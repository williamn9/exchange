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Default Extension="xlsx" ContentType="application/vnd.openxmlformats-officedocument.spreadsheetml.sheet"/>
  <Default Extension="doc" ContentType="application/msword"/>
  <Default Extension="docm" ContentType="application/vnd.ms-word.document.macroEnabled.12"/>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50D907" w14:textId="6B9D32B4" w:rsidR="00536CCB" w:rsidRPr="00021514" w:rsidRDefault="00D958BB" w:rsidP="00D82177">
      <w:pPr>
        <w:ind w:hanging="720"/>
        <w:jc w:val="left"/>
      </w:pPr>
      <w:bookmarkStart w:id="0" w:name="_GoBack"/>
      <w:bookmarkEnd w:id="0"/>
      <w:r w:rsidRPr="00021514">
        <w:rPr>
          <w:noProof/>
          <w:lang w:eastAsia="zh-CN"/>
        </w:rPr>
        <w:drawing>
          <wp:anchor distT="0" distB="0" distL="114300" distR="114300" simplePos="0" relativeHeight="251658240" behindDoc="0" locked="0" layoutInCell="1" allowOverlap="1" wp14:anchorId="4228A513" wp14:editId="3134E098">
            <wp:simplePos x="0" y="0"/>
            <wp:positionH relativeFrom="column">
              <wp:posOffset>4324985</wp:posOffset>
            </wp:positionH>
            <wp:positionV relativeFrom="paragraph">
              <wp:posOffset>576</wp:posOffset>
            </wp:positionV>
            <wp:extent cx="2166620" cy="690880"/>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662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A28DD3" w14:textId="4FECC11C" w:rsidR="00536CCB" w:rsidRPr="00021514" w:rsidRDefault="00536CCB" w:rsidP="00D82177">
      <w:pPr>
        <w:ind w:hanging="720"/>
        <w:jc w:val="left"/>
      </w:pPr>
    </w:p>
    <w:p w14:paraId="2927BEE8" w14:textId="127D4A6F" w:rsidR="00536CCB" w:rsidRPr="00021514" w:rsidRDefault="00536CCB" w:rsidP="00D82177">
      <w:pPr>
        <w:ind w:hanging="720"/>
        <w:jc w:val="left"/>
      </w:pPr>
    </w:p>
    <w:p w14:paraId="74D3894B" w14:textId="77777777" w:rsidR="00240750" w:rsidRPr="00021514" w:rsidRDefault="00240750" w:rsidP="00D82177">
      <w:pPr>
        <w:ind w:hanging="720"/>
        <w:jc w:val="left"/>
      </w:pPr>
    </w:p>
    <w:p w14:paraId="7246F93B" w14:textId="77777777" w:rsidR="00240750" w:rsidRPr="00021514" w:rsidRDefault="00240750" w:rsidP="00D82177">
      <w:pPr>
        <w:ind w:hanging="720"/>
        <w:jc w:val="left"/>
      </w:pPr>
    </w:p>
    <w:p w14:paraId="27D4375C" w14:textId="77777777" w:rsidR="00240750" w:rsidRPr="00021514" w:rsidRDefault="00240750" w:rsidP="00D82177">
      <w:pPr>
        <w:ind w:hanging="720"/>
        <w:jc w:val="left"/>
      </w:pPr>
    </w:p>
    <w:p w14:paraId="135C7FB1" w14:textId="77777777" w:rsidR="00240750" w:rsidRPr="00021514" w:rsidRDefault="00240750" w:rsidP="00D82177">
      <w:pPr>
        <w:ind w:hanging="720"/>
        <w:jc w:val="left"/>
      </w:pPr>
    </w:p>
    <w:p w14:paraId="5E9B76C6" w14:textId="77777777" w:rsidR="00240750" w:rsidRPr="00021514" w:rsidRDefault="00240750" w:rsidP="00D82177">
      <w:pPr>
        <w:ind w:hanging="720"/>
        <w:jc w:val="left"/>
      </w:pPr>
    </w:p>
    <w:p w14:paraId="0D288318" w14:textId="77777777" w:rsidR="00240750" w:rsidRPr="00021514" w:rsidRDefault="00240750" w:rsidP="00D82177">
      <w:pPr>
        <w:ind w:hanging="720"/>
        <w:jc w:val="left"/>
      </w:pPr>
    </w:p>
    <w:p w14:paraId="6639D82E" w14:textId="77777777" w:rsidR="00240750" w:rsidRPr="00021514" w:rsidRDefault="00240750" w:rsidP="00D82177">
      <w:pPr>
        <w:ind w:hanging="720"/>
        <w:jc w:val="left"/>
      </w:pPr>
    </w:p>
    <w:p w14:paraId="542739D9" w14:textId="77777777" w:rsidR="00240750" w:rsidRPr="00021514" w:rsidRDefault="00240750" w:rsidP="00D82177">
      <w:pPr>
        <w:ind w:hanging="720"/>
        <w:jc w:val="left"/>
      </w:pPr>
    </w:p>
    <w:p w14:paraId="7FE30B33" w14:textId="3A2A1757" w:rsidR="00240750" w:rsidRPr="00021514" w:rsidRDefault="002B2F90" w:rsidP="002B2F90">
      <w:pPr>
        <w:tabs>
          <w:tab w:val="left" w:pos="7981"/>
        </w:tabs>
        <w:ind w:hanging="720"/>
        <w:jc w:val="left"/>
      </w:pPr>
      <w:r w:rsidRPr="00021514">
        <w:tab/>
      </w:r>
      <w:r w:rsidRPr="00021514">
        <w:tab/>
      </w:r>
    </w:p>
    <w:p w14:paraId="4431ADC5" w14:textId="77777777" w:rsidR="00240750" w:rsidRPr="00021514" w:rsidRDefault="00240750" w:rsidP="00D82177">
      <w:pPr>
        <w:ind w:hanging="720"/>
        <w:jc w:val="left"/>
      </w:pPr>
    </w:p>
    <w:p w14:paraId="40E43D5A" w14:textId="60A7EDB4" w:rsidR="00BE35E9" w:rsidRPr="00021514" w:rsidRDefault="00D958BB" w:rsidP="00D82177">
      <w:pPr>
        <w:pStyle w:val="Title"/>
        <w:ind w:hanging="720"/>
        <w:jc w:val="left"/>
      </w:pPr>
      <w:r w:rsidRPr="00021514">
        <w:t>HKEX FINI</w:t>
      </w:r>
    </w:p>
    <w:p w14:paraId="0F1276EC" w14:textId="398C5684" w:rsidR="00536CCB" w:rsidRPr="00021514" w:rsidRDefault="00BE35E9" w:rsidP="00D82177">
      <w:pPr>
        <w:pStyle w:val="Title"/>
        <w:ind w:hanging="720"/>
        <w:jc w:val="left"/>
      </w:pPr>
      <w:r w:rsidRPr="00021514">
        <w:t>Production Requirements Document</w:t>
      </w:r>
      <w:r w:rsidR="00D958BB" w:rsidRPr="00021514">
        <w:t xml:space="preserve"> (PRD)</w:t>
      </w:r>
    </w:p>
    <w:p w14:paraId="09328308" w14:textId="77777777" w:rsidR="00D958BB" w:rsidRPr="00021514" w:rsidRDefault="00D958BB" w:rsidP="00D82177">
      <w:pPr>
        <w:ind w:hanging="720"/>
        <w:jc w:val="left"/>
      </w:pPr>
    </w:p>
    <w:p w14:paraId="1E184304" w14:textId="77777777" w:rsidR="005920BF" w:rsidRPr="00021514" w:rsidRDefault="005920BF" w:rsidP="00D82177">
      <w:pPr>
        <w:ind w:hanging="720"/>
        <w:jc w:val="left"/>
        <w:rPr>
          <w:color w:val="13426B"/>
        </w:rPr>
      </w:pPr>
      <w:bookmarkStart w:id="1" w:name="_Toc107197406"/>
    </w:p>
    <w:bookmarkEnd w:id="1"/>
    <w:p w14:paraId="23CFB9F6" w14:textId="043DB52D" w:rsidR="00536CCB" w:rsidRPr="00021514" w:rsidRDefault="00D3633C" w:rsidP="00D82177">
      <w:pPr>
        <w:ind w:hanging="720"/>
        <w:jc w:val="left"/>
        <w:rPr>
          <w:color w:val="13426B"/>
          <w:lang w:eastAsia="zh-HK"/>
        </w:rPr>
      </w:pPr>
      <w:r w:rsidRPr="00021514">
        <w:rPr>
          <w:color w:val="13426B"/>
          <w:lang w:eastAsia="zh-HK"/>
        </w:rPr>
        <w:lastRenderedPageBreak/>
        <w:t>Version</w:t>
      </w:r>
      <w:r w:rsidRPr="00021514">
        <w:rPr>
          <w:color w:val="13426B"/>
          <w:lang w:eastAsia="zh-HK"/>
        </w:rPr>
        <w:tab/>
      </w:r>
      <w:r w:rsidR="009E7ECE" w:rsidRPr="00021514">
        <w:rPr>
          <w:color w:val="13426B"/>
          <w:lang w:eastAsia="zh-HK"/>
        </w:rPr>
        <w:tab/>
      </w:r>
      <w:r w:rsidR="008062D0" w:rsidRPr="00021514">
        <w:rPr>
          <w:color w:val="13426B"/>
          <w:lang w:eastAsia="zh-HK"/>
        </w:rPr>
        <w:t>:</w:t>
      </w:r>
      <w:r w:rsidR="008062D0" w:rsidRPr="00021514">
        <w:rPr>
          <w:color w:val="13426B"/>
          <w:lang w:eastAsia="zh-HK"/>
        </w:rPr>
        <w:tab/>
        <w:t>1.1</w:t>
      </w:r>
    </w:p>
    <w:p w14:paraId="731DCD1C" w14:textId="77777777" w:rsidR="00536CCB" w:rsidRPr="00021514" w:rsidRDefault="00536CCB" w:rsidP="00D82177">
      <w:pPr>
        <w:ind w:hanging="720"/>
        <w:jc w:val="left"/>
        <w:rPr>
          <w:color w:val="13426B"/>
          <w:lang w:eastAsia="zh-HK"/>
        </w:rPr>
      </w:pPr>
      <w:r w:rsidRPr="00021514">
        <w:rPr>
          <w:color w:val="13426B"/>
          <w:lang w:eastAsia="zh-HK"/>
        </w:rPr>
        <w:t>Created by</w:t>
      </w:r>
      <w:r w:rsidRPr="00021514">
        <w:rPr>
          <w:color w:val="13426B"/>
          <w:lang w:eastAsia="zh-HK"/>
        </w:rPr>
        <w:tab/>
        <w:t>:</w:t>
      </w:r>
      <w:r w:rsidRPr="00021514">
        <w:rPr>
          <w:color w:val="13426B"/>
          <w:lang w:eastAsia="zh-HK"/>
        </w:rPr>
        <w:tab/>
        <w:t>Hong Kong Exchanges and Clearing Limited</w:t>
      </w:r>
    </w:p>
    <w:p w14:paraId="501B7AF0" w14:textId="77777777" w:rsidR="00536CCB" w:rsidRPr="00021514" w:rsidRDefault="00536CCB" w:rsidP="00D82177">
      <w:pPr>
        <w:ind w:hanging="720"/>
        <w:jc w:val="left"/>
        <w:rPr>
          <w:color w:val="13426B"/>
          <w:lang w:eastAsia="zh-HK"/>
        </w:rPr>
      </w:pPr>
    </w:p>
    <w:p w14:paraId="49481C5C" w14:textId="77777777" w:rsidR="00536CCB" w:rsidRPr="00021514" w:rsidRDefault="00536CCB" w:rsidP="00D82177">
      <w:pPr>
        <w:ind w:hanging="720"/>
        <w:jc w:val="left"/>
        <w:rPr>
          <w:color w:val="13426B"/>
          <w:lang w:eastAsia="zh-HK"/>
        </w:rPr>
      </w:pPr>
    </w:p>
    <w:p w14:paraId="6E74C0B9" w14:textId="77777777" w:rsidR="00240750" w:rsidRPr="00021514" w:rsidRDefault="00240750" w:rsidP="00D82177">
      <w:pPr>
        <w:ind w:hanging="720"/>
        <w:jc w:val="left"/>
        <w:rPr>
          <w:color w:val="13426B"/>
          <w:lang w:eastAsia="zh-HK"/>
        </w:rPr>
      </w:pPr>
    </w:p>
    <w:p w14:paraId="1012681B" w14:textId="77777777" w:rsidR="00240750" w:rsidRPr="00021514" w:rsidRDefault="00240750" w:rsidP="00D82177">
      <w:pPr>
        <w:ind w:hanging="720"/>
        <w:jc w:val="left"/>
        <w:rPr>
          <w:color w:val="13426B"/>
          <w:lang w:eastAsia="zh-HK"/>
        </w:rPr>
      </w:pPr>
    </w:p>
    <w:p w14:paraId="2D3080B1" w14:textId="77777777" w:rsidR="00240750" w:rsidRPr="00021514" w:rsidRDefault="00240750" w:rsidP="00D82177">
      <w:pPr>
        <w:ind w:hanging="720"/>
        <w:jc w:val="left"/>
        <w:rPr>
          <w:color w:val="13426B"/>
          <w:lang w:eastAsia="zh-HK"/>
        </w:rPr>
      </w:pPr>
    </w:p>
    <w:p w14:paraId="38C5D893" w14:textId="77777777" w:rsidR="00240750" w:rsidRPr="00021514" w:rsidRDefault="00240750" w:rsidP="00D82177">
      <w:pPr>
        <w:ind w:hanging="720"/>
        <w:jc w:val="left"/>
        <w:rPr>
          <w:color w:val="13426B"/>
          <w:lang w:eastAsia="zh-HK"/>
        </w:rPr>
      </w:pPr>
    </w:p>
    <w:p w14:paraId="191243D1" w14:textId="77777777" w:rsidR="00240750" w:rsidRPr="00021514" w:rsidRDefault="00240750" w:rsidP="00D82177">
      <w:pPr>
        <w:ind w:hanging="720"/>
        <w:jc w:val="left"/>
        <w:rPr>
          <w:color w:val="13426B"/>
          <w:lang w:eastAsia="zh-HK"/>
        </w:rPr>
      </w:pPr>
    </w:p>
    <w:p w14:paraId="6CC0562E" w14:textId="77777777" w:rsidR="00240750" w:rsidRPr="00021514" w:rsidRDefault="00240750" w:rsidP="00D82177">
      <w:pPr>
        <w:ind w:hanging="720"/>
        <w:jc w:val="left"/>
        <w:rPr>
          <w:color w:val="13426B"/>
          <w:lang w:eastAsia="zh-HK"/>
        </w:rPr>
      </w:pPr>
    </w:p>
    <w:p w14:paraId="29B717D3" w14:textId="77777777" w:rsidR="00240750" w:rsidRPr="00021514" w:rsidRDefault="00240750" w:rsidP="00D82177">
      <w:pPr>
        <w:ind w:hanging="720"/>
        <w:jc w:val="left"/>
        <w:rPr>
          <w:color w:val="13426B"/>
          <w:lang w:eastAsia="zh-HK"/>
        </w:rPr>
      </w:pPr>
    </w:p>
    <w:p w14:paraId="7019CFE4" w14:textId="77777777" w:rsidR="00240750" w:rsidRPr="00021514" w:rsidRDefault="00240750" w:rsidP="00D82177">
      <w:pPr>
        <w:ind w:hanging="720"/>
        <w:jc w:val="left"/>
        <w:rPr>
          <w:color w:val="13426B"/>
          <w:lang w:eastAsia="zh-HK"/>
        </w:rPr>
      </w:pPr>
    </w:p>
    <w:p w14:paraId="294960A8" w14:textId="77777777" w:rsidR="00240750" w:rsidRPr="00021514" w:rsidRDefault="00240750" w:rsidP="00D82177">
      <w:pPr>
        <w:ind w:hanging="720"/>
        <w:jc w:val="left"/>
        <w:rPr>
          <w:color w:val="13426B"/>
          <w:lang w:eastAsia="zh-HK"/>
        </w:rPr>
      </w:pPr>
    </w:p>
    <w:p w14:paraId="7F0DC633" w14:textId="77777777" w:rsidR="00240750" w:rsidRPr="00021514" w:rsidRDefault="00240750" w:rsidP="00D82177">
      <w:pPr>
        <w:ind w:hanging="720"/>
        <w:jc w:val="left"/>
        <w:rPr>
          <w:color w:val="13426B"/>
          <w:lang w:eastAsia="zh-HK"/>
        </w:rPr>
      </w:pPr>
    </w:p>
    <w:p w14:paraId="4E798312" w14:textId="77777777" w:rsidR="00536CCB" w:rsidRPr="00021514" w:rsidRDefault="00536CCB" w:rsidP="00D82177">
      <w:pPr>
        <w:ind w:hanging="720"/>
        <w:jc w:val="left"/>
        <w:rPr>
          <w:color w:val="13426B"/>
          <w:lang w:eastAsia="zh-HK"/>
        </w:rPr>
      </w:pPr>
    </w:p>
    <w:p w14:paraId="26A61CC9" w14:textId="77777777" w:rsidR="005920BF" w:rsidRPr="00021514" w:rsidRDefault="005920BF" w:rsidP="00D82177">
      <w:pPr>
        <w:ind w:hanging="720"/>
        <w:jc w:val="left"/>
      </w:pPr>
    </w:p>
    <w:p w14:paraId="4DAB1D4A" w14:textId="77777777" w:rsidR="00536CCB" w:rsidRPr="00021514" w:rsidRDefault="00536CCB" w:rsidP="00D82177">
      <w:pPr>
        <w:ind w:left="0" w:hanging="720"/>
        <w:jc w:val="left"/>
      </w:pPr>
    </w:p>
    <w:p w14:paraId="70ECF21C" w14:textId="77777777" w:rsidR="00536CCB" w:rsidRPr="00021514" w:rsidRDefault="00536CCB" w:rsidP="00D82177">
      <w:pPr>
        <w:ind w:hanging="720"/>
        <w:jc w:val="left"/>
        <w:sectPr w:rsidR="00536CCB" w:rsidRPr="00021514" w:rsidSect="005564E3">
          <w:headerReference w:type="default" r:id="rId14"/>
          <w:type w:val="continuous"/>
          <w:pgSz w:w="11907" w:h="16840" w:code="9"/>
          <w:pgMar w:top="720" w:right="1185" w:bottom="720" w:left="851" w:header="567" w:footer="720" w:gutter="0"/>
          <w:pgNumType w:start="0"/>
          <w:cols w:space="720"/>
          <w:noEndnote/>
        </w:sectPr>
      </w:pPr>
    </w:p>
    <w:p w14:paraId="4D111F12" w14:textId="6701EA9B" w:rsidR="00066BEE" w:rsidRPr="00021514" w:rsidRDefault="00066BEE" w:rsidP="000C0BA4">
      <w:pPr>
        <w:spacing w:after="0"/>
        <w:ind w:left="720" w:hanging="720"/>
        <w:jc w:val="left"/>
        <w:rPr>
          <w:b/>
          <w:color w:val="13426B"/>
          <w:sz w:val="24"/>
          <w:szCs w:val="28"/>
          <w:lang w:eastAsia="x-none"/>
        </w:rPr>
      </w:pPr>
      <w:bookmarkStart w:id="2" w:name="_Toc518893550"/>
      <w:bookmarkStart w:id="3" w:name="_Toc518982764"/>
      <w:bookmarkStart w:id="4" w:name="_Toc107197407"/>
      <w:r w:rsidRPr="00021514">
        <w:rPr>
          <w:b/>
          <w:color w:val="13426B"/>
          <w:sz w:val="24"/>
          <w:szCs w:val="28"/>
          <w:lang w:eastAsia="x-none"/>
        </w:rPr>
        <w:lastRenderedPageBreak/>
        <w:t>Document History</w:t>
      </w:r>
    </w:p>
    <w:p w14:paraId="24E1DBF8" w14:textId="77777777" w:rsidR="00BC7F09" w:rsidRPr="00021514" w:rsidRDefault="00BC7F09" w:rsidP="00D82177">
      <w:pPr>
        <w:spacing w:after="0"/>
        <w:ind w:leftChars="283" w:left="1173" w:hanging="720"/>
        <w:jc w:val="left"/>
        <w:rPr>
          <w:b/>
          <w:color w:val="13426B"/>
          <w:lang w:eastAsia="x-none"/>
        </w:rPr>
      </w:pPr>
    </w:p>
    <w:tbl>
      <w:tblPr>
        <w:tblStyle w:val="LightShading"/>
        <w:tblpPr w:leftFromText="180" w:rightFromText="180" w:vertAnchor="text" w:horzAnchor="margin" w:tblpY="28"/>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A0" w:firstRow="1" w:lastRow="0" w:firstColumn="1" w:lastColumn="0" w:noHBand="1" w:noVBand="1"/>
      </w:tblPr>
      <w:tblGrid>
        <w:gridCol w:w="877"/>
        <w:gridCol w:w="1391"/>
        <w:gridCol w:w="1418"/>
        <w:gridCol w:w="6799"/>
      </w:tblGrid>
      <w:tr w:rsidR="000C0BA4" w:rsidRPr="00021514" w14:paraId="2D1DE7F8" w14:textId="77777777" w:rsidTr="006B0232">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77" w:type="dxa"/>
            <w:shd w:val="clear" w:color="auto" w:fill="13426B"/>
            <w:vAlign w:val="center"/>
          </w:tcPr>
          <w:p w14:paraId="098645A6" w14:textId="77777777" w:rsidR="000C0BA4" w:rsidRPr="00021514" w:rsidRDefault="000C0BA4" w:rsidP="000C0BA4">
            <w:pPr>
              <w:pStyle w:val="ListParagraph"/>
              <w:spacing w:after="39"/>
              <w:ind w:leftChars="0" w:left="0"/>
              <w:jc w:val="left"/>
              <w:rPr>
                <w:rFonts w:ascii="Arial" w:hAnsi="Arial"/>
                <w:color w:val="auto"/>
                <w:sz w:val="16"/>
                <w:szCs w:val="16"/>
              </w:rPr>
            </w:pPr>
            <w:r w:rsidRPr="00021514">
              <w:rPr>
                <w:rFonts w:ascii="Arial" w:hAnsi="Arial"/>
                <w:color w:val="auto"/>
                <w:sz w:val="16"/>
                <w:szCs w:val="16"/>
              </w:rPr>
              <w:t>Version</w:t>
            </w:r>
          </w:p>
        </w:tc>
        <w:tc>
          <w:tcPr>
            <w:tcW w:w="1391" w:type="dxa"/>
            <w:shd w:val="clear" w:color="auto" w:fill="13426B"/>
            <w:vAlign w:val="center"/>
          </w:tcPr>
          <w:p w14:paraId="7F2AB842" w14:textId="77777777" w:rsidR="000C0BA4" w:rsidRPr="00021514" w:rsidRDefault="000C0BA4" w:rsidP="000C0BA4">
            <w:pPr>
              <w:pStyle w:val="ListParagraph"/>
              <w:spacing w:after="39"/>
              <w:ind w:leftChars="0" w:left="0"/>
              <w:jc w:val="left"/>
              <w:cnfStyle w:val="100000000000" w:firstRow="1" w:lastRow="0" w:firstColumn="0" w:lastColumn="0" w:oddVBand="0" w:evenVBand="0" w:oddHBand="0" w:evenHBand="0" w:firstRowFirstColumn="0" w:firstRowLastColumn="0" w:lastRowFirstColumn="0" w:lastRowLastColumn="0"/>
              <w:rPr>
                <w:rFonts w:ascii="Arial" w:hAnsi="Arial"/>
                <w:color w:val="auto"/>
                <w:sz w:val="16"/>
                <w:szCs w:val="16"/>
              </w:rPr>
            </w:pPr>
            <w:r w:rsidRPr="00021514">
              <w:rPr>
                <w:rFonts w:ascii="Arial" w:hAnsi="Arial"/>
                <w:color w:val="auto"/>
                <w:sz w:val="16"/>
                <w:szCs w:val="16"/>
              </w:rPr>
              <w:t>Date</w:t>
            </w:r>
          </w:p>
        </w:tc>
        <w:tc>
          <w:tcPr>
            <w:tcW w:w="1418" w:type="dxa"/>
            <w:shd w:val="clear" w:color="auto" w:fill="13426B"/>
            <w:vAlign w:val="center"/>
          </w:tcPr>
          <w:p w14:paraId="24EBBCB5" w14:textId="77777777" w:rsidR="000C0BA4" w:rsidRPr="00021514" w:rsidRDefault="000C0BA4" w:rsidP="000C0BA4">
            <w:pPr>
              <w:pStyle w:val="ListParagraph"/>
              <w:spacing w:after="39"/>
              <w:ind w:leftChars="0" w:left="0"/>
              <w:jc w:val="left"/>
              <w:cnfStyle w:val="100000000000" w:firstRow="1" w:lastRow="0" w:firstColumn="0" w:lastColumn="0" w:oddVBand="0" w:evenVBand="0" w:oddHBand="0" w:evenHBand="0" w:firstRowFirstColumn="0" w:firstRowLastColumn="0" w:lastRowFirstColumn="0" w:lastRowLastColumn="0"/>
              <w:rPr>
                <w:rFonts w:ascii="Arial" w:hAnsi="Arial"/>
                <w:color w:val="auto"/>
                <w:sz w:val="16"/>
                <w:szCs w:val="16"/>
              </w:rPr>
            </w:pPr>
            <w:r w:rsidRPr="00021514">
              <w:rPr>
                <w:rFonts w:ascii="Arial" w:hAnsi="Arial"/>
                <w:color w:val="auto"/>
                <w:sz w:val="16"/>
                <w:szCs w:val="16"/>
              </w:rPr>
              <w:t>Author</w:t>
            </w:r>
          </w:p>
        </w:tc>
        <w:tc>
          <w:tcPr>
            <w:tcW w:w="6799" w:type="dxa"/>
            <w:shd w:val="clear" w:color="auto" w:fill="13426B"/>
            <w:vAlign w:val="center"/>
          </w:tcPr>
          <w:p w14:paraId="02B321A2" w14:textId="77777777" w:rsidR="000C0BA4" w:rsidRPr="00021514" w:rsidRDefault="000C0BA4" w:rsidP="000C0BA4">
            <w:pPr>
              <w:pStyle w:val="ListParagraph"/>
              <w:spacing w:after="39"/>
              <w:ind w:leftChars="0" w:left="0"/>
              <w:jc w:val="left"/>
              <w:cnfStyle w:val="100000000000" w:firstRow="1" w:lastRow="0" w:firstColumn="0" w:lastColumn="0" w:oddVBand="0" w:evenVBand="0" w:oddHBand="0" w:evenHBand="0" w:firstRowFirstColumn="0" w:firstRowLastColumn="0" w:lastRowFirstColumn="0" w:lastRowLastColumn="0"/>
              <w:rPr>
                <w:rFonts w:ascii="Arial" w:hAnsi="Arial"/>
                <w:color w:val="auto"/>
                <w:sz w:val="16"/>
                <w:szCs w:val="16"/>
              </w:rPr>
            </w:pPr>
            <w:r w:rsidRPr="00021514">
              <w:rPr>
                <w:rFonts w:ascii="Arial" w:hAnsi="Arial"/>
                <w:color w:val="auto"/>
                <w:sz w:val="16"/>
                <w:szCs w:val="16"/>
              </w:rPr>
              <w:t>Description of Change</w:t>
            </w:r>
          </w:p>
        </w:tc>
      </w:tr>
      <w:tr w:rsidR="000C0BA4" w:rsidRPr="00021514" w14:paraId="7BBAA216" w14:textId="77777777" w:rsidTr="006B0232">
        <w:trPr>
          <w:trHeight w:val="227"/>
        </w:trPr>
        <w:tc>
          <w:tcPr>
            <w:cnfStyle w:val="001000000000" w:firstRow="0" w:lastRow="0" w:firstColumn="1" w:lastColumn="0" w:oddVBand="0" w:evenVBand="0" w:oddHBand="0" w:evenHBand="0" w:firstRowFirstColumn="0" w:firstRowLastColumn="0" w:lastRowFirstColumn="0" w:lastRowLastColumn="0"/>
            <w:tcW w:w="877" w:type="dxa"/>
            <w:shd w:val="clear" w:color="auto" w:fill="auto"/>
            <w:vAlign w:val="center"/>
          </w:tcPr>
          <w:p w14:paraId="6F58DDB3" w14:textId="77777777" w:rsidR="000C0BA4" w:rsidRPr="00021514" w:rsidRDefault="000C0BA4" w:rsidP="000C0BA4">
            <w:pPr>
              <w:pStyle w:val="ListParagraph"/>
              <w:spacing w:after="39"/>
              <w:ind w:leftChars="0" w:left="0"/>
              <w:jc w:val="left"/>
              <w:rPr>
                <w:rFonts w:ascii="Arial" w:hAnsi="Arial"/>
                <w:color w:val="auto"/>
                <w:sz w:val="16"/>
                <w:szCs w:val="16"/>
              </w:rPr>
            </w:pPr>
            <w:r w:rsidRPr="00021514">
              <w:rPr>
                <w:rFonts w:ascii="Arial" w:hAnsi="Arial"/>
                <w:color w:val="auto"/>
                <w:sz w:val="16"/>
                <w:szCs w:val="16"/>
              </w:rPr>
              <w:t>v0</w:t>
            </w:r>
            <w:r w:rsidRPr="00021514">
              <w:rPr>
                <w:rFonts w:ascii="Arial" w:hAnsi="Arial"/>
                <w:sz w:val="16"/>
                <w:szCs w:val="16"/>
              </w:rPr>
              <w:t>.1</w:t>
            </w:r>
          </w:p>
        </w:tc>
        <w:tc>
          <w:tcPr>
            <w:tcW w:w="1391" w:type="dxa"/>
            <w:shd w:val="clear" w:color="auto" w:fill="auto"/>
            <w:vAlign w:val="center"/>
          </w:tcPr>
          <w:p w14:paraId="3F3E0D3F" w14:textId="300F8BFA" w:rsidR="000C0BA4" w:rsidRPr="00021514" w:rsidRDefault="000F5280" w:rsidP="000C0BA4">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021514">
              <w:rPr>
                <w:rFonts w:ascii="Arial" w:hAnsi="Arial"/>
                <w:sz w:val="16"/>
                <w:szCs w:val="16"/>
              </w:rPr>
              <w:t>2020-03-04</w:t>
            </w:r>
          </w:p>
        </w:tc>
        <w:tc>
          <w:tcPr>
            <w:tcW w:w="1418" w:type="dxa"/>
            <w:shd w:val="clear" w:color="auto" w:fill="auto"/>
            <w:vAlign w:val="center"/>
          </w:tcPr>
          <w:p w14:paraId="4A8EEF0C" w14:textId="77777777" w:rsidR="000C0BA4" w:rsidRPr="00021514" w:rsidRDefault="000C0BA4" w:rsidP="000C0BA4">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olor w:val="auto"/>
                <w:sz w:val="16"/>
                <w:szCs w:val="16"/>
              </w:rPr>
            </w:pPr>
            <w:r w:rsidRPr="00021514">
              <w:rPr>
                <w:rFonts w:ascii="Arial" w:hAnsi="Arial"/>
                <w:sz w:val="16"/>
                <w:szCs w:val="16"/>
              </w:rPr>
              <w:t>Raymond Lee</w:t>
            </w:r>
          </w:p>
        </w:tc>
        <w:tc>
          <w:tcPr>
            <w:tcW w:w="6799" w:type="dxa"/>
            <w:shd w:val="clear" w:color="auto" w:fill="auto"/>
            <w:vAlign w:val="center"/>
          </w:tcPr>
          <w:p w14:paraId="68756BEF" w14:textId="77777777" w:rsidR="000C0BA4" w:rsidRPr="00021514" w:rsidRDefault="000C0BA4" w:rsidP="000C0BA4">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olor w:val="auto"/>
                <w:sz w:val="16"/>
                <w:szCs w:val="16"/>
              </w:rPr>
            </w:pPr>
            <w:r w:rsidRPr="00021514">
              <w:rPr>
                <w:rFonts w:ascii="Arial" w:hAnsi="Arial"/>
                <w:sz w:val="16"/>
                <w:szCs w:val="16"/>
              </w:rPr>
              <w:t>Initial skeleton outline</w:t>
            </w:r>
          </w:p>
        </w:tc>
      </w:tr>
      <w:tr w:rsidR="000C0BA4" w:rsidRPr="00021514" w14:paraId="53EB72E3" w14:textId="77777777" w:rsidTr="006B0232">
        <w:trPr>
          <w:trHeight w:val="227"/>
        </w:trPr>
        <w:tc>
          <w:tcPr>
            <w:cnfStyle w:val="001000000000" w:firstRow="0" w:lastRow="0" w:firstColumn="1" w:lastColumn="0" w:oddVBand="0" w:evenVBand="0" w:oddHBand="0" w:evenHBand="0" w:firstRowFirstColumn="0" w:firstRowLastColumn="0" w:lastRowFirstColumn="0" w:lastRowLastColumn="0"/>
            <w:tcW w:w="877" w:type="dxa"/>
            <w:vAlign w:val="center"/>
          </w:tcPr>
          <w:p w14:paraId="41E92645" w14:textId="77777777" w:rsidR="000C0BA4" w:rsidRPr="00021514" w:rsidRDefault="000C0BA4" w:rsidP="000C0BA4">
            <w:pPr>
              <w:pStyle w:val="ListParagraph"/>
              <w:spacing w:after="39"/>
              <w:ind w:leftChars="0" w:left="0"/>
              <w:jc w:val="left"/>
              <w:rPr>
                <w:rFonts w:ascii="Arial" w:hAnsi="Arial"/>
                <w:b w:val="0"/>
                <w:color w:val="auto"/>
                <w:sz w:val="16"/>
                <w:szCs w:val="16"/>
              </w:rPr>
            </w:pPr>
            <w:r w:rsidRPr="00021514">
              <w:rPr>
                <w:rFonts w:ascii="Arial" w:hAnsi="Arial"/>
                <w:sz w:val="16"/>
                <w:szCs w:val="16"/>
              </w:rPr>
              <w:t>v0.2</w:t>
            </w:r>
          </w:p>
        </w:tc>
        <w:tc>
          <w:tcPr>
            <w:tcW w:w="1391" w:type="dxa"/>
            <w:vAlign w:val="center"/>
          </w:tcPr>
          <w:p w14:paraId="286DFDB5" w14:textId="588F6A64" w:rsidR="000C0BA4" w:rsidRPr="00021514" w:rsidRDefault="000F5280" w:rsidP="000C0BA4">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olor w:val="auto"/>
                <w:sz w:val="16"/>
                <w:szCs w:val="16"/>
              </w:rPr>
            </w:pPr>
            <w:r w:rsidRPr="00021514">
              <w:rPr>
                <w:rFonts w:ascii="Arial" w:hAnsi="Arial"/>
                <w:color w:val="auto"/>
                <w:sz w:val="16"/>
                <w:szCs w:val="16"/>
              </w:rPr>
              <w:t>2020-08-28</w:t>
            </w:r>
          </w:p>
        </w:tc>
        <w:tc>
          <w:tcPr>
            <w:tcW w:w="1418" w:type="dxa"/>
            <w:vAlign w:val="center"/>
          </w:tcPr>
          <w:p w14:paraId="1EAADE06" w14:textId="77777777" w:rsidR="000C0BA4" w:rsidRPr="00021514" w:rsidRDefault="000C0BA4" w:rsidP="000C0BA4">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olor w:val="auto"/>
                <w:sz w:val="16"/>
                <w:szCs w:val="16"/>
              </w:rPr>
            </w:pPr>
            <w:r w:rsidRPr="00021514">
              <w:rPr>
                <w:rFonts w:ascii="Arial" w:hAnsi="Arial"/>
                <w:color w:val="auto"/>
                <w:sz w:val="16"/>
                <w:szCs w:val="16"/>
              </w:rPr>
              <w:t>Raymond Lee</w:t>
            </w:r>
          </w:p>
        </w:tc>
        <w:tc>
          <w:tcPr>
            <w:tcW w:w="6799" w:type="dxa"/>
            <w:vAlign w:val="center"/>
          </w:tcPr>
          <w:p w14:paraId="1C145AC8" w14:textId="77777777" w:rsidR="000C0BA4" w:rsidRPr="00021514" w:rsidRDefault="000C0BA4" w:rsidP="000C0BA4">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olor w:val="auto"/>
                <w:sz w:val="16"/>
                <w:szCs w:val="16"/>
              </w:rPr>
            </w:pPr>
            <w:r w:rsidRPr="00021514">
              <w:rPr>
                <w:rFonts w:ascii="Arial" w:hAnsi="Arial"/>
                <w:color w:val="auto"/>
                <w:sz w:val="16"/>
                <w:szCs w:val="16"/>
              </w:rPr>
              <w:t>Version cut-off for distribution</w:t>
            </w:r>
          </w:p>
        </w:tc>
      </w:tr>
      <w:tr w:rsidR="000C0BA4" w:rsidRPr="00021514" w14:paraId="5B257790" w14:textId="77777777" w:rsidTr="006B0232">
        <w:trPr>
          <w:trHeight w:val="227"/>
        </w:trPr>
        <w:tc>
          <w:tcPr>
            <w:cnfStyle w:val="001000000000" w:firstRow="0" w:lastRow="0" w:firstColumn="1" w:lastColumn="0" w:oddVBand="0" w:evenVBand="0" w:oddHBand="0" w:evenHBand="0" w:firstRowFirstColumn="0" w:firstRowLastColumn="0" w:lastRowFirstColumn="0" w:lastRowLastColumn="0"/>
            <w:tcW w:w="877" w:type="dxa"/>
            <w:vAlign w:val="center"/>
          </w:tcPr>
          <w:p w14:paraId="0AA34C34" w14:textId="77777777" w:rsidR="000C0BA4" w:rsidRPr="00021514" w:rsidRDefault="000C0BA4" w:rsidP="000C0BA4">
            <w:pPr>
              <w:pStyle w:val="ListParagraph"/>
              <w:spacing w:after="39"/>
              <w:ind w:leftChars="0" w:left="0"/>
              <w:jc w:val="left"/>
              <w:rPr>
                <w:rFonts w:ascii="Arial" w:hAnsi="Arial"/>
                <w:b w:val="0"/>
                <w:sz w:val="16"/>
                <w:szCs w:val="16"/>
              </w:rPr>
            </w:pPr>
            <w:r w:rsidRPr="00021514">
              <w:rPr>
                <w:rFonts w:ascii="Arial" w:hAnsi="Arial"/>
                <w:sz w:val="16"/>
                <w:szCs w:val="16"/>
              </w:rPr>
              <w:t>v0.3</w:t>
            </w:r>
          </w:p>
        </w:tc>
        <w:tc>
          <w:tcPr>
            <w:tcW w:w="1391" w:type="dxa"/>
            <w:vAlign w:val="center"/>
          </w:tcPr>
          <w:p w14:paraId="35AF2349" w14:textId="742F9D81" w:rsidR="000F5280" w:rsidRPr="00021514" w:rsidRDefault="000F5280" w:rsidP="000C0BA4">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021514">
              <w:rPr>
                <w:rFonts w:ascii="Arial" w:hAnsi="Arial"/>
                <w:sz w:val="16"/>
                <w:szCs w:val="16"/>
              </w:rPr>
              <w:t>2020-09-04</w:t>
            </w:r>
          </w:p>
        </w:tc>
        <w:tc>
          <w:tcPr>
            <w:tcW w:w="1418" w:type="dxa"/>
            <w:vAlign w:val="center"/>
          </w:tcPr>
          <w:p w14:paraId="1AE96A6F" w14:textId="77777777" w:rsidR="000C0BA4" w:rsidRPr="00021514" w:rsidRDefault="000C0BA4" w:rsidP="000C0BA4">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021514">
              <w:rPr>
                <w:rFonts w:ascii="Arial" w:hAnsi="Arial"/>
                <w:sz w:val="16"/>
                <w:szCs w:val="16"/>
              </w:rPr>
              <w:t>Raymond Lee</w:t>
            </w:r>
          </w:p>
        </w:tc>
        <w:tc>
          <w:tcPr>
            <w:tcW w:w="6799" w:type="dxa"/>
            <w:vAlign w:val="center"/>
          </w:tcPr>
          <w:p w14:paraId="07A4DFAC" w14:textId="77777777" w:rsidR="000C0BA4" w:rsidRPr="00021514" w:rsidRDefault="000C0BA4" w:rsidP="000C0BA4">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021514">
              <w:rPr>
                <w:rFonts w:ascii="Arial" w:hAnsi="Arial"/>
                <w:sz w:val="16"/>
                <w:szCs w:val="16"/>
              </w:rPr>
              <w:t>Version cut-off for distribution</w:t>
            </w:r>
          </w:p>
        </w:tc>
      </w:tr>
      <w:tr w:rsidR="000C0BA4" w:rsidRPr="00021514" w14:paraId="4F467B7C" w14:textId="77777777" w:rsidTr="006B0232">
        <w:trPr>
          <w:trHeight w:val="227"/>
        </w:trPr>
        <w:tc>
          <w:tcPr>
            <w:cnfStyle w:val="001000000000" w:firstRow="0" w:lastRow="0" w:firstColumn="1" w:lastColumn="0" w:oddVBand="0" w:evenVBand="0" w:oddHBand="0" w:evenHBand="0" w:firstRowFirstColumn="0" w:firstRowLastColumn="0" w:lastRowFirstColumn="0" w:lastRowLastColumn="0"/>
            <w:tcW w:w="877" w:type="dxa"/>
            <w:vAlign w:val="center"/>
          </w:tcPr>
          <w:p w14:paraId="4768C45A" w14:textId="77777777" w:rsidR="000C0BA4" w:rsidRPr="00021514" w:rsidRDefault="000C0BA4" w:rsidP="000C0BA4">
            <w:pPr>
              <w:pStyle w:val="ListParagraph"/>
              <w:spacing w:after="39"/>
              <w:ind w:leftChars="0" w:left="0"/>
              <w:jc w:val="left"/>
              <w:rPr>
                <w:rFonts w:ascii="Arial" w:hAnsi="Arial"/>
                <w:sz w:val="16"/>
                <w:szCs w:val="16"/>
              </w:rPr>
            </w:pPr>
            <w:r w:rsidRPr="00021514">
              <w:rPr>
                <w:rFonts w:ascii="Arial" w:hAnsi="Arial"/>
                <w:sz w:val="16"/>
                <w:szCs w:val="16"/>
              </w:rPr>
              <w:t>v0.4</w:t>
            </w:r>
          </w:p>
        </w:tc>
        <w:tc>
          <w:tcPr>
            <w:tcW w:w="1391" w:type="dxa"/>
            <w:vAlign w:val="center"/>
          </w:tcPr>
          <w:p w14:paraId="19417FE6" w14:textId="5A5EF08C" w:rsidR="000C0BA4" w:rsidRPr="00021514" w:rsidRDefault="000F5280" w:rsidP="000C0BA4">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021514">
              <w:rPr>
                <w:rFonts w:ascii="Arial" w:hAnsi="Arial"/>
                <w:sz w:val="16"/>
                <w:szCs w:val="16"/>
              </w:rPr>
              <w:t>2020-10-15</w:t>
            </w:r>
          </w:p>
        </w:tc>
        <w:tc>
          <w:tcPr>
            <w:tcW w:w="1418" w:type="dxa"/>
            <w:vAlign w:val="center"/>
          </w:tcPr>
          <w:p w14:paraId="00D44DCF" w14:textId="77777777" w:rsidR="000C0BA4" w:rsidRPr="00021514" w:rsidRDefault="000C0BA4" w:rsidP="000C0BA4">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021514">
              <w:rPr>
                <w:rFonts w:ascii="Arial" w:hAnsi="Arial"/>
                <w:sz w:val="16"/>
                <w:szCs w:val="16"/>
              </w:rPr>
              <w:t>Raymond Lee</w:t>
            </w:r>
          </w:p>
        </w:tc>
        <w:tc>
          <w:tcPr>
            <w:tcW w:w="6799" w:type="dxa"/>
            <w:vAlign w:val="center"/>
          </w:tcPr>
          <w:p w14:paraId="6BB9BAF7" w14:textId="77777777" w:rsidR="000C0BA4" w:rsidRPr="00021514" w:rsidRDefault="000C0BA4" w:rsidP="000C0BA4">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021514">
              <w:rPr>
                <w:rFonts w:ascii="Arial" w:hAnsi="Arial"/>
                <w:sz w:val="16"/>
                <w:szCs w:val="16"/>
              </w:rPr>
              <w:t>Version cut-off for distribution</w:t>
            </w:r>
          </w:p>
        </w:tc>
      </w:tr>
      <w:tr w:rsidR="000C0BA4" w:rsidRPr="00021514" w14:paraId="5701941E" w14:textId="77777777" w:rsidTr="006B0232">
        <w:trPr>
          <w:trHeight w:val="227"/>
        </w:trPr>
        <w:tc>
          <w:tcPr>
            <w:cnfStyle w:val="001000000000" w:firstRow="0" w:lastRow="0" w:firstColumn="1" w:lastColumn="0" w:oddVBand="0" w:evenVBand="0" w:oddHBand="0" w:evenHBand="0" w:firstRowFirstColumn="0" w:firstRowLastColumn="0" w:lastRowFirstColumn="0" w:lastRowLastColumn="0"/>
            <w:tcW w:w="877" w:type="dxa"/>
            <w:vAlign w:val="center"/>
          </w:tcPr>
          <w:p w14:paraId="5DFC1CAF" w14:textId="77777777" w:rsidR="000C0BA4" w:rsidRPr="00021514" w:rsidRDefault="000C0BA4" w:rsidP="000C0BA4">
            <w:pPr>
              <w:pStyle w:val="ListParagraph"/>
              <w:spacing w:after="39"/>
              <w:ind w:leftChars="0" w:left="0"/>
              <w:jc w:val="left"/>
              <w:rPr>
                <w:rFonts w:ascii="Arial" w:hAnsi="Arial"/>
                <w:sz w:val="16"/>
                <w:szCs w:val="16"/>
              </w:rPr>
            </w:pPr>
            <w:r w:rsidRPr="00021514">
              <w:rPr>
                <w:rFonts w:ascii="Arial" w:hAnsi="Arial"/>
                <w:sz w:val="16"/>
                <w:szCs w:val="16"/>
              </w:rPr>
              <w:t>v1.0</w:t>
            </w:r>
          </w:p>
        </w:tc>
        <w:tc>
          <w:tcPr>
            <w:tcW w:w="1391" w:type="dxa"/>
            <w:vAlign w:val="center"/>
          </w:tcPr>
          <w:p w14:paraId="2BE56135" w14:textId="4575D2C1" w:rsidR="000C0BA4" w:rsidRPr="00021514" w:rsidRDefault="000F5280" w:rsidP="005A3728">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021514">
              <w:rPr>
                <w:rFonts w:ascii="Arial" w:hAnsi="Arial"/>
                <w:sz w:val="16"/>
                <w:szCs w:val="16"/>
              </w:rPr>
              <w:t>2020-12-03</w:t>
            </w:r>
          </w:p>
        </w:tc>
        <w:tc>
          <w:tcPr>
            <w:tcW w:w="1418" w:type="dxa"/>
            <w:vAlign w:val="center"/>
          </w:tcPr>
          <w:p w14:paraId="19CEFCDB" w14:textId="77777777" w:rsidR="000C0BA4" w:rsidRPr="00021514" w:rsidRDefault="000C0BA4" w:rsidP="000C0BA4">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021514">
              <w:rPr>
                <w:rFonts w:ascii="Arial" w:hAnsi="Arial"/>
                <w:sz w:val="16"/>
                <w:szCs w:val="16"/>
              </w:rPr>
              <w:t>Raymond Lee</w:t>
            </w:r>
          </w:p>
        </w:tc>
        <w:tc>
          <w:tcPr>
            <w:tcW w:w="6799" w:type="dxa"/>
            <w:vAlign w:val="center"/>
          </w:tcPr>
          <w:p w14:paraId="34C725CA" w14:textId="572CDB03" w:rsidR="000C0BA4" w:rsidRPr="00021514" w:rsidRDefault="000C0BA4" w:rsidP="000C0BA4">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021514">
              <w:rPr>
                <w:rFonts w:ascii="Arial" w:hAnsi="Arial"/>
                <w:sz w:val="16"/>
                <w:szCs w:val="16"/>
              </w:rPr>
              <w:t>Structure reformat</w:t>
            </w:r>
            <w:r w:rsidR="005A3728" w:rsidRPr="00021514">
              <w:rPr>
                <w:rFonts w:ascii="Arial" w:hAnsi="Arial"/>
                <w:sz w:val="16"/>
                <w:szCs w:val="16"/>
              </w:rPr>
              <w:t xml:space="preserve"> + Design Sprint 1 drafted for PMT approval</w:t>
            </w:r>
          </w:p>
        </w:tc>
      </w:tr>
      <w:tr w:rsidR="000F5280" w:rsidRPr="000961F5" w14:paraId="5DF1EFFC" w14:textId="77777777" w:rsidTr="006B0232">
        <w:trPr>
          <w:trHeight w:val="227"/>
        </w:trPr>
        <w:tc>
          <w:tcPr>
            <w:cnfStyle w:val="001000000000" w:firstRow="0" w:lastRow="0" w:firstColumn="1" w:lastColumn="0" w:oddVBand="0" w:evenVBand="0" w:oddHBand="0" w:evenHBand="0" w:firstRowFirstColumn="0" w:firstRowLastColumn="0" w:lastRowFirstColumn="0" w:lastRowLastColumn="0"/>
            <w:tcW w:w="877" w:type="dxa"/>
            <w:vAlign w:val="center"/>
          </w:tcPr>
          <w:p w14:paraId="24BD3286" w14:textId="08C00168" w:rsidR="000F5280" w:rsidRPr="00381BCA" w:rsidRDefault="000F5280" w:rsidP="000F5280">
            <w:pPr>
              <w:pStyle w:val="ListParagraph"/>
              <w:spacing w:after="39"/>
              <w:ind w:leftChars="0" w:left="0"/>
              <w:jc w:val="left"/>
              <w:rPr>
                <w:rFonts w:ascii="Arial" w:hAnsi="Arial"/>
                <w:sz w:val="16"/>
                <w:szCs w:val="16"/>
              </w:rPr>
            </w:pPr>
            <w:r w:rsidRPr="00381BCA">
              <w:rPr>
                <w:rFonts w:ascii="Arial" w:hAnsi="Arial"/>
                <w:sz w:val="16"/>
                <w:szCs w:val="16"/>
              </w:rPr>
              <w:t>V1.0.1</w:t>
            </w:r>
          </w:p>
        </w:tc>
        <w:tc>
          <w:tcPr>
            <w:tcW w:w="1391" w:type="dxa"/>
            <w:vAlign w:val="center"/>
          </w:tcPr>
          <w:p w14:paraId="09480D5C" w14:textId="1FBDA0D9" w:rsidR="000F5280" w:rsidRPr="00381BCA" w:rsidRDefault="000F5280" w:rsidP="000F5280">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381BCA">
              <w:rPr>
                <w:rFonts w:ascii="Arial" w:hAnsi="Arial"/>
                <w:sz w:val="16"/>
                <w:szCs w:val="16"/>
              </w:rPr>
              <w:t>2020-12-14</w:t>
            </w:r>
          </w:p>
        </w:tc>
        <w:tc>
          <w:tcPr>
            <w:tcW w:w="1418" w:type="dxa"/>
            <w:vAlign w:val="center"/>
          </w:tcPr>
          <w:p w14:paraId="2C352B42" w14:textId="30C8A7AD" w:rsidR="000F5280" w:rsidRPr="00381BCA" w:rsidRDefault="000F5280" w:rsidP="000F5280">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381BCA">
              <w:rPr>
                <w:rFonts w:ascii="Arial" w:hAnsi="Arial"/>
                <w:sz w:val="16"/>
                <w:szCs w:val="16"/>
              </w:rPr>
              <w:t>Raymond Lee</w:t>
            </w:r>
          </w:p>
        </w:tc>
        <w:tc>
          <w:tcPr>
            <w:tcW w:w="6799" w:type="dxa"/>
            <w:vAlign w:val="center"/>
          </w:tcPr>
          <w:p w14:paraId="2DF2E189" w14:textId="77777777" w:rsidR="000F5280" w:rsidRPr="00381BCA" w:rsidRDefault="000F5280" w:rsidP="000F5280">
            <w:pPr>
              <w:pStyle w:val="ListParagraph"/>
              <w:numPr>
                <w:ilvl w:val="0"/>
                <w:numId w:val="88"/>
              </w:numPr>
              <w:spacing w:after="39"/>
              <w:ind w:leftChars="0" w:left="227" w:hanging="227"/>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381BCA">
              <w:rPr>
                <w:rFonts w:ascii="Arial" w:hAnsi="Arial"/>
                <w:sz w:val="16"/>
                <w:szCs w:val="16"/>
              </w:rPr>
              <w:t>Design Sprint 1 signed off by PMT (2020-12-07)</w:t>
            </w:r>
          </w:p>
          <w:p w14:paraId="4FA66328" w14:textId="38493D0D" w:rsidR="000F5280" w:rsidRPr="00381BCA" w:rsidRDefault="000F5280" w:rsidP="000F5280">
            <w:pPr>
              <w:pStyle w:val="ListParagraph"/>
              <w:numPr>
                <w:ilvl w:val="0"/>
                <w:numId w:val="88"/>
              </w:numPr>
              <w:spacing w:after="39"/>
              <w:ind w:leftChars="0" w:left="227" w:hanging="227"/>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381BCA">
              <w:rPr>
                <w:rFonts w:ascii="Arial" w:hAnsi="Arial"/>
                <w:sz w:val="16"/>
                <w:szCs w:val="16"/>
              </w:rPr>
              <w:t>Design Sprint 2 drafted for PMT approval (2020-12-11)</w:t>
            </w:r>
          </w:p>
          <w:p w14:paraId="0EC95C98" w14:textId="3F4A0680" w:rsidR="000F5280" w:rsidRPr="00381BCA" w:rsidRDefault="000F5280" w:rsidP="000F5280">
            <w:pPr>
              <w:pStyle w:val="ListParagraph"/>
              <w:numPr>
                <w:ilvl w:val="0"/>
                <w:numId w:val="88"/>
              </w:numPr>
              <w:spacing w:after="39"/>
              <w:ind w:leftChars="0" w:left="227" w:hanging="227"/>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381BCA">
              <w:rPr>
                <w:rFonts w:ascii="Arial" w:hAnsi="Arial"/>
                <w:sz w:val="16"/>
                <w:szCs w:val="16"/>
              </w:rPr>
              <w:t>Version cut-off for Contract SoW</w:t>
            </w:r>
          </w:p>
        </w:tc>
      </w:tr>
      <w:tr w:rsidR="00523177" w:rsidRPr="000961F5" w14:paraId="7D6B1A91" w14:textId="77777777" w:rsidTr="006B0232">
        <w:trPr>
          <w:trHeight w:val="227"/>
        </w:trPr>
        <w:tc>
          <w:tcPr>
            <w:cnfStyle w:val="001000000000" w:firstRow="0" w:lastRow="0" w:firstColumn="1" w:lastColumn="0" w:oddVBand="0" w:evenVBand="0" w:oddHBand="0" w:evenHBand="0" w:firstRowFirstColumn="0" w:firstRowLastColumn="0" w:lastRowFirstColumn="0" w:lastRowLastColumn="0"/>
            <w:tcW w:w="877" w:type="dxa"/>
            <w:vAlign w:val="center"/>
          </w:tcPr>
          <w:p w14:paraId="3E5C5179" w14:textId="68E73C57" w:rsidR="00523177" w:rsidRPr="00381BCA" w:rsidRDefault="00523177" w:rsidP="000F5280">
            <w:pPr>
              <w:pStyle w:val="ListParagraph"/>
              <w:spacing w:after="39"/>
              <w:ind w:leftChars="0" w:left="0"/>
              <w:jc w:val="left"/>
              <w:rPr>
                <w:rFonts w:ascii="Arial" w:hAnsi="Arial"/>
                <w:sz w:val="16"/>
                <w:szCs w:val="16"/>
              </w:rPr>
            </w:pPr>
            <w:r w:rsidRPr="00381BCA">
              <w:rPr>
                <w:rFonts w:ascii="Arial" w:hAnsi="Arial"/>
                <w:sz w:val="16"/>
                <w:szCs w:val="16"/>
              </w:rPr>
              <w:t>V1.0.2</w:t>
            </w:r>
          </w:p>
        </w:tc>
        <w:tc>
          <w:tcPr>
            <w:tcW w:w="1391" w:type="dxa"/>
            <w:vAlign w:val="center"/>
          </w:tcPr>
          <w:p w14:paraId="76AE5829" w14:textId="2EBBCF8A" w:rsidR="00523177" w:rsidRPr="00381BCA" w:rsidRDefault="00523177" w:rsidP="000F5280">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381BCA">
              <w:rPr>
                <w:rFonts w:ascii="Arial" w:hAnsi="Arial"/>
                <w:sz w:val="16"/>
                <w:szCs w:val="16"/>
              </w:rPr>
              <w:t>2021-01-11</w:t>
            </w:r>
          </w:p>
        </w:tc>
        <w:tc>
          <w:tcPr>
            <w:tcW w:w="1418" w:type="dxa"/>
            <w:vAlign w:val="center"/>
          </w:tcPr>
          <w:p w14:paraId="1979087F" w14:textId="4B0028DE" w:rsidR="00523177" w:rsidRPr="00381BCA" w:rsidRDefault="00523177" w:rsidP="000F5280">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381BCA">
              <w:rPr>
                <w:rFonts w:ascii="Arial" w:hAnsi="Arial"/>
                <w:sz w:val="16"/>
                <w:szCs w:val="16"/>
              </w:rPr>
              <w:t>Raymond Lee</w:t>
            </w:r>
          </w:p>
        </w:tc>
        <w:tc>
          <w:tcPr>
            <w:tcW w:w="6799" w:type="dxa"/>
            <w:vAlign w:val="center"/>
          </w:tcPr>
          <w:p w14:paraId="53479D51" w14:textId="790A71A6" w:rsidR="00523177" w:rsidRPr="00381BCA" w:rsidRDefault="00523177" w:rsidP="00523177">
            <w:pPr>
              <w:pStyle w:val="ListParagraph"/>
              <w:numPr>
                <w:ilvl w:val="0"/>
                <w:numId w:val="88"/>
              </w:numPr>
              <w:spacing w:after="39"/>
              <w:ind w:leftChars="0" w:left="227" w:hanging="227"/>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381BCA">
              <w:rPr>
                <w:rFonts w:ascii="Arial" w:hAnsi="Arial"/>
                <w:sz w:val="16"/>
                <w:szCs w:val="16"/>
              </w:rPr>
              <w:t>Design Sprint 2 for PMT final review</w:t>
            </w:r>
          </w:p>
        </w:tc>
      </w:tr>
      <w:tr w:rsidR="00860E3A" w:rsidRPr="000961F5" w14:paraId="1B6FDF53" w14:textId="77777777" w:rsidTr="006B0232">
        <w:trPr>
          <w:trHeight w:val="227"/>
        </w:trPr>
        <w:tc>
          <w:tcPr>
            <w:cnfStyle w:val="001000000000" w:firstRow="0" w:lastRow="0" w:firstColumn="1" w:lastColumn="0" w:oddVBand="0" w:evenVBand="0" w:oddHBand="0" w:evenHBand="0" w:firstRowFirstColumn="0" w:firstRowLastColumn="0" w:lastRowFirstColumn="0" w:lastRowLastColumn="0"/>
            <w:tcW w:w="877" w:type="dxa"/>
            <w:vAlign w:val="center"/>
          </w:tcPr>
          <w:p w14:paraId="00F23B8A" w14:textId="064BC542" w:rsidR="00860E3A" w:rsidRPr="00381BCA" w:rsidRDefault="00860E3A" w:rsidP="000F5280">
            <w:pPr>
              <w:pStyle w:val="ListParagraph"/>
              <w:spacing w:after="39"/>
              <w:ind w:leftChars="0" w:left="0"/>
              <w:jc w:val="left"/>
              <w:rPr>
                <w:rFonts w:ascii="Arial" w:hAnsi="Arial"/>
                <w:sz w:val="16"/>
                <w:szCs w:val="16"/>
              </w:rPr>
            </w:pPr>
            <w:r w:rsidRPr="00381BCA">
              <w:rPr>
                <w:rFonts w:ascii="Arial" w:hAnsi="Arial"/>
                <w:sz w:val="16"/>
                <w:szCs w:val="16"/>
              </w:rPr>
              <w:t>V1.0.3</w:t>
            </w:r>
          </w:p>
        </w:tc>
        <w:tc>
          <w:tcPr>
            <w:tcW w:w="1391" w:type="dxa"/>
            <w:vAlign w:val="center"/>
          </w:tcPr>
          <w:p w14:paraId="67E2D241" w14:textId="3C62B541" w:rsidR="00860E3A" w:rsidRPr="00381BCA" w:rsidRDefault="00860E3A" w:rsidP="000F5280">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381BCA">
              <w:rPr>
                <w:rFonts w:ascii="Arial" w:hAnsi="Arial"/>
                <w:sz w:val="16"/>
                <w:szCs w:val="16"/>
              </w:rPr>
              <w:t>2021-01-16</w:t>
            </w:r>
          </w:p>
        </w:tc>
        <w:tc>
          <w:tcPr>
            <w:tcW w:w="1418" w:type="dxa"/>
            <w:vAlign w:val="center"/>
          </w:tcPr>
          <w:p w14:paraId="03A8FF81" w14:textId="55B4799F" w:rsidR="00860E3A" w:rsidRPr="00381BCA" w:rsidRDefault="00860E3A" w:rsidP="000F5280">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381BCA">
              <w:rPr>
                <w:rFonts w:ascii="Arial" w:hAnsi="Arial"/>
                <w:sz w:val="16"/>
                <w:szCs w:val="16"/>
              </w:rPr>
              <w:t>Raymond Lee</w:t>
            </w:r>
          </w:p>
        </w:tc>
        <w:tc>
          <w:tcPr>
            <w:tcW w:w="6799" w:type="dxa"/>
            <w:vAlign w:val="center"/>
          </w:tcPr>
          <w:p w14:paraId="055EA86C" w14:textId="6A1F55C1" w:rsidR="00860E3A" w:rsidRPr="00381BCA" w:rsidRDefault="00860E3A" w:rsidP="00860E3A">
            <w:pPr>
              <w:pStyle w:val="ListParagraph"/>
              <w:numPr>
                <w:ilvl w:val="0"/>
                <w:numId w:val="88"/>
              </w:numPr>
              <w:spacing w:after="39"/>
              <w:ind w:leftChars="0" w:left="227" w:hanging="227"/>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381BCA">
              <w:rPr>
                <w:rFonts w:ascii="Arial" w:hAnsi="Arial"/>
                <w:sz w:val="16"/>
                <w:szCs w:val="16"/>
              </w:rPr>
              <w:t>Design Sprint 2 signed off by PMT (2021-01-16), with the exception of “Undersubscription” and “Reallocation” scenarios under 2.3.2 Institutional offer Sizing</w:t>
            </w:r>
          </w:p>
        </w:tc>
      </w:tr>
      <w:tr w:rsidR="008062D0" w:rsidRPr="000961F5" w14:paraId="2F95191A" w14:textId="77777777" w:rsidTr="006B0232">
        <w:trPr>
          <w:trHeight w:val="227"/>
        </w:trPr>
        <w:tc>
          <w:tcPr>
            <w:cnfStyle w:val="001000000000" w:firstRow="0" w:lastRow="0" w:firstColumn="1" w:lastColumn="0" w:oddVBand="0" w:evenVBand="0" w:oddHBand="0" w:evenHBand="0" w:firstRowFirstColumn="0" w:firstRowLastColumn="0" w:lastRowFirstColumn="0" w:lastRowLastColumn="0"/>
            <w:tcW w:w="877" w:type="dxa"/>
            <w:vAlign w:val="center"/>
          </w:tcPr>
          <w:p w14:paraId="35974694" w14:textId="2CDABD77" w:rsidR="008062D0" w:rsidRPr="00381BCA" w:rsidRDefault="008062D0" w:rsidP="000F5280">
            <w:pPr>
              <w:pStyle w:val="ListParagraph"/>
              <w:spacing w:after="39"/>
              <w:ind w:leftChars="0" w:left="0"/>
              <w:jc w:val="left"/>
              <w:rPr>
                <w:rFonts w:ascii="Arial" w:hAnsi="Arial"/>
                <w:sz w:val="16"/>
                <w:szCs w:val="16"/>
              </w:rPr>
            </w:pPr>
            <w:r w:rsidRPr="00381BCA">
              <w:rPr>
                <w:rFonts w:ascii="Arial" w:hAnsi="Arial"/>
                <w:sz w:val="16"/>
                <w:szCs w:val="16"/>
              </w:rPr>
              <w:t>V1.1</w:t>
            </w:r>
          </w:p>
        </w:tc>
        <w:tc>
          <w:tcPr>
            <w:tcW w:w="1391" w:type="dxa"/>
            <w:vAlign w:val="center"/>
          </w:tcPr>
          <w:p w14:paraId="077B675F" w14:textId="20E2D4C1" w:rsidR="008062D0" w:rsidRPr="00381BCA" w:rsidRDefault="008062D0" w:rsidP="000F5280">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381BCA">
              <w:rPr>
                <w:rFonts w:ascii="Arial" w:hAnsi="Arial"/>
                <w:sz w:val="16"/>
                <w:szCs w:val="16"/>
              </w:rPr>
              <w:t>2021-02-08</w:t>
            </w:r>
          </w:p>
        </w:tc>
        <w:tc>
          <w:tcPr>
            <w:tcW w:w="1418" w:type="dxa"/>
            <w:vAlign w:val="center"/>
          </w:tcPr>
          <w:p w14:paraId="2439658E" w14:textId="2CEE6198" w:rsidR="008062D0" w:rsidRPr="00381BCA" w:rsidRDefault="008062D0" w:rsidP="000F5280">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381BCA">
              <w:rPr>
                <w:rFonts w:ascii="Arial" w:hAnsi="Arial"/>
                <w:sz w:val="16"/>
                <w:szCs w:val="16"/>
              </w:rPr>
              <w:t>Raymond Lee</w:t>
            </w:r>
          </w:p>
        </w:tc>
        <w:tc>
          <w:tcPr>
            <w:tcW w:w="6799" w:type="dxa"/>
            <w:vAlign w:val="center"/>
          </w:tcPr>
          <w:p w14:paraId="48F9BB59" w14:textId="3B7BAC1D" w:rsidR="008062D0" w:rsidRPr="00381BCA" w:rsidRDefault="008062D0" w:rsidP="008062D0">
            <w:pPr>
              <w:pStyle w:val="ListParagraph"/>
              <w:numPr>
                <w:ilvl w:val="0"/>
                <w:numId w:val="88"/>
              </w:numPr>
              <w:spacing w:after="39"/>
              <w:ind w:leftChars="0" w:left="227" w:hanging="227"/>
              <w:jc w:val="left"/>
              <w:cnfStyle w:val="000000000000" w:firstRow="0" w:lastRow="0" w:firstColumn="0" w:lastColumn="0" w:oddVBand="0" w:evenVBand="0" w:oddHBand="0" w:evenHBand="0" w:firstRowFirstColumn="0" w:firstRowLastColumn="0" w:lastRowFirstColumn="0" w:lastRowLastColumn="0"/>
              <w:rPr>
                <w:rFonts w:ascii="Arial" w:hAnsi="Arial"/>
                <w:sz w:val="16"/>
                <w:szCs w:val="16"/>
              </w:rPr>
            </w:pPr>
            <w:r w:rsidRPr="00381BCA">
              <w:rPr>
                <w:rFonts w:ascii="Arial" w:hAnsi="Arial"/>
                <w:sz w:val="16"/>
                <w:szCs w:val="16"/>
              </w:rPr>
              <w:t>Revisions to Design Sprints 1 / 2 in changing to T+2 baseline, following market feedback</w:t>
            </w:r>
          </w:p>
        </w:tc>
      </w:tr>
    </w:tbl>
    <w:p w14:paraId="7C06900B" w14:textId="77777777" w:rsidR="00D633F8" w:rsidRPr="000961F5" w:rsidRDefault="00D633F8" w:rsidP="00D82177">
      <w:pPr>
        <w:ind w:hanging="720"/>
        <w:jc w:val="left"/>
      </w:pPr>
    </w:p>
    <w:p w14:paraId="321C8A2D" w14:textId="61C33184" w:rsidR="00924707" w:rsidRPr="000961F5" w:rsidRDefault="00924707" w:rsidP="007C2B25">
      <w:pPr>
        <w:tabs>
          <w:tab w:val="left" w:pos="6198"/>
        </w:tabs>
        <w:spacing w:after="0"/>
        <w:ind w:left="0" w:hanging="720"/>
        <w:jc w:val="left"/>
        <w:rPr>
          <w:b/>
          <w:color w:val="0A85C7"/>
          <w:sz w:val="28"/>
          <w:szCs w:val="22"/>
        </w:rPr>
      </w:pPr>
    </w:p>
    <w:p w14:paraId="26AFF265" w14:textId="65F998D3" w:rsidR="00F850AA" w:rsidRPr="000961F5" w:rsidRDefault="00F850AA" w:rsidP="00D82177">
      <w:pPr>
        <w:pStyle w:val="SSCHeadingStatic"/>
        <w:ind w:hanging="720"/>
        <w:outlineLvl w:val="0"/>
        <w:rPr>
          <w:color w:val="13426B"/>
        </w:rPr>
      </w:pPr>
      <w:bookmarkStart w:id="5" w:name="_Toc55308199"/>
      <w:bookmarkStart w:id="6" w:name="_Toc55488798"/>
      <w:bookmarkStart w:id="7" w:name="_Toc57799149"/>
      <w:bookmarkStart w:id="8" w:name="_Toc58341708"/>
      <w:bookmarkStart w:id="9" w:name="_Toc58418383"/>
      <w:bookmarkStart w:id="10" w:name="_Toc58602027"/>
      <w:bookmarkStart w:id="11" w:name="_Toc62722860"/>
      <w:bookmarkStart w:id="12" w:name="_Toc65057976"/>
      <w:bookmarkStart w:id="13" w:name="_Toc65138778"/>
      <w:bookmarkStart w:id="14" w:name="_Toc65145758"/>
      <w:r w:rsidRPr="000961F5">
        <w:rPr>
          <w:color w:val="13426B"/>
        </w:rPr>
        <w:t>Table of Contents</w:t>
      </w:r>
      <w:bookmarkEnd w:id="5"/>
      <w:bookmarkEnd w:id="6"/>
      <w:bookmarkEnd w:id="7"/>
      <w:bookmarkEnd w:id="8"/>
      <w:bookmarkEnd w:id="9"/>
      <w:bookmarkEnd w:id="10"/>
      <w:bookmarkEnd w:id="11"/>
      <w:bookmarkEnd w:id="12"/>
      <w:bookmarkEnd w:id="13"/>
      <w:bookmarkEnd w:id="14"/>
    </w:p>
    <w:p w14:paraId="5387F781" w14:textId="13DE4C71" w:rsidR="009B7F0D" w:rsidRPr="00381BCA" w:rsidRDefault="00940598">
      <w:pPr>
        <w:pStyle w:val="TOC1"/>
        <w:rPr>
          <w:rFonts w:eastAsiaTheme="minorEastAsia"/>
          <w:b w:val="0"/>
          <w:snapToGrid/>
          <w:color w:val="auto"/>
          <w:sz w:val="22"/>
          <w:szCs w:val="22"/>
          <w:lang w:val="en-US" w:eastAsia="zh-CN"/>
        </w:rPr>
      </w:pPr>
      <w:r w:rsidRPr="00381BCA">
        <w:rPr>
          <w:b w:val="0"/>
          <w:color w:val="13426B"/>
        </w:rPr>
        <w:fldChar w:fldCharType="begin"/>
      </w:r>
      <w:r w:rsidRPr="000961F5">
        <w:rPr>
          <w:b w:val="0"/>
          <w:color w:val="13426B"/>
        </w:rPr>
        <w:instrText xml:space="preserve"> TOC \o "1-4" \h \z \u </w:instrText>
      </w:r>
      <w:r w:rsidRPr="00381BCA">
        <w:rPr>
          <w:b w:val="0"/>
          <w:color w:val="13426B"/>
        </w:rPr>
        <w:fldChar w:fldCharType="separate"/>
      </w:r>
      <w:hyperlink w:anchor="_Toc65145758" w:history="1">
        <w:r w:rsidR="009B7F0D" w:rsidRPr="000961F5">
          <w:rPr>
            <w:rStyle w:val="Hyperlink"/>
          </w:rPr>
          <w:t>Table of Contents</w:t>
        </w:r>
        <w:r w:rsidR="009B7F0D" w:rsidRPr="000961F5">
          <w:rPr>
            <w:webHidden/>
          </w:rPr>
          <w:tab/>
        </w:r>
        <w:r w:rsidR="009B7F0D" w:rsidRPr="00381BCA">
          <w:rPr>
            <w:webHidden/>
          </w:rPr>
          <w:fldChar w:fldCharType="begin"/>
        </w:r>
        <w:r w:rsidR="009B7F0D" w:rsidRPr="000961F5">
          <w:rPr>
            <w:webHidden/>
          </w:rPr>
          <w:instrText xml:space="preserve"> PAGEREF _Toc65145758 \h </w:instrText>
        </w:r>
        <w:r w:rsidR="009B7F0D" w:rsidRPr="00381BCA">
          <w:rPr>
            <w:webHidden/>
          </w:rPr>
        </w:r>
        <w:r w:rsidR="009B7F0D" w:rsidRPr="00381BCA">
          <w:rPr>
            <w:webHidden/>
          </w:rPr>
          <w:fldChar w:fldCharType="separate"/>
        </w:r>
        <w:r w:rsidR="00A57E12">
          <w:rPr>
            <w:webHidden/>
          </w:rPr>
          <w:t>1</w:t>
        </w:r>
        <w:r w:rsidR="009B7F0D" w:rsidRPr="00381BCA">
          <w:rPr>
            <w:webHidden/>
          </w:rPr>
          <w:fldChar w:fldCharType="end"/>
        </w:r>
      </w:hyperlink>
    </w:p>
    <w:p w14:paraId="222EECED" w14:textId="045DFC10" w:rsidR="009B7F0D" w:rsidRPr="00381BCA" w:rsidRDefault="0036567B">
      <w:pPr>
        <w:pStyle w:val="TOC1"/>
        <w:rPr>
          <w:rFonts w:eastAsiaTheme="minorEastAsia"/>
          <w:b w:val="0"/>
          <w:snapToGrid/>
          <w:color w:val="auto"/>
          <w:sz w:val="22"/>
          <w:szCs w:val="22"/>
          <w:lang w:val="en-US" w:eastAsia="zh-CN"/>
        </w:rPr>
      </w:pPr>
      <w:hyperlink w:anchor="_Toc65145759" w:history="1">
        <w:r w:rsidR="009B7F0D" w:rsidRPr="000961F5">
          <w:rPr>
            <w:rStyle w:val="Hyperlink"/>
          </w:rPr>
          <w:t>1</w:t>
        </w:r>
        <w:r w:rsidR="009B7F0D" w:rsidRPr="00381BCA">
          <w:rPr>
            <w:rFonts w:eastAsiaTheme="minorEastAsia"/>
            <w:b w:val="0"/>
            <w:snapToGrid/>
            <w:color w:val="auto"/>
            <w:sz w:val="22"/>
            <w:szCs w:val="22"/>
            <w:lang w:val="en-US" w:eastAsia="zh-CN"/>
          </w:rPr>
          <w:tab/>
        </w:r>
        <w:r w:rsidR="009B7F0D" w:rsidRPr="000961F5">
          <w:rPr>
            <w:rStyle w:val="Hyperlink"/>
          </w:rPr>
          <w:t>Design Overview</w:t>
        </w:r>
        <w:r w:rsidR="009B7F0D" w:rsidRPr="000961F5">
          <w:rPr>
            <w:webHidden/>
          </w:rPr>
          <w:tab/>
        </w:r>
        <w:r w:rsidR="009B7F0D" w:rsidRPr="00381BCA">
          <w:rPr>
            <w:webHidden/>
          </w:rPr>
          <w:fldChar w:fldCharType="begin"/>
        </w:r>
        <w:r w:rsidR="009B7F0D" w:rsidRPr="000961F5">
          <w:rPr>
            <w:webHidden/>
          </w:rPr>
          <w:instrText xml:space="preserve"> PAGEREF _Toc65145759 \h </w:instrText>
        </w:r>
        <w:r w:rsidR="009B7F0D" w:rsidRPr="00381BCA">
          <w:rPr>
            <w:webHidden/>
          </w:rPr>
        </w:r>
        <w:r w:rsidR="009B7F0D" w:rsidRPr="00381BCA">
          <w:rPr>
            <w:webHidden/>
          </w:rPr>
          <w:fldChar w:fldCharType="separate"/>
        </w:r>
        <w:r w:rsidR="00A57E12">
          <w:rPr>
            <w:webHidden/>
          </w:rPr>
          <w:t>4</w:t>
        </w:r>
        <w:r w:rsidR="009B7F0D" w:rsidRPr="00381BCA">
          <w:rPr>
            <w:webHidden/>
          </w:rPr>
          <w:fldChar w:fldCharType="end"/>
        </w:r>
      </w:hyperlink>
    </w:p>
    <w:p w14:paraId="7D440A7F" w14:textId="043A6160" w:rsidR="009B7F0D" w:rsidRPr="00381BCA" w:rsidRDefault="0036567B">
      <w:pPr>
        <w:pStyle w:val="TOC2"/>
        <w:rPr>
          <w:rFonts w:eastAsiaTheme="minorEastAsia"/>
          <w:b w:val="0"/>
          <w:snapToGrid/>
          <w:color w:val="auto"/>
          <w:sz w:val="22"/>
          <w:szCs w:val="22"/>
          <w:lang w:val="en-US" w:eastAsia="zh-CN"/>
        </w:rPr>
      </w:pPr>
      <w:hyperlink w:anchor="_Toc65145760" w:history="1">
        <w:r w:rsidR="009B7F0D" w:rsidRPr="000961F5">
          <w:rPr>
            <w:rStyle w:val="Hyperlink"/>
          </w:rPr>
          <w:t>1.1</w:t>
        </w:r>
        <w:r w:rsidR="009B7F0D" w:rsidRPr="00381BCA">
          <w:rPr>
            <w:rFonts w:eastAsiaTheme="minorEastAsia"/>
            <w:b w:val="0"/>
            <w:snapToGrid/>
            <w:color w:val="auto"/>
            <w:sz w:val="22"/>
            <w:szCs w:val="22"/>
            <w:lang w:val="en-US" w:eastAsia="zh-CN"/>
          </w:rPr>
          <w:tab/>
        </w:r>
        <w:r w:rsidR="009B7F0D" w:rsidRPr="000961F5">
          <w:rPr>
            <w:rStyle w:val="Hyperlink"/>
          </w:rPr>
          <w:t>Business Workflow</w:t>
        </w:r>
        <w:r w:rsidR="009B7F0D" w:rsidRPr="000961F5">
          <w:rPr>
            <w:webHidden/>
          </w:rPr>
          <w:tab/>
        </w:r>
        <w:r w:rsidR="009B7F0D" w:rsidRPr="00381BCA">
          <w:rPr>
            <w:webHidden/>
          </w:rPr>
          <w:fldChar w:fldCharType="begin"/>
        </w:r>
        <w:r w:rsidR="009B7F0D" w:rsidRPr="000961F5">
          <w:rPr>
            <w:webHidden/>
          </w:rPr>
          <w:instrText xml:space="preserve"> PAGEREF _Toc65145760 \h </w:instrText>
        </w:r>
        <w:r w:rsidR="009B7F0D" w:rsidRPr="00381BCA">
          <w:rPr>
            <w:webHidden/>
          </w:rPr>
        </w:r>
        <w:r w:rsidR="009B7F0D" w:rsidRPr="00381BCA">
          <w:rPr>
            <w:webHidden/>
          </w:rPr>
          <w:fldChar w:fldCharType="separate"/>
        </w:r>
        <w:r w:rsidR="00A57E12">
          <w:rPr>
            <w:webHidden/>
          </w:rPr>
          <w:t>4</w:t>
        </w:r>
        <w:r w:rsidR="009B7F0D" w:rsidRPr="00381BCA">
          <w:rPr>
            <w:webHidden/>
          </w:rPr>
          <w:fldChar w:fldCharType="end"/>
        </w:r>
      </w:hyperlink>
    </w:p>
    <w:p w14:paraId="3653B880" w14:textId="4315DBF7" w:rsidR="009B7F0D" w:rsidRPr="00381BCA" w:rsidRDefault="0036567B">
      <w:pPr>
        <w:pStyle w:val="TOC3"/>
        <w:rPr>
          <w:rFonts w:eastAsiaTheme="minorEastAsia"/>
          <w:b w:val="0"/>
          <w:color w:val="auto"/>
          <w:sz w:val="22"/>
          <w:szCs w:val="22"/>
          <w:lang w:val="en-US" w:eastAsia="zh-CN"/>
        </w:rPr>
      </w:pPr>
      <w:hyperlink w:anchor="_Toc65145761" w:history="1">
        <w:r w:rsidR="009B7F0D" w:rsidRPr="000961F5">
          <w:rPr>
            <w:rStyle w:val="Hyperlink"/>
          </w:rPr>
          <w:t>1.1.1</w:t>
        </w:r>
        <w:r w:rsidR="009B7F0D" w:rsidRPr="00381BCA">
          <w:rPr>
            <w:rFonts w:eastAsiaTheme="minorEastAsia"/>
            <w:b w:val="0"/>
            <w:color w:val="auto"/>
            <w:sz w:val="22"/>
            <w:szCs w:val="22"/>
            <w:lang w:val="en-US" w:eastAsia="zh-CN"/>
          </w:rPr>
          <w:tab/>
        </w:r>
        <w:r w:rsidR="009B7F0D" w:rsidRPr="000961F5">
          <w:rPr>
            <w:rStyle w:val="Hyperlink"/>
          </w:rPr>
          <w:t>High-level workflow sequence</w:t>
        </w:r>
        <w:r w:rsidR="009B7F0D" w:rsidRPr="000961F5">
          <w:rPr>
            <w:webHidden/>
          </w:rPr>
          <w:tab/>
        </w:r>
        <w:r w:rsidR="009B7F0D" w:rsidRPr="00381BCA">
          <w:rPr>
            <w:webHidden/>
          </w:rPr>
          <w:fldChar w:fldCharType="begin"/>
        </w:r>
        <w:r w:rsidR="009B7F0D" w:rsidRPr="000961F5">
          <w:rPr>
            <w:webHidden/>
          </w:rPr>
          <w:instrText xml:space="preserve"> PAGEREF _Toc65145761 \h </w:instrText>
        </w:r>
        <w:r w:rsidR="009B7F0D" w:rsidRPr="00381BCA">
          <w:rPr>
            <w:webHidden/>
          </w:rPr>
        </w:r>
        <w:r w:rsidR="009B7F0D" w:rsidRPr="00381BCA">
          <w:rPr>
            <w:webHidden/>
          </w:rPr>
          <w:fldChar w:fldCharType="separate"/>
        </w:r>
        <w:r w:rsidR="00A57E12">
          <w:rPr>
            <w:webHidden/>
          </w:rPr>
          <w:t>4</w:t>
        </w:r>
        <w:r w:rsidR="009B7F0D" w:rsidRPr="00381BCA">
          <w:rPr>
            <w:webHidden/>
          </w:rPr>
          <w:fldChar w:fldCharType="end"/>
        </w:r>
      </w:hyperlink>
    </w:p>
    <w:p w14:paraId="44D9E4D6" w14:textId="13D53205" w:rsidR="009B7F0D" w:rsidRPr="00381BCA" w:rsidRDefault="0036567B">
      <w:pPr>
        <w:pStyle w:val="TOC3"/>
        <w:rPr>
          <w:rFonts w:eastAsiaTheme="minorEastAsia"/>
          <w:b w:val="0"/>
          <w:color w:val="auto"/>
          <w:sz w:val="22"/>
          <w:szCs w:val="22"/>
          <w:lang w:val="en-US" w:eastAsia="zh-CN"/>
        </w:rPr>
      </w:pPr>
      <w:hyperlink w:anchor="_Toc65145762" w:history="1">
        <w:r w:rsidR="009B7F0D" w:rsidRPr="000961F5">
          <w:rPr>
            <w:rStyle w:val="Hyperlink"/>
          </w:rPr>
          <w:t>1.1.2</w:t>
        </w:r>
        <w:r w:rsidR="009B7F0D" w:rsidRPr="00381BCA">
          <w:rPr>
            <w:rFonts w:eastAsiaTheme="minorEastAsia"/>
            <w:b w:val="0"/>
            <w:color w:val="auto"/>
            <w:sz w:val="22"/>
            <w:szCs w:val="22"/>
            <w:lang w:val="en-US" w:eastAsia="zh-CN"/>
          </w:rPr>
          <w:tab/>
        </w:r>
        <w:r w:rsidR="009B7F0D" w:rsidRPr="000961F5">
          <w:rPr>
            <w:rStyle w:val="Hyperlink"/>
          </w:rPr>
          <w:t>IPO System Statuses</w:t>
        </w:r>
        <w:r w:rsidR="009B7F0D" w:rsidRPr="000961F5">
          <w:rPr>
            <w:webHidden/>
          </w:rPr>
          <w:tab/>
        </w:r>
        <w:r w:rsidR="009B7F0D" w:rsidRPr="00381BCA">
          <w:rPr>
            <w:webHidden/>
          </w:rPr>
          <w:fldChar w:fldCharType="begin"/>
        </w:r>
        <w:r w:rsidR="009B7F0D" w:rsidRPr="000961F5">
          <w:rPr>
            <w:webHidden/>
          </w:rPr>
          <w:instrText xml:space="preserve"> PAGEREF _Toc65145762 \h </w:instrText>
        </w:r>
        <w:r w:rsidR="009B7F0D" w:rsidRPr="00381BCA">
          <w:rPr>
            <w:webHidden/>
          </w:rPr>
        </w:r>
        <w:r w:rsidR="009B7F0D" w:rsidRPr="00381BCA">
          <w:rPr>
            <w:webHidden/>
          </w:rPr>
          <w:fldChar w:fldCharType="separate"/>
        </w:r>
        <w:r w:rsidR="00A57E12">
          <w:rPr>
            <w:webHidden/>
          </w:rPr>
          <w:t>5</w:t>
        </w:r>
        <w:r w:rsidR="009B7F0D" w:rsidRPr="00381BCA">
          <w:rPr>
            <w:webHidden/>
          </w:rPr>
          <w:fldChar w:fldCharType="end"/>
        </w:r>
      </w:hyperlink>
    </w:p>
    <w:p w14:paraId="762CB384" w14:textId="3629E319" w:rsidR="009B7F0D" w:rsidRPr="00381BCA" w:rsidRDefault="0036567B">
      <w:pPr>
        <w:pStyle w:val="TOC2"/>
        <w:rPr>
          <w:rFonts w:eastAsiaTheme="minorEastAsia"/>
          <w:b w:val="0"/>
          <w:snapToGrid/>
          <w:color w:val="auto"/>
          <w:sz w:val="22"/>
          <w:szCs w:val="22"/>
          <w:lang w:val="en-US" w:eastAsia="zh-CN"/>
        </w:rPr>
      </w:pPr>
      <w:hyperlink w:anchor="_Toc65145763" w:history="1">
        <w:r w:rsidR="009B7F0D" w:rsidRPr="000961F5">
          <w:rPr>
            <w:rStyle w:val="Hyperlink"/>
          </w:rPr>
          <w:t>1.2</w:t>
        </w:r>
        <w:r w:rsidR="009B7F0D" w:rsidRPr="00381BCA">
          <w:rPr>
            <w:rFonts w:eastAsiaTheme="minorEastAsia"/>
            <w:b w:val="0"/>
            <w:snapToGrid/>
            <w:color w:val="auto"/>
            <w:sz w:val="22"/>
            <w:szCs w:val="22"/>
            <w:lang w:val="en-US" w:eastAsia="zh-CN"/>
          </w:rPr>
          <w:tab/>
        </w:r>
        <w:r w:rsidR="009B7F0D" w:rsidRPr="000961F5">
          <w:rPr>
            <w:rStyle w:val="Hyperlink"/>
          </w:rPr>
          <w:t>System Interfaces</w:t>
        </w:r>
        <w:r w:rsidR="009B7F0D" w:rsidRPr="000961F5">
          <w:rPr>
            <w:webHidden/>
          </w:rPr>
          <w:tab/>
        </w:r>
        <w:r w:rsidR="009B7F0D" w:rsidRPr="00381BCA">
          <w:rPr>
            <w:webHidden/>
          </w:rPr>
          <w:fldChar w:fldCharType="begin"/>
        </w:r>
        <w:r w:rsidR="009B7F0D" w:rsidRPr="000961F5">
          <w:rPr>
            <w:webHidden/>
          </w:rPr>
          <w:instrText xml:space="preserve"> PAGEREF _Toc65145763 \h </w:instrText>
        </w:r>
        <w:r w:rsidR="009B7F0D" w:rsidRPr="00381BCA">
          <w:rPr>
            <w:webHidden/>
          </w:rPr>
        </w:r>
        <w:r w:rsidR="009B7F0D" w:rsidRPr="00381BCA">
          <w:rPr>
            <w:webHidden/>
          </w:rPr>
          <w:fldChar w:fldCharType="separate"/>
        </w:r>
        <w:r w:rsidR="00A57E12">
          <w:rPr>
            <w:webHidden/>
          </w:rPr>
          <w:t>5</w:t>
        </w:r>
        <w:r w:rsidR="009B7F0D" w:rsidRPr="00381BCA">
          <w:rPr>
            <w:webHidden/>
          </w:rPr>
          <w:fldChar w:fldCharType="end"/>
        </w:r>
      </w:hyperlink>
    </w:p>
    <w:p w14:paraId="2BEFBDA0" w14:textId="35813695" w:rsidR="009B7F0D" w:rsidRPr="00381BCA" w:rsidRDefault="0036567B">
      <w:pPr>
        <w:pStyle w:val="TOC2"/>
        <w:rPr>
          <w:rFonts w:eastAsiaTheme="minorEastAsia"/>
          <w:b w:val="0"/>
          <w:snapToGrid/>
          <w:color w:val="auto"/>
          <w:sz w:val="22"/>
          <w:szCs w:val="22"/>
          <w:lang w:val="en-US" w:eastAsia="zh-CN"/>
        </w:rPr>
      </w:pPr>
      <w:hyperlink w:anchor="_Toc65145764" w:history="1">
        <w:r w:rsidR="009B7F0D" w:rsidRPr="000961F5">
          <w:rPr>
            <w:rStyle w:val="Hyperlink"/>
          </w:rPr>
          <w:t>1.3</w:t>
        </w:r>
        <w:r w:rsidR="009B7F0D" w:rsidRPr="00381BCA">
          <w:rPr>
            <w:rFonts w:eastAsiaTheme="minorEastAsia"/>
            <w:b w:val="0"/>
            <w:snapToGrid/>
            <w:color w:val="auto"/>
            <w:sz w:val="22"/>
            <w:szCs w:val="22"/>
            <w:lang w:val="en-US" w:eastAsia="zh-CN"/>
          </w:rPr>
          <w:tab/>
        </w:r>
        <w:r w:rsidR="009B7F0D" w:rsidRPr="000961F5">
          <w:rPr>
            <w:rStyle w:val="Hyperlink"/>
          </w:rPr>
          <w:t>System Users</w:t>
        </w:r>
        <w:r w:rsidR="009B7F0D" w:rsidRPr="000961F5">
          <w:rPr>
            <w:webHidden/>
          </w:rPr>
          <w:tab/>
        </w:r>
        <w:r w:rsidR="009B7F0D" w:rsidRPr="00381BCA">
          <w:rPr>
            <w:webHidden/>
          </w:rPr>
          <w:fldChar w:fldCharType="begin"/>
        </w:r>
        <w:r w:rsidR="009B7F0D" w:rsidRPr="000961F5">
          <w:rPr>
            <w:webHidden/>
          </w:rPr>
          <w:instrText xml:space="preserve"> PAGEREF _Toc65145764 \h </w:instrText>
        </w:r>
        <w:r w:rsidR="009B7F0D" w:rsidRPr="00381BCA">
          <w:rPr>
            <w:webHidden/>
          </w:rPr>
        </w:r>
        <w:r w:rsidR="009B7F0D" w:rsidRPr="00381BCA">
          <w:rPr>
            <w:webHidden/>
          </w:rPr>
          <w:fldChar w:fldCharType="separate"/>
        </w:r>
        <w:r w:rsidR="00A57E12">
          <w:rPr>
            <w:webHidden/>
          </w:rPr>
          <w:t>6</w:t>
        </w:r>
        <w:r w:rsidR="009B7F0D" w:rsidRPr="00381BCA">
          <w:rPr>
            <w:webHidden/>
          </w:rPr>
          <w:fldChar w:fldCharType="end"/>
        </w:r>
      </w:hyperlink>
    </w:p>
    <w:p w14:paraId="274A618B" w14:textId="5F88CB51" w:rsidR="009B7F0D" w:rsidRPr="00381BCA" w:rsidRDefault="0036567B">
      <w:pPr>
        <w:pStyle w:val="TOC1"/>
        <w:rPr>
          <w:rFonts w:eastAsiaTheme="minorEastAsia"/>
          <w:b w:val="0"/>
          <w:snapToGrid/>
          <w:color w:val="auto"/>
          <w:sz w:val="22"/>
          <w:szCs w:val="22"/>
          <w:lang w:val="en-US" w:eastAsia="zh-CN"/>
        </w:rPr>
      </w:pPr>
      <w:hyperlink w:anchor="_Toc65145765" w:history="1">
        <w:r w:rsidR="009B7F0D" w:rsidRPr="000961F5">
          <w:rPr>
            <w:rStyle w:val="Hyperlink"/>
          </w:rPr>
          <w:t>2</w:t>
        </w:r>
        <w:r w:rsidR="009B7F0D" w:rsidRPr="00381BCA">
          <w:rPr>
            <w:rFonts w:eastAsiaTheme="minorEastAsia"/>
            <w:b w:val="0"/>
            <w:snapToGrid/>
            <w:color w:val="auto"/>
            <w:sz w:val="22"/>
            <w:szCs w:val="22"/>
            <w:lang w:val="en-US" w:eastAsia="zh-CN"/>
          </w:rPr>
          <w:tab/>
        </w:r>
        <w:r w:rsidR="009B7F0D" w:rsidRPr="000961F5">
          <w:rPr>
            <w:rStyle w:val="Hyperlink"/>
          </w:rPr>
          <w:t>Functional Requirements</w:t>
        </w:r>
        <w:r w:rsidR="009B7F0D" w:rsidRPr="000961F5">
          <w:rPr>
            <w:webHidden/>
          </w:rPr>
          <w:tab/>
        </w:r>
        <w:r w:rsidR="009B7F0D" w:rsidRPr="00381BCA">
          <w:rPr>
            <w:webHidden/>
          </w:rPr>
          <w:fldChar w:fldCharType="begin"/>
        </w:r>
        <w:r w:rsidR="009B7F0D" w:rsidRPr="000961F5">
          <w:rPr>
            <w:webHidden/>
          </w:rPr>
          <w:instrText xml:space="preserve"> PAGEREF _Toc65145765 \h </w:instrText>
        </w:r>
        <w:r w:rsidR="009B7F0D" w:rsidRPr="00381BCA">
          <w:rPr>
            <w:webHidden/>
          </w:rPr>
        </w:r>
        <w:r w:rsidR="009B7F0D" w:rsidRPr="00381BCA">
          <w:rPr>
            <w:webHidden/>
          </w:rPr>
          <w:fldChar w:fldCharType="separate"/>
        </w:r>
        <w:r w:rsidR="00A57E12">
          <w:rPr>
            <w:webHidden/>
          </w:rPr>
          <w:t>8</w:t>
        </w:r>
        <w:r w:rsidR="009B7F0D" w:rsidRPr="00381BCA">
          <w:rPr>
            <w:webHidden/>
          </w:rPr>
          <w:fldChar w:fldCharType="end"/>
        </w:r>
      </w:hyperlink>
    </w:p>
    <w:p w14:paraId="6B8CD0BC" w14:textId="223DDD7E" w:rsidR="009B7F0D" w:rsidRPr="00381BCA" w:rsidRDefault="0036567B">
      <w:pPr>
        <w:pStyle w:val="TOC2"/>
        <w:rPr>
          <w:rFonts w:eastAsiaTheme="minorEastAsia"/>
          <w:b w:val="0"/>
          <w:snapToGrid/>
          <w:color w:val="auto"/>
          <w:sz w:val="22"/>
          <w:szCs w:val="22"/>
          <w:lang w:val="en-US" w:eastAsia="zh-CN"/>
        </w:rPr>
      </w:pPr>
      <w:hyperlink w:anchor="_Toc65145766" w:history="1">
        <w:r w:rsidR="009B7F0D" w:rsidRPr="000961F5">
          <w:rPr>
            <w:rStyle w:val="Hyperlink"/>
          </w:rPr>
          <w:t>2.1</w:t>
        </w:r>
        <w:r w:rsidR="009B7F0D" w:rsidRPr="00381BCA">
          <w:rPr>
            <w:rFonts w:eastAsiaTheme="minorEastAsia"/>
            <w:b w:val="0"/>
            <w:snapToGrid/>
            <w:color w:val="auto"/>
            <w:sz w:val="22"/>
            <w:szCs w:val="22"/>
            <w:lang w:val="en-US" w:eastAsia="zh-CN"/>
          </w:rPr>
          <w:tab/>
        </w:r>
        <w:r w:rsidR="009B7F0D" w:rsidRPr="000961F5">
          <w:rPr>
            <w:rStyle w:val="Hyperlink"/>
          </w:rPr>
          <w:t>Core Processing Engine – Shared Services</w:t>
        </w:r>
        <w:r w:rsidR="009B7F0D" w:rsidRPr="000961F5">
          <w:rPr>
            <w:webHidden/>
          </w:rPr>
          <w:tab/>
        </w:r>
        <w:r w:rsidR="009B7F0D" w:rsidRPr="00381BCA">
          <w:rPr>
            <w:webHidden/>
          </w:rPr>
          <w:fldChar w:fldCharType="begin"/>
        </w:r>
        <w:r w:rsidR="009B7F0D" w:rsidRPr="000961F5">
          <w:rPr>
            <w:webHidden/>
          </w:rPr>
          <w:instrText xml:space="preserve"> PAGEREF _Toc65145766 \h </w:instrText>
        </w:r>
        <w:r w:rsidR="009B7F0D" w:rsidRPr="00381BCA">
          <w:rPr>
            <w:webHidden/>
          </w:rPr>
        </w:r>
        <w:r w:rsidR="009B7F0D" w:rsidRPr="00381BCA">
          <w:rPr>
            <w:webHidden/>
          </w:rPr>
          <w:fldChar w:fldCharType="separate"/>
        </w:r>
        <w:r w:rsidR="00A57E12">
          <w:rPr>
            <w:webHidden/>
          </w:rPr>
          <w:t>8</w:t>
        </w:r>
        <w:r w:rsidR="009B7F0D" w:rsidRPr="00381BCA">
          <w:rPr>
            <w:webHidden/>
          </w:rPr>
          <w:fldChar w:fldCharType="end"/>
        </w:r>
      </w:hyperlink>
    </w:p>
    <w:p w14:paraId="1430A1D4" w14:textId="199C7594" w:rsidR="009B7F0D" w:rsidRPr="00381BCA" w:rsidRDefault="0036567B">
      <w:pPr>
        <w:pStyle w:val="TOC3"/>
        <w:rPr>
          <w:rFonts w:eastAsiaTheme="minorEastAsia"/>
          <w:b w:val="0"/>
          <w:color w:val="auto"/>
          <w:sz w:val="22"/>
          <w:szCs w:val="22"/>
          <w:lang w:val="en-US" w:eastAsia="zh-CN"/>
        </w:rPr>
      </w:pPr>
      <w:hyperlink w:anchor="_Toc65145767" w:history="1">
        <w:r w:rsidR="009B7F0D" w:rsidRPr="000961F5">
          <w:rPr>
            <w:rStyle w:val="Hyperlink"/>
          </w:rPr>
          <w:t>2.1.1</w:t>
        </w:r>
        <w:r w:rsidR="009B7F0D" w:rsidRPr="00381BCA">
          <w:rPr>
            <w:rFonts w:eastAsiaTheme="minorEastAsia"/>
            <w:b w:val="0"/>
            <w:color w:val="auto"/>
            <w:sz w:val="22"/>
            <w:szCs w:val="22"/>
            <w:lang w:val="en-US" w:eastAsia="zh-CN"/>
          </w:rPr>
          <w:tab/>
        </w:r>
        <w:r w:rsidR="009B7F0D" w:rsidRPr="000961F5">
          <w:rPr>
            <w:rStyle w:val="Hyperlink"/>
          </w:rPr>
          <w:t>Identity Management</w:t>
        </w:r>
        <w:r w:rsidR="009B7F0D" w:rsidRPr="000961F5">
          <w:rPr>
            <w:webHidden/>
          </w:rPr>
          <w:tab/>
        </w:r>
        <w:r w:rsidR="009B7F0D" w:rsidRPr="00381BCA">
          <w:rPr>
            <w:webHidden/>
          </w:rPr>
          <w:fldChar w:fldCharType="begin"/>
        </w:r>
        <w:r w:rsidR="009B7F0D" w:rsidRPr="000961F5">
          <w:rPr>
            <w:webHidden/>
          </w:rPr>
          <w:instrText xml:space="preserve"> PAGEREF _Toc65145767 \h </w:instrText>
        </w:r>
        <w:r w:rsidR="009B7F0D" w:rsidRPr="00381BCA">
          <w:rPr>
            <w:webHidden/>
          </w:rPr>
        </w:r>
        <w:r w:rsidR="009B7F0D" w:rsidRPr="00381BCA">
          <w:rPr>
            <w:webHidden/>
          </w:rPr>
          <w:fldChar w:fldCharType="separate"/>
        </w:r>
        <w:r w:rsidR="00A57E12">
          <w:rPr>
            <w:webHidden/>
          </w:rPr>
          <w:t>8</w:t>
        </w:r>
        <w:r w:rsidR="009B7F0D" w:rsidRPr="00381BCA">
          <w:rPr>
            <w:webHidden/>
          </w:rPr>
          <w:fldChar w:fldCharType="end"/>
        </w:r>
      </w:hyperlink>
    </w:p>
    <w:p w14:paraId="28BCFA4A" w14:textId="0CFEFA99" w:rsidR="009B7F0D" w:rsidRPr="00381BCA" w:rsidRDefault="0036567B">
      <w:pPr>
        <w:pStyle w:val="TOC4"/>
        <w:rPr>
          <w:rFonts w:eastAsiaTheme="minorEastAsia"/>
          <w:color w:val="auto"/>
          <w:sz w:val="22"/>
          <w:szCs w:val="22"/>
          <w:lang w:val="en-US" w:eastAsia="zh-CN"/>
        </w:rPr>
      </w:pPr>
      <w:hyperlink w:anchor="_Toc65145768" w:history="1">
        <w:r w:rsidR="009B7F0D" w:rsidRPr="000961F5">
          <w:rPr>
            <w:rStyle w:val="Hyperlink"/>
          </w:rPr>
          <w:t>2.1.1.1</w:t>
        </w:r>
        <w:r w:rsidR="009B7F0D" w:rsidRPr="00381BCA">
          <w:rPr>
            <w:rFonts w:eastAsiaTheme="minorEastAsia"/>
            <w:color w:val="auto"/>
            <w:sz w:val="22"/>
            <w:szCs w:val="22"/>
            <w:lang w:val="en-US" w:eastAsia="zh-CN"/>
          </w:rPr>
          <w:tab/>
        </w:r>
        <w:r w:rsidR="009B7F0D" w:rsidRPr="000961F5">
          <w:rPr>
            <w:rStyle w:val="Hyperlink"/>
          </w:rPr>
          <w:t>User Management Structure</w:t>
        </w:r>
        <w:r w:rsidR="009B7F0D" w:rsidRPr="000961F5">
          <w:rPr>
            <w:webHidden/>
          </w:rPr>
          <w:tab/>
        </w:r>
        <w:r w:rsidR="009B7F0D" w:rsidRPr="00381BCA">
          <w:rPr>
            <w:webHidden/>
          </w:rPr>
          <w:fldChar w:fldCharType="begin"/>
        </w:r>
        <w:r w:rsidR="009B7F0D" w:rsidRPr="000961F5">
          <w:rPr>
            <w:webHidden/>
          </w:rPr>
          <w:instrText xml:space="preserve"> PAGEREF _Toc65145768 \h </w:instrText>
        </w:r>
        <w:r w:rsidR="009B7F0D" w:rsidRPr="00381BCA">
          <w:rPr>
            <w:webHidden/>
          </w:rPr>
        </w:r>
        <w:r w:rsidR="009B7F0D" w:rsidRPr="00381BCA">
          <w:rPr>
            <w:webHidden/>
          </w:rPr>
          <w:fldChar w:fldCharType="separate"/>
        </w:r>
        <w:r w:rsidR="00A57E12">
          <w:rPr>
            <w:webHidden/>
          </w:rPr>
          <w:t>8</w:t>
        </w:r>
        <w:r w:rsidR="009B7F0D" w:rsidRPr="00381BCA">
          <w:rPr>
            <w:webHidden/>
          </w:rPr>
          <w:fldChar w:fldCharType="end"/>
        </w:r>
      </w:hyperlink>
    </w:p>
    <w:p w14:paraId="74DAAC2A" w14:textId="3799EFEB" w:rsidR="009B7F0D" w:rsidRPr="00381BCA" w:rsidRDefault="0036567B">
      <w:pPr>
        <w:pStyle w:val="TOC4"/>
        <w:rPr>
          <w:rFonts w:eastAsiaTheme="minorEastAsia"/>
          <w:color w:val="auto"/>
          <w:sz w:val="22"/>
          <w:szCs w:val="22"/>
          <w:lang w:val="en-US" w:eastAsia="zh-CN"/>
        </w:rPr>
      </w:pPr>
      <w:hyperlink w:anchor="_Toc65145769" w:history="1">
        <w:r w:rsidR="009B7F0D" w:rsidRPr="000961F5">
          <w:rPr>
            <w:rStyle w:val="Hyperlink"/>
          </w:rPr>
          <w:t>2.1.1.2</w:t>
        </w:r>
        <w:r w:rsidR="009B7F0D" w:rsidRPr="00381BCA">
          <w:rPr>
            <w:rFonts w:eastAsiaTheme="minorEastAsia"/>
            <w:color w:val="auto"/>
            <w:sz w:val="22"/>
            <w:szCs w:val="22"/>
            <w:lang w:val="en-US" w:eastAsia="zh-CN"/>
          </w:rPr>
          <w:tab/>
        </w:r>
        <w:r w:rsidR="009B7F0D" w:rsidRPr="000961F5">
          <w:rPr>
            <w:rStyle w:val="Hyperlink"/>
          </w:rPr>
          <w:t>Companies and Company Identities</w:t>
        </w:r>
        <w:r w:rsidR="009B7F0D" w:rsidRPr="000961F5">
          <w:rPr>
            <w:webHidden/>
          </w:rPr>
          <w:tab/>
        </w:r>
        <w:r w:rsidR="009B7F0D" w:rsidRPr="00381BCA">
          <w:rPr>
            <w:webHidden/>
          </w:rPr>
          <w:fldChar w:fldCharType="begin"/>
        </w:r>
        <w:r w:rsidR="009B7F0D" w:rsidRPr="000961F5">
          <w:rPr>
            <w:webHidden/>
          </w:rPr>
          <w:instrText xml:space="preserve"> PAGEREF _Toc65145769 \h </w:instrText>
        </w:r>
        <w:r w:rsidR="009B7F0D" w:rsidRPr="00381BCA">
          <w:rPr>
            <w:webHidden/>
          </w:rPr>
        </w:r>
        <w:r w:rsidR="009B7F0D" w:rsidRPr="00381BCA">
          <w:rPr>
            <w:webHidden/>
          </w:rPr>
          <w:fldChar w:fldCharType="separate"/>
        </w:r>
        <w:r w:rsidR="00A57E12">
          <w:rPr>
            <w:webHidden/>
          </w:rPr>
          <w:t>8</w:t>
        </w:r>
        <w:r w:rsidR="009B7F0D" w:rsidRPr="00381BCA">
          <w:rPr>
            <w:webHidden/>
          </w:rPr>
          <w:fldChar w:fldCharType="end"/>
        </w:r>
      </w:hyperlink>
    </w:p>
    <w:p w14:paraId="040BCBCF" w14:textId="3AF68D96" w:rsidR="009B7F0D" w:rsidRPr="00381BCA" w:rsidRDefault="0036567B">
      <w:pPr>
        <w:pStyle w:val="TOC4"/>
        <w:rPr>
          <w:rFonts w:eastAsiaTheme="minorEastAsia"/>
          <w:color w:val="auto"/>
          <w:sz w:val="22"/>
          <w:szCs w:val="22"/>
          <w:lang w:val="en-US" w:eastAsia="zh-CN"/>
        </w:rPr>
      </w:pPr>
      <w:hyperlink w:anchor="_Toc65145770" w:history="1">
        <w:r w:rsidR="009B7F0D" w:rsidRPr="000961F5">
          <w:rPr>
            <w:rStyle w:val="Hyperlink"/>
          </w:rPr>
          <w:t>2.1.1.3</w:t>
        </w:r>
        <w:r w:rsidR="009B7F0D" w:rsidRPr="00381BCA">
          <w:rPr>
            <w:rFonts w:eastAsiaTheme="minorEastAsia"/>
            <w:color w:val="auto"/>
            <w:sz w:val="22"/>
            <w:szCs w:val="22"/>
            <w:lang w:val="en-US" w:eastAsia="zh-CN"/>
          </w:rPr>
          <w:tab/>
        </w:r>
        <w:r w:rsidR="009B7F0D" w:rsidRPr="000961F5">
          <w:rPr>
            <w:rStyle w:val="Hyperlink"/>
          </w:rPr>
          <w:t>User Functions and Roles</w:t>
        </w:r>
        <w:r w:rsidR="009B7F0D" w:rsidRPr="000961F5">
          <w:rPr>
            <w:webHidden/>
          </w:rPr>
          <w:tab/>
        </w:r>
        <w:r w:rsidR="009B7F0D" w:rsidRPr="00381BCA">
          <w:rPr>
            <w:webHidden/>
          </w:rPr>
          <w:fldChar w:fldCharType="begin"/>
        </w:r>
        <w:r w:rsidR="009B7F0D" w:rsidRPr="000961F5">
          <w:rPr>
            <w:webHidden/>
          </w:rPr>
          <w:instrText xml:space="preserve"> PAGEREF _Toc65145770 \h </w:instrText>
        </w:r>
        <w:r w:rsidR="009B7F0D" w:rsidRPr="00381BCA">
          <w:rPr>
            <w:webHidden/>
          </w:rPr>
        </w:r>
        <w:r w:rsidR="009B7F0D" w:rsidRPr="00381BCA">
          <w:rPr>
            <w:webHidden/>
          </w:rPr>
          <w:fldChar w:fldCharType="separate"/>
        </w:r>
        <w:r w:rsidR="00A57E12">
          <w:rPr>
            <w:webHidden/>
          </w:rPr>
          <w:t>9</w:t>
        </w:r>
        <w:r w:rsidR="009B7F0D" w:rsidRPr="00381BCA">
          <w:rPr>
            <w:webHidden/>
          </w:rPr>
          <w:fldChar w:fldCharType="end"/>
        </w:r>
      </w:hyperlink>
    </w:p>
    <w:p w14:paraId="5396841D" w14:textId="3757671B" w:rsidR="009B7F0D" w:rsidRPr="00381BCA" w:rsidRDefault="0036567B">
      <w:pPr>
        <w:pStyle w:val="TOC4"/>
        <w:rPr>
          <w:rFonts w:eastAsiaTheme="minorEastAsia"/>
          <w:color w:val="auto"/>
          <w:sz w:val="22"/>
          <w:szCs w:val="22"/>
          <w:lang w:val="en-US" w:eastAsia="zh-CN"/>
        </w:rPr>
      </w:pPr>
      <w:hyperlink w:anchor="_Toc65145771" w:history="1">
        <w:r w:rsidR="009B7F0D" w:rsidRPr="000961F5">
          <w:rPr>
            <w:rStyle w:val="Hyperlink"/>
          </w:rPr>
          <w:t>2.1.1.4</w:t>
        </w:r>
        <w:r w:rsidR="009B7F0D" w:rsidRPr="00381BCA">
          <w:rPr>
            <w:rFonts w:eastAsiaTheme="minorEastAsia"/>
            <w:color w:val="auto"/>
            <w:sz w:val="22"/>
            <w:szCs w:val="22"/>
            <w:lang w:val="en-US" w:eastAsia="zh-CN"/>
          </w:rPr>
          <w:tab/>
        </w:r>
        <w:r w:rsidR="009B7F0D" w:rsidRPr="000961F5">
          <w:rPr>
            <w:rStyle w:val="Hyperlink"/>
          </w:rPr>
          <w:t>User Teams</w:t>
        </w:r>
        <w:r w:rsidR="009B7F0D" w:rsidRPr="000961F5">
          <w:rPr>
            <w:webHidden/>
          </w:rPr>
          <w:tab/>
        </w:r>
        <w:r w:rsidR="009B7F0D" w:rsidRPr="00381BCA">
          <w:rPr>
            <w:webHidden/>
          </w:rPr>
          <w:fldChar w:fldCharType="begin"/>
        </w:r>
        <w:r w:rsidR="009B7F0D" w:rsidRPr="000961F5">
          <w:rPr>
            <w:webHidden/>
          </w:rPr>
          <w:instrText xml:space="preserve"> PAGEREF _Toc65145771 \h </w:instrText>
        </w:r>
        <w:r w:rsidR="009B7F0D" w:rsidRPr="00381BCA">
          <w:rPr>
            <w:webHidden/>
          </w:rPr>
        </w:r>
        <w:r w:rsidR="009B7F0D" w:rsidRPr="00381BCA">
          <w:rPr>
            <w:webHidden/>
          </w:rPr>
          <w:fldChar w:fldCharType="separate"/>
        </w:r>
        <w:r w:rsidR="00A57E12">
          <w:rPr>
            <w:webHidden/>
          </w:rPr>
          <w:t>9</w:t>
        </w:r>
        <w:r w:rsidR="009B7F0D" w:rsidRPr="00381BCA">
          <w:rPr>
            <w:webHidden/>
          </w:rPr>
          <w:fldChar w:fldCharType="end"/>
        </w:r>
      </w:hyperlink>
    </w:p>
    <w:p w14:paraId="5057240D" w14:textId="4716F4C9" w:rsidR="009B7F0D" w:rsidRPr="00381BCA" w:rsidRDefault="0036567B">
      <w:pPr>
        <w:pStyle w:val="TOC3"/>
        <w:rPr>
          <w:rFonts w:eastAsiaTheme="minorEastAsia"/>
          <w:b w:val="0"/>
          <w:color w:val="auto"/>
          <w:sz w:val="22"/>
          <w:szCs w:val="22"/>
          <w:lang w:val="en-US" w:eastAsia="zh-CN"/>
        </w:rPr>
      </w:pPr>
      <w:hyperlink w:anchor="_Toc65145772" w:history="1">
        <w:r w:rsidR="009B7F0D" w:rsidRPr="000961F5">
          <w:rPr>
            <w:rStyle w:val="Hyperlink"/>
          </w:rPr>
          <w:t>2.1.2</w:t>
        </w:r>
        <w:r w:rsidR="009B7F0D" w:rsidRPr="00381BCA">
          <w:rPr>
            <w:rFonts w:eastAsiaTheme="minorEastAsia"/>
            <w:b w:val="0"/>
            <w:color w:val="auto"/>
            <w:sz w:val="22"/>
            <w:szCs w:val="22"/>
            <w:lang w:val="en-US" w:eastAsia="zh-CN"/>
          </w:rPr>
          <w:tab/>
        </w:r>
        <w:r w:rsidR="009B7F0D" w:rsidRPr="000961F5">
          <w:rPr>
            <w:rStyle w:val="Hyperlink"/>
          </w:rPr>
          <w:t>Participant and Access Management</w:t>
        </w:r>
        <w:r w:rsidR="009B7F0D" w:rsidRPr="000961F5">
          <w:rPr>
            <w:webHidden/>
          </w:rPr>
          <w:tab/>
        </w:r>
        <w:r w:rsidR="009B7F0D" w:rsidRPr="00381BCA">
          <w:rPr>
            <w:webHidden/>
          </w:rPr>
          <w:fldChar w:fldCharType="begin"/>
        </w:r>
        <w:r w:rsidR="009B7F0D" w:rsidRPr="000961F5">
          <w:rPr>
            <w:webHidden/>
          </w:rPr>
          <w:instrText xml:space="preserve"> PAGEREF _Toc65145772 \h </w:instrText>
        </w:r>
        <w:r w:rsidR="009B7F0D" w:rsidRPr="00381BCA">
          <w:rPr>
            <w:webHidden/>
          </w:rPr>
        </w:r>
        <w:r w:rsidR="009B7F0D" w:rsidRPr="00381BCA">
          <w:rPr>
            <w:webHidden/>
          </w:rPr>
          <w:fldChar w:fldCharType="separate"/>
        </w:r>
        <w:r w:rsidR="00A57E12">
          <w:rPr>
            <w:webHidden/>
          </w:rPr>
          <w:t>9</w:t>
        </w:r>
        <w:r w:rsidR="009B7F0D" w:rsidRPr="00381BCA">
          <w:rPr>
            <w:webHidden/>
          </w:rPr>
          <w:fldChar w:fldCharType="end"/>
        </w:r>
      </w:hyperlink>
    </w:p>
    <w:p w14:paraId="3A0EE68E" w14:textId="29F17387" w:rsidR="009B7F0D" w:rsidRPr="00381BCA" w:rsidRDefault="0036567B">
      <w:pPr>
        <w:pStyle w:val="TOC3"/>
        <w:rPr>
          <w:rFonts w:eastAsiaTheme="minorEastAsia"/>
          <w:b w:val="0"/>
          <w:color w:val="auto"/>
          <w:sz w:val="22"/>
          <w:szCs w:val="22"/>
          <w:lang w:val="en-US" w:eastAsia="zh-CN"/>
        </w:rPr>
      </w:pPr>
      <w:hyperlink w:anchor="_Toc65145773" w:history="1">
        <w:r w:rsidR="009B7F0D" w:rsidRPr="000961F5">
          <w:rPr>
            <w:rStyle w:val="Hyperlink"/>
          </w:rPr>
          <w:t>2.1.3</w:t>
        </w:r>
        <w:r w:rsidR="009B7F0D" w:rsidRPr="00381BCA">
          <w:rPr>
            <w:rFonts w:eastAsiaTheme="minorEastAsia"/>
            <w:b w:val="0"/>
            <w:color w:val="auto"/>
            <w:sz w:val="22"/>
            <w:szCs w:val="22"/>
            <w:lang w:val="en-US" w:eastAsia="zh-CN"/>
          </w:rPr>
          <w:tab/>
        </w:r>
        <w:r w:rsidR="009B7F0D" w:rsidRPr="000961F5">
          <w:rPr>
            <w:rStyle w:val="Hyperlink"/>
          </w:rPr>
          <w:t>IPO Initiation and Reference Data Management</w:t>
        </w:r>
        <w:r w:rsidR="009B7F0D" w:rsidRPr="000961F5">
          <w:rPr>
            <w:webHidden/>
          </w:rPr>
          <w:tab/>
        </w:r>
        <w:r w:rsidR="009B7F0D" w:rsidRPr="00381BCA">
          <w:rPr>
            <w:webHidden/>
          </w:rPr>
          <w:fldChar w:fldCharType="begin"/>
        </w:r>
        <w:r w:rsidR="009B7F0D" w:rsidRPr="000961F5">
          <w:rPr>
            <w:webHidden/>
          </w:rPr>
          <w:instrText xml:space="preserve"> PAGEREF _Toc65145773 \h </w:instrText>
        </w:r>
        <w:r w:rsidR="009B7F0D" w:rsidRPr="00381BCA">
          <w:rPr>
            <w:webHidden/>
          </w:rPr>
        </w:r>
        <w:r w:rsidR="009B7F0D" w:rsidRPr="00381BCA">
          <w:rPr>
            <w:webHidden/>
          </w:rPr>
          <w:fldChar w:fldCharType="separate"/>
        </w:r>
        <w:r w:rsidR="00A57E12">
          <w:rPr>
            <w:webHidden/>
          </w:rPr>
          <w:t>10</w:t>
        </w:r>
        <w:r w:rsidR="009B7F0D" w:rsidRPr="00381BCA">
          <w:rPr>
            <w:webHidden/>
          </w:rPr>
          <w:fldChar w:fldCharType="end"/>
        </w:r>
      </w:hyperlink>
    </w:p>
    <w:p w14:paraId="68AFBBA3" w14:textId="58722F24" w:rsidR="009B7F0D" w:rsidRPr="00381BCA" w:rsidRDefault="0036567B">
      <w:pPr>
        <w:pStyle w:val="TOC4"/>
        <w:rPr>
          <w:rFonts w:eastAsiaTheme="minorEastAsia"/>
          <w:color w:val="auto"/>
          <w:sz w:val="22"/>
          <w:szCs w:val="22"/>
          <w:lang w:val="en-US" w:eastAsia="zh-CN"/>
        </w:rPr>
      </w:pPr>
      <w:hyperlink w:anchor="_Toc65145774" w:history="1">
        <w:r w:rsidR="009B7F0D" w:rsidRPr="000961F5">
          <w:rPr>
            <w:rStyle w:val="Hyperlink"/>
          </w:rPr>
          <w:t>2.1.3.1</w:t>
        </w:r>
        <w:r w:rsidR="009B7F0D" w:rsidRPr="00381BCA">
          <w:rPr>
            <w:rFonts w:eastAsiaTheme="minorEastAsia"/>
            <w:color w:val="auto"/>
            <w:sz w:val="22"/>
            <w:szCs w:val="22"/>
            <w:lang w:val="en-US" w:eastAsia="zh-CN"/>
          </w:rPr>
          <w:tab/>
        </w:r>
        <w:r w:rsidR="009B7F0D" w:rsidRPr="000961F5">
          <w:rPr>
            <w:rStyle w:val="Hyperlink"/>
          </w:rPr>
          <w:t>Initiation Workflow</w:t>
        </w:r>
        <w:r w:rsidR="009B7F0D" w:rsidRPr="000961F5">
          <w:rPr>
            <w:webHidden/>
          </w:rPr>
          <w:tab/>
        </w:r>
        <w:r w:rsidR="009B7F0D" w:rsidRPr="00381BCA">
          <w:rPr>
            <w:webHidden/>
          </w:rPr>
          <w:fldChar w:fldCharType="begin"/>
        </w:r>
        <w:r w:rsidR="009B7F0D" w:rsidRPr="000961F5">
          <w:rPr>
            <w:webHidden/>
          </w:rPr>
          <w:instrText xml:space="preserve"> PAGEREF _Toc65145774 \h </w:instrText>
        </w:r>
        <w:r w:rsidR="009B7F0D" w:rsidRPr="00381BCA">
          <w:rPr>
            <w:webHidden/>
          </w:rPr>
        </w:r>
        <w:r w:rsidR="009B7F0D" w:rsidRPr="00381BCA">
          <w:rPr>
            <w:webHidden/>
          </w:rPr>
          <w:fldChar w:fldCharType="separate"/>
        </w:r>
        <w:r w:rsidR="00A57E12">
          <w:rPr>
            <w:webHidden/>
          </w:rPr>
          <w:t>10</w:t>
        </w:r>
        <w:r w:rsidR="009B7F0D" w:rsidRPr="00381BCA">
          <w:rPr>
            <w:webHidden/>
          </w:rPr>
          <w:fldChar w:fldCharType="end"/>
        </w:r>
      </w:hyperlink>
    </w:p>
    <w:p w14:paraId="38BE4531" w14:textId="764FEB2D" w:rsidR="009B7F0D" w:rsidRPr="00381BCA" w:rsidRDefault="0036567B">
      <w:pPr>
        <w:pStyle w:val="TOC4"/>
        <w:rPr>
          <w:rFonts w:eastAsiaTheme="minorEastAsia"/>
          <w:color w:val="auto"/>
          <w:sz w:val="22"/>
          <w:szCs w:val="22"/>
          <w:lang w:val="en-US" w:eastAsia="zh-CN"/>
        </w:rPr>
      </w:pPr>
      <w:hyperlink w:anchor="_Toc65145775" w:history="1">
        <w:r w:rsidR="009B7F0D" w:rsidRPr="000961F5">
          <w:rPr>
            <w:rStyle w:val="Hyperlink"/>
          </w:rPr>
          <w:t>2.1.3.2</w:t>
        </w:r>
        <w:r w:rsidR="009B7F0D" w:rsidRPr="00381BCA">
          <w:rPr>
            <w:rFonts w:eastAsiaTheme="minorEastAsia"/>
            <w:color w:val="auto"/>
            <w:sz w:val="22"/>
            <w:szCs w:val="22"/>
            <w:lang w:val="en-US" w:eastAsia="zh-CN"/>
          </w:rPr>
          <w:tab/>
        </w:r>
        <w:r w:rsidR="009B7F0D" w:rsidRPr="000961F5">
          <w:rPr>
            <w:rStyle w:val="Hyperlink"/>
          </w:rPr>
          <w:t>E-Form Data Fields</w:t>
        </w:r>
        <w:r w:rsidR="009B7F0D" w:rsidRPr="000961F5">
          <w:rPr>
            <w:webHidden/>
          </w:rPr>
          <w:tab/>
        </w:r>
        <w:r w:rsidR="009B7F0D" w:rsidRPr="00381BCA">
          <w:rPr>
            <w:webHidden/>
          </w:rPr>
          <w:fldChar w:fldCharType="begin"/>
        </w:r>
        <w:r w:rsidR="009B7F0D" w:rsidRPr="000961F5">
          <w:rPr>
            <w:webHidden/>
          </w:rPr>
          <w:instrText xml:space="preserve"> PAGEREF _Toc65145775 \h </w:instrText>
        </w:r>
        <w:r w:rsidR="009B7F0D" w:rsidRPr="00381BCA">
          <w:rPr>
            <w:webHidden/>
          </w:rPr>
        </w:r>
        <w:r w:rsidR="009B7F0D" w:rsidRPr="00381BCA">
          <w:rPr>
            <w:webHidden/>
          </w:rPr>
          <w:fldChar w:fldCharType="separate"/>
        </w:r>
        <w:r w:rsidR="00A57E12">
          <w:rPr>
            <w:webHidden/>
          </w:rPr>
          <w:t>13</w:t>
        </w:r>
        <w:r w:rsidR="009B7F0D" w:rsidRPr="00381BCA">
          <w:rPr>
            <w:webHidden/>
          </w:rPr>
          <w:fldChar w:fldCharType="end"/>
        </w:r>
      </w:hyperlink>
    </w:p>
    <w:p w14:paraId="76712EA2" w14:textId="198CBE4D" w:rsidR="009B7F0D" w:rsidRPr="00381BCA" w:rsidRDefault="0036567B">
      <w:pPr>
        <w:pStyle w:val="TOC4"/>
        <w:rPr>
          <w:rFonts w:eastAsiaTheme="minorEastAsia"/>
          <w:color w:val="auto"/>
          <w:sz w:val="22"/>
          <w:szCs w:val="22"/>
          <w:lang w:val="en-US" w:eastAsia="zh-CN"/>
        </w:rPr>
      </w:pPr>
      <w:hyperlink w:anchor="_Toc65145776" w:history="1">
        <w:r w:rsidR="009B7F0D" w:rsidRPr="000961F5">
          <w:rPr>
            <w:rStyle w:val="Hyperlink"/>
          </w:rPr>
          <w:t>2.1.3.3</w:t>
        </w:r>
        <w:r w:rsidR="009B7F0D" w:rsidRPr="00381BCA">
          <w:rPr>
            <w:rFonts w:eastAsiaTheme="minorEastAsia"/>
            <w:color w:val="auto"/>
            <w:sz w:val="22"/>
            <w:szCs w:val="22"/>
            <w:lang w:val="en-US" w:eastAsia="zh-CN"/>
          </w:rPr>
          <w:tab/>
        </w:r>
        <w:r w:rsidR="009B7F0D" w:rsidRPr="000961F5">
          <w:rPr>
            <w:rStyle w:val="Hyperlink"/>
          </w:rPr>
          <w:t>Viewing Permissions</w:t>
        </w:r>
        <w:r w:rsidR="009B7F0D" w:rsidRPr="000961F5">
          <w:rPr>
            <w:webHidden/>
          </w:rPr>
          <w:tab/>
        </w:r>
        <w:r w:rsidR="009B7F0D" w:rsidRPr="00381BCA">
          <w:rPr>
            <w:webHidden/>
          </w:rPr>
          <w:fldChar w:fldCharType="begin"/>
        </w:r>
        <w:r w:rsidR="009B7F0D" w:rsidRPr="000961F5">
          <w:rPr>
            <w:webHidden/>
          </w:rPr>
          <w:instrText xml:space="preserve"> PAGEREF _Toc65145776 \h </w:instrText>
        </w:r>
        <w:r w:rsidR="009B7F0D" w:rsidRPr="00381BCA">
          <w:rPr>
            <w:webHidden/>
          </w:rPr>
        </w:r>
        <w:r w:rsidR="009B7F0D" w:rsidRPr="00381BCA">
          <w:rPr>
            <w:webHidden/>
          </w:rPr>
          <w:fldChar w:fldCharType="separate"/>
        </w:r>
        <w:r w:rsidR="00A57E12">
          <w:rPr>
            <w:webHidden/>
          </w:rPr>
          <w:t>23</w:t>
        </w:r>
        <w:r w:rsidR="009B7F0D" w:rsidRPr="00381BCA">
          <w:rPr>
            <w:webHidden/>
          </w:rPr>
          <w:fldChar w:fldCharType="end"/>
        </w:r>
      </w:hyperlink>
    </w:p>
    <w:p w14:paraId="6F16E1C7" w14:textId="465C9D77" w:rsidR="009B7F0D" w:rsidRPr="00381BCA" w:rsidRDefault="0036567B">
      <w:pPr>
        <w:pStyle w:val="TOC3"/>
        <w:rPr>
          <w:rFonts w:eastAsiaTheme="minorEastAsia"/>
          <w:b w:val="0"/>
          <w:color w:val="auto"/>
          <w:sz w:val="22"/>
          <w:szCs w:val="22"/>
          <w:lang w:val="en-US" w:eastAsia="zh-CN"/>
        </w:rPr>
      </w:pPr>
      <w:hyperlink w:anchor="_Toc65145777" w:history="1">
        <w:r w:rsidR="009B7F0D" w:rsidRPr="000961F5">
          <w:rPr>
            <w:rStyle w:val="Hyperlink"/>
          </w:rPr>
          <w:t>2.1.4</w:t>
        </w:r>
        <w:r w:rsidR="009B7F0D" w:rsidRPr="00381BCA">
          <w:rPr>
            <w:rFonts w:eastAsiaTheme="minorEastAsia"/>
            <w:b w:val="0"/>
            <w:color w:val="auto"/>
            <w:sz w:val="22"/>
            <w:szCs w:val="22"/>
            <w:lang w:val="en-US" w:eastAsia="zh-CN"/>
          </w:rPr>
          <w:tab/>
        </w:r>
        <w:r w:rsidR="009B7F0D" w:rsidRPr="000961F5">
          <w:rPr>
            <w:rStyle w:val="Hyperlink"/>
          </w:rPr>
          <w:t>Preferential Offer Settlement</w:t>
        </w:r>
        <w:r w:rsidR="009B7F0D" w:rsidRPr="000961F5">
          <w:rPr>
            <w:webHidden/>
          </w:rPr>
          <w:tab/>
        </w:r>
        <w:r w:rsidR="009B7F0D" w:rsidRPr="00381BCA">
          <w:rPr>
            <w:webHidden/>
          </w:rPr>
          <w:fldChar w:fldCharType="begin"/>
        </w:r>
        <w:r w:rsidR="009B7F0D" w:rsidRPr="000961F5">
          <w:rPr>
            <w:webHidden/>
          </w:rPr>
          <w:instrText xml:space="preserve"> PAGEREF _Toc65145777 \h </w:instrText>
        </w:r>
        <w:r w:rsidR="009B7F0D" w:rsidRPr="00381BCA">
          <w:rPr>
            <w:webHidden/>
          </w:rPr>
        </w:r>
        <w:r w:rsidR="009B7F0D" w:rsidRPr="00381BCA">
          <w:rPr>
            <w:webHidden/>
          </w:rPr>
          <w:fldChar w:fldCharType="separate"/>
        </w:r>
        <w:r w:rsidR="00A57E12">
          <w:rPr>
            <w:webHidden/>
          </w:rPr>
          <w:t>24</w:t>
        </w:r>
        <w:r w:rsidR="009B7F0D" w:rsidRPr="00381BCA">
          <w:rPr>
            <w:webHidden/>
          </w:rPr>
          <w:fldChar w:fldCharType="end"/>
        </w:r>
      </w:hyperlink>
    </w:p>
    <w:p w14:paraId="5BE082E8" w14:textId="45E34FCC" w:rsidR="009B7F0D" w:rsidRPr="00381BCA" w:rsidRDefault="0036567B">
      <w:pPr>
        <w:pStyle w:val="TOC4"/>
        <w:rPr>
          <w:rFonts w:eastAsiaTheme="minorEastAsia"/>
          <w:color w:val="auto"/>
          <w:sz w:val="22"/>
          <w:szCs w:val="22"/>
          <w:lang w:val="en-US" w:eastAsia="zh-CN"/>
        </w:rPr>
      </w:pPr>
      <w:hyperlink w:anchor="_Toc65145778" w:history="1">
        <w:r w:rsidR="009B7F0D" w:rsidRPr="000961F5">
          <w:rPr>
            <w:rStyle w:val="Hyperlink"/>
          </w:rPr>
          <w:t>2.1.4.1</w:t>
        </w:r>
        <w:r w:rsidR="009B7F0D" w:rsidRPr="00381BCA">
          <w:rPr>
            <w:rFonts w:eastAsiaTheme="minorEastAsia"/>
            <w:color w:val="auto"/>
            <w:sz w:val="22"/>
            <w:szCs w:val="22"/>
            <w:lang w:val="en-US" w:eastAsia="zh-CN"/>
          </w:rPr>
          <w:tab/>
        </w:r>
        <w:r w:rsidR="009B7F0D" w:rsidRPr="000961F5">
          <w:rPr>
            <w:rStyle w:val="Hyperlink"/>
          </w:rPr>
          <w:t>Functional Overview</w:t>
        </w:r>
        <w:r w:rsidR="009B7F0D" w:rsidRPr="000961F5">
          <w:rPr>
            <w:webHidden/>
          </w:rPr>
          <w:tab/>
        </w:r>
        <w:r w:rsidR="009B7F0D" w:rsidRPr="00381BCA">
          <w:rPr>
            <w:webHidden/>
          </w:rPr>
          <w:fldChar w:fldCharType="begin"/>
        </w:r>
        <w:r w:rsidR="009B7F0D" w:rsidRPr="000961F5">
          <w:rPr>
            <w:webHidden/>
          </w:rPr>
          <w:instrText xml:space="preserve"> PAGEREF _Toc65145778 \h </w:instrText>
        </w:r>
        <w:r w:rsidR="009B7F0D" w:rsidRPr="00381BCA">
          <w:rPr>
            <w:webHidden/>
          </w:rPr>
        </w:r>
        <w:r w:rsidR="009B7F0D" w:rsidRPr="00381BCA">
          <w:rPr>
            <w:webHidden/>
          </w:rPr>
          <w:fldChar w:fldCharType="separate"/>
        </w:r>
        <w:r w:rsidR="00A57E12">
          <w:rPr>
            <w:webHidden/>
          </w:rPr>
          <w:t>24</w:t>
        </w:r>
        <w:r w:rsidR="009B7F0D" w:rsidRPr="00381BCA">
          <w:rPr>
            <w:webHidden/>
          </w:rPr>
          <w:fldChar w:fldCharType="end"/>
        </w:r>
      </w:hyperlink>
    </w:p>
    <w:p w14:paraId="4F0AE29C" w14:textId="0BC7F76C" w:rsidR="009B7F0D" w:rsidRPr="00381BCA" w:rsidRDefault="0036567B">
      <w:pPr>
        <w:pStyle w:val="TOC4"/>
        <w:rPr>
          <w:rFonts w:eastAsiaTheme="minorEastAsia"/>
          <w:color w:val="auto"/>
          <w:sz w:val="22"/>
          <w:szCs w:val="22"/>
          <w:lang w:val="en-US" w:eastAsia="zh-CN"/>
        </w:rPr>
      </w:pPr>
      <w:hyperlink w:anchor="_Toc65145779" w:history="1">
        <w:r w:rsidR="009B7F0D" w:rsidRPr="000961F5">
          <w:rPr>
            <w:rStyle w:val="Hyperlink"/>
          </w:rPr>
          <w:t>2.1.4.2</w:t>
        </w:r>
        <w:r w:rsidR="009B7F0D" w:rsidRPr="00381BCA">
          <w:rPr>
            <w:rFonts w:eastAsiaTheme="minorEastAsia"/>
            <w:color w:val="auto"/>
            <w:sz w:val="22"/>
            <w:szCs w:val="22"/>
            <w:lang w:val="en-US" w:eastAsia="zh-CN"/>
          </w:rPr>
          <w:tab/>
        </w:r>
        <w:r w:rsidR="009B7F0D" w:rsidRPr="000961F5">
          <w:rPr>
            <w:rStyle w:val="Hyperlink"/>
          </w:rPr>
          <w:t>Participants and Roles</w:t>
        </w:r>
        <w:r w:rsidR="009B7F0D" w:rsidRPr="000961F5">
          <w:rPr>
            <w:webHidden/>
          </w:rPr>
          <w:tab/>
        </w:r>
        <w:r w:rsidR="009B7F0D" w:rsidRPr="00381BCA">
          <w:rPr>
            <w:webHidden/>
          </w:rPr>
          <w:fldChar w:fldCharType="begin"/>
        </w:r>
        <w:r w:rsidR="009B7F0D" w:rsidRPr="000961F5">
          <w:rPr>
            <w:webHidden/>
          </w:rPr>
          <w:instrText xml:space="preserve"> PAGEREF _Toc65145779 \h </w:instrText>
        </w:r>
        <w:r w:rsidR="009B7F0D" w:rsidRPr="00381BCA">
          <w:rPr>
            <w:webHidden/>
          </w:rPr>
        </w:r>
        <w:r w:rsidR="009B7F0D" w:rsidRPr="00381BCA">
          <w:rPr>
            <w:webHidden/>
          </w:rPr>
          <w:fldChar w:fldCharType="separate"/>
        </w:r>
        <w:r w:rsidR="00A57E12">
          <w:rPr>
            <w:webHidden/>
          </w:rPr>
          <w:t>24</w:t>
        </w:r>
        <w:r w:rsidR="009B7F0D" w:rsidRPr="00381BCA">
          <w:rPr>
            <w:webHidden/>
          </w:rPr>
          <w:fldChar w:fldCharType="end"/>
        </w:r>
      </w:hyperlink>
    </w:p>
    <w:p w14:paraId="6FA45CD3" w14:textId="6785ACAF" w:rsidR="009B7F0D" w:rsidRPr="00381BCA" w:rsidRDefault="0036567B">
      <w:pPr>
        <w:pStyle w:val="TOC4"/>
        <w:rPr>
          <w:rFonts w:eastAsiaTheme="minorEastAsia"/>
          <w:color w:val="auto"/>
          <w:sz w:val="22"/>
          <w:szCs w:val="22"/>
          <w:lang w:val="en-US" w:eastAsia="zh-CN"/>
        </w:rPr>
      </w:pPr>
      <w:hyperlink w:anchor="_Toc65145780" w:history="1">
        <w:r w:rsidR="009B7F0D" w:rsidRPr="000961F5">
          <w:rPr>
            <w:rStyle w:val="Hyperlink"/>
          </w:rPr>
          <w:t>2.1.4.3</w:t>
        </w:r>
        <w:r w:rsidR="009B7F0D" w:rsidRPr="00381BCA">
          <w:rPr>
            <w:rFonts w:eastAsiaTheme="minorEastAsia"/>
            <w:color w:val="auto"/>
            <w:sz w:val="22"/>
            <w:szCs w:val="22"/>
            <w:lang w:val="en-US" w:eastAsia="zh-CN"/>
          </w:rPr>
          <w:tab/>
        </w:r>
        <w:r w:rsidR="009B7F0D" w:rsidRPr="000961F5">
          <w:rPr>
            <w:rStyle w:val="Hyperlink"/>
          </w:rPr>
          <w:t>Functional Workflow</w:t>
        </w:r>
        <w:r w:rsidR="009B7F0D" w:rsidRPr="000961F5">
          <w:rPr>
            <w:webHidden/>
          </w:rPr>
          <w:tab/>
        </w:r>
        <w:r w:rsidR="009B7F0D" w:rsidRPr="00381BCA">
          <w:rPr>
            <w:webHidden/>
          </w:rPr>
          <w:fldChar w:fldCharType="begin"/>
        </w:r>
        <w:r w:rsidR="009B7F0D" w:rsidRPr="000961F5">
          <w:rPr>
            <w:webHidden/>
          </w:rPr>
          <w:instrText xml:space="preserve"> PAGEREF _Toc65145780 \h </w:instrText>
        </w:r>
        <w:r w:rsidR="009B7F0D" w:rsidRPr="00381BCA">
          <w:rPr>
            <w:webHidden/>
          </w:rPr>
        </w:r>
        <w:r w:rsidR="009B7F0D" w:rsidRPr="00381BCA">
          <w:rPr>
            <w:webHidden/>
          </w:rPr>
          <w:fldChar w:fldCharType="separate"/>
        </w:r>
        <w:r w:rsidR="00A57E12">
          <w:rPr>
            <w:webHidden/>
          </w:rPr>
          <w:t>24</w:t>
        </w:r>
        <w:r w:rsidR="009B7F0D" w:rsidRPr="00381BCA">
          <w:rPr>
            <w:webHidden/>
          </w:rPr>
          <w:fldChar w:fldCharType="end"/>
        </w:r>
      </w:hyperlink>
    </w:p>
    <w:p w14:paraId="0F8A08E9" w14:textId="1612AD81" w:rsidR="009B7F0D" w:rsidRPr="00381BCA" w:rsidRDefault="0036567B">
      <w:pPr>
        <w:pStyle w:val="TOC4"/>
        <w:rPr>
          <w:rFonts w:eastAsiaTheme="minorEastAsia"/>
          <w:color w:val="auto"/>
          <w:sz w:val="22"/>
          <w:szCs w:val="22"/>
          <w:lang w:val="en-US" w:eastAsia="zh-CN"/>
        </w:rPr>
      </w:pPr>
      <w:hyperlink w:anchor="_Toc65145803" w:history="1">
        <w:r w:rsidR="009B7F0D" w:rsidRPr="000961F5">
          <w:rPr>
            <w:rStyle w:val="Hyperlink"/>
          </w:rPr>
          <w:t>2.1.4.4</w:t>
        </w:r>
        <w:r w:rsidR="009B7F0D" w:rsidRPr="00381BCA">
          <w:rPr>
            <w:rFonts w:eastAsiaTheme="minorEastAsia"/>
            <w:color w:val="auto"/>
            <w:sz w:val="22"/>
            <w:szCs w:val="22"/>
            <w:lang w:val="en-US" w:eastAsia="zh-CN"/>
          </w:rPr>
          <w:tab/>
        </w:r>
        <w:r w:rsidR="009B7F0D" w:rsidRPr="000961F5">
          <w:rPr>
            <w:rStyle w:val="Hyperlink"/>
          </w:rPr>
          <w:t>E-Form Data Fields</w:t>
        </w:r>
        <w:r w:rsidR="009B7F0D" w:rsidRPr="000961F5">
          <w:rPr>
            <w:webHidden/>
          </w:rPr>
          <w:tab/>
        </w:r>
        <w:r w:rsidR="009B7F0D" w:rsidRPr="00381BCA">
          <w:rPr>
            <w:webHidden/>
          </w:rPr>
          <w:fldChar w:fldCharType="begin"/>
        </w:r>
        <w:r w:rsidR="009B7F0D" w:rsidRPr="000961F5">
          <w:rPr>
            <w:webHidden/>
          </w:rPr>
          <w:instrText xml:space="preserve"> PAGEREF _Toc65145803 \h </w:instrText>
        </w:r>
        <w:r w:rsidR="009B7F0D" w:rsidRPr="00381BCA">
          <w:rPr>
            <w:webHidden/>
          </w:rPr>
        </w:r>
        <w:r w:rsidR="009B7F0D" w:rsidRPr="00381BCA">
          <w:rPr>
            <w:webHidden/>
          </w:rPr>
          <w:fldChar w:fldCharType="separate"/>
        </w:r>
        <w:r w:rsidR="00A57E12">
          <w:rPr>
            <w:webHidden/>
          </w:rPr>
          <w:t>25</w:t>
        </w:r>
        <w:r w:rsidR="009B7F0D" w:rsidRPr="00381BCA">
          <w:rPr>
            <w:webHidden/>
          </w:rPr>
          <w:fldChar w:fldCharType="end"/>
        </w:r>
      </w:hyperlink>
    </w:p>
    <w:p w14:paraId="3D8488AB" w14:textId="68C2931A" w:rsidR="009B7F0D" w:rsidRPr="00381BCA" w:rsidRDefault="0036567B">
      <w:pPr>
        <w:pStyle w:val="TOC4"/>
        <w:rPr>
          <w:rFonts w:eastAsiaTheme="minorEastAsia"/>
          <w:color w:val="auto"/>
          <w:sz w:val="22"/>
          <w:szCs w:val="22"/>
          <w:lang w:val="en-US" w:eastAsia="zh-CN"/>
        </w:rPr>
      </w:pPr>
      <w:hyperlink w:anchor="_Toc65145804" w:history="1">
        <w:r w:rsidR="009B7F0D" w:rsidRPr="000961F5">
          <w:rPr>
            <w:rStyle w:val="Hyperlink"/>
          </w:rPr>
          <w:t>2.1.4.5</w:t>
        </w:r>
        <w:r w:rsidR="009B7F0D" w:rsidRPr="00381BCA">
          <w:rPr>
            <w:rFonts w:eastAsiaTheme="minorEastAsia"/>
            <w:color w:val="auto"/>
            <w:sz w:val="22"/>
            <w:szCs w:val="22"/>
            <w:lang w:val="en-US" w:eastAsia="zh-CN"/>
          </w:rPr>
          <w:tab/>
        </w:r>
        <w:r w:rsidR="009B7F0D" w:rsidRPr="000961F5">
          <w:rPr>
            <w:rStyle w:val="Hyperlink"/>
          </w:rPr>
          <w:t>Statuses and User Permissions</w:t>
        </w:r>
        <w:r w:rsidR="009B7F0D" w:rsidRPr="000961F5">
          <w:rPr>
            <w:webHidden/>
          </w:rPr>
          <w:tab/>
        </w:r>
        <w:r w:rsidR="009B7F0D" w:rsidRPr="00381BCA">
          <w:rPr>
            <w:webHidden/>
          </w:rPr>
          <w:fldChar w:fldCharType="begin"/>
        </w:r>
        <w:r w:rsidR="009B7F0D" w:rsidRPr="000961F5">
          <w:rPr>
            <w:webHidden/>
          </w:rPr>
          <w:instrText xml:space="preserve"> PAGEREF _Toc65145804 \h </w:instrText>
        </w:r>
        <w:r w:rsidR="009B7F0D" w:rsidRPr="00381BCA">
          <w:rPr>
            <w:webHidden/>
          </w:rPr>
        </w:r>
        <w:r w:rsidR="009B7F0D" w:rsidRPr="00381BCA">
          <w:rPr>
            <w:webHidden/>
          </w:rPr>
          <w:fldChar w:fldCharType="separate"/>
        </w:r>
        <w:r w:rsidR="00A57E12">
          <w:rPr>
            <w:webHidden/>
          </w:rPr>
          <w:t>25</w:t>
        </w:r>
        <w:r w:rsidR="009B7F0D" w:rsidRPr="00381BCA">
          <w:rPr>
            <w:webHidden/>
          </w:rPr>
          <w:fldChar w:fldCharType="end"/>
        </w:r>
      </w:hyperlink>
    </w:p>
    <w:p w14:paraId="207BE08A" w14:textId="04CD226A" w:rsidR="009B7F0D" w:rsidRPr="00381BCA" w:rsidRDefault="0036567B">
      <w:pPr>
        <w:pStyle w:val="TOC4"/>
        <w:rPr>
          <w:rFonts w:eastAsiaTheme="minorEastAsia"/>
          <w:color w:val="auto"/>
          <w:sz w:val="22"/>
          <w:szCs w:val="22"/>
          <w:lang w:val="en-US" w:eastAsia="zh-CN"/>
        </w:rPr>
      </w:pPr>
      <w:hyperlink w:anchor="_Toc65145805" w:history="1">
        <w:r w:rsidR="009B7F0D" w:rsidRPr="000961F5">
          <w:rPr>
            <w:rStyle w:val="Hyperlink"/>
          </w:rPr>
          <w:t>2.1.4.6</w:t>
        </w:r>
        <w:r w:rsidR="009B7F0D" w:rsidRPr="00381BCA">
          <w:rPr>
            <w:rFonts w:eastAsiaTheme="minorEastAsia"/>
            <w:color w:val="auto"/>
            <w:sz w:val="22"/>
            <w:szCs w:val="22"/>
            <w:lang w:val="en-US" w:eastAsia="zh-CN"/>
          </w:rPr>
          <w:tab/>
        </w:r>
        <w:r w:rsidR="009B7F0D" w:rsidRPr="000961F5">
          <w:rPr>
            <w:rStyle w:val="Hyperlink"/>
          </w:rPr>
          <w:t>Validation Checks / System Tasks</w:t>
        </w:r>
        <w:r w:rsidR="009B7F0D" w:rsidRPr="000961F5">
          <w:rPr>
            <w:webHidden/>
          </w:rPr>
          <w:tab/>
        </w:r>
        <w:r w:rsidR="009B7F0D" w:rsidRPr="00381BCA">
          <w:rPr>
            <w:webHidden/>
          </w:rPr>
          <w:fldChar w:fldCharType="begin"/>
        </w:r>
        <w:r w:rsidR="009B7F0D" w:rsidRPr="000961F5">
          <w:rPr>
            <w:webHidden/>
          </w:rPr>
          <w:instrText xml:space="preserve"> PAGEREF _Toc65145805 \h </w:instrText>
        </w:r>
        <w:r w:rsidR="009B7F0D" w:rsidRPr="00381BCA">
          <w:rPr>
            <w:webHidden/>
          </w:rPr>
        </w:r>
        <w:r w:rsidR="009B7F0D" w:rsidRPr="00381BCA">
          <w:rPr>
            <w:webHidden/>
          </w:rPr>
          <w:fldChar w:fldCharType="separate"/>
        </w:r>
        <w:r w:rsidR="00A57E12">
          <w:rPr>
            <w:webHidden/>
          </w:rPr>
          <w:t>25</w:t>
        </w:r>
        <w:r w:rsidR="009B7F0D" w:rsidRPr="00381BCA">
          <w:rPr>
            <w:webHidden/>
          </w:rPr>
          <w:fldChar w:fldCharType="end"/>
        </w:r>
      </w:hyperlink>
    </w:p>
    <w:p w14:paraId="4B61CE7F" w14:textId="47A2EACE" w:rsidR="009B7F0D" w:rsidRPr="00381BCA" w:rsidRDefault="0036567B">
      <w:pPr>
        <w:pStyle w:val="TOC3"/>
        <w:rPr>
          <w:rFonts w:eastAsiaTheme="minorEastAsia"/>
          <w:b w:val="0"/>
          <w:color w:val="auto"/>
          <w:sz w:val="22"/>
          <w:szCs w:val="22"/>
          <w:lang w:val="en-US" w:eastAsia="zh-CN"/>
        </w:rPr>
      </w:pPr>
      <w:hyperlink w:anchor="_Toc65145806" w:history="1">
        <w:r w:rsidR="009B7F0D" w:rsidRPr="000961F5">
          <w:rPr>
            <w:rStyle w:val="Hyperlink"/>
          </w:rPr>
          <w:t>2.1.5</w:t>
        </w:r>
        <w:r w:rsidR="009B7F0D" w:rsidRPr="00381BCA">
          <w:rPr>
            <w:rFonts w:eastAsiaTheme="minorEastAsia"/>
            <w:b w:val="0"/>
            <w:color w:val="auto"/>
            <w:sz w:val="22"/>
            <w:szCs w:val="22"/>
            <w:lang w:val="en-US" w:eastAsia="zh-CN"/>
          </w:rPr>
          <w:tab/>
        </w:r>
        <w:r w:rsidR="009B7F0D" w:rsidRPr="000961F5">
          <w:rPr>
            <w:rStyle w:val="Hyperlink"/>
          </w:rPr>
          <w:t>Deal Size Management</w:t>
        </w:r>
        <w:r w:rsidR="009B7F0D" w:rsidRPr="000961F5">
          <w:rPr>
            <w:webHidden/>
          </w:rPr>
          <w:tab/>
        </w:r>
        <w:r w:rsidR="009B7F0D" w:rsidRPr="00381BCA">
          <w:rPr>
            <w:webHidden/>
          </w:rPr>
          <w:fldChar w:fldCharType="begin"/>
        </w:r>
        <w:r w:rsidR="009B7F0D" w:rsidRPr="000961F5">
          <w:rPr>
            <w:webHidden/>
          </w:rPr>
          <w:instrText xml:space="preserve"> PAGEREF _Toc65145806 \h </w:instrText>
        </w:r>
        <w:r w:rsidR="009B7F0D" w:rsidRPr="00381BCA">
          <w:rPr>
            <w:webHidden/>
          </w:rPr>
        </w:r>
        <w:r w:rsidR="009B7F0D" w:rsidRPr="00381BCA">
          <w:rPr>
            <w:webHidden/>
          </w:rPr>
          <w:fldChar w:fldCharType="separate"/>
        </w:r>
        <w:r w:rsidR="00A57E12">
          <w:rPr>
            <w:webHidden/>
          </w:rPr>
          <w:t>26</w:t>
        </w:r>
        <w:r w:rsidR="009B7F0D" w:rsidRPr="00381BCA">
          <w:rPr>
            <w:webHidden/>
          </w:rPr>
          <w:fldChar w:fldCharType="end"/>
        </w:r>
      </w:hyperlink>
    </w:p>
    <w:p w14:paraId="023BB91B" w14:textId="13CD8778" w:rsidR="009B7F0D" w:rsidRPr="00381BCA" w:rsidRDefault="0036567B">
      <w:pPr>
        <w:pStyle w:val="TOC4"/>
        <w:rPr>
          <w:rFonts w:eastAsiaTheme="minorEastAsia"/>
          <w:color w:val="auto"/>
          <w:sz w:val="22"/>
          <w:szCs w:val="22"/>
          <w:lang w:val="en-US" w:eastAsia="zh-CN"/>
        </w:rPr>
      </w:pPr>
      <w:hyperlink w:anchor="_Toc65145807" w:history="1">
        <w:r w:rsidR="009B7F0D" w:rsidRPr="000961F5">
          <w:rPr>
            <w:rStyle w:val="Hyperlink"/>
          </w:rPr>
          <w:t>2.1.5.1</w:t>
        </w:r>
        <w:r w:rsidR="009B7F0D" w:rsidRPr="00381BCA">
          <w:rPr>
            <w:rFonts w:eastAsiaTheme="minorEastAsia"/>
            <w:color w:val="auto"/>
            <w:sz w:val="22"/>
            <w:szCs w:val="22"/>
            <w:lang w:val="en-US" w:eastAsia="zh-CN"/>
          </w:rPr>
          <w:tab/>
        </w:r>
        <w:r w:rsidR="009B7F0D" w:rsidRPr="000961F5">
          <w:rPr>
            <w:rStyle w:val="Hyperlink"/>
          </w:rPr>
          <w:t>Functional Overview</w:t>
        </w:r>
        <w:r w:rsidR="009B7F0D" w:rsidRPr="000961F5">
          <w:rPr>
            <w:webHidden/>
          </w:rPr>
          <w:tab/>
        </w:r>
        <w:r w:rsidR="009B7F0D" w:rsidRPr="00381BCA">
          <w:rPr>
            <w:webHidden/>
          </w:rPr>
          <w:fldChar w:fldCharType="begin"/>
        </w:r>
        <w:r w:rsidR="009B7F0D" w:rsidRPr="000961F5">
          <w:rPr>
            <w:webHidden/>
          </w:rPr>
          <w:instrText xml:space="preserve"> PAGEREF _Toc65145807 \h </w:instrText>
        </w:r>
        <w:r w:rsidR="009B7F0D" w:rsidRPr="00381BCA">
          <w:rPr>
            <w:webHidden/>
          </w:rPr>
        </w:r>
        <w:r w:rsidR="009B7F0D" w:rsidRPr="00381BCA">
          <w:rPr>
            <w:webHidden/>
          </w:rPr>
          <w:fldChar w:fldCharType="separate"/>
        </w:r>
        <w:r w:rsidR="00A57E12">
          <w:rPr>
            <w:webHidden/>
          </w:rPr>
          <w:t>26</w:t>
        </w:r>
        <w:r w:rsidR="009B7F0D" w:rsidRPr="00381BCA">
          <w:rPr>
            <w:webHidden/>
          </w:rPr>
          <w:fldChar w:fldCharType="end"/>
        </w:r>
      </w:hyperlink>
    </w:p>
    <w:p w14:paraId="4838E18D" w14:textId="07EAF72D" w:rsidR="009B7F0D" w:rsidRPr="00381BCA" w:rsidRDefault="0036567B">
      <w:pPr>
        <w:pStyle w:val="TOC4"/>
        <w:rPr>
          <w:rFonts w:eastAsiaTheme="minorEastAsia"/>
          <w:color w:val="auto"/>
          <w:sz w:val="22"/>
          <w:szCs w:val="22"/>
          <w:lang w:val="en-US" w:eastAsia="zh-CN"/>
        </w:rPr>
      </w:pPr>
      <w:hyperlink w:anchor="_Toc65145808" w:history="1">
        <w:r w:rsidR="009B7F0D" w:rsidRPr="000961F5">
          <w:rPr>
            <w:rStyle w:val="Hyperlink"/>
          </w:rPr>
          <w:t>2.1.5.2</w:t>
        </w:r>
        <w:r w:rsidR="009B7F0D" w:rsidRPr="00381BCA">
          <w:rPr>
            <w:rFonts w:eastAsiaTheme="minorEastAsia"/>
            <w:color w:val="auto"/>
            <w:sz w:val="22"/>
            <w:szCs w:val="22"/>
            <w:lang w:val="en-US" w:eastAsia="zh-CN"/>
          </w:rPr>
          <w:tab/>
        </w:r>
        <w:r w:rsidR="009B7F0D" w:rsidRPr="000961F5">
          <w:rPr>
            <w:rStyle w:val="Hyperlink"/>
          </w:rPr>
          <w:t>Participants and Roles</w:t>
        </w:r>
        <w:r w:rsidR="009B7F0D" w:rsidRPr="000961F5">
          <w:rPr>
            <w:webHidden/>
          </w:rPr>
          <w:tab/>
        </w:r>
        <w:r w:rsidR="009B7F0D" w:rsidRPr="00381BCA">
          <w:rPr>
            <w:webHidden/>
          </w:rPr>
          <w:fldChar w:fldCharType="begin"/>
        </w:r>
        <w:r w:rsidR="009B7F0D" w:rsidRPr="000961F5">
          <w:rPr>
            <w:webHidden/>
          </w:rPr>
          <w:instrText xml:space="preserve"> PAGEREF _Toc65145808 \h </w:instrText>
        </w:r>
        <w:r w:rsidR="009B7F0D" w:rsidRPr="00381BCA">
          <w:rPr>
            <w:webHidden/>
          </w:rPr>
        </w:r>
        <w:r w:rsidR="009B7F0D" w:rsidRPr="00381BCA">
          <w:rPr>
            <w:webHidden/>
          </w:rPr>
          <w:fldChar w:fldCharType="separate"/>
        </w:r>
        <w:r w:rsidR="00A57E12">
          <w:rPr>
            <w:webHidden/>
          </w:rPr>
          <w:t>26</w:t>
        </w:r>
        <w:r w:rsidR="009B7F0D" w:rsidRPr="00381BCA">
          <w:rPr>
            <w:webHidden/>
          </w:rPr>
          <w:fldChar w:fldCharType="end"/>
        </w:r>
      </w:hyperlink>
    </w:p>
    <w:p w14:paraId="4931C686" w14:textId="4E0A1E9D" w:rsidR="009B7F0D" w:rsidRPr="00381BCA" w:rsidRDefault="0036567B">
      <w:pPr>
        <w:pStyle w:val="TOC4"/>
        <w:rPr>
          <w:rFonts w:eastAsiaTheme="minorEastAsia"/>
          <w:color w:val="auto"/>
          <w:sz w:val="22"/>
          <w:szCs w:val="22"/>
          <w:lang w:val="en-US" w:eastAsia="zh-CN"/>
        </w:rPr>
      </w:pPr>
      <w:hyperlink w:anchor="_Toc65145809" w:history="1">
        <w:r w:rsidR="009B7F0D" w:rsidRPr="000961F5">
          <w:rPr>
            <w:rStyle w:val="Hyperlink"/>
          </w:rPr>
          <w:t>2.1.5.3</w:t>
        </w:r>
        <w:r w:rsidR="009B7F0D" w:rsidRPr="00381BCA">
          <w:rPr>
            <w:rFonts w:eastAsiaTheme="minorEastAsia"/>
            <w:color w:val="auto"/>
            <w:sz w:val="22"/>
            <w:szCs w:val="22"/>
            <w:lang w:val="en-US" w:eastAsia="zh-CN"/>
          </w:rPr>
          <w:tab/>
        </w:r>
        <w:r w:rsidR="009B7F0D" w:rsidRPr="000961F5">
          <w:rPr>
            <w:rStyle w:val="Hyperlink"/>
          </w:rPr>
          <w:t>Functional Workflow</w:t>
        </w:r>
        <w:r w:rsidR="009B7F0D" w:rsidRPr="000961F5">
          <w:rPr>
            <w:webHidden/>
          </w:rPr>
          <w:tab/>
        </w:r>
        <w:r w:rsidR="009B7F0D" w:rsidRPr="00381BCA">
          <w:rPr>
            <w:webHidden/>
          </w:rPr>
          <w:fldChar w:fldCharType="begin"/>
        </w:r>
        <w:r w:rsidR="009B7F0D" w:rsidRPr="000961F5">
          <w:rPr>
            <w:webHidden/>
          </w:rPr>
          <w:instrText xml:space="preserve"> PAGEREF _Toc65145809 \h </w:instrText>
        </w:r>
        <w:r w:rsidR="009B7F0D" w:rsidRPr="00381BCA">
          <w:rPr>
            <w:webHidden/>
          </w:rPr>
        </w:r>
        <w:r w:rsidR="009B7F0D" w:rsidRPr="00381BCA">
          <w:rPr>
            <w:webHidden/>
          </w:rPr>
          <w:fldChar w:fldCharType="separate"/>
        </w:r>
        <w:r w:rsidR="00A57E12">
          <w:rPr>
            <w:webHidden/>
          </w:rPr>
          <w:t>26</w:t>
        </w:r>
        <w:r w:rsidR="009B7F0D" w:rsidRPr="00381BCA">
          <w:rPr>
            <w:webHidden/>
          </w:rPr>
          <w:fldChar w:fldCharType="end"/>
        </w:r>
      </w:hyperlink>
    </w:p>
    <w:p w14:paraId="1599ED88" w14:textId="01322938" w:rsidR="009B7F0D" w:rsidRPr="00381BCA" w:rsidRDefault="0036567B">
      <w:pPr>
        <w:pStyle w:val="TOC4"/>
        <w:rPr>
          <w:rFonts w:eastAsiaTheme="minorEastAsia"/>
          <w:color w:val="auto"/>
          <w:sz w:val="22"/>
          <w:szCs w:val="22"/>
          <w:lang w:val="en-US" w:eastAsia="zh-CN"/>
        </w:rPr>
      </w:pPr>
      <w:hyperlink w:anchor="_Toc65145810" w:history="1">
        <w:r w:rsidR="009B7F0D" w:rsidRPr="000961F5">
          <w:rPr>
            <w:rStyle w:val="Hyperlink"/>
          </w:rPr>
          <w:t>2.1.5.4</w:t>
        </w:r>
        <w:r w:rsidR="009B7F0D" w:rsidRPr="00381BCA">
          <w:rPr>
            <w:rFonts w:eastAsiaTheme="minorEastAsia"/>
            <w:color w:val="auto"/>
            <w:sz w:val="22"/>
            <w:szCs w:val="22"/>
            <w:lang w:val="en-US" w:eastAsia="zh-CN"/>
          </w:rPr>
          <w:tab/>
        </w:r>
        <w:r w:rsidR="009B7F0D" w:rsidRPr="000961F5">
          <w:rPr>
            <w:rStyle w:val="Hyperlink"/>
          </w:rPr>
          <w:t>E-Form Data Fields</w:t>
        </w:r>
        <w:r w:rsidR="009B7F0D" w:rsidRPr="000961F5">
          <w:rPr>
            <w:webHidden/>
          </w:rPr>
          <w:tab/>
        </w:r>
        <w:r w:rsidR="009B7F0D" w:rsidRPr="00381BCA">
          <w:rPr>
            <w:webHidden/>
          </w:rPr>
          <w:fldChar w:fldCharType="begin"/>
        </w:r>
        <w:r w:rsidR="009B7F0D" w:rsidRPr="000961F5">
          <w:rPr>
            <w:webHidden/>
          </w:rPr>
          <w:instrText xml:space="preserve"> PAGEREF _Toc65145810 \h </w:instrText>
        </w:r>
        <w:r w:rsidR="009B7F0D" w:rsidRPr="00381BCA">
          <w:rPr>
            <w:webHidden/>
          </w:rPr>
        </w:r>
        <w:r w:rsidR="009B7F0D" w:rsidRPr="00381BCA">
          <w:rPr>
            <w:webHidden/>
          </w:rPr>
          <w:fldChar w:fldCharType="separate"/>
        </w:r>
        <w:r w:rsidR="00A57E12">
          <w:rPr>
            <w:webHidden/>
          </w:rPr>
          <w:t>27</w:t>
        </w:r>
        <w:r w:rsidR="009B7F0D" w:rsidRPr="00381BCA">
          <w:rPr>
            <w:webHidden/>
          </w:rPr>
          <w:fldChar w:fldCharType="end"/>
        </w:r>
      </w:hyperlink>
    </w:p>
    <w:p w14:paraId="4D3A2EA1" w14:textId="225CDC2C" w:rsidR="009B7F0D" w:rsidRPr="00381BCA" w:rsidRDefault="0036567B">
      <w:pPr>
        <w:pStyle w:val="TOC4"/>
        <w:rPr>
          <w:rFonts w:eastAsiaTheme="minorEastAsia"/>
          <w:color w:val="auto"/>
          <w:sz w:val="22"/>
          <w:szCs w:val="22"/>
          <w:lang w:val="en-US" w:eastAsia="zh-CN"/>
        </w:rPr>
      </w:pPr>
      <w:hyperlink w:anchor="_Toc65145811" w:history="1">
        <w:r w:rsidR="009B7F0D" w:rsidRPr="000961F5">
          <w:rPr>
            <w:rStyle w:val="Hyperlink"/>
            <w:lang w:val="en-US"/>
          </w:rPr>
          <w:t>2.1.5.5</w:t>
        </w:r>
        <w:r w:rsidR="009B7F0D" w:rsidRPr="00381BCA">
          <w:rPr>
            <w:rFonts w:eastAsiaTheme="minorEastAsia"/>
            <w:color w:val="auto"/>
            <w:sz w:val="22"/>
            <w:szCs w:val="22"/>
            <w:lang w:val="en-US" w:eastAsia="zh-CN"/>
          </w:rPr>
          <w:tab/>
        </w:r>
        <w:r w:rsidR="009B7F0D" w:rsidRPr="000961F5">
          <w:rPr>
            <w:rStyle w:val="Hyperlink"/>
            <w:lang w:val="en-US"/>
          </w:rPr>
          <w:t>Statuses and User Permissions</w:t>
        </w:r>
        <w:r w:rsidR="009B7F0D" w:rsidRPr="000961F5">
          <w:rPr>
            <w:webHidden/>
          </w:rPr>
          <w:tab/>
        </w:r>
        <w:r w:rsidR="009B7F0D" w:rsidRPr="00381BCA">
          <w:rPr>
            <w:webHidden/>
          </w:rPr>
          <w:fldChar w:fldCharType="begin"/>
        </w:r>
        <w:r w:rsidR="009B7F0D" w:rsidRPr="000961F5">
          <w:rPr>
            <w:webHidden/>
          </w:rPr>
          <w:instrText xml:space="preserve"> PAGEREF _Toc65145811 \h </w:instrText>
        </w:r>
        <w:r w:rsidR="009B7F0D" w:rsidRPr="00381BCA">
          <w:rPr>
            <w:webHidden/>
          </w:rPr>
        </w:r>
        <w:r w:rsidR="009B7F0D" w:rsidRPr="00381BCA">
          <w:rPr>
            <w:webHidden/>
          </w:rPr>
          <w:fldChar w:fldCharType="separate"/>
        </w:r>
        <w:r w:rsidR="00A57E12">
          <w:rPr>
            <w:webHidden/>
          </w:rPr>
          <w:t>30</w:t>
        </w:r>
        <w:r w:rsidR="009B7F0D" w:rsidRPr="00381BCA">
          <w:rPr>
            <w:webHidden/>
          </w:rPr>
          <w:fldChar w:fldCharType="end"/>
        </w:r>
      </w:hyperlink>
    </w:p>
    <w:p w14:paraId="4C1BC77B" w14:textId="7E26DE0D" w:rsidR="009B7F0D" w:rsidRPr="00381BCA" w:rsidRDefault="0036567B">
      <w:pPr>
        <w:pStyle w:val="TOC4"/>
        <w:rPr>
          <w:rFonts w:eastAsiaTheme="minorEastAsia"/>
          <w:color w:val="auto"/>
          <w:sz w:val="22"/>
          <w:szCs w:val="22"/>
          <w:lang w:val="en-US" w:eastAsia="zh-CN"/>
        </w:rPr>
      </w:pPr>
      <w:hyperlink w:anchor="_Toc65145812" w:history="1">
        <w:r w:rsidR="009B7F0D" w:rsidRPr="000961F5">
          <w:rPr>
            <w:rStyle w:val="Hyperlink"/>
            <w:lang w:val="en-US"/>
          </w:rPr>
          <w:t>2.1.5.6</w:t>
        </w:r>
        <w:r w:rsidR="009B7F0D" w:rsidRPr="00381BCA">
          <w:rPr>
            <w:rFonts w:eastAsiaTheme="minorEastAsia"/>
            <w:color w:val="auto"/>
            <w:sz w:val="22"/>
            <w:szCs w:val="22"/>
            <w:lang w:val="en-US" w:eastAsia="zh-CN"/>
          </w:rPr>
          <w:tab/>
        </w:r>
        <w:r w:rsidR="009B7F0D" w:rsidRPr="000961F5">
          <w:rPr>
            <w:rStyle w:val="Hyperlink"/>
            <w:lang w:val="en-US"/>
          </w:rPr>
          <w:t>Validations Checks / System Tasks</w:t>
        </w:r>
        <w:r w:rsidR="009B7F0D" w:rsidRPr="000961F5">
          <w:rPr>
            <w:webHidden/>
          </w:rPr>
          <w:tab/>
        </w:r>
        <w:r w:rsidR="009B7F0D" w:rsidRPr="00381BCA">
          <w:rPr>
            <w:webHidden/>
          </w:rPr>
          <w:fldChar w:fldCharType="begin"/>
        </w:r>
        <w:r w:rsidR="009B7F0D" w:rsidRPr="000961F5">
          <w:rPr>
            <w:webHidden/>
          </w:rPr>
          <w:instrText xml:space="preserve"> PAGEREF _Toc65145812 \h </w:instrText>
        </w:r>
        <w:r w:rsidR="009B7F0D" w:rsidRPr="00381BCA">
          <w:rPr>
            <w:webHidden/>
          </w:rPr>
        </w:r>
        <w:r w:rsidR="009B7F0D" w:rsidRPr="00381BCA">
          <w:rPr>
            <w:webHidden/>
          </w:rPr>
          <w:fldChar w:fldCharType="separate"/>
        </w:r>
        <w:r w:rsidR="00A57E12">
          <w:rPr>
            <w:webHidden/>
          </w:rPr>
          <w:t>31</w:t>
        </w:r>
        <w:r w:rsidR="009B7F0D" w:rsidRPr="00381BCA">
          <w:rPr>
            <w:webHidden/>
          </w:rPr>
          <w:fldChar w:fldCharType="end"/>
        </w:r>
      </w:hyperlink>
    </w:p>
    <w:p w14:paraId="60C09039" w14:textId="050EEF37" w:rsidR="009B7F0D" w:rsidRPr="00381BCA" w:rsidRDefault="0036567B">
      <w:pPr>
        <w:pStyle w:val="TOC2"/>
        <w:rPr>
          <w:rFonts w:eastAsiaTheme="minorEastAsia"/>
          <w:b w:val="0"/>
          <w:snapToGrid/>
          <w:color w:val="auto"/>
          <w:sz w:val="22"/>
          <w:szCs w:val="22"/>
          <w:lang w:val="en-US" w:eastAsia="zh-CN"/>
        </w:rPr>
      </w:pPr>
      <w:hyperlink w:anchor="_Toc65145813" w:history="1">
        <w:r w:rsidR="009B7F0D" w:rsidRPr="000961F5">
          <w:rPr>
            <w:rStyle w:val="Hyperlink"/>
          </w:rPr>
          <w:t>2.2</w:t>
        </w:r>
        <w:r w:rsidR="009B7F0D" w:rsidRPr="00381BCA">
          <w:rPr>
            <w:rFonts w:eastAsiaTheme="minorEastAsia"/>
            <w:b w:val="0"/>
            <w:snapToGrid/>
            <w:color w:val="auto"/>
            <w:sz w:val="22"/>
            <w:szCs w:val="22"/>
            <w:lang w:val="en-US" w:eastAsia="zh-CN"/>
          </w:rPr>
          <w:tab/>
        </w:r>
        <w:r w:rsidR="009B7F0D" w:rsidRPr="000961F5">
          <w:rPr>
            <w:rStyle w:val="Hyperlink"/>
          </w:rPr>
          <w:t>Core Processing Engine – Public Offer</w:t>
        </w:r>
        <w:r w:rsidR="009B7F0D" w:rsidRPr="000961F5">
          <w:rPr>
            <w:webHidden/>
          </w:rPr>
          <w:tab/>
        </w:r>
        <w:r w:rsidR="009B7F0D" w:rsidRPr="00381BCA">
          <w:rPr>
            <w:webHidden/>
          </w:rPr>
          <w:fldChar w:fldCharType="begin"/>
        </w:r>
        <w:r w:rsidR="009B7F0D" w:rsidRPr="000961F5">
          <w:rPr>
            <w:webHidden/>
          </w:rPr>
          <w:instrText xml:space="preserve"> PAGEREF _Toc65145813 \h </w:instrText>
        </w:r>
        <w:r w:rsidR="009B7F0D" w:rsidRPr="00381BCA">
          <w:rPr>
            <w:webHidden/>
          </w:rPr>
        </w:r>
        <w:r w:rsidR="009B7F0D" w:rsidRPr="00381BCA">
          <w:rPr>
            <w:webHidden/>
          </w:rPr>
          <w:fldChar w:fldCharType="separate"/>
        </w:r>
        <w:r w:rsidR="00A57E12">
          <w:rPr>
            <w:webHidden/>
          </w:rPr>
          <w:t>32</w:t>
        </w:r>
        <w:r w:rsidR="009B7F0D" w:rsidRPr="00381BCA">
          <w:rPr>
            <w:webHidden/>
          </w:rPr>
          <w:fldChar w:fldCharType="end"/>
        </w:r>
      </w:hyperlink>
    </w:p>
    <w:p w14:paraId="5669D30A" w14:textId="5D02F5CE" w:rsidR="009B7F0D" w:rsidRPr="00381BCA" w:rsidRDefault="0036567B">
      <w:pPr>
        <w:pStyle w:val="TOC3"/>
        <w:rPr>
          <w:rFonts w:eastAsiaTheme="minorEastAsia"/>
          <w:b w:val="0"/>
          <w:color w:val="auto"/>
          <w:sz w:val="22"/>
          <w:szCs w:val="22"/>
          <w:lang w:val="en-US" w:eastAsia="zh-CN"/>
        </w:rPr>
      </w:pPr>
      <w:hyperlink w:anchor="_Toc65145815" w:history="1">
        <w:r w:rsidR="009B7F0D" w:rsidRPr="000961F5">
          <w:rPr>
            <w:rStyle w:val="Hyperlink"/>
          </w:rPr>
          <w:t>2.2.1</w:t>
        </w:r>
        <w:r w:rsidR="009B7F0D" w:rsidRPr="00381BCA">
          <w:rPr>
            <w:rFonts w:eastAsiaTheme="minorEastAsia"/>
            <w:b w:val="0"/>
            <w:color w:val="auto"/>
            <w:sz w:val="22"/>
            <w:szCs w:val="22"/>
            <w:lang w:val="en-US" w:eastAsia="zh-CN"/>
          </w:rPr>
          <w:tab/>
        </w:r>
        <w:r w:rsidR="009B7F0D" w:rsidRPr="000961F5">
          <w:rPr>
            <w:rStyle w:val="Hyperlink"/>
          </w:rPr>
          <w:t>EIPO Application</w:t>
        </w:r>
        <w:r w:rsidR="009B7F0D" w:rsidRPr="000961F5">
          <w:rPr>
            <w:webHidden/>
          </w:rPr>
          <w:tab/>
        </w:r>
        <w:r w:rsidR="009B7F0D" w:rsidRPr="00381BCA">
          <w:rPr>
            <w:webHidden/>
          </w:rPr>
          <w:fldChar w:fldCharType="begin"/>
        </w:r>
        <w:r w:rsidR="009B7F0D" w:rsidRPr="000961F5">
          <w:rPr>
            <w:webHidden/>
          </w:rPr>
          <w:instrText xml:space="preserve"> PAGEREF _Toc65145815 \h </w:instrText>
        </w:r>
        <w:r w:rsidR="009B7F0D" w:rsidRPr="00381BCA">
          <w:rPr>
            <w:webHidden/>
          </w:rPr>
        </w:r>
        <w:r w:rsidR="009B7F0D" w:rsidRPr="00381BCA">
          <w:rPr>
            <w:webHidden/>
          </w:rPr>
          <w:fldChar w:fldCharType="separate"/>
        </w:r>
        <w:r w:rsidR="00A57E12">
          <w:rPr>
            <w:webHidden/>
          </w:rPr>
          <w:t>32</w:t>
        </w:r>
        <w:r w:rsidR="009B7F0D" w:rsidRPr="00381BCA">
          <w:rPr>
            <w:webHidden/>
          </w:rPr>
          <w:fldChar w:fldCharType="end"/>
        </w:r>
      </w:hyperlink>
    </w:p>
    <w:p w14:paraId="34D21BE6" w14:textId="7A6BFDEB" w:rsidR="009B7F0D" w:rsidRPr="00381BCA" w:rsidRDefault="0036567B">
      <w:pPr>
        <w:pStyle w:val="TOC4"/>
        <w:rPr>
          <w:rFonts w:eastAsiaTheme="minorEastAsia"/>
          <w:color w:val="auto"/>
          <w:sz w:val="22"/>
          <w:szCs w:val="22"/>
          <w:lang w:val="en-US" w:eastAsia="zh-CN"/>
        </w:rPr>
      </w:pPr>
      <w:hyperlink w:anchor="_Toc65145816" w:history="1">
        <w:r w:rsidR="009B7F0D" w:rsidRPr="000961F5">
          <w:rPr>
            <w:rStyle w:val="Hyperlink"/>
          </w:rPr>
          <w:t>2.2.1.1</w:t>
        </w:r>
        <w:r w:rsidR="009B7F0D" w:rsidRPr="00381BCA">
          <w:rPr>
            <w:rFonts w:eastAsiaTheme="minorEastAsia"/>
            <w:color w:val="auto"/>
            <w:sz w:val="22"/>
            <w:szCs w:val="22"/>
            <w:lang w:val="en-US" w:eastAsia="zh-CN"/>
          </w:rPr>
          <w:tab/>
        </w:r>
        <w:r w:rsidR="009B7F0D" w:rsidRPr="000961F5">
          <w:rPr>
            <w:rStyle w:val="Hyperlink"/>
          </w:rPr>
          <w:t>Workflow Statuses and Permissions</w:t>
        </w:r>
        <w:r w:rsidR="009B7F0D" w:rsidRPr="000961F5">
          <w:rPr>
            <w:webHidden/>
          </w:rPr>
          <w:tab/>
        </w:r>
        <w:r w:rsidR="009B7F0D" w:rsidRPr="00381BCA">
          <w:rPr>
            <w:webHidden/>
          </w:rPr>
          <w:fldChar w:fldCharType="begin"/>
        </w:r>
        <w:r w:rsidR="009B7F0D" w:rsidRPr="000961F5">
          <w:rPr>
            <w:webHidden/>
          </w:rPr>
          <w:instrText xml:space="preserve"> PAGEREF _Toc65145816 \h </w:instrText>
        </w:r>
        <w:r w:rsidR="009B7F0D" w:rsidRPr="00381BCA">
          <w:rPr>
            <w:webHidden/>
          </w:rPr>
        </w:r>
        <w:r w:rsidR="009B7F0D" w:rsidRPr="00381BCA">
          <w:rPr>
            <w:webHidden/>
          </w:rPr>
          <w:fldChar w:fldCharType="separate"/>
        </w:r>
        <w:r w:rsidR="00A57E12">
          <w:rPr>
            <w:webHidden/>
          </w:rPr>
          <w:t>32</w:t>
        </w:r>
        <w:r w:rsidR="009B7F0D" w:rsidRPr="00381BCA">
          <w:rPr>
            <w:webHidden/>
          </w:rPr>
          <w:fldChar w:fldCharType="end"/>
        </w:r>
      </w:hyperlink>
    </w:p>
    <w:p w14:paraId="7B85044B" w14:textId="3FAB55D7" w:rsidR="009B7F0D" w:rsidRPr="00381BCA" w:rsidRDefault="0036567B">
      <w:pPr>
        <w:pStyle w:val="TOC3"/>
        <w:rPr>
          <w:rFonts w:eastAsiaTheme="minorEastAsia"/>
          <w:b w:val="0"/>
          <w:color w:val="auto"/>
          <w:sz w:val="22"/>
          <w:szCs w:val="22"/>
          <w:lang w:val="en-US" w:eastAsia="zh-CN"/>
        </w:rPr>
      </w:pPr>
      <w:hyperlink w:anchor="_Toc65145817" w:history="1">
        <w:r w:rsidR="009B7F0D" w:rsidRPr="000961F5">
          <w:rPr>
            <w:rStyle w:val="Hyperlink"/>
          </w:rPr>
          <w:t>2.2.2</w:t>
        </w:r>
        <w:r w:rsidR="009B7F0D" w:rsidRPr="00381BCA">
          <w:rPr>
            <w:rFonts w:eastAsiaTheme="minorEastAsia"/>
            <w:b w:val="0"/>
            <w:color w:val="auto"/>
            <w:sz w:val="22"/>
            <w:szCs w:val="22"/>
            <w:lang w:val="en-US" w:eastAsia="zh-CN"/>
          </w:rPr>
          <w:tab/>
        </w:r>
        <w:r w:rsidR="009B7F0D" w:rsidRPr="000961F5">
          <w:rPr>
            <w:rStyle w:val="Hyperlink"/>
          </w:rPr>
          <w:t>EIPO Funding Validation</w:t>
        </w:r>
        <w:r w:rsidR="009B7F0D" w:rsidRPr="000961F5">
          <w:rPr>
            <w:webHidden/>
          </w:rPr>
          <w:tab/>
        </w:r>
        <w:r w:rsidR="009B7F0D" w:rsidRPr="00381BCA">
          <w:rPr>
            <w:webHidden/>
          </w:rPr>
          <w:fldChar w:fldCharType="begin"/>
        </w:r>
        <w:r w:rsidR="009B7F0D" w:rsidRPr="000961F5">
          <w:rPr>
            <w:webHidden/>
          </w:rPr>
          <w:instrText xml:space="preserve"> PAGEREF _Toc65145817 \h </w:instrText>
        </w:r>
        <w:r w:rsidR="009B7F0D" w:rsidRPr="00381BCA">
          <w:rPr>
            <w:webHidden/>
          </w:rPr>
        </w:r>
        <w:r w:rsidR="009B7F0D" w:rsidRPr="00381BCA">
          <w:rPr>
            <w:webHidden/>
          </w:rPr>
          <w:fldChar w:fldCharType="separate"/>
        </w:r>
        <w:r w:rsidR="00A57E12">
          <w:rPr>
            <w:webHidden/>
          </w:rPr>
          <w:t>33</w:t>
        </w:r>
        <w:r w:rsidR="009B7F0D" w:rsidRPr="00381BCA">
          <w:rPr>
            <w:webHidden/>
          </w:rPr>
          <w:fldChar w:fldCharType="end"/>
        </w:r>
      </w:hyperlink>
    </w:p>
    <w:p w14:paraId="3902A4DC" w14:textId="131A8B8B" w:rsidR="009B7F0D" w:rsidRPr="00381BCA" w:rsidRDefault="0036567B">
      <w:pPr>
        <w:pStyle w:val="TOC3"/>
        <w:rPr>
          <w:rFonts w:eastAsiaTheme="minorEastAsia"/>
          <w:b w:val="0"/>
          <w:color w:val="auto"/>
          <w:sz w:val="22"/>
          <w:szCs w:val="22"/>
          <w:lang w:val="en-US" w:eastAsia="zh-CN"/>
        </w:rPr>
      </w:pPr>
      <w:hyperlink w:anchor="_Toc65145818" w:history="1">
        <w:r w:rsidR="009B7F0D" w:rsidRPr="000961F5">
          <w:rPr>
            <w:rStyle w:val="Hyperlink"/>
          </w:rPr>
          <w:t>2.2.3</w:t>
        </w:r>
        <w:r w:rsidR="009B7F0D" w:rsidRPr="00381BCA">
          <w:rPr>
            <w:rFonts w:eastAsiaTheme="minorEastAsia"/>
            <w:b w:val="0"/>
            <w:color w:val="auto"/>
            <w:sz w:val="22"/>
            <w:szCs w:val="22"/>
            <w:lang w:val="en-US" w:eastAsia="zh-CN"/>
          </w:rPr>
          <w:tab/>
        </w:r>
        <w:r w:rsidR="009B7F0D" w:rsidRPr="000961F5">
          <w:rPr>
            <w:rStyle w:val="Hyperlink"/>
          </w:rPr>
          <w:t>EIPO Allotment</w:t>
        </w:r>
        <w:r w:rsidR="009B7F0D" w:rsidRPr="000961F5">
          <w:rPr>
            <w:webHidden/>
          </w:rPr>
          <w:tab/>
        </w:r>
        <w:r w:rsidR="009B7F0D" w:rsidRPr="00381BCA">
          <w:rPr>
            <w:webHidden/>
          </w:rPr>
          <w:fldChar w:fldCharType="begin"/>
        </w:r>
        <w:r w:rsidR="009B7F0D" w:rsidRPr="000961F5">
          <w:rPr>
            <w:webHidden/>
          </w:rPr>
          <w:instrText xml:space="preserve"> PAGEREF _Toc65145818 \h </w:instrText>
        </w:r>
        <w:r w:rsidR="009B7F0D" w:rsidRPr="00381BCA">
          <w:rPr>
            <w:webHidden/>
          </w:rPr>
        </w:r>
        <w:r w:rsidR="009B7F0D" w:rsidRPr="00381BCA">
          <w:rPr>
            <w:webHidden/>
          </w:rPr>
          <w:fldChar w:fldCharType="separate"/>
        </w:r>
        <w:r w:rsidR="00A57E12">
          <w:rPr>
            <w:webHidden/>
          </w:rPr>
          <w:t>34</w:t>
        </w:r>
        <w:r w:rsidR="009B7F0D" w:rsidRPr="00381BCA">
          <w:rPr>
            <w:webHidden/>
          </w:rPr>
          <w:fldChar w:fldCharType="end"/>
        </w:r>
      </w:hyperlink>
    </w:p>
    <w:p w14:paraId="357B7040" w14:textId="3FD199C1" w:rsidR="009B7F0D" w:rsidRPr="00381BCA" w:rsidRDefault="0036567B">
      <w:pPr>
        <w:pStyle w:val="TOC3"/>
        <w:rPr>
          <w:rFonts w:eastAsiaTheme="minorEastAsia"/>
          <w:b w:val="0"/>
          <w:color w:val="auto"/>
          <w:sz w:val="22"/>
          <w:szCs w:val="22"/>
          <w:lang w:val="en-US" w:eastAsia="zh-CN"/>
        </w:rPr>
      </w:pPr>
      <w:hyperlink w:anchor="_Toc65145819" w:history="1">
        <w:r w:rsidR="009B7F0D" w:rsidRPr="000961F5">
          <w:rPr>
            <w:rStyle w:val="Hyperlink"/>
          </w:rPr>
          <w:t>2.2.4</w:t>
        </w:r>
        <w:r w:rsidR="009B7F0D" w:rsidRPr="00381BCA">
          <w:rPr>
            <w:rFonts w:eastAsiaTheme="minorEastAsia"/>
            <w:b w:val="0"/>
            <w:color w:val="auto"/>
            <w:sz w:val="22"/>
            <w:szCs w:val="22"/>
            <w:lang w:val="en-US" w:eastAsia="zh-CN"/>
          </w:rPr>
          <w:tab/>
        </w:r>
        <w:r w:rsidR="009B7F0D" w:rsidRPr="000961F5">
          <w:rPr>
            <w:rStyle w:val="Hyperlink"/>
          </w:rPr>
          <w:t>EIPO Money Settlement and Refunds</w:t>
        </w:r>
        <w:r w:rsidR="009B7F0D" w:rsidRPr="000961F5">
          <w:rPr>
            <w:webHidden/>
          </w:rPr>
          <w:tab/>
        </w:r>
        <w:r w:rsidR="009B7F0D" w:rsidRPr="00381BCA">
          <w:rPr>
            <w:webHidden/>
          </w:rPr>
          <w:fldChar w:fldCharType="begin"/>
        </w:r>
        <w:r w:rsidR="009B7F0D" w:rsidRPr="000961F5">
          <w:rPr>
            <w:webHidden/>
          </w:rPr>
          <w:instrText xml:space="preserve"> PAGEREF _Toc65145819 \h </w:instrText>
        </w:r>
        <w:r w:rsidR="009B7F0D" w:rsidRPr="00381BCA">
          <w:rPr>
            <w:webHidden/>
          </w:rPr>
        </w:r>
        <w:r w:rsidR="009B7F0D" w:rsidRPr="00381BCA">
          <w:rPr>
            <w:webHidden/>
          </w:rPr>
          <w:fldChar w:fldCharType="separate"/>
        </w:r>
        <w:r w:rsidR="00A57E12">
          <w:rPr>
            <w:webHidden/>
          </w:rPr>
          <w:t>34</w:t>
        </w:r>
        <w:r w:rsidR="009B7F0D" w:rsidRPr="00381BCA">
          <w:rPr>
            <w:webHidden/>
          </w:rPr>
          <w:fldChar w:fldCharType="end"/>
        </w:r>
      </w:hyperlink>
    </w:p>
    <w:p w14:paraId="5B8E2968" w14:textId="2F77F96A" w:rsidR="009B7F0D" w:rsidRPr="00381BCA" w:rsidRDefault="0036567B">
      <w:pPr>
        <w:pStyle w:val="TOC4"/>
        <w:rPr>
          <w:rFonts w:eastAsiaTheme="minorEastAsia"/>
          <w:color w:val="auto"/>
          <w:sz w:val="22"/>
          <w:szCs w:val="22"/>
          <w:lang w:val="en-US" w:eastAsia="zh-CN"/>
        </w:rPr>
      </w:pPr>
      <w:hyperlink w:anchor="_Toc65145820" w:history="1">
        <w:r w:rsidR="009B7F0D" w:rsidRPr="000961F5">
          <w:rPr>
            <w:rStyle w:val="Hyperlink"/>
          </w:rPr>
          <w:t>2.2.4.1</w:t>
        </w:r>
        <w:r w:rsidR="009B7F0D" w:rsidRPr="00381BCA">
          <w:rPr>
            <w:rFonts w:eastAsiaTheme="minorEastAsia"/>
            <w:color w:val="auto"/>
            <w:sz w:val="22"/>
            <w:szCs w:val="22"/>
            <w:lang w:val="en-US" w:eastAsia="zh-CN"/>
          </w:rPr>
          <w:tab/>
        </w:r>
        <w:r w:rsidR="009B7F0D" w:rsidRPr="000961F5">
          <w:rPr>
            <w:rStyle w:val="Hyperlink"/>
          </w:rPr>
          <w:t>Money Settlement of the Public Offer</w:t>
        </w:r>
        <w:r w:rsidR="009B7F0D" w:rsidRPr="000961F5">
          <w:rPr>
            <w:webHidden/>
          </w:rPr>
          <w:tab/>
        </w:r>
        <w:r w:rsidR="009B7F0D" w:rsidRPr="00381BCA">
          <w:rPr>
            <w:webHidden/>
          </w:rPr>
          <w:fldChar w:fldCharType="begin"/>
        </w:r>
        <w:r w:rsidR="009B7F0D" w:rsidRPr="000961F5">
          <w:rPr>
            <w:webHidden/>
          </w:rPr>
          <w:instrText xml:space="preserve"> PAGEREF _Toc65145820 \h </w:instrText>
        </w:r>
        <w:r w:rsidR="009B7F0D" w:rsidRPr="00381BCA">
          <w:rPr>
            <w:webHidden/>
          </w:rPr>
        </w:r>
        <w:r w:rsidR="009B7F0D" w:rsidRPr="00381BCA">
          <w:rPr>
            <w:webHidden/>
          </w:rPr>
          <w:fldChar w:fldCharType="separate"/>
        </w:r>
        <w:r w:rsidR="00A57E12">
          <w:rPr>
            <w:webHidden/>
          </w:rPr>
          <w:t>34</w:t>
        </w:r>
        <w:r w:rsidR="009B7F0D" w:rsidRPr="00381BCA">
          <w:rPr>
            <w:webHidden/>
          </w:rPr>
          <w:fldChar w:fldCharType="end"/>
        </w:r>
      </w:hyperlink>
    </w:p>
    <w:p w14:paraId="77D752AB" w14:textId="556ECC8A" w:rsidR="009B7F0D" w:rsidRPr="00381BCA" w:rsidRDefault="0036567B">
      <w:pPr>
        <w:pStyle w:val="TOC4"/>
        <w:rPr>
          <w:rFonts w:eastAsiaTheme="minorEastAsia"/>
          <w:color w:val="auto"/>
          <w:sz w:val="22"/>
          <w:szCs w:val="22"/>
          <w:lang w:val="en-US" w:eastAsia="zh-CN"/>
        </w:rPr>
      </w:pPr>
      <w:hyperlink w:anchor="_Toc65145821" w:history="1">
        <w:r w:rsidR="009B7F0D" w:rsidRPr="000961F5">
          <w:rPr>
            <w:rStyle w:val="Hyperlink"/>
          </w:rPr>
          <w:t>2.2.4.2</w:t>
        </w:r>
        <w:r w:rsidR="009B7F0D" w:rsidRPr="00381BCA">
          <w:rPr>
            <w:rFonts w:eastAsiaTheme="minorEastAsia"/>
            <w:color w:val="auto"/>
            <w:sz w:val="22"/>
            <w:szCs w:val="22"/>
            <w:lang w:val="en-US" w:eastAsia="zh-CN"/>
          </w:rPr>
          <w:tab/>
        </w:r>
        <w:r w:rsidR="009B7F0D" w:rsidRPr="000961F5">
          <w:rPr>
            <w:rStyle w:val="Hyperlink"/>
          </w:rPr>
          <w:t>Refund Settlement of the Public Offer</w:t>
        </w:r>
        <w:r w:rsidR="009B7F0D" w:rsidRPr="000961F5">
          <w:rPr>
            <w:webHidden/>
          </w:rPr>
          <w:tab/>
        </w:r>
        <w:r w:rsidR="009B7F0D" w:rsidRPr="00381BCA">
          <w:rPr>
            <w:webHidden/>
          </w:rPr>
          <w:fldChar w:fldCharType="begin"/>
        </w:r>
        <w:r w:rsidR="009B7F0D" w:rsidRPr="000961F5">
          <w:rPr>
            <w:webHidden/>
          </w:rPr>
          <w:instrText xml:space="preserve"> PAGEREF _Toc65145821 \h </w:instrText>
        </w:r>
        <w:r w:rsidR="009B7F0D" w:rsidRPr="00381BCA">
          <w:rPr>
            <w:webHidden/>
          </w:rPr>
        </w:r>
        <w:r w:rsidR="009B7F0D" w:rsidRPr="00381BCA">
          <w:rPr>
            <w:webHidden/>
          </w:rPr>
          <w:fldChar w:fldCharType="separate"/>
        </w:r>
        <w:r w:rsidR="00A57E12">
          <w:rPr>
            <w:webHidden/>
          </w:rPr>
          <w:t>34</w:t>
        </w:r>
        <w:r w:rsidR="009B7F0D" w:rsidRPr="00381BCA">
          <w:rPr>
            <w:webHidden/>
          </w:rPr>
          <w:fldChar w:fldCharType="end"/>
        </w:r>
      </w:hyperlink>
    </w:p>
    <w:p w14:paraId="1A8B6CCC" w14:textId="081DB570" w:rsidR="009B7F0D" w:rsidRPr="00381BCA" w:rsidRDefault="0036567B">
      <w:pPr>
        <w:pStyle w:val="TOC3"/>
        <w:rPr>
          <w:rFonts w:eastAsiaTheme="minorEastAsia"/>
          <w:b w:val="0"/>
          <w:color w:val="auto"/>
          <w:sz w:val="22"/>
          <w:szCs w:val="22"/>
          <w:lang w:val="en-US" w:eastAsia="zh-CN"/>
        </w:rPr>
      </w:pPr>
      <w:hyperlink w:anchor="_Toc65145822" w:history="1">
        <w:r w:rsidR="009B7F0D" w:rsidRPr="000961F5">
          <w:rPr>
            <w:rStyle w:val="Hyperlink"/>
          </w:rPr>
          <w:t>2.2.5</w:t>
        </w:r>
        <w:r w:rsidR="009B7F0D" w:rsidRPr="00381BCA">
          <w:rPr>
            <w:rFonts w:eastAsiaTheme="minorEastAsia"/>
            <w:b w:val="0"/>
            <w:color w:val="auto"/>
            <w:sz w:val="22"/>
            <w:szCs w:val="22"/>
            <w:lang w:val="en-US" w:eastAsia="zh-CN"/>
          </w:rPr>
          <w:tab/>
        </w:r>
        <w:r w:rsidR="009B7F0D" w:rsidRPr="000961F5">
          <w:rPr>
            <w:rStyle w:val="Hyperlink"/>
          </w:rPr>
          <w:t>Payment Instruction</w:t>
        </w:r>
        <w:r w:rsidR="009B7F0D" w:rsidRPr="000961F5">
          <w:rPr>
            <w:webHidden/>
          </w:rPr>
          <w:tab/>
        </w:r>
        <w:r w:rsidR="009B7F0D" w:rsidRPr="00381BCA">
          <w:rPr>
            <w:webHidden/>
          </w:rPr>
          <w:fldChar w:fldCharType="begin"/>
        </w:r>
        <w:r w:rsidR="009B7F0D" w:rsidRPr="000961F5">
          <w:rPr>
            <w:webHidden/>
          </w:rPr>
          <w:instrText xml:space="preserve"> PAGEREF _Toc65145822 \h </w:instrText>
        </w:r>
        <w:r w:rsidR="009B7F0D" w:rsidRPr="00381BCA">
          <w:rPr>
            <w:webHidden/>
          </w:rPr>
        </w:r>
        <w:r w:rsidR="009B7F0D" w:rsidRPr="00381BCA">
          <w:rPr>
            <w:webHidden/>
          </w:rPr>
          <w:fldChar w:fldCharType="separate"/>
        </w:r>
        <w:r w:rsidR="00A57E12">
          <w:rPr>
            <w:webHidden/>
          </w:rPr>
          <w:t>35</w:t>
        </w:r>
        <w:r w:rsidR="009B7F0D" w:rsidRPr="00381BCA">
          <w:rPr>
            <w:webHidden/>
          </w:rPr>
          <w:fldChar w:fldCharType="end"/>
        </w:r>
      </w:hyperlink>
    </w:p>
    <w:p w14:paraId="71D99F8E" w14:textId="30196F6E" w:rsidR="009B7F0D" w:rsidRPr="00381BCA" w:rsidRDefault="0036567B">
      <w:pPr>
        <w:pStyle w:val="TOC4"/>
        <w:rPr>
          <w:rFonts w:eastAsiaTheme="minorEastAsia"/>
          <w:color w:val="auto"/>
          <w:sz w:val="22"/>
          <w:szCs w:val="22"/>
          <w:lang w:val="en-US" w:eastAsia="zh-CN"/>
        </w:rPr>
      </w:pPr>
      <w:hyperlink w:anchor="_Toc65145823" w:history="1">
        <w:r w:rsidR="009B7F0D" w:rsidRPr="000961F5">
          <w:rPr>
            <w:rStyle w:val="Hyperlink"/>
          </w:rPr>
          <w:t>2.2.5.1</w:t>
        </w:r>
        <w:r w:rsidR="009B7F0D" w:rsidRPr="00381BCA">
          <w:rPr>
            <w:rFonts w:eastAsiaTheme="minorEastAsia"/>
            <w:color w:val="auto"/>
            <w:sz w:val="22"/>
            <w:szCs w:val="22"/>
            <w:lang w:val="en-US" w:eastAsia="zh-CN"/>
          </w:rPr>
          <w:tab/>
        </w:r>
        <w:r w:rsidR="009B7F0D" w:rsidRPr="000961F5">
          <w:rPr>
            <w:rStyle w:val="Hyperlink"/>
          </w:rPr>
          <w:t>Money Settlement</w:t>
        </w:r>
        <w:r w:rsidR="009B7F0D" w:rsidRPr="000961F5">
          <w:rPr>
            <w:webHidden/>
          </w:rPr>
          <w:tab/>
        </w:r>
        <w:r w:rsidR="009B7F0D" w:rsidRPr="00381BCA">
          <w:rPr>
            <w:webHidden/>
          </w:rPr>
          <w:fldChar w:fldCharType="begin"/>
        </w:r>
        <w:r w:rsidR="009B7F0D" w:rsidRPr="000961F5">
          <w:rPr>
            <w:webHidden/>
          </w:rPr>
          <w:instrText xml:space="preserve"> PAGEREF _Toc65145823 \h </w:instrText>
        </w:r>
        <w:r w:rsidR="009B7F0D" w:rsidRPr="00381BCA">
          <w:rPr>
            <w:webHidden/>
          </w:rPr>
        </w:r>
        <w:r w:rsidR="009B7F0D" w:rsidRPr="00381BCA">
          <w:rPr>
            <w:webHidden/>
          </w:rPr>
          <w:fldChar w:fldCharType="separate"/>
        </w:r>
        <w:r w:rsidR="00A57E12">
          <w:rPr>
            <w:webHidden/>
          </w:rPr>
          <w:t>35</w:t>
        </w:r>
        <w:r w:rsidR="009B7F0D" w:rsidRPr="00381BCA">
          <w:rPr>
            <w:webHidden/>
          </w:rPr>
          <w:fldChar w:fldCharType="end"/>
        </w:r>
      </w:hyperlink>
    </w:p>
    <w:p w14:paraId="44CAF56F" w14:textId="2751C0B4" w:rsidR="009B7F0D" w:rsidRPr="00381BCA" w:rsidRDefault="0036567B">
      <w:pPr>
        <w:pStyle w:val="TOC4"/>
        <w:rPr>
          <w:rFonts w:eastAsiaTheme="minorEastAsia"/>
          <w:color w:val="auto"/>
          <w:sz w:val="22"/>
          <w:szCs w:val="22"/>
          <w:lang w:val="en-US" w:eastAsia="zh-CN"/>
        </w:rPr>
      </w:pPr>
      <w:hyperlink w:anchor="_Toc65145824" w:history="1">
        <w:r w:rsidR="009B7F0D" w:rsidRPr="000961F5">
          <w:rPr>
            <w:rStyle w:val="Hyperlink"/>
          </w:rPr>
          <w:t>2.2.5.2</w:t>
        </w:r>
        <w:r w:rsidR="009B7F0D" w:rsidRPr="00381BCA">
          <w:rPr>
            <w:rFonts w:eastAsiaTheme="minorEastAsia"/>
            <w:color w:val="auto"/>
            <w:sz w:val="22"/>
            <w:szCs w:val="22"/>
            <w:lang w:val="en-US" w:eastAsia="zh-CN"/>
          </w:rPr>
          <w:tab/>
        </w:r>
        <w:r w:rsidR="009B7F0D" w:rsidRPr="000961F5">
          <w:rPr>
            <w:rStyle w:val="Hyperlink"/>
          </w:rPr>
          <w:t>Refund Settlement</w:t>
        </w:r>
        <w:r w:rsidR="009B7F0D" w:rsidRPr="000961F5">
          <w:rPr>
            <w:webHidden/>
          </w:rPr>
          <w:tab/>
        </w:r>
        <w:r w:rsidR="009B7F0D" w:rsidRPr="00381BCA">
          <w:rPr>
            <w:webHidden/>
          </w:rPr>
          <w:fldChar w:fldCharType="begin"/>
        </w:r>
        <w:r w:rsidR="009B7F0D" w:rsidRPr="000961F5">
          <w:rPr>
            <w:webHidden/>
          </w:rPr>
          <w:instrText xml:space="preserve"> PAGEREF _Toc65145824 \h </w:instrText>
        </w:r>
        <w:r w:rsidR="009B7F0D" w:rsidRPr="00381BCA">
          <w:rPr>
            <w:webHidden/>
          </w:rPr>
        </w:r>
        <w:r w:rsidR="009B7F0D" w:rsidRPr="00381BCA">
          <w:rPr>
            <w:webHidden/>
          </w:rPr>
          <w:fldChar w:fldCharType="separate"/>
        </w:r>
        <w:r w:rsidR="00A57E12">
          <w:rPr>
            <w:webHidden/>
          </w:rPr>
          <w:t>37</w:t>
        </w:r>
        <w:r w:rsidR="009B7F0D" w:rsidRPr="00381BCA">
          <w:rPr>
            <w:webHidden/>
          </w:rPr>
          <w:fldChar w:fldCharType="end"/>
        </w:r>
      </w:hyperlink>
    </w:p>
    <w:p w14:paraId="39367E10" w14:textId="59DAE69B" w:rsidR="009B7F0D" w:rsidRPr="00381BCA" w:rsidRDefault="0036567B">
      <w:pPr>
        <w:pStyle w:val="TOC3"/>
        <w:rPr>
          <w:rFonts w:eastAsiaTheme="minorEastAsia"/>
          <w:b w:val="0"/>
          <w:color w:val="auto"/>
          <w:sz w:val="22"/>
          <w:szCs w:val="22"/>
          <w:lang w:val="en-US" w:eastAsia="zh-CN"/>
        </w:rPr>
      </w:pPr>
      <w:hyperlink w:anchor="_Toc65145825" w:history="1">
        <w:r w:rsidR="009B7F0D" w:rsidRPr="000961F5">
          <w:rPr>
            <w:rStyle w:val="Hyperlink"/>
          </w:rPr>
          <w:t>2.2.6</w:t>
        </w:r>
        <w:r w:rsidR="009B7F0D" w:rsidRPr="00381BCA">
          <w:rPr>
            <w:rFonts w:eastAsiaTheme="minorEastAsia"/>
            <w:b w:val="0"/>
            <w:color w:val="auto"/>
            <w:sz w:val="22"/>
            <w:szCs w:val="22"/>
            <w:lang w:val="en-US" w:eastAsia="zh-CN"/>
          </w:rPr>
          <w:tab/>
        </w:r>
        <w:r w:rsidR="009B7F0D" w:rsidRPr="000961F5">
          <w:rPr>
            <w:rStyle w:val="Hyperlink"/>
          </w:rPr>
          <w:t>Share Posting</w:t>
        </w:r>
        <w:r w:rsidR="009B7F0D" w:rsidRPr="000961F5">
          <w:rPr>
            <w:webHidden/>
          </w:rPr>
          <w:tab/>
        </w:r>
        <w:r w:rsidR="009B7F0D" w:rsidRPr="00381BCA">
          <w:rPr>
            <w:webHidden/>
          </w:rPr>
          <w:fldChar w:fldCharType="begin"/>
        </w:r>
        <w:r w:rsidR="009B7F0D" w:rsidRPr="000961F5">
          <w:rPr>
            <w:webHidden/>
          </w:rPr>
          <w:instrText xml:space="preserve"> PAGEREF _Toc65145825 \h </w:instrText>
        </w:r>
        <w:r w:rsidR="009B7F0D" w:rsidRPr="00381BCA">
          <w:rPr>
            <w:webHidden/>
          </w:rPr>
        </w:r>
        <w:r w:rsidR="009B7F0D" w:rsidRPr="00381BCA">
          <w:rPr>
            <w:webHidden/>
          </w:rPr>
          <w:fldChar w:fldCharType="separate"/>
        </w:r>
        <w:r w:rsidR="00A57E12">
          <w:rPr>
            <w:webHidden/>
          </w:rPr>
          <w:t>38</w:t>
        </w:r>
        <w:r w:rsidR="009B7F0D" w:rsidRPr="00381BCA">
          <w:rPr>
            <w:webHidden/>
          </w:rPr>
          <w:fldChar w:fldCharType="end"/>
        </w:r>
      </w:hyperlink>
    </w:p>
    <w:p w14:paraId="7A8F0460" w14:textId="18BAB079" w:rsidR="009B7F0D" w:rsidRPr="00381BCA" w:rsidRDefault="0036567B">
      <w:pPr>
        <w:pStyle w:val="TOC2"/>
        <w:rPr>
          <w:rFonts w:eastAsiaTheme="minorEastAsia"/>
          <w:b w:val="0"/>
          <w:snapToGrid/>
          <w:color w:val="auto"/>
          <w:sz w:val="22"/>
          <w:szCs w:val="22"/>
          <w:lang w:val="en-US" w:eastAsia="zh-CN"/>
        </w:rPr>
      </w:pPr>
      <w:hyperlink w:anchor="_Toc65145826" w:history="1">
        <w:r w:rsidR="009B7F0D" w:rsidRPr="000961F5">
          <w:rPr>
            <w:rStyle w:val="Hyperlink"/>
          </w:rPr>
          <w:t>2.3</w:t>
        </w:r>
        <w:r w:rsidR="009B7F0D" w:rsidRPr="00381BCA">
          <w:rPr>
            <w:rFonts w:eastAsiaTheme="minorEastAsia"/>
            <w:b w:val="0"/>
            <w:snapToGrid/>
            <w:color w:val="auto"/>
            <w:sz w:val="22"/>
            <w:szCs w:val="22"/>
            <w:lang w:val="en-US" w:eastAsia="zh-CN"/>
          </w:rPr>
          <w:tab/>
        </w:r>
        <w:r w:rsidR="009B7F0D" w:rsidRPr="000961F5">
          <w:rPr>
            <w:rStyle w:val="Hyperlink"/>
          </w:rPr>
          <w:t>Core Processing Engine – Institutional Offer</w:t>
        </w:r>
        <w:r w:rsidR="009B7F0D" w:rsidRPr="000961F5">
          <w:rPr>
            <w:webHidden/>
          </w:rPr>
          <w:tab/>
        </w:r>
        <w:r w:rsidR="009B7F0D" w:rsidRPr="00381BCA">
          <w:rPr>
            <w:webHidden/>
          </w:rPr>
          <w:fldChar w:fldCharType="begin"/>
        </w:r>
        <w:r w:rsidR="009B7F0D" w:rsidRPr="000961F5">
          <w:rPr>
            <w:webHidden/>
          </w:rPr>
          <w:instrText xml:space="preserve"> PAGEREF _Toc65145826 \h </w:instrText>
        </w:r>
        <w:r w:rsidR="009B7F0D" w:rsidRPr="00381BCA">
          <w:rPr>
            <w:webHidden/>
          </w:rPr>
        </w:r>
        <w:r w:rsidR="009B7F0D" w:rsidRPr="00381BCA">
          <w:rPr>
            <w:webHidden/>
          </w:rPr>
          <w:fldChar w:fldCharType="separate"/>
        </w:r>
        <w:r w:rsidR="00A57E12">
          <w:rPr>
            <w:webHidden/>
          </w:rPr>
          <w:t>39</w:t>
        </w:r>
        <w:r w:rsidR="009B7F0D" w:rsidRPr="00381BCA">
          <w:rPr>
            <w:webHidden/>
          </w:rPr>
          <w:fldChar w:fldCharType="end"/>
        </w:r>
      </w:hyperlink>
    </w:p>
    <w:p w14:paraId="5BA7CB89" w14:textId="1AEE1CE8" w:rsidR="009B7F0D" w:rsidRPr="00381BCA" w:rsidRDefault="0036567B">
      <w:pPr>
        <w:pStyle w:val="TOC3"/>
        <w:rPr>
          <w:rFonts w:eastAsiaTheme="minorEastAsia"/>
          <w:b w:val="0"/>
          <w:color w:val="auto"/>
          <w:sz w:val="22"/>
          <w:szCs w:val="22"/>
          <w:lang w:val="en-US" w:eastAsia="zh-CN"/>
        </w:rPr>
      </w:pPr>
      <w:hyperlink w:anchor="_Toc65145827" w:history="1">
        <w:r w:rsidR="009B7F0D" w:rsidRPr="000961F5">
          <w:rPr>
            <w:rStyle w:val="Hyperlink"/>
          </w:rPr>
          <w:t>2.3.1</w:t>
        </w:r>
        <w:r w:rsidR="009B7F0D" w:rsidRPr="00381BCA">
          <w:rPr>
            <w:rFonts w:eastAsiaTheme="minorEastAsia"/>
            <w:b w:val="0"/>
            <w:color w:val="auto"/>
            <w:sz w:val="22"/>
            <w:szCs w:val="22"/>
            <w:lang w:val="en-US" w:eastAsia="zh-CN"/>
          </w:rPr>
          <w:tab/>
        </w:r>
        <w:r w:rsidR="009B7F0D" w:rsidRPr="000961F5">
          <w:rPr>
            <w:rStyle w:val="Hyperlink"/>
          </w:rPr>
          <w:t>Final Offer Pricing</w:t>
        </w:r>
        <w:r w:rsidR="009B7F0D" w:rsidRPr="000961F5">
          <w:rPr>
            <w:webHidden/>
          </w:rPr>
          <w:tab/>
        </w:r>
        <w:r w:rsidR="009B7F0D" w:rsidRPr="00381BCA">
          <w:rPr>
            <w:webHidden/>
          </w:rPr>
          <w:fldChar w:fldCharType="begin"/>
        </w:r>
        <w:r w:rsidR="009B7F0D" w:rsidRPr="000961F5">
          <w:rPr>
            <w:webHidden/>
          </w:rPr>
          <w:instrText xml:space="preserve"> PAGEREF _Toc65145827 \h </w:instrText>
        </w:r>
        <w:r w:rsidR="009B7F0D" w:rsidRPr="00381BCA">
          <w:rPr>
            <w:webHidden/>
          </w:rPr>
        </w:r>
        <w:r w:rsidR="009B7F0D" w:rsidRPr="00381BCA">
          <w:rPr>
            <w:webHidden/>
          </w:rPr>
          <w:fldChar w:fldCharType="separate"/>
        </w:r>
        <w:r w:rsidR="00A57E12">
          <w:rPr>
            <w:webHidden/>
          </w:rPr>
          <w:t>39</w:t>
        </w:r>
        <w:r w:rsidR="009B7F0D" w:rsidRPr="00381BCA">
          <w:rPr>
            <w:webHidden/>
          </w:rPr>
          <w:fldChar w:fldCharType="end"/>
        </w:r>
      </w:hyperlink>
    </w:p>
    <w:p w14:paraId="4F383FEE" w14:textId="5EA5EDA0" w:rsidR="009B7F0D" w:rsidRPr="00381BCA" w:rsidRDefault="0036567B">
      <w:pPr>
        <w:pStyle w:val="TOC4"/>
        <w:rPr>
          <w:rFonts w:eastAsiaTheme="minorEastAsia"/>
          <w:color w:val="auto"/>
          <w:sz w:val="22"/>
          <w:szCs w:val="22"/>
          <w:lang w:val="en-US" w:eastAsia="zh-CN"/>
        </w:rPr>
      </w:pPr>
      <w:hyperlink w:anchor="_Toc65145828" w:history="1">
        <w:r w:rsidR="009B7F0D" w:rsidRPr="000961F5">
          <w:rPr>
            <w:rStyle w:val="Hyperlink"/>
          </w:rPr>
          <w:t>2.3.1.1</w:t>
        </w:r>
        <w:r w:rsidR="009B7F0D" w:rsidRPr="00381BCA">
          <w:rPr>
            <w:rFonts w:eastAsiaTheme="minorEastAsia"/>
            <w:color w:val="auto"/>
            <w:sz w:val="22"/>
            <w:szCs w:val="22"/>
            <w:lang w:val="en-US" w:eastAsia="zh-CN"/>
          </w:rPr>
          <w:tab/>
        </w:r>
        <w:r w:rsidR="009B7F0D" w:rsidRPr="000961F5">
          <w:rPr>
            <w:rStyle w:val="Hyperlink"/>
          </w:rPr>
          <w:t>Functional Overview</w:t>
        </w:r>
        <w:r w:rsidR="009B7F0D" w:rsidRPr="000961F5">
          <w:rPr>
            <w:webHidden/>
          </w:rPr>
          <w:tab/>
        </w:r>
        <w:r w:rsidR="009B7F0D" w:rsidRPr="00381BCA">
          <w:rPr>
            <w:webHidden/>
          </w:rPr>
          <w:fldChar w:fldCharType="begin"/>
        </w:r>
        <w:r w:rsidR="009B7F0D" w:rsidRPr="000961F5">
          <w:rPr>
            <w:webHidden/>
          </w:rPr>
          <w:instrText xml:space="preserve"> PAGEREF _Toc65145828 \h </w:instrText>
        </w:r>
        <w:r w:rsidR="009B7F0D" w:rsidRPr="00381BCA">
          <w:rPr>
            <w:webHidden/>
          </w:rPr>
        </w:r>
        <w:r w:rsidR="009B7F0D" w:rsidRPr="00381BCA">
          <w:rPr>
            <w:webHidden/>
          </w:rPr>
          <w:fldChar w:fldCharType="separate"/>
        </w:r>
        <w:r w:rsidR="00A57E12">
          <w:rPr>
            <w:webHidden/>
          </w:rPr>
          <w:t>39</w:t>
        </w:r>
        <w:r w:rsidR="009B7F0D" w:rsidRPr="00381BCA">
          <w:rPr>
            <w:webHidden/>
          </w:rPr>
          <w:fldChar w:fldCharType="end"/>
        </w:r>
      </w:hyperlink>
    </w:p>
    <w:p w14:paraId="3BF95C49" w14:textId="132745C4" w:rsidR="009B7F0D" w:rsidRPr="00381BCA" w:rsidRDefault="0036567B">
      <w:pPr>
        <w:pStyle w:val="TOC4"/>
        <w:rPr>
          <w:rFonts w:eastAsiaTheme="minorEastAsia"/>
          <w:color w:val="auto"/>
          <w:sz w:val="22"/>
          <w:szCs w:val="22"/>
          <w:lang w:val="en-US" w:eastAsia="zh-CN"/>
        </w:rPr>
      </w:pPr>
      <w:hyperlink w:anchor="_Toc65145829" w:history="1">
        <w:r w:rsidR="009B7F0D" w:rsidRPr="000961F5">
          <w:rPr>
            <w:rStyle w:val="Hyperlink"/>
          </w:rPr>
          <w:t>2.3.1.2</w:t>
        </w:r>
        <w:r w:rsidR="009B7F0D" w:rsidRPr="00381BCA">
          <w:rPr>
            <w:rFonts w:eastAsiaTheme="minorEastAsia"/>
            <w:color w:val="auto"/>
            <w:sz w:val="22"/>
            <w:szCs w:val="22"/>
            <w:lang w:val="en-US" w:eastAsia="zh-CN"/>
          </w:rPr>
          <w:tab/>
        </w:r>
        <w:r w:rsidR="009B7F0D" w:rsidRPr="000961F5">
          <w:rPr>
            <w:rStyle w:val="Hyperlink"/>
          </w:rPr>
          <w:t>Participants and Roles</w:t>
        </w:r>
        <w:r w:rsidR="009B7F0D" w:rsidRPr="000961F5">
          <w:rPr>
            <w:webHidden/>
          </w:rPr>
          <w:tab/>
        </w:r>
        <w:r w:rsidR="009B7F0D" w:rsidRPr="00381BCA">
          <w:rPr>
            <w:webHidden/>
          </w:rPr>
          <w:fldChar w:fldCharType="begin"/>
        </w:r>
        <w:r w:rsidR="009B7F0D" w:rsidRPr="000961F5">
          <w:rPr>
            <w:webHidden/>
          </w:rPr>
          <w:instrText xml:space="preserve"> PAGEREF _Toc65145829 \h </w:instrText>
        </w:r>
        <w:r w:rsidR="009B7F0D" w:rsidRPr="00381BCA">
          <w:rPr>
            <w:webHidden/>
          </w:rPr>
        </w:r>
        <w:r w:rsidR="009B7F0D" w:rsidRPr="00381BCA">
          <w:rPr>
            <w:webHidden/>
          </w:rPr>
          <w:fldChar w:fldCharType="separate"/>
        </w:r>
        <w:r w:rsidR="00A57E12">
          <w:rPr>
            <w:webHidden/>
          </w:rPr>
          <w:t>39</w:t>
        </w:r>
        <w:r w:rsidR="009B7F0D" w:rsidRPr="00381BCA">
          <w:rPr>
            <w:webHidden/>
          </w:rPr>
          <w:fldChar w:fldCharType="end"/>
        </w:r>
      </w:hyperlink>
    </w:p>
    <w:p w14:paraId="685639A7" w14:textId="3CB906AD" w:rsidR="009B7F0D" w:rsidRPr="00381BCA" w:rsidRDefault="0036567B">
      <w:pPr>
        <w:pStyle w:val="TOC4"/>
        <w:rPr>
          <w:rFonts w:eastAsiaTheme="minorEastAsia"/>
          <w:color w:val="auto"/>
          <w:sz w:val="22"/>
          <w:szCs w:val="22"/>
          <w:lang w:val="en-US" w:eastAsia="zh-CN"/>
        </w:rPr>
      </w:pPr>
      <w:hyperlink w:anchor="_Toc65145830" w:history="1">
        <w:r w:rsidR="009B7F0D" w:rsidRPr="000961F5">
          <w:rPr>
            <w:rStyle w:val="Hyperlink"/>
          </w:rPr>
          <w:t>2.3.1.3</w:t>
        </w:r>
        <w:r w:rsidR="009B7F0D" w:rsidRPr="00381BCA">
          <w:rPr>
            <w:rFonts w:eastAsiaTheme="minorEastAsia"/>
            <w:color w:val="auto"/>
            <w:sz w:val="22"/>
            <w:szCs w:val="22"/>
            <w:lang w:val="en-US" w:eastAsia="zh-CN"/>
          </w:rPr>
          <w:tab/>
        </w:r>
        <w:r w:rsidR="009B7F0D" w:rsidRPr="000961F5">
          <w:rPr>
            <w:rStyle w:val="Hyperlink"/>
          </w:rPr>
          <w:t>Functional Workflow</w:t>
        </w:r>
        <w:r w:rsidR="009B7F0D" w:rsidRPr="000961F5">
          <w:rPr>
            <w:webHidden/>
          </w:rPr>
          <w:tab/>
        </w:r>
        <w:r w:rsidR="009B7F0D" w:rsidRPr="00381BCA">
          <w:rPr>
            <w:webHidden/>
          </w:rPr>
          <w:fldChar w:fldCharType="begin"/>
        </w:r>
        <w:r w:rsidR="009B7F0D" w:rsidRPr="000961F5">
          <w:rPr>
            <w:webHidden/>
          </w:rPr>
          <w:instrText xml:space="preserve"> PAGEREF _Toc65145830 \h </w:instrText>
        </w:r>
        <w:r w:rsidR="009B7F0D" w:rsidRPr="00381BCA">
          <w:rPr>
            <w:webHidden/>
          </w:rPr>
        </w:r>
        <w:r w:rsidR="009B7F0D" w:rsidRPr="00381BCA">
          <w:rPr>
            <w:webHidden/>
          </w:rPr>
          <w:fldChar w:fldCharType="separate"/>
        </w:r>
        <w:r w:rsidR="00A57E12">
          <w:rPr>
            <w:webHidden/>
          </w:rPr>
          <w:t>39</w:t>
        </w:r>
        <w:r w:rsidR="009B7F0D" w:rsidRPr="00381BCA">
          <w:rPr>
            <w:webHidden/>
          </w:rPr>
          <w:fldChar w:fldCharType="end"/>
        </w:r>
      </w:hyperlink>
    </w:p>
    <w:p w14:paraId="4EEEB367" w14:textId="76B73F40" w:rsidR="009B7F0D" w:rsidRPr="00381BCA" w:rsidRDefault="0036567B">
      <w:pPr>
        <w:pStyle w:val="TOC4"/>
        <w:rPr>
          <w:rFonts w:eastAsiaTheme="minorEastAsia"/>
          <w:color w:val="auto"/>
          <w:sz w:val="22"/>
          <w:szCs w:val="22"/>
          <w:lang w:val="en-US" w:eastAsia="zh-CN"/>
        </w:rPr>
      </w:pPr>
      <w:hyperlink w:anchor="_Toc65145831" w:history="1">
        <w:r w:rsidR="009B7F0D" w:rsidRPr="000961F5">
          <w:rPr>
            <w:rStyle w:val="Hyperlink"/>
          </w:rPr>
          <w:t>2.3.1.4</w:t>
        </w:r>
        <w:r w:rsidR="009B7F0D" w:rsidRPr="00381BCA">
          <w:rPr>
            <w:rFonts w:eastAsiaTheme="minorEastAsia"/>
            <w:color w:val="auto"/>
            <w:sz w:val="22"/>
            <w:szCs w:val="22"/>
            <w:lang w:val="en-US" w:eastAsia="zh-CN"/>
          </w:rPr>
          <w:tab/>
        </w:r>
        <w:r w:rsidR="009B7F0D" w:rsidRPr="000961F5">
          <w:rPr>
            <w:rStyle w:val="Hyperlink"/>
          </w:rPr>
          <w:t>E-Form Data Fields</w:t>
        </w:r>
        <w:r w:rsidR="009B7F0D" w:rsidRPr="000961F5">
          <w:rPr>
            <w:webHidden/>
          </w:rPr>
          <w:tab/>
        </w:r>
        <w:r w:rsidR="009B7F0D" w:rsidRPr="00381BCA">
          <w:rPr>
            <w:webHidden/>
          </w:rPr>
          <w:fldChar w:fldCharType="begin"/>
        </w:r>
        <w:r w:rsidR="009B7F0D" w:rsidRPr="000961F5">
          <w:rPr>
            <w:webHidden/>
          </w:rPr>
          <w:instrText xml:space="preserve"> PAGEREF _Toc65145831 \h </w:instrText>
        </w:r>
        <w:r w:rsidR="009B7F0D" w:rsidRPr="00381BCA">
          <w:rPr>
            <w:webHidden/>
          </w:rPr>
        </w:r>
        <w:r w:rsidR="009B7F0D" w:rsidRPr="00381BCA">
          <w:rPr>
            <w:webHidden/>
          </w:rPr>
          <w:fldChar w:fldCharType="separate"/>
        </w:r>
        <w:r w:rsidR="00A57E12">
          <w:rPr>
            <w:webHidden/>
          </w:rPr>
          <w:t>39</w:t>
        </w:r>
        <w:r w:rsidR="009B7F0D" w:rsidRPr="00381BCA">
          <w:rPr>
            <w:webHidden/>
          </w:rPr>
          <w:fldChar w:fldCharType="end"/>
        </w:r>
      </w:hyperlink>
    </w:p>
    <w:p w14:paraId="36655A4C" w14:textId="4AB3A1D2" w:rsidR="009B7F0D" w:rsidRPr="00381BCA" w:rsidRDefault="0036567B">
      <w:pPr>
        <w:pStyle w:val="TOC4"/>
        <w:rPr>
          <w:rFonts w:eastAsiaTheme="minorEastAsia"/>
          <w:color w:val="auto"/>
          <w:sz w:val="22"/>
          <w:szCs w:val="22"/>
          <w:lang w:val="en-US" w:eastAsia="zh-CN"/>
        </w:rPr>
      </w:pPr>
      <w:hyperlink w:anchor="_Toc65145832" w:history="1">
        <w:r w:rsidR="009B7F0D" w:rsidRPr="000961F5">
          <w:rPr>
            <w:rStyle w:val="Hyperlink"/>
          </w:rPr>
          <w:t>2.3.1.5</w:t>
        </w:r>
        <w:r w:rsidR="009B7F0D" w:rsidRPr="00381BCA">
          <w:rPr>
            <w:rFonts w:eastAsiaTheme="minorEastAsia"/>
            <w:color w:val="auto"/>
            <w:sz w:val="22"/>
            <w:szCs w:val="22"/>
            <w:lang w:val="en-US" w:eastAsia="zh-CN"/>
          </w:rPr>
          <w:tab/>
        </w:r>
        <w:r w:rsidR="009B7F0D" w:rsidRPr="000961F5">
          <w:rPr>
            <w:rStyle w:val="Hyperlink"/>
          </w:rPr>
          <w:t>Statuses and User Permissions</w:t>
        </w:r>
        <w:r w:rsidR="009B7F0D" w:rsidRPr="000961F5">
          <w:rPr>
            <w:webHidden/>
          </w:rPr>
          <w:tab/>
        </w:r>
        <w:r w:rsidR="009B7F0D" w:rsidRPr="00381BCA">
          <w:rPr>
            <w:webHidden/>
          </w:rPr>
          <w:fldChar w:fldCharType="begin"/>
        </w:r>
        <w:r w:rsidR="009B7F0D" w:rsidRPr="000961F5">
          <w:rPr>
            <w:webHidden/>
          </w:rPr>
          <w:instrText xml:space="preserve"> PAGEREF _Toc65145832 \h </w:instrText>
        </w:r>
        <w:r w:rsidR="009B7F0D" w:rsidRPr="00381BCA">
          <w:rPr>
            <w:webHidden/>
          </w:rPr>
        </w:r>
        <w:r w:rsidR="009B7F0D" w:rsidRPr="00381BCA">
          <w:rPr>
            <w:webHidden/>
          </w:rPr>
          <w:fldChar w:fldCharType="separate"/>
        </w:r>
        <w:r w:rsidR="00A57E12">
          <w:rPr>
            <w:webHidden/>
          </w:rPr>
          <w:t>40</w:t>
        </w:r>
        <w:r w:rsidR="009B7F0D" w:rsidRPr="00381BCA">
          <w:rPr>
            <w:webHidden/>
          </w:rPr>
          <w:fldChar w:fldCharType="end"/>
        </w:r>
      </w:hyperlink>
    </w:p>
    <w:p w14:paraId="6945F451" w14:textId="7465DDD4" w:rsidR="009B7F0D" w:rsidRPr="00381BCA" w:rsidRDefault="0036567B">
      <w:pPr>
        <w:pStyle w:val="TOC4"/>
        <w:rPr>
          <w:rFonts w:eastAsiaTheme="minorEastAsia"/>
          <w:color w:val="auto"/>
          <w:sz w:val="22"/>
          <w:szCs w:val="22"/>
          <w:lang w:val="en-US" w:eastAsia="zh-CN"/>
        </w:rPr>
      </w:pPr>
      <w:hyperlink w:anchor="_Toc65145833" w:history="1">
        <w:r w:rsidR="009B7F0D" w:rsidRPr="000961F5">
          <w:rPr>
            <w:rStyle w:val="Hyperlink"/>
          </w:rPr>
          <w:t>2.3.1.6</w:t>
        </w:r>
        <w:r w:rsidR="009B7F0D" w:rsidRPr="00381BCA">
          <w:rPr>
            <w:rFonts w:eastAsiaTheme="minorEastAsia"/>
            <w:color w:val="auto"/>
            <w:sz w:val="22"/>
            <w:szCs w:val="22"/>
            <w:lang w:val="en-US" w:eastAsia="zh-CN"/>
          </w:rPr>
          <w:tab/>
        </w:r>
        <w:r w:rsidR="009B7F0D" w:rsidRPr="000961F5">
          <w:rPr>
            <w:rStyle w:val="Hyperlink"/>
          </w:rPr>
          <w:t>Validation Checks / System Tasks</w:t>
        </w:r>
        <w:r w:rsidR="009B7F0D" w:rsidRPr="000961F5">
          <w:rPr>
            <w:webHidden/>
          </w:rPr>
          <w:tab/>
        </w:r>
        <w:r w:rsidR="009B7F0D" w:rsidRPr="00381BCA">
          <w:rPr>
            <w:webHidden/>
          </w:rPr>
          <w:fldChar w:fldCharType="begin"/>
        </w:r>
        <w:r w:rsidR="009B7F0D" w:rsidRPr="000961F5">
          <w:rPr>
            <w:webHidden/>
          </w:rPr>
          <w:instrText xml:space="preserve"> PAGEREF _Toc65145833 \h </w:instrText>
        </w:r>
        <w:r w:rsidR="009B7F0D" w:rsidRPr="00381BCA">
          <w:rPr>
            <w:webHidden/>
          </w:rPr>
        </w:r>
        <w:r w:rsidR="009B7F0D" w:rsidRPr="00381BCA">
          <w:rPr>
            <w:webHidden/>
          </w:rPr>
          <w:fldChar w:fldCharType="separate"/>
        </w:r>
        <w:r w:rsidR="00A57E12">
          <w:rPr>
            <w:webHidden/>
          </w:rPr>
          <w:t>40</w:t>
        </w:r>
        <w:r w:rsidR="009B7F0D" w:rsidRPr="00381BCA">
          <w:rPr>
            <w:webHidden/>
          </w:rPr>
          <w:fldChar w:fldCharType="end"/>
        </w:r>
      </w:hyperlink>
    </w:p>
    <w:p w14:paraId="3BBAB80B" w14:textId="17113641" w:rsidR="009B7F0D" w:rsidRPr="00381BCA" w:rsidRDefault="0036567B">
      <w:pPr>
        <w:pStyle w:val="TOC3"/>
        <w:rPr>
          <w:rFonts w:eastAsiaTheme="minorEastAsia"/>
          <w:b w:val="0"/>
          <w:color w:val="auto"/>
          <w:sz w:val="22"/>
          <w:szCs w:val="22"/>
          <w:lang w:val="en-US" w:eastAsia="zh-CN"/>
        </w:rPr>
      </w:pPr>
      <w:hyperlink w:anchor="_Toc65145834" w:history="1">
        <w:r w:rsidR="009B7F0D" w:rsidRPr="000961F5">
          <w:rPr>
            <w:rStyle w:val="Hyperlink"/>
          </w:rPr>
          <w:t>2.3.2</w:t>
        </w:r>
        <w:r w:rsidR="009B7F0D" w:rsidRPr="00381BCA">
          <w:rPr>
            <w:rFonts w:eastAsiaTheme="minorEastAsia"/>
            <w:b w:val="0"/>
            <w:color w:val="auto"/>
            <w:sz w:val="22"/>
            <w:szCs w:val="22"/>
            <w:lang w:val="en-US" w:eastAsia="zh-CN"/>
          </w:rPr>
          <w:tab/>
        </w:r>
        <w:r w:rsidR="009B7F0D" w:rsidRPr="000961F5">
          <w:rPr>
            <w:rStyle w:val="Hyperlink"/>
          </w:rPr>
          <w:t>Control List Management</w:t>
        </w:r>
        <w:r w:rsidR="009B7F0D" w:rsidRPr="000961F5">
          <w:rPr>
            <w:webHidden/>
          </w:rPr>
          <w:tab/>
        </w:r>
        <w:r w:rsidR="009B7F0D" w:rsidRPr="00381BCA">
          <w:rPr>
            <w:webHidden/>
          </w:rPr>
          <w:fldChar w:fldCharType="begin"/>
        </w:r>
        <w:r w:rsidR="009B7F0D" w:rsidRPr="000961F5">
          <w:rPr>
            <w:webHidden/>
          </w:rPr>
          <w:instrText xml:space="preserve"> PAGEREF _Toc65145834 \h </w:instrText>
        </w:r>
        <w:r w:rsidR="009B7F0D" w:rsidRPr="00381BCA">
          <w:rPr>
            <w:webHidden/>
          </w:rPr>
        </w:r>
        <w:r w:rsidR="009B7F0D" w:rsidRPr="00381BCA">
          <w:rPr>
            <w:webHidden/>
          </w:rPr>
          <w:fldChar w:fldCharType="separate"/>
        </w:r>
        <w:r w:rsidR="00A57E12">
          <w:rPr>
            <w:webHidden/>
          </w:rPr>
          <w:t>42</w:t>
        </w:r>
        <w:r w:rsidR="009B7F0D" w:rsidRPr="00381BCA">
          <w:rPr>
            <w:webHidden/>
          </w:rPr>
          <w:fldChar w:fldCharType="end"/>
        </w:r>
      </w:hyperlink>
    </w:p>
    <w:p w14:paraId="05335810" w14:textId="6375A17C" w:rsidR="009B7F0D" w:rsidRPr="00381BCA" w:rsidRDefault="0036567B">
      <w:pPr>
        <w:pStyle w:val="TOC4"/>
        <w:rPr>
          <w:rFonts w:eastAsiaTheme="minorEastAsia"/>
          <w:color w:val="auto"/>
          <w:sz w:val="22"/>
          <w:szCs w:val="22"/>
          <w:lang w:val="en-US" w:eastAsia="zh-CN"/>
        </w:rPr>
      </w:pPr>
      <w:hyperlink w:anchor="_Toc65145835" w:history="1">
        <w:r w:rsidR="009B7F0D" w:rsidRPr="000961F5">
          <w:rPr>
            <w:rStyle w:val="Hyperlink"/>
          </w:rPr>
          <w:t>2.3.2.1</w:t>
        </w:r>
        <w:r w:rsidR="009B7F0D" w:rsidRPr="00381BCA">
          <w:rPr>
            <w:rFonts w:eastAsiaTheme="minorEastAsia"/>
            <w:color w:val="auto"/>
            <w:sz w:val="22"/>
            <w:szCs w:val="22"/>
            <w:lang w:val="en-US" w:eastAsia="zh-CN"/>
          </w:rPr>
          <w:tab/>
        </w:r>
        <w:r w:rsidR="009B7F0D" w:rsidRPr="000961F5">
          <w:rPr>
            <w:rStyle w:val="Hyperlink"/>
          </w:rPr>
          <w:t>Functional Overview</w:t>
        </w:r>
        <w:r w:rsidR="009B7F0D" w:rsidRPr="000961F5">
          <w:rPr>
            <w:webHidden/>
          </w:rPr>
          <w:tab/>
        </w:r>
        <w:r w:rsidR="009B7F0D" w:rsidRPr="00381BCA">
          <w:rPr>
            <w:webHidden/>
          </w:rPr>
          <w:fldChar w:fldCharType="begin"/>
        </w:r>
        <w:r w:rsidR="009B7F0D" w:rsidRPr="000961F5">
          <w:rPr>
            <w:webHidden/>
          </w:rPr>
          <w:instrText xml:space="preserve"> PAGEREF _Toc65145835 \h </w:instrText>
        </w:r>
        <w:r w:rsidR="009B7F0D" w:rsidRPr="00381BCA">
          <w:rPr>
            <w:webHidden/>
          </w:rPr>
        </w:r>
        <w:r w:rsidR="009B7F0D" w:rsidRPr="00381BCA">
          <w:rPr>
            <w:webHidden/>
          </w:rPr>
          <w:fldChar w:fldCharType="separate"/>
        </w:r>
        <w:r w:rsidR="00A57E12">
          <w:rPr>
            <w:webHidden/>
          </w:rPr>
          <w:t>42</w:t>
        </w:r>
        <w:r w:rsidR="009B7F0D" w:rsidRPr="00381BCA">
          <w:rPr>
            <w:webHidden/>
          </w:rPr>
          <w:fldChar w:fldCharType="end"/>
        </w:r>
      </w:hyperlink>
    </w:p>
    <w:p w14:paraId="1DC61E07" w14:textId="300EDF27" w:rsidR="009B7F0D" w:rsidRPr="00381BCA" w:rsidRDefault="0036567B">
      <w:pPr>
        <w:pStyle w:val="TOC4"/>
        <w:rPr>
          <w:rFonts w:eastAsiaTheme="minorEastAsia"/>
          <w:color w:val="auto"/>
          <w:sz w:val="22"/>
          <w:szCs w:val="22"/>
          <w:lang w:val="en-US" w:eastAsia="zh-CN"/>
        </w:rPr>
      </w:pPr>
      <w:hyperlink w:anchor="_Toc65145836" w:history="1">
        <w:r w:rsidR="009B7F0D" w:rsidRPr="000961F5">
          <w:rPr>
            <w:rStyle w:val="Hyperlink"/>
          </w:rPr>
          <w:t>2.3.2.2</w:t>
        </w:r>
        <w:r w:rsidR="009B7F0D" w:rsidRPr="00381BCA">
          <w:rPr>
            <w:rFonts w:eastAsiaTheme="minorEastAsia"/>
            <w:color w:val="auto"/>
            <w:sz w:val="22"/>
            <w:szCs w:val="22"/>
            <w:lang w:val="en-US" w:eastAsia="zh-CN"/>
          </w:rPr>
          <w:tab/>
        </w:r>
        <w:r w:rsidR="009B7F0D" w:rsidRPr="000961F5">
          <w:rPr>
            <w:rStyle w:val="Hyperlink"/>
          </w:rPr>
          <w:t>Participants and Roles</w:t>
        </w:r>
        <w:r w:rsidR="009B7F0D" w:rsidRPr="000961F5">
          <w:rPr>
            <w:webHidden/>
          </w:rPr>
          <w:tab/>
        </w:r>
        <w:r w:rsidR="009B7F0D" w:rsidRPr="00381BCA">
          <w:rPr>
            <w:webHidden/>
          </w:rPr>
          <w:fldChar w:fldCharType="begin"/>
        </w:r>
        <w:r w:rsidR="009B7F0D" w:rsidRPr="000961F5">
          <w:rPr>
            <w:webHidden/>
          </w:rPr>
          <w:instrText xml:space="preserve"> PAGEREF _Toc65145836 \h </w:instrText>
        </w:r>
        <w:r w:rsidR="009B7F0D" w:rsidRPr="00381BCA">
          <w:rPr>
            <w:webHidden/>
          </w:rPr>
        </w:r>
        <w:r w:rsidR="009B7F0D" w:rsidRPr="00381BCA">
          <w:rPr>
            <w:webHidden/>
          </w:rPr>
          <w:fldChar w:fldCharType="separate"/>
        </w:r>
        <w:r w:rsidR="00A57E12">
          <w:rPr>
            <w:webHidden/>
          </w:rPr>
          <w:t>42</w:t>
        </w:r>
        <w:r w:rsidR="009B7F0D" w:rsidRPr="00381BCA">
          <w:rPr>
            <w:webHidden/>
          </w:rPr>
          <w:fldChar w:fldCharType="end"/>
        </w:r>
      </w:hyperlink>
    </w:p>
    <w:p w14:paraId="547ABF91" w14:textId="4D017181" w:rsidR="009B7F0D" w:rsidRPr="00381BCA" w:rsidRDefault="0036567B">
      <w:pPr>
        <w:pStyle w:val="TOC4"/>
        <w:rPr>
          <w:rFonts w:eastAsiaTheme="minorEastAsia"/>
          <w:color w:val="auto"/>
          <w:sz w:val="22"/>
          <w:szCs w:val="22"/>
          <w:lang w:val="en-US" w:eastAsia="zh-CN"/>
        </w:rPr>
      </w:pPr>
      <w:hyperlink w:anchor="_Toc65145837" w:history="1">
        <w:r w:rsidR="009B7F0D" w:rsidRPr="000961F5">
          <w:rPr>
            <w:rStyle w:val="Hyperlink"/>
          </w:rPr>
          <w:t>2.3.2.3</w:t>
        </w:r>
        <w:r w:rsidR="009B7F0D" w:rsidRPr="00381BCA">
          <w:rPr>
            <w:rFonts w:eastAsiaTheme="minorEastAsia"/>
            <w:color w:val="auto"/>
            <w:sz w:val="22"/>
            <w:szCs w:val="22"/>
            <w:lang w:val="en-US" w:eastAsia="zh-CN"/>
          </w:rPr>
          <w:tab/>
        </w:r>
        <w:r w:rsidR="009B7F0D" w:rsidRPr="000961F5">
          <w:rPr>
            <w:rStyle w:val="Hyperlink"/>
          </w:rPr>
          <w:t>Functional Workflow</w:t>
        </w:r>
        <w:r w:rsidR="009B7F0D" w:rsidRPr="000961F5">
          <w:rPr>
            <w:webHidden/>
          </w:rPr>
          <w:tab/>
        </w:r>
        <w:r w:rsidR="009B7F0D" w:rsidRPr="00381BCA">
          <w:rPr>
            <w:webHidden/>
          </w:rPr>
          <w:fldChar w:fldCharType="begin"/>
        </w:r>
        <w:r w:rsidR="009B7F0D" w:rsidRPr="000961F5">
          <w:rPr>
            <w:webHidden/>
          </w:rPr>
          <w:instrText xml:space="preserve"> PAGEREF _Toc65145837 \h </w:instrText>
        </w:r>
        <w:r w:rsidR="009B7F0D" w:rsidRPr="00381BCA">
          <w:rPr>
            <w:webHidden/>
          </w:rPr>
        </w:r>
        <w:r w:rsidR="009B7F0D" w:rsidRPr="00381BCA">
          <w:rPr>
            <w:webHidden/>
          </w:rPr>
          <w:fldChar w:fldCharType="separate"/>
        </w:r>
        <w:r w:rsidR="00A57E12">
          <w:rPr>
            <w:webHidden/>
          </w:rPr>
          <w:t>42</w:t>
        </w:r>
        <w:r w:rsidR="009B7F0D" w:rsidRPr="00381BCA">
          <w:rPr>
            <w:webHidden/>
          </w:rPr>
          <w:fldChar w:fldCharType="end"/>
        </w:r>
      </w:hyperlink>
    </w:p>
    <w:p w14:paraId="04141364" w14:textId="12637841" w:rsidR="009B7F0D" w:rsidRPr="00381BCA" w:rsidRDefault="0036567B">
      <w:pPr>
        <w:pStyle w:val="TOC4"/>
        <w:rPr>
          <w:rFonts w:eastAsiaTheme="minorEastAsia"/>
          <w:color w:val="auto"/>
          <w:sz w:val="22"/>
          <w:szCs w:val="22"/>
          <w:lang w:val="en-US" w:eastAsia="zh-CN"/>
        </w:rPr>
      </w:pPr>
      <w:hyperlink w:anchor="_Toc65145838" w:history="1">
        <w:r w:rsidR="009B7F0D" w:rsidRPr="000961F5">
          <w:rPr>
            <w:rStyle w:val="Hyperlink"/>
          </w:rPr>
          <w:t>2.3.2.4</w:t>
        </w:r>
        <w:r w:rsidR="009B7F0D" w:rsidRPr="00381BCA">
          <w:rPr>
            <w:rFonts w:eastAsiaTheme="minorEastAsia"/>
            <w:color w:val="auto"/>
            <w:sz w:val="22"/>
            <w:szCs w:val="22"/>
            <w:lang w:val="en-US" w:eastAsia="zh-CN"/>
          </w:rPr>
          <w:tab/>
        </w:r>
        <w:r w:rsidR="009B7F0D" w:rsidRPr="000961F5">
          <w:rPr>
            <w:rStyle w:val="Hyperlink"/>
          </w:rPr>
          <w:t>Step-by-Step Creation</w:t>
        </w:r>
        <w:r w:rsidR="009B7F0D" w:rsidRPr="000961F5">
          <w:rPr>
            <w:webHidden/>
          </w:rPr>
          <w:tab/>
        </w:r>
        <w:r w:rsidR="009B7F0D" w:rsidRPr="00381BCA">
          <w:rPr>
            <w:webHidden/>
          </w:rPr>
          <w:fldChar w:fldCharType="begin"/>
        </w:r>
        <w:r w:rsidR="009B7F0D" w:rsidRPr="000961F5">
          <w:rPr>
            <w:webHidden/>
          </w:rPr>
          <w:instrText xml:space="preserve"> PAGEREF _Toc65145838 \h </w:instrText>
        </w:r>
        <w:r w:rsidR="009B7F0D" w:rsidRPr="00381BCA">
          <w:rPr>
            <w:webHidden/>
          </w:rPr>
        </w:r>
        <w:r w:rsidR="009B7F0D" w:rsidRPr="00381BCA">
          <w:rPr>
            <w:webHidden/>
          </w:rPr>
          <w:fldChar w:fldCharType="separate"/>
        </w:r>
        <w:r w:rsidR="00A57E12">
          <w:rPr>
            <w:webHidden/>
          </w:rPr>
          <w:t>42</w:t>
        </w:r>
        <w:r w:rsidR="009B7F0D" w:rsidRPr="00381BCA">
          <w:rPr>
            <w:webHidden/>
          </w:rPr>
          <w:fldChar w:fldCharType="end"/>
        </w:r>
      </w:hyperlink>
    </w:p>
    <w:p w14:paraId="1138A485" w14:textId="317768F5" w:rsidR="009B7F0D" w:rsidRPr="00381BCA" w:rsidRDefault="0036567B">
      <w:pPr>
        <w:pStyle w:val="TOC4"/>
        <w:rPr>
          <w:rFonts w:eastAsiaTheme="minorEastAsia"/>
          <w:color w:val="auto"/>
          <w:sz w:val="22"/>
          <w:szCs w:val="22"/>
          <w:lang w:val="en-US" w:eastAsia="zh-CN"/>
        </w:rPr>
      </w:pPr>
      <w:hyperlink w:anchor="_Toc65145839" w:history="1">
        <w:r w:rsidR="009B7F0D" w:rsidRPr="000961F5">
          <w:rPr>
            <w:rStyle w:val="Hyperlink"/>
          </w:rPr>
          <w:t>2.3.2.5</w:t>
        </w:r>
        <w:r w:rsidR="009B7F0D" w:rsidRPr="00381BCA">
          <w:rPr>
            <w:rFonts w:eastAsiaTheme="minorEastAsia"/>
            <w:color w:val="auto"/>
            <w:sz w:val="22"/>
            <w:szCs w:val="22"/>
            <w:lang w:val="en-US" w:eastAsia="zh-CN"/>
          </w:rPr>
          <w:tab/>
        </w:r>
        <w:r w:rsidR="009B7F0D" w:rsidRPr="000961F5">
          <w:rPr>
            <w:rStyle w:val="Hyperlink"/>
          </w:rPr>
          <w:t>User Functions / Permissions</w:t>
        </w:r>
        <w:r w:rsidR="009B7F0D" w:rsidRPr="000961F5">
          <w:rPr>
            <w:webHidden/>
          </w:rPr>
          <w:tab/>
        </w:r>
        <w:r w:rsidR="009B7F0D" w:rsidRPr="00381BCA">
          <w:rPr>
            <w:webHidden/>
          </w:rPr>
          <w:fldChar w:fldCharType="begin"/>
        </w:r>
        <w:r w:rsidR="009B7F0D" w:rsidRPr="000961F5">
          <w:rPr>
            <w:webHidden/>
          </w:rPr>
          <w:instrText xml:space="preserve"> PAGEREF _Toc65145839 \h </w:instrText>
        </w:r>
        <w:r w:rsidR="009B7F0D" w:rsidRPr="00381BCA">
          <w:rPr>
            <w:webHidden/>
          </w:rPr>
        </w:r>
        <w:r w:rsidR="009B7F0D" w:rsidRPr="00381BCA">
          <w:rPr>
            <w:webHidden/>
          </w:rPr>
          <w:fldChar w:fldCharType="separate"/>
        </w:r>
        <w:r w:rsidR="00A57E12">
          <w:rPr>
            <w:webHidden/>
          </w:rPr>
          <w:t>45</w:t>
        </w:r>
        <w:r w:rsidR="009B7F0D" w:rsidRPr="00381BCA">
          <w:rPr>
            <w:webHidden/>
          </w:rPr>
          <w:fldChar w:fldCharType="end"/>
        </w:r>
      </w:hyperlink>
    </w:p>
    <w:p w14:paraId="450C36D7" w14:textId="6A571355" w:rsidR="009B7F0D" w:rsidRPr="00381BCA" w:rsidRDefault="0036567B">
      <w:pPr>
        <w:pStyle w:val="TOC4"/>
        <w:rPr>
          <w:rFonts w:eastAsiaTheme="minorEastAsia"/>
          <w:color w:val="auto"/>
          <w:sz w:val="22"/>
          <w:szCs w:val="22"/>
          <w:lang w:val="en-US" w:eastAsia="zh-CN"/>
        </w:rPr>
      </w:pPr>
      <w:hyperlink w:anchor="_Toc65145840" w:history="1">
        <w:r w:rsidR="009B7F0D" w:rsidRPr="000961F5">
          <w:rPr>
            <w:rStyle w:val="Hyperlink"/>
          </w:rPr>
          <w:t>2.3.2.6</w:t>
        </w:r>
        <w:r w:rsidR="009B7F0D" w:rsidRPr="00381BCA">
          <w:rPr>
            <w:rFonts w:eastAsiaTheme="minorEastAsia"/>
            <w:color w:val="auto"/>
            <w:sz w:val="22"/>
            <w:szCs w:val="22"/>
            <w:lang w:val="en-US" w:eastAsia="zh-CN"/>
          </w:rPr>
          <w:tab/>
        </w:r>
        <w:r w:rsidR="009B7F0D" w:rsidRPr="000961F5">
          <w:rPr>
            <w:rStyle w:val="Hyperlink"/>
          </w:rPr>
          <w:t>Validation Checks / System Checks</w:t>
        </w:r>
        <w:r w:rsidR="009B7F0D" w:rsidRPr="000961F5">
          <w:rPr>
            <w:webHidden/>
          </w:rPr>
          <w:tab/>
        </w:r>
        <w:r w:rsidR="009B7F0D" w:rsidRPr="00381BCA">
          <w:rPr>
            <w:webHidden/>
          </w:rPr>
          <w:fldChar w:fldCharType="begin"/>
        </w:r>
        <w:r w:rsidR="009B7F0D" w:rsidRPr="000961F5">
          <w:rPr>
            <w:webHidden/>
          </w:rPr>
          <w:instrText xml:space="preserve"> PAGEREF _Toc65145840 \h </w:instrText>
        </w:r>
        <w:r w:rsidR="009B7F0D" w:rsidRPr="00381BCA">
          <w:rPr>
            <w:webHidden/>
          </w:rPr>
        </w:r>
        <w:r w:rsidR="009B7F0D" w:rsidRPr="00381BCA">
          <w:rPr>
            <w:webHidden/>
          </w:rPr>
          <w:fldChar w:fldCharType="separate"/>
        </w:r>
        <w:r w:rsidR="00A57E12">
          <w:rPr>
            <w:webHidden/>
          </w:rPr>
          <w:t>46</w:t>
        </w:r>
        <w:r w:rsidR="009B7F0D" w:rsidRPr="00381BCA">
          <w:rPr>
            <w:webHidden/>
          </w:rPr>
          <w:fldChar w:fldCharType="end"/>
        </w:r>
      </w:hyperlink>
    </w:p>
    <w:p w14:paraId="00A0BC9D" w14:textId="39191418" w:rsidR="009B7F0D" w:rsidRPr="00381BCA" w:rsidRDefault="0036567B">
      <w:pPr>
        <w:pStyle w:val="TOC3"/>
        <w:rPr>
          <w:rFonts w:eastAsiaTheme="minorEastAsia"/>
          <w:b w:val="0"/>
          <w:color w:val="auto"/>
          <w:sz w:val="22"/>
          <w:szCs w:val="22"/>
          <w:lang w:val="en-US" w:eastAsia="zh-CN"/>
        </w:rPr>
      </w:pPr>
      <w:hyperlink w:anchor="_Toc65145841" w:history="1">
        <w:r w:rsidR="009B7F0D" w:rsidRPr="000961F5">
          <w:rPr>
            <w:rStyle w:val="Hyperlink"/>
          </w:rPr>
          <w:t>2.3.3</w:t>
        </w:r>
        <w:r w:rsidR="009B7F0D" w:rsidRPr="00381BCA">
          <w:rPr>
            <w:rFonts w:eastAsiaTheme="minorEastAsia"/>
            <w:b w:val="0"/>
            <w:color w:val="auto"/>
            <w:sz w:val="22"/>
            <w:szCs w:val="22"/>
            <w:lang w:val="en-US" w:eastAsia="zh-CN"/>
          </w:rPr>
          <w:tab/>
        </w:r>
        <w:r w:rsidR="009B7F0D" w:rsidRPr="000961F5">
          <w:rPr>
            <w:rStyle w:val="Hyperlink"/>
          </w:rPr>
          <w:t>Placee Allocation</w:t>
        </w:r>
        <w:r w:rsidR="009B7F0D" w:rsidRPr="000961F5">
          <w:rPr>
            <w:webHidden/>
          </w:rPr>
          <w:tab/>
        </w:r>
        <w:r w:rsidR="009B7F0D" w:rsidRPr="00381BCA">
          <w:rPr>
            <w:webHidden/>
          </w:rPr>
          <w:fldChar w:fldCharType="begin"/>
        </w:r>
        <w:r w:rsidR="009B7F0D" w:rsidRPr="000961F5">
          <w:rPr>
            <w:webHidden/>
          </w:rPr>
          <w:instrText xml:space="preserve"> PAGEREF _Toc65145841 \h </w:instrText>
        </w:r>
        <w:r w:rsidR="009B7F0D" w:rsidRPr="00381BCA">
          <w:rPr>
            <w:webHidden/>
          </w:rPr>
        </w:r>
        <w:r w:rsidR="009B7F0D" w:rsidRPr="00381BCA">
          <w:rPr>
            <w:webHidden/>
          </w:rPr>
          <w:fldChar w:fldCharType="separate"/>
        </w:r>
        <w:r w:rsidR="00A57E12">
          <w:rPr>
            <w:webHidden/>
          </w:rPr>
          <w:t>47</w:t>
        </w:r>
        <w:r w:rsidR="009B7F0D" w:rsidRPr="00381BCA">
          <w:rPr>
            <w:webHidden/>
          </w:rPr>
          <w:fldChar w:fldCharType="end"/>
        </w:r>
      </w:hyperlink>
    </w:p>
    <w:p w14:paraId="317072BB" w14:textId="272B8A39" w:rsidR="009B7F0D" w:rsidRPr="00381BCA" w:rsidRDefault="0036567B">
      <w:pPr>
        <w:pStyle w:val="TOC4"/>
        <w:rPr>
          <w:rFonts w:eastAsiaTheme="minorEastAsia"/>
          <w:color w:val="auto"/>
          <w:sz w:val="22"/>
          <w:szCs w:val="22"/>
          <w:lang w:val="en-US" w:eastAsia="zh-CN"/>
        </w:rPr>
      </w:pPr>
      <w:hyperlink w:anchor="_Toc65145842" w:history="1">
        <w:r w:rsidR="009B7F0D" w:rsidRPr="000961F5">
          <w:rPr>
            <w:rStyle w:val="Hyperlink"/>
          </w:rPr>
          <w:t>2.3.3.1</w:t>
        </w:r>
        <w:r w:rsidR="009B7F0D" w:rsidRPr="00381BCA">
          <w:rPr>
            <w:rFonts w:eastAsiaTheme="minorEastAsia"/>
            <w:color w:val="auto"/>
            <w:sz w:val="22"/>
            <w:szCs w:val="22"/>
            <w:lang w:val="en-US" w:eastAsia="zh-CN"/>
          </w:rPr>
          <w:tab/>
        </w:r>
        <w:r w:rsidR="009B7F0D" w:rsidRPr="000961F5">
          <w:rPr>
            <w:rStyle w:val="Hyperlink"/>
          </w:rPr>
          <w:t>Functional Overview</w:t>
        </w:r>
        <w:r w:rsidR="009B7F0D" w:rsidRPr="000961F5">
          <w:rPr>
            <w:webHidden/>
          </w:rPr>
          <w:tab/>
        </w:r>
        <w:r w:rsidR="009B7F0D" w:rsidRPr="00381BCA">
          <w:rPr>
            <w:webHidden/>
          </w:rPr>
          <w:fldChar w:fldCharType="begin"/>
        </w:r>
        <w:r w:rsidR="009B7F0D" w:rsidRPr="000961F5">
          <w:rPr>
            <w:webHidden/>
          </w:rPr>
          <w:instrText xml:space="preserve"> PAGEREF _Toc65145842 \h </w:instrText>
        </w:r>
        <w:r w:rsidR="009B7F0D" w:rsidRPr="00381BCA">
          <w:rPr>
            <w:webHidden/>
          </w:rPr>
        </w:r>
        <w:r w:rsidR="009B7F0D" w:rsidRPr="00381BCA">
          <w:rPr>
            <w:webHidden/>
          </w:rPr>
          <w:fldChar w:fldCharType="separate"/>
        </w:r>
        <w:r w:rsidR="00A57E12">
          <w:rPr>
            <w:webHidden/>
          </w:rPr>
          <w:t>47</w:t>
        </w:r>
        <w:r w:rsidR="009B7F0D" w:rsidRPr="00381BCA">
          <w:rPr>
            <w:webHidden/>
          </w:rPr>
          <w:fldChar w:fldCharType="end"/>
        </w:r>
      </w:hyperlink>
    </w:p>
    <w:p w14:paraId="41EE4368" w14:textId="7A1882CE" w:rsidR="009B7F0D" w:rsidRPr="00381BCA" w:rsidRDefault="0036567B">
      <w:pPr>
        <w:pStyle w:val="TOC4"/>
        <w:rPr>
          <w:rFonts w:eastAsiaTheme="minorEastAsia"/>
          <w:color w:val="auto"/>
          <w:sz w:val="22"/>
          <w:szCs w:val="22"/>
          <w:lang w:val="en-US" w:eastAsia="zh-CN"/>
        </w:rPr>
      </w:pPr>
      <w:hyperlink w:anchor="_Toc65145843" w:history="1">
        <w:r w:rsidR="009B7F0D" w:rsidRPr="000961F5">
          <w:rPr>
            <w:rStyle w:val="Hyperlink"/>
          </w:rPr>
          <w:t>2.3.3.2</w:t>
        </w:r>
        <w:r w:rsidR="009B7F0D" w:rsidRPr="00381BCA">
          <w:rPr>
            <w:rFonts w:eastAsiaTheme="minorEastAsia"/>
            <w:color w:val="auto"/>
            <w:sz w:val="22"/>
            <w:szCs w:val="22"/>
            <w:lang w:val="en-US" w:eastAsia="zh-CN"/>
          </w:rPr>
          <w:tab/>
        </w:r>
        <w:r w:rsidR="009B7F0D" w:rsidRPr="000961F5">
          <w:rPr>
            <w:rStyle w:val="Hyperlink"/>
          </w:rPr>
          <w:t>Participants and Roles</w:t>
        </w:r>
        <w:r w:rsidR="009B7F0D" w:rsidRPr="000961F5">
          <w:rPr>
            <w:webHidden/>
          </w:rPr>
          <w:tab/>
        </w:r>
        <w:r w:rsidR="009B7F0D" w:rsidRPr="00381BCA">
          <w:rPr>
            <w:webHidden/>
          </w:rPr>
          <w:fldChar w:fldCharType="begin"/>
        </w:r>
        <w:r w:rsidR="009B7F0D" w:rsidRPr="000961F5">
          <w:rPr>
            <w:webHidden/>
          </w:rPr>
          <w:instrText xml:space="preserve"> PAGEREF _Toc65145843 \h </w:instrText>
        </w:r>
        <w:r w:rsidR="009B7F0D" w:rsidRPr="00381BCA">
          <w:rPr>
            <w:webHidden/>
          </w:rPr>
        </w:r>
        <w:r w:rsidR="009B7F0D" w:rsidRPr="00381BCA">
          <w:rPr>
            <w:webHidden/>
          </w:rPr>
          <w:fldChar w:fldCharType="separate"/>
        </w:r>
        <w:r w:rsidR="00A57E12">
          <w:rPr>
            <w:webHidden/>
          </w:rPr>
          <w:t>47</w:t>
        </w:r>
        <w:r w:rsidR="009B7F0D" w:rsidRPr="00381BCA">
          <w:rPr>
            <w:webHidden/>
          </w:rPr>
          <w:fldChar w:fldCharType="end"/>
        </w:r>
      </w:hyperlink>
    </w:p>
    <w:p w14:paraId="6C9CB918" w14:textId="6F872F6E" w:rsidR="009B7F0D" w:rsidRPr="00381BCA" w:rsidRDefault="0036567B">
      <w:pPr>
        <w:pStyle w:val="TOC4"/>
        <w:rPr>
          <w:rFonts w:eastAsiaTheme="minorEastAsia"/>
          <w:color w:val="auto"/>
          <w:sz w:val="22"/>
          <w:szCs w:val="22"/>
          <w:lang w:val="en-US" w:eastAsia="zh-CN"/>
        </w:rPr>
      </w:pPr>
      <w:hyperlink w:anchor="_Toc65145844" w:history="1">
        <w:r w:rsidR="009B7F0D" w:rsidRPr="000961F5">
          <w:rPr>
            <w:rStyle w:val="Hyperlink"/>
          </w:rPr>
          <w:t>2.3.3.3</w:t>
        </w:r>
        <w:r w:rsidR="009B7F0D" w:rsidRPr="00381BCA">
          <w:rPr>
            <w:rFonts w:eastAsiaTheme="minorEastAsia"/>
            <w:color w:val="auto"/>
            <w:sz w:val="22"/>
            <w:szCs w:val="22"/>
            <w:lang w:val="en-US" w:eastAsia="zh-CN"/>
          </w:rPr>
          <w:tab/>
        </w:r>
        <w:r w:rsidR="009B7F0D" w:rsidRPr="000961F5">
          <w:rPr>
            <w:rStyle w:val="Hyperlink"/>
          </w:rPr>
          <w:t>Functional Workflow</w:t>
        </w:r>
        <w:r w:rsidR="009B7F0D" w:rsidRPr="000961F5">
          <w:rPr>
            <w:webHidden/>
          </w:rPr>
          <w:tab/>
        </w:r>
        <w:r w:rsidR="009B7F0D" w:rsidRPr="00381BCA">
          <w:rPr>
            <w:webHidden/>
          </w:rPr>
          <w:fldChar w:fldCharType="begin"/>
        </w:r>
        <w:r w:rsidR="009B7F0D" w:rsidRPr="000961F5">
          <w:rPr>
            <w:webHidden/>
          </w:rPr>
          <w:instrText xml:space="preserve"> PAGEREF _Toc65145844 \h </w:instrText>
        </w:r>
        <w:r w:rsidR="009B7F0D" w:rsidRPr="00381BCA">
          <w:rPr>
            <w:webHidden/>
          </w:rPr>
        </w:r>
        <w:r w:rsidR="009B7F0D" w:rsidRPr="00381BCA">
          <w:rPr>
            <w:webHidden/>
          </w:rPr>
          <w:fldChar w:fldCharType="separate"/>
        </w:r>
        <w:r w:rsidR="00A57E12">
          <w:rPr>
            <w:webHidden/>
          </w:rPr>
          <w:t>47</w:t>
        </w:r>
        <w:r w:rsidR="009B7F0D" w:rsidRPr="00381BCA">
          <w:rPr>
            <w:webHidden/>
          </w:rPr>
          <w:fldChar w:fldCharType="end"/>
        </w:r>
      </w:hyperlink>
    </w:p>
    <w:p w14:paraId="5375BAD0" w14:textId="433F047E" w:rsidR="009B7F0D" w:rsidRPr="00381BCA" w:rsidRDefault="0036567B">
      <w:pPr>
        <w:pStyle w:val="TOC4"/>
        <w:rPr>
          <w:rFonts w:eastAsiaTheme="minorEastAsia"/>
          <w:color w:val="auto"/>
          <w:sz w:val="22"/>
          <w:szCs w:val="22"/>
          <w:lang w:val="en-US" w:eastAsia="zh-CN"/>
        </w:rPr>
      </w:pPr>
      <w:hyperlink w:anchor="_Toc65145845" w:history="1">
        <w:r w:rsidR="009B7F0D" w:rsidRPr="000961F5">
          <w:rPr>
            <w:rStyle w:val="Hyperlink"/>
          </w:rPr>
          <w:t>2.3.3.4</w:t>
        </w:r>
        <w:r w:rsidR="009B7F0D" w:rsidRPr="00381BCA">
          <w:rPr>
            <w:rFonts w:eastAsiaTheme="minorEastAsia"/>
            <w:color w:val="auto"/>
            <w:sz w:val="22"/>
            <w:szCs w:val="22"/>
            <w:lang w:val="en-US" w:eastAsia="zh-CN"/>
          </w:rPr>
          <w:tab/>
        </w:r>
        <w:r w:rsidR="009B7F0D" w:rsidRPr="000961F5">
          <w:rPr>
            <w:rStyle w:val="Hyperlink"/>
          </w:rPr>
          <w:t>Step-by-Step Creation, Submission and Approval</w:t>
        </w:r>
        <w:r w:rsidR="009B7F0D" w:rsidRPr="000961F5">
          <w:rPr>
            <w:webHidden/>
          </w:rPr>
          <w:tab/>
        </w:r>
        <w:r w:rsidR="009B7F0D" w:rsidRPr="00381BCA">
          <w:rPr>
            <w:webHidden/>
          </w:rPr>
          <w:fldChar w:fldCharType="begin"/>
        </w:r>
        <w:r w:rsidR="009B7F0D" w:rsidRPr="000961F5">
          <w:rPr>
            <w:webHidden/>
          </w:rPr>
          <w:instrText xml:space="preserve"> PAGEREF _Toc65145845 \h </w:instrText>
        </w:r>
        <w:r w:rsidR="009B7F0D" w:rsidRPr="00381BCA">
          <w:rPr>
            <w:webHidden/>
          </w:rPr>
        </w:r>
        <w:r w:rsidR="009B7F0D" w:rsidRPr="00381BCA">
          <w:rPr>
            <w:webHidden/>
          </w:rPr>
          <w:fldChar w:fldCharType="separate"/>
        </w:r>
        <w:r w:rsidR="00A57E12">
          <w:rPr>
            <w:webHidden/>
          </w:rPr>
          <w:t>48</w:t>
        </w:r>
        <w:r w:rsidR="009B7F0D" w:rsidRPr="00381BCA">
          <w:rPr>
            <w:webHidden/>
          </w:rPr>
          <w:fldChar w:fldCharType="end"/>
        </w:r>
      </w:hyperlink>
    </w:p>
    <w:p w14:paraId="668CA962" w14:textId="7A40072D" w:rsidR="009B7F0D" w:rsidRPr="00381BCA" w:rsidRDefault="0036567B">
      <w:pPr>
        <w:pStyle w:val="TOC4"/>
        <w:rPr>
          <w:rFonts w:eastAsiaTheme="minorEastAsia"/>
          <w:color w:val="auto"/>
          <w:sz w:val="22"/>
          <w:szCs w:val="22"/>
          <w:lang w:val="en-US" w:eastAsia="zh-CN"/>
        </w:rPr>
      </w:pPr>
      <w:hyperlink w:anchor="_Toc65145846" w:history="1">
        <w:r w:rsidR="009B7F0D" w:rsidRPr="000961F5">
          <w:rPr>
            <w:rStyle w:val="Hyperlink"/>
          </w:rPr>
          <w:t>2.3.3.5</w:t>
        </w:r>
        <w:r w:rsidR="009B7F0D" w:rsidRPr="00381BCA">
          <w:rPr>
            <w:rFonts w:eastAsiaTheme="minorEastAsia"/>
            <w:color w:val="auto"/>
            <w:sz w:val="22"/>
            <w:szCs w:val="22"/>
            <w:lang w:val="en-US" w:eastAsia="zh-CN"/>
          </w:rPr>
          <w:tab/>
        </w:r>
        <w:r w:rsidR="009B7F0D" w:rsidRPr="000961F5">
          <w:rPr>
            <w:rStyle w:val="Hyperlink"/>
          </w:rPr>
          <w:t>User Functions</w:t>
        </w:r>
        <w:r w:rsidR="009B7F0D" w:rsidRPr="000961F5">
          <w:rPr>
            <w:webHidden/>
          </w:rPr>
          <w:tab/>
        </w:r>
        <w:r w:rsidR="009B7F0D" w:rsidRPr="00381BCA">
          <w:rPr>
            <w:webHidden/>
          </w:rPr>
          <w:fldChar w:fldCharType="begin"/>
        </w:r>
        <w:r w:rsidR="009B7F0D" w:rsidRPr="000961F5">
          <w:rPr>
            <w:webHidden/>
          </w:rPr>
          <w:instrText xml:space="preserve"> PAGEREF _Toc65145846 \h </w:instrText>
        </w:r>
        <w:r w:rsidR="009B7F0D" w:rsidRPr="00381BCA">
          <w:rPr>
            <w:webHidden/>
          </w:rPr>
        </w:r>
        <w:r w:rsidR="009B7F0D" w:rsidRPr="00381BCA">
          <w:rPr>
            <w:webHidden/>
          </w:rPr>
          <w:fldChar w:fldCharType="separate"/>
        </w:r>
        <w:r w:rsidR="00A57E12">
          <w:rPr>
            <w:webHidden/>
          </w:rPr>
          <w:t>48</w:t>
        </w:r>
        <w:r w:rsidR="009B7F0D" w:rsidRPr="00381BCA">
          <w:rPr>
            <w:webHidden/>
          </w:rPr>
          <w:fldChar w:fldCharType="end"/>
        </w:r>
      </w:hyperlink>
    </w:p>
    <w:p w14:paraId="3D4AFD0D" w14:textId="5B42C8C3" w:rsidR="009B7F0D" w:rsidRPr="00381BCA" w:rsidRDefault="0036567B">
      <w:pPr>
        <w:pStyle w:val="TOC4"/>
        <w:rPr>
          <w:rFonts w:eastAsiaTheme="minorEastAsia"/>
          <w:color w:val="auto"/>
          <w:sz w:val="22"/>
          <w:szCs w:val="22"/>
          <w:lang w:val="en-US" w:eastAsia="zh-CN"/>
        </w:rPr>
      </w:pPr>
      <w:hyperlink w:anchor="_Toc65145847" w:history="1">
        <w:r w:rsidR="009B7F0D" w:rsidRPr="000961F5">
          <w:rPr>
            <w:rStyle w:val="Hyperlink"/>
          </w:rPr>
          <w:t>2.3.3.6</w:t>
        </w:r>
        <w:r w:rsidR="009B7F0D" w:rsidRPr="00381BCA">
          <w:rPr>
            <w:rFonts w:eastAsiaTheme="minorEastAsia"/>
            <w:color w:val="auto"/>
            <w:sz w:val="22"/>
            <w:szCs w:val="22"/>
            <w:lang w:val="en-US" w:eastAsia="zh-CN"/>
          </w:rPr>
          <w:tab/>
        </w:r>
        <w:r w:rsidR="009B7F0D" w:rsidRPr="000961F5">
          <w:rPr>
            <w:rStyle w:val="Hyperlink"/>
          </w:rPr>
          <w:t>Data Fields for Placee Entries</w:t>
        </w:r>
        <w:r w:rsidR="009B7F0D" w:rsidRPr="000961F5">
          <w:rPr>
            <w:webHidden/>
          </w:rPr>
          <w:tab/>
        </w:r>
        <w:r w:rsidR="009B7F0D" w:rsidRPr="00381BCA">
          <w:rPr>
            <w:webHidden/>
          </w:rPr>
          <w:fldChar w:fldCharType="begin"/>
        </w:r>
        <w:r w:rsidR="009B7F0D" w:rsidRPr="000961F5">
          <w:rPr>
            <w:webHidden/>
          </w:rPr>
          <w:instrText xml:space="preserve"> PAGEREF _Toc65145847 \h </w:instrText>
        </w:r>
        <w:r w:rsidR="009B7F0D" w:rsidRPr="00381BCA">
          <w:rPr>
            <w:webHidden/>
          </w:rPr>
        </w:r>
        <w:r w:rsidR="009B7F0D" w:rsidRPr="00381BCA">
          <w:rPr>
            <w:webHidden/>
          </w:rPr>
          <w:fldChar w:fldCharType="separate"/>
        </w:r>
        <w:r w:rsidR="00A57E12">
          <w:rPr>
            <w:webHidden/>
          </w:rPr>
          <w:t>50</w:t>
        </w:r>
        <w:r w:rsidR="009B7F0D" w:rsidRPr="00381BCA">
          <w:rPr>
            <w:webHidden/>
          </w:rPr>
          <w:fldChar w:fldCharType="end"/>
        </w:r>
      </w:hyperlink>
    </w:p>
    <w:p w14:paraId="00DABD82" w14:textId="679C7B13" w:rsidR="009B7F0D" w:rsidRPr="00381BCA" w:rsidRDefault="0036567B">
      <w:pPr>
        <w:pStyle w:val="TOC4"/>
        <w:rPr>
          <w:rFonts w:eastAsiaTheme="minorEastAsia"/>
          <w:color w:val="auto"/>
          <w:sz w:val="22"/>
          <w:szCs w:val="22"/>
          <w:lang w:val="en-US" w:eastAsia="zh-CN"/>
        </w:rPr>
      </w:pPr>
      <w:hyperlink w:anchor="_Toc65145848" w:history="1">
        <w:r w:rsidR="009B7F0D" w:rsidRPr="000961F5">
          <w:rPr>
            <w:rStyle w:val="Hyperlink"/>
          </w:rPr>
          <w:t>2.3.3.7</w:t>
        </w:r>
        <w:r w:rsidR="009B7F0D" w:rsidRPr="00381BCA">
          <w:rPr>
            <w:rFonts w:eastAsiaTheme="minorEastAsia"/>
            <w:color w:val="auto"/>
            <w:sz w:val="22"/>
            <w:szCs w:val="22"/>
            <w:lang w:val="en-US" w:eastAsia="zh-CN"/>
          </w:rPr>
          <w:tab/>
        </w:r>
        <w:r w:rsidR="009B7F0D" w:rsidRPr="000961F5">
          <w:rPr>
            <w:rStyle w:val="Hyperlink"/>
          </w:rPr>
          <w:t>Validation Checks / System Tasks</w:t>
        </w:r>
        <w:r w:rsidR="009B7F0D" w:rsidRPr="000961F5">
          <w:rPr>
            <w:webHidden/>
          </w:rPr>
          <w:tab/>
        </w:r>
        <w:r w:rsidR="009B7F0D" w:rsidRPr="00381BCA">
          <w:rPr>
            <w:webHidden/>
          </w:rPr>
          <w:fldChar w:fldCharType="begin"/>
        </w:r>
        <w:r w:rsidR="009B7F0D" w:rsidRPr="000961F5">
          <w:rPr>
            <w:webHidden/>
          </w:rPr>
          <w:instrText xml:space="preserve"> PAGEREF _Toc65145848 \h </w:instrText>
        </w:r>
        <w:r w:rsidR="009B7F0D" w:rsidRPr="00381BCA">
          <w:rPr>
            <w:webHidden/>
          </w:rPr>
        </w:r>
        <w:r w:rsidR="009B7F0D" w:rsidRPr="00381BCA">
          <w:rPr>
            <w:webHidden/>
          </w:rPr>
          <w:fldChar w:fldCharType="separate"/>
        </w:r>
        <w:r w:rsidR="00A57E12">
          <w:rPr>
            <w:webHidden/>
          </w:rPr>
          <w:t>55</w:t>
        </w:r>
        <w:r w:rsidR="009B7F0D" w:rsidRPr="00381BCA">
          <w:rPr>
            <w:webHidden/>
          </w:rPr>
          <w:fldChar w:fldCharType="end"/>
        </w:r>
      </w:hyperlink>
    </w:p>
    <w:p w14:paraId="62A4D946" w14:textId="6F162C97" w:rsidR="009B7F0D" w:rsidRPr="00381BCA" w:rsidRDefault="0036567B">
      <w:pPr>
        <w:pStyle w:val="TOC3"/>
        <w:rPr>
          <w:rFonts w:eastAsiaTheme="minorEastAsia"/>
          <w:b w:val="0"/>
          <w:color w:val="auto"/>
          <w:sz w:val="22"/>
          <w:szCs w:val="22"/>
          <w:lang w:val="en-US" w:eastAsia="zh-CN"/>
        </w:rPr>
      </w:pPr>
      <w:hyperlink w:anchor="_Toc65145849" w:history="1">
        <w:r w:rsidR="009B7F0D" w:rsidRPr="000961F5">
          <w:rPr>
            <w:rStyle w:val="Hyperlink"/>
          </w:rPr>
          <w:t>2.3.4</w:t>
        </w:r>
        <w:r w:rsidR="009B7F0D" w:rsidRPr="00381BCA">
          <w:rPr>
            <w:rFonts w:eastAsiaTheme="minorEastAsia"/>
            <w:b w:val="0"/>
            <w:color w:val="auto"/>
            <w:sz w:val="22"/>
            <w:szCs w:val="22"/>
            <w:lang w:val="en-US" w:eastAsia="zh-CN"/>
          </w:rPr>
          <w:tab/>
        </w:r>
        <w:r w:rsidR="009B7F0D" w:rsidRPr="000961F5">
          <w:rPr>
            <w:rStyle w:val="Hyperlink"/>
          </w:rPr>
          <w:t>Concentration Analysis</w:t>
        </w:r>
        <w:r w:rsidR="009B7F0D" w:rsidRPr="000961F5">
          <w:rPr>
            <w:webHidden/>
          </w:rPr>
          <w:tab/>
        </w:r>
        <w:r w:rsidR="009B7F0D" w:rsidRPr="00381BCA">
          <w:rPr>
            <w:webHidden/>
          </w:rPr>
          <w:fldChar w:fldCharType="begin"/>
        </w:r>
        <w:r w:rsidR="009B7F0D" w:rsidRPr="000961F5">
          <w:rPr>
            <w:webHidden/>
          </w:rPr>
          <w:instrText xml:space="preserve"> PAGEREF _Toc65145849 \h </w:instrText>
        </w:r>
        <w:r w:rsidR="009B7F0D" w:rsidRPr="00381BCA">
          <w:rPr>
            <w:webHidden/>
          </w:rPr>
        </w:r>
        <w:r w:rsidR="009B7F0D" w:rsidRPr="00381BCA">
          <w:rPr>
            <w:webHidden/>
          </w:rPr>
          <w:fldChar w:fldCharType="separate"/>
        </w:r>
        <w:r w:rsidR="00A57E12">
          <w:rPr>
            <w:webHidden/>
          </w:rPr>
          <w:t>59</w:t>
        </w:r>
        <w:r w:rsidR="009B7F0D" w:rsidRPr="00381BCA">
          <w:rPr>
            <w:webHidden/>
          </w:rPr>
          <w:fldChar w:fldCharType="end"/>
        </w:r>
      </w:hyperlink>
    </w:p>
    <w:p w14:paraId="69304358" w14:textId="2B35A0EC" w:rsidR="009B7F0D" w:rsidRPr="00381BCA" w:rsidRDefault="0036567B">
      <w:pPr>
        <w:pStyle w:val="TOC4"/>
        <w:rPr>
          <w:rFonts w:eastAsiaTheme="minorEastAsia"/>
          <w:color w:val="auto"/>
          <w:sz w:val="22"/>
          <w:szCs w:val="22"/>
          <w:lang w:val="en-US" w:eastAsia="zh-CN"/>
        </w:rPr>
      </w:pPr>
      <w:hyperlink w:anchor="_Toc65145850" w:history="1">
        <w:r w:rsidR="009B7F0D" w:rsidRPr="000961F5">
          <w:rPr>
            <w:rStyle w:val="Hyperlink"/>
          </w:rPr>
          <w:t>2.3.4.1</w:t>
        </w:r>
        <w:r w:rsidR="009B7F0D" w:rsidRPr="00381BCA">
          <w:rPr>
            <w:rFonts w:eastAsiaTheme="minorEastAsia"/>
            <w:color w:val="auto"/>
            <w:sz w:val="22"/>
            <w:szCs w:val="22"/>
            <w:lang w:val="en-US" w:eastAsia="zh-CN"/>
          </w:rPr>
          <w:tab/>
        </w:r>
        <w:r w:rsidR="009B7F0D" w:rsidRPr="000961F5">
          <w:rPr>
            <w:rStyle w:val="Hyperlink"/>
          </w:rPr>
          <w:t>Functional Overview</w:t>
        </w:r>
        <w:r w:rsidR="009B7F0D" w:rsidRPr="000961F5">
          <w:rPr>
            <w:webHidden/>
          </w:rPr>
          <w:tab/>
        </w:r>
        <w:r w:rsidR="009B7F0D" w:rsidRPr="00381BCA">
          <w:rPr>
            <w:webHidden/>
          </w:rPr>
          <w:fldChar w:fldCharType="begin"/>
        </w:r>
        <w:r w:rsidR="009B7F0D" w:rsidRPr="000961F5">
          <w:rPr>
            <w:webHidden/>
          </w:rPr>
          <w:instrText xml:space="preserve"> PAGEREF _Toc65145850 \h </w:instrText>
        </w:r>
        <w:r w:rsidR="009B7F0D" w:rsidRPr="00381BCA">
          <w:rPr>
            <w:webHidden/>
          </w:rPr>
        </w:r>
        <w:r w:rsidR="009B7F0D" w:rsidRPr="00381BCA">
          <w:rPr>
            <w:webHidden/>
          </w:rPr>
          <w:fldChar w:fldCharType="separate"/>
        </w:r>
        <w:r w:rsidR="00A57E12">
          <w:rPr>
            <w:webHidden/>
          </w:rPr>
          <w:t>59</w:t>
        </w:r>
        <w:r w:rsidR="009B7F0D" w:rsidRPr="00381BCA">
          <w:rPr>
            <w:webHidden/>
          </w:rPr>
          <w:fldChar w:fldCharType="end"/>
        </w:r>
      </w:hyperlink>
    </w:p>
    <w:p w14:paraId="7B94885E" w14:textId="06A4243E" w:rsidR="009B7F0D" w:rsidRPr="00381BCA" w:rsidRDefault="0036567B">
      <w:pPr>
        <w:pStyle w:val="TOC4"/>
        <w:rPr>
          <w:rFonts w:eastAsiaTheme="minorEastAsia"/>
          <w:color w:val="auto"/>
          <w:sz w:val="22"/>
          <w:szCs w:val="22"/>
          <w:lang w:val="en-US" w:eastAsia="zh-CN"/>
        </w:rPr>
      </w:pPr>
      <w:hyperlink w:anchor="_Toc65145851" w:history="1">
        <w:r w:rsidR="009B7F0D" w:rsidRPr="000961F5">
          <w:rPr>
            <w:rStyle w:val="Hyperlink"/>
          </w:rPr>
          <w:t>2.3.4.2</w:t>
        </w:r>
        <w:r w:rsidR="009B7F0D" w:rsidRPr="00381BCA">
          <w:rPr>
            <w:rFonts w:eastAsiaTheme="minorEastAsia"/>
            <w:color w:val="auto"/>
            <w:sz w:val="22"/>
            <w:szCs w:val="22"/>
            <w:lang w:val="en-US" w:eastAsia="zh-CN"/>
          </w:rPr>
          <w:tab/>
        </w:r>
        <w:r w:rsidR="009B7F0D" w:rsidRPr="000961F5">
          <w:rPr>
            <w:rStyle w:val="Hyperlink"/>
          </w:rPr>
          <w:t>Participants and Roles</w:t>
        </w:r>
        <w:r w:rsidR="009B7F0D" w:rsidRPr="000961F5">
          <w:rPr>
            <w:webHidden/>
          </w:rPr>
          <w:tab/>
        </w:r>
        <w:r w:rsidR="009B7F0D" w:rsidRPr="00381BCA">
          <w:rPr>
            <w:webHidden/>
          </w:rPr>
          <w:fldChar w:fldCharType="begin"/>
        </w:r>
        <w:r w:rsidR="009B7F0D" w:rsidRPr="000961F5">
          <w:rPr>
            <w:webHidden/>
          </w:rPr>
          <w:instrText xml:space="preserve"> PAGEREF _Toc65145851 \h </w:instrText>
        </w:r>
        <w:r w:rsidR="009B7F0D" w:rsidRPr="00381BCA">
          <w:rPr>
            <w:webHidden/>
          </w:rPr>
        </w:r>
        <w:r w:rsidR="009B7F0D" w:rsidRPr="00381BCA">
          <w:rPr>
            <w:webHidden/>
          </w:rPr>
          <w:fldChar w:fldCharType="separate"/>
        </w:r>
        <w:r w:rsidR="00A57E12">
          <w:rPr>
            <w:webHidden/>
          </w:rPr>
          <w:t>59</w:t>
        </w:r>
        <w:r w:rsidR="009B7F0D" w:rsidRPr="00381BCA">
          <w:rPr>
            <w:webHidden/>
          </w:rPr>
          <w:fldChar w:fldCharType="end"/>
        </w:r>
      </w:hyperlink>
    </w:p>
    <w:p w14:paraId="0C407297" w14:textId="7996A01F" w:rsidR="009B7F0D" w:rsidRPr="00381BCA" w:rsidRDefault="0036567B">
      <w:pPr>
        <w:pStyle w:val="TOC4"/>
        <w:rPr>
          <w:rFonts w:eastAsiaTheme="minorEastAsia"/>
          <w:color w:val="auto"/>
          <w:sz w:val="22"/>
          <w:szCs w:val="22"/>
          <w:lang w:val="en-US" w:eastAsia="zh-CN"/>
        </w:rPr>
      </w:pPr>
      <w:hyperlink w:anchor="_Toc65145852" w:history="1">
        <w:r w:rsidR="009B7F0D" w:rsidRPr="000961F5">
          <w:rPr>
            <w:rStyle w:val="Hyperlink"/>
          </w:rPr>
          <w:t>2.3.4.3</w:t>
        </w:r>
        <w:r w:rsidR="009B7F0D" w:rsidRPr="00381BCA">
          <w:rPr>
            <w:rFonts w:eastAsiaTheme="minorEastAsia"/>
            <w:color w:val="auto"/>
            <w:sz w:val="22"/>
            <w:szCs w:val="22"/>
            <w:lang w:val="en-US" w:eastAsia="zh-CN"/>
          </w:rPr>
          <w:tab/>
        </w:r>
        <w:r w:rsidR="009B7F0D" w:rsidRPr="000961F5">
          <w:rPr>
            <w:rStyle w:val="Hyperlink"/>
          </w:rPr>
          <w:t>Top 25 Placees</w:t>
        </w:r>
        <w:r w:rsidR="009B7F0D" w:rsidRPr="000961F5">
          <w:rPr>
            <w:webHidden/>
          </w:rPr>
          <w:tab/>
        </w:r>
        <w:r w:rsidR="009B7F0D" w:rsidRPr="00381BCA">
          <w:rPr>
            <w:webHidden/>
          </w:rPr>
          <w:fldChar w:fldCharType="begin"/>
        </w:r>
        <w:r w:rsidR="009B7F0D" w:rsidRPr="000961F5">
          <w:rPr>
            <w:webHidden/>
          </w:rPr>
          <w:instrText xml:space="preserve"> PAGEREF _Toc65145852 \h </w:instrText>
        </w:r>
        <w:r w:rsidR="009B7F0D" w:rsidRPr="00381BCA">
          <w:rPr>
            <w:webHidden/>
          </w:rPr>
        </w:r>
        <w:r w:rsidR="009B7F0D" w:rsidRPr="00381BCA">
          <w:rPr>
            <w:webHidden/>
          </w:rPr>
          <w:fldChar w:fldCharType="separate"/>
        </w:r>
        <w:r w:rsidR="00A57E12">
          <w:rPr>
            <w:webHidden/>
          </w:rPr>
          <w:t>59</w:t>
        </w:r>
        <w:r w:rsidR="009B7F0D" w:rsidRPr="00381BCA">
          <w:rPr>
            <w:webHidden/>
          </w:rPr>
          <w:fldChar w:fldCharType="end"/>
        </w:r>
      </w:hyperlink>
    </w:p>
    <w:p w14:paraId="1F78C8D3" w14:textId="1B0750F1" w:rsidR="009B7F0D" w:rsidRPr="00381BCA" w:rsidRDefault="0036567B">
      <w:pPr>
        <w:pStyle w:val="TOC4"/>
        <w:rPr>
          <w:rFonts w:eastAsiaTheme="minorEastAsia"/>
          <w:color w:val="auto"/>
          <w:sz w:val="22"/>
          <w:szCs w:val="22"/>
          <w:lang w:val="en-US" w:eastAsia="zh-CN"/>
        </w:rPr>
      </w:pPr>
      <w:hyperlink w:anchor="_Toc65145853" w:history="1">
        <w:r w:rsidR="009B7F0D" w:rsidRPr="000961F5">
          <w:rPr>
            <w:rStyle w:val="Hyperlink"/>
            <w:lang w:val="en-US"/>
          </w:rPr>
          <w:t>2.3.4.4</w:t>
        </w:r>
        <w:r w:rsidR="009B7F0D" w:rsidRPr="00381BCA">
          <w:rPr>
            <w:rFonts w:eastAsiaTheme="minorEastAsia"/>
            <w:color w:val="auto"/>
            <w:sz w:val="22"/>
            <w:szCs w:val="22"/>
            <w:lang w:val="en-US" w:eastAsia="zh-CN"/>
          </w:rPr>
          <w:tab/>
        </w:r>
        <w:r w:rsidR="009B7F0D" w:rsidRPr="000961F5">
          <w:rPr>
            <w:rStyle w:val="Hyperlink"/>
          </w:rPr>
          <w:t>Top 25 Public Offer [Security type holder]</w:t>
        </w:r>
        <w:r w:rsidR="009B7F0D" w:rsidRPr="000961F5">
          <w:rPr>
            <w:webHidden/>
          </w:rPr>
          <w:tab/>
        </w:r>
        <w:r w:rsidR="009B7F0D" w:rsidRPr="00381BCA">
          <w:rPr>
            <w:webHidden/>
          </w:rPr>
          <w:fldChar w:fldCharType="begin"/>
        </w:r>
        <w:r w:rsidR="009B7F0D" w:rsidRPr="000961F5">
          <w:rPr>
            <w:webHidden/>
          </w:rPr>
          <w:instrText xml:space="preserve"> PAGEREF _Toc65145853 \h </w:instrText>
        </w:r>
        <w:r w:rsidR="009B7F0D" w:rsidRPr="00381BCA">
          <w:rPr>
            <w:webHidden/>
          </w:rPr>
        </w:r>
        <w:r w:rsidR="009B7F0D" w:rsidRPr="00381BCA">
          <w:rPr>
            <w:webHidden/>
          </w:rPr>
          <w:fldChar w:fldCharType="separate"/>
        </w:r>
        <w:r w:rsidR="00A57E12">
          <w:rPr>
            <w:webHidden/>
          </w:rPr>
          <w:t>60</w:t>
        </w:r>
        <w:r w:rsidR="009B7F0D" w:rsidRPr="00381BCA">
          <w:rPr>
            <w:webHidden/>
          </w:rPr>
          <w:fldChar w:fldCharType="end"/>
        </w:r>
      </w:hyperlink>
    </w:p>
    <w:p w14:paraId="77BD0271" w14:textId="0C2A1DDC" w:rsidR="009B7F0D" w:rsidRPr="00381BCA" w:rsidRDefault="0036567B">
      <w:pPr>
        <w:pStyle w:val="TOC4"/>
        <w:rPr>
          <w:rFonts w:eastAsiaTheme="minorEastAsia"/>
          <w:color w:val="auto"/>
          <w:sz w:val="22"/>
          <w:szCs w:val="22"/>
          <w:lang w:val="en-US" w:eastAsia="zh-CN"/>
        </w:rPr>
      </w:pPr>
      <w:hyperlink w:anchor="_Toc65145854" w:history="1">
        <w:r w:rsidR="009B7F0D" w:rsidRPr="000961F5">
          <w:rPr>
            <w:rStyle w:val="Hyperlink"/>
          </w:rPr>
          <w:t>2.3.4.5</w:t>
        </w:r>
        <w:r w:rsidR="009B7F0D" w:rsidRPr="00381BCA">
          <w:rPr>
            <w:rFonts w:eastAsiaTheme="minorEastAsia"/>
            <w:color w:val="auto"/>
            <w:sz w:val="22"/>
            <w:szCs w:val="22"/>
            <w:lang w:val="en-US" w:eastAsia="zh-CN"/>
          </w:rPr>
          <w:tab/>
        </w:r>
        <w:r w:rsidR="009B7F0D" w:rsidRPr="000961F5">
          <w:rPr>
            <w:rStyle w:val="Hyperlink"/>
          </w:rPr>
          <w:t>Data Table for Top 25 [Security type holder]</w:t>
        </w:r>
        <w:r w:rsidR="009B7F0D" w:rsidRPr="000961F5">
          <w:rPr>
            <w:webHidden/>
          </w:rPr>
          <w:tab/>
        </w:r>
        <w:r w:rsidR="009B7F0D" w:rsidRPr="00381BCA">
          <w:rPr>
            <w:webHidden/>
          </w:rPr>
          <w:fldChar w:fldCharType="begin"/>
        </w:r>
        <w:r w:rsidR="009B7F0D" w:rsidRPr="000961F5">
          <w:rPr>
            <w:webHidden/>
          </w:rPr>
          <w:instrText xml:space="preserve"> PAGEREF _Toc65145854 \h </w:instrText>
        </w:r>
        <w:r w:rsidR="009B7F0D" w:rsidRPr="00381BCA">
          <w:rPr>
            <w:webHidden/>
          </w:rPr>
        </w:r>
        <w:r w:rsidR="009B7F0D" w:rsidRPr="00381BCA">
          <w:rPr>
            <w:webHidden/>
          </w:rPr>
          <w:fldChar w:fldCharType="separate"/>
        </w:r>
        <w:r w:rsidR="00A57E12">
          <w:rPr>
            <w:webHidden/>
          </w:rPr>
          <w:t>61</w:t>
        </w:r>
        <w:r w:rsidR="009B7F0D" w:rsidRPr="00381BCA">
          <w:rPr>
            <w:webHidden/>
          </w:rPr>
          <w:fldChar w:fldCharType="end"/>
        </w:r>
      </w:hyperlink>
    </w:p>
    <w:p w14:paraId="2913A74F" w14:textId="0D074DC3" w:rsidR="009B7F0D" w:rsidRPr="00381BCA" w:rsidRDefault="0036567B">
      <w:pPr>
        <w:pStyle w:val="TOC3"/>
        <w:rPr>
          <w:rFonts w:eastAsiaTheme="minorEastAsia"/>
          <w:b w:val="0"/>
          <w:color w:val="auto"/>
          <w:sz w:val="22"/>
          <w:szCs w:val="22"/>
          <w:lang w:val="en-US" w:eastAsia="zh-CN"/>
        </w:rPr>
      </w:pPr>
      <w:hyperlink w:anchor="_Toc65145855" w:history="1">
        <w:r w:rsidR="009B7F0D" w:rsidRPr="000961F5">
          <w:rPr>
            <w:rStyle w:val="Hyperlink"/>
          </w:rPr>
          <w:t>2.3.5</w:t>
        </w:r>
        <w:r w:rsidR="009B7F0D" w:rsidRPr="00381BCA">
          <w:rPr>
            <w:rFonts w:eastAsiaTheme="minorEastAsia"/>
            <w:b w:val="0"/>
            <w:color w:val="auto"/>
            <w:sz w:val="22"/>
            <w:szCs w:val="22"/>
            <w:lang w:val="en-US" w:eastAsia="zh-CN"/>
          </w:rPr>
          <w:tab/>
        </w:r>
        <w:r w:rsidR="009B7F0D" w:rsidRPr="000961F5">
          <w:rPr>
            <w:rStyle w:val="Hyperlink"/>
          </w:rPr>
          <w:t>Regulatory Submissions – Submissions Before Approval of Placee Allocations</w:t>
        </w:r>
        <w:r w:rsidR="009B7F0D" w:rsidRPr="000961F5">
          <w:rPr>
            <w:webHidden/>
          </w:rPr>
          <w:tab/>
        </w:r>
        <w:r w:rsidR="009B7F0D" w:rsidRPr="00381BCA">
          <w:rPr>
            <w:webHidden/>
          </w:rPr>
          <w:fldChar w:fldCharType="begin"/>
        </w:r>
        <w:r w:rsidR="009B7F0D" w:rsidRPr="000961F5">
          <w:rPr>
            <w:webHidden/>
          </w:rPr>
          <w:instrText xml:space="preserve"> PAGEREF _Toc65145855 \h </w:instrText>
        </w:r>
        <w:r w:rsidR="009B7F0D" w:rsidRPr="00381BCA">
          <w:rPr>
            <w:webHidden/>
          </w:rPr>
        </w:r>
        <w:r w:rsidR="009B7F0D" w:rsidRPr="00381BCA">
          <w:rPr>
            <w:webHidden/>
          </w:rPr>
          <w:fldChar w:fldCharType="separate"/>
        </w:r>
        <w:r w:rsidR="00A57E12">
          <w:rPr>
            <w:webHidden/>
          </w:rPr>
          <w:t>62</w:t>
        </w:r>
        <w:r w:rsidR="009B7F0D" w:rsidRPr="00381BCA">
          <w:rPr>
            <w:webHidden/>
          </w:rPr>
          <w:fldChar w:fldCharType="end"/>
        </w:r>
      </w:hyperlink>
    </w:p>
    <w:p w14:paraId="720637B8" w14:textId="44DBDB7E" w:rsidR="009B7F0D" w:rsidRPr="00381BCA" w:rsidRDefault="0036567B">
      <w:pPr>
        <w:pStyle w:val="TOC4"/>
        <w:rPr>
          <w:rFonts w:eastAsiaTheme="minorEastAsia"/>
          <w:color w:val="auto"/>
          <w:sz w:val="22"/>
          <w:szCs w:val="22"/>
          <w:lang w:val="en-US" w:eastAsia="zh-CN"/>
        </w:rPr>
      </w:pPr>
      <w:hyperlink w:anchor="_Toc65145856" w:history="1">
        <w:r w:rsidR="009B7F0D" w:rsidRPr="000961F5">
          <w:rPr>
            <w:rStyle w:val="Hyperlink"/>
          </w:rPr>
          <w:t>2.3.5.1</w:t>
        </w:r>
        <w:r w:rsidR="009B7F0D" w:rsidRPr="00381BCA">
          <w:rPr>
            <w:rFonts w:eastAsiaTheme="minorEastAsia"/>
            <w:color w:val="auto"/>
            <w:sz w:val="22"/>
            <w:szCs w:val="22"/>
            <w:lang w:val="en-US" w:eastAsia="zh-CN"/>
          </w:rPr>
          <w:tab/>
        </w:r>
        <w:r w:rsidR="009B7F0D" w:rsidRPr="000961F5">
          <w:rPr>
            <w:rStyle w:val="Hyperlink"/>
          </w:rPr>
          <w:t>Functional Overview</w:t>
        </w:r>
        <w:r w:rsidR="009B7F0D" w:rsidRPr="000961F5">
          <w:rPr>
            <w:webHidden/>
          </w:rPr>
          <w:tab/>
        </w:r>
        <w:r w:rsidR="009B7F0D" w:rsidRPr="00381BCA">
          <w:rPr>
            <w:webHidden/>
          </w:rPr>
          <w:fldChar w:fldCharType="begin"/>
        </w:r>
        <w:r w:rsidR="009B7F0D" w:rsidRPr="000961F5">
          <w:rPr>
            <w:webHidden/>
          </w:rPr>
          <w:instrText xml:space="preserve"> PAGEREF _Toc65145856 \h </w:instrText>
        </w:r>
        <w:r w:rsidR="009B7F0D" w:rsidRPr="00381BCA">
          <w:rPr>
            <w:webHidden/>
          </w:rPr>
        </w:r>
        <w:r w:rsidR="009B7F0D" w:rsidRPr="00381BCA">
          <w:rPr>
            <w:webHidden/>
          </w:rPr>
          <w:fldChar w:fldCharType="separate"/>
        </w:r>
        <w:r w:rsidR="00A57E12">
          <w:rPr>
            <w:webHidden/>
          </w:rPr>
          <w:t>62</w:t>
        </w:r>
        <w:r w:rsidR="009B7F0D" w:rsidRPr="00381BCA">
          <w:rPr>
            <w:webHidden/>
          </w:rPr>
          <w:fldChar w:fldCharType="end"/>
        </w:r>
      </w:hyperlink>
    </w:p>
    <w:p w14:paraId="73948C9F" w14:textId="72C3AECE" w:rsidR="009B7F0D" w:rsidRPr="00381BCA" w:rsidRDefault="0036567B">
      <w:pPr>
        <w:pStyle w:val="TOC4"/>
        <w:rPr>
          <w:rFonts w:eastAsiaTheme="minorEastAsia"/>
          <w:color w:val="auto"/>
          <w:sz w:val="22"/>
          <w:szCs w:val="22"/>
          <w:lang w:val="en-US" w:eastAsia="zh-CN"/>
        </w:rPr>
      </w:pPr>
      <w:hyperlink w:anchor="_Toc65145857" w:history="1">
        <w:r w:rsidR="009B7F0D" w:rsidRPr="000961F5">
          <w:rPr>
            <w:rStyle w:val="Hyperlink"/>
          </w:rPr>
          <w:t>2.3.5.2</w:t>
        </w:r>
        <w:r w:rsidR="009B7F0D" w:rsidRPr="00381BCA">
          <w:rPr>
            <w:rFonts w:eastAsiaTheme="minorEastAsia"/>
            <w:color w:val="auto"/>
            <w:sz w:val="22"/>
            <w:szCs w:val="22"/>
            <w:lang w:val="en-US" w:eastAsia="zh-CN"/>
          </w:rPr>
          <w:tab/>
        </w:r>
        <w:r w:rsidR="009B7F0D" w:rsidRPr="000961F5">
          <w:rPr>
            <w:rStyle w:val="Hyperlink"/>
          </w:rPr>
          <w:t>Participants and Roles</w:t>
        </w:r>
        <w:r w:rsidR="009B7F0D" w:rsidRPr="000961F5">
          <w:rPr>
            <w:webHidden/>
          </w:rPr>
          <w:tab/>
        </w:r>
        <w:r w:rsidR="009B7F0D" w:rsidRPr="00381BCA">
          <w:rPr>
            <w:webHidden/>
          </w:rPr>
          <w:fldChar w:fldCharType="begin"/>
        </w:r>
        <w:r w:rsidR="009B7F0D" w:rsidRPr="000961F5">
          <w:rPr>
            <w:webHidden/>
          </w:rPr>
          <w:instrText xml:space="preserve"> PAGEREF _Toc65145857 \h </w:instrText>
        </w:r>
        <w:r w:rsidR="009B7F0D" w:rsidRPr="00381BCA">
          <w:rPr>
            <w:webHidden/>
          </w:rPr>
        </w:r>
        <w:r w:rsidR="009B7F0D" w:rsidRPr="00381BCA">
          <w:rPr>
            <w:webHidden/>
          </w:rPr>
          <w:fldChar w:fldCharType="separate"/>
        </w:r>
        <w:r w:rsidR="00A57E12">
          <w:rPr>
            <w:webHidden/>
          </w:rPr>
          <w:t>62</w:t>
        </w:r>
        <w:r w:rsidR="009B7F0D" w:rsidRPr="00381BCA">
          <w:rPr>
            <w:webHidden/>
          </w:rPr>
          <w:fldChar w:fldCharType="end"/>
        </w:r>
      </w:hyperlink>
    </w:p>
    <w:p w14:paraId="24E3967E" w14:textId="62CD2B65" w:rsidR="009B7F0D" w:rsidRPr="00381BCA" w:rsidRDefault="0036567B">
      <w:pPr>
        <w:pStyle w:val="TOC4"/>
        <w:rPr>
          <w:rFonts w:eastAsiaTheme="minorEastAsia"/>
          <w:color w:val="auto"/>
          <w:sz w:val="22"/>
          <w:szCs w:val="22"/>
          <w:lang w:val="en-US" w:eastAsia="zh-CN"/>
        </w:rPr>
      </w:pPr>
      <w:hyperlink w:anchor="_Toc65145858" w:history="1">
        <w:r w:rsidR="009B7F0D" w:rsidRPr="000961F5">
          <w:rPr>
            <w:rStyle w:val="Hyperlink"/>
          </w:rPr>
          <w:t>2.3.5.3</w:t>
        </w:r>
        <w:r w:rsidR="009B7F0D" w:rsidRPr="00381BCA">
          <w:rPr>
            <w:rFonts w:eastAsiaTheme="minorEastAsia"/>
            <w:color w:val="auto"/>
            <w:sz w:val="22"/>
            <w:szCs w:val="22"/>
            <w:lang w:val="en-US" w:eastAsia="zh-CN"/>
          </w:rPr>
          <w:tab/>
        </w:r>
        <w:r w:rsidR="009B7F0D" w:rsidRPr="000961F5">
          <w:rPr>
            <w:rStyle w:val="Hyperlink"/>
          </w:rPr>
          <w:t>Functional Workflow</w:t>
        </w:r>
        <w:r w:rsidR="009B7F0D" w:rsidRPr="000961F5">
          <w:rPr>
            <w:webHidden/>
          </w:rPr>
          <w:tab/>
        </w:r>
        <w:r w:rsidR="009B7F0D" w:rsidRPr="00381BCA">
          <w:rPr>
            <w:webHidden/>
          </w:rPr>
          <w:fldChar w:fldCharType="begin"/>
        </w:r>
        <w:r w:rsidR="009B7F0D" w:rsidRPr="000961F5">
          <w:rPr>
            <w:webHidden/>
          </w:rPr>
          <w:instrText xml:space="preserve"> PAGEREF _Toc65145858 \h </w:instrText>
        </w:r>
        <w:r w:rsidR="009B7F0D" w:rsidRPr="00381BCA">
          <w:rPr>
            <w:webHidden/>
          </w:rPr>
        </w:r>
        <w:r w:rsidR="009B7F0D" w:rsidRPr="00381BCA">
          <w:rPr>
            <w:webHidden/>
          </w:rPr>
          <w:fldChar w:fldCharType="separate"/>
        </w:r>
        <w:r w:rsidR="00A57E12">
          <w:rPr>
            <w:webHidden/>
          </w:rPr>
          <w:t>62</w:t>
        </w:r>
        <w:r w:rsidR="009B7F0D" w:rsidRPr="00381BCA">
          <w:rPr>
            <w:webHidden/>
          </w:rPr>
          <w:fldChar w:fldCharType="end"/>
        </w:r>
      </w:hyperlink>
    </w:p>
    <w:p w14:paraId="4A111473" w14:textId="3EA8C9A3" w:rsidR="009B7F0D" w:rsidRPr="00381BCA" w:rsidRDefault="0036567B">
      <w:pPr>
        <w:pStyle w:val="TOC4"/>
        <w:rPr>
          <w:rFonts w:eastAsiaTheme="minorEastAsia"/>
          <w:color w:val="auto"/>
          <w:sz w:val="22"/>
          <w:szCs w:val="22"/>
          <w:lang w:val="en-US" w:eastAsia="zh-CN"/>
        </w:rPr>
      </w:pPr>
      <w:hyperlink w:anchor="_Toc65145859" w:history="1">
        <w:r w:rsidR="009B7F0D" w:rsidRPr="000961F5">
          <w:rPr>
            <w:rStyle w:val="Hyperlink"/>
          </w:rPr>
          <w:t>2.3.5.4</w:t>
        </w:r>
        <w:r w:rsidR="009B7F0D" w:rsidRPr="00381BCA">
          <w:rPr>
            <w:rFonts w:eastAsiaTheme="minorEastAsia"/>
            <w:color w:val="auto"/>
            <w:sz w:val="22"/>
            <w:szCs w:val="22"/>
            <w:lang w:val="en-US" w:eastAsia="zh-CN"/>
          </w:rPr>
          <w:tab/>
        </w:r>
        <w:r w:rsidR="009B7F0D" w:rsidRPr="000961F5">
          <w:rPr>
            <w:rStyle w:val="Hyperlink"/>
          </w:rPr>
          <w:t>E-Form Data Fields</w:t>
        </w:r>
        <w:r w:rsidR="009B7F0D" w:rsidRPr="000961F5">
          <w:rPr>
            <w:webHidden/>
          </w:rPr>
          <w:tab/>
        </w:r>
        <w:r w:rsidR="009B7F0D" w:rsidRPr="00381BCA">
          <w:rPr>
            <w:webHidden/>
          </w:rPr>
          <w:fldChar w:fldCharType="begin"/>
        </w:r>
        <w:r w:rsidR="009B7F0D" w:rsidRPr="000961F5">
          <w:rPr>
            <w:webHidden/>
          </w:rPr>
          <w:instrText xml:space="preserve"> PAGEREF _Toc65145859 \h </w:instrText>
        </w:r>
        <w:r w:rsidR="009B7F0D" w:rsidRPr="00381BCA">
          <w:rPr>
            <w:webHidden/>
          </w:rPr>
        </w:r>
        <w:r w:rsidR="009B7F0D" w:rsidRPr="00381BCA">
          <w:rPr>
            <w:webHidden/>
          </w:rPr>
          <w:fldChar w:fldCharType="separate"/>
        </w:r>
        <w:r w:rsidR="00A57E12">
          <w:rPr>
            <w:webHidden/>
          </w:rPr>
          <w:t>63</w:t>
        </w:r>
        <w:r w:rsidR="009B7F0D" w:rsidRPr="00381BCA">
          <w:rPr>
            <w:webHidden/>
          </w:rPr>
          <w:fldChar w:fldCharType="end"/>
        </w:r>
      </w:hyperlink>
    </w:p>
    <w:p w14:paraId="0C4A4DDB" w14:textId="51D963EE" w:rsidR="009B7F0D" w:rsidRPr="00381BCA" w:rsidRDefault="0036567B">
      <w:pPr>
        <w:pStyle w:val="TOC4"/>
        <w:rPr>
          <w:rFonts w:eastAsiaTheme="minorEastAsia"/>
          <w:color w:val="auto"/>
          <w:sz w:val="22"/>
          <w:szCs w:val="22"/>
          <w:lang w:val="en-US" w:eastAsia="zh-CN"/>
        </w:rPr>
      </w:pPr>
      <w:hyperlink w:anchor="_Toc65145860" w:history="1">
        <w:r w:rsidR="009B7F0D" w:rsidRPr="000961F5">
          <w:rPr>
            <w:rStyle w:val="Hyperlink"/>
          </w:rPr>
          <w:t>2.3.5.5</w:t>
        </w:r>
        <w:r w:rsidR="009B7F0D" w:rsidRPr="00381BCA">
          <w:rPr>
            <w:rFonts w:eastAsiaTheme="minorEastAsia"/>
            <w:color w:val="auto"/>
            <w:sz w:val="22"/>
            <w:szCs w:val="22"/>
            <w:lang w:val="en-US" w:eastAsia="zh-CN"/>
          </w:rPr>
          <w:tab/>
        </w:r>
        <w:r w:rsidR="009B7F0D" w:rsidRPr="000961F5">
          <w:rPr>
            <w:rStyle w:val="Hyperlink"/>
          </w:rPr>
          <w:t>Statuses and User Permissions</w:t>
        </w:r>
        <w:r w:rsidR="009B7F0D" w:rsidRPr="000961F5">
          <w:rPr>
            <w:webHidden/>
          </w:rPr>
          <w:tab/>
        </w:r>
        <w:r w:rsidR="009B7F0D" w:rsidRPr="00381BCA">
          <w:rPr>
            <w:webHidden/>
          </w:rPr>
          <w:fldChar w:fldCharType="begin"/>
        </w:r>
        <w:r w:rsidR="009B7F0D" w:rsidRPr="000961F5">
          <w:rPr>
            <w:webHidden/>
          </w:rPr>
          <w:instrText xml:space="preserve"> PAGEREF _Toc65145860 \h </w:instrText>
        </w:r>
        <w:r w:rsidR="009B7F0D" w:rsidRPr="00381BCA">
          <w:rPr>
            <w:webHidden/>
          </w:rPr>
        </w:r>
        <w:r w:rsidR="009B7F0D" w:rsidRPr="00381BCA">
          <w:rPr>
            <w:webHidden/>
          </w:rPr>
          <w:fldChar w:fldCharType="separate"/>
        </w:r>
        <w:r w:rsidR="00653A71">
          <w:rPr>
            <w:webHidden/>
          </w:rPr>
          <w:t>69</w:t>
        </w:r>
        <w:r w:rsidR="009B7F0D" w:rsidRPr="00381BCA">
          <w:rPr>
            <w:webHidden/>
          </w:rPr>
          <w:fldChar w:fldCharType="end"/>
        </w:r>
      </w:hyperlink>
    </w:p>
    <w:p w14:paraId="19998861" w14:textId="6A589BDB" w:rsidR="009B7F0D" w:rsidRPr="00381BCA" w:rsidRDefault="0036567B">
      <w:pPr>
        <w:pStyle w:val="TOC4"/>
        <w:rPr>
          <w:rFonts w:eastAsiaTheme="minorEastAsia"/>
          <w:color w:val="auto"/>
          <w:sz w:val="22"/>
          <w:szCs w:val="22"/>
          <w:lang w:val="en-US" w:eastAsia="zh-CN"/>
        </w:rPr>
      </w:pPr>
      <w:hyperlink w:anchor="_Toc65145861" w:history="1">
        <w:r w:rsidR="009B7F0D" w:rsidRPr="000961F5">
          <w:rPr>
            <w:rStyle w:val="Hyperlink"/>
          </w:rPr>
          <w:t>2.3.5.6</w:t>
        </w:r>
        <w:r w:rsidR="009B7F0D" w:rsidRPr="00381BCA">
          <w:rPr>
            <w:rFonts w:eastAsiaTheme="minorEastAsia"/>
            <w:color w:val="auto"/>
            <w:sz w:val="22"/>
            <w:szCs w:val="22"/>
            <w:lang w:val="en-US" w:eastAsia="zh-CN"/>
          </w:rPr>
          <w:tab/>
        </w:r>
        <w:r w:rsidR="009B7F0D" w:rsidRPr="000961F5">
          <w:rPr>
            <w:rStyle w:val="Hyperlink"/>
          </w:rPr>
          <w:t>Validation Checks / System Tasks</w:t>
        </w:r>
        <w:r w:rsidR="009B7F0D" w:rsidRPr="000961F5">
          <w:rPr>
            <w:webHidden/>
          </w:rPr>
          <w:tab/>
        </w:r>
        <w:r w:rsidR="009B7F0D" w:rsidRPr="00381BCA">
          <w:rPr>
            <w:webHidden/>
          </w:rPr>
          <w:fldChar w:fldCharType="begin"/>
        </w:r>
        <w:r w:rsidR="009B7F0D" w:rsidRPr="000961F5">
          <w:rPr>
            <w:webHidden/>
          </w:rPr>
          <w:instrText xml:space="preserve"> PAGEREF _Toc65145861 \h </w:instrText>
        </w:r>
        <w:r w:rsidR="009B7F0D" w:rsidRPr="00381BCA">
          <w:rPr>
            <w:webHidden/>
          </w:rPr>
        </w:r>
        <w:r w:rsidR="009B7F0D" w:rsidRPr="00381BCA">
          <w:rPr>
            <w:webHidden/>
          </w:rPr>
          <w:fldChar w:fldCharType="separate"/>
        </w:r>
        <w:r w:rsidR="00653A71">
          <w:rPr>
            <w:webHidden/>
          </w:rPr>
          <w:t>69</w:t>
        </w:r>
        <w:r w:rsidR="009B7F0D" w:rsidRPr="00381BCA">
          <w:rPr>
            <w:webHidden/>
          </w:rPr>
          <w:fldChar w:fldCharType="end"/>
        </w:r>
      </w:hyperlink>
    </w:p>
    <w:p w14:paraId="32119F18" w14:textId="5170B2A1" w:rsidR="009B7F0D" w:rsidRPr="00381BCA" w:rsidRDefault="0036567B">
      <w:pPr>
        <w:pStyle w:val="TOC3"/>
        <w:rPr>
          <w:rFonts w:eastAsiaTheme="minorEastAsia"/>
          <w:b w:val="0"/>
          <w:color w:val="auto"/>
          <w:sz w:val="22"/>
          <w:szCs w:val="22"/>
          <w:lang w:val="en-US" w:eastAsia="zh-CN"/>
        </w:rPr>
      </w:pPr>
      <w:hyperlink w:anchor="_Toc65145862" w:history="1">
        <w:r w:rsidR="009B7F0D" w:rsidRPr="000961F5">
          <w:rPr>
            <w:rStyle w:val="Hyperlink"/>
          </w:rPr>
          <w:t>2.3.6</w:t>
        </w:r>
        <w:r w:rsidR="009B7F0D" w:rsidRPr="00381BCA">
          <w:rPr>
            <w:rFonts w:eastAsiaTheme="minorEastAsia"/>
            <w:b w:val="0"/>
            <w:color w:val="auto"/>
            <w:sz w:val="22"/>
            <w:szCs w:val="22"/>
            <w:lang w:val="en-US" w:eastAsia="zh-CN"/>
          </w:rPr>
          <w:tab/>
        </w:r>
        <w:r w:rsidR="009B7F0D" w:rsidRPr="000961F5">
          <w:rPr>
            <w:rStyle w:val="Hyperlink"/>
          </w:rPr>
          <w:t>Regulatory Submissions – Allotment Results Announcement</w:t>
        </w:r>
        <w:r w:rsidR="009B7F0D" w:rsidRPr="000961F5">
          <w:rPr>
            <w:webHidden/>
          </w:rPr>
          <w:tab/>
        </w:r>
        <w:r w:rsidR="009B7F0D" w:rsidRPr="00381BCA">
          <w:rPr>
            <w:webHidden/>
          </w:rPr>
          <w:fldChar w:fldCharType="begin"/>
        </w:r>
        <w:r w:rsidR="009B7F0D" w:rsidRPr="000961F5">
          <w:rPr>
            <w:webHidden/>
          </w:rPr>
          <w:instrText xml:space="preserve"> PAGEREF _Toc65145862 \h </w:instrText>
        </w:r>
        <w:r w:rsidR="009B7F0D" w:rsidRPr="00381BCA">
          <w:rPr>
            <w:webHidden/>
          </w:rPr>
        </w:r>
        <w:r w:rsidR="009B7F0D" w:rsidRPr="00381BCA">
          <w:rPr>
            <w:webHidden/>
          </w:rPr>
          <w:fldChar w:fldCharType="separate"/>
        </w:r>
        <w:r w:rsidR="00653A71">
          <w:rPr>
            <w:webHidden/>
          </w:rPr>
          <w:t>71</w:t>
        </w:r>
        <w:r w:rsidR="009B7F0D" w:rsidRPr="00381BCA">
          <w:rPr>
            <w:webHidden/>
          </w:rPr>
          <w:fldChar w:fldCharType="end"/>
        </w:r>
      </w:hyperlink>
    </w:p>
    <w:p w14:paraId="69113BD9" w14:textId="51B49046" w:rsidR="009B7F0D" w:rsidRPr="00381BCA" w:rsidRDefault="0036567B">
      <w:pPr>
        <w:pStyle w:val="TOC4"/>
        <w:rPr>
          <w:rFonts w:eastAsiaTheme="minorEastAsia"/>
          <w:color w:val="auto"/>
          <w:sz w:val="22"/>
          <w:szCs w:val="22"/>
          <w:lang w:val="en-US" w:eastAsia="zh-CN"/>
        </w:rPr>
      </w:pPr>
      <w:hyperlink w:anchor="_Toc65145863" w:history="1">
        <w:r w:rsidR="009B7F0D" w:rsidRPr="000961F5">
          <w:rPr>
            <w:rStyle w:val="Hyperlink"/>
          </w:rPr>
          <w:t>2.3.6.1</w:t>
        </w:r>
        <w:r w:rsidR="009B7F0D" w:rsidRPr="00381BCA">
          <w:rPr>
            <w:rFonts w:eastAsiaTheme="minorEastAsia"/>
            <w:color w:val="auto"/>
            <w:sz w:val="22"/>
            <w:szCs w:val="22"/>
            <w:lang w:val="en-US" w:eastAsia="zh-CN"/>
          </w:rPr>
          <w:tab/>
        </w:r>
        <w:r w:rsidR="009B7F0D" w:rsidRPr="000961F5">
          <w:rPr>
            <w:rStyle w:val="Hyperlink"/>
          </w:rPr>
          <w:t>Functional Overview</w:t>
        </w:r>
        <w:r w:rsidR="009B7F0D" w:rsidRPr="000961F5">
          <w:rPr>
            <w:webHidden/>
          </w:rPr>
          <w:tab/>
        </w:r>
        <w:r w:rsidR="009B7F0D" w:rsidRPr="00381BCA">
          <w:rPr>
            <w:webHidden/>
          </w:rPr>
          <w:fldChar w:fldCharType="begin"/>
        </w:r>
        <w:r w:rsidR="009B7F0D" w:rsidRPr="000961F5">
          <w:rPr>
            <w:webHidden/>
          </w:rPr>
          <w:instrText xml:space="preserve"> PAGEREF _Toc65145863 \h </w:instrText>
        </w:r>
        <w:r w:rsidR="009B7F0D" w:rsidRPr="00381BCA">
          <w:rPr>
            <w:webHidden/>
          </w:rPr>
        </w:r>
        <w:r w:rsidR="009B7F0D" w:rsidRPr="00381BCA">
          <w:rPr>
            <w:webHidden/>
          </w:rPr>
          <w:fldChar w:fldCharType="separate"/>
        </w:r>
        <w:r w:rsidR="00653A71">
          <w:rPr>
            <w:webHidden/>
          </w:rPr>
          <w:t>71</w:t>
        </w:r>
        <w:r w:rsidR="009B7F0D" w:rsidRPr="00381BCA">
          <w:rPr>
            <w:webHidden/>
          </w:rPr>
          <w:fldChar w:fldCharType="end"/>
        </w:r>
      </w:hyperlink>
    </w:p>
    <w:p w14:paraId="5531F5C2" w14:textId="7B7C50B4" w:rsidR="009B7F0D" w:rsidRPr="00381BCA" w:rsidRDefault="0036567B">
      <w:pPr>
        <w:pStyle w:val="TOC4"/>
        <w:rPr>
          <w:rFonts w:eastAsiaTheme="minorEastAsia"/>
          <w:color w:val="auto"/>
          <w:sz w:val="22"/>
          <w:szCs w:val="22"/>
          <w:lang w:val="en-US" w:eastAsia="zh-CN"/>
        </w:rPr>
      </w:pPr>
      <w:hyperlink w:anchor="_Toc65145864" w:history="1">
        <w:r w:rsidR="009B7F0D" w:rsidRPr="000961F5">
          <w:rPr>
            <w:rStyle w:val="Hyperlink"/>
          </w:rPr>
          <w:t>2.3.6.2</w:t>
        </w:r>
        <w:r w:rsidR="009B7F0D" w:rsidRPr="00381BCA">
          <w:rPr>
            <w:rFonts w:eastAsiaTheme="minorEastAsia"/>
            <w:color w:val="auto"/>
            <w:sz w:val="22"/>
            <w:szCs w:val="22"/>
            <w:lang w:val="en-US" w:eastAsia="zh-CN"/>
          </w:rPr>
          <w:tab/>
        </w:r>
        <w:r w:rsidR="009B7F0D" w:rsidRPr="000961F5">
          <w:rPr>
            <w:rStyle w:val="Hyperlink"/>
          </w:rPr>
          <w:t>Participants and Roles</w:t>
        </w:r>
        <w:r w:rsidR="009B7F0D" w:rsidRPr="000961F5">
          <w:rPr>
            <w:webHidden/>
          </w:rPr>
          <w:tab/>
        </w:r>
        <w:r w:rsidR="009B7F0D" w:rsidRPr="00381BCA">
          <w:rPr>
            <w:webHidden/>
          </w:rPr>
          <w:fldChar w:fldCharType="begin"/>
        </w:r>
        <w:r w:rsidR="009B7F0D" w:rsidRPr="000961F5">
          <w:rPr>
            <w:webHidden/>
          </w:rPr>
          <w:instrText xml:space="preserve"> PAGEREF _Toc65145864 \h </w:instrText>
        </w:r>
        <w:r w:rsidR="009B7F0D" w:rsidRPr="00381BCA">
          <w:rPr>
            <w:webHidden/>
          </w:rPr>
        </w:r>
        <w:r w:rsidR="009B7F0D" w:rsidRPr="00381BCA">
          <w:rPr>
            <w:webHidden/>
          </w:rPr>
          <w:fldChar w:fldCharType="separate"/>
        </w:r>
        <w:r w:rsidR="00653A71">
          <w:rPr>
            <w:webHidden/>
          </w:rPr>
          <w:t>71</w:t>
        </w:r>
        <w:r w:rsidR="009B7F0D" w:rsidRPr="00381BCA">
          <w:rPr>
            <w:webHidden/>
          </w:rPr>
          <w:fldChar w:fldCharType="end"/>
        </w:r>
      </w:hyperlink>
    </w:p>
    <w:p w14:paraId="78ADEBF7" w14:textId="7A93C645" w:rsidR="009B7F0D" w:rsidRPr="00381BCA" w:rsidRDefault="0036567B">
      <w:pPr>
        <w:pStyle w:val="TOC4"/>
        <w:rPr>
          <w:rFonts w:eastAsiaTheme="minorEastAsia"/>
          <w:color w:val="auto"/>
          <w:sz w:val="22"/>
          <w:szCs w:val="22"/>
          <w:lang w:val="en-US" w:eastAsia="zh-CN"/>
        </w:rPr>
      </w:pPr>
      <w:hyperlink w:anchor="_Toc65145865" w:history="1">
        <w:r w:rsidR="009B7F0D" w:rsidRPr="000961F5">
          <w:rPr>
            <w:rStyle w:val="Hyperlink"/>
          </w:rPr>
          <w:t>2.3.6.3</w:t>
        </w:r>
        <w:r w:rsidR="009B7F0D" w:rsidRPr="00381BCA">
          <w:rPr>
            <w:rFonts w:eastAsiaTheme="minorEastAsia"/>
            <w:color w:val="auto"/>
            <w:sz w:val="22"/>
            <w:szCs w:val="22"/>
            <w:lang w:val="en-US" w:eastAsia="zh-CN"/>
          </w:rPr>
          <w:tab/>
        </w:r>
        <w:r w:rsidR="009B7F0D" w:rsidRPr="000961F5">
          <w:rPr>
            <w:rStyle w:val="Hyperlink"/>
          </w:rPr>
          <w:t>Functional Workflow</w:t>
        </w:r>
        <w:r w:rsidR="009B7F0D" w:rsidRPr="000961F5">
          <w:rPr>
            <w:webHidden/>
          </w:rPr>
          <w:tab/>
        </w:r>
        <w:r w:rsidR="009B7F0D" w:rsidRPr="00381BCA">
          <w:rPr>
            <w:webHidden/>
          </w:rPr>
          <w:fldChar w:fldCharType="begin"/>
        </w:r>
        <w:r w:rsidR="009B7F0D" w:rsidRPr="000961F5">
          <w:rPr>
            <w:webHidden/>
          </w:rPr>
          <w:instrText xml:space="preserve"> PAGEREF _Toc65145865 \h </w:instrText>
        </w:r>
        <w:r w:rsidR="009B7F0D" w:rsidRPr="00381BCA">
          <w:rPr>
            <w:webHidden/>
          </w:rPr>
        </w:r>
        <w:r w:rsidR="009B7F0D" w:rsidRPr="00381BCA">
          <w:rPr>
            <w:webHidden/>
          </w:rPr>
          <w:fldChar w:fldCharType="separate"/>
        </w:r>
        <w:r w:rsidR="00653A71">
          <w:rPr>
            <w:webHidden/>
          </w:rPr>
          <w:t>71</w:t>
        </w:r>
        <w:r w:rsidR="009B7F0D" w:rsidRPr="00381BCA">
          <w:rPr>
            <w:webHidden/>
          </w:rPr>
          <w:fldChar w:fldCharType="end"/>
        </w:r>
      </w:hyperlink>
    </w:p>
    <w:p w14:paraId="4342506D" w14:textId="4D8B0B97" w:rsidR="009B7F0D" w:rsidRPr="00381BCA" w:rsidRDefault="0036567B">
      <w:pPr>
        <w:pStyle w:val="TOC3"/>
        <w:rPr>
          <w:rFonts w:eastAsiaTheme="minorEastAsia"/>
          <w:b w:val="0"/>
          <w:color w:val="auto"/>
          <w:sz w:val="22"/>
          <w:szCs w:val="22"/>
          <w:lang w:val="en-US" w:eastAsia="zh-CN"/>
        </w:rPr>
      </w:pPr>
      <w:hyperlink w:anchor="_Toc65145866" w:history="1">
        <w:r w:rsidR="009B7F0D" w:rsidRPr="000961F5">
          <w:rPr>
            <w:rStyle w:val="Hyperlink"/>
          </w:rPr>
          <w:t>2.3.7</w:t>
        </w:r>
        <w:r w:rsidR="009B7F0D" w:rsidRPr="00381BCA">
          <w:rPr>
            <w:rFonts w:eastAsiaTheme="minorEastAsia"/>
            <w:b w:val="0"/>
            <w:color w:val="auto"/>
            <w:sz w:val="22"/>
            <w:szCs w:val="22"/>
            <w:lang w:val="en-US" w:eastAsia="zh-CN"/>
          </w:rPr>
          <w:tab/>
        </w:r>
        <w:r w:rsidR="009B7F0D" w:rsidRPr="000961F5">
          <w:rPr>
            <w:rStyle w:val="Hyperlink"/>
          </w:rPr>
          <w:t>Regulatory Submissions – Submissions Before Commencement of Trading</w:t>
        </w:r>
        <w:r w:rsidR="009B7F0D" w:rsidRPr="000961F5">
          <w:rPr>
            <w:webHidden/>
          </w:rPr>
          <w:tab/>
        </w:r>
        <w:r w:rsidR="009B7F0D" w:rsidRPr="00381BCA">
          <w:rPr>
            <w:webHidden/>
          </w:rPr>
          <w:fldChar w:fldCharType="begin"/>
        </w:r>
        <w:r w:rsidR="009B7F0D" w:rsidRPr="000961F5">
          <w:rPr>
            <w:webHidden/>
          </w:rPr>
          <w:instrText xml:space="preserve"> PAGEREF _Toc65145866 \h </w:instrText>
        </w:r>
        <w:r w:rsidR="009B7F0D" w:rsidRPr="00381BCA">
          <w:rPr>
            <w:webHidden/>
          </w:rPr>
        </w:r>
        <w:r w:rsidR="009B7F0D" w:rsidRPr="00381BCA">
          <w:rPr>
            <w:webHidden/>
          </w:rPr>
          <w:fldChar w:fldCharType="separate"/>
        </w:r>
        <w:r w:rsidR="00653A71">
          <w:rPr>
            <w:webHidden/>
          </w:rPr>
          <w:t>72</w:t>
        </w:r>
        <w:r w:rsidR="009B7F0D" w:rsidRPr="00381BCA">
          <w:rPr>
            <w:webHidden/>
          </w:rPr>
          <w:fldChar w:fldCharType="end"/>
        </w:r>
      </w:hyperlink>
    </w:p>
    <w:p w14:paraId="62143C70" w14:textId="55360EBB" w:rsidR="009B7F0D" w:rsidRPr="00381BCA" w:rsidRDefault="0036567B">
      <w:pPr>
        <w:pStyle w:val="TOC4"/>
        <w:rPr>
          <w:rFonts w:eastAsiaTheme="minorEastAsia"/>
          <w:color w:val="auto"/>
          <w:sz w:val="22"/>
          <w:szCs w:val="22"/>
          <w:lang w:val="en-US" w:eastAsia="zh-CN"/>
        </w:rPr>
      </w:pPr>
      <w:hyperlink w:anchor="_Toc65145867" w:history="1">
        <w:r w:rsidR="009B7F0D" w:rsidRPr="000961F5">
          <w:rPr>
            <w:rStyle w:val="Hyperlink"/>
          </w:rPr>
          <w:t>2.3.7.1</w:t>
        </w:r>
        <w:r w:rsidR="009B7F0D" w:rsidRPr="00381BCA">
          <w:rPr>
            <w:rFonts w:eastAsiaTheme="minorEastAsia"/>
            <w:color w:val="auto"/>
            <w:sz w:val="22"/>
            <w:szCs w:val="22"/>
            <w:lang w:val="en-US" w:eastAsia="zh-CN"/>
          </w:rPr>
          <w:tab/>
        </w:r>
        <w:r w:rsidR="009B7F0D" w:rsidRPr="000961F5">
          <w:rPr>
            <w:rStyle w:val="Hyperlink"/>
          </w:rPr>
          <w:t>Functional Overview</w:t>
        </w:r>
        <w:r w:rsidR="009B7F0D" w:rsidRPr="000961F5">
          <w:rPr>
            <w:webHidden/>
          </w:rPr>
          <w:tab/>
        </w:r>
        <w:r w:rsidR="009B7F0D" w:rsidRPr="00381BCA">
          <w:rPr>
            <w:webHidden/>
          </w:rPr>
          <w:fldChar w:fldCharType="begin"/>
        </w:r>
        <w:r w:rsidR="009B7F0D" w:rsidRPr="000961F5">
          <w:rPr>
            <w:webHidden/>
          </w:rPr>
          <w:instrText xml:space="preserve"> PAGEREF _Toc65145867 \h </w:instrText>
        </w:r>
        <w:r w:rsidR="009B7F0D" w:rsidRPr="00381BCA">
          <w:rPr>
            <w:webHidden/>
          </w:rPr>
        </w:r>
        <w:r w:rsidR="009B7F0D" w:rsidRPr="00381BCA">
          <w:rPr>
            <w:webHidden/>
          </w:rPr>
          <w:fldChar w:fldCharType="separate"/>
        </w:r>
        <w:r w:rsidR="00653A71">
          <w:rPr>
            <w:webHidden/>
          </w:rPr>
          <w:t>72</w:t>
        </w:r>
        <w:r w:rsidR="009B7F0D" w:rsidRPr="00381BCA">
          <w:rPr>
            <w:webHidden/>
          </w:rPr>
          <w:fldChar w:fldCharType="end"/>
        </w:r>
      </w:hyperlink>
    </w:p>
    <w:p w14:paraId="3D5F8288" w14:textId="4B7B25FE" w:rsidR="009B7F0D" w:rsidRPr="00381BCA" w:rsidRDefault="0036567B">
      <w:pPr>
        <w:pStyle w:val="TOC4"/>
        <w:rPr>
          <w:rFonts w:eastAsiaTheme="minorEastAsia"/>
          <w:color w:val="auto"/>
          <w:sz w:val="22"/>
          <w:szCs w:val="22"/>
          <w:lang w:val="en-US" w:eastAsia="zh-CN"/>
        </w:rPr>
      </w:pPr>
      <w:hyperlink w:anchor="_Toc65145869" w:history="1">
        <w:r w:rsidR="009B7F0D" w:rsidRPr="000961F5">
          <w:rPr>
            <w:rStyle w:val="Hyperlink"/>
          </w:rPr>
          <w:t>2.3.7.2</w:t>
        </w:r>
        <w:r w:rsidR="009B7F0D" w:rsidRPr="00381BCA">
          <w:rPr>
            <w:rFonts w:eastAsiaTheme="minorEastAsia"/>
            <w:color w:val="auto"/>
            <w:sz w:val="22"/>
            <w:szCs w:val="22"/>
            <w:lang w:val="en-US" w:eastAsia="zh-CN"/>
          </w:rPr>
          <w:tab/>
        </w:r>
        <w:r w:rsidR="009B7F0D" w:rsidRPr="000961F5">
          <w:rPr>
            <w:rStyle w:val="Hyperlink"/>
          </w:rPr>
          <w:t>Participants and Roles</w:t>
        </w:r>
        <w:r w:rsidR="009B7F0D" w:rsidRPr="000961F5">
          <w:rPr>
            <w:webHidden/>
          </w:rPr>
          <w:tab/>
        </w:r>
        <w:r w:rsidR="009B7F0D" w:rsidRPr="00381BCA">
          <w:rPr>
            <w:webHidden/>
          </w:rPr>
          <w:fldChar w:fldCharType="begin"/>
        </w:r>
        <w:r w:rsidR="009B7F0D" w:rsidRPr="000961F5">
          <w:rPr>
            <w:webHidden/>
          </w:rPr>
          <w:instrText xml:space="preserve"> PAGEREF _Toc65145869 \h </w:instrText>
        </w:r>
        <w:r w:rsidR="009B7F0D" w:rsidRPr="00381BCA">
          <w:rPr>
            <w:webHidden/>
          </w:rPr>
        </w:r>
        <w:r w:rsidR="009B7F0D" w:rsidRPr="00381BCA">
          <w:rPr>
            <w:webHidden/>
          </w:rPr>
          <w:fldChar w:fldCharType="separate"/>
        </w:r>
        <w:r w:rsidR="00653A71">
          <w:rPr>
            <w:webHidden/>
          </w:rPr>
          <w:t>73</w:t>
        </w:r>
        <w:r w:rsidR="009B7F0D" w:rsidRPr="00381BCA">
          <w:rPr>
            <w:webHidden/>
          </w:rPr>
          <w:fldChar w:fldCharType="end"/>
        </w:r>
      </w:hyperlink>
    </w:p>
    <w:p w14:paraId="141F8030" w14:textId="0BB8702E" w:rsidR="009B7F0D" w:rsidRPr="00381BCA" w:rsidRDefault="0036567B">
      <w:pPr>
        <w:pStyle w:val="TOC4"/>
        <w:rPr>
          <w:rFonts w:eastAsiaTheme="minorEastAsia"/>
          <w:color w:val="auto"/>
          <w:sz w:val="22"/>
          <w:szCs w:val="22"/>
          <w:lang w:val="en-US" w:eastAsia="zh-CN"/>
        </w:rPr>
      </w:pPr>
      <w:hyperlink w:anchor="_Toc65145870" w:history="1">
        <w:r w:rsidR="009B7F0D" w:rsidRPr="000961F5">
          <w:rPr>
            <w:rStyle w:val="Hyperlink"/>
          </w:rPr>
          <w:t>2.3.7.3</w:t>
        </w:r>
        <w:r w:rsidR="009B7F0D" w:rsidRPr="00381BCA">
          <w:rPr>
            <w:rFonts w:eastAsiaTheme="minorEastAsia"/>
            <w:color w:val="auto"/>
            <w:sz w:val="22"/>
            <w:szCs w:val="22"/>
            <w:lang w:val="en-US" w:eastAsia="zh-CN"/>
          </w:rPr>
          <w:tab/>
        </w:r>
        <w:r w:rsidR="009B7F0D" w:rsidRPr="000961F5">
          <w:rPr>
            <w:rStyle w:val="Hyperlink"/>
          </w:rPr>
          <w:t>Documents to be Submitted Before Commencement of Trading</w:t>
        </w:r>
        <w:r w:rsidR="009B7F0D" w:rsidRPr="000961F5">
          <w:rPr>
            <w:webHidden/>
          </w:rPr>
          <w:tab/>
        </w:r>
        <w:r w:rsidR="009B7F0D" w:rsidRPr="00381BCA">
          <w:rPr>
            <w:webHidden/>
          </w:rPr>
          <w:fldChar w:fldCharType="begin"/>
        </w:r>
        <w:r w:rsidR="009B7F0D" w:rsidRPr="000961F5">
          <w:rPr>
            <w:webHidden/>
          </w:rPr>
          <w:instrText xml:space="preserve"> PAGEREF _Toc65145870 \h </w:instrText>
        </w:r>
        <w:r w:rsidR="009B7F0D" w:rsidRPr="00381BCA">
          <w:rPr>
            <w:webHidden/>
          </w:rPr>
        </w:r>
        <w:r w:rsidR="009B7F0D" w:rsidRPr="00381BCA">
          <w:rPr>
            <w:webHidden/>
          </w:rPr>
          <w:fldChar w:fldCharType="separate"/>
        </w:r>
        <w:r w:rsidR="00653A71">
          <w:rPr>
            <w:webHidden/>
          </w:rPr>
          <w:t>74</w:t>
        </w:r>
        <w:r w:rsidR="009B7F0D" w:rsidRPr="00381BCA">
          <w:rPr>
            <w:webHidden/>
          </w:rPr>
          <w:fldChar w:fldCharType="end"/>
        </w:r>
      </w:hyperlink>
    </w:p>
    <w:p w14:paraId="178570AE" w14:textId="77CBB899" w:rsidR="009B7F0D" w:rsidRPr="00381BCA" w:rsidRDefault="0036567B">
      <w:pPr>
        <w:pStyle w:val="TOC3"/>
        <w:rPr>
          <w:rFonts w:eastAsiaTheme="minorEastAsia"/>
          <w:b w:val="0"/>
          <w:color w:val="auto"/>
          <w:sz w:val="22"/>
          <w:szCs w:val="22"/>
          <w:lang w:val="en-US" w:eastAsia="zh-CN"/>
        </w:rPr>
      </w:pPr>
      <w:hyperlink w:anchor="_Toc65145871" w:history="1">
        <w:r w:rsidR="009B7F0D" w:rsidRPr="000961F5">
          <w:rPr>
            <w:rStyle w:val="Hyperlink"/>
          </w:rPr>
          <w:t>2.3.8</w:t>
        </w:r>
        <w:r w:rsidR="009B7F0D" w:rsidRPr="00381BCA">
          <w:rPr>
            <w:rFonts w:eastAsiaTheme="minorEastAsia"/>
            <w:b w:val="0"/>
            <w:color w:val="auto"/>
            <w:sz w:val="22"/>
            <w:szCs w:val="22"/>
            <w:lang w:val="en-US" w:eastAsia="zh-CN"/>
          </w:rPr>
          <w:tab/>
        </w:r>
        <w:r w:rsidR="009B7F0D" w:rsidRPr="000961F5">
          <w:rPr>
            <w:rStyle w:val="Hyperlink"/>
          </w:rPr>
          <w:t>CSD Forms</w:t>
        </w:r>
        <w:r w:rsidR="009B7F0D" w:rsidRPr="000961F5">
          <w:rPr>
            <w:webHidden/>
          </w:rPr>
          <w:tab/>
        </w:r>
        <w:r w:rsidR="009B7F0D" w:rsidRPr="00381BCA">
          <w:rPr>
            <w:webHidden/>
          </w:rPr>
          <w:fldChar w:fldCharType="begin"/>
        </w:r>
        <w:r w:rsidR="009B7F0D" w:rsidRPr="000961F5">
          <w:rPr>
            <w:webHidden/>
          </w:rPr>
          <w:instrText xml:space="preserve"> PAGEREF _Toc65145871 \h </w:instrText>
        </w:r>
        <w:r w:rsidR="009B7F0D" w:rsidRPr="00381BCA">
          <w:rPr>
            <w:webHidden/>
          </w:rPr>
        </w:r>
        <w:r w:rsidR="009B7F0D" w:rsidRPr="00381BCA">
          <w:rPr>
            <w:webHidden/>
          </w:rPr>
          <w:fldChar w:fldCharType="separate"/>
        </w:r>
        <w:r w:rsidR="00653A71">
          <w:rPr>
            <w:webHidden/>
          </w:rPr>
          <w:t>128</w:t>
        </w:r>
        <w:r w:rsidR="009B7F0D" w:rsidRPr="00381BCA">
          <w:rPr>
            <w:webHidden/>
          </w:rPr>
          <w:fldChar w:fldCharType="end"/>
        </w:r>
      </w:hyperlink>
    </w:p>
    <w:p w14:paraId="7540825F" w14:textId="2A30F051" w:rsidR="009B7F0D" w:rsidRPr="00381BCA" w:rsidRDefault="0036567B">
      <w:pPr>
        <w:pStyle w:val="TOC4"/>
        <w:rPr>
          <w:rFonts w:eastAsiaTheme="minorEastAsia"/>
          <w:color w:val="auto"/>
          <w:sz w:val="22"/>
          <w:szCs w:val="22"/>
          <w:lang w:val="en-US" w:eastAsia="zh-CN"/>
        </w:rPr>
      </w:pPr>
      <w:hyperlink w:anchor="_Toc65145872" w:history="1">
        <w:r w:rsidR="009B7F0D" w:rsidRPr="000961F5">
          <w:rPr>
            <w:rStyle w:val="Hyperlink"/>
          </w:rPr>
          <w:t>2.3.8.1</w:t>
        </w:r>
        <w:r w:rsidR="009B7F0D" w:rsidRPr="00381BCA">
          <w:rPr>
            <w:rFonts w:eastAsiaTheme="minorEastAsia"/>
            <w:color w:val="auto"/>
            <w:sz w:val="22"/>
            <w:szCs w:val="22"/>
            <w:lang w:val="en-US" w:eastAsia="zh-CN"/>
          </w:rPr>
          <w:tab/>
        </w:r>
        <w:r w:rsidR="009B7F0D" w:rsidRPr="000961F5">
          <w:rPr>
            <w:rStyle w:val="Hyperlink"/>
          </w:rPr>
          <w:t>Functional Overview</w:t>
        </w:r>
        <w:r w:rsidR="009B7F0D" w:rsidRPr="000961F5">
          <w:rPr>
            <w:webHidden/>
          </w:rPr>
          <w:tab/>
        </w:r>
        <w:r w:rsidR="009B7F0D" w:rsidRPr="00381BCA">
          <w:rPr>
            <w:webHidden/>
          </w:rPr>
          <w:fldChar w:fldCharType="begin"/>
        </w:r>
        <w:r w:rsidR="009B7F0D" w:rsidRPr="000961F5">
          <w:rPr>
            <w:webHidden/>
          </w:rPr>
          <w:instrText xml:space="preserve"> PAGEREF _Toc65145872 \h </w:instrText>
        </w:r>
        <w:r w:rsidR="009B7F0D" w:rsidRPr="00381BCA">
          <w:rPr>
            <w:webHidden/>
          </w:rPr>
        </w:r>
        <w:r w:rsidR="009B7F0D" w:rsidRPr="00381BCA">
          <w:rPr>
            <w:webHidden/>
          </w:rPr>
          <w:fldChar w:fldCharType="separate"/>
        </w:r>
        <w:r w:rsidR="00653A71">
          <w:rPr>
            <w:webHidden/>
          </w:rPr>
          <w:t>128</w:t>
        </w:r>
        <w:r w:rsidR="009B7F0D" w:rsidRPr="00381BCA">
          <w:rPr>
            <w:webHidden/>
          </w:rPr>
          <w:fldChar w:fldCharType="end"/>
        </w:r>
      </w:hyperlink>
    </w:p>
    <w:p w14:paraId="46D67B6F" w14:textId="3834F09E" w:rsidR="009B7F0D" w:rsidRPr="00381BCA" w:rsidRDefault="0036567B">
      <w:pPr>
        <w:pStyle w:val="TOC4"/>
        <w:rPr>
          <w:rFonts w:eastAsiaTheme="minorEastAsia"/>
          <w:color w:val="auto"/>
          <w:sz w:val="22"/>
          <w:szCs w:val="22"/>
          <w:lang w:val="en-US" w:eastAsia="zh-CN"/>
        </w:rPr>
      </w:pPr>
      <w:hyperlink w:anchor="_Toc65145873" w:history="1">
        <w:r w:rsidR="009B7F0D" w:rsidRPr="000961F5">
          <w:rPr>
            <w:rStyle w:val="Hyperlink"/>
          </w:rPr>
          <w:t>2.3.8.2</w:t>
        </w:r>
        <w:r w:rsidR="009B7F0D" w:rsidRPr="00381BCA">
          <w:rPr>
            <w:rFonts w:eastAsiaTheme="minorEastAsia"/>
            <w:color w:val="auto"/>
            <w:sz w:val="22"/>
            <w:szCs w:val="22"/>
            <w:lang w:val="en-US" w:eastAsia="zh-CN"/>
          </w:rPr>
          <w:tab/>
        </w:r>
        <w:r w:rsidR="009B7F0D" w:rsidRPr="000961F5">
          <w:rPr>
            <w:rStyle w:val="Hyperlink"/>
          </w:rPr>
          <w:t>Participants and Roles</w:t>
        </w:r>
        <w:r w:rsidR="009B7F0D" w:rsidRPr="000961F5">
          <w:rPr>
            <w:webHidden/>
          </w:rPr>
          <w:tab/>
        </w:r>
        <w:r w:rsidR="009B7F0D" w:rsidRPr="00381BCA">
          <w:rPr>
            <w:webHidden/>
          </w:rPr>
          <w:fldChar w:fldCharType="begin"/>
        </w:r>
        <w:r w:rsidR="009B7F0D" w:rsidRPr="000961F5">
          <w:rPr>
            <w:webHidden/>
          </w:rPr>
          <w:instrText xml:space="preserve"> PAGEREF _Toc65145873 \h </w:instrText>
        </w:r>
        <w:r w:rsidR="009B7F0D" w:rsidRPr="00381BCA">
          <w:rPr>
            <w:webHidden/>
          </w:rPr>
        </w:r>
        <w:r w:rsidR="009B7F0D" w:rsidRPr="00381BCA">
          <w:rPr>
            <w:webHidden/>
          </w:rPr>
          <w:fldChar w:fldCharType="separate"/>
        </w:r>
        <w:r w:rsidR="00653A71">
          <w:rPr>
            <w:webHidden/>
          </w:rPr>
          <w:t>128</w:t>
        </w:r>
        <w:r w:rsidR="009B7F0D" w:rsidRPr="00381BCA">
          <w:rPr>
            <w:webHidden/>
          </w:rPr>
          <w:fldChar w:fldCharType="end"/>
        </w:r>
      </w:hyperlink>
    </w:p>
    <w:p w14:paraId="2D4A3428" w14:textId="3C3F9BC7" w:rsidR="009B7F0D" w:rsidRPr="00381BCA" w:rsidRDefault="0036567B">
      <w:pPr>
        <w:pStyle w:val="TOC4"/>
        <w:rPr>
          <w:rFonts w:eastAsiaTheme="minorEastAsia"/>
          <w:color w:val="auto"/>
          <w:sz w:val="22"/>
          <w:szCs w:val="22"/>
          <w:lang w:val="en-US" w:eastAsia="zh-CN"/>
        </w:rPr>
      </w:pPr>
      <w:hyperlink w:anchor="_Toc65145874" w:history="1">
        <w:r w:rsidR="009B7F0D" w:rsidRPr="000961F5">
          <w:rPr>
            <w:rStyle w:val="Hyperlink"/>
          </w:rPr>
          <w:t>2.3.8.3</w:t>
        </w:r>
        <w:r w:rsidR="009B7F0D" w:rsidRPr="00381BCA">
          <w:rPr>
            <w:rFonts w:eastAsiaTheme="minorEastAsia"/>
            <w:color w:val="auto"/>
            <w:sz w:val="22"/>
            <w:szCs w:val="22"/>
            <w:lang w:val="en-US" w:eastAsia="zh-CN"/>
          </w:rPr>
          <w:tab/>
        </w:r>
        <w:r w:rsidR="009B7F0D" w:rsidRPr="000961F5">
          <w:rPr>
            <w:rStyle w:val="Hyperlink"/>
          </w:rPr>
          <w:t>Functional Workflow</w:t>
        </w:r>
        <w:r w:rsidR="009B7F0D" w:rsidRPr="000961F5">
          <w:rPr>
            <w:webHidden/>
          </w:rPr>
          <w:tab/>
        </w:r>
        <w:r w:rsidR="009B7F0D" w:rsidRPr="00381BCA">
          <w:rPr>
            <w:webHidden/>
          </w:rPr>
          <w:fldChar w:fldCharType="begin"/>
        </w:r>
        <w:r w:rsidR="009B7F0D" w:rsidRPr="000961F5">
          <w:rPr>
            <w:webHidden/>
          </w:rPr>
          <w:instrText xml:space="preserve"> PAGEREF _Toc65145874 \h </w:instrText>
        </w:r>
        <w:r w:rsidR="009B7F0D" w:rsidRPr="00381BCA">
          <w:rPr>
            <w:webHidden/>
          </w:rPr>
        </w:r>
        <w:r w:rsidR="009B7F0D" w:rsidRPr="00381BCA">
          <w:rPr>
            <w:webHidden/>
          </w:rPr>
          <w:fldChar w:fldCharType="separate"/>
        </w:r>
        <w:r w:rsidR="00653A71">
          <w:rPr>
            <w:webHidden/>
          </w:rPr>
          <w:t>129</w:t>
        </w:r>
        <w:r w:rsidR="009B7F0D" w:rsidRPr="00381BCA">
          <w:rPr>
            <w:webHidden/>
          </w:rPr>
          <w:fldChar w:fldCharType="end"/>
        </w:r>
      </w:hyperlink>
    </w:p>
    <w:p w14:paraId="12BFAC6A" w14:textId="245A90CB" w:rsidR="009B7F0D" w:rsidRPr="00381BCA" w:rsidRDefault="0036567B">
      <w:pPr>
        <w:pStyle w:val="TOC4"/>
        <w:rPr>
          <w:rFonts w:eastAsiaTheme="minorEastAsia"/>
          <w:color w:val="auto"/>
          <w:sz w:val="22"/>
          <w:szCs w:val="22"/>
          <w:lang w:val="en-US" w:eastAsia="zh-CN"/>
        </w:rPr>
      </w:pPr>
      <w:hyperlink w:anchor="_Toc65145875" w:history="1">
        <w:r w:rsidR="009B7F0D" w:rsidRPr="000961F5">
          <w:rPr>
            <w:rStyle w:val="Hyperlink"/>
          </w:rPr>
          <w:t>2.3.8.4</w:t>
        </w:r>
        <w:r w:rsidR="009B7F0D" w:rsidRPr="00381BCA">
          <w:rPr>
            <w:rFonts w:eastAsiaTheme="minorEastAsia"/>
            <w:color w:val="auto"/>
            <w:sz w:val="22"/>
            <w:szCs w:val="22"/>
            <w:lang w:val="en-US" w:eastAsia="zh-CN"/>
          </w:rPr>
          <w:tab/>
        </w:r>
        <w:r w:rsidR="009B7F0D" w:rsidRPr="000961F5">
          <w:rPr>
            <w:rStyle w:val="Hyperlink"/>
          </w:rPr>
          <w:t>E-Form Data Fields</w:t>
        </w:r>
        <w:r w:rsidR="009B7F0D" w:rsidRPr="000961F5">
          <w:rPr>
            <w:webHidden/>
          </w:rPr>
          <w:tab/>
        </w:r>
        <w:r w:rsidR="009B7F0D" w:rsidRPr="00381BCA">
          <w:rPr>
            <w:webHidden/>
          </w:rPr>
          <w:fldChar w:fldCharType="begin"/>
        </w:r>
        <w:r w:rsidR="009B7F0D" w:rsidRPr="000961F5">
          <w:rPr>
            <w:webHidden/>
          </w:rPr>
          <w:instrText xml:space="preserve"> PAGEREF _Toc65145875 \h </w:instrText>
        </w:r>
        <w:r w:rsidR="009B7F0D" w:rsidRPr="00381BCA">
          <w:rPr>
            <w:webHidden/>
          </w:rPr>
        </w:r>
        <w:r w:rsidR="009B7F0D" w:rsidRPr="00381BCA">
          <w:rPr>
            <w:webHidden/>
          </w:rPr>
          <w:fldChar w:fldCharType="separate"/>
        </w:r>
        <w:r w:rsidR="00653A71">
          <w:rPr>
            <w:webHidden/>
          </w:rPr>
          <w:t>133</w:t>
        </w:r>
        <w:r w:rsidR="009B7F0D" w:rsidRPr="00381BCA">
          <w:rPr>
            <w:webHidden/>
          </w:rPr>
          <w:fldChar w:fldCharType="end"/>
        </w:r>
      </w:hyperlink>
    </w:p>
    <w:p w14:paraId="5E4615BA" w14:textId="75D3D19A" w:rsidR="009B7F0D" w:rsidRPr="00381BCA" w:rsidRDefault="0036567B">
      <w:pPr>
        <w:pStyle w:val="TOC4"/>
        <w:rPr>
          <w:rFonts w:eastAsiaTheme="minorEastAsia"/>
          <w:color w:val="auto"/>
          <w:sz w:val="22"/>
          <w:szCs w:val="22"/>
          <w:lang w:val="en-US" w:eastAsia="zh-CN"/>
        </w:rPr>
      </w:pPr>
      <w:hyperlink w:anchor="_Toc65145876" w:history="1">
        <w:r w:rsidR="009B7F0D" w:rsidRPr="000961F5">
          <w:rPr>
            <w:rStyle w:val="Hyperlink"/>
          </w:rPr>
          <w:t>2.3.8.5</w:t>
        </w:r>
        <w:r w:rsidR="009B7F0D" w:rsidRPr="00381BCA">
          <w:rPr>
            <w:rFonts w:eastAsiaTheme="minorEastAsia"/>
            <w:color w:val="auto"/>
            <w:sz w:val="22"/>
            <w:szCs w:val="22"/>
            <w:lang w:val="en-US" w:eastAsia="zh-CN"/>
          </w:rPr>
          <w:tab/>
        </w:r>
        <w:r w:rsidR="009B7F0D" w:rsidRPr="000961F5">
          <w:rPr>
            <w:rStyle w:val="Hyperlink"/>
          </w:rPr>
          <w:t>Statuses and User Permissions</w:t>
        </w:r>
        <w:r w:rsidR="009B7F0D" w:rsidRPr="000961F5">
          <w:rPr>
            <w:webHidden/>
          </w:rPr>
          <w:tab/>
        </w:r>
        <w:r w:rsidR="009B7F0D" w:rsidRPr="00381BCA">
          <w:rPr>
            <w:webHidden/>
          </w:rPr>
          <w:fldChar w:fldCharType="begin"/>
        </w:r>
        <w:r w:rsidR="009B7F0D" w:rsidRPr="000961F5">
          <w:rPr>
            <w:webHidden/>
          </w:rPr>
          <w:instrText xml:space="preserve"> PAGEREF _Toc65145876 \h </w:instrText>
        </w:r>
        <w:r w:rsidR="009B7F0D" w:rsidRPr="00381BCA">
          <w:rPr>
            <w:webHidden/>
          </w:rPr>
        </w:r>
        <w:r w:rsidR="009B7F0D" w:rsidRPr="00381BCA">
          <w:rPr>
            <w:webHidden/>
          </w:rPr>
          <w:fldChar w:fldCharType="separate"/>
        </w:r>
        <w:r w:rsidR="00653A71">
          <w:rPr>
            <w:webHidden/>
          </w:rPr>
          <w:t>138</w:t>
        </w:r>
        <w:r w:rsidR="009B7F0D" w:rsidRPr="00381BCA">
          <w:rPr>
            <w:webHidden/>
          </w:rPr>
          <w:fldChar w:fldCharType="end"/>
        </w:r>
      </w:hyperlink>
    </w:p>
    <w:p w14:paraId="41BC7BC1" w14:textId="26AC743E" w:rsidR="009B7F0D" w:rsidRPr="00381BCA" w:rsidRDefault="0036567B">
      <w:pPr>
        <w:pStyle w:val="TOC4"/>
        <w:rPr>
          <w:rFonts w:eastAsiaTheme="minorEastAsia"/>
          <w:color w:val="auto"/>
          <w:sz w:val="22"/>
          <w:szCs w:val="22"/>
          <w:lang w:val="en-US" w:eastAsia="zh-CN"/>
        </w:rPr>
      </w:pPr>
      <w:hyperlink w:anchor="_Toc65145877" w:history="1">
        <w:r w:rsidR="009B7F0D" w:rsidRPr="000961F5">
          <w:rPr>
            <w:rStyle w:val="Hyperlink"/>
          </w:rPr>
          <w:t>2.3.8.6</w:t>
        </w:r>
        <w:r w:rsidR="009B7F0D" w:rsidRPr="00381BCA">
          <w:rPr>
            <w:rFonts w:eastAsiaTheme="minorEastAsia"/>
            <w:color w:val="auto"/>
            <w:sz w:val="22"/>
            <w:szCs w:val="22"/>
            <w:lang w:val="en-US" w:eastAsia="zh-CN"/>
          </w:rPr>
          <w:tab/>
        </w:r>
        <w:r w:rsidR="009B7F0D" w:rsidRPr="000961F5">
          <w:rPr>
            <w:rStyle w:val="Hyperlink"/>
          </w:rPr>
          <w:t>Validation Checks / System Tasks</w:t>
        </w:r>
        <w:r w:rsidR="009B7F0D" w:rsidRPr="000961F5">
          <w:rPr>
            <w:webHidden/>
          </w:rPr>
          <w:tab/>
        </w:r>
        <w:r w:rsidR="009B7F0D" w:rsidRPr="00381BCA">
          <w:rPr>
            <w:webHidden/>
          </w:rPr>
          <w:fldChar w:fldCharType="begin"/>
        </w:r>
        <w:r w:rsidR="009B7F0D" w:rsidRPr="000961F5">
          <w:rPr>
            <w:webHidden/>
          </w:rPr>
          <w:instrText xml:space="preserve"> PAGEREF _Toc65145877 \h </w:instrText>
        </w:r>
        <w:r w:rsidR="009B7F0D" w:rsidRPr="00381BCA">
          <w:rPr>
            <w:webHidden/>
          </w:rPr>
        </w:r>
        <w:r w:rsidR="009B7F0D" w:rsidRPr="00381BCA">
          <w:rPr>
            <w:webHidden/>
          </w:rPr>
          <w:fldChar w:fldCharType="separate"/>
        </w:r>
        <w:r w:rsidR="00653A71">
          <w:rPr>
            <w:webHidden/>
          </w:rPr>
          <w:t>140</w:t>
        </w:r>
        <w:r w:rsidR="009B7F0D" w:rsidRPr="00381BCA">
          <w:rPr>
            <w:webHidden/>
          </w:rPr>
          <w:fldChar w:fldCharType="end"/>
        </w:r>
      </w:hyperlink>
    </w:p>
    <w:p w14:paraId="76E46643" w14:textId="717FE8FC" w:rsidR="009B7F0D" w:rsidRPr="00381BCA" w:rsidRDefault="0036567B">
      <w:pPr>
        <w:pStyle w:val="TOC2"/>
        <w:rPr>
          <w:rFonts w:eastAsiaTheme="minorEastAsia"/>
          <w:b w:val="0"/>
          <w:snapToGrid/>
          <w:color w:val="auto"/>
          <w:sz w:val="22"/>
          <w:szCs w:val="22"/>
          <w:lang w:val="en-US" w:eastAsia="zh-CN"/>
        </w:rPr>
      </w:pPr>
      <w:hyperlink w:anchor="_Toc65145878" w:history="1">
        <w:r w:rsidR="009B7F0D" w:rsidRPr="000961F5">
          <w:rPr>
            <w:rStyle w:val="Hyperlink"/>
          </w:rPr>
          <w:t>2.4</w:t>
        </w:r>
        <w:r w:rsidR="009B7F0D" w:rsidRPr="00381BCA">
          <w:rPr>
            <w:rFonts w:eastAsiaTheme="minorEastAsia"/>
            <w:b w:val="0"/>
            <w:snapToGrid/>
            <w:color w:val="auto"/>
            <w:sz w:val="22"/>
            <w:szCs w:val="22"/>
            <w:lang w:val="en-US" w:eastAsia="zh-CN"/>
          </w:rPr>
          <w:tab/>
        </w:r>
        <w:r w:rsidR="009B7F0D" w:rsidRPr="000961F5">
          <w:rPr>
            <w:rStyle w:val="Hyperlink"/>
          </w:rPr>
          <w:t>System Interface Specifications</w:t>
        </w:r>
        <w:r w:rsidR="009B7F0D" w:rsidRPr="000961F5">
          <w:rPr>
            <w:webHidden/>
          </w:rPr>
          <w:tab/>
        </w:r>
        <w:r w:rsidR="009B7F0D" w:rsidRPr="00381BCA">
          <w:rPr>
            <w:webHidden/>
          </w:rPr>
          <w:fldChar w:fldCharType="begin"/>
        </w:r>
        <w:r w:rsidR="009B7F0D" w:rsidRPr="000961F5">
          <w:rPr>
            <w:webHidden/>
          </w:rPr>
          <w:instrText xml:space="preserve"> PAGEREF _Toc65145878 \h </w:instrText>
        </w:r>
        <w:r w:rsidR="009B7F0D" w:rsidRPr="00381BCA">
          <w:rPr>
            <w:webHidden/>
          </w:rPr>
        </w:r>
        <w:r w:rsidR="009B7F0D" w:rsidRPr="00381BCA">
          <w:rPr>
            <w:webHidden/>
          </w:rPr>
          <w:fldChar w:fldCharType="separate"/>
        </w:r>
        <w:r w:rsidR="00653A71">
          <w:rPr>
            <w:webHidden/>
          </w:rPr>
          <w:t>145</w:t>
        </w:r>
        <w:r w:rsidR="009B7F0D" w:rsidRPr="00381BCA">
          <w:rPr>
            <w:webHidden/>
          </w:rPr>
          <w:fldChar w:fldCharType="end"/>
        </w:r>
      </w:hyperlink>
    </w:p>
    <w:p w14:paraId="33341FA9" w14:textId="354D469B" w:rsidR="009B7F0D" w:rsidRPr="00381BCA" w:rsidRDefault="0036567B">
      <w:pPr>
        <w:pStyle w:val="TOC3"/>
        <w:rPr>
          <w:rFonts w:eastAsiaTheme="minorEastAsia"/>
          <w:b w:val="0"/>
          <w:color w:val="auto"/>
          <w:sz w:val="22"/>
          <w:szCs w:val="22"/>
          <w:lang w:val="en-US" w:eastAsia="zh-CN"/>
        </w:rPr>
      </w:pPr>
      <w:hyperlink w:anchor="_Toc65145879" w:history="1">
        <w:r w:rsidR="009B7F0D" w:rsidRPr="000961F5">
          <w:rPr>
            <w:rStyle w:val="Hyperlink"/>
          </w:rPr>
          <w:t>2.4.1</w:t>
        </w:r>
        <w:r w:rsidR="009B7F0D" w:rsidRPr="00381BCA">
          <w:rPr>
            <w:rFonts w:eastAsiaTheme="minorEastAsia"/>
            <w:b w:val="0"/>
            <w:color w:val="auto"/>
            <w:sz w:val="22"/>
            <w:szCs w:val="22"/>
            <w:lang w:val="en-US" w:eastAsia="zh-CN"/>
          </w:rPr>
          <w:tab/>
        </w:r>
        <w:r w:rsidR="009B7F0D" w:rsidRPr="000961F5">
          <w:rPr>
            <w:rStyle w:val="Hyperlink"/>
          </w:rPr>
          <w:t>HKEX Internal: CCASS &amp; EMFT</w:t>
        </w:r>
        <w:r w:rsidR="009B7F0D" w:rsidRPr="000961F5">
          <w:rPr>
            <w:webHidden/>
          </w:rPr>
          <w:tab/>
        </w:r>
        <w:r w:rsidR="009B7F0D" w:rsidRPr="00381BCA">
          <w:rPr>
            <w:webHidden/>
          </w:rPr>
          <w:fldChar w:fldCharType="begin"/>
        </w:r>
        <w:r w:rsidR="009B7F0D" w:rsidRPr="000961F5">
          <w:rPr>
            <w:webHidden/>
          </w:rPr>
          <w:instrText xml:space="preserve"> PAGEREF _Toc65145879 \h </w:instrText>
        </w:r>
        <w:r w:rsidR="009B7F0D" w:rsidRPr="00381BCA">
          <w:rPr>
            <w:webHidden/>
          </w:rPr>
        </w:r>
        <w:r w:rsidR="009B7F0D" w:rsidRPr="00381BCA">
          <w:rPr>
            <w:webHidden/>
          </w:rPr>
          <w:fldChar w:fldCharType="separate"/>
        </w:r>
        <w:r w:rsidR="00653A71">
          <w:rPr>
            <w:webHidden/>
          </w:rPr>
          <w:t>145</w:t>
        </w:r>
        <w:r w:rsidR="009B7F0D" w:rsidRPr="00381BCA">
          <w:rPr>
            <w:webHidden/>
          </w:rPr>
          <w:fldChar w:fldCharType="end"/>
        </w:r>
      </w:hyperlink>
    </w:p>
    <w:p w14:paraId="71AF7207" w14:textId="6EF0A5DE" w:rsidR="009B7F0D" w:rsidRPr="00381BCA" w:rsidRDefault="0036567B">
      <w:pPr>
        <w:pStyle w:val="TOC4"/>
        <w:rPr>
          <w:rFonts w:eastAsiaTheme="minorEastAsia"/>
          <w:color w:val="auto"/>
          <w:sz w:val="22"/>
          <w:szCs w:val="22"/>
          <w:lang w:val="en-US" w:eastAsia="zh-CN"/>
        </w:rPr>
      </w:pPr>
      <w:hyperlink w:anchor="_Toc65145880" w:history="1">
        <w:r w:rsidR="009B7F0D" w:rsidRPr="000961F5">
          <w:rPr>
            <w:rStyle w:val="Hyperlink"/>
          </w:rPr>
          <w:t>2.4.1.1</w:t>
        </w:r>
        <w:r w:rsidR="009B7F0D" w:rsidRPr="00381BCA">
          <w:rPr>
            <w:rFonts w:eastAsiaTheme="minorEastAsia"/>
            <w:color w:val="auto"/>
            <w:sz w:val="22"/>
            <w:szCs w:val="22"/>
            <w:lang w:val="en-US" w:eastAsia="zh-CN"/>
          </w:rPr>
          <w:tab/>
        </w:r>
        <w:r w:rsidR="009B7F0D" w:rsidRPr="000961F5">
          <w:rPr>
            <w:rStyle w:val="Hyperlink"/>
          </w:rPr>
          <w:t>Participant Master</w:t>
        </w:r>
        <w:r w:rsidR="009B7F0D" w:rsidRPr="000961F5">
          <w:rPr>
            <w:webHidden/>
          </w:rPr>
          <w:tab/>
        </w:r>
        <w:r w:rsidR="009B7F0D" w:rsidRPr="00381BCA">
          <w:rPr>
            <w:webHidden/>
          </w:rPr>
          <w:fldChar w:fldCharType="begin"/>
        </w:r>
        <w:r w:rsidR="009B7F0D" w:rsidRPr="000961F5">
          <w:rPr>
            <w:webHidden/>
          </w:rPr>
          <w:instrText xml:space="preserve"> PAGEREF _Toc65145880 \h </w:instrText>
        </w:r>
        <w:r w:rsidR="009B7F0D" w:rsidRPr="00381BCA">
          <w:rPr>
            <w:webHidden/>
          </w:rPr>
        </w:r>
        <w:r w:rsidR="009B7F0D" w:rsidRPr="00381BCA">
          <w:rPr>
            <w:webHidden/>
          </w:rPr>
          <w:fldChar w:fldCharType="separate"/>
        </w:r>
        <w:r w:rsidR="00653A71">
          <w:rPr>
            <w:webHidden/>
          </w:rPr>
          <w:t>145</w:t>
        </w:r>
        <w:r w:rsidR="009B7F0D" w:rsidRPr="00381BCA">
          <w:rPr>
            <w:webHidden/>
          </w:rPr>
          <w:fldChar w:fldCharType="end"/>
        </w:r>
      </w:hyperlink>
    </w:p>
    <w:p w14:paraId="72B67C5D" w14:textId="4A007AA1" w:rsidR="009B7F0D" w:rsidRPr="00381BCA" w:rsidRDefault="0036567B">
      <w:pPr>
        <w:pStyle w:val="TOC4"/>
        <w:rPr>
          <w:rFonts w:eastAsiaTheme="minorEastAsia"/>
          <w:color w:val="auto"/>
          <w:sz w:val="22"/>
          <w:szCs w:val="22"/>
          <w:lang w:val="en-US" w:eastAsia="zh-CN"/>
        </w:rPr>
      </w:pPr>
      <w:hyperlink w:anchor="_Toc65145881" w:history="1">
        <w:r w:rsidR="009B7F0D" w:rsidRPr="000961F5">
          <w:rPr>
            <w:rStyle w:val="Hyperlink"/>
          </w:rPr>
          <w:t>2.4.1.2</w:t>
        </w:r>
        <w:r w:rsidR="009B7F0D" w:rsidRPr="00381BCA">
          <w:rPr>
            <w:rFonts w:eastAsiaTheme="minorEastAsia"/>
            <w:color w:val="auto"/>
            <w:sz w:val="22"/>
            <w:szCs w:val="22"/>
            <w:lang w:val="en-US" w:eastAsia="zh-CN"/>
          </w:rPr>
          <w:tab/>
        </w:r>
        <w:r w:rsidR="009B7F0D" w:rsidRPr="000961F5">
          <w:rPr>
            <w:rStyle w:val="Hyperlink"/>
          </w:rPr>
          <w:t>Registrar Master</w:t>
        </w:r>
        <w:r w:rsidR="009B7F0D" w:rsidRPr="000961F5">
          <w:rPr>
            <w:webHidden/>
          </w:rPr>
          <w:tab/>
        </w:r>
        <w:r w:rsidR="009B7F0D" w:rsidRPr="00381BCA">
          <w:rPr>
            <w:webHidden/>
          </w:rPr>
          <w:fldChar w:fldCharType="begin"/>
        </w:r>
        <w:r w:rsidR="009B7F0D" w:rsidRPr="000961F5">
          <w:rPr>
            <w:webHidden/>
          </w:rPr>
          <w:instrText xml:space="preserve"> PAGEREF _Toc65145881 \h </w:instrText>
        </w:r>
        <w:r w:rsidR="009B7F0D" w:rsidRPr="00381BCA">
          <w:rPr>
            <w:webHidden/>
          </w:rPr>
        </w:r>
        <w:r w:rsidR="009B7F0D" w:rsidRPr="00381BCA">
          <w:rPr>
            <w:webHidden/>
          </w:rPr>
          <w:fldChar w:fldCharType="separate"/>
        </w:r>
        <w:r w:rsidR="00653A71">
          <w:rPr>
            <w:webHidden/>
          </w:rPr>
          <w:t>146</w:t>
        </w:r>
        <w:r w:rsidR="009B7F0D" w:rsidRPr="00381BCA">
          <w:rPr>
            <w:webHidden/>
          </w:rPr>
          <w:fldChar w:fldCharType="end"/>
        </w:r>
      </w:hyperlink>
    </w:p>
    <w:p w14:paraId="5DCDE582" w14:textId="7899D2DF" w:rsidR="009B7F0D" w:rsidRPr="00381BCA" w:rsidRDefault="0036567B">
      <w:pPr>
        <w:pStyle w:val="TOC4"/>
        <w:rPr>
          <w:rFonts w:eastAsiaTheme="minorEastAsia"/>
          <w:color w:val="auto"/>
          <w:sz w:val="22"/>
          <w:szCs w:val="22"/>
          <w:lang w:val="en-US" w:eastAsia="zh-CN"/>
        </w:rPr>
      </w:pPr>
      <w:hyperlink w:anchor="_Toc65145882" w:history="1">
        <w:r w:rsidR="009B7F0D" w:rsidRPr="000961F5">
          <w:rPr>
            <w:rStyle w:val="Hyperlink"/>
          </w:rPr>
          <w:t>2.4.1.3</w:t>
        </w:r>
        <w:r w:rsidR="009B7F0D" w:rsidRPr="00381BCA">
          <w:rPr>
            <w:rFonts w:eastAsiaTheme="minorEastAsia"/>
            <w:color w:val="auto"/>
            <w:sz w:val="22"/>
            <w:szCs w:val="22"/>
            <w:lang w:val="en-US" w:eastAsia="zh-CN"/>
          </w:rPr>
          <w:tab/>
        </w:r>
        <w:r w:rsidR="009B7F0D" w:rsidRPr="000961F5">
          <w:rPr>
            <w:rStyle w:val="Hyperlink"/>
          </w:rPr>
          <w:t>Designated Bank Account Master</w:t>
        </w:r>
        <w:r w:rsidR="009B7F0D" w:rsidRPr="000961F5">
          <w:rPr>
            <w:webHidden/>
          </w:rPr>
          <w:tab/>
        </w:r>
        <w:r w:rsidR="009B7F0D" w:rsidRPr="00381BCA">
          <w:rPr>
            <w:webHidden/>
          </w:rPr>
          <w:fldChar w:fldCharType="begin"/>
        </w:r>
        <w:r w:rsidR="009B7F0D" w:rsidRPr="000961F5">
          <w:rPr>
            <w:webHidden/>
          </w:rPr>
          <w:instrText xml:space="preserve"> PAGEREF _Toc65145882 \h </w:instrText>
        </w:r>
        <w:r w:rsidR="009B7F0D" w:rsidRPr="00381BCA">
          <w:rPr>
            <w:webHidden/>
          </w:rPr>
        </w:r>
        <w:r w:rsidR="009B7F0D" w:rsidRPr="00381BCA">
          <w:rPr>
            <w:webHidden/>
          </w:rPr>
          <w:fldChar w:fldCharType="separate"/>
        </w:r>
        <w:r w:rsidR="00653A71">
          <w:rPr>
            <w:webHidden/>
          </w:rPr>
          <w:t>147</w:t>
        </w:r>
        <w:r w:rsidR="009B7F0D" w:rsidRPr="00381BCA">
          <w:rPr>
            <w:webHidden/>
          </w:rPr>
          <w:fldChar w:fldCharType="end"/>
        </w:r>
      </w:hyperlink>
    </w:p>
    <w:p w14:paraId="3EEA9174" w14:textId="4E0DB2F2" w:rsidR="009B7F0D" w:rsidRPr="00381BCA" w:rsidRDefault="0036567B">
      <w:pPr>
        <w:pStyle w:val="TOC4"/>
        <w:rPr>
          <w:rFonts w:eastAsiaTheme="minorEastAsia"/>
          <w:color w:val="auto"/>
          <w:sz w:val="22"/>
          <w:szCs w:val="22"/>
          <w:lang w:val="en-US" w:eastAsia="zh-CN"/>
        </w:rPr>
      </w:pPr>
      <w:hyperlink w:anchor="_Toc65145883" w:history="1">
        <w:r w:rsidR="009B7F0D" w:rsidRPr="000961F5">
          <w:rPr>
            <w:rStyle w:val="Hyperlink"/>
          </w:rPr>
          <w:t>2.4.1.4</w:t>
        </w:r>
        <w:r w:rsidR="009B7F0D" w:rsidRPr="00381BCA">
          <w:rPr>
            <w:rFonts w:eastAsiaTheme="minorEastAsia"/>
            <w:color w:val="auto"/>
            <w:sz w:val="22"/>
            <w:szCs w:val="22"/>
            <w:lang w:val="en-US" w:eastAsia="zh-CN"/>
          </w:rPr>
          <w:tab/>
        </w:r>
        <w:r w:rsidR="009B7F0D" w:rsidRPr="000961F5">
          <w:rPr>
            <w:rStyle w:val="Hyperlink"/>
          </w:rPr>
          <w:t>Bank Indicator Master</w:t>
        </w:r>
        <w:r w:rsidR="009B7F0D" w:rsidRPr="000961F5">
          <w:rPr>
            <w:webHidden/>
          </w:rPr>
          <w:tab/>
        </w:r>
        <w:r w:rsidR="009B7F0D" w:rsidRPr="00381BCA">
          <w:rPr>
            <w:webHidden/>
          </w:rPr>
          <w:fldChar w:fldCharType="begin"/>
        </w:r>
        <w:r w:rsidR="009B7F0D" w:rsidRPr="000961F5">
          <w:rPr>
            <w:webHidden/>
          </w:rPr>
          <w:instrText xml:space="preserve"> PAGEREF _Toc65145883 \h </w:instrText>
        </w:r>
        <w:r w:rsidR="009B7F0D" w:rsidRPr="00381BCA">
          <w:rPr>
            <w:webHidden/>
          </w:rPr>
        </w:r>
        <w:r w:rsidR="009B7F0D" w:rsidRPr="00381BCA">
          <w:rPr>
            <w:webHidden/>
          </w:rPr>
          <w:fldChar w:fldCharType="separate"/>
        </w:r>
        <w:r w:rsidR="00653A71">
          <w:rPr>
            <w:webHidden/>
          </w:rPr>
          <w:t>148</w:t>
        </w:r>
        <w:r w:rsidR="009B7F0D" w:rsidRPr="00381BCA">
          <w:rPr>
            <w:webHidden/>
          </w:rPr>
          <w:fldChar w:fldCharType="end"/>
        </w:r>
      </w:hyperlink>
    </w:p>
    <w:p w14:paraId="47DAF831" w14:textId="33E12312" w:rsidR="009B7F0D" w:rsidRPr="00381BCA" w:rsidRDefault="0036567B">
      <w:pPr>
        <w:pStyle w:val="TOC4"/>
        <w:rPr>
          <w:rFonts w:eastAsiaTheme="minorEastAsia"/>
          <w:color w:val="auto"/>
          <w:sz w:val="22"/>
          <w:szCs w:val="22"/>
          <w:lang w:val="en-US" w:eastAsia="zh-CN"/>
        </w:rPr>
      </w:pPr>
      <w:hyperlink w:anchor="_Toc65145884" w:history="1">
        <w:r w:rsidR="009B7F0D" w:rsidRPr="000961F5">
          <w:rPr>
            <w:rStyle w:val="Hyperlink"/>
          </w:rPr>
          <w:t>2.4.1.5</w:t>
        </w:r>
        <w:r w:rsidR="009B7F0D" w:rsidRPr="00381BCA">
          <w:rPr>
            <w:rFonts w:eastAsiaTheme="minorEastAsia"/>
            <w:color w:val="auto"/>
            <w:sz w:val="22"/>
            <w:szCs w:val="22"/>
            <w:lang w:val="en-US" w:eastAsia="zh-CN"/>
          </w:rPr>
          <w:tab/>
        </w:r>
        <w:r w:rsidR="009B7F0D" w:rsidRPr="000961F5">
          <w:rPr>
            <w:rStyle w:val="Hyperlink"/>
          </w:rPr>
          <w:t>Non-Clearing Participant Master</w:t>
        </w:r>
        <w:r w:rsidR="009B7F0D" w:rsidRPr="000961F5">
          <w:rPr>
            <w:webHidden/>
          </w:rPr>
          <w:tab/>
        </w:r>
        <w:r w:rsidR="009B7F0D" w:rsidRPr="00381BCA">
          <w:rPr>
            <w:webHidden/>
          </w:rPr>
          <w:fldChar w:fldCharType="begin"/>
        </w:r>
        <w:r w:rsidR="009B7F0D" w:rsidRPr="000961F5">
          <w:rPr>
            <w:webHidden/>
          </w:rPr>
          <w:instrText xml:space="preserve"> PAGEREF _Toc65145884 \h </w:instrText>
        </w:r>
        <w:r w:rsidR="009B7F0D" w:rsidRPr="00381BCA">
          <w:rPr>
            <w:webHidden/>
          </w:rPr>
        </w:r>
        <w:r w:rsidR="009B7F0D" w:rsidRPr="00381BCA">
          <w:rPr>
            <w:webHidden/>
          </w:rPr>
          <w:fldChar w:fldCharType="separate"/>
        </w:r>
        <w:r w:rsidR="00653A71">
          <w:rPr>
            <w:webHidden/>
          </w:rPr>
          <w:t>149</w:t>
        </w:r>
        <w:r w:rsidR="009B7F0D" w:rsidRPr="00381BCA">
          <w:rPr>
            <w:webHidden/>
          </w:rPr>
          <w:fldChar w:fldCharType="end"/>
        </w:r>
      </w:hyperlink>
    </w:p>
    <w:p w14:paraId="36703C9A" w14:textId="2EA75087" w:rsidR="009B7F0D" w:rsidRPr="00381BCA" w:rsidRDefault="0036567B">
      <w:pPr>
        <w:pStyle w:val="TOC4"/>
        <w:rPr>
          <w:rFonts w:eastAsiaTheme="minorEastAsia"/>
          <w:color w:val="auto"/>
          <w:sz w:val="22"/>
          <w:szCs w:val="22"/>
          <w:lang w:val="en-US" w:eastAsia="zh-CN"/>
        </w:rPr>
      </w:pPr>
      <w:hyperlink w:anchor="_Toc65145885" w:history="1">
        <w:r w:rsidR="009B7F0D" w:rsidRPr="000961F5">
          <w:rPr>
            <w:rStyle w:val="Hyperlink"/>
          </w:rPr>
          <w:t>2.4.1.6</w:t>
        </w:r>
        <w:r w:rsidR="009B7F0D" w:rsidRPr="00381BCA">
          <w:rPr>
            <w:rFonts w:eastAsiaTheme="minorEastAsia"/>
            <w:color w:val="auto"/>
            <w:sz w:val="22"/>
            <w:szCs w:val="22"/>
            <w:lang w:val="en-US" w:eastAsia="zh-CN"/>
          </w:rPr>
          <w:tab/>
        </w:r>
        <w:r w:rsidR="009B7F0D" w:rsidRPr="000961F5">
          <w:rPr>
            <w:rStyle w:val="Hyperlink"/>
          </w:rPr>
          <w:t>Non-Clearing Participant Bank Account Master</w:t>
        </w:r>
        <w:r w:rsidR="009B7F0D" w:rsidRPr="000961F5">
          <w:rPr>
            <w:webHidden/>
          </w:rPr>
          <w:tab/>
        </w:r>
        <w:r w:rsidR="009B7F0D" w:rsidRPr="00381BCA">
          <w:rPr>
            <w:webHidden/>
          </w:rPr>
          <w:fldChar w:fldCharType="begin"/>
        </w:r>
        <w:r w:rsidR="009B7F0D" w:rsidRPr="000961F5">
          <w:rPr>
            <w:webHidden/>
          </w:rPr>
          <w:instrText xml:space="preserve"> PAGEREF _Toc65145885 \h </w:instrText>
        </w:r>
        <w:r w:rsidR="009B7F0D" w:rsidRPr="00381BCA">
          <w:rPr>
            <w:webHidden/>
          </w:rPr>
        </w:r>
        <w:r w:rsidR="009B7F0D" w:rsidRPr="00381BCA">
          <w:rPr>
            <w:webHidden/>
          </w:rPr>
          <w:fldChar w:fldCharType="separate"/>
        </w:r>
        <w:r w:rsidR="00653A71">
          <w:rPr>
            <w:webHidden/>
          </w:rPr>
          <w:t>150</w:t>
        </w:r>
        <w:r w:rsidR="009B7F0D" w:rsidRPr="00381BCA">
          <w:rPr>
            <w:webHidden/>
          </w:rPr>
          <w:fldChar w:fldCharType="end"/>
        </w:r>
      </w:hyperlink>
    </w:p>
    <w:p w14:paraId="0AD1C0C2" w14:textId="2E1D5AC1" w:rsidR="009B7F0D" w:rsidRPr="00381BCA" w:rsidRDefault="0036567B">
      <w:pPr>
        <w:pStyle w:val="TOC4"/>
        <w:rPr>
          <w:rFonts w:eastAsiaTheme="minorEastAsia"/>
          <w:color w:val="auto"/>
          <w:sz w:val="22"/>
          <w:szCs w:val="22"/>
          <w:lang w:val="en-US" w:eastAsia="zh-CN"/>
        </w:rPr>
      </w:pPr>
      <w:hyperlink w:anchor="_Toc65145886" w:history="1">
        <w:r w:rsidR="009B7F0D" w:rsidRPr="000961F5">
          <w:rPr>
            <w:rStyle w:val="Hyperlink"/>
          </w:rPr>
          <w:t>2.4.1.7</w:t>
        </w:r>
        <w:r w:rsidR="009B7F0D" w:rsidRPr="00381BCA">
          <w:rPr>
            <w:rFonts w:eastAsiaTheme="minorEastAsia"/>
            <w:color w:val="auto"/>
            <w:sz w:val="22"/>
            <w:szCs w:val="22"/>
            <w:lang w:val="en-US" w:eastAsia="zh-CN"/>
          </w:rPr>
          <w:tab/>
        </w:r>
        <w:r w:rsidR="009B7F0D" w:rsidRPr="000961F5">
          <w:rPr>
            <w:rStyle w:val="Hyperlink"/>
          </w:rPr>
          <w:t>Calendar Master</w:t>
        </w:r>
        <w:r w:rsidR="009B7F0D" w:rsidRPr="000961F5">
          <w:rPr>
            <w:webHidden/>
          </w:rPr>
          <w:tab/>
        </w:r>
        <w:r w:rsidR="009B7F0D" w:rsidRPr="00381BCA">
          <w:rPr>
            <w:webHidden/>
          </w:rPr>
          <w:fldChar w:fldCharType="begin"/>
        </w:r>
        <w:r w:rsidR="009B7F0D" w:rsidRPr="000961F5">
          <w:rPr>
            <w:webHidden/>
          </w:rPr>
          <w:instrText xml:space="preserve"> PAGEREF _Toc65145886 \h </w:instrText>
        </w:r>
        <w:r w:rsidR="009B7F0D" w:rsidRPr="00381BCA">
          <w:rPr>
            <w:webHidden/>
          </w:rPr>
        </w:r>
        <w:r w:rsidR="009B7F0D" w:rsidRPr="00381BCA">
          <w:rPr>
            <w:webHidden/>
          </w:rPr>
          <w:fldChar w:fldCharType="separate"/>
        </w:r>
        <w:r w:rsidR="00653A71">
          <w:rPr>
            <w:webHidden/>
          </w:rPr>
          <w:t>150</w:t>
        </w:r>
        <w:r w:rsidR="009B7F0D" w:rsidRPr="00381BCA">
          <w:rPr>
            <w:webHidden/>
          </w:rPr>
          <w:fldChar w:fldCharType="end"/>
        </w:r>
      </w:hyperlink>
    </w:p>
    <w:p w14:paraId="2BDC79AA" w14:textId="32568F0A" w:rsidR="009B7F0D" w:rsidRPr="00381BCA" w:rsidRDefault="0036567B">
      <w:pPr>
        <w:pStyle w:val="TOC4"/>
        <w:rPr>
          <w:rFonts w:eastAsiaTheme="minorEastAsia"/>
          <w:color w:val="auto"/>
          <w:sz w:val="22"/>
          <w:szCs w:val="22"/>
          <w:lang w:val="en-US" w:eastAsia="zh-CN"/>
        </w:rPr>
      </w:pPr>
      <w:hyperlink w:anchor="_Toc65145887" w:history="1">
        <w:r w:rsidR="009B7F0D" w:rsidRPr="000961F5">
          <w:rPr>
            <w:rStyle w:val="Hyperlink"/>
          </w:rPr>
          <w:t>2.4.1.8</w:t>
        </w:r>
        <w:r w:rsidR="009B7F0D" w:rsidRPr="00381BCA">
          <w:rPr>
            <w:rFonts w:eastAsiaTheme="minorEastAsia"/>
            <w:color w:val="auto"/>
            <w:sz w:val="22"/>
            <w:szCs w:val="22"/>
            <w:lang w:val="en-US" w:eastAsia="zh-CN"/>
          </w:rPr>
          <w:tab/>
        </w:r>
        <w:r w:rsidR="009B7F0D" w:rsidRPr="000961F5">
          <w:rPr>
            <w:rStyle w:val="Hyperlink"/>
          </w:rPr>
          <w:t>ICL Member Information File</w:t>
        </w:r>
        <w:r w:rsidR="009B7F0D" w:rsidRPr="000961F5">
          <w:rPr>
            <w:webHidden/>
          </w:rPr>
          <w:tab/>
        </w:r>
        <w:r w:rsidR="009B7F0D" w:rsidRPr="00381BCA">
          <w:rPr>
            <w:webHidden/>
          </w:rPr>
          <w:fldChar w:fldCharType="begin"/>
        </w:r>
        <w:r w:rsidR="009B7F0D" w:rsidRPr="000961F5">
          <w:rPr>
            <w:webHidden/>
          </w:rPr>
          <w:instrText xml:space="preserve"> PAGEREF _Toc65145887 \h </w:instrText>
        </w:r>
        <w:r w:rsidR="009B7F0D" w:rsidRPr="00381BCA">
          <w:rPr>
            <w:webHidden/>
          </w:rPr>
        </w:r>
        <w:r w:rsidR="009B7F0D" w:rsidRPr="00381BCA">
          <w:rPr>
            <w:webHidden/>
          </w:rPr>
          <w:fldChar w:fldCharType="separate"/>
        </w:r>
        <w:r w:rsidR="00653A71">
          <w:rPr>
            <w:webHidden/>
          </w:rPr>
          <w:t>151</w:t>
        </w:r>
        <w:r w:rsidR="009B7F0D" w:rsidRPr="00381BCA">
          <w:rPr>
            <w:webHidden/>
          </w:rPr>
          <w:fldChar w:fldCharType="end"/>
        </w:r>
      </w:hyperlink>
    </w:p>
    <w:p w14:paraId="44344886" w14:textId="048ADEB9" w:rsidR="009B7F0D" w:rsidRPr="00381BCA" w:rsidRDefault="0036567B">
      <w:pPr>
        <w:pStyle w:val="TOC4"/>
        <w:rPr>
          <w:rFonts w:eastAsiaTheme="minorEastAsia"/>
          <w:color w:val="auto"/>
          <w:sz w:val="22"/>
          <w:szCs w:val="22"/>
          <w:lang w:val="en-US" w:eastAsia="zh-CN"/>
        </w:rPr>
      </w:pPr>
      <w:hyperlink w:anchor="_Toc65145888" w:history="1">
        <w:r w:rsidR="009B7F0D" w:rsidRPr="000961F5">
          <w:rPr>
            <w:rStyle w:val="Hyperlink"/>
          </w:rPr>
          <w:t>2.4.1.9</w:t>
        </w:r>
        <w:r w:rsidR="009B7F0D" w:rsidRPr="00381BCA">
          <w:rPr>
            <w:rFonts w:eastAsiaTheme="minorEastAsia"/>
            <w:color w:val="auto"/>
            <w:sz w:val="22"/>
            <w:szCs w:val="22"/>
            <w:lang w:val="en-US" w:eastAsia="zh-CN"/>
          </w:rPr>
          <w:tab/>
        </w:r>
        <w:r w:rsidR="009B7F0D" w:rsidRPr="000961F5">
          <w:rPr>
            <w:rStyle w:val="Hyperlink"/>
          </w:rPr>
          <w:t>Stock Master File</w:t>
        </w:r>
        <w:r w:rsidR="009B7F0D" w:rsidRPr="000961F5">
          <w:rPr>
            <w:webHidden/>
          </w:rPr>
          <w:tab/>
        </w:r>
        <w:r w:rsidR="009B7F0D" w:rsidRPr="00381BCA">
          <w:rPr>
            <w:webHidden/>
          </w:rPr>
          <w:fldChar w:fldCharType="begin"/>
        </w:r>
        <w:r w:rsidR="009B7F0D" w:rsidRPr="000961F5">
          <w:rPr>
            <w:webHidden/>
          </w:rPr>
          <w:instrText xml:space="preserve"> PAGEREF _Toc65145888 \h </w:instrText>
        </w:r>
        <w:r w:rsidR="009B7F0D" w:rsidRPr="00381BCA">
          <w:rPr>
            <w:webHidden/>
          </w:rPr>
        </w:r>
        <w:r w:rsidR="009B7F0D" w:rsidRPr="00381BCA">
          <w:rPr>
            <w:webHidden/>
          </w:rPr>
          <w:fldChar w:fldCharType="separate"/>
        </w:r>
        <w:r w:rsidR="00653A71">
          <w:rPr>
            <w:webHidden/>
          </w:rPr>
          <w:t>152</w:t>
        </w:r>
        <w:r w:rsidR="009B7F0D" w:rsidRPr="00381BCA">
          <w:rPr>
            <w:webHidden/>
          </w:rPr>
          <w:fldChar w:fldCharType="end"/>
        </w:r>
      </w:hyperlink>
    </w:p>
    <w:p w14:paraId="24CF0763" w14:textId="3680FBDA" w:rsidR="009B7F0D" w:rsidRPr="00381BCA" w:rsidRDefault="0036567B">
      <w:pPr>
        <w:pStyle w:val="TOC4"/>
        <w:rPr>
          <w:rFonts w:eastAsiaTheme="minorEastAsia"/>
          <w:color w:val="auto"/>
          <w:sz w:val="22"/>
          <w:szCs w:val="22"/>
          <w:lang w:val="en-US" w:eastAsia="zh-CN"/>
        </w:rPr>
      </w:pPr>
      <w:hyperlink w:anchor="_Toc65145889" w:history="1">
        <w:r w:rsidR="009B7F0D" w:rsidRPr="000961F5">
          <w:rPr>
            <w:rStyle w:val="Hyperlink"/>
          </w:rPr>
          <w:t>2.4.1.10</w:t>
        </w:r>
        <w:r w:rsidR="009B7F0D" w:rsidRPr="00381BCA">
          <w:rPr>
            <w:rFonts w:eastAsiaTheme="minorEastAsia"/>
            <w:color w:val="auto"/>
            <w:sz w:val="22"/>
            <w:szCs w:val="22"/>
            <w:lang w:val="en-US" w:eastAsia="zh-CN"/>
          </w:rPr>
          <w:tab/>
        </w:r>
        <w:r w:rsidR="009B7F0D" w:rsidRPr="000961F5">
          <w:rPr>
            <w:rStyle w:val="Hyperlink"/>
          </w:rPr>
          <w:t>Weekly EIPO Fee Invoice</w:t>
        </w:r>
        <w:r w:rsidR="009B7F0D" w:rsidRPr="000961F5">
          <w:rPr>
            <w:webHidden/>
          </w:rPr>
          <w:tab/>
        </w:r>
        <w:r w:rsidR="009B7F0D" w:rsidRPr="00381BCA">
          <w:rPr>
            <w:webHidden/>
          </w:rPr>
          <w:fldChar w:fldCharType="begin"/>
        </w:r>
        <w:r w:rsidR="009B7F0D" w:rsidRPr="000961F5">
          <w:rPr>
            <w:webHidden/>
          </w:rPr>
          <w:instrText xml:space="preserve"> PAGEREF _Toc65145889 \h </w:instrText>
        </w:r>
        <w:r w:rsidR="009B7F0D" w:rsidRPr="00381BCA">
          <w:rPr>
            <w:webHidden/>
          </w:rPr>
        </w:r>
        <w:r w:rsidR="009B7F0D" w:rsidRPr="00381BCA">
          <w:rPr>
            <w:webHidden/>
          </w:rPr>
          <w:fldChar w:fldCharType="separate"/>
        </w:r>
        <w:r w:rsidR="00653A71">
          <w:rPr>
            <w:webHidden/>
          </w:rPr>
          <w:t>153</w:t>
        </w:r>
        <w:r w:rsidR="009B7F0D" w:rsidRPr="00381BCA">
          <w:rPr>
            <w:webHidden/>
          </w:rPr>
          <w:fldChar w:fldCharType="end"/>
        </w:r>
      </w:hyperlink>
    </w:p>
    <w:p w14:paraId="355B181D" w14:textId="4FA49AF1" w:rsidR="009B7F0D" w:rsidRPr="00381BCA" w:rsidRDefault="0036567B">
      <w:pPr>
        <w:pStyle w:val="TOC4"/>
        <w:rPr>
          <w:rFonts w:eastAsiaTheme="minorEastAsia"/>
          <w:color w:val="auto"/>
          <w:sz w:val="22"/>
          <w:szCs w:val="22"/>
          <w:lang w:val="en-US" w:eastAsia="zh-CN"/>
        </w:rPr>
      </w:pPr>
      <w:hyperlink w:anchor="_Toc65145890" w:history="1">
        <w:r w:rsidR="009B7F0D" w:rsidRPr="000961F5">
          <w:rPr>
            <w:rStyle w:val="Hyperlink"/>
          </w:rPr>
          <w:t>2.4.1.11</w:t>
        </w:r>
        <w:r w:rsidR="009B7F0D" w:rsidRPr="00381BCA">
          <w:rPr>
            <w:rFonts w:eastAsiaTheme="minorEastAsia"/>
            <w:color w:val="auto"/>
            <w:sz w:val="22"/>
            <w:szCs w:val="22"/>
            <w:lang w:val="en-US" w:eastAsia="zh-CN"/>
          </w:rPr>
          <w:tab/>
        </w:r>
        <w:r w:rsidR="009B7F0D" w:rsidRPr="000961F5">
          <w:rPr>
            <w:rStyle w:val="Hyperlink"/>
          </w:rPr>
          <w:t>Stock Master Creation Data File</w:t>
        </w:r>
        <w:r w:rsidR="009B7F0D" w:rsidRPr="000961F5">
          <w:rPr>
            <w:webHidden/>
          </w:rPr>
          <w:tab/>
        </w:r>
        <w:r w:rsidR="009B7F0D" w:rsidRPr="00381BCA">
          <w:rPr>
            <w:webHidden/>
          </w:rPr>
          <w:fldChar w:fldCharType="begin"/>
        </w:r>
        <w:r w:rsidR="009B7F0D" w:rsidRPr="000961F5">
          <w:rPr>
            <w:webHidden/>
          </w:rPr>
          <w:instrText xml:space="preserve"> PAGEREF _Toc65145890 \h </w:instrText>
        </w:r>
        <w:r w:rsidR="009B7F0D" w:rsidRPr="00381BCA">
          <w:rPr>
            <w:webHidden/>
          </w:rPr>
        </w:r>
        <w:r w:rsidR="009B7F0D" w:rsidRPr="00381BCA">
          <w:rPr>
            <w:webHidden/>
          </w:rPr>
          <w:fldChar w:fldCharType="separate"/>
        </w:r>
        <w:r w:rsidR="00653A71">
          <w:rPr>
            <w:webHidden/>
          </w:rPr>
          <w:t>153</w:t>
        </w:r>
        <w:r w:rsidR="009B7F0D" w:rsidRPr="00381BCA">
          <w:rPr>
            <w:webHidden/>
          </w:rPr>
          <w:fldChar w:fldCharType="end"/>
        </w:r>
      </w:hyperlink>
    </w:p>
    <w:p w14:paraId="02B8DE64" w14:textId="56EAE24B" w:rsidR="009B7F0D" w:rsidRPr="00381BCA" w:rsidRDefault="0036567B">
      <w:pPr>
        <w:pStyle w:val="TOC4"/>
        <w:rPr>
          <w:rFonts w:eastAsiaTheme="minorEastAsia"/>
          <w:color w:val="auto"/>
          <w:sz w:val="22"/>
          <w:szCs w:val="22"/>
          <w:lang w:val="en-US" w:eastAsia="zh-CN"/>
        </w:rPr>
      </w:pPr>
      <w:hyperlink w:anchor="_Toc65145891" w:history="1">
        <w:r w:rsidR="009B7F0D" w:rsidRPr="000961F5">
          <w:rPr>
            <w:rStyle w:val="Hyperlink"/>
          </w:rPr>
          <w:t>2.4.1.12</w:t>
        </w:r>
        <w:r w:rsidR="009B7F0D" w:rsidRPr="00381BCA">
          <w:rPr>
            <w:rFonts w:eastAsiaTheme="minorEastAsia"/>
            <w:color w:val="auto"/>
            <w:sz w:val="22"/>
            <w:szCs w:val="22"/>
            <w:lang w:val="en-US" w:eastAsia="zh-CN"/>
          </w:rPr>
          <w:tab/>
        </w:r>
        <w:r w:rsidR="009B7F0D" w:rsidRPr="000961F5">
          <w:rPr>
            <w:rStyle w:val="Hyperlink"/>
          </w:rPr>
          <w:t>IPO Closing File</w:t>
        </w:r>
        <w:r w:rsidR="009B7F0D" w:rsidRPr="000961F5">
          <w:rPr>
            <w:webHidden/>
          </w:rPr>
          <w:tab/>
        </w:r>
        <w:r w:rsidR="009B7F0D" w:rsidRPr="00381BCA">
          <w:rPr>
            <w:webHidden/>
          </w:rPr>
          <w:fldChar w:fldCharType="begin"/>
        </w:r>
        <w:r w:rsidR="009B7F0D" w:rsidRPr="000961F5">
          <w:rPr>
            <w:webHidden/>
          </w:rPr>
          <w:instrText xml:space="preserve"> PAGEREF _Toc65145891 \h </w:instrText>
        </w:r>
        <w:r w:rsidR="009B7F0D" w:rsidRPr="00381BCA">
          <w:rPr>
            <w:webHidden/>
          </w:rPr>
        </w:r>
        <w:r w:rsidR="009B7F0D" w:rsidRPr="00381BCA">
          <w:rPr>
            <w:webHidden/>
          </w:rPr>
          <w:fldChar w:fldCharType="separate"/>
        </w:r>
        <w:r w:rsidR="00653A71">
          <w:rPr>
            <w:webHidden/>
          </w:rPr>
          <w:t>154</w:t>
        </w:r>
        <w:r w:rsidR="009B7F0D" w:rsidRPr="00381BCA">
          <w:rPr>
            <w:webHidden/>
          </w:rPr>
          <w:fldChar w:fldCharType="end"/>
        </w:r>
      </w:hyperlink>
    </w:p>
    <w:p w14:paraId="09384B3E" w14:textId="5FF09196" w:rsidR="009B7F0D" w:rsidRPr="00381BCA" w:rsidRDefault="0036567B">
      <w:pPr>
        <w:pStyle w:val="TOC4"/>
        <w:rPr>
          <w:rFonts w:eastAsiaTheme="minorEastAsia"/>
          <w:color w:val="auto"/>
          <w:sz w:val="22"/>
          <w:szCs w:val="22"/>
          <w:lang w:val="en-US" w:eastAsia="zh-CN"/>
        </w:rPr>
      </w:pPr>
      <w:hyperlink w:anchor="_Toc65145892" w:history="1">
        <w:r w:rsidR="009B7F0D" w:rsidRPr="000961F5">
          <w:rPr>
            <w:rStyle w:val="Hyperlink"/>
          </w:rPr>
          <w:t>2.4.1.13</w:t>
        </w:r>
        <w:r w:rsidR="009B7F0D" w:rsidRPr="00381BCA">
          <w:rPr>
            <w:rFonts w:eastAsiaTheme="minorEastAsia"/>
            <w:color w:val="auto"/>
            <w:sz w:val="22"/>
            <w:szCs w:val="22"/>
            <w:lang w:val="en-US" w:eastAsia="zh-CN"/>
          </w:rPr>
          <w:tab/>
        </w:r>
        <w:r w:rsidR="009B7F0D" w:rsidRPr="000961F5">
          <w:rPr>
            <w:rStyle w:val="Hyperlink"/>
          </w:rPr>
          <w:t>IPO Closing Data Files</w:t>
        </w:r>
        <w:r w:rsidR="009B7F0D" w:rsidRPr="000961F5">
          <w:rPr>
            <w:webHidden/>
          </w:rPr>
          <w:tab/>
        </w:r>
        <w:r w:rsidR="009B7F0D" w:rsidRPr="00381BCA">
          <w:rPr>
            <w:webHidden/>
          </w:rPr>
          <w:fldChar w:fldCharType="begin"/>
        </w:r>
        <w:r w:rsidR="009B7F0D" w:rsidRPr="000961F5">
          <w:rPr>
            <w:webHidden/>
          </w:rPr>
          <w:instrText xml:space="preserve"> PAGEREF _Toc65145892 \h </w:instrText>
        </w:r>
        <w:r w:rsidR="009B7F0D" w:rsidRPr="00381BCA">
          <w:rPr>
            <w:webHidden/>
          </w:rPr>
        </w:r>
        <w:r w:rsidR="009B7F0D" w:rsidRPr="00381BCA">
          <w:rPr>
            <w:webHidden/>
          </w:rPr>
          <w:fldChar w:fldCharType="separate"/>
        </w:r>
        <w:r w:rsidR="00653A71">
          <w:rPr>
            <w:webHidden/>
          </w:rPr>
          <w:t>156</w:t>
        </w:r>
        <w:r w:rsidR="009B7F0D" w:rsidRPr="00381BCA">
          <w:rPr>
            <w:webHidden/>
          </w:rPr>
          <w:fldChar w:fldCharType="end"/>
        </w:r>
      </w:hyperlink>
    </w:p>
    <w:p w14:paraId="4FAB43BF" w14:textId="3865EEF2" w:rsidR="009B7F0D" w:rsidRPr="00381BCA" w:rsidRDefault="0036567B">
      <w:pPr>
        <w:pStyle w:val="TOC4"/>
        <w:rPr>
          <w:rFonts w:eastAsiaTheme="minorEastAsia"/>
          <w:color w:val="auto"/>
          <w:sz w:val="22"/>
          <w:szCs w:val="22"/>
          <w:lang w:val="en-US" w:eastAsia="zh-CN"/>
        </w:rPr>
      </w:pPr>
      <w:hyperlink w:anchor="_Toc65145893" w:history="1">
        <w:r w:rsidR="009B7F0D" w:rsidRPr="000961F5">
          <w:rPr>
            <w:rStyle w:val="Hyperlink"/>
          </w:rPr>
          <w:t>2.4.1.14</w:t>
        </w:r>
        <w:r w:rsidR="009B7F0D" w:rsidRPr="00381BCA">
          <w:rPr>
            <w:rFonts w:eastAsiaTheme="minorEastAsia"/>
            <w:color w:val="auto"/>
            <w:sz w:val="22"/>
            <w:szCs w:val="22"/>
            <w:lang w:val="en-US" w:eastAsia="zh-CN"/>
          </w:rPr>
          <w:tab/>
        </w:r>
        <w:r w:rsidR="009B7F0D" w:rsidRPr="000961F5">
          <w:rPr>
            <w:rStyle w:val="Hyperlink"/>
          </w:rPr>
          <w:t>Share Posting File</w:t>
        </w:r>
        <w:r w:rsidR="009B7F0D" w:rsidRPr="000961F5">
          <w:rPr>
            <w:webHidden/>
          </w:rPr>
          <w:tab/>
        </w:r>
        <w:r w:rsidR="009B7F0D" w:rsidRPr="00381BCA">
          <w:rPr>
            <w:webHidden/>
          </w:rPr>
          <w:fldChar w:fldCharType="begin"/>
        </w:r>
        <w:r w:rsidR="009B7F0D" w:rsidRPr="000961F5">
          <w:rPr>
            <w:webHidden/>
          </w:rPr>
          <w:instrText xml:space="preserve"> PAGEREF _Toc65145893 \h </w:instrText>
        </w:r>
        <w:r w:rsidR="009B7F0D" w:rsidRPr="00381BCA">
          <w:rPr>
            <w:webHidden/>
          </w:rPr>
        </w:r>
        <w:r w:rsidR="009B7F0D" w:rsidRPr="00381BCA">
          <w:rPr>
            <w:webHidden/>
          </w:rPr>
          <w:fldChar w:fldCharType="separate"/>
        </w:r>
        <w:r w:rsidR="00653A71">
          <w:rPr>
            <w:webHidden/>
          </w:rPr>
          <w:t>156</w:t>
        </w:r>
        <w:r w:rsidR="009B7F0D" w:rsidRPr="00381BCA">
          <w:rPr>
            <w:webHidden/>
          </w:rPr>
          <w:fldChar w:fldCharType="end"/>
        </w:r>
      </w:hyperlink>
    </w:p>
    <w:p w14:paraId="7852C606" w14:textId="66BAE45F" w:rsidR="009B7F0D" w:rsidRPr="00381BCA" w:rsidRDefault="0036567B">
      <w:pPr>
        <w:pStyle w:val="TOC3"/>
        <w:rPr>
          <w:rFonts w:eastAsiaTheme="minorEastAsia"/>
          <w:b w:val="0"/>
          <w:color w:val="auto"/>
          <w:sz w:val="22"/>
          <w:szCs w:val="22"/>
          <w:lang w:val="en-US" w:eastAsia="zh-CN"/>
        </w:rPr>
      </w:pPr>
      <w:hyperlink w:anchor="_Toc65145894" w:history="1">
        <w:r w:rsidR="009B7F0D" w:rsidRPr="000961F5">
          <w:rPr>
            <w:rStyle w:val="Hyperlink"/>
          </w:rPr>
          <w:t>2.4.2</w:t>
        </w:r>
        <w:r w:rsidR="009B7F0D" w:rsidRPr="00381BCA">
          <w:rPr>
            <w:rFonts w:eastAsiaTheme="minorEastAsia"/>
            <w:b w:val="0"/>
            <w:color w:val="auto"/>
            <w:sz w:val="22"/>
            <w:szCs w:val="22"/>
            <w:lang w:val="en-US" w:eastAsia="zh-CN"/>
          </w:rPr>
          <w:tab/>
        </w:r>
        <w:r w:rsidR="009B7F0D" w:rsidRPr="000961F5">
          <w:rPr>
            <w:rStyle w:val="Hyperlink"/>
          </w:rPr>
          <w:t>External: Share Registrars</w:t>
        </w:r>
        <w:r w:rsidR="009B7F0D" w:rsidRPr="000961F5">
          <w:rPr>
            <w:webHidden/>
          </w:rPr>
          <w:tab/>
        </w:r>
        <w:r w:rsidR="009B7F0D" w:rsidRPr="00381BCA">
          <w:rPr>
            <w:webHidden/>
          </w:rPr>
          <w:fldChar w:fldCharType="begin"/>
        </w:r>
        <w:r w:rsidR="009B7F0D" w:rsidRPr="000961F5">
          <w:rPr>
            <w:webHidden/>
          </w:rPr>
          <w:instrText xml:space="preserve"> PAGEREF _Toc65145894 \h </w:instrText>
        </w:r>
        <w:r w:rsidR="009B7F0D" w:rsidRPr="00381BCA">
          <w:rPr>
            <w:webHidden/>
          </w:rPr>
        </w:r>
        <w:r w:rsidR="009B7F0D" w:rsidRPr="00381BCA">
          <w:rPr>
            <w:webHidden/>
          </w:rPr>
          <w:fldChar w:fldCharType="separate"/>
        </w:r>
        <w:r w:rsidR="00653A71">
          <w:rPr>
            <w:webHidden/>
          </w:rPr>
          <w:t>158</w:t>
        </w:r>
        <w:r w:rsidR="009B7F0D" w:rsidRPr="00381BCA">
          <w:rPr>
            <w:webHidden/>
          </w:rPr>
          <w:fldChar w:fldCharType="end"/>
        </w:r>
      </w:hyperlink>
    </w:p>
    <w:p w14:paraId="1A83C852" w14:textId="029984E9" w:rsidR="009B7F0D" w:rsidRPr="00381BCA" w:rsidRDefault="0036567B">
      <w:pPr>
        <w:pStyle w:val="TOC4"/>
        <w:rPr>
          <w:rFonts w:eastAsiaTheme="minorEastAsia"/>
          <w:color w:val="auto"/>
          <w:sz w:val="22"/>
          <w:szCs w:val="22"/>
          <w:lang w:val="en-US" w:eastAsia="zh-CN"/>
        </w:rPr>
      </w:pPr>
      <w:hyperlink w:anchor="_Toc65145895" w:history="1">
        <w:r w:rsidR="009B7F0D" w:rsidRPr="000961F5">
          <w:rPr>
            <w:rStyle w:val="Hyperlink"/>
          </w:rPr>
          <w:t>2.4.2.1</w:t>
        </w:r>
        <w:r w:rsidR="009B7F0D" w:rsidRPr="00381BCA">
          <w:rPr>
            <w:rFonts w:eastAsiaTheme="minorEastAsia"/>
            <w:color w:val="auto"/>
            <w:sz w:val="22"/>
            <w:szCs w:val="22"/>
            <w:lang w:val="en-US" w:eastAsia="zh-CN"/>
          </w:rPr>
          <w:tab/>
        </w:r>
        <w:r w:rsidR="009B7F0D" w:rsidRPr="000961F5">
          <w:rPr>
            <w:rStyle w:val="Hyperlink"/>
          </w:rPr>
          <w:t>EIPO Final Allocation File</w:t>
        </w:r>
        <w:r w:rsidR="009B7F0D" w:rsidRPr="000961F5">
          <w:rPr>
            <w:webHidden/>
          </w:rPr>
          <w:tab/>
        </w:r>
        <w:r w:rsidR="009B7F0D" w:rsidRPr="00381BCA">
          <w:rPr>
            <w:webHidden/>
          </w:rPr>
          <w:fldChar w:fldCharType="begin"/>
        </w:r>
        <w:r w:rsidR="009B7F0D" w:rsidRPr="000961F5">
          <w:rPr>
            <w:webHidden/>
          </w:rPr>
          <w:instrText xml:space="preserve"> PAGEREF _Toc65145895 \h </w:instrText>
        </w:r>
        <w:r w:rsidR="009B7F0D" w:rsidRPr="00381BCA">
          <w:rPr>
            <w:webHidden/>
          </w:rPr>
        </w:r>
        <w:r w:rsidR="009B7F0D" w:rsidRPr="00381BCA">
          <w:rPr>
            <w:webHidden/>
          </w:rPr>
          <w:fldChar w:fldCharType="separate"/>
        </w:r>
        <w:r w:rsidR="00653A71">
          <w:rPr>
            <w:webHidden/>
          </w:rPr>
          <w:t>158</w:t>
        </w:r>
        <w:r w:rsidR="009B7F0D" w:rsidRPr="00381BCA">
          <w:rPr>
            <w:webHidden/>
          </w:rPr>
          <w:fldChar w:fldCharType="end"/>
        </w:r>
      </w:hyperlink>
    </w:p>
    <w:p w14:paraId="4CA8BA3F" w14:textId="5049D9D1" w:rsidR="009B7F0D" w:rsidRPr="00381BCA" w:rsidRDefault="0036567B">
      <w:pPr>
        <w:pStyle w:val="TOC4"/>
        <w:rPr>
          <w:rFonts w:eastAsiaTheme="minorEastAsia"/>
          <w:color w:val="auto"/>
          <w:sz w:val="22"/>
          <w:szCs w:val="22"/>
          <w:lang w:val="en-US" w:eastAsia="zh-CN"/>
        </w:rPr>
      </w:pPr>
      <w:hyperlink w:anchor="_Toc65145896" w:history="1">
        <w:r w:rsidR="009B7F0D" w:rsidRPr="000961F5">
          <w:rPr>
            <w:rStyle w:val="Hyperlink"/>
          </w:rPr>
          <w:t>2.4.2.2</w:t>
        </w:r>
        <w:r w:rsidR="009B7F0D" w:rsidRPr="00381BCA">
          <w:rPr>
            <w:rFonts w:eastAsiaTheme="minorEastAsia"/>
            <w:color w:val="auto"/>
            <w:sz w:val="22"/>
            <w:szCs w:val="22"/>
            <w:lang w:val="en-US" w:eastAsia="zh-CN"/>
          </w:rPr>
          <w:tab/>
        </w:r>
        <w:r w:rsidR="009B7F0D" w:rsidRPr="000961F5">
          <w:rPr>
            <w:rStyle w:val="Hyperlink"/>
          </w:rPr>
          <w:t>Autopay Brokerage File</w:t>
        </w:r>
        <w:r w:rsidR="009B7F0D" w:rsidRPr="000961F5">
          <w:rPr>
            <w:webHidden/>
          </w:rPr>
          <w:tab/>
        </w:r>
        <w:r w:rsidR="009B7F0D" w:rsidRPr="00381BCA">
          <w:rPr>
            <w:webHidden/>
          </w:rPr>
          <w:fldChar w:fldCharType="begin"/>
        </w:r>
        <w:r w:rsidR="009B7F0D" w:rsidRPr="000961F5">
          <w:rPr>
            <w:webHidden/>
          </w:rPr>
          <w:instrText xml:space="preserve"> PAGEREF _Toc65145896 \h </w:instrText>
        </w:r>
        <w:r w:rsidR="009B7F0D" w:rsidRPr="00381BCA">
          <w:rPr>
            <w:webHidden/>
          </w:rPr>
        </w:r>
        <w:r w:rsidR="009B7F0D" w:rsidRPr="00381BCA">
          <w:rPr>
            <w:webHidden/>
          </w:rPr>
          <w:fldChar w:fldCharType="separate"/>
        </w:r>
        <w:r w:rsidR="00653A71">
          <w:rPr>
            <w:webHidden/>
          </w:rPr>
          <w:t>158</w:t>
        </w:r>
        <w:r w:rsidR="009B7F0D" w:rsidRPr="00381BCA">
          <w:rPr>
            <w:webHidden/>
          </w:rPr>
          <w:fldChar w:fldCharType="end"/>
        </w:r>
      </w:hyperlink>
    </w:p>
    <w:p w14:paraId="7FFDCF29" w14:textId="54581188" w:rsidR="009B7F0D" w:rsidRPr="00381BCA" w:rsidRDefault="0036567B">
      <w:pPr>
        <w:pStyle w:val="TOC4"/>
        <w:rPr>
          <w:rFonts w:eastAsiaTheme="minorEastAsia"/>
          <w:color w:val="auto"/>
          <w:sz w:val="22"/>
          <w:szCs w:val="22"/>
          <w:lang w:val="en-US" w:eastAsia="zh-CN"/>
        </w:rPr>
      </w:pPr>
      <w:hyperlink w:anchor="_Toc65145897" w:history="1">
        <w:r w:rsidR="009B7F0D" w:rsidRPr="000961F5">
          <w:rPr>
            <w:rStyle w:val="Hyperlink"/>
          </w:rPr>
          <w:t>2.4.2.3</w:t>
        </w:r>
        <w:r w:rsidR="009B7F0D" w:rsidRPr="00381BCA">
          <w:rPr>
            <w:rFonts w:eastAsiaTheme="minorEastAsia"/>
            <w:color w:val="auto"/>
            <w:sz w:val="22"/>
            <w:szCs w:val="22"/>
            <w:lang w:val="en-US" w:eastAsia="zh-CN"/>
          </w:rPr>
          <w:tab/>
        </w:r>
        <w:r w:rsidR="009B7F0D" w:rsidRPr="000961F5">
          <w:rPr>
            <w:rStyle w:val="Hyperlink"/>
          </w:rPr>
          <w:t>EIPO Application File</w:t>
        </w:r>
        <w:r w:rsidR="009B7F0D" w:rsidRPr="000961F5">
          <w:rPr>
            <w:webHidden/>
          </w:rPr>
          <w:tab/>
        </w:r>
        <w:r w:rsidR="009B7F0D" w:rsidRPr="00381BCA">
          <w:rPr>
            <w:webHidden/>
          </w:rPr>
          <w:fldChar w:fldCharType="begin"/>
        </w:r>
        <w:r w:rsidR="009B7F0D" w:rsidRPr="000961F5">
          <w:rPr>
            <w:webHidden/>
          </w:rPr>
          <w:instrText xml:space="preserve"> PAGEREF _Toc65145897 \h </w:instrText>
        </w:r>
        <w:r w:rsidR="009B7F0D" w:rsidRPr="00381BCA">
          <w:rPr>
            <w:webHidden/>
          </w:rPr>
        </w:r>
        <w:r w:rsidR="009B7F0D" w:rsidRPr="00381BCA">
          <w:rPr>
            <w:webHidden/>
          </w:rPr>
          <w:fldChar w:fldCharType="separate"/>
        </w:r>
        <w:r w:rsidR="00653A71">
          <w:rPr>
            <w:webHidden/>
          </w:rPr>
          <w:t>159</w:t>
        </w:r>
        <w:r w:rsidR="009B7F0D" w:rsidRPr="00381BCA">
          <w:rPr>
            <w:webHidden/>
          </w:rPr>
          <w:fldChar w:fldCharType="end"/>
        </w:r>
      </w:hyperlink>
    </w:p>
    <w:p w14:paraId="470154A6" w14:textId="21E8057F" w:rsidR="009B7F0D" w:rsidRPr="00381BCA" w:rsidRDefault="0036567B">
      <w:pPr>
        <w:pStyle w:val="TOC4"/>
        <w:rPr>
          <w:rFonts w:eastAsiaTheme="minorEastAsia"/>
          <w:color w:val="auto"/>
          <w:sz w:val="22"/>
          <w:szCs w:val="22"/>
          <w:lang w:val="en-US" w:eastAsia="zh-CN"/>
        </w:rPr>
      </w:pPr>
      <w:hyperlink w:anchor="_Toc65145898" w:history="1">
        <w:r w:rsidR="009B7F0D" w:rsidRPr="000961F5">
          <w:rPr>
            <w:rStyle w:val="Hyperlink"/>
          </w:rPr>
          <w:t>2.4.2.4</w:t>
        </w:r>
        <w:r w:rsidR="009B7F0D" w:rsidRPr="00381BCA">
          <w:rPr>
            <w:rFonts w:eastAsiaTheme="minorEastAsia"/>
            <w:color w:val="auto"/>
            <w:sz w:val="22"/>
            <w:szCs w:val="22"/>
            <w:lang w:val="en-US" w:eastAsia="zh-CN"/>
          </w:rPr>
          <w:tab/>
        </w:r>
        <w:r w:rsidR="009B7F0D" w:rsidRPr="000961F5">
          <w:rPr>
            <w:rStyle w:val="Hyperlink"/>
          </w:rPr>
          <w:t>EIPO Confirmed Application File</w:t>
        </w:r>
        <w:r w:rsidR="009B7F0D" w:rsidRPr="000961F5">
          <w:rPr>
            <w:webHidden/>
          </w:rPr>
          <w:tab/>
        </w:r>
        <w:r w:rsidR="009B7F0D" w:rsidRPr="00381BCA">
          <w:rPr>
            <w:webHidden/>
          </w:rPr>
          <w:fldChar w:fldCharType="begin"/>
        </w:r>
        <w:r w:rsidR="009B7F0D" w:rsidRPr="000961F5">
          <w:rPr>
            <w:webHidden/>
          </w:rPr>
          <w:instrText xml:space="preserve"> PAGEREF _Toc65145898 \h </w:instrText>
        </w:r>
        <w:r w:rsidR="009B7F0D" w:rsidRPr="00381BCA">
          <w:rPr>
            <w:webHidden/>
          </w:rPr>
        </w:r>
        <w:r w:rsidR="009B7F0D" w:rsidRPr="00381BCA">
          <w:rPr>
            <w:webHidden/>
          </w:rPr>
          <w:fldChar w:fldCharType="separate"/>
        </w:r>
        <w:r w:rsidR="00653A71">
          <w:rPr>
            <w:webHidden/>
          </w:rPr>
          <w:t>160</w:t>
        </w:r>
        <w:r w:rsidR="009B7F0D" w:rsidRPr="00381BCA">
          <w:rPr>
            <w:webHidden/>
          </w:rPr>
          <w:fldChar w:fldCharType="end"/>
        </w:r>
      </w:hyperlink>
    </w:p>
    <w:p w14:paraId="19194EC8" w14:textId="101B116F" w:rsidR="009B7F0D" w:rsidRPr="00381BCA" w:rsidRDefault="0036567B">
      <w:pPr>
        <w:pStyle w:val="TOC4"/>
        <w:rPr>
          <w:rFonts w:eastAsiaTheme="minorEastAsia"/>
          <w:color w:val="auto"/>
          <w:sz w:val="22"/>
          <w:szCs w:val="22"/>
          <w:lang w:val="en-US" w:eastAsia="zh-CN"/>
        </w:rPr>
      </w:pPr>
      <w:hyperlink w:anchor="_Toc65145899" w:history="1">
        <w:r w:rsidR="009B7F0D" w:rsidRPr="000961F5">
          <w:rPr>
            <w:rStyle w:val="Hyperlink"/>
          </w:rPr>
          <w:t>2.4.2.5</w:t>
        </w:r>
        <w:r w:rsidR="009B7F0D" w:rsidRPr="00381BCA">
          <w:rPr>
            <w:rFonts w:eastAsiaTheme="minorEastAsia"/>
            <w:color w:val="auto"/>
            <w:sz w:val="22"/>
            <w:szCs w:val="22"/>
            <w:lang w:val="en-US" w:eastAsia="zh-CN"/>
          </w:rPr>
          <w:tab/>
        </w:r>
        <w:r w:rsidR="009B7F0D" w:rsidRPr="000961F5">
          <w:rPr>
            <w:rStyle w:val="Hyperlink"/>
          </w:rPr>
          <w:t>EIPO Allotment File</w:t>
        </w:r>
        <w:r w:rsidR="009B7F0D" w:rsidRPr="000961F5">
          <w:rPr>
            <w:webHidden/>
          </w:rPr>
          <w:tab/>
        </w:r>
        <w:r w:rsidR="009B7F0D" w:rsidRPr="00381BCA">
          <w:rPr>
            <w:webHidden/>
          </w:rPr>
          <w:fldChar w:fldCharType="begin"/>
        </w:r>
        <w:r w:rsidR="009B7F0D" w:rsidRPr="000961F5">
          <w:rPr>
            <w:webHidden/>
          </w:rPr>
          <w:instrText xml:space="preserve"> PAGEREF _Toc65145899 \h </w:instrText>
        </w:r>
        <w:r w:rsidR="009B7F0D" w:rsidRPr="00381BCA">
          <w:rPr>
            <w:webHidden/>
          </w:rPr>
        </w:r>
        <w:r w:rsidR="009B7F0D" w:rsidRPr="00381BCA">
          <w:rPr>
            <w:webHidden/>
          </w:rPr>
          <w:fldChar w:fldCharType="separate"/>
        </w:r>
        <w:r w:rsidR="00653A71">
          <w:rPr>
            <w:webHidden/>
          </w:rPr>
          <w:t>161</w:t>
        </w:r>
        <w:r w:rsidR="009B7F0D" w:rsidRPr="00381BCA">
          <w:rPr>
            <w:webHidden/>
          </w:rPr>
          <w:fldChar w:fldCharType="end"/>
        </w:r>
      </w:hyperlink>
    </w:p>
    <w:p w14:paraId="7AF00666" w14:textId="3E642C2B" w:rsidR="009B7F0D" w:rsidRPr="00381BCA" w:rsidRDefault="0036567B">
      <w:pPr>
        <w:pStyle w:val="TOC4"/>
        <w:rPr>
          <w:rFonts w:eastAsiaTheme="minorEastAsia"/>
          <w:color w:val="auto"/>
          <w:sz w:val="22"/>
          <w:szCs w:val="22"/>
          <w:lang w:val="en-US" w:eastAsia="zh-CN"/>
        </w:rPr>
      </w:pPr>
      <w:hyperlink w:anchor="_Toc65145900" w:history="1">
        <w:r w:rsidR="009B7F0D" w:rsidRPr="000961F5">
          <w:rPr>
            <w:rStyle w:val="Hyperlink"/>
          </w:rPr>
          <w:t>2.4.2.6</w:t>
        </w:r>
        <w:r w:rsidR="009B7F0D" w:rsidRPr="00381BCA">
          <w:rPr>
            <w:rFonts w:eastAsiaTheme="minorEastAsia"/>
            <w:color w:val="auto"/>
            <w:sz w:val="22"/>
            <w:szCs w:val="22"/>
            <w:lang w:val="en-US" w:eastAsia="zh-CN"/>
          </w:rPr>
          <w:tab/>
        </w:r>
        <w:r w:rsidR="009B7F0D" w:rsidRPr="000961F5">
          <w:rPr>
            <w:rStyle w:val="Hyperlink"/>
          </w:rPr>
          <w:t>EIPO Confirmed Allotment File</w:t>
        </w:r>
        <w:r w:rsidR="009B7F0D" w:rsidRPr="000961F5">
          <w:rPr>
            <w:webHidden/>
          </w:rPr>
          <w:tab/>
        </w:r>
        <w:r w:rsidR="009B7F0D" w:rsidRPr="00381BCA">
          <w:rPr>
            <w:webHidden/>
          </w:rPr>
          <w:fldChar w:fldCharType="begin"/>
        </w:r>
        <w:r w:rsidR="009B7F0D" w:rsidRPr="000961F5">
          <w:rPr>
            <w:webHidden/>
          </w:rPr>
          <w:instrText xml:space="preserve"> PAGEREF _Toc65145900 \h </w:instrText>
        </w:r>
        <w:r w:rsidR="009B7F0D" w:rsidRPr="00381BCA">
          <w:rPr>
            <w:webHidden/>
          </w:rPr>
        </w:r>
        <w:r w:rsidR="009B7F0D" w:rsidRPr="00381BCA">
          <w:rPr>
            <w:webHidden/>
          </w:rPr>
          <w:fldChar w:fldCharType="separate"/>
        </w:r>
        <w:r w:rsidR="00653A71">
          <w:rPr>
            <w:webHidden/>
          </w:rPr>
          <w:t>161</w:t>
        </w:r>
        <w:r w:rsidR="009B7F0D" w:rsidRPr="00381BCA">
          <w:rPr>
            <w:webHidden/>
          </w:rPr>
          <w:fldChar w:fldCharType="end"/>
        </w:r>
      </w:hyperlink>
    </w:p>
    <w:p w14:paraId="65327CA6" w14:textId="27AF2CB7" w:rsidR="009B7F0D" w:rsidRPr="00381BCA" w:rsidRDefault="0036567B">
      <w:pPr>
        <w:pStyle w:val="TOC3"/>
        <w:rPr>
          <w:rFonts w:eastAsiaTheme="minorEastAsia"/>
          <w:b w:val="0"/>
          <w:color w:val="auto"/>
          <w:sz w:val="22"/>
          <w:szCs w:val="22"/>
          <w:lang w:val="en-US" w:eastAsia="zh-CN"/>
        </w:rPr>
      </w:pPr>
      <w:hyperlink w:anchor="_Toc65145901" w:history="1">
        <w:r w:rsidR="009B7F0D" w:rsidRPr="000961F5">
          <w:rPr>
            <w:rStyle w:val="Hyperlink"/>
          </w:rPr>
          <w:t>2.4.3</w:t>
        </w:r>
        <w:r w:rsidR="009B7F0D" w:rsidRPr="00381BCA">
          <w:rPr>
            <w:rFonts w:eastAsiaTheme="minorEastAsia"/>
            <w:b w:val="0"/>
            <w:color w:val="auto"/>
            <w:sz w:val="22"/>
            <w:szCs w:val="22"/>
            <w:lang w:val="en-US" w:eastAsia="zh-CN"/>
          </w:rPr>
          <w:tab/>
        </w:r>
        <w:r w:rsidR="009B7F0D" w:rsidRPr="000961F5">
          <w:rPr>
            <w:rStyle w:val="Hyperlink"/>
          </w:rPr>
          <w:t>External: SWIFTnet</w:t>
        </w:r>
        <w:r w:rsidR="009B7F0D" w:rsidRPr="000961F5">
          <w:rPr>
            <w:webHidden/>
          </w:rPr>
          <w:tab/>
        </w:r>
        <w:r w:rsidR="009B7F0D" w:rsidRPr="00381BCA">
          <w:rPr>
            <w:webHidden/>
          </w:rPr>
          <w:fldChar w:fldCharType="begin"/>
        </w:r>
        <w:r w:rsidR="009B7F0D" w:rsidRPr="000961F5">
          <w:rPr>
            <w:webHidden/>
          </w:rPr>
          <w:instrText xml:space="preserve"> PAGEREF _Toc65145901 \h </w:instrText>
        </w:r>
        <w:r w:rsidR="009B7F0D" w:rsidRPr="00381BCA">
          <w:rPr>
            <w:webHidden/>
          </w:rPr>
        </w:r>
        <w:r w:rsidR="009B7F0D" w:rsidRPr="00381BCA">
          <w:rPr>
            <w:webHidden/>
          </w:rPr>
          <w:fldChar w:fldCharType="separate"/>
        </w:r>
        <w:r w:rsidR="00653A71">
          <w:rPr>
            <w:webHidden/>
          </w:rPr>
          <w:t>163</w:t>
        </w:r>
        <w:r w:rsidR="009B7F0D" w:rsidRPr="00381BCA">
          <w:rPr>
            <w:webHidden/>
          </w:rPr>
          <w:fldChar w:fldCharType="end"/>
        </w:r>
      </w:hyperlink>
    </w:p>
    <w:p w14:paraId="5CE4E769" w14:textId="6D23B7E8" w:rsidR="009B7F0D" w:rsidRPr="00381BCA" w:rsidRDefault="0036567B">
      <w:pPr>
        <w:pStyle w:val="TOC4"/>
        <w:rPr>
          <w:rFonts w:eastAsiaTheme="minorEastAsia"/>
          <w:color w:val="auto"/>
          <w:sz w:val="22"/>
          <w:szCs w:val="22"/>
          <w:lang w:val="en-US" w:eastAsia="zh-CN"/>
        </w:rPr>
      </w:pPr>
      <w:hyperlink w:anchor="_Toc65145902" w:history="1">
        <w:r w:rsidR="009B7F0D" w:rsidRPr="000961F5">
          <w:rPr>
            <w:rStyle w:val="Hyperlink"/>
          </w:rPr>
          <w:t>2.4.3.1</w:t>
        </w:r>
        <w:r w:rsidR="009B7F0D" w:rsidRPr="00381BCA">
          <w:rPr>
            <w:rFonts w:eastAsiaTheme="minorEastAsia"/>
            <w:color w:val="auto"/>
            <w:sz w:val="22"/>
            <w:szCs w:val="22"/>
            <w:lang w:val="en-US" w:eastAsia="zh-CN"/>
          </w:rPr>
          <w:tab/>
        </w:r>
        <w:r w:rsidR="009B7F0D" w:rsidRPr="000961F5">
          <w:rPr>
            <w:rStyle w:val="Hyperlink"/>
          </w:rPr>
          <w:t>Guide to SWIFT Messages</w:t>
        </w:r>
        <w:r w:rsidR="009B7F0D" w:rsidRPr="000961F5">
          <w:rPr>
            <w:webHidden/>
          </w:rPr>
          <w:tab/>
        </w:r>
        <w:r w:rsidR="009B7F0D" w:rsidRPr="00381BCA">
          <w:rPr>
            <w:webHidden/>
          </w:rPr>
          <w:fldChar w:fldCharType="begin"/>
        </w:r>
        <w:r w:rsidR="009B7F0D" w:rsidRPr="000961F5">
          <w:rPr>
            <w:webHidden/>
          </w:rPr>
          <w:instrText xml:space="preserve"> PAGEREF _Toc65145902 \h </w:instrText>
        </w:r>
        <w:r w:rsidR="009B7F0D" w:rsidRPr="00381BCA">
          <w:rPr>
            <w:webHidden/>
          </w:rPr>
        </w:r>
        <w:r w:rsidR="009B7F0D" w:rsidRPr="00381BCA">
          <w:rPr>
            <w:webHidden/>
          </w:rPr>
          <w:fldChar w:fldCharType="separate"/>
        </w:r>
        <w:r w:rsidR="00653A71">
          <w:rPr>
            <w:webHidden/>
          </w:rPr>
          <w:t>163</w:t>
        </w:r>
        <w:r w:rsidR="009B7F0D" w:rsidRPr="00381BCA">
          <w:rPr>
            <w:webHidden/>
          </w:rPr>
          <w:fldChar w:fldCharType="end"/>
        </w:r>
      </w:hyperlink>
    </w:p>
    <w:p w14:paraId="548E91B1" w14:textId="69491723" w:rsidR="009B7F0D" w:rsidRPr="00381BCA" w:rsidRDefault="0036567B">
      <w:pPr>
        <w:pStyle w:val="TOC4"/>
        <w:rPr>
          <w:rFonts w:eastAsiaTheme="minorEastAsia"/>
          <w:color w:val="auto"/>
          <w:sz w:val="22"/>
          <w:szCs w:val="22"/>
          <w:lang w:val="en-US" w:eastAsia="zh-CN"/>
        </w:rPr>
      </w:pPr>
      <w:hyperlink w:anchor="_Toc65145903" w:history="1">
        <w:r w:rsidR="009B7F0D" w:rsidRPr="000961F5">
          <w:rPr>
            <w:rStyle w:val="Hyperlink"/>
          </w:rPr>
          <w:t>2.4.3.2</w:t>
        </w:r>
        <w:r w:rsidR="009B7F0D" w:rsidRPr="00381BCA">
          <w:rPr>
            <w:rFonts w:eastAsiaTheme="minorEastAsia"/>
            <w:color w:val="auto"/>
            <w:sz w:val="22"/>
            <w:szCs w:val="22"/>
            <w:lang w:val="en-US" w:eastAsia="zh-CN"/>
          </w:rPr>
          <w:tab/>
        </w:r>
        <w:r w:rsidR="009B7F0D" w:rsidRPr="000961F5">
          <w:rPr>
            <w:rStyle w:val="Hyperlink"/>
          </w:rPr>
          <w:t>MT 101 Payment Instruction (HKD)</w:t>
        </w:r>
        <w:r w:rsidR="009B7F0D" w:rsidRPr="000961F5">
          <w:rPr>
            <w:webHidden/>
          </w:rPr>
          <w:tab/>
        </w:r>
        <w:r w:rsidR="009B7F0D" w:rsidRPr="00381BCA">
          <w:rPr>
            <w:webHidden/>
          </w:rPr>
          <w:fldChar w:fldCharType="begin"/>
        </w:r>
        <w:r w:rsidR="009B7F0D" w:rsidRPr="000961F5">
          <w:rPr>
            <w:webHidden/>
          </w:rPr>
          <w:instrText xml:space="preserve"> PAGEREF _Toc65145903 \h </w:instrText>
        </w:r>
        <w:r w:rsidR="009B7F0D" w:rsidRPr="00381BCA">
          <w:rPr>
            <w:webHidden/>
          </w:rPr>
        </w:r>
        <w:r w:rsidR="009B7F0D" w:rsidRPr="00381BCA">
          <w:rPr>
            <w:webHidden/>
          </w:rPr>
          <w:fldChar w:fldCharType="separate"/>
        </w:r>
        <w:r w:rsidR="00653A71">
          <w:rPr>
            <w:webHidden/>
          </w:rPr>
          <w:t>164</w:t>
        </w:r>
        <w:r w:rsidR="009B7F0D" w:rsidRPr="00381BCA">
          <w:rPr>
            <w:webHidden/>
          </w:rPr>
          <w:fldChar w:fldCharType="end"/>
        </w:r>
      </w:hyperlink>
    </w:p>
    <w:p w14:paraId="7C781860" w14:textId="0E2D1170" w:rsidR="009B7F0D" w:rsidRPr="00381BCA" w:rsidRDefault="0036567B">
      <w:pPr>
        <w:pStyle w:val="TOC4"/>
        <w:rPr>
          <w:rFonts w:eastAsiaTheme="minorEastAsia"/>
          <w:color w:val="auto"/>
          <w:sz w:val="22"/>
          <w:szCs w:val="22"/>
          <w:lang w:val="en-US" w:eastAsia="zh-CN"/>
        </w:rPr>
      </w:pPr>
      <w:hyperlink w:anchor="_Toc65145904" w:history="1">
        <w:r w:rsidR="009B7F0D" w:rsidRPr="000961F5">
          <w:rPr>
            <w:rStyle w:val="Hyperlink"/>
          </w:rPr>
          <w:t>2.4.3.3</w:t>
        </w:r>
        <w:r w:rsidR="009B7F0D" w:rsidRPr="00381BCA">
          <w:rPr>
            <w:rFonts w:eastAsiaTheme="minorEastAsia"/>
            <w:color w:val="auto"/>
            <w:sz w:val="22"/>
            <w:szCs w:val="22"/>
            <w:lang w:val="en-US" w:eastAsia="zh-CN"/>
          </w:rPr>
          <w:tab/>
        </w:r>
        <w:r w:rsidR="009B7F0D" w:rsidRPr="000961F5">
          <w:rPr>
            <w:rStyle w:val="Hyperlink"/>
          </w:rPr>
          <w:t>MT 101 Refund Instruction (HKD)</w:t>
        </w:r>
        <w:r w:rsidR="009B7F0D" w:rsidRPr="000961F5">
          <w:rPr>
            <w:webHidden/>
          </w:rPr>
          <w:tab/>
        </w:r>
        <w:r w:rsidR="009B7F0D" w:rsidRPr="00381BCA">
          <w:rPr>
            <w:webHidden/>
          </w:rPr>
          <w:fldChar w:fldCharType="begin"/>
        </w:r>
        <w:r w:rsidR="009B7F0D" w:rsidRPr="000961F5">
          <w:rPr>
            <w:webHidden/>
          </w:rPr>
          <w:instrText xml:space="preserve"> PAGEREF _Toc65145904 \h </w:instrText>
        </w:r>
        <w:r w:rsidR="009B7F0D" w:rsidRPr="00381BCA">
          <w:rPr>
            <w:webHidden/>
          </w:rPr>
        </w:r>
        <w:r w:rsidR="009B7F0D" w:rsidRPr="00381BCA">
          <w:rPr>
            <w:webHidden/>
          </w:rPr>
          <w:fldChar w:fldCharType="separate"/>
        </w:r>
        <w:r w:rsidR="00653A71">
          <w:rPr>
            <w:webHidden/>
          </w:rPr>
          <w:t>165</w:t>
        </w:r>
        <w:r w:rsidR="009B7F0D" w:rsidRPr="00381BCA">
          <w:rPr>
            <w:webHidden/>
          </w:rPr>
          <w:fldChar w:fldCharType="end"/>
        </w:r>
      </w:hyperlink>
    </w:p>
    <w:p w14:paraId="264C1C5A" w14:textId="67ACF4F8" w:rsidR="009B7F0D" w:rsidRPr="00381BCA" w:rsidRDefault="0036567B">
      <w:pPr>
        <w:pStyle w:val="TOC4"/>
        <w:rPr>
          <w:rFonts w:eastAsiaTheme="minorEastAsia"/>
          <w:color w:val="auto"/>
          <w:sz w:val="22"/>
          <w:szCs w:val="22"/>
          <w:lang w:val="en-US" w:eastAsia="zh-CN"/>
        </w:rPr>
      </w:pPr>
      <w:hyperlink w:anchor="_Toc65145905" w:history="1">
        <w:r w:rsidR="009B7F0D" w:rsidRPr="000961F5">
          <w:rPr>
            <w:rStyle w:val="Hyperlink"/>
          </w:rPr>
          <w:t>2.4.3.4</w:t>
        </w:r>
        <w:r w:rsidR="009B7F0D" w:rsidRPr="00381BCA">
          <w:rPr>
            <w:rFonts w:eastAsiaTheme="minorEastAsia"/>
            <w:color w:val="auto"/>
            <w:sz w:val="22"/>
            <w:szCs w:val="22"/>
            <w:lang w:val="en-US" w:eastAsia="zh-CN"/>
          </w:rPr>
          <w:tab/>
        </w:r>
        <w:r w:rsidR="009B7F0D" w:rsidRPr="000961F5">
          <w:rPr>
            <w:rStyle w:val="Hyperlink"/>
          </w:rPr>
          <w:t>MT 101 Payment Instruction (CNY / USD)</w:t>
        </w:r>
        <w:r w:rsidR="009B7F0D" w:rsidRPr="000961F5">
          <w:rPr>
            <w:webHidden/>
          </w:rPr>
          <w:tab/>
        </w:r>
        <w:r w:rsidR="009B7F0D" w:rsidRPr="00381BCA">
          <w:rPr>
            <w:webHidden/>
          </w:rPr>
          <w:fldChar w:fldCharType="begin"/>
        </w:r>
        <w:r w:rsidR="009B7F0D" w:rsidRPr="000961F5">
          <w:rPr>
            <w:webHidden/>
          </w:rPr>
          <w:instrText xml:space="preserve"> PAGEREF _Toc65145905 \h </w:instrText>
        </w:r>
        <w:r w:rsidR="009B7F0D" w:rsidRPr="00381BCA">
          <w:rPr>
            <w:webHidden/>
          </w:rPr>
        </w:r>
        <w:r w:rsidR="009B7F0D" w:rsidRPr="00381BCA">
          <w:rPr>
            <w:webHidden/>
          </w:rPr>
          <w:fldChar w:fldCharType="separate"/>
        </w:r>
        <w:r w:rsidR="00653A71">
          <w:rPr>
            <w:webHidden/>
          </w:rPr>
          <w:t>167</w:t>
        </w:r>
        <w:r w:rsidR="009B7F0D" w:rsidRPr="00381BCA">
          <w:rPr>
            <w:webHidden/>
          </w:rPr>
          <w:fldChar w:fldCharType="end"/>
        </w:r>
      </w:hyperlink>
    </w:p>
    <w:p w14:paraId="50E87DBD" w14:textId="1A58E328" w:rsidR="009B7F0D" w:rsidRPr="00381BCA" w:rsidRDefault="0036567B">
      <w:pPr>
        <w:pStyle w:val="TOC4"/>
        <w:rPr>
          <w:rFonts w:eastAsiaTheme="minorEastAsia"/>
          <w:color w:val="auto"/>
          <w:sz w:val="22"/>
          <w:szCs w:val="22"/>
          <w:lang w:val="en-US" w:eastAsia="zh-CN"/>
        </w:rPr>
      </w:pPr>
      <w:hyperlink w:anchor="_Toc65145906" w:history="1">
        <w:r w:rsidR="009B7F0D" w:rsidRPr="000961F5">
          <w:rPr>
            <w:rStyle w:val="Hyperlink"/>
          </w:rPr>
          <w:t>2.4.3.5</w:t>
        </w:r>
        <w:r w:rsidR="009B7F0D" w:rsidRPr="00381BCA">
          <w:rPr>
            <w:rFonts w:eastAsiaTheme="minorEastAsia"/>
            <w:color w:val="auto"/>
            <w:sz w:val="22"/>
            <w:szCs w:val="22"/>
            <w:lang w:val="en-US" w:eastAsia="zh-CN"/>
          </w:rPr>
          <w:tab/>
        </w:r>
        <w:r w:rsidR="009B7F0D" w:rsidRPr="000961F5">
          <w:rPr>
            <w:rStyle w:val="Hyperlink"/>
          </w:rPr>
          <w:t>MT 101 Refund Instruction (CNY / USD)</w:t>
        </w:r>
        <w:r w:rsidR="009B7F0D" w:rsidRPr="000961F5">
          <w:rPr>
            <w:webHidden/>
          </w:rPr>
          <w:tab/>
        </w:r>
        <w:r w:rsidR="009B7F0D" w:rsidRPr="00381BCA">
          <w:rPr>
            <w:webHidden/>
          </w:rPr>
          <w:fldChar w:fldCharType="begin"/>
        </w:r>
        <w:r w:rsidR="009B7F0D" w:rsidRPr="000961F5">
          <w:rPr>
            <w:webHidden/>
          </w:rPr>
          <w:instrText xml:space="preserve"> PAGEREF _Toc65145906 \h </w:instrText>
        </w:r>
        <w:r w:rsidR="009B7F0D" w:rsidRPr="00381BCA">
          <w:rPr>
            <w:webHidden/>
          </w:rPr>
        </w:r>
        <w:r w:rsidR="009B7F0D" w:rsidRPr="00381BCA">
          <w:rPr>
            <w:webHidden/>
          </w:rPr>
          <w:fldChar w:fldCharType="separate"/>
        </w:r>
        <w:r w:rsidR="00653A71">
          <w:rPr>
            <w:webHidden/>
          </w:rPr>
          <w:t>168</w:t>
        </w:r>
        <w:r w:rsidR="009B7F0D" w:rsidRPr="00381BCA">
          <w:rPr>
            <w:webHidden/>
          </w:rPr>
          <w:fldChar w:fldCharType="end"/>
        </w:r>
      </w:hyperlink>
    </w:p>
    <w:p w14:paraId="022C9BB9" w14:textId="4E2E42F4" w:rsidR="009B7F0D" w:rsidRPr="00381BCA" w:rsidRDefault="0036567B">
      <w:pPr>
        <w:pStyle w:val="TOC4"/>
        <w:rPr>
          <w:rFonts w:eastAsiaTheme="minorEastAsia"/>
          <w:color w:val="auto"/>
          <w:sz w:val="22"/>
          <w:szCs w:val="22"/>
          <w:lang w:val="en-US" w:eastAsia="zh-CN"/>
        </w:rPr>
      </w:pPr>
      <w:hyperlink w:anchor="_Toc65145907" w:history="1">
        <w:r w:rsidR="009B7F0D" w:rsidRPr="000961F5">
          <w:rPr>
            <w:rStyle w:val="Hyperlink"/>
          </w:rPr>
          <w:t>2.4.3.6</w:t>
        </w:r>
        <w:r w:rsidR="009B7F0D" w:rsidRPr="00381BCA">
          <w:rPr>
            <w:rFonts w:eastAsiaTheme="minorEastAsia"/>
            <w:color w:val="auto"/>
            <w:sz w:val="22"/>
            <w:szCs w:val="22"/>
            <w:lang w:val="en-US" w:eastAsia="zh-CN"/>
          </w:rPr>
          <w:tab/>
        </w:r>
        <w:r w:rsidR="009B7F0D" w:rsidRPr="000961F5">
          <w:rPr>
            <w:rStyle w:val="Hyperlink"/>
          </w:rPr>
          <w:t>MT 900 Confirmation (HKD / CNY / USD)</w:t>
        </w:r>
        <w:r w:rsidR="009B7F0D" w:rsidRPr="000961F5">
          <w:rPr>
            <w:webHidden/>
          </w:rPr>
          <w:tab/>
        </w:r>
        <w:r w:rsidR="009B7F0D" w:rsidRPr="00381BCA">
          <w:rPr>
            <w:webHidden/>
          </w:rPr>
          <w:fldChar w:fldCharType="begin"/>
        </w:r>
        <w:r w:rsidR="009B7F0D" w:rsidRPr="000961F5">
          <w:rPr>
            <w:webHidden/>
          </w:rPr>
          <w:instrText xml:space="preserve"> PAGEREF _Toc65145907 \h </w:instrText>
        </w:r>
        <w:r w:rsidR="009B7F0D" w:rsidRPr="00381BCA">
          <w:rPr>
            <w:webHidden/>
          </w:rPr>
        </w:r>
        <w:r w:rsidR="009B7F0D" w:rsidRPr="00381BCA">
          <w:rPr>
            <w:webHidden/>
          </w:rPr>
          <w:fldChar w:fldCharType="separate"/>
        </w:r>
        <w:r w:rsidR="00653A71">
          <w:rPr>
            <w:webHidden/>
          </w:rPr>
          <w:t>170</w:t>
        </w:r>
        <w:r w:rsidR="009B7F0D" w:rsidRPr="00381BCA">
          <w:rPr>
            <w:webHidden/>
          </w:rPr>
          <w:fldChar w:fldCharType="end"/>
        </w:r>
      </w:hyperlink>
    </w:p>
    <w:p w14:paraId="045EB671" w14:textId="6D1EB388" w:rsidR="009B7F0D" w:rsidRPr="00381BCA" w:rsidRDefault="0036567B">
      <w:pPr>
        <w:pStyle w:val="TOC4"/>
        <w:rPr>
          <w:rFonts w:eastAsiaTheme="minorEastAsia"/>
          <w:color w:val="auto"/>
          <w:sz w:val="22"/>
          <w:szCs w:val="22"/>
          <w:lang w:val="en-US" w:eastAsia="zh-CN"/>
        </w:rPr>
      </w:pPr>
      <w:hyperlink w:anchor="_Toc65145908" w:history="1">
        <w:r w:rsidR="009B7F0D" w:rsidRPr="000961F5">
          <w:rPr>
            <w:rStyle w:val="Hyperlink"/>
          </w:rPr>
          <w:t>2.4.3.7</w:t>
        </w:r>
        <w:r w:rsidR="009B7F0D" w:rsidRPr="00381BCA">
          <w:rPr>
            <w:rFonts w:eastAsiaTheme="minorEastAsia"/>
            <w:color w:val="auto"/>
            <w:sz w:val="22"/>
            <w:szCs w:val="22"/>
            <w:lang w:val="en-US" w:eastAsia="zh-CN"/>
          </w:rPr>
          <w:tab/>
        </w:r>
        <w:r w:rsidR="009B7F0D" w:rsidRPr="000961F5">
          <w:rPr>
            <w:rStyle w:val="Hyperlink"/>
          </w:rPr>
          <w:t>MT 195 Rejection (HKD / CNY / USD)</w:t>
        </w:r>
        <w:r w:rsidR="009B7F0D" w:rsidRPr="000961F5">
          <w:rPr>
            <w:webHidden/>
          </w:rPr>
          <w:tab/>
        </w:r>
        <w:r w:rsidR="009B7F0D" w:rsidRPr="00381BCA">
          <w:rPr>
            <w:webHidden/>
          </w:rPr>
          <w:fldChar w:fldCharType="begin"/>
        </w:r>
        <w:r w:rsidR="009B7F0D" w:rsidRPr="000961F5">
          <w:rPr>
            <w:webHidden/>
          </w:rPr>
          <w:instrText xml:space="preserve"> PAGEREF _Toc65145908 \h </w:instrText>
        </w:r>
        <w:r w:rsidR="009B7F0D" w:rsidRPr="00381BCA">
          <w:rPr>
            <w:webHidden/>
          </w:rPr>
        </w:r>
        <w:r w:rsidR="009B7F0D" w:rsidRPr="00381BCA">
          <w:rPr>
            <w:webHidden/>
          </w:rPr>
          <w:fldChar w:fldCharType="separate"/>
        </w:r>
        <w:r w:rsidR="00653A71">
          <w:rPr>
            <w:webHidden/>
          </w:rPr>
          <w:t>171</w:t>
        </w:r>
        <w:r w:rsidR="009B7F0D" w:rsidRPr="00381BCA">
          <w:rPr>
            <w:webHidden/>
          </w:rPr>
          <w:fldChar w:fldCharType="end"/>
        </w:r>
      </w:hyperlink>
    </w:p>
    <w:p w14:paraId="4089C34D" w14:textId="24763FFC" w:rsidR="009B7F0D" w:rsidRPr="00381BCA" w:rsidRDefault="0036567B">
      <w:pPr>
        <w:pStyle w:val="TOC3"/>
        <w:rPr>
          <w:rFonts w:eastAsiaTheme="minorEastAsia"/>
          <w:b w:val="0"/>
          <w:color w:val="auto"/>
          <w:sz w:val="22"/>
          <w:szCs w:val="22"/>
          <w:lang w:val="en-US" w:eastAsia="zh-CN"/>
        </w:rPr>
      </w:pPr>
      <w:hyperlink w:anchor="_Toc65145909" w:history="1">
        <w:r w:rsidR="009B7F0D" w:rsidRPr="000961F5">
          <w:rPr>
            <w:rStyle w:val="Hyperlink"/>
          </w:rPr>
          <w:t>2.4.4</w:t>
        </w:r>
        <w:r w:rsidR="009B7F0D" w:rsidRPr="00381BCA">
          <w:rPr>
            <w:rFonts w:eastAsiaTheme="minorEastAsia"/>
            <w:b w:val="0"/>
            <w:color w:val="auto"/>
            <w:sz w:val="22"/>
            <w:szCs w:val="22"/>
            <w:lang w:val="en-US" w:eastAsia="zh-CN"/>
          </w:rPr>
          <w:tab/>
        </w:r>
        <w:r w:rsidR="009B7F0D" w:rsidRPr="000961F5">
          <w:rPr>
            <w:rStyle w:val="Hyperlink"/>
          </w:rPr>
          <w:t>External: API Gateway</w:t>
        </w:r>
        <w:r w:rsidR="009B7F0D" w:rsidRPr="000961F5">
          <w:rPr>
            <w:webHidden/>
          </w:rPr>
          <w:tab/>
        </w:r>
        <w:r w:rsidR="009B7F0D" w:rsidRPr="00381BCA">
          <w:rPr>
            <w:webHidden/>
          </w:rPr>
          <w:fldChar w:fldCharType="begin"/>
        </w:r>
        <w:r w:rsidR="009B7F0D" w:rsidRPr="000961F5">
          <w:rPr>
            <w:webHidden/>
          </w:rPr>
          <w:instrText xml:space="preserve"> PAGEREF _Toc65145909 \h </w:instrText>
        </w:r>
        <w:r w:rsidR="009B7F0D" w:rsidRPr="00381BCA">
          <w:rPr>
            <w:webHidden/>
          </w:rPr>
        </w:r>
        <w:r w:rsidR="009B7F0D" w:rsidRPr="00381BCA">
          <w:rPr>
            <w:webHidden/>
          </w:rPr>
          <w:fldChar w:fldCharType="separate"/>
        </w:r>
        <w:r w:rsidR="00653A71">
          <w:rPr>
            <w:webHidden/>
          </w:rPr>
          <w:t>172</w:t>
        </w:r>
        <w:r w:rsidR="009B7F0D" w:rsidRPr="00381BCA">
          <w:rPr>
            <w:webHidden/>
          </w:rPr>
          <w:fldChar w:fldCharType="end"/>
        </w:r>
      </w:hyperlink>
    </w:p>
    <w:p w14:paraId="00163EED" w14:textId="30E34855" w:rsidR="009B7F0D" w:rsidRPr="00381BCA" w:rsidRDefault="0036567B">
      <w:pPr>
        <w:pStyle w:val="TOC4"/>
        <w:rPr>
          <w:rFonts w:eastAsiaTheme="minorEastAsia"/>
          <w:color w:val="auto"/>
          <w:sz w:val="22"/>
          <w:szCs w:val="22"/>
          <w:lang w:val="en-US" w:eastAsia="zh-CN"/>
        </w:rPr>
      </w:pPr>
      <w:hyperlink w:anchor="_Toc65145910" w:history="1">
        <w:r w:rsidR="009B7F0D" w:rsidRPr="000961F5">
          <w:rPr>
            <w:rStyle w:val="Hyperlink"/>
          </w:rPr>
          <w:t>2.4.4.1</w:t>
        </w:r>
        <w:r w:rsidR="009B7F0D" w:rsidRPr="00381BCA">
          <w:rPr>
            <w:rFonts w:eastAsiaTheme="minorEastAsia"/>
            <w:color w:val="auto"/>
            <w:sz w:val="22"/>
            <w:szCs w:val="22"/>
            <w:lang w:val="en-US" w:eastAsia="zh-CN"/>
          </w:rPr>
          <w:tab/>
        </w:r>
        <w:r w:rsidR="009B7F0D" w:rsidRPr="000961F5">
          <w:rPr>
            <w:rStyle w:val="Hyperlink"/>
          </w:rPr>
          <w:t>Enquire IPO Reference Data</w:t>
        </w:r>
        <w:r w:rsidR="009B7F0D" w:rsidRPr="000961F5">
          <w:rPr>
            <w:webHidden/>
          </w:rPr>
          <w:tab/>
        </w:r>
        <w:r w:rsidR="009B7F0D" w:rsidRPr="00381BCA">
          <w:rPr>
            <w:webHidden/>
          </w:rPr>
          <w:fldChar w:fldCharType="begin"/>
        </w:r>
        <w:r w:rsidR="009B7F0D" w:rsidRPr="000961F5">
          <w:rPr>
            <w:webHidden/>
          </w:rPr>
          <w:instrText xml:space="preserve"> PAGEREF _Toc65145910 \h </w:instrText>
        </w:r>
        <w:r w:rsidR="009B7F0D" w:rsidRPr="00381BCA">
          <w:rPr>
            <w:webHidden/>
          </w:rPr>
        </w:r>
        <w:r w:rsidR="009B7F0D" w:rsidRPr="00381BCA">
          <w:rPr>
            <w:webHidden/>
          </w:rPr>
          <w:fldChar w:fldCharType="separate"/>
        </w:r>
        <w:r w:rsidR="00653A71">
          <w:rPr>
            <w:webHidden/>
          </w:rPr>
          <w:t>172</w:t>
        </w:r>
        <w:r w:rsidR="009B7F0D" w:rsidRPr="00381BCA">
          <w:rPr>
            <w:webHidden/>
          </w:rPr>
          <w:fldChar w:fldCharType="end"/>
        </w:r>
      </w:hyperlink>
    </w:p>
    <w:p w14:paraId="7078CC1B" w14:textId="0F616239" w:rsidR="009B7F0D" w:rsidRPr="00381BCA" w:rsidRDefault="0036567B">
      <w:pPr>
        <w:pStyle w:val="TOC4"/>
        <w:rPr>
          <w:rFonts w:eastAsiaTheme="minorEastAsia"/>
          <w:color w:val="auto"/>
          <w:sz w:val="22"/>
          <w:szCs w:val="22"/>
          <w:lang w:val="en-US" w:eastAsia="zh-CN"/>
        </w:rPr>
      </w:pPr>
      <w:hyperlink w:anchor="_Toc65145911" w:history="1">
        <w:r w:rsidR="009B7F0D" w:rsidRPr="000961F5">
          <w:rPr>
            <w:rStyle w:val="Hyperlink"/>
          </w:rPr>
          <w:t>2.4.4.2</w:t>
        </w:r>
        <w:r w:rsidR="009B7F0D" w:rsidRPr="00381BCA">
          <w:rPr>
            <w:rFonts w:eastAsiaTheme="minorEastAsia"/>
            <w:color w:val="auto"/>
            <w:sz w:val="22"/>
            <w:szCs w:val="22"/>
            <w:lang w:val="en-US" w:eastAsia="zh-CN"/>
          </w:rPr>
          <w:tab/>
        </w:r>
        <w:r w:rsidR="009B7F0D" w:rsidRPr="000961F5">
          <w:rPr>
            <w:rStyle w:val="Hyperlink"/>
          </w:rPr>
          <w:t>Add, Edit and Delete EIPO Application Entries</w:t>
        </w:r>
        <w:r w:rsidR="009B7F0D" w:rsidRPr="000961F5">
          <w:rPr>
            <w:webHidden/>
          </w:rPr>
          <w:tab/>
        </w:r>
        <w:r w:rsidR="009B7F0D" w:rsidRPr="00381BCA">
          <w:rPr>
            <w:webHidden/>
          </w:rPr>
          <w:fldChar w:fldCharType="begin"/>
        </w:r>
        <w:r w:rsidR="009B7F0D" w:rsidRPr="000961F5">
          <w:rPr>
            <w:webHidden/>
          </w:rPr>
          <w:instrText xml:space="preserve"> PAGEREF _Toc65145911 \h </w:instrText>
        </w:r>
        <w:r w:rsidR="009B7F0D" w:rsidRPr="00381BCA">
          <w:rPr>
            <w:webHidden/>
          </w:rPr>
        </w:r>
        <w:r w:rsidR="009B7F0D" w:rsidRPr="00381BCA">
          <w:rPr>
            <w:webHidden/>
          </w:rPr>
          <w:fldChar w:fldCharType="separate"/>
        </w:r>
        <w:r w:rsidR="00653A71">
          <w:rPr>
            <w:webHidden/>
          </w:rPr>
          <w:t>174</w:t>
        </w:r>
        <w:r w:rsidR="009B7F0D" w:rsidRPr="00381BCA">
          <w:rPr>
            <w:webHidden/>
          </w:rPr>
          <w:fldChar w:fldCharType="end"/>
        </w:r>
      </w:hyperlink>
    </w:p>
    <w:p w14:paraId="653B28FC" w14:textId="04C9A986" w:rsidR="009B7F0D" w:rsidRPr="00381BCA" w:rsidRDefault="0036567B">
      <w:pPr>
        <w:pStyle w:val="TOC4"/>
        <w:rPr>
          <w:rFonts w:eastAsiaTheme="minorEastAsia"/>
          <w:color w:val="auto"/>
          <w:sz w:val="22"/>
          <w:szCs w:val="22"/>
          <w:lang w:val="en-US" w:eastAsia="zh-CN"/>
        </w:rPr>
      </w:pPr>
      <w:hyperlink w:anchor="_Toc65145912" w:history="1">
        <w:r w:rsidR="009B7F0D" w:rsidRPr="000961F5">
          <w:rPr>
            <w:rStyle w:val="Hyperlink"/>
          </w:rPr>
          <w:t>2.4.4.3</w:t>
        </w:r>
        <w:r w:rsidR="009B7F0D" w:rsidRPr="00381BCA">
          <w:rPr>
            <w:rFonts w:eastAsiaTheme="minorEastAsia"/>
            <w:color w:val="auto"/>
            <w:sz w:val="22"/>
            <w:szCs w:val="22"/>
            <w:lang w:val="en-US" w:eastAsia="zh-CN"/>
          </w:rPr>
          <w:tab/>
        </w:r>
        <w:r w:rsidR="009B7F0D" w:rsidRPr="000961F5">
          <w:rPr>
            <w:rStyle w:val="Hyperlink"/>
          </w:rPr>
          <w:t>Enquire EIPO Application Entries</w:t>
        </w:r>
        <w:r w:rsidR="009B7F0D" w:rsidRPr="000961F5">
          <w:rPr>
            <w:webHidden/>
          </w:rPr>
          <w:tab/>
        </w:r>
        <w:r w:rsidR="009B7F0D" w:rsidRPr="00381BCA">
          <w:rPr>
            <w:webHidden/>
          </w:rPr>
          <w:fldChar w:fldCharType="begin"/>
        </w:r>
        <w:r w:rsidR="009B7F0D" w:rsidRPr="000961F5">
          <w:rPr>
            <w:webHidden/>
          </w:rPr>
          <w:instrText xml:space="preserve"> PAGEREF _Toc65145912 \h </w:instrText>
        </w:r>
        <w:r w:rsidR="009B7F0D" w:rsidRPr="00381BCA">
          <w:rPr>
            <w:webHidden/>
          </w:rPr>
        </w:r>
        <w:r w:rsidR="009B7F0D" w:rsidRPr="00381BCA">
          <w:rPr>
            <w:webHidden/>
          </w:rPr>
          <w:fldChar w:fldCharType="separate"/>
        </w:r>
        <w:r w:rsidR="00653A71">
          <w:rPr>
            <w:webHidden/>
          </w:rPr>
          <w:t>175</w:t>
        </w:r>
        <w:r w:rsidR="009B7F0D" w:rsidRPr="00381BCA">
          <w:rPr>
            <w:webHidden/>
          </w:rPr>
          <w:fldChar w:fldCharType="end"/>
        </w:r>
      </w:hyperlink>
    </w:p>
    <w:p w14:paraId="29A038DE" w14:textId="3D4B2384" w:rsidR="009B7F0D" w:rsidRPr="00381BCA" w:rsidRDefault="0036567B">
      <w:pPr>
        <w:pStyle w:val="TOC2"/>
        <w:rPr>
          <w:rFonts w:eastAsiaTheme="minorEastAsia"/>
          <w:b w:val="0"/>
          <w:snapToGrid/>
          <w:color w:val="auto"/>
          <w:sz w:val="22"/>
          <w:szCs w:val="22"/>
          <w:lang w:val="en-US" w:eastAsia="zh-CN"/>
        </w:rPr>
      </w:pPr>
      <w:hyperlink w:anchor="_Toc65145913" w:history="1">
        <w:r w:rsidR="009B7F0D" w:rsidRPr="000961F5">
          <w:rPr>
            <w:rStyle w:val="Hyperlink"/>
          </w:rPr>
          <w:t>2.5</w:t>
        </w:r>
        <w:r w:rsidR="009B7F0D" w:rsidRPr="00381BCA">
          <w:rPr>
            <w:rFonts w:eastAsiaTheme="minorEastAsia"/>
            <w:b w:val="0"/>
            <w:snapToGrid/>
            <w:color w:val="auto"/>
            <w:sz w:val="22"/>
            <w:szCs w:val="22"/>
            <w:lang w:val="en-US" w:eastAsia="zh-CN"/>
          </w:rPr>
          <w:tab/>
        </w:r>
        <w:r w:rsidR="009B7F0D" w:rsidRPr="000961F5">
          <w:rPr>
            <w:rStyle w:val="Hyperlink"/>
          </w:rPr>
          <w:t>Delivery Channel</w:t>
        </w:r>
        <w:r w:rsidR="009B7F0D" w:rsidRPr="000961F5">
          <w:rPr>
            <w:webHidden/>
          </w:rPr>
          <w:tab/>
        </w:r>
        <w:r w:rsidR="009B7F0D" w:rsidRPr="00381BCA">
          <w:rPr>
            <w:webHidden/>
          </w:rPr>
          <w:fldChar w:fldCharType="begin"/>
        </w:r>
        <w:r w:rsidR="009B7F0D" w:rsidRPr="000961F5">
          <w:rPr>
            <w:webHidden/>
          </w:rPr>
          <w:instrText xml:space="preserve"> PAGEREF _Toc65145913 \h </w:instrText>
        </w:r>
        <w:r w:rsidR="009B7F0D" w:rsidRPr="00381BCA">
          <w:rPr>
            <w:webHidden/>
          </w:rPr>
        </w:r>
        <w:r w:rsidR="009B7F0D" w:rsidRPr="00381BCA">
          <w:rPr>
            <w:webHidden/>
          </w:rPr>
          <w:fldChar w:fldCharType="separate"/>
        </w:r>
        <w:r w:rsidR="00653A71">
          <w:rPr>
            <w:webHidden/>
          </w:rPr>
          <w:t>177</w:t>
        </w:r>
        <w:r w:rsidR="009B7F0D" w:rsidRPr="00381BCA">
          <w:rPr>
            <w:webHidden/>
          </w:rPr>
          <w:fldChar w:fldCharType="end"/>
        </w:r>
      </w:hyperlink>
    </w:p>
    <w:p w14:paraId="02B27704" w14:textId="0AA1E099" w:rsidR="009B7F0D" w:rsidRPr="00381BCA" w:rsidRDefault="0036567B">
      <w:pPr>
        <w:pStyle w:val="TOC3"/>
        <w:rPr>
          <w:rFonts w:eastAsiaTheme="minorEastAsia"/>
          <w:b w:val="0"/>
          <w:color w:val="auto"/>
          <w:sz w:val="22"/>
          <w:szCs w:val="22"/>
          <w:lang w:val="en-US" w:eastAsia="zh-CN"/>
        </w:rPr>
      </w:pPr>
      <w:hyperlink w:anchor="_Toc65145914" w:history="1">
        <w:r w:rsidR="009B7F0D" w:rsidRPr="000961F5">
          <w:rPr>
            <w:rStyle w:val="Hyperlink"/>
          </w:rPr>
          <w:t>2.5.1</w:t>
        </w:r>
        <w:r w:rsidR="009B7F0D" w:rsidRPr="00381BCA">
          <w:rPr>
            <w:rFonts w:eastAsiaTheme="minorEastAsia"/>
            <w:b w:val="0"/>
            <w:color w:val="auto"/>
            <w:sz w:val="22"/>
            <w:szCs w:val="22"/>
            <w:lang w:val="en-US" w:eastAsia="zh-CN"/>
          </w:rPr>
          <w:tab/>
        </w:r>
        <w:r w:rsidR="009B7F0D" w:rsidRPr="000961F5">
          <w:rPr>
            <w:rStyle w:val="Hyperlink"/>
          </w:rPr>
          <w:t>Support on Web Browsers</w:t>
        </w:r>
        <w:r w:rsidR="009B7F0D" w:rsidRPr="000961F5">
          <w:rPr>
            <w:webHidden/>
          </w:rPr>
          <w:tab/>
        </w:r>
        <w:r w:rsidR="009B7F0D" w:rsidRPr="00381BCA">
          <w:rPr>
            <w:webHidden/>
          </w:rPr>
          <w:fldChar w:fldCharType="begin"/>
        </w:r>
        <w:r w:rsidR="009B7F0D" w:rsidRPr="000961F5">
          <w:rPr>
            <w:webHidden/>
          </w:rPr>
          <w:instrText xml:space="preserve"> PAGEREF _Toc65145914 \h </w:instrText>
        </w:r>
        <w:r w:rsidR="009B7F0D" w:rsidRPr="00381BCA">
          <w:rPr>
            <w:webHidden/>
          </w:rPr>
        </w:r>
        <w:r w:rsidR="009B7F0D" w:rsidRPr="00381BCA">
          <w:rPr>
            <w:webHidden/>
          </w:rPr>
          <w:fldChar w:fldCharType="separate"/>
        </w:r>
        <w:r w:rsidR="00653A71">
          <w:rPr>
            <w:webHidden/>
          </w:rPr>
          <w:t>177</w:t>
        </w:r>
        <w:r w:rsidR="009B7F0D" w:rsidRPr="00381BCA">
          <w:rPr>
            <w:webHidden/>
          </w:rPr>
          <w:fldChar w:fldCharType="end"/>
        </w:r>
      </w:hyperlink>
    </w:p>
    <w:p w14:paraId="138C8A2E" w14:textId="5B14286D" w:rsidR="009B7F0D" w:rsidRPr="00381BCA" w:rsidRDefault="0036567B">
      <w:pPr>
        <w:pStyle w:val="TOC4"/>
        <w:rPr>
          <w:rFonts w:eastAsiaTheme="minorEastAsia"/>
          <w:color w:val="auto"/>
          <w:sz w:val="22"/>
          <w:szCs w:val="22"/>
          <w:lang w:val="en-US" w:eastAsia="zh-CN"/>
        </w:rPr>
      </w:pPr>
      <w:hyperlink w:anchor="_Toc65145915" w:history="1">
        <w:r w:rsidR="009B7F0D" w:rsidRPr="000961F5">
          <w:rPr>
            <w:rStyle w:val="Hyperlink"/>
          </w:rPr>
          <w:t>2.5.1.1</w:t>
        </w:r>
        <w:r w:rsidR="009B7F0D" w:rsidRPr="00381BCA">
          <w:rPr>
            <w:rFonts w:eastAsiaTheme="minorEastAsia"/>
            <w:color w:val="auto"/>
            <w:sz w:val="22"/>
            <w:szCs w:val="22"/>
            <w:lang w:val="en-US" w:eastAsia="zh-CN"/>
          </w:rPr>
          <w:tab/>
        </w:r>
        <w:r w:rsidR="009B7F0D" w:rsidRPr="000961F5">
          <w:rPr>
            <w:rStyle w:val="Hyperlink"/>
          </w:rPr>
          <w:t>Supported Browser Types</w:t>
        </w:r>
        <w:r w:rsidR="009B7F0D" w:rsidRPr="000961F5">
          <w:rPr>
            <w:webHidden/>
          </w:rPr>
          <w:tab/>
        </w:r>
        <w:r w:rsidR="009B7F0D" w:rsidRPr="00381BCA">
          <w:rPr>
            <w:webHidden/>
          </w:rPr>
          <w:fldChar w:fldCharType="begin"/>
        </w:r>
        <w:r w:rsidR="009B7F0D" w:rsidRPr="000961F5">
          <w:rPr>
            <w:webHidden/>
          </w:rPr>
          <w:instrText xml:space="preserve"> PAGEREF _Toc65145915 \h </w:instrText>
        </w:r>
        <w:r w:rsidR="009B7F0D" w:rsidRPr="00381BCA">
          <w:rPr>
            <w:webHidden/>
          </w:rPr>
        </w:r>
        <w:r w:rsidR="009B7F0D" w:rsidRPr="00381BCA">
          <w:rPr>
            <w:webHidden/>
          </w:rPr>
          <w:fldChar w:fldCharType="separate"/>
        </w:r>
        <w:r w:rsidR="00653A71">
          <w:rPr>
            <w:webHidden/>
          </w:rPr>
          <w:t>177</w:t>
        </w:r>
        <w:r w:rsidR="009B7F0D" w:rsidRPr="00381BCA">
          <w:rPr>
            <w:webHidden/>
          </w:rPr>
          <w:fldChar w:fldCharType="end"/>
        </w:r>
      </w:hyperlink>
    </w:p>
    <w:p w14:paraId="119DC342" w14:textId="28B89CAC" w:rsidR="009B7F0D" w:rsidRPr="00381BCA" w:rsidRDefault="0036567B">
      <w:pPr>
        <w:pStyle w:val="TOC4"/>
        <w:rPr>
          <w:rFonts w:eastAsiaTheme="minorEastAsia"/>
          <w:color w:val="auto"/>
          <w:sz w:val="22"/>
          <w:szCs w:val="22"/>
          <w:lang w:val="en-US" w:eastAsia="zh-CN"/>
        </w:rPr>
      </w:pPr>
      <w:hyperlink w:anchor="_Toc65145916" w:history="1">
        <w:r w:rsidR="009B7F0D" w:rsidRPr="000961F5">
          <w:rPr>
            <w:rStyle w:val="Hyperlink"/>
          </w:rPr>
          <w:t>2.5.1.2</w:t>
        </w:r>
        <w:r w:rsidR="009B7F0D" w:rsidRPr="00381BCA">
          <w:rPr>
            <w:rFonts w:eastAsiaTheme="minorEastAsia"/>
            <w:color w:val="auto"/>
            <w:sz w:val="22"/>
            <w:szCs w:val="22"/>
            <w:lang w:val="en-US" w:eastAsia="zh-CN"/>
          </w:rPr>
          <w:tab/>
        </w:r>
        <w:r w:rsidR="009B7F0D" w:rsidRPr="000961F5">
          <w:rPr>
            <w:rStyle w:val="Hyperlink"/>
          </w:rPr>
          <w:t>Webpage responsiveness</w:t>
        </w:r>
        <w:r w:rsidR="009B7F0D" w:rsidRPr="000961F5">
          <w:rPr>
            <w:webHidden/>
          </w:rPr>
          <w:tab/>
        </w:r>
        <w:r w:rsidR="009B7F0D" w:rsidRPr="00381BCA">
          <w:rPr>
            <w:webHidden/>
          </w:rPr>
          <w:fldChar w:fldCharType="begin"/>
        </w:r>
        <w:r w:rsidR="009B7F0D" w:rsidRPr="000961F5">
          <w:rPr>
            <w:webHidden/>
          </w:rPr>
          <w:instrText xml:space="preserve"> PAGEREF _Toc65145916 \h </w:instrText>
        </w:r>
        <w:r w:rsidR="009B7F0D" w:rsidRPr="00381BCA">
          <w:rPr>
            <w:webHidden/>
          </w:rPr>
        </w:r>
        <w:r w:rsidR="009B7F0D" w:rsidRPr="00381BCA">
          <w:rPr>
            <w:webHidden/>
          </w:rPr>
          <w:fldChar w:fldCharType="separate"/>
        </w:r>
        <w:r w:rsidR="00653A71">
          <w:rPr>
            <w:webHidden/>
          </w:rPr>
          <w:t>177</w:t>
        </w:r>
        <w:r w:rsidR="009B7F0D" w:rsidRPr="00381BCA">
          <w:rPr>
            <w:webHidden/>
          </w:rPr>
          <w:fldChar w:fldCharType="end"/>
        </w:r>
      </w:hyperlink>
    </w:p>
    <w:p w14:paraId="6C587C76" w14:textId="0F76DE24" w:rsidR="009B7F0D" w:rsidRPr="00381BCA" w:rsidRDefault="0036567B">
      <w:pPr>
        <w:pStyle w:val="TOC3"/>
        <w:rPr>
          <w:rFonts w:eastAsiaTheme="minorEastAsia"/>
          <w:b w:val="0"/>
          <w:color w:val="auto"/>
          <w:sz w:val="22"/>
          <w:szCs w:val="22"/>
          <w:lang w:val="en-US" w:eastAsia="zh-CN"/>
        </w:rPr>
      </w:pPr>
      <w:hyperlink w:anchor="_Toc65145917" w:history="1">
        <w:r w:rsidR="009B7F0D" w:rsidRPr="000961F5">
          <w:rPr>
            <w:rStyle w:val="Hyperlink"/>
          </w:rPr>
          <w:t>2.5.2</w:t>
        </w:r>
        <w:r w:rsidR="009B7F0D" w:rsidRPr="00381BCA">
          <w:rPr>
            <w:rFonts w:eastAsiaTheme="minorEastAsia"/>
            <w:b w:val="0"/>
            <w:color w:val="auto"/>
            <w:sz w:val="22"/>
            <w:szCs w:val="22"/>
            <w:lang w:val="en-US" w:eastAsia="zh-CN"/>
          </w:rPr>
          <w:tab/>
        </w:r>
        <w:r w:rsidR="009B7F0D" w:rsidRPr="000961F5">
          <w:rPr>
            <w:rStyle w:val="Hyperlink"/>
          </w:rPr>
          <w:t>Support on Mobile Operating Systems</w:t>
        </w:r>
        <w:r w:rsidR="009B7F0D" w:rsidRPr="000961F5">
          <w:rPr>
            <w:webHidden/>
          </w:rPr>
          <w:tab/>
        </w:r>
        <w:r w:rsidR="009B7F0D" w:rsidRPr="00381BCA">
          <w:rPr>
            <w:webHidden/>
          </w:rPr>
          <w:fldChar w:fldCharType="begin"/>
        </w:r>
        <w:r w:rsidR="009B7F0D" w:rsidRPr="000961F5">
          <w:rPr>
            <w:webHidden/>
          </w:rPr>
          <w:instrText xml:space="preserve"> PAGEREF _Toc65145917 \h </w:instrText>
        </w:r>
        <w:r w:rsidR="009B7F0D" w:rsidRPr="00381BCA">
          <w:rPr>
            <w:webHidden/>
          </w:rPr>
        </w:r>
        <w:r w:rsidR="009B7F0D" w:rsidRPr="00381BCA">
          <w:rPr>
            <w:webHidden/>
          </w:rPr>
          <w:fldChar w:fldCharType="separate"/>
        </w:r>
        <w:r w:rsidR="00653A71">
          <w:rPr>
            <w:webHidden/>
          </w:rPr>
          <w:t>177</w:t>
        </w:r>
        <w:r w:rsidR="009B7F0D" w:rsidRPr="00381BCA">
          <w:rPr>
            <w:webHidden/>
          </w:rPr>
          <w:fldChar w:fldCharType="end"/>
        </w:r>
      </w:hyperlink>
    </w:p>
    <w:p w14:paraId="19ABB1A2" w14:textId="4A1A5308" w:rsidR="009B7F0D" w:rsidRPr="00381BCA" w:rsidRDefault="0036567B">
      <w:pPr>
        <w:pStyle w:val="TOC4"/>
        <w:rPr>
          <w:rFonts w:eastAsiaTheme="minorEastAsia"/>
          <w:color w:val="auto"/>
          <w:sz w:val="22"/>
          <w:szCs w:val="22"/>
          <w:lang w:val="en-US" w:eastAsia="zh-CN"/>
        </w:rPr>
      </w:pPr>
      <w:hyperlink w:anchor="_Toc65145918" w:history="1">
        <w:r w:rsidR="009B7F0D" w:rsidRPr="000961F5">
          <w:rPr>
            <w:rStyle w:val="Hyperlink"/>
          </w:rPr>
          <w:t>2.5.2.1</w:t>
        </w:r>
        <w:r w:rsidR="009B7F0D" w:rsidRPr="00381BCA">
          <w:rPr>
            <w:rFonts w:eastAsiaTheme="minorEastAsia"/>
            <w:color w:val="auto"/>
            <w:sz w:val="22"/>
            <w:szCs w:val="22"/>
            <w:lang w:val="en-US" w:eastAsia="zh-CN"/>
          </w:rPr>
          <w:tab/>
        </w:r>
        <w:r w:rsidR="009B7F0D" w:rsidRPr="000961F5">
          <w:rPr>
            <w:rStyle w:val="Hyperlink"/>
          </w:rPr>
          <w:t>Supported Operating Systems</w:t>
        </w:r>
        <w:r w:rsidR="009B7F0D" w:rsidRPr="000961F5">
          <w:rPr>
            <w:webHidden/>
          </w:rPr>
          <w:tab/>
        </w:r>
        <w:r w:rsidR="009B7F0D" w:rsidRPr="00381BCA">
          <w:rPr>
            <w:webHidden/>
          </w:rPr>
          <w:fldChar w:fldCharType="begin"/>
        </w:r>
        <w:r w:rsidR="009B7F0D" w:rsidRPr="000961F5">
          <w:rPr>
            <w:webHidden/>
          </w:rPr>
          <w:instrText xml:space="preserve"> PAGEREF _Toc65145918 \h </w:instrText>
        </w:r>
        <w:r w:rsidR="009B7F0D" w:rsidRPr="00381BCA">
          <w:rPr>
            <w:webHidden/>
          </w:rPr>
        </w:r>
        <w:r w:rsidR="009B7F0D" w:rsidRPr="00381BCA">
          <w:rPr>
            <w:webHidden/>
          </w:rPr>
          <w:fldChar w:fldCharType="separate"/>
        </w:r>
        <w:r w:rsidR="00653A71">
          <w:rPr>
            <w:webHidden/>
          </w:rPr>
          <w:t>177</w:t>
        </w:r>
        <w:r w:rsidR="009B7F0D" w:rsidRPr="00381BCA">
          <w:rPr>
            <w:webHidden/>
          </w:rPr>
          <w:fldChar w:fldCharType="end"/>
        </w:r>
      </w:hyperlink>
    </w:p>
    <w:p w14:paraId="6ACA4394" w14:textId="49B736C9" w:rsidR="009B7F0D" w:rsidRPr="00381BCA" w:rsidRDefault="0036567B">
      <w:pPr>
        <w:pStyle w:val="TOC4"/>
        <w:rPr>
          <w:rFonts w:eastAsiaTheme="minorEastAsia"/>
          <w:color w:val="auto"/>
          <w:sz w:val="22"/>
          <w:szCs w:val="22"/>
          <w:lang w:val="en-US" w:eastAsia="zh-CN"/>
        </w:rPr>
      </w:pPr>
      <w:hyperlink w:anchor="_Toc65145919" w:history="1">
        <w:r w:rsidR="009B7F0D" w:rsidRPr="000961F5">
          <w:rPr>
            <w:rStyle w:val="Hyperlink"/>
          </w:rPr>
          <w:t>2.5.2.2</w:t>
        </w:r>
        <w:r w:rsidR="009B7F0D" w:rsidRPr="00381BCA">
          <w:rPr>
            <w:rFonts w:eastAsiaTheme="minorEastAsia"/>
            <w:color w:val="auto"/>
            <w:sz w:val="22"/>
            <w:szCs w:val="22"/>
            <w:lang w:val="en-US" w:eastAsia="zh-CN"/>
          </w:rPr>
          <w:tab/>
        </w:r>
        <w:r w:rsidR="009B7F0D" w:rsidRPr="000961F5">
          <w:rPr>
            <w:rStyle w:val="Hyperlink"/>
          </w:rPr>
          <w:t>Function Entitlement</w:t>
        </w:r>
        <w:r w:rsidR="009B7F0D" w:rsidRPr="000961F5">
          <w:rPr>
            <w:webHidden/>
          </w:rPr>
          <w:tab/>
        </w:r>
        <w:r w:rsidR="009B7F0D" w:rsidRPr="00381BCA">
          <w:rPr>
            <w:webHidden/>
          </w:rPr>
          <w:fldChar w:fldCharType="begin"/>
        </w:r>
        <w:r w:rsidR="009B7F0D" w:rsidRPr="000961F5">
          <w:rPr>
            <w:webHidden/>
          </w:rPr>
          <w:instrText xml:space="preserve"> PAGEREF _Toc65145919 \h </w:instrText>
        </w:r>
        <w:r w:rsidR="009B7F0D" w:rsidRPr="00381BCA">
          <w:rPr>
            <w:webHidden/>
          </w:rPr>
        </w:r>
        <w:r w:rsidR="009B7F0D" w:rsidRPr="00381BCA">
          <w:rPr>
            <w:webHidden/>
          </w:rPr>
          <w:fldChar w:fldCharType="separate"/>
        </w:r>
        <w:r w:rsidR="00653A71">
          <w:rPr>
            <w:webHidden/>
          </w:rPr>
          <w:t>177</w:t>
        </w:r>
        <w:r w:rsidR="009B7F0D" w:rsidRPr="00381BCA">
          <w:rPr>
            <w:webHidden/>
          </w:rPr>
          <w:fldChar w:fldCharType="end"/>
        </w:r>
      </w:hyperlink>
    </w:p>
    <w:p w14:paraId="6C8F79A7" w14:textId="058A9E28" w:rsidR="009B7F0D" w:rsidRPr="00381BCA" w:rsidRDefault="0036567B">
      <w:pPr>
        <w:pStyle w:val="TOC2"/>
        <w:rPr>
          <w:rFonts w:eastAsiaTheme="minorEastAsia"/>
          <w:b w:val="0"/>
          <w:snapToGrid/>
          <w:color w:val="auto"/>
          <w:sz w:val="22"/>
          <w:szCs w:val="22"/>
          <w:lang w:val="en-US" w:eastAsia="zh-CN"/>
        </w:rPr>
      </w:pPr>
      <w:hyperlink w:anchor="_Toc65145920" w:history="1">
        <w:r w:rsidR="009B7F0D" w:rsidRPr="000961F5">
          <w:rPr>
            <w:rStyle w:val="Hyperlink"/>
          </w:rPr>
          <w:t>2.6</w:t>
        </w:r>
        <w:r w:rsidR="009B7F0D" w:rsidRPr="00381BCA">
          <w:rPr>
            <w:rFonts w:eastAsiaTheme="minorEastAsia"/>
            <w:b w:val="0"/>
            <w:snapToGrid/>
            <w:color w:val="auto"/>
            <w:sz w:val="22"/>
            <w:szCs w:val="22"/>
            <w:lang w:val="en-US" w:eastAsia="zh-CN"/>
          </w:rPr>
          <w:tab/>
        </w:r>
        <w:r w:rsidR="009B7F0D" w:rsidRPr="000961F5">
          <w:rPr>
            <w:rStyle w:val="Hyperlink"/>
          </w:rPr>
          <w:t>Reporting and Analytics</w:t>
        </w:r>
        <w:r w:rsidR="009B7F0D" w:rsidRPr="000961F5">
          <w:rPr>
            <w:webHidden/>
          </w:rPr>
          <w:tab/>
        </w:r>
        <w:r w:rsidR="009B7F0D" w:rsidRPr="00381BCA">
          <w:rPr>
            <w:webHidden/>
          </w:rPr>
          <w:fldChar w:fldCharType="begin"/>
        </w:r>
        <w:r w:rsidR="009B7F0D" w:rsidRPr="000961F5">
          <w:rPr>
            <w:webHidden/>
          </w:rPr>
          <w:instrText xml:space="preserve"> PAGEREF _Toc65145920 \h </w:instrText>
        </w:r>
        <w:r w:rsidR="009B7F0D" w:rsidRPr="00381BCA">
          <w:rPr>
            <w:webHidden/>
          </w:rPr>
        </w:r>
        <w:r w:rsidR="009B7F0D" w:rsidRPr="00381BCA">
          <w:rPr>
            <w:webHidden/>
          </w:rPr>
          <w:fldChar w:fldCharType="separate"/>
        </w:r>
        <w:r w:rsidR="00653A71">
          <w:rPr>
            <w:webHidden/>
          </w:rPr>
          <w:t>179</w:t>
        </w:r>
        <w:r w:rsidR="009B7F0D" w:rsidRPr="00381BCA">
          <w:rPr>
            <w:webHidden/>
          </w:rPr>
          <w:fldChar w:fldCharType="end"/>
        </w:r>
      </w:hyperlink>
    </w:p>
    <w:p w14:paraId="573AE34B" w14:textId="524D9CC3" w:rsidR="009B7F0D" w:rsidRPr="00381BCA" w:rsidRDefault="0036567B">
      <w:pPr>
        <w:pStyle w:val="TOC3"/>
        <w:rPr>
          <w:rFonts w:eastAsiaTheme="minorEastAsia"/>
          <w:b w:val="0"/>
          <w:color w:val="auto"/>
          <w:sz w:val="22"/>
          <w:szCs w:val="22"/>
          <w:lang w:val="en-US" w:eastAsia="zh-CN"/>
        </w:rPr>
      </w:pPr>
      <w:hyperlink w:anchor="_Toc65145921" w:history="1">
        <w:r w:rsidR="009B7F0D" w:rsidRPr="000961F5">
          <w:rPr>
            <w:rStyle w:val="Hyperlink"/>
          </w:rPr>
          <w:t>2.6.1</w:t>
        </w:r>
        <w:r w:rsidR="009B7F0D" w:rsidRPr="00381BCA">
          <w:rPr>
            <w:rFonts w:eastAsiaTheme="minorEastAsia"/>
            <w:b w:val="0"/>
            <w:color w:val="auto"/>
            <w:sz w:val="22"/>
            <w:szCs w:val="22"/>
            <w:lang w:val="en-US" w:eastAsia="zh-CN"/>
          </w:rPr>
          <w:tab/>
        </w:r>
        <w:r w:rsidR="009B7F0D" w:rsidRPr="000961F5">
          <w:rPr>
            <w:rStyle w:val="Hyperlink"/>
          </w:rPr>
          <w:t>Data and Operational Reports</w:t>
        </w:r>
        <w:r w:rsidR="009B7F0D" w:rsidRPr="000961F5">
          <w:rPr>
            <w:webHidden/>
          </w:rPr>
          <w:tab/>
        </w:r>
        <w:r w:rsidR="009B7F0D" w:rsidRPr="00381BCA">
          <w:rPr>
            <w:webHidden/>
          </w:rPr>
          <w:fldChar w:fldCharType="begin"/>
        </w:r>
        <w:r w:rsidR="009B7F0D" w:rsidRPr="000961F5">
          <w:rPr>
            <w:webHidden/>
          </w:rPr>
          <w:instrText xml:space="preserve"> PAGEREF _Toc65145921 \h </w:instrText>
        </w:r>
        <w:r w:rsidR="009B7F0D" w:rsidRPr="00381BCA">
          <w:rPr>
            <w:webHidden/>
          </w:rPr>
        </w:r>
        <w:r w:rsidR="009B7F0D" w:rsidRPr="00381BCA">
          <w:rPr>
            <w:webHidden/>
          </w:rPr>
          <w:fldChar w:fldCharType="separate"/>
        </w:r>
        <w:r w:rsidR="00653A71">
          <w:rPr>
            <w:webHidden/>
          </w:rPr>
          <w:t>179</w:t>
        </w:r>
        <w:r w:rsidR="009B7F0D" w:rsidRPr="00381BCA">
          <w:rPr>
            <w:webHidden/>
          </w:rPr>
          <w:fldChar w:fldCharType="end"/>
        </w:r>
      </w:hyperlink>
    </w:p>
    <w:p w14:paraId="092E962E" w14:textId="14411711" w:rsidR="009B7F0D" w:rsidRPr="00381BCA" w:rsidRDefault="0036567B">
      <w:pPr>
        <w:pStyle w:val="TOC3"/>
        <w:rPr>
          <w:rFonts w:eastAsiaTheme="minorEastAsia"/>
          <w:b w:val="0"/>
          <w:color w:val="auto"/>
          <w:sz w:val="22"/>
          <w:szCs w:val="22"/>
          <w:lang w:val="en-US" w:eastAsia="zh-CN"/>
        </w:rPr>
      </w:pPr>
      <w:hyperlink w:anchor="_Toc65145922" w:history="1">
        <w:r w:rsidR="009B7F0D" w:rsidRPr="000961F5">
          <w:rPr>
            <w:rStyle w:val="Hyperlink"/>
          </w:rPr>
          <w:t>2.6.2</w:t>
        </w:r>
        <w:r w:rsidR="009B7F0D" w:rsidRPr="00381BCA">
          <w:rPr>
            <w:rFonts w:eastAsiaTheme="minorEastAsia"/>
            <w:b w:val="0"/>
            <w:color w:val="auto"/>
            <w:sz w:val="22"/>
            <w:szCs w:val="22"/>
            <w:lang w:val="en-US" w:eastAsia="zh-CN"/>
          </w:rPr>
          <w:tab/>
        </w:r>
        <w:r w:rsidR="009B7F0D" w:rsidRPr="000961F5">
          <w:rPr>
            <w:rStyle w:val="Hyperlink"/>
          </w:rPr>
          <w:t>Website Notifications</w:t>
        </w:r>
        <w:r w:rsidR="009B7F0D" w:rsidRPr="000961F5">
          <w:rPr>
            <w:webHidden/>
          </w:rPr>
          <w:tab/>
        </w:r>
        <w:r w:rsidR="009B7F0D" w:rsidRPr="00381BCA">
          <w:rPr>
            <w:webHidden/>
          </w:rPr>
          <w:fldChar w:fldCharType="begin"/>
        </w:r>
        <w:r w:rsidR="009B7F0D" w:rsidRPr="000961F5">
          <w:rPr>
            <w:webHidden/>
          </w:rPr>
          <w:instrText xml:space="preserve"> PAGEREF _Toc65145922 \h </w:instrText>
        </w:r>
        <w:r w:rsidR="009B7F0D" w:rsidRPr="00381BCA">
          <w:rPr>
            <w:webHidden/>
          </w:rPr>
        </w:r>
        <w:r w:rsidR="009B7F0D" w:rsidRPr="00381BCA">
          <w:rPr>
            <w:webHidden/>
          </w:rPr>
          <w:fldChar w:fldCharType="separate"/>
        </w:r>
        <w:r w:rsidR="00653A71">
          <w:rPr>
            <w:webHidden/>
          </w:rPr>
          <w:t>181</w:t>
        </w:r>
        <w:r w:rsidR="009B7F0D" w:rsidRPr="00381BCA">
          <w:rPr>
            <w:webHidden/>
          </w:rPr>
          <w:fldChar w:fldCharType="end"/>
        </w:r>
      </w:hyperlink>
    </w:p>
    <w:p w14:paraId="5B4425B2" w14:textId="2EAD3CC6" w:rsidR="009B7F0D" w:rsidRPr="00381BCA" w:rsidRDefault="0036567B">
      <w:pPr>
        <w:pStyle w:val="TOC3"/>
        <w:rPr>
          <w:rFonts w:eastAsiaTheme="minorEastAsia"/>
          <w:b w:val="0"/>
          <w:color w:val="auto"/>
          <w:sz w:val="22"/>
          <w:szCs w:val="22"/>
          <w:lang w:val="en-US" w:eastAsia="zh-CN"/>
        </w:rPr>
      </w:pPr>
      <w:hyperlink w:anchor="_Toc65145923" w:history="1">
        <w:r w:rsidR="009B7F0D" w:rsidRPr="000961F5">
          <w:rPr>
            <w:rStyle w:val="Hyperlink"/>
          </w:rPr>
          <w:t>2.6.3</w:t>
        </w:r>
        <w:r w:rsidR="009B7F0D" w:rsidRPr="00381BCA">
          <w:rPr>
            <w:rFonts w:eastAsiaTheme="minorEastAsia"/>
            <w:b w:val="0"/>
            <w:color w:val="auto"/>
            <w:sz w:val="22"/>
            <w:szCs w:val="22"/>
            <w:lang w:val="en-US" w:eastAsia="zh-CN"/>
          </w:rPr>
          <w:tab/>
        </w:r>
        <w:r w:rsidR="009B7F0D" w:rsidRPr="000961F5">
          <w:rPr>
            <w:rStyle w:val="Hyperlink"/>
          </w:rPr>
          <w:t>Email Notifications</w:t>
        </w:r>
        <w:r w:rsidR="009B7F0D" w:rsidRPr="000961F5">
          <w:rPr>
            <w:webHidden/>
          </w:rPr>
          <w:tab/>
        </w:r>
        <w:r w:rsidR="009B7F0D" w:rsidRPr="00381BCA">
          <w:rPr>
            <w:webHidden/>
          </w:rPr>
          <w:fldChar w:fldCharType="begin"/>
        </w:r>
        <w:r w:rsidR="009B7F0D" w:rsidRPr="000961F5">
          <w:rPr>
            <w:webHidden/>
          </w:rPr>
          <w:instrText xml:space="preserve"> PAGEREF _Toc65145923 \h </w:instrText>
        </w:r>
        <w:r w:rsidR="009B7F0D" w:rsidRPr="00381BCA">
          <w:rPr>
            <w:webHidden/>
          </w:rPr>
        </w:r>
        <w:r w:rsidR="009B7F0D" w:rsidRPr="00381BCA">
          <w:rPr>
            <w:webHidden/>
          </w:rPr>
          <w:fldChar w:fldCharType="separate"/>
        </w:r>
        <w:r w:rsidR="00653A71">
          <w:rPr>
            <w:webHidden/>
          </w:rPr>
          <w:t>189</w:t>
        </w:r>
        <w:r w:rsidR="009B7F0D" w:rsidRPr="00381BCA">
          <w:rPr>
            <w:webHidden/>
          </w:rPr>
          <w:fldChar w:fldCharType="end"/>
        </w:r>
      </w:hyperlink>
    </w:p>
    <w:p w14:paraId="60670656" w14:textId="3B61A7CA" w:rsidR="009B7F0D" w:rsidRPr="00381BCA" w:rsidRDefault="0036567B">
      <w:pPr>
        <w:pStyle w:val="TOC2"/>
        <w:rPr>
          <w:rFonts w:eastAsiaTheme="minorEastAsia"/>
          <w:b w:val="0"/>
          <w:snapToGrid/>
          <w:color w:val="auto"/>
          <w:sz w:val="22"/>
          <w:szCs w:val="22"/>
          <w:lang w:val="en-US" w:eastAsia="zh-CN"/>
        </w:rPr>
      </w:pPr>
      <w:hyperlink w:anchor="_Toc65145924" w:history="1">
        <w:r w:rsidR="009B7F0D" w:rsidRPr="000961F5">
          <w:rPr>
            <w:rStyle w:val="Hyperlink"/>
          </w:rPr>
          <w:t>2.7</w:t>
        </w:r>
        <w:r w:rsidR="009B7F0D" w:rsidRPr="00381BCA">
          <w:rPr>
            <w:rFonts w:eastAsiaTheme="minorEastAsia"/>
            <w:b w:val="0"/>
            <w:snapToGrid/>
            <w:color w:val="auto"/>
            <w:sz w:val="22"/>
            <w:szCs w:val="22"/>
            <w:lang w:val="en-US" w:eastAsia="zh-CN"/>
          </w:rPr>
          <w:tab/>
        </w:r>
        <w:r w:rsidR="009B7F0D" w:rsidRPr="000961F5">
          <w:rPr>
            <w:rStyle w:val="Hyperlink"/>
          </w:rPr>
          <w:t>Controls and Monitoring</w:t>
        </w:r>
        <w:r w:rsidR="009B7F0D" w:rsidRPr="000961F5">
          <w:rPr>
            <w:webHidden/>
          </w:rPr>
          <w:tab/>
        </w:r>
        <w:r w:rsidR="009B7F0D" w:rsidRPr="00381BCA">
          <w:rPr>
            <w:webHidden/>
          </w:rPr>
          <w:fldChar w:fldCharType="begin"/>
        </w:r>
        <w:r w:rsidR="009B7F0D" w:rsidRPr="000961F5">
          <w:rPr>
            <w:webHidden/>
          </w:rPr>
          <w:instrText xml:space="preserve"> PAGEREF _Toc65145924 \h </w:instrText>
        </w:r>
        <w:r w:rsidR="009B7F0D" w:rsidRPr="00381BCA">
          <w:rPr>
            <w:webHidden/>
          </w:rPr>
        </w:r>
        <w:r w:rsidR="009B7F0D" w:rsidRPr="00381BCA">
          <w:rPr>
            <w:webHidden/>
          </w:rPr>
          <w:fldChar w:fldCharType="separate"/>
        </w:r>
        <w:r w:rsidR="00653A71">
          <w:rPr>
            <w:webHidden/>
          </w:rPr>
          <w:t>198</w:t>
        </w:r>
        <w:r w:rsidR="009B7F0D" w:rsidRPr="00381BCA">
          <w:rPr>
            <w:webHidden/>
          </w:rPr>
          <w:fldChar w:fldCharType="end"/>
        </w:r>
      </w:hyperlink>
    </w:p>
    <w:p w14:paraId="6B6B07ED" w14:textId="17293BA8" w:rsidR="009B7F0D" w:rsidRPr="00381BCA" w:rsidRDefault="0036567B">
      <w:pPr>
        <w:pStyle w:val="TOC3"/>
        <w:rPr>
          <w:rFonts w:eastAsiaTheme="minorEastAsia"/>
          <w:b w:val="0"/>
          <w:color w:val="auto"/>
          <w:sz w:val="22"/>
          <w:szCs w:val="22"/>
          <w:lang w:val="en-US" w:eastAsia="zh-CN"/>
        </w:rPr>
      </w:pPr>
      <w:hyperlink w:anchor="_Toc65145925" w:history="1">
        <w:r w:rsidR="009B7F0D" w:rsidRPr="000961F5">
          <w:rPr>
            <w:rStyle w:val="Hyperlink"/>
          </w:rPr>
          <w:t>2.7.1</w:t>
        </w:r>
        <w:r w:rsidR="009B7F0D" w:rsidRPr="00381BCA">
          <w:rPr>
            <w:rFonts w:eastAsiaTheme="minorEastAsia"/>
            <w:b w:val="0"/>
            <w:color w:val="auto"/>
            <w:sz w:val="22"/>
            <w:szCs w:val="22"/>
            <w:lang w:val="en-US" w:eastAsia="zh-CN"/>
          </w:rPr>
          <w:tab/>
        </w:r>
        <w:r w:rsidR="009B7F0D" w:rsidRPr="000961F5">
          <w:rPr>
            <w:rStyle w:val="Hyperlink"/>
          </w:rPr>
          <w:t>Alternative workflows for dynamic IPOs</w:t>
        </w:r>
        <w:r w:rsidR="009B7F0D" w:rsidRPr="000961F5">
          <w:rPr>
            <w:webHidden/>
          </w:rPr>
          <w:tab/>
        </w:r>
        <w:r w:rsidR="009B7F0D" w:rsidRPr="00381BCA">
          <w:rPr>
            <w:webHidden/>
          </w:rPr>
          <w:fldChar w:fldCharType="begin"/>
        </w:r>
        <w:r w:rsidR="009B7F0D" w:rsidRPr="000961F5">
          <w:rPr>
            <w:webHidden/>
          </w:rPr>
          <w:instrText xml:space="preserve"> PAGEREF _Toc65145925 \h </w:instrText>
        </w:r>
        <w:r w:rsidR="009B7F0D" w:rsidRPr="00381BCA">
          <w:rPr>
            <w:webHidden/>
          </w:rPr>
        </w:r>
        <w:r w:rsidR="009B7F0D" w:rsidRPr="00381BCA">
          <w:rPr>
            <w:webHidden/>
          </w:rPr>
          <w:fldChar w:fldCharType="separate"/>
        </w:r>
        <w:r w:rsidR="00653A71">
          <w:rPr>
            <w:webHidden/>
          </w:rPr>
          <w:t>198</w:t>
        </w:r>
        <w:r w:rsidR="009B7F0D" w:rsidRPr="00381BCA">
          <w:rPr>
            <w:webHidden/>
          </w:rPr>
          <w:fldChar w:fldCharType="end"/>
        </w:r>
      </w:hyperlink>
    </w:p>
    <w:p w14:paraId="041C0484" w14:textId="57EA0179" w:rsidR="009B7F0D" w:rsidRPr="00381BCA" w:rsidRDefault="0036567B">
      <w:pPr>
        <w:pStyle w:val="TOC4"/>
        <w:rPr>
          <w:rFonts w:eastAsiaTheme="minorEastAsia"/>
          <w:color w:val="auto"/>
          <w:sz w:val="22"/>
          <w:szCs w:val="22"/>
          <w:lang w:val="en-US" w:eastAsia="zh-CN"/>
        </w:rPr>
      </w:pPr>
      <w:hyperlink w:anchor="_Toc65145926" w:history="1">
        <w:r w:rsidR="009B7F0D" w:rsidRPr="000961F5">
          <w:rPr>
            <w:rStyle w:val="Hyperlink"/>
          </w:rPr>
          <w:t>2.7.1.1</w:t>
        </w:r>
        <w:r w:rsidR="009B7F0D" w:rsidRPr="00381BCA">
          <w:rPr>
            <w:rFonts w:eastAsiaTheme="minorEastAsia"/>
            <w:color w:val="auto"/>
            <w:sz w:val="22"/>
            <w:szCs w:val="22"/>
            <w:lang w:val="en-US" w:eastAsia="zh-CN"/>
          </w:rPr>
          <w:tab/>
        </w:r>
        <w:r w:rsidR="009B7F0D" w:rsidRPr="000961F5">
          <w:rPr>
            <w:rStyle w:val="Hyperlink"/>
          </w:rPr>
          <w:t>Change in IPO reference data</w:t>
        </w:r>
        <w:r w:rsidR="009B7F0D" w:rsidRPr="000961F5">
          <w:rPr>
            <w:webHidden/>
          </w:rPr>
          <w:tab/>
        </w:r>
        <w:r w:rsidR="009B7F0D" w:rsidRPr="00381BCA">
          <w:rPr>
            <w:webHidden/>
          </w:rPr>
          <w:fldChar w:fldCharType="begin"/>
        </w:r>
        <w:r w:rsidR="009B7F0D" w:rsidRPr="000961F5">
          <w:rPr>
            <w:webHidden/>
          </w:rPr>
          <w:instrText xml:space="preserve"> PAGEREF _Toc65145926 \h </w:instrText>
        </w:r>
        <w:r w:rsidR="009B7F0D" w:rsidRPr="00381BCA">
          <w:rPr>
            <w:webHidden/>
          </w:rPr>
        </w:r>
        <w:r w:rsidR="009B7F0D" w:rsidRPr="00381BCA">
          <w:rPr>
            <w:webHidden/>
          </w:rPr>
          <w:fldChar w:fldCharType="separate"/>
        </w:r>
        <w:r w:rsidR="00653A71">
          <w:rPr>
            <w:webHidden/>
          </w:rPr>
          <w:t>198</w:t>
        </w:r>
        <w:r w:rsidR="009B7F0D" w:rsidRPr="00381BCA">
          <w:rPr>
            <w:webHidden/>
          </w:rPr>
          <w:fldChar w:fldCharType="end"/>
        </w:r>
      </w:hyperlink>
    </w:p>
    <w:p w14:paraId="41E5E158" w14:textId="66D55C5D" w:rsidR="009B7F0D" w:rsidRPr="00381BCA" w:rsidRDefault="0036567B">
      <w:pPr>
        <w:pStyle w:val="TOC4"/>
        <w:rPr>
          <w:rFonts w:eastAsiaTheme="minorEastAsia"/>
          <w:color w:val="auto"/>
          <w:sz w:val="22"/>
          <w:szCs w:val="22"/>
          <w:lang w:val="en-US" w:eastAsia="zh-CN"/>
        </w:rPr>
      </w:pPr>
      <w:hyperlink w:anchor="_Toc65145927" w:history="1">
        <w:r w:rsidR="009B7F0D" w:rsidRPr="000961F5">
          <w:rPr>
            <w:rStyle w:val="Hyperlink"/>
          </w:rPr>
          <w:t>2.7.1.2</w:t>
        </w:r>
        <w:r w:rsidR="009B7F0D" w:rsidRPr="00381BCA">
          <w:rPr>
            <w:rFonts w:eastAsiaTheme="minorEastAsia"/>
            <w:color w:val="auto"/>
            <w:sz w:val="22"/>
            <w:szCs w:val="22"/>
            <w:lang w:val="en-US" w:eastAsia="zh-CN"/>
          </w:rPr>
          <w:tab/>
        </w:r>
        <w:r w:rsidR="009B7F0D" w:rsidRPr="000961F5">
          <w:rPr>
            <w:rStyle w:val="Hyperlink"/>
          </w:rPr>
          <w:t>Lapse in IPO</w:t>
        </w:r>
        <w:r w:rsidR="009B7F0D" w:rsidRPr="000961F5">
          <w:rPr>
            <w:webHidden/>
          </w:rPr>
          <w:tab/>
        </w:r>
        <w:r w:rsidR="009B7F0D" w:rsidRPr="00381BCA">
          <w:rPr>
            <w:webHidden/>
          </w:rPr>
          <w:fldChar w:fldCharType="begin"/>
        </w:r>
        <w:r w:rsidR="009B7F0D" w:rsidRPr="000961F5">
          <w:rPr>
            <w:webHidden/>
          </w:rPr>
          <w:instrText xml:space="preserve"> PAGEREF _Toc65145927 \h </w:instrText>
        </w:r>
        <w:r w:rsidR="009B7F0D" w:rsidRPr="00381BCA">
          <w:rPr>
            <w:webHidden/>
          </w:rPr>
        </w:r>
        <w:r w:rsidR="009B7F0D" w:rsidRPr="00381BCA">
          <w:rPr>
            <w:webHidden/>
          </w:rPr>
          <w:fldChar w:fldCharType="separate"/>
        </w:r>
        <w:r w:rsidR="00653A71">
          <w:rPr>
            <w:webHidden/>
          </w:rPr>
          <w:t>200</w:t>
        </w:r>
        <w:r w:rsidR="009B7F0D" w:rsidRPr="00381BCA">
          <w:rPr>
            <w:webHidden/>
          </w:rPr>
          <w:fldChar w:fldCharType="end"/>
        </w:r>
      </w:hyperlink>
    </w:p>
    <w:p w14:paraId="2B02B8F3" w14:textId="34E81265" w:rsidR="009B7F0D" w:rsidRPr="00381BCA" w:rsidRDefault="0036567B">
      <w:pPr>
        <w:pStyle w:val="TOC4"/>
        <w:rPr>
          <w:rFonts w:eastAsiaTheme="minorEastAsia"/>
          <w:color w:val="auto"/>
          <w:sz w:val="22"/>
          <w:szCs w:val="22"/>
          <w:lang w:val="en-US" w:eastAsia="zh-CN"/>
        </w:rPr>
      </w:pPr>
      <w:hyperlink w:anchor="_Toc65145928" w:history="1">
        <w:r w:rsidR="009B7F0D" w:rsidRPr="000961F5">
          <w:rPr>
            <w:rStyle w:val="Hyperlink"/>
          </w:rPr>
          <w:t>2.7.1.3</w:t>
        </w:r>
        <w:r w:rsidR="009B7F0D" w:rsidRPr="00381BCA">
          <w:rPr>
            <w:rFonts w:eastAsiaTheme="minorEastAsia"/>
            <w:color w:val="auto"/>
            <w:sz w:val="22"/>
            <w:szCs w:val="22"/>
            <w:lang w:val="en-US" w:eastAsia="zh-CN"/>
          </w:rPr>
          <w:tab/>
        </w:r>
        <w:r w:rsidR="009B7F0D" w:rsidRPr="000961F5">
          <w:rPr>
            <w:rStyle w:val="Hyperlink"/>
          </w:rPr>
          <w:t>Extreme conditions</w:t>
        </w:r>
        <w:r w:rsidR="009B7F0D" w:rsidRPr="000961F5">
          <w:rPr>
            <w:webHidden/>
          </w:rPr>
          <w:tab/>
        </w:r>
        <w:r w:rsidR="009B7F0D" w:rsidRPr="00381BCA">
          <w:rPr>
            <w:webHidden/>
          </w:rPr>
          <w:fldChar w:fldCharType="begin"/>
        </w:r>
        <w:r w:rsidR="009B7F0D" w:rsidRPr="000961F5">
          <w:rPr>
            <w:webHidden/>
          </w:rPr>
          <w:instrText xml:space="preserve"> PAGEREF _Toc65145928 \h </w:instrText>
        </w:r>
        <w:r w:rsidR="009B7F0D" w:rsidRPr="00381BCA">
          <w:rPr>
            <w:webHidden/>
          </w:rPr>
        </w:r>
        <w:r w:rsidR="009B7F0D" w:rsidRPr="00381BCA">
          <w:rPr>
            <w:webHidden/>
          </w:rPr>
          <w:fldChar w:fldCharType="separate"/>
        </w:r>
        <w:r w:rsidR="00653A71">
          <w:rPr>
            <w:webHidden/>
          </w:rPr>
          <w:t>202</w:t>
        </w:r>
        <w:r w:rsidR="009B7F0D" w:rsidRPr="00381BCA">
          <w:rPr>
            <w:webHidden/>
          </w:rPr>
          <w:fldChar w:fldCharType="end"/>
        </w:r>
      </w:hyperlink>
    </w:p>
    <w:p w14:paraId="227DFCCC" w14:textId="0C0BC600" w:rsidR="009B7F0D" w:rsidRPr="00381BCA" w:rsidRDefault="0036567B">
      <w:pPr>
        <w:pStyle w:val="TOC3"/>
        <w:rPr>
          <w:rFonts w:eastAsiaTheme="minorEastAsia"/>
          <w:b w:val="0"/>
          <w:color w:val="auto"/>
          <w:sz w:val="22"/>
          <w:szCs w:val="22"/>
          <w:lang w:val="en-US" w:eastAsia="zh-CN"/>
        </w:rPr>
      </w:pPr>
      <w:hyperlink w:anchor="_Toc65145929" w:history="1">
        <w:r w:rsidR="009B7F0D" w:rsidRPr="000961F5">
          <w:rPr>
            <w:rStyle w:val="Hyperlink"/>
          </w:rPr>
          <w:t>2.7.2</w:t>
        </w:r>
        <w:r w:rsidR="009B7F0D" w:rsidRPr="00381BCA">
          <w:rPr>
            <w:rFonts w:eastAsiaTheme="minorEastAsia"/>
            <w:b w:val="0"/>
            <w:color w:val="auto"/>
            <w:sz w:val="22"/>
            <w:szCs w:val="22"/>
            <w:lang w:val="en-US" w:eastAsia="zh-CN"/>
          </w:rPr>
          <w:tab/>
        </w:r>
        <w:r w:rsidR="009B7F0D" w:rsidRPr="000961F5">
          <w:rPr>
            <w:rStyle w:val="Hyperlink"/>
          </w:rPr>
          <w:t>Contingency planning</w:t>
        </w:r>
        <w:r w:rsidR="009B7F0D" w:rsidRPr="000961F5">
          <w:rPr>
            <w:webHidden/>
          </w:rPr>
          <w:tab/>
        </w:r>
        <w:r w:rsidR="009B7F0D" w:rsidRPr="00381BCA">
          <w:rPr>
            <w:webHidden/>
          </w:rPr>
          <w:fldChar w:fldCharType="begin"/>
        </w:r>
        <w:r w:rsidR="009B7F0D" w:rsidRPr="000961F5">
          <w:rPr>
            <w:webHidden/>
          </w:rPr>
          <w:instrText xml:space="preserve"> PAGEREF _Toc65145929 \h </w:instrText>
        </w:r>
        <w:r w:rsidR="009B7F0D" w:rsidRPr="00381BCA">
          <w:rPr>
            <w:webHidden/>
          </w:rPr>
        </w:r>
        <w:r w:rsidR="009B7F0D" w:rsidRPr="00381BCA">
          <w:rPr>
            <w:webHidden/>
          </w:rPr>
          <w:fldChar w:fldCharType="separate"/>
        </w:r>
        <w:r w:rsidR="00653A71">
          <w:rPr>
            <w:webHidden/>
          </w:rPr>
          <w:t>202</w:t>
        </w:r>
        <w:r w:rsidR="009B7F0D" w:rsidRPr="00381BCA">
          <w:rPr>
            <w:webHidden/>
          </w:rPr>
          <w:fldChar w:fldCharType="end"/>
        </w:r>
      </w:hyperlink>
    </w:p>
    <w:p w14:paraId="5657F2A1" w14:textId="293C9BF3" w:rsidR="009B7F0D" w:rsidRPr="00381BCA" w:rsidRDefault="0036567B">
      <w:pPr>
        <w:pStyle w:val="TOC3"/>
        <w:rPr>
          <w:rFonts w:eastAsiaTheme="minorEastAsia"/>
          <w:b w:val="0"/>
          <w:color w:val="auto"/>
          <w:sz w:val="22"/>
          <w:szCs w:val="22"/>
          <w:lang w:val="en-US" w:eastAsia="zh-CN"/>
        </w:rPr>
      </w:pPr>
      <w:hyperlink w:anchor="_Toc65145930" w:history="1">
        <w:r w:rsidR="009B7F0D" w:rsidRPr="000961F5">
          <w:rPr>
            <w:rStyle w:val="Hyperlink"/>
          </w:rPr>
          <w:t>2.7.3</w:t>
        </w:r>
        <w:r w:rsidR="009B7F0D" w:rsidRPr="00381BCA">
          <w:rPr>
            <w:rFonts w:eastAsiaTheme="minorEastAsia"/>
            <w:b w:val="0"/>
            <w:color w:val="auto"/>
            <w:sz w:val="22"/>
            <w:szCs w:val="22"/>
            <w:lang w:val="en-US" w:eastAsia="zh-CN"/>
          </w:rPr>
          <w:tab/>
        </w:r>
        <w:r w:rsidR="009B7F0D" w:rsidRPr="000961F5">
          <w:rPr>
            <w:rStyle w:val="Hyperlink"/>
          </w:rPr>
          <w:t>Data access rights</w:t>
        </w:r>
        <w:r w:rsidR="009B7F0D" w:rsidRPr="000961F5">
          <w:rPr>
            <w:webHidden/>
          </w:rPr>
          <w:tab/>
        </w:r>
        <w:r w:rsidR="009B7F0D" w:rsidRPr="00381BCA">
          <w:rPr>
            <w:webHidden/>
          </w:rPr>
          <w:fldChar w:fldCharType="begin"/>
        </w:r>
        <w:r w:rsidR="009B7F0D" w:rsidRPr="000961F5">
          <w:rPr>
            <w:webHidden/>
          </w:rPr>
          <w:instrText xml:space="preserve"> PAGEREF _Toc65145930 \h </w:instrText>
        </w:r>
        <w:r w:rsidR="009B7F0D" w:rsidRPr="00381BCA">
          <w:rPr>
            <w:webHidden/>
          </w:rPr>
        </w:r>
        <w:r w:rsidR="009B7F0D" w:rsidRPr="00381BCA">
          <w:rPr>
            <w:webHidden/>
          </w:rPr>
          <w:fldChar w:fldCharType="separate"/>
        </w:r>
        <w:r w:rsidR="00653A71">
          <w:rPr>
            <w:webHidden/>
          </w:rPr>
          <w:t>203</w:t>
        </w:r>
        <w:r w:rsidR="009B7F0D" w:rsidRPr="00381BCA">
          <w:rPr>
            <w:webHidden/>
          </w:rPr>
          <w:fldChar w:fldCharType="end"/>
        </w:r>
      </w:hyperlink>
    </w:p>
    <w:p w14:paraId="0703E023" w14:textId="37ADE9C3" w:rsidR="009B7F0D" w:rsidRPr="00381BCA" w:rsidRDefault="0036567B">
      <w:pPr>
        <w:pStyle w:val="TOC4"/>
        <w:rPr>
          <w:rFonts w:eastAsiaTheme="minorEastAsia"/>
          <w:color w:val="auto"/>
          <w:sz w:val="22"/>
          <w:szCs w:val="22"/>
          <w:lang w:val="en-US" w:eastAsia="zh-CN"/>
        </w:rPr>
      </w:pPr>
      <w:hyperlink w:anchor="_Toc65145931" w:history="1">
        <w:r w:rsidR="009B7F0D" w:rsidRPr="000961F5">
          <w:rPr>
            <w:rStyle w:val="Hyperlink"/>
          </w:rPr>
          <w:t>2.7.3.1</w:t>
        </w:r>
        <w:r w:rsidR="009B7F0D" w:rsidRPr="00381BCA">
          <w:rPr>
            <w:rFonts w:eastAsiaTheme="minorEastAsia"/>
            <w:color w:val="auto"/>
            <w:sz w:val="22"/>
            <w:szCs w:val="22"/>
            <w:lang w:val="en-US" w:eastAsia="zh-CN"/>
          </w:rPr>
          <w:tab/>
        </w:r>
        <w:r w:rsidR="009B7F0D" w:rsidRPr="000961F5">
          <w:rPr>
            <w:rStyle w:val="Hyperlink"/>
          </w:rPr>
          <w:t>Human Users</w:t>
        </w:r>
        <w:r w:rsidR="009B7F0D" w:rsidRPr="000961F5">
          <w:rPr>
            <w:webHidden/>
          </w:rPr>
          <w:tab/>
        </w:r>
        <w:r w:rsidR="009B7F0D" w:rsidRPr="00381BCA">
          <w:rPr>
            <w:webHidden/>
          </w:rPr>
          <w:fldChar w:fldCharType="begin"/>
        </w:r>
        <w:r w:rsidR="009B7F0D" w:rsidRPr="000961F5">
          <w:rPr>
            <w:webHidden/>
          </w:rPr>
          <w:instrText xml:space="preserve"> PAGEREF _Toc65145931 \h </w:instrText>
        </w:r>
        <w:r w:rsidR="009B7F0D" w:rsidRPr="00381BCA">
          <w:rPr>
            <w:webHidden/>
          </w:rPr>
        </w:r>
        <w:r w:rsidR="009B7F0D" w:rsidRPr="00381BCA">
          <w:rPr>
            <w:webHidden/>
          </w:rPr>
          <w:fldChar w:fldCharType="separate"/>
        </w:r>
        <w:r w:rsidR="00653A71">
          <w:rPr>
            <w:webHidden/>
          </w:rPr>
          <w:t>203</w:t>
        </w:r>
        <w:r w:rsidR="009B7F0D" w:rsidRPr="00381BCA">
          <w:rPr>
            <w:webHidden/>
          </w:rPr>
          <w:fldChar w:fldCharType="end"/>
        </w:r>
      </w:hyperlink>
    </w:p>
    <w:p w14:paraId="3ABA436E" w14:textId="1D4FE8A9" w:rsidR="009B7F0D" w:rsidRPr="00381BCA" w:rsidRDefault="0036567B">
      <w:pPr>
        <w:pStyle w:val="TOC4"/>
        <w:rPr>
          <w:rFonts w:eastAsiaTheme="minorEastAsia"/>
          <w:color w:val="auto"/>
          <w:sz w:val="22"/>
          <w:szCs w:val="22"/>
          <w:lang w:val="en-US" w:eastAsia="zh-CN"/>
        </w:rPr>
      </w:pPr>
      <w:hyperlink w:anchor="_Toc65145932" w:history="1">
        <w:r w:rsidR="009B7F0D" w:rsidRPr="000961F5">
          <w:rPr>
            <w:rStyle w:val="Hyperlink"/>
          </w:rPr>
          <w:t>2.7.3.2</w:t>
        </w:r>
        <w:r w:rsidR="009B7F0D" w:rsidRPr="00381BCA">
          <w:rPr>
            <w:rFonts w:eastAsiaTheme="minorEastAsia"/>
            <w:color w:val="auto"/>
            <w:sz w:val="22"/>
            <w:szCs w:val="22"/>
            <w:lang w:val="en-US" w:eastAsia="zh-CN"/>
          </w:rPr>
          <w:tab/>
        </w:r>
        <w:r w:rsidR="009B7F0D" w:rsidRPr="000961F5">
          <w:rPr>
            <w:rStyle w:val="Hyperlink"/>
          </w:rPr>
          <w:t>Machine Profiles</w:t>
        </w:r>
        <w:r w:rsidR="009B7F0D" w:rsidRPr="000961F5">
          <w:rPr>
            <w:webHidden/>
          </w:rPr>
          <w:tab/>
        </w:r>
        <w:r w:rsidR="009B7F0D" w:rsidRPr="00381BCA">
          <w:rPr>
            <w:webHidden/>
          </w:rPr>
          <w:fldChar w:fldCharType="begin"/>
        </w:r>
        <w:r w:rsidR="009B7F0D" w:rsidRPr="000961F5">
          <w:rPr>
            <w:webHidden/>
          </w:rPr>
          <w:instrText xml:space="preserve"> PAGEREF _Toc65145932 \h </w:instrText>
        </w:r>
        <w:r w:rsidR="009B7F0D" w:rsidRPr="00381BCA">
          <w:rPr>
            <w:webHidden/>
          </w:rPr>
        </w:r>
        <w:r w:rsidR="009B7F0D" w:rsidRPr="00381BCA">
          <w:rPr>
            <w:webHidden/>
          </w:rPr>
          <w:fldChar w:fldCharType="separate"/>
        </w:r>
        <w:r w:rsidR="00653A71">
          <w:rPr>
            <w:webHidden/>
          </w:rPr>
          <w:t>204</w:t>
        </w:r>
        <w:r w:rsidR="009B7F0D" w:rsidRPr="00381BCA">
          <w:rPr>
            <w:webHidden/>
          </w:rPr>
          <w:fldChar w:fldCharType="end"/>
        </w:r>
      </w:hyperlink>
    </w:p>
    <w:p w14:paraId="51191623" w14:textId="235688FD" w:rsidR="00F850AA" w:rsidRPr="000961F5" w:rsidRDefault="0036567B" w:rsidP="00381BCA">
      <w:pPr>
        <w:pStyle w:val="TOC3"/>
        <w:rPr>
          <w:sz w:val="28"/>
          <w:szCs w:val="22"/>
        </w:rPr>
      </w:pPr>
      <w:hyperlink w:anchor="_Toc65145933" w:history="1">
        <w:r w:rsidR="009B7F0D" w:rsidRPr="000961F5">
          <w:rPr>
            <w:rStyle w:val="Hyperlink"/>
          </w:rPr>
          <w:t>2.7.4</w:t>
        </w:r>
        <w:r w:rsidR="009B7F0D" w:rsidRPr="00381BCA">
          <w:rPr>
            <w:rFonts w:eastAsiaTheme="minorEastAsia"/>
            <w:b w:val="0"/>
            <w:color w:val="auto"/>
            <w:sz w:val="22"/>
            <w:szCs w:val="22"/>
            <w:lang w:val="en-US" w:eastAsia="zh-CN"/>
          </w:rPr>
          <w:tab/>
        </w:r>
        <w:r w:rsidR="009B7F0D" w:rsidRPr="000961F5">
          <w:rPr>
            <w:rStyle w:val="Hyperlink"/>
          </w:rPr>
          <w:t>Audit log (internal &amp; external)</w:t>
        </w:r>
        <w:r w:rsidR="009B7F0D" w:rsidRPr="000961F5">
          <w:rPr>
            <w:webHidden/>
          </w:rPr>
          <w:tab/>
        </w:r>
        <w:r w:rsidR="009B7F0D" w:rsidRPr="00381BCA">
          <w:rPr>
            <w:webHidden/>
          </w:rPr>
          <w:fldChar w:fldCharType="begin"/>
        </w:r>
        <w:r w:rsidR="009B7F0D" w:rsidRPr="000961F5">
          <w:rPr>
            <w:webHidden/>
          </w:rPr>
          <w:instrText xml:space="preserve"> PAGEREF _Toc65145933 \h </w:instrText>
        </w:r>
        <w:r w:rsidR="009B7F0D" w:rsidRPr="00381BCA">
          <w:rPr>
            <w:webHidden/>
          </w:rPr>
        </w:r>
        <w:r w:rsidR="009B7F0D" w:rsidRPr="00381BCA">
          <w:rPr>
            <w:webHidden/>
          </w:rPr>
          <w:fldChar w:fldCharType="separate"/>
        </w:r>
        <w:r w:rsidR="00653A71">
          <w:rPr>
            <w:webHidden/>
          </w:rPr>
          <w:t>204</w:t>
        </w:r>
        <w:r w:rsidR="009B7F0D" w:rsidRPr="00381BCA">
          <w:rPr>
            <w:webHidden/>
          </w:rPr>
          <w:fldChar w:fldCharType="end"/>
        </w:r>
      </w:hyperlink>
      <w:r w:rsidR="00940598" w:rsidRPr="00381BCA">
        <w:rPr>
          <w:b w:val="0"/>
          <w:snapToGrid w:val="0"/>
          <w:szCs w:val="20"/>
        </w:rPr>
        <w:fldChar w:fldCharType="end"/>
      </w:r>
    </w:p>
    <w:p w14:paraId="4A731AC0" w14:textId="31073703" w:rsidR="00536CCB" w:rsidRPr="000961F5" w:rsidRDefault="00C36AB4" w:rsidP="00D82177">
      <w:pPr>
        <w:pStyle w:val="Heading1"/>
        <w:ind w:left="720" w:hanging="720"/>
        <w:jc w:val="left"/>
      </w:pPr>
      <w:bookmarkStart w:id="15" w:name="_Toc57799150"/>
      <w:bookmarkStart w:id="16" w:name="_Ref58341674"/>
      <w:bookmarkStart w:id="17" w:name="_Toc58341709"/>
      <w:bookmarkStart w:id="18" w:name="_Toc58418384"/>
      <w:bookmarkStart w:id="19" w:name="_Toc58602028"/>
      <w:bookmarkStart w:id="20" w:name="_Toc62722861"/>
      <w:bookmarkStart w:id="21" w:name="_Toc65057977"/>
      <w:bookmarkStart w:id="22" w:name="_Toc65138779"/>
      <w:bookmarkStart w:id="23" w:name="_Toc65145759"/>
      <w:r w:rsidRPr="000961F5">
        <w:t>Design Overview</w:t>
      </w:r>
      <w:bookmarkEnd w:id="15"/>
      <w:bookmarkEnd w:id="16"/>
      <w:bookmarkEnd w:id="17"/>
      <w:bookmarkEnd w:id="18"/>
      <w:bookmarkEnd w:id="19"/>
      <w:bookmarkEnd w:id="20"/>
      <w:bookmarkEnd w:id="21"/>
      <w:bookmarkEnd w:id="22"/>
      <w:bookmarkEnd w:id="23"/>
    </w:p>
    <w:p w14:paraId="685D0C26" w14:textId="6F2A2CD6" w:rsidR="00FF0FE5" w:rsidRPr="000961F5" w:rsidRDefault="00FF0FE5" w:rsidP="00D82177">
      <w:pPr>
        <w:ind w:left="0"/>
        <w:jc w:val="left"/>
      </w:pPr>
    </w:p>
    <w:p w14:paraId="54A7F415" w14:textId="50144375" w:rsidR="00536CCB" w:rsidRPr="000961F5" w:rsidRDefault="00C36AB4" w:rsidP="00D82177">
      <w:pPr>
        <w:pStyle w:val="Heading2"/>
        <w:ind w:hanging="720"/>
        <w:jc w:val="left"/>
      </w:pPr>
      <w:bookmarkStart w:id="24" w:name="_Toc57799151"/>
      <w:bookmarkStart w:id="25" w:name="_Toc58341710"/>
      <w:bookmarkStart w:id="26" w:name="_Toc58418385"/>
      <w:bookmarkStart w:id="27" w:name="_Toc58602029"/>
      <w:bookmarkStart w:id="28" w:name="_Toc62722862"/>
      <w:bookmarkStart w:id="29" w:name="_Toc65057978"/>
      <w:bookmarkStart w:id="30" w:name="_Toc65138780"/>
      <w:bookmarkStart w:id="31" w:name="_Toc65145760"/>
      <w:r w:rsidRPr="000961F5">
        <w:lastRenderedPageBreak/>
        <w:t>Business Workflow</w:t>
      </w:r>
      <w:bookmarkEnd w:id="24"/>
      <w:bookmarkEnd w:id="25"/>
      <w:bookmarkEnd w:id="26"/>
      <w:bookmarkEnd w:id="27"/>
      <w:bookmarkEnd w:id="28"/>
      <w:bookmarkEnd w:id="29"/>
      <w:bookmarkEnd w:id="30"/>
      <w:bookmarkEnd w:id="31"/>
    </w:p>
    <w:p w14:paraId="4A4BA125" w14:textId="702C10B2" w:rsidR="00CB20B5" w:rsidRPr="000961F5" w:rsidRDefault="00F22549" w:rsidP="00F22549">
      <w:pPr>
        <w:pStyle w:val="Heading3"/>
      </w:pPr>
      <w:bookmarkStart w:id="32" w:name="_Toc57799152"/>
      <w:bookmarkStart w:id="33" w:name="_Toc58341711"/>
      <w:bookmarkStart w:id="34" w:name="_Toc58418386"/>
      <w:bookmarkStart w:id="35" w:name="_Toc58602030"/>
      <w:bookmarkStart w:id="36" w:name="_Toc62722863"/>
      <w:bookmarkStart w:id="37" w:name="_Toc65057979"/>
      <w:bookmarkStart w:id="38" w:name="_Toc65138781"/>
      <w:bookmarkStart w:id="39" w:name="_Toc65145761"/>
      <w:r w:rsidRPr="000961F5">
        <w:t>High-level workflow sequence</w:t>
      </w:r>
      <w:bookmarkEnd w:id="32"/>
      <w:bookmarkEnd w:id="33"/>
      <w:bookmarkEnd w:id="34"/>
      <w:bookmarkEnd w:id="35"/>
      <w:bookmarkEnd w:id="36"/>
      <w:bookmarkEnd w:id="37"/>
      <w:bookmarkEnd w:id="38"/>
      <w:bookmarkEnd w:id="39"/>
    </w:p>
    <w:p w14:paraId="6E16B865" w14:textId="77777777" w:rsidR="00F22549" w:rsidRPr="000961F5" w:rsidRDefault="00F22549" w:rsidP="00CE087E">
      <w:pPr>
        <w:ind w:left="0"/>
        <w:jc w:val="left"/>
      </w:pPr>
    </w:p>
    <w:p w14:paraId="69A2E211" w14:textId="13313146" w:rsidR="00D82177" w:rsidRPr="000961F5" w:rsidRDefault="00541D9E" w:rsidP="00CE087E">
      <w:pPr>
        <w:ind w:left="0"/>
        <w:jc w:val="left"/>
        <w:rPr>
          <w:sz w:val="22"/>
          <w:szCs w:val="22"/>
        </w:rPr>
      </w:pPr>
      <w:r w:rsidRPr="000961F5">
        <w:t>Version 2.0.</w:t>
      </w:r>
      <w:r w:rsidR="00FF70A2" w:rsidRPr="000961F5">
        <w:t>3</w:t>
      </w:r>
    </w:p>
    <w:p w14:paraId="4972ED95" w14:textId="53C43CA6" w:rsidR="005B464D" w:rsidRPr="000961F5" w:rsidRDefault="00F368F7" w:rsidP="00A8689A">
      <w:pPr>
        <w:ind w:left="0"/>
        <w:jc w:val="left"/>
        <w:sectPr w:rsidR="005B464D" w:rsidRPr="000961F5" w:rsidSect="00DD2ECD">
          <w:headerReference w:type="default" r:id="rId15"/>
          <w:footerReference w:type="default" r:id="rId16"/>
          <w:pgSz w:w="11909" w:h="16834" w:code="9"/>
          <w:pgMar w:top="1242" w:right="720" w:bottom="1440" w:left="720" w:header="720" w:footer="720" w:gutter="0"/>
          <w:cols w:space="720"/>
          <w:noEndnote/>
          <w:docGrid w:linePitch="272"/>
        </w:sectPr>
      </w:pPr>
      <w:r w:rsidRPr="00381BCA">
        <w:rPr>
          <w:noProof/>
          <w:lang w:eastAsia="zh-CN"/>
        </w:rPr>
        <w:lastRenderedPageBreak/>
        <w:drawing>
          <wp:inline distT="0" distB="0" distL="0" distR="0" wp14:anchorId="4B408599" wp14:editId="3A23DF50">
            <wp:extent cx="5991225" cy="7619368"/>
            <wp:effectExtent l="19050" t="19050" r="9525"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ull FINI Diagram v2.0.3.jpg"/>
                    <pic:cNvPicPr/>
                  </pic:nvPicPr>
                  <pic:blipFill>
                    <a:blip r:embed="rId17">
                      <a:extLst>
                        <a:ext uri="{28A0092B-C50C-407E-A947-70E740481C1C}">
                          <a14:useLocalDpi xmlns:a14="http://schemas.microsoft.com/office/drawing/2010/main" val="0"/>
                        </a:ext>
                      </a:extLst>
                    </a:blip>
                    <a:stretch>
                      <a:fillRect/>
                    </a:stretch>
                  </pic:blipFill>
                  <pic:spPr>
                    <a:xfrm>
                      <a:off x="0" y="0"/>
                      <a:ext cx="5998436" cy="7628539"/>
                    </a:xfrm>
                    <a:prstGeom prst="rect">
                      <a:avLst/>
                    </a:prstGeom>
                    <a:ln w="3175">
                      <a:solidFill>
                        <a:schemeClr val="tx1">
                          <a:lumMod val="65000"/>
                          <a:lumOff val="35000"/>
                        </a:schemeClr>
                      </a:solidFill>
                    </a:ln>
                  </pic:spPr>
                </pic:pic>
              </a:graphicData>
            </a:graphic>
          </wp:inline>
        </w:drawing>
      </w:r>
    </w:p>
    <w:p w14:paraId="270DA616" w14:textId="23258E3B" w:rsidR="00F22549" w:rsidRPr="000961F5" w:rsidRDefault="00F22549" w:rsidP="00F22549">
      <w:pPr>
        <w:pStyle w:val="Heading3"/>
      </w:pPr>
      <w:bookmarkStart w:id="40" w:name="_Toc57799153"/>
      <w:bookmarkStart w:id="41" w:name="_Toc58341712"/>
      <w:bookmarkStart w:id="42" w:name="_Toc58418387"/>
      <w:bookmarkStart w:id="43" w:name="_Toc58602031"/>
      <w:bookmarkStart w:id="44" w:name="_Toc62722864"/>
      <w:bookmarkStart w:id="45" w:name="_Toc65057980"/>
      <w:bookmarkStart w:id="46" w:name="_Toc65138782"/>
      <w:bookmarkStart w:id="47" w:name="_Toc65145762"/>
      <w:bookmarkStart w:id="48" w:name="_Toc55308203"/>
      <w:bookmarkStart w:id="49" w:name="_Toc55488802"/>
      <w:r w:rsidRPr="000961F5">
        <w:lastRenderedPageBreak/>
        <w:t>IPO System Statuses</w:t>
      </w:r>
      <w:bookmarkEnd w:id="40"/>
      <w:bookmarkEnd w:id="41"/>
      <w:bookmarkEnd w:id="42"/>
      <w:bookmarkEnd w:id="43"/>
      <w:bookmarkEnd w:id="44"/>
      <w:bookmarkEnd w:id="45"/>
      <w:bookmarkEnd w:id="46"/>
      <w:bookmarkEnd w:id="47"/>
    </w:p>
    <w:p w14:paraId="4F654A9F" w14:textId="77777777" w:rsidR="00F22549" w:rsidRPr="000961F5" w:rsidRDefault="00F22549" w:rsidP="00F22549">
      <w:pPr>
        <w:ind w:left="0"/>
        <w:rPr>
          <w:lang w:eastAsia="x-none"/>
        </w:rPr>
      </w:pPr>
    </w:p>
    <w:tbl>
      <w:tblPr>
        <w:tblStyle w:val="TableGrid"/>
        <w:tblW w:w="10485" w:type="dxa"/>
        <w:tblLook w:val="04A0" w:firstRow="1" w:lastRow="0" w:firstColumn="1" w:lastColumn="0" w:noHBand="0" w:noVBand="1"/>
      </w:tblPr>
      <w:tblGrid>
        <w:gridCol w:w="2268"/>
        <w:gridCol w:w="6091"/>
        <w:gridCol w:w="2126"/>
      </w:tblGrid>
      <w:tr w:rsidR="00F22549" w:rsidRPr="000961F5" w14:paraId="7471D631" w14:textId="77777777" w:rsidTr="00FE42A7">
        <w:tc>
          <w:tcPr>
            <w:tcW w:w="2268" w:type="dxa"/>
            <w:shd w:val="clear" w:color="auto" w:fill="13426B"/>
          </w:tcPr>
          <w:p w14:paraId="3C128EC5" w14:textId="77777777" w:rsidR="00F22549" w:rsidRPr="000961F5" w:rsidRDefault="00F22549" w:rsidP="00541D9E">
            <w:pPr>
              <w:ind w:left="0"/>
              <w:rPr>
                <w:b/>
              </w:rPr>
            </w:pPr>
            <w:r w:rsidRPr="000961F5">
              <w:rPr>
                <w:b/>
              </w:rPr>
              <w:t>IPO status</w:t>
            </w:r>
          </w:p>
        </w:tc>
        <w:tc>
          <w:tcPr>
            <w:tcW w:w="6091" w:type="dxa"/>
            <w:shd w:val="clear" w:color="auto" w:fill="13426B"/>
          </w:tcPr>
          <w:p w14:paraId="2EFBE73F" w14:textId="77777777" w:rsidR="00F22549" w:rsidRPr="000961F5" w:rsidRDefault="00F22549" w:rsidP="00541D9E">
            <w:pPr>
              <w:ind w:left="0"/>
              <w:rPr>
                <w:b/>
              </w:rPr>
            </w:pPr>
            <w:r w:rsidRPr="000961F5">
              <w:rPr>
                <w:b/>
              </w:rPr>
              <w:t>Action</w:t>
            </w:r>
          </w:p>
        </w:tc>
        <w:tc>
          <w:tcPr>
            <w:tcW w:w="2126" w:type="dxa"/>
            <w:shd w:val="clear" w:color="auto" w:fill="13426B"/>
          </w:tcPr>
          <w:p w14:paraId="10E320E6" w14:textId="14636809" w:rsidR="00F22549" w:rsidRPr="000961F5" w:rsidRDefault="00FE42A7" w:rsidP="00FE42A7">
            <w:pPr>
              <w:ind w:left="0"/>
              <w:rPr>
                <w:b/>
              </w:rPr>
            </w:pPr>
            <w:r w:rsidRPr="000961F5">
              <w:rPr>
                <w:b/>
              </w:rPr>
              <w:t>Condition</w:t>
            </w:r>
          </w:p>
        </w:tc>
      </w:tr>
      <w:tr w:rsidR="00F22549" w:rsidRPr="000961F5" w14:paraId="68CF0C19" w14:textId="77777777" w:rsidTr="00FE42A7">
        <w:tc>
          <w:tcPr>
            <w:tcW w:w="2268" w:type="dxa"/>
          </w:tcPr>
          <w:p w14:paraId="4E33104F" w14:textId="77777777" w:rsidR="00F22549" w:rsidRPr="000961F5" w:rsidRDefault="00F22549" w:rsidP="00541D9E">
            <w:pPr>
              <w:ind w:left="0"/>
            </w:pPr>
            <w:r w:rsidRPr="000961F5">
              <w:t>Created</w:t>
            </w:r>
          </w:p>
        </w:tc>
        <w:tc>
          <w:tcPr>
            <w:tcW w:w="6091" w:type="dxa"/>
          </w:tcPr>
          <w:p w14:paraId="18057FF1" w14:textId="0743A634" w:rsidR="00F22549" w:rsidRPr="000961F5" w:rsidRDefault="00F22549" w:rsidP="00541D9E">
            <w:pPr>
              <w:ind w:left="0"/>
            </w:pPr>
            <w:r w:rsidRPr="000961F5">
              <w:t>Regulator (HKEX) generates unique key</w:t>
            </w:r>
            <w:r w:rsidR="00F541C6" w:rsidRPr="000961F5">
              <w:t xml:space="preserve"> on FINI</w:t>
            </w:r>
          </w:p>
        </w:tc>
        <w:tc>
          <w:tcPr>
            <w:tcW w:w="2126" w:type="dxa"/>
          </w:tcPr>
          <w:p w14:paraId="260A00D7" w14:textId="77777777" w:rsidR="00F22549" w:rsidRPr="000961F5" w:rsidRDefault="00F22549" w:rsidP="00541D9E">
            <w:pPr>
              <w:ind w:left="0"/>
            </w:pPr>
            <w:r w:rsidRPr="000961F5">
              <w:t>User function</w:t>
            </w:r>
          </w:p>
        </w:tc>
      </w:tr>
      <w:tr w:rsidR="00F22549" w:rsidRPr="000961F5" w14:paraId="63D8B47C" w14:textId="77777777" w:rsidTr="00FE42A7">
        <w:tc>
          <w:tcPr>
            <w:tcW w:w="2268" w:type="dxa"/>
          </w:tcPr>
          <w:p w14:paraId="6A100CAC" w14:textId="77777777" w:rsidR="00F22549" w:rsidRPr="000961F5" w:rsidRDefault="00F22549" w:rsidP="00541D9E">
            <w:pPr>
              <w:ind w:left="0"/>
            </w:pPr>
            <w:r w:rsidRPr="000961F5">
              <w:t>Preparing</w:t>
            </w:r>
          </w:p>
        </w:tc>
        <w:tc>
          <w:tcPr>
            <w:tcW w:w="6091" w:type="dxa"/>
          </w:tcPr>
          <w:p w14:paraId="04C30A6A" w14:textId="62909F71" w:rsidR="00F22549" w:rsidRPr="000961F5" w:rsidRDefault="00F22549" w:rsidP="00541D9E">
            <w:pPr>
              <w:ind w:left="0"/>
            </w:pPr>
            <w:r w:rsidRPr="000961F5">
              <w:t>Sponsor Counsel or Principal Sponsor inputs unique key and unlocks rest of initiation e-form</w:t>
            </w:r>
            <w:r w:rsidR="00F541C6" w:rsidRPr="000961F5">
              <w:t xml:space="preserve"> and to be signed off by the sponsors</w:t>
            </w:r>
          </w:p>
        </w:tc>
        <w:tc>
          <w:tcPr>
            <w:tcW w:w="2126" w:type="dxa"/>
          </w:tcPr>
          <w:p w14:paraId="49733583" w14:textId="77777777" w:rsidR="00F22549" w:rsidRPr="000961F5" w:rsidRDefault="00F22549" w:rsidP="00541D9E">
            <w:pPr>
              <w:ind w:left="0"/>
            </w:pPr>
            <w:r w:rsidRPr="000961F5">
              <w:t>User function</w:t>
            </w:r>
          </w:p>
        </w:tc>
      </w:tr>
      <w:tr w:rsidR="00F22549" w:rsidRPr="000961F5" w14:paraId="2E3D3964" w14:textId="77777777" w:rsidTr="00FE42A7">
        <w:tc>
          <w:tcPr>
            <w:tcW w:w="2268" w:type="dxa"/>
          </w:tcPr>
          <w:p w14:paraId="0B90E758" w14:textId="77777777" w:rsidR="00F22549" w:rsidRPr="000961F5" w:rsidRDefault="00F22549" w:rsidP="00541D9E">
            <w:pPr>
              <w:ind w:left="0"/>
            </w:pPr>
            <w:r w:rsidRPr="000961F5">
              <w:t>Pending</w:t>
            </w:r>
          </w:p>
        </w:tc>
        <w:tc>
          <w:tcPr>
            <w:tcW w:w="6091" w:type="dxa"/>
          </w:tcPr>
          <w:p w14:paraId="5107DCD4" w14:textId="3A6B76BC" w:rsidR="00F22549" w:rsidRPr="000961F5" w:rsidRDefault="00F22549" w:rsidP="00C06065">
            <w:pPr>
              <w:ind w:left="0"/>
            </w:pPr>
            <w:r w:rsidRPr="000961F5">
              <w:t xml:space="preserve">HKSCC </w:t>
            </w:r>
            <w:r w:rsidR="00C06065" w:rsidRPr="000961F5">
              <w:t>clears</w:t>
            </w:r>
            <w:r w:rsidRPr="000961F5">
              <w:t xml:space="preserve"> the initiation e-form</w:t>
            </w:r>
          </w:p>
        </w:tc>
        <w:tc>
          <w:tcPr>
            <w:tcW w:w="2126" w:type="dxa"/>
          </w:tcPr>
          <w:p w14:paraId="35AFA442" w14:textId="77777777" w:rsidR="00F22549" w:rsidRPr="000961F5" w:rsidRDefault="00F22549" w:rsidP="00541D9E">
            <w:pPr>
              <w:ind w:left="0"/>
            </w:pPr>
            <w:r w:rsidRPr="000961F5">
              <w:t>User function</w:t>
            </w:r>
          </w:p>
        </w:tc>
      </w:tr>
      <w:tr w:rsidR="00F22549" w:rsidRPr="000961F5" w14:paraId="561FCEE7" w14:textId="77777777" w:rsidTr="00FE42A7">
        <w:tc>
          <w:tcPr>
            <w:tcW w:w="2268" w:type="dxa"/>
          </w:tcPr>
          <w:p w14:paraId="7DCF7AC1" w14:textId="77777777" w:rsidR="00F22549" w:rsidRPr="000961F5" w:rsidRDefault="00F22549" w:rsidP="00541D9E">
            <w:pPr>
              <w:ind w:left="0"/>
            </w:pPr>
            <w:r w:rsidRPr="000961F5">
              <w:t>Deal Initiated</w:t>
            </w:r>
          </w:p>
        </w:tc>
        <w:tc>
          <w:tcPr>
            <w:tcW w:w="6091" w:type="dxa"/>
          </w:tcPr>
          <w:p w14:paraId="1BA53E9E" w14:textId="201EB609" w:rsidR="00F22549" w:rsidRPr="000961F5" w:rsidRDefault="00194ACC" w:rsidP="00541D9E">
            <w:pPr>
              <w:ind w:left="0"/>
            </w:pPr>
            <w:r w:rsidRPr="000961F5">
              <w:t xml:space="preserve">Offer </w:t>
            </w:r>
            <w:r w:rsidR="00F22549" w:rsidRPr="000961F5">
              <w:t>reaches the Public Offer start time/date</w:t>
            </w:r>
          </w:p>
        </w:tc>
        <w:tc>
          <w:tcPr>
            <w:tcW w:w="2126" w:type="dxa"/>
          </w:tcPr>
          <w:p w14:paraId="2D5FFAA8" w14:textId="77777777" w:rsidR="00F22549" w:rsidRPr="000961F5" w:rsidRDefault="00F22549" w:rsidP="00541D9E">
            <w:pPr>
              <w:ind w:left="0"/>
            </w:pPr>
            <w:r w:rsidRPr="000961F5">
              <w:t>System job</w:t>
            </w:r>
          </w:p>
        </w:tc>
      </w:tr>
      <w:tr w:rsidR="00F22549" w:rsidRPr="000961F5" w14:paraId="426631AE" w14:textId="77777777" w:rsidTr="00FE42A7">
        <w:tc>
          <w:tcPr>
            <w:tcW w:w="2268" w:type="dxa"/>
          </w:tcPr>
          <w:p w14:paraId="1D5165E3" w14:textId="77777777" w:rsidR="00F22549" w:rsidRPr="000961F5" w:rsidRDefault="00F22549" w:rsidP="00541D9E">
            <w:pPr>
              <w:ind w:left="0"/>
            </w:pPr>
            <w:r w:rsidRPr="000961F5">
              <w:t>Public Offer Closed</w:t>
            </w:r>
          </w:p>
        </w:tc>
        <w:tc>
          <w:tcPr>
            <w:tcW w:w="6091" w:type="dxa"/>
          </w:tcPr>
          <w:p w14:paraId="56BE7381" w14:textId="553A3995" w:rsidR="00F22549" w:rsidRPr="000961F5" w:rsidRDefault="00194ACC" w:rsidP="00541D9E">
            <w:pPr>
              <w:ind w:left="0"/>
            </w:pPr>
            <w:r w:rsidRPr="000961F5">
              <w:t xml:space="preserve">Offer </w:t>
            </w:r>
            <w:r w:rsidR="00F22549" w:rsidRPr="000961F5">
              <w:t>reaches the Public Offer end time/date</w:t>
            </w:r>
          </w:p>
        </w:tc>
        <w:tc>
          <w:tcPr>
            <w:tcW w:w="2126" w:type="dxa"/>
          </w:tcPr>
          <w:p w14:paraId="636204FC" w14:textId="77777777" w:rsidR="00F22549" w:rsidRPr="000961F5" w:rsidRDefault="00F22549" w:rsidP="00541D9E">
            <w:pPr>
              <w:ind w:left="0"/>
            </w:pPr>
            <w:r w:rsidRPr="000961F5">
              <w:t>System job</w:t>
            </w:r>
          </w:p>
        </w:tc>
      </w:tr>
      <w:tr w:rsidR="00385F40" w:rsidRPr="000961F5" w14:paraId="5AA85963" w14:textId="77777777" w:rsidTr="00FE42A7">
        <w:tc>
          <w:tcPr>
            <w:tcW w:w="2268" w:type="dxa"/>
          </w:tcPr>
          <w:p w14:paraId="634B825C" w14:textId="4F46CD92" w:rsidR="00385F40" w:rsidRPr="000961F5" w:rsidRDefault="00385F40" w:rsidP="00385F40">
            <w:pPr>
              <w:ind w:left="0"/>
            </w:pPr>
            <w:r w:rsidRPr="000961F5">
              <w:t>Applications Validated</w:t>
            </w:r>
          </w:p>
        </w:tc>
        <w:tc>
          <w:tcPr>
            <w:tcW w:w="6091" w:type="dxa"/>
          </w:tcPr>
          <w:p w14:paraId="62D4E2CE" w14:textId="5F653729" w:rsidR="00385F40" w:rsidRPr="000961F5" w:rsidRDefault="00385F40" w:rsidP="006A620D">
            <w:pPr>
              <w:ind w:left="0"/>
            </w:pPr>
            <w:r w:rsidRPr="000961F5">
              <w:t>Designated Banks finish validating all EIPO applications, or IPO reaches the funding validation cut-off</w:t>
            </w:r>
          </w:p>
        </w:tc>
        <w:tc>
          <w:tcPr>
            <w:tcW w:w="2126" w:type="dxa"/>
          </w:tcPr>
          <w:p w14:paraId="1C0DDB72" w14:textId="61F7386D" w:rsidR="00385F40" w:rsidRPr="000961F5" w:rsidRDefault="00385F40" w:rsidP="00541D9E">
            <w:pPr>
              <w:ind w:left="0"/>
            </w:pPr>
            <w:r w:rsidRPr="000961F5">
              <w:t>User function / system job</w:t>
            </w:r>
          </w:p>
        </w:tc>
      </w:tr>
      <w:tr w:rsidR="00385F40" w:rsidRPr="000961F5" w14:paraId="4D4A47DA" w14:textId="77777777" w:rsidTr="00FE42A7">
        <w:tc>
          <w:tcPr>
            <w:tcW w:w="2268" w:type="dxa"/>
          </w:tcPr>
          <w:p w14:paraId="164E1601" w14:textId="56C63B6C" w:rsidR="00385F40" w:rsidRPr="000961F5" w:rsidRDefault="00385F40" w:rsidP="00385F40">
            <w:pPr>
              <w:ind w:left="0"/>
            </w:pPr>
            <w:r w:rsidRPr="000961F5">
              <w:t>Deal Priced</w:t>
            </w:r>
          </w:p>
        </w:tc>
        <w:tc>
          <w:tcPr>
            <w:tcW w:w="6091" w:type="dxa"/>
          </w:tcPr>
          <w:p w14:paraId="4CAED0DF" w14:textId="5E41B176" w:rsidR="00385F40" w:rsidRPr="000961F5" w:rsidRDefault="00385F40" w:rsidP="00385F40">
            <w:pPr>
              <w:ind w:left="0"/>
            </w:pPr>
            <w:r w:rsidRPr="000961F5">
              <w:t>Principal Lead Broker / Lead Underwriter successfully inputs final price, and the system reaches the cut-off</w:t>
            </w:r>
          </w:p>
        </w:tc>
        <w:tc>
          <w:tcPr>
            <w:tcW w:w="2126" w:type="dxa"/>
          </w:tcPr>
          <w:p w14:paraId="698FD0CD" w14:textId="3D328933" w:rsidR="00385F40" w:rsidRPr="000961F5" w:rsidRDefault="00385F40" w:rsidP="00385F40">
            <w:pPr>
              <w:ind w:left="0"/>
            </w:pPr>
            <w:r w:rsidRPr="000961F5">
              <w:t>User function / system job</w:t>
            </w:r>
          </w:p>
        </w:tc>
      </w:tr>
      <w:tr w:rsidR="00F22549" w:rsidRPr="000961F5" w14:paraId="3551ED8F" w14:textId="77777777" w:rsidTr="00FE42A7">
        <w:tc>
          <w:tcPr>
            <w:tcW w:w="2268" w:type="dxa"/>
          </w:tcPr>
          <w:p w14:paraId="658CBCE5" w14:textId="77777777" w:rsidR="00F22549" w:rsidRPr="000961F5" w:rsidRDefault="00F22549" w:rsidP="00541D9E">
            <w:pPr>
              <w:ind w:left="0"/>
            </w:pPr>
            <w:r w:rsidRPr="000961F5">
              <w:t>Allotment Confirmed</w:t>
            </w:r>
          </w:p>
        </w:tc>
        <w:tc>
          <w:tcPr>
            <w:tcW w:w="6091" w:type="dxa"/>
          </w:tcPr>
          <w:p w14:paraId="6337917A" w14:textId="77777777" w:rsidR="00F22549" w:rsidRPr="000961F5" w:rsidRDefault="00F22549" w:rsidP="00541D9E">
            <w:pPr>
              <w:ind w:left="0"/>
            </w:pPr>
            <w:r w:rsidRPr="000961F5">
              <w:t>FINI successfully processes and validates the EIPO allotment file</w:t>
            </w:r>
          </w:p>
        </w:tc>
        <w:tc>
          <w:tcPr>
            <w:tcW w:w="2126" w:type="dxa"/>
          </w:tcPr>
          <w:p w14:paraId="65D4F1ED" w14:textId="77777777" w:rsidR="00F22549" w:rsidRPr="000961F5" w:rsidRDefault="00F22549" w:rsidP="00541D9E">
            <w:pPr>
              <w:ind w:left="0"/>
            </w:pPr>
            <w:r w:rsidRPr="000961F5">
              <w:t>System job</w:t>
            </w:r>
          </w:p>
        </w:tc>
      </w:tr>
      <w:tr w:rsidR="00F22549" w:rsidRPr="000961F5" w14:paraId="5BB91E8C" w14:textId="77777777" w:rsidTr="00FE42A7">
        <w:tc>
          <w:tcPr>
            <w:tcW w:w="2268" w:type="dxa"/>
          </w:tcPr>
          <w:p w14:paraId="23136656" w14:textId="77777777" w:rsidR="00F22549" w:rsidRPr="000961F5" w:rsidRDefault="00F22549" w:rsidP="00541D9E">
            <w:pPr>
              <w:ind w:left="0"/>
            </w:pPr>
            <w:r w:rsidRPr="000961F5">
              <w:t>Money Settlement</w:t>
            </w:r>
          </w:p>
        </w:tc>
        <w:tc>
          <w:tcPr>
            <w:tcW w:w="6091" w:type="dxa"/>
          </w:tcPr>
          <w:p w14:paraId="3A49AD7C" w14:textId="77777777" w:rsidR="00F22549" w:rsidRPr="000961F5" w:rsidRDefault="00F22549" w:rsidP="00541D9E">
            <w:pPr>
              <w:ind w:left="0"/>
            </w:pPr>
            <w:r w:rsidRPr="000961F5">
              <w:t>FINI issues payment instructions to SWIFTnet</w:t>
            </w:r>
          </w:p>
        </w:tc>
        <w:tc>
          <w:tcPr>
            <w:tcW w:w="2126" w:type="dxa"/>
          </w:tcPr>
          <w:p w14:paraId="37914963" w14:textId="77777777" w:rsidR="00F22549" w:rsidRPr="000961F5" w:rsidRDefault="00F22549" w:rsidP="00541D9E">
            <w:pPr>
              <w:ind w:left="0"/>
            </w:pPr>
            <w:r w:rsidRPr="000961F5">
              <w:t>System job</w:t>
            </w:r>
          </w:p>
        </w:tc>
      </w:tr>
      <w:tr w:rsidR="00F22549" w:rsidRPr="000961F5" w14:paraId="26ED704A" w14:textId="77777777" w:rsidTr="00FE42A7">
        <w:tc>
          <w:tcPr>
            <w:tcW w:w="2268" w:type="dxa"/>
          </w:tcPr>
          <w:p w14:paraId="67D5DAEA" w14:textId="77777777" w:rsidR="00F22549" w:rsidRPr="000961F5" w:rsidRDefault="00F22549" w:rsidP="00541D9E">
            <w:pPr>
              <w:ind w:left="0"/>
            </w:pPr>
            <w:r w:rsidRPr="000961F5">
              <w:t>Allocation Confirmed</w:t>
            </w:r>
          </w:p>
        </w:tc>
        <w:tc>
          <w:tcPr>
            <w:tcW w:w="6091" w:type="dxa"/>
          </w:tcPr>
          <w:p w14:paraId="123C3F18" w14:textId="77777777" w:rsidR="00F22549" w:rsidRPr="000961F5" w:rsidRDefault="00F22549" w:rsidP="00541D9E">
            <w:pPr>
              <w:ind w:left="0"/>
            </w:pPr>
            <w:r w:rsidRPr="000961F5">
              <w:t>FINI finishes validating all SWIFT return messages</w:t>
            </w:r>
          </w:p>
        </w:tc>
        <w:tc>
          <w:tcPr>
            <w:tcW w:w="2126" w:type="dxa"/>
          </w:tcPr>
          <w:p w14:paraId="2C4D2767" w14:textId="77777777" w:rsidR="00F22549" w:rsidRPr="000961F5" w:rsidRDefault="00F22549" w:rsidP="00541D9E">
            <w:pPr>
              <w:ind w:left="0"/>
            </w:pPr>
            <w:r w:rsidRPr="000961F5">
              <w:t>System job</w:t>
            </w:r>
          </w:p>
        </w:tc>
      </w:tr>
      <w:tr w:rsidR="00F22549" w:rsidRPr="000961F5" w14:paraId="0F75688B" w14:textId="77777777" w:rsidTr="00FE42A7">
        <w:tc>
          <w:tcPr>
            <w:tcW w:w="2268" w:type="dxa"/>
          </w:tcPr>
          <w:p w14:paraId="12413411" w14:textId="77777777" w:rsidR="00F22549" w:rsidRPr="000961F5" w:rsidRDefault="00F22549" w:rsidP="00541D9E">
            <w:pPr>
              <w:ind w:left="0"/>
            </w:pPr>
            <w:r w:rsidRPr="000961F5">
              <w:t>Placing Approved</w:t>
            </w:r>
          </w:p>
        </w:tc>
        <w:tc>
          <w:tcPr>
            <w:tcW w:w="6091" w:type="dxa"/>
          </w:tcPr>
          <w:p w14:paraId="6A773A94" w14:textId="77777777" w:rsidR="00F22549" w:rsidRPr="000961F5" w:rsidRDefault="00F22549" w:rsidP="00541D9E">
            <w:pPr>
              <w:ind w:left="0"/>
            </w:pPr>
            <w:r w:rsidRPr="000961F5">
              <w:t>Regulator (HKEX) approves the placee allocations</w:t>
            </w:r>
          </w:p>
        </w:tc>
        <w:tc>
          <w:tcPr>
            <w:tcW w:w="2126" w:type="dxa"/>
          </w:tcPr>
          <w:p w14:paraId="7B0F27C3" w14:textId="77777777" w:rsidR="00F22549" w:rsidRPr="000961F5" w:rsidRDefault="00F22549" w:rsidP="00541D9E">
            <w:pPr>
              <w:ind w:left="0"/>
            </w:pPr>
            <w:r w:rsidRPr="000961F5">
              <w:t>User function</w:t>
            </w:r>
          </w:p>
        </w:tc>
      </w:tr>
      <w:tr w:rsidR="00F22549" w:rsidRPr="000961F5" w14:paraId="1A4A3306" w14:textId="77777777" w:rsidTr="00FE42A7">
        <w:tc>
          <w:tcPr>
            <w:tcW w:w="2268" w:type="dxa"/>
          </w:tcPr>
          <w:p w14:paraId="263843FC" w14:textId="77777777" w:rsidR="00F22549" w:rsidRPr="000961F5" w:rsidRDefault="00F22549" w:rsidP="00541D9E">
            <w:pPr>
              <w:ind w:left="0"/>
            </w:pPr>
            <w:r w:rsidRPr="000961F5">
              <w:t>Allotment Results Approved</w:t>
            </w:r>
          </w:p>
        </w:tc>
        <w:tc>
          <w:tcPr>
            <w:tcW w:w="6091" w:type="dxa"/>
          </w:tcPr>
          <w:p w14:paraId="5794E9D2" w14:textId="77777777" w:rsidR="00F22549" w:rsidRPr="000961F5" w:rsidRDefault="00F22549" w:rsidP="00541D9E">
            <w:pPr>
              <w:ind w:left="0"/>
            </w:pPr>
            <w:r w:rsidRPr="000961F5">
              <w:t>Regulator (HKEX) approves the allotment results announcement</w:t>
            </w:r>
          </w:p>
        </w:tc>
        <w:tc>
          <w:tcPr>
            <w:tcW w:w="2126" w:type="dxa"/>
          </w:tcPr>
          <w:p w14:paraId="06DAFDE0" w14:textId="77777777" w:rsidR="00F22549" w:rsidRPr="000961F5" w:rsidRDefault="00F22549" w:rsidP="00541D9E">
            <w:pPr>
              <w:ind w:left="0"/>
            </w:pPr>
            <w:r w:rsidRPr="000961F5">
              <w:t>User function</w:t>
            </w:r>
          </w:p>
        </w:tc>
      </w:tr>
      <w:tr w:rsidR="00F22549" w:rsidRPr="000961F5" w14:paraId="50F08036" w14:textId="77777777" w:rsidTr="00FE42A7">
        <w:tc>
          <w:tcPr>
            <w:tcW w:w="2268" w:type="dxa"/>
          </w:tcPr>
          <w:p w14:paraId="2B942CF2" w14:textId="77777777" w:rsidR="00F22549" w:rsidRPr="000961F5" w:rsidRDefault="00F22549" w:rsidP="00541D9E">
            <w:pPr>
              <w:ind w:left="0"/>
            </w:pPr>
            <w:r w:rsidRPr="000961F5">
              <w:t>Trading Started</w:t>
            </w:r>
          </w:p>
        </w:tc>
        <w:tc>
          <w:tcPr>
            <w:tcW w:w="6091" w:type="dxa"/>
          </w:tcPr>
          <w:p w14:paraId="6E8D097E" w14:textId="7D5BC211" w:rsidR="00F22549" w:rsidRPr="000961F5" w:rsidRDefault="00194ACC" w:rsidP="00541D9E">
            <w:pPr>
              <w:ind w:left="0"/>
            </w:pPr>
            <w:r w:rsidRPr="000961F5">
              <w:t xml:space="preserve">Offer </w:t>
            </w:r>
            <w:r w:rsidR="00F22549" w:rsidRPr="000961F5">
              <w:t>reaches the Commencement of Trading time</w:t>
            </w:r>
            <w:r w:rsidR="00A43E08" w:rsidRPr="000961F5">
              <w:t xml:space="preserve"> </w:t>
            </w:r>
            <w:r w:rsidR="00F22549" w:rsidRPr="000961F5">
              <w:t>/</w:t>
            </w:r>
            <w:r w:rsidR="00A43E08" w:rsidRPr="000961F5">
              <w:t xml:space="preserve"> </w:t>
            </w:r>
            <w:r w:rsidR="00F22549" w:rsidRPr="000961F5">
              <w:t>date</w:t>
            </w:r>
          </w:p>
        </w:tc>
        <w:tc>
          <w:tcPr>
            <w:tcW w:w="2126" w:type="dxa"/>
          </w:tcPr>
          <w:p w14:paraId="33B20EDA" w14:textId="77777777" w:rsidR="00F22549" w:rsidRPr="000961F5" w:rsidRDefault="00F22549" w:rsidP="00541D9E">
            <w:pPr>
              <w:ind w:left="0"/>
            </w:pPr>
            <w:r w:rsidRPr="000961F5">
              <w:t>System job</w:t>
            </w:r>
          </w:p>
        </w:tc>
      </w:tr>
      <w:tr w:rsidR="00F22549" w:rsidRPr="000961F5" w14:paraId="7BD651F1" w14:textId="77777777" w:rsidTr="00FE42A7">
        <w:tc>
          <w:tcPr>
            <w:tcW w:w="2268" w:type="dxa"/>
          </w:tcPr>
          <w:p w14:paraId="3573683E" w14:textId="77777777" w:rsidR="00F22549" w:rsidRPr="000961F5" w:rsidRDefault="00F22549" w:rsidP="00541D9E">
            <w:pPr>
              <w:ind w:left="0"/>
            </w:pPr>
            <w:r w:rsidRPr="000961F5">
              <w:t>Suspended</w:t>
            </w:r>
          </w:p>
        </w:tc>
        <w:tc>
          <w:tcPr>
            <w:tcW w:w="6091" w:type="dxa"/>
          </w:tcPr>
          <w:p w14:paraId="2772D716" w14:textId="51E0A7C3" w:rsidR="00F22549" w:rsidRPr="000961F5" w:rsidRDefault="00F22549" w:rsidP="005869C9">
            <w:pPr>
              <w:ind w:left="0"/>
            </w:pPr>
            <w:r w:rsidRPr="000961F5">
              <w:t>User fails to complete a task by the cut-off time</w:t>
            </w:r>
            <w:r w:rsidR="005869C9" w:rsidRPr="000961F5">
              <w:t xml:space="preserve"> / system scheduled task fails to execute</w:t>
            </w:r>
          </w:p>
        </w:tc>
        <w:tc>
          <w:tcPr>
            <w:tcW w:w="2126" w:type="dxa"/>
          </w:tcPr>
          <w:p w14:paraId="7BB2222F" w14:textId="77777777" w:rsidR="00F22549" w:rsidRPr="000961F5" w:rsidRDefault="00F22549" w:rsidP="00541D9E">
            <w:pPr>
              <w:ind w:left="0"/>
            </w:pPr>
            <w:r w:rsidRPr="000961F5">
              <w:t>User function / system job</w:t>
            </w:r>
          </w:p>
        </w:tc>
      </w:tr>
      <w:tr w:rsidR="00F22549" w:rsidRPr="000961F5" w14:paraId="34F63B8E" w14:textId="77777777" w:rsidTr="00FE42A7">
        <w:tc>
          <w:tcPr>
            <w:tcW w:w="2268" w:type="dxa"/>
          </w:tcPr>
          <w:p w14:paraId="681287E7" w14:textId="77777777" w:rsidR="00F22549" w:rsidRPr="000961F5" w:rsidRDefault="00F22549" w:rsidP="00541D9E">
            <w:pPr>
              <w:ind w:left="0"/>
            </w:pPr>
            <w:r w:rsidRPr="000961F5">
              <w:t>Cancelled</w:t>
            </w:r>
          </w:p>
        </w:tc>
        <w:tc>
          <w:tcPr>
            <w:tcW w:w="6091" w:type="dxa"/>
          </w:tcPr>
          <w:p w14:paraId="29F4A4C7" w14:textId="7948FD93" w:rsidR="00F22549" w:rsidRPr="000961F5" w:rsidRDefault="00F22549" w:rsidP="005869C9">
            <w:pPr>
              <w:ind w:left="0"/>
            </w:pPr>
            <w:r w:rsidRPr="000961F5">
              <w:t xml:space="preserve">Sponsor Counsel or Principal Sponsor </w:t>
            </w:r>
            <w:r w:rsidR="005869C9" w:rsidRPr="000961F5">
              <w:t xml:space="preserve">cancels </w:t>
            </w:r>
            <w:r w:rsidRPr="000961F5">
              <w:t>the IPO</w:t>
            </w:r>
            <w:r w:rsidR="00041BC2" w:rsidRPr="000961F5">
              <w:t xml:space="preserve">. The action may be performed any time during or after “Deal Initiated”, but before “Trading started”. </w:t>
            </w:r>
          </w:p>
        </w:tc>
        <w:tc>
          <w:tcPr>
            <w:tcW w:w="2126" w:type="dxa"/>
          </w:tcPr>
          <w:p w14:paraId="29622370" w14:textId="77777777" w:rsidR="00F22549" w:rsidRPr="000961F5" w:rsidRDefault="00F22549" w:rsidP="00541D9E">
            <w:pPr>
              <w:ind w:left="0"/>
            </w:pPr>
            <w:r w:rsidRPr="000961F5">
              <w:t>User function</w:t>
            </w:r>
          </w:p>
        </w:tc>
      </w:tr>
      <w:tr w:rsidR="00CA2564" w:rsidRPr="000961F5" w14:paraId="0678B22A" w14:textId="77777777" w:rsidTr="00FE42A7">
        <w:tc>
          <w:tcPr>
            <w:tcW w:w="2268" w:type="dxa"/>
          </w:tcPr>
          <w:p w14:paraId="0DD48DCC" w14:textId="31A5CBC9" w:rsidR="00CA2564" w:rsidRPr="000961F5" w:rsidRDefault="00CA2564" w:rsidP="00541D9E">
            <w:pPr>
              <w:ind w:left="0"/>
            </w:pPr>
            <w:r w:rsidRPr="000961F5">
              <w:t>Invalidated</w:t>
            </w:r>
          </w:p>
        </w:tc>
        <w:tc>
          <w:tcPr>
            <w:tcW w:w="6091" w:type="dxa"/>
          </w:tcPr>
          <w:p w14:paraId="2E507811" w14:textId="1E4E48F4" w:rsidR="00CA2564" w:rsidRPr="000961F5" w:rsidRDefault="00CA2564" w:rsidP="00041BC2">
            <w:pPr>
              <w:ind w:left="0"/>
            </w:pPr>
            <w:r w:rsidRPr="000961F5">
              <w:t>Sponsor Counsel or Principal Sponsor “deletes” the IPO before “Deal Initiated” status</w:t>
            </w:r>
            <w:r w:rsidR="00041BC2" w:rsidRPr="000961F5">
              <w:t>. The action may be performed any time during “Preparing” or “Pending.</w:t>
            </w:r>
          </w:p>
        </w:tc>
        <w:tc>
          <w:tcPr>
            <w:tcW w:w="2126" w:type="dxa"/>
          </w:tcPr>
          <w:p w14:paraId="601AFD6A" w14:textId="0826323D" w:rsidR="00CA2564" w:rsidRPr="000961F5" w:rsidRDefault="00CA2564" w:rsidP="00541D9E">
            <w:pPr>
              <w:ind w:left="0"/>
            </w:pPr>
            <w:r w:rsidRPr="000961F5">
              <w:t>User function</w:t>
            </w:r>
          </w:p>
        </w:tc>
      </w:tr>
    </w:tbl>
    <w:p w14:paraId="53DC1749" w14:textId="77777777" w:rsidR="00F22549" w:rsidRPr="000961F5" w:rsidRDefault="00F22549" w:rsidP="00F22549">
      <w:pPr>
        <w:ind w:left="0"/>
      </w:pPr>
    </w:p>
    <w:p w14:paraId="6AEAD101" w14:textId="50D4F6D9" w:rsidR="008F7E16" w:rsidRPr="000961F5" w:rsidRDefault="008F7E16" w:rsidP="00B60A45">
      <w:pPr>
        <w:pStyle w:val="Heading2"/>
      </w:pPr>
      <w:bookmarkStart w:id="50" w:name="_Toc57799154"/>
      <w:bookmarkStart w:id="51" w:name="_Toc58341713"/>
      <w:bookmarkStart w:id="52" w:name="_Toc58418388"/>
      <w:bookmarkStart w:id="53" w:name="_Toc58602032"/>
      <w:bookmarkStart w:id="54" w:name="_Toc62722865"/>
      <w:bookmarkStart w:id="55" w:name="_Toc65057981"/>
      <w:bookmarkStart w:id="56" w:name="_Toc65138783"/>
      <w:bookmarkStart w:id="57" w:name="_Toc65145763"/>
      <w:r w:rsidRPr="000961F5">
        <w:t>System Interfaces</w:t>
      </w:r>
      <w:bookmarkEnd w:id="50"/>
      <w:bookmarkEnd w:id="51"/>
      <w:bookmarkEnd w:id="52"/>
      <w:bookmarkEnd w:id="53"/>
      <w:bookmarkEnd w:id="54"/>
      <w:bookmarkEnd w:id="55"/>
      <w:bookmarkEnd w:id="56"/>
      <w:bookmarkEnd w:id="57"/>
    </w:p>
    <w:p w14:paraId="06BEBCC8" w14:textId="77777777" w:rsidR="006F2A25" w:rsidRPr="000961F5" w:rsidRDefault="006F2A25" w:rsidP="00C76863">
      <w:pPr>
        <w:ind w:left="0"/>
        <w:rPr>
          <w:lang w:eastAsia="x-none"/>
        </w:rPr>
      </w:pPr>
    </w:p>
    <w:p w14:paraId="2509005E" w14:textId="77777777" w:rsidR="006F2A25" w:rsidRPr="000961F5" w:rsidRDefault="006F2A25" w:rsidP="00C76863">
      <w:pPr>
        <w:ind w:left="0"/>
        <w:rPr>
          <w:lang w:eastAsia="x-none"/>
        </w:rPr>
      </w:pPr>
    </w:p>
    <w:p w14:paraId="67DB7E4D" w14:textId="3A9E3886" w:rsidR="006F2A25" w:rsidRDefault="00060B7F" w:rsidP="00C76863">
      <w:pPr>
        <w:ind w:left="0"/>
        <w:rPr>
          <w:lang w:eastAsia="x-none"/>
        </w:rPr>
      </w:pPr>
      <w:r>
        <w:rPr>
          <w:lang w:eastAsia="x-none"/>
        </w:rPr>
        <w:lastRenderedPageBreak/>
        <w:pict w14:anchorId="37CAF7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3pt;height:305.35pt">
            <v:imagedata r:id="rId18" o:title="SSD - System Interfaces"/>
          </v:shape>
        </w:pict>
      </w:r>
    </w:p>
    <w:p w14:paraId="62EB3309" w14:textId="77777777" w:rsidR="00381BCA" w:rsidRPr="000961F5" w:rsidRDefault="00381BCA" w:rsidP="00C76863">
      <w:pPr>
        <w:ind w:left="0"/>
        <w:rPr>
          <w:lang w:eastAsia="x-none"/>
        </w:rPr>
      </w:pPr>
    </w:p>
    <w:p w14:paraId="1BA84E40" w14:textId="77777777" w:rsidR="00BC65E9" w:rsidRPr="000961F5" w:rsidRDefault="00BC65E9" w:rsidP="00C76863">
      <w:pPr>
        <w:ind w:left="0"/>
        <w:rPr>
          <w:lang w:eastAsia="x-none"/>
        </w:rPr>
      </w:pPr>
    </w:p>
    <w:p w14:paraId="5976501C" w14:textId="7FB5447E" w:rsidR="00ED6D36" w:rsidRPr="000961F5" w:rsidRDefault="009B0377" w:rsidP="00810F75">
      <w:pPr>
        <w:pStyle w:val="Heading2"/>
      </w:pPr>
      <w:bookmarkStart w:id="58" w:name="_Toc57799155"/>
      <w:bookmarkStart w:id="59" w:name="_Toc58341714"/>
      <w:bookmarkStart w:id="60" w:name="_Toc58418389"/>
      <w:bookmarkStart w:id="61" w:name="_Toc58602033"/>
      <w:bookmarkStart w:id="62" w:name="_Toc62722866"/>
      <w:bookmarkStart w:id="63" w:name="_Toc65057982"/>
      <w:bookmarkStart w:id="64" w:name="_Toc65138784"/>
      <w:bookmarkStart w:id="65" w:name="_Toc65145764"/>
      <w:bookmarkEnd w:id="48"/>
      <w:bookmarkEnd w:id="49"/>
      <w:r w:rsidRPr="000961F5">
        <w:t>System</w:t>
      </w:r>
      <w:r w:rsidR="007738FD" w:rsidRPr="000961F5">
        <w:t xml:space="preserve"> Users</w:t>
      </w:r>
      <w:bookmarkEnd w:id="58"/>
      <w:bookmarkEnd w:id="59"/>
      <w:bookmarkEnd w:id="60"/>
      <w:bookmarkEnd w:id="61"/>
      <w:bookmarkEnd w:id="62"/>
      <w:bookmarkEnd w:id="63"/>
      <w:bookmarkEnd w:id="64"/>
      <w:bookmarkEnd w:id="65"/>
    </w:p>
    <w:p w14:paraId="2AEC1857" w14:textId="77777777" w:rsidR="004833D0" w:rsidRPr="000961F5" w:rsidRDefault="004833D0" w:rsidP="00264548">
      <w:pPr>
        <w:ind w:left="0"/>
        <w:jc w:val="left"/>
        <w:rPr>
          <w:lang w:eastAsia="x-none"/>
        </w:rPr>
      </w:pPr>
    </w:p>
    <w:p w14:paraId="3E6E9719" w14:textId="3A699C68" w:rsidR="00ED6D36" w:rsidRPr="000961F5" w:rsidRDefault="00ED6D36" w:rsidP="00264548">
      <w:pPr>
        <w:ind w:left="0"/>
        <w:jc w:val="left"/>
        <w:rPr>
          <w:lang w:eastAsia="x-none"/>
        </w:rPr>
      </w:pPr>
      <w:r w:rsidRPr="000961F5">
        <w:rPr>
          <w:lang w:eastAsia="x-none"/>
        </w:rPr>
        <w:t>The table below summarises the different types of</w:t>
      </w:r>
      <w:r w:rsidR="00C16B08" w:rsidRPr="000961F5">
        <w:rPr>
          <w:lang w:eastAsia="x-none"/>
        </w:rPr>
        <w:t xml:space="preserve"> users expected to be using FINI</w:t>
      </w:r>
      <w:r w:rsidR="00FD0930" w:rsidRPr="000961F5">
        <w:rPr>
          <w:lang w:eastAsia="x-none"/>
        </w:rPr>
        <w:t xml:space="preserve"> (if the users type has function other than the view IPO reference data, it is presumed that it will also have the view function even not mentioned below)</w:t>
      </w:r>
      <w:r w:rsidR="00A5674B" w:rsidRPr="000961F5">
        <w:rPr>
          <w:lang w:eastAsia="x-none"/>
        </w:rPr>
        <w:t>:</w:t>
      </w:r>
    </w:p>
    <w:p w14:paraId="33A77D96" w14:textId="77777777" w:rsidR="00ED6D36" w:rsidRPr="000961F5" w:rsidRDefault="00ED6D36" w:rsidP="00264548">
      <w:pPr>
        <w:ind w:left="0"/>
        <w:jc w:val="left"/>
        <w:rPr>
          <w:lang w:eastAsia="x-none"/>
        </w:rPr>
      </w:pPr>
    </w:p>
    <w:tbl>
      <w:tblPr>
        <w:tblStyle w:val="TableGrid"/>
        <w:tblW w:w="10485" w:type="dxa"/>
        <w:tblLook w:val="04A0" w:firstRow="1" w:lastRow="0" w:firstColumn="1" w:lastColumn="0" w:noHBand="0" w:noVBand="1"/>
      </w:tblPr>
      <w:tblGrid>
        <w:gridCol w:w="1777"/>
        <w:gridCol w:w="2136"/>
        <w:gridCol w:w="2150"/>
        <w:gridCol w:w="4422"/>
      </w:tblGrid>
      <w:tr w:rsidR="007A1BAF" w:rsidRPr="000961F5" w14:paraId="72CFB58C" w14:textId="77777777" w:rsidTr="00893575">
        <w:trPr>
          <w:trHeight w:val="162"/>
        </w:trPr>
        <w:tc>
          <w:tcPr>
            <w:tcW w:w="1745" w:type="dxa"/>
            <w:shd w:val="clear" w:color="auto" w:fill="13426B"/>
          </w:tcPr>
          <w:p w14:paraId="4DA18850" w14:textId="57583D43" w:rsidR="007A1BAF" w:rsidRPr="000961F5" w:rsidRDefault="007A1BAF" w:rsidP="007A1BAF">
            <w:pPr>
              <w:spacing w:after="39"/>
              <w:ind w:left="0"/>
              <w:jc w:val="left"/>
              <w:rPr>
                <w:b/>
                <w:sz w:val="18"/>
                <w:szCs w:val="18"/>
              </w:rPr>
            </w:pPr>
            <w:r w:rsidRPr="000961F5">
              <w:rPr>
                <w:b/>
                <w:sz w:val="18"/>
                <w:szCs w:val="18"/>
              </w:rPr>
              <w:t>Company</w:t>
            </w:r>
            <w:r w:rsidR="00BF54A0" w:rsidRPr="000961F5">
              <w:rPr>
                <w:b/>
                <w:sz w:val="18"/>
                <w:szCs w:val="18"/>
              </w:rPr>
              <w:t>_identity</w:t>
            </w:r>
          </w:p>
        </w:tc>
        <w:tc>
          <w:tcPr>
            <w:tcW w:w="2142" w:type="dxa"/>
            <w:shd w:val="clear" w:color="auto" w:fill="13426B"/>
          </w:tcPr>
          <w:p w14:paraId="7BB4F6EB" w14:textId="77777777" w:rsidR="007A1BAF" w:rsidRPr="000961F5" w:rsidRDefault="007A1BAF" w:rsidP="007738FD">
            <w:pPr>
              <w:spacing w:after="39"/>
              <w:ind w:left="0"/>
              <w:jc w:val="left"/>
              <w:rPr>
                <w:b/>
                <w:sz w:val="18"/>
                <w:szCs w:val="18"/>
              </w:rPr>
            </w:pPr>
            <w:r w:rsidRPr="000961F5">
              <w:rPr>
                <w:b/>
                <w:sz w:val="18"/>
                <w:szCs w:val="18"/>
              </w:rPr>
              <w:t>FINI user type</w:t>
            </w:r>
          </w:p>
          <w:p w14:paraId="2EC8026C" w14:textId="65FEAE79" w:rsidR="00893575" w:rsidRPr="000961F5" w:rsidRDefault="00893575" w:rsidP="007738FD">
            <w:pPr>
              <w:spacing w:after="39"/>
              <w:ind w:left="0"/>
              <w:jc w:val="left"/>
              <w:rPr>
                <w:b/>
                <w:sz w:val="18"/>
                <w:szCs w:val="18"/>
              </w:rPr>
            </w:pPr>
            <w:r w:rsidRPr="000961F5">
              <w:rPr>
                <w:b/>
                <w:sz w:val="18"/>
                <w:szCs w:val="18"/>
              </w:rPr>
              <w:t>(per IPO)</w:t>
            </w:r>
          </w:p>
        </w:tc>
        <w:tc>
          <w:tcPr>
            <w:tcW w:w="2154" w:type="dxa"/>
            <w:shd w:val="clear" w:color="auto" w:fill="13426B"/>
          </w:tcPr>
          <w:p w14:paraId="4A11B24A" w14:textId="1077ECD4" w:rsidR="007A1BAF" w:rsidRPr="000961F5" w:rsidRDefault="00BF54A0" w:rsidP="009B0377">
            <w:pPr>
              <w:pStyle w:val="ListParagraph"/>
              <w:spacing w:after="39"/>
              <w:ind w:leftChars="0" w:left="0"/>
              <w:jc w:val="left"/>
              <w:rPr>
                <w:b/>
                <w:sz w:val="18"/>
                <w:szCs w:val="18"/>
              </w:rPr>
            </w:pPr>
            <w:r w:rsidRPr="000961F5">
              <w:rPr>
                <w:b/>
                <w:sz w:val="18"/>
                <w:szCs w:val="18"/>
              </w:rPr>
              <w:t>FINI user_function</w:t>
            </w:r>
          </w:p>
        </w:tc>
        <w:tc>
          <w:tcPr>
            <w:tcW w:w="4444" w:type="dxa"/>
            <w:shd w:val="clear" w:color="auto" w:fill="13426B"/>
          </w:tcPr>
          <w:p w14:paraId="23F19E8C" w14:textId="6FB4AFEF" w:rsidR="007A1BAF" w:rsidRPr="000961F5" w:rsidRDefault="007A1BAF" w:rsidP="007738FD">
            <w:pPr>
              <w:spacing w:after="39"/>
              <w:ind w:left="0"/>
              <w:jc w:val="left"/>
              <w:rPr>
                <w:sz w:val="18"/>
                <w:szCs w:val="18"/>
              </w:rPr>
            </w:pPr>
            <w:r w:rsidRPr="000961F5">
              <w:rPr>
                <w:b/>
                <w:sz w:val="18"/>
                <w:szCs w:val="18"/>
              </w:rPr>
              <w:t>User Functions</w:t>
            </w:r>
          </w:p>
        </w:tc>
      </w:tr>
      <w:tr w:rsidR="007A1BAF" w:rsidRPr="000961F5" w14:paraId="1F41EC06" w14:textId="7D7C7A08" w:rsidTr="00893575">
        <w:trPr>
          <w:trHeight w:val="567"/>
        </w:trPr>
        <w:tc>
          <w:tcPr>
            <w:tcW w:w="1745" w:type="dxa"/>
            <w:vMerge w:val="restart"/>
          </w:tcPr>
          <w:p w14:paraId="4E82E91E" w14:textId="545B0E42" w:rsidR="007A1BAF" w:rsidRPr="000961F5" w:rsidRDefault="007A1BAF" w:rsidP="007A1BAF">
            <w:pPr>
              <w:spacing w:after="39"/>
              <w:ind w:left="0"/>
              <w:jc w:val="left"/>
              <w:rPr>
                <w:sz w:val="18"/>
                <w:szCs w:val="18"/>
              </w:rPr>
            </w:pPr>
            <w:r w:rsidRPr="000961F5">
              <w:rPr>
                <w:sz w:val="18"/>
                <w:szCs w:val="18"/>
              </w:rPr>
              <w:t>FINISponsor</w:t>
            </w:r>
          </w:p>
        </w:tc>
        <w:tc>
          <w:tcPr>
            <w:tcW w:w="2142" w:type="dxa"/>
          </w:tcPr>
          <w:p w14:paraId="5BA4C32B" w14:textId="48F73396" w:rsidR="007A1BAF" w:rsidRPr="000961F5" w:rsidRDefault="007A1BAF" w:rsidP="007A1BAF">
            <w:pPr>
              <w:spacing w:after="39"/>
              <w:ind w:left="0"/>
              <w:jc w:val="left"/>
              <w:rPr>
                <w:sz w:val="18"/>
                <w:szCs w:val="18"/>
              </w:rPr>
            </w:pPr>
            <w:r w:rsidRPr="000961F5">
              <w:rPr>
                <w:sz w:val="18"/>
                <w:szCs w:val="18"/>
              </w:rPr>
              <w:t>Principal Sponsor</w:t>
            </w:r>
          </w:p>
        </w:tc>
        <w:tc>
          <w:tcPr>
            <w:tcW w:w="2154" w:type="dxa"/>
          </w:tcPr>
          <w:p w14:paraId="5AE03557" w14:textId="79C4FB51" w:rsidR="007A1BAF" w:rsidRPr="000961F5" w:rsidRDefault="00D62234" w:rsidP="007A1BAF">
            <w:pPr>
              <w:spacing w:after="39"/>
              <w:ind w:left="0"/>
              <w:jc w:val="left"/>
              <w:rPr>
                <w:sz w:val="18"/>
                <w:szCs w:val="18"/>
              </w:rPr>
            </w:pPr>
            <w:r w:rsidRPr="000961F5">
              <w:rPr>
                <w:sz w:val="18"/>
                <w:szCs w:val="18"/>
              </w:rPr>
              <w:t>EU_Sponsor</w:t>
            </w:r>
          </w:p>
        </w:tc>
        <w:tc>
          <w:tcPr>
            <w:tcW w:w="4444" w:type="dxa"/>
          </w:tcPr>
          <w:p w14:paraId="5A265A87" w14:textId="0B11D0FD" w:rsidR="00F541C6" w:rsidRPr="000961F5" w:rsidRDefault="00F541C6" w:rsidP="002E07D6">
            <w:pPr>
              <w:pStyle w:val="ListParagraph"/>
              <w:numPr>
                <w:ilvl w:val="0"/>
                <w:numId w:val="19"/>
              </w:numPr>
              <w:spacing w:after="39"/>
              <w:ind w:leftChars="0" w:left="357" w:hanging="357"/>
              <w:jc w:val="left"/>
              <w:rPr>
                <w:sz w:val="18"/>
                <w:szCs w:val="18"/>
              </w:rPr>
            </w:pPr>
            <w:r w:rsidRPr="000961F5">
              <w:rPr>
                <w:sz w:val="18"/>
                <w:szCs w:val="18"/>
              </w:rPr>
              <w:t>Receives the key to unlock FINI</w:t>
            </w:r>
            <w:r w:rsidR="00F50194" w:rsidRPr="000961F5">
              <w:rPr>
                <w:sz w:val="18"/>
                <w:szCs w:val="18"/>
              </w:rPr>
              <w:t xml:space="preserve"> (off FINI)</w:t>
            </w:r>
          </w:p>
          <w:p w14:paraId="4208C964" w14:textId="4DE6754B" w:rsidR="000060C5" w:rsidRPr="000961F5" w:rsidRDefault="007A1BAF" w:rsidP="002E07D6">
            <w:pPr>
              <w:pStyle w:val="ListParagraph"/>
              <w:numPr>
                <w:ilvl w:val="0"/>
                <w:numId w:val="19"/>
              </w:numPr>
              <w:spacing w:after="39"/>
              <w:ind w:leftChars="0" w:left="357" w:hanging="357"/>
              <w:jc w:val="left"/>
              <w:rPr>
                <w:sz w:val="18"/>
                <w:szCs w:val="18"/>
              </w:rPr>
            </w:pPr>
            <w:r w:rsidRPr="000961F5">
              <w:rPr>
                <w:sz w:val="18"/>
                <w:szCs w:val="18"/>
              </w:rPr>
              <w:t xml:space="preserve">IPO </w:t>
            </w:r>
            <w:r w:rsidR="00616CBE" w:rsidRPr="000961F5">
              <w:rPr>
                <w:sz w:val="18"/>
                <w:szCs w:val="18"/>
              </w:rPr>
              <w:t xml:space="preserve">advisers and </w:t>
            </w:r>
            <w:r w:rsidRPr="000961F5">
              <w:rPr>
                <w:sz w:val="18"/>
                <w:szCs w:val="18"/>
              </w:rPr>
              <w:t>deal management</w:t>
            </w:r>
          </w:p>
          <w:p w14:paraId="3A9AF5F8" w14:textId="317C580D" w:rsidR="007A1BAF" w:rsidRPr="000961F5" w:rsidRDefault="007A1BAF" w:rsidP="002E07D6">
            <w:pPr>
              <w:pStyle w:val="ListParagraph"/>
              <w:numPr>
                <w:ilvl w:val="0"/>
                <w:numId w:val="19"/>
              </w:numPr>
              <w:spacing w:after="39"/>
              <w:ind w:leftChars="0" w:left="357" w:hanging="357"/>
              <w:jc w:val="left"/>
              <w:rPr>
                <w:sz w:val="18"/>
                <w:szCs w:val="18"/>
              </w:rPr>
            </w:pPr>
            <w:r w:rsidRPr="000961F5">
              <w:rPr>
                <w:sz w:val="18"/>
                <w:szCs w:val="18"/>
              </w:rPr>
              <w:t>Submit regulatory submissions</w:t>
            </w:r>
            <w:r w:rsidR="00F541C6" w:rsidRPr="000961F5">
              <w:rPr>
                <w:sz w:val="18"/>
                <w:szCs w:val="18"/>
              </w:rPr>
              <w:t xml:space="preserve"> for itself and on behalf of other sponsors (other sponsors have to sign off)  </w:t>
            </w:r>
          </w:p>
        </w:tc>
      </w:tr>
      <w:tr w:rsidR="007A1BAF" w:rsidRPr="000961F5" w14:paraId="49E5ECBA" w14:textId="248B9F14" w:rsidTr="00893575">
        <w:trPr>
          <w:trHeight w:val="567"/>
        </w:trPr>
        <w:tc>
          <w:tcPr>
            <w:tcW w:w="1745" w:type="dxa"/>
            <w:vMerge/>
          </w:tcPr>
          <w:p w14:paraId="26879F7F" w14:textId="77777777" w:rsidR="007A1BAF" w:rsidRPr="000961F5" w:rsidRDefault="007A1BAF" w:rsidP="007A1BAF">
            <w:pPr>
              <w:spacing w:after="39"/>
              <w:ind w:left="0"/>
              <w:jc w:val="left"/>
              <w:rPr>
                <w:sz w:val="18"/>
                <w:szCs w:val="18"/>
              </w:rPr>
            </w:pPr>
          </w:p>
        </w:tc>
        <w:tc>
          <w:tcPr>
            <w:tcW w:w="2142" w:type="dxa"/>
          </w:tcPr>
          <w:p w14:paraId="3F0860AC" w14:textId="0F3605C2" w:rsidR="007A1BAF" w:rsidRPr="000961F5" w:rsidRDefault="007A1BAF" w:rsidP="007A1BAF">
            <w:pPr>
              <w:spacing w:after="39"/>
              <w:ind w:left="0"/>
              <w:jc w:val="left"/>
              <w:rPr>
                <w:sz w:val="18"/>
                <w:szCs w:val="18"/>
              </w:rPr>
            </w:pPr>
            <w:r w:rsidRPr="000961F5">
              <w:rPr>
                <w:sz w:val="18"/>
                <w:szCs w:val="18"/>
              </w:rPr>
              <w:t>Sponsor(s)</w:t>
            </w:r>
          </w:p>
        </w:tc>
        <w:tc>
          <w:tcPr>
            <w:tcW w:w="2154" w:type="dxa"/>
          </w:tcPr>
          <w:p w14:paraId="3F716CB1" w14:textId="0C91925A" w:rsidR="007A1BAF" w:rsidRPr="000961F5" w:rsidRDefault="00D62234" w:rsidP="007A1BAF">
            <w:pPr>
              <w:spacing w:after="39"/>
              <w:ind w:left="0"/>
              <w:jc w:val="left"/>
              <w:rPr>
                <w:sz w:val="18"/>
                <w:szCs w:val="18"/>
              </w:rPr>
            </w:pPr>
            <w:r w:rsidRPr="000961F5">
              <w:rPr>
                <w:sz w:val="18"/>
                <w:szCs w:val="18"/>
              </w:rPr>
              <w:t>EU_Sponsor</w:t>
            </w:r>
          </w:p>
        </w:tc>
        <w:tc>
          <w:tcPr>
            <w:tcW w:w="4444" w:type="dxa"/>
          </w:tcPr>
          <w:p w14:paraId="728C35AF" w14:textId="32EFDA73" w:rsidR="007A1BAF" w:rsidRPr="000961F5" w:rsidRDefault="007A1BAF" w:rsidP="002E07D6">
            <w:pPr>
              <w:pStyle w:val="ListParagraph"/>
              <w:numPr>
                <w:ilvl w:val="0"/>
                <w:numId w:val="19"/>
              </w:numPr>
              <w:spacing w:after="39"/>
              <w:ind w:leftChars="0" w:left="357" w:hanging="357"/>
              <w:jc w:val="left"/>
              <w:rPr>
                <w:sz w:val="18"/>
                <w:szCs w:val="18"/>
              </w:rPr>
            </w:pPr>
            <w:r w:rsidRPr="000961F5">
              <w:rPr>
                <w:sz w:val="18"/>
                <w:szCs w:val="18"/>
              </w:rPr>
              <w:t>View IPO reference data</w:t>
            </w:r>
          </w:p>
        </w:tc>
      </w:tr>
      <w:tr w:rsidR="00C16B08" w:rsidRPr="000961F5" w14:paraId="4CDF0B59" w14:textId="28DA36B6" w:rsidTr="00893575">
        <w:trPr>
          <w:trHeight w:val="567"/>
        </w:trPr>
        <w:tc>
          <w:tcPr>
            <w:tcW w:w="1745" w:type="dxa"/>
            <w:vMerge w:val="restart"/>
          </w:tcPr>
          <w:p w14:paraId="30235DFD" w14:textId="6B69CA1A" w:rsidR="00C16B08" w:rsidRPr="000961F5" w:rsidRDefault="00C16B08" w:rsidP="007A1BAF">
            <w:pPr>
              <w:spacing w:after="39"/>
              <w:ind w:left="0"/>
              <w:jc w:val="left"/>
              <w:rPr>
                <w:sz w:val="18"/>
                <w:szCs w:val="18"/>
              </w:rPr>
            </w:pPr>
            <w:r w:rsidRPr="000961F5">
              <w:rPr>
                <w:sz w:val="18"/>
                <w:szCs w:val="18"/>
              </w:rPr>
              <w:t>FINILegal</w:t>
            </w:r>
          </w:p>
        </w:tc>
        <w:tc>
          <w:tcPr>
            <w:tcW w:w="2142" w:type="dxa"/>
          </w:tcPr>
          <w:p w14:paraId="14B7861F" w14:textId="3BFE9192" w:rsidR="00C16B08" w:rsidRPr="000961F5" w:rsidRDefault="00C16B08" w:rsidP="007A1BAF">
            <w:pPr>
              <w:spacing w:after="39"/>
              <w:ind w:left="0"/>
              <w:jc w:val="left"/>
              <w:rPr>
                <w:sz w:val="18"/>
                <w:szCs w:val="18"/>
              </w:rPr>
            </w:pPr>
            <w:r w:rsidRPr="000961F5">
              <w:rPr>
                <w:sz w:val="18"/>
                <w:szCs w:val="18"/>
              </w:rPr>
              <w:t>HK Legal Adviser (for Sponsor)</w:t>
            </w:r>
          </w:p>
        </w:tc>
        <w:tc>
          <w:tcPr>
            <w:tcW w:w="2154" w:type="dxa"/>
          </w:tcPr>
          <w:p w14:paraId="5FA111FA" w14:textId="257BC7C8" w:rsidR="00C16B08" w:rsidRPr="000961F5" w:rsidRDefault="00C16B08" w:rsidP="007A1BAF">
            <w:pPr>
              <w:spacing w:after="39"/>
              <w:ind w:left="0"/>
              <w:jc w:val="left"/>
              <w:rPr>
                <w:sz w:val="18"/>
                <w:szCs w:val="18"/>
              </w:rPr>
            </w:pPr>
            <w:r w:rsidRPr="000961F5">
              <w:rPr>
                <w:sz w:val="18"/>
                <w:szCs w:val="18"/>
              </w:rPr>
              <w:t>EU_Legal</w:t>
            </w:r>
          </w:p>
        </w:tc>
        <w:tc>
          <w:tcPr>
            <w:tcW w:w="4444" w:type="dxa"/>
          </w:tcPr>
          <w:p w14:paraId="749443BC" w14:textId="77777777" w:rsidR="00C16B08" w:rsidRPr="000961F5" w:rsidRDefault="00C16B08" w:rsidP="002E07D6">
            <w:pPr>
              <w:pStyle w:val="ListParagraph"/>
              <w:numPr>
                <w:ilvl w:val="0"/>
                <w:numId w:val="19"/>
              </w:numPr>
              <w:spacing w:after="39"/>
              <w:ind w:leftChars="0" w:left="357" w:hanging="357"/>
              <w:jc w:val="left"/>
              <w:rPr>
                <w:sz w:val="18"/>
                <w:szCs w:val="18"/>
              </w:rPr>
            </w:pPr>
            <w:r w:rsidRPr="000961F5">
              <w:rPr>
                <w:sz w:val="18"/>
                <w:szCs w:val="18"/>
              </w:rPr>
              <w:t>IPO deal management</w:t>
            </w:r>
          </w:p>
          <w:p w14:paraId="22816BDF" w14:textId="5D2521F3" w:rsidR="00C16B08" w:rsidRPr="000961F5" w:rsidRDefault="00C16B08" w:rsidP="002E07D6">
            <w:pPr>
              <w:pStyle w:val="ListParagraph"/>
              <w:numPr>
                <w:ilvl w:val="0"/>
                <w:numId w:val="19"/>
              </w:numPr>
              <w:spacing w:after="39"/>
              <w:ind w:leftChars="0" w:left="357" w:hanging="357"/>
              <w:jc w:val="left"/>
              <w:rPr>
                <w:sz w:val="18"/>
                <w:szCs w:val="18"/>
              </w:rPr>
            </w:pPr>
            <w:r w:rsidRPr="000961F5">
              <w:rPr>
                <w:sz w:val="18"/>
                <w:szCs w:val="18"/>
              </w:rPr>
              <w:t>Submit regulatory submissions</w:t>
            </w:r>
          </w:p>
        </w:tc>
      </w:tr>
      <w:tr w:rsidR="00C16B08" w:rsidRPr="000961F5" w14:paraId="0262B35C" w14:textId="19B26D89" w:rsidTr="00893575">
        <w:trPr>
          <w:trHeight w:val="567"/>
        </w:trPr>
        <w:tc>
          <w:tcPr>
            <w:tcW w:w="1745" w:type="dxa"/>
            <w:vMerge/>
          </w:tcPr>
          <w:p w14:paraId="4EE29FF7" w14:textId="77777777" w:rsidR="00C16B08" w:rsidRPr="000961F5" w:rsidRDefault="00C16B08" w:rsidP="007A1BAF">
            <w:pPr>
              <w:spacing w:after="39"/>
              <w:ind w:left="0"/>
              <w:jc w:val="left"/>
              <w:rPr>
                <w:sz w:val="18"/>
                <w:szCs w:val="18"/>
              </w:rPr>
            </w:pPr>
          </w:p>
        </w:tc>
        <w:tc>
          <w:tcPr>
            <w:tcW w:w="2142" w:type="dxa"/>
          </w:tcPr>
          <w:p w14:paraId="23C331F2" w14:textId="57D9857B" w:rsidR="00C16B08" w:rsidRPr="000961F5" w:rsidRDefault="00C16B08" w:rsidP="007A1BAF">
            <w:pPr>
              <w:spacing w:after="39"/>
              <w:ind w:left="0"/>
              <w:jc w:val="left"/>
              <w:rPr>
                <w:sz w:val="18"/>
                <w:szCs w:val="18"/>
              </w:rPr>
            </w:pPr>
            <w:r w:rsidRPr="000961F5">
              <w:rPr>
                <w:sz w:val="18"/>
                <w:szCs w:val="18"/>
              </w:rPr>
              <w:t>HK Legal Adviser (for Issuer)</w:t>
            </w:r>
          </w:p>
        </w:tc>
        <w:tc>
          <w:tcPr>
            <w:tcW w:w="2154" w:type="dxa"/>
          </w:tcPr>
          <w:p w14:paraId="125FD7E0" w14:textId="3F4DA93E" w:rsidR="00C16B08" w:rsidRPr="000961F5" w:rsidRDefault="00C16B08" w:rsidP="007A1BAF">
            <w:pPr>
              <w:spacing w:after="39"/>
              <w:ind w:left="0"/>
              <w:jc w:val="left"/>
              <w:rPr>
                <w:sz w:val="18"/>
                <w:szCs w:val="18"/>
              </w:rPr>
            </w:pPr>
            <w:r w:rsidRPr="000961F5">
              <w:rPr>
                <w:sz w:val="18"/>
                <w:szCs w:val="18"/>
              </w:rPr>
              <w:t>EU_Legal</w:t>
            </w:r>
          </w:p>
        </w:tc>
        <w:tc>
          <w:tcPr>
            <w:tcW w:w="4444" w:type="dxa"/>
          </w:tcPr>
          <w:p w14:paraId="71231EF6" w14:textId="28C0D6CA" w:rsidR="00C16B08" w:rsidRPr="000961F5" w:rsidRDefault="00C16B08" w:rsidP="002E07D6">
            <w:pPr>
              <w:pStyle w:val="ListParagraph"/>
              <w:numPr>
                <w:ilvl w:val="0"/>
                <w:numId w:val="19"/>
              </w:numPr>
              <w:spacing w:after="39"/>
              <w:ind w:leftChars="0" w:left="357" w:hanging="357"/>
              <w:jc w:val="left"/>
              <w:rPr>
                <w:sz w:val="18"/>
                <w:szCs w:val="18"/>
              </w:rPr>
            </w:pPr>
            <w:r w:rsidRPr="000961F5">
              <w:rPr>
                <w:sz w:val="18"/>
                <w:szCs w:val="18"/>
              </w:rPr>
              <w:t>Submit regulatory submissions</w:t>
            </w:r>
          </w:p>
        </w:tc>
      </w:tr>
      <w:tr w:rsidR="007A1BAF" w:rsidRPr="000961F5" w14:paraId="0E1E23C5" w14:textId="77777777" w:rsidTr="00893575">
        <w:trPr>
          <w:trHeight w:val="567"/>
        </w:trPr>
        <w:tc>
          <w:tcPr>
            <w:tcW w:w="1745" w:type="dxa"/>
          </w:tcPr>
          <w:p w14:paraId="4969A6C1" w14:textId="3B850EAD" w:rsidR="007A1BAF" w:rsidRPr="000961F5" w:rsidRDefault="00780D28" w:rsidP="007A1BAF">
            <w:pPr>
              <w:spacing w:after="39"/>
              <w:ind w:left="0"/>
              <w:jc w:val="left"/>
              <w:rPr>
                <w:sz w:val="18"/>
                <w:szCs w:val="18"/>
              </w:rPr>
            </w:pPr>
            <w:r w:rsidRPr="000961F5">
              <w:rPr>
                <w:sz w:val="18"/>
                <w:szCs w:val="18"/>
              </w:rPr>
              <w:t>FINI</w:t>
            </w:r>
            <w:r w:rsidR="007A1BAF" w:rsidRPr="000961F5">
              <w:rPr>
                <w:sz w:val="18"/>
                <w:szCs w:val="18"/>
              </w:rPr>
              <w:t>LeadBroker</w:t>
            </w:r>
          </w:p>
        </w:tc>
        <w:tc>
          <w:tcPr>
            <w:tcW w:w="2142" w:type="dxa"/>
          </w:tcPr>
          <w:p w14:paraId="752F25A2" w14:textId="3FA1B562" w:rsidR="007A1BAF" w:rsidRPr="000961F5" w:rsidRDefault="007A1BAF" w:rsidP="007A1BAF">
            <w:pPr>
              <w:spacing w:after="39"/>
              <w:ind w:left="0"/>
              <w:jc w:val="left"/>
              <w:rPr>
                <w:sz w:val="18"/>
                <w:szCs w:val="18"/>
              </w:rPr>
            </w:pPr>
            <w:r w:rsidRPr="000961F5">
              <w:rPr>
                <w:sz w:val="18"/>
                <w:szCs w:val="18"/>
              </w:rPr>
              <w:t>Principal Lead Broker / Lead Underwriter</w:t>
            </w:r>
          </w:p>
        </w:tc>
        <w:tc>
          <w:tcPr>
            <w:tcW w:w="2154" w:type="dxa"/>
          </w:tcPr>
          <w:p w14:paraId="2CC3AACB" w14:textId="5ED675EC" w:rsidR="007A1BAF" w:rsidRPr="000961F5" w:rsidRDefault="00D62234" w:rsidP="007A1BAF">
            <w:pPr>
              <w:spacing w:after="39"/>
              <w:ind w:left="0"/>
              <w:jc w:val="left"/>
              <w:rPr>
                <w:sz w:val="18"/>
                <w:szCs w:val="18"/>
              </w:rPr>
            </w:pPr>
            <w:r w:rsidRPr="000961F5">
              <w:rPr>
                <w:sz w:val="18"/>
                <w:szCs w:val="18"/>
              </w:rPr>
              <w:t>EU_LeadBroker</w:t>
            </w:r>
          </w:p>
        </w:tc>
        <w:tc>
          <w:tcPr>
            <w:tcW w:w="4444" w:type="dxa"/>
          </w:tcPr>
          <w:p w14:paraId="0516766C" w14:textId="577C58F4" w:rsidR="0003111C" w:rsidRPr="000961F5" w:rsidRDefault="0003111C" w:rsidP="002E07D6">
            <w:pPr>
              <w:pStyle w:val="ListParagraph"/>
              <w:numPr>
                <w:ilvl w:val="0"/>
                <w:numId w:val="19"/>
              </w:numPr>
              <w:spacing w:after="39"/>
              <w:ind w:leftChars="0" w:left="357" w:hanging="357"/>
              <w:jc w:val="left"/>
              <w:rPr>
                <w:sz w:val="18"/>
                <w:szCs w:val="18"/>
              </w:rPr>
            </w:pPr>
            <w:r w:rsidRPr="000961F5">
              <w:rPr>
                <w:sz w:val="18"/>
                <w:szCs w:val="18"/>
              </w:rPr>
              <w:t>Input public offer size adjustment option</w:t>
            </w:r>
          </w:p>
          <w:p w14:paraId="08FCD116" w14:textId="68A24381" w:rsidR="007A1BAF" w:rsidRPr="000961F5" w:rsidRDefault="007A1BAF" w:rsidP="002E07D6">
            <w:pPr>
              <w:pStyle w:val="ListParagraph"/>
              <w:numPr>
                <w:ilvl w:val="0"/>
                <w:numId w:val="19"/>
              </w:numPr>
              <w:spacing w:after="39"/>
              <w:ind w:leftChars="0" w:left="357" w:hanging="357"/>
              <w:jc w:val="left"/>
              <w:rPr>
                <w:sz w:val="18"/>
                <w:szCs w:val="18"/>
              </w:rPr>
            </w:pPr>
            <w:r w:rsidRPr="000961F5">
              <w:rPr>
                <w:sz w:val="18"/>
                <w:szCs w:val="18"/>
              </w:rPr>
              <w:t>Input final size of the institutional offer</w:t>
            </w:r>
          </w:p>
          <w:p w14:paraId="3404A878" w14:textId="472AF938" w:rsidR="0003111C" w:rsidRPr="000961F5" w:rsidRDefault="0003111C" w:rsidP="002E07D6">
            <w:pPr>
              <w:pStyle w:val="ListParagraph"/>
              <w:numPr>
                <w:ilvl w:val="0"/>
                <w:numId w:val="19"/>
              </w:numPr>
              <w:spacing w:after="39"/>
              <w:ind w:leftChars="0" w:left="357" w:hanging="357"/>
              <w:jc w:val="left"/>
              <w:rPr>
                <w:sz w:val="18"/>
                <w:szCs w:val="18"/>
              </w:rPr>
            </w:pPr>
            <w:r w:rsidRPr="000961F5">
              <w:rPr>
                <w:sz w:val="18"/>
                <w:szCs w:val="18"/>
              </w:rPr>
              <w:t xml:space="preserve">Input final </w:t>
            </w:r>
            <w:r w:rsidR="00F0617B" w:rsidRPr="000961F5">
              <w:rPr>
                <w:sz w:val="18"/>
                <w:szCs w:val="18"/>
              </w:rPr>
              <w:t>offer</w:t>
            </w:r>
            <w:r w:rsidRPr="000961F5">
              <w:rPr>
                <w:sz w:val="18"/>
                <w:szCs w:val="18"/>
              </w:rPr>
              <w:t xml:space="preserve"> price</w:t>
            </w:r>
          </w:p>
          <w:p w14:paraId="08D8E4E5" w14:textId="77777777" w:rsidR="00FC31A3" w:rsidRPr="000961F5" w:rsidRDefault="00FC31A3" w:rsidP="002E07D6">
            <w:pPr>
              <w:pStyle w:val="ListParagraph"/>
              <w:numPr>
                <w:ilvl w:val="0"/>
                <w:numId w:val="19"/>
              </w:numPr>
              <w:spacing w:after="39"/>
              <w:ind w:leftChars="0" w:left="357" w:hanging="357"/>
              <w:jc w:val="left"/>
              <w:rPr>
                <w:sz w:val="18"/>
                <w:szCs w:val="18"/>
              </w:rPr>
            </w:pPr>
            <w:r w:rsidRPr="000961F5">
              <w:rPr>
                <w:sz w:val="18"/>
                <w:szCs w:val="18"/>
              </w:rPr>
              <w:t xml:space="preserve">Place securities to its clients </w:t>
            </w:r>
          </w:p>
          <w:p w14:paraId="65EDFA54" w14:textId="231D319A" w:rsidR="007A1BAF" w:rsidRPr="000961F5" w:rsidRDefault="007A1BAF" w:rsidP="002E07D6">
            <w:pPr>
              <w:pStyle w:val="ListParagraph"/>
              <w:numPr>
                <w:ilvl w:val="0"/>
                <w:numId w:val="19"/>
              </w:numPr>
              <w:spacing w:after="39"/>
              <w:ind w:leftChars="0" w:left="357" w:hanging="357"/>
              <w:jc w:val="left"/>
              <w:rPr>
                <w:sz w:val="18"/>
                <w:szCs w:val="18"/>
              </w:rPr>
            </w:pPr>
            <w:r w:rsidRPr="000961F5">
              <w:rPr>
                <w:sz w:val="18"/>
                <w:szCs w:val="18"/>
              </w:rPr>
              <w:t xml:space="preserve">Sub-place </w:t>
            </w:r>
            <w:r w:rsidR="00FC31A3" w:rsidRPr="000961F5">
              <w:rPr>
                <w:sz w:val="18"/>
                <w:szCs w:val="18"/>
              </w:rPr>
              <w:t xml:space="preserve">securities </w:t>
            </w:r>
            <w:r w:rsidRPr="000961F5">
              <w:rPr>
                <w:sz w:val="18"/>
                <w:szCs w:val="18"/>
              </w:rPr>
              <w:t>to other distributors</w:t>
            </w:r>
          </w:p>
          <w:p w14:paraId="75A95156" w14:textId="77777777" w:rsidR="007A1BAF" w:rsidRPr="000961F5" w:rsidRDefault="007A1BAF" w:rsidP="002E07D6">
            <w:pPr>
              <w:pStyle w:val="ListParagraph"/>
              <w:numPr>
                <w:ilvl w:val="0"/>
                <w:numId w:val="19"/>
              </w:numPr>
              <w:spacing w:after="39"/>
              <w:ind w:leftChars="0" w:left="357" w:hanging="357"/>
              <w:jc w:val="left"/>
              <w:rPr>
                <w:sz w:val="18"/>
                <w:szCs w:val="18"/>
              </w:rPr>
            </w:pPr>
            <w:r w:rsidRPr="000961F5">
              <w:rPr>
                <w:sz w:val="18"/>
                <w:szCs w:val="18"/>
              </w:rPr>
              <w:t>Submit placee allocations for approval</w:t>
            </w:r>
          </w:p>
          <w:p w14:paraId="7BA254DD" w14:textId="77777777" w:rsidR="007A1BAF" w:rsidRPr="000961F5" w:rsidRDefault="007A1BAF" w:rsidP="002E07D6">
            <w:pPr>
              <w:pStyle w:val="ListParagraph"/>
              <w:numPr>
                <w:ilvl w:val="0"/>
                <w:numId w:val="19"/>
              </w:numPr>
              <w:spacing w:after="39"/>
              <w:ind w:leftChars="0" w:left="357" w:hanging="357"/>
              <w:jc w:val="left"/>
              <w:rPr>
                <w:sz w:val="18"/>
                <w:szCs w:val="18"/>
              </w:rPr>
            </w:pPr>
            <w:r w:rsidRPr="000961F5">
              <w:rPr>
                <w:sz w:val="18"/>
                <w:szCs w:val="18"/>
              </w:rPr>
              <w:t>Submit regulatory submissions</w:t>
            </w:r>
          </w:p>
          <w:p w14:paraId="542AEEF6" w14:textId="19BD9EBA" w:rsidR="007A1BAF" w:rsidRPr="000961F5" w:rsidRDefault="007A1BAF">
            <w:pPr>
              <w:pStyle w:val="ListParagraph"/>
              <w:numPr>
                <w:ilvl w:val="0"/>
                <w:numId w:val="19"/>
              </w:numPr>
              <w:spacing w:after="39"/>
              <w:ind w:leftChars="0" w:left="357" w:hanging="357"/>
              <w:jc w:val="left"/>
              <w:rPr>
                <w:sz w:val="18"/>
                <w:szCs w:val="18"/>
              </w:rPr>
            </w:pPr>
            <w:r w:rsidRPr="000961F5">
              <w:rPr>
                <w:sz w:val="18"/>
                <w:szCs w:val="18"/>
              </w:rPr>
              <w:t xml:space="preserve">Submit </w:t>
            </w:r>
            <w:r w:rsidR="00050D85" w:rsidRPr="000961F5">
              <w:rPr>
                <w:sz w:val="18"/>
                <w:szCs w:val="18"/>
              </w:rPr>
              <w:t>Depository and Settlement Forms</w:t>
            </w:r>
          </w:p>
        </w:tc>
      </w:tr>
      <w:tr w:rsidR="00C16B08" w:rsidRPr="000961F5" w14:paraId="06BDCA55" w14:textId="6FA93F35" w:rsidTr="00893575">
        <w:trPr>
          <w:trHeight w:val="567"/>
        </w:trPr>
        <w:tc>
          <w:tcPr>
            <w:tcW w:w="1745" w:type="dxa"/>
            <w:vMerge w:val="restart"/>
          </w:tcPr>
          <w:p w14:paraId="45B897AF" w14:textId="3DC84045" w:rsidR="00C16B08" w:rsidRPr="000961F5" w:rsidRDefault="00780D28" w:rsidP="00D62234">
            <w:pPr>
              <w:spacing w:after="39"/>
              <w:ind w:left="0"/>
              <w:jc w:val="left"/>
              <w:rPr>
                <w:sz w:val="18"/>
                <w:szCs w:val="18"/>
              </w:rPr>
            </w:pPr>
            <w:r w:rsidRPr="000961F5">
              <w:rPr>
                <w:sz w:val="18"/>
                <w:szCs w:val="18"/>
              </w:rPr>
              <w:t>FINI</w:t>
            </w:r>
            <w:r w:rsidR="00C16B08" w:rsidRPr="000961F5">
              <w:rPr>
                <w:sz w:val="18"/>
                <w:szCs w:val="18"/>
              </w:rPr>
              <w:t>Distributor</w:t>
            </w:r>
          </w:p>
        </w:tc>
        <w:tc>
          <w:tcPr>
            <w:tcW w:w="2142" w:type="dxa"/>
          </w:tcPr>
          <w:p w14:paraId="1F878181" w14:textId="671FB03A" w:rsidR="00C16B08" w:rsidRPr="000961F5" w:rsidRDefault="00C16B08" w:rsidP="00D62234">
            <w:pPr>
              <w:spacing w:after="39"/>
              <w:ind w:left="0"/>
              <w:jc w:val="left"/>
              <w:rPr>
                <w:sz w:val="18"/>
                <w:szCs w:val="18"/>
              </w:rPr>
            </w:pPr>
            <w:r w:rsidRPr="000961F5">
              <w:rPr>
                <w:sz w:val="18"/>
                <w:szCs w:val="18"/>
              </w:rPr>
              <w:t>Underwriter(s)</w:t>
            </w:r>
          </w:p>
        </w:tc>
        <w:tc>
          <w:tcPr>
            <w:tcW w:w="2154" w:type="dxa"/>
          </w:tcPr>
          <w:p w14:paraId="2C7FE45E" w14:textId="3E5E5FA7" w:rsidR="00C16B08" w:rsidRPr="000961F5" w:rsidRDefault="00C16B08" w:rsidP="00D62234">
            <w:pPr>
              <w:spacing w:after="39"/>
              <w:ind w:left="0"/>
              <w:jc w:val="left"/>
              <w:rPr>
                <w:sz w:val="18"/>
                <w:szCs w:val="18"/>
              </w:rPr>
            </w:pPr>
            <w:r w:rsidRPr="000961F5">
              <w:rPr>
                <w:sz w:val="18"/>
                <w:szCs w:val="18"/>
              </w:rPr>
              <w:t>EU_Distributor</w:t>
            </w:r>
          </w:p>
        </w:tc>
        <w:tc>
          <w:tcPr>
            <w:tcW w:w="4444" w:type="dxa"/>
          </w:tcPr>
          <w:p w14:paraId="6B58F0E6" w14:textId="66F807BF" w:rsidR="00C16B08" w:rsidRPr="000961F5" w:rsidRDefault="00C16B08" w:rsidP="002E07D6">
            <w:pPr>
              <w:pStyle w:val="ListParagraph"/>
              <w:numPr>
                <w:ilvl w:val="0"/>
                <w:numId w:val="19"/>
              </w:numPr>
              <w:spacing w:after="39"/>
              <w:ind w:leftChars="0" w:left="357" w:hanging="357"/>
              <w:jc w:val="left"/>
              <w:rPr>
                <w:sz w:val="18"/>
                <w:szCs w:val="18"/>
              </w:rPr>
            </w:pPr>
            <w:r w:rsidRPr="000961F5">
              <w:rPr>
                <w:sz w:val="18"/>
                <w:szCs w:val="18"/>
              </w:rPr>
              <w:t>View IPO reference data</w:t>
            </w:r>
          </w:p>
        </w:tc>
      </w:tr>
      <w:tr w:rsidR="00C16B08" w:rsidRPr="000961F5" w14:paraId="599621D9" w14:textId="6819AED5" w:rsidTr="00893575">
        <w:trPr>
          <w:trHeight w:val="567"/>
        </w:trPr>
        <w:tc>
          <w:tcPr>
            <w:tcW w:w="1745" w:type="dxa"/>
            <w:vMerge/>
          </w:tcPr>
          <w:p w14:paraId="70E0E8D4" w14:textId="77777777" w:rsidR="00C16B08" w:rsidRPr="000961F5" w:rsidRDefault="00C16B08" w:rsidP="00D62234">
            <w:pPr>
              <w:spacing w:after="39"/>
              <w:ind w:left="0"/>
              <w:jc w:val="left"/>
              <w:rPr>
                <w:sz w:val="18"/>
                <w:szCs w:val="18"/>
              </w:rPr>
            </w:pPr>
          </w:p>
        </w:tc>
        <w:tc>
          <w:tcPr>
            <w:tcW w:w="2142" w:type="dxa"/>
          </w:tcPr>
          <w:p w14:paraId="3A07CACA" w14:textId="0F7D469B" w:rsidR="00C16B08" w:rsidRPr="000961F5" w:rsidRDefault="00C16B08" w:rsidP="00D62234">
            <w:pPr>
              <w:spacing w:after="39"/>
              <w:ind w:left="0"/>
              <w:jc w:val="left"/>
              <w:rPr>
                <w:sz w:val="18"/>
                <w:szCs w:val="18"/>
              </w:rPr>
            </w:pPr>
            <w:r w:rsidRPr="000961F5">
              <w:rPr>
                <w:sz w:val="18"/>
                <w:szCs w:val="18"/>
              </w:rPr>
              <w:t>Adviser(s)</w:t>
            </w:r>
          </w:p>
        </w:tc>
        <w:tc>
          <w:tcPr>
            <w:tcW w:w="2154" w:type="dxa"/>
          </w:tcPr>
          <w:p w14:paraId="57FB6BCB" w14:textId="019944DB" w:rsidR="00C16B08" w:rsidRPr="000961F5" w:rsidRDefault="00C16B08" w:rsidP="00D62234">
            <w:pPr>
              <w:spacing w:after="39"/>
              <w:ind w:left="0"/>
              <w:jc w:val="left"/>
              <w:rPr>
                <w:sz w:val="18"/>
                <w:szCs w:val="18"/>
              </w:rPr>
            </w:pPr>
            <w:r w:rsidRPr="000961F5">
              <w:rPr>
                <w:sz w:val="18"/>
                <w:szCs w:val="18"/>
              </w:rPr>
              <w:t>EU_Distributor</w:t>
            </w:r>
          </w:p>
        </w:tc>
        <w:tc>
          <w:tcPr>
            <w:tcW w:w="4444" w:type="dxa"/>
          </w:tcPr>
          <w:p w14:paraId="6C90CAE5" w14:textId="544E0D71" w:rsidR="00C16B08" w:rsidRPr="000961F5" w:rsidRDefault="00C16B08" w:rsidP="002E07D6">
            <w:pPr>
              <w:pStyle w:val="ListParagraph"/>
              <w:numPr>
                <w:ilvl w:val="0"/>
                <w:numId w:val="19"/>
              </w:numPr>
              <w:spacing w:after="39"/>
              <w:ind w:leftChars="0" w:left="357" w:hanging="357"/>
              <w:jc w:val="left"/>
              <w:rPr>
                <w:sz w:val="18"/>
                <w:szCs w:val="18"/>
              </w:rPr>
            </w:pPr>
            <w:r w:rsidRPr="000961F5">
              <w:rPr>
                <w:sz w:val="18"/>
                <w:szCs w:val="18"/>
              </w:rPr>
              <w:t>View IPO reference data</w:t>
            </w:r>
          </w:p>
        </w:tc>
      </w:tr>
      <w:tr w:rsidR="00C16B08" w:rsidRPr="000961F5" w14:paraId="2761B2A0" w14:textId="3C314065" w:rsidTr="00893575">
        <w:trPr>
          <w:trHeight w:val="567"/>
        </w:trPr>
        <w:tc>
          <w:tcPr>
            <w:tcW w:w="1745" w:type="dxa"/>
            <w:vMerge/>
          </w:tcPr>
          <w:p w14:paraId="04E47430" w14:textId="77777777" w:rsidR="00C16B08" w:rsidRPr="000961F5" w:rsidRDefault="00C16B08" w:rsidP="00D62234">
            <w:pPr>
              <w:spacing w:after="39"/>
              <w:ind w:left="0"/>
              <w:jc w:val="left"/>
              <w:rPr>
                <w:sz w:val="18"/>
                <w:szCs w:val="18"/>
              </w:rPr>
            </w:pPr>
          </w:p>
        </w:tc>
        <w:tc>
          <w:tcPr>
            <w:tcW w:w="2142" w:type="dxa"/>
          </w:tcPr>
          <w:p w14:paraId="16320411" w14:textId="302B36DC" w:rsidR="00C16B08" w:rsidRPr="000961F5" w:rsidRDefault="00C16B08" w:rsidP="00D62234">
            <w:pPr>
              <w:spacing w:after="39"/>
              <w:ind w:left="0"/>
              <w:jc w:val="left"/>
              <w:rPr>
                <w:sz w:val="18"/>
                <w:szCs w:val="18"/>
              </w:rPr>
            </w:pPr>
            <w:r w:rsidRPr="000961F5">
              <w:rPr>
                <w:sz w:val="18"/>
                <w:szCs w:val="18"/>
              </w:rPr>
              <w:t>Distributor(s)</w:t>
            </w:r>
          </w:p>
        </w:tc>
        <w:tc>
          <w:tcPr>
            <w:tcW w:w="2154" w:type="dxa"/>
          </w:tcPr>
          <w:p w14:paraId="17D2D034" w14:textId="050980A3" w:rsidR="00C16B08" w:rsidRPr="000961F5" w:rsidRDefault="00C16B08" w:rsidP="00D62234">
            <w:pPr>
              <w:spacing w:after="39"/>
              <w:ind w:left="0"/>
              <w:jc w:val="left"/>
              <w:rPr>
                <w:sz w:val="18"/>
                <w:szCs w:val="18"/>
              </w:rPr>
            </w:pPr>
            <w:r w:rsidRPr="000961F5">
              <w:rPr>
                <w:sz w:val="18"/>
                <w:szCs w:val="18"/>
              </w:rPr>
              <w:t>EU_Distributor</w:t>
            </w:r>
          </w:p>
        </w:tc>
        <w:tc>
          <w:tcPr>
            <w:tcW w:w="4444" w:type="dxa"/>
          </w:tcPr>
          <w:p w14:paraId="516686D6" w14:textId="77777777" w:rsidR="00C16B08" w:rsidRPr="000961F5" w:rsidRDefault="00C16B08" w:rsidP="002E07D6">
            <w:pPr>
              <w:pStyle w:val="ListParagraph"/>
              <w:numPr>
                <w:ilvl w:val="0"/>
                <w:numId w:val="19"/>
              </w:numPr>
              <w:spacing w:after="39"/>
              <w:ind w:leftChars="0" w:left="357" w:hanging="357"/>
              <w:jc w:val="left"/>
              <w:rPr>
                <w:sz w:val="18"/>
                <w:szCs w:val="18"/>
              </w:rPr>
            </w:pPr>
            <w:r w:rsidRPr="000961F5">
              <w:rPr>
                <w:sz w:val="18"/>
                <w:szCs w:val="18"/>
              </w:rPr>
              <w:t>Sub-place shares to other distributors</w:t>
            </w:r>
          </w:p>
          <w:p w14:paraId="654F90F6" w14:textId="77777777" w:rsidR="00C16B08" w:rsidRPr="000961F5" w:rsidRDefault="00C16B08" w:rsidP="002E07D6">
            <w:pPr>
              <w:pStyle w:val="ListParagraph"/>
              <w:numPr>
                <w:ilvl w:val="0"/>
                <w:numId w:val="19"/>
              </w:numPr>
              <w:spacing w:after="39"/>
              <w:ind w:leftChars="0" w:left="357" w:hanging="357"/>
              <w:jc w:val="left"/>
              <w:rPr>
                <w:sz w:val="18"/>
                <w:szCs w:val="18"/>
              </w:rPr>
            </w:pPr>
            <w:r w:rsidRPr="000961F5">
              <w:rPr>
                <w:sz w:val="18"/>
                <w:szCs w:val="18"/>
              </w:rPr>
              <w:t>Submit placee allocations for approval</w:t>
            </w:r>
          </w:p>
          <w:p w14:paraId="387929AD" w14:textId="77777777" w:rsidR="00C16B08" w:rsidRPr="000961F5" w:rsidRDefault="00C16B08" w:rsidP="002E07D6">
            <w:pPr>
              <w:pStyle w:val="ListParagraph"/>
              <w:numPr>
                <w:ilvl w:val="0"/>
                <w:numId w:val="19"/>
              </w:numPr>
              <w:spacing w:after="39"/>
              <w:ind w:leftChars="0" w:left="357" w:hanging="357"/>
              <w:jc w:val="left"/>
              <w:rPr>
                <w:sz w:val="18"/>
                <w:szCs w:val="18"/>
              </w:rPr>
            </w:pPr>
            <w:r w:rsidRPr="000961F5">
              <w:rPr>
                <w:sz w:val="18"/>
                <w:szCs w:val="18"/>
              </w:rPr>
              <w:t>Submit regulatory submissions</w:t>
            </w:r>
          </w:p>
          <w:p w14:paraId="76E6DD72" w14:textId="6659FBCA" w:rsidR="00FC31A3" w:rsidRPr="000961F5" w:rsidRDefault="00FC31A3" w:rsidP="002E07D6">
            <w:pPr>
              <w:pStyle w:val="ListParagraph"/>
              <w:numPr>
                <w:ilvl w:val="0"/>
                <w:numId w:val="19"/>
              </w:numPr>
              <w:spacing w:after="39"/>
              <w:ind w:leftChars="0" w:left="357" w:hanging="357"/>
              <w:jc w:val="left"/>
              <w:rPr>
                <w:sz w:val="18"/>
                <w:szCs w:val="18"/>
              </w:rPr>
            </w:pPr>
            <w:r w:rsidRPr="000961F5">
              <w:rPr>
                <w:sz w:val="18"/>
                <w:szCs w:val="18"/>
              </w:rPr>
              <w:t>View IPO reference data</w:t>
            </w:r>
          </w:p>
          <w:p w14:paraId="044A7E57" w14:textId="30C951D8" w:rsidR="00C16B08" w:rsidRPr="000961F5" w:rsidRDefault="00C16B08" w:rsidP="000060C5">
            <w:pPr>
              <w:spacing w:after="39"/>
              <w:ind w:left="357" w:hanging="357"/>
              <w:jc w:val="left"/>
              <w:rPr>
                <w:sz w:val="18"/>
                <w:szCs w:val="18"/>
              </w:rPr>
            </w:pPr>
          </w:p>
        </w:tc>
      </w:tr>
      <w:tr w:rsidR="008F7E16" w:rsidRPr="000961F5" w14:paraId="0629F6AD" w14:textId="39DDDA3E" w:rsidTr="00893575">
        <w:trPr>
          <w:trHeight w:val="567"/>
        </w:trPr>
        <w:tc>
          <w:tcPr>
            <w:tcW w:w="1745" w:type="dxa"/>
            <w:vMerge w:val="restart"/>
          </w:tcPr>
          <w:p w14:paraId="6F6AAB87" w14:textId="56489F5E" w:rsidR="008F7E16" w:rsidRPr="000961F5" w:rsidRDefault="00780D28" w:rsidP="00D62234">
            <w:pPr>
              <w:spacing w:after="39"/>
              <w:ind w:left="0"/>
              <w:jc w:val="left"/>
              <w:rPr>
                <w:sz w:val="18"/>
                <w:szCs w:val="18"/>
              </w:rPr>
            </w:pPr>
            <w:r w:rsidRPr="000961F5">
              <w:rPr>
                <w:sz w:val="18"/>
                <w:szCs w:val="18"/>
              </w:rPr>
              <w:lastRenderedPageBreak/>
              <w:t>FINI</w:t>
            </w:r>
            <w:r w:rsidR="008F7E16" w:rsidRPr="000961F5">
              <w:rPr>
                <w:sz w:val="18"/>
                <w:szCs w:val="18"/>
              </w:rPr>
              <w:t>ShareReg</w:t>
            </w:r>
          </w:p>
        </w:tc>
        <w:tc>
          <w:tcPr>
            <w:tcW w:w="2142" w:type="dxa"/>
            <w:vMerge w:val="restart"/>
          </w:tcPr>
          <w:p w14:paraId="6A0E7DF6" w14:textId="55E26105" w:rsidR="008F7E16" w:rsidRPr="000961F5" w:rsidRDefault="008F7E16" w:rsidP="00D62234">
            <w:pPr>
              <w:spacing w:after="39"/>
              <w:ind w:left="0"/>
              <w:jc w:val="left"/>
              <w:rPr>
                <w:sz w:val="18"/>
                <w:szCs w:val="18"/>
              </w:rPr>
            </w:pPr>
            <w:r w:rsidRPr="000961F5">
              <w:rPr>
                <w:sz w:val="18"/>
                <w:szCs w:val="18"/>
              </w:rPr>
              <w:t>HK Share Registrar</w:t>
            </w:r>
          </w:p>
        </w:tc>
        <w:tc>
          <w:tcPr>
            <w:tcW w:w="2154" w:type="dxa"/>
          </w:tcPr>
          <w:p w14:paraId="49033E67" w14:textId="126887F6" w:rsidR="008F7E16" w:rsidRPr="000961F5" w:rsidRDefault="008F7E16" w:rsidP="00D62234">
            <w:pPr>
              <w:spacing w:after="39"/>
              <w:ind w:left="0"/>
              <w:jc w:val="left"/>
              <w:rPr>
                <w:sz w:val="18"/>
                <w:szCs w:val="18"/>
              </w:rPr>
            </w:pPr>
            <w:r w:rsidRPr="000961F5">
              <w:rPr>
                <w:sz w:val="18"/>
                <w:szCs w:val="18"/>
              </w:rPr>
              <w:t>EU_ShareRegOps</w:t>
            </w:r>
          </w:p>
        </w:tc>
        <w:tc>
          <w:tcPr>
            <w:tcW w:w="4444" w:type="dxa"/>
          </w:tcPr>
          <w:p w14:paraId="2BBA48C4" w14:textId="68BE7A97" w:rsidR="008F7E16" w:rsidRPr="000961F5" w:rsidRDefault="008F7E16" w:rsidP="002E07D6">
            <w:pPr>
              <w:pStyle w:val="ListParagraph"/>
              <w:numPr>
                <w:ilvl w:val="0"/>
                <w:numId w:val="19"/>
              </w:numPr>
              <w:spacing w:after="39"/>
              <w:ind w:leftChars="0" w:left="357" w:hanging="357"/>
              <w:jc w:val="left"/>
              <w:rPr>
                <w:sz w:val="18"/>
                <w:szCs w:val="18"/>
              </w:rPr>
            </w:pPr>
            <w:r w:rsidRPr="000961F5">
              <w:rPr>
                <w:sz w:val="18"/>
                <w:szCs w:val="18"/>
              </w:rPr>
              <w:t>Manage own EIPO applications</w:t>
            </w:r>
          </w:p>
          <w:p w14:paraId="2173A96D" w14:textId="699D9C1D" w:rsidR="008F7E16" w:rsidRPr="000961F5" w:rsidRDefault="008F7E16" w:rsidP="002E07D6">
            <w:pPr>
              <w:pStyle w:val="ListParagraph"/>
              <w:numPr>
                <w:ilvl w:val="0"/>
                <w:numId w:val="19"/>
              </w:numPr>
              <w:spacing w:after="39"/>
              <w:ind w:leftChars="0" w:left="357" w:hanging="357"/>
              <w:jc w:val="left"/>
              <w:rPr>
                <w:sz w:val="18"/>
                <w:szCs w:val="18"/>
              </w:rPr>
            </w:pPr>
            <w:r w:rsidRPr="000961F5">
              <w:rPr>
                <w:sz w:val="18"/>
                <w:szCs w:val="18"/>
              </w:rPr>
              <w:t>Confirm own pre-funding positions</w:t>
            </w:r>
          </w:p>
        </w:tc>
      </w:tr>
      <w:tr w:rsidR="008F7E16" w:rsidRPr="000961F5" w14:paraId="53302593" w14:textId="77777777" w:rsidTr="00893575">
        <w:trPr>
          <w:trHeight w:val="567"/>
        </w:trPr>
        <w:tc>
          <w:tcPr>
            <w:tcW w:w="1745" w:type="dxa"/>
            <w:vMerge/>
          </w:tcPr>
          <w:p w14:paraId="0BAFD8CD" w14:textId="77777777" w:rsidR="008F7E16" w:rsidRPr="000961F5" w:rsidRDefault="008F7E16" w:rsidP="00D62234">
            <w:pPr>
              <w:spacing w:after="39"/>
              <w:ind w:left="0"/>
              <w:jc w:val="left"/>
              <w:rPr>
                <w:sz w:val="18"/>
                <w:szCs w:val="18"/>
              </w:rPr>
            </w:pPr>
          </w:p>
        </w:tc>
        <w:tc>
          <w:tcPr>
            <w:tcW w:w="2142" w:type="dxa"/>
            <w:vMerge/>
          </w:tcPr>
          <w:p w14:paraId="741CDD6D" w14:textId="0D282ED1" w:rsidR="008F7E16" w:rsidRPr="000961F5" w:rsidRDefault="008F7E16" w:rsidP="00D62234">
            <w:pPr>
              <w:spacing w:after="39"/>
              <w:ind w:left="0"/>
              <w:jc w:val="left"/>
              <w:rPr>
                <w:sz w:val="18"/>
                <w:szCs w:val="18"/>
              </w:rPr>
            </w:pPr>
          </w:p>
        </w:tc>
        <w:tc>
          <w:tcPr>
            <w:tcW w:w="2154" w:type="dxa"/>
          </w:tcPr>
          <w:p w14:paraId="12679E34" w14:textId="340FCE81" w:rsidR="008F7E16" w:rsidRPr="000961F5" w:rsidRDefault="008F7E16" w:rsidP="00D62234">
            <w:pPr>
              <w:spacing w:after="39"/>
              <w:ind w:left="0"/>
              <w:jc w:val="left"/>
              <w:rPr>
                <w:sz w:val="18"/>
                <w:szCs w:val="18"/>
              </w:rPr>
            </w:pPr>
            <w:r w:rsidRPr="000961F5">
              <w:rPr>
                <w:sz w:val="18"/>
                <w:szCs w:val="18"/>
              </w:rPr>
              <w:t>EU_ShareRegEnq</w:t>
            </w:r>
          </w:p>
        </w:tc>
        <w:tc>
          <w:tcPr>
            <w:tcW w:w="4444" w:type="dxa"/>
          </w:tcPr>
          <w:p w14:paraId="2C2CF141" w14:textId="1B0645A4" w:rsidR="008F7E16" w:rsidRPr="000961F5" w:rsidRDefault="008F7E16" w:rsidP="002E07D6">
            <w:pPr>
              <w:pStyle w:val="ListParagraph"/>
              <w:numPr>
                <w:ilvl w:val="0"/>
                <w:numId w:val="19"/>
              </w:numPr>
              <w:spacing w:after="39"/>
              <w:ind w:leftChars="0" w:left="357" w:hanging="357"/>
              <w:jc w:val="left"/>
              <w:rPr>
                <w:sz w:val="18"/>
                <w:szCs w:val="18"/>
              </w:rPr>
            </w:pPr>
            <w:r w:rsidRPr="000961F5">
              <w:rPr>
                <w:sz w:val="18"/>
                <w:szCs w:val="18"/>
              </w:rPr>
              <w:t>View IPO reference data</w:t>
            </w:r>
          </w:p>
        </w:tc>
      </w:tr>
      <w:tr w:rsidR="008F7E16" w:rsidRPr="000961F5" w14:paraId="46FDFA4F" w14:textId="77777777" w:rsidTr="00893575">
        <w:trPr>
          <w:trHeight w:val="567"/>
        </w:trPr>
        <w:tc>
          <w:tcPr>
            <w:tcW w:w="1745" w:type="dxa"/>
            <w:vMerge w:val="restart"/>
          </w:tcPr>
          <w:p w14:paraId="15DDCA8C" w14:textId="5869FC16" w:rsidR="008F7E16" w:rsidRPr="000961F5" w:rsidRDefault="00780D28" w:rsidP="000060C5">
            <w:pPr>
              <w:spacing w:after="39"/>
              <w:ind w:left="0"/>
              <w:jc w:val="left"/>
              <w:rPr>
                <w:sz w:val="18"/>
                <w:szCs w:val="18"/>
              </w:rPr>
            </w:pPr>
            <w:r w:rsidRPr="000961F5">
              <w:rPr>
                <w:sz w:val="18"/>
                <w:szCs w:val="18"/>
              </w:rPr>
              <w:t>FINI</w:t>
            </w:r>
            <w:r w:rsidR="008F7E16" w:rsidRPr="000961F5">
              <w:rPr>
                <w:sz w:val="18"/>
                <w:szCs w:val="18"/>
              </w:rPr>
              <w:t>CP</w:t>
            </w:r>
          </w:p>
        </w:tc>
        <w:tc>
          <w:tcPr>
            <w:tcW w:w="2142" w:type="dxa"/>
            <w:vMerge w:val="restart"/>
          </w:tcPr>
          <w:p w14:paraId="78B014E7" w14:textId="6CE9D6C6" w:rsidR="008F7E16" w:rsidRPr="000961F5" w:rsidRDefault="008F7E16" w:rsidP="000060C5">
            <w:pPr>
              <w:spacing w:after="39"/>
              <w:ind w:left="0"/>
              <w:jc w:val="left"/>
              <w:rPr>
                <w:sz w:val="18"/>
                <w:szCs w:val="18"/>
              </w:rPr>
            </w:pPr>
            <w:r w:rsidRPr="000961F5">
              <w:rPr>
                <w:sz w:val="18"/>
                <w:szCs w:val="18"/>
              </w:rPr>
              <w:t>Clearing Participant</w:t>
            </w:r>
          </w:p>
        </w:tc>
        <w:tc>
          <w:tcPr>
            <w:tcW w:w="2154" w:type="dxa"/>
          </w:tcPr>
          <w:p w14:paraId="161EDD07" w14:textId="3A602FAF" w:rsidR="008F7E16" w:rsidRPr="000961F5" w:rsidRDefault="008F7E16" w:rsidP="000060C5">
            <w:pPr>
              <w:spacing w:after="39"/>
              <w:ind w:left="0"/>
              <w:jc w:val="left"/>
              <w:rPr>
                <w:sz w:val="18"/>
                <w:szCs w:val="18"/>
              </w:rPr>
            </w:pPr>
            <w:r w:rsidRPr="000961F5">
              <w:rPr>
                <w:sz w:val="18"/>
                <w:szCs w:val="18"/>
              </w:rPr>
              <w:t>EU_CPOps</w:t>
            </w:r>
          </w:p>
        </w:tc>
        <w:tc>
          <w:tcPr>
            <w:tcW w:w="4444" w:type="dxa"/>
          </w:tcPr>
          <w:p w14:paraId="5DA82152" w14:textId="77777777" w:rsidR="008F7E16" w:rsidRPr="000961F5" w:rsidRDefault="008F7E16" w:rsidP="002E07D6">
            <w:pPr>
              <w:pStyle w:val="ListParagraph"/>
              <w:numPr>
                <w:ilvl w:val="0"/>
                <w:numId w:val="19"/>
              </w:numPr>
              <w:spacing w:after="39"/>
              <w:ind w:leftChars="0" w:left="357" w:hanging="357"/>
              <w:jc w:val="left"/>
              <w:rPr>
                <w:sz w:val="18"/>
                <w:szCs w:val="18"/>
              </w:rPr>
            </w:pPr>
            <w:r w:rsidRPr="000961F5">
              <w:rPr>
                <w:sz w:val="18"/>
                <w:szCs w:val="18"/>
              </w:rPr>
              <w:t>Manage own EIPO applications</w:t>
            </w:r>
          </w:p>
          <w:p w14:paraId="0674B986" w14:textId="16132F2B" w:rsidR="008F7E16" w:rsidRPr="000961F5" w:rsidRDefault="008F7E16" w:rsidP="002E07D6">
            <w:pPr>
              <w:pStyle w:val="ListParagraph"/>
              <w:numPr>
                <w:ilvl w:val="0"/>
                <w:numId w:val="19"/>
              </w:numPr>
              <w:spacing w:after="39"/>
              <w:ind w:leftChars="0" w:left="357" w:hanging="357"/>
              <w:jc w:val="left"/>
              <w:rPr>
                <w:sz w:val="18"/>
                <w:szCs w:val="18"/>
              </w:rPr>
            </w:pPr>
            <w:r w:rsidRPr="000961F5">
              <w:rPr>
                <w:sz w:val="18"/>
                <w:szCs w:val="18"/>
              </w:rPr>
              <w:t>Confirm own pre-funding positions</w:t>
            </w:r>
          </w:p>
        </w:tc>
      </w:tr>
      <w:tr w:rsidR="008F7E16" w:rsidRPr="000961F5" w14:paraId="638DF528" w14:textId="77777777" w:rsidTr="00893575">
        <w:trPr>
          <w:trHeight w:val="567"/>
        </w:trPr>
        <w:tc>
          <w:tcPr>
            <w:tcW w:w="1745" w:type="dxa"/>
            <w:vMerge/>
          </w:tcPr>
          <w:p w14:paraId="682221A0" w14:textId="77777777" w:rsidR="008F7E16" w:rsidRPr="000961F5" w:rsidRDefault="008F7E16" w:rsidP="000060C5">
            <w:pPr>
              <w:spacing w:after="39"/>
              <w:ind w:left="0"/>
              <w:jc w:val="left"/>
              <w:rPr>
                <w:sz w:val="18"/>
                <w:szCs w:val="18"/>
              </w:rPr>
            </w:pPr>
          </w:p>
        </w:tc>
        <w:tc>
          <w:tcPr>
            <w:tcW w:w="2142" w:type="dxa"/>
            <w:vMerge/>
          </w:tcPr>
          <w:p w14:paraId="0070D756" w14:textId="77777777" w:rsidR="008F7E16" w:rsidRPr="000961F5" w:rsidRDefault="008F7E16" w:rsidP="000060C5">
            <w:pPr>
              <w:spacing w:after="39"/>
              <w:ind w:left="0"/>
              <w:jc w:val="left"/>
              <w:rPr>
                <w:sz w:val="18"/>
                <w:szCs w:val="18"/>
              </w:rPr>
            </w:pPr>
          </w:p>
        </w:tc>
        <w:tc>
          <w:tcPr>
            <w:tcW w:w="2154" w:type="dxa"/>
          </w:tcPr>
          <w:p w14:paraId="0401BA6A" w14:textId="700EFC7F" w:rsidR="008F7E16" w:rsidRPr="000961F5" w:rsidRDefault="008F7E16" w:rsidP="000060C5">
            <w:pPr>
              <w:spacing w:after="39"/>
              <w:ind w:left="0"/>
              <w:jc w:val="left"/>
              <w:rPr>
                <w:sz w:val="18"/>
                <w:szCs w:val="18"/>
              </w:rPr>
            </w:pPr>
            <w:r w:rsidRPr="000961F5">
              <w:rPr>
                <w:sz w:val="18"/>
                <w:szCs w:val="18"/>
              </w:rPr>
              <w:t>EU_CPEnq</w:t>
            </w:r>
          </w:p>
        </w:tc>
        <w:tc>
          <w:tcPr>
            <w:tcW w:w="4444" w:type="dxa"/>
          </w:tcPr>
          <w:p w14:paraId="51592284" w14:textId="79053911" w:rsidR="008F7E16" w:rsidRPr="000961F5" w:rsidRDefault="008F7E16" w:rsidP="002E07D6">
            <w:pPr>
              <w:pStyle w:val="ListParagraph"/>
              <w:numPr>
                <w:ilvl w:val="0"/>
                <w:numId w:val="19"/>
              </w:numPr>
              <w:spacing w:after="39"/>
              <w:ind w:leftChars="0" w:left="357" w:hanging="357"/>
              <w:jc w:val="left"/>
              <w:rPr>
                <w:sz w:val="18"/>
                <w:szCs w:val="18"/>
              </w:rPr>
            </w:pPr>
            <w:r w:rsidRPr="000961F5">
              <w:rPr>
                <w:sz w:val="18"/>
                <w:szCs w:val="18"/>
              </w:rPr>
              <w:t>View IPO reference data</w:t>
            </w:r>
          </w:p>
        </w:tc>
      </w:tr>
      <w:tr w:rsidR="00D62234" w:rsidRPr="000961F5" w14:paraId="04A2D14E" w14:textId="77777777" w:rsidTr="00893575">
        <w:trPr>
          <w:trHeight w:val="567"/>
        </w:trPr>
        <w:tc>
          <w:tcPr>
            <w:tcW w:w="1745" w:type="dxa"/>
          </w:tcPr>
          <w:p w14:paraId="7B2198E3" w14:textId="0650F75C" w:rsidR="00D62234" w:rsidRPr="000961F5" w:rsidRDefault="00780D28" w:rsidP="00D62234">
            <w:pPr>
              <w:spacing w:after="39"/>
              <w:ind w:left="0"/>
              <w:jc w:val="left"/>
              <w:rPr>
                <w:sz w:val="18"/>
                <w:szCs w:val="18"/>
              </w:rPr>
            </w:pPr>
            <w:r w:rsidRPr="000961F5">
              <w:rPr>
                <w:sz w:val="18"/>
                <w:szCs w:val="18"/>
              </w:rPr>
              <w:t>FINI</w:t>
            </w:r>
            <w:r w:rsidR="00D62234" w:rsidRPr="000961F5">
              <w:rPr>
                <w:sz w:val="18"/>
                <w:szCs w:val="18"/>
              </w:rPr>
              <w:t>DesgBank</w:t>
            </w:r>
          </w:p>
        </w:tc>
        <w:tc>
          <w:tcPr>
            <w:tcW w:w="2142" w:type="dxa"/>
          </w:tcPr>
          <w:p w14:paraId="52F3309A" w14:textId="4154DED5" w:rsidR="00D62234" w:rsidRPr="000961F5" w:rsidRDefault="00D62234" w:rsidP="00D62234">
            <w:pPr>
              <w:spacing w:after="39"/>
              <w:ind w:left="0"/>
              <w:jc w:val="left"/>
              <w:rPr>
                <w:sz w:val="18"/>
                <w:szCs w:val="18"/>
              </w:rPr>
            </w:pPr>
            <w:r w:rsidRPr="000961F5">
              <w:rPr>
                <w:sz w:val="18"/>
                <w:szCs w:val="18"/>
              </w:rPr>
              <w:t>Designated Bank</w:t>
            </w:r>
          </w:p>
        </w:tc>
        <w:tc>
          <w:tcPr>
            <w:tcW w:w="2154" w:type="dxa"/>
          </w:tcPr>
          <w:p w14:paraId="569C72C3" w14:textId="165E6FFF" w:rsidR="00D62234" w:rsidRPr="000961F5" w:rsidRDefault="00D62234" w:rsidP="00D62234">
            <w:pPr>
              <w:spacing w:after="39"/>
              <w:ind w:left="0"/>
              <w:jc w:val="left"/>
              <w:rPr>
                <w:sz w:val="18"/>
                <w:szCs w:val="18"/>
              </w:rPr>
            </w:pPr>
            <w:r w:rsidRPr="000961F5">
              <w:rPr>
                <w:sz w:val="18"/>
                <w:szCs w:val="18"/>
              </w:rPr>
              <w:t>EU_DesgBank</w:t>
            </w:r>
          </w:p>
        </w:tc>
        <w:tc>
          <w:tcPr>
            <w:tcW w:w="4444" w:type="dxa"/>
          </w:tcPr>
          <w:p w14:paraId="0F9F7431" w14:textId="3AE61AE2" w:rsidR="00D62234" w:rsidRPr="000961F5" w:rsidRDefault="000060C5" w:rsidP="002E07D6">
            <w:pPr>
              <w:pStyle w:val="ListParagraph"/>
              <w:numPr>
                <w:ilvl w:val="0"/>
                <w:numId w:val="19"/>
              </w:numPr>
              <w:spacing w:after="39"/>
              <w:ind w:leftChars="0" w:left="357" w:hanging="357"/>
              <w:jc w:val="left"/>
              <w:rPr>
                <w:sz w:val="18"/>
                <w:szCs w:val="18"/>
              </w:rPr>
            </w:pPr>
            <w:r w:rsidRPr="000961F5">
              <w:rPr>
                <w:sz w:val="18"/>
                <w:szCs w:val="18"/>
              </w:rPr>
              <w:t>Confirm the pre-funding positions of Clearing Participants</w:t>
            </w:r>
          </w:p>
          <w:p w14:paraId="4AD26613" w14:textId="6838E6F4" w:rsidR="000060C5" w:rsidRPr="000961F5" w:rsidRDefault="000060C5" w:rsidP="002E07D6">
            <w:pPr>
              <w:pStyle w:val="ListParagraph"/>
              <w:numPr>
                <w:ilvl w:val="0"/>
                <w:numId w:val="19"/>
              </w:numPr>
              <w:spacing w:after="39"/>
              <w:ind w:leftChars="0" w:left="357" w:hanging="357"/>
              <w:jc w:val="left"/>
              <w:rPr>
                <w:sz w:val="18"/>
                <w:szCs w:val="18"/>
              </w:rPr>
            </w:pPr>
            <w:r w:rsidRPr="000961F5">
              <w:rPr>
                <w:sz w:val="18"/>
                <w:szCs w:val="18"/>
              </w:rPr>
              <w:t>View IPO reference</w:t>
            </w:r>
          </w:p>
        </w:tc>
      </w:tr>
      <w:tr w:rsidR="008F7E16" w:rsidRPr="000961F5" w14:paraId="207504B5" w14:textId="5E826A88" w:rsidTr="00893575">
        <w:trPr>
          <w:trHeight w:val="567"/>
        </w:trPr>
        <w:tc>
          <w:tcPr>
            <w:tcW w:w="1745" w:type="dxa"/>
            <w:vMerge w:val="restart"/>
          </w:tcPr>
          <w:p w14:paraId="30BCA4BE" w14:textId="63768D74" w:rsidR="008F7E16" w:rsidRPr="000961F5" w:rsidRDefault="00450BF7" w:rsidP="0039030A">
            <w:pPr>
              <w:spacing w:after="39"/>
              <w:ind w:left="720" w:hanging="720"/>
              <w:jc w:val="left"/>
              <w:rPr>
                <w:sz w:val="18"/>
                <w:szCs w:val="18"/>
              </w:rPr>
            </w:pPr>
            <w:r w:rsidRPr="000961F5">
              <w:rPr>
                <w:sz w:val="18"/>
                <w:szCs w:val="18"/>
              </w:rPr>
              <w:t>HKEX</w:t>
            </w:r>
          </w:p>
        </w:tc>
        <w:tc>
          <w:tcPr>
            <w:tcW w:w="2142" w:type="dxa"/>
            <w:vMerge w:val="restart"/>
          </w:tcPr>
          <w:p w14:paraId="5842F170" w14:textId="6A433E5F" w:rsidR="008F7E16" w:rsidRPr="000961F5" w:rsidRDefault="008F7E16" w:rsidP="00D62234">
            <w:pPr>
              <w:spacing w:after="39"/>
              <w:ind w:left="0"/>
              <w:jc w:val="left"/>
              <w:rPr>
                <w:sz w:val="18"/>
                <w:szCs w:val="18"/>
              </w:rPr>
            </w:pPr>
            <w:r w:rsidRPr="000961F5">
              <w:rPr>
                <w:sz w:val="18"/>
                <w:szCs w:val="18"/>
              </w:rPr>
              <w:t>HKSCC</w:t>
            </w:r>
          </w:p>
        </w:tc>
        <w:tc>
          <w:tcPr>
            <w:tcW w:w="2154" w:type="dxa"/>
          </w:tcPr>
          <w:p w14:paraId="1B354B1A" w14:textId="08AA1C89" w:rsidR="008F7E16" w:rsidRPr="000961F5" w:rsidRDefault="008F7E16" w:rsidP="00D62234">
            <w:pPr>
              <w:spacing w:after="39"/>
              <w:ind w:left="0"/>
              <w:jc w:val="left"/>
              <w:rPr>
                <w:sz w:val="18"/>
                <w:szCs w:val="18"/>
              </w:rPr>
            </w:pPr>
            <w:r w:rsidRPr="000961F5">
              <w:rPr>
                <w:sz w:val="18"/>
                <w:szCs w:val="18"/>
              </w:rPr>
              <w:t>IU_PTOps</w:t>
            </w:r>
          </w:p>
        </w:tc>
        <w:tc>
          <w:tcPr>
            <w:tcW w:w="4444" w:type="dxa"/>
          </w:tcPr>
          <w:p w14:paraId="602FEC18" w14:textId="15663F08" w:rsidR="008F7E16" w:rsidRPr="000961F5" w:rsidRDefault="008F7E16" w:rsidP="002E07D6">
            <w:pPr>
              <w:pStyle w:val="ListParagraph"/>
              <w:numPr>
                <w:ilvl w:val="0"/>
                <w:numId w:val="19"/>
              </w:numPr>
              <w:spacing w:after="39"/>
              <w:ind w:leftChars="0" w:left="357" w:hanging="357"/>
              <w:jc w:val="left"/>
              <w:rPr>
                <w:sz w:val="18"/>
                <w:szCs w:val="18"/>
              </w:rPr>
            </w:pPr>
            <w:r w:rsidRPr="000961F5">
              <w:rPr>
                <w:sz w:val="18"/>
                <w:szCs w:val="18"/>
              </w:rPr>
              <w:t xml:space="preserve">Reviews and </w:t>
            </w:r>
            <w:r w:rsidR="004316D9" w:rsidRPr="000961F5">
              <w:rPr>
                <w:sz w:val="18"/>
                <w:szCs w:val="18"/>
              </w:rPr>
              <w:t>clears</w:t>
            </w:r>
            <w:r w:rsidRPr="000961F5">
              <w:rPr>
                <w:sz w:val="18"/>
                <w:szCs w:val="18"/>
              </w:rPr>
              <w:t xml:space="preserve"> IPO cases</w:t>
            </w:r>
          </w:p>
          <w:p w14:paraId="173E9C32" w14:textId="2B768CA5" w:rsidR="008F7E16" w:rsidRPr="000961F5" w:rsidRDefault="008F7E16" w:rsidP="002E07D6">
            <w:pPr>
              <w:pStyle w:val="ListParagraph"/>
              <w:numPr>
                <w:ilvl w:val="0"/>
                <w:numId w:val="19"/>
              </w:numPr>
              <w:spacing w:after="39"/>
              <w:ind w:leftChars="0" w:left="357" w:hanging="357"/>
              <w:jc w:val="left"/>
              <w:rPr>
                <w:sz w:val="18"/>
                <w:szCs w:val="18"/>
              </w:rPr>
            </w:pPr>
            <w:r w:rsidRPr="000961F5">
              <w:rPr>
                <w:sz w:val="18"/>
                <w:szCs w:val="18"/>
              </w:rPr>
              <w:t xml:space="preserve">Reviews and </w:t>
            </w:r>
            <w:r w:rsidR="004316D9" w:rsidRPr="000961F5">
              <w:rPr>
                <w:sz w:val="18"/>
                <w:szCs w:val="18"/>
              </w:rPr>
              <w:t>clears</w:t>
            </w:r>
            <w:r w:rsidRPr="000961F5">
              <w:rPr>
                <w:sz w:val="18"/>
                <w:szCs w:val="18"/>
              </w:rPr>
              <w:t xml:space="preserve"> IPO initiation</w:t>
            </w:r>
          </w:p>
          <w:p w14:paraId="149EC0A3" w14:textId="0B88FDD8" w:rsidR="008F7E16" w:rsidRPr="000961F5" w:rsidRDefault="008F7E16" w:rsidP="008E061E">
            <w:pPr>
              <w:pStyle w:val="ListParagraph"/>
              <w:spacing w:after="39"/>
              <w:ind w:leftChars="0" w:left="357"/>
              <w:jc w:val="left"/>
              <w:rPr>
                <w:sz w:val="18"/>
                <w:szCs w:val="18"/>
              </w:rPr>
            </w:pPr>
          </w:p>
        </w:tc>
      </w:tr>
      <w:tr w:rsidR="008F7E16" w:rsidRPr="000961F5" w14:paraId="5EF056CF" w14:textId="77777777" w:rsidTr="00893575">
        <w:trPr>
          <w:trHeight w:val="567"/>
        </w:trPr>
        <w:tc>
          <w:tcPr>
            <w:tcW w:w="1745" w:type="dxa"/>
            <w:vMerge/>
          </w:tcPr>
          <w:p w14:paraId="407C1755" w14:textId="77777777" w:rsidR="008F7E16" w:rsidRPr="000961F5" w:rsidRDefault="008F7E16" w:rsidP="00D62234">
            <w:pPr>
              <w:spacing w:after="39"/>
              <w:ind w:left="0"/>
              <w:jc w:val="left"/>
              <w:rPr>
                <w:sz w:val="18"/>
                <w:szCs w:val="18"/>
              </w:rPr>
            </w:pPr>
          </w:p>
        </w:tc>
        <w:tc>
          <w:tcPr>
            <w:tcW w:w="2142" w:type="dxa"/>
            <w:vMerge/>
          </w:tcPr>
          <w:p w14:paraId="7397FE9A" w14:textId="77777777" w:rsidR="008F7E16" w:rsidRPr="000961F5" w:rsidRDefault="008F7E16" w:rsidP="00D62234">
            <w:pPr>
              <w:spacing w:after="39"/>
              <w:ind w:left="0"/>
              <w:jc w:val="left"/>
              <w:rPr>
                <w:sz w:val="18"/>
                <w:szCs w:val="18"/>
              </w:rPr>
            </w:pPr>
          </w:p>
        </w:tc>
        <w:tc>
          <w:tcPr>
            <w:tcW w:w="2154" w:type="dxa"/>
          </w:tcPr>
          <w:p w14:paraId="290F5B46" w14:textId="6CD972D5" w:rsidR="008F7E16" w:rsidRPr="000961F5" w:rsidRDefault="008F7E16" w:rsidP="006D4D58">
            <w:pPr>
              <w:spacing w:after="39"/>
              <w:ind w:left="0"/>
              <w:jc w:val="left"/>
              <w:rPr>
                <w:sz w:val="18"/>
                <w:szCs w:val="18"/>
              </w:rPr>
            </w:pPr>
            <w:r w:rsidRPr="000961F5">
              <w:rPr>
                <w:sz w:val="18"/>
                <w:szCs w:val="18"/>
              </w:rPr>
              <w:t>IU_PT</w:t>
            </w:r>
            <w:r w:rsidR="006D4D58" w:rsidRPr="000961F5">
              <w:rPr>
                <w:sz w:val="18"/>
                <w:szCs w:val="18"/>
              </w:rPr>
              <w:t>Enq</w:t>
            </w:r>
          </w:p>
        </w:tc>
        <w:tc>
          <w:tcPr>
            <w:tcW w:w="4444" w:type="dxa"/>
          </w:tcPr>
          <w:p w14:paraId="4D2D53B0" w14:textId="6E9A7B31" w:rsidR="008F7E16" w:rsidRPr="000961F5" w:rsidRDefault="008F7E16" w:rsidP="002E07D6">
            <w:pPr>
              <w:pStyle w:val="ListParagraph"/>
              <w:numPr>
                <w:ilvl w:val="0"/>
                <w:numId w:val="19"/>
              </w:numPr>
              <w:spacing w:after="39"/>
              <w:ind w:leftChars="0" w:left="357" w:hanging="357"/>
              <w:jc w:val="left"/>
              <w:rPr>
                <w:sz w:val="18"/>
                <w:szCs w:val="18"/>
              </w:rPr>
            </w:pPr>
            <w:r w:rsidRPr="000961F5">
              <w:rPr>
                <w:sz w:val="18"/>
                <w:szCs w:val="18"/>
              </w:rPr>
              <w:t>View IPO reference data</w:t>
            </w:r>
          </w:p>
        </w:tc>
      </w:tr>
      <w:tr w:rsidR="00C16B08" w:rsidRPr="000961F5" w14:paraId="6920B405" w14:textId="4543AC8D" w:rsidTr="00893575">
        <w:trPr>
          <w:trHeight w:val="567"/>
        </w:trPr>
        <w:tc>
          <w:tcPr>
            <w:tcW w:w="1745" w:type="dxa"/>
            <w:vMerge/>
          </w:tcPr>
          <w:p w14:paraId="014E154C" w14:textId="77777777" w:rsidR="00C16B08" w:rsidRPr="000961F5" w:rsidRDefault="00C16B08" w:rsidP="00D62234">
            <w:pPr>
              <w:spacing w:after="39"/>
              <w:ind w:left="0"/>
              <w:jc w:val="left"/>
              <w:rPr>
                <w:sz w:val="18"/>
                <w:szCs w:val="18"/>
              </w:rPr>
            </w:pPr>
          </w:p>
        </w:tc>
        <w:tc>
          <w:tcPr>
            <w:tcW w:w="2142" w:type="dxa"/>
          </w:tcPr>
          <w:p w14:paraId="62182B9E" w14:textId="5008EBE2" w:rsidR="00C16B08" w:rsidRPr="000961F5" w:rsidRDefault="00C16B08" w:rsidP="00D62234">
            <w:pPr>
              <w:spacing w:after="39"/>
              <w:ind w:left="0"/>
              <w:jc w:val="left"/>
              <w:rPr>
                <w:sz w:val="18"/>
                <w:szCs w:val="18"/>
              </w:rPr>
            </w:pPr>
            <w:r w:rsidRPr="000961F5">
              <w:rPr>
                <w:sz w:val="18"/>
                <w:szCs w:val="18"/>
              </w:rPr>
              <w:t>Regulator (HKEX)</w:t>
            </w:r>
          </w:p>
        </w:tc>
        <w:tc>
          <w:tcPr>
            <w:tcW w:w="2154" w:type="dxa"/>
          </w:tcPr>
          <w:p w14:paraId="544E25F0" w14:textId="526C3F4C" w:rsidR="00C16B08" w:rsidRPr="000961F5" w:rsidRDefault="00C16B08" w:rsidP="00D62234">
            <w:pPr>
              <w:spacing w:after="39"/>
              <w:ind w:left="0"/>
              <w:jc w:val="left"/>
              <w:rPr>
                <w:sz w:val="18"/>
                <w:szCs w:val="18"/>
              </w:rPr>
            </w:pPr>
            <w:r w:rsidRPr="000961F5">
              <w:rPr>
                <w:sz w:val="18"/>
                <w:szCs w:val="18"/>
              </w:rPr>
              <w:t>IU_Vetting</w:t>
            </w:r>
          </w:p>
        </w:tc>
        <w:tc>
          <w:tcPr>
            <w:tcW w:w="4444" w:type="dxa"/>
          </w:tcPr>
          <w:p w14:paraId="4F2C81B4" w14:textId="77777777" w:rsidR="00C16B08" w:rsidRPr="000961F5" w:rsidRDefault="00C16B08" w:rsidP="002E07D6">
            <w:pPr>
              <w:pStyle w:val="ListParagraph"/>
              <w:numPr>
                <w:ilvl w:val="0"/>
                <w:numId w:val="19"/>
              </w:numPr>
              <w:spacing w:after="39"/>
              <w:ind w:leftChars="0" w:left="357" w:hanging="357"/>
              <w:jc w:val="left"/>
              <w:rPr>
                <w:sz w:val="18"/>
                <w:szCs w:val="18"/>
              </w:rPr>
            </w:pPr>
            <w:r w:rsidRPr="000961F5">
              <w:rPr>
                <w:sz w:val="18"/>
                <w:szCs w:val="18"/>
              </w:rPr>
              <w:t>Initiates IPO cases</w:t>
            </w:r>
          </w:p>
          <w:p w14:paraId="6CBC1146" w14:textId="61B588B3" w:rsidR="00C16B08" w:rsidRPr="000961F5" w:rsidRDefault="00C16B08" w:rsidP="002E07D6">
            <w:pPr>
              <w:pStyle w:val="ListParagraph"/>
              <w:numPr>
                <w:ilvl w:val="0"/>
                <w:numId w:val="19"/>
              </w:numPr>
              <w:spacing w:after="39"/>
              <w:ind w:leftChars="0" w:left="357" w:hanging="357"/>
              <w:jc w:val="left"/>
              <w:rPr>
                <w:sz w:val="18"/>
                <w:szCs w:val="18"/>
              </w:rPr>
            </w:pPr>
            <w:r w:rsidRPr="000961F5">
              <w:rPr>
                <w:sz w:val="18"/>
                <w:szCs w:val="18"/>
              </w:rPr>
              <w:t xml:space="preserve">Reviews </w:t>
            </w:r>
            <w:r w:rsidR="00F50194" w:rsidRPr="000961F5">
              <w:rPr>
                <w:sz w:val="18"/>
                <w:szCs w:val="18"/>
              </w:rPr>
              <w:t xml:space="preserve">and comments on </w:t>
            </w:r>
            <w:r w:rsidRPr="000961F5">
              <w:rPr>
                <w:sz w:val="18"/>
                <w:szCs w:val="18"/>
              </w:rPr>
              <w:t>placee allocations</w:t>
            </w:r>
          </w:p>
          <w:p w14:paraId="38D4F435" w14:textId="2BE68302" w:rsidR="00C16B08" w:rsidRPr="000961F5" w:rsidRDefault="00C16B08" w:rsidP="002E07D6">
            <w:pPr>
              <w:pStyle w:val="ListParagraph"/>
              <w:numPr>
                <w:ilvl w:val="0"/>
                <w:numId w:val="19"/>
              </w:numPr>
              <w:spacing w:after="39"/>
              <w:ind w:leftChars="0" w:left="357" w:hanging="357"/>
              <w:jc w:val="left"/>
              <w:rPr>
                <w:sz w:val="18"/>
                <w:szCs w:val="18"/>
              </w:rPr>
            </w:pPr>
            <w:r w:rsidRPr="000961F5">
              <w:rPr>
                <w:sz w:val="18"/>
                <w:szCs w:val="18"/>
              </w:rPr>
              <w:t xml:space="preserve">Reviews </w:t>
            </w:r>
            <w:r w:rsidR="00F50194" w:rsidRPr="000961F5">
              <w:rPr>
                <w:sz w:val="18"/>
                <w:szCs w:val="18"/>
              </w:rPr>
              <w:t xml:space="preserve">and comments </w:t>
            </w:r>
            <w:r w:rsidRPr="000961F5">
              <w:rPr>
                <w:sz w:val="18"/>
                <w:szCs w:val="18"/>
              </w:rPr>
              <w:t>regulatory submissions</w:t>
            </w:r>
          </w:p>
        </w:tc>
      </w:tr>
      <w:tr w:rsidR="00D62234" w:rsidRPr="000961F5" w14:paraId="51677CD5" w14:textId="1298A197" w:rsidTr="00893575">
        <w:trPr>
          <w:trHeight w:val="567"/>
        </w:trPr>
        <w:tc>
          <w:tcPr>
            <w:tcW w:w="1745" w:type="dxa"/>
          </w:tcPr>
          <w:p w14:paraId="5BD66380" w14:textId="1DEF78D2" w:rsidR="00D62234" w:rsidRPr="000961F5" w:rsidRDefault="00780D28" w:rsidP="00D62234">
            <w:pPr>
              <w:spacing w:after="39"/>
              <w:ind w:left="0"/>
              <w:jc w:val="left"/>
              <w:rPr>
                <w:sz w:val="18"/>
                <w:szCs w:val="18"/>
              </w:rPr>
            </w:pPr>
            <w:r w:rsidRPr="000961F5">
              <w:rPr>
                <w:sz w:val="18"/>
                <w:szCs w:val="18"/>
              </w:rPr>
              <w:t>FINI</w:t>
            </w:r>
            <w:r w:rsidR="00C16B08" w:rsidRPr="000961F5">
              <w:rPr>
                <w:sz w:val="18"/>
                <w:szCs w:val="18"/>
              </w:rPr>
              <w:t>SFC</w:t>
            </w:r>
          </w:p>
        </w:tc>
        <w:tc>
          <w:tcPr>
            <w:tcW w:w="2142" w:type="dxa"/>
          </w:tcPr>
          <w:p w14:paraId="26A71BDA" w14:textId="2B93B012" w:rsidR="00D62234" w:rsidRPr="000961F5" w:rsidRDefault="00D62234" w:rsidP="00D62234">
            <w:pPr>
              <w:spacing w:after="39"/>
              <w:ind w:left="0"/>
              <w:jc w:val="left"/>
              <w:rPr>
                <w:sz w:val="18"/>
                <w:szCs w:val="18"/>
              </w:rPr>
            </w:pPr>
            <w:r w:rsidRPr="000961F5">
              <w:rPr>
                <w:sz w:val="18"/>
                <w:szCs w:val="18"/>
              </w:rPr>
              <w:t>Regulator (SFC)</w:t>
            </w:r>
          </w:p>
        </w:tc>
        <w:tc>
          <w:tcPr>
            <w:tcW w:w="2154" w:type="dxa"/>
          </w:tcPr>
          <w:p w14:paraId="73E45395" w14:textId="0483C0D1" w:rsidR="00D62234" w:rsidRPr="000961F5" w:rsidRDefault="00D62234" w:rsidP="00D62234">
            <w:pPr>
              <w:spacing w:after="39"/>
              <w:ind w:left="0"/>
              <w:jc w:val="left"/>
              <w:rPr>
                <w:sz w:val="18"/>
                <w:szCs w:val="18"/>
              </w:rPr>
            </w:pPr>
            <w:r w:rsidRPr="000961F5">
              <w:rPr>
                <w:sz w:val="18"/>
                <w:szCs w:val="18"/>
              </w:rPr>
              <w:t>EU_SFC</w:t>
            </w:r>
          </w:p>
        </w:tc>
        <w:tc>
          <w:tcPr>
            <w:tcW w:w="4444" w:type="dxa"/>
          </w:tcPr>
          <w:p w14:paraId="6DD04190" w14:textId="77777777" w:rsidR="00D62234" w:rsidRPr="000961F5" w:rsidRDefault="00D62234" w:rsidP="002E07D6">
            <w:pPr>
              <w:pStyle w:val="ListParagraph"/>
              <w:numPr>
                <w:ilvl w:val="0"/>
                <w:numId w:val="19"/>
              </w:numPr>
              <w:spacing w:after="39"/>
              <w:ind w:leftChars="0" w:left="357" w:hanging="357"/>
              <w:jc w:val="left"/>
              <w:rPr>
                <w:sz w:val="18"/>
                <w:szCs w:val="18"/>
              </w:rPr>
            </w:pPr>
            <w:r w:rsidRPr="000961F5">
              <w:rPr>
                <w:sz w:val="18"/>
                <w:szCs w:val="18"/>
              </w:rPr>
              <w:t>Reviews placee allocations</w:t>
            </w:r>
          </w:p>
          <w:p w14:paraId="3035B199" w14:textId="3571E7A4" w:rsidR="00D62234" w:rsidRPr="000961F5" w:rsidRDefault="00D62234" w:rsidP="002E07D6">
            <w:pPr>
              <w:pStyle w:val="ListParagraph"/>
              <w:numPr>
                <w:ilvl w:val="0"/>
                <w:numId w:val="19"/>
              </w:numPr>
              <w:spacing w:after="39"/>
              <w:ind w:leftChars="0" w:left="357" w:hanging="357"/>
              <w:jc w:val="left"/>
              <w:rPr>
                <w:sz w:val="18"/>
                <w:szCs w:val="18"/>
              </w:rPr>
            </w:pPr>
            <w:r w:rsidRPr="000961F5">
              <w:rPr>
                <w:sz w:val="18"/>
                <w:szCs w:val="18"/>
              </w:rPr>
              <w:t>Reviews regulatory submissions</w:t>
            </w:r>
          </w:p>
        </w:tc>
      </w:tr>
    </w:tbl>
    <w:p w14:paraId="5FBB94B5" w14:textId="3DA1C519" w:rsidR="006B0232" w:rsidRPr="000961F5" w:rsidRDefault="006B0232" w:rsidP="006B0232">
      <w:pPr>
        <w:rPr>
          <w:color w:val="13426B"/>
          <w:sz w:val="32"/>
        </w:rPr>
      </w:pPr>
      <w:bookmarkStart w:id="66" w:name="_Toc57799156"/>
      <w:bookmarkStart w:id="67" w:name="_Toc58341715"/>
      <w:bookmarkStart w:id="68" w:name="_Toc58418390"/>
      <w:bookmarkStart w:id="69" w:name="_Toc58602034"/>
      <w:bookmarkStart w:id="70" w:name="_Toc62722867"/>
      <w:r w:rsidRPr="000961F5">
        <w:br w:type="page"/>
      </w:r>
    </w:p>
    <w:p w14:paraId="39C725A9" w14:textId="24C61FB8" w:rsidR="00A61DD0" w:rsidRPr="000961F5" w:rsidRDefault="00A61DD0" w:rsidP="00A61DD0">
      <w:pPr>
        <w:pStyle w:val="Heading1"/>
      </w:pPr>
      <w:bookmarkStart w:id="71" w:name="_Toc65057983"/>
      <w:bookmarkStart w:id="72" w:name="_Toc65138785"/>
      <w:bookmarkStart w:id="73" w:name="_Toc65145765"/>
      <w:r w:rsidRPr="000961F5">
        <w:lastRenderedPageBreak/>
        <w:t>Functional Requirements</w:t>
      </w:r>
      <w:bookmarkEnd w:id="66"/>
      <w:bookmarkEnd w:id="67"/>
      <w:bookmarkEnd w:id="68"/>
      <w:bookmarkEnd w:id="69"/>
      <w:bookmarkEnd w:id="70"/>
      <w:bookmarkEnd w:id="71"/>
      <w:bookmarkEnd w:id="72"/>
      <w:bookmarkEnd w:id="73"/>
    </w:p>
    <w:p w14:paraId="31EE2188" w14:textId="65351214" w:rsidR="00A61DD0" w:rsidRPr="000961F5" w:rsidRDefault="00A61DD0" w:rsidP="00A61DD0">
      <w:pPr>
        <w:ind w:left="0"/>
        <w:jc w:val="left"/>
      </w:pPr>
    </w:p>
    <w:p w14:paraId="40037AEF" w14:textId="787627D9" w:rsidR="00A61DD0" w:rsidRPr="000961F5" w:rsidRDefault="00A61DD0" w:rsidP="00A61DD0">
      <w:pPr>
        <w:pStyle w:val="Heading2"/>
      </w:pPr>
      <w:bookmarkStart w:id="74" w:name="_Toc57799157"/>
      <w:bookmarkStart w:id="75" w:name="_Toc58341716"/>
      <w:bookmarkStart w:id="76" w:name="_Toc58418391"/>
      <w:bookmarkStart w:id="77" w:name="_Toc58602035"/>
      <w:bookmarkStart w:id="78" w:name="_Toc62722868"/>
      <w:bookmarkStart w:id="79" w:name="_Toc65057984"/>
      <w:bookmarkStart w:id="80" w:name="_Toc65138786"/>
      <w:bookmarkStart w:id="81" w:name="_Toc65145766"/>
      <w:r w:rsidRPr="000961F5">
        <w:t>Core Processing Engine – Shared Services</w:t>
      </w:r>
      <w:bookmarkEnd w:id="74"/>
      <w:bookmarkEnd w:id="75"/>
      <w:bookmarkEnd w:id="76"/>
      <w:bookmarkEnd w:id="77"/>
      <w:bookmarkEnd w:id="78"/>
      <w:bookmarkEnd w:id="79"/>
      <w:bookmarkEnd w:id="80"/>
      <w:bookmarkEnd w:id="81"/>
    </w:p>
    <w:p w14:paraId="78653FA0" w14:textId="5CB497FA" w:rsidR="00A61DD0" w:rsidRPr="000961F5" w:rsidRDefault="00A61DD0" w:rsidP="00A61DD0">
      <w:pPr>
        <w:ind w:left="0"/>
        <w:jc w:val="left"/>
      </w:pPr>
    </w:p>
    <w:p w14:paraId="173738A0" w14:textId="75ADA811" w:rsidR="009B0377" w:rsidRPr="000961F5" w:rsidRDefault="00B60A45" w:rsidP="009B0377">
      <w:pPr>
        <w:pStyle w:val="Heading3"/>
      </w:pPr>
      <w:bookmarkStart w:id="82" w:name="_Toc57799158"/>
      <w:bookmarkStart w:id="83" w:name="_Toc58341717"/>
      <w:bookmarkStart w:id="84" w:name="_Toc58418392"/>
      <w:bookmarkStart w:id="85" w:name="_Toc58602036"/>
      <w:bookmarkStart w:id="86" w:name="_Toc62722869"/>
      <w:bookmarkStart w:id="87" w:name="_Toc65057985"/>
      <w:bookmarkStart w:id="88" w:name="_Toc65138787"/>
      <w:bookmarkStart w:id="89" w:name="_Toc65145767"/>
      <w:r w:rsidRPr="000961F5">
        <w:t xml:space="preserve">Identity </w:t>
      </w:r>
      <w:r w:rsidR="009B0377" w:rsidRPr="000961F5">
        <w:t>Management</w:t>
      </w:r>
      <w:bookmarkEnd w:id="82"/>
      <w:bookmarkEnd w:id="83"/>
      <w:bookmarkEnd w:id="84"/>
      <w:bookmarkEnd w:id="85"/>
      <w:bookmarkEnd w:id="86"/>
      <w:bookmarkEnd w:id="87"/>
      <w:bookmarkEnd w:id="88"/>
      <w:bookmarkEnd w:id="89"/>
    </w:p>
    <w:p w14:paraId="0B178119" w14:textId="4A17AA64" w:rsidR="000925FD" w:rsidRPr="000961F5" w:rsidRDefault="000925FD" w:rsidP="000925FD">
      <w:pPr>
        <w:ind w:left="0"/>
        <w:rPr>
          <w:lang w:eastAsia="x-none"/>
        </w:rPr>
      </w:pPr>
    </w:p>
    <w:p w14:paraId="2758C462" w14:textId="43A3E739" w:rsidR="009A08DA" w:rsidRPr="000961F5" w:rsidRDefault="009A08DA" w:rsidP="009A08DA">
      <w:pPr>
        <w:pStyle w:val="Heading4"/>
      </w:pPr>
      <w:bookmarkStart w:id="90" w:name="_Toc57799159"/>
      <w:bookmarkStart w:id="91" w:name="_Toc58341718"/>
      <w:bookmarkStart w:id="92" w:name="_Toc58418393"/>
      <w:bookmarkStart w:id="93" w:name="_Toc58602037"/>
      <w:bookmarkStart w:id="94" w:name="_Ref59118564"/>
      <w:bookmarkStart w:id="95" w:name="_Ref59118573"/>
      <w:bookmarkStart w:id="96" w:name="_Toc62722870"/>
      <w:bookmarkStart w:id="97" w:name="_Toc65057986"/>
      <w:bookmarkStart w:id="98" w:name="_Toc65138788"/>
      <w:bookmarkStart w:id="99" w:name="_Toc65145768"/>
      <w:r w:rsidRPr="000961F5">
        <w:t>User Management Structure</w:t>
      </w:r>
      <w:bookmarkEnd w:id="90"/>
      <w:bookmarkEnd w:id="91"/>
      <w:bookmarkEnd w:id="92"/>
      <w:bookmarkEnd w:id="93"/>
      <w:bookmarkEnd w:id="94"/>
      <w:bookmarkEnd w:id="95"/>
      <w:bookmarkEnd w:id="96"/>
      <w:bookmarkEnd w:id="97"/>
      <w:bookmarkEnd w:id="98"/>
      <w:bookmarkEnd w:id="99"/>
    </w:p>
    <w:p w14:paraId="312BEEAF" w14:textId="11DE0F4B" w:rsidR="009A08DA" w:rsidRPr="000961F5" w:rsidRDefault="009A08DA" w:rsidP="009A08DA">
      <w:pPr>
        <w:rPr>
          <w:lang w:eastAsia="x-none"/>
        </w:rPr>
      </w:pPr>
    </w:p>
    <w:p w14:paraId="1240773C" w14:textId="2103E0A3" w:rsidR="00A67EF4" w:rsidRPr="000961F5" w:rsidRDefault="00A67EF4" w:rsidP="000925FD">
      <w:pPr>
        <w:spacing w:after="0"/>
        <w:ind w:left="0"/>
        <w:jc w:val="left"/>
        <w:rPr>
          <w:lang w:eastAsia="x-none"/>
        </w:rPr>
      </w:pPr>
      <w:r w:rsidRPr="000961F5">
        <w:rPr>
          <w:lang w:eastAsia="x-none"/>
        </w:rPr>
        <w:t>The management of user identities for FIN</w:t>
      </w:r>
      <w:r w:rsidR="0019174C" w:rsidRPr="000961F5">
        <w:rPr>
          <w:lang w:eastAsia="x-none"/>
        </w:rPr>
        <w:t xml:space="preserve">I will be based on ForgeRock, which will </w:t>
      </w:r>
      <w:r w:rsidR="00C119CE" w:rsidRPr="000961F5">
        <w:rPr>
          <w:lang w:eastAsia="x-none"/>
        </w:rPr>
        <w:t xml:space="preserve">provide </w:t>
      </w:r>
      <w:r w:rsidR="00A4095C" w:rsidRPr="000961F5">
        <w:rPr>
          <w:lang w:eastAsia="x-none"/>
        </w:rPr>
        <w:t xml:space="preserve">its latest </w:t>
      </w:r>
      <w:r w:rsidR="00C119CE" w:rsidRPr="000961F5">
        <w:rPr>
          <w:lang w:eastAsia="x-none"/>
        </w:rPr>
        <w:t xml:space="preserve">data </w:t>
      </w:r>
      <w:r w:rsidR="00A4095C" w:rsidRPr="000961F5">
        <w:rPr>
          <w:lang w:eastAsia="x-none"/>
        </w:rPr>
        <w:t xml:space="preserve">snapshot </w:t>
      </w:r>
      <w:r w:rsidR="00C119CE" w:rsidRPr="000961F5">
        <w:rPr>
          <w:lang w:eastAsia="x-none"/>
        </w:rPr>
        <w:t>with FINI via API</w:t>
      </w:r>
      <w:r w:rsidR="00D93137" w:rsidRPr="000961F5">
        <w:rPr>
          <w:lang w:eastAsia="x-none"/>
        </w:rPr>
        <w:t xml:space="preserve"> on an hourly basis</w:t>
      </w:r>
      <w:r w:rsidR="00C119CE" w:rsidRPr="000961F5">
        <w:rPr>
          <w:lang w:eastAsia="x-none"/>
        </w:rPr>
        <w:t>.</w:t>
      </w:r>
    </w:p>
    <w:p w14:paraId="36FB047F" w14:textId="2B1F37F2" w:rsidR="00D93137" w:rsidRPr="000961F5" w:rsidRDefault="00D93137" w:rsidP="000925FD">
      <w:pPr>
        <w:spacing w:after="0"/>
        <w:ind w:left="0"/>
        <w:jc w:val="left"/>
        <w:rPr>
          <w:lang w:eastAsia="x-none"/>
        </w:rPr>
      </w:pPr>
    </w:p>
    <w:p w14:paraId="67B202A6" w14:textId="23EBEBC8" w:rsidR="00D93137" w:rsidRPr="000961F5" w:rsidRDefault="002A2C41" w:rsidP="000925FD">
      <w:pPr>
        <w:spacing w:after="0"/>
        <w:ind w:left="0"/>
        <w:jc w:val="left"/>
        <w:rPr>
          <w:lang w:eastAsia="x-none"/>
        </w:rPr>
      </w:pPr>
      <w:r w:rsidRPr="000961F5">
        <w:rPr>
          <w:lang w:eastAsia="x-none"/>
        </w:rPr>
        <w:t xml:space="preserve">Each user entry is defined by five </w:t>
      </w:r>
      <w:r w:rsidR="00264D91" w:rsidRPr="000961F5">
        <w:rPr>
          <w:lang w:eastAsia="x-none"/>
        </w:rPr>
        <w:t>attributes:</w:t>
      </w:r>
    </w:p>
    <w:p w14:paraId="32B00BB4" w14:textId="5C3FBC5A" w:rsidR="00EF781D" w:rsidRPr="000961F5" w:rsidRDefault="00EF781D" w:rsidP="000925FD">
      <w:pPr>
        <w:spacing w:after="0"/>
        <w:ind w:left="0"/>
        <w:jc w:val="left"/>
        <w:rPr>
          <w:lang w:eastAsia="x-none"/>
        </w:rPr>
      </w:pPr>
    </w:p>
    <w:tbl>
      <w:tblPr>
        <w:tblStyle w:val="TableGrid"/>
        <w:tblW w:w="10084" w:type="dxa"/>
        <w:tblLook w:val="04A0" w:firstRow="1" w:lastRow="0" w:firstColumn="1" w:lastColumn="0" w:noHBand="0" w:noVBand="1"/>
      </w:tblPr>
      <w:tblGrid>
        <w:gridCol w:w="446"/>
        <w:gridCol w:w="1701"/>
        <w:gridCol w:w="5669"/>
        <w:gridCol w:w="2268"/>
      </w:tblGrid>
      <w:tr w:rsidR="00715DF4" w:rsidRPr="000961F5" w14:paraId="20039F6C" w14:textId="50D4951C" w:rsidTr="00A174D4">
        <w:tc>
          <w:tcPr>
            <w:tcW w:w="446" w:type="dxa"/>
            <w:shd w:val="clear" w:color="auto" w:fill="13426B"/>
          </w:tcPr>
          <w:p w14:paraId="5820B971" w14:textId="3F142102" w:rsidR="00715DF4" w:rsidRPr="000961F5" w:rsidRDefault="00715DF4" w:rsidP="000925FD">
            <w:pPr>
              <w:spacing w:after="0"/>
              <w:ind w:left="0"/>
              <w:jc w:val="left"/>
              <w:rPr>
                <w:b/>
                <w:lang w:eastAsia="x-none"/>
              </w:rPr>
            </w:pPr>
            <w:r w:rsidRPr="000961F5">
              <w:rPr>
                <w:b/>
                <w:lang w:eastAsia="x-none"/>
              </w:rPr>
              <w:t>#</w:t>
            </w:r>
          </w:p>
        </w:tc>
        <w:tc>
          <w:tcPr>
            <w:tcW w:w="1701" w:type="dxa"/>
            <w:shd w:val="clear" w:color="auto" w:fill="13426B"/>
          </w:tcPr>
          <w:p w14:paraId="7A77047B" w14:textId="2D6598AA" w:rsidR="00715DF4" w:rsidRPr="000961F5" w:rsidRDefault="00715DF4" w:rsidP="000925FD">
            <w:pPr>
              <w:spacing w:after="0"/>
              <w:ind w:left="0"/>
              <w:jc w:val="left"/>
              <w:rPr>
                <w:b/>
                <w:lang w:eastAsia="x-none"/>
              </w:rPr>
            </w:pPr>
            <w:r w:rsidRPr="000961F5">
              <w:rPr>
                <w:b/>
                <w:lang w:eastAsia="x-none"/>
              </w:rPr>
              <w:t>Attribute</w:t>
            </w:r>
          </w:p>
        </w:tc>
        <w:tc>
          <w:tcPr>
            <w:tcW w:w="5669" w:type="dxa"/>
            <w:shd w:val="clear" w:color="auto" w:fill="13426B"/>
          </w:tcPr>
          <w:p w14:paraId="42F3DA1F" w14:textId="20E2E9A4" w:rsidR="00715DF4" w:rsidRPr="000961F5" w:rsidRDefault="00715DF4" w:rsidP="000925FD">
            <w:pPr>
              <w:spacing w:after="0"/>
              <w:ind w:left="0"/>
              <w:jc w:val="left"/>
              <w:rPr>
                <w:b/>
                <w:lang w:eastAsia="x-none"/>
              </w:rPr>
            </w:pPr>
            <w:r w:rsidRPr="000961F5">
              <w:rPr>
                <w:b/>
                <w:lang w:eastAsia="x-none"/>
              </w:rPr>
              <w:t>Description</w:t>
            </w:r>
          </w:p>
        </w:tc>
        <w:tc>
          <w:tcPr>
            <w:tcW w:w="2268" w:type="dxa"/>
            <w:shd w:val="clear" w:color="auto" w:fill="13426B"/>
          </w:tcPr>
          <w:p w14:paraId="0669357B" w14:textId="50A84A15" w:rsidR="00715DF4" w:rsidRPr="000961F5" w:rsidRDefault="00074D56" w:rsidP="000925FD">
            <w:pPr>
              <w:spacing w:after="0"/>
              <w:ind w:left="0"/>
              <w:jc w:val="left"/>
              <w:rPr>
                <w:b/>
                <w:lang w:eastAsia="x-none"/>
              </w:rPr>
            </w:pPr>
            <w:r w:rsidRPr="000961F5">
              <w:rPr>
                <w:b/>
                <w:lang w:eastAsia="x-none"/>
              </w:rPr>
              <w:t>Example</w:t>
            </w:r>
          </w:p>
        </w:tc>
      </w:tr>
      <w:tr w:rsidR="00715DF4" w:rsidRPr="000961F5" w14:paraId="4392CFD7" w14:textId="538DDB92" w:rsidTr="00A174D4">
        <w:tc>
          <w:tcPr>
            <w:tcW w:w="446" w:type="dxa"/>
          </w:tcPr>
          <w:p w14:paraId="4607A2A3" w14:textId="7B3BC92C" w:rsidR="00715DF4" w:rsidRPr="000961F5" w:rsidRDefault="00715DF4" w:rsidP="000925FD">
            <w:pPr>
              <w:spacing w:after="0"/>
              <w:ind w:left="0"/>
              <w:jc w:val="left"/>
              <w:rPr>
                <w:lang w:eastAsia="x-none"/>
              </w:rPr>
            </w:pPr>
            <w:r w:rsidRPr="000961F5">
              <w:rPr>
                <w:lang w:eastAsia="x-none"/>
              </w:rPr>
              <w:t>1</w:t>
            </w:r>
          </w:p>
        </w:tc>
        <w:tc>
          <w:tcPr>
            <w:tcW w:w="1701" w:type="dxa"/>
          </w:tcPr>
          <w:p w14:paraId="2DF72E18" w14:textId="14AA138C" w:rsidR="00715DF4" w:rsidRPr="000961F5" w:rsidRDefault="009B5612" w:rsidP="000925FD">
            <w:pPr>
              <w:spacing w:after="0"/>
              <w:ind w:left="0"/>
              <w:jc w:val="left"/>
              <w:rPr>
                <w:lang w:eastAsia="x-none"/>
              </w:rPr>
            </w:pPr>
            <w:r w:rsidRPr="000961F5">
              <w:rPr>
                <w:lang w:eastAsia="x-none"/>
              </w:rPr>
              <w:t>User_</w:t>
            </w:r>
            <w:r w:rsidR="00715DF4" w:rsidRPr="000961F5">
              <w:rPr>
                <w:lang w:eastAsia="x-none"/>
              </w:rPr>
              <w:t>Team</w:t>
            </w:r>
          </w:p>
        </w:tc>
        <w:tc>
          <w:tcPr>
            <w:tcW w:w="5669" w:type="dxa"/>
          </w:tcPr>
          <w:p w14:paraId="119AE510" w14:textId="71ED8D31" w:rsidR="00074D56" w:rsidRPr="000961F5" w:rsidRDefault="00715DF4" w:rsidP="00242D6F">
            <w:pPr>
              <w:spacing w:after="0"/>
              <w:ind w:left="0"/>
              <w:jc w:val="left"/>
              <w:rPr>
                <w:lang w:eastAsia="x-none"/>
              </w:rPr>
            </w:pPr>
            <w:r w:rsidRPr="000961F5">
              <w:rPr>
                <w:lang w:eastAsia="x-none"/>
              </w:rPr>
              <w:t xml:space="preserve">User </w:t>
            </w:r>
            <w:r w:rsidR="00242D6F" w:rsidRPr="000961F5">
              <w:rPr>
                <w:lang w:eastAsia="x-none"/>
              </w:rPr>
              <w:t>teams for grouping users</w:t>
            </w:r>
            <w:r w:rsidR="00074D56" w:rsidRPr="000961F5">
              <w:rPr>
                <w:lang w:eastAsia="x-none"/>
              </w:rPr>
              <w:t>. Teams are not mutually exclusive, i.e. a user may belong to multiple teams.</w:t>
            </w:r>
            <w:r w:rsidR="002C009A" w:rsidRPr="000961F5">
              <w:rPr>
                <w:lang w:eastAsia="x-none"/>
              </w:rPr>
              <w:t xml:space="preserve"> </w:t>
            </w:r>
          </w:p>
          <w:p w14:paraId="7EB01140" w14:textId="030FD63F" w:rsidR="00715DF4" w:rsidRPr="000961F5" w:rsidRDefault="00715DF4" w:rsidP="00242D6F">
            <w:pPr>
              <w:spacing w:after="0"/>
              <w:ind w:left="0"/>
              <w:jc w:val="left"/>
              <w:rPr>
                <w:lang w:eastAsia="x-none"/>
              </w:rPr>
            </w:pPr>
          </w:p>
        </w:tc>
        <w:tc>
          <w:tcPr>
            <w:tcW w:w="2268" w:type="dxa"/>
          </w:tcPr>
          <w:p w14:paraId="042D53D9" w14:textId="1297F6B2" w:rsidR="00715DF4" w:rsidRPr="000961F5" w:rsidRDefault="00074D56" w:rsidP="00374A5B">
            <w:pPr>
              <w:spacing w:after="0"/>
              <w:ind w:left="0"/>
              <w:jc w:val="left"/>
              <w:rPr>
                <w:lang w:eastAsia="x-none"/>
              </w:rPr>
            </w:pPr>
            <w:r w:rsidRPr="000961F5">
              <w:rPr>
                <w:lang w:eastAsia="x-none"/>
              </w:rPr>
              <w:t>IBD</w:t>
            </w:r>
            <w:r w:rsidR="00374A5B" w:rsidRPr="000961F5">
              <w:rPr>
                <w:lang w:eastAsia="x-none"/>
              </w:rPr>
              <w:t xml:space="preserve">_Team1 </w:t>
            </w:r>
          </w:p>
        </w:tc>
      </w:tr>
      <w:tr w:rsidR="00715DF4" w:rsidRPr="000961F5" w14:paraId="73834D6E" w14:textId="73E01FF6" w:rsidTr="00A174D4">
        <w:tc>
          <w:tcPr>
            <w:tcW w:w="446" w:type="dxa"/>
          </w:tcPr>
          <w:p w14:paraId="723C543A" w14:textId="55DC71B4" w:rsidR="00715DF4" w:rsidRPr="000961F5" w:rsidRDefault="00715DF4" w:rsidP="000925FD">
            <w:pPr>
              <w:spacing w:after="0"/>
              <w:ind w:left="0"/>
              <w:jc w:val="left"/>
              <w:rPr>
                <w:lang w:eastAsia="x-none"/>
              </w:rPr>
            </w:pPr>
            <w:r w:rsidRPr="000961F5">
              <w:rPr>
                <w:lang w:eastAsia="x-none"/>
              </w:rPr>
              <w:t>2</w:t>
            </w:r>
          </w:p>
        </w:tc>
        <w:tc>
          <w:tcPr>
            <w:tcW w:w="1701" w:type="dxa"/>
          </w:tcPr>
          <w:p w14:paraId="0F782F35" w14:textId="21BD3AEB" w:rsidR="00715DF4" w:rsidRPr="000961F5" w:rsidRDefault="00715DF4" w:rsidP="000925FD">
            <w:pPr>
              <w:spacing w:after="0"/>
              <w:ind w:left="0"/>
              <w:jc w:val="left"/>
              <w:rPr>
                <w:lang w:eastAsia="x-none"/>
              </w:rPr>
            </w:pPr>
            <w:r w:rsidRPr="000961F5">
              <w:rPr>
                <w:lang w:eastAsia="x-none"/>
              </w:rPr>
              <w:t>Company</w:t>
            </w:r>
          </w:p>
        </w:tc>
        <w:tc>
          <w:tcPr>
            <w:tcW w:w="5669" w:type="dxa"/>
          </w:tcPr>
          <w:p w14:paraId="01EF4455" w14:textId="77777777" w:rsidR="00074D56" w:rsidRPr="000961F5" w:rsidRDefault="00F660C7" w:rsidP="000925FD">
            <w:pPr>
              <w:spacing w:after="0"/>
              <w:ind w:left="0"/>
              <w:jc w:val="left"/>
              <w:rPr>
                <w:lang w:eastAsia="x-none"/>
              </w:rPr>
            </w:pPr>
            <w:r w:rsidRPr="000961F5">
              <w:rPr>
                <w:lang w:eastAsia="x-none"/>
              </w:rPr>
              <w:t xml:space="preserve">The company </w:t>
            </w:r>
            <w:r w:rsidR="00074D56" w:rsidRPr="000961F5">
              <w:rPr>
                <w:lang w:eastAsia="x-none"/>
              </w:rPr>
              <w:t>to which the user belongs.</w:t>
            </w:r>
          </w:p>
          <w:p w14:paraId="10B7BABB" w14:textId="57520DFB" w:rsidR="00715DF4" w:rsidRPr="000961F5" w:rsidRDefault="00715DF4" w:rsidP="000925FD">
            <w:pPr>
              <w:spacing w:after="0"/>
              <w:ind w:left="0"/>
              <w:jc w:val="left"/>
              <w:rPr>
                <w:lang w:eastAsia="x-none"/>
              </w:rPr>
            </w:pPr>
          </w:p>
        </w:tc>
        <w:tc>
          <w:tcPr>
            <w:tcW w:w="2268" w:type="dxa"/>
          </w:tcPr>
          <w:p w14:paraId="78370A76" w14:textId="3A6FD038" w:rsidR="00715DF4" w:rsidRPr="000961F5" w:rsidRDefault="00074D56" w:rsidP="000925FD">
            <w:pPr>
              <w:spacing w:after="0"/>
              <w:ind w:left="0"/>
              <w:jc w:val="left"/>
              <w:rPr>
                <w:lang w:eastAsia="x-none"/>
              </w:rPr>
            </w:pPr>
            <w:r w:rsidRPr="000961F5">
              <w:rPr>
                <w:lang w:eastAsia="x-none"/>
              </w:rPr>
              <w:t>Ping An Bank</w:t>
            </w:r>
          </w:p>
        </w:tc>
      </w:tr>
      <w:tr w:rsidR="00715DF4" w:rsidRPr="000961F5" w14:paraId="5CB93F46" w14:textId="241B6295" w:rsidTr="00A174D4">
        <w:tc>
          <w:tcPr>
            <w:tcW w:w="446" w:type="dxa"/>
          </w:tcPr>
          <w:p w14:paraId="0F3E6954" w14:textId="577F6BFA" w:rsidR="00715DF4" w:rsidRPr="000961F5" w:rsidRDefault="00715DF4" w:rsidP="000925FD">
            <w:pPr>
              <w:spacing w:after="0"/>
              <w:ind w:left="0"/>
              <w:jc w:val="left"/>
              <w:rPr>
                <w:lang w:eastAsia="x-none"/>
              </w:rPr>
            </w:pPr>
            <w:r w:rsidRPr="000961F5">
              <w:rPr>
                <w:lang w:eastAsia="x-none"/>
              </w:rPr>
              <w:t>3</w:t>
            </w:r>
          </w:p>
        </w:tc>
        <w:tc>
          <w:tcPr>
            <w:tcW w:w="1701" w:type="dxa"/>
          </w:tcPr>
          <w:p w14:paraId="685B7270" w14:textId="1E385C79" w:rsidR="00715DF4" w:rsidRPr="000961F5" w:rsidRDefault="00715DF4" w:rsidP="00FC6517">
            <w:pPr>
              <w:spacing w:after="0"/>
              <w:ind w:left="0"/>
              <w:jc w:val="left"/>
              <w:rPr>
                <w:lang w:eastAsia="x-none"/>
              </w:rPr>
            </w:pPr>
            <w:r w:rsidRPr="000961F5">
              <w:rPr>
                <w:lang w:eastAsia="x-none"/>
              </w:rPr>
              <w:t>Company_Identity</w:t>
            </w:r>
          </w:p>
        </w:tc>
        <w:tc>
          <w:tcPr>
            <w:tcW w:w="5669" w:type="dxa"/>
          </w:tcPr>
          <w:p w14:paraId="379928E1" w14:textId="121165A4" w:rsidR="00074D56" w:rsidRPr="000961F5" w:rsidRDefault="00074D56" w:rsidP="00074D56">
            <w:pPr>
              <w:spacing w:after="0"/>
              <w:ind w:left="0"/>
              <w:jc w:val="left"/>
              <w:rPr>
                <w:lang w:eastAsia="x-none"/>
              </w:rPr>
            </w:pPr>
            <w:r w:rsidRPr="000961F5">
              <w:rPr>
                <w:lang w:eastAsia="x-none"/>
              </w:rPr>
              <w:t xml:space="preserve">The identities assigned to a company, e.g. Ping An Bank could be assigned </w:t>
            </w:r>
            <w:r w:rsidR="00780D28" w:rsidRPr="000961F5">
              <w:rPr>
                <w:lang w:eastAsia="x-none"/>
              </w:rPr>
              <w:t>FINI</w:t>
            </w:r>
            <w:r w:rsidRPr="000961F5">
              <w:rPr>
                <w:lang w:eastAsia="x-none"/>
              </w:rPr>
              <w:t>Sponsor and FIN</w:t>
            </w:r>
            <w:r w:rsidR="00780D28" w:rsidRPr="000961F5">
              <w:rPr>
                <w:lang w:eastAsia="x-none"/>
              </w:rPr>
              <w:t>I</w:t>
            </w:r>
            <w:r w:rsidR="00244121" w:rsidRPr="000961F5">
              <w:rPr>
                <w:lang w:eastAsia="x-none"/>
              </w:rPr>
              <w:t xml:space="preserve">CP. Identities are used to </w:t>
            </w:r>
            <w:r w:rsidRPr="000961F5">
              <w:rPr>
                <w:lang w:eastAsia="x-none"/>
              </w:rPr>
              <w:t xml:space="preserve">determine what </w:t>
            </w:r>
            <w:r w:rsidR="00D166FB" w:rsidRPr="000961F5">
              <w:rPr>
                <w:lang w:eastAsia="x-none"/>
              </w:rPr>
              <w:t xml:space="preserve">adviser roles and </w:t>
            </w:r>
            <w:r w:rsidRPr="000961F5">
              <w:rPr>
                <w:lang w:eastAsia="x-none"/>
              </w:rPr>
              <w:t xml:space="preserve">functions a company may </w:t>
            </w:r>
            <w:r w:rsidR="00630E73" w:rsidRPr="000961F5">
              <w:rPr>
                <w:lang w:eastAsia="x-none"/>
              </w:rPr>
              <w:t>access</w:t>
            </w:r>
            <w:r w:rsidRPr="000961F5">
              <w:rPr>
                <w:lang w:eastAsia="x-none"/>
              </w:rPr>
              <w:t xml:space="preserve"> in an IPO.</w:t>
            </w:r>
          </w:p>
          <w:p w14:paraId="17421200" w14:textId="4585CA0D" w:rsidR="00715DF4" w:rsidRPr="000961F5" w:rsidRDefault="00A22ED1" w:rsidP="00074D56">
            <w:pPr>
              <w:spacing w:after="0"/>
              <w:ind w:left="0"/>
              <w:jc w:val="left"/>
              <w:rPr>
                <w:lang w:eastAsia="x-none"/>
              </w:rPr>
            </w:pPr>
            <w:r w:rsidRPr="000961F5">
              <w:rPr>
                <w:lang w:eastAsia="x-none"/>
              </w:rPr>
              <w:t xml:space="preserve"> </w:t>
            </w:r>
          </w:p>
        </w:tc>
        <w:tc>
          <w:tcPr>
            <w:tcW w:w="2268" w:type="dxa"/>
          </w:tcPr>
          <w:p w14:paraId="49A1BFE0" w14:textId="017D2005" w:rsidR="00715DF4" w:rsidRPr="000961F5" w:rsidRDefault="00780D28" w:rsidP="000925FD">
            <w:pPr>
              <w:spacing w:after="0"/>
              <w:ind w:left="0"/>
              <w:jc w:val="left"/>
              <w:rPr>
                <w:lang w:eastAsia="x-none"/>
              </w:rPr>
            </w:pPr>
            <w:r w:rsidRPr="000961F5">
              <w:rPr>
                <w:lang w:eastAsia="x-none"/>
              </w:rPr>
              <w:t>FINI</w:t>
            </w:r>
            <w:r w:rsidR="00074D56" w:rsidRPr="000961F5">
              <w:rPr>
                <w:lang w:eastAsia="x-none"/>
              </w:rPr>
              <w:t>CP</w:t>
            </w:r>
          </w:p>
        </w:tc>
      </w:tr>
      <w:tr w:rsidR="00715DF4" w:rsidRPr="000961F5" w14:paraId="569FC627" w14:textId="37C60D8C" w:rsidTr="00A174D4">
        <w:tc>
          <w:tcPr>
            <w:tcW w:w="446" w:type="dxa"/>
          </w:tcPr>
          <w:p w14:paraId="49BD3FE3" w14:textId="38B0C379" w:rsidR="00715DF4" w:rsidRPr="000961F5" w:rsidRDefault="00715DF4" w:rsidP="000925FD">
            <w:pPr>
              <w:spacing w:after="0"/>
              <w:ind w:left="0"/>
              <w:jc w:val="left"/>
              <w:rPr>
                <w:lang w:eastAsia="x-none"/>
              </w:rPr>
            </w:pPr>
            <w:r w:rsidRPr="000961F5">
              <w:rPr>
                <w:lang w:eastAsia="x-none"/>
              </w:rPr>
              <w:t>4</w:t>
            </w:r>
          </w:p>
        </w:tc>
        <w:tc>
          <w:tcPr>
            <w:tcW w:w="1701" w:type="dxa"/>
          </w:tcPr>
          <w:p w14:paraId="7C48D109" w14:textId="779396EC" w:rsidR="00715DF4" w:rsidRPr="000961F5" w:rsidRDefault="00BF54A0" w:rsidP="000925FD">
            <w:pPr>
              <w:spacing w:after="0"/>
              <w:ind w:left="0"/>
              <w:jc w:val="left"/>
              <w:rPr>
                <w:lang w:eastAsia="x-none"/>
              </w:rPr>
            </w:pPr>
            <w:r w:rsidRPr="000961F5">
              <w:rPr>
                <w:lang w:eastAsia="x-none"/>
              </w:rPr>
              <w:t>User_</w:t>
            </w:r>
            <w:r w:rsidR="00715DF4" w:rsidRPr="000961F5">
              <w:rPr>
                <w:lang w:eastAsia="x-none"/>
              </w:rPr>
              <w:t>Function</w:t>
            </w:r>
          </w:p>
        </w:tc>
        <w:tc>
          <w:tcPr>
            <w:tcW w:w="5669" w:type="dxa"/>
          </w:tcPr>
          <w:p w14:paraId="78D120DB" w14:textId="04CE94CD" w:rsidR="00715DF4" w:rsidRPr="000961F5" w:rsidRDefault="00074D56" w:rsidP="00074D56">
            <w:pPr>
              <w:spacing w:after="0"/>
              <w:ind w:left="0"/>
              <w:jc w:val="left"/>
              <w:rPr>
                <w:lang w:eastAsia="x-none"/>
              </w:rPr>
            </w:pPr>
            <w:r w:rsidRPr="000961F5">
              <w:rPr>
                <w:lang w:eastAsia="x-none"/>
              </w:rPr>
              <w:t xml:space="preserve">The functions to which the user has access. A </w:t>
            </w:r>
            <w:r w:rsidR="009B028E" w:rsidRPr="000961F5">
              <w:rPr>
                <w:lang w:eastAsia="x-none"/>
              </w:rPr>
              <w:t>compan</w:t>
            </w:r>
            <w:r w:rsidR="00693CF1" w:rsidRPr="000961F5">
              <w:rPr>
                <w:lang w:eastAsia="x-none"/>
              </w:rPr>
              <w:t xml:space="preserve">y may assign </w:t>
            </w:r>
            <w:r w:rsidR="00D166FB" w:rsidRPr="000961F5">
              <w:rPr>
                <w:lang w:eastAsia="x-none"/>
              </w:rPr>
              <w:t>multiple functions to a single user</w:t>
            </w:r>
            <w:r w:rsidR="00EB64B4" w:rsidRPr="000961F5">
              <w:rPr>
                <w:lang w:eastAsia="x-none"/>
              </w:rPr>
              <w:t>.</w:t>
            </w:r>
          </w:p>
          <w:p w14:paraId="108843DA" w14:textId="1F6B776C" w:rsidR="003E5849" w:rsidRPr="000961F5" w:rsidRDefault="003E5849" w:rsidP="00074D56">
            <w:pPr>
              <w:spacing w:after="0"/>
              <w:ind w:left="0"/>
              <w:jc w:val="left"/>
              <w:rPr>
                <w:lang w:eastAsia="x-none"/>
              </w:rPr>
            </w:pPr>
          </w:p>
        </w:tc>
        <w:tc>
          <w:tcPr>
            <w:tcW w:w="2268" w:type="dxa"/>
          </w:tcPr>
          <w:p w14:paraId="44027C51" w14:textId="082467DB" w:rsidR="00715DF4" w:rsidRPr="000961F5" w:rsidRDefault="003E5849" w:rsidP="000925FD">
            <w:pPr>
              <w:spacing w:after="0"/>
              <w:ind w:left="0"/>
              <w:jc w:val="left"/>
              <w:rPr>
                <w:lang w:eastAsia="x-none"/>
              </w:rPr>
            </w:pPr>
            <w:r w:rsidRPr="000961F5">
              <w:rPr>
                <w:lang w:eastAsia="x-none"/>
              </w:rPr>
              <w:t>EU_</w:t>
            </w:r>
            <w:r w:rsidR="00346371" w:rsidRPr="000961F5">
              <w:rPr>
                <w:lang w:eastAsia="x-none"/>
              </w:rPr>
              <w:t>CPOps</w:t>
            </w:r>
          </w:p>
        </w:tc>
      </w:tr>
      <w:tr w:rsidR="00715DF4" w:rsidRPr="000961F5" w14:paraId="406E4F7F" w14:textId="5A4E290E" w:rsidTr="00A174D4">
        <w:tc>
          <w:tcPr>
            <w:tcW w:w="446" w:type="dxa"/>
          </w:tcPr>
          <w:p w14:paraId="0AEEC36E" w14:textId="18BB8851" w:rsidR="00715DF4" w:rsidRPr="000961F5" w:rsidRDefault="00715DF4" w:rsidP="000925FD">
            <w:pPr>
              <w:spacing w:after="0"/>
              <w:ind w:left="0"/>
              <w:jc w:val="left"/>
              <w:rPr>
                <w:lang w:eastAsia="x-none"/>
              </w:rPr>
            </w:pPr>
            <w:r w:rsidRPr="000961F5">
              <w:rPr>
                <w:lang w:eastAsia="x-none"/>
              </w:rPr>
              <w:t>5</w:t>
            </w:r>
          </w:p>
        </w:tc>
        <w:tc>
          <w:tcPr>
            <w:tcW w:w="1701" w:type="dxa"/>
          </w:tcPr>
          <w:p w14:paraId="04CBFDC0" w14:textId="09D7A615" w:rsidR="00715DF4" w:rsidRPr="000961F5" w:rsidRDefault="00715DF4" w:rsidP="000925FD">
            <w:pPr>
              <w:spacing w:after="0"/>
              <w:ind w:left="0"/>
              <w:jc w:val="left"/>
              <w:rPr>
                <w:lang w:eastAsia="x-none"/>
              </w:rPr>
            </w:pPr>
            <w:r w:rsidRPr="000961F5">
              <w:rPr>
                <w:lang w:eastAsia="x-none"/>
              </w:rPr>
              <w:t>Role</w:t>
            </w:r>
            <w:r w:rsidR="007B09F4" w:rsidRPr="000961F5">
              <w:rPr>
                <w:lang w:eastAsia="x-none"/>
              </w:rPr>
              <w:t>_Type</w:t>
            </w:r>
          </w:p>
        </w:tc>
        <w:tc>
          <w:tcPr>
            <w:tcW w:w="5669" w:type="dxa"/>
          </w:tcPr>
          <w:p w14:paraId="39CF5242" w14:textId="325400D0" w:rsidR="00715DF4" w:rsidRPr="000961F5" w:rsidRDefault="00701D71" w:rsidP="000925FD">
            <w:pPr>
              <w:spacing w:after="0"/>
              <w:ind w:left="0"/>
              <w:jc w:val="left"/>
              <w:rPr>
                <w:lang w:eastAsia="x-none"/>
              </w:rPr>
            </w:pPr>
            <w:r w:rsidRPr="000961F5">
              <w:rPr>
                <w:lang w:eastAsia="x-none"/>
              </w:rPr>
              <w:t xml:space="preserve">The </w:t>
            </w:r>
            <w:r w:rsidR="005802A1" w:rsidRPr="000961F5">
              <w:rPr>
                <w:lang w:eastAsia="x-none"/>
              </w:rPr>
              <w:t>role</w:t>
            </w:r>
            <w:r w:rsidR="00C3151C" w:rsidRPr="000961F5">
              <w:rPr>
                <w:lang w:eastAsia="x-none"/>
              </w:rPr>
              <w:t>s</w:t>
            </w:r>
            <w:r w:rsidR="005802A1" w:rsidRPr="000961F5">
              <w:rPr>
                <w:lang w:eastAsia="x-none"/>
              </w:rPr>
              <w:t xml:space="preserve"> </w:t>
            </w:r>
            <w:r w:rsidRPr="000961F5">
              <w:rPr>
                <w:lang w:eastAsia="x-none"/>
              </w:rPr>
              <w:t xml:space="preserve">the </w:t>
            </w:r>
            <w:r w:rsidR="005802A1" w:rsidRPr="000961F5">
              <w:rPr>
                <w:lang w:eastAsia="x-none"/>
              </w:rPr>
              <w:t xml:space="preserve">user </w:t>
            </w:r>
            <w:r w:rsidR="00C3151C" w:rsidRPr="000961F5">
              <w:rPr>
                <w:lang w:eastAsia="x-none"/>
              </w:rPr>
              <w:t>may play in its function, define</w:t>
            </w:r>
            <w:r w:rsidR="00AF766D" w:rsidRPr="000961F5">
              <w:rPr>
                <w:lang w:eastAsia="x-none"/>
              </w:rPr>
              <w:t>d as one of the following: (i) Maker; (ii) C</w:t>
            </w:r>
            <w:r w:rsidR="00C3151C" w:rsidRPr="000961F5">
              <w:rPr>
                <w:lang w:eastAsia="x-none"/>
              </w:rPr>
              <w:t xml:space="preserve">hecker; (iii) </w:t>
            </w:r>
            <w:r w:rsidR="00AF766D" w:rsidRPr="000961F5">
              <w:rPr>
                <w:lang w:eastAsia="x-none"/>
              </w:rPr>
              <w:t>E</w:t>
            </w:r>
            <w:r w:rsidR="00E110BE" w:rsidRPr="000961F5">
              <w:rPr>
                <w:lang w:eastAsia="x-none"/>
              </w:rPr>
              <w:t>nquiry</w:t>
            </w:r>
          </w:p>
          <w:p w14:paraId="20D2575D" w14:textId="2DA1F8B7" w:rsidR="003E5849" w:rsidRPr="000961F5" w:rsidRDefault="003E5849" w:rsidP="000925FD">
            <w:pPr>
              <w:spacing w:after="0"/>
              <w:ind w:left="0"/>
              <w:jc w:val="left"/>
              <w:rPr>
                <w:lang w:eastAsia="x-none"/>
              </w:rPr>
            </w:pPr>
          </w:p>
        </w:tc>
        <w:tc>
          <w:tcPr>
            <w:tcW w:w="2268" w:type="dxa"/>
          </w:tcPr>
          <w:p w14:paraId="0389D53B" w14:textId="4A575B60" w:rsidR="00715DF4" w:rsidRPr="000961F5" w:rsidRDefault="002500D3" w:rsidP="000925FD">
            <w:pPr>
              <w:spacing w:after="0"/>
              <w:ind w:left="0"/>
              <w:jc w:val="left"/>
              <w:rPr>
                <w:lang w:eastAsia="x-none"/>
              </w:rPr>
            </w:pPr>
            <w:r w:rsidRPr="000961F5">
              <w:rPr>
                <w:lang w:eastAsia="x-none"/>
              </w:rPr>
              <w:t>M</w:t>
            </w:r>
            <w:r w:rsidR="00177663" w:rsidRPr="000961F5">
              <w:rPr>
                <w:lang w:eastAsia="x-none"/>
              </w:rPr>
              <w:t>aker</w:t>
            </w:r>
          </w:p>
        </w:tc>
      </w:tr>
    </w:tbl>
    <w:p w14:paraId="2CEB61A8" w14:textId="0BF828D5" w:rsidR="00EF781D" w:rsidRPr="000961F5" w:rsidRDefault="00EF781D" w:rsidP="000925FD">
      <w:pPr>
        <w:spacing w:after="0"/>
        <w:ind w:left="0"/>
        <w:jc w:val="left"/>
        <w:rPr>
          <w:lang w:eastAsia="x-none"/>
        </w:rPr>
      </w:pPr>
    </w:p>
    <w:p w14:paraId="4A4320DC" w14:textId="0F7FB957" w:rsidR="00152E0E" w:rsidRPr="000961F5" w:rsidRDefault="00152E0E" w:rsidP="000925FD">
      <w:pPr>
        <w:spacing w:after="0"/>
        <w:ind w:left="0"/>
        <w:jc w:val="left"/>
        <w:rPr>
          <w:lang w:eastAsia="x-none"/>
        </w:rPr>
      </w:pPr>
    </w:p>
    <w:p w14:paraId="77165FCF" w14:textId="77777777" w:rsidR="0005234B" w:rsidRPr="000961F5" w:rsidRDefault="0005234B" w:rsidP="000925FD">
      <w:pPr>
        <w:spacing w:after="0"/>
        <w:ind w:left="0"/>
        <w:jc w:val="left"/>
        <w:rPr>
          <w:lang w:eastAsia="x-none"/>
        </w:rPr>
      </w:pPr>
    </w:p>
    <w:p w14:paraId="309648AA" w14:textId="4C71B217" w:rsidR="000925FD" w:rsidRPr="000961F5" w:rsidRDefault="004A4EB1" w:rsidP="004A4EB1">
      <w:pPr>
        <w:pStyle w:val="Heading4"/>
      </w:pPr>
      <w:bookmarkStart w:id="100" w:name="_Toc57799160"/>
      <w:bookmarkStart w:id="101" w:name="_Toc58341719"/>
      <w:bookmarkStart w:id="102" w:name="_Toc58418394"/>
      <w:bookmarkStart w:id="103" w:name="_Toc58602038"/>
      <w:bookmarkStart w:id="104" w:name="_Toc62722871"/>
      <w:bookmarkStart w:id="105" w:name="_Toc65057987"/>
      <w:bookmarkStart w:id="106" w:name="_Toc65138789"/>
      <w:bookmarkStart w:id="107" w:name="_Toc65145769"/>
      <w:r w:rsidRPr="000961F5">
        <w:t>C</w:t>
      </w:r>
      <w:r w:rsidR="00C57885" w:rsidRPr="000961F5">
        <w:t>ompanies and Company Identities</w:t>
      </w:r>
      <w:bookmarkEnd w:id="100"/>
      <w:bookmarkEnd w:id="101"/>
      <w:bookmarkEnd w:id="102"/>
      <w:bookmarkEnd w:id="103"/>
      <w:bookmarkEnd w:id="104"/>
      <w:bookmarkEnd w:id="105"/>
      <w:bookmarkEnd w:id="106"/>
      <w:bookmarkEnd w:id="107"/>
    </w:p>
    <w:p w14:paraId="41EE8008" w14:textId="6436CB3A" w:rsidR="00A174D4" w:rsidRPr="000961F5" w:rsidRDefault="00A174D4" w:rsidP="000925FD">
      <w:pPr>
        <w:spacing w:after="0"/>
        <w:ind w:left="0"/>
        <w:jc w:val="left"/>
        <w:rPr>
          <w:lang w:eastAsia="x-none"/>
        </w:rPr>
      </w:pPr>
    </w:p>
    <w:p w14:paraId="45188DA3" w14:textId="7D251773" w:rsidR="00152E0E" w:rsidRPr="000961F5" w:rsidRDefault="00152E0E" w:rsidP="000925FD">
      <w:pPr>
        <w:spacing w:after="0"/>
        <w:ind w:left="0"/>
        <w:jc w:val="left"/>
        <w:rPr>
          <w:noProof/>
          <w:lang w:val="en-US" w:eastAsia="zh-CN"/>
        </w:rPr>
      </w:pPr>
      <w:r w:rsidRPr="000961F5">
        <w:rPr>
          <w:lang w:eastAsia="x-none"/>
        </w:rPr>
        <w:t xml:space="preserve">All HKEX internal users </w:t>
      </w:r>
      <w:r w:rsidR="00A174D4" w:rsidRPr="000961F5">
        <w:rPr>
          <w:lang w:eastAsia="x-none"/>
        </w:rPr>
        <w:t xml:space="preserve">have a single Company (“HKEX”) and Company Identity (“Internal”). </w:t>
      </w:r>
      <w:r w:rsidR="000E67BC" w:rsidRPr="000961F5">
        <w:rPr>
          <w:lang w:eastAsia="x-none"/>
        </w:rPr>
        <w:t xml:space="preserve">Each External Company User may be assigned any of eight </w:t>
      </w:r>
      <w:r w:rsidR="00580995" w:rsidRPr="000961F5">
        <w:rPr>
          <w:lang w:eastAsia="x-none"/>
        </w:rPr>
        <w:t xml:space="preserve">distinct </w:t>
      </w:r>
      <w:r w:rsidR="00EE4190" w:rsidRPr="000961F5">
        <w:rPr>
          <w:lang w:eastAsia="x-none"/>
        </w:rPr>
        <w:t>Company_</w:t>
      </w:r>
      <w:r w:rsidR="000E67BC" w:rsidRPr="000961F5">
        <w:rPr>
          <w:lang w:eastAsia="x-none"/>
        </w:rPr>
        <w:t>Identities</w:t>
      </w:r>
      <w:r w:rsidR="00580995" w:rsidRPr="000961F5">
        <w:rPr>
          <w:lang w:eastAsia="x-none"/>
        </w:rPr>
        <w:t>.</w:t>
      </w:r>
      <w:r w:rsidR="00A71BB2" w:rsidRPr="000961F5">
        <w:rPr>
          <w:lang w:eastAsia="x-none"/>
        </w:rPr>
        <w:t xml:space="preserve"> </w:t>
      </w:r>
      <w:r w:rsidR="008C66DB" w:rsidRPr="000961F5">
        <w:rPr>
          <w:lang w:eastAsia="x-none"/>
        </w:rPr>
        <w:br/>
      </w:r>
    </w:p>
    <w:p w14:paraId="29DF6B41" w14:textId="48BF3735" w:rsidR="00B0608A" w:rsidRPr="000961F5" w:rsidRDefault="00F479C9" w:rsidP="000925FD">
      <w:pPr>
        <w:spacing w:after="0"/>
        <w:ind w:left="0"/>
        <w:jc w:val="left"/>
        <w:rPr>
          <w:lang w:eastAsia="x-none"/>
        </w:rPr>
      </w:pPr>
      <w:r w:rsidRPr="00381BCA">
        <w:rPr>
          <w:noProof/>
          <w:lang w:eastAsia="zh-CN"/>
        </w:rPr>
        <w:drawing>
          <wp:inline distT="0" distB="0" distL="0" distR="0" wp14:anchorId="6AB5CC4F" wp14:editId="55574305">
            <wp:extent cx="4017567" cy="35532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 Structure diagram v1.0.6.jpg"/>
                    <pic:cNvPicPr/>
                  </pic:nvPicPr>
                  <pic:blipFill>
                    <a:blip r:embed="rId19">
                      <a:extLst>
                        <a:ext uri="{28A0092B-C50C-407E-A947-70E740481C1C}">
                          <a14:useLocalDpi xmlns:a14="http://schemas.microsoft.com/office/drawing/2010/main" val="0"/>
                        </a:ext>
                      </a:extLst>
                    </a:blip>
                    <a:stretch>
                      <a:fillRect/>
                    </a:stretch>
                  </pic:blipFill>
                  <pic:spPr>
                    <a:xfrm>
                      <a:off x="0" y="0"/>
                      <a:ext cx="4024935" cy="3559736"/>
                    </a:xfrm>
                    <a:prstGeom prst="rect">
                      <a:avLst/>
                    </a:prstGeom>
                  </pic:spPr>
                </pic:pic>
              </a:graphicData>
            </a:graphic>
          </wp:inline>
        </w:drawing>
      </w:r>
    </w:p>
    <w:p w14:paraId="6C29DD07" w14:textId="77777777" w:rsidR="000E67BC" w:rsidRPr="000961F5" w:rsidRDefault="000E67BC" w:rsidP="000925FD">
      <w:pPr>
        <w:spacing w:after="0"/>
        <w:ind w:left="0"/>
        <w:jc w:val="left"/>
        <w:rPr>
          <w:lang w:eastAsia="x-none"/>
        </w:rPr>
      </w:pPr>
    </w:p>
    <w:tbl>
      <w:tblPr>
        <w:tblStyle w:val="TableGrid"/>
        <w:tblW w:w="0" w:type="auto"/>
        <w:tblLook w:val="04A0" w:firstRow="1" w:lastRow="0" w:firstColumn="1" w:lastColumn="0" w:noHBand="0" w:noVBand="1"/>
      </w:tblPr>
      <w:tblGrid>
        <w:gridCol w:w="448"/>
        <w:gridCol w:w="2268"/>
        <w:gridCol w:w="2268"/>
        <w:gridCol w:w="2268"/>
      </w:tblGrid>
      <w:tr w:rsidR="00580995" w:rsidRPr="000961F5" w14:paraId="61AB1550" w14:textId="77777777" w:rsidTr="0040019D">
        <w:tc>
          <w:tcPr>
            <w:tcW w:w="448" w:type="dxa"/>
            <w:shd w:val="clear" w:color="auto" w:fill="13426B"/>
          </w:tcPr>
          <w:p w14:paraId="6CC5103B" w14:textId="45E5B31B" w:rsidR="00580995" w:rsidRPr="000961F5" w:rsidRDefault="00580995" w:rsidP="000925FD">
            <w:pPr>
              <w:spacing w:after="0"/>
              <w:ind w:left="0"/>
              <w:jc w:val="left"/>
              <w:rPr>
                <w:b/>
                <w:lang w:eastAsia="x-none"/>
              </w:rPr>
            </w:pPr>
            <w:r w:rsidRPr="000961F5">
              <w:rPr>
                <w:b/>
                <w:lang w:eastAsia="x-none"/>
              </w:rPr>
              <w:t>#</w:t>
            </w:r>
          </w:p>
        </w:tc>
        <w:tc>
          <w:tcPr>
            <w:tcW w:w="2268" w:type="dxa"/>
            <w:shd w:val="clear" w:color="auto" w:fill="13426B"/>
          </w:tcPr>
          <w:p w14:paraId="69F7D8ED" w14:textId="03E377D3" w:rsidR="00580995" w:rsidRPr="000961F5" w:rsidRDefault="00580995" w:rsidP="00580995">
            <w:pPr>
              <w:spacing w:after="0"/>
              <w:ind w:left="0"/>
              <w:jc w:val="left"/>
              <w:rPr>
                <w:b/>
                <w:lang w:eastAsia="x-none"/>
              </w:rPr>
            </w:pPr>
            <w:r w:rsidRPr="000961F5">
              <w:rPr>
                <w:b/>
                <w:lang w:eastAsia="x-none"/>
              </w:rPr>
              <w:t>Internal / External</w:t>
            </w:r>
          </w:p>
        </w:tc>
        <w:tc>
          <w:tcPr>
            <w:tcW w:w="2268" w:type="dxa"/>
            <w:shd w:val="clear" w:color="auto" w:fill="13426B"/>
          </w:tcPr>
          <w:p w14:paraId="5F0C88FD" w14:textId="75481919" w:rsidR="00580995" w:rsidRPr="000961F5" w:rsidRDefault="00580995" w:rsidP="000E67BC">
            <w:pPr>
              <w:spacing w:after="0"/>
              <w:ind w:left="0"/>
              <w:jc w:val="left"/>
              <w:rPr>
                <w:b/>
                <w:lang w:eastAsia="x-none"/>
              </w:rPr>
            </w:pPr>
            <w:r w:rsidRPr="000961F5">
              <w:rPr>
                <w:b/>
                <w:lang w:eastAsia="x-none"/>
              </w:rPr>
              <w:t>Company_Identity</w:t>
            </w:r>
          </w:p>
        </w:tc>
        <w:tc>
          <w:tcPr>
            <w:tcW w:w="2268" w:type="dxa"/>
            <w:shd w:val="clear" w:color="auto" w:fill="13426B"/>
          </w:tcPr>
          <w:p w14:paraId="7EF03EED" w14:textId="46867485" w:rsidR="00580995" w:rsidRPr="000961F5" w:rsidRDefault="00580995" w:rsidP="000925FD">
            <w:pPr>
              <w:spacing w:after="0"/>
              <w:ind w:left="0"/>
              <w:jc w:val="left"/>
              <w:rPr>
                <w:b/>
                <w:lang w:eastAsia="x-none"/>
              </w:rPr>
            </w:pPr>
            <w:r w:rsidRPr="000961F5">
              <w:rPr>
                <w:b/>
                <w:lang w:eastAsia="x-none"/>
              </w:rPr>
              <w:t>Identity Description</w:t>
            </w:r>
          </w:p>
        </w:tc>
      </w:tr>
      <w:tr w:rsidR="00580995" w:rsidRPr="000961F5" w14:paraId="7CF717D8" w14:textId="77777777" w:rsidTr="0040019D">
        <w:tc>
          <w:tcPr>
            <w:tcW w:w="448" w:type="dxa"/>
          </w:tcPr>
          <w:p w14:paraId="63A0A119" w14:textId="56CD64CB" w:rsidR="00580995" w:rsidRPr="000961F5" w:rsidRDefault="00580995" w:rsidP="00580995">
            <w:pPr>
              <w:spacing w:after="0"/>
              <w:ind w:left="0"/>
              <w:jc w:val="left"/>
              <w:rPr>
                <w:lang w:eastAsia="x-none"/>
              </w:rPr>
            </w:pPr>
            <w:r w:rsidRPr="000961F5">
              <w:rPr>
                <w:lang w:eastAsia="x-none"/>
              </w:rPr>
              <w:t>1</w:t>
            </w:r>
          </w:p>
        </w:tc>
        <w:tc>
          <w:tcPr>
            <w:tcW w:w="2268" w:type="dxa"/>
          </w:tcPr>
          <w:p w14:paraId="24512728" w14:textId="29B717CD" w:rsidR="00580995" w:rsidRPr="000961F5" w:rsidRDefault="00580995" w:rsidP="00580995">
            <w:pPr>
              <w:spacing w:after="0"/>
              <w:ind w:left="0"/>
              <w:jc w:val="left"/>
              <w:rPr>
                <w:lang w:eastAsia="x-none"/>
              </w:rPr>
            </w:pPr>
            <w:r w:rsidRPr="000961F5">
              <w:rPr>
                <w:lang w:eastAsia="x-none"/>
              </w:rPr>
              <w:t>Internal</w:t>
            </w:r>
          </w:p>
        </w:tc>
        <w:tc>
          <w:tcPr>
            <w:tcW w:w="2268" w:type="dxa"/>
          </w:tcPr>
          <w:p w14:paraId="5857F2A9" w14:textId="4F5815D9" w:rsidR="00580995" w:rsidRPr="000961F5" w:rsidRDefault="00580995" w:rsidP="00580995">
            <w:pPr>
              <w:spacing w:after="0"/>
              <w:ind w:left="0"/>
              <w:jc w:val="left"/>
              <w:rPr>
                <w:lang w:eastAsia="x-none"/>
              </w:rPr>
            </w:pPr>
            <w:r w:rsidRPr="000961F5">
              <w:rPr>
                <w:lang w:eastAsia="x-none"/>
              </w:rPr>
              <w:t>Internal</w:t>
            </w:r>
          </w:p>
        </w:tc>
        <w:tc>
          <w:tcPr>
            <w:tcW w:w="2268" w:type="dxa"/>
          </w:tcPr>
          <w:p w14:paraId="41052206" w14:textId="67C37701" w:rsidR="00580995" w:rsidRPr="000961F5" w:rsidRDefault="00580995" w:rsidP="00580995">
            <w:pPr>
              <w:spacing w:after="0"/>
              <w:ind w:left="0"/>
              <w:jc w:val="left"/>
              <w:rPr>
                <w:lang w:eastAsia="x-none"/>
              </w:rPr>
            </w:pPr>
            <w:r w:rsidRPr="000961F5">
              <w:rPr>
                <w:lang w:eastAsia="x-none"/>
              </w:rPr>
              <w:t>HKEX Internal</w:t>
            </w:r>
          </w:p>
        </w:tc>
      </w:tr>
      <w:tr w:rsidR="00580995" w:rsidRPr="000961F5" w14:paraId="2B36BDF4" w14:textId="77777777" w:rsidTr="0040019D">
        <w:tc>
          <w:tcPr>
            <w:tcW w:w="448" w:type="dxa"/>
          </w:tcPr>
          <w:p w14:paraId="7B5D8AC8" w14:textId="27DE3C23" w:rsidR="00580995" w:rsidRPr="000961F5" w:rsidRDefault="00580995" w:rsidP="00580995">
            <w:pPr>
              <w:spacing w:after="0"/>
              <w:ind w:left="0"/>
              <w:jc w:val="left"/>
              <w:rPr>
                <w:lang w:eastAsia="x-none"/>
              </w:rPr>
            </w:pPr>
            <w:r w:rsidRPr="000961F5">
              <w:rPr>
                <w:lang w:eastAsia="x-none"/>
              </w:rPr>
              <w:t>2</w:t>
            </w:r>
          </w:p>
        </w:tc>
        <w:tc>
          <w:tcPr>
            <w:tcW w:w="2268" w:type="dxa"/>
          </w:tcPr>
          <w:p w14:paraId="7DF2765F" w14:textId="01603F06" w:rsidR="00580995" w:rsidRPr="000961F5" w:rsidRDefault="00580995" w:rsidP="00580995">
            <w:pPr>
              <w:spacing w:after="0"/>
              <w:ind w:left="0"/>
              <w:jc w:val="left"/>
              <w:rPr>
                <w:lang w:eastAsia="x-none"/>
              </w:rPr>
            </w:pPr>
            <w:r w:rsidRPr="000961F5">
              <w:rPr>
                <w:lang w:eastAsia="x-none"/>
              </w:rPr>
              <w:t>External</w:t>
            </w:r>
          </w:p>
        </w:tc>
        <w:tc>
          <w:tcPr>
            <w:tcW w:w="2268" w:type="dxa"/>
          </w:tcPr>
          <w:p w14:paraId="4EA20A00" w14:textId="31CFF65D" w:rsidR="00580995" w:rsidRPr="000961F5" w:rsidRDefault="000D064D" w:rsidP="00580995">
            <w:pPr>
              <w:spacing w:after="0"/>
              <w:ind w:left="0"/>
              <w:jc w:val="left"/>
              <w:rPr>
                <w:lang w:eastAsia="x-none"/>
              </w:rPr>
            </w:pPr>
            <w:r w:rsidRPr="000961F5">
              <w:rPr>
                <w:lang w:eastAsia="x-none"/>
              </w:rPr>
              <w:t>FINI</w:t>
            </w:r>
            <w:r w:rsidR="00580995" w:rsidRPr="000961F5">
              <w:rPr>
                <w:lang w:eastAsia="x-none"/>
              </w:rPr>
              <w:t>Legal</w:t>
            </w:r>
          </w:p>
        </w:tc>
        <w:tc>
          <w:tcPr>
            <w:tcW w:w="2268" w:type="dxa"/>
          </w:tcPr>
          <w:p w14:paraId="396678D8" w14:textId="67CFBEF9" w:rsidR="00580995" w:rsidRPr="000961F5" w:rsidRDefault="00580995" w:rsidP="00580995">
            <w:pPr>
              <w:spacing w:after="0"/>
              <w:ind w:left="0"/>
              <w:jc w:val="left"/>
              <w:rPr>
                <w:lang w:eastAsia="x-none"/>
              </w:rPr>
            </w:pPr>
            <w:r w:rsidRPr="000961F5">
              <w:rPr>
                <w:lang w:eastAsia="x-none"/>
              </w:rPr>
              <w:t>Legal Adviser</w:t>
            </w:r>
          </w:p>
        </w:tc>
      </w:tr>
      <w:tr w:rsidR="00580995" w:rsidRPr="000961F5" w14:paraId="37560ACA" w14:textId="77777777" w:rsidTr="0040019D">
        <w:tc>
          <w:tcPr>
            <w:tcW w:w="448" w:type="dxa"/>
          </w:tcPr>
          <w:p w14:paraId="6E21F80E" w14:textId="4BF3ECC9" w:rsidR="00580995" w:rsidRPr="000961F5" w:rsidRDefault="00580995" w:rsidP="00580995">
            <w:pPr>
              <w:spacing w:after="0"/>
              <w:ind w:left="0"/>
              <w:jc w:val="left"/>
              <w:rPr>
                <w:lang w:eastAsia="x-none"/>
              </w:rPr>
            </w:pPr>
            <w:r w:rsidRPr="000961F5">
              <w:rPr>
                <w:lang w:eastAsia="x-none"/>
              </w:rPr>
              <w:t>3</w:t>
            </w:r>
          </w:p>
        </w:tc>
        <w:tc>
          <w:tcPr>
            <w:tcW w:w="2268" w:type="dxa"/>
          </w:tcPr>
          <w:p w14:paraId="723B9C9C" w14:textId="645E79CE" w:rsidR="00580995" w:rsidRPr="000961F5" w:rsidRDefault="00580995" w:rsidP="00580995">
            <w:pPr>
              <w:spacing w:after="0"/>
              <w:ind w:left="0"/>
              <w:jc w:val="left"/>
              <w:rPr>
                <w:lang w:eastAsia="x-none"/>
              </w:rPr>
            </w:pPr>
            <w:r w:rsidRPr="000961F5">
              <w:rPr>
                <w:lang w:eastAsia="x-none"/>
              </w:rPr>
              <w:t>External</w:t>
            </w:r>
          </w:p>
        </w:tc>
        <w:tc>
          <w:tcPr>
            <w:tcW w:w="2268" w:type="dxa"/>
          </w:tcPr>
          <w:p w14:paraId="283616B1" w14:textId="334DDD25" w:rsidR="00580995" w:rsidRPr="000961F5" w:rsidRDefault="00580995" w:rsidP="00580995">
            <w:pPr>
              <w:spacing w:after="0"/>
              <w:ind w:left="0"/>
              <w:jc w:val="left"/>
              <w:rPr>
                <w:lang w:eastAsia="x-none"/>
              </w:rPr>
            </w:pPr>
            <w:r w:rsidRPr="000961F5">
              <w:rPr>
                <w:lang w:eastAsia="x-none"/>
              </w:rPr>
              <w:t>FINISponsor</w:t>
            </w:r>
          </w:p>
        </w:tc>
        <w:tc>
          <w:tcPr>
            <w:tcW w:w="2268" w:type="dxa"/>
          </w:tcPr>
          <w:p w14:paraId="3E114377" w14:textId="692BAF60" w:rsidR="00580995" w:rsidRPr="000961F5" w:rsidRDefault="00580995" w:rsidP="00580995">
            <w:pPr>
              <w:spacing w:after="0"/>
              <w:ind w:left="0"/>
              <w:jc w:val="left"/>
              <w:rPr>
                <w:lang w:eastAsia="x-none"/>
              </w:rPr>
            </w:pPr>
            <w:r w:rsidRPr="000961F5">
              <w:rPr>
                <w:lang w:eastAsia="x-none"/>
              </w:rPr>
              <w:t>Sponsor</w:t>
            </w:r>
          </w:p>
        </w:tc>
      </w:tr>
      <w:tr w:rsidR="00580995" w:rsidRPr="000961F5" w14:paraId="06D581A5" w14:textId="77777777" w:rsidTr="0040019D">
        <w:tc>
          <w:tcPr>
            <w:tcW w:w="448" w:type="dxa"/>
          </w:tcPr>
          <w:p w14:paraId="7AE8CA0F" w14:textId="3EAF6111" w:rsidR="00580995" w:rsidRPr="000961F5" w:rsidRDefault="00580995" w:rsidP="00580995">
            <w:pPr>
              <w:spacing w:after="0"/>
              <w:ind w:left="0"/>
              <w:jc w:val="left"/>
              <w:rPr>
                <w:lang w:eastAsia="x-none"/>
              </w:rPr>
            </w:pPr>
            <w:r w:rsidRPr="000961F5">
              <w:rPr>
                <w:lang w:eastAsia="x-none"/>
              </w:rPr>
              <w:lastRenderedPageBreak/>
              <w:t>4</w:t>
            </w:r>
          </w:p>
        </w:tc>
        <w:tc>
          <w:tcPr>
            <w:tcW w:w="2268" w:type="dxa"/>
          </w:tcPr>
          <w:p w14:paraId="3DD0679C" w14:textId="1773CF9F" w:rsidR="00580995" w:rsidRPr="000961F5" w:rsidRDefault="00580995" w:rsidP="00580995">
            <w:pPr>
              <w:spacing w:after="0"/>
              <w:ind w:left="0"/>
              <w:jc w:val="left"/>
              <w:rPr>
                <w:lang w:eastAsia="x-none"/>
              </w:rPr>
            </w:pPr>
            <w:r w:rsidRPr="000961F5">
              <w:rPr>
                <w:lang w:eastAsia="x-none"/>
              </w:rPr>
              <w:t>External</w:t>
            </w:r>
          </w:p>
        </w:tc>
        <w:tc>
          <w:tcPr>
            <w:tcW w:w="2268" w:type="dxa"/>
          </w:tcPr>
          <w:p w14:paraId="4F9CAA1E" w14:textId="5E0F5F97" w:rsidR="00580995" w:rsidRPr="000961F5" w:rsidRDefault="00580995" w:rsidP="00580995">
            <w:pPr>
              <w:spacing w:after="0"/>
              <w:ind w:left="0"/>
              <w:jc w:val="left"/>
              <w:rPr>
                <w:lang w:eastAsia="x-none"/>
              </w:rPr>
            </w:pPr>
            <w:r w:rsidRPr="000961F5">
              <w:rPr>
                <w:lang w:eastAsia="x-none"/>
              </w:rPr>
              <w:t>FINILeadBroker</w:t>
            </w:r>
          </w:p>
        </w:tc>
        <w:tc>
          <w:tcPr>
            <w:tcW w:w="2268" w:type="dxa"/>
          </w:tcPr>
          <w:p w14:paraId="483726BA" w14:textId="34265C4A" w:rsidR="00580995" w:rsidRPr="000961F5" w:rsidRDefault="00580995" w:rsidP="00580995">
            <w:pPr>
              <w:spacing w:after="0"/>
              <w:ind w:left="0"/>
              <w:jc w:val="left"/>
              <w:rPr>
                <w:lang w:eastAsia="x-none"/>
              </w:rPr>
            </w:pPr>
            <w:r w:rsidRPr="000961F5">
              <w:rPr>
                <w:lang w:eastAsia="x-none"/>
              </w:rPr>
              <w:t>Principal Lead Broker</w:t>
            </w:r>
          </w:p>
        </w:tc>
      </w:tr>
      <w:tr w:rsidR="00580995" w:rsidRPr="000961F5" w14:paraId="19625303" w14:textId="77777777" w:rsidTr="0040019D">
        <w:tc>
          <w:tcPr>
            <w:tcW w:w="448" w:type="dxa"/>
          </w:tcPr>
          <w:p w14:paraId="47DB42C6" w14:textId="402A5C5E" w:rsidR="00580995" w:rsidRPr="000961F5" w:rsidRDefault="00580995" w:rsidP="00580995">
            <w:pPr>
              <w:spacing w:after="0"/>
              <w:ind w:left="0"/>
              <w:jc w:val="left"/>
              <w:rPr>
                <w:lang w:eastAsia="x-none"/>
              </w:rPr>
            </w:pPr>
            <w:r w:rsidRPr="000961F5">
              <w:rPr>
                <w:lang w:eastAsia="x-none"/>
              </w:rPr>
              <w:t>5</w:t>
            </w:r>
          </w:p>
        </w:tc>
        <w:tc>
          <w:tcPr>
            <w:tcW w:w="2268" w:type="dxa"/>
          </w:tcPr>
          <w:p w14:paraId="31852E3D" w14:textId="50F0C866" w:rsidR="00580995" w:rsidRPr="000961F5" w:rsidRDefault="00580995" w:rsidP="00580995">
            <w:pPr>
              <w:spacing w:after="0"/>
              <w:ind w:left="0"/>
              <w:jc w:val="left"/>
              <w:rPr>
                <w:lang w:eastAsia="x-none"/>
              </w:rPr>
            </w:pPr>
            <w:r w:rsidRPr="000961F5">
              <w:rPr>
                <w:lang w:eastAsia="x-none"/>
              </w:rPr>
              <w:t>External</w:t>
            </w:r>
          </w:p>
        </w:tc>
        <w:tc>
          <w:tcPr>
            <w:tcW w:w="2268" w:type="dxa"/>
          </w:tcPr>
          <w:p w14:paraId="419D89BC" w14:textId="3D80026B" w:rsidR="00580995" w:rsidRPr="000961F5" w:rsidRDefault="00580995" w:rsidP="00580995">
            <w:pPr>
              <w:spacing w:after="0"/>
              <w:ind w:left="0"/>
              <w:jc w:val="left"/>
              <w:rPr>
                <w:lang w:eastAsia="x-none"/>
              </w:rPr>
            </w:pPr>
            <w:r w:rsidRPr="000961F5">
              <w:rPr>
                <w:lang w:eastAsia="x-none"/>
              </w:rPr>
              <w:t>FINIDistributor</w:t>
            </w:r>
          </w:p>
        </w:tc>
        <w:tc>
          <w:tcPr>
            <w:tcW w:w="2268" w:type="dxa"/>
          </w:tcPr>
          <w:p w14:paraId="53B9C909" w14:textId="0216CFB1" w:rsidR="00580995" w:rsidRPr="000961F5" w:rsidRDefault="00580995" w:rsidP="00580995">
            <w:pPr>
              <w:spacing w:after="0"/>
              <w:ind w:left="0"/>
              <w:jc w:val="left"/>
              <w:rPr>
                <w:lang w:eastAsia="x-none"/>
              </w:rPr>
            </w:pPr>
            <w:r w:rsidRPr="000961F5">
              <w:rPr>
                <w:lang w:eastAsia="x-none"/>
              </w:rPr>
              <w:t>Distributor</w:t>
            </w:r>
          </w:p>
        </w:tc>
      </w:tr>
      <w:tr w:rsidR="00580995" w:rsidRPr="000961F5" w14:paraId="7248DEEA" w14:textId="77777777" w:rsidTr="0040019D">
        <w:tc>
          <w:tcPr>
            <w:tcW w:w="448" w:type="dxa"/>
          </w:tcPr>
          <w:p w14:paraId="27A42C6C" w14:textId="087816FE" w:rsidR="00580995" w:rsidRPr="000961F5" w:rsidRDefault="00580995" w:rsidP="00580995">
            <w:pPr>
              <w:spacing w:after="0"/>
              <w:ind w:left="0"/>
              <w:jc w:val="left"/>
              <w:rPr>
                <w:lang w:eastAsia="x-none"/>
              </w:rPr>
            </w:pPr>
            <w:r w:rsidRPr="000961F5">
              <w:rPr>
                <w:lang w:eastAsia="x-none"/>
              </w:rPr>
              <w:t>6</w:t>
            </w:r>
          </w:p>
        </w:tc>
        <w:tc>
          <w:tcPr>
            <w:tcW w:w="2268" w:type="dxa"/>
          </w:tcPr>
          <w:p w14:paraId="4A6E1A4A" w14:textId="4044CF64" w:rsidR="00580995" w:rsidRPr="000961F5" w:rsidRDefault="00580995" w:rsidP="00580995">
            <w:pPr>
              <w:spacing w:after="0"/>
              <w:ind w:left="0"/>
              <w:jc w:val="left"/>
              <w:rPr>
                <w:lang w:eastAsia="x-none"/>
              </w:rPr>
            </w:pPr>
            <w:r w:rsidRPr="000961F5">
              <w:rPr>
                <w:lang w:eastAsia="x-none"/>
              </w:rPr>
              <w:t>External</w:t>
            </w:r>
          </w:p>
        </w:tc>
        <w:tc>
          <w:tcPr>
            <w:tcW w:w="2268" w:type="dxa"/>
          </w:tcPr>
          <w:p w14:paraId="604905AC" w14:textId="08EA536E" w:rsidR="00580995" w:rsidRPr="000961F5" w:rsidRDefault="00580995" w:rsidP="00580995">
            <w:pPr>
              <w:spacing w:after="0"/>
              <w:ind w:left="0"/>
              <w:jc w:val="left"/>
              <w:rPr>
                <w:lang w:eastAsia="x-none"/>
              </w:rPr>
            </w:pPr>
            <w:r w:rsidRPr="000961F5">
              <w:rPr>
                <w:lang w:eastAsia="x-none"/>
              </w:rPr>
              <w:t>FINICP</w:t>
            </w:r>
          </w:p>
        </w:tc>
        <w:tc>
          <w:tcPr>
            <w:tcW w:w="2268" w:type="dxa"/>
          </w:tcPr>
          <w:p w14:paraId="6C6B7A8A" w14:textId="6125F6C0" w:rsidR="00580995" w:rsidRPr="000961F5" w:rsidRDefault="00580995" w:rsidP="00580995">
            <w:pPr>
              <w:spacing w:after="0"/>
              <w:ind w:left="0"/>
              <w:jc w:val="left"/>
              <w:rPr>
                <w:lang w:eastAsia="x-none"/>
              </w:rPr>
            </w:pPr>
            <w:r w:rsidRPr="000961F5">
              <w:rPr>
                <w:lang w:eastAsia="x-none"/>
              </w:rPr>
              <w:t>Clearing Participant</w:t>
            </w:r>
          </w:p>
        </w:tc>
      </w:tr>
      <w:tr w:rsidR="00580995" w:rsidRPr="000961F5" w14:paraId="3B723B42" w14:textId="77777777" w:rsidTr="0040019D">
        <w:tc>
          <w:tcPr>
            <w:tcW w:w="448" w:type="dxa"/>
          </w:tcPr>
          <w:p w14:paraId="24C25770" w14:textId="412C7233" w:rsidR="00580995" w:rsidRPr="000961F5" w:rsidRDefault="00580995" w:rsidP="00580995">
            <w:pPr>
              <w:spacing w:after="0"/>
              <w:ind w:left="0"/>
              <w:jc w:val="left"/>
              <w:rPr>
                <w:lang w:eastAsia="x-none"/>
              </w:rPr>
            </w:pPr>
            <w:r w:rsidRPr="000961F5">
              <w:rPr>
                <w:lang w:eastAsia="x-none"/>
              </w:rPr>
              <w:t>7</w:t>
            </w:r>
          </w:p>
        </w:tc>
        <w:tc>
          <w:tcPr>
            <w:tcW w:w="2268" w:type="dxa"/>
          </w:tcPr>
          <w:p w14:paraId="6A73674B" w14:textId="2AD4FD1B" w:rsidR="00580995" w:rsidRPr="000961F5" w:rsidRDefault="00580995" w:rsidP="00580995">
            <w:pPr>
              <w:spacing w:after="0"/>
              <w:ind w:left="0"/>
              <w:jc w:val="left"/>
              <w:rPr>
                <w:lang w:eastAsia="x-none"/>
              </w:rPr>
            </w:pPr>
            <w:r w:rsidRPr="000961F5">
              <w:rPr>
                <w:lang w:eastAsia="x-none"/>
              </w:rPr>
              <w:t>External</w:t>
            </w:r>
          </w:p>
        </w:tc>
        <w:tc>
          <w:tcPr>
            <w:tcW w:w="2268" w:type="dxa"/>
          </w:tcPr>
          <w:p w14:paraId="4EA13668" w14:textId="7A0706BD" w:rsidR="00580995" w:rsidRPr="000961F5" w:rsidRDefault="00580995" w:rsidP="00580995">
            <w:pPr>
              <w:spacing w:after="0"/>
              <w:ind w:left="0"/>
              <w:jc w:val="left"/>
              <w:rPr>
                <w:lang w:eastAsia="x-none"/>
              </w:rPr>
            </w:pPr>
            <w:r w:rsidRPr="000961F5">
              <w:rPr>
                <w:lang w:eastAsia="x-none"/>
              </w:rPr>
              <w:t>FINIShareReg</w:t>
            </w:r>
          </w:p>
        </w:tc>
        <w:tc>
          <w:tcPr>
            <w:tcW w:w="2268" w:type="dxa"/>
          </w:tcPr>
          <w:p w14:paraId="19B12201" w14:textId="57F08508" w:rsidR="00580995" w:rsidRPr="000961F5" w:rsidRDefault="00580995" w:rsidP="00580995">
            <w:pPr>
              <w:spacing w:after="0"/>
              <w:ind w:left="0"/>
              <w:jc w:val="left"/>
              <w:rPr>
                <w:lang w:eastAsia="x-none"/>
              </w:rPr>
            </w:pPr>
            <w:r w:rsidRPr="000961F5">
              <w:rPr>
                <w:lang w:eastAsia="x-none"/>
              </w:rPr>
              <w:t>Share Registrar</w:t>
            </w:r>
          </w:p>
        </w:tc>
      </w:tr>
      <w:tr w:rsidR="00580995" w:rsidRPr="000961F5" w14:paraId="48855A21" w14:textId="77777777" w:rsidTr="0040019D">
        <w:tc>
          <w:tcPr>
            <w:tcW w:w="448" w:type="dxa"/>
          </w:tcPr>
          <w:p w14:paraId="70A12177" w14:textId="2252A77F" w:rsidR="00580995" w:rsidRPr="000961F5" w:rsidRDefault="00580995" w:rsidP="00580995">
            <w:pPr>
              <w:spacing w:after="0"/>
              <w:ind w:left="0"/>
              <w:jc w:val="left"/>
              <w:rPr>
                <w:lang w:eastAsia="x-none"/>
              </w:rPr>
            </w:pPr>
            <w:r w:rsidRPr="000961F5">
              <w:rPr>
                <w:lang w:eastAsia="x-none"/>
              </w:rPr>
              <w:t>8</w:t>
            </w:r>
          </w:p>
        </w:tc>
        <w:tc>
          <w:tcPr>
            <w:tcW w:w="2268" w:type="dxa"/>
          </w:tcPr>
          <w:p w14:paraId="5813EAC9" w14:textId="47FEBD1D" w:rsidR="00580995" w:rsidRPr="000961F5" w:rsidRDefault="00580995" w:rsidP="00580995">
            <w:pPr>
              <w:spacing w:after="0"/>
              <w:ind w:left="0"/>
              <w:jc w:val="left"/>
              <w:rPr>
                <w:lang w:eastAsia="x-none"/>
              </w:rPr>
            </w:pPr>
            <w:r w:rsidRPr="000961F5">
              <w:rPr>
                <w:lang w:eastAsia="x-none"/>
              </w:rPr>
              <w:t>External</w:t>
            </w:r>
          </w:p>
        </w:tc>
        <w:tc>
          <w:tcPr>
            <w:tcW w:w="2268" w:type="dxa"/>
          </w:tcPr>
          <w:p w14:paraId="708DD461" w14:textId="2DF2FEBA" w:rsidR="00580995" w:rsidRPr="000961F5" w:rsidRDefault="00580995" w:rsidP="00580995">
            <w:pPr>
              <w:spacing w:after="0"/>
              <w:ind w:left="0"/>
              <w:jc w:val="left"/>
              <w:rPr>
                <w:lang w:eastAsia="x-none"/>
              </w:rPr>
            </w:pPr>
            <w:r w:rsidRPr="000961F5">
              <w:rPr>
                <w:lang w:eastAsia="x-none"/>
              </w:rPr>
              <w:t>FINIDesgBank</w:t>
            </w:r>
          </w:p>
        </w:tc>
        <w:tc>
          <w:tcPr>
            <w:tcW w:w="2268" w:type="dxa"/>
          </w:tcPr>
          <w:p w14:paraId="0C197AB6" w14:textId="5A7DAC95" w:rsidR="00580995" w:rsidRPr="000961F5" w:rsidRDefault="00580995" w:rsidP="00580995">
            <w:pPr>
              <w:spacing w:after="0"/>
              <w:ind w:left="0"/>
              <w:jc w:val="left"/>
              <w:rPr>
                <w:lang w:eastAsia="x-none"/>
              </w:rPr>
            </w:pPr>
            <w:r w:rsidRPr="000961F5">
              <w:rPr>
                <w:lang w:eastAsia="x-none"/>
              </w:rPr>
              <w:t>Designated Bank</w:t>
            </w:r>
          </w:p>
        </w:tc>
      </w:tr>
      <w:tr w:rsidR="00580995" w:rsidRPr="000961F5" w14:paraId="322F7233" w14:textId="77777777" w:rsidTr="0040019D">
        <w:tc>
          <w:tcPr>
            <w:tcW w:w="448" w:type="dxa"/>
          </w:tcPr>
          <w:p w14:paraId="39F4880E" w14:textId="60593CC8" w:rsidR="00580995" w:rsidRPr="000961F5" w:rsidRDefault="00580995" w:rsidP="00580995">
            <w:pPr>
              <w:spacing w:after="0"/>
              <w:ind w:left="0"/>
              <w:jc w:val="left"/>
              <w:rPr>
                <w:lang w:eastAsia="x-none"/>
              </w:rPr>
            </w:pPr>
            <w:r w:rsidRPr="000961F5">
              <w:rPr>
                <w:lang w:eastAsia="x-none"/>
              </w:rPr>
              <w:t>9</w:t>
            </w:r>
          </w:p>
        </w:tc>
        <w:tc>
          <w:tcPr>
            <w:tcW w:w="2268" w:type="dxa"/>
          </w:tcPr>
          <w:p w14:paraId="431DFD11" w14:textId="12A9E63E" w:rsidR="00580995" w:rsidRPr="000961F5" w:rsidRDefault="00580995" w:rsidP="00580995">
            <w:pPr>
              <w:spacing w:after="0"/>
              <w:ind w:left="0"/>
              <w:jc w:val="left"/>
              <w:rPr>
                <w:lang w:eastAsia="x-none"/>
              </w:rPr>
            </w:pPr>
            <w:r w:rsidRPr="000961F5">
              <w:rPr>
                <w:lang w:eastAsia="x-none"/>
              </w:rPr>
              <w:t>External</w:t>
            </w:r>
          </w:p>
        </w:tc>
        <w:tc>
          <w:tcPr>
            <w:tcW w:w="2268" w:type="dxa"/>
          </w:tcPr>
          <w:p w14:paraId="751453F4" w14:textId="27584E7B" w:rsidR="00580995" w:rsidRPr="000961F5" w:rsidRDefault="00580995" w:rsidP="00580995">
            <w:pPr>
              <w:spacing w:after="0"/>
              <w:ind w:left="0"/>
              <w:jc w:val="left"/>
              <w:rPr>
                <w:lang w:eastAsia="x-none"/>
              </w:rPr>
            </w:pPr>
            <w:r w:rsidRPr="000961F5">
              <w:rPr>
                <w:lang w:eastAsia="x-none"/>
              </w:rPr>
              <w:t>FINISFC</w:t>
            </w:r>
          </w:p>
        </w:tc>
        <w:tc>
          <w:tcPr>
            <w:tcW w:w="2268" w:type="dxa"/>
          </w:tcPr>
          <w:p w14:paraId="27E5B3CC" w14:textId="27FE42E6" w:rsidR="00580995" w:rsidRPr="000961F5" w:rsidRDefault="00580995" w:rsidP="00580995">
            <w:pPr>
              <w:spacing w:after="0"/>
              <w:ind w:left="0"/>
              <w:jc w:val="left"/>
              <w:rPr>
                <w:lang w:eastAsia="x-none"/>
              </w:rPr>
            </w:pPr>
            <w:r w:rsidRPr="000961F5">
              <w:rPr>
                <w:lang w:eastAsia="x-none"/>
              </w:rPr>
              <w:t>SFC</w:t>
            </w:r>
          </w:p>
        </w:tc>
      </w:tr>
    </w:tbl>
    <w:p w14:paraId="24A1585C" w14:textId="6C1E30CC" w:rsidR="009B0377" w:rsidRPr="000961F5" w:rsidRDefault="009B0377" w:rsidP="00680718">
      <w:pPr>
        <w:spacing w:after="0"/>
        <w:ind w:left="0"/>
        <w:jc w:val="left"/>
        <w:rPr>
          <w:lang w:eastAsia="x-none"/>
        </w:rPr>
      </w:pPr>
    </w:p>
    <w:p w14:paraId="70FB4917" w14:textId="3D696213" w:rsidR="000925FD" w:rsidRPr="000961F5" w:rsidRDefault="00C57885" w:rsidP="00A71BB2">
      <w:pPr>
        <w:pStyle w:val="Heading4"/>
      </w:pPr>
      <w:bookmarkStart w:id="108" w:name="_Toc57799161"/>
      <w:bookmarkStart w:id="109" w:name="_Toc58341720"/>
      <w:bookmarkStart w:id="110" w:name="_Toc58418395"/>
      <w:bookmarkStart w:id="111" w:name="_Toc58602039"/>
      <w:bookmarkStart w:id="112" w:name="_Toc62722872"/>
      <w:bookmarkStart w:id="113" w:name="_Toc65057988"/>
      <w:bookmarkStart w:id="114" w:name="_Toc65138790"/>
      <w:bookmarkStart w:id="115" w:name="_Toc65145770"/>
      <w:r w:rsidRPr="000961F5">
        <w:t>User Functions and Roles</w:t>
      </w:r>
      <w:bookmarkEnd w:id="108"/>
      <w:bookmarkEnd w:id="109"/>
      <w:bookmarkEnd w:id="110"/>
      <w:bookmarkEnd w:id="111"/>
      <w:bookmarkEnd w:id="112"/>
      <w:bookmarkEnd w:id="113"/>
      <w:bookmarkEnd w:id="114"/>
      <w:bookmarkEnd w:id="115"/>
    </w:p>
    <w:p w14:paraId="460C92E6" w14:textId="5BAAC9D8" w:rsidR="000925FD" w:rsidRPr="000961F5" w:rsidRDefault="000925FD" w:rsidP="00A61DD0">
      <w:pPr>
        <w:ind w:left="0"/>
        <w:jc w:val="left"/>
      </w:pPr>
    </w:p>
    <w:p w14:paraId="0B1EC3C9" w14:textId="18EC3B75" w:rsidR="007D4EC7" w:rsidRPr="000961F5" w:rsidRDefault="00CB2566" w:rsidP="000D4F48">
      <w:pPr>
        <w:spacing w:after="0"/>
        <w:ind w:left="0"/>
        <w:jc w:val="left"/>
        <w:rPr>
          <w:lang w:eastAsia="x-none"/>
        </w:rPr>
      </w:pPr>
      <w:r w:rsidRPr="000961F5">
        <w:rPr>
          <w:lang w:eastAsia="x-none"/>
        </w:rPr>
        <w:t xml:space="preserve">All users </w:t>
      </w:r>
      <w:r w:rsidR="00683717" w:rsidRPr="000961F5">
        <w:rPr>
          <w:lang w:eastAsia="x-none"/>
        </w:rPr>
        <w:t>must be</w:t>
      </w:r>
      <w:r w:rsidRPr="000961F5">
        <w:rPr>
          <w:lang w:eastAsia="x-none"/>
        </w:rPr>
        <w:t xml:space="preserve"> assigned</w:t>
      </w:r>
      <w:r w:rsidR="001C0D7D" w:rsidRPr="000961F5">
        <w:rPr>
          <w:lang w:eastAsia="x-none"/>
        </w:rPr>
        <w:t xml:space="preserve"> at least one</w:t>
      </w:r>
      <w:r w:rsidRPr="000961F5">
        <w:rPr>
          <w:lang w:eastAsia="x-none"/>
        </w:rPr>
        <w:t xml:space="preserve"> </w:t>
      </w:r>
      <w:r w:rsidR="008E77F4" w:rsidRPr="000961F5">
        <w:rPr>
          <w:lang w:eastAsia="x-none"/>
        </w:rPr>
        <w:t>User_F</w:t>
      </w:r>
      <w:r w:rsidR="001C0D7D" w:rsidRPr="000961F5">
        <w:rPr>
          <w:lang w:eastAsia="x-none"/>
        </w:rPr>
        <w:t>unction</w:t>
      </w:r>
      <w:r w:rsidR="00CC4264" w:rsidRPr="000961F5">
        <w:rPr>
          <w:lang w:eastAsia="x-none"/>
        </w:rPr>
        <w:t xml:space="preserve"> and corresponding </w:t>
      </w:r>
      <w:r w:rsidR="008E77F4" w:rsidRPr="000961F5">
        <w:rPr>
          <w:lang w:eastAsia="x-none"/>
        </w:rPr>
        <w:t>R</w:t>
      </w:r>
      <w:r w:rsidR="00CC4264" w:rsidRPr="000961F5">
        <w:rPr>
          <w:lang w:eastAsia="x-none"/>
        </w:rPr>
        <w:t>ole</w:t>
      </w:r>
      <w:r w:rsidR="008E77F4" w:rsidRPr="000961F5">
        <w:rPr>
          <w:lang w:eastAsia="x-none"/>
        </w:rPr>
        <w:t>_T</w:t>
      </w:r>
      <w:r w:rsidR="00CC4264" w:rsidRPr="000961F5">
        <w:rPr>
          <w:lang w:eastAsia="x-none"/>
        </w:rPr>
        <w:t>ype</w:t>
      </w:r>
      <w:r w:rsidR="00A71BB2" w:rsidRPr="000961F5">
        <w:rPr>
          <w:lang w:eastAsia="x-none"/>
        </w:rPr>
        <w:t xml:space="preserve">, </w:t>
      </w:r>
      <w:r w:rsidR="00683717" w:rsidRPr="000961F5">
        <w:rPr>
          <w:lang w:eastAsia="x-none"/>
        </w:rPr>
        <w:t xml:space="preserve">based on </w:t>
      </w:r>
      <w:r w:rsidR="00A71BB2" w:rsidRPr="000961F5">
        <w:rPr>
          <w:lang w:eastAsia="x-none"/>
        </w:rPr>
        <w:t xml:space="preserve">the firm’s </w:t>
      </w:r>
      <w:r w:rsidR="00683717" w:rsidRPr="000961F5">
        <w:rPr>
          <w:lang w:eastAsia="x-none"/>
        </w:rPr>
        <w:t>“</w:t>
      </w:r>
      <w:r w:rsidR="00A71BB2" w:rsidRPr="000961F5">
        <w:rPr>
          <w:lang w:eastAsia="x-none"/>
        </w:rPr>
        <w:t>Company_Identity</w:t>
      </w:r>
      <w:r w:rsidR="00683717" w:rsidRPr="000961F5">
        <w:rPr>
          <w:lang w:eastAsia="x-none"/>
        </w:rPr>
        <w:t>”</w:t>
      </w:r>
      <w:r w:rsidR="00A71BB2" w:rsidRPr="000961F5">
        <w:rPr>
          <w:lang w:eastAsia="x-none"/>
        </w:rPr>
        <w:t xml:space="preserve">. </w:t>
      </w:r>
      <w:r w:rsidR="00883B97" w:rsidRPr="000961F5">
        <w:rPr>
          <w:lang w:eastAsia="x-none"/>
        </w:rPr>
        <w:t xml:space="preserve">Each </w:t>
      </w:r>
      <w:r w:rsidR="008E77F4" w:rsidRPr="000961F5">
        <w:rPr>
          <w:lang w:eastAsia="x-none"/>
        </w:rPr>
        <w:t>User_F</w:t>
      </w:r>
      <w:r w:rsidR="00883B97" w:rsidRPr="000961F5">
        <w:rPr>
          <w:lang w:eastAsia="x-none"/>
        </w:rPr>
        <w:t xml:space="preserve">unction defines the </w:t>
      </w:r>
      <w:r w:rsidR="008E77F4" w:rsidRPr="000961F5">
        <w:rPr>
          <w:lang w:eastAsia="x-none"/>
        </w:rPr>
        <w:t xml:space="preserve">user’s functional access </w:t>
      </w:r>
      <w:r w:rsidR="00883B97" w:rsidRPr="000961F5">
        <w:rPr>
          <w:lang w:eastAsia="x-none"/>
        </w:rPr>
        <w:t>on FINI.</w:t>
      </w:r>
      <w:r w:rsidR="001C0D7D" w:rsidRPr="000961F5">
        <w:rPr>
          <w:lang w:eastAsia="x-none"/>
        </w:rPr>
        <w:t xml:space="preserve"> </w:t>
      </w:r>
    </w:p>
    <w:p w14:paraId="0A423446" w14:textId="77777777" w:rsidR="007D4EC7" w:rsidRPr="000961F5" w:rsidRDefault="007D4EC7" w:rsidP="000D4F48">
      <w:pPr>
        <w:spacing w:after="0"/>
        <w:ind w:left="0"/>
        <w:jc w:val="left"/>
        <w:rPr>
          <w:lang w:eastAsia="x-none"/>
        </w:rPr>
      </w:pPr>
    </w:p>
    <w:p w14:paraId="2F7B5921" w14:textId="743991DC" w:rsidR="00CB2566" w:rsidRPr="000961F5" w:rsidRDefault="00A71BB2" w:rsidP="000D4F48">
      <w:pPr>
        <w:spacing w:after="0"/>
        <w:ind w:left="0"/>
        <w:jc w:val="left"/>
        <w:rPr>
          <w:lang w:eastAsia="x-none"/>
        </w:rPr>
      </w:pPr>
      <w:r w:rsidRPr="000961F5">
        <w:rPr>
          <w:lang w:eastAsia="x-none"/>
        </w:rPr>
        <w:t>For example, if Law Firm A has only been granted Company_Identity “</w:t>
      </w:r>
      <w:r w:rsidR="000D064D" w:rsidRPr="000961F5">
        <w:rPr>
          <w:lang w:eastAsia="x-none"/>
        </w:rPr>
        <w:t>FINI</w:t>
      </w:r>
      <w:r w:rsidRPr="000961F5">
        <w:rPr>
          <w:lang w:eastAsia="x-none"/>
        </w:rPr>
        <w:t>Legal”, then the firm may only create users with access to the “EU_Legal” function.</w:t>
      </w:r>
    </w:p>
    <w:p w14:paraId="34262985" w14:textId="31D09C97" w:rsidR="00A71BB2" w:rsidRPr="000961F5" w:rsidRDefault="00A71BB2" w:rsidP="000D4F48">
      <w:pPr>
        <w:spacing w:after="0"/>
        <w:ind w:left="0"/>
        <w:jc w:val="left"/>
        <w:rPr>
          <w:lang w:eastAsia="x-none"/>
        </w:rPr>
      </w:pPr>
    </w:p>
    <w:tbl>
      <w:tblPr>
        <w:tblStyle w:val="TableGrid"/>
        <w:tblW w:w="0" w:type="auto"/>
        <w:tblLook w:val="04A0" w:firstRow="1" w:lastRow="0" w:firstColumn="1" w:lastColumn="0" w:noHBand="0" w:noVBand="1"/>
      </w:tblPr>
      <w:tblGrid>
        <w:gridCol w:w="448"/>
        <w:gridCol w:w="2268"/>
        <w:gridCol w:w="2268"/>
        <w:gridCol w:w="2268"/>
        <w:gridCol w:w="2268"/>
      </w:tblGrid>
      <w:tr w:rsidR="00CC4264" w:rsidRPr="000961F5" w14:paraId="287686EE" w14:textId="57C48181" w:rsidTr="00A536CA">
        <w:tc>
          <w:tcPr>
            <w:tcW w:w="448" w:type="dxa"/>
            <w:shd w:val="clear" w:color="auto" w:fill="13426B"/>
          </w:tcPr>
          <w:p w14:paraId="60E827C3" w14:textId="77777777" w:rsidR="00CC4264" w:rsidRPr="000961F5" w:rsidRDefault="00CC4264" w:rsidP="00A536CA">
            <w:pPr>
              <w:spacing w:after="0"/>
              <w:ind w:left="0"/>
              <w:jc w:val="left"/>
              <w:rPr>
                <w:b/>
                <w:lang w:eastAsia="x-none"/>
              </w:rPr>
            </w:pPr>
            <w:r w:rsidRPr="000961F5">
              <w:rPr>
                <w:b/>
                <w:lang w:eastAsia="x-none"/>
              </w:rPr>
              <w:t>#</w:t>
            </w:r>
          </w:p>
        </w:tc>
        <w:tc>
          <w:tcPr>
            <w:tcW w:w="2268" w:type="dxa"/>
            <w:shd w:val="clear" w:color="auto" w:fill="13426B"/>
          </w:tcPr>
          <w:p w14:paraId="454A4C11" w14:textId="77777777" w:rsidR="00CC4264" w:rsidRPr="000961F5" w:rsidRDefault="00CC4264" w:rsidP="00A536CA">
            <w:pPr>
              <w:spacing w:after="0"/>
              <w:ind w:left="0"/>
              <w:jc w:val="left"/>
              <w:rPr>
                <w:b/>
                <w:lang w:eastAsia="x-none"/>
              </w:rPr>
            </w:pPr>
            <w:r w:rsidRPr="000961F5">
              <w:rPr>
                <w:b/>
                <w:lang w:eastAsia="x-none"/>
              </w:rPr>
              <w:t>Internal / External</w:t>
            </w:r>
          </w:p>
        </w:tc>
        <w:tc>
          <w:tcPr>
            <w:tcW w:w="2268" w:type="dxa"/>
            <w:shd w:val="clear" w:color="auto" w:fill="13426B"/>
          </w:tcPr>
          <w:p w14:paraId="4E54F50D" w14:textId="77777777" w:rsidR="00CC4264" w:rsidRPr="000961F5" w:rsidRDefault="00CC4264" w:rsidP="00A536CA">
            <w:pPr>
              <w:spacing w:after="0"/>
              <w:ind w:left="0"/>
              <w:jc w:val="left"/>
              <w:rPr>
                <w:b/>
                <w:lang w:eastAsia="x-none"/>
              </w:rPr>
            </w:pPr>
            <w:r w:rsidRPr="000961F5">
              <w:rPr>
                <w:b/>
                <w:lang w:eastAsia="x-none"/>
              </w:rPr>
              <w:t>Company_Identity</w:t>
            </w:r>
          </w:p>
        </w:tc>
        <w:tc>
          <w:tcPr>
            <w:tcW w:w="2268" w:type="dxa"/>
            <w:shd w:val="clear" w:color="auto" w:fill="13426B"/>
          </w:tcPr>
          <w:p w14:paraId="2C49DB80" w14:textId="5AFAB8DE" w:rsidR="00CC4264" w:rsidRPr="000961F5" w:rsidRDefault="00CC4264" w:rsidP="00DB4D58">
            <w:pPr>
              <w:spacing w:after="0"/>
              <w:ind w:left="0"/>
              <w:jc w:val="left"/>
              <w:rPr>
                <w:b/>
                <w:lang w:eastAsia="x-none"/>
              </w:rPr>
            </w:pPr>
            <w:r w:rsidRPr="000961F5">
              <w:rPr>
                <w:b/>
                <w:lang w:eastAsia="x-none"/>
              </w:rPr>
              <w:t>U</w:t>
            </w:r>
            <w:r w:rsidR="001F2CA3" w:rsidRPr="000961F5">
              <w:rPr>
                <w:b/>
                <w:lang w:eastAsia="x-none"/>
              </w:rPr>
              <w:t>ser_</w:t>
            </w:r>
            <w:r w:rsidR="00DB4D58" w:rsidRPr="000961F5">
              <w:rPr>
                <w:b/>
                <w:lang w:eastAsia="x-none"/>
              </w:rPr>
              <w:t>F</w:t>
            </w:r>
            <w:r w:rsidRPr="000961F5">
              <w:rPr>
                <w:b/>
                <w:lang w:eastAsia="x-none"/>
              </w:rPr>
              <w:t>unction</w:t>
            </w:r>
          </w:p>
        </w:tc>
        <w:tc>
          <w:tcPr>
            <w:tcW w:w="2268" w:type="dxa"/>
            <w:shd w:val="clear" w:color="auto" w:fill="13426B"/>
          </w:tcPr>
          <w:p w14:paraId="28A91179" w14:textId="48FABFBF" w:rsidR="00CC4264" w:rsidRPr="000961F5" w:rsidRDefault="001F2CA3" w:rsidP="00DB4D58">
            <w:pPr>
              <w:spacing w:after="0"/>
              <w:ind w:left="0"/>
              <w:jc w:val="left"/>
              <w:rPr>
                <w:b/>
                <w:lang w:eastAsia="x-none"/>
              </w:rPr>
            </w:pPr>
            <w:r w:rsidRPr="000961F5">
              <w:rPr>
                <w:b/>
                <w:lang w:eastAsia="x-none"/>
              </w:rPr>
              <w:t>Role_</w:t>
            </w:r>
            <w:r w:rsidR="00DB4D58" w:rsidRPr="000961F5">
              <w:rPr>
                <w:b/>
                <w:lang w:eastAsia="x-none"/>
              </w:rPr>
              <w:t>T</w:t>
            </w:r>
            <w:r w:rsidR="00CC4264" w:rsidRPr="000961F5">
              <w:rPr>
                <w:b/>
                <w:lang w:eastAsia="x-none"/>
              </w:rPr>
              <w:t>ype</w:t>
            </w:r>
          </w:p>
        </w:tc>
      </w:tr>
      <w:tr w:rsidR="00CC4264" w:rsidRPr="000961F5" w14:paraId="6EF397E8" w14:textId="45EF35E1" w:rsidTr="00A536CA">
        <w:tc>
          <w:tcPr>
            <w:tcW w:w="448" w:type="dxa"/>
          </w:tcPr>
          <w:p w14:paraId="66233299" w14:textId="2DEDCACF" w:rsidR="00CC4264" w:rsidRPr="000961F5" w:rsidRDefault="00CC4264" w:rsidP="00A536CA">
            <w:pPr>
              <w:spacing w:after="0"/>
              <w:ind w:left="0"/>
              <w:jc w:val="left"/>
              <w:rPr>
                <w:lang w:eastAsia="x-none"/>
              </w:rPr>
            </w:pPr>
            <w:r w:rsidRPr="000961F5">
              <w:rPr>
                <w:lang w:eastAsia="x-none"/>
              </w:rPr>
              <w:t>1a</w:t>
            </w:r>
          </w:p>
        </w:tc>
        <w:tc>
          <w:tcPr>
            <w:tcW w:w="2268" w:type="dxa"/>
            <w:vMerge w:val="restart"/>
          </w:tcPr>
          <w:p w14:paraId="6F590520" w14:textId="77777777" w:rsidR="00CC4264" w:rsidRPr="000961F5" w:rsidRDefault="00CC4264" w:rsidP="00A536CA">
            <w:pPr>
              <w:spacing w:after="0"/>
              <w:ind w:left="0"/>
              <w:jc w:val="left"/>
              <w:rPr>
                <w:lang w:eastAsia="x-none"/>
              </w:rPr>
            </w:pPr>
            <w:r w:rsidRPr="000961F5">
              <w:rPr>
                <w:lang w:eastAsia="x-none"/>
              </w:rPr>
              <w:t>Internal</w:t>
            </w:r>
          </w:p>
        </w:tc>
        <w:tc>
          <w:tcPr>
            <w:tcW w:w="2268" w:type="dxa"/>
            <w:vMerge w:val="restart"/>
          </w:tcPr>
          <w:p w14:paraId="45268BE5" w14:textId="77777777" w:rsidR="00CC4264" w:rsidRPr="000961F5" w:rsidRDefault="00CC4264" w:rsidP="00A536CA">
            <w:pPr>
              <w:spacing w:after="0"/>
              <w:ind w:left="0"/>
              <w:jc w:val="left"/>
              <w:rPr>
                <w:lang w:eastAsia="x-none"/>
              </w:rPr>
            </w:pPr>
            <w:r w:rsidRPr="000961F5">
              <w:rPr>
                <w:lang w:eastAsia="x-none"/>
              </w:rPr>
              <w:t>Internal</w:t>
            </w:r>
          </w:p>
        </w:tc>
        <w:tc>
          <w:tcPr>
            <w:tcW w:w="2268" w:type="dxa"/>
          </w:tcPr>
          <w:p w14:paraId="72D19FFD" w14:textId="01E03D80" w:rsidR="00CC4264" w:rsidRPr="000961F5" w:rsidRDefault="00CC4264" w:rsidP="00A536CA">
            <w:pPr>
              <w:spacing w:after="0"/>
              <w:ind w:left="0"/>
              <w:jc w:val="left"/>
              <w:rPr>
                <w:lang w:eastAsia="x-none"/>
              </w:rPr>
            </w:pPr>
            <w:r w:rsidRPr="000961F5">
              <w:rPr>
                <w:lang w:eastAsia="x-none"/>
              </w:rPr>
              <w:t>IU_Vetting</w:t>
            </w:r>
          </w:p>
        </w:tc>
        <w:tc>
          <w:tcPr>
            <w:tcW w:w="2268" w:type="dxa"/>
            <w:vMerge w:val="restart"/>
          </w:tcPr>
          <w:p w14:paraId="2549F234" w14:textId="77777777" w:rsidR="00CC4264" w:rsidRPr="000961F5" w:rsidRDefault="00CC4264" w:rsidP="00A536CA">
            <w:pPr>
              <w:spacing w:after="0"/>
              <w:ind w:left="0"/>
              <w:jc w:val="left"/>
              <w:rPr>
                <w:lang w:eastAsia="x-none"/>
              </w:rPr>
            </w:pPr>
          </w:p>
          <w:p w14:paraId="04B050DC" w14:textId="77777777" w:rsidR="00CC4264" w:rsidRPr="000961F5" w:rsidRDefault="00CC4264" w:rsidP="00A536CA">
            <w:pPr>
              <w:spacing w:after="0"/>
              <w:ind w:left="0"/>
              <w:jc w:val="left"/>
              <w:rPr>
                <w:lang w:eastAsia="x-none"/>
              </w:rPr>
            </w:pPr>
          </w:p>
          <w:p w14:paraId="7B1AC67C" w14:textId="77777777" w:rsidR="00CC4264" w:rsidRPr="000961F5" w:rsidRDefault="00CC4264" w:rsidP="00A536CA">
            <w:pPr>
              <w:spacing w:after="0"/>
              <w:ind w:left="0"/>
              <w:jc w:val="left"/>
              <w:rPr>
                <w:lang w:eastAsia="x-none"/>
              </w:rPr>
            </w:pPr>
          </w:p>
          <w:p w14:paraId="4D3D7696" w14:textId="77777777" w:rsidR="00CC4264" w:rsidRPr="000961F5" w:rsidRDefault="00CC4264" w:rsidP="00A536CA">
            <w:pPr>
              <w:spacing w:after="0"/>
              <w:ind w:left="0"/>
              <w:jc w:val="left"/>
              <w:rPr>
                <w:lang w:eastAsia="x-none"/>
              </w:rPr>
            </w:pPr>
          </w:p>
          <w:p w14:paraId="49FB35ED" w14:textId="77777777" w:rsidR="00CC4264" w:rsidRPr="000961F5" w:rsidRDefault="00CC4264" w:rsidP="00A536CA">
            <w:pPr>
              <w:spacing w:after="0"/>
              <w:ind w:left="0"/>
              <w:jc w:val="left"/>
              <w:rPr>
                <w:lang w:eastAsia="x-none"/>
              </w:rPr>
            </w:pPr>
          </w:p>
          <w:p w14:paraId="4550B258" w14:textId="77777777" w:rsidR="00CC4264" w:rsidRPr="000961F5" w:rsidRDefault="00CC4264" w:rsidP="00A536CA">
            <w:pPr>
              <w:spacing w:after="0"/>
              <w:ind w:left="0"/>
              <w:jc w:val="left"/>
              <w:rPr>
                <w:lang w:eastAsia="x-none"/>
              </w:rPr>
            </w:pPr>
          </w:p>
          <w:p w14:paraId="43D6AD5D" w14:textId="77777777" w:rsidR="00CC4264" w:rsidRPr="000961F5" w:rsidRDefault="00CC4264" w:rsidP="00A536CA">
            <w:pPr>
              <w:spacing w:after="0"/>
              <w:ind w:left="0"/>
              <w:jc w:val="left"/>
              <w:rPr>
                <w:lang w:eastAsia="x-none"/>
              </w:rPr>
            </w:pPr>
          </w:p>
          <w:p w14:paraId="1DC5A8FF" w14:textId="6CD87C09" w:rsidR="00CC4264" w:rsidRPr="000961F5" w:rsidRDefault="00CC4264" w:rsidP="00A536CA">
            <w:pPr>
              <w:spacing w:after="0"/>
              <w:ind w:left="0"/>
              <w:jc w:val="left"/>
              <w:rPr>
                <w:lang w:eastAsia="x-none"/>
              </w:rPr>
            </w:pPr>
            <w:r w:rsidRPr="000961F5">
              <w:rPr>
                <w:lang w:eastAsia="x-none"/>
              </w:rPr>
              <w:t>Maker / Checker / Enquiry</w:t>
            </w:r>
          </w:p>
          <w:p w14:paraId="42F0FACE" w14:textId="77777777" w:rsidR="00CC4264" w:rsidRPr="000961F5" w:rsidRDefault="00CC4264" w:rsidP="00A536CA">
            <w:pPr>
              <w:spacing w:after="0"/>
              <w:ind w:left="0"/>
              <w:jc w:val="left"/>
              <w:rPr>
                <w:lang w:eastAsia="x-none"/>
              </w:rPr>
            </w:pPr>
          </w:p>
          <w:p w14:paraId="31D28535" w14:textId="77777777" w:rsidR="00CC4264" w:rsidRPr="000961F5" w:rsidRDefault="00CC4264" w:rsidP="003B0550">
            <w:pPr>
              <w:spacing w:after="0"/>
              <w:ind w:left="0"/>
              <w:jc w:val="left"/>
              <w:rPr>
                <w:lang w:eastAsia="x-none"/>
              </w:rPr>
            </w:pPr>
          </w:p>
          <w:p w14:paraId="744D09F5" w14:textId="77777777" w:rsidR="00CC4264" w:rsidRPr="000961F5" w:rsidRDefault="00CC4264" w:rsidP="003B0550">
            <w:pPr>
              <w:spacing w:after="0"/>
              <w:ind w:left="0"/>
              <w:jc w:val="left"/>
              <w:rPr>
                <w:lang w:eastAsia="x-none"/>
              </w:rPr>
            </w:pPr>
          </w:p>
          <w:p w14:paraId="4A83F5B0" w14:textId="77777777" w:rsidR="00CC4264" w:rsidRPr="000961F5" w:rsidRDefault="00CC4264" w:rsidP="000B7015">
            <w:pPr>
              <w:spacing w:after="0"/>
              <w:ind w:left="0"/>
              <w:jc w:val="left"/>
              <w:rPr>
                <w:lang w:eastAsia="x-none"/>
              </w:rPr>
            </w:pPr>
          </w:p>
          <w:p w14:paraId="04F2CFE2" w14:textId="43753A2D" w:rsidR="00CC4264" w:rsidRPr="000961F5" w:rsidRDefault="00CC4264" w:rsidP="000B7015">
            <w:pPr>
              <w:spacing w:after="0"/>
              <w:ind w:left="0"/>
              <w:jc w:val="left"/>
              <w:rPr>
                <w:lang w:eastAsia="x-none"/>
              </w:rPr>
            </w:pPr>
          </w:p>
        </w:tc>
      </w:tr>
      <w:tr w:rsidR="00CC4264" w:rsidRPr="000961F5" w14:paraId="0B7B91C0" w14:textId="2CAFB145" w:rsidTr="00A536CA">
        <w:tc>
          <w:tcPr>
            <w:tcW w:w="448" w:type="dxa"/>
          </w:tcPr>
          <w:p w14:paraId="504C078C" w14:textId="50936CF4" w:rsidR="00CC4264" w:rsidRPr="000961F5" w:rsidRDefault="00CC4264" w:rsidP="00A536CA">
            <w:pPr>
              <w:spacing w:after="0"/>
              <w:ind w:left="0"/>
              <w:jc w:val="left"/>
              <w:rPr>
                <w:lang w:eastAsia="x-none"/>
              </w:rPr>
            </w:pPr>
            <w:r w:rsidRPr="000961F5">
              <w:rPr>
                <w:lang w:eastAsia="x-none"/>
              </w:rPr>
              <w:t>1b</w:t>
            </w:r>
          </w:p>
        </w:tc>
        <w:tc>
          <w:tcPr>
            <w:tcW w:w="2268" w:type="dxa"/>
            <w:vMerge/>
          </w:tcPr>
          <w:p w14:paraId="0FCA714F" w14:textId="77777777" w:rsidR="00CC4264" w:rsidRPr="000961F5" w:rsidRDefault="00CC4264" w:rsidP="00A536CA">
            <w:pPr>
              <w:spacing w:after="0"/>
              <w:ind w:left="0"/>
              <w:jc w:val="left"/>
              <w:rPr>
                <w:lang w:eastAsia="x-none"/>
              </w:rPr>
            </w:pPr>
          </w:p>
        </w:tc>
        <w:tc>
          <w:tcPr>
            <w:tcW w:w="2268" w:type="dxa"/>
            <w:vMerge/>
          </w:tcPr>
          <w:p w14:paraId="6469A94E" w14:textId="77777777" w:rsidR="00CC4264" w:rsidRPr="000961F5" w:rsidRDefault="00CC4264" w:rsidP="00A536CA">
            <w:pPr>
              <w:spacing w:after="0"/>
              <w:ind w:left="0"/>
              <w:jc w:val="left"/>
              <w:rPr>
                <w:lang w:eastAsia="x-none"/>
              </w:rPr>
            </w:pPr>
          </w:p>
        </w:tc>
        <w:tc>
          <w:tcPr>
            <w:tcW w:w="2268" w:type="dxa"/>
          </w:tcPr>
          <w:p w14:paraId="44910BB9" w14:textId="1C4D1DCC" w:rsidR="00CC4264" w:rsidRPr="000961F5" w:rsidRDefault="00CC4264" w:rsidP="00A536CA">
            <w:pPr>
              <w:spacing w:after="0"/>
              <w:ind w:left="0"/>
              <w:jc w:val="left"/>
              <w:rPr>
                <w:lang w:eastAsia="x-none"/>
              </w:rPr>
            </w:pPr>
            <w:r w:rsidRPr="000961F5">
              <w:rPr>
                <w:lang w:eastAsia="x-none"/>
              </w:rPr>
              <w:t>IU_PTOps</w:t>
            </w:r>
          </w:p>
        </w:tc>
        <w:tc>
          <w:tcPr>
            <w:tcW w:w="2268" w:type="dxa"/>
            <w:vMerge/>
          </w:tcPr>
          <w:p w14:paraId="6B305C2F" w14:textId="582372EF" w:rsidR="00CC4264" w:rsidRPr="000961F5" w:rsidRDefault="00CC4264" w:rsidP="000B7015">
            <w:pPr>
              <w:spacing w:after="0"/>
              <w:ind w:left="0"/>
              <w:jc w:val="left"/>
              <w:rPr>
                <w:lang w:eastAsia="x-none"/>
              </w:rPr>
            </w:pPr>
          </w:p>
        </w:tc>
      </w:tr>
      <w:tr w:rsidR="00CC4264" w:rsidRPr="000961F5" w14:paraId="24760C8C" w14:textId="2A8FF5E3" w:rsidTr="00A536CA">
        <w:tc>
          <w:tcPr>
            <w:tcW w:w="448" w:type="dxa"/>
          </w:tcPr>
          <w:p w14:paraId="04453CB6" w14:textId="0CB4C4C9" w:rsidR="00CC4264" w:rsidRPr="000961F5" w:rsidRDefault="00CC4264" w:rsidP="00A536CA">
            <w:pPr>
              <w:spacing w:after="0"/>
              <w:ind w:left="0"/>
              <w:jc w:val="left"/>
              <w:rPr>
                <w:lang w:eastAsia="x-none"/>
              </w:rPr>
            </w:pPr>
            <w:r w:rsidRPr="000961F5">
              <w:rPr>
                <w:lang w:eastAsia="x-none"/>
              </w:rPr>
              <w:t>1c</w:t>
            </w:r>
          </w:p>
        </w:tc>
        <w:tc>
          <w:tcPr>
            <w:tcW w:w="2268" w:type="dxa"/>
            <w:vMerge/>
          </w:tcPr>
          <w:p w14:paraId="6F36D34D" w14:textId="77777777" w:rsidR="00CC4264" w:rsidRPr="000961F5" w:rsidRDefault="00CC4264" w:rsidP="00A536CA">
            <w:pPr>
              <w:spacing w:after="0"/>
              <w:ind w:left="0"/>
              <w:jc w:val="left"/>
              <w:rPr>
                <w:lang w:eastAsia="x-none"/>
              </w:rPr>
            </w:pPr>
          </w:p>
        </w:tc>
        <w:tc>
          <w:tcPr>
            <w:tcW w:w="2268" w:type="dxa"/>
            <w:vMerge/>
          </w:tcPr>
          <w:p w14:paraId="2555323A" w14:textId="77777777" w:rsidR="00CC4264" w:rsidRPr="000961F5" w:rsidRDefault="00CC4264" w:rsidP="00A536CA">
            <w:pPr>
              <w:spacing w:after="0"/>
              <w:ind w:left="0"/>
              <w:jc w:val="left"/>
              <w:rPr>
                <w:lang w:eastAsia="x-none"/>
              </w:rPr>
            </w:pPr>
          </w:p>
        </w:tc>
        <w:tc>
          <w:tcPr>
            <w:tcW w:w="2268" w:type="dxa"/>
          </w:tcPr>
          <w:p w14:paraId="50749B48" w14:textId="45E97795" w:rsidR="00CC4264" w:rsidRPr="000961F5" w:rsidRDefault="00CC4264" w:rsidP="00A536CA">
            <w:pPr>
              <w:spacing w:after="0"/>
              <w:ind w:left="0"/>
              <w:jc w:val="left"/>
              <w:rPr>
                <w:lang w:eastAsia="x-none"/>
              </w:rPr>
            </w:pPr>
            <w:r w:rsidRPr="000961F5">
              <w:rPr>
                <w:lang w:eastAsia="x-none"/>
              </w:rPr>
              <w:t>IU_PTEnq</w:t>
            </w:r>
          </w:p>
        </w:tc>
        <w:tc>
          <w:tcPr>
            <w:tcW w:w="2268" w:type="dxa"/>
            <w:vMerge/>
          </w:tcPr>
          <w:p w14:paraId="6FD8DD34" w14:textId="7CC374A9" w:rsidR="00CC4264" w:rsidRPr="000961F5" w:rsidRDefault="00CC4264" w:rsidP="000B7015">
            <w:pPr>
              <w:spacing w:after="0"/>
              <w:ind w:left="0"/>
              <w:jc w:val="left"/>
              <w:rPr>
                <w:lang w:eastAsia="x-none"/>
              </w:rPr>
            </w:pPr>
          </w:p>
        </w:tc>
      </w:tr>
      <w:tr w:rsidR="00CC4264" w:rsidRPr="000961F5" w14:paraId="090ADE89" w14:textId="4CD58243" w:rsidTr="00A536CA">
        <w:tc>
          <w:tcPr>
            <w:tcW w:w="448" w:type="dxa"/>
          </w:tcPr>
          <w:p w14:paraId="121787CF" w14:textId="77777777" w:rsidR="00CC4264" w:rsidRPr="000961F5" w:rsidRDefault="00CC4264" w:rsidP="00A536CA">
            <w:pPr>
              <w:spacing w:after="0"/>
              <w:ind w:left="0"/>
              <w:jc w:val="left"/>
              <w:rPr>
                <w:lang w:eastAsia="x-none"/>
              </w:rPr>
            </w:pPr>
            <w:r w:rsidRPr="000961F5">
              <w:rPr>
                <w:lang w:eastAsia="x-none"/>
              </w:rPr>
              <w:t>2</w:t>
            </w:r>
          </w:p>
        </w:tc>
        <w:tc>
          <w:tcPr>
            <w:tcW w:w="2268" w:type="dxa"/>
          </w:tcPr>
          <w:p w14:paraId="2BC1D2AA" w14:textId="77777777" w:rsidR="00CC4264" w:rsidRPr="000961F5" w:rsidRDefault="00CC4264" w:rsidP="00A536CA">
            <w:pPr>
              <w:spacing w:after="0"/>
              <w:ind w:left="0"/>
              <w:jc w:val="left"/>
              <w:rPr>
                <w:lang w:eastAsia="x-none"/>
              </w:rPr>
            </w:pPr>
            <w:r w:rsidRPr="000961F5">
              <w:rPr>
                <w:lang w:eastAsia="x-none"/>
              </w:rPr>
              <w:t>External</w:t>
            </w:r>
          </w:p>
        </w:tc>
        <w:tc>
          <w:tcPr>
            <w:tcW w:w="2268" w:type="dxa"/>
          </w:tcPr>
          <w:p w14:paraId="45BB7BA8" w14:textId="36CBEA43" w:rsidR="00CC4264" w:rsidRPr="000961F5" w:rsidRDefault="000D064D" w:rsidP="00A536CA">
            <w:pPr>
              <w:spacing w:after="0"/>
              <w:ind w:left="0"/>
              <w:jc w:val="left"/>
              <w:rPr>
                <w:lang w:eastAsia="x-none"/>
              </w:rPr>
            </w:pPr>
            <w:r w:rsidRPr="000961F5">
              <w:rPr>
                <w:lang w:eastAsia="x-none"/>
              </w:rPr>
              <w:t>FINI</w:t>
            </w:r>
            <w:r w:rsidR="00CC4264" w:rsidRPr="000961F5">
              <w:rPr>
                <w:lang w:eastAsia="x-none"/>
              </w:rPr>
              <w:t>Legal</w:t>
            </w:r>
          </w:p>
        </w:tc>
        <w:tc>
          <w:tcPr>
            <w:tcW w:w="2268" w:type="dxa"/>
          </w:tcPr>
          <w:p w14:paraId="4483A2D7" w14:textId="4C7E0B2F" w:rsidR="00CC4264" w:rsidRPr="000961F5" w:rsidRDefault="00CC4264" w:rsidP="00A536CA">
            <w:pPr>
              <w:spacing w:after="0"/>
              <w:ind w:left="0"/>
              <w:jc w:val="left"/>
              <w:rPr>
                <w:lang w:eastAsia="x-none"/>
              </w:rPr>
            </w:pPr>
            <w:r w:rsidRPr="000961F5">
              <w:rPr>
                <w:lang w:eastAsia="x-none"/>
              </w:rPr>
              <w:t>EU_Legal</w:t>
            </w:r>
          </w:p>
        </w:tc>
        <w:tc>
          <w:tcPr>
            <w:tcW w:w="2268" w:type="dxa"/>
            <w:vMerge/>
          </w:tcPr>
          <w:p w14:paraId="35F324B3" w14:textId="3C56795B" w:rsidR="00CC4264" w:rsidRPr="000961F5" w:rsidRDefault="00CC4264" w:rsidP="000B7015">
            <w:pPr>
              <w:spacing w:after="0"/>
              <w:ind w:left="0"/>
              <w:jc w:val="left"/>
              <w:rPr>
                <w:lang w:eastAsia="x-none"/>
              </w:rPr>
            </w:pPr>
          </w:p>
        </w:tc>
      </w:tr>
      <w:tr w:rsidR="00CC4264" w:rsidRPr="000961F5" w14:paraId="74728FF0" w14:textId="7A5A0423" w:rsidTr="00A536CA">
        <w:tc>
          <w:tcPr>
            <w:tcW w:w="448" w:type="dxa"/>
          </w:tcPr>
          <w:p w14:paraId="0107EBBD" w14:textId="77777777" w:rsidR="00CC4264" w:rsidRPr="000961F5" w:rsidRDefault="00CC4264" w:rsidP="00A536CA">
            <w:pPr>
              <w:spacing w:after="0"/>
              <w:ind w:left="0"/>
              <w:jc w:val="left"/>
              <w:rPr>
                <w:lang w:eastAsia="x-none"/>
              </w:rPr>
            </w:pPr>
            <w:r w:rsidRPr="000961F5">
              <w:rPr>
                <w:lang w:eastAsia="x-none"/>
              </w:rPr>
              <w:t>3</w:t>
            </w:r>
          </w:p>
        </w:tc>
        <w:tc>
          <w:tcPr>
            <w:tcW w:w="2268" w:type="dxa"/>
          </w:tcPr>
          <w:p w14:paraId="27EB6D74" w14:textId="77777777" w:rsidR="00CC4264" w:rsidRPr="000961F5" w:rsidRDefault="00CC4264" w:rsidP="00A536CA">
            <w:pPr>
              <w:spacing w:after="0"/>
              <w:ind w:left="0"/>
              <w:jc w:val="left"/>
              <w:rPr>
                <w:lang w:eastAsia="x-none"/>
              </w:rPr>
            </w:pPr>
            <w:r w:rsidRPr="000961F5">
              <w:rPr>
                <w:lang w:eastAsia="x-none"/>
              </w:rPr>
              <w:t>External</w:t>
            </w:r>
          </w:p>
        </w:tc>
        <w:tc>
          <w:tcPr>
            <w:tcW w:w="2268" w:type="dxa"/>
          </w:tcPr>
          <w:p w14:paraId="0DD2D309" w14:textId="020FF183" w:rsidR="00CC4264" w:rsidRPr="000961F5" w:rsidRDefault="00CC4264" w:rsidP="00A536CA">
            <w:pPr>
              <w:spacing w:after="0"/>
              <w:ind w:left="0"/>
              <w:jc w:val="left"/>
              <w:rPr>
                <w:lang w:eastAsia="x-none"/>
              </w:rPr>
            </w:pPr>
            <w:r w:rsidRPr="000961F5">
              <w:rPr>
                <w:lang w:eastAsia="x-none"/>
              </w:rPr>
              <w:t>FINISponsor</w:t>
            </w:r>
          </w:p>
        </w:tc>
        <w:tc>
          <w:tcPr>
            <w:tcW w:w="2268" w:type="dxa"/>
          </w:tcPr>
          <w:p w14:paraId="6BF6C1B8" w14:textId="291B0941" w:rsidR="00CC4264" w:rsidRPr="000961F5" w:rsidRDefault="00CC4264" w:rsidP="00A536CA">
            <w:pPr>
              <w:spacing w:after="0"/>
              <w:ind w:left="0"/>
              <w:jc w:val="left"/>
              <w:rPr>
                <w:lang w:eastAsia="x-none"/>
              </w:rPr>
            </w:pPr>
            <w:r w:rsidRPr="000961F5">
              <w:rPr>
                <w:lang w:eastAsia="x-none"/>
              </w:rPr>
              <w:t>EU_Sponsor</w:t>
            </w:r>
          </w:p>
        </w:tc>
        <w:tc>
          <w:tcPr>
            <w:tcW w:w="2268" w:type="dxa"/>
            <w:vMerge/>
          </w:tcPr>
          <w:p w14:paraId="6A5DA55A" w14:textId="7A49F90C" w:rsidR="00CC4264" w:rsidRPr="000961F5" w:rsidRDefault="00CC4264" w:rsidP="000B7015">
            <w:pPr>
              <w:spacing w:after="0"/>
              <w:ind w:left="0"/>
              <w:jc w:val="left"/>
              <w:rPr>
                <w:lang w:eastAsia="x-none"/>
              </w:rPr>
            </w:pPr>
          </w:p>
        </w:tc>
      </w:tr>
      <w:tr w:rsidR="00CC4264" w:rsidRPr="000961F5" w14:paraId="770C55F5" w14:textId="21127146" w:rsidTr="00A536CA">
        <w:tc>
          <w:tcPr>
            <w:tcW w:w="448" w:type="dxa"/>
          </w:tcPr>
          <w:p w14:paraId="6A08D58F" w14:textId="77777777" w:rsidR="00CC4264" w:rsidRPr="000961F5" w:rsidRDefault="00CC4264" w:rsidP="00A536CA">
            <w:pPr>
              <w:spacing w:after="0"/>
              <w:ind w:left="0"/>
              <w:jc w:val="left"/>
              <w:rPr>
                <w:lang w:eastAsia="x-none"/>
              </w:rPr>
            </w:pPr>
            <w:r w:rsidRPr="000961F5">
              <w:rPr>
                <w:lang w:eastAsia="x-none"/>
              </w:rPr>
              <w:t>4</w:t>
            </w:r>
          </w:p>
        </w:tc>
        <w:tc>
          <w:tcPr>
            <w:tcW w:w="2268" w:type="dxa"/>
          </w:tcPr>
          <w:p w14:paraId="6FF5B406" w14:textId="77777777" w:rsidR="00CC4264" w:rsidRPr="000961F5" w:rsidRDefault="00CC4264" w:rsidP="00A536CA">
            <w:pPr>
              <w:spacing w:after="0"/>
              <w:ind w:left="0"/>
              <w:jc w:val="left"/>
              <w:rPr>
                <w:lang w:eastAsia="x-none"/>
              </w:rPr>
            </w:pPr>
            <w:r w:rsidRPr="000961F5">
              <w:rPr>
                <w:lang w:eastAsia="x-none"/>
              </w:rPr>
              <w:t>External</w:t>
            </w:r>
          </w:p>
        </w:tc>
        <w:tc>
          <w:tcPr>
            <w:tcW w:w="2268" w:type="dxa"/>
          </w:tcPr>
          <w:p w14:paraId="40084BA8" w14:textId="6996AACC" w:rsidR="00CC4264" w:rsidRPr="000961F5" w:rsidRDefault="00CC4264" w:rsidP="00A536CA">
            <w:pPr>
              <w:spacing w:after="0"/>
              <w:ind w:left="0"/>
              <w:jc w:val="left"/>
              <w:rPr>
                <w:lang w:eastAsia="x-none"/>
              </w:rPr>
            </w:pPr>
            <w:r w:rsidRPr="000961F5">
              <w:rPr>
                <w:lang w:eastAsia="x-none"/>
              </w:rPr>
              <w:t>FINILeadBroker</w:t>
            </w:r>
          </w:p>
        </w:tc>
        <w:tc>
          <w:tcPr>
            <w:tcW w:w="2268" w:type="dxa"/>
          </w:tcPr>
          <w:p w14:paraId="194B4114" w14:textId="70A94BCB" w:rsidR="00CC4264" w:rsidRPr="000961F5" w:rsidRDefault="00CC4264" w:rsidP="00A536CA">
            <w:pPr>
              <w:spacing w:after="0"/>
              <w:ind w:left="0"/>
              <w:jc w:val="left"/>
              <w:rPr>
                <w:lang w:eastAsia="x-none"/>
              </w:rPr>
            </w:pPr>
            <w:r w:rsidRPr="000961F5">
              <w:rPr>
                <w:lang w:eastAsia="x-none"/>
              </w:rPr>
              <w:t>EU_LeadBroker</w:t>
            </w:r>
          </w:p>
        </w:tc>
        <w:tc>
          <w:tcPr>
            <w:tcW w:w="2268" w:type="dxa"/>
            <w:vMerge/>
          </w:tcPr>
          <w:p w14:paraId="5B90482B" w14:textId="32FBF5ED" w:rsidR="00CC4264" w:rsidRPr="000961F5" w:rsidRDefault="00CC4264" w:rsidP="000B7015">
            <w:pPr>
              <w:spacing w:after="0"/>
              <w:ind w:left="0"/>
              <w:jc w:val="left"/>
              <w:rPr>
                <w:lang w:eastAsia="x-none"/>
              </w:rPr>
            </w:pPr>
          </w:p>
        </w:tc>
      </w:tr>
      <w:tr w:rsidR="00CC4264" w:rsidRPr="000961F5" w14:paraId="0BE9516B" w14:textId="7A6A9CE8" w:rsidTr="00A536CA">
        <w:tc>
          <w:tcPr>
            <w:tcW w:w="448" w:type="dxa"/>
          </w:tcPr>
          <w:p w14:paraId="2F4A92F6" w14:textId="77777777" w:rsidR="00CC4264" w:rsidRPr="000961F5" w:rsidRDefault="00CC4264" w:rsidP="00A536CA">
            <w:pPr>
              <w:spacing w:after="0"/>
              <w:ind w:left="0"/>
              <w:jc w:val="left"/>
              <w:rPr>
                <w:lang w:eastAsia="x-none"/>
              </w:rPr>
            </w:pPr>
            <w:r w:rsidRPr="000961F5">
              <w:rPr>
                <w:lang w:eastAsia="x-none"/>
              </w:rPr>
              <w:t>5</w:t>
            </w:r>
          </w:p>
        </w:tc>
        <w:tc>
          <w:tcPr>
            <w:tcW w:w="2268" w:type="dxa"/>
          </w:tcPr>
          <w:p w14:paraId="5AF4C40D" w14:textId="77777777" w:rsidR="00CC4264" w:rsidRPr="000961F5" w:rsidRDefault="00CC4264" w:rsidP="00A536CA">
            <w:pPr>
              <w:spacing w:after="0"/>
              <w:ind w:left="0"/>
              <w:jc w:val="left"/>
              <w:rPr>
                <w:lang w:eastAsia="x-none"/>
              </w:rPr>
            </w:pPr>
            <w:r w:rsidRPr="000961F5">
              <w:rPr>
                <w:lang w:eastAsia="x-none"/>
              </w:rPr>
              <w:t>External</w:t>
            </w:r>
          </w:p>
        </w:tc>
        <w:tc>
          <w:tcPr>
            <w:tcW w:w="2268" w:type="dxa"/>
          </w:tcPr>
          <w:p w14:paraId="7B121B02" w14:textId="78D9517B" w:rsidR="00CC4264" w:rsidRPr="000961F5" w:rsidRDefault="00CC4264" w:rsidP="00A536CA">
            <w:pPr>
              <w:spacing w:after="0"/>
              <w:ind w:left="0"/>
              <w:jc w:val="left"/>
              <w:rPr>
                <w:lang w:eastAsia="x-none"/>
              </w:rPr>
            </w:pPr>
            <w:r w:rsidRPr="000961F5">
              <w:rPr>
                <w:lang w:eastAsia="x-none"/>
              </w:rPr>
              <w:t>FINIDistributor</w:t>
            </w:r>
          </w:p>
        </w:tc>
        <w:tc>
          <w:tcPr>
            <w:tcW w:w="2268" w:type="dxa"/>
          </w:tcPr>
          <w:p w14:paraId="00A31856" w14:textId="119D26B2" w:rsidR="00CC4264" w:rsidRPr="000961F5" w:rsidRDefault="00CC4264" w:rsidP="00A536CA">
            <w:pPr>
              <w:spacing w:after="0"/>
              <w:ind w:left="0"/>
              <w:jc w:val="left"/>
              <w:rPr>
                <w:lang w:eastAsia="x-none"/>
              </w:rPr>
            </w:pPr>
            <w:r w:rsidRPr="000961F5">
              <w:rPr>
                <w:lang w:eastAsia="x-none"/>
              </w:rPr>
              <w:t>EU_Distributor</w:t>
            </w:r>
          </w:p>
        </w:tc>
        <w:tc>
          <w:tcPr>
            <w:tcW w:w="2268" w:type="dxa"/>
            <w:vMerge/>
          </w:tcPr>
          <w:p w14:paraId="671272BB" w14:textId="0D78E7B4" w:rsidR="00CC4264" w:rsidRPr="000961F5" w:rsidRDefault="00CC4264" w:rsidP="000B7015">
            <w:pPr>
              <w:spacing w:after="0"/>
              <w:ind w:left="0"/>
              <w:jc w:val="left"/>
              <w:rPr>
                <w:lang w:eastAsia="x-none"/>
              </w:rPr>
            </w:pPr>
          </w:p>
        </w:tc>
      </w:tr>
      <w:tr w:rsidR="00CC4264" w:rsidRPr="000961F5" w14:paraId="5BDB052B" w14:textId="18D61E00" w:rsidTr="00A536CA">
        <w:tc>
          <w:tcPr>
            <w:tcW w:w="448" w:type="dxa"/>
          </w:tcPr>
          <w:p w14:paraId="10E535DD" w14:textId="4A27C2DC" w:rsidR="00CC4264" w:rsidRPr="000961F5" w:rsidRDefault="00CC4264" w:rsidP="00A536CA">
            <w:pPr>
              <w:spacing w:after="0"/>
              <w:ind w:left="0"/>
              <w:jc w:val="left"/>
              <w:rPr>
                <w:lang w:eastAsia="x-none"/>
              </w:rPr>
            </w:pPr>
            <w:r w:rsidRPr="000961F5">
              <w:rPr>
                <w:lang w:eastAsia="x-none"/>
              </w:rPr>
              <w:t>6a</w:t>
            </w:r>
          </w:p>
        </w:tc>
        <w:tc>
          <w:tcPr>
            <w:tcW w:w="2268" w:type="dxa"/>
            <w:vMerge w:val="restart"/>
          </w:tcPr>
          <w:p w14:paraId="445022E8" w14:textId="77777777" w:rsidR="00CC4264" w:rsidRPr="000961F5" w:rsidRDefault="00CC4264" w:rsidP="00A536CA">
            <w:pPr>
              <w:spacing w:after="0"/>
              <w:ind w:left="0"/>
              <w:jc w:val="left"/>
              <w:rPr>
                <w:lang w:eastAsia="x-none"/>
              </w:rPr>
            </w:pPr>
            <w:r w:rsidRPr="000961F5">
              <w:rPr>
                <w:lang w:eastAsia="x-none"/>
              </w:rPr>
              <w:t>External</w:t>
            </w:r>
          </w:p>
        </w:tc>
        <w:tc>
          <w:tcPr>
            <w:tcW w:w="2268" w:type="dxa"/>
            <w:vMerge w:val="restart"/>
          </w:tcPr>
          <w:p w14:paraId="515808A4" w14:textId="29112D53" w:rsidR="00CC4264" w:rsidRPr="000961F5" w:rsidRDefault="00CC4264" w:rsidP="00A536CA">
            <w:pPr>
              <w:spacing w:after="0"/>
              <w:ind w:left="0"/>
              <w:jc w:val="left"/>
              <w:rPr>
                <w:lang w:eastAsia="x-none"/>
              </w:rPr>
            </w:pPr>
            <w:r w:rsidRPr="000961F5">
              <w:rPr>
                <w:lang w:eastAsia="x-none"/>
              </w:rPr>
              <w:t>FINICP</w:t>
            </w:r>
          </w:p>
        </w:tc>
        <w:tc>
          <w:tcPr>
            <w:tcW w:w="2268" w:type="dxa"/>
          </w:tcPr>
          <w:p w14:paraId="39506261" w14:textId="18BF6366" w:rsidR="00CC4264" w:rsidRPr="000961F5" w:rsidRDefault="00CC4264" w:rsidP="00A536CA">
            <w:pPr>
              <w:spacing w:after="0"/>
              <w:ind w:left="0"/>
              <w:jc w:val="left"/>
              <w:rPr>
                <w:lang w:eastAsia="x-none"/>
              </w:rPr>
            </w:pPr>
            <w:r w:rsidRPr="000961F5">
              <w:rPr>
                <w:lang w:eastAsia="x-none"/>
              </w:rPr>
              <w:t>EU_CPOps</w:t>
            </w:r>
          </w:p>
        </w:tc>
        <w:tc>
          <w:tcPr>
            <w:tcW w:w="2268" w:type="dxa"/>
            <w:vMerge/>
          </w:tcPr>
          <w:p w14:paraId="69499534" w14:textId="5C237353" w:rsidR="00CC4264" w:rsidRPr="000961F5" w:rsidRDefault="00CC4264" w:rsidP="000B7015">
            <w:pPr>
              <w:spacing w:after="0"/>
              <w:ind w:left="0"/>
              <w:jc w:val="left"/>
              <w:rPr>
                <w:lang w:eastAsia="x-none"/>
              </w:rPr>
            </w:pPr>
          </w:p>
        </w:tc>
      </w:tr>
      <w:tr w:rsidR="00CC4264" w:rsidRPr="000961F5" w14:paraId="007B0D1E" w14:textId="6014AF6C" w:rsidTr="00A536CA">
        <w:tc>
          <w:tcPr>
            <w:tcW w:w="448" w:type="dxa"/>
          </w:tcPr>
          <w:p w14:paraId="51F03A72" w14:textId="1291FDE4" w:rsidR="00CC4264" w:rsidRPr="000961F5" w:rsidRDefault="00CC4264" w:rsidP="00A536CA">
            <w:pPr>
              <w:spacing w:after="0"/>
              <w:ind w:left="0"/>
              <w:jc w:val="left"/>
              <w:rPr>
                <w:lang w:eastAsia="x-none"/>
              </w:rPr>
            </w:pPr>
            <w:r w:rsidRPr="000961F5">
              <w:rPr>
                <w:lang w:eastAsia="x-none"/>
              </w:rPr>
              <w:t>6b</w:t>
            </w:r>
          </w:p>
        </w:tc>
        <w:tc>
          <w:tcPr>
            <w:tcW w:w="2268" w:type="dxa"/>
            <w:vMerge/>
          </w:tcPr>
          <w:p w14:paraId="07FF0275" w14:textId="77777777" w:rsidR="00CC4264" w:rsidRPr="000961F5" w:rsidRDefault="00CC4264" w:rsidP="00A536CA">
            <w:pPr>
              <w:spacing w:after="0"/>
              <w:ind w:left="0"/>
              <w:jc w:val="left"/>
              <w:rPr>
                <w:lang w:eastAsia="x-none"/>
              </w:rPr>
            </w:pPr>
          </w:p>
        </w:tc>
        <w:tc>
          <w:tcPr>
            <w:tcW w:w="2268" w:type="dxa"/>
            <w:vMerge/>
          </w:tcPr>
          <w:p w14:paraId="5D0DEA37" w14:textId="77777777" w:rsidR="00CC4264" w:rsidRPr="000961F5" w:rsidRDefault="00CC4264" w:rsidP="00A536CA">
            <w:pPr>
              <w:spacing w:after="0"/>
              <w:ind w:left="0"/>
              <w:jc w:val="left"/>
              <w:rPr>
                <w:lang w:eastAsia="x-none"/>
              </w:rPr>
            </w:pPr>
          </w:p>
        </w:tc>
        <w:tc>
          <w:tcPr>
            <w:tcW w:w="2268" w:type="dxa"/>
          </w:tcPr>
          <w:p w14:paraId="79DF2428" w14:textId="0134B6FE" w:rsidR="00CC4264" w:rsidRPr="000961F5" w:rsidRDefault="00CC4264" w:rsidP="00A536CA">
            <w:pPr>
              <w:spacing w:after="0"/>
              <w:ind w:left="0"/>
              <w:jc w:val="left"/>
              <w:rPr>
                <w:lang w:eastAsia="x-none"/>
              </w:rPr>
            </w:pPr>
            <w:r w:rsidRPr="000961F5">
              <w:rPr>
                <w:lang w:eastAsia="x-none"/>
              </w:rPr>
              <w:t>EU_CPEnq</w:t>
            </w:r>
          </w:p>
        </w:tc>
        <w:tc>
          <w:tcPr>
            <w:tcW w:w="2268" w:type="dxa"/>
            <w:vMerge/>
          </w:tcPr>
          <w:p w14:paraId="149ABD45" w14:textId="7C2C4AB7" w:rsidR="00CC4264" w:rsidRPr="000961F5" w:rsidRDefault="00CC4264" w:rsidP="000B7015">
            <w:pPr>
              <w:spacing w:after="0"/>
              <w:ind w:left="0"/>
              <w:jc w:val="left"/>
              <w:rPr>
                <w:lang w:eastAsia="x-none"/>
              </w:rPr>
            </w:pPr>
          </w:p>
        </w:tc>
      </w:tr>
      <w:tr w:rsidR="00CC4264" w:rsidRPr="000961F5" w14:paraId="49F5944E" w14:textId="43D8E9CC" w:rsidTr="00A536CA">
        <w:tc>
          <w:tcPr>
            <w:tcW w:w="448" w:type="dxa"/>
          </w:tcPr>
          <w:p w14:paraId="7C622BF8" w14:textId="2603D2A8" w:rsidR="00CC4264" w:rsidRPr="000961F5" w:rsidRDefault="00CC4264" w:rsidP="00A536CA">
            <w:pPr>
              <w:spacing w:after="0"/>
              <w:ind w:left="0"/>
              <w:jc w:val="left"/>
              <w:rPr>
                <w:lang w:eastAsia="x-none"/>
              </w:rPr>
            </w:pPr>
            <w:r w:rsidRPr="000961F5">
              <w:rPr>
                <w:lang w:eastAsia="x-none"/>
              </w:rPr>
              <w:t>7a</w:t>
            </w:r>
          </w:p>
        </w:tc>
        <w:tc>
          <w:tcPr>
            <w:tcW w:w="2268" w:type="dxa"/>
            <w:vMerge w:val="restart"/>
          </w:tcPr>
          <w:p w14:paraId="5D3DB1C4" w14:textId="77777777" w:rsidR="00CC4264" w:rsidRPr="000961F5" w:rsidRDefault="00CC4264" w:rsidP="00A536CA">
            <w:pPr>
              <w:spacing w:after="0"/>
              <w:ind w:left="0"/>
              <w:jc w:val="left"/>
              <w:rPr>
                <w:lang w:eastAsia="x-none"/>
              </w:rPr>
            </w:pPr>
            <w:r w:rsidRPr="000961F5">
              <w:rPr>
                <w:lang w:eastAsia="x-none"/>
              </w:rPr>
              <w:t>External</w:t>
            </w:r>
          </w:p>
        </w:tc>
        <w:tc>
          <w:tcPr>
            <w:tcW w:w="2268" w:type="dxa"/>
            <w:vMerge w:val="restart"/>
          </w:tcPr>
          <w:p w14:paraId="22D9A2F7" w14:textId="4EDE288E" w:rsidR="00CC4264" w:rsidRPr="000961F5" w:rsidRDefault="00CC4264" w:rsidP="00A536CA">
            <w:pPr>
              <w:spacing w:after="0"/>
              <w:ind w:left="0"/>
              <w:jc w:val="left"/>
              <w:rPr>
                <w:lang w:eastAsia="x-none"/>
              </w:rPr>
            </w:pPr>
            <w:r w:rsidRPr="000961F5">
              <w:rPr>
                <w:lang w:eastAsia="x-none"/>
              </w:rPr>
              <w:t>FINIShareReg</w:t>
            </w:r>
          </w:p>
        </w:tc>
        <w:tc>
          <w:tcPr>
            <w:tcW w:w="2268" w:type="dxa"/>
          </w:tcPr>
          <w:p w14:paraId="124DB3C0" w14:textId="5FF53015" w:rsidR="00CC4264" w:rsidRPr="000961F5" w:rsidRDefault="00CC4264" w:rsidP="003B0550">
            <w:pPr>
              <w:spacing w:after="0"/>
              <w:ind w:left="0"/>
              <w:jc w:val="left"/>
              <w:rPr>
                <w:lang w:eastAsia="x-none"/>
              </w:rPr>
            </w:pPr>
            <w:r w:rsidRPr="000961F5">
              <w:rPr>
                <w:lang w:eastAsia="x-none"/>
              </w:rPr>
              <w:t>EU_S</w:t>
            </w:r>
            <w:r w:rsidR="00795A8E" w:rsidRPr="000961F5">
              <w:rPr>
                <w:lang w:eastAsia="x-none"/>
              </w:rPr>
              <w:t>hareReg</w:t>
            </w:r>
            <w:r w:rsidRPr="000961F5">
              <w:rPr>
                <w:lang w:eastAsia="x-none"/>
              </w:rPr>
              <w:t>Ops</w:t>
            </w:r>
          </w:p>
        </w:tc>
        <w:tc>
          <w:tcPr>
            <w:tcW w:w="2268" w:type="dxa"/>
            <w:vMerge/>
          </w:tcPr>
          <w:p w14:paraId="738E0FAC" w14:textId="2CD3CB20" w:rsidR="00CC4264" w:rsidRPr="000961F5" w:rsidRDefault="00CC4264" w:rsidP="000B7015">
            <w:pPr>
              <w:spacing w:after="0"/>
              <w:ind w:left="0"/>
              <w:jc w:val="left"/>
              <w:rPr>
                <w:lang w:eastAsia="x-none"/>
              </w:rPr>
            </w:pPr>
          </w:p>
        </w:tc>
      </w:tr>
      <w:tr w:rsidR="00CC4264" w:rsidRPr="000961F5" w14:paraId="20F2DD6E" w14:textId="396BF4C5" w:rsidTr="00A536CA">
        <w:tc>
          <w:tcPr>
            <w:tcW w:w="448" w:type="dxa"/>
          </w:tcPr>
          <w:p w14:paraId="62E908FB" w14:textId="5F463DFA" w:rsidR="00CC4264" w:rsidRPr="000961F5" w:rsidRDefault="00CC4264" w:rsidP="003B0550">
            <w:pPr>
              <w:spacing w:after="0"/>
              <w:ind w:left="0"/>
              <w:jc w:val="left"/>
              <w:rPr>
                <w:lang w:eastAsia="x-none"/>
              </w:rPr>
            </w:pPr>
            <w:r w:rsidRPr="000961F5">
              <w:rPr>
                <w:lang w:eastAsia="x-none"/>
              </w:rPr>
              <w:t>7b</w:t>
            </w:r>
          </w:p>
        </w:tc>
        <w:tc>
          <w:tcPr>
            <w:tcW w:w="2268" w:type="dxa"/>
            <w:vMerge/>
          </w:tcPr>
          <w:p w14:paraId="210A676B" w14:textId="77777777" w:rsidR="00CC4264" w:rsidRPr="000961F5" w:rsidRDefault="00CC4264" w:rsidP="003B0550">
            <w:pPr>
              <w:spacing w:after="0"/>
              <w:ind w:left="0"/>
              <w:jc w:val="left"/>
              <w:rPr>
                <w:lang w:eastAsia="x-none"/>
              </w:rPr>
            </w:pPr>
          </w:p>
        </w:tc>
        <w:tc>
          <w:tcPr>
            <w:tcW w:w="2268" w:type="dxa"/>
            <w:vMerge/>
          </w:tcPr>
          <w:p w14:paraId="272E2C5E" w14:textId="77777777" w:rsidR="00CC4264" w:rsidRPr="000961F5" w:rsidRDefault="00CC4264" w:rsidP="003B0550">
            <w:pPr>
              <w:spacing w:after="0"/>
              <w:ind w:left="0"/>
              <w:jc w:val="left"/>
              <w:rPr>
                <w:lang w:eastAsia="x-none"/>
              </w:rPr>
            </w:pPr>
          </w:p>
        </w:tc>
        <w:tc>
          <w:tcPr>
            <w:tcW w:w="2268" w:type="dxa"/>
          </w:tcPr>
          <w:p w14:paraId="3168EA57" w14:textId="57F4005A" w:rsidR="00CC4264" w:rsidRPr="000961F5" w:rsidRDefault="00CC4264" w:rsidP="00795A8E">
            <w:pPr>
              <w:spacing w:after="0"/>
              <w:ind w:left="0"/>
              <w:jc w:val="left"/>
              <w:rPr>
                <w:lang w:eastAsia="x-none"/>
              </w:rPr>
            </w:pPr>
            <w:r w:rsidRPr="000961F5">
              <w:rPr>
                <w:lang w:eastAsia="x-none"/>
              </w:rPr>
              <w:t>EU_S</w:t>
            </w:r>
            <w:r w:rsidR="00795A8E" w:rsidRPr="000961F5">
              <w:rPr>
                <w:lang w:eastAsia="x-none"/>
              </w:rPr>
              <w:t>hareReg</w:t>
            </w:r>
            <w:r w:rsidRPr="000961F5">
              <w:rPr>
                <w:lang w:eastAsia="x-none"/>
              </w:rPr>
              <w:t>Enq</w:t>
            </w:r>
          </w:p>
        </w:tc>
        <w:tc>
          <w:tcPr>
            <w:tcW w:w="2268" w:type="dxa"/>
            <w:vMerge/>
          </w:tcPr>
          <w:p w14:paraId="7D9A06B3" w14:textId="6698A3FD" w:rsidR="00CC4264" w:rsidRPr="000961F5" w:rsidRDefault="00CC4264" w:rsidP="000B7015">
            <w:pPr>
              <w:spacing w:after="0"/>
              <w:ind w:left="0"/>
              <w:jc w:val="left"/>
              <w:rPr>
                <w:lang w:eastAsia="x-none"/>
              </w:rPr>
            </w:pPr>
          </w:p>
        </w:tc>
      </w:tr>
      <w:tr w:rsidR="00CC4264" w:rsidRPr="000961F5" w14:paraId="3A8EB784" w14:textId="5CB4154B" w:rsidTr="00A536CA">
        <w:tc>
          <w:tcPr>
            <w:tcW w:w="448" w:type="dxa"/>
          </w:tcPr>
          <w:p w14:paraId="6D476015" w14:textId="77777777" w:rsidR="00CC4264" w:rsidRPr="000961F5" w:rsidRDefault="00CC4264" w:rsidP="003B0550">
            <w:pPr>
              <w:spacing w:after="0"/>
              <w:ind w:left="0"/>
              <w:jc w:val="left"/>
              <w:rPr>
                <w:lang w:eastAsia="x-none"/>
              </w:rPr>
            </w:pPr>
            <w:r w:rsidRPr="000961F5">
              <w:rPr>
                <w:lang w:eastAsia="x-none"/>
              </w:rPr>
              <w:t>8</w:t>
            </w:r>
          </w:p>
        </w:tc>
        <w:tc>
          <w:tcPr>
            <w:tcW w:w="2268" w:type="dxa"/>
          </w:tcPr>
          <w:p w14:paraId="663DE71C" w14:textId="77777777" w:rsidR="00CC4264" w:rsidRPr="000961F5" w:rsidRDefault="00CC4264" w:rsidP="003B0550">
            <w:pPr>
              <w:spacing w:after="0"/>
              <w:ind w:left="0"/>
              <w:jc w:val="left"/>
              <w:rPr>
                <w:lang w:eastAsia="x-none"/>
              </w:rPr>
            </w:pPr>
            <w:r w:rsidRPr="000961F5">
              <w:rPr>
                <w:lang w:eastAsia="x-none"/>
              </w:rPr>
              <w:t>External</w:t>
            </w:r>
          </w:p>
        </w:tc>
        <w:tc>
          <w:tcPr>
            <w:tcW w:w="2268" w:type="dxa"/>
          </w:tcPr>
          <w:p w14:paraId="6FD80326" w14:textId="34EE554B" w:rsidR="00CC4264" w:rsidRPr="000961F5" w:rsidRDefault="00CC4264" w:rsidP="003B0550">
            <w:pPr>
              <w:spacing w:after="0"/>
              <w:ind w:left="0"/>
              <w:jc w:val="left"/>
              <w:rPr>
                <w:lang w:eastAsia="x-none"/>
              </w:rPr>
            </w:pPr>
            <w:r w:rsidRPr="000961F5">
              <w:rPr>
                <w:lang w:eastAsia="x-none"/>
              </w:rPr>
              <w:t>FINIDesgBank</w:t>
            </w:r>
          </w:p>
        </w:tc>
        <w:tc>
          <w:tcPr>
            <w:tcW w:w="2268" w:type="dxa"/>
          </w:tcPr>
          <w:p w14:paraId="4CFDAACF" w14:textId="46643A41" w:rsidR="00CC4264" w:rsidRPr="000961F5" w:rsidRDefault="00CC4264" w:rsidP="000B7015">
            <w:pPr>
              <w:spacing w:after="0"/>
              <w:ind w:left="0"/>
              <w:jc w:val="left"/>
              <w:rPr>
                <w:lang w:eastAsia="x-none"/>
              </w:rPr>
            </w:pPr>
            <w:r w:rsidRPr="000961F5">
              <w:rPr>
                <w:lang w:eastAsia="x-none"/>
              </w:rPr>
              <w:t>EU_DesgBank</w:t>
            </w:r>
          </w:p>
        </w:tc>
        <w:tc>
          <w:tcPr>
            <w:tcW w:w="2268" w:type="dxa"/>
            <w:vMerge/>
          </w:tcPr>
          <w:p w14:paraId="03A1C6A0" w14:textId="24CBC0F9" w:rsidR="00CC4264" w:rsidRPr="000961F5" w:rsidRDefault="00CC4264" w:rsidP="000B7015">
            <w:pPr>
              <w:spacing w:after="0"/>
              <w:ind w:left="0"/>
              <w:jc w:val="left"/>
              <w:rPr>
                <w:lang w:eastAsia="x-none"/>
              </w:rPr>
            </w:pPr>
          </w:p>
        </w:tc>
      </w:tr>
      <w:tr w:rsidR="00CC4264" w:rsidRPr="000961F5" w14:paraId="284CCB45" w14:textId="021DCB72" w:rsidTr="00A536CA">
        <w:tc>
          <w:tcPr>
            <w:tcW w:w="448" w:type="dxa"/>
          </w:tcPr>
          <w:p w14:paraId="10232783" w14:textId="77777777" w:rsidR="00CC4264" w:rsidRPr="000961F5" w:rsidRDefault="00CC4264" w:rsidP="000B7015">
            <w:pPr>
              <w:spacing w:after="0"/>
              <w:ind w:left="0"/>
              <w:jc w:val="left"/>
              <w:rPr>
                <w:lang w:eastAsia="x-none"/>
              </w:rPr>
            </w:pPr>
            <w:r w:rsidRPr="000961F5">
              <w:rPr>
                <w:lang w:eastAsia="x-none"/>
              </w:rPr>
              <w:t>9</w:t>
            </w:r>
          </w:p>
        </w:tc>
        <w:tc>
          <w:tcPr>
            <w:tcW w:w="2268" w:type="dxa"/>
          </w:tcPr>
          <w:p w14:paraId="2FAF76ED" w14:textId="77777777" w:rsidR="00CC4264" w:rsidRPr="000961F5" w:rsidRDefault="00CC4264" w:rsidP="000B7015">
            <w:pPr>
              <w:spacing w:after="0"/>
              <w:ind w:left="0"/>
              <w:jc w:val="left"/>
              <w:rPr>
                <w:lang w:eastAsia="x-none"/>
              </w:rPr>
            </w:pPr>
            <w:r w:rsidRPr="000961F5">
              <w:rPr>
                <w:lang w:eastAsia="x-none"/>
              </w:rPr>
              <w:t>External</w:t>
            </w:r>
          </w:p>
        </w:tc>
        <w:tc>
          <w:tcPr>
            <w:tcW w:w="2268" w:type="dxa"/>
          </w:tcPr>
          <w:p w14:paraId="79722D9F" w14:textId="0232AA47" w:rsidR="00CC4264" w:rsidRPr="000961F5" w:rsidRDefault="00CC4264" w:rsidP="000B7015">
            <w:pPr>
              <w:spacing w:after="0"/>
              <w:ind w:left="0"/>
              <w:jc w:val="left"/>
              <w:rPr>
                <w:lang w:eastAsia="x-none"/>
              </w:rPr>
            </w:pPr>
            <w:r w:rsidRPr="000961F5">
              <w:rPr>
                <w:lang w:eastAsia="x-none"/>
              </w:rPr>
              <w:t>FINISFC</w:t>
            </w:r>
          </w:p>
        </w:tc>
        <w:tc>
          <w:tcPr>
            <w:tcW w:w="2268" w:type="dxa"/>
          </w:tcPr>
          <w:p w14:paraId="2C4D3090" w14:textId="76FC96E7" w:rsidR="00CC4264" w:rsidRPr="000961F5" w:rsidRDefault="00CC4264" w:rsidP="000B7015">
            <w:pPr>
              <w:spacing w:after="0"/>
              <w:ind w:left="0"/>
              <w:jc w:val="left"/>
              <w:rPr>
                <w:lang w:eastAsia="x-none"/>
              </w:rPr>
            </w:pPr>
            <w:r w:rsidRPr="000961F5">
              <w:rPr>
                <w:lang w:eastAsia="x-none"/>
              </w:rPr>
              <w:t>EU_SFC</w:t>
            </w:r>
          </w:p>
        </w:tc>
        <w:tc>
          <w:tcPr>
            <w:tcW w:w="2268" w:type="dxa"/>
            <w:vMerge/>
          </w:tcPr>
          <w:p w14:paraId="4C128830" w14:textId="71BDE39E" w:rsidR="00CC4264" w:rsidRPr="000961F5" w:rsidRDefault="00CC4264" w:rsidP="000B7015">
            <w:pPr>
              <w:spacing w:after="0"/>
              <w:ind w:left="0"/>
              <w:jc w:val="left"/>
              <w:rPr>
                <w:lang w:eastAsia="x-none"/>
              </w:rPr>
            </w:pPr>
          </w:p>
        </w:tc>
      </w:tr>
    </w:tbl>
    <w:p w14:paraId="251EF06F" w14:textId="448B8E12" w:rsidR="007D4EC7" w:rsidRPr="000961F5" w:rsidRDefault="007D4EC7" w:rsidP="007D4EC7">
      <w:pPr>
        <w:spacing w:after="0"/>
        <w:ind w:left="0"/>
        <w:jc w:val="left"/>
        <w:rPr>
          <w:lang w:eastAsia="x-none"/>
        </w:rPr>
      </w:pPr>
    </w:p>
    <w:p w14:paraId="0AC41D23" w14:textId="74789146" w:rsidR="00DB4D58" w:rsidRPr="000961F5" w:rsidRDefault="00FE6140" w:rsidP="007D4EC7">
      <w:pPr>
        <w:spacing w:after="0"/>
        <w:ind w:left="0"/>
        <w:jc w:val="left"/>
        <w:rPr>
          <w:lang w:eastAsia="x-none"/>
        </w:rPr>
      </w:pPr>
      <w:r w:rsidRPr="000961F5">
        <w:rPr>
          <w:lang w:eastAsia="x-none"/>
        </w:rPr>
        <w:t>A</w:t>
      </w:r>
      <w:r w:rsidR="00ED0C80" w:rsidRPr="000961F5">
        <w:rPr>
          <w:lang w:eastAsia="x-none"/>
        </w:rPr>
        <w:t xml:space="preserve"> user may be</w:t>
      </w:r>
      <w:r w:rsidRPr="000961F5">
        <w:rPr>
          <w:lang w:eastAsia="x-none"/>
        </w:rPr>
        <w:t xml:space="preserve"> assigned multiple </w:t>
      </w:r>
      <w:r w:rsidR="00ED0C80" w:rsidRPr="000961F5">
        <w:rPr>
          <w:lang w:eastAsia="x-none"/>
        </w:rPr>
        <w:t>User_F</w:t>
      </w:r>
      <w:r w:rsidRPr="000961F5">
        <w:rPr>
          <w:lang w:eastAsia="x-none"/>
        </w:rPr>
        <w:t>unctions, each with its own</w:t>
      </w:r>
      <w:r w:rsidR="00DB4D58" w:rsidRPr="000961F5">
        <w:rPr>
          <w:lang w:eastAsia="x-none"/>
        </w:rPr>
        <w:t xml:space="preserve"> </w:t>
      </w:r>
      <w:r w:rsidR="00ED0C80" w:rsidRPr="000961F5">
        <w:rPr>
          <w:lang w:eastAsia="x-none"/>
        </w:rPr>
        <w:t>Role_T</w:t>
      </w:r>
      <w:r w:rsidR="00DB4D58" w:rsidRPr="000961F5">
        <w:rPr>
          <w:lang w:eastAsia="x-none"/>
        </w:rPr>
        <w:t xml:space="preserve">ype. Below is an example of User12345 working for Bank ABC, who has access on FINI: (i) EU_Distributor </w:t>
      </w:r>
      <w:r w:rsidR="00697846" w:rsidRPr="000961F5">
        <w:rPr>
          <w:lang w:eastAsia="x-none"/>
        </w:rPr>
        <w:t>E</w:t>
      </w:r>
      <w:r w:rsidR="003F1C73" w:rsidRPr="000961F5">
        <w:rPr>
          <w:lang w:eastAsia="x-none"/>
        </w:rPr>
        <w:t xml:space="preserve">nquiry + </w:t>
      </w:r>
      <w:r w:rsidR="00697846" w:rsidRPr="000961F5">
        <w:rPr>
          <w:lang w:eastAsia="x-none"/>
        </w:rPr>
        <w:t>M</w:t>
      </w:r>
      <w:r w:rsidR="00DB4D58" w:rsidRPr="000961F5">
        <w:rPr>
          <w:lang w:eastAsia="x-none"/>
        </w:rPr>
        <w:t xml:space="preserve">aker functions; and (ii) EU_CPOps </w:t>
      </w:r>
      <w:r w:rsidR="00697846" w:rsidRPr="000961F5">
        <w:rPr>
          <w:lang w:eastAsia="x-none"/>
        </w:rPr>
        <w:t>Enquiry + Maker + C</w:t>
      </w:r>
      <w:r w:rsidR="00DB4D58" w:rsidRPr="000961F5">
        <w:rPr>
          <w:lang w:eastAsia="x-none"/>
        </w:rPr>
        <w:t>hecker functions.</w:t>
      </w:r>
    </w:p>
    <w:p w14:paraId="6C92F967" w14:textId="77777777" w:rsidR="00DB4D58" w:rsidRPr="000961F5" w:rsidRDefault="00DB4D58" w:rsidP="007D4EC7">
      <w:pPr>
        <w:spacing w:after="0"/>
        <w:ind w:left="0"/>
        <w:jc w:val="left"/>
        <w:rPr>
          <w:lang w:eastAsia="x-none"/>
        </w:rPr>
      </w:pPr>
    </w:p>
    <w:tbl>
      <w:tblPr>
        <w:tblStyle w:val="TableGrid"/>
        <w:tblW w:w="0" w:type="auto"/>
        <w:tblLook w:val="04A0" w:firstRow="1" w:lastRow="0" w:firstColumn="1" w:lastColumn="0" w:noHBand="0" w:noVBand="1"/>
      </w:tblPr>
      <w:tblGrid>
        <w:gridCol w:w="1928"/>
        <w:gridCol w:w="1928"/>
        <w:gridCol w:w="1928"/>
        <w:gridCol w:w="1928"/>
        <w:gridCol w:w="1814"/>
      </w:tblGrid>
      <w:tr w:rsidR="00DB4D58" w:rsidRPr="000961F5" w14:paraId="0A63B89A" w14:textId="77777777" w:rsidTr="00EA148C">
        <w:tc>
          <w:tcPr>
            <w:tcW w:w="1928" w:type="dxa"/>
            <w:shd w:val="clear" w:color="auto" w:fill="13426B"/>
          </w:tcPr>
          <w:p w14:paraId="5CC6B0DC" w14:textId="34C4CE3B" w:rsidR="00DB4D58" w:rsidRPr="000961F5" w:rsidRDefault="00DB4D58" w:rsidP="007D4EC7">
            <w:pPr>
              <w:spacing w:after="0"/>
              <w:ind w:left="0"/>
              <w:jc w:val="left"/>
              <w:rPr>
                <w:b/>
                <w:lang w:eastAsia="x-none"/>
              </w:rPr>
            </w:pPr>
            <w:r w:rsidRPr="000961F5">
              <w:rPr>
                <w:b/>
                <w:lang w:eastAsia="x-none"/>
              </w:rPr>
              <w:t>User</w:t>
            </w:r>
          </w:p>
        </w:tc>
        <w:tc>
          <w:tcPr>
            <w:tcW w:w="1928" w:type="dxa"/>
            <w:shd w:val="clear" w:color="auto" w:fill="13426B"/>
          </w:tcPr>
          <w:p w14:paraId="5258EF7C" w14:textId="5B778466" w:rsidR="00DB4D58" w:rsidRPr="000961F5" w:rsidRDefault="00DB4D58" w:rsidP="007D4EC7">
            <w:pPr>
              <w:spacing w:after="0"/>
              <w:ind w:left="0"/>
              <w:jc w:val="left"/>
              <w:rPr>
                <w:b/>
                <w:lang w:eastAsia="x-none"/>
              </w:rPr>
            </w:pPr>
            <w:r w:rsidRPr="000961F5">
              <w:rPr>
                <w:b/>
                <w:lang w:eastAsia="x-none"/>
              </w:rPr>
              <w:t>Company</w:t>
            </w:r>
          </w:p>
        </w:tc>
        <w:tc>
          <w:tcPr>
            <w:tcW w:w="1928" w:type="dxa"/>
            <w:shd w:val="clear" w:color="auto" w:fill="13426B"/>
          </w:tcPr>
          <w:p w14:paraId="4764139F" w14:textId="43C4074D" w:rsidR="00DB4D58" w:rsidRPr="000961F5" w:rsidRDefault="00DB4D58" w:rsidP="007D4EC7">
            <w:pPr>
              <w:spacing w:after="0"/>
              <w:ind w:left="0"/>
              <w:jc w:val="left"/>
              <w:rPr>
                <w:b/>
                <w:lang w:eastAsia="x-none"/>
              </w:rPr>
            </w:pPr>
            <w:r w:rsidRPr="000961F5">
              <w:rPr>
                <w:b/>
                <w:lang w:eastAsia="x-none"/>
              </w:rPr>
              <w:t>Company_Identity</w:t>
            </w:r>
          </w:p>
        </w:tc>
        <w:tc>
          <w:tcPr>
            <w:tcW w:w="1928" w:type="dxa"/>
            <w:shd w:val="clear" w:color="auto" w:fill="13426B"/>
          </w:tcPr>
          <w:p w14:paraId="6551914D" w14:textId="5808534A" w:rsidR="00DB4D58" w:rsidRPr="000961F5" w:rsidRDefault="001F2CA3" w:rsidP="00DB4D58">
            <w:pPr>
              <w:spacing w:after="0"/>
              <w:ind w:left="0"/>
              <w:jc w:val="left"/>
              <w:rPr>
                <w:b/>
                <w:lang w:eastAsia="x-none"/>
              </w:rPr>
            </w:pPr>
            <w:r w:rsidRPr="000961F5">
              <w:rPr>
                <w:b/>
                <w:lang w:eastAsia="x-none"/>
              </w:rPr>
              <w:t>User_</w:t>
            </w:r>
            <w:r w:rsidR="00DB4D58" w:rsidRPr="000961F5">
              <w:rPr>
                <w:b/>
                <w:lang w:eastAsia="x-none"/>
              </w:rPr>
              <w:t>Function</w:t>
            </w:r>
          </w:p>
        </w:tc>
        <w:tc>
          <w:tcPr>
            <w:tcW w:w="1814" w:type="dxa"/>
            <w:shd w:val="clear" w:color="auto" w:fill="13426B"/>
          </w:tcPr>
          <w:p w14:paraId="05402F50" w14:textId="5E8C15B1" w:rsidR="00DB4D58" w:rsidRPr="000961F5" w:rsidRDefault="001F2CA3" w:rsidP="00DB4D58">
            <w:pPr>
              <w:spacing w:after="0"/>
              <w:ind w:left="0"/>
              <w:jc w:val="left"/>
              <w:rPr>
                <w:b/>
                <w:lang w:eastAsia="x-none"/>
              </w:rPr>
            </w:pPr>
            <w:r w:rsidRPr="000961F5">
              <w:rPr>
                <w:b/>
                <w:lang w:eastAsia="x-none"/>
              </w:rPr>
              <w:t>Role_</w:t>
            </w:r>
            <w:r w:rsidR="00DB4D58" w:rsidRPr="000961F5">
              <w:rPr>
                <w:b/>
                <w:lang w:eastAsia="x-none"/>
              </w:rPr>
              <w:t>Type</w:t>
            </w:r>
          </w:p>
        </w:tc>
      </w:tr>
      <w:tr w:rsidR="00DB4D58" w:rsidRPr="000961F5" w14:paraId="1DF8A47E" w14:textId="77777777" w:rsidTr="00EA148C">
        <w:tc>
          <w:tcPr>
            <w:tcW w:w="1928" w:type="dxa"/>
          </w:tcPr>
          <w:p w14:paraId="20ED3A31" w14:textId="26BA484D" w:rsidR="00DB4D58" w:rsidRPr="000961F5" w:rsidRDefault="00DB4D58" w:rsidP="007D4EC7">
            <w:pPr>
              <w:spacing w:after="0"/>
              <w:ind w:left="0"/>
              <w:jc w:val="left"/>
              <w:rPr>
                <w:lang w:eastAsia="x-none"/>
              </w:rPr>
            </w:pPr>
            <w:r w:rsidRPr="000961F5">
              <w:rPr>
                <w:lang w:eastAsia="x-none"/>
              </w:rPr>
              <w:lastRenderedPageBreak/>
              <w:t>User12345</w:t>
            </w:r>
          </w:p>
        </w:tc>
        <w:tc>
          <w:tcPr>
            <w:tcW w:w="1928" w:type="dxa"/>
          </w:tcPr>
          <w:p w14:paraId="43A15734" w14:textId="509C9806" w:rsidR="00DB4D58" w:rsidRPr="000961F5" w:rsidRDefault="00DB4D58" w:rsidP="007D4EC7">
            <w:pPr>
              <w:spacing w:after="0"/>
              <w:ind w:left="0"/>
              <w:jc w:val="left"/>
              <w:rPr>
                <w:lang w:eastAsia="x-none"/>
              </w:rPr>
            </w:pPr>
            <w:r w:rsidRPr="000961F5">
              <w:rPr>
                <w:lang w:eastAsia="x-none"/>
              </w:rPr>
              <w:t>Bank ABC</w:t>
            </w:r>
          </w:p>
        </w:tc>
        <w:tc>
          <w:tcPr>
            <w:tcW w:w="1928" w:type="dxa"/>
          </w:tcPr>
          <w:p w14:paraId="2EADA9B0" w14:textId="05A87E90" w:rsidR="00DB4D58" w:rsidRPr="000961F5" w:rsidRDefault="000D064D" w:rsidP="007D4EC7">
            <w:pPr>
              <w:spacing w:after="0"/>
              <w:ind w:left="0"/>
              <w:jc w:val="left"/>
              <w:rPr>
                <w:lang w:eastAsia="x-none"/>
              </w:rPr>
            </w:pPr>
            <w:r w:rsidRPr="000961F5">
              <w:rPr>
                <w:lang w:eastAsia="x-none"/>
              </w:rPr>
              <w:t>FINI</w:t>
            </w:r>
            <w:r w:rsidR="00DB4D58" w:rsidRPr="000961F5">
              <w:rPr>
                <w:lang w:eastAsia="x-none"/>
              </w:rPr>
              <w:t>Distributor</w:t>
            </w:r>
          </w:p>
        </w:tc>
        <w:tc>
          <w:tcPr>
            <w:tcW w:w="1928" w:type="dxa"/>
          </w:tcPr>
          <w:p w14:paraId="57539230" w14:textId="146BAA3D" w:rsidR="00DB4D58" w:rsidRPr="000961F5" w:rsidRDefault="00DB4D58" w:rsidP="007D4EC7">
            <w:pPr>
              <w:spacing w:after="0"/>
              <w:ind w:left="0"/>
              <w:jc w:val="left"/>
              <w:rPr>
                <w:lang w:eastAsia="x-none"/>
              </w:rPr>
            </w:pPr>
            <w:r w:rsidRPr="000961F5">
              <w:rPr>
                <w:lang w:eastAsia="x-none"/>
              </w:rPr>
              <w:t>EU_Distributor</w:t>
            </w:r>
          </w:p>
        </w:tc>
        <w:tc>
          <w:tcPr>
            <w:tcW w:w="1814" w:type="dxa"/>
          </w:tcPr>
          <w:p w14:paraId="3C1C1FB1" w14:textId="6963D261" w:rsidR="00DB4D58" w:rsidRPr="000961F5" w:rsidRDefault="00DB4D58" w:rsidP="007D4EC7">
            <w:pPr>
              <w:spacing w:after="0"/>
              <w:ind w:left="0"/>
              <w:jc w:val="left"/>
              <w:rPr>
                <w:lang w:eastAsia="x-none"/>
              </w:rPr>
            </w:pPr>
            <w:r w:rsidRPr="000961F5">
              <w:rPr>
                <w:lang w:eastAsia="x-none"/>
              </w:rPr>
              <w:t>Maker</w:t>
            </w:r>
          </w:p>
        </w:tc>
      </w:tr>
      <w:tr w:rsidR="00DB4D58" w:rsidRPr="000961F5" w14:paraId="6FC41FBA" w14:textId="77777777" w:rsidTr="00EA148C">
        <w:tc>
          <w:tcPr>
            <w:tcW w:w="1928" w:type="dxa"/>
          </w:tcPr>
          <w:p w14:paraId="3465A14B" w14:textId="57799685" w:rsidR="00DB4D58" w:rsidRPr="000961F5" w:rsidRDefault="00DB4D58" w:rsidP="007D4EC7">
            <w:pPr>
              <w:spacing w:after="0"/>
              <w:ind w:left="0"/>
              <w:jc w:val="left"/>
              <w:rPr>
                <w:lang w:eastAsia="x-none"/>
              </w:rPr>
            </w:pPr>
            <w:r w:rsidRPr="000961F5">
              <w:rPr>
                <w:lang w:eastAsia="x-none"/>
              </w:rPr>
              <w:t>User12345</w:t>
            </w:r>
          </w:p>
        </w:tc>
        <w:tc>
          <w:tcPr>
            <w:tcW w:w="1928" w:type="dxa"/>
          </w:tcPr>
          <w:p w14:paraId="20AC88D5" w14:textId="71E533D3" w:rsidR="00DB4D58" w:rsidRPr="000961F5" w:rsidRDefault="00DB4D58" w:rsidP="007D4EC7">
            <w:pPr>
              <w:spacing w:after="0"/>
              <w:ind w:left="0"/>
              <w:jc w:val="left"/>
              <w:rPr>
                <w:lang w:eastAsia="x-none"/>
              </w:rPr>
            </w:pPr>
            <w:r w:rsidRPr="000961F5">
              <w:rPr>
                <w:lang w:eastAsia="x-none"/>
              </w:rPr>
              <w:t>Bank ABC</w:t>
            </w:r>
          </w:p>
        </w:tc>
        <w:tc>
          <w:tcPr>
            <w:tcW w:w="1928" w:type="dxa"/>
          </w:tcPr>
          <w:p w14:paraId="66CB2B6C" w14:textId="1A710C7D" w:rsidR="00DB4D58" w:rsidRPr="000961F5" w:rsidRDefault="00DB4D58" w:rsidP="007D4EC7">
            <w:pPr>
              <w:spacing w:after="0"/>
              <w:ind w:left="0"/>
              <w:jc w:val="left"/>
              <w:rPr>
                <w:lang w:eastAsia="x-none"/>
              </w:rPr>
            </w:pPr>
            <w:r w:rsidRPr="000961F5">
              <w:rPr>
                <w:lang w:eastAsia="x-none"/>
              </w:rPr>
              <w:t>FINICP</w:t>
            </w:r>
          </w:p>
        </w:tc>
        <w:tc>
          <w:tcPr>
            <w:tcW w:w="1928" w:type="dxa"/>
          </w:tcPr>
          <w:p w14:paraId="1B4DAA2D" w14:textId="7E02D957" w:rsidR="00DB4D58" w:rsidRPr="000961F5" w:rsidRDefault="00DB4D58" w:rsidP="007D4EC7">
            <w:pPr>
              <w:spacing w:after="0"/>
              <w:ind w:left="0"/>
              <w:jc w:val="left"/>
              <w:rPr>
                <w:lang w:eastAsia="x-none"/>
              </w:rPr>
            </w:pPr>
            <w:r w:rsidRPr="000961F5">
              <w:rPr>
                <w:lang w:eastAsia="x-none"/>
              </w:rPr>
              <w:t>EU_CPOps</w:t>
            </w:r>
          </w:p>
        </w:tc>
        <w:tc>
          <w:tcPr>
            <w:tcW w:w="1814" w:type="dxa"/>
          </w:tcPr>
          <w:p w14:paraId="0D862EF5" w14:textId="2618891F" w:rsidR="00DB4D58" w:rsidRPr="000961F5" w:rsidRDefault="00DB4D58" w:rsidP="007D4EC7">
            <w:pPr>
              <w:spacing w:after="0"/>
              <w:ind w:left="0"/>
              <w:jc w:val="left"/>
              <w:rPr>
                <w:lang w:eastAsia="x-none"/>
              </w:rPr>
            </w:pPr>
            <w:r w:rsidRPr="000961F5">
              <w:rPr>
                <w:lang w:eastAsia="x-none"/>
              </w:rPr>
              <w:t>Checker</w:t>
            </w:r>
          </w:p>
        </w:tc>
      </w:tr>
    </w:tbl>
    <w:p w14:paraId="5CD9EADB" w14:textId="0263DE51" w:rsidR="00DB4D58" w:rsidRPr="000961F5" w:rsidRDefault="00DB4D58" w:rsidP="00DB4D58">
      <w:pPr>
        <w:spacing w:after="0"/>
        <w:ind w:left="0"/>
        <w:jc w:val="left"/>
        <w:rPr>
          <w:lang w:eastAsia="x-none"/>
        </w:rPr>
      </w:pPr>
    </w:p>
    <w:p w14:paraId="636B48FE" w14:textId="6D4062C4" w:rsidR="007D4EC7" w:rsidRPr="000961F5" w:rsidRDefault="00683717" w:rsidP="00683717">
      <w:pPr>
        <w:pStyle w:val="Heading4"/>
      </w:pPr>
      <w:bookmarkStart w:id="116" w:name="_Toc57799162"/>
      <w:bookmarkStart w:id="117" w:name="_Toc58341721"/>
      <w:bookmarkStart w:id="118" w:name="_Toc58418396"/>
      <w:bookmarkStart w:id="119" w:name="_Toc58602040"/>
      <w:bookmarkStart w:id="120" w:name="_Toc62722873"/>
      <w:bookmarkStart w:id="121" w:name="_Toc65057989"/>
      <w:bookmarkStart w:id="122" w:name="_Toc65138791"/>
      <w:bookmarkStart w:id="123" w:name="_Toc65145771"/>
      <w:r w:rsidRPr="000961F5">
        <w:t xml:space="preserve">User </w:t>
      </w:r>
      <w:r w:rsidR="00EA148C" w:rsidRPr="000961F5">
        <w:t>Teams</w:t>
      </w:r>
      <w:bookmarkEnd w:id="116"/>
      <w:bookmarkEnd w:id="117"/>
      <w:bookmarkEnd w:id="118"/>
      <w:bookmarkEnd w:id="119"/>
      <w:bookmarkEnd w:id="120"/>
      <w:bookmarkEnd w:id="121"/>
      <w:bookmarkEnd w:id="122"/>
      <w:bookmarkEnd w:id="123"/>
    </w:p>
    <w:p w14:paraId="04A0C2BE" w14:textId="61451888" w:rsidR="00185D8D" w:rsidRPr="000961F5" w:rsidRDefault="00185D8D" w:rsidP="000D4F48">
      <w:pPr>
        <w:spacing w:after="0"/>
        <w:ind w:left="0"/>
        <w:jc w:val="left"/>
        <w:rPr>
          <w:lang w:eastAsia="x-none"/>
        </w:rPr>
      </w:pPr>
    </w:p>
    <w:p w14:paraId="4AC26833" w14:textId="56BB12B1" w:rsidR="00185D8D" w:rsidRPr="000961F5" w:rsidRDefault="00185D8D" w:rsidP="000D4F48">
      <w:pPr>
        <w:spacing w:after="0"/>
        <w:ind w:left="0"/>
        <w:jc w:val="left"/>
        <w:rPr>
          <w:lang w:eastAsia="x-none"/>
        </w:rPr>
      </w:pPr>
      <w:r w:rsidRPr="000961F5">
        <w:rPr>
          <w:lang w:eastAsia="x-none"/>
        </w:rPr>
        <w:t>User teams</w:t>
      </w:r>
      <w:r w:rsidR="00D2560C" w:rsidRPr="000961F5">
        <w:rPr>
          <w:lang w:eastAsia="x-none"/>
        </w:rPr>
        <w:t xml:space="preserve"> are </w:t>
      </w:r>
      <w:r w:rsidR="00D2560C" w:rsidRPr="000961F5">
        <w:rPr>
          <w:u w:val="single"/>
          <w:lang w:eastAsia="x-none"/>
        </w:rPr>
        <w:t>optional</w:t>
      </w:r>
      <w:r w:rsidR="00D2560C" w:rsidRPr="000961F5">
        <w:rPr>
          <w:lang w:eastAsia="x-none"/>
        </w:rPr>
        <w:t xml:space="preserve"> attributes</w:t>
      </w:r>
      <w:r w:rsidRPr="000961F5">
        <w:rPr>
          <w:lang w:eastAsia="x-none"/>
        </w:rPr>
        <w:t xml:space="preserve"> to limit </w:t>
      </w:r>
      <w:r w:rsidR="008E77F4" w:rsidRPr="000961F5">
        <w:rPr>
          <w:lang w:eastAsia="x-none"/>
        </w:rPr>
        <w:t xml:space="preserve">functional </w:t>
      </w:r>
      <w:r w:rsidRPr="000961F5">
        <w:rPr>
          <w:lang w:eastAsia="x-none"/>
        </w:rPr>
        <w:t xml:space="preserve">access (on a per IPO basis) to a restricted group of </w:t>
      </w:r>
      <w:r w:rsidR="008E77F4" w:rsidRPr="000961F5">
        <w:rPr>
          <w:lang w:eastAsia="x-none"/>
        </w:rPr>
        <w:t>users</w:t>
      </w:r>
      <w:r w:rsidRPr="000961F5">
        <w:rPr>
          <w:lang w:eastAsia="x-none"/>
        </w:rPr>
        <w:t xml:space="preserve">. Each </w:t>
      </w:r>
      <w:r w:rsidR="008E77F4" w:rsidRPr="000961F5">
        <w:rPr>
          <w:lang w:eastAsia="x-none"/>
        </w:rPr>
        <w:t xml:space="preserve">user team may also be assigned </w:t>
      </w:r>
      <w:r w:rsidR="00ED0C80" w:rsidRPr="000961F5">
        <w:rPr>
          <w:lang w:eastAsia="x-none"/>
        </w:rPr>
        <w:t>certain prefixes</w:t>
      </w:r>
      <w:r w:rsidR="001D08DC" w:rsidRPr="000961F5">
        <w:rPr>
          <w:lang w:eastAsia="x-none"/>
        </w:rPr>
        <w:t xml:space="preserve"> to further define the team’s functional purpose in an IPO. For example, only teams with the assigned prefix “IBD” may be assigned as a Principal Sponsor or Sponsor in an IPO.</w:t>
      </w:r>
    </w:p>
    <w:p w14:paraId="2C2A5F95" w14:textId="2755C11E" w:rsidR="00ED0C80" w:rsidRPr="000961F5" w:rsidRDefault="00ED0C80" w:rsidP="000D4F48">
      <w:pPr>
        <w:spacing w:after="0"/>
        <w:ind w:left="0"/>
        <w:jc w:val="left"/>
        <w:rPr>
          <w:lang w:eastAsia="x-none"/>
        </w:rPr>
      </w:pPr>
    </w:p>
    <w:p w14:paraId="0FDC939B" w14:textId="309EE73E" w:rsidR="00ED0C80" w:rsidRPr="000961F5" w:rsidRDefault="00ED0C80" w:rsidP="000D4F48">
      <w:pPr>
        <w:spacing w:after="0"/>
        <w:ind w:left="0"/>
        <w:jc w:val="left"/>
        <w:rPr>
          <w:lang w:eastAsia="x-none"/>
        </w:rPr>
      </w:pPr>
      <w:r w:rsidRPr="000961F5">
        <w:rPr>
          <w:lang w:eastAsia="x-none"/>
        </w:rPr>
        <w:t>User Teams structure:</w:t>
      </w:r>
    </w:p>
    <w:tbl>
      <w:tblPr>
        <w:tblStyle w:val="TableGrid"/>
        <w:tblW w:w="0" w:type="auto"/>
        <w:tblLook w:val="04A0" w:firstRow="1" w:lastRow="0" w:firstColumn="1" w:lastColumn="0" w:noHBand="0" w:noVBand="1"/>
      </w:tblPr>
      <w:tblGrid>
        <w:gridCol w:w="2835"/>
        <w:gridCol w:w="1928"/>
      </w:tblGrid>
      <w:tr w:rsidR="001D08DC" w:rsidRPr="000961F5" w14:paraId="5AB8CFDD" w14:textId="77777777" w:rsidTr="002574DA">
        <w:tc>
          <w:tcPr>
            <w:tcW w:w="2835" w:type="dxa"/>
            <w:shd w:val="clear" w:color="auto" w:fill="13426B"/>
          </w:tcPr>
          <w:p w14:paraId="3774F63F" w14:textId="2B1003CB" w:rsidR="001D08DC" w:rsidRPr="000961F5" w:rsidRDefault="001D08DC" w:rsidP="001D08DC">
            <w:pPr>
              <w:spacing w:after="0"/>
              <w:ind w:left="0"/>
              <w:jc w:val="left"/>
              <w:rPr>
                <w:b/>
                <w:lang w:eastAsia="x-none"/>
              </w:rPr>
            </w:pPr>
            <w:r w:rsidRPr="000961F5">
              <w:rPr>
                <w:b/>
                <w:lang w:eastAsia="x-none"/>
              </w:rPr>
              <w:t>Prefix</w:t>
            </w:r>
          </w:p>
        </w:tc>
        <w:tc>
          <w:tcPr>
            <w:tcW w:w="1928" w:type="dxa"/>
            <w:shd w:val="clear" w:color="auto" w:fill="13426B"/>
          </w:tcPr>
          <w:p w14:paraId="1D17A1AF" w14:textId="39D6895A" w:rsidR="001D08DC" w:rsidRPr="000961F5" w:rsidRDefault="001D08DC" w:rsidP="001F2CA3">
            <w:pPr>
              <w:spacing w:after="0"/>
              <w:ind w:left="0"/>
              <w:jc w:val="left"/>
              <w:rPr>
                <w:b/>
                <w:lang w:eastAsia="x-none"/>
              </w:rPr>
            </w:pPr>
            <w:r w:rsidRPr="000961F5">
              <w:rPr>
                <w:b/>
                <w:lang w:eastAsia="x-none"/>
              </w:rPr>
              <w:t>Team</w:t>
            </w:r>
            <w:r w:rsidR="001F2CA3" w:rsidRPr="000961F5">
              <w:rPr>
                <w:b/>
                <w:lang w:eastAsia="x-none"/>
              </w:rPr>
              <w:t xml:space="preserve"> Name</w:t>
            </w:r>
          </w:p>
        </w:tc>
      </w:tr>
      <w:tr w:rsidR="001D08DC" w:rsidRPr="000961F5" w14:paraId="36C20B7F" w14:textId="77777777" w:rsidTr="002574DA">
        <w:tc>
          <w:tcPr>
            <w:tcW w:w="2835" w:type="dxa"/>
          </w:tcPr>
          <w:p w14:paraId="7F0B3011" w14:textId="580D27B7" w:rsidR="001D08DC" w:rsidRPr="000961F5" w:rsidRDefault="001D08DC" w:rsidP="00A536CA">
            <w:pPr>
              <w:spacing w:after="0"/>
              <w:ind w:left="0"/>
              <w:jc w:val="left"/>
              <w:rPr>
                <w:lang w:eastAsia="x-none"/>
              </w:rPr>
            </w:pPr>
            <w:r w:rsidRPr="000961F5">
              <w:rPr>
                <w:lang w:eastAsia="x-none"/>
              </w:rPr>
              <w:t xml:space="preserve">ECM / IBD / PLA / </w:t>
            </w:r>
            <w:r w:rsidR="002574DA" w:rsidRPr="000961F5">
              <w:rPr>
                <w:lang w:eastAsia="x-none"/>
              </w:rPr>
              <w:t xml:space="preserve">LEG / </w:t>
            </w:r>
            <w:r w:rsidRPr="000961F5">
              <w:rPr>
                <w:lang w:eastAsia="x-none"/>
              </w:rPr>
              <w:t>GEN</w:t>
            </w:r>
          </w:p>
        </w:tc>
        <w:tc>
          <w:tcPr>
            <w:tcW w:w="1928" w:type="dxa"/>
          </w:tcPr>
          <w:p w14:paraId="6B3FF3C2" w14:textId="0C669907" w:rsidR="001D08DC" w:rsidRPr="000961F5" w:rsidRDefault="001D08DC" w:rsidP="00A536CA">
            <w:pPr>
              <w:spacing w:after="0"/>
              <w:ind w:left="0"/>
              <w:jc w:val="left"/>
              <w:rPr>
                <w:lang w:eastAsia="x-none"/>
              </w:rPr>
            </w:pPr>
            <w:r w:rsidRPr="000961F5">
              <w:rPr>
                <w:lang w:eastAsia="x-none"/>
              </w:rPr>
              <w:t>[Free text input]</w:t>
            </w:r>
          </w:p>
        </w:tc>
      </w:tr>
    </w:tbl>
    <w:p w14:paraId="336ED338" w14:textId="1C2B10FD" w:rsidR="00185D8D" w:rsidRPr="000961F5" w:rsidRDefault="00185D8D" w:rsidP="000D4F48">
      <w:pPr>
        <w:spacing w:after="0"/>
        <w:ind w:left="0"/>
        <w:jc w:val="left"/>
        <w:rPr>
          <w:lang w:eastAsia="x-none"/>
        </w:rPr>
      </w:pPr>
    </w:p>
    <w:p w14:paraId="46DEC6B1" w14:textId="0A56A53E" w:rsidR="00ED0C80" w:rsidRPr="000961F5" w:rsidRDefault="00ED0C80" w:rsidP="000D4F48">
      <w:pPr>
        <w:spacing w:after="0"/>
        <w:ind w:left="0"/>
        <w:jc w:val="left"/>
        <w:rPr>
          <w:lang w:eastAsia="x-none"/>
        </w:rPr>
      </w:pPr>
      <w:r w:rsidRPr="000961F5">
        <w:rPr>
          <w:lang w:eastAsia="x-none"/>
        </w:rPr>
        <w:t xml:space="preserve">A user may be assigned multiple </w:t>
      </w:r>
      <w:r w:rsidR="001D7510" w:rsidRPr="000961F5">
        <w:rPr>
          <w:lang w:eastAsia="x-none"/>
        </w:rPr>
        <w:t>User_T</w:t>
      </w:r>
      <w:r w:rsidRPr="000961F5">
        <w:rPr>
          <w:lang w:eastAsia="x-none"/>
        </w:rPr>
        <w:t xml:space="preserve">eams, each with a different </w:t>
      </w:r>
      <w:r w:rsidR="001D7510" w:rsidRPr="000961F5">
        <w:rPr>
          <w:lang w:eastAsia="x-none"/>
        </w:rPr>
        <w:t>User_F</w:t>
      </w:r>
      <w:r w:rsidR="001346F6" w:rsidRPr="000961F5">
        <w:rPr>
          <w:lang w:eastAsia="x-none"/>
        </w:rPr>
        <w:t xml:space="preserve">unction. Below is an example of User12345, </w:t>
      </w:r>
      <w:r w:rsidR="00F838C9" w:rsidRPr="000961F5">
        <w:rPr>
          <w:lang w:eastAsia="x-none"/>
        </w:rPr>
        <w:t xml:space="preserve">who has been assigned to two different User_Functions and three separate </w:t>
      </w:r>
      <w:r w:rsidR="001F2CA3" w:rsidRPr="000961F5">
        <w:rPr>
          <w:lang w:eastAsia="x-none"/>
        </w:rPr>
        <w:t>User_T</w:t>
      </w:r>
      <w:r w:rsidR="00F838C9" w:rsidRPr="000961F5">
        <w:rPr>
          <w:lang w:eastAsia="x-none"/>
        </w:rPr>
        <w:t>eams.</w:t>
      </w:r>
    </w:p>
    <w:p w14:paraId="01285939" w14:textId="77777777" w:rsidR="00ED0C80" w:rsidRPr="000961F5" w:rsidRDefault="00ED0C80" w:rsidP="000D4F48">
      <w:pPr>
        <w:spacing w:after="0"/>
        <w:ind w:left="0"/>
        <w:jc w:val="left"/>
        <w:rPr>
          <w:lang w:eastAsia="x-none"/>
        </w:rPr>
      </w:pPr>
    </w:p>
    <w:tbl>
      <w:tblPr>
        <w:tblStyle w:val="TableGrid"/>
        <w:tblW w:w="0" w:type="auto"/>
        <w:tblLook w:val="04A0" w:firstRow="1" w:lastRow="0" w:firstColumn="1" w:lastColumn="0" w:noHBand="0" w:noVBand="1"/>
      </w:tblPr>
      <w:tblGrid>
        <w:gridCol w:w="1134"/>
        <w:gridCol w:w="1134"/>
        <w:gridCol w:w="1603"/>
        <w:gridCol w:w="1417"/>
        <w:gridCol w:w="1134"/>
        <w:gridCol w:w="1701"/>
      </w:tblGrid>
      <w:tr w:rsidR="001F2CA3" w:rsidRPr="000961F5" w14:paraId="38EF660F" w14:textId="2DCF070F" w:rsidTr="004F755F">
        <w:tc>
          <w:tcPr>
            <w:tcW w:w="1134" w:type="dxa"/>
            <w:shd w:val="clear" w:color="auto" w:fill="13426B"/>
          </w:tcPr>
          <w:p w14:paraId="25D4CA70" w14:textId="49903F1A" w:rsidR="001F2CA3" w:rsidRPr="000961F5" w:rsidRDefault="001F2CA3" w:rsidP="00A536CA">
            <w:pPr>
              <w:spacing w:after="0"/>
              <w:ind w:left="0"/>
              <w:jc w:val="left"/>
              <w:rPr>
                <w:b/>
                <w:lang w:eastAsia="x-none"/>
              </w:rPr>
            </w:pPr>
            <w:r w:rsidRPr="000961F5">
              <w:rPr>
                <w:b/>
                <w:lang w:eastAsia="x-none"/>
              </w:rPr>
              <w:t>User</w:t>
            </w:r>
          </w:p>
        </w:tc>
        <w:tc>
          <w:tcPr>
            <w:tcW w:w="1134" w:type="dxa"/>
            <w:shd w:val="clear" w:color="auto" w:fill="13426B"/>
          </w:tcPr>
          <w:p w14:paraId="6F66FCA8" w14:textId="77777777" w:rsidR="001F2CA3" w:rsidRPr="000961F5" w:rsidRDefault="001F2CA3" w:rsidP="00A536CA">
            <w:pPr>
              <w:spacing w:after="0"/>
              <w:ind w:left="0"/>
              <w:jc w:val="left"/>
              <w:rPr>
                <w:b/>
                <w:lang w:eastAsia="x-none"/>
              </w:rPr>
            </w:pPr>
            <w:r w:rsidRPr="000961F5">
              <w:rPr>
                <w:b/>
                <w:lang w:eastAsia="x-none"/>
              </w:rPr>
              <w:t>Company</w:t>
            </w:r>
          </w:p>
        </w:tc>
        <w:tc>
          <w:tcPr>
            <w:tcW w:w="1603" w:type="dxa"/>
            <w:shd w:val="clear" w:color="auto" w:fill="13426B"/>
          </w:tcPr>
          <w:p w14:paraId="5CF7AE4B" w14:textId="77777777" w:rsidR="001F2CA3" w:rsidRPr="000961F5" w:rsidRDefault="001F2CA3" w:rsidP="00A536CA">
            <w:pPr>
              <w:spacing w:after="0"/>
              <w:ind w:left="0"/>
              <w:jc w:val="left"/>
              <w:rPr>
                <w:b/>
                <w:lang w:eastAsia="x-none"/>
              </w:rPr>
            </w:pPr>
            <w:r w:rsidRPr="000961F5">
              <w:rPr>
                <w:b/>
                <w:lang w:eastAsia="x-none"/>
              </w:rPr>
              <w:t>Company_Identity</w:t>
            </w:r>
          </w:p>
        </w:tc>
        <w:tc>
          <w:tcPr>
            <w:tcW w:w="1417" w:type="dxa"/>
            <w:shd w:val="clear" w:color="auto" w:fill="13426B"/>
          </w:tcPr>
          <w:p w14:paraId="24E6576D" w14:textId="360D3964" w:rsidR="001F2CA3" w:rsidRPr="000961F5" w:rsidRDefault="001F2CA3" w:rsidP="00A536CA">
            <w:pPr>
              <w:spacing w:after="0"/>
              <w:ind w:left="0"/>
              <w:jc w:val="left"/>
              <w:rPr>
                <w:b/>
                <w:lang w:eastAsia="x-none"/>
              </w:rPr>
            </w:pPr>
            <w:r w:rsidRPr="000961F5">
              <w:rPr>
                <w:b/>
                <w:lang w:eastAsia="x-none"/>
              </w:rPr>
              <w:t>User_Function</w:t>
            </w:r>
          </w:p>
        </w:tc>
        <w:tc>
          <w:tcPr>
            <w:tcW w:w="1134" w:type="dxa"/>
            <w:shd w:val="clear" w:color="auto" w:fill="13426B"/>
          </w:tcPr>
          <w:p w14:paraId="33B4C4D1" w14:textId="47D7C611" w:rsidR="001F2CA3" w:rsidRPr="000961F5" w:rsidRDefault="001F2CA3" w:rsidP="00A536CA">
            <w:pPr>
              <w:spacing w:after="0"/>
              <w:ind w:left="0"/>
              <w:jc w:val="left"/>
              <w:rPr>
                <w:b/>
                <w:lang w:eastAsia="x-none"/>
              </w:rPr>
            </w:pPr>
            <w:r w:rsidRPr="000961F5">
              <w:rPr>
                <w:b/>
                <w:lang w:eastAsia="x-none"/>
              </w:rPr>
              <w:t>Role_Type</w:t>
            </w:r>
          </w:p>
        </w:tc>
        <w:tc>
          <w:tcPr>
            <w:tcW w:w="1701" w:type="dxa"/>
            <w:shd w:val="clear" w:color="auto" w:fill="13426B"/>
          </w:tcPr>
          <w:p w14:paraId="6C767DBA" w14:textId="0EC12BA3" w:rsidR="001F2CA3" w:rsidRPr="000961F5" w:rsidRDefault="001F2CA3" w:rsidP="00A536CA">
            <w:pPr>
              <w:spacing w:after="0"/>
              <w:ind w:left="0"/>
              <w:jc w:val="left"/>
              <w:rPr>
                <w:b/>
                <w:lang w:eastAsia="x-none"/>
              </w:rPr>
            </w:pPr>
            <w:r w:rsidRPr="000961F5">
              <w:rPr>
                <w:b/>
                <w:lang w:eastAsia="x-none"/>
              </w:rPr>
              <w:t>User_Team</w:t>
            </w:r>
          </w:p>
        </w:tc>
      </w:tr>
      <w:tr w:rsidR="001F2CA3" w:rsidRPr="000961F5" w14:paraId="0CA5AF5D" w14:textId="5F93B63E" w:rsidTr="004F755F">
        <w:tc>
          <w:tcPr>
            <w:tcW w:w="1134" w:type="dxa"/>
          </w:tcPr>
          <w:p w14:paraId="532B2903" w14:textId="77777777" w:rsidR="001F2CA3" w:rsidRPr="000961F5" w:rsidRDefault="001F2CA3" w:rsidP="00A536CA">
            <w:pPr>
              <w:spacing w:after="0"/>
              <w:ind w:left="0"/>
              <w:jc w:val="left"/>
              <w:rPr>
                <w:lang w:eastAsia="x-none"/>
              </w:rPr>
            </w:pPr>
            <w:r w:rsidRPr="000961F5">
              <w:rPr>
                <w:lang w:eastAsia="x-none"/>
              </w:rPr>
              <w:t>User12345</w:t>
            </w:r>
          </w:p>
        </w:tc>
        <w:tc>
          <w:tcPr>
            <w:tcW w:w="1134" w:type="dxa"/>
          </w:tcPr>
          <w:p w14:paraId="39D13095" w14:textId="77777777" w:rsidR="001F2CA3" w:rsidRPr="000961F5" w:rsidRDefault="001F2CA3" w:rsidP="00A536CA">
            <w:pPr>
              <w:spacing w:after="0"/>
              <w:ind w:left="0"/>
              <w:jc w:val="left"/>
              <w:rPr>
                <w:lang w:eastAsia="x-none"/>
              </w:rPr>
            </w:pPr>
            <w:r w:rsidRPr="000961F5">
              <w:rPr>
                <w:lang w:eastAsia="x-none"/>
              </w:rPr>
              <w:t>Bank ABC</w:t>
            </w:r>
          </w:p>
        </w:tc>
        <w:tc>
          <w:tcPr>
            <w:tcW w:w="1603" w:type="dxa"/>
          </w:tcPr>
          <w:p w14:paraId="29418B76" w14:textId="6C11A501" w:rsidR="001F2CA3" w:rsidRPr="000961F5" w:rsidRDefault="000D064D" w:rsidP="00A536CA">
            <w:pPr>
              <w:spacing w:after="0"/>
              <w:ind w:left="0"/>
              <w:jc w:val="left"/>
              <w:rPr>
                <w:lang w:eastAsia="x-none"/>
              </w:rPr>
            </w:pPr>
            <w:r w:rsidRPr="000961F5">
              <w:rPr>
                <w:lang w:eastAsia="x-none"/>
              </w:rPr>
              <w:t>FINI</w:t>
            </w:r>
            <w:r w:rsidR="001F2CA3" w:rsidRPr="000961F5">
              <w:rPr>
                <w:lang w:eastAsia="x-none"/>
              </w:rPr>
              <w:t>Distributor</w:t>
            </w:r>
          </w:p>
        </w:tc>
        <w:tc>
          <w:tcPr>
            <w:tcW w:w="1417" w:type="dxa"/>
          </w:tcPr>
          <w:p w14:paraId="529004B5" w14:textId="77777777" w:rsidR="001F2CA3" w:rsidRPr="000961F5" w:rsidRDefault="001F2CA3" w:rsidP="00A536CA">
            <w:pPr>
              <w:spacing w:after="0"/>
              <w:ind w:left="0"/>
              <w:jc w:val="left"/>
              <w:rPr>
                <w:lang w:eastAsia="x-none"/>
              </w:rPr>
            </w:pPr>
            <w:r w:rsidRPr="000961F5">
              <w:rPr>
                <w:lang w:eastAsia="x-none"/>
              </w:rPr>
              <w:t>EU_Distributor</w:t>
            </w:r>
          </w:p>
        </w:tc>
        <w:tc>
          <w:tcPr>
            <w:tcW w:w="1134" w:type="dxa"/>
          </w:tcPr>
          <w:p w14:paraId="7A118198" w14:textId="77777777" w:rsidR="001F2CA3" w:rsidRPr="000961F5" w:rsidRDefault="001F2CA3" w:rsidP="00A536CA">
            <w:pPr>
              <w:spacing w:after="0"/>
              <w:ind w:left="0"/>
              <w:jc w:val="left"/>
              <w:rPr>
                <w:lang w:eastAsia="x-none"/>
              </w:rPr>
            </w:pPr>
            <w:r w:rsidRPr="000961F5">
              <w:rPr>
                <w:lang w:eastAsia="x-none"/>
              </w:rPr>
              <w:t>Maker</w:t>
            </w:r>
          </w:p>
        </w:tc>
        <w:tc>
          <w:tcPr>
            <w:tcW w:w="1701" w:type="dxa"/>
          </w:tcPr>
          <w:p w14:paraId="6D7686EB" w14:textId="33D2E2C3" w:rsidR="001F2CA3" w:rsidRPr="000961F5" w:rsidRDefault="004F755F" w:rsidP="004F755F">
            <w:pPr>
              <w:spacing w:after="0"/>
              <w:ind w:left="0"/>
              <w:jc w:val="left"/>
              <w:rPr>
                <w:lang w:eastAsia="x-none"/>
              </w:rPr>
            </w:pPr>
            <w:r w:rsidRPr="000961F5">
              <w:rPr>
                <w:lang w:eastAsia="x-none"/>
              </w:rPr>
              <w:t xml:space="preserve">PLA_Team 23 </w:t>
            </w:r>
          </w:p>
        </w:tc>
      </w:tr>
      <w:tr w:rsidR="001F2CA3" w:rsidRPr="000961F5" w14:paraId="556AE978" w14:textId="77777777" w:rsidTr="004F755F">
        <w:tc>
          <w:tcPr>
            <w:tcW w:w="1134" w:type="dxa"/>
          </w:tcPr>
          <w:p w14:paraId="407C8095" w14:textId="18EE5DF9" w:rsidR="001F2CA3" w:rsidRPr="000961F5" w:rsidRDefault="001F2CA3" w:rsidP="001F2CA3">
            <w:pPr>
              <w:spacing w:after="0"/>
              <w:ind w:left="0"/>
              <w:jc w:val="left"/>
              <w:rPr>
                <w:lang w:eastAsia="x-none"/>
              </w:rPr>
            </w:pPr>
            <w:r w:rsidRPr="000961F5">
              <w:rPr>
                <w:lang w:eastAsia="x-none"/>
              </w:rPr>
              <w:t>User12345</w:t>
            </w:r>
          </w:p>
        </w:tc>
        <w:tc>
          <w:tcPr>
            <w:tcW w:w="1134" w:type="dxa"/>
          </w:tcPr>
          <w:p w14:paraId="035DAC79" w14:textId="0B97D0FC" w:rsidR="001F2CA3" w:rsidRPr="000961F5" w:rsidRDefault="001F2CA3" w:rsidP="001F2CA3">
            <w:pPr>
              <w:spacing w:after="0"/>
              <w:ind w:left="0"/>
              <w:jc w:val="left"/>
              <w:rPr>
                <w:lang w:eastAsia="x-none"/>
              </w:rPr>
            </w:pPr>
            <w:r w:rsidRPr="000961F5">
              <w:rPr>
                <w:lang w:eastAsia="x-none"/>
              </w:rPr>
              <w:t>Bank ABC</w:t>
            </w:r>
          </w:p>
        </w:tc>
        <w:tc>
          <w:tcPr>
            <w:tcW w:w="1603" w:type="dxa"/>
          </w:tcPr>
          <w:p w14:paraId="3BAE575A" w14:textId="28C7A2FF" w:rsidR="001F2CA3" w:rsidRPr="000961F5" w:rsidRDefault="001F2CA3" w:rsidP="001F2CA3">
            <w:pPr>
              <w:spacing w:after="0"/>
              <w:ind w:left="0"/>
              <w:jc w:val="left"/>
              <w:rPr>
                <w:lang w:eastAsia="x-none"/>
              </w:rPr>
            </w:pPr>
            <w:r w:rsidRPr="000961F5">
              <w:rPr>
                <w:lang w:eastAsia="x-none"/>
              </w:rPr>
              <w:t>FINIDistributor</w:t>
            </w:r>
          </w:p>
        </w:tc>
        <w:tc>
          <w:tcPr>
            <w:tcW w:w="1417" w:type="dxa"/>
          </w:tcPr>
          <w:p w14:paraId="2A59F6C8" w14:textId="567C3D9F" w:rsidR="001F2CA3" w:rsidRPr="000961F5" w:rsidRDefault="001F2CA3" w:rsidP="001F2CA3">
            <w:pPr>
              <w:spacing w:after="0"/>
              <w:ind w:left="0"/>
              <w:jc w:val="left"/>
              <w:rPr>
                <w:lang w:eastAsia="x-none"/>
              </w:rPr>
            </w:pPr>
            <w:r w:rsidRPr="000961F5">
              <w:rPr>
                <w:lang w:eastAsia="x-none"/>
              </w:rPr>
              <w:t>EU_Distributor</w:t>
            </w:r>
          </w:p>
        </w:tc>
        <w:tc>
          <w:tcPr>
            <w:tcW w:w="1134" w:type="dxa"/>
          </w:tcPr>
          <w:p w14:paraId="585D1D63" w14:textId="6120B199" w:rsidR="001F2CA3" w:rsidRPr="000961F5" w:rsidRDefault="001F2CA3" w:rsidP="001F2CA3">
            <w:pPr>
              <w:spacing w:after="0"/>
              <w:ind w:left="0"/>
              <w:jc w:val="left"/>
              <w:rPr>
                <w:lang w:eastAsia="x-none"/>
              </w:rPr>
            </w:pPr>
            <w:r w:rsidRPr="000961F5">
              <w:rPr>
                <w:lang w:eastAsia="x-none"/>
              </w:rPr>
              <w:t>Enquiry</w:t>
            </w:r>
          </w:p>
        </w:tc>
        <w:tc>
          <w:tcPr>
            <w:tcW w:w="1701" w:type="dxa"/>
          </w:tcPr>
          <w:p w14:paraId="073D4ACA" w14:textId="248364C2" w:rsidR="001F2CA3" w:rsidRPr="000961F5" w:rsidRDefault="004F755F" w:rsidP="001F2CA3">
            <w:pPr>
              <w:spacing w:after="0"/>
              <w:ind w:left="0"/>
              <w:jc w:val="left"/>
              <w:rPr>
                <w:lang w:eastAsia="x-none"/>
              </w:rPr>
            </w:pPr>
            <w:r w:rsidRPr="000961F5">
              <w:rPr>
                <w:lang w:eastAsia="x-none"/>
              </w:rPr>
              <w:t>PLA_Team 19</w:t>
            </w:r>
          </w:p>
        </w:tc>
      </w:tr>
      <w:tr w:rsidR="001F2CA3" w:rsidRPr="000961F5" w14:paraId="73EFB03F" w14:textId="25DBED01" w:rsidTr="004F755F">
        <w:tc>
          <w:tcPr>
            <w:tcW w:w="1134" w:type="dxa"/>
          </w:tcPr>
          <w:p w14:paraId="4B454219" w14:textId="77777777" w:rsidR="001F2CA3" w:rsidRPr="000961F5" w:rsidRDefault="001F2CA3" w:rsidP="001F2CA3">
            <w:pPr>
              <w:spacing w:after="0"/>
              <w:ind w:left="0"/>
              <w:jc w:val="left"/>
              <w:rPr>
                <w:lang w:eastAsia="x-none"/>
              </w:rPr>
            </w:pPr>
            <w:r w:rsidRPr="000961F5">
              <w:rPr>
                <w:lang w:eastAsia="x-none"/>
              </w:rPr>
              <w:t>User12345</w:t>
            </w:r>
          </w:p>
        </w:tc>
        <w:tc>
          <w:tcPr>
            <w:tcW w:w="1134" w:type="dxa"/>
          </w:tcPr>
          <w:p w14:paraId="3B05A594" w14:textId="77777777" w:rsidR="001F2CA3" w:rsidRPr="000961F5" w:rsidRDefault="001F2CA3" w:rsidP="001F2CA3">
            <w:pPr>
              <w:spacing w:after="0"/>
              <w:ind w:left="0"/>
              <w:jc w:val="left"/>
              <w:rPr>
                <w:lang w:eastAsia="x-none"/>
              </w:rPr>
            </w:pPr>
            <w:r w:rsidRPr="000961F5">
              <w:rPr>
                <w:lang w:eastAsia="x-none"/>
              </w:rPr>
              <w:t>Bank ABC</w:t>
            </w:r>
          </w:p>
        </w:tc>
        <w:tc>
          <w:tcPr>
            <w:tcW w:w="1603" w:type="dxa"/>
          </w:tcPr>
          <w:p w14:paraId="62ADF934" w14:textId="5DB4BA7E" w:rsidR="001F2CA3" w:rsidRPr="000961F5" w:rsidRDefault="001F2CA3" w:rsidP="001F2CA3">
            <w:pPr>
              <w:spacing w:after="0"/>
              <w:ind w:left="0"/>
              <w:jc w:val="left"/>
              <w:rPr>
                <w:lang w:eastAsia="x-none"/>
              </w:rPr>
            </w:pPr>
            <w:r w:rsidRPr="000961F5">
              <w:rPr>
                <w:lang w:eastAsia="x-none"/>
              </w:rPr>
              <w:t>FINICP</w:t>
            </w:r>
          </w:p>
        </w:tc>
        <w:tc>
          <w:tcPr>
            <w:tcW w:w="1417" w:type="dxa"/>
          </w:tcPr>
          <w:p w14:paraId="473E22F2" w14:textId="77777777" w:rsidR="001F2CA3" w:rsidRPr="000961F5" w:rsidRDefault="001F2CA3" w:rsidP="001F2CA3">
            <w:pPr>
              <w:spacing w:after="0"/>
              <w:ind w:left="0"/>
              <w:jc w:val="left"/>
              <w:rPr>
                <w:lang w:eastAsia="x-none"/>
              </w:rPr>
            </w:pPr>
            <w:r w:rsidRPr="000961F5">
              <w:rPr>
                <w:lang w:eastAsia="x-none"/>
              </w:rPr>
              <w:t>EU_CPOps</w:t>
            </w:r>
          </w:p>
        </w:tc>
        <w:tc>
          <w:tcPr>
            <w:tcW w:w="1134" w:type="dxa"/>
          </w:tcPr>
          <w:p w14:paraId="35CF7CB3" w14:textId="2CF94868" w:rsidR="001F2CA3" w:rsidRPr="000961F5" w:rsidRDefault="001F2CA3" w:rsidP="001F2CA3">
            <w:pPr>
              <w:spacing w:after="0"/>
              <w:ind w:left="0"/>
              <w:jc w:val="left"/>
              <w:rPr>
                <w:lang w:eastAsia="x-none"/>
              </w:rPr>
            </w:pPr>
            <w:r w:rsidRPr="000961F5">
              <w:rPr>
                <w:lang w:eastAsia="x-none"/>
              </w:rPr>
              <w:t>Checker</w:t>
            </w:r>
          </w:p>
        </w:tc>
        <w:tc>
          <w:tcPr>
            <w:tcW w:w="1701" w:type="dxa"/>
          </w:tcPr>
          <w:p w14:paraId="3220E91D" w14:textId="3188DC23" w:rsidR="001F2CA3" w:rsidRPr="000961F5" w:rsidRDefault="004D265D" w:rsidP="001F2CA3">
            <w:pPr>
              <w:spacing w:after="0"/>
              <w:ind w:left="0"/>
              <w:jc w:val="left"/>
              <w:rPr>
                <w:lang w:eastAsia="x-none"/>
              </w:rPr>
            </w:pPr>
            <w:r w:rsidRPr="000961F5">
              <w:rPr>
                <w:lang w:eastAsia="x-none"/>
              </w:rPr>
              <w:t>GEN_Team 3</w:t>
            </w:r>
          </w:p>
        </w:tc>
      </w:tr>
    </w:tbl>
    <w:p w14:paraId="15E40F48" w14:textId="14858BD9" w:rsidR="007D4EC7" w:rsidRPr="000961F5" w:rsidRDefault="007D4EC7" w:rsidP="000D4F48">
      <w:pPr>
        <w:spacing w:after="0"/>
        <w:ind w:left="0"/>
        <w:jc w:val="left"/>
        <w:rPr>
          <w:lang w:eastAsia="x-none"/>
        </w:rPr>
      </w:pPr>
    </w:p>
    <w:p w14:paraId="14914B34" w14:textId="70E4DAF7" w:rsidR="00683717" w:rsidRPr="000961F5" w:rsidRDefault="00683717" w:rsidP="000D4F48">
      <w:pPr>
        <w:spacing w:after="0"/>
        <w:ind w:left="0"/>
        <w:jc w:val="left"/>
        <w:rPr>
          <w:lang w:eastAsia="x-none"/>
        </w:rPr>
      </w:pPr>
    </w:p>
    <w:p w14:paraId="375F72F6" w14:textId="6A42863E" w:rsidR="00A71BB2" w:rsidRPr="000961F5" w:rsidRDefault="00A71BB2" w:rsidP="00A71BB2">
      <w:pPr>
        <w:pStyle w:val="Heading3"/>
      </w:pPr>
      <w:bookmarkStart w:id="124" w:name="_Toc57799163"/>
      <w:bookmarkStart w:id="125" w:name="_Toc58341722"/>
      <w:bookmarkStart w:id="126" w:name="_Toc58418397"/>
      <w:bookmarkStart w:id="127" w:name="_Toc58602041"/>
      <w:bookmarkStart w:id="128" w:name="_Toc62722874"/>
      <w:bookmarkStart w:id="129" w:name="_Toc65057990"/>
      <w:bookmarkStart w:id="130" w:name="_Toc65138792"/>
      <w:bookmarkStart w:id="131" w:name="_Toc65145772"/>
      <w:r w:rsidRPr="000961F5">
        <w:t>Participant and Access Management</w:t>
      </w:r>
      <w:bookmarkEnd w:id="124"/>
      <w:bookmarkEnd w:id="125"/>
      <w:bookmarkEnd w:id="126"/>
      <w:bookmarkEnd w:id="127"/>
      <w:bookmarkEnd w:id="128"/>
      <w:bookmarkEnd w:id="129"/>
      <w:bookmarkEnd w:id="130"/>
      <w:bookmarkEnd w:id="131"/>
    </w:p>
    <w:p w14:paraId="181F2D0E" w14:textId="77777777" w:rsidR="00CB2566" w:rsidRPr="000961F5" w:rsidRDefault="00CB2566" w:rsidP="000D4F48">
      <w:pPr>
        <w:spacing w:after="0"/>
        <w:ind w:left="0"/>
        <w:jc w:val="left"/>
        <w:rPr>
          <w:lang w:eastAsia="x-none"/>
        </w:rPr>
      </w:pPr>
    </w:p>
    <w:p w14:paraId="68F09F7D" w14:textId="445B9B93" w:rsidR="00944689" w:rsidRPr="000961F5" w:rsidRDefault="009D3F2E" w:rsidP="000D4F48">
      <w:pPr>
        <w:spacing w:after="0"/>
        <w:ind w:left="0"/>
        <w:jc w:val="left"/>
        <w:rPr>
          <w:lang w:eastAsia="x-none"/>
        </w:rPr>
      </w:pPr>
      <w:r w:rsidRPr="000961F5">
        <w:rPr>
          <w:lang w:eastAsia="x-none"/>
        </w:rPr>
        <w:t>A user’s access to FINI’s functions are se</w:t>
      </w:r>
      <w:r w:rsidR="00944689" w:rsidRPr="000961F5">
        <w:rPr>
          <w:lang w:eastAsia="x-none"/>
        </w:rPr>
        <w:t>gregated into two types:</w:t>
      </w:r>
    </w:p>
    <w:p w14:paraId="5A4E11B3" w14:textId="5414E9D4" w:rsidR="00944689" w:rsidRPr="000961F5" w:rsidRDefault="00944689" w:rsidP="000D4F48">
      <w:pPr>
        <w:spacing w:after="0"/>
        <w:ind w:left="0"/>
        <w:jc w:val="left"/>
        <w:rPr>
          <w:lang w:eastAsia="x-none"/>
        </w:rPr>
      </w:pPr>
    </w:p>
    <w:tbl>
      <w:tblPr>
        <w:tblStyle w:val="TableGrid"/>
        <w:tblW w:w="10289" w:type="dxa"/>
        <w:tblLook w:val="04A0" w:firstRow="1" w:lastRow="0" w:firstColumn="1" w:lastColumn="0" w:noHBand="0" w:noVBand="1"/>
      </w:tblPr>
      <w:tblGrid>
        <w:gridCol w:w="1701"/>
        <w:gridCol w:w="3486"/>
        <w:gridCol w:w="5102"/>
      </w:tblGrid>
      <w:tr w:rsidR="003076F6" w:rsidRPr="000961F5" w14:paraId="1CAFFE59" w14:textId="77777777" w:rsidTr="003076F6">
        <w:tc>
          <w:tcPr>
            <w:tcW w:w="1701" w:type="dxa"/>
            <w:shd w:val="clear" w:color="auto" w:fill="13426B"/>
          </w:tcPr>
          <w:p w14:paraId="15F080F7" w14:textId="37624D52" w:rsidR="00944689" w:rsidRPr="000961F5" w:rsidRDefault="00A87D68" w:rsidP="00A87D68">
            <w:pPr>
              <w:spacing w:after="0"/>
              <w:ind w:left="0"/>
              <w:jc w:val="left"/>
              <w:rPr>
                <w:b/>
                <w:lang w:eastAsia="x-none"/>
              </w:rPr>
            </w:pPr>
            <w:r w:rsidRPr="000961F5">
              <w:rPr>
                <w:b/>
                <w:lang w:eastAsia="x-none"/>
              </w:rPr>
              <w:t>Function restricted</w:t>
            </w:r>
            <w:r w:rsidR="00944689" w:rsidRPr="000961F5">
              <w:rPr>
                <w:b/>
                <w:lang w:eastAsia="x-none"/>
              </w:rPr>
              <w:t xml:space="preserve"> by User_Teams</w:t>
            </w:r>
          </w:p>
        </w:tc>
        <w:tc>
          <w:tcPr>
            <w:tcW w:w="3486" w:type="dxa"/>
            <w:shd w:val="clear" w:color="auto" w:fill="13426B"/>
          </w:tcPr>
          <w:p w14:paraId="469035EF" w14:textId="08F0D111" w:rsidR="00944689" w:rsidRPr="000961F5" w:rsidRDefault="00944689" w:rsidP="000D4F48">
            <w:pPr>
              <w:spacing w:after="0"/>
              <w:ind w:left="0"/>
              <w:jc w:val="left"/>
              <w:rPr>
                <w:b/>
                <w:lang w:eastAsia="x-none"/>
              </w:rPr>
            </w:pPr>
            <w:r w:rsidRPr="000961F5">
              <w:rPr>
                <w:b/>
                <w:lang w:eastAsia="x-none"/>
              </w:rPr>
              <w:t>Description</w:t>
            </w:r>
          </w:p>
        </w:tc>
        <w:tc>
          <w:tcPr>
            <w:tcW w:w="5102" w:type="dxa"/>
            <w:shd w:val="clear" w:color="auto" w:fill="13426B"/>
          </w:tcPr>
          <w:p w14:paraId="2571E020" w14:textId="1650F43D" w:rsidR="00944689" w:rsidRPr="000961F5" w:rsidRDefault="003076F6" w:rsidP="000D4F48">
            <w:pPr>
              <w:spacing w:after="0"/>
              <w:ind w:left="0"/>
              <w:jc w:val="left"/>
              <w:rPr>
                <w:b/>
                <w:lang w:eastAsia="x-none"/>
              </w:rPr>
            </w:pPr>
            <w:r w:rsidRPr="000961F5">
              <w:rPr>
                <w:b/>
                <w:lang w:eastAsia="x-none"/>
              </w:rPr>
              <w:t>Example(s)</w:t>
            </w:r>
          </w:p>
        </w:tc>
      </w:tr>
      <w:tr w:rsidR="00944689" w:rsidRPr="000961F5" w14:paraId="7AEBB9CB" w14:textId="77777777" w:rsidTr="003076F6">
        <w:tc>
          <w:tcPr>
            <w:tcW w:w="1701" w:type="dxa"/>
          </w:tcPr>
          <w:p w14:paraId="26BD6431" w14:textId="1AA0D36B" w:rsidR="00944689" w:rsidRPr="000961F5" w:rsidRDefault="004A1EE4" w:rsidP="000D4F48">
            <w:pPr>
              <w:spacing w:after="0"/>
              <w:ind w:left="0"/>
              <w:jc w:val="left"/>
              <w:rPr>
                <w:lang w:eastAsia="x-none"/>
              </w:rPr>
            </w:pPr>
            <w:r w:rsidRPr="000961F5">
              <w:rPr>
                <w:lang w:eastAsia="x-none"/>
              </w:rPr>
              <w:t>No</w:t>
            </w:r>
          </w:p>
        </w:tc>
        <w:tc>
          <w:tcPr>
            <w:tcW w:w="3486" w:type="dxa"/>
          </w:tcPr>
          <w:p w14:paraId="4AB966B2" w14:textId="68406D4C" w:rsidR="00944689" w:rsidRPr="000961F5" w:rsidRDefault="005C1E9A" w:rsidP="005C1E9A">
            <w:pPr>
              <w:spacing w:after="0"/>
              <w:ind w:left="0"/>
              <w:jc w:val="left"/>
              <w:rPr>
                <w:lang w:eastAsia="x-none"/>
              </w:rPr>
            </w:pPr>
            <w:r w:rsidRPr="000961F5">
              <w:rPr>
                <w:lang w:eastAsia="x-none"/>
              </w:rPr>
              <w:t xml:space="preserve">All users with the relevant </w:t>
            </w:r>
            <w:r w:rsidR="000A377A" w:rsidRPr="000961F5">
              <w:rPr>
                <w:lang w:eastAsia="x-none"/>
              </w:rPr>
              <w:t xml:space="preserve">functional </w:t>
            </w:r>
            <w:r w:rsidRPr="000961F5">
              <w:rPr>
                <w:lang w:eastAsia="x-none"/>
              </w:rPr>
              <w:t xml:space="preserve">attributes may access </w:t>
            </w:r>
            <w:r w:rsidR="000A377A" w:rsidRPr="000961F5">
              <w:rPr>
                <w:lang w:eastAsia="x-none"/>
              </w:rPr>
              <w:t>the FINI function</w:t>
            </w:r>
          </w:p>
        </w:tc>
        <w:tc>
          <w:tcPr>
            <w:tcW w:w="5102" w:type="dxa"/>
          </w:tcPr>
          <w:p w14:paraId="57E2D2F8" w14:textId="686509AF" w:rsidR="003076F6" w:rsidRPr="000961F5" w:rsidRDefault="003076F6" w:rsidP="005C1E9A">
            <w:pPr>
              <w:spacing w:after="0"/>
              <w:ind w:left="0"/>
              <w:jc w:val="left"/>
              <w:rPr>
                <w:lang w:eastAsia="x-none"/>
              </w:rPr>
            </w:pPr>
            <w:r w:rsidRPr="000961F5">
              <w:rPr>
                <w:lang w:eastAsia="x-none"/>
              </w:rPr>
              <w:t>Non-process critical workflows:</w:t>
            </w:r>
          </w:p>
          <w:p w14:paraId="7601B84A" w14:textId="6EC78D17" w:rsidR="005C1E9A" w:rsidRPr="000961F5" w:rsidRDefault="005C1E9A" w:rsidP="002E07D6">
            <w:pPr>
              <w:pStyle w:val="ListParagraph"/>
              <w:numPr>
                <w:ilvl w:val="0"/>
                <w:numId w:val="23"/>
              </w:numPr>
              <w:spacing w:after="0"/>
              <w:ind w:leftChars="0"/>
              <w:jc w:val="left"/>
              <w:rPr>
                <w:lang w:eastAsia="x-none"/>
              </w:rPr>
            </w:pPr>
            <w:r w:rsidRPr="000961F5">
              <w:rPr>
                <w:b/>
                <w:lang w:eastAsia="x-none"/>
              </w:rPr>
              <w:t>Submitting EIPO applications</w:t>
            </w:r>
            <w:r w:rsidRPr="000961F5">
              <w:rPr>
                <w:lang w:eastAsia="x-none"/>
              </w:rPr>
              <w:t xml:space="preserve"> – all users with either the “EU_CPOps” or “EU_S</w:t>
            </w:r>
            <w:r w:rsidR="00795A8E" w:rsidRPr="000961F5">
              <w:rPr>
                <w:lang w:eastAsia="x-none"/>
              </w:rPr>
              <w:t>hare</w:t>
            </w:r>
            <w:r w:rsidRPr="000961F5">
              <w:rPr>
                <w:lang w:eastAsia="x-none"/>
              </w:rPr>
              <w:t>R</w:t>
            </w:r>
            <w:r w:rsidR="00795A8E" w:rsidRPr="000961F5">
              <w:rPr>
                <w:lang w:eastAsia="x-none"/>
              </w:rPr>
              <w:t>eg</w:t>
            </w:r>
            <w:r w:rsidRPr="000961F5">
              <w:rPr>
                <w:lang w:eastAsia="x-none"/>
              </w:rPr>
              <w:t>Ops” attributes may perform this function</w:t>
            </w:r>
          </w:p>
          <w:p w14:paraId="45A58BA9" w14:textId="0B625EFD" w:rsidR="00944689" w:rsidRPr="000961F5" w:rsidRDefault="00944689" w:rsidP="003076F6">
            <w:pPr>
              <w:spacing w:after="0"/>
              <w:ind w:left="0"/>
              <w:jc w:val="left"/>
              <w:rPr>
                <w:lang w:eastAsia="x-none"/>
              </w:rPr>
            </w:pPr>
          </w:p>
        </w:tc>
      </w:tr>
      <w:tr w:rsidR="00944689" w:rsidRPr="000961F5" w14:paraId="3086BF83" w14:textId="77777777" w:rsidTr="003076F6">
        <w:tc>
          <w:tcPr>
            <w:tcW w:w="1701" w:type="dxa"/>
          </w:tcPr>
          <w:p w14:paraId="40439410" w14:textId="4C413564" w:rsidR="00944689" w:rsidRPr="000961F5" w:rsidRDefault="004A1EE4" w:rsidP="000D4F48">
            <w:pPr>
              <w:spacing w:after="0"/>
              <w:ind w:left="0"/>
              <w:jc w:val="left"/>
              <w:rPr>
                <w:lang w:eastAsia="x-none"/>
              </w:rPr>
            </w:pPr>
            <w:r w:rsidRPr="000961F5">
              <w:rPr>
                <w:lang w:eastAsia="x-none"/>
              </w:rPr>
              <w:lastRenderedPageBreak/>
              <w:t>Yes</w:t>
            </w:r>
          </w:p>
        </w:tc>
        <w:tc>
          <w:tcPr>
            <w:tcW w:w="3486" w:type="dxa"/>
          </w:tcPr>
          <w:p w14:paraId="7B93F244" w14:textId="76C85364" w:rsidR="00944689" w:rsidRPr="000961F5" w:rsidRDefault="00944689" w:rsidP="000A377A">
            <w:pPr>
              <w:spacing w:after="0"/>
              <w:ind w:left="0"/>
              <w:jc w:val="left"/>
              <w:rPr>
                <w:lang w:eastAsia="x-none"/>
              </w:rPr>
            </w:pPr>
            <w:r w:rsidRPr="000961F5">
              <w:rPr>
                <w:lang w:eastAsia="x-none"/>
              </w:rPr>
              <w:t xml:space="preserve">Only users </w:t>
            </w:r>
            <w:r w:rsidR="000A377A" w:rsidRPr="000961F5">
              <w:rPr>
                <w:lang w:eastAsia="x-none"/>
              </w:rPr>
              <w:t xml:space="preserve">with the relevant functional attributes AND </w:t>
            </w:r>
            <w:r w:rsidR="00E0597B" w:rsidRPr="000961F5">
              <w:rPr>
                <w:lang w:eastAsia="x-none"/>
              </w:rPr>
              <w:t>specific user team</w:t>
            </w:r>
            <w:r w:rsidR="005C1E9A" w:rsidRPr="000961F5">
              <w:rPr>
                <w:lang w:eastAsia="x-none"/>
              </w:rPr>
              <w:t xml:space="preserve"> may access </w:t>
            </w:r>
            <w:r w:rsidR="000A377A" w:rsidRPr="000961F5">
              <w:rPr>
                <w:lang w:eastAsia="x-none"/>
              </w:rPr>
              <w:t>the FINI function</w:t>
            </w:r>
          </w:p>
        </w:tc>
        <w:tc>
          <w:tcPr>
            <w:tcW w:w="5102" w:type="dxa"/>
          </w:tcPr>
          <w:p w14:paraId="4883FFD5" w14:textId="002D8E4C" w:rsidR="003076F6" w:rsidRPr="000961F5" w:rsidRDefault="003076F6" w:rsidP="000D4F48">
            <w:pPr>
              <w:spacing w:after="0"/>
              <w:ind w:left="0"/>
              <w:jc w:val="left"/>
              <w:rPr>
                <w:lang w:eastAsia="x-none"/>
              </w:rPr>
            </w:pPr>
            <w:r w:rsidRPr="000961F5">
              <w:rPr>
                <w:lang w:eastAsia="x-none"/>
              </w:rPr>
              <w:t>Process critical workflows:</w:t>
            </w:r>
          </w:p>
          <w:p w14:paraId="52DC185A" w14:textId="3FD92E5D" w:rsidR="003076F6" w:rsidRPr="000961F5" w:rsidRDefault="003076F6" w:rsidP="002E07D6">
            <w:pPr>
              <w:pStyle w:val="ListParagraph"/>
              <w:numPr>
                <w:ilvl w:val="0"/>
                <w:numId w:val="22"/>
              </w:numPr>
              <w:spacing w:after="0"/>
              <w:ind w:leftChars="0"/>
              <w:jc w:val="left"/>
              <w:rPr>
                <w:lang w:eastAsia="x-none"/>
              </w:rPr>
            </w:pPr>
            <w:r w:rsidRPr="000961F5">
              <w:rPr>
                <w:b/>
                <w:lang w:eastAsia="x-none"/>
              </w:rPr>
              <w:t xml:space="preserve">Confirming the final size of the institutional offer </w:t>
            </w:r>
            <w:r w:rsidR="00E0597B" w:rsidRPr="000961F5">
              <w:rPr>
                <w:lang w:eastAsia="x-none"/>
              </w:rPr>
              <w:t>– only a specific user team (limited by the attributes below / assigned at IPO initiation) may perform the this function</w:t>
            </w:r>
            <w:r w:rsidRPr="000961F5">
              <w:rPr>
                <w:lang w:eastAsia="x-none"/>
              </w:rPr>
              <w:br/>
            </w:r>
          </w:p>
          <w:tbl>
            <w:tblPr>
              <w:tblStyle w:val="TableGrid"/>
              <w:tblW w:w="0" w:type="auto"/>
              <w:tblInd w:w="360" w:type="dxa"/>
              <w:tblLook w:val="04A0" w:firstRow="1" w:lastRow="0" w:firstColumn="1" w:lastColumn="0" w:noHBand="0" w:noVBand="1"/>
            </w:tblPr>
            <w:tblGrid>
              <w:gridCol w:w="1436"/>
              <w:gridCol w:w="1603"/>
              <w:gridCol w:w="1461"/>
            </w:tblGrid>
            <w:tr w:rsidR="003076F6" w:rsidRPr="000961F5" w14:paraId="735DD8C7" w14:textId="77777777" w:rsidTr="003076F6">
              <w:tc>
                <w:tcPr>
                  <w:tcW w:w="1436" w:type="dxa"/>
                  <w:shd w:val="clear" w:color="auto" w:fill="426788"/>
                </w:tcPr>
                <w:p w14:paraId="241927DB" w14:textId="0D742A24" w:rsidR="003076F6" w:rsidRPr="000961F5" w:rsidRDefault="003076F6" w:rsidP="003076F6">
                  <w:pPr>
                    <w:spacing w:after="0"/>
                    <w:ind w:left="0"/>
                    <w:jc w:val="left"/>
                    <w:rPr>
                      <w:b/>
                      <w:color w:val="FFFFFF" w:themeColor="background1"/>
                      <w:lang w:eastAsia="x-none"/>
                    </w:rPr>
                  </w:pPr>
                  <w:r w:rsidRPr="000961F5">
                    <w:rPr>
                      <w:b/>
                      <w:color w:val="FFFFFF" w:themeColor="background1"/>
                      <w:lang w:eastAsia="x-none"/>
                    </w:rPr>
                    <w:t>User_Team</w:t>
                  </w:r>
                </w:p>
              </w:tc>
              <w:tc>
                <w:tcPr>
                  <w:tcW w:w="1436" w:type="dxa"/>
                  <w:shd w:val="clear" w:color="auto" w:fill="426788"/>
                </w:tcPr>
                <w:p w14:paraId="741AB5BA" w14:textId="1EC66499" w:rsidR="003076F6" w:rsidRPr="000961F5" w:rsidRDefault="003076F6" w:rsidP="003076F6">
                  <w:pPr>
                    <w:spacing w:after="0"/>
                    <w:ind w:left="0"/>
                    <w:jc w:val="left"/>
                    <w:rPr>
                      <w:b/>
                      <w:color w:val="FFFFFF" w:themeColor="background1"/>
                      <w:lang w:eastAsia="x-none"/>
                    </w:rPr>
                  </w:pPr>
                  <w:r w:rsidRPr="000961F5">
                    <w:rPr>
                      <w:b/>
                      <w:color w:val="FFFFFF" w:themeColor="background1"/>
                      <w:lang w:eastAsia="x-none"/>
                    </w:rPr>
                    <w:t>Company_Identity</w:t>
                  </w:r>
                </w:p>
              </w:tc>
              <w:tc>
                <w:tcPr>
                  <w:tcW w:w="1437" w:type="dxa"/>
                  <w:shd w:val="clear" w:color="auto" w:fill="426788"/>
                </w:tcPr>
                <w:p w14:paraId="3FBA911D" w14:textId="628F4612" w:rsidR="003076F6" w:rsidRPr="000961F5" w:rsidRDefault="003076F6" w:rsidP="003076F6">
                  <w:pPr>
                    <w:spacing w:after="0"/>
                    <w:ind w:left="0"/>
                    <w:jc w:val="left"/>
                    <w:rPr>
                      <w:b/>
                      <w:color w:val="FFFFFF" w:themeColor="background1"/>
                      <w:lang w:eastAsia="x-none"/>
                    </w:rPr>
                  </w:pPr>
                  <w:r w:rsidRPr="000961F5">
                    <w:rPr>
                      <w:b/>
                      <w:color w:val="FFFFFF" w:themeColor="background1"/>
                      <w:lang w:eastAsia="x-none"/>
                    </w:rPr>
                    <w:t>User_Function</w:t>
                  </w:r>
                </w:p>
              </w:tc>
            </w:tr>
            <w:tr w:rsidR="003076F6" w:rsidRPr="000961F5" w14:paraId="461CF741" w14:textId="77777777" w:rsidTr="003076F6">
              <w:tc>
                <w:tcPr>
                  <w:tcW w:w="1436" w:type="dxa"/>
                </w:tcPr>
                <w:p w14:paraId="725242ED" w14:textId="7A7F361C" w:rsidR="003076F6" w:rsidRPr="000961F5" w:rsidRDefault="003076F6" w:rsidP="003076F6">
                  <w:pPr>
                    <w:spacing w:after="0"/>
                    <w:ind w:left="0"/>
                    <w:jc w:val="left"/>
                    <w:rPr>
                      <w:lang w:eastAsia="x-none"/>
                    </w:rPr>
                  </w:pPr>
                  <w:r w:rsidRPr="000961F5">
                    <w:rPr>
                      <w:lang w:eastAsia="x-none"/>
                    </w:rPr>
                    <w:t>“PLA”</w:t>
                  </w:r>
                </w:p>
              </w:tc>
              <w:tc>
                <w:tcPr>
                  <w:tcW w:w="1436" w:type="dxa"/>
                </w:tcPr>
                <w:p w14:paraId="58DE6905" w14:textId="2C66026C" w:rsidR="003076F6" w:rsidRPr="000961F5" w:rsidRDefault="000D064D" w:rsidP="003076F6">
                  <w:pPr>
                    <w:spacing w:after="0"/>
                    <w:ind w:left="0"/>
                    <w:jc w:val="left"/>
                    <w:rPr>
                      <w:lang w:eastAsia="x-none"/>
                    </w:rPr>
                  </w:pPr>
                  <w:r w:rsidRPr="000961F5">
                    <w:rPr>
                      <w:lang w:eastAsia="x-none"/>
                    </w:rPr>
                    <w:t>“FINI</w:t>
                  </w:r>
                  <w:r w:rsidR="003076F6" w:rsidRPr="000961F5">
                    <w:rPr>
                      <w:lang w:eastAsia="x-none"/>
                    </w:rPr>
                    <w:t>LeadBroker”</w:t>
                  </w:r>
                </w:p>
              </w:tc>
              <w:tc>
                <w:tcPr>
                  <w:tcW w:w="1437" w:type="dxa"/>
                </w:tcPr>
                <w:p w14:paraId="676FC672" w14:textId="20C53B03" w:rsidR="003076F6" w:rsidRPr="000961F5" w:rsidRDefault="003076F6" w:rsidP="003076F6">
                  <w:pPr>
                    <w:spacing w:after="0"/>
                    <w:ind w:left="0"/>
                    <w:jc w:val="left"/>
                    <w:rPr>
                      <w:lang w:eastAsia="x-none"/>
                    </w:rPr>
                  </w:pPr>
                  <w:r w:rsidRPr="000961F5">
                    <w:rPr>
                      <w:lang w:eastAsia="x-none"/>
                    </w:rPr>
                    <w:t>“EU_LeadBroker”</w:t>
                  </w:r>
                </w:p>
              </w:tc>
            </w:tr>
          </w:tbl>
          <w:p w14:paraId="4808253E" w14:textId="77777777" w:rsidR="00944689" w:rsidRPr="000961F5" w:rsidRDefault="00944689" w:rsidP="00E0597B">
            <w:pPr>
              <w:pStyle w:val="ListParagraph"/>
              <w:spacing w:after="0"/>
              <w:ind w:leftChars="0" w:left="360"/>
              <w:jc w:val="left"/>
              <w:rPr>
                <w:lang w:eastAsia="x-none"/>
              </w:rPr>
            </w:pPr>
          </w:p>
          <w:p w14:paraId="75C20D57" w14:textId="4A194F68" w:rsidR="00B1029C" w:rsidRPr="000961F5" w:rsidRDefault="00B1029C" w:rsidP="00E0597B">
            <w:pPr>
              <w:pStyle w:val="ListParagraph"/>
              <w:spacing w:after="0"/>
              <w:ind w:leftChars="0" w:left="360"/>
              <w:jc w:val="left"/>
              <w:rPr>
                <w:lang w:eastAsia="x-none"/>
              </w:rPr>
            </w:pPr>
          </w:p>
        </w:tc>
      </w:tr>
    </w:tbl>
    <w:p w14:paraId="07E464E2" w14:textId="2DEBBCBD" w:rsidR="009D3F2E" w:rsidRPr="000961F5" w:rsidRDefault="009D3F2E" w:rsidP="000D4F48">
      <w:pPr>
        <w:spacing w:after="0"/>
        <w:ind w:left="0"/>
        <w:jc w:val="left"/>
        <w:rPr>
          <w:lang w:eastAsia="x-none"/>
        </w:rPr>
      </w:pPr>
    </w:p>
    <w:p w14:paraId="5125D5BD" w14:textId="5979ABE5" w:rsidR="009D3F2E" w:rsidRPr="000961F5" w:rsidRDefault="009D3F2E" w:rsidP="000D4F48">
      <w:pPr>
        <w:spacing w:after="0"/>
        <w:ind w:left="0"/>
        <w:jc w:val="left"/>
        <w:rPr>
          <w:lang w:eastAsia="x-none"/>
        </w:rPr>
      </w:pPr>
      <w:r w:rsidRPr="000961F5">
        <w:rPr>
          <w:lang w:eastAsia="x-none"/>
        </w:rPr>
        <w:t xml:space="preserve">A </w:t>
      </w:r>
      <w:r w:rsidR="00612DFE" w:rsidRPr="000961F5">
        <w:rPr>
          <w:lang w:eastAsia="x-none"/>
        </w:rPr>
        <w:t xml:space="preserve">breakdown by user function </w:t>
      </w:r>
      <w:r w:rsidR="00944689" w:rsidRPr="000961F5">
        <w:rPr>
          <w:lang w:eastAsia="x-none"/>
        </w:rPr>
        <w:t>and whether each function is restricted by user_team can be found in the .xlsx file below:</w:t>
      </w:r>
    </w:p>
    <w:p w14:paraId="0CC34FDE" w14:textId="4D00F187" w:rsidR="009D3F2E" w:rsidRPr="000961F5" w:rsidRDefault="009D3F2E" w:rsidP="000D4F48">
      <w:pPr>
        <w:spacing w:after="0"/>
        <w:ind w:left="0"/>
        <w:jc w:val="left"/>
        <w:rPr>
          <w:lang w:eastAsia="x-none"/>
        </w:rPr>
      </w:pPr>
    </w:p>
    <w:bookmarkStart w:id="132" w:name="_MON_1668358737"/>
    <w:bookmarkEnd w:id="132"/>
    <w:p w14:paraId="0645FE29" w14:textId="0A1A585A" w:rsidR="009D3F2E" w:rsidRPr="000961F5" w:rsidRDefault="00FB7FAA" w:rsidP="000D4F48">
      <w:pPr>
        <w:spacing w:after="0"/>
        <w:ind w:left="0"/>
        <w:jc w:val="left"/>
        <w:rPr>
          <w:lang w:eastAsia="x-none"/>
        </w:rPr>
      </w:pPr>
      <w:r w:rsidRPr="00381BCA">
        <w:rPr>
          <w:lang w:eastAsia="x-none"/>
        </w:rPr>
        <w:object w:dxaOrig="1532" w:dyaOrig="998" w14:anchorId="73F22936">
          <v:shape id="_x0000_i1026" type="#_x0000_t75" style="width:79.15pt;height:50.6pt" o:ole="">
            <v:imagedata r:id="rId20" o:title=""/>
          </v:shape>
          <o:OLEObject Type="Embed" ProgID="Excel.Sheet.12" ShapeID="_x0000_i1026" DrawAspect="Icon" ObjectID="_1676184146" r:id="rId21"/>
        </w:object>
      </w:r>
    </w:p>
    <w:p w14:paraId="374E61F3" w14:textId="6F90D61F" w:rsidR="00795A8E" w:rsidRPr="000961F5" w:rsidRDefault="009D75D0">
      <w:pPr>
        <w:spacing w:after="0"/>
        <w:ind w:left="0"/>
        <w:jc w:val="left"/>
        <w:rPr>
          <w:lang w:eastAsia="x-none"/>
        </w:rPr>
      </w:pPr>
      <w:r w:rsidRPr="000961F5">
        <w:rPr>
          <w:lang w:eastAsia="x-none"/>
        </w:rPr>
        <w:t>`</w:t>
      </w:r>
    </w:p>
    <w:p w14:paraId="4F92A5EF" w14:textId="7369D600" w:rsidR="00E2272B" w:rsidRPr="000961F5" w:rsidRDefault="005606EE" w:rsidP="005606EE">
      <w:pPr>
        <w:pStyle w:val="Heading3"/>
      </w:pPr>
      <w:bookmarkStart w:id="133" w:name="_Toc57799164"/>
      <w:bookmarkStart w:id="134" w:name="_Toc58341723"/>
      <w:bookmarkStart w:id="135" w:name="_Toc58418398"/>
      <w:bookmarkStart w:id="136" w:name="_Toc58602042"/>
      <w:bookmarkStart w:id="137" w:name="_Toc62722875"/>
      <w:bookmarkStart w:id="138" w:name="_Toc65057991"/>
      <w:bookmarkStart w:id="139" w:name="_Toc65138793"/>
      <w:bookmarkStart w:id="140" w:name="_Toc65145773"/>
      <w:bookmarkEnd w:id="2"/>
      <w:bookmarkEnd w:id="3"/>
      <w:bookmarkEnd w:id="4"/>
      <w:r w:rsidRPr="000961F5">
        <w:t>IPO Initiation and Reference Data Management</w:t>
      </w:r>
      <w:bookmarkEnd w:id="133"/>
      <w:bookmarkEnd w:id="134"/>
      <w:bookmarkEnd w:id="135"/>
      <w:bookmarkEnd w:id="136"/>
      <w:bookmarkEnd w:id="137"/>
      <w:bookmarkEnd w:id="138"/>
      <w:bookmarkEnd w:id="139"/>
      <w:bookmarkEnd w:id="140"/>
    </w:p>
    <w:p w14:paraId="6A30262C" w14:textId="6D3EA29D" w:rsidR="005606EE" w:rsidRPr="000961F5" w:rsidRDefault="005606EE" w:rsidP="004833D0">
      <w:pPr>
        <w:ind w:left="0"/>
        <w:jc w:val="left"/>
      </w:pPr>
    </w:p>
    <w:p w14:paraId="6C9B6B71" w14:textId="0206F9C2" w:rsidR="00893054" w:rsidRPr="000961F5" w:rsidRDefault="00893054" w:rsidP="00893054">
      <w:pPr>
        <w:ind w:left="0"/>
        <w:rPr>
          <w:lang w:eastAsia="x-none"/>
        </w:rPr>
      </w:pPr>
      <w:r w:rsidRPr="000961F5">
        <w:rPr>
          <w:lang w:eastAsia="x-none"/>
        </w:rPr>
        <w:t xml:space="preserve">The purpose for this module is to create </w:t>
      </w:r>
      <w:r w:rsidR="00B226AA" w:rsidRPr="000961F5">
        <w:rPr>
          <w:lang w:eastAsia="x-none"/>
        </w:rPr>
        <w:t xml:space="preserve">on the FINI system different </w:t>
      </w:r>
      <w:r w:rsidRPr="000961F5">
        <w:rPr>
          <w:lang w:eastAsia="x-none"/>
        </w:rPr>
        <w:t>IPO</w:t>
      </w:r>
      <w:r w:rsidR="00CF2E19" w:rsidRPr="000961F5">
        <w:rPr>
          <w:lang w:eastAsia="x-none"/>
        </w:rPr>
        <w:t xml:space="preserve"> cases</w:t>
      </w:r>
      <w:r w:rsidR="00B226AA" w:rsidRPr="000961F5">
        <w:rPr>
          <w:lang w:eastAsia="x-none"/>
        </w:rPr>
        <w:t>, whose</w:t>
      </w:r>
      <w:r w:rsidRPr="000961F5">
        <w:rPr>
          <w:lang w:eastAsia="x-none"/>
        </w:rPr>
        <w:t xml:space="preserve"> </w:t>
      </w:r>
      <w:r w:rsidR="00CF2E19" w:rsidRPr="000961F5">
        <w:rPr>
          <w:lang w:eastAsia="x-none"/>
        </w:rPr>
        <w:t xml:space="preserve">workflow comprises an </w:t>
      </w:r>
      <w:r w:rsidRPr="000961F5">
        <w:rPr>
          <w:lang w:eastAsia="x-none"/>
        </w:rPr>
        <w:t xml:space="preserve">e-form </w:t>
      </w:r>
      <w:r w:rsidR="00CF2E19" w:rsidRPr="000961F5">
        <w:rPr>
          <w:lang w:eastAsia="x-none"/>
        </w:rPr>
        <w:t xml:space="preserve">covering </w:t>
      </w:r>
      <w:r w:rsidRPr="000961F5">
        <w:rPr>
          <w:lang w:eastAsia="x-none"/>
        </w:rPr>
        <w:t>9 sections:</w:t>
      </w:r>
    </w:p>
    <w:p w14:paraId="2175CFC1" w14:textId="77777777" w:rsidR="00893054" w:rsidRPr="000961F5" w:rsidRDefault="00893054" w:rsidP="00893054">
      <w:pPr>
        <w:ind w:left="0"/>
        <w:rPr>
          <w:lang w:eastAsia="x-none"/>
        </w:rPr>
      </w:pPr>
    </w:p>
    <w:tbl>
      <w:tblPr>
        <w:tblStyle w:val="TableGrid3"/>
        <w:tblpPr w:leftFromText="180" w:rightFromText="180" w:vertAnchor="text" w:tblpY="1"/>
        <w:tblOverlap w:val="never"/>
        <w:tblW w:w="8818" w:type="dxa"/>
        <w:tblLook w:val="04A0" w:firstRow="1" w:lastRow="0" w:firstColumn="1" w:lastColumn="0" w:noHBand="0" w:noVBand="1"/>
      </w:tblPr>
      <w:tblGrid>
        <w:gridCol w:w="399"/>
        <w:gridCol w:w="2750"/>
        <w:gridCol w:w="5669"/>
      </w:tblGrid>
      <w:tr w:rsidR="00893054" w:rsidRPr="000961F5" w14:paraId="5FFAFC58" w14:textId="77777777" w:rsidTr="00CF2E19">
        <w:tc>
          <w:tcPr>
            <w:tcW w:w="399" w:type="dxa"/>
            <w:shd w:val="clear" w:color="auto" w:fill="13426B"/>
          </w:tcPr>
          <w:p w14:paraId="3FAFE2C6" w14:textId="77777777" w:rsidR="00893054" w:rsidRPr="000961F5" w:rsidRDefault="00893054" w:rsidP="00541D9E">
            <w:pPr>
              <w:spacing w:after="0"/>
              <w:ind w:left="0"/>
              <w:jc w:val="left"/>
              <w:rPr>
                <w:rFonts w:ascii="Arial" w:hAnsi="Arial"/>
                <w:b/>
                <w:sz w:val="16"/>
                <w:szCs w:val="16"/>
                <w:lang w:val="en-US"/>
              </w:rPr>
            </w:pPr>
            <w:r w:rsidRPr="000961F5">
              <w:rPr>
                <w:b/>
                <w:lang w:val="en-US"/>
              </w:rPr>
              <w:t>#</w:t>
            </w:r>
          </w:p>
        </w:tc>
        <w:tc>
          <w:tcPr>
            <w:tcW w:w="2750" w:type="dxa"/>
            <w:shd w:val="clear" w:color="auto" w:fill="13426B"/>
          </w:tcPr>
          <w:p w14:paraId="599BA097" w14:textId="6D67A4AC" w:rsidR="00893054" w:rsidRPr="000961F5" w:rsidRDefault="00893054" w:rsidP="00541D9E">
            <w:pPr>
              <w:spacing w:after="0"/>
              <w:ind w:left="0"/>
              <w:jc w:val="left"/>
              <w:rPr>
                <w:rFonts w:ascii="Arial" w:hAnsi="Arial"/>
                <w:b/>
                <w:sz w:val="16"/>
                <w:szCs w:val="16"/>
                <w:lang w:val="en-US"/>
              </w:rPr>
            </w:pPr>
            <w:r w:rsidRPr="000961F5">
              <w:rPr>
                <w:b/>
                <w:lang w:val="en-US"/>
              </w:rPr>
              <w:t>Section name</w:t>
            </w:r>
            <w:r w:rsidR="00DF48A4" w:rsidRPr="000961F5">
              <w:rPr>
                <w:b/>
                <w:lang w:val="en-US"/>
              </w:rPr>
              <w:t xml:space="preserve"> of the e-form</w:t>
            </w:r>
          </w:p>
        </w:tc>
        <w:tc>
          <w:tcPr>
            <w:tcW w:w="5669" w:type="dxa"/>
            <w:shd w:val="clear" w:color="auto" w:fill="13426B"/>
          </w:tcPr>
          <w:p w14:paraId="426CB8D1" w14:textId="77777777" w:rsidR="00893054" w:rsidRPr="000961F5" w:rsidRDefault="00893054" w:rsidP="00541D9E">
            <w:pPr>
              <w:spacing w:after="0"/>
              <w:ind w:left="0"/>
              <w:jc w:val="left"/>
              <w:rPr>
                <w:rFonts w:ascii="Arial" w:hAnsi="Arial"/>
                <w:b/>
                <w:sz w:val="16"/>
                <w:szCs w:val="16"/>
                <w:lang w:val="en-US"/>
              </w:rPr>
            </w:pPr>
            <w:r w:rsidRPr="000961F5">
              <w:rPr>
                <w:b/>
                <w:lang w:val="en-US"/>
              </w:rPr>
              <w:t>Responsible party for input</w:t>
            </w:r>
          </w:p>
        </w:tc>
      </w:tr>
      <w:tr w:rsidR="00893054" w:rsidRPr="000961F5" w14:paraId="2512F430" w14:textId="77777777" w:rsidTr="00CF2E19">
        <w:tc>
          <w:tcPr>
            <w:tcW w:w="399" w:type="dxa"/>
          </w:tcPr>
          <w:p w14:paraId="3AAFB4AE" w14:textId="77777777" w:rsidR="00893054" w:rsidRPr="000961F5" w:rsidRDefault="00893054" w:rsidP="00541D9E">
            <w:pPr>
              <w:spacing w:after="0"/>
              <w:ind w:left="0"/>
              <w:jc w:val="left"/>
              <w:rPr>
                <w:rFonts w:ascii="Arial" w:hAnsi="Arial"/>
                <w:sz w:val="16"/>
                <w:szCs w:val="16"/>
                <w:lang w:val="en-US"/>
              </w:rPr>
            </w:pPr>
            <w:r w:rsidRPr="000961F5">
              <w:rPr>
                <w:lang w:val="en-US"/>
              </w:rPr>
              <w:t>1</w:t>
            </w:r>
          </w:p>
        </w:tc>
        <w:tc>
          <w:tcPr>
            <w:tcW w:w="2750" w:type="dxa"/>
          </w:tcPr>
          <w:p w14:paraId="01B34298" w14:textId="77777777" w:rsidR="00893054" w:rsidRPr="000961F5" w:rsidRDefault="00893054" w:rsidP="00541D9E">
            <w:pPr>
              <w:spacing w:after="0"/>
              <w:ind w:left="0"/>
              <w:jc w:val="left"/>
              <w:rPr>
                <w:rFonts w:ascii="Arial" w:hAnsi="Arial"/>
                <w:sz w:val="16"/>
                <w:szCs w:val="16"/>
                <w:lang w:val="en-US"/>
              </w:rPr>
            </w:pPr>
            <w:r w:rsidRPr="000961F5">
              <w:rPr>
                <w:lang w:val="en-US"/>
              </w:rPr>
              <w:t>Initial information</w:t>
            </w:r>
          </w:p>
        </w:tc>
        <w:tc>
          <w:tcPr>
            <w:tcW w:w="5669" w:type="dxa"/>
          </w:tcPr>
          <w:p w14:paraId="550E6A5A" w14:textId="77777777" w:rsidR="00893054" w:rsidRPr="000961F5" w:rsidRDefault="00893054" w:rsidP="00541D9E">
            <w:pPr>
              <w:spacing w:after="0"/>
              <w:ind w:left="0"/>
              <w:jc w:val="left"/>
              <w:rPr>
                <w:rFonts w:ascii="Arial" w:hAnsi="Arial"/>
                <w:sz w:val="16"/>
                <w:szCs w:val="16"/>
                <w:lang w:val="en-US"/>
              </w:rPr>
            </w:pPr>
            <w:r w:rsidRPr="000961F5">
              <w:rPr>
                <w:lang w:val="en-US"/>
              </w:rPr>
              <w:t>Regulator (HKEX)</w:t>
            </w:r>
          </w:p>
        </w:tc>
      </w:tr>
      <w:tr w:rsidR="00ED08DB" w:rsidRPr="000961F5" w14:paraId="29D0D2F5" w14:textId="77777777" w:rsidTr="00CF2E19">
        <w:tc>
          <w:tcPr>
            <w:tcW w:w="399" w:type="dxa"/>
          </w:tcPr>
          <w:p w14:paraId="632E98B9" w14:textId="77777777" w:rsidR="00ED08DB" w:rsidRPr="000961F5" w:rsidRDefault="00ED08DB" w:rsidP="00541D9E">
            <w:pPr>
              <w:spacing w:after="0"/>
              <w:ind w:left="0"/>
              <w:jc w:val="left"/>
              <w:rPr>
                <w:rFonts w:ascii="Arial" w:hAnsi="Arial"/>
                <w:sz w:val="16"/>
                <w:szCs w:val="16"/>
                <w:lang w:val="en-US"/>
              </w:rPr>
            </w:pPr>
            <w:r w:rsidRPr="000961F5">
              <w:rPr>
                <w:lang w:val="en-US"/>
              </w:rPr>
              <w:t>2</w:t>
            </w:r>
          </w:p>
        </w:tc>
        <w:tc>
          <w:tcPr>
            <w:tcW w:w="2750" w:type="dxa"/>
          </w:tcPr>
          <w:p w14:paraId="0DA5CF65" w14:textId="77777777" w:rsidR="00ED08DB" w:rsidRPr="000961F5" w:rsidRDefault="00ED08DB" w:rsidP="00541D9E">
            <w:pPr>
              <w:spacing w:after="0"/>
              <w:ind w:left="0"/>
              <w:jc w:val="left"/>
              <w:rPr>
                <w:rFonts w:ascii="Arial" w:hAnsi="Arial"/>
                <w:sz w:val="16"/>
                <w:szCs w:val="16"/>
                <w:lang w:val="en-US"/>
              </w:rPr>
            </w:pPr>
            <w:r w:rsidRPr="000961F5">
              <w:rPr>
                <w:lang w:val="en-US"/>
              </w:rPr>
              <w:t>Company information</w:t>
            </w:r>
          </w:p>
        </w:tc>
        <w:tc>
          <w:tcPr>
            <w:tcW w:w="5669" w:type="dxa"/>
            <w:vMerge w:val="restart"/>
            <w:vAlign w:val="center"/>
          </w:tcPr>
          <w:p w14:paraId="2D121588" w14:textId="0785E3C8" w:rsidR="00ED08DB" w:rsidRPr="000961F5" w:rsidRDefault="00ED08DB" w:rsidP="00CF2E19">
            <w:pPr>
              <w:spacing w:after="0"/>
              <w:ind w:left="0"/>
              <w:jc w:val="left"/>
              <w:rPr>
                <w:rFonts w:ascii="Arial" w:hAnsi="Arial"/>
                <w:sz w:val="16"/>
                <w:szCs w:val="16"/>
                <w:lang w:val="en-US"/>
              </w:rPr>
            </w:pPr>
            <w:r w:rsidRPr="000961F5">
              <w:rPr>
                <w:lang w:val="en-US"/>
              </w:rPr>
              <w:t xml:space="preserve">Principal Sponsor or Sponsor Counsel (see </w:t>
            </w:r>
            <w:r w:rsidRPr="00F159AF">
              <w:rPr>
                <w:lang w:val="en-US"/>
              </w:rPr>
              <w:fldChar w:fldCharType="begin"/>
            </w:r>
            <w:r w:rsidRPr="000961F5">
              <w:rPr>
                <w:lang w:val="en-US"/>
              </w:rPr>
              <w:instrText xml:space="preserve"> REF _Ref57368976 \r \h </w:instrText>
            </w:r>
            <w:r w:rsidR="00CF2E19" w:rsidRPr="000961F5">
              <w:rPr>
                <w:lang w:val="en-US"/>
              </w:rPr>
              <w:instrText xml:space="preserve"> \* MERGEFORMAT </w:instrText>
            </w:r>
            <w:r w:rsidRPr="00F159AF">
              <w:rPr>
                <w:lang w:val="en-US"/>
              </w:rPr>
            </w:r>
            <w:r w:rsidRPr="00F159AF">
              <w:rPr>
                <w:lang w:val="en-US"/>
              </w:rPr>
              <w:fldChar w:fldCharType="separate"/>
            </w:r>
            <w:r w:rsidR="00A57E12">
              <w:rPr>
                <w:lang w:val="en-US"/>
              </w:rPr>
              <w:t>2.1.3.1.1</w:t>
            </w:r>
            <w:r w:rsidRPr="00F159AF">
              <w:rPr>
                <w:lang w:val="en-US"/>
              </w:rPr>
              <w:fldChar w:fldCharType="end"/>
            </w:r>
            <w:r w:rsidRPr="000961F5">
              <w:rPr>
                <w:lang w:val="en-US"/>
              </w:rPr>
              <w:t xml:space="preserve"> Approval workflow)</w:t>
            </w:r>
          </w:p>
        </w:tc>
      </w:tr>
      <w:tr w:rsidR="00ED08DB" w:rsidRPr="000961F5" w14:paraId="25ED2561" w14:textId="77777777" w:rsidTr="00CF2E19">
        <w:tc>
          <w:tcPr>
            <w:tcW w:w="399" w:type="dxa"/>
          </w:tcPr>
          <w:p w14:paraId="4B39BE98" w14:textId="77777777" w:rsidR="00ED08DB" w:rsidRPr="000961F5" w:rsidRDefault="00ED08DB" w:rsidP="00541D9E">
            <w:pPr>
              <w:spacing w:after="0"/>
              <w:ind w:left="0"/>
              <w:jc w:val="left"/>
              <w:rPr>
                <w:rFonts w:ascii="Arial" w:hAnsi="Arial"/>
                <w:sz w:val="16"/>
                <w:szCs w:val="16"/>
                <w:lang w:val="en-US"/>
              </w:rPr>
            </w:pPr>
            <w:r w:rsidRPr="000961F5">
              <w:rPr>
                <w:lang w:val="en-US"/>
              </w:rPr>
              <w:t>3</w:t>
            </w:r>
          </w:p>
        </w:tc>
        <w:tc>
          <w:tcPr>
            <w:tcW w:w="2750" w:type="dxa"/>
          </w:tcPr>
          <w:p w14:paraId="0151B2E7" w14:textId="77777777" w:rsidR="00ED08DB" w:rsidRPr="000961F5" w:rsidRDefault="00ED08DB" w:rsidP="00541D9E">
            <w:pPr>
              <w:spacing w:after="0"/>
              <w:ind w:left="0"/>
              <w:jc w:val="left"/>
              <w:rPr>
                <w:rFonts w:ascii="Arial" w:hAnsi="Arial"/>
                <w:sz w:val="16"/>
                <w:szCs w:val="16"/>
                <w:lang w:val="en-US"/>
              </w:rPr>
            </w:pPr>
            <w:r w:rsidRPr="000961F5">
              <w:rPr>
                <w:lang w:val="en-US"/>
              </w:rPr>
              <w:t>Listing</w:t>
            </w:r>
          </w:p>
        </w:tc>
        <w:tc>
          <w:tcPr>
            <w:tcW w:w="5669" w:type="dxa"/>
            <w:vMerge/>
          </w:tcPr>
          <w:p w14:paraId="3648E7B0" w14:textId="05CBD8B8" w:rsidR="00ED08DB" w:rsidRPr="000961F5" w:rsidRDefault="00ED08DB" w:rsidP="00541D9E">
            <w:pPr>
              <w:spacing w:after="0"/>
              <w:ind w:left="0"/>
              <w:jc w:val="left"/>
              <w:rPr>
                <w:rFonts w:ascii="Arial" w:hAnsi="Arial"/>
                <w:sz w:val="16"/>
                <w:szCs w:val="16"/>
                <w:lang w:val="en-US"/>
              </w:rPr>
            </w:pPr>
          </w:p>
        </w:tc>
      </w:tr>
      <w:tr w:rsidR="00ED08DB" w:rsidRPr="000961F5" w14:paraId="52BE1036" w14:textId="77777777" w:rsidTr="00CF2E19">
        <w:tc>
          <w:tcPr>
            <w:tcW w:w="399" w:type="dxa"/>
          </w:tcPr>
          <w:p w14:paraId="15BFC266" w14:textId="77777777" w:rsidR="00ED08DB" w:rsidRPr="000961F5" w:rsidRDefault="00ED08DB" w:rsidP="00541D9E">
            <w:pPr>
              <w:spacing w:after="0"/>
              <w:ind w:left="0"/>
              <w:jc w:val="left"/>
              <w:rPr>
                <w:rFonts w:ascii="Arial" w:hAnsi="Arial"/>
                <w:sz w:val="16"/>
                <w:szCs w:val="16"/>
                <w:lang w:val="en-US"/>
              </w:rPr>
            </w:pPr>
            <w:r w:rsidRPr="000961F5">
              <w:rPr>
                <w:lang w:val="en-US"/>
              </w:rPr>
              <w:t>4</w:t>
            </w:r>
          </w:p>
        </w:tc>
        <w:tc>
          <w:tcPr>
            <w:tcW w:w="2750" w:type="dxa"/>
          </w:tcPr>
          <w:p w14:paraId="78917375" w14:textId="77777777" w:rsidR="00ED08DB" w:rsidRPr="000961F5" w:rsidRDefault="00ED08DB" w:rsidP="00541D9E">
            <w:pPr>
              <w:spacing w:after="0"/>
              <w:ind w:left="0"/>
              <w:jc w:val="left"/>
              <w:rPr>
                <w:rFonts w:ascii="Arial" w:hAnsi="Arial"/>
                <w:sz w:val="16"/>
                <w:szCs w:val="16"/>
                <w:lang w:val="en-US"/>
              </w:rPr>
            </w:pPr>
            <w:r w:rsidRPr="000961F5">
              <w:rPr>
                <w:lang w:val="en-US"/>
              </w:rPr>
              <w:t>Offering</w:t>
            </w:r>
          </w:p>
        </w:tc>
        <w:tc>
          <w:tcPr>
            <w:tcW w:w="5669" w:type="dxa"/>
            <w:vMerge/>
          </w:tcPr>
          <w:p w14:paraId="7F073660" w14:textId="7845BAB8" w:rsidR="00ED08DB" w:rsidRPr="000961F5" w:rsidRDefault="00ED08DB" w:rsidP="00541D9E">
            <w:pPr>
              <w:spacing w:after="0"/>
              <w:ind w:left="0"/>
              <w:jc w:val="left"/>
              <w:rPr>
                <w:rFonts w:ascii="Arial" w:hAnsi="Arial"/>
                <w:sz w:val="16"/>
                <w:szCs w:val="16"/>
                <w:lang w:val="en-US"/>
              </w:rPr>
            </w:pPr>
          </w:p>
        </w:tc>
      </w:tr>
      <w:tr w:rsidR="00ED08DB" w:rsidRPr="000961F5" w14:paraId="6A987CC3" w14:textId="77777777" w:rsidTr="00CF2E19">
        <w:tc>
          <w:tcPr>
            <w:tcW w:w="399" w:type="dxa"/>
          </w:tcPr>
          <w:p w14:paraId="6080D3E3" w14:textId="77777777" w:rsidR="00ED08DB" w:rsidRPr="000961F5" w:rsidRDefault="00ED08DB" w:rsidP="00541D9E">
            <w:pPr>
              <w:spacing w:after="0"/>
              <w:ind w:left="0"/>
              <w:jc w:val="left"/>
              <w:rPr>
                <w:rFonts w:ascii="Arial" w:hAnsi="Arial"/>
                <w:sz w:val="16"/>
                <w:szCs w:val="16"/>
                <w:lang w:val="en-US"/>
              </w:rPr>
            </w:pPr>
            <w:r w:rsidRPr="000961F5">
              <w:rPr>
                <w:lang w:val="en-US"/>
              </w:rPr>
              <w:t>5</w:t>
            </w:r>
          </w:p>
        </w:tc>
        <w:tc>
          <w:tcPr>
            <w:tcW w:w="2750" w:type="dxa"/>
          </w:tcPr>
          <w:p w14:paraId="494D975D" w14:textId="77777777" w:rsidR="00ED08DB" w:rsidRPr="000961F5" w:rsidRDefault="00ED08DB" w:rsidP="00541D9E">
            <w:pPr>
              <w:spacing w:after="0"/>
              <w:ind w:left="0"/>
              <w:jc w:val="left"/>
              <w:rPr>
                <w:rFonts w:ascii="Arial" w:hAnsi="Arial"/>
                <w:sz w:val="16"/>
                <w:szCs w:val="16"/>
                <w:lang w:val="en-US"/>
              </w:rPr>
            </w:pPr>
            <w:r w:rsidRPr="000961F5">
              <w:rPr>
                <w:lang w:val="en-US"/>
              </w:rPr>
              <w:t>Advisers</w:t>
            </w:r>
          </w:p>
        </w:tc>
        <w:tc>
          <w:tcPr>
            <w:tcW w:w="5669" w:type="dxa"/>
            <w:vMerge/>
          </w:tcPr>
          <w:p w14:paraId="40B493D7" w14:textId="261927AC" w:rsidR="00ED08DB" w:rsidRPr="000961F5" w:rsidRDefault="00ED08DB" w:rsidP="00541D9E">
            <w:pPr>
              <w:spacing w:after="0"/>
              <w:ind w:left="0"/>
              <w:jc w:val="left"/>
              <w:rPr>
                <w:rFonts w:ascii="Arial" w:hAnsi="Arial"/>
                <w:sz w:val="16"/>
                <w:szCs w:val="16"/>
                <w:lang w:val="en-US"/>
              </w:rPr>
            </w:pPr>
          </w:p>
        </w:tc>
      </w:tr>
      <w:tr w:rsidR="00ED08DB" w:rsidRPr="000961F5" w14:paraId="18C35217" w14:textId="77777777" w:rsidTr="00CF2E19">
        <w:tc>
          <w:tcPr>
            <w:tcW w:w="399" w:type="dxa"/>
          </w:tcPr>
          <w:p w14:paraId="76F746FD" w14:textId="77777777" w:rsidR="00ED08DB" w:rsidRPr="000961F5" w:rsidRDefault="00ED08DB" w:rsidP="00541D9E">
            <w:pPr>
              <w:spacing w:after="0"/>
              <w:ind w:left="0"/>
              <w:jc w:val="left"/>
              <w:rPr>
                <w:rFonts w:ascii="Arial" w:hAnsi="Arial"/>
                <w:sz w:val="16"/>
                <w:szCs w:val="16"/>
                <w:lang w:val="en-US"/>
              </w:rPr>
            </w:pPr>
            <w:r w:rsidRPr="000961F5">
              <w:rPr>
                <w:lang w:val="en-US"/>
              </w:rPr>
              <w:t>6</w:t>
            </w:r>
          </w:p>
        </w:tc>
        <w:tc>
          <w:tcPr>
            <w:tcW w:w="2750" w:type="dxa"/>
          </w:tcPr>
          <w:p w14:paraId="076B454F" w14:textId="77777777" w:rsidR="00ED08DB" w:rsidRPr="000961F5" w:rsidRDefault="00ED08DB" w:rsidP="00541D9E">
            <w:pPr>
              <w:spacing w:after="0"/>
              <w:ind w:left="0"/>
              <w:jc w:val="left"/>
              <w:rPr>
                <w:rFonts w:ascii="Arial" w:hAnsi="Arial"/>
                <w:sz w:val="16"/>
                <w:szCs w:val="16"/>
                <w:lang w:val="en-US"/>
              </w:rPr>
            </w:pPr>
            <w:r w:rsidRPr="000961F5">
              <w:rPr>
                <w:lang w:val="en-US"/>
              </w:rPr>
              <w:t>Timetable</w:t>
            </w:r>
          </w:p>
        </w:tc>
        <w:tc>
          <w:tcPr>
            <w:tcW w:w="5669" w:type="dxa"/>
            <w:vMerge/>
          </w:tcPr>
          <w:p w14:paraId="394EA2AB" w14:textId="2E13AAA8" w:rsidR="00ED08DB" w:rsidRPr="000961F5" w:rsidRDefault="00ED08DB" w:rsidP="00541D9E">
            <w:pPr>
              <w:spacing w:after="0"/>
              <w:ind w:left="0"/>
              <w:jc w:val="left"/>
              <w:rPr>
                <w:rFonts w:ascii="Arial" w:hAnsi="Arial"/>
                <w:sz w:val="16"/>
                <w:szCs w:val="16"/>
                <w:lang w:val="en-US"/>
              </w:rPr>
            </w:pPr>
          </w:p>
        </w:tc>
      </w:tr>
      <w:tr w:rsidR="00ED08DB" w:rsidRPr="000961F5" w14:paraId="529ECC4F" w14:textId="77777777" w:rsidTr="00CF2E19">
        <w:tc>
          <w:tcPr>
            <w:tcW w:w="399" w:type="dxa"/>
          </w:tcPr>
          <w:p w14:paraId="1830F946" w14:textId="77777777" w:rsidR="00ED08DB" w:rsidRPr="000961F5" w:rsidRDefault="00ED08DB" w:rsidP="00541D9E">
            <w:pPr>
              <w:spacing w:after="0"/>
              <w:ind w:left="0"/>
              <w:jc w:val="left"/>
              <w:rPr>
                <w:rFonts w:ascii="Arial" w:hAnsi="Arial"/>
                <w:sz w:val="16"/>
                <w:szCs w:val="16"/>
                <w:lang w:val="en-US"/>
              </w:rPr>
            </w:pPr>
            <w:r w:rsidRPr="000961F5">
              <w:rPr>
                <w:lang w:val="en-US"/>
              </w:rPr>
              <w:t>7</w:t>
            </w:r>
          </w:p>
        </w:tc>
        <w:tc>
          <w:tcPr>
            <w:tcW w:w="2750" w:type="dxa"/>
          </w:tcPr>
          <w:p w14:paraId="29D7BFC2" w14:textId="77777777" w:rsidR="00ED08DB" w:rsidRPr="000961F5" w:rsidRDefault="00ED08DB" w:rsidP="00541D9E">
            <w:pPr>
              <w:spacing w:after="0"/>
              <w:ind w:left="0"/>
              <w:jc w:val="left"/>
              <w:rPr>
                <w:rFonts w:ascii="Arial" w:hAnsi="Arial"/>
                <w:sz w:val="16"/>
                <w:szCs w:val="16"/>
                <w:lang w:val="en-US"/>
              </w:rPr>
            </w:pPr>
            <w:r w:rsidRPr="000961F5">
              <w:rPr>
                <w:lang w:val="en-US"/>
              </w:rPr>
              <w:t>Preferential offers</w:t>
            </w:r>
          </w:p>
        </w:tc>
        <w:tc>
          <w:tcPr>
            <w:tcW w:w="5669" w:type="dxa"/>
            <w:vMerge/>
          </w:tcPr>
          <w:p w14:paraId="54E43A56" w14:textId="4386B936" w:rsidR="00ED08DB" w:rsidRPr="000961F5" w:rsidRDefault="00ED08DB" w:rsidP="00541D9E">
            <w:pPr>
              <w:spacing w:after="0"/>
              <w:ind w:left="0"/>
              <w:jc w:val="left"/>
              <w:rPr>
                <w:rFonts w:ascii="Arial" w:hAnsi="Arial"/>
                <w:sz w:val="16"/>
                <w:szCs w:val="16"/>
                <w:lang w:val="en-US"/>
              </w:rPr>
            </w:pPr>
          </w:p>
        </w:tc>
      </w:tr>
      <w:tr w:rsidR="00ED08DB" w:rsidRPr="000961F5" w14:paraId="692DB143" w14:textId="77777777" w:rsidTr="00CF2E19">
        <w:tc>
          <w:tcPr>
            <w:tcW w:w="399" w:type="dxa"/>
          </w:tcPr>
          <w:p w14:paraId="3110CF16" w14:textId="77777777" w:rsidR="00ED08DB" w:rsidRPr="000961F5" w:rsidRDefault="00ED08DB" w:rsidP="00541D9E">
            <w:pPr>
              <w:spacing w:after="0"/>
              <w:ind w:left="0"/>
              <w:jc w:val="left"/>
              <w:rPr>
                <w:rFonts w:ascii="Arial" w:hAnsi="Arial"/>
                <w:sz w:val="16"/>
                <w:szCs w:val="16"/>
                <w:lang w:val="en-US"/>
              </w:rPr>
            </w:pPr>
            <w:r w:rsidRPr="000961F5">
              <w:rPr>
                <w:lang w:val="en-US"/>
              </w:rPr>
              <w:t>8</w:t>
            </w:r>
          </w:p>
        </w:tc>
        <w:tc>
          <w:tcPr>
            <w:tcW w:w="2750" w:type="dxa"/>
          </w:tcPr>
          <w:p w14:paraId="6CE55768" w14:textId="77777777" w:rsidR="00ED08DB" w:rsidRPr="000961F5" w:rsidRDefault="00ED08DB" w:rsidP="00541D9E">
            <w:pPr>
              <w:spacing w:after="0"/>
              <w:ind w:left="0"/>
              <w:jc w:val="left"/>
              <w:rPr>
                <w:rFonts w:ascii="Arial" w:hAnsi="Arial"/>
                <w:sz w:val="16"/>
                <w:szCs w:val="16"/>
                <w:lang w:val="en-US"/>
              </w:rPr>
            </w:pPr>
            <w:r w:rsidRPr="000961F5">
              <w:rPr>
                <w:lang w:val="en-US"/>
              </w:rPr>
              <w:t>Documents</w:t>
            </w:r>
          </w:p>
        </w:tc>
        <w:tc>
          <w:tcPr>
            <w:tcW w:w="5669" w:type="dxa"/>
            <w:vMerge/>
          </w:tcPr>
          <w:p w14:paraId="35571782" w14:textId="227C1FB7" w:rsidR="00ED08DB" w:rsidRPr="000961F5" w:rsidRDefault="00ED08DB" w:rsidP="00541D9E">
            <w:pPr>
              <w:spacing w:after="0"/>
              <w:ind w:left="0"/>
              <w:jc w:val="left"/>
              <w:rPr>
                <w:rFonts w:ascii="Arial" w:hAnsi="Arial"/>
                <w:sz w:val="16"/>
                <w:szCs w:val="16"/>
                <w:lang w:val="en-US"/>
              </w:rPr>
            </w:pPr>
          </w:p>
        </w:tc>
      </w:tr>
      <w:tr w:rsidR="00ED08DB" w:rsidRPr="000961F5" w14:paraId="6D25597A" w14:textId="77777777" w:rsidTr="00CF2E19">
        <w:tc>
          <w:tcPr>
            <w:tcW w:w="399" w:type="dxa"/>
          </w:tcPr>
          <w:p w14:paraId="18F64BC8" w14:textId="77777777" w:rsidR="00ED08DB" w:rsidRPr="000961F5" w:rsidRDefault="00ED08DB" w:rsidP="00541D9E">
            <w:pPr>
              <w:spacing w:after="0"/>
              <w:ind w:left="0"/>
              <w:jc w:val="left"/>
              <w:rPr>
                <w:rFonts w:ascii="Arial" w:hAnsi="Arial"/>
                <w:sz w:val="16"/>
                <w:szCs w:val="16"/>
                <w:lang w:val="en-US"/>
              </w:rPr>
            </w:pPr>
            <w:r w:rsidRPr="000961F5">
              <w:rPr>
                <w:lang w:val="en-US"/>
              </w:rPr>
              <w:lastRenderedPageBreak/>
              <w:t>9</w:t>
            </w:r>
          </w:p>
        </w:tc>
        <w:tc>
          <w:tcPr>
            <w:tcW w:w="2750" w:type="dxa"/>
          </w:tcPr>
          <w:p w14:paraId="3BC5F579" w14:textId="77777777" w:rsidR="00ED08DB" w:rsidRPr="000961F5" w:rsidRDefault="00ED08DB" w:rsidP="00541D9E">
            <w:pPr>
              <w:spacing w:after="0"/>
              <w:ind w:left="1404" w:hanging="1404"/>
              <w:jc w:val="left"/>
              <w:rPr>
                <w:rFonts w:ascii="Arial" w:hAnsi="Arial"/>
                <w:sz w:val="16"/>
                <w:szCs w:val="16"/>
                <w:lang w:val="en-US"/>
              </w:rPr>
            </w:pPr>
            <w:r w:rsidRPr="000961F5">
              <w:rPr>
                <w:lang w:val="en-US"/>
              </w:rPr>
              <w:t>Transaction costs</w:t>
            </w:r>
          </w:p>
        </w:tc>
        <w:tc>
          <w:tcPr>
            <w:tcW w:w="5669" w:type="dxa"/>
            <w:vMerge/>
          </w:tcPr>
          <w:p w14:paraId="3466F72D" w14:textId="0ED973D2" w:rsidR="00ED08DB" w:rsidRPr="000961F5" w:rsidRDefault="00ED08DB" w:rsidP="00541D9E">
            <w:pPr>
              <w:spacing w:after="0"/>
              <w:ind w:left="0"/>
              <w:jc w:val="left"/>
              <w:rPr>
                <w:rFonts w:ascii="Arial" w:hAnsi="Arial"/>
                <w:sz w:val="16"/>
                <w:szCs w:val="16"/>
                <w:lang w:val="en-US"/>
              </w:rPr>
            </w:pPr>
          </w:p>
        </w:tc>
      </w:tr>
    </w:tbl>
    <w:p w14:paraId="4CE69F3F" w14:textId="77777777" w:rsidR="00893054" w:rsidRPr="000961F5" w:rsidRDefault="00893054" w:rsidP="00893054">
      <w:pPr>
        <w:ind w:left="0"/>
        <w:rPr>
          <w:lang w:eastAsia="x-none"/>
        </w:rPr>
      </w:pPr>
      <w:r w:rsidRPr="000961F5">
        <w:rPr>
          <w:lang w:eastAsia="x-none"/>
        </w:rPr>
        <w:t xml:space="preserve"> </w:t>
      </w:r>
    </w:p>
    <w:p w14:paraId="25D46AF9" w14:textId="0D1A5907" w:rsidR="00893054" w:rsidRPr="000961F5" w:rsidRDefault="00893054" w:rsidP="00893054">
      <w:pPr>
        <w:ind w:left="0"/>
        <w:rPr>
          <w:lang w:eastAsia="x-none"/>
        </w:rPr>
      </w:pPr>
    </w:p>
    <w:p w14:paraId="39B532CA" w14:textId="77777777" w:rsidR="00893054" w:rsidRPr="000961F5" w:rsidRDefault="00893054" w:rsidP="00893054">
      <w:pPr>
        <w:ind w:left="0"/>
        <w:rPr>
          <w:lang w:eastAsia="x-none"/>
        </w:rPr>
      </w:pPr>
    </w:p>
    <w:p w14:paraId="7B876D83" w14:textId="77777777" w:rsidR="006B0232" w:rsidRPr="000961F5" w:rsidRDefault="006B0232" w:rsidP="00893054">
      <w:pPr>
        <w:ind w:left="0"/>
        <w:rPr>
          <w:lang w:eastAsia="x-none"/>
        </w:rPr>
      </w:pPr>
    </w:p>
    <w:p w14:paraId="4F67A063" w14:textId="77777777" w:rsidR="006B0232" w:rsidRPr="000961F5" w:rsidRDefault="006B0232" w:rsidP="00893054">
      <w:pPr>
        <w:ind w:left="0"/>
        <w:rPr>
          <w:lang w:eastAsia="x-none"/>
        </w:rPr>
      </w:pPr>
    </w:p>
    <w:p w14:paraId="3654724C" w14:textId="77777777" w:rsidR="006B0232" w:rsidRPr="000961F5" w:rsidRDefault="006B0232" w:rsidP="00893054">
      <w:pPr>
        <w:ind w:left="0"/>
        <w:rPr>
          <w:lang w:eastAsia="x-none"/>
        </w:rPr>
      </w:pPr>
    </w:p>
    <w:p w14:paraId="205FB997" w14:textId="77777777" w:rsidR="006B0232" w:rsidRPr="000961F5" w:rsidRDefault="006B0232" w:rsidP="00893054">
      <w:pPr>
        <w:ind w:left="0"/>
        <w:rPr>
          <w:lang w:eastAsia="x-none"/>
        </w:rPr>
      </w:pPr>
    </w:p>
    <w:p w14:paraId="44CE51AF" w14:textId="77777777" w:rsidR="006B0232" w:rsidRPr="000961F5" w:rsidRDefault="006B0232" w:rsidP="00893054">
      <w:pPr>
        <w:ind w:left="0"/>
        <w:rPr>
          <w:lang w:eastAsia="x-none"/>
        </w:rPr>
      </w:pPr>
    </w:p>
    <w:p w14:paraId="4C9D13B2" w14:textId="43D7B1D7" w:rsidR="00893054" w:rsidRPr="000961F5" w:rsidRDefault="00893054" w:rsidP="00893054">
      <w:pPr>
        <w:ind w:left="0"/>
        <w:rPr>
          <w:lang w:eastAsia="x-none"/>
        </w:rPr>
      </w:pPr>
      <w:r w:rsidRPr="000961F5">
        <w:rPr>
          <w:lang w:eastAsia="x-none"/>
        </w:rPr>
        <w:t xml:space="preserve">The starting point for an IPO should be at the post-hearing stage of an IPO, when </w:t>
      </w:r>
      <w:r w:rsidR="00B77D31" w:rsidRPr="000961F5">
        <w:rPr>
          <w:lang w:eastAsia="x-none"/>
        </w:rPr>
        <w:t xml:space="preserve">a Regulator (HKEX) </w:t>
      </w:r>
      <w:r w:rsidR="000F68B6" w:rsidRPr="000961F5">
        <w:rPr>
          <w:lang w:eastAsia="x-none"/>
        </w:rPr>
        <w:t xml:space="preserve">user </w:t>
      </w:r>
      <w:r w:rsidR="00B77D31" w:rsidRPr="000961F5">
        <w:rPr>
          <w:lang w:eastAsia="x-none"/>
        </w:rPr>
        <w:t xml:space="preserve">inputs Section 1 and prompts </w:t>
      </w:r>
      <w:r w:rsidRPr="000961F5">
        <w:rPr>
          <w:lang w:eastAsia="x-none"/>
        </w:rPr>
        <w:t xml:space="preserve">FINI </w:t>
      </w:r>
      <w:r w:rsidR="00B77D31" w:rsidRPr="000961F5">
        <w:rPr>
          <w:lang w:eastAsia="x-none"/>
        </w:rPr>
        <w:t xml:space="preserve">to generate </w:t>
      </w:r>
      <w:r w:rsidRPr="000961F5">
        <w:rPr>
          <w:lang w:eastAsia="x-none"/>
        </w:rPr>
        <w:t xml:space="preserve">a </w:t>
      </w:r>
      <w:r w:rsidR="0060637B" w:rsidRPr="000961F5">
        <w:rPr>
          <w:lang w:eastAsia="x-none"/>
        </w:rPr>
        <w:t xml:space="preserve">globally </w:t>
      </w:r>
      <w:r w:rsidRPr="000961F5">
        <w:rPr>
          <w:lang w:eastAsia="x-none"/>
        </w:rPr>
        <w:t>unique key.</w:t>
      </w:r>
    </w:p>
    <w:p w14:paraId="41097CF0" w14:textId="77777777" w:rsidR="00893054" w:rsidRPr="000961F5" w:rsidRDefault="00893054" w:rsidP="00893054">
      <w:pPr>
        <w:ind w:left="0"/>
        <w:rPr>
          <w:lang w:eastAsia="x-none"/>
        </w:rPr>
      </w:pPr>
    </w:p>
    <w:p w14:paraId="50FBF9A3" w14:textId="797780B2" w:rsidR="00893054" w:rsidRPr="000961F5" w:rsidRDefault="00EE4684" w:rsidP="00ED08DB">
      <w:pPr>
        <w:pStyle w:val="Heading4"/>
      </w:pPr>
      <w:bookmarkStart w:id="141" w:name="_Toc55308231"/>
      <w:bookmarkStart w:id="142" w:name="_Toc55488830"/>
      <w:bookmarkStart w:id="143" w:name="_Toc55495922"/>
      <w:bookmarkStart w:id="144" w:name="_Toc57799165"/>
      <w:bookmarkStart w:id="145" w:name="_Toc58341724"/>
      <w:bookmarkStart w:id="146" w:name="_Toc58418399"/>
      <w:bookmarkStart w:id="147" w:name="_Toc58602043"/>
      <w:bookmarkStart w:id="148" w:name="_Toc62722876"/>
      <w:bookmarkStart w:id="149" w:name="_Toc65057992"/>
      <w:bookmarkStart w:id="150" w:name="_Toc65138794"/>
      <w:bookmarkStart w:id="151" w:name="_Toc65145774"/>
      <w:r w:rsidRPr="000961F5">
        <w:t>Initiation W</w:t>
      </w:r>
      <w:r w:rsidR="00893054" w:rsidRPr="000961F5">
        <w:t>orkflow</w:t>
      </w:r>
      <w:bookmarkEnd w:id="141"/>
      <w:bookmarkEnd w:id="142"/>
      <w:bookmarkEnd w:id="143"/>
      <w:bookmarkEnd w:id="144"/>
      <w:bookmarkEnd w:id="145"/>
      <w:bookmarkEnd w:id="146"/>
      <w:bookmarkEnd w:id="147"/>
      <w:bookmarkEnd w:id="148"/>
      <w:bookmarkEnd w:id="149"/>
      <w:bookmarkEnd w:id="150"/>
      <w:bookmarkEnd w:id="151"/>
    </w:p>
    <w:p w14:paraId="7E177AEF" w14:textId="77777777" w:rsidR="00ED08DB" w:rsidRPr="000961F5" w:rsidRDefault="00ED08DB" w:rsidP="00ED08DB">
      <w:pPr>
        <w:rPr>
          <w:lang w:eastAsia="x-none"/>
        </w:rPr>
      </w:pPr>
    </w:p>
    <w:p w14:paraId="6DA4B0E3" w14:textId="39B3E0CF" w:rsidR="00893054" w:rsidRPr="000961F5" w:rsidRDefault="00893054" w:rsidP="00ED08DB">
      <w:pPr>
        <w:pStyle w:val="Heading5"/>
      </w:pPr>
      <w:bookmarkStart w:id="152" w:name="_Ref57368976"/>
      <w:r w:rsidRPr="000961F5">
        <w:t xml:space="preserve">Approval </w:t>
      </w:r>
      <w:r w:rsidR="00EE4684" w:rsidRPr="000961F5">
        <w:t>W</w:t>
      </w:r>
      <w:r w:rsidRPr="000961F5">
        <w:t>orkflow</w:t>
      </w:r>
      <w:bookmarkEnd w:id="152"/>
    </w:p>
    <w:p w14:paraId="6222EA07" w14:textId="270008FC" w:rsidR="00893054" w:rsidRPr="000961F5" w:rsidRDefault="001B02CE" w:rsidP="00893054">
      <w:pPr>
        <w:ind w:left="0"/>
        <w:rPr>
          <w:lang w:eastAsia="x-none"/>
        </w:rPr>
      </w:pPr>
      <w:r w:rsidRPr="000961F5">
        <w:rPr>
          <w:lang w:eastAsia="x-none"/>
        </w:rPr>
        <w:t xml:space="preserve">The Post-hearing letter sent to the sponsors will specify either of </w:t>
      </w:r>
      <w:r w:rsidR="00EC4AA8" w:rsidRPr="000961F5">
        <w:rPr>
          <w:lang w:eastAsia="x-none"/>
        </w:rPr>
        <w:t xml:space="preserve">the User_Function </w:t>
      </w:r>
      <w:r w:rsidR="00893054" w:rsidRPr="000961F5">
        <w:rPr>
          <w:lang w:eastAsia="x-none"/>
        </w:rPr>
        <w:t xml:space="preserve">of </w:t>
      </w:r>
      <w:r w:rsidR="00EC4AA8" w:rsidRPr="000961F5">
        <w:rPr>
          <w:b/>
          <w:lang w:eastAsia="x-none"/>
        </w:rPr>
        <w:t>EU</w:t>
      </w:r>
      <w:r w:rsidR="00893054" w:rsidRPr="000961F5">
        <w:rPr>
          <w:b/>
          <w:lang w:eastAsia="x-none"/>
        </w:rPr>
        <w:t>_Legal</w:t>
      </w:r>
      <w:r w:rsidR="00893054" w:rsidRPr="000961F5">
        <w:rPr>
          <w:lang w:eastAsia="x-none"/>
        </w:rPr>
        <w:t xml:space="preserve"> </w:t>
      </w:r>
      <w:r w:rsidR="001702E3" w:rsidRPr="000961F5">
        <w:rPr>
          <w:lang w:eastAsia="x-none"/>
        </w:rPr>
        <w:t xml:space="preserve">(and belonging to at least one LEG team) </w:t>
      </w:r>
      <w:r w:rsidR="00893054" w:rsidRPr="000961F5">
        <w:rPr>
          <w:lang w:eastAsia="x-none"/>
        </w:rPr>
        <w:t xml:space="preserve">or </w:t>
      </w:r>
      <w:r w:rsidR="00EC4AA8" w:rsidRPr="000961F5">
        <w:rPr>
          <w:b/>
          <w:lang w:eastAsia="x-none"/>
        </w:rPr>
        <w:t>EU</w:t>
      </w:r>
      <w:r w:rsidR="00893054" w:rsidRPr="000961F5">
        <w:rPr>
          <w:b/>
          <w:lang w:eastAsia="x-none"/>
        </w:rPr>
        <w:t>_Sponsor</w:t>
      </w:r>
      <w:r w:rsidR="00893054" w:rsidRPr="000961F5">
        <w:rPr>
          <w:lang w:eastAsia="x-none"/>
        </w:rPr>
        <w:t xml:space="preserve"> </w:t>
      </w:r>
      <w:r w:rsidR="001702E3" w:rsidRPr="000961F5">
        <w:rPr>
          <w:lang w:eastAsia="x-none"/>
        </w:rPr>
        <w:t xml:space="preserve">(and belonging to at least one IBD team) </w:t>
      </w:r>
      <w:r w:rsidRPr="000961F5">
        <w:rPr>
          <w:lang w:eastAsia="x-none"/>
        </w:rPr>
        <w:t>to</w:t>
      </w:r>
      <w:r w:rsidR="00893054" w:rsidRPr="000961F5">
        <w:rPr>
          <w:lang w:eastAsia="x-none"/>
        </w:rPr>
        <w:t xml:space="preserve"> input a unique key to prompt the IPO initiation process. The </w:t>
      </w:r>
      <w:r w:rsidR="003304DC" w:rsidRPr="000961F5">
        <w:rPr>
          <w:lang w:eastAsia="x-none"/>
        </w:rPr>
        <w:t>submitting</w:t>
      </w:r>
      <w:r w:rsidR="00893054" w:rsidRPr="000961F5">
        <w:rPr>
          <w:lang w:eastAsia="x-none"/>
        </w:rPr>
        <w:t xml:space="preserve"> user is then responsible for submitting the initiation e-form to HKSCC for clearance.</w:t>
      </w:r>
    </w:p>
    <w:p w14:paraId="7078E83B" w14:textId="77777777" w:rsidR="00893054" w:rsidRPr="000961F5" w:rsidRDefault="00893054" w:rsidP="00893054">
      <w:pPr>
        <w:ind w:left="0"/>
        <w:rPr>
          <w:lang w:eastAsia="x-none"/>
        </w:rPr>
      </w:pPr>
    </w:p>
    <w:p w14:paraId="69720988" w14:textId="5067CDBC" w:rsidR="006B0232" w:rsidRPr="000961F5" w:rsidRDefault="00893054" w:rsidP="00893054">
      <w:pPr>
        <w:ind w:left="0"/>
        <w:rPr>
          <w:lang w:eastAsia="x-none"/>
        </w:rPr>
      </w:pPr>
      <w:r w:rsidRPr="000961F5">
        <w:rPr>
          <w:lang w:eastAsia="x-none"/>
        </w:rPr>
        <w:t xml:space="preserve">The cut-off time for completing the IPO initiation process </w:t>
      </w:r>
      <w:r w:rsidR="00833916" w:rsidRPr="000961F5">
        <w:rPr>
          <w:lang w:eastAsia="x-none"/>
        </w:rPr>
        <w:t xml:space="preserve">is </w:t>
      </w:r>
      <w:r w:rsidRPr="000961F5">
        <w:rPr>
          <w:lang w:eastAsia="x-none"/>
        </w:rPr>
        <w:t>before the Public Offer book open.</w:t>
      </w:r>
    </w:p>
    <w:p w14:paraId="394C9398" w14:textId="77777777" w:rsidR="006B0232" w:rsidRPr="000961F5" w:rsidRDefault="006B0232">
      <w:pPr>
        <w:spacing w:after="0"/>
        <w:ind w:left="0"/>
        <w:jc w:val="left"/>
        <w:rPr>
          <w:lang w:eastAsia="x-none"/>
        </w:rPr>
      </w:pPr>
      <w:r w:rsidRPr="000961F5">
        <w:rPr>
          <w:lang w:eastAsia="x-none"/>
        </w:rPr>
        <w:br w:type="page"/>
      </w:r>
    </w:p>
    <w:p w14:paraId="27C75B4B" w14:textId="41356831" w:rsidR="000F66E7" w:rsidRPr="000961F5" w:rsidRDefault="000F66E7" w:rsidP="00ED08DB">
      <w:pPr>
        <w:spacing w:after="0"/>
        <w:ind w:left="0"/>
        <w:jc w:val="left"/>
        <w:rPr>
          <w:lang w:eastAsia="x-none"/>
        </w:rPr>
      </w:pPr>
    </w:p>
    <w:p w14:paraId="38EAEA6E" w14:textId="2A016B32" w:rsidR="000F66E7" w:rsidRPr="000961F5" w:rsidRDefault="000F66E7" w:rsidP="00ED08DB">
      <w:pPr>
        <w:spacing w:after="0"/>
        <w:ind w:left="0"/>
        <w:jc w:val="left"/>
        <w:rPr>
          <w:b/>
          <w:u w:val="single"/>
          <w:lang w:eastAsia="x-none"/>
        </w:rPr>
      </w:pPr>
      <w:r w:rsidRPr="000961F5">
        <w:rPr>
          <w:b/>
          <w:u w:val="single"/>
          <w:lang w:eastAsia="x-none"/>
        </w:rPr>
        <w:t>Version 2.0.2 IPO Initiation workflow subflow 1 - Direct input FINI unique key to FINI platform</w:t>
      </w:r>
    </w:p>
    <w:p w14:paraId="50DAB9E8" w14:textId="01F93EBD" w:rsidR="0069513F" w:rsidRPr="000961F5" w:rsidRDefault="00584B04" w:rsidP="000F66E7">
      <w:pPr>
        <w:spacing w:after="0"/>
        <w:ind w:left="0"/>
        <w:jc w:val="left"/>
        <w:rPr>
          <w:lang w:eastAsia="x-none"/>
        </w:rPr>
      </w:pPr>
      <w:r w:rsidRPr="00381BCA">
        <w:rPr>
          <w:noProof/>
          <w:lang w:eastAsia="zh-CN"/>
        </w:rPr>
        <w:drawing>
          <wp:inline distT="0" distB="0" distL="0" distR="0" wp14:anchorId="7B1AA6CF" wp14:editId="12CF0443">
            <wp:extent cx="4482243" cy="4583219"/>
            <wp:effectExtent l="0" t="0" r="0" b="8255"/>
            <wp:docPr id="6" name="IPO Initiation workflow 1.jpg"/>
            <wp:cNvGraphicFramePr/>
            <a:graphic xmlns:a="http://schemas.openxmlformats.org/drawingml/2006/main">
              <a:graphicData uri="http://schemas.openxmlformats.org/drawingml/2006/picture">
                <pic:pic xmlns:pic="http://schemas.openxmlformats.org/drawingml/2006/picture">
                  <pic:nvPicPr>
                    <pic:cNvPr id="6" name="IPO Initiation workflow 1.jpg"/>
                    <pic:cNvPicPr/>
                  </pic:nvPicPr>
                  <pic:blipFill>
                    <a:blip r:embed="rId22">
                      <a:extLst>
                        <a:ext uri="{28A0092B-C50C-407E-A947-70E740481C1C}">
                          <a14:useLocalDpi xmlns:a14="http://schemas.microsoft.com/office/drawing/2010/main" val="0"/>
                        </a:ext>
                      </a:extLst>
                    </a:blip>
                    <a:stretch>
                      <a:fillRect/>
                    </a:stretch>
                  </pic:blipFill>
                  <pic:spPr>
                    <a:xfrm>
                      <a:off x="0" y="0"/>
                      <a:ext cx="8679128" cy="8874651"/>
                    </a:xfrm>
                    <a:prstGeom prst="rect">
                      <a:avLst/>
                    </a:prstGeom>
                  </pic:spPr>
                </pic:pic>
              </a:graphicData>
            </a:graphic>
          </wp:inline>
        </w:drawing>
      </w:r>
    </w:p>
    <w:p w14:paraId="4B0DEA31" w14:textId="0DF953D1" w:rsidR="000F66E7" w:rsidRPr="000961F5" w:rsidRDefault="000F66E7" w:rsidP="000F66E7">
      <w:pPr>
        <w:spacing w:after="0"/>
        <w:ind w:left="0"/>
        <w:jc w:val="left"/>
        <w:rPr>
          <w:b/>
          <w:u w:val="single"/>
          <w:lang w:eastAsia="x-none"/>
        </w:rPr>
      </w:pPr>
      <w:r w:rsidRPr="000961F5">
        <w:rPr>
          <w:b/>
          <w:u w:val="single"/>
          <w:lang w:eastAsia="x-none"/>
        </w:rPr>
        <w:t>Version 2.0.2 IPO Initiation workflow subflow 2 – Get FINI unique key offline then input to FINI platform</w:t>
      </w:r>
    </w:p>
    <w:p w14:paraId="21A4EAE0" w14:textId="77777777" w:rsidR="00D221C5" w:rsidRPr="000961F5" w:rsidRDefault="00D221C5" w:rsidP="00ED08DB">
      <w:pPr>
        <w:spacing w:after="0"/>
        <w:ind w:left="0"/>
        <w:jc w:val="left"/>
        <w:rPr>
          <w:lang w:eastAsia="x-none"/>
        </w:rPr>
      </w:pPr>
    </w:p>
    <w:p w14:paraId="6E3392FF" w14:textId="55F4E602" w:rsidR="00ED08DB" w:rsidRPr="000961F5" w:rsidRDefault="000F66E7" w:rsidP="00ED08DB">
      <w:pPr>
        <w:spacing w:after="0"/>
        <w:ind w:left="0"/>
        <w:jc w:val="left"/>
        <w:rPr>
          <w:lang w:eastAsia="x-none"/>
        </w:rPr>
      </w:pPr>
      <w:r w:rsidRPr="00381BCA">
        <w:rPr>
          <w:noProof/>
          <w:lang w:eastAsia="zh-CN"/>
        </w:rPr>
        <w:lastRenderedPageBreak/>
        <mc:AlternateContent>
          <mc:Choice Requires="wps">
            <w:drawing>
              <wp:anchor distT="0" distB="0" distL="114300" distR="114300" simplePos="0" relativeHeight="251658241" behindDoc="0" locked="0" layoutInCell="1" allowOverlap="1" wp14:anchorId="223C13B4" wp14:editId="292890E0">
                <wp:simplePos x="0" y="0"/>
                <wp:positionH relativeFrom="margin">
                  <wp:align>left</wp:align>
                </wp:positionH>
                <wp:positionV relativeFrom="paragraph">
                  <wp:posOffset>48260</wp:posOffset>
                </wp:positionV>
                <wp:extent cx="1270000" cy="165100"/>
                <wp:effectExtent l="0" t="0" r="6350" b="6350"/>
                <wp:wrapNone/>
                <wp:docPr id="9" name="Rectangle 9"/>
                <wp:cNvGraphicFramePr/>
                <a:graphic xmlns:a="http://schemas.openxmlformats.org/drawingml/2006/main">
                  <a:graphicData uri="http://schemas.microsoft.com/office/word/2010/wordprocessingShape">
                    <wps:wsp>
                      <wps:cNvSpPr/>
                      <wps:spPr>
                        <a:xfrm>
                          <a:off x="0" y="0"/>
                          <a:ext cx="1270000" cy="1651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5E3E62" id="Rectangle 9" o:spid="_x0000_s1026" style="position:absolute;margin-left:0;margin-top:3.8pt;width:100pt;height:13pt;z-index:25165824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" fillcolor="white [3212]" stroked="f" strokeweight="2pt">
                <w10:wrap anchorx="margin"/>
              </v:rect>
            </w:pict>
          </mc:Fallback>
        </mc:AlternateContent>
      </w:r>
      <w:r w:rsidR="00584B04" w:rsidRPr="00381BCA">
        <w:rPr>
          <w:noProof/>
          <w:lang w:eastAsia="zh-CN"/>
        </w:rPr>
        <w:drawing>
          <wp:inline distT="0" distB="0" distL="0" distR="0" wp14:anchorId="38224190" wp14:editId="689F57D3">
            <wp:extent cx="3821373" cy="3708664"/>
            <wp:effectExtent l="0" t="0" r="8255" b="6350"/>
            <wp:docPr id="10" name="IPO Initiation workflow 2.jpg"/>
            <wp:cNvGraphicFramePr/>
            <a:graphic xmlns:a="http://schemas.openxmlformats.org/drawingml/2006/main">
              <a:graphicData uri="http://schemas.openxmlformats.org/drawingml/2006/picture">
                <pic:pic xmlns:pic="http://schemas.openxmlformats.org/drawingml/2006/picture">
                  <pic:nvPicPr>
                    <pic:cNvPr id="10" name="IPO Initiation workflow 2.jpg"/>
                    <pic:cNvPicPr/>
                  </pic:nvPicPr>
                  <pic:blipFill>
                    <a:blip r:embed="rId23">
                      <a:extLst>
                        <a:ext uri="{28A0092B-C50C-407E-A947-70E740481C1C}">
                          <a14:useLocalDpi xmlns:a14="http://schemas.microsoft.com/office/drawing/2010/main" val="0"/>
                        </a:ext>
                      </a:extLst>
                    </a:blip>
                    <a:stretch>
                      <a:fillRect/>
                    </a:stretch>
                  </pic:blipFill>
                  <pic:spPr>
                    <a:xfrm>
                      <a:off x="0" y="0"/>
                      <a:ext cx="3822560" cy="3709816"/>
                    </a:xfrm>
                    <a:prstGeom prst="rect">
                      <a:avLst/>
                    </a:prstGeom>
                  </pic:spPr>
                </pic:pic>
              </a:graphicData>
            </a:graphic>
          </wp:inline>
        </w:drawing>
      </w:r>
    </w:p>
    <w:p w14:paraId="63C205C6" w14:textId="098A5C4F" w:rsidR="00E04FFD" w:rsidRPr="000961F5" w:rsidRDefault="00ED08DB" w:rsidP="00ED08DB">
      <w:pPr>
        <w:spacing w:after="0"/>
        <w:ind w:left="0"/>
        <w:jc w:val="left"/>
      </w:pPr>
      <w:r w:rsidRPr="000961F5">
        <w:rPr>
          <w:lang w:eastAsia="x-none"/>
        </w:rPr>
        <w:t xml:space="preserve">After the HKSCC has </w:t>
      </w:r>
      <w:r w:rsidR="001B7343" w:rsidRPr="000961F5">
        <w:rPr>
          <w:lang w:eastAsia="x-none"/>
        </w:rPr>
        <w:t>cleared</w:t>
      </w:r>
      <w:r w:rsidRPr="000961F5">
        <w:rPr>
          <w:lang w:eastAsia="x-none"/>
        </w:rPr>
        <w:t xml:space="preserve"> the initiation e-form (i.e. the e-form is in </w:t>
      </w:r>
      <w:r w:rsidR="001B7343" w:rsidRPr="000961F5">
        <w:rPr>
          <w:lang w:eastAsia="x-none"/>
        </w:rPr>
        <w:t>cleared</w:t>
      </w:r>
      <w:r w:rsidRPr="000961F5">
        <w:rPr>
          <w:lang w:eastAsia="x-none"/>
        </w:rPr>
        <w:t xml:space="preserve"> status) and before the Public Offer book open</w:t>
      </w:r>
      <w:r w:rsidR="00A20822" w:rsidRPr="000961F5">
        <w:rPr>
          <w:lang w:eastAsia="x-none"/>
        </w:rPr>
        <w:t>s</w:t>
      </w:r>
      <w:r w:rsidRPr="000961F5">
        <w:rPr>
          <w:lang w:eastAsia="x-none"/>
        </w:rPr>
        <w:t xml:space="preserve">, the </w:t>
      </w:r>
      <w:r w:rsidR="00EF2DE1" w:rsidRPr="000961F5">
        <w:rPr>
          <w:lang w:eastAsia="x-none"/>
        </w:rPr>
        <w:t xml:space="preserve">workflow may be moved back to </w:t>
      </w:r>
      <w:r w:rsidR="00EF2DE1" w:rsidRPr="000961F5">
        <w:rPr>
          <w:b/>
          <w:lang w:eastAsia="x-none"/>
        </w:rPr>
        <w:t>“</w:t>
      </w:r>
      <w:r w:rsidR="001325BB" w:rsidRPr="000961F5">
        <w:rPr>
          <w:b/>
          <w:lang w:eastAsia="x-none"/>
        </w:rPr>
        <w:t>Pending</w:t>
      </w:r>
      <w:r w:rsidR="00EF2DE1" w:rsidRPr="000961F5">
        <w:rPr>
          <w:b/>
          <w:lang w:eastAsia="x-none"/>
        </w:rPr>
        <w:t>”</w:t>
      </w:r>
      <w:r w:rsidR="00EF2DE1" w:rsidRPr="000961F5">
        <w:rPr>
          <w:lang w:eastAsia="x-none"/>
        </w:rPr>
        <w:t xml:space="preserve"> by</w:t>
      </w:r>
      <w:r w:rsidR="00E04FFD" w:rsidRPr="000961F5">
        <w:t xml:space="preserve"> </w:t>
      </w:r>
      <w:r w:rsidRPr="000961F5">
        <w:t>HKSCC directly reverting the initiation e-form back to the submitting user</w:t>
      </w:r>
      <w:r w:rsidR="00E04FFD" w:rsidRPr="000961F5">
        <w:t>.</w:t>
      </w:r>
    </w:p>
    <w:p w14:paraId="6BBBD846" w14:textId="47574A30" w:rsidR="0069513F" w:rsidRPr="000961F5" w:rsidRDefault="0029297F" w:rsidP="00ED08DB">
      <w:pPr>
        <w:spacing w:after="0"/>
        <w:ind w:left="0"/>
        <w:jc w:val="left"/>
        <w:rPr>
          <w:lang w:eastAsia="x-none"/>
        </w:rPr>
      </w:pPr>
      <w:r w:rsidRPr="000961F5">
        <w:rPr>
          <w:lang w:eastAsia="x-none"/>
        </w:rPr>
        <w:t xml:space="preserve">  </w:t>
      </w:r>
    </w:p>
    <w:p w14:paraId="7E463034" w14:textId="0549535B" w:rsidR="00893054" w:rsidRPr="000961F5" w:rsidRDefault="00ED08DB" w:rsidP="00ED08DB">
      <w:pPr>
        <w:pStyle w:val="Heading5"/>
      </w:pPr>
      <w:r w:rsidRPr="000961F5">
        <w:t>Workflow Statuses and Permissions</w:t>
      </w:r>
    </w:p>
    <w:p w14:paraId="6AD9825C" w14:textId="199D8014" w:rsidR="00893054" w:rsidRPr="000961F5" w:rsidRDefault="00893054" w:rsidP="00893054">
      <w:pPr>
        <w:spacing w:after="0"/>
        <w:ind w:left="0"/>
        <w:jc w:val="left"/>
        <w:rPr>
          <w:lang w:eastAsia="x-none"/>
        </w:rPr>
      </w:pPr>
    </w:p>
    <w:tbl>
      <w:tblPr>
        <w:tblStyle w:val="TableGrid1"/>
        <w:tblW w:w="10390" w:type="dxa"/>
        <w:tblLook w:val="04A0" w:firstRow="1" w:lastRow="0" w:firstColumn="1" w:lastColumn="0" w:noHBand="0" w:noVBand="1"/>
      </w:tblPr>
      <w:tblGrid>
        <w:gridCol w:w="394"/>
        <w:gridCol w:w="3093"/>
        <w:gridCol w:w="1061"/>
        <w:gridCol w:w="1230"/>
        <w:gridCol w:w="1444"/>
        <w:gridCol w:w="1751"/>
        <w:gridCol w:w="1417"/>
      </w:tblGrid>
      <w:tr w:rsidR="00893054" w:rsidRPr="000961F5" w14:paraId="53A09BAD" w14:textId="77777777" w:rsidTr="00E61777">
        <w:trPr>
          <w:trHeight w:val="915"/>
        </w:trPr>
        <w:tc>
          <w:tcPr>
            <w:tcW w:w="394" w:type="dxa"/>
            <w:shd w:val="clear" w:color="auto" w:fill="13426B"/>
            <w:hideMark/>
          </w:tcPr>
          <w:p w14:paraId="356AE97A" w14:textId="77777777" w:rsidR="00893054" w:rsidRPr="00F159AF" w:rsidRDefault="00893054" w:rsidP="00541D9E">
            <w:pPr>
              <w:spacing w:after="0"/>
              <w:ind w:left="0"/>
              <w:jc w:val="center"/>
              <w:rPr>
                <w:rFonts w:ascii="Arial" w:eastAsia="Times New Roman" w:hAnsi="Arial"/>
                <w:color w:val="FFFFFF" w:themeColor="background1"/>
                <w:sz w:val="16"/>
                <w:szCs w:val="16"/>
              </w:rPr>
            </w:pPr>
            <w:r w:rsidRPr="00F159AF">
              <w:rPr>
                <w:rFonts w:ascii="Arial" w:eastAsia="Times New Roman" w:hAnsi="Arial"/>
                <w:color w:val="FFFFFF" w:themeColor="background1"/>
                <w:sz w:val="16"/>
                <w:szCs w:val="16"/>
              </w:rPr>
              <w:lastRenderedPageBreak/>
              <w:t> #</w:t>
            </w:r>
          </w:p>
        </w:tc>
        <w:tc>
          <w:tcPr>
            <w:tcW w:w="3093" w:type="dxa"/>
            <w:shd w:val="clear" w:color="auto" w:fill="13426B"/>
            <w:hideMark/>
          </w:tcPr>
          <w:p w14:paraId="618BB014" w14:textId="77777777" w:rsidR="00893054" w:rsidRPr="00F159AF" w:rsidRDefault="00893054" w:rsidP="00541D9E">
            <w:pPr>
              <w:spacing w:after="0"/>
              <w:ind w:left="0"/>
              <w:jc w:val="center"/>
              <w:rPr>
                <w:rFonts w:ascii="Arial" w:eastAsia="Times New Roman" w:hAnsi="Arial"/>
                <w:b/>
                <w:bCs/>
                <w:color w:val="FFFFFF" w:themeColor="background1"/>
                <w:sz w:val="16"/>
                <w:szCs w:val="16"/>
              </w:rPr>
            </w:pPr>
            <w:r w:rsidRPr="00F159AF">
              <w:rPr>
                <w:rFonts w:ascii="Arial" w:eastAsia="Times New Roman" w:hAnsi="Arial"/>
                <w:b/>
                <w:bCs/>
                <w:color w:val="FFFFFF" w:themeColor="background1"/>
                <w:sz w:val="16"/>
                <w:szCs w:val="16"/>
              </w:rPr>
              <w:t>Scenario Description</w:t>
            </w:r>
          </w:p>
        </w:tc>
        <w:tc>
          <w:tcPr>
            <w:tcW w:w="1061" w:type="dxa"/>
            <w:shd w:val="clear" w:color="auto" w:fill="13426B"/>
            <w:hideMark/>
          </w:tcPr>
          <w:p w14:paraId="46EEE966" w14:textId="77777777" w:rsidR="00893054" w:rsidRPr="00F159AF" w:rsidRDefault="00893054" w:rsidP="00541D9E">
            <w:pPr>
              <w:spacing w:after="0"/>
              <w:ind w:left="0"/>
              <w:jc w:val="center"/>
              <w:rPr>
                <w:rFonts w:ascii="Arial" w:eastAsia="Times New Roman" w:hAnsi="Arial"/>
                <w:b/>
                <w:bCs/>
                <w:color w:val="FFFFFF" w:themeColor="background1"/>
                <w:sz w:val="16"/>
                <w:szCs w:val="16"/>
              </w:rPr>
            </w:pPr>
            <w:r w:rsidRPr="00F159AF">
              <w:rPr>
                <w:rFonts w:ascii="Arial" w:eastAsia="Times New Roman" w:hAnsi="Arial"/>
                <w:b/>
                <w:bCs/>
                <w:color w:val="FFFFFF" w:themeColor="background1"/>
                <w:sz w:val="16"/>
                <w:szCs w:val="16"/>
              </w:rPr>
              <w:t>Status</w:t>
            </w:r>
          </w:p>
        </w:tc>
        <w:tc>
          <w:tcPr>
            <w:tcW w:w="1230" w:type="dxa"/>
            <w:shd w:val="clear" w:color="auto" w:fill="13426B"/>
          </w:tcPr>
          <w:p w14:paraId="567CCABD" w14:textId="77777777" w:rsidR="00893054" w:rsidRPr="00F159AF" w:rsidRDefault="00893054" w:rsidP="00541D9E">
            <w:pPr>
              <w:spacing w:after="0"/>
              <w:ind w:left="0"/>
              <w:jc w:val="center"/>
              <w:rPr>
                <w:rFonts w:ascii="Arial" w:eastAsia="Times New Roman" w:hAnsi="Arial"/>
                <w:b/>
                <w:bCs/>
                <w:color w:val="FFFFFF" w:themeColor="background1"/>
                <w:sz w:val="16"/>
                <w:szCs w:val="16"/>
              </w:rPr>
            </w:pPr>
            <w:r w:rsidRPr="00F159AF">
              <w:rPr>
                <w:rFonts w:ascii="Arial" w:eastAsia="Times New Roman" w:hAnsi="Arial"/>
                <w:b/>
                <w:bCs/>
                <w:color w:val="FFFFFF" w:themeColor="background1"/>
                <w:sz w:val="16"/>
                <w:szCs w:val="16"/>
              </w:rPr>
              <w:t>Regulator (HKEX) user generating the key</w:t>
            </w:r>
          </w:p>
        </w:tc>
        <w:tc>
          <w:tcPr>
            <w:tcW w:w="1444" w:type="dxa"/>
            <w:shd w:val="clear" w:color="auto" w:fill="13426B"/>
            <w:hideMark/>
          </w:tcPr>
          <w:p w14:paraId="0C7AA8F4" w14:textId="77777777" w:rsidR="00893054" w:rsidRPr="00F159AF" w:rsidRDefault="00893054" w:rsidP="00541D9E">
            <w:pPr>
              <w:spacing w:after="0"/>
              <w:ind w:left="0"/>
              <w:jc w:val="center"/>
              <w:rPr>
                <w:rFonts w:ascii="Arial" w:eastAsia="Times New Roman" w:hAnsi="Arial"/>
                <w:b/>
                <w:bCs/>
                <w:color w:val="FFFFFF" w:themeColor="background1"/>
                <w:sz w:val="16"/>
                <w:szCs w:val="16"/>
              </w:rPr>
            </w:pPr>
            <w:r w:rsidRPr="00F159AF">
              <w:rPr>
                <w:rFonts w:ascii="Arial" w:eastAsia="Times New Roman" w:hAnsi="Arial"/>
                <w:b/>
                <w:bCs/>
                <w:color w:val="FFFFFF" w:themeColor="background1"/>
                <w:sz w:val="16"/>
                <w:szCs w:val="16"/>
              </w:rPr>
              <w:t>Assigned Regulator (HKEX) team (from Field #3)</w:t>
            </w:r>
          </w:p>
        </w:tc>
        <w:tc>
          <w:tcPr>
            <w:tcW w:w="1751" w:type="dxa"/>
            <w:shd w:val="clear" w:color="auto" w:fill="13426B"/>
            <w:hideMark/>
          </w:tcPr>
          <w:p w14:paraId="1D654ED5" w14:textId="77777777" w:rsidR="00893054" w:rsidRPr="00F159AF" w:rsidRDefault="00ED08DB" w:rsidP="00541D9E">
            <w:pPr>
              <w:spacing w:after="0"/>
              <w:ind w:left="0"/>
              <w:jc w:val="center"/>
              <w:rPr>
                <w:rFonts w:ascii="Arial" w:eastAsia="Times New Roman" w:hAnsi="Arial"/>
                <w:b/>
                <w:bCs/>
                <w:color w:val="FFFFFF" w:themeColor="background1"/>
                <w:sz w:val="16"/>
                <w:szCs w:val="16"/>
              </w:rPr>
            </w:pPr>
            <w:r w:rsidRPr="00F159AF">
              <w:rPr>
                <w:rFonts w:ascii="Arial" w:eastAsia="Times New Roman" w:hAnsi="Arial"/>
                <w:b/>
                <w:bCs/>
                <w:color w:val="FFFFFF" w:themeColor="background1"/>
                <w:sz w:val="16"/>
                <w:szCs w:val="16"/>
              </w:rPr>
              <w:t>Principal Sponsor / Sponsor Counsel</w:t>
            </w:r>
          </w:p>
          <w:p w14:paraId="58B04885" w14:textId="7D1DAFB6" w:rsidR="00ED08DB" w:rsidRPr="00F159AF" w:rsidRDefault="00ED08DB" w:rsidP="00541D9E">
            <w:pPr>
              <w:spacing w:after="0"/>
              <w:ind w:left="0"/>
              <w:jc w:val="center"/>
              <w:rPr>
                <w:rFonts w:ascii="Arial" w:eastAsia="Times New Roman" w:hAnsi="Arial"/>
                <w:b/>
                <w:bCs/>
                <w:color w:val="FFFFFF" w:themeColor="background1"/>
                <w:sz w:val="16"/>
                <w:szCs w:val="16"/>
              </w:rPr>
            </w:pPr>
            <w:r w:rsidRPr="00F159AF">
              <w:rPr>
                <w:rFonts w:ascii="Arial" w:eastAsia="Times New Roman" w:hAnsi="Arial"/>
                <w:b/>
                <w:bCs/>
                <w:color w:val="FFFFFF" w:themeColor="background1"/>
                <w:sz w:val="16"/>
                <w:szCs w:val="16"/>
              </w:rPr>
              <w:t>(“Submitter”)</w:t>
            </w:r>
          </w:p>
        </w:tc>
        <w:tc>
          <w:tcPr>
            <w:tcW w:w="1417" w:type="dxa"/>
            <w:shd w:val="clear" w:color="auto" w:fill="13426B"/>
          </w:tcPr>
          <w:p w14:paraId="7DDAF2C6" w14:textId="77777777" w:rsidR="00893054" w:rsidRPr="00F159AF" w:rsidRDefault="00893054" w:rsidP="00541D9E">
            <w:pPr>
              <w:spacing w:after="0"/>
              <w:ind w:left="0"/>
              <w:jc w:val="center"/>
              <w:rPr>
                <w:rFonts w:ascii="Arial" w:eastAsia="Times New Roman" w:hAnsi="Arial"/>
                <w:b/>
                <w:bCs/>
                <w:color w:val="FFFFFF" w:themeColor="background1"/>
                <w:sz w:val="16"/>
                <w:szCs w:val="16"/>
              </w:rPr>
            </w:pPr>
            <w:r w:rsidRPr="00F159AF">
              <w:rPr>
                <w:rFonts w:ascii="Arial" w:eastAsia="Times New Roman" w:hAnsi="Arial"/>
                <w:b/>
                <w:bCs/>
                <w:color w:val="FFFFFF" w:themeColor="background1"/>
                <w:sz w:val="16"/>
                <w:szCs w:val="16"/>
              </w:rPr>
              <w:t>HKSCC</w:t>
            </w:r>
          </w:p>
        </w:tc>
      </w:tr>
      <w:tr w:rsidR="00893054" w:rsidRPr="000961F5" w14:paraId="154BD154" w14:textId="77777777" w:rsidTr="00E61777">
        <w:trPr>
          <w:trHeight w:val="1324"/>
        </w:trPr>
        <w:tc>
          <w:tcPr>
            <w:tcW w:w="394" w:type="dxa"/>
            <w:hideMark/>
          </w:tcPr>
          <w:p w14:paraId="53811E87" w14:textId="77777777" w:rsidR="00893054" w:rsidRPr="00F159AF" w:rsidRDefault="00893054" w:rsidP="00541D9E">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t>1</w:t>
            </w:r>
          </w:p>
        </w:tc>
        <w:tc>
          <w:tcPr>
            <w:tcW w:w="3093" w:type="dxa"/>
            <w:hideMark/>
          </w:tcPr>
          <w:p w14:paraId="1B7D035A" w14:textId="47657A5F" w:rsidR="00893054" w:rsidRPr="00F159AF" w:rsidRDefault="00ED08DB" w:rsidP="00541D9E">
            <w:pPr>
              <w:spacing w:after="0"/>
              <w:ind w:left="0"/>
              <w:jc w:val="left"/>
              <w:rPr>
                <w:rFonts w:ascii="Arial" w:eastAsia="Times New Roman" w:hAnsi="Arial"/>
                <w:color w:val="000000"/>
                <w:sz w:val="16"/>
                <w:szCs w:val="16"/>
              </w:rPr>
            </w:pPr>
            <w:r w:rsidRPr="00F159AF">
              <w:rPr>
                <w:rFonts w:ascii="Arial" w:eastAsia="Times New Roman" w:hAnsi="Arial"/>
                <w:color w:val="000000"/>
                <w:sz w:val="16"/>
                <w:szCs w:val="16"/>
              </w:rPr>
              <w:t>Regulator (HKEX)</w:t>
            </w:r>
            <w:r w:rsidR="00893054" w:rsidRPr="00F159AF">
              <w:rPr>
                <w:rFonts w:ascii="Arial" w:eastAsia="Times New Roman" w:hAnsi="Arial"/>
                <w:color w:val="000000"/>
                <w:sz w:val="16"/>
                <w:szCs w:val="16"/>
              </w:rPr>
              <w:t xml:space="preserve"> inputs company information, </w:t>
            </w:r>
            <w:r w:rsidR="00893054" w:rsidRPr="00F159AF">
              <w:rPr>
                <w:rFonts w:ascii="Arial" w:eastAsia="Times New Roman" w:hAnsi="Arial"/>
                <w:color w:val="000000"/>
                <w:sz w:val="16"/>
                <w:szCs w:val="16"/>
                <w:u w:val="single"/>
              </w:rPr>
              <w:t>does not submit</w:t>
            </w:r>
            <w:r w:rsidR="00893054" w:rsidRPr="00F159AF">
              <w:rPr>
                <w:rFonts w:ascii="Arial" w:eastAsia="Times New Roman" w:hAnsi="Arial"/>
                <w:color w:val="000000"/>
                <w:sz w:val="16"/>
                <w:szCs w:val="16"/>
              </w:rPr>
              <w:t xml:space="preserve"> the </w:t>
            </w:r>
            <w:r w:rsidR="00F342D6" w:rsidRPr="00F159AF">
              <w:rPr>
                <w:rFonts w:ascii="Arial" w:eastAsia="Times New Roman" w:hAnsi="Arial"/>
                <w:color w:val="000000"/>
                <w:sz w:val="16"/>
                <w:szCs w:val="16"/>
              </w:rPr>
              <w:t xml:space="preserve">e-form on FINI </w:t>
            </w:r>
            <w:r w:rsidR="00893054" w:rsidRPr="00F159AF">
              <w:rPr>
                <w:rFonts w:ascii="Arial" w:eastAsia="Times New Roman" w:hAnsi="Arial"/>
                <w:color w:val="000000"/>
                <w:sz w:val="16"/>
                <w:szCs w:val="16"/>
              </w:rPr>
              <w:t xml:space="preserve">and leaves the page. </w:t>
            </w:r>
            <w:r w:rsidR="00893054" w:rsidRPr="00F159AF">
              <w:rPr>
                <w:rFonts w:ascii="Arial" w:eastAsia="Times New Roman" w:hAnsi="Arial"/>
                <w:b/>
                <w:bCs/>
                <w:color w:val="000000"/>
                <w:sz w:val="16"/>
                <w:szCs w:val="16"/>
              </w:rPr>
              <w:t>No IPO is created</w:t>
            </w:r>
            <w:r w:rsidR="00893054" w:rsidRPr="00F159AF">
              <w:rPr>
                <w:rFonts w:ascii="Arial" w:eastAsia="Times New Roman" w:hAnsi="Arial"/>
                <w:color w:val="000000"/>
                <w:sz w:val="16"/>
                <w:szCs w:val="16"/>
              </w:rPr>
              <w:t>, the FINI unique key is not generated and the information will not be saved.</w:t>
            </w:r>
          </w:p>
          <w:p w14:paraId="25F65329" w14:textId="77777777" w:rsidR="00893054" w:rsidRPr="00F159AF" w:rsidRDefault="00893054" w:rsidP="00541D9E">
            <w:pPr>
              <w:spacing w:after="0"/>
              <w:ind w:left="0"/>
              <w:jc w:val="left"/>
              <w:rPr>
                <w:rFonts w:ascii="Arial" w:eastAsia="Times New Roman" w:hAnsi="Arial"/>
                <w:color w:val="000000"/>
                <w:sz w:val="16"/>
                <w:szCs w:val="16"/>
              </w:rPr>
            </w:pPr>
            <w:r w:rsidRPr="00F159AF">
              <w:rPr>
                <w:rFonts w:ascii="Arial" w:eastAsia="Times New Roman" w:hAnsi="Arial"/>
                <w:color w:val="000000"/>
                <w:sz w:val="16"/>
                <w:szCs w:val="16"/>
              </w:rPr>
              <w:t> </w:t>
            </w:r>
          </w:p>
          <w:p w14:paraId="75E11FF6" w14:textId="77777777" w:rsidR="00893054" w:rsidRPr="00F159AF" w:rsidRDefault="00893054" w:rsidP="00541D9E">
            <w:pPr>
              <w:spacing w:after="0"/>
              <w:ind w:left="0"/>
              <w:jc w:val="left"/>
              <w:rPr>
                <w:rFonts w:ascii="Arial" w:eastAsia="Times New Roman" w:hAnsi="Arial"/>
                <w:color w:val="000000"/>
                <w:sz w:val="16"/>
                <w:szCs w:val="16"/>
              </w:rPr>
            </w:pPr>
            <w:r w:rsidRPr="00F159AF">
              <w:rPr>
                <w:rFonts w:ascii="Arial" w:eastAsia="Times New Roman" w:hAnsi="Arial"/>
                <w:color w:val="000000"/>
                <w:sz w:val="16"/>
                <w:szCs w:val="16"/>
              </w:rPr>
              <w:t>There is nothing to delete as no IPO has been created.</w:t>
            </w:r>
          </w:p>
          <w:p w14:paraId="589418ED" w14:textId="77777777" w:rsidR="00893054" w:rsidRPr="00F159AF" w:rsidRDefault="00893054" w:rsidP="00541D9E">
            <w:pPr>
              <w:spacing w:after="0"/>
              <w:ind w:left="0"/>
              <w:jc w:val="left"/>
              <w:rPr>
                <w:rFonts w:ascii="Arial" w:eastAsia="Times New Roman" w:hAnsi="Arial"/>
                <w:color w:val="000000"/>
                <w:sz w:val="16"/>
                <w:szCs w:val="16"/>
              </w:rPr>
            </w:pPr>
          </w:p>
        </w:tc>
        <w:tc>
          <w:tcPr>
            <w:tcW w:w="1061" w:type="dxa"/>
            <w:hideMark/>
          </w:tcPr>
          <w:p w14:paraId="448D1FFA" w14:textId="77777777" w:rsidR="00893054" w:rsidRPr="00F159AF" w:rsidRDefault="00893054" w:rsidP="00541D9E">
            <w:pPr>
              <w:spacing w:after="0"/>
              <w:ind w:left="0"/>
              <w:jc w:val="center"/>
              <w:rPr>
                <w:rFonts w:ascii="Arial" w:eastAsia="Times New Roman" w:hAnsi="Arial"/>
                <w:b/>
                <w:color w:val="000000"/>
                <w:sz w:val="16"/>
                <w:szCs w:val="16"/>
              </w:rPr>
            </w:pPr>
            <w:r w:rsidRPr="00F159AF">
              <w:rPr>
                <w:rFonts w:ascii="Arial" w:eastAsia="Times New Roman" w:hAnsi="Arial"/>
                <w:b/>
                <w:color w:val="000000"/>
                <w:sz w:val="16"/>
                <w:szCs w:val="16"/>
              </w:rPr>
              <w:t xml:space="preserve">None </w:t>
            </w:r>
          </w:p>
        </w:tc>
        <w:tc>
          <w:tcPr>
            <w:tcW w:w="1230" w:type="dxa"/>
          </w:tcPr>
          <w:p w14:paraId="75109887" w14:textId="77777777" w:rsidR="00893054" w:rsidRPr="00F159AF" w:rsidRDefault="00893054" w:rsidP="00541D9E">
            <w:pPr>
              <w:spacing w:after="0"/>
              <w:ind w:left="0"/>
              <w:jc w:val="center"/>
              <w:rPr>
                <w:rFonts w:ascii="Arial" w:eastAsia="Times New Roman" w:hAnsi="Arial"/>
                <w:b/>
                <w:color w:val="000000"/>
                <w:sz w:val="16"/>
                <w:szCs w:val="16"/>
              </w:rPr>
            </w:pPr>
            <w:r w:rsidRPr="00F159AF">
              <w:rPr>
                <w:rFonts w:ascii="Arial" w:eastAsia="Times New Roman" w:hAnsi="Arial"/>
                <w:b/>
                <w:color w:val="000000"/>
                <w:sz w:val="16"/>
                <w:szCs w:val="16"/>
              </w:rPr>
              <w:t>Edit:</w:t>
            </w:r>
          </w:p>
          <w:p w14:paraId="18B863AA" w14:textId="77777777" w:rsidR="00893054" w:rsidRPr="00F159AF" w:rsidRDefault="00893054" w:rsidP="00541D9E">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t>Section 1</w:t>
            </w:r>
          </w:p>
        </w:tc>
        <w:tc>
          <w:tcPr>
            <w:tcW w:w="1444" w:type="dxa"/>
            <w:hideMark/>
          </w:tcPr>
          <w:p w14:paraId="74D42488" w14:textId="77777777" w:rsidR="00893054" w:rsidRPr="00F159AF" w:rsidRDefault="00893054" w:rsidP="00541D9E">
            <w:pPr>
              <w:spacing w:after="0"/>
              <w:ind w:left="0"/>
              <w:jc w:val="center"/>
              <w:rPr>
                <w:rFonts w:ascii="Arial" w:eastAsia="Times New Roman" w:hAnsi="Arial"/>
                <w:color w:val="FF0000"/>
                <w:sz w:val="16"/>
                <w:szCs w:val="16"/>
              </w:rPr>
            </w:pPr>
            <w:r w:rsidRPr="00F159AF">
              <w:rPr>
                <w:rFonts w:ascii="Arial" w:eastAsia="Times New Roman" w:hAnsi="Arial"/>
                <w:color w:val="FF0000"/>
                <w:sz w:val="16"/>
                <w:szCs w:val="16"/>
              </w:rPr>
              <w:t>No edit / delete rights</w:t>
            </w:r>
          </w:p>
        </w:tc>
        <w:tc>
          <w:tcPr>
            <w:tcW w:w="1751" w:type="dxa"/>
          </w:tcPr>
          <w:p w14:paraId="098A62F4" w14:textId="77777777" w:rsidR="00893054" w:rsidRPr="00F159AF" w:rsidRDefault="00893054" w:rsidP="00541D9E">
            <w:pPr>
              <w:spacing w:after="0"/>
              <w:ind w:left="0"/>
              <w:jc w:val="center"/>
              <w:rPr>
                <w:rFonts w:ascii="Arial" w:eastAsia="Times New Roman" w:hAnsi="Arial"/>
                <w:color w:val="FF0000"/>
                <w:sz w:val="16"/>
                <w:szCs w:val="16"/>
              </w:rPr>
            </w:pPr>
            <w:r w:rsidRPr="00F159AF">
              <w:rPr>
                <w:rFonts w:ascii="Arial" w:eastAsia="Times New Roman" w:hAnsi="Arial"/>
                <w:color w:val="FF0000"/>
                <w:sz w:val="16"/>
                <w:szCs w:val="16"/>
              </w:rPr>
              <w:t>No edit / delete rights</w:t>
            </w:r>
          </w:p>
        </w:tc>
        <w:tc>
          <w:tcPr>
            <w:tcW w:w="1417" w:type="dxa"/>
          </w:tcPr>
          <w:p w14:paraId="1D02F3B3" w14:textId="77777777" w:rsidR="00893054" w:rsidRPr="00F159AF" w:rsidRDefault="00893054" w:rsidP="00541D9E">
            <w:pPr>
              <w:spacing w:after="0"/>
              <w:ind w:left="0"/>
              <w:jc w:val="center"/>
              <w:rPr>
                <w:rFonts w:ascii="Arial" w:eastAsia="Times New Roman" w:hAnsi="Arial"/>
                <w:color w:val="FF0000"/>
                <w:sz w:val="16"/>
                <w:szCs w:val="16"/>
              </w:rPr>
            </w:pPr>
            <w:r w:rsidRPr="00F159AF">
              <w:rPr>
                <w:rFonts w:ascii="Arial" w:eastAsia="Times New Roman" w:hAnsi="Arial"/>
                <w:color w:val="FF0000"/>
                <w:sz w:val="16"/>
                <w:szCs w:val="16"/>
              </w:rPr>
              <w:t>No edit / delete rights</w:t>
            </w:r>
          </w:p>
        </w:tc>
      </w:tr>
      <w:tr w:rsidR="00893054" w:rsidRPr="000961F5" w14:paraId="7AE326EB" w14:textId="77777777" w:rsidTr="00E61777">
        <w:trPr>
          <w:trHeight w:val="418"/>
        </w:trPr>
        <w:tc>
          <w:tcPr>
            <w:tcW w:w="394" w:type="dxa"/>
            <w:hideMark/>
          </w:tcPr>
          <w:p w14:paraId="18AA38F1" w14:textId="77777777" w:rsidR="00893054" w:rsidRPr="00F159AF" w:rsidRDefault="00893054" w:rsidP="00541D9E">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t>2</w:t>
            </w:r>
          </w:p>
        </w:tc>
        <w:tc>
          <w:tcPr>
            <w:tcW w:w="3093" w:type="dxa"/>
            <w:hideMark/>
          </w:tcPr>
          <w:p w14:paraId="55573C95" w14:textId="111EF954" w:rsidR="00893054" w:rsidRPr="00F159AF" w:rsidRDefault="00ED08DB" w:rsidP="00541D9E">
            <w:pPr>
              <w:spacing w:after="0"/>
              <w:ind w:left="0"/>
              <w:jc w:val="left"/>
              <w:rPr>
                <w:rFonts w:ascii="Arial" w:eastAsia="Times New Roman" w:hAnsi="Arial"/>
                <w:color w:val="000000"/>
                <w:sz w:val="16"/>
                <w:szCs w:val="16"/>
              </w:rPr>
            </w:pPr>
            <w:r w:rsidRPr="00F159AF">
              <w:rPr>
                <w:rFonts w:ascii="Arial" w:eastAsia="Times New Roman" w:hAnsi="Arial"/>
                <w:color w:val="000000"/>
                <w:sz w:val="16"/>
                <w:szCs w:val="16"/>
              </w:rPr>
              <w:t>Regulator (HKEX)</w:t>
            </w:r>
            <w:r w:rsidR="00893054" w:rsidRPr="00F159AF">
              <w:rPr>
                <w:rFonts w:ascii="Arial" w:eastAsia="Times New Roman" w:hAnsi="Arial"/>
                <w:color w:val="000000"/>
                <w:sz w:val="16"/>
                <w:szCs w:val="16"/>
              </w:rPr>
              <w:t xml:space="preserve"> inputs company information and submits the IPO creation. A </w:t>
            </w:r>
            <w:r w:rsidR="00893054" w:rsidRPr="00F159AF">
              <w:rPr>
                <w:rFonts w:ascii="Arial" w:eastAsia="Times New Roman" w:hAnsi="Arial"/>
                <w:b/>
                <w:bCs/>
                <w:color w:val="000000"/>
                <w:sz w:val="16"/>
                <w:szCs w:val="16"/>
              </w:rPr>
              <w:t>new IPO is created</w:t>
            </w:r>
            <w:r w:rsidR="00893054" w:rsidRPr="00F159AF">
              <w:rPr>
                <w:rFonts w:ascii="Arial" w:eastAsia="Times New Roman" w:hAnsi="Arial"/>
                <w:color w:val="000000"/>
                <w:sz w:val="16"/>
                <w:szCs w:val="16"/>
              </w:rPr>
              <w:t xml:space="preserve"> and a FINI unique key is generated. </w:t>
            </w:r>
            <w:r w:rsidR="00893054" w:rsidRPr="00F159AF">
              <w:rPr>
                <w:rFonts w:ascii="Arial" w:eastAsia="Times New Roman" w:hAnsi="Arial"/>
                <w:b/>
                <w:bCs/>
                <w:color w:val="000000"/>
                <w:sz w:val="16"/>
                <w:szCs w:val="16"/>
              </w:rPr>
              <w:t xml:space="preserve">The </w:t>
            </w:r>
            <w:r w:rsidRPr="00F159AF">
              <w:rPr>
                <w:rFonts w:ascii="Arial" w:eastAsia="Times New Roman" w:hAnsi="Arial"/>
                <w:b/>
                <w:bCs/>
                <w:color w:val="000000"/>
                <w:sz w:val="16"/>
                <w:szCs w:val="16"/>
              </w:rPr>
              <w:t>Submitter</w:t>
            </w:r>
            <w:r w:rsidR="00893054" w:rsidRPr="00F159AF">
              <w:rPr>
                <w:rFonts w:ascii="Arial" w:eastAsia="Times New Roman" w:hAnsi="Arial"/>
                <w:b/>
                <w:bCs/>
                <w:color w:val="000000"/>
                <w:sz w:val="16"/>
                <w:szCs w:val="16"/>
              </w:rPr>
              <w:t xml:space="preserve"> </w:t>
            </w:r>
            <w:r w:rsidR="008D077A" w:rsidRPr="00F159AF">
              <w:rPr>
                <w:rFonts w:ascii="Arial" w:eastAsia="Times New Roman" w:hAnsi="Arial"/>
                <w:b/>
                <w:bCs/>
                <w:color w:val="000000"/>
                <w:sz w:val="16"/>
                <w:szCs w:val="16"/>
              </w:rPr>
              <w:t>(the sponsor counsel or sponsor)</w:t>
            </w:r>
            <w:r w:rsidR="00893054" w:rsidRPr="00F159AF">
              <w:rPr>
                <w:rFonts w:ascii="Arial" w:eastAsia="Times New Roman" w:hAnsi="Arial"/>
                <w:b/>
                <w:bCs/>
                <w:color w:val="000000"/>
                <w:sz w:val="16"/>
                <w:szCs w:val="16"/>
              </w:rPr>
              <w:t xml:space="preserve"> has not initiated the IPO</w:t>
            </w:r>
            <w:r w:rsidR="00893054" w:rsidRPr="00F159AF">
              <w:rPr>
                <w:rFonts w:ascii="Arial" w:eastAsia="Times New Roman" w:hAnsi="Arial"/>
                <w:color w:val="000000"/>
                <w:sz w:val="16"/>
                <w:szCs w:val="16"/>
              </w:rPr>
              <w:t>.</w:t>
            </w:r>
          </w:p>
          <w:p w14:paraId="0EBC0177" w14:textId="77777777" w:rsidR="00893054" w:rsidRPr="00F159AF" w:rsidRDefault="00893054" w:rsidP="00541D9E">
            <w:pPr>
              <w:spacing w:after="0"/>
              <w:ind w:left="0"/>
              <w:jc w:val="left"/>
              <w:rPr>
                <w:rFonts w:ascii="Arial" w:eastAsia="Times New Roman" w:hAnsi="Arial"/>
                <w:color w:val="000000"/>
                <w:sz w:val="16"/>
                <w:szCs w:val="16"/>
              </w:rPr>
            </w:pPr>
            <w:r w:rsidRPr="00F159AF">
              <w:rPr>
                <w:rFonts w:ascii="Arial" w:eastAsia="Times New Roman" w:hAnsi="Arial"/>
                <w:color w:val="000000"/>
                <w:sz w:val="16"/>
                <w:szCs w:val="16"/>
              </w:rPr>
              <w:t> </w:t>
            </w:r>
          </w:p>
          <w:p w14:paraId="5D90E3D5" w14:textId="0441D4F8" w:rsidR="00893054" w:rsidRPr="00F159AF" w:rsidRDefault="00893054" w:rsidP="00541D9E">
            <w:pPr>
              <w:spacing w:after="0"/>
              <w:ind w:left="0"/>
              <w:jc w:val="left"/>
              <w:rPr>
                <w:rFonts w:ascii="Arial" w:eastAsia="Times New Roman" w:hAnsi="Arial"/>
                <w:color w:val="000000"/>
                <w:sz w:val="16"/>
                <w:szCs w:val="16"/>
              </w:rPr>
            </w:pPr>
            <w:r w:rsidRPr="00F159AF">
              <w:rPr>
                <w:rFonts w:ascii="Arial" w:eastAsia="Times New Roman" w:hAnsi="Arial"/>
                <w:color w:val="000000"/>
                <w:sz w:val="16"/>
                <w:szCs w:val="16"/>
              </w:rPr>
              <w:t xml:space="preserve">Once the FINI unique key is deleted by </w:t>
            </w:r>
            <w:r w:rsidR="00E61777" w:rsidRPr="00F159AF">
              <w:rPr>
                <w:rFonts w:ascii="Arial" w:eastAsia="Times New Roman" w:hAnsi="Arial"/>
                <w:color w:val="000000"/>
                <w:sz w:val="16"/>
                <w:szCs w:val="16"/>
              </w:rPr>
              <w:t>a Regulator (HKEX) user</w:t>
            </w:r>
            <w:r w:rsidRPr="00F159AF">
              <w:rPr>
                <w:rFonts w:ascii="Arial" w:eastAsia="Times New Roman" w:hAnsi="Arial"/>
                <w:color w:val="000000"/>
                <w:sz w:val="16"/>
                <w:szCs w:val="16"/>
              </w:rPr>
              <w:t>, it becomes invalid.</w:t>
            </w:r>
          </w:p>
          <w:p w14:paraId="1A8145A9" w14:textId="77777777" w:rsidR="00893054" w:rsidRPr="00F159AF" w:rsidRDefault="00893054" w:rsidP="00541D9E">
            <w:pPr>
              <w:spacing w:after="0"/>
              <w:ind w:left="0"/>
              <w:jc w:val="left"/>
              <w:rPr>
                <w:rFonts w:ascii="Arial" w:eastAsia="Times New Roman" w:hAnsi="Arial"/>
                <w:color w:val="000000"/>
                <w:sz w:val="16"/>
                <w:szCs w:val="16"/>
              </w:rPr>
            </w:pPr>
          </w:p>
        </w:tc>
        <w:tc>
          <w:tcPr>
            <w:tcW w:w="1061" w:type="dxa"/>
            <w:hideMark/>
          </w:tcPr>
          <w:p w14:paraId="6C5A31B8" w14:textId="77777777" w:rsidR="00893054" w:rsidRPr="00F159AF" w:rsidRDefault="00893054" w:rsidP="00541D9E">
            <w:pPr>
              <w:spacing w:after="0"/>
              <w:ind w:left="0"/>
              <w:jc w:val="center"/>
              <w:rPr>
                <w:rFonts w:ascii="Arial" w:eastAsia="Times New Roman" w:hAnsi="Arial"/>
                <w:b/>
                <w:color w:val="000000"/>
                <w:sz w:val="16"/>
                <w:szCs w:val="16"/>
              </w:rPr>
            </w:pPr>
            <w:r w:rsidRPr="00F159AF">
              <w:rPr>
                <w:rFonts w:ascii="Arial" w:eastAsia="Times New Roman" w:hAnsi="Arial"/>
                <w:b/>
                <w:color w:val="000000"/>
                <w:sz w:val="16"/>
                <w:szCs w:val="16"/>
              </w:rPr>
              <w:t>Created</w:t>
            </w:r>
          </w:p>
        </w:tc>
        <w:tc>
          <w:tcPr>
            <w:tcW w:w="1230" w:type="dxa"/>
          </w:tcPr>
          <w:p w14:paraId="5B324B11" w14:textId="77777777" w:rsidR="00893054" w:rsidRPr="00F159AF" w:rsidRDefault="00893054" w:rsidP="00541D9E">
            <w:pPr>
              <w:spacing w:after="0"/>
              <w:ind w:left="0"/>
              <w:jc w:val="center"/>
              <w:rPr>
                <w:rFonts w:ascii="Arial" w:eastAsia="Times New Roman" w:hAnsi="Arial"/>
                <w:color w:val="FF0000"/>
                <w:sz w:val="16"/>
                <w:szCs w:val="16"/>
              </w:rPr>
            </w:pPr>
            <w:r w:rsidRPr="00F159AF">
              <w:rPr>
                <w:rFonts w:ascii="Arial" w:eastAsia="Times New Roman" w:hAnsi="Arial"/>
                <w:color w:val="FF0000"/>
                <w:sz w:val="16"/>
                <w:szCs w:val="16"/>
              </w:rPr>
              <w:t>No edit / delete rights</w:t>
            </w:r>
          </w:p>
        </w:tc>
        <w:tc>
          <w:tcPr>
            <w:tcW w:w="1444" w:type="dxa"/>
            <w:hideMark/>
          </w:tcPr>
          <w:p w14:paraId="3376A252" w14:textId="77777777" w:rsidR="00893054" w:rsidRPr="00F159AF" w:rsidRDefault="00893054" w:rsidP="00541D9E">
            <w:pPr>
              <w:spacing w:after="0"/>
              <w:ind w:left="0"/>
              <w:jc w:val="center"/>
              <w:rPr>
                <w:rFonts w:ascii="Arial" w:eastAsia="Times New Roman" w:hAnsi="Arial"/>
                <w:b/>
                <w:color w:val="000000"/>
                <w:sz w:val="16"/>
                <w:szCs w:val="16"/>
              </w:rPr>
            </w:pPr>
            <w:r w:rsidRPr="00F159AF">
              <w:rPr>
                <w:rFonts w:ascii="Arial" w:eastAsia="Times New Roman" w:hAnsi="Arial"/>
                <w:b/>
                <w:color w:val="000000"/>
                <w:sz w:val="16"/>
                <w:szCs w:val="16"/>
              </w:rPr>
              <w:t>Edit:</w:t>
            </w:r>
          </w:p>
          <w:p w14:paraId="693DE0C7" w14:textId="77777777" w:rsidR="00893054" w:rsidRPr="00F159AF" w:rsidRDefault="00893054" w:rsidP="00541D9E">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t>Section 1</w:t>
            </w:r>
          </w:p>
          <w:p w14:paraId="05E52CF4" w14:textId="77777777" w:rsidR="00893054" w:rsidRPr="00F159AF" w:rsidRDefault="00893054" w:rsidP="00541D9E">
            <w:pPr>
              <w:spacing w:after="0"/>
              <w:ind w:left="0"/>
              <w:jc w:val="center"/>
              <w:rPr>
                <w:rFonts w:ascii="Arial" w:eastAsia="Times New Roman" w:hAnsi="Arial"/>
                <w:color w:val="000000"/>
                <w:sz w:val="16"/>
                <w:szCs w:val="16"/>
              </w:rPr>
            </w:pPr>
          </w:p>
          <w:p w14:paraId="43FA4D61" w14:textId="77777777" w:rsidR="00893054" w:rsidRPr="00F159AF" w:rsidRDefault="00893054" w:rsidP="00541D9E">
            <w:pPr>
              <w:spacing w:after="0"/>
              <w:ind w:left="0"/>
              <w:jc w:val="center"/>
              <w:rPr>
                <w:rFonts w:ascii="Arial" w:eastAsia="Times New Roman" w:hAnsi="Arial"/>
                <w:b/>
                <w:color w:val="000000"/>
                <w:sz w:val="16"/>
                <w:szCs w:val="16"/>
              </w:rPr>
            </w:pPr>
            <w:r w:rsidRPr="00F159AF">
              <w:rPr>
                <w:rFonts w:ascii="Arial" w:eastAsia="Times New Roman" w:hAnsi="Arial"/>
                <w:b/>
                <w:color w:val="000000"/>
                <w:sz w:val="16"/>
                <w:szCs w:val="16"/>
              </w:rPr>
              <w:t>Delete:</w:t>
            </w:r>
          </w:p>
          <w:p w14:paraId="747759AD" w14:textId="77777777" w:rsidR="00893054" w:rsidRPr="00F159AF" w:rsidRDefault="00893054" w:rsidP="00541D9E">
            <w:pPr>
              <w:spacing w:after="0"/>
              <w:ind w:left="0"/>
              <w:jc w:val="center"/>
              <w:rPr>
                <w:rFonts w:ascii="Arial" w:hAnsi="Arial"/>
                <w:sz w:val="16"/>
                <w:szCs w:val="16"/>
              </w:rPr>
            </w:pPr>
            <w:r w:rsidRPr="00F159AF">
              <w:rPr>
                <w:rFonts w:ascii="Arial" w:eastAsia="Times New Roman" w:hAnsi="Arial"/>
                <w:color w:val="000000"/>
                <w:sz w:val="16"/>
                <w:szCs w:val="16"/>
              </w:rPr>
              <w:t>Yes</w:t>
            </w:r>
          </w:p>
          <w:p w14:paraId="21B84114" w14:textId="77777777" w:rsidR="00893054" w:rsidRPr="00F159AF" w:rsidRDefault="00893054" w:rsidP="00541D9E">
            <w:pPr>
              <w:spacing w:after="0"/>
              <w:ind w:left="0"/>
              <w:jc w:val="center"/>
              <w:rPr>
                <w:rFonts w:ascii="Arial" w:eastAsia="Times New Roman" w:hAnsi="Arial"/>
                <w:color w:val="000000"/>
                <w:sz w:val="16"/>
                <w:szCs w:val="16"/>
              </w:rPr>
            </w:pPr>
          </w:p>
        </w:tc>
        <w:tc>
          <w:tcPr>
            <w:tcW w:w="1751" w:type="dxa"/>
            <w:hideMark/>
          </w:tcPr>
          <w:p w14:paraId="34A5603A" w14:textId="77777777" w:rsidR="00893054" w:rsidRPr="00F159AF" w:rsidRDefault="00893054" w:rsidP="00541D9E">
            <w:pPr>
              <w:spacing w:after="0"/>
              <w:ind w:left="0"/>
              <w:jc w:val="center"/>
              <w:rPr>
                <w:rFonts w:ascii="Arial" w:eastAsia="Times New Roman" w:hAnsi="Arial"/>
                <w:color w:val="FF0000"/>
                <w:sz w:val="16"/>
                <w:szCs w:val="16"/>
              </w:rPr>
            </w:pPr>
            <w:r w:rsidRPr="00F159AF">
              <w:rPr>
                <w:rFonts w:ascii="Arial" w:eastAsia="Times New Roman" w:hAnsi="Arial"/>
                <w:color w:val="FF0000"/>
                <w:sz w:val="16"/>
                <w:szCs w:val="16"/>
              </w:rPr>
              <w:t>No edit / delete rights</w:t>
            </w:r>
          </w:p>
          <w:p w14:paraId="4769613E" w14:textId="77777777" w:rsidR="00893054" w:rsidRPr="00F159AF" w:rsidRDefault="00893054" w:rsidP="00541D9E">
            <w:pPr>
              <w:spacing w:after="0"/>
              <w:ind w:left="0"/>
              <w:jc w:val="center"/>
              <w:rPr>
                <w:rFonts w:ascii="Arial" w:eastAsia="Times New Roman" w:hAnsi="Arial"/>
                <w:color w:val="000000"/>
                <w:sz w:val="16"/>
                <w:szCs w:val="16"/>
              </w:rPr>
            </w:pPr>
          </w:p>
        </w:tc>
        <w:tc>
          <w:tcPr>
            <w:tcW w:w="1417" w:type="dxa"/>
          </w:tcPr>
          <w:p w14:paraId="30C46F00" w14:textId="77777777" w:rsidR="00893054" w:rsidRPr="00F159AF" w:rsidRDefault="00893054" w:rsidP="00541D9E">
            <w:pPr>
              <w:spacing w:after="0"/>
              <w:ind w:left="0"/>
              <w:jc w:val="center"/>
              <w:rPr>
                <w:rFonts w:ascii="Arial" w:eastAsia="Times New Roman" w:hAnsi="Arial"/>
                <w:color w:val="FF0000"/>
                <w:sz w:val="16"/>
                <w:szCs w:val="16"/>
              </w:rPr>
            </w:pPr>
            <w:r w:rsidRPr="00F159AF">
              <w:rPr>
                <w:rFonts w:ascii="Arial" w:eastAsia="Times New Roman" w:hAnsi="Arial"/>
                <w:color w:val="FF0000"/>
                <w:sz w:val="16"/>
                <w:szCs w:val="16"/>
              </w:rPr>
              <w:t>No edit / delete rights</w:t>
            </w:r>
          </w:p>
        </w:tc>
      </w:tr>
      <w:tr w:rsidR="00893054" w:rsidRPr="000961F5" w14:paraId="5CA7166E" w14:textId="77777777" w:rsidTr="00E61777">
        <w:trPr>
          <w:trHeight w:val="699"/>
        </w:trPr>
        <w:tc>
          <w:tcPr>
            <w:tcW w:w="394" w:type="dxa"/>
            <w:hideMark/>
          </w:tcPr>
          <w:p w14:paraId="7758EFFE" w14:textId="77777777" w:rsidR="00893054" w:rsidRPr="00F159AF" w:rsidRDefault="00893054" w:rsidP="00541D9E">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t>3</w:t>
            </w:r>
          </w:p>
        </w:tc>
        <w:tc>
          <w:tcPr>
            <w:tcW w:w="3093" w:type="dxa"/>
            <w:hideMark/>
          </w:tcPr>
          <w:p w14:paraId="29FBCF66" w14:textId="3FF1DEE2" w:rsidR="00893054" w:rsidRPr="00F159AF" w:rsidRDefault="00ED08DB" w:rsidP="00541D9E">
            <w:pPr>
              <w:spacing w:after="0"/>
              <w:ind w:left="0"/>
              <w:jc w:val="left"/>
              <w:rPr>
                <w:rFonts w:ascii="Arial" w:eastAsia="Times New Roman" w:hAnsi="Arial"/>
                <w:b/>
                <w:bCs/>
                <w:color w:val="000000"/>
                <w:sz w:val="16"/>
                <w:szCs w:val="16"/>
              </w:rPr>
            </w:pPr>
            <w:r w:rsidRPr="00F159AF">
              <w:rPr>
                <w:rFonts w:ascii="Arial" w:eastAsia="Times New Roman" w:hAnsi="Arial"/>
                <w:b/>
                <w:bCs/>
                <w:color w:val="000000"/>
                <w:sz w:val="16"/>
                <w:szCs w:val="16"/>
              </w:rPr>
              <w:t xml:space="preserve">The Submitter </w:t>
            </w:r>
            <w:r w:rsidR="00893054" w:rsidRPr="00F159AF">
              <w:rPr>
                <w:rFonts w:ascii="Arial" w:eastAsia="Times New Roman" w:hAnsi="Arial"/>
                <w:b/>
                <w:bCs/>
                <w:color w:val="000000"/>
                <w:sz w:val="16"/>
                <w:szCs w:val="16"/>
              </w:rPr>
              <w:t>uses the FINI unique key to initiate the IPO</w:t>
            </w:r>
            <w:r w:rsidR="00893054" w:rsidRPr="00F159AF">
              <w:rPr>
                <w:rFonts w:ascii="Arial" w:eastAsia="Times New Roman" w:hAnsi="Arial"/>
                <w:color w:val="000000"/>
                <w:sz w:val="16"/>
                <w:szCs w:val="16"/>
              </w:rPr>
              <w:t xml:space="preserve">. Company information is filled in/saved but </w:t>
            </w:r>
            <w:r w:rsidR="00893054" w:rsidRPr="00F159AF">
              <w:rPr>
                <w:rFonts w:ascii="Arial" w:eastAsia="Times New Roman" w:hAnsi="Arial"/>
                <w:color w:val="000000"/>
                <w:sz w:val="16"/>
                <w:szCs w:val="16"/>
                <w:u w:val="single"/>
              </w:rPr>
              <w:t>not submitted</w:t>
            </w:r>
            <w:r w:rsidR="00893054" w:rsidRPr="00F159AF">
              <w:rPr>
                <w:rFonts w:ascii="Arial" w:eastAsia="Times New Roman" w:hAnsi="Arial"/>
                <w:color w:val="000000"/>
                <w:sz w:val="16"/>
                <w:szCs w:val="16"/>
              </w:rPr>
              <w:t xml:space="preserve"> to sponsor for review yet. </w:t>
            </w:r>
          </w:p>
        </w:tc>
        <w:tc>
          <w:tcPr>
            <w:tcW w:w="1061" w:type="dxa"/>
            <w:hideMark/>
          </w:tcPr>
          <w:p w14:paraId="3C5033BA" w14:textId="08737E4D" w:rsidR="00893054" w:rsidRPr="00F159AF" w:rsidRDefault="00ED08DB" w:rsidP="00541D9E">
            <w:pPr>
              <w:spacing w:after="0"/>
              <w:ind w:left="0"/>
              <w:jc w:val="center"/>
              <w:rPr>
                <w:rFonts w:ascii="Arial" w:eastAsia="Times New Roman" w:hAnsi="Arial"/>
                <w:b/>
                <w:color w:val="000000"/>
                <w:sz w:val="16"/>
                <w:szCs w:val="16"/>
              </w:rPr>
            </w:pPr>
            <w:r w:rsidRPr="00F159AF">
              <w:rPr>
                <w:rFonts w:ascii="Arial" w:eastAsia="Times New Roman" w:hAnsi="Arial"/>
                <w:b/>
                <w:color w:val="000000"/>
                <w:sz w:val="16"/>
                <w:szCs w:val="16"/>
              </w:rPr>
              <w:t>Pending</w:t>
            </w:r>
          </w:p>
        </w:tc>
        <w:tc>
          <w:tcPr>
            <w:tcW w:w="1230" w:type="dxa"/>
          </w:tcPr>
          <w:p w14:paraId="6BDD3ED5" w14:textId="77777777" w:rsidR="00893054" w:rsidRPr="00F159AF" w:rsidRDefault="00893054" w:rsidP="00541D9E">
            <w:pPr>
              <w:spacing w:after="0"/>
              <w:ind w:left="0"/>
              <w:jc w:val="center"/>
              <w:rPr>
                <w:rFonts w:ascii="Arial" w:eastAsia="Times New Roman" w:hAnsi="Arial"/>
                <w:color w:val="000000"/>
                <w:sz w:val="16"/>
                <w:szCs w:val="16"/>
              </w:rPr>
            </w:pPr>
            <w:r w:rsidRPr="00F159AF">
              <w:rPr>
                <w:rFonts w:ascii="Arial" w:eastAsia="Times New Roman" w:hAnsi="Arial"/>
                <w:color w:val="FF0000"/>
                <w:sz w:val="16"/>
                <w:szCs w:val="16"/>
              </w:rPr>
              <w:t>No edit / delete rights</w:t>
            </w:r>
          </w:p>
        </w:tc>
        <w:tc>
          <w:tcPr>
            <w:tcW w:w="1444" w:type="dxa"/>
            <w:hideMark/>
          </w:tcPr>
          <w:p w14:paraId="21C07089" w14:textId="77777777" w:rsidR="00893054" w:rsidRPr="00F159AF" w:rsidRDefault="00893054" w:rsidP="00541D9E">
            <w:pPr>
              <w:spacing w:after="0"/>
              <w:ind w:left="0"/>
              <w:jc w:val="center"/>
              <w:rPr>
                <w:rFonts w:ascii="Arial" w:eastAsia="Times New Roman" w:hAnsi="Arial"/>
                <w:b/>
                <w:color w:val="000000"/>
                <w:sz w:val="16"/>
                <w:szCs w:val="16"/>
              </w:rPr>
            </w:pPr>
            <w:r w:rsidRPr="00F159AF">
              <w:rPr>
                <w:rFonts w:ascii="Arial" w:eastAsia="Times New Roman" w:hAnsi="Arial"/>
                <w:b/>
                <w:color w:val="000000"/>
                <w:sz w:val="16"/>
                <w:szCs w:val="16"/>
              </w:rPr>
              <w:t>Edit:</w:t>
            </w:r>
          </w:p>
          <w:p w14:paraId="6EA9F4AF" w14:textId="77777777" w:rsidR="00893054" w:rsidRPr="00F159AF" w:rsidRDefault="00893054" w:rsidP="00541D9E">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t>Section 1</w:t>
            </w:r>
          </w:p>
          <w:p w14:paraId="091CD144" w14:textId="77777777" w:rsidR="00893054" w:rsidRPr="00F159AF" w:rsidRDefault="00893054" w:rsidP="00541D9E">
            <w:pPr>
              <w:spacing w:after="0"/>
              <w:ind w:left="0"/>
              <w:jc w:val="center"/>
              <w:rPr>
                <w:rFonts w:ascii="Arial" w:eastAsia="Times New Roman" w:hAnsi="Arial"/>
                <w:color w:val="000000"/>
                <w:sz w:val="16"/>
                <w:szCs w:val="16"/>
              </w:rPr>
            </w:pPr>
          </w:p>
          <w:p w14:paraId="3194E290" w14:textId="77777777" w:rsidR="00893054" w:rsidRPr="00F159AF" w:rsidRDefault="00893054" w:rsidP="00541D9E">
            <w:pPr>
              <w:spacing w:after="0"/>
              <w:ind w:left="0"/>
              <w:jc w:val="center"/>
              <w:rPr>
                <w:rFonts w:ascii="Arial" w:eastAsia="Times New Roman" w:hAnsi="Arial"/>
                <w:b/>
                <w:color w:val="FF0000"/>
                <w:sz w:val="16"/>
                <w:szCs w:val="16"/>
              </w:rPr>
            </w:pPr>
            <w:r w:rsidRPr="00F159AF">
              <w:rPr>
                <w:rFonts w:ascii="Arial" w:eastAsia="Times New Roman" w:hAnsi="Arial"/>
                <w:b/>
                <w:color w:val="FF0000"/>
                <w:sz w:val="16"/>
                <w:szCs w:val="16"/>
              </w:rPr>
              <w:t>Delete:</w:t>
            </w:r>
          </w:p>
          <w:p w14:paraId="37C48561" w14:textId="77777777" w:rsidR="00893054" w:rsidRPr="00F159AF" w:rsidRDefault="00893054" w:rsidP="00541D9E">
            <w:pPr>
              <w:spacing w:after="0"/>
              <w:ind w:left="0"/>
              <w:jc w:val="center"/>
              <w:rPr>
                <w:rFonts w:ascii="Arial" w:eastAsia="Times New Roman" w:hAnsi="Arial"/>
                <w:color w:val="000000"/>
                <w:sz w:val="16"/>
                <w:szCs w:val="16"/>
              </w:rPr>
            </w:pPr>
            <w:r w:rsidRPr="00F159AF">
              <w:rPr>
                <w:rFonts w:ascii="Arial" w:eastAsia="Times New Roman" w:hAnsi="Arial"/>
                <w:color w:val="FF0000"/>
                <w:sz w:val="16"/>
                <w:szCs w:val="16"/>
              </w:rPr>
              <w:t>No</w:t>
            </w:r>
          </w:p>
        </w:tc>
        <w:tc>
          <w:tcPr>
            <w:tcW w:w="1751" w:type="dxa"/>
            <w:hideMark/>
          </w:tcPr>
          <w:p w14:paraId="093DB6A1" w14:textId="77777777" w:rsidR="00893054" w:rsidRPr="00F159AF" w:rsidRDefault="00893054" w:rsidP="00541D9E">
            <w:pPr>
              <w:spacing w:after="0"/>
              <w:ind w:left="0"/>
              <w:jc w:val="center"/>
              <w:rPr>
                <w:rFonts w:ascii="Arial" w:eastAsia="Times New Roman" w:hAnsi="Arial"/>
                <w:b/>
                <w:color w:val="000000"/>
                <w:sz w:val="16"/>
                <w:szCs w:val="16"/>
              </w:rPr>
            </w:pPr>
            <w:r w:rsidRPr="00F159AF">
              <w:rPr>
                <w:rFonts w:ascii="Arial" w:eastAsia="Times New Roman" w:hAnsi="Arial"/>
                <w:b/>
                <w:color w:val="000000"/>
                <w:sz w:val="16"/>
                <w:szCs w:val="16"/>
              </w:rPr>
              <w:t>Edit:</w:t>
            </w:r>
          </w:p>
          <w:p w14:paraId="1F93F08B" w14:textId="77777777" w:rsidR="00893054" w:rsidRPr="00F159AF" w:rsidRDefault="00893054" w:rsidP="00541D9E">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t>Sections 2-8</w:t>
            </w:r>
          </w:p>
          <w:p w14:paraId="097FC4DD" w14:textId="77777777" w:rsidR="00893054" w:rsidRPr="00F159AF" w:rsidRDefault="00893054" w:rsidP="00541D9E">
            <w:pPr>
              <w:spacing w:after="0"/>
              <w:ind w:left="0"/>
              <w:jc w:val="center"/>
              <w:rPr>
                <w:rFonts w:ascii="Arial" w:eastAsia="Times New Roman" w:hAnsi="Arial"/>
                <w:color w:val="000000"/>
                <w:sz w:val="16"/>
                <w:szCs w:val="16"/>
              </w:rPr>
            </w:pPr>
          </w:p>
          <w:p w14:paraId="05B006E4" w14:textId="77777777" w:rsidR="00893054" w:rsidRPr="00F159AF" w:rsidRDefault="00893054" w:rsidP="00541D9E">
            <w:pPr>
              <w:spacing w:after="0"/>
              <w:ind w:left="0"/>
              <w:jc w:val="center"/>
              <w:rPr>
                <w:rFonts w:ascii="Arial" w:eastAsia="Times New Roman" w:hAnsi="Arial"/>
                <w:b/>
                <w:color w:val="000000"/>
                <w:sz w:val="16"/>
                <w:szCs w:val="16"/>
              </w:rPr>
            </w:pPr>
            <w:r w:rsidRPr="00F159AF">
              <w:rPr>
                <w:rFonts w:ascii="Arial" w:eastAsia="Times New Roman" w:hAnsi="Arial"/>
                <w:b/>
                <w:color w:val="000000"/>
                <w:sz w:val="16"/>
                <w:szCs w:val="16"/>
              </w:rPr>
              <w:t>Delete:</w:t>
            </w:r>
          </w:p>
          <w:p w14:paraId="4D04F992" w14:textId="77777777" w:rsidR="00893054" w:rsidRPr="00F159AF" w:rsidRDefault="00893054" w:rsidP="00541D9E">
            <w:pPr>
              <w:spacing w:after="0"/>
              <w:ind w:left="0"/>
              <w:jc w:val="center"/>
              <w:rPr>
                <w:rFonts w:ascii="Arial" w:hAnsi="Arial"/>
                <w:sz w:val="16"/>
                <w:szCs w:val="16"/>
              </w:rPr>
            </w:pPr>
            <w:r w:rsidRPr="00F159AF">
              <w:rPr>
                <w:rFonts w:ascii="Arial" w:eastAsia="Times New Roman" w:hAnsi="Arial"/>
                <w:color w:val="000000"/>
                <w:sz w:val="16"/>
                <w:szCs w:val="16"/>
              </w:rPr>
              <w:t>Yes</w:t>
            </w:r>
          </w:p>
          <w:p w14:paraId="52E73E57" w14:textId="77777777" w:rsidR="00893054" w:rsidRPr="00F159AF" w:rsidRDefault="00893054" w:rsidP="00541D9E">
            <w:pPr>
              <w:spacing w:after="0"/>
              <w:ind w:left="0"/>
              <w:jc w:val="center"/>
              <w:rPr>
                <w:rFonts w:ascii="Arial" w:eastAsia="Times New Roman" w:hAnsi="Arial"/>
                <w:color w:val="000000"/>
                <w:sz w:val="16"/>
                <w:szCs w:val="16"/>
              </w:rPr>
            </w:pPr>
          </w:p>
        </w:tc>
        <w:tc>
          <w:tcPr>
            <w:tcW w:w="1417" w:type="dxa"/>
          </w:tcPr>
          <w:p w14:paraId="0C4F6374" w14:textId="77777777" w:rsidR="00893054" w:rsidRPr="00F159AF" w:rsidRDefault="00893054" w:rsidP="00541D9E">
            <w:pPr>
              <w:spacing w:after="0"/>
              <w:ind w:left="0"/>
              <w:jc w:val="center"/>
              <w:rPr>
                <w:rFonts w:ascii="Arial" w:eastAsia="Times New Roman" w:hAnsi="Arial"/>
                <w:b/>
                <w:color w:val="000000"/>
                <w:sz w:val="16"/>
                <w:szCs w:val="16"/>
              </w:rPr>
            </w:pPr>
            <w:r w:rsidRPr="00F159AF">
              <w:rPr>
                <w:rFonts w:ascii="Arial" w:eastAsia="Times New Roman" w:hAnsi="Arial"/>
                <w:color w:val="FF0000"/>
                <w:sz w:val="16"/>
                <w:szCs w:val="16"/>
              </w:rPr>
              <w:t>No edit / delete rights</w:t>
            </w:r>
          </w:p>
        </w:tc>
      </w:tr>
      <w:tr w:rsidR="00893054" w:rsidRPr="000961F5" w14:paraId="585B64BD" w14:textId="77777777" w:rsidTr="00E61777">
        <w:trPr>
          <w:trHeight w:val="625"/>
        </w:trPr>
        <w:tc>
          <w:tcPr>
            <w:tcW w:w="394" w:type="dxa"/>
            <w:hideMark/>
          </w:tcPr>
          <w:p w14:paraId="1A90596B" w14:textId="7FEFF8AE" w:rsidR="00893054" w:rsidRPr="00F159AF" w:rsidRDefault="00560386" w:rsidP="00541D9E">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t>4</w:t>
            </w:r>
          </w:p>
        </w:tc>
        <w:tc>
          <w:tcPr>
            <w:tcW w:w="3093" w:type="dxa"/>
            <w:hideMark/>
          </w:tcPr>
          <w:p w14:paraId="2EC31FA9" w14:textId="37951201" w:rsidR="00893054" w:rsidRPr="00F159AF" w:rsidRDefault="00ED08DB" w:rsidP="00541D9E">
            <w:pPr>
              <w:spacing w:after="0"/>
              <w:ind w:left="0"/>
              <w:jc w:val="left"/>
              <w:rPr>
                <w:rFonts w:ascii="Arial" w:eastAsia="Times New Roman" w:hAnsi="Arial"/>
                <w:color w:val="000000"/>
                <w:sz w:val="16"/>
                <w:szCs w:val="16"/>
              </w:rPr>
            </w:pPr>
            <w:r w:rsidRPr="00F159AF">
              <w:rPr>
                <w:rFonts w:ascii="Arial" w:eastAsia="Times New Roman" w:hAnsi="Arial"/>
                <w:color w:val="000000"/>
                <w:sz w:val="16"/>
                <w:szCs w:val="16"/>
              </w:rPr>
              <w:t xml:space="preserve">The Submitter </w:t>
            </w:r>
            <w:r w:rsidR="00893054" w:rsidRPr="00F159AF">
              <w:rPr>
                <w:rFonts w:ascii="Arial" w:eastAsia="Times New Roman" w:hAnsi="Arial"/>
                <w:color w:val="000000"/>
                <w:sz w:val="16"/>
                <w:szCs w:val="16"/>
              </w:rPr>
              <w:t xml:space="preserve">has </w:t>
            </w:r>
            <w:r w:rsidRPr="00F159AF">
              <w:rPr>
                <w:rFonts w:ascii="Arial" w:eastAsia="Times New Roman" w:hAnsi="Arial"/>
                <w:color w:val="000000"/>
                <w:sz w:val="16"/>
                <w:szCs w:val="16"/>
              </w:rPr>
              <w:t xml:space="preserve">sent </w:t>
            </w:r>
            <w:r w:rsidR="00893054" w:rsidRPr="00F159AF">
              <w:rPr>
                <w:rFonts w:ascii="Arial" w:eastAsia="Times New Roman" w:hAnsi="Arial"/>
                <w:color w:val="000000"/>
                <w:sz w:val="16"/>
                <w:szCs w:val="16"/>
              </w:rPr>
              <w:t xml:space="preserve">the </w:t>
            </w:r>
            <w:r w:rsidRPr="00F159AF">
              <w:rPr>
                <w:rFonts w:ascii="Arial" w:eastAsia="Times New Roman" w:hAnsi="Arial"/>
                <w:color w:val="000000"/>
                <w:sz w:val="16"/>
                <w:szCs w:val="16"/>
              </w:rPr>
              <w:t xml:space="preserve">initiation e-form </w:t>
            </w:r>
            <w:r w:rsidR="00893054" w:rsidRPr="00F159AF">
              <w:rPr>
                <w:rFonts w:ascii="Arial" w:eastAsia="Times New Roman" w:hAnsi="Arial"/>
                <w:color w:val="000000"/>
                <w:sz w:val="16"/>
                <w:szCs w:val="16"/>
              </w:rPr>
              <w:t>for HKSCC’s final review.</w:t>
            </w:r>
          </w:p>
          <w:p w14:paraId="0EA25C4E" w14:textId="77777777" w:rsidR="00893054" w:rsidRPr="00F159AF" w:rsidRDefault="00893054" w:rsidP="00541D9E">
            <w:pPr>
              <w:spacing w:after="0"/>
              <w:ind w:left="0"/>
              <w:jc w:val="left"/>
              <w:rPr>
                <w:rFonts w:ascii="Arial" w:eastAsia="Times New Roman" w:hAnsi="Arial"/>
                <w:color w:val="000000"/>
                <w:sz w:val="16"/>
                <w:szCs w:val="16"/>
              </w:rPr>
            </w:pPr>
          </w:p>
          <w:p w14:paraId="364239A2" w14:textId="77777777" w:rsidR="00893054" w:rsidRPr="00F159AF" w:rsidRDefault="00893054" w:rsidP="00ED08DB">
            <w:pPr>
              <w:spacing w:after="0"/>
              <w:ind w:left="0"/>
              <w:jc w:val="left"/>
              <w:rPr>
                <w:rFonts w:ascii="Arial" w:eastAsia="Times New Roman" w:hAnsi="Arial"/>
                <w:color w:val="000000"/>
                <w:sz w:val="16"/>
                <w:szCs w:val="16"/>
              </w:rPr>
            </w:pPr>
            <w:r w:rsidRPr="00F159AF">
              <w:rPr>
                <w:rFonts w:ascii="Arial" w:eastAsia="Times New Roman" w:hAnsi="Arial"/>
                <w:color w:val="000000"/>
                <w:sz w:val="16"/>
                <w:szCs w:val="16"/>
              </w:rPr>
              <w:t>To amend or delete</w:t>
            </w:r>
            <w:r w:rsidR="00EB1E3A" w:rsidRPr="00F159AF">
              <w:rPr>
                <w:rFonts w:ascii="Arial" w:eastAsia="Times New Roman" w:hAnsi="Arial"/>
                <w:color w:val="000000"/>
                <w:sz w:val="16"/>
                <w:szCs w:val="16"/>
              </w:rPr>
              <w:t xml:space="preserve"> the e-form that has been submitted to HKSCC for review</w:t>
            </w:r>
            <w:r w:rsidRPr="00F159AF">
              <w:rPr>
                <w:rFonts w:ascii="Arial" w:eastAsia="Times New Roman" w:hAnsi="Arial"/>
                <w:color w:val="000000"/>
                <w:sz w:val="16"/>
                <w:szCs w:val="16"/>
              </w:rPr>
              <w:t xml:space="preserve">, </w:t>
            </w:r>
            <w:r w:rsidRPr="00F159AF">
              <w:rPr>
                <w:rFonts w:ascii="Arial" w:eastAsia="Times New Roman" w:hAnsi="Arial"/>
                <w:color w:val="000000"/>
                <w:sz w:val="16"/>
                <w:szCs w:val="16"/>
                <w:u w:val="single"/>
              </w:rPr>
              <w:t>HKSCC</w:t>
            </w:r>
            <w:r w:rsidRPr="00F159AF">
              <w:rPr>
                <w:rFonts w:ascii="Arial" w:eastAsia="Times New Roman" w:hAnsi="Arial"/>
                <w:color w:val="000000"/>
                <w:sz w:val="16"/>
                <w:szCs w:val="16"/>
              </w:rPr>
              <w:t xml:space="preserve"> must revert the </w:t>
            </w:r>
            <w:r w:rsidR="00ED08DB" w:rsidRPr="00F159AF">
              <w:rPr>
                <w:rFonts w:ascii="Arial" w:eastAsia="Times New Roman" w:hAnsi="Arial"/>
                <w:color w:val="000000"/>
                <w:sz w:val="16"/>
                <w:szCs w:val="16"/>
              </w:rPr>
              <w:t>form to the Submitter</w:t>
            </w:r>
            <w:r w:rsidR="00EB1E3A" w:rsidRPr="00F159AF">
              <w:rPr>
                <w:rFonts w:ascii="Arial" w:eastAsia="Times New Roman" w:hAnsi="Arial"/>
                <w:color w:val="000000"/>
                <w:sz w:val="16"/>
                <w:szCs w:val="16"/>
              </w:rPr>
              <w:t xml:space="preserve"> </w:t>
            </w:r>
            <w:r w:rsidR="00EB1E3A" w:rsidRPr="00F159AF">
              <w:rPr>
                <w:rFonts w:ascii="Arial" w:eastAsia="Times New Roman" w:hAnsi="Arial"/>
                <w:b/>
                <w:color w:val="000000"/>
                <w:sz w:val="16"/>
                <w:szCs w:val="16"/>
              </w:rPr>
              <w:t>OR</w:t>
            </w:r>
            <w:r w:rsidR="00EB1E3A" w:rsidRPr="00F159AF">
              <w:rPr>
                <w:rFonts w:ascii="Arial" w:eastAsia="Times New Roman" w:hAnsi="Arial"/>
                <w:color w:val="000000"/>
                <w:sz w:val="16"/>
                <w:szCs w:val="16"/>
              </w:rPr>
              <w:t xml:space="preserve"> the Submitter must reset the workflow before the Public Offer book opens</w:t>
            </w:r>
            <w:r w:rsidRPr="00F159AF">
              <w:rPr>
                <w:rFonts w:ascii="Arial" w:eastAsia="Times New Roman" w:hAnsi="Arial"/>
                <w:color w:val="000000"/>
                <w:sz w:val="16"/>
                <w:szCs w:val="16"/>
              </w:rPr>
              <w:t>.</w:t>
            </w:r>
          </w:p>
          <w:p w14:paraId="6223524F" w14:textId="7D309418" w:rsidR="00EB1E3A" w:rsidRPr="00F159AF" w:rsidRDefault="00EB1E3A" w:rsidP="00ED08DB">
            <w:pPr>
              <w:spacing w:after="0"/>
              <w:ind w:left="0"/>
              <w:jc w:val="left"/>
              <w:rPr>
                <w:rFonts w:ascii="Arial" w:eastAsia="Times New Roman" w:hAnsi="Arial"/>
                <w:color w:val="000000"/>
                <w:sz w:val="16"/>
                <w:szCs w:val="16"/>
              </w:rPr>
            </w:pPr>
          </w:p>
          <w:p w14:paraId="4BAE5581" w14:textId="7D38FBC2" w:rsidR="00EB1E3A" w:rsidRPr="00F159AF" w:rsidRDefault="00EB1E3A" w:rsidP="00ED08DB">
            <w:pPr>
              <w:spacing w:after="0"/>
              <w:ind w:left="0"/>
              <w:jc w:val="left"/>
              <w:rPr>
                <w:rFonts w:ascii="Arial" w:eastAsia="Times New Roman" w:hAnsi="Arial"/>
                <w:color w:val="000000"/>
                <w:sz w:val="16"/>
                <w:szCs w:val="16"/>
              </w:rPr>
            </w:pPr>
            <w:r w:rsidRPr="00F159AF">
              <w:rPr>
                <w:rFonts w:ascii="Arial" w:eastAsia="Times New Roman" w:hAnsi="Arial"/>
                <w:color w:val="000000"/>
                <w:sz w:val="16"/>
                <w:szCs w:val="16"/>
              </w:rPr>
              <w:lastRenderedPageBreak/>
              <w:t>Once reverted/reset, the e-form will return to Pending status.</w:t>
            </w:r>
          </w:p>
          <w:p w14:paraId="05BBE1E0" w14:textId="1784F122" w:rsidR="00893054" w:rsidRPr="00F159AF" w:rsidRDefault="00893054" w:rsidP="00ED08DB">
            <w:pPr>
              <w:spacing w:after="0"/>
              <w:ind w:left="0"/>
              <w:jc w:val="left"/>
              <w:rPr>
                <w:rFonts w:ascii="Arial" w:eastAsia="Times New Roman" w:hAnsi="Arial"/>
                <w:color w:val="000000"/>
                <w:sz w:val="16"/>
                <w:szCs w:val="16"/>
              </w:rPr>
            </w:pPr>
          </w:p>
        </w:tc>
        <w:tc>
          <w:tcPr>
            <w:tcW w:w="1061" w:type="dxa"/>
            <w:hideMark/>
          </w:tcPr>
          <w:p w14:paraId="13D4F112" w14:textId="607B02D3" w:rsidR="00893054" w:rsidRPr="00F159AF" w:rsidRDefault="00C10A3F" w:rsidP="00541D9E">
            <w:pPr>
              <w:spacing w:after="0"/>
              <w:ind w:left="0"/>
              <w:jc w:val="center"/>
              <w:rPr>
                <w:rFonts w:ascii="Arial" w:eastAsia="Times New Roman" w:hAnsi="Arial"/>
                <w:b/>
                <w:color w:val="000000"/>
                <w:sz w:val="16"/>
                <w:szCs w:val="16"/>
              </w:rPr>
            </w:pPr>
            <w:r w:rsidRPr="00F159AF">
              <w:rPr>
                <w:rFonts w:ascii="Arial" w:eastAsia="Times New Roman" w:hAnsi="Arial"/>
                <w:b/>
                <w:color w:val="000000"/>
                <w:sz w:val="16"/>
                <w:szCs w:val="16"/>
              </w:rPr>
              <w:lastRenderedPageBreak/>
              <w:t>Submitted</w:t>
            </w:r>
            <w:r w:rsidR="00893054" w:rsidRPr="00F159AF">
              <w:rPr>
                <w:rFonts w:ascii="Arial" w:eastAsia="Times New Roman" w:hAnsi="Arial"/>
                <w:b/>
                <w:color w:val="000000"/>
                <w:sz w:val="16"/>
                <w:szCs w:val="16"/>
              </w:rPr>
              <w:t xml:space="preserve">   </w:t>
            </w:r>
          </w:p>
        </w:tc>
        <w:tc>
          <w:tcPr>
            <w:tcW w:w="1230" w:type="dxa"/>
          </w:tcPr>
          <w:p w14:paraId="6B30F6D5" w14:textId="77777777" w:rsidR="00893054" w:rsidRPr="00F159AF" w:rsidRDefault="00893054" w:rsidP="00541D9E">
            <w:pPr>
              <w:spacing w:after="0"/>
              <w:ind w:left="0"/>
              <w:jc w:val="center"/>
              <w:rPr>
                <w:rFonts w:ascii="Arial" w:eastAsia="Times New Roman" w:hAnsi="Arial"/>
                <w:color w:val="000000"/>
                <w:sz w:val="16"/>
                <w:szCs w:val="16"/>
              </w:rPr>
            </w:pPr>
            <w:r w:rsidRPr="00F159AF">
              <w:rPr>
                <w:rFonts w:ascii="Arial" w:eastAsia="Times New Roman" w:hAnsi="Arial"/>
                <w:color w:val="FF0000"/>
                <w:sz w:val="16"/>
                <w:szCs w:val="16"/>
              </w:rPr>
              <w:t>No edit / delete rights</w:t>
            </w:r>
          </w:p>
        </w:tc>
        <w:tc>
          <w:tcPr>
            <w:tcW w:w="1444" w:type="dxa"/>
            <w:hideMark/>
          </w:tcPr>
          <w:p w14:paraId="507A4B87" w14:textId="77777777" w:rsidR="00893054" w:rsidRPr="00F159AF" w:rsidRDefault="00893054" w:rsidP="00541D9E">
            <w:pPr>
              <w:spacing w:after="0"/>
              <w:ind w:left="0"/>
              <w:jc w:val="center"/>
              <w:rPr>
                <w:rFonts w:ascii="Arial" w:eastAsia="Times New Roman" w:hAnsi="Arial"/>
                <w:color w:val="000000"/>
                <w:sz w:val="16"/>
                <w:szCs w:val="16"/>
              </w:rPr>
            </w:pPr>
            <w:r w:rsidRPr="00F159AF">
              <w:rPr>
                <w:rFonts w:ascii="Arial" w:eastAsia="Times New Roman" w:hAnsi="Arial"/>
                <w:color w:val="FF0000"/>
                <w:sz w:val="16"/>
                <w:szCs w:val="16"/>
              </w:rPr>
              <w:t>No edit / delete rights</w:t>
            </w:r>
          </w:p>
        </w:tc>
        <w:tc>
          <w:tcPr>
            <w:tcW w:w="1751" w:type="dxa"/>
          </w:tcPr>
          <w:p w14:paraId="7EB06782" w14:textId="4105C9BA" w:rsidR="00893054" w:rsidRPr="00F159AF" w:rsidRDefault="00893054" w:rsidP="00541D9E">
            <w:pPr>
              <w:spacing w:after="0"/>
              <w:ind w:left="0"/>
              <w:jc w:val="center"/>
              <w:rPr>
                <w:rFonts w:ascii="Arial" w:eastAsia="Times New Roman" w:hAnsi="Arial"/>
                <w:b/>
                <w:color w:val="000000"/>
                <w:sz w:val="16"/>
                <w:szCs w:val="16"/>
              </w:rPr>
            </w:pPr>
            <w:r w:rsidRPr="00F159AF">
              <w:rPr>
                <w:rFonts w:ascii="Arial" w:eastAsia="Times New Roman" w:hAnsi="Arial"/>
                <w:b/>
                <w:color w:val="000000"/>
                <w:sz w:val="16"/>
                <w:szCs w:val="16"/>
              </w:rPr>
              <w:t>Edit (after revert</w:t>
            </w:r>
            <w:r w:rsidR="00211E0B" w:rsidRPr="00F159AF">
              <w:rPr>
                <w:rFonts w:ascii="Arial" w:eastAsia="Times New Roman" w:hAnsi="Arial"/>
                <w:b/>
                <w:color w:val="000000"/>
                <w:sz w:val="16"/>
                <w:szCs w:val="16"/>
              </w:rPr>
              <w:t xml:space="preserve"> by HKSCC</w:t>
            </w:r>
            <w:r w:rsidRPr="00F159AF">
              <w:rPr>
                <w:rFonts w:ascii="Arial" w:eastAsia="Times New Roman" w:hAnsi="Arial"/>
                <w:b/>
                <w:color w:val="000000"/>
                <w:sz w:val="16"/>
                <w:szCs w:val="16"/>
              </w:rPr>
              <w:t>):</w:t>
            </w:r>
          </w:p>
          <w:p w14:paraId="507FF4E4" w14:textId="77777777" w:rsidR="00893054" w:rsidRPr="00F159AF" w:rsidRDefault="00893054" w:rsidP="00541D9E">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t>Sections 2-8</w:t>
            </w:r>
          </w:p>
          <w:p w14:paraId="57E2A2AC" w14:textId="77777777" w:rsidR="00893054" w:rsidRPr="00F159AF" w:rsidRDefault="00893054" w:rsidP="00541D9E">
            <w:pPr>
              <w:spacing w:after="0"/>
              <w:ind w:left="0"/>
              <w:jc w:val="center"/>
              <w:rPr>
                <w:rFonts w:ascii="Arial" w:eastAsia="Times New Roman" w:hAnsi="Arial"/>
                <w:color w:val="000000"/>
                <w:sz w:val="16"/>
                <w:szCs w:val="16"/>
              </w:rPr>
            </w:pPr>
          </w:p>
          <w:p w14:paraId="2C878424" w14:textId="0BC3F359" w:rsidR="00893054" w:rsidRPr="00F159AF" w:rsidRDefault="00893054" w:rsidP="00541D9E">
            <w:pPr>
              <w:spacing w:after="0"/>
              <w:ind w:left="0"/>
              <w:jc w:val="center"/>
              <w:rPr>
                <w:rFonts w:ascii="Arial" w:eastAsia="Times New Roman" w:hAnsi="Arial"/>
                <w:b/>
                <w:color w:val="000000"/>
                <w:sz w:val="16"/>
                <w:szCs w:val="16"/>
              </w:rPr>
            </w:pPr>
            <w:r w:rsidRPr="00F159AF">
              <w:rPr>
                <w:rFonts w:ascii="Arial" w:eastAsia="Times New Roman" w:hAnsi="Arial"/>
                <w:b/>
                <w:color w:val="000000"/>
                <w:sz w:val="16"/>
                <w:szCs w:val="16"/>
              </w:rPr>
              <w:t>Delete (after revert</w:t>
            </w:r>
            <w:r w:rsidR="00211E0B" w:rsidRPr="00F159AF">
              <w:rPr>
                <w:rFonts w:ascii="Arial" w:eastAsia="Times New Roman" w:hAnsi="Arial"/>
                <w:b/>
                <w:color w:val="000000"/>
                <w:sz w:val="16"/>
                <w:szCs w:val="16"/>
              </w:rPr>
              <w:t xml:space="preserve"> by HKSCC</w:t>
            </w:r>
            <w:r w:rsidRPr="00F159AF">
              <w:rPr>
                <w:rFonts w:ascii="Arial" w:eastAsia="Times New Roman" w:hAnsi="Arial"/>
                <w:b/>
                <w:color w:val="000000"/>
                <w:sz w:val="16"/>
                <w:szCs w:val="16"/>
              </w:rPr>
              <w:t>):</w:t>
            </w:r>
          </w:p>
          <w:p w14:paraId="65E522E1" w14:textId="77777777" w:rsidR="00893054" w:rsidRPr="00F159AF" w:rsidRDefault="00893054" w:rsidP="00541D9E">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t>Yes</w:t>
            </w:r>
          </w:p>
          <w:p w14:paraId="22780EB9" w14:textId="77777777" w:rsidR="00893054" w:rsidRPr="00F159AF" w:rsidRDefault="00893054" w:rsidP="00541D9E">
            <w:pPr>
              <w:spacing w:after="0"/>
              <w:ind w:left="0"/>
              <w:jc w:val="center"/>
              <w:rPr>
                <w:rFonts w:ascii="Arial" w:eastAsia="Times New Roman" w:hAnsi="Arial"/>
                <w:color w:val="000000"/>
                <w:sz w:val="16"/>
                <w:szCs w:val="16"/>
              </w:rPr>
            </w:pPr>
          </w:p>
          <w:p w14:paraId="72D981C8" w14:textId="77777777" w:rsidR="00893054" w:rsidRPr="00F159AF" w:rsidRDefault="00893054" w:rsidP="00541D9E">
            <w:pPr>
              <w:spacing w:after="0"/>
              <w:ind w:left="0"/>
              <w:jc w:val="center"/>
              <w:rPr>
                <w:rFonts w:ascii="Arial" w:eastAsia="Times New Roman" w:hAnsi="Arial"/>
                <w:color w:val="000000"/>
                <w:sz w:val="16"/>
                <w:szCs w:val="16"/>
              </w:rPr>
            </w:pPr>
          </w:p>
        </w:tc>
        <w:tc>
          <w:tcPr>
            <w:tcW w:w="1417" w:type="dxa"/>
          </w:tcPr>
          <w:p w14:paraId="1D54C6CD" w14:textId="77777777" w:rsidR="00893054" w:rsidRPr="00F159AF" w:rsidRDefault="00893054" w:rsidP="00541D9E">
            <w:pPr>
              <w:spacing w:after="0"/>
              <w:ind w:left="0"/>
              <w:jc w:val="center"/>
              <w:rPr>
                <w:rFonts w:ascii="Arial" w:eastAsia="Times New Roman" w:hAnsi="Arial"/>
                <w:b/>
                <w:color w:val="000000"/>
                <w:sz w:val="16"/>
                <w:szCs w:val="16"/>
              </w:rPr>
            </w:pPr>
            <w:r w:rsidRPr="00F159AF">
              <w:rPr>
                <w:rFonts w:ascii="Arial" w:eastAsia="Times New Roman" w:hAnsi="Arial"/>
                <w:color w:val="FF0000"/>
                <w:sz w:val="16"/>
                <w:szCs w:val="16"/>
              </w:rPr>
              <w:t>No edit / delete rights</w:t>
            </w:r>
          </w:p>
        </w:tc>
      </w:tr>
      <w:tr w:rsidR="00893054" w:rsidRPr="000961F5" w14:paraId="5C49BB4D" w14:textId="77777777" w:rsidTr="00E61777">
        <w:trPr>
          <w:trHeight w:val="625"/>
        </w:trPr>
        <w:tc>
          <w:tcPr>
            <w:tcW w:w="394" w:type="dxa"/>
          </w:tcPr>
          <w:p w14:paraId="45347E54" w14:textId="26D3CA80" w:rsidR="00893054" w:rsidRPr="00F159AF" w:rsidRDefault="00560386" w:rsidP="00541D9E">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t>5</w:t>
            </w:r>
          </w:p>
        </w:tc>
        <w:tc>
          <w:tcPr>
            <w:tcW w:w="3093" w:type="dxa"/>
          </w:tcPr>
          <w:p w14:paraId="09DF23ED" w14:textId="67373C96" w:rsidR="00893054" w:rsidRPr="00F159AF" w:rsidRDefault="00893054" w:rsidP="00541D9E">
            <w:pPr>
              <w:spacing w:after="0"/>
              <w:ind w:left="0"/>
              <w:jc w:val="left"/>
              <w:rPr>
                <w:rFonts w:ascii="Arial" w:eastAsia="Times New Roman" w:hAnsi="Arial"/>
                <w:color w:val="000000"/>
                <w:sz w:val="16"/>
                <w:szCs w:val="16"/>
              </w:rPr>
            </w:pPr>
            <w:r w:rsidRPr="00F159AF">
              <w:rPr>
                <w:rFonts w:ascii="Arial" w:eastAsia="Times New Roman" w:hAnsi="Arial"/>
                <w:color w:val="000000"/>
                <w:sz w:val="16"/>
                <w:szCs w:val="16"/>
              </w:rPr>
              <w:t xml:space="preserve">HKSCC has </w:t>
            </w:r>
            <w:r w:rsidR="001B7343" w:rsidRPr="00F159AF">
              <w:rPr>
                <w:rFonts w:ascii="Arial" w:eastAsia="Times New Roman" w:hAnsi="Arial"/>
                <w:color w:val="000000"/>
                <w:sz w:val="16"/>
                <w:szCs w:val="16"/>
              </w:rPr>
              <w:t>cleared</w:t>
            </w:r>
            <w:r w:rsidRPr="00F159AF">
              <w:rPr>
                <w:rFonts w:ascii="Arial" w:eastAsia="Times New Roman" w:hAnsi="Arial"/>
                <w:color w:val="000000"/>
                <w:sz w:val="16"/>
                <w:szCs w:val="16"/>
              </w:rPr>
              <w:t xml:space="preserve"> the </w:t>
            </w:r>
            <w:r w:rsidR="00ED08DB" w:rsidRPr="00F159AF">
              <w:rPr>
                <w:rFonts w:ascii="Arial" w:eastAsia="Times New Roman" w:hAnsi="Arial"/>
                <w:color w:val="000000"/>
                <w:sz w:val="16"/>
                <w:szCs w:val="16"/>
              </w:rPr>
              <w:t xml:space="preserve">e-form </w:t>
            </w:r>
            <w:r w:rsidRPr="00F159AF">
              <w:rPr>
                <w:rFonts w:ascii="Arial" w:eastAsia="Times New Roman" w:hAnsi="Arial"/>
                <w:color w:val="000000"/>
                <w:sz w:val="16"/>
                <w:szCs w:val="16"/>
              </w:rPr>
              <w:t>before the Public Offer book open</w:t>
            </w:r>
            <w:r w:rsidR="000D6D6E" w:rsidRPr="00F159AF">
              <w:rPr>
                <w:rFonts w:ascii="Arial" w:eastAsia="Times New Roman" w:hAnsi="Arial"/>
                <w:color w:val="000000"/>
                <w:sz w:val="16"/>
                <w:szCs w:val="16"/>
              </w:rPr>
              <w:t>s</w:t>
            </w:r>
            <w:r w:rsidRPr="00F159AF">
              <w:rPr>
                <w:rFonts w:ascii="Arial" w:eastAsia="Times New Roman" w:hAnsi="Arial"/>
                <w:color w:val="000000"/>
                <w:sz w:val="16"/>
                <w:szCs w:val="16"/>
              </w:rPr>
              <w:t>.</w:t>
            </w:r>
          </w:p>
          <w:p w14:paraId="5071F28B" w14:textId="77777777" w:rsidR="00893054" w:rsidRPr="00F159AF" w:rsidRDefault="00893054" w:rsidP="00541D9E">
            <w:pPr>
              <w:spacing w:after="0"/>
              <w:ind w:left="0"/>
              <w:jc w:val="left"/>
              <w:rPr>
                <w:rFonts w:ascii="Arial" w:eastAsia="Times New Roman" w:hAnsi="Arial"/>
                <w:color w:val="000000"/>
                <w:sz w:val="16"/>
                <w:szCs w:val="16"/>
              </w:rPr>
            </w:pPr>
          </w:p>
          <w:p w14:paraId="5E39D0D3" w14:textId="3DD1A4D5" w:rsidR="00893054" w:rsidRPr="00F159AF" w:rsidRDefault="00893054" w:rsidP="00ED08DB">
            <w:pPr>
              <w:spacing w:after="0"/>
              <w:ind w:left="0"/>
              <w:jc w:val="left"/>
              <w:rPr>
                <w:rFonts w:ascii="Arial" w:eastAsia="Times New Roman" w:hAnsi="Arial"/>
                <w:color w:val="000000"/>
                <w:sz w:val="16"/>
                <w:szCs w:val="16"/>
              </w:rPr>
            </w:pPr>
            <w:r w:rsidRPr="00F159AF">
              <w:rPr>
                <w:rFonts w:ascii="Arial" w:eastAsia="Times New Roman" w:hAnsi="Arial"/>
                <w:color w:val="000000"/>
                <w:sz w:val="16"/>
                <w:szCs w:val="16"/>
              </w:rPr>
              <w:t>To amend or delete</w:t>
            </w:r>
            <w:r w:rsidR="00EB1E3A" w:rsidRPr="00F159AF">
              <w:rPr>
                <w:rFonts w:ascii="Arial" w:eastAsia="Times New Roman" w:hAnsi="Arial"/>
                <w:color w:val="000000"/>
                <w:sz w:val="16"/>
                <w:szCs w:val="16"/>
              </w:rPr>
              <w:t xml:space="preserve"> the e-form that has been cleared by</w:t>
            </w:r>
            <w:r w:rsidRPr="00F159AF">
              <w:rPr>
                <w:rFonts w:ascii="Arial" w:eastAsia="Times New Roman" w:hAnsi="Arial"/>
                <w:color w:val="000000"/>
                <w:sz w:val="16"/>
                <w:szCs w:val="16"/>
              </w:rPr>
              <w:t xml:space="preserve"> HKSCC, </w:t>
            </w:r>
            <w:r w:rsidRPr="00F159AF">
              <w:rPr>
                <w:rFonts w:ascii="Arial" w:eastAsia="Times New Roman" w:hAnsi="Arial"/>
                <w:color w:val="000000"/>
                <w:sz w:val="16"/>
                <w:szCs w:val="16"/>
                <w:u w:val="single"/>
              </w:rPr>
              <w:t>HKSCC</w:t>
            </w:r>
            <w:r w:rsidRPr="00F159AF">
              <w:rPr>
                <w:rFonts w:ascii="Arial" w:eastAsia="Times New Roman" w:hAnsi="Arial"/>
                <w:color w:val="000000"/>
                <w:sz w:val="16"/>
                <w:szCs w:val="16"/>
              </w:rPr>
              <w:t xml:space="preserve"> </w:t>
            </w:r>
            <w:r w:rsidR="00EB1E3A" w:rsidRPr="00F159AF">
              <w:rPr>
                <w:rFonts w:ascii="Arial" w:eastAsia="Times New Roman" w:hAnsi="Arial"/>
                <w:color w:val="000000"/>
                <w:sz w:val="16"/>
                <w:szCs w:val="16"/>
              </w:rPr>
              <w:t xml:space="preserve">must revert the form to the Submitter </w:t>
            </w:r>
            <w:r w:rsidRPr="00F159AF">
              <w:rPr>
                <w:rFonts w:ascii="Arial" w:eastAsia="Times New Roman" w:hAnsi="Arial"/>
                <w:color w:val="000000"/>
                <w:sz w:val="16"/>
                <w:szCs w:val="16"/>
              </w:rPr>
              <w:t xml:space="preserve">or the </w:t>
            </w:r>
            <w:r w:rsidR="00ED08DB" w:rsidRPr="00F159AF">
              <w:rPr>
                <w:rFonts w:ascii="Arial" w:eastAsia="Times New Roman" w:hAnsi="Arial"/>
                <w:color w:val="000000"/>
                <w:sz w:val="16"/>
                <w:szCs w:val="16"/>
                <w:u w:val="single"/>
              </w:rPr>
              <w:t>Submitter</w:t>
            </w:r>
            <w:r w:rsidRPr="00F159AF">
              <w:rPr>
                <w:rFonts w:ascii="Arial" w:eastAsia="Times New Roman" w:hAnsi="Arial"/>
                <w:color w:val="000000"/>
                <w:sz w:val="16"/>
                <w:szCs w:val="16"/>
              </w:rPr>
              <w:t xml:space="preserve"> must </w:t>
            </w:r>
            <w:r w:rsidR="00ED08DB" w:rsidRPr="00F159AF">
              <w:rPr>
                <w:rFonts w:ascii="Arial" w:eastAsia="Times New Roman" w:hAnsi="Arial"/>
                <w:color w:val="000000"/>
                <w:sz w:val="16"/>
                <w:szCs w:val="16"/>
              </w:rPr>
              <w:t>reset</w:t>
            </w:r>
            <w:r w:rsidR="007433E1" w:rsidRPr="00F159AF">
              <w:rPr>
                <w:rFonts w:ascii="Arial" w:eastAsia="Times New Roman" w:hAnsi="Arial"/>
                <w:color w:val="000000"/>
                <w:sz w:val="16"/>
                <w:szCs w:val="16"/>
              </w:rPr>
              <w:t xml:space="preserve"> </w:t>
            </w:r>
            <w:r w:rsidR="00ED08DB" w:rsidRPr="00F159AF">
              <w:rPr>
                <w:rFonts w:ascii="Arial" w:eastAsia="Times New Roman" w:hAnsi="Arial"/>
                <w:color w:val="000000"/>
                <w:sz w:val="16"/>
                <w:szCs w:val="16"/>
              </w:rPr>
              <w:t>the workflow before the Public Offer book open</w:t>
            </w:r>
            <w:r w:rsidR="000D6D6E" w:rsidRPr="00F159AF">
              <w:rPr>
                <w:rFonts w:ascii="Arial" w:eastAsia="Times New Roman" w:hAnsi="Arial"/>
                <w:color w:val="000000"/>
                <w:sz w:val="16"/>
                <w:szCs w:val="16"/>
              </w:rPr>
              <w:t>s</w:t>
            </w:r>
          </w:p>
          <w:p w14:paraId="3B1AD256" w14:textId="77777777" w:rsidR="00BE7CB5" w:rsidRPr="00F159AF" w:rsidRDefault="00BE7CB5" w:rsidP="00ED08DB">
            <w:pPr>
              <w:spacing w:after="0"/>
              <w:ind w:left="0"/>
              <w:jc w:val="left"/>
              <w:rPr>
                <w:rFonts w:ascii="Arial" w:eastAsia="Times New Roman" w:hAnsi="Arial"/>
                <w:color w:val="000000"/>
                <w:sz w:val="16"/>
                <w:szCs w:val="16"/>
              </w:rPr>
            </w:pPr>
          </w:p>
          <w:p w14:paraId="3E72A838" w14:textId="52509F81" w:rsidR="00893054" w:rsidRPr="00F159AF" w:rsidRDefault="00EB1E3A" w:rsidP="00ED08DB">
            <w:pPr>
              <w:spacing w:after="0"/>
              <w:ind w:left="0"/>
              <w:jc w:val="left"/>
              <w:rPr>
                <w:rFonts w:ascii="Arial" w:eastAsia="Times New Roman" w:hAnsi="Arial"/>
                <w:color w:val="000000"/>
                <w:sz w:val="16"/>
                <w:szCs w:val="16"/>
              </w:rPr>
            </w:pPr>
            <w:r w:rsidRPr="00F159AF">
              <w:rPr>
                <w:rFonts w:ascii="Arial" w:eastAsia="Times New Roman" w:hAnsi="Arial"/>
                <w:color w:val="000000"/>
                <w:sz w:val="16"/>
                <w:szCs w:val="16"/>
              </w:rPr>
              <w:t>Once reverted/reset, the e-form will return to Pending status.</w:t>
            </w:r>
          </w:p>
        </w:tc>
        <w:tc>
          <w:tcPr>
            <w:tcW w:w="1061" w:type="dxa"/>
          </w:tcPr>
          <w:p w14:paraId="4FAC517F" w14:textId="66E53CC7" w:rsidR="00893054" w:rsidRPr="00F159AF" w:rsidRDefault="001B7343" w:rsidP="00541D9E">
            <w:pPr>
              <w:spacing w:after="0"/>
              <w:ind w:left="0"/>
              <w:jc w:val="center"/>
              <w:rPr>
                <w:rFonts w:ascii="Arial" w:eastAsia="Times New Roman" w:hAnsi="Arial"/>
                <w:b/>
                <w:color w:val="000000"/>
                <w:sz w:val="16"/>
                <w:szCs w:val="16"/>
              </w:rPr>
            </w:pPr>
            <w:r w:rsidRPr="00F159AF">
              <w:rPr>
                <w:rFonts w:ascii="Arial" w:eastAsia="Times New Roman" w:hAnsi="Arial"/>
                <w:b/>
                <w:color w:val="000000"/>
                <w:sz w:val="16"/>
                <w:szCs w:val="16"/>
              </w:rPr>
              <w:t>Cleared</w:t>
            </w:r>
            <w:r w:rsidR="00893054" w:rsidRPr="00F159AF">
              <w:rPr>
                <w:rFonts w:ascii="Arial" w:eastAsia="Times New Roman" w:hAnsi="Arial"/>
                <w:b/>
                <w:color w:val="000000"/>
                <w:sz w:val="16"/>
                <w:szCs w:val="16"/>
              </w:rPr>
              <w:t xml:space="preserve">  </w:t>
            </w:r>
          </w:p>
        </w:tc>
        <w:tc>
          <w:tcPr>
            <w:tcW w:w="1230" w:type="dxa"/>
          </w:tcPr>
          <w:p w14:paraId="20BF5738" w14:textId="77777777" w:rsidR="00893054" w:rsidRPr="00F159AF" w:rsidRDefault="00893054" w:rsidP="00541D9E">
            <w:pPr>
              <w:spacing w:after="0"/>
              <w:ind w:left="0"/>
              <w:jc w:val="center"/>
              <w:rPr>
                <w:rFonts w:ascii="Arial" w:eastAsia="Times New Roman" w:hAnsi="Arial"/>
                <w:color w:val="FF0000"/>
                <w:sz w:val="16"/>
                <w:szCs w:val="16"/>
              </w:rPr>
            </w:pPr>
            <w:r w:rsidRPr="00F159AF">
              <w:rPr>
                <w:rFonts w:ascii="Arial" w:eastAsia="Times New Roman" w:hAnsi="Arial"/>
                <w:color w:val="FF0000"/>
                <w:sz w:val="16"/>
                <w:szCs w:val="16"/>
              </w:rPr>
              <w:t>No edit / delete rights</w:t>
            </w:r>
          </w:p>
        </w:tc>
        <w:tc>
          <w:tcPr>
            <w:tcW w:w="1444" w:type="dxa"/>
          </w:tcPr>
          <w:p w14:paraId="6781D044" w14:textId="77777777" w:rsidR="00893054" w:rsidRPr="00F159AF" w:rsidRDefault="00893054" w:rsidP="00541D9E">
            <w:pPr>
              <w:spacing w:after="0"/>
              <w:ind w:left="0"/>
              <w:jc w:val="center"/>
              <w:rPr>
                <w:rFonts w:ascii="Arial" w:eastAsia="Times New Roman" w:hAnsi="Arial"/>
                <w:color w:val="FF0000"/>
                <w:sz w:val="16"/>
                <w:szCs w:val="16"/>
              </w:rPr>
            </w:pPr>
            <w:r w:rsidRPr="00F159AF">
              <w:rPr>
                <w:rFonts w:ascii="Arial" w:eastAsia="Times New Roman" w:hAnsi="Arial"/>
                <w:color w:val="FF0000"/>
                <w:sz w:val="16"/>
                <w:szCs w:val="16"/>
              </w:rPr>
              <w:t>No edit / delete rights</w:t>
            </w:r>
          </w:p>
        </w:tc>
        <w:tc>
          <w:tcPr>
            <w:tcW w:w="1751" w:type="dxa"/>
          </w:tcPr>
          <w:p w14:paraId="7A1FA122" w14:textId="4C3C436E" w:rsidR="00893054" w:rsidRPr="00F159AF" w:rsidRDefault="00893054" w:rsidP="00541D9E">
            <w:pPr>
              <w:spacing w:after="0"/>
              <w:ind w:left="0"/>
              <w:jc w:val="center"/>
              <w:rPr>
                <w:rFonts w:ascii="Arial" w:eastAsia="Times New Roman" w:hAnsi="Arial"/>
                <w:b/>
                <w:color w:val="000000"/>
                <w:sz w:val="16"/>
                <w:szCs w:val="16"/>
              </w:rPr>
            </w:pPr>
            <w:r w:rsidRPr="00F159AF">
              <w:rPr>
                <w:rFonts w:ascii="Arial" w:eastAsia="Times New Roman" w:hAnsi="Arial"/>
                <w:b/>
                <w:color w:val="000000"/>
                <w:sz w:val="16"/>
                <w:szCs w:val="16"/>
              </w:rPr>
              <w:t>Edit (after revert</w:t>
            </w:r>
            <w:r w:rsidR="00A3555B" w:rsidRPr="00F159AF">
              <w:rPr>
                <w:rFonts w:ascii="Arial" w:eastAsia="Times New Roman" w:hAnsi="Arial"/>
                <w:b/>
                <w:color w:val="000000"/>
                <w:sz w:val="16"/>
                <w:szCs w:val="16"/>
              </w:rPr>
              <w:t xml:space="preserve"> </w:t>
            </w:r>
            <w:r w:rsidR="00EB1E3A" w:rsidRPr="00F159AF">
              <w:rPr>
                <w:rFonts w:ascii="Arial" w:eastAsia="Times New Roman" w:hAnsi="Arial"/>
                <w:b/>
                <w:color w:val="000000"/>
                <w:sz w:val="16"/>
                <w:szCs w:val="16"/>
              </w:rPr>
              <w:t>by HKSCC</w:t>
            </w:r>
            <w:r w:rsidRPr="00F159AF">
              <w:rPr>
                <w:rFonts w:ascii="Arial" w:eastAsia="Times New Roman" w:hAnsi="Arial"/>
                <w:b/>
                <w:color w:val="000000"/>
                <w:sz w:val="16"/>
                <w:szCs w:val="16"/>
              </w:rPr>
              <w:t>):</w:t>
            </w:r>
          </w:p>
          <w:p w14:paraId="2A758CCA" w14:textId="77777777" w:rsidR="00893054" w:rsidRPr="00F159AF" w:rsidRDefault="00893054" w:rsidP="00541D9E">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t>Sections 2-8</w:t>
            </w:r>
          </w:p>
          <w:p w14:paraId="7AA6E989" w14:textId="77777777" w:rsidR="00893054" w:rsidRPr="00F159AF" w:rsidRDefault="00893054" w:rsidP="00541D9E">
            <w:pPr>
              <w:spacing w:after="0"/>
              <w:ind w:left="0"/>
              <w:jc w:val="center"/>
              <w:rPr>
                <w:rFonts w:ascii="Arial" w:eastAsia="Times New Roman" w:hAnsi="Arial"/>
                <w:color w:val="000000"/>
                <w:sz w:val="16"/>
                <w:szCs w:val="16"/>
              </w:rPr>
            </w:pPr>
          </w:p>
          <w:p w14:paraId="705A29E6" w14:textId="0E649F20" w:rsidR="00893054" w:rsidRPr="00F159AF" w:rsidRDefault="00893054" w:rsidP="00541D9E">
            <w:pPr>
              <w:spacing w:after="0"/>
              <w:ind w:left="0"/>
              <w:jc w:val="center"/>
              <w:rPr>
                <w:rFonts w:ascii="Arial" w:eastAsia="Times New Roman" w:hAnsi="Arial"/>
                <w:b/>
                <w:color w:val="000000"/>
                <w:sz w:val="16"/>
                <w:szCs w:val="16"/>
              </w:rPr>
            </w:pPr>
            <w:r w:rsidRPr="00F159AF">
              <w:rPr>
                <w:rFonts w:ascii="Arial" w:eastAsia="Times New Roman" w:hAnsi="Arial"/>
                <w:b/>
                <w:color w:val="000000"/>
                <w:sz w:val="16"/>
                <w:szCs w:val="16"/>
              </w:rPr>
              <w:t>Delete:</w:t>
            </w:r>
          </w:p>
          <w:p w14:paraId="4E064395" w14:textId="77777777" w:rsidR="00893054" w:rsidRPr="00F159AF" w:rsidRDefault="00893054" w:rsidP="00541D9E">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t>Yes</w:t>
            </w:r>
          </w:p>
          <w:p w14:paraId="615B7BAD" w14:textId="77777777" w:rsidR="00893054" w:rsidRPr="00F159AF" w:rsidRDefault="00893054" w:rsidP="00541D9E">
            <w:pPr>
              <w:spacing w:after="0"/>
              <w:ind w:left="0"/>
              <w:jc w:val="center"/>
              <w:rPr>
                <w:rFonts w:ascii="Arial" w:eastAsia="Times New Roman" w:hAnsi="Arial"/>
                <w:color w:val="000000"/>
                <w:sz w:val="16"/>
                <w:szCs w:val="16"/>
              </w:rPr>
            </w:pPr>
          </w:p>
          <w:p w14:paraId="0DA47FCE" w14:textId="77777777" w:rsidR="00893054" w:rsidRPr="00F159AF" w:rsidRDefault="00893054" w:rsidP="00541D9E">
            <w:pPr>
              <w:spacing w:after="0"/>
              <w:ind w:left="0"/>
              <w:jc w:val="center"/>
              <w:rPr>
                <w:rFonts w:ascii="Arial" w:eastAsia="Times New Roman" w:hAnsi="Arial"/>
                <w:b/>
                <w:color w:val="000000"/>
                <w:sz w:val="16"/>
                <w:szCs w:val="16"/>
              </w:rPr>
            </w:pPr>
          </w:p>
        </w:tc>
        <w:tc>
          <w:tcPr>
            <w:tcW w:w="1417" w:type="dxa"/>
          </w:tcPr>
          <w:p w14:paraId="7AC7C126" w14:textId="77777777" w:rsidR="00893054" w:rsidRPr="00F159AF" w:rsidRDefault="00893054" w:rsidP="00541D9E">
            <w:pPr>
              <w:spacing w:after="0"/>
              <w:ind w:left="0"/>
              <w:jc w:val="center"/>
              <w:rPr>
                <w:rFonts w:ascii="Arial" w:eastAsia="Times New Roman" w:hAnsi="Arial"/>
                <w:color w:val="FF0000"/>
                <w:sz w:val="16"/>
                <w:szCs w:val="16"/>
              </w:rPr>
            </w:pPr>
            <w:r w:rsidRPr="00F159AF">
              <w:rPr>
                <w:rFonts w:ascii="Arial" w:eastAsia="Times New Roman" w:hAnsi="Arial"/>
                <w:color w:val="FF0000"/>
                <w:sz w:val="16"/>
                <w:szCs w:val="16"/>
              </w:rPr>
              <w:t>No edit / delete rights</w:t>
            </w:r>
          </w:p>
        </w:tc>
      </w:tr>
      <w:tr w:rsidR="00560386" w:rsidRPr="000961F5" w14:paraId="4BCEC013" w14:textId="77777777" w:rsidTr="00E61777">
        <w:trPr>
          <w:trHeight w:val="625"/>
        </w:trPr>
        <w:tc>
          <w:tcPr>
            <w:tcW w:w="394" w:type="dxa"/>
          </w:tcPr>
          <w:p w14:paraId="49C45ABB" w14:textId="6C3DAC91" w:rsidR="00560386" w:rsidRPr="00F159AF" w:rsidRDefault="00560386" w:rsidP="00560386">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t>6</w:t>
            </w:r>
          </w:p>
        </w:tc>
        <w:tc>
          <w:tcPr>
            <w:tcW w:w="3093" w:type="dxa"/>
          </w:tcPr>
          <w:p w14:paraId="0DFA5D94" w14:textId="450B13CE" w:rsidR="00560386" w:rsidRPr="00F159AF" w:rsidRDefault="00560386" w:rsidP="00560386">
            <w:pPr>
              <w:spacing w:after="0"/>
              <w:ind w:left="0"/>
              <w:jc w:val="left"/>
              <w:rPr>
                <w:rFonts w:ascii="Arial" w:eastAsia="Times New Roman" w:hAnsi="Arial"/>
                <w:color w:val="000000"/>
                <w:sz w:val="16"/>
                <w:szCs w:val="16"/>
              </w:rPr>
            </w:pPr>
            <w:r w:rsidRPr="00F159AF">
              <w:rPr>
                <w:rFonts w:ascii="Arial" w:eastAsia="Times New Roman" w:hAnsi="Arial"/>
                <w:color w:val="000000"/>
                <w:sz w:val="16"/>
                <w:szCs w:val="16"/>
              </w:rPr>
              <w:t xml:space="preserve">The IPO in “Cleared” status has reached the Public Offer book open time / date. Any changes to the IPO reference data must go through business exceptions </w:t>
            </w:r>
            <w:r w:rsidRPr="00F159AF">
              <w:rPr>
                <w:rFonts w:ascii="Arial" w:eastAsia="Times New Roman" w:hAnsi="Arial"/>
                <w:color w:val="000000"/>
                <w:sz w:val="16"/>
                <w:szCs w:val="16"/>
                <w:highlight w:val="yellow"/>
              </w:rPr>
              <w:t>([insert section number])</w:t>
            </w:r>
            <w:r w:rsidRPr="00F159AF">
              <w:rPr>
                <w:rFonts w:ascii="Arial" w:eastAsia="Times New Roman" w:hAnsi="Arial"/>
                <w:color w:val="000000"/>
                <w:sz w:val="16"/>
                <w:szCs w:val="16"/>
              </w:rPr>
              <w:t>.</w:t>
            </w:r>
          </w:p>
          <w:p w14:paraId="0CD99F1D" w14:textId="6A0CF405" w:rsidR="00560386" w:rsidRPr="00F159AF" w:rsidRDefault="00560386" w:rsidP="00560386">
            <w:pPr>
              <w:spacing w:after="0"/>
              <w:ind w:left="0"/>
              <w:jc w:val="left"/>
              <w:rPr>
                <w:rFonts w:ascii="Arial" w:eastAsia="Times New Roman" w:hAnsi="Arial"/>
                <w:color w:val="000000"/>
                <w:sz w:val="16"/>
                <w:szCs w:val="16"/>
              </w:rPr>
            </w:pPr>
          </w:p>
        </w:tc>
        <w:tc>
          <w:tcPr>
            <w:tcW w:w="1061" w:type="dxa"/>
          </w:tcPr>
          <w:p w14:paraId="13B9D396" w14:textId="4DB91327" w:rsidR="00560386" w:rsidRPr="00F159AF" w:rsidRDefault="00560386" w:rsidP="00560386">
            <w:pPr>
              <w:spacing w:after="0"/>
              <w:ind w:left="0"/>
              <w:jc w:val="center"/>
              <w:rPr>
                <w:rFonts w:ascii="Arial" w:eastAsia="Times New Roman" w:hAnsi="Arial"/>
                <w:b/>
                <w:color w:val="000000"/>
                <w:sz w:val="16"/>
                <w:szCs w:val="16"/>
              </w:rPr>
            </w:pPr>
            <w:r w:rsidRPr="00F159AF">
              <w:rPr>
                <w:rFonts w:ascii="Arial" w:eastAsia="Times New Roman" w:hAnsi="Arial"/>
                <w:b/>
                <w:color w:val="000000"/>
                <w:sz w:val="16"/>
                <w:szCs w:val="16"/>
              </w:rPr>
              <w:t>Completed</w:t>
            </w:r>
          </w:p>
        </w:tc>
        <w:tc>
          <w:tcPr>
            <w:tcW w:w="1230" w:type="dxa"/>
          </w:tcPr>
          <w:p w14:paraId="5AF6CFDF" w14:textId="600F1065" w:rsidR="00560386" w:rsidRPr="00F159AF" w:rsidRDefault="00560386" w:rsidP="00560386">
            <w:pPr>
              <w:spacing w:after="0"/>
              <w:ind w:left="0"/>
              <w:jc w:val="center"/>
              <w:rPr>
                <w:rFonts w:ascii="Arial" w:eastAsia="Times New Roman" w:hAnsi="Arial"/>
                <w:color w:val="FF0000"/>
                <w:sz w:val="16"/>
                <w:szCs w:val="16"/>
              </w:rPr>
            </w:pPr>
            <w:r w:rsidRPr="00F159AF">
              <w:rPr>
                <w:rFonts w:ascii="Arial" w:eastAsia="Times New Roman" w:hAnsi="Arial"/>
                <w:color w:val="FF0000"/>
                <w:sz w:val="16"/>
                <w:szCs w:val="16"/>
              </w:rPr>
              <w:t>No edit / delete rights</w:t>
            </w:r>
          </w:p>
        </w:tc>
        <w:tc>
          <w:tcPr>
            <w:tcW w:w="1444" w:type="dxa"/>
          </w:tcPr>
          <w:p w14:paraId="4991888F" w14:textId="3CF4E3E9" w:rsidR="00560386" w:rsidRPr="00F159AF" w:rsidRDefault="00560386" w:rsidP="00560386">
            <w:pPr>
              <w:spacing w:after="0"/>
              <w:ind w:left="0"/>
              <w:jc w:val="center"/>
              <w:rPr>
                <w:rFonts w:ascii="Arial" w:eastAsia="Times New Roman" w:hAnsi="Arial"/>
                <w:color w:val="FF0000"/>
                <w:sz w:val="16"/>
                <w:szCs w:val="16"/>
              </w:rPr>
            </w:pPr>
            <w:r w:rsidRPr="00F159AF">
              <w:rPr>
                <w:rFonts w:ascii="Arial" w:eastAsia="Times New Roman" w:hAnsi="Arial"/>
                <w:color w:val="FF0000"/>
                <w:sz w:val="16"/>
                <w:szCs w:val="16"/>
              </w:rPr>
              <w:t>No edit / delete rights</w:t>
            </w:r>
          </w:p>
        </w:tc>
        <w:tc>
          <w:tcPr>
            <w:tcW w:w="1751" w:type="dxa"/>
          </w:tcPr>
          <w:p w14:paraId="6F30BB06" w14:textId="19D826BB" w:rsidR="00560386" w:rsidRPr="00F159AF" w:rsidRDefault="00560386" w:rsidP="00560386">
            <w:pPr>
              <w:spacing w:after="0"/>
              <w:ind w:left="0"/>
              <w:jc w:val="center"/>
              <w:rPr>
                <w:rFonts w:ascii="Arial" w:eastAsia="Times New Roman" w:hAnsi="Arial"/>
                <w:b/>
                <w:color w:val="000000"/>
                <w:sz w:val="16"/>
                <w:szCs w:val="16"/>
              </w:rPr>
            </w:pPr>
            <w:r w:rsidRPr="00F159AF">
              <w:rPr>
                <w:rFonts w:ascii="Arial" w:eastAsia="Times New Roman" w:hAnsi="Arial"/>
                <w:color w:val="FF0000"/>
                <w:sz w:val="16"/>
                <w:szCs w:val="16"/>
              </w:rPr>
              <w:t>No edit / delete rights</w:t>
            </w:r>
          </w:p>
        </w:tc>
        <w:tc>
          <w:tcPr>
            <w:tcW w:w="1417" w:type="dxa"/>
          </w:tcPr>
          <w:p w14:paraId="3B83D6A8" w14:textId="29DBB1B8" w:rsidR="00560386" w:rsidRPr="00F159AF" w:rsidRDefault="00560386" w:rsidP="00560386">
            <w:pPr>
              <w:spacing w:after="0"/>
              <w:ind w:left="0"/>
              <w:jc w:val="center"/>
              <w:rPr>
                <w:rFonts w:ascii="Arial" w:eastAsia="Times New Roman" w:hAnsi="Arial"/>
                <w:color w:val="FF0000"/>
                <w:sz w:val="16"/>
                <w:szCs w:val="16"/>
              </w:rPr>
            </w:pPr>
            <w:r w:rsidRPr="00F159AF">
              <w:rPr>
                <w:rFonts w:ascii="Arial" w:eastAsia="Times New Roman" w:hAnsi="Arial"/>
                <w:color w:val="FF0000"/>
                <w:sz w:val="16"/>
                <w:szCs w:val="16"/>
              </w:rPr>
              <w:t>No edit / delete rights</w:t>
            </w:r>
          </w:p>
        </w:tc>
      </w:tr>
    </w:tbl>
    <w:p w14:paraId="13A3536A" w14:textId="6A667150" w:rsidR="00893054" w:rsidRPr="000961F5" w:rsidRDefault="00893054" w:rsidP="00893054">
      <w:pPr>
        <w:spacing w:after="0"/>
        <w:ind w:left="0"/>
        <w:jc w:val="left"/>
        <w:rPr>
          <w:lang w:eastAsia="x-none"/>
        </w:rPr>
      </w:pPr>
    </w:p>
    <w:p w14:paraId="7715F4E8" w14:textId="09898CF2" w:rsidR="00E04FFD" w:rsidRPr="000961F5" w:rsidRDefault="00E04FFD" w:rsidP="00893054">
      <w:pPr>
        <w:spacing w:after="0"/>
        <w:ind w:left="0"/>
        <w:jc w:val="left"/>
        <w:rPr>
          <w:lang w:eastAsia="x-none"/>
        </w:rPr>
      </w:pPr>
    </w:p>
    <w:p w14:paraId="7CF0C620" w14:textId="6A81D342" w:rsidR="00E04FFD" w:rsidRPr="000961F5" w:rsidRDefault="00E04FFD" w:rsidP="00893054">
      <w:pPr>
        <w:spacing w:after="0"/>
        <w:ind w:left="0"/>
        <w:jc w:val="left"/>
        <w:rPr>
          <w:lang w:eastAsia="x-none"/>
        </w:rPr>
      </w:pPr>
    </w:p>
    <w:p w14:paraId="11927F32" w14:textId="77777777" w:rsidR="00E04FFD" w:rsidRPr="000961F5" w:rsidRDefault="00E04FFD" w:rsidP="00893054">
      <w:pPr>
        <w:spacing w:after="0"/>
        <w:ind w:left="0"/>
        <w:jc w:val="left"/>
        <w:rPr>
          <w:lang w:eastAsia="x-none"/>
        </w:rPr>
      </w:pPr>
    </w:p>
    <w:p w14:paraId="7BC3C632" w14:textId="69DD4AFD" w:rsidR="00893054" w:rsidRPr="000961F5" w:rsidRDefault="00ED08DB" w:rsidP="00ED08DB">
      <w:pPr>
        <w:pStyle w:val="Heading5"/>
      </w:pPr>
      <w:r w:rsidRPr="000961F5">
        <w:t>Tracked</w:t>
      </w:r>
      <w:r w:rsidR="00EE4684" w:rsidRPr="000961F5">
        <w:t xml:space="preserve"> C</w:t>
      </w:r>
      <w:r w:rsidR="00893054" w:rsidRPr="000961F5">
        <w:t>hanges</w:t>
      </w:r>
    </w:p>
    <w:p w14:paraId="20977150" w14:textId="77777777" w:rsidR="00893054" w:rsidRPr="000961F5" w:rsidRDefault="00893054" w:rsidP="00893054">
      <w:pPr>
        <w:spacing w:after="0"/>
        <w:ind w:left="0"/>
        <w:jc w:val="left"/>
        <w:rPr>
          <w:lang w:eastAsia="x-none"/>
        </w:rPr>
      </w:pPr>
    </w:p>
    <w:p w14:paraId="02FC6B05" w14:textId="52C8535F" w:rsidR="00CF2E19" w:rsidRPr="000961F5" w:rsidRDefault="00BE7CB5">
      <w:pPr>
        <w:spacing w:after="0"/>
        <w:ind w:left="0"/>
        <w:jc w:val="left"/>
        <w:rPr>
          <w:lang w:eastAsia="x-none"/>
        </w:rPr>
      </w:pPr>
      <w:r w:rsidRPr="000961F5">
        <w:rPr>
          <w:lang w:eastAsia="x-none"/>
        </w:rPr>
        <w:t>Prior to w</w:t>
      </w:r>
      <w:r w:rsidR="00893054" w:rsidRPr="000961F5">
        <w:rPr>
          <w:lang w:eastAsia="x-none"/>
        </w:rPr>
        <w:t xml:space="preserve">here the </w:t>
      </w:r>
      <w:r w:rsidR="00ED08DB" w:rsidRPr="000961F5">
        <w:rPr>
          <w:lang w:eastAsia="x-none"/>
        </w:rPr>
        <w:t>Submitter</w:t>
      </w:r>
      <w:r w:rsidR="00893054" w:rsidRPr="000961F5">
        <w:rPr>
          <w:lang w:eastAsia="x-none"/>
        </w:rPr>
        <w:t xml:space="preserve"> </w:t>
      </w:r>
      <w:r w:rsidR="00E64F73" w:rsidRPr="000961F5">
        <w:rPr>
          <w:lang w:eastAsia="x-none"/>
        </w:rPr>
        <w:t xml:space="preserve">amends </w:t>
      </w:r>
      <w:r w:rsidR="00893054" w:rsidRPr="000961F5">
        <w:rPr>
          <w:lang w:eastAsia="x-none"/>
        </w:rPr>
        <w:t xml:space="preserve">any data field within the initiation e-form, the review interface for HKSCC </w:t>
      </w:r>
      <w:r w:rsidR="000D6D6E" w:rsidRPr="000961F5">
        <w:rPr>
          <w:lang w:eastAsia="x-none"/>
        </w:rPr>
        <w:t xml:space="preserve">and </w:t>
      </w:r>
      <w:r w:rsidR="00A3555B" w:rsidRPr="000961F5">
        <w:rPr>
          <w:lang w:eastAsia="x-none"/>
        </w:rPr>
        <w:t>IPO Vetting</w:t>
      </w:r>
      <w:r w:rsidR="000D6D6E" w:rsidRPr="000961F5">
        <w:rPr>
          <w:lang w:eastAsia="x-none"/>
        </w:rPr>
        <w:t xml:space="preserve"> </w:t>
      </w:r>
      <w:r w:rsidR="00893054" w:rsidRPr="000961F5">
        <w:rPr>
          <w:lang w:eastAsia="x-none"/>
        </w:rPr>
        <w:t>should highlight and display the previous</w:t>
      </w:r>
      <w:r w:rsidR="004C110C" w:rsidRPr="000961F5">
        <w:rPr>
          <w:lang w:eastAsia="x-none"/>
        </w:rPr>
        <w:t>ly submitted</w:t>
      </w:r>
      <w:r w:rsidR="00893054" w:rsidRPr="000961F5">
        <w:rPr>
          <w:lang w:eastAsia="x-none"/>
        </w:rPr>
        <w:t xml:space="preserve"> version of the input for comparison. For any upload function that has experienced a removal or new upload, the field should be marked accordingly. </w:t>
      </w:r>
    </w:p>
    <w:p w14:paraId="18C7652D" w14:textId="77777777" w:rsidR="00795A8E" w:rsidRPr="000961F5" w:rsidRDefault="00795A8E">
      <w:pPr>
        <w:spacing w:after="0"/>
        <w:ind w:left="0"/>
        <w:jc w:val="left"/>
        <w:rPr>
          <w:lang w:eastAsia="x-none"/>
        </w:rPr>
      </w:pPr>
    </w:p>
    <w:p w14:paraId="5CCC09B1" w14:textId="2474FA07" w:rsidR="00ED08DB" w:rsidRPr="000961F5" w:rsidRDefault="00ED08DB" w:rsidP="00ED08DB">
      <w:pPr>
        <w:pStyle w:val="Heading5"/>
      </w:pPr>
      <w:r w:rsidRPr="000961F5">
        <w:t>Message Prompts</w:t>
      </w:r>
    </w:p>
    <w:p w14:paraId="316BF23B" w14:textId="77777777" w:rsidR="00CF2E19" w:rsidRPr="000961F5" w:rsidRDefault="00CF2E19" w:rsidP="00893054">
      <w:pPr>
        <w:spacing w:after="0"/>
        <w:ind w:left="0"/>
        <w:jc w:val="left"/>
        <w:rPr>
          <w:lang w:eastAsia="x-none"/>
        </w:rPr>
      </w:pPr>
    </w:p>
    <w:p w14:paraId="1A522249" w14:textId="0B592636" w:rsidR="00A670AB" w:rsidRPr="000961F5" w:rsidRDefault="00A670AB" w:rsidP="00893054">
      <w:pPr>
        <w:spacing w:after="0"/>
        <w:ind w:left="0"/>
        <w:jc w:val="left"/>
        <w:rPr>
          <w:lang w:eastAsia="x-none"/>
        </w:rPr>
      </w:pPr>
      <w:r w:rsidRPr="000961F5">
        <w:rPr>
          <w:lang w:eastAsia="x-none"/>
        </w:rPr>
        <w:t xml:space="preserve">When the Submitter makes a submission to HKSCC, a summary data table should be prompted for the user’s confirmation. </w:t>
      </w:r>
      <w:r w:rsidR="00CF2E19" w:rsidRPr="000961F5">
        <w:rPr>
          <w:lang w:eastAsia="x-none"/>
        </w:rPr>
        <w:t xml:space="preserve">The </w:t>
      </w:r>
      <w:r w:rsidRPr="000961F5">
        <w:rPr>
          <w:lang w:eastAsia="x-none"/>
        </w:rPr>
        <w:t xml:space="preserve">following </w:t>
      </w:r>
      <w:r w:rsidR="00CF2E19" w:rsidRPr="000961F5">
        <w:rPr>
          <w:lang w:eastAsia="x-none"/>
        </w:rPr>
        <w:t xml:space="preserve">message prompts should </w:t>
      </w:r>
      <w:r w:rsidRPr="000961F5">
        <w:rPr>
          <w:lang w:eastAsia="x-none"/>
        </w:rPr>
        <w:t xml:space="preserve">also be </w:t>
      </w:r>
      <w:r w:rsidR="00CF2E19" w:rsidRPr="000961F5">
        <w:rPr>
          <w:lang w:eastAsia="x-none"/>
        </w:rPr>
        <w:t>appended to the bottom</w:t>
      </w:r>
      <w:r w:rsidRPr="000961F5">
        <w:rPr>
          <w:lang w:eastAsia="x-none"/>
        </w:rPr>
        <w:t xml:space="preserve"> of the summary data table:</w:t>
      </w:r>
    </w:p>
    <w:p w14:paraId="56CAB9BF" w14:textId="77777777" w:rsidR="00CF2E19" w:rsidRPr="000961F5" w:rsidRDefault="00CF2E19" w:rsidP="00893054">
      <w:pPr>
        <w:spacing w:after="0"/>
        <w:ind w:left="0"/>
        <w:jc w:val="left"/>
        <w:rPr>
          <w:b/>
          <w:u w:val="single"/>
          <w:lang w:eastAsia="x-none"/>
        </w:rPr>
      </w:pPr>
    </w:p>
    <w:tbl>
      <w:tblPr>
        <w:tblStyle w:val="TableGrid1"/>
        <w:tblW w:w="10315" w:type="dxa"/>
        <w:tblLook w:val="04A0" w:firstRow="1" w:lastRow="0" w:firstColumn="1" w:lastColumn="0" w:noHBand="0" w:noVBand="1"/>
      </w:tblPr>
      <w:tblGrid>
        <w:gridCol w:w="394"/>
        <w:gridCol w:w="1984"/>
        <w:gridCol w:w="2268"/>
        <w:gridCol w:w="5669"/>
      </w:tblGrid>
      <w:tr w:rsidR="00CF2E19" w:rsidRPr="000961F5" w14:paraId="30283A99" w14:textId="77777777" w:rsidTr="00CF2E19">
        <w:trPr>
          <w:trHeight w:val="283"/>
        </w:trPr>
        <w:tc>
          <w:tcPr>
            <w:tcW w:w="394" w:type="dxa"/>
            <w:shd w:val="clear" w:color="auto" w:fill="13426B"/>
            <w:hideMark/>
          </w:tcPr>
          <w:p w14:paraId="4461627E" w14:textId="77777777" w:rsidR="00CF2E19" w:rsidRPr="00F159AF" w:rsidRDefault="00CF2E19" w:rsidP="00541D9E">
            <w:pPr>
              <w:spacing w:after="0"/>
              <w:ind w:left="0"/>
              <w:jc w:val="center"/>
              <w:rPr>
                <w:rFonts w:ascii="Arial" w:eastAsia="Times New Roman" w:hAnsi="Arial"/>
                <w:color w:val="FFFFFF" w:themeColor="background1"/>
                <w:sz w:val="16"/>
                <w:szCs w:val="16"/>
              </w:rPr>
            </w:pPr>
            <w:r w:rsidRPr="00F159AF">
              <w:rPr>
                <w:rFonts w:ascii="Arial" w:eastAsia="Times New Roman" w:hAnsi="Arial"/>
                <w:color w:val="FFFFFF" w:themeColor="background1"/>
                <w:sz w:val="16"/>
                <w:szCs w:val="16"/>
              </w:rPr>
              <w:t> #</w:t>
            </w:r>
          </w:p>
        </w:tc>
        <w:tc>
          <w:tcPr>
            <w:tcW w:w="1984" w:type="dxa"/>
            <w:shd w:val="clear" w:color="auto" w:fill="13426B"/>
            <w:hideMark/>
          </w:tcPr>
          <w:p w14:paraId="670C65DF" w14:textId="3AF8E653" w:rsidR="00CF2E19" w:rsidRPr="00F159AF" w:rsidRDefault="00CF2E19" w:rsidP="00CF2E19">
            <w:pPr>
              <w:spacing w:after="0"/>
              <w:ind w:left="0"/>
              <w:jc w:val="left"/>
              <w:rPr>
                <w:rFonts w:ascii="Arial" w:eastAsia="Times New Roman" w:hAnsi="Arial"/>
                <w:b/>
                <w:bCs/>
                <w:color w:val="FFFFFF" w:themeColor="background1"/>
                <w:sz w:val="16"/>
                <w:szCs w:val="16"/>
              </w:rPr>
            </w:pPr>
            <w:r w:rsidRPr="00F159AF">
              <w:rPr>
                <w:rFonts w:ascii="Arial" w:eastAsia="Times New Roman" w:hAnsi="Arial"/>
                <w:b/>
                <w:bCs/>
                <w:color w:val="FFFFFF" w:themeColor="background1"/>
                <w:sz w:val="16"/>
                <w:szCs w:val="16"/>
              </w:rPr>
              <w:t>Workflow action</w:t>
            </w:r>
          </w:p>
        </w:tc>
        <w:tc>
          <w:tcPr>
            <w:tcW w:w="2268" w:type="dxa"/>
            <w:shd w:val="clear" w:color="auto" w:fill="13426B"/>
            <w:hideMark/>
          </w:tcPr>
          <w:p w14:paraId="61ACFDA4" w14:textId="5ABC7C00" w:rsidR="00CF2E19" w:rsidRPr="00F159AF" w:rsidRDefault="00CF2E19" w:rsidP="00CF2E19">
            <w:pPr>
              <w:spacing w:after="0"/>
              <w:ind w:left="0"/>
              <w:jc w:val="left"/>
              <w:rPr>
                <w:rFonts w:ascii="Arial" w:eastAsia="Times New Roman" w:hAnsi="Arial"/>
                <w:b/>
                <w:bCs/>
                <w:color w:val="FFFFFF" w:themeColor="background1"/>
                <w:sz w:val="16"/>
                <w:szCs w:val="16"/>
              </w:rPr>
            </w:pPr>
            <w:r w:rsidRPr="00F159AF">
              <w:rPr>
                <w:rFonts w:ascii="Arial" w:eastAsia="Times New Roman" w:hAnsi="Arial"/>
                <w:b/>
                <w:bCs/>
                <w:color w:val="FFFFFF" w:themeColor="background1"/>
                <w:sz w:val="16"/>
                <w:szCs w:val="16"/>
              </w:rPr>
              <w:t>Condition</w:t>
            </w:r>
          </w:p>
        </w:tc>
        <w:tc>
          <w:tcPr>
            <w:tcW w:w="5669" w:type="dxa"/>
            <w:shd w:val="clear" w:color="auto" w:fill="13426B"/>
          </w:tcPr>
          <w:p w14:paraId="448B706B" w14:textId="126E55F4" w:rsidR="00CF2E19" w:rsidRPr="00F159AF" w:rsidRDefault="00CF2E19" w:rsidP="00CF2E19">
            <w:pPr>
              <w:spacing w:after="0"/>
              <w:ind w:left="0"/>
              <w:jc w:val="left"/>
              <w:rPr>
                <w:rFonts w:ascii="Arial" w:eastAsia="Times New Roman" w:hAnsi="Arial"/>
                <w:b/>
                <w:bCs/>
                <w:color w:val="FFFFFF" w:themeColor="background1"/>
                <w:sz w:val="16"/>
                <w:szCs w:val="16"/>
              </w:rPr>
            </w:pPr>
            <w:r w:rsidRPr="00F159AF">
              <w:rPr>
                <w:rFonts w:ascii="Arial" w:eastAsia="Times New Roman" w:hAnsi="Arial"/>
                <w:b/>
                <w:bCs/>
                <w:color w:val="FFFFFF" w:themeColor="background1"/>
                <w:sz w:val="16"/>
                <w:szCs w:val="16"/>
              </w:rPr>
              <w:t>Message prompt</w:t>
            </w:r>
          </w:p>
        </w:tc>
      </w:tr>
      <w:tr w:rsidR="00CF2E19" w:rsidRPr="000961F5" w14:paraId="06CC6996" w14:textId="77777777" w:rsidTr="00CF2E19">
        <w:trPr>
          <w:trHeight w:val="751"/>
        </w:trPr>
        <w:tc>
          <w:tcPr>
            <w:tcW w:w="394" w:type="dxa"/>
            <w:hideMark/>
          </w:tcPr>
          <w:p w14:paraId="125CDE4B" w14:textId="77777777" w:rsidR="00CF2E19" w:rsidRPr="00F159AF" w:rsidRDefault="00CF2E19" w:rsidP="00541D9E">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t>1</w:t>
            </w:r>
          </w:p>
        </w:tc>
        <w:tc>
          <w:tcPr>
            <w:tcW w:w="1984" w:type="dxa"/>
            <w:hideMark/>
          </w:tcPr>
          <w:p w14:paraId="563E37E3" w14:textId="55D1886B" w:rsidR="00CF2E19" w:rsidRPr="00F159AF" w:rsidRDefault="00CF2E19" w:rsidP="00CF2E19">
            <w:pPr>
              <w:spacing w:after="0"/>
              <w:ind w:left="0"/>
              <w:jc w:val="left"/>
              <w:rPr>
                <w:rFonts w:ascii="Arial" w:eastAsia="Times New Roman" w:hAnsi="Arial"/>
                <w:color w:val="000000"/>
                <w:sz w:val="16"/>
                <w:szCs w:val="16"/>
              </w:rPr>
            </w:pPr>
            <w:r w:rsidRPr="00F159AF">
              <w:rPr>
                <w:rFonts w:ascii="Arial" w:eastAsia="Times New Roman" w:hAnsi="Arial"/>
                <w:color w:val="000000"/>
                <w:sz w:val="16"/>
                <w:szCs w:val="16"/>
              </w:rPr>
              <w:t xml:space="preserve">Pending -&gt; </w:t>
            </w:r>
            <w:r w:rsidR="00C10A3F" w:rsidRPr="00F159AF">
              <w:rPr>
                <w:rFonts w:ascii="Arial" w:eastAsia="Times New Roman" w:hAnsi="Arial"/>
                <w:color w:val="000000"/>
                <w:sz w:val="16"/>
                <w:szCs w:val="16"/>
              </w:rPr>
              <w:t>Submitted</w:t>
            </w:r>
          </w:p>
          <w:p w14:paraId="2BF2F2DB" w14:textId="77777777" w:rsidR="00CF2E19" w:rsidRPr="00F159AF" w:rsidRDefault="00CF2E19" w:rsidP="00CF2E19">
            <w:pPr>
              <w:spacing w:after="0"/>
              <w:ind w:left="0"/>
              <w:jc w:val="left"/>
              <w:rPr>
                <w:rFonts w:ascii="Arial" w:eastAsia="Times New Roman" w:hAnsi="Arial"/>
                <w:color w:val="000000"/>
                <w:sz w:val="16"/>
                <w:szCs w:val="16"/>
              </w:rPr>
            </w:pPr>
          </w:p>
        </w:tc>
        <w:tc>
          <w:tcPr>
            <w:tcW w:w="2268" w:type="dxa"/>
            <w:hideMark/>
          </w:tcPr>
          <w:p w14:paraId="225B8AE9" w14:textId="4E824D82" w:rsidR="00CF2E19" w:rsidRPr="00F159AF" w:rsidRDefault="00CF2E19" w:rsidP="00CF2E19">
            <w:pPr>
              <w:spacing w:after="0"/>
              <w:ind w:left="0"/>
              <w:jc w:val="left"/>
              <w:rPr>
                <w:rFonts w:ascii="Arial" w:eastAsia="Times New Roman" w:hAnsi="Arial"/>
                <w:b/>
                <w:color w:val="000000"/>
                <w:sz w:val="16"/>
                <w:szCs w:val="16"/>
              </w:rPr>
            </w:pPr>
            <w:r w:rsidRPr="00F159AF">
              <w:rPr>
                <w:rFonts w:ascii="Arial" w:eastAsia="Times New Roman" w:hAnsi="Arial"/>
                <w:b/>
                <w:color w:val="000000"/>
                <w:sz w:val="16"/>
                <w:szCs w:val="16"/>
              </w:rPr>
              <w:t xml:space="preserve">Submit e-form </w:t>
            </w:r>
          </w:p>
        </w:tc>
        <w:tc>
          <w:tcPr>
            <w:tcW w:w="5669" w:type="dxa"/>
          </w:tcPr>
          <w:p w14:paraId="5C116047" w14:textId="18E86BDC" w:rsidR="00CF2E19" w:rsidRPr="00F159AF" w:rsidRDefault="00CF2E19" w:rsidP="00CF2E19">
            <w:pPr>
              <w:pStyle w:val="ListParagraph"/>
              <w:ind w:leftChars="0" w:left="0"/>
              <w:rPr>
                <w:rFonts w:ascii="Arial" w:hAnsi="Arial"/>
                <w:sz w:val="16"/>
                <w:szCs w:val="16"/>
                <w:lang w:eastAsia="x-none"/>
              </w:rPr>
            </w:pPr>
            <w:r w:rsidRPr="00F159AF">
              <w:rPr>
                <w:rFonts w:ascii="Arial" w:hAnsi="Arial"/>
                <w:sz w:val="16"/>
                <w:szCs w:val="16"/>
                <w:lang w:eastAsia="x-none"/>
              </w:rPr>
              <w:t>“I hereby acknowledge that the information provided herein is true and accurate</w:t>
            </w:r>
            <w:r w:rsidR="00380416" w:rsidRPr="00F159AF">
              <w:rPr>
                <w:rFonts w:ascii="Arial" w:hAnsi="Arial"/>
                <w:sz w:val="16"/>
                <w:szCs w:val="16"/>
                <w:lang w:eastAsia="x-none"/>
              </w:rPr>
              <w:t>, and confirmed by all relevant sponsors</w:t>
            </w:r>
            <w:r w:rsidRPr="00F159AF">
              <w:rPr>
                <w:rFonts w:ascii="Arial" w:hAnsi="Arial"/>
                <w:sz w:val="16"/>
                <w:szCs w:val="16"/>
                <w:lang w:eastAsia="x-none"/>
              </w:rPr>
              <w:t>. Should there be any changes to the provided information, I will notify HKSCC immediately.”</w:t>
            </w:r>
          </w:p>
          <w:p w14:paraId="13A13F45" w14:textId="77A6FBA8" w:rsidR="00CF2E19" w:rsidRPr="00F159AF" w:rsidRDefault="00CF2E19" w:rsidP="00541D9E">
            <w:pPr>
              <w:spacing w:after="0"/>
              <w:ind w:left="0"/>
              <w:jc w:val="center"/>
              <w:rPr>
                <w:rFonts w:ascii="Arial" w:eastAsia="Times New Roman" w:hAnsi="Arial"/>
                <w:color w:val="000000"/>
                <w:sz w:val="16"/>
                <w:szCs w:val="16"/>
              </w:rPr>
            </w:pPr>
          </w:p>
        </w:tc>
      </w:tr>
      <w:tr w:rsidR="00CF2E19" w:rsidRPr="000961F5" w14:paraId="78B0093A" w14:textId="77777777" w:rsidTr="00CF2E19">
        <w:trPr>
          <w:trHeight w:val="751"/>
        </w:trPr>
        <w:tc>
          <w:tcPr>
            <w:tcW w:w="394" w:type="dxa"/>
          </w:tcPr>
          <w:p w14:paraId="0F87C646" w14:textId="12C675B6" w:rsidR="00CF2E19" w:rsidRPr="00F159AF" w:rsidRDefault="00CF2E19" w:rsidP="00CF2E19">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t>2</w:t>
            </w:r>
          </w:p>
        </w:tc>
        <w:tc>
          <w:tcPr>
            <w:tcW w:w="1984" w:type="dxa"/>
          </w:tcPr>
          <w:p w14:paraId="469DE947" w14:textId="33387D55" w:rsidR="00CF2E19" w:rsidRPr="00F159AF" w:rsidRDefault="00CF2E19" w:rsidP="00CF2E19">
            <w:pPr>
              <w:spacing w:after="0"/>
              <w:ind w:left="0"/>
              <w:jc w:val="left"/>
              <w:rPr>
                <w:rFonts w:ascii="Arial" w:eastAsia="Times New Roman" w:hAnsi="Arial"/>
                <w:color w:val="000000"/>
                <w:sz w:val="16"/>
                <w:szCs w:val="16"/>
              </w:rPr>
            </w:pPr>
            <w:r w:rsidRPr="00F159AF">
              <w:rPr>
                <w:rFonts w:ascii="Arial" w:eastAsia="Times New Roman" w:hAnsi="Arial"/>
                <w:color w:val="000000"/>
                <w:sz w:val="16"/>
                <w:szCs w:val="16"/>
              </w:rPr>
              <w:t xml:space="preserve">Pending -&gt; </w:t>
            </w:r>
            <w:r w:rsidR="00C10A3F" w:rsidRPr="00F159AF">
              <w:rPr>
                <w:rFonts w:ascii="Arial" w:eastAsia="Times New Roman" w:hAnsi="Arial"/>
                <w:color w:val="000000"/>
                <w:sz w:val="16"/>
                <w:szCs w:val="16"/>
              </w:rPr>
              <w:t>Submitted</w:t>
            </w:r>
          </w:p>
          <w:p w14:paraId="66CE31C9" w14:textId="77777777" w:rsidR="00CF2E19" w:rsidRPr="00F159AF" w:rsidRDefault="00CF2E19" w:rsidP="00CF2E19">
            <w:pPr>
              <w:spacing w:after="0"/>
              <w:ind w:left="0"/>
              <w:jc w:val="left"/>
              <w:rPr>
                <w:rFonts w:ascii="Arial" w:eastAsia="Times New Roman" w:hAnsi="Arial"/>
                <w:color w:val="000000"/>
                <w:sz w:val="16"/>
                <w:szCs w:val="16"/>
              </w:rPr>
            </w:pPr>
          </w:p>
        </w:tc>
        <w:tc>
          <w:tcPr>
            <w:tcW w:w="2268" w:type="dxa"/>
          </w:tcPr>
          <w:p w14:paraId="0F58DB5E" w14:textId="1759497B" w:rsidR="00CF2E19" w:rsidRPr="00F159AF" w:rsidRDefault="00CF2E19" w:rsidP="00CF2E19">
            <w:pPr>
              <w:spacing w:after="0"/>
              <w:ind w:left="0"/>
              <w:jc w:val="left"/>
              <w:rPr>
                <w:rFonts w:ascii="Arial" w:eastAsia="Times New Roman" w:hAnsi="Arial"/>
                <w:b/>
                <w:color w:val="000000"/>
                <w:sz w:val="16"/>
                <w:szCs w:val="16"/>
              </w:rPr>
            </w:pPr>
            <w:r w:rsidRPr="00F159AF">
              <w:rPr>
                <w:rFonts w:ascii="Arial" w:eastAsia="Times New Roman" w:hAnsi="Arial"/>
                <w:b/>
                <w:color w:val="000000"/>
                <w:sz w:val="16"/>
                <w:szCs w:val="16"/>
              </w:rPr>
              <w:t>Submit e-form after 14:00, Public Offer book open date - 1 business day</w:t>
            </w:r>
          </w:p>
        </w:tc>
        <w:tc>
          <w:tcPr>
            <w:tcW w:w="5669" w:type="dxa"/>
          </w:tcPr>
          <w:p w14:paraId="0E043538" w14:textId="17888DB8" w:rsidR="00CF2E19" w:rsidRPr="00F159AF" w:rsidRDefault="00CF2E19" w:rsidP="00CF2E19">
            <w:pPr>
              <w:pStyle w:val="ListParagraph"/>
              <w:ind w:leftChars="0" w:left="0"/>
              <w:rPr>
                <w:rFonts w:ascii="Arial" w:hAnsi="Arial"/>
                <w:sz w:val="16"/>
                <w:szCs w:val="16"/>
                <w:lang w:eastAsia="x-none"/>
              </w:rPr>
            </w:pPr>
            <w:r w:rsidRPr="00F159AF">
              <w:rPr>
                <w:rFonts w:ascii="Arial" w:hAnsi="Arial"/>
                <w:sz w:val="16"/>
                <w:szCs w:val="16"/>
                <w:lang w:eastAsia="x-none"/>
              </w:rPr>
              <w:t xml:space="preserve">“I hereby acknowledge that the </w:t>
            </w:r>
            <w:r w:rsidR="007A4C35" w:rsidRPr="00F159AF">
              <w:rPr>
                <w:rFonts w:ascii="Arial" w:hAnsi="Arial"/>
                <w:sz w:val="16"/>
                <w:szCs w:val="16"/>
                <w:lang w:eastAsia="x-none"/>
              </w:rPr>
              <w:t>information provided herein is true and accurate</w:t>
            </w:r>
            <w:r w:rsidR="00380416" w:rsidRPr="00F159AF">
              <w:rPr>
                <w:rFonts w:ascii="Arial" w:hAnsi="Arial"/>
                <w:sz w:val="16"/>
                <w:szCs w:val="16"/>
                <w:lang w:eastAsia="x-none"/>
              </w:rPr>
              <w:t>, and confirmed by all relevant sponsors</w:t>
            </w:r>
            <w:r w:rsidR="007A4C35" w:rsidRPr="00F159AF">
              <w:rPr>
                <w:rFonts w:ascii="Arial" w:hAnsi="Arial"/>
                <w:sz w:val="16"/>
                <w:szCs w:val="16"/>
                <w:lang w:eastAsia="x-none"/>
              </w:rPr>
              <w:t xml:space="preserve">. I also acknowledge that the </w:t>
            </w:r>
            <w:r w:rsidRPr="00F159AF">
              <w:rPr>
                <w:rFonts w:ascii="Arial" w:hAnsi="Arial"/>
                <w:sz w:val="16"/>
                <w:szCs w:val="16"/>
                <w:lang w:eastAsia="x-none"/>
              </w:rPr>
              <w:t xml:space="preserve">IPO initiation e-form is being submitted after the official HKSCC deadline of [Public Offer book open date -1 business day] 14:00.” </w:t>
            </w:r>
          </w:p>
          <w:p w14:paraId="5EE4557A" w14:textId="77777777" w:rsidR="00CF2E19" w:rsidRPr="00F159AF" w:rsidRDefault="00CF2E19" w:rsidP="00CF2E19">
            <w:pPr>
              <w:pStyle w:val="ListParagraph"/>
              <w:ind w:leftChars="0" w:left="0"/>
              <w:rPr>
                <w:rFonts w:ascii="Arial" w:hAnsi="Arial"/>
                <w:sz w:val="16"/>
                <w:szCs w:val="16"/>
                <w:lang w:eastAsia="x-none"/>
              </w:rPr>
            </w:pPr>
          </w:p>
        </w:tc>
      </w:tr>
    </w:tbl>
    <w:p w14:paraId="5D303896" w14:textId="609E8DB0" w:rsidR="00ED08DB" w:rsidRPr="000961F5" w:rsidRDefault="00ED08DB" w:rsidP="00893054">
      <w:pPr>
        <w:spacing w:after="0"/>
        <w:ind w:left="0"/>
        <w:jc w:val="left"/>
        <w:rPr>
          <w:b/>
          <w:u w:val="single"/>
          <w:lang w:eastAsia="x-none"/>
        </w:rPr>
      </w:pPr>
    </w:p>
    <w:p w14:paraId="3DAE8668" w14:textId="77777777" w:rsidR="00CF2E19" w:rsidRPr="000961F5" w:rsidRDefault="00CF2E19" w:rsidP="00893054">
      <w:pPr>
        <w:spacing w:after="0"/>
        <w:ind w:left="0"/>
        <w:jc w:val="left"/>
        <w:rPr>
          <w:b/>
          <w:u w:val="single"/>
          <w:lang w:eastAsia="x-none"/>
        </w:rPr>
      </w:pPr>
    </w:p>
    <w:p w14:paraId="6C116FFE" w14:textId="0E8151AE" w:rsidR="00893054" w:rsidRPr="000961F5" w:rsidRDefault="00EE4684" w:rsidP="00CF2E19">
      <w:pPr>
        <w:pStyle w:val="Heading5"/>
      </w:pPr>
      <w:r w:rsidRPr="000961F5">
        <w:t>Scheduled T</w:t>
      </w:r>
      <w:r w:rsidR="00893054" w:rsidRPr="000961F5">
        <w:t xml:space="preserve">asks / </w:t>
      </w:r>
      <w:r w:rsidRPr="000961F5">
        <w:t>C</w:t>
      </w:r>
      <w:r w:rsidR="00893054" w:rsidRPr="000961F5">
        <w:t>ut-</w:t>
      </w:r>
      <w:r w:rsidRPr="000961F5">
        <w:t>O</w:t>
      </w:r>
      <w:r w:rsidR="00893054" w:rsidRPr="000961F5">
        <w:t xml:space="preserve">ff </w:t>
      </w:r>
      <w:r w:rsidRPr="000961F5">
        <w:t>T</w:t>
      </w:r>
      <w:r w:rsidR="00893054" w:rsidRPr="000961F5">
        <w:t>imes</w:t>
      </w:r>
    </w:p>
    <w:p w14:paraId="0CD9AF33" w14:textId="63C35DB8" w:rsidR="003F2ED5" w:rsidRPr="000961F5" w:rsidRDefault="003F2ED5" w:rsidP="003F2ED5">
      <w:pPr>
        <w:ind w:left="0"/>
        <w:rPr>
          <w:lang w:eastAsia="x-none"/>
        </w:rPr>
      </w:pPr>
    </w:p>
    <w:tbl>
      <w:tblPr>
        <w:tblStyle w:val="TableGrid3"/>
        <w:tblpPr w:leftFromText="180" w:rightFromText="180" w:vertAnchor="text" w:tblpY="1"/>
        <w:tblOverlap w:val="never"/>
        <w:tblW w:w="10343" w:type="dxa"/>
        <w:tblLook w:val="04A0" w:firstRow="1" w:lastRow="0" w:firstColumn="1" w:lastColumn="0" w:noHBand="0" w:noVBand="1"/>
      </w:tblPr>
      <w:tblGrid>
        <w:gridCol w:w="2473"/>
        <w:gridCol w:w="1386"/>
        <w:gridCol w:w="1665"/>
        <w:gridCol w:w="1134"/>
        <w:gridCol w:w="2551"/>
        <w:gridCol w:w="1134"/>
      </w:tblGrid>
      <w:tr w:rsidR="003F2ED5" w:rsidRPr="000961F5" w14:paraId="258A65D8" w14:textId="3C766ED8" w:rsidTr="001325BB">
        <w:tc>
          <w:tcPr>
            <w:tcW w:w="2473" w:type="dxa"/>
            <w:shd w:val="clear" w:color="auto" w:fill="13426B"/>
          </w:tcPr>
          <w:p w14:paraId="74026738" w14:textId="77777777" w:rsidR="003F2ED5" w:rsidRPr="00F159AF" w:rsidRDefault="003F2ED5" w:rsidP="00541D9E">
            <w:pPr>
              <w:spacing w:after="0"/>
              <w:ind w:left="0"/>
              <w:jc w:val="left"/>
              <w:rPr>
                <w:rFonts w:ascii="Arial" w:hAnsi="Arial"/>
                <w:b/>
                <w:sz w:val="16"/>
                <w:szCs w:val="16"/>
                <w:lang w:val="en-US"/>
              </w:rPr>
            </w:pPr>
            <w:r w:rsidRPr="00F159AF">
              <w:rPr>
                <w:rFonts w:ascii="Arial" w:hAnsi="Arial"/>
                <w:b/>
                <w:sz w:val="16"/>
                <w:szCs w:val="16"/>
                <w:lang w:val="en-US"/>
              </w:rPr>
              <w:t>Description</w:t>
            </w:r>
          </w:p>
        </w:tc>
        <w:tc>
          <w:tcPr>
            <w:tcW w:w="1386" w:type="dxa"/>
            <w:shd w:val="clear" w:color="auto" w:fill="13426B"/>
          </w:tcPr>
          <w:p w14:paraId="5CF7806F" w14:textId="02241A0D" w:rsidR="003F2ED5" w:rsidRPr="00F159AF" w:rsidRDefault="003F2ED5" w:rsidP="00541D9E">
            <w:pPr>
              <w:spacing w:after="0"/>
              <w:ind w:left="0"/>
              <w:jc w:val="left"/>
              <w:rPr>
                <w:rFonts w:ascii="Arial" w:hAnsi="Arial"/>
                <w:b/>
                <w:sz w:val="16"/>
                <w:szCs w:val="16"/>
                <w:lang w:val="en-US"/>
              </w:rPr>
            </w:pPr>
            <w:r w:rsidRPr="00F159AF">
              <w:rPr>
                <w:rFonts w:ascii="Arial" w:hAnsi="Arial"/>
                <w:b/>
                <w:sz w:val="16"/>
                <w:szCs w:val="16"/>
                <w:lang w:val="en-US"/>
              </w:rPr>
              <w:t>System task</w:t>
            </w:r>
          </w:p>
        </w:tc>
        <w:tc>
          <w:tcPr>
            <w:tcW w:w="1665" w:type="dxa"/>
            <w:shd w:val="clear" w:color="auto" w:fill="13426B"/>
          </w:tcPr>
          <w:p w14:paraId="1B3ECA9A" w14:textId="0942A66E" w:rsidR="003F2ED5" w:rsidRPr="00F159AF" w:rsidRDefault="003F2ED5" w:rsidP="00541D9E">
            <w:pPr>
              <w:spacing w:after="0"/>
              <w:ind w:left="0"/>
              <w:jc w:val="left"/>
              <w:rPr>
                <w:rFonts w:ascii="Arial" w:hAnsi="Arial"/>
                <w:b/>
                <w:sz w:val="16"/>
                <w:szCs w:val="16"/>
                <w:lang w:val="en-US"/>
              </w:rPr>
            </w:pPr>
            <w:r w:rsidRPr="00F159AF">
              <w:rPr>
                <w:rFonts w:ascii="Arial" w:hAnsi="Arial"/>
                <w:b/>
                <w:sz w:val="16"/>
                <w:szCs w:val="16"/>
                <w:lang w:val="en-US"/>
              </w:rPr>
              <w:t>Time</w:t>
            </w:r>
          </w:p>
        </w:tc>
        <w:tc>
          <w:tcPr>
            <w:tcW w:w="1134" w:type="dxa"/>
            <w:shd w:val="clear" w:color="auto" w:fill="13426B"/>
          </w:tcPr>
          <w:p w14:paraId="52EF4824" w14:textId="15EF42D3" w:rsidR="003F2ED5" w:rsidRPr="00F159AF" w:rsidRDefault="003F2ED5" w:rsidP="00541D9E">
            <w:pPr>
              <w:spacing w:after="0"/>
              <w:ind w:left="0"/>
              <w:jc w:val="left"/>
              <w:rPr>
                <w:rFonts w:ascii="Arial" w:hAnsi="Arial"/>
                <w:b/>
                <w:sz w:val="16"/>
                <w:szCs w:val="16"/>
                <w:lang w:val="en-US"/>
              </w:rPr>
            </w:pPr>
            <w:r w:rsidRPr="00F159AF">
              <w:rPr>
                <w:rFonts w:ascii="Arial" w:hAnsi="Arial"/>
                <w:b/>
                <w:sz w:val="16"/>
                <w:szCs w:val="16"/>
                <w:lang w:val="en-US"/>
              </w:rPr>
              <w:t>Notification</w:t>
            </w:r>
          </w:p>
        </w:tc>
        <w:tc>
          <w:tcPr>
            <w:tcW w:w="2551" w:type="dxa"/>
            <w:shd w:val="clear" w:color="auto" w:fill="13426B"/>
          </w:tcPr>
          <w:p w14:paraId="40AF70E2" w14:textId="77777777" w:rsidR="003F2ED5" w:rsidRPr="00F159AF" w:rsidRDefault="003F2ED5" w:rsidP="00541D9E">
            <w:pPr>
              <w:spacing w:after="0"/>
              <w:ind w:left="0"/>
              <w:jc w:val="left"/>
              <w:rPr>
                <w:rFonts w:ascii="Arial" w:hAnsi="Arial"/>
                <w:b/>
                <w:sz w:val="16"/>
                <w:szCs w:val="16"/>
                <w:lang w:val="en-US"/>
              </w:rPr>
            </w:pPr>
            <w:r w:rsidRPr="00F159AF">
              <w:rPr>
                <w:rFonts w:ascii="Arial" w:hAnsi="Arial"/>
                <w:b/>
                <w:sz w:val="16"/>
                <w:szCs w:val="16"/>
                <w:lang w:val="en-US"/>
              </w:rPr>
              <w:t>Notification content</w:t>
            </w:r>
          </w:p>
        </w:tc>
        <w:tc>
          <w:tcPr>
            <w:tcW w:w="1134" w:type="dxa"/>
            <w:shd w:val="clear" w:color="auto" w:fill="13426B"/>
          </w:tcPr>
          <w:p w14:paraId="53A72ECF" w14:textId="64C40523" w:rsidR="001325BB" w:rsidRPr="00F159AF" w:rsidRDefault="001325BB" w:rsidP="00541D9E">
            <w:pPr>
              <w:spacing w:after="0"/>
              <w:ind w:left="0"/>
              <w:jc w:val="left"/>
              <w:rPr>
                <w:rFonts w:ascii="Arial" w:hAnsi="Arial"/>
                <w:b/>
                <w:sz w:val="16"/>
                <w:szCs w:val="16"/>
                <w:lang w:val="en-US"/>
              </w:rPr>
            </w:pPr>
            <w:r w:rsidRPr="00F159AF">
              <w:rPr>
                <w:rFonts w:ascii="Arial" w:hAnsi="Arial"/>
                <w:b/>
                <w:sz w:val="16"/>
                <w:szCs w:val="16"/>
                <w:lang w:val="en-US"/>
              </w:rPr>
              <w:t>Recipient</w:t>
            </w:r>
          </w:p>
        </w:tc>
      </w:tr>
      <w:tr w:rsidR="003F2ED5" w:rsidRPr="000961F5" w14:paraId="2E71D9BD" w14:textId="45CBA73C" w:rsidTr="001325BB">
        <w:tc>
          <w:tcPr>
            <w:tcW w:w="2473" w:type="dxa"/>
          </w:tcPr>
          <w:p w14:paraId="4971DDD8" w14:textId="0600901B" w:rsidR="003F2ED5" w:rsidRPr="00F159AF" w:rsidRDefault="003F2ED5" w:rsidP="00541D9E">
            <w:pPr>
              <w:spacing w:after="0"/>
              <w:ind w:left="0"/>
              <w:jc w:val="left"/>
              <w:rPr>
                <w:rFonts w:ascii="Arial" w:hAnsi="Arial"/>
                <w:sz w:val="16"/>
                <w:szCs w:val="16"/>
                <w:lang w:val="en-US"/>
              </w:rPr>
            </w:pPr>
            <w:r w:rsidRPr="00F159AF">
              <w:rPr>
                <w:rFonts w:ascii="Arial" w:hAnsi="Arial"/>
                <w:sz w:val="16"/>
                <w:szCs w:val="16"/>
                <w:lang w:val="en-US"/>
              </w:rPr>
              <w:t xml:space="preserve">Completing the IPO initiation workflow </w:t>
            </w:r>
          </w:p>
        </w:tc>
        <w:tc>
          <w:tcPr>
            <w:tcW w:w="1386" w:type="dxa"/>
          </w:tcPr>
          <w:p w14:paraId="0D524571" w14:textId="098E22B2" w:rsidR="003F2ED5" w:rsidRPr="00F159AF" w:rsidRDefault="003F2ED5" w:rsidP="00541D9E">
            <w:pPr>
              <w:spacing w:after="0"/>
              <w:ind w:left="0"/>
              <w:jc w:val="left"/>
              <w:rPr>
                <w:rFonts w:ascii="Arial" w:hAnsi="Arial"/>
                <w:sz w:val="16"/>
                <w:szCs w:val="16"/>
                <w:lang w:val="en-US"/>
              </w:rPr>
            </w:pPr>
            <w:r w:rsidRPr="00F159AF">
              <w:rPr>
                <w:rFonts w:ascii="Arial" w:hAnsi="Arial"/>
                <w:sz w:val="16"/>
                <w:szCs w:val="16"/>
                <w:lang w:val="en-US"/>
              </w:rPr>
              <w:t>Open the Public Offer function</w:t>
            </w:r>
          </w:p>
        </w:tc>
        <w:tc>
          <w:tcPr>
            <w:tcW w:w="1665" w:type="dxa"/>
          </w:tcPr>
          <w:p w14:paraId="30588129" w14:textId="1E06FE30" w:rsidR="003F2ED5" w:rsidRPr="00F159AF" w:rsidRDefault="003F2ED5" w:rsidP="00541D9E">
            <w:pPr>
              <w:spacing w:after="0"/>
              <w:ind w:left="0"/>
              <w:jc w:val="left"/>
              <w:rPr>
                <w:rFonts w:ascii="Arial" w:hAnsi="Arial"/>
                <w:sz w:val="16"/>
                <w:szCs w:val="16"/>
                <w:lang w:val="en-US"/>
              </w:rPr>
            </w:pPr>
            <w:r w:rsidRPr="00F159AF">
              <w:rPr>
                <w:rFonts w:ascii="Arial" w:hAnsi="Arial"/>
                <w:sz w:val="16"/>
                <w:szCs w:val="16"/>
                <w:lang w:val="en-US"/>
              </w:rPr>
              <w:t>Public Offer Open Start time and date</w:t>
            </w:r>
          </w:p>
        </w:tc>
        <w:tc>
          <w:tcPr>
            <w:tcW w:w="1134" w:type="dxa"/>
          </w:tcPr>
          <w:p w14:paraId="4E5FC5A1" w14:textId="77777777" w:rsidR="003F2ED5" w:rsidRPr="00F159AF" w:rsidRDefault="003F2ED5" w:rsidP="00541D9E">
            <w:pPr>
              <w:spacing w:after="0"/>
              <w:ind w:left="0"/>
              <w:jc w:val="left"/>
              <w:rPr>
                <w:rFonts w:ascii="Arial" w:hAnsi="Arial"/>
                <w:sz w:val="16"/>
                <w:szCs w:val="16"/>
                <w:lang w:val="en-US"/>
              </w:rPr>
            </w:pPr>
          </w:p>
        </w:tc>
        <w:tc>
          <w:tcPr>
            <w:tcW w:w="2551" w:type="dxa"/>
          </w:tcPr>
          <w:p w14:paraId="4B2D931F" w14:textId="77777777" w:rsidR="003F2ED5" w:rsidRPr="00F159AF" w:rsidRDefault="003F2ED5" w:rsidP="00541D9E">
            <w:pPr>
              <w:spacing w:after="0"/>
              <w:ind w:left="0"/>
              <w:jc w:val="left"/>
              <w:rPr>
                <w:rFonts w:ascii="Arial" w:hAnsi="Arial"/>
                <w:sz w:val="16"/>
                <w:szCs w:val="16"/>
                <w:lang w:val="en-US"/>
              </w:rPr>
            </w:pPr>
          </w:p>
        </w:tc>
        <w:tc>
          <w:tcPr>
            <w:tcW w:w="1134" w:type="dxa"/>
          </w:tcPr>
          <w:p w14:paraId="7CF7CFAB" w14:textId="77777777" w:rsidR="001325BB" w:rsidRPr="00F159AF" w:rsidRDefault="001325BB" w:rsidP="00541D9E">
            <w:pPr>
              <w:spacing w:after="0"/>
              <w:ind w:left="0"/>
              <w:jc w:val="left"/>
              <w:rPr>
                <w:rFonts w:ascii="Arial" w:hAnsi="Arial"/>
                <w:sz w:val="16"/>
                <w:szCs w:val="16"/>
                <w:lang w:val="en-US"/>
              </w:rPr>
            </w:pPr>
          </w:p>
        </w:tc>
      </w:tr>
      <w:tr w:rsidR="003F2ED5" w:rsidRPr="000961F5" w14:paraId="578C01E6" w14:textId="79246EA5" w:rsidTr="001325BB">
        <w:tc>
          <w:tcPr>
            <w:tcW w:w="2473" w:type="dxa"/>
          </w:tcPr>
          <w:p w14:paraId="4DD017A2" w14:textId="51ED4B50" w:rsidR="003F2ED5" w:rsidRPr="00F159AF" w:rsidRDefault="00EB4FCE" w:rsidP="00541D9E">
            <w:pPr>
              <w:spacing w:after="0"/>
              <w:ind w:left="0"/>
              <w:jc w:val="left"/>
              <w:rPr>
                <w:rFonts w:ascii="Arial" w:hAnsi="Arial"/>
                <w:sz w:val="16"/>
                <w:szCs w:val="16"/>
                <w:lang w:val="en-US"/>
              </w:rPr>
            </w:pPr>
            <w:r w:rsidRPr="00F159AF">
              <w:rPr>
                <w:rFonts w:ascii="Arial" w:hAnsi="Arial"/>
                <w:sz w:val="16"/>
                <w:szCs w:val="16"/>
                <w:lang w:val="en-US"/>
              </w:rPr>
              <w:t>e</w:t>
            </w:r>
            <w:r w:rsidR="003F2ED5" w:rsidRPr="00F159AF">
              <w:rPr>
                <w:rFonts w:ascii="Arial" w:hAnsi="Arial"/>
                <w:sz w:val="16"/>
                <w:szCs w:val="16"/>
                <w:lang w:val="en-US"/>
              </w:rPr>
              <w:t xml:space="preserve">-form </w:t>
            </w:r>
            <w:r w:rsidR="00C818C9" w:rsidRPr="00F159AF">
              <w:rPr>
                <w:rFonts w:ascii="Arial" w:hAnsi="Arial"/>
                <w:sz w:val="16"/>
                <w:szCs w:val="16"/>
                <w:lang w:val="en-US"/>
              </w:rPr>
              <w:t xml:space="preserve">is not </w:t>
            </w:r>
            <w:r w:rsidR="003F2ED5" w:rsidRPr="00F159AF">
              <w:rPr>
                <w:rFonts w:ascii="Arial" w:hAnsi="Arial"/>
                <w:sz w:val="16"/>
                <w:szCs w:val="16"/>
                <w:lang w:val="en-US"/>
              </w:rPr>
              <w:t>complete</w:t>
            </w:r>
            <w:r w:rsidR="00C818C9" w:rsidRPr="00F159AF">
              <w:rPr>
                <w:rFonts w:ascii="Arial" w:hAnsi="Arial"/>
                <w:sz w:val="16"/>
                <w:szCs w:val="16"/>
                <w:lang w:val="en-US"/>
              </w:rPr>
              <w:t>d</w:t>
            </w:r>
            <w:r w:rsidR="003F2ED5" w:rsidRPr="00F159AF">
              <w:rPr>
                <w:rFonts w:ascii="Arial" w:hAnsi="Arial"/>
                <w:sz w:val="16"/>
                <w:szCs w:val="16"/>
                <w:lang w:val="en-US"/>
              </w:rPr>
              <w:t xml:space="preserve"> the initiation workflow </w:t>
            </w:r>
            <w:r w:rsidR="00C818C9" w:rsidRPr="00F159AF">
              <w:rPr>
                <w:rFonts w:ascii="Arial" w:hAnsi="Arial"/>
                <w:sz w:val="16"/>
                <w:szCs w:val="16"/>
                <w:lang w:val="en-US"/>
              </w:rPr>
              <w:t>not initiated</w:t>
            </w:r>
            <w:r w:rsidR="003F2ED5" w:rsidRPr="00F159AF">
              <w:rPr>
                <w:rFonts w:ascii="Arial" w:hAnsi="Arial"/>
                <w:sz w:val="16"/>
                <w:szCs w:val="16"/>
                <w:lang w:val="en-US"/>
              </w:rPr>
              <w:t xml:space="preserve"> 3 months after generation of the FINI unique key</w:t>
            </w:r>
          </w:p>
          <w:p w14:paraId="60BAFA74" w14:textId="7D57CA24" w:rsidR="003F2ED5" w:rsidRPr="00F159AF" w:rsidRDefault="003F2ED5" w:rsidP="00541D9E">
            <w:pPr>
              <w:spacing w:after="0"/>
              <w:ind w:left="0"/>
              <w:jc w:val="left"/>
              <w:rPr>
                <w:rFonts w:ascii="Arial" w:hAnsi="Arial"/>
                <w:sz w:val="16"/>
                <w:szCs w:val="16"/>
                <w:lang w:val="en-US"/>
              </w:rPr>
            </w:pPr>
          </w:p>
        </w:tc>
        <w:tc>
          <w:tcPr>
            <w:tcW w:w="1386" w:type="dxa"/>
          </w:tcPr>
          <w:p w14:paraId="08FB6DE6" w14:textId="1DFD890A" w:rsidR="003F2ED5" w:rsidRPr="00F159AF" w:rsidRDefault="00873044" w:rsidP="00541D9E">
            <w:pPr>
              <w:spacing w:after="0"/>
              <w:ind w:left="0"/>
              <w:jc w:val="left"/>
              <w:rPr>
                <w:rFonts w:ascii="Arial" w:hAnsi="Arial"/>
                <w:sz w:val="16"/>
                <w:szCs w:val="16"/>
                <w:lang w:val="en-US"/>
              </w:rPr>
            </w:pPr>
            <w:r w:rsidRPr="00F159AF">
              <w:rPr>
                <w:rFonts w:ascii="Arial" w:hAnsi="Arial"/>
                <w:sz w:val="16"/>
                <w:szCs w:val="16"/>
                <w:lang w:val="en-US"/>
              </w:rPr>
              <w:t xml:space="preserve">All </w:t>
            </w:r>
            <w:r w:rsidR="003F2ED5" w:rsidRPr="00F159AF">
              <w:rPr>
                <w:rFonts w:ascii="Arial" w:hAnsi="Arial"/>
                <w:sz w:val="16"/>
                <w:szCs w:val="16"/>
                <w:lang w:val="en-US"/>
              </w:rPr>
              <w:t>Regulator (HKEX)</w:t>
            </w:r>
            <w:r w:rsidRPr="00F159AF">
              <w:rPr>
                <w:rFonts w:ascii="Arial" w:hAnsi="Arial"/>
                <w:sz w:val="16"/>
                <w:szCs w:val="16"/>
                <w:lang w:val="en-US"/>
              </w:rPr>
              <w:t xml:space="preserve"> users</w:t>
            </w:r>
            <w:r w:rsidR="003F2ED5" w:rsidRPr="00F159AF">
              <w:rPr>
                <w:rFonts w:ascii="Arial" w:hAnsi="Arial"/>
                <w:sz w:val="16"/>
                <w:szCs w:val="16"/>
                <w:lang w:val="en-US"/>
              </w:rPr>
              <w:t xml:space="preserve"> granted function to delete IPO</w:t>
            </w:r>
          </w:p>
        </w:tc>
        <w:tc>
          <w:tcPr>
            <w:tcW w:w="1665" w:type="dxa"/>
          </w:tcPr>
          <w:p w14:paraId="00272955" w14:textId="5893ACD9" w:rsidR="003F2ED5" w:rsidRPr="00F159AF" w:rsidRDefault="00255DD1" w:rsidP="00541D9E">
            <w:pPr>
              <w:spacing w:after="0"/>
              <w:ind w:left="0"/>
              <w:jc w:val="left"/>
              <w:rPr>
                <w:rFonts w:ascii="Arial" w:hAnsi="Arial"/>
                <w:sz w:val="16"/>
                <w:szCs w:val="16"/>
                <w:lang w:val="en-US"/>
              </w:rPr>
            </w:pPr>
            <w:r w:rsidRPr="00F159AF">
              <w:rPr>
                <w:rFonts w:ascii="Arial" w:hAnsi="Arial"/>
                <w:sz w:val="16"/>
                <w:szCs w:val="16"/>
                <w:lang w:val="en-US"/>
              </w:rPr>
              <w:t>10:00</w:t>
            </w:r>
            <w:r w:rsidR="003F2ED5" w:rsidRPr="00F159AF">
              <w:rPr>
                <w:rFonts w:ascii="Arial" w:hAnsi="Arial"/>
                <w:sz w:val="16"/>
                <w:szCs w:val="16"/>
                <w:lang w:val="en-US"/>
              </w:rPr>
              <w:t xml:space="preserve"> the business day 3 months after FINI unique key generation</w:t>
            </w:r>
          </w:p>
        </w:tc>
        <w:tc>
          <w:tcPr>
            <w:tcW w:w="1134" w:type="dxa"/>
          </w:tcPr>
          <w:p w14:paraId="796958A6" w14:textId="29D31393" w:rsidR="003F2ED5" w:rsidRPr="00F159AF" w:rsidRDefault="003F2ED5" w:rsidP="00541D9E">
            <w:pPr>
              <w:spacing w:after="0"/>
              <w:ind w:left="0"/>
              <w:jc w:val="left"/>
              <w:rPr>
                <w:rFonts w:ascii="Arial" w:hAnsi="Arial"/>
                <w:sz w:val="16"/>
                <w:szCs w:val="16"/>
                <w:lang w:val="en-US"/>
              </w:rPr>
            </w:pPr>
            <w:r w:rsidRPr="00F159AF">
              <w:rPr>
                <w:rFonts w:ascii="Arial" w:hAnsi="Arial"/>
                <w:sz w:val="16"/>
                <w:szCs w:val="16"/>
                <w:lang w:val="en-US"/>
              </w:rPr>
              <w:t>Website message</w:t>
            </w:r>
            <w:r w:rsidR="008231F3" w:rsidRPr="00F159AF">
              <w:rPr>
                <w:rFonts w:ascii="Arial" w:hAnsi="Arial"/>
                <w:sz w:val="16"/>
                <w:szCs w:val="16"/>
                <w:lang w:val="en-US"/>
              </w:rPr>
              <w:t xml:space="preserve"> / email notification</w:t>
            </w:r>
          </w:p>
        </w:tc>
        <w:tc>
          <w:tcPr>
            <w:tcW w:w="2551" w:type="dxa"/>
          </w:tcPr>
          <w:p w14:paraId="597AD00A" w14:textId="5A15EF82" w:rsidR="003F2ED5" w:rsidRPr="00F159AF" w:rsidRDefault="00EB4FCE" w:rsidP="00837389">
            <w:pPr>
              <w:spacing w:after="0"/>
              <w:ind w:left="0"/>
              <w:jc w:val="left"/>
              <w:rPr>
                <w:rFonts w:ascii="Arial" w:hAnsi="Arial"/>
                <w:sz w:val="16"/>
                <w:szCs w:val="16"/>
                <w:lang w:val="en-US"/>
              </w:rPr>
            </w:pPr>
            <w:r w:rsidRPr="00F159AF">
              <w:rPr>
                <w:rFonts w:ascii="Arial" w:hAnsi="Arial"/>
                <w:sz w:val="16"/>
                <w:szCs w:val="16"/>
                <w:lang w:val="en-US"/>
              </w:rPr>
              <w:t>T</w:t>
            </w:r>
            <w:r w:rsidR="003F2ED5" w:rsidRPr="00F159AF">
              <w:rPr>
                <w:rFonts w:ascii="Arial" w:hAnsi="Arial"/>
                <w:sz w:val="16"/>
                <w:szCs w:val="16"/>
                <w:lang w:val="en-US"/>
              </w:rPr>
              <w:t xml:space="preserve">he IPO initiation e-form of [IPO initiation Field #2] </w:t>
            </w:r>
            <w:r w:rsidRPr="00F159AF">
              <w:rPr>
                <w:rFonts w:ascii="Arial" w:hAnsi="Arial"/>
                <w:sz w:val="16"/>
                <w:szCs w:val="16"/>
                <w:lang w:val="en-US"/>
              </w:rPr>
              <w:t xml:space="preserve">has not been completed </w:t>
            </w:r>
            <w:r w:rsidR="003F2ED5" w:rsidRPr="00F159AF">
              <w:rPr>
                <w:rFonts w:ascii="Arial" w:hAnsi="Arial"/>
                <w:sz w:val="16"/>
                <w:szCs w:val="16"/>
                <w:lang w:val="en-US"/>
              </w:rPr>
              <w:t>for 3 months, please delete this IPO</w:t>
            </w:r>
            <w:r w:rsidR="00837389" w:rsidRPr="00F159AF">
              <w:rPr>
                <w:rFonts w:ascii="Arial" w:hAnsi="Arial"/>
                <w:sz w:val="16"/>
                <w:szCs w:val="16"/>
                <w:lang w:val="en-US"/>
              </w:rPr>
              <w:t xml:space="preserve"> case</w:t>
            </w:r>
            <w:r w:rsidR="003F2ED5" w:rsidRPr="00F159AF">
              <w:rPr>
                <w:rFonts w:ascii="Arial" w:hAnsi="Arial"/>
                <w:sz w:val="16"/>
                <w:szCs w:val="16"/>
                <w:lang w:val="en-US"/>
              </w:rPr>
              <w:t>.</w:t>
            </w:r>
          </w:p>
        </w:tc>
        <w:tc>
          <w:tcPr>
            <w:tcW w:w="1134" w:type="dxa"/>
          </w:tcPr>
          <w:p w14:paraId="51410C13" w14:textId="26A00E4C" w:rsidR="001325BB" w:rsidRPr="00F159AF" w:rsidRDefault="001325BB" w:rsidP="00837389">
            <w:pPr>
              <w:spacing w:after="0"/>
              <w:ind w:left="0"/>
              <w:jc w:val="left"/>
              <w:rPr>
                <w:rFonts w:ascii="Arial" w:hAnsi="Arial"/>
                <w:sz w:val="16"/>
                <w:szCs w:val="16"/>
                <w:lang w:val="en-US"/>
              </w:rPr>
            </w:pPr>
            <w:r w:rsidRPr="00F159AF">
              <w:rPr>
                <w:rFonts w:ascii="Arial" w:hAnsi="Arial"/>
                <w:sz w:val="16"/>
                <w:szCs w:val="16"/>
                <w:lang w:val="en-US"/>
              </w:rPr>
              <w:t>Regulator (HKEX)</w:t>
            </w:r>
          </w:p>
        </w:tc>
      </w:tr>
      <w:tr w:rsidR="003F2ED5" w:rsidRPr="000961F5" w14:paraId="68ECE043" w14:textId="7C8CF7EA" w:rsidTr="001325BB">
        <w:tc>
          <w:tcPr>
            <w:tcW w:w="2473" w:type="dxa"/>
          </w:tcPr>
          <w:p w14:paraId="51890AC2" w14:textId="62376B10" w:rsidR="003F2ED5" w:rsidRPr="00F159AF" w:rsidRDefault="00EB4FCE" w:rsidP="003F2ED5">
            <w:pPr>
              <w:spacing w:after="0"/>
              <w:ind w:left="0"/>
              <w:jc w:val="left"/>
              <w:rPr>
                <w:rFonts w:ascii="Arial" w:hAnsi="Arial"/>
                <w:sz w:val="16"/>
                <w:szCs w:val="16"/>
                <w:lang w:val="en-US"/>
              </w:rPr>
            </w:pPr>
            <w:r w:rsidRPr="00F159AF">
              <w:rPr>
                <w:rFonts w:ascii="Arial" w:hAnsi="Arial"/>
                <w:sz w:val="16"/>
                <w:szCs w:val="16"/>
                <w:lang w:val="en-US"/>
              </w:rPr>
              <w:t>e</w:t>
            </w:r>
            <w:r w:rsidR="003F2ED5" w:rsidRPr="00F159AF">
              <w:rPr>
                <w:rFonts w:ascii="Arial" w:hAnsi="Arial"/>
                <w:sz w:val="16"/>
                <w:szCs w:val="16"/>
                <w:lang w:val="en-US"/>
              </w:rPr>
              <w:t>-form fails to complete the initiation workflow 6 months after generation of the FINI unique key</w:t>
            </w:r>
          </w:p>
          <w:p w14:paraId="3131AE78" w14:textId="5EB143F6" w:rsidR="003F2ED5" w:rsidRPr="00F159AF" w:rsidRDefault="003F2ED5" w:rsidP="00541D9E">
            <w:pPr>
              <w:spacing w:after="0"/>
              <w:ind w:left="0"/>
              <w:jc w:val="left"/>
              <w:rPr>
                <w:rFonts w:ascii="Arial" w:hAnsi="Arial"/>
                <w:sz w:val="16"/>
                <w:szCs w:val="16"/>
                <w:lang w:val="en-US"/>
              </w:rPr>
            </w:pPr>
          </w:p>
        </w:tc>
        <w:tc>
          <w:tcPr>
            <w:tcW w:w="1386" w:type="dxa"/>
          </w:tcPr>
          <w:p w14:paraId="7C574E5C" w14:textId="01B36150" w:rsidR="003F2ED5" w:rsidRPr="00F159AF" w:rsidRDefault="003F2ED5" w:rsidP="003F2ED5">
            <w:pPr>
              <w:spacing w:after="0"/>
              <w:ind w:left="0"/>
              <w:jc w:val="left"/>
              <w:rPr>
                <w:rFonts w:ascii="Arial" w:hAnsi="Arial"/>
                <w:sz w:val="16"/>
                <w:szCs w:val="16"/>
                <w:lang w:val="en-US"/>
              </w:rPr>
            </w:pPr>
            <w:r w:rsidRPr="00F159AF">
              <w:rPr>
                <w:rFonts w:ascii="Arial" w:hAnsi="Arial"/>
                <w:sz w:val="16"/>
                <w:szCs w:val="16"/>
                <w:lang w:val="en-US"/>
              </w:rPr>
              <w:t>Delete IPO</w:t>
            </w:r>
          </w:p>
        </w:tc>
        <w:tc>
          <w:tcPr>
            <w:tcW w:w="1665" w:type="dxa"/>
          </w:tcPr>
          <w:p w14:paraId="59FF0A3C" w14:textId="46B2B0AC" w:rsidR="003F2ED5" w:rsidRPr="00F159AF" w:rsidRDefault="00255DD1" w:rsidP="00541D9E">
            <w:pPr>
              <w:spacing w:after="0"/>
              <w:ind w:left="0"/>
              <w:jc w:val="left"/>
              <w:rPr>
                <w:rFonts w:ascii="Arial" w:hAnsi="Arial"/>
                <w:sz w:val="16"/>
                <w:szCs w:val="16"/>
                <w:lang w:val="en-US"/>
              </w:rPr>
            </w:pPr>
            <w:r w:rsidRPr="00F159AF">
              <w:rPr>
                <w:rFonts w:ascii="Arial" w:hAnsi="Arial"/>
                <w:sz w:val="16"/>
                <w:szCs w:val="16"/>
                <w:lang w:val="en-US"/>
              </w:rPr>
              <w:t>23:00</w:t>
            </w:r>
            <w:r w:rsidR="003F2ED5" w:rsidRPr="00F159AF">
              <w:rPr>
                <w:rFonts w:ascii="Arial" w:hAnsi="Arial"/>
                <w:sz w:val="16"/>
                <w:szCs w:val="16"/>
                <w:lang w:val="en-US"/>
              </w:rPr>
              <w:t xml:space="preserve"> the business day 6 months after FINI unique key generation</w:t>
            </w:r>
          </w:p>
        </w:tc>
        <w:tc>
          <w:tcPr>
            <w:tcW w:w="1134" w:type="dxa"/>
          </w:tcPr>
          <w:p w14:paraId="28387511" w14:textId="3E17D07A" w:rsidR="003F2ED5" w:rsidRPr="00F159AF" w:rsidRDefault="008231F3" w:rsidP="008231F3">
            <w:pPr>
              <w:spacing w:after="0"/>
              <w:ind w:left="0"/>
              <w:jc w:val="left"/>
              <w:rPr>
                <w:rFonts w:ascii="Arial" w:hAnsi="Arial"/>
                <w:sz w:val="16"/>
                <w:szCs w:val="16"/>
                <w:lang w:val="en-US"/>
              </w:rPr>
            </w:pPr>
            <w:r w:rsidRPr="00F159AF">
              <w:rPr>
                <w:rFonts w:ascii="Arial" w:hAnsi="Arial"/>
                <w:sz w:val="16"/>
                <w:szCs w:val="16"/>
                <w:lang w:val="en-US"/>
              </w:rPr>
              <w:t>Email notification</w:t>
            </w:r>
          </w:p>
        </w:tc>
        <w:tc>
          <w:tcPr>
            <w:tcW w:w="2551" w:type="dxa"/>
          </w:tcPr>
          <w:p w14:paraId="5A78D76A" w14:textId="4F13EEF3" w:rsidR="003F2ED5" w:rsidRPr="00F159AF" w:rsidRDefault="008231F3" w:rsidP="008231F3">
            <w:pPr>
              <w:spacing w:after="0"/>
              <w:ind w:left="0"/>
              <w:jc w:val="left"/>
              <w:rPr>
                <w:rFonts w:ascii="Arial" w:hAnsi="Arial"/>
                <w:sz w:val="16"/>
                <w:szCs w:val="16"/>
                <w:lang w:val="en-US"/>
              </w:rPr>
            </w:pPr>
            <w:r w:rsidRPr="00F159AF">
              <w:rPr>
                <w:rFonts w:ascii="Arial" w:hAnsi="Arial"/>
                <w:sz w:val="16"/>
                <w:szCs w:val="16"/>
                <w:lang w:val="en-US"/>
              </w:rPr>
              <w:t>The IPO initiation e-form of [IPO initiation Field #2] has not been completed for 6 months. It has been removed from the system.</w:t>
            </w:r>
          </w:p>
        </w:tc>
        <w:tc>
          <w:tcPr>
            <w:tcW w:w="1134" w:type="dxa"/>
          </w:tcPr>
          <w:p w14:paraId="16CF7FEA" w14:textId="087B8EBA" w:rsidR="001325BB" w:rsidRPr="00F159AF" w:rsidRDefault="001325BB" w:rsidP="008231F3">
            <w:pPr>
              <w:spacing w:after="0"/>
              <w:ind w:left="0"/>
              <w:jc w:val="left"/>
              <w:rPr>
                <w:rFonts w:ascii="Arial" w:hAnsi="Arial"/>
                <w:sz w:val="16"/>
                <w:szCs w:val="16"/>
                <w:lang w:val="en-US"/>
              </w:rPr>
            </w:pPr>
            <w:r w:rsidRPr="00F159AF">
              <w:rPr>
                <w:rFonts w:ascii="Arial" w:hAnsi="Arial"/>
                <w:sz w:val="16"/>
                <w:szCs w:val="16"/>
                <w:lang w:val="en-US"/>
              </w:rPr>
              <w:t>Regulator (HKEX)</w:t>
            </w:r>
          </w:p>
        </w:tc>
      </w:tr>
    </w:tbl>
    <w:p w14:paraId="6264539D" w14:textId="77777777" w:rsidR="00893054" w:rsidRPr="000961F5" w:rsidRDefault="00893054" w:rsidP="00893054">
      <w:pPr>
        <w:spacing w:after="0"/>
        <w:ind w:left="0"/>
        <w:jc w:val="left"/>
        <w:rPr>
          <w:b/>
          <w:u w:val="single"/>
          <w:lang w:val="en-US" w:eastAsia="x-none"/>
        </w:rPr>
      </w:pPr>
    </w:p>
    <w:p w14:paraId="3DE88FBE" w14:textId="77777777" w:rsidR="00893054" w:rsidRPr="000961F5" w:rsidRDefault="00893054" w:rsidP="00893054">
      <w:pPr>
        <w:spacing w:after="0"/>
        <w:ind w:left="0"/>
        <w:jc w:val="left"/>
        <w:rPr>
          <w:b/>
          <w:u w:val="single"/>
          <w:lang w:eastAsia="x-none"/>
        </w:rPr>
      </w:pPr>
    </w:p>
    <w:p w14:paraId="1382275D" w14:textId="77777777" w:rsidR="00375A70" w:rsidRPr="000961F5" w:rsidRDefault="00375A70" w:rsidP="00893054">
      <w:pPr>
        <w:spacing w:after="0"/>
        <w:ind w:left="0"/>
        <w:jc w:val="left"/>
        <w:rPr>
          <w:b/>
          <w:u w:val="single"/>
          <w:lang w:eastAsia="x-none"/>
        </w:rPr>
      </w:pPr>
    </w:p>
    <w:p w14:paraId="1DDF4078" w14:textId="469570B6" w:rsidR="00893054" w:rsidRPr="000961F5" w:rsidRDefault="003F2ED5" w:rsidP="00893054">
      <w:pPr>
        <w:pStyle w:val="Heading4"/>
      </w:pPr>
      <w:bookmarkStart w:id="153" w:name="_Toc55308232"/>
      <w:bookmarkStart w:id="154" w:name="_Toc55488831"/>
      <w:bookmarkStart w:id="155" w:name="_Toc55495923"/>
      <w:bookmarkStart w:id="156" w:name="_Toc57799166"/>
      <w:bookmarkStart w:id="157" w:name="_Toc58341725"/>
      <w:bookmarkStart w:id="158" w:name="_Toc58418400"/>
      <w:bookmarkStart w:id="159" w:name="_Toc58602044"/>
      <w:bookmarkStart w:id="160" w:name="_Toc62722877"/>
      <w:bookmarkStart w:id="161" w:name="_Toc65057993"/>
      <w:bookmarkStart w:id="162" w:name="_Toc65138795"/>
      <w:bookmarkStart w:id="163" w:name="_Toc65145775"/>
      <w:r w:rsidRPr="000961F5">
        <w:t xml:space="preserve">E-Form </w:t>
      </w:r>
      <w:r w:rsidR="00893054" w:rsidRPr="000961F5">
        <w:t>D</w:t>
      </w:r>
      <w:r w:rsidR="00EE4684" w:rsidRPr="000961F5">
        <w:t>ata F</w:t>
      </w:r>
      <w:r w:rsidR="00893054" w:rsidRPr="000961F5">
        <w:t>ields</w:t>
      </w:r>
      <w:bookmarkEnd w:id="153"/>
      <w:bookmarkEnd w:id="154"/>
      <w:bookmarkEnd w:id="155"/>
      <w:bookmarkEnd w:id="156"/>
      <w:bookmarkEnd w:id="157"/>
      <w:bookmarkEnd w:id="158"/>
      <w:bookmarkEnd w:id="159"/>
      <w:bookmarkEnd w:id="160"/>
      <w:bookmarkEnd w:id="161"/>
      <w:bookmarkEnd w:id="162"/>
      <w:bookmarkEnd w:id="163"/>
    </w:p>
    <w:p w14:paraId="18B90A45" w14:textId="77777777" w:rsidR="00893054" w:rsidRPr="000961F5" w:rsidRDefault="00893054" w:rsidP="00893054">
      <w:pPr>
        <w:spacing w:after="0"/>
        <w:ind w:left="0"/>
        <w:jc w:val="left"/>
        <w:rPr>
          <w:b/>
          <w:u w:val="single"/>
          <w:lang w:eastAsia="x-none"/>
        </w:rPr>
      </w:pPr>
    </w:p>
    <w:p w14:paraId="0DCBC845" w14:textId="77777777" w:rsidR="00893054" w:rsidRPr="000961F5" w:rsidRDefault="00893054" w:rsidP="00893054">
      <w:pPr>
        <w:ind w:left="0"/>
        <w:rPr>
          <w:lang w:eastAsia="x-none"/>
        </w:rPr>
      </w:pPr>
      <w:r w:rsidRPr="000961F5">
        <w:rPr>
          <w:lang w:eastAsia="x-none"/>
        </w:rPr>
        <w:t>For text string data fields:</w:t>
      </w:r>
    </w:p>
    <w:p w14:paraId="5DCEB251" w14:textId="2731D570" w:rsidR="00893054" w:rsidRPr="000961F5" w:rsidRDefault="00893054" w:rsidP="002E07D6">
      <w:pPr>
        <w:pStyle w:val="ListParagraph"/>
        <w:numPr>
          <w:ilvl w:val="0"/>
          <w:numId w:val="14"/>
        </w:numPr>
        <w:ind w:leftChars="0"/>
        <w:rPr>
          <w:lang w:eastAsia="x-none"/>
        </w:rPr>
      </w:pPr>
      <w:r w:rsidRPr="000961F5">
        <w:rPr>
          <w:lang w:eastAsia="x-none"/>
        </w:rPr>
        <w:t>Unless specified, Chinese characters are not permitted</w:t>
      </w:r>
    </w:p>
    <w:p w14:paraId="5D9BB08E" w14:textId="3324FCCB" w:rsidR="00893054" w:rsidRPr="000961F5" w:rsidRDefault="00893054" w:rsidP="002E07D6">
      <w:pPr>
        <w:pStyle w:val="ListParagraph"/>
        <w:numPr>
          <w:ilvl w:val="0"/>
          <w:numId w:val="14"/>
        </w:numPr>
        <w:ind w:leftChars="0"/>
        <w:rPr>
          <w:lang w:eastAsia="x-none"/>
        </w:rPr>
      </w:pPr>
      <w:r w:rsidRPr="000961F5">
        <w:rPr>
          <w:lang w:eastAsia="x-none"/>
        </w:rPr>
        <w:t>For all data fields (including English / Chinese / numerical), the characters “[“, “]” and “^” are not permitted</w:t>
      </w:r>
    </w:p>
    <w:p w14:paraId="2CC77C12" w14:textId="1FF31F73" w:rsidR="001A6BFD" w:rsidRPr="000961F5" w:rsidRDefault="001A6BFD" w:rsidP="002E07D6">
      <w:pPr>
        <w:pStyle w:val="ListParagraph"/>
        <w:numPr>
          <w:ilvl w:val="0"/>
          <w:numId w:val="14"/>
        </w:numPr>
        <w:ind w:leftChars="0"/>
        <w:rPr>
          <w:lang w:eastAsia="x-none"/>
        </w:rPr>
      </w:pPr>
      <w:r w:rsidRPr="000961F5">
        <w:rPr>
          <w:lang w:eastAsia="x-none"/>
        </w:rPr>
        <w:t>For fields marked with “[security type]” and “[security type holder]”, the display should be based the table below</w:t>
      </w:r>
      <w:r w:rsidR="00984B74" w:rsidRPr="000961F5">
        <w:rPr>
          <w:lang w:eastAsia="x-none"/>
        </w:rPr>
        <w:t>:</w:t>
      </w:r>
    </w:p>
    <w:p w14:paraId="7ACAB7CE" w14:textId="261B6F90" w:rsidR="00375A70" w:rsidRPr="000961F5" w:rsidRDefault="00375A70" w:rsidP="00375A70">
      <w:pPr>
        <w:pStyle w:val="ListParagraph"/>
        <w:ind w:leftChars="0" w:left="360"/>
        <w:rPr>
          <w:lang w:eastAsia="x-none"/>
        </w:rPr>
      </w:pPr>
    </w:p>
    <w:tbl>
      <w:tblPr>
        <w:tblStyle w:val="TableGrid"/>
        <w:tblW w:w="0" w:type="auto"/>
        <w:tblLook w:val="04A0" w:firstRow="1" w:lastRow="0" w:firstColumn="1" w:lastColumn="0" w:noHBand="0" w:noVBand="1"/>
      </w:tblPr>
      <w:tblGrid>
        <w:gridCol w:w="2830"/>
        <w:gridCol w:w="2399"/>
        <w:gridCol w:w="2615"/>
      </w:tblGrid>
      <w:tr w:rsidR="001A6BFD" w:rsidRPr="000961F5" w14:paraId="0E721826" w14:textId="77777777" w:rsidTr="001A6BFD">
        <w:tc>
          <w:tcPr>
            <w:tcW w:w="2830" w:type="dxa"/>
            <w:shd w:val="clear" w:color="auto" w:fill="13426B"/>
          </w:tcPr>
          <w:p w14:paraId="32FB8777" w14:textId="6187D487" w:rsidR="001A6BFD" w:rsidRPr="000961F5" w:rsidRDefault="001A6BFD" w:rsidP="001A6BFD">
            <w:pPr>
              <w:pStyle w:val="ListParagraph"/>
              <w:ind w:leftChars="0" w:left="0"/>
              <w:rPr>
                <w:b/>
                <w:lang w:eastAsia="x-none"/>
              </w:rPr>
            </w:pPr>
            <w:r w:rsidRPr="000961F5">
              <w:rPr>
                <w:b/>
                <w:lang w:eastAsia="x-none"/>
              </w:rPr>
              <w:t>Field #17 (Securities to be Listed)</w:t>
            </w:r>
          </w:p>
        </w:tc>
        <w:tc>
          <w:tcPr>
            <w:tcW w:w="2399" w:type="dxa"/>
            <w:shd w:val="clear" w:color="auto" w:fill="13426B"/>
          </w:tcPr>
          <w:p w14:paraId="7688B502" w14:textId="5597C233" w:rsidR="001A6BFD" w:rsidRPr="000961F5" w:rsidRDefault="001A6BFD" w:rsidP="001A6BFD">
            <w:pPr>
              <w:pStyle w:val="ListParagraph"/>
              <w:ind w:leftChars="0" w:left="0"/>
              <w:rPr>
                <w:b/>
                <w:lang w:eastAsia="x-none"/>
              </w:rPr>
            </w:pPr>
            <w:r w:rsidRPr="000961F5">
              <w:rPr>
                <w:b/>
                <w:lang w:eastAsia="x-none"/>
              </w:rPr>
              <w:t>[Security type]</w:t>
            </w:r>
          </w:p>
        </w:tc>
        <w:tc>
          <w:tcPr>
            <w:tcW w:w="2615" w:type="dxa"/>
            <w:shd w:val="clear" w:color="auto" w:fill="13426B"/>
          </w:tcPr>
          <w:p w14:paraId="75950EF0" w14:textId="6743C2B7" w:rsidR="001A6BFD" w:rsidRPr="000961F5" w:rsidRDefault="001A6BFD" w:rsidP="001A6BFD">
            <w:pPr>
              <w:pStyle w:val="ListParagraph"/>
              <w:ind w:leftChars="0" w:left="0"/>
              <w:rPr>
                <w:b/>
                <w:lang w:eastAsia="x-none"/>
              </w:rPr>
            </w:pPr>
            <w:r w:rsidRPr="000961F5">
              <w:rPr>
                <w:b/>
                <w:lang w:eastAsia="x-none"/>
              </w:rPr>
              <w:t>[Security type holder]</w:t>
            </w:r>
          </w:p>
        </w:tc>
      </w:tr>
      <w:tr w:rsidR="001A6BFD" w:rsidRPr="000961F5" w14:paraId="50709CE6" w14:textId="77777777" w:rsidTr="001A6BFD">
        <w:tc>
          <w:tcPr>
            <w:tcW w:w="2830" w:type="dxa"/>
          </w:tcPr>
          <w:p w14:paraId="4A152AC4" w14:textId="4A97C85A" w:rsidR="001A6BFD" w:rsidRPr="000961F5" w:rsidRDefault="001A6BFD" w:rsidP="001A6BFD">
            <w:pPr>
              <w:pStyle w:val="ListParagraph"/>
              <w:ind w:leftChars="0" w:left="0"/>
              <w:rPr>
                <w:lang w:eastAsia="x-none"/>
              </w:rPr>
            </w:pPr>
            <w:r w:rsidRPr="000961F5">
              <w:rPr>
                <w:lang w:val="en-US"/>
              </w:rPr>
              <w:lastRenderedPageBreak/>
              <w:t>Ordinary shares</w:t>
            </w:r>
          </w:p>
        </w:tc>
        <w:tc>
          <w:tcPr>
            <w:tcW w:w="2399" w:type="dxa"/>
            <w:vMerge w:val="restart"/>
          </w:tcPr>
          <w:p w14:paraId="29168D8D" w14:textId="752295F6" w:rsidR="001A6BFD" w:rsidRPr="000961F5" w:rsidRDefault="001A6BFD" w:rsidP="001A6BFD">
            <w:pPr>
              <w:pStyle w:val="ListParagraph"/>
              <w:ind w:leftChars="0" w:left="0"/>
              <w:rPr>
                <w:lang w:eastAsia="x-none"/>
              </w:rPr>
            </w:pPr>
            <w:r w:rsidRPr="000961F5">
              <w:rPr>
                <w:lang w:eastAsia="x-none"/>
              </w:rPr>
              <w:t>Shares</w:t>
            </w:r>
          </w:p>
        </w:tc>
        <w:tc>
          <w:tcPr>
            <w:tcW w:w="2615" w:type="dxa"/>
            <w:vMerge w:val="restart"/>
          </w:tcPr>
          <w:p w14:paraId="614126B9" w14:textId="38544831" w:rsidR="001A6BFD" w:rsidRPr="000961F5" w:rsidRDefault="001A6BFD" w:rsidP="001A6BFD">
            <w:pPr>
              <w:pStyle w:val="ListParagraph"/>
              <w:ind w:leftChars="0" w:left="0"/>
              <w:rPr>
                <w:lang w:eastAsia="x-none"/>
              </w:rPr>
            </w:pPr>
            <w:r w:rsidRPr="000961F5">
              <w:rPr>
                <w:lang w:eastAsia="x-none"/>
              </w:rPr>
              <w:t>Shareholders</w:t>
            </w:r>
          </w:p>
        </w:tc>
      </w:tr>
      <w:tr w:rsidR="001A6BFD" w:rsidRPr="000961F5" w14:paraId="5A742668" w14:textId="77777777" w:rsidTr="001A6BFD">
        <w:tc>
          <w:tcPr>
            <w:tcW w:w="2830" w:type="dxa"/>
          </w:tcPr>
          <w:p w14:paraId="0B3FFBD3" w14:textId="2AB9EE46" w:rsidR="001A6BFD" w:rsidRPr="000961F5" w:rsidRDefault="001A6BFD" w:rsidP="001A6BFD">
            <w:pPr>
              <w:pStyle w:val="ListParagraph"/>
              <w:ind w:leftChars="0" w:left="0"/>
              <w:rPr>
                <w:lang w:eastAsia="x-none"/>
              </w:rPr>
            </w:pPr>
            <w:r w:rsidRPr="000961F5">
              <w:rPr>
                <w:lang w:val="en-US"/>
              </w:rPr>
              <w:t>Ordinary shares (H shares)</w:t>
            </w:r>
          </w:p>
        </w:tc>
        <w:tc>
          <w:tcPr>
            <w:tcW w:w="2399" w:type="dxa"/>
            <w:vMerge/>
          </w:tcPr>
          <w:p w14:paraId="30AC8015" w14:textId="77777777" w:rsidR="001A6BFD" w:rsidRPr="000961F5" w:rsidRDefault="001A6BFD" w:rsidP="001A6BFD">
            <w:pPr>
              <w:pStyle w:val="ListParagraph"/>
              <w:ind w:leftChars="0" w:left="0"/>
              <w:rPr>
                <w:lang w:eastAsia="x-none"/>
              </w:rPr>
            </w:pPr>
          </w:p>
        </w:tc>
        <w:tc>
          <w:tcPr>
            <w:tcW w:w="2615" w:type="dxa"/>
            <w:vMerge/>
          </w:tcPr>
          <w:p w14:paraId="64BA6278" w14:textId="77777777" w:rsidR="001A6BFD" w:rsidRPr="000961F5" w:rsidRDefault="001A6BFD" w:rsidP="001A6BFD">
            <w:pPr>
              <w:pStyle w:val="ListParagraph"/>
              <w:ind w:leftChars="0" w:left="0"/>
              <w:rPr>
                <w:lang w:eastAsia="x-none"/>
              </w:rPr>
            </w:pPr>
          </w:p>
        </w:tc>
      </w:tr>
      <w:tr w:rsidR="001A6BFD" w:rsidRPr="000961F5" w14:paraId="25E04103" w14:textId="77777777" w:rsidTr="001A6BFD">
        <w:tc>
          <w:tcPr>
            <w:tcW w:w="2830" w:type="dxa"/>
          </w:tcPr>
          <w:p w14:paraId="34F23A79" w14:textId="39F6CFD2" w:rsidR="001A6BFD" w:rsidRPr="000961F5" w:rsidRDefault="001A6BFD" w:rsidP="001A6BFD">
            <w:pPr>
              <w:pStyle w:val="ListParagraph"/>
              <w:ind w:leftChars="0" w:left="0"/>
              <w:rPr>
                <w:lang w:eastAsia="x-none"/>
              </w:rPr>
            </w:pPr>
            <w:r w:rsidRPr="000961F5">
              <w:rPr>
                <w:lang w:val="en-US"/>
              </w:rPr>
              <w:t>Ordinary shares (conversion from B to H shares)</w:t>
            </w:r>
          </w:p>
        </w:tc>
        <w:tc>
          <w:tcPr>
            <w:tcW w:w="2399" w:type="dxa"/>
            <w:vMerge/>
          </w:tcPr>
          <w:p w14:paraId="4BBA13DD" w14:textId="77777777" w:rsidR="001A6BFD" w:rsidRPr="000961F5" w:rsidRDefault="001A6BFD" w:rsidP="001A6BFD">
            <w:pPr>
              <w:pStyle w:val="ListParagraph"/>
              <w:ind w:leftChars="0" w:left="0"/>
              <w:rPr>
                <w:lang w:eastAsia="x-none"/>
              </w:rPr>
            </w:pPr>
          </w:p>
        </w:tc>
        <w:tc>
          <w:tcPr>
            <w:tcW w:w="2615" w:type="dxa"/>
            <w:vMerge/>
          </w:tcPr>
          <w:p w14:paraId="3C98F24E" w14:textId="77777777" w:rsidR="001A6BFD" w:rsidRPr="000961F5" w:rsidRDefault="001A6BFD" w:rsidP="001A6BFD">
            <w:pPr>
              <w:pStyle w:val="ListParagraph"/>
              <w:ind w:leftChars="0" w:left="0"/>
              <w:rPr>
                <w:lang w:eastAsia="x-none"/>
              </w:rPr>
            </w:pPr>
          </w:p>
        </w:tc>
      </w:tr>
      <w:tr w:rsidR="001A6BFD" w:rsidRPr="000961F5" w14:paraId="3F024758" w14:textId="77777777" w:rsidTr="001A6BFD">
        <w:tc>
          <w:tcPr>
            <w:tcW w:w="2830" w:type="dxa"/>
          </w:tcPr>
          <w:p w14:paraId="272ACB23" w14:textId="4C8F7458" w:rsidR="001A6BFD" w:rsidRPr="000961F5" w:rsidRDefault="001A6BFD" w:rsidP="001A6BFD">
            <w:pPr>
              <w:pStyle w:val="ListParagraph"/>
              <w:ind w:leftChars="0" w:left="0"/>
              <w:rPr>
                <w:lang w:eastAsia="x-none"/>
              </w:rPr>
            </w:pPr>
            <w:r w:rsidRPr="000961F5">
              <w:rPr>
                <w:lang w:val="en-US"/>
              </w:rPr>
              <w:t>Preference shares</w:t>
            </w:r>
          </w:p>
        </w:tc>
        <w:tc>
          <w:tcPr>
            <w:tcW w:w="2399" w:type="dxa"/>
            <w:vMerge/>
          </w:tcPr>
          <w:p w14:paraId="2FBFB649" w14:textId="77777777" w:rsidR="001A6BFD" w:rsidRPr="000961F5" w:rsidRDefault="001A6BFD" w:rsidP="001A6BFD">
            <w:pPr>
              <w:pStyle w:val="ListParagraph"/>
              <w:ind w:leftChars="0" w:left="0"/>
              <w:rPr>
                <w:lang w:eastAsia="x-none"/>
              </w:rPr>
            </w:pPr>
          </w:p>
        </w:tc>
        <w:tc>
          <w:tcPr>
            <w:tcW w:w="2615" w:type="dxa"/>
            <w:vMerge/>
          </w:tcPr>
          <w:p w14:paraId="68C0EDAD" w14:textId="77777777" w:rsidR="001A6BFD" w:rsidRPr="000961F5" w:rsidRDefault="001A6BFD" w:rsidP="001A6BFD">
            <w:pPr>
              <w:pStyle w:val="ListParagraph"/>
              <w:ind w:leftChars="0" w:left="0"/>
              <w:rPr>
                <w:lang w:eastAsia="x-none"/>
              </w:rPr>
            </w:pPr>
          </w:p>
        </w:tc>
      </w:tr>
      <w:tr w:rsidR="00357EA1" w:rsidRPr="000961F5" w14:paraId="4C8C41D5" w14:textId="77777777" w:rsidTr="001A6BFD">
        <w:tc>
          <w:tcPr>
            <w:tcW w:w="2830" w:type="dxa"/>
          </w:tcPr>
          <w:p w14:paraId="1FDFE720" w14:textId="366F31A1" w:rsidR="00357EA1" w:rsidRPr="000961F5" w:rsidRDefault="00357EA1" w:rsidP="001A6BFD">
            <w:pPr>
              <w:pStyle w:val="ListParagraph"/>
              <w:ind w:leftChars="0" w:left="0"/>
              <w:rPr>
                <w:lang w:eastAsia="x-none"/>
              </w:rPr>
            </w:pPr>
            <w:r w:rsidRPr="000961F5">
              <w:rPr>
                <w:lang w:val="en-US"/>
              </w:rPr>
              <w:t>Real Estate Investment Trust</w:t>
            </w:r>
          </w:p>
        </w:tc>
        <w:tc>
          <w:tcPr>
            <w:tcW w:w="2399" w:type="dxa"/>
            <w:vMerge w:val="restart"/>
          </w:tcPr>
          <w:p w14:paraId="6BB28320" w14:textId="03051455" w:rsidR="00357EA1" w:rsidRPr="000961F5" w:rsidRDefault="00357EA1" w:rsidP="001A6BFD">
            <w:pPr>
              <w:pStyle w:val="ListParagraph"/>
              <w:ind w:leftChars="0" w:left="0"/>
              <w:rPr>
                <w:lang w:eastAsia="x-none"/>
              </w:rPr>
            </w:pPr>
            <w:r w:rsidRPr="000961F5">
              <w:rPr>
                <w:lang w:eastAsia="x-none"/>
              </w:rPr>
              <w:t>Units</w:t>
            </w:r>
          </w:p>
        </w:tc>
        <w:tc>
          <w:tcPr>
            <w:tcW w:w="2615" w:type="dxa"/>
            <w:vMerge w:val="restart"/>
          </w:tcPr>
          <w:p w14:paraId="3A5D4DEC" w14:textId="32D9D218" w:rsidR="00357EA1" w:rsidRPr="000961F5" w:rsidRDefault="00357EA1" w:rsidP="001A6BFD">
            <w:pPr>
              <w:pStyle w:val="ListParagraph"/>
              <w:ind w:leftChars="0" w:left="0"/>
              <w:rPr>
                <w:lang w:eastAsia="x-none"/>
              </w:rPr>
            </w:pPr>
            <w:r w:rsidRPr="000961F5">
              <w:rPr>
                <w:lang w:eastAsia="x-none"/>
              </w:rPr>
              <w:t>Unitholders</w:t>
            </w:r>
          </w:p>
        </w:tc>
      </w:tr>
      <w:tr w:rsidR="00357EA1" w:rsidRPr="000961F5" w14:paraId="0111387A" w14:textId="77777777" w:rsidTr="001A6BFD">
        <w:tc>
          <w:tcPr>
            <w:tcW w:w="2830" w:type="dxa"/>
          </w:tcPr>
          <w:p w14:paraId="05033F41" w14:textId="62CFC946" w:rsidR="00357EA1" w:rsidRPr="000961F5" w:rsidRDefault="00357EA1" w:rsidP="001A6BFD">
            <w:pPr>
              <w:pStyle w:val="ListParagraph"/>
              <w:ind w:leftChars="0" w:left="0"/>
              <w:rPr>
                <w:lang w:eastAsia="x-none"/>
              </w:rPr>
            </w:pPr>
            <w:r w:rsidRPr="000961F5">
              <w:rPr>
                <w:lang w:val="en-US"/>
              </w:rPr>
              <w:t>Exchange Traded Product</w:t>
            </w:r>
          </w:p>
        </w:tc>
        <w:tc>
          <w:tcPr>
            <w:tcW w:w="2399" w:type="dxa"/>
            <w:vMerge/>
          </w:tcPr>
          <w:p w14:paraId="689E5A28" w14:textId="77777777" w:rsidR="00357EA1" w:rsidRPr="000961F5" w:rsidRDefault="00357EA1" w:rsidP="001A6BFD">
            <w:pPr>
              <w:pStyle w:val="ListParagraph"/>
              <w:ind w:leftChars="0" w:left="0"/>
              <w:rPr>
                <w:lang w:eastAsia="x-none"/>
              </w:rPr>
            </w:pPr>
          </w:p>
        </w:tc>
        <w:tc>
          <w:tcPr>
            <w:tcW w:w="2615" w:type="dxa"/>
            <w:vMerge/>
          </w:tcPr>
          <w:p w14:paraId="1DF59D8E" w14:textId="77777777" w:rsidR="00357EA1" w:rsidRPr="000961F5" w:rsidRDefault="00357EA1" w:rsidP="001A6BFD">
            <w:pPr>
              <w:pStyle w:val="ListParagraph"/>
              <w:ind w:leftChars="0" w:left="0"/>
              <w:rPr>
                <w:lang w:eastAsia="x-none"/>
              </w:rPr>
            </w:pPr>
          </w:p>
        </w:tc>
      </w:tr>
      <w:tr w:rsidR="001A6BFD" w:rsidRPr="000961F5" w14:paraId="38F92F00" w14:textId="77777777" w:rsidTr="001A6BFD">
        <w:tc>
          <w:tcPr>
            <w:tcW w:w="2830" w:type="dxa"/>
          </w:tcPr>
          <w:p w14:paraId="30CF8A2F" w14:textId="58696FD3" w:rsidR="001A6BFD" w:rsidRPr="000961F5" w:rsidRDefault="001A6BFD" w:rsidP="001A6BFD">
            <w:pPr>
              <w:pStyle w:val="ListParagraph"/>
              <w:ind w:leftChars="0" w:left="0"/>
              <w:rPr>
                <w:lang w:eastAsia="x-none"/>
              </w:rPr>
            </w:pPr>
            <w:r w:rsidRPr="000961F5">
              <w:rPr>
                <w:lang w:val="en-US"/>
              </w:rPr>
              <w:t>Depositary Receipts</w:t>
            </w:r>
          </w:p>
        </w:tc>
        <w:tc>
          <w:tcPr>
            <w:tcW w:w="2399" w:type="dxa"/>
          </w:tcPr>
          <w:p w14:paraId="24F50D22" w14:textId="5E403F86" w:rsidR="001A6BFD" w:rsidRPr="000961F5" w:rsidRDefault="001A6BFD" w:rsidP="001A6BFD">
            <w:pPr>
              <w:pStyle w:val="ListParagraph"/>
              <w:ind w:leftChars="0" w:left="0"/>
              <w:rPr>
                <w:lang w:eastAsia="x-none"/>
              </w:rPr>
            </w:pPr>
            <w:r w:rsidRPr="000961F5">
              <w:rPr>
                <w:lang w:eastAsia="x-none"/>
              </w:rPr>
              <w:t>Receipts</w:t>
            </w:r>
          </w:p>
        </w:tc>
        <w:tc>
          <w:tcPr>
            <w:tcW w:w="2615" w:type="dxa"/>
          </w:tcPr>
          <w:p w14:paraId="6805A5F2" w14:textId="0ADD9217" w:rsidR="001A6BFD" w:rsidRPr="000961F5" w:rsidRDefault="00357EA1" w:rsidP="00357EA1">
            <w:pPr>
              <w:pStyle w:val="ListParagraph"/>
              <w:ind w:leftChars="0" w:left="0"/>
              <w:rPr>
                <w:lang w:eastAsia="x-none"/>
              </w:rPr>
            </w:pPr>
            <w:r w:rsidRPr="000961F5">
              <w:rPr>
                <w:lang w:eastAsia="x-none"/>
              </w:rPr>
              <w:t>DR H</w:t>
            </w:r>
            <w:r w:rsidR="001A6BFD" w:rsidRPr="000961F5">
              <w:rPr>
                <w:lang w:eastAsia="x-none"/>
              </w:rPr>
              <w:t>olders</w:t>
            </w:r>
          </w:p>
        </w:tc>
      </w:tr>
      <w:tr w:rsidR="001A6BFD" w:rsidRPr="000961F5" w14:paraId="42CA6839" w14:textId="77777777" w:rsidTr="001A6BFD">
        <w:tc>
          <w:tcPr>
            <w:tcW w:w="2830" w:type="dxa"/>
          </w:tcPr>
          <w:p w14:paraId="0D720ED0" w14:textId="54208C4F" w:rsidR="001A6BFD" w:rsidRPr="000961F5" w:rsidRDefault="001A6BFD" w:rsidP="001A6BFD">
            <w:pPr>
              <w:pStyle w:val="ListParagraph"/>
              <w:ind w:leftChars="0" w:left="0"/>
              <w:rPr>
                <w:lang w:eastAsia="x-none"/>
              </w:rPr>
            </w:pPr>
            <w:r w:rsidRPr="000961F5">
              <w:rPr>
                <w:lang w:val="en-US"/>
              </w:rPr>
              <w:t xml:space="preserve">Stapled </w:t>
            </w:r>
            <w:r w:rsidR="000D3ADC" w:rsidRPr="000961F5">
              <w:rPr>
                <w:lang w:val="en-US"/>
              </w:rPr>
              <w:t>Securities</w:t>
            </w:r>
          </w:p>
        </w:tc>
        <w:tc>
          <w:tcPr>
            <w:tcW w:w="2399" w:type="dxa"/>
          </w:tcPr>
          <w:p w14:paraId="6BAEF064" w14:textId="3586EE7D" w:rsidR="001A6BFD" w:rsidRPr="000961F5" w:rsidRDefault="001A6BFD" w:rsidP="001A6BFD">
            <w:pPr>
              <w:pStyle w:val="ListParagraph"/>
              <w:ind w:leftChars="0" w:left="0"/>
              <w:rPr>
                <w:lang w:eastAsia="x-none"/>
              </w:rPr>
            </w:pPr>
            <w:r w:rsidRPr="000961F5">
              <w:rPr>
                <w:lang w:eastAsia="x-none"/>
              </w:rPr>
              <w:t>Units</w:t>
            </w:r>
          </w:p>
        </w:tc>
        <w:tc>
          <w:tcPr>
            <w:tcW w:w="2615" w:type="dxa"/>
          </w:tcPr>
          <w:p w14:paraId="31491A53" w14:textId="2F6780B1" w:rsidR="001A6BFD" w:rsidRPr="000961F5" w:rsidRDefault="00357EA1" w:rsidP="001A6BFD">
            <w:pPr>
              <w:pStyle w:val="ListParagraph"/>
              <w:ind w:leftChars="0" w:left="0"/>
              <w:rPr>
                <w:lang w:eastAsia="x-none"/>
              </w:rPr>
            </w:pPr>
            <w:r w:rsidRPr="000961F5">
              <w:rPr>
                <w:lang w:eastAsia="x-none"/>
              </w:rPr>
              <w:t>Unitholders</w:t>
            </w:r>
          </w:p>
        </w:tc>
      </w:tr>
      <w:tr w:rsidR="001A6BFD" w:rsidRPr="000961F5" w14:paraId="278B2B03" w14:textId="77777777" w:rsidTr="001A6BFD">
        <w:tc>
          <w:tcPr>
            <w:tcW w:w="2830" w:type="dxa"/>
          </w:tcPr>
          <w:p w14:paraId="0316C63A" w14:textId="54D63095" w:rsidR="001A6BFD" w:rsidRPr="000961F5" w:rsidRDefault="001A6BFD" w:rsidP="001A6BFD">
            <w:pPr>
              <w:pStyle w:val="ListParagraph"/>
              <w:ind w:leftChars="0" w:left="0"/>
              <w:rPr>
                <w:lang w:eastAsia="x-none"/>
              </w:rPr>
            </w:pPr>
            <w:r w:rsidRPr="000961F5">
              <w:rPr>
                <w:lang w:val="en-US"/>
              </w:rPr>
              <w:t xml:space="preserve">Others </w:t>
            </w:r>
            <w:r w:rsidRPr="000961F5">
              <w:rPr>
                <w:color w:val="000000"/>
              </w:rPr>
              <w:t>(please fill in)</w:t>
            </w:r>
          </w:p>
        </w:tc>
        <w:tc>
          <w:tcPr>
            <w:tcW w:w="2399" w:type="dxa"/>
          </w:tcPr>
          <w:p w14:paraId="1BBF6235" w14:textId="69D319A2" w:rsidR="001A6BFD" w:rsidRPr="000961F5" w:rsidRDefault="001A6BFD" w:rsidP="001A6BFD">
            <w:pPr>
              <w:pStyle w:val="ListParagraph"/>
              <w:ind w:leftChars="0" w:left="0"/>
              <w:rPr>
                <w:lang w:eastAsia="x-none"/>
              </w:rPr>
            </w:pPr>
            <w:r w:rsidRPr="000961F5">
              <w:rPr>
                <w:lang w:eastAsia="x-none"/>
              </w:rPr>
              <w:t>Shares</w:t>
            </w:r>
          </w:p>
        </w:tc>
        <w:tc>
          <w:tcPr>
            <w:tcW w:w="2615" w:type="dxa"/>
          </w:tcPr>
          <w:p w14:paraId="18275B82" w14:textId="22027C23" w:rsidR="001A6BFD" w:rsidRPr="000961F5" w:rsidRDefault="00357EA1" w:rsidP="001A6BFD">
            <w:pPr>
              <w:pStyle w:val="ListParagraph"/>
              <w:ind w:leftChars="0" w:left="0"/>
              <w:rPr>
                <w:lang w:eastAsia="x-none"/>
              </w:rPr>
            </w:pPr>
            <w:r w:rsidRPr="000961F5">
              <w:rPr>
                <w:lang w:eastAsia="x-none"/>
              </w:rPr>
              <w:t>Shareholders</w:t>
            </w:r>
          </w:p>
        </w:tc>
      </w:tr>
    </w:tbl>
    <w:p w14:paraId="12E439A4" w14:textId="77777777" w:rsidR="001A6BFD" w:rsidRPr="000961F5" w:rsidRDefault="001A6BFD" w:rsidP="00375A70">
      <w:pPr>
        <w:pStyle w:val="ListParagraph"/>
        <w:ind w:leftChars="0" w:left="360"/>
        <w:rPr>
          <w:lang w:eastAsia="x-none"/>
        </w:rPr>
      </w:pPr>
    </w:p>
    <w:p w14:paraId="495F5FB5" w14:textId="77777777" w:rsidR="00893054" w:rsidRPr="000961F5" w:rsidRDefault="00893054" w:rsidP="002E07D6">
      <w:pPr>
        <w:pStyle w:val="ListParagraph"/>
        <w:numPr>
          <w:ilvl w:val="0"/>
          <w:numId w:val="7"/>
        </w:numPr>
        <w:ind w:leftChars="0"/>
        <w:rPr>
          <w:b/>
          <w:lang w:eastAsia="x-none"/>
        </w:rPr>
      </w:pPr>
      <w:r w:rsidRPr="000961F5">
        <w:rPr>
          <w:b/>
          <w:lang w:eastAsia="x-none"/>
        </w:rPr>
        <w:t>Initial information</w:t>
      </w:r>
    </w:p>
    <w:p w14:paraId="6AE77912" w14:textId="77777777" w:rsidR="00893054" w:rsidRPr="000961F5" w:rsidRDefault="00893054" w:rsidP="00893054"/>
    <w:tbl>
      <w:tblPr>
        <w:tblStyle w:val="TableGrid3"/>
        <w:tblpPr w:leftFromText="180" w:rightFromText="180" w:vertAnchor="text" w:tblpY="1"/>
        <w:tblOverlap w:val="never"/>
        <w:tblW w:w="10485" w:type="dxa"/>
        <w:tblLook w:val="04A0" w:firstRow="1" w:lastRow="0" w:firstColumn="1" w:lastColumn="0" w:noHBand="0" w:noVBand="1"/>
      </w:tblPr>
      <w:tblGrid>
        <w:gridCol w:w="370"/>
        <w:gridCol w:w="1737"/>
        <w:gridCol w:w="1640"/>
        <w:gridCol w:w="1351"/>
        <w:gridCol w:w="5387"/>
      </w:tblGrid>
      <w:tr w:rsidR="00893054" w:rsidRPr="00F159AF" w14:paraId="7A762311" w14:textId="77777777" w:rsidTr="00541D9E">
        <w:tc>
          <w:tcPr>
            <w:tcW w:w="370" w:type="dxa"/>
            <w:shd w:val="clear" w:color="auto" w:fill="13426B"/>
          </w:tcPr>
          <w:p w14:paraId="4D1C8AF8"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w:t>
            </w:r>
          </w:p>
        </w:tc>
        <w:tc>
          <w:tcPr>
            <w:tcW w:w="1737" w:type="dxa"/>
            <w:shd w:val="clear" w:color="auto" w:fill="13426B"/>
          </w:tcPr>
          <w:p w14:paraId="5B0C276E"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Field name</w:t>
            </w:r>
          </w:p>
        </w:tc>
        <w:tc>
          <w:tcPr>
            <w:tcW w:w="1640" w:type="dxa"/>
            <w:shd w:val="clear" w:color="auto" w:fill="13426B"/>
          </w:tcPr>
          <w:p w14:paraId="7C5190E8"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Input method</w:t>
            </w:r>
          </w:p>
        </w:tc>
        <w:tc>
          <w:tcPr>
            <w:tcW w:w="1351" w:type="dxa"/>
            <w:shd w:val="clear" w:color="auto" w:fill="13426B"/>
          </w:tcPr>
          <w:p w14:paraId="60310E56"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Max field length</w:t>
            </w:r>
          </w:p>
        </w:tc>
        <w:tc>
          <w:tcPr>
            <w:tcW w:w="5387" w:type="dxa"/>
            <w:shd w:val="clear" w:color="auto" w:fill="13426B"/>
          </w:tcPr>
          <w:p w14:paraId="54FFF566"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Notes</w:t>
            </w:r>
          </w:p>
        </w:tc>
      </w:tr>
      <w:tr w:rsidR="00893054" w:rsidRPr="00F159AF" w14:paraId="45574FC5" w14:textId="77777777" w:rsidTr="00541D9E">
        <w:tc>
          <w:tcPr>
            <w:tcW w:w="370" w:type="dxa"/>
          </w:tcPr>
          <w:p w14:paraId="212C3B4A"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1</w:t>
            </w:r>
          </w:p>
        </w:tc>
        <w:tc>
          <w:tcPr>
            <w:tcW w:w="1737" w:type="dxa"/>
          </w:tcPr>
          <w:p w14:paraId="38EB3FF4" w14:textId="3012904A" w:rsidR="00893054" w:rsidRPr="00F159AF" w:rsidRDefault="00675595" w:rsidP="00541D9E">
            <w:pPr>
              <w:spacing w:after="0"/>
              <w:ind w:left="0"/>
              <w:jc w:val="left"/>
              <w:rPr>
                <w:rFonts w:ascii="Arial" w:hAnsi="Arial"/>
                <w:sz w:val="16"/>
                <w:szCs w:val="16"/>
                <w:lang w:val="en-US"/>
              </w:rPr>
            </w:pPr>
            <w:r w:rsidRPr="00F159AF">
              <w:rPr>
                <w:rFonts w:ascii="Arial" w:hAnsi="Arial"/>
                <w:sz w:val="16"/>
                <w:szCs w:val="16"/>
                <w:lang w:val="en-US"/>
              </w:rPr>
              <w:t>Case N</w:t>
            </w:r>
            <w:r w:rsidR="00893054" w:rsidRPr="00F159AF">
              <w:rPr>
                <w:rFonts w:ascii="Arial" w:hAnsi="Arial"/>
                <w:sz w:val="16"/>
                <w:szCs w:val="16"/>
                <w:lang w:val="en-US"/>
              </w:rPr>
              <w:t>umber</w:t>
            </w:r>
          </w:p>
        </w:tc>
        <w:tc>
          <w:tcPr>
            <w:tcW w:w="1640" w:type="dxa"/>
          </w:tcPr>
          <w:p w14:paraId="340144B7"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Text string</w:t>
            </w:r>
          </w:p>
          <w:p w14:paraId="2FB5E87D"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(00000000-I00000-0000)</w:t>
            </w:r>
          </w:p>
        </w:tc>
        <w:tc>
          <w:tcPr>
            <w:tcW w:w="1351" w:type="dxa"/>
          </w:tcPr>
          <w:p w14:paraId="70A4CC3D"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20</w:t>
            </w:r>
          </w:p>
        </w:tc>
        <w:tc>
          <w:tcPr>
            <w:tcW w:w="5387" w:type="dxa"/>
          </w:tcPr>
          <w:p w14:paraId="7D3C2F47" w14:textId="59AB9715"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IPO Vetting’s ECM case number. Used as reference to deposit files after the IPO close</w:t>
            </w:r>
            <w:r w:rsidR="00380416" w:rsidRPr="00F159AF">
              <w:rPr>
                <w:rFonts w:ascii="Arial" w:hAnsi="Arial"/>
                <w:sz w:val="16"/>
                <w:szCs w:val="16"/>
                <w:lang w:val="en-US"/>
              </w:rPr>
              <w:t>s</w:t>
            </w:r>
            <w:r w:rsidRPr="00F159AF">
              <w:rPr>
                <w:rFonts w:ascii="Arial" w:hAnsi="Arial"/>
                <w:sz w:val="16"/>
                <w:szCs w:val="16"/>
                <w:lang w:val="en-US"/>
              </w:rPr>
              <w:t>. Can only be a duplicate if the other IPO</w:t>
            </w:r>
            <w:r w:rsidR="00FF3D2E" w:rsidRPr="00F159AF">
              <w:rPr>
                <w:rFonts w:ascii="Arial" w:hAnsi="Arial"/>
                <w:sz w:val="16"/>
                <w:szCs w:val="16"/>
                <w:lang w:val="en-US"/>
              </w:rPr>
              <w:t>(s)</w:t>
            </w:r>
            <w:r w:rsidRPr="00F159AF">
              <w:rPr>
                <w:rFonts w:ascii="Arial" w:hAnsi="Arial"/>
                <w:sz w:val="16"/>
                <w:szCs w:val="16"/>
                <w:lang w:val="en-US"/>
              </w:rPr>
              <w:t xml:space="preserve"> </w:t>
            </w:r>
            <w:r w:rsidR="00FF3D2E" w:rsidRPr="00F159AF">
              <w:rPr>
                <w:rFonts w:ascii="Arial" w:hAnsi="Arial"/>
                <w:sz w:val="16"/>
                <w:szCs w:val="16"/>
                <w:lang w:val="en-US"/>
              </w:rPr>
              <w:t>are</w:t>
            </w:r>
            <w:r w:rsidRPr="00F159AF">
              <w:rPr>
                <w:rFonts w:ascii="Arial" w:hAnsi="Arial"/>
                <w:sz w:val="16"/>
                <w:szCs w:val="16"/>
                <w:lang w:val="en-US"/>
              </w:rPr>
              <w:t xml:space="preserve"> in “Cancelled” </w:t>
            </w:r>
            <w:r w:rsidR="00DB725E" w:rsidRPr="00F159AF">
              <w:rPr>
                <w:rFonts w:ascii="Arial" w:hAnsi="Arial"/>
                <w:sz w:val="16"/>
                <w:szCs w:val="16"/>
                <w:lang w:val="en-US"/>
              </w:rPr>
              <w:t xml:space="preserve">/ “Invalidated” </w:t>
            </w:r>
            <w:r w:rsidRPr="00F159AF">
              <w:rPr>
                <w:rFonts w:ascii="Arial" w:hAnsi="Arial"/>
                <w:sz w:val="16"/>
                <w:szCs w:val="16"/>
                <w:lang w:val="en-US"/>
              </w:rPr>
              <w:t>status.</w:t>
            </w:r>
          </w:p>
          <w:p w14:paraId="08EE9F06" w14:textId="77777777" w:rsidR="00893054" w:rsidRPr="00F159AF" w:rsidRDefault="00893054" w:rsidP="00541D9E">
            <w:pPr>
              <w:spacing w:after="0"/>
              <w:ind w:left="0"/>
              <w:jc w:val="left"/>
              <w:rPr>
                <w:rFonts w:ascii="Arial" w:hAnsi="Arial"/>
                <w:sz w:val="16"/>
                <w:szCs w:val="16"/>
                <w:lang w:val="en-US"/>
              </w:rPr>
            </w:pPr>
          </w:p>
        </w:tc>
      </w:tr>
      <w:tr w:rsidR="00893054" w:rsidRPr="00F159AF" w14:paraId="3DFD59F5" w14:textId="77777777" w:rsidTr="00541D9E">
        <w:tc>
          <w:tcPr>
            <w:tcW w:w="370" w:type="dxa"/>
          </w:tcPr>
          <w:p w14:paraId="419C00F3"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2</w:t>
            </w:r>
          </w:p>
        </w:tc>
        <w:tc>
          <w:tcPr>
            <w:tcW w:w="1737" w:type="dxa"/>
          </w:tcPr>
          <w:p w14:paraId="18DD2F97" w14:textId="77399F3C"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 xml:space="preserve">Company </w:t>
            </w:r>
            <w:r w:rsidR="00675595" w:rsidRPr="00F159AF">
              <w:rPr>
                <w:rFonts w:ascii="Arial" w:hAnsi="Arial"/>
                <w:sz w:val="16"/>
                <w:szCs w:val="16"/>
                <w:lang w:val="en-US"/>
              </w:rPr>
              <w:t>Name (English F</w:t>
            </w:r>
            <w:r w:rsidRPr="00F159AF">
              <w:rPr>
                <w:rFonts w:ascii="Arial" w:hAnsi="Arial"/>
                <w:sz w:val="16"/>
                <w:szCs w:val="16"/>
                <w:lang w:val="en-US"/>
              </w:rPr>
              <w:t>ull)</w:t>
            </w:r>
          </w:p>
        </w:tc>
        <w:tc>
          <w:tcPr>
            <w:tcW w:w="1640" w:type="dxa"/>
          </w:tcPr>
          <w:p w14:paraId="78776801"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Text string</w:t>
            </w:r>
          </w:p>
        </w:tc>
        <w:tc>
          <w:tcPr>
            <w:tcW w:w="1351" w:type="dxa"/>
          </w:tcPr>
          <w:p w14:paraId="17DDD864"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80</w:t>
            </w:r>
          </w:p>
        </w:tc>
        <w:tc>
          <w:tcPr>
            <w:tcW w:w="5387" w:type="dxa"/>
          </w:tcPr>
          <w:p w14:paraId="34C328B4" w14:textId="77777777" w:rsidR="00893054" w:rsidRPr="00F159AF" w:rsidRDefault="00893054" w:rsidP="00541D9E">
            <w:pPr>
              <w:spacing w:after="0"/>
              <w:ind w:left="0"/>
              <w:jc w:val="left"/>
              <w:rPr>
                <w:rFonts w:ascii="Arial" w:hAnsi="Arial"/>
                <w:sz w:val="16"/>
                <w:szCs w:val="16"/>
                <w:lang w:val="en-US"/>
              </w:rPr>
            </w:pPr>
          </w:p>
        </w:tc>
      </w:tr>
      <w:tr w:rsidR="00893054" w:rsidRPr="00F159AF" w14:paraId="36A1B2D5" w14:textId="77777777" w:rsidTr="00541D9E">
        <w:tc>
          <w:tcPr>
            <w:tcW w:w="370" w:type="dxa"/>
          </w:tcPr>
          <w:p w14:paraId="3B70DA4E"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3</w:t>
            </w:r>
          </w:p>
        </w:tc>
        <w:tc>
          <w:tcPr>
            <w:tcW w:w="1737" w:type="dxa"/>
          </w:tcPr>
          <w:p w14:paraId="7373B50E" w14:textId="797C0D49" w:rsidR="00893054" w:rsidRPr="00F159AF" w:rsidRDefault="00675595" w:rsidP="00541D9E">
            <w:pPr>
              <w:spacing w:after="0"/>
              <w:ind w:left="0"/>
              <w:jc w:val="left"/>
              <w:rPr>
                <w:rFonts w:ascii="Arial" w:hAnsi="Arial"/>
                <w:sz w:val="16"/>
                <w:szCs w:val="16"/>
                <w:lang w:val="en-US"/>
              </w:rPr>
            </w:pPr>
            <w:r w:rsidRPr="00F159AF">
              <w:rPr>
                <w:rFonts w:ascii="Arial" w:hAnsi="Arial"/>
                <w:sz w:val="16"/>
                <w:szCs w:val="16"/>
                <w:lang w:val="en-US"/>
              </w:rPr>
              <w:t>IPO Vetting T</w:t>
            </w:r>
            <w:r w:rsidR="00893054" w:rsidRPr="00F159AF">
              <w:rPr>
                <w:rFonts w:ascii="Arial" w:hAnsi="Arial"/>
                <w:sz w:val="16"/>
                <w:szCs w:val="16"/>
                <w:lang w:val="en-US"/>
              </w:rPr>
              <w:t>eam</w:t>
            </w:r>
          </w:p>
        </w:tc>
        <w:tc>
          <w:tcPr>
            <w:tcW w:w="1640" w:type="dxa"/>
          </w:tcPr>
          <w:p w14:paraId="38F5C84E" w14:textId="74A5D252" w:rsidR="00893054" w:rsidRPr="00F159AF" w:rsidRDefault="00CF77B5" w:rsidP="00541D9E">
            <w:pPr>
              <w:spacing w:after="0"/>
              <w:ind w:left="0"/>
              <w:jc w:val="left"/>
              <w:rPr>
                <w:rFonts w:ascii="Arial" w:hAnsi="Arial"/>
                <w:sz w:val="16"/>
                <w:szCs w:val="16"/>
                <w:lang w:val="en-US"/>
              </w:rPr>
            </w:pPr>
            <w:r w:rsidRPr="00F159AF">
              <w:rPr>
                <w:rFonts w:ascii="Arial" w:hAnsi="Arial"/>
                <w:sz w:val="16"/>
                <w:szCs w:val="16"/>
                <w:lang w:val="en-US"/>
              </w:rPr>
              <w:t>List</w:t>
            </w:r>
          </w:p>
        </w:tc>
        <w:tc>
          <w:tcPr>
            <w:tcW w:w="1351" w:type="dxa"/>
          </w:tcPr>
          <w:p w14:paraId="481239AB"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N/A</w:t>
            </w:r>
          </w:p>
        </w:tc>
        <w:tc>
          <w:tcPr>
            <w:tcW w:w="5387" w:type="dxa"/>
          </w:tcPr>
          <w:p w14:paraId="7E3B2D15"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Reflects list of active IPO Vetting teams under user management</w:t>
            </w:r>
          </w:p>
          <w:p w14:paraId="3F3D8846" w14:textId="77777777" w:rsidR="00893054" w:rsidRPr="00F159AF" w:rsidRDefault="00893054" w:rsidP="00541D9E">
            <w:pPr>
              <w:spacing w:after="0"/>
              <w:ind w:left="0"/>
              <w:jc w:val="left"/>
              <w:rPr>
                <w:rFonts w:ascii="Arial" w:hAnsi="Arial"/>
                <w:sz w:val="16"/>
                <w:szCs w:val="16"/>
                <w:lang w:val="en-US"/>
              </w:rPr>
            </w:pPr>
          </w:p>
        </w:tc>
      </w:tr>
      <w:tr w:rsidR="00893054" w:rsidRPr="00F159AF" w14:paraId="4CA3FB7C" w14:textId="77777777" w:rsidTr="00541D9E">
        <w:tc>
          <w:tcPr>
            <w:tcW w:w="370" w:type="dxa"/>
          </w:tcPr>
          <w:p w14:paraId="74566134"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4</w:t>
            </w:r>
          </w:p>
        </w:tc>
        <w:tc>
          <w:tcPr>
            <w:tcW w:w="1737" w:type="dxa"/>
          </w:tcPr>
          <w:p w14:paraId="30DC0133" w14:textId="2708AC3C" w:rsidR="00893054" w:rsidRPr="00F159AF" w:rsidRDefault="00675595" w:rsidP="00541D9E">
            <w:pPr>
              <w:spacing w:after="0"/>
              <w:ind w:left="0"/>
              <w:jc w:val="left"/>
              <w:rPr>
                <w:rFonts w:ascii="Arial" w:hAnsi="Arial"/>
                <w:sz w:val="16"/>
                <w:szCs w:val="16"/>
                <w:lang w:val="en-US"/>
              </w:rPr>
            </w:pPr>
            <w:r w:rsidRPr="00F159AF">
              <w:rPr>
                <w:rFonts w:ascii="Arial" w:hAnsi="Arial"/>
                <w:sz w:val="16"/>
                <w:szCs w:val="16"/>
                <w:lang w:val="en-US"/>
              </w:rPr>
              <w:t>SFC-CF T</w:t>
            </w:r>
            <w:r w:rsidR="00893054" w:rsidRPr="00F159AF">
              <w:rPr>
                <w:rFonts w:ascii="Arial" w:hAnsi="Arial"/>
                <w:sz w:val="16"/>
                <w:szCs w:val="16"/>
                <w:lang w:val="en-US"/>
              </w:rPr>
              <w:t>eam</w:t>
            </w:r>
          </w:p>
        </w:tc>
        <w:tc>
          <w:tcPr>
            <w:tcW w:w="1640" w:type="dxa"/>
          </w:tcPr>
          <w:p w14:paraId="0326DE5E" w14:textId="602198C9" w:rsidR="00893054" w:rsidRPr="00F159AF" w:rsidRDefault="00CF77B5" w:rsidP="00541D9E">
            <w:pPr>
              <w:spacing w:after="0"/>
              <w:ind w:left="0"/>
              <w:jc w:val="left"/>
              <w:rPr>
                <w:rFonts w:ascii="Arial" w:hAnsi="Arial"/>
                <w:sz w:val="16"/>
                <w:szCs w:val="16"/>
                <w:lang w:val="en-US"/>
              </w:rPr>
            </w:pPr>
            <w:r w:rsidRPr="00F159AF">
              <w:rPr>
                <w:rFonts w:ascii="Arial" w:hAnsi="Arial"/>
                <w:sz w:val="16"/>
                <w:szCs w:val="16"/>
                <w:lang w:val="en-US"/>
              </w:rPr>
              <w:t>List</w:t>
            </w:r>
          </w:p>
        </w:tc>
        <w:tc>
          <w:tcPr>
            <w:tcW w:w="1351" w:type="dxa"/>
          </w:tcPr>
          <w:p w14:paraId="052D71A7"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N/A</w:t>
            </w:r>
          </w:p>
        </w:tc>
        <w:tc>
          <w:tcPr>
            <w:tcW w:w="5387" w:type="dxa"/>
          </w:tcPr>
          <w:p w14:paraId="3B6DBB4F"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Reflects list of active SFC-CF teams under user management</w:t>
            </w:r>
          </w:p>
          <w:p w14:paraId="7BB79389" w14:textId="77777777" w:rsidR="00893054" w:rsidRPr="00F159AF" w:rsidRDefault="00893054" w:rsidP="00541D9E">
            <w:pPr>
              <w:spacing w:after="0"/>
              <w:ind w:left="0"/>
              <w:jc w:val="left"/>
              <w:rPr>
                <w:rFonts w:ascii="Arial" w:hAnsi="Arial"/>
                <w:sz w:val="16"/>
                <w:szCs w:val="16"/>
                <w:lang w:val="en-US"/>
              </w:rPr>
            </w:pPr>
          </w:p>
        </w:tc>
      </w:tr>
      <w:tr w:rsidR="00893054" w:rsidRPr="00F159AF" w14:paraId="0504ED4D" w14:textId="77777777" w:rsidTr="00541D9E">
        <w:tc>
          <w:tcPr>
            <w:tcW w:w="370" w:type="dxa"/>
          </w:tcPr>
          <w:p w14:paraId="49F3A2AE"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5</w:t>
            </w:r>
          </w:p>
        </w:tc>
        <w:tc>
          <w:tcPr>
            <w:tcW w:w="1737" w:type="dxa"/>
          </w:tcPr>
          <w:p w14:paraId="22B4D6DD" w14:textId="5E3BCBB5"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Unique FINI</w:t>
            </w:r>
            <w:r w:rsidR="00675595" w:rsidRPr="00F159AF">
              <w:rPr>
                <w:rFonts w:ascii="Arial" w:hAnsi="Arial"/>
                <w:sz w:val="16"/>
                <w:szCs w:val="16"/>
                <w:lang w:val="en-US"/>
              </w:rPr>
              <w:t xml:space="preserve"> C</w:t>
            </w:r>
            <w:r w:rsidRPr="00F159AF">
              <w:rPr>
                <w:rFonts w:ascii="Arial" w:hAnsi="Arial"/>
                <w:sz w:val="16"/>
                <w:szCs w:val="16"/>
                <w:lang w:val="en-US"/>
              </w:rPr>
              <w:t>ase #</w:t>
            </w:r>
          </w:p>
        </w:tc>
        <w:tc>
          <w:tcPr>
            <w:tcW w:w="1640" w:type="dxa"/>
          </w:tcPr>
          <w:p w14:paraId="0EA3941C"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System-generated</w:t>
            </w:r>
          </w:p>
        </w:tc>
        <w:tc>
          <w:tcPr>
            <w:tcW w:w="1351" w:type="dxa"/>
          </w:tcPr>
          <w:p w14:paraId="3475B603"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8</w:t>
            </w:r>
          </w:p>
        </w:tc>
        <w:tc>
          <w:tcPr>
            <w:tcW w:w="5387" w:type="dxa"/>
          </w:tcPr>
          <w:p w14:paraId="22D461A4"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Generated after submitting the prior fields and passing system validation. Must be 8 upper alphabetical characters, unique upon each generation. A copy to dashboard function should be provided for this field.</w:t>
            </w:r>
          </w:p>
          <w:p w14:paraId="48B28E2B" w14:textId="77777777" w:rsidR="00893054" w:rsidRPr="00F159AF" w:rsidRDefault="00893054" w:rsidP="00541D9E">
            <w:pPr>
              <w:spacing w:after="0"/>
              <w:ind w:left="0"/>
              <w:jc w:val="left"/>
              <w:rPr>
                <w:rFonts w:ascii="Arial" w:hAnsi="Arial"/>
                <w:sz w:val="16"/>
                <w:szCs w:val="16"/>
                <w:lang w:val="en-US"/>
              </w:rPr>
            </w:pPr>
          </w:p>
        </w:tc>
      </w:tr>
    </w:tbl>
    <w:p w14:paraId="2910691B" w14:textId="77777777" w:rsidR="00893054" w:rsidRPr="00F159AF" w:rsidRDefault="00893054" w:rsidP="00893054">
      <w:pPr>
        <w:ind w:left="0"/>
      </w:pPr>
    </w:p>
    <w:p w14:paraId="57A21D0B" w14:textId="4A4929DD" w:rsidR="003F2ED5" w:rsidRPr="006100B7" w:rsidRDefault="00893054" w:rsidP="00893054">
      <w:pPr>
        <w:ind w:left="0"/>
        <w:rPr>
          <w:sz w:val="20"/>
        </w:rPr>
      </w:pPr>
      <w:r w:rsidRPr="006100B7">
        <w:rPr>
          <w:sz w:val="20"/>
        </w:rPr>
        <w:t xml:space="preserve">The responsible Regulator (HKEX) team will </w:t>
      </w:r>
      <w:r w:rsidR="00201EE9" w:rsidRPr="006100B7">
        <w:rPr>
          <w:sz w:val="20"/>
        </w:rPr>
        <w:t xml:space="preserve">pass </w:t>
      </w:r>
      <w:r w:rsidRPr="006100B7">
        <w:rPr>
          <w:sz w:val="20"/>
        </w:rPr>
        <w:t xml:space="preserve">the </w:t>
      </w:r>
      <w:r w:rsidR="00327374" w:rsidRPr="006100B7">
        <w:rPr>
          <w:sz w:val="20"/>
        </w:rPr>
        <w:t>Unique FINI C</w:t>
      </w:r>
      <w:r w:rsidR="003F2ED5" w:rsidRPr="006100B7">
        <w:rPr>
          <w:sz w:val="20"/>
        </w:rPr>
        <w:t>ase # (Field #5) to the Principal Sponsor offline</w:t>
      </w:r>
      <w:r w:rsidR="004B27CA" w:rsidRPr="006100B7">
        <w:rPr>
          <w:sz w:val="20"/>
        </w:rPr>
        <w:t xml:space="preserve"> through post-hearing Listing Committee’s letter</w:t>
      </w:r>
      <w:r w:rsidR="00732AE3" w:rsidRPr="006100B7">
        <w:rPr>
          <w:sz w:val="20"/>
        </w:rPr>
        <w:t xml:space="preserve">. The Principal Sponsor may use the key </w:t>
      </w:r>
      <w:r w:rsidRPr="006100B7">
        <w:rPr>
          <w:sz w:val="20"/>
        </w:rPr>
        <w:t xml:space="preserve">to unlock access </w:t>
      </w:r>
      <w:r w:rsidR="004B27CA" w:rsidRPr="006100B7">
        <w:rPr>
          <w:sz w:val="20"/>
        </w:rPr>
        <w:t>and complete IPO initiation</w:t>
      </w:r>
      <w:r w:rsidRPr="006100B7">
        <w:rPr>
          <w:sz w:val="20"/>
        </w:rPr>
        <w:t xml:space="preserve"> e-form</w:t>
      </w:r>
      <w:r w:rsidR="00732AE3" w:rsidRPr="006100B7">
        <w:rPr>
          <w:sz w:val="20"/>
        </w:rPr>
        <w:t xml:space="preserve">, or pass the key offline to the Sponsor Counsel to unlock access and </w:t>
      </w:r>
      <w:r w:rsidR="004B27CA" w:rsidRPr="006100B7">
        <w:rPr>
          <w:sz w:val="20"/>
        </w:rPr>
        <w:t>complete the IPO initiation</w:t>
      </w:r>
      <w:r w:rsidR="00732AE3" w:rsidRPr="006100B7">
        <w:rPr>
          <w:sz w:val="20"/>
        </w:rPr>
        <w:t xml:space="preserve"> e-form</w:t>
      </w:r>
      <w:r w:rsidRPr="006100B7">
        <w:rPr>
          <w:sz w:val="20"/>
        </w:rPr>
        <w:t>.</w:t>
      </w:r>
    </w:p>
    <w:p w14:paraId="68A76CD3" w14:textId="77777777" w:rsidR="00732AE3" w:rsidRPr="000961F5" w:rsidRDefault="00732AE3" w:rsidP="00893054">
      <w:pPr>
        <w:ind w:left="0"/>
      </w:pPr>
    </w:p>
    <w:p w14:paraId="410BC67C" w14:textId="77777777" w:rsidR="00893054" w:rsidRPr="000961F5" w:rsidRDefault="00893054" w:rsidP="002E07D6">
      <w:pPr>
        <w:pStyle w:val="ListParagraph"/>
        <w:numPr>
          <w:ilvl w:val="0"/>
          <w:numId w:val="7"/>
        </w:numPr>
        <w:ind w:leftChars="0"/>
        <w:rPr>
          <w:b/>
          <w:lang w:eastAsia="x-none"/>
        </w:rPr>
      </w:pPr>
      <w:r w:rsidRPr="000961F5">
        <w:rPr>
          <w:b/>
          <w:lang w:eastAsia="x-none"/>
        </w:rPr>
        <w:t>Company information</w:t>
      </w:r>
    </w:p>
    <w:p w14:paraId="7BCA6234" w14:textId="77777777" w:rsidR="00893054" w:rsidRPr="000961F5" w:rsidRDefault="00893054" w:rsidP="00893054">
      <w:pPr>
        <w:ind w:left="0"/>
        <w:rPr>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83"/>
        <w:gridCol w:w="1765"/>
        <w:gridCol w:w="1563"/>
        <w:gridCol w:w="1332"/>
        <w:gridCol w:w="5316"/>
      </w:tblGrid>
      <w:tr w:rsidR="00893054" w:rsidRPr="00F159AF" w14:paraId="7D628C9E" w14:textId="77777777" w:rsidTr="00541D9E">
        <w:tc>
          <w:tcPr>
            <w:tcW w:w="483" w:type="dxa"/>
            <w:shd w:val="clear" w:color="auto" w:fill="13426B"/>
          </w:tcPr>
          <w:p w14:paraId="1E2658F5"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w:t>
            </w:r>
          </w:p>
        </w:tc>
        <w:tc>
          <w:tcPr>
            <w:tcW w:w="1765" w:type="dxa"/>
            <w:shd w:val="clear" w:color="auto" w:fill="13426B"/>
          </w:tcPr>
          <w:p w14:paraId="402F706B"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Field name</w:t>
            </w:r>
          </w:p>
        </w:tc>
        <w:tc>
          <w:tcPr>
            <w:tcW w:w="1563" w:type="dxa"/>
            <w:shd w:val="clear" w:color="auto" w:fill="13426B"/>
          </w:tcPr>
          <w:p w14:paraId="76F8824C"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Input method</w:t>
            </w:r>
          </w:p>
        </w:tc>
        <w:tc>
          <w:tcPr>
            <w:tcW w:w="1332" w:type="dxa"/>
            <w:shd w:val="clear" w:color="auto" w:fill="13426B"/>
          </w:tcPr>
          <w:p w14:paraId="36AB9E1D"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Max field length</w:t>
            </w:r>
          </w:p>
        </w:tc>
        <w:tc>
          <w:tcPr>
            <w:tcW w:w="5316" w:type="dxa"/>
            <w:shd w:val="clear" w:color="auto" w:fill="13426B"/>
          </w:tcPr>
          <w:p w14:paraId="70DD85CA"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Notes</w:t>
            </w:r>
          </w:p>
        </w:tc>
      </w:tr>
      <w:tr w:rsidR="00893054" w:rsidRPr="00F159AF" w14:paraId="1FE9BE28" w14:textId="77777777" w:rsidTr="00541D9E">
        <w:tc>
          <w:tcPr>
            <w:tcW w:w="483" w:type="dxa"/>
          </w:tcPr>
          <w:p w14:paraId="48B97B84"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6</w:t>
            </w:r>
          </w:p>
        </w:tc>
        <w:tc>
          <w:tcPr>
            <w:tcW w:w="1765" w:type="dxa"/>
          </w:tcPr>
          <w:p w14:paraId="0EC44302"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Company Name (English Full)</w:t>
            </w:r>
          </w:p>
        </w:tc>
        <w:tc>
          <w:tcPr>
            <w:tcW w:w="1563" w:type="dxa"/>
          </w:tcPr>
          <w:p w14:paraId="1A4B6537"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Non-editable data field</w:t>
            </w:r>
          </w:p>
        </w:tc>
        <w:tc>
          <w:tcPr>
            <w:tcW w:w="1332" w:type="dxa"/>
          </w:tcPr>
          <w:p w14:paraId="5976BF61"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80</w:t>
            </w:r>
          </w:p>
        </w:tc>
        <w:tc>
          <w:tcPr>
            <w:tcW w:w="5316" w:type="dxa"/>
          </w:tcPr>
          <w:p w14:paraId="3B98C242" w14:textId="10D33D14"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Repetition of field #2 output</w:t>
            </w:r>
            <w:r w:rsidR="004B27CA" w:rsidRPr="00F159AF">
              <w:rPr>
                <w:rFonts w:ascii="Arial" w:hAnsi="Arial"/>
                <w:sz w:val="16"/>
                <w:szCs w:val="16"/>
                <w:lang w:val="en-US"/>
              </w:rPr>
              <w:t xml:space="preserve"> (pre-filled)</w:t>
            </w:r>
            <w:r w:rsidRPr="00F159AF">
              <w:rPr>
                <w:rFonts w:ascii="Arial" w:hAnsi="Arial"/>
                <w:sz w:val="16"/>
                <w:szCs w:val="16"/>
                <w:lang w:val="en-US"/>
              </w:rPr>
              <w:t>.</w:t>
            </w:r>
          </w:p>
          <w:p w14:paraId="6E612588" w14:textId="77777777" w:rsidR="00893054" w:rsidRPr="00F159AF" w:rsidRDefault="00893054" w:rsidP="00541D9E">
            <w:pPr>
              <w:spacing w:after="0"/>
              <w:ind w:left="0"/>
              <w:jc w:val="left"/>
              <w:rPr>
                <w:rFonts w:ascii="Arial" w:hAnsi="Arial"/>
                <w:sz w:val="16"/>
                <w:szCs w:val="16"/>
                <w:lang w:val="en-US"/>
              </w:rPr>
            </w:pPr>
          </w:p>
        </w:tc>
      </w:tr>
      <w:tr w:rsidR="00893054" w:rsidRPr="00F159AF" w14:paraId="4F7EF533" w14:textId="77777777" w:rsidTr="00541D9E">
        <w:tc>
          <w:tcPr>
            <w:tcW w:w="483" w:type="dxa"/>
          </w:tcPr>
          <w:p w14:paraId="6530BFCC"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7</w:t>
            </w:r>
          </w:p>
        </w:tc>
        <w:tc>
          <w:tcPr>
            <w:tcW w:w="1765" w:type="dxa"/>
          </w:tcPr>
          <w:p w14:paraId="1A3AE8F3"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Company Name (English Short)</w:t>
            </w:r>
          </w:p>
        </w:tc>
        <w:tc>
          <w:tcPr>
            <w:tcW w:w="1563" w:type="dxa"/>
          </w:tcPr>
          <w:p w14:paraId="61078512"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Text string</w:t>
            </w:r>
          </w:p>
        </w:tc>
        <w:tc>
          <w:tcPr>
            <w:tcW w:w="1332" w:type="dxa"/>
          </w:tcPr>
          <w:p w14:paraId="7888F8B9"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15</w:t>
            </w:r>
          </w:p>
        </w:tc>
        <w:tc>
          <w:tcPr>
            <w:tcW w:w="5316" w:type="dxa"/>
          </w:tcPr>
          <w:p w14:paraId="39BAD4B5" w14:textId="77777777" w:rsidR="00893054" w:rsidRPr="00F159AF" w:rsidRDefault="00893054" w:rsidP="00541D9E">
            <w:pPr>
              <w:spacing w:after="0"/>
              <w:ind w:left="0"/>
              <w:jc w:val="left"/>
              <w:rPr>
                <w:rFonts w:ascii="Arial" w:hAnsi="Arial"/>
                <w:sz w:val="16"/>
                <w:szCs w:val="16"/>
                <w:lang w:val="en-US"/>
              </w:rPr>
            </w:pPr>
          </w:p>
        </w:tc>
      </w:tr>
      <w:tr w:rsidR="00893054" w:rsidRPr="00F159AF" w14:paraId="24293AF1" w14:textId="77777777" w:rsidTr="00541D9E">
        <w:tc>
          <w:tcPr>
            <w:tcW w:w="483" w:type="dxa"/>
          </w:tcPr>
          <w:p w14:paraId="54919060"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7a</w:t>
            </w:r>
          </w:p>
        </w:tc>
        <w:tc>
          <w:tcPr>
            <w:tcW w:w="1765" w:type="dxa"/>
          </w:tcPr>
          <w:p w14:paraId="6F5C8D76"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No Chinese Company Name Indicator</w:t>
            </w:r>
          </w:p>
        </w:tc>
        <w:tc>
          <w:tcPr>
            <w:tcW w:w="1563" w:type="dxa"/>
          </w:tcPr>
          <w:p w14:paraId="4CABD8DC"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Tick box</w:t>
            </w:r>
          </w:p>
        </w:tc>
        <w:tc>
          <w:tcPr>
            <w:tcW w:w="1332" w:type="dxa"/>
          </w:tcPr>
          <w:p w14:paraId="77AB4676"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N/A</w:t>
            </w:r>
          </w:p>
        </w:tc>
        <w:tc>
          <w:tcPr>
            <w:tcW w:w="5316" w:type="dxa"/>
          </w:tcPr>
          <w:p w14:paraId="00BB1535"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To indicate if a company has no Chinese name.</w:t>
            </w:r>
          </w:p>
        </w:tc>
      </w:tr>
      <w:tr w:rsidR="00893054" w:rsidRPr="00F159AF" w14:paraId="19C2F44D" w14:textId="77777777" w:rsidTr="00541D9E">
        <w:tc>
          <w:tcPr>
            <w:tcW w:w="483" w:type="dxa"/>
          </w:tcPr>
          <w:p w14:paraId="5CC6FB3A"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8</w:t>
            </w:r>
          </w:p>
        </w:tc>
        <w:tc>
          <w:tcPr>
            <w:tcW w:w="1765" w:type="dxa"/>
          </w:tcPr>
          <w:p w14:paraId="58A0D6F1"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Company Name (Chinese Full)</w:t>
            </w:r>
          </w:p>
        </w:tc>
        <w:tc>
          <w:tcPr>
            <w:tcW w:w="1563" w:type="dxa"/>
          </w:tcPr>
          <w:p w14:paraId="2D62CF3E"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Text string</w:t>
            </w:r>
          </w:p>
        </w:tc>
        <w:tc>
          <w:tcPr>
            <w:tcW w:w="1332" w:type="dxa"/>
          </w:tcPr>
          <w:p w14:paraId="42B54262"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80</w:t>
            </w:r>
          </w:p>
        </w:tc>
        <w:tc>
          <w:tcPr>
            <w:tcW w:w="5316" w:type="dxa"/>
          </w:tcPr>
          <w:p w14:paraId="3EC080AB"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Mandatory field</w:t>
            </w:r>
          </w:p>
          <w:p w14:paraId="7A14FC81"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Traditional and Simplified Chinese characters allowed.</w:t>
            </w:r>
          </w:p>
          <w:p w14:paraId="1227DFA5" w14:textId="77777777" w:rsidR="00893054" w:rsidRPr="00F159AF" w:rsidRDefault="00893054" w:rsidP="00541D9E">
            <w:pPr>
              <w:spacing w:after="0"/>
              <w:ind w:left="0"/>
              <w:jc w:val="left"/>
              <w:rPr>
                <w:rFonts w:ascii="Arial" w:hAnsi="Arial"/>
                <w:sz w:val="16"/>
                <w:szCs w:val="16"/>
                <w:lang w:val="en-US"/>
              </w:rPr>
            </w:pPr>
          </w:p>
          <w:p w14:paraId="1EBB7D4F"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Function disabled if No Chinese Company Name Indicator (Field #7a) = TRUE</w:t>
            </w:r>
          </w:p>
        </w:tc>
      </w:tr>
      <w:tr w:rsidR="00893054" w:rsidRPr="00F159AF" w14:paraId="7644A4A6" w14:textId="77777777" w:rsidTr="00541D9E">
        <w:tc>
          <w:tcPr>
            <w:tcW w:w="483" w:type="dxa"/>
          </w:tcPr>
          <w:p w14:paraId="6722F514"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9</w:t>
            </w:r>
          </w:p>
        </w:tc>
        <w:tc>
          <w:tcPr>
            <w:tcW w:w="1765" w:type="dxa"/>
          </w:tcPr>
          <w:p w14:paraId="4320E891"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Company Name (Chinese Short)</w:t>
            </w:r>
          </w:p>
        </w:tc>
        <w:tc>
          <w:tcPr>
            <w:tcW w:w="1563" w:type="dxa"/>
          </w:tcPr>
          <w:p w14:paraId="6086D685"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Text string</w:t>
            </w:r>
          </w:p>
        </w:tc>
        <w:tc>
          <w:tcPr>
            <w:tcW w:w="1332" w:type="dxa"/>
          </w:tcPr>
          <w:p w14:paraId="2FE08FF9"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8</w:t>
            </w:r>
          </w:p>
        </w:tc>
        <w:tc>
          <w:tcPr>
            <w:tcW w:w="5316" w:type="dxa"/>
          </w:tcPr>
          <w:p w14:paraId="55000D43"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Mandatory field</w:t>
            </w:r>
          </w:p>
          <w:p w14:paraId="7E0999F4"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Traditional and Simplified Chinese characters allowed.</w:t>
            </w:r>
          </w:p>
          <w:p w14:paraId="516424F1" w14:textId="77777777" w:rsidR="00893054" w:rsidRPr="00F159AF" w:rsidRDefault="00893054" w:rsidP="00541D9E">
            <w:pPr>
              <w:spacing w:after="0"/>
              <w:ind w:left="0"/>
              <w:jc w:val="left"/>
              <w:rPr>
                <w:rFonts w:ascii="Arial" w:hAnsi="Arial"/>
                <w:sz w:val="16"/>
                <w:szCs w:val="16"/>
                <w:lang w:val="en-US"/>
              </w:rPr>
            </w:pPr>
          </w:p>
          <w:p w14:paraId="09EA22C5"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Function disabled if No Chinese Company Name Indicator (Field #7a) = TRUE</w:t>
            </w:r>
            <w:r w:rsidRPr="00F159AF" w:rsidDel="008E040A">
              <w:rPr>
                <w:rFonts w:ascii="Arial" w:hAnsi="Arial"/>
                <w:sz w:val="16"/>
                <w:szCs w:val="16"/>
                <w:lang w:val="en-US"/>
              </w:rPr>
              <w:t xml:space="preserve"> </w:t>
            </w:r>
          </w:p>
        </w:tc>
      </w:tr>
      <w:tr w:rsidR="00893054" w:rsidRPr="00F159AF" w14:paraId="1B656FDC" w14:textId="77777777" w:rsidTr="00541D9E">
        <w:tc>
          <w:tcPr>
            <w:tcW w:w="483" w:type="dxa"/>
          </w:tcPr>
          <w:p w14:paraId="426D6047"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9a</w:t>
            </w:r>
          </w:p>
        </w:tc>
        <w:tc>
          <w:tcPr>
            <w:tcW w:w="1765" w:type="dxa"/>
          </w:tcPr>
          <w:p w14:paraId="791353E3"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Relaunched Deal Indicator</w:t>
            </w:r>
          </w:p>
        </w:tc>
        <w:tc>
          <w:tcPr>
            <w:tcW w:w="1563" w:type="dxa"/>
          </w:tcPr>
          <w:p w14:paraId="75863255"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Tick box</w:t>
            </w:r>
          </w:p>
        </w:tc>
        <w:tc>
          <w:tcPr>
            <w:tcW w:w="1332" w:type="dxa"/>
          </w:tcPr>
          <w:p w14:paraId="3845E549"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N/A</w:t>
            </w:r>
          </w:p>
        </w:tc>
        <w:tc>
          <w:tcPr>
            <w:tcW w:w="5316" w:type="dxa"/>
          </w:tcPr>
          <w:p w14:paraId="6C79E57A"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To mark whether this is a relaunched deal.</w:t>
            </w:r>
          </w:p>
        </w:tc>
      </w:tr>
      <w:tr w:rsidR="00893054" w:rsidRPr="00F159AF" w14:paraId="16EE86DE" w14:textId="77777777" w:rsidTr="00541D9E">
        <w:tc>
          <w:tcPr>
            <w:tcW w:w="483" w:type="dxa"/>
          </w:tcPr>
          <w:p w14:paraId="1D810C30"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10</w:t>
            </w:r>
          </w:p>
        </w:tc>
        <w:tc>
          <w:tcPr>
            <w:tcW w:w="1765" w:type="dxa"/>
          </w:tcPr>
          <w:p w14:paraId="7ABD48ED"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Stock Code</w:t>
            </w:r>
          </w:p>
        </w:tc>
        <w:tc>
          <w:tcPr>
            <w:tcW w:w="1563" w:type="dxa"/>
          </w:tcPr>
          <w:p w14:paraId="4AA3B4D7"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####0</w:t>
            </w:r>
          </w:p>
        </w:tc>
        <w:tc>
          <w:tcPr>
            <w:tcW w:w="1332" w:type="dxa"/>
          </w:tcPr>
          <w:p w14:paraId="055D88FB"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5</w:t>
            </w:r>
          </w:p>
        </w:tc>
        <w:tc>
          <w:tcPr>
            <w:tcW w:w="5316" w:type="dxa"/>
          </w:tcPr>
          <w:p w14:paraId="705CB5BC"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Must be an integer between 1-99999.</w:t>
            </w:r>
          </w:p>
          <w:p w14:paraId="2FB4E21D"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If Field #9a = blank, must not be the duplicate stock code from stock master</w:t>
            </w:r>
          </w:p>
          <w:p w14:paraId="49532CE7" w14:textId="77777777" w:rsidR="00893054" w:rsidRPr="00F159AF" w:rsidRDefault="00893054" w:rsidP="00541D9E">
            <w:pPr>
              <w:ind w:left="0"/>
              <w:rPr>
                <w:rFonts w:ascii="Arial" w:hAnsi="Arial"/>
                <w:sz w:val="16"/>
                <w:szCs w:val="16"/>
                <w:lang w:val="en-US"/>
              </w:rPr>
            </w:pPr>
            <w:r w:rsidRPr="00F159AF">
              <w:rPr>
                <w:rFonts w:ascii="Arial" w:hAnsi="Arial"/>
                <w:sz w:val="16"/>
                <w:szCs w:val="16"/>
                <w:lang w:val="en-US"/>
              </w:rPr>
              <w:t>If Field #9a = tick, no duplication check</w:t>
            </w:r>
          </w:p>
        </w:tc>
      </w:tr>
      <w:tr w:rsidR="00893054" w:rsidRPr="00F159AF" w14:paraId="2D5B07D6" w14:textId="77777777" w:rsidTr="00541D9E">
        <w:tc>
          <w:tcPr>
            <w:tcW w:w="483" w:type="dxa"/>
          </w:tcPr>
          <w:p w14:paraId="57B8AA2B"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12</w:t>
            </w:r>
          </w:p>
        </w:tc>
        <w:tc>
          <w:tcPr>
            <w:tcW w:w="1765" w:type="dxa"/>
          </w:tcPr>
          <w:p w14:paraId="62652450"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ISIN</w:t>
            </w:r>
          </w:p>
        </w:tc>
        <w:tc>
          <w:tcPr>
            <w:tcW w:w="1563" w:type="dxa"/>
          </w:tcPr>
          <w:p w14:paraId="5D2EF218"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Text string</w:t>
            </w:r>
          </w:p>
        </w:tc>
        <w:tc>
          <w:tcPr>
            <w:tcW w:w="1332" w:type="dxa"/>
          </w:tcPr>
          <w:p w14:paraId="6D0A652C"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12</w:t>
            </w:r>
          </w:p>
        </w:tc>
        <w:tc>
          <w:tcPr>
            <w:tcW w:w="5316" w:type="dxa"/>
          </w:tcPr>
          <w:p w14:paraId="42D83CC0" w14:textId="6E835AB3"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Optional field</w:t>
            </w:r>
            <w:r w:rsidR="004B27CA" w:rsidRPr="00F159AF">
              <w:rPr>
                <w:rFonts w:ascii="Arial" w:hAnsi="Arial"/>
                <w:sz w:val="16"/>
                <w:szCs w:val="16"/>
                <w:lang w:val="en-US"/>
              </w:rPr>
              <w:t xml:space="preserve"> </w:t>
            </w:r>
          </w:p>
          <w:p w14:paraId="7C9F5DA6"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Must be exactly 12 characters</w:t>
            </w:r>
          </w:p>
          <w:p w14:paraId="08D8A996" w14:textId="4C54445C"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 xml:space="preserve">If Field #9a = </w:t>
            </w:r>
            <w:r w:rsidR="00B60A45" w:rsidRPr="00F159AF">
              <w:rPr>
                <w:rFonts w:ascii="Arial" w:hAnsi="Arial"/>
                <w:sz w:val="16"/>
                <w:szCs w:val="16"/>
                <w:lang w:val="en-US"/>
              </w:rPr>
              <w:t>!</w:t>
            </w:r>
            <w:r w:rsidR="003119FD" w:rsidRPr="00F159AF">
              <w:rPr>
                <w:rFonts w:ascii="Arial" w:hAnsi="Arial"/>
                <w:sz w:val="16"/>
                <w:szCs w:val="16"/>
                <w:lang w:val="en-US"/>
              </w:rPr>
              <w:t>TRUE</w:t>
            </w:r>
            <w:r w:rsidRPr="00F159AF">
              <w:rPr>
                <w:rFonts w:ascii="Arial" w:hAnsi="Arial"/>
                <w:sz w:val="16"/>
                <w:szCs w:val="16"/>
                <w:lang w:val="en-US"/>
              </w:rPr>
              <w:t>, must not be the duplicate ISIN from stock master</w:t>
            </w:r>
          </w:p>
          <w:p w14:paraId="7AEE91C4" w14:textId="328E8AF4" w:rsidR="00893054" w:rsidRPr="00F159AF" w:rsidRDefault="00893054" w:rsidP="003119FD">
            <w:pPr>
              <w:spacing w:after="0"/>
              <w:ind w:left="0"/>
              <w:jc w:val="left"/>
              <w:rPr>
                <w:rFonts w:ascii="Arial" w:hAnsi="Arial"/>
                <w:sz w:val="16"/>
                <w:szCs w:val="16"/>
                <w:lang w:val="en-US"/>
              </w:rPr>
            </w:pPr>
            <w:r w:rsidRPr="00F159AF">
              <w:rPr>
                <w:rFonts w:ascii="Arial" w:hAnsi="Arial"/>
                <w:sz w:val="16"/>
                <w:szCs w:val="16"/>
                <w:lang w:val="en-US"/>
              </w:rPr>
              <w:t xml:space="preserve">If Field #9a = </w:t>
            </w:r>
            <w:r w:rsidR="003119FD" w:rsidRPr="00F159AF">
              <w:rPr>
                <w:rFonts w:ascii="Arial" w:hAnsi="Arial"/>
                <w:sz w:val="16"/>
                <w:szCs w:val="16"/>
                <w:lang w:val="en-US"/>
              </w:rPr>
              <w:t>TRUE</w:t>
            </w:r>
            <w:r w:rsidRPr="00F159AF">
              <w:rPr>
                <w:rFonts w:ascii="Arial" w:hAnsi="Arial"/>
                <w:sz w:val="16"/>
                <w:szCs w:val="16"/>
                <w:lang w:val="en-US"/>
              </w:rPr>
              <w:t>, no duplication check</w:t>
            </w:r>
          </w:p>
        </w:tc>
      </w:tr>
      <w:tr w:rsidR="00893054" w:rsidRPr="00F159AF" w14:paraId="31BF5B7E" w14:textId="77777777" w:rsidTr="00541D9E">
        <w:tc>
          <w:tcPr>
            <w:tcW w:w="483" w:type="dxa"/>
          </w:tcPr>
          <w:p w14:paraId="18486B7F"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11</w:t>
            </w:r>
          </w:p>
        </w:tc>
        <w:tc>
          <w:tcPr>
            <w:tcW w:w="1765" w:type="dxa"/>
          </w:tcPr>
          <w:p w14:paraId="2D5096F1"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Place of Incorporation</w:t>
            </w:r>
          </w:p>
        </w:tc>
        <w:tc>
          <w:tcPr>
            <w:tcW w:w="1563" w:type="dxa"/>
          </w:tcPr>
          <w:p w14:paraId="07BB710C" w14:textId="41578188" w:rsidR="00893054" w:rsidRPr="00F159AF" w:rsidRDefault="00CF77B5" w:rsidP="00541D9E">
            <w:pPr>
              <w:spacing w:after="0"/>
              <w:ind w:left="0"/>
              <w:jc w:val="left"/>
              <w:rPr>
                <w:rFonts w:ascii="Arial" w:hAnsi="Arial"/>
                <w:sz w:val="16"/>
                <w:szCs w:val="16"/>
                <w:lang w:val="en-US"/>
              </w:rPr>
            </w:pPr>
            <w:r w:rsidRPr="00F159AF">
              <w:rPr>
                <w:rFonts w:ascii="Arial" w:hAnsi="Arial"/>
                <w:sz w:val="16"/>
                <w:szCs w:val="16"/>
                <w:lang w:val="en-US"/>
              </w:rPr>
              <w:t>List</w:t>
            </w:r>
          </w:p>
          <w:p w14:paraId="3CEC9680"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(single selection)</w:t>
            </w:r>
          </w:p>
        </w:tc>
        <w:tc>
          <w:tcPr>
            <w:tcW w:w="1332" w:type="dxa"/>
          </w:tcPr>
          <w:p w14:paraId="5B568EBB"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40 (for free text)</w:t>
            </w:r>
          </w:p>
        </w:tc>
        <w:tc>
          <w:tcPr>
            <w:tcW w:w="5316" w:type="dxa"/>
          </w:tcPr>
          <w:p w14:paraId="22AE7ACC" w14:textId="1B67A313"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 xml:space="preserve">With the following choices in the specified order (top 4 </w:t>
            </w:r>
            <w:r w:rsidR="002A29DC" w:rsidRPr="00F159AF">
              <w:rPr>
                <w:rFonts w:ascii="Arial" w:hAnsi="Arial"/>
                <w:b/>
                <w:sz w:val="16"/>
                <w:szCs w:val="16"/>
                <w:lang w:val="en-US"/>
              </w:rPr>
              <w:t>in bold</w:t>
            </w:r>
            <w:r w:rsidR="002A29DC" w:rsidRPr="00F159AF">
              <w:rPr>
                <w:rFonts w:ascii="Arial" w:hAnsi="Arial"/>
                <w:sz w:val="16"/>
                <w:szCs w:val="16"/>
                <w:lang w:val="en-US"/>
              </w:rPr>
              <w:t xml:space="preserve"> </w:t>
            </w:r>
            <w:r w:rsidRPr="00F159AF">
              <w:rPr>
                <w:rFonts w:ascii="Arial" w:hAnsi="Arial"/>
                <w:sz w:val="16"/>
                <w:szCs w:val="16"/>
                <w:lang w:val="en-US"/>
              </w:rPr>
              <w:t>are most common):</w:t>
            </w:r>
            <w:r w:rsidR="00500CFD" w:rsidRPr="00F159AF">
              <w:rPr>
                <w:rFonts w:ascii="Arial" w:hAnsi="Arial"/>
                <w:sz w:val="16"/>
                <w:szCs w:val="16"/>
                <w:lang w:val="en-US"/>
              </w:rPr>
              <w:t xml:space="preserve"> </w:t>
            </w:r>
          </w:p>
          <w:p w14:paraId="1AA995F0" w14:textId="77777777" w:rsidR="00893054" w:rsidRPr="00F159AF" w:rsidRDefault="00893054" w:rsidP="00541D9E">
            <w:pPr>
              <w:spacing w:after="0"/>
              <w:ind w:left="0"/>
              <w:jc w:val="left"/>
              <w:rPr>
                <w:rFonts w:ascii="Arial" w:hAnsi="Arial"/>
                <w:sz w:val="16"/>
                <w:szCs w:val="16"/>
                <w:lang w:val="en-US"/>
              </w:rPr>
            </w:pPr>
          </w:p>
          <w:tbl>
            <w:tblPr>
              <w:tblStyle w:val="TableGrid"/>
              <w:tblW w:w="0" w:type="auto"/>
              <w:tblLook w:val="04A0" w:firstRow="1" w:lastRow="0" w:firstColumn="1" w:lastColumn="0" w:noHBand="0" w:noVBand="1"/>
            </w:tblPr>
            <w:tblGrid>
              <w:gridCol w:w="2529"/>
              <w:gridCol w:w="2561"/>
            </w:tblGrid>
            <w:tr w:rsidR="009541E5" w:rsidRPr="00F159AF" w14:paraId="09FD7D26" w14:textId="77777777" w:rsidTr="00541D9E">
              <w:tc>
                <w:tcPr>
                  <w:tcW w:w="2529" w:type="dxa"/>
                </w:tcPr>
                <w:p w14:paraId="76E9EA02" w14:textId="77777777" w:rsidR="009541E5" w:rsidRPr="00F159AF" w:rsidRDefault="009541E5" w:rsidP="00060B7F">
                  <w:pPr>
                    <w:framePr w:hSpace="180" w:wrap="around" w:vAnchor="text" w:hAnchor="text" w:y="1"/>
                    <w:spacing w:after="0"/>
                    <w:ind w:left="0"/>
                    <w:suppressOverlap/>
                    <w:jc w:val="left"/>
                    <w:rPr>
                      <w:b/>
                      <w:lang w:val="en-US"/>
                    </w:rPr>
                  </w:pPr>
                  <w:r w:rsidRPr="00F159AF">
                    <w:rPr>
                      <w:b/>
                      <w:lang w:val="en-US"/>
                    </w:rPr>
                    <w:t>Bermuda</w:t>
                  </w:r>
                </w:p>
              </w:tc>
              <w:tc>
                <w:tcPr>
                  <w:tcW w:w="2561" w:type="dxa"/>
                </w:tcPr>
                <w:p w14:paraId="06C3360E" w14:textId="77777777" w:rsidR="009541E5" w:rsidRPr="00F159AF" w:rsidRDefault="009541E5" w:rsidP="00060B7F">
                  <w:pPr>
                    <w:framePr w:hSpace="180" w:wrap="around" w:vAnchor="text" w:hAnchor="text" w:y="1"/>
                    <w:spacing w:after="0"/>
                    <w:ind w:left="0"/>
                    <w:suppressOverlap/>
                    <w:jc w:val="left"/>
                    <w:rPr>
                      <w:lang w:val="en-US"/>
                    </w:rPr>
                  </w:pPr>
                  <w:r w:rsidRPr="00F159AF">
                    <w:rPr>
                      <w:lang w:val="en-US"/>
                    </w:rPr>
                    <w:t>England</w:t>
                  </w:r>
                  <w:r w:rsidRPr="00F159AF" w:rsidDel="007D4657">
                    <w:rPr>
                      <w:lang w:val="en-US"/>
                    </w:rPr>
                    <w:t xml:space="preserve"> </w:t>
                  </w:r>
                </w:p>
              </w:tc>
            </w:tr>
            <w:tr w:rsidR="009541E5" w:rsidRPr="00F159AF" w14:paraId="49FE82B3" w14:textId="77777777" w:rsidTr="00541D9E">
              <w:tc>
                <w:tcPr>
                  <w:tcW w:w="2529" w:type="dxa"/>
                </w:tcPr>
                <w:p w14:paraId="5CB6C7E9" w14:textId="77777777" w:rsidR="009541E5" w:rsidRPr="00F159AF" w:rsidRDefault="009541E5" w:rsidP="00060B7F">
                  <w:pPr>
                    <w:framePr w:hSpace="180" w:wrap="around" w:vAnchor="text" w:hAnchor="text" w:y="1"/>
                    <w:spacing w:after="0"/>
                    <w:ind w:left="0"/>
                    <w:suppressOverlap/>
                    <w:jc w:val="left"/>
                    <w:rPr>
                      <w:b/>
                      <w:lang w:val="en-US"/>
                    </w:rPr>
                  </w:pPr>
                  <w:r w:rsidRPr="00F159AF">
                    <w:rPr>
                      <w:b/>
                      <w:lang w:val="en-US"/>
                    </w:rPr>
                    <w:t>Cayman Islands</w:t>
                  </w:r>
                </w:p>
              </w:tc>
              <w:tc>
                <w:tcPr>
                  <w:tcW w:w="2561" w:type="dxa"/>
                </w:tcPr>
                <w:p w14:paraId="6B201CD2" w14:textId="77777777" w:rsidR="009541E5" w:rsidRPr="00F159AF" w:rsidRDefault="009541E5" w:rsidP="00060B7F">
                  <w:pPr>
                    <w:framePr w:hSpace="180" w:wrap="around" w:vAnchor="text" w:hAnchor="text" w:y="1"/>
                    <w:spacing w:after="0"/>
                    <w:ind w:left="0"/>
                    <w:suppressOverlap/>
                    <w:jc w:val="left"/>
                    <w:rPr>
                      <w:lang w:val="en-US"/>
                    </w:rPr>
                  </w:pPr>
                  <w:r w:rsidRPr="00F159AF">
                    <w:rPr>
                      <w:lang w:val="en-US"/>
                    </w:rPr>
                    <w:t>Israel</w:t>
                  </w:r>
                </w:p>
              </w:tc>
            </w:tr>
            <w:tr w:rsidR="009541E5" w:rsidRPr="00F159AF" w14:paraId="6511969D" w14:textId="77777777" w:rsidTr="00541D9E">
              <w:tc>
                <w:tcPr>
                  <w:tcW w:w="2529" w:type="dxa"/>
                </w:tcPr>
                <w:p w14:paraId="43E8E1C5" w14:textId="77777777" w:rsidR="009541E5" w:rsidRPr="00F159AF" w:rsidRDefault="009541E5" w:rsidP="00060B7F">
                  <w:pPr>
                    <w:framePr w:hSpace="180" w:wrap="around" w:vAnchor="text" w:hAnchor="text" w:y="1"/>
                    <w:spacing w:after="0"/>
                    <w:ind w:left="0"/>
                    <w:suppressOverlap/>
                    <w:jc w:val="left"/>
                    <w:rPr>
                      <w:b/>
                      <w:lang w:val="en-US"/>
                    </w:rPr>
                  </w:pPr>
                  <w:r w:rsidRPr="00F159AF">
                    <w:rPr>
                      <w:b/>
                      <w:lang w:val="en-US"/>
                    </w:rPr>
                    <w:t>Hong Kong, China</w:t>
                  </w:r>
                </w:p>
              </w:tc>
              <w:tc>
                <w:tcPr>
                  <w:tcW w:w="2561" w:type="dxa"/>
                </w:tcPr>
                <w:p w14:paraId="582A2D1D" w14:textId="77777777" w:rsidR="009541E5" w:rsidRPr="00F159AF" w:rsidRDefault="009541E5" w:rsidP="00060B7F">
                  <w:pPr>
                    <w:framePr w:hSpace="180" w:wrap="around" w:vAnchor="text" w:hAnchor="text" w:y="1"/>
                    <w:spacing w:after="0"/>
                    <w:ind w:left="0"/>
                    <w:suppressOverlap/>
                    <w:jc w:val="left"/>
                    <w:rPr>
                      <w:lang w:val="en-US"/>
                    </w:rPr>
                  </w:pPr>
                  <w:r w:rsidRPr="00F159AF">
                    <w:rPr>
                      <w:lang w:val="en-US"/>
                    </w:rPr>
                    <w:t>Italy</w:t>
                  </w:r>
                </w:p>
              </w:tc>
            </w:tr>
            <w:tr w:rsidR="009541E5" w:rsidRPr="00F159AF" w14:paraId="533EF2F7" w14:textId="77777777" w:rsidTr="00541D9E">
              <w:tc>
                <w:tcPr>
                  <w:tcW w:w="2529" w:type="dxa"/>
                </w:tcPr>
                <w:p w14:paraId="6ECBE025" w14:textId="77777777" w:rsidR="009541E5" w:rsidRPr="00F159AF" w:rsidRDefault="009541E5" w:rsidP="00060B7F">
                  <w:pPr>
                    <w:framePr w:hSpace="180" w:wrap="around" w:vAnchor="text" w:hAnchor="text" w:y="1"/>
                    <w:spacing w:after="0"/>
                    <w:ind w:left="0"/>
                    <w:suppressOverlap/>
                    <w:jc w:val="left"/>
                    <w:rPr>
                      <w:b/>
                      <w:lang w:val="en-US"/>
                    </w:rPr>
                  </w:pPr>
                  <w:r w:rsidRPr="00F159AF">
                    <w:rPr>
                      <w:b/>
                      <w:lang w:val="en-US"/>
                    </w:rPr>
                    <w:t>People’s Republic of China</w:t>
                  </w:r>
                </w:p>
              </w:tc>
              <w:tc>
                <w:tcPr>
                  <w:tcW w:w="2561" w:type="dxa"/>
                </w:tcPr>
                <w:p w14:paraId="1E62E6DA" w14:textId="77777777" w:rsidR="009541E5" w:rsidRPr="00F159AF" w:rsidRDefault="009541E5" w:rsidP="00060B7F">
                  <w:pPr>
                    <w:framePr w:hSpace="180" w:wrap="around" w:vAnchor="text" w:hAnchor="text" w:y="1"/>
                    <w:spacing w:after="0"/>
                    <w:ind w:left="0"/>
                    <w:suppressOverlap/>
                    <w:jc w:val="left"/>
                    <w:rPr>
                      <w:lang w:val="en-US"/>
                    </w:rPr>
                  </w:pPr>
                  <w:r w:rsidRPr="00F159AF">
                    <w:rPr>
                      <w:lang w:val="en-US"/>
                    </w:rPr>
                    <w:t>Japan</w:t>
                  </w:r>
                </w:p>
              </w:tc>
            </w:tr>
            <w:tr w:rsidR="009541E5" w:rsidRPr="00F159AF" w14:paraId="561C8BFE" w14:textId="77777777" w:rsidTr="00541D9E">
              <w:tc>
                <w:tcPr>
                  <w:tcW w:w="2529" w:type="dxa"/>
                </w:tcPr>
                <w:p w14:paraId="30FBC94B" w14:textId="77777777" w:rsidR="009541E5" w:rsidRPr="00F159AF" w:rsidRDefault="009541E5" w:rsidP="00060B7F">
                  <w:pPr>
                    <w:framePr w:hSpace="180" w:wrap="around" w:vAnchor="text" w:hAnchor="text" w:y="1"/>
                    <w:spacing w:after="0"/>
                    <w:ind w:left="0"/>
                    <w:suppressOverlap/>
                    <w:jc w:val="left"/>
                    <w:rPr>
                      <w:lang w:val="en-US"/>
                    </w:rPr>
                  </w:pPr>
                  <w:r w:rsidRPr="00F159AF">
                    <w:rPr>
                      <w:lang w:val="en-US"/>
                    </w:rPr>
                    <w:t>Australia</w:t>
                  </w:r>
                </w:p>
              </w:tc>
              <w:tc>
                <w:tcPr>
                  <w:tcW w:w="2561" w:type="dxa"/>
                </w:tcPr>
                <w:p w14:paraId="46661ABD" w14:textId="77777777" w:rsidR="009541E5" w:rsidRPr="00F159AF" w:rsidRDefault="009541E5" w:rsidP="00060B7F">
                  <w:pPr>
                    <w:framePr w:hSpace="180" w:wrap="around" w:vAnchor="text" w:hAnchor="text" w:y="1"/>
                    <w:spacing w:after="0"/>
                    <w:ind w:left="0"/>
                    <w:suppressOverlap/>
                    <w:jc w:val="left"/>
                    <w:rPr>
                      <w:lang w:val="en-US"/>
                    </w:rPr>
                  </w:pPr>
                  <w:r w:rsidRPr="00F159AF">
                    <w:rPr>
                      <w:lang w:val="en-US"/>
                    </w:rPr>
                    <w:t>Jersey</w:t>
                  </w:r>
                </w:p>
              </w:tc>
            </w:tr>
            <w:tr w:rsidR="009541E5" w:rsidRPr="00F159AF" w14:paraId="556EF204" w14:textId="77777777" w:rsidTr="00541D9E">
              <w:tc>
                <w:tcPr>
                  <w:tcW w:w="2529" w:type="dxa"/>
                </w:tcPr>
                <w:p w14:paraId="2033661E" w14:textId="77777777" w:rsidR="009541E5" w:rsidRPr="00F159AF" w:rsidRDefault="009541E5" w:rsidP="00060B7F">
                  <w:pPr>
                    <w:framePr w:hSpace="180" w:wrap="around" w:vAnchor="text" w:hAnchor="text" w:y="1"/>
                    <w:spacing w:after="0"/>
                    <w:ind w:left="0"/>
                    <w:suppressOverlap/>
                    <w:jc w:val="left"/>
                    <w:rPr>
                      <w:lang w:val="en-US"/>
                    </w:rPr>
                  </w:pPr>
                  <w:r w:rsidRPr="00F159AF">
                    <w:rPr>
                      <w:lang w:val="en-US"/>
                    </w:rPr>
                    <w:t>British Virgin Islands</w:t>
                  </w:r>
                </w:p>
              </w:tc>
              <w:tc>
                <w:tcPr>
                  <w:tcW w:w="2561" w:type="dxa"/>
                </w:tcPr>
                <w:p w14:paraId="6EE15461" w14:textId="77777777" w:rsidR="009541E5" w:rsidRPr="00F159AF" w:rsidRDefault="009541E5" w:rsidP="00060B7F">
                  <w:pPr>
                    <w:framePr w:hSpace="180" w:wrap="around" w:vAnchor="text" w:hAnchor="text" w:y="1"/>
                    <w:spacing w:after="0"/>
                    <w:ind w:left="0"/>
                    <w:suppressOverlap/>
                    <w:jc w:val="left"/>
                    <w:rPr>
                      <w:lang w:val="en-US"/>
                    </w:rPr>
                  </w:pPr>
                  <w:r w:rsidRPr="00F159AF">
                    <w:rPr>
                      <w:lang w:val="en-US"/>
                    </w:rPr>
                    <w:t>Luxembourg</w:t>
                  </w:r>
                </w:p>
              </w:tc>
            </w:tr>
            <w:tr w:rsidR="009541E5" w:rsidRPr="00F159AF" w14:paraId="5B27867C" w14:textId="77777777" w:rsidTr="00541D9E">
              <w:tc>
                <w:tcPr>
                  <w:tcW w:w="2529" w:type="dxa"/>
                </w:tcPr>
                <w:p w14:paraId="1C476922" w14:textId="77777777" w:rsidR="009541E5" w:rsidRPr="00F159AF" w:rsidRDefault="009541E5" w:rsidP="00060B7F">
                  <w:pPr>
                    <w:framePr w:hSpace="180" w:wrap="around" w:vAnchor="text" w:hAnchor="text" w:y="1"/>
                    <w:spacing w:after="0"/>
                    <w:ind w:left="0"/>
                    <w:suppressOverlap/>
                    <w:jc w:val="left"/>
                    <w:rPr>
                      <w:lang w:val="en-US"/>
                    </w:rPr>
                  </w:pPr>
                  <w:r w:rsidRPr="00F159AF">
                    <w:rPr>
                      <w:lang w:val="en-US"/>
                    </w:rPr>
                    <w:t>Canada – Alberta</w:t>
                  </w:r>
                </w:p>
              </w:tc>
              <w:tc>
                <w:tcPr>
                  <w:tcW w:w="2561" w:type="dxa"/>
                </w:tcPr>
                <w:p w14:paraId="7A99037B" w14:textId="77777777" w:rsidR="009541E5" w:rsidRPr="00F159AF" w:rsidRDefault="009541E5" w:rsidP="00060B7F">
                  <w:pPr>
                    <w:framePr w:hSpace="180" w:wrap="around" w:vAnchor="text" w:hAnchor="text" w:y="1"/>
                    <w:spacing w:after="0"/>
                    <w:ind w:left="0"/>
                    <w:suppressOverlap/>
                    <w:jc w:val="left"/>
                    <w:rPr>
                      <w:lang w:val="en-US"/>
                    </w:rPr>
                  </w:pPr>
                  <w:r w:rsidRPr="00F159AF">
                    <w:rPr>
                      <w:lang w:val="en-US"/>
                    </w:rPr>
                    <w:t>Singapore</w:t>
                  </w:r>
                </w:p>
              </w:tc>
            </w:tr>
            <w:tr w:rsidR="009541E5" w:rsidRPr="00F159AF" w14:paraId="054E1C8D" w14:textId="77777777" w:rsidTr="00541D9E">
              <w:tc>
                <w:tcPr>
                  <w:tcW w:w="2529" w:type="dxa"/>
                </w:tcPr>
                <w:p w14:paraId="165F262E" w14:textId="77777777" w:rsidR="009541E5" w:rsidRPr="00F159AF" w:rsidRDefault="009541E5" w:rsidP="00060B7F">
                  <w:pPr>
                    <w:framePr w:hSpace="180" w:wrap="around" w:vAnchor="text" w:hAnchor="text" w:y="1"/>
                    <w:spacing w:after="0"/>
                    <w:ind w:left="0"/>
                    <w:suppressOverlap/>
                    <w:jc w:val="left"/>
                    <w:rPr>
                      <w:lang w:val="en-US"/>
                    </w:rPr>
                  </w:pPr>
                  <w:r w:rsidRPr="00F159AF">
                    <w:rPr>
                      <w:lang w:val="en-US"/>
                    </w:rPr>
                    <w:t>Canada – British Columbia</w:t>
                  </w:r>
                </w:p>
              </w:tc>
              <w:tc>
                <w:tcPr>
                  <w:tcW w:w="2561" w:type="dxa"/>
                </w:tcPr>
                <w:p w14:paraId="5B487219" w14:textId="1E32501E" w:rsidR="009541E5" w:rsidRPr="00F159AF" w:rsidRDefault="009541E5" w:rsidP="00060B7F">
                  <w:pPr>
                    <w:framePr w:hSpace="180" w:wrap="around" w:vAnchor="text" w:hAnchor="text" w:y="1"/>
                    <w:spacing w:after="0"/>
                    <w:ind w:left="0"/>
                    <w:suppressOverlap/>
                    <w:jc w:val="left"/>
                    <w:rPr>
                      <w:lang w:val="en-US"/>
                    </w:rPr>
                  </w:pPr>
                  <w:r w:rsidRPr="00F159AF">
                    <w:rPr>
                      <w:lang w:val="en-US"/>
                    </w:rPr>
                    <w:t>US - Delaware</w:t>
                  </w:r>
                </w:p>
              </w:tc>
            </w:tr>
            <w:tr w:rsidR="009541E5" w:rsidRPr="00F159AF" w14:paraId="4372CF8E" w14:textId="77777777" w:rsidTr="00541D9E">
              <w:tc>
                <w:tcPr>
                  <w:tcW w:w="2529" w:type="dxa"/>
                </w:tcPr>
                <w:p w14:paraId="20A9FD2E" w14:textId="77777777" w:rsidR="009541E5" w:rsidRPr="00F159AF" w:rsidRDefault="009541E5" w:rsidP="00060B7F">
                  <w:pPr>
                    <w:framePr w:hSpace="180" w:wrap="around" w:vAnchor="text" w:hAnchor="text" w:y="1"/>
                    <w:spacing w:after="0"/>
                    <w:ind w:left="0"/>
                    <w:suppressOverlap/>
                    <w:jc w:val="left"/>
                    <w:rPr>
                      <w:lang w:val="en-US"/>
                    </w:rPr>
                  </w:pPr>
                  <w:r w:rsidRPr="00F159AF">
                    <w:rPr>
                      <w:lang w:val="en-US"/>
                    </w:rPr>
                    <w:lastRenderedPageBreak/>
                    <w:t>Canada – Ontario</w:t>
                  </w:r>
                </w:p>
              </w:tc>
              <w:tc>
                <w:tcPr>
                  <w:tcW w:w="2561" w:type="dxa"/>
                </w:tcPr>
                <w:p w14:paraId="34628AC7" w14:textId="410A926B" w:rsidR="009541E5" w:rsidRPr="00F159AF" w:rsidRDefault="009541E5" w:rsidP="00060B7F">
                  <w:pPr>
                    <w:framePr w:hSpace="180" w:wrap="around" w:vAnchor="text" w:hAnchor="text" w:y="1"/>
                    <w:spacing w:after="0"/>
                    <w:ind w:left="0"/>
                    <w:suppressOverlap/>
                    <w:jc w:val="left"/>
                    <w:rPr>
                      <w:lang w:val="en-US"/>
                    </w:rPr>
                  </w:pPr>
                  <w:r w:rsidRPr="00F159AF">
                    <w:rPr>
                      <w:lang w:val="en-US"/>
                    </w:rPr>
                    <w:t>Others (prompt free text box)</w:t>
                  </w:r>
                </w:p>
              </w:tc>
            </w:tr>
          </w:tbl>
          <w:p w14:paraId="26915D91" w14:textId="77777777" w:rsidR="00893054" w:rsidRPr="00F159AF" w:rsidRDefault="00893054" w:rsidP="00541D9E">
            <w:pPr>
              <w:spacing w:after="0"/>
              <w:ind w:left="0"/>
              <w:jc w:val="left"/>
              <w:rPr>
                <w:rFonts w:ascii="Arial" w:hAnsi="Arial"/>
                <w:sz w:val="16"/>
                <w:szCs w:val="16"/>
                <w:lang w:val="en-US"/>
              </w:rPr>
            </w:pPr>
          </w:p>
        </w:tc>
      </w:tr>
      <w:tr w:rsidR="00893054" w:rsidRPr="00F159AF" w14:paraId="5B92CD4B" w14:textId="77777777" w:rsidTr="00541D9E">
        <w:tc>
          <w:tcPr>
            <w:tcW w:w="483" w:type="dxa"/>
          </w:tcPr>
          <w:p w14:paraId="1525C61F"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lastRenderedPageBreak/>
              <w:t>15</w:t>
            </w:r>
          </w:p>
        </w:tc>
        <w:tc>
          <w:tcPr>
            <w:tcW w:w="1765" w:type="dxa"/>
          </w:tcPr>
          <w:p w14:paraId="652E4277"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Principal Place of Business in Hong Kong</w:t>
            </w:r>
          </w:p>
        </w:tc>
        <w:tc>
          <w:tcPr>
            <w:tcW w:w="1563" w:type="dxa"/>
          </w:tcPr>
          <w:p w14:paraId="3AB8B9B4"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Text string</w:t>
            </w:r>
          </w:p>
        </w:tc>
        <w:tc>
          <w:tcPr>
            <w:tcW w:w="1332" w:type="dxa"/>
          </w:tcPr>
          <w:p w14:paraId="5BB90C80" w14:textId="77777777" w:rsidR="00893054" w:rsidRPr="00F159AF" w:rsidRDefault="00893054" w:rsidP="00541D9E">
            <w:pPr>
              <w:spacing w:after="39"/>
              <w:ind w:left="0"/>
              <w:rPr>
                <w:rFonts w:ascii="Arial" w:hAnsi="Arial"/>
                <w:sz w:val="16"/>
                <w:szCs w:val="16"/>
              </w:rPr>
            </w:pPr>
            <w:r w:rsidRPr="00F159AF">
              <w:rPr>
                <w:rFonts w:ascii="Arial" w:hAnsi="Arial"/>
                <w:sz w:val="16"/>
                <w:szCs w:val="16"/>
              </w:rPr>
              <w:t>40 * 4</w:t>
            </w:r>
          </w:p>
        </w:tc>
        <w:tc>
          <w:tcPr>
            <w:tcW w:w="5316" w:type="dxa"/>
          </w:tcPr>
          <w:p w14:paraId="652169BB" w14:textId="77777777" w:rsidR="00893054" w:rsidRPr="00F159AF" w:rsidRDefault="00893054" w:rsidP="00541D9E">
            <w:pPr>
              <w:spacing w:after="39"/>
              <w:ind w:left="0"/>
              <w:rPr>
                <w:rFonts w:ascii="Arial" w:hAnsi="Arial"/>
                <w:sz w:val="16"/>
                <w:szCs w:val="16"/>
              </w:rPr>
            </w:pPr>
            <w:r w:rsidRPr="00F159AF">
              <w:rPr>
                <w:rFonts w:ascii="Arial" w:hAnsi="Arial"/>
                <w:sz w:val="16"/>
                <w:szCs w:val="16"/>
              </w:rPr>
              <w:t>Should appear as four text boxes, each limited to forty characters. 1</w:t>
            </w:r>
            <w:r w:rsidRPr="00F159AF">
              <w:rPr>
                <w:rFonts w:ascii="Arial" w:hAnsi="Arial"/>
                <w:sz w:val="16"/>
                <w:szCs w:val="16"/>
                <w:vertAlign w:val="superscript"/>
              </w:rPr>
              <w:t>st</w:t>
            </w:r>
            <w:r w:rsidRPr="00F159AF">
              <w:rPr>
                <w:rFonts w:ascii="Arial" w:hAnsi="Arial"/>
                <w:sz w:val="16"/>
                <w:szCs w:val="16"/>
              </w:rPr>
              <w:t xml:space="preserve"> + 2</w:t>
            </w:r>
            <w:r w:rsidRPr="00F159AF">
              <w:rPr>
                <w:rFonts w:ascii="Arial" w:hAnsi="Arial"/>
                <w:sz w:val="16"/>
                <w:szCs w:val="16"/>
                <w:vertAlign w:val="superscript"/>
              </w:rPr>
              <w:t>nd</w:t>
            </w:r>
            <w:r w:rsidRPr="00F159AF">
              <w:rPr>
                <w:rFonts w:ascii="Arial" w:hAnsi="Arial"/>
                <w:sz w:val="16"/>
                <w:szCs w:val="16"/>
              </w:rPr>
              <w:t xml:space="preserve"> boxes should be mandatory, and the 3</w:t>
            </w:r>
            <w:r w:rsidRPr="00F159AF">
              <w:rPr>
                <w:rFonts w:ascii="Arial" w:hAnsi="Arial"/>
                <w:sz w:val="16"/>
                <w:szCs w:val="16"/>
                <w:vertAlign w:val="superscript"/>
              </w:rPr>
              <w:t>rd</w:t>
            </w:r>
            <w:r w:rsidRPr="00F159AF">
              <w:rPr>
                <w:rFonts w:ascii="Arial" w:hAnsi="Arial"/>
                <w:sz w:val="16"/>
                <w:szCs w:val="16"/>
              </w:rPr>
              <w:t xml:space="preserve"> + 4</w:t>
            </w:r>
            <w:r w:rsidRPr="00F159AF">
              <w:rPr>
                <w:rFonts w:ascii="Arial" w:hAnsi="Arial"/>
                <w:sz w:val="16"/>
                <w:szCs w:val="16"/>
                <w:vertAlign w:val="superscript"/>
              </w:rPr>
              <w:t>th</w:t>
            </w:r>
            <w:r w:rsidRPr="00F159AF">
              <w:rPr>
                <w:rFonts w:ascii="Arial" w:hAnsi="Arial"/>
                <w:sz w:val="16"/>
                <w:szCs w:val="16"/>
              </w:rPr>
              <w:t xml:space="preserve"> optional.</w:t>
            </w:r>
          </w:p>
          <w:p w14:paraId="4DE225F7" w14:textId="7352A788" w:rsidR="00893054" w:rsidRPr="00F159AF" w:rsidRDefault="00893054" w:rsidP="00541D9E">
            <w:pPr>
              <w:spacing w:after="39"/>
              <w:ind w:left="0"/>
              <w:rPr>
                <w:rFonts w:ascii="Arial" w:hAnsi="Arial"/>
                <w:sz w:val="16"/>
                <w:szCs w:val="16"/>
              </w:rPr>
            </w:pPr>
          </w:p>
          <w:p w14:paraId="44F20557" w14:textId="22F929E3" w:rsidR="00B60A45" w:rsidRPr="00F159AF" w:rsidRDefault="00B60A45" w:rsidP="00541D9E">
            <w:pPr>
              <w:spacing w:after="39"/>
              <w:ind w:left="0"/>
              <w:rPr>
                <w:rFonts w:ascii="Arial" w:hAnsi="Arial"/>
                <w:sz w:val="16"/>
                <w:szCs w:val="16"/>
              </w:rPr>
            </w:pPr>
            <w:r w:rsidRPr="00F159AF">
              <w:rPr>
                <w:rFonts w:ascii="Arial" w:hAnsi="Arial"/>
                <w:sz w:val="16"/>
                <w:szCs w:val="16"/>
              </w:rPr>
              <w:t>The first line should be prefilled (but editable) using the value of Field #6.</w:t>
            </w:r>
          </w:p>
          <w:p w14:paraId="3678AA18" w14:textId="77777777" w:rsidR="00B60A45" w:rsidRPr="00F159AF" w:rsidRDefault="00B60A45" w:rsidP="00541D9E">
            <w:pPr>
              <w:spacing w:after="39"/>
              <w:ind w:left="0"/>
              <w:rPr>
                <w:rFonts w:ascii="Arial" w:hAnsi="Arial"/>
                <w:sz w:val="16"/>
                <w:szCs w:val="16"/>
              </w:rPr>
            </w:pPr>
          </w:p>
          <w:p w14:paraId="77D7584F" w14:textId="7EF68498" w:rsidR="00893054" w:rsidRPr="00F159AF" w:rsidRDefault="00893054" w:rsidP="00541D9E">
            <w:pPr>
              <w:spacing w:after="39"/>
              <w:ind w:left="0"/>
              <w:rPr>
                <w:rFonts w:ascii="Arial" w:hAnsi="Arial"/>
                <w:sz w:val="16"/>
                <w:szCs w:val="16"/>
              </w:rPr>
            </w:pPr>
            <w:r w:rsidRPr="00F159AF">
              <w:rPr>
                <w:rFonts w:ascii="Arial" w:hAnsi="Arial"/>
                <w:sz w:val="16"/>
                <w:szCs w:val="16"/>
              </w:rPr>
              <w:t>Hint text:</w:t>
            </w:r>
          </w:p>
          <w:p w14:paraId="1B63B7E7" w14:textId="77777777" w:rsidR="00893054" w:rsidRPr="00F159AF" w:rsidRDefault="00893054" w:rsidP="00541D9E">
            <w:pPr>
              <w:spacing w:after="39"/>
              <w:ind w:left="0"/>
              <w:rPr>
                <w:rFonts w:ascii="Arial" w:hAnsi="Arial"/>
                <w:sz w:val="16"/>
                <w:szCs w:val="16"/>
              </w:rPr>
            </w:pPr>
            <w:r w:rsidRPr="00F159AF">
              <w:rPr>
                <w:rFonts w:ascii="Arial" w:hAnsi="Arial"/>
                <w:sz w:val="16"/>
                <w:szCs w:val="16"/>
              </w:rPr>
              <w:t>"The first line should be the company's full name, and the second to fourth lines should be the company's business address".</w:t>
            </w:r>
          </w:p>
        </w:tc>
      </w:tr>
      <w:tr w:rsidR="00893054" w:rsidRPr="00F159AF" w14:paraId="2CD7214D" w14:textId="77777777" w:rsidTr="00541D9E">
        <w:tc>
          <w:tcPr>
            <w:tcW w:w="483" w:type="dxa"/>
          </w:tcPr>
          <w:p w14:paraId="29DA8ED0"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15a</w:t>
            </w:r>
          </w:p>
        </w:tc>
        <w:tc>
          <w:tcPr>
            <w:tcW w:w="1765" w:type="dxa"/>
          </w:tcPr>
          <w:p w14:paraId="40A58FDD"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Company Logo</w:t>
            </w:r>
          </w:p>
        </w:tc>
        <w:tc>
          <w:tcPr>
            <w:tcW w:w="1563" w:type="dxa"/>
          </w:tcPr>
          <w:p w14:paraId="2A8CE402"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File upload</w:t>
            </w:r>
          </w:p>
        </w:tc>
        <w:tc>
          <w:tcPr>
            <w:tcW w:w="1332" w:type="dxa"/>
          </w:tcPr>
          <w:p w14:paraId="7A13E894" w14:textId="77777777" w:rsidR="00893054" w:rsidRPr="00F159AF" w:rsidRDefault="00893054" w:rsidP="00541D9E">
            <w:pPr>
              <w:spacing w:after="39"/>
              <w:ind w:left="0"/>
              <w:rPr>
                <w:rFonts w:ascii="Arial" w:hAnsi="Arial"/>
                <w:sz w:val="16"/>
                <w:szCs w:val="16"/>
              </w:rPr>
            </w:pPr>
            <w:r w:rsidRPr="00F159AF">
              <w:rPr>
                <w:rFonts w:ascii="Arial" w:hAnsi="Arial"/>
                <w:sz w:val="16"/>
                <w:szCs w:val="16"/>
              </w:rPr>
              <w:t>N/A</w:t>
            </w:r>
          </w:p>
        </w:tc>
        <w:tc>
          <w:tcPr>
            <w:tcW w:w="5316" w:type="dxa"/>
          </w:tcPr>
          <w:p w14:paraId="68CE7D62" w14:textId="77777777" w:rsidR="00893054" w:rsidRPr="00F159AF" w:rsidRDefault="00893054" w:rsidP="002E07D6">
            <w:pPr>
              <w:pStyle w:val="ListParagraph"/>
              <w:numPr>
                <w:ilvl w:val="0"/>
                <w:numId w:val="15"/>
              </w:numPr>
              <w:spacing w:after="0"/>
              <w:ind w:leftChars="0" w:left="357" w:hanging="357"/>
              <w:rPr>
                <w:rFonts w:ascii="Arial" w:eastAsia="DengXian" w:hAnsi="Arial"/>
                <w:sz w:val="16"/>
                <w:szCs w:val="16"/>
              </w:rPr>
            </w:pPr>
            <w:r w:rsidRPr="00F159AF">
              <w:rPr>
                <w:rFonts w:ascii="Arial" w:eastAsia="DengXian" w:hAnsi="Arial"/>
                <w:sz w:val="16"/>
                <w:szCs w:val="16"/>
              </w:rPr>
              <w:t>Optional field</w:t>
            </w:r>
          </w:p>
          <w:p w14:paraId="54AD101C" w14:textId="77777777" w:rsidR="00893054" w:rsidRPr="00F159AF" w:rsidRDefault="00893054" w:rsidP="002E07D6">
            <w:pPr>
              <w:pStyle w:val="ListParagraph"/>
              <w:numPr>
                <w:ilvl w:val="0"/>
                <w:numId w:val="15"/>
              </w:numPr>
              <w:spacing w:after="0"/>
              <w:ind w:leftChars="0" w:left="357" w:hanging="357"/>
              <w:rPr>
                <w:rFonts w:ascii="Arial" w:eastAsia="DengXian" w:hAnsi="Arial"/>
                <w:sz w:val="16"/>
                <w:szCs w:val="16"/>
              </w:rPr>
            </w:pPr>
            <w:r w:rsidRPr="00F159AF">
              <w:rPr>
                <w:rFonts w:ascii="Arial" w:eastAsia="DengXian" w:hAnsi="Arial"/>
                <w:sz w:val="16"/>
                <w:szCs w:val="16"/>
              </w:rPr>
              <w:t>JPEG / PNG only</w:t>
            </w:r>
          </w:p>
          <w:p w14:paraId="0E4FF783" w14:textId="77777777" w:rsidR="00893054" w:rsidRPr="00F159AF" w:rsidRDefault="00893054" w:rsidP="002E07D6">
            <w:pPr>
              <w:pStyle w:val="ListParagraph"/>
              <w:numPr>
                <w:ilvl w:val="0"/>
                <w:numId w:val="15"/>
              </w:numPr>
              <w:spacing w:after="0"/>
              <w:ind w:leftChars="0" w:left="357" w:hanging="357"/>
              <w:rPr>
                <w:rFonts w:ascii="Arial" w:eastAsia="DengXian" w:hAnsi="Arial"/>
                <w:sz w:val="16"/>
                <w:szCs w:val="16"/>
              </w:rPr>
            </w:pPr>
            <w:r w:rsidRPr="00F159AF">
              <w:rPr>
                <w:rFonts w:ascii="Arial" w:eastAsia="DengXian" w:hAnsi="Arial"/>
                <w:sz w:val="16"/>
                <w:szCs w:val="16"/>
              </w:rPr>
              <w:t>File size limit: 10mb</w:t>
            </w:r>
          </w:p>
        </w:tc>
      </w:tr>
    </w:tbl>
    <w:p w14:paraId="5425501A" w14:textId="387A59AA" w:rsidR="00893054" w:rsidRDefault="00893054" w:rsidP="00893054">
      <w:pPr>
        <w:ind w:left="0"/>
        <w:rPr>
          <w:lang w:eastAsia="x-none"/>
        </w:rPr>
      </w:pPr>
    </w:p>
    <w:p w14:paraId="48CEA706" w14:textId="77777777" w:rsidR="005B58B9" w:rsidRPr="00F159AF" w:rsidRDefault="005B58B9" w:rsidP="00893054">
      <w:pPr>
        <w:ind w:left="0"/>
        <w:rPr>
          <w:lang w:eastAsia="x-none"/>
        </w:rPr>
      </w:pPr>
    </w:p>
    <w:p w14:paraId="367EDA13" w14:textId="77777777" w:rsidR="00893054" w:rsidRPr="00F159AF" w:rsidRDefault="00893054" w:rsidP="002E07D6">
      <w:pPr>
        <w:pStyle w:val="ListParagraph"/>
        <w:numPr>
          <w:ilvl w:val="0"/>
          <w:numId w:val="7"/>
        </w:numPr>
        <w:ind w:leftChars="0"/>
        <w:rPr>
          <w:b/>
          <w:lang w:eastAsia="x-none"/>
        </w:rPr>
      </w:pPr>
      <w:r w:rsidRPr="00F159AF">
        <w:rPr>
          <w:b/>
          <w:lang w:eastAsia="x-none"/>
        </w:rPr>
        <w:t>Type of listing</w:t>
      </w:r>
    </w:p>
    <w:p w14:paraId="3B80E292" w14:textId="77777777" w:rsidR="00893054" w:rsidRPr="00F159AF" w:rsidRDefault="00893054" w:rsidP="00893054">
      <w:pPr>
        <w:ind w:left="0"/>
        <w:rPr>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83"/>
        <w:gridCol w:w="1702"/>
        <w:gridCol w:w="1496"/>
        <w:gridCol w:w="1417"/>
        <w:gridCol w:w="5361"/>
      </w:tblGrid>
      <w:tr w:rsidR="00893054" w:rsidRPr="00F159AF" w14:paraId="029FFA53" w14:textId="77777777" w:rsidTr="00541D9E">
        <w:tc>
          <w:tcPr>
            <w:tcW w:w="483" w:type="dxa"/>
            <w:shd w:val="clear" w:color="auto" w:fill="13426B"/>
          </w:tcPr>
          <w:p w14:paraId="5A80C272"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w:t>
            </w:r>
          </w:p>
        </w:tc>
        <w:tc>
          <w:tcPr>
            <w:tcW w:w="1702" w:type="dxa"/>
            <w:shd w:val="clear" w:color="auto" w:fill="13426B"/>
          </w:tcPr>
          <w:p w14:paraId="18B06D3A"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Field name</w:t>
            </w:r>
          </w:p>
        </w:tc>
        <w:tc>
          <w:tcPr>
            <w:tcW w:w="1496" w:type="dxa"/>
            <w:shd w:val="clear" w:color="auto" w:fill="13426B"/>
          </w:tcPr>
          <w:p w14:paraId="435B0D6E"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Input method</w:t>
            </w:r>
          </w:p>
        </w:tc>
        <w:tc>
          <w:tcPr>
            <w:tcW w:w="1417" w:type="dxa"/>
            <w:shd w:val="clear" w:color="auto" w:fill="13426B"/>
          </w:tcPr>
          <w:p w14:paraId="171F1A1E"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Max field length</w:t>
            </w:r>
          </w:p>
        </w:tc>
        <w:tc>
          <w:tcPr>
            <w:tcW w:w="5361" w:type="dxa"/>
            <w:shd w:val="clear" w:color="auto" w:fill="13426B"/>
          </w:tcPr>
          <w:p w14:paraId="1F39AC9E"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Notes</w:t>
            </w:r>
          </w:p>
        </w:tc>
      </w:tr>
      <w:tr w:rsidR="00893054" w:rsidRPr="00F159AF" w14:paraId="1CF20674" w14:textId="77777777" w:rsidTr="00541D9E">
        <w:tc>
          <w:tcPr>
            <w:tcW w:w="483" w:type="dxa"/>
          </w:tcPr>
          <w:p w14:paraId="4E52FC39"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16</w:t>
            </w:r>
          </w:p>
        </w:tc>
        <w:tc>
          <w:tcPr>
            <w:tcW w:w="1702" w:type="dxa"/>
          </w:tcPr>
          <w:p w14:paraId="60A2E7C8"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Offering Type</w:t>
            </w:r>
          </w:p>
        </w:tc>
        <w:tc>
          <w:tcPr>
            <w:tcW w:w="1496" w:type="dxa"/>
          </w:tcPr>
          <w:p w14:paraId="64A2C2AA" w14:textId="6C406708" w:rsidR="00893054" w:rsidRPr="00F159AF" w:rsidRDefault="00CF77B5" w:rsidP="00541D9E">
            <w:pPr>
              <w:spacing w:after="0"/>
              <w:ind w:left="0"/>
              <w:jc w:val="left"/>
              <w:rPr>
                <w:rFonts w:ascii="Arial" w:hAnsi="Arial"/>
                <w:sz w:val="16"/>
                <w:szCs w:val="16"/>
                <w:lang w:val="en-US"/>
              </w:rPr>
            </w:pPr>
            <w:r w:rsidRPr="00F159AF">
              <w:rPr>
                <w:rFonts w:ascii="Arial" w:hAnsi="Arial"/>
                <w:sz w:val="16"/>
                <w:szCs w:val="16"/>
                <w:lang w:val="en-US"/>
              </w:rPr>
              <w:t>List</w:t>
            </w:r>
          </w:p>
          <w:p w14:paraId="5312D9E2"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(single selection)</w:t>
            </w:r>
          </w:p>
        </w:tc>
        <w:tc>
          <w:tcPr>
            <w:tcW w:w="1417" w:type="dxa"/>
          </w:tcPr>
          <w:p w14:paraId="153DA30C" w14:textId="77777777" w:rsidR="00893054" w:rsidRPr="00F159AF" w:rsidRDefault="00893054" w:rsidP="00541D9E">
            <w:pPr>
              <w:spacing w:after="39"/>
              <w:ind w:left="0"/>
              <w:rPr>
                <w:rFonts w:ascii="Arial" w:hAnsi="Arial"/>
                <w:sz w:val="16"/>
                <w:szCs w:val="16"/>
              </w:rPr>
            </w:pPr>
            <w:r w:rsidRPr="00F159AF">
              <w:rPr>
                <w:rFonts w:ascii="Arial" w:hAnsi="Arial"/>
                <w:sz w:val="16"/>
                <w:szCs w:val="16"/>
              </w:rPr>
              <w:t>N/A</w:t>
            </w:r>
          </w:p>
        </w:tc>
        <w:tc>
          <w:tcPr>
            <w:tcW w:w="5361" w:type="dxa"/>
          </w:tcPr>
          <w:p w14:paraId="78A4C511" w14:textId="77777777" w:rsidR="00893054" w:rsidRPr="00F159AF" w:rsidRDefault="00893054" w:rsidP="00541D9E">
            <w:pPr>
              <w:spacing w:after="39"/>
              <w:ind w:left="0"/>
              <w:rPr>
                <w:rFonts w:ascii="Arial" w:hAnsi="Arial"/>
                <w:sz w:val="16"/>
                <w:szCs w:val="16"/>
              </w:rPr>
            </w:pPr>
            <w:r w:rsidRPr="00F159AF">
              <w:rPr>
                <w:rFonts w:ascii="Arial" w:hAnsi="Arial"/>
                <w:sz w:val="16"/>
                <w:szCs w:val="16"/>
              </w:rPr>
              <w:t>With the following choices in the specified order:</w:t>
            </w:r>
          </w:p>
          <w:p w14:paraId="642928D7" w14:textId="77777777" w:rsidR="00893054" w:rsidRPr="00F159AF" w:rsidRDefault="00893054" w:rsidP="00541D9E">
            <w:pPr>
              <w:spacing w:after="39"/>
              <w:ind w:left="0"/>
              <w:rPr>
                <w:rFonts w:ascii="Arial" w:hAnsi="Arial"/>
                <w:sz w:val="16"/>
                <w:szCs w:val="16"/>
              </w:rPr>
            </w:pPr>
          </w:p>
          <w:tbl>
            <w:tblPr>
              <w:tblStyle w:val="TableGrid"/>
              <w:tblW w:w="0" w:type="auto"/>
              <w:tblLook w:val="04A0" w:firstRow="1" w:lastRow="0" w:firstColumn="1" w:lastColumn="0" w:noHBand="0" w:noVBand="1"/>
            </w:tblPr>
            <w:tblGrid>
              <w:gridCol w:w="4252"/>
            </w:tblGrid>
            <w:tr w:rsidR="00893054" w:rsidRPr="00F159AF" w14:paraId="0D41844F" w14:textId="77777777" w:rsidTr="00541D9E">
              <w:tc>
                <w:tcPr>
                  <w:tcW w:w="4252" w:type="dxa"/>
                </w:tcPr>
                <w:p w14:paraId="1A10B020"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Global offer (placing and public offer) [DEFAULT]</w:t>
                  </w:r>
                </w:p>
              </w:tc>
            </w:tr>
            <w:tr w:rsidR="00893054" w:rsidRPr="00F159AF" w14:paraId="5B780958" w14:textId="77777777" w:rsidTr="00541D9E">
              <w:tc>
                <w:tcPr>
                  <w:tcW w:w="4252" w:type="dxa"/>
                </w:tcPr>
                <w:p w14:paraId="257D8585"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By placing only</w:t>
                  </w:r>
                </w:p>
              </w:tc>
            </w:tr>
            <w:tr w:rsidR="00893054" w:rsidRPr="00F159AF" w14:paraId="7A818E59" w14:textId="77777777" w:rsidTr="00541D9E">
              <w:tc>
                <w:tcPr>
                  <w:tcW w:w="4252" w:type="dxa"/>
                </w:tcPr>
                <w:p w14:paraId="270B607E"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By public offer only</w:t>
                  </w:r>
                </w:p>
              </w:tc>
            </w:tr>
            <w:tr w:rsidR="00893054" w:rsidRPr="00F159AF" w14:paraId="21EE6D93" w14:textId="77777777" w:rsidTr="00541D9E">
              <w:tc>
                <w:tcPr>
                  <w:tcW w:w="4252" w:type="dxa"/>
                </w:tcPr>
                <w:p w14:paraId="573EDE99"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By introduction</w:t>
                  </w:r>
                </w:p>
              </w:tc>
            </w:tr>
            <w:tr w:rsidR="002742F3" w:rsidRPr="00F159AF" w14:paraId="00CFBA47" w14:textId="77777777" w:rsidTr="00541D9E">
              <w:tc>
                <w:tcPr>
                  <w:tcW w:w="4252" w:type="dxa"/>
                </w:tcPr>
                <w:p w14:paraId="3AA5AC4C" w14:textId="6A334105" w:rsidR="002742F3" w:rsidRPr="00F159AF" w:rsidRDefault="00BE7776" w:rsidP="00060B7F">
                  <w:pPr>
                    <w:framePr w:hSpace="180" w:wrap="around" w:vAnchor="text" w:hAnchor="text" w:y="1"/>
                    <w:spacing w:after="0"/>
                    <w:ind w:left="0"/>
                    <w:suppressOverlap/>
                    <w:jc w:val="left"/>
                    <w:rPr>
                      <w:lang w:val="en-US"/>
                    </w:rPr>
                  </w:pPr>
                  <w:r w:rsidRPr="00F159AF">
                    <w:t>Transfer from GEM</w:t>
                  </w:r>
                  <w:r w:rsidR="002742F3" w:rsidRPr="00F159AF">
                    <w:rPr>
                      <w:lang w:val="en-US"/>
                    </w:rPr>
                    <w:t xml:space="preserve"> </w:t>
                  </w:r>
                </w:p>
              </w:tc>
            </w:tr>
          </w:tbl>
          <w:p w14:paraId="52EE59A6" w14:textId="77777777" w:rsidR="00893054" w:rsidRPr="00F159AF" w:rsidRDefault="00893054" w:rsidP="00541D9E">
            <w:pPr>
              <w:spacing w:after="0"/>
              <w:ind w:left="0"/>
              <w:jc w:val="left"/>
              <w:rPr>
                <w:rFonts w:ascii="Arial" w:hAnsi="Arial"/>
                <w:sz w:val="16"/>
                <w:szCs w:val="16"/>
                <w:lang w:val="en-US"/>
              </w:rPr>
            </w:pPr>
          </w:p>
        </w:tc>
      </w:tr>
      <w:tr w:rsidR="00893054" w:rsidRPr="00F159AF" w14:paraId="116B06F5" w14:textId="77777777" w:rsidTr="00541D9E">
        <w:tc>
          <w:tcPr>
            <w:tcW w:w="483" w:type="dxa"/>
          </w:tcPr>
          <w:p w14:paraId="0BEE5F1E"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17</w:t>
            </w:r>
          </w:p>
        </w:tc>
        <w:tc>
          <w:tcPr>
            <w:tcW w:w="1702" w:type="dxa"/>
          </w:tcPr>
          <w:p w14:paraId="52C3C69B"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Securities to be Listed</w:t>
            </w:r>
          </w:p>
        </w:tc>
        <w:tc>
          <w:tcPr>
            <w:tcW w:w="1496" w:type="dxa"/>
          </w:tcPr>
          <w:p w14:paraId="3BA717CD" w14:textId="3A676403" w:rsidR="00893054" w:rsidRPr="00F159AF" w:rsidRDefault="00CF77B5" w:rsidP="00541D9E">
            <w:pPr>
              <w:spacing w:after="0"/>
              <w:ind w:left="0"/>
              <w:jc w:val="left"/>
              <w:rPr>
                <w:rFonts w:ascii="Arial" w:hAnsi="Arial"/>
                <w:sz w:val="16"/>
                <w:szCs w:val="16"/>
                <w:lang w:val="en-US"/>
              </w:rPr>
            </w:pPr>
            <w:r w:rsidRPr="00F159AF">
              <w:rPr>
                <w:rFonts w:ascii="Arial" w:hAnsi="Arial"/>
                <w:sz w:val="16"/>
                <w:szCs w:val="16"/>
                <w:lang w:val="en-US"/>
              </w:rPr>
              <w:t>List</w:t>
            </w:r>
          </w:p>
          <w:p w14:paraId="1448F81B"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(single selection)</w:t>
            </w:r>
          </w:p>
        </w:tc>
        <w:tc>
          <w:tcPr>
            <w:tcW w:w="1417" w:type="dxa"/>
          </w:tcPr>
          <w:p w14:paraId="4E62D51C" w14:textId="77777777" w:rsidR="00893054" w:rsidRPr="00F159AF" w:rsidRDefault="00893054" w:rsidP="00541D9E">
            <w:pPr>
              <w:spacing w:after="39"/>
              <w:ind w:left="0"/>
              <w:rPr>
                <w:rFonts w:ascii="Arial" w:hAnsi="Arial"/>
                <w:sz w:val="16"/>
                <w:szCs w:val="16"/>
              </w:rPr>
            </w:pPr>
            <w:r w:rsidRPr="00F159AF">
              <w:rPr>
                <w:rFonts w:ascii="Arial" w:hAnsi="Arial"/>
                <w:sz w:val="16"/>
                <w:szCs w:val="16"/>
                <w:lang w:val="en-US"/>
              </w:rPr>
              <w:t>80 (for free text)</w:t>
            </w:r>
          </w:p>
        </w:tc>
        <w:tc>
          <w:tcPr>
            <w:tcW w:w="5361" w:type="dxa"/>
          </w:tcPr>
          <w:p w14:paraId="409680F1" w14:textId="45CDA624"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With the following choices in the specified order:</w:t>
            </w:r>
          </w:p>
          <w:p w14:paraId="68DD7B5C" w14:textId="77777777" w:rsidR="00893054" w:rsidRPr="00F159AF" w:rsidRDefault="00893054" w:rsidP="00541D9E">
            <w:pPr>
              <w:spacing w:after="0"/>
              <w:ind w:left="0"/>
              <w:jc w:val="left"/>
              <w:rPr>
                <w:rFonts w:ascii="Arial" w:hAnsi="Arial"/>
                <w:sz w:val="16"/>
                <w:szCs w:val="16"/>
                <w:lang w:val="en-US"/>
              </w:rPr>
            </w:pPr>
          </w:p>
          <w:tbl>
            <w:tblPr>
              <w:tblStyle w:val="TableGrid"/>
              <w:tblW w:w="0" w:type="auto"/>
              <w:tblLook w:val="04A0" w:firstRow="1" w:lastRow="0" w:firstColumn="1" w:lastColumn="0" w:noHBand="0" w:noVBand="1"/>
            </w:tblPr>
            <w:tblGrid>
              <w:gridCol w:w="4252"/>
            </w:tblGrid>
            <w:tr w:rsidR="00893054" w:rsidRPr="00F159AF" w14:paraId="090C0A99" w14:textId="77777777" w:rsidTr="00541D9E">
              <w:tc>
                <w:tcPr>
                  <w:tcW w:w="4252" w:type="dxa"/>
                </w:tcPr>
                <w:p w14:paraId="13D26226"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Ordinary shares [DEFAULT]</w:t>
                  </w:r>
                </w:p>
              </w:tc>
            </w:tr>
            <w:tr w:rsidR="00893054" w:rsidRPr="00F159AF" w14:paraId="35F899E5" w14:textId="77777777" w:rsidTr="00541D9E">
              <w:tc>
                <w:tcPr>
                  <w:tcW w:w="4252" w:type="dxa"/>
                </w:tcPr>
                <w:p w14:paraId="2DFF4B4D"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Ordinary shares (H shares)</w:t>
                  </w:r>
                </w:p>
              </w:tc>
            </w:tr>
            <w:tr w:rsidR="00893054" w:rsidRPr="00F159AF" w14:paraId="0CB4B933" w14:textId="77777777" w:rsidTr="00541D9E">
              <w:tc>
                <w:tcPr>
                  <w:tcW w:w="4252" w:type="dxa"/>
                </w:tcPr>
                <w:p w14:paraId="1D34C6A0"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Ordinary shares (conversion from B to H shares)</w:t>
                  </w:r>
                </w:p>
              </w:tc>
            </w:tr>
            <w:tr w:rsidR="00893054" w:rsidRPr="00F159AF" w14:paraId="670ECD99" w14:textId="77777777" w:rsidTr="00541D9E">
              <w:tc>
                <w:tcPr>
                  <w:tcW w:w="4252" w:type="dxa"/>
                </w:tcPr>
                <w:p w14:paraId="0C31A189"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Preference shares</w:t>
                  </w:r>
                </w:p>
              </w:tc>
            </w:tr>
            <w:tr w:rsidR="00893054" w:rsidRPr="00F159AF" w14:paraId="14CE9C2E" w14:textId="77777777" w:rsidTr="00541D9E">
              <w:tc>
                <w:tcPr>
                  <w:tcW w:w="4252" w:type="dxa"/>
                </w:tcPr>
                <w:p w14:paraId="3DF255B3"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Real Estate Investment Trust</w:t>
                  </w:r>
                </w:p>
              </w:tc>
            </w:tr>
            <w:tr w:rsidR="00893054" w:rsidRPr="00F159AF" w14:paraId="1FE9D74C" w14:textId="77777777" w:rsidTr="00541D9E">
              <w:tc>
                <w:tcPr>
                  <w:tcW w:w="4252" w:type="dxa"/>
                </w:tcPr>
                <w:p w14:paraId="554A569E"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Exchange Traded Product</w:t>
                  </w:r>
                </w:p>
              </w:tc>
            </w:tr>
            <w:tr w:rsidR="00893054" w:rsidRPr="00F159AF" w14:paraId="24CB226C" w14:textId="77777777" w:rsidTr="00541D9E">
              <w:tc>
                <w:tcPr>
                  <w:tcW w:w="4252" w:type="dxa"/>
                </w:tcPr>
                <w:p w14:paraId="68F547AA"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Depositary Receipts</w:t>
                  </w:r>
                </w:p>
              </w:tc>
            </w:tr>
            <w:tr w:rsidR="00893054" w:rsidRPr="00F159AF" w14:paraId="7814A06C" w14:textId="77777777" w:rsidTr="00541D9E">
              <w:tc>
                <w:tcPr>
                  <w:tcW w:w="4252" w:type="dxa"/>
                </w:tcPr>
                <w:p w14:paraId="1FF43EA9" w14:textId="6AB0C236" w:rsidR="00893054" w:rsidRPr="00F159AF" w:rsidRDefault="00893054" w:rsidP="00060B7F">
                  <w:pPr>
                    <w:framePr w:hSpace="180" w:wrap="around" w:vAnchor="text" w:hAnchor="text" w:y="1"/>
                    <w:spacing w:after="0"/>
                    <w:ind w:left="0"/>
                    <w:suppressOverlap/>
                    <w:jc w:val="left"/>
                    <w:rPr>
                      <w:lang w:val="en-US"/>
                    </w:rPr>
                  </w:pPr>
                  <w:r w:rsidRPr="00F159AF">
                    <w:rPr>
                      <w:lang w:val="en-US"/>
                    </w:rPr>
                    <w:t xml:space="preserve">Stapled </w:t>
                  </w:r>
                  <w:r w:rsidR="00B1672B" w:rsidRPr="00F159AF">
                    <w:rPr>
                      <w:lang w:val="en-US"/>
                    </w:rPr>
                    <w:t>S</w:t>
                  </w:r>
                  <w:r w:rsidR="006E09CF" w:rsidRPr="00F159AF">
                    <w:rPr>
                      <w:lang w:val="en-US"/>
                    </w:rPr>
                    <w:t xml:space="preserve">ecurities </w:t>
                  </w:r>
                </w:p>
              </w:tc>
            </w:tr>
            <w:tr w:rsidR="00893054" w:rsidRPr="00F159AF" w14:paraId="2D22C081" w14:textId="77777777" w:rsidTr="00541D9E">
              <w:tc>
                <w:tcPr>
                  <w:tcW w:w="4252" w:type="dxa"/>
                </w:tcPr>
                <w:p w14:paraId="4A5B56EE"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 xml:space="preserve">Others </w:t>
                  </w:r>
                  <w:r w:rsidRPr="00F159AF">
                    <w:rPr>
                      <w:color w:val="000000"/>
                    </w:rPr>
                    <w:t>(please fill in) [Prompt free text]</w:t>
                  </w:r>
                </w:p>
              </w:tc>
            </w:tr>
          </w:tbl>
          <w:p w14:paraId="293FD8C0" w14:textId="77777777" w:rsidR="00893054" w:rsidRPr="00F159AF" w:rsidRDefault="00893054" w:rsidP="00541D9E">
            <w:pPr>
              <w:spacing w:after="39"/>
              <w:ind w:left="0"/>
              <w:rPr>
                <w:rFonts w:ascii="Arial" w:hAnsi="Arial"/>
                <w:sz w:val="16"/>
                <w:szCs w:val="16"/>
              </w:rPr>
            </w:pPr>
          </w:p>
        </w:tc>
      </w:tr>
      <w:tr w:rsidR="00893054" w:rsidRPr="00F159AF" w14:paraId="4E55E8F5" w14:textId="77777777" w:rsidTr="00541D9E">
        <w:tc>
          <w:tcPr>
            <w:tcW w:w="483" w:type="dxa"/>
          </w:tcPr>
          <w:p w14:paraId="51F6AA3D"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13</w:t>
            </w:r>
          </w:p>
        </w:tc>
        <w:tc>
          <w:tcPr>
            <w:tcW w:w="1702" w:type="dxa"/>
          </w:tcPr>
          <w:p w14:paraId="7EEDB9B4"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Nominal Value per Share</w:t>
            </w:r>
          </w:p>
        </w:tc>
        <w:tc>
          <w:tcPr>
            <w:tcW w:w="1496" w:type="dxa"/>
          </w:tcPr>
          <w:p w14:paraId="00FA1C8A"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Text string</w:t>
            </w:r>
          </w:p>
          <w:p w14:paraId="16258E36" w14:textId="77777777" w:rsidR="00893054" w:rsidRPr="00F159AF" w:rsidRDefault="00893054" w:rsidP="00541D9E">
            <w:pPr>
              <w:spacing w:after="0"/>
              <w:ind w:left="0"/>
              <w:jc w:val="left"/>
              <w:rPr>
                <w:rFonts w:ascii="Arial" w:hAnsi="Arial"/>
                <w:sz w:val="16"/>
                <w:szCs w:val="16"/>
                <w:lang w:val="en-US"/>
              </w:rPr>
            </w:pPr>
          </w:p>
        </w:tc>
        <w:tc>
          <w:tcPr>
            <w:tcW w:w="1417" w:type="dxa"/>
          </w:tcPr>
          <w:p w14:paraId="39CD6A50" w14:textId="77777777" w:rsidR="00893054" w:rsidRPr="00F159AF" w:rsidRDefault="00893054" w:rsidP="00541D9E">
            <w:pPr>
              <w:spacing w:after="39"/>
              <w:ind w:left="0"/>
              <w:rPr>
                <w:rFonts w:ascii="Arial" w:hAnsi="Arial"/>
                <w:sz w:val="16"/>
                <w:szCs w:val="16"/>
              </w:rPr>
            </w:pPr>
            <w:r w:rsidRPr="00F159AF">
              <w:rPr>
                <w:rFonts w:ascii="Arial" w:hAnsi="Arial"/>
                <w:sz w:val="16"/>
                <w:szCs w:val="16"/>
                <w:lang w:val="en-US"/>
              </w:rPr>
              <w:t>LONGTEXT</w:t>
            </w:r>
          </w:p>
        </w:tc>
        <w:tc>
          <w:tcPr>
            <w:tcW w:w="5361" w:type="dxa"/>
          </w:tcPr>
          <w:p w14:paraId="187442FD" w14:textId="77777777" w:rsidR="00893054" w:rsidRPr="00F159AF" w:rsidRDefault="00893054" w:rsidP="002E07D6">
            <w:pPr>
              <w:pStyle w:val="ListParagraph"/>
              <w:numPr>
                <w:ilvl w:val="0"/>
                <w:numId w:val="6"/>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Default 0</w:t>
            </w:r>
          </w:p>
          <w:p w14:paraId="3F3A9D75" w14:textId="77777777" w:rsidR="00893054" w:rsidRPr="00F159AF" w:rsidRDefault="00893054" w:rsidP="002E07D6">
            <w:pPr>
              <w:pStyle w:val="ListParagraph"/>
              <w:numPr>
                <w:ilvl w:val="0"/>
                <w:numId w:val="6"/>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Allow as many decimal points as inputted</w:t>
            </w:r>
          </w:p>
          <w:p w14:paraId="46B75829" w14:textId="2D1F9972" w:rsidR="00893054" w:rsidRPr="00F159AF" w:rsidRDefault="00893054" w:rsidP="002E07D6">
            <w:pPr>
              <w:pStyle w:val="ListParagraph"/>
              <w:numPr>
                <w:ilvl w:val="0"/>
                <w:numId w:val="6"/>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If Securities to be listed (Field #17) = Real Estate Investment Trust / Exchange Traded Product / Depository Receipts / Stapled </w:t>
            </w:r>
            <w:r w:rsidR="000D3ADC" w:rsidRPr="00F159AF">
              <w:rPr>
                <w:rFonts w:ascii="Arial" w:eastAsia="DengXian" w:hAnsi="Arial"/>
                <w:sz w:val="16"/>
                <w:szCs w:val="16"/>
                <w:lang w:val="en-US"/>
              </w:rPr>
              <w:t>Securities</w:t>
            </w:r>
            <w:r w:rsidRPr="00F159AF">
              <w:rPr>
                <w:rFonts w:ascii="Arial" w:eastAsia="DengXian" w:hAnsi="Arial"/>
                <w:sz w:val="16"/>
                <w:szCs w:val="16"/>
                <w:lang w:val="en-US"/>
              </w:rPr>
              <w:t>, then non-editable as 0</w:t>
            </w:r>
          </w:p>
          <w:p w14:paraId="02BE01C1" w14:textId="77777777" w:rsidR="00893054" w:rsidRPr="00F159AF" w:rsidRDefault="00893054" w:rsidP="00541D9E">
            <w:pPr>
              <w:spacing w:after="39"/>
              <w:ind w:left="0"/>
              <w:rPr>
                <w:rFonts w:ascii="Arial" w:hAnsi="Arial"/>
                <w:sz w:val="16"/>
                <w:szCs w:val="16"/>
              </w:rPr>
            </w:pPr>
          </w:p>
        </w:tc>
      </w:tr>
      <w:tr w:rsidR="00893054" w:rsidRPr="00F159AF" w14:paraId="568B6DBC" w14:textId="77777777" w:rsidTr="00541D9E">
        <w:tc>
          <w:tcPr>
            <w:tcW w:w="483" w:type="dxa"/>
          </w:tcPr>
          <w:p w14:paraId="50D6E06A"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14</w:t>
            </w:r>
          </w:p>
        </w:tc>
        <w:tc>
          <w:tcPr>
            <w:tcW w:w="1702" w:type="dxa"/>
          </w:tcPr>
          <w:p w14:paraId="5E6C1215"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Nominal Currency</w:t>
            </w:r>
          </w:p>
        </w:tc>
        <w:tc>
          <w:tcPr>
            <w:tcW w:w="1496" w:type="dxa"/>
          </w:tcPr>
          <w:p w14:paraId="72FE85B8"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[Mandatory if nominal value &gt;0]</w:t>
            </w:r>
          </w:p>
          <w:p w14:paraId="295CD8BC" w14:textId="5DB1964A" w:rsidR="00893054" w:rsidRPr="00F159AF" w:rsidRDefault="00CF77B5" w:rsidP="00541D9E">
            <w:pPr>
              <w:spacing w:after="0"/>
              <w:ind w:left="0"/>
              <w:jc w:val="left"/>
              <w:rPr>
                <w:rFonts w:ascii="Arial" w:hAnsi="Arial"/>
                <w:sz w:val="16"/>
                <w:szCs w:val="16"/>
                <w:lang w:val="en-US"/>
              </w:rPr>
            </w:pPr>
            <w:r w:rsidRPr="00F159AF">
              <w:rPr>
                <w:rFonts w:ascii="Arial" w:hAnsi="Arial"/>
                <w:sz w:val="16"/>
                <w:szCs w:val="16"/>
                <w:lang w:val="en-US"/>
              </w:rPr>
              <w:t>List</w:t>
            </w:r>
          </w:p>
        </w:tc>
        <w:tc>
          <w:tcPr>
            <w:tcW w:w="1417" w:type="dxa"/>
          </w:tcPr>
          <w:p w14:paraId="69F3658F" w14:textId="77777777" w:rsidR="00893054" w:rsidRPr="00F159AF" w:rsidRDefault="00893054" w:rsidP="00541D9E">
            <w:pPr>
              <w:spacing w:after="39"/>
              <w:ind w:left="0"/>
              <w:rPr>
                <w:rFonts w:ascii="Arial" w:hAnsi="Arial"/>
                <w:sz w:val="16"/>
                <w:szCs w:val="16"/>
              </w:rPr>
            </w:pPr>
            <w:r w:rsidRPr="00F159AF">
              <w:rPr>
                <w:rFonts w:ascii="Arial" w:hAnsi="Arial"/>
                <w:sz w:val="16"/>
                <w:szCs w:val="16"/>
              </w:rPr>
              <w:t>3 (for free text)</w:t>
            </w:r>
          </w:p>
        </w:tc>
        <w:tc>
          <w:tcPr>
            <w:tcW w:w="5361" w:type="dxa"/>
          </w:tcPr>
          <w:p w14:paraId="398C00CE" w14:textId="6A03012E" w:rsidR="00893054" w:rsidRPr="00F159AF" w:rsidRDefault="00893054" w:rsidP="00541D9E">
            <w:pPr>
              <w:spacing w:after="39"/>
              <w:ind w:left="0"/>
              <w:rPr>
                <w:rFonts w:ascii="Arial" w:hAnsi="Arial"/>
                <w:sz w:val="16"/>
                <w:szCs w:val="16"/>
              </w:rPr>
            </w:pPr>
            <w:r w:rsidRPr="00F159AF">
              <w:rPr>
                <w:rFonts w:ascii="Arial" w:hAnsi="Arial"/>
                <w:sz w:val="16"/>
                <w:szCs w:val="16"/>
              </w:rPr>
              <w:t xml:space="preserve"> With the following choices in the specified order:</w:t>
            </w:r>
            <w:r w:rsidR="00500CFD" w:rsidRPr="00F159AF">
              <w:rPr>
                <w:rFonts w:ascii="Arial" w:hAnsi="Arial"/>
                <w:sz w:val="16"/>
                <w:szCs w:val="16"/>
              </w:rPr>
              <w:t xml:space="preserve"> </w:t>
            </w:r>
          </w:p>
          <w:p w14:paraId="4B07C137" w14:textId="77777777" w:rsidR="00893054" w:rsidRPr="00F159AF" w:rsidRDefault="00893054" w:rsidP="00541D9E">
            <w:pPr>
              <w:spacing w:after="39"/>
              <w:ind w:left="0"/>
              <w:rPr>
                <w:rFonts w:ascii="Arial" w:hAnsi="Arial"/>
                <w:sz w:val="16"/>
                <w:szCs w:val="16"/>
              </w:rPr>
            </w:pPr>
          </w:p>
          <w:tbl>
            <w:tblPr>
              <w:tblStyle w:val="TableGrid"/>
              <w:tblW w:w="0" w:type="auto"/>
              <w:tblLook w:val="04A0" w:firstRow="1" w:lastRow="0" w:firstColumn="1" w:lastColumn="0" w:noHBand="0" w:noVBand="1"/>
            </w:tblPr>
            <w:tblGrid>
              <w:gridCol w:w="2690"/>
              <w:gridCol w:w="2445"/>
            </w:tblGrid>
            <w:tr w:rsidR="00893054" w:rsidRPr="00F159AF" w14:paraId="202DB619" w14:textId="77777777" w:rsidTr="00541D9E">
              <w:tc>
                <w:tcPr>
                  <w:tcW w:w="2690" w:type="dxa"/>
                </w:tcPr>
                <w:p w14:paraId="038C47C8"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HKD [DEFAULT]</w:t>
                  </w:r>
                </w:p>
              </w:tc>
              <w:tc>
                <w:tcPr>
                  <w:tcW w:w="2445" w:type="dxa"/>
                  <w:vAlign w:val="bottom"/>
                </w:tcPr>
                <w:p w14:paraId="37AA6D3E"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IEP</w:t>
                  </w:r>
                </w:p>
              </w:tc>
            </w:tr>
            <w:tr w:rsidR="00893054" w:rsidRPr="00F159AF" w14:paraId="62BF32BF" w14:textId="77777777" w:rsidTr="00541D9E">
              <w:tc>
                <w:tcPr>
                  <w:tcW w:w="2690" w:type="dxa"/>
                </w:tcPr>
                <w:p w14:paraId="14AF9701"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CNY</w:t>
                  </w:r>
                </w:p>
              </w:tc>
              <w:tc>
                <w:tcPr>
                  <w:tcW w:w="2445" w:type="dxa"/>
                  <w:vAlign w:val="bottom"/>
                </w:tcPr>
                <w:p w14:paraId="2F40C480"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IMP</w:t>
                  </w:r>
                </w:p>
              </w:tc>
            </w:tr>
            <w:tr w:rsidR="00893054" w:rsidRPr="00F159AF" w14:paraId="549A4758" w14:textId="77777777" w:rsidTr="00541D9E">
              <w:tc>
                <w:tcPr>
                  <w:tcW w:w="2690" w:type="dxa"/>
                </w:tcPr>
                <w:p w14:paraId="5C0AB7D4"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USD</w:t>
                  </w:r>
                </w:p>
              </w:tc>
              <w:tc>
                <w:tcPr>
                  <w:tcW w:w="2445" w:type="dxa"/>
                  <w:vAlign w:val="bottom"/>
                </w:tcPr>
                <w:p w14:paraId="223B362E"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INR</w:t>
                  </w:r>
                </w:p>
              </w:tc>
            </w:tr>
            <w:tr w:rsidR="00893054" w:rsidRPr="00F159AF" w14:paraId="545988F8" w14:textId="77777777" w:rsidTr="00541D9E">
              <w:tc>
                <w:tcPr>
                  <w:tcW w:w="2690" w:type="dxa"/>
                  <w:vAlign w:val="bottom"/>
                </w:tcPr>
                <w:p w14:paraId="3DAFE37F"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AED</w:t>
                  </w:r>
                </w:p>
              </w:tc>
              <w:tc>
                <w:tcPr>
                  <w:tcW w:w="2445" w:type="dxa"/>
                  <w:vAlign w:val="bottom"/>
                </w:tcPr>
                <w:p w14:paraId="1FB74187"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ITL</w:t>
                  </w:r>
                </w:p>
              </w:tc>
            </w:tr>
            <w:tr w:rsidR="00893054" w:rsidRPr="00F159AF" w14:paraId="3B69364E" w14:textId="77777777" w:rsidTr="00541D9E">
              <w:tc>
                <w:tcPr>
                  <w:tcW w:w="2690" w:type="dxa"/>
                  <w:vAlign w:val="bottom"/>
                </w:tcPr>
                <w:p w14:paraId="09E88364"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ATS</w:t>
                  </w:r>
                </w:p>
              </w:tc>
              <w:tc>
                <w:tcPr>
                  <w:tcW w:w="2445" w:type="dxa"/>
                  <w:vAlign w:val="bottom"/>
                </w:tcPr>
                <w:p w14:paraId="38053905"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JPY</w:t>
                  </w:r>
                </w:p>
              </w:tc>
            </w:tr>
            <w:tr w:rsidR="00893054" w:rsidRPr="00F159AF" w14:paraId="494532FB" w14:textId="77777777" w:rsidTr="00541D9E">
              <w:tc>
                <w:tcPr>
                  <w:tcW w:w="2690" w:type="dxa"/>
                  <w:vAlign w:val="bottom"/>
                </w:tcPr>
                <w:p w14:paraId="4E551EBC"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AUD</w:t>
                  </w:r>
                </w:p>
              </w:tc>
              <w:tc>
                <w:tcPr>
                  <w:tcW w:w="2445" w:type="dxa"/>
                  <w:vAlign w:val="bottom"/>
                </w:tcPr>
                <w:p w14:paraId="3288E851"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KES</w:t>
                  </w:r>
                </w:p>
              </w:tc>
            </w:tr>
            <w:tr w:rsidR="00893054" w:rsidRPr="00F159AF" w14:paraId="04F44488" w14:textId="77777777" w:rsidTr="00541D9E">
              <w:tc>
                <w:tcPr>
                  <w:tcW w:w="2690" w:type="dxa"/>
                  <w:vAlign w:val="bottom"/>
                </w:tcPr>
                <w:p w14:paraId="7EC1B2ED"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BDT</w:t>
                  </w:r>
                </w:p>
              </w:tc>
              <w:tc>
                <w:tcPr>
                  <w:tcW w:w="2445" w:type="dxa"/>
                  <w:vAlign w:val="bottom"/>
                </w:tcPr>
                <w:p w14:paraId="67FA35F1"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KRW</w:t>
                  </w:r>
                </w:p>
              </w:tc>
            </w:tr>
            <w:tr w:rsidR="00893054" w:rsidRPr="00F159AF" w14:paraId="7BB73666" w14:textId="77777777" w:rsidTr="00541D9E">
              <w:tc>
                <w:tcPr>
                  <w:tcW w:w="2690" w:type="dxa"/>
                  <w:vAlign w:val="bottom"/>
                </w:tcPr>
                <w:p w14:paraId="29F5D10D"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lastRenderedPageBreak/>
                    <w:t>BEC</w:t>
                  </w:r>
                </w:p>
              </w:tc>
              <w:tc>
                <w:tcPr>
                  <w:tcW w:w="2445" w:type="dxa"/>
                  <w:vAlign w:val="bottom"/>
                </w:tcPr>
                <w:p w14:paraId="5661A9AD"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KWD</w:t>
                  </w:r>
                </w:p>
              </w:tc>
            </w:tr>
            <w:tr w:rsidR="00893054" w:rsidRPr="00F159AF" w14:paraId="749642E7" w14:textId="77777777" w:rsidTr="00541D9E">
              <w:tc>
                <w:tcPr>
                  <w:tcW w:w="2690" w:type="dxa"/>
                  <w:vAlign w:val="bottom"/>
                </w:tcPr>
                <w:p w14:paraId="3EAEDE1E"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BEL</w:t>
                  </w:r>
                </w:p>
              </w:tc>
              <w:tc>
                <w:tcPr>
                  <w:tcW w:w="2445" w:type="dxa"/>
                  <w:vAlign w:val="bottom"/>
                </w:tcPr>
                <w:p w14:paraId="558BF080"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LBP</w:t>
                  </w:r>
                </w:p>
              </w:tc>
            </w:tr>
            <w:tr w:rsidR="00893054" w:rsidRPr="00F159AF" w14:paraId="4DE059C2" w14:textId="77777777" w:rsidTr="00541D9E">
              <w:tc>
                <w:tcPr>
                  <w:tcW w:w="2690" w:type="dxa"/>
                  <w:vAlign w:val="bottom"/>
                </w:tcPr>
                <w:p w14:paraId="4391810B"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BHD</w:t>
                  </w:r>
                </w:p>
              </w:tc>
              <w:tc>
                <w:tcPr>
                  <w:tcW w:w="2445" w:type="dxa"/>
                  <w:vAlign w:val="bottom"/>
                </w:tcPr>
                <w:p w14:paraId="401056D7"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LKR</w:t>
                  </w:r>
                </w:p>
              </w:tc>
            </w:tr>
            <w:tr w:rsidR="00893054" w:rsidRPr="00F159AF" w14:paraId="0686E5E5" w14:textId="77777777" w:rsidTr="00541D9E">
              <w:tc>
                <w:tcPr>
                  <w:tcW w:w="2690" w:type="dxa"/>
                  <w:vAlign w:val="bottom"/>
                </w:tcPr>
                <w:p w14:paraId="32E057A5"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BND</w:t>
                  </w:r>
                </w:p>
              </w:tc>
              <w:tc>
                <w:tcPr>
                  <w:tcW w:w="2445" w:type="dxa"/>
                  <w:vAlign w:val="bottom"/>
                </w:tcPr>
                <w:p w14:paraId="638F2B8F"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MOP</w:t>
                  </w:r>
                </w:p>
              </w:tc>
            </w:tr>
            <w:tr w:rsidR="00893054" w:rsidRPr="00F159AF" w14:paraId="6407CB1D" w14:textId="77777777" w:rsidTr="00541D9E">
              <w:tc>
                <w:tcPr>
                  <w:tcW w:w="2690" w:type="dxa"/>
                  <w:vAlign w:val="bottom"/>
                </w:tcPr>
                <w:p w14:paraId="002E269C"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BRC</w:t>
                  </w:r>
                </w:p>
              </w:tc>
              <w:tc>
                <w:tcPr>
                  <w:tcW w:w="2445" w:type="dxa"/>
                  <w:vAlign w:val="bottom"/>
                </w:tcPr>
                <w:p w14:paraId="058BECCB"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MUR</w:t>
                  </w:r>
                </w:p>
              </w:tc>
            </w:tr>
            <w:tr w:rsidR="00893054" w:rsidRPr="00F159AF" w14:paraId="24A02938" w14:textId="77777777" w:rsidTr="00541D9E">
              <w:tc>
                <w:tcPr>
                  <w:tcW w:w="2690" w:type="dxa"/>
                  <w:vAlign w:val="bottom"/>
                </w:tcPr>
                <w:p w14:paraId="1A07F58F"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BRL</w:t>
                  </w:r>
                </w:p>
              </w:tc>
              <w:tc>
                <w:tcPr>
                  <w:tcW w:w="2445" w:type="dxa"/>
                  <w:vAlign w:val="bottom"/>
                </w:tcPr>
                <w:p w14:paraId="3E64305D"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MYR</w:t>
                  </w:r>
                </w:p>
              </w:tc>
            </w:tr>
            <w:tr w:rsidR="00893054" w:rsidRPr="00F159AF" w14:paraId="66EABF51" w14:textId="77777777" w:rsidTr="00541D9E">
              <w:tc>
                <w:tcPr>
                  <w:tcW w:w="2690" w:type="dxa"/>
                  <w:vAlign w:val="bottom"/>
                </w:tcPr>
                <w:p w14:paraId="2F59FD1F"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BUK</w:t>
                  </w:r>
                </w:p>
              </w:tc>
              <w:tc>
                <w:tcPr>
                  <w:tcW w:w="2445" w:type="dxa"/>
                  <w:vAlign w:val="bottom"/>
                </w:tcPr>
                <w:p w14:paraId="2A505572"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NGN</w:t>
                  </w:r>
                </w:p>
              </w:tc>
            </w:tr>
            <w:tr w:rsidR="00893054" w:rsidRPr="00F159AF" w14:paraId="13AA470C" w14:textId="77777777" w:rsidTr="00541D9E">
              <w:tc>
                <w:tcPr>
                  <w:tcW w:w="2690" w:type="dxa"/>
                  <w:vAlign w:val="bottom"/>
                </w:tcPr>
                <w:p w14:paraId="56BA7C83"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CAD</w:t>
                  </w:r>
                </w:p>
              </w:tc>
              <w:tc>
                <w:tcPr>
                  <w:tcW w:w="2445" w:type="dxa"/>
                  <w:vAlign w:val="bottom"/>
                </w:tcPr>
                <w:p w14:paraId="4B47919E"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NIS</w:t>
                  </w:r>
                </w:p>
              </w:tc>
            </w:tr>
            <w:tr w:rsidR="00893054" w:rsidRPr="00F159AF" w14:paraId="57698BAF" w14:textId="77777777" w:rsidTr="00541D9E">
              <w:tc>
                <w:tcPr>
                  <w:tcW w:w="2690" w:type="dxa"/>
                  <w:vAlign w:val="bottom"/>
                </w:tcPr>
                <w:p w14:paraId="06745960"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CHF</w:t>
                  </w:r>
                </w:p>
              </w:tc>
              <w:tc>
                <w:tcPr>
                  <w:tcW w:w="2445" w:type="dxa"/>
                  <w:vAlign w:val="bottom"/>
                </w:tcPr>
                <w:p w14:paraId="38956C53"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NLG</w:t>
                  </w:r>
                </w:p>
              </w:tc>
            </w:tr>
            <w:tr w:rsidR="00893054" w:rsidRPr="00F159AF" w14:paraId="4EED18F9" w14:textId="77777777" w:rsidTr="00541D9E">
              <w:tc>
                <w:tcPr>
                  <w:tcW w:w="2690" w:type="dxa"/>
                  <w:vAlign w:val="bottom"/>
                </w:tcPr>
                <w:p w14:paraId="0720A91F"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CYP</w:t>
                  </w:r>
                </w:p>
              </w:tc>
              <w:tc>
                <w:tcPr>
                  <w:tcW w:w="2445" w:type="dxa"/>
                  <w:vAlign w:val="bottom"/>
                </w:tcPr>
                <w:p w14:paraId="0B04B6FF"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NOK</w:t>
                  </w:r>
                </w:p>
              </w:tc>
            </w:tr>
            <w:tr w:rsidR="00893054" w:rsidRPr="00F159AF" w14:paraId="011E89F1" w14:textId="77777777" w:rsidTr="00541D9E">
              <w:tc>
                <w:tcPr>
                  <w:tcW w:w="2690" w:type="dxa"/>
                  <w:vAlign w:val="bottom"/>
                </w:tcPr>
                <w:p w14:paraId="78E3D51B"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DEM</w:t>
                  </w:r>
                </w:p>
              </w:tc>
              <w:tc>
                <w:tcPr>
                  <w:tcW w:w="2445" w:type="dxa"/>
                  <w:vAlign w:val="bottom"/>
                </w:tcPr>
                <w:p w14:paraId="5773660B"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NZD</w:t>
                  </w:r>
                </w:p>
              </w:tc>
            </w:tr>
            <w:tr w:rsidR="00893054" w:rsidRPr="00F159AF" w14:paraId="7E76F1BC" w14:textId="77777777" w:rsidTr="00541D9E">
              <w:tc>
                <w:tcPr>
                  <w:tcW w:w="2690" w:type="dxa"/>
                  <w:vAlign w:val="bottom"/>
                </w:tcPr>
                <w:p w14:paraId="0B9EA324"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DKK</w:t>
                  </w:r>
                </w:p>
              </w:tc>
              <w:tc>
                <w:tcPr>
                  <w:tcW w:w="2445" w:type="dxa"/>
                  <w:vAlign w:val="bottom"/>
                </w:tcPr>
                <w:p w14:paraId="5FE56595"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OMR</w:t>
                  </w:r>
                </w:p>
              </w:tc>
            </w:tr>
            <w:tr w:rsidR="00893054" w:rsidRPr="00F159AF" w14:paraId="56285C08" w14:textId="77777777" w:rsidTr="00541D9E">
              <w:tc>
                <w:tcPr>
                  <w:tcW w:w="2690" w:type="dxa"/>
                  <w:vAlign w:val="bottom"/>
                </w:tcPr>
                <w:p w14:paraId="3424B155"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ECU</w:t>
                  </w:r>
                </w:p>
              </w:tc>
              <w:tc>
                <w:tcPr>
                  <w:tcW w:w="2445" w:type="dxa"/>
                  <w:vAlign w:val="bottom"/>
                </w:tcPr>
                <w:p w14:paraId="7EB3E36A"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PHP</w:t>
                  </w:r>
                </w:p>
              </w:tc>
            </w:tr>
            <w:tr w:rsidR="00893054" w:rsidRPr="00F159AF" w14:paraId="46D9B639" w14:textId="77777777" w:rsidTr="00541D9E">
              <w:tc>
                <w:tcPr>
                  <w:tcW w:w="2690" w:type="dxa"/>
                  <w:vAlign w:val="bottom"/>
                </w:tcPr>
                <w:p w14:paraId="655F88EE"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ESP</w:t>
                  </w:r>
                </w:p>
              </w:tc>
              <w:tc>
                <w:tcPr>
                  <w:tcW w:w="2445" w:type="dxa"/>
                  <w:vAlign w:val="bottom"/>
                </w:tcPr>
                <w:p w14:paraId="1D14ED20"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PKR</w:t>
                  </w:r>
                </w:p>
              </w:tc>
            </w:tr>
            <w:tr w:rsidR="00893054" w:rsidRPr="00F159AF" w14:paraId="7A85759E" w14:textId="77777777" w:rsidTr="00541D9E">
              <w:tc>
                <w:tcPr>
                  <w:tcW w:w="2690" w:type="dxa"/>
                  <w:vAlign w:val="bottom"/>
                </w:tcPr>
                <w:p w14:paraId="29307B21"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EUR</w:t>
                  </w:r>
                </w:p>
              </w:tc>
              <w:tc>
                <w:tcPr>
                  <w:tcW w:w="2445" w:type="dxa"/>
                  <w:vAlign w:val="bottom"/>
                </w:tcPr>
                <w:p w14:paraId="43F07356"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PTE</w:t>
                  </w:r>
                </w:p>
              </w:tc>
            </w:tr>
            <w:tr w:rsidR="00893054" w:rsidRPr="00F159AF" w14:paraId="66C2A0D2" w14:textId="77777777" w:rsidTr="00541D9E">
              <w:tc>
                <w:tcPr>
                  <w:tcW w:w="2690" w:type="dxa"/>
                  <w:vAlign w:val="bottom"/>
                </w:tcPr>
                <w:p w14:paraId="6CFE2442"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FIM</w:t>
                  </w:r>
                </w:p>
              </w:tc>
              <w:tc>
                <w:tcPr>
                  <w:tcW w:w="2445" w:type="dxa"/>
                  <w:vAlign w:val="bottom"/>
                </w:tcPr>
                <w:p w14:paraId="6CC1ED89"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QAR</w:t>
                  </w:r>
                </w:p>
              </w:tc>
            </w:tr>
            <w:tr w:rsidR="00893054" w:rsidRPr="00F159AF" w14:paraId="26A5B1F3" w14:textId="77777777" w:rsidTr="00541D9E">
              <w:tc>
                <w:tcPr>
                  <w:tcW w:w="2690" w:type="dxa"/>
                  <w:vAlign w:val="bottom"/>
                </w:tcPr>
                <w:p w14:paraId="53A08276"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FJD</w:t>
                  </w:r>
                </w:p>
              </w:tc>
              <w:tc>
                <w:tcPr>
                  <w:tcW w:w="2445" w:type="dxa"/>
                  <w:vAlign w:val="bottom"/>
                </w:tcPr>
                <w:p w14:paraId="4FB9D177"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RUB</w:t>
                  </w:r>
                </w:p>
              </w:tc>
            </w:tr>
            <w:tr w:rsidR="00893054" w:rsidRPr="00F159AF" w14:paraId="3738D329" w14:textId="77777777" w:rsidTr="00541D9E">
              <w:tc>
                <w:tcPr>
                  <w:tcW w:w="2690" w:type="dxa"/>
                  <w:vAlign w:val="bottom"/>
                </w:tcPr>
                <w:p w14:paraId="3DA88A73"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FRF</w:t>
                  </w:r>
                </w:p>
              </w:tc>
              <w:tc>
                <w:tcPr>
                  <w:tcW w:w="2445" w:type="dxa"/>
                  <w:vAlign w:val="bottom"/>
                </w:tcPr>
                <w:p w14:paraId="05D42916"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SAR</w:t>
                  </w:r>
                </w:p>
              </w:tc>
            </w:tr>
            <w:tr w:rsidR="00893054" w:rsidRPr="00F159AF" w14:paraId="51D3131B" w14:textId="77777777" w:rsidTr="00541D9E">
              <w:tc>
                <w:tcPr>
                  <w:tcW w:w="2690" w:type="dxa"/>
                  <w:vAlign w:val="bottom"/>
                </w:tcPr>
                <w:p w14:paraId="1A099F24"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GBP</w:t>
                  </w:r>
                </w:p>
              </w:tc>
              <w:tc>
                <w:tcPr>
                  <w:tcW w:w="2445" w:type="dxa"/>
                  <w:vAlign w:val="bottom"/>
                </w:tcPr>
                <w:p w14:paraId="7E2AFA59"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SCR</w:t>
                  </w:r>
                </w:p>
              </w:tc>
            </w:tr>
            <w:tr w:rsidR="00893054" w:rsidRPr="00F159AF" w14:paraId="7AE7DE2C" w14:textId="77777777" w:rsidTr="00541D9E">
              <w:tc>
                <w:tcPr>
                  <w:tcW w:w="2690" w:type="dxa"/>
                  <w:vAlign w:val="bottom"/>
                </w:tcPr>
                <w:p w14:paraId="2990C681"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GGP</w:t>
                  </w:r>
                </w:p>
              </w:tc>
              <w:tc>
                <w:tcPr>
                  <w:tcW w:w="2445" w:type="dxa"/>
                </w:tcPr>
                <w:p w14:paraId="321C1895"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Others (prompt free text box)</w:t>
                  </w:r>
                </w:p>
              </w:tc>
            </w:tr>
            <w:tr w:rsidR="00893054" w:rsidRPr="00F159AF" w14:paraId="3CCBA419" w14:textId="77777777" w:rsidTr="00541D9E">
              <w:tc>
                <w:tcPr>
                  <w:tcW w:w="2690" w:type="dxa"/>
                  <w:vAlign w:val="bottom"/>
                </w:tcPr>
                <w:p w14:paraId="2C433A38"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IDR</w:t>
                  </w:r>
                </w:p>
              </w:tc>
              <w:tc>
                <w:tcPr>
                  <w:tcW w:w="2445" w:type="dxa"/>
                </w:tcPr>
                <w:p w14:paraId="2A1D301D" w14:textId="77777777" w:rsidR="00893054" w:rsidRPr="00F159AF" w:rsidRDefault="00893054" w:rsidP="00060B7F">
                  <w:pPr>
                    <w:framePr w:hSpace="180" w:wrap="around" w:vAnchor="text" w:hAnchor="text" w:y="1"/>
                    <w:spacing w:after="0"/>
                    <w:ind w:left="0"/>
                    <w:suppressOverlap/>
                    <w:jc w:val="left"/>
                    <w:rPr>
                      <w:lang w:val="en-US"/>
                    </w:rPr>
                  </w:pPr>
                </w:p>
              </w:tc>
            </w:tr>
          </w:tbl>
          <w:p w14:paraId="6B632B92" w14:textId="77777777" w:rsidR="00893054" w:rsidRPr="00F159AF" w:rsidRDefault="00893054" w:rsidP="00541D9E">
            <w:pPr>
              <w:spacing w:after="39"/>
              <w:ind w:left="0"/>
              <w:rPr>
                <w:rFonts w:ascii="Arial" w:hAnsi="Arial"/>
                <w:sz w:val="16"/>
                <w:szCs w:val="16"/>
              </w:rPr>
            </w:pPr>
          </w:p>
        </w:tc>
      </w:tr>
      <w:tr w:rsidR="00893054" w:rsidRPr="00F159AF" w14:paraId="728512A3" w14:textId="77777777" w:rsidTr="00541D9E">
        <w:tc>
          <w:tcPr>
            <w:tcW w:w="483" w:type="dxa"/>
          </w:tcPr>
          <w:p w14:paraId="3DFD9C24"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lastRenderedPageBreak/>
              <w:t>18</w:t>
            </w:r>
          </w:p>
        </w:tc>
        <w:tc>
          <w:tcPr>
            <w:tcW w:w="1702" w:type="dxa"/>
          </w:tcPr>
          <w:p w14:paraId="455BD88F"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Listing Platform</w:t>
            </w:r>
          </w:p>
        </w:tc>
        <w:tc>
          <w:tcPr>
            <w:tcW w:w="1496" w:type="dxa"/>
          </w:tcPr>
          <w:p w14:paraId="6F8FCABA" w14:textId="323E081E" w:rsidR="00893054" w:rsidRPr="00F159AF" w:rsidRDefault="00CF77B5" w:rsidP="00541D9E">
            <w:pPr>
              <w:spacing w:after="0"/>
              <w:ind w:left="0"/>
              <w:jc w:val="left"/>
              <w:rPr>
                <w:rFonts w:ascii="Arial" w:hAnsi="Arial"/>
                <w:sz w:val="16"/>
                <w:szCs w:val="16"/>
                <w:lang w:val="en-US"/>
              </w:rPr>
            </w:pPr>
            <w:r w:rsidRPr="00F159AF">
              <w:rPr>
                <w:rFonts w:ascii="Arial" w:hAnsi="Arial"/>
                <w:sz w:val="16"/>
                <w:szCs w:val="16"/>
                <w:lang w:val="en-US"/>
              </w:rPr>
              <w:t>List</w:t>
            </w:r>
          </w:p>
          <w:p w14:paraId="7A61272B"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(single selection)</w:t>
            </w:r>
          </w:p>
        </w:tc>
        <w:tc>
          <w:tcPr>
            <w:tcW w:w="1417" w:type="dxa"/>
          </w:tcPr>
          <w:p w14:paraId="7C28A882"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N/A</w:t>
            </w:r>
          </w:p>
        </w:tc>
        <w:tc>
          <w:tcPr>
            <w:tcW w:w="5361" w:type="dxa"/>
          </w:tcPr>
          <w:p w14:paraId="3ED5883A" w14:textId="61CF0FBE"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If #17 = Ordinary shares / Ordinary shares (H shares) / Ordinary shares (conversion from B to H shares)</w:t>
            </w:r>
            <w:r w:rsidR="000D3ADC" w:rsidRPr="00F159AF">
              <w:rPr>
                <w:rFonts w:ascii="Arial" w:hAnsi="Arial"/>
                <w:sz w:val="16"/>
                <w:szCs w:val="16"/>
                <w:lang w:val="en-US"/>
              </w:rPr>
              <w:t xml:space="preserve"> / Preference shares</w:t>
            </w:r>
            <w:r w:rsidRPr="00F159AF">
              <w:rPr>
                <w:rFonts w:ascii="Arial" w:hAnsi="Arial"/>
                <w:sz w:val="16"/>
                <w:szCs w:val="16"/>
                <w:lang w:val="en-US"/>
              </w:rPr>
              <w:t>, then</w:t>
            </w:r>
            <w:r w:rsidR="000D3ADC" w:rsidRPr="00F159AF">
              <w:rPr>
                <w:rFonts w:ascii="Arial" w:hAnsi="Arial"/>
                <w:sz w:val="16"/>
                <w:szCs w:val="16"/>
                <w:lang w:val="en-US"/>
              </w:rPr>
              <w:t xml:space="preserve"> </w:t>
            </w:r>
          </w:p>
          <w:p w14:paraId="20D7DC6F" w14:textId="77777777" w:rsidR="00893054" w:rsidRPr="00F159AF" w:rsidRDefault="00893054" w:rsidP="00541D9E">
            <w:pPr>
              <w:spacing w:after="0"/>
              <w:ind w:left="0"/>
              <w:jc w:val="left"/>
              <w:rPr>
                <w:rFonts w:ascii="Arial" w:hAnsi="Arial"/>
                <w:sz w:val="16"/>
                <w:szCs w:val="16"/>
                <w:lang w:val="en-US"/>
              </w:rPr>
            </w:pPr>
          </w:p>
          <w:tbl>
            <w:tblPr>
              <w:tblStyle w:val="TableGrid"/>
              <w:tblW w:w="0" w:type="auto"/>
              <w:tblLook w:val="04A0" w:firstRow="1" w:lastRow="0" w:firstColumn="1" w:lastColumn="0" w:noHBand="0" w:noVBand="1"/>
            </w:tblPr>
            <w:tblGrid>
              <w:gridCol w:w="4252"/>
            </w:tblGrid>
            <w:tr w:rsidR="00893054" w:rsidRPr="00F159AF" w14:paraId="1C0B339E" w14:textId="77777777" w:rsidTr="00541D9E">
              <w:tc>
                <w:tcPr>
                  <w:tcW w:w="4252" w:type="dxa"/>
                </w:tcPr>
                <w:p w14:paraId="14304D1E"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Main board [DEFAULT]</w:t>
                  </w:r>
                </w:p>
              </w:tc>
            </w:tr>
            <w:tr w:rsidR="00893054" w:rsidRPr="00F159AF" w14:paraId="3880FB39" w14:textId="77777777" w:rsidTr="00541D9E">
              <w:tc>
                <w:tcPr>
                  <w:tcW w:w="4252" w:type="dxa"/>
                </w:tcPr>
                <w:p w14:paraId="74C80551"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GEM</w:t>
                  </w:r>
                </w:p>
              </w:tc>
            </w:tr>
          </w:tbl>
          <w:p w14:paraId="333F0399" w14:textId="7E599491" w:rsidR="00893054" w:rsidRPr="00F159AF" w:rsidRDefault="00893054" w:rsidP="00541D9E">
            <w:pPr>
              <w:spacing w:after="0"/>
              <w:ind w:left="0"/>
              <w:jc w:val="left"/>
              <w:rPr>
                <w:rFonts w:ascii="Arial" w:hAnsi="Arial"/>
                <w:sz w:val="16"/>
                <w:szCs w:val="16"/>
                <w:lang w:val="en-US"/>
              </w:rPr>
            </w:pPr>
          </w:p>
          <w:p w14:paraId="1379C5C6"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Else, then:</w:t>
            </w:r>
          </w:p>
          <w:p w14:paraId="41A4F174" w14:textId="77777777" w:rsidR="00893054" w:rsidRPr="00F159AF" w:rsidRDefault="00893054" w:rsidP="00541D9E">
            <w:pPr>
              <w:spacing w:after="0"/>
              <w:ind w:left="0"/>
              <w:jc w:val="left"/>
              <w:rPr>
                <w:rFonts w:ascii="Arial" w:hAnsi="Arial"/>
                <w:sz w:val="16"/>
                <w:szCs w:val="16"/>
                <w:lang w:val="en-US"/>
              </w:rPr>
            </w:pPr>
          </w:p>
          <w:tbl>
            <w:tblPr>
              <w:tblStyle w:val="TableGrid"/>
              <w:tblW w:w="0" w:type="auto"/>
              <w:tblLook w:val="04A0" w:firstRow="1" w:lastRow="0" w:firstColumn="1" w:lastColumn="0" w:noHBand="0" w:noVBand="1"/>
            </w:tblPr>
            <w:tblGrid>
              <w:gridCol w:w="4252"/>
            </w:tblGrid>
            <w:tr w:rsidR="00893054" w:rsidRPr="00F159AF" w14:paraId="1343E101" w14:textId="77777777" w:rsidTr="00541D9E">
              <w:tc>
                <w:tcPr>
                  <w:tcW w:w="4252" w:type="dxa"/>
                </w:tcPr>
                <w:p w14:paraId="6FCFD5A4"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Main board</w:t>
                  </w:r>
                </w:p>
              </w:tc>
            </w:tr>
          </w:tbl>
          <w:p w14:paraId="2E1B908C" w14:textId="77777777" w:rsidR="00893054" w:rsidRPr="00F159AF" w:rsidRDefault="00893054" w:rsidP="00541D9E">
            <w:pPr>
              <w:spacing w:after="0"/>
              <w:ind w:left="0"/>
              <w:jc w:val="left"/>
              <w:rPr>
                <w:rFonts w:ascii="Arial" w:hAnsi="Arial"/>
                <w:sz w:val="16"/>
                <w:szCs w:val="16"/>
                <w:lang w:val="en-US"/>
              </w:rPr>
            </w:pPr>
          </w:p>
        </w:tc>
      </w:tr>
      <w:tr w:rsidR="00893054" w:rsidRPr="00F159AF" w14:paraId="02D1AC39" w14:textId="77777777" w:rsidTr="00541D9E">
        <w:tc>
          <w:tcPr>
            <w:tcW w:w="483" w:type="dxa"/>
          </w:tcPr>
          <w:p w14:paraId="7628F7DD"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19</w:t>
            </w:r>
          </w:p>
        </w:tc>
        <w:tc>
          <w:tcPr>
            <w:tcW w:w="1702" w:type="dxa"/>
          </w:tcPr>
          <w:p w14:paraId="1CB9D4D8"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Listing Type</w:t>
            </w:r>
          </w:p>
        </w:tc>
        <w:tc>
          <w:tcPr>
            <w:tcW w:w="1496" w:type="dxa"/>
          </w:tcPr>
          <w:p w14:paraId="20272A2D" w14:textId="2A2569D1" w:rsidR="00893054" w:rsidRPr="00F159AF" w:rsidRDefault="00CF77B5" w:rsidP="00541D9E">
            <w:pPr>
              <w:spacing w:after="0"/>
              <w:ind w:left="0"/>
              <w:jc w:val="left"/>
              <w:rPr>
                <w:rFonts w:ascii="Arial" w:hAnsi="Arial"/>
                <w:sz w:val="16"/>
                <w:szCs w:val="16"/>
                <w:lang w:val="en-US"/>
              </w:rPr>
            </w:pPr>
            <w:r w:rsidRPr="00F159AF">
              <w:rPr>
                <w:rFonts w:ascii="Arial" w:hAnsi="Arial"/>
                <w:sz w:val="16"/>
                <w:szCs w:val="16"/>
                <w:lang w:val="en-US"/>
              </w:rPr>
              <w:t>List</w:t>
            </w:r>
          </w:p>
          <w:p w14:paraId="1989D3AC"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(single selection)</w:t>
            </w:r>
          </w:p>
        </w:tc>
        <w:tc>
          <w:tcPr>
            <w:tcW w:w="1417" w:type="dxa"/>
          </w:tcPr>
          <w:p w14:paraId="578A205C"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N/A</w:t>
            </w:r>
          </w:p>
        </w:tc>
        <w:tc>
          <w:tcPr>
            <w:tcW w:w="5361" w:type="dxa"/>
          </w:tcPr>
          <w:p w14:paraId="69085012"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If #18 = Main board, then:</w:t>
            </w:r>
          </w:p>
          <w:p w14:paraId="7EF4BCE5" w14:textId="77777777" w:rsidR="00893054" w:rsidRPr="00F159AF" w:rsidRDefault="00893054" w:rsidP="00541D9E">
            <w:pPr>
              <w:spacing w:after="0"/>
              <w:ind w:left="0"/>
              <w:jc w:val="left"/>
              <w:rPr>
                <w:rFonts w:ascii="Arial" w:hAnsi="Arial"/>
                <w:sz w:val="16"/>
                <w:szCs w:val="16"/>
                <w:lang w:val="en-US"/>
              </w:rPr>
            </w:pPr>
          </w:p>
          <w:tbl>
            <w:tblPr>
              <w:tblStyle w:val="TableGrid"/>
              <w:tblW w:w="0" w:type="auto"/>
              <w:tblLook w:val="04A0" w:firstRow="1" w:lastRow="0" w:firstColumn="1" w:lastColumn="0" w:noHBand="0" w:noVBand="1"/>
            </w:tblPr>
            <w:tblGrid>
              <w:gridCol w:w="4252"/>
            </w:tblGrid>
            <w:tr w:rsidR="00893054" w:rsidRPr="00F159AF" w14:paraId="20157696" w14:textId="77777777" w:rsidTr="00541D9E">
              <w:tc>
                <w:tcPr>
                  <w:tcW w:w="4252" w:type="dxa"/>
                </w:tcPr>
                <w:p w14:paraId="0DFF8EC9"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Primary [DEFAULT]</w:t>
                  </w:r>
                </w:p>
              </w:tc>
            </w:tr>
            <w:tr w:rsidR="00893054" w:rsidRPr="00F159AF" w14:paraId="42401F09" w14:textId="77777777" w:rsidTr="00541D9E">
              <w:tc>
                <w:tcPr>
                  <w:tcW w:w="4252" w:type="dxa"/>
                </w:tcPr>
                <w:p w14:paraId="7273097E"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Secondary</w:t>
                  </w:r>
                </w:p>
              </w:tc>
            </w:tr>
          </w:tbl>
          <w:p w14:paraId="30F36447" w14:textId="77777777" w:rsidR="00893054" w:rsidRPr="00F159AF" w:rsidRDefault="00893054" w:rsidP="00541D9E">
            <w:pPr>
              <w:spacing w:after="0"/>
              <w:ind w:left="0"/>
              <w:jc w:val="left"/>
              <w:rPr>
                <w:rFonts w:ascii="Arial" w:hAnsi="Arial"/>
                <w:sz w:val="16"/>
                <w:szCs w:val="16"/>
                <w:lang w:val="en-US"/>
              </w:rPr>
            </w:pPr>
          </w:p>
          <w:p w14:paraId="045AC0A1"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Else, then:</w:t>
            </w:r>
          </w:p>
          <w:p w14:paraId="289C82E2" w14:textId="77777777" w:rsidR="00893054" w:rsidRPr="00F159AF" w:rsidRDefault="00893054" w:rsidP="00541D9E">
            <w:pPr>
              <w:spacing w:after="0"/>
              <w:ind w:left="0"/>
              <w:jc w:val="left"/>
              <w:rPr>
                <w:rFonts w:ascii="Arial" w:hAnsi="Arial"/>
                <w:sz w:val="16"/>
                <w:szCs w:val="16"/>
                <w:lang w:val="en-US"/>
              </w:rPr>
            </w:pPr>
          </w:p>
          <w:tbl>
            <w:tblPr>
              <w:tblStyle w:val="TableGrid"/>
              <w:tblW w:w="0" w:type="auto"/>
              <w:tblLook w:val="04A0" w:firstRow="1" w:lastRow="0" w:firstColumn="1" w:lastColumn="0" w:noHBand="0" w:noVBand="1"/>
            </w:tblPr>
            <w:tblGrid>
              <w:gridCol w:w="4252"/>
            </w:tblGrid>
            <w:tr w:rsidR="00893054" w:rsidRPr="00F159AF" w14:paraId="5394C5BC" w14:textId="77777777" w:rsidTr="00541D9E">
              <w:tc>
                <w:tcPr>
                  <w:tcW w:w="4252" w:type="dxa"/>
                </w:tcPr>
                <w:p w14:paraId="1755D9E4"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Primary</w:t>
                  </w:r>
                </w:p>
              </w:tc>
            </w:tr>
          </w:tbl>
          <w:p w14:paraId="0D72A932" w14:textId="77777777" w:rsidR="00893054" w:rsidRPr="00F159AF" w:rsidRDefault="00893054" w:rsidP="00541D9E">
            <w:pPr>
              <w:spacing w:after="0"/>
              <w:ind w:left="0"/>
              <w:jc w:val="left"/>
              <w:rPr>
                <w:rFonts w:ascii="Arial" w:hAnsi="Arial"/>
                <w:sz w:val="16"/>
                <w:szCs w:val="16"/>
                <w:lang w:val="en-US"/>
              </w:rPr>
            </w:pPr>
          </w:p>
        </w:tc>
      </w:tr>
      <w:tr w:rsidR="00893054" w:rsidRPr="00F159AF" w14:paraId="717219D9" w14:textId="77777777" w:rsidTr="00541D9E">
        <w:tc>
          <w:tcPr>
            <w:tcW w:w="483" w:type="dxa"/>
          </w:tcPr>
          <w:p w14:paraId="40C8BE01"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20</w:t>
            </w:r>
          </w:p>
        </w:tc>
        <w:tc>
          <w:tcPr>
            <w:tcW w:w="1702" w:type="dxa"/>
          </w:tcPr>
          <w:p w14:paraId="702E0826"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Listing Categories</w:t>
            </w:r>
          </w:p>
        </w:tc>
        <w:tc>
          <w:tcPr>
            <w:tcW w:w="1496" w:type="dxa"/>
          </w:tcPr>
          <w:p w14:paraId="30FB9E34" w14:textId="1FFFFE80" w:rsidR="00893054" w:rsidRPr="00F159AF" w:rsidRDefault="00CF77B5" w:rsidP="00541D9E">
            <w:pPr>
              <w:spacing w:after="0"/>
              <w:ind w:left="0"/>
              <w:jc w:val="left"/>
              <w:rPr>
                <w:rFonts w:ascii="Arial" w:hAnsi="Arial"/>
                <w:sz w:val="16"/>
                <w:szCs w:val="16"/>
                <w:lang w:val="en-US"/>
              </w:rPr>
            </w:pPr>
            <w:r w:rsidRPr="00F159AF">
              <w:rPr>
                <w:rFonts w:ascii="Arial" w:hAnsi="Arial"/>
                <w:sz w:val="16"/>
                <w:szCs w:val="16"/>
                <w:lang w:val="en-US"/>
              </w:rPr>
              <w:t>List</w:t>
            </w:r>
          </w:p>
          <w:p w14:paraId="3FF1093B"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(multiple selections)</w:t>
            </w:r>
          </w:p>
        </w:tc>
        <w:tc>
          <w:tcPr>
            <w:tcW w:w="1417" w:type="dxa"/>
          </w:tcPr>
          <w:p w14:paraId="1CFBFC32"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N/A</w:t>
            </w:r>
          </w:p>
        </w:tc>
        <w:tc>
          <w:tcPr>
            <w:tcW w:w="5361" w:type="dxa"/>
          </w:tcPr>
          <w:p w14:paraId="0A06C2E3"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If:</w:t>
            </w:r>
          </w:p>
          <w:p w14:paraId="406F4533" w14:textId="77777777" w:rsidR="00893054" w:rsidRPr="00F159AF" w:rsidRDefault="00893054" w:rsidP="002E07D6">
            <w:pPr>
              <w:pStyle w:val="ListParagraph"/>
              <w:numPr>
                <w:ilvl w:val="0"/>
                <w:numId w:val="6"/>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#17 = Ordinary shares / Ordinary shares (H shares) / Ordinary shares (conversion from B to H shares) </w:t>
            </w:r>
            <w:r w:rsidRPr="00F159AF">
              <w:rPr>
                <w:rFonts w:ascii="Arial" w:eastAsia="DengXian" w:hAnsi="Arial"/>
                <w:sz w:val="16"/>
                <w:szCs w:val="16"/>
                <w:u w:val="single"/>
                <w:lang w:val="en-US"/>
              </w:rPr>
              <w:t>AND</w:t>
            </w:r>
          </w:p>
          <w:p w14:paraId="07BE7AFD" w14:textId="79ED4DBF" w:rsidR="00893054" w:rsidRPr="00F159AF" w:rsidRDefault="00893054" w:rsidP="002E07D6">
            <w:pPr>
              <w:pStyle w:val="ListParagraph"/>
              <w:numPr>
                <w:ilvl w:val="0"/>
                <w:numId w:val="6"/>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#18 = Main board</w:t>
            </w:r>
          </w:p>
          <w:p w14:paraId="3C9D016B" w14:textId="77777777" w:rsidR="00893054" w:rsidRPr="00F159AF" w:rsidRDefault="00893054" w:rsidP="00541D9E">
            <w:pPr>
              <w:spacing w:after="0"/>
              <w:ind w:left="0"/>
              <w:jc w:val="left"/>
              <w:rPr>
                <w:rFonts w:ascii="Arial" w:hAnsi="Arial"/>
                <w:sz w:val="16"/>
                <w:szCs w:val="16"/>
                <w:lang w:val="en-US"/>
              </w:rPr>
            </w:pPr>
          </w:p>
          <w:p w14:paraId="6E4C4148"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Then:</w:t>
            </w:r>
          </w:p>
          <w:tbl>
            <w:tblPr>
              <w:tblStyle w:val="TableGrid"/>
              <w:tblW w:w="0" w:type="auto"/>
              <w:tblLook w:val="04A0" w:firstRow="1" w:lastRow="0" w:firstColumn="1" w:lastColumn="0" w:noHBand="0" w:noVBand="1"/>
            </w:tblPr>
            <w:tblGrid>
              <w:gridCol w:w="4252"/>
            </w:tblGrid>
            <w:tr w:rsidR="00893054" w:rsidRPr="00F159AF" w14:paraId="5D4CA08D" w14:textId="77777777" w:rsidTr="00541D9E">
              <w:tc>
                <w:tcPr>
                  <w:tcW w:w="4252" w:type="dxa"/>
                </w:tcPr>
                <w:p w14:paraId="7E715812"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Dual-primary</w:t>
                  </w:r>
                </w:p>
              </w:tc>
            </w:tr>
            <w:tr w:rsidR="00893054" w:rsidRPr="00F159AF" w14:paraId="357180CC" w14:textId="77777777" w:rsidTr="00541D9E">
              <w:tc>
                <w:tcPr>
                  <w:tcW w:w="4252" w:type="dxa"/>
                </w:tcPr>
                <w:p w14:paraId="5FB81E5B"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Biotech</w:t>
                  </w:r>
                </w:p>
              </w:tc>
            </w:tr>
            <w:tr w:rsidR="00893054" w:rsidRPr="00F159AF" w14:paraId="29380BD6" w14:textId="77777777" w:rsidTr="00541D9E">
              <w:tc>
                <w:tcPr>
                  <w:tcW w:w="4252" w:type="dxa"/>
                </w:tcPr>
                <w:p w14:paraId="5E66CFA0"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WVR</w:t>
                  </w:r>
                </w:p>
              </w:tc>
            </w:tr>
            <w:tr w:rsidR="00893054" w:rsidRPr="00F159AF" w14:paraId="152042B4" w14:textId="77777777" w:rsidTr="00541D9E">
              <w:tc>
                <w:tcPr>
                  <w:tcW w:w="4252" w:type="dxa"/>
                </w:tcPr>
                <w:p w14:paraId="662ADAFE"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US Reg-S</w:t>
                  </w:r>
                </w:p>
              </w:tc>
            </w:tr>
          </w:tbl>
          <w:p w14:paraId="11ABB39B" w14:textId="77777777" w:rsidR="00893054" w:rsidRPr="00F159AF" w:rsidRDefault="00893054" w:rsidP="00541D9E">
            <w:pPr>
              <w:spacing w:after="0"/>
              <w:ind w:left="0"/>
              <w:jc w:val="left"/>
              <w:rPr>
                <w:rFonts w:ascii="Arial" w:hAnsi="Arial"/>
                <w:sz w:val="16"/>
                <w:szCs w:val="16"/>
                <w:lang w:val="en-US"/>
              </w:rPr>
            </w:pPr>
          </w:p>
          <w:p w14:paraId="56913379"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If:</w:t>
            </w:r>
          </w:p>
          <w:p w14:paraId="1B707B4E" w14:textId="77777777" w:rsidR="00893054" w:rsidRPr="00F159AF" w:rsidRDefault="00893054" w:rsidP="002E07D6">
            <w:pPr>
              <w:pStyle w:val="ListParagraph"/>
              <w:numPr>
                <w:ilvl w:val="0"/>
                <w:numId w:val="6"/>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#17 = Ordinary shares / Ordinary shares (H shares) / Ordinary shares (conversion from B to H shares) </w:t>
            </w:r>
            <w:r w:rsidRPr="00F159AF">
              <w:rPr>
                <w:rFonts w:ascii="Arial" w:eastAsia="DengXian" w:hAnsi="Arial"/>
                <w:sz w:val="16"/>
                <w:szCs w:val="16"/>
                <w:u w:val="single"/>
                <w:lang w:val="en-US"/>
              </w:rPr>
              <w:t>AND</w:t>
            </w:r>
          </w:p>
          <w:p w14:paraId="45372AB7" w14:textId="5082A32D" w:rsidR="00893054" w:rsidRPr="00F159AF" w:rsidRDefault="00893054" w:rsidP="002E07D6">
            <w:pPr>
              <w:pStyle w:val="ListParagraph"/>
              <w:numPr>
                <w:ilvl w:val="0"/>
                <w:numId w:val="6"/>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#18 = GEM</w:t>
            </w:r>
            <w:r w:rsidR="000D3ADC" w:rsidRPr="00F159AF">
              <w:rPr>
                <w:rFonts w:ascii="Arial" w:eastAsia="DengXian" w:hAnsi="Arial"/>
                <w:sz w:val="16"/>
                <w:szCs w:val="16"/>
                <w:lang w:val="en-US"/>
              </w:rPr>
              <w:t xml:space="preserve"> </w:t>
            </w:r>
            <w:r w:rsidRPr="00F159AF">
              <w:rPr>
                <w:rFonts w:ascii="Arial" w:eastAsia="DengXian" w:hAnsi="Arial"/>
                <w:sz w:val="16"/>
                <w:szCs w:val="16"/>
                <w:u w:val="single"/>
                <w:lang w:val="en-US"/>
              </w:rPr>
              <w:t>AND</w:t>
            </w:r>
          </w:p>
          <w:p w14:paraId="706E7DFA" w14:textId="77777777" w:rsidR="00893054" w:rsidRPr="00F159AF" w:rsidRDefault="00893054" w:rsidP="002E07D6">
            <w:pPr>
              <w:pStyle w:val="ListParagraph"/>
              <w:numPr>
                <w:ilvl w:val="0"/>
                <w:numId w:val="6"/>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#19 = Primary</w:t>
            </w:r>
          </w:p>
          <w:p w14:paraId="59E3D54E" w14:textId="77777777" w:rsidR="00893054" w:rsidRPr="00F159AF" w:rsidRDefault="00893054" w:rsidP="00541D9E">
            <w:pPr>
              <w:spacing w:after="0"/>
              <w:ind w:left="553"/>
              <w:jc w:val="left"/>
              <w:rPr>
                <w:rFonts w:ascii="Arial" w:hAnsi="Arial"/>
                <w:sz w:val="16"/>
                <w:szCs w:val="16"/>
                <w:lang w:val="en-US"/>
              </w:rPr>
            </w:pPr>
          </w:p>
          <w:p w14:paraId="147B0A59"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Then:</w:t>
            </w:r>
          </w:p>
          <w:tbl>
            <w:tblPr>
              <w:tblStyle w:val="TableGrid"/>
              <w:tblW w:w="0" w:type="auto"/>
              <w:tblLook w:val="04A0" w:firstRow="1" w:lastRow="0" w:firstColumn="1" w:lastColumn="0" w:noHBand="0" w:noVBand="1"/>
            </w:tblPr>
            <w:tblGrid>
              <w:gridCol w:w="4252"/>
            </w:tblGrid>
            <w:tr w:rsidR="00893054" w:rsidRPr="00F159AF" w14:paraId="33F67EB9" w14:textId="77777777" w:rsidTr="00541D9E">
              <w:tc>
                <w:tcPr>
                  <w:tcW w:w="4252" w:type="dxa"/>
                </w:tcPr>
                <w:p w14:paraId="4F48B938"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Dual-primary</w:t>
                  </w:r>
                </w:p>
              </w:tc>
            </w:tr>
            <w:tr w:rsidR="00893054" w:rsidRPr="00F159AF" w14:paraId="46CB62F0" w14:textId="77777777" w:rsidTr="00541D9E">
              <w:tc>
                <w:tcPr>
                  <w:tcW w:w="4252" w:type="dxa"/>
                </w:tcPr>
                <w:p w14:paraId="12684FD5"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US Reg-S</w:t>
                  </w:r>
                </w:p>
              </w:tc>
            </w:tr>
          </w:tbl>
          <w:p w14:paraId="039F72C0" w14:textId="77777777" w:rsidR="00893054" w:rsidRPr="00F159AF" w:rsidRDefault="00893054" w:rsidP="00541D9E">
            <w:pPr>
              <w:spacing w:after="0"/>
              <w:ind w:left="0"/>
              <w:jc w:val="left"/>
              <w:rPr>
                <w:rFonts w:ascii="Arial" w:hAnsi="Arial"/>
                <w:sz w:val="16"/>
                <w:szCs w:val="16"/>
                <w:lang w:val="en-US"/>
              </w:rPr>
            </w:pPr>
          </w:p>
          <w:p w14:paraId="1701CFE6"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Else:</w:t>
            </w:r>
          </w:p>
          <w:tbl>
            <w:tblPr>
              <w:tblStyle w:val="TableGrid"/>
              <w:tblW w:w="0" w:type="auto"/>
              <w:tblLook w:val="04A0" w:firstRow="1" w:lastRow="0" w:firstColumn="1" w:lastColumn="0" w:noHBand="0" w:noVBand="1"/>
            </w:tblPr>
            <w:tblGrid>
              <w:gridCol w:w="4252"/>
            </w:tblGrid>
            <w:tr w:rsidR="00893054" w:rsidRPr="00F159AF" w14:paraId="52610F9F" w14:textId="77777777" w:rsidTr="00541D9E">
              <w:tc>
                <w:tcPr>
                  <w:tcW w:w="4252" w:type="dxa"/>
                </w:tcPr>
                <w:p w14:paraId="3B915B1C"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US Reg-S</w:t>
                  </w:r>
                </w:p>
              </w:tc>
            </w:tr>
          </w:tbl>
          <w:p w14:paraId="70A1276B" w14:textId="77777777" w:rsidR="00893054" w:rsidRPr="00F159AF" w:rsidRDefault="00893054" w:rsidP="00541D9E">
            <w:pPr>
              <w:spacing w:after="0"/>
              <w:ind w:left="0"/>
              <w:jc w:val="left"/>
              <w:rPr>
                <w:rFonts w:ascii="Arial" w:hAnsi="Arial"/>
                <w:sz w:val="16"/>
                <w:szCs w:val="16"/>
                <w:lang w:val="en-US"/>
              </w:rPr>
            </w:pPr>
          </w:p>
        </w:tc>
      </w:tr>
      <w:tr w:rsidR="00893054" w:rsidRPr="00F159AF" w14:paraId="299347D0" w14:textId="77777777" w:rsidTr="00541D9E">
        <w:tc>
          <w:tcPr>
            <w:tcW w:w="483" w:type="dxa"/>
          </w:tcPr>
          <w:p w14:paraId="41567BEA"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lastRenderedPageBreak/>
              <w:t>20a</w:t>
            </w:r>
          </w:p>
        </w:tc>
        <w:tc>
          <w:tcPr>
            <w:tcW w:w="1702" w:type="dxa"/>
          </w:tcPr>
          <w:p w14:paraId="2DDC9102"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WVR Ratio</w:t>
            </w:r>
          </w:p>
        </w:tc>
        <w:tc>
          <w:tcPr>
            <w:tcW w:w="1496" w:type="dxa"/>
          </w:tcPr>
          <w:p w14:paraId="01B3BAC5"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[Only if #20 has “WVR” selected”]</w:t>
            </w:r>
          </w:p>
          <w:p w14:paraId="6710BE27"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0</w:t>
            </w:r>
          </w:p>
        </w:tc>
        <w:tc>
          <w:tcPr>
            <w:tcW w:w="1417" w:type="dxa"/>
          </w:tcPr>
          <w:p w14:paraId="085BCCEB"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Integer(2)</w:t>
            </w:r>
          </w:p>
        </w:tc>
        <w:tc>
          <w:tcPr>
            <w:tcW w:w="5361" w:type="dxa"/>
          </w:tcPr>
          <w:p w14:paraId="44D10952"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[To indicate the share voting ratio]</w:t>
            </w:r>
          </w:p>
          <w:p w14:paraId="225F603D"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 xml:space="preserve">Two text boxes, default displayed as [1] to [1] </w:t>
            </w:r>
          </w:p>
          <w:p w14:paraId="3FFBC8A5" w14:textId="77777777" w:rsidR="00893054" w:rsidRPr="00F159AF" w:rsidRDefault="00893054" w:rsidP="00541D9E">
            <w:pPr>
              <w:spacing w:after="0"/>
              <w:ind w:left="0"/>
              <w:jc w:val="left"/>
              <w:rPr>
                <w:rFonts w:ascii="Arial" w:hAnsi="Arial"/>
                <w:sz w:val="16"/>
                <w:szCs w:val="16"/>
                <w:lang w:val="en-US"/>
              </w:rPr>
            </w:pPr>
          </w:p>
          <w:p w14:paraId="394D3C88"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Assistive text:</w:t>
            </w:r>
          </w:p>
          <w:p w14:paraId="6317F808"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“If the class of shares conferring weighted voting rights is ten times that of the voting power of ordinary shares, the input should be “10 to 1”.</w:t>
            </w:r>
          </w:p>
        </w:tc>
      </w:tr>
      <w:tr w:rsidR="00893054" w:rsidRPr="000961F5" w14:paraId="2BD121EE" w14:textId="77777777" w:rsidTr="00541D9E">
        <w:tc>
          <w:tcPr>
            <w:tcW w:w="483" w:type="dxa"/>
          </w:tcPr>
          <w:p w14:paraId="1236C88A"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21</w:t>
            </w:r>
          </w:p>
        </w:tc>
        <w:tc>
          <w:tcPr>
            <w:tcW w:w="1702" w:type="dxa"/>
          </w:tcPr>
          <w:p w14:paraId="5AB7FEAB"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Other Listing Venue(s)</w:t>
            </w:r>
          </w:p>
        </w:tc>
        <w:tc>
          <w:tcPr>
            <w:tcW w:w="1496" w:type="dxa"/>
          </w:tcPr>
          <w:p w14:paraId="42A7E052" w14:textId="365C3A61" w:rsidR="00893054" w:rsidRPr="00F159AF" w:rsidRDefault="00893054" w:rsidP="0054578A">
            <w:pPr>
              <w:spacing w:after="0"/>
              <w:ind w:left="0"/>
              <w:jc w:val="left"/>
              <w:rPr>
                <w:rFonts w:ascii="Arial" w:hAnsi="Arial"/>
                <w:strike/>
                <w:sz w:val="16"/>
                <w:szCs w:val="16"/>
                <w:highlight w:val="yellow"/>
                <w:lang w:val="en-US"/>
              </w:rPr>
            </w:pPr>
            <w:r w:rsidRPr="00F159AF">
              <w:rPr>
                <w:rFonts w:ascii="Arial" w:hAnsi="Arial"/>
                <w:sz w:val="16"/>
                <w:szCs w:val="16"/>
                <w:lang w:val="en-US"/>
              </w:rPr>
              <w:t>[</w:t>
            </w:r>
            <w:r w:rsidR="0054578A" w:rsidRPr="00F159AF">
              <w:rPr>
                <w:rFonts w:ascii="Arial" w:hAnsi="Arial"/>
                <w:sz w:val="16"/>
                <w:szCs w:val="16"/>
                <w:lang w:val="en-US"/>
              </w:rPr>
              <w:t xml:space="preserve">mandatory </w:t>
            </w:r>
            <w:r w:rsidRPr="00F159AF">
              <w:rPr>
                <w:rFonts w:ascii="Arial" w:hAnsi="Arial"/>
                <w:sz w:val="16"/>
                <w:szCs w:val="16"/>
                <w:lang w:val="en-US"/>
              </w:rPr>
              <w:t>if #20 has “Dual-primary” selected]</w:t>
            </w:r>
          </w:p>
        </w:tc>
        <w:tc>
          <w:tcPr>
            <w:tcW w:w="1417" w:type="dxa"/>
          </w:tcPr>
          <w:p w14:paraId="3D558E0B"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LONGTEXT</w:t>
            </w:r>
          </w:p>
        </w:tc>
        <w:tc>
          <w:tcPr>
            <w:tcW w:w="5361" w:type="dxa"/>
          </w:tcPr>
          <w:p w14:paraId="16371730"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Assistive text:</w:t>
            </w:r>
          </w:p>
          <w:p w14:paraId="5A814216" w14:textId="5BE5184B"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 xml:space="preserve">“If the offering has more than one </w:t>
            </w:r>
            <w:r w:rsidR="0077081D" w:rsidRPr="00F159AF">
              <w:rPr>
                <w:rFonts w:ascii="Arial" w:hAnsi="Arial"/>
                <w:sz w:val="16"/>
                <w:szCs w:val="16"/>
                <w:lang w:val="en-US"/>
              </w:rPr>
              <w:t xml:space="preserve">listing </w:t>
            </w:r>
            <w:r w:rsidRPr="00F159AF">
              <w:rPr>
                <w:rFonts w:ascii="Arial" w:hAnsi="Arial"/>
                <w:sz w:val="16"/>
                <w:szCs w:val="16"/>
                <w:lang w:val="en-US"/>
              </w:rPr>
              <w:t>venue, each venue should be separated by a “,”.”</w:t>
            </w:r>
          </w:p>
        </w:tc>
      </w:tr>
      <w:tr w:rsidR="00893054" w:rsidRPr="000961F5" w14:paraId="794DAFA3" w14:textId="77777777" w:rsidTr="00541D9E">
        <w:tc>
          <w:tcPr>
            <w:tcW w:w="483" w:type="dxa"/>
          </w:tcPr>
          <w:p w14:paraId="110F7C6F"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22</w:t>
            </w:r>
          </w:p>
        </w:tc>
        <w:tc>
          <w:tcPr>
            <w:tcW w:w="1702" w:type="dxa"/>
          </w:tcPr>
          <w:p w14:paraId="1A25610E" w14:textId="2343917A"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Primary Listing Venue</w:t>
            </w:r>
            <w:r w:rsidR="0077081D" w:rsidRPr="00F159AF">
              <w:rPr>
                <w:rFonts w:ascii="Arial" w:hAnsi="Arial"/>
                <w:sz w:val="16"/>
                <w:szCs w:val="16"/>
                <w:lang w:val="en-US"/>
              </w:rPr>
              <w:t xml:space="preserve"> (other than on SEHK)</w:t>
            </w:r>
          </w:p>
        </w:tc>
        <w:tc>
          <w:tcPr>
            <w:tcW w:w="1496" w:type="dxa"/>
          </w:tcPr>
          <w:p w14:paraId="27090871"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[Only if #19 = “Secondary”]</w:t>
            </w:r>
          </w:p>
          <w:p w14:paraId="20958CED" w14:textId="54B986F2" w:rsidR="00893054" w:rsidRPr="00F159AF" w:rsidRDefault="00CF77B5" w:rsidP="00541D9E">
            <w:pPr>
              <w:spacing w:after="0"/>
              <w:ind w:left="0"/>
              <w:jc w:val="left"/>
              <w:rPr>
                <w:rFonts w:ascii="Arial" w:hAnsi="Arial"/>
                <w:sz w:val="16"/>
                <w:szCs w:val="16"/>
                <w:lang w:val="en-US"/>
              </w:rPr>
            </w:pPr>
            <w:r w:rsidRPr="00F159AF">
              <w:rPr>
                <w:rFonts w:ascii="Arial" w:hAnsi="Arial"/>
                <w:sz w:val="16"/>
                <w:szCs w:val="16"/>
                <w:lang w:val="en-US"/>
              </w:rPr>
              <w:t>List</w:t>
            </w:r>
            <w:r w:rsidR="00063E36" w:rsidRPr="00F159AF">
              <w:rPr>
                <w:rFonts w:ascii="Arial" w:hAnsi="Arial"/>
                <w:sz w:val="16"/>
                <w:szCs w:val="16"/>
                <w:lang w:val="en-US"/>
              </w:rPr>
              <w:t xml:space="preserve"> </w:t>
            </w:r>
            <w:r w:rsidR="00893054" w:rsidRPr="00F159AF">
              <w:rPr>
                <w:rFonts w:ascii="Arial" w:hAnsi="Arial"/>
                <w:sz w:val="16"/>
                <w:szCs w:val="16"/>
                <w:lang w:val="en-US"/>
              </w:rPr>
              <w:t>(multiple selection)</w:t>
            </w:r>
          </w:p>
          <w:p w14:paraId="244C2A94" w14:textId="77777777" w:rsidR="00893054" w:rsidRPr="00F159AF" w:rsidRDefault="00893054" w:rsidP="00541D9E">
            <w:pPr>
              <w:spacing w:after="0"/>
              <w:ind w:left="0"/>
              <w:jc w:val="left"/>
              <w:rPr>
                <w:rFonts w:ascii="Arial" w:hAnsi="Arial"/>
                <w:sz w:val="16"/>
                <w:szCs w:val="16"/>
                <w:lang w:val="en-US"/>
              </w:rPr>
            </w:pPr>
          </w:p>
        </w:tc>
        <w:tc>
          <w:tcPr>
            <w:tcW w:w="1417" w:type="dxa"/>
          </w:tcPr>
          <w:p w14:paraId="190A3860" w14:textId="77777777" w:rsidR="00893054" w:rsidRPr="00F159AF" w:rsidRDefault="00893054" w:rsidP="00541D9E">
            <w:pPr>
              <w:spacing w:after="0"/>
              <w:ind w:left="0"/>
              <w:jc w:val="left"/>
              <w:rPr>
                <w:rFonts w:ascii="Arial" w:hAnsi="Arial"/>
                <w:color w:val="000000"/>
                <w:sz w:val="16"/>
                <w:szCs w:val="16"/>
              </w:rPr>
            </w:pPr>
            <w:r w:rsidRPr="00F159AF">
              <w:rPr>
                <w:rFonts w:ascii="Arial" w:hAnsi="Arial"/>
                <w:color w:val="000000"/>
                <w:sz w:val="16"/>
                <w:szCs w:val="16"/>
              </w:rPr>
              <w:t>80 (for free text)</w:t>
            </w:r>
          </w:p>
        </w:tc>
        <w:tc>
          <w:tcPr>
            <w:tcW w:w="5361" w:type="dxa"/>
          </w:tcPr>
          <w:p w14:paraId="38216EBA" w14:textId="77777777" w:rsidR="00893054" w:rsidRPr="00F159AF" w:rsidRDefault="00893054" w:rsidP="00541D9E">
            <w:pPr>
              <w:ind w:left="0"/>
              <w:rPr>
                <w:rFonts w:ascii="Arial" w:hAnsi="Arial"/>
                <w:sz w:val="16"/>
                <w:szCs w:val="16"/>
              </w:rPr>
            </w:pPr>
            <w:r w:rsidRPr="00F159AF">
              <w:rPr>
                <w:rFonts w:ascii="Arial" w:hAnsi="Arial"/>
                <w:sz w:val="16"/>
                <w:szCs w:val="16"/>
              </w:rPr>
              <w:t>With the following choices in the specified order:</w:t>
            </w:r>
          </w:p>
          <w:tbl>
            <w:tblPr>
              <w:tblStyle w:val="TableGrid"/>
              <w:tblW w:w="0" w:type="auto"/>
              <w:tblLook w:val="04A0" w:firstRow="1" w:lastRow="0" w:firstColumn="1" w:lastColumn="0" w:noHBand="0" w:noVBand="1"/>
            </w:tblPr>
            <w:tblGrid>
              <w:gridCol w:w="4252"/>
            </w:tblGrid>
            <w:tr w:rsidR="00893054" w:rsidRPr="00F159AF" w14:paraId="5512B4FE" w14:textId="77777777" w:rsidTr="00541D9E">
              <w:tc>
                <w:tcPr>
                  <w:tcW w:w="4252" w:type="dxa"/>
                  <w:vAlign w:val="bottom"/>
                </w:tcPr>
                <w:p w14:paraId="75A1A3B8"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The Amsterdam Stock Exchange (NYSE Euronext - Amsterdam)</w:t>
                  </w:r>
                </w:p>
              </w:tc>
            </w:tr>
            <w:tr w:rsidR="00893054" w:rsidRPr="00F159AF" w14:paraId="706F90C2" w14:textId="77777777" w:rsidTr="00541D9E">
              <w:tc>
                <w:tcPr>
                  <w:tcW w:w="4252" w:type="dxa"/>
                  <w:vAlign w:val="bottom"/>
                </w:tcPr>
                <w:p w14:paraId="49B64485"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The Australian Securities Exchange (ASX)</w:t>
                  </w:r>
                </w:p>
              </w:tc>
            </w:tr>
            <w:tr w:rsidR="00893054" w:rsidRPr="00F159AF" w14:paraId="4B825049" w14:textId="77777777" w:rsidTr="00541D9E">
              <w:tc>
                <w:tcPr>
                  <w:tcW w:w="4252" w:type="dxa"/>
                  <w:vAlign w:val="bottom"/>
                </w:tcPr>
                <w:p w14:paraId="031158A4"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The Brazilian Securities, Commodities and Futures Exchange (BM&amp;FBOVESPA)</w:t>
                  </w:r>
                </w:p>
              </w:tc>
            </w:tr>
            <w:tr w:rsidR="00893054" w:rsidRPr="00F159AF" w14:paraId="2C5A9EB9" w14:textId="77777777" w:rsidTr="00541D9E">
              <w:tc>
                <w:tcPr>
                  <w:tcW w:w="4252" w:type="dxa"/>
                  <w:vAlign w:val="bottom"/>
                </w:tcPr>
                <w:p w14:paraId="614EF003"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The Frankfurt Stock Exchange (Deutsche Böurse)</w:t>
                  </w:r>
                </w:p>
              </w:tc>
            </w:tr>
            <w:tr w:rsidR="00893054" w:rsidRPr="00F159AF" w14:paraId="18BAE66F" w14:textId="77777777" w:rsidTr="00541D9E">
              <w:tc>
                <w:tcPr>
                  <w:tcW w:w="4252" w:type="dxa"/>
                  <w:vAlign w:val="bottom"/>
                </w:tcPr>
                <w:p w14:paraId="2B87EDCF"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The Italian Stock Exchange (Borsa Italiana)</w:t>
                  </w:r>
                </w:p>
              </w:tc>
            </w:tr>
            <w:tr w:rsidR="00893054" w:rsidRPr="00F159AF" w14:paraId="50937A6B" w14:textId="77777777" w:rsidTr="00541D9E">
              <w:tc>
                <w:tcPr>
                  <w:tcW w:w="4252" w:type="dxa"/>
                  <w:vAlign w:val="bottom"/>
                </w:tcPr>
                <w:p w14:paraId="5526E7B2"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The London Stock Exchange (LSE)</w:t>
                  </w:r>
                </w:p>
              </w:tc>
            </w:tr>
            <w:tr w:rsidR="00893054" w:rsidRPr="00F159AF" w14:paraId="6B5F2125" w14:textId="77777777" w:rsidTr="00541D9E">
              <w:tc>
                <w:tcPr>
                  <w:tcW w:w="4252" w:type="dxa"/>
                  <w:vAlign w:val="bottom"/>
                </w:tcPr>
                <w:p w14:paraId="44CC4425"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The Madrid Stock Exchange (Bolsa de Madrid)</w:t>
                  </w:r>
                </w:p>
              </w:tc>
            </w:tr>
            <w:tr w:rsidR="00893054" w:rsidRPr="00F159AF" w14:paraId="58C2FD00" w14:textId="77777777" w:rsidTr="00541D9E">
              <w:tc>
                <w:tcPr>
                  <w:tcW w:w="4252" w:type="dxa"/>
                  <w:vAlign w:val="bottom"/>
                </w:tcPr>
                <w:p w14:paraId="3B878340"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NASDAQ OMX (US)</w:t>
                  </w:r>
                </w:p>
              </w:tc>
            </w:tr>
            <w:tr w:rsidR="00893054" w:rsidRPr="00F159AF" w14:paraId="3F62AA1D" w14:textId="77777777" w:rsidTr="00541D9E">
              <w:tc>
                <w:tcPr>
                  <w:tcW w:w="4252" w:type="dxa"/>
                  <w:vAlign w:val="bottom"/>
                </w:tcPr>
                <w:p w14:paraId="4B70BF2B"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The New York Stock Exchange (NYSE Euronext (US))</w:t>
                  </w:r>
                </w:p>
              </w:tc>
            </w:tr>
            <w:tr w:rsidR="00893054" w:rsidRPr="00F159AF" w14:paraId="7132A7DC" w14:textId="77777777" w:rsidTr="00541D9E">
              <w:tc>
                <w:tcPr>
                  <w:tcW w:w="4252" w:type="dxa"/>
                  <w:vAlign w:val="bottom"/>
                </w:tcPr>
                <w:p w14:paraId="4724FE0A"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The Paris Stock Exchange (NYSE Euronext – Paris)</w:t>
                  </w:r>
                </w:p>
              </w:tc>
            </w:tr>
            <w:tr w:rsidR="00893054" w:rsidRPr="00F159AF" w14:paraId="2D656BC9" w14:textId="77777777" w:rsidTr="00541D9E">
              <w:tc>
                <w:tcPr>
                  <w:tcW w:w="4252" w:type="dxa"/>
                  <w:vAlign w:val="bottom"/>
                </w:tcPr>
                <w:p w14:paraId="3F5EA825"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The Singapore Exchange (SGX)</w:t>
                  </w:r>
                </w:p>
              </w:tc>
            </w:tr>
            <w:tr w:rsidR="00893054" w:rsidRPr="00F159AF" w14:paraId="2F5D3C98" w14:textId="77777777" w:rsidTr="00541D9E">
              <w:tc>
                <w:tcPr>
                  <w:tcW w:w="4252" w:type="dxa"/>
                  <w:vAlign w:val="bottom"/>
                </w:tcPr>
                <w:p w14:paraId="26E4B76B"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lastRenderedPageBreak/>
                    <w:t>The Stockholm Stock Exchange (NASDAQ OMX – Stockholm)</w:t>
                  </w:r>
                </w:p>
              </w:tc>
            </w:tr>
            <w:tr w:rsidR="00893054" w:rsidRPr="00F159AF" w14:paraId="0789AB1A" w14:textId="77777777" w:rsidTr="00541D9E">
              <w:tc>
                <w:tcPr>
                  <w:tcW w:w="4252" w:type="dxa"/>
                  <w:vAlign w:val="bottom"/>
                </w:tcPr>
                <w:p w14:paraId="26EA59F4"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The Swiss Exchange (SIX Swiss Exchange)</w:t>
                  </w:r>
                </w:p>
              </w:tc>
            </w:tr>
            <w:tr w:rsidR="00893054" w:rsidRPr="00F159AF" w14:paraId="0C4E3131" w14:textId="77777777" w:rsidTr="00541D9E">
              <w:tc>
                <w:tcPr>
                  <w:tcW w:w="4252" w:type="dxa"/>
                  <w:vAlign w:val="bottom"/>
                </w:tcPr>
                <w:p w14:paraId="4775C688"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The Tokyo Stock Exchange (TSE)</w:t>
                  </w:r>
                </w:p>
              </w:tc>
            </w:tr>
            <w:tr w:rsidR="00893054" w:rsidRPr="00F159AF" w14:paraId="5DCF4ABF" w14:textId="77777777" w:rsidTr="00541D9E">
              <w:tc>
                <w:tcPr>
                  <w:tcW w:w="4252" w:type="dxa"/>
                  <w:vAlign w:val="bottom"/>
                </w:tcPr>
                <w:p w14:paraId="2EC1D9DA"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The Toronto Stock Exchange (TMX)</w:t>
                  </w:r>
                </w:p>
              </w:tc>
            </w:tr>
            <w:tr w:rsidR="00893054" w:rsidRPr="00F159AF" w14:paraId="0CB58140" w14:textId="77777777" w:rsidTr="00541D9E">
              <w:tc>
                <w:tcPr>
                  <w:tcW w:w="4252" w:type="dxa"/>
                  <w:vAlign w:val="bottom"/>
                </w:tcPr>
                <w:p w14:paraId="74737752" w14:textId="77777777" w:rsidR="00893054" w:rsidRPr="00F159AF" w:rsidRDefault="00893054" w:rsidP="00060B7F">
                  <w:pPr>
                    <w:framePr w:hSpace="180" w:wrap="around" w:vAnchor="text" w:hAnchor="text" w:y="1"/>
                    <w:spacing w:after="0"/>
                    <w:ind w:left="0"/>
                    <w:suppressOverlap/>
                    <w:jc w:val="left"/>
                    <w:rPr>
                      <w:lang w:val="en-US"/>
                    </w:rPr>
                  </w:pPr>
                  <w:r w:rsidRPr="00F159AF">
                    <w:rPr>
                      <w:color w:val="000000"/>
                    </w:rPr>
                    <w:t>Other (please fill in) [Prompt free text]</w:t>
                  </w:r>
                </w:p>
              </w:tc>
            </w:tr>
          </w:tbl>
          <w:p w14:paraId="2A2C1C7D" w14:textId="77777777" w:rsidR="00893054" w:rsidRPr="00F159AF" w:rsidRDefault="00893054" w:rsidP="00541D9E">
            <w:pPr>
              <w:spacing w:after="0"/>
              <w:ind w:left="0"/>
              <w:jc w:val="left"/>
              <w:rPr>
                <w:rFonts w:ascii="Arial" w:hAnsi="Arial"/>
                <w:sz w:val="16"/>
                <w:szCs w:val="16"/>
                <w:lang w:val="en-US"/>
              </w:rPr>
            </w:pPr>
          </w:p>
        </w:tc>
      </w:tr>
    </w:tbl>
    <w:p w14:paraId="3FDC815A" w14:textId="711F4EF3" w:rsidR="000D3ADC" w:rsidRPr="000961F5" w:rsidRDefault="000D3ADC" w:rsidP="00893054">
      <w:pPr>
        <w:ind w:left="0"/>
        <w:rPr>
          <w:b/>
          <w:lang w:eastAsia="x-none"/>
        </w:rPr>
      </w:pPr>
    </w:p>
    <w:p w14:paraId="2FAA53E5" w14:textId="77777777" w:rsidR="00893054" w:rsidRPr="000961F5" w:rsidRDefault="00893054" w:rsidP="002E07D6">
      <w:pPr>
        <w:pStyle w:val="ListParagraph"/>
        <w:numPr>
          <w:ilvl w:val="0"/>
          <w:numId w:val="7"/>
        </w:numPr>
        <w:ind w:leftChars="0"/>
        <w:rPr>
          <w:b/>
          <w:lang w:eastAsia="x-none"/>
        </w:rPr>
      </w:pPr>
      <w:r w:rsidRPr="000961F5">
        <w:rPr>
          <w:b/>
          <w:lang w:eastAsia="x-none"/>
        </w:rPr>
        <w:t>Offering</w:t>
      </w:r>
    </w:p>
    <w:p w14:paraId="34614212" w14:textId="77777777" w:rsidR="00893054" w:rsidRPr="000961F5" w:rsidRDefault="00893054" w:rsidP="00893054">
      <w:pPr>
        <w:ind w:left="0"/>
      </w:pPr>
    </w:p>
    <w:tbl>
      <w:tblPr>
        <w:tblStyle w:val="TableGrid3"/>
        <w:tblpPr w:leftFromText="180" w:rightFromText="180" w:vertAnchor="text" w:tblpY="1"/>
        <w:tblOverlap w:val="never"/>
        <w:tblW w:w="10459" w:type="dxa"/>
        <w:tblLook w:val="04A0" w:firstRow="1" w:lastRow="0" w:firstColumn="1" w:lastColumn="0" w:noHBand="0" w:noVBand="1"/>
      </w:tblPr>
      <w:tblGrid>
        <w:gridCol w:w="483"/>
        <w:gridCol w:w="1668"/>
        <w:gridCol w:w="1538"/>
        <w:gridCol w:w="1416"/>
        <w:gridCol w:w="5354"/>
      </w:tblGrid>
      <w:tr w:rsidR="00893054" w:rsidRPr="000961F5" w14:paraId="60251404" w14:textId="77777777" w:rsidTr="00541D9E">
        <w:tc>
          <w:tcPr>
            <w:tcW w:w="441" w:type="dxa"/>
            <w:shd w:val="clear" w:color="auto" w:fill="13426B"/>
          </w:tcPr>
          <w:p w14:paraId="12308A21"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w:t>
            </w:r>
          </w:p>
        </w:tc>
        <w:tc>
          <w:tcPr>
            <w:tcW w:w="1681" w:type="dxa"/>
            <w:shd w:val="clear" w:color="auto" w:fill="13426B"/>
          </w:tcPr>
          <w:p w14:paraId="6B2FC271"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Field name</w:t>
            </w:r>
          </w:p>
        </w:tc>
        <w:tc>
          <w:tcPr>
            <w:tcW w:w="1559" w:type="dxa"/>
            <w:shd w:val="clear" w:color="auto" w:fill="13426B"/>
          </w:tcPr>
          <w:p w14:paraId="22435A92"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Input method</w:t>
            </w:r>
          </w:p>
        </w:tc>
        <w:tc>
          <w:tcPr>
            <w:tcW w:w="1417" w:type="dxa"/>
            <w:shd w:val="clear" w:color="auto" w:fill="13426B"/>
          </w:tcPr>
          <w:p w14:paraId="0CF64DB6"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Max field length</w:t>
            </w:r>
          </w:p>
        </w:tc>
        <w:tc>
          <w:tcPr>
            <w:tcW w:w="5361" w:type="dxa"/>
            <w:shd w:val="clear" w:color="auto" w:fill="13426B"/>
          </w:tcPr>
          <w:p w14:paraId="600FFB35"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Notes</w:t>
            </w:r>
          </w:p>
        </w:tc>
      </w:tr>
      <w:tr w:rsidR="00893054" w:rsidRPr="000961F5" w14:paraId="640C3CD8" w14:textId="77777777" w:rsidTr="00541D9E">
        <w:tc>
          <w:tcPr>
            <w:tcW w:w="441" w:type="dxa"/>
          </w:tcPr>
          <w:p w14:paraId="097DCFA6"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23</w:t>
            </w:r>
          </w:p>
        </w:tc>
        <w:tc>
          <w:tcPr>
            <w:tcW w:w="1681" w:type="dxa"/>
          </w:tcPr>
          <w:p w14:paraId="3A93BFE3"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Trading Currency</w:t>
            </w:r>
          </w:p>
        </w:tc>
        <w:tc>
          <w:tcPr>
            <w:tcW w:w="1559" w:type="dxa"/>
          </w:tcPr>
          <w:p w14:paraId="5135443A" w14:textId="63779A77" w:rsidR="00893054" w:rsidRPr="00F159AF" w:rsidRDefault="00063E36" w:rsidP="00541D9E">
            <w:pPr>
              <w:spacing w:after="0"/>
              <w:ind w:left="0"/>
              <w:jc w:val="left"/>
              <w:rPr>
                <w:rFonts w:ascii="Arial" w:hAnsi="Arial"/>
                <w:sz w:val="16"/>
                <w:szCs w:val="16"/>
                <w:lang w:val="en-US"/>
              </w:rPr>
            </w:pPr>
            <w:r w:rsidRPr="00F159AF">
              <w:rPr>
                <w:rFonts w:ascii="Arial" w:hAnsi="Arial"/>
                <w:sz w:val="16"/>
                <w:szCs w:val="16"/>
                <w:lang w:val="en-US"/>
              </w:rPr>
              <w:t>List</w:t>
            </w:r>
          </w:p>
        </w:tc>
        <w:tc>
          <w:tcPr>
            <w:tcW w:w="1417" w:type="dxa"/>
          </w:tcPr>
          <w:p w14:paraId="038739F8" w14:textId="77777777" w:rsidR="00893054" w:rsidRPr="00F159AF" w:rsidRDefault="00893054" w:rsidP="00541D9E">
            <w:pPr>
              <w:spacing w:after="39"/>
              <w:ind w:left="0"/>
              <w:rPr>
                <w:rFonts w:ascii="Arial" w:hAnsi="Arial"/>
                <w:sz w:val="16"/>
                <w:szCs w:val="16"/>
              </w:rPr>
            </w:pPr>
            <w:r w:rsidRPr="00F159AF">
              <w:rPr>
                <w:rFonts w:ascii="Arial" w:hAnsi="Arial"/>
                <w:sz w:val="16"/>
                <w:szCs w:val="16"/>
              </w:rPr>
              <w:t>N/A</w:t>
            </w:r>
          </w:p>
        </w:tc>
        <w:tc>
          <w:tcPr>
            <w:tcW w:w="5361" w:type="dxa"/>
          </w:tcPr>
          <w:p w14:paraId="75C78AD9" w14:textId="77777777" w:rsidR="00893054" w:rsidRPr="00F159AF" w:rsidRDefault="00893054" w:rsidP="00541D9E">
            <w:pPr>
              <w:spacing w:after="39"/>
              <w:ind w:left="0"/>
              <w:rPr>
                <w:rFonts w:ascii="Arial" w:hAnsi="Arial"/>
                <w:sz w:val="16"/>
                <w:szCs w:val="16"/>
              </w:rPr>
            </w:pPr>
            <w:r w:rsidRPr="00F159AF">
              <w:rPr>
                <w:rFonts w:ascii="Arial" w:hAnsi="Arial"/>
                <w:sz w:val="16"/>
                <w:szCs w:val="16"/>
              </w:rPr>
              <w:t xml:space="preserve"> With the following choices in the specified order:</w:t>
            </w:r>
          </w:p>
          <w:p w14:paraId="0326AA09" w14:textId="77777777" w:rsidR="00893054" w:rsidRPr="00F159AF" w:rsidRDefault="00893054" w:rsidP="00541D9E">
            <w:pPr>
              <w:spacing w:after="39"/>
              <w:ind w:left="0"/>
              <w:rPr>
                <w:rFonts w:ascii="Arial" w:hAnsi="Arial"/>
                <w:sz w:val="16"/>
                <w:szCs w:val="16"/>
              </w:rPr>
            </w:pPr>
          </w:p>
          <w:tbl>
            <w:tblPr>
              <w:tblStyle w:val="TableGrid"/>
              <w:tblW w:w="0" w:type="auto"/>
              <w:tblLook w:val="04A0" w:firstRow="1" w:lastRow="0" w:firstColumn="1" w:lastColumn="0" w:noHBand="0" w:noVBand="1"/>
            </w:tblPr>
            <w:tblGrid>
              <w:gridCol w:w="4252"/>
            </w:tblGrid>
            <w:tr w:rsidR="00893054" w:rsidRPr="00F159AF" w14:paraId="6039C370" w14:textId="77777777" w:rsidTr="00541D9E">
              <w:tc>
                <w:tcPr>
                  <w:tcW w:w="4252" w:type="dxa"/>
                </w:tcPr>
                <w:p w14:paraId="7D55D0D7"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HKD [DEFAULT]</w:t>
                  </w:r>
                </w:p>
              </w:tc>
            </w:tr>
            <w:tr w:rsidR="00893054" w:rsidRPr="00F159AF" w14:paraId="0D9A9B2E" w14:textId="77777777" w:rsidTr="00541D9E">
              <w:tc>
                <w:tcPr>
                  <w:tcW w:w="4252" w:type="dxa"/>
                </w:tcPr>
                <w:p w14:paraId="230B8FDB"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CNY</w:t>
                  </w:r>
                </w:p>
              </w:tc>
            </w:tr>
            <w:tr w:rsidR="00893054" w:rsidRPr="00F159AF" w14:paraId="51726FA9" w14:textId="77777777" w:rsidTr="00541D9E">
              <w:tc>
                <w:tcPr>
                  <w:tcW w:w="4252" w:type="dxa"/>
                </w:tcPr>
                <w:p w14:paraId="7F3FE649"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USD</w:t>
                  </w:r>
                </w:p>
              </w:tc>
            </w:tr>
          </w:tbl>
          <w:p w14:paraId="2E328B06" w14:textId="77777777" w:rsidR="00893054" w:rsidRPr="00F159AF" w:rsidRDefault="00893054" w:rsidP="00541D9E">
            <w:pPr>
              <w:spacing w:after="0"/>
              <w:ind w:left="0"/>
              <w:jc w:val="left"/>
              <w:rPr>
                <w:rFonts w:ascii="Arial" w:hAnsi="Arial"/>
                <w:sz w:val="16"/>
                <w:szCs w:val="16"/>
                <w:lang w:val="en-US"/>
              </w:rPr>
            </w:pPr>
          </w:p>
        </w:tc>
      </w:tr>
      <w:tr w:rsidR="00893054" w:rsidRPr="000961F5" w14:paraId="2FE0852E" w14:textId="77777777" w:rsidTr="00541D9E">
        <w:tc>
          <w:tcPr>
            <w:tcW w:w="441" w:type="dxa"/>
          </w:tcPr>
          <w:p w14:paraId="251D4D0C"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25</w:t>
            </w:r>
          </w:p>
        </w:tc>
        <w:tc>
          <w:tcPr>
            <w:tcW w:w="1681" w:type="dxa"/>
          </w:tcPr>
          <w:p w14:paraId="7021966E" w14:textId="49DCD144" w:rsidR="00893054" w:rsidRPr="00F159AF" w:rsidRDefault="003E58BD" w:rsidP="00541D9E">
            <w:pPr>
              <w:spacing w:after="0"/>
              <w:ind w:left="0"/>
              <w:jc w:val="left"/>
              <w:rPr>
                <w:rFonts w:ascii="Arial" w:hAnsi="Arial"/>
                <w:sz w:val="16"/>
                <w:szCs w:val="16"/>
                <w:lang w:val="en-US"/>
              </w:rPr>
            </w:pPr>
            <w:r w:rsidRPr="00F159AF">
              <w:rPr>
                <w:rFonts w:ascii="Arial" w:hAnsi="Arial"/>
                <w:sz w:val="16"/>
                <w:szCs w:val="16"/>
                <w:lang w:val="en-US"/>
              </w:rPr>
              <w:t xml:space="preserve">Downward </w:t>
            </w:r>
            <w:r w:rsidR="00893054" w:rsidRPr="00F159AF">
              <w:rPr>
                <w:rFonts w:ascii="Arial" w:hAnsi="Arial"/>
                <w:sz w:val="16"/>
                <w:szCs w:val="16"/>
                <w:lang w:val="en-US"/>
              </w:rPr>
              <w:t>Price Flexibility</w:t>
            </w:r>
          </w:p>
        </w:tc>
        <w:tc>
          <w:tcPr>
            <w:tcW w:w="1559" w:type="dxa"/>
          </w:tcPr>
          <w:p w14:paraId="5394E854"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0%</w:t>
            </w:r>
          </w:p>
        </w:tc>
        <w:tc>
          <w:tcPr>
            <w:tcW w:w="1417" w:type="dxa"/>
          </w:tcPr>
          <w:p w14:paraId="12A1CDCA" w14:textId="720901E5"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Percentage(</w:t>
            </w:r>
            <w:r w:rsidR="003E58BD" w:rsidRPr="00F159AF">
              <w:rPr>
                <w:rFonts w:ascii="Arial" w:hAnsi="Arial"/>
                <w:sz w:val="16"/>
                <w:szCs w:val="16"/>
                <w:lang w:val="en-US"/>
              </w:rPr>
              <w:t>3</w:t>
            </w:r>
            <w:r w:rsidRPr="00F159AF">
              <w:rPr>
                <w:rFonts w:ascii="Arial" w:hAnsi="Arial"/>
                <w:sz w:val="16"/>
                <w:szCs w:val="16"/>
                <w:lang w:val="en-US"/>
              </w:rPr>
              <w:t>,0)</w:t>
            </w:r>
          </w:p>
        </w:tc>
        <w:tc>
          <w:tcPr>
            <w:tcW w:w="5361" w:type="dxa"/>
          </w:tcPr>
          <w:p w14:paraId="646067BE"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Default 0%</w:t>
            </w:r>
          </w:p>
          <w:p w14:paraId="6178C80D" w14:textId="5AEDB660" w:rsidR="00893054" w:rsidRPr="00F159AF" w:rsidRDefault="009541E5" w:rsidP="00541D9E">
            <w:pPr>
              <w:spacing w:after="0"/>
              <w:ind w:left="0"/>
              <w:jc w:val="left"/>
              <w:rPr>
                <w:rFonts w:ascii="Arial" w:hAnsi="Arial"/>
                <w:sz w:val="16"/>
                <w:szCs w:val="16"/>
                <w:lang w:val="en-US"/>
              </w:rPr>
            </w:pPr>
            <w:r w:rsidRPr="00F159AF">
              <w:rPr>
                <w:rFonts w:ascii="Arial" w:hAnsi="Arial"/>
                <w:sz w:val="16"/>
                <w:szCs w:val="16"/>
                <w:lang w:val="en-US"/>
              </w:rPr>
              <w:t>Possible range from 0 to</w:t>
            </w:r>
            <w:r w:rsidR="000D3ADC" w:rsidRPr="00F159AF">
              <w:rPr>
                <w:rFonts w:ascii="Arial" w:hAnsi="Arial"/>
                <w:sz w:val="16"/>
                <w:szCs w:val="16"/>
                <w:lang w:val="en-US"/>
              </w:rPr>
              <w:t xml:space="preserve"> </w:t>
            </w:r>
            <w:r w:rsidR="00893054" w:rsidRPr="00F159AF">
              <w:rPr>
                <w:rFonts w:ascii="Arial" w:hAnsi="Arial"/>
                <w:sz w:val="16"/>
                <w:szCs w:val="16"/>
                <w:lang w:val="en-US"/>
              </w:rPr>
              <w:t>10</w:t>
            </w:r>
            <w:r w:rsidR="003E58BD" w:rsidRPr="00F159AF">
              <w:rPr>
                <w:rFonts w:ascii="Arial" w:hAnsi="Arial"/>
                <w:sz w:val="16"/>
                <w:szCs w:val="16"/>
                <w:lang w:val="en-US"/>
              </w:rPr>
              <w:t>0</w:t>
            </w:r>
            <w:r w:rsidR="00893054" w:rsidRPr="00F159AF">
              <w:rPr>
                <w:rFonts w:ascii="Arial" w:hAnsi="Arial"/>
                <w:sz w:val="16"/>
                <w:szCs w:val="16"/>
                <w:lang w:val="en-US"/>
              </w:rPr>
              <w:t>%</w:t>
            </w:r>
          </w:p>
          <w:p w14:paraId="719F875E" w14:textId="77777777" w:rsidR="00893054" w:rsidRPr="00F159AF" w:rsidRDefault="00893054" w:rsidP="00541D9E">
            <w:pPr>
              <w:spacing w:after="0"/>
              <w:ind w:left="0"/>
              <w:jc w:val="left"/>
              <w:rPr>
                <w:rFonts w:ascii="Arial" w:hAnsi="Arial"/>
                <w:sz w:val="16"/>
                <w:szCs w:val="16"/>
                <w:lang w:val="en-US"/>
              </w:rPr>
            </w:pPr>
          </w:p>
          <w:p w14:paraId="10190987" w14:textId="5A88EBCD"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 xml:space="preserve">If </w:t>
            </w:r>
            <w:r w:rsidR="009D633B" w:rsidRPr="00F159AF">
              <w:rPr>
                <w:rFonts w:ascii="Arial" w:hAnsi="Arial"/>
                <w:sz w:val="16"/>
                <w:szCs w:val="16"/>
                <w:lang w:val="en-US"/>
              </w:rPr>
              <w:t>Offering Type (Field #16)</w:t>
            </w:r>
            <w:r w:rsidRPr="00F159AF">
              <w:rPr>
                <w:rFonts w:ascii="Arial" w:hAnsi="Arial"/>
                <w:sz w:val="16"/>
                <w:szCs w:val="16"/>
                <w:lang w:val="en-US"/>
              </w:rPr>
              <w:t xml:space="preserve"> = Introduction</w:t>
            </w:r>
            <w:r w:rsidR="009541E5" w:rsidRPr="00F159AF">
              <w:rPr>
                <w:rFonts w:ascii="Arial" w:hAnsi="Arial"/>
                <w:sz w:val="16"/>
                <w:szCs w:val="16"/>
                <w:lang w:val="en-US"/>
              </w:rPr>
              <w:t xml:space="preserve"> / Transfer from GEM</w:t>
            </w:r>
            <w:r w:rsidRPr="00F159AF">
              <w:rPr>
                <w:rFonts w:ascii="Arial" w:hAnsi="Arial"/>
                <w:sz w:val="16"/>
                <w:szCs w:val="16"/>
                <w:lang w:val="en-US"/>
              </w:rPr>
              <w:t>, then non-editable as 0%</w:t>
            </w:r>
          </w:p>
          <w:p w14:paraId="2B8F3492" w14:textId="2EF3469D" w:rsidR="00893054" w:rsidRPr="00F159AF" w:rsidRDefault="00893054" w:rsidP="00541D9E">
            <w:pPr>
              <w:spacing w:after="0"/>
              <w:ind w:left="0"/>
              <w:jc w:val="left"/>
              <w:rPr>
                <w:rFonts w:ascii="Arial" w:hAnsi="Arial"/>
                <w:sz w:val="16"/>
                <w:szCs w:val="16"/>
                <w:lang w:val="en-US"/>
              </w:rPr>
            </w:pPr>
          </w:p>
        </w:tc>
      </w:tr>
      <w:tr w:rsidR="003E58BD" w:rsidRPr="000961F5" w14:paraId="14B3E4E3" w14:textId="77777777" w:rsidTr="00541D9E">
        <w:tc>
          <w:tcPr>
            <w:tcW w:w="441" w:type="dxa"/>
          </w:tcPr>
          <w:p w14:paraId="73B73A4D" w14:textId="78A6A484" w:rsidR="003E58BD" w:rsidRPr="00F159AF" w:rsidRDefault="003E58BD" w:rsidP="00541D9E">
            <w:pPr>
              <w:spacing w:after="0"/>
              <w:ind w:left="0"/>
              <w:jc w:val="left"/>
              <w:rPr>
                <w:rFonts w:ascii="Arial" w:hAnsi="Arial"/>
                <w:sz w:val="16"/>
                <w:szCs w:val="16"/>
                <w:lang w:val="en-US"/>
              </w:rPr>
            </w:pPr>
            <w:r w:rsidRPr="00F159AF">
              <w:rPr>
                <w:rFonts w:ascii="Arial" w:hAnsi="Arial"/>
                <w:sz w:val="16"/>
                <w:szCs w:val="16"/>
                <w:lang w:val="en-US"/>
              </w:rPr>
              <w:t>25a</w:t>
            </w:r>
          </w:p>
        </w:tc>
        <w:tc>
          <w:tcPr>
            <w:tcW w:w="1681" w:type="dxa"/>
          </w:tcPr>
          <w:p w14:paraId="57449A00" w14:textId="49BE04FF" w:rsidR="003E58BD" w:rsidRPr="00F159AF" w:rsidRDefault="003E58BD" w:rsidP="00541D9E">
            <w:pPr>
              <w:spacing w:after="0"/>
              <w:ind w:left="0"/>
              <w:jc w:val="left"/>
              <w:rPr>
                <w:rFonts w:ascii="Arial" w:hAnsi="Arial"/>
                <w:sz w:val="16"/>
                <w:szCs w:val="16"/>
                <w:lang w:val="en-US"/>
              </w:rPr>
            </w:pPr>
            <w:r w:rsidRPr="00F159AF">
              <w:rPr>
                <w:rFonts w:ascii="Arial" w:hAnsi="Arial"/>
                <w:sz w:val="16"/>
                <w:szCs w:val="16"/>
                <w:lang w:val="en-US"/>
              </w:rPr>
              <w:t>Upward Price Flexibility</w:t>
            </w:r>
          </w:p>
        </w:tc>
        <w:tc>
          <w:tcPr>
            <w:tcW w:w="1559" w:type="dxa"/>
          </w:tcPr>
          <w:p w14:paraId="7DD4DFEB" w14:textId="01ED73E3" w:rsidR="003E58BD" w:rsidRPr="00F159AF" w:rsidRDefault="003E58BD" w:rsidP="00541D9E">
            <w:pPr>
              <w:spacing w:after="0"/>
              <w:ind w:left="0"/>
              <w:jc w:val="left"/>
              <w:rPr>
                <w:rFonts w:ascii="Arial" w:hAnsi="Arial"/>
                <w:sz w:val="16"/>
                <w:szCs w:val="16"/>
                <w:lang w:val="en-US"/>
              </w:rPr>
            </w:pPr>
            <w:r w:rsidRPr="00F159AF">
              <w:rPr>
                <w:rFonts w:ascii="Arial" w:hAnsi="Arial"/>
                <w:sz w:val="16"/>
                <w:szCs w:val="16"/>
                <w:lang w:val="en-US"/>
              </w:rPr>
              <w:t>0%</w:t>
            </w:r>
          </w:p>
        </w:tc>
        <w:tc>
          <w:tcPr>
            <w:tcW w:w="1417" w:type="dxa"/>
          </w:tcPr>
          <w:p w14:paraId="6A9F261E" w14:textId="6BE0AF40" w:rsidR="003E58BD" w:rsidRPr="00F159AF" w:rsidRDefault="003E58BD" w:rsidP="00541D9E">
            <w:pPr>
              <w:spacing w:after="0"/>
              <w:ind w:left="0"/>
              <w:jc w:val="left"/>
              <w:rPr>
                <w:rFonts w:ascii="Arial" w:hAnsi="Arial"/>
                <w:sz w:val="16"/>
                <w:szCs w:val="16"/>
                <w:lang w:val="en-US"/>
              </w:rPr>
            </w:pPr>
            <w:r w:rsidRPr="00F159AF">
              <w:rPr>
                <w:rFonts w:ascii="Arial" w:hAnsi="Arial"/>
                <w:sz w:val="16"/>
                <w:szCs w:val="16"/>
                <w:lang w:val="en-US"/>
              </w:rPr>
              <w:t>Percentage(6,0)</w:t>
            </w:r>
          </w:p>
        </w:tc>
        <w:tc>
          <w:tcPr>
            <w:tcW w:w="5361" w:type="dxa"/>
          </w:tcPr>
          <w:p w14:paraId="17A15B57" w14:textId="77777777" w:rsidR="003E58BD" w:rsidRPr="00F159AF" w:rsidRDefault="003E58BD" w:rsidP="00541D9E">
            <w:pPr>
              <w:spacing w:after="0"/>
              <w:ind w:left="0"/>
              <w:jc w:val="left"/>
              <w:rPr>
                <w:rFonts w:ascii="Arial" w:hAnsi="Arial"/>
                <w:sz w:val="16"/>
                <w:szCs w:val="16"/>
                <w:lang w:val="en-US"/>
              </w:rPr>
            </w:pPr>
            <w:r w:rsidRPr="00F159AF">
              <w:rPr>
                <w:rFonts w:ascii="Arial" w:hAnsi="Arial"/>
                <w:sz w:val="16"/>
                <w:szCs w:val="16"/>
                <w:lang w:val="en-US"/>
              </w:rPr>
              <w:t>Default 0%</w:t>
            </w:r>
          </w:p>
          <w:p w14:paraId="75776F15" w14:textId="70699905" w:rsidR="003E58BD" w:rsidRPr="00F159AF" w:rsidRDefault="003E58BD" w:rsidP="00541D9E">
            <w:pPr>
              <w:spacing w:after="0"/>
              <w:ind w:left="0"/>
              <w:jc w:val="left"/>
              <w:rPr>
                <w:rFonts w:ascii="Arial" w:hAnsi="Arial"/>
                <w:sz w:val="16"/>
                <w:szCs w:val="16"/>
                <w:lang w:val="en-US"/>
              </w:rPr>
            </w:pPr>
            <w:r w:rsidRPr="00F159AF">
              <w:rPr>
                <w:rFonts w:ascii="Arial" w:hAnsi="Arial"/>
                <w:sz w:val="16"/>
                <w:szCs w:val="16"/>
                <w:lang w:val="en-US"/>
              </w:rPr>
              <w:t>Upper limit: 999,999%</w:t>
            </w:r>
          </w:p>
          <w:p w14:paraId="1406A258" w14:textId="77777777" w:rsidR="003E58BD" w:rsidRPr="00F159AF" w:rsidRDefault="003E58BD" w:rsidP="00541D9E">
            <w:pPr>
              <w:spacing w:after="0"/>
              <w:ind w:left="0"/>
              <w:jc w:val="left"/>
              <w:rPr>
                <w:rFonts w:ascii="Arial" w:hAnsi="Arial"/>
                <w:sz w:val="16"/>
                <w:szCs w:val="16"/>
                <w:lang w:val="en-US"/>
              </w:rPr>
            </w:pPr>
          </w:p>
          <w:p w14:paraId="385FE44F" w14:textId="50FAD28C" w:rsidR="003E58BD" w:rsidRPr="00F159AF" w:rsidRDefault="003E58BD" w:rsidP="00541D9E">
            <w:pPr>
              <w:spacing w:after="0"/>
              <w:ind w:left="0"/>
              <w:jc w:val="left"/>
              <w:rPr>
                <w:rFonts w:ascii="Arial" w:hAnsi="Arial"/>
                <w:sz w:val="16"/>
                <w:szCs w:val="16"/>
                <w:lang w:val="en-US"/>
              </w:rPr>
            </w:pPr>
            <w:r w:rsidRPr="00F159AF">
              <w:rPr>
                <w:rFonts w:ascii="Arial" w:hAnsi="Arial"/>
                <w:sz w:val="16"/>
                <w:szCs w:val="16"/>
                <w:lang w:val="en-US"/>
              </w:rPr>
              <w:t>If Offering Type (Field #16) = Introduction / Transfer from GEM, then non-editable as 0%</w:t>
            </w:r>
          </w:p>
          <w:p w14:paraId="76862E87" w14:textId="7CFC4887" w:rsidR="003E58BD" w:rsidRPr="00F159AF" w:rsidRDefault="003E58BD" w:rsidP="00541D9E">
            <w:pPr>
              <w:spacing w:after="0"/>
              <w:ind w:left="0"/>
              <w:jc w:val="left"/>
              <w:rPr>
                <w:rFonts w:ascii="Arial" w:hAnsi="Arial"/>
                <w:sz w:val="16"/>
                <w:szCs w:val="16"/>
                <w:lang w:val="en-US"/>
              </w:rPr>
            </w:pPr>
          </w:p>
        </w:tc>
      </w:tr>
      <w:tr w:rsidR="00893054" w:rsidRPr="000961F5" w14:paraId="1D39AB58" w14:textId="77777777" w:rsidTr="00541D9E">
        <w:tc>
          <w:tcPr>
            <w:tcW w:w="441" w:type="dxa"/>
          </w:tcPr>
          <w:p w14:paraId="5361FBC5"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26</w:t>
            </w:r>
          </w:p>
        </w:tc>
        <w:tc>
          <w:tcPr>
            <w:tcW w:w="1681" w:type="dxa"/>
          </w:tcPr>
          <w:p w14:paraId="71048809"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Offer Price Range</w:t>
            </w:r>
          </w:p>
        </w:tc>
        <w:tc>
          <w:tcPr>
            <w:tcW w:w="1559" w:type="dxa"/>
          </w:tcPr>
          <w:p w14:paraId="55E3A872"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0.000</w:t>
            </w:r>
          </w:p>
        </w:tc>
        <w:tc>
          <w:tcPr>
            <w:tcW w:w="1417" w:type="dxa"/>
          </w:tcPr>
          <w:p w14:paraId="19C1FBE7" w14:textId="3EAE2874" w:rsidR="00893054"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Decimal(9</w:t>
            </w:r>
            <w:r w:rsidR="00893054" w:rsidRPr="00F159AF">
              <w:rPr>
                <w:rFonts w:ascii="Arial" w:hAnsi="Arial"/>
                <w:sz w:val="16"/>
                <w:szCs w:val="16"/>
                <w:lang w:val="en-US"/>
              </w:rPr>
              <w:t>,3)</w:t>
            </w:r>
          </w:p>
        </w:tc>
        <w:tc>
          <w:tcPr>
            <w:tcW w:w="5361" w:type="dxa"/>
          </w:tcPr>
          <w:p w14:paraId="41E98244" w14:textId="77777777" w:rsidR="00893054" w:rsidRPr="00F159AF" w:rsidRDefault="00893054" w:rsidP="002E07D6">
            <w:pPr>
              <w:pStyle w:val="ListParagraph"/>
              <w:numPr>
                <w:ilvl w:val="0"/>
                <w:numId w:val="8"/>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Must include two fields: minimum and maximum prices</w:t>
            </w:r>
          </w:p>
          <w:p w14:paraId="36375122" w14:textId="77777777" w:rsidR="00893054" w:rsidRPr="00F159AF" w:rsidRDefault="00893054" w:rsidP="002E07D6">
            <w:pPr>
              <w:pStyle w:val="ListParagraph"/>
              <w:numPr>
                <w:ilvl w:val="0"/>
                <w:numId w:val="8"/>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0 is an acceptable input for minimum</w:t>
            </w:r>
          </w:p>
          <w:p w14:paraId="03304472" w14:textId="77777777" w:rsidR="00893054" w:rsidRPr="00F159AF" w:rsidRDefault="00893054" w:rsidP="002E07D6">
            <w:pPr>
              <w:pStyle w:val="ListParagraph"/>
              <w:numPr>
                <w:ilvl w:val="0"/>
                <w:numId w:val="8"/>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Minimum must be ≤ Maximum</w:t>
            </w:r>
          </w:p>
          <w:p w14:paraId="3F73CC62" w14:textId="6238A138" w:rsidR="00893054" w:rsidRPr="00F159AF" w:rsidRDefault="00893054" w:rsidP="002E07D6">
            <w:pPr>
              <w:pStyle w:val="ListParagraph"/>
              <w:numPr>
                <w:ilvl w:val="0"/>
                <w:numId w:val="8"/>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If </w:t>
            </w:r>
            <w:r w:rsidR="009D633B" w:rsidRPr="00F159AF">
              <w:rPr>
                <w:rFonts w:ascii="Arial" w:eastAsia="DengXian" w:hAnsi="Arial"/>
                <w:sz w:val="16"/>
                <w:szCs w:val="16"/>
                <w:lang w:val="en-US"/>
              </w:rPr>
              <w:t>Offering Type (Field #16)</w:t>
            </w:r>
            <w:r w:rsidRPr="00F159AF">
              <w:rPr>
                <w:rFonts w:ascii="Arial" w:eastAsia="DengXian" w:hAnsi="Arial"/>
                <w:sz w:val="16"/>
                <w:szCs w:val="16"/>
                <w:lang w:val="en-US"/>
              </w:rPr>
              <w:t xml:space="preserve"> = Introduction</w:t>
            </w:r>
            <w:r w:rsidR="009541E5" w:rsidRPr="00F159AF">
              <w:rPr>
                <w:rFonts w:ascii="Arial" w:eastAsia="DengXian" w:hAnsi="Arial"/>
                <w:sz w:val="16"/>
                <w:szCs w:val="16"/>
                <w:lang w:val="en-US"/>
              </w:rPr>
              <w:t xml:space="preserve"> / Transfer from GEM</w:t>
            </w:r>
            <w:r w:rsidRPr="00F159AF">
              <w:rPr>
                <w:rFonts w:ascii="Arial" w:eastAsia="DengXian" w:hAnsi="Arial"/>
                <w:sz w:val="16"/>
                <w:szCs w:val="16"/>
                <w:lang w:val="en-US"/>
              </w:rPr>
              <w:t>, then both fields to be non-editable as 0.000</w:t>
            </w:r>
          </w:p>
          <w:p w14:paraId="58749E3F" w14:textId="77777777" w:rsidR="00893054" w:rsidRPr="00F159AF" w:rsidRDefault="00893054" w:rsidP="00541D9E">
            <w:pPr>
              <w:spacing w:after="0"/>
              <w:ind w:left="0"/>
              <w:jc w:val="left"/>
              <w:rPr>
                <w:rFonts w:ascii="Arial" w:hAnsi="Arial"/>
                <w:sz w:val="16"/>
                <w:szCs w:val="16"/>
                <w:lang w:val="en-US"/>
              </w:rPr>
            </w:pPr>
          </w:p>
          <w:p w14:paraId="0CE7BE24"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Assistive text:</w:t>
            </w:r>
          </w:p>
          <w:p w14:paraId="31762A18" w14:textId="6B28182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 xml:space="preserve">“If fixed price offering, the minimum offer price </w:t>
            </w:r>
            <w:r w:rsidR="000266FC" w:rsidRPr="00F159AF">
              <w:rPr>
                <w:rFonts w:ascii="Arial" w:hAnsi="Arial"/>
                <w:sz w:val="16"/>
                <w:szCs w:val="16"/>
                <w:lang w:val="en-US"/>
              </w:rPr>
              <w:t>w</w:t>
            </w:r>
            <w:r w:rsidRPr="00F159AF">
              <w:rPr>
                <w:rFonts w:ascii="Arial" w:hAnsi="Arial"/>
                <w:sz w:val="16"/>
                <w:szCs w:val="16"/>
                <w:lang w:val="en-US"/>
              </w:rPr>
              <w:t>ould be equal to the maximum offer price.”</w:t>
            </w:r>
          </w:p>
        </w:tc>
      </w:tr>
      <w:tr w:rsidR="00B60A45" w:rsidRPr="000961F5" w14:paraId="7D347FDD" w14:textId="77777777" w:rsidTr="00541D9E">
        <w:tc>
          <w:tcPr>
            <w:tcW w:w="441" w:type="dxa"/>
          </w:tcPr>
          <w:p w14:paraId="07089A52" w14:textId="2116E8F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24</w:t>
            </w:r>
          </w:p>
        </w:tc>
        <w:tc>
          <w:tcPr>
            <w:tcW w:w="1681" w:type="dxa"/>
          </w:tcPr>
          <w:p w14:paraId="7014F51B" w14:textId="37F5CCBD"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 xml:space="preserve">Trading Board </w:t>
            </w:r>
            <w:r w:rsidR="00EB5943" w:rsidRPr="00F159AF">
              <w:rPr>
                <w:rFonts w:ascii="Arial" w:hAnsi="Arial"/>
                <w:sz w:val="16"/>
                <w:szCs w:val="16"/>
                <w:lang w:val="en-US"/>
              </w:rPr>
              <w:t>L</w:t>
            </w:r>
            <w:r w:rsidRPr="00F159AF">
              <w:rPr>
                <w:rFonts w:ascii="Arial" w:hAnsi="Arial"/>
                <w:sz w:val="16"/>
                <w:szCs w:val="16"/>
                <w:lang w:val="en-US"/>
              </w:rPr>
              <w:t>ot</w:t>
            </w:r>
          </w:p>
        </w:tc>
        <w:tc>
          <w:tcPr>
            <w:tcW w:w="1559" w:type="dxa"/>
          </w:tcPr>
          <w:p w14:paraId="6F0C0B49" w14:textId="5958E883"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0</w:t>
            </w:r>
          </w:p>
        </w:tc>
        <w:tc>
          <w:tcPr>
            <w:tcW w:w="1417" w:type="dxa"/>
          </w:tcPr>
          <w:p w14:paraId="3C19E0BD" w14:textId="42DCC8AD"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Integer</w:t>
            </w:r>
          </w:p>
        </w:tc>
        <w:tc>
          <w:tcPr>
            <w:tcW w:w="5361" w:type="dxa"/>
          </w:tcPr>
          <w:p w14:paraId="78F0C542" w14:textId="66BA0348" w:rsidR="00B60A45" w:rsidRPr="00F159AF" w:rsidRDefault="00E22B46" w:rsidP="00B05326">
            <w:pPr>
              <w:pStyle w:val="ListParagraph"/>
              <w:numPr>
                <w:ilvl w:val="0"/>
                <w:numId w:val="8"/>
              </w:numPr>
              <w:spacing w:after="0"/>
              <w:ind w:leftChars="0" w:left="232" w:hanging="232"/>
              <w:jc w:val="left"/>
              <w:rPr>
                <w:rFonts w:ascii="Arial" w:eastAsia="DengXian" w:hAnsi="Arial"/>
                <w:sz w:val="16"/>
                <w:szCs w:val="16"/>
                <w:lang w:val="en-US"/>
              </w:rPr>
            </w:pPr>
            <w:r w:rsidRPr="00F159AF">
              <w:rPr>
                <w:rFonts w:ascii="Arial" w:eastAsia="DengXian" w:hAnsi="Arial"/>
                <w:sz w:val="16"/>
                <w:szCs w:val="16"/>
                <w:lang w:val="en-US"/>
              </w:rPr>
              <w:t>If Field</w:t>
            </w:r>
            <w:r w:rsidR="00017BB2" w:rsidRPr="00F159AF">
              <w:rPr>
                <w:rFonts w:ascii="Arial" w:eastAsia="DengXian" w:hAnsi="Arial"/>
                <w:sz w:val="16"/>
                <w:szCs w:val="16"/>
                <w:lang w:val="en-US"/>
              </w:rPr>
              <w:t xml:space="preserve"> </w:t>
            </w:r>
            <w:r w:rsidRPr="00F159AF">
              <w:rPr>
                <w:rFonts w:ascii="Arial" w:eastAsia="DengXian" w:hAnsi="Arial"/>
                <w:sz w:val="16"/>
                <w:szCs w:val="16"/>
                <w:lang w:val="en-US"/>
              </w:rPr>
              <w:t>#23 = “HKD”, the formula below must be ≥ HK$2,000</w:t>
            </w:r>
            <w:r w:rsidR="000266FC" w:rsidRPr="00F159AF">
              <w:rPr>
                <w:rFonts w:ascii="Arial" w:eastAsia="DengXian" w:hAnsi="Arial"/>
                <w:sz w:val="16"/>
                <w:szCs w:val="16"/>
                <w:lang w:val="en-US"/>
              </w:rPr>
              <w:t xml:space="preserve"> </w:t>
            </w:r>
          </w:p>
          <w:p w14:paraId="2508E06A" w14:textId="614497E0" w:rsidR="00B60A45" w:rsidRPr="00F159AF" w:rsidRDefault="00B60A45" w:rsidP="00B60A45">
            <w:pPr>
              <w:spacing w:after="0"/>
              <w:ind w:left="0"/>
              <w:jc w:val="left"/>
              <w:rPr>
                <w:rFonts w:ascii="Arial" w:hAnsi="Arial"/>
                <w:sz w:val="16"/>
                <w:szCs w:val="16"/>
                <w:lang w:val="en-US"/>
              </w:rPr>
            </w:pPr>
          </w:p>
          <w:p w14:paraId="1F835AAC" w14:textId="02ED6979" w:rsidR="002A29DC" w:rsidRPr="00F159AF" w:rsidRDefault="002A29DC" w:rsidP="00B60A45">
            <w:pPr>
              <w:spacing w:after="0"/>
              <w:ind w:left="0"/>
              <w:jc w:val="left"/>
              <w:rPr>
                <w:rFonts w:ascii="Arial" w:hAnsi="Arial"/>
                <w:sz w:val="16"/>
                <w:szCs w:val="16"/>
                <w:lang w:val="en-US"/>
              </w:rPr>
            </w:pPr>
            <w:r w:rsidRPr="00F159AF">
              <w:rPr>
                <w:rFonts w:ascii="Arial" w:hAnsi="Arial"/>
                <w:sz w:val="16"/>
                <w:szCs w:val="16"/>
                <w:lang w:val="en-US"/>
              </w:rPr>
              <w:t>Trading Board Lot Value + (Trading Bo</w:t>
            </w:r>
            <w:r w:rsidR="00E81CCD" w:rsidRPr="00F159AF">
              <w:rPr>
                <w:rFonts w:ascii="Arial" w:hAnsi="Arial"/>
                <w:sz w:val="16"/>
                <w:szCs w:val="16"/>
                <w:lang w:val="en-US"/>
              </w:rPr>
              <w:t>ard</w:t>
            </w:r>
            <w:r w:rsidRPr="00F159AF">
              <w:rPr>
                <w:rFonts w:ascii="Arial" w:hAnsi="Arial"/>
                <w:sz w:val="16"/>
                <w:szCs w:val="16"/>
                <w:lang w:val="en-US"/>
              </w:rPr>
              <w:t xml:space="preserve"> Lot Value * Brokerage) + (Trading Board Lot Value * </w:t>
            </w:r>
            <w:r w:rsidR="004D6632" w:rsidRPr="00F159AF">
              <w:rPr>
                <w:rFonts w:ascii="Arial" w:hAnsi="Arial"/>
                <w:sz w:val="16"/>
                <w:szCs w:val="16"/>
                <w:lang w:val="en-US"/>
              </w:rPr>
              <w:t>SFC Transaction Levy</w:t>
            </w:r>
            <w:r w:rsidRPr="00F159AF">
              <w:rPr>
                <w:rFonts w:ascii="Arial" w:hAnsi="Arial"/>
                <w:sz w:val="16"/>
                <w:szCs w:val="16"/>
                <w:lang w:val="en-US"/>
              </w:rPr>
              <w:t>) + (Trading Board Lot Value * Stock Exchange Trading Fee), with each sum component rounded to two decimals.</w:t>
            </w:r>
          </w:p>
          <w:p w14:paraId="22D1A0F7" w14:textId="365EB8AA" w:rsidR="002A29DC" w:rsidRPr="00F159AF" w:rsidRDefault="002A29DC" w:rsidP="00B60A45">
            <w:pPr>
              <w:spacing w:after="0"/>
              <w:ind w:left="0"/>
              <w:jc w:val="left"/>
              <w:rPr>
                <w:rFonts w:ascii="Arial" w:hAnsi="Arial"/>
                <w:sz w:val="16"/>
                <w:szCs w:val="16"/>
                <w:lang w:val="en-US"/>
              </w:rPr>
            </w:pPr>
          </w:p>
          <w:p w14:paraId="5A479CCA" w14:textId="3C9E0F65" w:rsidR="002A29DC" w:rsidRPr="00F159AF" w:rsidRDefault="002A29DC" w:rsidP="002A29DC">
            <w:pPr>
              <w:spacing w:after="0"/>
              <w:ind w:left="0"/>
              <w:jc w:val="left"/>
              <w:rPr>
                <w:rFonts w:ascii="Arial" w:hAnsi="Arial"/>
                <w:sz w:val="16"/>
                <w:szCs w:val="16"/>
                <w:lang w:val="en-US"/>
              </w:rPr>
            </w:pPr>
            <w:r w:rsidRPr="00F159AF">
              <w:rPr>
                <w:rFonts w:ascii="Arial" w:hAnsi="Arial"/>
                <w:b/>
                <w:sz w:val="16"/>
                <w:szCs w:val="16"/>
                <w:lang w:val="en-US"/>
              </w:rPr>
              <w:t>Trading Board Lot Value</w:t>
            </w:r>
            <w:r w:rsidRPr="00F159AF">
              <w:rPr>
                <w:rFonts w:ascii="Arial" w:hAnsi="Arial"/>
                <w:sz w:val="16"/>
                <w:szCs w:val="16"/>
                <w:lang w:val="en-US"/>
              </w:rPr>
              <w:t xml:space="preserve"> = Trading Board Lot * Minimum Offer Price * (1 – Price Flexibility)</w:t>
            </w:r>
          </w:p>
          <w:p w14:paraId="16C16472" w14:textId="33999676" w:rsidR="002A29DC" w:rsidRPr="00F159AF" w:rsidRDefault="002A29DC" w:rsidP="002A29DC">
            <w:pPr>
              <w:spacing w:after="0"/>
              <w:ind w:left="0"/>
              <w:jc w:val="left"/>
              <w:rPr>
                <w:rFonts w:ascii="Arial" w:hAnsi="Arial"/>
                <w:sz w:val="16"/>
                <w:szCs w:val="16"/>
                <w:lang w:val="en-US"/>
              </w:rPr>
            </w:pPr>
            <w:r w:rsidRPr="00F159AF">
              <w:rPr>
                <w:rFonts w:ascii="Arial" w:hAnsi="Arial"/>
                <w:b/>
                <w:sz w:val="16"/>
                <w:szCs w:val="16"/>
                <w:lang w:val="en-US"/>
              </w:rPr>
              <w:t>Trading Board Lot</w:t>
            </w:r>
            <w:r w:rsidRPr="00F159AF">
              <w:rPr>
                <w:rFonts w:ascii="Arial" w:hAnsi="Arial"/>
                <w:sz w:val="16"/>
                <w:szCs w:val="16"/>
                <w:lang w:val="en-US"/>
              </w:rPr>
              <w:t xml:space="preserve"> = Field #24</w:t>
            </w:r>
          </w:p>
          <w:p w14:paraId="262DF939" w14:textId="414A30BD" w:rsidR="002A29DC" w:rsidRPr="00F159AF" w:rsidRDefault="002A29DC" w:rsidP="002A29DC">
            <w:pPr>
              <w:spacing w:after="0"/>
              <w:ind w:left="0"/>
              <w:jc w:val="left"/>
              <w:rPr>
                <w:rFonts w:ascii="Arial" w:hAnsi="Arial"/>
                <w:sz w:val="16"/>
                <w:szCs w:val="16"/>
                <w:lang w:val="en-US"/>
              </w:rPr>
            </w:pPr>
            <w:r w:rsidRPr="00F159AF">
              <w:rPr>
                <w:rFonts w:ascii="Arial" w:hAnsi="Arial"/>
                <w:b/>
                <w:sz w:val="16"/>
                <w:szCs w:val="16"/>
                <w:lang w:val="en-US"/>
              </w:rPr>
              <w:lastRenderedPageBreak/>
              <w:t>Minimum Offer Price</w:t>
            </w:r>
            <w:r w:rsidRPr="00F159AF">
              <w:rPr>
                <w:rFonts w:ascii="Arial" w:hAnsi="Arial"/>
                <w:sz w:val="16"/>
                <w:szCs w:val="16"/>
                <w:lang w:val="en-US"/>
              </w:rPr>
              <w:t xml:space="preserve"> = </w:t>
            </w:r>
            <w:r w:rsidR="002E472E" w:rsidRPr="00F159AF">
              <w:rPr>
                <w:rFonts w:ascii="Arial" w:hAnsi="Arial"/>
                <w:sz w:val="16"/>
                <w:szCs w:val="16"/>
                <w:lang w:val="en-US"/>
              </w:rPr>
              <w:t xml:space="preserve">in </w:t>
            </w:r>
            <w:r w:rsidRPr="00F159AF">
              <w:rPr>
                <w:rFonts w:ascii="Arial" w:hAnsi="Arial"/>
                <w:sz w:val="16"/>
                <w:szCs w:val="16"/>
                <w:lang w:val="en-US"/>
              </w:rPr>
              <w:t>Field #26</w:t>
            </w:r>
          </w:p>
          <w:p w14:paraId="7C3F28A3" w14:textId="5E872454" w:rsidR="002A29DC" w:rsidRPr="00F159AF" w:rsidRDefault="002A29DC" w:rsidP="002A29DC">
            <w:pPr>
              <w:spacing w:after="0"/>
              <w:ind w:left="0"/>
              <w:jc w:val="left"/>
              <w:rPr>
                <w:rFonts w:ascii="Arial" w:hAnsi="Arial"/>
                <w:sz w:val="16"/>
                <w:szCs w:val="16"/>
                <w:lang w:val="en-US"/>
              </w:rPr>
            </w:pPr>
            <w:r w:rsidRPr="00F159AF">
              <w:rPr>
                <w:rFonts w:ascii="Arial" w:hAnsi="Arial"/>
                <w:b/>
                <w:sz w:val="16"/>
                <w:szCs w:val="16"/>
                <w:lang w:val="en-US"/>
              </w:rPr>
              <w:t>Price Flexibility</w:t>
            </w:r>
            <w:r w:rsidRPr="00F159AF">
              <w:rPr>
                <w:rFonts w:ascii="Arial" w:hAnsi="Arial"/>
                <w:sz w:val="16"/>
                <w:szCs w:val="16"/>
                <w:lang w:val="en-US"/>
              </w:rPr>
              <w:t xml:space="preserve"> = Field #25</w:t>
            </w:r>
          </w:p>
          <w:p w14:paraId="01899884" w14:textId="36B4E4E9" w:rsidR="002A29DC" w:rsidRPr="00F159AF" w:rsidRDefault="002A29DC" w:rsidP="002A29DC">
            <w:pPr>
              <w:spacing w:after="0"/>
              <w:ind w:left="0"/>
              <w:jc w:val="left"/>
              <w:rPr>
                <w:rFonts w:ascii="Arial" w:hAnsi="Arial"/>
                <w:sz w:val="16"/>
                <w:szCs w:val="16"/>
                <w:lang w:val="en-US"/>
              </w:rPr>
            </w:pPr>
            <w:r w:rsidRPr="00F159AF">
              <w:rPr>
                <w:rFonts w:ascii="Arial" w:hAnsi="Arial"/>
                <w:b/>
                <w:sz w:val="16"/>
                <w:szCs w:val="16"/>
                <w:lang w:val="en-US"/>
              </w:rPr>
              <w:t>Brokerage</w:t>
            </w:r>
            <w:r w:rsidRPr="00F159AF">
              <w:rPr>
                <w:rFonts w:ascii="Arial" w:hAnsi="Arial"/>
                <w:sz w:val="16"/>
                <w:szCs w:val="16"/>
                <w:lang w:val="en-US"/>
              </w:rPr>
              <w:t xml:space="preserve"> = Field #67</w:t>
            </w:r>
          </w:p>
          <w:p w14:paraId="54BE7C89" w14:textId="786AF7E8" w:rsidR="002A29DC" w:rsidRPr="00F159AF" w:rsidRDefault="002A29DC" w:rsidP="002A29DC">
            <w:pPr>
              <w:spacing w:after="0"/>
              <w:ind w:left="0"/>
              <w:jc w:val="left"/>
              <w:rPr>
                <w:rFonts w:ascii="Arial" w:hAnsi="Arial"/>
                <w:sz w:val="16"/>
                <w:szCs w:val="16"/>
                <w:lang w:val="en-US"/>
              </w:rPr>
            </w:pPr>
            <w:r w:rsidRPr="00F159AF">
              <w:rPr>
                <w:rFonts w:ascii="Arial" w:hAnsi="Arial"/>
                <w:b/>
                <w:sz w:val="16"/>
                <w:szCs w:val="16"/>
                <w:lang w:val="en-US"/>
              </w:rPr>
              <w:t>SFC Transaction Levy</w:t>
            </w:r>
            <w:r w:rsidRPr="00F159AF">
              <w:rPr>
                <w:rFonts w:ascii="Arial" w:hAnsi="Arial"/>
                <w:sz w:val="16"/>
                <w:szCs w:val="16"/>
                <w:lang w:val="en-US"/>
              </w:rPr>
              <w:t xml:space="preserve"> = Field #68</w:t>
            </w:r>
          </w:p>
          <w:p w14:paraId="3AB581F2" w14:textId="19A2DD09" w:rsidR="002A29DC" w:rsidRPr="00F159AF" w:rsidRDefault="002A29DC" w:rsidP="002A29DC">
            <w:pPr>
              <w:spacing w:after="0"/>
              <w:ind w:left="0"/>
              <w:jc w:val="left"/>
              <w:rPr>
                <w:rFonts w:ascii="Arial" w:hAnsi="Arial"/>
                <w:sz w:val="16"/>
                <w:szCs w:val="16"/>
                <w:lang w:val="en-US"/>
              </w:rPr>
            </w:pPr>
            <w:r w:rsidRPr="00F159AF">
              <w:rPr>
                <w:rFonts w:ascii="Arial" w:hAnsi="Arial"/>
                <w:b/>
                <w:sz w:val="16"/>
                <w:szCs w:val="16"/>
                <w:lang w:val="en-US"/>
              </w:rPr>
              <w:t>Stock Exchange Trading Fee</w:t>
            </w:r>
            <w:r w:rsidRPr="00F159AF">
              <w:rPr>
                <w:rFonts w:ascii="Arial" w:hAnsi="Arial"/>
                <w:sz w:val="16"/>
                <w:szCs w:val="16"/>
                <w:lang w:val="en-US"/>
              </w:rPr>
              <w:t xml:space="preserve"> = Field #69</w:t>
            </w:r>
          </w:p>
          <w:p w14:paraId="6ADF1531" w14:textId="0B860100" w:rsidR="002A29DC" w:rsidRPr="00F159AF" w:rsidRDefault="002A29DC" w:rsidP="00B60A45">
            <w:pPr>
              <w:spacing w:after="0"/>
              <w:ind w:left="0"/>
              <w:jc w:val="left"/>
              <w:rPr>
                <w:rFonts w:ascii="Arial" w:hAnsi="Arial"/>
                <w:sz w:val="16"/>
                <w:szCs w:val="16"/>
                <w:lang w:val="en-US"/>
              </w:rPr>
            </w:pPr>
          </w:p>
          <w:p w14:paraId="2EE10790" w14:textId="23104923" w:rsidR="002A29DC" w:rsidRPr="00F159AF" w:rsidRDefault="002A29DC" w:rsidP="00B60A45">
            <w:pPr>
              <w:spacing w:after="0"/>
              <w:ind w:left="0"/>
              <w:jc w:val="left"/>
              <w:rPr>
                <w:rFonts w:ascii="Arial" w:hAnsi="Arial"/>
                <w:sz w:val="16"/>
                <w:szCs w:val="16"/>
                <w:lang w:val="en-US"/>
              </w:rPr>
            </w:pPr>
            <w:r w:rsidRPr="00F159AF">
              <w:rPr>
                <w:rFonts w:ascii="Arial" w:hAnsi="Arial"/>
                <w:sz w:val="16"/>
                <w:szCs w:val="16"/>
                <w:lang w:val="en-US"/>
              </w:rPr>
              <w:t>Calculated example:</w:t>
            </w:r>
          </w:p>
          <w:p w14:paraId="07804A88" w14:textId="2B37ACD0" w:rsidR="00B60A45" w:rsidRPr="00F159AF" w:rsidRDefault="007C6668" w:rsidP="002A29DC">
            <w:pPr>
              <w:spacing w:after="0"/>
              <w:ind w:left="0"/>
              <w:jc w:val="left"/>
              <w:rPr>
                <w:rFonts w:ascii="Arial" w:hAnsi="Arial"/>
                <w:sz w:val="16"/>
                <w:szCs w:val="16"/>
                <w:lang w:val="en-US"/>
              </w:rPr>
            </w:pPr>
            <w:r w:rsidRPr="00F159AF">
              <w:rPr>
                <w:rFonts w:ascii="Arial" w:eastAsia="PMingLiU" w:hAnsi="Arial"/>
                <w:sz w:val="16"/>
                <w:szCs w:val="16"/>
                <w:lang w:val="en-US" w:eastAsia="en-GB"/>
              </w:rPr>
              <w:object w:dxaOrig="1562" w:dyaOrig="1132" w14:anchorId="71EB50C1">
                <v:shape id="_x0000_i1027" type="#_x0000_t75" style="width:51.15pt;height:35.1pt" o:ole="">
                  <v:imagedata r:id="rId24" o:title=""/>
                </v:shape>
                <o:OLEObject Type="Embed" ProgID="Excel.Sheet.12" ShapeID="_x0000_i1027" DrawAspect="Icon" ObjectID="_1676184147" r:id="rId25"/>
              </w:object>
            </w:r>
          </w:p>
          <w:p w14:paraId="54B3F598" w14:textId="77777777" w:rsidR="002A29DC" w:rsidRPr="00F159AF" w:rsidRDefault="002A29DC" w:rsidP="00E22B46">
            <w:pPr>
              <w:pStyle w:val="ListParagraph"/>
              <w:spacing w:after="0"/>
              <w:ind w:leftChars="0" w:left="360"/>
              <w:jc w:val="left"/>
              <w:rPr>
                <w:rFonts w:ascii="Arial" w:eastAsia="DengXian" w:hAnsi="Arial"/>
                <w:sz w:val="16"/>
                <w:szCs w:val="16"/>
                <w:lang w:val="en-US"/>
              </w:rPr>
            </w:pPr>
          </w:p>
          <w:p w14:paraId="25751358" w14:textId="77777777" w:rsidR="002A29DC" w:rsidRPr="00F159AF" w:rsidRDefault="002A29DC" w:rsidP="00E22B46">
            <w:pPr>
              <w:pStyle w:val="ListParagraph"/>
              <w:spacing w:after="0"/>
              <w:ind w:leftChars="0" w:left="360"/>
              <w:jc w:val="left"/>
              <w:rPr>
                <w:rFonts w:ascii="Arial" w:eastAsia="DengXian" w:hAnsi="Arial"/>
                <w:sz w:val="16"/>
                <w:szCs w:val="16"/>
                <w:lang w:val="en-US"/>
              </w:rPr>
            </w:pPr>
          </w:p>
          <w:p w14:paraId="47CF77D2" w14:textId="407A0DED" w:rsidR="002A29DC" w:rsidRPr="00F159AF" w:rsidRDefault="002A29DC" w:rsidP="00E22B46">
            <w:pPr>
              <w:pStyle w:val="ListParagraph"/>
              <w:spacing w:after="0"/>
              <w:ind w:leftChars="0" w:left="360"/>
              <w:jc w:val="left"/>
              <w:rPr>
                <w:rFonts w:ascii="Arial" w:eastAsia="DengXian" w:hAnsi="Arial"/>
                <w:sz w:val="16"/>
                <w:szCs w:val="16"/>
                <w:lang w:val="en-US"/>
              </w:rPr>
            </w:pPr>
          </w:p>
        </w:tc>
      </w:tr>
      <w:tr w:rsidR="00B60A45" w:rsidRPr="000961F5" w14:paraId="37EE52BC" w14:textId="77777777" w:rsidTr="00541D9E">
        <w:tc>
          <w:tcPr>
            <w:tcW w:w="441" w:type="dxa"/>
          </w:tcPr>
          <w:p w14:paraId="486F1387"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lastRenderedPageBreak/>
              <w:t>29</w:t>
            </w:r>
          </w:p>
        </w:tc>
        <w:tc>
          <w:tcPr>
            <w:tcW w:w="1681" w:type="dxa"/>
          </w:tcPr>
          <w:p w14:paraId="684D0399"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Public Offer Reallocation Cap (%)</w:t>
            </w:r>
          </w:p>
        </w:tc>
        <w:tc>
          <w:tcPr>
            <w:tcW w:w="1559" w:type="dxa"/>
          </w:tcPr>
          <w:p w14:paraId="6D8FF173"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0.00%</w:t>
            </w:r>
          </w:p>
        </w:tc>
        <w:tc>
          <w:tcPr>
            <w:tcW w:w="1417" w:type="dxa"/>
          </w:tcPr>
          <w:p w14:paraId="462EC60F" w14:textId="48152ED9" w:rsidR="00B60A45" w:rsidRPr="00F159AF" w:rsidRDefault="00081F9B" w:rsidP="00B60A45">
            <w:pPr>
              <w:spacing w:after="0"/>
              <w:ind w:left="0"/>
              <w:jc w:val="left"/>
              <w:rPr>
                <w:rFonts w:ascii="Arial" w:hAnsi="Arial"/>
                <w:sz w:val="16"/>
                <w:szCs w:val="16"/>
                <w:lang w:val="en-US"/>
              </w:rPr>
            </w:pPr>
            <w:r w:rsidRPr="00F159AF">
              <w:rPr>
                <w:rFonts w:ascii="Arial" w:hAnsi="Arial"/>
                <w:sz w:val="16"/>
                <w:szCs w:val="16"/>
                <w:lang w:val="en-US"/>
              </w:rPr>
              <w:t>Percentage(2</w:t>
            </w:r>
            <w:r w:rsidR="00B60A45" w:rsidRPr="00F159AF">
              <w:rPr>
                <w:rFonts w:ascii="Arial" w:hAnsi="Arial"/>
                <w:sz w:val="16"/>
                <w:szCs w:val="16"/>
                <w:lang w:val="en-US"/>
              </w:rPr>
              <w:t>,2)</w:t>
            </w:r>
          </w:p>
        </w:tc>
        <w:tc>
          <w:tcPr>
            <w:tcW w:w="5361" w:type="dxa"/>
          </w:tcPr>
          <w:p w14:paraId="0B70FBE7"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Default 20.00%</w:t>
            </w:r>
          </w:p>
          <w:p w14:paraId="087C8737" w14:textId="5BD70E73" w:rsidR="00B60A45" w:rsidRPr="00F159AF" w:rsidRDefault="002742F3" w:rsidP="00B60A45">
            <w:pPr>
              <w:spacing w:after="0"/>
              <w:ind w:left="0"/>
              <w:jc w:val="left"/>
              <w:rPr>
                <w:rFonts w:ascii="Arial" w:hAnsi="Arial"/>
                <w:strike/>
                <w:sz w:val="16"/>
                <w:szCs w:val="16"/>
                <w:lang w:val="en-US"/>
              </w:rPr>
            </w:pPr>
            <w:r w:rsidRPr="00F159AF">
              <w:rPr>
                <w:rFonts w:ascii="Arial" w:hAnsi="Arial"/>
                <w:sz w:val="16"/>
                <w:szCs w:val="16"/>
                <w:lang w:val="en-US"/>
              </w:rPr>
              <w:t>Allowed range should be 0 to 99.99%</w:t>
            </w:r>
          </w:p>
          <w:p w14:paraId="2C5C0899" w14:textId="77777777" w:rsidR="00B60A45" w:rsidRPr="00F159AF" w:rsidRDefault="00B60A45" w:rsidP="00B60A45">
            <w:pPr>
              <w:spacing w:after="0"/>
              <w:ind w:left="0"/>
              <w:jc w:val="left"/>
              <w:rPr>
                <w:rFonts w:ascii="Arial" w:hAnsi="Arial"/>
                <w:sz w:val="16"/>
                <w:szCs w:val="16"/>
                <w:lang w:val="en-US"/>
              </w:rPr>
            </w:pPr>
          </w:p>
          <w:p w14:paraId="61C29139" w14:textId="4D97819B"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 xml:space="preserve">If </w:t>
            </w:r>
            <w:r w:rsidR="009D633B" w:rsidRPr="00F159AF">
              <w:rPr>
                <w:rFonts w:ascii="Arial" w:hAnsi="Arial"/>
                <w:sz w:val="16"/>
                <w:szCs w:val="16"/>
                <w:lang w:val="en-US"/>
              </w:rPr>
              <w:t>Offering Type (Field #16)</w:t>
            </w:r>
            <w:r w:rsidRPr="00F159AF">
              <w:rPr>
                <w:rFonts w:ascii="Arial" w:hAnsi="Arial"/>
                <w:sz w:val="16"/>
                <w:szCs w:val="16"/>
                <w:lang w:val="en-US"/>
              </w:rPr>
              <w:t xml:space="preserve"> = !Global offer, then non-editable as 0%</w:t>
            </w:r>
          </w:p>
          <w:p w14:paraId="004A2807" w14:textId="77777777" w:rsidR="00B60A45" w:rsidRPr="00F159AF" w:rsidRDefault="00B60A45" w:rsidP="00B60A45">
            <w:pPr>
              <w:spacing w:after="0"/>
              <w:ind w:left="0"/>
              <w:jc w:val="left"/>
              <w:rPr>
                <w:rFonts w:ascii="Arial" w:hAnsi="Arial"/>
                <w:sz w:val="16"/>
                <w:szCs w:val="16"/>
                <w:lang w:val="en-US"/>
              </w:rPr>
            </w:pPr>
          </w:p>
        </w:tc>
      </w:tr>
      <w:tr w:rsidR="00B60A45" w:rsidRPr="000961F5" w14:paraId="5C6DFDAB" w14:textId="77777777" w:rsidTr="00541D9E">
        <w:tc>
          <w:tcPr>
            <w:tcW w:w="441" w:type="dxa"/>
          </w:tcPr>
          <w:p w14:paraId="4CE8C6FF"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30</w:t>
            </w:r>
          </w:p>
        </w:tc>
        <w:tc>
          <w:tcPr>
            <w:tcW w:w="1681" w:type="dxa"/>
          </w:tcPr>
          <w:p w14:paraId="1926FE8E" w14:textId="5112C81A"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 xml:space="preserve">Number of </w:t>
            </w:r>
            <w:r w:rsidR="00435A7E" w:rsidRPr="00F159AF">
              <w:rPr>
                <w:rFonts w:ascii="Arial" w:hAnsi="Arial"/>
                <w:i/>
                <w:sz w:val="16"/>
                <w:szCs w:val="16"/>
                <w:lang w:val="en-US"/>
              </w:rPr>
              <w:t>[Security type]</w:t>
            </w:r>
            <w:r w:rsidRPr="00F159AF">
              <w:rPr>
                <w:rFonts w:ascii="Arial" w:hAnsi="Arial"/>
                <w:sz w:val="16"/>
                <w:szCs w:val="16"/>
                <w:lang w:val="en-US"/>
              </w:rPr>
              <w:t xml:space="preserve"> Held by Existing </w:t>
            </w:r>
            <w:r w:rsidR="00435A7E" w:rsidRPr="00F159AF">
              <w:rPr>
                <w:rFonts w:ascii="Arial" w:hAnsi="Arial"/>
                <w:i/>
                <w:sz w:val="16"/>
                <w:szCs w:val="16"/>
                <w:lang w:val="en-US"/>
              </w:rPr>
              <w:t xml:space="preserve">[Security type holder] </w:t>
            </w:r>
          </w:p>
        </w:tc>
        <w:tc>
          <w:tcPr>
            <w:tcW w:w="1559" w:type="dxa"/>
          </w:tcPr>
          <w:p w14:paraId="08003FDE"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0</w:t>
            </w:r>
          </w:p>
        </w:tc>
        <w:tc>
          <w:tcPr>
            <w:tcW w:w="1417" w:type="dxa"/>
          </w:tcPr>
          <w:p w14:paraId="0C9ED68F"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Integer</w:t>
            </w:r>
          </w:p>
        </w:tc>
        <w:tc>
          <w:tcPr>
            <w:tcW w:w="5361" w:type="dxa"/>
          </w:tcPr>
          <w:p w14:paraId="1F852413" w14:textId="0B3859E2"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Assistive text: “Based on the company’s enlarged share capital</w:t>
            </w:r>
            <w:r w:rsidR="00951C75" w:rsidRPr="00F159AF">
              <w:rPr>
                <w:rFonts w:ascii="Arial" w:hAnsi="Arial"/>
                <w:sz w:val="16"/>
                <w:szCs w:val="16"/>
                <w:lang w:val="en-US"/>
              </w:rPr>
              <w:t>.</w:t>
            </w:r>
          </w:p>
          <w:p w14:paraId="7177A2FA" w14:textId="77777777" w:rsidR="00B60A45" w:rsidRPr="00F159AF" w:rsidRDefault="00525A16" w:rsidP="006937DD">
            <w:pPr>
              <w:spacing w:after="0"/>
              <w:ind w:left="0"/>
              <w:jc w:val="left"/>
              <w:rPr>
                <w:rFonts w:ascii="Arial" w:hAnsi="Arial"/>
                <w:sz w:val="16"/>
                <w:szCs w:val="16"/>
                <w:lang w:val="en-US"/>
              </w:rPr>
            </w:pPr>
            <w:r w:rsidRPr="00F159AF">
              <w:rPr>
                <w:rFonts w:ascii="Arial" w:hAnsi="Arial"/>
                <w:sz w:val="16"/>
                <w:szCs w:val="16"/>
                <w:lang w:val="en-US"/>
              </w:rPr>
              <w:t>Existing security holders refer to the holders of the securities in the company immediately before the IPO</w:t>
            </w:r>
            <w:r w:rsidR="00951C75" w:rsidRPr="00F159AF">
              <w:rPr>
                <w:rFonts w:ascii="Arial" w:hAnsi="Arial"/>
                <w:sz w:val="16"/>
                <w:szCs w:val="16"/>
                <w:lang w:val="en-US"/>
              </w:rPr>
              <w:t>.</w:t>
            </w:r>
            <w:r w:rsidRPr="00F159AF">
              <w:rPr>
                <w:rFonts w:ascii="Arial" w:hAnsi="Arial"/>
                <w:sz w:val="16"/>
                <w:szCs w:val="16"/>
                <w:lang w:val="en-US"/>
              </w:rPr>
              <w:t>”</w:t>
            </w:r>
          </w:p>
          <w:p w14:paraId="7395821C" w14:textId="77777777" w:rsidR="00EB5943" w:rsidRPr="00F159AF" w:rsidRDefault="00EB5943" w:rsidP="006937DD">
            <w:pPr>
              <w:spacing w:after="0"/>
              <w:ind w:left="0"/>
              <w:jc w:val="left"/>
              <w:rPr>
                <w:rFonts w:ascii="Arial" w:hAnsi="Arial"/>
                <w:sz w:val="16"/>
                <w:szCs w:val="16"/>
                <w:lang w:val="en-US"/>
              </w:rPr>
            </w:pPr>
            <w:r w:rsidRPr="00F159AF">
              <w:rPr>
                <w:rFonts w:ascii="Arial" w:hAnsi="Arial"/>
                <w:sz w:val="16"/>
                <w:szCs w:val="16"/>
                <w:lang w:val="en-US"/>
              </w:rPr>
              <w:t>Must be &gt;0</w:t>
            </w:r>
          </w:p>
          <w:p w14:paraId="4499D430" w14:textId="64E30075" w:rsidR="00EB5943" w:rsidRPr="00F159AF" w:rsidRDefault="00EB5943" w:rsidP="006937DD">
            <w:pPr>
              <w:spacing w:after="0"/>
              <w:ind w:left="0"/>
              <w:jc w:val="left"/>
              <w:rPr>
                <w:rFonts w:ascii="Arial" w:hAnsi="Arial"/>
                <w:sz w:val="16"/>
                <w:szCs w:val="16"/>
                <w:lang w:val="en-US"/>
              </w:rPr>
            </w:pPr>
          </w:p>
        </w:tc>
      </w:tr>
      <w:tr w:rsidR="00B60A45" w:rsidRPr="00F159AF" w14:paraId="46FD6FA6" w14:textId="77777777" w:rsidTr="00541D9E">
        <w:tc>
          <w:tcPr>
            <w:tcW w:w="441" w:type="dxa"/>
          </w:tcPr>
          <w:p w14:paraId="02A966DC"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31</w:t>
            </w:r>
          </w:p>
        </w:tc>
        <w:tc>
          <w:tcPr>
            <w:tcW w:w="1681" w:type="dxa"/>
          </w:tcPr>
          <w:p w14:paraId="37DBC251" w14:textId="15512069"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 xml:space="preserve">Number of Offer </w:t>
            </w:r>
            <w:r w:rsidR="002B3E69" w:rsidRPr="00F159AF">
              <w:rPr>
                <w:rFonts w:ascii="Arial" w:hAnsi="Arial"/>
                <w:i/>
                <w:sz w:val="16"/>
                <w:szCs w:val="16"/>
                <w:lang w:val="en-US"/>
              </w:rPr>
              <w:t>[Security type]</w:t>
            </w:r>
          </w:p>
        </w:tc>
        <w:tc>
          <w:tcPr>
            <w:tcW w:w="1559" w:type="dxa"/>
          </w:tcPr>
          <w:p w14:paraId="04BA6058" w14:textId="2646F2CD"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0</w:t>
            </w:r>
          </w:p>
        </w:tc>
        <w:tc>
          <w:tcPr>
            <w:tcW w:w="1417" w:type="dxa"/>
          </w:tcPr>
          <w:p w14:paraId="7D0EBBF3"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Integer</w:t>
            </w:r>
          </w:p>
        </w:tc>
        <w:tc>
          <w:tcPr>
            <w:tcW w:w="5361" w:type="dxa"/>
          </w:tcPr>
          <w:p w14:paraId="394D4B05" w14:textId="49A59813"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 xml:space="preserve">If </w:t>
            </w:r>
            <w:r w:rsidR="009D633B" w:rsidRPr="00F159AF">
              <w:rPr>
                <w:rFonts w:ascii="Arial" w:hAnsi="Arial"/>
                <w:sz w:val="16"/>
                <w:szCs w:val="16"/>
                <w:lang w:val="en-US"/>
              </w:rPr>
              <w:t>Offering Type (Field #16)</w:t>
            </w:r>
            <w:r w:rsidRPr="00F159AF">
              <w:rPr>
                <w:rFonts w:ascii="Arial" w:hAnsi="Arial"/>
                <w:sz w:val="16"/>
                <w:szCs w:val="16"/>
                <w:lang w:val="en-US"/>
              </w:rPr>
              <w:t xml:space="preserve"> = Introduction</w:t>
            </w:r>
            <w:r w:rsidR="00BE7776" w:rsidRPr="00F159AF">
              <w:rPr>
                <w:rFonts w:ascii="Arial" w:hAnsi="Arial"/>
                <w:sz w:val="16"/>
                <w:szCs w:val="16"/>
                <w:lang w:val="en-US"/>
              </w:rPr>
              <w:t xml:space="preserve"> / Transfer from GEM</w:t>
            </w:r>
            <w:r w:rsidRPr="00F159AF">
              <w:rPr>
                <w:rFonts w:ascii="Arial" w:hAnsi="Arial"/>
                <w:sz w:val="16"/>
                <w:szCs w:val="16"/>
                <w:lang w:val="en-US"/>
              </w:rPr>
              <w:t>, then non-editable as 0.</w:t>
            </w:r>
          </w:p>
          <w:p w14:paraId="6543CE77" w14:textId="10D28BF4"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 xml:space="preserve">If </w:t>
            </w:r>
            <w:r w:rsidR="009D633B" w:rsidRPr="00F159AF">
              <w:rPr>
                <w:rFonts w:ascii="Arial" w:hAnsi="Arial"/>
                <w:sz w:val="16"/>
                <w:szCs w:val="16"/>
                <w:lang w:val="en-US"/>
              </w:rPr>
              <w:t>Offering Type (Field #16)</w:t>
            </w:r>
            <w:r w:rsidRPr="00F159AF">
              <w:rPr>
                <w:rFonts w:ascii="Arial" w:hAnsi="Arial"/>
                <w:sz w:val="16"/>
                <w:szCs w:val="16"/>
                <w:lang w:val="en-US"/>
              </w:rPr>
              <w:t xml:space="preserve"> = !Introduction</w:t>
            </w:r>
            <w:r w:rsidR="000159AB" w:rsidRPr="00F159AF">
              <w:rPr>
                <w:rFonts w:ascii="Arial" w:hAnsi="Arial"/>
                <w:sz w:val="16"/>
                <w:szCs w:val="16"/>
                <w:lang w:val="en-US"/>
              </w:rPr>
              <w:t xml:space="preserve"> / !Transfer from GEM</w:t>
            </w:r>
            <w:r w:rsidRPr="00F159AF">
              <w:rPr>
                <w:rFonts w:ascii="Arial" w:hAnsi="Arial"/>
                <w:sz w:val="16"/>
                <w:szCs w:val="16"/>
                <w:lang w:val="en-US"/>
              </w:rPr>
              <w:t>, then must be &gt;= Trading Board Lot Size (Field #24)</w:t>
            </w:r>
          </w:p>
          <w:p w14:paraId="784FC19D" w14:textId="22786A07" w:rsidR="00951C75" w:rsidRPr="00F159AF" w:rsidRDefault="00951C75" w:rsidP="00B60A45">
            <w:pPr>
              <w:spacing w:after="0"/>
              <w:ind w:left="0"/>
              <w:jc w:val="left"/>
              <w:rPr>
                <w:rFonts w:ascii="Arial" w:hAnsi="Arial"/>
                <w:sz w:val="16"/>
                <w:szCs w:val="16"/>
                <w:lang w:val="en-US"/>
              </w:rPr>
            </w:pPr>
            <w:r w:rsidRPr="00F159AF">
              <w:rPr>
                <w:rFonts w:ascii="Arial" w:hAnsi="Arial"/>
                <w:sz w:val="16"/>
                <w:szCs w:val="16"/>
                <w:lang w:val="en-US"/>
              </w:rPr>
              <w:t>Must be &gt;0</w:t>
            </w:r>
          </w:p>
          <w:p w14:paraId="7554884A" w14:textId="77777777" w:rsidR="00B60A45" w:rsidRPr="00F159AF" w:rsidRDefault="00B60A45" w:rsidP="00B60A45">
            <w:pPr>
              <w:spacing w:after="0"/>
              <w:ind w:left="0"/>
              <w:jc w:val="left"/>
              <w:rPr>
                <w:rFonts w:ascii="Arial" w:hAnsi="Arial"/>
                <w:sz w:val="16"/>
                <w:szCs w:val="16"/>
                <w:lang w:val="en-US"/>
              </w:rPr>
            </w:pPr>
          </w:p>
        </w:tc>
      </w:tr>
      <w:tr w:rsidR="00B60A45" w:rsidRPr="00F159AF" w14:paraId="57AB6CDE" w14:textId="77777777" w:rsidTr="00541D9E">
        <w:tc>
          <w:tcPr>
            <w:tcW w:w="441" w:type="dxa"/>
          </w:tcPr>
          <w:p w14:paraId="03B11B62"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27</w:t>
            </w:r>
          </w:p>
        </w:tc>
        <w:tc>
          <w:tcPr>
            <w:tcW w:w="1681" w:type="dxa"/>
          </w:tcPr>
          <w:p w14:paraId="3C743D8B" w14:textId="2E00AE15" w:rsidR="00B60A45" w:rsidRPr="00F159AF" w:rsidRDefault="00525A16" w:rsidP="00B60A45">
            <w:pPr>
              <w:spacing w:after="0"/>
              <w:ind w:left="0"/>
              <w:jc w:val="left"/>
              <w:rPr>
                <w:rFonts w:ascii="Arial" w:hAnsi="Arial"/>
                <w:sz w:val="16"/>
                <w:szCs w:val="16"/>
                <w:lang w:val="en-US"/>
              </w:rPr>
            </w:pPr>
            <w:r w:rsidRPr="00F159AF">
              <w:rPr>
                <w:rFonts w:ascii="Arial" w:hAnsi="Arial"/>
                <w:sz w:val="16"/>
                <w:szCs w:val="16"/>
                <w:lang w:val="en-US"/>
              </w:rPr>
              <w:t xml:space="preserve">Initial and </w:t>
            </w:r>
            <w:r w:rsidR="00B60A45" w:rsidRPr="00F159AF">
              <w:rPr>
                <w:rFonts w:ascii="Arial" w:hAnsi="Arial"/>
                <w:sz w:val="16"/>
                <w:szCs w:val="16"/>
                <w:lang w:val="en-US"/>
              </w:rPr>
              <w:t>Clawback Threshold</w:t>
            </w:r>
            <w:r w:rsidRPr="00F159AF">
              <w:rPr>
                <w:rFonts w:ascii="Arial" w:hAnsi="Arial"/>
                <w:sz w:val="16"/>
                <w:szCs w:val="16"/>
                <w:lang w:val="en-US"/>
              </w:rPr>
              <w:t>s</w:t>
            </w:r>
          </w:p>
        </w:tc>
        <w:tc>
          <w:tcPr>
            <w:tcW w:w="1559" w:type="dxa"/>
          </w:tcPr>
          <w:p w14:paraId="5269C726"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0</w:t>
            </w:r>
          </w:p>
        </w:tc>
        <w:tc>
          <w:tcPr>
            <w:tcW w:w="1417" w:type="dxa"/>
          </w:tcPr>
          <w:p w14:paraId="3F09EBD9"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Integer</w:t>
            </w:r>
          </w:p>
        </w:tc>
        <w:tc>
          <w:tcPr>
            <w:tcW w:w="5361" w:type="dxa"/>
          </w:tcPr>
          <w:p w14:paraId="7AA9C503" w14:textId="77777777" w:rsidR="00B60A45" w:rsidRPr="00F159AF" w:rsidRDefault="00B60A4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Default 4 fields (min = 1, max = 10)</w:t>
            </w:r>
          </w:p>
          <w:p w14:paraId="5DF7F47B" w14:textId="77777777" w:rsidR="00B60A45" w:rsidRPr="00F159AF" w:rsidRDefault="00B60A4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Defaults set at 1 / 15 / 50 /100</w:t>
            </w:r>
          </w:p>
          <w:p w14:paraId="0C6AFE36" w14:textId="1A21AFB7" w:rsidR="00B60A45" w:rsidRPr="00F159AF" w:rsidRDefault="003E1A92"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If single Clawback T</w:t>
            </w:r>
            <w:r w:rsidR="00B60A45" w:rsidRPr="00F159AF">
              <w:rPr>
                <w:rFonts w:ascii="Arial" w:eastAsia="DengXian" w:hAnsi="Arial"/>
                <w:sz w:val="16"/>
                <w:szCs w:val="16"/>
                <w:lang w:val="en-US"/>
              </w:rPr>
              <w:t>hreshold, the</w:t>
            </w:r>
            <w:r w:rsidR="002742F3" w:rsidRPr="00F159AF">
              <w:rPr>
                <w:rFonts w:ascii="Arial" w:eastAsia="DengXian" w:hAnsi="Arial"/>
                <w:sz w:val="16"/>
                <w:szCs w:val="16"/>
                <w:lang w:val="en-US"/>
              </w:rPr>
              <w:t xml:space="preserve"> </w:t>
            </w:r>
            <w:r w:rsidR="00525A16" w:rsidRPr="00F159AF">
              <w:rPr>
                <w:rFonts w:ascii="Arial" w:eastAsia="DengXian" w:hAnsi="Arial"/>
                <w:sz w:val="16"/>
                <w:szCs w:val="16"/>
                <w:lang w:val="en-US"/>
              </w:rPr>
              <w:t xml:space="preserve">first </w:t>
            </w:r>
            <w:r w:rsidR="00B60A45" w:rsidRPr="00F159AF">
              <w:rPr>
                <w:rFonts w:ascii="Arial" w:eastAsia="DengXian" w:hAnsi="Arial"/>
                <w:sz w:val="16"/>
                <w:szCs w:val="16"/>
                <w:lang w:val="en-US"/>
              </w:rPr>
              <w:t>data field must be 1</w:t>
            </w:r>
          </w:p>
          <w:p w14:paraId="7FA703D4" w14:textId="77777777" w:rsidR="00B60A45" w:rsidRPr="00F159AF" w:rsidRDefault="00B60A4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All fields must be in ascending order</w:t>
            </w:r>
          </w:p>
          <w:p w14:paraId="454ACE48" w14:textId="77777777" w:rsidR="00B60A45" w:rsidRPr="00F159AF" w:rsidRDefault="00B60A45" w:rsidP="00B60A45">
            <w:pPr>
              <w:spacing w:after="0"/>
              <w:ind w:left="0"/>
              <w:jc w:val="left"/>
              <w:rPr>
                <w:rFonts w:ascii="Arial" w:hAnsi="Arial"/>
                <w:sz w:val="16"/>
                <w:szCs w:val="16"/>
                <w:lang w:val="en-US"/>
              </w:rPr>
            </w:pPr>
          </w:p>
          <w:p w14:paraId="61D87A25" w14:textId="000E0EF3"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 xml:space="preserve">If </w:t>
            </w:r>
            <w:r w:rsidR="009D633B" w:rsidRPr="00F159AF">
              <w:rPr>
                <w:rFonts w:ascii="Arial" w:hAnsi="Arial"/>
                <w:sz w:val="16"/>
                <w:szCs w:val="16"/>
                <w:lang w:val="en-US"/>
              </w:rPr>
              <w:t>Offering Type (Field #16)</w:t>
            </w:r>
            <w:r w:rsidRPr="00F159AF">
              <w:rPr>
                <w:rFonts w:ascii="Arial" w:hAnsi="Arial"/>
                <w:sz w:val="16"/>
                <w:szCs w:val="16"/>
                <w:lang w:val="en-US"/>
              </w:rPr>
              <w:t xml:space="preserve"> = !Global offer, then set number of fields to 1 with value 1</w:t>
            </w:r>
          </w:p>
          <w:p w14:paraId="48D2BD0D" w14:textId="77777777" w:rsidR="00B60A45" w:rsidRPr="00F159AF" w:rsidRDefault="00B60A45" w:rsidP="00B60A45">
            <w:pPr>
              <w:spacing w:after="0"/>
              <w:ind w:left="0"/>
              <w:jc w:val="left"/>
              <w:rPr>
                <w:rFonts w:ascii="Arial" w:hAnsi="Arial"/>
                <w:sz w:val="16"/>
                <w:szCs w:val="16"/>
                <w:lang w:val="en-US"/>
              </w:rPr>
            </w:pPr>
          </w:p>
        </w:tc>
      </w:tr>
      <w:tr w:rsidR="00B60A45" w:rsidRPr="00F159AF" w14:paraId="20C87E12" w14:textId="77777777" w:rsidTr="00541D9E">
        <w:tc>
          <w:tcPr>
            <w:tcW w:w="441" w:type="dxa"/>
          </w:tcPr>
          <w:p w14:paraId="667C75FC"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28</w:t>
            </w:r>
          </w:p>
        </w:tc>
        <w:tc>
          <w:tcPr>
            <w:tcW w:w="1681" w:type="dxa"/>
          </w:tcPr>
          <w:p w14:paraId="4FC72F9E"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Public Offer Allocation</w:t>
            </w:r>
          </w:p>
        </w:tc>
        <w:tc>
          <w:tcPr>
            <w:tcW w:w="1559" w:type="dxa"/>
          </w:tcPr>
          <w:p w14:paraId="277AAFE5"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0.00%</w:t>
            </w:r>
          </w:p>
        </w:tc>
        <w:tc>
          <w:tcPr>
            <w:tcW w:w="1417" w:type="dxa"/>
          </w:tcPr>
          <w:p w14:paraId="28BAA275" w14:textId="1FB795E9" w:rsidR="00B60A45" w:rsidRPr="00F159AF" w:rsidRDefault="005630E4" w:rsidP="00B60A45">
            <w:pPr>
              <w:spacing w:after="0"/>
              <w:ind w:left="0"/>
              <w:jc w:val="left"/>
              <w:rPr>
                <w:rFonts w:ascii="Arial" w:hAnsi="Arial"/>
                <w:sz w:val="16"/>
                <w:szCs w:val="16"/>
                <w:lang w:val="en-US"/>
              </w:rPr>
            </w:pPr>
            <w:r w:rsidRPr="00F159AF">
              <w:rPr>
                <w:rFonts w:ascii="Arial" w:hAnsi="Arial"/>
                <w:sz w:val="16"/>
                <w:szCs w:val="16"/>
                <w:lang w:val="en-US"/>
              </w:rPr>
              <w:t>Percentage(3</w:t>
            </w:r>
            <w:r w:rsidR="00B60A45" w:rsidRPr="00F159AF">
              <w:rPr>
                <w:rFonts w:ascii="Arial" w:hAnsi="Arial"/>
                <w:sz w:val="16"/>
                <w:szCs w:val="16"/>
                <w:lang w:val="en-US"/>
              </w:rPr>
              <w:t>,2)</w:t>
            </w:r>
          </w:p>
        </w:tc>
        <w:tc>
          <w:tcPr>
            <w:tcW w:w="5361" w:type="dxa"/>
          </w:tcPr>
          <w:p w14:paraId="1AF73A2C" w14:textId="46DAD53C" w:rsidR="00B60A45" w:rsidRPr="00F159AF" w:rsidRDefault="00B60A4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Number of fi</w:t>
            </w:r>
            <w:r w:rsidR="00750807" w:rsidRPr="00F159AF">
              <w:rPr>
                <w:rFonts w:ascii="Arial" w:eastAsia="DengXian" w:hAnsi="Arial"/>
                <w:sz w:val="16"/>
                <w:szCs w:val="16"/>
                <w:lang w:val="en-US"/>
              </w:rPr>
              <w:t>elds to correspond to Clawback T</w:t>
            </w:r>
            <w:r w:rsidRPr="00F159AF">
              <w:rPr>
                <w:rFonts w:ascii="Arial" w:eastAsia="DengXian" w:hAnsi="Arial"/>
                <w:sz w:val="16"/>
                <w:szCs w:val="16"/>
                <w:lang w:val="en-US"/>
              </w:rPr>
              <w:t>hreshold (Field #27)</w:t>
            </w:r>
          </w:p>
          <w:p w14:paraId="197F7165" w14:textId="77777777" w:rsidR="00B60A45" w:rsidRPr="00F159AF" w:rsidRDefault="00B60A4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Minimum: 0.01%</w:t>
            </w:r>
          </w:p>
          <w:p w14:paraId="492DE723" w14:textId="77777777" w:rsidR="00B60A45" w:rsidRPr="00F159AF" w:rsidRDefault="00B60A4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Maximum: 100.00%</w:t>
            </w:r>
          </w:p>
          <w:p w14:paraId="01091371" w14:textId="77777777" w:rsidR="00B60A45" w:rsidRPr="00F159AF" w:rsidRDefault="00B60A4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Defaults set at 10.00% / 30.00% / 40.00% / 50.00%</w:t>
            </w:r>
          </w:p>
          <w:p w14:paraId="1EAD9B15" w14:textId="58F7CC76" w:rsidR="00951C75" w:rsidRPr="00F159AF" w:rsidRDefault="00951C7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lastRenderedPageBreak/>
              <w:t>If Offering Type (Field #16) = Global Offer AND number of fields in Field #27 = 1, then set as 10.00%</w:t>
            </w:r>
          </w:p>
          <w:p w14:paraId="543B94D7" w14:textId="5766D2B0" w:rsidR="00B60A45" w:rsidRPr="00F159AF" w:rsidRDefault="00B60A4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If </w:t>
            </w:r>
            <w:r w:rsidR="009D633B" w:rsidRPr="00F159AF">
              <w:rPr>
                <w:rFonts w:ascii="Arial" w:eastAsia="DengXian" w:hAnsi="Arial"/>
                <w:sz w:val="16"/>
                <w:szCs w:val="16"/>
                <w:lang w:val="en-US"/>
              </w:rPr>
              <w:t>Offering Type (Field #16)</w:t>
            </w:r>
            <w:r w:rsidRPr="00F159AF">
              <w:rPr>
                <w:rFonts w:ascii="Arial" w:eastAsia="DengXian" w:hAnsi="Arial"/>
                <w:sz w:val="16"/>
                <w:szCs w:val="16"/>
                <w:lang w:val="en-US"/>
              </w:rPr>
              <w:t xml:space="preserve"> = Public Offer only, then set number of fields of fields to 1 with value 100.00%</w:t>
            </w:r>
          </w:p>
          <w:p w14:paraId="0CC9DE31" w14:textId="3669FCC2" w:rsidR="00B60A45" w:rsidRPr="00F159AF" w:rsidRDefault="00B60A4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If </w:t>
            </w:r>
            <w:r w:rsidR="009D633B" w:rsidRPr="00F159AF">
              <w:rPr>
                <w:rFonts w:ascii="Arial" w:eastAsia="DengXian" w:hAnsi="Arial"/>
                <w:sz w:val="16"/>
                <w:szCs w:val="16"/>
                <w:lang w:val="en-US"/>
              </w:rPr>
              <w:t>Offering Type (Field #16)</w:t>
            </w:r>
            <w:r w:rsidRPr="00F159AF">
              <w:rPr>
                <w:rFonts w:ascii="Arial" w:eastAsia="DengXian" w:hAnsi="Arial"/>
                <w:sz w:val="16"/>
                <w:szCs w:val="16"/>
                <w:lang w:val="en-US"/>
              </w:rPr>
              <w:t xml:space="preserve"> = Placing Only / Introduction</w:t>
            </w:r>
            <w:r w:rsidR="00BE7776" w:rsidRPr="00F159AF">
              <w:rPr>
                <w:rFonts w:ascii="Arial" w:eastAsia="DengXian" w:hAnsi="Arial"/>
                <w:sz w:val="16"/>
                <w:szCs w:val="16"/>
                <w:lang w:val="en-US"/>
              </w:rPr>
              <w:t xml:space="preserve"> / Transfer from GEM</w:t>
            </w:r>
            <w:r w:rsidRPr="00F159AF">
              <w:rPr>
                <w:rFonts w:ascii="Arial" w:eastAsia="DengXian" w:hAnsi="Arial"/>
                <w:sz w:val="16"/>
                <w:szCs w:val="16"/>
                <w:lang w:val="en-US"/>
              </w:rPr>
              <w:t xml:space="preserve">, </w:t>
            </w:r>
            <w:r w:rsidRPr="00F159AF">
              <w:rPr>
                <w:rFonts w:ascii="Arial" w:hAnsi="Arial"/>
                <w:sz w:val="16"/>
                <w:szCs w:val="16"/>
              </w:rPr>
              <w:t xml:space="preserve"> </w:t>
            </w:r>
            <w:r w:rsidRPr="00F159AF">
              <w:rPr>
                <w:rFonts w:ascii="Arial" w:eastAsia="DengXian" w:hAnsi="Arial"/>
                <w:sz w:val="16"/>
                <w:szCs w:val="16"/>
                <w:lang w:val="en-US"/>
              </w:rPr>
              <w:t>then set number of fields to 1 with value 0.00%</w:t>
            </w:r>
          </w:p>
          <w:p w14:paraId="375DB3D3" w14:textId="77777777" w:rsidR="00B60A45" w:rsidRPr="00F159AF" w:rsidRDefault="00B60A45" w:rsidP="00B60A45">
            <w:pPr>
              <w:spacing w:after="0"/>
              <w:ind w:left="0"/>
              <w:jc w:val="left"/>
              <w:rPr>
                <w:rFonts w:ascii="Arial" w:hAnsi="Arial"/>
                <w:sz w:val="16"/>
                <w:szCs w:val="16"/>
                <w:lang w:val="en-US"/>
              </w:rPr>
            </w:pPr>
          </w:p>
        </w:tc>
      </w:tr>
      <w:tr w:rsidR="00B60A45" w:rsidRPr="00F159AF" w14:paraId="76F9548D" w14:textId="77777777" w:rsidTr="00541D9E">
        <w:tc>
          <w:tcPr>
            <w:tcW w:w="441" w:type="dxa"/>
          </w:tcPr>
          <w:p w14:paraId="469938E7"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lastRenderedPageBreak/>
              <w:t>32</w:t>
            </w:r>
          </w:p>
        </w:tc>
        <w:tc>
          <w:tcPr>
            <w:tcW w:w="1681" w:type="dxa"/>
          </w:tcPr>
          <w:p w14:paraId="7F28D0E1" w14:textId="3BF637A6"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 xml:space="preserve">Number of Public Offer </w:t>
            </w:r>
            <w:r w:rsidR="00435A7E" w:rsidRPr="00F159AF">
              <w:rPr>
                <w:rFonts w:ascii="Arial" w:hAnsi="Arial"/>
                <w:i/>
                <w:sz w:val="16"/>
                <w:szCs w:val="16"/>
                <w:lang w:val="en-US"/>
              </w:rPr>
              <w:t>[Security type]</w:t>
            </w:r>
          </w:p>
        </w:tc>
        <w:tc>
          <w:tcPr>
            <w:tcW w:w="1559" w:type="dxa"/>
          </w:tcPr>
          <w:p w14:paraId="5BE23535"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[Non-editable data field]</w:t>
            </w:r>
          </w:p>
          <w:p w14:paraId="10201AA2"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0</w:t>
            </w:r>
          </w:p>
        </w:tc>
        <w:tc>
          <w:tcPr>
            <w:tcW w:w="1417" w:type="dxa"/>
          </w:tcPr>
          <w:p w14:paraId="3AAA6D4D"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Integer</w:t>
            </w:r>
          </w:p>
        </w:tc>
        <w:tc>
          <w:tcPr>
            <w:tcW w:w="5361" w:type="dxa"/>
          </w:tcPr>
          <w:p w14:paraId="37300282" w14:textId="27883C3E" w:rsidR="00B60A45" w:rsidRPr="00F159AF" w:rsidRDefault="00B60A4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Default: calculated as </w:t>
            </w:r>
            <w:r w:rsidR="002E472E" w:rsidRPr="00F159AF">
              <w:rPr>
                <w:rFonts w:ascii="Arial" w:eastAsia="DengXian" w:hAnsi="Arial"/>
                <w:sz w:val="16"/>
                <w:szCs w:val="16"/>
                <w:lang w:val="en-US"/>
              </w:rPr>
              <w:t>Number of Offer Shares (Field #31)</w:t>
            </w:r>
            <w:r w:rsidR="003E1A92" w:rsidRPr="00F159AF">
              <w:rPr>
                <w:rFonts w:ascii="Arial" w:eastAsia="DengXian" w:hAnsi="Arial"/>
                <w:sz w:val="16"/>
                <w:szCs w:val="16"/>
                <w:lang w:val="en-US"/>
              </w:rPr>
              <w:t xml:space="preserve"> *Initial </w:t>
            </w:r>
            <w:r w:rsidR="00F93153" w:rsidRPr="00F159AF">
              <w:rPr>
                <w:rFonts w:ascii="Arial" w:eastAsia="DengXian" w:hAnsi="Arial"/>
                <w:sz w:val="16"/>
                <w:szCs w:val="16"/>
                <w:lang w:val="en-US"/>
              </w:rPr>
              <w:t>Public Offer</w:t>
            </w:r>
            <w:r w:rsidRPr="00F159AF">
              <w:rPr>
                <w:rFonts w:ascii="Arial" w:eastAsia="DengXian" w:hAnsi="Arial"/>
                <w:sz w:val="16"/>
                <w:szCs w:val="16"/>
                <w:lang w:val="en-US"/>
              </w:rPr>
              <w:t xml:space="preserve"> allocation (Fie</w:t>
            </w:r>
            <w:r w:rsidR="003E1A92" w:rsidRPr="00F159AF">
              <w:rPr>
                <w:rFonts w:ascii="Arial" w:eastAsia="DengXian" w:hAnsi="Arial"/>
                <w:sz w:val="16"/>
                <w:szCs w:val="16"/>
                <w:lang w:val="en-US"/>
              </w:rPr>
              <w:t>ld #28), rounded up to nearest Board L</w:t>
            </w:r>
            <w:r w:rsidRPr="00F159AF">
              <w:rPr>
                <w:rFonts w:ascii="Arial" w:eastAsia="DengXian" w:hAnsi="Arial"/>
                <w:sz w:val="16"/>
                <w:szCs w:val="16"/>
                <w:lang w:val="en-US"/>
              </w:rPr>
              <w:t>ot (round down if #32 &gt; #31)</w:t>
            </w:r>
          </w:p>
          <w:p w14:paraId="47DCFF68" w14:textId="6C169DA9" w:rsidR="00B60A45" w:rsidRPr="00F159AF" w:rsidRDefault="00B60A4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If </w:t>
            </w:r>
            <w:r w:rsidR="009D633B" w:rsidRPr="00F159AF">
              <w:rPr>
                <w:rFonts w:ascii="Arial" w:eastAsia="DengXian" w:hAnsi="Arial"/>
                <w:sz w:val="16"/>
                <w:szCs w:val="16"/>
                <w:lang w:val="en-US"/>
              </w:rPr>
              <w:t>Offering Type (Field #16)</w:t>
            </w:r>
            <w:r w:rsidRPr="00F159AF">
              <w:rPr>
                <w:rFonts w:ascii="Arial" w:eastAsia="DengXian" w:hAnsi="Arial"/>
                <w:sz w:val="16"/>
                <w:szCs w:val="16"/>
                <w:lang w:val="en-US"/>
              </w:rPr>
              <w:t xml:space="preserve"> = Placing Only / Introduction</w:t>
            </w:r>
            <w:r w:rsidR="005F7AAC" w:rsidRPr="00F159AF">
              <w:rPr>
                <w:rFonts w:ascii="Arial" w:eastAsia="DengXian" w:hAnsi="Arial"/>
                <w:sz w:val="16"/>
                <w:szCs w:val="16"/>
                <w:lang w:val="en-US"/>
              </w:rPr>
              <w:t xml:space="preserve"> / Transfer From GEM</w:t>
            </w:r>
            <w:r w:rsidRPr="00F159AF">
              <w:rPr>
                <w:rFonts w:ascii="Arial" w:eastAsia="DengXian" w:hAnsi="Arial"/>
                <w:sz w:val="16"/>
                <w:szCs w:val="16"/>
                <w:lang w:val="en-US"/>
              </w:rPr>
              <w:t>, then non-editable as 0.</w:t>
            </w:r>
          </w:p>
          <w:p w14:paraId="043F0BE1" w14:textId="69AB0867" w:rsidR="00B60A45" w:rsidRPr="00F159AF" w:rsidRDefault="00B60A4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If </w:t>
            </w:r>
            <w:r w:rsidR="009D633B" w:rsidRPr="00F159AF">
              <w:rPr>
                <w:rFonts w:ascii="Arial" w:eastAsia="DengXian" w:hAnsi="Arial"/>
                <w:sz w:val="16"/>
                <w:szCs w:val="16"/>
                <w:lang w:val="en-US"/>
              </w:rPr>
              <w:t>Offering Type (Field #16)</w:t>
            </w:r>
            <w:r w:rsidRPr="00F159AF">
              <w:rPr>
                <w:rFonts w:ascii="Arial" w:eastAsia="DengXian" w:hAnsi="Arial"/>
                <w:sz w:val="16"/>
                <w:szCs w:val="16"/>
                <w:lang w:val="en-US"/>
              </w:rPr>
              <w:t xml:space="preserve"> = Public Offer Only, then non-editable </w:t>
            </w:r>
            <w:r w:rsidR="002D5DB5" w:rsidRPr="00F159AF">
              <w:rPr>
                <w:rFonts w:ascii="Arial" w:eastAsia="DengXian" w:hAnsi="Arial"/>
                <w:sz w:val="16"/>
                <w:szCs w:val="16"/>
                <w:lang w:val="en-US"/>
              </w:rPr>
              <w:t xml:space="preserve">= </w:t>
            </w:r>
            <w:r w:rsidR="002E472E" w:rsidRPr="00F159AF">
              <w:rPr>
                <w:rFonts w:ascii="Arial" w:eastAsia="DengXian" w:hAnsi="Arial"/>
                <w:sz w:val="16"/>
                <w:szCs w:val="16"/>
                <w:lang w:val="en-US"/>
              </w:rPr>
              <w:t>Number of Offer Shares (Field #31)</w:t>
            </w:r>
            <w:r w:rsidRPr="00F159AF">
              <w:rPr>
                <w:rFonts w:ascii="Arial" w:eastAsia="DengXian" w:hAnsi="Arial"/>
                <w:sz w:val="16"/>
                <w:szCs w:val="16"/>
                <w:lang w:val="en-US"/>
              </w:rPr>
              <w:t>.</w:t>
            </w:r>
          </w:p>
          <w:p w14:paraId="4227718E" w14:textId="513DA183" w:rsidR="003F76A9" w:rsidRPr="00F159AF" w:rsidRDefault="003F76A9"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If Offering Type (Field #16) = </w:t>
            </w:r>
            <w:r w:rsidR="000159AB" w:rsidRPr="00F159AF">
              <w:rPr>
                <w:rFonts w:ascii="Arial" w:eastAsia="DengXian" w:hAnsi="Arial"/>
                <w:sz w:val="16"/>
                <w:szCs w:val="16"/>
                <w:lang w:val="en-US"/>
              </w:rPr>
              <w:t>!Introduction</w:t>
            </w:r>
            <w:r w:rsidR="000159AB" w:rsidRPr="00F159AF">
              <w:rPr>
                <w:rFonts w:ascii="Arial" w:hAnsi="Arial"/>
                <w:sz w:val="16"/>
                <w:szCs w:val="16"/>
                <w:lang w:val="en-US"/>
              </w:rPr>
              <w:t xml:space="preserve"> / !Transfer from GEM</w:t>
            </w:r>
            <w:r w:rsidR="00457E4E" w:rsidRPr="00F159AF">
              <w:rPr>
                <w:rFonts w:ascii="Arial" w:hAnsi="Arial"/>
                <w:sz w:val="16"/>
                <w:szCs w:val="16"/>
                <w:lang w:val="en-US"/>
              </w:rPr>
              <w:t xml:space="preserve"> / !Placing Only</w:t>
            </w:r>
            <w:r w:rsidRPr="00F159AF">
              <w:rPr>
                <w:rFonts w:ascii="Arial" w:eastAsia="DengXian" w:hAnsi="Arial"/>
                <w:sz w:val="16"/>
                <w:szCs w:val="16"/>
                <w:lang w:val="en-US"/>
              </w:rPr>
              <w:t xml:space="preserve">, then </w:t>
            </w:r>
            <w:r w:rsidR="008B7101" w:rsidRPr="00F159AF">
              <w:rPr>
                <w:rFonts w:ascii="Arial" w:eastAsia="DengXian" w:hAnsi="Arial"/>
                <w:sz w:val="16"/>
                <w:szCs w:val="16"/>
                <w:lang w:val="en-US"/>
              </w:rPr>
              <w:t xml:space="preserve">must be </w:t>
            </w:r>
            <w:r w:rsidR="003346F4" w:rsidRPr="00F159AF">
              <w:rPr>
                <w:rFonts w:ascii="Arial" w:eastAsia="DengXian" w:hAnsi="Arial"/>
                <w:sz w:val="16"/>
                <w:szCs w:val="16"/>
                <w:lang w:val="en-US"/>
              </w:rPr>
              <w:t>≥ Trading Board Lot Size (Field #24)</w:t>
            </w:r>
          </w:p>
          <w:p w14:paraId="01B77B14" w14:textId="77777777" w:rsidR="00B60A45" w:rsidRPr="00F159AF" w:rsidRDefault="00B60A45" w:rsidP="000E70FB">
            <w:pPr>
              <w:spacing w:after="0"/>
              <w:ind w:left="234" w:hanging="234"/>
              <w:jc w:val="left"/>
              <w:rPr>
                <w:rFonts w:ascii="Arial" w:hAnsi="Arial"/>
                <w:sz w:val="16"/>
                <w:szCs w:val="16"/>
                <w:lang w:val="en-US"/>
              </w:rPr>
            </w:pPr>
          </w:p>
        </w:tc>
      </w:tr>
      <w:tr w:rsidR="00B60A45" w:rsidRPr="00F159AF" w14:paraId="17FB0492" w14:textId="77777777" w:rsidTr="00541D9E">
        <w:tc>
          <w:tcPr>
            <w:tcW w:w="441" w:type="dxa"/>
          </w:tcPr>
          <w:p w14:paraId="562D9E75"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33</w:t>
            </w:r>
          </w:p>
        </w:tc>
        <w:tc>
          <w:tcPr>
            <w:tcW w:w="1681" w:type="dxa"/>
          </w:tcPr>
          <w:p w14:paraId="2F24DB60" w14:textId="25B56FD6"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 xml:space="preserve">Number of Institutional Offer </w:t>
            </w:r>
            <w:r w:rsidR="00435A7E" w:rsidRPr="00F159AF">
              <w:rPr>
                <w:rFonts w:ascii="Arial" w:hAnsi="Arial"/>
                <w:i/>
                <w:sz w:val="16"/>
                <w:szCs w:val="16"/>
                <w:lang w:val="en-US"/>
              </w:rPr>
              <w:t>[Security type]</w:t>
            </w:r>
          </w:p>
        </w:tc>
        <w:tc>
          <w:tcPr>
            <w:tcW w:w="1559" w:type="dxa"/>
          </w:tcPr>
          <w:p w14:paraId="3400C8CB"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[Non-editable data field]</w:t>
            </w:r>
          </w:p>
          <w:p w14:paraId="1D23E233"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0</w:t>
            </w:r>
          </w:p>
        </w:tc>
        <w:tc>
          <w:tcPr>
            <w:tcW w:w="1417" w:type="dxa"/>
          </w:tcPr>
          <w:p w14:paraId="04A978D3"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Integer</w:t>
            </w:r>
          </w:p>
        </w:tc>
        <w:tc>
          <w:tcPr>
            <w:tcW w:w="5361" w:type="dxa"/>
          </w:tcPr>
          <w:p w14:paraId="748CF643" w14:textId="60C284D4" w:rsidR="00B60A45" w:rsidRPr="00F159AF" w:rsidRDefault="00B60A4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Default: calculated as </w:t>
            </w:r>
            <w:r w:rsidR="00DA3FD6" w:rsidRPr="00F159AF">
              <w:rPr>
                <w:rFonts w:ascii="Arial" w:eastAsia="DengXian" w:hAnsi="Arial"/>
                <w:sz w:val="16"/>
                <w:szCs w:val="16"/>
                <w:lang w:val="en-US"/>
              </w:rPr>
              <w:t xml:space="preserve"> </w:t>
            </w:r>
            <w:r w:rsidR="002E472E" w:rsidRPr="00F159AF">
              <w:rPr>
                <w:rFonts w:ascii="Arial" w:eastAsia="DengXian" w:hAnsi="Arial"/>
                <w:sz w:val="16"/>
                <w:szCs w:val="16"/>
                <w:lang w:val="en-US"/>
              </w:rPr>
              <w:t>Number of Offer Shares (Field #31)</w:t>
            </w:r>
            <w:r w:rsidR="00DA3FD6" w:rsidRPr="00F159AF">
              <w:rPr>
                <w:rFonts w:ascii="Arial" w:eastAsia="DengXian" w:hAnsi="Arial"/>
                <w:sz w:val="16"/>
                <w:szCs w:val="16"/>
                <w:lang w:val="en-US"/>
              </w:rPr>
              <w:t xml:space="preserve"> - Number of Public Offer S</w:t>
            </w:r>
            <w:r w:rsidRPr="00F159AF">
              <w:rPr>
                <w:rFonts w:ascii="Arial" w:eastAsia="DengXian" w:hAnsi="Arial"/>
                <w:sz w:val="16"/>
                <w:szCs w:val="16"/>
                <w:lang w:val="en-US"/>
              </w:rPr>
              <w:t>hares (Field #32)</w:t>
            </w:r>
          </w:p>
          <w:p w14:paraId="5ED070B5" w14:textId="41F82A16" w:rsidR="00B60A45" w:rsidRPr="00F159AF" w:rsidRDefault="009D633B"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If Offering Type (Field #16) </w:t>
            </w:r>
            <w:r w:rsidR="00B60A45" w:rsidRPr="00F159AF">
              <w:rPr>
                <w:rFonts w:ascii="Arial" w:eastAsia="DengXian" w:hAnsi="Arial"/>
                <w:sz w:val="16"/>
                <w:szCs w:val="16"/>
                <w:lang w:val="en-US"/>
              </w:rPr>
              <w:t>= Public Offer Only / Introduction</w:t>
            </w:r>
            <w:r w:rsidR="00F8026E" w:rsidRPr="00F159AF">
              <w:rPr>
                <w:rFonts w:ascii="Arial" w:eastAsia="DengXian" w:hAnsi="Arial"/>
                <w:sz w:val="16"/>
                <w:szCs w:val="16"/>
                <w:lang w:val="en-US"/>
              </w:rPr>
              <w:t xml:space="preserve"> / Transfer from GEM</w:t>
            </w:r>
            <w:r w:rsidR="00B60A45" w:rsidRPr="00F159AF">
              <w:rPr>
                <w:rFonts w:ascii="Arial" w:eastAsia="DengXian" w:hAnsi="Arial"/>
                <w:sz w:val="16"/>
                <w:szCs w:val="16"/>
                <w:lang w:val="en-US"/>
              </w:rPr>
              <w:t>, then non-editable as 0.</w:t>
            </w:r>
          </w:p>
          <w:p w14:paraId="461CD08B" w14:textId="18EDA6AF" w:rsidR="00B60A45" w:rsidRPr="00F159AF" w:rsidRDefault="009D633B"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If Offering Type (Field #16) </w:t>
            </w:r>
            <w:r w:rsidR="00B60A45" w:rsidRPr="00F159AF">
              <w:rPr>
                <w:rFonts w:ascii="Arial" w:eastAsia="DengXian" w:hAnsi="Arial"/>
                <w:sz w:val="16"/>
                <w:szCs w:val="16"/>
                <w:lang w:val="en-US"/>
              </w:rPr>
              <w:t xml:space="preserve">= Placing Only, then non-editable = </w:t>
            </w:r>
            <w:r w:rsidR="002E472E" w:rsidRPr="00F159AF">
              <w:rPr>
                <w:rFonts w:ascii="Arial" w:eastAsia="DengXian" w:hAnsi="Arial"/>
                <w:sz w:val="16"/>
                <w:szCs w:val="16"/>
                <w:lang w:val="en-US"/>
              </w:rPr>
              <w:t>Number of Offer Shares (Field #31)</w:t>
            </w:r>
            <w:r w:rsidR="00B60A45" w:rsidRPr="00F159AF">
              <w:rPr>
                <w:rFonts w:ascii="Arial" w:eastAsia="DengXian" w:hAnsi="Arial"/>
                <w:sz w:val="16"/>
                <w:szCs w:val="16"/>
                <w:lang w:val="en-US"/>
              </w:rPr>
              <w:t>.</w:t>
            </w:r>
          </w:p>
          <w:p w14:paraId="4F555718" w14:textId="730FF452" w:rsidR="000E70FB" w:rsidRPr="00F159AF" w:rsidRDefault="000E70FB" w:rsidP="000E70FB">
            <w:pPr>
              <w:pStyle w:val="ListParagraph"/>
              <w:spacing w:after="0"/>
              <w:ind w:leftChars="0" w:left="234"/>
              <w:jc w:val="left"/>
              <w:rPr>
                <w:rFonts w:ascii="Arial" w:eastAsia="DengXian" w:hAnsi="Arial"/>
                <w:sz w:val="16"/>
                <w:szCs w:val="16"/>
                <w:lang w:val="en-US"/>
              </w:rPr>
            </w:pPr>
          </w:p>
        </w:tc>
      </w:tr>
      <w:tr w:rsidR="00B60A45" w:rsidRPr="00F159AF" w14:paraId="42B6A2DB" w14:textId="77777777" w:rsidTr="00541D9E">
        <w:tc>
          <w:tcPr>
            <w:tcW w:w="441" w:type="dxa"/>
          </w:tcPr>
          <w:p w14:paraId="13EB0825" w14:textId="77777777" w:rsidR="00B60A45" w:rsidRPr="00F159AF" w:rsidRDefault="00B60A45" w:rsidP="00B60A45">
            <w:pPr>
              <w:spacing w:after="0"/>
              <w:ind w:left="0"/>
              <w:jc w:val="left"/>
              <w:rPr>
                <w:rFonts w:ascii="Arial" w:hAnsi="Arial"/>
                <w:sz w:val="16"/>
                <w:szCs w:val="16"/>
              </w:rPr>
            </w:pPr>
            <w:r w:rsidRPr="00F159AF">
              <w:rPr>
                <w:rFonts w:ascii="Arial" w:hAnsi="Arial"/>
                <w:sz w:val="16"/>
                <w:szCs w:val="16"/>
              </w:rPr>
              <w:t>35</w:t>
            </w:r>
          </w:p>
        </w:tc>
        <w:tc>
          <w:tcPr>
            <w:tcW w:w="1681" w:type="dxa"/>
          </w:tcPr>
          <w:p w14:paraId="3AA42246"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Offer Size Adjustment Option (%)</w:t>
            </w:r>
          </w:p>
        </w:tc>
        <w:tc>
          <w:tcPr>
            <w:tcW w:w="1559" w:type="dxa"/>
          </w:tcPr>
          <w:p w14:paraId="45C39F10"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0.00%</w:t>
            </w:r>
          </w:p>
        </w:tc>
        <w:tc>
          <w:tcPr>
            <w:tcW w:w="1417" w:type="dxa"/>
          </w:tcPr>
          <w:p w14:paraId="7CB9F529" w14:textId="2A69CB3B" w:rsidR="00B60A45" w:rsidRPr="00F159AF" w:rsidRDefault="005630E4" w:rsidP="00B60A45">
            <w:pPr>
              <w:spacing w:after="0"/>
              <w:ind w:left="0"/>
              <w:jc w:val="left"/>
              <w:rPr>
                <w:rFonts w:ascii="Arial" w:hAnsi="Arial"/>
                <w:sz w:val="16"/>
                <w:szCs w:val="16"/>
                <w:lang w:val="en-US"/>
              </w:rPr>
            </w:pPr>
            <w:r w:rsidRPr="00F159AF">
              <w:rPr>
                <w:rFonts w:ascii="Arial" w:hAnsi="Arial"/>
                <w:sz w:val="16"/>
                <w:szCs w:val="16"/>
                <w:lang w:val="en-US"/>
              </w:rPr>
              <w:t>Percentage(3</w:t>
            </w:r>
            <w:r w:rsidR="00B60A45" w:rsidRPr="00F159AF">
              <w:rPr>
                <w:rFonts w:ascii="Arial" w:hAnsi="Arial"/>
                <w:sz w:val="16"/>
                <w:szCs w:val="16"/>
                <w:lang w:val="en-US"/>
              </w:rPr>
              <w:t>,2)</w:t>
            </w:r>
          </w:p>
        </w:tc>
        <w:tc>
          <w:tcPr>
            <w:tcW w:w="5361" w:type="dxa"/>
          </w:tcPr>
          <w:p w14:paraId="04FF299F" w14:textId="77777777" w:rsidR="00B60A45" w:rsidRPr="00F159AF" w:rsidRDefault="00B60A4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Default 0.00%</w:t>
            </w:r>
          </w:p>
          <w:p w14:paraId="4BEC78D3" w14:textId="77777777" w:rsidR="00B60A45" w:rsidRPr="00F159AF" w:rsidRDefault="00B60A4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Cannot exceed 100.00%</w:t>
            </w:r>
          </w:p>
          <w:p w14:paraId="49E41C1B" w14:textId="00A0C7F5" w:rsidR="00B60A45" w:rsidRPr="00F159AF" w:rsidRDefault="00B60A4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If </w:t>
            </w:r>
            <w:r w:rsidR="009D633B" w:rsidRPr="00F159AF">
              <w:rPr>
                <w:rFonts w:ascii="Arial" w:eastAsia="DengXian" w:hAnsi="Arial"/>
                <w:sz w:val="16"/>
                <w:szCs w:val="16"/>
                <w:lang w:val="en-US"/>
              </w:rPr>
              <w:t>Offering Type (Field #16)</w:t>
            </w:r>
            <w:r w:rsidRPr="00F159AF">
              <w:rPr>
                <w:rFonts w:ascii="Arial" w:eastAsia="DengXian" w:hAnsi="Arial"/>
                <w:sz w:val="16"/>
                <w:szCs w:val="16"/>
                <w:lang w:val="en-US"/>
              </w:rPr>
              <w:t xml:space="preserve"> = Introduction</w:t>
            </w:r>
            <w:r w:rsidR="00FA753E" w:rsidRPr="00F159AF">
              <w:rPr>
                <w:rFonts w:ascii="Arial" w:eastAsia="DengXian" w:hAnsi="Arial"/>
                <w:sz w:val="16"/>
                <w:szCs w:val="16"/>
                <w:lang w:val="en-US"/>
              </w:rPr>
              <w:t xml:space="preserve"> / Transfer from GEM</w:t>
            </w:r>
            <w:r w:rsidRPr="00F159AF">
              <w:rPr>
                <w:rFonts w:ascii="Arial" w:eastAsia="DengXian" w:hAnsi="Arial"/>
                <w:sz w:val="16"/>
                <w:szCs w:val="16"/>
                <w:lang w:val="en-US"/>
              </w:rPr>
              <w:t>, then non-editable as 0.</w:t>
            </w:r>
          </w:p>
          <w:p w14:paraId="4F170F66" w14:textId="77777777" w:rsidR="00B60A45" w:rsidRPr="00F159AF" w:rsidRDefault="00B60A45" w:rsidP="000E70FB">
            <w:pPr>
              <w:spacing w:after="0"/>
              <w:ind w:left="234" w:hanging="234"/>
              <w:jc w:val="left"/>
              <w:rPr>
                <w:rFonts w:ascii="Arial" w:hAnsi="Arial"/>
                <w:sz w:val="16"/>
                <w:szCs w:val="16"/>
                <w:lang w:val="en-US"/>
              </w:rPr>
            </w:pPr>
          </w:p>
        </w:tc>
      </w:tr>
      <w:tr w:rsidR="00B60A45" w:rsidRPr="00F159AF" w14:paraId="5099A4AC" w14:textId="77777777" w:rsidTr="00541D9E">
        <w:tc>
          <w:tcPr>
            <w:tcW w:w="441" w:type="dxa"/>
          </w:tcPr>
          <w:p w14:paraId="73928D7D"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36</w:t>
            </w:r>
          </w:p>
        </w:tc>
        <w:tc>
          <w:tcPr>
            <w:tcW w:w="1681" w:type="dxa"/>
          </w:tcPr>
          <w:p w14:paraId="584ADDC2"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Over-allotment Option Inclusive of Offer Size Adjustment Option</w:t>
            </w:r>
          </w:p>
        </w:tc>
        <w:tc>
          <w:tcPr>
            <w:tcW w:w="1559" w:type="dxa"/>
          </w:tcPr>
          <w:p w14:paraId="4B2A444D" w14:textId="7340BD61" w:rsidR="00B60A45" w:rsidRPr="00F159AF" w:rsidRDefault="003A4D61" w:rsidP="00B60A45">
            <w:pPr>
              <w:spacing w:after="0"/>
              <w:ind w:left="0"/>
              <w:jc w:val="left"/>
              <w:rPr>
                <w:rFonts w:ascii="Arial" w:hAnsi="Arial"/>
                <w:sz w:val="16"/>
                <w:szCs w:val="16"/>
                <w:lang w:val="en-US"/>
              </w:rPr>
            </w:pPr>
            <w:r w:rsidRPr="00F159AF">
              <w:rPr>
                <w:rFonts w:ascii="Arial" w:hAnsi="Arial"/>
                <w:sz w:val="16"/>
                <w:szCs w:val="16"/>
                <w:lang w:val="en-US"/>
              </w:rPr>
              <w:t>List</w:t>
            </w:r>
          </w:p>
        </w:tc>
        <w:tc>
          <w:tcPr>
            <w:tcW w:w="1417" w:type="dxa"/>
          </w:tcPr>
          <w:p w14:paraId="2F8B1C3C" w14:textId="5CE2E59A" w:rsidR="00B60A45" w:rsidRPr="00F159AF" w:rsidRDefault="005630E4" w:rsidP="00B60A45">
            <w:pPr>
              <w:spacing w:after="0"/>
              <w:ind w:left="0"/>
              <w:jc w:val="left"/>
              <w:rPr>
                <w:rFonts w:ascii="Arial" w:hAnsi="Arial"/>
                <w:sz w:val="16"/>
                <w:szCs w:val="16"/>
                <w:lang w:val="en-US"/>
              </w:rPr>
            </w:pPr>
            <w:r w:rsidRPr="00F159AF">
              <w:rPr>
                <w:rFonts w:ascii="Arial" w:hAnsi="Arial"/>
                <w:sz w:val="16"/>
                <w:szCs w:val="16"/>
                <w:lang w:val="en-US"/>
              </w:rPr>
              <w:t>N/A</w:t>
            </w:r>
          </w:p>
        </w:tc>
        <w:tc>
          <w:tcPr>
            <w:tcW w:w="5361" w:type="dxa"/>
          </w:tcPr>
          <w:p w14:paraId="1C37BDA1" w14:textId="52E911CB" w:rsidR="00B60A45" w:rsidRPr="00F159AF" w:rsidRDefault="00B60A4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Dropdown menu, with the following choices:</w:t>
            </w:r>
            <w:r w:rsidR="000923B8" w:rsidRPr="00F159AF">
              <w:rPr>
                <w:rFonts w:ascii="Arial" w:eastAsia="DengXian" w:hAnsi="Arial"/>
                <w:sz w:val="16"/>
                <w:szCs w:val="16"/>
                <w:lang w:val="en-US"/>
              </w:rPr>
              <w:br/>
            </w:r>
          </w:p>
          <w:tbl>
            <w:tblPr>
              <w:tblStyle w:val="TableGrid"/>
              <w:tblW w:w="0" w:type="auto"/>
              <w:tblLook w:val="04A0" w:firstRow="1" w:lastRow="0" w:firstColumn="1" w:lastColumn="0" w:noHBand="0" w:noVBand="1"/>
            </w:tblPr>
            <w:tblGrid>
              <w:gridCol w:w="4252"/>
            </w:tblGrid>
            <w:tr w:rsidR="000923B8" w:rsidRPr="00F159AF" w14:paraId="0584F4F7" w14:textId="77777777" w:rsidTr="00A36266">
              <w:tc>
                <w:tcPr>
                  <w:tcW w:w="4252" w:type="dxa"/>
                </w:tcPr>
                <w:p w14:paraId="2E90D696" w14:textId="12ECD976" w:rsidR="000923B8" w:rsidRPr="00F159AF" w:rsidRDefault="000923B8" w:rsidP="00060B7F">
                  <w:pPr>
                    <w:framePr w:hSpace="180" w:wrap="around" w:vAnchor="text" w:hAnchor="text" w:y="1"/>
                    <w:spacing w:after="0"/>
                    <w:ind w:left="0"/>
                    <w:suppressOverlap/>
                    <w:jc w:val="left"/>
                    <w:rPr>
                      <w:lang w:val="en-US"/>
                    </w:rPr>
                  </w:pPr>
                  <w:r w:rsidRPr="00F159AF">
                    <w:rPr>
                      <w:lang w:val="en-US"/>
                    </w:rPr>
                    <w:t>Inclusive [DEFAULT]</w:t>
                  </w:r>
                </w:p>
              </w:tc>
            </w:tr>
            <w:tr w:rsidR="000923B8" w:rsidRPr="00F159AF" w14:paraId="64718D78" w14:textId="77777777" w:rsidTr="00A36266">
              <w:tc>
                <w:tcPr>
                  <w:tcW w:w="4252" w:type="dxa"/>
                </w:tcPr>
                <w:p w14:paraId="58B64B3F" w14:textId="148A7710" w:rsidR="000923B8" w:rsidRPr="00F159AF" w:rsidRDefault="000923B8" w:rsidP="00060B7F">
                  <w:pPr>
                    <w:framePr w:hSpace="180" w:wrap="around" w:vAnchor="text" w:hAnchor="text" w:y="1"/>
                    <w:spacing w:after="0"/>
                    <w:ind w:left="0"/>
                    <w:suppressOverlap/>
                    <w:jc w:val="left"/>
                    <w:rPr>
                      <w:lang w:val="en-US"/>
                    </w:rPr>
                  </w:pPr>
                  <w:r w:rsidRPr="00F159AF">
                    <w:rPr>
                      <w:lang w:val="en-US"/>
                    </w:rPr>
                    <w:t>Exclusive</w:t>
                  </w:r>
                </w:p>
              </w:tc>
            </w:tr>
          </w:tbl>
          <w:p w14:paraId="6156F93B" w14:textId="77777777" w:rsidR="000923B8" w:rsidRPr="00F159AF" w:rsidRDefault="000923B8" w:rsidP="000923B8">
            <w:pPr>
              <w:spacing w:after="0"/>
              <w:ind w:left="0"/>
              <w:jc w:val="left"/>
              <w:rPr>
                <w:rFonts w:ascii="Arial" w:hAnsi="Arial"/>
                <w:sz w:val="16"/>
                <w:szCs w:val="16"/>
                <w:lang w:val="en-US"/>
              </w:rPr>
            </w:pPr>
          </w:p>
          <w:p w14:paraId="50891248" w14:textId="50266A37" w:rsidR="00B60A45" w:rsidRPr="00F159AF" w:rsidRDefault="00B60A4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If </w:t>
            </w:r>
            <w:r w:rsidR="009D633B" w:rsidRPr="00F159AF">
              <w:rPr>
                <w:rFonts w:ascii="Arial" w:eastAsia="DengXian" w:hAnsi="Arial"/>
                <w:sz w:val="16"/>
                <w:szCs w:val="16"/>
                <w:lang w:val="en-US"/>
              </w:rPr>
              <w:t>Offering Type (Field #16)</w:t>
            </w:r>
            <w:r w:rsidRPr="00F159AF">
              <w:rPr>
                <w:rFonts w:ascii="Arial" w:eastAsia="DengXian" w:hAnsi="Arial"/>
                <w:sz w:val="16"/>
                <w:szCs w:val="16"/>
                <w:lang w:val="en-US"/>
              </w:rPr>
              <w:t xml:space="preserve"> = Public Offer Only / Introduction</w:t>
            </w:r>
            <w:r w:rsidR="007D0ED6" w:rsidRPr="00F159AF">
              <w:rPr>
                <w:rFonts w:ascii="Arial" w:eastAsia="DengXian" w:hAnsi="Arial"/>
                <w:sz w:val="16"/>
                <w:szCs w:val="16"/>
                <w:lang w:val="en-US"/>
              </w:rPr>
              <w:t xml:space="preserve"> / Transfer from GEM</w:t>
            </w:r>
            <w:r w:rsidRPr="00F159AF">
              <w:rPr>
                <w:rFonts w:ascii="Arial" w:eastAsia="DengXian" w:hAnsi="Arial"/>
                <w:sz w:val="16"/>
                <w:szCs w:val="16"/>
                <w:lang w:val="en-US"/>
              </w:rPr>
              <w:t>, then non-editable as “N/A”.</w:t>
            </w:r>
          </w:p>
          <w:p w14:paraId="358F2C0C" w14:textId="77777777" w:rsidR="00B60A45" w:rsidRPr="00F159AF" w:rsidRDefault="00B60A45" w:rsidP="000E70FB">
            <w:pPr>
              <w:pStyle w:val="ListParagraph"/>
              <w:spacing w:after="0"/>
              <w:ind w:leftChars="0" w:left="234"/>
              <w:jc w:val="left"/>
              <w:rPr>
                <w:rFonts w:ascii="Arial" w:eastAsia="DengXian" w:hAnsi="Arial"/>
                <w:sz w:val="16"/>
                <w:szCs w:val="16"/>
                <w:lang w:val="en-US"/>
              </w:rPr>
            </w:pPr>
          </w:p>
        </w:tc>
      </w:tr>
      <w:tr w:rsidR="00B60A45" w:rsidRPr="00F159AF" w14:paraId="1183B409" w14:textId="77777777" w:rsidTr="00541D9E">
        <w:tc>
          <w:tcPr>
            <w:tcW w:w="441" w:type="dxa"/>
          </w:tcPr>
          <w:p w14:paraId="314F2BEF"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37</w:t>
            </w:r>
          </w:p>
        </w:tc>
        <w:tc>
          <w:tcPr>
            <w:tcW w:w="1681" w:type="dxa"/>
          </w:tcPr>
          <w:p w14:paraId="4555344F"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Over-allotment Option (%)</w:t>
            </w:r>
          </w:p>
        </w:tc>
        <w:tc>
          <w:tcPr>
            <w:tcW w:w="1559" w:type="dxa"/>
          </w:tcPr>
          <w:p w14:paraId="70C49549"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0.00%</w:t>
            </w:r>
          </w:p>
        </w:tc>
        <w:tc>
          <w:tcPr>
            <w:tcW w:w="1417" w:type="dxa"/>
          </w:tcPr>
          <w:p w14:paraId="40A00283" w14:textId="2AE12238" w:rsidR="00B60A45" w:rsidRPr="00F159AF" w:rsidRDefault="005630E4" w:rsidP="00B60A45">
            <w:pPr>
              <w:spacing w:after="0"/>
              <w:ind w:left="0"/>
              <w:jc w:val="left"/>
              <w:rPr>
                <w:rFonts w:ascii="Arial" w:hAnsi="Arial"/>
                <w:sz w:val="16"/>
                <w:szCs w:val="16"/>
                <w:lang w:val="en-US"/>
              </w:rPr>
            </w:pPr>
            <w:r w:rsidRPr="00F159AF">
              <w:rPr>
                <w:rFonts w:ascii="Arial" w:hAnsi="Arial"/>
                <w:sz w:val="16"/>
                <w:szCs w:val="16"/>
                <w:lang w:val="en-US"/>
              </w:rPr>
              <w:t>Percentage(2</w:t>
            </w:r>
            <w:r w:rsidR="00B60A45" w:rsidRPr="00F159AF">
              <w:rPr>
                <w:rFonts w:ascii="Arial" w:hAnsi="Arial"/>
                <w:sz w:val="16"/>
                <w:szCs w:val="16"/>
                <w:lang w:val="en-US"/>
              </w:rPr>
              <w:t>,2)</w:t>
            </w:r>
          </w:p>
        </w:tc>
        <w:tc>
          <w:tcPr>
            <w:tcW w:w="5361" w:type="dxa"/>
          </w:tcPr>
          <w:p w14:paraId="558D3222" w14:textId="77777777" w:rsidR="00B60A45" w:rsidRPr="00F159AF" w:rsidRDefault="00B60A4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Default 0.00%</w:t>
            </w:r>
          </w:p>
          <w:p w14:paraId="24C91453" w14:textId="77777777" w:rsidR="00B60A45" w:rsidRPr="00F159AF" w:rsidRDefault="00B60A4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Cannot exceed 15.00%</w:t>
            </w:r>
          </w:p>
          <w:p w14:paraId="511D830D" w14:textId="3E8A193B" w:rsidR="00B60A45" w:rsidRPr="00F159AF" w:rsidRDefault="00B60A4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If </w:t>
            </w:r>
            <w:r w:rsidR="002E472E" w:rsidRPr="00F159AF">
              <w:rPr>
                <w:rFonts w:ascii="Arial" w:eastAsia="DengXian" w:hAnsi="Arial"/>
                <w:sz w:val="16"/>
                <w:szCs w:val="16"/>
                <w:lang w:val="en-US"/>
              </w:rPr>
              <w:t>Trading Currency (Field #23)</w:t>
            </w:r>
            <w:r w:rsidRPr="00F159AF">
              <w:rPr>
                <w:rFonts w:ascii="Arial" w:eastAsia="DengXian" w:hAnsi="Arial"/>
                <w:sz w:val="16"/>
                <w:szCs w:val="16"/>
                <w:lang w:val="en-US"/>
              </w:rPr>
              <w:t xml:space="preserve"> = HKD AND </w:t>
            </w:r>
            <w:r w:rsidR="00A36266" w:rsidRPr="00F159AF">
              <w:rPr>
                <w:rFonts w:ascii="Arial" w:eastAsia="DengXian" w:hAnsi="Arial"/>
                <w:sz w:val="16"/>
                <w:szCs w:val="16"/>
                <w:lang w:val="en-US"/>
              </w:rPr>
              <w:t>Number of S</w:t>
            </w:r>
            <w:r w:rsidRPr="00F159AF">
              <w:rPr>
                <w:rFonts w:ascii="Arial" w:eastAsia="DengXian" w:hAnsi="Arial"/>
                <w:sz w:val="16"/>
                <w:szCs w:val="16"/>
                <w:lang w:val="en-US"/>
              </w:rPr>
              <w:t xml:space="preserve">hares (Field #31) * </w:t>
            </w:r>
            <w:r w:rsidR="00A36266" w:rsidRPr="00F159AF">
              <w:rPr>
                <w:rFonts w:ascii="Arial" w:eastAsia="DengXian" w:hAnsi="Arial"/>
                <w:sz w:val="16"/>
                <w:szCs w:val="16"/>
                <w:lang w:val="en-US"/>
              </w:rPr>
              <w:t>(Minimum Offer P</w:t>
            </w:r>
            <w:r w:rsidRPr="00F159AF">
              <w:rPr>
                <w:rFonts w:ascii="Arial" w:eastAsia="DengXian" w:hAnsi="Arial"/>
                <w:sz w:val="16"/>
                <w:szCs w:val="16"/>
                <w:lang w:val="en-US"/>
              </w:rPr>
              <w:t>rice (</w:t>
            </w:r>
            <w:r w:rsidR="00A36266" w:rsidRPr="00F159AF">
              <w:rPr>
                <w:rFonts w:ascii="Arial" w:eastAsia="DengXian" w:hAnsi="Arial"/>
                <w:sz w:val="16"/>
                <w:szCs w:val="16"/>
                <w:lang w:val="en-US"/>
              </w:rPr>
              <w:t xml:space="preserve">in </w:t>
            </w:r>
            <w:r w:rsidRPr="00F159AF">
              <w:rPr>
                <w:rFonts w:ascii="Arial" w:eastAsia="DengXian" w:hAnsi="Arial"/>
                <w:sz w:val="16"/>
                <w:szCs w:val="16"/>
                <w:lang w:val="en-US"/>
              </w:rPr>
              <w:t xml:space="preserve">Field #26) </w:t>
            </w:r>
            <w:r w:rsidR="00A36266" w:rsidRPr="00F159AF">
              <w:rPr>
                <w:rFonts w:ascii="Arial" w:eastAsia="DengXian" w:hAnsi="Arial"/>
                <w:sz w:val="16"/>
                <w:szCs w:val="16"/>
                <w:lang w:val="en-US"/>
              </w:rPr>
              <w:t>– (Minimum Offer Price (in Field #26) * Price F</w:t>
            </w:r>
            <w:r w:rsidRPr="00F159AF">
              <w:rPr>
                <w:rFonts w:ascii="Arial" w:eastAsia="DengXian" w:hAnsi="Arial"/>
                <w:sz w:val="16"/>
                <w:szCs w:val="16"/>
                <w:lang w:val="en-US"/>
              </w:rPr>
              <w:t>lexibility (Field #25)) &lt; 100,000,000, must be 0.00%</w:t>
            </w:r>
          </w:p>
          <w:p w14:paraId="5A372B44" w14:textId="6EAA2B5C" w:rsidR="00395A53" w:rsidRPr="00F159AF" w:rsidRDefault="00B60A45" w:rsidP="002E07D6">
            <w:pPr>
              <w:pStyle w:val="ListParagraph"/>
              <w:numPr>
                <w:ilvl w:val="0"/>
                <w:numId w:val="9"/>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lastRenderedPageBreak/>
              <w:t xml:space="preserve">If </w:t>
            </w:r>
            <w:r w:rsidR="009D633B" w:rsidRPr="00F159AF">
              <w:rPr>
                <w:rFonts w:ascii="Arial" w:eastAsia="DengXian" w:hAnsi="Arial"/>
                <w:sz w:val="16"/>
                <w:szCs w:val="16"/>
                <w:lang w:val="en-US"/>
              </w:rPr>
              <w:t>Offering Type (Field #16)</w:t>
            </w:r>
            <w:r w:rsidRPr="00F159AF">
              <w:rPr>
                <w:rFonts w:ascii="Arial" w:eastAsia="DengXian" w:hAnsi="Arial"/>
                <w:sz w:val="16"/>
                <w:szCs w:val="16"/>
                <w:lang w:val="en-US"/>
              </w:rPr>
              <w:t xml:space="preserve"> = Public Offer Only / Introduction</w:t>
            </w:r>
            <w:r w:rsidR="006F14D0" w:rsidRPr="00F159AF">
              <w:rPr>
                <w:rFonts w:ascii="Arial" w:eastAsia="DengXian" w:hAnsi="Arial"/>
                <w:sz w:val="16"/>
                <w:szCs w:val="16"/>
                <w:lang w:val="en-US"/>
              </w:rPr>
              <w:t xml:space="preserve"> / Transfer from GEM</w:t>
            </w:r>
            <w:r w:rsidRPr="00F159AF">
              <w:rPr>
                <w:rFonts w:ascii="Arial" w:eastAsia="DengXian" w:hAnsi="Arial"/>
                <w:sz w:val="16"/>
                <w:szCs w:val="16"/>
                <w:lang w:val="en-US"/>
              </w:rPr>
              <w:t>, then non-editable as 0.00%.</w:t>
            </w:r>
          </w:p>
        </w:tc>
      </w:tr>
      <w:tr w:rsidR="00B60A45" w:rsidRPr="00F159AF" w14:paraId="6EFC9125" w14:textId="77777777" w:rsidTr="00541D9E">
        <w:tc>
          <w:tcPr>
            <w:tcW w:w="441" w:type="dxa"/>
          </w:tcPr>
          <w:p w14:paraId="049E7911"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lastRenderedPageBreak/>
              <w:t>39</w:t>
            </w:r>
          </w:p>
        </w:tc>
        <w:tc>
          <w:tcPr>
            <w:tcW w:w="1681" w:type="dxa"/>
          </w:tcPr>
          <w:p w14:paraId="4E9732B4"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Denomination Table</w:t>
            </w:r>
          </w:p>
        </w:tc>
        <w:tc>
          <w:tcPr>
            <w:tcW w:w="1559" w:type="dxa"/>
          </w:tcPr>
          <w:p w14:paraId="1980FFB4" w14:textId="3CBE23F1" w:rsidR="00B60A45" w:rsidRPr="00F159AF" w:rsidRDefault="00AB1235" w:rsidP="00AB1235">
            <w:pPr>
              <w:spacing w:after="0"/>
              <w:ind w:left="0"/>
              <w:jc w:val="left"/>
              <w:rPr>
                <w:rFonts w:ascii="Arial" w:hAnsi="Arial"/>
                <w:sz w:val="16"/>
                <w:szCs w:val="16"/>
                <w:lang w:val="en-US"/>
              </w:rPr>
            </w:pPr>
            <w:r w:rsidRPr="00F159AF">
              <w:rPr>
                <w:rFonts w:ascii="Arial" w:hAnsi="Arial"/>
                <w:sz w:val="16"/>
                <w:szCs w:val="16"/>
                <w:lang w:val="en-US"/>
              </w:rPr>
              <w:t>N/A</w:t>
            </w:r>
          </w:p>
        </w:tc>
        <w:tc>
          <w:tcPr>
            <w:tcW w:w="1417" w:type="dxa"/>
          </w:tcPr>
          <w:p w14:paraId="04DE6DD7" w14:textId="77777777" w:rsidR="00B60A45" w:rsidRPr="00F159AF" w:rsidRDefault="00B60A45" w:rsidP="00B60A45">
            <w:pPr>
              <w:spacing w:after="0"/>
              <w:ind w:left="0"/>
              <w:jc w:val="left"/>
              <w:rPr>
                <w:rFonts w:ascii="Arial" w:hAnsi="Arial"/>
                <w:sz w:val="16"/>
                <w:szCs w:val="16"/>
                <w:lang w:val="en-US"/>
              </w:rPr>
            </w:pPr>
            <w:r w:rsidRPr="00F159AF">
              <w:rPr>
                <w:rFonts w:ascii="Arial" w:hAnsi="Arial"/>
                <w:sz w:val="16"/>
                <w:szCs w:val="16"/>
                <w:lang w:val="en-US"/>
              </w:rPr>
              <w:t>N/A</w:t>
            </w:r>
          </w:p>
        </w:tc>
        <w:tc>
          <w:tcPr>
            <w:tcW w:w="5361" w:type="dxa"/>
          </w:tcPr>
          <w:p w14:paraId="64289597" w14:textId="7BC0E06F" w:rsidR="00B60A45" w:rsidRPr="00F159AF" w:rsidRDefault="00B60A45" w:rsidP="002E07D6">
            <w:pPr>
              <w:pStyle w:val="ListParagraph"/>
              <w:numPr>
                <w:ilvl w:val="0"/>
                <w:numId w:val="9"/>
              </w:numPr>
              <w:spacing w:after="0"/>
              <w:ind w:leftChars="0" w:left="232" w:hanging="232"/>
              <w:jc w:val="left"/>
              <w:rPr>
                <w:rFonts w:ascii="Arial" w:eastAsia="DengXian" w:hAnsi="Arial"/>
                <w:sz w:val="16"/>
                <w:szCs w:val="16"/>
                <w:lang w:val="en-US"/>
              </w:rPr>
            </w:pPr>
            <w:r w:rsidRPr="00F159AF">
              <w:rPr>
                <w:rFonts w:ascii="Arial" w:eastAsia="DengXian" w:hAnsi="Arial"/>
                <w:sz w:val="16"/>
                <w:szCs w:val="16"/>
                <w:lang w:val="en-US"/>
              </w:rPr>
              <w:t xml:space="preserve">Function disabled if </w:t>
            </w:r>
            <w:r w:rsidR="009D633B" w:rsidRPr="00F159AF">
              <w:rPr>
                <w:rFonts w:ascii="Arial" w:eastAsia="DengXian" w:hAnsi="Arial"/>
                <w:sz w:val="16"/>
                <w:szCs w:val="16"/>
                <w:lang w:val="en-US"/>
              </w:rPr>
              <w:t>Offering Type (Field #16)</w:t>
            </w:r>
            <w:r w:rsidRPr="00F159AF">
              <w:rPr>
                <w:rFonts w:ascii="Arial" w:eastAsia="DengXian" w:hAnsi="Arial"/>
                <w:sz w:val="16"/>
                <w:szCs w:val="16"/>
                <w:lang w:val="en-US"/>
              </w:rPr>
              <w:t xml:space="preserve"> = Placing Only / Introduction</w:t>
            </w:r>
            <w:r w:rsidR="006F14D0" w:rsidRPr="00F159AF">
              <w:rPr>
                <w:rFonts w:ascii="Arial" w:eastAsia="DengXian" w:hAnsi="Arial"/>
                <w:sz w:val="16"/>
                <w:szCs w:val="16"/>
                <w:lang w:val="en-US"/>
              </w:rPr>
              <w:t xml:space="preserve"> / Transfer from GEM</w:t>
            </w:r>
          </w:p>
          <w:p w14:paraId="699266D7" w14:textId="5BE8BFEB" w:rsidR="00C22575" w:rsidRPr="00F159AF" w:rsidRDefault="00C22575" w:rsidP="00395A53">
            <w:pPr>
              <w:spacing w:after="0"/>
              <w:ind w:left="0"/>
              <w:jc w:val="left"/>
              <w:rPr>
                <w:rFonts w:ascii="Arial" w:hAnsi="Arial"/>
                <w:sz w:val="16"/>
                <w:szCs w:val="16"/>
                <w:lang w:val="en-US"/>
              </w:rPr>
            </w:pPr>
          </w:p>
          <w:p w14:paraId="0B1771D1" w14:textId="43556ADC" w:rsidR="00C22575" w:rsidRPr="00F159AF" w:rsidRDefault="00C22575" w:rsidP="00C22575">
            <w:pPr>
              <w:spacing w:after="0"/>
              <w:ind w:left="0"/>
              <w:jc w:val="left"/>
              <w:rPr>
                <w:rFonts w:ascii="Arial" w:hAnsi="Arial"/>
                <w:sz w:val="16"/>
                <w:szCs w:val="16"/>
                <w:lang w:val="en-US"/>
              </w:rPr>
            </w:pPr>
            <w:r w:rsidRPr="00F159AF">
              <w:rPr>
                <w:rFonts w:ascii="Arial" w:hAnsi="Arial"/>
                <w:sz w:val="16"/>
                <w:szCs w:val="16"/>
                <w:lang w:val="en-US"/>
              </w:rPr>
              <w:t>A function should be provided to users</w:t>
            </w:r>
            <w:r w:rsidR="000E70FB" w:rsidRPr="00F159AF">
              <w:rPr>
                <w:rFonts w:ascii="Arial" w:hAnsi="Arial"/>
                <w:sz w:val="16"/>
                <w:szCs w:val="16"/>
                <w:lang w:val="en-US"/>
              </w:rPr>
              <w:t xml:space="preserve"> to generate a denomination table, based on the following </w:t>
            </w:r>
            <w:r w:rsidR="00395A53" w:rsidRPr="00F159AF">
              <w:rPr>
                <w:rFonts w:ascii="Arial" w:hAnsi="Arial"/>
                <w:sz w:val="16"/>
                <w:szCs w:val="16"/>
                <w:lang w:val="en-US"/>
              </w:rPr>
              <w:t>fields:</w:t>
            </w:r>
          </w:p>
          <w:p w14:paraId="3EF15CD4" w14:textId="32B10437" w:rsidR="00395A53" w:rsidRPr="00F159AF" w:rsidRDefault="00395A53" w:rsidP="002E07D6">
            <w:pPr>
              <w:pStyle w:val="ListParagraph"/>
              <w:numPr>
                <w:ilvl w:val="0"/>
                <w:numId w:val="9"/>
              </w:numPr>
              <w:spacing w:after="0"/>
              <w:ind w:leftChars="0" w:left="227" w:hanging="227"/>
              <w:jc w:val="left"/>
              <w:rPr>
                <w:rFonts w:ascii="Arial" w:eastAsia="DengXian" w:hAnsi="Arial"/>
                <w:sz w:val="16"/>
                <w:szCs w:val="16"/>
                <w:lang w:val="en-US"/>
              </w:rPr>
            </w:pPr>
            <w:r w:rsidRPr="00F159AF">
              <w:rPr>
                <w:rFonts w:ascii="Arial" w:eastAsia="DengXian" w:hAnsi="Arial"/>
                <w:b/>
                <w:sz w:val="16"/>
                <w:szCs w:val="16"/>
                <w:lang w:val="en-US"/>
              </w:rPr>
              <w:t>Number of Public Offer Shares</w:t>
            </w:r>
            <w:r w:rsidR="00367CC9" w:rsidRPr="00F159AF">
              <w:rPr>
                <w:rFonts w:ascii="Arial" w:eastAsia="DengXian" w:hAnsi="Arial"/>
                <w:sz w:val="16"/>
                <w:szCs w:val="16"/>
                <w:lang w:val="en-US"/>
              </w:rPr>
              <w:t xml:space="preserve"> – Field #32</w:t>
            </w:r>
          </w:p>
          <w:p w14:paraId="47EA49A2" w14:textId="1ED0AA61" w:rsidR="00395A53" w:rsidRPr="00F159AF" w:rsidRDefault="00395A53" w:rsidP="002E07D6">
            <w:pPr>
              <w:pStyle w:val="ListParagraph"/>
              <w:numPr>
                <w:ilvl w:val="0"/>
                <w:numId w:val="9"/>
              </w:numPr>
              <w:spacing w:after="0"/>
              <w:ind w:leftChars="0" w:left="227" w:hanging="227"/>
              <w:jc w:val="left"/>
              <w:rPr>
                <w:rFonts w:ascii="Arial" w:eastAsia="DengXian" w:hAnsi="Arial"/>
                <w:sz w:val="16"/>
                <w:szCs w:val="16"/>
                <w:lang w:val="en-US"/>
              </w:rPr>
            </w:pPr>
            <w:r w:rsidRPr="00F159AF">
              <w:rPr>
                <w:rFonts w:ascii="Arial" w:eastAsia="DengXian" w:hAnsi="Arial"/>
                <w:b/>
                <w:sz w:val="16"/>
                <w:szCs w:val="16"/>
                <w:lang w:val="en-US"/>
              </w:rPr>
              <w:t>Trading Board Lot</w:t>
            </w:r>
            <w:r w:rsidRPr="00F159AF">
              <w:rPr>
                <w:rFonts w:ascii="Arial" w:eastAsia="DengXian" w:hAnsi="Arial"/>
                <w:sz w:val="16"/>
                <w:szCs w:val="16"/>
                <w:lang w:val="en-US"/>
              </w:rPr>
              <w:t xml:space="preserve"> </w:t>
            </w:r>
            <w:r w:rsidR="00367CC9" w:rsidRPr="00F159AF">
              <w:rPr>
                <w:rFonts w:ascii="Arial" w:eastAsia="DengXian" w:hAnsi="Arial"/>
                <w:sz w:val="16"/>
                <w:szCs w:val="16"/>
                <w:lang w:val="en-US"/>
              </w:rPr>
              <w:t>– Field #24</w:t>
            </w:r>
          </w:p>
          <w:p w14:paraId="57A4D42A" w14:textId="44A210E9" w:rsidR="00907557" w:rsidRPr="00F159AF" w:rsidRDefault="008721C5" w:rsidP="002E07D6">
            <w:pPr>
              <w:pStyle w:val="ListParagraph"/>
              <w:numPr>
                <w:ilvl w:val="0"/>
                <w:numId w:val="9"/>
              </w:numPr>
              <w:spacing w:after="0"/>
              <w:ind w:leftChars="0" w:left="227" w:hanging="227"/>
              <w:jc w:val="left"/>
              <w:rPr>
                <w:rFonts w:ascii="Arial" w:eastAsia="DengXian" w:hAnsi="Arial"/>
                <w:sz w:val="16"/>
                <w:szCs w:val="16"/>
                <w:lang w:val="en-US"/>
              </w:rPr>
            </w:pPr>
            <w:r w:rsidRPr="00F159AF">
              <w:rPr>
                <w:rFonts w:ascii="Arial" w:eastAsia="DengXian" w:hAnsi="Arial"/>
                <w:b/>
                <w:sz w:val="16"/>
                <w:szCs w:val="16"/>
                <w:lang w:val="en-US"/>
              </w:rPr>
              <w:t>Maximum Offer Price</w:t>
            </w:r>
            <w:r w:rsidR="00CC17FF" w:rsidRPr="00F159AF">
              <w:rPr>
                <w:rFonts w:ascii="Arial" w:eastAsia="DengXian" w:hAnsi="Arial"/>
                <w:b/>
                <w:sz w:val="16"/>
                <w:szCs w:val="16"/>
                <w:lang w:val="en-US"/>
              </w:rPr>
              <w:t xml:space="preserve"> (w/ upwards)</w:t>
            </w:r>
            <w:r w:rsidR="00367CC9" w:rsidRPr="00F159AF">
              <w:rPr>
                <w:rFonts w:ascii="Arial" w:eastAsia="DengXian" w:hAnsi="Arial"/>
                <w:sz w:val="16"/>
                <w:szCs w:val="16"/>
                <w:lang w:val="en-US"/>
              </w:rPr>
              <w:t xml:space="preserve"> </w:t>
            </w:r>
            <w:r w:rsidR="00CC17FF" w:rsidRPr="00F159AF">
              <w:rPr>
                <w:rFonts w:ascii="Arial" w:eastAsia="DengXian" w:hAnsi="Arial"/>
                <w:sz w:val="16"/>
                <w:szCs w:val="16"/>
                <w:lang w:val="en-US"/>
              </w:rPr>
              <w:t xml:space="preserve">= </w:t>
            </w:r>
            <w:r w:rsidR="00367CC9" w:rsidRPr="00F159AF">
              <w:rPr>
                <w:rFonts w:ascii="Arial" w:eastAsia="DengXian" w:hAnsi="Arial"/>
                <w:sz w:val="16"/>
                <w:szCs w:val="16"/>
                <w:lang w:val="en-US"/>
              </w:rPr>
              <w:t>Field #26</w:t>
            </w:r>
            <w:r w:rsidR="00CC17FF" w:rsidRPr="00F159AF">
              <w:rPr>
                <w:rFonts w:ascii="Arial" w:eastAsia="DengXian" w:hAnsi="Arial"/>
                <w:sz w:val="16"/>
                <w:szCs w:val="16"/>
                <w:lang w:val="en-US"/>
              </w:rPr>
              <w:t xml:space="preserve"> * (1 + Field #25a)</w:t>
            </w:r>
          </w:p>
          <w:p w14:paraId="2E6FD120" w14:textId="0007AA25" w:rsidR="00FC2B38" w:rsidRPr="00F159AF" w:rsidRDefault="00367CC9" w:rsidP="002E07D6">
            <w:pPr>
              <w:pStyle w:val="ListParagraph"/>
              <w:numPr>
                <w:ilvl w:val="0"/>
                <w:numId w:val="9"/>
              </w:numPr>
              <w:spacing w:after="0"/>
              <w:ind w:leftChars="0" w:left="227" w:hanging="227"/>
              <w:jc w:val="left"/>
              <w:rPr>
                <w:rFonts w:ascii="Arial" w:eastAsia="DengXian" w:hAnsi="Arial"/>
                <w:sz w:val="16"/>
                <w:szCs w:val="16"/>
                <w:lang w:val="en-US"/>
              </w:rPr>
            </w:pPr>
            <w:r w:rsidRPr="00F159AF">
              <w:rPr>
                <w:rFonts w:ascii="Arial" w:eastAsia="DengXian" w:hAnsi="Arial"/>
                <w:b/>
                <w:sz w:val="16"/>
                <w:szCs w:val="16"/>
                <w:lang w:val="en-US"/>
              </w:rPr>
              <w:t>B</w:t>
            </w:r>
            <w:r w:rsidR="00FC2B38" w:rsidRPr="00F159AF">
              <w:rPr>
                <w:rFonts w:ascii="Arial" w:eastAsia="DengXian" w:hAnsi="Arial"/>
                <w:b/>
                <w:sz w:val="16"/>
                <w:szCs w:val="16"/>
                <w:lang w:val="en-US"/>
              </w:rPr>
              <w:t>rokerage</w:t>
            </w:r>
            <w:r w:rsidRPr="00F159AF">
              <w:rPr>
                <w:rFonts w:ascii="Arial" w:eastAsia="DengXian" w:hAnsi="Arial"/>
                <w:sz w:val="16"/>
                <w:szCs w:val="16"/>
                <w:lang w:val="en-US"/>
              </w:rPr>
              <w:t xml:space="preserve"> – </w:t>
            </w:r>
            <w:r w:rsidR="00FC2B38" w:rsidRPr="00F159AF">
              <w:rPr>
                <w:rFonts w:ascii="Arial" w:eastAsia="DengXian" w:hAnsi="Arial"/>
                <w:sz w:val="16"/>
                <w:szCs w:val="16"/>
                <w:lang w:val="en-US"/>
              </w:rPr>
              <w:t>Field #67</w:t>
            </w:r>
          </w:p>
          <w:p w14:paraId="31DCE41D" w14:textId="09FAD9C9" w:rsidR="00FC2B38" w:rsidRPr="00F159AF" w:rsidRDefault="00FC2B38" w:rsidP="002E07D6">
            <w:pPr>
              <w:pStyle w:val="ListParagraph"/>
              <w:numPr>
                <w:ilvl w:val="0"/>
                <w:numId w:val="9"/>
              </w:numPr>
              <w:spacing w:after="0"/>
              <w:ind w:leftChars="0" w:left="227" w:hanging="227"/>
              <w:jc w:val="left"/>
              <w:rPr>
                <w:rFonts w:ascii="Arial" w:eastAsia="DengXian" w:hAnsi="Arial"/>
                <w:sz w:val="16"/>
                <w:szCs w:val="16"/>
                <w:lang w:val="en-US"/>
              </w:rPr>
            </w:pPr>
            <w:r w:rsidRPr="00F159AF">
              <w:rPr>
                <w:rFonts w:ascii="Arial" w:eastAsia="DengXian" w:hAnsi="Arial"/>
                <w:b/>
                <w:sz w:val="16"/>
                <w:szCs w:val="16"/>
                <w:lang w:val="en-US"/>
              </w:rPr>
              <w:t>SFC Transaction Levy</w:t>
            </w:r>
            <w:r w:rsidR="00367CC9" w:rsidRPr="00F159AF">
              <w:rPr>
                <w:rFonts w:ascii="Arial" w:eastAsia="DengXian" w:hAnsi="Arial"/>
                <w:b/>
                <w:sz w:val="16"/>
                <w:szCs w:val="16"/>
                <w:lang w:val="en-US"/>
              </w:rPr>
              <w:t xml:space="preserve"> </w:t>
            </w:r>
            <w:r w:rsidR="00367CC9" w:rsidRPr="00F159AF">
              <w:rPr>
                <w:rFonts w:ascii="Arial" w:eastAsia="DengXian" w:hAnsi="Arial"/>
                <w:sz w:val="16"/>
                <w:szCs w:val="16"/>
                <w:lang w:val="en-US"/>
              </w:rPr>
              <w:t>–  Field #68</w:t>
            </w:r>
          </w:p>
          <w:p w14:paraId="46D6CD46" w14:textId="63F99CCB" w:rsidR="00FC2B38" w:rsidRPr="00F159AF" w:rsidRDefault="00FC2B38" w:rsidP="002E07D6">
            <w:pPr>
              <w:pStyle w:val="ListParagraph"/>
              <w:numPr>
                <w:ilvl w:val="0"/>
                <w:numId w:val="9"/>
              </w:numPr>
              <w:spacing w:after="0"/>
              <w:ind w:leftChars="0" w:left="227" w:hanging="227"/>
              <w:jc w:val="left"/>
              <w:rPr>
                <w:rFonts w:ascii="Arial" w:eastAsia="DengXian" w:hAnsi="Arial"/>
                <w:sz w:val="16"/>
                <w:szCs w:val="16"/>
                <w:lang w:val="en-US"/>
              </w:rPr>
            </w:pPr>
            <w:r w:rsidRPr="00F159AF">
              <w:rPr>
                <w:rFonts w:ascii="Arial" w:eastAsia="DengXian" w:hAnsi="Arial"/>
                <w:b/>
                <w:sz w:val="16"/>
                <w:szCs w:val="16"/>
                <w:lang w:val="en-US"/>
              </w:rPr>
              <w:t>Stock Exchange Trading Fee</w:t>
            </w:r>
            <w:r w:rsidR="00367CC9" w:rsidRPr="00F159AF">
              <w:rPr>
                <w:rFonts w:ascii="Arial" w:eastAsia="DengXian" w:hAnsi="Arial"/>
                <w:sz w:val="16"/>
                <w:szCs w:val="16"/>
                <w:lang w:val="en-US"/>
              </w:rPr>
              <w:t xml:space="preserve"> – Field #69</w:t>
            </w:r>
          </w:p>
          <w:p w14:paraId="702DA066" w14:textId="03900897" w:rsidR="00C92A71" w:rsidRPr="00F159AF" w:rsidRDefault="00C643BB" w:rsidP="002E07D6">
            <w:pPr>
              <w:pStyle w:val="ListParagraph"/>
              <w:numPr>
                <w:ilvl w:val="0"/>
                <w:numId w:val="9"/>
              </w:numPr>
              <w:spacing w:after="0"/>
              <w:ind w:leftChars="0" w:left="227" w:hanging="227"/>
              <w:jc w:val="left"/>
              <w:rPr>
                <w:rFonts w:ascii="Arial" w:eastAsia="DengXian" w:hAnsi="Arial"/>
                <w:sz w:val="16"/>
                <w:szCs w:val="16"/>
                <w:lang w:val="en-US"/>
              </w:rPr>
            </w:pPr>
            <w:r w:rsidRPr="00F159AF">
              <w:rPr>
                <w:rFonts w:ascii="Arial" w:eastAsia="DengXian" w:hAnsi="Arial"/>
                <w:b/>
                <w:sz w:val="16"/>
                <w:szCs w:val="16"/>
                <w:lang w:val="en-US"/>
              </w:rPr>
              <w:t>Application V</w:t>
            </w:r>
            <w:r w:rsidR="00C92A71" w:rsidRPr="00F159AF">
              <w:rPr>
                <w:rFonts w:ascii="Arial" w:eastAsia="DengXian" w:hAnsi="Arial"/>
                <w:b/>
                <w:sz w:val="16"/>
                <w:szCs w:val="16"/>
                <w:lang w:val="en-US"/>
              </w:rPr>
              <w:t>alue</w:t>
            </w:r>
            <w:r w:rsidR="00C92A71" w:rsidRPr="00F159AF">
              <w:rPr>
                <w:rFonts w:ascii="Arial" w:eastAsia="DengXian" w:hAnsi="Arial"/>
                <w:sz w:val="16"/>
                <w:szCs w:val="16"/>
                <w:lang w:val="en-US"/>
              </w:rPr>
              <w:t xml:space="preserve"> – </w:t>
            </w:r>
            <w:r w:rsidR="004461EF" w:rsidRPr="00F159AF">
              <w:rPr>
                <w:rFonts w:ascii="Arial" w:eastAsia="DengXian" w:hAnsi="Arial"/>
                <w:sz w:val="16"/>
                <w:szCs w:val="16"/>
                <w:lang w:val="en-US"/>
              </w:rPr>
              <w:t>Trading Board Lot</w:t>
            </w:r>
            <w:r w:rsidR="00C92A71" w:rsidRPr="00F159AF">
              <w:rPr>
                <w:rFonts w:ascii="Arial" w:eastAsia="DengXian" w:hAnsi="Arial"/>
                <w:sz w:val="16"/>
                <w:szCs w:val="16"/>
                <w:lang w:val="en-US"/>
              </w:rPr>
              <w:t xml:space="preserve"> * </w:t>
            </w:r>
            <w:r w:rsidR="004461EF" w:rsidRPr="00F159AF">
              <w:rPr>
                <w:rFonts w:ascii="Arial" w:eastAsia="DengXian" w:hAnsi="Arial"/>
                <w:sz w:val="16"/>
                <w:szCs w:val="16"/>
                <w:lang w:val="en-US"/>
              </w:rPr>
              <w:t>Maximum Offer Price</w:t>
            </w:r>
            <w:r w:rsidR="00CC17FF" w:rsidRPr="00F159AF">
              <w:rPr>
                <w:rFonts w:ascii="Arial" w:eastAsia="DengXian" w:hAnsi="Arial"/>
                <w:sz w:val="16"/>
                <w:szCs w:val="16"/>
                <w:lang w:val="en-US"/>
              </w:rPr>
              <w:t xml:space="preserve"> (w/ upwards)</w:t>
            </w:r>
          </w:p>
          <w:p w14:paraId="00218C0C" w14:textId="4A5459C9" w:rsidR="00B60A45" w:rsidRPr="00F159AF" w:rsidRDefault="00B60A45" w:rsidP="00B60A45">
            <w:pPr>
              <w:spacing w:after="0"/>
              <w:ind w:left="0"/>
              <w:jc w:val="left"/>
              <w:rPr>
                <w:rFonts w:ascii="Arial" w:hAnsi="Arial"/>
                <w:sz w:val="16"/>
                <w:szCs w:val="16"/>
                <w:lang w:val="en-US"/>
              </w:rPr>
            </w:pPr>
          </w:p>
          <w:p w14:paraId="21055D99" w14:textId="3E3F80CB" w:rsidR="0000331E" w:rsidRPr="00F159AF" w:rsidRDefault="00041322" w:rsidP="00B60A45">
            <w:pPr>
              <w:spacing w:after="0"/>
              <w:ind w:left="0"/>
              <w:jc w:val="left"/>
              <w:rPr>
                <w:rFonts w:ascii="Arial" w:hAnsi="Arial"/>
                <w:sz w:val="16"/>
                <w:szCs w:val="16"/>
                <w:lang w:val="en-US"/>
              </w:rPr>
            </w:pPr>
            <w:r w:rsidRPr="00F159AF">
              <w:rPr>
                <w:rFonts w:ascii="Arial" w:hAnsi="Arial"/>
                <w:sz w:val="16"/>
                <w:szCs w:val="16"/>
                <w:lang w:val="en-US"/>
              </w:rPr>
              <w:t>The denomination table should be generated based on board lot sizes, based on exponents (1 x 10</w:t>
            </w:r>
            <w:r w:rsidRPr="00F159AF">
              <w:rPr>
                <w:rFonts w:ascii="Arial" w:hAnsi="Arial"/>
                <w:sz w:val="16"/>
                <w:szCs w:val="16"/>
                <w:vertAlign w:val="superscript"/>
                <w:lang w:val="en-US"/>
              </w:rPr>
              <w:t>n</w:t>
            </w:r>
            <w:r w:rsidRPr="00F159AF">
              <w:rPr>
                <w:rFonts w:ascii="Arial" w:hAnsi="Arial"/>
                <w:sz w:val="16"/>
                <w:szCs w:val="16"/>
                <w:lang w:val="en-US"/>
              </w:rPr>
              <w:t>)</w:t>
            </w:r>
            <w:r w:rsidR="00907557" w:rsidRPr="00F159AF">
              <w:rPr>
                <w:rFonts w:ascii="Arial" w:hAnsi="Arial"/>
                <w:sz w:val="16"/>
                <w:szCs w:val="16"/>
                <w:lang w:val="en-US"/>
              </w:rPr>
              <w:t xml:space="preserve"> and capped at 50% * </w:t>
            </w:r>
            <w:r w:rsidR="00367CC9" w:rsidRPr="00F159AF">
              <w:rPr>
                <w:rFonts w:ascii="Arial" w:hAnsi="Arial"/>
                <w:sz w:val="16"/>
                <w:szCs w:val="16"/>
                <w:lang w:val="en-US"/>
              </w:rPr>
              <w:t>Number of Public Offer Shares</w:t>
            </w:r>
            <w:r w:rsidR="00907557" w:rsidRPr="00F159AF">
              <w:rPr>
                <w:rFonts w:ascii="Arial" w:hAnsi="Arial"/>
                <w:sz w:val="16"/>
                <w:szCs w:val="16"/>
                <w:lang w:val="en-US"/>
              </w:rPr>
              <w:t xml:space="preserve"> / </w:t>
            </w:r>
            <w:r w:rsidR="00C643BB" w:rsidRPr="00F159AF">
              <w:rPr>
                <w:rFonts w:ascii="Arial" w:hAnsi="Arial"/>
                <w:sz w:val="16"/>
                <w:szCs w:val="16"/>
                <w:lang w:val="en-US"/>
              </w:rPr>
              <w:t>Trading Board Lot</w:t>
            </w:r>
          </w:p>
          <w:p w14:paraId="2F69359C" w14:textId="5166DD05" w:rsidR="00907557" w:rsidRPr="00F159AF" w:rsidRDefault="00907557" w:rsidP="00B60A45">
            <w:pPr>
              <w:spacing w:after="0"/>
              <w:ind w:left="0"/>
              <w:jc w:val="left"/>
              <w:rPr>
                <w:rFonts w:ascii="Arial" w:hAnsi="Arial"/>
                <w:sz w:val="16"/>
                <w:szCs w:val="16"/>
                <w:lang w:val="en-US"/>
              </w:rPr>
            </w:pPr>
          </w:p>
          <w:p w14:paraId="24F3F854" w14:textId="67A652EF" w:rsidR="00041322" w:rsidRPr="00F159AF" w:rsidRDefault="00041322" w:rsidP="00B60A45">
            <w:pPr>
              <w:spacing w:after="0"/>
              <w:ind w:left="0"/>
              <w:jc w:val="left"/>
              <w:rPr>
                <w:rFonts w:ascii="Arial" w:hAnsi="Arial"/>
                <w:sz w:val="16"/>
                <w:szCs w:val="16"/>
                <w:lang w:val="en-US"/>
              </w:rPr>
            </w:pPr>
            <w:r w:rsidRPr="00F159AF">
              <w:rPr>
                <w:rFonts w:ascii="Arial" w:hAnsi="Arial"/>
                <w:sz w:val="16"/>
                <w:szCs w:val="16"/>
                <w:lang w:val="en-US"/>
              </w:rPr>
              <w:t>Illustrative example:</w:t>
            </w:r>
          </w:p>
          <w:p w14:paraId="72C88F2F" w14:textId="615EBFFF" w:rsidR="00041322" w:rsidRPr="00F159AF" w:rsidRDefault="00C643BB" w:rsidP="002E07D6">
            <w:pPr>
              <w:pStyle w:val="ListParagraph"/>
              <w:numPr>
                <w:ilvl w:val="0"/>
                <w:numId w:val="21"/>
              </w:numPr>
              <w:spacing w:after="0"/>
              <w:ind w:leftChars="0" w:left="227" w:hanging="227"/>
              <w:jc w:val="left"/>
              <w:rPr>
                <w:rFonts w:ascii="Arial" w:eastAsia="DengXian" w:hAnsi="Arial"/>
                <w:sz w:val="16"/>
                <w:szCs w:val="16"/>
                <w:lang w:val="en-US"/>
              </w:rPr>
            </w:pPr>
            <w:r w:rsidRPr="00F159AF">
              <w:rPr>
                <w:rFonts w:ascii="Arial" w:eastAsia="DengXian" w:hAnsi="Arial"/>
                <w:b/>
                <w:sz w:val="16"/>
                <w:szCs w:val="16"/>
                <w:lang w:val="en-US"/>
              </w:rPr>
              <w:t>Number of Public Offer Shares</w:t>
            </w:r>
            <w:r w:rsidR="00041322" w:rsidRPr="00F159AF">
              <w:rPr>
                <w:rFonts w:ascii="Arial" w:eastAsia="DengXian" w:hAnsi="Arial"/>
                <w:sz w:val="16"/>
                <w:szCs w:val="16"/>
                <w:lang w:val="en-US"/>
              </w:rPr>
              <w:t xml:space="preserve"> = </w:t>
            </w:r>
            <w:bookmarkStart w:id="164" w:name="OLE_LINK1"/>
            <w:r w:rsidR="0048073A" w:rsidRPr="00F159AF">
              <w:rPr>
                <w:rFonts w:ascii="Arial" w:eastAsia="DengXian" w:hAnsi="Arial"/>
                <w:sz w:val="16"/>
                <w:szCs w:val="16"/>
                <w:lang w:val="en-US"/>
              </w:rPr>
              <w:t>107,7</w:t>
            </w:r>
            <w:r w:rsidR="009E7A5B" w:rsidRPr="00F159AF">
              <w:rPr>
                <w:rFonts w:ascii="Arial" w:eastAsia="DengXian" w:hAnsi="Arial"/>
                <w:sz w:val="16"/>
                <w:szCs w:val="16"/>
                <w:lang w:val="en-US"/>
              </w:rPr>
              <w:t>87</w:t>
            </w:r>
            <w:r w:rsidR="0048073A" w:rsidRPr="00F159AF">
              <w:rPr>
                <w:rFonts w:ascii="Arial" w:eastAsia="DengXian" w:hAnsi="Arial"/>
                <w:sz w:val="16"/>
                <w:szCs w:val="16"/>
                <w:lang w:val="en-US"/>
              </w:rPr>
              <w:t>,</w:t>
            </w:r>
            <w:r w:rsidR="009E7A5B" w:rsidRPr="00F159AF">
              <w:rPr>
                <w:rFonts w:ascii="Arial" w:eastAsia="DengXian" w:hAnsi="Arial"/>
                <w:sz w:val="16"/>
                <w:szCs w:val="16"/>
                <w:lang w:val="en-US"/>
              </w:rPr>
              <w:t>0</w:t>
            </w:r>
            <w:r w:rsidR="00041322" w:rsidRPr="00F159AF">
              <w:rPr>
                <w:rFonts w:ascii="Arial" w:eastAsia="DengXian" w:hAnsi="Arial"/>
                <w:sz w:val="16"/>
                <w:szCs w:val="16"/>
                <w:lang w:val="en-US"/>
              </w:rPr>
              <w:t>00</w:t>
            </w:r>
            <w:bookmarkEnd w:id="164"/>
          </w:p>
          <w:p w14:paraId="2E8B98B1" w14:textId="08CAD558" w:rsidR="00041322" w:rsidRPr="00F159AF" w:rsidRDefault="00C643BB" w:rsidP="002E07D6">
            <w:pPr>
              <w:pStyle w:val="ListParagraph"/>
              <w:numPr>
                <w:ilvl w:val="0"/>
                <w:numId w:val="21"/>
              </w:numPr>
              <w:spacing w:after="0"/>
              <w:ind w:leftChars="0" w:left="227" w:hanging="227"/>
              <w:jc w:val="left"/>
              <w:rPr>
                <w:rFonts w:ascii="Arial" w:eastAsia="DengXian" w:hAnsi="Arial"/>
                <w:sz w:val="16"/>
                <w:szCs w:val="16"/>
                <w:lang w:val="en-US"/>
              </w:rPr>
            </w:pPr>
            <w:r w:rsidRPr="00F159AF">
              <w:rPr>
                <w:rFonts w:ascii="Arial" w:eastAsia="DengXian" w:hAnsi="Arial"/>
                <w:b/>
                <w:sz w:val="16"/>
                <w:szCs w:val="16"/>
                <w:lang w:val="en-US"/>
              </w:rPr>
              <w:t>Trading Board Lot</w:t>
            </w:r>
            <w:r w:rsidR="00041322" w:rsidRPr="00F159AF">
              <w:rPr>
                <w:rFonts w:ascii="Arial" w:eastAsia="DengXian" w:hAnsi="Arial"/>
                <w:sz w:val="16"/>
                <w:szCs w:val="16"/>
                <w:lang w:val="en-US"/>
              </w:rPr>
              <w:t xml:space="preserve"> = 100</w:t>
            </w:r>
          </w:p>
          <w:p w14:paraId="6807306D" w14:textId="64ED1263" w:rsidR="00FC2B38" w:rsidRPr="00F159AF" w:rsidRDefault="00C643BB" w:rsidP="002E07D6">
            <w:pPr>
              <w:pStyle w:val="ListParagraph"/>
              <w:numPr>
                <w:ilvl w:val="0"/>
                <w:numId w:val="21"/>
              </w:numPr>
              <w:spacing w:after="0"/>
              <w:ind w:leftChars="0" w:left="227" w:hanging="227"/>
              <w:jc w:val="left"/>
              <w:rPr>
                <w:rFonts w:ascii="Arial" w:eastAsia="DengXian" w:hAnsi="Arial"/>
                <w:sz w:val="16"/>
                <w:szCs w:val="16"/>
                <w:lang w:val="en-US"/>
              </w:rPr>
            </w:pPr>
            <w:r w:rsidRPr="00F159AF">
              <w:rPr>
                <w:rFonts w:ascii="Arial" w:eastAsia="DengXian" w:hAnsi="Arial"/>
                <w:b/>
                <w:sz w:val="16"/>
                <w:szCs w:val="16"/>
                <w:lang w:val="en-US"/>
              </w:rPr>
              <w:t>Maximum Offer Price</w:t>
            </w:r>
            <w:r w:rsidR="00393209" w:rsidRPr="00F159AF">
              <w:rPr>
                <w:rFonts w:ascii="Arial" w:eastAsia="DengXian" w:hAnsi="Arial"/>
                <w:b/>
                <w:sz w:val="16"/>
                <w:szCs w:val="16"/>
                <w:lang w:val="en-US"/>
              </w:rPr>
              <w:t xml:space="preserve"> </w:t>
            </w:r>
            <w:r w:rsidR="00CC17FF" w:rsidRPr="00F159AF">
              <w:rPr>
                <w:rFonts w:ascii="Arial" w:eastAsia="DengXian" w:hAnsi="Arial"/>
                <w:b/>
                <w:sz w:val="16"/>
                <w:szCs w:val="16"/>
                <w:lang w:val="en-US"/>
              </w:rPr>
              <w:t xml:space="preserve">(w/ upwards) </w:t>
            </w:r>
            <w:r w:rsidR="00393209" w:rsidRPr="00F159AF">
              <w:rPr>
                <w:rFonts w:ascii="Arial" w:eastAsia="DengXian" w:hAnsi="Arial"/>
                <w:sz w:val="16"/>
                <w:szCs w:val="16"/>
                <w:lang w:val="en-US"/>
              </w:rPr>
              <w:t>= 1</w:t>
            </w:r>
            <w:r w:rsidR="00FC2B38" w:rsidRPr="00F159AF">
              <w:rPr>
                <w:rFonts w:ascii="Arial" w:eastAsia="DengXian" w:hAnsi="Arial"/>
                <w:sz w:val="16"/>
                <w:szCs w:val="16"/>
                <w:lang w:val="en-US"/>
              </w:rPr>
              <w:t>.000</w:t>
            </w:r>
          </w:p>
          <w:p w14:paraId="57A9A1A2" w14:textId="6E20076D" w:rsidR="00FC2B38" w:rsidRPr="00F159AF" w:rsidRDefault="00C643BB" w:rsidP="002E07D6">
            <w:pPr>
              <w:pStyle w:val="ListParagraph"/>
              <w:numPr>
                <w:ilvl w:val="0"/>
                <w:numId w:val="21"/>
              </w:numPr>
              <w:spacing w:after="0"/>
              <w:ind w:leftChars="0" w:left="227" w:hanging="227"/>
              <w:jc w:val="left"/>
              <w:rPr>
                <w:rFonts w:ascii="Arial" w:eastAsia="DengXian" w:hAnsi="Arial"/>
                <w:sz w:val="16"/>
                <w:szCs w:val="16"/>
                <w:lang w:val="en-US"/>
              </w:rPr>
            </w:pPr>
            <w:r w:rsidRPr="00F159AF">
              <w:rPr>
                <w:rFonts w:ascii="Arial" w:eastAsia="DengXian" w:hAnsi="Arial"/>
                <w:b/>
                <w:sz w:val="16"/>
                <w:szCs w:val="16"/>
                <w:lang w:val="en-US"/>
              </w:rPr>
              <w:t>Brokerage</w:t>
            </w:r>
            <w:r w:rsidR="00FC2B38" w:rsidRPr="00F159AF">
              <w:rPr>
                <w:rFonts w:ascii="Arial" w:eastAsia="DengXian" w:hAnsi="Arial"/>
                <w:sz w:val="16"/>
                <w:szCs w:val="16"/>
                <w:lang w:val="en-US"/>
              </w:rPr>
              <w:t xml:space="preserve"> = 1.0000%</w:t>
            </w:r>
          </w:p>
          <w:p w14:paraId="194498BB" w14:textId="10416594" w:rsidR="00FC2B38" w:rsidRPr="00F159AF" w:rsidRDefault="00C643BB" w:rsidP="002E07D6">
            <w:pPr>
              <w:pStyle w:val="ListParagraph"/>
              <w:numPr>
                <w:ilvl w:val="0"/>
                <w:numId w:val="21"/>
              </w:numPr>
              <w:spacing w:after="0"/>
              <w:ind w:leftChars="0" w:left="227" w:hanging="227"/>
              <w:jc w:val="left"/>
              <w:rPr>
                <w:rFonts w:ascii="Arial" w:eastAsia="DengXian" w:hAnsi="Arial"/>
                <w:sz w:val="16"/>
                <w:szCs w:val="16"/>
                <w:lang w:val="en-US"/>
              </w:rPr>
            </w:pPr>
            <w:r w:rsidRPr="00F159AF">
              <w:rPr>
                <w:rFonts w:ascii="Arial" w:eastAsia="DengXian" w:hAnsi="Arial"/>
                <w:b/>
                <w:sz w:val="16"/>
                <w:szCs w:val="16"/>
                <w:lang w:val="en-US"/>
              </w:rPr>
              <w:t>SFC Transaction Levy</w:t>
            </w:r>
            <w:r w:rsidR="00FC2B38" w:rsidRPr="00F159AF">
              <w:rPr>
                <w:rFonts w:ascii="Arial" w:eastAsia="DengXian" w:hAnsi="Arial"/>
                <w:sz w:val="16"/>
                <w:szCs w:val="16"/>
                <w:lang w:val="en-US"/>
              </w:rPr>
              <w:t>= 0.0027%</w:t>
            </w:r>
          </w:p>
          <w:p w14:paraId="1AC84FCA" w14:textId="49C0AF4C" w:rsidR="00FC2B38" w:rsidRPr="00F159AF" w:rsidRDefault="00C643BB" w:rsidP="002E07D6">
            <w:pPr>
              <w:pStyle w:val="ListParagraph"/>
              <w:numPr>
                <w:ilvl w:val="0"/>
                <w:numId w:val="21"/>
              </w:numPr>
              <w:spacing w:after="0"/>
              <w:ind w:leftChars="0" w:left="227" w:hanging="227"/>
              <w:jc w:val="left"/>
              <w:rPr>
                <w:rFonts w:ascii="Arial" w:eastAsia="DengXian" w:hAnsi="Arial"/>
                <w:sz w:val="16"/>
                <w:szCs w:val="16"/>
                <w:lang w:val="en-US"/>
              </w:rPr>
            </w:pPr>
            <w:r w:rsidRPr="00F159AF">
              <w:rPr>
                <w:rFonts w:ascii="Arial" w:eastAsia="DengXian" w:hAnsi="Arial"/>
                <w:b/>
                <w:sz w:val="16"/>
                <w:szCs w:val="16"/>
                <w:lang w:val="en-US"/>
              </w:rPr>
              <w:t xml:space="preserve">Stock Exchange Trading Fee </w:t>
            </w:r>
            <w:r w:rsidR="00FC2B38" w:rsidRPr="00F159AF">
              <w:rPr>
                <w:rFonts w:ascii="Arial" w:eastAsia="DengXian" w:hAnsi="Arial"/>
                <w:sz w:val="16"/>
                <w:szCs w:val="16"/>
                <w:lang w:val="en-US"/>
              </w:rPr>
              <w:t>= 0.0050%</w:t>
            </w:r>
          </w:p>
          <w:p w14:paraId="0011C537" w14:textId="2D142905" w:rsidR="00C643BB" w:rsidRPr="00F159AF" w:rsidRDefault="00C643BB" w:rsidP="002E07D6">
            <w:pPr>
              <w:pStyle w:val="ListParagraph"/>
              <w:numPr>
                <w:ilvl w:val="0"/>
                <w:numId w:val="21"/>
              </w:numPr>
              <w:spacing w:after="0"/>
              <w:ind w:leftChars="0" w:left="227" w:hanging="227"/>
              <w:jc w:val="left"/>
              <w:rPr>
                <w:rFonts w:ascii="Arial" w:eastAsia="DengXian" w:hAnsi="Arial"/>
                <w:sz w:val="16"/>
                <w:szCs w:val="16"/>
                <w:lang w:val="en-US"/>
              </w:rPr>
            </w:pPr>
            <w:r w:rsidRPr="00F159AF">
              <w:rPr>
                <w:rFonts w:ascii="Arial" w:eastAsia="DengXian" w:hAnsi="Arial"/>
                <w:b/>
                <w:sz w:val="16"/>
                <w:szCs w:val="16"/>
                <w:lang w:val="en-US"/>
              </w:rPr>
              <w:t xml:space="preserve">Application Value </w:t>
            </w:r>
            <w:r w:rsidRPr="00F159AF">
              <w:rPr>
                <w:rFonts w:ascii="Arial" w:eastAsia="DengXian" w:hAnsi="Arial"/>
                <w:sz w:val="16"/>
                <w:szCs w:val="16"/>
                <w:lang w:val="en-US"/>
              </w:rPr>
              <w:t>= 100 * 1 = 100</w:t>
            </w:r>
          </w:p>
          <w:p w14:paraId="66346963" w14:textId="0002B4E6" w:rsidR="0000331E" w:rsidRPr="00F159AF" w:rsidRDefault="0000331E" w:rsidP="00B60A45">
            <w:pPr>
              <w:spacing w:after="0"/>
              <w:ind w:left="0"/>
              <w:jc w:val="left"/>
              <w:rPr>
                <w:rFonts w:ascii="Arial" w:hAnsi="Arial"/>
                <w:sz w:val="16"/>
                <w:szCs w:val="16"/>
                <w:lang w:val="en-US"/>
              </w:rPr>
            </w:pPr>
          </w:p>
          <w:p w14:paraId="02E28FDC" w14:textId="77777777" w:rsidR="00C643BB" w:rsidRPr="00F159AF" w:rsidRDefault="00C643BB" w:rsidP="00B60A45">
            <w:pPr>
              <w:spacing w:after="0"/>
              <w:ind w:left="0"/>
              <w:jc w:val="left"/>
              <w:rPr>
                <w:rFonts w:ascii="Arial" w:hAnsi="Arial"/>
                <w:sz w:val="16"/>
                <w:szCs w:val="16"/>
                <w:lang w:val="en-US"/>
              </w:rPr>
            </w:pPr>
          </w:p>
          <w:tbl>
            <w:tblPr>
              <w:tblStyle w:val="TableGrid"/>
              <w:tblW w:w="4874" w:type="dxa"/>
              <w:tblLook w:val="04A0" w:firstRow="1" w:lastRow="0" w:firstColumn="1" w:lastColumn="0" w:noHBand="0" w:noVBand="1"/>
            </w:tblPr>
            <w:tblGrid>
              <w:gridCol w:w="395"/>
              <w:gridCol w:w="1191"/>
              <w:gridCol w:w="1871"/>
              <w:gridCol w:w="1417"/>
            </w:tblGrid>
            <w:tr w:rsidR="00FC2B38" w:rsidRPr="00F159AF" w14:paraId="2B95AA5E" w14:textId="68190520" w:rsidTr="00AB1235">
              <w:tc>
                <w:tcPr>
                  <w:tcW w:w="395" w:type="dxa"/>
                  <w:shd w:val="clear" w:color="auto" w:fill="13426B"/>
                </w:tcPr>
                <w:p w14:paraId="1DB54284" w14:textId="4BD8D2F3" w:rsidR="00FC2B38" w:rsidRPr="00F159AF" w:rsidRDefault="00FC2B38" w:rsidP="00060B7F">
                  <w:pPr>
                    <w:framePr w:hSpace="180" w:wrap="around" w:vAnchor="text" w:hAnchor="text" w:y="1"/>
                    <w:spacing w:after="0"/>
                    <w:ind w:left="0"/>
                    <w:suppressOverlap/>
                    <w:jc w:val="left"/>
                    <w:rPr>
                      <w:b/>
                      <w:lang w:val="en-US"/>
                    </w:rPr>
                  </w:pPr>
                  <w:r w:rsidRPr="00F159AF">
                    <w:rPr>
                      <w:b/>
                      <w:lang w:val="en-US"/>
                    </w:rPr>
                    <w:t>#</w:t>
                  </w:r>
                </w:p>
              </w:tc>
              <w:tc>
                <w:tcPr>
                  <w:tcW w:w="1191" w:type="dxa"/>
                  <w:shd w:val="clear" w:color="auto" w:fill="13426B"/>
                </w:tcPr>
                <w:p w14:paraId="2620D88C" w14:textId="2342A1B9" w:rsidR="00FC2B38" w:rsidRPr="00F159AF" w:rsidRDefault="00FC2B38" w:rsidP="00060B7F">
                  <w:pPr>
                    <w:framePr w:hSpace="180" w:wrap="around" w:vAnchor="text" w:hAnchor="text" w:y="1"/>
                    <w:spacing w:after="0"/>
                    <w:ind w:left="0"/>
                    <w:suppressOverlap/>
                    <w:jc w:val="left"/>
                    <w:rPr>
                      <w:b/>
                      <w:lang w:val="en-US"/>
                    </w:rPr>
                  </w:pPr>
                  <w:r w:rsidRPr="00F159AF">
                    <w:rPr>
                      <w:b/>
                      <w:lang w:val="en-US"/>
                    </w:rPr>
                    <w:t>Application Board Lot</w:t>
                  </w:r>
                </w:p>
              </w:tc>
              <w:tc>
                <w:tcPr>
                  <w:tcW w:w="1871" w:type="dxa"/>
                  <w:shd w:val="clear" w:color="auto" w:fill="13426B"/>
                </w:tcPr>
                <w:p w14:paraId="690468D8" w14:textId="76E8DA4F" w:rsidR="00FC2B38" w:rsidRPr="00F159AF" w:rsidRDefault="00FC2B38" w:rsidP="00060B7F">
                  <w:pPr>
                    <w:framePr w:hSpace="180" w:wrap="around" w:vAnchor="text" w:hAnchor="text" w:y="1"/>
                    <w:spacing w:after="0"/>
                    <w:ind w:left="0"/>
                    <w:suppressOverlap/>
                    <w:jc w:val="left"/>
                    <w:rPr>
                      <w:b/>
                      <w:lang w:val="en-US"/>
                    </w:rPr>
                  </w:pPr>
                  <w:r w:rsidRPr="00F159AF">
                    <w:rPr>
                      <w:b/>
                      <w:lang w:val="en-US"/>
                    </w:rPr>
                    <w:t>Application Quantity</w:t>
                  </w:r>
                </w:p>
              </w:tc>
              <w:tc>
                <w:tcPr>
                  <w:tcW w:w="1417" w:type="dxa"/>
                  <w:shd w:val="clear" w:color="auto" w:fill="13426B"/>
                </w:tcPr>
                <w:p w14:paraId="22E690EA" w14:textId="28735683" w:rsidR="00FC2B38" w:rsidRPr="00F159AF" w:rsidRDefault="00FC2B38" w:rsidP="00060B7F">
                  <w:pPr>
                    <w:framePr w:hSpace="180" w:wrap="around" w:vAnchor="text" w:hAnchor="text" w:y="1"/>
                    <w:spacing w:after="0"/>
                    <w:ind w:left="0"/>
                    <w:suppressOverlap/>
                    <w:jc w:val="left"/>
                    <w:rPr>
                      <w:b/>
                      <w:lang w:val="en-US"/>
                    </w:rPr>
                  </w:pPr>
                  <w:r w:rsidRPr="00F159AF">
                    <w:rPr>
                      <w:b/>
                      <w:lang w:val="en-US"/>
                    </w:rPr>
                    <w:t>Maximum Payable on Application</w:t>
                  </w:r>
                  <w:r w:rsidR="00E83E98" w:rsidRPr="00F159AF">
                    <w:rPr>
                      <w:b/>
                      <w:lang w:val="en-US"/>
                    </w:rPr>
                    <w:t xml:space="preserve"> * </w:t>
                  </w:r>
                </w:p>
              </w:tc>
            </w:tr>
            <w:tr w:rsidR="00450748" w:rsidRPr="00F159AF" w14:paraId="204432AE" w14:textId="02523741" w:rsidTr="00AB1235">
              <w:tc>
                <w:tcPr>
                  <w:tcW w:w="395" w:type="dxa"/>
                </w:tcPr>
                <w:p w14:paraId="27B59CA2" w14:textId="59FB0866" w:rsidR="00450748" w:rsidRPr="00F159AF" w:rsidRDefault="00450748" w:rsidP="00060B7F">
                  <w:pPr>
                    <w:framePr w:hSpace="180" w:wrap="around" w:vAnchor="text" w:hAnchor="text" w:y="1"/>
                    <w:spacing w:after="0"/>
                    <w:ind w:left="0"/>
                    <w:suppressOverlap/>
                    <w:jc w:val="left"/>
                    <w:rPr>
                      <w:lang w:val="en-US"/>
                    </w:rPr>
                  </w:pPr>
                  <w:r w:rsidRPr="00F159AF">
                    <w:rPr>
                      <w:lang w:val="en-US"/>
                    </w:rPr>
                    <w:t>1</w:t>
                  </w:r>
                </w:p>
              </w:tc>
              <w:tc>
                <w:tcPr>
                  <w:tcW w:w="1191" w:type="dxa"/>
                </w:tcPr>
                <w:p w14:paraId="4F03B08D" w14:textId="1AD8BD19" w:rsidR="00450748" w:rsidRPr="00F159AF" w:rsidRDefault="00450748" w:rsidP="00060B7F">
                  <w:pPr>
                    <w:framePr w:hSpace="180" w:wrap="around" w:vAnchor="text" w:hAnchor="text" w:y="1"/>
                    <w:spacing w:after="0"/>
                    <w:ind w:left="0"/>
                    <w:suppressOverlap/>
                    <w:jc w:val="left"/>
                    <w:rPr>
                      <w:lang w:val="en-US"/>
                    </w:rPr>
                  </w:pPr>
                  <w:r w:rsidRPr="00F159AF">
                    <w:rPr>
                      <w:lang w:val="en-US"/>
                    </w:rPr>
                    <w:t>1 x 10</w:t>
                  </w:r>
                  <w:r w:rsidRPr="00F159AF">
                    <w:rPr>
                      <w:vertAlign w:val="superscript"/>
                      <w:lang w:val="en-US"/>
                    </w:rPr>
                    <w:t>0</w:t>
                  </w:r>
                  <w:r w:rsidRPr="00F159AF">
                    <w:rPr>
                      <w:lang w:val="en-US"/>
                    </w:rPr>
                    <w:t xml:space="preserve"> = 1</w:t>
                  </w:r>
                </w:p>
              </w:tc>
              <w:tc>
                <w:tcPr>
                  <w:tcW w:w="1871" w:type="dxa"/>
                </w:tcPr>
                <w:p w14:paraId="018BE06A" w14:textId="3C8D45E4" w:rsidR="00450748" w:rsidRPr="00F159AF" w:rsidRDefault="00450748" w:rsidP="00060B7F">
                  <w:pPr>
                    <w:framePr w:hSpace="180" w:wrap="around" w:vAnchor="text" w:hAnchor="text" w:y="1"/>
                    <w:spacing w:after="0"/>
                    <w:ind w:left="0"/>
                    <w:suppressOverlap/>
                    <w:jc w:val="left"/>
                    <w:rPr>
                      <w:lang w:val="en-US"/>
                    </w:rPr>
                  </w:pPr>
                  <w:r w:rsidRPr="00F159AF">
                    <w:rPr>
                      <w:lang w:val="en-US"/>
                    </w:rPr>
                    <w:t>1 x 100 = 100</w:t>
                  </w:r>
                </w:p>
              </w:tc>
              <w:tc>
                <w:tcPr>
                  <w:tcW w:w="1417" w:type="dxa"/>
                  <w:vAlign w:val="bottom"/>
                </w:tcPr>
                <w:p w14:paraId="271E6EB7" w14:textId="743BB295" w:rsidR="00450748" w:rsidRPr="00F159AF" w:rsidRDefault="00450748" w:rsidP="00060B7F">
                  <w:pPr>
                    <w:framePr w:hSpace="180" w:wrap="around" w:vAnchor="text" w:hAnchor="text" w:y="1"/>
                    <w:spacing w:after="0"/>
                    <w:ind w:left="0"/>
                    <w:suppressOverlap/>
                    <w:jc w:val="left"/>
                    <w:rPr>
                      <w:lang w:val="en-US"/>
                    </w:rPr>
                  </w:pPr>
                  <w:r w:rsidRPr="00F159AF">
                    <w:rPr>
                      <w:color w:val="000000"/>
                    </w:rPr>
                    <w:t>101.01</w:t>
                  </w:r>
                </w:p>
              </w:tc>
            </w:tr>
            <w:tr w:rsidR="00450748" w:rsidRPr="00F159AF" w14:paraId="2C650C0B" w14:textId="558A1B81" w:rsidTr="00AB1235">
              <w:tc>
                <w:tcPr>
                  <w:tcW w:w="395" w:type="dxa"/>
                </w:tcPr>
                <w:p w14:paraId="735913C0" w14:textId="59545B89" w:rsidR="00450748" w:rsidRPr="00F159AF" w:rsidRDefault="00450748" w:rsidP="00060B7F">
                  <w:pPr>
                    <w:framePr w:hSpace="180" w:wrap="around" w:vAnchor="text" w:hAnchor="text" w:y="1"/>
                    <w:spacing w:after="0"/>
                    <w:ind w:left="0"/>
                    <w:suppressOverlap/>
                    <w:jc w:val="left"/>
                    <w:rPr>
                      <w:lang w:val="en-US"/>
                    </w:rPr>
                  </w:pPr>
                  <w:r w:rsidRPr="00F159AF">
                    <w:rPr>
                      <w:lang w:val="en-US"/>
                    </w:rPr>
                    <w:t>2</w:t>
                  </w:r>
                </w:p>
              </w:tc>
              <w:tc>
                <w:tcPr>
                  <w:tcW w:w="1191" w:type="dxa"/>
                </w:tcPr>
                <w:p w14:paraId="12F7A813" w14:textId="5D4F7C57" w:rsidR="00450748" w:rsidRPr="00F159AF" w:rsidRDefault="00450748" w:rsidP="00060B7F">
                  <w:pPr>
                    <w:framePr w:hSpace="180" w:wrap="around" w:vAnchor="text" w:hAnchor="text" w:y="1"/>
                    <w:spacing w:after="0"/>
                    <w:ind w:left="0"/>
                    <w:suppressOverlap/>
                    <w:jc w:val="left"/>
                    <w:rPr>
                      <w:lang w:val="en-US"/>
                    </w:rPr>
                  </w:pPr>
                  <w:r w:rsidRPr="00F159AF">
                    <w:rPr>
                      <w:lang w:val="en-US"/>
                    </w:rPr>
                    <w:t>2 x 10</w:t>
                  </w:r>
                  <w:r w:rsidRPr="00F159AF">
                    <w:rPr>
                      <w:vertAlign w:val="superscript"/>
                      <w:lang w:val="en-US"/>
                    </w:rPr>
                    <w:t>0</w:t>
                  </w:r>
                  <w:r w:rsidRPr="00F159AF">
                    <w:rPr>
                      <w:lang w:val="en-US"/>
                    </w:rPr>
                    <w:t xml:space="preserve"> = 2</w:t>
                  </w:r>
                </w:p>
              </w:tc>
              <w:tc>
                <w:tcPr>
                  <w:tcW w:w="1871" w:type="dxa"/>
                </w:tcPr>
                <w:p w14:paraId="4CB7C3CC" w14:textId="7D1B2261" w:rsidR="00450748" w:rsidRPr="00F159AF" w:rsidRDefault="00450748" w:rsidP="00060B7F">
                  <w:pPr>
                    <w:framePr w:hSpace="180" w:wrap="around" w:vAnchor="text" w:hAnchor="text" w:y="1"/>
                    <w:spacing w:after="0"/>
                    <w:ind w:left="0"/>
                    <w:suppressOverlap/>
                    <w:jc w:val="left"/>
                    <w:rPr>
                      <w:lang w:val="en-US"/>
                    </w:rPr>
                  </w:pPr>
                  <w:r w:rsidRPr="00F159AF">
                    <w:rPr>
                      <w:lang w:val="en-US"/>
                    </w:rPr>
                    <w:t>2 x 100 = 200</w:t>
                  </w:r>
                </w:p>
              </w:tc>
              <w:tc>
                <w:tcPr>
                  <w:tcW w:w="1417" w:type="dxa"/>
                  <w:vAlign w:val="bottom"/>
                </w:tcPr>
                <w:p w14:paraId="2E4DF71C" w14:textId="313EF5F1" w:rsidR="00450748" w:rsidRPr="00F159AF" w:rsidRDefault="00450748" w:rsidP="00060B7F">
                  <w:pPr>
                    <w:framePr w:hSpace="180" w:wrap="around" w:vAnchor="text" w:hAnchor="text" w:y="1"/>
                    <w:spacing w:after="0"/>
                    <w:ind w:left="0"/>
                    <w:suppressOverlap/>
                    <w:jc w:val="left"/>
                    <w:rPr>
                      <w:lang w:val="en-US"/>
                    </w:rPr>
                  </w:pPr>
                  <w:r w:rsidRPr="00F159AF">
                    <w:rPr>
                      <w:color w:val="000000"/>
                    </w:rPr>
                    <w:t>202.02</w:t>
                  </w:r>
                </w:p>
              </w:tc>
            </w:tr>
            <w:tr w:rsidR="00450748" w:rsidRPr="00F159AF" w14:paraId="209EF890" w14:textId="000DBF73" w:rsidTr="00AB1235">
              <w:tc>
                <w:tcPr>
                  <w:tcW w:w="395" w:type="dxa"/>
                </w:tcPr>
                <w:p w14:paraId="3B8BCDAD" w14:textId="699E7C2D" w:rsidR="00450748" w:rsidRPr="00F159AF" w:rsidRDefault="00450748" w:rsidP="00060B7F">
                  <w:pPr>
                    <w:framePr w:hSpace="180" w:wrap="around" w:vAnchor="text" w:hAnchor="text" w:y="1"/>
                    <w:spacing w:after="0"/>
                    <w:ind w:left="0"/>
                    <w:suppressOverlap/>
                    <w:jc w:val="left"/>
                    <w:rPr>
                      <w:lang w:val="en-US"/>
                    </w:rPr>
                  </w:pPr>
                  <w:r w:rsidRPr="00F159AF">
                    <w:rPr>
                      <w:lang w:val="en-US"/>
                    </w:rPr>
                    <w:t>3</w:t>
                  </w:r>
                </w:p>
              </w:tc>
              <w:tc>
                <w:tcPr>
                  <w:tcW w:w="1191" w:type="dxa"/>
                </w:tcPr>
                <w:p w14:paraId="5573B756" w14:textId="030A596C" w:rsidR="00450748" w:rsidRPr="00F159AF" w:rsidRDefault="00450748" w:rsidP="00060B7F">
                  <w:pPr>
                    <w:framePr w:hSpace="180" w:wrap="around" w:vAnchor="text" w:hAnchor="text" w:y="1"/>
                    <w:spacing w:after="0"/>
                    <w:ind w:left="0"/>
                    <w:suppressOverlap/>
                    <w:jc w:val="left"/>
                    <w:rPr>
                      <w:lang w:val="en-US"/>
                    </w:rPr>
                  </w:pPr>
                  <w:r w:rsidRPr="00F159AF">
                    <w:rPr>
                      <w:lang w:val="en-US"/>
                    </w:rPr>
                    <w:t>3 x 10</w:t>
                  </w:r>
                  <w:r w:rsidRPr="00F159AF">
                    <w:rPr>
                      <w:vertAlign w:val="superscript"/>
                      <w:lang w:val="en-US"/>
                    </w:rPr>
                    <w:t>0</w:t>
                  </w:r>
                  <w:r w:rsidRPr="00F159AF">
                    <w:rPr>
                      <w:lang w:val="en-US"/>
                    </w:rPr>
                    <w:t xml:space="preserve"> = 3</w:t>
                  </w:r>
                </w:p>
              </w:tc>
              <w:tc>
                <w:tcPr>
                  <w:tcW w:w="1871" w:type="dxa"/>
                </w:tcPr>
                <w:p w14:paraId="535F902F" w14:textId="338F3C95" w:rsidR="00450748" w:rsidRPr="00F159AF" w:rsidRDefault="00450748" w:rsidP="00060B7F">
                  <w:pPr>
                    <w:framePr w:hSpace="180" w:wrap="around" w:vAnchor="text" w:hAnchor="text" w:y="1"/>
                    <w:spacing w:after="0"/>
                    <w:ind w:left="0"/>
                    <w:suppressOverlap/>
                    <w:jc w:val="left"/>
                    <w:rPr>
                      <w:lang w:val="en-US"/>
                    </w:rPr>
                  </w:pPr>
                  <w:r w:rsidRPr="00F159AF">
                    <w:rPr>
                      <w:lang w:val="en-US"/>
                    </w:rPr>
                    <w:t>3 x 100 = 300</w:t>
                  </w:r>
                </w:p>
              </w:tc>
              <w:tc>
                <w:tcPr>
                  <w:tcW w:w="1417" w:type="dxa"/>
                  <w:vAlign w:val="bottom"/>
                </w:tcPr>
                <w:p w14:paraId="2A763CD3" w14:textId="576DE31C" w:rsidR="00450748" w:rsidRPr="00F159AF" w:rsidRDefault="00450748" w:rsidP="00060B7F">
                  <w:pPr>
                    <w:framePr w:hSpace="180" w:wrap="around" w:vAnchor="text" w:hAnchor="text" w:y="1"/>
                    <w:spacing w:after="0"/>
                    <w:ind w:left="0"/>
                    <w:suppressOverlap/>
                    <w:jc w:val="left"/>
                    <w:rPr>
                      <w:lang w:val="en-US"/>
                    </w:rPr>
                  </w:pPr>
                  <w:r w:rsidRPr="00F159AF">
                    <w:rPr>
                      <w:color w:val="000000"/>
                    </w:rPr>
                    <w:t>303.03</w:t>
                  </w:r>
                </w:p>
              </w:tc>
            </w:tr>
            <w:tr w:rsidR="00450748" w:rsidRPr="00F159AF" w14:paraId="013C3CCF" w14:textId="15083E47" w:rsidTr="00AB1235">
              <w:tc>
                <w:tcPr>
                  <w:tcW w:w="395" w:type="dxa"/>
                </w:tcPr>
                <w:p w14:paraId="0DB28076" w14:textId="42881E57" w:rsidR="00450748" w:rsidRPr="00F159AF" w:rsidRDefault="00450748" w:rsidP="00060B7F">
                  <w:pPr>
                    <w:framePr w:hSpace="180" w:wrap="around" w:vAnchor="text" w:hAnchor="text" w:y="1"/>
                    <w:spacing w:after="0"/>
                    <w:ind w:left="0"/>
                    <w:suppressOverlap/>
                    <w:jc w:val="left"/>
                    <w:rPr>
                      <w:lang w:val="en-US"/>
                    </w:rPr>
                  </w:pPr>
                  <w:r w:rsidRPr="00F159AF">
                    <w:rPr>
                      <w:lang w:val="en-US"/>
                    </w:rPr>
                    <w:t>4</w:t>
                  </w:r>
                </w:p>
              </w:tc>
              <w:tc>
                <w:tcPr>
                  <w:tcW w:w="1191" w:type="dxa"/>
                </w:tcPr>
                <w:p w14:paraId="5519C78A" w14:textId="6D4B8495" w:rsidR="00450748" w:rsidRPr="00F159AF" w:rsidRDefault="00450748" w:rsidP="00060B7F">
                  <w:pPr>
                    <w:framePr w:hSpace="180" w:wrap="around" w:vAnchor="text" w:hAnchor="text" w:y="1"/>
                    <w:spacing w:after="0"/>
                    <w:ind w:left="0"/>
                    <w:suppressOverlap/>
                    <w:jc w:val="left"/>
                    <w:rPr>
                      <w:lang w:val="en-US"/>
                    </w:rPr>
                  </w:pPr>
                  <w:r w:rsidRPr="00F159AF">
                    <w:rPr>
                      <w:lang w:val="en-US"/>
                    </w:rPr>
                    <w:t>4 x 10</w:t>
                  </w:r>
                  <w:r w:rsidRPr="00F159AF">
                    <w:rPr>
                      <w:vertAlign w:val="superscript"/>
                      <w:lang w:val="en-US"/>
                    </w:rPr>
                    <w:t>0</w:t>
                  </w:r>
                  <w:r w:rsidRPr="00F159AF">
                    <w:rPr>
                      <w:lang w:val="en-US"/>
                    </w:rPr>
                    <w:t xml:space="preserve"> = 4</w:t>
                  </w:r>
                </w:p>
              </w:tc>
              <w:tc>
                <w:tcPr>
                  <w:tcW w:w="1871" w:type="dxa"/>
                </w:tcPr>
                <w:p w14:paraId="5C2BDD8D" w14:textId="77683532" w:rsidR="00450748" w:rsidRPr="00F159AF" w:rsidRDefault="00450748" w:rsidP="00060B7F">
                  <w:pPr>
                    <w:framePr w:hSpace="180" w:wrap="around" w:vAnchor="text" w:hAnchor="text" w:y="1"/>
                    <w:spacing w:after="0"/>
                    <w:ind w:left="0"/>
                    <w:suppressOverlap/>
                    <w:jc w:val="left"/>
                    <w:rPr>
                      <w:lang w:val="en-US"/>
                    </w:rPr>
                  </w:pPr>
                  <w:r w:rsidRPr="00F159AF">
                    <w:rPr>
                      <w:lang w:val="en-US"/>
                    </w:rPr>
                    <w:t>4 x 100 = 400</w:t>
                  </w:r>
                </w:p>
              </w:tc>
              <w:tc>
                <w:tcPr>
                  <w:tcW w:w="1417" w:type="dxa"/>
                  <w:vAlign w:val="bottom"/>
                </w:tcPr>
                <w:p w14:paraId="7849DFD0" w14:textId="2DAE8ABB" w:rsidR="00450748" w:rsidRPr="00F159AF" w:rsidRDefault="00450748" w:rsidP="00060B7F">
                  <w:pPr>
                    <w:framePr w:hSpace="180" w:wrap="around" w:vAnchor="text" w:hAnchor="text" w:y="1"/>
                    <w:spacing w:after="0"/>
                    <w:ind w:left="0"/>
                    <w:suppressOverlap/>
                    <w:jc w:val="left"/>
                    <w:rPr>
                      <w:lang w:val="en-US"/>
                    </w:rPr>
                  </w:pPr>
                  <w:r w:rsidRPr="00F159AF">
                    <w:rPr>
                      <w:color w:val="000000"/>
                    </w:rPr>
                    <w:t>404.03</w:t>
                  </w:r>
                </w:p>
              </w:tc>
            </w:tr>
            <w:tr w:rsidR="00450748" w:rsidRPr="00F159AF" w14:paraId="3D4CF9D6" w14:textId="451C2D57" w:rsidTr="00AB1235">
              <w:tc>
                <w:tcPr>
                  <w:tcW w:w="395" w:type="dxa"/>
                </w:tcPr>
                <w:p w14:paraId="7EF582F3" w14:textId="2E2B13A5" w:rsidR="00450748" w:rsidRPr="00F159AF" w:rsidRDefault="00450748" w:rsidP="00060B7F">
                  <w:pPr>
                    <w:framePr w:hSpace="180" w:wrap="around" w:vAnchor="text" w:hAnchor="text" w:y="1"/>
                    <w:spacing w:after="0"/>
                    <w:ind w:left="0"/>
                    <w:suppressOverlap/>
                    <w:jc w:val="left"/>
                    <w:rPr>
                      <w:lang w:val="en-US"/>
                    </w:rPr>
                  </w:pPr>
                  <w:r w:rsidRPr="00F159AF">
                    <w:rPr>
                      <w:lang w:val="en-US"/>
                    </w:rPr>
                    <w:t>5</w:t>
                  </w:r>
                </w:p>
              </w:tc>
              <w:tc>
                <w:tcPr>
                  <w:tcW w:w="1191" w:type="dxa"/>
                </w:tcPr>
                <w:p w14:paraId="45B1882D" w14:textId="3B9211F3" w:rsidR="00450748" w:rsidRPr="00F159AF" w:rsidRDefault="00450748" w:rsidP="00060B7F">
                  <w:pPr>
                    <w:framePr w:hSpace="180" w:wrap="around" w:vAnchor="text" w:hAnchor="text" w:y="1"/>
                    <w:spacing w:after="0"/>
                    <w:ind w:left="0"/>
                    <w:suppressOverlap/>
                    <w:jc w:val="left"/>
                    <w:rPr>
                      <w:lang w:val="en-US"/>
                    </w:rPr>
                  </w:pPr>
                  <w:r w:rsidRPr="00F159AF">
                    <w:rPr>
                      <w:lang w:val="en-US"/>
                    </w:rPr>
                    <w:t>5 x 10</w:t>
                  </w:r>
                  <w:r w:rsidRPr="00F159AF">
                    <w:rPr>
                      <w:vertAlign w:val="superscript"/>
                      <w:lang w:val="en-US"/>
                    </w:rPr>
                    <w:t>0</w:t>
                  </w:r>
                  <w:r w:rsidRPr="00F159AF">
                    <w:rPr>
                      <w:lang w:val="en-US"/>
                    </w:rPr>
                    <w:t xml:space="preserve"> = 5</w:t>
                  </w:r>
                </w:p>
              </w:tc>
              <w:tc>
                <w:tcPr>
                  <w:tcW w:w="1871" w:type="dxa"/>
                </w:tcPr>
                <w:p w14:paraId="2A05B4A7" w14:textId="798C300E" w:rsidR="00450748" w:rsidRPr="00F159AF" w:rsidRDefault="00450748" w:rsidP="00060B7F">
                  <w:pPr>
                    <w:framePr w:hSpace="180" w:wrap="around" w:vAnchor="text" w:hAnchor="text" w:y="1"/>
                    <w:spacing w:after="0"/>
                    <w:ind w:left="0"/>
                    <w:suppressOverlap/>
                    <w:jc w:val="left"/>
                    <w:rPr>
                      <w:lang w:val="en-US"/>
                    </w:rPr>
                  </w:pPr>
                  <w:r w:rsidRPr="00F159AF">
                    <w:rPr>
                      <w:lang w:val="en-US"/>
                    </w:rPr>
                    <w:t>5 x 100 = 500</w:t>
                  </w:r>
                </w:p>
              </w:tc>
              <w:tc>
                <w:tcPr>
                  <w:tcW w:w="1417" w:type="dxa"/>
                  <w:vAlign w:val="bottom"/>
                </w:tcPr>
                <w:p w14:paraId="65044955" w14:textId="1C0CEE72" w:rsidR="00450748" w:rsidRPr="00F159AF" w:rsidRDefault="00450748" w:rsidP="00060B7F">
                  <w:pPr>
                    <w:framePr w:hSpace="180" w:wrap="around" w:vAnchor="text" w:hAnchor="text" w:y="1"/>
                    <w:spacing w:after="0"/>
                    <w:ind w:left="0"/>
                    <w:suppressOverlap/>
                    <w:jc w:val="left"/>
                    <w:rPr>
                      <w:lang w:val="en-US"/>
                    </w:rPr>
                  </w:pPr>
                  <w:r w:rsidRPr="00F159AF">
                    <w:rPr>
                      <w:color w:val="000000"/>
                    </w:rPr>
                    <w:t>505.04</w:t>
                  </w:r>
                </w:p>
              </w:tc>
            </w:tr>
            <w:tr w:rsidR="00450748" w:rsidRPr="00F159AF" w14:paraId="4CB161BF" w14:textId="707E1CD7" w:rsidTr="00AB1235">
              <w:tc>
                <w:tcPr>
                  <w:tcW w:w="395" w:type="dxa"/>
                </w:tcPr>
                <w:p w14:paraId="4D195245" w14:textId="0E25A13C" w:rsidR="00450748" w:rsidRPr="00F159AF" w:rsidRDefault="00450748" w:rsidP="00060B7F">
                  <w:pPr>
                    <w:framePr w:hSpace="180" w:wrap="around" w:vAnchor="text" w:hAnchor="text" w:y="1"/>
                    <w:spacing w:after="0"/>
                    <w:ind w:left="0"/>
                    <w:suppressOverlap/>
                    <w:jc w:val="left"/>
                    <w:rPr>
                      <w:lang w:val="en-US"/>
                    </w:rPr>
                  </w:pPr>
                  <w:r w:rsidRPr="00F159AF">
                    <w:rPr>
                      <w:lang w:val="en-US"/>
                    </w:rPr>
                    <w:t>6</w:t>
                  </w:r>
                </w:p>
              </w:tc>
              <w:tc>
                <w:tcPr>
                  <w:tcW w:w="1191" w:type="dxa"/>
                </w:tcPr>
                <w:p w14:paraId="1C45FAD6" w14:textId="5623793C" w:rsidR="00450748" w:rsidRPr="00F159AF" w:rsidRDefault="00450748" w:rsidP="00060B7F">
                  <w:pPr>
                    <w:framePr w:hSpace="180" w:wrap="around" w:vAnchor="text" w:hAnchor="text" w:y="1"/>
                    <w:spacing w:after="0"/>
                    <w:ind w:left="0"/>
                    <w:suppressOverlap/>
                    <w:jc w:val="left"/>
                    <w:rPr>
                      <w:lang w:val="en-US"/>
                    </w:rPr>
                  </w:pPr>
                  <w:r w:rsidRPr="00F159AF">
                    <w:rPr>
                      <w:lang w:val="en-US"/>
                    </w:rPr>
                    <w:t>6 x 10</w:t>
                  </w:r>
                  <w:r w:rsidRPr="00F159AF">
                    <w:rPr>
                      <w:vertAlign w:val="superscript"/>
                      <w:lang w:val="en-US"/>
                    </w:rPr>
                    <w:t>0</w:t>
                  </w:r>
                  <w:r w:rsidRPr="00F159AF">
                    <w:rPr>
                      <w:lang w:val="en-US"/>
                    </w:rPr>
                    <w:t xml:space="preserve"> = 6</w:t>
                  </w:r>
                </w:p>
              </w:tc>
              <w:tc>
                <w:tcPr>
                  <w:tcW w:w="1871" w:type="dxa"/>
                </w:tcPr>
                <w:p w14:paraId="144AE5E3" w14:textId="5665FDD9" w:rsidR="00450748" w:rsidRPr="00F159AF" w:rsidRDefault="00450748" w:rsidP="00060B7F">
                  <w:pPr>
                    <w:framePr w:hSpace="180" w:wrap="around" w:vAnchor="text" w:hAnchor="text" w:y="1"/>
                    <w:spacing w:after="0"/>
                    <w:ind w:left="0"/>
                    <w:suppressOverlap/>
                    <w:jc w:val="left"/>
                    <w:rPr>
                      <w:lang w:val="en-US"/>
                    </w:rPr>
                  </w:pPr>
                  <w:r w:rsidRPr="00F159AF">
                    <w:rPr>
                      <w:lang w:val="en-US"/>
                    </w:rPr>
                    <w:t>6 x 100 = 600</w:t>
                  </w:r>
                </w:p>
              </w:tc>
              <w:tc>
                <w:tcPr>
                  <w:tcW w:w="1417" w:type="dxa"/>
                  <w:vAlign w:val="bottom"/>
                </w:tcPr>
                <w:p w14:paraId="31255194" w14:textId="37243BF8" w:rsidR="00450748" w:rsidRPr="00F159AF" w:rsidRDefault="00450748" w:rsidP="00060B7F">
                  <w:pPr>
                    <w:framePr w:hSpace="180" w:wrap="around" w:vAnchor="text" w:hAnchor="text" w:y="1"/>
                    <w:spacing w:after="0"/>
                    <w:ind w:left="0"/>
                    <w:suppressOverlap/>
                    <w:jc w:val="left"/>
                    <w:rPr>
                      <w:lang w:val="en-US"/>
                    </w:rPr>
                  </w:pPr>
                  <w:r w:rsidRPr="00F159AF">
                    <w:rPr>
                      <w:color w:val="000000"/>
                    </w:rPr>
                    <w:t>606.05</w:t>
                  </w:r>
                </w:p>
              </w:tc>
            </w:tr>
            <w:tr w:rsidR="00450748" w:rsidRPr="00F159AF" w14:paraId="2FF7612C" w14:textId="77777777" w:rsidTr="00AB1235">
              <w:tc>
                <w:tcPr>
                  <w:tcW w:w="395" w:type="dxa"/>
                </w:tcPr>
                <w:p w14:paraId="0E8B79DE" w14:textId="645A3D3A" w:rsidR="00450748" w:rsidRPr="00F159AF" w:rsidRDefault="00450748" w:rsidP="00060B7F">
                  <w:pPr>
                    <w:framePr w:hSpace="180" w:wrap="around" w:vAnchor="text" w:hAnchor="text" w:y="1"/>
                    <w:spacing w:after="0"/>
                    <w:ind w:left="0"/>
                    <w:suppressOverlap/>
                    <w:jc w:val="left"/>
                    <w:rPr>
                      <w:lang w:val="en-US"/>
                    </w:rPr>
                  </w:pPr>
                  <w:r w:rsidRPr="00F159AF">
                    <w:rPr>
                      <w:lang w:val="en-US"/>
                    </w:rPr>
                    <w:t>7</w:t>
                  </w:r>
                </w:p>
              </w:tc>
              <w:tc>
                <w:tcPr>
                  <w:tcW w:w="1191" w:type="dxa"/>
                </w:tcPr>
                <w:p w14:paraId="78ED1079" w14:textId="1ED7DB51" w:rsidR="00450748" w:rsidRPr="00F159AF" w:rsidRDefault="00450748" w:rsidP="00060B7F">
                  <w:pPr>
                    <w:framePr w:hSpace="180" w:wrap="around" w:vAnchor="text" w:hAnchor="text" w:y="1"/>
                    <w:spacing w:after="0"/>
                    <w:ind w:left="0"/>
                    <w:suppressOverlap/>
                    <w:jc w:val="left"/>
                    <w:rPr>
                      <w:lang w:val="en-US"/>
                    </w:rPr>
                  </w:pPr>
                  <w:r w:rsidRPr="00F159AF">
                    <w:rPr>
                      <w:lang w:val="en-US"/>
                    </w:rPr>
                    <w:t>7 x 10</w:t>
                  </w:r>
                  <w:r w:rsidRPr="00F159AF">
                    <w:rPr>
                      <w:vertAlign w:val="superscript"/>
                      <w:lang w:val="en-US"/>
                    </w:rPr>
                    <w:t>0</w:t>
                  </w:r>
                  <w:r w:rsidRPr="00F159AF">
                    <w:rPr>
                      <w:lang w:val="en-US"/>
                    </w:rPr>
                    <w:t xml:space="preserve"> = </w:t>
                  </w:r>
                  <w:r w:rsidR="00E83E98" w:rsidRPr="00F159AF">
                    <w:rPr>
                      <w:lang w:val="en-US"/>
                    </w:rPr>
                    <w:t>7</w:t>
                  </w:r>
                </w:p>
              </w:tc>
              <w:tc>
                <w:tcPr>
                  <w:tcW w:w="1871" w:type="dxa"/>
                </w:tcPr>
                <w:p w14:paraId="399DF814" w14:textId="1FDB449A" w:rsidR="00450748" w:rsidRPr="00F159AF" w:rsidRDefault="00E83E98" w:rsidP="00060B7F">
                  <w:pPr>
                    <w:framePr w:hSpace="180" w:wrap="around" w:vAnchor="text" w:hAnchor="text" w:y="1"/>
                    <w:spacing w:after="0"/>
                    <w:ind w:left="0"/>
                    <w:suppressOverlap/>
                    <w:jc w:val="left"/>
                    <w:rPr>
                      <w:lang w:val="en-US"/>
                    </w:rPr>
                  </w:pPr>
                  <w:r w:rsidRPr="00F159AF">
                    <w:rPr>
                      <w:lang w:val="en-US"/>
                    </w:rPr>
                    <w:t>7</w:t>
                  </w:r>
                  <w:r w:rsidR="00450748" w:rsidRPr="00F159AF">
                    <w:rPr>
                      <w:lang w:val="en-US"/>
                    </w:rPr>
                    <w:t xml:space="preserve"> x 100 = </w:t>
                  </w:r>
                  <w:r w:rsidRPr="00F159AF">
                    <w:rPr>
                      <w:lang w:val="en-US"/>
                    </w:rPr>
                    <w:t>7</w:t>
                  </w:r>
                  <w:r w:rsidR="00450748" w:rsidRPr="00F159AF">
                    <w:rPr>
                      <w:lang w:val="en-US"/>
                    </w:rPr>
                    <w:t>00</w:t>
                  </w:r>
                </w:p>
              </w:tc>
              <w:tc>
                <w:tcPr>
                  <w:tcW w:w="1417" w:type="dxa"/>
                  <w:vAlign w:val="bottom"/>
                </w:tcPr>
                <w:p w14:paraId="7C42F67F" w14:textId="2BD9FA0B" w:rsidR="00450748" w:rsidRPr="00F159AF" w:rsidRDefault="00450748" w:rsidP="00060B7F">
                  <w:pPr>
                    <w:framePr w:hSpace="180" w:wrap="around" w:vAnchor="text" w:hAnchor="text" w:y="1"/>
                    <w:spacing w:after="0"/>
                    <w:ind w:left="0"/>
                    <w:suppressOverlap/>
                    <w:jc w:val="left"/>
                    <w:rPr>
                      <w:lang w:val="en-US"/>
                    </w:rPr>
                  </w:pPr>
                  <w:r w:rsidRPr="00F159AF">
                    <w:rPr>
                      <w:color w:val="000000"/>
                    </w:rPr>
                    <w:t>707.06</w:t>
                  </w:r>
                </w:p>
              </w:tc>
            </w:tr>
            <w:tr w:rsidR="00450748" w:rsidRPr="00F159AF" w14:paraId="244FFC85" w14:textId="77777777" w:rsidTr="00AB1235">
              <w:tc>
                <w:tcPr>
                  <w:tcW w:w="395" w:type="dxa"/>
                </w:tcPr>
                <w:p w14:paraId="566F21E4" w14:textId="059E7ACF" w:rsidR="00450748" w:rsidRPr="00F159AF" w:rsidRDefault="00450748" w:rsidP="00060B7F">
                  <w:pPr>
                    <w:framePr w:hSpace="180" w:wrap="around" w:vAnchor="text" w:hAnchor="text" w:y="1"/>
                    <w:spacing w:after="0"/>
                    <w:ind w:left="0"/>
                    <w:suppressOverlap/>
                    <w:jc w:val="left"/>
                    <w:rPr>
                      <w:lang w:val="en-US"/>
                    </w:rPr>
                  </w:pPr>
                  <w:r w:rsidRPr="00F159AF">
                    <w:rPr>
                      <w:lang w:val="en-US"/>
                    </w:rPr>
                    <w:t>8</w:t>
                  </w:r>
                </w:p>
              </w:tc>
              <w:tc>
                <w:tcPr>
                  <w:tcW w:w="1191" w:type="dxa"/>
                </w:tcPr>
                <w:p w14:paraId="01BADD65" w14:textId="77FF2C28" w:rsidR="00450748" w:rsidRPr="00F159AF" w:rsidRDefault="00450748" w:rsidP="00060B7F">
                  <w:pPr>
                    <w:framePr w:hSpace="180" w:wrap="around" w:vAnchor="text" w:hAnchor="text" w:y="1"/>
                    <w:spacing w:after="0"/>
                    <w:ind w:left="0"/>
                    <w:suppressOverlap/>
                    <w:jc w:val="left"/>
                    <w:rPr>
                      <w:lang w:val="en-US"/>
                    </w:rPr>
                  </w:pPr>
                  <w:r w:rsidRPr="00F159AF">
                    <w:rPr>
                      <w:lang w:val="en-US"/>
                    </w:rPr>
                    <w:t>8 x 10</w:t>
                  </w:r>
                  <w:r w:rsidRPr="00F159AF">
                    <w:rPr>
                      <w:vertAlign w:val="superscript"/>
                      <w:lang w:val="en-US"/>
                    </w:rPr>
                    <w:t>0</w:t>
                  </w:r>
                  <w:r w:rsidRPr="00F159AF">
                    <w:rPr>
                      <w:lang w:val="en-US"/>
                    </w:rPr>
                    <w:t xml:space="preserve"> = </w:t>
                  </w:r>
                  <w:r w:rsidR="00E83E98" w:rsidRPr="00F159AF">
                    <w:rPr>
                      <w:lang w:val="en-US"/>
                    </w:rPr>
                    <w:t>8</w:t>
                  </w:r>
                </w:p>
              </w:tc>
              <w:tc>
                <w:tcPr>
                  <w:tcW w:w="1871" w:type="dxa"/>
                </w:tcPr>
                <w:p w14:paraId="78CC1D5E" w14:textId="580B0D81" w:rsidR="00450748" w:rsidRPr="00F159AF" w:rsidRDefault="00E83E98" w:rsidP="00060B7F">
                  <w:pPr>
                    <w:framePr w:hSpace="180" w:wrap="around" w:vAnchor="text" w:hAnchor="text" w:y="1"/>
                    <w:spacing w:after="0"/>
                    <w:ind w:left="0"/>
                    <w:suppressOverlap/>
                    <w:jc w:val="left"/>
                    <w:rPr>
                      <w:lang w:val="en-US"/>
                    </w:rPr>
                  </w:pPr>
                  <w:r w:rsidRPr="00F159AF">
                    <w:rPr>
                      <w:lang w:val="en-US"/>
                    </w:rPr>
                    <w:t>8 x 100 = 8</w:t>
                  </w:r>
                  <w:r w:rsidR="00450748" w:rsidRPr="00F159AF">
                    <w:rPr>
                      <w:lang w:val="en-US"/>
                    </w:rPr>
                    <w:t>00</w:t>
                  </w:r>
                </w:p>
              </w:tc>
              <w:tc>
                <w:tcPr>
                  <w:tcW w:w="1417" w:type="dxa"/>
                  <w:vAlign w:val="bottom"/>
                </w:tcPr>
                <w:p w14:paraId="498F94E5" w14:textId="3DE7EDE7" w:rsidR="00450748" w:rsidRPr="00F159AF" w:rsidRDefault="00450748" w:rsidP="00060B7F">
                  <w:pPr>
                    <w:framePr w:hSpace="180" w:wrap="around" w:vAnchor="text" w:hAnchor="text" w:y="1"/>
                    <w:spacing w:after="0"/>
                    <w:ind w:left="0"/>
                    <w:suppressOverlap/>
                    <w:jc w:val="left"/>
                    <w:rPr>
                      <w:lang w:val="en-US"/>
                    </w:rPr>
                  </w:pPr>
                  <w:r w:rsidRPr="00F159AF">
                    <w:rPr>
                      <w:color w:val="000000"/>
                    </w:rPr>
                    <w:t>808.06</w:t>
                  </w:r>
                </w:p>
              </w:tc>
            </w:tr>
            <w:tr w:rsidR="00450748" w:rsidRPr="00F159AF" w14:paraId="0F55B1D6" w14:textId="77777777" w:rsidTr="00AB1235">
              <w:tc>
                <w:tcPr>
                  <w:tcW w:w="395" w:type="dxa"/>
                </w:tcPr>
                <w:p w14:paraId="769A6F5A" w14:textId="07E6D78D" w:rsidR="00450748" w:rsidRPr="00F159AF" w:rsidRDefault="00450748" w:rsidP="00060B7F">
                  <w:pPr>
                    <w:framePr w:hSpace="180" w:wrap="around" w:vAnchor="text" w:hAnchor="text" w:y="1"/>
                    <w:spacing w:after="0"/>
                    <w:ind w:left="0"/>
                    <w:suppressOverlap/>
                    <w:jc w:val="left"/>
                    <w:rPr>
                      <w:lang w:val="en-US"/>
                    </w:rPr>
                  </w:pPr>
                  <w:r w:rsidRPr="00F159AF">
                    <w:rPr>
                      <w:lang w:val="en-US"/>
                    </w:rPr>
                    <w:t>9</w:t>
                  </w:r>
                </w:p>
              </w:tc>
              <w:tc>
                <w:tcPr>
                  <w:tcW w:w="1191" w:type="dxa"/>
                </w:tcPr>
                <w:p w14:paraId="53511FFF" w14:textId="5979E6F6" w:rsidR="00450748" w:rsidRPr="00F159AF" w:rsidRDefault="00450748" w:rsidP="00060B7F">
                  <w:pPr>
                    <w:framePr w:hSpace="180" w:wrap="around" w:vAnchor="text" w:hAnchor="text" w:y="1"/>
                    <w:spacing w:after="0"/>
                    <w:ind w:left="0"/>
                    <w:suppressOverlap/>
                    <w:jc w:val="left"/>
                    <w:rPr>
                      <w:lang w:val="en-US"/>
                    </w:rPr>
                  </w:pPr>
                  <w:r w:rsidRPr="00F159AF">
                    <w:rPr>
                      <w:lang w:val="en-US"/>
                    </w:rPr>
                    <w:t>9 x 10</w:t>
                  </w:r>
                  <w:r w:rsidRPr="00F159AF">
                    <w:rPr>
                      <w:vertAlign w:val="superscript"/>
                      <w:lang w:val="en-US"/>
                    </w:rPr>
                    <w:t>0</w:t>
                  </w:r>
                  <w:r w:rsidRPr="00F159AF">
                    <w:rPr>
                      <w:lang w:val="en-US"/>
                    </w:rPr>
                    <w:t xml:space="preserve"> = </w:t>
                  </w:r>
                  <w:r w:rsidR="00E83E98" w:rsidRPr="00F159AF">
                    <w:rPr>
                      <w:lang w:val="en-US"/>
                    </w:rPr>
                    <w:t>9</w:t>
                  </w:r>
                </w:p>
              </w:tc>
              <w:tc>
                <w:tcPr>
                  <w:tcW w:w="1871" w:type="dxa"/>
                </w:tcPr>
                <w:p w14:paraId="6A454C81" w14:textId="20F2822A" w:rsidR="00450748" w:rsidRPr="00F159AF" w:rsidRDefault="00E83E98" w:rsidP="00060B7F">
                  <w:pPr>
                    <w:framePr w:hSpace="180" w:wrap="around" w:vAnchor="text" w:hAnchor="text" w:y="1"/>
                    <w:spacing w:after="0"/>
                    <w:ind w:left="0"/>
                    <w:suppressOverlap/>
                    <w:jc w:val="left"/>
                    <w:rPr>
                      <w:lang w:val="en-US"/>
                    </w:rPr>
                  </w:pPr>
                  <w:r w:rsidRPr="00F159AF">
                    <w:rPr>
                      <w:lang w:val="en-US"/>
                    </w:rPr>
                    <w:t>9</w:t>
                  </w:r>
                  <w:r w:rsidR="00450748" w:rsidRPr="00F159AF">
                    <w:rPr>
                      <w:lang w:val="en-US"/>
                    </w:rPr>
                    <w:t xml:space="preserve"> x 100 = </w:t>
                  </w:r>
                  <w:r w:rsidRPr="00F159AF">
                    <w:rPr>
                      <w:lang w:val="en-US"/>
                    </w:rPr>
                    <w:t>9</w:t>
                  </w:r>
                  <w:r w:rsidR="00450748" w:rsidRPr="00F159AF">
                    <w:rPr>
                      <w:lang w:val="en-US"/>
                    </w:rPr>
                    <w:t>00</w:t>
                  </w:r>
                </w:p>
              </w:tc>
              <w:tc>
                <w:tcPr>
                  <w:tcW w:w="1417" w:type="dxa"/>
                  <w:vAlign w:val="bottom"/>
                </w:tcPr>
                <w:p w14:paraId="7F94ED04" w14:textId="6E532CB4" w:rsidR="00450748" w:rsidRPr="00F159AF" w:rsidRDefault="00450748" w:rsidP="00060B7F">
                  <w:pPr>
                    <w:framePr w:hSpace="180" w:wrap="around" w:vAnchor="text" w:hAnchor="text" w:y="1"/>
                    <w:spacing w:after="0"/>
                    <w:ind w:left="0"/>
                    <w:suppressOverlap/>
                    <w:jc w:val="left"/>
                    <w:rPr>
                      <w:lang w:val="en-US"/>
                    </w:rPr>
                  </w:pPr>
                  <w:r w:rsidRPr="00F159AF">
                    <w:rPr>
                      <w:color w:val="000000"/>
                    </w:rPr>
                    <w:t>909.07</w:t>
                  </w:r>
                </w:p>
              </w:tc>
            </w:tr>
            <w:tr w:rsidR="00450748" w:rsidRPr="00F159AF" w14:paraId="37D7C6F5" w14:textId="77777777" w:rsidTr="00AB1235">
              <w:tc>
                <w:tcPr>
                  <w:tcW w:w="395" w:type="dxa"/>
                </w:tcPr>
                <w:p w14:paraId="19895AA6" w14:textId="1B1E23E1" w:rsidR="00450748" w:rsidRPr="00F159AF" w:rsidRDefault="00450748" w:rsidP="00060B7F">
                  <w:pPr>
                    <w:framePr w:hSpace="180" w:wrap="around" w:vAnchor="text" w:hAnchor="text" w:y="1"/>
                    <w:spacing w:after="0"/>
                    <w:ind w:left="0"/>
                    <w:suppressOverlap/>
                    <w:jc w:val="left"/>
                    <w:rPr>
                      <w:lang w:val="en-US"/>
                    </w:rPr>
                  </w:pPr>
                  <w:r w:rsidRPr="00F159AF">
                    <w:rPr>
                      <w:lang w:val="en-US"/>
                    </w:rPr>
                    <w:lastRenderedPageBreak/>
                    <w:t>10</w:t>
                  </w:r>
                </w:p>
              </w:tc>
              <w:tc>
                <w:tcPr>
                  <w:tcW w:w="1191" w:type="dxa"/>
                </w:tcPr>
                <w:p w14:paraId="257FA03F" w14:textId="5795E66F" w:rsidR="00450748" w:rsidRPr="00F159AF" w:rsidRDefault="00E83E98" w:rsidP="00060B7F">
                  <w:pPr>
                    <w:framePr w:hSpace="180" w:wrap="around" w:vAnchor="text" w:hAnchor="text" w:y="1"/>
                    <w:spacing w:after="0"/>
                    <w:ind w:left="0"/>
                    <w:suppressOverlap/>
                    <w:jc w:val="left"/>
                    <w:rPr>
                      <w:lang w:val="en-US"/>
                    </w:rPr>
                  </w:pPr>
                  <w:r w:rsidRPr="00F159AF">
                    <w:rPr>
                      <w:lang w:val="en-US"/>
                    </w:rPr>
                    <w:t>1</w:t>
                  </w:r>
                  <w:r w:rsidR="00450748" w:rsidRPr="00F159AF">
                    <w:rPr>
                      <w:lang w:val="en-US"/>
                    </w:rPr>
                    <w:t xml:space="preserve"> x 10</w:t>
                  </w:r>
                  <w:r w:rsidRPr="00F159AF">
                    <w:rPr>
                      <w:vertAlign w:val="superscript"/>
                      <w:lang w:val="en-US"/>
                    </w:rPr>
                    <w:t>1</w:t>
                  </w:r>
                  <w:r w:rsidR="00450748" w:rsidRPr="00F159AF">
                    <w:rPr>
                      <w:lang w:val="en-US"/>
                    </w:rPr>
                    <w:t xml:space="preserve"> = </w:t>
                  </w:r>
                  <w:r w:rsidRPr="00F159AF">
                    <w:rPr>
                      <w:lang w:val="en-US"/>
                    </w:rPr>
                    <w:t>10</w:t>
                  </w:r>
                </w:p>
              </w:tc>
              <w:tc>
                <w:tcPr>
                  <w:tcW w:w="1871" w:type="dxa"/>
                </w:tcPr>
                <w:p w14:paraId="2C334710" w14:textId="7768F6F2" w:rsidR="00450748" w:rsidRPr="00F159AF" w:rsidRDefault="00E83E98" w:rsidP="00060B7F">
                  <w:pPr>
                    <w:framePr w:hSpace="180" w:wrap="around" w:vAnchor="text" w:hAnchor="text" w:y="1"/>
                    <w:spacing w:after="0"/>
                    <w:ind w:left="0"/>
                    <w:suppressOverlap/>
                    <w:jc w:val="left"/>
                    <w:rPr>
                      <w:lang w:val="en-US"/>
                    </w:rPr>
                  </w:pPr>
                  <w:r w:rsidRPr="00F159AF">
                    <w:rPr>
                      <w:lang w:val="en-US"/>
                    </w:rPr>
                    <w:t>10</w:t>
                  </w:r>
                  <w:r w:rsidR="00450748" w:rsidRPr="00F159AF">
                    <w:rPr>
                      <w:lang w:val="en-US"/>
                    </w:rPr>
                    <w:t xml:space="preserve"> x 100 = </w:t>
                  </w:r>
                  <w:r w:rsidRPr="00F159AF">
                    <w:rPr>
                      <w:lang w:val="en-US"/>
                    </w:rPr>
                    <w:t>1,0</w:t>
                  </w:r>
                  <w:r w:rsidR="00450748" w:rsidRPr="00F159AF">
                    <w:rPr>
                      <w:lang w:val="en-US"/>
                    </w:rPr>
                    <w:t>00</w:t>
                  </w:r>
                </w:p>
              </w:tc>
              <w:tc>
                <w:tcPr>
                  <w:tcW w:w="1417" w:type="dxa"/>
                  <w:vAlign w:val="bottom"/>
                </w:tcPr>
                <w:p w14:paraId="4639F0CD" w14:textId="2E29F80F" w:rsidR="00450748" w:rsidRPr="00F159AF" w:rsidRDefault="00450748" w:rsidP="00060B7F">
                  <w:pPr>
                    <w:framePr w:hSpace="180" w:wrap="around" w:vAnchor="text" w:hAnchor="text" w:y="1"/>
                    <w:spacing w:after="0"/>
                    <w:ind w:left="0"/>
                    <w:suppressOverlap/>
                    <w:jc w:val="left"/>
                    <w:rPr>
                      <w:lang w:val="en-US"/>
                    </w:rPr>
                  </w:pPr>
                  <w:r w:rsidRPr="00F159AF">
                    <w:rPr>
                      <w:color w:val="000000"/>
                    </w:rPr>
                    <w:t>1,010.08</w:t>
                  </w:r>
                </w:p>
              </w:tc>
            </w:tr>
            <w:tr w:rsidR="00450748" w:rsidRPr="00F159AF" w14:paraId="47C91D40" w14:textId="77777777" w:rsidTr="00AB1235">
              <w:tc>
                <w:tcPr>
                  <w:tcW w:w="395" w:type="dxa"/>
                </w:tcPr>
                <w:p w14:paraId="1A3D4B83" w14:textId="07B46240" w:rsidR="00450748" w:rsidRPr="00F159AF" w:rsidRDefault="00450748" w:rsidP="00060B7F">
                  <w:pPr>
                    <w:framePr w:hSpace="180" w:wrap="around" w:vAnchor="text" w:hAnchor="text" w:y="1"/>
                    <w:spacing w:after="0"/>
                    <w:ind w:left="0"/>
                    <w:suppressOverlap/>
                    <w:jc w:val="left"/>
                    <w:rPr>
                      <w:lang w:val="en-US"/>
                    </w:rPr>
                  </w:pPr>
                  <w:r w:rsidRPr="00F159AF">
                    <w:rPr>
                      <w:lang w:val="en-US"/>
                    </w:rPr>
                    <w:t>11</w:t>
                  </w:r>
                </w:p>
              </w:tc>
              <w:tc>
                <w:tcPr>
                  <w:tcW w:w="1191" w:type="dxa"/>
                </w:tcPr>
                <w:p w14:paraId="15CDB51B" w14:textId="6AE0789C" w:rsidR="00450748" w:rsidRPr="00F159AF" w:rsidRDefault="00E83E98" w:rsidP="00060B7F">
                  <w:pPr>
                    <w:framePr w:hSpace="180" w:wrap="around" w:vAnchor="text" w:hAnchor="text" w:y="1"/>
                    <w:spacing w:after="0"/>
                    <w:ind w:left="0"/>
                    <w:suppressOverlap/>
                    <w:jc w:val="left"/>
                    <w:rPr>
                      <w:lang w:val="en-US"/>
                    </w:rPr>
                  </w:pPr>
                  <w:r w:rsidRPr="00F159AF">
                    <w:rPr>
                      <w:lang w:val="en-US"/>
                    </w:rPr>
                    <w:t>2</w:t>
                  </w:r>
                  <w:r w:rsidR="00450748" w:rsidRPr="00F159AF">
                    <w:rPr>
                      <w:lang w:val="en-US"/>
                    </w:rPr>
                    <w:t xml:space="preserve"> x 10</w:t>
                  </w:r>
                  <w:r w:rsidRPr="00F159AF">
                    <w:rPr>
                      <w:vertAlign w:val="superscript"/>
                      <w:lang w:val="en-US"/>
                    </w:rPr>
                    <w:t>1</w:t>
                  </w:r>
                  <w:r w:rsidR="00450748" w:rsidRPr="00F159AF">
                    <w:rPr>
                      <w:lang w:val="en-US"/>
                    </w:rPr>
                    <w:t xml:space="preserve"> = </w:t>
                  </w:r>
                  <w:r w:rsidRPr="00F159AF">
                    <w:rPr>
                      <w:lang w:val="en-US"/>
                    </w:rPr>
                    <w:t>20</w:t>
                  </w:r>
                </w:p>
              </w:tc>
              <w:tc>
                <w:tcPr>
                  <w:tcW w:w="1871" w:type="dxa"/>
                </w:tcPr>
                <w:p w14:paraId="0FA97965" w14:textId="72600FB3" w:rsidR="00450748" w:rsidRPr="00F159AF" w:rsidRDefault="00E83E98" w:rsidP="00060B7F">
                  <w:pPr>
                    <w:framePr w:hSpace="180" w:wrap="around" w:vAnchor="text" w:hAnchor="text" w:y="1"/>
                    <w:spacing w:after="0"/>
                    <w:ind w:left="0"/>
                    <w:suppressOverlap/>
                    <w:jc w:val="left"/>
                    <w:rPr>
                      <w:lang w:val="en-US"/>
                    </w:rPr>
                  </w:pPr>
                  <w:r w:rsidRPr="00F159AF">
                    <w:rPr>
                      <w:lang w:val="en-US"/>
                    </w:rPr>
                    <w:t>20</w:t>
                  </w:r>
                  <w:r w:rsidR="00450748" w:rsidRPr="00F159AF">
                    <w:rPr>
                      <w:lang w:val="en-US"/>
                    </w:rPr>
                    <w:t xml:space="preserve"> x 100 = </w:t>
                  </w:r>
                  <w:r w:rsidRPr="00F159AF">
                    <w:rPr>
                      <w:lang w:val="en-US"/>
                    </w:rPr>
                    <w:t>2,000</w:t>
                  </w:r>
                </w:p>
              </w:tc>
              <w:tc>
                <w:tcPr>
                  <w:tcW w:w="1417" w:type="dxa"/>
                  <w:vAlign w:val="bottom"/>
                </w:tcPr>
                <w:p w14:paraId="73A2CE16" w14:textId="219FBA22" w:rsidR="00450748" w:rsidRPr="00F159AF" w:rsidRDefault="00450748" w:rsidP="00060B7F">
                  <w:pPr>
                    <w:framePr w:hSpace="180" w:wrap="around" w:vAnchor="text" w:hAnchor="text" w:y="1"/>
                    <w:spacing w:after="0"/>
                    <w:ind w:left="0"/>
                    <w:suppressOverlap/>
                    <w:jc w:val="left"/>
                    <w:rPr>
                      <w:lang w:val="en-US"/>
                    </w:rPr>
                  </w:pPr>
                  <w:r w:rsidRPr="00F159AF">
                    <w:rPr>
                      <w:color w:val="000000"/>
                    </w:rPr>
                    <w:t>2,020.15</w:t>
                  </w:r>
                </w:p>
              </w:tc>
            </w:tr>
            <w:tr w:rsidR="00450748" w:rsidRPr="00F159AF" w14:paraId="419C089E" w14:textId="77777777" w:rsidTr="00AB1235">
              <w:tc>
                <w:tcPr>
                  <w:tcW w:w="395" w:type="dxa"/>
                </w:tcPr>
                <w:p w14:paraId="2CFA70FE" w14:textId="48C0A5A6" w:rsidR="00450748" w:rsidRPr="00F159AF" w:rsidRDefault="00450748" w:rsidP="00060B7F">
                  <w:pPr>
                    <w:framePr w:hSpace="180" w:wrap="around" w:vAnchor="text" w:hAnchor="text" w:y="1"/>
                    <w:spacing w:after="0"/>
                    <w:ind w:left="0"/>
                    <w:suppressOverlap/>
                    <w:jc w:val="left"/>
                    <w:rPr>
                      <w:lang w:val="en-US"/>
                    </w:rPr>
                  </w:pPr>
                  <w:r w:rsidRPr="00F159AF">
                    <w:rPr>
                      <w:lang w:val="en-US"/>
                    </w:rPr>
                    <w:t>12</w:t>
                  </w:r>
                </w:p>
              </w:tc>
              <w:tc>
                <w:tcPr>
                  <w:tcW w:w="1191" w:type="dxa"/>
                </w:tcPr>
                <w:p w14:paraId="4F0BBBF3" w14:textId="5B9189CF" w:rsidR="00450748" w:rsidRPr="00F159AF" w:rsidRDefault="00E83E98" w:rsidP="00060B7F">
                  <w:pPr>
                    <w:framePr w:hSpace="180" w:wrap="around" w:vAnchor="text" w:hAnchor="text" w:y="1"/>
                    <w:spacing w:after="0"/>
                    <w:ind w:left="0"/>
                    <w:suppressOverlap/>
                    <w:jc w:val="left"/>
                    <w:rPr>
                      <w:lang w:val="en-US"/>
                    </w:rPr>
                  </w:pPr>
                  <w:r w:rsidRPr="00F159AF">
                    <w:rPr>
                      <w:lang w:val="en-US"/>
                    </w:rPr>
                    <w:t>3</w:t>
                  </w:r>
                  <w:r w:rsidR="00450748" w:rsidRPr="00F159AF">
                    <w:rPr>
                      <w:lang w:val="en-US"/>
                    </w:rPr>
                    <w:t xml:space="preserve"> x 10</w:t>
                  </w:r>
                  <w:r w:rsidRPr="00F159AF">
                    <w:rPr>
                      <w:vertAlign w:val="superscript"/>
                      <w:lang w:val="en-US"/>
                    </w:rPr>
                    <w:t>1</w:t>
                  </w:r>
                  <w:r w:rsidR="00450748" w:rsidRPr="00F159AF">
                    <w:rPr>
                      <w:lang w:val="en-US"/>
                    </w:rPr>
                    <w:t xml:space="preserve"> = </w:t>
                  </w:r>
                  <w:r w:rsidRPr="00F159AF">
                    <w:rPr>
                      <w:lang w:val="en-US"/>
                    </w:rPr>
                    <w:t>30</w:t>
                  </w:r>
                </w:p>
              </w:tc>
              <w:tc>
                <w:tcPr>
                  <w:tcW w:w="1871" w:type="dxa"/>
                </w:tcPr>
                <w:p w14:paraId="1036366B" w14:textId="1030901E" w:rsidR="00450748" w:rsidRPr="00F159AF" w:rsidRDefault="00E83E98" w:rsidP="00060B7F">
                  <w:pPr>
                    <w:framePr w:hSpace="180" w:wrap="around" w:vAnchor="text" w:hAnchor="text" w:y="1"/>
                    <w:spacing w:after="0"/>
                    <w:ind w:left="0"/>
                    <w:suppressOverlap/>
                    <w:jc w:val="left"/>
                    <w:rPr>
                      <w:lang w:val="en-US"/>
                    </w:rPr>
                  </w:pPr>
                  <w:r w:rsidRPr="00F159AF">
                    <w:rPr>
                      <w:lang w:val="en-US"/>
                    </w:rPr>
                    <w:t>30</w:t>
                  </w:r>
                  <w:r w:rsidR="00450748" w:rsidRPr="00F159AF">
                    <w:rPr>
                      <w:lang w:val="en-US"/>
                    </w:rPr>
                    <w:t xml:space="preserve"> x 100 = </w:t>
                  </w:r>
                  <w:r w:rsidRPr="00F159AF">
                    <w:rPr>
                      <w:lang w:val="en-US"/>
                    </w:rPr>
                    <w:t>3,000</w:t>
                  </w:r>
                </w:p>
              </w:tc>
              <w:tc>
                <w:tcPr>
                  <w:tcW w:w="1417" w:type="dxa"/>
                  <w:vAlign w:val="bottom"/>
                </w:tcPr>
                <w:p w14:paraId="0AD251E2" w14:textId="23929090" w:rsidR="00450748" w:rsidRPr="00F159AF" w:rsidRDefault="00450748" w:rsidP="00060B7F">
                  <w:pPr>
                    <w:framePr w:hSpace="180" w:wrap="around" w:vAnchor="text" w:hAnchor="text" w:y="1"/>
                    <w:spacing w:after="0"/>
                    <w:ind w:left="0"/>
                    <w:suppressOverlap/>
                    <w:jc w:val="left"/>
                    <w:rPr>
                      <w:lang w:val="en-US"/>
                    </w:rPr>
                  </w:pPr>
                  <w:r w:rsidRPr="00F159AF">
                    <w:rPr>
                      <w:color w:val="000000"/>
                    </w:rPr>
                    <w:t>3,030.23</w:t>
                  </w:r>
                </w:p>
              </w:tc>
            </w:tr>
            <w:tr w:rsidR="00450748" w:rsidRPr="00F159AF" w14:paraId="0FC2BDF3" w14:textId="77777777" w:rsidTr="00AB1235">
              <w:tc>
                <w:tcPr>
                  <w:tcW w:w="395" w:type="dxa"/>
                </w:tcPr>
                <w:p w14:paraId="14581C27" w14:textId="3897688C" w:rsidR="00450748" w:rsidRPr="00F159AF" w:rsidRDefault="00450748" w:rsidP="00060B7F">
                  <w:pPr>
                    <w:framePr w:hSpace="180" w:wrap="around" w:vAnchor="text" w:hAnchor="text" w:y="1"/>
                    <w:spacing w:after="0"/>
                    <w:ind w:left="0"/>
                    <w:suppressOverlap/>
                    <w:jc w:val="left"/>
                    <w:rPr>
                      <w:lang w:val="en-US"/>
                    </w:rPr>
                  </w:pPr>
                  <w:r w:rsidRPr="00F159AF">
                    <w:rPr>
                      <w:lang w:val="en-US"/>
                    </w:rPr>
                    <w:t>13</w:t>
                  </w:r>
                </w:p>
              </w:tc>
              <w:tc>
                <w:tcPr>
                  <w:tcW w:w="1191" w:type="dxa"/>
                </w:tcPr>
                <w:p w14:paraId="1CEDABA4" w14:textId="039EDA95" w:rsidR="00450748" w:rsidRPr="00F159AF" w:rsidRDefault="00E83E98" w:rsidP="00060B7F">
                  <w:pPr>
                    <w:framePr w:hSpace="180" w:wrap="around" w:vAnchor="text" w:hAnchor="text" w:y="1"/>
                    <w:spacing w:after="0"/>
                    <w:ind w:left="0"/>
                    <w:suppressOverlap/>
                    <w:jc w:val="left"/>
                    <w:rPr>
                      <w:lang w:val="en-US"/>
                    </w:rPr>
                  </w:pPr>
                  <w:r w:rsidRPr="00F159AF">
                    <w:rPr>
                      <w:lang w:val="en-US"/>
                    </w:rPr>
                    <w:t>4</w:t>
                  </w:r>
                  <w:r w:rsidR="00450748" w:rsidRPr="00F159AF">
                    <w:rPr>
                      <w:lang w:val="en-US"/>
                    </w:rPr>
                    <w:t xml:space="preserve"> x 10</w:t>
                  </w:r>
                  <w:r w:rsidRPr="00F159AF">
                    <w:rPr>
                      <w:vertAlign w:val="superscript"/>
                      <w:lang w:val="en-US"/>
                    </w:rPr>
                    <w:t>1</w:t>
                  </w:r>
                  <w:r w:rsidR="00450748" w:rsidRPr="00F159AF">
                    <w:rPr>
                      <w:lang w:val="en-US"/>
                    </w:rPr>
                    <w:t xml:space="preserve"> = </w:t>
                  </w:r>
                  <w:r w:rsidRPr="00F159AF">
                    <w:rPr>
                      <w:lang w:val="en-US"/>
                    </w:rPr>
                    <w:t>40</w:t>
                  </w:r>
                </w:p>
              </w:tc>
              <w:tc>
                <w:tcPr>
                  <w:tcW w:w="1871" w:type="dxa"/>
                </w:tcPr>
                <w:p w14:paraId="64DE8586" w14:textId="00B9E4D2" w:rsidR="00450748" w:rsidRPr="00F159AF" w:rsidRDefault="00E83E98" w:rsidP="00060B7F">
                  <w:pPr>
                    <w:framePr w:hSpace="180" w:wrap="around" w:vAnchor="text" w:hAnchor="text" w:y="1"/>
                    <w:spacing w:after="0"/>
                    <w:ind w:left="0"/>
                    <w:suppressOverlap/>
                    <w:jc w:val="left"/>
                    <w:rPr>
                      <w:lang w:val="en-US"/>
                    </w:rPr>
                  </w:pPr>
                  <w:r w:rsidRPr="00F159AF">
                    <w:rPr>
                      <w:lang w:val="en-US"/>
                    </w:rPr>
                    <w:t>40</w:t>
                  </w:r>
                  <w:r w:rsidR="00450748" w:rsidRPr="00F159AF">
                    <w:rPr>
                      <w:lang w:val="en-US"/>
                    </w:rPr>
                    <w:t xml:space="preserve"> x 100 = </w:t>
                  </w:r>
                  <w:r w:rsidRPr="00F159AF">
                    <w:rPr>
                      <w:lang w:val="en-US"/>
                    </w:rPr>
                    <w:t>4,000</w:t>
                  </w:r>
                </w:p>
              </w:tc>
              <w:tc>
                <w:tcPr>
                  <w:tcW w:w="1417" w:type="dxa"/>
                  <w:vAlign w:val="bottom"/>
                </w:tcPr>
                <w:p w14:paraId="47B54271" w14:textId="3732F2BF" w:rsidR="00450748" w:rsidRPr="00F159AF" w:rsidRDefault="00450748" w:rsidP="00060B7F">
                  <w:pPr>
                    <w:framePr w:hSpace="180" w:wrap="around" w:vAnchor="text" w:hAnchor="text" w:y="1"/>
                    <w:spacing w:after="0"/>
                    <w:ind w:left="0"/>
                    <w:suppressOverlap/>
                    <w:jc w:val="left"/>
                    <w:rPr>
                      <w:lang w:val="en-US"/>
                    </w:rPr>
                  </w:pPr>
                  <w:r w:rsidRPr="00F159AF">
                    <w:rPr>
                      <w:color w:val="000000"/>
                    </w:rPr>
                    <w:t>4,040.31</w:t>
                  </w:r>
                </w:p>
              </w:tc>
            </w:tr>
            <w:tr w:rsidR="00450748" w:rsidRPr="00F159AF" w14:paraId="3B071DBB" w14:textId="77777777" w:rsidTr="00AB1235">
              <w:tc>
                <w:tcPr>
                  <w:tcW w:w="395" w:type="dxa"/>
                </w:tcPr>
                <w:p w14:paraId="466E137D" w14:textId="295B8611" w:rsidR="00450748" w:rsidRPr="00F159AF" w:rsidRDefault="00450748" w:rsidP="00060B7F">
                  <w:pPr>
                    <w:framePr w:hSpace="180" w:wrap="around" w:vAnchor="text" w:hAnchor="text" w:y="1"/>
                    <w:spacing w:after="0"/>
                    <w:ind w:left="0"/>
                    <w:suppressOverlap/>
                    <w:jc w:val="left"/>
                    <w:rPr>
                      <w:lang w:val="en-US"/>
                    </w:rPr>
                  </w:pPr>
                  <w:r w:rsidRPr="00F159AF">
                    <w:rPr>
                      <w:lang w:val="en-US"/>
                    </w:rPr>
                    <w:t>14</w:t>
                  </w:r>
                </w:p>
              </w:tc>
              <w:tc>
                <w:tcPr>
                  <w:tcW w:w="1191" w:type="dxa"/>
                </w:tcPr>
                <w:p w14:paraId="6401AAD5" w14:textId="0B596238" w:rsidR="00450748" w:rsidRPr="00F159AF" w:rsidRDefault="00E83E98" w:rsidP="00060B7F">
                  <w:pPr>
                    <w:framePr w:hSpace="180" w:wrap="around" w:vAnchor="text" w:hAnchor="text" w:y="1"/>
                    <w:spacing w:after="0"/>
                    <w:ind w:left="0"/>
                    <w:suppressOverlap/>
                    <w:jc w:val="left"/>
                    <w:rPr>
                      <w:lang w:val="en-US"/>
                    </w:rPr>
                  </w:pPr>
                  <w:r w:rsidRPr="00F159AF">
                    <w:rPr>
                      <w:lang w:val="en-US"/>
                    </w:rPr>
                    <w:t>5</w:t>
                  </w:r>
                  <w:r w:rsidR="00450748" w:rsidRPr="00F159AF">
                    <w:rPr>
                      <w:lang w:val="en-US"/>
                    </w:rPr>
                    <w:t xml:space="preserve"> x 10</w:t>
                  </w:r>
                  <w:r w:rsidRPr="00F159AF">
                    <w:rPr>
                      <w:vertAlign w:val="superscript"/>
                      <w:lang w:val="en-US"/>
                    </w:rPr>
                    <w:t>1</w:t>
                  </w:r>
                  <w:r w:rsidR="00450748" w:rsidRPr="00F159AF">
                    <w:rPr>
                      <w:lang w:val="en-US"/>
                    </w:rPr>
                    <w:t xml:space="preserve"> = </w:t>
                  </w:r>
                  <w:r w:rsidRPr="00F159AF">
                    <w:rPr>
                      <w:lang w:val="en-US"/>
                    </w:rPr>
                    <w:t>50</w:t>
                  </w:r>
                </w:p>
              </w:tc>
              <w:tc>
                <w:tcPr>
                  <w:tcW w:w="1871" w:type="dxa"/>
                </w:tcPr>
                <w:p w14:paraId="2F039E99" w14:textId="002A25E2" w:rsidR="00450748" w:rsidRPr="00F159AF" w:rsidRDefault="00E83E98" w:rsidP="00060B7F">
                  <w:pPr>
                    <w:framePr w:hSpace="180" w:wrap="around" w:vAnchor="text" w:hAnchor="text" w:y="1"/>
                    <w:spacing w:after="0"/>
                    <w:ind w:left="0"/>
                    <w:suppressOverlap/>
                    <w:jc w:val="left"/>
                    <w:rPr>
                      <w:lang w:val="en-US"/>
                    </w:rPr>
                  </w:pPr>
                  <w:r w:rsidRPr="00F159AF">
                    <w:rPr>
                      <w:lang w:val="en-US"/>
                    </w:rPr>
                    <w:t>50</w:t>
                  </w:r>
                  <w:r w:rsidR="00450748" w:rsidRPr="00F159AF">
                    <w:rPr>
                      <w:lang w:val="en-US"/>
                    </w:rPr>
                    <w:t xml:space="preserve"> x 100 = </w:t>
                  </w:r>
                  <w:r w:rsidRPr="00F159AF">
                    <w:rPr>
                      <w:lang w:val="en-US"/>
                    </w:rPr>
                    <w:t>5,000</w:t>
                  </w:r>
                </w:p>
              </w:tc>
              <w:tc>
                <w:tcPr>
                  <w:tcW w:w="1417" w:type="dxa"/>
                  <w:vAlign w:val="bottom"/>
                </w:tcPr>
                <w:p w14:paraId="38E818AB" w14:textId="7EBCBAE9" w:rsidR="00450748" w:rsidRPr="00F159AF" w:rsidRDefault="00450748" w:rsidP="00060B7F">
                  <w:pPr>
                    <w:framePr w:hSpace="180" w:wrap="around" w:vAnchor="text" w:hAnchor="text" w:y="1"/>
                    <w:spacing w:after="0"/>
                    <w:ind w:left="0"/>
                    <w:suppressOverlap/>
                    <w:jc w:val="left"/>
                    <w:rPr>
                      <w:lang w:val="en-US"/>
                    </w:rPr>
                  </w:pPr>
                  <w:r w:rsidRPr="00F159AF">
                    <w:rPr>
                      <w:color w:val="000000"/>
                    </w:rPr>
                    <w:t>5,050.39</w:t>
                  </w:r>
                </w:p>
              </w:tc>
            </w:tr>
            <w:tr w:rsidR="00450748" w:rsidRPr="00F159AF" w14:paraId="62DDC051" w14:textId="77777777" w:rsidTr="00AB1235">
              <w:tc>
                <w:tcPr>
                  <w:tcW w:w="395" w:type="dxa"/>
                </w:tcPr>
                <w:p w14:paraId="2E553830" w14:textId="155526C3" w:rsidR="00450748" w:rsidRPr="00F159AF" w:rsidRDefault="00450748" w:rsidP="00060B7F">
                  <w:pPr>
                    <w:framePr w:hSpace="180" w:wrap="around" w:vAnchor="text" w:hAnchor="text" w:y="1"/>
                    <w:spacing w:after="0"/>
                    <w:ind w:left="0"/>
                    <w:suppressOverlap/>
                    <w:jc w:val="left"/>
                    <w:rPr>
                      <w:lang w:val="en-US"/>
                    </w:rPr>
                  </w:pPr>
                  <w:r w:rsidRPr="00F159AF">
                    <w:rPr>
                      <w:lang w:val="en-US"/>
                    </w:rPr>
                    <w:t>15</w:t>
                  </w:r>
                </w:p>
              </w:tc>
              <w:tc>
                <w:tcPr>
                  <w:tcW w:w="1191" w:type="dxa"/>
                </w:tcPr>
                <w:p w14:paraId="7E312D3D" w14:textId="46325DE9" w:rsidR="00450748" w:rsidRPr="00F159AF" w:rsidRDefault="00E83E98" w:rsidP="00060B7F">
                  <w:pPr>
                    <w:framePr w:hSpace="180" w:wrap="around" w:vAnchor="text" w:hAnchor="text" w:y="1"/>
                    <w:spacing w:after="0"/>
                    <w:ind w:left="0"/>
                    <w:suppressOverlap/>
                    <w:jc w:val="left"/>
                    <w:rPr>
                      <w:lang w:val="en-US"/>
                    </w:rPr>
                  </w:pPr>
                  <w:r w:rsidRPr="00F159AF">
                    <w:rPr>
                      <w:lang w:val="en-US"/>
                    </w:rPr>
                    <w:t>6</w:t>
                  </w:r>
                  <w:r w:rsidR="00450748" w:rsidRPr="00F159AF">
                    <w:rPr>
                      <w:lang w:val="en-US"/>
                    </w:rPr>
                    <w:t xml:space="preserve"> x 10</w:t>
                  </w:r>
                  <w:r w:rsidRPr="00F159AF">
                    <w:rPr>
                      <w:vertAlign w:val="superscript"/>
                      <w:lang w:val="en-US"/>
                    </w:rPr>
                    <w:t>1</w:t>
                  </w:r>
                  <w:r w:rsidR="00450748" w:rsidRPr="00F159AF">
                    <w:rPr>
                      <w:lang w:val="en-US"/>
                    </w:rPr>
                    <w:t xml:space="preserve"> = </w:t>
                  </w:r>
                  <w:r w:rsidRPr="00F159AF">
                    <w:rPr>
                      <w:lang w:val="en-US"/>
                    </w:rPr>
                    <w:t>60</w:t>
                  </w:r>
                </w:p>
              </w:tc>
              <w:tc>
                <w:tcPr>
                  <w:tcW w:w="1871" w:type="dxa"/>
                </w:tcPr>
                <w:p w14:paraId="3FA16F47" w14:textId="37A044D3" w:rsidR="00450748" w:rsidRPr="00F159AF" w:rsidRDefault="00E83E98" w:rsidP="00060B7F">
                  <w:pPr>
                    <w:framePr w:hSpace="180" w:wrap="around" w:vAnchor="text" w:hAnchor="text" w:y="1"/>
                    <w:spacing w:after="0"/>
                    <w:ind w:left="0"/>
                    <w:suppressOverlap/>
                    <w:jc w:val="left"/>
                    <w:rPr>
                      <w:lang w:val="en-US"/>
                    </w:rPr>
                  </w:pPr>
                  <w:r w:rsidRPr="00F159AF">
                    <w:rPr>
                      <w:lang w:val="en-US"/>
                    </w:rPr>
                    <w:t>60</w:t>
                  </w:r>
                  <w:r w:rsidR="00450748" w:rsidRPr="00F159AF">
                    <w:rPr>
                      <w:lang w:val="en-US"/>
                    </w:rPr>
                    <w:t xml:space="preserve"> x 100 = </w:t>
                  </w:r>
                  <w:r w:rsidRPr="00F159AF">
                    <w:rPr>
                      <w:lang w:val="en-US"/>
                    </w:rPr>
                    <w:t>6,000</w:t>
                  </w:r>
                </w:p>
              </w:tc>
              <w:tc>
                <w:tcPr>
                  <w:tcW w:w="1417" w:type="dxa"/>
                  <w:vAlign w:val="bottom"/>
                </w:tcPr>
                <w:p w14:paraId="2F36C2D9" w14:textId="4F4E991F" w:rsidR="00450748" w:rsidRPr="00F159AF" w:rsidRDefault="00450748" w:rsidP="00060B7F">
                  <w:pPr>
                    <w:framePr w:hSpace="180" w:wrap="around" w:vAnchor="text" w:hAnchor="text" w:y="1"/>
                    <w:spacing w:after="0"/>
                    <w:ind w:left="0"/>
                    <w:suppressOverlap/>
                    <w:jc w:val="left"/>
                    <w:rPr>
                      <w:lang w:val="en-US"/>
                    </w:rPr>
                  </w:pPr>
                  <w:r w:rsidRPr="00F159AF">
                    <w:rPr>
                      <w:color w:val="000000"/>
                    </w:rPr>
                    <w:t>6,060.46</w:t>
                  </w:r>
                </w:p>
              </w:tc>
            </w:tr>
            <w:tr w:rsidR="00450748" w:rsidRPr="00F159AF" w14:paraId="1BA725E8" w14:textId="77777777" w:rsidTr="00AB1235">
              <w:tc>
                <w:tcPr>
                  <w:tcW w:w="395" w:type="dxa"/>
                </w:tcPr>
                <w:p w14:paraId="0E09A411" w14:textId="67FC261A" w:rsidR="00450748" w:rsidRPr="00F159AF" w:rsidRDefault="00450748" w:rsidP="00060B7F">
                  <w:pPr>
                    <w:framePr w:hSpace="180" w:wrap="around" w:vAnchor="text" w:hAnchor="text" w:y="1"/>
                    <w:spacing w:after="0"/>
                    <w:ind w:left="0"/>
                    <w:suppressOverlap/>
                    <w:jc w:val="left"/>
                    <w:rPr>
                      <w:lang w:val="en-US"/>
                    </w:rPr>
                  </w:pPr>
                  <w:r w:rsidRPr="00F159AF">
                    <w:rPr>
                      <w:lang w:val="en-US"/>
                    </w:rPr>
                    <w:t>16</w:t>
                  </w:r>
                </w:p>
              </w:tc>
              <w:tc>
                <w:tcPr>
                  <w:tcW w:w="1191" w:type="dxa"/>
                </w:tcPr>
                <w:p w14:paraId="311191F7" w14:textId="14ABDBFF" w:rsidR="00450748" w:rsidRPr="00F159AF" w:rsidRDefault="00E83E98" w:rsidP="00060B7F">
                  <w:pPr>
                    <w:framePr w:hSpace="180" w:wrap="around" w:vAnchor="text" w:hAnchor="text" w:y="1"/>
                    <w:spacing w:after="0"/>
                    <w:ind w:left="0"/>
                    <w:suppressOverlap/>
                    <w:jc w:val="left"/>
                    <w:rPr>
                      <w:lang w:val="en-US"/>
                    </w:rPr>
                  </w:pPr>
                  <w:r w:rsidRPr="00F159AF">
                    <w:rPr>
                      <w:lang w:val="en-US"/>
                    </w:rPr>
                    <w:t>7</w:t>
                  </w:r>
                  <w:r w:rsidR="00450748" w:rsidRPr="00F159AF">
                    <w:rPr>
                      <w:lang w:val="en-US"/>
                    </w:rPr>
                    <w:t xml:space="preserve"> x 10</w:t>
                  </w:r>
                  <w:r w:rsidRPr="00F159AF">
                    <w:rPr>
                      <w:vertAlign w:val="superscript"/>
                      <w:lang w:val="en-US"/>
                    </w:rPr>
                    <w:t>1</w:t>
                  </w:r>
                  <w:r w:rsidR="00450748" w:rsidRPr="00F159AF">
                    <w:rPr>
                      <w:lang w:val="en-US"/>
                    </w:rPr>
                    <w:t xml:space="preserve"> = </w:t>
                  </w:r>
                  <w:r w:rsidRPr="00F159AF">
                    <w:rPr>
                      <w:lang w:val="en-US"/>
                    </w:rPr>
                    <w:t>70</w:t>
                  </w:r>
                </w:p>
              </w:tc>
              <w:tc>
                <w:tcPr>
                  <w:tcW w:w="1871" w:type="dxa"/>
                </w:tcPr>
                <w:p w14:paraId="0A1975BE" w14:textId="5EAD5E9C" w:rsidR="00450748" w:rsidRPr="00F159AF" w:rsidRDefault="00E83E98" w:rsidP="00060B7F">
                  <w:pPr>
                    <w:framePr w:hSpace="180" w:wrap="around" w:vAnchor="text" w:hAnchor="text" w:y="1"/>
                    <w:spacing w:after="0"/>
                    <w:ind w:left="0"/>
                    <w:suppressOverlap/>
                    <w:jc w:val="left"/>
                    <w:rPr>
                      <w:lang w:val="en-US"/>
                    </w:rPr>
                  </w:pPr>
                  <w:r w:rsidRPr="00F159AF">
                    <w:rPr>
                      <w:lang w:val="en-US"/>
                    </w:rPr>
                    <w:t>70</w:t>
                  </w:r>
                  <w:r w:rsidR="00450748" w:rsidRPr="00F159AF">
                    <w:rPr>
                      <w:lang w:val="en-US"/>
                    </w:rPr>
                    <w:t xml:space="preserve"> x 100 = </w:t>
                  </w:r>
                  <w:r w:rsidRPr="00F159AF">
                    <w:rPr>
                      <w:lang w:val="en-US"/>
                    </w:rPr>
                    <w:t>7,000</w:t>
                  </w:r>
                </w:p>
              </w:tc>
              <w:tc>
                <w:tcPr>
                  <w:tcW w:w="1417" w:type="dxa"/>
                  <w:vAlign w:val="bottom"/>
                </w:tcPr>
                <w:p w14:paraId="0DC6B8AB" w14:textId="227B1C5F" w:rsidR="00450748" w:rsidRPr="00F159AF" w:rsidRDefault="00450748" w:rsidP="00060B7F">
                  <w:pPr>
                    <w:framePr w:hSpace="180" w:wrap="around" w:vAnchor="text" w:hAnchor="text" w:y="1"/>
                    <w:spacing w:after="0"/>
                    <w:ind w:left="0"/>
                    <w:suppressOverlap/>
                    <w:jc w:val="left"/>
                    <w:rPr>
                      <w:lang w:val="en-US"/>
                    </w:rPr>
                  </w:pPr>
                  <w:r w:rsidRPr="00F159AF">
                    <w:rPr>
                      <w:color w:val="000000"/>
                    </w:rPr>
                    <w:t>7,070.54</w:t>
                  </w:r>
                </w:p>
              </w:tc>
            </w:tr>
            <w:tr w:rsidR="00450748" w:rsidRPr="00F159AF" w14:paraId="0AEA18D6" w14:textId="77777777" w:rsidTr="00AB1235">
              <w:tc>
                <w:tcPr>
                  <w:tcW w:w="395" w:type="dxa"/>
                </w:tcPr>
                <w:p w14:paraId="3FF04D95" w14:textId="0D94D9FB" w:rsidR="00450748" w:rsidRPr="00F159AF" w:rsidRDefault="00450748" w:rsidP="00060B7F">
                  <w:pPr>
                    <w:framePr w:hSpace="180" w:wrap="around" w:vAnchor="text" w:hAnchor="text" w:y="1"/>
                    <w:spacing w:after="0"/>
                    <w:ind w:left="0"/>
                    <w:suppressOverlap/>
                    <w:jc w:val="left"/>
                    <w:rPr>
                      <w:lang w:val="en-US"/>
                    </w:rPr>
                  </w:pPr>
                  <w:r w:rsidRPr="00F159AF">
                    <w:rPr>
                      <w:lang w:val="en-US"/>
                    </w:rPr>
                    <w:t>17</w:t>
                  </w:r>
                </w:p>
              </w:tc>
              <w:tc>
                <w:tcPr>
                  <w:tcW w:w="1191" w:type="dxa"/>
                </w:tcPr>
                <w:p w14:paraId="3ECB0E2A" w14:textId="00BD9DE6" w:rsidR="00450748" w:rsidRPr="00F159AF" w:rsidRDefault="00E83E98" w:rsidP="00060B7F">
                  <w:pPr>
                    <w:framePr w:hSpace="180" w:wrap="around" w:vAnchor="text" w:hAnchor="text" w:y="1"/>
                    <w:spacing w:after="0"/>
                    <w:ind w:left="0"/>
                    <w:suppressOverlap/>
                    <w:jc w:val="left"/>
                    <w:rPr>
                      <w:lang w:val="en-US"/>
                    </w:rPr>
                  </w:pPr>
                  <w:r w:rsidRPr="00F159AF">
                    <w:rPr>
                      <w:lang w:val="en-US"/>
                    </w:rPr>
                    <w:t>8</w:t>
                  </w:r>
                  <w:r w:rsidR="00450748" w:rsidRPr="00F159AF">
                    <w:rPr>
                      <w:lang w:val="en-US"/>
                    </w:rPr>
                    <w:t xml:space="preserve"> x 10</w:t>
                  </w:r>
                  <w:r w:rsidRPr="00F159AF">
                    <w:rPr>
                      <w:vertAlign w:val="superscript"/>
                      <w:lang w:val="en-US"/>
                    </w:rPr>
                    <w:t>1</w:t>
                  </w:r>
                  <w:r w:rsidR="00450748" w:rsidRPr="00F159AF">
                    <w:rPr>
                      <w:lang w:val="en-US"/>
                    </w:rPr>
                    <w:t xml:space="preserve"> = </w:t>
                  </w:r>
                  <w:r w:rsidRPr="00F159AF">
                    <w:rPr>
                      <w:lang w:val="en-US"/>
                    </w:rPr>
                    <w:t>80</w:t>
                  </w:r>
                </w:p>
              </w:tc>
              <w:tc>
                <w:tcPr>
                  <w:tcW w:w="1871" w:type="dxa"/>
                </w:tcPr>
                <w:p w14:paraId="0EEB2D51" w14:textId="293163F5" w:rsidR="00450748" w:rsidRPr="00F159AF" w:rsidRDefault="00E83E98" w:rsidP="00060B7F">
                  <w:pPr>
                    <w:framePr w:hSpace="180" w:wrap="around" w:vAnchor="text" w:hAnchor="text" w:y="1"/>
                    <w:spacing w:after="0"/>
                    <w:ind w:left="0"/>
                    <w:suppressOverlap/>
                    <w:jc w:val="left"/>
                    <w:rPr>
                      <w:lang w:val="en-US"/>
                    </w:rPr>
                  </w:pPr>
                  <w:r w:rsidRPr="00F159AF">
                    <w:rPr>
                      <w:lang w:val="en-US"/>
                    </w:rPr>
                    <w:t>80</w:t>
                  </w:r>
                  <w:r w:rsidR="00450748" w:rsidRPr="00F159AF">
                    <w:rPr>
                      <w:lang w:val="en-US"/>
                    </w:rPr>
                    <w:t xml:space="preserve"> x 100 =</w:t>
                  </w:r>
                  <w:r w:rsidRPr="00F159AF">
                    <w:rPr>
                      <w:lang w:val="en-US"/>
                    </w:rPr>
                    <w:t xml:space="preserve"> 8,000</w:t>
                  </w:r>
                </w:p>
              </w:tc>
              <w:tc>
                <w:tcPr>
                  <w:tcW w:w="1417" w:type="dxa"/>
                  <w:vAlign w:val="bottom"/>
                </w:tcPr>
                <w:p w14:paraId="6F362303" w14:textId="6C943A7E" w:rsidR="00450748" w:rsidRPr="00F159AF" w:rsidRDefault="00450748" w:rsidP="00060B7F">
                  <w:pPr>
                    <w:framePr w:hSpace="180" w:wrap="around" w:vAnchor="text" w:hAnchor="text" w:y="1"/>
                    <w:spacing w:after="0"/>
                    <w:ind w:left="0"/>
                    <w:suppressOverlap/>
                    <w:jc w:val="left"/>
                    <w:rPr>
                      <w:lang w:val="en-US"/>
                    </w:rPr>
                  </w:pPr>
                  <w:r w:rsidRPr="00F159AF">
                    <w:rPr>
                      <w:color w:val="000000"/>
                    </w:rPr>
                    <w:t>8,080.62</w:t>
                  </w:r>
                </w:p>
              </w:tc>
            </w:tr>
            <w:tr w:rsidR="00450748" w:rsidRPr="00F159AF" w14:paraId="6E32433E" w14:textId="77777777" w:rsidTr="00AB1235">
              <w:tc>
                <w:tcPr>
                  <w:tcW w:w="395" w:type="dxa"/>
                </w:tcPr>
                <w:p w14:paraId="7B19F3A8" w14:textId="1FAA8A9C" w:rsidR="00450748" w:rsidRPr="00F159AF" w:rsidRDefault="00450748" w:rsidP="00060B7F">
                  <w:pPr>
                    <w:framePr w:hSpace="180" w:wrap="around" w:vAnchor="text" w:hAnchor="text" w:y="1"/>
                    <w:spacing w:after="0"/>
                    <w:ind w:left="0"/>
                    <w:suppressOverlap/>
                    <w:jc w:val="left"/>
                    <w:rPr>
                      <w:lang w:val="en-US"/>
                    </w:rPr>
                  </w:pPr>
                  <w:r w:rsidRPr="00F159AF">
                    <w:rPr>
                      <w:lang w:val="en-US"/>
                    </w:rPr>
                    <w:t>18</w:t>
                  </w:r>
                </w:p>
              </w:tc>
              <w:tc>
                <w:tcPr>
                  <w:tcW w:w="1191" w:type="dxa"/>
                </w:tcPr>
                <w:p w14:paraId="3F0FD77A" w14:textId="1E8A31E2" w:rsidR="00450748" w:rsidRPr="00F159AF" w:rsidRDefault="00E83E98" w:rsidP="00060B7F">
                  <w:pPr>
                    <w:framePr w:hSpace="180" w:wrap="around" w:vAnchor="text" w:hAnchor="text" w:y="1"/>
                    <w:spacing w:after="0"/>
                    <w:ind w:left="0"/>
                    <w:suppressOverlap/>
                    <w:jc w:val="left"/>
                    <w:rPr>
                      <w:lang w:val="en-US"/>
                    </w:rPr>
                  </w:pPr>
                  <w:r w:rsidRPr="00F159AF">
                    <w:rPr>
                      <w:lang w:val="en-US"/>
                    </w:rPr>
                    <w:t>9</w:t>
                  </w:r>
                  <w:r w:rsidR="00450748" w:rsidRPr="00F159AF">
                    <w:rPr>
                      <w:lang w:val="en-US"/>
                    </w:rPr>
                    <w:t xml:space="preserve"> x 10</w:t>
                  </w:r>
                  <w:r w:rsidRPr="00F159AF">
                    <w:rPr>
                      <w:vertAlign w:val="superscript"/>
                      <w:lang w:val="en-US"/>
                    </w:rPr>
                    <w:t>1</w:t>
                  </w:r>
                  <w:r w:rsidR="00450748" w:rsidRPr="00F159AF">
                    <w:rPr>
                      <w:lang w:val="en-US"/>
                    </w:rPr>
                    <w:t xml:space="preserve"> = </w:t>
                  </w:r>
                  <w:r w:rsidRPr="00F159AF">
                    <w:rPr>
                      <w:lang w:val="en-US"/>
                    </w:rPr>
                    <w:t>90</w:t>
                  </w:r>
                </w:p>
              </w:tc>
              <w:tc>
                <w:tcPr>
                  <w:tcW w:w="1871" w:type="dxa"/>
                </w:tcPr>
                <w:p w14:paraId="5DCA495F" w14:textId="292C6784" w:rsidR="00450748" w:rsidRPr="00F159AF" w:rsidRDefault="00E83E98" w:rsidP="00060B7F">
                  <w:pPr>
                    <w:framePr w:hSpace="180" w:wrap="around" w:vAnchor="text" w:hAnchor="text" w:y="1"/>
                    <w:spacing w:after="0"/>
                    <w:ind w:left="0"/>
                    <w:suppressOverlap/>
                    <w:jc w:val="left"/>
                    <w:rPr>
                      <w:lang w:val="en-US"/>
                    </w:rPr>
                  </w:pPr>
                  <w:r w:rsidRPr="00F159AF">
                    <w:rPr>
                      <w:lang w:val="en-US"/>
                    </w:rPr>
                    <w:t>90</w:t>
                  </w:r>
                  <w:r w:rsidR="00450748" w:rsidRPr="00F159AF">
                    <w:rPr>
                      <w:lang w:val="en-US"/>
                    </w:rPr>
                    <w:t xml:space="preserve"> x 100 = </w:t>
                  </w:r>
                  <w:r w:rsidRPr="00F159AF">
                    <w:rPr>
                      <w:lang w:val="en-US"/>
                    </w:rPr>
                    <w:t>9,000</w:t>
                  </w:r>
                </w:p>
              </w:tc>
              <w:tc>
                <w:tcPr>
                  <w:tcW w:w="1417" w:type="dxa"/>
                  <w:vAlign w:val="bottom"/>
                </w:tcPr>
                <w:p w14:paraId="346DAA7D" w14:textId="65238B79" w:rsidR="00450748" w:rsidRPr="00F159AF" w:rsidRDefault="00450748" w:rsidP="00060B7F">
                  <w:pPr>
                    <w:framePr w:hSpace="180" w:wrap="around" w:vAnchor="text" w:hAnchor="text" w:y="1"/>
                    <w:spacing w:after="0"/>
                    <w:ind w:left="0"/>
                    <w:suppressOverlap/>
                    <w:jc w:val="left"/>
                    <w:rPr>
                      <w:lang w:val="en-US"/>
                    </w:rPr>
                  </w:pPr>
                  <w:r w:rsidRPr="00F159AF">
                    <w:rPr>
                      <w:color w:val="000000"/>
                    </w:rPr>
                    <w:t>9,090.69</w:t>
                  </w:r>
                </w:p>
              </w:tc>
            </w:tr>
            <w:tr w:rsidR="00450748" w:rsidRPr="00F159AF" w14:paraId="00F64414" w14:textId="77777777" w:rsidTr="00AB1235">
              <w:tc>
                <w:tcPr>
                  <w:tcW w:w="395" w:type="dxa"/>
                </w:tcPr>
                <w:p w14:paraId="2ED39C86" w14:textId="18E004C4" w:rsidR="00450748" w:rsidRPr="00F159AF" w:rsidRDefault="00450748" w:rsidP="00060B7F">
                  <w:pPr>
                    <w:framePr w:hSpace="180" w:wrap="around" w:vAnchor="text" w:hAnchor="text" w:y="1"/>
                    <w:spacing w:after="0"/>
                    <w:ind w:left="0"/>
                    <w:suppressOverlap/>
                    <w:jc w:val="left"/>
                    <w:rPr>
                      <w:lang w:val="en-US"/>
                    </w:rPr>
                  </w:pPr>
                  <w:r w:rsidRPr="00F159AF">
                    <w:rPr>
                      <w:lang w:val="en-US"/>
                    </w:rPr>
                    <w:t>19</w:t>
                  </w:r>
                </w:p>
              </w:tc>
              <w:tc>
                <w:tcPr>
                  <w:tcW w:w="1191" w:type="dxa"/>
                </w:tcPr>
                <w:p w14:paraId="37AF00AD" w14:textId="3C5F4176" w:rsidR="00450748" w:rsidRPr="00F159AF" w:rsidRDefault="00450748" w:rsidP="00060B7F">
                  <w:pPr>
                    <w:framePr w:hSpace="180" w:wrap="around" w:vAnchor="text" w:hAnchor="text" w:y="1"/>
                    <w:spacing w:after="0"/>
                    <w:ind w:left="0"/>
                    <w:suppressOverlap/>
                    <w:jc w:val="left"/>
                    <w:rPr>
                      <w:lang w:val="en-US"/>
                    </w:rPr>
                  </w:pPr>
                  <w:r w:rsidRPr="00F159AF">
                    <w:rPr>
                      <w:lang w:val="en-US"/>
                    </w:rPr>
                    <w:t>1 x 10</w:t>
                  </w:r>
                  <w:r w:rsidR="00E83E98" w:rsidRPr="00F159AF">
                    <w:rPr>
                      <w:vertAlign w:val="superscript"/>
                      <w:lang w:val="en-US"/>
                    </w:rPr>
                    <w:t>2</w:t>
                  </w:r>
                  <w:r w:rsidRPr="00F159AF">
                    <w:rPr>
                      <w:lang w:val="en-US"/>
                    </w:rPr>
                    <w:t xml:space="preserve"> = </w:t>
                  </w:r>
                  <w:r w:rsidR="00E83E98" w:rsidRPr="00F159AF">
                    <w:rPr>
                      <w:lang w:val="en-US"/>
                    </w:rPr>
                    <w:t>100</w:t>
                  </w:r>
                </w:p>
              </w:tc>
              <w:tc>
                <w:tcPr>
                  <w:tcW w:w="1871" w:type="dxa"/>
                </w:tcPr>
                <w:p w14:paraId="4FB9BDC5" w14:textId="08F82AC9" w:rsidR="00450748" w:rsidRPr="00F159AF" w:rsidRDefault="00E83E98" w:rsidP="00060B7F">
                  <w:pPr>
                    <w:framePr w:hSpace="180" w:wrap="around" w:vAnchor="text" w:hAnchor="text" w:y="1"/>
                    <w:spacing w:after="0"/>
                    <w:ind w:left="0"/>
                    <w:suppressOverlap/>
                    <w:jc w:val="left"/>
                    <w:rPr>
                      <w:lang w:val="en-US"/>
                    </w:rPr>
                  </w:pPr>
                  <w:r w:rsidRPr="00F159AF">
                    <w:rPr>
                      <w:lang w:val="en-US"/>
                    </w:rPr>
                    <w:t>100</w:t>
                  </w:r>
                  <w:r w:rsidR="00450748" w:rsidRPr="00F159AF">
                    <w:rPr>
                      <w:lang w:val="en-US"/>
                    </w:rPr>
                    <w:t xml:space="preserve"> x 100 = </w:t>
                  </w:r>
                  <w:r w:rsidRPr="00F159AF">
                    <w:rPr>
                      <w:lang w:val="en-US"/>
                    </w:rPr>
                    <w:t>10,000</w:t>
                  </w:r>
                </w:p>
              </w:tc>
              <w:tc>
                <w:tcPr>
                  <w:tcW w:w="1417" w:type="dxa"/>
                  <w:vAlign w:val="bottom"/>
                </w:tcPr>
                <w:p w14:paraId="23B20F00" w14:textId="37E9A15B" w:rsidR="00450748" w:rsidRPr="00F159AF" w:rsidRDefault="00450748" w:rsidP="00060B7F">
                  <w:pPr>
                    <w:framePr w:hSpace="180" w:wrap="around" w:vAnchor="text" w:hAnchor="text" w:y="1"/>
                    <w:spacing w:after="0"/>
                    <w:ind w:left="0"/>
                    <w:suppressOverlap/>
                    <w:jc w:val="left"/>
                    <w:rPr>
                      <w:lang w:val="en-US"/>
                    </w:rPr>
                  </w:pPr>
                  <w:r w:rsidRPr="00F159AF">
                    <w:rPr>
                      <w:color w:val="000000"/>
                    </w:rPr>
                    <w:t>10,100.77</w:t>
                  </w:r>
                </w:p>
              </w:tc>
            </w:tr>
            <w:tr w:rsidR="00E83E98" w:rsidRPr="00F159AF" w14:paraId="3E80D95A" w14:textId="77777777" w:rsidTr="00AB1235">
              <w:tc>
                <w:tcPr>
                  <w:tcW w:w="395" w:type="dxa"/>
                </w:tcPr>
                <w:p w14:paraId="5016C9F4" w14:textId="77777777" w:rsidR="00E83E98" w:rsidRPr="00F159AF" w:rsidRDefault="00E83E98" w:rsidP="00060B7F">
                  <w:pPr>
                    <w:framePr w:hSpace="180" w:wrap="around" w:vAnchor="text" w:hAnchor="text" w:y="1"/>
                    <w:spacing w:after="0"/>
                    <w:ind w:left="0"/>
                    <w:suppressOverlap/>
                    <w:jc w:val="left"/>
                    <w:rPr>
                      <w:lang w:val="en-US"/>
                    </w:rPr>
                  </w:pPr>
                </w:p>
              </w:tc>
              <w:tc>
                <w:tcPr>
                  <w:tcW w:w="1191" w:type="dxa"/>
                </w:tcPr>
                <w:p w14:paraId="154E7E65" w14:textId="723F1454" w:rsidR="00E83E98" w:rsidRPr="00F159AF" w:rsidRDefault="00E83E98" w:rsidP="00060B7F">
                  <w:pPr>
                    <w:framePr w:hSpace="180" w:wrap="around" w:vAnchor="text" w:hAnchor="text" w:y="1"/>
                    <w:spacing w:after="0"/>
                    <w:ind w:left="0"/>
                    <w:suppressOverlap/>
                    <w:jc w:val="left"/>
                    <w:rPr>
                      <w:lang w:val="en-US"/>
                    </w:rPr>
                  </w:pPr>
                  <w:r w:rsidRPr="00F159AF">
                    <w:rPr>
                      <w:lang w:val="en-US"/>
                    </w:rPr>
                    <w:t>[…]</w:t>
                  </w:r>
                </w:p>
              </w:tc>
              <w:tc>
                <w:tcPr>
                  <w:tcW w:w="1871" w:type="dxa"/>
                </w:tcPr>
                <w:p w14:paraId="7F53999E" w14:textId="77777777" w:rsidR="00E83E98" w:rsidRPr="00F159AF" w:rsidRDefault="00E83E98" w:rsidP="00060B7F">
                  <w:pPr>
                    <w:framePr w:hSpace="180" w:wrap="around" w:vAnchor="text" w:hAnchor="text" w:y="1"/>
                    <w:spacing w:after="0"/>
                    <w:ind w:left="0"/>
                    <w:suppressOverlap/>
                    <w:jc w:val="left"/>
                    <w:rPr>
                      <w:lang w:val="en-US"/>
                    </w:rPr>
                  </w:pPr>
                </w:p>
              </w:tc>
              <w:tc>
                <w:tcPr>
                  <w:tcW w:w="1417" w:type="dxa"/>
                  <w:vAlign w:val="bottom"/>
                </w:tcPr>
                <w:p w14:paraId="453933B1" w14:textId="77777777" w:rsidR="00E83E98" w:rsidRPr="00F159AF" w:rsidRDefault="00E83E98" w:rsidP="00060B7F">
                  <w:pPr>
                    <w:framePr w:hSpace="180" w:wrap="around" w:vAnchor="text" w:hAnchor="text" w:y="1"/>
                    <w:spacing w:after="0"/>
                    <w:ind w:left="0"/>
                    <w:suppressOverlap/>
                    <w:jc w:val="left"/>
                    <w:rPr>
                      <w:color w:val="000000"/>
                    </w:rPr>
                  </w:pPr>
                </w:p>
              </w:tc>
            </w:tr>
            <w:tr w:rsidR="00E83E98" w:rsidRPr="00F159AF" w14:paraId="64DF3D27" w14:textId="77777777" w:rsidTr="00AB1235">
              <w:tc>
                <w:tcPr>
                  <w:tcW w:w="395" w:type="dxa"/>
                </w:tcPr>
                <w:p w14:paraId="763D9306" w14:textId="7AF49CF9" w:rsidR="00E83E98" w:rsidRPr="00F159AF" w:rsidRDefault="000F3980" w:rsidP="00060B7F">
                  <w:pPr>
                    <w:framePr w:hSpace="180" w:wrap="around" w:vAnchor="text" w:hAnchor="text" w:y="1"/>
                    <w:spacing w:after="0"/>
                    <w:ind w:left="0"/>
                    <w:suppressOverlap/>
                    <w:jc w:val="left"/>
                    <w:rPr>
                      <w:lang w:val="en-US"/>
                    </w:rPr>
                  </w:pPr>
                  <w:r w:rsidRPr="00F159AF">
                    <w:rPr>
                      <w:lang w:val="en-US"/>
                    </w:rPr>
                    <w:t>55</w:t>
                  </w:r>
                </w:p>
              </w:tc>
              <w:tc>
                <w:tcPr>
                  <w:tcW w:w="1191" w:type="dxa"/>
                </w:tcPr>
                <w:p w14:paraId="333E4584" w14:textId="5905D512" w:rsidR="00E83E98" w:rsidRPr="00F159AF" w:rsidRDefault="00AB1235" w:rsidP="00060B7F">
                  <w:pPr>
                    <w:framePr w:hSpace="180" w:wrap="around" w:vAnchor="text" w:hAnchor="text" w:y="1"/>
                    <w:spacing w:after="0"/>
                    <w:ind w:left="0"/>
                    <w:suppressOverlap/>
                    <w:jc w:val="left"/>
                    <w:rPr>
                      <w:lang w:val="en-US"/>
                    </w:rPr>
                  </w:pPr>
                  <w:r w:rsidRPr="00F159AF">
                    <w:rPr>
                      <w:lang w:val="en-US"/>
                    </w:rPr>
                    <w:t>538,935</w:t>
                  </w:r>
                </w:p>
              </w:tc>
              <w:tc>
                <w:tcPr>
                  <w:tcW w:w="1871" w:type="dxa"/>
                </w:tcPr>
                <w:p w14:paraId="76FDA800" w14:textId="029F080F" w:rsidR="00E83E98" w:rsidRPr="00F159AF" w:rsidRDefault="00AB1235" w:rsidP="00060B7F">
                  <w:pPr>
                    <w:framePr w:hSpace="180" w:wrap="around" w:vAnchor="text" w:hAnchor="text" w:y="1"/>
                    <w:spacing w:after="0"/>
                    <w:ind w:left="0"/>
                    <w:suppressOverlap/>
                    <w:jc w:val="left"/>
                    <w:rPr>
                      <w:lang w:val="en-US"/>
                    </w:rPr>
                  </w:pPr>
                  <w:r w:rsidRPr="00F159AF">
                    <w:rPr>
                      <w:lang w:val="en-US"/>
                    </w:rPr>
                    <w:t xml:space="preserve">538,935 = </w:t>
                  </w:r>
                  <w:bookmarkStart w:id="165" w:name="OLE_LINK2"/>
                  <w:r w:rsidRPr="00F159AF">
                    <w:rPr>
                      <w:lang w:val="en-US"/>
                    </w:rPr>
                    <w:t>53</w:t>
                  </w:r>
                  <w:r w:rsidR="00DB725E" w:rsidRPr="00F159AF">
                    <w:rPr>
                      <w:lang w:val="en-US"/>
                    </w:rPr>
                    <w:t>,8</w:t>
                  </w:r>
                  <w:r w:rsidRPr="00F159AF">
                    <w:rPr>
                      <w:lang w:val="en-US"/>
                    </w:rPr>
                    <w:t>93</w:t>
                  </w:r>
                  <w:r w:rsidR="00DB725E" w:rsidRPr="00F159AF">
                    <w:rPr>
                      <w:lang w:val="en-US"/>
                    </w:rPr>
                    <w:t>,5</w:t>
                  </w:r>
                  <w:r w:rsidRPr="00F159AF">
                    <w:rPr>
                      <w:lang w:val="en-US"/>
                    </w:rPr>
                    <w:t>00</w:t>
                  </w:r>
                  <w:bookmarkEnd w:id="165"/>
                </w:p>
              </w:tc>
              <w:tc>
                <w:tcPr>
                  <w:tcW w:w="1417" w:type="dxa"/>
                  <w:vAlign w:val="bottom"/>
                </w:tcPr>
                <w:p w14:paraId="7C22FA0A" w14:textId="38D641FF" w:rsidR="00E83E98" w:rsidRPr="00F159AF" w:rsidRDefault="00AB1235" w:rsidP="00060B7F">
                  <w:pPr>
                    <w:framePr w:hSpace="180" w:wrap="around" w:vAnchor="text" w:hAnchor="text" w:y="1"/>
                    <w:spacing w:after="0"/>
                    <w:ind w:left="0"/>
                    <w:suppressOverlap/>
                    <w:jc w:val="left"/>
                    <w:rPr>
                      <w:color w:val="000000"/>
                    </w:rPr>
                  </w:pPr>
                  <w:r w:rsidRPr="00F159AF">
                    <w:rPr>
                      <w:color w:val="000000"/>
                    </w:rPr>
                    <w:t>544,365,848.00</w:t>
                  </w:r>
                </w:p>
              </w:tc>
            </w:tr>
          </w:tbl>
          <w:p w14:paraId="031BB10F" w14:textId="0C8153B9" w:rsidR="00907557" w:rsidRPr="00F159AF" w:rsidRDefault="00C92A71" w:rsidP="00B60A45">
            <w:pPr>
              <w:spacing w:after="0"/>
              <w:ind w:left="0"/>
              <w:jc w:val="left"/>
              <w:rPr>
                <w:rFonts w:ascii="Arial" w:hAnsi="Arial"/>
                <w:sz w:val="16"/>
                <w:szCs w:val="16"/>
                <w:lang w:val="en-US"/>
              </w:rPr>
            </w:pPr>
            <w:r w:rsidRPr="00F159AF">
              <w:rPr>
                <w:rFonts w:ascii="Arial" w:hAnsi="Arial"/>
                <w:b/>
                <w:sz w:val="16"/>
                <w:szCs w:val="16"/>
                <w:lang w:val="en-US"/>
              </w:rPr>
              <w:t xml:space="preserve"> </w:t>
            </w:r>
            <w:r w:rsidR="00AB1235" w:rsidRPr="00F159AF">
              <w:rPr>
                <w:rFonts w:ascii="Arial" w:hAnsi="Arial"/>
                <w:sz w:val="16"/>
                <w:szCs w:val="16"/>
                <w:lang w:val="en-US"/>
              </w:rPr>
              <w:t>*</w:t>
            </w:r>
            <w:r w:rsidR="00D63855" w:rsidRPr="00F159AF">
              <w:rPr>
                <w:rFonts w:ascii="Arial" w:hAnsi="Arial"/>
                <w:sz w:val="16"/>
                <w:szCs w:val="16"/>
                <w:lang w:val="en-US"/>
              </w:rPr>
              <w:t xml:space="preserve"> Calculated as </w:t>
            </w:r>
            <w:r w:rsidR="00700F9F" w:rsidRPr="00F159AF">
              <w:rPr>
                <w:rFonts w:ascii="Arial" w:hAnsi="Arial"/>
                <w:sz w:val="16"/>
                <w:szCs w:val="16"/>
                <w:lang w:val="en-US"/>
              </w:rPr>
              <w:t xml:space="preserve">Application </w:t>
            </w:r>
            <w:r w:rsidR="00367CC9" w:rsidRPr="00F159AF">
              <w:rPr>
                <w:rFonts w:ascii="Arial" w:hAnsi="Arial"/>
                <w:sz w:val="16"/>
                <w:szCs w:val="16"/>
                <w:lang w:val="en-US"/>
              </w:rPr>
              <w:t>Value</w:t>
            </w:r>
            <w:r w:rsidR="00700F9F" w:rsidRPr="00F159AF">
              <w:rPr>
                <w:rFonts w:ascii="Arial" w:hAnsi="Arial"/>
                <w:sz w:val="16"/>
                <w:szCs w:val="16"/>
                <w:lang w:val="en-US"/>
              </w:rPr>
              <w:t xml:space="preserve"> + (Application </w:t>
            </w:r>
            <w:r w:rsidR="00C643BB" w:rsidRPr="00F159AF">
              <w:rPr>
                <w:rFonts w:ascii="Arial" w:hAnsi="Arial"/>
                <w:sz w:val="16"/>
                <w:szCs w:val="16"/>
                <w:lang w:val="en-US"/>
              </w:rPr>
              <w:t>Value</w:t>
            </w:r>
            <w:r w:rsidR="00700F9F" w:rsidRPr="00F159AF">
              <w:rPr>
                <w:rFonts w:ascii="Arial" w:hAnsi="Arial"/>
                <w:sz w:val="16"/>
                <w:szCs w:val="16"/>
                <w:lang w:val="en-US"/>
              </w:rPr>
              <w:t xml:space="preserve"> * </w:t>
            </w:r>
            <w:r w:rsidR="00C643BB" w:rsidRPr="00F159AF">
              <w:rPr>
                <w:rFonts w:ascii="Arial" w:hAnsi="Arial"/>
                <w:sz w:val="16"/>
                <w:szCs w:val="16"/>
                <w:lang w:val="en-US"/>
              </w:rPr>
              <w:t>Brokerage</w:t>
            </w:r>
            <w:r w:rsidR="00700F9F" w:rsidRPr="00F159AF">
              <w:rPr>
                <w:rFonts w:ascii="Arial" w:hAnsi="Arial"/>
                <w:sz w:val="16"/>
                <w:szCs w:val="16"/>
                <w:lang w:val="en-US"/>
              </w:rPr>
              <w:t xml:space="preserve">) + </w:t>
            </w:r>
            <w:r w:rsidR="004A7668" w:rsidRPr="00F159AF">
              <w:rPr>
                <w:rFonts w:ascii="Arial" w:hAnsi="Arial"/>
                <w:sz w:val="16"/>
                <w:szCs w:val="16"/>
                <w:lang w:val="en-US"/>
              </w:rPr>
              <w:t>(</w:t>
            </w:r>
            <w:r w:rsidR="00700F9F" w:rsidRPr="00F159AF">
              <w:rPr>
                <w:rFonts w:ascii="Arial" w:hAnsi="Arial"/>
                <w:sz w:val="16"/>
                <w:szCs w:val="16"/>
                <w:lang w:val="en-US"/>
              </w:rPr>
              <w:t>A</w:t>
            </w:r>
            <w:r w:rsidR="004A7668" w:rsidRPr="00F159AF">
              <w:rPr>
                <w:rFonts w:ascii="Arial" w:hAnsi="Arial"/>
                <w:sz w:val="16"/>
                <w:szCs w:val="16"/>
                <w:lang w:val="en-US"/>
              </w:rPr>
              <w:t xml:space="preserve">pplication </w:t>
            </w:r>
            <w:r w:rsidR="00C643BB" w:rsidRPr="00F159AF">
              <w:rPr>
                <w:rFonts w:ascii="Arial" w:hAnsi="Arial"/>
                <w:sz w:val="16"/>
                <w:szCs w:val="16"/>
                <w:lang w:val="en-US"/>
              </w:rPr>
              <w:t>Value</w:t>
            </w:r>
            <w:r w:rsidR="004A7668" w:rsidRPr="00F159AF">
              <w:rPr>
                <w:rFonts w:ascii="Arial" w:hAnsi="Arial"/>
                <w:sz w:val="16"/>
                <w:szCs w:val="16"/>
                <w:lang w:val="en-US"/>
              </w:rPr>
              <w:t xml:space="preserve"> * </w:t>
            </w:r>
            <w:r w:rsidR="00C643BB" w:rsidRPr="00F159AF">
              <w:rPr>
                <w:rFonts w:ascii="Arial" w:hAnsi="Arial"/>
                <w:sz w:val="16"/>
                <w:szCs w:val="16"/>
                <w:lang w:val="en-US"/>
              </w:rPr>
              <w:t>SFC Transaction levy</w:t>
            </w:r>
            <w:r w:rsidR="004A7668" w:rsidRPr="00F159AF">
              <w:rPr>
                <w:rFonts w:ascii="Arial" w:hAnsi="Arial"/>
                <w:sz w:val="16"/>
                <w:szCs w:val="16"/>
                <w:lang w:val="en-US"/>
              </w:rPr>
              <w:t xml:space="preserve">) + (Application </w:t>
            </w:r>
            <w:r w:rsidR="00C643BB" w:rsidRPr="00F159AF">
              <w:rPr>
                <w:rFonts w:ascii="Arial" w:hAnsi="Arial"/>
                <w:sz w:val="16"/>
                <w:szCs w:val="16"/>
                <w:lang w:val="en-US"/>
              </w:rPr>
              <w:t>Value</w:t>
            </w:r>
            <w:r w:rsidR="004A7668" w:rsidRPr="00F159AF">
              <w:rPr>
                <w:rFonts w:ascii="Arial" w:hAnsi="Arial"/>
                <w:sz w:val="16"/>
                <w:szCs w:val="16"/>
                <w:lang w:val="en-US"/>
              </w:rPr>
              <w:t xml:space="preserve"> * </w:t>
            </w:r>
            <w:r w:rsidR="00C643BB" w:rsidRPr="00F159AF">
              <w:rPr>
                <w:rFonts w:ascii="Arial" w:hAnsi="Arial"/>
                <w:sz w:val="16"/>
                <w:szCs w:val="16"/>
                <w:lang w:val="en-US"/>
              </w:rPr>
              <w:t>Stock Exchange Trading Fee</w:t>
            </w:r>
            <w:r w:rsidR="004A7668" w:rsidRPr="00F159AF">
              <w:rPr>
                <w:rFonts w:ascii="Arial" w:hAnsi="Arial"/>
                <w:sz w:val="16"/>
                <w:szCs w:val="16"/>
                <w:lang w:val="en-US"/>
              </w:rPr>
              <w:t>)</w:t>
            </w:r>
            <w:r w:rsidR="00700F9F" w:rsidRPr="00F159AF">
              <w:rPr>
                <w:rFonts w:ascii="Arial" w:hAnsi="Arial"/>
                <w:sz w:val="16"/>
                <w:szCs w:val="16"/>
                <w:lang w:val="en-US"/>
              </w:rPr>
              <w:t>, with each variable rounded to two decimals</w:t>
            </w:r>
            <w:r w:rsidR="002530B2" w:rsidRPr="00F159AF">
              <w:rPr>
                <w:rFonts w:ascii="Arial" w:hAnsi="Arial"/>
                <w:sz w:val="16"/>
                <w:szCs w:val="16"/>
                <w:lang w:val="en-US"/>
              </w:rPr>
              <w:t>.</w:t>
            </w:r>
          </w:p>
          <w:p w14:paraId="41E055B5" w14:textId="637F5330" w:rsidR="00907557" w:rsidRPr="00F159AF" w:rsidRDefault="00907557" w:rsidP="00B60A45">
            <w:pPr>
              <w:spacing w:after="0"/>
              <w:ind w:left="0"/>
              <w:jc w:val="left"/>
              <w:rPr>
                <w:rFonts w:ascii="Arial" w:hAnsi="Arial"/>
                <w:sz w:val="16"/>
                <w:szCs w:val="16"/>
                <w:lang w:val="en-US"/>
              </w:rPr>
            </w:pPr>
          </w:p>
          <w:p w14:paraId="26A73A4C" w14:textId="5395CAF5" w:rsidR="00907557" w:rsidRPr="00F159AF" w:rsidRDefault="008721C5" w:rsidP="00B60A45">
            <w:pPr>
              <w:spacing w:after="0"/>
              <w:ind w:left="0"/>
              <w:jc w:val="left"/>
              <w:rPr>
                <w:rFonts w:ascii="Arial" w:hAnsi="Arial"/>
                <w:sz w:val="16"/>
                <w:szCs w:val="16"/>
                <w:lang w:val="en-US"/>
              </w:rPr>
            </w:pPr>
            <w:r w:rsidRPr="00F159AF">
              <w:rPr>
                <w:rFonts w:ascii="Arial" w:hAnsi="Arial"/>
                <w:sz w:val="16"/>
                <w:szCs w:val="16"/>
                <w:lang w:val="en-US"/>
              </w:rPr>
              <w:t>After generation, the system should display the “Application Quantity” and “Maximum Payable on Application” fields.</w:t>
            </w:r>
          </w:p>
          <w:p w14:paraId="0E09430E" w14:textId="77777777" w:rsidR="0000331E" w:rsidRPr="00F159AF" w:rsidRDefault="0000331E" w:rsidP="00B60A45">
            <w:pPr>
              <w:spacing w:after="0"/>
              <w:ind w:left="0"/>
              <w:jc w:val="left"/>
              <w:rPr>
                <w:rFonts w:ascii="Arial" w:hAnsi="Arial"/>
                <w:sz w:val="16"/>
                <w:szCs w:val="16"/>
                <w:lang w:val="en-US"/>
              </w:rPr>
            </w:pPr>
          </w:p>
          <w:p w14:paraId="7851A38F" w14:textId="2E70C6A7" w:rsidR="00B60A45" w:rsidRPr="00F159AF" w:rsidRDefault="0000331E" w:rsidP="0000331E">
            <w:pPr>
              <w:spacing w:after="0"/>
              <w:ind w:left="0"/>
              <w:jc w:val="left"/>
              <w:rPr>
                <w:rFonts w:ascii="Arial" w:eastAsiaTheme="minorEastAsia" w:hAnsi="Arial"/>
                <w:sz w:val="16"/>
                <w:szCs w:val="16"/>
              </w:rPr>
            </w:pPr>
            <w:r w:rsidRPr="00F159AF">
              <w:rPr>
                <w:rFonts w:ascii="Arial" w:eastAsiaTheme="minorEastAsia" w:hAnsi="Arial"/>
                <w:sz w:val="16"/>
                <w:szCs w:val="16"/>
              </w:rPr>
              <w:t>An additional function should be provided to users to manually add (by inputting board lot size) or remove denominations.</w:t>
            </w:r>
          </w:p>
        </w:tc>
      </w:tr>
    </w:tbl>
    <w:p w14:paraId="400F7F81" w14:textId="38DCE748" w:rsidR="003958B5" w:rsidRPr="00F159AF" w:rsidRDefault="003958B5" w:rsidP="00893054">
      <w:pPr>
        <w:ind w:left="0"/>
        <w:rPr>
          <w:lang w:eastAsia="x-none"/>
        </w:rPr>
      </w:pPr>
    </w:p>
    <w:p w14:paraId="77C892C2" w14:textId="77777777" w:rsidR="00893054" w:rsidRPr="001243CC" w:rsidRDefault="00893054" w:rsidP="002E07D6">
      <w:pPr>
        <w:pStyle w:val="ListParagraph"/>
        <w:numPr>
          <w:ilvl w:val="0"/>
          <w:numId w:val="7"/>
        </w:numPr>
        <w:ind w:leftChars="0"/>
        <w:rPr>
          <w:b/>
          <w:sz w:val="20"/>
          <w:szCs w:val="20"/>
          <w:lang w:eastAsia="x-none"/>
        </w:rPr>
      </w:pPr>
      <w:r w:rsidRPr="001243CC">
        <w:rPr>
          <w:b/>
          <w:sz w:val="20"/>
          <w:szCs w:val="20"/>
          <w:lang w:eastAsia="x-none"/>
        </w:rPr>
        <w:t>Preferential offers</w:t>
      </w:r>
    </w:p>
    <w:p w14:paraId="64B32718" w14:textId="77777777" w:rsidR="00893054" w:rsidRPr="001243CC" w:rsidRDefault="00893054" w:rsidP="00893054">
      <w:pPr>
        <w:ind w:left="0"/>
        <w:rPr>
          <w:sz w:val="20"/>
          <w:szCs w:val="20"/>
        </w:rPr>
      </w:pPr>
    </w:p>
    <w:p w14:paraId="47EF9F0E" w14:textId="3A10EE43" w:rsidR="00893054" w:rsidRPr="001243CC" w:rsidRDefault="00893054" w:rsidP="00893054">
      <w:pPr>
        <w:ind w:left="0"/>
        <w:rPr>
          <w:sz w:val="20"/>
          <w:szCs w:val="20"/>
        </w:rPr>
      </w:pPr>
      <w:r w:rsidRPr="001243CC">
        <w:rPr>
          <w:sz w:val="20"/>
          <w:szCs w:val="20"/>
        </w:rPr>
        <w:t>If Offering type = !Introduction</w:t>
      </w:r>
      <w:r w:rsidR="000159AB" w:rsidRPr="001243CC">
        <w:rPr>
          <w:sz w:val="20"/>
          <w:szCs w:val="20"/>
        </w:rPr>
        <w:t xml:space="preserve"> / !Transfer from GEM</w:t>
      </w:r>
      <w:r w:rsidRPr="001243CC">
        <w:rPr>
          <w:sz w:val="20"/>
          <w:szCs w:val="20"/>
        </w:rPr>
        <w:t xml:space="preserve">, then the </w:t>
      </w:r>
      <w:r w:rsidR="00041322" w:rsidRPr="001243CC">
        <w:rPr>
          <w:sz w:val="20"/>
          <w:szCs w:val="20"/>
        </w:rPr>
        <w:t xml:space="preserve">Submitting User </w:t>
      </w:r>
      <w:r w:rsidRPr="001243CC">
        <w:rPr>
          <w:sz w:val="20"/>
          <w:szCs w:val="20"/>
        </w:rPr>
        <w:t>may input up to 10 preferential offers (default = none). Each offer must contain the following mandatory fields:</w:t>
      </w:r>
    </w:p>
    <w:p w14:paraId="4EB5C609" w14:textId="77777777" w:rsidR="00893054" w:rsidRPr="00F159AF" w:rsidRDefault="00893054" w:rsidP="00893054">
      <w:pPr>
        <w:ind w:left="0"/>
      </w:pPr>
    </w:p>
    <w:tbl>
      <w:tblPr>
        <w:tblStyle w:val="TableGrid3"/>
        <w:tblpPr w:leftFromText="180" w:rightFromText="180" w:vertAnchor="text" w:tblpY="1"/>
        <w:tblOverlap w:val="never"/>
        <w:tblW w:w="10459" w:type="dxa"/>
        <w:tblLook w:val="04A0" w:firstRow="1" w:lastRow="0" w:firstColumn="1" w:lastColumn="0" w:noHBand="0" w:noVBand="1"/>
      </w:tblPr>
      <w:tblGrid>
        <w:gridCol w:w="408"/>
        <w:gridCol w:w="1774"/>
        <w:gridCol w:w="1499"/>
        <w:gridCol w:w="1417"/>
        <w:gridCol w:w="5361"/>
      </w:tblGrid>
      <w:tr w:rsidR="00893054" w:rsidRPr="00F159AF" w14:paraId="3DF0BDAC" w14:textId="77777777" w:rsidTr="00541D9E">
        <w:tc>
          <w:tcPr>
            <w:tcW w:w="408" w:type="dxa"/>
            <w:shd w:val="clear" w:color="auto" w:fill="13426B"/>
          </w:tcPr>
          <w:p w14:paraId="2E7B1AF7"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w:t>
            </w:r>
          </w:p>
        </w:tc>
        <w:tc>
          <w:tcPr>
            <w:tcW w:w="1774" w:type="dxa"/>
            <w:shd w:val="clear" w:color="auto" w:fill="13426B"/>
          </w:tcPr>
          <w:p w14:paraId="43C64B73"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Field name</w:t>
            </w:r>
          </w:p>
        </w:tc>
        <w:tc>
          <w:tcPr>
            <w:tcW w:w="1499" w:type="dxa"/>
            <w:shd w:val="clear" w:color="auto" w:fill="13426B"/>
          </w:tcPr>
          <w:p w14:paraId="29494CD3"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Input method</w:t>
            </w:r>
          </w:p>
        </w:tc>
        <w:tc>
          <w:tcPr>
            <w:tcW w:w="1417" w:type="dxa"/>
            <w:shd w:val="clear" w:color="auto" w:fill="13426B"/>
          </w:tcPr>
          <w:p w14:paraId="7C151084"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Max field length</w:t>
            </w:r>
          </w:p>
        </w:tc>
        <w:tc>
          <w:tcPr>
            <w:tcW w:w="5361" w:type="dxa"/>
            <w:shd w:val="clear" w:color="auto" w:fill="13426B"/>
          </w:tcPr>
          <w:p w14:paraId="4F279E4D"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Notes</w:t>
            </w:r>
          </w:p>
        </w:tc>
      </w:tr>
      <w:tr w:rsidR="00893054" w:rsidRPr="00F159AF" w14:paraId="123E248B" w14:textId="77777777" w:rsidTr="00541D9E">
        <w:tc>
          <w:tcPr>
            <w:tcW w:w="408" w:type="dxa"/>
          </w:tcPr>
          <w:p w14:paraId="57A9572F"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58</w:t>
            </w:r>
          </w:p>
        </w:tc>
        <w:tc>
          <w:tcPr>
            <w:tcW w:w="1774" w:type="dxa"/>
          </w:tcPr>
          <w:p w14:paraId="16828EE7"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Name of Offer</w:t>
            </w:r>
          </w:p>
        </w:tc>
        <w:tc>
          <w:tcPr>
            <w:tcW w:w="1499" w:type="dxa"/>
          </w:tcPr>
          <w:p w14:paraId="29B0EBD1"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Text string</w:t>
            </w:r>
          </w:p>
        </w:tc>
        <w:tc>
          <w:tcPr>
            <w:tcW w:w="1417" w:type="dxa"/>
          </w:tcPr>
          <w:p w14:paraId="035377BD" w14:textId="77777777" w:rsidR="00893054" w:rsidRPr="00F159AF" w:rsidRDefault="00893054" w:rsidP="00541D9E">
            <w:pPr>
              <w:spacing w:after="39"/>
              <w:ind w:left="0"/>
              <w:rPr>
                <w:rFonts w:ascii="Arial" w:hAnsi="Arial"/>
                <w:sz w:val="16"/>
                <w:szCs w:val="16"/>
              </w:rPr>
            </w:pPr>
            <w:r w:rsidRPr="00F159AF">
              <w:rPr>
                <w:rFonts w:ascii="Arial" w:hAnsi="Arial"/>
                <w:sz w:val="16"/>
                <w:szCs w:val="16"/>
              </w:rPr>
              <w:t>80</w:t>
            </w:r>
          </w:p>
        </w:tc>
        <w:tc>
          <w:tcPr>
            <w:tcW w:w="5361" w:type="dxa"/>
          </w:tcPr>
          <w:p w14:paraId="342533BA" w14:textId="5F37B5F7" w:rsidR="00893054" w:rsidRPr="00F159AF" w:rsidRDefault="008E424F" w:rsidP="003E1B21">
            <w:pPr>
              <w:spacing w:after="39"/>
              <w:ind w:left="0"/>
              <w:rPr>
                <w:rFonts w:ascii="Arial" w:hAnsi="Arial"/>
                <w:sz w:val="16"/>
                <w:szCs w:val="16"/>
              </w:rPr>
            </w:pPr>
            <w:r w:rsidRPr="00F159AF">
              <w:rPr>
                <w:rFonts w:ascii="Arial" w:hAnsi="Arial"/>
                <w:sz w:val="16"/>
                <w:szCs w:val="16"/>
              </w:rPr>
              <w:t>Assistive text: “For example: Employee Preferential Offering”</w:t>
            </w:r>
          </w:p>
        </w:tc>
      </w:tr>
      <w:tr w:rsidR="00893054" w:rsidRPr="00F159AF" w14:paraId="435F8269" w14:textId="77777777" w:rsidTr="00541D9E">
        <w:tc>
          <w:tcPr>
            <w:tcW w:w="408" w:type="dxa"/>
          </w:tcPr>
          <w:p w14:paraId="750C94ED"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59</w:t>
            </w:r>
          </w:p>
        </w:tc>
        <w:tc>
          <w:tcPr>
            <w:tcW w:w="1774" w:type="dxa"/>
          </w:tcPr>
          <w:p w14:paraId="7EBA3D48"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Type of Offer</w:t>
            </w:r>
          </w:p>
        </w:tc>
        <w:tc>
          <w:tcPr>
            <w:tcW w:w="1499" w:type="dxa"/>
          </w:tcPr>
          <w:p w14:paraId="49CDF6A8"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Menu</w:t>
            </w:r>
          </w:p>
        </w:tc>
        <w:tc>
          <w:tcPr>
            <w:tcW w:w="1417" w:type="dxa"/>
          </w:tcPr>
          <w:p w14:paraId="7D7C5C7A" w14:textId="77777777" w:rsidR="00893054" w:rsidRPr="00F159AF" w:rsidRDefault="00893054" w:rsidP="00541D9E">
            <w:pPr>
              <w:spacing w:after="39"/>
              <w:ind w:left="0"/>
              <w:rPr>
                <w:rFonts w:ascii="Arial" w:hAnsi="Arial"/>
                <w:sz w:val="16"/>
                <w:szCs w:val="16"/>
              </w:rPr>
            </w:pPr>
            <w:r w:rsidRPr="00F159AF">
              <w:rPr>
                <w:rFonts w:ascii="Arial" w:hAnsi="Arial"/>
                <w:sz w:val="16"/>
                <w:szCs w:val="16"/>
              </w:rPr>
              <w:t>80 (for free text)</w:t>
            </w:r>
          </w:p>
        </w:tc>
        <w:tc>
          <w:tcPr>
            <w:tcW w:w="5361" w:type="dxa"/>
          </w:tcPr>
          <w:p w14:paraId="26F49F2C" w14:textId="77777777" w:rsidR="00893054" w:rsidRPr="00F159AF" w:rsidRDefault="00893054" w:rsidP="00541D9E">
            <w:pPr>
              <w:spacing w:after="39"/>
              <w:ind w:left="0"/>
              <w:rPr>
                <w:rFonts w:ascii="Arial" w:hAnsi="Arial"/>
                <w:sz w:val="16"/>
                <w:szCs w:val="16"/>
              </w:rPr>
            </w:pPr>
            <w:r w:rsidRPr="00F159AF">
              <w:rPr>
                <w:rFonts w:ascii="Arial" w:hAnsi="Arial"/>
                <w:sz w:val="16"/>
                <w:szCs w:val="16"/>
              </w:rPr>
              <w:t>With the following choices in the specified order:</w:t>
            </w:r>
          </w:p>
          <w:p w14:paraId="118B0F5D" w14:textId="77777777" w:rsidR="00893054" w:rsidRPr="00F159AF" w:rsidRDefault="00893054" w:rsidP="00541D9E">
            <w:pPr>
              <w:spacing w:after="39"/>
              <w:ind w:left="0"/>
              <w:rPr>
                <w:rFonts w:ascii="Arial" w:hAnsi="Arial"/>
                <w:sz w:val="16"/>
                <w:szCs w:val="16"/>
              </w:rPr>
            </w:pPr>
          </w:p>
          <w:tbl>
            <w:tblPr>
              <w:tblStyle w:val="TableGrid"/>
              <w:tblW w:w="0" w:type="auto"/>
              <w:tblLook w:val="04A0" w:firstRow="1" w:lastRow="0" w:firstColumn="1" w:lastColumn="0" w:noHBand="0" w:noVBand="1"/>
            </w:tblPr>
            <w:tblGrid>
              <w:gridCol w:w="4252"/>
            </w:tblGrid>
            <w:tr w:rsidR="00893054" w:rsidRPr="00F159AF" w14:paraId="0906FC37" w14:textId="77777777" w:rsidTr="00541D9E">
              <w:tc>
                <w:tcPr>
                  <w:tcW w:w="4252" w:type="dxa"/>
                </w:tcPr>
                <w:p w14:paraId="1ED914FD"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Shareholder offer [DEFAULT]</w:t>
                  </w:r>
                </w:p>
              </w:tc>
            </w:tr>
            <w:tr w:rsidR="00893054" w:rsidRPr="00F159AF" w14:paraId="4EF6AF76" w14:textId="77777777" w:rsidTr="00541D9E">
              <w:tc>
                <w:tcPr>
                  <w:tcW w:w="4252" w:type="dxa"/>
                </w:tcPr>
                <w:p w14:paraId="6C067656"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Employee offer</w:t>
                  </w:r>
                </w:p>
              </w:tc>
            </w:tr>
            <w:tr w:rsidR="00893054" w:rsidRPr="00F159AF" w14:paraId="2E71337F" w14:textId="77777777" w:rsidTr="00541D9E">
              <w:tc>
                <w:tcPr>
                  <w:tcW w:w="4252" w:type="dxa"/>
                </w:tcPr>
                <w:p w14:paraId="68B62332"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Others (please fill in) [prompt free text]</w:t>
                  </w:r>
                </w:p>
              </w:tc>
            </w:tr>
          </w:tbl>
          <w:p w14:paraId="47D14C0E" w14:textId="77777777" w:rsidR="00893054" w:rsidRPr="00F159AF" w:rsidRDefault="00893054" w:rsidP="00541D9E">
            <w:pPr>
              <w:spacing w:after="0"/>
              <w:ind w:left="0"/>
              <w:jc w:val="left"/>
              <w:rPr>
                <w:rFonts w:ascii="Arial" w:hAnsi="Arial"/>
                <w:sz w:val="16"/>
                <w:szCs w:val="16"/>
                <w:lang w:val="en-US"/>
              </w:rPr>
            </w:pPr>
          </w:p>
        </w:tc>
      </w:tr>
      <w:tr w:rsidR="00893054" w:rsidRPr="00F159AF" w14:paraId="36E03399" w14:textId="77777777" w:rsidTr="00541D9E">
        <w:tc>
          <w:tcPr>
            <w:tcW w:w="408" w:type="dxa"/>
          </w:tcPr>
          <w:p w14:paraId="421AE15E"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60</w:t>
            </w:r>
          </w:p>
        </w:tc>
        <w:tc>
          <w:tcPr>
            <w:tcW w:w="1774" w:type="dxa"/>
          </w:tcPr>
          <w:p w14:paraId="1C44AA38" w14:textId="32FEF196"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 xml:space="preserve">Number of Preferential Offer </w:t>
            </w:r>
            <w:r w:rsidR="00435A7E" w:rsidRPr="00F159AF">
              <w:rPr>
                <w:rFonts w:ascii="Arial" w:hAnsi="Arial"/>
                <w:i/>
                <w:sz w:val="16"/>
                <w:szCs w:val="16"/>
                <w:lang w:val="en-US"/>
              </w:rPr>
              <w:t>[Security type]</w:t>
            </w:r>
          </w:p>
        </w:tc>
        <w:tc>
          <w:tcPr>
            <w:tcW w:w="1499" w:type="dxa"/>
          </w:tcPr>
          <w:p w14:paraId="1142DC5F"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0</w:t>
            </w:r>
          </w:p>
        </w:tc>
        <w:tc>
          <w:tcPr>
            <w:tcW w:w="1417" w:type="dxa"/>
          </w:tcPr>
          <w:p w14:paraId="4D0CDA90"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Integer</w:t>
            </w:r>
          </w:p>
        </w:tc>
        <w:tc>
          <w:tcPr>
            <w:tcW w:w="5361" w:type="dxa"/>
          </w:tcPr>
          <w:p w14:paraId="0129AD0B"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Must be &gt;0</w:t>
            </w:r>
          </w:p>
        </w:tc>
      </w:tr>
      <w:tr w:rsidR="00893054" w:rsidRPr="00F159AF" w14:paraId="1925E3D6" w14:textId="77777777" w:rsidTr="00541D9E">
        <w:trPr>
          <w:trHeight w:val="43"/>
        </w:trPr>
        <w:tc>
          <w:tcPr>
            <w:tcW w:w="408" w:type="dxa"/>
          </w:tcPr>
          <w:p w14:paraId="52283BB0"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61</w:t>
            </w:r>
          </w:p>
        </w:tc>
        <w:tc>
          <w:tcPr>
            <w:tcW w:w="1774" w:type="dxa"/>
          </w:tcPr>
          <w:p w14:paraId="6C86C2B3"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IPO Tranche</w:t>
            </w:r>
          </w:p>
        </w:tc>
        <w:tc>
          <w:tcPr>
            <w:tcW w:w="1499" w:type="dxa"/>
          </w:tcPr>
          <w:p w14:paraId="08E83F39"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Menu</w:t>
            </w:r>
          </w:p>
        </w:tc>
        <w:tc>
          <w:tcPr>
            <w:tcW w:w="1417" w:type="dxa"/>
          </w:tcPr>
          <w:p w14:paraId="50CE1A4A" w14:textId="77777777" w:rsidR="00893054" w:rsidRPr="00F159AF" w:rsidRDefault="00893054" w:rsidP="00541D9E">
            <w:pPr>
              <w:spacing w:after="39"/>
              <w:ind w:left="0"/>
              <w:rPr>
                <w:rFonts w:ascii="Arial" w:hAnsi="Arial"/>
                <w:sz w:val="16"/>
                <w:szCs w:val="16"/>
              </w:rPr>
            </w:pPr>
            <w:r w:rsidRPr="00F159AF">
              <w:rPr>
                <w:rFonts w:ascii="Arial" w:hAnsi="Arial"/>
                <w:sz w:val="16"/>
                <w:szCs w:val="16"/>
              </w:rPr>
              <w:t>N/A</w:t>
            </w:r>
          </w:p>
        </w:tc>
        <w:tc>
          <w:tcPr>
            <w:tcW w:w="5361" w:type="dxa"/>
          </w:tcPr>
          <w:p w14:paraId="0DD365A6" w14:textId="77777777" w:rsidR="00893054" w:rsidRPr="00F159AF" w:rsidRDefault="00893054" w:rsidP="00541D9E">
            <w:pPr>
              <w:spacing w:after="39"/>
              <w:ind w:left="0"/>
              <w:rPr>
                <w:rFonts w:ascii="Arial" w:hAnsi="Arial"/>
                <w:sz w:val="16"/>
                <w:szCs w:val="16"/>
              </w:rPr>
            </w:pPr>
            <w:r w:rsidRPr="00F159AF">
              <w:rPr>
                <w:rFonts w:ascii="Arial" w:hAnsi="Arial"/>
                <w:sz w:val="16"/>
                <w:szCs w:val="16"/>
              </w:rPr>
              <w:t>With the following choices in the specified order:</w:t>
            </w:r>
          </w:p>
          <w:p w14:paraId="01EF3FD7" w14:textId="77777777" w:rsidR="00893054" w:rsidRPr="00F159AF" w:rsidRDefault="00893054" w:rsidP="00541D9E">
            <w:pPr>
              <w:spacing w:after="39"/>
              <w:ind w:left="0"/>
              <w:rPr>
                <w:rFonts w:ascii="Arial" w:hAnsi="Arial"/>
                <w:sz w:val="16"/>
                <w:szCs w:val="16"/>
              </w:rPr>
            </w:pPr>
          </w:p>
          <w:tbl>
            <w:tblPr>
              <w:tblStyle w:val="TableGrid"/>
              <w:tblW w:w="0" w:type="auto"/>
              <w:tblLook w:val="04A0" w:firstRow="1" w:lastRow="0" w:firstColumn="1" w:lastColumn="0" w:noHBand="0" w:noVBand="1"/>
            </w:tblPr>
            <w:tblGrid>
              <w:gridCol w:w="4252"/>
            </w:tblGrid>
            <w:tr w:rsidR="00893054" w:rsidRPr="00F159AF" w14:paraId="4B89E920" w14:textId="77777777" w:rsidTr="00541D9E">
              <w:tc>
                <w:tcPr>
                  <w:tcW w:w="4252" w:type="dxa"/>
                </w:tcPr>
                <w:p w14:paraId="5270C6DD"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Institutional offer [DEFAULT]</w:t>
                  </w:r>
                </w:p>
              </w:tc>
            </w:tr>
            <w:tr w:rsidR="00893054" w:rsidRPr="00F159AF" w14:paraId="0452DFED" w14:textId="77777777" w:rsidTr="00541D9E">
              <w:tc>
                <w:tcPr>
                  <w:tcW w:w="4252" w:type="dxa"/>
                </w:tcPr>
                <w:p w14:paraId="04C13D21" w14:textId="77777777" w:rsidR="00893054" w:rsidRPr="00F159AF" w:rsidRDefault="00893054" w:rsidP="00060B7F">
                  <w:pPr>
                    <w:framePr w:hSpace="180" w:wrap="around" w:vAnchor="text" w:hAnchor="text" w:y="1"/>
                    <w:spacing w:after="0"/>
                    <w:ind w:left="0"/>
                    <w:suppressOverlap/>
                    <w:jc w:val="left"/>
                    <w:rPr>
                      <w:lang w:val="en-US"/>
                    </w:rPr>
                  </w:pPr>
                  <w:r w:rsidRPr="00F159AF">
                    <w:rPr>
                      <w:lang w:val="en-US"/>
                    </w:rPr>
                    <w:t>Public offer</w:t>
                  </w:r>
                </w:p>
              </w:tc>
            </w:tr>
          </w:tbl>
          <w:p w14:paraId="1BF38D35" w14:textId="77777777" w:rsidR="00893054" w:rsidRPr="00F159AF" w:rsidRDefault="00893054" w:rsidP="00541D9E">
            <w:pPr>
              <w:pStyle w:val="ListParagraph"/>
              <w:spacing w:after="0"/>
              <w:ind w:leftChars="0" w:left="234"/>
              <w:jc w:val="left"/>
              <w:rPr>
                <w:rFonts w:ascii="Arial" w:eastAsia="DengXian" w:hAnsi="Arial"/>
                <w:sz w:val="16"/>
                <w:szCs w:val="16"/>
                <w:lang w:val="en-US"/>
              </w:rPr>
            </w:pPr>
          </w:p>
          <w:p w14:paraId="7A653EC4" w14:textId="3C28DEC4" w:rsidR="00893054" w:rsidRPr="00F159AF" w:rsidRDefault="005F7AAC" w:rsidP="005F7AAC">
            <w:pPr>
              <w:pStyle w:val="ListParagraph"/>
              <w:spacing w:after="0"/>
              <w:ind w:leftChars="0" w:left="0"/>
              <w:jc w:val="left"/>
              <w:rPr>
                <w:rFonts w:ascii="Arial" w:eastAsia="DengXian" w:hAnsi="Arial"/>
                <w:sz w:val="16"/>
                <w:szCs w:val="16"/>
                <w:lang w:val="en-US"/>
              </w:rPr>
            </w:pPr>
            <w:r w:rsidRPr="00F159AF">
              <w:rPr>
                <w:rFonts w:ascii="Arial" w:eastAsia="DengXian" w:hAnsi="Arial"/>
                <w:sz w:val="16"/>
                <w:szCs w:val="16"/>
                <w:lang w:val="en-US"/>
              </w:rPr>
              <w:lastRenderedPageBreak/>
              <w:t>Suggestive</w:t>
            </w:r>
            <w:r w:rsidR="003F5D34" w:rsidRPr="00F159AF">
              <w:rPr>
                <w:rFonts w:ascii="Arial" w:eastAsia="DengXian" w:hAnsi="Arial"/>
                <w:sz w:val="16"/>
                <w:szCs w:val="16"/>
                <w:lang w:val="en-US"/>
              </w:rPr>
              <w:t xml:space="preserve"> text: “</w:t>
            </w:r>
            <w:r w:rsidR="003F5D34" w:rsidRPr="00F159AF">
              <w:rPr>
                <w:rFonts w:ascii="Arial" w:eastAsia="DengXian" w:hAnsi="Arial"/>
                <w:i/>
                <w:sz w:val="16"/>
                <w:szCs w:val="16"/>
                <w:lang w:val="en-US"/>
              </w:rPr>
              <w:t>If the preferential offering contains securities from both public offer and institutional tranches, please create one preferential offer for each tranche.</w:t>
            </w:r>
            <w:r w:rsidR="003F5D34" w:rsidRPr="00F159AF">
              <w:rPr>
                <w:rFonts w:ascii="Arial" w:eastAsia="DengXian" w:hAnsi="Arial"/>
                <w:sz w:val="16"/>
                <w:szCs w:val="16"/>
                <w:lang w:val="en-US"/>
              </w:rPr>
              <w:t>”</w:t>
            </w:r>
          </w:p>
        </w:tc>
      </w:tr>
    </w:tbl>
    <w:p w14:paraId="5DA23B51" w14:textId="77777777" w:rsidR="00893054" w:rsidRPr="00F159AF" w:rsidRDefault="00893054" w:rsidP="00893054">
      <w:pPr>
        <w:ind w:left="0"/>
        <w:rPr>
          <w:lang w:eastAsia="x-none"/>
        </w:rPr>
      </w:pPr>
    </w:p>
    <w:p w14:paraId="33CA8392" w14:textId="77777777" w:rsidR="00893054" w:rsidRPr="001243CC" w:rsidRDefault="00893054" w:rsidP="00893054">
      <w:pPr>
        <w:ind w:left="0"/>
        <w:rPr>
          <w:sz w:val="20"/>
          <w:szCs w:val="20"/>
          <w:lang w:eastAsia="x-none"/>
        </w:rPr>
      </w:pPr>
      <w:r w:rsidRPr="001243CC">
        <w:rPr>
          <w:sz w:val="20"/>
          <w:szCs w:val="20"/>
          <w:lang w:eastAsia="x-none"/>
        </w:rPr>
        <w:t>Inputs on preferential offers should impact the initial allocations to the institutional / public offers.</w:t>
      </w:r>
    </w:p>
    <w:p w14:paraId="7B263627" w14:textId="77777777" w:rsidR="00893054" w:rsidRPr="001243CC" w:rsidRDefault="00893054" w:rsidP="00893054">
      <w:pPr>
        <w:ind w:left="0"/>
        <w:rPr>
          <w:sz w:val="20"/>
          <w:szCs w:val="20"/>
          <w:lang w:eastAsia="x-none"/>
        </w:rPr>
      </w:pPr>
    </w:p>
    <w:p w14:paraId="03F86644" w14:textId="77777777" w:rsidR="00893054" w:rsidRPr="001243CC" w:rsidRDefault="00893054" w:rsidP="00893054">
      <w:pPr>
        <w:ind w:left="0"/>
        <w:rPr>
          <w:sz w:val="20"/>
          <w:szCs w:val="20"/>
          <w:lang w:eastAsia="x-none"/>
        </w:rPr>
      </w:pPr>
      <w:r w:rsidRPr="001243CC">
        <w:rPr>
          <w:sz w:val="20"/>
          <w:szCs w:val="20"/>
          <w:lang w:eastAsia="x-none"/>
        </w:rPr>
        <w:t>For example, if the initial inputs contain the following:</w:t>
      </w:r>
    </w:p>
    <w:tbl>
      <w:tblPr>
        <w:tblStyle w:val="TableGrid3"/>
        <w:tblpPr w:leftFromText="180" w:rightFromText="180" w:vertAnchor="text" w:tblpY="1"/>
        <w:tblOverlap w:val="never"/>
        <w:tblW w:w="7404" w:type="dxa"/>
        <w:tblLook w:val="04A0" w:firstRow="1" w:lastRow="0" w:firstColumn="1" w:lastColumn="0" w:noHBand="0" w:noVBand="1"/>
      </w:tblPr>
      <w:tblGrid>
        <w:gridCol w:w="1129"/>
        <w:gridCol w:w="4678"/>
        <w:gridCol w:w="1597"/>
      </w:tblGrid>
      <w:tr w:rsidR="001D6D42" w:rsidRPr="00F159AF" w14:paraId="45B76803" w14:textId="77777777" w:rsidTr="001D6D42">
        <w:tc>
          <w:tcPr>
            <w:tcW w:w="1129" w:type="dxa"/>
            <w:shd w:val="clear" w:color="auto" w:fill="13426B"/>
          </w:tcPr>
          <w:p w14:paraId="0DF2EF8B" w14:textId="672C029D" w:rsidR="001D6D42" w:rsidRPr="00F159AF" w:rsidRDefault="001D6D42" w:rsidP="001D6D42">
            <w:pPr>
              <w:spacing w:after="0"/>
              <w:ind w:left="0"/>
              <w:jc w:val="center"/>
              <w:rPr>
                <w:rFonts w:ascii="Arial" w:hAnsi="Arial"/>
                <w:sz w:val="16"/>
                <w:szCs w:val="16"/>
                <w:lang w:val="en-US"/>
              </w:rPr>
            </w:pPr>
            <w:r w:rsidRPr="00F159AF">
              <w:rPr>
                <w:rFonts w:ascii="Arial" w:hAnsi="Arial"/>
                <w:sz w:val="16"/>
                <w:szCs w:val="16"/>
                <w:lang w:val="en-US"/>
              </w:rPr>
              <w:t xml:space="preserve"> Section #</w:t>
            </w:r>
          </w:p>
        </w:tc>
        <w:tc>
          <w:tcPr>
            <w:tcW w:w="4678" w:type="dxa"/>
            <w:shd w:val="clear" w:color="auto" w:fill="13426B"/>
          </w:tcPr>
          <w:p w14:paraId="6B77E7FC" w14:textId="0DBC5AC5" w:rsidR="001D6D42" w:rsidRPr="00F159AF" w:rsidRDefault="001D6D42" w:rsidP="00541D9E">
            <w:pPr>
              <w:spacing w:after="0"/>
              <w:ind w:left="0"/>
              <w:jc w:val="left"/>
              <w:rPr>
                <w:rFonts w:ascii="Arial" w:hAnsi="Arial"/>
                <w:sz w:val="16"/>
                <w:szCs w:val="16"/>
                <w:lang w:val="en-US"/>
              </w:rPr>
            </w:pPr>
            <w:r w:rsidRPr="00F159AF">
              <w:rPr>
                <w:rFonts w:ascii="Arial" w:hAnsi="Arial"/>
                <w:sz w:val="16"/>
                <w:szCs w:val="16"/>
                <w:lang w:val="en-US"/>
              </w:rPr>
              <w:t>Field</w:t>
            </w:r>
          </w:p>
        </w:tc>
        <w:tc>
          <w:tcPr>
            <w:tcW w:w="1597" w:type="dxa"/>
            <w:shd w:val="clear" w:color="auto" w:fill="13426B"/>
          </w:tcPr>
          <w:p w14:paraId="720BB1F8" w14:textId="77777777" w:rsidR="001D6D42" w:rsidRPr="00F159AF" w:rsidRDefault="001D6D42" w:rsidP="00541D9E">
            <w:pPr>
              <w:spacing w:after="0"/>
              <w:ind w:left="0"/>
              <w:jc w:val="left"/>
              <w:rPr>
                <w:rFonts w:ascii="Arial" w:hAnsi="Arial"/>
                <w:sz w:val="16"/>
                <w:szCs w:val="16"/>
                <w:lang w:val="en-US"/>
              </w:rPr>
            </w:pPr>
            <w:r w:rsidRPr="00F159AF">
              <w:rPr>
                <w:rFonts w:ascii="Arial" w:hAnsi="Arial"/>
                <w:sz w:val="16"/>
                <w:szCs w:val="16"/>
                <w:lang w:val="en-US"/>
              </w:rPr>
              <w:t>Data input</w:t>
            </w:r>
          </w:p>
        </w:tc>
      </w:tr>
      <w:tr w:rsidR="001D6D42" w:rsidRPr="00F159AF" w14:paraId="3910709D" w14:textId="77777777" w:rsidTr="001D6D42">
        <w:tc>
          <w:tcPr>
            <w:tcW w:w="1129" w:type="dxa"/>
            <w:vMerge w:val="restart"/>
          </w:tcPr>
          <w:p w14:paraId="5EB98226" w14:textId="77777777" w:rsidR="001D6D42" w:rsidRPr="00F159AF" w:rsidRDefault="001D6D42" w:rsidP="001D6D42">
            <w:pPr>
              <w:spacing w:after="0"/>
              <w:ind w:left="0"/>
              <w:jc w:val="center"/>
              <w:rPr>
                <w:rFonts w:ascii="Arial" w:hAnsi="Arial"/>
                <w:sz w:val="16"/>
                <w:szCs w:val="16"/>
                <w:lang w:val="en-US"/>
              </w:rPr>
            </w:pPr>
          </w:p>
          <w:p w14:paraId="70F82023" w14:textId="418DFE9F" w:rsidR="001D6D42" w:rsidRPr="00F159AF" w:rsidRDefault="001D6D42" w:rsidP="001D6D42">
            <w:pPr>
              <w:spacing w:after="0"/>
              <w:ind w:left="0"/>
              <w:jc w:val="center"/>
              <w:rPr>
                <w:rFonts w:ascii="Arial" w:hAnsi="Arial"/>
                <w:sz w:val="16"/>
                <w:szCs w:val="16"/>
                <w:lang w:val="en-US"/>
              </w:rPr>
            </w:pPr>
            <w:r w:rsidRPr="00F159AF">
              <w:rPr>
                <w:rFonts w:ascii="Arial" w:hAnsi="Arial"/>
                <w:sz w:val="16"/>
                <w:szCs w:val="16"/>
                <w:lang w:val="en-US"/>
              </w:rPr>
              <w:t>4</w:t>
            </w:r>
          </w:p>
          <w:p w14:paraId="79F5C7FC" w14:textId="77777777" w:rsidR="001D6D42" w:rsidRPr="00F159AF" w:rsidRDefault="001D6D42" w:rsidP="001D6D42">
            <w:pPr>
              <w:spacing w:after="0"/>
              <w:ind w:left="0"/>
              <w:jc w:val="center"/>
              <w:rPr>
                <w:rFonts w:ascii="Arial" w:hAnsi="Arial"/>
                <w:sz w:val="16"/>
                <w:szCs w:val="16"/>
                <w:lang w:val="en-US"/>
              </w:rPr>
            </w:pPr>
          </w:p>
          <w:p w14:paraId="304D5093" w14:textId="650616B1" w:rsidR="001D6D42" w:rsidRPr="00F159AF" w:rsidRDefault="001D6D42" w:rsidP="001D6D42">
            <w:pPr>
              <w:spacing w:after="0"/>
              <w:ind w:left="0"/>
              <w:jc w:val="center"/>
              <w:rPr>
                <w:rFonts w:ascii="Arial" w:hAnsi="Arial"/>
                <w:sz w:val="16"/>
                <w:szCs w:val="16"/>
                <w:lang w:val="en-US"/>
              </w:rPr>
            </w:pPr>
          </w:p>
        </w:tc>
        <w:tc>
          <w:tcPr>
            <w:tcW w:w="4678" w:type="dxa"/>
          </w:tcPr>
          <w:p w14:paraId="281E0ABE" w14:textId="3A4E238F" w:rsidR="001D6D42" w:rsidRPr="00F159AF" w:rsidRDefault="001D6D42" w:rsidP="00541D9E">
            <w:pPr>
              <w:spacing w:after="0"/>
              <w:ind w:left="0"/>
              <w:jc w:val="left"/>
              <w:rPr>
                <w:rFonts w:ascii="Arial" w:hAnsi="Arial"/>
                <w:sz w:val="16"/>
                <w:szCs w:val="16"/>
                <w:lang w:val="en-US"/>
              </w:rPr>
            </w:pPr>
            <w:r w:rsidRPr="00F159AF">
              <w:rPr>
                <w:rFonts w:ascii="Arial" w:hAnsi="Arial"/>
                <w:sz w:val="16"/>
                <w:szCs w:val="16"/>
                <w:lang w:val="en-US"/>
              </w:rPr>
              <w:t xml:space="preserve">Initial allocation to the public offer (first field in </w:t>
            </w:r>
            <w:r w:rsidR="00F93153" w:rsidRPr="00F159AF">
              <w:rPr>
                <w:rFonts w:ascii="Arial" w:hAnsi="Arial"/>
                <w:sz w:val="16"/>
                <w:szCs w:val="16"/>
                <w:lang w:val="en-US"/>
              </w:rPr>
              <w:t>Public Offer A</w:t>
            </w:r>
            <w:r w:rsidRPr="00F159AF">
              <w:rPr>
                <w:rFonts w:ascii="Arial" w:hAnsi="Arial"/>
                <w:sz w:val="16"/>
                <w:szCs w:val="16"/>
                <w:lang w:val="en-US"/>
              </w:rPr>
              <w:t>llocation)</w:t>
            </w:r>
          </w:p>
        </w:tc>
        <w:tc>
          <w:tcPr>
            <w:tcW w:w="1597" w:type="dxa"/>
          </w:tcPr>
          <w:p w14:paraId="238ED1B9" w14:textId="77777777" w:rsidR="001D6D42" w:rsidRPr="00F159AF" w:rsidRDefault="001D6D42" w:rsidP="00541D9E">
            <w:pPr>
              <w:spacing w:after="0"/>
              <w:ind w:left="0"/>
              <w:jc w:val="left"/>
              <w:rPr>
                <w:rFonts w:ascii="Arial" w:hAnsi="Arial"/>
                <w:sz w:val="16"/>
                <w:szCs w:val="16"/>
                <w:lang w:val="en-US"/>
              </w:rPr>
            </w:pPr>
            <w:r w:rsidRPr="00F159AF">
              <w:rPr>
                <w:rFonts w:ascii="Arial" w:hAnsi="Arial"/>
                <w:sz w:val="16"/>
                <w:szCs w:val="16"/>
                <w:lang w:val="en-US"/>
              </w:rPr>
              <w:t>10%</w:t>
            </w:r>
          </w:p>
        </w:tc>
      </w:tr>
      <w:tr w:rsidR="001D6D42" w:rsidRPr="00F159AF" w14:paraId="4A049210" w14:textId="77777777" w:rsidTr="001D6D42">
        <w:tc>
          <w:tcPr>
            <w:tcW w:w="1129" w:type="dxa"/>
            <w:vMerge/>
          </w:tcPr>
          <w:p w14:paraId="45F1FFDE" w14:textId="356D6958" w:rsidR="001D6D42" w:rsidRPr="00F159AF" w:rsidRDefault="001D6D42" w:rsidP="001D6D42">
            <w:pPr>
              <w:spacing w:after="0"/>
              <w:ind w:left="0"/>
              <w:jc w:val="center"/>
              <w:rPr>
                <w:rFonts w:ascii="Arial" w:hAnsi="Arial"/>
                <w:sz w:val="16"/>
                <w:szCs w:val="16"/>
                <w:lang w:val="en-US"/>
              </w:rPr>
            </w:pPr>
          </w:p>
        </w:tc>
        <w:tc>
          <w:tcPr>
            <w:tcW w:w="4678" w:type="dxa"/>
          </w:tcPr>
          <w:p w14:paraId="46BCF8AC" w14:textId="20FF347C" w:rsidR="001D6D42" w:rsidRPr="00F159AF" w:rsidRDefault="001D6D42" w:rsidP="00541D9E">
            <w:pPr>
              <w:spacing w:after="0"/>
              <w:ind w:left="0"/>
              <w:jc w:val="left"/>
              <w:rPr>
                <w:rFonts w:ascii="Arial" w:hAnsi="Arial"/>
                <w:sz w:val="16"/>
                <w:szCs w:val="16"/>
                <w:lang w:val="en-US"/>
              </w:rPr>
            </w:pPr>
            <w:r w:rsidRPr="00F159AF">
              <w:rPr>
                <w:rFonts w:ascii="Arial" w:hAnsi="Arial"/>
                <w:sz w:val="16"/>
                <w:szCs w:val="16"/>
                <w:lang w:val="en-US"/>
              </w:rPr>
              <w:t xml:space="preserve">Number of offer </w:t>
            </w:r>
            <w:r w:rsidR="0047731A" w:rsidRPr="00F159AF">
              <w:rPr>
                <w:rFonts w:ascii="Arial" w:hAnsi="Arial"/>
                <w:i/>
                <w:sz w:val="16"/>
                <w:szCs w:val="16"/>
                <w:lang w:val="en-US"/>
              </w:rPr>
              <w:t>[Security type]</w:t>
            </w:r>
          </w:p>
        </w:tc>
        <w:tc>
          <w:tcPr>
            <w:tcW w:w="1597" w:type="dxa"/>
          </w:tcPr>
          <w:p w14:paraId="5A9CBCD1" w14:textId="77777777" w:rsidR="001D6D42" w:rsidRPr="00F159AF" w:rsidRDefault="001D6D42" w:rsidP="00541D9E">
            <w:pPr>
              <w:spacing w:after="0"/>
              <w:ind w:left="0"/>
              <w:jc w:val="left"/>
              <w:rPr>
                <w:rFonts w:ascii="Arial" w:hAnsi="Arial"/>
                <w:sz w:val="16"/>
                <w:szCs w:val="16"/>
                <w:lang w:val="en-US"/>
              </w:rPr>
            </w:pPr>
            <w:r w:rsidRPr="00F159AF">
              <w:rPr>
                <w:rFonts w:ascii="Arial" w:hAnsi="Arial"/>
                <w:sz w:val="16"/>
                <w:szCs w:val="16"/>
                <w:lang w:val="en-US"/>
              </w:rPr>
              <w:t>1,000,000</w:t>
            </w:r>
          </w:p>
        </w:tc>
      </w:tr>
      <w:tr w:rsidR="001D6D42" w:rsidRPr="00F159AF" w14:paraId="3202A99A" w14:textId="77777777" w:rsidTr="001D6D42">
        <w:tc>
          <w:tcPr>
            <w:tcW w:w="1129" w:type="dxa"/>
            <w:vMerge/>
          </w:tcPr>
          <w:p w14:paraId="5479747C" w14:textId="7A6F23FB" w:rsidR="001D6D42" w:rsidRPr="00F159AF" w:rsidRDefault="001D6D42" w:rsidP="001D6D42">
            <w:pPr>
              <w:spacing w:after="0"/>
              <w:ind w:left="0"/>
              <w:jc w:val="center"/>
              <w:rPr>
                <w:rFonts w:ascii="Arial" w:hAnsi="Arial"/>
                <w:sz w:val="16"/>
                <w:szCs w:val="16"/>
                <w:lang w:val="en-US"/>
              </w:rPr>
            </w:pPr>
          </w:p>
        </w:tc>
        <w:tc>
          <w:tcPr>
            <w:tcW w:w="4678" w:type="dxa"/>
          </w:tcPr>
          <w:p w14:paraId="2C645E7C" w14:textId="09EC1DC8" w:rsidR="001D6D42" w:rsidRPr="00F159AF" w:rsidRDefault="001D6D42" w:rsidP="00541D9E">
            <w:pPr>
              <w:spacing w:after="0"/>
              <w:ind w:left="0"/>
              <w:jc w:val="left"/>
              <w:rPr>
                <w:rFonts w:ascii="Arial" w:hAnsi="Arial"/>
                <w:sz w:val="16"/>
                <w:szCs w:val="16"/>
                <w:lang w:val="en-US"/>
              </w:rPr>
            </w:pPr>
            <w:r w:rsidRPr="00F159AF">
              <w:rPr>
                <w:rFonts w:ascii="Arial" w:hAnsi="Arial"/>
                <w:sz w:val="16"/>
                <w:szCs w:val="16"/>
                <w:lang w:val="en-US"/>
              </w:rPr>
              <w:t xml:space="preserve">Number of public offer </w:t>
            </w:r>
            <w:r w:rsidR="0047731A" w:rsidRPr="00F159AF">
              <w:rPr>
                <w:rFonts w:ascii="Arial" w:hAnsi="Arial"/>
                <w:i/>
                <w:sz w:val="16"/>
                <w:szCs w:val="16"/>
                <w:lang w:val="en-US"/>
              </w:rPr>
              <w:t>[Security type]</w:t>
            </w:r>
          </w:p>
        </w:tc>
        <w:tc>
          <w:tcPr>
            <w:tcW w:w="1597" w:type="dxa"/>
          </w:tcPr>
          <w:p w14:paraId="21897964" w14:textId="77777777" w:rsidR="001D6D42" w:rsidRPr="00F159AF" w:rsidRDefault="001D6D42" w:rsidP="00541D9E">
            <w:pPr>
              <w:spacing w:after="0"/>
              <w:ind w:left="0"/>
              <w:jc w:val="left"/>
              <w:rPr>
                <w:rFonts w:ascii="Arial" w:hAnsi="Arial"/>
                <w:sz w:val="16"/>
                <w:szCs w:val="16"/>
                <w:lang w:val="en-US"/>
              </w:rPr>
            </w:pPr>
            <w:r w:rsidRPr="00F159AF">
              <w:rPr>
                <w:rFonts w:ascii="Arial" w:hAnsi="Arial"/>
                <w:sz w:val="16"/>
                <w:szCs w:val="16"/>
                <w:lang w:val="en-US"/>
              </w:rPr>
              <w:t>100,000</w:t>
            </w:r>
          </w:p>
        </w:tc>
      </w:tr>
      <w:tr w:rsidR="001D6D42" w:rsidRPr="00F159AF" w14:paraId="31D9709A" w14:textId="77777777" w:rsidTr="001D6D42">
        <w:tc>
          <w:tcPr>
            <w:tcW w:w="1129" w:type="dxa"/>
            <w:vMerge/>
            <w:tcBorders>
              <w:bottom w:val="double" w:sz="4" w:space="0" w:color="auto"/>
            </w:tcBorders>
          </w:tcPr>
          <w:p w14:paraId="1609AC6E" w14:textId="3C29BF64" w:rsidR="001D6D42" w:rsidRPr="00F159AF" w:rsidRDefault="001D6D42" w:rsidP="001D6D42">
            <w:pPr>
              <w:spacing w:after="0"/>
              <w:ind w:left="0"/>
              <w:jc w:val="center"/>
              <w:rPr>
                <w:rFonts w:ascii="Arial" w:hAnsi="Arial"/>
                <w:sz w:val="16"/>
                <w:szCs w:val="16"/>
                <w:lang w:val="en-US"/>
              </w:rPr>
            </w:pPr>
          </w:p>
        </w:tc>
        <w:tc>
          <w:tcPr>
            <w:tcW w:w="4678" w:type="dxa"/>
            <w:tcBorders>
              <w:bottom w:val="double" w:sz="4" w:space="0" w:color="auto"/>
            </w:tcBorders>
          </w:tcPr>
          <w:p w14:paraId="2B313C3C" w14:textId="156A9173" w:rsidR="001D6D42" w:rsidRPr="00F159AF" w:rsidRDefault="001D6D42" w:rsidP="00541D9E">
            <w:pPr>
              <w:spacing w:after="0"/>
              <w:ind w:left="0"/>
              <w:jc w:val="left"/>
              <w:rPr>
                <w:rFonts w:ascii="Arial" w:hAnsi="Arial"/>
                <w:sz w:val="16"/>
                <w:szCs w:val="16"/>
                <w:lang w:val="en-US"/>
              </w:rPr>
            </w:pPr>
            <w:r w:rsidRPr="00F159AF">
              <w:rPr>
                <w:rFonts w:ascii="Arial" w:hAnsi="Arial"/>
                <w:sz w:val="16"/>
                <w:szCs w:val="16"/>
                <w:lang w:val="en-US"/>
              </w:rPr>
              <w:t xml:space="preserve">Number of institutional offer </w:t>
            </w:r>
            <w:r w:rsidR="0047731A" w:rsidRPr="00F159AF">
              <w:rPr>
                <w:rFonts w:ascii="Arial" w:hAnsi="Arial"/>
                <w:i/>
                <w:sz w:val="16"/>
                <w:szCs w:val="16"/>
                <w:lang w:val="en-US"/>
              </w:rPr>
              <w:t>[Security type]</w:t>
            </w:r>
          </w:p>
        </w:tc>
        <w:tc>
          <w:tcPr>
            <w:tcW w:w="1597" w:type="dxa"/>
            <w:tcBorders>
              <w:bottom w:val="double" w:sz="4" w:space="0" w:color="auto"/>
            </w:tcBorders>
          </w:tcPr>
          <w:p w14:paraId="1AE0819F" w14:textId="77777777" w:rsidR="001D6D42" w:rsidRPr="00F159AF" w:rsidRDefault="001D6D42" w:rsidP="00541D9E">
            <w:pPr>
              <w:spacing w:after="0"/>
              <w:ind w:left="0"/>
              <w:jc w:val="left"/>
              <w:rPr>
                <w:rFonts w:ascii="Arial" w:hAnsi="Arial"/>
                <w:sz w:val="16"/>
                <w:szCs w:val="16"/>
                <w:lang w:val="en-US"/>
              </w:rPr>
            </w:pPr>
            <w:r w:rsidRPr="00F159AF">
              <w:rPr>
                <w:rFonts w:ascii="Arial" w:hAnsi="Arial"/>
                <w:sz w:val="16"/>
                <w:szCs w:val="16"/>
                <w:lang w:val="en-US"/>
              </w:rPr>
              <w:t>900,000</w:t>
            </w:r>
          </w:p>
        </w:tc>
      </w:tr>
      <w:tr w:rsidR="001D6D42" w:rsidRPr="00F159AF" w14:paraId="40328A66" w14:textId="77777777" w:rsidTr="001D6D42">
        <w:tc>
          <w:tcPr>
            <w:tcW w:w="1129" w:type="dxa"/>
            <w:vMerge w:val="restart"/>
            <w:tcBorders>
              <w:top w:val="double" w:sz="4" w:space="0" w:color="auto"/>
            </w:tcBorders>
          </w:tcPr>
          <w:p w14:paraId="7A96B6FE" w14:textId="70CC1686" w:rsidR="001D6D42" w:rsidRPr="00F159AF" w:rsidRDefault="001D6D42" w:rsidP="001D6D42">
            <w:pPr>
              <w:spacing w:after="0"/>
              <w:ind w:left="0"/>
              <w:jc w:val="center"/>
              <w:rPr>
                <w:rFonts w:ascii="Arial" w:hAnsi="Arial"/>
                <w:sz w:val="16"/>
                <w:szCs w:val="16"/>
                <w:lang w:val="en-US"/>
              </w:rPr>
            </w:pPr>
            <w:r w:rsidRPr="00F159AF">
              <w:rPr>
                <w:rFonts w:ascii="Arial" w:hAnsi="Arial"/>
                <w:sz w:val="16"/>
                <w:szCs w:val="16"/>
                <w:lang w:val="en-US"/>
              </w:rPr>
              <w:t>5</w:t>
            </w:r>
          </w:p>
          <w:p w14:paraId="2F9685FE" w14:textId="24A68389" w:rsidR="001D6D42" w:rsidRPr="00F159AF" w:rsidRDefault="001D6D42" w:rsidP="001D6D42">
            <w:pPr>
              <w:spacing w:after="0"/>
              <w:ind w:left="0"/>
              <w:jc w:val="center"/>
              <w:rPr>
                <w:rFonts w:ascii="Arial" w:hAnsi="Arial"/>
                <w:sz w:val="16"/>
                <w:szCs w:val="16"/>
                <w:lang w:val="en-US"/>
              </w:rPr>
            </w:pPr>
          </w:p>
        </w:tc>
        <w:tc>
          <w:tcPr>
            <w:tcW w:w="4678" w:type="dxa"/>
            <w:tcBorders>
              <w:top w:val="double" w:sz="4" w:space="0" w:color="auto"/>
            </w:tcBorders>
          </w:tcPr>
          <w:p w14:paraId="7DC1947D" w14:textId="41EA727D" w:rsidR="001D6D42" w:rsidRPr="00F159AF" w:rsidRDefault="001D6D42" w:rsidP="00541D9E">
            <w:pPr>
              <w:spacing w:after="0"/>
              <w:ind w:left="0"/>
              <w:jc w:val="left"/>
              <w:rPr>
                <w:rFonts w:ascii="Arial" w:hAnsi="Arial"/>
                <w:sz w:val="16"/>
                <w:szCs w:val="16"/>
                <w:lang w:val="en-US"/>
              </w:rPr>
            </w:pPr>
            <w:r w:rsidRPr="00F159AF">
              <w:rPr>
                <w:rFonts w:ascii="Arial" w:hAnsi="Arial"/>
                <w:sz w:val="16"/>
                <w:szCs w:val="16"/>
                <w:lang w:val="en-US"/>
              </w:rPr>
              <w:t xml:space="preserve">Number of preferential offer </w:t>
            </w:r>
            <w:r w:rsidR="0047731A" w:rsidRPr="00F159AF">
              <w:rPr>
                <w:rFonts w:ascii="Arial" w:hAnsi="Arial"/>
                <w:i/>
                <w:sz w:val="16"/>
                <w:szCs w:val="16"/>
                <w:lang w:val="en-US"/>
              </w:rPr>
              <w:t>[Security type]</w:t>
            </w:r>
          </w:p>
        </w:tc>
        <w:tc>
          <w:tcPr>
            <w:tcW w:w="1597" w:type="dxa"/>
            <w:tcBorders>
              <w:top w:val="double" w:sz="4" w:space="0" w:color="auto"/>
            </w:tcBorders>
          </w:tcPr>
          <w:p w14:paraId="066A89BB" w14:textId="7BB6DC14" w:rsidR="001D6D42" w:rsidRPr="00F159AF" w:rsidRDefault="001D6D42" w:rsidP="00541D9E">
            <w:pPr>
              <w:spacing w:after="0"/>
              <w:ind w:left="0"/>
              <w:jc w:val="left"/>
              <w:rPr>
                <w:rFonts w:ascii="Arial" w:hAnsi="Arial"/>
                <w:sz w:val="16"/>
                <w:szCs w:val="16"/>
                <w:lang w:val="en-US"/>
              </w:rPr>
            </w:pPr>
            <w:r w:rsidRPr="00F159AF">
              <w:rPr>
                <w:rFonts w:ascii="Arial" w:hAnsi="Arial"/>
                <w:sz w:val="16"/>
                <w:szCs w:val="16"/>
                <w:lang w:val="en-US"/>
              </w:rPr>
              <w:t>10,000</w:t>
            </w:r>
          </w:p>
        </w:tc>
      </w:tr>
      <w:tr w:rsidR="001D6D42" w:rsidRPr="00F159AF" w14:paraId="3628DC2B" w14:textId="77777777" w:rsidTr="001D6D42">
        <w:tc>
          <w:tcPr>
            <w:tcW w:w="1129" w:type="dxa"/>
            <w:vMerge/>
          </w:tcPr>
          <w:p w14:paraId="022FB5C7" w14:textId="0AEE118B" w:rsidR="001D6D42" w:rsidRPr="00F159AF" w:rsidRDefault="001D6D42" w:rsidP="00541D9E">
            <w:pPr>
              <w:spacing w:after="0"/>
              <w:ind w:left="0"/>
              <w:jc w:val="left"/>
              <w:rPr>
                <w:rFonts w:ascii="Arial" w:hAnsi="Arial"/>
                <w:sz w:val="16"/>
                <w:szCs w:val="16"/>
                <w:lang w:val="en-US"/>
              </w:rPr>
            </w:pPr>
          </w:p>
        </w:tc>
        <w:tc>
          <w:tcPr>
            <w:tcW w:w="4678" w:type="dxa"/>
          </w:tcPr>
          <w:p w14:paraId="6DF43F1F" w14:textId="56EAA102" w:rsidR="001D6D42" w:rsidRPr="00F159AF" w:rsidRDefault="001D6D42" w:rsidP="00541D9E">
            <w:pPr>
              <w:spacing w:after="0"/>
              <w:ind w:left="0"/>
              <w:jc w:val="left"/>
              <w:rPr>
                <w:rFonts w:ascii="Arial" w:hAnsi="Arial"/>
                <w:sz w:val="16"/>
                <w:szCs w:val="16"/>
                <w:lang w:val="en-US"/>
              </w:rPr>
            </w:pPr>
            <w:r w:rsidRPr="00F159AF">
              <w:rPr>
                <w:rFonts w:ascii="Arial" w:hAnsi="Arial"/>
                <w:sz w:val="16"/>
                <w:szCs w:val="16"/>
                <w:lang w:val="en-US"/>
              </w:rPr>
              <w:t>IPO tranche</w:t>
            </w:r>
          </w:p>
        </w:tc>
        <w:tc>
          <w:tcPr>
            <w:tcW w:w="1597" w:type="dxa"/>
          </w:tcPr>
          <w:p w14:paraId="4E2680D2" w14:textId="2B1D98C1" w:rsidR="001D6D42" w:rsidRPr="00F159AF" w:rsidRDefault="001D6D42" w:rsidP="00541D9E">
            <w:pPr>
              <w:spacing w:after="0"/>
              <w:ind w:left="0"/>
              <w:jc w:val="left"/>
              <w:rPr>
                <w:rFonts w:ascii="Arial" w:hAnsi="Arial"/>
                <w:sz w:val="16"/>
                <w:szCs w:val="16"/>
                <w:lang w:val="en-US"/>
              </w:rPr>
            </w:pPr>
            <w:r w:rsidRPr="00F159AF">
              <w:rPr>
                <w:rFonts w:ascii="Arial" w:hAnsi="Arial"/>
                <w:sz w:val="16"/>
                <w:szCs w:val="16"/>
                <w:lang w:val="en-US"/>
              </w:rPr>
              <w:t>Public offer</w:t>
            </w:r>
          </w:p>
        </w:tc>
      </w:tr>
    </w:tbl>
    <w:p w14:paraId="2903DE16" w14:textId="77777777" w:rsidR="00893054" w:rsidRPr="00F159AF" w:rsidRDefault="00893054" w:rsidP="00893054">
      <w:pPr>
        <w:ind w:left="0"/>
        <w:rPr>
          <w:lang w:eastAsia="x-none"/>
        </w:rPr>
      </w:pPr>
    </w:p>
    <w:p w14:paraId="146BBF05" w14:textId="77777777" w:rsidR="00893054" w:rsidRPr="00F159AF" w:rsidRDefault="00893054" w:rsidP="00893054">
      <w:pPr>
        <w:ind w:left="0"/>
        <w:rPr>
          <w:lang w:eastAsia="x-none"/>
        </w:rPr>
      </w:pPr>
    </w:p>
    <w:p w14:paraId="0E3FBA1F" w14:textId="77777777" w:rsidR="003958B5" w:rsidRPr="00F159AF" w:rsidRDefault="00B626BA" w:rsidP="00893054">
      <w:pPr>
        <w:ind w:left="0"/>
        <w:rPr>
          <w:lang w:eastAsia="x-none"/>
        </w:rPr>
      </w:pPr>
      <w:r w:rsidRPr="00F159AF">
        <w:rPr>
          <w:lang w:eastAsia="x-none"/>
        </w:rPr>
        <w:br/>
      </w:r>
    </w:p>
    <w:p w14:paraId="4F2DFD21" w14:textId="77777777" w:rsidR="003958B5" w:rsidRPr="00F159AF" w:rsidRDefault="003958B5" w:rsidP="00893054">
      <w:pPr>
        <w:ind w:left="0"/>
        <w:rPr>
          <w:lang w:eastAsia="x-none"/>
        </w:rPr>
      </w:pPr>
    </w:p>
    <w:p w14:paraId="71502282" w14:textId="77777777" w:rsidR="003958B5" w:rsidRPr="00F159AF" w:rsidRDefault="003958B5" w:rsidP="00893054">
      <w:pPr>
        <w:ind w:left="0"/>
        <w:rPr>
          <w:lang w:eastAsia="x-none"/>
        </w:rPr>
      </w:pPr>
    </w:p>
    <w:p w14:paraId="60223138" w14:textId="2A906610" w:rsidR="001243CC" w:rsidRDefault="001243CC" w:rsidP="00893054">
      <w:pPr>
        <w:ind w:left="0"/>
        <w:rPr>
          <w:sz w:val="20"/>
          <w:szCs w:val="20"/>
          <w:lang w:eastAsia="x-none"/>
        </w:rPr>
      </w:pPr>
    </w:p>
    <w:p w14:paraId="6DED0CDA" w14:textId="0B437B52" w:rsidR="00720928" w:rsidRDefault="00893054" w:rsidP="00893054">
      <w:pPr>
        <w:ind w:left="0"/>
        <w:rPr>
          <w:sz w:val="20"/>
          <w:szCs w:val="20"/>
          <w:lang w:eastAsia="x-none"/>
        </w:rPr>
      </w:pPr>
      <w:r w:rsidRPr="001243CC">
        <w:rPr>
          <w:sz w:val="20"/>
          <w:szCs w:val="20"/>
          <w:lang w:eastAsia="x-none"/>
        </w:rPr>
        <w:t xml:space="preserve">Then the initial size of the public offer should be 90,000 shares (i.e. 100,000 – 10,000). The total </w:t>
      </w:r>
      <w:r w:rsidR="0096742B" w:rsidRPr="001243CC">
        <w:rPr>
          <w:sz w:val="20"/>
          <w:szCs w:val="20"/>
          <w:lang w:val="en-US" w:eastAsia="x-none"/>
        </w:rPr>
        <w:t>Number of Preferential Offer Share</w:t>
      </w:r>
      <w:r w:rsidRPr="001243CC">
        <w:rPr>
          <w:sz w:val="20"/>
          <w:szCs w:val="20"/>
          <w:lang w:eastAsia="x-none"/>
        </w:rPr>
        <w:t>s (Field #60) should be ≤ the initial allocation to the IPO tranche (Fie</w:t>
      </w:r>
      <w:r w:rsidR="0096742B" w:rsidRPr="001243CC">
        <w:rPr>
          <w:sz w:val="20"/>
          <w:szCs w:val="20"/>
          <w:lang w:eastAsia="x-none"/>
        </w:rPr>
        <w:t>ld #32 or Field #33) - Trading Board L</w:t>
      </w:r>
      <w:r w:rsidRPr="001243CC">
        <w:rPr>
          <w:sz w:val="20"/>
          <w:szCs w:val="20"/>
          <w:lang w:eastAsia="x-none"/>
        </w:rPr>
        <w:t>ot (Field #24).</w:t>
      </w:r>
    </w:p>
    <w:p w14:paraId="36DEC24B" w14:textId="0C162694" w:rsidR="001243CC" w:rsidRDefault="001243CC" w:rsidP="00893054">
      <w:pPr>
        <w:ind w:left="0"/>
        <w:rPr>
          <w:sz w:val="20"/>
          <w:szCs w:val="20"/>
          <w:lang w:eastAsia="x-none"/>
        </w:rPr>
      </w:pPr>
    </w:p>
    <w:p w14:paraId="48D2AFD7" w14:textId="7D359223" w:rsidR="001243CC" w:rsidRDefault="001243CC" w:rsidP="00893054">
      <w:pPr>
        <w:ind w:left="0"/>
        <w:rPr>
          <w:sz w:val="20"/>
          <w:szCs w:val="20"/>
          <w:lang w:eastAsia="x-none"/>
        </w:rPr>
      </w:pPr>
    </w:p>
    <w:p w14:paraId="0B3436B7" w14:textId="77777777" w:rsidR="001243CC" w:rsidRPr="001243CC" w:rsidRDefault="001243CC" w:rsidP="00893054">
      <w:pPr>
        <w:ind w:left="0"/>
        <w:rPr>
          <w:sz w:val="20"/>
          <w:szCs w:val="20"/>
          <w:lang w:eastAsia="x-none"/>
        </w:rPr>
      </w:pPr>
    </w:p>
    <w:p w14:paraId="1EAADA53" w14:textId="77777777" w:rsidR="00A865B3" w:rsidRPr="00F159AF" w:rsidRDefault="00A865B3" w:rsidP="00893054">
      <w:pPr>
        <w:ind w:left="0"/>
        <w:rPr>
          <w:lang w:eastAsia="x-none"/>
        </w:rPr>
      </w:pPr>
    </w:p>
    <w:p w14:paraId="1BD12DF5" w14:textId="77777777" w:rsidR="00893054" w:rsidRPr="001243CC" w:rsidRDefault="00893054" w:rsidP="002E07D6">
      <w:pPr>
        <w:pStyle w:val="ListParagraph"/>
        <w:numPr>
          <w:ilvl w:val="0"/>
          <w:numId w:val="7"/>
        </w:numPr>
        <w:ind w:leftChars="0"/>
        <w:rPr>
          <w:b/>
          <w:sz w:val="20"/>
          <w:szCs w:val="20"/>
          <w:lang w:eastAsia="x-none"/>
        </w:rPr>
      </w:pPr>
      <w:r w:rsidRPr="001243CC">
        <w:rPr>
          <w:b/>
          <w:sz w:val="20"/>
          <w:szCs w:val="20"/>
          <w:lang w:eastAsia="x-none"/>
        </w:rPr>
        <w:t>Advisers</w:t>
      </w:r>
    </w:p>
    <w:p w14:paraId="42DCBE62" w14:textId="77777777" w:rsidR="00893054" w:rsidRPr="00F159AF" w:rsidRDefault="00893054" w:rsidP="00893054">
      <w:pPr>
        <w:ind w:left="0"/>
        <w:rPr>
          <w:lang w:eastAsia="x-none"/>
        </w:rPr>
      </w:pPr>
    </w:p>
    <w:tbl>
      <w:tblPr>
        <w:tblStyle w:val="TableGrid3"/>
        <w:tblpPr w:leftFromText="180" w:rightFromText="180" w:vertAnchor="text" w:tblpY="1"/>
        <w:tblOverlap w:val="never"/>
        <w:tblW w:w="10526" w:type="dxa"/>
        <w:tblLook w:val="04A0" w:firstRow="1" w:lastRow="0" w:firstColumn="1" w:lastColumn="0" w:noHBand="0" w:noVBand="1"/>
      </w:tblPr>
      <w:tblGrid>
        <w:gridCol w:w="483"/>
        <w:gridCol w:w="1855"/>
        <w:gridCol w:w="1404"/>
        <w:gridCol w:w="1474"/>
        <w:gridCol w:w="5310"/>
      </w:tblGrid>
      <w:tr w:rsidR="00893054" w:rsidRPr="00F159AF" w14:paraId="739A04E7" w14:textId="77777777" w:rsidTr="00FA30F0">
        <w:tc>
          <w:tcPr>
            <w:tcW w:w="483" w:type="dxa"/>
            <w:shd w:val="clear" w:color="auto" w:fill="13426B"/>
          </w:tcPr>
          <w:p w14:paraId="2980A027"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w:t>
            </w:r>
          </w:p>
        </w:tc>
        <w:tc>
          <w:tcPr>
            <w:tcW w:w="1855" w:type="dxa"/>
            <w:shd w:val="clear" w:color="auto" w:fill="13426B"/>
          </w:tcPr>
          <w:p w14:paraId="468CB6E2"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Field name</w:t>
            </w:r>
          </w:p>
        </w:tc>
        <w:tc>
          <w:tcPr>
            <w:tcW w:w="1404" w:type="dxa"/>
            <w:shd w:val="clear" w:color="auto" w:fill="13426B"/>
          </w:tcPr>
          <w:p w14:paraId="1F50D737"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Input method</w:t>
            </w:r>
          </w:p>
        </w:tc>
        <w:tc>
          <w:tcPr>
            <w:tcW w:w="1474" w:type="dxa"/>
            <w:shd w:val="clear" w:color="auto" w:fill="13426B"/>
          </w:tcPr>
          <w:p w14:paraId="7B5D2E05"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Max field length</w:t>
            </w:r>
          </w:p>
        </w:tc>
        <w:tc>
          <w:tcPr>
            <w:tcW w:w="5310" w:type="dxa"/>
            <w:shd w:val="clear" w:color="auto" w:fill="13426B"/>
          </w:tcPr>
          <w:p w14:paraId="40BB7C3D"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Notes</w:t>
            </w:r>
          </w:p>
        </w:tc>
      </w:tr>
      <w:tr w:rsidR="00893054" w:rsidRPr="00F159AF" w14:paraId="577D4341" w14:textId="77777777" w:rsidTr="00FA30F0">
        <w:tc>
          <w:tcPr>
            <w:tcW w:w="483" w:type="dxa"/>
          </w:tcPr>
          <w:p w14:paraId="76BAFC77"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40</w:t>
            </w:r>
          </w:p>
        </w:tc>
        <w:tc>
          <w:tcPr>
            <w:tcW w:w="1855" w:type="dxa"/>
          </w:tcPr>
          <w:p w14:paraId="7E744675"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Principal Sponsor</w:t>
            </w:r>
          </w:p>
        </w:tc>
        <w:tc>
          <w:tcPr>
            <w:tcW w:w="1404" w:type="dxa"/>
          </w:tcPr>
          <w:p w14:paraId="4DBFDFA1" w14:textId="4CC71A9B" w:rsidR="00893054" w:rsidRPr="00F159AF" w:rsidRDefault="00841F1D" w:rsidP="00541D9E">
            <w:pPr>
              <w:spacing w:after="0"/>
              <w:ind w:left="0"/>
              <w:jc w:val="left"/>
              <w:rPr>
                <w:rFonts w:ascii="Arial" w:hAnsi="Arial"/>
                <w:sz w:val="16"/>
                <w:szCs w:val="16"/>
                <w:lang w:val="en-US"/>
              </w:rPr>
            </w:pPr>
            <w:r w:rsidRPr="00F159AF">
              <w:rPr>
                <w:rFonts w:ascii="Arial" w:hAnsi="Arial"/>
                <w:sz w:val="16"/>
                <w:szCs w:val="16"/>
                <w:lang w:val="en-US"/>
              </w:rPr>
              <w:t xml:space="preserve">List </w:t>
            </w:r>
            <w:r w:rsidR="00893054" w:rsidRPr="00F159AF">
              <w:rPr>
                <w:rFonts w:ascii="Arial" w:hAnsi="Arial"/>
                <w:sz w:val="16"/>
                <w:szCs w:val="16"/>
                <w:lang w:val="en-US"/>
              </w:rPr>
              <w:t>(single selection)</w:t>
            </w:r>
          </w:p>
        </w:tc>
        <w:tc>
          <w:tcPr>
            <w:tcW w:w="1474" w:type="dxa"/>
          </w:tcPr>
          <w:p w14:paraId="54F2F755"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N/A</w:t>
            </w:r>
          </w:p>
        </w:tc>
        <w:tc>
          <w:tcPr>
            <w:tcW w:w="5310" w:type="dxa"/>
          </w:tcPr>
          <w:p w14:paraId="08075B8A" w14:textId="77777777" w:rsidR="00893054" w:rsidRPr="00F159AF" w:rsidRDefault="00893054" w:rsidP="002E07D6">
            <w:pPr>
              <w:pStyle w:val="ListParagraph"/>
              <w:numPr>
                <w:ilvl w:val="0"/>
                <w:numId w:val="11"/>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Mandatory field</w:t>
            </w:r>
          </w:p>
          <w:p w14:paraId="1D4F6094" w14:textId="1731193A" w:rsidR="00893054" w:rsidRPr="00F159AF" w:rsidRDefault="000F3EC6" w:rsidP="002E07D6">
            <w:pPr>
              <w:pStyle w:val="ListParagraph"/>
              <w:numPr>
                <w:ilvl w:val="0"/>
                <w:numId w:val="11"/>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lastRenderedPageBreak/>
              <w:t>If the Submitting User has a company identity of “</w:t>
            </w:r>
            <w:r w:rsidR="000D064D" w:rsidRPr="00F159AF">
              <w:rPr>
                <w:rFonts w:ascii="Arial" w:eastAsia="DengXian" w:hAnsi="Arial"/>
                <w:sz w:val="16"/>
                <w:szCs w:val="16"/>
                <w:lang w:val="en-US"/>
              </w:rPr>
              <w:t>FINI</w:t>
            </w:r>
            <w:r w:rsidRPr="00F159AF">
              <w:rPr>
                <w:rFonts w:ascii="Arial" w:eastAsia="DengXian" w:hAnsi="Arial"/>
                <w:sz w:val="16"/>
                <w:szCs w:val="16"/>
                <w:lang w:val="en-US"/>
              </w:rPr>
              <w:t>Sponsor”, pre-fill the company name of the Submitting User. Else, m</w:t>
            </w:r>
            <w:r w:rsidR="00893054" w:rsidRPr="00F159AF">
              <w:rPr>
                <w:rFonts w:ascii="Arial" w:eastAsia="DengXian" w:hAnsi="Arial"/>
                <w:sz w:val="16"/>
                <w:szCs w:val="16"/>
                <w:lang w:val="en-US"/>
              </w:rPr>
              <w:t>ust select company (Identity: FINISponsor)</w:t>
            </w:r>
          </w:p>
          <w:p w14:paraId="0938BE06" w14:textId="797290AC" w:rsidR="00893054" w:rsidRPr="00F159AF" w:rsidRDefault="00893054" w:rsidP="002E07D6">
            <w:pPr>
              <w:pStyle w:val="ListParagraph"/>
              <w:numPr>
                <w:ilvl w:val="0"/>
                <w:numId w:val="11"/>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Must select team (Team: IBD)</w:t>
            </w:r>
            <w:r w:rsidR="002C3325" w:rsidRPr="00F159AF">
              <w:rPr>
                <w:rFonts w:ascii="Arial" w:eastAsia="DengXian" w:hAnsi="Arial"/>
                <w:sz w:val="16"/>
                <w:szCs w:val="16"/>
                <w:lang w:val="en-US"/>
              </w:rPr>
              <w:t xml:space="preserve">; the Submitting User </w:t>
            </w:r>
            <w:r w:rsidR="001702E3" w:rsidRPr="00F159AF">
              <w:rPr>
                <w:rFonts w:ascii="Arial" w:eastAsia="DengXian" w:hAnsi="Arial"/>
                <w:sz w:val="16"/>
                <w:szCs w:val="16"/>
                <w:lang w:val="en-US"/>
              </w:rPr>
              <w:t xml:space="preserve">has </w:t>
            </w:r>
            <w:r w:rsidR="002C3325" w:rsidRPr="00F159AF">
              <w:rPr>
                <w:rFonts w:ascii="Arial" w:eastAsia="DengXian" w:hAnsi="Arial"/>
                <w:sz w:val="16"/>
                <w:szCs w:val="16"/>
                <w:lang w:val="en-US"/>
              </w:rPr>
              <w:t>to be part of the selected team</w:t>
            </w:r>
          </w:p>
          <w:p w14:paraId="60DE9EC1" w14:textId="77777777" w:rsidR="00893054" w:rsidRPr="00F159AF" w:rsidRDefault="00893054" w:rsidP="00541D9E">
            <w:pPr>
              <w:spacing w:after="0"/>
              <w:ind w:left="0"/>
              <w:jc w:val="left"/>
              <w:rPr>
                <w:rFonts w:ascii="Arial" w:hAnsi="Arial"/>
                <w:sz w:val="16"/>
                <w:szCs w:val="16"/>
                <w:lang w:val="en-US"/>
              </w:rPr>
            </w:pPr>
          </w:p>
        </w:tc>
      </w:tr>
      <w:tr w:rsidR="00893054" w:rsidRPr="00F159AF" w14:paraId="33C183FA" w14:textId="77777777" w:rsidTr="00FA30F0">
        <w:tc>
          <w:tcPr>
            <w:tcW w:w="483" w:type="dxa"/>
          </w:tcPr>
          <w:p w14:paraId="7B89F917"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lastRenderedPageBreak/>
              <w:t>41</w:t>
            </w:r>
          </w:p>
        </w:tc>
        <w:tc>
          <w:tcPr>
            <w:tcW w:w="1855" w:type="dxa"/>
          </w:tcPr>
          <w:p w14:paraId="7725D772"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Sponsor(s)</w:t>
            </w:r>
          </w:p>
        </w:tc>
        <w:tc>
          <w:tcPr>
            <w:tcW w:w="1404" w:type="dxa"/>
          </w:tcPr>
          <w:p w14:paraId="01C7266E" w14:textId="1CB07FCC" w:rsidR="00893054" w:rsidRPr="00F159AF" w:rsidRDefault="00841F1D" w:rsidP="00541D9E">
            <w:pPr>
              <w:spacing w:after="0"/>
              <w:ind w:left="0"/>
              <w:jc w:val="left"/>
              <w:rPr>
                <w:rFonts w:ascii="Arial" w:hAnsi="Arial"/>
                <w:sz w:val="16"/>
                <w:szCs w:val="16"/>
                <w:lang w:val="en-US"/>
              </w:rPr>
            </w:pPr>
            <w:r w:rsidRPr="00F159AF">
              <w:rPr>
                <w:rFonts w:ascii="Arial" w:hAnsi="Arial"/>
                <w:sz w:val="16"/>
                <w:szCs w:val="16"/>
                <w:lang w:val="en-US"/>
              </w:rPr>
              <w:t xml:space="preserve">List </w:t>
            </w:r>
            <w:r w:rsidR="00893054" w:rsidRPr="00F159AF">
              <w:rPr>
                <w:rFonts w:ascii="Arial" w:hAnsi="Arial"/>
                <w:sz w:val="16"/>
                <w:szCs w:val="16"/>
                <w:lang w:val="en-US"/>
              </w:rPr>
              <w:t>(multiple selection)</w:t>
            </w:r>
          </w:p>
        </w:tc>
        <w:tc>
          <w:tcPr>
            <w:tcW w:w="1474" w:type="dxa"/>
          </w:tcPr>
          <w:p w14:paraId="501A00BC"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N/A</w:t>
            </w:r>
          </w:p>
        </w:tc>
        <w:tc>
          <w:tcPr>
            <w:tcW w:w="5310" w:type="dxa"/>
          </w:tcPr>
          <w:p w14:paraId="109AFDAD" w14:textId="77777777" w:rsidR="00893054" w:rsidRPr="00F159AF" w:rsidRDefault="00893054" w:rsidP="002E07D6">
            <w:pPr>
              <w:pStyle w:val="ListParagraph"/>
              <w:numPr>
                <w:ilvl w:val="0"/>
                <w:numId w:val="11"/>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Optional field</w:t>
            </w:r>
          </w:p>
          <w:p w14:paraId="25028401" w14:textId="5C266E35" w:rsidR="00893054" w:rsidRPr="00F159AF" w:rsidRDefault="00893054" w:rsidP="002E07D6">
            <w:pPr>
              <w:pStyle w:val="ListParagraph"/>
              <w:numPr>
                <w:ilvl w:val="0"/>
                <w:numId w:val="11"/>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Must select company (Identity: </w:t>
            </w:r>
            <w:r w:rsidR="000D064D" w:rsidRPr="00F159AF">
              <w:rPr>
                <w:rFonts w:ascii="Arial" w:eastAsia="DengXian" w:hAnsi="Arial"/>
                <w:sz w:val="16"/>
                <w:szCs w:val="16"/>
                <w:lang w:val="en-US"/>
              </w:rPr>
              <w:t>FINI</w:t>
            </w:r>
            <w:r w:rsidRPr="00F159AF">
              <w:rPr>
                <w:rFonts w:ascii="Arial" w:eastAsia="DengXian" w:hAnsi="Arial"/>
                <w:sz w:val="16"/>
                <w:szCs w:val="16"/>
                <w:lang w:val="en-US"/>
              </w:rPr>
              <w:t>Sponsor)</w:t>
            </w:r>
          </w:p>
          <w:p w14:paraId="6C8EF001" w14:textId="77777777" w:rsidR="00893054" w:rsidRPr="00F159AF" w:rsidRDefault="00893054" w:rsidP="002E07D6">
            <w:pPr>
              <w:pStyle w:val="ListParagraph"/>
              <w:numPr>
                <w:ilvl w:val="0"/>
                <w:numId w:val="11"/>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Must select team (Team: IBD)</w:t>
            </w:r>
          </w:p>
          <w:p w14:paraId="429A47CE" w14:textId="77777777" w:rsidR="00893054" w:rsidRPr="00F159AF" w:rsidRDefault="00893054" w:rsidP="00541D9E">
            <w:pPr>
              <w:spacing w:after="0"/>
              <w:ind w:left="0"/>
              <w:jc w:val="left"/>
              <w:rPr>
                <w:rFonts w:ascii="Arial" w:hAnsi="Arial"/>
                <w:sz w:val="16"/>
                <w:szCs w:val="16"/>
                <w:lang w:val="en-US"/>
              </w:rPr>
            </w:pPr>
          </w:p>
        </w:tc>
      </w:tr>
      <w:tr w:rsidR="00893054" w:rsidRPr="00F159AF" w14:paraId="5D740349" w14:textId="77777777" w:rsidTr="00FA30F0">
        <w:tc>
          <w:tcPr>
            <w:tcW w:w="483" w:type="dxa"/>
          </w:tcPr>
          <w:p w14:paraId="21F0D501" w14:textId="3A61F58E" w:rsidR="00893054" w:rsidRPr="00F159AF" w:rsidRDefault="00720928" w:rsidP="00541D9E">
            <w:pPr>
              <w:spacing w:after="0"/>
              <w:ind w:left="0"/>
              <w:jc w:val="left"/>
              <w:rPr>
                <w:rFonts w:ascii="Arial" w:hAnsi="Arial"/>
                <w:sz w:val="16"/>
                <w:szCs w:val="16"/>
                <w:lang w:val="en-US"/>
              </w:rPr>
            </w:pPr>
            <w:r w:rsidRPr="00F159AF">
              <w:rPr>
                <w:rFonts w:ascii="Arial" w:hAnsi="Arial"/>
                <w:sz w:val="16"/>
                <w:szCs w:val="16"/>
                <w:lang w:val="en-US"/>
              </w:rPr>
              <w:t>42</w:t>
            </w:r>
          </w:p>
        </w:tc>
        <w:tc>
          <w:tcPr>
            <w:tcW w:w="1855" w:type="dxa"/>
          </w:tcPr>
          <w:p w14:paraId="2F285045"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HK Legal Adviser (for Sponsor)</w:t>
            </w:r>
          </w:p>
        </w:tc>
        <w:tc>
          <w:tcPr>
            <w:tcW w:w="1404" w:type="dxa"/>
          </w:tcPr>
          <w:p w14:paraId="389C36CA" w14:textId="05F08946" w:rsidR="00893054" w:rsidRPr="00F159AF" w:rsidRDefault="00841F1D" w:rsidP="00541D9E">
            <w:pPr>
              <w:spacing w:after="0"/>
              <w:ind w:left="0"/>
              <w:jc w:val="left"/>
              <w:rPr>
                <w:rFonts w:ascii="Arial" w:hAnsi="Arial"/>
                <w:sz w:val="16"/>
                <w:szCs w:val="16"/>
                <w:lang w:val="en-US"/>
              </w:rPr>
            </w:pPr>
            <w:r w:rsidRPr="00F159AF">
              <w:rPr>
                <w:rFonts w:ascii="Arial" w:hAnsi="Arial"/>
                <w:sz w:val="16"/>
                <w:szCs w:val="16"/>
                <w:lang w:val="en-US"/>
              </w:rPr>
              <w:t xml:space="preserve">List </w:t>
            </w:r>
            <w:r w:rsidR="00893054" w:rsidRPr="00F159AF">
              <w:rPr>
                <w:rFonts w:ascii="Arial" w:hAnsi="Arial"/>
                <w:sz w:val="16"/>
                <w:szCs w:val="16"/>
                <w:lang w:val="en-US"/>
              </w:rPr>
              <w:t>(multiple selection)</w:t>
            </w:r>
          </w:p>
        </w:tc>
        <w:tc>
          <w:tcPr>
            <w:tcW w:w="1474" w:type="dxa"/>
          </w:tcPr>
          <w:p w14:paraId="5BEEC769"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N/A</w:t>
            </w:r>
          </w:p>
        </w:tc>
        <w:tc>
          <w:tcPr>
            <w:tcW w:w="5310" w:type="dxa"/>
          </w:tcPr>
          <w:p w14:paraId="588B3EA3" w14:textId="080DD594" w:rsidR="005250B6" w:rsidRPr="00F159AF" w:rsidRDefault="00893054"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Optional field</w:t>
            </w:r>
          </w:p>
          <w:p w14:paraId="08305025" w14:textId="2EAAB096" w:rsidR="00893054" w:rsidRPr="00F159AF" w:rsidRDefault="005250B6"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If the Submitting User has a company identity of “</w:t>
            </w:r>
            <w:r w:rsidR="000D064D" w:rsidRPr="00F159AF">
              <w:rPr>
                <w:rFonts w:ascii="Arial" w:eastAsia="DengXian" w:hAnsi="Arial"/>
                <w:sz w:val="16"/>
                <w:szCs w:val="16"/>
                <w:lang w:val="en-US"/>
              </w:rPr>
              <w:t>FINI</w:t>
            </w:r>
            <w:r w:rsidRPr="00F159AF">
              <w:rPr>
                <w:rFonts w:ascii="Arial" w:eastAsia="DengXian" w:hAnsi="Arial"/>
                <w:sz w:val="16"/>
                <w:szCs w:val="16"/>
                <w:lang w:val="en-US"/>
              </w:rPr>
              <w:t>Legal”, pre-fill the company name of the Submitting User. Else, m</w:t>
            </w:r>
            <w:r w:rsidR="00893054" w:rsidRPr="00F159AF">
              <w:rPr>
                <w:rFonts w:ascii="Arial" w:eastAsia="DengXian" w:hAnsi="Arial"/>
                <w:sz w:val="16"/>
                <w:szCs w:val="16"/>
                <w:lang w:val="en-US"/>
              </w:rPr>
              <w:t xml:space="preserve">ust select company (Identity: </w:t>
            </w:r>
            <w:r w:rsidR="000D064D" w:rsidRPr="00F159AF">
              <w:rPr>
                <w:rFonts w:ascii="Arial" w:eastAsia="DengXian" w:hAnsi="Arial"/>
                <w:sz w:val="16"/>
                <w:szCs w:val="16"/>
                <w:lang w:val="en-US"/>
              </w:rPr>
              <w:t>FINI</w:t>
            </w:r>
            <w:r w:rsidR="00893054" w:rsidRPr="00F159AF">
              <w:rPr>
                <w:rFonts w:ascii="Arial" w:eastAsia="DengXian" w:hAnsi="Arial"/>
                <w:sz w:val="16"/>
                <w:szCs w:val="16"/>
                <w:lang w:val="en-US"/>
              </w:rPr>
              <w:t>Legal)</w:t>
            </w:r>
          </w:p>
          <w:p w14:paraId="65452396" w14:textId="70D1BCC9" w:rsidR="004D1503" w:rsidRPr="00F159AF" w:rsidRDefault="004D1503"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If the Submitting User has both a company identity of “FINISponsor” and “FINILegal”, then remain optional field and no pre-fill</w:t>
            </w:r>
          </w:p>
          <w:p w14:paraId="0831115E" w14:textId="3B2520BA" w:rsidR="00893054" w:rsidRPr="00F159AF" w:rsidRDefault="002C3325" w:rsidP="001702E3">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Must select team (Team: LEG); the Submitting User </w:t>
            </w:r>
            <w:r w:rsidR="001702E3" w:rsidRPr="00F159AF">
              <w:rPr>
                <w:rFonts w:ascii="Arial" w:eastAsia="DengXian" w:hAnsi="Arial"/>
                <w:sz w:val="16"/>
                <w:szCs w:val="16"/>
                <w:lang w:val="en-US"/>
              </w:rPr>
              <w:t xml:space="preserve">has </w:t>
            </w:r>
            <w:r w:rsidRPr="00F159AF">
              <w:rPr>
                <w:rFonts w:ascii="Arial" w:eastAsia="DengXian" w:hAnsi="Arial"/>
                <w:sz w:val="16"/>
                <w:szCs w:val="16"/>
                <w:lang w:val="en-US"/>
              </w:rPr>
              <w:t>to be part of the selected team</w:t>
            </w:r>
          </w:p>
        </w:tc>
      </w:tr>
      <w:tr w:rsidR="00893054" w:rsidRPr="00F159AF" w14:paraId="3F0392E2" w14:textId="77777777" w:rsidTr="00FA30F0">
        <w:tc>
          <w:tcPr>
            <w:tcW w:w="483" w:type="dxa"/>
          </w:tcPr>
          <w:p w14:paraId="46AEF3F1"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43</w:t>
            </w:r>
          </w:p>
        </w:tc>
        <w:tc>
          <w:tcPr>
            <w:tcW w:w="1855" w:type="dxa"/>
          </w:tcPr>
          <w:p w14:paraId="40D13805"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HK Legal Adviser (for Issuer)</w:t>
            </w:r>
          </w:p>
        </w:tc>
        <w:tc>
          <w:tcPr>
            <w:tcW w:w="1404" w:type="dxa"/>
          </w:tcPr>
          <w:p w14:paraId="355EFEFE" w14:textId="24B5A198" w:rsidR="00893054" w:rsidRPr="00F159AF" w:rsidRDefault="00841F1D" w:rsidP="00541D9E">
            <w:pPr>
              <w:spacing w:after="0"/>
              <w:ind w:left="0"/>
              <w:jc w:val="left"/>
              <w:rPr>
                <w:rFonts w:ascii="Arial" w:hAnsi="Arial"/>
                <w:sz w:val="16"/>
                <w:szCs w:val="16"/>
                <w:lang w:val="en-US"/>
              </w:rPr>
            </w:pPr>
            <w:r w:rsidRPr="00F159AF">
              <w:rPr>
                <w:rFonts w:ascii="Arial" w:hAnsi="Arial"/>
                <w:sz w:val="16"/>
                <w:szCs w:val="16"/>
                <w:lang w:val="en-US"/>
              </w:rPr>
              <w:t xml:space="preserve">List </w:t>
            </w:r>
            <w:r w:rsidR="00893054" w:rsidRPr="00F159AF">
              <w:rPr>
                <w:rFonts w:ascii="Arial" w:hAnsi="Arial"/>
                <w:sz w:val="16"/>
                <w:szCs w:val="16"/>
                <w:lang w:val="en-US"/>
              </w:rPr>
              <w:t>(single selection)</w:t>
            </w:r>
          </w:p>
        </w:tc>
        <w:tc>
          <w:tcPr>
            <w:tcW w:w="1474" w:type="dxa"/>
          </w:tcPr>
          <w:p w14:paraId="186934B0"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N/A</w:t>
            </w:r>
          </w:p>
        </w:tc>
        <w:tc>
          <w:tcPr>
            <w:tcW w:w="5310" w:type="dxa"/>
          </w:tcPr>
          <w:p w14:paraId="1716F252" w14:textId="77777777" w:rsidR="00893054" w:rsidRPr="00F159AF" w:rsidRDefault="00893054"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Mandatory field</w:t>
            </w:r>
          </w:p>
          <w:p w14:paraId="665AF7F9" w14:textId="6F482C57" w:rsidR="00893054" w:rsidRPr="00F159AF" w:rsidRDefault="00893054"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Must select company (Identity: </w:t>
            </w:r>
            <w:r w:rsidR="000D064D" w:rsidRPr="00F159AF">
              <w:rPr>
                <w:rFonts w:ascii="Arial" w:eastAsia="DengXian" w:hAnsi="Arial"/>
                <w:sz w:val="16"/>
                <w:szCs w:val="16"/>
                <w:lang w:val="en-US"/>
              </w:rPr>
              <w:t>FINI</w:t>
            </w:r>
            <w:r w:rsidRPr="00F159AF">
              <w:rPr>
                <w:rFonts w:ascii="Arial" w:eastAsia="DengXian" w:hAnsi="Arial"/>
                <w:sz w:val="16"/>
                <w:szCs w:val="16"/>
                <w:lang w:val="en-US"/>
              </w:rPr>
              <w:t>Legal)</w:t>
            </w:r>
          </w:p>
          <w:p w14:paraId="4AE7F089" w14:textId="77777777" w:rsidR="00893054" w:rsidRPr="00F159AF" w:rsidRDefault="00893054"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Must select team (Team: LEG)</w:t>
            </w:r>
          </w:p>
        </w:tc>
      </w:tr>
      <w:tr w:rsidR="00893054" w:rsidRPr="00F159AF" w14:paraId="266EC115" w14:textId="77777777" w:rsidTr="00FA30F0">
        <w:tc>
          <w:tcPr>
            <w:tcW w:w="483" w:type="dxa"/>
          </w:tcPr>
          <w:p w14:paraId="0726BD26"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44</w:t>
            </w:r>
          </w:p>
        </w:tc>
        <w:tc>
          <w:tcPr>
            <w:tcW w:w="1855" w:type="dxa"/>
          </w:tcPr>
          <w:p w14:paraId="7433147F"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Underwriter(s)</w:t>
            </w:r>
          </w:p>
        </w:tc>
        <w:tc>
          <w:tcPr>
            <w:tcW w:w="1404" w:type="dxa"/>
          </w:tcPr>
          <w:p w14:paraId="66A64718" w14:textId="6DCAB431" w:rsidR="00893054" w:rsidRPr="00F159AF" w:rsidRDefault="00841F1D" w:rsidP="00541D9E">
            <w:pPr>
              <w:spacing w:after="0"/>
              <w:ind w:left="0"/>
              <w:jc w:val="left"/>
              <w:rPr>
                <w:rFonts w:ascii="Arial" w:hAnsi="Arial"/>
                <w:sz w:val="16"/>
                <w:szCs w:val="16"/>
                <w:lang w:val="en-US"/>
              </w:rPr>
            </w:pPr>
            <w:r w:rsidRPr="00F159AF">
              <w:rPr>
                <w:rFonts w:ascii="Arial" w:hAnsi="Arial"/>
                <w:sz w:val="16"/>
                <w:szCs w:val="16"/>
                <w:lang w:val="en-US"/>
              </w:rPr>
              <w:t xml:space="preserve">List </w:t>
            </w:r>
            <w:r w:rsidR="00893054" w:rsidRPr="00F159AF">
              <w:rPr>
                <w:rFonts w:ascii="Arial" w:hAnsi="Arial"/>
                <w:sz w:val="16"/>
                <w:szCs w:val="16"/>
                <w:lang w:val="en-US"/>
              </w:rPr>
              <w:t>(multiple selection)</w:t>
            </w:r>
          </w:p>
        </w:tc>
        <w:tc>
          <w:tcPr>
            <w:tcW w:w="1474" w:type="dxa"/>
          </w:tcPr>
          <w:p w14:paraId="14024068"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N/A</w:t>
            </w:r>
          </w:p>
        </w:tc>
        <w:tc>
          <w:tcPr>
            <w:tcW w:w="5310" w:type="dxa"/>
          </w:tcPr>
          <w:p w14:paraId="356DA3B5" w14:textId="77777777" w:rsidR="00893054" w:rsidRPr="00F159AF" w:rsidRDefault="00893054"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Optional field</w:t>
            </w:r>
          </w:p>
          <w:p w14:paraId="4A2E2CFF" w14:textId="4202FA62" w:rsidR="00893054" w:rsidRPr="00F159AF" w:rsidRDefault="00893054"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Must select company (Identity: </w:t>
            </w:r>
            <w:r w:rsidR="00780D28" w:rsidRPr="00F159AF">
              <w:rPr>
                <w:rFonts w:ascii="Arial" w:eastAsia="DengXian" w:hAnsi="Arial"/>
                <w:sz w:val="16"/>
                <w:szCs w:val="16"/>
                <w:lang w:val="en-US"/>
              </w:rPr>
              <w:t>FINI</w:t>
            </w:r>
            <w:r w:rsidRPr="00F159AF">
              <w:rPr>
                <w:rFonts w:ascii="Arial" w:eastAsia="DengXian" w:hAnsi="Arial"/>
                <w:sz w:val="16"/>
                <w:szCs w:val="16"/>
                <w:lang w:val="en-US"/>
              </w:rPr>
              <w:t xml:space="preserve">Sponsor, </w:t>
            </w:r>
            <w:r w:rsidR="00780D28" w:rsidRPr="00F159AF">
              <w:rPr>
                <w:rFonts w:ascii="Arial" w:eastAsia="DengXian" w:hAnsi="Arial"/>
                <w:sz w:val="16"/>
                <w:szCs w:val="16"/>
                <w:lang w:val="en-US"/>
              </w:rPr>
              <w:t>FINILeadBroker, FINI</w:t>
            </w:r>
            <w:r w:rsidRPr="00F159AF">
              <w:rPr>
                <w:rFonts w:ascii="Arial" w:eastAsia="DengXian" w:hAnsi="Arial"/>
                <w:sz w:val="16"/>
                <w:szCs w:val="16"/>
                <w:lang w:val="en-US"/>
              </w:rPr>
              <w:t>Distributor)</w:t>
            </w:r>
          </w:p>
          <w:p w14:paraId="68810F19" w14:textId="5C688A84" w:rsidR="00893054" w:rsidRPr="00F159AF" w:rsidRDefault="00893054"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Must select team (Team: IBD, ECM, PLA, GEN)</w:t>
            </w:r>
          </w:p>
          <w:p w14:paraId="3A2D1177" w14:textId="5F47D1CE" w:rsidR="00893054" w:rsidRPr="00F159AF" w:rsidRDefault="00893054"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Function disabled if </w:t>
            </w:r>
            <w:r w:rsidR="009D633B" w:rsidRPr="00F159AF">
              <w:rPr>
                <w:rFonts w:ascii="Arial" w:eastAsia="DengXian" w:hAnsi="Arial"/>
                <w:sz w:val="16"/>
                <w:szCs w:val="16"/>
                <w:lang w:val="en-US"/>
              </w:rPr>
              <w:t>Offering Type (Field #16)</w:t>
            </w:r>
            <w:r w:rsidRPr="00F159AF">
              <w:rPr>
                <w:rFonts w:ascii="Arial" w:eastAsia="DengXian" w:hAnsi="Arial"/>
                <w:sz w:val="16"/>
                <w:szCs w:val="16"/>
                <w:lang w:val="en-US"/>
              </w:rPr>
              <w:t xml:space="preserve"> = Introduction</w:t>
            </w:r>
            <w:r w:rsidR="00EA04FA" w:rsidRPr="00F159AF">
              <w:rPr>
                <w:rFonts w:ascii="Arial" w:eastAsia="DengXian" w:hAnsi="Arial"/>
                <w:sz w:val="16"/>
                <w:szCs w:val="16"/>
                <w:lang w:val="en-US"/>
              </w:rPr>
              <w:t xml:space="preserve"> / Transfer from GEM</w:t>
            </w:r>
          </w:p>
          <w:p w14:paraId="6E03E4D5" w14:textId="77777777" w:rsidR="00893054" w:rsidRPr="00F159AF" w:rsidRDefault="00893054" w:rsidP="00541D9E">
            <w:pPr>
              <w:spacing w:after="0"/>
              <w:ind w:left="0"/>
              <w:jc w:val="left"/>
              <w:rPr>
                <w:rFonts w:ascii="Arial" w:hAnsi="Arial"/>
                <w:sz w:val="16"/>
                <w:szCs w:val="16"/>
                <w:lang w:val="en-US"/>
              </w:rPr>
            </w:pPr>
          </w:p>
        </w:tc>
      </w:tr>
      <w:tr w:rsidR="00893054" w:rsidRPr="00F159AF" w14:paraId="04447404" w14:textId="77777777" w:rsidTr="00FA30F0">
        <w:tc>
          <w:tcPr>
            <w:tcW w:w="483" w:type="dxa"/>
          </w:tcPr>
          <w:p w14:paraId="01F2064B"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45</w:t>
            </w:r>
          </w:p>
        </w:tc>
        <w:tc>
          <w:tcPr>
            <w:tcW w:w="1855" w:type="dxa"/>
          </w:tcPr>
          <w:p w14:paraId="3CE81F8C"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Adviser(s)</w:t>
            </w:r>
          </w:p>
        </w:tc>
        <w:tc>
          <w:tcPr>
            <w:tcW w:w="1404" w:type="dxa"/>
          </w:tcPr>
          <w:p w14:paraId="300F0F76" w14:textId="08B63FFA" w:rsidR="00893054" w:rsidRPr="00F159AF" w:rsidRDefault="00841F1D" w:rsidP="00841F1D">
            <w:pPr>
              <w:spacing w:after="0"/>
              <w:ind w:left="0"/>
              <w:jc w:val="left"/>
              <w:rPr>
                <w:rFonts w:ascii="Arial" w:hAnsi="Arial"/>
                <w:sz w:val="16"/>
                <w:szCs w:val="16"/>
                <w:lang w:val="en-US"/>
              </w:rPr>
            </w:pPr>
            <w:r w:rsidRPr="00F159AF">
              <w:rPr>
                <w:rFonts w:ascii="Arial" w:hAnsi="Arial"/>
                <w:sz w:val="16"/>
                <w:szCs w:val="16"/>
                <w:lang w:val="en-US"/>
              </w:rPr>
              <w:t xml:space="preserve">List </w:t>
            </w:r>
            <w:r w:rsidR="00893054" w:rsidRPr="00F159AF">
              <w:rPr>
                <w:rFonts w:ascii="Arial" w:hAnsi="Arial"/>
                <w:sz w:val="16"/>
                <w:szCs w:val="16"/>
                <w:lang w:val="en-US"/>
              </w:rPr>
              <w:t>(multiple selection)</w:t>
            </w:r>
          </w:p>
        </w:tc>
        <w:tc>
          <w:tcPr>
            <w:tcW w:w="1474" w:type="dxa"/>
          </w:tcPr>
          <w:p w14:paraId="4CD0E4ED"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N/A</w:t>
            </w:r>
          </w:p>
        </w:tc>
        <w:tc>
          <w:tcPr>
            <w:tcW w:w="5310" w:type="dxa"/>
          </w:tcPr>
          <w:p w14:paraId="04EB47BF" w14:textId="77777777" w:rsidR="00893054" w:rsidRPr="00F159AF" w:rsidRDefault="00893054"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Optional field</w:t>
            </w:r>
          </w:p>
          <w:p w14:paraId="512C103A" w14:textId="1B7D989D" w:rsidR="00893054" w:rsidRPr="00F159AF" w:rsidRDefault="00893054"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Must select company (Identity: </w:t>
            </w:r>
            <w:r w:rsidR="00780D28" w:rsidRPr="00F159AF">
              <w:rPr>
                <w:rFonts w:ascii="Arial" w:eastAsia="DengXian" w:hAnsi="Arial"/>
                <w:sz w:val="16"/>
                <w:szCs w:val="16"/>
                <w:lang w:val="en-US"/>
              </w:rPr>
              <w:t>FINI</w:t>
            </w:r>
            <w:r w:rsidRPr="00F159AF">
              <w:rPr>
                <w:rFonts w:ascii="Arial" w:eastAsia="DengXian" w:hAnsi="Arial"/>
                <w:sz w:val="16"/>
                <w:szCs w:val="16"/>
                <w:lang w:val="en-US"/>
              </w:rPr>
              <w:t xml:space="preserve">Sponsor, </w:t>
            </w:r>
            <w:r w:rsidR="00780D28" w:rsidRPr="00F159AF">
              <w:rPr>
                <w:rFonts w:ascii="Arial" w:eastAsia="DengXian" w:hAnsi="Arial"/>
                <w:sz w:val="16"/>
                <w:szCs w:val="16"/>
                <w:lang w:val="en-US"/>
              </w:rPr>
              <w:t>FINI</w:t>
            </w:r>
            <w:r w:rsidRPr="00F159AF">
              <w:rPr>
                <w:rFonts w:ascii="Arial" w:eastAsia="DengXian" w:hAnsi="Arial"/>
                <w:sz w:val="16"/>
                <w:szCs w:val="16"/>
                <w:lang w:val="en-US"/>
              </w:rPr>
              <w:t>LeadBroker, FINIDistributor)</w:t>
            </w:r>
          </w:p>
          <w:p w14:paraId="4E10D064" w14:textId="5C5FC128" w:rsidR="00893054" w:rsidRPr="00F159AF" w:rsidRDefault="00893054"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Function disabled if </w:t>
            </w:r>
            <w:r w:rsidR="009D633B" w:rsidRPr="00F159AF">
              <w:rPr>
                <w:rFonts w:ascii="Arial" w:eastAsia="DengXian" w:hAnsi="Arial"/>
                <w:sz w:val="16"/>
                <w:szCs w:val="16"/>
                <w:lang w:val="en-US"/>
              </w:rPr>
              <w:t>Offering Type (Field #16)</w:t>
            </w:r>
            <w:r w:rsidRPr="00F159AF">
              <w:rPr>
                <w:rFonts w:ascii="Arial" w:eastAsia="DengXian" w:hAnsi="Arial"/>
                <w:sz w:val="16"/>
                <w:szCs w:val="16"/>
                <w:lang w:val="en-US"/>
              </w:rPr>
              <w:t xml:space="preserve"> = Introduction</w:t>
            </w:r>
            <w:r w:rsidR="00EA04FA" w:rsidRPr="00F159AF">
              <w:rPr>
                <w:rFonts w:ascii="Arial" w:eastAsia="DengXian" w:hAnsi="Arial"/>
                <w:sz w:val="16"/>
                <w:szCs w:val="16"/>
                <w:lang w:val="en-US"/>
              </w:rPr>
              <w:t xml:space="preserve"> / Transfer from GEM</w:t>
            </w:r>
          </w:p>
          <w:p w14:paraId="5657E04B" w14:textId="5F9ABB50" w:rsidR="00893054" w:rsidRPr="00F159AF" w:rsidRDefault="00893054" w:rsidP="002F058C">
            <w:pPr>
              <w:spacing w:after="0"/>
              <w:ind w:left="0"/>
              <w:jc w:val="left"/>
              <w:rPr>
                <w:rFonts w:ascii="Arial" w:hAnsi="Arial"/>
                <w:sz w:val="16"/>
                <w:szCs w:val="16"/>
                <w:lang w:val="en-US"/>
              </w:rPr>
            </w:pPr>
          </w:p>
        </w:tc>
      </w:tr>
      <w:tr w:rsidR="00893054" w:rsidRPr="00F159AF" w14:paraId="4198C39C" w14:textId="77777777" w:rsidTr="00FA30F0">
        <w:tc>
          <w:tcPr>
            <w:tcW w:w="483" w:type="dxa"/>
          </w:tcPr>
          <w:p w14:paraId="51237DF7"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46</w:t>
            </w:r>
          </w:p>
        </w:tc>
        <w:tc>
          <w:tcPr>
            <w:tcW w:w="1855" w:type="dxa"/>
          </w:tcPr>
          <w:p w14:paraId="59A455A1" w14:textId="7A794070" w:rsidR="00893054" w:rsidRPr="00F159AF" w:rsidRDefault="001D6D42" w:rsidP="00541D9E">
            <w:pPr>
              <w:spacing w:after="0"/>
              <w:ind w:left="0"/>
              <w:jc w:val="left"/>
              <w:rPr>
                <w:rFonts w:ascii="Arial" w:hAnsi="Arial"/>
                <w:sz w:val="16"/>
                <w:szCs w:val="16"/>
                <w:lang w:val="en-US"/>
              </w:rPr>
            </w:pPr>
            <w:r w:rsidRPr="00F159AF">
              <w:rPr>
                <w:rFonts w:ascii="Arial" w:hAnsi="Arial"/>
                <w:sz w:val="16"/>
                <w:szCs w:val="16"/>
                <w:lang w:val="en-US"/>
              </w:rPr>
              <w:t>Principal Lead Broker / Lead U</w:t>
            </w:r>
            <w:r w:rsidR="00893054" w:rsidRPr="00F159AF">
              <w:rPr>
                <w:rFonts w:ascii="Arial" w:hAnsi="Arial"/>
                <w:sz w:val="16"/>
                <w:szCs w:val="16"/>
                <w:lang w:val="en-US"/>
              </w:rPr>
              <w:t>nderwriter</w:t>
            </w:r>
          </w:p>
        </w:tc>
        <w:tc>
          <w:tcPr>
            <w:tcW w:w="1404" w:type="dxa"/>
          </w:tcPr>
          <w:p w14:paraId="1075E6B8" w14:textId="5A41F6F4" w:rsidR="00893054" w:rsidRPr="00F159AF" w:rsidRDefault="00841F1D" w:rsidP="00541D9E">
            <w:pPr>
              <w:spacing w:after="0"/>
              <w:ind w:left="0"/>
              <w:jc w:val="left"/>
              <w:rPr>
                <w:rFonts w:ascii="Arial" w:hAnsi="Arial"/>
                <w:sz w:val="16"/>
                <w:szCs w:val="16"/>
                <w:lang w:val="en-US"/>
              </w:rPr>
            </w:pPr>
            <w:r w:rsidRPr="00F159AF">
              <w:rPr>
                <w:rFonts w:ascii="Arial" w:hAnsi="Arial"/>
                <w:sz w:val="16"/>
                <w:szCs w:val="16"/>
                <w:lang w:val="en-US"/>
              </w:rPr>
              <w:t xml:space="preserve">List </w:t>
            </w:r>
            <w:r w:rsidR="00893054" w:rsidRPr="00F159AF">
              <w:rPr>
                <w:rFonts w:ascii="Arial" w:hAnsi="Arial"/>
                <w:sz w:val="16"/>
                <w:szCs w:val="16"/>
                <w:lang w:val="en-US"/>
              </w:rPr>
              <w:t>(single selection)</w:t>
            </w:r>
          </w:p>
        </w:tc>
        <w:tc>
          <w:tcPr>
            <w:tcW w:w="1474" w:type="dxa"/>
          </w:tcPr>
          <w:p w14:paraId="1620E388"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N/A</w:t>
            </w:r>
          </w:p>
        </w:tc>
        <w:tc>
          <w:tcPr>
            <w:tcW w:w="5310" w:type="dxa"/>
          </w:tcPr>
          <w:p w14:paraId="06C5A536" w14:textId="77777777" w:rsidR="00893054" w:rsidRPr="00F159AF" w:rsidRDefault="00893054"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Mandatory field</w:t>
            </w:r>
          </w:p>
          <w:p w14:paraId="675FC30F" w14:textId="1FF30B96" w:rsidR="00893054" w:rsidRPr="00F159AF" w:rsidRDefault="00893054"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Must select company (Identity: </w:t>
            </w:r>
            <w:r w:rsidR="00780D28" w:rsidRPr="00F159AF">
              <w:rPr>
                <w:rFonts w:ascii="Arial" w:eastAsia="DengXian" w:hAnsi="Arial"/>
                <w:sz w:val="16"/>
                <w:szCs w:val="16"/>
                <w:lang w:val="en-US"/>
              </w:rPr>
              <w:t>FINI</w:t>
            </w:r>
            <w:r w:rsidRPr="00F159AF">
              <w:rPr>
                <w:rFonts w:ascii="Arial" w:eastAsia="DengXian" w:hAnsi="Arial"/>
                <w:sz w:val="16"/>
                <w:szCs w:val="16"/>
                <w:lang w:val="en-US"/>
              </w:rPr>
              <w:t>LeadBroker)</w:t>
            </w:r>
          </w:p>
          <w:p w14:paraId="5FCB0A5D" w14:textId="04AE3B10" w:rsidR="00893054" w:rsidRPr="00F159AF" w:rsidRDefault="00893054"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Must select team (Team: PLA)</w:t>
            </w:r>
          </w:p>
          <w:p w14:paraId="0B596B8E" w14:textId="36B3E764" w:rsidR="00893054" w:rsidRPr="00F159AF" w:rsidRDefault="00893054"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Function disabled if </w:t>
            </w:r>
            <w:r w:rsidR="009D633B" w:rsidRPr="00F159AF">
              <w:rPr>
                <w:rFonts w:ascii="Arial" w:eastAsia="DengXian" w:hAnsi="Arial"/>
                <w:sz w:val="16"/>
                <w:szCs w:val="16"/>
                <w:lang w:val="en-US"/>
              </w:rPr>
              <w:t>Offering Type (Field #16)</w:t>
            </w:r>
            <w:r w:rsidRPr="00F159AF">
              <w:rPr>
                <w:rFonts w:ascii="Arial" w:eastAsia="DengXian" w:hAnsi="Arial"/>
                <w:sz w:val="16"/>
                <w:szCs w:val="16"/>
                <w:lang w:val="en-US"/>
              </w:rPr>
              <w:t xml:space="preserve"> = Introduction</w:t>
            </w:r>
            <w:r w:rsidR="00EA04FA" w:rsidRPr="00F159AF">
              <w:rPr>
                <w:rFonts w:ascii="Arial" w:eastAsia="DengXian" w:hAnsi="Arial"/>
                <w:sz w:val="16"/>
                <w:szCs w:val="16"/>
                <w:lang w:val="en-US"/>
              </w:rPr>
              <w:t xml:space="preserve"> / Transfer from GEM</w:t>
            </w:r>
          </w:p>
          <w:p w14:paraId="007FCAEE" w14:textId="77777777" w:rsidR="00893054" w:rsidRPr="00F159AF" w:rsidRDefault="00893054" w:rsidP="00541D9E">
            <w:pPr>
              <w:spacing w:after="0"/>
              <w:ind w:left="0"/>
              <w:jc w:val="left"/>
              <w:rPr>
                <w:rFonts w:ascii="Arial" w:hAnsi="Arial"/>
                <w:sz w:val="16"/>
                <w:szCs w:val="16"/>
                <w:lang w:val="en-US"/>
              </w:rPr>
            </w:pPr>
          </w:p>
        </w:tc>
      </w:tr>
      <w:tr w:rsidR="00893054" w:rsidRPr="00F159AF" w14:paraId="5CA084D8" w14:textId="77777777" w:rsidTr="00FA30F0">
        <w:tc>
          <w:tcPr>
            <w:tcW w:w="483" w:type="dxa"/>
          </w:tcPr>
          <w:p w14:paraId="1C950587"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47</w:t>
            </w:r>
          </w:p>
        </w:tc>
        <w:tc>
          <w:tcPr>
            <w:tcW w:w="1855" w:type="dxa"/>
          </w:tcPr>
          <w:p w14:paraId="1C01C06C"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Distributor(s)</w:t>
            </w:r>
          </w:p>
        </w:tc>
        <w:tc>
          <w:tcPr>
            <w:tcW w:w="1404" w:type="dxa"/>
          </w:tcPr>
          <w:p w14:paraId="0A3FA171" w14:textId="3A7D3BB3" w:rsidR="00893054" w:rsidRPr="00F159AF" w:rsidRDefault="00841F1D" w:rsidP="00541D9E">
            <w:pPr>
              <w:spacing w:after="0"/>
              <w:ind w:left="0"/>
              <w:jc w:val="left"/>
              <w:rPr>
                <w:rFonts w:ascii="Arial" w:hAnsi="Arial"/>
                <w:sz w:val="16"/>
                <w:szCs w:val="16"/>
                <w:lang w:val="en-US"/>
              </w:rPr>
            </w:pPr>
            <w:r w:rsidRPr="00F159AF">
              <w:rPr>
                <w:rFonts w:ascii="Arial" w:hAnsi="Arial"/>
                <w:sz w:val="16"/>
                <w:szCs w:val="16"/>
                <w:lang w:val="en-US"/>
              </w:rPr>
              <w:t xml:space="preserve">List </w:t>
            </w:r>
            <w:r w:rsidR="00893054" w:rsidRPr="00F159AF">
              <w:rPr>
                <w:rFonts w:ascii="Arial" w:hAnsi="Arial"/>
                <w:sz w:val="16"/>
                <w:szCs w:val="16"/>
                <w:lang w:val="en-US"/>
              </w:rPr>
              <w:t>(multiple selection)</w:t>
            </w:r>
          </w:p>
        </w:tc>
        <w:tc>
          <w:tcPr>
            <w:tcW w:w="1474" w:type="dxa"/>
          </w:tcPr>
          <w:p w14:paraId="462113FD"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N/A</w:t>
            </w:r>
          </w:p>
        </w:tc>
        <w:tc>
          <w:tcPr>
            <w:tcW w:w="5310" w:type="dxa"/>
          </w:tcPr>
          <w:p w14:paraId="7E08A3A1" w14:textId="77777777" w:rsidR="00893054" w:rsidRPr="00F159AF" w:rsidRDefault="00893054"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Mandatory field</w:t>
            </w:r>
          </w:p>
          <w:p w14:paraId="2C7A45B6" w14:textId="21D8C184" w:rsidR="00893054" w:rsidRPr="00F159AF" w:rsidRDefault="00893054"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Must select company (Identity: </w:t>
            </w:r>
            <w:r w:rsidR="00780D28" w:rsidRPr="00F159AF">
              <w:rPr>
                <w:rFonts w:ascii="Arial" w:eastAsia="DengXian" w:hAnsi="Arial"/>
                <w:sz w:val="16"/>
                <w:szCs w:val="16"/>
                <w:lang w:val="en-US"/>
              </w:rPr>
              <w:t>FINILeadBroker, FINI</w:t>
            </w:r>
            <w:r w:rsidRPr="00F159AF">
              <w:rPr>
                <w:rFonts w:ascii="Arial" w:eastAsia="DengXian" w:hAnsi="Arial"/>
                <w:sz w:val="16"/>
                <w:szCs w:val="16"/>
                <w:lang w:val="en-US"/>
              </w:rPr>
              <w:t>Distributor)</w:t>
            </w:r>
          </w:p>
          <w:p w14:paraId="69D11215" w14:textId="5DA5E04C" w:rsidR="00893054" w:rsidRPr="00F159AF" w:rsidRDefault="00893054"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Must select team (Team: PLA)</w:t>
            </w:r>
          </w:p>
          <w:p w14:paraId="14AFADF6" w14:textId="6BB44F42" w:rsidR="00893054" w:rsidRPr="00F159AF" w:rsidRDefault="00893054"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lastRenderedPageBreak/>
              <w:t xml:space="preserve">Function disabled if </w:t>
            </w:r>
            <w:r w:rsidR="009D633B" w:rsidRPr="00F159AF">
              <w:rPr>
                <w:rFonts w:ascii="Arial" w:eastAsia="DengXian" w:hAnsi="Arial"/>
                <w:sz w:val="16"/>
                <w:szCs w:val="16"/>
                <w:lang w:val="en-US"/>
              </w:rPr>
              <w:t>Offering Type (Field #16)</w:t>
            </w:r>
            <w:r w:rsidRPr="00F159AF">
              <w:rPr>
                <w:rFonts w:ascii="Arial" w:eastAsia="DengXian" w:hAnsi="Arial"/>
                <w:sz w:val="16"/>
                <w:szCs w:val="16"/>
                <w:lang w:val="en-US"/>
              </w:rPr>
              <w:t xml:space="preserve"> = Public Offer Only / Introduction</w:t>
            </w:r>
            <w:r w:rsidR="00EA04FA" w:rsidRPr="00F159AF">
              <w:rPr>
                <w:rFonts w:ascii="Arial" w:eastAsia="DengXian" w:hAnsi="Arial"/>
                <w:sz w:val="16"/>
                <w:szCs w:val="16"/>
                <w:lang w:val="en-US"/>
              </w:rPr>
              <w:t xml:space="preserve"> / Transfer from GEM</w:t>
            </w:r>
          </w:p>
          <w:p w14:paraId="32B17349" w14:textId="77777777" w:rsidR="00893054" w:rsidRPr="00F159AF" w:rsidRDefault="00893054" w:rsidP="00541D9E">
            <w:pPr>
              <w:spacing w:after="0"/>
              <w:ind w:left="0"/>
              <w:jc w:val="left"/>
              <w:rPr>
                <w:rFonts w:ascii="Arial" w:hAnsi="Arial"/>
                <w:sz w:val="16"/>
                <w:szCs w:val="16"/>
                <w:lang w:val="en-US"/>
              </w:rPr>
            </w:pPr>
          </w:p>
        </w:tc>
      </w:tr>
      <w:tr w:rsidR="00893054" w:rsidRPr="00F159AF" w14:paraId="276DEB2A" w14:textId="77777777" w:rsidTr="00FA30F0">
        <w:tc>
          <w:tcPr>
            <w:tcW w:w="483" w:type="dxa"/>
          </w:tcPr>
          <w:p w14:paraId="15153DB2"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lastRenderedPageBreak/>
              <w:t>48</w:t>
            </w:r>
          </w:p>
        </w:tc>
        <w:tc>
          <w:tcPr>
            <w:tcW w:w="1855" w:type="dxa"/>
          </w:tcPr>
          <w:p w14:paraId="6AEC865D"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HK Share Registrar</w:t>
            </w:r>
          </w:p>
        </w:tc>
        <w:tc>
          <w:tcPr>
            <w:tcW w:w="1404" w:type="dxa"/>
          </w:tcPr>
          <w:p w14:paraId="0EEBA08A" w14:textId="5DE79A5E" w:rsidR="00893054" w:rsidRPr="00F159AF" w:rsidRDefault="00841F1D" w:rsidP="00541D9E">
            <w:pPr>
              <w:spacing w:after="0"/>
              <w:ind w:left="0"/>
              <w:jc w:val="left"/>
              <w:rPr>
                <w:rFonts w:ascii="Arial" w:hAnsi="Arial"/>
                <w:sz w:val="16"/>
                <w:szCs w:val="16"/>
                <w:lang w:val="en-US"/>
              </w:rPr>
            </w:pPr>
            <w:r w:rsidRPr="00F159AF">
              <w:rPr>
                <w:rFonts w:ascii="Arial" w:hAnsi="Arial"/>
                <w:sz w:val="16"/>
                <w:szCs w:val="16"/>
                <w:lang w:val="en-US"/>
              </w:rPr>
              <w:t>List (single selection)</w:t>
            </w:r>
          </w:p>
        </w:tc>
        <w:tc>
          <w:tcPr>
            <w:tcW w:w="1474" w:type="dxa"/>
          </w:tcPr>
          <w:p w14:paraId="007A8044"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N/A</w:t>
            </w:r>
          </w:p>
        </w:tc>
        <w:tc>
          <w:tcPr>
            <w:tcW w:w="5310" w:type="dxa"/>
          </w:tcPr>
          <w:p w14:paraId="26250A54" w14:textId="77777777" w:rsidR="00893054" w:rsidRPr="00F159AF" w:rsidRDefault="00893054"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Mandatory field</w:t>
            </w:r>
          </w:p>
          <w:p w14:paraId="7A6C4A5E" w14:textId="76B14584" w:rsidR="00893054" w:rsidRPr="00F159AF" w:rsidRDefault="00893054" w:rsidP="002E07D6">
            <w:pPr>
              <w:pStyle w:val="ListParagraph"/>
              <w:numPr>
                <w:ilvl w:val="0"/>
                <w:numId w:val="10"/>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Must select company (Identity: </w:t>
            </w:r>
            <w:r w:rsidR="00780D28" w:rsidRPr="00F159AF">
              <w:rPr>
                <w:rFonts w:ascii="Arial" w:eastAsia="DengXian" w:hAnsi="Arial"/>
                <w:sz w:val="16"/>
                <w:szCs w:val="16"/>
                <w:lang w:val="en-US"/>
              </w:rPr>
              <w:t>FINI</w:t>
            </w:r>
            <w:r w:rsidRPr="00F159AF">
              <w:rPr>
                <w:rFonts w:ascii="Arial" w:eastAsia="DengXian" w:hAnsi="Arial"/>
                <w:sz w:val="16"/>
                <w:szCs w:val="16"/>
                <w:lang w:val="en-US"/>
              </w:rPr>
              <w:t>ShareReg)</w:t>
            </w:r>
          </w:p>
        </w:tc>
      </w:tr>
      <w:tr w:rsidR="0085082D" w:rsidRPr="00F159AF" w14:paraId="0E374FC9" w14:textId="77777777" w:rsidTr="00FA30F0">
        <w:tc>
          <w:tcPr>
            <w:tcW w:w="483" w:type="dxa"/>
          </w:tcPr>
          <w:p w14:paraId="3EE37D34" w14:textId="77777777"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49</w:t>
            </w:r>
          </w:p>
        </w:tc>
        <w:tc>
          <w:tcPr>
            <w:tcW w:w="1855" w:type="dxa"/>
          </w:tcPr>
          <w:p w14:paraId="384710A7" w14:textId="5B53AFE3"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Receiving Bank/ Nominee Bank</w:t>
            </w:r>
          </w:p>
        </w:tc>
        <w:tc>
          <w:tcPr>
            <w:tcW w:w="1404" w:type="dxa"/>
          </w:tcPr>
          <w:p w14:paraId="6A11F1CA" w14:textId="0D037BA2" w:rsidR="0085082D" w:rsidRPr="00F159AF" w:rsidRDefault="0085082D" w:rsidP="0085082D">
            <w:pPr>
              <w:spacing w:after="0"/>
              <w:ind w:left="0"/>
              <w:jc w:val="left"/>
              <w:rPr>
                <w:rFonts w:ascii="Arial" w:hAnsi="Arial"/>
                <w:sz w:val="16"/>
                <w:szCs w:val="16"/>
                <w:lang w:val="en-US"/>
              </w:rPr>
            </w:pPr>
          </w:p>
          <w:p w14:paraId="4D75C4B9" w14:textId="77777777" w:rsidR="0085082D" w:rsidRPr="00F159AF" w:rsidRDefault="0085082D" w:rsidP="0085082D">
            <w:pPr>
              <w:spacing w:after="0"/>
              <w:ind w:left="0"/>
              <w:jc w:val="left"/>
              <w:rPr>
                <w:rFonts w:ascii="Arial" w:hAnsi="Arial"/>
                <w:sz w:val="16"/>
                <w:szCs w:val="16"/>
                <w:lang w:val="en-US"/>
              </w:rPr>
            </w:pPr>
          </w:p>
          <w:p w14:paraId="3A08CE17" w14:textId="77777777" w:rsidR="0085082D" w:rsidRPr="00F159AF" w:rsidRDefault="0085082D" w:rsidP="0085082D">
            <w:pPr>
              <w:spacing w:after="0"/>
              <w:ind w:left="0"/>
              <w:jc w:val="left"/>
              <w:rPr>
                <w:rFonts w:ascii="Arial" w:hAnsi="Arial"/>
                <w:sz w:val="16"/>
                <w:szCs w:val="16"/>
                <w:lang w:val="en-US"/>
              </w:rPr>
            </w:pPr>
          </w:p>
          <w:p w14:paraId="7ED71CDF" w14:textId="0912EF7E" w:rsidR="0085082D" w:rsidRPr="00F159AF" w:rsidRDefault="00F6515A" w:rsidP="0085082D">
            <w:pPr>
              <w:spacing w:after="0"/>
              <w:ind w:left="0"/>
              <w:jc w:val="left"/>
              <w:rPr>
                <w:rFonts w:ascii="Arial" w:hAnsi="Arial"/>
                <w:sz w:val="16"/>
                <w:szCs w:val="16"/>
                <w:lang w:val="en-US"/>
              </w:rPr>
            </w:pPr>
            <w:r w:rsidRPr="00F159AF">
              <w:rPr>
                <w:rFonts w:ascii="Arial" w:hAnsi="Arial"/>
                <w:sz w:val="16"/>
                <w:szCs w:val="16"/>
                <w:lang w:val="en-US"/>
              </w:rPr>
              <w:t>Text string</w:t>
            </w:r>
          </w:p>
          <w:p w14:paraId="69410692" w14:textId="77777777" w:rsidR="00F6515A" w:rsidRPr="00F159AF" w:rsidRDefault="00F6515A" w:rsidP="00F6515A">
            <w:pPr>
              <w:spacing w:after="0"/>
              <w:ind w:left="0"/>
              <w:jc w:val="left"/>
              <w:rPr>
                <w:rFonts w:ascii="Arial" w:hAnsi="Arial"/>
                <w:sz w:val="16"/>
                <w:szCs w:val="16"/>
                <w:lang w:val="en-US"/>
              </w:rPr>
            </w:pPr>
            <w:r w:rsidRPr="00F159AF">
              <w:rPr>
                <w:rFonts w:ascii="Arial" w:hAnsi="Arial"/>
                <w:sz w:val="16"/>
                <w:szCs w:val="16"/>
                <w:lang w:val="en-US"/>
              </w:rPr>
              <w:t>Text string</w:t>
            </w:r>
          </w:p>
          <w:p w14:paraId="28C3F1F9" w14:textId="258F15A2"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Text string</w:t>
            </w:r>
          </w:p>
          <w:p w14:paraId="7BA46F06" w14:textId="77777777"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Text string</w:t>
            </w:r>
          </w:p>
          <w:p w14:paraId="76D8460E" w14:textId="77777777" w:rsidR="0085082D" w:rsidRPr="00F159AF" w:rsidRDefault="0085082D" w:rsidP="0085082D">
            <w:pPr>
              <w:spacing w:after="0"/>
              <w:ind w:left="0"/>
              <w:jc w:val="left"/>
              <w:rPr>
                <w:rFonts w:ascii="Arial" w:hAnsi="Arial"/>
                <w:sz w:val="16"/>
                <w:szCs w:val="16"/>
                <w:lang w:val="en-US"/>
              </w:rPr>
            </w:pPr>
          </w:p>
          <w:p w14:paraId="0148B9A4" w14:textId="647EA7DB" w:rsidR="0085082D" w:rsidRPr="00F159AF" w:rsidRDefault="00F52D35" w:rsidP="0085082D">
            <w:pPr>
              <w:spacing w:after="0"/>
              <w:ind w:left="0"/>
              <w:jc w:val="left"/>
              <w:rPr>
                <w:rFonts w:ascii="Arial" w:hAnsi="Arial"/>
                <w:sz w:val="16"/>
                <w:szCs w:val="16"/>
                <w:lang w:val="en-US"/>
              </w:rPr>
            </w:pPr>
            <w:r w:rsidRPr="00F159AF">
              <w:rPr>
                <w:rFonts w:ascii="Arial" w:hAnsi="Arial"/>
                <w:sz w:val="16"/>
                <w:szCs w:val="16"/>
                <w:lang w:val="en-US"/>
              </w:rPr>
              <w:t>Text string</w:t>
            </w:r>
          </w:p>
          <w:p w14:paraId="1D5135C0" w14:textId="77777777" w:rsidR="0085082D" w:rsidRPr="00F159AF" w:rsidRDefault="0085082D" w:rsidP="00D93105">
            <w:pPr>
              <w:spacing w:after="0"/>
              <w:ind w:left="0"/>
              <w:jc w:val="left"/>
              <w:rPr>
                <w:rFonts w:ascii="Arial" w:hAnsi="Arial"/>
                <w:sz w:val="16"/>
                <w:szCs w:val="16"/>
                <w:lang w:val="en-US"/>
              </w:rPr>
            </w:pPr>
            <w:r w:rsidRPr="00F159AF">
              <w:rPr>
                <w:rFonts w:ascii="Arial" w:hAnsi="Arial"/>
                <w:sz w:val="16"/>
                <w:szCs w:val="16"/>
                <w:lang w:val="en-US"/>
              </w:rPr>
              <w:t>Text string</w:t>
            </w:r>
          </w:p>
          <w:p w14:paraId="136767A8" w14:textId="77777777" w:rsidR="0085082D" w:rsidRPr="00F159AF" w:rsidRDefault="0085082D" w:rsidP="00D93105">
            <w:pPr>
              <w:spacing w:after="0"/>
              <w:ind w:left="0"/>
              <w:jc w:val="left"/>
              <w:rPr>
                <w:rFonts w:ascii="Arial" w:hAnsi="Arial"/>
                <w:sz w:val="16"/>
                <w:szCs w:val="16"/>
                <w:lang w:val="en-US"/>
              </w:rPr>
            </w:pPr>
            <w:r w:rsidRPr="00F159AF">
              <w:rPr>
                <w:rFonts w:ascii="Arial" w:hAnsi="Arial"/>
                <w:sz w:val="16"/>
                <w:szCs w:val="16"/>
                <w:lang w:val="en-US"/>
              </w:rPr>
              <w:t>Text string</w:t>
            </w:r>
          </w:p>
          <w:p w14:paraId="3798B909" w14:textId="77777777" w:rsidR="00FF7861" w:rsidRPr="00F159AF" w:rsidRDefault="00FF7861" w:rsidP="00E3757C">
            <w:pPr>
              <w:spacing w:after="0"/>
              <w:ind w:left="0"/>
              <w:jc w:val="left"/>
              <w:rPr>
                <w:rFonts w:ascii="Arial" w:hAnsi="Arial"/>
                <w:sz w:val="16"/>
                <w:szCs w:val="16"/>
                <w:lang w:val="en-US"/>
              </w:rPr>
            </w:pPr>
          </w:p>
          <w:p w14:paraId="1956AB90" w14:textId="6CE21050" w:rsidR="0085082D" w:rsidRPr="00F159AF" w:rsidRDefault="0085082D" w:rsidP="00E3757C">
            <w:pPr>
              <w:spacing w:after="0"/>
              <w:ind w:left="0"/>
              <w:jc w:val="left"/>
              <w:rPr>
                <w:rFonts w:ascii="Arial" w:hAnsi="Arial"/>
                <w:sz w:val="16"/>
                <w:szCs w:val="16"/>
                <w:lang w:val="en-US"/>
              </w:rPr>
            </w:pPr>
            <w:r w:rsidRPr="00F159AF">
              <w:rPr>
                <w:rFonts w:ascii="Arial" w:hAnsi="Arial"/>
                <w:sz w:val="16"/>
                <w:szCs w:val="16"/>
                <w:lang w:val="en-US"/>
              </w:rPr>
              <w:t>Text string</w:t>
            </w:r>
          </w:p>
        </w:tc>
        <w:tc>
          <w:tcPr>
            <w:tcW w:w="1474" w:type="dxa"/>
          </w:tcPr>
          <w:p w14:paraId="2D00856F" w14:textId="77777777" w:rsidR="0085082D" w:rsidRPr="00F159AF" w:rsidRDefault="0085082D" w:rsidP="0085082D">
            <w:pPr>
              <w:spacing w:after="0"/>
              <w:ind w:left="0"/>
              <w:jc w:val="left"/>
              <w:rPr>
                <w:rFonts w:ascii="Arial" w:hAnsi="Arial"/>
                <w:sz w:val="16"/>
                <w:szCs w:val="16"/>
                <w:lang w:val="en-US"/>
              </w:rPr>
            </w:pPr>
          </w:p>
          <w:p w14:paraId="080BD02A" w14:textId="77777777" w:rsidR="0085082D" w:rsidRPr="00F159AF" w:rsidRDefault="0085082D" w:rsidP="0085082D">
            <w:pPr>
              <w:spacing w:after="0"/>
              <w:ind w:left="0"/>
              <w:jc w:val="left"/>
              <w:rPr>
                <w:rFonts w:ascii="Arial" w:hAnsi="Arial"/>
                <w:sz w:val="16"/>
                <w:szCs w:val="16"/>
                <w:lang w:val="en-US"/>
              </w:rPr>
            </w:pPr>
          </w:p>
          <w:p w14:paraId="483D90C2" w14:textId="77777777" w:rsidR="0085082D" w:rsidRPr="00F159AF" w:rsidRDefault="0085082D" w:rsidP="0085082D">
            <w:pPr>
              <w:spacing w:after="0"/>
              <w:ind w:left="0"/>
              <w:jc w:val="left"/>
              <w:rPr>
                <w:rFonts w:ascii="Arial" w:hAnsi="Arial"/>
                <w:sz w:val="16"/>
                <w:szCs w:val="16"/>
                <w:lang w:val="en-US"/>
              </w:rPr>
            </w:pPr>
          </w:p>
          <w:p w14:paraId="7CE73079" w14:textId="449F069F"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3 (exact</w:t>
            </w:r>
            <w:r w:rsidR="00F6515A" w:rsidRPr="00F159AF">
              <w:rPr>
                <w:rFonts w:ascii="Arial" w:hAnsi="Arial"/>
                <w:sz w:val="16"/>
                <w:szCs w:val="16"/>
                <w:lang w:val="en-US"/>
              </w:rPr>
              <w:t xml:space="preserve"> integers</w:t>
            </w:r>
            <w:r w:rsidRPr="00F159AF">
              <w:rPr>
                <w:rFonts w:ascii="Arial" w:hAnsi="Arial"/>
                <w:sz w:val="16"/>
                <w:szCs w:val="16"/>
                <w:lang w:val="en-US"/>
              </w:rPr>
              <w:t>)</w:t>
            </w:r>
          </w:p>
          <w:p w14:paraId="4C3B9588" w14:textId="1352C9C8"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3 (exact</w:t>
            </w:r>
            <w:r w:rsidR="00F6515A" w:rsidRPr="00F159AF">
              <w:rPr>
                <w:rFonts w:ascii="Arial" w:hAnsi="Arial"/>
                <w:sz w:val="16"/>
                <w:szCs w:val="16"/>
                <w:lang w:val="en-US"/>
              </w:rPr>
              <w:t xml:space="preserve"> integers</w:t>
            </w:r>
            <w:r w:rsidRPr="00F159AF">
              <w:rPr>
                <w:rFonts w:ascii="Arial" w:hAnsi="Arial"/>
                <w:sz w:val="16"/>
                <w:szCs w:val="16"/>
                <w:lang w:val="en-US"/>
              </w:rPr>
              <w:t>)</w:t>
            </w:r>
          </w:p>
          <w:p w14:paraId="24E45AC0" w14:textId="77777777"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12</w:t>
            </w:r>
          </w:p>
          <w:p w14:paraId="677A3125" w14:textId="77777777"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40 * 4</w:t>
            </w:r>
          </w:p>
          <w:p w14:paraId="55BC3786" w14:textId="77777777" w:rsidR="0085082D" w:rsidRPr="00F159AF" w:rsidRDefault="0085082D" w:rsidP="0085082D">
            <w:pPr>
              <w:spacing w:after="0"/>
              <w:ind w:left="0"/>
              <w:jc w:val="left"/>
              <w:rPr>
                <w:rFonts w:ascii="Arial" w:hAnsi="Arial"/>
                <w:sz w:val="16"/>
                <w:szCs w:val="16"/>
                <w:lang w:val="en-US"/>
              </w:rPr>
            </w:pPr>
          </w:p>
          <w:p w14:paraId="30AAFCC7" w14:textId="49C8C2BB"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3 (exact</w:t>
            </w:r>
            <w:r w:rsidR="00F52D35" w:rsidRPr="00F159AF">
              <w:rPr>
                <w:rFonts w:ascii="Arial" w:hAnsi="Arial"/>
                <w:sz w:val="16"/>
                <w:szCs w:val="16"/>
                <w:lang w:val="en-US"/>
              </w:rPr>
              <w:t xml:space="preserve"> integers</w:t>
            </w:r>
            <w:r w:rsidRPr="00F159AF">
              <w:rPr>
                <w:rFonts w:ascii="Arial" w:hAnsi="Arial"/>
                <w:sz w:val="16"/>
                <w:szCs w:val="16"/>
                <w:lang w:val="en-US"/>
              </w:rPr>
              <w:t>)</w:t>
            </w:r>
          </w:p>
          <w:p w14:paraId="2AB023C1" w14:textId="6B7EF920"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12</w:t>
            </w:r>
          </w:p>
          <w:p w14:paraId="42586533" w14:textId="77777777"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40 * 4</w:t>
            </w:r>
          </w:p>
          <w:p w14:paraId="1B03722F" w14:textId="77777777" w:rsidR="00FF7861" w:rsidRPr="00F159AF" w:rsidRDefault="00FF7861" w:rsidP="0085082D">
            <w:pPr>
              <w:spacing w:after="0"/>
              <w:ind w:left="0"/>
              <w:jc w:val="left"/>
              <w:rPr>
                <w:rFonts w:ascii="Arial" w:hAnsi="Arial"/>
                <w:sz w:val="16"/>
                <w:szCs w:val="16"/>
                <w:lang w:val="en-US"/>
              </w:rPr>
            </w:pPr>
          </w:p>
          <w:p w14:paraId="542F374F" w14:textId="1A611F88"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8 (exact)</w:t>
            </w:r>
          </w:p>
        </w:tc>
        <w:tc>
          <w:tcPr>
            <w:tcW w:w="5310" w:type="dxa"/>
          </w:tcPr>
          <w:p w14:paraId="3269AD1D" w14:textId="02A361B2"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Function disabled if Offering Type (Field #16) = Placing Only / Introduction / Transfer from GEM</w:t>
            </w:r>
          </w:p>
          <w:p w14:paraId="1B22FC17" w14:textId="77777777"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Mandatory fields, must include the following:</w:t>
            </w:r>
          </w:p>
          <w:p w14:paraId="282DCDEE" w14:textId="77777777" w:rsidR="0085082D" w:rsidRPr="00F159AF" w:rsidRDefault="0085082D" w:rsidP="0085082D">
            <w:pPr>
              <w:pStyle w:val="ListParagraph"/>
              <w:numPr>
                <w:ilvl w:val="0"/>
                <w:numId w:val="12"/>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Nominee bank code (display bank name)</w:t>
            </w:r>
          </w:p>
          <w:p w14:paraId="0041F98F" w14:textId="26CD0818" w:rsidR="0085082D" w:rsidRPr="00F159AF" w:rsidRDefault="0085082D" w:rsidP="0085082D">
            <w:pPr>
              <w:pStyle w:val="ListParagraph"/>
              <w:numPr>
                <w:ilvl w:val="0"/>
                <w:numId w:val="12"/>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Funding branch code</w:t>
            </w:r>
          </w:p>
          <w:p w14:paraId="7E0F8B1B" w14:textId="2460376B" w:rsidR="0085082D" w:rsidRPr="00F159AF" w:rsidRDefault="0085082D" w:rsidP="0085082D">
            <w:pPr>
              <w:pStyle w:val="ListParagraph"/>
              <w:numPr>
                <w:ilvl w:val="0"/>
                <w:numId w:val="12"/>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Funding account number</w:t>
            </w:r>
          </w:p>
          <w:p w14:paraId="355898CD" w14:textId="59A74739" w:rsidR="0085082D" w:rsidRPr="00F159AF" w:rsidRDefault="0085082D" w:rsidP="0085082D">
            <w:pPr>
              <w:pStyle w:val="ListParagraph"/>
              <w:numPr>
                <w:ilvl w:val="0"/>
                <w:numId w:val="12"/>
              </w:numPr>
              <w:spacing w:after="0"/>
              <w:ind w:leftChars="0" w:left="234" w:hanging="234"/>
              <w:jc w:val="left"/>
              <w:rPr>
                <w:rFonts w:ascii="Arial" w:hAnsi="Arial"/>
                <w:sz w:val="16"/>
                <w:szCs w:val="16"/>
                <w:lang w:val="en-US"/>
              </w:rPr>
            </w:pPr>
            <w:r w:rsidRPr="00F159AF">
              <w:rPr>
                <w:rFonts w:ascii="Arial" w:eastAsia="DengXian" w:hAnsi="Arial"/>
                <w:sz w:val="16"/>
                <w:szCs w:val="16"/>
                <w:lang w:val="en-US"/>
              </w:rPr>
              <w:t>Funding account name and address (4 separate lines, first line mandatory)</w:t>
            </w:r>
          </w:p>
          <w:p w14:paraId="22EABA6E" w14:textId="77777777" w:rsidR="0085082D" w:rsidRPr="00F159AF" w:rsidRDefault="0085082D" w:rsidP="0085082D">
            <w:pPr>
              <w:pStyle w:val="ListParagraph"/>
              <w:numPr>
                <w:ilvl w:val="0"/>
                <w:numId w:val="12"/>
              </w:numPr>
              <w:spacing w:after="0"/>
              <w:ind w:leftChars="0" w:left="234" w:hanging="234"/>
              <w:jc w:val="left"/>
              <w:rPr>
                <w:rFonts w:ascii="Arial" w:hAnsi="Arial"/>
                <w:sz w:val="16"/>
                <w:szCs w:val="16"/>
                <w:lang w:val="en-US"/>
              </w:rPr>
            </w:pPr>
            <w:r w:rsidRPr="00F159AF">
              <w:rPr>
                <w:rFonts w:ascii="Arial" w:hAnsi="Arial"/>
                <w:sz w:val="16"/>
                <w:szCs w:val="16"/>
                <w:lang w:val="en-US"/>
              </w:rPr>
              <w:t>Refunding branch code</w:t>
            </w:r>
          </w:p>
          <w:p w14:paraId="21FECC27" w14:textId="77777777" w:rsidR="0085082D" w:rsidRPr="00F159AF" w:rsidRDefault="0085082D" w:rsidP="0085082D">
            <w:pPr>
              <w:pStyle w:val="ListParagraph"/>
              <w:numPr>
                <w:ilvl w:val="0"/>
                <w:numId w:val="12"/>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Refunding account number</w:t>
            </w:r>
          </w:p>
          <w:p w14:paraId="46EAC4DE" w14:textId="77777777" w:rsidR="0085082D" w:rsidRPr="00F159AF" w:rsidRDefault="0085082D" w:rsidP="0085082D">
            <w:pPr>
              <w:pStyle w:val="ListParagraph"/>
              <w:numPr>
                <w:ilvl w:val="0"/>
                <w:numId w:val="12"/>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Refunding account name and address (4 separate lines, first line mandatory)</w:t>
            </w:r>
          </w:p>
          <w:p w14:paraId="378F442D" w14:textId="77777777" w:rsidR="0085082D" w:rsidRPr="00F159AF" w:rsidRDefault="0085082D" w:rsidP="0085082D">
            <w:pPr>
              <w:pStyle w:val="ListParagraph"/>
              <w:numPr>
                <w:ilvl w:val="0"/>
                <w:numId w:val="12"/>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Refunding debtor reference (pre-fill unique FINI case #) [non-editable]</w:t>
            </w:r>
          </w:p>
        </w:tc>
      </w:tr>
      <w:tr w:rsidR="0085082D" w:rsidRPr="00F159AF" w14:paraId="26693A93" w14:textId="77777777" w:rsidTr="00FA30F0">
        <w:tc>
          <w:tcPr>
            <w:tcW w:w="483" w:type="dxa"/>
          </w:tcPr>
          <w:p w14:paraId="7AFC98E6" w14:textId="77777777"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50</w:t>
            </w:r>
          </w:p>
        </w:tc>
        <w:tc>
          <w:tcPr>
            <w:tcW w:w="1855" w:type="dxa"/>
          </w:tcPr>
          <w:p w14:paraId="4782A950" w14:textId="77777777"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Sub-receiving Bank(s)</w:t>
            </w:r>
          </w:p>
        </w:tc>
        <w:tc>
          <w:tcPr>
            <w:tcW w:w="1404" w:type="dxa"/>
          </w:tcPr>
          <w:p w14:paraId="7AA64258" w14:textId="492CC3FC"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[Can add more receiving banks]</w:t>
            </w:r>
          </w:p>
          <w:p w14:paraId="45C42EED" w14:textId="7B2AC92E" w:rsidR="0085082D" w:rsidRPr="00F159AF" w:rsidRDefault="0085082D">
            <w:pPr>
              <w:spacing w:after="0"/>
              <w:ind w:left="0"/>
              <w:jc w:val="left"/>
              <w:rPr>
                <w:rFonts w:ascii="Arial" w:hAnsi="Arial"/>
                <w:sz w:val="16"/>
                <w:szCs w:val="16"/>
                <w:lang w:val="en-US"/>
              </w:rPr>
            </w:pPr>
          </w:p>
          <w:p w14:paraId="6316E2B9" w14:textId="77777777" w:rsidR="0085082D" w:rsidRPr="00F159AF" w:rsidRDefault="0085082D" w:rsidP="0085082D">
            <w:pPr>
              <w:spacing w:after="0"/>
              <w:ind w:left="0"/>
              <w:jc w:val="left"/>
              <w:rPr>
                <w:rFonts w:ascii="Arial" w:hAnsi="Arial"/>
                <w:sz w:val="16"/>
                <w:szCs w:val="16"/>
                <w:lang w:val="en-US"/>
              </w:rPr>
            </w:pPr>
          </w:p>
          <w:p w14:paraId="124909E6" w14:textId="44B15BAD"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Integer</w:t>
            </w:r>
          </w:p>
          <w:p w14:paraId="170D8131" w14:textId="77777777"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Integer</w:t>
            </w:r>
          </w:p>
          <w:p w14:paraId="7C21F6F6" w14:textId="77777777"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Text string</w:t>
            </w:r>
          </w:p>
          <w:p w14:paraId="3E0C241E" w14:textId="77777777"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Text string</w:t>
            </w:r>
          </w:p>
          <w:p w14:paraId="72D26A56" w14:textId="475848E3" w:rsidR="0085082D" w:rsidRPr="00F159AF" w:rsidRDefault="00FF7861" w:rsidP="0085082D">
            <w:pPr>
              <w:spacing w:after="0"/>
              <w:ind w:left="0"/>
              <w:jc w:val="left"/>
              <w:rPr>
                <w:rFonts w:ascii="Arial" w:hAnsi="Arial"/>
                <w:sz w:val="16"/>
                <w:szCs w:val="16"/>
                <w:lang w:val="en-US"/>
              </w:rPr>
            </w:pPr>
            <w:r w:rsidRPr="00F159AF">
              <w:rPr>
                <w:rFonts w:ascii="Arial" w:hAnsi="Arial"/>
                <w:sz w:val="16"/>
                <w:szCs w:val="16"/>
                <w:lang w:val="en-US"/>
              </w:rPr>
              <w:t>Text string</w:t>
            </w:r>
          </w:p>
          <w:p w14:paraId="09B63CB9" w14:textId="77777777" w:rsidR="00FF7861" w:rsidRPr="00F159AF" w:rsidRDefault="00FF7861" w:rsidP="0085082D">
            <w:pPr>
              <w:spacing w:after="0"/>
              <w:ind w:left="0"/>
              <w:jc w:val="left"/>
              <w:rPr>
                <w:rFonts w:ascii="Arial" w:hAnsi="Arial"/>
                <w:sz w:val="16"/>
                <w:szCs w:val="16"/>
                <w:lang w:val="en-US"/>
              </w:rPr>
            </w:pPr>
          </w:p>
          <w:p w14:paraId="0D466479" w14:textId="1A9964A1"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Integer</w:t>
            </w:r>
          </w:p>
          <w:p w14:paraId="608939EA" w14:textId="77777777"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Text string</w:t>
            </w:r>
          </w:p>
          <w:p w14:paraId="0B7FBC8C" w14:textId="77777777"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Text string</w:t>
            </w:r>
          </w:p>
          <w:p w14:paraId="6F059D4A" w14:textId="6982121E" w:rsidR="00FF7861" w:rsidRPr="00F159AF" w:rsidRDefault="00FF7861" w:rsidP="0085082D">
            <w:pPr>
              <w:spacing w:after="0"/>
              <w:ind w:left="0"/>
              <w:jc w:val="left"/>
              <w:rPr>
                <w:rFonts w:ascii="Arial" w:hAnsi="Arial"/>
                <w:sz w:val="16"/>
                <w:szCs w:val="16"/>
                <w:lang w:val="en-US"/>
              </w:rPr>
            </w:pPr>
          </w:p>
          <w:p w14:paraId="574C1377" w14:textId="73932529"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Text string</w:t>
            </w:r>
          </w:p>
        </w:tc>
        <w:tc>
          <w:tcPr>
            <w:tcW w:w="1474" w:type="dxa"/>
          </w:tcPr>
          <w:p w14:paraId="1C93B2D8" w14:textId="77777777" w:rsidR="0085082D" w:rsidRPr="00F159AF" w:rsidRDefault="0085082D" w:rsidP="0085082D">
            <w:pPr>
              <w:spacing w:after="0"/>
              <w:ind w:left="0"/>
              <w:jc w:val="left"/>
              <w:rPr>
                <w:rFonts w:ascii="Arial" w:hAnsi="Arial"/>
                <w:sz w:val="16"/>
                <w:szCs w:val="16"/>
                <w:lang w:val="en-US"/>
              </w:rPr>
            </w:pPr>
          </w:p>
          <w:p w14:paraId="6940D08C" w14:textId="77777777" w:rsidR="0085082D" w:rsidRPr="00F159AF" w:rsidRDefault="0085082D" w:rsidP="0085082D">
            <w:pPr>
              <w:spacing w:after="0"/>
              <w:ind w:left="0"/>
              <w:jc w:val="left"/>
              <w:rPr>
                <w:rFonts w:ascii="Arial" w:hAnsi="Arial"/>
                <w:sz w:val="16"/>
                <w:szCs w:val="16"/>
                <w:lang w:val="en-US"/>
              </w:rPr>
            </w:pPr>
          </w:p>
          <w:p w14:paraId="768D8105" w14:textId="77777777" w:rsidR="0085082D" w:rsidRPr="00F159AF" w:rsidRDefault="0085082D" w:rsidP="0085082D">
            <w:pPr>
              <w:spacing w:after="0"/>
              <w:ind w:left="0"/>
              <w:jc w:val="left"/>
              <w:rPr>
                <w:rFonts w:ascii="Arial" w:hAnsi="Arial"/>
                <w:sz w:val="16"/>
                <w:szCs w:val="16"/>
                <w:lang w:val="en-US"/>
              </w:rPr>
            </w:pPr>
          </w:p>
          <w:p w14:paraId="48A6EF0D" w14:textId="77777777" w:rsidR="0085082D" w:rsidRPr="00F159AF" w:rsidRDefault="0085082D" w:rsidP="0085082D">
            <w:pPr>
              <w:spacing w:after="0"/>
              <w:ind w:left="0"/>
              <w:jc w:val="left"/>
              <w:rPr>
                <w:rFonts w:ascii="Arial" w:hAnsi="Arial"/>
                <w:sz w:val="16"/>
                <w:szCs w:val="16"/>
                <w:lang w:val="en-US"/>
              </w:rPr>
            </w:pPr>
          </w:p>
          <w:p w14:paraId="4BFA0BA1" w14:textId="283ABE60" w:rsidR="00F6515A" w:rsidRPr="00F159AF" w:rsidRDefault="0085082D" w:rsidP="00F6515A">
            <w:pPr>
              <w:spacing w:after="0"/>
              <w:ind w:left="0"/>
              <w:jc w:val="left"/>
              <w:rPr>
                <w:rFonts w:ascii="Arial" w:hAnsi="Arial"/>
                <w:sz w:val="16"/>
                <w:szCs w:val="16"/>
                <w:lang w:val="en-US"/>
              </w:rPr>
            </w:pPr>
            <w:r w:rsidRPr="00F159AF">
              <w:rPr>
                <w:rFonts w:ascii="Arial" w:hAnsi="Arial"/>
                <w:sz w:val="16"/>
                <w:szCs w:val="16"/>
                <w:lang w:val="en-US"/>
              </w:rPr>
              <w:t>3 (exact</w:t>
            </w:r>
            <w:r w:rsidR="00F6515A" w:rsidRPr="00F159AF">
              <w:rPr>
                <w:rFonts w:ascii="Arial" w:hAnsi="Arial"/>
                <w:sz w:val="16"/>
                <w:szCs w:val="16"/>
                <w:lang w:val="en-US"/>
              </w:rPr>
              <w:t xml:space="preserve"> integers)</w:t>
            </w:r>
          </w:p>
          <w:p w14:paraId="696A6861" w14:textId="324E30E4" w:rsidR="00F6515A" w:rsidRPr="00F159AF" w:rsidRDefault="00F6515A" w:rsidP="00F6515A">
            <w:pPr>
              <w:spacing w:after="0"/>
              <w:ind w:left="0"/>
              <w:jc w:val="left"/>
              <w:rPr>
                <w:rFonts w:ascii="Arial" w:hAnsi="Arial"/>
                <w:sz w:val="16"/>
                <w:szCs w:val="16"/>
                <w:lang w:val="en-US"/>
              </w:rPr>
            </w:pPr>
            <w:r w:rsidRPr="00F159AF">
              <w:rPr>
                <w:rFonts w:ascii="Arial" w:hAnsi="Arial"/>
                <w:sz w:val="16"/>
                <w:szCs w:val="16"/>
                <w:lang w:val="en-US"/>
              </w:rPr>
              <w:t>3 (exact integers)</w:t>
            </w:r>
          </w:p>
          <w:p w14:paraId="42B61F16" w14:textId="1C3D423E"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3 (exact)</w:t>
            </w:r>
          </w:p>
          <w:p w14:paraId="5FD377BE" w14:textId="77777777"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12</w:t>
            </w:r>
          </w:p>
          <w:p w14:paraId="4EA58B50" w14:textId="77777777"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40 * 4</w:t>
            </w:r>
          </w:p>
          <w:p w14:paraId="3FDE6D5B" w14:textId="77777777" w:rsidR="0085082D" w:rsidRPr="00F159AF" w:rsidRDefault="0085082D" w:rsidP="0085082D">
            <w:pPr>
              <w:spacing w:after="0"/>
              <w:ind w:left="0"/>
              <w:jc w:val="left"/>
              <w:rPr>
                <w:rFonts w:ascii="Arial" w:hAnsi="Arial"/>
                <w:sz w:val="16"/>
                <w:szCs w:val="16"/>
                <w:lang w:val="en-US"/>
              </w:rPr>
            </w:pPr>
          </w:p>
          <w:p w14:paraId="5316081C" w14:textId="4E4BA736"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3 (exact)</w:t>
            </w:r>
          </w:p>
          <w:p w14:paraId="0F420207" w14:textId="77777777"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12</w:t>
            </w:r>
          </w:p>
          <w:p w14:paraId="72547093" w14:textId="77777777"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40 * 4</w:t>
            </w:r>
          </w:p>
          <w:p w14:paraId="61FA2AA9" w14:textId="77777777" w:rsidR="00FF7861" w:rsidRPr="00F159AF" w:rsidRDefault="00FF7861" w:rsidP="0085082D">
            <w:pPr>
              <w:spacing w:after="0"/>
              <w:ind w:left="0"/>
              <w:jc w:val="left"/>
              <w:rPr>
                <w:rFonts w:ascii="Arial" w:hAnsi="Arial"/>
                <w:sz w:val="16"/>
                <w:szCs w:val="16"/>
                <w:lang w:val="en-US"/>
              </w:rPr>
            </w:pPr>
          </w:p>
          <w:p w14:paraId="2C6FB3C9" w14:textId="7D4883EE"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8 (exact)</w:t>
            </w:r>
          </w:p>
        </w:tc>
        <w:tc>
          <w:tcPr>
            <w:tcW w:w="5310" w:type="dxa"/>
          </w:tcPr>
          <w:p w14:paraId="5450ED93" w14:textId="36EF2C87"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Function disabled if Offering Type (Field #16) = Placing Only / Introduction / Transfer from GEM</w:t>
            </w:r>
          </w:p>
          <w:p w14:paraId="3FB70C26" w14:textId="3EA7B503" w:rsidR="0085082D" w:rsidRPr="00F159AF" w:rsidRDefault="0085082D" w:rsidP="0085082D">
            <w:pPr>
              <w:spacing w:after="0"/>
              <w:ind w:left="0"/>
              <w:jc w:val="left"/>
              <w:rPr>
                <w:rFonts w:ascii="Arial" w:hAnsi="Arial"/>
                <w:sz w:val="16"/>
                <w:szCs w:val="16"/>
                <w:lang w:val="en-US"/>
              </w:rPr>
            </w:pPr>
            <w:r w:rsidRPr="00F159AF">
              <w:rPr>
                <w:rFonts w:ascii="Arial" w:hAnsi="Arial"/>
                <w:sz w:val="16"/>
                <w:szCs w:val="16"/>
                <w:lang w:val="en-US"/>
              </w:rPr>
              <w:t>Optional to have/not have a sub-receiving bank, but each sub-receiving bank must include the following fields:</w:t>
            </w:r>
          </w:p>
          <w:p w14:paraId="6C59EF49" w14:textId="77777777" w:rsidR="0085082D" w:rsidRPr="00F159AF" w:rsidRDefault="0085082D" w:rsidP="0085082D">
            <w:pPr>
              <w:pStyle w:val="ListParagraph"/>
              <w:numPr>
                <w:ilvl w:val="0"/>
                <w:numId w:val="12"/>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Sub-receiving bank code (display bank name, cannot be duplicate within Fields #49 + #50)</w:t>
            </w:r>
          </w:p>
          <w:p w14:paraId="513DA96C" w14:textId="7A25956E" w:rsidR="0085082D" w:rsidRPr="00F159AF" w:rsidRDefault="0085082D" w:rsidP="0085082D">
            <w:pPr>
              <w:pStyle w:val="ListParagraph"/>
              <w:numPr>
                <w:ilvl w:val="0"/>
                <w:numId w:val="12"/>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Funding branch code</w:t>
            </w:r>
          </w:p>
          <w:p w14:paraId="45996F46" w14:textId="3820D3B9" w:rsidR="0085082D" w:rsidRPr="00F159AF" w:rsidRDefault="0085082D" w:rsidP="0085082D">
            <w:pPr>
              <w:pStyle w:val="ListParagraph"/>
              <w:numPr>
                <w:ilvl w:val="0"/>
                <w:numId w:val="12"/>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Funding account number</w:t>
            </w:r>
          </w:p>
          <w:p w14:paraId="2A4E9E82" w14:textId="3F8CA111" w:rsidR="0085082D" w:rsidRPr="00F159AF" w:rsidRDefault="0085082D" w:rsidP="0085082D">
            <w:pPr>
              <w:pStyle w:val="ListParagraph"/>
              <w:numPr>
                <w:ilvl w:val="0"/>
                <w:numId w:val="12"/>
              </w:numPr>
              <w:spacing w:after="0"/>
              <w:ind w:leftChars="0" w:left="234" w:hanging="234"/>
              <w:jc w:val="left"/>
              <w:rPr>
                <w:rFonts w:ascii="Arial" w:hAnsi="Arial"/>
                <w:sz w:val="16"/>
                <w:szCs w:val="16"/>
                <w:lang w:val="en-US"/>
              </w:rPr>
            </w:pPr>
            <w:r w:rsidRPr="00F159AF">
              <w:rPr>
                <w:rFonts w:ascii="Arial" w:eastAsia="DengXian" w:hAnsi="Arial"/>
                <w:sz w:val="16"/>
                <w:szCs w:val="16"/>
                <w:lang w:val="en-US"/>
              </w:rPr>
              <w:t>Funding account name and address (4 separate lines, first line mandatory)</w:t>
            </w:r>
          </w:p>
          <w:p w14:paraId="25239F0B" w14:textId="77777777" w:rsidR="0085082D" w:rsidRPr="00F159AF" w:rsidRDefault="0085082D" w:rsidP="0085082D">
            <w:pPr>
              <w:pStyle w:val="ListParagraph"/>
              <w:numPr>
                <w:ilvl w:val="0"/>
                <w:numId w:val="12"/>
              </w:numPr>
              <w:spacing w:after="0"/>
              <w:ind w:leftChars="0" w:left="234" w:hanging="234"/>
              <w:jc w:val="left"/>
              <w:rPr>
                <w:rFonts w:ascii="Arial" w:hAnsi="Arial"/>
                <w:sz w:val="16"/>
                <w:szCs w:val="16"/>
                <w:lang w:val="en-US"/>
              </w:rPr>
            </w:pPr>
            <w:r w:rsidRPr="00F159AF">
              <w:rPr>
                <w:rFonts w:ascii="Arial" w:hAnsi="Arial"/>
                <w:sz w:val="16"/>
                <w:szCs w:val="16"/>
                <w:lang w:val="en-US"/>
              </w:rPr>
              <w:t>Refunding branch code</w:t>
            </w:r>
          </w:p>
          <w:p w14:paraId="62993D37" w14:textId="77777777" w:rsidR="0085082D" w:rsidRPr="00F159AF" w:rsidRDefault="0085082D" w:rsidP="0085082D">
            <w:pPr>
              <w:pStyle w:val="ListParagraph"/>
              <w:numPr>
                <w:ilvl w:val="0"/>
                <w:numId w:val="12"/>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Refunding account number</w:t>
            </w:r>
          </w:p>
          <w:p w14:paraId="2BCE471D" w14:textId="77777777" w:rsidR="0085082D" w:rsidRPr="00F159AF" w:rsidRDefault="0085082D" w:rsidP="0085082D">
            <w:pPr>
              <w:pStyle w:val="ListParagraph"/>
              <w:numPr>
                <w:ilvl w:val="0"/>
                <w:numId w:val="12"/>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Refunding account name and address (4 separate lines, first line mandatory)</w:t>
            </w:r>
          </w:p>
          <w:p w14:paraId="238AFF19" w14:textId="77777777" w:rsidR="0085082D" w:rsidRPr="00F159AF" w:rsidRDefault="0085082D" w:rsidP="0085082D">
            <w:pPr>
              <w:pStyle w:val="ListParagraph"/>
              <w:numPr>
                <w:ilvl w:val="0"/>
                <w:numId w:val="12"/>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Refunding debtor reference (pre-fill unique FINI case #) [non-editable]</w:t>
            </w:r>
          </w:p>
        </w:tc>
      </w:tr>
    </w:tbl>
    <w:p w14:paraId="2DF8E0BC" w14:textId="77777777" w:rsidR="00893054" w:rsidRPr="00F159AF" w:rsidRDefault="00893054" w:rsidP="00893054">
      <w:pPr>
        <w:ind w:left="0"/>
        <w:rPr>
          <w:lang w:eastAsia="x-none"/>
        </w:rPr>
      </w:pPr>
    </w:p>
    <w:p w14:paraId="3FD26324" w14:textId="77777777" w:rsidR="00893054" w:rsidRPr="001243CC" w:rsidRDefault="00893054" w:rsidP="00893054">
      <w:pPr>
        <w:ind w:left="0"/>
        <w:jc w:val="left"/>
        <w:rPr>
          <w:sz w:val="20"/>
          <w:szCs w:val="20"/>
          <w:lang w:eastAsia="x-none"/>
        </w:rPr>
      </w:pPr>
      <w:r w:rsidRPr="001243CC">
        <w:rPr>
          <w:sz w:val="20"/>
          <w:szCs w:val="20"/>
          <w:lang w:eastAsia="x-none"/>
        </w:rPr>
        <w:t>The selection of companies for each adviser should adhere the following de-duplication logic:</w:t>
      </w:r>
    </w:p>
    <w:bookmarkStart w:id="166" w:name="_MON_1669032715"/>
    <w:bookmarkEnd w:id="166"/>
    <w:p w14:paraId="42C99A6D" w14:textId="753FC7B7" w:rsidR="002530B2" w:rsidRPr="001243CC" w:rsidRDefault="00C312DC" w:rsidP="00893054">
      <w:pPr>
        <w:ind w:left="0"/>
        <w:jc w:val="left"/>
        <w:rPr>
          <w:sz w:val="20"/>
          <w:szCs w:val="20"/>
          <w:lang w:eastAsia="x-none"/>
        </w:rPr>
      </w:pPr>
      <w:r w:rsidRPr="001243CC">
        <w:rPr>
          <w:sz w:val="20"/>
          <w:szCs w:val="20"/>
          <w:lang w:eastAsia="x-none"/>
        </w:rPr>
        <w:object w:dxaOrig="1499" w:dyaOrig="950" w14:anchorId="55C88742">
          <v:shape id="_x0000_i1028" type="#_x0000_t75" style="width:55.3pt;height:35.1pt" o:ole="">
            <v:imagedata r:id="rId26" o:title=""/>
          </v:shape>
          <o:OLEObject Type="Embed" ProgID="Excel.Sheet.12" ShapeID="_x0000_i1028" DrawAspect="Icon" ObjectID="_1676184148" r:id="rId27"/>
        </w:object>
      </w:r>
      <w:r w:rsidR="00893054" w:rsidRPr="001243CC">
        <w:rPr>
          <w:sz w:val="20"/>
          <w:szCs w:val="20"/>
          <w:lang w:eastAsia="x-none"/>
        </w:rPr>
        <w:br/>
      </w:r>
    </w:p>
    <w:p w14:paraId="6F8B09BA" w14:textId="77777777" w:rsidR="00893054" w:rsidRPr="001243CC" w:rsidRDefault="00893054" w:rsidP="002E07D6">
      <w:pPr>
        <w:pStyle w:val="ListParagraph"/>
        <w:numPr>
          <w:ilvl w:val="0"/>
          <w:numId w:val="7"/>
        </w:numPr>
        <w:ind w:leftChars="0"/>
        <w:rPr>
          <w:b/>
          <w:sz w:val="20"/>
          <w:szCs w:val="20"/>
          <w:lang w:eastAsia="x-none"/>
        </w:rPr>
      </w:pPr>
      <w:r w:rsidRPr="001243CC">
        <w:rPr>
          <w:b/>
          <w:sz w:val="20"/>
          <w:szCs w:val="20"/>
          <w:lang w:eastAsia="x-none"/>
        </w:rPr>
        <w:t>Timetable</w:t>
      </w:r>
    </w:p>
    <w:p w14:paraId="44010A2C" w14:textId="77777777" w:rsidR="00893054" w:rsidRPr="00F159AF" w:rsidRDefault="00893054" w:rsidP="00893054"/>
    <w:tbl>
      <w:tblPr>
        <w:tblStyle w:val="TableGrid3"/>
        <w:tblpPr w:leftFromText="180" w:rightFromText="180" w:vertAnchor="text" w:tblpY="1"/>
        <w:tblOverlap w:val="never"/>
        <w:tblW w:w="10509" w:type="dxa"/>
        <w:tblLook w:val="04A0" w:firstRow="1" w:lastRow="0" w:firstColumn="1" w:lastColumn="0" w:noHBand="0" w:noVBand="1"/>
      </w:tblPr>
      <w:tblGrid>
        <w:gridCol w:w="483"/>
        <w:gridCol w:w="1644"/>
        <w:gridCol w:w="1191"/>
        <w:gridCol w:w="1408"/>
        <w:gridCol w:w="5783"/>
      </w:tblGrid>
      <w:tr w:rsidR="00893054" w:rsidRPr="00F159AF" w14:paraId="67C71331" w14:textId="77777777" w:rsidTr="000457A9">
        <w:tc>
          <w:tcPr>
            <w:tcW w:w="483" w:type="dxa"/>
            <w:shd w:val="clear" w:color="auto" w:fill="13426B"/>
          </w:tcPr>
          <w:p w14:paraId="76F01F82"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w:t>
            </w:r>
          </w:p>
        </w:tc>
        <w:tc>
          <w:tcPr>
            <w:tcW w:w="1644" w:type="dxa"/>
            <w:shd w:val="clear" w:color="auto" w:fill="13426B"/>
          </w:tcPr>
          <w:p w14:paraId="74F5C325"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Field name</w:t>
            </w:r>
          </w:p>
        </w:tc>
        <w:tc>
          <w:tcPr>
            <w:tcW w:w="1191" w:type="dxa"/>
            <w:shd w:val="clear" w:color="auto" w:fill="13426B"/>
          </w:tcPr>
          <w:p w14:paraId="134C6BA3"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Input method</w:t>
            </w:r>
          </w:p>
        </w:tc>
        <w:tc>
          <w:tcPr>
            <w:tcW w:w="1408" w:type="dxa"/>
            <w:shd w:val="clear" w:color="auto" w:fill="13426B"/>
          </w:tcPr>
          <w:p w14:paraId="75CA162B"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Max field length</w:t>
            </w:r>
          </w:p>
        </w:tc>
        <w:tc>
          <w:tcPr>
            <w:tcW w:w="5783" w:type="dxa"/>
            <w:shd w:val="clear" w:color="auto" w:fill="13426B"/>
          </w:tcPr>
          <w:p w14:paraId="64C1542C"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Notes</w:t>
            </w:r>
          </w:p>
        </w:tc>
      </w:tr>
      <w:tr w:rsidR="006F2D46" w:rsidRPr="00F159AF" w14:paraId="791CAB46" w14:textId="77777777" w:rsidTr="000457A9">
        <w:tc>
          <w:tcPr>
            <w:tcW w:w="483" w:type="dxa"/>
          </w:tcPr>
          <w:p w14:paraId="6D152593" w14:textId="017BA2B8" w:rsidR="006F2D46" w:rsidRPr="00F159AF" w:rsidRDefault="006F2D46" w:rsidP="00541D9E">
            <w:pPr>
              <w:spacing w:after="0"/>
              <w:ind w:left="0"/>
              <w:jc w:val="left"/>
              <w:rPr>
                <w:rFonts w:ascii="Arial" w:hAnsi="Arial"/>
                <w:sz w:val="16"/>
                <w:szCs w:val="16"/>
                <w:lang w:val="en-US"/>
              </w:rPr>
            </w:pPr>
            <w:r w:rsidRPr="00F159AF">
              <w:rPr>
                <w:rFonts w:ascii="Arial" w:hAnsi="Arial"/>
                <w:sz w:val="16"/>
                <w:szCs w:val="16"/>
                <w:lang w:val="en-US"/>
              </w:rPr>
              <w:t>55</w:t>
            </w:r>
          </w:p>
        </w:tc>
        <w:tc>
          <w:tcPr>
            <w:tcW w:w="1644" w:type="dxa"/>
          </w:tcPr>
          <w:p w14:paraId="5F4F778E" w14:textId="345708F8" w:rsidR="006F2D46" w:rsidRPr="00F159AF" w:rsidRDefault="006F2D46" w:rsidP="00541D9E">
            <w:pPr>
              <w:spacing w:after="0"/>
              <w:ind w:left="0"/>
              <w:jc w:val="left"/>
              <w:rPr>
                <w:rFonts w:ascii="Arial" w:hAnsi="Arial"/>
                <w:sz w:val="16"/>
                <w:szCs w:val="16"/>
                <w:lang w:val="en-US"/>
              </w:rPr>
            </w:pPr>
            <w:r w:rsidRPr="00F159AF">
              <w:rPr>
                <w:rFonts w:ascii="Arial" w:hAnsi="Arial"/>
                <w:sz w:val="16"/>
                <w:szCs w:val="16"/>
                <w:lang w:val="en-US"/>
              </w:rPr>
              <w:t>Commencement of Trading Date</w:t>
            </w:r>
          </w:p>
        </w:tc>
        <w:tc>
          <w:tcPr>
            <w:tcW w:w="1191" w:type="dxa"/>
          </w:tcPr>
          <w:p w14:paraId="06AA65DF" w14:textId="3DDFA214" w:rsidR="006F2D46" w:rsidRPr="00F159AF" w:rsidRDefault="000457A9" w:rsidP="00541D9E">
            <w:pPr>
              <w:spacing w:after="0"/>
              <w:ind w:left="0"/>
              <w:jc w:val="left"/>
              <w:rPr>
                <w:rFonts w:ascii="Arial" w:hAnsi="Arial"/>
                <w:sz w:val="16"/>
                <w:szCs w:val="16"/>
                <w:lang w:val="en-US"/>
              </w:rPr>
            </w:pPr>
            <w:r w:rsidRPr="00F159AF">
              <w:rPr>
                <w:rFonts w:ascii="Arial" w:hAnsi="Arial"/>
                <w:sz w:val="16"/>
                <w:szCs w:val="16"/>
                <w:lang w:val="en-US"/>
              </w:rPr>
              <w:t xml:space="preserve">Time / </w:t>
            </w:r>
            <w:r w:rsidR="006F2D46" w:rsidRPr="00F159AF">
              <w:rPr>
                <w:rFonts w:ascii="Arial" w:hAnsi="Arial"/>
                <w:sz w:val="16"/>
                <w:szCs w:val="16"/>
                <w:lang w:val="en-US"/>
              </w:rPr>
              <w:t>Date</w:t>
            </w:r>
          </w:p>
        </w:tc>
        <w:tc>
          <w:tcPr>
            <w:tcW w:w="1408" w:type="dxa"/>
          </w:tcPr>
          <w:p w14:paraId="5212C2F9" w14:textId="512A26E6" w:rsidR="006F2D46" w:rsidRPr="00F159AF" w:rsidRDefault="00F81685" w:rsidP="00541D9E">
            <w:pPr>
              <w:spacing w:after="0"/>
              <w:ind w:left="0"/>
              <w:jc w:val="left"/>
              <w:rPr>
                <w:rFonts w:ascii="Arial" w:hAnsi="Arial"/>
                <w:sz w:val="16"/>
                <w:szCs w:val="16"/>
                <w:lang w:val="en-US"/>
              </w:rPr>
            </w:pPr>
            <w:r w:rsidRPr="00F159AF">
              <w:rPr>
                <w:rFonts w:ascii="Arial" w:hAnsi="Arial"/>
                <w:sz w:val="16"/>
                <w:szCs w:val="16"/>
                <w:lang w:val="en-US"/>
              </w:rPr>
              <w:t>N/A</w:t>
            </w:r>
          </w:p>
        </w:tc>
        <w:tc>
          <w:tcPr>
            <w:tcW w:w="5783" w:type="dxa"/>
          </w:tcPr>
          <w:p w14:paraId="6FB858B5" w14:textId="77777777" w:rsidR="000E13EF" w:rsidRPr="00F159AF" w:rsidRDefault="006F2D46" w:rsidP="006F2D46">
            <w:pPr>
              <w:spacing w:after="0"/>
              <w:ind w:left="0"/>
              <w:jc w:val="left"/>
              <w:rPr>
                <w:rFonts w:ascii="Arial" w:hAnsi="Arial"/>
                <w:sz w:val="16"/>
                <w:szCs w:val="16"/>
                <w:lang w:val="en-US"/>
              </w:rPr>
            </w:pPr>
            <w:r w:rsidRPr="00F159AF">
              <w:rPr>
                <w:rFonts w:ascii="Arial" w:hAnsi="Arial"/>
                <w:sz w:val="16"/>
                <w:szCs w:val="16"/>
                <w:lang w:val="en-US"/>
              </w:rPr>
              <w:t xml:space="preserve">Must include </w:t>
            </w:r>
            <w:r w:rsidR="000E13EF" w:rsidRPr="00F159AF">
              <w:rPr>
                <w:rFonts w:ascii="Arial" w:hAnsi="Arial"/>
                <w:sz w:val="16"/>
                <w:szCs w:val="16"/>
                <w:lang w:val="en-US"/>
              </w:rPr>
              <w:t>time / date:</w:t>
            </w:r>
          </w:p>
          <w:p w14:paraId="110A6D33" w14:textId="77777777" w:rsidR="000E13EF" w:rsidRPr="00F159AF" w:rsidRDefault="000E13EF" w:rsidP="006F2D46">
            <w:pPr>
              <w:spacing w:after="0"/>
              <w:ind w:left="0"/>
              <w:jc w:val="left"/>
              <w:rPr>
                <w:rFonts w:ascii="Arial" w:hAnsi="Arial"/>
                <w:sz w:val="16"/>
                <w:szCs w:val="16"/>
                <w:lang w:val="en-US"/>
              </w:rPr>
            </w:pPr>
          </w:p>
          <w:tbl>
            <w:tblPr>
              <w:tblStyle w:val="TableGrid"/>
              <w:tblW w:w="0" w:type="auto"/>
              <w:tblLook w:val="04A0" w:firstRow="1" w:lastRow="0" w:firstColumn="1" w:lastColumn="0" w:noHBand="0" w:noVBand="1"/>
            </w:tblPr>
            <w:tblGrid>
              <w:gridCol w:w="590"/>
              <w:gridCol w:w="2381"/>
              <w:gridCol w:w="2381"/>
            </w:tblGrid>
            <w:tr w:rsidR="00F81685" w:rsidRPr="00F159AF" w14:paraId="47ECEE8A" w14:textId="77777777" w:rsidTr="000457A9">
              <w:tc>
                <w:tcPr>
                  <w:tcW w:w="590" w:type="dxa"/>
                </w:tcPr>
                <w:p w14:paraId="5932D0AF" w14:textId="63027E5A" w:rsidR="00F81685" w:rsidRPr="00F159AF" w:rsidRDefault="00F81685" w:rsidP="00060B7F">
                  <w:pPr>
                    <w:framePr w:hSpace="180" w:wrap="around" w:vAnchor="text" w:hAnchor="text" w:y="1"/>
                    <w:spacing w:after="0"/>
                    <w:ind w:left="0"/>
                    <w:suppressOverlap/>
                    <w:jc w:val="left"/>
                    <w:rPr>
                      <w:lang w:val="en-US"/>
                    </w:rPr>
                  </w:pPr>
                </w:p>
              </w:tc>
              <w:tc>
                <w:tcPr>
                  <w:tcW w:w="2381" w:type="dxa"/>
                </w:tcPr>
                <w:p w14:paraId="0D7CA7EA" w14:textId="4620BCA7" w:rsidR="00F81685" w:rsidRPr="00F159AF" w:rsidRDefault="00F81685" w:rsidP="00060B7F">
                  <w:pPr>
                    <w:framePr w:hSpace="180" w:wrap="around" w:vAnchor="text" w:hAnchor="text" w:y="1"/>
                    <w:spacing w:after="0"/>
                    <w:ind w:left="0"/>
                    <w:suppressOverlap/>
                    <w:jc w:val="left"/>
                    <w:rPr>
                      <w:b/>
                      <w:lang w:val="en-US"/>
                    </w:rPr>
                  </w:pPr>
                  <w:r w:rsidRPr="00F159AF">
                    <w:rPr>
                      <w:b/>
                      <w:lang w:val="en-US"/>
                    </w:rPr>
                    <w:t>Pre-fill value</w:t>
                  </w:r>
                </w:p>
              </w:tc>
              <w:tc>
                <w:tcPr>
                  <w:tcW w:w="2381" w:type="dxa"/>
                </w:tcPr>
                <w:p w14:paraId="0242636D" w14:textId="0386E672" w:rsidR="00F81685" w:rsidRPr="00F159AF" w:rsidRDefault="00F81685" w:rsidP="00060B7F">
                  <w:pPr>
                    <w:framePr w:hSpace="180" w:wrap="around" w:vAnchor="text" w:hAnchor="text" w:y="1"/>
                    <w:spacing w:after="0"/>
                    <w:ind w:left="0"/>
                    <w:suppressOverlap/>
                    <w:jc w:val="left"/>
                    <w:rPr>
                      <w:b/>
                      <w:lang w:val="en-US"/>
                    </w:rPr>
                  </w:pPr>
                  <w:r w:rsidRPr="00F159AF">
                    <w:rPr>
                      <w:b/>
                      <w:lang w:val="en-US"/>
                    </w:rPr>
                    <w:t>System validation</w:t>
                  </w:r>
                </w:p>
              </w:tc>
            </w:tr>
            <w:tr w:rsidR="00F81685" w:rsidRPr="00F159AF" w14:paraId="3725234D" w14:textId="77777777" w:rsidTr="000457A9">
              <w:tc>
                <w:tcPr>
                  <w:tcW w:w="590" w:type="dxa"/>
                </w:tcPr>
                <w:p w14:paraId="678808D6" w14:textId="7C7A1C25" w:rsidR="00F81685" w:rsidRPr="00F159AF" w:rsidRDefault="00F81685" w:rsidP="00060B7F">
                  <w:pPr>
                    <w:framePr w:hSpace="180" w:wrap="around" w:vAnchor="text" w:hAnchor="text" w:y="1"/>
                    <w:spacing w:after="0"/>
                    <w:ind w:left="0"/>
                    <w:suppressOverlap/>
                    <w:jc w:val="left"/>
                    <w:rPr>
                      <w:b/>
                      <w:lang w:val="en-US"/>
                    </w:rPr>
                  </w:pPr>
                  <w:r w:rsidRPr="00F159AF">
                    <w:rPr>
                      <w:b/>
                      <w:lang w:val="en-US"/>
                    </w:rPr>
                    <w:t>Time</w:t>
                  </w:r>
                </w:p>
              </w:tc>
              <w:tc>
                <w:tcPr>
                  <w:tcW w:w="2381" w:type="dxa"/>
                </w:tcPr>
                <w:p w14:paraId="68C7EF61" w14:textId="10481C25" w:rsidR="00F81685" w:rsidRPr="00F159AF" w:rsidRDefault="00F81685" w:rsidP="00060B7F">
                  <w:pPr>
                    <w:framePr w:hSpace="180" w:wrap="around" w:vAnchor="text" w:hAnchor="text" w:y="1"/>
                    <w:spacing w:after="0"/>
                    <w:ind w:left="0"/>
                    <w:suppressOverlap/>
                    <w:jc w:val="left"/>
                    <w:rPr>
                      <w:lang w:val="en-US"/>
                    </w:rPr>
                  </w:pPr>
                  <w:r w:rsidRPr="00F159AF">
                    <w:rPr>
                      <w:lang w:val="en-US"/>
                    </w:rPr>
                    <w:t>09:00</w:t>
                  </w:r>
                  <w:r w:rsidR="001F5599" w:rsidRPr="00F159AF">
                    <w:rPr>
                      <w:lang w:val="en-US"/>
                    </w:rPr>
                    <w:t xml:space="preserve"> [non-editable]</w:t>
                  </w:r>
                </w:p>
              </w:tc>
              <w:tc>
                <w:tcPr>
                  <w:tcW w:w="2381" w:type="dxa"/>
                </w:tcPr>
                <w:p w14:paraId="59373CD2" w14:textId="186C318A" w:rsidR="00F81685" w:rsidRPr="00F159AF" w:rsidRDefault="00F81685" w:rsidP="00060B7F">
                  <w:pPr>
                    <w:framePr w:hSpace="180" w:wrap="around" w:vAnchor="text" w:hAnchor="text" w:y="1"/>
                    <w:spacing w:after="0"/>
                    <w:ind w:left="0"/>
                    <w:suppressOverlap/>
                    <w:jc w:val="left"/>
                    <w:rPr>
                      <w:lang w:val="en-US"/>
                    </w:rPr>
                  </w:pPr>
                  <w:r w:rsidRPr="00F159AF">
                    <w:rPr>
                      <w:lang w:val="en-US"/>
                    </w:rPr>
                    <w:t>[None]</w:t>
                  </w:r>
                </w:p>
              </w:tc>
            </w:tr>
            <w:tr w:rsidR="00F81685" w:rsidRPr="00F159AF" w14:paraId="7943D5C3" w14:textId="77777777" w:rsidTr="000457A9">
              <w:tc>
                <w:tcPr>
                  <w:tcW w:w="590" w:type="dxa"/>
                </w:tcPr>
                <w:p w14:paraId="43ED71FA" w14:textId="606B7169" w:rsidR="00F81685" w:rsidRPr="00F159AF" w:rsidRDefault="00F81685" w:rsidP="00060B7F">
                  <w:pPr>
                    <w:framePr w:hSpace="180" w:wrap="around" w:vAnchor="text" w:hAnchor="text" w:y="1"/>
                    <w:spacing w:after="0"/>
                    <w:ind w:left="0"/>
                    <w:suppressOverlap/>
                    <w:jc w:val="left"/>
                    <w:rPr>
                      <w:b/>
                      <w:lang w:val="en-US"/>
                    </w:rPr>
                  </w:pPr>
                  <w:r w:rsidRPr="00F159AF">
                    <w:rPr>
                      <w:b/>
                      <w:lang w:val="en-US"/>
                    </w:rPr>
                    <w:t>Date</w:t>
                  </w:r>
                </w:p>
              </w:tc>
              <w:tc>
                <w:tcPr>
                  <w:tcW w:w="2381" w:type="dxa"/>
                </w:tcPr>
                <w:p w14:paraId="073A580B" w14:textId="5E84D6B9" w:rsidR="00F81685" w:rsidRPr="00F159AF" w:rsidRDefault="00F81685" w:rsidP="00060B7F">
                  <w:pPr>
                    <w:framePr w:hSpace="180" w:wrap="around" w:vAnchor="text" w:hAnchor="text" w:y="1"/>
                    <w:spacing w:after="0"/>
                    <w:ind w:left="0"/>
                    <w:suppressOverlap/>
                    <w:jc w:val="left"/>
                    <w:rPr>
                      <w:lang w:val="en-US"/>
                    </w:rPr>
                  </w:pPr>
                  <w:r w:rsidRPr="00F159AF">
                    <w:rPr>
                      <w:lang w:val="en-US"/>
                    </w:rPr>
                    <w:t>[None]</w:t>
                  </w:r>
                </w:p>
              </w:tc>
              <w:tc>
                <w:tcPr>
                  <w:tcW w:w="2381" w:type="dxa"/>
                </w:tcPr>
                <w:p w14:paraId="244B6EE1" w14:textId="77777777" w:rsidR="00F81685" w:rsidRPr="00F159AF" w:rsidRDefault="00F81685" w:rsidP="00060B7F">
                  <w:pPr>
                    <w:framePr w:hSpace="180" w:wrap="around" w:vAnchor="text" w:hAnchor="text" w:y="1"/>
                    <w:spacing w:after="0"/>
                    <w:ind w:left="0"/>
                    <w:suppressOverlap/>
                    <w:jc w:val="left"/>
                    <w:rPr>
                      <w:lang w:val="en-US"/>
                    </w:rPr>
                  </w:pPr>
                  <w:r w:rsidRPr="00F159AF">
                    <w:rPr>
                      <w:lang w:val="en-US"/>
                    </w:rPr>
                    <w:t>Must be:</w:t>
                  </w:r>
                </w:p>
                <w:p w14:paraId="3E880D7F" w14:textId="77777777" w:rsidR="00F81685" w:rsidRPr="00F159AF" w:rsidRDefault="00C36EE0" w:rsidP="00060B7F">
                  <w:pPr>
                    <w:pStyle w:val="ListParagraph"/>
                    <w:framePr w:hSpace="180" w:wrap="around" w:vAnchor="text" w:hAnchor="text" w:y="1"/>
                    <w:numPr>
                      <w:ilvl w:val="0"/>
                      <w:numId w:val="20"/>
                    </w:numPr>
                    <w:spacing w:after="0"/>
                    <w:ind w:leftChars="0" w:left="170" w:hanging="170"/>
                    <w:suppressOverlap/>
                    <w:jc w:val="left"/>
                    <w:rPr>
                      <w:lang w:val="en-US"/>
                    </w:rPr>
                  </w:pPr>
                  <w:r w:rsidRPr="00F159AF">
                    <w:rPr>
                      <w:lang w:val="en-US"/>
                    </w:rPr>
                    <w:t xml:space="preserve">A </w:t>
                  </w:r>
                  <w:r w:rsidR="00550869" w:rsidRPr="00F159AF">
                    <w:rPr>
                      <w:lang w:val="en-US"/>
                    </w:rPr>
                    <w:t xml:space="preserve">CCHK </w:t>
                  </w:r>
                  <w:r w:rsidR="00D77385" w:rsidRPr="00F159AF">
                    <w:rPr>
                      <w:lang w:val="en-US"/>
                    </w:rPr>
                    <w:t>CCASS Working Day</w:t>
                  </w:r>
                  <w:r w:rsidR="000457A9" w:rsidRPr="00F159AF">
                    <w:rPr>
                      <w:lang w:val="en-US"/>
                    </w:rPr>
                    <w:t xml:space="preserve"> </w:t>
                  </w:r>
                  <w:r w:rsidR="00F81685" w:rsidRPr="00F159AF">
                    <w:rPr>
                      <w:lang w:val="en-US"/>
                    </w:rPr>
                    <w:t>from Calendar Master</w:t>
                  </w:r>
                </w:p>
                <w:p w14:paraId="645057C4" w14:textId="6B982F66" w:rsidR="008164E5" w:rsidRPr="00F159AF" w:rsidRDefault="008164E5" w:rsidP="00060B7F">
                  <w:pPr>
                    <w:pStyle w:val="ListParagraph"/>
                    <w:framePr w:hSpace="180" w:wrap="around" w:vAnchor="text" w:hAnchor="text" w:y="1"/>
                    <w:numPr>
                      <w:ilvl w:val="0"/>
                      <w:numId w:val="20"/>
                    </w:numPr>
                    <w:spacing w:after="0"/>
                    <w:ind w:leftChars="0" w:left="170" w:hanging="170"/>
                    <w:suppressOverlap/>
                    <w:jc w:val="left"/>
                    <w:rPr>
                      <w:lang w:val="en-US"/>
                    </w:rPr>
                  </w:pPr>
                  <w:r w:rsidRPr="00F159AF">
                    <w:rPr>
                      <w:lang w:val="en-US"/>
                    </w:rPr>
                    <w:t xml:space="preserve">≥ </w:t>
                  </w:r>
                  <w:r w:rsidR="00246739" w:rsidRPr="00F159AF">
                    <w:rPr>
                      <w:lang w:val="en-US"/>
                    </w:rPr>
                    <w:t>6</w:t>
                  </w:r>
                  <w:r w:rsidRPr="00F159AF">
                    <w:rPr>
                      <w:lang w:val="en-US"/>
                    </w:rPr>
                    <w:t xml:space="preserve"> CCHK CCASS Working Days in the future</w:t>
                  </w:r>
                </w:p>
              </w:tc>
            </w:tr>
          </w:tbl>
          <w:p w14:paraId="129C68C9" w14:textId="7DDE4B36" w:rsidR="000E13EF" w:rsidRPr="00F159AF" w:rsidRDefault="000E13EF" w:rsidP="00F81685">
            <w:pPr>
              <w:pStyle w:val="ListParagraph"/>
              <w:spacing w:after="0"/>
              <w:ind w:leftChars="0" w:left="0"/>
              <w:jc w:val="left"/>
              <w:rPr>
                <w:rFonts w:ascii="Arial" w:hAnsi="Arial"/>
                <w:sz w:val="16"/>
                <w:szCs w:val="16"/>
              </w:rPr>
            </w:pPr>
          </w:p>
          <w:p w14:paraId="53F847C2" w14:textId="485F512B" w:rsidR="00F81685" w:rsidRPr="00F159AF" w:rsidRDefault="00F81685" w:rsidP="00F81685">
            <w:pPr>
              <w:pStyle w:val="ListParagraph"/>
              <w:spacing w:after="0"/>
              <w:ind w:leftChars="0" w:left="0"/>
              <w:jc w:val="left"/>
              <w:rPr>
                <w:rFonts w:ascii="Arial" w:hAnsi="Arial"/>
                <w:sz w:val="16"/>
                <w:szCs w:val="16"/>
                <w:lang w:val="en-US"/>
              </w:rPr>
            </w:pPr>
            <w:r w:rsidRPr="00F159AF">
              <w:rPr>
                <w:rFonts w:ascii="Arial" w:hAnsi="Arial"/>
                <w:sz w:val="16"/>
                <w:szCs w:val="16"/>
                <w:lang w:val="en-US"/>
              </w:rPr>
              <w:t>Assistive text: display the number of offers that have reached “Deal Initiated” status with the same Commencement of Trading Date</w:t>
            </w:r>
          </w:p>
          <w:p w14:paraId="34CEB5AE" w14:textId="495D1286" w:rsidR="00F81685" w:rsidRPr="00F159AF" w:rsidRDefault="00F81685" w:rsidP="00F81685">
            <w:pPr>
              <w:pStyle w:val="ListParagraph"/>
              <w:spacing w:after="0"/>
              <w:ind w:leftChars="0" w:left="0"/>
              <w:jc w:val="left"/>
              <w:rPr>
                <w:rFonts w:ascii="Arial" w:hAnsi="Arial"/>
                <w:sz w:val="16"/>
                <w:szCs w:val="16"/>
                <w:lang w:val="en-US"/>
              </w:rPr>
            </w:pPr>
          </w:p>
        </w:tc>
      </w:tr>
      <w:tr w:rsidR="000457A9" w:rsidRPr="00F159AF" w14:paraId="54B45F78" w14:textId="77777777" w:rsidTr="000457A9">
        <w:tc>
          <w:tcPr>
            <w:tcW w:w="483" w:type="dxa"/>
          </w:tcPr>
          <w:p w14:paraId="5B383EA1" w14:textId="77777777"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51</w:t>
            </w:r>
          </w:p>
        </w:tc>
        <w:tc>
          <w:tcPr>
            <w:tcW w:w="1644" w:type="dxa"/>
          </w:tcPr>
          <w:p w14:paraId="17C77BAF" w14:textId="77777777"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Public Offer Start Date</w:t>
            </w:r>
          </w:p>
        </w:tc>
        <w:tc>
          <w:tcPr>
            <w:tcW w:w="1191" w:type="dxa"/>
          </w:tcPr>
          <w:p w14:paraId="5AE0B034" w14:textId="652465C0"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Time / Date</w:t>
            </w:r>
          </w:p>
        </w:tc>
        <w:tc>
          <w:tcPr>
            <w:tcW w:w="1408" w:type="dxa"/>
          </w:tcPr>
          <w:p w14:paraId="78D4AD9A" w14:textId="5BC081AD"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N/A</w:t>
            </w:r>
          </w:p>
        </w:tc>
        <w:tc>
          <w:tcPr>
            <w:tcW w:w="5783" w:type="dxa"/>
          </w:tcPr>
          <w:p w14:paraId="53A5B64D" w14:textId="15D5F3A5"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Disabled if Field #16 = Placing Only / Introduction</w:t>
            </w:r>
            <w:r w:rsidR="00EA04FA" w:rsidRPr="00F159AF">
              <w:rPr>
                <w:rFonts w:ascii="Arial" w:hAnsi="Arial"/>
                <w:sz w:val="16"/>
                <w:szCs w:val="16"/>
                <w:lang w:val="en-US"/>
              </w:rPr>
              <w:t xml:space="preserve"> / Transfer from GEM</w:t>
            </w:r>
          </w:p>
          <w:p w14:paraId="37F27EC9" w14:textId="730A6374"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 xml:space="preserve">Must include </w:t>
            </w:r>
            <w:r w:rsidR="00D77385" w:rsidRPr="00F159AF">
              <w:rPr>
                <w:rFonts w:ascii="Arial" w:hAnsi="Arial"/>
                <w:sz w:val="16"/>
                <w:szCs w:val="16"/>
                <w:lang w:val="en-US"/>
              </w:rPr>
              <w:t>time / date</w:t>
            </w:r>
            <w:r w:rsidRPr="00F159AF">
              <w:rPr>
                <w:rFonts w:ascii="Arial" w:hAnsi="Arial"/>
                <w:sz w:val="16"/>
                <w:szCs w:val="16"/>
                <w:lang w:val="en-US"/>
              </w:rPr>
              <w:t>:</w:t>
            </w:r>
          </w:p>
          <w:p w14:paraId="7C73AC2B" w14:textId="05223F23" w:rsidR="000457A9" w:rsidRPr="00F159AF" w:rsidRDefault="000457A9" w:rsidP="000457A9">
            <w:pPr>
              <w:spacing w:after="0"/>
              <w:ind w:left="0"/>
              <w:jc w:val="left"/>
              <w:rPr>
                <w:rFonts w:ascii="Arial" w:hAnsi="Arial"/>
                <w:sz w:val="16"/>
                <w:szCs w:val="16"/>
                <w:lang w:val="en-US"/>
              </w:rPr>
            </w:pPr>
          </w:p>
          <w:tbl>
            <w:tblPr>
              <w:tblStyle w:val="TableGrid"/>
              <w:tblW w:w="5352" w:type="dxa"/>
              <w:tblLook w:val="04A0" w:firstRow="1" w:lastRow="0" w:firstColumn="1" w:lastColumn="0" w:noHBand="0" w:noVBand="1"/>
            </w:tblPr>
            <w:tblGrid>
              <w:gridCol w:w="590"/>
              <w:gridCol w:w="2381"/>
              <w:gridCol w:w="2381"/>
            </w:tblGrid>
            <w:tr w:rsidR="000457A9" w:rsidRPr="00F159AF" w14:paraId="68541E09" w14:textId="77777777" w:rsidTr="000457A9">
              <w:tc>
                <w:tcPr>
                  <w:tcW w:w="590" w:type="dxa"/>
                </w:tcPr>
                <w:p w14:paraId="1CA80685" w14:textId="77777777" w:rsidR="000457A9" w:rsidRPr="00F159AF" w:rsidRDefault="000457A9" w:rsidP="00060B7F">
                  <w:pPr>
                    <w:framePr w:hSpace="180" w:wrap="around" w:vAnchor="text" w:hAnchor="text" w:y="1"/>
                    <w:spacing w:after="0"/>
                    <w:ind w:left="0"/>
                    <w:suppressOverlap/>
                    <w:jc w:val="left"/>
                    <w:rPr>
                      <w:lang w:val="en-US"/>
                    </w:rPr>
                  </w:pPr>
                </w:p>
              </w:tc>
              <w:tc>
                <w:tcPr>
                  <w:tcW w:w="2381" w:type="dxa"/>
                </w:tcPr>
                <w:p w14:paraId="750ED2C9" w14:textId="77777777" w:rsidR="000457A9" w:rsidRPr="00F159AF" w:rsidRDefault="000457A9" w:rsidP="00060B7F">
                  <w:pPr>
                    <w:framePr w:hSpace="180" w:wrap="around" w:vAnchor="text" w:hAnchor="text" w:y="1"/>
                    <w:spacing w:after="0"/>
                    <w:ind w:left="0"/>
                    <w:suppressOverlap/>
                    <w:jc w:val="left"/>
                    <w:rPr>
                      <w:b/>
                      <w:lang w:val="en-US"/>
                    </w:rPr>
                  </w:pPr>
                  <w:r w:rsidRPr="00F159AF">
                    <w:rPr>
                      <w:b/>
                      <w:lang w:val="en-US"/>
                    </w:rPr>
                    <w:t>Pre-fill value</w:t>
                  </w:r>
                </w:p>
              </w:tc>
              <w:tc>
                <w:tcPr>
                  <w:tcW w:w="2381" w:type="dxa"/>
                </w:tcPr>
                <w:p w14:paraId="54B96B3E" w14:textId="77777777" w:rsidR="000457A9" w:rsidRPr="00F159AF" w:rsidRDefault="000457A9" w:rsidP="00060B7F">
                  <w:pPr>
                    <w:framePr w:hSpace="180" w:wrap="around" w:vAnchor="text" w:hAnchor="text" w:y="1"/>
                    <w:spacing w:after="0"/>
                    <w:ind w:left="0"/>
                    <w:suppressOverlap/>
                    <w:jc w:val="left"/>
                    <w:rPr>
                      <w:b/>
                      <w:lang w:val="en-US"/>
                    </w:rPr>
                  </w:pPr>
                  <w:r w:rsidRPr="00F159AF">
                    <w:rPr>
                      <w:b/>
                      <w:lang w:val="en-US"/>
                    </w:rPr>
                    <w:t>System validation</w:t>
                  </w:r>
                </w:p>
              </w:tc>
            </w:tr>
            <w:tr w:rsidR="000457A9" w:rsidRPr="00F159AF" w14:paraId="2413D7EF" w14:textId="77777777" w:rsidTr="000457A9">
              <w:tc>
                <w:tcPr>
                  <w:tcW w:w="590" w:type="dxa"/>
                </w:tcPr>
                <w:p w14:paraId="7E112A6A" w14:textId="77777777" w:rsidR="000457A9" w:rsidRPr="00F159AF" w:rsidRDefault="000457A9" w:rsidP="00060B7F">
                  <w:pPr>
                    <w:framePr w:hSpace="180" w:wrap="around" w:vAnchor="text" w:hAnchor="text" w:y="1"/>
                    <w:spacing w:after="0"/>
                    <w:ind w:left="0"/>
                    <w:suppressOverlap/>
                    <w:jc w:val="left"/>
                    <w:rPr>
                      <w:b/>
                      <w:lang w:val="en-US"/>
                    </w:rPr>
                  </w:pPr>
                  <w:r w:rsidRPr="00F159AF">
                    <w:rPr>
                      <w:b/>
                      <w:lang w:val="en-US"/>
                    </w:rPr>
                    <w:t>Time</w:t>
                  </w:r>
                </w:p>
              </w:tc>
              <w:tc>
                <w:tcPr>
                  <w:tcW w:w="2381" w:type="dxa"/>
                </w:tcPr>
                <w:p w14:paraId="73951AF7" w14:textId="77777777" w:rsidR="000457A9" w:rsidRPr="00F159AF" w:rsidRDefault="000457A9" w:rsidP="00060B7F">
                  <w:pPr>
                    <w:framePr w:hSpace="180" w:wrap="around" w:vAnchor="text" w:hAnchor="text" w:y="1"/>
                    <w:spacing w:after="0"/>
                    <w:ind w:left="0"/>
                    <w:suppressOverlap/>
                    <w:jc w:val="left"/>
                    <w:rPr>
                      <w:lang w:val="en-US"/>
                    </w:rPr>
                  </w:pPr>
                  <w:r w:rsidRPr="00F159AF">
                    <w:rPr>
                      <w:lang w:val="en-US"/>
                    </w:rPr>
                    <w:t>09:00</w:t>
                  </w:r>
                </w:p>
              </w:tc>
              <w:tc>
                <w:tcPr>
                  <w:tcW w:w="2381" w:type="dxa"/>
                </w:tcPr>
                <w:p w14:paraId="3A387CAD" w14:textId="77777777" w:rsidR="000457A9" w:rsidRPr="00F159AF" w:rsidRDefault="000457A9" w:rsidP="00060B7F">
                  <w:pPr>
                    <w:framePr w:hSpace="180" w:wrap="around" w:vAnchor="text" w:hAnchor="text" w:y="1"/>
                    <w:spacing w:after="0"/>
                    <w:ind w:left="0"/>
                    <w:suppressOverlap/>
                    <w:jc w:val="left"/>
                    <w:rPr>
                      <w:lang w:val="en-US"/>
                    </w:rPr>
                  </w:pPr>
                  <w:r w:rsidRPr="00F159AF">
                    <w:rPr>
                      <w:lang w:val="en-US"/>
                    </w:rPr>
                    <w:t>[None]</w:t>
                  </w:r>
                </w:p>
              </w:tc>
            </w:tr>
            <w:tr w:rsidR="000457A9" w:rsidRPr="00F159AF" w14:paraId="2A0E263F" w14:textId="77777777" w:rsidTr="000457A9">
              <w:tc>
                <w:tcPr>
                  <w:tcW w:w="590" w:type="dxa"/>
                </w:tcPr>
                <w:p w14:paraId="284FB28F" w14:textId="77777777" w:rsidR="000457A9" w:rsidRPr="00F159AF" w:rsidRDefault="000457A9" w:rsidP="00060B7F">
                  <w:pPr>
                    <w:framePr w:hSpace="180" w:wrap="around" w:vAnchor="text" w:hAnchor="text" w:y="1"/>
                    <w:spacing w:after="0"/>
                    <w:ind w:left="0"/>
                    <w:suppressOverlap/>
                    <w:jc w:val="left"/>
                    <w:rPr>
                      <w:b/>
                      <w:lang w:val="en-US"/>
                    </w:rPr>
                  </w:pPr>
                  <w:r w:rsidRPr="00F159AF">
                    <w:rPr>
                      <w:b/>
                      <w:lang w:val="en-US"/>
                    </w:rPr>
                    <w:lastRenderedPageBreak/>
                    <w:t>Date</w:t>
                  </w:r>
                </w:p>
              </w:tc>
              <w:tc>
                <w:tcPr>
                  <w:tcW w:w="2381" w:type="dxa"/>
                </w:tcPr>
                <w:p w14:paraId="1481DD69" w14:textId="0BB9B4DE" w:rsidR="000457A9" w:rsidRPr="00F159AF" w:rsidRDefault="000457A9" w:rsidP="00060B7F">
                  <w:pPr>
                    <w:framePr w:hSpace="180" w:wrap="around" w:vAnchor="text" w:hAnchor="text" w:y="1"/>
                    <w:spacing w:after="0"/>
                    <w:ind w:left="0"/>
                    <w:suppressOverlap/>
                    <w:jc w:val="left"/>
                    <w:rPr>
                      <w:lang w:val="en-US"/>
                    </w:rPr>
                  </w:pPr>
                  <w:r w:rsidRPr="00F159AF">
                    <w:rPr>
                      <w:lang w:val="en-US"/>
                    </w:rPr>
                    <w:t xml:space="preserve">Field #55 - </w:t>
                  </w:r>
                  <w:r w:rsidR="00246739" w:rsidRPr="00F159AF">
                    <w:rPr>
                      <w:lang w:val="en-US"/>
                    </w:rPr>
                    <w:t>6</w:t>
                  </w:r>
                  <w:r w:rsidRPr="00F159AF">
                    <w:rPr>
                      <w:lang w:val="en-US"/>
                    </w:rPr>
                    <w:t xml:space="preserve"> </w:t>
                  </w:r>
                  <w:r w:rsidR="00550869" w:rsidRPr="00F159AF">
                    <w:rPr>
                      <w:lang w:val="en-US"/>
                    </w:rPr>
                    <w:t xml:space="preserve">CCHK </w:t>
                  </w:r>
                  <w:r w:rsidR="00B7120A" w:rsidRPr="00F159AF">
                    <w:rPr>
                      <w:lang w:val="en-US"/>
                    </w:rPr>
                    <w:t>CCASS Working D</w:t>
                  </w:r>
                  <w:r w:rsidRPr="00F159AF">
                    <w:rPr>
                      <w:lang w:val="en-US"/>
                    </w:rPr>
                    <w:t>ays</w:t>
                  </w:r>
                </w:p>
              </w:tc>
              <w:tc>
                <w:tcPr>
                  <w:tcW w:w="2381" w:type="dxa"/>
                </w:tcPr>
                <w:p w14:paraId="132E0116" w14:textId="0D935CFA" w:rsidR="000457A9" w:rsidRPr="00F159AF" w:rsidRDefault="000457A9" w:rsidP="00060B7F">
                  <w:pPr>
                    <w:framePr w:hSpace="180" w:wrap="around" w:vAnchor="text" w:hAnchor="text" w:y="1"/>
                    <w:spacing w:after="0"/>
                    <w:ind w:left="0"/>
                    <w:suppressOverlap/>
                    <w:jc w:val="left"/>
                    <w:rPr>
                      <w:lang w:val="en-US"/>
                    </w:rPr>
                  </w:pPr>
                  <w:r w:rsidRPr="00F159AF">
                    <w:rPr>
                      <w:lang w:val="en-US"/>
                    </w:rPr>
                    <w:t>Must be:</w:t>
                  </w:r>
                </w:p>
                <w:p w14:paraId="2D1B47E3" w14:textId="6E5C5EBF" w:rsidR="000457A9" w:rsidRPr="00F159AF" w:rsidRDefault="000457A9" w:rsidP="00060B7F">
                  <w:pPr>
                    <w:pStyle w:val="ListParagraph"/>
                    <w:framePr w:hSpace="180" w:wrap="around" w:vAnchor="text" w:hAnchor="text" w:y="1"/>
                    <w:numPr>
                      <w:ilvl w:val="0"/>
                      <w:numId w:val="20"/>
                    </w:numPr>
                    <w:spacing w:after="0"/>
                    <w:ind w:leftChars="0" w:left="170" w:hanging="170"/>
                    <w:suppressOverlap/>
                    <w:jc w:val="left"/>
                    <w:rPr>
                      <w:lang w:val="en-US"/>
                    </w:rPr>
                  </w:pPr>
                  <w:r w:rsidRPr="00F159AF">
                    <w:rPr>
                      <w:lang w:val="en-US"/>
                    </w:rPr>
                    <w:t xml:space="preserve">≥ </w:t>
                  </w:r>
                  <w:r w:rsidR="00246739" w:rsidRPr="00F159AF">
                    <w:rPr>
                      <w:lang w:val="en-US"/>
                    </w:rPr>
                    <w:t>6</w:t>
                  </w:r>
                  <w:r w:rsidRPr="00F159AF">
                    <w:rPr>
                      <w:lang w:val="en-US"/>
                    </w:rPr>
                    <w:t xml:space="preserve"> </w:t>
                  </w:r>
                  <w:r w:rsidR="00550869" w:rsidRPr="00F159AF">
                    <w:rPr>
                      <w:lang w:val="en-US"/>
                    </w:rPr>
                    <w:t xml:space="preserve">CCHK </w:t>
                  </w:r>
                  <w:r w:rsidR="00D77385" w:rsidRPr="00F159AF">
                    <w:rPr>
                      <w:lang w:val="en-US"/>
                    </w:rPr>
                    <w:t>CCASS Working</w:t>
                  </w:r>
                  <w:r w:rsidRPr="00F159AF">
                    <w:rPr>
                      <w:lang w:val="en-US"/>
                    </w:rPr>
                    <w:t xml:space="preserve"> </w:t>
                  </w:r>
                  <w:r w:rsidR="00D77385" w:rsidRPr="00F159AF">
                    <w:rPr>
                      <w:lang w:val="en-US"/>
                    </w:rPr>
                    <w:t>D</w:t>
                  </w:r>
                  <w:r w:rsidRPr="00F159AF">
                    <w:rPr>
                      <w:lang w:val="en-US"/>
                    </w:rPr>
                    <w:t>ays before Field #55</w:t>
                  </w:r>
                </w:p>
                <w:p w14:paraId="02058D66" w14:textId="338F6D64" w:rsidR="000457A9" w:rsidRPr="00F159AF" w:rsidRDefault="00C36EE0" w:rsidP="00060B7F">
                  <w:pPr>
                    <w:pStyle w:val="ListParagraph"/>
                    <w:framePr w:hSpace="180" w:wrap="around" w:vAnchor="text" w:hAnchor="text" w:y="1"/>
                    <w:numPr>
                      <w:ilvl w:val="0"/>
                      <w:numId w:val="20"/>
                    </w:numPr>
                    <w:spacing w:after="0"/>
                    <w:ind w:leftChars="0" w:left="170" w:hanging="170"/>
                    <w:suppressOverlap/>
                    <w:jc w:val="left"/>
                    <w:rPr>
                      <w:lang w:val="en-US"/>
                    </w:rPr>
                  </w:pPr>
                  <w:r w:rsidRPr="00F159AF">
                    <w:rPr>
                      <w:lang w:val="en-US"/>
                    </w:rPr>
                    <w:t xml:space="preserve">A </w:t>
                  </w:r>
                  <w:r w:rsidR="00550869" w:rsidRPr="00F159AF">
                    <w:rPr>
                      <w:lang w:val="en-US"/>
                    </w:rPr>
                    <w:t xml:space="preserve">CCHK </w:t>
                  </w:r>
                  <w:r w:rsidR="00D77385" w:rsidRPr="00F159AF">
                    <w:rPr>
                      <w:lang w:val="en-US"/>
                    </w:rPr>
                    <w:t>non-Holiday Day from Calendar Master</w:t>
                  </w:r>
                </w:p>
              </w:tc>
            </w:tr>
          </w:tbl>
          <w:p w14:paraId="3AFFBA46" w14:textId="77777777" w:rsidR="000457A9" w:rsidRPr="00F159AF" w:rsidRDefault="000457A9" w:rsidP="000457A9">
            <w:pPr>
              <w:pStyle w:val="ListParagraph"/>
              <w:spacing w:after="0"/>
              <w:ind w:leftChars="0" w:left="0"/>
              <w:jc w:val="left"/>
              <w:rPr>
                <w:rFonts w:ascii="Arial" w:eastAsia="DengXian" w:hAnsi="Arial"/>
                <w:sz w:val="16"/>
                <w:szCs w:val="16"/>
                <w:lang w:val="en-US"/>
              </w:rPr>
            </w:pPr>
          </w:p>
          <w:p w14:paraId="3FBD1AA7" w14:textId="7272D91A" w:rsidR="000457A9" w:rsidRPr="00F159AF" w:rsidRDefault="000457A9" w:rsidP="000457A9">
            <w:pPr>
              <w:pStyle w:val="ListParagraph"/>
              <w:spacing w:after="0"/>
              <w:ind w:leftChars="0" w:left="0"/>
              <w:jc w:val="left"/>
              <w:rPr>
                <w:rFonts w:ascii="Arial" w:eastAsia="DengXian" w:hAnsi="Arial"/>
                <w:sz w:val="16"/>
                <w:szCs w:val="16"/>
                <w:lang w:val="en-US"/>
              </w:rPr>
            </w:pPr>
          </w:p>
        </w:tc>
      </w:tr>
      <w:tr w:rsidR="000457A9" w:rsidRPr="00F159AF" w14:paraId="35C6FC66" w14:textId="77777777" w:rsidTr="000457A9">
        <w:tc>
          <w:tcPr>
            <w:tcW w:w="483" w:type="dxa"/>
          </w:tcPr>
          <w:p w14:paraId="26BF6087" w14:textId="77777777"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lastRenderedPageBreak/>
              <w:t>52</w:t>
            </w:r>
          </w:p>
        </w:tc>
        <w:tc>
          <w:tcPr>
            <w:tcW w:w="1644" w:type="dxa"/>
          </w:tcPr>
          <w:p w14:paraId="16E6DE08" w14:textId="77777777"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Public Offer End Date</w:t>
            </w:r>
          </w:p>
        </w:tc>
        <w:tc>
          <w:tcPr>
            <w:tcW w:w="1191" w:type="dxa"/>
          </w:tcPr>
          <w:p w14:paraId="31E09B38" w14:textId="4A5F5E42"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Time / Date</w:t>
            </w:r>
          </w:p>
        </w:tc>
        <w:tc>
          <w:tcPr>
            <w:tcW w:w="1408" w:type="dxa"/>
          </w:tcPr>
          <w:p w14:paraId="10AF83AC" w14:textId="6837FA01"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N/A</w:t>
            </w:r>
          </w:p>
        </w:tc>
        <w:tc>
          <w:tcPr>
            <w:tcW w:w="5783" w:type="dxa"/>
          </w:tcPr>
          <w:p w14:paraId="032B4ACF" w14:textId="53E2BF57"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Disabled if Field #16 = Placing Only / Introduction</w:t>
            </w:r>
            <w:r w:rsidR="00EA04FA" w:rsidRPr="00F159AF">
              <w:rPr>
                <w:rFonts w:ascii="Arial" w:hAnsi="Arial"/>
                <w:sz w:val="16"/>
                <w:szCs w:val="16"/>
                <w:lang w:val="en-US"/>
              </w:rPr>
              <w:t xml:space="preserve"> / Transfer from GEM</w:t>
            </w:r>
          </w:p>
          <w:p w14:paraId="2EE19E6C" w14:textId="21035F01"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 xml:space="preserve">Must include </w:t>
            </w:r>
            <w:r w:rsidR="00953F59" w:rsidRPr="00F159AF">
              <w:rPr>
                <w:rFonts w:ascii="Arial" w:hAnsi="Arial"/>
                <w:sz w:val="16"/>
                <w:szCs w:val="16"/>
                <w:lang w:val="en-US"/>
              </w:rPr>
              <w:t>time / date</w:t>
            </w:r>
            <w:r w:rsidRPr="00F159AF">
              <w:rPr>
                <w:rFonts w:ascii="Arial" w:hAnsi="Arial"/>
                <w:sz w:val="16"/>
                <w:szCs w:val="16"/>
                <w:lang w:val="en-US"/>
              </w:rPr>
              <w:t>:</w:t>
            </w:r>
          </w:p>
          <w:p w14:paraId="20876A0F" w14:textId="77777777" w:rsidR="000457A9" w:rsidRPr="00F159AF" w:rsidRDefault="000457A9" w:rsidP="000457A9">
            <w:pPr>
              <w:spacing w:after="0"/>
              <w:ind w:left="0"/>
              <w:jc w:val="left"/>
              <w:rPr>
                <w:rFonts w:ascii="Arial" w:hAnsi="Arial"/>
                <w:sz w:val="16"/>
                <w:szCs w:val="16"/>
                <w:lang w:val="en-US"/>
              </w:rPr>
            </w:pPr>
          </w:p>
          <w:tbl>
            <w:tblPr>
              <w:tblStyle w:val="TableGrid"/>
              <w:tblW w:w="5352" w:type="dxa"/>
              <w:tblLook w:val="04A0" w:firstRow="1" w:lastRow="0" w:firstColumn="1" w:lastColumn="0" w:noHBand="0" w:noVBand="1"/>
            </w:tblPr>
            <w:tblGrid>
              <w:gridCol w:w="590"/>
              <w:gridCol w:w="2381"/>
              <w:gridCol w:w="2381"/>
            </w:tblGrid>
            <w:tr w:rsidR="000457A9" w:rsidRPr="00F159AF" w14:paraId="18E272BD" w14:textId="77777777" w:rsidTr="00C22575">
              <w:tc>
                <w:tcPr>
                  <w:tcW w:w="590" w:type="dxa"/>
                </w:tcPr>
                <w:p w14:paraId="05FC7D3F" w14:textId="77777777" w:rsidR="000457A9" w:rsidRPr="00F159AF" w:rsidRDefault="000457A9" w:rsidP="00060B7F">
                  <w:pPr>
                    <w:framePr w:hSpace="180" w:wrap="around" w:vAnchor="text" w:hAnchor="text" w:y="1"/>
                    <w:spacing w:after="0"/>
                    <w:ind w:left="0"/>
                    <w:suppressOverlap/>
                    <w:jc w:val="left"/>
                    <w:rPr>
                      <w:lang w:val="en-US"/>
                    </w:rPr>
                  </w:pPr>
                </w:p>
              </w:tc>
              <w:tc>
                <w:tcPr>
                  <w:tcW w:w="2381" w:type="dxa"/>
                </w:tcPr>
                <w:p w14:paraId="425D8B6A" w14:textId="77777777" w:rsidR="000457A9" w:rsidRPr="00F159AF" w:rsidRDefault="000457A9" w:rsidP="00060B7F">
                  <w:pPr>
                    <w:framePr w:hSpace="180" w:wrap="around" w:vAnchor="text" w:hAnchor="text" w:y="1"/>
                    <w:spacing w:after="0"/>
                    <w:ind w:left="0"/>
                    <w:suppressOverlap/>
                    <w:jc w:val="left"/>
                    <w:rPr>
                      <w:b/>
                      <w:lang w:val="en-US"/>
                    </w:rPr>
                  </w:pPr>
                  <w:r w:rsidRPr="00F159AF">
                    <w:rPr>
                      <w:b/>
                      <w:lang w:val="en-US"/>
                    </w:rPr>
                    <w:t>Pre-fill value</w:t>
                  </w:r>
                </w:p>
              </w:tc>
              <w:tc>
                <w:tcPr>
                  <w:tcW w:w="2381" w:type="dxa"/>
                </w:tcPr>
                <w:p w14:paraId="19BA3DD2" w14:textId="77777777" w:rsidR="000457A9" w:rsidRPr="00F159AF" w:rsidRDefault="000457A9" w:rsidP="00060B7F">
                  <w:pPr>
                    <w:framePr w:hSpace="180" w:wrap="around" w:vAnchor="text" w:hAnchor="text" w:y="1"/>
                    <w:spacing w:after="0"/>
                    <w:ind w:left="0"/>
                    <w:suppressOverlap/>
                    <w:jc w:val="left"/>
                    <w:rPr>
                      <w:b/>
                      <w:lang w:val="en-US"/>
                    </w:rPr>
                  </w:pPr>
                  <w:r w:rsidRPr="00F159AF">
                    <w:rPr>
                      <w:b/>
                      <w:lang w:val="en-US"/>
                    </w:rPr>
                    <w:t>System validation</w:t>
                  </w:r>
                </w:p>
              </w:tc>
            </w:tr>
            <w:tr w:rsidR="000457A9" w:rsidRPr="00F159AF" w14:paraId="3706E250" w14:textId="77777777" w:rsidTr="00C22575">
              <w:tc>
                <w:tcPr>
                  <w:tcW w:w="590" w:type="dxa"/>
                </w:tcPr>
                <w:p w14:paraId="42588125" w14:textId="77777777" w:rsidR="000457A9" w:rsidRPr="00F159AF" w:rsidRDefault="000457A9" w:rsidP="00060B7F">
                  <w:pPr>
                    <w:framePr w:hSpace="180" w:wrap="around" w:vAnchor="text" w:hAnchor="text" w:y="1"/>
                    <w:spacing w:after="0"/>
                    <w:ind w:left="0"/>
                    <w:suppressOverlap/>
                    <w:jc w:val="left"/>
                    <w:rPr>
                      <w:b/>
                      <w:lang w:val="en-US"/>
                    </w:rPr>
                  </w:pPr>
                  <w:r w:rsidRPr="00F159AF">
                    <w:rPr>
                      <w:b/>
                      <w:lang w:val="en-US"/>
                    </w:rPr>
                    <w:t>Time</w:t>
                  </w:r>
                </w:p>
              </w:tc>
              <w:tc>
                <w:tcPr>
                  <w:tcW w:w="2381" w:type="dxa"/>
                </w:tcPr>
                <w:p w14:paraId="585F4307" w14:textId="01E9EBE5" w:rsidR="000457A9" w:rsidRPr="00F159AF" w:rsidRDefault="000457A9" w:rsidP="00060B7F">
                  <w:pPr>
                    <w:framePr w:hSpace="180" w:wrap="around" w:vAnchor="text" w:hAnchor="text" w:y="1"/>
                    <w:spacing w:after="0"/>
                    <w:ind w:left="0"/>
                    <w:suppressOverlap/>
                    <w:jc w:val="left"/>
                    <w:rPr>
                      <w:lang w:val="en-US"/>
                    </w:rPr>
                  </w:pPr>
                  <w:r w:rsidRPr="00F159AF">
                    <w:rPr>
                      <w:lang w:val="en-US"/>
                    </w:rPr>
                    <w:t>12:00</w:t>
                  </w:r>
                  <w:r w:rsidR="00746C9C" w:rsidRPr="00F159AF">
                    <w:rPr>
                      <w:lang w:val="en-US"/>
                    </w:rPr>
                    <w:t xml:space="preserve"> [non-editable]</w:t>
                  </w:r>
                </w:p>
              </w:tc>
              <w:tc>
                <w:tcPr>
                  <w:tcW w:w="2381" w:type="dxa"/>
                </w:tcPr>
                <w:p w14:paraId="599B5489" w14:textId="77777777" w:rsidR="000457A9" w:rsidRPr="00F159AF" w:rsidRDefault="000457A9" w:rsidP="00060B7F">
                  <w:pPr>
                    <w:framePr w:hSpace="180" w:wrap="around" w:vAnchor="text" w:hAnchor="text" w:y="1"/>
                    <w:spacing w:after="0"/>
                    <w:ind w:left="0"/>
                    <w:suppressOverlap/>
                    <w:jc w:val="left"/>
                    <w:rPr>
                      <w:lang w:val="en-US"/>
                    </w:rPr>
                  </w:pPr>
                  <w:r w:rsidRPr="00F159AF">
                    <w:rPr>
                      <w:lang w:val="en-US"/>
                    </w:rPr>
                    <w:t>[None]</w:t>
                  </w:r>
                </w:p>
              </w:tc>
            </w:tr>
            <w:tr w:rsidR="000457A9" w:rsidRPr="00F159AF" w14:paraId="18892DB0" w14:textId="77777777" w:rsidTr="00C22575">
              <w:tc>
                <w:tcPr>
                  <w:tcW w:w="590" w:type="dxa"/>
                </w:tcPr>
                <w:p w14:paraId="1E24E909" w14:textId="77777777" w:rsidR="000457A9" w:rsidRPr="00F159AF" w:rsidRDefault="000457A9" w:rsidP="00060B7F">
                  <w:pPr>
                    <w:framePr w:hSpace="180" w:wrap="around" w:vAnchor="text" w:hAnchor="text" w:y="1"/>
                    <w:spacing w:after="0"/>
                    <w:ind w:left="0"/>
                    <w:suppressOverlap/>
                    <w:jc w:val="left"/>
                    <w:rPr>
                      <w:b/>
                      <w:lang w:val="en-US"/>
                    </w:rPr>
                  </w:pPr>
                  <w:r w:rsidRPr="00F159AF">
                    <w:rPr>
                      <w:b/>
                      <w:lang w:val="en-US"/>
                    </w:rPr>
                    <w:t>Date</w:t>
                  </w:r>
                </w:p>
              </w:tc>
              <w:tc>
                <w:tcPr>
                  <w:tcW w:w="2381" w:type="dxa"/>
                </w:tcPr>
                <w:p w14:paraId="090CCD2C" w14:textId="68ABA4C5" w:rsidR="000457A9" w:rsidRPr="00F159AF" w:rsidRDefault="000457A9" w:rsidP="00060B7F">
                  <w:pPr>
                    <w:framePr w:hSpace="180" w:wrap="around" w:vAnchor="text" w:hAnchor="text" w:y="1"/>
                    <w:spacing w:after="0"/>
                    <w:ind w:left="0"/>
                    <w:suppressOverlap/>
                    <w:jc w:val="left"/>
                    <w:rPr>
                      <w:lang w:val="en-US"/>
                    </w:rPr>
                  </w:pPr>
                  <w:r w:rsidRPr="00F159AF">
                    <w:rPr>
                      <w:lang w:val="en-US"/>
                    </w:rPr>
                    <w:t xml:space="preserve">Field #55 - </w:t>
                  </w:r>
                  <w:r w:rsidR="00246739" w:rsidRPr="00F159AF">
                    <w:rPr>
                      <w:lang w:val="en-US"/>
                    </w:rPr>
                    <w:t>3</w:t>
                  </w:r>
                  <w:r w:rsidRPr="00F159AF">
                    <w:rPr>
                      <w:lang w:val="en-US"/>
                    </w:rPr>
                    <w:t xml:space="preserve"> </w:t>
                  </w:r>
                  <w:r w:rsidR="00550869" w:rsidRPr="00F159AF">
                    <w:rPr>
                      <w:lang w:val="en-US"/>
                    </w:rPr>
                    <w:t xml:space="preserve">CCHK </w:t>
                  </w:r>
                  <w:r w:rsidR="00B7120A" w:rsidRPr="00F159AF">
                    <w:rPr>
                      <w:lang w:val="en-US"/>
                    </w:rPr>
                    <w:t>CCASS Working D</w:t>
                  </w:r>
                  <w:r w:rsidRPr="00F159AF">
                    <w:rPr>
                      <w:lang w:val="en-US"/>
                    </w:rPr>
                    <w:t>ays</w:t>
                  </w:r>
                </w:p>
              </w:tc>
              <w:tc>
                <w:tcPr>
                  <w:tcW w:w="2381" w:type="dxa"/>
                </w:tcPr>
                <w:p w14:paraId="4B27CEBA" w14:textId="77777777" w:rsidR="000457A9" w:rsidRPr="00F159AF" w:rsidRDefault="000457A9" w:rsidP="00060B7F">
                  <w:pPr>
                    <w:framePr w:hSpace="180" w:wrap="around" w:vAnchor="text" w:hAnchor="text" w:y="1"/>
                    <w:spacing w:after="0"/>
                    <w:ind w:left="0"/>
                    <w:suppressOverlap/>
                    <w:jc w:val="left"/>
                    <w:rPr>
                      <w:lang w:val="en-US"/>
                    </w:rPr>
                  </w:pPr>
                  <w:r w:rsidRPr="00F159AF">
                    <w:rPr>
                      <w:lang w:val="en-US"/>
                    </w:rPr>
                    <w:t>Must be:</w:t>
                  </w:r>
                </w:p>
                <w:p w14:paraId="513282D2" w14:textId="1BDCFC40" w:rsidR="000457A9" w:rsidRPr="00F159AF" w:rsidRDefault="000457A9" w:rsidP="00060B7F">
                  <w:pPr>
                    <w:pStyle w:val="ListParagraph"/>
                    <w:framePr w:hSpace="180" w:wrap="around" w:vAnchor="text" w:hAnchor="text" w:y="1"/>
                    <w:numPr>
                      <w:ilvl w:val="0"/>
                      <w:numId w:val="20"/>
                    </w:numPr>
                    <w:spacing w:after="0"/>
                    <w:ind w:leftChars="0" w:left="170" w:hanging="170"/>
                    <w:suppressOverlap/>
                    <w:jc w:val="left"/>
                    <w:rPr>
                      <w:lang w:val="en-US"/>
                    </w:rPr>
                  </w:pPr>
                  <w:r w:rsidRPr="00F159AF">
                    <w:rPr>
                      <w:lang w:val="en-US"/>
                    </w:rPr>
                    <w:t>≥</w:t>
                  </w:r>
                  <w:r w:rsidR="003B60EC" w:rsidRPr="00F159AF">
                    <w:rPr>
                      <w:lang w:val="en-US"/>
                    </w:rPr>
                    <w:t xml:space="preserve"> </w:t>
                  </w:r>
                  <w:r w:rsidR="00246739" w:rsidRPr="00F159AF">
                    <w:rPr>
                      <w:lang w:val="en-US"/>
                    </w:rPr>
                    <w:t>3</w:t>
                  </w:r>
                  <w:r w:rsidRPr="00F159AF">
                    <w:rPr>
                      <w:lang w:val="en-US"/>
                    </w:rPr>
                    <w:t xml:space="preserve"> </w:t>
                  </w:r>
                  <w:r w:rsidR="00550869" w:rsidRPr="00F159AF">
                    <w:rPr>
                      <w:lang w:val="en-US"/>
                    </w:rPr>
                    <w:t xml:space="preserve">CCHK </w:t>
                  </w:r>
                  <w:r w:rsidR="003B60EC" w:rsidRPr="00F159AF">
                    <w:rPr>
                      <w:lang w:val="en-US"/>
                    </w:rPr>
                    <w:t>CCASS Working D</w:t>
                  </w:r>
                  <w:r w:rsidRPr="00F159AF">
                    <w:rPr>
                      <w:lang w:val="en-US"/>
                    </w:rPr>
                    <w:t>ays before Field #55</w:t>
                  </w:r>
                </w:p>
                <w:p w14:paraId="15D83B97" w14:textId="07C5DF32" w:rsidR="008469F6" w:rsidRPr="00F159AF" w:rsidRDefault="00246739" w:rsidP="00060B7F">
                  <w:pPr>
                    <w:pStyle w:val="ListParagraph"/>
                    <w:framePr w:hSpace="180" w:wrap="around" w:vAnchor="text" w:hAnchor="text" w:y="1"/>
                    <w:numPr>
                      <w:ilvl w:val="0"/>
                      <w:numId w:val="20"/>
                    </w:numPr>
                    <w:spacing w:after="0"/>
                    <w:ind w:leftChars="0" w:left="170" w:hanging="170"/>
                    <w:suppressOverlap/>
                    <w:jc w:val="left"/>
                    <w:rPr>
                      <w:lang w:val="en-US"/>
                    </w:rPr>
                  </w:pPr>
                  <w:r w:rsidRPr="00F159AF">
                    <w:rPr>
                      <w:lang w:val="en-US"/>
                    </w:rPr>
                    <w:t>≥</w:t>
                  </w:r>
                  <w:r w:rsidR="008469F6" w:rsidRPr="00F159AF">
                    <w:rPr>
                      <w:lang w:val="en-US"/>
                    </w:rPr>
                    <w:t xml:space="preserve"> 3 </w:t>
                  </w:r>
                  <w:r w:rsidR="00550869" w:rsidRPr="00F159AF">
                    <w:rPr>
                      <w:lang w:val="en-US"/>
                    </w:rPr>
                    <w:t xml:space="preserve">CCHK </w:t>
                  </w:r>
                  <w:r w:rsidR="008469F6" w:rsidRPr="00F159AF">
                    <w:rPr>
                      <w:lang w:val="en-US"/>
                    </w:rPr>
                    <w:t>CCASS Working Days after Field #51</w:t>
                  </w:r>
                </w:p>
                <w:p w14:paraId="19D1968C" w14:textId="25753CE3" w:rsidR="000457A9" w:rsidRPr="00F159AF" w:rsidRDefault="00C36EE0" w:rsidP="00060B7F">
                  <w:pPr>
                    <w:pStyle w:val="ListParagraph"/>
                    <w:framePr w:hSpace="180" w:wrap="around" w:vAnchor="text" w:hAnchor="text" w:y="1"/>
                    <w:numPr>
                      <w:ilvl w:val="0"/>
                      <w:numId w:val="20"/>
                    </w:numPr>
                    <w:spacing w:after="0"/>
                    <w:ind w:leftChars="0" w:left="170" w:hanging="170"/>
                    <w:suppressOverlap/>
                    <w:jc w:val="left"/>
                    <w:rPr>
                      <w:lang w:val="en-US"/>
                    </w:rPr>
                  </w:pPr>
                  <w:r w:rsidRPr="00F159AF">
                    <w:rPr>
                      <w:lang w:val="en-US"/>
                    </w:rPr>
                    <w:t xml:space="preserve">A </w:t>
                  </w:r>
                  <w:r w:rsidR="00550869" w:rsidRPr="00F159AF">
                    <w:rPr>
                      <w:lang w:val="en-US"/>
                    </w:rPr>
                    <w:t xml:space="preserve">CCHK </w:t>
                  </w:r>
                  <w:r w:rsidR="003B60EC" w:rsidRPr="00F159AF">
                    <w:rPr>
                      <w:lang w:val="en-US"/>
                    </w:rPr>
                    <w:t>CCASS Working Day from Calendar Master</w:t>
                  </w:r>
                </w:p>
              </w:tc>
            </w:tr>
          </w:tbl>
          <w:p w14:paraId="50D9FD15" w14:textId="77777777" w:rsidR="000457A9" w:rsidRPr="00F159AF" w:rsidRDefault="000457A9" w:rsidP="000457A9">
            <w:pPr>
              <w:spacing w:after="0"/>
              <w:ind w:left="0"/>
              <w:jc w:val="left"/>
              <w:rPr>
                <w:rFonts w:ascii="Arial" w:hAnsi="Arial"/>
                <w:sz w:val="16"/>
                <w:szCs w:val="16"/>
                <w:lang w:val="en-US"/>
              </w:rPr>
            </w:pPr>
          </w:p>
          <w:p w14:paraId="3D09A335" w14:textId="60A987F0" w:rsidR="000457A9" w:rsidRPr="00F159AF" w:rsidRDefault="000457A9" w:rsidP="003B60EC">
            <w:pPr>
              <w:pStyle w:val="ListParagraph"/>
              <w:spacing w:after="0"/>
              <w:ind w:leftChars="0" w:left="0"/>
              <w:jc w:val="left"/>
              <w:rPr>
                <w:rFonts w:ascii="Arial" w:eastAsia="DengXian" w:hAnsi="Arial"/>
                <w:sz w:val="16"/>
                <w:szCs w:val="16"/>
                <w:lang w:val="en-US"/>
              </w:rPr>
            </w:pPr>
          </w:p>
        </w:tc>
      </w:tr>
      <w:tr w:rsidR="000457A9" w:rsidRPr="00F159AF" w14:paraId="754FE643" w14:textId="77777777" w:rsidTr="000457A9">
        <w:tc>
          <w:tcPr>
            <w:tcW w:w="483" w:type="dxa"/>
          </w:tcPr>
          <w:p w14:paraId="2DCDAE39" w14:textId="77777777"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53</w:t>
            </w:r>
          </w:p>
        </w:tc>
        <w:tc>
          <w:tcPr>
            <w:tcW w:w="1644" w:type="dxa"/>
          </w:tcPr>
          <w:p w14:paraId="46A17A07" w14:textId="77777777"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Expected Price Determination Date</w:t>
            </w:r>
          </w:p>
        </w:tc>
        <w:tc>
          <w:tcPr>
            <w:tcW w:w="1191" w:type="dxa"/>
          </w:tcPr>
          <w:p w14:paraId="3BD336A9" w14:textId="44501D3E"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Time / Date</w:t>
            </w:r>
          </w:p>
        </w:tc>
        <w:tc>
          <w:tcPr>
            <w:tcW w:w="1408" w:type="dxa"/>
          </w:tcPr>
          <w:p w14:paraId="30E4BC40" w14:textId="0FBC683B"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N/A</w:t>
            </w:r>
          </w:p>
        </w:tc>
        <w:tc>
          <w:tcPr>
            <w:tcW w:w="5783" w:type="dxa"/>
          </w:tcPr>
          <w:p w14:paraId="2202DA64" w14:textId="4343C575" w:rsidR="00FA74DA" w:rsidRPr="00F159AF" w:rsidRDefault="00FA74DA" w:rsidP="000457A9">
            <w:pPr>
              <w:spacing w:after="0"/>
              <w:ind w:left="0"/>
              <w:jc w:val="left"/>
              <w:rPr>
                <w:rFonts w:ascii="Arial" w:hAnsi="Arial"/>
                <w:sz w:val="16"/>
                <w:szCs w:val="16"/>
                <w:lang w:val="en-US"/>
              </w:rPr>
            </w:pPr>
            <w:r w:rsidRPr="00F159AF">
              <w:rPr>
                <w:rFonts w:ascii="Arial" w:hAnsi="Arial"/>
                <w:sz w:val="16"/>
                <w:szCs w:val="16"/>
                <w:lang w:val="en-US"/>
              </w:rPr>
              <w:t>Disabled if Field #16 = Introduction</w:t>
            </w:r>
            <w:r w:rsidR="00EA04FA" w:rsidRPr="00F159AF">
              <w:rPr>
                <w:rFonts w:ascii="Arial" w:hAnsi="Arial"/>
                <w:sz w:val="16"/>
                <w:szCs w:val="16"/>
                <w:lang w:val="en-US"/>
              </w:rPr>
              <w:t xml:space="preserve"> / Transfer from GEM</w:t>
            </w:r>
          </w:p>
          <w:p w14:paraId="65485A18" w14:textId="173AA0DA" w:rsidR="00FA74DA" w:rsidRPr="00F159AF" w:rsidRDefault="00092A74" w:rsidP="000457A9">
            <w:pPr>
              <w:spacing w:after="0"/>
              <w:ind w:left="0"/>
              <w:jc w:val="left"/>
              <w:rPr>
                <w:rFonts w:ascii="Arial" w:hAnsi="Arial"/>
                <w:sz w:val="16"/>
                <w:szCs w:val="16"/>
                <w:lang w:val="en-US"/>
              </w:rPr>
            </w:pPr>
            <w:r w:rsidRPr="00F159AF">
              <w:rPr>
                <w:rFonts w:ascii="Arial" w:hAnsi="Arial"/>
                <w:sz w:val="16"/>
                <w:szCs w:val="16"/>
                <w:lang w:val="en-US"/>
              </w:rPr>
              <w:t>Must include time / date:</w:t>
            </w:r>
          </w:p>
          <w:p w14:paraId="34157A16" w14:textId="77777777" w:rsidR="00092A74" w:rsidRPr="00F159AF" w:rsidRDefault="00092A74" w:rsidP="00092A74">
            <w:pPr>
              <w:spacing w:after="0"/>
              <w:ind w:left="0"/>
              <w:jc w:val="left"/>
              <w:rPr>
                <w:rFonts w:ascii="Arial" w:hAnsi="Arial"/>
                <w:sz w:val="16"/>
                <w:szCs w:val="16"/>
                <w:lang w:val="en-US"/>
              </w:rPr>
            </w:pPr>
          </w:p>
          <w:tbl>
            <w:tblPr>
              <w:tblStyle w:val="TableGrid"/>
              <w:tblW w:w="5352" w:type="dxa"/>
              <w:tblLook w:val="04A0" w:firstRow="1" w:lastRow="0" w:firstColumn="1" w:lastColumn="0" w:noHBand="0" w:noVBand="1"/>
            </w:tblPr>
            <w:tblGrid>
              <w:gridCol w:w="590"/>
              <w:gridCol w:w="2381"/>
              <w:gridCol w:w="2381"/>
            </w:tblGrid>
            <w:tr w:rsidR="00092A74" w:rsidRPr="00F159AF" w14:paraId="69DD5160" w14:textId="77777777" w:rsidTr="00C22575">
              <w:tc>
                <w:tcPr>
                  <w:tcW w:w="590" w:type="dxa"/>
                </w:tcPr>
                <w:p w14:paraId="36F962A1" w14:textId="77777777" w:rsidR="00092A74" w:rsidRPr="00F159AF" w:rsidRDefault="00092A74" w:rsidP="00060B7F">
                  <w:pPr>
                    <w:framePr w:hSpace="180" w:wrap="around" w:vAnchor="text" w:hAnchor="text" w:y="1"/>
                    <w:spacing w:after="0"/>
                    <w:ind w:left="0"/>
                    <w:suppressOverlap/>
                    <w:jc w:val="left"/>
                    <w:rPr>
                      <w:lang w:val="en-US"/>
                    </w:rPr>
                  </w:pPr>
                </w:p>
              </w:tc>
              <w:tc>
                <w:tcPr>
                  <w:tcW w:w="2381" w:type="dxa"/>
                </w:tcPr>
                <w:p w14:paraId="18497CA7" w14:textId="77777777" w:rsidR="00092A74" w:rsidRPr="00F159AF" w:rsidRDefault="00092A74" w:rsidP="00060B7F">
                  <w:pPr>
                    <w:framePr w:hSpace="180" w:wrap="around" w:vAnchor="text" w:hAnchor="text" w:y="1"/>
                    <w:spacing w:after="0"/>
                    <w:ind w:left="0"/>
                    <w:suppressOverlap/>
                    <w:jc w:val="left"/>
                    <w:rPr>
                      <w:b/>
                      <w:lang w:val="en-US"/>
                    </w:rPr>
                  </w:pPr>
                  <w:r w:rsidRPr="00F159AF">
                    <w:rPr>
                      <w:b/>
                      <w:lang w:val="en-US"/>
                    </w:rPr>
                    <w:t>Pre-fill value</w:t>
                  </w:r>
                </w:p>
              </w:tc>
              <w:tc>
                <w:tcPr>
                  <w:tcW w:w="2381" w:type="dxa"/>
                </w:tcPr>
                <w:p w14:paraId="563FD50E" w14:textId="77777777" w:rsidR="00092A74" w:rsidRPr="00F159AF" w:rsidRDefault="00092A74" w:rsidP="00060B7F">
                  <w:pPr>
                    <w:framePr w:hSpace="180" w:wrap="around" w:vAnchor="text" w:hAnchor="text" w:y="1"/>
                    <w:spacing w:after="0"/>
                    <w:ind w:left="0"/>
                    <w:suppressOverlap/>
                    <w:jc w:val="left"/>
                    <w:rPr>
                      <w:b/>
                      <w:lang w:val="en-US"/>
                    </w:rPr>
                  </w:pPr>
                  <w:r w:rsidRPr="00F159AF">
                    <w:rPr>
                      <w:b/>
                      <w:lang w:val="en-US"/>
                    </w:rPr>
                    <w:t>System validation</w:t>
                  </w:r>
                </w:p>
              </w:tc>
            </w:tr>
            <w:tr w:rsidR="00092A74" w:rsidRPr="00F159AF" w14:paraId="658D93CA" w14:textId="77777777" w:rsidTr="00C22575">
              <w:tc>
                <w:tcPr>
                  <w:tcW w:w="590" w:type="dxa"/>
                </w:tcPr>
                <w:p w14:paraId="6A87C12A" w14:textId="77777777" w:rsidR="00092A74" w:rsidRPr="00F159AF" w:rsidRDefault="00092A74" w:rsidP="00060B7F">
                  <w:pPr>
                    <w:framePr w:hSpace="180" w:wrap="around" w:vAnchor="text" w:hAnchor="text" w:y="1"/>
                    <w:spacing w:after="0"/>
                    <w:ind w:left="0"/>
                    <w:suppressOverlap/>
                    <w:jc w:val="left"/>
                    <w:rPr>
                      <w:b/>
                      <w:lang w:val="en-US"/>
                    </w:rPr>
                  </w:pPr>
                  <w:r w:rsidRPr="00F159AF">
                    <w:rPr>
                      <w:b/>
                      <w:lang w:val="en-US"/>
                    </w:rPr>
                    <w:t>Time</w:t>
                  </w:r>
                </w:p>
              </w:tc>
              <w:tc>
                <w:tcPr>
                  <w:tcW w:w="2381" w:type="dxa"/>
                </w:tcPr>
                <w:p w14:paraId="750A5AAC" w14:textId="4D1040A1" w:rsidR="00092A74" w:rsidRPr="00F159AF" w:rsidRDefault="00DF5E3A" w:rsidP="00060B7F">
                  <w:pPr>
                    <w:framePr w:hSpace="180" w:wrap="around" w:vAnchor="text" w:hAnchor="text" w:y="1"/>
                    <w:spacing w:after="0"/>
                    <w:ind w:left="0"/>
                    <w:suppressOverlap/>
                    <w:jc w:val="left"/>
                    <w:rPr>
                      <w:lang w:val="en-US"/>
                    </w:rPr>
                  </w:pPr>
                  <w:r w:rsidRPr="00F159AF">
                    <w:rPr>
                      <w:lang w:val="en-US"/>
                    </w:rPr>
                    <w:t>1</w:t>
                  </w:r>
                  <w:r w:rsidR="00457E4E" w:rsidRPr="00F159AF">
                    <w:rPr>
                      <w:lang w:val="en-US"/>
                    </w:rPr>
                    <w:t>2</w:t>
                  </w:r>
                  <w:r w:rsidR="00092A74" w:rsidRPr="00F159AF">
                    <w:rPr>
                      <w:lang w:val="en-US"/>
                    </w:rPr>
                    <w:t>:00</w:t>
                  </w:r>
                  <w:r w:rsidR="00746C9C" w:rsidRPr="00F159AF">
                    <w:rPr>
                      <w:lang w:val="en-US"/>
                    </w:rPr>
                    <w:t xml:space="preserve"> [non-editable]</w:t>
                  </w:r>
                </w:p>
              </w:tc>
              <w:tc>
                <w:tcPr>
                  <w:tcW w:w="2381" w:type="dxa"/>
                </w:tcPr>
                <w:p w14:paraId="29456056" w14:textId="77777777" w:rsidR="00092A74" w:rsidRPr="00F159AF" w:rsidRDefault="00092A74" w:rsidP="00060B7F">
                  <w:pPr>
                    <w:framePr w:hSpace="180" w:wrap="around" w:vAnchor="text" w:hAnchor="text" w:y="1"/>
                    <w:spacing w:after="0"/>
                    <w:ind w:left="0"/>
                    <w:suppressOverlap/>
                    <w:jc w:val="left"/>
                    <w:rPr>
                      <w:lang w:val="en-US"/>
                    </w:rPr>
                  </w:pPr>
                  <w:r w:rsidRPr="00F159AF">
                    <w:rPr>
                      <w:lang w:val="en-US"/>
                    </w:rPr>
                    <w:t>[None]</w:t>
                  </w:r>
                </w:p>
              </w:tc>
            </w:tr>
            <w:tr w:rsidR="00092A74" w:rsidRPr="00F159AF" w14:paraId="60245C4B" w14:textId="77777777" w:rsidTr="00C22575">
              <w:tc>
                <w:tcPr>
                  <w:tcW w:w="590" w:type="dxa"/>
                </w:tcPr>
                <w:p w14:paraId="036B9057" w14:textId="77777777" w:rsidR="00092A74" w:rsidRPr="00F159AF" w:rsidRDefault="00092A74" w:rsidP="00060B7F">
                  <w:pPr>
                    <w:framePr w:hSpace="180" w:wrap="around" w:vAnchor="text" w:hAnchor="text" w:y="1"/>
                    <w:spacing w:after="0"/>
                    <w:ind w:left="0"/>
                    <w:suppressOverlap/>
                    <w:jc w:val="left"/>
                    <w:rPr>
                      <w:b/>
                      <w:lang w:val="en-US"/>
                    </w:rPr>
                  </w:pPr>
                  <w:r w:rsidRPr="00F159AF">
                    <w:rPr>
                      <w:b/>
                      <w:lang w:val="en-US"/>
                    </w:rPr>
                    <w:t>Date</w:t>
                  </w:r>
                </w:p>
              </w:tc>
              <w:tc>
                <w:tcPr>
                  <w:tcW w:w="2381" w:type="dxa"/>
                </w:tcPr>
                <w:p w14:paraId="508D18EB" w14:textId="038C3490" w:rsidR="00092A74" w:rsidRPr="00F159AF" w:rsidRDefault="00092A74" w:rsidP="00060B7F">
                  <w:pPr>
                    <w:framePr w:hSpace="180" w:wrap="around" w:vAnchor="text" w:hAnchor="text" w:y="1"/>
                    <w:spacing w:after="0"/>
                    <w:ind w:left="0"/>
                    <w:suppressOverlap/>
                    <w:jc w:val="left"/>
                    <w:rPr>
                      <w:lang w:val="en-US"/>
                    </w:rPr>
                  </w:pPr>
                  <w:r w:rsidRPr="00F159AF">
                    <w:rPr>
                      <w:lang w:val="en-US"/>
                    </w:rPr>
                    <w:t xml:space="preserve">Field #55 - </w:t>
                  </w:r>
                  <w:r w:rsidR="00246739" w:rsidRPr="00F159AF">
                    <w:rPr>
                      <w:lang w:val="en-US"/>
                    </w:rPr>
                    <w:t>2</w:t>
                  </w:r>
                  <w:r w:rsidRPr="00F159AF">
                    <w:rPr>
                      <w:lang w:val="en-US"/>
                    </w:rPr>
                    <w:t xml:space="preserve"> </w:t>
                  </w:r>
                  <w:r w:rsidR="00550869" w:rsidRPr="00F159AF">
                    <w:rPr>
                      <w:lang w:val="en-US"/>
                    </w:rPr>
                    <w:t xml:space="preserve">CCHK </w:t>
                  </w:r>
                  <w:r w:rsidRPr="00F159AF">
                    <w:rPr>
                      <w:lang w:val="en-US"/>
                    </w:rPr>
                    <w:t>CCASS Working Days</w:t>
                  </w:r>
                </w:p>
              </w:tc>
              <w:tc>
                <w:tcPr>
                  <w:tcW w:w="2381" w:type="dxa"/>
                </w:tcPr>
                <w:p w14:paraId="5001DBDE" w14:textId="77777777" w:rsidR="00092A74" w:rsidRPr="00F159AF" w:rsidRDefault="00092A74" w:rsidP="00060B7F">
                  <w:pPr>
                    <w:framePr w:hSpace="180" w:wrap="around" w:vAnchor="text" w:hAnchor="text" w:y="1"/>
                    <w:spacing w:after="0"/>
                    <w:ind w:left="0"/>
                    <w:suppressOverlap/>
                    <w:jc w:val="left"/>
                    <w:rPr>
                      <w:lang w:val="en-US"/>
                    </w:rPr>
                  </w:pPr>
                  <w:r w:rsidRPr="00F159AF">
                    <w:rPr>
                      <w:lang w:val="en-US"/>
                    </w:rPr>
                    <w:t>Must be:</w:t>
                  </w:r>
                </w:p>
                <w:p w14:paraId="64A532B7" w14:textId="34C92426" w:rsidR="008469F6" w:rsidRPr="00F159AF" w:rsidRDefault="008469F6" w:rsidP="00060B7F">
                  <w:pPr>
                    <w:pStyle w:val="ListParagraph"/>
                    <w:framePr w:hSpace="180" w:wrap="around" w:vAnchor="text" w:hAnchor="text" w:y="1"/>
                    <w:numPr>
                      <w:ilvl w:val="0"/>
                      <w:numId w:val="20"/>
                    </w:numPr>
                    <w:spacing w:after="0"/>
                    <w:ind w:leftChars="0" w:left="170" w:hanging="170"/>
                    <w:suppressOverlap/>
                    <w:jc w:val="left"/>
                    <w:rPr>
                      <w:lang w:val="en-US"/>
                    </w:rPr>
                  </w:pPr>
                  <w:r w:rsidRPr="00F159AF">
                    <w:rPr>
                      <w:lang w:val="en-US"/>
                    </w:rPr>
                    <w:t xml:space="preserve">≥ </w:t>
                  </w:r>
                  <w:r w:rsidR="00246739" w:rsidRPr="00F159AF">
                    <w:rPr>
                      <w:lang w:val="en-US"/>
                    </w:rPr>
                    <w:t>2</w:t>
                  </w:r>
                  <w:r w:rsidRPr="00F159AF">
                    <w:rPr>
                      <w:lang w:val="en-US"/>
                    </w:rPr>
                    <w:t xml:space="preserve"> </w:t>
                  </w:r>
                  <w:r w:rsidR="00550869" w:rsidRPr="00F159AF">
                    <w:rPr>
                      <w:lang w:val="en-US"/>
                    </w:rPr>
                    <w:t xml:space="preserve">CCHK </w:t>
                  </w:r>
                  <w:r w:rsidRPr="00F159AF">
                    <w:rPr>
                      <w:lang w:val="en-US"/>
                    </w:rPr>
                    <w:t>CCASS Working Days before Field #55</w:t>
                  </w:r>
                </w:p>
                <w:p w14:paraId="725CAE16" w14:textId="77DB5F29" w:rsidR="00092A74" w:rsidRPr="00F159AF" w:rsidRDefault="00092A74" w:rsidP="00060B7F">
                  <w:pPr>
                    <w:pStyle w:val="ListParagraph"/>
                    <w:framePr w:hSpace="180" w:wrap="around" w:vAnchor="text" w:hAnchor="text" w:y="1"/>
                    <w:numPr>
                      <w:ilvl w:val="0"/>
                      <w:numId w:val="20"/>
                    </w:numPr>
                    <w:spacing w:after="0"/>
                    <w:ind w:leftChars="0" w:left="170" w:hanging="170"/>
                    <w:suppressOverlap/>
                    <w:jc w:val="left"/>
                    <w:rPr>
                      <w:lang w:val="en-US"/>
                    </w:rPr>
                  </w:pPr>
                  <w:r w:rsidRPr="00F159AF">
                    <w:rPr>
                      <w:lang w:val="en-US"/>
                    </w:rPr>
                    <w:t xml:space="preserve">≥ 1 </w:t>
                  </w:r>
                  <w:r w:rsidR="00550869" w:rsidRPr="00F159AF">
                    <w:rPr>
                      <w:lang w:val="en-US"/>
                    </w:rPr>
                    <w:t xml:space="preserve">CCHK </w:t>
                  </w:r>
                  <w:r w:rsidR="008E1D19" w:rsidRPr="00F159AF">
                    <w:rPr>
                      <w:lang w:val="en-US"/>
                    </w:rPr>
                    <w:t>CCASS Working Days after Field #52</w:t>
                  </w:r>
                </w:p>
                <w:p w14:paraId="688F650C" w14:textId="35DEA2A1" w:rsidR="00092A74" w:rsidRPr="00F159AF" w:rsidRDefault="00C36EE0" w:rsidP="00060B7F">
                  <w:pPr>
                    <w:pStyle w:val="ListParagraph"/>
                    <w:framePr w:hSpace="180" w:wrap="around" w:vAnchor="text" w:hAnchor="text" w:y="1"/>
                    <w:numPr>
                      <w:ilvl w:val="0"/>
                      <w:numId w:val="20"/>
                    </w:numPr>
                    <w:spacing w:after="0"/>
                    <w:ind w:leftChars="0" w:left="170" w:hanging="170"/>
                    <w:suppressOverlap/>
                    <w:jc w:val="left"/>
                    <w:rPr>
                      <w:lang w:val="en-US"/>
                    </w:rPr>
                  </w:pPr>
                  <w:r w:rsidRPr="00F159AF">
                    <w:rPr>
                      <w:lang w:val="en-US"/>
                    </w:rPr>
                    <w:t xml:space="preserve">A </w:t>
                  </w:r>
                  <w:r w:rsidR="00550869" w:rsidRPr="00F159AF">
                    <w:rPr>
                      <w:lang w:val="en-US"/>
                    </w:rPr>
                    <w:t xml:space="preserve">CCHK </w:t>
                  </w:r>
                  <w:r w:rsidR="00746C9C" w:rsidRPr="00F159AF">
                    <w:rPr>
                      <w:lang w:val="en-US"/>
                    </w:rPr>
                    <w:t>CCASS Working Day from Calendar Master</w:t>
                  </w:r>
                </w:p>
              </w:tc>
            </w:tr>
          </w:tbl>
          <w:p w14:paraId="52B91A07" w14:textId="77777777" w:rsidR="000457A9" w:rsidRPr="00F159AF" w:rsidRDefault="000457A9" w:rsidP="00686A14">
            <w:pPr>
              <w:spacing w:after="0"/>
              <w:ind w:left="0"/>
              <w:jc w:val="left"/>
              <w:rPr>
                <w:rFonts w:ascii="Arial" w:hAnsi="Arial"/>
                <w:sz w:val="16"/>
                <w:szCs w:val="16"/>
                <w:lang w:val="en-US"/>
              </w:rPr>
            </w:pPr>
          </w:p>
          <w:p w14:paraId="10BB1CE3" w14:textId="400674BC" w:rsidR="00686A14" w:rsidRPr="00F159AF" w:rsidRDefault="00686A14" w:rsidP="00686A14">
            <w:pPr>
              <w:spacing w:after="0"/>
              <w:ind w:left="0"/>
              <w:jc w:val="left"/>
              <w:rPr>
                <w:rFonts w:ascii="Arial" w:hAnsi="Arial"/>
                <w:sz w:val="16"/>
                <w:szCs w:val="16"/>
                <w:lang w:val="en-US"/>
              </w:rPr>
            </w:pPr>
          </w:p>
        </w:tc>
      </w:tr>
      <w:tr w:rsidR="000457A9" w:rsidRPr="00F159AF" w14:paraId="79BA0AE0" w14:textId="77777777" w:rsidTr="000457A9">
        <w:tc>
          <w:tcPr>
            <w:tcW w:w="483" w:type="dxa"/>
          </w:tcPr>
          <w:p w14:paraId="15418237" w14:textId="77777777"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54</w:t>
            </w:r>
          </w:p>
        </w:tc>
        <w:tc>
          <w:tcPr>
            <w:tcW w:w="1644" w:type="dxa"/>
          </w:tcPr>
          <w:p w14:paraId="0D2D44C9" w14:textId="19231C45"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Allotment Announcement / Share Posting / Certificate Dispatch Date</w:t>
            </w:r>
          </w:p>
        </w:tc>
        <w:tc>
          <w:tcPr>
            <w:tcW w:w="1191" w:type="dxa"/>
          </w:tcPr>
          <w:p w14:paraId="1CB48D77" w14:textId="77777777"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Date</w:t>
            </w:r>
          </w:p>
        </w:tc>
        <w:tc>
          <w:tcPr>
            <w:tcW w:w="1408" w:type="dxa"/>
          </w:tcPr>
          <w:p w14:paraId="55A3DBC8" w14:textId="316AF85A"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N/A</w:t>
            </w:r>
          </w:p>
        </w:tc>
        <w:tc>
          <w:tcPr>
            <w:tcW w:w="5783" w:type="dxa"/>
          </w:tcPr>
          <w:p w14:paraId="5828720A" w14:textId="1D48B6BE" w:rsidR="001007A0" w:rsidRPr="00F159AF" w:rsidRDefault="001007A0" w:rsidP="001007A0">
            <w:pPr>
              <w:spacing w:after="0"/>
              <w:ind w:left="0"/>
              <w:jc w:val="left"/>
              <w:rPr>
                <w:rFonts w:ascii="Arial" w:hAnsi="Arial"/>
                <w:sz w:val="16"/>
                <w:szCs w:val="16"/>
                <w:lang w:val="en-US"/>
              </w:rPr>
            </w:pPr>
            <w:r w:rsidRPr="00F159AF">
              <w:rPr>
                <w:rFonts w:ascii="Arial" w:hAnsi="Arial"/>
                <w:sz w:val="16"/>
                <w:szCs w:val="16"/>
                <w:lang w:val="en-US"/>
              </w:rPr>
              <w:t>Disabled if Field #16 = Introduction</w:t>
            </w:r>
            <w:r w:rsidR="00EA04FA" w:rsidRPr="00F159AF">
              <w:rPr>
                <w:rFonts w:ascii="Arial" w:hAnsi="Arial"/>
                <w:sz w:val="16"/>
                <w:szCs w:val="16"/>
                <w:lang w:val="en-US"/>
              </w:rPr>
              <w:t xml:space="preserve"> / Transfer from GEM</w:t>
            </w:r>
          </w:p>
          <w:p w14:paraId="22ABC1E7" w14:textId="74944035" w:rsidR="001007A0" w:rsidRPr="00F159AF" w:rsidRDefault="001007A0" w:rsidP="001007A0">
            <w:pPr>
              <w:spacing w:after="0"/>
              <w:ind w:left="0"/>
              <w:jc w:val="left"/>
              <w:rPr>
                <w:rFonts w:ascii="Arial" w:hAnsi="Arial"/>
                <w:sz w:val="16"/>
                <w:szCs w:val="16"/>
                <w:lang w:val="en-US"/>
              </w:rPr>
            </w:pPr>
            <w:r w:rsidRPr="00F159AF">
              <w:rPr>
                <w:rFonts w:ascii="Arial" w:hAnsi="Arial"/>
                <w:sz w:val="16"/>
                <w:szCs w:val="16"/>
                <w:lang w:val="en-US"/>
              </w:rPr>
              <w:t>Must include date:</w:t>
            </w:r>
          </w:p>
          <w:p w14:paraId="323A6D59" w14:textId="77777777" w:rsidR="001007A0" w:rsidRPr="00F159AF" w:rsidRDefault="001007A0" w:rsidP="001007A0">
            <w:pPr>
              <w:spacing w:after="0"/>
              <w:ind w:left="0"/>
              <w:jc w:val="left"/>
              <w:rPr>
                <w:rFonts w:ascii="Arial" w:hAnsi="Arial"/>
                <w:sz w:val="16"/>
                <w:szCs w:val="16"/>
                <w:lang w:val="en-US"/>
              </w:rPr>
            </w:pPr>
          </w:p>
          <w:tbl>
            <w:tblPr>
              <w:tblStyle w:val="TableGrid"/>
              <w:tblW w:w="5352" w:type="dxa"/>
              <w:tblLook w:val="04A0" w:firstRow="1" w:lastRow="0" w:firstColumn="1" w:lastColumn="0" w:noHBand="0" w:noVBand="1"/>
            </w:tblPr>
            <w:tblGrid>
              <w:gridCol w:w="590"/>
              <w:gridCol w:w="2381"/>
              <w:gridCol w:w="2381"/>
            </w:tblGrid>
            <w:tr w:rsidR="001007A0" w:rsidRPr="00F159AF" w14:paraId="3EC74AFD" w14:textId="77777777" w:rsidTr="00C22575">
              <w:tc>
                <w:tcPr>
                  <w:tcW w:w="590" w:type="dxa"/>
                </w:tcPr>
                <w:p w14:paraId="0681AC2D" w14:textId="77777777" w:rsidR="001007A0" w:rsidRPr="00F159AF" w:rsidRDefault="001007A0" w:rsidP="00060B7F">
                  <w:pPr>
                    <w:framePr w:hSpace="180" w:wrap="around" w:vAnchor="text" w:hAnchor="text" w:y="1"/>
                    <w:spacing w:after="0"/>
                    <w:ind w:left="0"/>
                    <w:suppressOverlap/>
                    <w:jc w:val="left"/>
                    <w:rPr>
                      <w:lang w:val="en-US"/>
                    </w:rPr>
                  </w:pPr>
                </w:p>
              </w:tc>
              <w:tc>
                <w:tcPr>
                  <w:tcW w:w="2381" w:type="dxa"/>
                </w:tcPr>
                <w:p w14:paraId="37B700B5" w14:textId="77777777" w:rsidR="001007A0" w:rsidRPr="00F159AF" w:rsidRDefault="001007A0" w:rsidP="00060B7F">
                  <w:pPr>
                    <w:framePr w:hSpace="180" w:wrap="around" w:vAnchor="text" w:hAnchor="text" w:y="1"/>
                    <w:spacing w:after="0"/>
                    <w:ind w:left="0"/>
                    <w:suppressOverlap/>
                    <w:jc w:val="left"/>
                    <w:rPr>
                      <w:b/>
                      <w:lang w:val="en-US"/>
                    </w:rPr>
                  </w:pPr>
                  <w:r w:rsidRPr="00F159AF">
                    <w:rPr>
                      <w:b/>
                      <w:lang w:val="en-US"/>
                    </w:rPr>
                    <w:t>Pre-fill value</w:t>
                  </w:r>
                </w:p>
              </w:tc>
              <w:tc>
                <w:tcPr>
                  <w:tcW w:w="2381" w:type="dxa"/>
                </w:tcPr>
                <w:p w14:paraId="02A2E8BD" w14:textId="77777777" w:rsidR="001007A0" w:rsidRPr="00F159AF" w:rsidRDefault="001007A0" w:rsidP="00060B7F">
                  <w:pPr>
                    <w:framePr w:hSpace="180" w:wrap="around" w:vAnchor="text" w:hAnchor="text" w:y="1"/>
                    <w:spacing w:after="0"/>
                    <w:ind w:left="0"/>
                    <w:suppressOverlap/>
                    <w:jc w:val="left"/>
                    <w:rPr>
                      <w:b/>
                      <w:lang w:val="en-US"/>
                    </w:rPr>
                  </w:pPr>
                  <w:r w:rsidRPr="00F159AF">
                    <w:rPr>
                      <w:b/>
                      <w:lang w:val="en-US"/>
                    </w:rPr>
                    <w:t>System validation</w:t>
                  </w:r>
                </w:p>
              </w:tc>
            </w:tr>
            <w:tr w:rsidR="001007A0" w:rsidRPr="00F159AF" w14:paraId="1627AFEE" w14:textId="77777777" w:rsidTr="00C22575">
              <w:tc>
                <w:tcPr>
                  <w:tcW w:w="590" w:type="dxa"/>
                </w:tcPr>
                <w:p w14:paraId="4855075E" w14:textId="77777777" w:rsidR="001007A0" w:rsidRPr="00F159AF" w:rsidRDefault="001007A0" w:rsidP="00060B7F">
                  <w:pPr>
                    <w:framePr w:hSpace="180" w:wrap="around" w:vAnchor="text" w:hAnchor="text" w:y="1"/>
                    <w:spacing w:after="0"/>
                    <w:ind w:left="0"/>
                    <w:suppressOverlap/>
                    <w:jc w:val="left"/>
                    <w:rPr>
                      <w:b/>
                      <w:lang w:val="en-US"/>
                    </w:rPr>
                  </w:pPr>
                  <w:r w:rsidRPr="00F159AF">
                    <w:rPr>
                      <w:b/>
                      <w:lang w:val="en-US"/>
                    </w:rPr>
                    <w:t>Date</w:t>
                  </w:r>
                </w:p>
              </w:tc>
              <w:tc>
                <w:tcPr>
                  <w:tcW w:w="2381" w:type="dxa"/>
                </w:tcPr>
                <w:p w14:paraId="010879DE" w14:textId="3911C258" w:rsidR="001007A0" w:rsidRPr="00F159AF" w:rsidRDefault="001007A0" w:rsidP="00060B7F">
                  <w:pPr>
                    <w:framePr w:hSpace="180" w:wrap="around" w:vAnchor="text" w:hAnchor="text" w:y="1"/>
                    <w:spacing w:after="0"/>
                    <w:ind w:left="0"/>
                    <w:suppressOverlap/>
                    <w:jc w:val="left"/>
                    <w:rPr>
                      <w:lang w:val="en-US"/>
                    </w:rPr>
                  </w:pPr>
                  <w:r w:rsidRPr="00F159AF">
                    <w:rPr>
                      <w:lang w:val="en-US"/>
                    </w:rPr>
                    <w:t xml:space="preserve">Field #55 - 1 </w:t>
                  </w:r>
                  <w:r w:rsidR="00550869" w:rsidRPr="00F159AF">
                    <w:rPr>
                      <w:lang w:val="en-US"/>
                    </w:rPr>
                    <w:t xml:space="preserve">CCHK </w:t>
                  </w:r>
                  <w:r w:rsidRPr="00F159AF">
                    <w:rPr>
                      <w:lang w:val="en-US"/>
                    </w:rPr>
                    <w:t>CCASS Working Days</w:t>
                  </w:r>
                </w:p>
              </w:tc>
              <w:tc>
                <w:tcPr>
                  <w:tcW w:w="2381" w:type="dxa"/>
                </w:tcPr>
                <w:p w14:paraId="0819BE54" w14:textId="095EE05B" w:rsidR="001007A0" w:rsidRPr="00F159AF" w:rsidRDefault="001007A0" w:rsidP="00060B7F">
                  <w:pPr>
                    <w:framePr w:hSpace="180" w:wrap="around" w:vAnchor="text" w:hAnchor="text" w:y="1"/>
                    <w:spacing w:after="0"/>
                    <w:ind w:left="0"/>
                    <w:suppressOverlap/>
                    <w:jc w:val="left"/>
                    <w:rPr>
                      <w:lang w:val="en-US"/>
                    </w:rPr>
                  </w:pPr>
                  <w:r w:rsidRPr="00F159AF">
                    <w:rPr>
                      <w:lang w:val="en-US"/>
                    </w:rPr>
                    <w:t>Must be:</w:t>
                  </w:r>
                </w:p>
                <w:p w14:paraId="7E4699E7" w14:textId="79598B39" w:rsidR="009F1BBA" w:rsidRPr="00F159AF" w:rsidRDefault="009F1BBA" w:rsidP="00060B7F">
                  <w:pPr>
                    <w:pStyle w:val="ListParagraph"/>
                    <w:framePr w:hSpace="180" w:wrap="around" w:vAnchor="text" w:hAnchor="text" w:y="1"/>
                    <w:numPr>
                      <w:ilvl w:val="0"/>
                      <w:numId w:val="20"/>
                    </w:numPr>
                    <w:spacing w:after="0"/>
                    <w:ind w:leftChars="0" w:left="170" w:hanging="170"/>
                    <w:suppressOverlap/>
                    <w:jc w:val="left"/>
                    <w:rPr>
                      <w:lang w:val="en-US"/>
                    </w:rPr>
                  </w:pPr>
                  <w:r w:rsidRPr="00F159AF">
                    <w:rPr>
                      <w:lang w:val="en-US"/>
                    </w:rPr>
                    <w:t xml:space="preserve">≥ 1 </w:t>
                  </w:r>
                  <w:r w:rsidR="00550869" w:rsidRPr="00F159AF">
                    <w:rPr>
                      <w:lang w:val="en-US"/>
                    </w:rPr>
                    <w:t xml:space="preserve">CCHK </w:t>
                  </w:r>
                  <w:r w:rsidRPr="00F159AF">
                    <w:rPr>
                      <w:lang w:val="en-US"/>
                    </w:rPr>
                    <w:t>CCASS Working Days before Field #55</w:t>
                  </w:r>
                </w:p>
                <w:p w14:paraId="090605DE" w14:textId="237C833F" w:rsidR="00CC2825" w:rsidRPr="00F159AF" w:rsidRDefault="001007A0" w:rsidP="00060B7F">
                  <w:pPr>
                    <w:pStyle w:val="ListParagraph"/>
                    <w:framePr w:hSpace="180" w:wrap="around" w:vAnchor="text" w:hAnchor="text" w:y="1"/>
                    <w:numPr>
                      <w:ilvl w:val="0"/>
                      <w:numId w:val="20"/>
                    </w:numPr>
                    <w:spacing w:after="0"/>
                    <w:ind w:leftChars="0" w:left="170" w:hanging="170"/>
                    <w:suppressOverlap/>
                    <w:jc w:val="left"/>
                    <w:rPr>
                      <w:lang w:val="en-US"/>
                    </w:rPr>
                  </w:pPr>
                  <w:r w:rsidRPr="00F159AF">
                    <w:rPr>
                      <w:lang w:val="en-US"/>
                    </w:rPr>
                    <w:lastRenderedPageBreak/>
                    <w:t>≥</w:t>
                  </w:r>
                  <w:r w:rsidR="00F902B6" w:rsidRPr="00F159AF">
                    <w:rPr>
                      <w:lang w:val="en-US"/>
                    </w:rPr>
                    <w:t xml:space="preserve"> </w:t>
                  </w:r>
                  <w:r w:rsidR="00DB25EA" w:rsidRPr="00F159AF">
                    <w:rPr>
                      <w:lang w:val="en-US"/>
                    </w:rPr>
                    <w:t>0</w:t>
                  </w:r>
                  <w:r w:rsidRPr="00F159AF">
                    <w:rPr>
                      <w:lang w:val="en-US"/>
                    </w:rPr>
                    <w:t xml:space="preserve"> </w:t>
                  </w:r>
                  <w:r w:rsidR="00550869" w:rsidRPr="00F159AF">
                    <w:rPr>
                      <w:lang w:val="en-US"/>
                    </w:rPr>
                    <w:t xml:space="preserve">CCHK </w:t>
                  </w:r>
                  <w:r w:rsidRPr="00F159AF">
                    <w:rPr>
                      <w:lang w:val="en-US"/>
                    </w:rPr>
                    <w:t>CCASS Working Days after</w:t>
                  </w:r>
                  <w:r w:rsidR="00F902B6" w:rsidRPr="00F159AF">
                    <w:rPr>
                      <w:lang w:val="en-US"/>
                    </w:rPr>
                    <w:t xml:space="preserve"> Field #53</w:t>
                  </w:r>
                </w:p>
                <w:p w14:paraId="047BA2F8" w14:textId="3B18D0A7" w:rsidR="001007A0" w:rsidRPr="00F159AF" w:rsidRDefault="00C36EE0" w:rsidP="00060B7F">
                  <w:pPr>
                    <w:pStyle w:val="ListParagraph"/>
                    <w:framePr w:hSpace="180" w:wrap="around" w:vAnchor="text" w:hAnchor="text" w:y="1"/>
                    <w:numPr>
                      <w:ilvl w:val="0"/>
                      <w:numId w:val="20"/>
                    </w:numPr>
                    <w:spacing w:after="0"/>
                    <w:ind w:leftChars="0" w:left="170" w:hanging="170"/>
                    <w:suppressOverlap/>
                    <w:jc w:val="left"/>
                    <w:rPr>
                      <w:lang w:val="en-US"/>
                    </w:rPr>
                  </w:pPr>
                  <w:r w:rsidRPr="00F159AF">
                    <w:rPr>
                      <w:lang w:val="en-US"/>
                    </w:rPr>
                    <w:t xml:space="preserve">A </w:t>
                  </w:r>
                  <w:r w:rsidR="00550869" w:rsidRPr="00F159AF">
                    <w:rPr>
                      <w:lang w:val="en-US"/>
                    </w:rPr>
                    <w:t xml:space="preserve">CCHK </w:t>
                  </w:r>
                  <w:r w:rsidR="001007A0" w:rsidRPr="00F159AF">
                    <w:rPr>
                      <w:lang w:val="en-US"/>
                    </w:rPr>
                    <w:t>CCASS Working Day from Calendar Master</w:t>
                  </w:r>
                </w:p>
              </w:tc>
            </w:tr>
          </w:tbl>
          <w:p w14:paraId="11A172B3" w14:textId="0EC5C0E7" w:rsidR="000457A9" w:rsidRPr="00F159AF" w:rsidRDefault="000457A9" w:rsidP="00F902B6">
            <w:pPr>
              <w:pStyle w:val="ListParagraph"/>
              <w:spacing w:after="0"/>
              <w:ind w:leftChars="0" w:left="234"/>
              <w:jc w:val="left"/>
              <w:rPr>
                <w:rFonts w:ascii="Arial" w:eastAsia="DengXian" w:hAnsi="Arial"/>
                <w:sz w:val="16"/>
                <w:szCs w:val="16"/>
                <w:lang w:val="en-US"/>
              </w:rPr>
            </w:pPr>
            <w:r w:rsidRPr="00F159AF">
              <w:rPr>
                <w:rFonts w:ascii="Arial" w:eastAsia="DengXian" w:hAnsi="Arial"/>
                <w:sz w:val="16"/>
                <w:szCs w:val="16"/>
                <w:lang w:val="en-US"/>
              </w:rPr>
              <w:lastRenderedPageBreak/>
              <w:br/>
            </w:r>
          </w:p>
        </w:tc>
      </w:tr>
      <w:tr w:rsidR="000457A9" w:rsidRPr="00F159AF" w14:paraId="776D7746" w14:textId="77777777" w:rsidTr="000457A9">
        <w:tc>
          <w:tcPr>
            <w:tcW w:w="483" w:type="dxa"/>
          </w:tcPr>
          <w:p w14:paraId="536D9D29" w14:textId="77777777"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lastRenderedPageBreak/>
              <w:t>56</w:t>
            </w:r>
          </w:p>
        </w:tc>
        <w:tc>
          <w:tcPr>
            <w:tcW w:w="1644" w:type="dxa"/>
          </w:tcPr>
          <w:p w14:paraId="2F32FD2C" w14:textId="77777777"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Settlement Instructions Input Date</w:t>
            </w:r>
          </w:p>
        </w:tc>
        <w:tc>
          <w:tcPr>
            <w:tcW w:w="1191" w:type="dxa"/>
          </w:tcPr>
          <w:p w14:paraId="52273B34" w14:textId="77777777"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Date</w:t>
            </w:r>
          </w:p>
        </w:tc>
        <w:tc>
          <w:tcPr>
            <w:tcW w:w="1408" w:type="dxa"/>
          </w:tcPr>
          <w:p w14:paraId="461718E6" w14:textId="2704B80D"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N/A</w:t>
            </w:r>
          </w:p>
        </w:tc>
        <w:tc>
          <w:tcPr>
            <w:tcW w:w="5783" w:type="dxa"/>
          </w:tcPr>
          <w:p w14:paraId="4668C4B7" w14:textId="7169615F" w:rsidR="00F902B6" w:rsidRPr="00F159AF" w:rsidRDefault="007A3847" w:rsidP="000457A9">
            <w:pPr>
              <w:spacing w:after="0"/>
              <w:ind w:left="0"/>
              <w:jc w:val="left"/>
              <w:rPr>
                <w:rFonts w:ascii="Arial" w:hAnsi="Arial"/>
                <w:sz w:val="16"/>
                <w:szCs w:val="16"/>
                <w:lang w:val="en-US"/>
              </w:rPr>
            </w:pPr>
            <w:r w:rsidRPr="00F159AF">
              <w:rPr>
                <w:rFonts w:ascii="Arial" w:hAnsi="Arial"/>
                <w:sz w:val="16"/>
                <w:szCs w:val="16"/>
                <w:lang w:val="en-US"/>
              </w:rPr>
              <w:t>Must include date:</w:t>
            </w:r>
          </w:p>
          <w:p w14:paraId="10F1FA35" w14:textId="3BE52317" w:rsidR="007A3847" w:rsidRPr="00F159AF" w:rsidRDefault="007A3847" w:rsidP="000457A9">
            <w:pPr>
              <w:spacing w:after="0"/>
              <w:ind w:left="0"/>
              <w:jc w:val="left"/>
              <w:rPr>
                <w:rFonts w:ascii="Arial" w:hAnsi="Arial"/>
                <w:sz w:val="16"/>
                <w:szCs w:val="16"/>
                <w:lang w:val="en-US"/>
              </w:rPr>
            </w:pPr>
          </w:p>
          <w:tbl>
            <w:tblPr>
              <w:tblStyle w:val="TableGrid"/>
              <w:tblW w:w="5352" w:type="dxa"/>
              <w:tblLook w:val="04A0" w:firstRow="1" w:lastRow="0" w:firstColumn="1" w:lastColumn="0" w:noHBand="0" w:noVBand="1"/>
            </w:tblPr>
            <w:tblGrid>
              <w:gridCol w:w="590"/>
              <w:gridCol w:w="2381"/>
              <w:gridCol w:w="2381"/>
            </w:tblGrid>
            <w:tr w:rsidR="007A3847" w:rsidRPr="00F159AF" w14:paraId="4A18E9AB" w14:textId="77777777" w:rsidTr="00C22575">
              <w:tc>
                <w:tcPr>
                  <w:tcW w:w="590" w:type="dxa"/>
                </w:tcPr>
                <w:p w14:paraId="53266307" w14:textId="77777777" w:rsidR="007A3847" w:rsidRPr="00F159AF" w:rsidRDefault="007A3847" w:rsidP="00060B7F">
                  <w:pPr>
                    <w:framePr w:hSpace="180" w:wrap="around" w:vAnchor="text" w:hAnchor="text" w:y="1"/>
                    <w:spacing w:after="0"/>
                    <w:ind w:left="0"/>
                    <w:suppressOverlap/>
                    <w:jc w:val="left"/>
                    <w:rPr>
                      <w:lang w:val="en-US"/>
                    </w:rPr>
                  </w:pPr>
                </w:p>
              </w:tc>
              <w:tc>
                <w:tcPr>
                  <w:tcW w:w="2381" w:type="dxa"/>
                </w:tcPr>
                <w:p w14:paraId="02B1E507" w14:textId="77777777" w:rsidR="007A3847" w:rsidRPr="00F159AF" w:rsidRDefault="007A3847" w:rsidP="00060B7F">
                  <w:pPr>
                    <w:framePr w:hSpace="180" w:wrap="around" w:vAnchor="text" w:hAnchor="text" w:y="1"/>
                    <w:spacing w:after="0"/>
                    <w:ind w:left="0"/>
                    <w:suppressOverlap/>
                    <w:jc w:val="left"/>
                    <w:rPr>
                      <w:b/>
                      <w:lang w:val="en-US"/>
                    </w:rPr>
                  </w:pPr>
                  <w:r w:rsidRPr="00F159AF">
                    <w:rPr>
                      <w:b/>
                      <w:lang w:val="en-US"/>
                    </w:rPr>
                    <w:t>Pre-fill value</w:t>
                  </w:r>
                </w:p>
              </w:tc>
              <w:tc>
                <w:tcPr>
                  <w:tcW w:w="2381" w:type="dxa"/>
                </w:tcPr>
                <w:p w14:paraId="7DABFD14" w14:textId="77777777" w:rsidR="007A3847" w:rsidRPr="00F159AF" w:rsidRDefault="007A3847" w:rsidP="00060B7F">
                  <w:pPr>
                    <w:framePr w:hSpace="180" w:wrap="around" w:vAnchor="text" w:hAnchor="text" w:y="1"/>
                    <w:spacing w:after="0"/>
                    <w:ind w:left="0"/>
                    <w:suppressOverlap/>
                    <w:jc w:val="left"/>
                    <w:rPr>
                      <w:b/>
                      <w:lang w:val="en-US"/>
                    </w:rPr>
                  </w:pPr>
                  <w:r w:rsidRPr="00F159AF">
                    <w:rPr>
                      <w:b/>
                      <w:lang w:val="en-US"/>
                    </w:rPr>
                    <w:t>System validation</w:t>
                  </w:r>
                </w:p>
              </w:tc>
            </w:tr>
            <w:tr w:rsidR="007A3847" w:rsidRPr="00F159AF" w14:paraId="0F6F3A75" w14:textId="77777777" w:rsidTr="00C22575">
              <w:tc>
                <w:tcPr>
                  <w:tcW w:w="590" w:type="dxa"/>
                </w:tcPr>
                <w:p w14:paraId="38C92A33" w14:textId="77777777" w:rsidR="007A3847" w:rsidRPr="00F159AF" w:rsidRDefault="007A3847" w:rsidP="00060B7F">
                  <w:pPr>
                    <w:framePr w:hSpace="180" w:wrap="around" w:vAnchor="text" w:hAnchor="text" w:y="1"/>
                    <w:spacing w:after="0"/>
                    <w:ind w:left="0"/>
                    <w:suppressOverlap/>
                    <w:jc w:val="left"/>
                    <w:rPr>
                      <w:b/>
                      <w:lang w:val="en-US"/>
                    </w:rPr>
                  </w:pPr>
                  <w:r w:rsidRPr="00F159AF">
                    <w:rPr>
                      <w:b/>
                      <w:lang w:val="en-US"/>
                    </w:rPr>
                    <w:t>Date</w:t>
                  </w:r>
                </w:p>
              </w:tc>
              <w:tc>
                <w:tcPr>
                  <w:tcW w:w="2381" w:type="dxa"/>
                </w:tcPr>
                <w:p w14:paraId="0A2CADCA" w14:textId="42096AAA" w:rsidR="007A3847" w:rsidRPr="00F159AF" w:rsidRDefault="007A3847" w:rsidP="00060B7F">
                  <w:pPr>
                    <w:framePr w:hSpace="180" w:wrap="around" w:vAnchor="text" w:hAnchor="text" w:y="1"/>
                    <w:spacing w:after="0"/>
                    <w:ind w:left="0"/>
                    <w:suppressOverlap/>
                    <w:jc w:val="left"/>
                    <w:rPr>
                      <w:lang w:val="en-US"/>
                    </w:rPr>
                  </w:pPr>
                  <w:r w:rsidRPr="00F159AF">
                    <w:rPr>
                      <w:lang w:val="en-US"/>
                    </w:rPr>
                    <w:t xml:space="preserve">Field #55 - 1 </w:t>
                  </w:r>
                  <w:r w:rsidR="00550869" w:rsidRPr="00F159AF">
                    <w:rPr>
                      <w:lang w:val="en-US"/>
                    </w:rPr>
                    <w:t xml:space="preserve">CCHK </w:t>
                  </w:r>
                  <w:r w:rsidRPr="00F159AF">
                    <w:rPr>
                      <w:lang w:val="en-US"/>
                    </w:rPr>
                    <w:t>CCASS Working Days</w:t>
                  </w:r>
                </w:p>
                <w:p w14:paraId="0548C021" w14:textId="77777777" w:rsidR="007A3847" w:rsidRPr="00F159AF" w:rsidRDefault="007A3847" w:rsidP="00060B7F">
                  <w:pPr>
                    <w:framePr w:hSpace="180" w:wrap="around" w:vAnchor="text" w:hAnchor="text" w:y="1"/>
                    <w:spacing w:after="0"/>
                    <w:ind w:left="0"/>
                    <w:suppressOverlap/>
                    <w:jc w:val="left"/>
                    <w:rPr>
                      <w:lang w:val="en-US"/>
                    </w:rPr>
                  </w:pPr>
                </w:p>
                <w:p w14:paraId="1864C1A5" w14:textId="68FCC2FC" w:rsidR="007A3847" w:rsidRPr="00F159AF" w:rsidRDefault="007A3847" w:rsidP="00060B7F">
                  <w:pPr>
                    <w:framePr w:hSpace="180" w:wrap="around" w:vAnchor="text" w:hAnchor="text" w:y="1"/>
                    <w:spacing w:after="0"/>
                    <w:ind w:left="0"/>
                    <w:suppressOverlap/>
                    <w:jc w:val="left"/>
                    <w:rPr>
                      <w:lang w:val="en-US"/>
                    </w:rPr>
                  </w:pPr>
                  <w:r w:rsidRPr="00F159AF">
                    <w:rPr>
                      <w:lang w:val="en-US"/>
                    </w:rPr>
                    <w:t>If Field #16 = Public Offer Only / Introduction, the field should become non-editable</w:t>
                  </w:r>
                </w:p>
              </w:tc>
              <w:tc>
                <w:tcPr>
                  <w:tcW w:w="2381" w:type="dxa"/>
                </w:tcPr>
                <w:p w14:paraId="6C65859F" w14:textId="77777777" w:rsidR="007A3847" w:rsidRPr="00F159AF" w:rsidRDefault="007A3847" w:rsidP="00060B7F">
                  <w:pPr>
                    <w:framePr w:hSpace="180" w:wrap="around" w:vAnchor="text" w:hAnchor="text" w:y="1"/>
                    <w:spacing w:after="0"/>
                    <w:ind w:left="0"/>
                    <w:suppressOverlap/>
                    <w:jc w:val="left"/>
                    <w:rPr>
                      <w:lang w:val="en-US"/>
                    </w:rPr>
                  </w:pPr>
                  <w:r w:rsidRPr="00F159AF">
                    <w:rPr>
                      <w:lang w:val="en-US"/>
                    </w:rPr>
                    <w:t>Must be:</w:t>
                  </w:r>
                </w:p>
                <w:p w14:paraId="0DC404D3" w14:textId="7E4DC6FB" w:rsidR="007A3847" w:rsidRPr="00F159AF" w:rsidRDefault="007A3847" w:rsidP="00060B7F">
                  <w:pPr>
                    <w:pStyle w:val="ListParagraph"/>
                    <w:framePr w:hSpace="180" w:wrap="around" w:vAnchor="text" w:hAnchor="text" w:y="1"/>
                    <w:numPr>
                      <w:ilvl w:val="0"/>
                      <w:numId w:val="20"/>
                    </w:numPr>
                    <w:spacing w:after="0"/>
                    <w:ind w:leftChars="0" w:left="170" w:hanging="170"/>
                    <w:suppressOverlap/>
                    <w:jc w:val="left"/>
                    <w:rPr>
                      <w:lang w:val="en-US"/>
                    </w:rPr>
                  </w:pPr>
                  <w:r w:rsidRPr="00F159AF">
                    <w:rPr>
                      <w:lang w:val="en-US"/>
                    </w:rPr>
                    <w:t xml:space="preserve">≥ 0 </w:t>
                  </w:r>
                  <w:r w:rsidR="00550869" w:rsidRPr="00F159AF">
                    <w:rPr>
                      <w:lang w:val="en-US"/>
                    </w:rPr>
                    <w:t xml:space="preserve">CCHK </w:t>
                  </w:r>
                  <w:r w:rsidRPr="00F159AF">
                    <w:rPr>
                      <w:lang w:val="en-US"/>
                    </w:rPr>
                    <w:t>CCASS Working Days after Field #53</w:t>
                  </w:r>
                </w:p>
                <w:p w14:paraId="11451755" w14:textId="08D7997A" w:rsidR="007A3847" w:rsidRPr="00F159AF" w:rsidRDefault="007A3847" w:rsidP="00060B7F">
                  <w:pPr>
                    <w:pStyle w:val="ListParagraph"/>
                    <w:framePr w:hSpace="180" w:wrap="around" w:vAnchor="text" w:hAnchor="text" w:y="1"/>
                    <w:numPr>
                      <w:ilvl w:val="0"/>
                      <w:numId w:val="20"/>
                    </w:numPr>
                    <w:spacing w:after="0"/>
                    <w:ind w:leftChars="0" w:left="170" w:hanging="170"/>
                    <w:suppressOverlap/>
                    <w:jc w:val="left"/>
                    <w:rPr>
                      <w:lang w:val="en-US"/>
                    </w:rPr>
                  </w:pPr>
                  <w:r w:rsidRPr="00F159AF">
                    <w:rPr>
                      <w:lang w:val="en-US"/>
                    </w:rPr>
                    <w:t xml:space="preserve">1-2 </w:t>
                  </w:r>
                  <w:r w:rsidR="00550869" w:rsidRPr="00F159AF">
                    <w:rPr>
                      <w:lang w:val="en-US"/>
                    </w:rPr>
                    <w:t xml:space="preserve">CCHK </w:t>
                  </w:r>
                  <w:r w:rsidRPr="00F159AF">
                    <w:rPr>
                      <w:lang w:val="en-US"/>
                    </w:rPr>
                    <w:t>CCASS Working Days before Field #55</w:t>
                  </w:r>
                </w:p>
                <w:p w14:paraId="33F9C109" w14:textId="52278E66" w:rsidR="007A3847" w:rsidRPr="00F159AF" w:rsidRDefault="00C36EE0" w:rsidP="00060B7F">
                  <w:pPr>
                    <w:pStyle w:val="ListParagraph"/>
                    <w:framePr w:hSpace="180" w:wrap="around" w:vAnchor="text" w:hAnchor="text" w:y="1"/>
                    <w:numPr>
                      <w:ilvl w:val="0"/>
                      <w:numId w:val="20"/>
                    </w:numPr>
                    <w:spacing w:after="0"/>
                    <w:ind w:leftChars="0" w:left="170" w:hanging="170"/>
                    <w:suppressOverlap/>
                    <w:jc w:val="left"/>
                    <w:rPr>
                      <w:lang w:val="en-US"/>
                    </w:rPr>
                  </w:pPr>
                  <w:r w:rsidRPr="00F159AF">
                    <w:rPr>
                      <w:lang w:val="en-US"/>
                    </w:rPr>
                    <w:t xml:space="preserve">A </w:t>
                  </w:r>
                  <w:r w:rsidR="00550869" w:rsidRPr="00F159AF">
                    <w:rPr>
                      <w:lang w:val="en-US"/>
                    </w:rPr>
                    <w:t xml:space="preserve">CCHK </w:t>
                  </w:r>
                  <w:r w:rsidR="007A3847" w:rsidRPr="00F159AF">
                    <w:rPr>
                      <w:lang w:val="en-US"/>
                    </w:rPr>
                    <w:t>CCASS Working Day from Calendar Master</w:t>
                  </w:r>
                </w:p>
              </w:tc>
            </w:tr>
          </w:tbl>
          <w:p w14:paraId="607FFFAC" w14:textId="77777777" w:rsidR="007A3847" w:rsidRPr="00F159AF" w:rsidRDefault="007A3847" w:rsidP="000457A9">
            <w:pPr>
              <w:spacing w:after="0"/>
              <w:ind w:left="0"/>
              <w:jc w:val="left"/>
              <w:rPr>
                <w:rFonts w:ascii="Arial" w:hAnsi="Arial"/>
                <w:sz w:val="16"/>
                <w:szCs w:val="16"/>
                <w:lang w:val="en-US"/>
              </w:rPr>
            </w:pPr>
          </w:p>
          <w:p w14:paraId="485B7392" w14:textId="118ADCE1" w:rsidR="000457A9" w:rsidRPr="00F159AF" w:rsidRDefault="000457A9" w:rsidP="007A3847">
            <w:pPr>
              <w:pStyle w:val="ListParagraph"/>
              <w:spacing w:after="0"/>
              <w:ind w:leftChars="0" w:left="0"/>
              <w:jc w:val="left"/>
              <w:rPr>
                <w:rFonts w:ascii="Arial" w:hAnsi="Arial"/>
                <w:sz w:val="16"/>
                <w:szCs w:val="16"/>
                <w:lang w:val="en-US"/>
              </w:rPr>
            </w:pPr>
            <w:r w:rsidRPr="00F159AF">
              <w:rPr>
                <w:rFonts w:ascii="Arial" w:eastAsia="DengXian" w:hAnsi="Arial"/>
                <w:sz w:val="16"/>
                <w:szCs w:val="16"/>
                <w:lang w:val="en-US"/>
              </w:rPr>
              <w:t xml:space="preserve"> </w:t>
            </w:r>
          </w:p>
        </w:tc>
      </w:tr>
      <w:tr w:rsidR="000457A9" w:rsidRPr="00F159AF" w14:paraId="121878F6" w14:textId="77777777" w:rsidTr="000457A9">
        <w:tc>
          <w:tcPr>
            <w:tcW w:w="483" w:type="dxa"/>
          </w:tcPr>
          <w:p w14:paraId="3D85A8AC" w14:textId="77777777"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57</w:t>
            </w:r>
          </w:p>
        </w:tc>
        <w:tc>
          <w:tcPr>
            <w:tcW w:w="1644" w:type="dxa"/>
          </w:tcPr>
          <w:p w14:paraId="4BA4AC38" w14:textId="77777777"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Pre-deposit / Placing Shares Delivery Date</w:t>
            </w:r>
          </w:p>
        </w:tc>
        <w:tc>
          <w:tcPr>
            <w:tcW w:w="1191" w:type="dxa"/>
          </w:tcPr>
          <w:p w14:paraId="076FC31A" w14:textId="571191A3" w:rsidR="000457A9" w:rsidRPr="00F159AF" w:rsidRDefault="00D5664D" w:rsidP="000457A9">
            <w:pPr>
              <w:spacing w:after="0"/>
              <w:ind w:left="0"/>
              <w:jc w:val="left"/>
              <w:rPr>
                <w:rFonts w:ascii="Arial" w:hAnsi="Arial"/>
                <w:sz w:val="16"/>
                <w:szCs w:val="16"/>
                <w:lang w:val="en-US"/>
              </w:rPr>
            </w:pPr>
            <w:r w:rsidRPr="00F159AF">
              <w:rPr>
                <w:rFonts w:ascii="Arial" w:hAnsi="Arial"/>
                <w:sz w:val="16"/>
                <w:szCs w:val="16"/>
                <w:lang w:val="en-US"/>
              </w:rPr>
              <w:t xml:space="preserve">Time / </w:t>
            </w:r>
            <w:r w:rsidR="000457A9" w:rsidRPr="00F159AF">
              <w:rPr>
                <w:rFonts w:ascii="Arial" w:hAnsi="Arial"/>
                <w:sz w:val="16"/>
                <w:szCs w:val="16"/>
                <w:lang w:val="en-US"/>
              </w:rPr>
              <w:t>Date</w:t>
            </w:r>
          </w:p>
        </w:tc>
        <w:tc>
          <w:tcPr>
            <w:tcW w:w="1408" w:type="dxa"/>
          </w:tcPr>
          <w:p w14:paraId="659C7F5B" w14:textId="06B90C9C" w:rsidR="000457A9" w:rsidRPr="00F159AF" w:rsidRDefault="000457A9" w:rsidP="000457A9">
            <w:pPr>
              <w:spacing w:after="0"/>
              <w:ind w:left="0"/>
              <w:jc w:val="left"/>
              <w:rPr>
                <w:rFonts w:ascii="Arial" w:hAnsi="Arial"/>
                <w:sz w:val="16"/>
                <w:szCs w:val="16"/>
                <w:lang w:val="en-US"/>
              </w:rPr>
            </w:pPr>
            <w:r w:rsidRPr="00F159AF">
              <w:rPr>
                <w:rFonts w:ascii="Arial" w:hAnsi="Arial"/>
                <w:sz w:val="16"/>
                <w:szCs w:val="16"/>
                <w:lang w:val="en-US"/>
              </w:rPr>
              <w:t>N/A</w:t>
            </w:r>
          </w:p>
        </w:tc>
        <w:tc>
          <w:tcPr>
            <w:tcW w:w="5783" w:type="dxa"/>
          </w:tcPr>
          <w:p w14:paraId="60EC1AFC" w14:textId="6BEB83AC" w:rsidR="006A6D57" w:rsidRPr="00F159AF" w:rsidRDefault="006A6D57" w:rsidP="000457A9">
            <w:pPr>
              <w:spacing w:after="0"/>
              <w:ind w:left="0"/>
              <w:jc w:val="left"/>
              <w:rPr>
                <w:rFonts w:ascii="Arial" w:hAnsi="Arial"/>
                <w:sz w:val="16"/>
                <w:szCs w:val="16"/>
                <w:lang w:val="en-US"/>
              </w:rPr>
            </w:pPr>
            <w:r w:rsidRPr="00F159AF">
              <w:rPr>
                <w:rFonts w:ascii="Arial" w:hAnsi="Arial"/>
                <w:sz w:val="16"/>
                <w:szCs w:val="16"/>
                <w:lang w:val="en-US"/>
              </w:rPr>
              <w:t>Disabled if Field #16 = Public Offer Only</w:t>
            </w:r>
          </w:p>
          <w:p w14:paraId="34DD5AC5" w14:textId="4007BEFE" w:rsidR="00C33E39" w:rsidRPr="00F159AF" w:rsidRDefault="00C33E39" w:rsidP="000457A9">
            <w:pPr>
              <w:spacing w:after="0"/>
              <w:ind w:left="0"/>
              <w:jc w:val="left"/>
              <w:rPr>
                <w:rFonts w:ascii="Arial" w:hAnsi="Arial"/>
                <w:sz w:val="16"/>
                <w:szCs w:val="16"/>
                <w:lang w:val="en-US"/>
              </w:rPr>
            </w:pPr>
            <w:r w:rsidRPr="00F159AF">
              <w:rPr>
                <w:rFonts w:ascii="Arial" w:hAnsi="Arial"/>
                <w:sz w:val="16"/>
                <w:szCs w:val="16"/>
                <w:lang w:val="en-US"/>
              </w:rPr>
              <w:t>Must include time</w:t>
            </w:r>
            <w:r w:rsidR="00D5664D" w:rsidRPr="00F159AF">
              <w:rPr>
                <w:rFonts w:ascii="Arial" w:hAnsi="Arial"/>
                <w:sz w:val="16"/>
                <w:szCs w:val="16"/>
                <w:lang w:val="en-US"/>
              </w:rPr>
              <w:t xml:space="preserve"> </w:t>
            </w:r>
            <w:r w:rsidRPr="00F159AF">
              <w:rPr>
                <w:rFonts w:ascii="Arial" w:hAnsi="Arial"/>
                <w:sz w:val="16"/>
                <w:szCs w:val="16"/>
                <w:lang w:val="en-US"/>
              </w:rPr>
              <w:t>/</w:t>
            </w:r>
            <w:r w:rsidR="00D5664D" w:rsidRPr="00F159AF">
              <w:rPr>
                <w:rFonts w:ascii="Arial" w:hAnsi="Arial"/>
                <w:sz w:val="16"/>
                <w:szCs w:val="16"/>
                <w:lang w:val="en-US"/>
              </w:rPr>
              <w:t xml:space="preserve"> </w:t>
            </w:r>
            <w:r w:rsidRPr="00F159AF">
              <w:rPr>
                <w:rFonts w:ascii="Arial" w:hAnsi="Arial"/>
                <w:sz w:val="16"/>
                <w:szCs w:val="16"/>
                <w:lang w:val="en-US"/>
              </w:rPr>
              <w:t>date:</w:t>
            </w:r>
          </w:p>
          <w:p w14:paraId="06CEB290" w14:textId="63655C56" w:rsidR="00C33E39" w:rsidRPr="00F159AF" w:rsidRDefault="00C33E39" w:rsidP="000457A9">
            <w:pPr>
              <w:spacing w:after="0"/>
              <w:ind w:left="0"/>
              <w:jc w:val="left"/>
              <w:rPr>
                <w:rFonts w:ascii="Arial" w:hAnsi="Arial"/>
                <w:sz w:val="16"/>
                <w:szCs w:val="16"/>
                <w:lang w:val="en-US"/>
              </w:rPr>
            </w:pPr>
          </w:p>
          <w:tbl>
            <w:tblPr>
              <w:tblStyle w:val="TableGrid"/>
              <w:tblW w:w="5352" w:type="dxa"/>
              <w:tblLook w:val="04A0" w:firstRow="1" w:lastRow="0" w:firstColumn="1" w:lastColumn="0" w:noHBand="0" w:noVBand="1"/>
            </w:tblPr>
            <w:tblGrid>
              <w:gridCol w:w="590"/>
              <w:gridCol w:w="2381"/>
              <w:gridCol w:w="2381"/>
            </w:tblGrid>
            <w:tr w:rsidR="00C33E39" w:rsidRPr="00F159AF" w14:paraId="269D80C0" w14:textId="77777777" w:rsidTr="00C22575">
              <w:tc>
                <w:tcPr>
                  <w:tcW w:w="590" w:type="dxa"/>
                </w:tcPr>
                <w:p w14:paraId="6DBD36F5" w14:textId="77777777" w:rsidR="00C33E39" w:rsidRPr="00F159AF" w:rsidRDefault="00C33E39" w:rsidP="00060B7F">
                  <w:pPr>
                    <w:framePr w:hSpace="180" w:wrap="around" w:vAnchor="text" w:hAnchor="text" w:y="1"/>
                    <w:spacing w:after="0"/>
                    <w:ind w:left="0"/>
                    <w:suppressOverlap/>
                    <w:jc w:val="left"/>
                    <w:rPr>
                      <w:lang w:val="en-US"/>
                    </w:rPr>
                  </w:pPr>
                </w:p>
              </w:tc>
              <w:tc>
                <w:tcPr>
                  <w:tcW w:w="2381" w:type="dxa"/>
                </w:tcPr>
                <w:p w14:paraId="0EF248B2" w14:textId="77777777" w:rsidR="00C33E39" w:rsidRPr="00F159AF" w:rsidRDefault="00C33E39" w:rsidP="00060B7F">
                  <w:pPr>
                    <w:framePr w:hSpace="180" w:wrap="around" w:vAnchor="text" w:hAnchor="text" w:y="1"/>
                    <w:spacing w:after="0"/>
                    <w:ind w:left="0"/>
                    <w:suppressOverlap/>
                    <w:jc w:val="left"/>
                    <w:rPr>
                      <w:b/>
                      <w:lang w:val="en-US"/>
                    </w:rPr>
                  </w:pPr>
                  <w:r w:rsidRPr="00F159AF">
                    <w:rPr>
                      <w:b/>
                      <w:lang w:val="en-US"/>
                    </w:rPr>
                    <w:t>Pre-fill value</w:t>
                  </w:r>
                </w:p>
              </w:tc>
              <w:tc>
                <w:tcPr>
                  <w:tcW w:w="2381" w:type="dxa"/>
                </w:tcPr>
                <w:p w14:paraId="7FDB9985" w14:textId="77777777" w:rsidR="00C33E39" w:rsidRPr="00F159AF" w:rsidRDefault="00C33E39" w:rsidP="00060B7F">
                  <w:pPr>
                    <w:framePr w:hSpace="180" w:wrap="around" w:vAnchor="text" w:hAnchor="text" w:y="1"/>
                    <w:spacing w:after="0"/>
                    <w:ind w:left="0"/>
                    <w:suppressOverlap/>
                    <w:jc w:val="left"/>
                    <w:rPr>
                      <w:b/>
                      <w:lang w:val="en-US"/>
                    </w:rPr>
                  </w:pPr>
                  <w:r w:rsidRPr="00F159AF">
                    <w:rPr>
                      <w:b/>
                      <w:lang w:val="en-US"/>
                    </w:rPr>
                    <w:t>System validation</w:t>
                  </w:r>
                </w:p>
              </w:tc>
            </w:tr>
            <w:tr w:rsidR="00C33E39" w:rsidRPr="00F159AF" w14:paraId="4350B108" w14:textId="77777777" w:rsidTr="00C22575">
              <w:tc>
                <w:tcPr>
                  <w:tcW w:w="590" w:type="dxa"/>
                </w:tcPr>
                <w:p w14:paraId="0360FBED" w14:textId="77777777" w:rsidR="00C33E39" w:rsidRPr="00F159AF" w:rsidRDefault="00C33E39" w:rsidP="00060B7F">
                  <w:pPr>
                    <w:framePr w:hSpace="180" w:wrap="around" w:vAnchor="text" w:hAnchor="text" w:y="1"/>
                    <w:spacing w:after="0"/>
                    <w:ind w:left="0"/>
                    <w:suppressOverlap/>
                    <w:jc w:val="left"/>
                    <w:rPr>
                      <w:b/>
                      <w:lang w:val="en-US"/>
                    </w:rPr>
                  </w:pPr>
                  <w:r w:rsidRPr="00F159AF">
                    <w:rPr>
                      <w:b/>
                      <w:lang w:val="en-US"/>
                    </w:rPr>
                    <w:t>Time</w:t>
                  </w:r>
                </w:p>
              </w:tc>
              <w:tc>
                <w:tcPr>
                  <w:tcW w:w="2381" w:type="dxa"/>
                </w:tcPr>
                <w:p w14:paraId="3AAD7316" w14:textId="4BBE4FA5" w:rsidR="00C33E39" w:rsidRPr="00F159AF" w:rsidRDefault="006A6D57" w:rsidP="00060B7F">
                  <w:pPr>
                    <w:framePr w:hSpace="180" w:wrap="around" w:vAnchor="text" w:hAnchor="text" w:y="1"/>
                    <w:spacing w:after="0"/>
                    <w:ind w:left="0"/>
                    <w:suppressOverlap/>
                    <w:jc w:val="left"/>
                    <w:rPr>
                      <w:lang w:val="en-US"/>
                    </w:rPr>
                  </w:pPr>
                  <w:r w:rsidRPr="00F159AF">
                    <w:rPr>
                      <w:lang w:val="en-US"/>
                    </w:rPr>
                    <w:t>09</w:t>
                  </w:r>
                  <w:r w:rsidR="00C33E39" w:rsidRPr="00F159AF">
                    <w:rPr>
                      <w:lang w:val="en-US"/>
                    </w:rPr>
                    <w:t>:00 [non-editable]</w:t>
                  </w:r>
                </w:p>
              </w:tc>
              <w:tc>
                <w:tcPr>
                  <w:tcW w:w="2381" w:type="dxa"/>
                </w:tcPr>
                <w:p w14:paraId="2B24F17A" w14:textId="77777777" w:rsidR="00C33E39" w:rsidRPr="00F159AF" w:rsidRDefault="00C33E39" w:rsidP="00060B7F">
                  <w:pPr>
                    <w:framePr w:hSpace="180" w:wrap="around" w:vAnchor="text" w:hAnchor="text" w:y="1"/>
                    <w:spacing w:after="0"/>
                    <w:ind w:left="0"/>
                    <w:suppressOverlap/>
                    <w:jc w:val="left"/>
                    <w:rPr>
                      <w:lang w:val="en-US"/>
                    </w:rPr>
                  </w:pPr>
                  <w:r w:rsidRPr="00F159AF">
                    <w:rPr>
                      <w:lang w:val="en-US"/>
                    </w:rPr>
                    <w:t>[None]</w:t>
                  </w:r>
                </w:p>
              </w:tc>
            </w:tr>
            <w:tr w:rsidR="00C33E39" w:rsidRPr="00F159AF" w14:paraId="01CBAF6A" w14:textId="77777777" w:rsidTr="00C22575">
              <w:tc>
                <w:tcPr>
                  <w:tcW w:w="590" w:type="dxa"/>
                </w:tcPr>
                <w:p w14:paraId="09A46656" w14:textId="77777777" w:rsidR="00C33E39" w:rsidRPr="00F159AF" w:rsidRDefault="00C33E39" w:rsidP="00060B7F">
                  <w:pPr>
                    <w:framePr w:hSpace="180" w:wrap="around" w:vAnchor="text" w:hAnchor="text" w:y="1"/>
                    <w:spacing w:after="0"/>
                    <w:ind w:left="0"/>
                    <w:suppressOverlap/>
                    <w:jc w:val="left"/>
                    <w:rPr>
                      <w:b/>
                      <w:lang w:val="en-US"/>
                    </w:rPr>
                  </w:pPr>
                  <w:r w:rsidRPr="00F159AF">
                    <w:rPr>
                      <w:b/>
                      <w:lang w:val="en-US"/>
                    </w:rPr>
                    <w:t>Date</w:t>
                  </w:r>
                </w:p>
              </w:tc>
              <w:tc>
                <w:tcPr>
                  <w:tcW w:w="2381" w:type="dxa"/>
                </w:tcPr>
                <w:p w14:paraId="02F6B056" w14:textId="0B1EA298" w:rsidR="00C33E39" w:rsidRPr="00F159AF" w:rsidRDefault="00C33E39" w:rsidP="00060B7F">
                  <w:pPr>
                    <w:framePr w:hSpace="180" w:wrap="around" w:vAnchor="text" w:hAnchor="text" w:y="1"/>
                    <w:spacing w:after="0"/>
                    <w:ind w:left="0"/>
                    <w:suppressOverlap/>
                    <w:jc w:val="left"/>
                    <w:rPr>
                      <w:lang w:val="en-US"/>
                    </w:rPr>
                  </w:pPr>
                  <w:r w:rsidRPr="00F159AF">
                    <w:rPr>
                      <w:lang w:val="en-US"/>
                    </w:rPr>
                    <w:t xml:space="preserve">Field #55 </w:t>
                  </w:r>
                  <w:r w:rsidR="001C5E44" w:rsidRPr="00F159AF">
                    <w:rPr>
                      <w:lang w:val="en-US"/>
                    </w:rPr>
                    <w:t>[non-editable]</w:t>
                  </w:r>
                </w:p>
              </w:tc>
              <w:tc>
                <w:tcPr>
                  <w:tcW w:w="2381" w:type="dxa"/>
                </w:tcPr>
                <w:p w14:paraId="788AD99F" w14:textId="55CF7161" w:rsidR="00C33E39" w:rsidRPr="00F159AF" w:rsidRDefault="006A6D57" w:rsidP="00060B7F">
                  <w:pPr>
                    <w:pStyle w:val="ListParagraph"/>
                    <w:framePr w:hSpace="180" w:wrap="around" w:vAnchor="text" w:hAnchor="text" w:y="1"/>
                    <w:spacing w:after="0"/>
                    <w:ind w:leftChars="0" w:left="0"/>
                    <w:suppressOverlap/>
                    <w:jc w:val="left"/>
                    <w:rPr>
                      <w:lang w:val="en-US"/>
                    </w:rPr>
                  </w:pPr>
                  <w:r w:rsidRPr="00F159AF">
                    <w:rPr>
                      <w:lang w:val="en-US"/>
                    </w:rPr>
                    <w:t>[None]</w:t>
                  </w:r>
                </w:p>
              </w:tc>
            </w:tr>
          </w:tbl>
          <w:p w14:paraId="6F00F088" w14:textId="53AF7590" w:rsidR="000457A9" w:rsidRPr="00F159AF" w:rsidRDefault="000457A9" w:rsidP="006A6D57">
            <w:pPr>
              <w:spacing w:after="0"/>
              <w:ind w:left="0"/>
              <w:jc w:val="left"/>
              <w:rPr>
                <w:rFonts w:ascii="Arial" w:hAnsi="Arial"/>
                <w:sz w:val="16"/>
                <w:szCs w:val="16"/>
                <w:lang w:val="en-US"/>
              </w:rPr>
            </w:pPr>
            <w:r w:rsidRPr="00F159AF">
              <w:rPr>
                <w:rFonts w:ascii="Arial" w:hAnsi="Arial"/>
                <w:sz w:val="16"/>
                <w:szCs w:val="16"/>
                <w:lang w:val="en-US"/>
              </w:rPr>
              <w:br/>
            </w:r>
          </w:p>
        </w:tc>
      </w:tr>
    </w:tbl>
    <w:p w14:paraId="44C9B603" w14:textId="77777777" w:rsidR="00893054" w:rsidRPr="00F159AF" w:rsidRDefault="00893054" w:rsidP="00893054">
      <w:pPr>
        <w:ind w:left="0"/>
        <w:rPr>
          <w:lang w:eastAsia="x-none"/>
        </w:rPr>
      </w:pPr>
    </w:p>
    <w:p w14:paraId="09587C77" w14:textId="77777777" w:rsidR="00893054" w:rsidRPr="001243CC" w:rsidRDefault="00893054" w:rsidP="002E07D6">
      <w:pPr>
        <w:pStyle w:val="ListParagraph"/>
        <w:numPr>
          <w:ilvl w:val="0"/>
          <w:numId w:val="7"/>
        </w:numPr>
        <w:ind w:leftChars="0"/>
        <w:rPr>
          <w:b/>
          <w:sz w:val="20"/>
          <w:lang w:eastAsia="x-none"/>
        </w:rPr>
      </w:pPr>
      <w:r w:rsidRPr="001243CC">
        <w:rPr>
          <w:b/>
          <w:sz w:val="20"/>
          <w:lang w:eastAsia="x-none"/>
        </w:rPr>
        <w:t>Documents</w:t>
      </w:r>
    </w:p>
    <w:p w14:paraId="22AB9FDF" w14:textId="77777777" w:rsidR="00893054" w:rsidRPr="00F159AF" w:rsidRDefault="00893054" w:rsidP="00893054">
      <w:pPr>
        <w:ind w:left="0"/>
        <w:rPr>
          <w:b/>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83"/>
        <w:gridCol w:w="2398"/>
        <w:gridCol w:w="2115"/>
        <w:gridCol w:w="5463"/>
      </w:tblGrid>
      <w:tr w:rsidR="00893054" w:rsidRPr="00F159AF" w14:paraId="22F47DA2" w14:textId="77777777" w:rsidTr="00541D9E">
        <w:tc>
          <w:tcPr>
            <w:tcW w:w="483" w:type="dxa"/>
            <w:shd w:val="clear" w:color="auto" w:fill="13426B"/>
          </w:tcPr>
          <w:p w14:paraId="2D210228" w14:textId="77777777" w:rsidR="00893054" w:rsidRPr="00F159AF" w:rsidRDefault="00893054" w:rsidP="00541D9E">
            <w:pPr>
              <w:spacing w:after="0"/>
              <w:ind w:left="0"/>
              <w:jc w:val="left"/>
              <w:rPr>
                <w:rFonts w:ascii="Arial" w:hAnsi="Arial"/>
                <w:b/>
                <w:sz w:val="16"/>
                <w:szCs w:val="16"/>
                <w:lang w:val="en-US"/>
              </w:rPr>
            </w:pPr>
            <w:r w:rsidRPr="00F159AF">
              <w:rPr>
                <w:rFonts w:ascii="Arial" w:hAnsi="Arial"/>
                <w:b/>
                <w:sz w:val="16"/>
                <w:szCs w:val="16"/>
                <w:lang w:val="en-US"/>
              </w:rPr>
              <w:t>#</w:t>
            </w:r>
          </w:p>
        </w:tc>
        <w:tc>
          <w:tcPr>
            <w:tcW w:w="2398" w:type="dxa"/>
            <w:shd w:val="clear" w:color="auto" w:fill="13426B"/>
          </w:tcPr>
          <w:p w14:paraId="665C91B2" w14:textId="77777777" w:rsidR="00893054" w:rsidRPr="00F159AF" w:rsidRDefault="00893054" w:rsidP="00541D9E">
            <w:pPr>
              <w:spacing w:after="0"/>
              <w:ind w:left="0"/>
              <w:jc w:val="left"/>
              <w:rPr>
                <w:rFonts w:ascii="Arial" w:hAnsi="Arial"/>
                <w:b/>
                <w:sz w:val="16"/>
                <w:szCs w:val="16"/>
                <w:lang w:val="en-US"/>
              </w:rPr>
            </w:pPr>
            <w:r w:rsidRPr="00F159AF">
              <w:rPr>
                <w:rFonts w:ascii="Arial" w:hAnsi="Arial"/>
                <w:b/>
                <w:sz w:val="16"/>
                <w:szCs w:val="16"/>
                <w:lang w:val="en-US"/>
              </w:rPr>
              <w:t>Field name</w:t>
            </w:r>
          </w:p>
        </w:tc>
        <w:tc>
          <w:tcPr>
            <w:tcW w:w="2115" w:type="dxa"/>
            <w:shd w:val="clear" w:color="auto" w:fill="13426B"/>
          </w:tcPr>
          <w:p w14:paraId="084E395A" w14:textId="77777777" w:rsidR="00893054" w:rsidRPr="00F159AF" w:rsidRDefault="00893054" w:rsidP="00541D9E">
            <w:pPr>
              <w:spacing w:after="0"/>
              <w:ind w:left="0"/>
              <w:jc w:val="left"/>
              <w:rPr>
                <w:rFonts w:ascii="Arial" w:hAnsi="Arial"/>
                <w:b/>
                <w:sz w:val="16"/>
                <w:szCs w:val="16"/>
                <w:lang w:val="en-US"/>
              </w:rPr>
            </w:pPr>
            <w:r w:rsidRPr="00F159AF">
              <w:rPr>
                <w:rFonts w:ascii="Arial" w:hAnsi="Arial"/>
                <w:b/>
                <w:sz w:val="16"/>
                <w:szCs w:val="16"/>
                <w:lang w:val="en-US"/>
              </w:rPr>
              <w:t>Input method</w:t>
            </w:r>
          </w:p>
        </w:tc>
        <w:tc>
          <w:tcPr>
            <w:tcW w:w="5463" w:type="dxa"/>
            <w:shd w:val="clear" w:color="auto" w:fill="13426B"/>
          </w:tcPr>
          <w:p w14:paraId="3BFAE373" w14:textId="77777777" w:rsidR="00893054" w:rsidRPr="00F159AF" w:rsidRDefault="00893054" w:rsidP="00541D9E">
            <w:pPr>
              <w:spacing w:after="0"/>
              <w:ind w:left="0"/>
              <w:jc w:val="left"/>
              <w:rPr>
                <w:rFonts w:ascii="Arial" w:hAnsi="Arial"/>
                <w:b/>
                <w:sz w:val="16"/>
                <w:szCs w:val="16"/>
                <w:lang w:val="en-US"/>
              </w:rPr>
            </w:pPr>
            <w:r w:rsidRPr="00F159AF">
              <w:rPr>
                <w:rFonts w:ascii="Arial" w:hAnsi="Arial"/>
                <w:b/>
                <w:sz w:val="16"/>
                <w:szCs w:val="16"/>
                <w:lang w:val="en-US"/>
              </w:rPr>
              <w:t>Notes</w:t>
            </w:r>
          </w:p>
        </w:tc>
      </w:tr>
      <w:tr w:rsidR="00893054" w:rsidRPr="00F159AF" w14:paraId="0CDD78A3" w14:textId="77777777" w:rsidTr="00541D9E">
        <w:tc>
          <w:tcPr>
            <w:tcW w:w="483" w:type="dxa"/>
          </w:tcPr>
          <w:p w14:paraId="188474F0"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62a</w:t>
            </w:r>
          </w:p>
        </w:tc>
        <w:tc>
          <w:tcPr>
            <w:tcW w:w="2398" w:type="dxa"/>
          </w:tcPr>
          <w:p w14:paraId="2C86E0CC" w14:textId="4324D63C" w:rsidR="00893054" w:rsidRPr="00F159AF" w:rsidRDefault="00204341" w:rsidP="00541D9E">
            <w:pPr>
              <w:spacing w:after="0"/>
              <w:ind w:left="0"/>
              <w:jc w:val="left"/>
              <w:rPr>
                <w:rFonts w:ascii="Arial" w:hAnsi="Arial"/>
                <w:sz w:val="16"/>
                <w:szCs w:val="16"/>
                <w:lang w:val="en-US"/>
              </w:rPr>
            </w:pPr>
            <w:r w:rsidRPr="00F159AF">
              <w:rPr>
                <w:rFonts w:ascii="Arial" w:hAnsi="Arial"/>
                <w:sz w:val="16"/>
                <w:szCs w:val="16"/>
                <w:lang w:val="en-US"/>
              </w:rPr>
              <w:t>Listing Document</w:t>
            </w:r>
            <w:r w:rsidR="00893054" w:rsidRPr="00F159AF">
              <w:rPr>
                <w:rFonts w:ascii="Arial" w:hAnsi="Arial"/>
                <w:sz w:val="16"/>
                <w:szCs w:val="16"/>
                <w:lang w:val="en-US"/>
              </w:rPr>
              <w:t xml:space="preserve"> (English)</w:t>
            </w:r>
          </w:p>
        </w:tc>
        <w:tc>
          <w:tcPr>
            <w:tcW w:w="2115" w:type="dxa"/>
          </w:tcPr>
          <w:p w14:paraId="4D6AC222"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File upload</w:t>
            </w:r>
          </w:p>
        </w:tc>
        <w:tc>
          <w:tcPr>
            <w:tcW w:w="5463" w:type="dxa"/>
          </w:tcPr>
          <w:p w14:paraId="13A66BE5"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Should contain one file upload</w:t>
            </w:r>
          </w:p>
          <w:p w14:paraId="7285E5FD" w14:textId="77777777" w:rsidR="00893054" w:rsidRPr="00F159AF" w:rsidRDefault="00893054" w:rsidP="002E07D6">
            <w:pPr>
              <w:pStyle w:val="ListParagraph"/>
              <w:numPr>
                <w:ilvl w:val="0"/>
                <w:numId w:val="11"/>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PDF only</w:t>
            </w:r>
          </w:p>
          <w:p w14:paraId="15D504C9" w14:textId="77777777" w:rsidR="00893054" w:rsidRPr="00F159AF" w:rsidRDefault="00893054" w:rsidP="002E07D6">
            <w:pPr>
              <w:pStyle w:val="ListParagraph"/>
              <w:numPr>
                <w:ilvl w:val="0"/>
                <w:numId w:val="11"/>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No preview required</w:t>
            </w:r>
          </w:p>
          <w:p w14:paraId="28255FD3" w14:textId="28DAC9A6" w:rsidR="00893054" w:rsidRPr="00F159AF" w:rsidRDefault="00893054" w:rsidP="002E07D6">
            <w:pPr>
              <w:pStyle w:val="ListParagraph"/>
              <w:numPr>
                <w:ilvl w:val="0"/>
                <w:numId w:val="11"/>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Size limitation per file: 40mb</w:t>
            </w:r>
          </w:p>
          <w:p w14:paraId="6C769F99" w14:textId="58AC6918" w:rsidR="0058675C" w:rsidRPr="00F159AF" w:rsidRDefault="007431A1" w:rsidP="002E07D6">
            <w:pPr>
              <w:pStyle w:val="ListParagraph"/>
              <w:numPr>
                <w:ilvl w:val="0"/>
                <w:numId w:val="11"/>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Suggestive text: last </w:t>
            </w:r>
            <w:r w:rsidR="0058675C" w:rsidRPr="00F159AF">
              <w:rPr>
                <w:rFonts w:ascii="Arial" w:eastAsia="DengXian" w:hAnsi="Arial"/>
                <w:sz w:val="16"/>
                <w:szCs w:val="16"/>
                <w:lang w:val="en-US"/>
              </w:rPr>
              <w:t>upload time and date</w:t>
            </w:r>
          </w:p>
          <w:p w14:paraId="3CD9DC19" w14:textId="77777777" w:rsidR="00893054" w:rsidRPr="00F159AF" w:rsidRDefault="00893054" w:rsidP="005B6A62">
            <w:pPr>
              <w:pStyle w:val="ListParagraph"/>
              <w:spacing w:after="0"/>
              <w:ind w:leftChars="0" w:left="0"/>
              <w:jc w:val="left"/>
              <w:rPr>
                <w:rFonts w:ascii="Arial" w:hAnsi="Arial"/>
                <w:sz w:val="16"/>
                <w:szCs w:val="16"/>
                <w:lang w:val="en-US"/>
              </w:rPr>
            </w:pPr>
          </w:p>
        </w:tc>
      </w:tr>
      <w:tr w:rsidR="00893054" w:rsidRPr="00F159AF" w14:paraId="77895E04" w14:textId="77777777" w:rsidTr="00541D9E">
        <w:tc>
          <w:tcPr>
            <w:tcW w:w="483" w:type="dxa"/>
          </w:tcPr>
          <w:p w14:paraId="2769B89E"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62b</w:t>
            </w:r>
          </w:p>
        </w:tc>
        <w:tc>
          <w:tcPr>
            <w:tcW w:w="2398" w:type="dxa"/>
          </w:tcPr>
          <w:p w14:paraId="1DDC501B" w14:textId="041D4639" w:rsidR="00893054" w:rsidRPr="00F159AF" w:rsidRDefault="00204341" w:rsidP="00541D9E">
            <w:pPr>
              <w:spacing w:after="0"/>
              <w:ind w:left="0"/>
              <w:jc w:val="left"/>
              <w:rPr>
                <w:rFonts w:ascii="Arial" w:hAnsi="Arial"/>
                <w:sz w:val="16"/>
                <w:szCs w:val="16"/>
                <w:lang w:val="en-US"/>
              </w:rPr>
            </w:pPr>
            <w:r w:rsidRPr="00F159AF">
              <w:rPr>
                <w:rFonts w:ascii="Arial" w:hAnsi="Arial"/>
                <w:sz w:val="16"/>
                <w:szCs w:val="16"/>
                <w:lang w:val="en-US"/>
              </w:rPr>
              <w:t>Listing Document</w:t>
            </w:r>
            <w:r w:rsidR="00893054" w:rsidRPr="00F159AF">
              <w:rPr>
                <w:rFonts w:ascii="Arial" w:hAnsi="Arial"/>
                <w:sz w:val="16"/>
                <w:szCs w:val="16"/>
                <w:lang w:val="en-US"/>
              </w:rPr>
              <w:t xml:space="preserve"> (Chinese)</w:t>
            </w:r>
          </w:p>
        </w:tc>
        <w:tc>
          <w:tcPr>
            <w:tcW w:w="2115" w:type="dxa"/>
          </w:tcPr>
          <w:p w14:paraId="27F9D2F5"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File upload</w:t>
            </w:r>
          </w:p>
        </w:tc>
        <w:tc>
          <w:tcPr>
            <w:tcW w:w="5463" w:type="dxa"/>
          </w:tcPr>
          <w:p w14:paraId="361ECEDB"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Should contain one file upload</w:t>
            </w:r>
          </w:p>
          <w:p w14:paraId="56F276D5" w14:textId="77777777" w:rsidR="00893054" w:rsidRPr="00F159AF" w:rsidRDefault="00893054" w:rsidP="002E07D6">
            <w:pPr>
              <w:pStyle w:val="ListParagraph"/>
              <w:numPr>
                <w:ilvl w:val="0"/>
                <w:numId w:val="11"/>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PDF only</w:t>
            </w:r>
          </w:p>
          <w:p w14:paraId="2EC5A9F6" w14:textId="77777777" w:rsidR="00893054" w:rsidRPr="00F159AF" w:rsidRDefault="00893054" w:rsidP="002E07D6">
            <w:pPr>
              <w:pStyle w:val="ListParagraph"/>
              <w:numPr>
                <w:ilvl w:val="0"/>
                <w:numId w:val="11"/>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No preview required</w:t>
            </w:r>
          </w:p>
          <w:p w14:paraId="70162160" w14:textId="77777777" w:rsidR="00893054" w:rsidRPr="00F159AF" w:rsidRDefault="00893054" w:rsidP="002E07D6">
            <w:pPr>
              <w:pStyle w:val="ListParagraph"/>
              <w:numPr>
                <w:ilvl w:val="0"/>
                <w:numId w:val="11"/>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Size limitation per file: 40mb</w:t>
            </w:r>
          </w:p>
          <w:p w14:paraId="1C0B4601" w14:textId="77777777" w:rsidR="00893054" w:rsidRPr="00F159AF" w:rsidRDefault="00893054" w:rsidP="00541D9E">
            <w:pPr>
              <w:spacing w:after="0"/>
              <w:ind w:left="0"/>
              <w:jc w:val="left"/>
              <w:rPr>
                <w:rFonts w:ascii="Arial" w:hAnsi="Arial"/>
                <w:sz w:val="16"/>
                <w:szCs w:val="16"/>
                <w:lang w:val="en-US"/>
              </w:rPr>
            </w:pPr>
          </w:p>
        </w:tc>
      </w:tr>
      <w:tr w:rsidR="00893054" w:rsidRPr="00F159AF" w14:paraId="6CA39760" w14:textId="77777777" w:rsidTr="00541D9E">
        <w:tc>
          <w:tcPr>
            <w:tcW w:w="483" w:type="dxa"/>
          </w:tcPr>
          <w:p w14:paraId="6BE8AE7F"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63</w:t>
            </w:r>
          </w:p>
        </w:tc>
        <w:tc>
          <w:tcPr>
            <w:tcW w:w="2398" w:type="dxa"/>
          </w:tcPr>
          <w:p w14:paraId="587B1F78"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Direct Debit Authorisation Form</w:t>
            </w:r>
          </w:p>
        </w:tc>
        <w:tc>
          <w:tcPr>
            <w:tcW w:w="2115" w:type="dxa"/>
          </w:tcPr>
          <w:p w14:paraId="067316A3"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File upload</w:t>
            </w:r>
          </w:p>
        </w:tc>
        <w:tc>
          <w:tcPr>
            <w:tcW w:w="5463" w:type="dxa"/>
          </w:tcPr>
          <w:p w14:paraId="08382F1B" w14:textId="6221D644"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 xml:space="preserve">Should contain </w:t>
            </w:r>
            <w:r w:rsidR="00F348BD" w:rsidRPr="00F159AF">
              <w:rPr>
                <w:rFonts w:ascii="Arial" w:hAnsi="Arial"/>
                <w:sz w:val="16"/>
                <w:szCs w:val="16"/>
                <w:lang w:val="en-US"/>
              </w:rPr>
              <w:t xml:space="preserve">up to ten </w:t>
            </w:r>
            <w:r w:rsidRPr="00F159AF">
              <w:rPr>
                <w:rFonts w:ascii="Arial" w:hAnsi="Arial"/>
                <w:sz w:val="16"/>
                <w:szCs w:val="16"/>
                <w:lang w:val="en-US"/>
              </w:rPr>
              <w:t>file uploads:</w:t>
            </w:r>
          </w:p>
          <w:p w14:paraId="6E73C1A6" w14:textId="77777777" w:rsidR="00893054" w:rsidRPr="00F159AF" w:rsidRDefault="00893054" w:rsidP="002E07D6">
            <w:pPr>
              <w:pStyle w:val="ListParagraph"/>
              <w:numPr>
                <w:ilvl w:val="0"/>
                <w:numId w:val="13"/>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PDF / JPEG / PNG</w:t>
            </w:r>
          </w:p>
          <w:p w14:paraId="69D8E8E6" w14:textId="77777777" w:rsidR="00893054" w:rsidRPr="00F159AF" w:rsidRDefault="00893054" w:rsidP="002E07D6">
            <w:pPr>
              <w:pStyle w:val="ListParagraph"/>
              <w:numPr>
                <w:ilvl w:val="0"/>
                <w:numId w:val="13"/>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No preview required</w:t>
            </w:r>
          </w:p>
          <w:p w14:paraId="416BB977" w14:textId="77777777" w:rsidR="00893054" w:rsidRPr="00F159AF" w:rsidRDefault="00893054" w:rsidP="002E07D6">
            <w:pPr>
              <w:pStyle w:val="ListParagraph"/>
              <w:numPr>
                <w:ilvl w:val="0"/>
                <w:numId w:val="13"/>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Size limitation per file: 40mb</w:t>
            </w:r>
          </w:p>
          <w:p w14:paraId="5CB6D203" w14:textId="77777777" w:rsidR="00893054" w:rsidRPr="00F159AF" w:rsidRDefault="00893054" w:rsidP="00541D9E">
            <w:pPr>
              <w:spacing w:after="0"/>
              <w:ind w:left="0"/>
              <w:jc w:val="left"/>
              <w:rPr>
                <w:rFonts w:ascii="Arial" w:hAnsi="Arial"/>
                <w:sz w:val="16"/>
                <w:szCs w:val="16"/>
                <w:lang w:val="en-US"/>
              </w:rPr>
            </w:pPr>
          </w:p>
        </w:tc>
      </w:tr>
      <w:tr w:rsidR="00893054" w:rsidRPr="00F159AF" w14:paraId="45BE4541" w14:textId="77777777" w:rsidTr="00541D9E">
        <w:tc>
          <w:tcPr>
            <w:tcW w:w="483" w:type="dxa"/>
          </w:tcPr>
          <w:p w14:paraId="5AF3395B"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64</w:t>
            </w:r>
          </w:p>
        </w:tc>
        <w:tc>
          <w:tcPr>
            <w:tcW w:w="2398" w:type="dxa"/>
          </w:tcPr>
          <w:p w14:paraId="3FEC3F16"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Company Registration Document(s)</w:t>
            </w:r>
          </w:p>
        </w:tc>
        <w:tc>
          <w:tcPr>
            <w:tcW w:w="2115" w:type="dxa"/>
          </w:tcPr>
          <w:p w14:paraId="653CFF77"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File upload</w:t>
            </w:r>
          </w:p>
        </w:tc>
        <w:tc>
          <w:tcPr>
            <w:tcW w:w="5463" w:type="dxa"/>
          </w:tcPr>
          <w:p w14:paraId="70215537"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Should contain up to ten file uploads as needed for the company’s business registration documents:</w:t>
            </w:r>
          </w:p>
          <w:p w14:paraId="49CF08C7" w14:textId="77777777" w:rsidR="00893054" w:rsidRPr="00F159AF" w:rsidRDefault="00893054" w:rsidP="002E07D6">
            <w:pPr>
              <w:pStyle w:val="ListParagraph"/>
              <w:numPr>
                <w:ilvl w:val="0"/>
                <w:numId w:val="13"/>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PDF / JPEG / PNG</w:t>
            </w:r>
          </w:p>
          <w:p w14:paraId="2690A66B" w14:textId="77777777" w:rsidR="00893054" w:rsidRPr="00F159AF" w:rsidRDefault="00893054" w:rsidP="002E07D6">
            <w:pPr>
              <w:pStyle w:val="ListParagraph"/>
              <w:numPr>
                <w:ilvl w:val="0"/>
                <w:numId w:val="13"/>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No preview required</w:t>
            </w:r>
          </w:p>
          <w:p w14:paraId="164D0E79" w14:textId="77777777" w:rsidR="00893054" w:rsidRPr="00F159AF" w:rsidRDefault="00893054" w:rsidP="002E07D6">
            <w:pPr>
              <w:pStyle w:val="ListParagraph"/>
              <w:numPr>
                <w:ilvl w:val="0"/>
                <w:numId w:val="13"/>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Size limitation per file: 40mb</w:t>
            </w:r>
          </w:p>
          <w:p w14:paraId="2530E2E5" w14:textId="77777777" w:rsidR="00893054" w:rsidRPr="00F159AF" w:rsidRDefault="00893054" w:rsidP="00541D9E">
            <w:pPr>
              <w:spacing w:after="0"/>
              <w:ind w:left="0"/>
              <w:jc w:val="left"/>
              <w:rPr>
                <w:rFonts w:ascii="Arial" w:hAnsi="Arial"/>
                <w:sz w:val="16"/>
                <w:szCs w:val="16"/>
                <w:lang w:val="en-US"/>
              </w:rPr>
            </w:pPr>
          </w:p>
          <w:p w14:paraId="5F7D21BD" w14:textId="77777777" w:rsidR="00893054" w:rsidRPr="00F159AF" w:rsidRDefault="00893054" w:rsidP="00541D9E">
            <w:pPr>
              <w:spacing w:after="0"/>
              <w:ind w:left="0"/>
              <w:jc w:val="left"/>
              <w:rPr>
                <w:rFonts w:ascii="Arial" w:hAnsi="Arial"/>
                <w:sz w:val="16"/>
                <w:szCs w:val="16"/>
                <w:lang w:val="en-US"/>
              </w:rPr>
            </w:pPr>
            <w:r w:rsidRPr="00F159AF">
              <w:rPr>
                <w:rFonts w:ascii="Arial" w:eastAsia="PMingLiU" w:hAnsi="Arial"/>
                <w:sz w:val="16"/>
                <w:szCs w:val="16"/>
                <w:lang w:val="en-US"/>
              </w:rPr>
              <w:t>Assistive text: “The upload</w:t>
            </w:r>
            <w:r w:rsidRPr="00F159AF">
              <w:rPr>
                <w:rFonts w:ascii="Arial" w:hAnsi="Arial"/>
                <w:sz w:val="16"/>
                <w:szCs w:val="16"/>
                <w:lang w:val="en-US"/>
              </w:rPr>
              <w:t xml:space="preserve">(s) </w:t>
            </w:r>
            <w:r w:rsidRPr="00F159AF">
              <w:rPr>
                <w:rFonts w:ascii="Arial" w:eastAsia="PMingLiU" w:hAnsi="Arial"/>
                <w:sz w:val="16"/>
                <w:szCs w:val="16"/>
                <w:lang w:val="en-US"/>
              </w:rPr>
              <w:t>should contain</w:t>
            </w:r>
            <w:r w:rsidRPr="00F159AF">
              <w:rPr>
                <w:rFonts w:ascii="Arial" w:hAnsi="Arial"/>
                <w:sz w:val="16"/>
                <w:szCs w:val="16"/>
                <w:lang w:val="en-US"/>
              </w:rPr>
              <w:t>, where applicable</w:t>
            </w:r>
            <w:r w:rsidRPr="00F159AF">
              <w:rPr>
                <w:rFonts w:ascii="Arial" w:eastAsia="PMingLiU" w:hAnsi="Arial"/>
                <w:sz w:val="16"/>
                <w:szCs w:val="16"/>
                <w:lang w:val="en-US"/>
              </w:rPr>
              <w:t>:</w:t>
            </w:r>
          </w:p>
          <w:p w14:paraId="5E84327D" w14:textId="77777777" w:rsidR="00893054" w:rsidRPr="00F159AF" w:rsidRDefault="00893054" w:rsidP="002E07D6">
            <w:pPr>
              <w:pStyle w:val="ListParagraph"/>
              <w:numPr>
                <w:ilvl w:val="0"/>
                <w:numId w:val="17"/>
              </w:numPr>
              <w:spacing w:after="0"/>
              <w:ind w:leftChars="0"/>
              <w:jc w:val="left"/>
              <w:rPr>
                <w:rFonts w:ascii="Arial" w:eastAsia="DengXian" w:hAnsi="Arial"/>
                <w:sz w:val="16"/>
                <w:szCs w:val="16"/>
                <w:lang w:val="en-US"/>
              </w:rPr>
            </w:pPr>
            <w:r w:rsidRPr="00F159AF">
              <w:rPr>
                <w:rFonts w:ascii="Arial" w:eastAsia="DengXian" w:hAnsi="Arial"/>
                <w:sz w:val="16"/>
                <w:szCs w:val="16"/>
                <w:lang w:val="en-US"/>
              </w:rPr>
              <w:t>Certificate(s) of Incorporation / Business License(s)</w:t>
            </w:r>
          </w:p>
          <w:p w14:paraId="1091D5A8" w14:textId="77777777" w:rsidR="00893054" w:rsidRPr="00F159AF" w:rsidRDefault="00893054" w:rsidP="002E07D6">
            <w:pPr>
              <w:pStyle w:val="ListParagraph"/>
              <w:numPr>
                <w:ilvl w:val="0"/>
                <w:numId w:val="17"/>
              </w:numPr>
              <w:spacing w:after="0"/>
              <w:ind w:leftChars="0"/>
              <w:jc w:val="left"/>
              <w:rPr>
                <w:rFonts w:ascii="Arial" w:hAnsi="Arial"/>
                <w:sz w:val="16"/>
                <w:szCs w:val="16"/>
                <w:lang w:val="en-US"/>
              </w:rPr>
            </w:pPr>
            <w:r w:rsidRPr="00F159AF">
              <w:rPr>
                <w:rFonts w:ascii="Arial" w:eastAsia="DengXian" w:hAnsi="Arial"/>
                <w:sz w:val="16"/>
                <w:szCs w:val="16"/>
                <w:lang w:val="en-US"/>
              </w:rPr>
              <w:t>Certificate(s) of Registration / Change(s) of Name of Non-Hong Kong Company.”</w:t>
            </w:r>
            <w:r w:rsidRPr="00F159AF">
              <w:rPr>
                <w:rFonts w:ascii="Arial" w:eastAsia="DengXian" w:hAnsi="Arial"/>
                <w:sz w:val="16"/>
                <w:szCs w:val="16"/>
                <w:lang w:val="en-US"/>
              </w:rPr>
              <w:br/>
            </w:r>
          </w:p>
        </w:tc>
      </w:tr>
      <w:tr w:rsidR="00893054" w:rsidRPr="00F159AF" w14:paraId="4D83C55E" w14:textId="77777777" w:rsidTr="00541D9E">
        <w:tc>
          <w:tcPr>
            <w:tcW w:w="483" w:type="dxa"/>
          </w:tcPr>
          <w:p w14:paraId="2F73A36F"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65</w:t>
            </w:r>
          </w:p>
        </w:tc>
        <w:tc>
          <w:tcPr>
            <w:tcW w:w="2398" w:type="dxa"/>
          </w:tcPr>
          <w:p w14:paraId="0251A47B"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Company Constitutional Document(s)</w:t>
            </w:r>
          </w:p>
        </w:tc>
        <w:tc>
          <w:tcPr>
            <w:tcW w:w="2115" w:type="dxa"/>
          </w:tcPr>
          <w:p w14:paraId="111FBD48"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File upload</w:t>
            </w:r>
          </w:p>
        </w:tc>
        <w:tc>
          <w:tcPr>
            <w:tcW w:w="5463" w:type="dxa"/>
          </w:tcPr>
          <w:p w14:paraId="09AD2849"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Should contain up to ten file uploads as needed for the company’s constitutional documents, including the terms of reference, articles of association etc:</w:t>
            </w:r>
          </w:p>
          <w:p w14:paraId="52EF3AAE" w14:textId="77777777" w:rsidR="00893054" w:rsidRPr="00F159AF" w:rsidRDefault="00893054" w:rsidP="002E07D6">
            <w:pPr>
              <w:pStyle w:val="ListParagraph"/>
              <w:numPr>
                <w:ilvl w:val="0"/>
                <w:numId w:val="13"/>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PDF / JPEG / PNG</w:t>
            </w:r>
          </w:p>
          <w:p w14:paraId="3EAB0DF6" w14:textId="77777777" w:rsidR="00893054" w:rsidRPr="00F159AF" w:rsidRDefault="00893054" w:rsidP="002E07D6">
            <w:pPr>
              <w:pStyle w:val="ListParagraph"/>
              <w:numPr>
                <w:ilvl w:val="0"/>
                <w:numId w:val="13"/>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No preview required</w:t>
            </w:r>
          </w:p>
          <w:p w14:paraId="43436DA9" w14:textId="77777777" w:rsidR="00893054" w:rsidRPr="00F159AF" w:rsidRDefault="00893054" w:rsidP="002E07D6">
            <w:pPr>
              <w:pStyle w:val="ListParagraph"/>
              <w:numPr>
                <w:ilvl w:val="0"/>
                <w:numId w:val="13"/>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Size limitation per file: 40mb</w:t>
            </w:r>
          </w:p>
          <w:p w14:paraId="0CD2B754" w14:textId="77777777" w:rsidR="00893054" w:rsidRPr="00F159AF" w:rsidRDefault="00893054" w:rsidP="00541D9E">
            <w:pPr>
              <w:spacing w:after="0"/>
              <w:ind w:left="0"/>
              <w:jc w:val="left"/>
              <w:rPr>
                <w:rFonts w:ascii="Arial" w:hAnsi="Arial"/>
                <w:sz w:val="16"/>
                <w:szCs w:val="16"/>
                <w:lang w:val="en-US"/>
              </w:rPr>
            </w:pPr>
          </w:p>
          <w:p w14:paraId="0ACFB735" w14:textId="77777777" w:rsidR="00893054" w:rsidRPr="00F159AF" w:rsidRDefault="00893054" w:rsidP="00541D9E">
            <w:pPr>
              <w:spacing w:after="0"/>
              <w:ind w:left="0"/>
              <w:jc w:val="left"/>
              <w:rPr>
                <w:rFonts w:ascii="Arial" w:hAnsi="Arial"/>
                <w:sz w:val="16"/>
                <w:szCs w:val="16"/>
                <w:lang w:val="en-US"/>
              </w:rPr>
            </w:pPr>
            <w:r w:rsidRPr="00F159AF">
              <w:rPr>
                <w:rFonts w:ascii="Arial" w:eastAsia="PMingLiU" w:hAnsi="Arial"/>
                <w:sz w:val="16"/>
                <w:szCs w:val="16"/>
                <w:lang w:val="en-US"/>
              </w:rPr>
              <w:t xml:space="preserve">Assistive text: </w:t>
            </w:r>
          </w:p>
          <w:p w14:paraId="5DB42DBD"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 xml:space="preserve">Assistive text: </w:t>
            </w:r>
            <w:r w:rsidRPr="00F159AF">
              <w:rPr>
                <w:rFonts w:ascii="Arial" w:eastAsia="PMingLiU" w:hAnsi="Arial"/>
                <w:sz w:val="16"/>
                <w:szCs w:val="16"/>
                <w:lang w:val="en-US"/>
              </w:rPr>
              <w:t>“</w:t>
            </w:r>
            <w:r w:rsidRPr="00F159AF">
              <w:rPr>
                <w:rFonts w:ascii="Arial" w:hAnsi="Arial"/>
                <w:sz w:val="16"/>
                <w:szCs w:val="16"/>
                <w:lang w:val="en-US"/>
              </w:rPr>
              <w:t>The upload</w:t>
            </w:r>
            <w:r w:rsidRPr="00F159AF">
              <w:rPr>
                <w:rFonts w:ascii="Arial" w:eastAsia="PMingLiU" w:hAnsi="Arial"/>
                <w:sz w:val="16"/>
                <w:szCs w:val="16"/>
                <w:lang w:val="en-US"/>
              </w:rPr>
              <w:t>(s)</w:t>
            </w:r>
            <w:r w:rsidRPr="00F159AF">
              <w:rPr>
                <w:rFonts w:ascii="Arial" w:hAnsi="Arial"/>
                <w:sz w:val="16"/>
                <w:szCs w:val="16"/>
                <w:lang w:val="en-US"/>
              </w:rPr>
              <w:t xml:space="preserve"> should contain, where applicable:</w:t>
            </w:r>
          </w:p>
          <w:p w14:paraId="644BA26B" w14:textId="77777777" w:rsidR="00893054" w:rsidRPr="00F159AF" w:rsidRDefault="00893054" w:rsidP="002E07D6">
            <w:pPr>
              <w:pStyle w:val="ListParagraph"/>
              <w:numPr>
                <w:ilvl w:val="0"/>
                <w:numId w:val="18"/>
              </w:numPr>
              <w:spacing w:after="0"/>
              <w:ind w:leftChars="0"/>
              <w:jc w:val="left"/>
              <w:rPr>
                <w:rFonts w:ascii="Arial" w:eastAsia="DengXian" w:hAnsi="Arial"/>
                <w:sz w:val="16"/>
                <w:szCs w:val="16"/>
                <w:lang w:val="en-US"/>
              </w:rPr>
            </w:pPr>
            <w:r w:rsidRPr="00F159AF">
              <w:rPr>
                <w:rFonts w:ascii="Arial" w:eastAsia="DengXian" w:hAnsi="Arial"/>
                <w:sz w:val="16"/>
                <w:szCs w:val="16"/>
                <w:lang w:val="en-US"/>
              </w:rPr>
              <w:lastRenderedPageBreak/>
              <w:t>Memorandum of Understanding &amp; Articles of Associations / Bye- laws</w:t>
            </w:r>
          </w:p>
          <w:p w14:paraId="44A2DF41" w14:textId="77777777" w:rsidR="00893054" w:rsidRPr="00F159AF" w:rsidRDefault="00893054" w:rsidP="002E07D6">
            <w:pPr>
              <w:pStyle w:val="ListParagraph"/>
              <w:numPr>
                <w:ilvl w:val="0"/>
                <w:numId w:val="18"/>
              </w:numPr>
              <w:spacing w:after="0"/>
              <w:ind w:leftChars="0"/>
              <w:jc w:val="left"/>
              <w:rPr>
                <w:rFonts w:ascii="Arial" w:eastAsia="DengXian" w:hAnsi="Arial"/>
                <w:sz w:val="16"/>
                <w:szCs w:val="16"/>
                <w:lang w:val="en-US"/>
              </w:rPr>
            </w:pPr>
            <w:r w:rsidRPr="00F159AF">
              <w:rPr>
                <w:rFonts w:ascii="Arial" w:eastAsia="DengXian" w:hAnsi="Arial"/>
                <w:sz w:val="16"/>
                <w:szCs w:val="16"/>
                <w:lang w:val="en-US"/>
              </w:rPr>
              <w:t>Long Board Minutes.”</w:t>
            </w:r>
          </w:p>
          <w:p w14:paraId="375B882C" w14:textId="77777777" w:rsidR="00893054" w:rsidRPr="00F159AF" w:rsidRDefault="00893054" w:rsidP="00541D9E">
            <w:pPr>
              <w:spacing w:after="39"/>
              <w:ind w:left="0"/>
              <w:rPr>
                <w:rFonts w:ascii="Arial" w:hAnsi="Arial"/>
                <w:sz w:val="16"/>
                <w:szCs w:val="16"/>
              </w:rPr>
            </w:pPr>
          </w:p>
        </w:tc>
      </w:tr>
    </w:tbl>
    <w:p w14:paraId="533788A1" w14:textId="77777777" w:rsidR="00893054" w:rsidRPr="00F159AF" w:rsidRDefault="00893054" w:rsidP="00893054">
      <w:pPr>
        <w:ind w:left="0"/>
        <w:rPr>
          <w:lang w:eastAsia="x-none"/>
        </w:rPr>
      </w:pPr>
    </w:p>
    <w:p w14:paraId="14816E65" w14:textId="77777777" w:rsidR="00893054" w:rsidRPr="00F159AF" w:rsidRDefault="00893054" w:rsidP="002E07D6">
      <w:pPr>
        <w:pStyle w:val="ListParagraph"/>
        <w:numPr>
          <w:ilvl w:val="0"/>
          <w:numId w:val="7"/>
        </w:numPr>
        <w:ind w:leftChars="0"/>
        <w:rPr>
          <w:b/>
          <w:lang w:eastAsia="x-none"/>
        </w:rPr>
      </w:pPr>
      <w:r w:rsidRPr="00F159AF">
        <w:rPr>
          <w:b/>
          <w:lang w:eastAsia="x-none"/>
        </w:rPr>
        <w:t>Transaction costs</w:t>
      </w:r>
    </w:p>
    <w:p w14:paraId="4474CD5E" w14:textId="77777777" w:rsidR="00893054" w:rsidRPr="00F159AF" w:rsidRDefault="00893054" w:rsidP="00893054">
      <w:pPr>
        <w:ind w:left="0"/>
        <w:rPr>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09"/>
        <w:gridCol w:w="1875"/>
        <w:gridCol w:w="1964"/>
        <w:gridCol w:w="1559"/>
        <w:gridCol w:w="4652"/>
      </w:tblGrid>
      <w:tr w:rsidR="00893054" w:rsidRPr="00F159AF" w14:paraId="48C3CAC9" w14:textId="77777777" w:rsidTr="00541D9E">
        <w:tc>
          <w:tcPr>
            <w:tcW w:w="409" w:type="dxa"/>
            <w:shd w:val="clear" w:color="auto" w:fill="13426B"/>
          </w:tcPr>
          <w:p w14:paraId="4FF75D39" w14:textId="77777777" w:rsidR="00893054" w:rsidRPr="00F159AF" w:rsidRDefault="00893054" w:rsidP="00541D9E">
            <w:pPr>
              <w:spacing w:after="0"/>
              <w:ind w:left="0"/>
              <w:jc w:val="left"/>
              <w:rPr>
                <w:rFonts w:ascii="Arial" w:hAnsi="Arial"/>
                <w:b/>
                <w:sz w:val="16"/>
                <w:szCs w:val="16"/>
                <w:lang w:val="en-US"/>
              </w:rPr>
            </w:pPr>
            <w:r w:rsidRPr="00F159AF">
              <w:rPr>
                <w:rFonts w:ascii="Arial" w:hAnsi="Arial"/>
                <w:b/>
                <w:sz w:val="16"/>
                <w:szCs w:val="16"/>
                <w:lang w:val="en-US"/>
              </w:rPr>
              <w:t>#</w:t>
            </w:r>
          </w:p>
        </w:tc>
        <w:tc>
          <w:tcPr>
            <w:tcW w:w="1875" w:type="dxa"/>
            <w:shd w:val="clear" w:color="auto" w:fill="13426B"/>
          </w:tcPr>
          <w:p w14:paraId="5FC037E2" w14:textId="77777777" w:rsidR="00893054" w:rsidRPr="00F159AF" w:rsidRDefault="00893054" w:rsidP="00541D9E">
            <w:pPr>
              <w:spacing w:after="0"/>
              <w:ind w:left="0"/>
              <w:jc w:val="left"/>
              <w:rPr>
                <w:rFonts w:ascii="Arial" w:hAnsi="Arial"/>
                <w:b/>
                <w:sz w:val="16"/>
                <w:szCs w:val="16"/>
                <w:lang w:val="en-US"/>
              </w:rPr>
            </w:pPr>
            <w:r w:rsidRPr="00F159AF">
              <w:rPr>
                <w:rFonts w:ascii="Arial" w:hAnsi="Arial"/>
                <w:b/>
                <w:sz w:val="16"/>
                <w:szCs w:val="16"/>
                <w:lang w:val="en-US"/>
              </w:rPr>
              <w:t>Field name</w:t>
            </w:r>
          </w:p>
        </w:tc>
        <w:tc>
          <w:tcPr>
            <w:tcW w:w="1964" w:type="dxa"/>
            <w:shd w:val="clear" w:color="auto" w:fill="13426B"/>
          </w:tcPr>
          <w:p w14:paraId="6C2CD3AF" w14:textId="77777777" w:rsidR="00893054" w:rsidRPr="00F159AF" w:rsidRDefault="00893054" w:rsidP="00541D9E">
            <w:pPr>
              <w:spacing w:after="0"/>
              <w:ind w:left="0"/>
              <w:jc w:val="left"/>
              <w:rPr>
                <w:rFonts w:ascii="Arial" w:hAnsi="Arial"/>
                <w:b/>
                <w:sz w:val="16"/>
                <w:szCs w:val="16"/>
                <w:lang w:val="en-US"/>
              </w:rPr>
            </w:pPr>
            <w:r w:rsidRPr="00F159AF">
              <w:rPr>
                <w:rFonts w:ascii="Arial" w:hAnsi="Arial"/>
                <w:b/>
                <w:sz w:val="16"/>
                <w:szCs w:val="16"/>
                <w:lang w:val="en-US"/>
              </w:rPr>
              <w:t>Input method</w:t>
            </w:r>
          </w:p>
        </w:tc>
        <w:tc>
          <w:tcPr>
            <w:tcW w:w="1559" w:type="dxa"/>
            <w:shd w:val="clear" w:color="auto" w:fill="13426B"/>
          </w:tcPr>
          <w:p w14:paraId="0EC1C0B6" w14:textId="77777777" w:rsidR="00893054" w:rsidRPr="00F159AF" w:rsidRDefault="00893054" w:rsidP="00541D9E">
            <w:pPr>
              <w:spacing w:after="0"/>
              <w:ind w:left="0"/>
              <w:jc w:val="left"/>
              <w:rPr>
                <w:rFonts w:ascii="Arial" w:hAnsi="Arial"/>
                <w:b/>
                <w:sz w:val="16"/>
                <w:szCs w:val="16"/>
                <w:lang w:val="en-US"/>
              </w:rPr>
            </w:pPr>
            <w:r w:rsidRPr="00F159AF">
              <w:rPr>
                <w:rFonts w:ascii="Arial" w:hAnsi="Arial"/>
                <w:b/>
                <w:sz w:val="16"/>
                <w:szCs w:val="16"/>
                <w:lang w:val="en-US"/>
              </w:rPr>
              <w:t>Max field length</w:t>
            </w:r>
          </w:p>
        </w:tc>
        <w:tc>
          <w:tcPr>
            <w:tcW w:w="4652" w:type="dxa"/>
            <w:shd w:val="clear" w:color="auto" w:fill="13426B"/>
          </w:tcPr>
          <w:p w14:paraId="3A0ABB64" w14:textId="77777777" w:rsidR="00893054" w:rsidRPr="00F159AF" w:rsidRDefault="00893054" w:rsidP="00541D9E">
            <w:pPr>
              <w:spacing w:after="0"/>
              <w:ind w:left="0"/>
              <w:jc w:val="left"/>
              <w:rPr>
                <w:rFonts w:ascii="Arial" w:hAnsi="Arial"/>
                <w:b/>
                <w:sz w:val="16"/>
                <w:szCs w:val="16"/>
                <w:lang w:val="en-US"/>
              </w:rPr>
            </w:pPr>
            <w:r w:rsidRPr="00F159AF">
              <w:rPr>
                <w:rFonts w:ascii="Arial" w:hAnsi="Arial"/>
                <w:b/>
                <w:sz w:val="16"/>
                <w:szCs w:val="16"/>
                <w:lang w:val="en-US"/>
              </w:rPr>
              <w:t>Notes</w:t>
            </w:r>
          </w:p>
        </w:tc>
      </w:tr>
      <w:tr w:rsidR="00893054" w:rsidRPr="00F159AF" w14:paraId="31EF53AB" w14:textId="77777777" w:rsidTr="00541D9E">
        <w:tc>
          <w:tcPr>
            <w:tcW w:w="409" w:type="dxa"/>
          </w:tcPr>
          <w:p w14:paraId="1A476A99"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67</w:t>
            </w:r>
          </w:p>
        </w:tc>
        <w:tc>
          <w:tcPr>
            <w:tcW w:w="1875" w:type="dxa"/>
          </w:tcPr>
          <w:p w14:paraId="40D12070"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Brokerage</w:t>
            </w:r>
          </w:p>
        </w:tc>
        <w:tc>
          <w:tcPr>
            <w:tcW w:w="1964" w:type="dxa"/>
          </w:tcPr>
          <w:p w14:paraId="31D62CA6"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0.0000%</w:t>
            </w:r>
          </w:p>
          <w:p w14:paraId="007BAC7B"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[Non-editable data field]</w:t>
            </w:r>
          </w:p>
        </w:tc>
        <w:tc>
          <w:tcPr>
            <w:tcW w:w="1559" w:type="dxa"/>
          </w:tcPr>
          <w:p w14:paraId="2394ABCC" w14:textId="7E2E7443" w:rsidR="00893054" w:rsidRPr="00F159AF" w:rsidRDefault="006F2D46" w:rsidP="00541D9E">
            <w:pPr>
              <w:spacing w:after="0"/>
              <w:ind w:left="0"/>
              <w:jc w:val="left"/>
              <w:rPr>
                <w:rFonts w:ascii="Arial" w:hAnsi="Arial"/>
                <w:sz w:val="16"/>
                <w:szCs w:val="16"/>
                <w:lang w:val="en-US"/>
              </w:rPr>
            </w:pPr>
            <w:r w:rsidRPr="00F159AF">
              <w:rPr>
                <w:rFonts w:ascii="Arial" w:hAnsi="Arial"/>
                <w:sz w:val="16"/>
                <w:szCs w:val="16"/>
                <w:lang w:val="en-US"/>
              </w:rPr>
              <w:t>Percentage(1</w:t>
            </w:r>
            <w:r w:rsidR="00893054" w:rsidRPr="00F159AF">
              <w:rPr>
                <w:rFonts w:ascii="Arial" w:hAnsi="Arial"/>
                <w:sz w:val="16"/>
                <w:szCs w:val="16"/>
                <w:lang w:val="en-US"/>
              </w:rPr>
              <w:t>,4)</w:t>
            </w:r>
          </w:p>
        </w:tc>
        <w:tc>
          <w:tcPr>
            <w:tcW w:w="4652" w:type="dxa"/>
          </w:tcPr>
          <w:p w14:paraId="198F8508"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“1.0000%”</w:t>
            </w:r>
          </w:p>
        </w:tc>
      </w:tr>
      <w:tr w:rsidR="00893054" w:rsidRPr="00F159AF" w14:paraId="1A94E09A" w14:textId="77777777" w:rsidTr="00541D9E">
        <w:tc>
          <w:tcPr>
            <w:tcW w:w="409" w:type="dxa"/>
          </w:tcPr>
          <w:p w14:paraId="45699B74"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68</w:t>
            </w:r>
          </w:p>
        </w:tc>
        <w:tc>
          <w:tcPr>
            <w:tcW w:w="1875" w:type="dxa"/>
          </w:tcPr>
          <w:p w14:paraId="7F7D888A"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SFC Transaction Levy</w:t>
            </w:r>
          </w:p>
        </w:tc>
        <w:tc>
          <w:tcPr>
            <w:tcW w:w="1964" w:type="dxa"/>
          </w:tcPr>
          <w:p w14:paraId="0DEC2519"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0.0000%</w:t>
            </w:r>
          </w:p>
          <w:p w14:paraId="3757F970"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[Non-editable data field]</w:t>
            </w:r>
          </w:p>
        </w:tc>
        <w:tc>
          <w:tcPr>
            <w:tcW w:w="1559" w:type="dxa"/>
          </w:tcPr>
          <w:p w14:paraId="450910DC" w14:textId="4B042F0C" w:rsidR="00893054" w:rsidRPr="00F159AF" w:rsidRDefault="006F2D46" w:rsidP="00541D9E">
            <w:pPr>
              <w:spacing w:after="0"/>
              <w:ind w:left="0"/>
              <w:jc w:val="left"/>
              <w:rPr>
                <w:rFonts w:ascii="Arial" w:hAnsi="Arial"/>
                <w:sz w:val="16"/>
                <w:szCs w:val="16"/>
                <w:lang w:val="en-US"/>
              </w:rPr>
            </w:pPr>
            <w:r w:rsidRPr="00F159AF">
              <w:rPr>
                <w:rFonts w:ascii="Arial" w:hAnsi="Arial"/>
                <w:sz w:val="16"/>
                <w:szCs w:val="16"/>
                <w:lang w:val="en-US"/>
              </w:rPr>
              <w:t>Percentage(1</w:t>
            </w:r>
            <w:r w:rsidR="00893054" w:rsidRPr="00F159AF">
              <w:rPr>
                <w:rFonts w:ascii="Arial" w:hAnsi="Arial"/>
                <w:sz w:val="16"/>
                <w:szCs w:val="16"/>
                <w:lang w:val="en-US"/>
              </w:rPr>
              <w:t>,4)</w:t>
            </w:r>
          </w:p>
        </w:tc>
        <w:tc>
          <w:tcPr>
            <w:tcW w:w="4652" w:type="dxa"/>
          </w:tcPr>
          <w:p w14:paraId="07D8933B"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“0.0027%”</w:t>
            </w:r>
          </w:p>
        </w:tc>
      </w:tr>
      <w:tr w:rsidR="00893054" w:rsidRPr="00F159AF" w14:paraId="0929E349" w14:textId="77777777" w:rsidTr="00541D9E">
        <w:tc>
          <w:tcPr>
            <w:tcW w:w="409" w:type="dxa"/>
          </w:tcPr>
          <w:p w14:paraId="5C794730"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69</w:t>
            </w:r>
          </w:p>
        </w:tc>
        <w:tc>
          <w:tcPr>
            <w:tcW w:w="1875" w:type="dxa"/>
          </w:tcPr>
          <w:p w14:paraId="33ACF513"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Stock Exchange Trading Fee</w:t>
            </w:r>
          </w:p>
        </w:tc>
        <w:tc>
          <w:tcPr>
            <w:tcW w:w="1964" w:type="dxa"/>
          </w:tcPr>
          <w:p w14:paraId="0D429E51"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0.0000%</w:t>
            </w:r>
          </w:p>
          <w:p w14:paraId="4FC036AF"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[Non-editable data field]</w:t>
            </w:r>
          </w:p>
        </w:tc>
        <w:tc>
          <w:tcPr>
            <w:tcW w:w="1559" w:type="dxa"/>
          </w:tcPr>
          <w:p w14:paraId="1BFEA654" w14:textId="59801855" w:rsidR="00893054" w:rsidRPr="00F159AF" w:rsidRDefault="006F2D46" w:rsidP="00541D9E">
            <w:pPr>
              <w:spacing w:after="0"/>
              <w:ind w:left="0"/>
              <w:jc w:val="left"/>
              <w:rPr>
                <w:rFonts w:ascii="Arial" w:hAnsi="Arial"/>
                <w:sz w:val="16"/>
                <w:szCs w:val="16"/>
                <w:lang w:val="en-US"/>
              </w:rPr>
            </w:pPr>
            <w:r w:rsidRPr="00F159AF">
              <w:rPr>
                <w:rFonts w:ascii="Arial" w:hAnsi="Arial"/>
                <w:sz w:val="16"/>
                <w:szCs w:val="16"/>
                <w:lang w:val="en-US"/>
              </w:rPr>
              <w:t>Percentage(1</w:t>
            </w:r>
            <w:r w:rsidR="00893054" w:rsidRPr="00F159AF">
              <w:rPr>
                <w:rFonts w:ascii="Arial" w:hAnsi="Arial"/>
                <w:sz w:val="16"/>
                <w:szCs w:val="16"/>
                <w:lang w:val="en-US"/>
              </w:rPr>
              <w:t>,4)</w:t>
            </w:r>
          </w:p>
        </w:tc>
        <w:tc>
          <w:tcPr>
            <w:tcW w:w="4652" w:type="dxa"/>
          </w:tcPr>
          <w:p w14:paraId="133F9453" w14:textId="77777777" w:rsidR="00893054" w:rsidRPr="00F159AF" w:rsidRDefault="00893054" w:rsidP="00541D9E">
            <w:pPr>
              <w:spacing w:after="0"/>
              <w:ind w:left="0"/>
              <w:jc w:val="left"/>
              <w:rPr>
                <w:rFonts w:ascii="Arial" w:hAnsi="Arial"/>
                <w:sz w:val="16"/>
                <w:szCs w:val="16"/>
                <w:lang w:val="en-US"/>
              </w:rPr>
            </w:pPr>
            <w:r w:rsidRPr="00F159AF">
              <w:rPr>
                <w:rFonts w:ascii="Arial" w:hAnsi="Arial"/>
                <w:sz w:val="16"/>
                <w:szCs w:val="16"/>
                <w:lang w:val="en-US"/>
              </w:rPr>
              <w:t>“0.0050%”</w:t>
            </w:r>
          </w:p>
        </w:tc>
      </w:tr>
    </w:tbl>
    <w:p w14:paraId="270124AA" w14:textId="77777777" w:rsidR="00893054" w:rsidRPr="00F159AF" w:rsidRDefault="00893054" w:rsidP="00893054">
      <w:pPr>
        <w:ind w:left="0"/>
        <w:rPr>
          <w:b/>
          <w:u w:val="single"/>
          <w:lang w:eastAsia="x-none"/>
        </w:rPr>
      </w:pPr>
    </w:p>
    <w:p w14:paraId="48BA13C3" w14:textId="77777777" w:rsidR="00282476" w:rsidRPr="00F159AF" w:rsidRDefault="00282476" w:rsidP="00893054">
      <w:pPr>
        <w:ind w:left="0"/>
        <w:rPr>
          <w:b/>
          <w:u w:val="single"/>
          <w:lang w:eastAsia="x-none"/>
        </w:rPr>
      </w:pPr>
    </w:p>
    <w:p w14:paraId="71E8499F" w14:textId="48B874C6" w:rsidR="00893054" w:rsidRPr="00F159AF" w:rsidRDefault="00893054" w:rsidP="00282476">
      <w:pPr>
        <w:pStyle w:val="Heading4"/>
        <w:rPr>
          <w:sz w:val="16"/>
        </w:rPr>
      </w:pPr>
      <w:bookmarkStart w:id="167" w:name="_Toc57799167"/>
      <w:bookmarkStart w:id="168" w:name="_Toc58341726"/>
      <w:bookmarkStart w:id="169" w:name="_Toc58418401"/>
      <w:bookmarkStart w:id="170" w:name="_Toc58602045"/>
      <w:bookmarkStart w:id="171" w:name="_Toc62722878"/>
      <w:bookmarkStart w:id="172" w:name="_Toc65057994"/>
      <w:bookmarkStart w:id="173" w:name="_Toc65138796"/>
      <w:bookmarkStart w:id="174" w:name="_Toc65145776"/>
      <w:r w:rsidRPr="00F159AF">
        <w:rPr>
          <w:sz w:val="16"/>
        </w:rPr>
        <w:t xml:space="preserve">Viewing </w:t>
      </w:r>
      <w:r w:rsidR="004E156E" w:rsidRPr="00F159AF">
        <w:rPr>
          <w:sz w:val="16"/>
        </w:rPr>
        <w:t>P</w:t>
      </w:r>
      <w:r w:rsidRPr="00F159AF">
        <w:rPr>
          <w:sz w:val="16"/>
        </w:rPr>
        <w:t>ermissions</w:t>
      </w:r>
      <w:bookmarkEnd w:id="167"/>
      <w:bookmarkEnd w:id="168"/>
      <w:bookmarkEnd w:id="169"/>
      <w:bookmarkEnd w:id="170"/>
      <w:bookmarkEnd w:id="171"/>
      <w:bookmarkEnd w:id="172"/>
      <w:bookmarkEnd w:id="173"/>
      <w:bookmarkEnd w:id="174"/>
    </w:p>
    <w:p w14:paraId="2C7CBF7B" w14:textId="77777777" w:rsidR="004879A4" w:rsidRPr="00F159AF" w:rsidRDefault="004879A4" w:rsidP="00893054">
      <w:pPr>
        <w:ind w:left="0"/>
        <w:rPr>
          <w:lang w:eastAsia="x-none"/>
        </w:rPr>
      </w:pPr>
    </w:p>
    <w:p w14:paraId="775D5DFB" w14:textId="2E2DC21E" w:rsidR="00893054" w:rsidRPr="00F159AF" w:rsidRDefault="00893054" w:rsidP="00893054">
      <w:pPr>
        <w:ind w:left="0"/>
        <w:rPr>
          <w:lang w:eastAsia="x-none"/>
        </w:rPr>
      </w:pPr>
      <w:r w:rsidRPr="00F159AF">
        <w:rPr>
          <w:lang w:eastAsia="x-none"/>
        </w:rPr>
        <w:t>Viewing of IPO reference data should be restricted by timing and user role.</w:t>
      </w:r>
    </w:p>
    <w:p w14:paraId="1BB8ACA7" w14:textId="77777777" w:rsidR="00720928" w:rsidRPr="00F159AF" w:rsidRDefault="00720928" w:rsidP="00720928">
      <w:pPr>
        <w:ind w:left="0"/>
        <w:rPr>
          <w:b/>
          <w:lang w:eastAsia="x-none"/>
        </w:rPr>
      </w:pPr>
    </w:p>
    <w:bookmarkStart w:id="175" w:name="_MON_1664300992"/>
    <w:bookmarkEnd w:id="175"/>
    <w:p w14:paraId="399EA1AA" w14:textId="12B3662B" w:rsidR="00893054" w:rsidRPr="00F159AF" w:rsidRDefault="008759D4" w:rsidP="00893054">
      <w:pPr>
        <w:ind w:left="0"/>
      </w:pPr>
      <w:r w:rsidRPr="00F159AF">
        <w:rPr>
          <w:b/>
          <w:lang w:eastAsia="x-none"/>
        </w:rPr>
        <w:object w:dxaOrig="1348" w:dyaOrig="872" w14:anchorId="2BA69219">
          <v:shape id="_x0000_i1029" type="#_x0000_t75" style="width:69.6pt;height:44.65pt" o:ole="">
            <v:imagedata r:id="rId28" o:title=""/>
          </v:shape>
          <o:OLEObject Type="Embed" ProgID="Excel.Sheet.12" ShapeID="_x0000_i1029" DrawAspect="Icon" ObjectID="_1676184149" r:id="rId29"/>
        </w:object>
      </w:r>
    </w:p>
    <w:p w14:paraId="2A27E68C" w14:textId="09861043" w:rsidR="00732AE3" w:rsidRPr="00F159AF" w:rsidRDefault="00893054" w:rsidP="00893054">
      <w:pPr>
        <w:ind w:left="0"/>
        <w:rPr>
          <w:b/>
          <w:lang w:eastAsia="x-none"/>
        </w:rPr>
      </w:pPr>
      <w:r w:rsidRPr="00F159AF">
        <w:br/>
      </w:r>
    </w:p>
    <w:p w14:paraId="772A9C5A" w14:textId="77777777" w:rsidR="00732AE3" w:rsidRPr="000961F5" w:rsidRDefault="00732AE3">
      <w:pPr>
        <w:spacing w:after="0"/>
        <w:ind w:left="0"/>
        <w:jc w:val="left"/>
        <w:rPr>
          <w:b/>
          <w:lang w:eastAsia="x-none"/>
        </w:rPr>
      </w:pPr>
      <w:r w:rsidRPr="000961F5">
        <w:rPr>
          <w:b/>
          <w:lang w:eastAsia="x-none"/>
        </w:rPr>
        <w:br w:type="page"/>
      </w:r>
    </w:p>
    <w:p w14:paraId="0685BF63" w14:textId="628CB7FA" w:rsidR="00893054" w:rsidRPr="000961F5" w:rsidRDefault="00732AE3" w:rsidP="00732AE3">
      <w:pPr>
        <w:pStyle w:val="Heading3"/>
      </w:pPr>
      <w:bookmarkStart w:id="176" w:name="_Toc57799168"/>
      <w:bookmarkStart w:id="177" w:name="_Toc58341727"/>
      <w:bookmarkStart w:id="178" w:name="_Toc58418402"/>
      <w:bookmarkStart w:id="179" w:name="_Toc58602046"/>
      <w:bookmarkStart w:id="180" w:name="_Toc62722879"/>
      <w:bookmarkStart w:id="181" w:name="_Toc65057995"/>
      <w:bookmarkStart w:id="182" w:name="_Toc65138797"/>
      <w:bookmarkStart w:id="183" w:name="_Toc65145777"/>
      <w:r w:rsidRPr="000961F5">
        <w:lastRenderedPageBreak/>
        <w:t>P</w:t>
      </w:r>
      <w:r w:rsidR="003968E4" w:rsidRPr="000961F5">
        <w:t>referential Offer</w:t>
      </w:r>
      <w:bookmarkEnd w:id="176"/>
      <w:bookmarkEnd w:id="177"/>
      <w:bookmarkEnd w:id="178"/>
      <w:bookmarkEnd w:id="179"/>
      <w:bookmarkEnd w:id="180"/>
      <w:r w:rsidR="00CD47B8" w:rsidRPr="000961F5">
        <w:t xml:space="preserve"> Settlement</w:t>
      </w:r>
      <w:bookmarkEnd w:id="181"/>
      <w:bookmarkEnd w:id="182"/>
      <w:bookmarkEnd w:id="183"/>
    </w:p>
    <w:p w14:paraId="16F1509B" w14:textId="62DD7ADE" w:rsidR="00893054" w:rsidRPr="000961F5" w:rsidRDefault="00893054" w:rsidP="004833D0">
      <w:pPr>
        <w:ind w:left="0"/>
        <w:jc w:val="left"/>
      </w:pPr>
    </w:p>
    <w:p w14:paraId="2842FF63" w14:textId="01DB5D8B" w:rsidR="00CD47B8" w:rsidRPr="00381BCA" w:rsidRDefault="00CD47B8" w:rsidP="00F159AF">
      <w:pPr>
        <w:pStyle w:val="Heading4"/>
      </w:pPr>
      <w:bookmarkStart w:id="184" w:name="_Toc65057996"/>
      <w:bookmarkStart w:id="185" w:name="_Toc65138798"/>
      <w:bookmarkStart w:id="186" w:name="_Toc65145778"/>
      <w:r w:rsidRPr="00381BCA">
        <w:t>Functional Overview</w:t>
      </w:r>
      <w:bookmarkEnd w:id="184"/>
      <w:bookmarkEnd w:id="185"/>
      <w:bookmarkEnd w:id="186"/>
    </w:p>
    <w:p w14:paraId="7C12F5E3" w14:textId="77777777" w:rsidR="00CD47B8" w:rsidRPr="000961F5" w:rsidRDefault="00CD47B8" w:rsidP="004833D0">
      <w:pPr>
        <w:ind w:left="0"/>
        <w:jc w:val="left"/>
      </w:pPr>
    </w:p>
    <w:p w14:paraId="41D2024C" w14:textId="21FA8F46" w:rsidR="00CB660D" w:rsidRPr="000961F5" w:rsidRDefault="00CD47B8" w:rsidP="004833D0">
      <w:pPr>
        <w:ind w:left="0"/>
        <w:jc w:val="left"/>
      </w:pPr>
      <w:r w:rsidRPr="000961F5">
        <w:t xml:space="preserve">The Preferential Offer Settlement function is for the HK share registrar to input the final subscription and allocation details of the </w:t>
      </w:r>
      <w:r w:rsidR="00CB660D" w:rsidRPr="000961F5">
        <w:t>offer</w:t>
      </w:r>
      <w:r w:rsidRPr="000961F5">
        <w:t>’s preferential offer(s), which must be completed before the Dea</w:t>
      </w:r>
      <w:r w:rsidR="00613ED4" w:rsidRPr="000961F5">
        <w:t>l Size Confirmation deadline [22</w:t>
      </w:r>
      <w:r w:rsidRPr="000961F5">
        <w:t>:00, IPO Initiation Field #53</w:t>
      </w:r>
      <w:r w:rsidR="00613ED4" w:rsidRPr="000961F5">
        <w:t xml:space="preserve"> -1 business day</w:t>
      </w:r>
      <w:r w:rsidRPr="000961F5">
        <w:t xml:space="preserve">]. </w:t>
      </w:r>
    </w:p>
    <w:p w14:paraId="37F91DC4" w14:textId="77777777" w:rsidR="00CB660D" w:rsidRPr="000961F5" w:rsidRDefault="00CB660D" w:rsidP="004833D0">
      <w:pPr>
        <w:ind w:left="0"/>
        <w:jc w:val="left"/>
      </w:pPr>
    </w:p>
    <w:p w14:paraId="3DBCCE2A" w14:textId="05CAE4C2" w:rsidR="0003235A" w:rsidRPr="000961F5" w:rsidRDefault="00CD47B8" w:rsidP="0003235A">
      <w:pPr>
        <w:ind w:left="0"/>
        <w:jc w:val="left"/>
      </w:pPr>
      <w:r w:rsidRPr="000961F5">
        <w:t>If no input has been made by the cut-off, the system should automatically fill in 0 for all editable fields.</w:t>
      </w:r>
      <w:r w:rsidR="00CB660D" w:rsidRPr="000961F5">
        <w:t xml:space="preserve"> </w:t>
      </w:r>
      <w:r w:rsidR="0003235A" w:rsidRPr="000961F5">
        <w:t>IPOs without a Preferential Offer should have this function disabled.</w:t>
      </w:r>
    </w:p>
    <w:p w14:paraId="7B120887" w14:textId="2A2A7049" w:rsidR="0003235A" w:rsidRPr="000961F5" w:rsidRDefault="0003235A" w:rsidP="004833D0">
      <w:pPr>
        <w:ind w:left="0"/>
        <w:jc w:val="left"/>
      </w:pPr>
    </w:p>
    <w:p w14:paraId="4D715DF9" w14:textId="022C2C6E" w:rsidR="0003235A" w:rsidRPr="00381BCA" w:rsidRDefault="0003235A" w:rsidP="00F159AF">
      <w:pPr>
        <w:pStyle w:val="Heading4"/>
      </w:pPr>
      <w:bookmarkStart w:id="187" w:name="_Toc65057997"/>
      <w:bookmarkStart w:id="188" w:name="_Toc65138799"/>
      <w:bookmarkStart w:id="189" w:name="_Toc65145779"/>
      <w:r w:rsidRPr="00381BCA">
        <w:t>Participants and Roles</w:t>
      </w:r>
      <w:bookmarkEnd w:id="187"/>
      <w:bookmarkEnd w:id="188"/>
      <w:bookmarkEnd w:id="189"/>
    </w:p>
    <w:p w14:paraId="031800DC" w14:textId="342FA641" w:rsidR="0003235A" w:rsidRPr="000961F5" w:rsidRDefault="0003235A" w:rsidP="004833D0">
      <w:pPr>
        <w:ind w:left="0"/>
        <w:jc w:val="left"/>
      </w:pPr>
    </w:p>
    <w:tbl>
      <w:tblPr>
        <w:tblStyle w:val="TableGrid"/>
        <w:tblW w:w="10485" w:type="dxa"/>
        <w:tblLook w:val="04A0" w:firstRow="1" w:lastRow="0" w:firstColumn="1" w:lastColumn="0" w:noHBand="0" w:noVBand="1"/>
      </w:tblPr>
      <w:tblGrid>
        <w:gridCol w:w="3539"/>
        <w:gridCol w:w="6946"/>
      </w:tblGrid>
      <w:tr w:rsidR="00CB660D" w:rsidRPr="000961F5" w14:paraId="15D800CD" w14:textId="77777777" w:rsidTr="00F159AF">
        <w:tc>
          <w:tcPr>
            <w:tcW w:w="3539" w:type="dxa"/>
            <w:shd w:val="clear" w:color="auto" w:fill="13426B"/>
          </w:tcPr>
          <w:p w14:paraId="442FBD9A" w14:textId="77777777" w:rsidR="00CB660D" w:rsidRPr="000961F5" w:rsidRDefault="00CB660D" w:rsidP="00CB660D">
            <w:pPr>
              <w:ind w:left="0"/>
              <w:rPr>
                <w:b/>
                <w:lang w:eastAsia="x-none"/>
              </w:rPr>
            </w:pPr>
            <w:r w:rsidRPr="000961F5">
              <w:rPr>
                <w:b/>
                <w:lang w:eastAsia="x-none"/>
              </w:rPr>
              <w:t>User</w:t>
            </w:r>
          </w:p>
        </w:tc>
        <w:tc>
          <w:tcPr>
            <w:tcW w:w="6946" w:type="dxa"/>
            <w:shd w:val="clear" w:color="auto" w:fill="13426B"/>
          </w:tcPr>
          <w:p w14:paraId="76898C4B" w14:textId="77777777" w:rsidR="00CB660D" w:rsidRPr="000961F5" w:rsidRDefault="00CB660D" w:rsidP="00CB660D">
            <w:pPr>
              <w:ind w:left="0"/>
              <w:rPr>
                <w:b/>
                <w:lang w:eastAsia="x-none"/>
              </w:rPr>
            </w:pPr>
            <w:r w:rsidRPr="000961F5">
              <w:rPr>
                <w:b/>
                <w:lang w:eastAsia="x-none"/>
              </w:rPr>
              <w:t>Permissions</w:t>
            </w:r>
          </w:p>
        </w:tc>
      </w:tr>
      <w:tr w:rsidR="00CB660D" w:rsidRPr="000961F5" w14:paraId="4A1BAAFD" w14:textId="77777777" w:rsidTr="00F159AF">
        <w:tc>
          <w:tcPr>
            <w:tcW w:w="3539" w:type="dxa"/>
          </w:tcPr>
          <w:p w14:paraId="1AA36D26" w14:textId="16A7D564" w:rsidR="00CB660D" w:rsidRPr="000961F5" w:rsidRDefault="001C1FCD" w:rsidP="00CB660D">
            <w:pPr>
              <w:ind w:left="0"/>
              <w:jc w:val="left"/>
              <w:rPr>
                <w:b/>
                <w:lang w:eastAsia="x-none"/>
              </w:rPr>
            </w:pPr>
            <w:r w:rsidRPr="000961F5">
              <w:rPr>
                <w:b/>
                <w:lang w:eastAsia="x-none"/>
              </w:rPr>
              <w:t>HK Share Registrar</w:t>
            </w:r>
          </w:p>
        </w:tc>
        <w:tc>
          <w:tcPr>
            <w:tcW w:w="6946" w:type="dxa"/>
          </w:tcPr>
          <w:p w14:paraId="0A9F18E2" w14:textId="7281CA6F" w:rsidR="00CB660D" w:rsidRPr="000961F5" w:rsidRDefault="00CB660D" w:rsidP="00CB660D">
            <w:pPr>
              <w:pStyle w:val="ListParagraph"/>
              <w:numPr>
                <w:ilvl w:val="0"/>
                <w:numId w:val="31"/>
              </w:numPr>
              <w:ind w:leftChars="0"/>
              <w:rPr>
                <w:lang w:eastAsia="x-none"/>
              </w:rPr>
            </w:pPr>
            <w:r w:rsidRPr="000961F5">
              <w:rPr>
                <w:lang w:eastAsia="x-none"/>
              </w:rPr>
              <w:t xml:space="preserve">Input, submit and amend the </w:t>
            </w:r>
            <w:r w:rsidR="001C1FCD" w:rsidRPr="000961F5">
              <w:rPr>
                <w:lang w:eastAsia="x-none"/>
              </w:rPr>
              <w:t xml:space="preserve">Preferential Offer Settlement </w:t>
            </w:r>
            <w:r w:rsidRPr="000961F5">
              <w:rPr>
                <w:lang w:eastAsia="x-none"/>
              </w:rPr>
              <w:t xml:space="preserve">e-form </w:t>
            </w:r>
          </w:p>
          <w:p w14:paraId="148A53EC" w14:textId="751C941E" w:rsidR="00CB660D" w:rsidRPr="000961F5" w:rsidRDefault="00CB660D" w:rsidP="00CB660D">
            <w:pPr>
              <w:pStyle w:val="ListParagraph"/>
              <w:numPr>
                <w:ilvl w:val="0"/>
                <w:numId w:val="31"/>
              </w:numPr>
              <w:ind w:leftChars="0"/>
              <w:rPr>
                <w:lang w:eastAsia="x-none"/>
              </w:rPr>
            </w:pPr>
            <w:r w:rsidRPr="000961F5">
              <w:rPr>
                <w:lang w:eastAsia="x-none"/>
              </w:rPr>
              <w:t xml:space="preserve">Enquire submitted </w:t>
            </w:r>
            <w:r w:rsidR="001C1FCD" w:rsidRPr="000961F5">
              <w:rPr>
                <w:lang w:eastAsia="x-none"/>
              </w:rPr>
              <w:t xml:space="preserve">Preferential Offer Settlement </w:t>
            </w:r>
            <w:r w:rsidRPr="000961F5">
              <w:rPr>
                <w:lang w:eastAsia="x-none"/>
              </w:rPr>
              <w:t>e-form</w:t>
            </w:r>
          </w:p>
          <w:p w14:paraId="19C23298" w14:textId="77777777" w:rsidR="00CB660D" w:rsidRPr="000961F5" w:rsidRDefault="00CB660D" w:rsidP="00CB660D">
            <w:pPr>
              <w:pStyle w:val="ListParagraph"/>
              <w:ind w:leftChars="0" w:left="0"/>
              <w:rPr>
                <w:lang w:eastAsia="x-none"/>
              </w:rPr>
            </w:pPr>
          </w:p>
        </w:tc>
      </w:tr>
      <w:tr w:rsidR="00CB660D" w:rsidRPr="000961F5" w14:paraId="0D22D41D" w14:textId="77777777" w:rsidTr="00F159AF">
        <w:tc>
          <w:tcPr>
            <w:tcW w:w="3539" w:type="dxa"/>
          </w:tcPr>
          <w:p w14:paraId="227B877A" w14:textId="77777777" w:rsidR="00CB660D" w:rsidRPr="000961F5" w:rsidRDefault="00CB660D" w:rsidP="00CB660D">
            <w:pPr>
              <w:ind w:left="0"/>
              <w:jc w:val="left"/>
              <w:rPr>
                <w:b/>
                <w:lang w:eastAsia="x-none"/>
              </w:rPr>
            </w:pPr>
            <w:r w:rsidRPr="000961F5">
              <w:rPr>
                <w:b/>
                <w:lang w:eastAsia="x-none"/>
              </w:rPr>
              <w:t>Principal Sponsor</w:t>
            </w:r>
          </w:p>
        </w:tc>
        <w:tc>
          <w:tcPr>
            <w:tcW w:w="6946" w:type="dxa"/>
          </w:tcPr>
          <w:p w14:paraId="78090572" w14:textId="632E111F" w:rsidR="00CB660D" w:rsidRPr="000961F5" w:rsidRDefault="00CB660D" w:rsidP="00CB660D">
            <w:pPr>
              <w:pStyle w:val="ListParagraph"/>
              <w:numPr>
                <w:ilvl w:val="0"/>
                <w:numId w:val="31"/>
              </w:numPr>
              <w:ind w:leftChars="0"/>
              <w:rPr>
                <w:lang w:eastAsia="x-none"/>
              </w:rPr>
            </w:pPr>
            <w:r w:rsidRPr="000961F5">
              <w:rPr>
                <w:lang w:eastAsia="x-none"/>
              </w:rPr>
              <w:t xml:space="preserve">Enquire submitted </w:t>
            </w:r>
            <w:r w:rsidR="001C1FCD" w:rsidRPr="000961F5">
              <w:rPr>
                <w:lang w:eastAsia="x-none"/>
              </w:rPr>
              <w:t xml:space="preserve">Preferential Offer Settlement </w:t>
            </w:r>
            <w:r w:rsidRPr="000961F5">
              <w:rPr>
                <w:lang w:eastAsia="x-none"/>
              </w:rPr>
              <w:t>e-form</w:t>
            </w:r>
          </w:p>
        </w:tc>
      </w:tr>
      <w:tr w:rsidR="00CB660D" w:rsidRPr="000961F5" w14:paraId="299FCA9B" w14:textId="77777777" w:rsidTr="00F159AF">
        <w:tc>
          <w:tcPr>
            <w:tcW w:w="3539" w:type="dxa"/>
          </w:tcPr>
          <w:p w14:paraId="0C300D04" w14:textId="77777777" w:rsidR="00CB660D" w:rsidRPr="000961F5" w:rsidRDefault="00CB660D" w:rsidP="00CB660D">
            <w:pPr>
              <w:ind w:left="0"/>
              <w:jc w:val="left"/>
              <w:rPr>
                <w:b/>
                <w:lang w:eastAsia="x-none"/>
              </w:rPr>
            </w:pPr>
            <w:r w:rsidRPr="000961F5">
              <w:rPr>
                <w:b/>
                <w:lang w:eastAsia="x-none"/>
              </w:rPr>
              <w:t>Other Sponsor(s)</w:t>
            </w:r>
          </w:p>
        </w:tc>
        <w:tc>
          <w:tcPr>
            <w:tcW w:w="6946" w:type="dxa"/>
          </w:tcPr>
          <w:p w14:paraId="2A7019F0" w14:textId="4616DE5E" w:rsidR="00CB660D" w:rsidRPr="000961F5" w:rsidRDefault="00CB660D" w:rsidP="00CB660D">
            <w:pPr>
              <w:pStyle w:val="ListParagraph"/>
              <w:numPr>
                <w:ilvl w:val="0"/>
                <w:numId w:val="31"/>
              </w:numPr>
              <w:ind w:leftChars="0"/>
              <w:rPr>
                <w:lang w:eastAsia="x-none"/>
              </w:rPr>
            </w:pPr>
            <w:r w:rsidRPr="000961F5">
              <w:rPr>
                <w:lang w:eastAsia="x-none"/>
              </w:rPr>
              <w:t xml:space="preserve">Enquire submitted </w:t>
            </w:r>
            <w:r w:rsidR="001C1FCD" w:rsidRPr="000961F5">
              <w:rPr>
                <w:lang w:eastAsia="x-none"/>
              </w:rPr>
              <w:t xml:space="preserve">Preferential Offer Settlement </w:t>
            </w:r>
            <w:r w:rsidRPr="000961F5">
              <w:rPr>
                <w:lang w:eastAsia="x-none"/>
              </w:rPr>
              <w:t>e-form</w:t>
            </w:r>
          </w:p>
        </w:tc>
      </w:tr>
      <w:tr w:rsidR="001C1FCD" w:rsidRPr="000961F5" w14:paraId="7840F0A1" w14:textId="77777777" w:rsidTr="00F159AF">
        <w:tc>
          <w:tcPr>
            <w:tcW w:w="3539" w:type="dxa"/>
          </w:tcPr>
          <w:p w14:paraId="443BCAA5" w14:textId="261BD222" w:rsidR="001C1FCD" w:rsidRPr="000961F5" w:rsidRDefault="002F5B71" w:rsidP="002F5B71">
            <w:pPr>
              <w:ind w:left="0"/>
              <w:jc w:val="left"/>
              <w:rPr>
                <w:b/>
                <w:lang w:eastAsia="x-none"/>
              </w:rPr>
            </w:pPr>
            <w:r w:rsidRPr="000961F5">
              <w:rPr>
                <w:b/>
                <w:lang w:eastAsia="x-none"/>
              </w:rPr>
              <w:t>Legal Adviser (for Sponsor)</w:t>
            </w:r>
          </w:p>
        </w:tc>
        <w:tc>
          <w:tcPr>
            <w:tcW w:w="6946" w:type="dxa"/>
          </w:tcPr>
          <w:p w14:paraId="44D9F2B5" w14:textId="049216B4" w:rsidR="001C1FCD" w:rsidRPr="000961F5" w:rsidRDefault="001C1FCD" w:rsidP="001C1FCD">
            <w:pPr>
              <w:pStyle w:val="ListParagraph"/>
              <w:numPr>
                <w:ilvl w:val="0"/>
                <w:numId w:val="31"/>
              </w:numPr>
              <w:ind w:leftChars="0"/>
              <w:rPr>
                <w:lang w:eastAsia="x-none"/>
              </w:rPr>
            </w:pPr>
            <w:r w:rsidRPr="000961F5">
              <w:rPr>
                <w:lang w:eastAsia="x-none"/>
              </w:rPr>
              <w:t>Enquire submitted Preferential Offer Settlement e-form</w:t>
            </w:r>
          </w:p>
        </w:tc>
      </w:tr>
      <w:tr w:rsidR="001C1FCD" w:rsidRPr="000961F5" w14:paraId="55626800" w14:textId="77777777" w:rsidTr="00F159AF">
        <w:tc>
          <w:tcPr>
            <w:tcW w:w="3539" w:type="dxa"/>
          </w:tcPr>
          <w:p w14:paraId="2321DCD5" w14:textId="6935157E" w:rsidR="001C1FCD" w:rsidRPr="000961F5" w:rsidRDefault="002F5B71" w:rsidP="002F5B71">
            <w:pPr>
              <w:ind w:left="0"/>
              <w:jc w:val="left"/>
              <w:rPr>
                <w:b/>
                <w:lang w:eastAsia="x-none"/>
              </w:rPr>
            </w:pPr>
            <w:r w:rsidRPr="000961F5">
              <w:rPr>
                <w:b/>
                <w:lang w:eastAsia="x-none"/>
              </w:rPr>
              <w:t>Legal Adviser (for Issuer)</w:t>
            </w:r>
          </w:p>
        </w:tc>
        <w:tc>
          <w:tcPr>
            <w:tcW w:w="6946" w:type="dxa"/>
          </w:tcPr>
          <w:p w14:paraId="65219BC9" w14:textId="4AD1D93C" w:rsidR="001C1FCD" w:rsidRPr="000961F5" w:rsidRDefault="001C1FCD" w:rsidP="001C1FCD">
            <w:pPr>
              <w:pStyle w:val="ListParagraph"/>
              <w:numPr>
                <w:ilvl w:val="0"/>
                <w:numId w:val="31"/>
              </w:numPr>
              <w:ind w:leftChars="0"/>
              <w:rPr>
                <w:lang w:eastAsia="x-none"/>
              </w:rPr>
            </w:pPr>
            <w:r w:rsidRPr="000961F5">
              <w:rPr>
                <w:lang w:eastAsia="x-none"/>
              </w:rPr>
              <w:t>Enquire submitted Preferential Offer Settlement e-form</w:t>
            </w:r>
          </w:p>
        </w:tc>
      </w:tr>
      <w:tr w:rsidR="001C1FCD" w:rsidRPr="000961F5" w14:paraId="111E4198" w14:textId="77777777" w:rsidTr="00F159AF">
        <w:tc>
          <w:tcPr>
            <w:tcW w:w="3539" w:type="dxa"/>
          </w:tcPr>
          <w:p w14:paraId="39D9FAEF" w14:textId="6FF5C72F" w:rsidR="001C1FCD" w:rsidRPr="000961F5" w:rsidRDefault="001C1FCD" w:rsidP="001C1FCD">
            <w:pPr>
              <w:ind w:left="0"/>
              <w:jc w:val="left"/>
              <w:rPr>
                <w:b/>
                <w:lang w:eastAsia="x-none"/>
              </w:rPr>
            </w:pPr>
            <w:r w:rsidRPr="000961F5">
              <w:rPr>
                <w:b/>
                <w:lang w:eastAsia="x-none"/>
              </w:rPr>
              <w:t>HKSCC</w:t>
            </w:r>
          </w:p>
        </w:tc>
        <w:tc>
          <w:tcPr>
            <w:tcW w:w="6946" w:type="dxa"/>
          </w:tcPr>
          <w:p w14:paraId="7A7C643C" w14:textId="0A06CD4C" w:rsidR="001C1FCD" w:rsidRPr="000961F5" w:rsidRDefault="001C1FCD" w:rsidP="001C1FCD">
            <w:pPr>
              <w:pStyle w:val="ListParagraph"/>
              <w:numPr>
                <w:ilvl w:val="0"/>
                <w:numId w:val="31"/>
              </w:numPr>
              <w:ind w:leftChars="0"/>
              <w:rPr>
                <w:lang w:eastAsia="x-none"/>
              </w:rPr>
            </w:pPr>
            <w:r w:rsidRPr="000961F5">
              <w:rPr>
                <w:lang w:eastAsia="x-none"/>
              </w:rPr>
              <w:t>Enquire submitted Preferential Offer Settlement e-form</w:t>
            </w:r>
          </w:p>
        </w:tc>
      </w:tr>
      <w:tr w:rsidR="001C1FCD" w:rsidRPr="000961F5" w14:paraId="0F848D3F" w14:textId="77777777" w:rsidTr="00F159AF">
        <w:tc>
          <w:tcPr>
            <w:tcW w:w="3539" w:type="dxa"/>
          </w:tcPr>
          <w:p w14:paraId="2DD958CD" w14:textId="1BF7EBC8" w:rsidR="001C1FCD" w:rsidRPr="000961F5" w:rsidRDefault="001C1FCD" w:rsidP="001C1FCD">
            <w:pPr>
              <w:ind w:left="0"/>
              <w:jc w:val="left"/>
              <w:rPr>
                <w:b/>
                <w:lang w:eastAsia="x-none"/>
              </w:rPr>
            </w:pPr>
            <w:r w:rsidRPr="000961F5">
              <w:rPr>
                <w:b/>
                <w:lang w:eastAsia="x-none"/>
              </w:rPr>
              <w:t>HKSCC (Enquiry)</w:t>
            </w:r>
          </w:p>
        </w:tc>
        <w:tc>
          <w:tcPr>
            <w:tcW w:w="6946" w:type="dxa"/>
          </w:tcPr>
          <w:p w14:paraId="06308C57" w14:textId="41FE8080" w:rsidR="001C1FCD" w:rsidRPr="000961F5" w:rsidRDefault="001C1FCD" w:rsidP="001C1FCD">
            <w:pPr>
              <w:pStyle w:val="ListParagraph"/>
              <w:numPr>
                <w:ilvl w:val="0"/>
                <w:numId w:val="31"/>
              </w:numPr>
              <w:ind w:leftChars="0"/>
              <w:rPr>
                <w:lang w:eastAsia="x-none"/>
              </w:rPr>
            </w:pPr>
            <w:r w:rsidRPr="000961F5">
              <w:rPr>
                <w:lang w:eastAsia="x-none"/>
              </w:rPr>
              <w:t>Enquire submitted Preferential Offer Settlement e-form</w:t>
            </w:r>
          </w:p>
        </w:tc>
      </w:tr>
      <w:tr w:rsidR="00CB660D" w:rsidRPr="000961F5" w14:paraId="63DAE23B" w14:textId="77777777" w:rsidTr="00F159AF">
        <w:tc>
          <w:tcPr>
            <w:tcW w:w="3539" w:type="dxa"/>
          </w:tcPr>
          <w:p w14:paraId="2AC0EF64" w14:textId="70CC68A7" w:rsidR="00CB660D" w:rsidRPr="000961F5" w:rsidRDefault="00CB660D" w:rsidP="00CB660D">
            <w:pPr>
              <w:ind w:left="0"/>
              <w:jc w:val="left"/>
              <w:rPr>
                <w:b/>
                <w:lang w:eastAsia="x-none"/>
              </w:rPr>
            </w:pPr>
            <w:r w:rsidRPr="000961F5">
              <w:rPr>
                <w:b/>
                <w:lang w:eastAsia="x-none"/>
              </w:rPr>
              <w:t>Regulator (HKEX)</w:t>
            </w:r>
            <w:r w:rsidR="00413304" w:rsidRPr="000961F5">
              <w:rPr>
                <w:b/>
                <w:lang w:eastAsia="x-none"/>
              </w:rPr>
              <w:t xml:space="preserve"> </w:t>
            </w:r>
            <w:r w:rsidRPr="000961F5">
              <w:rPr>
                <w:b/>
                <w:lang w:eastAsia="x-none"/>
              </w:rPr>
              <w:t>[Assigned team]</w:t>
            </w:r>
          </w:p>
        </w:tc>
        <w:tc>
          <w:tcPr>
            <w:tcW w:w="6946" w:type="dxa"/>
          </w:tcPr>
          <w:p w14:paraId="46AC8799" w14:textId="19E31DDD" w:rsidR="00CB660D" w:rsidRPr="000961F5" w:rsidRDefault="00CB660D" w:rsidP="00CB660D">
            <w:pPr>
              <w:pStyle w:val="ListParagraph"/>
              <w:numPr>
                <w:ilvl w:val="0"/>
                <w:numId w:val="31"/>
              </w:numPr>
              <w:ind w:leftChars="0"/>
              <w:rPr>
                <w:lang w:eastAsia="x-none"/>
              </w:rPr>
            </w:pPr>
            <w:r w:rsidRPr="000961F5">
              <w:rPr>
                <w:lang w:eastAsia="x-none"/>
              </w:rPr>
              <w:t xml:space="preserve">Enquire submitted </w:t>
            </w:r>
            <w:r w:rsidR="001C1FCD" w:rsidRPr="000961F5">
              <w:rPr>
                <w:lang w:eastAsia="x-none"/>
              </w:rPr>
              <w:t xml:space="preserve">Preferential Offer Settlement </w:t>
            </w:r>
            <w:r w:rsidRPr="000961F5">
              <w:rPr>
                <w:lang w:eastAsia="x-none"/>
              </w:rPr>
              <w:t>e-form</w:t>
            </w:r>
          </w:p>
        </w:tc>
      </w:tr>
      <w:tr w:rsidR="00CB660D" w:rsidRPr="000961F5" w14:paraId="4AB50FBA" w14:textId="77777777" w:rsidTr="00F159AF">
        <w:tc>
          <w:tcPr>
            <w:tcW w:w="3539" w:type="dxa"/>
          </w:tcPr>
          <w:p w14:paraId="489AC69A" w14:textId="762D4C65" w:rsidR="00CB660D" w:rsidRPr="000961F5" w:rsidRDefault="00CB660D" w:rsidP="00413304">
            <w:pPr>
              <w:ind w:left="0"/>
              <w:jc w:val="left"/>
              <w:rPr>
                <w:b/>
                <w:lang w:eastAsia="x-none"/>
              </w:rPr>
            </w:pPr>
            <w:r w:rsidRPr="000961F5">
              <w:rPr>
                <w:b/>
                <w:lang w:eastAsia="x-none"/>
              </w:rPr>
              <w:t>Regulator (HKEX)</w:t>
            </w:r>
            <w:r w:rsidR="00413304" w:rsidRPr="000961F5">
              <w:rPr>
                <w:b/>
                <w:lang w:eastAsia="x-none"/>
              </w:rPr>
              <w:t xml:space="preserve"> </w:t>
            </w:r>
            <w:r w:rsidRPr="000961F5">
              <w:rPr>
                <w:b/>
                <w:lang w:eastAsia="x-none"/>
              </w:rPr>
              <w:t>[Unassigned]</w:t>
            </w:r>
          </w:p>
        </w:tc>
        <w:tc>
          <w:tcPr>
            <w:tcW w:w="6946" w:type="dxa"/>
          </w:tcPr>
          <w:p w14:paraId="74C1D27E" w14:textId="6777A0BD" w:rsidR="00CB660D" w:rsidRPr="000961F5" w:rsidRDefault="00CB660D" w:rsidP="00CB660D">
            <w:pPr>
              <w:pStyle w:val="ListParagraph"/>
              <w:numPr>
                <w:ilvl w:val="0"/>
                <w:numId w:val="31"/>
              </w:numPr>
              <w:ind w:leftChars="0"/>
              <w:rPr>
                <w:lang w:eastAsia="x-none"/>
              </w:rPr>
            </w:pPr>
            <w:r w:rsidRPr="000961F5">
              <w:rPr>
                <w:lang w:eastAsia="x-none"/>
              </w:rPr>
              <w:t xml:space="preserve">Enquire submitted </w:t>
            </w:r>
            <w:r w:rsidR="001C1FCD" w:rsidRPr="000961F5">
              <w:rPr>
                <w:lang w:eastAsia="x-none"/>
              </w:rPr>
              <w:t xml:space="preserve">Preferential Offer Settlement </w:t>
            </w:r>
            <w:r w:rsidRPr="000961F5">
              <w:rPr>
                <w:lang w:eastAsia="x-none"/>
              </w:rPr>
              <w:t>e-form</w:t>
            </w:r>
          </w:p>
        </w:tc>
      </w:tr>
      <w:tr w:rsidR="00CB660D" w:rsidRPr="000961F5" w14:paraId="32EA4218" w14:textId="77777777" w:rsidTr="00F159AF">
        <w:tc>
          <w:tcPr>
            <w:tcW w:w="3539" w:type="dxa"/>
          </w:tcPr>
          <w:p w14:paraId="0B657521" w14:textId="3F5B98AA" w:rsidR="00CB660D" w:rsidRPr="000961F5" w:rsidRDefault="00CB660D" w:rsidP="00413304">
            <w:pPr>
              <w:ind w:left="0"/>
              <w:jc w:val="left"/>
              <w:rPr>
                <w:b/>
                <w:lang w:eastAsia="x-none"/>
              </w:rPr>
            </w:pPr>
            <w:r w:rsidRPr="000961F5">
              <w:rPr>
                <w:b/>
                <w:lang w:eastAsia="x-none"/>
              </w:rPr>
              <w:t>Regulator (SFC)</w:t>
            </w:r>
            <w:r w:rsidR="00413304" w:rsidRPr="000961F5">
              <w:rPr>
                <w:b/>
                <w:lang w:eastAsia="x-none"/>
              </w:rPr>
              <w:t xml:space="preserve"> </w:t>
            </w:r>
            <w:r w:rsidRPr="000961F5">
              <w:rPr>
                <w:b/>
                <w:lang w:eastAsia="x-none"/>
              </w:rPr>
              <w:t>[Assigned team]</w:t>
            </w:r>
          </w:p>
        </w:tc>
        <w:tc>
          <w:tcPr>
            <w:tcW w:w="6946" w:type="dxa"/>
          </w:tcPr>
          <w:p w14:paraId="4E4B1ED2" w14:textId="39ED8142" w:rsidR="00CB660D" w:rsidRPr="000961F5" w:rsidRDefault="00CB660D" w:rsidP="00CB660D">
            <w:pPr>
              <w:pStyle w:val="ListParagraph"/>
              <w:numPr>
                <w:ilvl w:val="0"/>
                <w:numId w:val="31"/>
              </w:numPr>
              <w:ind w:leftChars="0"/>
              <w:rPr>
                <w:lang w:eastAsia="x-none"/>
              </w:rPr>
            </w:pPr>
            <w:r w:rsidRPr="000961F5">
              <w:rPr>
                <w:lang w:eastAsia="x-none"/>
              </w:rPr>
              <w:t xml:space="preserve">Enquire submitted </w:t>
            </w:r>
            <w:r w:rsidR="001C1FCD" w:rsidRPr="000961F5">
              <w:rPr>
                <w:lang w:eastAsia="x-none"/>
              </w:rPr>
              <w:t xml:space="preserve">Preferential Offer Settlement </w:t>
            </w:r>
            <w:r w:rsidRPr="000961F5">
              <w:rPr>
                <w:lang w:eastAsia="x-none"/>
              </w:rPr>
              <w:t>e-form</w:t>
            </w:r>
          </w:p>
        </w:tc>
      </w:tr>
      <w:tr w:rsidR="00CB660D" w:rsidRPr="000961F5" w14:paraId="0C514CB8" w14:textId="77777777" w:rsidTr="00F159AF">
        <w:tc>
          <w:tcPr>
            <w:tcW w:w="3539" w:type="dxa"/>
          </w:tcPr>
          <w:p w14:paraId="0B5EFF3F" w14:textId="19055EE9" w:rsidR="00CB660D" w:rsidRPr="000961F5" w:rsidRDefault="00CB660D" w:rsidP="00413304">
            <w:pPr>
              <w:ind w:left="0"/>
              <w:jc w:val="left"/>
              <w:rPr>
                <w:b/>
                <w:lang w:eastAsia="x-none"/>
              </w:rPr>
            </w:pPr>
            <w:r w:rsidRPr="000961F5">
              <w:rPr>
                <w:b/>
                <w:lang w:eastAsia="x-none"/>
              </w:rPr>
              <w:t>Regulator (SFC)</w:t>
            </w:r>
            <w:r w:rsidR="00413304" w:rsidRPr="000961F5">
              <w:rPr>
                <w:b/>
                <w:lang w:eastAsia="x-none"/>
              </w:rPr>
              <w:t xml:space="preserve"> </w:t>
            </w:r>
            <w:r w:rsidRPr="000961F5">
              <w:rPr>
                <w:b/>
                <w:lang w:eastAsia="x-none"/>
              </w:rPr>
              <w:t>[Unassigned]</w:t>
            </w:r>
          </w:p>
        </w:tc>
        <w:tc>
          <w:tcPr>
            <w:tcW w:w="6946" w:type="dxa"/>
          </w:tcPr>
          <w:p w14:paraId="5672C736" w14:textId="122520C0" w:rsidR="00CB660D" w:rsidRPr="000961F5" w:rsidRDefault="00CB660D" w:rsidP="00CB660D">
            <w:pPr>
              <w:pStyle w:val="ListParagraph"/>
              <w:numPr>
                <w:ilvl w:val="0"/>
                <w:numId w:val="31"/>
              </w:numPr>
              <w:ind w:leftChars="0"/>
              <w:rPr>
                <w:lang w:eastAsia="x-none"/>
              </w:rPr>
            </w:pPr>
            <w:r w:rsidRPr="000961F5">
              <w:rPr>
                <w:lang w:eastAsia="x-none"/>
              </w:rPr>
              <w:t xml:space="preserve">Enquire submitted </w:t>
            </w:r>
            <w:r w:rsidR="001C1FCD" w:rsidRPr="000961F5">
              <w:rPr>
                <w:lang w:eastAsia="x-none"/>
              </w:rPr>
              <w:t xml:space="preserve">Preferential Offer Settlement </w:t>
            </w:r>
            <w:r w:rsidRPr="000961F5">
              <w:rPr>
                <w:lang w:eastAsia="x-none"/>
              </w:rPr>
              <w:t>e-form</w:t>
            </w:r>
          </w:p>
        </w:tc>
      </w:tr>
    </w:tbl>
    <w:p w14:paraId="5EE882FC" w14:textId="320E3DE9" w:rsidR="0003235A" w:rsidRPr="000961F5" w:rsidRDefault="0003235A" w:rsidP="004833D0">
      <w:pPr>
        <w:ind w:left="0"/>
        <w:jc w:val="left"/>
      </w:pPr>
    </w:p>
    <w:p w14:paraId="63672772" w14:textId="502B3897" w:rsidR="0003235A" w:rsidRPr="00381BCA" w:rsidRDefault="0003235A" w:rsidP="00F159AF">
      <w:pPr>
        <w:pStyle w:val="Heading4"/>
      </w:pPr>
      <w:bookmarkStart w:id="190" w:name="_Toc65057998"/>
      <w:bookmarkStart w:id="191" w:name="_Toc65138800"/>
      <w:bookmarkStart w:id="192" w:name="_Toc65145780"/>
      <w:r w:rsidRPr="00381BCA">
        <w:lastRenderedPageBreak/>
        <w:t>Functional Workflow</w:t>
      </w:r>
      <w:bookmarkEnd w:id="190"/>
      <w:bookmarkEnd w:id="191"/>
      <w:bookmarkEnd w:id="192"/>
    </w:p>
    <w:p w14:paraId="1043F4FB" w14:textId="7144E929" w:rsidR="00413304" w:rsidRPr="000961F5" w:rsidRDefault="00413304" w:rsidP="00F159AF"/>
    <w:p w14:paraId="7BB1B5A3" w14:textId="61C6EDC9" w:rsidR="001C1FCD" w:rsidRPr="000961F5" w:rsidRDefault="00060B7F" w:rsidP="00F159AF">
      <w:pPr>
        <w:tabs>
          <w:tab w:val="left" w:pos="4758"/>
        </w:tabs>
        <w:ind w:left="0"/>
        <w:jc w:val="left"/>
      </w:pPr>
      <w:r>
        <w:pict w14:anchorId="3FBECC8D">
          <v:shape id="_x0000_i1030" type="#_x0000_t75" style="width:214.85pt;height:335.65pt">
            <v:imagedata r:id="rId30" o:title="Preferential Offer Settlement"/>
          </v:shape>
        </w:pict>
      </w:r>
      <w:r w:rsidR="00D2099C" w:rsidRPr="000961F5">
        <w:tab/>
      </w:r>
    </w:p>
    <w:p w14:paraId="64AE544F" w14:textId="7583791A" w:rsidR="00732AE3" w:rsidRPr="000961F5" w:rsidRDefault="0003235A" w:rsidP="00732AE3">
      <w:pPr>
        <w:pStyle w:val="Heading4"/>
      </w:pPr>
      <w:bookmarkStart w:id="193" w:name="_Toc63770873"/>
      <w:bookmarkStart w:id="194" w:name="_Toc64997687"/>
      <w:bookmarkStart w:id="195" w:name="_Toc65057999"/>
      <w:bookmarkStart w:id="196" w:name="_Toc65058860"/>
      <w:bookmarkStart w:id="197" w:name="_Toc65080334"/>
      <w:bookmarkStart w:id="198" w:name="_Toc65138801"/>
      <w:bookmarkStart w:id="199" w:name="_Toc65145781"/>
      <w:bookmarkStart w:id="200" w:name="_Toc63770874"/>
      <w:bookmarkStart w:id="201" w:name="_Toc64997688"/>
      <w:bookmarkStart w:id="202" w:name="_Toc65058000"/>
      <w:bookmarkStart w:id="203" w:name="_Toc65058861"/>
      <w:bookmarkStart w:id="204" w:name="_Toc65080335"/>
      <w:bookmarkStart w:id="205" w:name="_Toc65138802"/>
      <w:bookmarkStart w:id="206" w:name="_Toc65145782"/>
      <w:bookmarkStart w:id="207" w:name="_Toc63770875"/>
      <w:bookmarkStart w:id="208" w:name="_Toc64997689"/>
      <w:bookmarkStart w:id="209" w:name="_Toc65058001"/>
      <w:bookmarkStart w:id="210" w:name="_Toc65058862"/>
      <w:bookmarkStart w:id="211" w:name="_Toc65080336"/>
      <w:bookmarkStart w:id="212" w:name="_Toc65138803"/>
      <w:bookmarkStart w:id="213" w:name="_Toc65145783"/>
      <w:bookmarkStart w:id="214" w:name="_Toc63770876"/>
      <w:bookmarkStart w:id="215" w:name="_Toc64997690"/>
      <w:bookmarkStart w:id="216" w:name="_Toc65058002"/>
      <w:bookmarkStart w:id="217" w:name="_Toc65058863"/>
      <w:bookmarkStart w:id="218" w:name="_Toc65080337"/>
      <w:bookmarkStart w:id="219" w:name="_Toc65138804"/>
      <w:bookmarkStart w:id="220" w:name="_Toc65145784"/>
      <w:bookmarkStart w:id="221" w:name="_Toc63770889"/>
      <w:bookmarkStart w:id="222" w:name="_Toc64997703"/>
      <w:bookmarkStart w:id="223" w:name="_Toc65058015"/>
      <w:bookmarkStart w:id="224" w:name="_Toc65058876"/>
      <w:bookmarkStart w:id="225" w:name="_Toc65080350"/>
      <w:bookmarkStart w:id="226" w:name="_Toc65138817"/>
      <w:bookmarkStart w:id="227" w:name="_Toc65145797"/>
      <w:bookmarkStart w:id="228" w:name="_Toc63770890"/>
      <w:bookmarkStart w:id="229" w:name="_Toc64997704"/>
      <w:bookmarkStart w:id="230" w:name="_Toc65058016"/>
      <w:bookmarkStart w:id="231" w:name="_Toc65058877"/>
      <w:bookmarkStart w:id="232" w:name="_Toc65080351"/>
      <w:bookmarkStart w:id="233" w:name="_Toc65138818"/>
      <w:bookmarkStart w:id="234" w:name="_Toc65145798"/>
      <w:bookmarkStart w:id="235" w:name="_Toc63770891"/>
      <w:bookmarkStart w:id="236" w:name="_Toc64997705"/>
      <w:bookmarkStart w:id="237" w:name="_Toc65058017"/>
      <w:bookmarkStart w:id="238" w:name="_Toc65058878"/>
      <w:bookmarkStart w:id="239" w:name="_Toc65080352"/>
      <w:bookmarkStart w:id="240" w:name="_Toc65138819"/>
      <w:bookmarkStart w:id="241" w:name="_Toc65145799"/>
      <w:bookmarkStart w:id="242" w:name="_Toc63770892"/>
      <w:bookmarkStart w:id="243" w:name="_Toc64997706"/>
      <w:bookmarkStart w:id="244" w:name="_Toc65058018"/>
      <w:bookmarkStart w:id="245" w:name="_Toc65058879"/>
      <w:bookmarkStart w:id="246" w:name="_Toc65080353"/>
      <w:bookmarkStart w:id="247" w:name="_Toc65138820"/>
      <w:bookmarkStart w:id="248" w:name="_Toc65145800"/>
      <w:bookmarkStart w:id="249" w:name="_Toc63770893"/>
      <w:bookmarkStart w:id="250" w:name="_Toc64997707"/>
      <w:bookmarkStart w:id="251" w:name="_Toc65058019"/>
      <w:bookmarkStart w:id="252" w:name="_Toc65058880"/>
      <w:bookmarkStart w:id="253" w:name="_Toc65080354"/>
      <w:bookmarkStart w:id="254" w:name="_Toc65138821"/>
      <w:bookmarkStart w:id="255" w:name="_Toc65145801"/>
      <w:bookmarkStart w:id="256" w:name="_Toc63770894"/>
      <w:bookmarkStart w:id="257" w:name="_Toc64997708"/>
      <w:bookmarkStart w:id="258" w:name="_Toc65058020"/>
      <w:bookmarkStart w:id="259" w:name="_Toc65058881"/>
      <w:bookmarkStart w:id="260" w:name="_Toc65080355"/>
      <w:bookmarkStart w:id="261" w:name="_Toc65138822"/>
      <w:bookmarkStart w:id="262" w:name="_Toc65145802"/>
      <w:bookmarkStart w:id="263" w:name="_Toc57799169"/>
      <w:bookmarkStart w:id="264" w:name="_Toc58341729"/>
      <w:bookmarkStart w:id="265" w:name="_Toc58418404"/>
      <w:bookmarkStart w:id="266" w:name="_Toc58602048"/>
      <w:bookmarkStart w:id="267" w:name="_Toc62722881"/>
      <w:bookmarkStart w:id="268" w:name="_Toc65058021"/>
      <w:bookmarkStart w:id="269" w:name="_Toc65138823"/>
      <w:bookmarkStart w:id="270" w:name="_Toc65145803"/>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Pr="000961F5">
        <w:t>E-Form</w:t>
      </w:r>
      <w:r w:rsidR="00EE4684" w:rsidRPr="000961F5">
        <w:t xml:space="preserve"> Data Fields</w:t>
      </w:r>
      <w:bookmarkEnd w:id="263"/>
      <w:bookmarkEnd w:id="264"/>
      <w:bookmarkEnd w:id="265"/>
      <w:bookmarkEnd w:id="266"/>
      <w:bookmarkEnd w:id="267"/>
      <w:bookmarkEnd w:id="268"/>
      <w:bookmarkEnd w:id="269"/>
      <w:bookmarkEnd w:id="270"/>
    </w:p>
    <w:p w14:paraId="3D4357B2" w14:textId="77777777" w:rsidR="00732AE3" w:rsidRPr="000961F5" w:rsidRDefault="00732AE3" w:rsidP="00732AE3">
      <w:pPr>
        <w:ind w:left="0"/>
        <w:rPr>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21"/>
        <w:gridCol w:w="2409"/>
        <w:gridCol w:w="2127"/>
        <w:gridCol w:w="5502"/>
      </w:tblGrid>
      <w:tr w:rsidR="00732AE3" w:rsidRPr="000961F5" w14:paraId="4B55FD72" w14:textId="77777777" w:rsidTr="00F209D4">
        <w:tc>
          <w:tcPr>
            <w:tcW w:w="421" w:type="dxa"/>
            <w:shd w:val="clear" w:color="auto" w:fill="13426B"/>
          </w:tcPr>
          <w:p w14:paraId="5B881C1B" w14:textId="77777777" w:rsidR="00732AE3" w:rsidRPr="00F159AF" w:rsidRDefault="00732AE3" w:rsidP="00F209D4">
            <w:pPr>
              <w:spacing w:after="0"/>
              <w:ind w:left="0"/>
              <w:jc w:val="left"/>
              <w:rPr>
                <w:rFonts w:ascii="Arial" w:hAnsi="Arial"/>
                <w:b/>
                <w:sz w:val="16"/>
                <w:szCs w:val="16"/>
                <w:lang w:val="en-US"/>
              </w:rPr>
            </w:pPr>
            <w:r w:rsidRPr="00F159AF">
              <w:rPr>
                <w:rFonts w:ascii="Arial" w:hAnsi="Arial"/>
                <w:b/>
                <w:sz w:val="16"/>
                <w:szCs w:val="16"/>
                <w:lang w:val="en-US"/>
              </w:rPr>
              <w:t>#</w:t>
            </w:r>
          </w:p>
        </w:tc>
        <w:tc>
          <w:tcPr>
            <w:tcW w:w="2409" w:type="dxa"/>
            <w:shd w:val="clear" w:color="auto" w:fill="13426B"/>
          </w:tcPr>
          <w:p w14:paraId="0FAB2CDA" w14:textId="77777777" w:rsidR="00732AE3" w:rsidRPr="00F159AF" w:rsidRDefault="00732AE3" w:rsidP="00F209D4">
            <w:pPr>
              <w:spacing w:after="0"/>
              <w:ind w:left="0"/>
              <w:jc w:val="left"/>
              <w:rPr>
                <w:rFonts w:ascii="Arial" w:hAnsi="Arial"/>
                <w:b/>
                <w:sz w:val="16"/>
                <w:szCs w:val="16"/>
                <w:lang w:val="en-US"/>
              </w:rPr>
            </w:pPr>
            <w:r w:rsidRPr="00F159AF">
              <w:rPr>
                <w:rFonts w:ascii="Arial" w:hAnsi="Arial"/>
                <w:b/>
                <w:sz w:val="16"/>
                <w:szCs w:val="16"/>
                <w:lang w:val="en-US"/>
              </w:rPr>
              <w:t>Field name</w:t>
            </w:r>
          </w:p>
        </w:tc>
        <w:tc>
          <w:tcPr>
            <w:tcW w:w="2127" w:type="dxa"/>
            <w:shd w:val="clear" w:color="auto" w:fill="13426B"/>
          </w:tcPr>
          <w:p w14:paraId="34E45008" w14:textId="77777777" w:rsidR="00732AE3" w:rsidRPr="00F159AF" w:rsidRDefault="00732AE3" w:rsidP="00F209D4">
            <w:pPr>
              <w:spacing w:after="0"/>
              <w:ind w:left="0"/>
              <w:jc w:val="left"/>
              <w:rPr>
                <w:rFonts w:ascii="Arial" w:hAnsi="Arial"/>
                <w:b/>
                <w:sz w:val="16"/>
                <w:szCs w:val="16"/>
                <w:lang w:val="en-US"/>
              </w:rPr>
            </w:pPr>
            <w:r w:rsidRPr="00F159AF">
              <w:rPr>
                <w:rFonts w:ascii="Arial" w:hAnsi="Arial"/>
                <w:b/>
                <w:sz w:val="16"/>
                <w:szCs w:val="16"/>
                <w:lang w:val="en-US"/>
              </w:rPr>
              <w:t>Input method</w:t>
            </w:r>
          </w:p>
        </w:tc>
        <w:tc>
          <w:tcPr>
            <w:tcW w:w="5502" w:type="dxa"/>
            <w:shd w:val="clear" w:color="auto" w:fill="13426B"/>
          </w:tcPr>
          <w:p w14:paraId="35DF1C85" w14:textId="77777777" w:rsidR="00732AE3" w:rsidRPr="00F159AF" w:rsidRDefault="00732AE3" w:rsidP="00F209D4">
            <w:pPr>
              <w:spacing w:after="0"/>
              <w:ind w:left="0"/>
              <w:jc w:val="left"/>
              <w:rPr>
                <w:rFonts w:ascii="Arial" w:hAnsi="Arial"/>
                <w:b/>
                <w:sz w:val="16"/>
                <w:szCs w:val="16"/>
                <w:lang w:val="en-US"/>
              </w:rPr>
            </w:pPr>
            <w:r w:rsidRPr="00F159AF">
              <w:rPr>
                <w:rFonts w:ascii="Arial" w:hAnsi="Arial"/>
                <w:b/>
                <w:sz w:val="16"/>
                <w:szCs w:val="16"/>
                <w:lang w:val="en-US"/>
              </w:rPr>
              <w:t>Notes</w:t>
            </w:r>
          </w:p>
        </w:tc>
      </w:tr>
      <w:tr w:rsidR="00732AE3" w:rsidRPr="000961F5" w14:paraId="346D734E" w14:textId="77777777" w:rsidTr="00F209D4">
        <w:tc>
          <w:tcPr>
            <w:tcW w:w="421" w:type="dxa"/>
          </w:tcPr>
          <w:p w14:paraId="3CE8E42B"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lastRenderedPageBreak/>
              <w:t>1</w:t>
            </w:r>
          </w:p>
        </w:tc>
        <w:tc>
          <w:tcPr>
            <w:tcW w:w="2409" w:type="dxa"/>
          </w:tcPr>
          <w:p w14:paraId="4D8612B9" w14:textId="309A12FC"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 xml:space="preserve">Name of </w:t>
            </w:r>
            <w:r w:rsidR="009A5201" w:rsidRPr="00F159AF">
              <w:rPr>
                <w:rFonts w:ascii="Arial" w:hAnsi="Arial"/>
                <w:sz w:val="16"/>
                <w:szCs w:val="16"/>
                <w:lang w:val="en-US"/>
              </w:rPr>
              <w:t>O</w:t>
            </w:r>
            <w:r w:rsidRPr="00F159AF">
              <w:rPr>
                <w:rFonts w:ascii="Arial" w:hAnsi="Arial"/>
                <w:sz w:val="16"/>
                <w:szCs w:val="16"/>
                <w:lang w:val="en-US"/>
              </w:rPr>
              <w:t>ffer</w:t>
            </w:r>
          </w:p>
        </w:tc>
        <w:tc>
          <w:tcPr>
            <w:tcW w:w="2127" w:type="dxa"/>
          </w:tcPr>
          <w:p w14:paraId="2B891987"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Text string</w:t>
            </w:r>
          </w:p>
          <w:p w14:paraId="45A50D1C"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[non-editable data field]</w:t>
            </w:r>
          </w:p>
        </w:tc>
        <w:tc>
          <w:tcPr>
            <w:tcW w:w="5502" w:type="dxa"/>
          </w:tcPr>
          <w:p w14:paraId="67F4C66F" w14:textId="03F2E4F6" w:rsidR="00732AE3" w:rsidRPr="00F159AF" w:rsidRDefault="00732AE3" w:rsidP="00CB660D">
            <w:pPr>
              <w:spacing w:after="0"/>
              <w:ind w:left="0"/>
              <w:jc w:val="left"/>
              <w:rPr>
                <w:rFonts w:ascii="Arial" w:hAnsi="Arial"/>
                <w:sz w:val="16"/>
                <w:szCs w:val="16"/>
                <w:lang w:val="en-US"/>
              </w:rPr>
            </w:pPr>
            <w:r w:rsidRPr="00F159AF">
              <w:rPr>
                <w:rFonts w:ascii="Arial" w:hAnsi="Arial"/>
                <w:sz w:val="16"/>
                <w:szCs w:val="16"/>
                <w:lang w:val="en-US"/>
              </w:rPr>
              <w:t xml:space="preserve">Repetition of IPO </w:t>
            </w:r>
            <w:r w:rsidR="00CB660D" w:rsidRPr="00F159AF">
              <w:rPr>
                <w:rFonts w:ascii="Arial" w:hAnsi="Arial"/>
                <w:sz w:val="16"/>
                <w:szCs w:val="16"/>
                <w:lang w:val="en-US"/>
              </w:rPr>
              <w:t>I</w:t>
            </w:r>
            <w:r w:rsidRPr="00F159AF">
              <w:rPr>
                <w:rFonts w:ascii="Arial" w:hAnsi="Arial"/>
                <w:sz w:val="16"/>
                <w:szCs w:val="16"/>
                <w:lang w:val="en-US"/>
              </w:rPr>
              <w:t>nitiation Field #58</w:t>
            </w:r>
          </w:p>
        </w:tc>
      </w:tr>
      <w:tr w:rsidR="00732AE3" w:rsidRPr="000961F5" w14:paraId="787A1930" w14:textId="77777777" w:rsidTr="00F209D4">
        <w:tc>
          <w:tcPr>
            <w:tcW w:w="421" w:type="dxa"/>
          </w:tcPr>
          <w:p w14:paraId="65ED4F26"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2</w:t>
            </w:r>
          </w:p>
        </w:tc>
        <w:tc>
          <w:tcPr>
            <w:tcW w:w="2409" w:type="dxa"/>
          </w:tcPr>
          <w:p w14:paraId="5C026083" w14:textId="02E06C12"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 xml:space="preserve">Type of </w:t>
            </w:r>
            <w:r w:rsidR="009A5201" w:rsidRPr="00F159AF">
              <w:rPr>
                <w:rFonts w:ascii="Arial" w:hAnsi="Arial"/>
                <w:sz w:val="16"/>
                <w:szCs w:val="16"/>
                <w:lang w:val="en-US"/>
              </w:rPr>
              <w:t>O</w:t>
            </w:r>
            <w:r w:rsidRPr="00F159AF">
              <w:rPr>
                <w:rFonts w:ascii="Arial" w:hAnsi="Arial"/>
                <w:sz w:val="16"/>
                <w:szCs w:val="16"/>
                <w:lang w:val="en-US"/>
              </w:rPr>
              <w:t>ffer</w:t>
            </w:r>
          </w:p>
        </w:tc>
        <w:tc>
          <w:tcPr>
            <w:tcW w:w="2127" w:type="dxa"/>
          </w:tcPr>
          <w:p w14:paraId="623D5728"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Text string</w:t>
            </w:r>
          </w:p>
          <w:p w14:paraId="66458401"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[non-editable data field]</w:t>
            </w:r>
          </w:p>
        </w:tc>
        <w:tc>
          <w:tcPr>
            <w:tcW w:w="5502" w:type="dxa"/>
          </w:tcPr>
          <w:p w14:paraId="13E5F87A" w14:textId="184652B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 xml:space="preserve">Repetition of IPO </w:t>
            </w:r>
            <w:r w:rsidR="00CB660D" w:rsidRPr="00F159AF">
              <w:rPr>
                <w:rFonts w:ascii="Arial" w:hAnsi="Arial"/>
                <w:sz w:val="16"/>
                <w:szCs w:val="16"/>
                <w:lang w:val="en-US"/>
              </w:rPr>
              <w:t>I</w:t>
            </w:r>
            <w:r w:rsidRPr="00F159AF">
              <w:rPr>
                <w:rFonts w:ascii="Arial" w:hAnsi="Arial"/>
                <w:sz w:val="16"/>
                <w:szCs w:val="16"/>
                <w:lang w:val="en-US"/>
              </w:rPr>
              <w:t>nitiation Field #59</w:t>
            </w:r>
          </w:p>
        </w:tc>
      </w:tr>
      <w:tr w:rsidR="00732AE3" w:rsidRPr="000961F5" w14:paraId="2734C13B" w14:textId="77777777" w:rsidTr="00F209D4">
        <w:tc>
          <w:tcPr>
            <w:tcW w:w="421" w:type="dxa"/>
          </w:tcPr>
          <w:p w14:paraId="7F254177"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3</w:t>
            </w:r>
          </w:p>
        </w:tc>
        <w:tc>
          <w:tcPr>
            <w:tcW w:w="2409" w:type="dxa"/>
          </w:tcPr>
          <w:p w14:paraId="534D7C53" w14:textId="02C6A88B"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 xml:space="preserve">Number of </w:t>
            </w:r>
            <w:r w:rsidR="009A5201" w:rsidRPr="00F159AF">
              <w:rPr>
                <w:rFonts w:ascii="Arial" w:hAnsi="Arial"/>
                <w:sz w:val="16"/>
                <w:szCs w:val="16"/>
                <w:lang w:val="en-US"/>
              </w:rPr>
              <w:t>P</w:t>
            </w:r>
            <w:r w:rsidRPr="00F159AF">
              <w:rPr>
                <w:rFonts w:ascii="Arial" w:hAnsi="Arial"/>
                <w:sz w:val="16"/>
                <w:szCs w:val="16"/>
                <w:lang w:val="en-US"/>
              </w:rPr>
              <w:t xml:space="preserve">referential </w:t>
            </w:r>
            <w:r w:rsidR="009A5201" w:rsidRPr="00F159AF">
              <w:rPr>
                <w:rFonts w:ascii="Arial" w:hAnsi="Arial"/>
                <w:sz w:val="16"/>
                <w:szCs w:val="16"/>
                <w:lang w:val="en-US"/>
              </w:rPr>
              <w:t>O</w:t>
            </w:r>
            <w:r w:rsidRPr="00F159AF">
              <w:rPr>
                <w:rFonts w:ascii="Arial" w:hAnsi="Arial"/>
                <w:sz w:val="16"/>
                <w:szCs w:val="16"/>
                <w:lang w:val="en-US"/>
              </w:rPr>
              <w:t xml:space="preserve">ffer </w:t>
            </w:r>
            <w:r w:rsidR="005B6A62" w:rsidRPr="00F159AF">
              <w:rPr>
                <w:rFonts w:ascii="Arial" w:hAnsi="Arial"/>
                <w:i/>
                <w:sz w:val="16"/>
                <w:szCs w:val="16"/>
                <w:lang w:val="en-US"/>
              </w:rPr>
              <w:t>[Security type]</w:t>
            </w:r>
          </w:p>
        </w:tc>
        <w:tc>
          <w:tcPr>
            <w:tcW w:w="2127" w:type="dxa"/>
          </w:tcPr>
          <w:p w14:paraId="5EA74D00"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Integer</w:t>
            </w:r>
          </w:p>
          <w:p w14:paraId="5341D277"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[non-editable data field]</w:t>
            </w:r>
          </w:p>
        </w:tc>
        <w:tc>
          <w:tcPr>
            <w:tcW w:w="5502" w:type="dxa"/>
          </w:tcPr>
          <w:p w14:paraId="1F33F46D" w14:textId="5CDFE370"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 xml:space="preserve">Repetition of IPO </w:t>
            </w:r>
            <w:r w:rsidR="00CB660D" w:rsidRPr="00F159AF">
              <w:rPr>
                <w:rFonts w:ascii="Arial" w:hAnsi="Arial"/>
                <w:sz w:val="16"/>
                <w:szCs w:val="16"/>
                <w:lang w:val="en-US"/>
              </w:rPr>
              <w:t>I</w:t>
            </w:r>
            <w:r w:rsidRPr="00F159AF">
              <w:rPr>
                <w:rFonts w:ascii="Arial" w:hAnsi="Arial"/>
                <w:sz w:val="16"/>
                <w:szCs w:val="16"/>
                <w:lang w:val="en-US"/>
              </w:rPr>
              <w:t>nitiation Field #60</w:t>
            </w:r>
          </w:p>
        </w:tc>
      </w:tr>
      <w:tr w:rsidR="00732AE3" w:rsidRPr="000961F5" w14:paraId="304448A7" w14:textId="77777777" w:rsidTr="00F209D4">
        <w:tc>
          <w:tcPr>
            <w:tcW w:w="421" w:type="dxa"/>
          </w:tcPr>
          <w:p w14:paraId="2DE5C0C9"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4</w:t>
            </w:r>
          </w:p>
        </w:tc>
        <w:tc>
          <w:tcPr>
            <w:tcW w:w="2409" w:type="dxa"/>
          </w:tcPr>
          <w:p w14:paraId="6221BC61" w14:textId="233659B0"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 xml:space="preserve">IPO </w:t>
            </w:r>
            <w:r w:rsidR="009A5201" w:rsidRPr="00F159AF">
              <w:rPr>
                <w:rFonts w:ascii="Arial" w:hAnsi="Arial"/>
                <w:sz w:val="16"/>
                <w:szCs w:val="16"/>
                <w:lang w:val="en-US"/>
              </w:rPr>
              <w:t>T</w:t>
            </w:r>
            <w:r w:rsidRPr="00F159AF">
              <w:rPr>
                <w:rFonts w:ascii="Arial" w:hAnsi="Arial"/>
                <w:sz w:val="16"/>
                <w:szCs w:val="16"/>
                <w:lang w:val="en-US"/>
              </w:rPr>
              <w:t>ranche</w:t>
            </w:r>
          </w:p>
        </w:tc>
        <w:tc>
          <w:tcPr>
            <w:tcW w:w="2127" w:type="dxa"/>
          </w:tcPr>
          <w:p w14:paraId="4344BB84"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Text string</w:t>
            </w:r>
          </w:p>
          <w:p w14:paraId="3EDA8E78"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[non-editable data field]</w:t>
            </w:r>
          </w:p>
        </w:tc>
        <w:tc>
          <w:tcPr>
            <w:tcW w:w="5502" w:type="dxa"/>
          </w:tcPr>
          <w:p w14:paraId="6198716D" w14:textId="142518EE"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 xml:space="preserve">Repetition of IPO </w:t>
            </w:r>
            <w:r w:rsidR="00CB660D" w:rsidRPr="00F159AF">
              <w:rPr>
                <w:rFonts w:ascii="Arial" w:hAnsi="Arial"/>
                <w:sz w:val="16"/>
                <w:szCs w:val="16"/>
                <w:lang w:val="en-US"/>
              </w:rPr>
              <w:t>I</w:t>
            </w:r>
            <w:r w:rsidRPr="00F159AF">
              <w:rPr>
                <w:rFonts w:ascii="Arial" w:hAnsi="Arial"/>
                <w:sz w:val="16"/>
                <w:szCs w:val="16"/>
                <w:lang w:val="en-US"/>
              </w:rPr>
              <w:t>nitiation Field #61</w:t>
            </w:r>
          </w:p>
        </w:tc>
      </w:tr>
      <w:tr w:rsidR="00732AE3" w:rsidRPr="000961F5" w14:paraId="4626C271" w14:textId="77777777" w:rsidTr="00F209D4">
        <w:tc>
          <w:tcPr>
            <w:tcW w:w="421" w:type="dxa"/>
          </w:tcPr>
          <w:p w14:paraId="46A3F147"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5</w:t>
            </w:r>
          </w:p>
        </w:tc>
        <w:tc>
          <w:tcPr>
            <w:tcW w:w="2409" w:type="dxa"/>
          </w:tcPr>
          <w:p w14:paraId="1A6C1CFE" w14:textId="37692BB1"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 xml:space="preserve">Number </w:t>
            </w:r>
            <w:r w:rsidR="009A5201" w:rsidRPr="00F159AF">
              <w:rPr>
                <w:rFonts w:ascii="Arial" w:hAnsi="Arial"/>
                <w:sz w:val="16"/>
                <w:szCs w:val="16"/>
                <w:lang w:val="en-US"/>
              </w:rPr>
              <w:t>o</w:t>
            </w:r>
            <w:r w:rsidRPr="00F159AF">
              <w:rPr>
                <w:rFonts w:ascii="Arial" w:hAnsi="Arial"/>
                <w:sz w:val="16"/>
                <w:szCs w:val="16"/>
                <w:lang w:val="en-US"/>
              </w:rPr>
              <w:t xml:space="preserve">f </w:t>
            </w:r>
            <w:r w:rsidR="009A5201" w:rsidRPr="00F159AF">
              <w:rPr>
                <w:rFonts w:ascii="Arial" w:hAnsi="Arial"/>
                <w:sz w:val="16"/>
                <w:szCs w:val="16"/>
                <w:lang w:val="en-US"/>
              </w:rPr>
              <w:t>V</w:t>
            </w:r>
            <w:r w:rsidRPr="00F159AF">
              <w:rPr>
                <w:rFonts w:ascii="Arial" w:hAnsi="Arial"/>
                <w:sz w:val="16"/>
                <w:szCs w:val="16"/>
                <w:lang w:val="en-US"/>
              </w:rPr>
              <w:t xml:space="preserve">alid </w:t>
            </w:r>
            <w:r w:rsidR="009A5201" w:rsidRPr="00F159AF">
              <w:rPr>
                <w:rFonts w:ascii="Arial" w:hAnsi="Arial"/>
                <w:sz w:val="16"/>
                <w:szCs w:val="16"/>
                <w:lang w:val="en-US"/>
              </w:rPr>
              <w:t>A</w:t>
            </w:r>
            <w:r w:rsidRPr="00F159AF">
              <w:rPr>
                <w:rFonts w:ascii="Arial" w:hAnsi="Arial"/>
                <w:sz w:val="16"/>
                <w:szCs w:val="16"/>
                <w:lang w:val="en-US"/>
              </w:rPr>
              <w:t>pplications</w:t>
            </w:r>
          </w:p>
        </w:tc>
        <w:tc>
          <w:tcPr>
            <w:tcW w:w="2127" w:type="dxa"/>
          </w:tcPr>
          <w:p w14:paraId="40A0FAD7"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Integer</w:t>
            </w:r>
          </w:p>
        </w:tc>
        <w:tc>
          <w:tcPr>
            <w:tcW w:w="5502" w:type="dxa"/>
          </w:tcPr>
          <w:p w14:paraId="7AC3D747" w14:textId="77777777" w:rsidR="00732AE3" w:rsidRPr="00F159AF" w:rsidRDefault="00732AE3" w:rsidP="002E07D6">
            <w:pPr>
              <w:pStyle w:val="ListParagraph"/>
              <w:numPr>
                <w:ilvl w:val="0"/>
                <w:numId w:val="24"/>
              </w:numPr>
              <w:spacing w:after="0"/>
              <w:ind w:leftChars="0" w:left="234" w:hanging="234"/>
              <w:jc w:val="left"/>
              <w:rPr>
                <w:rFonts w:ascii="Arial" w:eastAsia="DengXian" w:hAnsi="Arial"/>
                <w:sz w:val="16"/>
                <w:szCs w:val="16"/>
                <w:lang w:val="en-US"/>
              </w:rPr>
            </w:pPr>
            <w:r w:rsidRPr="00F159AF">
              <w:rPr>
                <w:rFonts w:ascii="Arial" w:hAnsi="Arial"/>
                <w:sz w:val="16"/>
                <w:szCs w:val="16"/>
                <w:lang w:val="en-US"/>
              </w:rPr>
              <w:t>Lower limit: 0 [</w:t>
            </w:r>
            <w:r w:rsidRPr="00F159AF">
              <w:rPr>
                <w:rFonts w:ascii="Arial" w:eastAsia="DengXian" w:hAnsi="Arial"/>
                <w:sz w:val="16"/>
                <w:szCs w:val="16"/>
                <w:lang w:val="en-US"/>
              </w:rPr>
              <w:t>Default]</w:t>
            </w:r>
          </w:p>
        </w:tc>
      </w:tr>
      <w:tr w:rsidR="00732AE3" w:rsidRPr="000961F5" w14:paraId="5CD0E825" w14:textId="77777777" w:rsidTr="00F209D4">
        <w:tc>
          <w:tcPr>
            <w:tcW w:w="421" w:type="dxa"/>
          </w:tcPr>
          <w:p w14:paraId="57FE486F"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6</w:t>
            </w:r>
          </w:p>
        </w:tc>
        <w:tc>
          <w:tcPr>
            <w:tcW w:w="2409" w:type="dxa"/>
          </w:tcPr>
          <w:p w14:paraId="512DACEE" w14:textId="5A4385E5"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 xml:space="preserve">Number of </w:t>
            </w:r>
            <w:r w:rsidR="009A5201" w:rsidRPr="00F159AF">
              <w:rPr>
                <w:rFonts w:ascii="Arial" w:hAnsi="Arial"/>
                <w:sz w:val="16"/>
                <w:szCs w:val="16"/>
                <w:lang w:val="en-US"/>
              </w:rPr>
              <w:t>R</w:t>
            </w:r>
            <w:r w:rsidRPr="00F159AF">
              <w:rPr>
                <w:rFonts w:ascii="Arial" w:hAnsi="Arial"/>
                <w:sz w:val="16"/>
                <w:szCs w:val="16"/>
                <w:lang w:val="en-US"/>
              </w:rPr>
              <w:t xml:space="preserve">ejected </w:t>
            </w:r>
            <w:r w:rsidR="009A5201" w:rsidRPr="00F159AF">
              <w:rPr>
                <w:rFonts w:ascii="Arial" w:hAnsi="Arial"/>
                <w:sz w:val="16"/>
                <w:szCs w:val="16"/>
                <w:lang w:val="en-US"/>
              </w:rPr>
              <w:t>A</w:t>
            </w:r>
            <w:r w:rsidRPr="00F159AF">
              <w:rPr>
                <w:rFonts w:ascii="Arial" w:hAnsi="Arial"/>
                <w:sz w:val="16"/>
                <w:szCs w:val="16"/>
                <w:lang w:val="en-US"/>
              </w:rPr>
              <w:t>pplications</w:t>
            </w:r>
          </w:p>
        </w:tc>
        <w:tc>
          <w:tcPr>
            <w:tcW w:w="2127" w:type="dxa"/>
          </w:tcPr>
          <w:p w14:paraId="605001CC"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Integer</w:t>
            </w:r>
          </w:p>
        </w:tc>
        <w:tc>
          <w:tcPr>
            <w:tcW w:w="5502" w:type="dxa"/>
          </w:tcPr>
          <w:p w14:paraId="7861D90E" w14:textId="77777777" w:rsidR="00732AE3" w:rsidRPr="00F159AF" w:rsidRDefault="00732AE3" w:rsidP="002E07D6">
            <w:pPr>
              <w:pStyle w:val="ListParagraph"/>
              <w:numPr>
                <w:ilvl w:val="0"/>
                <w:numId w:val="24"/>
              </w:numPr>
              <w:spacing w:after="0"/>
              <w:ind w:leftChars="0" w:left="234" w:hanging="234"/>
              <w:jc w:val="left"/>
              <w:rPr>
                <w:rFonts w:ascii="Arial" w:hAnsi="Arial"/>
                <w:sz w:val="16"/>
                <w:szCs w:val="16"/>
                <w:lang w:val="en-US"/>
              </w:rPr>
            </w:pPr>
            <w:r w:rsidRPr="00F159AF">
              <w:rPr>
                <w:rFonts w:ascii="Arial" w:hAnsi="Arial"/>
                <w:sz w:val="16"/>
                <w:szCs w:val="16"/>
                <w:lang w:val="en-US"/>
              </w:rPr>
              <w:t>Lower limit: 0 [</w:t>
            </w:r>
            <w:r w:rsidRPr="00F159AF">
              <w:rPr>
                <w:rFonts w:ascii="Arial" w:eastAsia="DengXian" w:hAnsi="Arial"/>
                <w:sz w:val="16"/>
                <w:szCs w:val="16"/>
                <w:lang w:val="en-US"/>
              </w:rPr>
              <w:t>Default]</w:t>
            </w:r>
          </w:p>
        </w:tc>
      </w:tr>
      <w:tr w:rsidR="00732AE3" w:rsidRPr="000961F5" w14:paraId="1E0923B7" w14:textId="77777777" w:rsidTr="00F209D4">
        <w:tc>
          <w:tcPr>
            <w:tcW w:w="421" w:type="dxa"/>
          </w:tcPr>
          <w:p w14:paraId="5566A93C"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7</w:t>
            </w:r>
          </w:p>
        </w:tc>
        <w:tc>
          <w:tcPr>
            <w:tcW w:w="2409" w:type="dxa"/>
          </w:tcPr>
          <w:p w14:paraId="5E773BCF" w14:textId="0ED576B6"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 xml:space="preserve">Final </w:t>
            </w:r>
            <w:r w:rsidR="009A5201" w:rsidRPr="00F159AF">
              <w:rPr>
                <w:rFonts w:ascii="Arial" w:hAnsi="Arial"/>
                <w:sz w:val="16"/>
                <w:szCs w:val="16"/>
                <w:lang w:val="en-US"/>
              </w:rPr>
              <w:t>N</w:t>
            </w:r>
            <w:r w:rsidRPr="00F159AF">
              <w:rPr>
                <w:rFonts w:ascii="Arial" w:hAnsi="Arial"/>
                <w:sz w:val="16"/>
                <w:szCs w:val="16"/>
                <w:lang w:val="en-US"/>
              </w:rPr>
              <w:t xml:space="preserve">umber of </w:t>
            </w:r>
            <w:r w:rsidR="009A5201" w:rsidRPr="00F159AF">
              <w:rPr>
                <w:rFonts w:ascii="Arial" w:hAnsi="Arial"/>
                <w:sz w:val="16"/>
                <w:szCs w:val="16"/>
                <w:lang w:val="en-US"/>
              </w:rPr>
              <w:t>A</w:t>
            </w:r>
            <w:r w:rsidRPr="00F159AF">
              <w:rPr>
                <w:rFonts w:ascii="Arial" w:hAnsi="Arial"/>
                <w:sz w:val="16"/>
                <w:szCs w:val="16"/>
                <w:lang w:val="en-US"/>
              </w:rPr>
              <w:t>llottees</w:t>
            </w:r>
          </w:p>
        </w:tc>
        <w:tc>
          <w:tcPr>
            <w:tcW w:w="2127" w:type="dxa"/>
          </w:tcPr>
          <w:p w14:paraId="1F3E6C50"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Integer</w:t>
            </w:r>
          </w:p>
        </w:tc>
        <w:tc>
          <w:tcPr>
            <w:tcW w:w="5502" w:type="dxa"/>
          </w:tcPr>
          <w:p w14:paraId="38CDF30F" w14:textId="77777777" w:rsidR="00732AE3" w:rsidRPr="00F159AF" w:rsidRDefault="00732AE3" w:rsidP="002E07D6">
            <w:pPr>
              <w:pStyle w:val="ListParagraph"/>
              <w:numPr>
                <w:ilvl w:val="0"/>
                <w:numId w:val="24"/>
              </w:numPr>
              <w:spacing w:after="0"/>
              <w:ind w:leftChars="0" w:left="234" w:hanging="234"/>
              <w:jc w:val="left"/>
              <w:rPr>
                <w:rFonts w:ascii="Arial" w:hAnsi="Arial"/>
                <w:sz w:val="16"/>
                <w:szCs w:val="16"/>
                <w:lang w:val="en-US"/>
              </w:rPr>
            </w:pPr>
            <w:r w:rsidRPr="00F159AF">
              <w:rPr>
                <w:rFonts w:ascii="Arial" w:hAnsi="Arial"/>
                <w:sz w:val="16"/>
                <w:szCs w:val="16"/>
                <w:lang w:val="en-US"/>
              </w:rPr>
              <w:t>Lower limit: 0 [</w:t>
            </w:r>
            <w:r w:rsidRPr="00F159AF">
              <w:rPr>
                <w:rFonts w:ascii="Arial" w:eastAsia="DengXian" w:hAnsi="Arial"/>
                <w:sz w:val="16"/>
                <w:szCs w:val="16"/>
                <w:lang w:val="en-US"/>
              </w:rPr>
              <w:t>Default]</w:t>
            </w:r>
          </w:p>
          <w:p w14:paraId="4FF2508D" w14:textId="77777777" w:rsidR="00732AE3" w:rsidRPr="00F159AF" w:rsidRDefault="00732AE3" w:rsidP="002E07D6">
            <w:pPr>
              <w:pStyle w:val="ListParagraph"/>
              <w:numPr>
                <w:ilvl w:val="0"/>
                <w:numId w:val="24"/>
              </w:numPr>
              <w:spacing w:after="0"/>
              <w:ind w:leftChars="0" w:left="234" w:hanging="234"/>
              <w:jc w:val="left"/>
              <w:rPr>
                <w:rFonts w:ascii="Arial" w:hAnsi="Arial"/>
                <w:sz w:val="16"/>
                <w:szCs w:val="16"/>
                <w:lang w:val="en-US"/>
              </w:rPr>
            </w:pPr>
            <w:r w:rsidRPr="00F159AF">
              <w:rPr>
                <w:rFonts w:ascii="Arial" w:eastAsia="DengXian" w:hAnsi="Arial"/>
                <w:sz w:val="16"/>
                <w:szCs w:val="16"/>
                <w:lang w:val="en-US"/>
              </w:rPr>
              <w:t>Upper limit = Field #5</w:t>
            </w:r>
          </w:p>
        </w:tc>
      </w:tr>
      <w:tr w:rsidR="00732AE3" w:rsidRPr="000961F5" w14:paraId="7026EF09" w14:textId="77777777" w:rsidTr="00F209D4">
        <w:tc>
          <w:tcPr>
            <w:tcW w:w="421" w:type="dxa"/>
          </w:tcPr>
          <w:p w14:paraId="5FABEBEF"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8</w:t>
            </w:r>
          </w:p>
        </w:tc>
        <w:tc>
          <w:tcPr>
            <w:tcW w:w="2409" w:type="dxa"/>
          </w:tcPr>
          <w:p w14:paraId="61872276" w14:textId="3A9871D6"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 xml:space="preserve">Number of </w:t>
            </w:r>
            <w:r w:rsidR="005B6A62" w:rsidRPr="00F159AF">
              <w:rPr>
                <w:rFonts w:ascii="Arial" w:hAnsi="Arial"/>
                <w:i/>
                <w:sz w:val="16"/>
                <w:szCs w:val="16"/>
                <w:lang w:val="en-US"/>
              </w:rPr>
              <w:t>[Security type]</w:t>
            </w:r>
            <w:r w:rsidR="005B6A62" w:rsidRPr="00F159AF">
              <w:rPr>
                <w:rFonts w:ascii="Arial" w:hAnsi="Arial"/>
                <w:sz w:val="16"/>
                <w:szCs w:val="16"/>
                <w:lang w:val="en-US"/>
              </w:rPr>
              <w:t xml:space="preserve"> </w:t>
            </w:r>
            <w:r w:rsidR="009A5201" w:rsidRPr="00F159AF">
              <w:rPr>
                <w:rFonts w:ascii="Arial" w:hAnsi="Arial"/>
                <w:sz w:val="16"/>
                <w:szCs w:val="16"/>
                <w:lang w:val="en-US"/>
              </w:rPr>
              <w:t>A</w:t>
            </w:r>
            <w:r w:rsidRPr="00F159AF">
              <w:rPr>
                <w:rFonts w:ascii="Arial" w:hAnsi="Arial"/>
                <w:sz w:val="16"/>
                <w:szCs w:val="16"/>
                <w:lang w:val="en-US"/>
              </w:rPr>
              <w:t xml:space="preserve">pplied for </w:t>
            </w:r>
            <w:r w:rsidR="009A5201" w:rsidRPr="00F159AF">
              <w:rPr>
                <w:rFonts w:ascii="Arial" w:hAnsi="Arial"/>
                <w:sz w:val="16"/>
                <w:szCs w:val="16"/>
                <w:lang w:val="en-US"/>
              </w:rPr>
              <w:t>V</w:t>
            </w:r>
            <w:r w:rsidRPr="00F159AF">
              <w:rPr>
                <w:rFonts w:ascii="Arial" w:hAnsi="Arial"/>
                <w:sz w:val="16"/>
                <w:szCs w:val="16"/>
                <w:lang w:val="en-US"/>
              </w:rPr>
              <w:t xml:space="preserve">alid </w:t>
            </w:r>
            <w:r w:rsidR="009A5201" w:rsidRPr="00F159AF">
              <w:rPr>
                <w:rFonts w:ascii="Arial" w:hAnsi="Arial"/>
                <w:sz w:val="16"/>
                <w:szCs w:val="16"/>
                <w:lang w:val="en-US"/>
              </w:rPr>
              <w:t>A</w:t>
            </w:r>
            <w:r w:rsidRPr="00F159AF">
              <w:rPr>
                <w:rFonts w:ascii="Arial" w:hAnsi="Arial"/>
                <w:sz w:val="16"/>
                <w:szCs w:val="16"/>
                <w:lang w:val="en-US"/>
              </w:rPr>
              <w:t>pplications</w:t>
            </w:r>
          </w:p>
        </w:tc>
        <w:tc>
          <w:tcPr>
            <w:tcW w:w="2127" w:type="dxa"/>
          </w:tcPr>
          <w:p w14:paraId="184205A0"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Integer</w:t>
            </w:r>
          </w:p>
        </w:tc>
        <w:tc>
          <w:tcPr>
            <w:tcW w:w="5502" w:type="dxa"/>
          </w:tcPr>
          <w:p w14:paraId="37DE8F29" w14:textId="77777777" w:rsidR="00732AE3" w:rsidRPr="00F159AF" w:rsidRDefault="00732AE3" w:rsidP="002E07D6">
            <w:pPr>
              <w:pStyle w:val="ListParagraph"/>
              <w:numPr>
                <w:ilvl w:val="0"/>
                <w:numId w:val="24"/>
              </w:numPr>
              <w:spacing w:after="0"/>
              <w:ind w:leftChars="0" w:left="234" w:hanging="234"/>
              <w:jc w:val="left"/>
              <w:rPr>
                <w:rFonts w:ascii="Arial" w:eastAsia="DengXian" w:hAnsi="Arial"/>
                <w:sz w:val="16"/>
                <w:szCs w:val="16"/>
                <w:lang w:val="en-US"/>
              </w:rPr>
            </w:pPr>
            <w:r w:rsidRPr="00F159AF">
              <w:rPr>
                <w:rFonts w:ascii="Arial" w:hAnsi="Arial"/>
                <w:sz w:val="16"/>
                <w:szCs w:val="16"/>
                <w:lang w:val="en-US"/>
              </w:rPr>
              <w:t>Lower limit: 0 [</w:t>
            </w:r>
            <w:r w:rsidRPr="00F159AF">
              <w:rPr>
                <w:rFonts w:ascii="Arial" w:eastAsia="DengXian" w:hAnsi="Arial"/>
                <w:sz w:val="16"/>
                <w:szCs w:val="16"/>
                <w:lang w:val="en-US"/>
              </w:rPr>
              <w:t>Default]</w:t>
            </w:r>
          </w:p>
        </w:tc>
      </w:tr>
      <w:tr w:rsidR="00732AE3" w:rsidRPr="000961F5" w14:paraId="690C0CC8" w14:textId="77777777" w:rsidTr="00F209D4">
        <w:tc>
          <w:tcPr>
            <w:tcW w:w="421" w:type="dxa"/>
          </w:tcPr>
          <w:p w14:paraId="20AD0FA0"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9</w:t>
            </w:r>
          </w:p>
        </w:tc>
        <w:tc>
          <w:tcPr>
            <w:tcW w:w="2409" w:type="dxa"/>
          </w:tcPr>
          <w:p w14:paraId="2A3D4192"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Final allotted quantity</w:t>
            </w:r>
          </w:p>
        </w:tc>
        <w:tc>
          <w:tcPr>
            <w:tcW w:w="2127" w:type="dxa"/>
          </w:tcPr>
          <w:p w14:paraId="0B094CB8" w14:textId="77777777" w:rsidR="00732AE3" w:rsidRPr="00F159AF" w:rsidRDefault="00732AE3" w:rsidP="00F209D4">
            <w:pPr>
              <w:spacing w:after="0"/>
              <w:ind w:left="0"/>
              <w:jc w:val="left"/>
              <w:rPr>
                <w:rFonts w:ascii="Arial" w:hAnsi="Arial"/>
                <w:sz w:val="16"/>
                <w:szCs w:val="16"/>
                <w:lang w:val="en-US"/>
              </w:rPr>
            </w:pPr>
            <w:r w:rsidRPr="00F159AF">
              <w:rPr>
                <w:rFonts w:ascii="Arial" w:hAnsi="Arial"/>
                <w:sz w:val="16"/>
                <w:szCs w:val="16"/>
                <w:lang w:val="en-US"/>
              </w:rPr>
              <w:t>Integer [non-editable data field]</w:t>
            </w:r>
          </w:p>
        </w:tc>
        <w:tc>
          <w:tcPr>
            <w:tcW w:w="5502" w:type="dxa"/>
          </w:tcPr>
          <w:p w14:paraId="7ED0D7AD" w14:textId="77777777" w:rsidR="00732AE3" w:rsidRPr="00F159AF" w:rsidRDefault="00732AE3" w:rsidP="002E07D6">
            <w:pPr>
              <w:pStyle w:val="ListParagraph"/>
              <w:numPr>
                <w:ilvl w:val="0"/>
                <w:numId w:val="25"/>
              </w:numPr>
              <w:spacing w:after="0"/>
              <w:ind w:leftChars="0" w:left="232" w:hanging="232"/>
              <w:jc w:val="left"/>
              <w:rPr>
                <w:rFonts w:ascii="Arial" w:eastAsia="DengXian" w:hAnsi="Arial"/>
                <w:sz w:val="16"/>
                <w:szCs w:val="16"/>
                <w:lang w:val="en-US"/>
              </w:rPr>
            </w:pPr>
            <w:r w:rsidRPr="00F159AF">
              <w:rPr>
                <w:rFonts w:ascii="Arial" w:eastAsia="DengXian" w:hAnsi="Arial"/>
                <w:sz w:val="16"/>
                <w:szCs w:val="16"/>
                <w:lang w:val="en-US"/>
              </w:rPr>
              <w:t>Prefill as Field #8</w:t>
            </w:r>
          </w:p>
          <w:p w14:paraId="2CEF07D4" w14:textId="77777777" w:rsidR="00732AE3" w:rsidRPr="00F159AF" w:rsidRDefault="00732AE3" w:rsidP="002E07D6">
            <w:pPr>
              <w:pStyle w:val="ListParagraph"/>
              <w:numPr>
                <w:ilvl w:val="0"/>
                <w:numId w:val="25"/>
              </w:numPr>
              <w:spacing w:after="0"/>
              <w:ind w:leftChars="0" w:left="232" w:hanging="232"/>
              <w:jc w:val="left"/>
              <w:rPr>
                <w:rFonts w:ascii="Arial" w:eastAsia="DengXian" w:hAnsi="Arial"/>
                <w:sz w:val="16"/>
                <w:szCs w:val="16"/>
                <w:lang w:val="en-US"/>
              </w:rPr>
            </w:pPr>
            <w:r w:rsidRPr="00F159AF">
              <w:rPr>
                <w:rFonts w:ascii="Arial" w:eastAsia="DengXian" w:hAnsi="Arial"/>
                <w:sz w:val="16"/>
                <w:szCs w:val="16"/>
                <w:lang w:val="en-US"/>
              </w:rPr>
              <w:t>If Field #8 &gt; Field #3, then = Field #3</w:t>
            </w:r>
          </w:p>
        </w:tc>
      </w:tr>
    </w:tbl>
    <w:p w14:paraId="0E533A6A" w14:textId="2C172BE4" w:rsidR="00732AE3" w:rsidRPr="000961F5" w:rsidRDefault="00732AE3" w:rsidP="00732AE3">
      <w:pPr>
        <w:ind w:left="0"/>
        <w:rPr>
          <w:lang w:eastAsia="x-none"/>
        </w:rPr>
      </w:pPr>
    </w:p>
    <w:p w14:paraId="12C448C2" w14:textId="5F59B0E6" w:rsidR="00CB660D" w:rsidRPr="00381BCA" w:rsidRDefault="00CB660D" w:rsidP="00F159AF">
      <w:pPr>
        <w:pStyle w:val="Heading4"/>
      </w:pPr>
      <w:bookmarkStart w:id="271" w:name="_Toc65058022"/>
      <w:bookmarkStart w:id="272" w:name="_Toc65138824"/>
      <w:bookmarkStart w:id="273" w:name="_Toc65145804"/>
      <w:r w:rsidRPr="00381BCA">
        <w:t>Statuses and User Permissions</w:t>
      </w:r>
      <w:bookmarkEnd w:id="271"/>
      <w:bookmarkEnd w:id="272"/>
      <w:bookmarkEnd w:id="273"/>
    </w:p>
    <w:p w14:paraId="2DB42DE6" w14:textId="060878E6" w:rsidR="00CB660D" w:rsidRPr="000961F5" w:rsidRDefault="00CB660D" w:rsidP="00732AE3">
      <w:pPr>
        <w:ind w:left="0"/>
        <w:rPr>
          <w:lang w:eastAsia="x-none"/>
        </w:rPr>
      </w:pPr>
    </w:p>
    <w:tbl>
      <w:tblPr>
        <w:tblStyle w:val="TableGrid1"/>
        <w:tblW w:w="10485" w:type="dxa"/>
        <w:tblLook w:val="04A0" w:firstRow="1" w:lastRow="0" w:firstColumn="1" w:lastColumn="0" w:noHBand="0" w:noVBand="1"/>
      </w:tblPr>
      <w:tblGrid>
        <w:gridCol w:w="394"/>
        <w:gridCol w:w="1869"/>
        <w:gridCol w:w="4536"/>
        <w:gridCol w:w="3686"/>
      </w:tblGrid>
      <w:tr w:rsidR="001C1FCD" w:rsidRPr="000961F5" w14:paraId="49A67D62" w14:textId="77777777" w:rsidTr="001C1FCD">
        <w:trPr>
          <w:trHeight w:val="454"/>
        </w:trPr>
        <w:tc>
          <w:tcPr>
            <w:tcW w:w="394" w:type="dxa"/>
            <w:shd w:val="clear" w:color="auto" w:fill="13426B"/>
            <w:hideMark/>
          </w:tcPr>
          <w:p w14:paraId="6EA8A4C2" w14:textId="77777777" w:rsidR="001C1FCD" w:rsidRPr="00F159AF" w:rsidRDefault="001C1FCD" w:rsidP="001C1FCD">
            <w:pPr>
              <w:spacing w:after="0"/>
              <w:ind w:left="0"/>
              <w:jc w:val="center"/>
              <w:rPr>
                <w:rFonts w:ascii="Arial" w:eastAsia="Times New Roman" w:hAnsi="Arial"/>
                <w:color w:val="FFFFFF" w:themeColor="background1"/>
                <w:sz w:val="16"/>
                <w:szCs w:val="16"/>
              </w:rPr>
            </w:pPr>
            <w:r w:rsidRPr="00F159AF">
              <w:rPr>
                <w:rFonts w:ascii="Arial" w:eastAsia="Times New Roman" w:hAnsi="Arial"/>
                <w:color w:val="FFFFFF" w:themeColor="background1"/>
                <w:sz w:val="16"/>
                <w:szCs w:val="16"/>
              </w:rPr>
              <w:t> #</w:t>
            </w:r>
          </w:p>
        </w:tc>
        <w:tc>
          <w:tcPr>
            <w:tcW w:w="1869" w:type="dxa"/>
            <w:shd w:val="clear" w:color="auto" w:fill="13426B"/>
            <w:hideMark/>
          </w:tcPr>
          <w:p w14:paraId="56C5966B" w14:textId="77777777" w:rsidR="001C1FCD" w:rsidRPr="00F159AF" w:rsidRDefault="001C1FCD" w:rsidP="001C1FCD">
            <w:pPr>
              <w:spacing w:after="0"/>
              <w:ind w:left="0"/>
              <w:jc w:val="left"/>
              <w:rPr>
                <w:rFonts w:ascii="Arial" w:eastAsia="Times New Roman" w:hAnsi="Arial"/>
                <w:b/>
                <w:bCs/>
                <w:color w:val="FFFFFF" w:themeColor="background1"/>
                <w:sz w:val="16"/>
                <w:szCs w:val="16"/>
              </w:rPr>
            </w:pPr>
            <w:r w:rsidRPr="00F159AF">
              <w:rPr>
                <w:rFonts w:ascii="Arial" w:eastAsia="Times New Roman" w:hAnsi="Arial"/>
                <w:b/>
                <w:bCs/>
                <w:color w:val="FFFFFF" w:themeColor="background1"/>
                <w:sz w:val="16"/>
                <w:szCs w:val="16"/>
              </w:rPr>
              <w:t>Sub-flow status</w:t>
            </w:r>
          </w:p>
        </w:tc>
        <w:tc>
          <w:tcPr>
            <w:tcW w:w="4536" w:type="dxa"/>
            <w:shd w:val="clear" w:color="auto" w:fill="13426B"/>
            <w:hideMark/>
          </w:tcPr>
          <w:p w14:paraId="75286F18" w14:textId="0A978AE6" w:rsidR="001C1FCD" w:rsidRPr="00F159AF" w:rsidRDefault="001C1FCD" w:rsidP="001C1FCD">
            <w:pPr>
              <w:spacing w:after="0"/>
              <w:ind w:left="0"/>
              <w:jc w:val="center"/>
              <w:rPr>
                <w:rFonts w:ascii="Arial" w:eastAsia="Times New Roman" w:hAnsi="Arial"/>
                <w:b/>
                <w:bCs/>
                <w:color w:val="FFFFFF" w:themeColor="background1"/>
                <w:sz w:val="16"/>
                <w:szCs w:val="16"/>
              </w:rPr>
            </w:pPr>
            <w:r w:rsidRPr="00F159AF">
              <w:rPr>
                <w:rFonts w:ascii="Arial" w:eastAsia="Times New Roman" w:hAnsi="Arial"/>
                <w:b/>
                <w:bCs/>
                <w:color w:val="FFFFFF" w:themeColor="background1"/>
                <w:sz w:val="16"/>
                <w:szCs w:val="16"/>
              </w:rPr>
              <w:t>HK Share Registrar</w:t>
            </w:r>
          </w:p>
        </w:tc>
        <w:tc>
          <w:tcPr>
            <w:tcW w:w="3686" w:type="dxa"/>
            <w:shd w:val="clear" w:color="auto" w:fill="13426B"/>
          </w:tcPr>
          <w:p w14:paraId="0EB8266B" w14:textId="0FF4C910" w:rsidR="001C1FCD" w:rsidRPr="00F159AF" w:rsidRDefault="001C1FCD" w:rsidP="002F5B71">
            <w:pPr>
              <w:spacing w:after="0"/>
              <w:ind w:left="0"/>
              <w:jc w:val="center"/>
              <w:rPr>
                <w:rFonts w:ascii="Arial" w:eastAsia="Times New Roman" w:hAnsi="Arial"/>
                <w:b/>
                <w:bCs/>
                <w:color w:val="FFFFFF" w:themeColor="background1"/>
                <w:sz w:val="16"/>
                <w:szCs w:val="16"/>
              </w:rPr>
            </w:pPr>
            <w:r w:rsidRPr="00F159AF">
              <w:rPr>
                <w:rFonts w:ascii="Arial" w:eastAsia="Times New Roman" w:hAnsi="Arial"/>
                <w:b/>
                <w:bCs/>
                <w:color w:val="FFFFFF" w:themeColor="background1"/>
                <w:sz w:val="16"/>
                <w:szCs w:val="16"/>
              </w:rPr>
              <w:t xml:space="preserve">HKSCC / HKSCC (Enquiry) / Principal Lead Broker / Lead Underwriter / </w:t>
            </w:r>
            <w:r w:rsidR="002F5B71" w:rsidRPr="00F159AF">
              <w:rPr>
                <w:rFonts w:ascii="Arial" w:eastAsia="Times New Roman" w:hAnsi="Arial"/>
                <w:b/>
                <w:bCs/>
                <w:color w:val="FFFFFF" w:themeColor="background1"/>
                <w:sz w:val="16"/>
                <w:szCs w:val="16"/>
              </w:rPr>
              <w:t>Legal Adviser (for Sponsor)</w:t>
            </w:r>
            <w:r w:rsidRPr="00F159AF">
              <w:rPr>
                <w:rFonts w:ascii="Arial" w:eastAsia="Times New Roman" w:hAnsi="Arial"/>
                <w:b/>
                <w:bCs/>
                <w:color w:val="FFFFFF" w:themeColor="background1"/>
                <w:sz w:val="16"/>
                <w:szCs w:val="16"/>
              </w:rPr>
              <w:t xml:space="preserve"> / </w:t>
            </w:r>
            <w:r w:rsidR="002F5B71" w:rsidRPr="00F159AF">
              <w:rPr>
                <w:rFonts w:ascii="Arial" w:eastAsia="Times New Roman" w:hAnsi="Arial"/>
                <w:b/>
                <w:bCs/>
                <w:color w:val="FFFFFF" w:themeColor="background1"/>
                <w:sz w:val="16"/>
                <w:szCs w:val="16"/>
              </w:rPr>
              <w:t>Legal Adviser (for Issuer)</w:t>
            </w:r>
            <w:r w:rsidRPr="00F159AF">
              <w:rPr>
                <w:rFonts w:ascii="Arial" w:eastAsia="Times New Roman" w:hAnsi="Arial"/>
                <w:b/>
                <w:bCs/>
                <w:color w:val="FFFFFF" w:themeColor="background1"/>
                <w:sz w:val="16"/>
                <w:szCs w:val="16"/>
              </w:rPr>
              <w:t xml:space="preserve"> / Regulator (HKEX) [Assigned team] / Principal Sponsor / Other Sponsor(s) / Regulator (HKEX) [Unassigned] / Regulator (SFC) [Assigned team] / Regulator (SFC) [Unassigned]</w:t>
            </w:r>
          </w:p>
        </w:tc>
      </w:tr>
      <w:tr w:rsidR="001C1FCD" w:rsidRPr="000961F5" w14:paraId="2DAC9360" w14:textId="77777777" w:rsidTr="001C1FCD">
        <w:trPr>
          <w:trHeight w:val="655"/>
        </w:trPr>
        <w:tc>
          <w:tcPr>
            <w:tcW w:w="394" w:type="dxa"/>
            <w:hideMark/>
          </w:tcPr>
          <w:p w14:paraId="13250061" w14:textId="77777777" w:rsidR="001C1FCD" w:rsidRPr="00F159AF" w:rsidRDefault="001C1FCD" w:rsidP="001C1FCD">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t>1</w:t>
            </w:r>
          </w:p>
        </w:tc>
        <w:tc>
          <w:tcPr>
            <w:tcW w:w="1869" w:type="dxa"/>
            <w:hideMark/>
          </w:tcPr>
          <w:p w14:paraId="0D8C52AC" w14:textId="77777777" w:rsidR="001C1FCD" w:rsidRPr="00F159AF" w:rsidRDefault="001C1FCD" w:rsidP="001C1FCD">
            <w:pPr>
              <w:spacing w:after="0"/>
              <w:ind w:left="0"/>
              <w:jc w:val="left"/>
              <w:rPr>
                <w:rFonts w:ascii="Arial" w:eastAsia="Times New Roman" w:hAnsi="Arial"/>
                <w:color w:val="000000"/>
                <w:sz w:val="16"/>
                <w:szCs w:val="16"/>
              </w:rPr>
            </w:pPr>
            <w:r w:rsidRPr="00F159AF">
              <w:rPr>
                <w:rFonts w:ascii="Arial" w:eastAsia="Times New Roman" w:hAnsi="Arial"/>
                <w:b/>
                <w:color w:val="000000"/>
                <w:sz w:val="16"/>
                <w:szCs w:val="16"/>
              </w:rPr>
              <w:t>Pending</w:t>
            </w:r>
          </w:p>
          <w:p w14:paraId="5B4C4442" w14:textId="77777777" w:rsidR="001C1FCD" w:rsidRPr="00F159AF" w:rsidRDefault="001C1FCD" w:rsidP="001C1FCD">
            <w:pPr>
              <w:spacing w:after="0"/>
              <w:ind w:left="0"/>
              <w:jc w:val="left"/>
              <w:rPr>
                <w:rFonts w:ascii="Arial" w:eastAsia="Times New Roman" w:hAnsi="Arial"/>
                <w:color w:val="000000"/>
                <w:sz w:val="16"/>
                <w:szCs w:val="16"/>
              </w:rPr>
            </w:pPr>
          </w:p>
        </w:tc>
        <w:tc>
          <w:tcPr>
            <w:tcW w:w="4536" w:type="dxa"/>
          </w:tcPr>
          <w:p w14:paraId="17E38586" w14:textId="7DDFC4FF" w:rsidR="001C1FCD" w:rsidRPr="00F159AF" w:rsidRDefault="001C1FCD" w:rsidP="001C1FCD">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F159AF">
              <w:rPr>
                <w:rFonts w:ascii="Arial" w:hAnsi="Arial"/>
                <w:b/>
                <w:sz w:val="16"/>
                <w:szCs w:val="16"/>
              </w:rPr>
              <w:t xml:space="preserve">Input / amend </w:t>
            </w:r>
            <w:r w:rsidRPr="00F159AF">
              <w:rPr>
                <w:rFonts w:ascii="Arial" w:hAnsi="Arial"/>
                <w:sz w:val="16"/>
                <w:szCs w:val="16"/>
              </w:rPr>
              <w:t>data fields</w:t>
            </w:r>
            <w:r w:rsidRPr="00F159AF">
              <w:rPr>
                <w:rFonts w:ascii="Arial" w:hAnsi="Arial"/>
                <w:b/>
                <w:sz w:val="16"/>
                <w:szCs w:val="16"/>
              </w:rPr>
              <w:t xml:space="preserve"> </w:t>
            </w:r>
            <w:r w:rsidRPr="00F159AF">
              <w:rPr>
                <w:rFonts w:ascii="Arial" w:hAnsi="Arial"/>
                <w:sz w:val="16"/>
                <w:szCs w:val="16"/>
              </w:rPr>
              <w:t>within Preferential Offer Settlement e-form</w:t>
            </w:r>
          </w:p>
          <w:p w14:paraId="0E862E97" w14:textId="5351B1A9" w:rsidR="001C1FCD" w:rsidRPr="00F159AF" w:rsidRDefault="001C1FCD" w:rsidP="001C1FCD">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F159AF">
              <w:rPr>
                <w:rFonts w:ascii="Arial" w:hAnsi="Arial"/>
                <w:b/>
                <w:sz w:val="16"/>
                <w:szCs w:val="16"/>
              </w:rPr>
              <w:t>Submit</w:t>
            </w:r>
            <w:r w:rsidRPr="00F159AF">
              <w:rPr>
                <w:rFonts w:ascii="Arial" w:hAnsi="Arial"/>
                <w:sz w:val="16"/>
                <w:szCs w:val="16"/>
              </w:rPr>
              <w:t xml:space="preserve"> Preferential Offer Settlement e-form</w:t>
            </w:r>
          </w:p>
        </w:tc>
        <w:tc>
          <w:tcPr>
            <w:tcW w:w="3686" w:type="dxa"/>
            <w:shd w:val="clear" w:color="auto" w:fill="auto"/>
          </w:tcPr>
          <w:p w14:paraId="4CB60037" w14:textId="14F0F482" w:rsidR="001C1FCD" w:rsidRPr="00F159AF" w:rsidRDefault="001C1FCD" w:rsidP="001C1FCD">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F159AF">
              <w:rPr>
                <w:rFonts w:ascii="Arial" w:eastAsia="Times New Roman" w:hAnsi="Arial"/>
                <w:b/>
                <w:color w:val="000000"/>
                <w:sz w:val="16"/>
                <w:szCs w:val="16"/>
              </w:rPr>
              <w:t xml:space="preserve">Enquire </w:t>
            </w:r>
            <w:r w:rsidRPr="00F159AF">
              <w:rPr>
                <w:rFonts w:ascii="Arial" w:eastAsia="Times New Roman" w:hAnsi="Arial"/>
                <w:color w:val="000000"/>
                <w:sz w:val="16"/>
                <w:szCs w:val="16"/>
              </w:rPr>
              <w:t>blank or last submitted</w:t>
            </w:r>
            <w:r w:rsidRPr="00F159AF">
              <w:rPr>
                <w:rFonts w:ascii="Arial" w:eastAsia="Times New Roman" w:hAnsi="Arial"/>
                <w:b/>
                <w:color w:val="000000"/>
                <w:sz w:val="16"/>
                <w:szCs w:val="16"/>
              </w:rPr>
              <w:t xml:space="preserve"> </w:t>
            </w:r>
            <w:r w:rsidRPr="00F159AF">
              <w:rPr>
                <w:rFonts w:ascii="Arial" w:eastAsia="Times New Roman" w:hAnsi="Arial"/>
                <w:color w:val="000000"/>
                <w:sz w:val="16"/>
                <w:szCs w:val="16"/>
              </w:rPr>
              <w:t>Preferential Offer Settlement e-form</w:t>
            </w:r>
          </w:p>
          <w:p w14:paraId="7D332202" w14:textId="77777777" w:rsidR="001C1FCD" w:rsidRPr="00F159AF" w:rsidRDefault="001C1FCD" w:rsidP="001C1FCD">
            <w:pPr>
              <w:spacing w:before="40" w:after="40"/>
              <w:ind w:left="0"/>
              <w:jc w:val="center"/>
              <w:rPr>
                <w:rFonts w:ascii="Arial" w:eastAsia="Times New Roman" w:hAnsi="Arial"/>
                <w:color w:val="000000"/>
                <w:sz w:val="16"/>
                <w:szCs w:val="16"/>
              </w:rPr>
            </w:pPr>
          </w:p>
        </w:tc>
      </w:tr>
      <w:tr w:rsidR="001C1FCD" w:rsidRPr="000961F5" w14:paraId="4DE1BCE1" w14:textId="77777777" w:rsidTr="001C1FCD">
        <w:trPr>
          <w:trHeight w:val="418"/>
        </w:trPr>
        <w:tc>
          <w:tcPr>
            <w:tcW w:w="394" w:type="dxa"/>
            <w:hideMark/>
          </w:tcPr>
          <w:p w14:paraId="509E8C09" w14:textId="77777777" w:rsidR="001C1FCD" w:rsidRPr="00F159AF" w:rsidRDefault="001C1FCD" w:rsidP="001C1FCD">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t>2</w:t>
            </w:r>
          </w:p>
        </w:tc>
        <w:tc>
          <w:tcPr>
            <w:tcW w:w="1869" w:type="dxa"/>
            <w:hideMark/>
          </w:tcPr>
          <w:p w14:paraId="6D6F1E04" w14:textId="77777777" w:rsidR="001C1FCD" w:rsidRPr="00F159AF" w:rsidRDefault="001C1FCD" w:rsidP="001C1FCD">
            <w:pPr>
              <w:spacing w:after="0"/>
              <w:ind w:left="0"/>
              <w:jc w:val="left"/>
              <w:rPr>
                <w:rFonts w:ascii="Arial" w:eastAsia="Times New Roman" w:hAnsi="Arial"/>
                <w:color w:val="000000"/>
                <w:sz w:val="16"/>
                <w:szCs w:val="16"/>
              </w:rPr>
            </w:pPr>
            <w:r w:rsidRPr="00F159AF">
              <w:rPr>
                <w:rFonts w:ascii="Arial" w:eastAsia="Times New Roman" w:hAnsi="Arial"/>
                <w:b/>
                <w:color w:val="000000"/>
                <w:sz w:val="16"/>
                <w:szCs w:val="16"/>
              </w:rPr>
              <w:t>Submitted</w:t>
            </w:r>
          </w:p>
          <w:p w14:paraId="5ADF7D1B" w14:textId="77777777" w:rsidR="001C1FCD" w:rsidRPr="00F159AF" w:rsidRDefault="001C1FCD" w:rsidP="001C1FCD">
            <w:pPr>
              <w:spacing w:after="0"/>
              <w:ind w:left="0"/>
              <w:jc w:val="left"/>
              <w:rPr>
                <w:rFonts w:ascii="Arial" w:eastAsia="Times New Roman" w:hAnsi="Arial"/>
                <w:color w:val="000000"/>
                <w:sz w:val="16"/>
                <w:szCs w:val="16"/>
              </w:rPr>
            </w:pPr>
            <w:r w:rsidRPr="00F159AF">
              <w:rPr>
                <w:rFonts w:ascii="Arial" w:eastAsia="Times New Roman" w:hAnsi="Arial"/>
                <w:color w:val="000000"/>
                <w:sz w:val="16"/>
                <w:szCs w:val="16"/>
              </w:rPr>
              <w:t> </w:t>
            </w:r>
          </w:p>
        </w:tc>
        <w:tc>
          <w:tcPr>
            <w:tcW w:w="4536" w:type="dxa"/>
          </w:tcPr>
          <w:p w14:paraId="4ACF662D" w14:textId="77777777" w:rsidR="001C1FCD" w:rsidRPr="00F159AF" w:rsidRDefault="001C1FCD" w:rsidP="001C1FCD">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F159AF">
              <w:rPr>
                <w:rFonts w:ascii="Arial" w:eastAsia="Times New Roman" w:hAnsi="Arial"/>
                <w:b/>
                <w:color w:val="000000"/>
                <w:sz w:val="16"/>
                <w:szCs w:val="16"/>
              </w:rPr>
              <w:t xml:space="preserve">Enquire </w:t>
            </w:r>
            <w:r w:rsidRPr="00F159AF">
              <w:rPr>
                <w:rFonts w:ascii="Arial" w:eastAsia="Times New Roman" w:hAnsi="Arial"/>
                <w:color w:val="000000"/>
                <w:sz w:val="16"/>
                <w:szCs w:val="16"/>
              </w:rPr>
              <w:t>submitted</w:t>
            </w:r>
            <w:r w:rsidRPr="00F159AF">
              <w:rPr>
                <w:rFonts w:ascii="Arial" w:eastAsia="Times New Roman" w:hAnsi="Arial"/>
                <w:b/>
                <w:color w:val="000000"/>
                <w:sz w:val="16"/>
                <w:szCs w:val="16"/>
              </w:rPr>
              <w:t xml:space="preserve"> </w:t>
            </w:r>
            <w:r w:rsidRPr="00F159AF">
              <w:rPr>
                <w:rFonts w:ascii="Arial" w:eastAsia="Times New Roman" w:hAnsi="Arial"/>
                <w:color w:val="000000"/>
                <w:sz w:val="16"/>
                <w:szCs w:val="16"/>
              </w:rPr>
              <w:t>Deal Size Management e-form</w:t>
            </w:r>
          </w:p>
        </w:tc>
        <w:tc>
          <w:tcPr>
            <w:tcW w:w="3686" w:type="dxa"/>
          </w:tcPr>
          <w:p w14:paraId="118F9F5F" w14:textId="66199A54" w:rsidR="001C1FCD" w:rsidRPr="00F159AF" w:rsidRDefault="001C1FCD" w:rsidP="001C1FCD">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F159AF">
              <w:rPr>
                <w:rFonts w:ascii="Arial" w:eastAsia="Times New Roman" w:hAnsi="Arial"/>
                <w:b/>
                <w:color w:val="000000"/>
                <w:sz w:val="16"/>
                <w:szCs w:val="16"/>
              </w:rPr>
              <w:t xml:space="preserve">Enquire </w:t>
            </w:r>
            <w:r w:rsidRPr="00F159AF">
              <w:rPr>
                <w:rFonts w:ascii="Arial" w:eastAsia="Times New Roman" w:hAnsi="Arial"/>
                <w:color w:val="000000"/>
                <w:sz w:val="16"/>
                <w:szCs w:val="16"/>
              </w:rPr>
              <w:t>submitted</w:t>
            </w:r>
            <w:r w:rsidRPr="00F159AF">
              <w:rPr>
                <w:rFonts w:ascii="Arial" w:eastAsia="Times New Roman" w:hAnsi="Arial"/>
                <w:b/>
                <w:color w:val="000000"/>
                <w:sz w:val="16"/>
                <w:szCs w:val="16"/>
              </w:rPr>
              <w:t xml:space="preserve"> </w:t>
            </w:r>
            <w:r w:rsidRPr="00F159AF">
              <w:rPr>
                <w:rFonts w:ascii="Arial" w:eastAsia="Times New Roman" w:hAnsi="Arial"/>
                <w:color w:val="000000"/>
                <w:sz w:val="16"/>
                <w:szCs w:val="16"/>
              </w:rPr>
              <w:t>Deal Size Management e-form</w:t>
            </w:r>
          </w:p>
        </w:tc>
      </w:tr>
      <w:tr w:rsidR="001C1FCD" w:rsidRPr="000961F5" w14:paraId="3F1B2942" w14:textId="77777777" w:rsidTr="001C1FCD">
        <w:trPr>
          <w:trHeight w:val="467"/>
        </w:trPr>
        <w:tc>
          <w:tcPr>
            <w:tcW w:w="394" w:type="dxa"/>
            <w:hideMark/>
          </w:tcPr>
          <w:p w14:paraId="44E02AB9" w14:textId="38D3D3BF" w:rsidR="001C1FCD" w:rsidRPr="00F159AF" w:rsidRDefault="001C1FCD" w:rsidP="001C1FCD">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t>3</w:t>
            </w:r>
          </w:p>
        </w:tc>
        <w:tc>
          <w:tcPr>
            <w:tcW w:w="1869" w:type="dxa"/>
            <w:hideMark/>
          </w:tcPr>
          <w:p w14:paraId="66D3CADB" w14:textId="77777777" w:rsidR="001C1FCD" w:rsidRPr="00F159AF" w:rsidRDefault="001C1FCD" w:rsidP="001C1FCD">
            <w:pPr>
              <w:spacing w:after="0"/>
              <w:ind w:left="0"/>
              <w:jc w:val="left"/>
              <w:rPr>
                <w:rFonts w:ascii="Arial" w:eastAsia="Times New Roman" w:hAnsi="Arial"/>
                <w:b/>
                <w:bCs/>
                <w:color w:val="000000"/>
                <w:sz w:val="16"/>
                <w:szCs w:val="16"/>
              </w:rPr>
            </w:pPr>
            <w:r w:rsidRPr="00F159AF">
              <w:rPr>
                <w:rFonts w:ascii="Arial" w:eastAsia="Times New Roman" w:hAnsi="Arial"/>
                <w:b/>
                <w:bCs/>
                <w:color w:val="000000"/>
                <w:sz w:val="16"/>
                <w:szCs w:val="16"/>
              </w:rPr>
              <w:t>Finalised</w:t>
            </w:r>
          </w:p>
        </w:tc>
        <w:tc>
          <w:tcPr>
            <w:tcW w:w="4536" w:type="dxa"/>
          </w:tcPr>
          <w:p w14:paraId="661A109E" w14:textId="1490FD7E" w:rsidR="001C1FCD" w:rsidRPr="00F159AF" w:rsidRDefault="001C1FCD" w:rsidP="001C1FCD">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F159AF">
              <w:rPr>
                <w:rFonts w:ascii="Arial" w:eastAsia="Times New Roman" w:hAnsi="Arial"/>
                <w:b/>
                <w:color w:val="000000"/>
                <w:sz w:val="16"/>
                <w:szCs w:val="16"/>
              </w:rPr>
              <w:t xml:space="preserve">Enquire </w:t>
            </w:r>
            <w:r w:rsidRPr="00F159AF">
              <w:rPr>
                <w:rFonts w:ascii="Arial" w:eastAsia="Times New Roman" w:hAnsi="Arial"/>
                <w:color w:val="000000"/>
                <w:sz w:val="16"/>
                <w:szCs w:val="16"/>
              </w:rPr>
              <w:t xml:space="preserve">finalised </w:t>
            </w:r>
            <w:r w:rsidRPr="00F159AF">
              <w:rPr>
                <w:rFonts w:ascii="Arial" w:hAnsi="Arial"/>
                <w:sz w:val="16"/>
                <w:szCs w:val="16"/>
              </w:rPr>
              <w:t xml:space="preserve">Preferential Offer Settlement </w:t>
            </w:r>
            <w:r w:rsidRPr="00F159AF">
              <w:rPr>
                <w:rFonts w:ascii="Arial" w:eastAsia="Times New Roman" w:hAnsi="Arial"/>
                <w:color w:val="000000"/>
                <w:sz w:val="16"/>
                <w:szCs w:val="16"/>
              </w:rPr>
              <w:t>e-form</w:t>
            </w:r>
          </w:p>
        </w:tc>
        <w:tc>
          <w:tcPr>
            <w:tcW w:w="3686" w:type="dxa"/>
          </w:tcPr>
          <w:p w14:paraId="10FC6E2B" w14:textId="0619DCE5" w:rsidR="001C1FCD" w:rsidRPr="00F159AF" w:rsidRDefault="001C1FCD" w:rsidP="001C1FCD">
            <w:pPr>
              <w:pStyle w:val="ListParagraph"/>
              <w:numPr>
                <w:ilvl w:val="0"/>
                <w:numId w:val="34"/>
              </w:numPr>
              <w:spacing w:before="40" w:after="40"/>
              <w:ind w:leftChars="0" w:left="227" w:hanging="227"/>
              <w:jc w:val="left"/>
              <w:rPr>
                <w:rFonts w:ascii="Arial" w:eastAsia="Times New Roman" w:hAnsi="Arial"/>
                <w:color w:val="000000"/>
                <w:sz w:val="16"/>
                <w:szCs w:val="16"/>
              </w:rPr>
            </w:pPr>
            <w:r w:rsidRPr="00F159AF">
              <w:rPr>
                <w:rFonts w:ascii="Arial" w:eastAsia="Times New Roman" w:hAnsi="Arial"/>
                <w:b/>
                <w:color w:val="000000"/>
                <w:sz w:val="16"/>
                <w:szCs w:val="16"/>
              </w:rPr>
              <w:t xml:space="preserve">Enquire </w:t>
            </w:r>
            <w:r w:rsidRPr="00F159AF">
              <w:rPr>
                <w:rFonts w:ascii="Arial" w:eastAsia="Times New Roman" w:hAnsi="Arial"/>
                <w:color w:val="000000"/>
                <w:sz w:val="16"/>
                <w:szCs w:val="16"/>
              </w:rPr>
              <w:t xml:space="preserve">finalised </w:t>
            </w:r>
            <w:r w:rsidRPr="00F159AF">
              <w:rPr>
                <w:rFonts w:ascii="Arial" w:hAnsi="Arial"/>
                <w:sz w:val="16"/>
                <w:szCs w:val="16"/>
              </w:rPr>
              <w:t xml:space="preserve">Preferential Offer Settlement </w:t>
            </w:r>
            <w:r w:rsidRPr="00F159AF">
              <w:rPr>
                <w:rFonts w:ascii="Arial" w:eastAsia="Times New Roman" w:hAnsi="Arial"/>
                <w:color w:val="000000"/>
                <w:sz w:val="16"/>
                <w:szCs w:val="16"/>
              </w:rPr>
              <w:t>e-form</w:t>
            </w:r>
          </w:p>
        </w:tc>
      </w:tr>
    </w:tbl>
    <w:p w14:paraId="577BBFD2" w14:textId="225AF849" w:rsidR="00CB660D" w:rsidRPr="000961F5" w:rsidRDefault="00CB660D" w:rsidP="00732AE3">
      <w:pPr>
        <w:ind w:left="0"/>
        <w:rPr>
          <w:lang w:eastAsia="x-none"/>
        </w:rPr>
      </w:pPr>
    </w:p>
    <w:p w14:paraId="2207E6F5" w14:textId="3220DD01" w:rsidR="00CB660D" w:rsidRPr="00381BCA" w:rsidRDefault="00CB660D" w:rsidP="00F159AF">
      <w:pPr>
        <w:pStyle w:val="Heading4"/>
      </w:pPr>
      <w:bookmarkStart w:id="274" w:name="_Toc65058023"/>
      <w:bookmarkStart w:id="275" w:name="_Toc65138825"/>
      <w:bookmarkStart w:id="276" w:name="_Toc65145805"/>
      <w:r w:rsidRPr="00381BCA">
        <w:t>Validation Checks / System Tasks</w:t>
      </w:r>
      <w:bookmarkEnd w:id="274"/>
      <w:bookmarkEnd w:id="275"/>
      <w:bookmarkEnd w:id="276"/>
    </w:p>
    <w:p w14:paraId="7B7B8B59" w14:textId="230A299E" w:rsidR="00CB660D" w:rsidRPr="000961F5" w:rsidRDefault="00CB660D" w:rsidP="00732AE3">
      <w:pPr>
        <w:ind w:left="0"/>
        <w:rPr>
          <w:lang w:eastAsia="x-none"/>
        </w:rPr>
      </w:pPr>
    </w:p>
    <w:tbl>
      <w:tblPr>
        <w:tblStyle w:val="TableGrid"/>
        <w:tblW w:w="10485" w:type="dxa"/>
        <w:tblLook w:val="04A0" w:firstRow="1" w:lastRow="0" w:firstColumn="1" w:lastColumn="0" w:noHBand="0" w:noVBand="1"/>
      </w:tblPr>
      <w:tblGrid>
        <w:gridCol w:w="400"/>
        <w:gridCol w:w="3423"/>
        <w:gridCol w:w="2409"/>
        <w:gridCol w:w="4253"/>
      </w:tblGrid>
      <w:tr w:rsidR="00CB660D" w:rsidRPr="000961F5" w14:paraId="4EC4DDC0" w14:textId="77777777" w:rsidTr="00CB660D">
        <w:trPr>
          <w:trHeight w:val="55"/>
        </w:trPr>
        <w:tc>
          <w:tcPr>
            <w:tcW w:w="400" w:type="dxa"/>
            <w:shd w:val="clear" w:color="auto" w:fill="13426B"/>
          </w:tcPr>
          <w:p w14:paraId="573F9442" w14:textId="77777777" w:rsidR="00CB660D" w:rsidRPr="000961F5" w:rsidRDefault="00CB660D" w:rsidP="00CB660D">
            <w:pPr>
              <w:spacing w:line="276" w:lineRule="auto"/>
              <w:ind w:left="0"/>
              <w:jc w:val="left"/>
              <w:rPr>
                <w:b/>
                <w:lang w:eastAsia="x-none"/>
              </w:rPr>
            </w:pPr>
            <w:r w:rsidRPr="000961F5">
              <w:rPr>
                <w:b/>
                <w:lang w:eastAsia="x-none"/>
              </w:rPr>
              <w:lastRenderedPageBreak/>
              <w:t>#</w:t>
            </w:r>
          </w:p>
        </w:tc>
        <w:tc>
          <w:tcPr>
            <w:tcW w:w="3423" w:type="dxa"/>
            <w:shd w:val="clear" w:color="auto" w:fill="13426B"/>
          </w:tcPr>
          <w:p w14:paraId="3D2793F3" w14:textId="77777777" w:rsidR="00CB660D" w:rsidRPr="000961F5" w:rsidRDefault="00CB660D" w:rsidP="00CB660D">
            <w:pPr>
              <w:spacing w:line="276" w:lineRule="auto"/>
              <w:ind w:left="0"/>
              <w:jc w:val="left"/>
              <w:rPr>
                <w:b/>
                <w:lang w:eastAsia="x-none"/>
              </w:rPr>
            </w:pPr>
            <w:r w:rsidRPr="000961F5">
              <w:rPr>
                <w:b/>
                <w:lang w:eastAsia="x-none"/>
              </w:rPr>
              <w:t>Validation Check / Action</w:t>
            </w:r>
          </w:p>
        </w:tc>
        <w:tc>
          <w:tcPr>
            <w:tcW w:w="2409" w:type="dxa"/>
            <w:shd w:val="clear" w:color="auto" w:fill="13426B"/>
          </w:tcPr>
          <w:p w14:paraId="3263A14D" w14:textId="77777777" w:rsidR="00CB660D" w:rsidRPr="000961F5" w:rsidRDefault="00CB660D" w:rsidP="00CB660D">
            <w:pPr>
              <w:spacing w:line="276" w:lineRule="auto"/>
              <w:ind w:left="0"/>
              <w:jc w:val="left"/>
              <w:rPr>
                <w:b/>
                <w:lang w:val="en-US"/>
              </w:rPr>
            </w:pPr>
            <w:r w:rsidRPr="000961F5">
              <w:rPr>
                <w:b/>
                <w:lang w:val="en-US"/>
              </w:rPr>
              <w:t>Condition</w:t>
            </w:r>
          </w:p>
        </w:tc>
        <w:tc>
          <w:tcPr>
            <w:tcW w:w="4253" w:type="dxa"/>
            <w:shd w:val="clear" w:color="auto" w:fill="13426B"/>
            <w:vAlign w:val="bottom"/>
          </w:tcPr>
          <w:p w14:paraId="332FE083" w14:textId="77777777" w:rsidR="00CB660D" w:rsidRPr="000961F5" w:rsidRDefault="00CB660D" w:rsidP="00CB660D">
            <w:pPr>
              <w:spacing w:line="276" w:lineRule="auto"/>
              <w:ind w:left="0"/>
              <w:jc w:val="left"/>
              <w:rPr>
                <w:b/>
                <w:lang w:val="en-US"/>
              </w:rPr>
            </w:pPr>
            <w:r w:rsidRPr="000961F5">
              <w:rPr>
                <w:b/>
                <w:lang w:val="en-US"/>
              </w:rPr>
              <w:t>System Task</w:t>
            </w:r>
          </w:p>
        </w:tc>
      </w:tr>
      <w:tr w:rsidR="00CB660D" w:rsidRPr="000961F5" w14:paraId="327B2B44" w14:textId="77777777" w:rsidTr="00CB660D">
        <w:tc>
          <w:tcPr>
            <w:tcW w:w="400" w:type="dxa"/>
          </w:tcPr>
          <w:p w14:paraId="5C5E8C46" w14:textId="1575E509" w:rsidR="00CB660D" w:rsidRPr="000961F5" w:rsidRDefault="002F5B71" w:rsidP="00CB660D">
            <w:pPr>
              <w:spacing w:line="276" w:lineRule="auto"/>
              <w:ind w:left="0"/>
              <w:jc w:val="left"/>
              <w:rPr>
                <w:lang w:eastAsia="x-none"/>
              </w:rPr>
            </w:pPr>
            <w:r w:rsidRPr="000961F5">
              <w:rPr>
                <w:lang w:eastAsia="x-none"/>
              </w:rPr>
              <w:t>1</w:t>
            </w:r>
          </w:p>
        </w:tc>
        <w:tc>
          <w:tcPr>
            <w:tcW w:w="3423" w:type="dxa"/>
          </w:tcPr>
          <w:p w14:paraId="32383BE3" w14:textId="288502F9" w:rsidR="00CB660D" w:rsidRPr="000961F5" w:rsidRDefault="00CB660D" w:rsidP="002F5B71">
            <w:pPr>
              <w:spacing w:line="276" w:lineRule="auto"/>
              <w:ind w:left="0"/>
              <w:jc w:val="left"/>
              <w:rPr>
                <w:lang w:eastAsia="x-none"/>
              </w:rPr>
            </w:pPr>
            <w:r w:rsidRPr="000961F5">
              <w:rPr>
                <w:lang w:eastAsia="x-none"/>
              </w:rPr>
              <w:t xml:space="preserve">No </w:t>
            </w:r>
            <w:r w:rsidR="002F5B71" w:rsidRPr="000961F5">
              <w:rPr>
                <w:lang w:eastAsia="x-none"/>
              </w:rPr>
              <w:t>Preferential Offer Settlement</w:t>
            </w:r>
            <w:r w:rsidRPr="000961F5">
              <w:rPr>
                <w:lang w:eastAsia="x-none"/>
              </w:rPr>
              <w:t xml:space="preserve"> e-form has been submitted</w:t>
            </w:r>
          </w:p>
        </w:tc>
        <w:tc>
          <w:tcPr>
            <w:tcW w:w="2409" w:type="dxa"/>
          </w:tcPr>
          <w:p w14:paraId="325E40DE" w14:textId="27D732C0" w:rsidR="00CB660D" w:rsidRPr="000961F5" w:rsidRDefault="00CB660D" w:rsidP="00CB660D">
            <w:pPr>
              <w:spacing w:line="276" w:lineRule="auto"/>
              <w:ind w:left="0"/>
              <w:jc w:val="left"/>
              <w:rPr>
                <w:lang w:eastAsia="x-none"/>
              </w:rPr>
            </w:pPr>
            <w:r w:rsidRPr="000961F5">
              <w:rPr>
                <w:lang w:eastAsia="x-none"/>
              </w:rPr>
              <w:t xml:space="preserve">2 hours before the Deal Size Confirmation deadline </w:t>
            </w:r>
            <w:r w:rsidR="00613ED4" w:rsidRPr="000961F5">
              <w:rPr>
                <w:lang w:eastAsia="x-none"/>
              </w:rPr>
              <w:t>[22:00, IPO Initiation Field #53 -1 business day]</w:t>
            </w:r>
          </w:p>
        </w:tc>
        <w:tc>
          <w:tcPr>
            <w:tcW w:w="4253" w:type="dxa"/>
          </w:tcPr>
          <w:p w14:paraId="64EB5079" w14:textId="79A30CE9" w:rsidR="00CB660D" w:rsidRPr="000961F5" w:rsidRDefault="00CB660D" w:rsidP="00F159AF">
            <w:pPr>
              <w:pStyle w:val="ListParagraph"/>
              <w:numPr>
                <w:ilvl w:val="0"/>
                <w:numId w:val="47"/>
              </w:numPr>
              <w:spacing w:after="0" w:line="276" w:lineRule="auto"/>
              <w:ind w:leftChars="0" w:left="232" w:hanging="232"/>
              <w:jc w:val="left"/>
              <w:rPr>
                <w:b/>
                <w:lang w:eastAsia="x-none"/>
              </w:rPr>
            </w:pPr>
            <w:r w:rsidRPr="000961F5">
              <w:rPr>
                <w:b/>
                <w:lang w:eastAsia="x-none"/>
              </w:rPr>
              <w:t>Prompt notification [</w:t>
            </w:r>
            <w:r w:rsidR="002F5B71" w:rsidRPr="000961F5">
              <w:rPr>
                <w:b/>
                <w:lang w:eastAsia="x-none"/>
              </w:rPr>
              <w:t>HK Share Registrar</w:t>
            </w:r>
            <w:r w:rsidRPr="000961F5">
              <w:rPr>
                <w:b/>
                <w:lang w:eastAsia="x-none"/>
              </w:rPr>
              <w:t xml:space="preserve">] </w:t>
            </w:r>
            <w:r w:rsidRPr="000961F5">
              <w:rPr>
                <w:lang w:eastAsia="x-none"/>
              </w:rPr>
              <w:t>(“REMINDER: The</w:t>
            </w:r>
            <w:r w:rsidR="002F5B71" w:rsidRPr="000961F5">
              <w:rPr>
                <w:lang w:eastAsia="x-none"/>
              </w:rPr>
              <w:t xml:space="preserve"> preferential offer settlement information </w:t>
            </w:r>
            <w:r w:rsidRPr="000961F5">
              <w:rPr>
                <w:lang w:eastAsia="x-none"/>
              </w:rPr>
              <w:t>of [IPO Initiation Field #2] should be confirmed by 08:00, [IPO Initiation Field #53].”)</w:t>
            </w:r>
          </w:p>
        </w:tc>
      </w:tr>
      <w:tr w:rsidR="00CB660D" w:rsidRPr="000961F5" w14:paraId="0E5D7593" w14:textId="77777777" w:rsidTr="00CB660D">
        <w:tc>
          <w:tcPr>
            <w:tcW w:w="400" w:type="dxa"/>
          </w:tcPr>
          <w:p w14:paraId="3A37AC77" w14:textId="08E666F2" w:rsidR="00CB660D" w:rsidRPr="000961F5" w:rsidRDefault="002F5B71" w:rsidP="00CB660D">
            <w:pPr>
              <w:spacing w:line="276" w:lineRule="auto"/>
              <w:ind w:left="0"/>
              <w:jc w:val="left"/>
              <w:rPr>
                <w:lang w:eastAsia="x-none"/>
              </w:rPr>
            </w:pPr>
            <w:r w:rsidRPr="000961F5">
              <w:rPr>
                <w:lang w:eastAsia="x-none"/>
              </w:rPr>
              <w:t>2</w:t>
            </w:r>
          </w:p>
        </w:tc>
        <w:tc>
          <w:tcPr>
            <w:tcW w:w="3423" w:type="dxa"/>
          </w:tcPr>
          <w:p w14:paraId="04E02621" w14:textId="5AB52D1E" w:rsidR="00CB660D" w:rsidRPr="000961F5" w:rsidRDefault="00CB660D" w:rsidP="00CB660D">
            <w:pPr>
              <w:spacing w:line="276" w:lineRule="auto"/>
              <w:ind w:left="0"/>
              <w:jc w:val="left"/>
              <w:rPr>
                <w:lang w:eastAsia="x-none"/>
              </w:rPr>
            </w:pPr>
            <w:r w:rsidRPr="000961F5">
              <w:rPr>
                <w:lang w:eastAsia="x-none"/>
              </w:rPr>
              <w:t xml:space="preserve">No </w:t>
            </w:r>
            <w:r w:rsidR="002F5B71" w:rsidRPr="000961F5">
              <w:rPr>
                <w:lang w:eastAsia="x-none"/>
              </w:rPr>
              <w:t xml:space="preserve">Preferential Offer Settlement </w:t>
            </w:r>
            <w:r w:rsidRPr="000961F5">
              <w:rPr>
                <w:lang w:eastAsia="x-none"/>
              </w:rPr>
              <w:t>e-form has been submitted</w:t>
            </w:r>
          </w:p>
        </w:tc>
        <w:tc>
          <w:tcPr>
            <w:tcW w:w="2409" w:type="dxa"/>
          </w:tcPr>
          <w:p w14:paraId="26236BC0" w14:textId="6445D39A" w:rsidR="00CB660D" w:rsidRPr="000961F5" w:rsidRDefault="00CB660D" w:rsidP="00CB660D">
            <w:pPr>
              <w:spacing w:line="276" w:lineRule="auto"/>
              <w:ind w:left="0"/>
              <w:jc w:val="left"/>
              <w:rPr>
                <w:lang w:eastAsia="x-none"/>
              </w:rPr>
            </w:pPr>
            <w:r w:rsidRPr="000961F5">
              <w:rPr>
                <w:lang w:eastAsia="x-none"/>
              </w:rPr>
              <w:t xml:space="preserve">45 minutes before the Deal Size Confirmation deadline </w:t>
            </w:r>
            <w:r w:rsidR="00613ED4" w:rsidRPr="000961F5">
              <w:rPr>
                <w:lang w:eastAsia="x-none"/>
              </w:rPr>
              <w:t>[22:00, IPO Initiation Field #53 -1 business day]</w:t>
            </w:r>
          </w:p>
        </w:tc>
        <w:tc>
          <w:tcPr>
            <w:tcW w:w="4253" w:type="dxa"/>
          </w:tcPr>
          <w:p w14:paraId="37E95B39" w14:textId="5C7F3D4A" w:rsidR="00CB660D" w:rsidRPr="000961F5" w:rsidRDefault="00CB660D" w:rsidP="002F5B71">
            <w:pPr>
              <w:pStyle w:val="ListParagraph"/>
              <w:numPr>
                <w:ilvl w:val="0"/>
                <w:numId w:val="47"/>
              </w:numPr>
              <w:spacing w:after="0" w:line="276" w:lineRule="auto"/>
              <w:ind w:leftChars="0" w:left="232" w:hanging="232"/>
              <w:jc w:val="left"/>
              <w:rPr>
                <w:b/>
                <w:lang w:eastAsia="x-none"/>
              </w:rPr>
            </w:pPr>
            <w:r w:rsidRPr="000961F5">
              <w:rPr>
                <w:b/>
                <w:lang w:eastAsia="x-none"/>
              </w:rPr>
              <w:t>Prompt notification [</w:t>
            </w:r>
            <w:r w:rsidR="002F5B71" w:rsidRPr="000961F5">
              <w:rPr>
                <w:b/>
                <w:lang w:eastAsia="x-none"/>
              </w:rPr>
              <w:t>HK Share Registrar</w:t>
            </w:r>
            <w:r w:rsidRPr="000961F5">
              <w:rPr>
                <w:b/>
                <w:lang w:eastAsia="x-none"/>
              </w:rPr>
              <w:t xml:space="preserve">] </w:t>
            </w:r>
            <w:r w:rsidR="002F5B71" w:rsidRPr="000961F5">
              <w:rPr>
                <w:lang w:eastAsia="x-none"/>
              </w:rPr>
              <w:t>(“REMINDER: The preferential offer settlement information of [IPO Initiation Field #2] should be confirmed by 08:00, [IPO Initiation Field #53].”)</w:t>
            </w:r>
          </w:p>
        </w:tc>
      </w:tr>
      <w:tr w:rsidR="00CB660D" w:rsidRPr="000961F5" w14:paraId="02ABCC18" w14:textId="77777777" w:rsidTr="00CB660D">
        <w:tc>
          <w:tcPr>
            <w:tcW w:w="400" w:type="dxa"/>
          </w:tcPr>
          <w:p w14:paraId="3274300A" w14:textId="1698FE55" w:rsidR="00CB660D" w:rsidRPr="000961F5" w:rsidRDefault="002F5B71" w:rsidP="00CB660D">
            <w:pPr>
              <w:spacing w:line="276" w:lineRule="auto"/>
              <w:ind w:left="0"/>
              <w:jc w:val="left"/>
              <w:rPr>
                <w:lang w:eastAsia="x-none"/>
              </w:rPr>
            </w:pPr>
            <w:r w:rsidRPr="000961F5">
              <w:rPr>
                <w:lang w:eastAsia="x-none"/>
              </w:rPr>
              <w:t>3</w:t>
            </w:r>
          </w:p>
        </w:tc>
        <w:tc>
          <w:tcPr>
            <w:tcW w:w="3423" w:type="dxa"/>
          </w:tcPr>
          <w:p w14:paraId="2E63CCD8" w14:textId="3EEA10ED" w:rsidR="00CB660D" w:rsidRPr="000961F5" w:rsidRDefault="00CB660D" w:rsidP="00CB660D">
            <w:pPr>
              <w:spacing w:line="276" w:lineRule="auto"/>
              <w:ind w:left="0"/>
              <w:jc w:val="left"/>
              <w:rPr>
                <w:lang w:eastAsia="x-none"/>
              </w:rPr>
            </w:pPr>
            <w:r w:rsidRPr="000961F5">
              <w:rPr>
                <w:lang w:eastAsia="x-none"/>
              </w:rPr>
              <w:t xml:space="preserve">No </w:t>
            </w:r>
            <w:r w:rsidR="002F5B71" w:rsidRPr="000961F5">
              <w:rPr>
                <w:lang w:eastAsia="x-none"/>
              </w:rPr>
              <w:t xml:space="preserve">Preferential Offer Settlement </w:t>
            </w:r>
            <w:r w:rsidRPr="000961F5">
              <w:rPr>
                <w:lang w:eastAsia="x-none"/>
              </w:rPr>
              <w:t>e-form has been submitted</w:t>
            </w:r>
          </w:p>
        </w:tc>
        <w:tc>
          <w:tcPr>
            <w:tcW w:w="2409" w:type="dxa"/>
          </w:tcPr>
          <w:p w14:paraId="45B652CF" w14:textId="6013F2F9" w:rsidR="00CB660D" w:rsidRPr="000961F5" w:rsidRDefault="00CB660D" w:rsidP="00CB660D">
            <w:pPr>
              <w:spacing w:line="276" w:lineRule="auto"/>
              <w:ind w:left="0"/>
              <w:jc w:val="left"/>
              <w:rPr>
                <w:lang w:eastAsia="x-none"/>
              </w:rPr>
            </w:pPr>
            <w:r w:rsidRPr="000961F5">
              <w:rPr>
                <w:lang w:eastAsia="x-none"/>
              </w:rPr>
              <w:t xml:space="preserve">Deal reaches the Deal Size Confirmation deadline </w:t>
            </w:r>
            <w:r w:rsidR="00613ED4" w:rsidRPr="000961F5">
              <w:rPr>
                <w:lang w:eastAsia="x-none"/>
              </w:rPr>
              <w:t>[22:00, IPO Initiation Field #53 -1 business day]</w:t>
            </w:r>
          </w:p>
        </w:tc>
        <w:tc>
          <w:tcPr>
            <w:tcW w:w="4253" w:type="dxa"/>
          </w:tcPr>
          <w:p w14:paraId="0BAACE64" w14:textId="77777777" w:rsidR="006F2A25" w:rsidRPr="000961F5" w:rsidRDefault="006F2A25" w:rsidP="006F2A25">
            <w:pPr>
              <w:pStyle w:val="ListParagraph"/>
              <w:numPr>
                <w:ilvl w:val="0"/>
                <w:numId w:val="47"/>
              </w:numPr>
              <w:spacing w:after="0" w:line="276" w:lineRule="auto"/>
              <w:ind w:leftChars="0" w:left="232" w:hanging="232"/>
              <w:jc w:val="left"/>
              <w:rPr>
                <w:b/>
                <w:lang w:eastAsia="x-none"/>
              </w:rPr>
            </w:pPr>
            <w:r w:rsidRPr="000961F5">
              <w:rPr>
                <w:b/>
                <w:lang w:eastAsia="x-none"/>
              </w:rPr>
              <w:t>Input</w:t>
            </w:r>
            <w:r w:rsidR="002F5B71" w:rsidRPr="000961F5">
              <w:rPr>
                <w:b/>
                <w:lang w:eastAsia="x-none"/>
              </w:rPr>
              <w:t xml:space="preserve"> </w:t>
            </w:r>
            <w:r w:rsidRPr="000961F5">
              <w:rPr>
                <w:b/>
                <w:lang w:eastAsia="x-none"/>
              </w:rPr>
              <w:t xml:space="preserve">Preferential Offer Settlement Fields #5 / #6 / #7 / #8 as 0 </w:t>
            </w:r>
            <w:r w:rsidR="002F5B71" w:rsidRPr="000961F5">
              <w:rPr>
                <w:b/>
                <w:lang w:eastAsia="x-none"/>
              </w:rPr>
              <w:t>and submit</w:t>
            </w:r>
            <w:r w:rsidRPr="000961F5">
              <w:rPr>
                <w:b/>
                <w:lang w:eastAsia="x-none"/>
              </w:rPr>
              <w:t xml:space="preserve"> e-form</w:t>
            </w:r>
          </w:p>
          <w:p w14:paraId="7E93AEF4" w14:textId="0D7688CF" w:rsidR="00CB660D" w:rsidRPr="000961F5" w:rsidRDefault="006F2A25" w:rsidP="006F2A25">
            <w:pPr>
              <w:pStyle w:val="ListParagraph"/>
              <w:numPr>
                <w:ilvl w:val="0"/>
                <w:numId w:val="47"/>
              </w:numPr>
              <w:spacing w:after="0" w:line="276" w:lineRule="auto"/>
              <w:ind w:leftChars="0" w:left="232" w:hanging="232"/>
              <w:jc w:val="left"/>
              <w:rPr>
                <w:b/>
                <w:lang w:eastAsia="x-none"/>
              </w:rPr>
            </w:pPr>
            <w:r w:rsidRPr="000961F5">
              <w:rPr>
                <w:b/>
                <w:lang w:eastAsia="x-none"/>
              </w:rPr>
              <w:t xml:space="preserve">Change sub-flow status </w:t>
            </w:r>
            <w:r w:rsidRPr="000961F5">
              <w:rPr>
                <w:lang w:eastAsia="x-none"/>
              </w:rPr>
              <w:t>of Preferential Offer Settlement e-form</w:t>
            </w:r>
            <w:r w:rsidRPr="00F159AF">
              <w:rPr>
                <w:lang w:eastAsia="x-none"/>
              </w:rPr>
              <w:t xml:space="preserve"> “Finalised”</w:t>
            </w:r>
          </w:p>
        </w:tc>
      </w:tr>
      <w:tr w:rsidR="00CB660D" w:rsidRPr="000961F5" w14:paraId="2F87A2F6" w14:textId="77777777" w:rsidTr="00CB660D">
        <w:tc>
          <w:tcPr>
            <w:tcW w:w="400" w:type="dxa"/>
          </w:tcPr>
          <w:p w14:paraId="13C1552A" w14:textId="2AB996ED" w:rsidR="00CB660D" w:rsidRPr="000961F5" w:rsidRDefault="002F5B71" w:rsidP="00CB660D">
            <w:pPr>
              <w:spacing w:line="276" w:lineRule="auto"/>
              <w:ind w:left="0"/>
              <w:jc w:val="left"/>
              <w:rPr>
                <w:lang w:eastAsia="x-none"/>
              </w:rPr>
            </w:pPr>
            <w:r w:rsidRPr="000961F5">
              <w:rPr>
                <w:lang w:eastAsia="x-none"/>
              </w:rPr>
              <w:t>4</w:t>
            </w:r>
          </w:p>
        </w:tc>
        <w:tc>
          <w:tcPr>
            <w:tcW w:w="3423" w:type="dxa"/>
          </w:tcPr>
          <w:p w14:paraId="7AECF8AF" w14:textId="74119610" w:rsidR="00CB660D" w:rsidRPr="000961F5" w:rsidRDefault="00CB660D" w:rsidP="00CB660D">
            <w:pPr>
              <w:spacing w:line="276" w:lineRule="auto"/>
              <w:ind w:left="0"/>
              <w:jc w:val="left"/>
              <w:rPr>
                <w:lang w:eastAsia="x-none"/>
              </w:rPr>
            </w:pPr>
            <w:r w:rsidRPr="000961F5">
              <w:rPr>
                <w:lang w:eastAsia="x-none"/>
              </w:rPr>
              <w:t xml:space="preserve">Submit </w:t>
            </w:r>
            <w:r w:rsidR="002F5B71" w:rsidRPr="000961F5">
              <w:rPr>
                <w:lang w:eastAsia="x-none"/>
              </w:rPr>
              <w:t xml:space="preserve">Preferential Offer Settlement </w:t>
            </w:r>
            <w:r w:rsidRPr="000961F5">
              <w:rPr>
                <w:lang w:eastAsia="x-none"/>
              </w:rPr>
              <w:t xml:space="preserve">e-form after the Deal Size Confirmation deadline </w:t>
            </w:r>
            <w:r w:rsidR="00613ED4" w:rsidRPr="000961F5">
              <w:rPr>
                <w:lang w:eastAsia="x-none"/>
              </w:rPr>
              <w:t>[22:00, IPO Initiation Field #53 -1 business day]</w:t>
            </w:r>
          </w:p>
        </w:tc>
        <w:tc>
          <w:tcPr>
            <w:tcW w:w="2409" w:type="dxa"/>
          </w:tcPr>
          <w:p w14:paraId="700D4CE7" w14:textId="19E6863D" w:rsidR="00CB660D" w:rsidRPr="000961F5" w:rsidRDefault="00CB660D" w:rsidP="002F5B71">
            <w:pPr>
              <w:spacing w:line="276" w:lineRule="auto"/>
              <w:ind w:left="0"/>
              <w:jc w:val="left"/>
              <w:rPr>
                <w:lang w:eastAsia="x-none"/>
              </w:rPr>
            </w:pPr>
            <w:r w:rsidRPr="000961F5">
              <w:rPr>
                <w:lang w:eastAsia="x-none"/>
              </w:rPr>
              <w:t xml:space="preserve">At point of </w:t>
            </w:r>
            <w:r w:rsidR="002F5B71" w:rsidRPr="000961F5">
              <w:rPr>
                <w:lang w:eastAsia="x-none"/>
              </w:rPr>
              <w:t xml:space="preserve">HK Share Registrar </w:t>
            </w:r>
            <w:r w:rsidRPr="000961F5">
              <w:rPr>
                <w:lang w:eastAsia="x-none"/>
              </w:rPr>
              <w:t>submitting e-form</w:t>
            </w:r>
          </w:p>
        </w:tc>
        <w:tc>
          <w:tcPr>
            <w:tcW w:w="4253" w:type="dxa"/>
          </w:tcPr>
          <w:p w14:paraId="494C3985" w14:textId="77777777" w:rsidR="00CB660D" w:rsidRPr="000961F5" w:rsidRDefault="00CB660D" w:rsidP="00CB660D">
            <w:pPr>
              <w:pStyle w:val="ListParagraph"/>
              <w:numPr>
                <w:ilvl w:val="0"/>
                <w:numId w:val="47"/>
              </w:numPr>
              <w:spacing w:after="0" w:line="276" w:lineRule="auto"/>
              <w:ind w:leftChars="0" w:left="232" w:hanging="232"/>
              <w:jc w:val="left"/>
              <w:rPr>
                <w:b/>
                <w:lang w:eastAsia="x-none"/>
              </w:rPr>
            </w:pPr>
            <w:r w:rsidRPr="000961F5">
              <w:rPr>
                <w:b/>
                <w:lang w:eastAsia="x-none"/>
              </w:rPr>
              <w:t>Reject submission</w:t>
            </w:r>
          </w:p>
          <w:p w14:paraId="0C478A0C" w14:textId="6E66742A" w:rsidR="00CB660D" w:rsidRPr="000961F5" w:rsidRDefault="00CB660D" w:rsidP="002F5B71">
            <w:pPr>
              <w:pStyle w:val="ListParagraph"/>
              <w:numPr>
                <w:ilvl w:val="0"/>
                <w:numId w:val="47"/>
              </w:numPr>
              <w:spacing w:after="0" w:line="276" w:lineRule="auto"/>
              <w:ind w:leftChars="0" w:left="232" w:hanging="232"/>
              <w:jc w:val="left"/>
              <w:rPr>
                <w:b/>
                <w:lang w:eastAsia="x-none"/>
              </w:rPr>
            </w:pPr>
            <w:r w:rsidRPr="000961F5">
              <w:rPr>
                <w:b/>
                <w:lang w:eastAsia="x-none"/>
              </w:rPr>
              <w:t>Prompt error message</w:t>
            </w:r>
            <w:r w:rsidRPr="000961F5">
              <w:rPr>
                <w:lang w:eastAsia="x-none"/>
              </w:rPr>
              <w:t xml:space="preserve"> (“</w:t>
            </w:r>
            <w:r w:rsidR="002F5B71" w:rsidRPr="000961F5">
              <w:rPr>
                <w:lang w:eastAsia="x-none"/>
              </w:rPr>
              <w:t>Public Offer book closed, you cannot submit preferential offers settlement information</w:t>
            </w:r>
            <w:r w:rsidRPr="000961F5">
              <w:rPr>
                <w:lang w:eastAsia="x-none"/>
              </w:rPr>
              <w:t>.”)</w:t>
            </w:r>
          </w:p>
        </w:tc>
      </w:tr>
    </w:tbl>
    <w:p w14:paraId="50FC5CEF" w14:textId="77777777" w:rsidR="006F2A25" w:rsidRPr="000961F5" w:rsidRDefault="006F2A25" w:rsidP="00732AE3">
      <w:pPr>
        <w:ind w:left="0"/>
        <w:rPr>
          <w:lang w:eastAsia="x-none"/>
        </w:rPr>
      </w:pPr>
    </w:p>
    <w:p w14:paraId="78B8E5C7" w14:textId="77777777" w:rsidR="006F2A25" w:rsidRPr="000961F5" w:rsidRDefault="006F2A25" w:rsidP="00732AE3">
      <w:pPr>
        <w:ind w:left="0"/>
        <w:rPr>
          <w:lang w:eastAsia="x-none"/>
        </w:rPr>
      </w:pPr>
    </w:p>
    <w:p w14:paraId="56B39F43" w14:textId="77777777" w:rsidR="006F2A25" w:rsidRPr="000961F5" w:rsidRDefault="006F2A25" w:rsidP="00732AE3">
      <w:pPr>
        <w:ind w:left="0"/>
        <w:rPr>
          <w:lang w:eastAsia="x-none"/>
        </w:rPr>
      </w:pPr>
    </w:p>
    <w:p w14:paraId="5627D7D7" w14:textId="77777777" w:rsidR="006F2A25" w:rsidRPr="000961F5" w:rsidRDefault="006F2A25" w:rsidP="00732AE3">
      <w:pPr>
        <w:ind w:left="0"/>
        <w:rPr>
          <w:lang w:eastAsia="x-none"/>
        </w:rPr>
      </w:pPr>
    </w:p>
    <w:p w14:paraId="3519003D" w14:textId="77777777" w:rsidR="009D2184" w:rsidRPr="000961F5" w:rsidRDefault="009D2184" w:rsidP="00732AE3">
      <w:pPr>
        <w:ind w:left="0"/>
        <w:rPr>
          <w:lang w:eastAsia="x-none"/>
        </w:rPr>
      </w:pPr>
    </w:p>
    <w:p w14:paraId="13F6B725" w14:textId="4C46BD67" w:rsidR="005A7648" w:rsidRPr="000961F5" w:rsidRDefault="005A7648" w:rsidP="00732AE3">
      <w:pPr>
        <w:ind w:left="0"/>
        <w:rPr>
          <w:lang w:eastAsia="x-none"/>
        </w:rPr>
      </w:pPr>
    </w:p>
    <w:p w14:paraId="50DCE36C" w14:textId="222D766F" w:rsidR="005A7648" w:rsidRPr="00381BCA" w:rsidRDefault="00385F40" w:rsidP="00F159AF">
      <w:pPr>
        <w:pStyle w:val="Heading3"/>
      </w:pPr>
      <w:bookmarkStart w:id="277" w:name="_Toc65058024"/>
      <w:bookmarkStart w:id="278" w:name="_Toc65138826"/>
      <w:bookmarkStart w:id="279" w:name="_Toc65145806"/>
      <w:r w:rsidRPr="00381BCA">
        <w:t>Deal Size</w:t>
      </w:r>
      <w:r w:rsidR="005A7648" w:rsidRPr="00381BCA">
        <w:t xml:space="preserve"> Management</w:t>
      </w:r>
      <w:bookmarkEnd w:id="277"/>
      <w:bookmarkEnd w:id="278"/>
      <w:bookmarkEnd w:id="279"/>
    </w:p>
    <w:p w14:paraId="3DD924B3" w14:textId="6BDC2E48" w:rsidR="005A7648" w:rsidRPr="000961F5" w:rsidRDefault="005A7648" w:rsidP="00732AE3">
      <w:pPr>
        <w:ind w:left="0"/>
        <w:rPr>
          <w:lang w:eastAsia="x-none"/>
        </w:rPr>
      </w:pPr>
    </w:p>
    <w:p w14:paraId="78E871BF" w14:textId="23CE2CA5" w:rsidR="005A7648" w:rsidRPr="00381BCA" w:rsidRDefault="00385F40" w:rsidP="00F159AF">
      <w:pPr>
        <w:pStyle w:val="Heading4"/>
      </w:pPr>
      <w:bookmarkStart w:id="280" w:name="_Toc65058025"/>
      <w:bookmarkStart w:id="281" w:name="_Toc65138827"/>
      <w:bookmarkStart w:id="282" w:name="_Toc65145807"/>
      <w:r w:rsidRPr="00381BCA">
        <w:t>Functional Overview</w:t>
      </w:r>
      <w:bookmarkEnd w:id="280"/>
      <w:bookmarkEnd w:id="281"/>
      <w:bookmarkEnd w:id="282"/>
    </w:p>
    <w:p w14:paraId="06FF99C4" w14:textId="4CB3965D" w:rsidR="00385F40" w:rsidRPr="000961F5" w:rsidRDefault="00385F40" w:rsidP="00732AE3">
      <w:pPr>
        <w:ind w:left="0"/>
        <w:rPr>
          <w:lang w:eastAsia="x-none"/>
        </w:rPr>
      </w:pPr>
    </w:p>
    <w:p w14:paraId="30742345" w14:textId="1144D24C" w:rsidR="00510913" w:rsidRPr="00F159AF" w:rsidRDefault="00385F40" w:rsidP="00385F40">
      <w:pPr>
        <w:ind w:left="0"/>
        <w:rPr>
          <w:sz w:val="20"/>
          <w:szCs w:val="20"/>
          <w:lang w:eastAsia="x-none"/>
        </w:rPr>
      </w:pPr>
      <w:r w:rsidRPr="00F159AF">
        <w:rPr>
          <w:sz w:val="20"/>
          <w:szCs w:val="20"/>
          <w:lang w:eastAsia="x-none"/>
        </w:rPr>
        <w:t xml:space="preserve">The Deal Size Management function is for the Principal Lead Broker / Lead Underwriter to confirm the final size of the offer via an e-form, </w:t>
      </w:r>
      <w:r w:rsidR="00510913" w:rsidRPr="00F159AF">
        <w:rPr>
          <w:sz w:val="20"/>
          <w:szCs w:val="20"/>
          <w:lang w:eastAsia="x-none"/>
        </w:rPr>
        <w:t>which must be (i) submitted at least once before the Dea</w:t>
      </w:r>
      <w:r w:rsidR="00613ED4" w:rsidRPr="00F159AF">
        <w:rPr>
          <w:sz w:val="20"/>
          <w:szCs w:val="20"/>
          <w:lang w:eastAsia="x-none"/>
        </w:rPr>
        <w:t xml:space="preserve">l Size </w:t>
      </w:r>
      <w:r w:rsidR="00613ED4" w:rsidRPr="00F159AF">
        <w:rPr>
          <w:sz w:val="20"/>
          <w:szCs w:val="20"/>
          <w:lang w:eastAsia="x-none"/>
        </w:rPr>
        <w:lastRenderedPageBreak/>
        <w:t>Confirmation deadline [22</w:t>
      </w:r>
      <w:r w:rsidR="00510913" w:rsidRPr="00F159AF">
        <w:rPr>
          <w:sz w:val="20"/>
          <w:szCs w:val="20"/>
          <w:lang w:eastAsia="x-none"/>
        </w:rPr>
        <w:t>:00, IPO Initiation Field #53</w:t>
      </w:r>
      <w:r w:rsidR="00613ED4" w:rsidRPr="00F159AF">
        <w:rPr>
          <w:sz w:val="20"/>
          <w:szCs w:val="20"/>
          <w:lang w:eastAsia="x-none"/>
        </w:rPr>
        <w:t xml:space="preserve"> -1 business day</w:t>
      </w:r>
      <w:r w:rsidR="00510913" w:rsidRPr="00F159AF">
        <w:rPr>
          <w:sz w:val="20"/>
          <w:szCs w:val="20"/>
          <w:lang w:eastAsia="x-none"/>
        </w:rPr>
        <w:t>]; and (ii) completed and finalised by “Placing Approved”.</w:t>
      </w:r>
    </w:p>
    <w:p w14:paraId="3AEFDEDE" w14:textId="558BB54A" w:rsidR="00510913" w:rsidRPr="00F159AF" w:rsidRDefault="00510913" w:rsidP="00385F40">
      <w:pPr>
        <w:ind w:left="0"/>
        <w:rPr>
          <w:sz w:val="20"/>
          <w:szCs w:val="20"/>
          <w:lang w:eastAsia="x-none"/>
        </w:rPr>
      </w:pPr>
    </w:p>
    <w:p w14:paraId="6BB6BD09" w14:textId="5AFDB776" w:rsidR="00510913" w:rsidRPr="00F159AF" w:rsidRDefault="00510913" w:rsidP="00385F40">
      <w:pPr>
        <w:ind w:left="0"/>
        <w:rPr>
          <w:sz w:val="20"/>
          <w:szCs w:val="20"/>
          <w:lang w:eastAsia="x-none"/>
        </w:rPr>
      </w:pPr>
      <w:r w:rsidRPr="00F159AF">
        <w:rPr>
          <w:sz w:val="20"/>
          <w:szCs w:val="20"/>
          <w:lang w:eastAsia="x-none"/>
        </w:rPr>
        <w:t>The function should be made available for input once the offer reaches “Deal Initiated” status.</w:t>
      </w:r>
    </w:p>
    <w:p w14:paraId="17D18850" w14:textId="48DE3A0A" w:rsidR="005A7648" w:rsidRPr="000961F5" w:rsidRDefault="005A7648" w:rsidP="00732AE3">
      <w:pPr>
        <w:ind w:left="0"/>
        <w:rPr>
          <w:lang w:eastAsia="x-none"/>
        </w:rPr>
      </w:pPr>
    </w:p>
    <w:p w14:paraId="5E64DE71" w14:textId="26F36C91" w:rsidR="00FF7861" w:rsidRPr="00381BCA" w:rsidRDefault="00CA5573" w:rsidP="00F159AF">
      <w:pPr>
        <w:pStyle w:val="Heading4"/>
      </w:pPr>
      <w:bookmarkStart w:id="283" w:name="_Toc65058026"/>
      <w:bookmarkStart w:id="284" w:name="_Toc65138828"/>
      <w:bookmarkStart w:id="285" w:name="_Toc65145808"/>
      <w:r w:rsidRPr="00381BCA">
        <w:t>Participants and Roles</w:t>
      </w:r>
      <w:bookmarkEnd w:id="283"/>
      <w:bookmarkEnd w:id="284"/>
      <w:bookmarkEnd w:id="285"/>
    </w:p>
    <w:p w14:paraId="3B8DAF3F" w14:textId="2B2ED985" w:rsidR="00FF7861" w:rsidRPr="000961F5" w:rsidRDefault="00FF7861" w:rsidP="00732AE3">
      <w:pPr>
        <w:ind w:left="0"/>
        <w:rPr>
          <w:lang w:eastAsia="x-none"/>
        </w:rPr>
      </w:pPr>
    </w:p>
    <w:tbl>
      <w:tblPr>
        <w:tblStyle w:val="TableGrid"/>
        <w:tblW w:w="10485" w:type="dxa"/>
        <w:tblLook w:val="04A0" w:firstRow="1" w:lastRow="0" w:firstColumn="1" w:lastColumn="0" w:noHBand="0" w:noVBand="1"/>
      </w:tblPr>
      <w:tblGrid>
        <w:gridCol w:w="2614"/>
        <w:gridCol w:w="7871"/>
      </w:tblGrid>
      <w:tr w:rsidR="00CA5573" w:rsidRPr="000961F5" w14:paraId="028C7DA4" w14:textId="77777777" w:rsidTr="00B84500">
        <w:tc>
          <w:tcPr>
            <w:tcW w:w="2614" w:type="dxa"/>
            <w:shd w:val="clear" w:color="auto" w:fill="13426B"/>
          </w:tcPr>
          <w:p w14:paraId="24CF329C" w14:textId="77777777" w:rsidR="00CA5573" w:rsidRPr="000961F5" w:rsidRDefault="00CA5573" w:rsidP="00B84500">
            <w:pPr>
              <w:ind w:left="0"/>
              <w:rPr>
                <w:b/>
                <w:lang w:eastAsia="x-none"/>
              </w:rPr>
            </w:pPr>
            <w:r w:rsidRPr="000961F5">
              <w:rPr>
                <w:b/>
                <w:lang w:eastAsia="x-none"/>
              </w:rPr>
              <w:t>User</w:t>
            </w:r>
          </w:p>
        </w:tc>
        <w:tc>
          <w:tcPr>
            <w:tcW w:w="7871" w:type="dxa"/>
            <w:shd w:val="clear" w:color="auto" w:fill="13426B"/>
          </w:tcPr>
          <w:p w14:paraId="3BD5578D" w14:textId="77777777" w:rsidR="00CA5573" w:rsidRPr="000961F5" w:rsidRDefault="00CA5573" w:rsidP="00B84500">
            <w:pPr>
              <w:ind w:left="0"/>
              <w:rPr>
                <w:b/>
                <w:lang w:eastAsia="x-none"/>
              </w:rPr>
            </w:pPr>
            <w:r w:rsidRPr="000961F5">
              <w:rPr>
                <w:b/>
                <w:lang w:eastAsia="x-none"/>
              </w:rPr>
              <w:t>Permissions</w:t>
            </w:r>
          </w:p>
        </w:tc>
      </w:tr>
      <w:tr w:rsidR="00CA5573" w:rsidRPr="000961F5" w14:paraId="12D14AB3" w14:textId="77777777" w:rsidTr="00B84500">
        <w:tc>
          <w:tcPr>
            <w:tcW w:w="2614" w:type="dxa"/>
          </w:tcPr>
          <w:p w14:paraId="62BC9FA5" w14:textId="77777777" w:rsidR="00CA5573" w:rsidRPr="000961F5" w:rsidRDefault="00CA5573" w:rsidP="00B84500">
            <w:pPr>
              <w:ind w:left="0"/>
              <w:jc w:val="left"/>
              <w:rPr>
                <w:b/>
                <w:lang w:eastAsia="x-none"/>
              </w:rPr>
            </w:pPr>
            <w:r w:rsidRPr="000961F5">
              <w:rPr>
                <w:b/>
                <w:lang w:eastAsia="x-none"/>
              </w:rPr>
              <w:t>Principal Lead Broker / Lead Underwriter</w:t>
            </w:r>
          </w:p>
        </w:tc>
        <w:tc>
          <w:tcPr>
            <w:tcW w:w="7871" w:type="dxa"/>
          </w:tcPr>
          <w:p w14:paraId="79455714" w14:textId="19DC4C5E" w:rsidR="00CA5573" w:rsidRPr="000961F5" w:rsidRDefault="00CA5573" w:rsidP="00B84500">
            <w:pPr>
              <w:pStyle w:val="ListParagraph"/>
              <w:numPr>
                <w:ilvl w:val="0"/>
                <w:numId w:val="31"/>
              </w:numPr>
              <w:ind w:leftChars="0"/>
              <w:rPr>
                <w:lang w:eastAsia="x-none"/>
              </w:rPr>
            </w:pPr>
            <w:r w:rsidRPr="000961F5">
              <w:rPr>
                <w:lang w:eastAsia="x-none"/>
              </w:rPr>
              <w:t xml:space="preserve">Input, submit and amend the Deal Size Management e-form </w:t>
            </w:r>
          </w:p>
          <w:p w14:paraId="742A9ED0" w14:textId="1F8833BB" w:rsidR="00CA5573" w:rsidRPr="000961F5" w:rsidRDefault="00CA5573" w:rsidP="00B84500">
            <w:pPr>
              <w:pStyle w:val="ListParagraph"/>
              <w:numPr>
                <w:ilvl w:val="0"/>
                <w:numId w:val="31"/>
              </w:numPr>
              <w:ind w:leftChars="0"/>
              <w:rPr>
                <w:lang w:eastAsia="x-none"/>
              </w:rPr>
            </w:pPr>
            <w:r w:rsidRPr="000961F5">
              <w:rPr>
                <w:lang w:eastAsia="x-none"/>
              </w:rPr>
              <w:t>Enquire submitted Deal Size Management e-form</w:t>
            </w:r>
          </w:p>
          <w:p w14:paraId="221B77D7" w14:textId="77777777" w:rsidR="00CA5573" w:rsidRPr="000961F5" w:rsidRDefault="00CA5573" w:rsidP="00B84500">
            <w:pPr>
              <w:pStyle w:val="ListParagraph"/>
              <w:ind w:leftChars="0" w:left="0"/>
              <w:rPr>
                <w:lang w:eastAsia="x-none"/>
              </w:rPr>
            </w:pPr>
          </w:p>
        </w:tc>
      </w:tr>
      <w:tr w:rsidR="00CA5573" w:rsidRPr="000961F5" w14:paraId="18E56640" w14:textId="77777777" w:rsidTr="00B84500">
        <w:tc>
          <w:tcPr>
            <w:tcW w:w="2614" w:type="dxa"/>
          </w:tcPr>
          <w:p w14:paraId="022B7578" w14:textId="77777777" w:rsidR="00CA5573" w:rsidRPr="000961F5" w:rsidRDefault="00CA5573" w:rsidP="00B84500">
            <w:pPr>
              <w:ind w:left="0"/>
              <w:jc w:val="left"/>
              <w:rPr>
                <w:b/>
                <w:lang w:eastAsia="x-none"/>
              </w:rPr>
            </w:pPr>
            <w:r w:rsidRPr="000961F5">
              <w:rPr>
                <w:b/>
                <w:lang w:eastAsia="x-none"/>
              </w:rPr>
              <w:t>Principal Sponsor</w:t>
            </w:r>
          </w:p>
        </w:tc>
        <w:tc>
          <w:tcPr>
            <w:tcW w:w="7871" w:type="dxa"/>
          </w:tcPr>
          <w:p w14:paraId="58463829" w14:textId="79C68C51" w:rsidR="00CA5573" w:rsidRPr="000961F5" w:rsidRDefault="00CA5573" w:rsidP="00CA5573">
            <w:pPr>
              <w:pStyle w:val="ListParagraph"/>
              <w:numPr>
                <w:ilvl w:val="0"/>
                <w:numId w:val="31"/>
              </w:numPr>
              <w:ind w:leftChars="0"/>
              <w:rPr>
                <w:lang w:eastAsia="x-none"/>
              </w:rPr>
            </w:pPr>
            <w:r w:rsidRPr="000961F5">
              <w:rPr>
                <w:lang w:eastAsia="x-none"/>
              </w:rPr>
              <w:t>Enquire submitted Deal Size Management e-form</w:t>
            </w:r>
          </w:p>
        </w:tc>
      </w:tr>
      <w:tr w:rsidR="00CA5573" w:rsidRPr="000961F5" w14:paraId="3484A3AE" w14:textId="77777777" w:rsidTr="00B84500">
        <w:tc>
          <w:tcPr>
            <w:tcW w:w="2614" w:type="dxa"/>
          </w:tcPr>
          <w:p w14:paraId="33905834" w14:textId="77777777" w:rsidR="00CA5573" w:rsidRPr="000961F5" w:rsidRDefault="00CA5573" w:rsidP="00B84500">
            <w:pPr>
              <w:ind w:left="0"/>
              <w:jc w:val="left"/>
              <w:rPr>
                <w:b/>
                <w:lang w:eastAsia="x-none"/>
              </w:rPr>
            </w:pPr>
            <w:r w:rsidRPr="000961F5">
              <w:rPr>
                <w:b/>
                <w:lang w:eastAsia="x-none"/>
              </w:rPr>
              <w:t>Other Sponsor(s)</w:t>
            </w:r>
          </w:p>
        </w:tc>
        <w:tc>
          <w:tcPr>
            <w:tcW w:w="7871" w:type="dxa"/>
          </w:tcPr>
          <w:p w14:paraId="43948A26" w14:textId="4DF9834F" w:rsidR="00CA5573" w:rsidRPr="000961F5" w:rsidRDefault="00CA5573" w:rsidP="00B84500">
            <w:pPr>
              <w:pStyle w:val="ListParagraph"/>
              <w:numPr>
                <w:ilvl w:val="0"/>
                <w:numId w:val="31"/>
              </w:numPr>
              <w:ind w:leftChars="0"/>
              <w:rPr>
                <w:lang w:eastAsia="x-none"/>
              </w:rPr>
            </w:pPr>
            <w:r w:rsidRPr="000961F5">
              <w:rPr>
                <w:lang w:eastAsia="x-none"/>
              </w:rPr>
              <w:t>Enquire submitted Deal Size Management e-form</w:t>
            </w:r>
          </w:p>
        </w:tc>
      </w:tr>
      <w:tr w:rsidR="00CB660D" w:rsidRPr="000961F5" w14:paraId="042D7B63" w14:textId="77777777" w:rsidTr="00B84500">
        <w:tc>
          <w:tcPr>
            <w:tcW w:w="2614" w:type="dxa"/>
          </w:tcPr>
          <w:p w14:paraId="5270E02C" w14:textId="6429933A" w:rsidR="00CB660D" w:rsidRPr="000961F5" w:rsidRDefault="00CB660D" w:rsidP="00B84500">
            <w:pPr>
              <w:ind w:left="0"/>
              <w:jc w:val="left"/>
              <w:rPr>
                <w:b/>
                <w:lang w:eastAsia="x-none"/>
              </w:rPr>
            </w:pPr>
            <w:r w:rsidRPr="000961F5">
              <w:rPr>
                <w:b/>
                <w:lang w:eastAsia="x-none"/>
              </w:rPr>
              <w:t>HKSCC</w:t>
            </w:r>
          </w:p>
        </w:tc>
        <w:tc>
          <w:tcPr>
            <w:tcW w:w="7871" w:type="dxa"/>
          </w:tcPr>
          <w:p w14:paraId="4F54D2F2" w14:textId="72BD0EAC" w:rsidR="00CB660D" w:rsidRPr="000961F5" w:rsidRDefault="00CB660D" w:rsidP="00B84500">
            <w:pPr>
              <w:pStyle w:val="ListParagraph"/>
              <w:numPr>
                <w:ilvl w:val="0"/>
                <w:numId w:val="31"/>
              </w:numPr>
              <w:ind w:leftChars="0"/>
              <w:rPr>
                <w:lang w:eastAsia="x-none"/>
              </w:rPr>
            </w:pPr>
            <w:r w:rsidRPr="000961F5">
              <w:rPr>
                <w:lang w:eastAsia="x-none"/>
              </w:rPr>
              <w:t>Enquire submitted Deal Size Management e-form</w:t>
            </w:r>
          </w:p>
        </w:tc>
      </w:tr>
      <w:tr w:rsidR="00CA5573" w:rsidRPr="000961F5" w14:paraId="70139154" w14:textId="77777777" w:rsidTr="00B84500">
        <w:tc>
          <w:tcPr>
            <w:tcW w:w="2614" w:type="dxa"/>
          </w:tcPr>
          <w:p w14:paraId="5F8815D0" w14:textId="77777777" w:rsidR="00CA5573" w:rsidRPr="000961F5" w:rsidRDefault="00CA5573" w:rsidP="00B84500">
            <w:pPr>
              <w:ind w:left="0"/>
              <w:jc w:val="left"/>
              <w:rPr>
                <w:b/>
                <w:lang w:eastAsia="x-none"/>
              </w:rPr>
            </w:pPr>
            <w:r w:rsidRPr="000961F5">
              <w:rPr>
                <w:b/>
                <w:lang w:eastAsia="x-none"/>
              </w:rPr>
              <w:t>Regulator (HKEX)</w:t>
            </w:r>
          </w:p>
          <w:p w14:paraId="02B9B0F8" w14:textId="77777777" w:rsidR="00CA5573" w:rsidRPr="000961F5" w:rsidRDefault="00CA5573" w:rsidP="00B84500">
            <w:pPr>
              <w:ind w:left="0"/>
              <w:jc w:val="left"/>
              <w:rPr>
                <w:b/>
                <w:lang w:eastAsia="x-none"/>
              </w:rPr>
            </w:pPr>
            <w:r w:rsidRPr="000961F5">
              <w:rPr>
                <w:b/>
                <w:lang w:eastAsia="x-none"/>
              </w:rPr>
              <w:t>[Assigned team]</w:t>
            </w:r>
          </w:p>
        </w:tc>
        <w:tc>
          <w:tcPr>
            <w:tcW w:w="7871" w:type="dxa"/>
          </w:tcPr>
          <w:p w14:paraId="28C6DCDB" w14:textId="4F6B19B4" w:rsidR="00CA5573" w:rsidRPr="000961F5" w:rsidRDefault="00CA5573" w:rsidP="00B84500">
            <w:pPr>
              <w:pStyle w:val="ListParagraph"/>
              <w:numPr>
                <w:ilvl w:val="0"/>
                <w:numId w:val="31"/>
              </w:numPr>
              <w:ind w:leftChars="0"/>
              <w:rPr>
                <w:lang w:eastAsia="x-none"/>
              </w:rPr>
            </w:pPr>
            <w:r w:rsidRPr="000961F5">
              <w:rPr>
                <w:lang w:eastAsia="x-none"/>
              </w:rPr>
              <w:t>Enquire submitted Deal Size Management e-form</w:t>
            </w:r>
          </w:p>
        </w:tc>
      </w:tr>
      <w:tr w:rsidR="00CA5573" w:rsidRPr="000961F5" w14:paraId="0D9CFC56" w14:textId="77777777" w:rsidTr="00B84500">
        <w:tc>
          <w:tcPr>
            <w:tcW w:w="2614" w:type="dxa"/>
          </w:tcPr>
          <w:p w14:paraId="39BB3735" w14:textId="77777777" w:rsidR="00CA5573" w:rsidRPr="000961F5" w:rsidRDefault="00CA5573" w:rsidP="00B84500">
            <w:pPr>
              <w:ind w:left="0"/>
              <w:jc w:val="left"/>
              <w:rPr>
                <w:b/>
                <w:lang w:eastAsia="x-none"/>
              </w:rPr>
            </w:pPr>
            <w:r w:rsidRPr="000961F5">
              <w:rPr>
                <w:b/>
                <w:lang w:eastAsia="x-none"/>
              </w:rPr>
              <w:t>Regulator (HKEX)</w:t>
            </w:r>
          </w:p>
          <w:p w14:paraId="5E41B11D" w14:textId="77777777" w:rsidR="00CA5573" w:rsidRPr="000961F5" w:rsidRDefault="00CA5573" w:rsidP="00B84500">
            <w:pPr>
              <w:ind w:left="0"/>
              <w:jc w:val="left"/>
              <w:rPr>
                <w:b/>
                <w:lang w:eastAsia="x-none"/>
              </w:rPr>
            </w:pPr>
            <w:r w:rsidRPr="000961F5">
              <w:rPr>
                <w:b/>
                <w:lang w:eastAsia="x-none"/>
              </w:rPr>
              <w:t>[Unassigned]</w:t>
            </w:r>
          </w:p>
        </w:tc>
        <w:tc>
          <w:tcPr>
            <w:tcW w:w="7871" w:type="dxa"/>
          </w:tcPr>
          <w:p w14:paraId="19347C9B" w14:textId="5831F474" w:rsidR="00CA5573" w:rsidRPr="000961F5" w:rsidRDefault="00CA5573" w:rsidP="00B84500">
            <w:pPr>
              <w:pStyle w:val="ListParagraph"/>
              <w:numPr>
                <w:ilvl w:val="0"/>
                <w:numId w:val="31"/>
              </w:numPr>
              <w:ind w:leftChars="0"/>
              <w:rPr>
                <w:lang w:eastAsia="x-none"/>
              </w:rPr>
            </w:pPr>
            <w:r w:rsidRPr="000961F5">
              <w:rPr>
                <w:lang w:eastAsia="x-none"/>
              </w:rPr>
              <w:t>Enquire submitted Deal Size Management e-form</w:t>
            </w:r>
          </w:p>
        </w:tc>
      </w:tr>
      <w:tr w:rsidR="00CA5573" w:rsidRPr="000961F5" w14:paraId="3CF8B558" w14:textId="77777777" w:rsidTr="00B84500">
        <w:tc>
          <w:tcPr>
            <w:tcW w:w="2614" w:type="dxa"/>
          </w:tcPr>
          <w:p w14:paraId="5A89214B" w14:textId="77777777" w:rsidR="00CA5573" w:rsidRPr="000961F5" w:rsidRDefault="00CA5573" w:rsidP="00B84500">
            <w:pPr>
              <w:ind w:left="0"/>
              <w:jc w:val="left"/>
              <w:rPr>
                <w:b/>
                <w:lang w:eastAsia="x-none"/>
              </w:rPr>
            </w:pPr>
            <w:r w:rsidRPr="000961F5">
              <w:rPr>
                <w:b/>
                <w:lang w:eastAsia="x-none"/>
              </w:rPr>
              <w:t>Regulator (SFC)</w:t>
            </w:r>
          </w:p>
          <w:p w14:paraId="59CF20F9" w14:textId="77777777" w:rsidR="00CA5573" w:rsidRPr="000961F5" w:rsidRDefault="00CA5573" w:rsidP="00B84500">
            <w:pPr>
              <w:ind w:left="0"/>
              <w:jc w:val="left"/>
              <w:rPr>
                <w:b/>
                <w:lang w:eastAsia="x-none"/>
              </w:rPr>
            </w:pPr>
            <w:r w:rsidRPr="000961F5">
              <w:rPr>
                <w:b/>
                <w:lang w:eastAsia="x-none"/>
              </w:rPr>
              <w:t>[Assigned team]</w:t>
            </w:r>
          </w:p>
        </w:tc>
        <w:tc>
          <w:tcPr>
            <w:tcW w:w="7871" w:type="dxa"/>
          </w:tcPr>
          <w:p w14:paraId="7A30CB6B" w14:textId="332E72F3" w:rsidR="00CA5573" w:rsidRPr="000961F5" w:rsidRDefault="00CA5573" w:rsidP="00B84500">
            <w:pPr>
              <w:pStyle w:val="ListParagraph"/>
              <w:numPr>
                <w:ilvl w:val="0"/>
                <w:numId w:val="31"/>
              </w:numPr>
              <w:ind w:leftChars="0"/>
              <w:rPr>
                <w:lang w:eastAsia="x-none"/>
              </w:rPr>
            </w:pPr>
            <w:r w:rsidRPr="000961F5">
              <w:rPr>
                <w:lang w:eastAsia="x-none"/>
              </w:rPr>
              <w:t>Enquire submitted Deal Size Management e-form</w:t>
            </w:r>
          </w:p>
        </w:tc>
      </w:tr>
      <w:tr w:rsidR="00CA5573" w:rsidRPr="000961F5" w14:paraId="5E094929" w14:textId="77777777" w:rsidTr="00B84500">
        <w:tc>
          <w:tcPr>
            <w:tcW w:w="2614" w:type="dxa"/>
          </w:tcPr>
          <w:p w14:paraId="2C51B2FB" w14:textId="77777777" w:rsidR="00CA5573" w:rsidRPr="000961F5" w:rsidRDefault="00CA5573" w:rsidP="00B84500">
            <w:pPr>
              <w:ind w:left="0"/>
              <w:jc w:val="left"/>
              <w:rPr>
                <w:b/>
                <w:lang w:eastAsia="x-none"/>
              </w:rPr>
            </w:pPr>
            <w:r w:rsidRPr="000961F5">
              <w:rPr>
                <w:b/>
                <w:lang w:eastAsia="x-none"/>
              </w:rPr>
              <w:t>Regulator (SFC)</w:t>
            </w:r>
          </w:p>
          <w:p w14:paraId="554C21FF" w14:textId="77777777" w:rsidR="00CA5573" w:rsidRPr="000961F5" w:rsidRDefault="00CA5573" w:rsidP="00B84500">
            <w:pPr>
              <w:ind w:left="0"/>
              <w:jc w:val="left"/>
              <w:rPr>
                <w:b/>
                <w:lang w:eastAsia="x-none"/>
              </w:rPr>
            </w:pPr>
            <w:r w:rsidRPr="000961F5">
              <w:rPr>
                <w:b/>
                <w:lang w:eastAsia="x-none"/>
              </w:rPr>
              <w:t>[Unassigned]</w:t>
            </w:r>
          </w:p>
        </w:tc>
        <w:tc>
          <w:tcPr>
            <w:tcW w:w="7871" w:type="dxa"/>
          </w:tcPr>
          <w:p w14:paraId="64C1132B" w14:textId="1EEA554A" w:rsidR="00CA5573" w:rsidRPr="000961F5" w:rsidRDefault="00CA5573" w:rsidP="00B84500">
            <w:pPr>
              <w:pStyle w:val="ListParagraph"/>
              <w:numPr>
                <w:ilvl w:val="0"/>
                <w:numId w:val="31"/>
              </w:numPr>
              <w:ind w:leftChars="0"/>
              <w:rPr>
                <w:lang w:eastAsia="x-none"/>
              </w:rPr>
            </w:pPr>
            <w:r w:rsidRPr="000961F5">
              <w:rPr>
                <w:lang w:eastAsia="x-none"/>
              </w:rPr>
              <w:t>Enquire submitted Deal Size Management e-form</w:t>
            </w:r>
          </w:p>
        </w:tc>
      </w:tr>
    </w:tbl>
    <w:p w14:paraId="28BB8CC8" w14:textId="23C27C98" w:rsidR="00CA5573" w:rsidRPr="000961F5" w:rsidRDefault="00CA5573" w:rsidP="00732AE3">
      <w:pPr>
        <w:ind w:left="0"/>
        <w:rPr>
          <w:lang w:eastAsia="x-none"/>
        </w:rPr>
      </w:pPr>
    </w:p>
    <w:p w14:paraId="7732A483" w14:textId="7708F466" w:rsidR="00CA5573" w:rsidRPr="00381BCA" w:rsidRDefault="00CA5573" w:rsidP="00F159AF">
      <w:pPr>
        <w:pStyle w:val="Heading4"/>
      </w:pPr>
      <w:bookmarkStart w:id="286" w:name="_Toc65058027"/>
      <w:bookmarkStart w:id="287" w:name="_Toc65138829"/>
      <w:bookmarkStart w:id="288" w:name="_Toc65145809"/>
      <w:r w:rsidRPr="00381BCA">
        <w:t>Functional Workflow</w:t>
      </w:r>
      <w:bookmarkEnd w:id="286"/>
      <w:bookmarkEnd w:id="287"/>
      <w:bookmarkEnd w:id="288"/>
    </w:p>
    <w:p w14:paraId="59393026" w14:textId="23FA0969" w:rsidR="0003235A" w:rsidRPr="000961F5" w:rsidRDefault="0003235A" w:rsidP="00732AE3">
      <w:pPr>
        <w:ind w:left="0"/>
        <w:rPr>
          <w:lang w:eastAsia="x-none"/>
        </w:rPr>
      </w:pPr>
    </w:p>
    <w:p w14:paraId="5B6D2A20" w14:textId="77777777" w:rsidR="0003235A" w:rsidRPr="00F159AF" w:rsidRDefault="0003235A" w:rsidP="0003235A">
      <w:pPr>
        <w:ind w:left="0"/>
        <w:rPr>
          <w:sz w:val="20"/>
          <w:szCs w:val="20"/>
          <w:lang w:eastAsia="x-none"/>
        </w:rPr>
      </w:pPr>
      <w:r w:rsidRPr="00F159AF">
        <w:rPr>
          <w:sz w:val="20"/>
          <w:szCs w:val="20"/>
          <w:lang w:eastAsia="x-none"/>
        </w:rPr>
        <w:t>Once the IPO reaches “Deal Initiated”, the Principal Lead Broker / Lead Underwriter may input data fields to modify the sizes of the public offer and institutional offer, with the following restrictions:</w:t>
      </w:r>
    </w:p>
    <w:p w14:paraId="05F60404" w14:textId="77777777" w:rsidR="0003235A" w:rsidRPr="00F159AF" w:rsidRDefault="0003235A" w:rsidP="0003235A">
      <w:pPr>
        <w:ind w:left="0"/>
        <w:rPr>
          <w:sz w:val="20"/>
          <w:szCs w:val="20"/>
          <w:lang w:eastAsia="x-none"/>
        </w:rPr>
      </w:pPr>
    </w:p>
    <w:p w14:paraId="4A04C0A1" w14:textId="77777777" w:rsidR="0003235A" w:rsidRPr="00F159AF" w:rsidRDefault="0003235A" w:rsidP="0003235A">
      <w:pPr>
        <w:pStyle w:val="ListParagraph"/>
        <w:numPr>
          <w:ilvl w:val="0"/>
          <w:numId w:val="131"/>
        </w:numPr>
        <w:ind w:leftChars="0"/>
        <w:rPr>
          <w:sz w:val="20"/>
          <w:szCs w:val="20"/>
          <w:lang w:eastAsia="x-none"/>
        </w:rPr>
      </w:pPr>
      <w:r w:rsidRPr="00F159AF">
        <w:rPr>
          <w:sz w:val="20"/>
          <w:szCs w:val="20"/>
          <w:lang w:eastAsia="x-none"/>
        </w:rPr>
        <w:t>Once the offer reaches “Allotment Confirmed” status, all public offer-related fields may no longer be editable; and</w:t>
      </w:r>
    </w:p>
    <w:p w14:paraId="335EBCA7" w14:textId="77777777" w:rsidR="0003235A" w:rsidRPr="00F159AF" w:rsidRDefault="0003235A" w:rsidP="0003235A">
      <w:pPr>
        <w:pStyle w:val="ListParagraph"/>
        <w:numPr>
          <w:ilvl w:val="0"/>
          <w:numId w:val="131"/>
        </w:numPr>
        <w:ind w:leftChars="0"/>
        <w:rPr>
          <w:sz w:val="20"/>
          <w:szCs w:val="20"/>
          <w:lang w:eastAsia="x-none"/>
        </w:rPr>
      </w:pPr>
      <w:r w:rsidRPr="00F159AF">
        <w:rPr>
          <w:sz w:val="20"/>
          <w:szCs w:val="20"/>
          <w:lang w:eastAsia="x-none"/>
        </w:rPr>
        <w:t>Once the offer reaches “Placing Approved” status, all institutional offer-related fields may no longer be editable.</w:t>
      </w:r>
    </w:p>
    <w:p w14:paraId="49076672" w14:textId="77777777" w:rsidR="0003235A" w:rsidRPr="000961F5" w:rsidRDefault="0003235A" w:rsidP="00732AE3">
      <w:pPr>
        <w:ind w:left="0"/>
        <w:rPr>
          <w:lang w:eastAsia="x-none"/>
        </w:rPr>
      </w:pPr>
    </w:p>
    <w:p w14:paraId="0F98D0B1" w14:textId="41F06771" w:rsidR="0003235A" w:rsidRPr="000961F5" w:rsidRDefault="00060B7F" w:rsidP="00732AE3">
      <w:pPr>
        <w:ind w:left="0"/>
        <w:rPr>
          <w:lang w:eastAsia="x-none"/>
        </w:rPr>
      </w:pPr>
      <w:r>
        <w:rPr>
          <w:lang w:eastAsia="x-none"/>
        </w:rPr>
        <w:lastRenderedPageBreak/>
        <w:pict w14:anchorId="065FCD28">
          <v:shape id="_x0000_i1031" type="#_x0000_t75" style="width:314.4pt;height:485.15pt">
            <v:imagedata r:id="rId31" o:title="Deal Size Management"/>
          </v:shape>
        </w:pict>
      </w:r>
    </w:p>
    <w:p w14:paraId="2BF7AB76" w14:textId="46F195A5" w:rsidR="00B239C6" w:rsidRPr="00F159AF" w:rsidRDefault="00B239C6" w:rsidP="0003235A">
      <w:pPr>
        <w:ind w:left="0"/>
        <w:rPr>
          <w:lang w:eastAsia="x-none"/>
        </w:rPr>
      </w:pPr>
    </w:p>
    <w:p w14:paraId="35266B6B" w14:textId="0DF24080" w:rsidR="00BD2C1D" w:rsidRPr="00381BCA" w:rsidRDefault="00BD2C1D" w:rsidP="00F159AF">
      <w:pPr>
        <w:pStyle w:val="Heading4"/>
      </w:pPr>
      <w:bookmarkStart w:id="289" w:name="_Toc65058028"/>
      <w:bookmarkStart w:id="290" w:name="_Toc65138830"/>
      <w:bookmarkStart w:id="291" w:name="_Toc65145810"/>
      <w:r w:rsidRPr="00381BCA">
        <w:t>E-Form Data Fields</w:t>
      </w:r>
      <w:bookmarkEnd w:id="289"/>
      <w:bookmarkEnd w:id="290"/>
      <w:bookmarkEnd w:id="291"/>
    </w:p>
    <w:p w14:paraId="5E59F063" w14:textId="76B3866A" w:rsidR="00BD2C1D" w:rsidRPr="000961F5" w:rsidRDefault="00BD2C1D" w:rsidP="00732AE3">
      <w:pPr>
        <w:ind w:left="0"/>
        <w:rPr>
          <w:lang w:eastAsia="x-none"/>
        </w:rPr>
      </w:pPr>
    </w:p>
    <w:p w14:paraId="6F21727D" w14:textId="77777777" w:rsidR="00BD2C1D" w:rsidRPr="000961F5" w:rsidRDefault="00BD2C1D" w:rsidP="00BD2C1D">
      <w:pPr>
        <w:pStyle w:val="ListParagraph"/>
        <w:ind w:leftChars="0" w:left="0"/>
        <w:rPr>
          <w:lang w:eastAsia="x-none"/>
        </w:rPr>
      </w:pPr>
      <w:r w:rsidRPr="000961F5">
        <w:rPr>
          <w:lang w:eastAsia="x-none"/>
        </w:rPr>
        <w:t>For fields marked with “[security type]” and “[security type holder]”, the display should be based on the table below:</w:t>
      </w:r>
    </w:p>
    <w:p w14:paraId="71320BAF" w14:textId="77777777" w:rsidR="00BD2C1D" w:rsidRPr="000961F5" w:rsidRDefault="00BD2C1D" w:rsidP="00BD2C1D">
      <w:pPr>
        <w:pStyle w:val="ListParagraph"/>
        <w:ind w:leftChars="0" w:left="360"/>
        <w:rPr>
          <w:lang w:eastAsia="x-none"/>
        </w:rPr>
      </w:pPr>
    </w:p>
    <w:tbl>
      <w:tblPr>
        <w:tblStyle w:val="TableGrid"/>
        <w:tblW w:w="0" w:type="auto"/>
        <w:tblLook w:val="04A0" w:firstRow="1" w:lastRow="0" w:firstColumn="1" w:lastColumn="0" w:noHBand="0" w:noVBand="1"/>
      </w:tblPr>
      <w:tblGrid>
        <w:gridCol w:w="4248"/>
        <w:gridCol w:w="1417"/>
        <w:gridCol w:w="1843"/>
      </w:tblGrid>
      <w:tr w:rsidR="00BD2C1D" w:rsidRPr="000961F5" w14:paraId="6DB6D34B" w14:textId="77777777" w:rsidTr="00B84500">
        <w:tc>
          <w:tcPr>
            <w:tcW w:w="4248" w:type="dxa"/>
            <w:shd w:val="clear" w:color="auto" w:fill="13426B"/>
          </w:tcPr>
          <w:p w14:paraId="27F73688" w14:textId="77777777" w:rsidR="00BD2C1D" w:rsidRPr="000961F5" w:rsidRDefault="00BD2C1D" w:rsidP="00B84500">
            <w:pPr>
              <w:pStyle w:val="ListParagraph"/>
              <w:ind w:leftChars="0" w:left="0"/>
              <w:jc w:val="left"/>
              <w:rPr>
                <w:b/>
                <w:lang w:eastAsia="x-none"/>
              </w:rPr>
            </w:pPr>
            <w:r w:rsidRPr="000961F5">
              <w:rPr>
                <w:b/>
                <w:lang w:eastAsia="x-none"/>
              </w:rPr>
              <w:t>Securities to be Listed [IPO Initiation Field #17]</w:t>
            </w:r>
          </w:p>
        </w:tc>
        <w:tc>
          <w:tcPr>
            <w:tcW w:w="1417" w:type="dxa"/>
            <w:shd w:val="clear" w:color="auto" w:fill="13426B"/>
          </w:tcPr>
          <w:p w14:paraId="51F3BFEB" w14:textId="77777777" w:rsidR="00BD2C1D" w:rsidRPr="000961F5" w:rsidRDefault="00BD2C1D" w:rsidP="00B84500">
            <w:pPr>
              <w:pStyle w:val="ListParagraph"/>
              <w:ind w:leftChars="0" w:left="0"/>
              <w:rPr>
                <w:b/>
                <w:lang w:eastAsia="x-none"/>
              </w:rPr>
            </w:pPr>
            <w:r w:rsidRPr="000961F5">
              <w:rPr>
                <w:b/>
                <w:lang w:eastAsia="x-none"/>
              </w:rPr>
              <w:t>[Security type]</w:t>
            </w:r>
          </w:p>
        </w:tc>
        <w:tc>
          <w:tcPr>
            <w:tcW w:w="1843" w:type="dxa"/>
            <w:shd w:val="clear" w:color="auto" w:fill="13426B"/>
          </w:tcPr>
          <w:p w14:paraId="0F168346" w14:textId="77777777" w:rsidR="00BD2C1D" w:rsidRPr="000961F5" w:rsidRDefault="00BD2C1D" w:rsidP="00B84500">
            <w:pPr>
              <w:pStyle w:val="ListParagraph"/>
              <w:ind w:leftChars="0" w:left="0"/>
              <w:rPr>
                <w:b/>
                <w:lang w:eastAsia="x-none"/>
              </w:rPr>
            </w:pPr>
            <w:r w:rsidRPr="000961F5">
              <w:rPr>
                <w:b/>
                <w:lang w:eastAsia="x-none"/>
              </w:rPr>
              <w:t>[Security type holder]</w:t>
            </w:r>
          </w:p>
        </w:tc>
      </w:tr>
      <w:tr w:rsidR="00BD2C1D" w:rsidRPr="000961F5" w14:paraId="3A088EF9" w14:textId="77777777" w:rsidTr="00B84500">
        <w:tc>
          <w:tcPr>
            <w:tcW w:w="4248" w:type="dxa"/>
          </w:tcPr>
          <w:p w14:paraId="19D4CD4C" w14:textId="77777777" w:rsidR="00BD2C1D" w:rsidRPr="000961F5" w:rsidRDefault="00BD2C1D" w:rsidP="00B84500">
            <w:pPr>
              <w:pStyle w:val="ListParagraph"/>
              <w:ind w:leftChars="0" w:left="0"/>
              <w:rPr>
                <w:lang w:eastAsia="x-none"/>
              </w:rPr>
            </w:pPr>
            <w:r w:rsidRPr="000961F5">
              <w:rPr>
                <w:lang w:val="en-US"/>
              </w:rPr>
              <w:t>Ordinary shares</w:t>
            </w:r>
          </w:p>
        </w:tc>
        <w:tc>
          <w:tcPr>
            <w:tcW w:w="1417" w:type="dxa"/>
            <w:vMerge w:val="restart"/>
          </w:tcPr>
          <w:p w14:paraId="13D4A990" w14:textId="77777777" w:rsidR="00BD2C1D" w:rsidRPr="000961F5" w:rsidRDefault="00BD2C1D" w:rsidP="00B84500">
            <w:pPr>
              <w:pStyle w:val="ListParagraph"/>
              <w:ind w:leftChars="0" w:left="0"/>
              <w:rPr>
                <w:lang w:eastAsia="x-none"/>
              </w:rPr>
            </w:pPr>
            <w:r w:rsidRPr="000961F5">
              <w:rPr>
                <w:lang w:eastAsia="x-none"/>
              </w:rPr>
              <w:t>Shares</w:t>
            </w:r>
          </w:p>
        </w:tc>
        <w:tc>
          <w:tcPr>
            <w:tcW w:w="1843" w:type="dxa"/>
            <w:vMerge w:val="restart"/>
          </w:tcPr>
          <w:p w14:paraId="6079C1B1" w14:textId="77777777" w:rsidR="00BD2C1D" w:rsidRPr="000961F5" w:rsidRDefault="00BD2C1D" w:rsidP="00B84500">
            <w:pPr>
              <w:pStyle w:val="ListParagraph"/>
              <w:ind w:leftChars="0" w:left="0"/>
              <w:rPr>
                <w:lang w:eastAsia="x-none"/>
              </w:rPr>
            </w:pPr>
            <w:r w:rsidRPr="000961F5">
              <w:rPr>
                <w:lang w:eastAsia="x-none"/>
              </w:rPr>
              <w:t>Shareholders</w:t>
            </w:r>
          </w:p>
        </w:tc>
      </w:tr>
      <w:tr w:rsidR="00BD2C1D" w:rsidRPr="000961F5" w14:paraId="2BA70EC8" w14:textId="77777777" w:rsidTr="00B84500">
        <w:tc>
          <w:tcPr>
            <w:tcW w:w="4248" w:type="dxa"/>
          </w:tcPr>
          <w:p w14:paraId="7561C0F8" w14:textId="77777777" w:rsidR="00BD2C1D" w:rsidRPr="000961F5" w:rsidRDefault="00BD2C1D" w:rsidP="00B84500">
            <w:pPr>
              <w:pStyle w:val="ListParagraph"/>
              <w:ind w:leftChars="0" w:left="0"/>
              <w:rPr>
                <w:lang w:eastAsia="x-none"/>
              </w:rPr>
            </w:pPr>
            <w:r w:rsidRPr="000961F5">
              <w:rPr>
                <w:lang w:val="en-US"/>
              </w:rPr>
              <w:t>Ordinary shares (H shares)</w:t>
            </w:r>
          </w:p>
        </w:tc>
        <w:tc>
          <w:tcPr>
            <w:tcW w:w="1417" w:type="dxa"/>
            <w:vMerge/>
          </w:tcPr>
          <w:p w14:paraId="4234D41E" w14:textId="77777777" w:rsidR="00BD2C1D" w:rsidRPr="000961F5" w:rsidRDefault="00BD2C1D" w:rsidP="00B84500">
            <w:pPr>
              <w:pStyle w:val="ListParagraph"/>
              <w:ind w:leftChars="0" w:left="0"/>
              <w:rPr>
                <w:lang w:eastAsia="x-none"/>
              </w:rPr>
            </w:pPr>
          </w:p>
        </w:tc>
        <w:tc>
          <w:tcPr>
            <w:tcW w:w="1843" w:type="dxa"/>
            <w:vMerge/>
          </w:tcPr>
          <w:p w14:paraId="7FBA5DA2" w14:textId="77777777" w:rsidR="00BD2C1D" w:rsidRPr="000961F5" w:rsidRDefault="00BD2C1D" w:rsidP="00B84500">
            <w:pPr>
              <w:pStyle w:val="ListParagraph"/>
              <w:ind w:leftChars="0" w:left="0"/>
              <w:rPr>
                <w:lang w:eastAsia="x-none"/>
              </w:rPr>
            </w:pPr>
          </w:p>
        </w:tc>
      </w:tr>
      <w:tr w:rsidR="00BD2C1D" w:rsidRPr="000961F5" w14:paraId="69D85F42" w14:textId="77777777" w:rsidTr="00B84500">
        <w:tc>
          <w:tcPr>
            <w:tcW w:w="4248" w:type="dxa"/>
          </w:tcPr>
          <w:p w14:paraId="42EEDD1B" w14:textId="77777777" w:rsidR="00BD2C1D" w:rsidRPr="000961F5" w:rsidRDefault="00BD2C1D" w:rsidP="00B84500">
            <w:pPr>
              <w:pStyle w:val="ListParagraph"/>
              <w:ind w:leftChars="0" w:left="0"/>
              <w:rPr>
                <w:lang w:eastAsia="x-none"/>
              </w:rPr>
            </w:pPr>
            <w:r w:rsidRPr="000961F5">
              <w:rPr>
                <w:lang w:val="en-US"/>
              </w:rPr>
              <w:t>Ordinary shares (conversion from B to H shares)</w:t>
            </w:r>
          </w:p>
        </w:tc>
        <w:tc>
          <w:tcPr>
            <w:tcW w:w="1417" w:type="dxa"/>
            <w:vMerge/>
          </w:tcPr>
          <w:p w14:paraId="60A53577" w14:textId="77777777" w:rsidR="00BD2C1D" w:rsidRPr="000961F5" w:rsidRDefault="00BD2C1D" w:rsidP="00B84500">
            <w:pPr>
              <w:pStyle w:val="ListParagraph"/>
              <w:ind w:leftChars="0" w:left="0"/>
              <w:rPr>
                <w:lang w:eastAsia="x-none"/>
              </w:rPr>
            </w:pPr>
          </w:p>
        </w:tc>
        <w:tc>
          <w:tcPr>
            <w:tcW w:w="1843" w:type="dxa"/>
            <w:vMerge/>
          </w:tcPr>
          <w:p w14:paraId="3D00FC35" w14:textId="77777777" w:rsidR="00BD2C1D" w:rsidRPr="000961F5" w:rsidRDefault="00BD2C1D" w:rsidP="00B84500">
            <w:pPr>
              <w:pStyle w:val="ListParagraph"/>
              <w:ind w:leftChars="0" w:left="0"/>
              <w:rPr>
                <w:lang w:eastAsia="x-none"/>
              </w:rPr>
            </w:pPr>
          </w:p>
        </w:tc>
      </w:tr>
      <w:tr w:rsidR="00BD2C1D" w:rsidRPr="000961F5" w14:paraId="1679C484" w14:textId="77777777" w:rsidTr="00B84500">
        <w:tc>
          <w:tcPr>
            <w:tcW w:w="4248" w:type="dxa"/>
          </w:tcPr>
          <w:p w14:paraId="2CCB574C" w14:textId="77777777" w:rsidR="00BD2C1D" w:rsidRPr="000961F5" w:rsidRDefault="00BD2C1D" w:rsidP="00B84500">
            <w:pPr>
              <w:pStyle w:val="ListParagraph"/>
              <w:ind w:leftChars="0" w:left="0"/>
              <w:rPr>
                <w:lang w:eastAsia="x-none"/>
              </w:rPr>
            </w:pPr>
            <w:r w:rsidRPr="000961F5">
              <w:rPr>
                <w:lang w:val="en-US"/>
              </w:rPr>
              <w:t>Preference shares</w:t>
            </w:r>
          </w:p>
        </w:tc>
        <w:tc>
          <w:tcPr>
            <w:tcW w:w="1417" w:type="dxa"/>
            <w:vMerge/>
          </w:tcPr>
          <w:p w14:paraId="0FE0BCCE" w14:textId="77777777" w:rsidR="00BD2C1D" w:rsidRPr="000961F5" w:rsidRDefault="00BD2C1D" w:rsidP="00B84500">
            <w:pPr>
              <w:pStyle w:val="ListParagraph"/>
              <w:ind w:leftChars="0" w:left="0"/>
              <w:rPr>
                <w:lang w:eastAsia="x-none"/>
              </w:rPr>
            </w:pPr>
          </w:p>
        </w:tc>
        <w:tc>
          <w:tcPr>
            <w:tcW w:w="1843" w:type="dxa"/>
            <w:vMerge/>
          </w:tcPr>
          <w:p w14:paraId="3BB7D52C" w14:textId="77777777" w:rsidR="00BD2C1D" w:rsidRPr="000961F5" w:rsidRDefault="00BD2C1D" w:rsidP="00B84500">
            <w:pPr>
              <w:pStyle w:val="ListParagraph"/>
              <w:ind w:leftChars="0" w:left="0"/>
              <w:rPr>
                <w:lang w:eastAsia="x-none"/>
              </w:rPr>
            </w:pPr>
          </w:p>
        </w:tc>
      </w:tr>
      <w:tr w:rsidR="00BD2C1D" w:rsidRPr="000961F5" w14:paraId="177BA27C" w14:textId="77777777" w:rsidTr="00B84500">
        <w:tc>
          <w:tcPr>
            <w:tcW w:w="4248" w:type="dxa"/>
          </w:tcPr>
          <w:p w14:paraId="5874B306" w14:textId="77777777" w:rsidR="00BD2C1D" w:rsidRPr="000961F5" w:rsidRDefault="00BD2C1D" w:rsidP="00B84500">
            <w:pPr>
              <w:pStyle w:val="ListParagraph"/>
              <w:ind w:leftChars="0" w:left="0"/>
              <w:rPr>
                <w:lang w:eastAsia="x-none"/>
              </w:rPr>
            </w:pPr>
            <w:r w:rsidRPr="000961F5">
              <w:rPr>
                <w:lang w:val="en-US"/>
              </w:rPr>
              <w:t>Real Estate Investment Trust</w:t>
            </w:r>
          </w:p>
        </w:tc>
        <w:tc>
          <w:tcPr>
            <w:tcW w:w="1417" w:type="dxa"/>
            <w:vMerge w:val="restart"/>
          </w:tcPr>
          <w:p w14:paraId="1004DA6E" w14:textId="77777777" w:rsidR="00BD2C1D" w:rsidRPr="000961F5" w:rsidRDefault="00BD2C1D" w:rsidP="00B84500">
            <w:pPr>
              <w:pStyle w:val="ListParagraph"/>
              <w:ind w:leftChars="0" w:left="0"/>
              <w:rPr>
                <w:lang w:eastAsia="x-none"/>
              </w:rPr>
            </w:pPr>
            <w:r w:rsidRPr="000961F5">
              <w:rPr>
                <w:lang w:eastAsia="x-none"/>
              </w:rPr>
              <w:t>Units</w:t>
            </w:r>
          </w:p>
        </w:tc>
        <w:tc>
          <w:tcPr>
            <w:tcW w:w="1843" w:type="dxa"/>
            <w:vMerge w:val="restart"/>
          </w:tcPr>
          <w:p w14:paraId="253C5AFF" w14:textId="77777777" w:rsidR="00BD2C1D" w:rsidRPr="000961F5" w:rsidRDefault="00BD2C1D" w:rsidP="00B84500">
            <w:pPr>
              <w:pStyle w:val="ListParagraph"/>
              <w:ind w:leftChars="0" w:left="0"/>
              <w:rPr>
                <w:lang w:eastAsia="x-none"/>
              </w:rPr>
            </w:pPr>
            <w:r w:rsidRPr="000961F5">
              <w:rPr>
                <w:lang w:eastAsia="x-none"/>
              </w:rPr>
              <w:t>Unitholders</w:t>
            </w:r>
          </w:p>
        </w:tc>
      </w:tr>
      <w:tr w:rsidR="00BD2C1D" w:rsidRPr="000961F5" w14:paraId="059BAF7C" w14:textId="77777777" w:rsidTr="00B84500">
        <w:tc>
          <w:tcPr>
            <w:tcW w:w="4248" w:type="dxa"/>
          </w:tcPr>
          <w:p w14:paraId="7D152B36" w14:textId="77777777" w:rsidR="00BD2C1D" w:rsidRPr="000961F5" w:rsidRDefault="00BD2C1D" w:rsidP="00B84500">
            <w:pPr>
              <w:pStyle w:val="ListParagraph"/>
              <w:ind w:leftChars="0" w:left="0"/>
              <w:rPr>
                <w:lang w:eastAsia="x-none"/>
              </w:rPr>
            </w:pPr>
            <w:r w:rsidRPr="000961F5">
              <w:rPr>
                <w:lang w:val="en-US"/>
              </w:rPr>
              <w:t>Exchange Traded Product</w:t>
            </w:r>
          </w:p>
        </w:tc>
        <w:tc>
          <w:tcPr>
            <w:tcW w:w="1417" w:type="dxa"/>
            <w:vMerge/>
          </w:tcPr>
          <w:p w14:paraId="3027B15A" w14:textId="77777777" w:rsidR="00BD2C1D" w:rsidRPr="000961F5" w:rsidRDefault="00BD2C1D" w:rsidP="00B84500">
            <w:pPr>
              <w:pStyle w:val="ListParagraph"/>
              <w:ind w:leftChars="0" w:left="0"/>
              <w:rPr>
                <w:lang w:eastAsia="x-none"/>
              </w:rPr>
            </w:pPr>
          </w:p>
        </w:tc>
        <w:tc>
          <w:tcPr>
            <w:tcW w:w="1843" w:type="dxa"/>
            <w:vMerge/>
          </w:tcPr>
          <w:p w14:paraId="7DCB918C" w14:textId="77777777" w:rsidR="00BD2C1D" w:rsidRPr="000961F5" w:rsidRDefault="00BD2C1D" w:rsidP="00B84500">
            <w:pPr>
              <w:pStyle w:val="ListParagraph"/>
              <w:ind w:leftChars="0" w:left="0"/>
              <w:rPr>
                <w:lang w:eastAsia="x-none"/>
              </w:rPr>
            </w:pPr>
          </w:p>
        </w:tc>
      </w:tr>
      <w:tr w:rsidR="00BD2C1D" w:rsidRPr="000961F5" w14:paraId="75D2DDB2" w14:textId="77777777" w:rsidTr="00B84500">
        <w:tc>
          <w:tcPr>
            <w:tcW w:w="4248" w:type="dxa"/>
          </w:tcPr>
          <w:p w14:paraId="40A7D2D5" w14:textId="77777777" w:rsidR="00BD2C1D" w:rsidRPr="000961F5" w:rsidRDefault="00BD2C1D" w:rsidP="00B84500">
            <w:pPr>
              <w:pStyle w:val="ListParagraph"/>
              <w:ind w:leftChars="0" w:left="0"/>
              <w:rPr>
                <w:lang w:eastAsia="x-none"/>
              </w:rPr>
            </w:pPr>
            <w:r w:rsidRPr="000961F5">
              <w:rPr>
                <w:lang w:val="en-US"/>
              </w:rPr>
              <w:t>Depositary Receipts</w:t>
            </w:r>
          </w:p>
        </w:tc>
        <w:tc>
          <w:tcPr>
            <w:tcW w:w="1417" w:type="dxa"/>
          </w:tcPr>
          <w:p w14:paraId="0150045C" w14:textId="77777777" w:rsidR="00BD2C1D" w:rsidRPr="000961F5" w:rsidRDefault="00BD2C1D" w:rsidP="00B84500">
            <w:pPr>
              <w:pStyle w:val="ListParagraph"/>
              <w:ind w:leftChars="0" w:left="0"/>
              <w:rPr>
                <w:lang w:eastAsia="x-none"/>
              </w:rPr>
            </w:pPr>
            <w:r w:rsidRPr="000961F5">
              <w:rPr>
                <w:lang w:eastAsia="x-none"/>
              </w:rPr>
              <w:t>Receipts</w:t>
            </w:r>
          </w:p>
        </w:tc>
        <w:tc>
          <w:tcPr>
            <w:tcW w:w="1843" w:type="dxa"/>
          </w:tcPr>
          <w:p w14:paraId="75C3DBC4" w14:textId="77777777" w:rsidR="00BD2C1D" w:rsidRPr="000961F5" w:rsidRDefault="00BD2C1D" w:rsidP="00B84500">
            <w:pPr>
              <w:pStyle w:val="ListParagraph"/>
              <w:ind w:leftChars="0" w:left="0"/>
              <w:rPr>
                <w:lang w:eastAsia="x-none"/>
              </w:rPr>
            </w:pPr>
            <w:r w:rsidRPr="000961F5">
              <w:rPr>
                <w:lang w:eastAsia="x-none"/>
              </w:rPr>
              <w:t>DR Holders</w:t>
            </w:r>
          </w:p>
        </w:tc>
      </w:tr>
      <w:tr w:rsidR="00BD2C1D" w:rsidRPr="000961F5" w14:paraId="1487D770" w14:textId="77777777" w:rsidTr="00B84500">
        <w:tc>
          <w:tcPr>
            <w:tcW w:w="4248" w:type="dxa"/>
          </w:tcPr>
          <w:p w14:paraId="358FE5D5" w14:textId="77777777" w:rsidR="00BD2C1D" w:rsidRPr="000961F5" w:rsidRDefault="00BD2C1D" w:rsidP="00B84500">
            <w:pPr>
              <w:pStyle w:val="ListParagraph"/>
              <w:ind w:leftChars="0" w:left="0"/>
              <w:rPr>
                <w:lang w:eastAsia="x-none"/>
              </w:rPr>
            </w:pPr>
            <w:r w:rsidRPr="000961F5">
              <w:rPr>
                <w:lang w:val="en-US"/>
              </w:rPr>
              <w:t>Stapled Securities</w:t>
            </w:r>
          </w:p>
        </w:tc>
        <w:tc>
          <w:tcPr>
            <w:tcW w:w="1417" w:type="dxa"/>
          </w:tcPr>
          <w:p w14:paraId="6C70F312" w14:textId="77777777" w:rsidR="00BD2C1D" w:rsidRPr="000961F5" w:rsidRDefault="00BD2C1D" w:rsidP="00B84500">
            <w:pPr>
              <w:pStyle w:val="ListParagraph"/>
              <w:ind w:leftChars="0" w:left="0"/>
              <w:rPr>
                <w:lang w:eastAsia="x-none"/>
              </w:rPr>
            </w:pPr>
            <w:r w:rsidRPr="000961F5">
              <w:rPr>
                <w:lang w:eastAsia="x-none"/>
              </w:rPr>
              <w:t>Units</w:t>
            </w:r>
          </w:p>
        </w:tc>
        <w:tc>
          <w:tcPr>
            <w:tcW w:w="1843" w:type="dxa"/>
          </w:tcPr>
          <w:p w14:paraId="4429D973" w14:textId="77777777" w:rsidR="00BD2C1D" w:rsidRPr="000961F5" w:rsidRDefault="00BD2C1D" w:rsidP="00B84500">
            <w:pPr>
              <w:pStyle w:val="ListParagraph"/>
              <w:ind w:leftChars="0" w:left="0"/>
              <w:rPr>
                <w:lang w:eastAsia="x-none"/>
              </w:rPr>
            </w:pPr>
            <w:r w:rsidRPr="000961F5">
              <w:rPr>
                <w:lang w:eastAsia="x-none"/>
              </w:rPr>
              <w:t>Unitholders</w:t>
            </w:r>
          </w:p>
        </w:tc>
      </w:tr>
      <w:tr w:rsidR="00BD2C1D" w:rsidRPr="000961F5" w14:paraId="64990D3A" w14:textId="77777777" w:rsidTr="00B84500">
        <w:tc>
          <w:tcPr>
            <w:tcW w:w="4248" w:type="dxa"/>
          </w:tcPr>
          <w:p w14:paraId="3A60A22E" w14:textId="77777777" w:rsidR="00BD2C1D" w:rsidRPr="000961F5" w:rsidRDefault="00BD2C1D" w:rsidP="00B84500">
            <w:pPr>
              <w:pStyle w:val="ListParagraph"/>
              <w:ind w:leftChars="0" w:left="0"/>
              <w:rPr>
                <w:lang w:eastAsia="x-none"/>
              </w:rPr>
            </w:pPr>
            <w:r w:rsidRPr="000961F5">
              <w:rPr>
                <w:lang w:val="en-US"/>
              </w:rPr>
              <w:t xml:space="preserve">Others </w:t>
            </w:r>
            <w:r w:rsidRPr="000961F5">
              <w:rPr>
                <w:color w:val="000000"/>
              </w:rPr>
              <w:t>(please fill in)</w:t>
            </w:r>
          </w:p>
        </w:tc>
        <w:tc>
          <w:tcPr>
            <w:tcW w:w="1417" w:type="dxa"/>
          </w:tcPr>
          <w:p w14:paraId="283A84EC" w14:textId="77777777" w:rsidR="00BD2C1D" w:rsidRPr="000961F5" w:rsidRDefault="00BD2C1D" w:rsidP="00B84500">
            <w:pPr>
              <w:pStyle w:val="ListParagraph"/>
              <w:ind w:leftChars="0" w:left="0"/>
              <w:rPr>
                <w:lang w:eastAsia="x-none"/>
              </w:rPr>
            </w:pPr>
            <w:r w:rsidRPr="000961F5">
              <w:rPr>
                <w:lang w:eastAsia="x-none"/>
              </w:rPr>
              <w:t>Shares</w:t>
            </w:r>
          </w:p>
        </w:tc>
        <w:tc>
          <w:tcPr>
            <w:tcW w:w="1843" w:type="dxa"/>
          </w:tcPr>
          <w:p w14:paraId="680A0CC7" w14:textId="77777777" w:rsidR="00BD2C1D" w:rsidRPr="000961F5" w:rsidRDefault="00BD2C1D" w:rsidP="00B84500">
            <w:pPr>
              <w:pStyle w:val="ListParagraph"/>
              <w:ind w:leftChars="0" w:left="0"/>
              <w:rPr>
                <w:lang w:eastAsia="x-none"/>
              </w:rPr>
            </w:pPr>
            <w:r w:rsidRPr="000961F5">
              <w:rPr>
                <w:lang w:eastAsia="x-none"/>
              </w:rPr>
              <w:t>Shareholders</w:t>
            </w:r>
          </w:p>
        </w:tc>
      </w:tr>
    </w:tbl>
    <w:p w14:paraId="5E9D493A" w14:textId="09A8F363" w:rsidR="00BD2C1D" w:rsidRPr="000961F5" w:rsidRDefault="00BD2C1D" w:rsidP="00BD2C1D">
      <w:pPr>
        <w:ind w:left="0"/>
        <w:rPr>
          <w:lang w:eastAsia="x-none"/>
        </w:rPr>
      </w:pPr>
    </w:p>
    <w:p w14:paraId="4B2670FD" w14:textId="77777777" w:rsidR="005D73CA" w:rsidRPr="000961F5" w:rsidRDefault="005D73CA" w:rsidP="00BD2C1D">
      <w:pPr>
        <w:ind w:left="0"/>
        <w:rPr>
          <w:lang w:eastAsia="x-none"/>
        </w:rPr>
      </w:pPr>
    </w:p>
    <w:p w14:paraId="6F1FC8E6" w14:textId="7463368F" w:rsidR="00E351FF" w:rsidRPr="00F159AF" w:rsidRDefault="00E351FF" w:rsidP="00F159AF">
      <w:pPr>
        <w:pStyle w:val="ListParagraph"/>
        <w:numPr>
          <w:ilvl w:val="0"/>
          <w:numId w:val="133"/>
        </w:numPr>
        <w:ind w:leftChars="0"/>
        <w:rPr>
          <w:b/>
          <w:sz w:val="20"/>
          <w:szCs w:val="20"/>
          <w:lang w:eastAsia="x-none"/>
        </w:rPr>
      </w:pPr>
      <w:r w:rsidRPr="00F159AF">
        <w:rPr>
          <w:b/>
          <w:sz w:val="20"/>
          <w:szCs w:val="20"/>
          <w:lang w:eastAsia="x-none"/>
        </w:rPr>
        <w:t>Base Size</w:t>
      </w:r>
    </w:p>
    <w:p w14:paraId="6086977A" w14:textId="06106236" w:rsidR="00E351FF" w:rsidRPr="000961F5" w:rsidRDefault="00E351FF" w:rsidP="00BD2C1D">
      <w:pPr>
        <w:ind w:left="0"/>
        <w:rPr>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21"/>
        <w:gridCol w:w="2409"/>
        <w:gridCol w:w="2127"/>
        <w:gridCol w:w="5502"/>
      </w:tblGrid>
      <w:tr w:rsidR="00BD2C1D" w:rsidRPr="000961F5" w14:paraId="588D7E11" w14:textId="77777777" w:rsidTr="00B84500">
        <w:tc>
          <w:tcPr>
            <w:tcW w:w="421" w:type="dxa"/>
            <w:shd w:val="clear" w:color="auto" w:fill="13426B"/>
          </w:tcPr>
          <w:p w14:paraId="530F2A22" w14:textId="77777777" w:rsidR="00BD2C1D" w:rsidRPr="00F159AF" w:rsidRDefault="00BD2C1D" w:rsidP="00B84500">
            <w:pPr>
              <w:spacing w:after="0"/>
              <w:ind w:left="0"/>
              <w:jc w:val="left"/>
              <w:rPr>
                <w:rFonts w:ascii="Arial" w:hAnsi="Arial"/>
                <w:b/>
                <w:sz w:val="16"/>
                <w:szCs w:val="16"/>
                <w:lang w:val="en-US"/>
              </w:rPr>
            </w:pPr>
            <w:r w:rsidRPr="00F159AF">
              <w:rPr>
                <w:rFonts w:ascii="Arial" w:hAnsi="Arial"/>
                <w:b/>
                <w:sz w:val="16"/>
                <w:szCs w:val="16"/>
                <w:lang w:val="en-US"/>
              </w:rPr>
              <w:t>#</w:t>
            </w:r>
          </w:p>
        </w:tc>
        <w:tc>
          <w:tcPr>
            <w:tcW w:w="2409" w:type="dxa"/>
            <w:shd w:val="clear" w:color="auto" w:fill="13426B"/>
          </w:tcPr>
          <w:p w14:paraId="07D0420E" w14:textId="77777777" w:rsidR="00BD2C1D" w:rsidRPr="00F159AF" w:rsidRDefault="00BD2C1D" w:rsidP="00B84500">
            <w:pPr>
              <w:spacing w:after="0"/>
              <w:ind w:left="0"/>
              <w:jc w:val="left"/>
              <w:rPr>
                <w:rFonts w:ascii="Arial" w:hAnsi="Arial"/>
                <w:b/>
                <w:sz w:val="16"/>
                <w:szCs w:val="16"/>
                <w:lang w:val="en-US"/>
              </w:rPr>
            </w:pPr>
            <w:r w:rsidRPr="00F159AF">
              <w:rPr>
                <w:rFonts w:ascii="Arial" w:hAnsi="Arial"/>
                <w:b/>
                <w:sz w:val="16"/>
                <w:szCs w:val="16"/>
                <w:lang w:val="en-US"/>
              </w:rPr>
              <w:t>Field name</w:t>
            </w:r>
          </w:p>
        </w:tc>
        <w:tc>
          <w:tcPr>
            <w:tcW w:w="2127" w:type="dxa"/>
            <w:shd w:val="clear" w:color="auto" w:fill="13426B"/>
          </w:tcPr>
          <w:p w14:paraId="5B82D58C" w14:textId="77777777" w:rsidR="00BD2C1D" w:rsidRPr="00F159AF" w:rsidRDefault="00BD2C1D" w:rsidP="00B84500">
            <w:pPr>
              <w:spacing w:after="0"/>
              <w:ind w:left="0"/>
              <w:jc w:val="left"/>
              <w:rPr>
                <w:rFonts w:ascii="Arial" w:hAnsi="Arial"/>
                <w:b/>
                <w:sz w:val="16"/>
                <w:szCs w:val="16"/>
                <w:lang w:val="en-US"/>
              </w:rPr>
            </w:pPr>
            <w:r w:rsidRPr="00F159AF">
              <w:rPr>
                <w:rFonts w:ascii="Arial" w:hAnsi="Arial"/>
                <w:b/>
                <w:sz w:val="16"/>
                <w:szCs w:val="16"/>
                <w:lang w:val="en-US"/>
              </w:rPr>
              <w:t>Input method</w:t>
            </w:r>
          </w:p>
        </w:tc>
        <w:tc>
          <w:tcPr>
            <w:tcW w:w="5502" w:type="dxa"/>
            <w:shd w:val="clear" w:color="auto" w:fill="13426B"/>
          </w:tcPr>
          <w:p w14:paraId="45473A1F" w14:textId="77777777" w:rsidR="00BD2C1D" w:rsidRPr="00F159AF" w:rsidRDefault="00BD2C1D" w:rsidP="00B84500">
            <w:pPr>
              <w:spacing w:after="0"/>
              <w:ind w:left="0"/>
              <w:jc w:val="left"/>
              <w:rPr>
                <w:rFonts w:ascii="Arial" w:hAnsi="Arial"/>
                <w:b/>
                <w:sz w:val="16"/>
                <w:szCs w:val="16"/>
                <w:lang w:val="en-US"/>
              </w:rPr>
            </w:pPr>
            <w:r w:rsidRPr="00F159AF">
              <w:rPr>
                <w:rFonts w:ascii="Arial" w:hAnsi="Arial"/>
                <w:b/>
                <w:sz w:val="16"/>
                <w:szCs w:val="16"/>
                <w:lang w:val="en-US"/>
              </w:rPr>
              <w:t>Notes</w:t>
            </w:r>
          </w:p>
        </w:tc>
      </w:tr>
      <w:tr w:rsidR="00BD2C1D" w:rsidRPr="000961F5" w14:paraId="38A80BDF" w14:textId="77777777" w:rsidTr="00B84500">
        <w:tc>
          <w:tcPr>
            <w:tcW w:w="421" w:type="dxa"/>
          </w:tcPr>
          <w:p w14:paraId="472A44F7" w14:textId="77777777" w:rsidR="00BD2C1D" w:rsidRPr="00F159AF" w:rsidRDefault="00BD2C1D" w:rsidP="00B84500">
            <w:pPr>
              <w:spacing w:after="0"/>
              <w:ind w:left="0"/>
              <w:jc w:val="left"/>
              <w:rPr>
                <w:rFonts w:ascii="Arial" w:hAnsi="Arial"/>
                <w:sz w:val="16"/>
                <w:szCs w:val="16"/>
                <w:lang w:val="en-US"/>
              </w:rPr>
            </w:pPr>
            <w:r w:rsidRPr="00F159AF">
              <w:rPr>
                <w:rFonts w:ascii="Arial" w:hAnsi="Arial"/>
                <w:sz w:val="16"/>
                <w:szCs w:val="16"/>
                <w:lang w:val="en-US"/>
              </w:rPr>
              <w:t>1</w:t>
            </w:r>
          </w:p>
        </w:tc>
        <w:tc>
          <w:tcPr>
            <w:tcW w:w="2409" w:type="dxa"/>
          </w:tcPr>
          <w:p w14:paraId="3BA49C0F" w14:textId="77777777" w:rsidR="00BD2C1D" w:rsidRPr="00F159AF" w:rsidRDefault="00BD2C1D" w:rsidP="00B84500">
            <w:pPr>
              <w:spacing w:after="0"/>
              <w:ind w:left="0"/>
              <w:jc w:val="left"/>
              <w:rPr>
                <w:rFonts w:ascii="Arial" w:hAnsi="Arial"/>
                <w:sz w:val="16"/>
                <w:szCs w:val="16"/>
                <w:lang w:val="en-US"/>
              </w:rPr>
            </w:pPr>
            <w:r w:rsidRPr="00F159AF">
              <w:rPr>
                <w:rFonts w:ascii="Arial" w:hAnsi="Arial"/>
                <w:sz w:val="16"/>
                <w:szCs w:val="16"/>
                <w:lang w:val="en-US"/>
              </w:rPr>
              <w:t>Institutional Offer Reallocation Indicator</w:t>
            </w:r>
          </w:p>
        </w:tc>
        <w:tc>
          <w:tcPr>
            <w:tcW w:w="2127" w:type="dxa"/>
          </w:tcPr>
          <w:p w14:paraId="3503CD9B" w14:textId="77777777" w:rsidR="00BD2C1D" w:rsidRPr="00F159AF" w:rsidRDefault="00BD2C1D" w:rsidP="00B84500">
            <w:pPr>
              <w:spacing w:after="0"/>
              <w:ind w:left="0"/>
              <w:jc w:val="left"/>
              <w:rPr>
                <w:rFonts w:ascii="Arial" w:hAnsi="Arial"/>
                <w:sz w:val="16"/>
                <w:szCs w:val="16"/>
                <w:lang w:val="en-US"/>
              </w:rPr>
            </w:pPr>
            <w:r w:rsidRPr="00F159AF">
              <w:rPr>
                <w:rFonts w:ascii="Arial" w:hAnsi="Arial"/>
                <w:sz w:val="16"/>
                <w:szCs w:val="16"/>
                <w:lang w:val="en-US"/>
              </w:rPr>
              <w:t>List (single selection)</w:t>
            </w:r>
          </w:p>
        </w:tc>
        <w:tc>
          <w:tcPr>
            <w:tcW w:w="5502" w:type="dxa"/>
          </w:tcPr>
          <w:p w14:paraId="6DF38B32" w14:textId="77777777" w:rsidR="00BD2C1D" w:rsidRPr="00F159AF" w:rsidRDefault="00BD2C1D" w:rsidP="00B84500">
            <w:pPr>
              <w:pStyle w:val="ListParagraph"/>
              <w:spacing w:after="0"/>
              <w:ind w:leftChars="0" w:left="0"/>
              <w:jc w:val="left"/>
              <w:rPr>
                <w:rFonts w:ascii="Arial" w:eastAsia="DengXian" w:hAnsi="Arial"/>
                <w:sz w:val="16"/>
                <w:szCs w:val="16"/>
                <w:lang w:val="en-US"/>
              </w:rPr>
            </w:pPr>
            <w:r w:rsidRPr="00F159AF">
              <w:rPr>
                <w:rFonts w:ascii="Arial" w:eastAsia="DengXian" w:hAnsi="Arial"/>
                <w:sz w:val="16"/>
                <w:szCs w:val="16"/>
                <w:lang w:val="en-US"/>
              </w:rPr>
              <w:t>With the following choices in the specified order:</w:t>
            </w:r>
          </w:p>
          <w:p w14:paraId="332FFFD7" w14:textId="77777777" w:rsidR="00BD2C1D" w:rsidRPr="00F159AF" w:rsidRDefault="00BD2C1D" w:rsidP="00B84500">
            <w:pPr>
              <w:pStyle w:val="ListParagraph"/>
              <w:numPr>
                <w:ilvl w:val="0"/>
                <w:numId w:val="45"/>
              </w:numPr>
              <w:spacing w:after="0"/>
              <w:ind w:leftChars="0"/>
              <w:jc w:val="left"/>
              <w:rPr>
                <w:rFonts w:ascii="Arial" w:eastAsia="DengXian" w:hAnsi="Arial"/>
                <w:sz w:val="16"/>
                <w:szCs w:val="16"/>
                <w:lang w:val="en-US"/>
              </w:rPr>
            </w:pPr>
            <w:r w:rsidRPr="00F159AF">
              <w:rPr>
                <w:rFonts w:ascii="Arial" w:hAnsi="Arial"/>
                <w:sz w:val="16"/>
                <w:szCs w:val="16"/>
                <w:lang w:val="en-US"/>
              </w:rPr>
              <w:t>No Reallocation [Default]</w:t>
            </w:r>
          </w:p>
          <w:p w14:paraId="5376AC8D" w14:textId="77777777" w:rsidR="00BD2C1D" w:rsidRPr="00F159AF" w:rsidRDefault="00BD2C1D" w:rsidP="00B84500">
            <w:pPr>
              <w:pStyle w:val="ListParagraph"/>
              <w:numPr>
                <w:ilvl w:val="0"/>
                <w:numId w:val="45"/>
              </w:numPr>
              <w:spacing w:after="0"/>
              <w:ind w:leftChars="0"/>
              <w:jc w:val="left"/>
              <w:rPr>
                <w:rFonts w:ascii="Arial" w:eastAsia="DengXian" w:hAnsi="Arial"/>
                <w:sz w:val="16"/>
                <w:szCs w:val="16"/>
                <w:lang w:val="en-US"/>
              </w:rPr>
            </w:pPr>
            <w:r w:rsidRPr="00F159AF">
              <w:rPr>
                <w:rFonts w:ascii="Arial" w:hAnsi="Arial"/>
                <w:sz w:val="16"/>
                <w:szCs w:val="16"/>
                <w:lang w:val="en-US"/>
              </w:rPr>
              <w:t xml:space="preserve">Undersubscription </w:t>
            </w:r>
          </w:p>
          <w:p w14:paraId="0AC68813" w14:textId="77777777" w:rsidR="00BD2C1D" w:rsidRPr="00F159AF" w:rsidRDefault="00BD2C1D" w:rsidP="00B84500">
            <w:pPr>
              <w:pStyle w:val="ListParagraph"/>
              <w:numPr>
                <w:ilvl w:val="0"/>
                <w:numId w:val="45"/>
              </w:numPr>
              <w:spacing w:after="0"/>
              <w:ind w:leftChars="0"/>
              <w:jc w:val="left"/>
              <w:rPr>
                <w:rFonts w:ascii="Arial" w:eastAsia="DengXian" w:hAnsi="Arial"/>
                <w:sz w:val="16"/>
                <w:szCs w:val="16"/>
                <w:lang w:val="en-US"/>
              </w:rPr>
            </w:pPr>
            <w:r w:rsidRPr="00F159AF">
              <w:rPr>
                <w:rFonts w:ascii="Arial" w:hAnsi="Arial"/>
                <w:sz w:val="16"/>
                <w:szCs w:val="16"/>
                <w:lang w:val="en-US"/>
              </w:rPr>
              <w:t>Reallocation</w:t>
            </w:r>
          </w:p>
          <w:p w14:paraId="7D5EF520" w14:textId="77777777" w:rsidR="00BD2C1D" w:rsidRPr="00F159AF" w:rsidRDefault="00BD2C1D" w:rsidP="00B84500">
            <w:pPr>
              <w:spacing w:after="0"/>
              <w:ind w:left="0"/>
              <w:jc w:val="left"/>
              <w:rPr>
                <w:rFonts w:ascii="Arial" w:hAnsi="Arial"/>
                <w:sz w:val="16"/>
                <w:szCs w:val="16"/>
                <w:lang w:val="en-US"/>
              </w:rPr>
            </w:pPr>
          </w:p>
          <w:p w14:paraId="3EEEBD9E" w14:textId="77777777" w:rsidR="00BD2C1D" w:rsidRPr="00F159AF" w:rsidRDefault="00BD2C1D" w:rsidP="00B84500">
            <w:pPr>
              <w:spacing w:after="0"/>
              <w:ind w:left="0"/>
              <w:jc w:val="left"/>
              <w:rPr>
                <w:rFonts w:ascii="Arial" w:hAnsi="Arial"/>
                <w:sz w:val="16"/>
                <w:szCs w:val="16"/>
                <w:lang w:val="en-US"/>
              </w:rPr>
            </w:pPr>
            <w:r w:rsidRPr="00F159AF">
              <w:rPr>
                <w:rFonts w:ascii="Arial" w:hAnsi="Arial"/>
                <w:sz w:val="16"/>
                <w:szCs w:val="16"/>
                <w:lang w:val="en-US"/>
              </w:rPr>
              <w:t>Validations:</w:t>
            </w:r>
          </w:p>
          <w:p w14:paraId="46154294" w14:textId="01270A0E" w:rsidR="00BD2C1D" w:rsidRPr="00F159AF" w:rsidRDefault="00BD2C1D" w:rsidP="00F159AF">
            <w:pPr>
              <w:pStyle w:val="ListParagraph"/>
              <w:numPr>
                <w:ilvl w:val="0"/>
                <w:numId w:val="31"/>
              </w:numPr>
              <w:spacing w:after="0"/>
              <w:ind w:leftChars="0"/>
              <w:jc w:val="left"/>
              <w:rPr>
                <w:rFonts w:ascii="Arial" w:hAnsi="Arial"/>
                <w:sz w:val="16"/>
                <w:szCs w:val="16"/>
                <w:lang w:val="en-US"/>
              </w:rPr>
            </w:pPr>
            <w:r w:rsidRPr="00F159AF">
              <w:rPr>
                <w:rFonts w:ascii="Arial" w:eastAsia="DengXian" w:hAnsi="Arial"/>
                <w:sz w:val="16"/>
                <w:szCs w:val="16"/>
                <w:lang w:val="en-US"/>
              </w:rPr>
              <w:t>“Reallocation” is only selectable if Public Offer oversubscription ratio &lt; 2</w:t>
            </w:r>
            <w:r w:rsidRPr="00F159AF">
              <w:rPr>
                <w:rFonts w:ascii="Arial" w:eastAsia="DengXian" w:hAnsi="Arial"/>
                <w:sz w:val="16"/>
                <w:szCs w:val="16"/>
                <w:vertAlign w:val="superscript"/>
                <w:lang w:val="en-US"/>
              </w:rPr>
              <w:t>nd</w:t>
            </w:r>
            <w:r w:rsidRPr="00F159AF">
              <w:rPr>
                <w:rFonts w:ascii="Arial" w:eastAsia="DengXian" w:hAnsi="Arial"/>
                <w:sz w:val="16"/>
                <w:szCs w:val="16"/>
                <w:lang w:val="en-US"/>
              </w:rPr>
              <w:t xml:space="preserve"> bracket of Initial and Clawback Thresholds</w:t>
            </w:r>
          </w:p>
        </w:tc>
      </w:tr>
    </w:tbl>
    <w:p w14:paraId="2A888B0D" w14:textId="56B96A63" w:rsidR="0003235A" w:rsidRPr="000961F5" w:rsidRDefault="0003235A" w:rsidP="00BD2C1D">
      <w:pPr>
        <w:ind w:left="0"/>
        <w:rPr>
          <w:lang w:val="en-US" w:eastAsia="x-none"/>
        </w:rPr>
      </w:pPr>
    </w:p>
    <w:p w14:paraId="1840E999" w14:textId="77777777" w:rsidR="00BD2C1D" w:rsidRPr="00F159AF" w:rsidRDefault="00BD2C1D" w:rsidP="00BD2C1D">
      <w:pPr>
        <w:spacing w:after="0"/>
        <w:ind w:left="0"/>
        <w:jc w:val="left"/>
        <w:rPr>
          <w:sz w:val="20"/>
          <w:szCs w:val="20"/>
          <w:lang w:eastAsia="x-none"/>
        </w:rPr>
      </w:pPr>
      <w:r w:rsidRPr="00F159AF">
        <w:rPr>
          <w:sz w:val="20"/>
          <w:szCs w:val="20"/>
          <w:lang w:eastAsia="x-none"/>
        </w:rPr>
        <w:t>The validation for each subsequent data field should be based on the selected value for Field #1.</w:t>
      </w:r>
    </w:p>
    <w:p w14:paraId="0D4E4769" w14:textId="77777777" w:rsidR="00BD2C1D" w:rsidRPr="000961F5" w:rsidRDefault="00BD2C1D" w:rsidP="00BD2C1D">
      <w:pPr>
        <w:ind w:left="0"/>
        <w:rPr>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394"/>
        <w:gridCol w:w="1326"/>
        <w:gridCol w:w="1035"/>
        <w:gridCol w:w="3477"/>
        <w:gridCol w:w="1985"/>
        <w:gridCol w:w="2242"/>
      </w:tblGrid>
      <w:tr w:rsidR="00BD2C1D" w:rsidRPr="000961F5" w14:paraId="3CDB2025" w14:textId="77777777" w:rsidTr="00F159AF">
        <w:trPr>
          <w:trHeight w:val="280"/>
        </w:trPr>
        <w:tc>
          <w:tcPr>
            <w:tcW w:w="394" w:type="dxa"/>
            <w:vMerge w:val="restart"/>
            <w:shd w:val="clear" w:color="auto" w:fill="13426B"/>
            <w:vAlign w:val="bottom"/>
          </w:tcPr>
          <w:p w14:paraId="0F163CCC" w14:textId="77777777" w:rsidR="00BD2C1D" w:rsidRPr="00F159AF" w:rsidRDefault="00BD2C1D" w:rsidP="00B84500">
            <w:pPr>
              <w:spacing w:after="0"/>
              <w:ind w:left="0"/>
              <w:jc w:val="left"/>
              <w:rPr>
                <w:rFonts w:ascii="Arial" w:hAnsi="Arial"/>
                <w:sz w:val="16"/>
                <w:szCs w:val="16"/>
                <w:lang w:val="en-US"/>
              </w:rPr>
            </w:pPr>
          </w:p>
          <w:p w14:paraId="632713AE" w14:textId="77777777" w:rsidR="00BD2C1D" w:rsidRPr="00F159AF" w:rsidRDefault="00BD2C1D" w:rsidP="00B84500">
            <w:pPr>
              <w:spacing w:after="0"/>
              <w:ind w:left="0"/>
              <w:jc w:val="left"/>
              <w:rPr>
                <w:rFonts w:ascii="Arial" w:hAnsi="Arial"/>
                <w:sz w:val="16"/>
                <w:szCs w:val="16"/>
                <w:lang w:val="en-US"/>
              </w:rPr>
            </w:pPr>
            <w:r w:rsidRPr="00F159AF">
              <w:rPr>
                <w:rFonts w:ascii="Arial" w:hAnsi="Arial"/>
                <w:b/>
                <w:sz w:val="16"/>
                <w:szCs w:val="16"/>
                <w:lang w:val="en-US"/>
              </w:rPr>
              <w:t>#</w:t>
            </w:r>
          </w:p>
        </w:tc>
        <w:tc>
          <w:tcPr>
            <w:tcW w:w="1326" w:type="dxa"/>
            <w:vMerge w:val="restart"/>
            <w:shd w:val="clear" w:color="auto" w:fill="13426B"/>
            <w:vAlign w:val="bottom"/>
          </w:tcPr>
          <w:p w14:paraId="6D2AF58A" w14:textId="77777777" w:rsidR="00BD2C1D" w:rsidRPr="00F159AF" w:rsidRDefault="00BD2C1D" w:rsidP="00B84500">
            <w:pPr>
              <w:spacing w:after="0"/>
              <w:ind w:left="0"/>
              <w:jc w:val="left"/>
              <w:rPr>
                <w:rFonts w:ascii="Arial" w:hAnsi="Arial"/>
                <w:sz w:val="16"/>
                <w:szCs w:val="16"/>
                <w:lang w:val="en-US"/>
              </w:rPr>
            </w:pPr>
            <w:r w:rsidRPr="00F159AF">
              <w:rPr>
                <w:rFonts w:ascii="Arial" w:hAnsi="Arial"/>
                <w:b/>
                <w:sz w:val="16"/>
                <w:szCs w:val="16"/>
                <w:lang w:val="en-US"/>
              </w:rPr>
              <w:t>Field name</w:t>
            </w:r>
          </w:p>
        </w:tc>
        <w:tc>
          <w:tcPr>
            <w:tcW w:w="1035" w:type="dxa"/>
            <w:vMerge w:val="restart"/>
            <w:shd w:val="clear" w:color="auto" w:fill="13426B"/>
            <w:vAlign w:val="bottom"/>
          </w:tcPr>
          <w:p w14:paraId="241AAE96" w14:textId="77777777" w:rsidR="00BD2C1D" w:rsidRPr="00F159AF" w:rsidRDefault="00BD2C1D" w:rsidP="00B84500">
            <w:pPr>
              <w:spacing w:after="0"/>
              <w:ind w:left="0"/>
              <w:jc w:val="left"/>
              <w:rPr>
                <w:rFonts w:ascii="Arial" w:hAnsi="Arial"/>
                <w:sz w:val="16"/>
                <w:szCs w:val="16"/>
                <w:lang w:val="en-US"/>
              </w:rPr>
            </w:pPr>
            <w:r w:rsidRPr="00F159AF">
              <w:rPr>
                <w:rFonts w:ascii="Arial" w:hAnsi="Arial"/>
                <w:b/>
                <w:sz w:val="16"/>
                <w:szCs w:val="16"/>
                <w:lang w:val="en-US"/>
              </w:rPr>
              <w:t>Input method</w:t>
            </w:r>
          </w:p>
        </w:tc>
        <w:tc>
          <w:tcPr>
            <w:tcW w:w="7704" w:type="dxa"/>
            <w:gridSpan w:val="3"/>
            <w:shd w:val="clear" w:color="auto" w:fill="13426B"/>
          </w:tcPr>
          <w:p w14:paraId="12A7725D" w14:textId="3631E1C7" w:rsidR="00BD2C1D" w:rsidRPr="00F159AF" w:rsidRDefault="00FD0EDD" w:rsidP="00FD0EDD">
            <w:pPr>
              <w:spacing w:after="0"/>
              <w:ind w:left="0"/>
              <w:jc w:val="center"/>
              <w:rPr>
                <w:rFonts w:ascii="Arial" w:hAnsi="Arial"/>
                <w:b/>
                <w:sz w:val="16"/>
                <w:szCs w:val="16"/>
                <w:lang w:val="en-US"/>
              </w:rPr>
            </w:pPr>
            <w:r w:rsidRPr="00F159AF">
              <w:rPr>
                <w:rFonts w:ascii="Arial" w:hAnsi="Arial"/>
                <w:b/>
                <w:sz w:val="16"/>
                <w:szCs w:val="16"/>
                <w:lang w:val="en-US"/>
              </w:rPr>
              <w:t xml:space="preserve">Institutional Offer Reallocation Indicator [Deal Size Management </w:t>
            </w:r>
            <w:r w:rsidR="00BD2C1D" w:rsidRPr="00F159AF">
              <w:rPr>
                <w:rFonts w:ascii="Arial" w:hAnsi="Arial"/>
                <w:b/>
                <w:sz w:val="16"/>
                <w:szCs w:val="16"/>
                <w:lang w:val="en-US"/>
              </w:rPr>
              <w:t>Field #1</w:t>
            </w:r>
            <w:r w:rsidRPr="00F159AF">
              <w:rPr>
                <w:rFonts w:ascii="Arial" w:hAnsi="Arial"/>
                <w:b/>
                <w:sz w:val="16"/>
                <w:szCs w:val="16"/>
                <w:lang w:val="en-US"/>
              </w:rPr>
              <w:t>]</w:t>
            </w:r>
          </w:p>
        </w:tc>
      </w:tr>
      <w:tr w:rsidR="00E351FF" w:rsidRPr="000961F5" w14:paraId="1F34936B" w14:textId="77777777" w:rsidTr="00E351FF">
        <w:tc>
          <w:tcPr>
            <w:tcW w:w="394" w:type="dxa"/>
            <w:vMerge/>
            <w:shd w:val="clear" w:color="auto" w:fill="13426B"/>
          </w:tcPr>
          <w:p w14:paraId="3D6CF46C" w14:textId="77777777" w:rsidR="00BD2C1D" w:rsidRPr="00F159AF" w:rsidRDefault="00BD2C1D" w:rsidP="00B84500">
            <w:pPr>
              <w:spacing w:after="0"/>
              <w:ind w:left="0"/>
              <w:jc w:val="left"/>
              <w:rPr>
                <w:rFonts w:ascii="Arial" w:hAnsi="Arial"/>
                <w:b/>
                <w:sz w:val="16"/>
                <w:szCs w:val="16"/>
                <w:lang w:val="en-US"/>
              </w:rPr>
            </w:pPr>
          </w:p>
        </w:tc>
        <w:tc>
          <w:tcPr>
            <w:tcW w:w="1326" w:type="dxa"/>
            <w:vMerge/>
            <w:shd w:val="clear" w:color="auto" w:fill="13426B"/>
          </w:tcPr>
          <w:p w14:paraId="17E9A9EE" w14:textId="77777777" w:rsidR="00BD2C1D" w:rsidRPr="00F159AF" w:rsidRDefault="00BD2C1D" w:rsidP="00B84500">
            <w:pPr>
              <w:spacing w:after="0"/>
              <w:ind w:left="0"/>
              <w:jc w:val="left"/>
              <w:rPr>
                <w:rFonts w:ascii="Arial" w:hAnsi="Arial"/>
                <w:b/>
                <w:sz w:val="16"/>
                <w:szCs w:val="16"/>
                <w:lang w:val="en-US"/>
              </w:rPr>
            </w:pPr>
          </w:p>
        </w:tc>
        <w:tc>
          <w:tcPr>
            <w:tcW w:w="1035" w:type="dxa"/>
            <w:vMerge/>
            <w:shd w:val="clear" w:color="auto" w:fill="13426B"/>
          </w:tcPr>
          <w:p w14:paraId="7A28C901" w14:textId="77777777" w:rsidR="00BD2C1D" w:rsidRPr="00F159AF" w:rsidRDefault="00BD2C1D" w:rsidP="00B84500">
            <w:pPr>
              <w:spacing w:after="0"/>
              <w:ind w:left="0"/>
              <w:jc w:val="left"/>
              <w:rPr>
                <w:rFonts w:ascii="Arial" w:hAnsi="Arial"/>
                <w:b/>
                <w:sz w:val="16"/>
                <w:szCs w:val="16"/>
                <w:lang w:val="en-US"/>
              </w:rPr>
            </w:pPr>
          </w:p>
        </w:tc>
        <w:tc>
          <w:tcPr>
            <w:tcW w:w="3477" w:type="dxa"/>
            <w:shd w:val="clear" w:color="auto" w:fill="13426B"/>
          </w:tcPr>
          <w:p w14:paraId="09B41863" w14:textId="77777777" w:rsidR="00BD2C1D" w:rsidRPr="00F159AF" w:rsidRDefault="00BD2C1D" w:rsidP="00B84500">
            <w:pPr>
              <w:spacing w:after="0"/>
              <w:ind w:left="0"/>
              <w:jc w:val="left"/>
              <w:rPr>
                <w:rFonts w:ascii="Arial" w:hAnsi="Arial"/>
                <w:b/>
                <w:sz w:val="16"/>
                <w:szCs w:val="16"/>
                <w:lang w:val="en-US"/>
              </w:rPr>
            </w:pPr>
            <w:r w:rsidRPr="00F159AF">
              <w:rPr>
                <w:rFonts w:ascii="Arial" w:hAnsi="Arial"/>
                <w:b/>
                <w:sz w:val="16"/>
                <w:szCs w:val="16"/>
                <w:lang w:val="en-US"/>
              </w:rPr>
              <w:t>No Reallocation</w:t>
            </w:r>
          </w:p>
        </w:tc>
        <w:tc>
          <w:tcPr>
            <w:tcW w:w="1985" w:type="dxa"/>
            <w:shd w:val="clear" w:color="auto" w:fill="13426B"/>
          </w:tcPr>
          <w:p w14:paraId="5D184C87" w14:textId="77777777" w:rsidR="00BD2C1D" w:rsidRPr="00F159AF" w:rsidRDefault="00BD2C1D" w:rsidP="00B84500">
            <w:pPr>
              <w:spacing w:after="0"/>
              <w:ind w:left="0"/>
              <w:jc w:val="left"/>
              <w:rPr>
                <w:rFonts w:ascii="Arial" w:hAnsi="Arial"/>
                <w:b/>
                <w:sz w:val="16"/>
                <w:szCs w:val="16"/>
                <w:lang w:val="en-US"/>
              </w:rPr>
            </w:pPr>
            <w:r w:rsidRPr="00F159AF">
              <w:rPr>
                <w:rFonts w:ascii="Arial" w:hAnsi="Arial"/>
                <w:b/>
                <w:sz w:val="16"/>
                <w:szCs w:val="16"/>
                <w:lang w:val="en-US"/>
              </w:rPr>
              <w:t>Undersubscription</w:t>
            </w:r>
          </w:p>
        </w:tc>
        <w:tc>
          <w:tcPr>
            <w:tcW w:w="2242" w:type="dxa"/>
            <w:shd w:val="clear" w:color="auto" w:fill="13426B"/>
          </w:tcPr>
          <w:p w14:paraId="083CCA96" w14:textId="77777777" w:rsidR="00BD2C1D" w:rsidRPr="00F159AF" w:rsidRDefault="00BD2C1D" w:rsidP="00B84500">
            <w:pPr>
              <w:spacing w:after="0"/>
              <w:ind w:left="0"/>
              <w:jc w:val="left"/>
              <w:rPr>
                <w:rFonts w:ascii="Arial" w:hAnsi="Arial"/>
                <w:b/>
                <w:sz w:val="16"/>
                <w:szCs w:val="16"/>
                <w:lang w:val="en-US"/>
              </w:rPr>
            </w:pPr>
            <w:r w:rsidRPr="00F159AF">
              <w:rPr>
                <w:rFonts w:ascii="Arial" w:hAnsi="Arial"/>
                <w:b/>
                <w:sz w:val="16"/>
                <w:szCs w:val="16"/>
                <w:lang w:val="en-US"/>
              </w:rPr>
              <w:t>Reallocation</w:t>
            </w:r>
          </w:p>
        </w:tc>
      </w:tr>
      <w:tr w:rsidR="00A37114" w:rsidRPr="000961F5" w14:paraId="4B409058" w14:textId="77777777" w:rsidTr="00F159AF">
        <w:tc>
          <w:tcPr>
            <w:tcW w:w="394" w:type="dxa"/>
          </w:tcPr>
          <w:p w14:paraId="4A755E9B" w14:textId="33686DAE" w:rsidR="00A37114" w:rsidRPr="00F159AF" w:rsidRDefault="00B148A6" w:rsidP="00B84500">
            <w:pPr>
              <w:spacing w:after="0"/>
              <w:ind w:left="0"/>
              <w:jc w:val="left"/>
              <w:rPr>
                <w:rFonts w:ascii="Arial" w:hAnsi="Arial"/>
                <w:sz w:val="16"/>
                <w:szCs w:val="16"/>
                <w:lang w:val="en-US"/>
              </w:rPr>
            </w:pPr>
            <w:r w:rsidRPr="00F159AF">
              <w:rPr>
                <w:rFonts w:ascii="Arial" w:hAnsi="Arial"/>
                <w:sz w:val="16"/>
                <w:szCs w:val="16"/>
                <w:lang w:val="en-US"/>
              </w:rPr>
              <w:t>2</w:t>
            </w:r>
          </w:p>
        </w:tc>
        <w:tc>
          <w:tcPr>
            <w:tcW w:w="1326" w:type="dxa"/>
          </w:tcPr>
          <w:p w14:paraId="13BB46AA" w14:textId="21B7503E" w:rsidR="00A37114" w:rsidRPr="00F159AF" w:rsidRDefault="00B253A2" w:rsidP="00B148A6">
            <w:pPr>
              <w:spacing w:after="0"/>
              <w:ind w:left="0"/>
              <w:jc w:val="left"/>
              <w:rPr>
                <w:rFonts w:ascii="Arial" w:hAnsi="Arial"/>
                <w:sz w:val="16"/>
                <w:szCs w:val="16"/>
                <w:lang w:val="en-US"/>
              </w:rPr>
            </w:pPr>
            <w:r w:rsidRPr="00F159AF">
              <w:rPr>
                <w:rFonts w:ascii="Arial" w:hAnsi="Arial"/>
                <w:sz w:val="16"/>
                <w:szCs w:val="16"/>
                <w:lang w:val="en-US"/>
              </w:rPr>
              <w:t>N</w:t>
            </w:r>
            <w:r w:rsidR="00A37114" w:rsidRPr="00F159AF">
              <w:rPr>
                <w:rFonts w:ascii="Arial" w:hAnsi="Arial"/>
                <w:sz w:val="16"/>
                <w:szCs w:val="16"/>
                <w:lang w:val="en-US"/>
              </w:rPr>
              <w:t xml:space="preserve">umber of Public Offer </w:t>
            </w:r>
            <w:r w:rsidR="00A37114" w:rsidRPr="00F159AF">
              <w:rPr>
                <w:rFonts w:ascii="Arial" w:hAnsi="Arial"/>
                <w:i/>
                <w:sz w:val="16"/>
                <w:szCs w:val="16"/>
                <w:lang w:val="en-US"/>
              </w:rPr>
              <w:t>[Security type]</w:t>
            </w:r>
          </w:p>
        </w:tc>
        <w:tc>
          <w:tcPr>
            <w:tcW w:w="1035" w:type="dxa"/>
          </w:tcPr>
          <w:p w14:paraId="12929FE2" w14:textId="4ABFD026" w:rsidR="00A37114" w:rsidRPr="00F159AF" w:rsidRDefault="00B84500" w:rsidP="00B84500">
            <w:pPr>
              <w:spacing w:after="0"/>
              <w:ind w:left="0"/>
              <w:jc w:val="left"/>
              <w:rPr>
                <w:rFonts w:ascii="Arial" w:hAnsi="Arial"/>
                <w:sz w:val="16"/>
                <w:szCs w:val="16"/>
                <w:lang w:val="en-US"/>
              </w:rPr>
            </w:pPr>
            <w:r w:rsidRPr="00F159AF">
              <w:rPr>
                <w:rFonts w:ascii="Arial" w:hAnsi="Arial"/>
                <w:sz w:val="16"/>
                <w:szCs w:val="16"/>
                <w:lang w:val="en-US"/>
              </w:rPr>
              <w:t>Integer</w:t>
            </w:r>
          </w:p>
        </w:tc>
        <w:tc>
          <w:tcPr>
            <w:tcW w:w="3477" w:type="dxa"/>
          </w:tcPr>
          <w:p w14:paraId="795D2535" w14:textId="52E9AA01" w:rsidR="00B148A6" w:rsidRPr="00F159AF" w:rsidRDefault="00A37114" w:rsidP="00A37114">
            <w:pPr>
              <w:pStyle w:val="ListParagraph"/>
              <w:spacing w:after="0"/>
              <w:ind w:leftChars="0" w:left="0"/>
              <w:jc w:val="left"/>
              <w:rPr>
                <w:rFonts w:ascii="Arial" w:eastAsia="DengXian" w:hAnsi="Arial"/>
                <w:sz w:val="16"/>
                <w:szCs w:val="16"/>
                <w:lang w:val="en-US"/>
              </w:rPr>
            </w:pPr>
            <w:r w:rsidRPr="00F159AF">
              <w:rPr>
                <w:rFonts w:ascii="Arial" w:eastAsia="DengXian" w:hAnsi="Arial"/>
                <w:sz w:val="16"/>
                <w:szCs w:val="16"/>
                <w:lang w:val="en-US"/>
              </w:rPr>
              <w:t>Non-editable</w:t>
            </w:r>
            <w:r w:rsidR="00B148A6" w:rsidRPr="00F159AF">
              <w:rPr>
                <w:rFonts w:ascii="Arial" w:eastAsia="DengXian" w:hAnsi="Arial"/>
                <w:sz w:val="16"/>
                <w:szCs w:val="16"/>
                <w:lang w:val="en-US"/>
              </w:rPr>
              <w:t>, based on system calculations at different stages of the offer:</w:t>
            </w:r>
          </w:p>
          <w:p w14:paraId="06C2AEC8" w14:textId="0FF6FC2D" w:rsidR="00B148A6" w:rsidRPr="00F159AF" w:rsidRDefault="00B148A6" w:rsidP="00F159AF">
            <w:pPr>
              <w:pStyle w:val="ListParagraph"/>
              <w:numPr>
                <w:ilvl w:val="0"/>
                <w:numId w:val="31"/>
              </w:numPr>
              <w:spacing w:after="0"/>
              <w:ind w:leftChars="0" w:left="232" w:hanging="232"/>
              <w:jc w:val="left"/>
              <w:rPr>
                <w:rFonts w:ascii="Arial" w:eastAsia="DengXian" w:hAnsi="Arial"/>
                <w:sz w:val="16"/>
                <w:szCs w:val="16"/>
                <w:lang w:val="en-US"/>
              </w:rPr>
            </w:pPr>
            <w:r w:rsidRPr="00F159AF">
              <w:rPr>
                <w:rFonts w:ascii="Arial" w:eastAsia="DengXian" w:hAnsi="Arial"/>
                <w:b/>
                <w:sz w:val="16"/>
                <w:szCs w:val="16"/>
                <w:lang w:val="en-US"/>
              </w:rPr>
              <w:t>Initial allocation (“Deal Initiated”)</w:t>
            </w:r>
            <w:r w:rsidRPr="00F159AF">
              <w:rPr>
                <w:rFonts w:ascii="Arial" w:eastAsia="DengXian" w:hAnsi="Arial"/>
                <w:sz w:val="16"/>
                <w:szCs w:val="16"/>
                <w:lang w:val="en-US"/>
              </w:rPr>
              <w:t xml:space="preserve">:- Number of Public Offer </w:t>
            </w:r>
            <w:r w:rsidRPr="00F159AF">
              <w:rPr>
                <w:rFonts w:ascii="Arial" w:eastAsia="DengXian" w:hAnsi="Arial"/>
                <w:i/>
                <w:sz w:val="16"/>
                <w:szCs w:val="16"/>
                <w:lang w:val="en-US"/>
              </w:rPr>
              <w:t>[Security type]</w:t>
            </w:r>
            <w:r w:rsidRPr="00F159AF">
              <w:rPr>
                <w:rFonts w:ascii="Arial" w:eastAsia="DengXian" w:hAnsi="Arial"/>
                <w:sz w:val="16"/>
                <w:szCs w:val="16"/>
                <w:lang w:val="en-US"/>
              </w:rPr>
              <w:t xml:space="preserve"> [IPO Initiation Field #32] </w:t>
            </w:r>
            <w:r w:rsidRPr="00F159AF">
              <w:rPr>
                <w:rFonts w:ascii="Arial" w:eastAsia="DengXian" w:hAnsi="Arial"/>
                <w:sz w:val="16"/>
                <w:szCs w:val="16"/>
                <w:lang w:val="en-US"/>
              </w:rPr>
              <w:br/>
            </w:r>
          </w:p>
          <w:p w14:paraId="52668120" w14:textId="427727A6" w:rsidR="00B148A6" w:rsidRPr="00F159AF" w:rsidRDefault="00B148A6" w:rsidP="00F159AF">
            <w:pPr>
              <w:pStyle w:val="ListParagraph"/>
              <w:numPr>
                <w:ilvl w:val="0"/>
                <w:numId w:val="31"/>
              </w:numPr>
              <w:spacing w:after="0"/>
              <w:ind w:leftChars="0" w:left="232" w:hanging="232"/>
              <w:jc w:val="left"/>
              <w:rPr>
                <w:rFonts w:ascii="Arial" w:eastAsia="DengXian" w:hAnsi="Arial"/>
                <w:sz w:val="16"/>
                <w:szCs w:val="16"/>
                <w:lang w:val="en-US"/>
              </w:rPr>
            </w:pPr>
            <w:r w:rsidRPr="00F159AF">
              <w:rPr>
                <w:rFonts w:ascii="Arial" w:eastAsia="DengXian" w:hAnsi="Arial"/>
                <w:b/>
                <w:sz w:val="16"/>
                <w:szCs w:val="16"/>
                <w:lang w:val="en-US"/>
              </w:rPr>
              <w:t>After clawback (“Applications Validated”)</w:t>
            </w:r>
            <w:r w:rsidRPr="00F159AF">
              <w:rPr>
                <w:rFonts w:ascii="Arial" w:eastAsia="DengXian" w:hAnsi="Arial"/>
                <w:sz w:val="16"/>
                <w:szCs w:val="16"/>
                <w:lang w:val="en-US"/>
              </w:rPr>
              <w:t>:-</w:t>
            </w:r>
            <w:r w:rsidRPr="00F159AF">
              <w:rPr>
                <w:rFonts w:ascii="Arial" w:eastAsia="DengXian" w:hAnsi="Arial"/>
                <w:b/>
                <w:sz w:val="16"/>
                <w:szCs w:val="16"/>
                <w:lang w:val="en-US"/>
              </w:rPr>
              <w:t xml:space="preserve"> </w:t>
            </w:r>
            <w:r w:rsidRPr="00F159AF">
              <w:rPr>
                <w:rFonts w:ascii="Arial" w:eastAsia="DengXian" w:hAnsi="Arial"/>
                <w:sz w:val="16"/>
                <w:szCs w:val="16"/>
                <w:lang w:val="en-US"/>
              </w:rPr>
              <w:t xml:space="preserve">Number of Offer </w:t>
            </w:r>
            <w:r w:rsidRPr="00F159AF">
              <w:rPr>
                <w:rFonts w:ascii="Arial" w:eastAsia="DengXian" w:hAnsi="Arial"/>
                <w:i/>
                <w:sz w:val="16"/>
                <w:szCs w:val="16"/>
                <w:lang w:val="en-US"/>
              </w:rPr>
              <w:t>[Security type]</w:t>
            </w:r>
            <w:r w:rsidRPr="00F159AF">
              <w:rPr>
                <w:rFonts w:ascii="Arial" w:eastAsia="DengXian" w:hAnsi="Arial"/>
                <w:sz w:val="16"/>
                <w:szCs w:val="16"/>
                <w:lang w:val="en-US"/>
              </w:rPr>
              <w:t xml:space="preserve"> [IPO Initiation Field #31] * applicable Public Offer Allocation [IPO Initiation Field #28]</w:t>
            </w:r>
            <w:r w:rsidRPr="00F159AF">
              <w:rPr>
                <w:rFonts w:ascii="Arial" w:eastAsia="DengXian" w:hAnsi="Arial"/>
                <w:sz w:val="16"/>
                <w:szCs w:val="16"/>
                <w:lang w:val="en-US"/>
              </w:rPr>
              <w:br/>
            </w:r>
            <w:r w:rsidRPr="00F159AF">
              <w:rPr>
                <w:rFonts w:ascii="Arial" w:eastAsia="DengXian" w:hAnsi="Arial"/>
                <w:sz w:val="16"/>
                <w:szCs w:val="16"/>
                <w:lang w:val="en-US"/>
              </w:rPr>
              <w:br/>
            </w:r>
            <w:r w:rsidR="001C31DC" w:rsidRPr="00F159AF">
              <w:rPr>
                <w:rFonts w:ascii="Arial" w:eastAsia="DengXian" w:hAnsi="Arial"/>
                <w:sz w:val="16"/>
                <w:szCs w:val="16"/>
                <w:lang w:val="en-US"/>
              </w:rPr>
              <w:t xml:space="preserve">The allocation should be based on the </w:t>
            </w:r>
            <w:r w:rsidRPr="00F159AF">
              <w:rPr>
                <w:rFonts w:ascii="Arial" w:eastAsia="DengXian" w:hAnsi="Arial"/>
                <w:sz w:val="16"/>
                <w:szCs w:val="16"/>
                <w:lang w:val="en-US"/>
              </w:rPr>
              <w:t>applicable Initial and Clawback Thresholds [IPO Initiation Field #27]</w:t>
            </w:r>
            <w:r w:rsidR="001C31DC" w:rsidRPr="00F159AF">
              <w:rPr>
                <w:rFonts w:ascii="Arial" w:eastAsia="DengXian" w:hAnsi="Arial"/>
                <w:sz w:val="16"/>
                <w:szCs w:val="16"/>
                <w:lang w:val="en-US"/>
              </w:rPr>
              <w:br/>
            </w:r>
          </w:p>
          <w:p w14:paraId="35C5AD6E" w14:textId="547F9E52" w:rsidR="00B148A6" w:rsidRPr="00F159AF" w:rsidRDefault="00B148A6" w:rsidP="00F159AF">
            <w:pPr>
              <w:pStyle w:val="ListParagraph"/>
              <w:numPr>
                <w:ilvl w:val="0"/>
                <w:numId w:val="31"/>
              </w:numPr>
              <w:spacing w:after="0"/>
              <w:ind w:leftChars="0" w:left="232" w:hanging="232"/>
              <w:jc w:val="left"/>
              <w:rPr>
                <w:rFonts w:ascii="Arial" w:eastAsia="DengXian" w:hAnsi="Arial"/>
                <w:sz w:val="16"/>
                <w:szCs w:val="16"/>
                <w:lang w:val="en-US"/>
              </w:rPr>
            </w:pPr>
            <w:r w:rsidRPr="00F159AF">
              <w:rPr>
                <w:rFonts w:ascii="Arial" w:eastAsia="DengXian" w:hAnsi="Arial"/>
                <w:b/>
                <w:sz w:val="16"/>
                <w:szCs w:val="16"/>
                <w:lang w:val="en-US"/>
              </w:rPr>
              <w:t>After money settlement (“Allocation Confirmed”)</w:t>
            </w:r>
            <w:r w:rsidRPr="00F159AF">
              <w:rPr>
                <w:rFonts w:ascii="Arial" w:eastAsia="DengXian" w:hAnsi="Arial"/>
                <w:sz w:val="16"/>
                <w:szCs w:val="16"/>
                <w:lang w:val="en-US"/>
              </w:rPr>
              <w:t>:- “After clawback” - defaulted shares</w:t>
            </w:r>
          </w:p>
          <w:p w14:paraId="1E0C5674" w14:textId="5951CF44" w:rsidR="00A37114" w:rsidRPr="00F159AF" w:rsidRDefault="00A37114" w:rsidP="006E78BA">
            <w:pPr>
              <w:pStyle w:val="ListParagraph"/>
              <w:spacing w:after="0"/>
              <w:ind w:leftChars="0" w:left="0"/>
              <w:jc w:val="left"/>
              <w:rPr>
                <w:rFonts w:ascii="Arial" w:eastAsia="DengXian" w:hAnsi="Arial"/>
                <w:sz w:val="16"/>
                <w:szCs w:val="16"/>
                <w:lang w:val="en-US"/>
              </w:rPr>
            </w:pPr>
          </w:p>
        </w:tc>
        <w:tc>
          <w:tcPr>
            <w:tcW w:w="4227" w:type="dxa"/>
            <w:gridSpan w:val="2"/>
          </w:tcPr>
          <w:p w14:paraId="60EFA977" w14:textId="77777777" w:rsidR="00B84500" w:rsidRPr="00F159AF" w:rsidRDefault="00B84500" w:rsidP="00B84500">
            <w:pPr>
              <w:spacing w:after="0"/>
              <w:ind w:left="0"/>
              <w:jc w:val="left"/>
              <w:rPr>
                <w:rFonts w:ascii="Arial" w:hAnsi="Arial"/>
                <w:sz w:val="16"/>
                <w:szCs w:val="16"/>
                <w:lang w:val="en-US"/>
              </w:rPr>
            </w:pPr>
            <w:r w:rsidRPr="00F159AF">
              <w:rPr>
                <w:rFonts w:ascii="Arial" w:hAnsi="Arial"/>
                <w:sz w:val="16"/>
                <w:szCs w:val="16"/>
                <w:lang w:val="en-US"/>
              </w:rPr>
              <w:t>Editable – with the following limitations:</w:t>
            </w:r>
          </w:p>
          <w:p w14:paraId="0FF45107" w14:textId="77777777" w:rsidR="00B84500" w:rsidRPr="00F159AF" w:rsidRDefault="00B84500" w:rsidP="00B84500">
            <w:pPr>
              <w:spacing w:after="0"/>
              <w:ind w:left="0"/>
              <w:jc w:val="left"/>
              <w:rPr>
                <w:rFonts w:ascii="Arial" w:hAnsi="Arial"/>
                <w:sz w:val="16"/>
                <w:szCs w:val="16"/>
                <w:lang w:val="en-US"/>
              </w:rPr>
            </w:pPr>
            <w:r w:rsidRPr="00F159AF">
              <w:rPr>
                <w:rFonts w:ascii="Arial" w:hAnsi="Arial"/>
                <w:b/>
                <w:sz w:val="16"/>
                <w:szCs w:val="16"/>
                <w:lang w:val="en-US"/>
              </w:rPr>
              <w:t>Minimum:</w:t>
            </w:r>
            <w:r w:rsidRPr="00F159AF">
              <w:rPr>
                <w:rFonts w:ascii="Arial" w:hAnsi="Arial"/>
                <w:sz w:val="16"/>
                <w:szCs w:val="16"/>
                <w:lang w:val="en-US"/>
              </w:rPr>
              <w:t xml:space="preserve"> lower of:-</w:t>
            </w:r>
          </w:p>
          <w:p w14:paraId="254B99BD" w14:textId="5301695F" w:rsidR="00B84500" w:rsidRPr="00F159AF" w:rsidRDefault="00B84500" w:rsidP="00F159AF">
            <w:pPr>
              <w:pStyle w:val="ListParagraph"/>
              <w:numPr>
                <w:ilvl w:val="0"/>
                <w:numId w:val="132"/>
              </w:numPr>
              <w:spacing w:after="0"/>
              <w:ind w:leftChars="0" w:left="232" w:hanging="232"/>
              <w:jc w:val="left"/>
              <w:rPr>
                <w:rFonts w:ascii="Arial" w:hAnsi="Arial"/>
                <w:sz w:val="16"/>
                <w:szCs w:val="16"/>
                <w:lang w:val="en-US"/>
              </w:rPr>
            </w:pPr>
            <w:r w:rsidRPr="00F159AF">
              <w:rPr>
                <w:rFonts w:ascii="Arial" w:eastAsia="DengXian" w:hAnsi="Arial"/>
                <w:sz w:val="16"/>
                <w:szCs w:val="16"/>
                <w:lang w:val="en-US"/>
              </w:rPr>
              <w:t xml:space="preserve">30% * Number of Offer </w:t>
            </w:r>
            <w:r w:rsidRPr="00F159AF">
              <w:rPr>
                <w:rFonts w:ascii="Arial" w:eastAsia="DengXian" w:hAnsi="Arial"/>
                <w:i/>
                <w:sz w:val="16"/>
                <w:szCs w:val="16"/>
                <w:lang w:val="en-US"/>
              </w:rPr>
              <w:t>[Security type]</w:t>
            </w:r>
            <w:r w:rsidRPr="00F159AF">
              <w:rPr>
                <w:rFonts w:ascii="Arial" w:eastAsia="DengXian" w:hAnsi="Arial"/>
                <w:sz w:val="16"/>
                <w:szCs w:val="16"/>
                <w:lang w:val="en-US"/>
              </w:rPr>
              <w:t xml:space="preserve"> [IPO Initiation Field #31]; and</w:t>
            </w:r>
          </w:p>
          <w:p w14:paraId="28A1FD0A" w14:textId="7B9F4A63" w:rsidR="00B84500" w:rsidRPr="00F159AF" w:rsidRDefault="00B84500" w:rsidP="00F159AF">
            <w:pPr>
              <w:pStyle w:val="ListParagraph"/>
              <w:numPr>
                <w:ilvl w:val="0"/>
                <w:numId w:val="132"/>
              </w:numPr>
              <w:spacing w:after="0"/>
              <w:ind w:leftChars="0" w:left="232" w:hanging="232"/>
              <w:jc w:val="left"/>
              <w:rPr>
                <w:rFonts w:ascii="Arial" w:hAnsi="Arial"/>
                <w:sz w:val="16"/>
                <w:szCs w:val="16"/>
                <w:lang w:val="en-US"/>
              </w:rPr>
            </w:pPr>
            <w:r w:rsidRPr="00F159AF">
              <w:rPr>
                <w:rFonts w:ascii="Arial" w:eastAsia="DengXian" w:hAnsi="Arial"/>
                <w:sz w:val="16"/>
                <w:szCs w:val="16"/>
                <w:lang w:val="en-US"/>
              </w:rPr>
              <w:t xml:space="preserve">Number of Public Offer </w:t>
            </w:r>
            <w:r w:rsidRPr="00F159AF">
              <w:rPr>
                <w:rFonts w:ascii="Arial" w:eastAsia="DengXian" w:hAnsi="Arial"/>
                <w:i/>
                <w:sz w:val="16"/>
                <w:szCs w:val="16"/>
                <w:lang w:val="en-US"/>
              </w:rPr>
              <w:t>[Security type]</w:t>
            </w:r>
            <w:r w:rsidRPr="00F159AF">
              <w:rPr>
                <w:rFonts w:ascii="Arial" w:eastAsia="DengXian" w:hAnsi="Arial"/>
                <w:sz w:val="16"/>
                <w:szCs w:val="16"/>
                <w:lang w:val="en-US"/>
              </w:rPr>
              <w:t xml:space="preserve"> [IPO Initiation Field #32] * 2</w:t>
            </w:r>
          </w:p>
          <w:p w14:paraId="56A0D69A" w14:textId="77777777" w:rsidR="00B84500" w:rsidRPr="00F159AF" w:rsidRDefault="00B84500" w:rsidP="00F159AF">
            <w:pPr>
              <w:spacing w:after="0"/>
              <w:jc w:val="left"/>
              <w:rPr>
                <w:rFonts w:ascii="Arial" w:hAnsi="Arial"/>
                <w:sz w:val="16"/>
                <w:szCs w:val="16"/>
                <w:lang w:val="en-US"/>
              </w:rPr>
            </w:pPr>
          </w:p>
          <w:p w14:paraId="1499371F" w14:textId="1B2B426A" w:rsidR="00B84500" w:rsidRPr="00F159AF" w:rsidRDefault="00B84500" w:rsidP="00B84500">
            <w:pPr>
              <w:spacing w:after="0"/>
              <w:ind w:left="0"/>
              <w:jc w:val="left"/>
              <w:rPr>
                <w:rFonts w:ascii="Arial" w:hAnsi="Arial"/>
                <w:sz w:val="16"/>
                <w:szCs w:val="16"/>
                <w:lang w:val="en-US"/>
              </w:rPr>
            </w:pPr>
            <w:r w:rsidRPr="00F159AF">
              <w:rPr>
                <w:rFonts w:ascii="Arial" w:hAnsi="Arial"/>
                <w:b/>
                <w:sz w:val="16"/>
                <w:szCs w:val="16"/>
                <w:lang w:val="en-US"/>
              </w:rPr>
              <w:t>Maximum:</w:t>
            </w:r>
            <w:r w:rsidRPr="00F159AF">
              <w:rPr>
                <w:rFonts w:ascii="Arial" w:hAnsi="Arial"/>
                <w:sz w:val="16"/>
                <w:szCs w:val="16"/>
                <w:lang w:val="en-US"/>
              </w:rPr>
              <w:t xml:space="preserve"> Number of Public Offer </w:t>
            </w:r>
            <w:r w:rsidRPr="00F159AF">
              <w:rPr>
                <w:rFonts w:ascii="Arial" w:hAnsi="Arial"/>
                <w:i/>
                <w:sz w:val="16"/>
                <w:szCs w:val="16"/>
                <w:lang w:val="en-US"/>
              </w:rPr>
              <w:t>[Security type]</w:t>
            </w:r>
            <w:r w:rsidRPr="00F159AF">
              <w:rPr>
                <w:rFonts w:ascii="Arial" w:hAnsi="Arial"/>
                <w:sz w:val="16"/>
                <w:szCs w:val="16"/>
                <w:lang w:val="en-US"/>
              </w:rPr>
              <w:t xml:space="preserve"> [IPO Initiation Field #32 </w:t>
            </w:r>
            <w:r w:rsidR="00B148A6" w:rsidRPr="00F159AF">
              <w:rPr>
                <w:rFonts w:ascii="Arial" w:hAnsi="Arial"/>
                <w:sz w:val="16"/>
                <w:szCs w:val="16"/>
                <w:lang w:val="en-US"/>
              </w:rPr>
              <w:t>- Trading Board Lot [IPO Initiation Field #24]</w:t>
            </w:r>
          </w:p>
          <w:p w14:paraId="5A5D6034" w14:textId="6551F7B8" w:rsidR="00A37114" w:rsidRPr="00F159AF" w:rsidRDefault="00A37114" w:rsidP="00B84500">
            <w:pPr>
              <w:spacing w:after="0"/>
              <w:ind w:left="0"/>
              <w:jc w:val="left"/>
              <w:rPr>
                <w:rFonts w:ascii="Arial" w:hAnsi="Arial"/>
                <w:sz w:val="16"/>
                <w:szCs w:val="16"/>
                <w:lang w:val="en-US"/>
              </w:rPr>
            </w:pPr>
          </w:p>
        </w:tc>
      </w:tr>
      <w:tr w:rsidR="00BD2C1D" w:rsidRPr="000961F5" w14:paraId="776AA9FE" w14:textId="77777777" w:rsidTr="00F159AF">
        <w:tc>
          <w:tcPr>
            <w:tcW w:w="394" w:type="dxa"/>
          </w:tcPr>
          <w:p w14:paraId="3F0828D1" w14:textId="23B1C6AB" w:rsidR="00BD2C1D" w:rsidRPr="00F159AF" w:rsidRDefault="00B148A6" w:rsidP="00B84500">
            <w:pPr>
              <w:spacing w:after="0"/>
              <w:ind w:left="0"/>
              <w:jc w:val="left"/>
              <w:rPr>
                <w:rFonts w:ascii="Arial" w:hAnsi="Arial"/>
                <w:sz w:val="16"/>
                <w:szCs w:val="16"/>
                <w:lang w:val="en-US"/>
              </w:rPr>
            </w:pPr>
            <w:r w:rsidRPr="00F159AF">
              <w:rPr>
                <w:rFonts w:ascii="Arial" w:hAnsi="Arial"/>
                <w:sz w:val="16"/>
                <w:szCs w:val="16"/>
                <w:lang w:val="en-US"/>
              </w:rPr>
              <w:t>3</w:t>
            </w:r>
          </w:p>
        </w:tc>
        <w:tc>
          <w:tcPr>
            <w:tcW w:w="1326" w:type="dxa"/>
          </w:tcPr>
          <w:p w14:paraId="3712B590" w14:textId="34F233B2" w:rsidR="00BD2C1D" w:rsidRPr="00F159AF" w:rsidRDefault="00B253A2" w:rsidP="00B148A6">
            <w:pPr>
              <w:spacing w:after="0"/>
              <w:ind w:left="0"/>
              <w:jc w:val="left"/>
              <w:rPr>
                <w:rFonts w:ascii="Arial" w:hAnsi="Arial"/>
                <w:sz w:val="16"/>
                <w:szCs w:val="16"/>
                <w:lang w:val="en-US"/>
              </w:rPr>
            </w:pPr>
            <w:r w:rsidRPr="00F159AF">
              <w:rPr>
                <w:rFonts w:ascii="Arial" w:hAnsi="Arial"/>
                <w:sz w:val="16"/>
                <w:szCs w:val="16"/>
                <w:lang w:val="en-US"/>
              </w:rPr>
              <w:t>N</w:t>
            </w:r>
            <w:r w:rsidR="00BD2C1D" w:rsidRPr="00F159AF">
              <w:rPr>
                <w:rFonts w:ascii="Arial" w:hAnsi="Arial"/>
                <w:sz w:val="16"/>
                <w:szCs w:val="16"/>
                <w:lang w:val="en-US"/>
              </w:rPr>
              <w:t xml:space="preserve">umber of Institutional Offer </w:t>
            </w:r>
            <w:r w:rsidR="00BD2C1D" w:rsidRPr="00F159AF">
              <w:rPr>
                <w:rFonts w:ascii="Arial" w:hAnsi="Arial"/>
                <w:i/>
                <w:sz w:val="16"/>
                <w:szCs w:val="16"/>
                <w:lang w:val="en-US"/>
              </w:rPr>
              <w:t>[Security type]</w:t>
            </w:r>
          </w:p>
        </w:tc>
        <w:tc>
          <w:tcPr>
            <w:tcW w:w="1035" w:type="dxa"/>
          </w:tcPr>
          <w:p w14:paraId="63CC34C5" w14:textId="52C92510" w:rsidR="00BD2C1D" w:rsidRPr="00F159AF" w:rsidRDefault="00BD2C1D" w:rsidP="00B84500">
            <w:pPr>
              <w:spacing w:after="0"/>
              <w:ind w:left="0"/>
              <w:jc w:val="left"/>
              <w:rPr>
                <w:rFonts w:ascii="Arial" w:hAnsi="Arial"/>
                <w:sz w:val="16"/>
                <w:szCs w:val="16"/>
                <w:lang w:val="en-US"/>
              </w:rPr>
            </w:pPr>
            <w:r w:rsidRPr="00F159AF">
              <w:rPr>
                <w:rFonts w:ascii="Arial" w:hAnsi="Arial"/>
                <w:sz w:val="16"/>
                <w:szCs w:val="16"/>
                <w:lang w:val="en-US"/>
              </w:rPr>
              <w:t>Integer</w:t>
            </w:r>
            <w:r w:rsidR="00B253A2" w:rsidRPr="00F159AF">
              <w:rPr>
                <w:rFonts w:ascii="Arial" w:hAnsi="Arial"/>
                <w:sz w:val="16"/>
                <w:szCs w:val="16"/>
                <w:lang w:val="en-US"/>
              </w:rPr>
              <w:t xml:space="preserve"> [non-editable]</w:t>
            </w:r>
          </w:p>
        </w:tc>
        <w:tc>
          <w:tcPr>
            <w:tcW w:w="3477" w:type="dxa"/>
          </w:tcPr>
          <w:p w14:paraId="2C115324" w14:textId="5A77711D" w:rsidR="00BD2C1D" w:rsidRPr="00F159AF" w:rsidRDefault="00BD2C1D" w:rsidP="00B84500">
            <w:pPr>
              <w:pStyle w:val="ListParagraph"/>
              <w:spacing w:after="0"/>
              <w:ind w:leftChars="0" w:left="0"/>
              <w:jc w:val="left"/>
              <w:rPr>
                <w:rFonts w:ascii="Arial" w:hAnsi="Arial"/>
                <w:sz w:val="16"/>
                <w:szCs w:val="16"/>
                <w:lang w:val="en-US"/>
              </w:rPr>
            </w:pPr>
            <w:r w:rsidRPr="00F159AF">
              <w:rPr>
                <w:rFonts w:ascii="Arial" w:eastAsia="DengXian" w:hAnsi="Arial"/>
                <w:sz w:val="16"/>
                <w:szCs w:val="16"/>
                <w:lang w:val="en-US"/>
              </w:rPr>
              <w:t>Non-editable</w:t>
            </w:r>
            <w:r w:rsidR="00B148A6" w:rsidRPr="00F159AF">
              <w:rPr>
                <w:rFonts w:ascii="Arial" w:eastAsia="DengXian" w:hAnsi="Arial"/>
                <w:sz w:val="16"/>
                <w:szCs w:val="16"/>
                <w:lang w:val="en-US"/>
              </w:rPr>
              <w:t xml:space="preserve">, based on Number of Offer </w:t>
            </w:r>
            <w:r w:rsidR="00B148A6" w:rsidRPr="00F159AF">
              <w:rPr>
                <w:rFonts w:ascii="Arial" w:eastAsia="DengXian" w:hAnsi="Arial"/>
                <w:i/>
                <w:sz w:val="16"/>
                <w:szCs w:val="16"/>
                <w:lang w:val="en-US"/>
              </w:rPr>
              <w:t>[Security type]</w:t>
            </w:r>
            <w:r w:rsidR="00B148A6" w:rsidRPr="00F159AF">
              <w:rPr>
                <w:rFonts w:ascii="Arial" w:eastAsia="DengXian" w:hAnsi="Arial"/>
                <w:sz w:val="16"/>
                <w:szCs w:val="16"/>
                <w:lang w:val="en-US"/>
              </w:rPr>
              <w:t xml:space="preserve"> [IPO Initiation Field #31] - Number of Public Offer </w:t>
            </w:r>
            <w:r w:rsidR="00B148A6" w:rsidRPr="00F159AF">
              <w:rPr>
                <w:rFonts w:ascii="Arial" w:eastAsia="DengXian" w:hAnsi="Arial"/>
                <w:i/>
                <w:sz w:val="16"/>
                <w:szCs w:val="16"/>
                <w:lang w:val="en-US"/>
              </w:rPr>
              <w:t>[Security type]</w:t>
            </w:r>
            <w:r w:rsidR="00B148A6" w:rsidRPr="00F159AF">
              <w:rPr>
                <w:rFonts w:ascii="Arial" w:eastAsia="DengXian" w:hAnsi="Arial"/>
                <w:sz w:val="16"/>
                <w:szCs w:val="16"/>
                <w:lang w:val="en-US"/>
              </w:rPr>
              <w:t xml:space="preserve"> “Initial allocation” / “After clawback” / “After money settlement” at respective stages of the offer</w:t>
            </w:r>
          </w:p>
          <w:p w14:paraId="2FAF634C" w14:textId="77777777" w:rsidR="00BD2C1D" w:rsidRPr="00F159AF" w:rsidRDefault="00BD2C1D" w:rsidP="00B84500">
            <w:pPr>
              <w:spacing w:after="0"/>
              <w:ind w:left="0"/>
              <w:jc w:val="left"/>
              <w:rPr>
                <w:rFonts w:ascii="Arial" w:hAnsi="Arial"/>
                <w:sz w:val="16"/>
                <w:szCs w:val="16"/>
                <w:lang w:val="en-US"/>
              </w:rPr>
            </w:pPr>
          </w:p>
        </w:tc>
        <w:tc>
          <w:tcPr>
            <w:tcW w:w="4227" w:type="dxa"/>
            <w:gridSpan w:val="2"/>
          </w:tcPr>
          <w:p w14:paraId="4666F8FC" w14:textId="4329A078" w:rsidR="00BD2C1D" w:rsidRPr="00F159AF" w:rsidRDefault="00B148A6" w:rsidP="00B253A2">
            <w:pPr>
              <w:spacing w:after="0"/>
              <w:ind w:left="0"/>
              <w:jc w:val="left"/>
              <w:rPr>
                <w:rFonts w:ascii="Arial" w:hAnsi="Arial"/>
                <w:b/>
                <w:sz w:val="16"/>
                <w:szCs w:val="16"/>
                <w:lang w:val="en-US"/>
              </w:rPr>
            </w:pPr>
            <w:r w:rsidRPr="00F159AF">
              <w:rPr>
                <w:rFonts w:ascii="Arial" w:hAnsi="Arial"/>
                <w:sz w:val="16"/>
                <w:szCs w:val="16"/>
                <w:lang w:val="en-US"/>
              </w:rPr>
              <w:t xml:space="preserve">Non-editable, based on Number of Offer </w:t>
            </w:r>
            <w:r w:rsidRPr="00F159AF">
              <w:rPr>
                <w:rFonts w:ascii="Arial" w:hAnsi="Arial"/>
                <w:i/>
                <w:sz w:val="16"/>
                <w:szCs w:val="16"/>
                <w:lang w:val="en-US"/>
              </w:rPr>
              <w:t xml:space="preserve">[Security </w:t>
            </w:r>
            <w:r w:rsidR="001C31DC" w:rsidRPr="00F159AF">
              <w:rPr>
                <w:rFonts w:ascii="Arial" w:hAnsi="Arial"/>
                <w:i/>
                <w:sz w:val="16"/>
                <w:szCs w:val="16"/>
                <w:lang w:val="en-US"/>
              </w:rPr>
              <w:t>type]</w:t>
            </w:r>
            <w:r w:rsidR="001C31DC" w:rsidRPr="00F159AF">
              <w:rPr>
                <w:rFonts w:ascii="Arial" w:hAnsi="Arial"/>
                <w:sz w:val="16"/>
                <w:szCs w:val="16"/>
                <w:lang w:val="en-US"/>
              </w:rPr>
              <w:t xml:space="preserve"> [IPO Initiation Field #31]</w:t>
            </w:r>
            <w:r w:rsidR="00B253A2" w:rsidRPr="00F159AF">
              <w:rPr>
                <w:rFonts w:ascii="Arial" w:hAnsi="Arial"/>
                <w:sz w:val="16"/>
                <w:szCs w:val="16"/>
                <w:lang w:val="en-US"/>
              </w:rPr>
              <w:t xml:space="preserve"> – Final Number of Public Offer </w:t>
            </w:r>
            <w:r w:rsidR="00B253A2" w:rsidRPr="00F159AF">
              <w:rPr>
                <w:rFonts w:ascii="Arial" w:hAnsi="Arial"/>
                <w:i/>
                <w:sz w:val="16"/>
                <w:szCs w:val="16"/>
                <w:lang w:val="en-US"/>
              </w:rPr>
              <w:t>[Security type]</w:t>
            </w:r>
            <w:r w:rsidR="00B253A2" w:rsidRPr="00F159AF">
              <w:rPr>
                <w:rFonts w:ascii="Arial" w:hAnsi="Arial"/>
                <w:sz w:val="16"/>
                <w:szCs w:val="16"/>
                <w:lang w:val="en-US"/>
              </w:rPr>
              <w:t xml:space="preserve"> [Deal Size Management Field #1]</w:t>
            </w:r>
          </w:p>
        </w:tc>
      </w:tr>
    </w:tbl>
    <w:p w14:paraId="7DD22B62" w14:textId="25CAE05F" w:rsidR="00E351FF" w:rsidRPr="000961F5" w:rsidRDefault="00E351FF">
      <w:pPr>
        <w:spacing w:after="0"/>
        <w:ind w:left="0"/>
        <w:jc w:val="left"/>
        <w:rPr>
          <w:lang w:val="en-US"/>
        </w:rPr>
      </w:pPr>
    </w:p>
    <w:p w14:paraId="062C5F11" w14:textId="21D23EF1" w:rsidR="00E351FF" w:rsidRPr="00F159AF" w:rsidRDefault="00E351FF" w:rsidP="00E351FF">
      <w:pPr>
        <w:pStyle w:val="ListParagraph"/>
        <w:numPr>
          <w:ilvl w:val="0"/>
          <w:numId w:val="133"/>
        </w:numPr>
        <w:ind w:leftChars="0"/>
        <w:rPr>
          <w:b/>
          <w:sz w:val="20"/>
          <w:szCs w:val="20"/>
          <w:lang w:eastAsia="x-none"/>
        </w:rPr>
      </w:pPr>
      <w:r w:rsidRPr="00F159AF">
        <w:rPr>
          <w:b/>
          <w:sz w:val="20"/>
          <w:szCs w:val="20"/>
          <w:lang w:eastAsia="x-none"/>
        </w:rPr>
        <w:t>Offer Size Adjustment Option</w:t>
      </w:r>
    </w:p>
    <w:p w14:paraId="1FFDFC04" w14:textId="70C7D352" w:rsidR="00E351FF" w:rsidRPr="000961F5" w:rsidRDefault="00E351FF" w:rsidP="00BD2C1D">
      <w:pPr>
        <w:ind w:left="0"/>
        <w:rPr>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394"/>
        <w:gridCol w:w="1326"/>
        <w:gridCol w:w="1035"/>
        <w:gridCol w:w="3477"/>
        <w:gridCol w:w="1985"/>
        <w:gridCol w:w="2242"/>
      </w:tblGrid>
      <w:tr w:rsidR="00E351FF" w:rsidRPr="000961F5" w14:paraId="56F53662" w14:textId="77777777" w:rsidTr="003C0BFB">
        <w:trPr>
          <w:trHeight w:val="280"/>
        </w:trPr>
        <w:tc>
          <w:tcPr>
            <w:tcW w:w="394" w:type="dxa"/>
            <w:vMerge w:val="restart"/>
            <w:shd w:val="clear" w:color="auto" w:fill="13426B"/>
            <w:vAlign w:val="bottom"/>
          </w:tcPr>
          <w:p w14:paraId="3556A341" w14:textId="77777777" w:rsidR="00E351FF" w:rsidRPr="00F159AF" w:rsidRDefault="00E351FF" w:rsidP="003C0BFB">
            <w:pPr>
              <w:spacing w:after="0"/>
              <w:ind w:left="0"/>
              <w:jc w:val="left"/>
              <w:rPr>
                <w:rFonts w:ascii="Arial" w:hAnsi="Arial"/>
                <w:sz w:val="16"/>
                <w:szCs w:val="16"/>
                <w:lang w:val="en-US"/>
              </w:rPr>
            </w:pPr>
          </w:p>
          <w:p w14:paraId="57C1D352" w14:textId="77777777" w:rsidR="00E351FF" w:rsidRPr="00F159AF" w:rsidRDefault="00E351FF" w:rsidP="003C0BFB">
            <w:pPr>
              <w:spacing w:after="0"/>
              <w:ind w:left="0"/>
              <w:jc w:val="left"/>
              <w:rPr>
                <w:rFonts w:ascii="Arial" w:hAnsi="Arial"/>
                <w:sz w:val="16"/>
                <w:szCs w:val="16"/>
                <w:lang w:val="en-US"/>
              </w:rPr>
            </w:pPr>
            <w:r w:rsidRPr="00F159AF">
              <w:rPr>
                <w:rFonts w:ascii="Arial" w:hAnsi="Arial"/>
                <w:b/>
                <w:sz w:val="16"/>
                <w:szCs w:val="16"/>
                <w:lang w:val="en-US"/>
              </w:rPr>
              <w:t>#</w:t>
            </w:r>
          </w:p>
        </w:tc>
        <w:tc>
          <w:tcPr>
            <w:tcW w:w="1326" w:type="dxa"/>
            <w:vMerge w:val="restart"/>
            <w:shd w:val="clear" w:color="auto" w:fill="13426B"/>
            <w:vAlign w:val="bottom"/>
          </w:tcPr>
          <w:p w14:paraId="41D4E168" w14:textId="77777777" w:rsidR="00E351FF" w:rsidRPr="00F159AF" w:rsidRDefault="00E351FF" w:rsidP="003C0BFB">
            <w:pPr>
              <w:spacing w:after="0"/>
              <w:ind w:left="0"/>
              <w:jc w:val="left"/>
              <w:rPr>
                <w:rFonts w:ascii="Arial" w:hAnsi="Arial"/>
                <w:sz w:val="16"/>
                <w:szCs w:val="16"/>
                <w:lang w:val="en-US"/>
              </w:rPr>
            </w:pPr>
            <w:r w:rsidRPr="00F159AF">
              <w:rPr>
                <w:rFonts w:ascii="Arial" w:hAnsi="Arial"/>
                <w:b/>
                <w:sz w:val="16"/>
                <w:szCs w:val="16"/>
                <w:lang w:val="en-US"/>
              </w:rPr>
              <w:t>Field name</w:t>
            </w:r>
          </w:p>
        </w:tc>
        <w:tc>
          <w:tcPr>
            <w:tcW w:w="1035" w:type="dxa"/>
            <w:vMerge w:val="restart"/>
            <w:shd w:val="clear" w:color="auto" w:fill="13426B"/>
            <w:vAlign w:val="bottom"/>
          </w:tcPr>
          <w:p w14:paraId="1ED82CD9" w14:textId="77777777" w:rsidR="00E351FF" w:rsidRPr="00F159AF" w:rsidRDefault="00E351FF" w:rsidP="003C0BFB">
            <w:pPr>
              <w:spacing w:after="0"/>
              <w:ind w:left="0"/>
              <w:jc w:val="left"/>
              <w:rPr>
                <w:rFonts w:ascii="Arial" w:hAnsi="Arial"/>
                <w:sz w:val="16"/>
                <w:szCs w:val="16"/>
                <w:lang w:val="en-US"/>
              </w:rPr>
            </w:pPr>
            <w:r w:rsidRPr="00F159AF">
              <w:rPr>
                <w:rFonts w:ascii="Arial" w:hAnsi="Arial"/>
                <w:b/>
                <w:sz w:val="16"/>
                <w:szCs w:val="16"/>
                <w:lang w:val="en-US"/>
              </w:rPr>
              <w:t>Input method</w:t>
            </w:r>
          </w:p>
        </w:tc>
        <w:tc>
          <w:tcPr>
            <w:tcW w:w="7704" w:type="dxa"/>
            <w:gridSpan w:val="3"/>
            <w:shd w:val="clear" w:color="auto" w:fill="13426B"/>
          </w:tcPr>
          <w:p w14:paraId="663D410B" w14:textId="3027A461" w:rsidR="00E351FF" w:rsidRPr="00F159AF" w:rsidRDefault="00FD0EDD" w:rsidP="003C0BFB">
            <w:pPr>
              <w:spacing w:after="0"/>
              <w:ind w:left="0"/>
              <w:jc w:val="center"/>
              <w:rPr>
                <w:rFonts w:ascii="Arial" w:hAnsi="Arial"/>
                <w:b/>
                <w:sz w:val="16"/>
                <w:szCs w:val="16"/>
                <w:lang w:val="en-US"/>
              </w:rPr>
            </w:pPr>
            <w:r w:rsidRPr="00F159AF">
              <w:rPr>
                <w:rFonts w:ascii="Arial" w:hAnsi="Arial"/>
                <w:b/>
                <w:sz w:val="16"/>
                <w:szCs w:val="16"/>
                <w:lang w:val="en-US"/>
              </w:rPr>
              <w:t>Institutional Offer Reallocation Indicator [Deal Size Management Field #1]</w:t>
            </w:r>
          </w:p>
        </w:tc>
      </w:tr>
      <w:tr w:rsidR="00E351FF" w:rsidRPr="000961F5" w14:paraId="4CD2EBBD" w14:textId="77777777" w:rsidTr="00F159AF">
        <w:tc>
          <w:tcPr>
            <w:tcW w:w="394" w:type="dxa"/>
            <w:vMerge/>
            <w:shd w:val="clear" w:color="auto" w:fill="13426B"/>
          </w:tcPr>
          <w:p w14:paraId="18344351" w14:textId="77777777" w:rsidR="00E351FF" w:rsidRPr="00F159AF" w:rsidRDefault="00E351FF" w:rsidP="003C0BFB">
            <w:pPr>
              <w:spacing w:after="0"/>
              <w:ind w:left="0"/>
              <w:jc w:val="left"/>
              <w:rPr>
                <w:rFonts w:ascii="Arial" w:hAnsi="Arial"/>
                <w:b/>
                <w:sz w:val="16"/>
                <w:szCs w:val="16"/>
                <w:lang w:val="en-US"/>
              </w:rPr>
            </w:pPr>
          </w:p>
        </w:tc>
        <w:tc>
          <w:tcPr>
            <w:tcW w:w="1326" w:type="dxa"/>
            <w:vMerge/>
            <w:shd w:val="clear" w:color="auto" w:fill="13426B"/>
          </w:tcPr>
          <w:p w14:paraId="28073B9D" w14:textId="77777777" w:rsidR="00E351FF" w:rsidRPr="00F159AF" w:rsidRDefault="00E351FF" w:rsidP="003C0BFB">
            <w:pPr>
              <w:spacing w:after="0"/>
              <w:ind w:left="0"/>
              <w:jc w:val="left"/>
              <w:rPr>
                <w:rFonts w:ascii="Arial" w:hAnsi="Arial"/>
                <w:b/>
                <w:sz w:val="16"/>
                <w:szCs w:val="16"/>
                <w:lang w:val="en-US"/>
              </w:rPr>
            </w:pPr>
          </w:p>
        </w:tc>
        <w:tc>
          <w:tcPr>
            <w:tcW w:w="1035" w:type="dxa"/>
            <w:vMerge/>
            <w:shd w:val="clear" w:color="auto" w:fill="13426B"/>
          </w:tcPr>
          <w:p w14:paraId="3886D0ED" w14:textId="77777777" w:rsidR="00E351FF" w:rsidRPr="00F159AF" w:rsidRDefault="00E351FF" w:rsidP="003C0BFB">
            <w:pPr>
              <w:spacing w:after="0"/>
              <w:ind w:left="0"/>
              <w:jc w:val="left"/>
              <w:rPr>
                <w:rFonts w:ascii="Arial" w:hAnsi="Arial"/>
                <w:b/>
                <w:sz w:val="16"/>
                <w:szCs w:val="16"/>
                <w:lang w:val="en-US"/>
              </w:rPr>
            </w:pPr>
          </w:p>
        </w:tc>
        <w:tc>
          <w:tcPr>
            <w:tcW w:w="3477" w:type="dxa"/>
            <w:shd w:val="clear" w:color="auto" w:fill="13426B"/>
          </w:tcPr>
          <w:p w14:paraId="2709D43D" w14:textId="77777777" w:rsidR="00E351FF" w:rsidRPr="00F159AF" w:rsidRDefault="00E351FF" w:rsidP="003C0BFB">
            <w:pPr>
              <w:spacing w:after="0"/>
              <w:ind w:left="0"/>
              <w:jc w:val="left"/>
              <w:rPr>
                <w:rFonts w:ascii="Arial" w:hAnsi="Arial"/>
                <w:b/>
                <w:sz w:val="16"/>
                <w:szCs w:val="16"/>
                <w:lang w:val="en-US"/>
              </w:rPr>
            </w:pPr>
            <w:r w:rsidRPr="00F159AF">
              <w:rPr>
                <w:rFonts w:ascii="Arial" w:hAnsi="Arial"/>
                <w:b/>
                <w:sz w:val="16"/>
                <w:szCs w:val="16"/>
                <w:lang w:val="en-US"/>
              </w:rPr>
              <w:t>No Reallocation</w:t>
            </w:r>
          </w:p>
        </w:tc>
        <w:tc>
          <w:tcPr>
            <w:tcW w:w="1985" w:type="dxa"/>
            <w:shd w:val="clear" w:color="auto" w:fill="13426B"/>
          </w:tcPr>
          <w:p w14:paraId="3F1FEE38" w14:textId="77777777" w:rsidR="00E351FF" w:rsidRPr="00F159AF" w:rsidRDefault="00E351FF" w:rsidP="003C0BFB">
            <w:pPr>
              <w:spacing w:after="0"/>
              <w:ind w:left="0"/>
              <w:jc w:val="left"/>
              <w:rPr>
                <w:rFonts w:ascii="Arial" w:hAnsi="Arial"/>
                <w:b/>
                <w:sz w:val="16"/>
                <w:szCs w:val="16"/>
                <w:lang w:val="en-US"/>
              </w:rPr>
            </w:pPr>
            <w:r w:rsidRPr="00F159AF">
              <w:rPr>
                <w:rFonts w:ascii="Arial" w:hAnsi="Arial"/>
                <w:b/>
                <w:sz w:val="16"/>
                <w:szCs w:val="16"/>
                <w:lang w:val="en-US"/>
              </w:rPr>
              <w:t>Undersubscription</w:t>
            </w:r>
          </w:p>
        </w:tc>
        <w:tc>
          <w:tcPr>
            <w:tcW w:w="2242" w:type="dxa"/>
            <w:shd w:val="clear" w:color="auto" w:fill="13426B"/>
          </w:tcPr>
          <w:p w14:paraId="4702ADD0" w14:textId="77777777" w:rsidR="00E351FF" w:rsidRPr="00F159AF" w:rsidRDefault="00E351FF" w:rsidP="003C0BFB">
            <w:pPr>
              <w:spacing w:after="0"/>
              <w:ind w:left="0"/>
              <w:jc w:val="left"/>
              <w:rPr>
                <w:rFonts w:ascii="Arial" w:hAnsi="Arial"/>
                <w:b/>
                <w:sz w:val="16"/>
                <w:szCs w:val="16"/>
                <w:lang w:val="en-US"/>
              </w:rPr>
            </w:pPr>
            <w:r w:rsidRPr="00F159AF">
              <w:rPr>
                <w:rFonts w:ascii="Arial" w:hAnsi="Arial"/>
                <w:b/>
                <w:sz w:val="16"/>
                <w:szCs w:val="16"/>
                <w:lang w:val="en-US"/>
              </w:rPr>
              <w:t>Reallocation</w:t>
            </w:r>
          </w:p>
        </w:tc>
      </w:tr>
      <w:tr w:rsidR="00E351FF" w:rsidRPr="000961F5" w14:paraId="314095E4" w14:textId="77777777" w:rsidTr="003C0BFB">
        <w:tc>
          <w:tcPr>
            <w:tcW w:w="394" w:type="dxa"/>
          </w:tcPr>
          <w:p w14:paraId="52AA9012" w14:textId="54AF963A" w:rsidR="00E351FF" w:rsidRPr="00F159AF" w:rsidRDefault="00E351FF" w:rsidP="00E351FF">
            <w:pPr>
              <w:spacing w:after="0"/>
              <w:ind w:left="0"/>
              <w:jc w:val="left"/>
              <w:rPr>
                <w:rFonts w:ascii="Arial" w:hAnsi="Arial"/>
                <w:sz w:val="16"/>
                <w:szCs w:val="16"/>
                <w:lang w:val="en-US"/>
              </w:rPr>
            </w:pPr>
            <w:r w:rsidRPr="00F159AF">
              <w:rPr>
                <w:rFonts w:ascii="Arial" w:hAnsi="Arial"/>
                <w:sz w:val="16"/>
                <w:szCs w:val="16"/>
                <w:lang w:val="en-US"/>
              </w:rPr>
              <w:t>4</w:t>
            </w:r>
          </w:p>
        </w:tc>
        <w:tc>
          <w:tcPr>
            <w:tcW w:w="1326" w:type="dxa"/>
          </w:tcPr>
          <w:p w14:paraId="7465D748" w14:textId="370177CD" w:rsidR="00E351FF" w:rsidRPr="00F159AF" w:rsidRDefault="00E351FF" w:rsidP="00E351FF">
            <w:pPr>
              <w:spacing w:after="0"/>
              <w:ind w:left="0"/>
              <w:jc w:val="left"/>
              <w:rPr>
                <w:rFonts w:ascii="Arial" w:hAnsi="Arial"/>
                <w:sz w:val="16"/>
                <w:szCs w:val="16"/>
                <w:lang w:val="en-US"/>
              </w:rPr>
            </w:pPr>
            <w:r w:rsidRPr="00F159AF">
              <w:rPr>
                <w:rFonts w:ascii="Arial" w:hAnsi="Arial"/>
                <w:sz w:val="16"/>
                <w:szCs w:val="16"/>
                <w:lang w:val="en-US"/>
              </w:rPr>
              <w:t>Offer Size Adjustment Option (%)</w:t>
            </w:r>
          </w:p>
        </w:tc>
        <w:tc>
          <w:tcPr>
            <w:tcW w:w="1035" w:type="dxa"/>
          </w:tcPr>
          <w:p w14:paraId="0200CFB5" w14:textId="7FD3C525" w:rsidR="00E351FF" w:rsidRPr="00F159AF" w:rsidRDefault="00E351FF" w:rsidP="00E351FF">
            <w:pPr>
              <w:spacing w:after="0"/>
              <w:ind w:left="0"/>
              <w:jc w:val="left"/>
              <w:rPr>
                <w:rFonts w:ascii="Arial" w:hAnsi="Arial"/>
                <w:sz w:val="16"/>
                <w:szCs w:val="16"/>
                <w:lang w:val="en-US"/>
              </w:rPr>
            </w:pPr>
            <w:r w:rsidRPr="00F159AF">
              <w:rPr>
                <w:rFonts w:ascii="Arial" w:hAnsi="Arial"/>
                <w:sz w:val="16"/>
                <w:szCs w:val="16"/>
                <w:lang w:val="en-US"/>
              </w:rPr>
              <w:t>Percentage (3,2) [non-editable]</w:t>
            </w:r>
          </w:p>
        </w:tc>
        <w:tc>
          <w:tcPr>
            <w:tcW w:w="7704" w:type="dxa"/>
            <w:gridSpan w:val="3"/>
          </w:tcPr>
          <w:p w14:paraId="213960BA" w14:textId="1F2ED54C" w:rsidR="00E351FF" w:rsidRPr="00F159AF" w:rsidRDefault="00E351FF" w:rsidP="00FD0EDD">
            <w:pPr>
              <w:spacing w:after="0"/>
              <w:ind w:left="0"/>
              <w:jc w:val="left"/>
              <w:rPr>
                <w:rFonts w:ascii="Arial" w:hAnsi="Arial"/>
                <w:sz w:val="16"/>
                <w:szCs w:val="16"/>
                <w:lang w:val="en-US"/>
              </w:rPr>
            </w:pPr>
            <w:r w:rsidRPr="00F159AF">
              <w:rPr>
                <w:rFonts w:ascii="Arial" w:hAnsi="Arial"/>
                <w:sz w:val="16"/>
                <w:szCs w:val="16"/>
                <w:lang w:val="en-US"/>
              </w:rPr>
              <w:t>Non-editable, repetition of</w:t>
            </w:r>
            <w:r w:rsidR="00FD0EDD" w:rsidRPr="00F159AF">
              <w:rPr>
                <w:rFonts w:ascii="Arial" w:hAnsi="Arial"/>
                <w:sz w:val="16"/>
                <w:szCs w:val="16"/>
                <w:lang w:val="en-US"/>
              </w:rPr>
              <w:t xml:space="preserve"> Offer Size Adjustment Option</w:t>
            </w:r>
            <w:r w:rsidRPr="00F159AF">
              <w:rPr>
                <w:rFonts w:ascii="Arial" w:hAnsi="Arial"/>
                <w:sz w:val="16"/>
                <w:szCs w:val="16"/>
                <w:lang w:val="en-US"/>
              </w:rPr>
              <w:t xml:space="preserve"> </w:t>
            </w:r>
            <w:r w:rsidR="00FD0EDD" w:rsidRPr="00F159AF">
              <w:rPr>
                <w:rFonts w:ascii="Arial" w:hAnsi="Arial"/>
                <w:sz w:val="16"/>
                <w:szCs w:val="16"/>
                <w:lang w:val="en-US"/>
              </w:rPr>
              <w:t>[</w:t>
            </w:r>
            <w:r w:rsidRPr="00F159AF">
              <w:rPr>
                <w:rFonts w:ascii="Arial" w:hAnsi="Arial"/>
                <w:sz w:val="16"/>
                <w:szCs w:val="16"/>
                <w:lang w:val="en-US"/>
              </w:rPr>
              <w:t xml:space="preserve">IPO </w:t>
            </w:r>
            <w:r w:rsidR="00FD0EDD" w:rsidRPr="00F159AF">
              <w:rPr>
                <w:rFonts w:ascii="Arial" w:hAnsi="Arial"/>
                <w:sz w:val="16"/>
                <w:szCs w:val="16"/>
                <w:lang w:val="en-US"/>
              </w:rPr>
              <w:t>I</w:t>
            </w:r>
            <w:r w:rsidRPr="00F159AF">
              <w:rPr>
                <w:rFonts w:ascii="Arial" w:hAnsi="Arial"/>
                <w:sz w:val="16"/>
                <w:szCs w:val="16"/>
                <w:lang w:val="en-US"/>
              </w:rPr>
              <w:t>nitiation Field #35</w:t>
            </w:r>
            <w:r w:rsidR="00FD0EDD" w:rsidRPr="00F159AF">
              <w:rPr>
                <w:rFonts w:ascii="Arial" w:hAnsi="Arial"/>
                <w:sz w:val="16"/>
                <w:szCs w:val="16"/>
                <w:lang w:val="en-US"/>
              </w:rPr>
              <w:t>]</w:t>
            </w:r>
          </w:p>
        </w:tc>
      </w:tr>
      <w:tr w:rsidR="00E351FF" w:rsidRPr="000961F5" w14:paraId="147FBAD7" w14:textId="77777777" w:rsidTr="003C0BFB">
        <w:tc>
          <w:tcPr>
            <w:tcW w:w="394" w:type="dxa"/>
          </w:tcPr>
          <w:p w14:paraId="15C308E6" w14:textId="52AAA489" w:rsidR="00E351FF" w:rsidRPr="00F159AF" w:rsidRDefault="00E351FF" w:rsidP="00E351FF">
            <w:pPr>
              <w:spacing w:after="0"/>
              <w:ind w:left="0"/>
              <w:jc w:val="left"/>
              <w:rPr>
                <w:rFonts w:ascii="Arial" w:hAnsi="Arial"/>
                <w:sz w:val="16"/>
                <w:szCs w:val="16"/>
                <w:lang w:val="en-US"/>
              </w:rPr>
            </w:pPr>
            <w:r w:rsidRPr="00F159AF">
              <w:rPr>
                <w:rFonts w:ascii="Arial" w:hAnsi="Arial"/>
                <w:sz w:val="16"/>
                <w:szCs w:val="16"/>
                <w:lang w:val="en-US"/>
              </w:rPr>
              <w:t>5</w:t>
            </w:r>
          </w:p>
        </w:tc>
        <w:tc>
          <w:tcPr>
            <w:tcW w:w="1326" w:type="dxa"/>
          </w:tcPr>
          <w:p w14:paraId="76391473" w14:textId="1C56A617" w:rsidR="00E351FF" w:rsidRPr="00F159AF" w:rsidRDefault="00E351FF" w:rsidP="00E351FF">
            <w:pPr>
              <w:spacing w:after="0"/>
              <w:ind w:left="0"/>
              <w:jc w:val="left"/>
              <w:rPr>
                <w:rFonts w:ascii="Arial" w:hAnsi="Arial"/>
                <w:sz w:val="16"/>
                <w:szCs w:val="16"/>
                <w:lang w:val="en-US"/>
              </w:rPr>
            </w:pPr>
            <w:r w:rsidRPr="00F159AF">
              <w:rPr>
                <w:rFonts w:ascii="Arial" w:hAnsi="Arial"/>
                <w:sz w:val="16"/>
                <w:szCs w:val="16"/>
                <w:lang w:val="en-US"/>
              </w:rPr>
              <w:t xml:space="preserve">Total Offer Size Adjustment Option </w:t>
            </w:r>
            <w:r w:rsidR="002021CC" w:rsidRPr="00F159AF">
              <w:rPr>
                <w:rFonts w:ascii="Arial" w:hAnsi="Arial"/>
                <w:sz w:val="16"/>
                <w:szCs w:val="16"/>
                <w:lang w:val="en-US"/>
              </w:rPr>
              <w:t xml:space="preserve">Exercised </w:t>
            </w:r>
            <w:r w:rsidRPr="00F159AF">
              <w:rPr>
                <w:rFonts w:ascii="Arial" w:hAnsi="Arial"/>
                <w:sz w:val="16"/>
                <w:szCs w:val="16"/>
                <w:lang w:val="en-US"/>
              </w:rPr>
              <w:t xml:space="preserve">(Number of </w:t>
            </w:r>
            <w:r w:rsidRPr="00F159AF">
              <w:rPr>
                <w:rFonts w:ascii="Arial" w:hAnsi="Arial"/>
                <w:i/>
                <w:sz w:val="16"/>
                <w:szCs w:val="16"/>
                <w:lang w:val="en-US"/>
              </w:rPr>
              <w:t>[Security type]</w:t>
            </w:r>
            <w:r w:rsidRPr="00F159AF">
              <w:rPr>
                <w:rFonts w:ascii="Arial" w:hAnsi="Arial"/>
                <w:sz w:val="16"/>
                <w:szCs w:val="16"/>
                <w:lang w:val="en-US"/>
              </w:rPr>
              <w:t>)</w:t>
            </w:r>
          </w:p>
        </w:tc>
        <w:tc>
          <w:tcPr>
            <w:tcW w:w="1035" w:type="dxa"/>
          </w:tcPr>
          <w:p w14:paraId="71D0B4E7" w14:textId="77777777" w:rsidR="00E351FF" w:rsidRPr="00F159AF" w:rsidRDefault="00E351FF" w:rsidP="00E351FF">
            <w:pPr>
              <w:spacing w:after="0"/>
              <w:ind w:left="0"/>
              <w:jc w:val="left"/>
              <w:rPr>
                <w:rFonts w:ascii="Arial" w:hAnsi="Arial"/>
                <w:sz w:val="16"/>
                <w:szCs w:val="16"/>
                <w:lang w:val="en-US"/>
              </w:rPr>
            </w:pPr>
            <w:r w:rsidRPr="00F159AF">
              <w:rPr>
                <w:rFonts w:ascii="Arial" w:hAnsi="Arial"/>
                <w:sz w:val="16"/>
                <w:szCs w:val="16"/>
                <w:lang w:val="en-US"/>
              </w:rPr>
              <w:t>Integer</w:t>
            </w:r>
          </w:p>
          <w:p w14:paraId="06D28920" w14:textId="38FA9538" w:rsidR="00E351FF" w:rsidRPr="00F159AF" w:rsidRDefault="00E351FF" w:rsidP="00FD0EDD">
            <w:pPr>
              <w:spacing w:after="0"/>
              <w:ind w:left="0"/>
              <w:jc w:val="left"/>
              <w:rPr>
                <w:rFonts w:ascii="Arial" w:hAnsi="Arial"/>
                <w:sz w:val="16"/>
                <w:szCs w:val="16"/>
                <w:lang w:val="en-US"/>
              </w:rPr>
            </w:pPr>
            <w:r w:rsidRPr="00F159AF">
              <w:rPr>
                <w:rFonts w:ascii="Arial" w:hAnsi="Arial"/>
                <w:sz w:val="16"/>
                <w:szCs w:val="16"/>
                <w:lang w:val="en-US"/>
              </w:rPr>
              <w:t>[Non-editable]</w:t>
            </w:r>
          </w:p>
        </w:tc>
        <w:tc>
          <w:tcPr>
            <w:tcW w:w="7704" w:type="dxa"/>
            <w:gridSpan w:val="3"/>
          </w:tcPr>
          <w:p w14:paraId="71BAF0C2" w14:textId="77777777" w:rsidR="00E351FF" w:rsidRPr="00F159AF" w:rsidRDefault="00E351FF" w:rsidP="00E351FF">
            <w:pPr>
              <w:spacing w:after="0"/>
              <w:ind w:left="0"/>
              <w:jc w:val="left"/>
              <w:rPr>
                <w:rFonts w:ascii="Arial" w:hAnsi="Arial"/>
                <w:sz w:val="16"/>
                <w:szCs w:val="16"/>
                <w:lang w:val="en-US"/>
              </w:rPr>
            </w:pPr>
            <w:r w:rsidRPr="00F159AF">
              <w:rPr>
                <w:rFonts w:ascii="Arial" w:hAnsi="Arial"/>
                <w:sz w:val="16"/>
                <w:szCs w:val="16"/>
                <w:lang w:val="en-US"/>
              </w:rPr>
              <w:t xml:space="preserve">Non-editable, as Size of Public Offer Size Adjustment Option Exercised (Number of </w:t>
            </w:r>
            <w:r w:rsidRPr="00F159AF">
              <w:rPr>
                <w:rFonts w:ascii="Arial" w:hAnsi="Arial"/>
                <w:i/>
                <w:sz w:val="16"/>
                <w:szCs w:val="16"/>
                <w:lang w:val="en-US"/>
              </w:rPr>
              <w:t>[Security type]</w:t>
            </w:r>
            <w:r w:rsidRPr="00F159AF">
              <w:rPr>
                <w:rFonts w:ascii="Arial" w:hAnsi="Arial"/>
                <w:sz w:val="16"/>
                <w:szCs w:val="16"/>
                <w:lang w:val="en-US"/>
              </w:rPr>
              <w:t xml:space="preserve">) [Deal Size Management Field #6] + Size of Institutional Offer Size Adjustment Option Exercised (Number of </w:t>
            </w:r>
            <w:r w:rsidRPr="00F159AF">
              <w:rPr>
                <w:rFonts w:ascii="Arial" w:hAnsi="Arial"/>
                <w:i/>
                <w:sz w:val="16"/>
                <w:szCs w:val="16"/>
                <w:lang w:val="en-US"/>
              </w:rPr>
              <w:t>[Security type]</w:t>
            </w:r>
            <w:r w:rsidRPr="00F159AF">
              <w:rPr>
                <w:rFonts w:ascii="Arial" w:hAnsi="Arial"/>
                <w:sz w:val="16"/>
                <w:szCs w:val="16"/>
                <w:lang w:val="en-US"/>
              </w:rPr>
              <w:t>) [Deal Size Management Field #7]</w:t>
            </w:r>
          </w:p>
          <w:p w14:paraId="2BB3344C" w14:textId="77777777" w:rsidR="00E351FF" w:rsidRPr="00F159AF" w:rsidRDefault="00E351FF" w:rsidP="00E351FF">
            <w:pPr>
              <w:spacing w:after="0"/>
              <w:ind w:left="0"/>
              <w:jc w:val="left"/>
              <w:rPr>
                <w:rFonts w:ascii="Arial" w:hAnsi="Arial"/>
                <w:sz w:val="16"/>
                <w:szCs w:val="16"/>
                <w:lang w:val="en-US"/>
              </w:rPr>
            </w:pPr>
          </w:p>
          <w:p w14:paraId="14EA0355" w14:textId="77777777" w:rsidR="00E351FF" w:rsidRPr="00F159AF" w:rsidRDefault="00E351FF" w:rsidP="00E351FF">
            <w:pPr>
              <w:spacing w:after="0"/>
              <w:ind w:left="0"/>
              <w:jc w:val="left"/>
              <w:rPr>
                <w:rFonts w:ascii="Arial" w:hAnsi="Arial"/>
                <w:sz w:val="16"/>
                <w:szCs w:val="16"/>
                <w:lang w:val="en-US"/>
              </w:rPr>
            </w:pPr>
            <w:r w:rsidRPr="00F159AF">
              <w:rPr>
                <w:rFonts w:ascii="Arial" w:hAnsi="Arial"/>
                <w:sz w:val="16"/>
                <w:szCs w:val="16"/>
                <w:lang w:val="en-US"/>
              </w:rPr>
              <w:t xml:space="preserve">Must not exceed Number of Offer </w:t>
            </w:r>
            <w:r w:rsidRPr="00F159AF">
              <w:rPr>
                <w:rFonts w:ascii="Arial" w:hAnsi="Arial"/>
                <w:i/>
                <w:sz w:val="16"/>
                <w:szCs w:val="16"/>
                <w:lang w:val="en-US"/>
              </w:rPr>
              <w:t>[Security type]</w:t>
            </w:r>
            <w:r w:rsidRPr="00F159AF">
              <w:rPr>
                <w:rFonts w:ascii="Arial" w:hAnsi="Arial"/>
                <w:sz w:val="16"/>
                <w:szCs w:val="16"/>
                <w:lang w:val="en-US"/>
              </w:rPr>
              <w:t xml:space="preserve"> [IPO Initiation Field #31] * Offer Size Adjustment Option (%) [IPO Initiation Field #35], rounded down to the nearest board lot.</w:t>
            </w:r>
          </w:p>
          <w:p w14:paraId="708E7E6F" w14:textId="77777777" w:rsidR="00E351FF" w:rsidRPr="00F159AF" w:rsidRDefault="00E351FF" w:rsidP="00E351FF">
            <w:pPr>
              <w:spacing w:after="0"/>
              <w:ind w:left="0"/>
              <w:jc w:val="left"/>
              <w:rPr>
                <w:rFonts w:ascii="Arial" w:hAnsi="Arial"/>
                <w:sz w:val="16"/>
                <w:szCs w:val="16"/>
                <w:lang w:val="en-US"/>
              </w:rPr>
            </w:pPr>
          </w:p>
          <w:p w14:paraId="25956F1F" w14:textId="77777777" w:rsidR="00E351FF" w:rsidRPr="00F159AF" w:rsidRDefault="00E351FF" w:rsidP="00E351FF">
            <w:pPr>
              <w:spacing w:after="0"/>
              <w:ind w:left="0"/>
              <w:jc w:val="left"/>
              <w:rPr>
                <w:rFonts w:ascii="Arial" w:hAnsi="Arial"/>
                <w:sz w:val="16"/>
                <w:szCs w:val="16"/>
                <w:lang w:val="en-US"/>
              </w:rPr>
            </w:pPr>
            <w:r w:rsidRPr="00F159AF">
              <w:rPr>
                <w:rFonts w:ascii="Arial" w:hAnsi="Arial"/>
                <w:sz w:val="16"/>
                <w:szCs w:val="16"/>
                <w:lang w:val="en-US"/>
              </w:rPr>
              <w:t>Sample rounding formula:</w:t>
            </w:r>
          </w:p>
          <w:tbl>
            <w:tblPr>
              <w:tblStyle w:val="TableGrid"/>
              <w:tblW w:w="0" w:type="auto"/>
              <w:tblLook w:val="04A0" w:firstRow="1" w:lastRow="0" w:firstColumn="1" w:lastColumn="0" w:noHBand="0" w:noVBand="1"/>
            </w:tblPr>
            <w:tblGrid>
              <w:gridCol w:w="454"/>
              <w:gridCol w:w="2835"/>
              <w:gridCol w:w="1759"/>
            </w:tblGrid>
            <w:tr w:rsidR="00E351FF" w:rsidRPr="00F159AF" w14:paraId="33590E54" w14:textId="77777777" w:rsidTr="003C0BFB">
              <w:tc>
                <w:tcPr>
                  <w:tcW w:w="454" w:type="dxa"/>
                </w:tcPr>
                <w:p w14:paraId="70D4C968" w14:textId="77777777" w:rsidR="00E351FF" w:rsidRPr="00F159AF" w:rsidRDefault="00E351FF" w:rsidP="00060B7F">
                  <w:pPr>
                    <w:framePr w:hSpace="180" w:wrap="around" w:vAnchor="text" w:hAnchor="text" w:y="1"/>
                    <w:spacing w:after="0"/>
                    <w:ind w:left="0"/>
                    <w:suppressOverlap/>
                    <w:jc w:val="left"/>
                    <w:rPr>
                      <w:lang w:val="en-US"/>
                    </w:rPr>
                  </w:pPr>
                  <w:r w:rsidRPr="00F159AF">
                    <w:rPr>
                      <w:lang w:val="en-US"/>
                    </w:rPr>
                    <w:t>#</w:t>
                  </w:r>
                </w:p>
              </w:tc>
              <w:tc>
                <w:tcPr>
                  <w:tcW w:w="2835" w:type="dxa"/>
                </w:tcPr>
                <w:p w14:paraId="2E3F901F" w14:textId="77777777" w:rsidR="00E351FF" w:rsidRPr="00F159AF" w:rsidRDefault="00E351FF" w:rsidP="00060B7F">
                  <w:pPr>
                    <w:framePr w:hSpace="180" w:wrap="around" w:vAnchor="text" w:hAnchor="text" w:y="1"/>
                    <w:spacing w:after="0"/>
                    <w:ind w:left="0"/>
                    <w:suppressOverlap/>
                    <w:jc w:val="left"/>
                    <w:rPr>
                      <w:lang w:val="en-US"/>
                    </w:rPr>
                  </w:pPr>
                  <w:r w:rsidRPr="00F159AF">
                    <w:rPr>
                      <w:lang w:val="en-US"/>
                    </w:rPr>
                    <w:t>Field</w:t>
                  </w:r>
                </w:p>
              </w:tc>
              <w:tc>
                <w:tcPr>
                  <w:tcW w:w="1759" w:type="dxa"/>
                </w:tcPr>
                <w:p w14:paraId="5788BA1F" w14:textId="77777777" w:rsidR="00E351FF" w:rsidRPr="00F159AF" w:rsidRDefault="00E351FF" w:rsidP="00060B7F">
                  <w:pPr>
                    <w:framePr w:hSpace="180" w:wrap="around" w:vAnchor="text" w:hAnchor="text" w:y="1"/>
                    <w:spacing w:after="0"/>
                    <w:ind w:left="0"/>
                    <w:suppressOverlap/>
                    <w:jc w:val="left"/>
                    <w:rPr>
                      <w:lang w:val="en-US"/>
                    </w:rPr>
                  </w:pPr>
                  <w:r w:rsidRPr="00F159AF">
                    <w:rPr>
                      <w:lang w:val="en-US"/>
                    </w:rPr>
                    <w:t>Value</w:t>
                  </w:r>
                </w:p>
              </w:tc>
            </w:tr>
            <w:tr w:rsidR="00E351FF" w:rsidRPr="00F159AF" w14:paraId="0CED9A46" w14:textId="77777777" w:rsidTr="003C0BFB">
              <w:tc>
                <w:tcPr>
                  <w:tcW w:w="454" w:type="dxa"/>
                </w:tcPr>
                <w:p w14:paraId="7A8788E6" w14:textId="77777777" w:rsidR="00E351FF" w:rsidRPr="00F159AF" w:rsidRDefault="00E351FF" w:rsidP="00060B7F">
                  <w:pPr>
                    <w:framePr w:hSpace="180" w:wrap="around" w:vAnchor="text" w:hAnchor="text" w:y="1"/>
                    <w:spacing w:after="0"/>
                    <w:ind w:left="0"/>
                    <w:suppressOverlap/>
                    <w:jc w:val="left"/>
                    <w:rPr>
                      <w:lang w:val="en-US"/>
                    </w:rPr>
                  </w:pPr>
                  <w:r w:rsidRPr="00F159AF">
                    <w:rPr>
                      <w:lang w:val="en-US"/>
                    </w:rPr>
                    <w:t>A</w:t>
                  </w:r>
                </w:p>
              </w:tc>
              <w:tc>
                <w:tcPr>
                  <w:tcW w:w="2835" w:type="dxa"/>
                </w:tcPr>
                <w:p w14:paraId="3C9BDE55" w14:textId="77777777" w:rsidR="00E351FF" w:rsidRPr="00F159AF" w:rsidRDefault="00E351FF" w:rsidP="00060B7F">
                  <w:pPr>
                    <w:framePr w:hSpace="180" w:wrap="around" w:vAnchor="text" w:hAnchor="text" w:y="1"/>
                    <w:spacing w:after="0"/>
                    <w:ind w:left="0"/>
                    <w:suppressOverlap/>
                    <w:jc w:val="left"/>
                    <w:rPr>
                      <w:lang w:val="en-US"/>
                    </w:rPr>
                  </w:pPr>
                  <w:r w:rsidRPr="00F159AF">
                    <w:rPr>
                      <w:lang w:val="en-US"/>
                    </w:rPr>
                    <w:t>Trading Board Lot</w:t>
                  </w:r>
                </w:p>
              </w:tc>
              <w:tc>
                <w:tcPr>
                  <w:tcW w:w="1759" w:type="dxa"/>
                </w:tcPr>
                <w:p w14:paraId="42AD499B" w14:textId="77777777" w:rsidR="00E351FF" w:rsidRPr="00F159AF" w:rsidRDefault="00E351FF" w:rsidP="00060B7F">
                  <w:pPr>
                    <w:framePr w:hSpace="180" w:wrap="around" w:vAnchor="text" w:hAnchor="text" w:y="1"/>
                    <w:spacing w:after="0"/>
                    <w:ind w:left="0"/>
                    <w:suppressOverlap/>
                    <w:jc w:val="left"/>
                    <w:rPr>
                      <w:lang w:val="en-US"/>
                    </w:rPr>
                  </w:pPr>
                  <w:r w:rsidRPr="00F159AF">
                    <w:rPr>
                      <w:lang w:val="en-US"/>
                    </w:rPr>
                    <w:t>100</w:t>
                  </w:r>
                </w:p>
              </w:tc>
            </w:tr>
            <w:tr w:rsidR="00E351FF" w:rsidRPr="00F159AF" w14:paraId="72193F41" w14:textId="77777777" w:rsidTr="003C0BFB">
              <w:tc>
                <w:tcPr>
                  <w:tcW w:w="454" w:type="dxa"/>
                </w:tcPr>
                <w:p w14:paraId="1244368A" w14:textId="77777777" w:rsidR="00E351FF" w:rsidRPr="00F159AF" w:rsidRDefault="00E351FF" w:rsidP="00060B7F">
                  <w:pPr>
                    <w:framePr w:hSpace="180" w:wrap="around" w:vAnchor="text" w:hAnchor="text" w:y="1"/>
                    <w:spacing w:after="0"/>
                    <w:ind w:left="0"/>
                    <w:suppressOverlap/>
                    <w:jc w:val="left"/>
                    <w:rPr>
                      <w:lang w:val="en-US"/>
                    </w:rPr>
                  </w:pPr>
                  <w:r w:rsidRPr="00F159AF">
                    <w:rPr>
                      <w:lang w:val="en-US"/>
                    </w:rPr>
                    <w:t>B</w:t>
                  </w:r>
                </w:p>
              </w:tc>
              <w:tc>
                <w:tcPr>
                  <w:tcW w:w="2835" w:type="dxa"/>
                </w:tcPr>
                <w:p w14:paraId="5DED0E11" w14:textId="77777777" w:rsidR="00E351FF" w:rsidRPr="00F159AF" w:rsidRDefault="00E351FF" w:rsidP="00060B7F">
                  <w:pPr>
                    <w:framePr w:hSpace="180" w:wrap="around" w:vAnchor="text" w:hAnchor="text" w:y="1"/>
                    <w:spacing w:after="0"/>
                    <w:ind w:left="0"/>
                    <w:suppressOverlap/>
                    <w:jc w:val="left"/>
                    <w:rPr>
                      <w:lang w:val="en-US"/>
                    </w:rPr>
                  </w:pPr>
                  <w:r w:rsidRPr="00F159AF">
                    <w:rPr>
                      <w:lang w:val="en-US"/>
                    </w:rPr>
                    <w:t xml:space="preserve">Number of Offer </w:t>
                  </w:r>
                  <w:r w:rsidRPr="00F159AF">
                    <w:rPr>
                      <w:i/>
                      <w:lang w:val="en-US"/>
                    </w:rPr>
                    <w:t>[Security type]</w:t>
                  </w:r>
                </w:p>
              </w:tc>
              <w:tc>
                <w:tcPr>
                  <w:tcW w:w="1759" w:type="dxa"/>
                </w:tcPr>
                <w:p w14:paraId="6A419C62" w14:textId="77777777" w:rsidR="00E351FF" w:rsidRPr="00F159AF" w:rsidRDefault="00E351FF" w:rsidP="00060B7F">
                  <w:pPr>
                    <w:framePr w:hSpace="180" w:wrap="around" w:vAnchor="text" w:hAnchor="text" w:y="1"/>
                    <w:spacing w:after="0"/>
                    <w:ind w:left="0"/>
                    <w:suppressOverlap/>
                    <w:jc w:val="left"/>
                    <w:rPr>
                      <w:lang w:val="en-US"/>
                    </w:rPr>
                  </w:pPr>
                  <w:r w:rsidRPr="00F159AF">
                    <w:rPr>
                      <w:lang w:val="en-US"/>
                    </w:rPr>
                    <w:t>999,999</w:t>
                  </w:r>
                </w:p>
              </w:tc>
            </w:tr>
            <w:tr w:rsidR="00E351FF" w:rsidRPr="00F159AF" w14:paraId="3C9E062E" w14:textId="77777777" w:rsidTr="003C0BFB">
              <w:tc>
                <w:tcPr>
                  <w:tcW w:w="454" w:type="dxa"/>
                </w:tcPr>
                <w:p w14:paraId="4D9C90C8" w14:textId="77777777" w:rsidR="00E351FF" w:rsidRPr="00F159AF" w:rsidRDefault="00E351FF" w:rsidP="00060B7F">
                  <w:pPr>
                    <w:framePr w:hSpace="180" w:wrap="around" w:vAnchor="text" w:hAnchor="text" w:y="1"/>
                    <w:spacing w:after="0"/>
                    <w:ind w:left="0"/>
                    <w:suppressOverlap/>
                    <w:jc w:val="left"/>
                    <w:rPr>
                      <w:lang w:val="en-US"/>
                    </w:rPr>
                  </w:pPr>
                  <w:r w:rsidRPr="00F159AF">
                    <w:rPr>
                      <w:lang w:val="en-US"/>
                    </w:rPr>
                    <w:t>C</w:t>
                  </w:r>
                </w:p>
              </w:tc>
              <w:tc>
                <w:tcPr>
                  <w:tcW w:w="2835" w:type="dxa"/>
                </w:tcPr>
                <w:p w14:paraId="0A6B1F5A" w14:textId="77777777" w:rsidR="00E351FF" w:rsidRPr="00F159AF" w:rsidRDefault="00E351FF" w:rsidP="00060B7F">
                  <w:pPr>
                    <w:framePr w:hSpace="180" w:wrap="around" w:vAnchor="text" w:hAnchor="text" w:y="1"/>
                    <w:spacing w:after="0"/>
                    <w:ind w:left="0"/>
                    <w:suppressOverlap/>
                    <w:jc w:val="left"/>
                    <w:rPr>
                      <w:lang w:val="en-US"/>
                    </w:rPr>
                  </w:pPr>
                  <w:r w:rsidRPr="00F159AF">
                    <w:rPr>
                      <w:lang w:val="en-US"/>
                    </w:rPr>
                    <w:t>Offer Size Adjustment Option (%)</w:t>
                  </w:r>
                </w:p>
              </w:tc>
              <w:tc>
                <w:tcPr>
                  <w:tcW w:w="1759" w:type="dxa"/>
                </w:tcPr>
                <w:p w14:paraId="4A9E793D" w14:textId="77777777" w:rsidR="00E351FF" w:rsidRPr="00F159AF" w:rsidRDefault="00E351FF" w:rsidP="00060B7F">
                  <w:pPr>
                    <w:framePr w:hSpace="180" w:wrap="around" w:vAnchor="text" w:hAnchor="text" w:y="1"/>
                    <w:spacing w:after="0"/>
                    <w:ind w:left="0"/>
                    <w:suppressOverlap/>
                    <w:jc w:val="left"/>
                    <w:rPr>
                      <w:lang w:val="en-US"/>
                    </w:rPr>
                  </w:pPr>
                  <w:r w:rsidRPr="00F159AF">
                    <w:rPr>
                      <w:lang w:val="en-US"/>
                    </w:rPr>
                    <w:t>20.00%</w:t>
                  </w:r>
                </w:p>
              </w:tc>
            </w:tr>
            <w:tr w:rsidR="00E351FF" w:rsidRPr="00F159AF" w14:paraId="2AE4102A" w14:textId="77777777" w:rsidTr="003C0BFB">
              <w:tc>
                <w:tcPr>
                  <w:tcW w:w="454" w:type="dxa"/>
                </w:tcPr>
                <w:p w14:paraId="155FF791" w14:textId="77777777" w:rsidR="00E351FF" w:rsidRPr="00F159AF" w:rsidRDefault="00E351FF" w:rsidP="00060B7F">
                  <w:pPr>
                    <w:framePr w:hSpace="180" w:wrap="around" w:vAnchor="text" w:hAnchor="text" w:y="1"/>
                    <w:spacing w:after="0"/>
                    <w:ind w:left="0"/>
                    <w:suppressOverlap/>
                    <w:jc w:val="left"/>
                    <w:rPr>
                      <w:lang w:val="en-US"/>
                    </w:rPr>
                  </w:pPr>
                  <w:r w:rsidRPr="00F159AF">
                    <w:rPr>
                      <w:lang w:val="en-US"/>
                    </w:rPr>
                    <w:t>D</w:t>
                  </w:r>
                </w:p>
              </w:tc>
              <w:tc>
                <w:tcPr>
                  <w:tcW w:w="2835" w:type="dxa"/>
                </w:tcPr>
                <w:p w14:paraId="1DA93BE3" w14:textId="77777777" w:rsidR="00E351FF" w:rsidRPr="00F159AF" w:rsidRDefault="00E351FF" w:rsidP="00060B7F">
                  <w:pPr>
                    <w:framePr w:hSpace="180" w:wrap="around" w:vAnchor="text" w:hAnchor="text" w:y="1"/>
                    <w:spacing w:after="0"/>
                    <w:ind w:left="0"/>
                    <w:suppressOverlap/>
                    <w:jc w:val="left"/>
                    <w:rPr>
                      <w:lang w:val="en-US"/>
                    </w:rPr>
                  </w:pPr>
                  <w:r w:rsidRPr="00F159AF">
                    <w:rPr>
                      <w:lang w:val="en-US"/>
                    </w:rPr>
                    <w:t>Upper limit (raw)</w:t>
                  </w:r>
                </w:p>
              </w:tc>
              <w:tc>
                <w:tcPr>
                  <w:tcW w:w="1759" w:type="dxa"/>
                </w:tcPr>
                <w:p w14:paraId="006B2E83" w14:textId="77777777" w:rsidR="00E351FF" w:rsidRPr="00F159AF" w:rsidRDefault="00E351FF" w:rsidP="00060B7F">
                  <w:pPr>
                    <w:framePr w:hSpace="180" w:wrap="around" w:vAnchor="text" w:hAnchor="text" w:y="1"/>
                    <w:spacing w:after="0"/>
                    <w:ind w:left="0"/>
                    <w:suppressOverlap/>
                    <w:jc w:val="left"/>
                    <w:rPr>
                      <w:lang w:val="en-US"/>
                    </w:rPr>
                  </w:pPr>
                  <w:r w:rsidRPr="00F159AF">
                    <w:rPr>
                      <w:lang w:val="en-US"/>
                    </w:rPr>
                    <w:t>199,999.8</w:t>
                  </w:r>
                </w:p>
              </w:tc>
            </w:tr>
            <w:tr w:rsidR="00E351FF" w:rsidRPr="00F159AF" w14:paraId="1764399D" w14:textId="77777777" w:rsidTr="003C0BFB">
              <w:tc>
                <w:tcPr>
                  <w:tcW w:w="454" w:type="dxa"/>
                </w:tcPr>
                <w:p w14:paraId="0A4CD40F" w14:textId="77777777" w:rsidR="00E351FF" w:rsidRPr="00F159AF" w:rsidRDefault="00E351FF" w:rsidP="00060B7F">
                  <w:pPr>
                    <w:framePr w:hSpace="180" w:wrap="around" w:vAnchor="text" w:hAnchor="text" w:y="1"/>
                    <w:spacing w:after="0"/>
                    <w:ind w:left="0"/>
                    <w:suppressOverlap/>
                    <w:jc w:val="left"/>
                    <w:rPr>
                      <w:lang w:val="en-US"/>
                    </w:rPr>
                  </w:pPr>
                  <w:r w:rsidRPr="00F159AF">
                    <w:rPr>
                      <w:lang w:val="en-US"/>
                    </w:rPr>
                    <w:t>E</w:t>
                  </w:r>
                </w:p>
              </w:tc>
              <w:tc>
                <w:tcPr>
                  <w:tcW w:w="2835" w:type="dxa"/>
                </w:tcPr>
                <w:p w14:paraId="406FF64A" w14:textId="77777777" w:rsidR="00E351FF" w:rsidRPr="00F159AF" w:rsidRDefault="00E351FF" w:rsidP="00060B7F">
                  <w:pPr>
                    <w:framePr w:hSpace="180" w:wrap="around" w:vAnchor="text" w:hAnchor="text" w:y="1"/>
                    <w:spacing w:after="0"/>
                    <w:ind w:left="0"/>
                    <w:suppressOverlap/>
                    <w:jc w:val="left"/>
                    <w:rPr>
                      <w:lang w:val="en-US"/>
                    </w:rPr>
                  </w:pPr>
                  <w:r w:rsidRPr="00F159AF">
                    <w:rPr>
                      <w:lang w:val="en-US"/>
                    </w:rPr>
                    <w:t>Upper limit (rounded)</w:t>
                  </w:r>
                </w:p>
                <w:p w14:paraId="224844DF" w14:textId="77777777" w:rsidR="00E351FF" w:rsidRPr="00F159AF" w:rsidRDefault="00E351FF" w:rsidP="00060B7F">
                  <w:pPr>
                    <w:framePr w:hSpace="180" w:wrap="around" w:vAnchor="text" w:hAnchor="text" w:y="1"/>
                    <w:spacing w:after="0"/>
                    <w:ind w:left="0"/>
                    <w:suppressOverlap/>
                    <w:jc w:val="left"/>
                    <w:rPr>
                      <w:lang w:val="en-US"/>
                    </w:rPr>
                  </w:pPr>
                  <w:r w:rsidRPr="00F159AF">
                    <w:rPr>
                      <w:lang w:val="en-US"/>
                    </w:rPr>
                    <w:t>Step 1): Round down (#D / #A)</w:t>
                  </w:r>
                </w:p>
                <w:p w14:paraId="4986E1D9" w14:textId="77777777" w:rsidR="00E351FF" w:rsidRPr="00F159AF" w:rsidRDefault="00E351FF" w:rsidP="00060B7F">
                  <w:pPr>
                    <w:framePr w:hSpace="180" w:wrap="around" w:vAnchor="text" w:hAnchor="text" w:y="1"/>
                    <w:spacing w:after="0"/>
                    <w:ind w:left="0"/>
                    <w:suppressOverlap/>
                    <w:jc w:val="left"/>
                    <w:rPr>
                      <w:lang w:val="en-US"/>
                    </w:rPr>
                  </w:pPr>
                  <w:r w:rsidRPr="00F159AF">
                    <w:rPr>
                      <w:lang w:val="en-US"/>
                    </w:rPr>
                    <w:t>Step 2): Result * #A</w:t>
                  </w:r>
                </w:p>
                <w:p w14:paraId="56931C92" w14:textId="77777777" w:rsidR="00E351FF" w:rsidRPr="00F159AF" w:rsidRDefault="00E351FF" w:rsidP="00060B7F">
                  <w:pPr>
                    <w:framePr w:hSpace="180" w:wrap="around" w:vAnchor="text" w:hAnchor="text" w:y="1"/>
                    <w:spacing w:after="0"/>
                    <w:ind w:left="0"/>
                    <w:suppressOverlap/>
                    <w:jc w:val="left"/>
                    <w:rPr>
                      <w:lang w:val="en-US"/>
                    </w:rPr>
                  </w:pPr>
                </w:p>
              </w:tc>
              <w:tc>
                <w:tcPr>
                  <w:tcW w:w="1759" w:type="dxa"/>
                </w:tcPr>
                <w:p w14:paraId="64BBE59A" w14:textId="77777777" w:rsidR="00E351FF" w:rsidRPr="00F159AF" w:rsidRDefault="00E351FF" w:rsidP="00060B7F">
                  <w:pPr>
                    <w:framePr w:hSpace="180" w:wrap="around" w:vAnchor="text" w:hAnchor="text" w:y="1"/>
                    <w:spacing w:after="0"/>
                    <w:ind w:left="0"/>
                    <w:suppressOverlap/>
                    <w:jc w:val="left"/>
                    <w:rPr>
                      <w:lang w:val="en-US"/>
                    </w:rPr>
                  </w:pPr>
                  <w:r w:rsidRPr="00F159AF">
                    <w:rPr>
                      <w:lang w:val="en-US"/>
                    </w:rPr>
                    <w:t>199,900</w:t>
                  </w:r>
                </w:p>
              </w:tc>
            </w:tr>
          </w:tbl>
          <w:p w14:paraId="7B02E864" w14:textId="77777777" w:rsidR="00E351FF" w:rsidRPr="00F159AF" w:rsidRDefault="00E351FF" w:rsidP="00E351FF">
            <w:pPr>
              <w:spacing w:after="0"/>
              <w:ind w:left="0"/>
              <w:jc w:val="left"/>
              <w:rPr>
                <w:rFonts w:ascii="Arial" w:hAnsi="Arial"/>
                <w:sz w:val="16"/>
                <w:szCs w:val="16"/>
                <w:lang w:val="en-US"/>
              </w:rPr>
            </w:pPr>
          </w:p>
          <w:p w14:paraId="1536ADE0" w14:textId="121BAD67" w:rsidR="00501C11" w:rsidRPr="00F159AF" w:rsidRDefault="00501C11" w:rsidP="00E351FF">
            <w:pPr>
              <w:spacing w:after="0"/>
              <w:ind w:left="0"/>
              <w:jc w:val="left"/>
              <w:rPr>
                <w:rFonts w:ascii="Arial" w:hAnsi="Arial"/>
                <w:sz w:val="16"/>
                <w:szCs w:val="16"/>
                <w:lang w:val="en-US"/>
              </w:rPr>
            </w:pPr>
            <w:r w:rsidRPr="00F159AF">
              <w:rPr>
                <w:rFonts w:ascii="Arial" w:hAnsi="Arial"/>
                <w:sz w:val="16"/>
                <w:szCs w:val="16"/>
                <w:lang w:val="en-US"/>
              </w:rPr>
              <w:t>Hint text: “The sum of the Public Offer Size Adjustment Option Exercised and Institutional Offer Size Adjustment Option Exercised must not exceed [Upper limit of Deal Size Management Field #5]”.</w:t>
            </w:r>
          </w:p>
          <w:p w14:paraId="2CCB7622" w14:textId="19254FE5" w:rsidR="00501C11" w:rsidRPr="00F159AF" w:rsidRDefault="00501C11" w:rsidP="00E351FF">
            <w:pPr>
              <w:spacing w:after="0"/>
              <w:ind w:left="0"/>
              <w:jc w:val="left"/>
              <w:rPr>
                <w:rFonts w:ascii="Arial" w:hAnsi="Arial"/>
                <w:b/>
                <w:sz w:val="16"/>
                <w:szCs w:val="16"/>
                <w:lang w:val="en-US"/>
              </w:rPr>
            </w:pPr>
          </w:p>
        </w:tc>
      </w:tr>
      <w:tr w:rsidR="00E351FF" w:rsidRPr="000961F5" w14:paraId="30180C75" w14:textId="77777777" w:rsidTr="003C0BFB">
        <w:tc>
          <w:tcPr>
            <w:tcW w:w="394" w:type="dxa"/>
          </w:tcPr>
          <w:p w14:paraId="3D5E18E2" w14:textId="41D58978" w:rsidR="00E351FF" w:rsidRPr="00F159AF" w:rsidRDefault="00E351FF" w:rsidP="00E351FF">
            <w:pPr>
              <w:spacing w:after="0"/>
              <w:ind w:left="0"/>
              <w:jc w:val="left"/>
              <w:rPr>
                <w:rFonts w:ascii="Arial" w:hAnsi="Arial"/>
                <w:sz w:val="16"/>
                <w:szCs w:val="16"/>
                <w:lang w:val="en-US"/>
              </w:rPr>
            </w:pPr>
            <w:r w:rsidRPr="00F159AF">
              <w:rPr>
                <w:rFonts w:ascii="Arial" w:hAnsi="Arial"/>
                <w:sz w:val="16"/>
                <w:szCs w:val="16"/>
                <w:lang w:val="en-US"/>
              </w:rPr>
              <w:t>6</w:t>
            </w:r>
          </w:p>
        </w:tc>
        <w:tc>
          <w:tcPr>
            <w:tcW w:w="1326" w:type="dxa"/>
          </w:tcPr>
          <w:p w14:paraId="5DED7DCD" w14:textId="3807A0F4" w:rsidR="00E351FF" w:rsidRPr="00F159AF" w:rsidRDefault="00E351FF" w:rsidP="00E351FF">
            <w:pPr>
              <w:spacing w:after="0"/>
              <w:ind w:left="0"/>
              <w:jc w:val="left"/>
              <w:rPr>
                <w:rFonts w:ascii="Arial" w:hAnsi="Arial"/>
                <w:sz w:val="16"/>
                <w:szCs w:val="16"/>
                <w:lang w:val="en-US"/>
              </w:rPr>
            </w:pPr>
            <w:r w:rsidRPr="00F159AF">
              <w:rPr>
                <w:rFonts w:ascii="Arial" w:hAnsi="Arial"/>
                <w:sz w:val="16"/>
                <w:szCs w:val="16"/>
                <w:lang w:val="en-US"/>
              </w:rPr>
              <w:t xml:space="preserve">Size of Public Offer Size Adjustment Option Exercised </w:t>
            </w:r>
            <w:r w:rsidRPr="00F159AF">
              <w:rPr>
                <w:rFonts w:ascii="Arial" w:hAnsi="Arial"/>
                <w:sz w:val="16"/>
                <w:szCs w:val="16"/>
                <w:lang w:val="en-US"/>
              </w:rPr>
              <w:lastRenderedPageBreak/>
              <w:t xml:space="preserve">(Number of </w:t>
            </w:r>
            <w:r w:rsidRPr="00F159AF">
              <w:rPr>
                <w:rFonts w:ascii="Arial" w:hAnsi="Arial"/>
                <w:i/>
                <w:sz w:val="16"/>
                <w:szCs w:val="16"/>
                <w:lang w:val="en-US"/>
              </w:rPr>
              <w:t>[Security type]</w:t>
            </w:r>
            <w:r w:rsidRPr="00F159AF">
              <w:rPr>
                <w:rFonts w:ascii="Arial" w:hAnsi="Arial"/>
                <w:sz w:val="16"/>
                <w:szCs w:val="16"/>
                <w:lang w:val="en-US"/>
              </w:rPr>
              <w:t>)</w:t>
            </w:r>
          </w:p>
        </w:tc>
        <w:tc>
          <w:tcPr>
            <w:tcW w:w="1035" w:type="dxa"/>
          </w:tcPr>
          <w:p w14:paraId="7B000A4B" w14:textId="17B67ABF" w:rsidR="00E351FF" w:rsidRPr="00F159AF" w:rsidRDefault="00E351FF" w:rsidP="00E351FF">
            <w:pPr>
              <w:spacing w:after="0"/>
              <w:ind w:left="0"/>
              <w:jc w:val="left"/>
              <w:rPr>
                <w:rFonts w:ascii="Arial" w:hAnsi="Arial"/>
                <w:sz w:val="16"/>
                <w:szCs w:val="16"/>
                <w:lang w:val="en-US"/>
              </w:rPr>
            </w:pPr>
            <w:r w:rsidRPr="00F159AF">
              <w:rPr>
                <w:rFonts w:ascii="Arial" w:hAnsi="Arial"/>
                <w:sz w:val="16"/>
                <w:szCs w:val="16"/>
                <w:lang w:val="en-US"/>
              </w:rPr>
              <w:lastRenderedPageBreak/>
              <w:t>Integer</w:t>
            </w:r>
          </w:p>
        </w:tc>
        <w:tc>
          <w:tcPr>
            <w:tcW w:w="7704" w:type="dxa"/>
            <w:gridSpan w:val="3"/>
          </w:tcPr>
          <w:p w14:paraId="30C20F4E" w14:textId="77777777" w:rsidR="00E351FF" w:rsidRPr="00F159AF" w:rsidRDefault="00E351FF" w:rsidP="00E351FF">
            <w:pPr>
              <w:pStyle w:val="ListParagraph"/>
              <w:numPr>
                <w:ilvl w:val="0"/>
                <w:numId w:val="24"/>
              </w:numPr>
              <w:spacing w:after="0"/>
              <w:ind w:leftChars="0" w:left="234" w:hanging="234"/>
              <w:jc w:val="left"/>
              <w:rPr>
                <w:rFonts w:ascii="Arial" w:eastAsia="DengXian" w:hAnsi="Arial"/>
                <w:sz w:val="16"/>
                <w:szCs w:val="16"/>
                <w:lang w:val="en-US"/>
              </w:rPr>
            </w:pPr>
            <w:r w:rsidRPr="00F159AF">
              <w:rPr>
                <w:rFonts w:ascii="Arial" w:eastAsia="DengXian" w:hAnsi="Arial"/>
                <w:b/>
                <w:sz w:val="16"/>
                <w:szCs w:val="16"/>
                <w:lang w:val="en-US"/>
              </w:rPr>
              <w:t>Minimum:</w:t>
            </w:r>
            <w:r w:rsidRPr="00F159AF">
              <w:rPr>
                <w:rFonts w:ascii="Arial" w:eastAsia="DengXian" w:hAnsi="Arial"/>
                <w:sz w:val="16"/>
                <w:szCs w:val="16"/>
                <w:lang w:val="en-US"/>
              </w:rPr>
              <w:t xml:space="preserve"> 0 [Default]</w:t>
            </w:r>
          </w:p>
          <w:p w14:paraId="40B919B9" w14:textId="64C1293A" w:rsidR="009B501A" w:rsidRPr="00F159AF" w:rsidRDefault="00E351FF" w:rsidP="00F159AF">
            <w:pPr>
              <w:pStyle w:val="ListParagraph"/>
              <w:numPr>
                <w:ilvl w:val="0"/>
                <w:numId w:val="24"/>
              </w:numPr>
              <w:spacing w:after="0"/>
              <w:ind w:leftChars="0" w:left="234" w:hanging="234"/>
              <w:jc w:val="left"/>
              <w:rPr>
                <w:rFonts w:ascii="Arial" w:hAnsi="Arial"/>
                <w:sz w:val="16"/>
                <w:szCs w:val="16"/>
                <w:lang w:val="en-US"/>
              </w:rPr>
            </w:pPr>
            <w:r w:rsidRPr="00F159AF">
              <w:rPr>
                <w:rFonts w:ascii="Arial" w:eastAsia="DengXian" w:hAnsi="Arial"/>
                <w:b/>
                <w:sz w:val="16"/>
                <w:szCs w:val="16"/>
                <w:lang w:val="en-US"/>
              </w:rPr>
              <w:t>Maximum:</w:t>
            </w:r>
            <w:r w:rsidRPr="00F159AF">
              <w:rPr>
                <w:rFonts w:ascii="Arial" w:eastAsia="DengXian" w:hAnsi="Arial"/>
                <w:sz w:val="16"/>
                <w:szCs w:val="16"/>
                <w:lang w:val="en-US"/>
              </w:rPr>
              <w:t xml:space="preserve"> </w:t>
            </w:r>
            <w:r w:rsidR="009B501A" w:rsidRPr="00F159AF">
              <w:rPr>
                <w:rFonts w:ascii="Arial" w:eastAsia="DengXian" w:hAnsi="Arial"/>
                <w:sz w:val="16"/>
                <w:szCs w:val="16"/>
                <w:lang w:val="en-US"/>
              </w:rPr>
              <w:t xml:space="preserve">Number of Offer </w:t>
            </w:r>
            <w:r w:rsidR="009B501A" w:rsidRPr="00F159AF">
              <w:rPr>
                <w:rFonts w:ascii="Arial" w:eastAsia="DengXian" w:hAnsi="Arial"/>
                <w:i/>
                <w:sz w:val="16"/>
                <w:szCs w:val="16"/>
                <w:lang w:val="en-US"/>
              </w:rPr>
              <w:t>[Security type]</w:t>
            </w:r>
            <w:r w:rsidR="009B501A" w:rsidRPr="00F159AF">
              <w:rPr>
                <w:rFonts w:ascii="Arial" w:eastAsia="DengXian" w:hAnsi="Arial"/>
                <w:sz w:val="16"/>
                <w:szCs w:val="16"/>
                <w:lang w:val="en-US"/>
              </w:rPr>
              <w:t xml:space="preserve"> [IPO Initiation Field #31] * Offer Size Adjustment Option (%) [IPO Initiation Field #35], rounded down to the nearest board lot.</w:t>
            </w:r>
          </w:p>
          <w:p w14:paraId="1D0DA8F9" w14:textId="4B0ACAB2" w:rsidR="009B501A" w:rsidRPr="00F159AF" w:rsidRDefault="009B501A" w:rsidP="00E351FF">
            <w:pPr>
              <w:spacing w:after="0"/>
              <w:ind w:left="0"/>
              <w:jc w:val="left"/>
              <w:rPr>
                <w:rFonts w:ascii="Arial" w:hAnsi="Arial"/>
                <w:sz w:val="16"/>
                <w:szCs w:val="16"/>
                <w:lang w:val="en-US"/>
              </w:rPr>
            </w:pPr>
          </w:p>
        </w:tc>
      </w:tr>
      <w:tr w:rsidR="00E351FF" w:rsidRPr="000961F5" w14:paraId="6A96CE78" w14:textId="77777777" w:rsidTr="003C0BFB">
        <w:tc>
          <w:tcPr>
            <w:tcW w:w="394" w:type="dxa"/>
          </w:tcPr>
          <w:p w14:paraId="273F41B9" w14:textId="1BB53D6D" w:rsidR="00E351FF" w:rsidRPr="00F159AF" w:rsidRDefault="00E351FF" w:rsidP="00E351FF">
            <w:pPr>
              <w:spacing w:after="0"/>
              <w:ind w:left="0"/>
              <w:jc w:val="left"/>
              <w:rPr>
                <w:rFonts w:ascii="Arial" w:hAnsi="Arial"/>
                <w:sz w:val="16"/>
                <w:szCs w:val="16"/>
                <w:lang w:val="en-US"/>
              </w:rPr>
            </w:pPr>
            <w:r w:rsidRPr="00F159AF">
              <w:rPr>
                <w:rFonts w:ascii="Arial" w:hAnsi="Arial"/>
                <w:sz w:val="16"/>
                <w:szCs w:val="16"/>
                <w:lang w:val="en-US"/>
              </w:rPr>
              <w:t>7</w:t>
            </w:r>
          </w:p>
        </w:tc>
        <w:tc>
          <w:tcPr>
            <w:tcW w:w="1326" w:type="dxa"/>
          </w:tcPr>
          <w:p w14:paraId="13022EC8" w14:textId="77777777" w:rsidR="00E351FF" w:rsidRPr="00F159AF" w:rsidRDefault="00E351FF" w:rsidP="00E351FF">
            <w:pPr>
              <w:spacing w:after="0"/>
              <w:ind w:left="0"/>
              <w:jc w:val="left"/>
              <w:rPr>
                <w:rFonts w:ascii="Arial" w:hAnsi="Arial"/>
                <w:sz w:val="16"/>
                <w:szCs w:val="16"/>
                <w:lang w:val="en-US"/>
              </w:rPr>
            </w:pPr>
            <w:r w:rsidRPr="00F159AF">
              <w:rPr>
                <w:rFonts w:ascii="Arial" w:hAnsi="Arial"/>
                <w:sz w:val="16"/>
                <w:szCs w:val="16"/>
                <w:lang w:val="en-US"/>
              </w:rPr>
              <w:t xml:space="preserve">Size of Institutional Offer Size Adjustment Option Exercised (Number of </w:t>
            </w:r>
            <w:r w:rsidRPr="00F159AF">
              <w:rPr>
                <w:rFonts w:ascii="Arial" w:hAnsi="Arial"/>
                <w:i/>
                <w:sz w:val="16"/>
                <w:szCs w:val="16"/>
                <w:lang w:val="en-US"/>
              </w:rPr>
              <w:t>[Security type]</w:t>
            </w:r>
            <w:r w:rsidRPr="00F159AF">
              <w:rPr>
                <w:rFonts w:ascii="Arial" w:hAnsi="Arial"/>
                <w:sz w:val="16"/>
                <w:szCs w:val="16"/>
                <w:lang w:val="en-US"/>
              </w:rPr>
              <w:t>)</w:t>
            </w:r>
          </w:p>
          <w:p w14:paraId="40C92555" w14:textId="77777777" w:rsidR="00E351FF" w:rsidRPr="00F159AF" w:rsidRDefault="00E351FF" w:rsidP="00E351FF">
            <w:pPr>
              <w:spacing w:after="0"/>
              <w:ind w:left="0"/>
              <w:jc w:val="left"/>
              <w:rPr>
                <w:rFonts w:ascii="Arial" w:hAnsi="Arial"/>
                <w:sz w:val="16"/>
                <w:szCs w:val="16"/>
                <w:lang w:val="en-US"/>
              </w:rPr>
            </w:pPr>
          </w:p>
        </w:tc>
        <w:tc>
          <w:tcPr>
            <w:tcW w:w="1035" w:type="dxa"/>
          </w:tcPr>
          <w:p w14:paraId="7FAA0085" w14:textId="55C95A43" w:rsidR="00E351FF" w:rsidRPr="00F159AF" w:rsidRDefault="00E351FF" w:rsidP="00E351FF">
            <w:pPr>
              <w:spacing w:after="0"/>
              <w:ind w:left="0"/>
              <w:jc w:val="left"/>
              <w:rPr>
                <w:rFonts w:ascii="Arial" w:hAnsi="Arial"/>
                <w:sz w:val="16"/>
                <w:szCs w:val="16"/>
                <w:lang w:val="en-US"/>
              </w:rPr>
            </w:pPr>
            <w:r w:rsidRPr="00F159AF">
              <w:rPr>
                <w:rFonts w:ascii="Arial" w:hAnsi="Arial"/>
                <w:sz w:val="16"/>
                <w:szCs w:val="16"/>
                <w:lang w:val="en-US"/>
              </w:rPr>
              <w:t>Integer</w:t>
            </w:r>
          </w:p>
        </w:tc>
        <w:tc>
          <w:tcPr>
            <w:tcW w:w="7704" w:type="dxa"/>
            <w:gridSpan w:val="3"/>
          </w:tcPr>
          <w:p w14:paraId="6D707939" w14:textId="77777777" w:rsidR="00E351FF" w:rsidRPr="00F159AF" w:rsidRDefault="00E351FF" w:rsidP="00E351FF">
            <w:pPr>
              <w:pStyle w:val="ListParagraph"/>
              <w:numPr>
                <w:ilvl w:val="0"/>
                <w:numId w:val="24"/>
              </w:numPr>
              <w:spacing w:after="0"/>
              <w:ind w:leftChars="0" w:left="234" w:hanging="234"/>
              <w:jc w:val="left"/>
              <w:rPr>
                <w:rFonts w:ascii="Arial" w:eastAsia="DengXian" w:hAnsi="Arial"/>
                <w:sz w:val="16"/>
                <w:szCs w:val="16"/>
                <w:lang w:val="en-US"/>
              </w:rPr>
            </w:pPr>
            <w:r w:rsidRPr="00F159AF">
              <w:rPr>
                <w:rFonts w:ascii="Arial" w:eastAsia="DengXian" w:hAnsi="Arial"/>
                <w:b/>
                <w:sz w:val="16"/>
                <w:szCs w:val="16"/>
                <w:lang w:val="en-US"/>
              </w:rPr>
              <w:t>Minimum:</w:t>
            </w:r>
            <w:r w:rsidRPr="00F159AF">
              <w:rPr>
                <w:rFonts w:ascii="Arial" w:eastAsia="DengXian" w:hAnsi="Arial"/>
                <w:sz w:val="16"/>
                <w:szCs w:val="16"/>
                <w:lang w:val="en-US"/>
              </w:rPr>
              <w:t xml:space="preserve"> 0 [Default]</w:t>
            </w:r>
          </w:p>
          <w:p w14:paraId="0362CDD9" w14:textId="77777777" w:rsidR="009B501A" w:rsidRPr="00F159AF" w:rsidRDefault="009B501A" w:rsidP="009B501A">
            <w:pPr>
              <w:pStyle w:val="ListParagraph"/>
              <w:numPr>
                <w:ilvl w:val="0"/>
                <w:numId w:val="24"/>
              </w:numPr>
              <w:spacing w:after="0"/>
              <w:ind w:leftChars="0" w:left="234" w:hanging="234"/>
              <w:jc w:val="left"/>
              <w:rPr>
                <w:rFonts w:ascii="Arial" w:eastAsia="DengXian" w:hAnsi="Arial"/>
                <w:sz w:val="16"/>
                <w:szCs w:val="16"/>
                <w:lang w:val="en-US"/>
              </w:rPr>
            </w:pPr>
            <w:r w:rsidRPr="00F159AF">
              <w:rPr>
                <w:rFonts w:ascii="Arial" w:eastAsia="DengXian" w:hAnsi="Arial"/>
                <w:b/>
                <w:sz w:val="16"/>
                <w:szCs w:val="16"/>
                <w:lang w:val="en-US"/>
              </w:rPr>
              <w:t>Maximum:</w:t>
            </w:r>
            <w:r w:rsidRPr="00F159AF">
              <w:rPr>
                <w:rFonts w:ascii="Arial" w:eastAsia="DengXian" w:hAnsi="Arial"/>
                <w:sz w:val="16"/>
                <w:szCs w:val="16"/>
                <w:lang w:val="en-US"/>
              </w:rPr>
              <w:t xml:space="preserve"> Number of Offer </w:t>
            </w:r>
            <w:r w:rsidRPr="00F159AF">
              <w:rPr>
                <w:rFonts w:ascii="Arial" w:eastAsia="DengXian" w:hAnsi="Arial"/>
                <w:i/>
                <w:sz w:val="16"/>
                <w:szCs w:val="16"/>
                <w:lang w:val="en-US"/>
              </w:rPr>
              <w:t>[Security type]</w:t>
            </w:r>
            <w:r w:rsidRPr="00F159AF">
              <w:rPr>
                <w:rFonts w:ascii="Arial" w:eastAsia="DengXian" w:hAnsi="Arial"/>
                <w:sz w:val="16"/>
                <w:szCs w:val="16"/>
                <w:lang w:val="en-US"/>
              </w:rPr>
              <w:t xml:space="preserve"> [IPO Initiation Field #31] * Offer Size Adjustment Option (%) [IPO Initiation Field #35], rounded down to the nearest board lot.</w:t>
            </w:r>
          </w:p>
          <w:p w14:paraId="19E7BEFE" w14:textId="4A8CCEC3" w:rsidR="00E351FF" w:rsidRPr="00F159AF" w:rsidRDefault="00E351FF" w:rsidP="009B501A">
            <w:pPr>
              <w:spacing w:after="0"/>
              <w:ind w:left="0"/>
              <w:jc w:val="left"/>
              <w:rPr>
                <w:rFonts w:ascii="Arial" w:hAnsi="Arial"/>
                <w:sz w:val="16"/>
                <w:szCs w:val="16"/>
                <w:lang w:val="en-US"/>
              </w:rPr>
            </w:pPr>
          </w:p>
        </w:tc>
      </w:tr>
    </w:tbl>
    <w:p w14:paraId="3D02E501" w14:textId="77777777" w:rsidR="00E351FF" w:rsidRPr="00F159AF" w:rsidRDefault="00E351FF" w:rsidP="00BD2C1D">
      <w:pPr>
        <w:ind w:left="0"/>
        <w:rPr>
          <w:lang w:val="en-US" w:eastAsia="x-none"/>
        </w:rPr>
      </w:pPr>
    </w:p>
    <w:p w14:paraId="3D9139D8" w14:textId="55EDD97B" w:rsidR="00FB23B4" w:rsidRPr="00F159AF" w:rsidRDefault="00FB23B4" w:rsidP="00FB23B4">
      <w:pPr>
        <w:pStyle w:val="ListParagraph"/>
        <w:numPr>
          <w:ilvl w:val="0"/>
          <w:numId w:val="133"/>
        </w:numPr>
        <w:ind w:leftChars="0"/>
        <w:rPr>
          <w:b/>
          <w:sz w:val="20"/>
          <w:szCs w:val="20"/>
          <w:lang w:eastAsia="x-none"/>
        </w:rPr>
      </w:pPr>
      <w:r w:rsidRPr="00F159AF">
        <w:rPr>
          <w:b/>
          <w:sz w:val="20"/>
          <w:szCs w:val="20"/>
          <w:lang w:eastAsia="x-none"/>
        </w:rPr>
        <w:t>Over-</w:t>
      </w:r>
      <w:r w:rsidR="00540DDB" w:rsidRPr="00F159AF">
        <w:rPr>
          <w:b/>
          <w:sz w:val="20"/>
          <w:szCs w:val="20"/>
          <w:lang w:eastAsia="x-none"/>
        </w:rPr>
        <w:t>a</w:t>
      </w:r>
      <w:r w:rsidRPr="00F159AF">
        <w:rPr>
          <w:b/>
          <w:sz w:val="20"/>
          <w:szCs w:val="20"/>
          <w:lang w:eastAsia="x-none"/>
        </w:rPr>
        <w:t>llocation</w:t>
      </w:r>
    </w:p>
    <w:p w14:paraId="0436FD9E" w14:textId="4DABE8F3" w:rsidR="00E351FF" w:rsidRPr="000961F5" w:rsidRDefault="00E351FF" w:rsidP="00BD2C1D">
      <w:pPr>
        <w:ind w:left="0"/>
        <w:rPr>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394"/>
        <w:gridCol w:w="1326"/>
        <w:gridCol w:w="1035"/>
        <w:gridCol w:w="3477"/>
        <w:gridCol w:w="1985"/>
        <w:gridCol w:w="2242"/>
      </w:tblGrid>
      <w:tr w:rsidR="00FB23B4" w:rsidRPr="000961F5" w14:paraId="2DD2B6D9" w14:textId="77777777" w:rsidTr="003C0BFB">
        <w:trPr>
          <w:trHeight w:val="280"/>
        </w:trPr>
        <w:tc>
          <w:tcPr>
            <w:tcW w:w="394" w:type="dxa"/>
            <w:vMerge w:val="restart"/>
            <w:shd w:val="clear" w:color="auto" w:fill="13426B"/>
            <w:vAlign w:val="bottom"/>
          </w:tcPr>
          <w:p w14:paraId="12470C51" w14:textId="77777777" w:rsidR="00FB23B4" w:rsidRPr="00F159AF" w:rsidRDefault="00FB23B4" w:rsidP="003C0BFB">
            <w:pPr>
              <w:spacing w:after="0"/>
              <w:ind w:left="0"/>
              <w:jc w:val="left"/>
              <w:rPr>
                <w:rFonts w:ascii="Arial" w:hAnsi="Arial"/>
                <w:sz w:val="16"/>
                <w:szCs w:val="16"/>
                <w:lang w:val="en-US"/>
              </w:rPr>
            </w:pPr>
          </w:p>
          <w:p w14:paraId="4AB044E2" w14:textId="77777777" w:rsidR="00FB23B4" w:rsidRPr="00F159AF" w:rsidRDefault="00FB23B4" w:rsidP="003C0BFB">
            <w:pPr>
              <w:spacing w:after="0"/>
              <w:ind w:left="0"/>
              <w:jc w:val="left"/>
              <w:rPr>
                <w:rFonts w:ascii="Arial" w:hAnsi="Arial"/>
                <w:sz w:val="16"/>
                <w:szCs w:val="16"/>
                <w:lang w:val="en-US"/>
              </w:rPr>
            </w:pPr>
            <w:r w:rsidRPr="00F159AF">
              <w:rPr>
                <w:rFonts w:ascii="Arial" w:hAnsi="Arial"/>
                <w:b/>
                <w:sz w:val="16"/>
                <w:szCs w:val="16"/>
                <w:lang w:val="en-US"/>
              </w:rPr>
              <w:t>#</w:t>
            </w:r>
          </w:p>
        </w:tc>
        <w:tc>
          <w:tcPr>
            <w:tcW w:w="1326" w:type="dxa"/>
            <w:vMerge w:val="restart"/>
            <w:shd w:val="clear" w:color="auto" w:fill="13426B"/>
            <w:vAlign w:val="bottom"/>
          </w:tcPr>
          <w:p w14:paraId="674F7A8D" w14:textId="77777777" w:rsidR="00FB23B4" w:rsidRPr="00F159AF" w:rsidRDefault="00FB23B4" w:rsidP="003C0BFB">
            <w:pPr>
              <w:spacing w:after="0"/>
              <w:ind w:left="0"/>
              <w:jc w:val="left"/>
              <w:rPr>
                <w:rFonts w:ascii="Arial" w:hAnsi="Arial"/>
                <w:sz w:val="16"/>
                <w:szCs w:val="16"/>
                <w:lang w:val="en-US"/>
              </w:rPr>
            </w:pPr>
            <w:r w:rsidRPr="00F159AF">
              <w:rPr>
                <w:rFonts w:ascii="Arial" w:hAnsi="Arial"/>
                <w:b/>
                <w:sz w:val="16"/>
                <w:szCs w:val="16"/>
                <w:lang w:val="en-US"/>
              </w:rPr>
              <w:t>Field name</w:t>
            </w:r>
          </w:p>
        </w:tc>
        <w:tc>
          <w:tcPr>
            <w:tcW w:w="1035" w:type="dxa"/>
            <w:vMerge w:val="restart"/>
            <w:shd w:val="clear" w:color="auto" w:fill="13426B"/>
            <w:vAlign w:val="bottom"/>
          </w:tcPr>
          <w:p w14:paraId="6F1D5500" w14:textId="77777777" w:rsidR="00FB23B4" w:rsidRPr="00F159AF" w:rsidRDefault="00FB23B4" w:rsidP="003C0BFB">
            <w:pPr>
              <w:spacing w:after="0"/>
              <w:ind w:left="0"/>
              <w:jc w:val="left"/>
              <w:rPr>
                <w:rFonts w:ascii="Arial" w:hAnsi="Arial"/>
                <w:sz w:val="16"/>
                <w:szCs w:val="16"/>
                <w:lang w:val="en-US"/>
              </w:rPr>
            </w:pPr>
            <w:r w:rsidRPr="00F159AF">
              <w:rPr>
                <w:rFonts w:ascii="Arial" w:hAnsi="Arial"/>
                <w:b/>
                <w:sz w:val="16"/>
                <w:szCs w:val="16"/>
                <w:lang w:val="en-US"/>
              </w:rPr>
              <w:t>Input method</w:t>
            </w:r>
          </w:p>
        </w:tc>
        <w:tc>
          <w:tcPr>
            <w:tcW w:w="7704" w:type="dxa"/>
            <w:gridSpan w:val="3"/>
            <w:shd w:val="clear" w:color="auto" w:fill="13426B"/>
          </w:tcPr>
          <w:p w14:paraId="5352E2C6" w14:textId="734E73A0" w:rsidR="00FB23B4" w:rsidRPr="00F159AF" w:rsidRDefault="00FD0EDD" w:rsidP="003C0BFB">
            <w:pPr>
              <w:spacing w:after="0"/>
              <w:ind w:left="0"/>
              <w:jc w:val="center"/>
              <w:rPr>
                <w:rFonts w:ascii="Arial" w:hAnsi="Arial"/>
                <w:b/>
                <w:sz w:val="16"/>
                <w:szCs w:val="16"/>
                <w:lang w:val="en-US"/>
              </w:rPr>
            </w:pPr>
            <w:r w:rsidRPr="00F159AF">
              <w:rPr>
                <w:rFonts w:ascii="Arial" w:hAnsi="Arial"/>
                <w:b/>
                <w:sz w:val="16"/>
                <w:szCs w:val="16"/>
                <w:lang w:val="en-US"/>
              </w:rPr>
              <w:t>Institutional Offer Reallocation Indicator [Deal Size Management Field #1]</w:t>
            </w:r>
          </w:p>
        </w:tc>
      </w:tr>
      <w:tr w:rsidR="00FD0EDD" w:rsidRPr="000961F5" w14:paraId="59E11FE1" w14:textId="77777777" w:rsidTr="00FD0EDD">
        <w:tc>
          <w:tcPr>
            <w:tcW w:w="394" w:type="dxa"/>
            <w:vMerge/>
            <w:shd w:val="clear" w:color="auto" w:fill="13426B"/>
          </w:tcPr>
          <w:p w14:paraId="07BD7269" w14:textId="77777777" w:rsidR="00FB23B4" w:rsidRPr="00F159AF" w:rsidRDefault="00FB23B4" w:rsidP="003C0BFB">
            <w:pPr>
              <w:spacing w:after="0"/>
              <w:ind w:left="0"/>
              <w:jc w:val="left"/>
              <w:rPr>
                <w:rFonts w:ascii="Arial" w:hAnsi="Arial"/>
                <w:b/>
                <w:sz w:val="16"/>
                <w:szCs w:val="16"/>
                <w:lang w:val="en-US"/>
              </w:rPr>
            </w:pPr>
          </w:p>
        </w:tc>
        <w:tc>
          <w:tcPr>
            <w:tcW w:w="1326" w:type="dxa"/>
            <w:vMerge/>
            <w:shd w:val="clear" w:color="auto" w:fill="13426B"/>
          </w:tcPr>
          <w:p w14:paraId="09DAD5E1" w14:textId="77777777" w:rsidR="00FB23B4" w:rsidRPr="00F159AF" w:rsidRDefault="00FB23B4" w:rsidP="003C0BFB">
            <w:pPr>
              <w:spacing w:after="0"/>
              <w:ind w:left="0"/>
              <w:jc w:val="left"/>
              <w:rPr>
                <w:rFonts w:ascii="Arial" w:hAnsi="Arial"/>
                <w:b/>
                <w:sz w:val="16"/>
                <w:szCs w:val="16"/>
                <w:lang w:val="en-US"/>
              </w:rPr>
            </w:pPr>
          </w:p>
        </w:tc>
        <w:tc>
          <w:tcPr>
            <w:tcW w:w="1035" w:type="dxa"/>
            <w:vMerge/>
            <w:shd w:val="clear" w:color="auto" w:fill="13426B"/>
          </w:tcPr>
          <w:p w14:paraId="2B4BC0E7" w14:textId="77777777" w:rsidR="00FB23B4" w:rsidRPr="00F159AF" w:rsidRDefault="00FB23B4" w:rsidP="003C0BFB">
            <w:pPr>
              <w:spacing w:after="0"/>
              <w:ind w:left="0"/>
              <w:jc w:val="left"/>
              <w:rPr>
                <w:rFonts w:ascii="Arial" w:hAnsi="Arial"/>
                <w:b/>
                <w:sz w:val="16"/>
                <w:szCs w:val="16"/>
                <w:lang w:val="en-US"/>
              </w:rPr>
            </w:pPr>
          </w:p>
        </w:tc>
        <w:tc>
          <w:tcPr>
            <w:tcW w:w="3477" w:type="dxa"/>
            <w:shd w:val="clear" w:color="auto" w:fill="13426B"/>
          </w:tcPr>
          <w:p w14:paraId="14341F2F" w14:textId="77777777" w:rsidR="00FB23B4" w:rsidRPr="00F159AF" w:rsidRDefault="00FB23B4" w:rsidP="003C0BFB">
            <w:pPr>
              <w:spacing w:after="0"/>
              <w:ind w:left="0"/>
              <w:jc w:val="left"/>
              <w:rPr>
                <w:rFonts w:ascii="Arial" w:hAnsi="Arial"/>
                <w:b/>
                <w:sz w:val="16"/>
                <w:szCs w:val="16"/>
                <w:lang w:val="en-US"/>
              </w:rPr>
            </w:pPr>
            <w:r w:rsidRPr="00F159AF">
              <w:rPr>
                <w:rFonts w:ascii="Arial" w:hAnsi="Arial"/>
                <w:b/>
                <w:sz w:val="16"/>
                <w:szCs w:val="16"/>
                <w:lang w:val="en-US"/>
              </w:rPr>
              <w:t>No Reallocation</w:t>
            </w:r>
          </w:p>
        </w:tc>
        <w:tc>
          <w:tcPr>
            <w:tcW w:w="1985" w:type="dxa"/>
            <w:shd w:val="clear" w:color="auto" w:fill="13426B"/>
          </w:tcPr>
          <w:p w14:paraId="2E9D0992" w14:textId="77777777" w:rsidR="00FB23B4" w:rsidRPr="00F159AF" w:rsidRDefault="00FB23B4" w:rsidP="003C0BFB">
            <w:pPr>
              <w:spacing w:after="0"/>
              <w:ind w:left="0"/>
              <w:jc w:val="left"/>
              <w:rPr>
                <w:rFonts w:ascii="Arial" w:hAnsi="Arial"/>
                <w:b/>
                <w:sz w:val="16"/>
                <w:szCs w:val="16"/>
                <w:lang w:val="en-US"/>
              </w:rPr>
            </w:pPr>
            <w:r w:rsidRPr="00F159AF">
              <w:rPr>
                <w:rFonts w:ascii="Arial" w:hAnsi="Arial"/>
                <w:b/>
                <w:sz w:val="16"/>
                <w:szCs w:val="16"/>
                <w:lang w:val="en-US"/>
              </w:rPr>
              <w:t>Undersubscription</w:t>
            </w:r>
          </w:p>
        </w:tc>
        <w:tc>
          <w:tcPr>
            <w:tcW w:w="2242" w:type="dxa"/>
            <w:shd w:val="clear" w:color="auto" w:fill="13426B"/>
          </w:tcPr>
          <w:p w14:paraId="5984E20E" w14:textId="77777777" w:rsidR="00FB23B4" w:rsidRPr="00F159AF" w:rsidRDefault="00FB23B4" w:rsidP="003C0BFB">
            <w:pPr>
              <w:spacing w:after="0"/>
              <w:ind w:left="0"/>
              <w:jc w:val="left"/>
              <w:rPr>
                <w:rFonts w:ascii="Arial" w:hAnsi="Arial"/>
                <w:b/>
                <w:sz w:val="16"/>
                <w:szCs w:val="16"/>
                <w:lang w:val="en-US"/>
              </w:rPr>
            </w:pPr>
            <w:r w:rsidRPr="00F159AF">
              <w:rPr>
                <w:rFonts w:ascii="Arial" w:hAnsi="Arial"/>
                <w:b/>
                <w:sz w:val="16"/>
                <w:szCs w:val="16"/>
                <w:lang w:val="en-US"/>
              </w:rPr>
              <w:t>Reallocation</w:t>
            </w:r>
          </w:p>
        </w:tc>
      </w:tr>
      <w:tr w:rsidR="00FB23B4" w:rsidRPr="000961F5" w14:paraId="5B5917BE" w14:textId="77777777" w:rsidTr="003C0BFB">
        <w:tc>
          <w:tcPr>
            <w:tcW w:w="394" w:type="dxa"/>
          </w:tcPr>
          <w:p w14:paraId="2C90F10D" w14:textId="0A240067" w:rsidR="00FB23B4" w:rsidRPr="00F159AF" w:rsidRDefault="00FB23B4" w:rsidP="003C0BFB">
            <w:pPr>
              <w:spacing w:after="0"/>
              <w:ind w:left="0"/>
              <w:jc w:val="left"/>
              <w:rPr>
                <w:rFonts w:ascii="Arial" w:hAnsi="Arial"/>
                <w:sz w:val="16"/>
                <w:szCs w:val="16"/>
                <w:lang w:val="en-US"/>
              </w:rPr>
            </w:pPr>
            <w:r w:rsidRPr="00F159AF">
              <w:rPr>
                <w:rFonts w:ascii="Arial" w:hAnsi="Arial"/>
                <w:sz w:val="16"/>
                <w:szCs w:val="16"/>
                <w:lang w:val="en-US"/>
              </w:rPr>
              <w:t>8</w:t>
            </w:r>
          </w:p>
        </w:tc>
        <w:tc>
          <w:tcPr>
            <w:tcW w:w="1326" w:type="dxa"/>
          </w:tcPr>
          <w:p w14:paraId="4F7C524B" w14:textId="622B4B13" w:rsidR="00FB23B4" w:rsidRPr="00F159AF" w:rsidRDefault="00FD0EDD" w:rsidP="00FD0EDD">
            <w:pPr>
              <w:spacing w:after="0"/>
              <w:ind w:left="0"/>
              <w:jc w:val="left"/>
              <w:rPr>
                <w:rFonts w:ascii="Arial" w:hAnsi="Arial"/>
                <w:sz w:val="16"/>
                <w:szCs w:val="16"/>
                <w:lang w:val="en-US"/>
              </w:rPr>
            </w:pPr>
            <w:r w:rsidRPr="00F159AF">
              <w:rPr>
                <w:rFonts w:ascii="Arial" w:hAnsi="Arial"/>
                <w:sz w:val="16"/>
                <w:szCs w:val="16"/>
                <w:lang w:val="en-US"/>
              </w:rPr>
              <w:t>Over-allotment Option (%)</w:t>
            </w:r>
          </w:p>
        </w:tc>
        <w:tc>
          <w:tcPr>
            <w:tcW w:w="1035" w:type="dxa"/>
          </w:tcPr>
          <w:p w14:paraId="6F6DE787" w14:textId="6B93C0FC" w:rsidR="00FB23B4" w:rsidRPr="00F159AF" w:rsidRDefault="00FD0EDD" w:rsidP="003C0BFB">
            <w:pPr>
              <w:spacing w:after="0"/>
              <w:ind w:left="0"/>
              <w:jc w:val="left"/>
              <w:rPr>
                <w:rFonts w:ascii="Arial" w:hAnsi="Arial"/>
                <w:sz w:val="16"/>
                <w:szCs w:val="16"/>
                <w:lang w:val="en-US"/>
              </w:rPr>
            </w:pPr>
            <w:r w:rsidRPr="00F159AF">
              <w:rPr>
                <w:rFonts w:ascii="Arial" w:hAnsi="Arial"/>
                <w:sz w:val="16"/>
                <w:szCs w:val="16"/>
                <w:lang w:val="en-US"/>
              </w:rPr>
              <w:t>Percentage (2,2)</w:t>
            </w:r>
          </w:p>
        </w:tc>
        <w:tc>
          <w:tcPr>
            <w:tcW w:w="7704" w:type="dxa"/>
            <w:gridSpan w:val="3"/>
          </w:tcPr>
          <w:p w14:paraId="66580F8A" w14:textId="719E64C5" w:rsidR="00FB23B4" w:rsidRPr="00F159AF" w:rsidRDefault="00FD0EDD" w:rsidP="00FD0EDD">
            <w:pPr>
              <w:spacing w:after="0"/>
              <w:ind w:left="0"/>
              <w:jc w:val="left"/>
              <w:rPr>
                <w:rFonts w:ascii="Arial" w:hAnsi="Arial"/>
                <w:sz w:val="16"/>
                <w:szCs w:val="16"/>
                <w:lang w:val="en-US"/>
              </w:rPr>
            </w:pPr>
            <w:r w:rsidRPr="00F159AF">
              <w:rPr>
                <w:rFonts w:ascii="Arial" w:hAnsi="Arial"/>
                <w:sz w:val="16"/>
                <w:szCs w:val="16"/>
                <w:lang w:val="en-US"/>
              </w:rPr>
              <w:t>Non-editable, repetition of Over-allotment Option [IPO Initiation Field #37]</w:t>
            </w:r>
          </w:p>
        </w:tc>
      </w:tr>
      <w:tr w:rsidR="00FB23B4" w:rsidRPr="000961F5" w14:paraId="518B3A19" w14:textId="77777777" w:rsidTr="003C0BFB">
        <w:tc>
          <w:tcPr>
            <w:tcW w:w="394" w:type="dxa"/>
          </w:tcPr>
          <w:p w14:paraId="03F0C279" w14:textId="0E37844E" w:rsidR="00FB23B4" w:rsidRPr="00F159AF" w:rsidRDefault="00FB23B4" w:rsidP="003C0BFB">
            <w:pPr>
              <w:spacing w:after="0"/>
              <w:ind w:left="0"/>
              <w:jc w:val="left"/>
              <w:rPr>
                <w:rFonts w:ascii="Arial" w:hAnsi="Arial"/>
                <w:sz w:val="16"/>
                <w:szCs w:val="16"/>
                <w:lang w:val="en-US"/>
              </w:rPr>
            </w:pPr>
            <w:r w:rsidRPr="00F159AF">
              <w:rPr>
                <w:rFonts w:ascii="Arial" w:hAnsi="Arial"/>
                <w:sz w:val="16"/>
                <w:szCs w:val="16"/>
                <w:lang w:val="en-US"/>
              </w:rPr>
              <w:t>9</w:t>
            </w:r>
          </w:p>
        </w:tc>
        <w:tc>
          <w:tcPr>
            <w:tcW w:w="1326" w:type="dxa"/>
          </w:tcPr>
          <w:p w14:paraId="46614564" w14:textId="15F3C489" w:rsidR="00FB23B4" w:rsidRPr="00F159AF" w:rsidRDefault="00FD0EDD" w:rsidP="003C0BFB">
            <w:pPr>
              <w:spacing w:after="0"/>
              <w:ind w:left="0"/>
              <w:jc w:val="left"/>
              <w:rPr>
                <w:rFonts w:ascii="Arial" w:hAnsi="Arial"/>
                <w:sz w:val="16"/>
                <w:szCs w:val="16"/>
                <w:lang w:val="en-US"/>
              </w:rPr>
            </w:pPr>
            <w:r w:rsidRPr="00F159AF">
              <w:rPr>
                <w:rFonts w:ascii="Arial" w:hAnsi="Arial"/>
                <w:sz w:val="16"/>
                <w:szCs w:val="16"/>
                <w:lang w:val="en-US"/>
              </w:rPr>
              <w:t xml:space="preserve">Total Over-allocation (Number of </w:t>
            </w:r>
            <w:r w:rsidRPr="00F159AF">
              <w:rPr>
                <w:rFonts w:ascii="Arial" w:hAnsi="Arial"/>
                <w:i/>
                <w:sz w:val="16"/>
                <w:szCs w:val="16"/>
                <w:lang w:val="en-US"/>
              </w:rPr>
              <w:t>[Security type]</w:t>
            </w:r>
            <w:r w:rsidRPr="00F159AF">
              <w:rPr>
                <w:rFonts w:ascii="Arial" w:hAnsi="Arial"/>
                <w:sz w:val="16"/>
                <w:szCs w:val="16"/>
                <w:lang w:val="en-US"/>
              </w:rPr>
              <w:t>)</w:t>
            </w:r>
          </w:p>
        </w:tc>
        <w:tc>
          <w:tcPr>
            <w:tcW w:w="1035" w:type="dxa"/>
          </w:tcPr>
          <w:p w14:paraId="25D670AE" w14:textId="7EAF90C5" w:rsidR="00FB23B4" w:rsidRPr="00F159AF" w:rsidRDefault="00FD0EDD" w:rsidP="003C0BFB">
            <w:pPr>
              <w:spacing w:after="0"/>
              <w:ind w:left="0"/>
              <w:jc w:val="left"/>
              <w:rPr>
                <w:rFonts w:ascii="Arial" w:hAnsi="Arial"/>
                <w:sz w:val="16"/>
                <w:szCs w:val="16"/>
                <w:lang w:val="en-US"/>
              </w:rPr>
            </w:pPr>
            <w:r w:rsidRPr="00F159AF">
              <w:rPr>
                <w:rFonts w:ascii="Arial" w:hAnsi="Arial"/>
                <w:sz w:val="16"/>
                <w:szCs w:val="16"/>
                <w:lang w:val="en-US"/>
              </w:rPr>
              <w:t>Integer [Non-editable]</w:t>
            </w:r>
          </w:p>
        </w:tc>
        <w:tc>
          <w:tcPr>
            <w:tcW w:w="7704" w:type="dxa"/>
            <w:gridSpan w:val="3"/>
          </w:tcPr>
          <w:p w14:paraId="0281E76C" w14:textId="128708FE" w:rsidR="00FD0EDD" w:rsidRPr="00F159AF" w:rsidRDefault="00FD0EDD" w:rsidP="00FD0EDD">
            <w:pPr>
              <w:spacing w:after="0"/>
              <w:ind w:left="0"/>
              <w:jc w:val="left"/>
              <w:rPr>
                <w:rFonts w:ascii="Arial" w:hAnsi="Arial"/>
                <w:sz w:val="16"/>
                <w:szCs w:val="16"/>
                <w:lang w:val="en-US"/>
              </w:rPr>
            </w:pPr>
            <w:r w:rsidRPr="00F159AF">
              <w:rPr>
                <w:rFonts w:ascii="Arial" w:hAnsi="Arial"/>
                <w:sz w:val="16"/>
                <w:szCs w:val="16"/>
                <w:lang w:val="en-US"/>
              </w:rPr>
              <w:t xml:space="preserve">Non-editable, as Size of Public Offer Over-allocation (Number of </w:t>
            </w:r>
            <w:r w:rsidRPr="00F159AF">
              <w:rPr>
                <w:rFonts w:ascii="Arial" w:hAnsi="Arial"/>
                <w:i/>
                <w:sz w:val="16"/>
                <w:szCs w:val="16"/>
                <w:lang w:val="en-US"/>
              </w:rPr>
              <w:t>[Security type]</w:t>
            </w:r>
            <w:r w:rsidRPr="00F159AF">
              <w:rPr>
                <w:rFonts w:ascii="Arial" w:hAnsi="Arial"/>
                <w:sz w:val="16"/>
                <w:szCs w:val="16"/>
                <w:lang w:val="en-US"/>
              </w:rPr>
              <w:t xml:space="preserve">) [Deal Size Management Field #10] + Size of Institutional Offer Over-allocation (Number of </w:t>
            </w:r>
            <w:r w:rsidRPr="00F159AF">
              <w:rPr>
                <w:rFonts w:ascii="Arial" w:hAnsi="Arial"/>
                <w:i/>
                <w:sz w:val="16"/>
                <w:szCs w:val="16"/>
                <w:lang w:val="en-US"/>
              </w:rPr>
              <w:t>[Security type]</w:t>
            </w:r>
            <w:r w:rsidRPr="00F159AF">
              <w:rPr>
                <w:rFonts w:ascii="Arial" w:hAnsi="Arial"/>
                <w:sz w:val="16"/>
                <w:szCs w:val="16"/>
                <w:lang w:val="en-US"/>
              </w:rPr>
              <w:t>) [Deal Size Management Field #11]</w:t>
            </w:r>
          </w:p>
          <w:p w14:paraId="6170B2DE" w14:textId="0065C427" w:rsidR="00FD0EDD" w:rsidRPr="00F159AF" w:rsidRDefault="00FD0EDD" w:rsidP="00FD0EDD">
            <w:pPr>
              <w:spacing w:after="0"/>
              <w:ind w:left="0"/>
              <w:jc w:val="left"/>
              <w:rPr>
                <w:rFonts w:ascii="Arial" w:hAnsi="Arial"/>
                <w:sz w:val="16"/>
                <w:szCs w:val="16"/>
                <w:lang w:val="en-US"/>
              </w:rPr>
            </w:pPr>
          </w:p>
          <w:p w14:paraId="5B22C915" w14:textId="35296CBD" w:rsidR="00FD0EDD" w:rsidRPr="00F159AF" w:rsidRDefault="00FD0EDD" w:rsidP="00FD0EDD">
            <w:pPr>
              <w:spacing w:after="0"/>
              <w:ind w:left="0"/>
              <w:jc w:val="left"/>
              <w:rPr>
                <w:rFonts w:ascii="Arial" w:hAnsi="Arial"/>
                <w:sz w:val="16"/>
                <w:szCs w:val="16"/>
                <w:lang w:val="en-US"/>
              </w:rPr>
            </w:pPr>
            <w:r w:rsidRPr="00F159AF">
              <w:rPr>
                <w:rFonts w:ascii="Arial" w:hAnsi="Arial"/>
                <w:sz w:val="16"/>
                <w:szCs w:val="16"/>
                <w:lang w:val="en-US"/>
              </w:rPr>
              <w:t>Must not exceed the following formulas, rounded down to the nearest board lot:</w:t>
            </w:r>
          </w:p>
          <w:p w14:paraId="113D6BCD" w14:textId="039E72C6" w:rsidR="00FD0EDD" w:rsidRPr="00F159AF" w:rsidRDefault="00FD0EDD" w:rsidP="00FD0EDD">
            <w:pPr>
              <w:spacing w:after="0"/>
              <w:ind w:left="0"/>
              <w:jc w:val="left"/>
              <w:rPr>
                <w:rFonts w:ascii="Arial" w:hAnsi="Arial"/>
                <w:sz w:val="16"/>
                <w:szCs w:val="16"/>
                <w:lang w:val="en-US"/>
              </w:rPr>
            </w:pPr>
          </w:p>
          <w:p w14:paraId="4A3D4471" w14:textId="474EF7C3" w:rsidR="00FD0EDD" w:rsidRPr="00F159AF" w:rsidRDefault="00FD0EDD" w:rsidP="00FD0EDD">
            <w:pPr>
              <w:pStyle w:val="ListParagraph"/>
              <w:numPr>
                <w:ilvl w:val="0"/>
                <w:numId w:val="34"/>
              </w:numPr>
              <w:spacing w:after="0"/>
              <w:ind w:leftChars="0"/>
              <w:jc w:val="left"/>
              <w:rPr>
                <w:rFonts w:ascii="Arial" w:eastAsia="DengXian" w:hAnsi="Arial"/>
                <w:sz w:val="16"/>
                <w:szCs w:val="16"/>
                <w:lang w:val="en-US"/>
              </w:rPr>
            </w:pPr>
            <w:r w:rsidRPr="00F159AF">
              <w:rPr>
                <w:rFonts w:ascii="Arial" w:eastAsia="DengXian" w:hAnsi="Arial"/>
                <w:sz w:val="16"/>
                <w:szCs w:val="16"/>
                <w:lang w:val="en-US"/>
              </w:rPr>
              <w:t xml:space="preserve">If Over-allotment Option Inclusive of Offer Size Adjustment Option [IPO </w:t>
            </w:r>
            <w:r w:rsidR="00C31FA2" w:rsidRPr="00F159AF">
              <w:rPr>
                <w:rFonts w:ascii="Arial" w:eastAsia="DengXian" w:hAnsi="Arial"/>
                <w:sz w:val="16"/>
                <w:szCs w:val="16"/>
                <w:lang w:val="en-US"/>
              </w:rPr>
              <w:t>I</w:t>
            </w:r>
            <w:r w:rsidRPr="00F159AF">
              <w:rPr>
                <w:rFonts w:ascii="Arial" w:eastAsia="DengXian" w:hAnsi="Arial"/>
                <w:sz w:val="16"/>
                <w:szCs w:val="16"/>
                <w:lang w:val="en-US"/>
              </w:rPr>
              <w:t xml:space="preserve">nitiation Field #36] = </w:t>
            </w:r>
            <w:r w:rsidRPr="00F159AF">
              <w:rPr>
                <w:rFonts w:ascii="Arial" w:eastAsia="DengXian" w:hAnsi="Arial"/>
                <w:b/>
                <w:sz w:val="16"/>
                <w:szCs w:val="16"/>
                <w:lang w:val="en-US"/>
              </w:rPr>
              <w:t>“Inclusive”</w:t>
            </w:r>
            <w:r w:rsidRPr="00F159AF">
              <w:rPr>
                <w:rFonts w:ascii="Arial" w:eastAsia="DengXian" w:hAnsi="Arial"/>
                <w:sz w:val="16"/>
                <w:szCs w:val="16"/>
                <w:lang w:val="en-US"/>
              </w:rPr>
              <w:t>, then:</w:t>
            </w:r>
          </w:p>
          <w:p w14:paraId="2B7782D0" w14:textId="77777777" w:rsidR="00FD0EDD" w:rsidRPr="00F159AF" w:rsidRDefault="00FD0EDD" w:rsidP="00FD0EDD">
            <w:pPr>
              <w:spacing w:after="0"/>
              <w:ind w:left="0"/>
              <w:jc w:val="left"/>
              <w:rPr>
                <w:rFonts w:ascii="Arial" w:hAnsi="Arial"/>
                <w:sz w:val="16"/>
                <w:szCs w:val="16"/>
                <w:lang w:val="en-US"/>
              </w:rPr>
            </w:pPr>
          </w:p>
          <w:tbl>
            <w:tblPr>
              <w:tblStyle w:val="TableGrid"/>
              <w:tblW w:w="0" w:type="auto"/>
              <w:tblLook w:val="04A0" w:firstRow="1" w:lastRow="0" w:firstColumn="1" w:lastColumn="0" w:noHBand="0" w:noVBand="1"/>
            </w:tblPr>
            <w:tblGrid>
              <w:gridCol w:w="270"/>
              <w:gridCol w:w="1984"/>
              <w:gridCol w:w="310"/>
              <w:gridCol w:w="1984"/>
              <w:gridCol w:w="270"/>
              <w:gridCol w:w="279"/>
              <w:gridCol w:w="1984"/>
            </w:tblGrid>
            <w:tr w:rsidR="00FD0EDD" w:rsidRPr="00F159AF" w14:paraId="217F99D8" w14:textId="77777777" w:rsidTr="00F159AF">
              <w:tc>
                <w:tcPr>
                  <w:tcW w:w="270" w:type="dxa"/>
                </w:tcPr>
                <w:p w14:paraId="22E21E49" w14:textId="77777777" w:rsidR="00FD0EDD" w:rsidRPr="00F159AF" w:rsidRDefault="00FD0EDD" w:rsidP="00060B7F">
                  <w:pPr>
                    <w:framePr w:hSpace="180" w:wrap="around" w:vAnchor="text" w:hAnchor="text" w:y="1"/>
                    <w:spacing w:after="0"/>
                    <w:ind w:left="0"/>
                    <w:suppressOverlap/>
                    <w:jc w:val="left"/>
                    <w:rPr>
                      <w:lang w:val="en-US"/>
                    </w:rPr>
                  </w:pPr>
                  <w:r w:rsidRPr="00F159AF">
                    <w:rPr>
                      <w:lang w:val="en-US"/>
                    </w:rPr>
                    <w:t>(</w:t>
                  </w:r>
                </w:p>
              </w:tc>
              <w:tc>
                <w:tcPr>
                  <w:tcW w:w="1984" w:type="dxa"/>
                </w:tcPr>
                <w:p w14:paraId="57B09D40" w14:textId="612D1D6B" w:rsidR="00FD0EDD" w:rsidRPr="00F159AF" w:rsidRDefault="00FD0EDD" w:rsidP="00060B7F">
                  <w:pPr>
                    <w:framePr w:hSpace="180" w:wrap="around" w:vAnchor="text" w:hAnchor="text" w:y="1"/>
                    <w:spacing w:after="0"/>
                    <w:ind w:left="0"/>
                    <w:suppressOverlap/>
                    <w:jc w:val="left"/>
                    <w:rPr>
                      <w:lang w:val="en-US"/>
                    </w:rPr>
                  </w:pPr>
                  <w:r w:rsidRPr="00F159AF">
                    <w:rPr>
                      <w:lang w:val="en-US"/>
                    </w:rPr>
                    <w:t xml:space="preserve">Number of Offer </w:t>
                  </w:r>
                  <w:r w:rsidRPr="00F159AF">
                    <w:rPr>
                      <w:i/>
                      <w:lang w:val="en-US"/>
                    </w:rPr>
                    <w:t>[Security type]</w:t>
                  </w:r>
                </w:p>
              </w:tc>
              <w:tc>
                <w:tcPr>
                  <w:tcW w:w="310" w:type="dxa"/>
                </w:tcPr>
                <w:p w14:paraId="2D8D8C13" w14:textId="77777777" w:rsidR="00FD0EDD" w:rsidRPr="00F159AF" w:rsidRDefault="00FD0EDD" w:rsidP="00060B7F">
                  <w:pPr>
                    <w:framePr w:hSpace="180" w:wrap="around" w:vAnchor="text" w:hAnchor="text" w:y="1"/>
                    <w:spacing w:after="0"/>
                    <w:ind w:left="0"/>
                    <w:suppressOverlap/>
                    <w:jc w:val="left"/>
                    <w:rPr>
                      <w:lang w:val="en-US"/>
                    </w:rPr>
                  </w:pPr>
                  <w:r w:rsidRPr="00F159AF">
                    <w:rPr>
                      <w:lang w:val="en-US"/>
                    </w:rPr>
                    <w:t>+</w:t>
                  </w:r>
                </w:p>
              </w:tc>
              <w:tc>
                <w:tcPr>
                  <w:tcW w:w="1984" w:type="dxa"/>
                </w:tcPr>
                <w:p w14:paraId="2A4376FE" w14:textId="77777777" w:rsidR="00FD0EDD" w:rsidRPr="00F159AF" w:rsidRDefault="00FD0EDD" w:rsidP="00060B7F">
                  <w:pPr>
                    <w:framePr w:hSpace="180" w:wrap="around" w:vAnchor="text" w:hAnchor="text" w:y="1"/>
                    <w:spacing w:after="0"/>
                    <w:ind w:left="0"/>
                    <w:suppressOverlap/>
                    <w:jc w:val="left"/>
                    <w:rPr>
                      <w:lang w:val="en-US"/>
                    </w:rPr>
                  </w:pPr>
                  <w:r w:rsidRPr="00F159AF">
                    <w:rPr>
                      <w:lang w:val="en-US"/>
                    </w:rPr>
                    <w:t>Total exercised Offer Size Adjustment Option)</w:t>
                  </w:r>
                </w:p>
              </w:tc>
              <w:tc>
                <w:tcPr>
                  <w:tcW w:w="270" w:type="dxa"/>
                </w:tcPr>
                <w:p w14:paraId="7938A9B0" w14:textId="77777777" w:rsidR="00FD0EDD" w:rsidRPr="00F159AF" w:rsidRDefault="00FD0EDD" w:rsidP="00060B7F">
                  <w:pPr>
                    <w:framePr w:hSpace="180" w:wrap="around" w:vAnchor="text" w:hAnchor="text" w:y="1"/>
                    <w:spacing w:after="0"/>
                    <w:ind w:left="0"/>
                    <w:suppressOverlap/>
                    <w:jc w:val="left"/>
                    <w:rPr>
                      <w:lang w:val="en-US"/>
                    </w:rPr>
                  </w:pPr>
                  <w:r w:rsidRPr="00F159AF">
                    <w:rPr>
                      <w:lang w:val="en-US"/>
                    </w:rPr>
                    <w:t>)</w:t>
                  </w:r>
                </w:p>
              </w:tc>
              <w:tc>
                <w:tcPr>
                  <w:tcW w:w="279" w:type="dxa"/>
                </w:tcPr>
                <w:p w14:paraId="0DD2C6B7" w14:textId="77777777" w:rsidR="00FD0EDD" w:rsidRPr="00F159AF" w:rsidRDefault="00FD0EDD" w:rsidP="00060B7F">
                  <w:pPr>
                    <w:framePr w:hSpace="180" w:wrap="around" w:vAnchor="text" w:hAnchor="text" w:y="1"/>
                    <w:spacing w:after="0"/>
                    <w:ind w:left="0"/>
                    <w:suppressOverlap/>
                    <w:jc w:val="left"/>
                    <w:rPr>
                      <w:lang w:val="en-US"/>
                    </w:rPr>
                  </w:pPr>
                  <w:r w:rsidRPr="00F159AF">
                    <w:rPr>
                      <w:lang w:val="en-US"/>
                    </w:rPr>
                    <w:t>*</w:t>
                  </w:r>
                </w:p>
              </w:tc>
              <w:tc>
                <w:tcPr>
                  <w:tcW w:w="1984" w:type="dxa"/>
                </w:tcPr>
                <w:p w14:paraId="6A1E2508" w14:textId="3F9FC055" w:rsidR="00FD0EDD" w:rsidRPr="00F159AF" w:rsidRDefault="00FD0EDD" w:rsidP="00060B7F">
                  <w:pPr>
                    <w:framePr w:hSpace="180" w:wrap="around" w:vAnchor="text" w:hAnchor="text" w:y="1"/>
                    <w:spacing w:after="0"/>
                    <w:ind w:left="0"/>
                    <w:suppressOverlap/>
                    <w:jc w:val="left"/>
                    <w:rPr>
                      <w:lang w:val="en-US"/>
                    </w:rPr>
                  </w:pPr>
                  <w:r w:rsidRPr="00F159AF">
                    <w:rPr>
                      <w:lang w:val="en-US"/>
                    </w:rPr>
                    <w:t>Over-allotment option</w:t>
                  </w:r>
                </w:p>
              </w:tc>
            </w:tr>
            <w:tr w:rsidR="00FD0EDD" w:rsidRPr="00F159AF" w14:paraId="081409A0" w14:textId="77777777" w:rsidTr="00F159AF">
              <w:tc>
                <w:tcPr>
                  <w:tcW w:w="270" w:type="dxa"/>
                </w:tcPr>
                <w:p w14:paraId="373DC990" w14:textId="77777777" w:rsidR="00FD0EDD" w:rsidRPr="00F159AF" w:rsidRDefault="00FD0EDD" w:rsidP="00060B7F">
                  <w:pPr>
                    <w:framePr w:hSpace="180" w:wrap="around" w:vAnchor="text" w:hAnchor="text" w:y="1"/>
                    <w:spacing w:after="0"/>
                    <w:ind w:left="0"/>
                    <w:suppressOverlap/>
                    <w:jc w:val="left"/>
                    <w:rPr>
                      <w:lang w:val="en-US"/>
                    </w:rPr>
                  </w:pPr>
                </w:p>
              </w:tc>
              <w:tc>
                <w:tcPr>
                  <w:tcW w:w="1984" w:type="dxa"/>
                </w:tcPr>
                <w:p w14:paraId="586A67D6" w14:textId="45DAE0D0" w:rsidR="00FD0EDD" w:rsidRPr="00F159AF" w:rsidRDefault="00FD0EDD" w:rsidP="00060B7F">
                  <w:pPr>
                    <w:framePr w:hSpace="180" w:wrap="around" w:vAnchor="text" w:hAnchor="text" w:y="1"/>
                    <w:spacing w:after="0"/>
                    <w:ind w:left="0"/>
                    <w:suppressOverlap/>
                    <w:jc w:val="left"/>
                    <w:rPr>
                      <w:b/>
                      <w:lang w:val="en-US"/>
                    </w:rPr>
                  </w:pPr>
                  <w:r w:rsidRPr="00F159AF">
                    <w:rPr>
                      <w:b/>
                      <w:lang w:val="en-US"/>
                    </w:rPr>
                    <w:t>[IPO Initiation Field #31]</w:t>
                  </w:r>
                </w:p>
              </w:tc>
              <w:tc>
                <w:tcPr>
                  <w:tcW w:w="310" w:type="dxa"/>
                </w:tcPr>
                <w:p w14:paraId="051E645F" w14:textId="77777777" w:rsidR="00FD0EDD" w:rsidRPr="00F159AF" w:rsidRDefault="00FD0EDD" w:rsidP="00060B7F">
                  <w:pPr>
                    <w:framePr w:hSpace="180" w:wrap="around" w:vAnchor="text" w:hAnchor="text" w:y="1"/>
                    <w:spacing w:after="0"/>
                    <w:ind w:left="0"/>
                    <w:suppressOverlap/>
                    <w:jc w:val="left"/>
                    <w:rPr>
                      <w:b/>
                      <w:lang w:val="en-US"/>
                    </w:rPr>
                  </w:pPr>
                </w:p>
              </w:tc>
              <w:tc>
                <w:tcPr>
                  <w:tcW w:w="1984" w:type="dxa"/>
                </w:tcPr>
                <w:p w14:paraId="79FD4C00" w14:textId="68BC7A0D" w:rsidR="00FD0EDD" w:rsidRPr="00F159AF" w:rsidRDefault="00FD0EDD" w:rsidP="00060B7F">
                  <w:pPr>
                    <w:framePr w:hSpace="180" w:wrap="around" w:vAnchor="text" w:hAnchor="text" w:y="1"/>
                    <w:spacing w:after="0"/>
                    <w:ind w:left="0"/>
                    <w:suppressOverlap/>
                    <w:jc w:val="left"/>
                    <w:rPr>
                      <w:b/>
                      <w:lang w:val="en-US"/>
                    </w:rPr>
                  </w:pPr>
                  <w:r w:rsidRPr="00F159AF">
                    <w:rPr>
                      <w:b/>
                      <w:lang w:val="en-US"/>
                    </w:rPr>
                    <w:t>[</w:t>
                  </w:r>
                  <w:r w:rsidR="007D2555" w:rsidRPr="00F159AF">
                    <w:rPr>
                      <w:b/>
                      <w:lang w:val="en-US"/>
                    </w:rPr>
                    <w:t xml:space="preserve">Deal Size Management </w:t>
                  </w:r>
                  <w:r w:rsidRPr="00F159AF">
                    <w:rPr>
                      <w:b/>
                      <w:lang w:val="en-US"/>
                    </w:rPr>
                    <w:t>Field #5]</w:t>
                  </w:r>
                </w:p>
              </w:tc>
              <w:tc>
                <w:tcPr>
                  <w:tcW w:w="270" w:type="dxa"/>
                </w:tcPr>
                <w:p w14:paraId="0559A4BF" w14:textId="77777777" w:rsidR="00FD0EDD" w:rsidRPr="00F159AF" w:rsidRDefault="00FD0EDD" w:rsidP="00060B7F">
                  <w:pPr>
                    <w:framePr w:hSpace="180" w:wrap="around" w:vAnchor="text" w:hAnchor="text" w:y="1"/>
                    <w:spacing w:after="0"/>
                    <w:ind w:left="0"/>
                    <w:suppressOverlap/>
                    <w:jc w:val="left"/>
                    <w:rPr>
                      <w:b/>
                      <w:lang w:val="en-US"/>
                    </w:rPr>
                  </w:pPr>
                </w:p>
              </w:tc>
              <w:tc>
                <w:tcPr>
                  <w:tcW w:w="279" w:type="dxa"/>
                </w:tcPr>
                <w:p w14:paraId="5B11F9E5" w14:textId="77777777" w:rsidR="00FD0EDD" w:rsidRPr="00F159AF" w:rsidRDefault="00FD0EDD" w:rsidP="00060B7F">
                  <w:pPr>
                    <w:framePr w:hSpace="180" w:wrap="around" w:vAnchor="text" w:hAnchor="text" w:y="1"/>
                    <w:spacing w:after="0"/>
                    <w:ind w:left="0"/>
                    <w:suppressOverlap/>
                    <w:jc w:val="left"/>
                    <w:rPr>
                      <w:b/>
                      <w:lang w:val="en-US"/>
                    </w:rPr>
                  </w:pPr>
                </w:p>
              </w:tc>
              <w:tc>
                <w:tcPr>
                  <w:tcW w:w="1984" w:type="dxa"/>
                </w:tcPr>
                <w:p w14:paraId="5BAC9D1B" w14:textId="570C9612" w:rsidR="00FD0EDD" w:rsidRPr="00F159AF" w:rsidRDefault="00FD0EDD" w:rsidP="00060B7F">
                  <w:pPr>
                    <w:framePr w:hSpace="180" w:wrap="around" w:vAnchor="text" w:hAnchor="text" w:y="1"/>
                    <w:spacing w:after="0"/>
                    <w:ind w:left="0"/>
                    <w:suppressOverlap/>
                    <w:jc w:val="left"/>
                    <w:rPr>
                      <w:b/>
                      <w:lang w:val="en-US"/>
                    </w:rPr>
                  </w:pPr>
                  <w:r w:rsidRPr="00F159AF">
                    <w:rPr>
                      <w:b/>
                      <w:lang w:val="en-US"/>
                    </w:rPr>
                    <w:t>[IPO Initiation Field #37]</w:t>
                  </w:r>
                </w:p>
              </w:tc>
            </w:tr>
          </w:tbl>
          <w:p w14:paraId="03C1F96C" w14:textId="77777777" w:rsidR="00FD0EDD" w:rsidRPr="00F159AF" w:rsidRDefault="00FD0EDD" w:rsidP="00FD0EDD">
            <w:pPr>
              <w:spacing w:after="0"/>
              <w:ind w:left="0"/>
              <w:jc w:val="left"/>
              <w:rPr>
                <w:rFonts w:ascii="Arial" w:hAnsi="Arial"/>
                <w:sz w:val="16"/>
                <w:szCs w:val="16"/>
                <w:lang w:val="en-US"/>
              </w:rPr>
            </w:pPr>
          </w:p>
          <w:p w14:paraId="438A63D9" w14:textId="330DC823" w:rsidR="00FD0EDD" w:rsidRPr="00F159AF" w:rsidRDefault="00FD0EDD" w:rsidP="00FD0EDD">
            <w:pPr>
              <w:pStyle w:val="ListParagraph"/>
              <w:numPr>
                <w:ilvl w:val="0"/>
                <w:numId w:val="34"/>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If Over-allotment Option Inclusive of Offer Size Adjustment Option [IPO </w:t>
            </w:r>
            <w:r w:rsidR="00C31FA2" w:rsidRPr="00F159AF">
              <w:rPr>
                <w:rFonts w:ascii="Arial" w:eastAsia="DengXian" w:hAnsi="Arial"/>
                <w:sz w:val="16"/>
                <w:szCs w:val="16"/>
                <w:lang w:val="en-US"/>
              </w:rPr>
              <w:t>I</w:t>
            </w:r>
            <w:r w:rsidRPr="00F159AF">
              <w:rPr>
                <w:rFonts w:ascii="Arial" w:eastAsia="DengXian" w:hAnsi="Arial"/>
                <w:sz w:val="16"/>
                <w:szCs w:val="16"/>
                <w:lang w:val="en-US"/>
              </w:rPr>
              <w:t xml:space="preserve">nitiation Field #36] = </w:t>
            </w:r>
            <w:r w:rsidRPr="00F159AF">
              <w:rPr>
                <w:rFonts w:ascii="Arial" w:eastAsia="DengXian" w:hAnsi="Arial"/>
                <w:b/>
                <w:sz w:val="16"/>
                <w:szCs w:val="16"/>
                <w:lang w:val="en-US"/>
              </w:rPr>
              <w:t>“Exclusive”</w:t>
            </w:r>
            <w:r w:rsidRPr="00F159AF">
              <w:rPr>
                <w:rFonts w:ascii="Arial" w:eastAsia="DengXian" w:hAnsi="Arial"/>
                <w:sz w:val="16"/>
                <w:szCs w:val="16"/>
                <w:lang w:val="en-US"/>
              </w:rPr>
              <w:t>, then:</w:t>
            </w:r>
          </w:p>
          <w:p w14:paraId="2F255DD7" w14:textId="77777777" w:rsidR="00FD0EDD" w:rsidRPr="00F159AF" w:rsidRDefault="00FD0EDD" w:rsidP="00FD0EDD">
            <w:pPr>
              <w:spacing w:after="0"/>
              <w:ind w:left="0"/>
              <w:jc w:val="left"/>
              <w:rPr>
                <w:rFonts w:ascii="Arial" w:hAnsi="Arial"/>
                <w:sz w:val="16"/>
                <w:szCs w:val="16"/>
                <w:lang w:val="en-US"/>
              </w:rPr>
            </w:pPr>
          </w:p>
          <w:tbl>
            <w:tblPr>
              <w:tblStyle w:val="TableGrid"/>
              <w:tblW w:w="0" w:type="auto"/>
              <w:tblLook w:val="04A0" w:firstRow="1" w:lastRow="0" w:firstColumn="1" w:lastColumn="0" w:noHBand="0" w:noVBand="1"/>
            </w:tblPr>
            <w:tblGrid>
              <w:gridCol w:w="1984"/>
              <w:gridCol w:w="279"/>
              <w:gridCol w:w="1984"/>
            </w:tblGrid>
            <w:tr w:rsidR="00540DDB" w:rsidRPr="00F159AF" w14:paraId="21432758" w14:textId="77777777" w:rsidTr="00FD0EDD">
              <w:tc>
                <w:tcPr>
                  <w:tcW w:w="1984" w:type="dxa"/>
                </w:tcPr>
                <w:p w14:paraId="478DCB0F" w14:textId="1F91E172" w:rsidR="00FD0EDD" w:rsidRPr="00F159AF" w:rsidRDefault="00FD0EDD" w:rsidP="00060B7F">
                  <w:pPr>
                    <w:framePr w:hSpace="180" w:wrap="around" w:vAnchor="text" w:hAnchor="text" w:y="1"/>
                    <w:spacing w:after="0"/>
                    <w:ind w:left="0"/>
                    <w:suppressOverlap/>
                    <w:jc w:val="left"/>
                    <w:rPr>
                      <w:lang w:val="en-US"/>
                    </w:rPr>
                  </w:pPr>
                  <w:r w:rsidRPr="00F159AF">
                    <w:rPr>
                      <w:lang w:val="en-US"/>
                    </w:rPr>
                    <w:t xml:space="preserve">Number of Offer </w:t>
                  </w:r>
                  <w:r w:rsidRPr="00F159AF">
                    <w:rPr>
                      <w:i/>
                      <w:lang w:val="en-US"/>
                    </w:rPr>
                    <w:t>[Security type]</w:t>
                  </w:r>
                </w:p>
              </w:tc>
              <w:tc>
                <w:tcPr>
                  <w:tcW w:w="279" w:type="dxa"/>
                </w:tcPr>
                <w:p w14:paraId="25B3E301" w14:textId="77777777" w:rsidR="00FD0EDD" w:rsidRPr="00F159AF" w:rsidRDefault="00FD0EDD" w:rsidP="00060B7F">
                  <w:pPr>
                    <w:framePr w:hSpace="180" w:wrap="around" w:vAnchor="text" w:hAnchor="text" w:y="1"/>
                    <w:spacing w:after="0"/>
                    <w:ind w:left="0"/>
                    <w:suppressOverlap/>
                    <w:jc w:val="left"/>
                    <w:rPr>
                      <w:lang w:val="en-US"/>
                    </w:rPr>
                  </w:pPr>
                  <w:r w:rsidRPr="00F159AF">
                    <w:rPr>
                      <w:lang w:val="en-US"/>
                    </w:rPr>
                    <w:t>*</w:t>
                  </w:r>
                </w:p>
              </w:tc>
              <w:tc>
                <w:tcPr>
                  <w:tcW w:w="1984" w:type="dxa"/>
                </w:tcPr>
                <w:p w14:paraId="01186E11" w14:textId="77777777" w:rsidR="00FD0EDD" w:rsidRPr="00F159AF" w:rsidRDefault="00FD0EDD" w:rsidP="00060B7F">
                  <w:pPr>
                    <w:framePr w:hSpace="180" w:wrap="around" w:vAnchor="text" w:hAnchor="text" w:y="1"/>
                    <w:spacing w:after="0"/>
                    <w:ind w:left="0"/>
                    <w:suppressOverlap/>
                    <w:jc w:val="left"/>
                    <w:rPr>
                      <w:lang w:val="en-US"/>
                    </w:rPr>
                  </w:pPr>
                  <w:r w:rsidRPr="00F159AF">
                    <w:rPr>
                      <w:lang w:val="en-US"/>
                    </w:rPr>
                    <w:t>Over-allotment option</w:t>
                  </w:r>
                </w:p>
              </w:tc>
            </w:tr>
            <w:tr w:rsidR="00540DDB" w:rsidRPr="00F159AF" w14:paraId="30611BC7" w14:textId="77777777" w:rsidTr="00FD0EDD">
              <w:tc>
                <w:tcPr>
                  <w:tcW w:w="1984" w:type="dxa"/>
                </w:tcPr>
                <w:p w14:paraId="2849120B" w14:textId="50BA4C7C" w:rsidR="00FD0EDD" w:rsidRPr="00F159AF" w:rsidRDefault="00FD0EDD" w:rsidP="00060B7F">
                  <w:pPr>
                    <w:framePr w:hSpace="180" w:wrap="around" w:vAnchor="text" w:hAnchor="text" w:y="1"/>
                    <w:spacing w:after="0"/>
                    <w:ind w:left="0"/>
                    <w:suppressOverlap/>
                    <w:jc w:val="left"/>
                    <w:rPr>
                      <w:b/>
                      <w:lang w:val="en-US"/>
                    </w:rPr>
                  </w:pPr>
                  <w:r w:rsidRPr="00F159AF">
                    <w:rPr>
                      <w:b/>
                      <w:lang w:val="en-US"/>
                    </w:rPr>
                    <w:t>[IPO Initiation Field #31]</w:t>
                  </w:r>
                </w:p>
              </w:tc>
              <w:tc>
                <w:tcPr>
                  <w:tcW w:w="279" w:type="dxa"/>
                </w:tcPr>
                <w:p w14:paraId="16460262" w14:textId="77777777" w:rsidR="00FD0EDD" w:rsidRPr="00F159AF" w:rsidRDefault="00FD0EDD" w:rsidP="00060B7F">
                  <w:pPr>
                    <w:framePr w:hSpace="180" w:wrap="around" w:vAnchor="text" w:hAnchor="text" w:y="1"/>
                    <w:spacing w:after="0"/>
                    <w:ind w:left="0"/>
                    <w:suppressOverlap/>
                    <w:jc w:val="left"/>
                    <w:rPr>
                      <w:lang w:val="en-US"/>
                    </w:rPr>
                  </w:pPr>
                </w:p>
              </w:tc>
              <w:tc>
                <w:tcPr>
                  <w:tcW w:w="1984" w:type="dxa"/>
                </w:tcPr>
                <w:p w14:paraId="16D62549" w14:textId="3CDC1D60" w:rsidR="00FD0EDD" w:rsidRPr="00F159AF" w:rsidRDefault="00FD0EDD" w:rsidP="00060B7F">
                  <w:pPr>
                    <w:framePr w:hSpace="180" w:wrap="around" w:vAnchor="text" w:hAnchor="text" w:y="1"/>
                    <w:spacing w:after="0"/>
                    <w:ind w:left="0"/>
                    <w:suppressOverlap/>
                    <w:jc w:val="left"/>
                    <w:rPr>
                      <w:b/>
                      <w:lang w:val="en-US"/>
                    </w:rPr>
                  </w:pPr>
                  <w:r w:rsidRPr="00F159AF">
                    <w:rPr>
                      <w:b/>
                      <w:lang w:val="en-US"/>
                    </w:rPr>
                    <w:t>[IPO Initiation Field #37]</w:t>
                  </w:r>
                </w:p>
              </w:tc>
            </w:tr>
          </w:tbl>
          <w:p w14:paraId="3404A068" w14:textId="0FC5E884" w:rsidR="00FD0EDD" w:rsidRPr="00F159AF" w:rsidRDefault="00FD0EDD" w:rsidP="00FD0EDD">
            <w:pPr>
              <w:spacing w:after="0"/>
              <w:ind w:left="0"/>
              <w:jc w:val="left"/>
              <w:rPr>
                <w:rFonts w:ascii="Arial" w:hAnsi="Arial"/>
                <w:sz w:val="16"/>
                <w:szCs w:val="16"/>
                <w:lang w:val="en-US"/>
              </w:rPr>
            </w:pPr>
          </w:p>
          <w:p w14:paraId="3675BAAA" w14:textId="779022B5" w:rsidR="00501C11" w:rsidRPr="00F159AF" w:rsidRDefault="00501C11" w:rsidP="00FD0EDD">
            <w:pPr>
              <w:spacing w:after="0"/>
              <w:ind w:left="0"/>
              <w:jc w:val="left"/>
              <w:rPr>
                <w:rFonts w:ascii="Arial" w:hAnsi="Arial"/>
                <w:sz w:val="16"/>
                <w:szCs w:val="16"/>
                <w:lang w:val="en-US"/>
              </w:rPr>
            </w:pPr>
            <w:r w:rsidRPr="00F159AF">
              <w:rPr>
                <w:rFonts w:ascii="Arial" w:hAnsi="Arial"/>
                <w:sz w:val="16"/>
                <w:szCs w:val="16"/>
                <w:lang w:val="en-US"/>
              </w:rPr>
              <w:t>Hint text: “The sum of the Public Offer Over-allocation and Institutional Offer Over-allocation must not exceed [Upper limit of Deal Size Management Field #9]”.</w:t>
            </w:r>
          </w:p>
          <w:p w14:paraId="3A2C537A" w14:textId="77777777" w:rsidR="00FB23B4" w:rsidRPr="00F159AF" w:rsidRDefault="00FB23B4" w:rsidP="003C0BFB">
            <w:pPr>
              <w:spacing w:after="0"/>
              <w:ind w:left="0"/>
              <w:jc w:val="left"/>
              <w:rPr>
                <w:rFonts w:ascii="Arial" w:hAnsi="Arial"/>
                <w:b/>
                <w:sz w:val="16"/>
                <w:szCs w:val="16"/>
                <w:lang w:val="en-US"/>
              </w:rPr>
            </w:pPr>
          </w:p>
        </w:tc>
      </w:tr>
      <w:tr w:rsidR="00FB23B4" w:rsidRPr="000961F5" w14:paraId="3F6E5F81" w14:textId="77777777" w:rsidTr="003C0BFB">
        <w:tc>
          <w:tcPr>
            <w:tcW w:w="394" w:type="dxa"/>
          </w:tcPr>
          <w:p w14:paraId="6540B58F" w14:textId="5D138F89" w:rsidR="00FB23B4" w:rsidRPr="00F159AF" w:rsidRDefault="00FB23B4" w:rsidP="003C0BFB">
            <w:pPr>
              <w:spacing w:after="0"/>
              <w:ind w:left="0"/>
              <w:jc w:val="left"/>
              <w:rPr>
                <w:rFonts w:ascii="Arial" w:hAnsi="Arial"/>
                <w:sz w:val="16"/>
                <w:szCs w:val="16"/>
                <w:lang w:val="en-US"/>
              </w:rPr>
            </w:pPr>
            <w:r w:rsidRPr="00F159AF">
              <w:rPr>
                <w:rFonts w:ascii="Arial" w:hAnsi="Arial"/>
                <w:sz w:val="16"/>
                <w:szCs w:val="16"/>
                <w:lang w:val="en-US"/>
              </w:rPr>
              <w:t>10</w:t>
            </w:r>
          </w:p>
        </w:tc>
        <w:tc>
          <w:tcPr>
            <w:tcW w:w="1326" w:type="dxa"/>
          </w:tcPr>
          <w:p w14:paraId="7E821F0A" w14:textId="5D6461C6" w:rsidR="00FB23B4" w:rsidRPr="00F159AF" w:rsidRDefault="00FD0EDD" w:rsidP="003C0BFB">
            <w:pPr>
              <w:spacing w:after="0"/>
              <w:ind w:left="0"/>
              <w:jc w:val="left"/>
              <w:rPr>
                <w:rFonts w:ascii="Arial" w:hAnsi="Arial"/>
                <w:sz w:val="16"/>
                <w:szCs w:val="16"/>
                <w:lang w:val="en-US"/>
              </w:rPr>
            </w:pPr>
            <w:r w:rsidRPr="00F159AF">
              <w:rPr>
                <w:rFonts w:ascii="Arial" w:hAnsi="Arial"/>
                <w:sz w:val="16"/>
                <w:szCs w:val="16"/>
                <w:lang w:val="en-US"/>
              </w:rPr>
              <w:t xml:space="preserve">Size of Public Offer Over-allocation (Number of </w:t>
            </w:r>
            <w:r w:rsidRPr="00F159AF">
              <w:rPr>
                <w:rFonts w:ascii="Arial" w:hAnsi="Arial"/>
                <w:i/>
                <w:sz w:val="16"/>
                <w:szCs w:val="16"/>
                <w:lang w:val="en-US"/>
              </w:rPr>
              <w:t>[Security type]</w:t>
            </w:r>
            <w:r w:rsidRPr="00F159AF">
              <w:rPr>
                <w:rFonts w:ascii="Arial" w:hAnsi="Arial"/>
                <w:sz w:val="16"/>
                <w:szCs w:val="16"/>
                <w:lang w:val="en-US"/>
              </w:rPr>
              <w:t>)</w:t>
            </w:r>
          </w:p>
        </w:tc>
        <w:tc>
          <w:tcPr>
            <w:tcW w:w="1035" w:type="dxa"/>
          </w:tcPr>
          <w:p w14:paraId="60EDB8A5" w14:textId="6C538A56" w:rsidR="00FB23B4" w:rsidRPr="00F159AF" w:rsidRDefault="00FD0EDD" w:rsidP="003C0BFB">
            <w:pPr>
              <w:spacing w:after="0"/>
              <w:ind w:left="0"/>
              <w:jc w:val="left"/>
              <w:rPr>
                <w:rFonts w:ascii="Arial" w:hAnsi="Arial"/>
                <w:sz w:val="16"/>
                <w:szCs w:val="16"/>
                <w:lang w:val="en-US"/>
              </w:rPr>
            </w:pPr>
            <w:r w:rsidRPr="00F159AF">
              <w:rPr>
                <w:rFonts w:ascii="Arial" w:hAnsi="Arial"/>
                <w:sz w:val="16"/>
                <w:szCs w:val="16"/>
                <w:lang w:val="en-US"/>
              </w:rPr>
              <w:t>Integer</w:t>
            </w:r>
          </w:p>
        </w:tc>
        <w:tc>
          <w:tcPr>
            <w:tcW w:w="7704" w:type="dxa"/>
            <w:gridSpan w:val="3"/>
          </w:tcPr>
          <w:p w14:paraId="4CC04D65" w14:textId="77777777" w:rsidR="00540DDB" w:rsidRPr="00F159AF" w:rsidRDefault="00540DDB" w:rsidP="00540DDB">
            <w:pPr>
              <w:pStyle w:val="ListParagraph"/>
              <w:numPr>
                <w:ilvl w:val="0"/>
                <w:numId w:val="34"/>
              </w:numPr>
              <w:spacing w:after="0"/>
              <w:ind w:leftChars="0" w:left="234" w:hanging="234"/>
              <w:jc w:val="left"/>
              <w:rPr>
                <w:rFonts w:ascii="Arial" w:eastAsia="DengXian" w:hAnsi="Arial"/>
                <w:sz w:val="16"/>
                <w:szCs w:val="16"/>
                <w:lang w:val="en-US"/>
              </w:rPr>
            </w:pPr>
            <w:r w:rsidRPr="00F159AF">
              <w:rPr>
                <w:rFonts w:ascii="Arial" w:eastAsia="DengXian" w:hAnsi="Arial"/>
                <w:b/>
                <w:sz w:val="16"/>
                <w:szCs w:val="16"/>
                <w:lang w:val="en-US"/>
              </w:rPr>
              <w:t>Minimum:</w:t>
            </w:r>
            <w:r w:rsidRPr="00F159AF">
              <w:rPr>
                <w:rFonts w:ascii="Arial" w:eastAsia="DengXian" w:hAnsi="Arial"/>
                <w:sz w:val="16"/>
                <w:szCs w:val="16"/>
                <w:lang w:val="en-US"/>
              </w:rPr>
              <w:t xml:space="preserve"> 0 [DEFAULT]</w:t>
            </w:r>
          </w:p>
          <w:p w14:paraId="086607F7" w14:textId="77777777" w:rsidR="00540DDB" w:rsidRPr="00F159AF" w:rsidRDefault="00540DDB" w:rsidP="00540DDB">
            <w:pPr>
              <w:pStyle w:val="ListParagraph"/>
              <w:numPr>
                <w:ilvl w:val="0"/>
                <w:numId w:val="34"/>
              </w:numPr>
              <w:spacing w:after="0"/>
              <w:ind w:leftChars="0" w:left="234" w:hanging="234"/>
              <w:jc w:val="left"/>
              <w:rPr>
                <w:rFonts w:ascii="Arial" w:eastAsia="DengXian" w:hAnsi="Arial"/>
                <w:sz w:val="16"/>
                <w:szCs w:val="16"/>
                <w:lang w:val="en-US"/>
              </w:rPr>
            </w:pPr>
            <w:r w:rsidRPr="00F159AF">
              <w:rPr>
                <w:rFonts w:ascii="Arial" w:eastAsia="DengXian" w:hAnsi="Arial"/>
                <w:b/>
                <w:sz w:val="16"/>
                <w:szCs w:val="16"/>
                <w:lang w:val="en-US"/>
              </w:rPr>
              <w:t>Maximum:</w:t>
            </w:r>
            <w:r w:rsidRPr="00F159AF">
              <w:rPr>
                <w:rFonts w:ascii="Arial" w:eastAsia="DengXian" w:hAnsi="Arial"/>
                <w:sz w:val="16"/>
                <w:szCs w:val="16"/>
                <w:lang w:val="en-US"/>
              </w:rPr>
              <w:t xml:space="preserve"> (</w:t>
            </w:r>
            <w:r w:rsidRPr="00F159AF">
              <w:rPr>
                <w:rFonts w:ascii="Arial" w:eastAsia="DengXian" w:hAnsi="Arial"/>
                <w:sz w:val="16"/>
                <w:szCs w:val="16"/>
                <w:u w:val="single"/>
                <w:lang w:val="en-US"/>
              </w:rPr>
              <w:t>rounded down</w:t>
            </w:r>
            <w:r w:rsidRPr="00F159AF">
              <w:rPr>
                <w:rFonts w:ascii="Arial" w:eastAsia="DengXian" w:hAnsi="Arial"/>
                <w:sz w:val="16"/>
                <w:szCs w:val="16"/>
                <w:lang w:val="en-US"/>
              </w:rPr>
              <w:t xml:space="preserve"> to the nearest board lot):</w:t>
            </w:r>
          </w:p>
          <w:p w14:paraId="508C7C25" w14:textId="77777777" w:rsidR="00FB23B4" w:rsidRPr="00F159AF" w:rsidRDefault="00FB23B4" w:rsidP="003C0BFB">
            <w:pPr>
              <w:spacing w:after="0"/>
              <w:ind w:left="0"/>
              <w:jc w:val="left"/>
              <w:rPr>
                <w:rFonts w:ascii="Arial" w:hAnsi="Arial"/>
                <w:sz w:val="16"/>
                <w:szCs w:val="16"/>
                <w:lang w:val="en-US"/>
              </w:rPr>
            </w:pPr>
          </w:p>
          <w:p w14:paraId="7DB82C99" w14:textId="77777777" w:rsidR="00540DDB" w:rsidRPr="00F159AF" w:rsidRDefault="00540DDB" w:rsidP="00540DDB">
            <w:pPr>
              <w:pStyle w:val="ListParagraph"/>
              <w:numPr>
                <w:ilvl w:val="0"/>
                <w:numId w:val="34"/>
              </w:numPr>
              <w:spacing w:after="0"/>
              <w:ind w:leftChars="0"/>
              <w:jc w:val="left"/>
              <w:rPr>
                <w:rFonts w:ascii="Arial" w:eastAsia="DengXian" w:hAnsi="Arial"/>
                <w:sz w:val="16"/>
                <w:szCs w:val="16"/>
                <w:lang w:val="en-US"/>
              </w:rPr>
            </w:pPr>
            <w:r w:rsidRPr="00F159AF">
              <w:rPr>
                <w:rFonts w:ascii="Arial" w:eastAsia="DengXian" w:hAnsi="Arial"/>
                <w:sz w:val="16"/>
                <w:szCs w:val="16"/>
                <w:lang w:val="en-US"/>
              </w:rPr>
              <w:t xml:space="preserve">If Over-allotment Option Inclusive of Offer Size Adjustment Option [IPO Initiation Field #36] = </w:t>
            </w:r>
            <w:r w:rsidRPr="00F159AF">
              <w:rPr>
                <w:rFonts w:ascii="Arial" w:eastAsia="DengXian" w:hAnsi="Arial"/>
                <w:b/>
                <w:sz w:val="16"/>
                <w:szCs w:val="16"/>
                <w:lang w:val="en-US"/>
              </w:rPr>
              <w:t>“Inclusive”</w:t>
            </w:r>
            <w:r w:rsidRPr="00F159AF">
              <w:rPr>
                <w:rFonts w:ascii="Arial" w:eastAsia="DengXian" w:hAnsi="Arial"/>
                <w:sz w:val="16"/>
                <w:szCs w:val="16"/>
                <w:lang w:val="en-US"/>
              </w:rPr>
              <w:t>, then:</w:t>
            </w:r>
          </w:p>
          <w:p w14:paraId="1D93F447" w14:textId="77777777" w:rsidR="00540DDB" w:rsidRPr="00F159AF" w:rsidRDefault="00540DDB" w:rsidP="00540DDB">
            <w:pPr>
              <w:spacing w:after="0"/>
              <w:ind w:left="0"/>
              <w:jc w:val="left"/>
              <w:rPr>
                <w:rFonts w:ascii="Arial" w:hAnsi="Arial"/>
                <w:sz w:val="16"/>
                <w:szCs w:val="16"/>
                <w:lang w:val="en-US"/>
              </w:rPr>
            </w:pPr>
          </w:p>
          <w:tbl>
            <w:tblPr>
              <w:tblStyle w:val="TableGrid"/>
              <w:tblW w:w="0" w:type="auto"/>
              <w:tblLook w:val="04A0" w:firstRow="1" w:lastRow="0" w:firstColumn="1" w:lastColumn="0" w:noHBand="0" w:noVBand="1"/>
            </w:tblPr>
            <w:tblGrid>
              <w:gridCol w:w="270"/>
              <w:gridCol w:w="1984"/>
              <w:gridCol w:w="310"/>
              <w:gridCol w:w="1984"/>
              <w:gridCol w:w="270"/>
              <w:gridCol w:w="279"/>
              <w:gridCol w:w="1984"/>
            </w:tblGrid>
            <w:tr w:rsidR="00540DDB" w:rsidRPr="00F159AF" w14:paraId="17B473B2" w14:textId="77777777" w:rsidTr="003C0BFB">
              <w:tc>
                <w:tcPr>
                  <w:tcW w:w="270" w:type="dxa"/>
                </w:tcPr>
                <w:p w14:paraId="500F03A9" w14:textId="77777777" w:rsidR="00540DDB" w:rsidRPr="00F159AF" w:rsidRDefault="00540DDB" w:rsidP="00060B7F">
                  <w:pPr>
                    <w:framePr w:hSpace="180" w:wrap="around" w:vAnchor="text" w:hAnchor="text" w:y="1"/>
                    <w:spacing w:after="0"/>
                    <w:ind w:left="0"/>
                    <w:suppressOverlap/>
                    <w:jc w:val="left"/>
                    <w:rPr>
                      <w:lang w:val="en-US"/>
                    </w:rPr>
                  </w:pPr>
                  <w:r w:rsidRPr="00F159AF">
                    <w:rPr>
                      <w:lang w:val="en-US"/>
                    </w:rPr>
                    <w:lastRenderedPageBreak/>
                    <w:t>(</w:t>
                  </w:r>
                </w:p>
              </w:tc>
              <w:tc>
                <w:tcPr>
                  <w:tcW w:w="1984" w:type="dxa"/>
                </w:tcPr>
                <w:p w14:paraId="6B0C4940" w14:textId="77777777" w:rsidR="00540DDB" w:rsidRPr="00F159AF" w:rsidRDefault="00540DDB" w:rsidP="00060B7F">
                  <w:pPr>
                    <w:framePr w:hSpace="180" w:wrap="around" w:vAnchor="text" w:hAnchor="text" w:y="1"/>
                    <w:spacing w:after="0"/>
                    <w:ind w:left="0"/>
                    <w:suppressOverlap/>
                    <w:jc w:val="left"/>
                    <w:rPr>
                      <w:lang w:val="en-US"/>
                    </w:rPr>
                  </w:pPr>
                  <w:r w:rsidRPr="00F159AF">
                    <w:rPr>
                      <w:lang w:val="en-US"/>
                    </w:rPr>
                    <w:t xml:space="preserve">Number of Offer </w:t>
                  </w:r>
                  <w:r w:rsidRPr="00F159AF">
                    <w:rPr>
                      <w:i/>
                      <w:lang w:val="en-US"/>
                    </w:rPr>
                    <w:t>[Security type]</w:t>
                  </w:r>
                </w:p>
              </w:tc>
              <w:tc>
                <w:tcPr>
                  <w:tcW w:w="310" w:type="dxa"/>
                </w:tcPr>
                <w:p w14:paraId="51631ACE" w14:textId="77777777" w:rsidR="00540DDB" w:rsidRPr="00F159AF" w:rsidRDefault="00540DDB" w:rsidP="00060B7F">
                  <w:pPr>
                    <w:framePr w:hSpace="180" w:wrap="around" w:vAnchor="text" w:hAnchor="text" w:y="1"/>
                    <w:spacing w:after="0"/>
                    <w:ind w:left="0"/>
                    <w:suppressOverlap/>
                    <w:jc w:val="left"/>
                    <w:rPr>
                      <w:lang w:val="en-US"/>
                    </w:rPr>
                  </w:pPr>
                  <w:r w:rsidRPr="00F159AF">
                    <w:rPr>
                      <w:lang w:val="en-US"/>
                    </w:rPr>
                    <w:t>+</w:t>
                  </w:r>
                </w:p>
              </w:tc>
              <w:tc>
                <w:tcPr>
                  <w:tcW w:w="1984" w:type="dxa"/>
                </w:tcPr>
                <w:p w14:paraId="620822BB" w14:textId="77777777" w:rsidR="00540DDB" w:rsidRPr="00F159AF" w:rsidRDefault="00540DDB" w:rsidP="00060B7F">
                  <w:pPr>
                    <w:framePr w:hSpace="180" w:wrap="around" w:vAnchor="text" w:hAnchor="text" w:y="1"/>
                    <w:spacing w:after="0"/>
                    <w:ind w:left="0"/>
                    <w:suppressOverlap/>
                    <w:jc w:val="left"/>
                    <w:rPr>
                      <w:lang w:val="en-US"/>
                    </w:rPr>
                  </w:pPr>
                  <w:r w:rsidRPr="00F159AF">
                    <w:rPr>
                      <w:lang w:val="en-US"/>
                    </w:rPr>
                    <w:t>Total exercised Offer Size Adjustment Option)</w:t>
                  </w:r>
                </w:p>
              </w:tc>
              <w:tc>
                <w:tcPr>
                  <w:tcW w:w="270" w:type="dxa"/>
                </w:tcPr>
                <w:p w14:paraId="6D294E3A" w14:textId="77777777" w:rsidR="00540DDB" w:rsidRPr="00F159AF" w:rsidRDefault="00540DDB" w:rsidP="00060B7F">
                  <w:pPr>
                    <w:framePr w:hSpace="180" w:wrap="around" w:vAnchor="text" w:hAnchor="text" w:y="1"/>
                    <w:spacing w:after="0"/>
                    <w:ind w:left="0"/>
                    <w:suppressOverlap/>
                    <w:jc w:val="left"/>
                    <w:rPr>
                      <w:lang w:val="en-US"/>
                    </w:rPr>
                  </w:pPr>
                  <w:r w:rsidRPr="00F159AF">
                    <w:rPr>
                      <w:lang w:val="en-US"/>
                    </w:rPr>
                    <w:t>)</w:t>
                  </w:r>
                </w:p>
              </w:tc>
              <w:tc>
                <w:tcPr>
                  <w:tcW w:w="279" w:type="dxa"/>
                </w:tcPr>
                <w:p w14:paraId="64AAEF4B" w14:textId="77777777" w:rsidR="00540DDB" w:rsidRPr="00F159AF" w:rsidRDefault="00540DDB" w:rsidP="00060B7F">
                  <w:pPr>
                    <w:framePr w:hSpace="180" w:wrap="around" w:vAnchor="text" w:hAnchor="text" w:y="1"/>
                    <w:spacing w:after="0"/>
                    <w:ind w:left="0"/>
                    <w:suppressOverlap/>
                    <w:jc w:val="left"/>
                    <w:rPr>
                      <w:lang w:val="en-US"/>
                    </w:rPr>
                  </w:pPr>
                  <w:r w:rsidRPr="00F159AF">
                    <w:rPr>
                      <w:lang w:val="en-US"/>
                    </w:rPr>
                    <w:t>*</w:t>
                  </w:r>
                </w:p>
              </w:tc>
              <w:tc>
                <w:tcPr>
                  <w:tcW w:w="1984" w:type="dxa"/>
                </w:tcPr>
                <w:p w14:paraId="0CAB0390" w14:textId="77777777" w:rsidR="00540DDB" w:rsidRPr="00F159AF" w:rsidRDefault="00540DDB" w:rsidP="00060B7F">
                  <w:pPr>
                    <w:framePr w:hSpace="180" w:wrap="around" w:vAnchor="text" w:hAnchor="text" w:y="1"/>
                    <w:spacing w:after="0"/>
                    <w:ind w:left="0"/>
                    <w:suppressOverlap/>
                    <w:jc w:val="left"/>
                    <w:rPr>
                      <w:lang w:val="en-US"/>
                    </w:rPr>
                  </w:pPr>
                  <w:r w:rsidRPr="00F159AF">
                    <w:rPr>
                      <w:lang w:val="en-US"/>
                    </w:rPr>
                    <w:t>Over-allotment option</w:t>
                  </w:r>
                </w:p>
              </w:tc>
            </w:tr>
            <w:tr w:rsidR="00540DDB" w:rsidRPr="00F159AF" w14:paraId="014FA942" w14:textId="77777777" w:rsidTr="003C0BFB">
              <w:tc>
                <w:tcPr>
                  <w:tcW w:w="270" w:type="dxa"/>
                </w:tcPr>
                <w:p w14:paraId="00C738FA" w14:textId="77777777" w:rsidR="00540DDB" w:rsidRPr="00F159AF" w:rsidRDefault="00540DDB" w:rsidP="00060B7F">
                  <w:pPr>
                    <w:framePr w:hSpace="180" w:wrap="around" w:vAnchor="text" w:hAnchor="text" w:y="1"/>
                    <w:spacing w:after="0"/>
                    <w:ind w:left="0"/>
                    <w:suppressOverlap/>
                    <w:jc w:val="left"/>
                    <w:rPr>
                      <w:lang w:val="en-US"/>
                    </w:rPr>
                  </w:pPr>
                </w:p>
              </w:tc>
              <w:tc>
                <w:tcPr>
                  <w:tcW w:w="1984" w:type="dxa"/>
                </w:tcPr>
                <w:p w14:paraId="75E182F8" w14:textId="77777777" w:rsidR="00540DDB" w:rsidRPr="00F159AF" w:rsidRDefault="00540DDB" w:rsidP="00060B7F">
                  <w:pPr>
                    <w:framePr w:hSpace="180" w:wrap="around" w:vAnchor="text" w:hAnchor="text" w:y="1"/>
                    <w:spacing w:after="0"/>
                    <w:ind w:left="0"/>
                    <w:suppressOverlap/>
                    <w:jc w:val="left"/>
                    <w:rPr>
                      <w:b/>
                      <w:lang w:val="en-US"/>
                    </w:rPr>
                  </w:pPr>
                  <w:r w:rsidRPr="00F159AF">
                    <w:rPr>
                      <w:b/>
                      <w:lang w:val="en-US"/>
                    </w:rPr>
                    <w:t>[IPO Initiation Field #31]</w:t>
                  </w:r>
                </w:p>
              </w:tc>
              <w:tc>
                <w:tcPr>
                  <w:tcW w:w="310" w:type="dxa"/>
                </w:tcPr>
                <w:p w14:paraId="676A4E1E" w14:textId="77777777" w:rsidR="00540DDB" w:rsidRPr="00F159AF" w:rsidRDefault="00540DDB" w:rsidP="00060B7F">
                  <w:pPr>
                    <w:framePr w:hSpace="180" w:wrap="around" w:vAnchor="text" w:hAnchor="text" w:y="1"/>
                    <w:spacing w:after="0"/>
                    <w:ind w:left="0"/>
                    <w:suppressOverlap/>
                    <w:jc w:val="left"/>
                    <w:rPr>
                      <w:b/>
                      <w:lang w:val="en-US"/>
                    </w:rPr>
                  </w:pPr>
                </w:p>
              </w:tc>
              <w:tc>
                <w:tcPr>
                  <w:tcW w:w="1984" w:type="dxa"/>
                </w:tcPr>
                <w:p w14:paraId="7443BB2C" w14:textId="77777777" w:rsidR="00540DDB" w:rsidRPr="00F159AF" w:rsidRDefault="00540DDB" w:rsidP="00060B7F">
                  <w:pPr>
                    <w:framePr w:hSpace="180" w:wrap="around" w:vAnchor="text" w:hAnchor="text" w:y="1"/>
                    <w:spacing w:after="0"/>
                    <w:ind w:left="0"/>
                    <w:suppressOverlap/>
                    <w:jc w:val="left"/>
                    <w:rPr>
                      <w:b/>
                      <w:lang w:val="en-US"/>
                    </w:rPr>
                  </w:pPr>
                  <w:r w:rsidRPr="00F159AF">
                    <w:rPr>
                      <w:b/>
                      <w:lang w:val="en-US"/>
                    </w:rPr>
                    <w:t>[Deal Size Management Field #5]</w:t>
                  </w:r>
                </w:p>
              </w:tc>
              <w:tc>
                <w:tcPr>
                  <w:tcW w:w="270" w:type="dxa"/>
                </w:tcPr>
                <w:p w14:paraId="657084DD" w14:textId="77777777" w:rsidR="00540DDB" w:rsidRPr="00F159AF" w:rsidRDefault="00540DDB" w:rsidP="00060B7F">
                  <w:pPr>
                    <w:framePr w:hSpace="180" w:wrap="around" w:vAnchor="text" w:hAnchor="text" w:y="1"/>
                    <w:spacing w:after="0"/>
                    <w:ind w:left="0"/>
                    <w:suppressOverlap/>
                    <w:jc w:val="left"/>
                    <w:rPr>
                      <w:b/>
                      <w:lang w:val="en-US"/>
                    </w:rPr>
                  </w:pPr>
                </w:p>
              </w:tc>
              <w:tc>
                <w:tcPr>
                  <w:tcW w:w="279" w:type="dxa"/>
                </w:tcPr>
                <w:p w14:paraId="28A5F21F" w14:textId="77777777" w:rsidR="00540DDB" w:rsidRPr="00F159AF" w:rsidRDefault="00540DDB" w:rsidP="00060B7F">
                  <w:pPr>
                    <w:framePr w:hSpace="180" w:wrap="around" w:vAnchor="text" w:hAnchor="text" w:y="1"/>
                    <w:spacing w:after="0"/>
                    <w:ind w:left="0"/>
                    <w:suppressOverlap/>
                    <w:jc w:val="left"/>
                    <w:rPr>
                      <w:b/>
                      <w:lang w:val="en-US"/>
                    </w:rPr>
                  </w:pPr>
                </w:p>
              </w:tc>
              <w:tc>
                <w:tcPr>
                  <w:tcW w:w="1984" w:type="dxa"/>
                </w:tcPr>
                <w:p w14:paraId="01464EF4" w14:textId="77777777" w:rsidR="00540DDB" w:rsidRPr="00F159AF" w:rsidRDefault="00540DDB" w:rsidP="00060B7F">
                  <w:pPr>
                    <w:framePr w:hSpace="180" w:wrap="around" w:vAnchor="text" w:hAnchor="text" w:y="1"/>
                    <w:spacing w:after="0"/>
                    <w:ind w:left="0"/>
                    <w:suppressOverlap/>
                    <w:jc w:val="left"/>
                    <w:rPr>
                      <w:b/>
                      <w:lang w:val="en-US"/>
                    </w:rPr>
                  </w:pPr>
                  <w:r w:rsidRPr="00F159AF">
                    <w:rPr>
                      <w:b/>
                      <w:lang w:val="en-US"/>
                    </w:rPr>
                    <w:t>[IPO Initiation Field #37]</w:t>
                  </w:r>
                </w:p>
              </w:tc>
            </w:tr>
          </w:tbl>
          <w:p w14:paraId="681CE872" w14:textId="77777777" w:rsidR="00540DDB" w:rsidRPr="00F159AF" w:rsidRDefault="00540DDB" w:rsidP="00540DDB">
            <w:pPr>
              <w:spacing w:after="0"/>
              <w:ind w:left="0"/>
              <w:jc w:val="left"/>
              <w:rPr>
                <w:rFonts w:ascii="Arial" w:hAnsi="Arial"/>
                <w:sz w:val="16"/>
                <w:szCs w:val="16"/>
                <w:lang w:val="en-US"/>
              </w:rPr>
            </w:pPr>
          </w:p>
          <w:p w14:paraId="380E4DD8" w14:textId="77777777" w:rsidR="00540DDB" w:rsidRPr="00F159AF" w:rsidRDefault="00540DDB" w:rsidP="00540DDB">
            <w:pPr>
              <w:pStyle w:val="ListParagraph"/>
              <w:numPr>
                <w:ilvl w:val="0"/>
                <w:numId w:val="34"/>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If Over-allotment Option Inclusive of Offer Size Adjustment Option [IPO Initiation Field #36] = </w:t>
            </w:r>
            <w:r w:rsidRPr="00F159AF">
              <w:rPr>
                <w:rFonts w:ascii="Arial" w:eastAsia="DengXian" w:hAnsi="Arial"/>
                <w:b/>
                <w:sz w:val="16"/>
                <w:szCs w:val="16"/>
                <w:lang w:val="en-US"/>
              </w:rPr>
              <w:t>“Exclusive”</w:t>
            </w:r>
            <w:r w:rsidRPr="00F159AF">
              <w:rPr>
                <w:rFonts w:ascii="Arial" w:eastAsia="DengXian" w:hAnsi="Arial"/>
                <w:sz w:val="16"/>
                <w:szCs w:val="16"/>
                <w:lang w:val="en-US"/>
              </w:rPr>
              <w:t>, then:</w:t>
            </w:r>
          </w:p>
          <w:p w14:paraId="17CD1C55" w14:textId="77777777" w:rsidR="00540DDB" w:rsidRPr="00F159AF" w:rsidRDefault="00540DDB" w:rsidP="00540DDB">
            <w:pPr>
              <w:spacing w:after="0"/>
              <w:ind w:left="0"/>
              <w:jc w:val="left"/>
              <w:rPr>
                <w:rFonts w:ascii="Arial" w:hAnsi="Arial"/>
                <w:sz w:val="16"/>
                <w:szCs w:val="16"/>
                <w:lang w:val="en-US"/>
              </w:rPr>
            </w:pPr>
          </w:p>
          <w:tbl>
            <w:tblPr>
              <w:tblStyle w:val="TableGrid"/>
              <w:tblW w:w="0" w:type="auto"/>
              <w:tblLook w:val="04A0" w:firstRow="1" w:lastRow="0" w:firstColumn="1" w:lastColumn="0" w:noHBand="0" w:noVBand="1"/>
            </w:tblPr>
            <w:tblGrid>
              <w:gridCol w:w="1984"/>
              <w:gridCol w:w="279"/>
              <w:gridCol w:w="1984"/>
            </w:tblGrid>
            <w:tr w:rsidR="00540DDB" w:rsidRPr="00F159AF" w14:paraId="1724C9E1" w14:textId="77777777" w:rsidTr="003C0BFB">
              <w:tc>
                <w:tcPr>
                  <w:tcW w:w="1984" w:type="dxa"/>
                </w:tcPr>
                <w:p w14:paraId="32C49995" w14:textId="77777777" w:rsidR="00540DDB" w:rsidRPr="00F159AF" w:rsidRDefault="00540DDB" w:rsidP="00060B7F">
                  <w:pPr>
                    <w:framePr w:hSpace="180" w:wrap="around" w:vAnchor="text" w:hAnchor="text" w:y="1"/>
                    <w:spacing w:after="0"/>
                    <w:ind w:left="0"/>
                    <w:suppressOverlap/>
                    <w:jc w:val="left"/>
                    <w:rPr>
                      <w:lang w:val="en-US"/>
                    </w:rPr>
                  </w:pPr>
                  <w:r w:rsidRPr="00F159AF">
                    <w:rPr>
                      <w:lang w:val="en-US"/>
                    </w:rPr>
                    <w:t xml:space="preserve">Number of Offer </w:t>
                  </w:r>
                  <w:r w:rsidRPr="00F159AF">
                    <w:rPr>
                      <w:i/>
                      <w:lang w:val="en-US"/>
                    </w:rPr>
                    <w:t>[Security type]</w:t>
                  </w:r>
                </w:p>
              </w:tc>
              <w:tc>
                <w:tcPr>
                  <w:tcW w:w="279" w:type="dxa"/>
                </w:tcPr>
                <w:p w14:paraId="3B44C584" w14:textId="77777777" w:rsidR="00540DDB" w:rsidRPr="00F159AF" w:rsidRDefault="00540DDB" w:rsidP="00060B7F">
                  <w:pPr>
                    <w:framePr w:hSpace="180" w:wrap="around" w:vAnchor="text" w:hAnchor="text" w:y="1"/>
                    <w:spacing w:after="0"/>
                    <w:ind w:left="0"/>
                    <w:suppressOverlap/>
                    <w:jc w:val="left"/>
                    <w:rPr>
                      <w:lang w:val="en-US"/>
                    </w:rPr>
                  </w:pPr>
                  <w:r w:rsidRPr="00F159AF">
                    <w:rPr>
                      <w:lang w:val="en-US"/>
                    </w:rPr>
                    <w:t>*</w:t>
                  </w:r>
                </w:p>
              </w:tc>
              <w:tc>
                <w:tcPr>
                  <w:tcW w:w="1984" w:type="dxa"/>
                </w:tcPr>
                <w:p w14:paraId="585A315E" w14:textId="77777777" w:rsidR="00540DDB" w:rsidRPr="00F159AF" w:rsidRDefault="00540DDB" w:rsidP="00060B7F">
                  <w:pPr>
                    <w:framePr w:hSpace="180" w:wrap="around" w:vAnchor="text" w:hAnchor="text" w:y="1"/>
                    <w:spacing w:after="0"/>
                    <w:ind w:left="0"/>
                    <w:suppressOverlap/>
                    <w:jc w:val="left"/>
                    <w:rPr>
                      <w:lang w:val="en-US"/>
                    </w:rPr>
                  </w:pPr>
                  <w:r w:rsidRPr="00F159AF">
                    <w:rPr>
                      <w:lang w:val="en-US"/>
                    </w:rPr>
                    <w:t>Over-allotment option</w:t>
                  </w:r>
                </w:p>
              </w:tc>
            </w:tr>
            <w:tr w:rsidR="00540DDB" w:rsidRPr="00F159AF" w14:paraId="178FF797" w14:textId="77777777" w:rsidTr="003C0BFB">
              <w:tc>
                <w:tcPr>
                  <w:tcW w:w="1984" w:type="dxa"/>
                </w:tcPr>
                <w:p w14:paraId="79617156" w14:textId="77777777" w:rsidR="00540DDB" w:rsidRPr="00F159AF" w:rsidRDefault="00540DDB" w:rsidP="00060B7F">
                  <w:pPr>
                    <w:framePr w:hSpace="180" w:wrap="around" w:vAnchor="text" w:hAnchor="text" w:y="1"/>
                    <w:spacing w:after="0"/>
                    <w:ind w:left="0"/>
                    <w:suppressOverlap/>
                    <w:jc w:val="left"/>
                    <w:rPr>
                      <w:b/>
                      <w:lang w:val="en-US"/>
                    </w:rPr>
                  </w:pPr>
                  <w:r w:rsidRPr="00F159AF">
                    <w:rPr>
                      <w:b/>
                      <w:lang w:val="en-US"/>
                    </w:rPr>
                    <w:t>[IPO Initiation Field #31]</w:t>
                  </w:r>
                </w:p>
              </w:tc>
              <w:tc>
                <w:tcPr>
                  <w:tcW w:w="279" w:type="dxa"/>
                </w:tcPr>
                <w:p w14:paraId="2A45DDB7" w14:textId="77777777" w:rsidR="00540DDB" w:rsidRPr="00F159AF" w:rsidRDefault="00540DDB" w:rsidP="00060B7F">
                  <w:pPr>
                    <w:framePr w:hSpace="180" w:wrap="around" w:vAnchor="text" w:hAnchor="text" w:y="1"/>
                    <w:spacing w:after="0"/>
                    <w:ind w:left="0"/>
                    <w:suppressOverlap/>
                    <w:jc w:val="left"/>
                    <w:rPr>
                      <w:lang w:val="en-US"/>
                    </w:rPr>
                  </w:pPr>
                </w:p>
              </w:tc>
              <w:tc>
                <w:tcPr>
                  <w:tcW w:w="1984" w:type="dxa"/>
                </w:tcPr>
                <w:p w14:paraId="5557777E" w14:textId="77777777" w:rsidR="00540DDB" w:rsidRPr="00F159AF" w:rsidRDefault="00540DDB" w:rsidP="00060B7F">
                  <w:pPr>
                    <w:framePr w:hSpace="180" w:wrap="around" w:vAnchor="text" w:hAnchor="text" w:y="1"/>
                    <w:spacing w:after="0"/>
                    <w:ind w:left="0"/>
                    <w:suppressOverlap/>
                    <w:jc w:val="left"/>
                    <w:rPr>
                      <w:b/>
                      <w:lang w:val="en-US"/>
                    </w:rPr>
                  </w:pPr>
                  <w:r w:rsidRPr="00F159AF">
                    <w:rPr>
                      <w:b/>
                      <w:lang w:val="en-US"/>
                    </w:rPr>
                    <w:t>[IPO Initiation Field #37]</w:t>
                  </w:r>
                </w:p>
              </w:tc>
            </w:tr>
          </w:tbl>
          <w:p w14:paraId="5E6E74BB" w14:textId="77777777" w:rsidR="00540DDB" w:rsidRPr="00F159AF" w:rsidRDefault="00540DDB" w:rsidP="003C0BFB">
            <w:pPr>
              <w:spacing w:after="0"/>
              <w:ind w:left="0"/>
              <w:jc w:val="left"/>
              <w:rPr>
                <w:rFonts w:ascii="Arial" w:hAnsi="Arial"/>
                <w:sz w:val="16"/>
                <w:szCs w:val="16"/>
                <w:lang w:val="en-US"/>
              </w:rPr>
            </w:pPr>
          </w:p>
          <w:p w14:paraId="47270818" w14:textId="217D4937" w:rsidR="00540DDB" w:rsidRPr="00F159AF" w:rsidRDefault="00540DDB" w:rsidP="003C0BFB">
            <w:pPr>
              <w:spacing w:after="0"/>
              <w:ind w:left="0"/>
              <w:jc w:val="left"/>
              <w:rPr>
                <w:rFonts w:ascii="Arial" w:hAnsi="Arial"/>
                <w:sz w:val="16"/>
                <w:szCs w:val="16"/>
                <w:lang w:val="en-US"/>
              </w:rPr>
            </w:pPr>
          </w:p>
        </w:tc>
      </w:tr>
      <w:tr w:rsidR="00FB23B4" w:rsidRPr="000961F5" w14:paraId="06D0EF39" w14:textId="77777777" w:rsidTr="003C0BFB">
        <w:tc>
          <w:tcPr>
            <w:tcW w:w="394" w:type="dxa"/>
          </w:tcPr>
          <w:p w14:paraId="0852A917" w14:textId="383FAD44" w:rsidR="00FB23B4" w:rsidRPr="00F159AF" w:rsidRDefault="00FB23B4" w:rsidP="003C0BFB">
            <w:pPr>
              <w:spacing w:after="0"/>
              <w:ind w:left="0"/>
              <w:jc w:val="left"/>
              <w:rPr>
                <w:rFonts w:ascii="Arial" w:hAnsi="Arial"/>
                <w:sz w:val="16"/>
                <w:szCs w:val="16"/>
                <w:lang w:val="en-US"/>
              </w:rPr>
            </w:pPr>
            <w:r w:rsidRPr="00F159AF">
              <w:rPr>
                <w:rFonts w:ascii="Arial" w:hAnsi="Arial"/>
                <w:sz w:val="16"/>
                <w:szCs w:val="16"/>
                <w:lang w:val="en-US"/>
              </w:rPr>
              <w:lastRenderedPageBreak/>
              <w:t>11</w:t>
            </w:r>
          </w:p>
        </w:tc>
        <w:tc>
          <w:tcPr>
            <w:tcW w:w="1326" w:type="dxa"/>
          </w:tcPr>
          <w:p w14:paraId="7B9E65C6" w14:textId="6F1DF145" w:rsidR="00FB23B4" w:rsidRPr="00F159AF" w:rsidRDefault="00FD0EDD" w:rsidP="00FD0EDD">
            <w:pPr>
              <w:spacing w:after="0"/>
              <w:ind w:left="0"/>
              <w:jc w:val="left"/>
              <w:rPr>
                <w:rFonts w:ascii="Arial" w:hAnsi="Arial"/>
                <w:sz w:val="16"/>
                <w:szCs w:val="16"/>
                <w:lang w:val="en-US"/>
              </w:rPr>
            </w:pPr>
            <w:r w:rsidRPr="00F159AF">
              <w:rPr>
                <w:rFonts w:ascii="Arial" w:hAnsi="Arial"/>
                <w:sz w:val="16"/>
                <w:szCs w:val="16"/>
                <w:lang w:val="en-US"/>
              </w:rPr>
              <w:t xml:space="preserve">Size of Institutional Offer Over-allocation (Number of </w:t>
            </w:r>
            <w:r w:rsidRPr="00F159AF">
              <w:rPr>
                <w:rFonts w:ascii="Arial" w:hAnsi="Arial"/>
                <w:i/>
                <w:sz w:val="16"/>
                <w:szCs w:val="16"/>
                <w:lang w:val="en-US"/>
              </w:rPr>
              <w:t>[Security type]</w:t>
            </w:r>
            <w:r w:rsidRPr="00F159AF">
              <w:rPr>
                <w:rFonts w:ascii="Arial" w:hAnsi="Arial"/>
                <w:sz w:val="16"/>
                <w:szCs w:val="16"/>
                <w:lang w:val="en-US"/>
              </w:rPr>
              <w:t>)</w:t>
            </w:r>
          </w:p>
        </w:tc>
        <w:tc>
          <w:tcPr>
            <w:tcW w:w="1035" w:type="dxa"/>
          </w:tcPr>
          <w:p w14:paraId="06B34CCD" w14:textId="7370E2A1" w:rsidR="00FB23B4" w:rsidRPr="00F159AF" w:rsidRDefault="00FD0EDD" w:rsidP="003C0BFB">
            <w:pPr>
              <w:spacing w:after="0"/>
              <w:ind w:left="0"/>
              <w:jc w:val="left"/>
              <w:rPr>
                <w:rFonts w:ascii="Arial" w:hAnsi="Arial"/>
                <w:sz w:val="16"/>
                <w:szCs w:val="16"/>
                <w:lang w:val="en-US"/>
              </w:rPr>
            </w:pPr>
            <w:r w:rsidRPr="00F159AF">
              <w:rPr>
                <w:rFonts w:ascii="Arial" w:hAnsi="Arial"/>
                <w:sz w:val="16"/>
                <w:szCs w:val="16"/>
                <w:lang w:val="en-US"/>
              </w:rPr>
              <w:t>Integer</w:t>
            </w:r>
          </w:p>
        </w:tc>
        <w:tc>
          <w:tcPr>
            <w:tcW w:w="7704" w:type="dxa"/>
            <w:gridSpan w:val="3"/>
          </w:tcPr>
          <w:p w14:paraId="0327F50A" w14:textId="77777777" w:rsidR="00540DDB" w:rsidRPr="00F159AF" w:rsidRDefault="00540DDB" w:rsidP="00540DDB">
            <w:pPr>
              <w:pStyle w:val="ListParagraph"/>
              <w:numPr>
                <w:ilvl w:val="0"/>
                <w:numId w:val="34"/>
              </w:numPr>
              <w:spacing w:after="0"/>
              <w:ind w:leftChars="0" w:left="234" w:hanging="234"/>
              <w:jc w:val="left"/>
              <w:rPr>
                <w:rFonts w:ascii="Arial" w:eastAsia="DengXian" w:hAnsi="Arial"/>
                <w:sz w:val="16"/>
                <w:szCs w:val="16"/>
                <w:lang w:val="en-US"/>
              </w:rPr>
            </w:pPr>
            <w:r w:rsidRPr="00F159AF">
              <w:rPr>
                <w:rFonts w:ascii="Arial" w:eastAsia="DengXian" w:hAnsi="Arial"/>
                <w:b/>
                <w:sz w:val="16"/>
                <w:szCs w:val="16"/>
                <w:lang w:val="en-US"/>
              </w:rPr>
              <w:t>Minimum:</w:t>
            </w:r>
            <w:r w:rsidRPr="00F159AF">
              <w:rPr>
                <w:rFonts w:ascii="Arial" w:eastAsia="DengXian" w:hAnsi="Arial"/>
                <w:sz w:val="16"/>
                <w:szCs w:val="16"/>
                <w:lang w:val="en-US"/>
              </w:rPr>
              <w:t xml:space="preserve"> 0 [DEFAULT]</w:t>
            </w:r>
          </w:p>
          <w:p w14:paraId="2EF02460" w14:textId="77777777" w:rsidR="00540DDB" w:rsidRPr="00F159AF" w:rsidRDefault="00540DDB" w:rsidP="00540DDB">
            <w:pPr>
              <w:pStyle w:val="ListParagraph"/>
              <w:numPr>
                <w:ilvl w:val="0"/>
                <w:numId w:val="34"/>
              </w:numPr>
              <w:spacing w:after="0"/>
              <w:ind w:leftChars="0" w:left="234" w:hanging="234"/>
              <w:jc w:val="left"/>
              <w:rPr>
                <w:rFonts w:ascii="Arial" w:eastAsia="DengXian" w:hAnsi="Arial"/>
                <w:sz w:val="16"/>
                <w:szCs w:val="16"/>
                <w:lang w:val="en-US"/>
              </w:rPr>
            </w:pPr>
            <w:r w:rsidRPr="00F159AF">
              <w:rPr>
                <w:rFonts w:ascii="Arial" w:eastAsia="DengXian" w:hAnsi="Arial"/>
                <w:b/>
                <w:sz w:val="16"/>
                <w:szCs w:val="16"/>
                <w:lang w:val="en-US"/>
              </w:rPr>
              <w:t>Maximum:</w:t>
            </w:r>
            <w:r w:rsidRPr="00F159AF">
              <w:rPr>
                <w:rFonts w:ascii="Arial" w:eastAsia="DengXian" w:hAnsi="Arial"/>
                <w:sz w:val="16"/>
                <w:szCs w:val="16"/>
                <w:lang w:val="en-US"/>
              </w:rPr>
              <w:t xml:space="preserve"> (</w:t>
            </w:r>
            <w:r w:rsidRPr="00F159AF">
              <w:rPr>
                <w:rFonts w:ascii="Arial" w:eastAsia="DengXian" w:hAnsi="Arial"/>
                <w:sz w:val="16"/>
                <w:szCs w:val="16"/>
                <w:u w:val="single"/>
                <w:lang w:val="en-US"/>
              </w:rPr>
              <w:t>rounded down</w:t>
            </w:r>
            <w:r w:rsidRPr="00F159AF">
              <w:rPr>
                <w:rFonts w:ascii="Arial" w:eastAsia="DengXian" w:hAnsi="Arial"/>
                <w:sz w:val="16"/>
                <w:szCs w:val="16"/>
                <w:lang w:val="en-US"/>
              </w:rPr>
              <w:t xml:space="preserve"> to the nearest board lot):</w:t>
            </w:r>
          </w:p>
          <w:p w14:paraId="4DB04301" w14:textId="77777777" w:rsidR="00540DDB" w:rsidRPr="00F159AF" w:rsidRDefault="00540DDB" w:rsidP="00540DDB">
            <w:pPr>
              <w:spacing w:after="0"/>
              <w:ind w:left="0"/>
              <w:jc w:val="left"/>
              <w:rPr>
                <w:rFonts w:ascii="Arial" w:hAnsi="Arial"/>
                <w:sz w:val="16"/>
                <w:szCs w:val="16"/>
                <w:lang w:val="en-US"/>
              </w:rPr>
            </w:pPr>
          </w:p>
          <w:p w14:paraId="7E075CD2" w14:textId="77777777" w:rsidR="00540DDB" w:rsidRPr="00F159AF" w:rsidRDefault="00540DDB" w:rsidP="00540DDB">
            <w:pPr>
              <w:pStyle w:val="ListParagraph"/>
              <w:numPr>
                <w:ilvl w:val="0"/>
                <w:numId w:val="34"/>
              </w:numPr>
              <w:spacing w:after="0"/>
              <w:ind w:leftChars="0"/>
              <w:jc w:val="left"/>
              <w:rPr>
                <w:rFonts w:ascii="Arial" w:eastAsia="DengXian" w:hAnsi="Arial"/>
                <w:sz w:val="16"/>
                <w:szCs w:val="16"/>
                <w:lang w:val="en-US"/>
              </w:rPr>
            </w:pPr>
            <w:r w:rsidRPr="00F159AF">
              <w:rPr>
                <w:rFonts w:ascii="Arial" w:eastAsia="DengXian" w:hAnsi="Arial"/>
                <w:sz w:val="16"/>
                <w:szCs w:val="16"/>
                <w:lang w:val="en-US"/>
              </w:rPr>
              <w:t xml:space="preserve">If Over-allotment Option Inclusive of Offer Size Adjustment Option [IPO Initiation Field #36] = </w:t>
            </w:r>
            <w:r w:rsidRPr="00F159AF">
              <w:rPr>
                <w:rFonts w:ascii="Arial" w:eastAsia="DengXian" w:hAnsi="Arial"/>
                <w:b/>
                <w:sz w:val="16"/>
                <w:szCs w:val="16"/>
                <w:lang w:val="en-US"/>
              </w:rPr>
              <w:t>“Inclusive”</w:t>
            </w:r>
            <w:r w:rsidRPr="00F159AF">
              <w:rPr>
                <w:rFonts w:ascii="Arial" w:eastAsia="DengXian" w:hAnsi="Arial"/>
                <w:sz w:val="16"/>
                <w:szCs w:val="16"/>
                <w:lang w:val="en-US"/>
              </w:rPr>
              <w:t>, then:</w:t>
            </w:r>
          </w:p>
          <w:p w14:paraId="7B80CDDC" w14:textId="77777777" w:rsidR="00540DDB" w:rsidRPr="00F159AF" w:rsidRDefault="00540DDB" w:rsidP="00540DDB">
            <w:pPr>
              <w:spacing w:after="0"/>
              <w:ind w:left="0"/>
              <w:jc w:val="left"/>
              <w:rPr>
                <w:rFonts w:ascii="Arial" w:hAnsi="Arial"/>
                <w:sz w:val="16"/>
                <w:szCs w:val="16"/>
                <w:lang w:val="en-US"/>
              </w:rPr>
            </w:pPr>
          </w:p>
          <w:tbl>
            <w:tblPr>
              <w:tblStyle w:val="TableGrid"/>
              <w:tblW w:w="0" w:type="auto"/>
              <w:tblLook w:val="04A0" w:firstRow="1" w:lastRow="0" w:firstColumn="1" w:lastColumn="0" w:noHBand="0" w:noVBand="1"/>
            </w:tblPr>
            <w:tblGrid>
              <w:gridCol w:w="270"/>
              <w:gridCol w:w="1984"/>
              <w:gridCol w:w="310"/>
              <w:gridCol w:w="1984"/>
              <w:gridCol w:w="270"/>
              <w:gridCol w:w="279"/>
              <w:gridCol w:w="1984"/>
            </w:tblGrid>
            <w:tr w:rsidR="00540DDB" w:rsidRPr="00F159AF" w14:paraId="15401DCD" w14:textId="77777777" w:rsidTr="003C0BFB">
              <w:tc>
                <w:tcPr>
                  <w:tcW w:w="270" w:type="dxa"/>
                </w:tcPr>
                <w:p w14:paraId="17666E94" w14:textId="77777777" w:rsidR="00540DDB" w:rsidRPr="00F159AF" w:rsidRDefault="00540DDB" w:rsidP="00060B7F">
                  <w:pPr>
                    <w:framePr w:hSpace="180" w:wrap="around" w:vAnchor="text" w:hAnchor="text" w:y="1"/>
                    <w:spacing w:after="0"/>
                    <w:ind w:left="0"/>
                    <w:suppressOverlap/>
                    <w:jc w:val="left"/>
                    <w:rPr>
                      <w:lang w:val="en-US"/>
                    </w:rPr>
                  </w:pPr>
                  <w:r w:rsidRPr="00F159AF">
                    <w:rPr>
                      <w:lang w:val="en-US"/>
                    </w:rPr>
                    <w:t>(</w:t>
                  </w:r>
                </w:p>
              </w:tc>
              <w:tc>
                <w:tcPr>
                  <w:tcW w:w="1984" w:type="dxa"/>
                </w:tcPr>
                <w:p w14:paraId="4FACEEC5" w14:textId="77777777" w:rsidR="00540DDB" w:rsidRPr="00F159AF" w:rsidRDefault="00540DDB" w:rsidP="00060B7F">
                  <w:pPr>
                    <w:framePr w:hSpace="180" w:wrap="around" w:vAnchor="text" w:hAnchor="text" w:y="1"/>
                    <w:spacing w:after="0"/>
                    <w:ind w:left="0"/>
                    <w:suppressOverlap/>
                    <w:jc w:val="left"/>
                    <w:rPr>
                      <w:lang w:val="en-US"/>
                    </w:rPr>
                  </w:pPr>
                  <w:r w:rsidRPr="00F159AF">
                    <w:rPr>
                      <w:lang w:val="en-US"/>
                    </w:rPr>
                    <w:t xml:space="preserve">Number of Offer </w:t>
                  </w:r>
                  <w:r w:rsidRPr="00F159AF">
                    <w:rPr>
                      <w:i/>
                      <w:lang w:val="en-US"/>
                    </w:rPr>
                    <w:t>[Security type]</w:t>
                  </w:r>
                </w:p>
              </w:tc>
              <w:tc>
                <w:tcPr>
                  <w:tcW w:w="310" w:type="dxa"/>
                </w:tcPr>
                <w:p w14:paraId="3850CE96" w14:textId="77777777" w:rsidR="00540DDB" w:rsidRPr="00F159AF" w:rsidRDefault="00540DDB" w:rsidP="00060B7F">
                  <w:pPr>
                    <w:framePr w:hSpace="180" w:wrap="around" w:vAnchor="text" w:hAnchor="text" w:y="1"/>
                    <w:spacing w:after="0"/>
                    <w:ind w:left="0"/>
                    <w:suppressOverlap/>
                    <w:jc w:val="left"/>
                    <w:rPr>
                      <w:lang w:val="en-US"/>
                    </w:rPr>
                  </w:pPr>
                  <w:r w:rsidRPr="00F159AF">
                    <w:rPr>
                      <w:lang w:val="en-US"/>
                    </w:rPr>
                    <w:t>+</w:t>
                  </w:r>
                </w:p>
              </w:tc>
              <w:tc>
                <w:tcPr>
                  <w:tcW w:w="1984" w:type="dxa"/>
                </w:tcPr>
                <w:p w14:paraId="0F12343A" w14:textId="77777777" w:rsidR="00540DDB" w:rsidRPr="00F159AF" w:rsidRDefault="00540DDB" w:rsidP="00060B7F">
                  <w:pPr>
                    <w:framePr w:hSpace="180" w:wrap="around" w:vAnchor="text" w:hAnchor="text" w:y="1"/>
                    <w:spacing w:after="0"/>
                    <w:ind w:left="0"/>
                    <w:suppressOverlap/>
                    <w:jc w:val="left"/>
                    <w:rPr>
                      <w:lang w:val="en-US"/>
                    </w:rPr>
                  </w:pPr>
                  <w:r w:rsidRPr="00F159AF">
                    <w:rPr>
                      <w:lang w:val="en-US"/>
                    </w:rPr>
                    <w:t>Total exercised Offer Size Adjustment Option)</w:t>
                  </w:r>
                </w:p>
              </w:tc>
              <w:tc>
                <w:tcPr>
                  <w:tcW w:w="270" w:type="dxa"/>
                </w:tcPr>
                <w:p w14:paraId="486A3F7B" w14:textId="77777777" w:rsidR="00540DDB" w:rsidRPr="00F159AF" w:rsidRDefault="00540DDB" w:rsidP="00060B7F">
                  <w:pPr>
                    <w:framePr w:hSpace="180" w:wrap="around" w:vAnchor="text" w:hAnchor="text" w:y="1"/>
                    <w:spacing w:after="0"/>
                    <w:ind w:left="0"/>
                    <w:suppressOverlap/>
                    <w:jc w:val="left"/>
                    <w:rPr>
                      <w:lang w:val="en-US"/>
                    </w:rPr>
                  </w:pPr>
                  <w:r w:rsidRPr="00F159AF">
                    <w:rPr>
                      <w:lang w:val="en-US"/>
                    </w:rPr>
                    <w:t>)</w:t>
                  </w:r>
                </w:p>
              </w:tc>
              <w:tc>
                <w:tcPr>
                  <w:tcW w:w="279" w:type="dxa"/>
                </w:tcPr>
                <w:p w14:paraId="2F12242E" w14:textId="77777777" w:rsidR="00540DDB" w:rsidRPr="00F159AF" w:rsidRDefault="00540DDB" w:rsidP="00060B7F">
                  <w:pPr>
                    <w:framePr w:hSpace="180" w:wrap="around" w:vAnchor="text" w:hAnchor="text" w:y="1"/>
                    <w:spacing w:after="0"/>
                    <w:ind w:left="0"/>
                    <w:suppressOverlap/>
                    <w:jc w:val="left"/>
                    <w:rPr>
                      <w:lang w:val="en-US"/>
                    </w:rPr>
                  </w:pPr>
                  <w:r w:rsidRPr="00F159AF">
                    <w:rPr>
                      <w:lang w:val="en-US"/>
                    </w:rPr>
                    <w:t>*</w:t>
                  </w:r>
                </w:p>
              </w:tc>
              <w:tc>
                <w:tcPr>
                  <w:tcW w:w="1984" w:type="dxa"/>
                </w:tcPr>
                <w:p w14:paraId="6602D206" w14:textId="77777777" w:rsidR="00540DDB" w:rsidRPr="00F159AF" w:rsidRDefault="00540DDB" w:rsidP="00060B7F">
                  <w:pPr>
                    <w:framePr w:hSpace="180" w:wrap="around" w:vAnchor="text" w:hAnchor="text" w:y="1"/>
                    <w:spacing w:after="0"/>
                    <w:ind w:left="0"/>
                    <w:suppressOverlap/>
                    <w:jc w:val="left"/>
                    <w:rPr>
                      <w:lang w:val="en-US"/>
                    </w:rPr>
                  </w:pPr>
                  <w:r w:rsidRPr="00F159AF">
                    <w:rPr>
                      <w:lang w:val="en-US"/>
                    </w:rPr>
                    <w:t>Over-allotment option</w:t>
                  </w:r>
                </w:p>
              </w:tc>
            </w:tr>
            <w:tr w:rsidR="00540DDB" w:rsidRPr="00F159AF" w14:paraId="0A4F4433" w14:textId="77777777" w:rsidTr="003C0BFB">
              <w:tc>
                <w:tcPr>
                  <w:tcW w:w="270" w:type="dxa"/>
                </w:tcPr>
                <w:p w14:paraId="57C41158" w14:textId="77777777" w:rsidR="00540DDB" w:rsidRPr="00F159AF" w:rsidRDefault="00540DDB" w:rsidP="00060B7F">
                  <w:pPr>
                    <w:framePr w:hSpace="180" w:wrap="around" w:vAnchor="text" w:hAnchor="text" w:y="1"/>
                    <w:spacing w:after="0"/>
                    <w:ind w:left="0"/>
                    <w:suppressOverlap/>
                    <w:jc w:val="left"/>
                    <w:rPr>
                      <w:lang w:val="en-US"/>
                    </w:rPr>
                  </w:pPr>
                </w:p>
              </w:tc>
              <w:tc>
                <w:tcPr>
                  <w:tcW w:w="1984" w:type="dxa"/>
                </w:tcPr>
                <w:p w14:paraId="17DA4EF0" w14:textId="77777777" w:rsidR="00540DDB" w:rsidRPr="00F159AF" w:rsidRDefault="00540DDB" w:rsidP="00060B7F">
                  <w:pPr>
                    <w:framePr w:hSpace="180" w:wrap="around" w:vAnchor="text" w:hAnchor="text" w:y="1"/>
                    <w:spacing w:after="0"/>
                    <w:ind w:left="0"/>
                    <w:suppressOverlap/>
                    <w:jc w:val="left"/>
                    <w:rPr>
                      <w:b/>
                      <w:lang w:val="en-US"/>
                    </w:rPr>
                  </w:pPr>
                  <w:r w:rsidRPr="00F159AF">
                    <w:rPr>
                      <w:b/>
                      <w:lang w:val="en-US"/>
                    </w:rPr>
                    <w:t>[IPO Initiation Field #31]</w:t>
                  </w:r>
                </w:p>
              </w:tc>
              <w:tc>
                <w:tcPr>
                  <w:tcW w:w="310" w:type="dxa"/>
                </w:tcPr>
                <w:p w14:paraId="2D130B3B" w14:textId="77777777" w:rsidR="00540DDB" w:rsidRPr="00F159AF" w:rsidRDefault="00540DDB" w:rsidP="00060B7F">
                  <w:pPr>
                    <w:framePr w:hSpace="180" w:wrap="around" w:vAnchor="text" w:hAnchor="text" w:y="1"/>
                    <w:spacing w:after="0"/>
                    <w:ind w:left="0"/>
                    <w:suppressOverlap/>
                    <w:jc w:val="left"/>
                    <w:rPr>
                      <w:b/>
                      <w:lang w:val="en-US"/>
                    </w:rPr>
                  </w:pPr>
                </w:p>
              </w:tc>
              <w:tc>
                <w:tcPr>
                  <w:tcW w:w="1984" w:type="dxa"/>
                </w:tcPr>
                <w:p w14:paraId="4EA29932" w14:textId="77777777" w:rsidR="00540DDB" w:rsidRPr="00F159AF" w:rsidRDefault="00540DDB" w:rsidP="00060B7F">
                  <w:pPr>
                    <w:framePr w:hSpace="180" w:wrap="around" w:vAnchor="text" w:hAnchor="text" w:y="1"/>
                    <w:spacing w:after="0"/>
                    <w:ind w:left="0"/>
                    <w:suppressOverlap/>
                    <w:jc w:val="left"/>
                    <w:rPr>
                      <w:b/>
                      <w:lang w:val="en-US"/>
                    </w:rPr>
                  </w:pPr>
                  <w:r w:rsidRPr="00F159AF">
                    <w:rPr>
                      <w:b/>
                      <w:lang w:val="en-US"/>
                    </w:rPr>
                    <w:t>[Deal Size Management Field #5]</w:t>
                  </w:r>
                </w:p>
              </w:tc>
              <w:tc>
                <w:tcPr>
                  <w:tcW w:w="270" w:type="dxa"/>
                </w:tcPr>
                <w:p w14:paraId="4EDBE6EF" w14:textId="77777777" w:rsidR="00540DDB" w:rsidRPr="00F159AF" w:rsidRDefault="00540DDB" w:rsidP="00060B7F">
                  <w:pPr>
                    <w:framePr w:hSpace="180" w:wrap="around" w:vAnchor="text" w:hAnchor="text" w:y="1"/>
                    <w:spacing w:after="0"/>
                    <w:ind w:left="0"/>
                    <w:suppressOverlap/>
                    <w:jc w:val="left"/>
                    <w:rPr>
                      <w:b/>
                      <w:lang w:val="en-US"/>
                    </w:rPr>
                  </w:pPr>
                </w:p>
              </w:tc>
              <w:tc>
                <w:tcPr>
                  <w:tcW w:w="279" w:type="dxa"/>
                </w:tcPr>
                <w:p w14:paraId="65373B82" w14:textId="77777777" w:rsidR="00540DDB" w:rsidRPr="00F159AF" w:rsidRDefault="00540DDB" w:rsidP="00060B7F">
                  <w:pPr>
                    <w:framePr w:hSpace="180" w:wrap="around" w:vAnchor="text" w:hAnchor="text" w:y="1"/>
                    <w:spacing w:after="0"/>
                    <w:ind w:left="0"/>
                    <w:suppressOverlap/>
                    <w:jc w:val="left"/>
                    <w:rPr>
                      <w:b/>
                      <w:lang w:val="en-US"/>
                    </w:rPr>
                  </w:pPr>
                </w:p>
              </w:tc>
              <w:tc>
                <w:tcPr>
                  <w:tcW w:w="1984" w:type="dxa"/>
                </w:tcPr>
                <w:p w14:paraId="12F2DE85" w14:textId="77777777" w:rsidR="00540DDB" w:rsidRPr="00F159AF" w:rsidRDefault="00540DDB" w:rsidP="00060B7F">
                  <w:pPr>
                    <w:framePr w:hSpace="180" w:wrap="around" w:vAnchor="text" w:hAnchor="text" w:y="1"/>
                    <w:spacing w:after="0"/>
                    <w:ind w:left="0"/>
                    <w:suppressOverlap/>
                    <w:jc w:val="left"/>
                    <w:rPr>
                      <w:b/>
                      <w:lang w:val="en-US"/>
                    </w:rPr>
                  </w:pPr>
                  <w:r w:rsidRPr="00F159AF">
                    <w:rPr>
                      <w:b/>
                      <w:lang w:val="en-US"/>
                    </w:rPr>
                    <w:t>[IPO Initiation Field #37]</w:t>
                  </w:r>
                </w:p>
              </w:tc>
            </w:tr>
          </w:tbl>
          <w:p w14:paraId="1DF80EA1" w14:textId="77777777" w:rsidR="00540DDB" w:rsidRPr="00F159AF" w:rsidRDefault="00540DDB" w:rsidP="00540DDB">
            <w:pPr>
              <w:spacing w:after="0"/>
              <w:ind w:left="0"/>
              <w:jc w:val="left"/>
              <w:rPr>
                <w:rFonts w:ascii="Arial" w:hAnsi="Arial"/>
                <w:sz w:val="16"/>
                <w:szCs w:val="16"/>
                <w:lang w:val="en-US"/>
              </w:rPr>
            </w:pPr>
          </w:p>
          <w:p w14:paraId="5055EF82" w14:textId="77777777" w:rsidR="00540DDB" w:rsidRPr="00F159AF" w:rsidRDefault="00540DDB" w:rsidP="00540DDB">
            <w:pPr>
              <w:pStyle w:val="ListParagraph"/>
              <w:numPr>
                <w:ilvl w:val="0"/>
                <w:numId w:val="34"/>
              </w:numPr>
              <w:spacing w:after="0"/>
              <w:ind w:leftChars="0" w:left="234" w:hanging="234"/>
              <w:jc w:val="left"/>
              <w:rPr>
                <w:rFonts w:ascii="Arial" w:eastAsia="DengXian" w:hAnsi="Arial"/>
                <w:sz w:val="16"/>
                <w:szCs w:val="16"/>
                <w:lang w:val="en-US"/>
              </w:rPr>
            </w:pPr>
            <w:r w:rsidRPr="00F159AF">
              <w:rPr>
                <w:rFonts w:ascii="Arial" w:eastAsia="DengXian" w:hAnsi="Arial"/>
                <w:sz w:val="16"/>
                <w:szCs w:val="16"/>
                <w:lang w:val="en-US"/>
              </w:rPr>
              <w:t xml:space="preserve">If Over-allotment Option Inclusive of Offer Size Adjustment Option [IPO Initiation Field #36] = </w:t>
            </w:r>
            <w:r w:rsidRPr="00F159AF">
              <w:rPr>
                <w:rFonts w:ascii="Arial" w:eastAsia="DengXian" w:hAnsi="Arial"/>
                <w:b/>
                <w:sz w:val="16"/>
                <w:szCs w:val="16"/>
                <w:lang w:val="en-US"/>
              </w:rPr>
              <w:t>“Exclusive”</w:t>
            </w:r>
            <w:r w:rsidRPr="00F159AF">
              <w:rPr>
                <w:rFonts w:ascii="Arial" w:eastAsia="DengXian" w:hAnsi="Arial"/>
                <w:sz w:val="16"/>
                <w:szCs w:val="16"/>
                <w:lang w:val="en-US"/>
              </w:rPr>
              <w:t>, then:</w:t>
            </w:r>
          </w:p>
          <w:p w14:paraId="0BD230D6" w14:textId="77777777" w:rsidR="00540DDB" w:rsidRPr="00F159AF" w:rsidRDefault="00540DDB" w:rsidP="00540DDB">
            <w:pPr>
              <w:spacing w:after="0"/>
              <w:ind w:left="0"/>
              <w:jc w:val="left"/>
              <w:rPr>
                <w:rFonts w:ascii="Arial" w:hAnsi="Arial"/>
                <w:sz w:val="16"/>
                <w:szCs w:val="16"/>
                <w:lang w:val="en-US"/>
              </w:rPr>
            </w:pPr>
          </w:p>
          <w:tbl>
            <w:tblPr>
              <w:tblStyle w:val="TableGrid"/>
              <w:tblW w:w="0" w:type="auto"/>
              <w:tblLook w:val="04A0" w:firstRow="1" w:lastRow="0" w:firstColumn="1" w:lastColumn="0" w:noHBand="0" w:noVBand="1"/>
            </w:tblPr>
            <w:tblGrid>
              <w:gridCol w:w="1984"/>
              <w:gridCol w:w="279"/>
              <w:gridCol w:w="1984"/>
            </w:tblGrid>
            <w:tr w:rsidR="00540DDB" w:rsidRPr="00F159AF" w14:paraId="7F2849BF" w14:textId="77777777" w:rsidTr="003C0BFB">
              <w:tc>
                <w:tcPr>
                  <w:tcW w:w="1984" w:type="dxa"/>
                </w:tcPr>
                <w:p w14:paraId="19A836B8" w14:textId="77777777" w:rsidR="00540DDB" w:rsidRPr="00F159AF" w:rsidRDefault="00540DDB" w:rsidP="00060B7F">
                  <w:pPr>
                    <w:framePr w:hSpace="180" w:wrap="around" w:vAnchor="text" w:hAnchor="text" w:y="1"/>
                    <w:spacing w:after="0"/>
                    <w:ind w:left="0"/>
                    <w:suppressOverlap/>
                    <w:jc w:val="left"/>
                    <w:rPr>
                      <w:lang w:val="en-US"/>
                    </w:rPr>
                  </w:pPr>
                  <w:r w:rsidRPr="00F159AF">
                    <w:rPr>
                      <w:lang w:val="en-US"/>
                    </w:rPr>
                    <w:t xml:space="preserve">Number of Offer </w:t>
                  </w:r>
                  <w:r w:rsidRPr="00F159AF">
                    <w:rPr>
                      <w:i/>
                      <w:lang w:val="en-US"/>
                    </w:rPr>
                    <w:t>[Security type]</w:t>
                  </w:r>
                </w:p>
              </w:tc>
              <w:tc>
                <w:tcPr>
                  <w:tcW w:w="279" w:type="dxa"/>
                </w:tcPr>
                <w:p w14:paraId="6547F46D" w14:textId="77777777" w:rsidR="00540DDB" w:rsidRPr="00F159AF" w:rsidRDefault="00540DDB" w:rsidP="00060B7F">
                  <w:pPr>
                    <w:framePr w:hSpace="180" w:wrap="around" w:vAnchor="text" w:hAnchor="text" w:y="1"/>
                    <w:spacing w:after="0"/>
                    <w:ind w:left="0"/>
                    <w:suppressOverlap/>
                    <w:jc w:val="left"/>
                    <w:rPr>
                      <w:lang w:val="en-US"/>
                    </w:rPr>
                  </w:pPr>
                  <w:r w:rsidRPr="00F159AF">
                    <w:rPr>
                      <w:lang w:val="en-US"/>
                    </w:rPr>
                    <w:t>*</w:t>
                  </w:r>
                </w:p>
              </w:tc>
              <w:tc>
                <w:tcPr>
                  <w:tcW w:w="1984" w:type="dxa"/>
                </w:tcPr>
                <w:p w14:paraId="1478F3A9" w14:textId="77777777" w:rsidR="00540DDB" w:rsidRPr="00F159AF" w:rsidRDefault="00540DDB" w:rsidP="00060B7F">
                  <w:pPr>
                    <w:framePr w:hSpace="180" w:wrap="around" w:vAnchor="text" w:hAnchor="text" w:y="1"/>
                    <w:spacing w:after="0"/>
                    <w:ind w:left="0"/>
                    <w:suppressOverlap/>
                    <w:jc w:val="left"/>
                    <w:rPr>
                      <w:lang w:val="en-US"/>
                    </w:rPr>
                  </w:pPr>
                  <w:r w:rsidRPr="00F159AF">
                    <w:rPr>
                      <w:lang w:val="en-US"/>
                    </w:rPr>
                    <w:t>Over-allotment option</w:t>
                  </w:r>
                </w:p>
              </w:tc>
            </w:tr>
            <w:tr w:rsidR="00540DDB" w:rsidRPr="00F159AF" w14:paraId="3CA8BF5A" w14:textId="77777777" w:rsidTr="003C0BFB">
              <w:tc>
                <w:tcPr>
                  <w:tcW w:w="1984" w:type="dxa"/>
                </w:tcPr>
                <w:p w14:paraId="47A21CCC" w14:textId="77777777" w:rsidR="00540DDB" w:rsidRPr="00F159AF" w:rsidRDefault="00540DDB" w:rsidP="00060B7F">
                  <w:pPr>
                    <w:framePr w:hSpace="180" w:wrap="around" w:vAnchor="text" w:hAnchor="text" w:y="1"/>
                    <w:spacing w:after="0"/>
                    <w:ind w:left="0"/>
                    <w:suppressOverlap/>
                    <w:jc w:val="left"/>
                    <w:rPr>
                      <w:b/>
                      <w:lang w:val="en-US"/>
                    </w:rPr>
                  </w:pPr>
                  <w:r w:rsidRPr="00F159AF">
                    <w:rPr>
                      <w:b/>
                      <w:lang w:val="en-US"/>
                    </w:rPr>
                    <w:t>[IPO Initiation Field #31]</w:t>
                  </w:r>
                </w:p>
              </w:tc>
              <w:tc>
                <w:tcPr>
                  <w:tcW w:w="279" w:type="dxa"/>
                </w:tcPr>
                <w:p w14:paraId="3137940E" w14:textId="77777777" w:rsidR="00540DDB" w:rsidRPr="00F159AF" w:rsidRDefault="00540DDB" w:rsidP="00060B7F">
                  <w:pPr>
                    <w:framePr w:hSpace="180" w:wrap="around" w:vAnchor="text" w:hAnchor="text" w:y="1"/>
                    <w:spacing w:after="0"/>
                    <w:ind w:left="0"/>
                    <w:suppressOverlap/>
                    <w:jc w:val="left"/>
                    <w:rPr>
                      <w:lang w:val="en-US"/>
                    </w:rPr>
                  </w:pPr>
                </w:p>
              </w:tc>
              <w:tc>
                <w:tcPr>
                  <w:tcW w:w="1984" w:type="dxa"/>
                </w:tcPr>
                <w:p w14:paraId="3C379DAD" w14:textId="77777777" w:rsidR="00540DDB" w:rsidRPr="00F159AF" w:rsidRDefault="00540DDB" w:rsidP="00060B7F">
                  <w:pPr>
                    <w:framePr w:hSpace="180" w:wrap="around" w:vAnchor="text" w:hAnchor="text" w:y="1"/>
                    <w:spacing w:after="0"/>
                    <w:ind w:left="0"/>
                    <w:suppressOverlap/>
                    <w:jc w:val="left"/>
                    <w:rPr>
                      <w:b/>
                      <w:lang w:val="en-US"/>
                    </w:rPr>
                  </w:pPr>
                  <w:r w:rsidRPr="00F159AF">
                    <w:rPr>
                      <w:b/>
                      <w:lang w:val="en-US"/>
                    </w:rPr>
                    <w:t>[IPO Initiation Field #37]</w:t>
                  </w:r>
                </w:p>
              </w:tc>
            </w:tr>
          </w:tbl>
          <w:p w14:paraId="225CF4EF" w14:textId="77777777" w:rsidR="00FB23B4" w:rsidRPr="00F159AF" w:rsidRDefault="00FB23B4" w:rsidP="003C0BFB">
            <w:pPr>
              <w:spacing w:after="0"/>
              <w:ind w:left="0"/>
              <w:jc w:val="left"/>
              <w:rPr>
                <w:rFonts w:ascii="Arial" w:hAnsi="Arial"/>
                <w:sz w:val="16"/>
                <w:szCs w:val="16"/>
                <w:lang w:val="en-US"/>
              </w:rPr>
            </w:pPr>
          </w:p>
          <w:p w14:paraId="12C0BAF4" w14:textId="6B1511E9" w:rsidR="00540DDB" w:rsidRPr="00F159AF" w:rsidRDefault="00540DDB" w:rsidP="003C0BFB">
            <w:pPr>
              <w:spacing w:after="0"/>
              <w:ind w:left="0"/>
              <w:jc w:val="left"/>
              <w:rPr>
                <w:rFonts w:ascii="Arial" w:hAnsi="Arial"/>
                <w:sz w:val="16"/>
                <w:szCs w:val="16"/>
                <w:lang w:val="en-US"/>
              </w:rPr>
            </w:pPr>
          </w:p>
        </w:tc>
      </w:tr>
    </w:tbl>
    <w:p w14:paraId="57148CB7" w14:textId="2AF69D4A" w:rsidR="00E351FF" w:rsidRPr="00F159AF" w:rsidRDefault="00E351FF" w:rsidP="00BD2C1D">
      <w:pPr>
        <w:ind w:left="0"/>
        <w:rPr>
          <w:lang w:val="en-US" w:eastAsia="x-none"/>
        </w:rPr>
      </w:pPr>
    </w:p>
    <w:p w14:paraId="46BCC3D6" w14:textId="5F87B6BB" w:rsidR="00540DDB" w:rsidRPr="00F159AF" w:rsidRDefault="00540DDB" w:rsidP="00540DDB">
      <w:pPr>
        <w:pStyle w:val="ListParagraph"/>
        <w:numPr>
          <w:ilvl w:val="0"/>
          <w:numId w:val="133"/>
        </w:numPr>
        <w:ind w:leftChars="0"/>
        <w:rPr>
          <w:b/>
          <w:sz w:val="20"/>
          <w:szCs w:val="20"/>
          <w:lang w:eastAsia="x-none"/>
        </w:rPr>
      </w:pPr>
      <w:r w:rsidRPr="00F159AF">
        <w:rPr>
          <w:b/>
          <w:sz w:val="20"/>
          <w:szCs w:val="20"/>
          <w:lang w:eastAsia="x-none"/>
        </w:rPr>
        <w:t>Final Summary</w:t>
      </w:r>
    </w:p>
    <w:p w14:paraId="12A43D5B" w14:textId="403470A0" w:rsidR="00FB23B4" w:rsidRPr="000961F5" w:rsidRDefault="00FB23B4" w:rsidP="00BD2C1D">
      <w:pPr>
        <w:ind w:left="0"/>
        <w:rPr>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394"/>
        <w:gridCol w:w="1326"/>
        <w:gridCol w:w="1035"/>
        <w:gridCol w:w="2769"/>
        <w:gridCol w:w="2693"/>
        <w:gridCol w:w="2242"/>
      </w:tblGrid>
      <w:tr w:rsidR="00540DDB" w:rsidRPr="000961F5" w14:paraId="4237EF2D" w14:textId="77777777" w:rsidTr="003C0BFB">
        <w:trPr>
          <w:trHeight w:val="280"/>
        </w:trPr>
        <w:tc>
          <w:tcPr>
            <w:tcW w:w="394" w:type="dxa"/>
            <w:vMerge w:val="restart"/>
            <w:shd w:val="clear" w:color="auto" w:fill="13426B"/>
            <w:vAlign w:val="bottom"/>
          </w:tcPr>
          <w:p w14:paraId="6F8F601D" w14:textId="77777777" w:rsidR="00540DDB" w:rsidRPr="00F159AF" w:rsidRDefault="00540DDB" w:rsidP="003C0BFB">
            <w:pPr>
              <w:spacing w:after="0"/>
              <w:ind w:left="0"/>
              <w:jc w:val="left"/>
              <w:rPr>
                <w:rFonts w:ascii="Arial" w:hAnsi="Arial"/>
                <w:sz w:val="16"/>
                <w:szCs w:val="16"/>
                <w:lang w:val="en-US"/>
              </w:rPr>
            </w:pPr>
          </w:p>
          <w:p w14:paraId="6A673D28" w14:textId="77777777" w:rsidR="00540DDB" w:rsidRPr="00F159AF" w:rsidRDefault="00540DDB" w:rsidP="003C0BFB">
            <w:pPr>
              <w:spacing w:after="0"/>
              <w:ind w:left="0"/>
              <w:jc w:val="left"/>
              <w:rPr>
                <w:rFonts w:ascii="Arial" w:hAnsi="Arial"/>
                <w:sz w:val="16"/>
                <w:szCs w:val="16"/>
                <w:lang w:val="en-US"/>
              </w:rPr>
            </w:pPr>
            <w:r w:rsidRPr="00F159AF">
              <w:rPr>
                <w:rFonts w:ascii="Arial" w:hAnsi="Arial"/>
                <w:b/>
                <w:sz w:val="16"/>
                <w:szCs w:val="16"/>
                <w:lang w:val="en-US"/>
              </w:rPr>
              <w:t>#</w:t>
            </w:r>
          </w:p>
        </w:tc>
        <w:tc>
          <w:tcPr>
            <w:tcW w:w="1326" w:type="dxa"/>
            <w:vMerge w:val="restart"/>
            <w:shd w:val="clear" w:color="auto" w:fill="13426B"/>
            <w:vAlign w:val="bottom"/>
          </w:tcPr>
          <w:p w14:paraId="15A214DB" w14:textId="77777777" w:rsidR="00540DDB" w:rsidRPr="00F159AF" w:rsidRDefault="00540DDB" w:rsidP="003C0BFB">
            <w:pPr>
              <w:spacing w:after="0"/>
              <w:ind w:left="0"/>
              <w:jc w:val="left"/>
              <w:rPr>
                <w:rFonts w:ascii="Arial" w:hAnsi="Arial"/>
                <w:sz w:val="16"/>
                <w:szCs w:val="16"/>
                <w:lang w:val="en-US"/>
              </w:rPr>
            </w:pPr>
            <w:r w:rsidRPr="00F159AF">
              <w:rPr>
                <w:rFonts w:ascii="Arial" w:hAnsi="Arial"/>
                <w:b/>
                <w:sz w:val="16"/>
                <w:szCs w:val="16"/>
                <w:lang w:val="en-US"/>
              </w:rPr>
              <w:t>Field name</w:t>
            </w:r>
          </w:p>
        </w:tc>
        <w:tc>
          <w:tcPr>
            <w:tcW w:w="1035" w:type="dxa"/>
            <w:vMerge w:val="restart"/>
            <w:shd w:val="clear" w:color="auto" w:fill="13426B"/>
            <w:vAlign w:val="bottom"/>
          </w:tcPr>
          <w:p w14:paraId="0606C990" w14:textId="77777777" w:rsidR="00540DDB" w:rsidRPr="00F159AF" w:rsidRDefault="00540DDB" w:rsidP="003C0BFB">
            <w:pPr>
              <w:spacing w:after="0"/>
              <w:ind w:left="0"/>
              <w:jc w:val="left"/>
              <w:rPr>
                <w:rFonts w:ascii="Arial" w:hAnsi="Arial"/>
                <w:sz w:val="16"/>
                <w:szCs w:val="16"/>
                <w:lang w:val="en-US"/>
              </w:rPr>
            </w:pPr>
            <w:r w:rsidRPr="00F159AF">
              <w:rPr>
                <w:rFonts w:ascii="Arial" w:hAnsi="Arial"/>
                <w:b/>
                <w:sz w:val="16"/>
                <w:szCs w:val="16"/>
                <w:lang w:val="en-US"/>
              </w:rPr>
              <w:t>Input method</w:t>
            </w:r>
          </w:p>
        </w:tc>
        <w:tc>
          <w:tcPr>
            <w:tcW w:w="7704" w:type="dxa"/>
            <w:gridSpan w:val="3"/>
            <w:shd w:val="clear" w:color="auto" w:fill="13426B"/>
          </w:tcPr>
          <w:p w14:paraId="4D6F4F09" w14:textId="77777777" w:rsidR="00540DDB" w:rsidRPr="00F159AF" w:rsidRDefault="00540DDB" w:rsidP="003C0BFB">
            <w:pPr>
              <w:spacing w:after="0"/>
              <w:ind w:left="0"/>
              <w:jc w:val="center"/>
              <w:rPr>
                <w:rFonts w:ascii="Arial" w:hAnsi="Arial"/>
                <w:b/>
                <w:sz w:val="16"/>
                <w:szCs w:val="16"/>
                <w:lang w:val="en-US"/>
              </w:rPr>
            </w:pPr>
            <w:r w:rsidRPr="00F159AF">
              <w:rPr>
                <w:rFonts w:ascii="Arial" w:hAnsi="Arial"/>
                <w:b/>
                <w:sz w:val="16"/>
                <w:szCs w:val="16"/>
                <w:lang w:val="en-US"/>
              </w:rPr>
              <w:t>Institutional Offer Reallocation Indicator [Deal Size Management Field #1]</w:t>
            </w:r>
          </w:p>
        </w:tc>
      </w:tr>
      <w:tr w:rsidR="00540DDB" w:rsidRPr="000961F5" w14:paraId="1D7F6C57" w14:textId="77777777" w:rsidTr="00F159AF">
        <w:tc>
          <w:tcPr>
            <w:tcW w:w="394" w:type="dxa"/>
            <w:vMerge/>
            <w:shd w:val="clear" w:color="auto" w:fill="13426B"/>
          </w:tcPr>
          <w:p w14:paraId="76DF6231" w14:textId="77777777" w:rsidR="00540DDB" w:rsidRPr="00F159AF" w:rsidRDefault="00540DDB" w:rsidP="003C0BFB">
            <w:pPr>
              <w:spacing w:after="0"/>
              <w:ind w:left="0"/>
              <w:jc w:val="left"/>
              <w:rPr>
                <w:rFonts w:ascii="Arial" w:hAnsi="Arial"/>
                <w:b/>
                <w:sz w:val="16"/>
                <w:szCs w:val="16"/>
                <w:lang w:val="en-US"/>
              </w:rPr>
            </w:pPr>
          </w:p>
        </w:tc>
        <w:tc>
          <w:tcPr>
            <w:tcW w:w="1326" w:type="dxa"/>
            <w:vMerge/>
            <w:shd w:val="clear" w:color="auto" w:fill="13426B"/>
          </w:tcPr>
          <w:p w14:paraId="72C6F1A0" w14:textId="77777777" w:rsidR="00540DDB" w:rsidRPr="00F159AF" w:rsidRDefault="00540DDB" w:rsidP="003C0BFB">
            <w:pPr>
              <w:spacing w:after="0"/>
              <w:ind w:left="0"/>
              <w:jc w:val="left"/>
              <w:rPr>
                <w:rFonts w:ascii="Arial" w:hAnsi="Arial"/>
                <w:b/>
                <w:sz w:val="16"/>
                <w:szCs w:val="16"/>
                <w:lang w:val="en-US"/>
              </w:rPr>
            </w:pPr>
          </w:p>
        </w:tc>
        <w:tc>
          <w:tcPr>
            <w:tcW w:w="1035" w:type="dxa"/>
            <w:vMerge/>
            <w:shd w:val="clear" w:color="auto" w:fill="13426B"/>
          </w:tcPr>
          <w:p w14:paraId="553082D5" w14:textId="77777777" w:rsidR="00540DDB" w:rsidRPr="00F159AF" w:rsidRDefault="00540DDB" w:rsidP="003C0BFB">
            <w:pPr>
              <w:spacing w:after="0"/>
              <w:ind w:left="0"/>
              <w:jc w:val="left"/>
              <w:rPr>
                <w:rFonts w:ascii="Arial" w:hAnsi="Arial"/>
                <w:b/>
                <w:sz w:val="16"/>
                <w:szCs w:val="16"/>
                <w:lang w:val="en-US"/>
              </w:rPr>
            </w:pPr>
          </w:p>
        </w:tc>
        <w:tc>
          <w:tcPr>
            <w:tcW w:w="2769" w:type="dxa"/>
            <w:shd w:val="clear" w:color="auto" w:fill="13426B"/>
          </w:tcPr>
          <w:p w14:paraId="4117FB06" w14:textId="77777777" w:rsidR="00540DDB" w:rsidRPr="00F159AF" w:rsidRDefault="00540DDB" w:rsidP="003C0BFB">
            <w:pPr>
              <w:spacing w:after="0"/>
              <w:ind w:left="0"/>
              <w:jc w:val="left"/>
              <w:rPr>
                <w:rFonts w:ascii="Arial" w:hAnsi="Arial"/>
                <w:b/>
                <w:sz w:val="16"/>
                <w:szCs w:val="16"/>
                <w:lang w:val="en-US"/>
              </w:rPr>
            </w:pPr>
            <w:r w:rsidRPr="00F159AF">
              <w:rPr>
                <w:rFonts w:ascii="Arial" w:hAnsi="Arial"/>
                <w:b/>
                <w:sz w:val="16"/>
                <w:szCs w:val="16"/>
                <w:lang w:val="en-US"/>
              </w:rPr>
              <w:t>No Reallocation</w:t>
            </w:r>
          </w:p>
        </w:tc>
        <w:tc>
          <w:tcPr>
            <w:tcW w:w="2693" w:type="dxa"/>
            <w:shd w:val="clear" w:color="auto" w:fill="13426B"/>
          </w:tcPr>
          <w:p w14:paraId="5005E042" w14:textId="77777777" w:rsidR="00540DDB" w:rsidRPr="00F159AF" w:rsidRDefault="00540DDB" w:rsidP="003C0BFB">
            <w:pPr>
              <w:spacing w:after="0"/>
              <w:ind w:left="0"/>
              <w:jc w:val="left"/>
              <w:rPr>
                <w:rFonts w:ascii="Arial" w:hAnsi="Arial"/>
                <w:b/>
                <w:sz w:val="16"/>
                <w:szCs w:val="16"/>
                <w:lang w:val="en-US"/>
              </w:rPr>
            </w:pPr>
            <w:r w:rsidRPr="00F159AF">
              <w:rPr>
                <w:rFonts w:ascii="Arial" w:hAnsi="Arial"/>
                <w:b/>
                <w:sz w:val="16"/>
                <w:szCs w:val="16"/>
                <w:lang w:val="en-US"/>
              </w:rPr>
              <w:t>Undersubscription</w:t>
            </w:r>
          </w:p>
        </w:tc>
        <w:tc>
          <w:tcPr>
            <w:tcW w:w="2242" w:type="dxa"/>
            <w:shd w:val="clear" w:color="auto" w:fill="13426B"/>
          </w:tcPr>
          <w:p w14:paraId="0C791DF8" w14:textId="77777777" w:rsidR="00540DDB" w:rsidRPr="00F159AF" w:rsidRDefault="00540DDB" w:rsidP="003C0BFB">
            <w:pPr>
              <w:spacing w:after="0"/>
              <w:ind w:left="0"/>
              <w:jc w:val="left"/>
              <w:rPr>
                <w:rFonts w:ascii="Arial" w:hAnsi="Arial"/>
                <w:b/>
                <w:sz w:val="16"/>
                <w:szCs w:val="16"/>
                <w:lang w:val="en-US"/>
              </w:rPr>
            </w:pPr>
            <w:r w:rsidRPr="00F159AF">
              <w:rPr>
                <w:rFonts w:ascii="Arial" w:hAnsi="Arial"/>
                <w:b/>
                <w:sz w:val="16"/>
                <w:szCs w:val="16"/>
                <w:lang w:val="en-US"/>
              </w:rPr>
              <w:t>Reallocation</w:t>
            </w:r>
          </w:p>
        </w:tc>
      </w:tr>
      <w:tr w:rsidR="00540DDB" w:rsidRPr="000961F5" w14:paraId="4B9F41F7" w14:textId="77777777" w:rsidTr="003C0BFB">
        <w:tc>
          <w:tcPr>
            <w:tcW w:w="394" w:type="dxa"/>
          </w:tcPr>
          <w:p w14:paraId="3C6C16C1" w14:textId="028064B0" w:rsidR="00540DDB" w:rsidRPr="00F159AF" w:rsidRDefault="00540DDB" w:rsidP="003C0BFB">
            <w:pPr>
              <w:spacing w:after="0"/>
              <w:ind w:left="0"/>
              <w:jc w:val="left"/>
              <w:rPr>
                <w:rFonts w:ascii="Arial" w:hAnsi="Arial"/>
                <w:sz w:val="16"/>
                <w:szCs w:val="16"/>
                <w:lang w:val="en-US"/>
              </w:rPr>
            </w:pPr>
            <w:r w:rsidRPr="00F159AF">
              <w:rPr>
                <w:rFonts w:ascii="Arial" w:hAnsi="Arial"/>
                <w:sz w:val="16"/>
                <w:szCs w:val="16"/>
                <w:lang w:val="en-US"/>
              </w:rPr>
              <w:t>12</w:t>
            </w:r>
          </w:p>
        </w:tc>
        <w:tc>
          <w:tcPr>
            <w:tcW w:w="1326" w:type="dxa"/>
          </w:tcPr>
          <w:p w14:paraId="19B1B917" w14:textId="45760CB4" w:rsidR="00540DDB" w:rsidRPr="00F159AF" w:rsidRDefault="00540DDB" w:rsidP="002453E2">
            <w:pPr>
              <w:spacing w:after="0"/>
              <w:ind w:left="0"/>
              <w:jc w:val="left"/>
              <w:rPr>
                <w:rFonts w:ascii="Arial" w:hAnsi="Arial"/>
                <w:sz w:val="16"/>
                <w:szCs w:val="16"/>
                <w:lang w:val="en-US"/>
              </w:rPr>
            </w:pPr>
            <w:r w:rsidRPr="00F159AF">
              <w:rPr>
                <w:rFonts w:ascii="Arial" w:hAnsi="Arial"/>
                <w:sz w:val="16"/>
                <w:szCs w:val="16"/>
                <w:lang w:val="en-US"/>
              </w:rPr>
              <w:t xml:space="preserve">Final Size of the </w:t>
            </w:r>
            <w:r w:rsidR="002453E2" w:rsidRPr="00F159AF">
              <w:rPr>
                <w:rFonts w:ascii="Arial" w:hAnsi="Arial"/>
                <w:sz w:val="16"/>
                <w:szCs w:val="16"/>
                <w:lang w:val="en-US"/>
              </w:rPr>
              <w:t xml:space="preserve">Public </w:t>
            </w:r>
            <w:r w:rsidRPr="00F159AF">
              <w:rPr>
                <w:rFonts w:ascii="Arial" w:hAnsi="Arial"/>
                <w:sz w:val="16"/>
                <w:szCs w:val="16"/>
                <w:lang w:val="en-US"/>
              </w:rPr>
              <w:t>Offer</w:t>
            </w:r>
          </w:p>
        </w:tc>
        <w:tc>
          <w:tcPr>
            <w:tcW w:w="1035" w:type="dxa"/>
          </w:tcPr>
          <w:p w14:paraId="52166C10" w14:textId="3274EE19" w:rsidR="00540DDB" w:rsidRPr="00F159AF" w:rsidRDefault="00540DDB" w:rsidP="003C0BFB">
            <w:pPr>
              <w:spacing w:after="0"/>
              <w:ind w:left="0"/>
              <w:jc w:val="left"/>
              <w:rPr>
                <w:rFonts w:ascii="Arial" w:hAnsi="Arial"/>
                <w:sz w:val="16"/>
                <w:szCs w:val="16"/>
                <w:lang w:val="en-US"/>
              </w:rPr>
            </w:pPr>
            <w:r w:rsidRPr="00F159AF">
              <w:rPr>
                <w:rFonts w:ascii="Arial" w:hAnsi="Arial"/>
                <w:sz w:val="16"/>
                <w:szCs w:val="16"/>
                <w:lang w:val="en-US"/>
              </w:rPr>
              <w:t>Integer [non-editable]</w:t>
            </w:r>
          </w:p>
        </w:tc>
        <w:tc>
          <w:tcPr>
            <w:tcW w:w="7704" w:type="dxa"/>
            <w:gridSpan w:val="3"/>
          </w:tcPr>
          <w:p w14:paraId="34FE5995" w14:textId="4DBE4574" w:rsidR="002453E2" w:rsidRPr="00F159AF" w:rsidRDefault="002453E2" w:rsidP="002453E2">
            <w:pPr>
              <w:spacing w:after="0"/>
              <w:ind w:left="0"/>
              <w:jc w:val="left"/>
              <w:rPr>
                <w:rFonts w:ascii="Arial" w:hAnsi="Arial"/>
                <w:sz w:val="16"/>
                <w:szCs w:val="16"/>
                <w:lang w:val="en-US"/>
              </w:rPr>
            </w:pPr>
            <w:r w:rsidRPr="00F159AF">
              <w:rPr>
                <w:rFonts w:ascii="Arial" w:hAnsi="Arial"/>
                <w:sz w:val="16"/>
                <w:szCs w:val="16"/>
                <w:lang w:val="en-US"/>
              </w:rPr>
              <w:t xml:space="preserve">Non-editable, calculated as Number of Public Offer </w:t>
            </w:r>
            <w:r w:rsidRPr="00F159AF">
              <w:rPr>
                <w:rFonts w:ascii="Arial" w:hAnsi="Arial"/>
                <w:i/>
                <w:sz w:val="16"/>
                <w:szCs w:val="16"/>
                <w:lang w:val="en-US"/>
              </w:rPr>
              <w:t xml:space="preserve">[Security type] </w:t>
            </w:r>
            <w:r w:rsidRPr="00F159AF">
              <w:rPr>
                <w:rFonts w:ascii="Arial" w:hAnsi="Arial"/>
                <w:sz w:val="16"/>
                <w:szCs w:val="16"/>
                <w:lang w:val="en-US"/>
              </w:rPr>
              <w:t xml:space="preserve">[Deal Size Management #2] +  Size of Public Offer Size Adjustment Option Exercised (Number of </w:t>
            </w:r>
            <w:r w:rsidRPr="00F159AF">
              <w:rPr>
                <w:rFonts w:ascii="Arial" w:hAnsi="Arial"/>
                <w:i/>
                <w:sz w:val="16"/>
                <w:szCs w:val="16"/>
                <w:lang w:val="en-US"/>
              </w:rPr>
              <w:t>[Security type]</w:t>
            </w:r>
            <w:r w:rsidRPr="00F159AF">
              <w:rPr>
                <w:rFonts w:ascii="Arial" w:hAnsi="Arial"/>
                <w:sz w:val="16"/>
                <w:szCs w:val="16"/>
                <w:lang w:val="en-US"/>
              </w:rPr>
              <w:t xml:space="preserve">) [Deal Size Management #6] + Size of Public Offer Over-allocation (Number of </w:t>
            </w:r>
            <w:r w:rsidRPr="00F159AF">
              <w:rPr>
                <w:rFonts w:ascii="Arial" w:hAnsi="Arial"/>
                <w:i/>
                <w:sz w:val="16"/>
                <w:szCs w:val="16"/>
                <w:lang w:val="en-US"/>
              </w:rPr>
              <w:t>[Security type]</w:t>
            </w:r>
            <w:r w:rsidRPr="00F159AF">
              <w:rPr>
                <w:rFonts w:ascii="Arial" w:hAnsi="Arial"/>
                <w:sz w:val="16"/>
                <w:szCs w:val="16"/>
                <w:lang w:val="en-US"/>
              </w:rPr>
              <w:t>) [Deal Size Management #10]</w:t>
            </w:r>
          </w:p>
          <w:p w14:paraId="413C914E" w14:textId="799DB90C" w:rsidR="00540DDB" w:rsidRPr="00F159AF" w:rsidRDefault="00540DDB" w:rsidP="003C0BFB">
            <w:pPr>
              <w:spacing w:after="0"/>
              <w:ind w:left="0"/>
              <w:jc w:val="left"/>
              <w:rPr>
                <w:rFonts w:ascii="Arial" w:hAnsi="Arial"/>
                <w:sz w:val="16"/>
                <w:szCs w:val="16"/>
                <w:lang w:val="en-US"/>
              </w:rPr>
            </w:pPr>
          </w:p>
        </w:tc>
      </w:tr>
      <w:tr w:rsidR="00540DDB" w:rsidRPr="000961F5" w14:paraId="3774B31D" w14:textId="77777777" w:rsidTr="003C0BFB">
        <w:tc>
          <w:tcPr>
            <w:tcW w:w="394" w:type="dxa"/>
          </w:tcPr>
          <w:p w14:paraId="37B27866" w14:textId="3EC1F375" w:rsidR="00540DDB" w:rsidRPr="00F159AF" w:rsidRDefault="00540DDB" w:rsidP="00540DDB">
            <w:pPr>
              <w:spacing w:after="0"/>
              <w:ind w:left="0"/>
              <w:jc w:val="left"/>
              <w:rPr>
                <w:rFonts w:ascii="Arial" w:hAnsi="Arial"/>
                <w:sz w:val="16"/>
                <w:szCs w:val="16"/>
                <w:lang w:val="en-US"/>
              </w:rPr>
            </w:pPr>
            <w:r w:rsidRPr="00F159AF">
              <w:rPr>
                <w:rFonts w:ascii="Arial" w:hAnsi="Arial"/>
                <w:sz w:val="16"/>
                <w:szCs w:val="16"/>
                <w:lang w:val="en-US"/>
              </w:rPr>
              <w:t>13</w:t>
            </w:r>
          </w:p>
        </w:tc>
        <w:tc>
          <w:tcPr>
            <w:tcW w:w="1326" w:type="dxa"/>
          </w:tcPr>
          <w:p w14:paraId="54C1A876" w14:textId="05AF0FCD" w:rsidR="00540DDB" w:rsidRPr="00F159AF" w:rsidRDefault="002453E2" w:rsidP="00540DDB">
            <w:pPr>
              <w:spacing w:after="0"/>
              <w:ind w:left="0"/>
              <w:jc w:val="left"/>
              <w:rPr>
                <w:rFonts w:ascii="Arial" w:hAnsi="Arial"/>
                <w:sz w:val="16"/>
                <w:szCs w:val="16"/>
                <w:lang w:val="en-US"/>
              </w:rPr>
            </w:pPr>
            <w:r w:rsidRPr="00F159AF">
              <w:rPr>
                <w:rFonts w:ascii="Arial" w:hAnsi="Arial"/>
                <w:sz w:val="16"/>
                <w:szCs w:val="16"/>
                <w:lang w:val="en-US"/>
              </w:rPr>
              <w:t>Final Size of the Institutional Offer</w:t>
            </w:r>
          </w:p>
        </w:tc>
        <w:tc>
          <w:tcPr>
            <w:tcW w:w="1035" w:type="dxa"/>
          </w:tcPr>
          <w:p w14:paraId="5B1C9A92" w14:textId="56474DD5" w:rsidR="00540DDB" w:rsidRPr="00F159AF" w:rsidRDefault="00540DDB" w:rsidP="00540DDB">
            <w:pPr>
              <w:spacing w:after="0"/>
              <w:ind w:left="0"/>
              <w:jc w:val="left"/>
              <w:rPr>
                <w:rFonts w:ascii="Arial" w:hAnsi="Arial"/>
                <w:sz w:val="16"/>
                <w:szCs w:val="16"/>
                <w:lang w:val="en-US"/>
              </w:rPr>
            </w:pPr>
            <w:r w:rsidRPr="00F159AF">
              <w:rPr>
                <w:rFonts w:ascii="Arial" w:hAnsi="Arial"/>
                <w:sz w:val="16"/>
                <w:szCs w:val="16"/>
                <w:lang w:val="en-US"/>
              </w:rPr>
              <w:t>Integer [non-editable]</w:t>
            </w:r>
          </w:p>
        </w:tc>
        <w:tc>
          <w:tcPr>
            <w:tcW w:w="7704" w:type="dxa"/>
            <w:gridSpan w:val="3"/>
          </w:tcPr>
          <w:p w14:paraId="6A5302AD" w14:textId="77777777" w:rsidR="002453E2" w:rsidRPr="00F159AF" w:rsidRDefault="002453E2" w:rsidP="002453E2">
            <w:pPr>
              <w:spacing w:after="0"/>
              <w:ind w:left="0"/>
              <w:jc w:val="left"/>
              <w:rPr>
                <w:rFonts w:ascii="Arial" w:hAnsi="Arial"/>
                <w:sz w:val="16"/>
                <w:szCs w:val="16"/>
                <w:lang w:val="en-US"/>
              </w:rPr>
            </w:pPr>
            <w:r w:rsidRPr="00F159AF">
              <w:rPr>
                <w:rFonts w:ascii="Arial" w:hAnsi="Arial"/>
                <w:sz w:val="16"/>
                <w:szCs w:val="16"/>
                <w:lang w:val="en-US"/>
              </w:rPr>
              <w:t xml:space="preserve">Non-editable, calculated as Number of Institutional Offer </w:t>
            </w:r>
            <w:r w:rsidRPr="00F159AF">
              <w:rPr>
                <w:rFonts w:ascii="Arial" w:hAnsi="Arial"/>
                <w:i/>
                <w:sz w:val="16"/>
                <w:szCs w:val="16"/>
                <w:lang w:val="en-US"/>
              </w:rPr>
              <w:t xml:space="preserve">[Security type] </w:t>
            </w:r>
            <w:r w:rsidRPr="00F159AF">
              <w:rPr>
                <w:rFonts w:ascii="Arial" w:hAnsi="Arial"/>
                <w:sz w:val="16"/>
                <w:szCs w:val="16"/>
                <w:lang w:val="en-US"/>
              </w:rPr>
              <w:t xml:space="preserve">[Deal Size Management #3] +  Size of Institutional Offer Size Adjustment Option Exercised (Number of </w:t>
            </w:r>
            <w:r w:rsidRPr="00F159AF">
              <w:rPr>
                <w:rFonts w:ascii="Arial" w:hAnsi="Arial"/>
                <w:i/>
                <w:sz w:val="16"/>
                <w:szCs w:val="16"/>
                <w:lang w:val="en-US"/>
              </w:rPr>
              <w:t>[Security type]</w:t>
            </w:r>
            <w:r w:rsidRPr="00F159AF">
              <w:rPr>
                <w:rFonts w:ascii="Arial" w:hAnsi="Arial"/>
                <w:sz w:val="16"/>
                <w:szCs w:val="16"/>
                <w:lang w:val="en-US"/>
              </w:rPr>
              <w:t xml:space="preserve">) [Deal Size Management #7] + Size of Institutional Offer Over-allocation (Number of </w:t>
            </w:r>
            <w:r w:rsidRPr="00F159AF">
              <w:rPr>
                <w:rFonts w:ascii="Arial" w:hAnsi="Arial"/>
                <w:i/>
                <w:sz w:val="16"/>
                <w:szCs w:val="16"/>
                <w:lang w:val="en-US"/>
              </w:rPr>
              <w:t>[Security type]</w:t>
            </w:r>
            <w:r w:rsidRPr="00F159AF">
              <w:rPr>
                <w:rFonts w:ascii="Arial" w:hAnsi="Arial"/>
                <w:sz w:val="16"/>
                <w:szCs w:val="16"/>
                <w:lang w:val="en-US"/>
              </w:rPr>
              <w:t>) [Deal Size Management #11]</w:t>
            </w:r>
          </w:p>
          <w:p w14:paraId="5C94119E" w14:textId="77777777" w:rsidR="00540DDB" w:rsidRPr="00F159AF" w:rsidRDefault="00540DDB" w:rsidP="00540DDB">
            <w:pPr>
              <w:spacing w:after="0"/>
              <w:ind w:left="0"/>
              <w:jc w:val="left"/>
              <w:rPr>
                <w:rFonts w:ascii="Arial" w:hAnsi="Arial"/>
                <w:b/>
                <w:sz w:val="16"/>
                <w:szCs w:val="16"/>
                <w:lang w:val="en-US"/>
              </w:rPr>
            </w:pPr>
          </w:p>
        </w:tc>
      </w:tr>
      <w:tr w:rsidR="00540DDB" w:rsidRPr="000961F5" w14:paraId="67B6A790" w14:textId="77777777" w:rsidTr="003C0BFB">
        <w:tc>
          <w:tcPr>
            <w:tcW w:w="394" w:type="dxa"/>
          </w:tcPr>
          <w:p w14:paraId="13083BC6" w14:textId="56465547" w:rsidR="00540DDB" w:rsidRPr="00F159AF" w:rsidRDefault="00540DDB" w:rsidP="00540DDB">
            <w:pPr>
              <w:spacing w:after="0"/>
              <w:ind w:left="0"/>
              <w:jc w:val="left"/>
              <w:rPr>
                <w:rFonts w:ascii="Arial" w:hAnsi="Arial"/>
                <w:sz w:val="16"/>
                <w:szCs w:val="16"/>
                <w:lang w:val="en-US"/>
              </w:rPr>
            </w:pPr>
            <w:r w:rsidRPr="00F159AF">
              <w:rPr>
                <w:rFonts w:ascii="Arial" w:hAnsi="Arial"/>
                <w:sz w:val="16"/>
                <w:szCs w:val="16"/>
                <w:lang w:val="en-US"/>
              </w:rPr>
              <w:t>14</w:t>
            </w:r>
          </w:p>
        </w:tc>
        <w:tc>
          <w:tcPr>
            <w:tcW w:w="1326" w:type="dxa"/>
          </w:tcPr>
          <w:p w14:paraId="3DE9E569" w14:textId="4C0434BF" w:rsidR="00540DDB" w:rsidRPr="00F159AF" w:rsidRDefault="00540DDB" w:rsidP="00540DDB">
            <w:pPr>
              <w:spacing w:after="0"/>
              <w:ind w:left="0"/>
              <w:jc w:val="left"/>
              <w:rPr>
                <w:rFonts w:ascii="Arial" w:hAnsi="Arial"/>
                <w:sz w:val="16"/>
                <w:szCs w:val="16"/>
                <w:lang w:val="en-US"/>
              </w:rPr>
            </w:pPr>
            <w:r w:rsidRPr="00F159AF">
              <w:rPr>
                <w:rFonts w:ascii="Arial" w:hAnsi="Arial"/>
                <w:sz w:val="16"/>
                <w:szCs w:val="16"/>
                <w:lang w:val="en-US"/>
              </w:rPr>
              <w:t>Final Size of the Offer</w:t>
            </w:r>
          </w:p>
        </w:tc>
        <w:tc>
          <w:tcPr>
            <w:tcW w:w="1035" w:type="dxa"/>
          </w:tcPr>
          <w:p w14:paraId="5112B5C0" w14:textId="0881B947" w:rsidR="00540DDB" w:rsidRPr="00F159AF" w:rsidRDefault="00540DDB" w:rsidP="00540DDB">
            <w:pPr>
              <w:spacing w:after="0"/>
              <w:ind w:left="0"/>
              <w:jc w:val="left"/>
              <w:rPr>
                <w:rFonts w:ascii="Arial" w:hAnsi="Arial"/>
                <w:sz w:val="16"/>
                <w:szCs w:val="16"/>
                <w:lang w:val="en-US"/>
              </w:rPr>
            </w:pPr>
            <w:r w:rsidRPr="00F159AF">
              <w:rPr>
                <w:rFonts w:ascii="Arial" w:hAnsi="Arial"/>
                <w:sz w:val="16"/>
                <w:szCs w:val="16"/>
                <w:lang w:val="en-US"/>
              </w:rPr>
              <w:t>Integer [non-editable]</w:t>
            </w:r>
          </w:p>
        </w:tc>
        <w:tc>
          <w:tcPr>
            <w:tcW w:w="7704" w:type="dxa"/>
            <w:gridSpan w:val="3"/>
          </w:tcPr>
          <w:p w14:paraId="7223EFE2" w14:textId="046DD699" w:rsidR="00540DDB" w:rsidRPr="00F159AF" w:rsidRDefault="002453E2" w:rsidP="00540DDB">
            <w:pPr>
              <w:spacing w:after="0"/>
              <w:ind w:left="0"/>
              <w:jc w:val="left"/>
              <w:rPr>
                <w:rFonts w:ascii="Arial" w:hAnsi="Arial"/>
                <w:sz w:val="16"/>
                <w:szCs w:val="16"/>
                <w:lang w:val="en-US"/>
              </w:rPr>
            </w:pPr>
            <w:r w:rsidRPr="00F159AF">
              <w:rPr>
                <w:rFonts w:ascii="Arial" w:hAnsi="Arial"/>
                <w:sz w:val="16"/>
                <w:szCs w:val="16"/>
                <w:lang w:val="en-US"/>
              </w:rPr>
              <w:t>Non-editable, calculated as Final Size of the Institutional Offer [Deal Size Management Field #12] + Final Size of the Public Offer [Deal Size Management Field #13]</w:t>
            </w:r>
          </w:p>
        </w:tc>
      </w:tr>
      <w:tr w:rsidR="00540DDB" w:rsidRPr="000961F5" w14:paraId="562BE90D" w14:textId="77777777" w:rsidTr="003C0BFB">
        <w:tc>
          <w:tcPr>
            <w:tcW w:w="394" w:type="dxa"/>
          </w:tcPr>
          <w:p w14:paraId="65471FE5" w14:textId="4486528D" w:rsidR="00540DDB" w:rsidRPr="00F159AF" w:rsidRDefault="00540DDB" w:rsidP="003C0BFB">
            <w:pPr>
              <w:spacing w:after="0"/>
              <w:ind w:left="0"/>
              <w:jc w:val="left"/>
              <w:rPr>
                <w:rFonts w:ascii="Arial" w:hAnsi="Arial"/>
                <w:sz w:val="16"/>
                <w:szCs w:val="16"/>
                <w:lang w:val="en-US"/>
              </w:rPr>
            </w:pPr>
            <w:r w:rsidRPr="00F159AF">
              <w:rPr>
                <w:rFonts w:ascii="Arial" w:hAnsi="Arial"/>
                <w:sz w:val="16"/>
                <w:szCs w:val="16"/>
                <w:lang w:val="en-US"/>
              </w:rPr>
              <w:t>15</w:t>
            </w:r>
          </w:p>
        </w:tc>
        <w:tc>
          <w:tcPr>
            <w:tcW w:w="1326" w:type="dxa"/>
          </w:tcPr>
          <w:p w14:paraId="241351A8" w14:textId="472EFD06" w:rsidR="00540DDB" w:rsidRPr="00F159AF" w:rsidRDefault="00540DDB" w:rsidP="00540DDB">
            <w:pPr>
              <w:spacing w:after="0"/>
              <w:ind w:left="0"/>
              <w:jc w:val="left"/>
              <w:rPr>
                <w:rFonts w:ascii="Arial" w:hAnsi="Arial"/>
                <w:sz w:val="16"/>
                <w:szCs w:val="16"/>
                <w:lang w:val="en-US"/>
              </w:rPr>
            </w:pPr>
            <w:r w:rsidRPr="00F159AF">
              <w:rPr>
                <w:rFonts w:ascii="Arial" w:hAnsi="Arial"/>
                <w:sz w:val="16"/>
                <w:szCs w:val="16"/>
                <w:lang w:val="en-US"/>
              </w:rPr>
              <w:t>Total Issued Capital Upon Listing</w:t>
            </w:r>
          </w:p>
        </w:tc>
        <w:tc>
          <w:tcPr>
            <w:tcW w:w="1035" w:type="dxa"/>
          </w:tcPr>
          <w:p w14:paraId="143063B0" w14:textId="6FA6577D" w:rsidR="00540DDB" w:rsidRPr="00F159AF" w:rsidRDefault="00540DDB" w:rsidP="003C0BFB">
            <w:pPr>
              <w:spacing w:after="0"/>
              <w:ind w:left="0"/>
              <w:jc w:val="left"/>
              <w:rPr>
                <w:rFonts w:ascii="Arial" w:hAnsi="Arial"/>
                <w:sz w:val="16"/>
                <w:szCs w:val="16"/>
                <w:lang w:val="en-US"/>
              </w:rPr>
            </w:pPr>
            <w:r w:rsidRPr="00F159AF">
              <w:rPr>
                <w:rFonts w:ascii="Arial" w:hAnsi="Arial"/>
                <w:sz w:val="16"/>
                <w:szCs w:val="16"/>
                <w:lang w:val="en-US"/>
              </w:rPr>
              <w:t>Integer</w:t>
            </w:r>
          </w:p>
        </w:tc>
        <w:tc>
          <w:tcPr>
            <w:tcW w:w="7704" w:type="dxa"/>
            <w:gridSpan w:val="3"/>
          </w:tcPr>
          <w:p w14:paraId="2EC12226" w14:textId="77777777" w:rsidR="00E60114" w:rsidRPr="00F159AF" w:rsidRDefault="00E60114" w:rsidP="00E60114">
            <w:pPr>
              <w:pStyle w:val="ListParagraph"/>
              <w:spacing w:after="0"/>
              <w:ind w:leftChars="0" w:left="0"/>
              <w:jc w:val="left"/>
              <w:rPr>
                <w:rFonts w:ascii="Arial" w:eastAsia="DengXian" w:hAnsi="Arial"/>
                <w:sz w:val="16"/>
                <w:szCs w:val="16"/>
                <w:lang w:val="en-US"/>
              </w:rPr>
            </w:pPr>
            <w:r w:rsidRPr="00F159AF">
              <w:rPr>
                <w:rFonts w:ascii="Arial" w:eastAsia="DengXian" w:hAnsi="Arial"/>
                <w:b/>
                <w:sz w:val="16"/>
                <w:szCs w:val="16"/>
                <w:lang w:val="en-US"/>
              </w:rPr>
              <w:t>Minimum:</w:t>
            </w:r>
            <w:r w:rsidRPr="00F159AF">
              <w:rPr>
                <w:rFonts w:ascii="Arial" w:eastAsia="DengXian" w:hAnsi="Arial"/>
                <w:sz w:val="16"/>
                <w:szCs w:val="16"/>
                <w:lang w:val="en-US"/>
              </w:rPr>
              <w:t xml:space="preserve"> Number of Existing </w:t>
            </w:r>
            <w:r w:rsidRPr="00F159AF">
              <w:rPr>
                <w:rFonts w:ascii="Arial" w:hAnsi="Arial"/>
                <w:i/>
                <w:sz w:val="16"/>
                <w:szCs w:val="16"/>
                <w:lang w:val="en-US"/>
              </w:rPr>
              <w:t>[Security type]</w:t>
            </w:r>
            <w:r w:rsidRPr="00F159AF">
              <w:rPr>
                <w:rFonts w:ascii="Arial" w:eastAsia="DengXian" w:hAnsi="Arial"/>
                <w:sz w:val="16"/>
                <w:szCs w:val="16"/>
                <w:lang w:val="en-US"/>
              </w:rPr>
              <w:t xml:space="preserve"> [IPO Initiation Field #30]</w:t>
            </w:r>
          </w:p>
          <w:p w14:paraId="4247CF51" w14:textId="00D1A0B1" w:rsidR="00E60114" w:rsidRPr="00F159AF" w:rsidRDefault="00E60114" w:rsidP="00E60114">
            <w:pPr>
              <w:pStyle w:val="ListParagraph"/>
              <w:spacing w:after="0"/>
              <w:ind w:leftChars="0" w:left="0"/>
              <w:jc w:val="left"/>
              <w:rPr>
                <w:rFonts w:ascii="Arial" w:eastAsia="DengXian" w:hAnsi="Arial"/>
                <w:sz w:val="16"/>
                <w:szCs w:val="16"/>
                <w:lang w:val="en-US"/>
              </w:rPr>
            </w:pPr>
            <w:r w:rsidRPr="00F159AF">
              <w:rPr>
                <w:rFonts w:ascii="Arial" w:eastAsia="DengXian" w:hAnsi="Arial"/>
                <w:b/>
                <w:sz w:val="16"/>
                <w:szCs w:val="16"/>
                <w:lang w:val="en-US"/>
              </w:rPr>
              <w:t>Maximum:</w:t>
            </w:r>
            <w:r w:rsidRPr="00F159AF">
              <w:rPr>
                <w:rFonts w:ascii="Arial" w:eastAsia="DengXian" w:hAnsi="Arial"/>
                <w:sz w:val="16"/>
                <w:szCs w:val="16"/>
                <w:lang w:val="en-US"/>
              </w:rPr>
              <w:t xml:space="preserve"> Number of Existing </w:t>
            </w:r>
            <w:r w:rsidRPr="00F159AF">
              <w:rPr>
                <w:rFonts w:ascii="Arial" w:hAnsi="Arial"/>
                <w:i/>
                <w:sz w:val="16"/>
                <w:szCs w:val="16"/>
                <w:lang w:val="en-US"/>
              </w:rPr>
              <w:t xml:space="preserve">[Security type] </w:t>
            </w:r>
            <w:r w:rsidRPr="00F159AF">
              <w:rPr>
                <w:rFonts w:ascii="Arial" w:eastAsia="DengXian" w:hAnsi="Arial"/>
                <w:sz w:val="16"/>
                <w:szCs w:val="16"/>
                <w:lang w:val="en-US"/>
              </w:rPr>
              <w:t xml:space="preserve">[IPO Initiation Field #30] + Number of </w:t>
            </w:r>
            <w:r w:rsidR="00393563" w:rsidRPr="00F159AF">
              <w:rPr>
                <w:rFonts w:ascii="Arial" w:eastAsia="DengXian" w:hAnsi="Arial"/>
                <w:sz w:val="16"/>
                <w:szCs w:val="16"/>
                <w:lang w:val="en-US"/>
              </w:rPr>
              <w:t>O</w:t>
            </w:r>
            <w:r w:rsidRPr="00F159AF">
              <w:rPr>
                <w:rFonts w:ascii="Arial" w:eastAsia="DengXian" w:hAnsi="Arial"/>
                <w:sz w:val="16"/>
                <w:szCs w:val="16"/>
                <w:lang w:val="en-US"/>
              </w:rPr>
              <w:t xml:space="preserve">ffer </w:t>
            </w:r>
            <w:r w:rsidRPr="00F159AF">
              <w:rPr>
                <w:rFonts w:ascii="Arial" w:hAnsi="Arial"/>
                <w:i/>
                <w:sz w:val="16"/>
                <w:szCs w:val="16"/>
                <w:lang w:val="en-US"/>
              </w:rPr>
              <w:t>[Security type]</w:t>
            </w:r>
            <w:r w:rsidR="00393563" w:rsidRPr="00F159AF">
              <w:rPr>
                <w:rFonts w:ascii="Arial" w:hAnsi="Arial"/>
                <w:i/>
                <w:sz w:val="16"/>
                <w:szCs w:val="16"/>
                <w:lang w:val="en-US"/>
              </w:rPr>
              <w:t xml:space="preserve"> </w:t>
            </w:r>
            <w:r w:rsidRPr="00F159AF">
              <w:rPr>
                <w:rFonts w:ascii="Arial" w:eastAsia="DengXian" w:hAnsi="Arial"/>
                <w:sz w:val="16"/>
                <w:szCs w:val="16"/>
                <w:lang w:val="en-US"/>
              </w:rPr>
              <w:t xml:space="preserve">[IPO </w:t>
            </w:r>
            <w:r w:rsidR="00393563" w:rsidRPr="00F159AF">
              <w:rPr>
                <w:rFonts w:ascii="Arial" w:eastAsia="DengXian" w:hAnsi="Arial"/>
                <w:sz w:val="16"/>
                <w:szCs w:val="16"/>
                <w:lang w:val="en-US"/>
              </w:rPr>
              <w:t>I</w:t>
            </w:r>
            <w:r w:rsidRPr="00F159AF">
              <w:rPr>
                <w:rFonts w:ascii="Arial" w:eastAsia="DengXian" w:hAnsi="Arial"/>
                <w:sz w:val="16"/>
                <w:szCs w:val="16"/>
                <w:lang w:val="en-US"/>
              </w:rPr>
              <w:t xml:space="preserve">nitiation Field #31] + </w:t>
            </w:r>
            <w:r w:rsidRPr="00F159AF">
              <w:rPr>
                <w:rFonts w:ascii="Arial" w:hAnsi="Arial"/>
                <w:sz w:val="16"/>
                <w:szCs w:val="16"/>
                <w:lang w:val="en-US"/>
              </w:rPr>
              <w:t xml:space="preserve"> Total Exercised Offer Size Adjustment Option (Number of Offer </w:t>
            </w:r>
            <w:r w:rsidRPr="00F159AF">
              <w:rPr>
                <w:rFonts w:ascii="Arial" w:hAnsi="Arial"/>
                <w:i/>
                <w:sz w:val="16"/>
                <w:szCs w:val="16"/>
                <w:lang w:val="en-US"/>
              </w:rPr>
              <w:t>[Security  type]</w:t>
            </w:r>
            <w:r w:rsidRPr="00F159AF">
              <w:rPr>
                <w:rFonts w:ascii="Arial" w:hAnsi="Arial"/>
                <w:sz w:val="16"/>
                <w:szCs w:val="16"/>
                <w:lang w:val="en-US"/>
              </w:rPr>
              <w:t>)</w:t>
            </w:r>
            <w:r w:rsidRPr="00F159AF">
              <w:rPr>
                <w:rFonts w:ascii="Arial" w:eastAsia="DengXian" w:hAnsi="Arial"/>
                <w:sz w:val="16"/>
                <w:szCs w:val="16"/>
                <w:lang w:val="en-US"/>
              </w:rPr>
              <w:t xml:space="preserve"> [</w:t>
            </w:r>
            <w:r w:rsidR="00393563" w:rsidRPr="00F159AF">
              <w:rPr>
                <w:rFonts w:ascii="Arial" w:eastAsia="DengXian" w:hAnsi="Arial"/>
                <w:sz w:val="16"/>
                <w:szCs w:val="16"/>
                <w:lang w:val="en-US"/>
              </w:rPr>
              <w:t xml:space="preserve">Deal Size Management </w:t>
            </w:r>
            <w:r w:rsidRPr="00F159AF">
              <w:rPr>
                <w:rFonts w:ascii="Arial" w:eastAsia="DengXian" w:hAnsi="Arial"/>
                <w:sz w:val="16"/>
                <w:szCs w:val="16"/>
                <w:lang w:val="en-US"/>
              </w:rPr>
              <w:t>Field #5]</w:t>
            </w:r>
          </w:p>
          <w:p w14:paraId="420F0B29" w14:textId="1725CE9D" w:rsidR="00E60114" w:rsidRPr="00F159AF" w:rsidRDefault="00E60114" w:rsidP="003C0BFB">
            <w:pPr>
              <w:spacing w:after="0"/>
              <w:ind w:left="0"/>
              <w:jc w:val="left"/>
              <w:rPr>
                <w:rFonts w:ascii="Arial" w:hAnsi="Arial"/>
                <w:sz w:val="16"/>
                <w:szCs w:val="16"/>
                <w:lang w:val="en-US"/>
              </w:rPr>
            </w:pPr>
          </w:p>
        </w:tc>
      </w:tr>
    </w:tbl>
    <w:p w14:paraId="64253906" w14:textId="6544B197" w:rsidR="00540DDB" w:rsidRPr="000961F5" w:rsidRDefault="00540DDB" w:rsidP="00BD2C1D">
      <w:pPr>
        <w:ind w:left="0"/>
        <w:rPr>
          <w:lang w:eastAsia="x-none"/>
        </w:rPr>
      </w:pPr>
    </w:p>
    <w:bookmarkStart w:id="292" w:name="_MON_1675670801"/>
    <w:bookmarkEnd w:id="292"/>
    <w:p w14:paraId="1BB3EE65" w14:textId="36296530" w:rsidR="00C169F3" w:rsidRPr="000961F5" w:rsidRDefault="00C169F3" w:rsidP="00BD2C1D">
      <w:pPr>
        <w:ind w:left="0"/>
        <w:rPr>
          <w:lang w:eastAsia="x-none"/>
        </w:rPr>
      </w:pPr>
      <w:r w:rsidRPr="00381BCA">
        <w:rPr>
          <w:lang w:eastAsia="x-none"/>
        </w:rPr>
        <w:object w:dxaOrig="1539" w:dyaOrig="998" w14:anchorId="17169D5D">
          <v:shape id="_x0000_i1032" type="#_x0000_t75" style="width:76.95pt;height:49.9pt" o:ole="">
            <v:imagedata r:id="rId32" o:title=""/>
          </v:shape>
          <o:OLEObject Type="Embed" ProgID="Excel.Sheet.12" ShapeID="_x0000_i1032" DrawAspect="Icon" ObjectID="_1676184150" r:id="rId33"/>
        </w:object>
      </w:r>
    </w:p>
    <w:p w14:paraId="6BC4F07D" w14:textId="0A997A5A" w:rsidR="00C169F3" w:rsidRPr="000961F5" w:rsidRDefault="00C169F3" w:rsidP="00BD2C1D">
      <w:pPr>
        <w:ind w:left="0"/>
        <w:rPr>
          <w:lang w:eastAsia="x-none"/>
        </w:rPr>
      </w:pPr>
    </w:p>
    <w:p w14:paraId="3CF78146" w14:textId="77777777" w:rsidR="00C169F3" w:rsidRPr="000961F5" w:rsidRDefault="00C169F3" w:rsidP="00BD2C1D">
      <w:pPr>
        <w:ind w:left="0"/>
        <w:rPr>
          <w:lang w:eastAsia="x-none"/>
        </w:rPr>
      </w:pPr>
    </w:p>
    <w:p w14:paraId="26092B41" w14:textId="53EFDA78" w:rsidR="00E351FF" w:rsidRPr="00381BCA" w:rsidRDefault="00E60114" w:rsidP="00F159AF">
      <w:pPr>
        <w:pStyle w:val="Heading4"/>
        <w:rPr>
          <w:lang w:val="en-US"/>
        </w:rPr>
      </w:pPr>
      <w:bookmarkStart w:id="293" w:name="_Toc65058029"/>
      <w:bookmarkStart w:id="294" w:name="_Toc65138831"/>
      <w:bookmarkStart w:id="295" w:name="_Toc65145811"/>
      <w:r w:rsidRPr="00381BCA">
        <w:rPr>
          <w:lang w:val="en-US"/>
        </w:rPr>
        <w:t>Statuses and User Permissions</w:t>
      </w:r>
      <w:bookmarkEnd w:id="293"/>
      <w:bookmarkEnd w:id="294"/>
      <w:bookmarkEnd w:id="295"/>
    </w:p>
    <w:p w14:paraId="203277F3" w14:textId="2ED24853" w:rsidR="00E60114" w:rsidRPr="000961F5" w:rsidRDefault="00E60114" w:rsidP="00BD2C1D">
      <w:pPr>
        <w:ind w:left="0"/>
        <w:rPr>
          <w:lang w:val="en-US" w:eastAsia="x-none"/>
        </w:rPr>
      </w:pPr>
    </w:p>
    <w:tbl>
      <w:tblPr>
        <w:tblStyle w:val="TableGrid1"/>
        <w:tblW w:w="10485" w:type="dxa"/>
        <w:tblLook w:val="04A0" w:firstRow="1" w:lastRow="0" w:firstColumn="1" w:lastColumn="0" w:noHBand="0" w:noVBand="1"/>
      </w:tblPr>
      <w:tblGrid>
        <w:gridCol w:w="394"/>
        <w:gridCol w:w="1869"/>
        <w:gridCol w:w="4536"/>
        <w:gridCol w:w="3686"/>
      </w:tblGrid>
      <w:tr w:rsidR="00A03626" w:rsidRPr="00F159AF" w14:paraId="44232559" w14:textId="77777777" w:rsidTr="00F159AF">
        <w:trPr>
          <w:trHeight w:val="454"/>
        </w:trPr>
        <w:tc>
          <w:tcPr>
            <w:tcW w:w="394" w:type="dxa"/>
            <w:shd w:val="clear" w:color="auto" w:fill="13426B"/>
            <w:hideMark/>
          </w:tcPr>
          <w:p w14:paraId="00158F74" w14:textId="77777777" w:rsidR="00A03626" w:rsidRPr="00F159AF" w:rsidRDefault="00A03626" w:rsidP="00CB1832">
            <w:pPr>
              <w:spacing w:after="0"/>
              <w:ind w:left="0"/>
              <w:jc w:val="center"/>
              <w:rPr>
                <w:rFonts w:ascii="Arial" w:eastAsia="Times New Roman" w:hAnsi="Arial"/>
                <w:color w:val="FFFFFF" w:themeColor="background1"/>
                <w:sz w:val="16"/>
                <w:szCs w:val="16"/>
              </w:rPr>
            </w:pPr>
            <w:r w:rsidRPr="00F159AF">
              <w:rPr>
                <w:rFonts w:ascii="Arial" w:eastAsia="Times New Roman" w:hAnsi="Arial"/>
                <w:color w:val="FFFFFF" w:themeColor="background1"/>
                <w:sz w:val="16"/>
                <w:szCs w:val="16"/>
              </w:rPr>
              <w:t> #</w:t>
            </w:r>
          </w:p>
        </w:tc>
        <w:tc>
          <w:tcPr>
            <w:tcW w:w="1869" w:type="dxa"/>
            <w:shd w:val="clear" w:color="auto" w:fill="13426B"/>
            <w:hideMark/>
          </w:tcPr>
          <w:p w14:paraId="562D1641" w14:textId="77777777" w:rsidR="00A03626" w:rsidRPr="00F159AF" w:rsidRDefault="00A03626" w:rsidP="00CB1832">
            <w:pPr>
              <w:spacing w:after="0"/>
              <w:ind w:left="0"/>
              <w:jc w:val="left"/>
              <w:rPr>
                <w:rFonts w:ascii="Arial" w:eastAsia="Times New Roman" w:hAnsi="Arial"/>
                <w:b/>
                <w:bCs/>
                <w:color w:val="FFFFFF" w:themeColor="background1"/>
                <w:sz w:val="16"/>
                <w:szCs w:val="16"/>
              </w:rPr>
            </w:pPr>
            <w:r w:rsidRPr="00F159AF">
              <w:rPr>
                <w:rFonts w:ascii="Arial" w:eastAsia="Times New Roman" w:hAnsi="Arial"/>
                <w:b/>
                <w:bCs/>
                <w:color w:val="FFFFFF" w:themeColor="background1"/>
                <w:sz w:val="16"/>
                <w:szCs w:val="16"/>
              </w:rPr>
              <w:t>Sub-flow status</w:t>
            </w:r>
          </w:p>
        </w:tc>
        <w:tc>
          <w:tcPr>
            <w:tcW w:w="4536" w:type="dxa"/>
            <w:shd w:val="clear" w:color="auto" w:fill="13426B"/>
            <w:hideMark/>
          </w:tcPr>
          <w:p w14:paraId="1ABB8F89" w14:textId="77777777" w:rsidR="00A03626" w:rsidRPr="00F159AF" w:rsidRDefault="00A03626" w:rsidP="00CB1832">
            <w:pPr>
              <w:spacing w:after="0"/>
              <w:ind w:left="0"/>
              <w:jc w:val="center"/>
              <w:rPr>
                <w:rFonts w:ascii="Arial" w:eastAsia="Times New Roman" w:hAnsi="Arial"/>
                <w:b/>
                <w:bCs/>
                <w:color w:val="FFFFFF" w:themeColor="background1"/>
                <w:sz w:val="16"/>
                <w:szCs w:val="16"/>
              </w:rPr>
            </w:pPr>
            <w:r w:rsidRPr="00F159AF">
              <w:rPr>
                <w:rFonts w:ascii="Arial" w:eastAsia="Times New Roman" w:hAnsi="Arial"/>
                <w:b/>
                <w:bCs/>
                <w:color w:val="FFFFFF" w:themeColor="background1"/>
                <w:sz w:val="16"/>
                <w:szCs w:val="16"/>
              </w:rPr>
              <w:t>Principal Lead Broker / Lead Underwriter</w:t>
            </w:r>
          </w:p>
        </w:tc>
        <w:tc>
          <w:tcPr>
            <w:tcW w:w="3686" w:type="dxa"/>
            <w:shd w:val="clear" w:color="auto" w:fill="13426B"/>
          </w:tcPr>
          <w:p w14:paraId="287E4CAB" w14:textId="77777777" w:rsidR="00A03626" w:rsidRPr="00F159AF" w:rsidRDefault="00A03626" w:rsidP="00CB1832">
            <w:pPr>
              <w:spacing w:after="0"/>
              <w:ind w:left="0"/>
              <w:jc w:val="center"/>
              <w:rPr>
                <w:rFonts w:ascii="Arial" w:eastAsia="Times New Roman" w:hAnsi="Arial"/>
                <w:b/>
                <w:bCs/>
                <w:color w:val="FFFFFF" w:themeColor="background1"/>
                <w:sz w:val="16"/>
                <w:szCs w:val="16"/>
              </w:rPr>
            </w:pPr>
            <w:r w:rsidRPr="00F159AF">
              <w:rPr>
                <w:rFonts w:ascii="Arial" w:eastAsia="Times New Roman" w:hAnsi="Arial"/>
                <w:b/>
                <w:bCs/>
                <w:color w:val="FFFFFF" w:themeColor="background1"/>
                <w:sz w:val="16"/>
                <w:szCs w:val="16"/>
              </w:rPr>
              <w:t xml:space="preserve">Regulator (HKEX) [Assigned team] / </w:t>
            </w:r>
          </w:p>
          <w:p w14:paraId="1050040E" w14:textId="77777777" w:rsidR="00A03626" w:rsidRPr="00F159AF" w:rsidRDefault="00A03626" w:rsidP="00CB1832">
            <w:pPr>
              <w:spacing w:after="0"/>
              <w:ind w:left="0"/>
              <w:jc w:val="center"/>
              <w:rPr>
                <w:rFonts w:ascii="Arial" w:eastAsia="Times New Roman" w:hAnsi="Arial"/>
                <w:b/>
                <w:bCs/>
                <w:color w:val="FFFFFF" w:themeColor="background1"/>
                <w:sz w:val="16"/>
                <w:szCs w:val="16"/>
              </w:rPr>
            </w:pPr>
            <w:r w:rsidRPr="00F159AF">
              <w:rPr>
                <w:rFonts w:ascii="Arial" w:eastAsia="Times New Roman" w:hAnsi="Arial"/>
                <w:b/>
                <w:bCs/>
                <w:color w:val="FFFFFF" w:themeColor="background1"/>
                <w:sz w:val="16"/>
                <w:szCs w:val="16"/>
              </w:rPr>
              <w:t>Principal Sponsor / Other Sponsor(s) /</w:t>
            </w:r>
          </w:p>
          <w:p w14:paraId="68B84EF2" w14:textId="77777777" w:rsidR="00A03626" w:rsidRPr="00F159AF" w:rsidRDefault="00A03626" w:rsidP="00CB1832">
            <w:pPr>
              <w:spacing w:after="0"/>
              <w:ind w:left="0"/>
              <w:jc w:val="center"/>
              <w:rPr>
                <w:rFonts w:ascii="Arial" w:eastAsia="Times New Roman" w:hAnsi="Arial"/>
                <w:b/>
                <w:bCs/>
                <w:color w:val="FFFFFF" w:themeColor="background1"/>
                <w:sz w:val="16"/>
                <w:szCs w:val="16"/>
              </w:rPr>
            </w:pPr>
            <w:r w:rsidRPr="00F159AF">
              <w:rPr>
                <w:rFonts w:ascii="Arial" w:eastAsia="Times New Roman" w:hAnsi="Arial"/>
                <w:b/>
                <w:bCs/>
                <w:color w:val="FFFFFF" w:themeColor="background1"/>
                <w:sz w:val="16"/>
                <w:szCs w:val="16"/>
              </w:rPr>
              <w:t xml:space="preserve">Regulator (HKEX) [Unassigned] / </w:t>
            </w:r>
          </w:p>
          <w:p w14:paraId="01B98D28" w14:textId="77777777" w:rsidR="00A03626" w:rsidRPr="00F159AF" w:rsidRDefault="00A03626" w:rsidP="00CB1832">
            <w:pPr>
              <w:spacing w:after="0"/>
              <w:ind w:left="0"/>
              <w:jc w:val="center"/>
              <w:rPr>
                <w:rFonts w:ascii="Arial" w:eastAsia="Times New Roman" w:hAnsi="Arial"/>
                <w:b/>
                <w:bCs/>
                <w:color w:val="FFFFFF" w:themeColor="background1"/>
                <w:sz w:val="16"/>
                <w:szCs w:val="16"/>
              </w:rPr>
            </w:pPr>
            <w:r w:rsidRPr="00F159AF">
              <w:rPr>
                <w:rFonts w:ascii="Arial" w:eastAsia="Times New Roman" w:hAnsi="Arial"/>
                <w:b/>
                <w:bCs/>
                <w:color w:val="FFFFFF" w:themeColor="background1"/>
                <w:sz w:val="16"/>
                <w:szCs w:val="16"/>
              </w:rPr>
              <w:t xml:space="preserve">Regulator (SFC) [Assigned team] / </w:t>
            </w:r>
          </w:p>
          <w:p w14:paraId="0A9692F2" w14:textId="77777777" w:rsidR="00A03626" w:rsidRPr="00F159AF" w:rsidRDefault="00A03626" w:rsidP="00CB1832">
            <w:pPr>
              <w:spacing w:after="0"/>
              <w:ind w:left="0"/>
              <w:jc w:val="center"/>
              <w:rPr>
                <w:rFonts w:ascii="Arial" w:eastAsia="Times New Roman" w:hAnsi="Arial"/>
                <w:b/>
                <w:bCs/>
                <w:color w:val="FFFFFF" w:themeColor="background1"/>
                <w:sz w:val="16"/>
                <w:szCs w:val="16"/>
              </w:rPr>
            </w:pPr>
            <w:r w:rsidRPr="00F159AF">
              <w:rPr>
                <w:rFonts w:ascii="Arial" w:eastAsia="Times New Roman" w:hAnsi="Arial"/>
                <w:b/>
                <w:bCs/>
                <w:color w:val="FFFFFF" w:themeColor="background1"/>
                <w:sz w:val="16"/>
                <w:szCs w:val="16"/>
              </w:rPr>
              <w:t>Regulator (SFC) [Unassigned]</w:t>
            </w:r>
            <w:r w:rsidR="00CB660D" w:rsidRPr="00F159AF">
              <w:rPr>
                <w:rFonts w:ascii="Arial" w:eastAsia="Times New Roman" w:hAnsi="Arial"/>
                <w:b/>
                <w:bCs/>
                <w:color w:val="FFFFFF" w:themeColor="background1"/>
                <w:sz w:val="16"/>
                <w:szCs w:val="16"/>
              </w:rPr>
              <w:t xml:space="preserve"> / </w:t>
            </w:r>
          </w:p>
          <w:p w14:paraId="4668F8F2" w14:textId="6D1B3D4F" w:rsidR="00CB660D" w:rsidRPr="00F159AF" w:rsidRDefault="00CB660D" w:rsidP="00CB1832">
            <w:pPr>
              <w:spacing w:after="0"/>
              <w:ind w:left="0"/>
              <w:jc w:val="center"/>
              <w:rPr>
                <w:rFonts w:ascii="Arial" w:eastAsia="Times New Roman" w:hAnsi="Arial"/>
                <w:b/>
                <w:bCs/>
                <w:color w:val="FFFFFF" w:themeColor="background1"/>
                <w:sz w:val="16"/>
                <w:szCs w:val="16"/>
              </w:rPr>
            </w:pPr>
            <w:r w:rsidRPr="00F159AF">
              <w:rPr>
                <w:rFonts w:ascii="Arial" w:eastAsia="Times New Roman" w:hAnsi="Arial"/>
                <w:b/>
                <w:bCs/>
                <w:color w:val="FFFFFF" w:themeColor="background1"/>
                <w:sz w:val="16"/>
                <w:szCs w:val="16"/>
              </w:rPr>
              <w:lastRenderedPageBreak/>
              <w:t>HKSCC</w:t>
            </w:r>
          </w:p>
        </w:tc>
      </w:tr>
      <w:tr w:rsidR="00A03626" w:rsidRPr="00F159AF" w14:paraId="0545AB1B" w14:textId="77777777" w:rsidTr="00F159AF">
        <w:trPr>
          <w:trHeight w:val="655"/>
        </w:trPr>
        <w:tc>
          <w:tcPr>
            <w:tcW w:w="394" w:type="dxa"/>
            <w:hideMark/>
          </w:tcPr>
          <w:p w14:paraId="135C921D" w14:textId="77777777" w:rsidR="00A03626" w:rsidRPr="00F159AF" w:rsidRDefault="00A03626" w:rsidP="00CB1832">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lastRenderedPageBreak/>
              <w:t>1</w:t>
            </w:r>
          </w:p>
        </w:tc>
        <w:tc>
          <w:tcPr>
            <w:tcW w:w="1869" w:type="dxa"/>
            <w:hideMark/>
          </w:tcPr>
          <w:p w14:paraId="615E20A6" w14:textId="77777777" w:rsidR="00A03626" w:rsidRPr="00F159AF" w:rsidRDefault="00A03626" w:rsidP="00CB1832">
            <w:pPr>
              <w:spacing w:after="0"/>
              <w:ind w:left="0"/>
              <w:jc w:val="left"/>
              <w:rPr>
                <w:rFonts w:ascii="Arial" w:eastAsia="Times New Roman" w:hAnsi="Arial"/>
                <w:color w:val="000000"/>
                <w:sz w:val="16"/>
                <w:szCs w:val="16"/>
              </w:rPr>
            </w:pPr>
            <w:r w:rsidRPr="00F159AF">
              <w:rPr>
                <w:rFonts w:ascii="Arial" w:eastAsia="Times New Roman" w:hAnsi="Arial"/>
                <w:b/>
                <w:color w:val="000000"/>
                <w:sz w:val="16"/>
                <w:szCs w:val="16"/>
              </w:rPr>
              <w:t>Pending</w:t>
            </w:r>
          </w:p>
          <w:p w14:paraId="73177065" w14:textId="77777777" w:rsidR="00A03626" w:rsidRPr="00F159AF" w:rsidRDefault="00A03626" w:rsidP="00CB1832">
            <w:pPr>
              <w:spacing w:after="0"/>
              <w:ind w:left="0"/>
              <w:jc w:val="left"/>
              <w:rPr>
                <w:rFonts w:ascii="Arial" w:eastAsia="Times New Roman" w:hAnsi="Arial"/>
                <w:color w:val="000000"/>
                <w:sz w:val="16"/>
                <w:szCs w:val="16"/>
              </w:rPr>
            </w:pPr>
          </w:p>
        </w:tc>
        <w:tc>
          <w:tcPr>
            <w:tcW w:w="4536" w:type="dxa"/>
          </w:tcPr>
          <w:p w14:paraId="653FC8B4" w14:textId="26D5CD84" w:rsidR="00A03626" w:rsidRPr="00F159AF" w:rsidRDefault="00A03626" w:rsidP="00CB1832">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F159AF">
              <w:rPr>
                <w:rFonts w:ascii="Arial" w:hAnsi="Arial"/>
                <w:b/>
                <w:sz w:val="16"/>
                <w:szCs w:val="16"/>
              </w:rPr>
              <w:t xml:space="preserve">Input / amend </w:t>
            </w:r>
            <w:r w:rsidRPr="00F159AF">
              <w:rPr>
                <w:rFonts w:ascii="Arial" w:hAnsi="Arial"/>
                <w:sz w:val="16"/>
                <w:szCs w:val="16"/>
              </w:rPr>
              <w:t>data fields</w:t>
            </w:r>
            <w:r w:rsidRPr="00F159AF">
              <w:rPr>
                <w:rFonts w:ascii="Arial" w:hAnsi="Arial"/>
                <w:b/>
                <w:sz w:val="16"/>
                <w:szCs w:val="16"/>
              </w:rPr>
              <w:t xml:space="preserve"> </w:t>
            </w:r>
            <w:r w:rsidRPr="00F159AF">
              <w:rPr>
                <w:rFonts w:ascii="Arial" w:hAnsi="Arial"/>
                <w:sz w:val="16"/>
                <w:szCs w:val="16"/>
              </w:rPr>
              <w:t xml:space="preserve">within </w:t>
            </w:r>
            <w:r w:rsidR="0069787F" w:rsidRPr="00F159AF">
              <w:rPr>
                <w:rFonts w:ascii="Arial" w:hAnsi="Arial"/>
                <w:sz w:val="16"/>
                <w:szCs w:val="16"/>
              </w:rPr>
              <w:t xml:space="preserve">Deal Size Management </w:t>
            </w:r>
            <w:r w:rsidRPr="00F159AF">
              <w:rPr>
                <w:rFonts w:ascii="Arial" w:hAnsi="Arial"/>
                <w:sz w:val="16"/>
                <w:szCs w:val="16"/>
              </w:rPr>
              <w:t>e-form</w:t>
            </w:r>
          </w:p>
          <w:p w14:paraId="3019D26B" w14:textId="5A707AB0" w:rsidR="00A03626" w:rsidRPr="00F159AF" w:rsidRDefault="00A03626" w:rsidP="00F159AF">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F159AF">
              <w:rPr>
                <w:rFonts w:ascii="Arial" w:hAnsi="Arial"/>
                <w:b/>
                <w:sz w:val="16"/>
                <w:szCs w:val="16"/>
              </w:rPr>
              <w:t>Submit</w:t>
            </w:r>
            <w:r w:rsidRPr="00F159AF">
              <w:rPr>
                <w:rFonts w:ascii="Arial" w:hAnsi="Arial"/>
                <w:sz w:val="16"/>
                <w:szCs w:val="16"/>
              </w:rPr>
              <w:t xml:space="preserve"> </w:t>
            </w:r>
            <w:r w:rsidR="0069787F" w:rsidRPr="00F159AF">
              <w:rPr>
                <w:rFonts w:ascii="Arial" w:hAnsi="Arial"/>
                <w:sz w:val="16"/>
                <w:szCs w:val="16"/>
              </w:rPr>
              <w:t xml:space="preserve">Deal Size Management </w:t>
            </w:r>
            <w:r w:rsidRPr="00F159AF">
              <w:rPr>
                <w:rFonts w:ascii="Arial" w:hAnsi="Arial"/>
                <w:sz w:val="16"/>
                <w:szCs w:val="16"/>
              </w:rPr>
              <w:t>e-form</w:t>
            </w:r>
          </w:p>
        </w:tc>
        <w:tc>
          <w:tcPr>
            <w:tcW w:w="3686" w:type="dxa"/>
            <w:shd w:val="clear" w:color="auto" w:fill="auto"/>
          </w:tcPr>
          <w:p w14:paraId="69AA1063" w14:textId="35A5E5AB" w:rsidR="00A03626" w:rsidRPr="00F159AF" w:rsidRDefault="00A03626" w:rsidP="00CB1832">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F159AF">
              <w:rPr>
                <w:rFonts w:ascii="Arial" w:eastAsia="Times New Roman" w:hAnsi="Arial"/>
                <w:b/>
                <w:color w:val="000000"/>
                <w:sz w:val="16"/>
                <w:szCs w:val="16"/>
              </w:rPr>
              <w:t xml:space="preserve">Enquire </w:t>
            </w:r>
            <w:r w:rsidRPr="00F159AF">
              <w:rPr>
                <w:rFonts w:ascii="Arial" w:eastAsia="Times New Roman" w:hAnsi="Arial"/>
                <w:color w:val="000000"/>
                <w:sz w:val="16"/>
                <w:szCs w:val="16"/>
              </w:rPr>
              <w:t>blank or last submitted</w:t>
            </w:r>
            <w:r w:rsidRPr="00F159AF">
              <w:rPr>
                <w:rFonts w:ascii="Arial" w:eastAsia="Times New Roman" w:hAnsi="Arial"/>
                <w:b/>
                <w:color w:val="000000"/>
                <w:sz w:val="16"/>
                <w:szCs w:val="16"/>
              </w:rPr>
              <w:t xml:space="preserve"> </w:t>
            </w:r>
            <w:r w:rsidR="0069787F" w:rsidRPr="00F159AF">
              <w:rPr>
                <w:rFonts w:ascii="Arial" w:eastAsia="Times New Roman" w:hAnsi="Arial"/>
                <w:color w:val="000000"/>
                <w:sz w:val="16"/>
                <w:szCs w:val="16"/>
              </w:rPr>
              <w:t xml:space="preserve">Deal Size Management </w:t>
            </w:r>
            <w:r w:rsidRPr="00F159AF">
              <w:rPr>
                <w:rFonts w:ascii="Arial" w:eastAsia="Times New Roman" w:hAnsi="Arial"/>
                <w:color w:val="000000"/>
                <w:sz w:val="16"/>
                <w:szCs w:val="16"/>
              </w:rPr>
              <w:t>e-form</w:t>
            </w:r>
          </w:p>
          <w:p w14:paraId="3C4384AD" w14:textId="77777777" w:rsidR="00A03626" w:rsidRPr="00F159AF" w:rsidRDefault="00A03626" w:rsidP="00CB1832">
            <w:pPr>
              <w:spacing w:before="40" w:after="40"/>
              <w:ind w:left="0"/>
              <w:jc w:val="center"/>
              <w:rPr>
                <w:rFonts w:ascii="Arial" w:eastAsia="Times New Roman" w:hAnsi="Arial"/>
                <w:color w:val="000000"/>
                <w:sz w:val="16"/>
                <w:szCs w:val="16"/>
              </w:rPr>
            </w:pPr>
          </w:p>
        </w:tc>
      </w:tr>
      <w:tr w:rsidR="00A03626" w:rsidRPr="00F159AF" w14:paraId="3EFCD9BA" w14:textId="77777777" w:rsidTr="00F159AF">
        <w:trPr>
          <w:trHeight w:val="418"/>
        </w:trPr>
        <w:tc>
          <w:tcPr>
            <w:tcW w:w="394" w:type="dxa"/>
            <w:hideMark/>
          </w:tcPr>
          <w:p w14:paraId="5CC1DE82" w14:textId="77777777" w:rsidR="00A03626" w:rsidRPr="00F159AF" w:rsidRDefault="00A03626" w:rsidP="00CB1832">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t>2</w:t>
            </w:r>
          </w:p>
        </w:tc>
        <w:tc>
          <w:tcPr>
            <w:tcW w:w="1869" w:type="dxa"/>
            <w:hideMark/>
          </w:tcPr>
          <w:p w14:paraId="148207CE" w14:textId="77777777" w:rsidR="00A03626" w:rsidRPr="00F159AF" w:rsidRDefault="00A03626" w:rsidP="00CB1832">
            <w:pPr>
              <w:spacing w:after="0"/>
              <w:ind w:left="0"/>
              <w:jc w:val="left"/>
              <w:rPr>
                <w:rFonts w:ascii="Arial" w:eastAsia="Times New Roman" w:hAnsi="Arial"/>
                <w:color w:val="000000"/>
                <w:sz w:val="16"/>
                <w:szCs w:val="16"/>
              </w:rPr>
            </w:pPr>
            <w:r w:rsidRPr="00F159AF">
              <w:rPr>
                <w:rFonts w:ascii="Arial" w:eastAsia="Times New Roman" w:hAnsi="Arial"/>
                <w:b/>
                <w:color w:val="000000"/>
                <w:sz w:val="16"/>
                <w:szCs w:val="16"/>
              </w:rPr>
              <w:t>Submitted</w:t>
            </w:r>
          </w:p>
          <w:p w14:paraId="5B7236DC" w14:textId="77777777" w:rsidR="00A03626" w:rsidRPr="00F159AF" w:rsidRDefault="00A03626" w:rsidP="00CB1832">
            <w:pPr>
              <w:spacing w:after="0"/>
              <w:ind w:left="0"/>
              <w:jc w:val="left"/>
              <w:rPr>
                <w:rFonts w:ascii="Arial" w:eastAsia="Times New Roman" w:hAnsi="Arial"/>
                <w:color w:val="000000"/>
                <w:sz w:val="16"/>
                <w:szCs w:val="16"/>
              </w:rPr>
            </w:pPr>
            <w:r w:rsidRPr="00F159AF">
              <w:rPr>
                <w:rFonts w:ascii="Arial" w:eastAsia="Times New Roman" w:hAnsi="Arial"/>
                <w:color w:val="000000"/>
                <w:sz w:val="16"/>
                <w:szCs w:val="16"/>
              </w:rPr>
              <w:t> </w:t>
            </w:r>
          </w:p>
        </w:tc>
        <w:tc>
          <w:tcPr>
            <w:tcW w:w="4536" w:type="dxa"/>
          </w:tcPr>
          <w:p w14:paraId="13E5234F" w14:textId="7500A57E" w:rsidR="00A03626" w:rsidRPr="00F159AF" w:rsidRDefault="00A03626" w:rsidP="00F159AF">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F159AF">
              <w:rPr>
                <w:rFonts w:ascii="Arial" w:eastAsia="Times New Roman" w:hAnsi="Arial"/>
                <w:b/>
                <w:color w:val="000000"/>
                <w:sz w:val="16"/>
                <w:szCs w:val="16"/>
              </w:rPr>
              <w:t xml:space="preserve">Enquire </w:t>
            </w:r>
            <w:r w:rsidRPr="00F159AF">
              <w:rPr>
                <w:rFonts w:ascii="Arial" w:eastAsia="Times New Roman" w:hAnsi="Arial"/>
                <w:color w:val="000000"/>
                <w:sz w:val="16"/>
                <w:szCs w:val="16"/>
              </w:rPr>
              <w:t>submitted</w:t>
            </w:r>
            <w:r w:rsidRPr="00F159AF">
              <w:rPr>
                <w:rFonts w:ascii="Arial" w:eastAsia="Times New Roman" w:hAnsi="Arial"/>
                <w:b/>
                <w:color w:val="000000"/>
                <w:sz w:val="16"/>
                <w:szCs w:val="16"/>
              </w:rPr>
              <w:t xml:space="preserve"> </w:t>
            </w:r>
            <w:r w:rsidR="0069787F" w:rsidRPr="00F159AF">
              <w:rPr>
                <w:rFonts w:ascii="Arial" w:eastAsia="Times New Roman" w:hAnsi="Arial"/>
                <w:color w:val="000000"/>
                <w:sz w:val="16"/>
                <w:szCs w:val="16"/>
              </w:rPr>
              <w:t xml:space="preserve">Deal Size Management </w:t>
            </w:r>
            <w:r w:rsidRPr="00F159AF">
              <w:rPr>
                <w:rFonts w:ascii="Arial" w:eastAsia="Times New Roman" w:hAnsi="Arial"/>
                <w:color w:val="000000"/>
                <w:sz w:val="16"/>
                <w:szCs w:val="16"/>
              </w:rPr>
              <w:t>e-form</w:t>
            </w:r>
          </w:p>
        </w:tc>
        <w:tc>
          <w:tcPr>
            <w:tcW w:w="3686" w:type="dxa"/>
          </w:tcPr>
          <w:p w14:paraId="001EF72B" w14:textId="07A7E46B" w:rsidR="00A03626" w:rsidRPr="00F159AF" w:rsidRDefault="00A03626" w:rsidP="00F159AF">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F159AF">
              <w:rPr>
                <w:rFonts w:ascii="Arial" w:eastAsia="Times New Roman" w:hAnsi="Arial"/>
                <w:b/>
                <w:color w:val="000000"/>
                <w:sz w:val="16"/>
                <w:szCs w:val="16"/>
              </w:rPr>
              <w:t xml:space="preserve">Enquire </w:t>
            </w:r>
            <w:r w:rsidRPr="00F159AF">
              <w:rPr>
                <w:rFonts w:ascii="Arial" w:eastAsia="Times New Roman" w:hAnsi="Arial"/>
                <w:color w:val="000000"/>
                <w:sz w:val="16"/>
                <w:szCs w:val="16"/>
              </w:rPr>
              <w:t>submitted</w:t>
            </w:r>
            <w:r w:rsidRPr="00F159AF">
              <w:rPr>
                <w:rFonts w:ascii="Arial" w:eastAsia="Times New Roman" w:hAnsi="Arial"/>
                <w:b/>
                <w:color w:val="000000"/>
                <w:sz w:val="16"/>
                <w:szCs w:val="16"/>
              </w:rPr>
              <w:t xml:space="preserve"> </w:t>
            </w:r>
            <w:r w:rsidR="0069787F" w:rsidRPr="00F159AF">
              <w:rPr>
                <w:rFonts w:ascii="Arial" w:eastAsia="Times New Roman" w:hAnsi="Arial"/>
                <w:color w:val="000000"/>
                <w:sz w:val="16"/>
                <w:szCs w:val="16"/>
              </w:rPr>
              <w:t>Deal Size Management</w:t>
            </w:r>
            <w:r w:rsidRPr="00F159AF">
              <w:rPr>
                <w:rFonts w:ascii="Arial" w:eastAsia="Times New Roman" w:hAnsi="Arial"/>
                <w:color w:val="000000"/>
                <w:sz w:val="16"/>
                <w:szCs w:val="16"/>
              </w:rPr>
              <w:t xml:space="preserve"> e-form</w:t>
            </w:r>
          </w:p>
        </w:tc>
      </w:tr>
      <w:tr w:rsidR="0069787F" w:rsidRPr="00F159AF" w14:paraId="3DF88A37" w14:textId="77777777" w:rsidTr="00F159AF">
        <w:trPr>
          <w:trHeight w:val="418"/>
        </w:trPr>
        <w:tc>
          <w:tcPr>
            <w:tcW w:w="394" w:type="dxa"/>
          </w:tcPr>
          <w:p w14:paraId="2D0ED24F" w14:textId="4BE04A3B" w:rsidR="0069787F" w:rsidRPr="00F159AF" w:rsidRDefault="0069787F" w:rsidP="0069787F">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t>3</w:t>
            </w:r>
          </w:p>
        </w:tc>
        <w:tc>
          <w:tcPr>
            <w:tcW w:w="1869" w:type="dxa"/>
          </w:tcPr>
          <w:p w14:paraId="2CA6F84B" w14:textId="320547A4" w:rsidR="0069787F" w:rsidRPr="00F159AF" w:rsidRDefault="0069787F" w:rsidP="0069787F">
            <w:pPr>
              <w:spacing w:after="0"/>
              <w:ind w:left="0"/>
              <w:jc w:val="left"/>
              <w:rPr>
                <w:rFonts w:ascii="Arial" w:eastAsia="Times New Roman" w:hAnsi="Arial"/>
                <w:b/>
                <w:color w:val="000000"/>
                <w:sz w:val="16"/>
                <w:szCs w:val="16"/>
              </w:rPr>
            </w:pPr>
            <w:r w:rsidRPr="00F159AF">
              <w:rPr>
                <w:rFonts w:ascii="Arial" w:eastAsia="Times New Roman" w:hAnsi="Arial"/>
                <w:b/>
                <w:color w:val="000000"/>
                <w:sz w:val="16"/>
                <w:szCs w:val="16"/>
              </w:rPr>
              <w:t>Public Offer</w:t>
            </w:r>
            <w:r w:rsidR="009C54A2" w:rsidRPr="00F159AF">
              <w:rPr>
                <w:rFonts w:ascii="Arial" w:eastAsia="Times New Roman" w:hAnsi="Arial"/>
                <w:b/>
                <w:color w:val="000000"/>
                <w:sz w:val="16"/>
                <w:szCs w:val="16"/>
              </w:rPr>
              <w:t xml:space="preserve"> Confirmed</w:t>
            </w:r>
          </w:p>
        </w:tc>
        <w:tc>
          <w:tcPr>
            <w:tcW w:w="4536" w:type="dxa"/>
          </w:tcPr>
          <w:p w14:paraId="012857BD" w14:textId="67EF1746" w:rsidR="0069787F" w:rsidRPr="00F159AF" w:rsidRDefault="0069787F" w:rsidP="0069787F">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F159AF">
              <w:rPr>
                <w:rFonts w:ascii="Arial" w:eastAsia="Times New Roman" w:hAnsi="Arial"/>
                <w:b/>
                <w:color w:val="000000"/>
                <w:sz w:val="16"/>
                <w:szCs w:val="16"/>
              </w:rPr>
              <w:t xml:space="preserve">Enquire </w:t>
            </w:r>
            <w:r w:rsidR="00CB1832" w:rsidRPr="00F159AF">
              <w:rPr>
                <w:rFonts w:ascii="Arial" w:eastAsia="Times New Roman" w:hAnsi="Arial"/>
                <w:color w:val="000000"/>
                <w:sz w:val="16"/>
                <w:szCs w:val="16"/>
              </w:rPr>
              <w:t xml:space="preserve">submitted </w:t>
            </w:r>
            <w:r w:rsidRPr="00F159AF">
              <w:rPr>
                <w:rFonts w:ascii="Arial" w:eastAsia="Times New Roman" w:hAnsi="Arial"/>
                <w:color w:val="000000"/>
                <w:sz w:val="16"/>
                <w:szCs w:val="16"/>
              </w:rPr>
              <w:t>Deal Size Management e-form, with:</w:t>
            </w:r>
          </w:p>
          <w:p w14:paraId="68B9AB2B" w14:textId="2F16A6D7" w:rsidR="0069787F" w:rsidRPr="00F159AF" w:rsidRDefault="0069787F" w:rsidP="00F159AF">
            <w:pPr>
              <w:pStyle w:val="ListParagraph"/>
              <w:numPr>
                <w:ilvl w:val="1"/>
                <w:numId w:val="34"/>
              </w:numPr>
              <w:spacing w:before="40" w:after="40"/>
              <w:ind w:leftChars="0" w:left="454" w:hanging="227"/>
              <w:jc w:val="left"/>
              <w:rPr>
                <w:rFonts w:ascii="Arial" w:eastAsia="Times New Roman" w:hAnsi="Arial"/>
                <w:b/>
                <w:color w:val="000000"/>
                <w:sz w:val="16"/>
                <w:szCs w:val="16"/>
              </w:rPr>
            </w:pPr>
            <w:r w:rsidRPr="00F159AF">
              <w:rPr>
                <w:rFonts w:ascii="Arial" w:eastAsia="Times New Roman" w:hAnsi="Arial"/>
                <w:color w:val="000000"/>
                <w:sz w:val="16"/>
                <w:szCs w:val="16"/>
              </w:rPr>
              <w:t>Public Offer-related</w:t>
            </w:r>
            <w:r w:rsidRPr="00F159AF">
              <w:rPr>
                <w:rFonts w:ascii="Arial" w:eastAsia="Times New Roman" w:hAnsi="Arial"/>
                <w:b/>
                <w:color w:val="000000"/>
                <w:sz w:val="16"/>
                <w:szCs w:val="16"/>
              </w:rPr>
              <w:t xml:space="preserve"> </w:t>
            </w:r>
            <w:r w:rsidRPr="00F159AF">
              <w:rPr>
                <w:rFonts w:ascii="Arial" w:eastAsia="Times New Roman" w:hAnsi="Arial"/>
                <w:color w:val="000000"/>
                <w:sz w:val="16"/>
                <w:szCs w:val="16"/>
              </w:rPr>
              <w:t>fields</w:t>
            </w:r>
            <w:r w:rsidRPr="00F159AF">
              <w:rPr>
                <w:rFonts w:ascii="Arial" w:eastAsia="Times New Roman" w:hAnsi="Arial"/>
                <w:b/>
                <w:color w:val="000000"/>
                <w:sz w:val="16"/>
                <w:szCs w:val="16"/>
              </w:rPr>
              <w:t xml:space="preserve"> </w:t>
            </w:r>
            <w:r w:rsidRPr="00F159AF">
              <w:rPr>
                <w:rFonts w:ascii="Arial" w:eastAsia="Times New Roman" w:hAnsi="Arial"/>
                <w:color w:val="000000"/>
                <w:sz w:val="16"/>
                <w:szCs w:val="16"/>
              </w:rPr>
              <w:t>non-editable</w:t>
            </w:r>
            <w:r w:rsidR="00CB1832" w:rsidRPr="00F159AF">
              <w:rPr>
                <w:rFonts w:ascii="Arial" w:eastAsia="Times New Roman" w:hAnsi="Arial"/>
                <w:color w:val="000000"/>
                <w:sz w:val="16"/>
                <w:szCs w:val="16"/>
              </w:rPr>
              <w:t xml:space="preserve"> [Fields #1, #2, #6 and #10]</w:t>
            </w:r>
          </w:p>
          <w:p w14:paraId="1C9015B0" w14:textId="0CD7BFC4" w:rsidR="0069787F" w:rsidRPr="00F159AF" w:rsidRDefault="0069787F" w:rsidP="00F159AF">
            <w:pPr>
              <w:pStyle w:val="ListParagraph"/>
              <w:numPr>
                <w:ilvl w:val="1"/>
                <w:numId w:val="34"/>
              </w:numPr>
              <w:spacing w:before="40" w:after="40"/>
              <w:ind w:leftChars="0" w:left="454" w:hanging="227"/>
              <w:jc w:val="left"/>
              <w:rPr>
                <w:rFonts w:ascii="Arial" w:eastAsia="Times New Roman" w:hAnsi="Arial"/>
                <w:b/>
                <w:color w:val="000000"/>
                <w:sz w:val="16"/>
                <w:szCs w:val="16"/>
              </w:rPr>
            </w:pPr>
            <w:r w:rsidRPr="00F159AF">
              <w:rPr>
                <w:rFonts w:ascii="Arial" w:eastAsia="Times New Roman" w:hAnsi="Arial"/>
                <w:color w:val="000000"/>
                <w:sz w:val="16"/>
                <w:szCs w:val="16"/>
              </w:rPr>
              <w:t>Institutional Offer-related fields editable</w:t>
            </w:r>
          </w:p>
        </w:tc>
        <w:tc>
          <w:tcPr>
            <w:tcW w:w="3686" w:type="dxa"/>
          </w:tcPr>
          <w:p w14:paraId="5E9CBC81" w14:textId="54756F93" w:rsidR="0069787F" w:rsidRPr="00F159AF" w:rsidRDefault="0069787F" w:rsidP="00CB1832">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F159AF">
              <w:rPr>
                <w:rFonts w:ascii="Arial" w:eastAsia="Times New Roman" w:hAnsi="Arial"/>
                <w:b/>
                <w:color w:val="000000"/>
                <w:sz w:val="16"/>
                <w:szCs w:val="16"/>
              </w:rPr>
              <w:t xml:space="preserve">Enquire </w:t>
            </w:r>
            <w:r w:rsidR="00CB1832" w:rsidRPr="00F159AF">
              <w:rPr>
                <w:rFonts w:ascii="Arial" w:eastAsia="Times New Roman" w:hAnsi="Arial"/>
                <w:color w:val="000000"/>
                <w:sz w:val="16"/>
                <w:szCs w:val="16"/>
              </w:rPr>
              <w:t xml:space="preserve">submitted </w:t>
            </w:r>
            <w:r w:rsidRPr="00F159AF">
              <w:rPr>
                <w:rFonts w:ascii="Arial" w:eastAsia="Times New Roman" w:hAnsi="Arial"/>
                <w:color w:val="000000"/>
                <w:sz w:val="16"/>
                <w:szCs w:val="16"/>
              </w:rPr>
              <w:t>Deal Size Management e-form</w:t>
            </w:r>
          </w:p>
        </w:tc>
      </w:tr>
      <w:tr w:rsidR="0069787F" w:rsidRPr="00F159AF" w14:paraId="3C53F468" w14:textId="77777777" w:rsidTr="00F159AF">
        <w:trPr>
          <w:trHeight w:val="467"/>
        </w:trPr>
        <w:tc>
          <w:tcPr>
            <w:tcW w:w="394" w:type="dxa"/>
            <w:hideMark/>
          </w:tcPr>
          <w:p w14:paraId="05399BC0" w14:textId="62041CE1" w:rsidR="0069787F" w:rsidRPr="00F159AF" w:rsidRDefault="0069787F" w:rsidP="0069787F">
            <w:pPr>
              <w:spacing w:after="0"/>
              <w:ind w:left="0"/>
              <w:jc w:val="center"/>
              <w:rPr>
                <w:rFonts w:ascii="Arial" w:eastAsia="Times New Roman" w:hAnsi="Arial"/>
                <w:color w:val="000000"/>
                <w:sz w:val="16"/>
                <w:szCs w:val="16"/>
              </w:rPr>
            </w:pPr>
            <w:r w:rsidRPr="00F159AF">
              <w:rPr>
                <w:rFonts w:ascii="Arial" w:eastAsia="Times New Roman" w:hAnsi="Arial"/>
                <w:color w:val="000000"/>
                <w:sz w:val="16"/>
                <w:szCs w:val="16"/>
              </w:rPr>
              <w:t>4</w:t>
            </w:r>
          </w:p>
        </w:tc>
        <w:tc>
          <w:tcPr>
            <w:tcW w:w="1869" w:type="dxa"/>
            <w:hideMark/>
          </w:tcPr>
          <w:p w14:paraId="0E18DB30" w14:textId="71D30CE2" w:rsidR="0069787F" w:rsidRPr="00F159AF" w:rsidRDefault="0069787F" w:rsidP="009C54A2">
            <w:pPr>
              <w:spacing w:after="0"/>
              <w:ind w:left="0"/>
              <w:jc w:val="left"/>
              <w:rPr>
                <w:rFonts w:ascii="Arial" w:eastAsia="Times New Roman" w:hAnsi="Arial"/>
                <w:b/>
                <w:bCs/>
                <w:color w:val="000000"/>
                <w:sz w:val="16"/>
                <w:szCs w:val="16"/>
              </w:rPr>
            </w:pPr>
            <w:r w:rsidRPr="00F159AF">
              <w:rPr>
                <w:rFonts w:ascii="Arial" w:eastAsia="Times New Roman" w:hAnsi="Arial"/>
                <w:b/>
                <w:bCs/>
                <w:color w:val="000000"/>
                <w:sz w:val="16"/>
                <w:szCs w:val="16"/>
              </w:rPr>
              <w:t>Finalised</w:t>
            </w:r>
          </w:p>
        </w:tc>
        <w:tc>
          <w:tcPr>
            <w:tcW w:w="4536" w:type="dxa"/>
          </w:tcPr>
          <w:p w14:paraId="6A9D6A05" w14:textId="6E94647B" w:rsidR="0069787F" w:rsidRPr="00F159AF" w:rsidRDefault="0069787F" w:rsidP="00F159AF">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F159AF">
              <w:rPr>
                <w:rFonts w:ascii="Arial" w:eastAsia="Times New Roman" w:hAnsi="Arial"/>
                <w:b/>
                <w:color w:val="000000"/>
                <w:sz w:val="16"/>
                <w:szCs w:val="16"/>
              </w:rPr>
              <w:t xml:space="preserve">Enquire </w:t>
            </w:r>
            <w:r w:rsidRPr="00F159AF">
              <w:rPr>
                <w:rFonts w:ascii="Arial" w:eastAsia="Times New Roman" w:hAnsi="Arial"/>
                <w:color w:val="000000"/>
                <w:sz w:val="16"/>
                <w:szCs w:val="16"/>
              </w:rPr>
              <w:t>finalised Deal Size Management e-form, with all fields non-editable</w:t>
            </w:r>
          </w:p>
        </w:tc>
        <w:tc>
          <w:tcPr>
            <w:tcW w:w="3686" w:type="dxa"/>
          </w:tcPr>
          <w:p w14:paraId="7B4FB808" w14:textId="5AC98938" w:rsidR="0069787F" w:rsidRPr="00F159AF" w:rsidRDefault="0069787F" w:rsidP="00F159AF">
            <w:pPr>
              <w:pStyle w:val="ListParagraph"/>
              <w:numPr>
                <w:ilvl w:val="0"/>
                <w:numId w:val="34"/>
              </w:numPr>
              <w:spacing w:before="40" w:after="40"/>
              <w:ind w:leftChars="0" w:left="227" w:hanging="227"/>
              <w:jc w:val="left"/>
              <w:rPr>
                <w:rFonts w:ascii="Arial" w:eastAsia="Times New Roman" w:hAnsi="Arial"/>
                <w:color w:val="000000"/>
                <w:sz w:val="16"/>
                <w:szCs w:val="16"/>
              </w:rPr>
            </w:pPr>
            <w:r w:rsidRPr="00F159AF">
              <w:rPr>
                <w:rFonts w:ascii="Arial" w:eastAsia="Times New Roman" w:hAnsi="Arial"/>
                <w:b/>
                <w:color w:val="000000"/>
                <w:sz w:val="16"/>
                <w:szCs w:val="16"/>
              </w:rPr>
              <w:t xml:space="preserve">Enquire </w:t>
            </w:r>
            <w:r w:rsidRPr="00F159AF">
              <w:rPr>
                <w:rFonts w:ascii="Arial" w:eastAsia="Times New Roman" w:hAnsi="Arial"/>
                <w:color w:val="000000"/>
                <w:sz w:val="16"/>
                <w:szCs w:val="16"/>
              </w:rPr>
              <w:t>finalised Deal Size Management e-form, with all fields non-editable</w:t>
            </w:r>
          </w:p>
        </w:tc>
      </w:tr>
    </w:tbl>
    <w:p w14:paraId="63FE7AB9" w14:textId="05F2CB82" w:rsidR="00E60114" w:rsidRPr="00F159AF" w:rsidRDefault="00E60114" w:rsidP="00BD2C1D">
      <w:pPr>
        <w:ind w:left="0"/>
        <w:rPr>
          <w:lang w:val="en-US" w:eastAsia="x-none"/>
        </w:rPr>
      </w:pPr>
    </w:p>
    <w:p w14:paraId="4E75F5F2" w14:textId="6D01790D" w:rsidR="00CB660D" w:rsidRPr="00F159AF" w:rsidRDefault="00CB660D" w:rsidP="00BD2C1D">
      <w:pPr>
        <w:ind w:left="0"/>
        <w:rPr>
          <w:lang w:val="en-US" w:eastAsia="x-none"/>
        </w:rPr>
      </w:pPr>
    </w:p>
    <w:p w14:paraId="6C8DDD95" w14:textId="4EA389DA" w:rsidR="00CB660D" w:rsidRPr="000961F5" w:rsidRDefault="00CB660D" w:rsidP="00BD2C1D">
      <w:pPr>
        <w:ind w:left="0"/>
        <w:rPr>
          <w:lang w:val="en-US" w:eastAsia="x-none"/>
        </w:rPr>
      </w:pPr>
    </w:p>
    <w:p w14:paraId="77108003" w14:textId="3E001F8A" w:rsidR="002B4B48" w:rsidRPr="000961F5" w:rsidRDefault="002B4B48" w:rsidP="00BD2C1D">
      <w:pPr>
        <w:ind w:left="0"/>
        <w:rPr>
          <w:lang w:val="en-US" w:eastAsia="x-none"/>
        </w:rPr>
      </w:pPr>
    </w:p>
    <w:p w14:paraId="64323C53" w14:textId="1EF350A3" w:rsidR="00E60114" w:rsidRPr="00381BCA" w:rsidRDefault="00E60114" w:rsidP="00F159AF">
      <w:pPr>
        <w:pStyle w:val="Heading4"/>
        <w:rPr>
          <w:lang w:val="en-US"/>
        </w:rPr>
      </w:pPr>
      <w:bookmarkStart w:id="296" w:name="_Toc65058030"/>
      <w:bookmarkStart w:id="297" w:name="_Toc65138832"/>
      <w:bookmarkStart w:id="298" w:name="_Toc65145812"/>
      <w:r w:rsidRPr="00381BCA">
        <w:rPr>
          <w:lang w:val="en-US"/>
        </w:rPr>
        <w:t>Validations Checks / System Tasks</w:t>
      </w:r>
      <w:bookmarkEnd w:id="296"/>
      <w:bookmarkEnd w:id="297"/>
      <w:bookmarkEnd w:id="298"/>
    </w:p>
    <w:p w14:paraId="2D8E6B9B" w14:textId="12912FE6" w:rsidR="00A03626" w:rsidRPr="000961F5" w:rsidRDefault="00A03626" w:rsidP="00A03626">
      <w:pPr>
        <w:spacing w:after="0"/>
        <w:ind w:left="0"/>
        <w:jc w:val="left"/>
        <w:rPr>
          <w:lang w:val="en-US" w:eastAsia="x-none"/>
        </w:rPr>
      </w:pPr>
    </w:p>
    <w:tbl>
      <w:tblPr>
        <w:tblStyle w:val="TableGrid"/>
        <w:tblW w:w="10485" w:type="dxa"/>
        <w:tblLook w:val="04A0" w:firstRow="1" w:lastRow="0" w:firstColumn="1" w:lastColumn="0" w:noHBand="0" w:noVBand="1"/>
      </w:tblPr>
      <w:tblGrid>
        <w:gridCol w:w="400"/>
        <w:gridCol w:w="3423"/>
        <w:gridCol w:w="2409"/>
        <w:gridCol w:w="4253"/>
      </w:tblGrid>
      <w:tr w:rsidR="00A03626" w:rsidRPr="000961F5" w14:paraId="666EA492" w14:textId="77777777" w:rsidTr="00CB1832">
        <w:trPr>
          <w:trHeight w:val="55"/>
        </w:trPr>
        <w:tc>
          <w:tcPr>
            <w:tcW w:w="400" w:type="dxa"/>
            <w:shd w:val="clear" w:color="auto" w:fill="13426B"/>
          </w:tcPr>
          <w:p w14:paraId="4BC2ED3A" w14:textId="77777777" w:rsidR="00A03626" w:rsidRPr="000961F5" w:rsidRDefault="00A03626" w:rsidP="00CB1832">
            <w:pPr>
              <w:spacing w:line="276" w:lineRule="auto"/>
              <w:ind w:left="0"/>
              <w:jc w:val="left"/>
              <w:rPr>
                <w:b/>
                <w:lang w:eastAsia="x-none"/>
              </w:rPr>
            </w:pPr>
            <w:r w:rsidRPr="000961F5">
              <w:rPr>
                <w:b/>
                <w:lang w:eastAsia="x-none"/>
              </w:rPr>
              <w:t>#</w:t>
            </w:r>
          </w:p>
        </w:tc>
        <w:tc>
          <w:tcPr>
            <w:tcW w:w="3423" w:type="dxa"/>
            <w:shd w:val="clear" w:color="auto" w:fill="13426B"/>
          </w:tcPr>
          <w:p w14:paraId="1013B4B2" w14:textId="77777777" w:rsidR="00A03626" w:rsidRPr="000961F5" w:rsidRDefault="00A03626" w:rsidP="00CB1832">
            <w:pPr>
              <w:spacing w:line="276" w:lineRule="auto"/>
              <w:ind w:left="0"/>
              <w:jc w:val="left"/>
              <w:rPr>
                <w:b/>
                <w:lang w:eastAsia="x-none"/>
              </w:rPr>
            </w:pPr>
            <w:r w:rsidRPr="000961F5">
              <w:rPr>
                <w:b/>
                <w:lang w:eastAsia="x-none"/>
              </w:rPr>
              <w:t>Validation Check / Action</w:t>
            </w:r>
          </w:p>
        </w:tc>
        <w:tc>
          <w:tcPr>
            <w:tcW w:w="2409" w:type="dxa"/>
            <w:shd w:val="clear" w:color="auto" w:fill="13426B"/>
          </w:tcPr>
          <w:p w14:paraId="5F07D659" w14:textId="77777777" w:rsidR="00A03626" w:rsidRPr="000961F5" w:rsidRDefault="00A03626" w:rsidP="00CB1832">
            <w:pPr>
              <w:spacing w:line="276" w:lineRule="auto"/>
              <w:ind w:left="0"/>
              <w:jc w:val="left"/>
              <w:rPr>
                <w:b/>
                <w:lang w:val="en-US"/>
              </w:rPr>
            </w:pPr>
            <w:r w:rsidRPr="000961F5">
              <w:rPr>
                <w:b/>
                <w:lang w:val="en-US"/>
              </w:rPr>
              <w:t>Condition</w:t>
            </w:r>
          </w:p>
        </w:tc>
        <w:tc>
          <w:tcPr>
            <w:tcW w:w="4253" w:type="dxa"/>
            <w:shd w:val="clear" w:color="auto" w:fill="13426B"/>
            <w:vAlign w:val="bottom"/>
          </w:tcPr>
          <w:p w14:paraId="4AB6EB53" w14:textId="77777777" w:rsidR="00A03626" w:rsidRPr="000961F5" w:rsidRDefault="00A03626" w:rsidP="00CB1832">
            <w:pPr>
              <w:spacing w:line="276" w:lineRule="auto"/>
              <w:ind w:left="0"/>
              <w:jc w:val="left"/>
              <w:rPr>
                <w:b/>
                <w:lang w:val="en-US"/>
              </w:rPr>
            </w:pPr>
            <w:r w:rsidRPr="000961F5">
              <w:rPr>
                <w:b/>
                <w:lang w:val="en-US"/>
              </w:rPr>
              <w:t>System Task</w:t>
            </w:r>
          </w:p>
        </w:tc>
      </w:tr>
      <w:tr w:rsidR="002B4B48" w:rsidRPr="000961F5" w14:paraId="2D0DB29A" w14:textId="77777777" w:rsidTr="00CB1832">
        <w:tc>
          <w:tcPr>
            <w:tcW w:w="400" w:type="dxa"/>
          </w:tcPr>
          <w:p w14:paraId="10D63074" w14:textId="24B3FB74" w:rsidR="002B4B48" w:rsidRPr="000961F5" w:rsidRDefault="002B4B48" w:rsidP="002B4B48">
            <w:pPr>
              <w:spacing w:line="276" w:lineRule="auto"/>
              <w:ind w:left="0"/>
              <w:jc w:val="left"/>
              <w:rPr>
                <w:lang w:eastAsia="x-none"/>
              </w:rPr>
            </w:pPr>
            <w:r w:rsidRPr="000961F5">
              <w:rPr>
                <w:lang w:eastAsia="x-none"/>
              </w:rPr>
              <w:t>1</w:t>
            </w:r>
          </w:p>
        </w:tc>
        <w:tc>
          <w:tcPr>
            <w:tcW w:w="3423" w:type="dxa"/>
          </w:tcPr>
          <w:p w14:paraId="040D7DD4" w14:textId="1CF29873" w:rsidR="002B4B48" w:rsidRPr="000961F5" w:rsidRDefault="002B4B48">
            <w:pPr>
              <w:spacing w:line="276" w:lineRule="auto"/>
              <w:ind w:left="0"/>
              <w:jc w:val="left"/>
              <w:rPr>
                <w:lang w:eastAsia="x-none"/>
              </w:rPr>
            </w:pPr>
            <w:r w:rsidRPr="000961F5">
              <w:rPr>
                <w:lang w:eastAsia="x-none"/>
              </w:rPr>
              <w:t xml:space="preserve">Submit Deal Size Management e-form with </w:t>
            </w:r>
            <w:r w:rsidRPr="000961F5">
              <w:rPr>
                <w:rFonts w:hint="eastAsia"/>
                <w:lang w:eastAsia="x-none"/>
              </w:rPr>
              <w:t>≥</w:t>
            </w:r>
            <w:r w:rsidRPr="000961F5">
              <w:rPr>
                <w:lang w:eastAsia="x-none"/>
              </w:rPr>
              <w:t xml:space="preserve"> 1 empty data field(s)</w:t>
            </w:r>
          </w:p>
        </w:tc>
        <w:tc>
          <w:tcPr>
            <w:tcW w:w="2409" w:type="dxa"/>
          </w:tcPr>
          <w:p w14:paraId="14A0DD86" w14:textId="7C3AF9B2" w:rsidR="002B4B48" w:rsidRPr="000961F5" w:rsidRDefault="002B4B48" w:rsidP="002B4B48">
            <w:pPr>
              <w:spacing w:line="276" w:lineRule="auto"/>
              <w:ind w:left="0"/>
              <w:jc w:val="left"/>
              <w:rPr>
                <w:lang w:eastAsia="x-none"/>
              </w:rPr>
            </w:pPr>
            <w:r w:rsidRPr="000961F5">
              <w:rPr>
                <w:lang w:eastAsia="x-none"/>
              </w:rPr>
              <w:t>At point of Principal Lead Broker / Lead Underwriter submitting e-form</w:t>
            </w:r>
          </w:p>
        </w:tc>
        <w:tc>
          <w:tcPr>
            <w:tcW w:w="4253" w:type="dxa"/>
          </w:tcPr>
          <w:p w14:paraId="7D8A27DB" w14:textId="77777777" w:rsidR="002B4B48" w:rsidRPr="000961F5" w:rsidRDefault="002B4B48" w:rsidP="002B4B48">
            <w:pPr>
              <w:pStyle w:val="ListParagraph"/>
              <w:numPr>
                <w:ilvl w:val="0"/>
                <w:numId w:val="47"/>
              </w:numPr>
              <w:spacing w:after="0" w:line="276" w:lineRule="auto"/>
              <w:ind w:leftChars="0" w:left="232" w:hanging="232"/>
              <w:jc w:val="left"/>
              <w:rPr>
                <w:b/>
                <w:lang w:eastAsia="x-none"/>
              </w:rPr>
            </w:pPr>
            <w:r w:rsidRPr="000961F5">
              <w:rPr>
                <w:b/>
                <w:lang w:eastAsia="x-none"/>
              </w:rPr>
              <w:t>Reject submission</w:t>
            </w:r>
          </w:p>
          <w:p w14:paraId="3828090D" w14:textId="77777777" w:rsidR="002B4B48" w:rsidRPr="000961F5" w:rsidRDefault="002B4B48" w:rsidP="002B4B48">
            <w:pPr>
              <w:pStyle w:val="ListParagraph"/>
              <w:numPr>
                <w:ilvl w:val="0"/>
                <w:numId w:val="47"/>
              </w:numPr>
              <w:spacing w:after="0" w:line="276" w:lineRule="auto"/>
              <w:ind w:leftChars="0" w:left="232" w:hanging="232"/>
              <w:jc w:val="left"/>
              <w:rPr>
                <w:b/>
                <w:lang w:eastAsia="x-none"/>
              </w:rPr>
            </w:pPr>
            <w:r w:rsidRPr="000961F5">
              <w:rPr>
                <w:b/>
                <w:lang w:eastAsia="x-none"/>
              </w:rPr>
              <w:t>Prompt error message</w:t>
            </w:r>
            <w:r w:rsidRPr="000961F5">
              <w:rPr>
                <w:lang w:eastAsia="x-none"/>
              </w:rPr>
              <w:t xml:space="preserve"> (“[Data field] cannot be left blank.”)</w:t>
            </w:r>
          </w:p>
          <w:p w14:paraId="7A5F174C" w14:textId="318B6F18" w:rsidR="002B4B48" w:rsidRPr="000961F5" w:rsidRDefault="002B4B48">
            <w:pPr>
              <w:pStyle w:val="ListParagraph"/>
              <w:numPr>
                <w:ilvl w:val="0"/>
                <w:numId w:val="47"/>
              </w:numPr>
              <w:spacing w:after="0" w:line="276" w:lineRule="auto"/>
              <w:ind w:leftChars="0" w:left="232" w:hanging="232"/>
              <w:jc w:val="left"/>
              <w:rPr>
                <w:b/>
                <w:lang w:eastAsia="x-none"/>
              </w:rPr>
            </w:pPr>
            <w:r w:rsidRPr="000961F5">
              <w:rPr>
                <w:b/>
                <w:lang w:eastAsia="x-none"/>
              </w:rPr>
              <w:t>Flag out</w:t>
            </w:r>
            <w:r w:rsidRPr="000961F5">
              <w:rPr>
                <w:lang w:eastAsia="x-none"/>
              </w:rPr>
              <w:t xml:space="preserve"> incomplete fields</w:t>
            </w:r>
          </w:p>
        </w:tc>
      </w:tr>
      <w:tr w:rsidR="00613ED4" w:rsidRPr="000961F5" w14:paraId="58D7B26F" w14:textId="77777777" w:rsidTr="00CB1832">
        <w:tc>
          <w:tcPr>
            <w:tcW w:w="400" w:type="dxa"/>
          </w:tcPr>
          <w:p w14:paraId="0CC74924" w14:textId="580C77C4" w:rsidR="00613ED4" w:rsidRPr="000961F5" w:rsidRDefault="00613ED4" w:rsidP="00613ED4">
            <w:pPr>
              <w:spacing w:line="276" w:lineRule="auto"/>
              <w:ind w:left="0"/>
              <w:jc w:val="left"/>
              <w:rPr>
                <w:lang w:eastAsia="x-none"/>
              </w:rPr>
            </w:pPr>
            <w:r w:rsidRPr="000961F5">
              <w:rPr>
                <w:lang w:eastAsia="x-none"/>
              </w:rPr>
              <w:t>2</w:t>
            </w:r>
          </w:p>
        </w:tc>
        <w:tc>
          <w:tcPr>
            <w:tcW w:w="3423" w:type="dxa"/>
          </w:tcPr>
          <w:p w14:paraId="544DA499" w14:textId="35A5B72E" w:rsidR="00613ED4" w:rsidRPr="000961F5" w:rsidRDefault="00613ED4" w:rsidP="00613ED4">
            <w:pPr>
              <w:spacing w:line="276" w:lineRule="auto"/>
              <w:ind w:left="0"/>
              <w:jc w:val="left"/>
              <w:rPr>
                <w:lang w:eastAsia="x-none"/>
              </w:rPr>
            </w:pPr>
            <w:r w:rsidRPr="000961F5">
              <w:rPr>
                <w:lang w:eastAsia="x-none"/>
              </w:rPr>
              <w:t>No Deal Size Management e-form has been submitted</w:t>
            </w:r>
          </w:p>
        </w:tc>
        <w:tc>
          <w:tcPr>
            <w:tcW w:w="2409" w:type="dxa"/>
          </w:tcPr>
          <w:p w14:paraId="41B0561A" w14:textId="428DE255" w:rsidR="00613ED4" w:rsidRPr="000961F5" w:rsidRDefault="00613ED4" w:rsidP="00613ED4">
            <w:pPr>
              <w:spacing w:line="276" w:lineRule="auto"/>
              <w:ind w:left="0"/>
              <w:jc w:val="left"/>
              <w:rPr>
                <w:lang w:eastAsia="x-none"/>
              </w:rPr>
            </w:pPr>
            <w:r w:rsidRPr="000961F5">
              <w:rPr>
                <w:lang w:eastAsia="x-none"/>
              </w:rPr>
              <w:t>2 hours before the Deal Size Confirmation deadline [22:00, IPO Initiation Field #53 -1 business day]</w:t>
            </w:r>
          </w:p>
        </w:tc>
        <w:tc>
          <w:tcPr>
            <w:tcW w:w="4253" w:type="dxa"/>
          </w:tcPr>
          <w:p w14:paraId="24E3F917" w14:textId="5E97A096" w:rsidR="00613ED4" w:rsidRPr="000961F5" w:rsidRDefault="00613ED4" w:rsidP="00F159AF">
            <w:pPr>
              <w:pStyle w:val="ListParagraph"/>
              <w:numPr>
                <w:ilvl w:val="0"/>
                <w:numId w:val="47"/>
              </w:numPr>
              <w:spacing w:after="0" w:line="276" w:lineRule="auto"/>
              <w:ind w:leftChars="0" w:left="232" w:hanging="232"/>
              <w:jc w:val="left"/>
              <w:rPr>
                <w:b/>
                <w:lang w:eastAsia="x-none"/>
              </w:rPr>
            </w:pPr>
            <w:r w:rsidRPr="000961F5">
              <w:rPr>
                <w:b/>
                <w:lang w:eastAsia="x-none"/>
              </w:rPr>
              <w:t xml:space="preserve">Prompt notification [Principal Lead Broker / Lead Underwriter] </w:t>
            </w:r>
            <w:r w:rsidRPr="000961F5">
              <w:rPr>
                <w:lang w:eastAsia="x-none"/>
              </w:rPr>
              <w:t>(“REMINDER: The final size of the offer of [IPO Initiation Field #2] should be confirmed by 08:00, [IPO Initiation Field #53].”)</w:t>
            </w:r>
          </w:p>
        </w:tc>
      </w:tr>
      <w:tr w:rsidR="00613ED4" w:rsidRPr="000961F5" w14:paraId="58420000" w14:textId="77777777" w:rsidTr="00CB1832">
        <w:tc>
          <w:tcPr>
            <w:tcW w:w="400" w:type="dxa"/>
          </w:tcPr>
          <w:p w14:paraId="6A38ABC6" w14:textId="5E0F29B1" w:rsidR="00613ED4" w:rsidRPr="000961F5" w:rsidRDefault="00613ED4" w:rsidP="00613ED4">
            <w:pPr>
              <w:spacing w:line="276" w:lineRule="auto"/>
              <w:ind w:left="0"/>
              <w:jc w:val="left"/>
              <w:rPr>
                <w:lang w:eastAsia="x-none"/>
              </w:rPr>
            </w:pPr>
            <w:r w:rsidRPr="000961F5">
              <w:rPr>
                <w:lang w:eastAsia="x-none"/>
              </w:rPr>
              <w:t>3</w:t>
            </w:r>
          </w:p>
        </w:tc>
        <w:tc>
          <w:tcPr>
            <w:tcW w:w="3423" w:type="dxa"/>
          </w:tcPr>
          <w:p w14:paraId="1B22C404" w14:textId="15C51069" w:rsidR="00613ED4" w:rsidRPr="000961F5" w:rsidRDefault="00613ED4" w:rsidP="00613ED4">
            <w:pPr>
              <w:spacing w:line="276" w:lineRule="auto"/>
              <w:ind w:left="0"/>
              <w:jc w:val="left"/>
              <w:rPr>
                <w:lang w:eastAsia="x-none"/>
              </w:rPr>
            </w:pPr>
            <w:r w:rsidRPr="000961F5">
              <w:rPr>
                <w:lang w:eastAsia="x-none"/>
              </w:rPr>
              <w:t>No Deal Size Management e-form has been submitted</w:t>
            </w:r>
          </w:p>
        </w:tc>
        <w:tc>
          <w:tcPr>
            <w:tcW w:w="2409" w:type="dxa"/>
          </w:tcPr>
          <w:p w14:paraId="1FC69550" w14:textId="6E353FE1" w:rsidR="00613ED4" w:rsidRPr="000961F5" w:rsidRDefault="00613ED4" w:rsidP="00613ED4">
            <w:pPr>
              <w:spacing w:line="276" w:lineRule="auto"/>
              <w:ind w:left="0"/>
              <w:jc w:val="left"/>
              <w:rPr>
                <w:lang w:eastAsia="x-none"/>
              </w:rPr>
            </w:pPr>
            <w:r w:rsidRPr="000961F5">
              <w:rPr>
                <w:lang w:eastAsia="x-none"/>
              </w:rPr>
              <w:t>45 minutes before the Deal Size Confirmation deadline [22:00, IPO Initiation Field #53 -1 business day]</w:t>
            </w:r>
          </w:p>
        </w:tc>
        <w:tc>
          <w:tcPr>
            <w:tcW w:w="4253" w:type="dxa"/>
          </w:tcPr>
          <w:p w14:paraId="205AD8F5" w14:textId="4D0BA0B2" w:rsidR="00613ED4" w:rsidRPr="000961F5" w:rsidRDefault="00613ED4" w:rsidP="00613ED4">
            <w:pPr>
              <w:pStyle w:val="ListParagraph"/>
              <w:numPr>
                <w:ilvl w:val="0"/>
                <w:numId w:val="47"/>
              </w:numPr>
              <w:spacing w:after="0" w:line="276" w:lineRule="auto"/>
              <w:ind w:leftChars="0" w:left="232" w:hanging="232"/>
              <w:jc w:val="left"/>
              <w:rPr>
                <w:b/>
                <w:lang w:eastAsia="x-none"/>
              </w:rPr>
            </w:pPr>
            <w:r w:rsidRPr="000961F5">
              <w:rPr>
                <w:b/>
                <w:lang w:eastAsia="x-none"/>
              </w:rPr>
              <w:t xml:space="preserve">Prompt notification [Principal Lead Broker / Lead Underwriter] </w:t>
            </w:r>
            <w:r w:rsidRPr="000961F5">
              <w:rPr>
                <w:lang w:eastAsia="x-none"/>
              </w:rPr>
              <w:t>(“REMINDER: The final offer size of [IPO Initiation Field #2] should be confirmed by 08:00, [IPO Initiation Field #53].”)</w:t>
            </w:r>
          </w:p>
        </w:tc>
      </w:tr>
      <w:tr w:rsidR="00613ED4" w:rsidRPr="000961F5" w14:paraId="4FDC3901" w14:textId="77777777" w:rsidTr="00CB1832">
        <w:tc>
          <w:tcPr>
            <w:tcW w:w="400" w:type="dxa"/>
          </w:tcPr>
          <w:p w14:paraId="683A0EEE" w14:textId="732283DE" w:rsidR="00613ED4" w:rsidRPr="000961F5" w:rsidRDefault="00613ED4" w:rsidP="00613ED4">
            <w:pPr>
              <w:spacing w:line="276" w:lineRule="auto"/>
              <w:ind w:left="0"/>
              <w:jc w:val="left"/>
              <w:rPr>
                <w:lang w:eastAsia="x-none"/>
              </w:rPr>
            </w:pPr>
            <w:r w:rsidRPr="000961F5">
              <w:rPr>
                <w:lang w:eastAsia="x-none"/>
              </w:rPr>
              <w:lastRenderedPageBreak/>
              <w:t>4</w:t>
            </w:r>
          </w:p>
        </w:tc>
        <w:tc>
          <w:tcPr>
            <w:tcW w:w="3423" w:type="dxa"/>
          </w:tcPr>
          <w:p w14:paraId="165BB2A8" w14:textId="44946A75" w:rsidR="00613ED4" w:rsidRPr="000961F5" w:rsidRDefault="00613ED4" w:rsidP="00613ED4">
            <w:pPr>
              <w:spacing w:line="276" w:lineRule="auto"/>
              <w:ind w:left="0"/>
              <w:jc w:val="left"/>
              <w:rPr>
                <w:lang w:eastAsia="x-none"/>
              </w:rPr>
            </w:pPr>
            <w:r w:rsidRPr="000961F5">
              <w:rPr>
                <w:lang w:eastAsia="x-none"/>
              </w:rPr>
              <w:t>No Deal Size Management e-form has been submitted</w:t>
            </w:r>
          </w:p>
        </w:tc>
        <w:tc>
          <w:tcPr>
            <w:tcW w:w="2409" w:type="dxa"/>
          </w:tcPr>
          <w:p w14:paraId="56E1839D" w14:textId="4FB52160" w:rsidR="00613ED4" w:rsidRPr="000961F5" w:rsidRDefault="00613ED4" w:rsidP="00613ED4">
            <w:pPr>
              <w:spacing w:line="276" w:lineRule="auto"/>
              <w:ind w:left="0"/>
              <w:jc w:val="left"/>
              <w:rPr>
                <w:lang w:eastAsia="x-none"/>
              </w:rPr>
            </w:pPr>
            <w:r w:rsidRPr="000961F5">
              <w:rPr>
                <w:lang w:eastAsia="x-none"/>
              </w:rPr>
              <w:t xml:space="preserve">Deal reaches the Deal Size Confirmation deadline [22:00, IPO Initiation Field #53 -1 business day] </w:t>
            </w:r>
          </w:p>
        </w:tc>
        <w:tc>
          <w:tcPr>
            <w:tcW w:w="4253" w:type="dxa"/>
          </w:tcPr>
          <w:p w14:paraId="3F714E06" w14:textId="2F442CE8" w:rsidR="00613ED4" w:rsidRPr="000961F5" w:rsidRDefault="00613ED4" w:rsidP="00613ED4">
            <w:pPr>
              <w:pStyle w:val="ListParagraph"/>
              <w:numPr>
                <w:ilvl w:val="0"/>
                <w:numId w:val="47"/>
              </w:numPr>
              <w:spacing w:after="0" w:line="276" w:lineRule="auto"/>
              <w:ind w:leftChars="0" w:left="232" w:hanging="232"/>
              <w:jc w:val="left"/>
              <w:rPr>
                <w:b/>
                <w:lang w:eastAsia="x-none"/>
              </w:rPr>
            </w:pPr>
            <w:r w:rsidRPr="000961F5">
              <w:rPr>
                <w:b/>
                <w:lang w:eastAsia="x-none"/>
              </w:rPr>
              <w:t>Input Preferential Offer Settlement Fields #2 / #6 / #10 as 0 and submit e-form</w:t>
            </w:r>
          </w:p>
          <w:p w14:paraId="2482FACC" w14:textId="237DE197" w:rsidR="00613ED4" w:rsidRPr="000961F5" w:rsidRDefault="00613ED4" w:rsidP="00F159AF">
            <w:pPr>
              <w:pStyle w:val="ListParagraph"/>
              <w:numPr>
                <w:ilvl w:val="0"/>
                <w:numId w:val="47"/>
              </w:numPr>
              <w:spacing w:after="0" w:line="276" w:lineRule="auto"/>
              <w:ind w:leftChars="0" w:left="232" w:hanging="232"/>
              <w:jc w:val="left"/>
              <w:rPr>
                <w:b/>
                <w:lang w:eastAsia="x-none"/>
              </w:rPr>
            </w:pPr>
            <w:r w:rsidRPr="000961F5">
              <w:rPr>
                <w:b/>
                <w:lang w:eastAsia="x-none"/>
              </w:rPr>
              <w:t xml:space="preserve">Change sub-flow status </w:t>
            </w:r>
            <w:r w:rsidRPr="000961F5">
              <w:rPr>
                <w:lang w:eastAsia="x-none"/>
              </w:rPr>
              <w:t>of Preferential Offer Settlement e-form “Public Offer Confirmed”</w:t>
            </w:r>
          </w:p>
        </w:tc>
      </w:tr>
      <w:tr w:rsidR="00613ED4" w:rsidRPr="000961F5" w14:paraId="3BCAEF06" w14:textId="77777777" w:rsidTr="00CB1832">
        <w:tc>
          <w:tcPr>
            <w:tcW w:w="400" w:type="dxa"/>
          </w:tcPr>
          <w:p w14:paraId="1F2FDFDA" w14:textId="758B1B75" w:rsidR="00613ED4" w:rsidRPr="000961F5" w:rsidRDefault="00613ED4" w:rsidP="00613ED4">
            <w:pPr>
              <w:spacing w:line="276" w:lineRule="auto"/>
              <w:ind w:left="0"/>
              <w:jc w:val="left"/>
              <w:rPr>
                <w:lang w:eastAsia="x-none"/>
              </w:rPr>
            </w:pPr>
            <w:r w:rsidRPr="000961F5">
              <w:rPr>
                <w:lang w:eastAsia="x-none"/>
              </w:rPr>
              <w:t>5</w:t>
            </w:r>
          </w:p>
        </w:tc>
        <w:tc>
          <w:tcPr>
            <w:tcW w:w="3423" w:type="dxa"/>
          </w:tcPr>
          <w:p w14:paraId="0AAB718F" w14:textId="7DD0F8F2" w:rsidR="00613ED4" w:rsidRPr="000961F5" w:rsidRDefault="00613ED4" w:rsidP="00613ED4">
            <w:pPr>
              <w:spacing w:line="276" w:lineRule="auto"/>
              <w:ind w:left="0"/>
              <w:jc w:val="left"/>
              <w:rPr>
                <w:lang w:eastAsia="x-none"/>
              </w:rPr>
            </w:pPr>
            <w:r w:rsidRPr="000961F5">
              <w:rPr>
                <w:lang w:eastAsia="x-none"/>
              </w:rPr>
              <w:t>Submit Deal Size Management e-form after the Deal Size Confirmation deadline [22:00, IPO Initiation Field #53 -1 business day]</w:t>
            </w:r>
          </w:p>
        </w:tc>
        <w:tc>
          <w:tcPr>
            <w:tcW w:w="2409" w:type="dxa"/>
          </w:tcPr>
          <w:p w14:paraId="6E3039BD" w14:textId="0F2E23AD" w:rsidR="00613ED4" w:rsidRPr="000961F5" w:rsidRDefault="00613ED4" w:rsidP="00613ED4">
            <w:pPr>
              <w:spacing w:line="276" w:lineRule="auto"/>
              <w:ind w:left="0"/>
              <w:jc w:val="left"/>
              <w:rPr>
                <w:lang w:eastAsia="x-none"/>
              </w:rPr>
            </w:pPr>
            <w:r w:rsidRPr="000961F5">
              <w:rPr>
                <w:lang w:eastAsia="x-none"/>
              </w:rPr>
              <w:t>At point of Principal Lead Broker / Lead Underwriter submitting e-form</w:t>
            </w:r>
          </w:p>
        </w:tc>
        <w:tc>
          <w:tcPr>
            <w:tcW w:w="4253" w:type="dxa"/>
          </w:tcPr>
          <w:p w14:paraId="0B22ED62" w14:textId="77777777" w:rsidR="00613ED4" w:rsidRPr="000961F5" w:rsidRDefault="00613ED4" w:rsidP="00613ED4">
            <w:pPr>
              <w:pStyle w:val="ListParagraph"/>
              <w:numPr>
                <w:ilvl w:val="0"/>
                <w:numId w:val="47"/>
              </w:numPr>
              <w:spacing w:after="0" w:line="276" w:lineRule="auto"/>
              <w:ind w:leftChars="0" w:left="232" w:hanging="232"/>
              <w:jc w:val="left"/>
              <w:rPr>
                <w:b/>
                <w:lang w:eastAsia="x-none"/>
              </w:rPr>
            </w:pPr>
            <w:r w:rsidRPr="000961F5">
              <w:rPr>
                <w:b/>
                <w:lang w:eastAsia="x-none"/>
              </w:rPr>
              <w:t>Reject submission</w:t>
            </w:r>
          </w:p>
          <w:p w14:paraId="4B23E9BE" w14:textId="5FB3989B" w:rsidR="00613ED4" w:rsidRPr="000961F5" w:rsidRDefault="00613ED4">
            <w:pPr>
              <w:pStyle w:val="ListParagraph"/>
              <w:numPr>
                <w:ilvl w:val="0"/>
                <w:numId w:val="47"/>
              </w:numPr>
              <w:spacing w:after="0" w:line="276" w:lineRule="auto"/>
              <w:ind w:leftChars="0" w:left="232" w:hanging="232"/>
              <w:jc w:val="left"/>
              <w:rPr>
                <w:b/>
                <w:lang w:eastAsia="x-none"/>
              </w:rPr>
            </w:pPr>
            <w:r w:rsidRPr="000961F5">
              <w:rPr>
                <w:b/>
                <w:lang w:eastAsia="x-none"/>
              </w:rPr>
              <w:t>Prompt error message</w:t>
            </w:r>
            <w:r w:rsidRPr="000961F5">
              <w:rPr>
                <w:lang w:eastAsia="x-none"/>
              </w:rPr>
              <w:t xml:space="preserve"> (“The deadline for confirming the final offer size has passed.”)</w:t>
            </w:r>
          </w:p>
        </w:tc>
      </w:tr>
      <w:tr w:rsidR="00613ED4" w:rsidRPr="000961F5" w14:paraId="4784DDB4" w14:textId="77777777" w:rsidTr="00CB1832">
        <w:tc>
          <w:tcPr>
            <w:tcW w:w="400" w:type="dxa"/>
          </w:tcPr>
          <w:p w14:paraId="77237C54" w14:textId="1FEFA892" w:rsidR="00613ED4" w:rsidRPr="000961F5" w:rsidRDefault="00613ED4" w:rsidP="00613ED4">
            <w:pPr>
              <w:spacing w:line="276" w:lineRule="auto"/>
              <w:ind w:left="0"/>
              <w:jc w:val="left"/>
              <w:rPr>
                <w:lang w:eastAsia="x-none"/>
              </w:rPr>
            </w:pPr>
            <w:r w:rsidRPr="000961F5">
              <w:rPr>
                <w:lang w:eastAsia="x-none"/>
              </w:rPr>
              <w:t>6</w:t>
            </w:r>
          </w:p>
        </w:tc>
        <w:tc>
          <w:tcPr>
            <w:tcW w:w="3423" w:type="dxa"/>
          </w:tcPr>
          <w:p w14:paraId="27658EF0" w14:textId="129833AD" w:rsidR="00613ED4" w:rsidRPr="000961F5" w:rsidRDefault="00613ED4" w:rsidP="00613ED4">
            <w:pPr>
              <w:spacing w:line="276" w:lineRule="auto"/>
              <w:ind w:left="0"/>
              <w:jc w:val="left"/>
              <w:rPr>
                <w:lang w:eastAsia="x-none"/>
              </w:rPr>
            </w:pPr>
            <w:r w:rsidRPr="000961F5">
              <w:rPr>
                <w:lang w:eastAsia="x-none"/>
              </w:rPr>
              <w:t xml:space="preserve">At least </w:t>
            </w:r>
            <w:r w:rsidRPr="000961F5">
              <w:rPr>
                <w:rFonts w:hint="eastAsia"/>
                <w:lang w:eastAsia="x-none"/>
              </w:rPr>
              <w:t>≥</w:t>
            </w:r>
            <w:r w:rsidRPr="000961F5">
              <w:rPr>
                <w:lang w:eastAsia="x-none"/>
              </w:rPr>
              <w:t>1 Deal Size Management e-form submitted, and Institutional Offer Reallocation Indictor [Deal Size Management Field #1] = No Reallocation</w:t>
            </w:r>
          </w:p>
        </w:tc>
        <w:tc>
          <w:tcPr>
            <w:tcW w:w="2409" w:type="dxa"/>
          </w:tcPr>
          <w:p w14:paraId="7E2960BB" w14:textId="4601F640" w:rsidR="00613ED4" w:rsidRPr="000961F5" w:rsidRDefault="00613ED4" w:rsidP="00613ED4">
            <w:pPr>
              <w:spacing w:line="276" w:lineRule="auto"/>
              <w:ind w:left="0"/>
              <w:jc w:val="left"/>
              <w:rPr>
                <w:lang w:eastAsia="x-none"/>
              </w:rPr>
            </w:pPr>
            <w:r w:rsidRPr="000961F5">
              <w:rPr>
                <w:lang w:eastAsia="x-none"/>
              </w:rPr>
              <w:t>At Deal Size Confirmation deadline [22:00, IPO Initiation Field #53 -1 business day]</w:t>
            </w:r>
          </w:p>
        </w:tc>
        <w:tc>
          <w:tcPr>
            <w:tcW w:w="4253" w:type="dxa"/>
          </w:tcPr>
          <w:p w14:paraId="4BD58C03" w14:textId="7616B9F6" w:rsidR="00613ED4" w:rsidRPr="00F159AF" w:rsidRDefault="00613ED4" w:rsidP="00F159AF">
            <w:pPr>
              <w:pStyle w:val="ListParagraph"/>
              <w:numPr>
                <w:ilvl w:val="0"/>
                <w:numId w:val="47"/>
              </w:numPr>
              <w:spacing w:after="0" w:line="276" w:lineRule="auto"/>
              <w:ind w:leftChars="0" w:left="232" w:hanging="232"/>
              <w:jc w:val="left"/>
              <w:rPr>
                <w:b/>
                <w:lang w:eastAsia="x-none"/>
              </w:rPr>
            </w:pPr>
            <w:r w:rsidRPr="000961F5">
              <w:rPr>
                <w:b/>
                <w:lang w:eastAsia="x-none"/>
              </w:rPr>
              <w:t>Prompt notification</w:t>
            </w:r>
            <w:r w:rsidRPr="000961F5">
              <w:rPr>
                <w:lang w:eastAsia="x-none"/>
              </w:rPr>
              <w:t xml:space="preserve"> </w:t>
            </w:r>
            <w:r w:rsidRPr="000961F5">
              <w:rPr>
                <w:b/>
                <w:lang w:eastAsia="x-none"/>
              </w:rPr>
              <w:t>[Principal Lead Broker / Lead Underwriter / Principal Sponsor / Other Sponsor(s) / Regulator (HKEX) [Assigned] / Regulator (SFC) [Assigned] / HKSCC]</w:t>
            </w:r>
            <w:r w:rsidRPr="000961F5">
              <w:rPr>
                <w:lang w:eastAsia="x-none"/>
              </w:rPr>
              <w:t xml:space="preserve"> (“The Public Offer size of [IPO Initiation Field #2] has been confirmed at [Deal Size Management Field #12] [Security type].”)</w:t>
            </w:r>
          </w:p>
          <w:p w14:paraId="1470D415" w14:textId="5BDEB475" w:rsidR="00613ED4" w:rsidRPr="000961F5" w:rsidRDefault="00613ED4" w:rsidP="00F159AF">
            <w:pPr>
              <w:pStyle w:val="ListParagraph"/>
              <w:numPr>
                <w:ilvl w:val="0"/>
                <w:numId w:val="47"/>
              </w:numPr>
              <w:spacing w:after="0" w:line="276" w:lineRule="auto"/>
              <w:ind w:leftChars="0" w:left="232" w:hanging="232"/>
              <w:jc w:val="left"/>
              <w:rPr>
                <w:b/>
                <w:lang w:eastAsia="x-none"/>
              </w:rPr>
            </w:pPr>
            <w:r w:rsidRPr="000961F5">
              <w:rPr>
                <w:b/>
                <w:lang w:eastAsia="x-none"/>
              </w:rPr>
              <w:t>Change sub-flow status</w:t>
            </w:r>
            <w:r w:rsidRPr="000961F5">
              <w:rPr>
                <w:lang w:eastAsia="x-none"/>
              </w:rPr>
              <w:t xml:space="preserve"> of Deal Size Management e-form to “Public Offer confirmed”</w:t>
            </w:r>
          </w:p>
        </w:tc>
      </w:tr>
      <w:tr w:rsidR="00613ED4" w:rsidRPr="000961F5" w14:paraId="3D33DFBC" w14:textId="77777777" w:rsidTr="00CB1832">
        <w:tc>
          <w:tcPr>
            <w:tcW w:w="400" w:type="dxa"/>
          </w:tcPr>
          <w:p w14:paraId="2EDE01B0" w14:textId="72FDC412" w:rsidR="00613ED4" w:rsidRPr="000961F5" w:rsidRDefault="00613ED4" w:rsidP="00613ED4">
            <w:pPr>
              <w:spacing w:line="276" w:lineRule="auto"/>
              <w:ind w:left="0"/>
              <w:jc w:val="left"/>
              <w:rPr>
                <w:lang w:eastAsia="x-none"/>
              </w:rPr>
            </w:pPr>
            <w:r w:rsidRPr="000961F5">
              <w:rPr>
                <w:lang w:eastAsia="x-none"/>
              </w:rPr>
              <w:t>7</w:t>
            </w:r>
          </w:p>
        </w:tc>
        <w:tc>
          <w:tcPr>
            <w:tcW w:w="3423" w:type="dxa"/>
          </w:tcPr>
          <w:p w14:paraId="15F37D01" w14:textId="0D9FDC37" w:rsidR="00613ED4" w:rsidRPr="000961F5" w:rsidRDefault="00613ED4" w:rsidP="00613ED4">
            <w:pPr>
              <w:spacing w:line="276" w:lineRule="auto"/>
              <w:ind w:left="0"/>
              <w:jc w:val="left"/>
              <w:rPr>
                <w:lang w:eastAsia="x-none"/>
              </w:rPr>
            </w:pPr>
            <w:r w:rsidRPr="000961F5">
              <w:rPr>
                <w:lang w:eastAsia="x-none"/>
              </w:rPr>
              <w:t xml:space="preserve">At least </w:t>
            </w:r>
            <w:r w:rsidRPr="000961F5">
              <w:rPr>
                <w:rFonts w:hint="eastAsia"/>
                <w:lang w:eastAsia="x-none"/>
              </w:rPr>
              <w:t>≥</w:t>
            </w:r>
            <w:r w:rsidRPr="000961F5">
              <w:rPr>
                <w:lang w:eastAsia="x-none"/>
              </w:rPr>
              <w:t>1 Deal Size Management e-form submitted, and Institutional Offer Reallocation Indictor [Deal Size Management Field #1] = !No Reallocation</w:t>
            </w:r>
          </w:p>
        </w:tc>
        <w:tc>
          <w:tcPr>
            <w:tcW w:w="2409" w:type="dxa"/>
          </w:tcPr>
          <w:p w14:paraId="390F4E74" w14:textId="33C8F5D9" w:rsidR="00613ED4" w:rsidRPr="000961F5" w:rsidRDefault="00613ED4" w:rsidP="00613ED4">
            <w:pPr>
              <w:spacing w:line="276" w:lineRule="auto"/>
              <w:ind w:left="0"/>
              <w:jc w:val="left"/>
              <w:rPr>
                <w:lang w:eastAsia="x-none"/>
              </w:rPr>
            </w:pPr>
            <w:r w:rsidRPr="000961F5">
              <w:rPr>
                <w:lang w:eastAsia="x-none"/>
              </w:rPr>
              <w:t>At Deal Size Confirmation deadline [22:00, IPO Initiation Field #53 -1 business day]</w:t>
            </w:r>
          </w:p>
        </w:tc>
        <w:tc>
          <w:tcPr>
            <w:tcW w:w="4253" w:type="dxa"/>
          </w:tcPr>
          <w:p w14:paraId="55293D96" w14:textId="7E9EB516" w:rsidR="00613ED4" w:rsidRPr="000961F5" w:rsidRDefault="00613ED4" w:rsidP="00613ED4">
            <w:pPr>
              <w:pStyle w:val="ListParagraph"/>
              <w:numPr>
                <w:ilvl w:val="0"/>
                <w:numId w:val="47"/>
              </w:numPr>
              <w:spacing w:after="0" w:line="276" w:lineRule="auto"/>
              <w:ind w:leftChars="0" w:left="232" w:hanging="232"/>
              <w:jc w:val="left"/>
              <w:rPr>
                <w:b/>
                <w:lang w:eastAsia="x-none"/>
              </w:rPr>
            </w:pPr>
            <w:r w:rsidRPr="000961F5">
              <w:rPr>
                <w:b/>
                <w:lang w:eastAsia="x-none"/>
              </w:rPr>
              <w:t>Prompt notification</w:t>
            </w:r>
            <w:r w:rsidRPr="000961F5">
              <w:rPr>
                <w:lang w:eastAsia="x-none"/>
              </w:rPr>
              <w:t xml:space="preserve"> </w:t>
            </w:r>
            <w:r w:rsidRPr="000961F5">
              <w:rPr>
                <w:b/>
                <w:lang w:eastAsia="x-none"/>
              </w:rPr>
              <w:t>[Principal Lead Broker / Lead Underwriter / Principal Sponsor / Other Sponsor(s) / Regulator (HKEX) [Assigned] / Regulator (SFC) [Assigned]</w:t>
            </w:r>
            <w:r w:rsidRPr="000961F5">
              <w:rPr>
                <w:lang w:eastAsia="x-none"/>
              </w:rPr>
              <w:t xml:space="preserve"> </w:t>
            </w:r>
            <w:r w:rsidRPr="00F159AF">
              <w:rPr>
                <w:b/>
                <w:lang w:eastAsia="x-none"/>
              </w:rPr>
              <w:t>/ HKSCC]</w:t>
            </w:r>
            <w:r w:rsidRPr="000961F5">
              <w:rPr>
                <w:lang w:eastAsia="x-none"/>
              </w:rPr>
              <w:t xml:space="preserve"> (“The Public Offer size of [IPO Initiation Field #2] has been confirmed at [Deal Size Management Field #12] [Security type], with a reallocation from the Institutional Offer to the Public Offer.”)</w:t>
            </w:r>
          </w:p>
          <w:p w14:paraId="1B418FBC" w14:textId="162A5173" w:rsidR="00613ED4" w:rsidRPr="000961F5" w:rsidRDefault="00613ED4" w:rsidP="00613ED4">
            <w:pPr>
              <w:pStyle w:val="ListParagraph"/>
              <w:numPr>
                <w:ilvl w:val="0"/>
                <w:numId w:val="47"/>
              </w:numPr>
              <w:spacing w:after="0" w:line="276" w:lineRule="auto"/>
              <w:ind w:leftChars="0" w:left="232" w:hanging="232"/>
              <w:jc w:val="left"/>
              <w:rPr>
                <w:b/>
                <w:lang w:eastAsia="x-none"/>
              </w:rPr>
            </w:pPr>
            <w:r w:rsidRPr="000961F5">
              <w:rPr>
                <w:b/>
                <w:lang w:eastAsia="x-none"/>
              </w:rPr>
              <w:t>Change sub-flow status</w:t>
            </w:r>
            <w:r w:rsidRPr="000961F5">
              <w:rPr>
                <w:lang w:eastAsia="x-none"/>
              </w:rPr>
              <w:t xml:space="preserve"> of Deal Size Management e-form to “Public Offer confirmed”</w:t>
            </w:r>
          </w:p>
        </w:tc>
      </w:tr>
      <w:tr w:rsidR="00613ED4" w:rsidRPr="000961F5" w14:paraId="2803A372" w14:textId="77777777" w:rsidTr="00CB1832">
        <w:tc>
          <w:tcPr>
            <w:tcW w:w="400" w:type="dxa"/>
          </w:tcPr>
          <w:p w14:paraId="0EC70F43" w14:textId="21812CB0" w:rsidR="00613ED4" w:rsidRPr="000961F5" w:rsidRDefault="00613ED4" w:rsidP="00613ED4">
            <w:pPr>
              <w:spacing w:line="276" w:lineRule="auto"/>
              <w:ind w:left="0"/>
              <w:jc w:val="left"/>
              <w:rPr>
                <w:lang w:eastAsia="x-none"/>
              </w:rPr>
            </w:pPr>
            <w:r w:rsidRPr="000961F5">
              <w:rPr>
                <w:lang w:eastAsia="x-none"/>
              </w:rPr>
              <w:t>8</w:t>
            </w:r>
          </w:p>
        </w:tc>
        <w:tc>
          <w:tcPr>
            <w:tcW w:w="3423" w:type="dxa"/>
          </w:tcPr>
          <w:p w14:paraId="05A1352A" w14:textId="60195F56" w:rsidR="00613ED4" w:rsidRPr="000961F5" w:rsidRDefault="00613ED4" w:rsidP="00613ED4">
            <w:pPr>
              <w:spacing w:line="276" w:lineRule="auto"/>
              <w:ind w:left="0"/>
              <w:jc w:val="left"/>
              <w:rPr>
                <w:lang w:eastAsia="x-none"/>
              </w:rPr>
            </w:pPr>
            <w:r w:rsidRPr="000961F5">
              <w:rPr>
                <w:lang w:eastAsia="x-none"/>
              </w:rPr>
              <w:t xml:space="preserve">Offer reaches “Placing Approved” status </w:t>
            </w:r>
          </w:p>
        </w:tc>
        <w:tc>
          <w:tcPr>
            <w:tcW w:w="2409" w:type="dxa"/>
          </w:tcPr>
          <w:p w14:paraId="14814C1A" w14:textId="4FCEBF4D" w:rsidR="00613ED4" w:rsidRPr="000961F5" w:rsidRDefault="00613ED4" w:rsidP="00613ED4">
            <w:pPr>
              <w:spacing w:line="276" w:lineRule="auto"/>
              <w:ind w:left="0"/>
              <w:jc w:val="left"/>
              <w:rPr>
                <w:lang w:eastAsia="x-none"/>
              </w:rPr>
            </w:pPr>
            <w:r w:rsidRPr="000961F5">
              <w:rPr>
                <w:lang w:eastAsia="x-none"/>
              </w:rPr>
              <w:t>Regulator (HKEX) [Assigned] approves the placee allocations and passes the validation checks</w:t>
            </w:r>
          </w:p>
        </w:tc>
        <w:tc>
          <w:tcPr>
            <w:tcW w:w="4253" w:type="dxa"/>
          </w:tcPr>
          <w:p w14:paraId="3F512BA1" w14:textId="101279F8" w:rsidR="00613ED4" w:rsidRPr="000961F5" w:rsidRDefault="00613ED4" w:rsidP="00613ED4">
            <w:pPr>
              <w:pStyle w:val="ListParagraph"/>
              <w:numPr>
                <w:ilvl w:val="0"/>
                <w:numId w:val="47"/>
              </w:numPr>
              <w:spacing w:after="0" w:line="276" w:lineRule="auto"/>
              <w:ind w:leftChars="0" w:left="232" w:hanging="232"/>
              <w:jc w:val="left"/>
              <w:rPr>
                <w:b/>
                <w:lang w:eastAsia="x-none"/>
              </w:rPr>
            </w:pPr>
            <w:r w:rsidRPr="000961F5">
              <w:rPr>
                <w:b/>
                <w:lang w:eastAsia="x-none"/>
              </w:rPr>
              <w:t>Change sub-flow status</w:t>
            </w:r>
            <w:r w:rsidRPr="000961F5">
              <w:rPr>
                <w:lang w:eastAsia="x-none"/>
              </w:rPr>
              <w:t xml:space="preserve"> of Deal Size Management e-form to “Finalised”</w:t>
            </w:r>
          </w:p>
        </w:tc>
      </w:tr>
      <w:tr w:rsidR="00613ED4" w:rsidRPr="000961F5" w14:paraId="491AA60B" w14:textId="77777777" w:rsidTr="00CB1832">
        <w:tc>
          <w:tcPr>
            <w:tcW w:w="400" w:type="dxa"/>
          </w:tcPr>
          <w:p w14:paraId="3A834FF3" w14:textId="492157FA" w:rsidR="00613ED4" w:rsidRPr="000961F5" w:rsidRDefault="00613ED4" w:rsidP="00613ED4">
            <w:pPr>
              <w:spacing w:line="276" w:lineRule="auto"/>
              <w:ind w:left="0"/>
              <w:jc w:val="left"/>
              <w:rPr>
                <w:lang w:eastAsia="x-none"/>
              </w:rPr>
            </w:pPr>
            <w:r w:rsidRPr="000961F5">
              <w:rPr>
                <w:lang w:eastAsia="x-none"/>
              </w:rPr>
              <w:t>9</w:t>
            </w:r>
          </w:p>
        </w:tc>
        <w:tc>
          <w:tcPr>
            <w:tcW w:w="3423" w:type="dxa"/>
          </w:tcPr>
          <w:p w14:paraId="5A9EEDD3" w14:textId="5CD5D404" w:rsidR="00613ED4" w:rsidRPr="000961F5" w:rsidRDefault="00613ED4" w:rsidP="00613ED4">
            <w:pPr>
              <w:spacing w:line="276" w:lineRule="auto"/>
              <w:ind w:left="0"/>
              <w:jc w:val="left"/>
              <w:rPr>
                <w:lang w:eastAsia="x-none"/>
              </w:rPr>
            </w:pPr>
            <w:r w:rsidRPr="000961F5">
              <w:rPr>
                <w:lang w:eastAsia="x-none"/>
              </w:rPr>
              <w:t xml:space="preserve">Offer reaches “Allocation Confirmed” status </w:t>
            </w:r>
          </w:p>
        </w:tc>
        <w:tc>
          <w:tcPr>
            <w:tcW w:w="2409" w:type="dxa"/>
          </w:tcPr>
          <w:p w14:paraId="60E39797" w14:textId="77777777" w:rsidR="00613ED4" w:rsidRPr="000961F5" w:rsidRDefault="00613ED4" w:rsidP="00613ED4">
            <w:pPr>
              <w:spacing w:line="276" w:lineRule="auto"/>
              <w:ind w:left="0"/>
              <w:jc w:val="left"/>
              <w:rPr>
                <w:lang w:eastAsia="x-none"/>
              </w:rPr>
            </w:pPr>
            <w:r w:rsidRPr="000961F5">
              <w:rPr>
                <w:lang w:eastAsia="x-none"/>
              </w:rPr>
              <w:t>FINI finishes validating all SWIFT return messages</w:t>
            </w:r>
          </w:p>
          <w:p w14:paraId="1E169B9C" w14:textId="7B89648E" w:rsidR="00613ED4" w:rsidRPr="000961F5" w:rsidRDefault="00613ED4" w:rsidP="00613ED4">
            <w:pPr>
              <w:spacing w:line="276" w:lineRule="auto"/>
              <w:ind w:left="0"/>
              <w:jc w:val="left"/>
              <w:rPr>
                <w:lang w:eastAsia="x-none"/>
              </w:rPr>
            </w:pPr>
          </w:p>
        </w:tc>
        <w:tc>
          <w:tcPr>
            <w:tcW w:w="4253" w:type="dxa"/>
          </w:tcPr>
          <w:p w14:paraId="71E76B78" w14:textId="7B26EBE0" w:rsidR="00613ED4" w:rsidRPr="00F159AF" w:rsidRDefault="00613ED4" w:rsidP="00613ED4">
            <w:pPr>
              <w:pStyle w:val="ListParagraph"/>
              <w:numPr>
                <w:ilvl w:val="0"/>
                <w:numId w:val="47"/>
              </w:numPr>
              <w:spacing w:after="0" w:line="276" w:lineRule="auto"/>
              <w:ind w:leftChars="0" w:left="232" w:hanging="232"/>
              <w:jc w:val="left"/>
              <w:rPr>
                <w:b/>
                <w:lang w:eastAsia="x-none"/>
              </w:rPr>
            </w:pPr>
            <w:r w:rsidRPr="000961F5">
              <w:rPr>
                <w:b/>
                <w:lang w:eastAsia="x-none"/>
              </w:rPr>
              <w:t xml:space="preserve">Deduct </w:t>
            </w:r>
            <w:r w:rsidRPr="000961F5">
              <w:rPr>
                <w:lang w:eastAsia="x-none"/>
              </w:rPr>
              <w:t>number of defaulted shares from</w:t>
            </w:r>
            <w:r w:rsidRPr="000961F5">
              <w:rPr>
                <w:b/>
                <w:lang w:eastAsia="x-none"/>
              </w:rPr>
              <w:t xml:space="preserve"> </w:t>
            </w:r>
            <w:r w:rsidRPr="00F159AF">
              <w:rPr>
                <w:lang w:eastAsia="x-none"/>
              </w:rPr>
              <w:t xml:space="preserve">Number of Public Offer </w:t>
            </w:r>
            <w:r w:rsidRPr="00F159AF">
              <w:rPr>
                <w:i/>
                <w:lang w:eastAsia="x-none"/>
              </w:rPr>
              <w:t>[Security type]</w:t>
            </w:r>
            <w:r w:rsidRPr="000961F5">
              <w:rPr>
                <w:lang w:eastAsia="x-none"/>
              </w:rPr>
              <w:t xml:space="preserve"> [Deal Size Management Field #2]</w:t>
            </w:r>
          </w:p>
          <w:p w14:paraId="645C6EFC" w14:textId="7C268112" w:rsidR="00613ED4" w:rsidRPr="000961F5" w:rsidRDefault="00613ED4" w:rsidP="00F159AF">
            <w:pPr>
              <w:pStyle w:val="ListParagraph"/>
              <w:numPr>
                <w:ilvl w:val="0"/>
                <w:numId w:val="47"/>
              </w:numPr>
              <w:spacing w:after="0" w:line="276" w:lineRule="auto"/>
              <w:ind w:leftChars="0" w:left="232" w:hanging="232"/>
              <w:jc w:val="left"/>
              <w:rPr>
                <w:b/>
                <w:lang w:eastAsia="x-none"/>
              </w:rPr>
            </w:pPr>
            <w:r w:rsidRPr="000961F5">
              <w:rPr>
                <w:b/>
                <w:lang w:eastAsia="x-none"/>
              </w:rPr>
              <w:t xml:space="preserve">Add </w:t>
            </w:r>
            <w:r w:rsidRPr="000961F5">
              <w:rPr>
                <w:lang w:eastAsia="x-none"/>
              </w:rPr>
              <w:t>number of defaulted shares to</w:t>
            </w:r>
            <w:r w:rsidRPr="000961F5">
              <w:rPr>
                <w:b/>
                <w:lang w:eastAsia="x-none"/>
              </w:rPr>
              <w:t xml:space="preserve"> </w:t>
            </w:r>
            <w:r w:rsidRPr="000961F5">
              <w:rPr>
                <w:lang w:eastAsia="x-none"/>
              </w:rPr>
              <w:t xml:space="preserve">Number of Institutional Offer </w:t>
            </w:r>
            <w:r w:rsidRPr="00F159AF">
              <w:rPr>
                <w:i/>
                <w:lang w:eastAsia="x-none"/>
              </w:rPr>
              <w:t>[Security type]</w:t>
            </w:r>
            <w:r w:rsidRPr="000961F5">
              <w:rPr>
                <w:lang w:eastAsia="x-none"/>
              </w:rPr>
              <w:t xml:space="preserve"> [Deal Size Management Field #3]</w:t>
            </w:r>
          </w:p>
        </w:tc>
      </w:tr>
      <w:tr w:rsidR="00613ED4" w:rsidRPr="000961F5" w14:paraId="3B229D33" w14:textId="77777777" w:rsidTr="00CB1832">
        <w:tc>
          <w:tcPr>
            <w:tcW w:w="400" w:type="dxa"/>
          </w:tcPr>
          <w:p w14:paraId="6EC996C8" w14:textId="6473928D" w:rsidR="00613ED4" w:rsidRPr="000961F5" w:rsidRDefault="00613ED4" w:rsidP="00613ED4">
            <w:pPr>
              <w:spacing w:line="276" w:lineRule="auto"/>
              <w:ind w:left="0"/>
              <w:jc w:val="left"/>
              <w:rPr>
                <w:lang w:eastAsia="x-none"/>
              </w:rPr>
            </w:pPr>
            <w:r w:rsidRPr="000961F5">
              <w:rPr>
                <w:lang w:eastAsia="x-none"/>
              </w:rPr>
              <w:lastRenderedPageBreak/>
              <w:t>10</w:t>
            </w:r>
          </w:p>
        </w:tc>
        <w:tc>
          <w:tcPr>
            <w:tcW w:w="3423" w:type="dxa"/>
          </w:tcPr>
          <w:p w14:paraId="46AA6F4A" w14:textId="732B613D" w:rsidR="00613ED4" w:rsidRPr="000961F5" w:rsidRDefault="00613ED4" w:rsidP="00613ED4">
            <w:pPr>
              <w:spacing w:line="276" w:lineRule="auto"/>
              <w:ind w:left="0"/>
              <w:jc w:val="left"/>
              <w:rPr>
                <w:lang w:eastAsia="x-none"/>
              </w:rPr>
            </w:pPr>
            <w:r w:rsidRPr="000961F5">
              <w:rPr>
                <w:lang w:eastAsia="x-none"/>
              </w:rPr>
              <w:t>Submit amended Deal Size Management e-form, increasing the Final Size of the Institutional Offer [Deal Size Management #13]</w:t>
            </w:r>
          </w:p>
        </w:tc>
        <w:tc>
          <w:tcPr>
            <w:tcW w:w="2409" w:type="dxa"/>
          </w:tcPr>
          <w:p w14:paraId="137C54CF" w14:textId="77777777" w:rsidR="00613ED4" w:rsidRPr="000961F5" w:rsidRDefault="00613ED4" w:rsidP="00613ED4">
            <w:pPr>
              <w:spacing w:line="276" w:lineRule="auto"/>
              <w:ind w:left="0"/>
              <w:jc w:val="left"/>
              <w:rPr>
                <w:lang w:eastAsia="x-none"/>
              </w:rPr>
            </w:pPr>
            <w:r w:rsidRPr="000961F5">
              <w:rPr>
                <w:lang w:eastAsia="x-none"/>
              </w:rPr>
              <w:t>At point of Principal Lead Broker / Lead Underwriter submitting e-form</w:t>
            </w:r>
          </w:p>
        </w:tc>
        <w:tc>
          <w:tcPr>
            <w:tcW w:w="4253" w:type="dxa"/>
          </w:tcPr>
          <w:p w14:paraId="23CE4465" w14:textId="59EA3B7F" w:rsidR="00613ED4" w:rsidRPr="000961F5" w:rsidRDefault="00613ED4" w:rsidP="00613ED4">
            <w:pPr>
              <w:pStyle w:val="ListParagraph"/>
              <w:numPr>
                <w:ilvl w:val="0"/>
                <w:numId w:val="47"/>
              </w:numPr>
              <w:spacing w:after="0" w:line="276" w:lineRule="auto"/>
              <w:ind w:leftChars="0" w:left="232" w:hanging="232"/>
              <w:jc w:val="left"/>
              <w:rPr>
                <w:b/>
                <w:lang w:eastAsia="x-none"/>
              </w:rPr>
            </w:pPr>
            <w:r w:rsidRPr="000961F5">
              <w:rPr>
                <w:b/>
                <w:lang w:eastAsia="x-none"/>
              </w:rPr>
              <w:t xml:space="preserve">Assign </w:t>
            </w:r>
            <w:r w:rsidRPr="000961F5">
              <w:rPr>
                <w:lang w:eastAsia="x-none"/>
              </w:rPr>
              <w:t>additional shares to Principal Lead Broker / Lead Underwriter</w:t>
            </w:r>
            <w:r w:rsidRPr="000961F5">
              <w:rPr>
                <w:b/>
                <w:lang w:eastAsia="x-none"/>
              </w:rPr>
              <w:t xml:space="preserve"> </w:t>
            </w:r>
            <w:r w:rsidRPr="000961F5">
              <w:rPr>
                <w:lang w:eastAsia="x-none"/>
              </w:rPr>
              <w:t>in Control List</w:t>
            </w:r>
          </w:p>
        </w:tc>
      </w:tr>
      <w:tr w:rsidR="00613ED4" w:rsidRPr="000961F5" w14:paraId="237DD50D" w14:textId="77777777" w:rsidTr="00CB1832">
        <w:tc>
          <w:tcPr>
            <w:tcW w:w="400" w:type="dxa"/>
          </w:tcPr>
          <w:p w14:paraId="39F58472" w14:textId="2C5FF6FF" w:rsidR="00613ED4" w:rsidRPr="000961F5" w:rsidRDefault="00613ED4" w:rsidP="00613ED4">
            <w:pPr>
              <w:spacing w:line="276" w:lineRule="auto"/>
              <w:ind w:left="0"/>
              <w:jc w:val="left"/>
              <w:rPr>
                <w:lang w:eastAsia="x-none"/>
              </w:rPr>
            </w:pPr>
            <w:r w:rsidRPr="000961F5">
              <w:rPr>
                <w:lang w:eastAsia="x-none"/>
              </w:rPr>
              <w:t>11</w:t>
            </w:r>
          </w:p>
        </w:tc>
        <w:tc>
          <w:tcPr>
            <w:tcW w:w="3423" w:type="dxa"/>
          </w:tcPr>
          <w:p w14:paraId="1AE6D7DE" w14:textId="792B79C6" w:rsidR="00613ED4" w:rsidRPr="000961F5" w:rsidRDefault="00613ED4" w:rsidP="00613ED4">
            <w:pPr>
              <w:spacing w:line="276" w:lineRule="auto"/>
              <w:ind w:left="0"/>
              <w:jc w:val="left"/>
              <w:rPr>
                <w:lang w:eastAsia="x-none"/>
              </w:rPr>
            </w:pPr>
            <w:r w:rsidRPr="000961F5">
              <w:rPr>
                <w:lang w:eastAsia="x-none"/>
              </w:rPr>
              <w:t>Submit amended Deal Size Management e-form, decreasing the Final Size of the Institutional Offer [Deal Size Management #13]</w:t>
            </w:r>
          </w:p>
        </w:tc>
        <w:tc>
          <w:tcPr>
            <w:tcW w:w="2409" w:type="dxa"/>
          </w:tcPr>
          <w:p w14:paraId="24F419F2" w14:textId="77777777" w:rsidR="00613ED4" w:rsidRPr="000961F5" w:rsidRDefault="00613ED4" w:rsidP="00613ED4">
            <w:pPr>
              <w:spacing w:line="276" w:lineRule="auto"/>
              <w:ind w:left="0"/>
              <w:jc w:val="left"/>
              <w:rPr>
                <w:lang w:eastAsia="x-none"/>
              </w:rPr>
            </w:pPr>
            <w:r w:rsidRPr="000961F5">
              <w:rPr>
                <w:lang w:eastAsia="x-none"/>
              </w:rPr>
              <w:t>At point of Principal Lead Broker / Lead Underwriter submitting e-form</w:t>
            </w:r>
          </w:p>
        </w:tc>
        <w:tc>
          <w:tcPr>
            <w:tcW w:w="4253" w:type="dxa"/>
          </w:tcPr>
          <w:p w14:paraId="736A85A4" w14:textId="77777777" w:rsidR="00613ED4" w:rsidRPr="00F159AF" w:rsidRDefault="00613ED4" w:rsidP="00613ED4">
            <w:pPr>
              <w:pStyle w:val="ListParagraph"/>
              <w:numPr>
                <w:ilvl w:val="0"/>
                <w:numId w:val="47"/>
              </w:numPr>
              <w:spacing w:after="0" w:line="276" w:lineRule="auto"/>
              <w:ind w:leftChars="0" w:left="232" w:hanging="232"/>
              <w:jc w:val="left"/>
              <w:rPr>
                <w:b/>
                <w:lang w:eastAsia="x-none"/>
              </w:rPr>
            </w:pPr>
            <w:r w:rsidRPr="000961F5">
              <w:rPr>
                <w:b/>
                <w:lang w:eastAsia="x-none"/>
              </w:rPr>
              <w:t>Reset</w:t>
            </w:r>
            <w:r w:rsidRPr="000961F5">
              <w:rPr>
                <w:lang w:eastAsia="x-none"/>
              </w:rPr>
              <w:t xml:space="preserve"> all sub-placing user actions and reassign all shares to the Principal Lead Broker / Lead Underwriter</w:t>
            </w:r>
          </w:p>
          <w:p w14:paraId="43941887" w14:textId="401B5880" w:rsidR="00613ED4" w:rsidRPr="000961F5" w:rsidRDefault="00613ED4">
            <w:pPr>
              <w:pStyle w:val="ListParagraph"/>
              <w:numPr>
                <w:ilvl w:val="0"/>
                <w:numId w:val="47"/>
              </w:numPr>
              <w:spacing w:after="0" w:line="276" w:lineRule="auto"/>
              <w:ind w:leftChars="0" w:left="232" w:hanging="232"/>
              <w:jc w:val="left"/>
              <w:rPr>
                <w:b/>
                <w:lang w:eastAsia="x-none"/>
              </w:rPr>
            </w:pPr>
            <w:r w:rsidRPr="000961F5">
              <w:rPr>
                <w:b/>
                <w:lang w:eastAsia="x-none"/>
              </w:rPr>
              <w:t>Prompt notification</w:t>
            </w:r>
            <w:r w:rsidRPr="00F159AF">
              <w:rPr>
                <w:b/>
                <w:lang w:eastAsia="x-none"/>
              </w:rPr>
              <w:t xml:space="preserve"> [Principal Lead Broker / Lead Underwriter / Distributors] </w:t>
            </w:r>
            <w:r w:rsidRPr="000961F5">
              <w:rPr>
                <w:lang w:eastAsia="x-none"/>
              </w:rPr>
              <w:t>(“The entire sub-placing arrangement has been reset.”)</w:t>
            </w:r>
          </w:p>
        </w:tc>
      </w:tr>
    </w:tbl>
    <w:p w14:paraId="4E996C6F" w14:textId="58BF8892" w:rsidR="006E78BA" w:rsidRPr="000961F5" w:rsidRDefault="006E78BA">
      <w:pPr>
        <w:ind w:left="0"/>
      </w:pPr>
      <w:bookmarkStart w:id="299" w:name="_Toc63770905"/>
      <w:bookmarkStart w:id="300" w:name="_Toc63770906"/>
      <w:bookmarkStart w:id="301" w:name="_Toc63770907"/>
      <w:bookmarkStart w:id="302" w:name="_Toc63770942"/>
      <w:bookmarkStart w:id="303" w:name="_Toc63770944"/>
      <w:bookmarkStart w:id="304" w:name="_Toc63770994"/>
      <w:bookmarkEnd w:id="299"/>
      <w:bookmarkEnd w:id="300"/>
      <w:bookmarkEnd w:id="301"/>
      <w:bookmarkEnd w:id="302"/>
      <w:bookmarkEnd w:id="303"/>
      <w:bookmarkEnd w:id="304"/>
    </w:p>
    <w:p w14:paraId="47633C46" w14:textId="77777777" w:rsidR="006E78BA" w:rsidRPr="00381BCA" w:rsidRDefault="006E78BA" w:rsidP="002B0661">
      <w:pPr>
        <w:ind w:left="0"/>
      </w:pPr>
      <w:bookmarkStart w:id="305" w:name="_Toc58341732"/>
      <w:bookmarkStart w:id="306" w:name="_Toc58418407"/>
      <w:bookmarkStart w:id="307" w:name="_Toc58602051"/>
      <w:bookmarkStart w:id="308" w:name="_Toc62722884"/>
    </w:p>
    <w:p w14:paraId="636F7F82" w14:textId="4449342B" w:rsidR="00EE4684" w:rsidRPr="000961F5" w:rsidRDefault="004F4F47" w:rsidP="003D0F2C">
      <w:pPr>
        <w:pStyle w:val="Heading2"/>
      </w:pPr>
      <w:bookmarkStart w:id="309" w:name="_Toc65058031"/>
      <w:bookmarkStart w:id="310" w:name="_Toc65138833"/>
      <w:bookmarkStart w:id="311" w:name="_Toc65145813"/>
      <w:r w:rsidRPr="000961F5">
        <w:t>Core Processing Engine – Public Offer</w:t>
      </w:r>
      <w:bookmarkEnd w:id="305"/>
      <w:bookmarkEnd w:id="306"/>
      <w:bookmarkEnd w:id="307"/>
      <w:bookmarkEnd w:id="308"/>
      <w:bookmarkEnd w:id="309"/>
      <w:bookmarkEnd w:id="310"/>
      <w:bookmarkEnd w:id="311"/>
    </w:p>
    <w:p w14:paraId="6E3551B6" w14:textId="04F62806" w:rsidR="002A4673" w:rsidRPr="000961F5" w:rsidRDefault="002A4673" w:rsidP="002A4673">
      <w:pPr>
        <w:pStyle w:val="Heading3"/>
      </w:pPr>
      <w:bookmarkStart w:id="312" w:name="_Toc63770996"/>
      <w:bookmarkStart w:id="313" w:name="_Toc64997720"/>
      <w:bookmarkStart w:id="314" w:name="_Toc65058032"/>
      <w:bookmarkStart w:id="315" w:name="_Toc65058893"/>
      <w:bookmarkStart w:id="316" w:name="_Toc65080367"/>
      <w:bookmarkStart w:id="317" w:name="_Toc65138834"/>
      <w:bookmarkStart w:id="318" w:name="_Toc65145814"/>
      <w:bookmarkStart w:id="319" w:name="_Toc62722885"/>
      <w:bookmarkStart w:id="320" w:name="_Toc65058033"/>
      <w:bookmarkStart w:id="321" w:name="_Toc65138835"/>
      <w:bookmarkStart w:id="322" w:name="_Toc65145815"/>
      <w:bookmarkEnd w:id="312"/>
      <w:bookmarkEnd w:id="313"/>
      <w:bookmarkEnd w:id="314"/>
      <w:bookmarkEnd w:id="315"/>
      <w:bookmarkEnd w:id="316"/>
      <w:bookmarkEnd w:id="317"/>
      <w:bookmarkEnd w:id="318"/>
      <w:r w:rsidRPr="000961F5">
        <w:t>EIPO Application</w:t>
      </w:r>
      <w:bookmarkEnd w:id="319"/>
      <w:bookmarkEnd w:id="320"/>
      <w:bookmarkEnd w:id="321"/>
      <w:bookmarkEnd w:id="322"/>
    </w:p>
    <w:p w14:paraId="14B7C318" w14:textId="7D8623F3" w:rsidR="002A4673" w:rsidRPr="000961F5" w:rsidRDefault="002A4673">
      <w:pPr>
        <w:spacing w:after="0"/>
        <w:ind w:left="0"/>
        <w:jc w:val="left"/>
        <w:rPr>
          <w:lang w:eastAsia="x-none"/>
        </w:rPr>
      </w:pPr>
    </w:p>
    <w:p w14:paraId="66392952" w14:textId="559F4121" w:rsidR="00574077" w:rsidRPr="000961F5" w:rsidRDefault="00131979" w:rsidP="00131979">
      <w:pPr>
        <w:pStyle w:val="Heading4"/>
      </w:pPr>
      <w:bookmarkStart w:id="323" w:name="_Toc62722886"/>
      <w:bookmarkStart w:id="324" w:name="_Toc65058034"/>
      <w:bookmarkStart w:id="325" w:name="_Toc65138836"/>
      <w:bookmarkStart w:id="326" w:name="_Toc65145816"/>
      <w:r w:rsidRPr="000961F5">
        <w:t>Workflow Statuses and Permissions</w:t>
      </w:r>
      <w:bookmarkEnd w:id="323"/>
      <w:bookmarkEnd w:id="324"/>
      <w:bookmarkEnd w:id="325"/>
      <w:bookmarkEnd w:id="326"/>
    </w:p>
    <w:p w14:paraId="14F9D801" w14:textId="495E77B7" w:rsidR="00574077" w:rsidRPr="000961F5" w:rsidRDefault="00574077">
      <w:pPr>
        <w:spacing w:after="0"/>
        <w:ind w:left="0"/>
        <w:jc w:val="left"/>
        <w:rPr>
          <w:lang w:eastAsia="x-none"/>
        </w:rPr>
      </w:pPr>
    </w:p>
    <w:p w14:paraId="48238870" w14:textId="0DA393AC" w:rsidR="00574077" w:rsidRPr="000961F5" w:rsidRDefault="00574077">
      <w:pPr>
        <w:spacing w:after="0"/>
        <w:ind w:left="0"/>
        <w:jc w:val="left"/>
        <w:rPr>
          <w:lang w:eastAsia="x-none"/>
        </w:rPr>
      </w:pPr>
    </w:p>
    <w:p w14:paraId="5764D545" w14:textId="3D6F1CC3" w:rsidR="00131979" w:rsidRPr="000961F5" w:rsidRDefault="00131979">
      <w:pPr>
        <w:spacing w:after="0"/>
        <w:ind w:left="0"/>
        <w:jc w:val="left"/>
        <w:rPr>
          <w:lang w:eastAsia="x-none"/>
        </w:rPr>
      </w:pPr>
    </w:p>
    <w:p w14:paraId="6AAF4B7D" w14:textId="71B87BFF" w:rsidR="00131979" w:rsidRPr="000961F5" w:rsidRDefault="00131979">
      <w:pPr>
        <w:spacing w:after="0"/>
        <w:ind w:left="0"/>
        <w:jc w:val="left"/>
        <w:rPr>
          <w:lang w:eastAsia="x-none"/>
        </w:rPr>
      </w:pPr>
    </w:p>
    <w:p w14:paraId="4D79C8C4" w14:textId="56813B84" w:rsidR="00131979" w:rsidRPr="000961F5" w:rsidRDefault="00131979">
      <w:pPr>
        <w:spacing w:after="0"/>
        <w:ind w:left="0"/>
        <w:jc w:val="left"/>
        <w:rPr>
          <w:lang w:eastAsia="x-none"/>
        </w:rPr>
      </w:pPr>
    </w:p>
    <w:p w14:paraId="36D52E04" w14:textId="4F38E30D" w:rsidR="00131979" w:rsidRPr="000961F5" w:rsidRDefault="00131979">
      <w:pPr>
        <w:spacing w:after="0"/>
        <w:ind w:left="0"/>
        <w:jc w:val="left"/>
        <w:rPr>
          <w:lang w:eastAsia="x-none"/>
        </w:rPr>
      </w:pPr>
    </w:p>
    <w:p w14:paraId="546B4D27" w14:textId="61BD1C76" w:rsidR="00131979" w:rsidRPr="000961F5" w:rsidRDefault="00131979">
      <w:pPr>
        <w:spacing w:after="0"/>
        <w:ind w:left="0"/>
        <w:jc w:val="left"/>
        <w:rPr>
          <w:lang w:eastAsia="x-none"/>
        </w:rPr>
      </w:pPr>
    </w:p>
    <w:p w14:paraId="2EF9C3FE" w14:textId="31FBD79A" w:rsidR="00131979" w:rsidRPr="000961F5" w:rsidRDefault="00131979">
      <w:pPr>
        <w:spacing w:after="0"/>
        <w:ind w:left="0"/>
        <w:jc w:val="left"/>
        <w:rPr>
          <w:lang w:eastAsia="x-none"/>
        </w:rPr>
      </w:pPr>
      <w:r w:rsidRPr="000961F5">
        <w:rPr>
          <w:lang w:eastAsia="x-none"/>
        </w:rPr>
        <w:br w:type="page"/>
      </w:r>
    </w:p>
    <w:p w14:paraId="258AFC0C" w14:textId="6A48D34E" w:rsidR="00131979" w:rsidRPr="000961F5" w:rsidRDefault="00131979" w:rsidP="00131979">
      <w:pPr>
        <w:pStyle w:val="Heading3"/>
      </w:pPr>
      <w:bookmarkStart w:id="327" w:name="_Toc62722887"/>
      <w:bookmarkStart w:id="328" w:name="_Toc65058035"/>
      <w:bookmarkStart w:id="329" w:name="_Toc65138837"/>
      <w:bookmarkStart w:id="330" w:name="_Toc65145817"/>
      <w:r w:rsidRPr="000961F5">
        <w:lastRenderedPageBreak/>
        <w:t>EIPO Funding Validation</w:t>
      </w:r>
      <w:bookmarkEnd w:id="327"/>
      <w:bookmarkEnd w:id="328"/>
      <w:bookmarkEnd w:id="329"/>
      <w:bookmarkEnd w:id="330"/>
    </w:p>
    <w:p w14:paraId="7E0C88B6" w14:textId="46012101" w:rsidR="00131979" w:rsidRPr="000961F5" w:rsidRDefault="00131979">
      <w:pPr>
        <w:spacing w:after="0"/>
        <w:ind w:left="0"/>
        <w:jc w:val="left"/>
        <w:rPr>
          <w:lang w:eastAsia="x-none"/>
        </w:rPr>
      </w:pPr>
    </w:p>
    <w:p w14:paraId="345BFCE7" w14:textId="4D0AEDDA" w:rsidR="00131979" w:rsidRPr="000961F5" w:rsidRDefault="00131979">
      <w:pPr>
        <w:spacing w:after="0"/>
        <w:ind w:left="0"/>
        <w:jc w:val="left"/>
        <w:rPr>
          <w:lang w:eastAsia="x-none"/>
        </w:rPr>
      </w:pPr>
    </w:p>
    <w:p w14:paraId="37539545" w14:textId="7A748AF8" w:rsidR="00131979" w:rsidRPr="000961F5" w:rsidRDefault="00131979">
      <w:pPr>
        <w:spacing w:after="0"/>
        <w:ind w:left="0"/>
        <w:jc w:val="left"/>
        <w:rPr>
          <w:lang w:eastAsia="x-none"/>
        </w:rPr>
      </w:pPr>
    </w:p>
    <w:p w14:paraId="64043D02" w14:textId="5703B7B8" w:rsidR="00131979" w:rsidRPr="000961F5" w:rsidRDefault="00131979">
      <w:pPr>
        <w:spacing w:after="0"/>
        <w:ind w:left="0"/>
        <w:jc w:val="left"/>
        <w:rPr>
          <w:lang w:eastAsia="x-none"/>
        </w:rPr>
      </w:pPr>
    </w:p>
    <w:p w14:paraId="44ABF013" w14:textId="205AD2EA" w:rsidR="00131979" w:rsidRPr="000961F5" w:rsidRDefault="00131979">
      <w:pPr>
        <w:spacing w:after="0"/>
        <w:ind w:left="0"/>
        <w:jc w:val="left"/>
        <w:rPr>
          <w:lang w:eastAsia="x-none"/>
        </w:rPr>
      </w:pPr>
    </w:p>
    <w:p w14:paraId="575A1C92" w14:textId="18C45BDE" w:rsidR="00131979" w:rsidRPr="000961F5" w:rsidRDefault="00131979">
      <w:pPr>
        <w:spacing w:after="0"/>
        <w:ind w:left="0"/>
        <w:jc w:val="left"/>
        <w:rPr>
          <w:lang w:eastAsia="x-none"/>
        </w:rPr>
      </w:pPr>
      <w:r w:rsidRPr="000961F5">
        <w:rPr>
          <w:lang w:eastAsia="x-none"/>
        </w:rPr>
        <w:br w:type="page"/>
      </w:r>
    </w:p>
    <w:p w14:paraId="40051463" w14:textId="4AA668A8" w:rsidR="00131979" w:rsidRPr="000961F5" w:rsidRDefault="00131979" w:rsidP="00131979">
      <w:pPr>
        <w:pStyle w:val="Heading3"/>
      </w:pPr>
      <w:bookmarkStart w:id="331" w:name="_Toc62722888"/>
      <w:bookmarkStart w:id="332" w:name="_Toc65058036"/>
      <w:bookmarkStart w:id="333" w:name="_Toc65138838"/>
      <w:bookmarkStart w:id="334" w:name="_Toc65145818"/>
      <w:r w:rsidRPr="000961F5">
        <w:lastRenderedPageBreak/>
        <w:t xml:space="preserve">EIPO </w:t>
      </w:r>
      <w:r w:rsidR="00F64719" w:rsidRPr="000961F5">
        <w:t>Allotment</w:t>
      </w:r>
      <w:bookmarkEnd w:id="331"/>
      <w:bookmarkEnd w:id="332"/>
      <w:bookmarkEnd w:id="333"/>
      <w:bookmarkEnd w:id="334"/>
    </w:p>
    <w:p w14:paraId="4882D03E" w14:textId="4203B022" w:rsidR="00131979" w:rsidRPr="000961F5" w:rsidRDefault="00131979">
      <w:pPr>
        <w:spacing w:after="0"/>
        <w:ind w:left="0"/>
        <w:jc w:val="left"/>
        <w:rPr>
          <w:lang w:eastAsia="x-none"/>
        </w:rPr>
      </w:pPr>
    </w:p>
    <w:p w14:paraId="2288D7A1" w14:textId="47DDB0AA" w:rsidR="00D66083" w:rsidRPr="000961F5" w:rsidRDefault="00D66083">
      <w:pPr>
        <w:spacing w:after="0"/>
        <w:ind w:left="0"/>
        <w:jc w:val="left"/>
        <w:rPr>
          <w:lang w:eastAsia="x-none"/>
        </w:rPr>
      </w:pPr>
    </w:p>
    <w:p w14:paraId="1ECF544F" w14:textId="469A75B2" w:rsidR="00D66083" w:rsidRPr="000961F5" w:rsidRDefault="00D66083">
      <w:pPr>
        <w:spacing w:after="0"/>
        <w:ind w:left="0"/>
        <w:jc w:val="left"/>
        <w:rPr>
          <w:lang w:eastAsia="x-none"/>
        </w:rPr>
      </w:pPr>
    </w:p>
    <w:p w14:paraId="2EA21704" w14:textId="77777777" w:rsidR="00D66083" w:rsidRPr="000961F5" w:rsidRDefault="00D66083">
      <w:pPr>
        <w:spacing w:after="0"/>
        <w:ind w:left="0"/>
        <w:jc w:val="left"/>
        <w:rPr>
          <w:lang w:eastAsia="x-none"/>
        </w:rPr>
      </w:pPr>
    </w:p>
    <w:p w14:paraId="0FEA3B7A" w14:textId="4002B5D2" w:rsidR="00131979" w:rsidRPr="000961F5" w:rsidRDefault="00131979">
      <w:pPr>
        <w:spacing w:after="0"/>
        <w:ind w:left="0"/>
        <w:jc w:val="left"/>
        <w:rPr>
          <w:lang w:eastAsia="x-none"/>
        </w:rPr>
      </w:pPr>
    </w:p>
    <w:p w14:paraId="4305FFCC" w14:textId="0E8AF53D" w:rsidR="00F64719" w:rsidRPr="000961F5" w:rsidRDefault="00F64719" w:rsidP="00F64719">
      <w:pPr>
        <w:pStyle w:val="Heading3"/>
      </w:pPr>
      <w:bookmarkStart w:id="335" w:name="_Toc62722889"/>
      <w:bookmarkStart w:id="336" w:name="_Toc65058037"/>
      <w:bookmarkStart w:id="337" w:name="_Toc65138839"/>
      <w:bookmarkStart w:id="338" w:name="_Toc65145819"/>
      <w:r w:rsidRPr="000961F5">
        <w:t xml:space="preserve">EIPO </w:t>
      </w:r>
      <w:r w:rsidR="00931730" w:rsidRPr="000961F5">
        <w:t>Money Settlement</w:t>
      </w:r>
      <w:r w:rsidR="00D66083" w:rsidRPr="000961F5">
        <w:t xml:space="preserve"> and Refunds</w:t>
      </w:r>
      <w:bookmarkEnd w:id="335"/>
      <w:bookmarkEnd w:id="336"/>
      <w:bookmarkEnd w:id="337"/>
      <w:bookmarkEnd w:id="338"/>
    </w:p>
    <w:p w14:paraId="797DAA65" w14:textId="4CBE8ED6" w:rsidR="00F64719" w:rsidRPr="000961F5" w:rsidRDefault="00F64719">
      <w:pPr>
        <w:spacing w:after="0"/>
        <w:ind w:left="0"/>
        <w:jc w:val="left"/>
        <w:rPr>
          <w:lang w:eastAsia="x-none"/>
        </w:rPr>
      </w:pPr>
    </w:p>
    <w:p w14:paraId="457A73F2" w14:textId="2B35A793" w:rsidR="009B571A" w:rsidRPr="000961F5" w:rsidRDefault="00D66083">
      <w:pPr>
        <w:spacing w:after="0"/>
        <w:ind w:left="0"/>
        <w:jc w:val="left"/>
        <w:rPr>
          <w:lang w:eastAsia="x-none"/>
        </w:rPr>
      </w:pPr>
      <w:r w:rsidRPr="000961F5">
        <w:rPr>
          <w:lang w:eastAsia="x-none"/>
        </w:rPr>
        <w:t>After successfully processing the a</w:t>
      </w:r>
    </w:p>
    <w:p w14:paraId="16758CC3" w14:textId="77777777" w:rsidR="009B571A" w:rsidRPr="000961F5" w:rsidRDefault="009B571A">
      <w:pPr>
        <w:spacing w:after="0"/>
        <w:ind w:left="0"/>
        <w:jc w:val="left"/>
        <w:rPr>
          <w:lang w:eastAsia="x-none"/>
        </w:rPr>
      </w:pPr>
    </w:p>
    <w:p w14:paraId="20512736" w14:textId="77777777" w:rsidR="00F64719" w:rsidRPr="000961F5" w:rsidRDefault="00F64719">
      <w:pPr>
        <w:spacing w:after="0"/>
        <w:ind w:left="0"/>
        <w:jc w:val="left"/>
        <w:rPr>
          <w:lang w:eastAsia="x-none"/>
        </w:rPr>
      </w:pPr>
    </w:p>
    <w:p w14:paraId="1FF45097" w14:textId="7F1931DC" w:rsidR="002A4673" w:rsidRPr="000961F5" w:rsidRDefault="002A4673" w:rsidP="00D66083">
      <w:pPr>
        <w:ind w:left="0"/>
        <w:rPr>
          <w:lang w:eastAsia="x-none"/>
        </w:rPr>
      </w:pPr>
    </w:p>
    <w:p w14:paraId="04E8D2DA" w14:textId="78D8440F" w:rsidR="002A4673" w:rsidRPr="000961F5" w:rsidRDefault="002A4673" w:rsidP="002A4673">
      <w:pPr>
        <w:spacing w:after="0"/>
        <w:ind w:left="0"/>
        <w:jc w:val="left"/>
        <w:rPr>
          <w:lang w:eastAsia="x-none"/>
        </w:rPr>
      </w:pPr>
      <w:r w:rsidRPr="000961F5">
        <w:rPr>
          <w:lang w:eastAsia="x-none"/>
        </w:rPr>
        <w:t>Within a standard IPO flow, there should two funding calculations for broker channel applicants:</w:t>
      </w:r>
    </w:p>
    <w:tbl>
      <w:tblPr>
        <w:tblStyle w:val="TableGrid"/>
        <w:tblpPr w:leftFromText="180" w:rightFromText="180" w:vertAnchor="text" w:tblpY="1"/>
        <w:tblOverlap w:val="never"/>
        <w:tblW w:w="9638" w:type="dxa"/>
        <w:tblCellMar>
          <w:left w:w="57" w:type="dxa"/>
          <w:right w:w="57" w:type="dxa"/>
        </w:tblCellMar>
        <w:tblLook w:val="04A0" w:firstRow="1" w:lastRow="0" w:firstColumn="1" w:lastColumn="0" w:noHBand="0" w:noVBand="1"/>
      </w:tblPr>
      <w:tblGrid>
        <w:gridCol w:w="3969"/>
        <w:gridCol w:w="5669"/>
      </w:tblGrid>
      <w:tr w:rsidR="002A4673" w:rsidRPr="000961F5" w14:paraId="6551B34C" w14:textId="77777777" w:rsidTr="005A5B24">
        <w:tc>
          <w:tcPr>
            <w:tcW w:w="3969" w:type="dxa"/>
            <w:shd w:val="clear" w:color="auto" w:fill="13426B"/>
          </w:tcPr>
          <w:p w14:paraId="72EDB57B" w14:textId="77777777" w:rsidR="002A4673" w:rsidRPr="000961F5" w:rsidRDefault="002A4673" w:rsidP="005A5B24">
            <w:pPr>
              <w:spacing w:after="0"/>
              <w:ind w:left="0"/>
              <w:jc w:val="left"/>
              <w:rPr>
                <w:b/>
                <w:lang w:eastAsia="x-none"/>
              </w:rPr>
            </w:pPr>
            <w:r w:rsidRPr="000961F5">
              <w:rPr>
                <w:b/>
                <w:lang w:eastAsia="x-none"/>
              </w:rPr>
              <w:t>Calculation</w:t>
            </w:r>
          </w:p>
        </w:tc>
        <w:tc>
          <w:tcPr>
            <w:tcW w:w="5669" w:type="dxa"/>
            <w:shd w:val="clear" w:color="auto" w:fill="13426B"/>
          </w:tcPr>
          <w:p w14:paraId="24582A0B" w14:textId="77777777" w:rsidR="002A4673" w:rsidRPr="000961F5" w:rsidRDefault="002A4673" w:rsidP="005A5B24">
            <w:pPr>
              <w:spacing w:after="0"/>
              <w:ind w:left="0"/>
              <w:jc w:val="left"/>
              <w:rPr>
                <w:b/>
                <w:lang w:eastAsia="x-none"/>
              </w:rPr>
            </w:pPr>
            <w:r w:rsidRPr="000961F5">
              <w:rPr>
                <w:b/>
                <w:lang w:eastAsia="x-none"/>
              </w:rPr>
              <w:t>Timing</w:t>
            </w:r>
          </w:p>
        </w:tc>
      </w:tr>
      <w:tr w:rsidR="002A4673" w:rsidRPr="000961F5" w14:paraId="7BC26D71" w14:textId="77777777" w:rsidTr="005A5B24">
        <w:tc>
          <w:tcPr>
            <w:tcW w:w="3969" w:type="dxa"/>
          </w:tcPr>
          <w:p w14:paraId="0A585982" w14:textId="77777777" w:rsidR="002A4673" w:rsidRPr="000961F5" w:rsidRDefault="002A4673" w:rsidP="005A5B24">
            <w:pPr>
              <w:spacing w:after="0"/>
              <w:ind w:left="0"/>
              <w:jc w:val="left"/>
              <w:rPr>
                <w:b/>
                <w:lang w:eastAsia="x-none"/>
              </w:rPr>
            </w:pPr>
            <w:r w:rsidRPr="000961F5">
              <w:rPr>
                <w:b/>
                <w:lang w:eastAsia="x-none"/>
              </w:rPr>
              <w:t>Money settlement of the public offer</w:t>
            </w:r>
          </w:p>
        </w:tc>
        <w:tc>
          <w:tcPr>
            <w:tcW w:w="5669" w:type="dxa"/>
          </w:tcPr>
          <w:p w14:paraId="7A6E7D1B" w14:textId="77777777" w:rsidR="002A4673" w:rsidRPr="000961F5" w:rsidRDefault="002A4673" w:rsidP="005A5B24">
            <w:pPr>
              <w:spacing w:after="0"/>
              <w:ind w:left="0"/>
              <w:jc w:val="left"/>
              <w:rPr>
                <w:b/>
                <w:lang w:eastAsia="x-none"/>
              </w:rPr>
            </w:pPr>
            <w:r w:rsidRPr="000961F5">
              <w:rPr>
                <w:b/>
                <w:lang w:eastAsia="x-none"/>
              </w:rPr>
              <w:t>After successfully validating the EIPO allotment file (</w:t>
            </w:r>
            <w:hyperlink w:anchor="_EIPO_Allotment_fFile" w:history="1">
              <w:r w:rsidRPr="000961F5">
                <w:rPr>
                  <w:rStyle w:val="Hyperlink"/>
                  <w:b/>
                  <w:lang w:eastAsia="x-none"/>
                </w:rPr>
                <w:t>2.3.4.3</w:t>
              </w:r>
            </w:hyperlink>
            <w:r w:rsidRPr="000961F5">
              <w:rPr>
                <w:b/>
                <w:lang w:eastAsia="x-none"/>
              </w:rPr>
              <w:t>) or EIPO unconfirmed file (</w:t>
            </w:r>
            <w:hyperlink w:anchor="_EIPO_unconfirmed_file" w:history="1">
              <w:r w:rsidRPr="000961F5">
                <w:rPr>
                  <w:rStyle w:val="Hyperlink"/>
                  <w:b/>
                  <w:lang w:eastAsia="x-none"/>
                </w:rPr>
                <w:t>2.3.4.6</w:t>
              </w:r>
            </w:hyperlink>
            <w:r w:rsidRPr="000961F5">
              <w:rPr>
                <w:b/>
                <w:lang w:eastAsia="x-none"/>
              </w:rPr>
              <w:t>)</w:t>
            </w:r>
          </w:p>
        </w:tc>
      </w:tr>
      <w:tr w:rsidR="002A4673" w:rsidRPr="000961F5" w14:paraId="5150EBE8" w14:textId="77777777" w:rsidTr="005A5B24">
        <w:tc>
          <w:tcPr>
            <w:tcW w:w="3969" w:type="dxa"/>
          </w:tcPr>
          <w:p w14:paraId="6CED72F9" w14:textId="77777777" w:rsidR="002A4673" w:rsidRPr="000961F5" w:rsidRDefault="002A4673" w:rsidP="005A5B24">
            <w:pPr>
              <w:spacing w:after="0"/>
              <w:ind w:left="0"/>
              <w:jc w:val="left"/>
              <w:rPr>
                <w:b/>
                <w:lang w:eastAsia="x-none"/>
              </w:rPr>
            </w:pPr>
            <w:r w:rsidRPr="000961F5">
              <w:rPr>
                <w:b/>
                <w:lang w:eastAsia="x-none"/>
              </w:rPr>
              <w:t>Refunding settlement of the public offer</w:t>
            </w:r>
          </w:p>
        </w:tc>
        <w:tc>
          <w:tcPr>
            <w:tcW w:w="5669" w:type="dxa"/>
          </w:tcPr>
          <w:p w14:paraId="6C609C16" w14:textId="77777777" w:rsidR="002A4673" w:rsidRPr="000961F5" w:rsidRDefault="002A4673" w:rsidP="005A5B24">
            <w:pPr>
              <w:spacing w:after="0"/>
              <w:ind w:left="0"/>
              <w:jc w:val="left"/>
              <w:rPr>
                <w:b/>
                <w:lang w:eastAsia="x-none"/>
              </w:rPr>
            </w:pPr>
            <w:r w:rsidRPr="000961F5">
              <w:rPr>
                <w:b/>
                <w:lang w:eastAsia="x-none"/>
              </w:rPr>
              <w:t>After commencement of trading</w:t>
            </w:r>
          </w:p>
        </w:tc>
      </w:tr>
    </w:tbl>
    <w:p w14:paraId="4918881D" w14:textId="15EB63B9" w:rsidR="002A4673" w:rsidRPr="000961F5" w:rsidRDefault="002A4673">
      <w:pPr>
        <w:spacing w:after="0"/>
        <w:ind w:left="0"/>
        <w:jc w:val="left"/>
        <w:rPr>
          <w:lang w:eastAsia="x-none"/>
        </w:rPr>
      </w:pPr>
    </w:p>
    <w:p w14:paraId="025D754C" w14:textId="5CB04CE7" w:rsidR="002A4673" w:rsidRPr="000961F5" w:rsidRDefault="002A4673">
      <w:pPr>
        <w:spacing w:after="0"/>
        <w:ind w:left="0"/>
        <w:jc w:val="left"/>
        <w:rPr>
          <w:lang w:eastAsia="x-none"/>
        </w:rPr>
      </w:pPr>
    </w:p>
    <w:p w14:paraId="728311E2" w14:textId="2E1D762B" w:rsidR="002A4673" w:rsidRPr="000961F5" w:rsidRDefault="002A4673">
      <w:pPr>
        <w:spacing w:after="0"/>
        <w:ind w:left="0"/>
        <w:jc w:val="left"/>
        <w:rPr>
          <w:lang w:eastAsia="x-none"/>
        </w:rPr>
      </w:pPr>
    </w:p>
    <w:p w14:paraId="3B4B1DFF" w14:textId="6BFDD345" w:rsidR="002A4673" w:rsidRPr="000961F5" w:rsidRDefault="002A4673">
      <w:pPr>
        <w:spacing w:after="0"/>
        <w:ind w:left="0"/>
        <w:jc w:val="left"/>
        <w:rPr>
          <w:lang w:eastAsia="x-none"/>
        </w:rPr>
      </w:pPr>
    </w:p>
    <w:p w14:paraId="039EFCED" w14:textId="4524B781" w:rsidR="002A4673" w:rsidRPr="000961F5" w:rsidRDefault="002A4673">
      <w:pPr>
        <w:spacing w:after="0"/>
        <w:ind w:left="0"/>
        <w:jc w:val="left"/>
        <w:rPr>
          <w:lang w:eastAsia="x-none"/>
        </w:rPr>
      </w:pPr>
    </w:p>
    <w:p w14:paraId="2CA0B7CA" w14:textId="78153AB5" w:rsidR="002A4673" w:rsidRPr="000961F5" w:rsidRDefault="002A4673" w:rsidP="002A4673">
      <w:pPr>
        <w:pStyle w:val="Heading4"/>
      </w:pPr>
      <w:bookmarkStart w:id="339" w:name="_Toc62722890"/>
      <w:bookmarkStart w:id="340" w:name="_Toc65058038"/>
      <w:bookmarkStart w:id="341" w:name="_Toc65138840"/>
      <w:bookmarkStart w:id="342" w:name="_Toc65145820"/>
      <w:r w:rsidRPr="000961F5">
        <w:t>Money Settlement of the Public Offer</w:t>
      </w:r>
      <w:bookmarkEnd w:id="339"/>
      <w:bookmarkEnd w:id="340"/>
      <w:bookmarkEnd w:id="341"/>
      <w:bookmarkEnd w:id="342"/>
    </w:p>
    <w:p w14:paraId="17B2B977" w14:textId="740DE930" w:rsidR="002A4673" w:rsidRPr="000961F5" w:rsidRDefault="002A4673">
      <w:pPr>
        <w:spacing w:after="0"/>
        <w:ind w:left="0"/>
        <w:jc w:val="left"/>
        <w:rPr>
          <w:lang w:eastAsia="x-none"/>
        </w:rPr>
      </w:pPr>
    </w:p>
    <w:p w14:paraId="4DBF8F43" w14:textId="77777777" w:rsidR="002A4673" w:rsidRPr="000961F5" w:rsidRDefault="002A4673" w:rsidP="002A4673">
      <w:pPr>
        <w:spacing w:after="0"/>
        <w:ind w:left="0"/>
        <w:jc w:val="left"/>
        <w:rPr>
          <w:lang w:eastAsia="x-none"/>
        </w:rPr>
      </w:pPr>
      <w:r w:rsidRPr="000961F5">
        <w:rPr>
          <w:lang w:eastAsia="x-none"/>
        </w:rPr>
        <w:t>Each individual applicant’s money settlement value should be based on the detailed records in the EIPO Allotment file (</w:t>
      </w:r>
      <w:hyperlink w:anchor="_EIPO_Allotment_File" w:history="1">
        <w:r w:rsidRPr="000961F5">
          <w:rPr>
            <w:rStyle w:val="Hyperlink"/>
            <w:lang w:eastAsia="x-none"/>
          </w:rPr>
          <w:t>2.3.4.3</w:t>
        </w:r>
      </w:hyperlink>
      <w:r w:rsidRPr="000961F5">
        <w:rPr>
          <w:lang w:eastAsia="x-none"/>
        </w:rPr>
        <w:t>) or EIPO unconfirmed file (</w:t>
      </w:r>
      <w:hyperlink w:anchor="_EIPO_unconfirmed_file" w:history="1">
        <w:r w:rsidRPr="000961F5">
          <w:rPr>
            <w:rStyle w:val="Hyperlink"/>
            <w:b/>
            <w:lang w:eastAsia="x-none"/>
          </w:rPr>
          <w:t>2.3.4.6</w:t>
        </w:r>
      </w:hyperlink>
      <w:r w:rsidRPr="000961F5">
        <w:rPr>
          <w:b/>
          <w:lang w:eastAsia="x-none"/>
        </w:rPr>
        <w:t>)</w:t>
      </w:r>
      <w:r w:rsidRPr="000961F5">
        <w:rPr>
          <w:lang w:eastAsia="x-none"/>
        </w:rPr>
        <w:t xml:space="preserve">. </w:t>
      </w:r>
    </w:p>
    <w:p w14:paraId="48E7CE56" w14:textId="77777777" w:rsidR="002A4673" w:rsidRPr="000961F5" w:rsidRDefault="002A4673" w:rsidP="002A4673">
      <w:pPr>
        <w:spacing w:after="0"/>
        <w:ind w:left="0"/>
        <w:jc w:val="left"/>
        <w:rPr>
          <w:lang w:eastAsia="x-none"/>
        </w:rPr>
      </w:pPr>
    </w:p>
    <w:tbl>
      <w:tblPr>
        <w:tblStyle w:val="TableGrid"/>
        <w:tblW w:w="10339" w:type="dxa"/>
        <w:tblCellMar>
          <w:left w:w="57" w:type="dxa"/>
          <w:right w:w="57" w:type="dxa"/>
        </w:tblCellMar>
        <w:tblLook w:val="04A0" w:firstRow="1" w:lastRow="0" w:firstColumn="1" w:lastColumn="0" w:noHBand="0" w:noVBand="1"/>
      </w:tblPr>
      <w:tblGrid>
        <w:gridCol w:w="418"/>
        <w:gridCol w:w="2268"/>
        <w:gridCol w:w="6236"/>
        <w:gridCol w:w="1417"/>
      </w:tblGrid>
      <w:tr w:rsidR="002A4673" w:rsidRPr="000961F5" w14:paraId="1C6B8586" w14:textId="77777777" w:rsidTr="005A5B24">
        <w:tc>
          <w:tcPr>
            <w:tcW w:w="418" w:type="dxa"/>
            <w:shd w:val="clear" w:color="auto" w:fill="13426B"/>
          </w:tcPr>
          <w:p w14:paraId="7FE3A0A4" w14:textId="77777777" w:rsidR="002A4673" w:rsidRPr="002B0661" w:rsidRDefault="002A4673" w:rsidP="005A5B24">
            <w:pPr>
              <w:spacing w:after="0"/>
              <w:ind w:left="0"/>
              <w:jc w:val="left"/>
              <w:rPr>
                <w:b/>
                <w:lang w:eastAsia="x-none"/>
              </w:rPr>
            </w:pPr>
            <w:r w:rsidRPr="002B0661">
              <w:rPr>
                <w:b/>
                <w:lang w:eastAsia="x-none"/>
              </w:rPr>
              <w:t>#</w:t>
            </w:r>
          </w:p>
        </w:tc>
        <w:tc>
          <w:tcPr>
            <w:tcW w:w="2268" w:type="dxa"/>
            <w:shd w:val="clear" w:color="auto" w:fill="13426B"/>
          </w:tcPr>
          <w:p w14:paraId="5A96A6E4" w14:textId="77777777" w:rsidR="002A4673" w:rsidRPr="002B0661" w:rsidRDefault="002A4673" w:rsidP="005A5B24">
            <w:pPr>
              <w:spacing w:after="0"/>
              <w:ind w:left="0"/>
              <w:jc w:val="left"/>
              <w:rPr>
                <w:b/>
                <w:lang w:eastAsia="x-none"/>
              </w:rPr>
            </w:pPr>
            <w:r w:rsidRPr="002B0661">
              <w:rPr>
                <w:b/>
                <w:lang w:eastAsia="x-none"/>
              </w:rPr>
              <w:t>Component</w:t>
            </w:r>
          </w:p>
        </w:tc>
        <w:tc>
          <w:tcPr>
            <w:tcW w:w="6236" w:type="dxa"/>
            <w:shd w:val="clear" w:color="auto" w:fill="13426B"/>
          </w:tcPr>
          <w:p w14:paraId="608D67A5" w14:textId="77777777" w:rsidR="002A4673" w:rsidRPr="002B0661" w:rsidRDefault="002A4673" w:rsidP="005A5B24">
            <w:pPr>
              <w:spacing w:after="0"/>
              <w:ind w:left="0"/>
              <w:jc w:val="left"/>
              <w:rPr>
                <w:b/>
                <w:lang w:eastAsia="x-none"/>
              </w:rPr>
            </w:pPr>
            <w:r w:rsidRPr="002B0661">
              <w:rPr>
                <w:b/>
                <w:lang w:eastAsia="x-none"/>
              </w:rPr>
              <w:t>Formula</w:t>
            </w:r>
          </w:p>
        </w:tc>
        <w:tc>
          <w:tcPr>
            <w:tcW w:w="1417" w:type="dxa"/>
            <w:shd w:val="clear" w:color="auto" w:fill="13426B"/>
          </w:tcPr>
          <w:p w14:paraId="2BCE1795" w14:textId="77777777" w:rsidR="002A4673" w:rsidRPr="002B0661" w:rsidRDefault="002A4673" w:rsidP="005A5B24">
            <w:pPr>
              <w:spacing w:after="0"/>
              <w:ind w:left="0"/>
              <w:jc w:val="left"/>
              <w:rPr>
                <w:b/>
                <w:lang w:eastAsia="x-none"/>
              </w:rPr>
            </w:pPr>
            <w:r w:rsidRPr="002B0661">
              <w:rPr>
                <w:b/>
                <w:lang w:eastAsia="x-none"/>
              </w:rPr>
              <w:t>Rounding</w:t>
            </w:r>
          </w:p>
        </w:tc>
      </w:tr>
      <w:tr w:rsidR="002A4673" w:rsidRPr="000961F5" w14:paraId="0A7FF331" w14:textId="77777777" w:rsidTr="005A5B24">
        <w:tc>
          <w:tcPr>
            <w:tcW w:w="418" w:type="dxa"/>
          </w:tcPr>
          <w:p w14:paraId="63EE29B6" w14:textId="77777777" w:rsidR="002A4673" w:rsidRPr="002B0661" w:rsidRDefault="002A4673" w:rsidP="005A5B24">
            <w:pPr>
              <w:spacing w:after="0"/>
              <w:ind w:left="0"/>
              <w:jc w:val="center"/>
              <w:rPr>
                <w:b/>
                <w:lang w:eastAsia="x-none"/>
              </w:rPr>
            </w:pPr>
            <w:r w:rsidRPr="002B0661">
              <w:rPr>
                <w:b/>
                <w:lang w:eastAsia="x-none"/>
              </w:rPr>
              <w:t>1</w:t>
            </w:r>
          </w:p>
        </w:tc>
        <w:tc>
          <w:tcPr>
            <w:tcW w:w="2268" w:type="dxa"/>
          </w:tcPr>
          <w:p w14:paraId="42C3289F" w14:textId="77777777" w:rsidR="002A4673" w:rsidRPr="002B0661" w:rsidRDefault="002A4673" w:rsidP="005A5B24">
            <w:pPr>
              <w:spacing w:after="0"/>
              <w:ind w:left="0"/>
              <w:jc w:val="left"/>
              <w:rPr>
                <w:b/>
                <w:lang w:eastAsia="x-none"/>
              </w:rPr>
            </w:pPr>
            <w:r w:rsidRPr="002B0661">
              <w:rPr>
                <w:b/>
                <w:lang w:eastAsia="x-none"/>
              </w:rPr>
              <w:t>Application money</w:t>
            </w:r>
          </w:p>
        </w:tc>
        <w:tc>
          <w:tcPr>
            <w:tcW w:w="6236" w:type="dxa"/>
          </w:tcPr>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83"/>
              <w:gridCol w:w="171"/>
              <w:gridCol w:w="283"/>
              <w:gridCol w:w="1985"/>
              <w:gridCol w:w="283"/>
            </w:tblGrid>
            <w:tr w:rsidR="002A4673" w:rsidRPr="002B0661" w14:paraId="7CBA615B" w14:textId="77777777" w:rsidTr="005A5B24">
              <w:trPr>
                <w:gridAfter w:val="1"/>
                <w:wAfter w:w="283" w:type="dxa"/>
              </w:trPr>
              <w:tc>
                <w:tcPr>
                  <w:tcW w:w="2835" w:type="dxa"/>
                </w:tcPr>
                <w:p w14:paraId="53FA3F1E" w14:textId="77777777" w:rsidR="002A4673" w:rsidRPr="002B0661" w:rsidRDefault="002A4673" w:rsidP="005A5B24">
                  <w:pPr>
                    <w:spacing w:after="0"/>
                    <w:ind w:left="0"/>
                    <w:jc w:val="left"/>
                    <w:rPr>
                      <w:rFonts w:ascii="Arial" w:hAnsi="Arial"/>
                      <w:sz w:val="16"/>
                      <w:szCs w:val="16"/>
                      <w:lang w:eastAsia="x-none"/>
                    </w:rPr>
                  </w:pPr>
                  <w:r w:rsidRPr="002B0661">
                    <w:rPr>
                      <w:rFonts w:ascii="Arial" w:hAnsi="Arial"/>
                      <w:sz w:val="16"/>
                      <w:szCs w:val="16"/>
                      <w:lang w:eastAsia="x-none"/>
                    </w:rPr>
                    <w:t>Successful quantity</w:t>
                  </w:r>
                </w:p>
              </w:tc>
              <w:tc>
                <w:tcPr>
                  <w:tcW w:w="454" w:type="dxa"/>
                  <w:gridSpan w:val="2"/>
                </w:tcPr>
                <w:p w14:paraId="42543631" w14:textId="77777777" w:rsidR="002A4673" w:rsidRPr="002B0661" w:rsidRDefault="002A4673" w:rsidP="005A5B24">
                  <w:pPr>
                    <w:spacing w:after="0"/>
                    <w:ind w:left="0"/>
                    <w:jc w:val="center"/>
                    <w:rPr>
                      <w:rFonts w:ascii="Arial" w:hAnsi="Arial"/>
                      <w:sz w:val="16"/>
                      <w:szCs w:val="16"/>
                      <w:lang w:eastAsia="x-none"/>
                    </w:rPr>
                  </w:pPr>
                  <w:r w:rsidRPr="002B0661">
                    <w:rPr>
                      <w:rFonts w:ascii="Arial" w:hAnsi="Arial"/>
                      <w:sz w:val="16"/>
                      <w:szCs w:val="16"/>
                      <w:lang w:eastAsia="x-none"/>
                    </w:rPr>
                    <w:t>x</w:t>
                  </w:r>
                </w:p>
              </w:tc>
              <w:tc>
                <w:tcPr>
                  <w:tcW w:w="2268" w:type="dxa"/>
                  <w:gridSpan w:val="2"/>
                </w:tcPr>
                <w:p w14:paraId="33AFDCE7" w14:textId="77777777" w:rsidR="002A4673" w:rsidRPr="002B0661" w:rsidRDefault="002A4673" w:rsidP="005A5B24">
                  <w:pPr>
                    <w:spacing w:after="0"/>
                    <w:ind w:left="0"/>
                    <w:jc w:val="left"/>
                    <w:rPr>
                      <w:rFonts w:ascii="Arial" w:hAnsi="Arial"/>
                      <w:sz w:val="16"/>
                      <w:szCs w:val="16"/>
                      <w:lang w:eastAsia="x-none"/>
                    </w:rPr>
                  </w:pPr>
                  <w:r w:rsidRPr="002B0661">
                    <w:rPr>
                      <w:rFonts w:ascii="Arial" w:hAnsi="Arial"/>
                      <w:sz w:val="16"/>
                      <w:szCs w:val="16"/>
                      <w:lang w:eastAsia="x-none"/>
                    </w:rPr>
                    <w:t>Max offer price</w:t>
                  </w:r>
                </w:p>
              </w:tc>
            </w:tr>
            <w:tr w:rsidR="002A4673" w:rsidRPr="002B0661" w14:paraId="0454B60F" w14:textId="77777777" w:rsidTr="005A5B24">
              <w:tc>
                <w:tcPr>
                  <w:tcW w:w="3118" w:type="dxa"/>
                  <w:gridSpan w:val="2"/>
                </w:tcPr>
                <w:p w14:paraId="1535DF4A" w14:textId="77777777" w:rsidR="002A4673" w:rsidRPr="002B0661" w:rsidRDefault="002A4673" w:rsidP="005A5B24">
                  <w:pPr>
                    <w:spacing w:after="0"/>
                    <w:ind w:left="0"/>
                    <w:jc w:val="left"/>
                    <w:rPr>
                      <w:rFonts w:ascii="Arial" w:hAnsi="Arial"/>
                      <w:b/>
                      <w:sz w:val="16"/>
                      <w:szCs w:val="16"/>
                      <w:lang w:eastAsia="x-none"/>
                    </w:rPr>
                  </w:pPr>
                  <w:r w:rsidRPr="002B0661">
                    <w:rPr>
                      <w:rFonts w:ascii="Arial" w:hAnsi="Arial"/>
                      <w:b/>
                      <w:sz w:val="16"/>
                      <w:szCs w:val="16"/>
                      <w:lang w:eastAsia="x-none"/>
                    </w:rPr>
                    <w:t>[EIPO Allotment file detailed record]</w:t>
                  </w:r>
                </w:p>
              </w:tc>
              <w:tc>
                <w:tcPr>
                  <w:tcW w:w="454" w:type="dxa"/>
                  <w:gridSpan w:val="2"/>
                </w:tcPr>
                <w:p w14:paraId="4EC3DDD8" w14:textId="77777777" w:rsidR="002A4673" w:rsidRPr="002B0661" w:rsidRDefault="002A4673" w:rsidP="005A5B24">
                  <w:pPr>
                    <w:spacing w:after="0"/>
                    <w:ind w:left="0"/>
                    <w:jc w:val="left"/>
                    <w:rPr>
                      <w:rFonts w:ascii="Arial" w:hAnsi="Arial"/>
                      <w:sz w:val="16"/>
                      <w:szCs w:val="16"/>
                      <w:lang w:eastAsia="x-none"/>
                    </w:rPr>
                  </w:pPr>
                </w:p>
              </w:tc>
              <w:tc>
                <w:tcPr>
                  <w:tcW w:w="2268" w:type="dxa"/>
                  <w:gridSpan w:val="2"/>
                </w:tcPr>
                <w:p w14:paraId="4B2277A4" w14:textId="77777777" w:rsidR="002A4673" w:rsidRPr="002B0661" w:rsidRDefault="002A4673" w:rsidP="005A5B24">
                  <w:pPr>
                    <w:spacing w:after="0"/>
                    <w:ind w:left="0"/>
                    <w:jc w:val="left"/>
                    <w:rPr>
                      <w:rFonts w:ascii="Arial" w:hAnsi="Arial"/>
                      <w:b/>
                      <w:sz w:val="16"/>
                      <w:szCs w:val="16"/>
                      <w:lang w:eastAsia="x-none"/>
                    </w:rPr>
                  </w:pPr>
                  <w:r w:rsidRPr="002B0661">
                    <w:rPr>
                      <w:rFonts w:ascii="Arial" w:hAnsi="Arial"/>
                      <w:b/>
                      <w:sz w:val="16"/>
                      <w:szCs w:val="16"/>
                      <w:lang w:eastAsia="x-none"/>
                    </w:rPr>
                    <w:t>[IPO initiation Field #26]</w:t>
                  </w:r>
                </w:p>
              </w:tc>
            </w:tr>
            <w:tr w:rsidR="002A4673" w:rsidRPr="002B0661" w14:paraId="3A6DF836" w14:textId="77777777" w:rsidTr="005A5B24">
              <w:trPr>
                <w:gridAfter w:val="1"/>
                <w:wAfter w:w="283" w:type="dxa"/>
              </w:trPr>
              <w:tc>
                <w:tcPr>
                  <w:tcW w:w="2835" w:type="dxa"/>
                </w:tcPr>
                <w:p w14:paraId="40D90B02" w14:textId="77777777" w:rsidR="002A4673" w:rsidRPr="002B0661" w:rsidRDefault="002A4673" w:rsidP="005A5B24">
                  <w:pPr>
                    <w:spacing w:after="0"/>
                    <w:ind w:left="0"/>
                    <w:jc w:val="left"/>
                    <w:rPr>
                      <w:rFonts w:ascii="Arial" w:hAnsi="Arial"/>
                      <w:sz w:val="16"/>
                      <w:szCs w:val="16"/>
                      <w:lang w:eastAsia="x-none"/>
                    </w:rPr>
                  </w:pPr>
                </w:p>
              </w:tc>
              <w:tc>
                <w:tcPr>
                  <w:tcW w:w="454" w:type="dxa"/>
                  <w:gridSpan w:val="2"/>
                </w:tcPr>
                <w:p w14:paraId="61880FFC" w14:textId="77777777" w:rsidR="002A4673" w:rsidRPr="002B0661" w:rsidRDefault="002A4673" w:rsidP="005A5B24">
                  <w:pPr>
                    <w:spacing w:after="0"/>
                    <w:ind w:left="0"/>
                    <w:jc w:val="left"/>
                    <w:rPr>
                      <w:rFonts w:ascii="Arial" w:hAnsi="Arial"/>
                      <w:sz w:val="16"/>
                      <w:szCs w:val="16"/>
                      <w:lang w:eastAsia="x-none"/>
                    </w:rPr>
                  </w:pPr>
                </w:p>
              </w:tc>
              <w:tc>
                <w:tcPr>
                  <w:tcW w:w="2268" w:type="dxa"/>
                  <w:gridSpan w:val="2"/>
                </w:tcPr>
                <w:p w14:paraId="3BDA2298" w14:textId="77777777" w:rsidR="002A4673" w:rsidRPr="002B0661" w:rsidRDefault="002A4673" w:rsidP="005A5B24">
                  <w:pPr>
                    <w:spacing w:after="0"/>
                    <w:ind w:left="0"/>
                    <w:jc w:val="left"/>
                    <w:rPr>
                      <w:rFonts w:ascii="Arial" w:hAnsi="Arial"/>
                      <w:sz w:val="16"/>
                      <w:szCs w:val="16"/>
                      <w:lang w:eastAsia="x-none"/>
                    </w:rPr>
                  </w:pPr>
                </w:p>
              </w:tc>
            </w:tr>
          </w:tbl>
          <w:p w14:paraId="27D8050A" w14:textId="77777777" w:rsidR="002A4673" w:rsidRPr="002B0661" w:rsidRDefault="002A4673" w:rsidP="005A5B24">
            <w:pPr>
              <w:spacing w:after="0"/>
              <w:ind w:left="0"/>
              <w:jc w:val="left"/>
              <w:rPr>
                <w:lang w:eastAsia="x-none"/>
              </w:rPr>
            </w:pPr>
          </w:p>
        </w:tc>
        <w:tc>
          <w:tcPr>
            <w:tcW w:w="1417" w:type="dxa"/>
          </w:tcPr>
          <w:p w14:paraId="254606CF" w14:textId="77777777" w:rsidR="002A4673" w:rsidRPr="002B0661" w:rsidRDefault="002A4673" w:rsidP="005A5B24">
            <w:pPr>
              <w:spacing w:after="0"/>
              <w:ind w:left="0"/>
              <w:jc w:val="left"/>
              <w:rPr>
                <w:lang w:eastAsia="x-none"/>
              </w:rPr>
            </w:pPr>
            <w:r w:rsidRPr="002B0661">
              <w:rPr>
                <w:lang w:eastAsia="x-none"/>
              </w:rPr>
              <w:t>2 decimal points</w:t>
            </w:r>
          </w:p>
        </w:tc>
      </w:tr>
      <w:tr w:rsidR="002A4673" w:rsidRPr="000961F5" w14:paraId="39787D16" w14:textId="77777777" w:rsidTr="005A5B24">
        <w:tc>
          <w:tcPr>
            <w:tcW w:w="418" w:type="dxa"/>
          </w:tcPr>
          <w:p w14:paraId="69A156EB" w14:textId="77777777" w:rsidR="002A4673" w:rsidRPr="002B0661" w:rsidRDefault="002A4673" w:rsidP="005A5B24">
            <w:pPr>
              <w:spacing w:after="0"/>
              <w:ind w:left="0"/>
              <w:jc w:val="center"/>
              <w:rPr>
                <w:b/>
                <w:lang w:eastAsia="x-none"/>
              </w:rPr>
            </w:pPr>
            <w:r w:rsidRPr="002B0661">
              <w:rPr>
                <w:b/>
                <w:lang w:eastAsia="x-none"/>
              </w:rPr>
              <w:t>2</w:t>
            </w:r>
          </w:p>
        </w:tc>
        <w:tc>
          <w:tcPr>
            <w:tcW w:w="2268" w:type="dxa"/>
          </w:tcPr>
          <w:p w14:paraId="6D907772" w14:textId="77777777" w:rsidR="002A4673" w:rsidRPr="002B0661" w:rsidRDefault="002A4673" w:rsidP="005A5B24">
            <w:pPr>
              <w:spacing w:after="0"/>
              <w:ind w:left="0"/>
              <w:jc w:val="left"/>
              <w:rPr>
                <w:b/>
                <w:lang w:eastAsia="x-none"/>
              </w:rPr>
            </w:pPr>
            <w:r w:rsidRPr="002B0661">
              <w:rPr>
                <w:b/>
                <w:lang w:eastAsia="x-none"/>
              </w:rPr>
              <w:t>Brokerage</w:t>
            </w:r>
          </w:p>
        </w:tc>
        <w:tc>
          <w:tcPr>
            <w:tcW w:w="6236" w:type="dxa"/>
          </w:tcPr>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454"/>
              <w:gridCol w:w="2268"/>
            </w:tblGrid>
            <w:tr w:rsidR="002A4673" w:rsidRPr="002B0661" w14:paraId="0A6DE2D4" w14:textId="77777777" w:rsidTr="005A5B24">
              <w:tc>
                <w:tcPr>
                  <w:tcW w:w="3118" w:type="dxa"/>
                </w:tcPr>
                <w:p w14:paraId="5A4336D7" w14:textId="77777777" w:rsidR="002A4673" w:rsidRPr="002B0661" w:rsidRDefault="002A4673" w:rsidP="005A5B24">
                  <w:pPr>
                    <w:spacing w:after="0"/>
                    <w:ind w:left="0"/>
                    <w:jc w:val="left"/>
                    <w:rPr>
                      <w:rFonts w:ascii="Arial" w:hAnsi="Arial"/>
                      <w:sz w:val="16"/>
                      <w:szCs w:val="16"/>
                      <w:lang w:eastAsia="x-none"/>
                    </w:rPr>
                  </w:pPr>
                  <w:r w:rsidRPr="002B0661">
                    <w:rPr>
                      <w:rFonts w:ascii="Arial" w:hAnsi="Arial"/>
                      <w:sz w:val="16"/>
                      <w:szCs w:val="16"/>
                      <w:lang w:eastAsia="x-none"/>
                    </w:rPr>
                    <w:t>Application money</w:t>
                  </w:r>
                </w:p>
              </w:tc>
              <w:tc>
                <w:tcPr>
                  <w:tcW w:w="454" w:type="dxa"/>
                </w:tcPr>
                <w:p w14:paraId="5F9BBBA2" w14:textId="77777777" w:rsidR="002A4673" w:rsidRPr="002B0661" w:rsidRDefault="002A4673" w:rsidP="005A5B24">
                  <w:pPr>
                    <w:spacing w:after="0"/>
                    <w:ind w:left="0"/>
                    <w:jc w:val="center"/>
                    <w:rPr>
                      <w:rFonts w:ascii="Arial" w:hAnsi="Arial"/>
                      <w:sz w:val="16"/>
                      <w:szCs w:val="16"/>
                      <w:lang w:eastAsia="x-none"/>
                    </w:rPr>
                  </w:pPr>
                  <w:r w:rsidRPr="002B0661">
                    <w:rPr>
                      <w:rFonts w:ascii="Arial" w:hAnsi="Arial"/>
                      <w:sz w:val="16"/>
                      <w:szCs w:val="16"/>
                      <w:lang w:eastAsia="x-none"/>
                    </w:rPr>
                    <w:t>x</w:t>
                  </w:r>
                </w:p>
              </w:tc>
              <w:tc>
                <w:tcPr>
                  <w:tcW w:w="2268" w:type="dxa"/>
                </w:tcPr>
                <w:p w14:paraId="747A1468" w14:textId="77777777" w:rsidR="002A4673" w:rsidRPr="002B0661" w:rsidRDefault="002A4673" w:rsidP="005A5B24">
                  <w:pPr>
                    <w:spacing w:after="0"/>
                    <w:ind w:left="0"/>
                    <w:jc w:val="left"/>
                    <w:rPr>
                      <w:rFonts w:ascii="Arial" w:hAnsi="Arial"/>
                      <w:sz w:val="16"/>
                      <w:szCs w:val="16"/>
                      <w:lang w:eastAsia="x-none"/>
                    </w:rPr>
                  </w:pPr>
                  <w:r w:rsidRPr="002B0661">
                    <w:rPr>
                      <w:rFonts w:ascii="Arial" w:hAnsi="Arial"/>
                      <w:sz w:val="16"/>
                      <w:szCs w:val="16"/>
                      <w:lang w:eastAsia="x-none"/>
                    </w:rPr>
                    <w:t>Brokerage</w:t>
                  </w:r>
                </w:p>
              </w:tc>
            </w:tr>
            <w:tr w:rsidR="002A4673" w:rsidRPr="002B0661" w14:paraId="45A73F2D" w14:textId="77777777" w:rsidTr="005A5B24">
              <w:tc>
                <w:tcPr>
                  <w:tcW w:w="3118" w:type="dxa"/>
                </w:tcPr>
                <w:p w14:paraId="34A39B09" w14:textId="77777777" w:rsidR="002A4673" w:rsidRPr="002B0661" w:rsidRDefault="002A4673" w:rsidP="005A5B24">
                  <w:pPr>
                    <w:spacing w:after="0"/>
                    <w:ind w:left="0"/>
                    <w:jc w:val="left"/>
                    <w:rPr>
                      <w:rFonts w:ascii="Arial" w:hAnsi="Arial"/>
                      <w:b/>
                      <w:sz w:val="16"/>
                      <w:szCs w:val="16"/>
                      <w:lang w:eastAsia="x-none"/>
                    </w:rPr>
                  </w:pPr>
                  <w:r w:rsidRPr="002B0661">
                    <w:rPr>
                      <w:rFonts w:ascii="Arial" w:hAnsi="Arial"/>
                      <w:b/>
                      <w:sz w:val="16"/>
                      <w:szCs w:val="16"/>
                      <w:lang w:eastAsia="x-none"/>
                    </w:rPr>
                    <w:t>[EIPO pre-funding Field #1]</w:t>
                  </w:r>
                </w:p>
              </w:tc>
              <w:tc>
                <w:tcPr>
                  <w:tcW w:w="454" w:type="dxa"/>
                </w:tcPr>
                <w:p w14:paraId="037F6EB5" w14:textId="77777777" w:rsidR="002A4673" w:rsidRPr="002B0661" w:rsidRDefault="002A4673" w:rsidP="005A5B24">
                  <w:pPr>
                    <w:spacing w:after="0"/>
                    <w:ind w:left="0"/>
                    <w:jc w:val="left"/>
                    <w:rPr>
                      <w:rFonts w:ascii="Arial" w:hAnsi="Arial"/>
                      <w:sz w:val="16"/>
                      <w:szCs w:val="16"/>
                      <w:lang w:eastAsia="x-none"/>
                    </w:rPr>
                  </w:pPr>
                </w:p>
              </w:tc>
              <w:tc>
                <w:tcPr>
                  <w:tcW w:w="2268" w:type="dxa"/>
                </w:tcPr>
                <w:p w14:paraId="4AC6BF57" w14:textId="77777777" w:rsidR="002A4673" w:rsidRPr="002B0661" w:rsidRDefault="002A4673" w:rsidP="005A5B24">
                  <w:pPr>
                    <w:spacing w:after="0"/>
                    <w:ind w:left="0"/>
                    <w:jc w:val="left"/>
                    <w:rPr>
                      <w:rFonts w:ascii="Arial" w:hAnsi="Arial"/>
                      <w:b/>
                      <w:sz w:val="16"/>
                      <w:szCs w:val="16"/>
                      <w:lang w:eastAsia="x-none"/>
                    </w:rPr>
                  </w:pPr>
                  <w:r w:rsidRPr="002B0661">
                    <w:rPr>
                      <w:rFonts w:ascii="Arial" w:hAnsi="Arial"/>
                      <w:b/>
                      <w:sz w:val="16"/>
                      <w:szCs w:val="16"/>
                      <w:lang w:eastAsia="x-none"/>
                    </w:rPr>
                    <w:t>[IPO initiation Field #64]</w:t>
                  </w:r>
                </w:p>
              </w:tc>
            </w:tr>
            <w:tr w:rsidR="002A4673" w:rsidRPr="002B0661" w14:paraId="7F8B14F9" w14:textId="77777777" w:rsidTr="005A5B24">
              <w:tc>
                <w:tcPr>
                  <w:tcW w:w="3118" w:type="dxa"/>
                </w:tcPr>
                <w:p w14:paraId="3C2F81A2" w14:textId="77777777" w:rsidR="002A4673" w:rsidRPr="002B0661" w:rsidRDefault="002A4673" w:rsidP="005A5B24">
                  <w:pPr>
                    <w:spacing w:after="0"/>
                    <w:ind w:left="0"/>
                    <w:jc w:val="left"/>
                    <w:rPr>
                      <w:rFonts w:ascii="Arial" w:hAnsi="Arial"/>
                      <w:sz w:val="16"/>
                      <w:szCs w:val="16"/>
                      <w:lang w:eastAsia="x-none"/>
                    </w:rPr>
                  </w:pPr>
                </w:p>
              </w:tc>
              <w:tc>
                <w:tcPr>
                  <w:tcW w:w="454" w:type="dxa"/>
                </w:tcPr>
                <w:p w14:paraId="058CE6FE" w14:textId="77777777" w:rsidR="002A4673" w:rsidRPr="002B0661" w:rsidRDefault="002A4673" w:rsidP="005A5B24">
                  <w:pPr>
                    <w:spacing w:after="0"/>
                    <w:ind w:left="0"/>
                    <w:jc w:val="left"/>
                    <w:rPr>
                      <w:rFonts w:ascii="Arial" w:hAnsi="Arial"/>
                      <w:sz w:val="16"/>
                      <w:szCs w:val="16"/>
                      <w:lang w:eastAsia="x-none"/>
                    </w:rPr>
                  </w:pPr>
                </w:p>
              </w:tc>
              <w:tc>
                <w:tcPr>
                  <w:tcW w:w="2268" w:type="dxa"/>
                </w:tcPr>
                <w:p w14:paraId="09864829" w14:textId="77777777" w:rsidR="002A4673" w:rsidRPr="002B0661" w:rsidRDefault="002A4673" w:rsidP="005A5B24">
                  <w:pPr>
                    <w:spacing w:after="0"/>
                    <w:ind w:left="0"/>
                    <w:jc w:val="left"/>
                    <w:rPr>
                      <w:rFonts w:ascii="Arial" w:hAnsi="Arial"/>
                      <w:sz w:val="16"/>
                      <w:szCs w:val="16"/>
                      <w:lang w:eastAsia="x-none"/>
                    </w:rPr>
                  </w:pPr>
                </w:p>
              </w:tc>
            </w:tr>
          </w:tbl>
          <w:p w14:paraId="15B08A9F" w14:textId="77777777" w:rsidR="002A4673" w:rsidRPr="002B0661" w:rsidRDefault="002A4673" w:rsidP="005A5B24">
            <w:pPr>
              <w:spacing w:after="0"/>
              <w:ind w:left="0"/>
              <w:jc w:val="left"/>
              <w:rPr>
                <w:lang w:eastAsia="x-none"/>
              </w:rPr>
            </w:pPr>
          </w:p>
        </w:tc>
        <w:tc>
          <w:tcPr>
            <w:tcW w:w="1417" w:type="dxa"/>
          </w:tcPr>
          <w:p w14:paraId="30C2BA79" w14:textId="77777777" w:rsidR="002A4673" w:rsidRPr="002B0661" w:rsidRDefault="002A4673" w:rsidP="005A5B24">
            <w:pPr>
              <w:spacing w:after="0"/>
              <w:ind w:left="0"/>
              <w:jc w:val="left"/>
              <w:rPr>
                <w:lang w:eastAsia="x-none"/>
              </w:rPr>
            </w:pPr>
            <w:r w:rsidRPr="002B0661">
              <w:rPr>
                <w:lang w:eastAsia="x-none"/>
              </w:rPr>
              <w:t>2 decimal points</w:t>
            </w:r>
          </w:p>
        </w:tc>
      </w:tr>
      <w:tr w:rsidR="002A4673" w:rsidRPr="000961F5" w14:paraId="2C6BB3BF" w14:textId="77777777" w:rsidTr="005A5B24">
        <w:tc>
          <w:tcPr>
            <w:tcW w:w="418" w:type="dxa"/>
          </w:tcPr>
          <w:p w14:paraId="5E63999F" w14:textId="77777777" w:rsidR="002A4673" w:rsidRPr="002B0661" w:rsidRDefault="002A4673" w:rsidP="005A5B24">
            <w:pPr>
              <w:spacing w:after="0"/>
              <w:ind w:left="0"/>
              <w:jc w:val="center"/>
              <w:rPr>
                <w:b/>
                <w:lang w:eastAsia="x-none"/>
              </w:rPr>
            </w:pPr>
            <w:r w:rsidRPr="002B0661">
              <w:rPr>
                <w:b/>
                <w:lang w:eastAsia="x-none"/>
              </w:rPr>
              <w:t>3</w:t>
            </w:r>
          </w:p>
        </w:tc>
        <w:tc>
          <w:tcPr>
            <w:tcW w:w="2268" w:type="dxa"/>
          </w:tcPr>
          <w:p w14:paraId="2E09406E" w14:textId="77777777" w:rsidR="002A4673" w:rsidRPr="002B0661" w:rsidRDefault="002A4673" w:rsidP="005A5B24">
            <w:pPr>
              <w:spacing w:after="0"/>
              <w:ind w:left="0"/>
              <w:jc w:val="left"/>
              <w:rPr>
                <w:b/>
                <w:lang w:eastAsia="x-none"/>
              </w:rPr>
            </w:pPr>
            <w:r w:rsidRPr="002B0661">
              <w:rPr>
                <w:b/>
                <w:lang w:eastAsia="x-none"/>
              </w:rPr>
              <w:t>SFC Transaction Levy</w:t>
            </w:r>
          </w:p>
        </w:tc>
        <w:tc>
          <w:tcPr>
            <w:tcW w:w="6236" w:type="dxa"/>
          </w:tcPr>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454"/>
              <w:gridCol w:w="2268"/>
            </w:tblGrid>
            <w:tr w:rsidR="002A4673" w:rsidRPr="002B0661" w14:paraId="3FB73EB9" w14:textId="77777777" w:rsidTr="005A5B24">
              <w:tc>
                <w:tcPr>
                  <w:tcW w:w="3118" w:type="dxa"/>
                </w:tcPr>
                <w:p w14:paraId="33F9835E" w14:textId="77777777" w:rsidR="002A4673" w:rsidRPr="002B0661" w:rsidRDefault="002A4673" w:rsidP="005A5B24">
                  <w:pPr>
                    <w:spacing w:after="0"/>
                    <w:ind w:left="0"/>
                    <w:jc w:val="left"/>
                    <w:rPr>
                      <w:rFonts w:ascii="Arial" w:hAnsi="Arial"/>
                      <w:sz w:val="16"/>
                      <w:szCs w:val="16"/>
                      <w:lang w:eastAsia="x-none"/>
                    </w:rPr>
                  </w:pPr>
                  <w:r w:rsidRPr="002B0661">
                    <w:rPr>
                      <w:rFonts w:ascii="Arial" w:hAnsi="Arial"/>
                      <w:sz w:val="16"/>
                      <w:szCs w:val="16"/>
                      <w:lang w:eastAsia="x-none"/>
                    </w:rPr>
                    <w:t>Application money</w:t>
                  </w:r>
                </w:p>
              </w:tc>
              <w:tc>
                <w:tcPr>
                  <w:tcW w:w="454" w:type="dxa"/>
                </w:tcPr>
                <w:p w14:paraId="06318AF6" w14:textId="77777777" w:rsidR="002A4673" w:rsidRPr="002B0661" w:rsidRDefault="002A4673" w:rsidP="005A5B24">
                  <w:pPr>
                    <w:spacing w:after="0"/>
                    <w:ind w:left="0"/>
                    <w:jc w:val="center"/>
                    <w:rPr>
                      <w:rFonts w:ascii="Arial" w:hAnsi="Arial"/>
                      <w:sz w:val="16"/>
                      <w:szCs w:val="16"/>
                      <w:lang w:eastAsia="x-none"/>
                    </w:rPr>
                  </w:pPr>
                  <w:r w:rsidRPr="002B0661">
                    <w:rPr>
                      <w:rFonts w:ascii="Arial" w:hAnsi="Arial"/>
                      <w:sz w:val="16"/>
                      <w:szCs w:val="16"/>
                      <w:lang w:eastAsia="x-none"/>
                    </w:rPr>
                    <w:t>x</w:t>
                  </w:r>
                </w:p>
              </w:tc>
              <w:tc>
                <w:tcPr>
                  <w:tcW w:w="2268" w:type="dxa"/>
                </w:tcPr>
                <w:p w14:paraId="35ACC2BB" w14:textId="77777777" w:rsidR="002A4673" w:rsidRPr="002B0661" w:rsidRDefault="002A4673" w:rsidP="005A5B24">
                  <w:pPr>
                    <w:spacing w:after="0"/>
                    <w:ind w:left="0"/>
                    <w:jc w:val="left"/>
                    <w:rPr>
                      <w:rFonts w:ascii="Arial" w:hAnsi="Arial"/>
                      <w:sz w:val="16"/>
                      <w:szCs w:val="16"/>
                      <w:lang w:eastAsia="x-none"/>
                    </w:rPr>
                  </w:pPr>
                  <w:r w:rsidRPr="002B0661">
                    <w:rPr>
                      <w:rFonts w:ascii="Arial" w:hAnsi="Arial"/>
                      <w:sz w:val="16"/>
                      <w:szCs w:val="16"/>
                      <w:lang w:eastAsia="x-none"/>
                    </w:rPr>
                    <w:t>SFC Transaction Levy</w:t>
                  </w:r>
                </w:p>
              </w:tc>
            </w:tr>
            <w:tr w:rsidR="002A4673" w:rsidRPr="002B0661" w14:paraId="3D138F24" w14:textId="77777777" w:rsidTr="005A5B24">
              <w:tc>
                <w:tcPr>
                  <w:tcW w:w="3118" w:type="dxa"/>
                </w:tcPr>
                <w:p w14:paraId="73EE2149" w14:textId="77777777" w:rsidR="002A4673" w:rsidRPr="002B0661" w:rsidRDefault="002A4673" w:rsidP="005A5B24">
                  <w:pPr>
                    <w:spacing w:after="0"/>
                    <w:ind w:left="0"/>
                    <w:jc w:val="left"/>
                    <w:rPr>
                      <w:rFonts w:ascii="Arial" w:hAnsi="Arial"/>
                      <w:b/>
                      <w:sz w:val="16"/>
                      <w:szCs w:val="16"/>
                      <w:lang w:eastAsia="x-none"/>
                    </w:rPr>
                  </w:pPr>
                  <w:r w:rsidRPr="002B0661">
                    <w:rPr>
                      <w:rFonts w:ascii="Arial" w:hAnsi="Arial"/>
                      <w:b/>
                      <w:sz w:val="16"/>
                      <w:szCs w:val="16"/>
                      <w:lang w:eastAsia="x-none"/>
                    </w:rPr>
                    <w:lastRenderedPageBreak/>
                    <w:t>[EIPO pre-funding Field #1]</w:t>
                  </w:r>
                </w:p>
              </w:tc>
              <w:tc>
                <w:tcPr>
                  <w:tcW w:w="454" w:type="dxa"/>
                </w:tcPr>
                <w:p w14:paraId="117FE4CF" w14:textId="77777777" w:rsidR="002A4673" w:rsidRPr="002B0661" w:rsidRDefault="002A4673" w:rsidP="005A5B24">
                  <w:pPr>
                    <w:spacing w:after="0"/>
                    <w:ind w:left="0"/>
                    <w:jc w:val="left"/>
                    <w:rPr>
                      <w:rFonts w:ascii="Arial" w:hAnsi="Arial"/>
                      <w:sz w:val="16"/>
                      <w:szCs w:val="16"/>
                      <w:lang w:eastAsia="x-none"/>
                    </w:rPr>
                  </w:pPr>
                </w:p>
              </w:tc>
              <w:tc>
                <w:tcPr>
                  <w:tcW w:w="2268" w:type="dxa"/>
                </w:tcPr>
                <w:p w14:paraId="72799344" w14:textId="77777777" w:rsidR="002A4673" w:rsidRPr="002B0661" w:rsidRDefault="002A4673" w:rsidP="005A5B24">
                  <w:pPr>
                    <w:spacing w:after="0"/>
                    <w:ind w:left="0"/>
                    <w:jc w:val="left"/>
                    <w:rPr>
                      <w:rFonts w:ascii="Arial" w:hAnsi="Arial"/>
                      <w:b/>
                      <w:sz w:val="16"/>
                      <w:szCs w:val="16"/>
                      <w:lang w:eastAsia="x-none"/>
                    </w:rPr>
                  </w:pPr>
                  <w:r w:rsidRPr="002B0661">
                    <w:rPr>
                      <w:rFonts w:ascii="Arial" w:hAnsi="Arial"/>
                      <w:b/>
                      <w:sz w:val="16"/>
                      <w:szCs w:val="16"/>
                      <w:lang w:eastAsia="x-none"/>
                    </w:rPr>
                    <w:t>[IPO initiation Field #65]</w:t>
                  </w:r>
                </w:p>
              </w:tc>
            </w:tr>
            <w:tr w:rsidR="002A4673" w:rsidRPr="002B0661" w14:paraId="0F87DD57" w14:textId="77777777" w:rsidTr="005A5B24">
              <w:tc>
                <w:tcPr>
                  <w:tcW w:w="3118" w:type="dxa"/>
                </w:tcPr>
                <w:p w14:paraId="3267203C" w14:textId="77777777" w:rsidR="002A4673" w:rsidRPr="002B0661" w:rsidRDefault="002A4673" w:rsidP="005A5B24">
                  <w:pPr>
                    <w:spacing w:after="0"/>
                    <w:ind w:left="0"/>
                    <w:jc w:val="left"/>
                    <w:rPr>
                      <w:rFonts w:ascii="Arial" w:hAnsi="Arial"/>
                      <w:sz w:val="16"/>
                      <w:szCs w:val="16"/>
                      <w:lang w:eastAsia="x-none"/>
                    </w:rPr>
                  </w:pPr>
                </w:p>
              </w:tc>
              <w:tc>
                <w:tcPr>
                  <w:tcW w:w="454" w:type="dxa"/>
                </w:tcPr>
                <w:p w14:paraId="394C7491" w14:textId="77777777" w:rsidR="002A4673" w:rsidRPr="002B0661" w:rsidRDefault="002A4673" w:rsidP="005A5B24">
                  <w:pPr>
                    <w:spacing w:after="0"/>
                    <w:ind w:left="0"/>
                    <w:jc w:val="left"/>
                    <w:rPr>
                      <w:rFonts w:ascii="Arial" w:hAnsi="Arial"/>
                      <w:sz w:val="16"/>
                      <w:szCs w:val="16"/>
                      <w:lang w:eastAsia="x-none"/>
                    </w:rPr>
                  </w:pPr>
                </w:p>
              </w:tc>
              <w:tc>
                <w:tcPr>
                  <w:tcW w:w="2268" w:type="dxa"/>
                </w:tcPr>
                <w:p w14:paraId="45209F30" w14:textId="77777777" w:rsidR="002A4673" w:rsidRPr="002B0661" w:rsidRDefault="002A4673" w:rsidP="005A5B24">
                  <w:pPr>
                    <w:spacing w:after="0"/>
                    <w:ind w:left="0"/>
                    <w:jc w:val="left"/>
                    <w:rPr>
                      <w:rFonts w:ascii="Arial" w:hAnsi="Arial"/>
                      <w:sz w:val="16"/>
                      <w:szCs w:val="16"/>
                      <w:lang w:eastAsia="x-none"/>
                    </w:rPr>
                  </w:pPr>
                </w:p>
              </w:tc>
            </w:tr>
          </w:tbl>
          <w:p w14:paraId="6A431178" w14:textId="77777777" w:rsidR="002A4673" w:rsidRPr="002B0661" w:rsidRDefault="002A4673" w:rsidP="005A5B24">
            <w:pPr>
              <w:spacing w:after="0"/>
              <w:ind w:left="0"/>
              <w:jc w:val="left"/>
              <w:rPr>
                <w:lang w:eastAsia="x-none"/>
              </w:rPr>
            </w:pPr>
          </w:p>
        </w:tc>
        <w:tc>
          <w:tcPr>
            <w:tcW w:w="1417" w:type="dxa"/>
          </w:tcPr>
          <w:p w14:paraId="2A0211A5" w14:textId="77777777" w:rsidR="002A4673" w:rsidRPr="002B0661" w:rsidRDefault="002A4673" w:rsidP="005A5B24">
            <w:pPr>
              <w:spacing w:after="0"/>
              <w:ind w:left="0"/>
              <w:jc w:val="left"/>
              <w:rPr>
                <w:lang w:eastAsia="x-none"/>
              </w:rPr>
            </w:pPr>
            <w:r w:rsidRPr="002B0661">
              <w:rPr>
                <w:lang w:eastAsia="x-none"/>
              </w:rPr>
              <w:lastRenderedPageBreak/>
              <w:t>2 decimal points</w:t>
            </w:r>
          </w:p>
        </w:tc>
      </w:tr>
      <w:tr w:rsidR="002A4673" w:rsidRPr="000961F5" w14:paraId="71AD829E" w14:textId="77777777" w:rsidTr="005A5B24">
        <w:tc>
          <w:tcPr>
            <w:tcW w:w="418" w:type="dxa"/>
          </w:tcPr>
          <w:p w14:paraId="3ADB60D5" w14:textId="77777777" w:rsidR="002A4673" w:rsidRPr="002B0661" w:rsidRDefault="002A4673" w:rsidP="005A5B24">
            <w:pPr>
              <w:spacing w:after="0"/>
              <w:ind w:left="0"/>
              <w:jc w:val="center"/>
              <w:rPr>
                <w:b/>
                <w:lang w:eastAsia="x-none"/>
              </w:rPr>
            </w:pPr>
            <w:r w:rsidRPr="002B0661">
              <w:rPr>
                <w:b/>
                <w:lang w:eastAsia="x-none"/>
              </w:rPr>
              <w:t>4</w:t>
            </w:r>
          </w:p>
        </w:tc>
        <w:tc>
          <w:tcPr>
            <w:tcW w:w="2268" w:type="dxa"/>
          </w:tcPr>
          <w:p w14:paraId="0D1E98EF" w14:textId="77777777" w:rsidR="002A4673" w:rsidRPr="002B0661" w:rsidRDefault="002A4673" w:rsidP="005A5B24">
            <w:pPr>
              <w:spacing w:after="0"/>
              <w:ind w:left="0"/>
              <w:jc w:val="left"/>
              <w:rPr>
                <w:b/>
                <w:lang w:eastAsia="x-none"/>
              </w:rPr>
            </w:pPr>
            <w:r w:rsidRPr="002B0661">
              <w:rPr>
                <w:b/>
                <w:lang w:eastAsia="x-none"/>
              </w:rPr>
              <w:t>SEHK Trading Fee</w:t>
            </w:r>
          </w:p>
        </w:tc>
        <w:tc>
          <w:tcPr>
            <w:tcW w:w="6236" w:type="dxa"/>
          </w:tcPr>
          <w:tbl>
            <w:tblPr>
              <w:tblStyle w:val="TableGrid2"/>
              <w:tblW w:w="5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454"/>
              <w:gridCol w:w="2268"/>
            </w:tblGrid>
            <w:tr w:rsidR="002A4673" w:rsidRPr="002B0661" w14:paraId="6EC8C0E6" w14:textId="77777777" w:rsidTr="005A5B24">
              <w:tc>
                <w:tcPr>
                  <w:tcW w:w="3118" w:type="dxa"/>
                </w:tcPr>
                <w:p w14:paraId="69DDBC39" w14:textId="77777777" w:rsidR="002A4673" w:rsidRPr="002B0661" w:rsidRDefault="002A4673" w:rsidP="005A5B24">
                  <w:pPr>
                    <w:spacing w:after="0"/>
                    <w:ind w:left="0"/>
                    <w:jc w:val="left"/>
                    <w:rPr>
                      <w:rFonts w:ascii="Arial" w:hAnsi="Arial"/>
                      <w:sz w:val="16"/>
                      <w:szCs w:val="16"/>
                      <w:lang w:eastAsia="x-none"/>
                    </w:rPr>
                  </w:pPr>
                  <w:r w:rsidRPr="002B0661">
                    <w:rPr>
                      <w:rFonts w:ascii="Arial" w:hAnsi="Arial"/>
                      <w:sz w:val="16"/>
                      <w:szCs w:val="16"/>
                      <w:lang w:eastAsia="x-none"/>
                    </w:rPr>
                    <w:t>Application money</w:t>
                  </w:r>
                </w:p>
              </w:tc>
              <w:tc>
                <w:tcPr>
                  <w:tcW w:w="454" w:type="dxa"/>
                </w:tcPr>
                <w:p w14:paraId="7A8AC7C5" w14:textId="77777777" w:rsidR="002A4673" w:rsidRPr="002B0661" w:rsidRDefault="002A4673" w:rsidP="005A5B24">
                  <w:pPr>
                    <w:spacing w:after="0"/>
                    <w:ind w:left="0"/>
                    <w:jc w:val="center"/>
                    <w:rPr>
                      <w:rFonts w:ascii="Arial" w:hAnsi="Arial"/>
                      <w:sz w:val="16"/>
                      <w:szCs w:val="16"/>
                      <w:lang w:eastAsia="x-none"/>
                    </w:rPr>
                  </w:pPr>
                  <w:r w:rsidRPr="002B0661">
                    <w:rPr>
                      <w:rFonts w:ascii="Arial" w:hAnsi="Arial"/>
                      <w:sz w:val="16"/>
                      <w:szCs w:val="16"/>
                      <w:lang w:eastAsia="x-none"/>
                    </w:rPr>
                    <w:t>x</w:t>
                  </w:r>
                </w:p>
              </w:tc>
              <w:tc>
                <w:tcPr>
                  <w:tcW w:w="2268" w:type="dxa"/>
                </w:tcPr>
                <w:p w14:paraId="391ED471" w14:textId="77777777" w:rsidR="002A4673" w:rsidRPr="002B0661" w:rsidRDefault="002A4673" w:rsidP="005A5B24">
                  <w:pPr>
                    <w:spacing w:after="0"/>
                    <w:ind w:left="0"/>
                    <w:jc w:val="left"/>
                    <w:rPr>
                      <w:rFonts w:ascii="Arial" w:hAnsi="Arial"/>
                      <w:sz w:val="16"/>
                      <w:szCs w:val="16"/>
                      <w:lang w:eastAsia="x-none"/>
                    </w:rPr>
                  </w:pPr>
                  <w:r w:rsidRPr="002B0661">
                    <w:rPr>
                      <w:rFonts w:ascii="Arial" w:hAnsi="Arial"/>
                      <w:sz w:val="16"/>
                      <w:szCs w:val="16"/>
                      <w:lang w:eastAsia="x-none"/>
                    </w:rPr>
                    <w:t xml:space="preserve">SEHK Trading Fee </w:t>
                  </w:r>
                </w:p>
              </w:tc>
            </w:tr>
            <w:tr w:rsidR="002A4673" w:rsidRPr="002B0661" w14:paraId="033989BC" w14:textId="77777777" w:rsidTr="005A5B24">
              <w:tc>
                <w:tcPr>
                  <w:tcW w:w="3118" w:type="dxa"/>
                </w:tcPr>
                <w:p w14:paraId="269D2D32" w14:textId="77777777" w:rsidR="002A4673" w:rsidRPr="002B0661" w:rsidRDefault="002A4673" w:rsidP="005A5B24">
                  <w:pPr>
                    <w:spacing w:after="0"/>
                    <w:ind w:left="0"/>
                    <w:jc w:val="left"/>
                    <w:rPr>
                      <w:rFonts w:ascii="Arial" w:hAnsi="Arial"/>
                      <w:b/>
                      <w:sz w:val="16"/>
                      <w:szCs w:val="16"/>
                      <w:lang w:eastAsia="x-none"/>
                    </w:rPr>
                  </w:pPr>
                  <w:r w:rsidRPr="002B0661">
                    <w:rPr>
                      <w:rFonts w:ascii="Arial" w:hAnsi="Arial"/>
                      <w:b/>
                      <w:sz w:val="16"/>
                      <w:szCs w:val="16"/>
                      <w:lang w:eastAsia="x-none"/>
                    </w:rPr>
                    <w:t>[EIPO pre-funding Field #1]</w:t>
                  </w:r>
                </w:p>
              </w:tc>
              <w:tc>
                <w:tcPr>
                  <w:tcW w:w="454" w:type="dxa"/>
                </w:tcPr>
                <w:p w14:paraId="76DB9188" w14:textId="77777777" w:rsidR="002A4673" w:rsidRPr="002B0661" w:rsidRDefault="002A4673" w:rsidP="005A5B24">
                  <w:pPr>
                    <w:spacing w:after="0"/>
                    <w:ind w:left="0"/>
                    <w:jc w:val="left"/>
                    <w:rPr>
                      <w:rFonts w:ascii="Arial" w:hAnsi="Arial"/>
                      <w:sz w:val="16"/>
                      <w:szCs w:val="16"/>
                      <w:lang w:eastAsia="x-none"/>
                    </w:rPr>
                  </w:pPr>
                </w:p>
              </w:tc>
              <w:tc>
                <w:tcPr>
                  <w:tcW w:w="2268" w:type="dxa"/>
                </w:tcPr>
                <w:p w14:paraId="606AFB5A" w14:textId="77777777" w:rsidR="002A4673" w:rsidRPr="002B0661" w:rsidRDefault="002A4673" w:rsidP="005A5B24">
                  <w:pPr>
                    <w:spacing w:after="0"/>
                    <w:ind w:left="0"/>
                    <w:jc w:val="left"/>
                    <w:rPr>
                      <w:rFonts w:ascii="Arial" w:hAnsi="Arial"/>
                      <w:b/>
                      <w:sz w:val="16"/>
                      <w:szCs w:val="16"/>
                      <w:lang w:eastAsia="x-none"/>
                    </w:rPr>
                  </w:pPr>
                  <w:r w:rsidRPr="002B0661">
                    <w:rPr>
                      <w:rFonts w:ascii="Arial" w:hAnsi="Arial"/>
                      <w:b/>
                      <w:sz w:val="16"/>
                      <w:szCs w:val="16"/>
                      <w:lang w:eastAsia="x-none"/>
                    </w:rPr>
                    <w:t>[IPO initiation Field #66]</w:t>
                  </w:r>
                </w:p>
              </w:tc>
            </w:tr>
            <w:tr w:rsidR="002A4673" w:rsidRPr="002B0661" w14:paraId="2B460782" w14:textId="77777777" w:rsidTr="005A5B24">
              <w:tc>
                <w:tcPr>
                  <w:tcW w:w="3118" w:type="dxa"/>
                </w:tcPr>
                <w:p w14:paraId="5165A333" w14:textId="77777777" w:rsidR="002A4673" w:rsidRPr="002B0661" w:rsidRDefault="002A4673" w:rsidP="005A5B24">
                  <w:pPr>
                    <w:spacing w:after="0"/>
                    <w:ind w:left="0"/>
                    <w:jc w:val="left"/>
                    <w:rPr>
                      <w:rFonts w:ascii="Arial" w:hAnsi="Arial"/>
                      <w:sz w:val="16"/>
                      <w:szCs w:val="16"/>
                      <w:lang w:eastAsia="x-none"/>
                    </w:rPr>
                  </w:pPr>
                </w:p>
              </w:tc>
              <w:tc>
                <w:tcPr>
                  <w:tcW w:w="454" w:type="dxa"/>
                </w:tcPr>
                <w:p w14:paraId="4332B452" w14:textId="77777777" w:rsidR="002A4673" w:rsidRPr="002B0661" w:rsidRDefault="002A4673" w:rsidP="005A5B24">
                  <w:pPr>
                    <w:spacing w:after="0"/>
                    <w:ind w:left="0"/>
                    <w:jc w:val="left"/>
                    <w:rPr>
                      <w:rFonts w:ascii="Arial" w:hAnsi="Arial"/>
                      <w:sz w:val="16"/>
                      <w:szCs w:val="16"/>
                      <w:lang w:eastAsia="x-none"/>
                    </w:rPr>
                  </w:pPr>
                </w:p>
              </w:tc>
              <w:tc>
                <w:tcPr>
                  <w:tcW w:w="2268" w:type="dxa"/>
                </w:tcPr>
                <w:p w14:paraId="0B3C81A3" w14:textId="77777777" w:rsidR="002A4673" w:rsidRPr="002B0661" w:rsidRDefault="002A4673" w:rsidP="005A5B24">
                  <w:pPr>
                    <w:spacing w:after="0"/>
                    <w:ind w:left="0"/>
                    <w:jc w:val="left"/>
                    <w:rPr>
                      <w:rFonts w:ascii="Arial" w:hAnsi="Arial"/>
                      <w:sz w:val="16"/>
                      <w:szCs w:val="16"/>
                      <w:lang w:eastAsia="x-none"/>
                    </w:rPr>
                  </w:pPr>
                </w:p>
              </w:tc>
            </w:tr>
          </w:tbl>
          <w:p w14:paraId="389AD008" w14:textId="77777777" w:rsidR="002A4673" w:rsidRPr="002B0661" w:rsidRDefault="002A4673" w:rsidP="005A5B24">
            <w:pPr>
              <w:spacing w:after="0"/>
              <w:ind w:left="0"/>
              <w:jc w:val="left"/>
              <w:rPr>
                <w:lang w:eastAsia="x-none"/>
              </w:rPr>
            </w:pPr>
          </w:p>
        </w:tc>
        <w:tc>
          <w:tcPr>
            <w:tcW w:w="1417" w:type="dxa"/>
          </w:tcPr>
          <w:p w14:paraId="262B9986" w14:textId="77777777" w:rsidR="002A4673" w:rsidRPr="002B0661" w:rsidRDefault="002A4673" w:rsidP="005A5B24">
            <w:pPr>
              <w:spacing w:after="0"/>
              <w:ind w:left="0"/>
              <w:jc w:val="left"/>
              <w:rPr>
                <w:lang w:eastAsia="x-none"/>
              </w:rPr>
            </w:pPr>
            <w:r w:rsidRPr="002B0661">
              <w:rPr>
                <w:lang w:eastAsia="x-none"/>
              </w:rPr>
              <w:t>2 decimal points</w:t>
            </w:r>
          </w:p>
        </w:tc>
      </w:tr>
    </w:tbl>
    <w:p w14:paraId="2878D88B" w14:textId="77777777" w:rsidR="002A4673" w:rsidRPr="000961F5" w:rsidRDefault="002A4673" w:rsidP="002A4673">
      <w:pPr>
        <w:spacing w:after="0"/>
        <w:ind w:left="0"/>
        <w:jc w:val="left"/>
        <w:rPr>
          <w:lang w:eastAsia="x-none"/>
        </w:rPr>
      </w:pPr>
    </w:p>
    <w:p w14:paraId="3F180AC3" w14:textId="77777777" w:rsidR="002A4673" w:rsidRPr="000961F5" w:rsidRDefault="002A4673" w:rsidP="002A4673">
      <w:pPr>
        <w:spacing w:after="0"/>
        <w:ind w:left="0"/>
        <w:jc w:val="left"/>
        <w:rPr>
          <w:lang w:eastAsia="x-none"/>
        </w:rPr>
      </w:pPr>
      <w:r w:rsidRPr="000961F5">
        <w:rPr>
          <w:lang w:eastAsia="x-none"/>
        </w:rPr>
        <w:t>Worked example:</w:t>
      </w:r>
    </w:p>
    <w:p w14:paraId="1861B282" w14:textId="77777777" w:rsidR="002A4673" w:rsidRPr="000961F5" w:rsidRDefault="002A4673" w:rsidP="002A4673">
      <w:pPr>
        <w:spacing w:after="0"/>
        <w:ind w:left="0"/>
        <w:jc w:val="left"/>
        <w:rPr>
          <w:lang w:eastAsia="x-none"/>
        </w:rPr>
      </w:pPr>
    </w:p>
    <w:tbl>
      <w:tblPr>
        <w:tblStyle w:val="TableGrid"/>
        <w:tblpPr w:leftFromText="180" w:rightFromText="180" w:vertAnchor="text" w:tblpY="1"/>
        <w:tblOverlap w:val="never"/>
        <w:tblW w:w="4422" w:type="dxa"/>
        <w:tblCellMar>
          <w:left w:w="57" w:type="dxa"/>
          <w:right w:w="57" w:type="dxa"/>
        </w:tblCellMar>
        <w:tblLook w:val="04A0" w:firstRow="1" w:lastRow="0" w:firstColumn="1" w:lastColumn="0" w:noHBand="0" w:noVBand="1"/>
      </w:tblPr>
      <w:tblGrid>
        <w:gridCol w:w="2721"/>
        <w:gridCol w:w="1701"/>
      </w:tblGrid>
      <w:tr w:rsidR="002A4673" w:rsidRPr="000961F5" w14:paraId="59029D1E" w14:textId="77777777" w:rsidTr="005A5B24">
        <w:tc>
          <w:tcPr>
            <w:tcW w:w="2721" w:type="dxa"/>
            <w:shd w:val="clear" w:color="auto" w:fill="13426B"/>
          </w:tcPr>
          <w:p w14:paraId="7709ECA1" w14:textId="77777777" w:rsidR="002A4673" w:rsidRPr="000961F5" w:rsidRDefault="002A4673" w:rsidP="005A5B24">
            <w:pPr>
              <w:spacing w:after="0"/>
              <w:ind w:left="0"/>
              <w:jc w:val="left"/>
              <w:rPr>
                <w:b/>
                <w:lang w:eastAsia="x-none"/>
              </w:rPr>
            </w:pPr>
            <w:r w:rsidRPr="000961F5">
              <w:rPr>
                <w:b/>
                <w:lang w:eastAsia="x-none"/>
              </w:rPr>
              <w:t>Item</w:t>
            </w:r>
          </w:p>
        </w:tc>
        <w:tc>
          <w:tcPr>
            <w:tcW w:w="1701" w:type="dxa"/>
            <w:shd w:val="clear" w:color="auto" w:fill="13426B"/>
          </w:tcPr>
          <w:p w14:paraId="52C7E0A9" w14:textId="77777777" w:rsidR="002A4673" w:rsidRPr="000961F5" w:rsidRDefault="002A4673" w:rsidP="005A5B24">
            <w:pPr>
              <w:spacing w:after="0"/>
              <w:ind w:left="0"/>
              <w:jc w:val="left"/>
              <w:rPr>
                <w:b/>
                <w:lang w:eastAsia="x-none"/>
              </w:rPr>
            </w:pPr>
            <w:r w:rsidRPr="000961F5">
              <w:rPr>
                <w:b/>
                <w:lang w:eastAsia="x-none"/>
              </w:rPr>
              <w:t>Value</w:t>
            </w:r>
          </w:p>
        </w:tc>
      </w:tr>
      <w:tr w:rsidR="002A4673" w:rsidRPr="000961F5" w14:paraId="053748C3" w14:textId="77777777" w:rsidTr="005A5B24">
        <w:tc>
          <w:tcPr>
            <w:tcW w:w="2721" w:type="dxa"/>
          </w:tcPr>
          <w:p w14:paraId="54526D0D" w14:textId="77777777" w:rsidR="002A4673" w:rsidRPr="000961F5" w:rsidRDefault="002A4673" w:rsidP="005A5B24">
            <w:pPr>
              <w:spacing w:after="0"/>
              <w:ind w:left="0"/>
              <w:jc w:val="left"/>
              <w:rPr>
                <w:b/>
                <w:lang w:eastAsia="x-none"/>
              </w:rPr>
            </w:pPr>
            <w:r w:rsidRPr="000961F5">
              <w:rPr>
                <w:b/>
                <w:lang w:eastAsia="x-none"/>
              </w:rPr>
              <w:t>Successful quantity</w:t>
            </w:r>
          </w:p>
        </w:tc>
        <w:tc>
          <w:tcPr>
            <w:tcW w:w="1701" w:type="dxa"/>
          </w:tcPr>
          <w:p w14:paraId="792E6DCD" w14:textId="77777777" w:rsidR="002A4673" w:rsidRPr="000961F5" w:rsidRDefault="002A4673" w:rsidP="005A5B24">
            <w:pPr>
              <w:spacing w:after="0"/>
              <w:ind w:left="0"/>
              <w:jc w:val="left"/>
              <w:rPr>
                <w:b/>
                <w:lang w:eastAsia="x-none"/>
              </w:rPr>
            </w:pPr>
            <w:r w:rsidRPr="000961F5">
              <w:rPr>
                <w:b/>
                <w:lang w:eastAsia="x-none"/>
              </w:rPr>
              <w:t>2,000 (Shares)</w:t>
            </w:r>
          </w:p>
        </w:tc>
      </w:tr>
      <w:tr w:rsidR="002A4673" w:rsidRPr="000961F5" w14:paraId="0D2EB3DA" w14:textId="77777777" w:rsidTr="005A5B24">
        <w:tc>
          <w:tcPr>
            <w:tcW w:w="2721" w:type="dxa"/>
          </w:tcPr>
          <w:p w14:paraId="34EF1AE9" w14:textId="77777777" w:rsidR="002A4673" w:rsidRPr="000961F5" w:rsidRDefault="002A4673" w:rsidP="005A5B24">
            <w:pPr>
              <w:spacing w:after="0"/>
              <w:ind w:left="0"/>
              <w:jc w:val="left"/>
              <w:rPr>
                <w:b/>
                <w:lang w:eastAsia="x-none"/>
              </w:rPr>
            </w:pPr>
            <w:r w:rsidRPr="000961F5">
              <w:rPr>
                <w:b/>
                <w:lang w:eastAsia="x-none"/>
              </w:rPr>
              <w:t>Max offer price</w:t>
            </w:r>
          </w:p>
        </w:tc>
        <w:tc>
          <w:tcPr>
            <w:tcW w:w="1701" w:type="dxa"/>
          </w:tcPr>
          <w:p w14:paraId="53E82DB7" w14:textId="77777777" w:rsidR="002A4673" w:rsidRPr="000961F5" w:rsidRDefault="002A4673" w:rsidP="005A5B24">
            <w:pPr>
              <w:spacing w:after="0"/>
              <w:ind w:left="0"/>
              <w:jc w:val="left"/>
              <w:rPr>
                <w:b/>
                <w:lang w:eastAsia="x-none"/>
              </w:rPr>
            </w:pPr>
            <w:r w:rsidRPr="000961F5">
              <w:rPr>
                <w:b/>
                <w:lang w:eastAsia="x-none"/>
              </w:rPr>
              <w:t>4.56 (HKD)</w:t>
            </w:r>
          </w:p>
        </w:tc>
      </w:tr>
      <w:tr w:rsidR="002A4673" w:rsidRPr="000961F5" w14:paraId="34D23FC3" w14:textId="77777777" w:rsidTr="005A5B24">
        <w:tc>
          <w:tcPr>
            <w:tcW w:w="2721" w:type="dxa"/>
          </w:tcPr>
          <w:p w14:paraId="53B67B06" w14:textId="77777777" w:rsidR="002A4673" w:rsidRPr="000961F5" w:rsidRDefault="002A4673" w:rsidP="005A5B24">
            <w:pPr>
              <w:spacing w:after="0"/>
              <w:ind w:left="0"/>
              <w:jc w:val="left"/>
              <w:rPr>
                <w:b/>
                <w:lang w:eastAsia="x-none"/>
              </w:rPr>
            </w:pPr>
            <w:r w:rsidRPr="000961F5">
              <w:rPr>
                <w:b/>
                <w:lang w:eastAsia="x-none"/>
              </w:rPr>
              <w:t>Brokerage</w:t>
            </w:r>
          </w:p>
        </w:tc>
        <w:tc>
          <w:tcPr>
            <w:tcW w:w="1701" w:type="dxa"/>
          </w:tcPr>
          <w:p w14:paraId="1A9A844D" w14:textId="77777777" w:rsidR="002A4673" w:rsidRPr="000961F5" w:rsidRDefault="002A4673" w:rsidP="005A5B24">
            <w:pPr>
              <w:spacing w:after="0"/>
              <w:ind w:left="0"/>
              <w:jc w:val="left"/>
              <w:rPr>
                <w:b/>
                <w:lang w:eastAsia="x-none"/>
              </w:rPr>
            </w:pPr>
            <w:r w:rsidRPr="000961F5">
              <w:rPr>
                <w:b/>
                <w:lang w:eastAsia="x-none"/>
              </w:rPr>
              <w:t>1.0000%</w:t>
            </w:r>
          </w:p>
        </w:tc>
      </w:tr>
      <w:tr w:rsidR="002A4673" w:rsidRPr="000961F5" w14:paraId="30A2E194" w14:textId="77777777" w:rsidTr="005A5B24">
        <w:tc>
          <w:tcPr>
            <w:tcW w:w="2721" w:type="dxa"/>
          </w:tcPr>
          <w:p w14:paraId="00E4E1C1" w14:textId="77777777" w:rsidR="002A4673" w:rsidRPr="000961F5" w:rsidRDefault="002A4673" w:rsidP="005A5B24">
            <w:pPr>
              <w:spacing w:after="0"/>
              <w:ind w:left="0"/>
              <w:jc w:val="left"/>
              <w:rPr>
                <w:b/>
                <w:lang w:eastAsia="x-none"/>
              </w:rPr>
            </w:pPr>
            <w:r w:rsidRPr="000961F5">
              <w:rPr>
                <w:b/>
                <w:lang w:eastAsia="x-none"/>
              </w:rPr>
              <w:t>SFC Transaction Levy</w:t>
            </w:r>
          </w:p>
        </w:tc>
        <w:tc>
          <w:tcPr>
            <w:tcW w:w="1701" w:type="dxa"/>
          </w:tcPr>
          <w:p w14:paraId="67B54848" w14:textId="77777777" w:rsidR="002A4673" w:rsidRPr="000961F5" w:rsidRDefault="002A4673" w:rsidP="005A5B24">
            <w:pPr>
              <w:spacing w:after="0"/>
              <w:ind w:left="0"/>
              <w:jc w:val="left"/>
              <w:rPr>
                <w:b/>
                <w:lang w:eastAsia="x-none"/>
              </w:rPr>
            </w:pPr>
            <w:r w:rsidRPr="000961F5">
              <w:rPr>
                <w:b/>
                <w:lang w:eastAsia="x-none"/>
              </w:rPr>
              <w:t>0.0027%</w:t>
            </w:r>
          </w:p>
        </w:tc>
      </w:tr>
      <w:tr w:rsidR="002A4673" w:rsidRPr="000961F5" w14:paraId="2DD6F366" w14:textId="77777777" w:rsidTr="005A5B24">
        <w:tc>
          <w:tcPr>
            <w:tcW w:w="2721" w:type="dxa"/>
          </w:tcPr>
          <w:p w14:paraId="73B4AD86" w14:textId="77777777" w:rsidR="002A4673" w:rsidRPr="000961F5" w:rsidRDefault="002A4673" w:rsidP="005A5B24">
            <w:pPr>
              <w:spacing w:after="0"/>
              <w:ind w:left="0"/>
              <w:jc w:val="left"/>
              <w:rPr>
                <w:b/>
                <w:lang w:eastAsia="x-none"/>
              </w:rPr>
            </w:pPr>
            <w:r w:rsidRPr="000961F5">
              <w:rPr>
                <w:b/>
                <w:lang w:eastAsia="x-none"/>
              </w:rPr>
              <w:t>SEHK Trading Fee</w:t>
            </w:r>
          </w:p>
        </w:tc>
        <w:tc>
          <w:tcPr>
            <w:tcW w:w="1701" w:type="dxa"/>
          </w:tcPr>
          <w:p w14:paraId="7571E7CF" w14:textId="77777777" w:rsidR="002A4673" w:rsidRPr="000961F5" w:rsidRDefault="002A4673" w:rsidP="005A5B24">
            <w:pPr>
              <w:spacing w:after="0"/>
              <w:ind w:left="0"/>
              <w:jc w:val="left"/>
              <w:rPr>
                <w:b/>
                <w:lang w:eastAsia="x-none"/>
              </w:rPr>
            </w:pPr>
            <w:r w:rsidRPr="000961F5">
              <w:rPr>
                <w:b/>
                <w:lang w:eastAsia="x-none"/>
              </w:rPr>
              <w:t>0.0050%</w:t>
            </w:r>
          </w:p>
        </w:tc>
      </w:tr>
    </w:tbl>
    <w:p w14:paraId="2A446BFE" w14:textId="77777777" w:rsidR="002A4673" w:rsidRPr="000961F5" w:rsidRDefault="002A4673" w:rsidP="002A4673">
      <w:pPr>
        <w:spacing w:after="0"/>
        <w:ind w:left="0"/>
        <w:jc w:val="left"/>
        <w:rPr>
          <w:lang w:eastAsia="x-none"/>
        </w:rPr>
      </w:pPr>
      <w:r w:rsidRPr="000961F5">
        <w:rPr>
          <w:lang w:eastAsia="x-none"/>
        </w:rPr>
        <w:br w:type="textWrapping" w:clear="all"/>
      </w:r>
    </w:p>
    <w:tbl>
      <w:tblPr>
        <w:tblStyle w:val="TableGrid"/>
        <w:tblW w:w="10352" w:type="dxa"/>
        <w:tblCellMar>
          <w:left w:w="57" w:type="dxa"/>
          <w:right w:w="57" w:type="dxa"/>
        </w:tblCellMar>
        <w:tblLook w:val="04A0" w:firstRow="1" w:lastRow="0" w:firstColumn="1" w:lastColumn="0" w:noHBand="0" w:noVBand="1"/>
      </w:tblPr>
      <w:tblGrid>
        <w:gridCol w:w="375"/>
        <w:gridCol w:w="2324"/>
        <w:gridCol w:w="5924"/>
        <w:gridCol w:w="1729"/>
      </w:tblGrid>
      <w:tr w:rsidR="002A4673" w:rsidRPr="000961F5" w14:paraId="464B7B77" w14:textId="77777777" w:rsidTr="005A5B24">
        <w:tc>
          <w:tcPr>
            <w:tcW w:w="375" w:type="dxa"/>
            <w:shd w:val="clear" w:color="auto" w:fill="13426B"/>
          </w:tcPr>
          <w:p w14:paraId="1DEFC43F" w14:textId="77777777" w:rsidR="002A4673" w:rsidRPr="000961F5" w:rsidRDefault="002A4673" w:rsidP="005A5B24">
            <w:pPr>
              <w:spacing w:after="0"/>
              <w:ind w:left="0"/>
              <w:jc w:val="left"/>
              <w:rPr>
                <w:b/>
                <w:lang w:eastAsia="x-none"/>
              </w:rPr>
            </w:pPr>
            <w:r w:rsidRPr="000961F5">
              <w:rPr>
                <w:b/>
                <w:lang w:eastAsia="x-none"/>
              </w:rPr>
              <w:t>#</w:t>
            </w:r>
          </w:p>
        </w:tc>
        <w:tc>
          <w:tcPr>
            <w:tcW w:w="2324" w:type="dxa"/>
            <w:shd w:val="clear" w:color="auto" w:fill="13426B"/>
          </w:tcPr>
          <w:p w14:paraId="1248579E" w14:textId="77777777" w:rsidR="002A4673" w:rsidRPr="000961F5" w:rsidRDefault="002A4673" w:rsidP="005A5B24">
            <w:pPr>
              <w:spacing w:after="0"/>
              <w:ind w:left="0"/>
              <w:jc w:val="left"/>
              <w:rPr>
                <w:b/>
                <w:lang w:eastAsia="x-none"/>
              </w:rPr>
            </w:pPr>
            <w:r w:rsidRPr="000961F5">
              <w:rPr>
                <w:b/>
                <w:lang w:eastAsia="x-none"/>
              </w:rPr>
              <w:t>Component</w:t>
            </w:r>
          </w:p>
        </w:tc>
        <w:tc>
          <w:tcPr>
            <w:tcW w:w="5924" w:type="dxa"/>
            <w:shd w:val="clear" w:color="auto" w:fill="13426B"/>
          </w:tcPr>
          <w:p w14:paraId="7C55FABF" w14:textId="77777777" w:rsidR="002A4673" w:rsidRPr="000961F5" w:rsidRDefault="002A4673" w:rsidP="005A5B24">
            <w:pPr>
              <w:spacing w:after="0"/>
              <w:ind w:left="0"/>
              <w:jc w:val="left"/>
              <w:rPr>
                <w:b/>
                <w:lang w:eastAsia="x-none"/>
              </w:rPr>
            </w:pPr>
            <w:r w:rsidRPr="000961F5">
              <w:rPr>
                <w:b/>
                <w:lang w:eastAsia="x-none"/>
              </w:rPr>
              <w:t>Calculation</w:t>
            </w:r>
          </w:p>
        </w:tc>
        <w:tc>
          <w:tcPr>
            <w:tcW w:w="1729" w:type="dxa"/>
            <w:shd w:val="clear" w:color="auto" w:fill="13426B"/>
          </w:tcPr>
          <w:p w14:paraId="098173FE" w14:textId="77777777" w:rsidR="002A4673" w:rsidRPr="000961F5" w:rsidRDefault="002A4673" w:rsidP="005A5B24">
            <w:pPr>
              <w:spacing w:after="0"/>
              <w:ind w:left="0"/>
              <w:jc w:val="left"/>
              <w:rPr>
                <w:b/>
                <w:lang w:eastAsia="x-none"/>
              </w:rPr>
            </w:pPr>
            <w:r w:rsidRPr="000961F5">
              <w:rPr>
                <w:b/>
                <w:lang w:eastAsia="x-none"/>
              </w:rPr>
              <w:t>Output (rounded)</w:t>
            </w:r>
          </w:p>
        </w:tc>
      </w:tr>
      <w:tr w:rsidR="002A4673" w:rsidRPr="000961F5" w14:paraId="6B29555B" w14:textId="77777777" w:rsidTr="005A5B24">
        <w:tc>
          <w:tcPr>
            <w:tcW w:w="375" w:type="dxa"/>
          </w:tcPr>
          <w:p w14:paraId="58CC53CE" w14:textId="77777777" w:rsidR="002A4673" w:rsidRPr="000961F5" w:rsidRDefault="002A4673" w:rsidP="005A5B24">
            <w:pPr>
              <w:spacing w:after="0"/>
              <w:ind w:left="0"/>
              <w:jc w:val="center"/>
              <w:rPr>
                <w:b/>
                <w:lang w:eastAsia="x-none"/>
              </w:rPr>
            </w:pPr>
            <w:r w:rsidRPr="000961F5">
              <w:rPr>
                <w:b/>
                <w:lang w:eastAsia="x-none"/>
              </w:rPr>
              <w:t>1</w:t>
            </w:r>
          </w:p>
        </w:tc>
        <w:tc>
          <w:tcPr>
            <w:tcW w:w="2324" w:type="dxa"/>
          </w:tcPr>
          <w:p w14:paraId="31B7DBEE" w14:textId="77777777" w:rsidR="002A4673" w:rsidRPr="000961F5" w:rsidRDefault="002A4673" w:rsidP="005A5B24">
            <w:pPr>
              <w:spacing w:after="0"/>
              <w:ind w:left="0"/>
              <w:jc w:val="left"/>
              <w:rPr>
                <w:b/>
                <w:lang w:eastAsia="x-none"/>
              </w:rPr>
            </w:pPr>
            <w:r w:rsidRPr="000961F5">
              <w:rPr>
                <w:b/>
                <w:lang w:eastAsia="x-none"/>
              </w:rPr>
              <w:t>Application money</w:t>
            </w:r>
          </w:p>
        </w:tc>
        <w:tc>
          <w:tcPr>
            <w:tcW w:w="5924" w:type="dxa"/>
          </w:tcPr>
          <w:p w14:paraId="757D07FC" w14:textId="77777777" w:rsidR="002A4673" w:rsidRPr="000961F5" w:rsidRDefault="002A4673" w:rsidP="005A5B24">
            <w:pPr>
              <w:spacing w:after="0"/>
              <w:ind w:left="0"/>
              <w:jc w:val="left"/>
              <w:rPr>
                <w:lang w:eastAsia="x-none"/>
              </w:rPr>
            </w:pPr>
            <w:r w:rsidRPr="000961F5">
              <w:rPr>
                <w:lang w:eastAsia="x-none"/>
              </w:rPr>
              <w:t>2,000 x 4.56 = 9,120 (unrounded)</w:t>
            </w:r>
          </w:p>
          <w:p w14:paraId="58A8362C" w14:textId="77777777" w:rsidR="002A4673" w:rsidRPr="000961F5" w:rsidRDefault="002A4673" w:rsidP="005A5B24">
            <w:pPr>
              <w:spacing w:after="0"/>
              <w:ind w:left="0"/>
              <w:jc w:val="left"/>
              <w:rPr>
                <w:lang w:eastAsia="x-none"/>
              </w:rPr>
            </w:pPr>
          </w:p>
        </w:tc>
        <w:tc>
          <w:tcPr>
            <w:tcW w:w="1729" w:type="dxa"/>
          </w:tcPr>
          <w:p w14:paraId="483317EA" w14:textId="77777777" w:rsidR="002A4673" w:rsidRPr="000961F5" w:rsidRDefault="002A4673" w:rsidP="005A5B24">
            <w:pPr>
              <w:spacing w:after="0"/>
              <w:ind w:left="0"/>
              <w:jc w:val="right"/>
              <w:rPr>
                <w:b/>
                <w:lang w:eastAsia="x-none"/>
              </w:rPr>
            </w:pPr>
            <w:r w:rsidRPr="000961F5">
              <w:rPr>
                <w:b/>
                <w:lang w:eastAsia="x-none"/>
              </w:rPr>
              <w:t>9,120.00</w:t>
            </w:r>
          </w:p>
        </w:tc>
      </w:tr>
      <w:tr w:rsidR="002A4673" w:rsidRPr="000961F5" w14:paraId="6DC061C7" w14:textId="77777777" w:rsidTr="005A5B24">
        <w:tc>
          <w:tcPr>
            <w:tcW w:w="375" w:type="dxa"/>
          </w:tcPr>
          <w:p w14:paraId="2BBC6CBC" w14:textId="77777777" w:rsidR="002A4673" w:rsidRPr="000961F5" w:rsidRDefault="002A4673" w:rsidP="005A5B24">
            <w:pPr>
              <w:spacing w:after="0"/>
              <w:ind w:left="0"/>
              <w:jc w:val="center"/>
              <w:rPr>
                <w:b/>
                <w:lang w:eastAsia="x-none"/>
              </w:rPr>
            </w:pPr>
            <w:r w:rsidRPr="000961F5">
              <w:rPr>
                <w:b/>
                <w:lang w:eastAsia="x-none"/>
              </w:rPr>
              <w:t>2</w:t>
            </w:r>
          </w:p>
        </w:tc>
        <w:tc>
          <w:tcPr>
            <w:tcW w:w="2324" w:type="dxa"/>
          </w:tcPr>
          <w:p w14:paraId="76A438B1" w14:textId="77777777" w:rsidR="002A4673" w:rsidRPr="000961F5" w:rsidRDefault="002A4673" w:rsidP="005A5B24">
            <w:pPr>
              <w:spacing w:after="0"/>
              <w:ind w:left="0"/>
              <w:jc w:val="left"/>
              <w:rPr>
                <w:b/>
                <w:lang w:eastAsia="x-none"/>
              </w:rPr>
            </w:pPr>
            <w:r w:rsidRPr="000961F5">
              <w:rPr>
                <w:b/>
                <w:lang w:eastAsia="x-none"/>
              </w:rPr>
              <w:t>Brokerage</w:t>
            </w:r>
          </w:p>
        </w:tc>
        <w:tc>
          <w:tcPr>
            <w:tcW w:w="5924" w:type="dxa"/>
          </w:tcPr>
          <w:p w14:paraId="151FDAAF" w14:textId="77777777" w:rsidR="002A4673" w:rsidRPr="000961F5" w:rsidRDefault="002A4673" w:rsidP="005A5B24">
            <w:pPr>
              <w:spacing w:after="0"/>
              <w:ind w:left="0"/>
              <w:jc w:val="left"/>
              <w:rPr>
                <w:lang w:eastAsia="x-none"/>
              </w:rPr>
            </w:pPr>
            <w:r w:rsidRPr="000961F5">
              <w:rPr>
                <w:lang w:eastAsia="x-none"/>
              </w:rPr>
              <w:t>9,120 x 1.0000% = 91.2 (unrounded)</w:t>
            </w:r>
          </w:p>
          <w:p w14:paraId="02153323" w14:textId="77777777" w:rsidR="002A4673" w:rsidRPr="000961F5" w:rsidRDefault="002A4673" w:rsidP="005A5B24">
            <w:pPr>
              <w:spacing w:after="0"/>
              <w:ind w:left="0"/>
              <w:jc w:val="left"/>
              <w:rPr>
                <w:lang w:eastAsia="x-none"/>
              </w:rPr>
            </w:pPr>
          </w:p>
        </w:tc>
        <w:tc>
          <w:tcPr>
            <w:tcW w:w="1729" w:type="dxa"/>
          </w:tcPr>
          <w:p w14:paraId="025764BD" w14:textId="77777777" w:rsidR="002A4673" w:rsidRPr="000961F5" w:rsidRDefault="002A4673" w:rsidP="005A5B24">
            <w:pPr>
              <w:spacing w:after="0"/>
              <w:ind w:left="0"/>
              <w:jc w:val="right"/>
              <w:rPr>
                <w:b/>
                <w:lang w:eastAsia="x-none"/>
              </w:rPr>
            </w:pPr>
            <w:r w:rsidRPr="000961F5">
              <w:rPr>
                <w:b/>
                <w:lang w:eastAsia="x-none"/>
              </w:rPr>
              <w:t>91.20</w:t>
            </w:r>
          </w:p>
        </w:tc>
      </w:tr>
      <w:tr w:rsidR="002A4673" w:rsidRPr="000961F5" w14:paraId="62CA5C80" w14:textId="77777777" w:rsidTr="005A5B24">
        <w:tc>
          <w:tcPr>
            <w:tcW w:w="375" w:type="dxa"/>
          </w:tcPr>
          <w:p w14:paraId="08740C33" w14:textId="77777777" w:rsidR="002A4673" w:rsidRPr="000961F5" w:rsidRDefault="002A4673" w:rsidP="005A5B24">
            <w:pPr>
              <w:spacing w:after="0"/>
              <w:ind w:left="0"/>
              <w:jc w:val="center"/>
              <w:rPr>
                <w:b/>
                <w:lang w:eastAsia="x-none"/>
              </w:rPr>
            </w:pPr>
            <w:r w:rsidRPr="000961F5">
              <w:rPr>
                <w:b/>
                <w:lang w:eastAsia="x-none"/>
              </w:rPr>
              <w:t>3</w:t>
            </w:r>
          </w:p>
        </w:tc>
        <w:tc>
          <w:tcPr>
            <w:tcW w:w="2324" w:type="dxa"/>
          </w:tcPr>
          <w:p w14:paraId="6704A491" w14:textId="77777777" w:rsidR="002A4673" w:rsidRPr="000961F5" w:rsidRDefault="002A4673" w:rsidP="005A5B24">
            <w:pPr>
              <w:spacing w:after="0"/>
              <w:ind w:left="0"/>
              <w:jc w:val="left"/>
              <w:rPr>
                <w:b/>
                <w:lang w:eastAsia="x-none"/>
              </w:rPr>
            </w:pPr>
            <w:r w:rsidRPr="000961F5">
              <w:rPr>
                <w:b/>
                <w:lang w:eastAsia="x-none"/>
              </w:rPr>
              <w:t>SFC Transaction Levy</w:t>
            </w:r>
          </w:p>
        </w:tc>
        <w:tc>
          <w:tcPr>
            <w:tcW w:w="5924" w:type="dxa"/>
          </w:tcPr>
          <w:p w14:paraId="382A36AD" w14:textId="77777777" w:rsidR="002A4673" w:rsidRPr="000961F5" w:rsidRDefault="002A4673" w:rsidP="005A5B24">
            <w:pPr>
              <w:spacing w:after="0"/>
              <w:ind w:left="0"/>
              <w:jc w:val="left"/>
              <w:rPr>
                <w:lang w:eastAsia="x-none"/>
              </w:rPr>
            </w:pPr>
            <w:r w:rsidRPr="000961F5">
              <w:rPr>
                <w:lang w:eastAsia="x-none"/>
              </w:rPr>
              <w:t>9,120 x 0.0027% = 0.2462 (unrounded)</w:t>
            </w:r>
          </w:p>
          <w:p w14:paraId="4680692F" w14:textId="77777777" w:rsidR="002A4673" w:rsidRPr="000961F5" w:rsidRDefault="002A4673" w:rsidP="005A5B24">
            <w:pPr>
              <w:spacing w:after="0"/>
              <w:ind w:left="0"/>
              <w:jc w:val="left"/>
              <w:rPr>
                <w:lang w:eastAsia="x-none"/>
              </w:rPr>
            </w:pPr>
          </w:p>
        </w:tc>
        <w:tc>
          <w:tcPr>
            <w:tcW w:w="1729" w:type="dxa"/>
          </w:tcPr>
          <w:p w14:paraId="474FFDDA" w14:textId="77777777" w:rsidR="002A4673" w:rsidRPr="000961F5" w:rsidRDefault="002A4673" w:rsidP="005A5B24">
            <w:pPr>
              <w:spacing w:after="0"/>
              <w:ind w:left="0"/>
              <w:jc w:val="right"/>
              <w:rPr>
                <w:b/>
                <w:lang w:eastAsia="x-none"/>
              </w:rPr>
            </w:pPr>
            <w:r w:rsidRPr="000961F5">
              <w:rPr>
                <w:b/>
                <w:lang w:eastAsia="x-none"/>
              </w:rPr>
              <w:t>0.25</w:t>
            </w:r>
          </w:p>
        </w:tc>
      </w:tr>
      <w:tr w:rsidR="002A4673" w:rsidRPr="000961F5" w14:paraId="20B472FC" w14:textId="77777777" w:rsidTr="005A5B24">
        <w:tc>
          <w:tcPr>
            <w:tcW w:w="375" w:type="dxa"/>
          </w:tcPr>
          <w:p w14:paraId="084B7F35" w14:textId="77777777" w:rsidR="002A4673" w:rsidRPr="000961F5" w:rsidRDefault="002A4673" w:rsidP="005A5B24">
            <w:pPr>
              <w:spacing w:after="0"/>
              <w:ind w:left="0"/>
              <w:jc w:val="center"/>
              <w:rPr>
                <w:b/>
                <w:lang w:eastAsia="x-none"/>
              </w:rPr>
            </w:pPr>
            <w:r w:rsidRPr="000961F5">
              <w:rPr>
                <w:b/>
                <w:lang w:eastAsia="x-none"/>
              </w:rPr>
              <w:t>4</w:t>
            </w:r>
          </w:p>
        </w:tc>
        <w:tc>
          <w:tcPr>
            <w:tcW w:w="2324" w:type="dxa"/>
          </w:tcPr>
          <w:p w14:paraId="535BCC86" w14:textId="77777777" w:rsidR="002A4673" w:rsidRPr="000961F5" w:rsidRDefault="002A4673" w:rsidP="005A5B24">
            <w:pPr>
              <w:spacing w:after="0"/>
              <w:ind w:left="0"/>
              <w:jc w:val="left"/>
              <w:rPr>
                <w:b/>
                <w:lang w:eastAsia="x-none"/>
              </w:rPr>
            </w:pPr>
            <w:r w:rsidRPr="000961F5">
              <w:rPr>
                <w:b/>
                <w:lang w:eastAsia="x-none"/>
              </w:rPr>
              <w:t>SEHK Trading Fee</w:t>
            </w:r>
          </w:p>
        </w:tc>
        <w:tc>
          <w:tcPr>
            <w:tcW w:w="5924" w:type="dxa"/>
          </w:tcPr>
          <w:p w14:paraId="03C21A55" w14:textId="77777777" w:rsidR="002A4673" w:rsidRPr="000961F5" w:rsidRDefault="002A4673" w:rsidP="005A5B24">
            <w:pPr>
              <w:spacing w:after="0"/>
              <w:ind w:left="0"/>
              <w:jc w:val="left"/>
              <w:rPr>
                <w:lang w:eastAsia="x-none"/>
              </w:rPr>
            </w:pPr>
            <w:r w:rsidRPr="000961F5">
              <w:rPr>
                <w:lang w:eastAsia="x-none"/>
              </w:rPr>
              <w:t>9,120 x 0.0050% = 0.4560 (unrounded)</w:t>
            </w:r>
          </w:p>
          <w:p w14:paraId="4878E6B3" w14:textId="77777777" w:rsidR="002A4673" w:rsidRPr="000961F5" w:rsidRDefault="002A4673" w:rsidP="005A5B24">
            <w:pPr>
              <w:spacing w:after="0"/>
              <w:ind w:left="0"/>
              <w:jc w:val="left"/>
              <w:rPr>
                <w:lang w:eastAsia="x-none"/>
              </w:rPr>
            </w:pPr>
          </w:p>
        </w:tc>
        <w:tc>
          <w:tcPr>
            <w:tcW w:w="1729" w:type="dxa"/>
          </w:tcPr>
          <w:p w14:paraId="6137473A" w14:textId="77777777" w:rsidR="002A4673" w:rsidRPr="000961F5" w:rsidRDefault="002A4673" w:rsidP="005A5B24">
            <w:pPr>
              <w:spacing w:after="0"/>
              <w:ind w:left="0"/>
              <w:jc w:val="right"/>
              <w:rPr>
                <w:b/>
                <w:lang w:eastAsia="x-none"/>
              </w:rPr>
            </w:pPr>
            <w:r w:rsidRPr="000961F5">
              <w:rPr>
                <w:b/>
                <w:lang w:eastAsia="x-none"/>
              </w:rPr>
              <w:t>0.46</w:t>
            </w:r>
          </w:p>
        </w:tc>
      </w:tr>
      <w:tr w:rsidR="002A4673" w:rsidRPr="000961F5" w14:paraId="3CBCF814" w14:textId="77777777" w:rsidTr="005A5B24">
        <w:tc>
          <w:tcPr>
            <w:tcW w:w="375" w:type="dxa"/>
          </w:tcPr>
          <w:p w14:paraId="45ABEB23" w14:textId="77777777" w:rsidR="002A4673" w:rsidRPr="000961F5" w:rsidRDefault="002A4673" w:rsidP="005A5B24">
            <w:pPr>
              <w:spacing w:after="0"/>
              <w:ind w:left="0"/>
              <w:jc w:val="center"/>
              <w:rPr>
                <w:b/>
                <w:lang w:eastAsia="x-none"/>
              </w:rPr>
            </w:pPr>
            <w:r w:rsidRPr="000961F5">
              <w:rPr>
                <w:b/>
                <w:color w:val="00B050"/>
                <w:lang w:eastAsia="x-none"/>
              </w:rPr>
              <w:t>5</w:t>
            </w:r>
          </w:p>
        </w:tc>
        <w:tc>
          <w:tcPr>
            <w:tcW w:w="2324" w:type="dxa"/>
          </w:tcPr>
          <w:p w14:paraId="6F688364" w14:textId="77777777" w:rsidR="002A4673" w:rsidRPr="000961F5" w:rsidRDefault="002A4673" w:rsidP="005A5B24">
            <w:pPr>
              <w:spacing w:after="0"/>
              <w:ind w:left="0"/>
              <w:jc w:val="left"/>
              <w:rPr>
                <w:b/>
                <w:color w:val="00B050"/>
                <w:lang w:eastAsia="x-none"/>
              </w:rPr>
            </w:pPr>
            <w:r w:rsidRPr="000961F5">
              <w:rPr>
                <w:b/>
                <w:color w:val="00B050"/>
                <w:lang w:eastAsia="x-none"/>
              </w:rPr>
              <w:t>Total</w:t>
            </w:r>
          </w:p>
          <w:p w14:paraId="17857FD4" w14:textId="77777777" w:rsidR="002A4673" w:rsidRPr="000961F5" w:rsidRDefault="002A4673" w:rsidP="005A5B24">
            <w:pPr>
              <w:spacing w:after="0"/>
              <w:ind w:left="0"/>
              <w:jc w:val="left"/>
              <w:rPr>
                <w:b/>
                <w:color w:val="00B050"/>
                <w:lang w:eastAsia="x-none"/>
              </w:rPr>
            </w:pPr>
          </w:p>
        </w:tc>
        <w:tc>
          <w:tcPr>
            <w:tcW w:w="5924" w:type="dxa"/>
          </w:tcPr>
          <w:p w14:paraId="77859C16" w14:textId="77777777" w:rsidR="002A4673" w:rsidRPr="000961F5" w:rsidRDefault="002A4673" w:rsidP="005A5B24">
            <w:pPr>
              <w:spacing w:after="0"/>
              <w:ind w:left="0"/>
              <w:jc w:val="left"/>
              <w:rPr>
                <w:lang w:eastAsia="x-none"/>
              </w:rPr>
            </w:pPr>
          </w:p>
        </w:tc>
        <w:tc>
          <w:tcPr>
            <w:tcW w:w="1729" w:type="dxa"/>
          </w:tcPr>
          <w:p w14:paraId="5BC20169" w14:textId="77777777" w:rsidR="002A4673" w:rsidRPr="000961F5" w:rsidRDefault="002A4673" w:rsidP="005A5B24">
            <w:pPr>
              <w:spacing w:after="0"/>
              <w:ind w:left="0"/>
              <w:jc w:val="right"/>
              <w:rPr>
                <w:b/>
                <w:lang w:eastAsia="x-none"/>
              </w:rPr>
            </w:pPr>
            <w:r w:rsidRPr="000961F5">
              <w:rPr>
                <w:b/>
                <w:color w:val="00B050"/>
                <w:lang w:eastAsia="x-none"/>
              </w:rPr>
              <w:t>9,211.91</w:t>
            </w:r>
          </w:p>
        </w:tc>
      </w:tr>
    </w:tbl>
    <w:p w14:paraId="54B7D31E" w14:textId="4BDA598C" w:rsidR="002A4673" w:rsidRPr="000961F5" w:rsidRDefault="002A4673">
      <w:pPr>
        <w:spacing w:after="0"/>
        <w:ind w:left="0"/>
        <w:jc w:val="left"/>
        <w:rPr>
          <w:lang w:eastAsia="x-none"/>
        </w:rPr>
      </w:pPr>
    </w:p>
    <w:p w14:paraId="12AA232F" w14:textId="1DA07D4C" w:rsidR="002A4673" w:rsidRPr="000961F5" w:rsidRDefault="002A4673">
      <w:pPr>
        <w:spacing w:after="0"/>
        <w:ind w:left="0"/>
        <w:jc w:val="left"/>
        <w:rPr>
          <w:lang w:eastAsia="x-none"/>
        </w:rPr>
      </w:pPr>
    </w:p>
    <w:p w14:paraId="30F3948B" w14:textId="6362B955" w:rsidR="002A4673" w:rsidRPr="000961F5" w:rsidRDefault="002A4673" w:rsidP="002A4673">
      <w:pPr>
        <w:pStyle w:val="Heading4"/>
      </w:pPr>
      <w:bookmarkStart w:id="343" w:name="_Toc62722891"/>
      <w:bookmarkStart w:id="344" w:name="_Toc65058039"/>
      <w:bookmarkStart w:id="345" w:name="_Toc65138841"/>
      <w:bookmarkStart w:id="346" w:name="_Toc65145821"/>
      <w:r w:rsidRPr="000961F5">
        <w:t>Refund Settlement of the Public Offer</w:t>
      </w:r>
      <w:bookmarkEnd w:id="343"/>
      <w:bookmarkEnd w:id="344"/>
      <w:bookmarkEnd w:id="345"/>
      <w:bookmarkEnd w:id="346"/>
    </w:p>
    <w:p w14:paraId="39B9E693" w14:textId="6013A148" w:rsidR="002A4673" w:rsidRPr="000961F5" w:rsidRDefault="002A4673">
      <w:pPr>
        <w:spacing w:after="0"/>
        <w:ind w:left="0"/>
        <w:jc w:val="left"/>
        <w:rPr>
          <w:lang w:eastAsia="x-no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gridCol w:w="567"/>
        <w:gridCol w:w="3118"/>
        <w:gridCol w:w="567"/>
        <w:gridCol w:w="3118"/>
      </w:tblGrid>
      <w:tr w:rsidR="002A4673" w:rsidRPr="000961F5" w14:paraId="0A974928" w14:textId="77777777" w:rsidTr="005A5B24">
        <w:tc>
          <w:tcPr>
            <w:tcW w:w="1417" w:type="dxa"/>
          </w:tcPr>
          <w:p w14:paraId="2D9BF0FD" w14:textId="77777777" w:rsidR="002A4673" w:rsidRPr="000961F5" w:rsidRDefault="002A4673" w:rsidP="005A5B24">
            <w:pPr>
              <w:spacing w:after="0"/>
              <w:ind w:left="0"/>
              <w:jc w:val="left"/>
              <w:rPr>
                <w:b/>
                <w:sz w:val="18"/>
                <w:szCs w:val="18"/>
                <w:lang w:eastAsia="x-none"/>
              </w:rPr>
            </w:pPr>
            <w:r w:rsidRPr="000961F5">
              <w:rPr>
                <w:b/>
                <w:sz w:val="18"/>
                <w:szCs w:val="18"/>
                <w:lang w:eastAsia="x-none"/>
              </w:rPr>
              <w:t>Refund value</w:t>
            </w:r>
          </w:p>
        </w:tc>
        <w:tc>
          <w:tcPr>
            <w:tcW w:w="567" w:type="dxa"/>
          </w:tcPr>
          <w:p w14:paraId="5278EFA1" w14:textId="77777777" w:rsidR="002A4673" w:rsidRPr="000961F5" w:rsidRDefault="002A4673" w:rsidP="005A5B24">
            <w:pPr>
              <w:spacing w:after="0"/>
              <w:ind w:left="0"/>
              <w:jc w:val="center"/>
              <w:rPr>
                <w:sz w:val="18"/>
                <w:szCs w:val="18"/>
                <w:lang w:eastAsia="x-none"/>
              </w:rPr>
            </w:pPr>
            <w:r w:rsidRPr="000961F5">
              <w:rPr>
                <w:sz w:val="18"/>
                <w:szCs w:val="18"/>
                <w:lang w:eastAsia="x-none"/>
              </w:rPr>
              <w:t>=</w:t>
            </w:r>
          </w:p>
        </w:tc>
        <w:tc>
          <w:tcPr>
            <w:tcW w:w="3118" w:type="dxa"/>
          </w:tcPr>
          <w:p w14:paraId="048DC58A" w14:textId="77777777" w:rsidR="002A4673" w:rsidRPr="000961F5" w:rsidRDefault="002A4673" w:rsidP="005A5B24">
            <w:pPr>
              <w:spacing w:after="0"/>
              <w:ind w:left="0"/>
              <w:jc w:val="left"/>
              <w:rPr>
                <w:sz w:val="18"/>
                <w:szCs w:val="18"/>
                <w:lang w:eastAsia="x-none"/>
              </w:rPr>
            </w:pPr>
            <w:r w:rsidRPr="000961F5">
              <w:rPr>
                <w:b/>
                <w:sz w:val="18"/>
                <w:szCs w:val="18"/>
                <w:lang w:eastAsia="x-none"/>
              </w:rPr>
              <w:t>Money settlement value</w:t>
            </w:r>
            <w:r w:rsidRPr="000961F5">
              <w:rPr>
                <w:sz w:val="18"/>
                <w:szCs w:val="18"/>
                <w:lang w:eastAsia="x-none"/>
              </w:rPr>
              <w:t xml:space="preserve"> (</w:t>
            </w:r>
            <w:hyperlink w:anchor="_Money_settlement_of" w:history="1">
              <w:r w:rsidRPr="000961F5">
                <w:rPr>
                  <w:rStyle w:val="Hyperlink"/>
                  <w:sz w:val="18"/>
                  <w:szCs w:val="18"/>
                  <w:lang w:eastAsia="x-none"/>
                </w:rPr>
                <w:t>2.5.5.1</w:t>
              </w:r>
            </w:hyperlink>
            <w:r w:rsidRPr="000961F5">
              <w:rPr>
                <w:sz w:val="18"/>
                <w:szCs w:val="18"/>
                <w:lang w:eastAsia="x-none"/>
              </w:rPr>
              <w:t>)</w:t>
            </w:r>
          </w:p>
        </w:tc>
        <w:tc>
          <w:tcPr>
            <w:tcW w:w="567" w:type="dxa"/>
          </w:tcPr>
          <w:p w14:paraId="4DDFEEA3" w14:textId="77777777" w:rsidR="002A4673" w:rsidRPr="000961F5" w:rsidRDefault="002A4673" w:rsidP="005A5B24">
            <w:pPr>
              <w:spacing w:after="0"/>
              <w:ind w:left="0"/>
              <w:jc w:val="center"/>
              <w:rPr>
                <w:sz w:val="18"/>
                <w:szCs w:val="18"/>
                <w:lang w:eastAsia="x-none"/>
              </w:rPr>
            </w:pPr>
            <w:r w:rsidRPr="000961F5">
              <w:rPr>
                <w:sz w:val="18"/>
                <w:szCs w:val="18"/>
                <w:lang w:eastAsia="x-none"/>
              </w:rPr>
              <w:t>-</w:t>
            </w:r>
          </w:p>
        </w:tc>
        <w:tc>
          <w:tcPr>
            <w:tcW w:w="3118" w:type="dxa"/>
          </w:tcPr>
          <w:p w14:paraId="22D2C333" w14:textId="77777777" w:rsidR="002A4673" w:rsidRPr="000961F5" w:rsidRDefault="002A4673" w:rsidP="005A5B24">
            <w:pPr>
              <w:spacing w:after="0"/>
              <w:ind w:left="0"/>
              <w:jc w:val="left"/>
              <w:rPr>
                <w:sz w:val="18"/>
                <w:szCs w:val="18"/>
                <w:lang w:eastAsia="x-none"/>
              </w:rPr>
            </w:pPr>
            <w:r w:rsidRPr="000961F5">
              <w:rPr>
                <w:b/>
                <w:sz w:val="18"/>
                <w:szCs w:val="18"/>
                <w:lang w:eastAsia="x-none"/>
              </w:rPr>
              <w:t>Final allotment value</w:t>
            </w:r>
            <w:r w:rsidRPr="000961F5">
              <w:rPr>
                <w:sz w:val="18"/>
                <w:szCs w:val="18"/>
                <w:lang w:eastAsia="x-none"/>
              </w:rPr>
              <w:t xml:space="preserve"> (table below)</w:t>
            </w:r>
          </w:p>
        </w:tc>
      </w:tr>
    </w:tbl>
    <w:p w14:paraId="68DE3DE6" w14:textId="77777777" w:rsidR="002A4673" w:rsidRPr="000961F5" w:rsidRDefault="002A4673" w:rsidP="002A4673">
      <w:pPr>
        <w:spacing w:after="0"/>
        <w:ind w:left="0"/>
        <w:jc w:val="left"/>
        <w:rPr>
          <w:lang w:eastAsia="x-none"/>
        </w:rPr>
      </w:pPr>
    </w:p>
    <w:p w14:paraId="30F98D80" w14:textId="77777777" w:rsidR="002A4673" w:rsidRPr="000961F5" w:rsidRDefault="002A4673" w:rsidP="002A4673">
      <w:pPr>
        <w:spacing w:after="0"/>
        <w:ind w:left="0"/>
        <w:jc w:val="left"/>
        <w:rPr>
          <w:lang w:eastAsia="x-none"/>
        </w:rPr>
      </w:pPr>
      <w:r w:rsidRPr="000961F5">
        <w:rPr>
          <w:lang w:eastAsia="x-none"/>
        </w:rPr>
        <w:t>Using the previous example, where the IPO priced at $4.50:</w:t>
      </w:r>
    </w:p>
    <w:tbl>
      <w:tblPr>
        <w:tblStyle w:val="TableGrid"/>
        <w:tblpPr w:leftFromText="180" w:rightFromText="180" w:vertAnchor="text" w:tblpY="1"/>
        <w:tblOverlap w:val="never"/>
        <w:tblW w:w="4422" w:type="dxa"/>
        <w:tblCellMar>
          <w:left w:w="57" w:type="dxa"/>
          <w:right w:w="57" w:type="dxa"/>
        </w:tblCellMar>
        <w:tblLook w:val="04A0" w:firstRow="1" w:lastRow="0" w:firstColumn="1" w:lastColumn="0" w:noHBand="0" w:noVBand="1"/>
      </w:tblPr>
      <w:tblGrid>
        <w:gridCol w:w="2721"/>
        <w:gridCol w:w="1701"/>
      </w:tblGrid>
      <w:tr w:rsidR="002A4673" w:rsidRPr="000961F5" w14:paraId="18EE6B48" w14:textId="77777777" w:rsidTr="005A5B24">
        <w:tc>
          <w:tcPr>
            <w:tcW w:w="2721" w:type="dxa"/>
            <w:shd w:val="clear" w:color="auto" w:fill="13426B"/>
          </w:tcPr>
          <w:p w14:paraId="70B64562" w14:textId="77777777" w:rsidR="002A4673" w:rsidRPr="000961F5" w:rsidRDefault="002A4673" w:rsidP="005A5B24">
            <w:pPr>
              <w:spacing w:after="0"/>
              <w:ind w:left="0"/>
              <w:jc w:val="left"/>
              <w:rPr>
                <w:b/>
                <w:lang w:eastAsia="x-none"/>
              </w:rPr>
            </w:pPr>
            <w:r w:rsidRPr="000961F5">
              <w:rPr>
                <w:b/>
                <w:lang w:eastAsia="x-none"/>
              </w:rPr>
              <w:t>Item</w:t>
            </w:r>
          </w:p>
        </w:tc>
        <w:tc>
          <w:tcPr>
            <w:tcW w:w="1701" w:type="dxa"/>
            <w:shd w:val="clear" w:color="auto" w:fill="13426B"/>
          </w:tcPr>
          <w:p w14:paraId="1B90B14C" w14:textId="77777777" w:rsidR="002A4673" w:rsidRPr="000961F5" w:rsidRDefault="002A4673" w:rsidP="005A5B24">
            <w:pPr>
              <w:spacing w:after="0"/>
              <w:ind w:left="0"/>
              <w:jc w:val="left"/>
              <w:rPr>
                <w:b/>
                <w:lang w:eastAsia="x-none"/>
              </w:rPr>
            </w:pPr>
            <w:r w:rsidRPr="000961F5">
              <w:rPr>
                <w:b/>
                <w:lang w:eastAsia="x-none"/>
              </w:rPr>
              <w:t>Value</w:t>
            </w:r>
          </w:p>
        </w:tc>
      </w:tr>
      <w:tr w:rsidR="002A4673" w:rsidRPr="000961F5" w14:paraId="53C6737F" w14:textId="77777777" w:rsidTr="005A5B24">
        <w:tc>
          <w:tcPr>
            <w:tcW w:w="2721" w:type="dxa"/>
          </w:tcPr>
          <w:p w14:paraId="0D966541" w14:textId="77777777" w:rsidR="002A4673" w:rsidRPr="000961F5" w:rsidRDefault="002A4673" w:rsidP="005A5B24">
            <w:pPr>
              <w:spacing w:after="0"/>
              <w:ind w:left="0"/>
              <w:jc w:val="left"/>
              <w:rPr>
                <w:b/>
                <w:lang w:eastAsia="x-none"/>
              </w:rPr>
            </w:pPr>
            <w:r w:rsidRPr="000961F5">
              <w:rPr>
                <w:b/>
                <w:lang w:eastAsia="x-none"/>
              </w:rPr>
              <w:t>Successful quantity</w:t>
            </w:r>
          </w:p>
        </w:tc>
        <w:tc>
          <w:tcPr>
            <w:tcW w:w="1701" w:type="dxa"/>
          </w:tcPr>
          <w:p w14:paraId="5DB715A6" w14:textId="77777777" w:rsidR="002A4673" w:rsidRPr="000961F5" w:rsidRDefault="002A4673" w:rsidP="005A5B24">
            <w:pPr>
              <w:spacing w:after="0"/>
              <w:ind w:left="0"/>
              <w:jc w:val="left"/>
              <w:rPr>
                <w:b/>
                <w:lang w:eastAsia="x-none"/>
              </w:rPr>
            </w:pPr>
            <w:r w:rsidRPr="000961F5">
              <w:rPr>
                <w:b/>
                <w:lang w:eastAsia="x-none"/>
              </w:rPr>
              <w:t>2,000 (Shares)</w:t>
            </w:r>
          </w:p>
        </w:tc>
      </w:tr>
      <w:tr w:rsidR="002A4673" w:rsidRPr="000961F5" w14:paraId="7BA2BD5E" w14:textId="77777777" w:rsidTr="005A5B24">
        <w:tc>
          <w:tcPr>
            <w:tcW w:w="2721" w:type="dxa"/>
          </w:tcPr>
          <w:p w14:paraId="7F49A214" w14:textId="77777777" w:rsidR="002A4673" w:rsidRPr="000961F5" w:rsidRDefault="002A4673" w:rsidP="005A5B24">
            <w:pPr>
              <w:spacing w:after="0"/>
              <w:ind w:left="0"/>
              <w:jc w:val="left"/>
              <w:rPr>
                <w:b/>
                <w:lang w:eastAsia="x-none"/>
              </w:rPr>
            </w:pPr>
            <w:r w:rsidRPr="000961F5">
              <w:rPr>
                <w:b/>
                <w:lang w:eastAsia="x-none"/>
              </w:rPr>
              <w:t>Max offer price</w:t>
            </w:r>
          </w:p>
        </w:tc>
        <w:tc>
          <w:tcPr>
            <w:tcW w:w="1701" w:type="dxa"/>
          </w:tcPr>
          <w:p w14:paraId="46DBDC64" w14:textId="77777777" w:rsidR="002A4673" w:rsidRPr="000961F5" w:rsidRDefault="002A4673" w:rsidP="005A5B24">
            <w:pPr>
              <w:spacing w:after="0"/>
              <w:ind w:left="0"/>
              <w:jc w:val="left"/>
              <w:rPr>
                <w:b/>
                <w:lang w:eastAsia="x-none"/>
              </w:rPr>
            </w:pPr>
            <w:r w:rsidRPr="000961F5">
              <w:rPr>
                <w:b/>
                <w:lang w:eastAsia="x-none"/>
              </w:rPr>
              <w:t>4.56 (HKD)</w:t>
            </w:r>
          </w:p>
        </w:tc>
      </w:tr>
      <w:tr w:rsidR="002A4673" w:rsidRPr="000961F5" w14:paraId="226F5135" w14:textId="77777777" w:rsidTr="005A5B24">
        <w:tc>
          <w:tcPr>
            <w:tcW w:w="2721" w:type="dxa"/>
          </w:tcPr>
          <w:p w14:paraId="2D47C592" w14:textId="77777777" w:rsidR="002A4673" w:rsidRPr="000961F5" w:rsidRDefault="002A4673" w:rsidP="005A5B24">
            <w:pPr>
              <w:spacing w:after="0"/>
              <w:ind w:left="0"/>
              <w:jc w:val="left"/>
              <w:rPr>
                <w:b/>
                <w:lang w:eastAsia="x-none"/>
              </w:rPr>
            </w:pPr>
            <w:r w:rsidRPr="000961F5">
              <w:rPr>
                <w:b/>
                <w:lang w:eastAsia="x-none"/>
              </w:rPr>
              <w:t>Final offer price</w:t>
            </w:r>
          </w:p>
        </w:tc>
        <w:tc>
          <w:tcPr>
            <w:tcW w:w="1701" w:type="dxa"/>
          </w:tcPr>
          <w:p w14:paraId="357346C9" w14:textId="77777777" w:rsidR="002A4673" w:rsidRPr="000961F5" w:rsidRDefault="002A4673" w:rsidP="005A5B24">
            <w:pPr>
              <w:spacing w:after="0"/>
              <w:ind w:left="0"/>
              <w:jc w:val="left"/>
              <w:rPr>
                <w:b/>
                <w:lang w:eastAsia="x-none"/>
              </w:rPr>
            </w:pPr>
            <w:r w:rsidRPr="000961F5">
              <w:rPr>
                <w:b/>
                <w:lang w:eastAsia="x-none"/>
              </w:rPr>
              <w:t>4.50 (HKD)</w:t>
            </w:r>
          </w:p>
        </w:tc>
      </w:tr>
      <w:tr w:rsidR="002A4673" w:rsidRPr="000961F5" w14:paraId="68E3934C" w14:textId="77777777" w:rsidTr="005A5B24">
        <w:tc>
          <w:tcPr>
            <w:tcW w:w="2721" w:type="dxa"/>
          </w:tcPr>
          <w:p w14:paraId="238B1CF9" w14:textId="77777777" w:rsidR="002A4673" w:rsidRPr="000961F5" w:rsidRDefault="002A4673" w:rsidP="005A5B24">
            <w:pPr>
              <w:spacing w:after="0"/>
              <w:ind w:left="0"/>
              <w:jc w:val="left"/>
              <w:rPr>
                <w:b/>
                <w:lang w:eastAsia="x-none"/>
              </w:rPr>
            </w:pPr>
            <w:r w:rsidRPr="000961F5">
              <w:rPr>
                <w:b/>
                <w:lang w:eastAsia="x-none"/>
              </w:rPr>
              <w:lastRenderedPageBreak/>
              <w:t>Brokerage</w:t>
            </w:r>
          </w:p>
        </w:tc>
        <w:tc>
          <w:tcPr>
            <w:tcW w:w="1701" w:type="dxa"/>
          </w:tcPr>
          <w:p w14:paraId="2AE33135" w14:textId="77777777" w:rsidR="002A4673" w:rsidRPr="000961F5" w:rsidRDefault="002A4673" w:rsidP="005A5B24">
            <w:pPr>
              <w:spacing w:after="0"/>
              <w:ind w:left="0"/>
              <w:jc w:val="left"/>
              <w:rPr>
                <w:b/>
                <w:lang w:eastAsia="x-none"/>
              </w:rPr>
            </w:pPr>
            <w:r w:rsidRPr="000961F5">
              <w:rPr>
                <w:b/>
                <w:lang w:eastAsia="x-none"/>
              </w:rPr>
              <w:t>1.0000%</w:t>
            </w:r>
          </w:p>
        </w:tc>
      </w:tr>
      <w:tr w:rsidR="002A4673" w:rsidRPr="000961F5" w14:paraId="5A25E72A" w14:textId="77777777" w:rsidTr="005A5B24">
        <w:tc>
          <w:tcPr>
            <w:tcW w:w="2721" w:type="dxa"/>
          </w:tcPr>
          <w:p w14:paraId="7D96AAAA" w14:textId="77777777" w:rsidR="002A4673" w:rsidRPr="000961F5" w:rsidRDefault="002A4673" w:rsidP="005A5B24">
            <w:pPr>
              <w:spacing w:after="0"/>
              <w:ind w:left="0"/>
              <w:jc w:val="left"/>
              <w:rPr>
                <w:b/>
                <w:lang w:eastAsia="x-none"/>
              </w:rPr>
            </w:pPr>
            <w:r w:rsidRPr="000961F5">
              <w:rPr>
                <w:b/>
                <w:lang w:eastAsia="x-none"/>
              </w:rPr>
              <w:t>SFC Transaction Levy</w:t>
            </w:r>
          </w:p>
        </w:tc>
        <w:tc>
          <w:tcPr>
            <w:tcW w:w="1701" w:type="dxa"/>
          </w:tcPr>
          <w:p w14:paraId="181E36B8" w14:textId="77777777" w:rsidR="002A4673" w:rsidRPr="000961F5" w:rsidRDefault="002A4673" w:rsidP="005A5B24">
            <w:pPr>
              <w:spacing w:after="0"/>
              <w:ind w:left="0"/>
              <w:jc w:val="left"/>
              <w:rPr>
                <w:b/>
                <w:lang w:eastAsia="x-none"/>
              </w:rPr>
            </w:pPr>
            <w:r w:rsidRPr="000961F5">
              <w:rPr>
                <w:b/>
                <w:lang w:eastAsia="x-none"/>
              </w:rPr>
              <w:t>0.0027%</w:t>
            </w:r>
          </w:p>
        </w:tc>
      </w:tr>
      <w:tr w:rsidR="002A4673" w:rsidRPr="000961F5" w14:paraId="3834A8FC" w14:textId="77777777" w:rsidTr="005A5B24">
        <w:tc>
          <w:tcPr>
            <w:tcW w:w="2721" w:type="dxa"/>
          </w:tcPr>
          <w:p w14:paraId="7B222A8B" w14:textId="77777777" w:rsidR="002A4673" w:rsidRPr="000961F5" w:rsidRDefault="002A4673" w:rsidP="005A5B24">
            <w:pPr>
              <w:spacing w:after="0"/>
              <w:ind w:left="0"/>
              <w:jc w:val="left"/>
              <w:rPr>
                <w:b/>
                <w:lang w:eastAsia="x-none"/>
              </w:rPr>
            </w:pPr>
            <w:r w:rsidRPr="000961F5">
              <w:rPr>
                <w:b/>
                <w:lang w:eastAsia="x-none"/>
              </w:rPr>
              <w:t>SEHK Trading Fee</w:t>
            </w:r>
          </w:p>
        </w:tc>
        <w:tc>
          <w:tcPr>
            <w:tcW w:w="1701" w:type="dxa"/>
          </w:tcPr>
          <w:p w14:paraId="68C7131A" w14:textId="77777777" w:rsidR="002A4673" w:rsidRPr="000961F5" w:rsidRDefault="002A4673" w:rsidP="005A5B24">
            <w:pPr>
              <w:spacing w:after="0"/>
              <w:ind w:left="0"/>
              <w:jc w:val="left"/>
              <w:rPr>
                <w:b/>
                <w:lang w:eastAsia="x-none"/>
              </w:rPr>
            </w:pPr>
            <w:r w:rsidRPr="000961F5">
              <w:rPr>
                <w:b/>
                <w:lang w:eastAsia="x-none"/>
              </w:rPr>
              <w:t>0.0050%</w:t>
            </w:r>
          </w:p>
        </w:tc>
      </w:tr>
    </w:tbl>
    <w:p w14:paraId="57438B89" w14:textId="77777777" w:rsidR="002A4673" w:rsidRPr="000961F5" w:rsidRDefault="002A4673" w:rsidP="002A4673">
      <w:pPr>
        <w:spacing w:after="0"/>
        <w:ind w:left="0"/>
        <w:jc w:val="left"/>
        <w:rPr>
          <w:lang w:eastAsia="x-none"/>
        </w:rPr>
      </w:pPr>
    </w:p>
    <w:p w14:paraId="554CE541" w14:textId="77777777" w:rsidR="002A4673" w:rsidRPr="000961F5" w:rsidRDefault="002A4673" w:rsidP="002A4673">
      <w:pPr>
        <w:spacing w:after="0"/>
        <w:ind w:left="0"/>
        <w:jc w:val="left"/>
        <w:rPr>
          <w:lang w:eastAsia="x-none"/>
        </w:rPr>
      </w:pPr>
    </w:p>
    <w:p w14:paraId="0203CA54" w14:textId="77777777" w:rsidR="002A4673" w:rsidRPr="000961F5" w:rsidRDefault="002A4673" w:rsidP="002A4673">
      <w:pPr>
        <w:spacing w:after="0"/>
        <w:ind w:left="0"/>
        <w:jc w:val="left"/>
        <w:rPr>
          <w:lang w:eastAsia="x-none"/>
        </w:rPr>
      </w:pPr>
    </w:p>
    <w:p w14:paraId="6675B894" w14:textId="77777777" w:rsidR="002A4673" w:rsidRPr="000961F5" w:rsidRDefault="002A4673" w:rsidP="002A4673">
      <w:pPr>
        <w:spacing w:after="0"/>
        <w:ind w:left="0"/>
        <w:jc w:val="left"/>
        <w:rPr>
          <w:lang w:eastAsia="x-none"/>
        </w:rPr>
      </w:pPr>
    </w:p>
    <w:p w14:paraId="4D36EB38" w14:textId="77777777" w:rsidR="002A4673" w:rsidRPr="000961F5" w:rsidRDefault="002A4673" w:rsidP="002A4673">
      <w:pPr>
        <w:spacing w:after="0"/>
        <w:ind w:left="0"/>
        <w:jc w:val="left"/>
        <w:rPr>
          <w:lang w:eastAsia="x-none"/>
        </w:rPr>
      </w:pPr>
    </w:p>
    <w:p w14:paraId="4EEAB1F0" w14:textId="77777777" w:rsidR="002A4673" w:rsidRPr="000961F5" w:rsidRDefault="002A4673" w:rsidP="002A4673">
      <w:pPr>
        <w:spacing w:after="0"/>
        <w:ind w:left="0"/>
        <w:jc w:val="left"/>
        <w:rPr>
          <w:lang w:eastAsia="x-none"/>
        </w:rPr>
      </w:pPr>
    </w:p>
    <w:p w14:paraId="1CB921ED" w14:textId="77777777" w:rsidR="002A4673" w:rsidRPr="000961F5" w:rsidRDefault="002A4673" w:rsidP="002A4673">
      <w:pPr>
        <w:spacing w:after="0"/>
        <w:ind w:left="0"/>
        <w:jc w:val="left"/>
        <w:rPr>
          <w:lang w:eastAsia="x-none"/>
        </w:rPr>
      </w:pPr>
    </w:p>
    <w:p w14:paraId="68001046" w14:textId="77777777" w:rsidR="002B0661" w:rsidRDefault="002B0661" w:rsidP="002A4673">
      <w:pPr>
        <w:spacing w:after="0"/>
        <w:ind w:left="0"/>
        <w:jc w:val="left"/>
        <w:rPr>
          <w:lang w:eastAsia="x-none"/>
        </w:rPr>
      </w:pPr>
    </w:p>
    <w:p w14:paraId="1B8BDD0C" w14:textId="77777777" w:rsidR="002B0661" w:rsidRDefault="002B0661" w:rsidP="002A4673">
      <w:pPr>
        <w:spacing w:after="0"/>
        <w:ind w:left="0"/>
        <w:jc w:val="left"/>
        <w:rPr>
          <w:lang w:eastAsia="x-none"/>
        </w:rPr>
      </w:pPr>
    </w:p>
    <w:p w14:paraId="58BCB884" w14:textId="77777777" w:rsidR="002B0661" w:rsidRDefault="002B0661" w:rsidP="002A4673">
      <w:pPr>
        <w:spacing w:after="0"/>
        <w:ind w:left="0"/>
        <w:jc w:val="left"/>
        <w:rPr>
          <w:lang w:eastAsia="x-none"/>
        </w:rPr>
      </w:pPr>
    </w:p>
    <w:p w14:paraId="05573D7E" w14:textId="30C15F6F" w:rsidR="002A4673" w:rsidRDefault="002A4673" w:rsidP="002A4673">
      <w:pPr>
        <w:spacing w:after="0"/>
        <w:ind w:left="0"/>
        <w:jc w:val="left"/>
        <w:rPr>
          <w:lang w:eastAsia="x-none"/>
        </w:rPr>
      </w:pPr>
      <w:r w:rsidRPr="000961F5">
        <w:rPr>
          <w:lang w:eastAsia="x-none"/>
        </w:rPr>
        <w:t>Final allotment value:</w:t>
      </w:r>
    </w:p>
    <w:p w14:paraId="0576E9E3" w14:textId="77777777" w:rsidR="002B0661" w:rsidRPr="000961F5" w:rsidRDefault="002B0661" w:rsidP="002A4673">
      <w:pPr>
        <w:spacing w:after="0"/>
        <w:ind w:left="0"/>
        <w:jc w:val="left"/>
        <w:rPr>
          <w:lang w:eastAsia="x-none"/>
        </w:rPr>
      </w:pPr>
    </w:p>
    <w:tbl>
      <w:tblPr>
        <w:tblStyle w:val="TableGrid"/>
        <w:tblW w:w="10466" w:type="dxa"/>
        <w:tblLook w:val="04A0" w:firstRow="1" w:lastRow="0" w:firstColumn="1" w:lastColumn="0" w:noHBand="0" w:noVBand="1"/>
      </w:tblPr>
      <w:tblGrid>
        <w:gridCol w:w="375"/>
        <w:gridCol w:w="2438"/>
        <w:gridCol w:w="5924"/>
        <w:gridCol w:w="1729"/>
      </w:tblGrid>
      <w:tr w:rsidR="002A4673" w:rsidRPr="000961F5" w14:paraId="1026AEF7" w14:textId="77777777" w:rsidTr="005A5B24">
        <w:tc>
          <w:tcPr>
            <w:tcW w:w="375" w:type="dxa"/>
            <w:shd w:val="clear" w:color="auto" w:fill="13426B"/>
          </w:tcPr>
          <w:p w14:paraId="7EDECDAE" w14:textId="77777777" w:rsidR="002A4673" w:rsidRPr="000961F5" w:rsidRDefault="002A4673" w:rsidP="005A5B24">
            <w:pPr>
              <w:spacing w:after="0"/>
              <w:ind w:left="0"/>
              <w:jc w:val="left"/>
              <w:rPr>
                <w:b/>
                <w:lang w:eastAsia="x-none"/>
              </w:rPr>
            </w:pPr>
            <w:r w:rsidRPr="000961F5">
              <w:rPr>
                <w:b/>
                <w:lang w:eastAsia="x-none"/>
              </w:rPr>
              <w:t>#</w:t>
            </w:r>
          </w:p>
        </w:tc>
        <w:tc>
          <w:tcPr>
            <w:tcW w:w="2438" w:type="dxa"/>
            <w:shd w:val="clear" w:color="auto" w:fill="13426B"/>
          </w:tcPr>
          <w:p w14:paraId="44859448" w14:textId="77777777" w:rsidR="002A4673" w:rsidRPr="000961F5" w:rsidRDefault="002A4673" w:rsidP="005A5B24">
            <w:pPr>
              <w:spacing w:after="0"/>
              <w:ind w:left="0"/>
              <w:jc w:val="left"/>
              <w:rPr>
                <w:b/>
                <w:lang w:eastAsia="x-none"/>
              </w:rPr>
            </w:pPr>
            <w:r w:rsidRPr="000961F5">
              <w:rPr>
                <w:b/>
                <w:lang w:eastAsia="x-none"/>
              </w:rPr>
              <w:t>Component</w:t>
            </w:r>
          </w:p>
        </w:tc>
        <w:tc>
          <w:tcPr>
            <w:tcW w:w="5924" w:type="dxa"/>
            <w:shd w:val="clear" w:color="auto" w:fill="13426B"/>
          </w:tcPr>
          <w:p w14:paraId="53966299" w14:textId="77777777" w:rsidR="002A4673" w:rsidRPr="000961F5" w:rsidRDefault="002A4673" w:rsidP="005A5B24">
            <w:pPr>
              <w:spacing w:after="0"/>
              <w:ind w:left="0"/>
              <w:jc w:val="left"/>
              <w:rPr>
                <w:b/>
                <w:lang w:eastAsia="x-none"/>
              </w:rPr>
            </w:pPr>
            <w:r w:rsidRPr="000961F5">
              <w:rPr>
                <w:b/>
                <w:lang w:eastAsia="x-none"/>
              </w:rPr>
              <w:t>Calculation</w:t>
            </w:r>
          </w:p>
        </w:tc>
        <w:tc>
          <w:tcPr>
            <w:tcW w:w="1729" w:type="dxa"/>
            <w:shd w:val="clear" w:color="auto" w:fill="13426B"/>
          </w:tcPr>
          <w:p w14:paraId="4B517C9F" w14:textId="77777777" w:rsidR="002A4673" w:rsidRPr="000961F5" w:rsidRDefault="002A4673" w:rsidP="005A5B24">
            <w:pPr>
              <w:spacing w:after="0"/>
              <w:ind w:left="0"/>
              <w:jc w:val="left"/>
              <w:rPr>
                <w:b/>
                <w:lang w:eastAsia="x-none"/>
              </w:rPr>
            </w:pPr>
            <w:r w:rsidRPr="000961F5">
              <w:rPr>
                <w:b/>
                <w:lang w:eastAsia="x-none"/>
              </w:rPr>
              <w:t>Output (rounded)</w:t>
            </w:r>
          </w:p>
        </w:tc>
      </w:tr>
      <w:tr w:rsidR="002A4673" w:rsidRPr="000961F5" w14:paraId="72748621" w14:textId="77777777" w:rsidTr="005A5B24">
        <w:tc>
          <w:tcPr>
            <w:tcW w:w="375" w:type="dxa"/>
          </w:tcPr>
          <w:p w14:paraId="3712ECFB" w14:textId="77777777" w:rsidR="002A4673" w:rsidRPr="000961F5" w:rsidRDefault="002A4673" w:rsidP="005A5B24">
            <w:pPr>
              <w:spacing w:after="0"/>
              <w:ind w:left="0"/>
              <w:jc w:val="left"/>
              <w:rPr>
                <w:b/>
                <w:lang w:eastAsia="x-none"/>
              </w:rPr>
            </w:pPr>
            <w:r w:rsidRPr="000961F5">
              <w:rPr>
                <w:b/>
                <w:lang w:eastAsia="x-none"/>
              </w:rPr>
              <w:t>1</w:t>
            </w:r>
          </w:p>
        </w:tc>
        <w:tc>
          <w:tcPr>
            <w:tcW w:w="2438" w:type="dxa"/>
          </w:tcPr>
          <w:p w14:paraId="6C1A3C50" w14:textId="77777777" w:rsidR="002A4673" w:rsidRPr="000961F5" w:rsidRDefault="002A4673" w:rsidP="005A5B24">
            <w:pPr>
              <w:spacing w:after="0"/>
              <w:ind w:left="0"/>
              <w:jc w:val="left"/>
              <w:rPr>
                <w:b/>
                <w:lang w:eastAsia="x-none"/>
              </w:rPr>
            </w:pPr>
            <w:r w:rsidRPr="000961F5">
              <w:rPr>
                <w:b/>
                <w:lang w:eastAsia="x-none"/>
              </w:rPr>
              <w:t>Application money</w:t>
            </w:r>
          </w:p>
        </w:tc>
        <w:tc>
          <w:tcPr>
            <w:tcW w:w="5924" w:type="dxa"/>
          </w:tcPr>
          <w:p w14:paraId="4588AED1" w14:textId="77777777" w:rsidR="002A4673" w:rsidRPr="000961F5" w:rsidRDefault="002A4673" w:rsidP="005A5B24">
            <w:pPr>
              <w:spacing w:after="0"/>
              <w:ind w:left="0"/>
              <w:jc w:val="left"/>
              <w:rPr>
                <w:lang w:eastAsia="x-none"/>
              </w:rPr>
            </w:pPr>
            <w:r w:rsidRPr="000961F5">
              <w:rPr>
                <w:lang w:eastAsia="x-none"/>
              </w:rPr>
              <w:t>2,000 x 4.50 = 9,000 (unrounded)</w:t>
            </w:r>
          </w:p>
          <w:p w14:paraId="27A7552E" w14:textId="77777777" w:rsidR="002A4673" w:rsidRPr="000961F5" w:rsidRDefault="002A4673" w:rsidP="005A5B24">
            <w:pPr>
              <w:spacing w:after="0"/>
              <w:ind w:left="0"/>
              <w:jc w:val="left"/>
              <w:rPr>
                <w:lang w:eastAsia="x-none"/>
              </w:rPr>
            </w:pPr>
          </w:p>
        </w:tc>
        <w:tc>
          <w:tcPr>
            <w:tcW w:w="1729" w:type="dxa"/>
          </w:tcPr>
          <w:p w14:paraId="597B839A" w14:textId="77777777" w:rsidR="002A4673" w:rsidRPr="000961F5" w:rsidRDefault="002A4673" w:rsidP="005A5B24">
            <w:pPr>
              <w:spacing w:after="0"/>
              <w:ind w:left="0"/>
              <w:jc w:val="right"/>
              <w:rPr>
                <w:b/>
                <w:lang w:eastAsia="x-none"/>
              </w:rPr>
            </w:pPr>
            <w:r w:rsidRPr="000961F5">
              <w:rPr>
                <w:b/>
                <w:lang w:eastAsia="x-none"/>
              </w:rPr>
              <w:t>9,000.00</w:t>
            </w:r>
          </w:p>
        </w:tc>
      </w:tr>
      <w:tr w:rsidR="002A4673" w:rsidRPr="000961F5" w14:paraId="468C8CC0" w14:textId="77777777" w:rsidTr="005A5B24">
        <w:tc>
          <w:tcPr>
            <w:tcW w:w="375" w:type="dxa"/>
          </w:tcPr>
          <w:p w14:paraId="7B4AA25C" w14:textId="77777777" w:rsidR="002A4673" w:rsidRPr="000961F5" w:rsidRDefault="002A4673" w:rsidP="005A5B24">
            <w:pPr>
              <w:spacing w:after="0"/>
              <w:ind w:left="0"/>
              <w:jc w:val="left"/>
              <w:rPr>
                <w:b/>
                <w:lang w:eastAsia="x-none"/>
              </w:rPr>
            </w:pPr>
            <w:r w:rsidRPr="000961F5">
              <w:rPr>
                <w:b/>
                <w:lang w:eastAsia="x-none"/>
              </w:rPr>
              <w:t>2</w:t>
            </w:r>
          </w:p>
        </w:tc>
        <w:tc>
          <w:tcPr>
            <w:tcW w:w="2438" w:type="dxa"/>
          </w:tcPr>
          <w:p w14:paraId="7943A5B8" w14:textId="77777777" w:rsidR="002A4673" w:rsidRPr="000961F5" w:rsidRDefault="002A4673" w:rsidP="005A5B24">
            <w:pPr>
              <w:spacing w:after="0"/>
              <w:ind w:left="0"/>
              <w:jc w:val="left"/>
              <w:rPr>
                <w:b/>
                <w:lang w:eastAsia="x-none"/>
              </w:rPr>
            </w:pPr>
            <w:r w:rsidRPr="000961F5">
              <w:rPr>
                <w:b/>
                <w:lang w:eastAsia="x-none"/>
              </w:rPr>
              <w:t>Brokerage</w:t>
            </w:r>
          </w:p>
        </w:tc>
        <w:tc>
          <w:tcPr>
            <w:tcW w:w="5924" w:type="dxa"/>
          </w:tcPr>
          <w:p w14:paraId="33397F40" w14:textId="77777777" w:rsidR="002A4673" w:rsidRPr="000961F5" w:rsidRDefault="002A4673" w:rsidP="005A5B24">
            <w:pPr>
              <w:spacing w:after="0"/>
              <w:ind w:left="0"/>
              <w:jc w:val="left"/>
              <w:rPr>
                <w:lang w:eastAsia="x-none"/>
              </w:rPr>
            </w:pPr>
            <w:r w:rsidRPr="000961F5">
              <w:rPr>
                <w:lang w:eastAsia="x-none"/>
              </w:rPr>
              <w:t>9,000 x 1.0000% = 90 (unrounded)</w:t>
            </w:r>
          </w:p>
          <w:p w14:paraId="3FD39A62" w14:textId="77777777" w:rsidR="002A4673" w:rsidRPr="000961F5" w:rsidRDefault="002A4673" w:rsidP="005A5B24">
            <w:pPr>
              <w:spacing w:after="0"/>
              <w:ind w:left="0"/>
              <w:jc w:val="left"/>
              <w:rPr>
                <w:lang w:eastAsia="x-none"/>
              </w:rPr>
            </w:pPr>
          </w:p>
        </w:tc>
        <w:tc>
          <w:tcPr>
            <w:tcW w:w="1729" w:type="dxa"/>
          </w:tcPr>
          <w:p w14:paraId="33D67D2A" w14:textId="77777777" w:rsidR="002A4673" w:rsidRPr="000961F5" w:rsidRDefault="002A4673" w:rsidP="005A5B24">
            <w:pPr>
              <w:spacing w:after="0"/>
              <w:ind w:left="0"/>
              <w:jc w:val="right"/>
              <w:rPr>
                <w:b/>
                <w:lang w:eastAsia="x-none"/>
              </w:rPr>
            </w:pPr>
            <w:r w:rsidRPr="000961F5">
              <w:rPr>
                <w:b/>
                <w:lang w:eastAsia="x-none"/>
              </w:rPr>
              <w:t>90.00</w:t>
            </w:r>
          </w:p>
        </w:tc>
      </w:tr>
      <w:tr w:rsidR="002A4673" w:rsidRPr="000961F5" w14:paraId="5A88B5E8" w14:textId="77777777" w:rsidTr="005A5B24">
        <w:tc>
          <w:tcPr>
            <w:tcW w:w="375" w:type="dxa"/>
          </w:tcPr>
          <w:p w14:paraId="19006916" w14:textId="77777777" w:rsidR="002A4673" w:rsidRPr="000961F5" w:rsidRDefault="002A4673" w:rsidP="005A5B24">
            <w:pPr>
              <w:spacing w:after="0"/>
              <w:ind w:left="0"/>
              <w:jc w:val="left"/>
              <w:rPr>
                <w:b/>
                <w:lang w:eastAsia="x-none"/>
              </w:rPr>
            </w:pPr>
            <w:r w:rsidRPr="000961F5">
              <w:rPr>
                <w:b/>
                <w:lang w:eastAsia="x-none"/>
              </w:rPr>
              <w:t>3</w:t>
            </w:r>
          </w:p>
        </w:tc>
        <w:tc>
          <w:tcPr>
            <w:tcW w:w="2438" w:type="dxa"/>
          </w:tcPr>
          <w:p w14:paraId="3FCC2179" w14:textId="77777777" w:rsidR="002A4673" w:rsidRPr="000961F5" w:rsidRDefault="002A4673" w:rsidP="005A5B24">
            <w:pPr>
              <w:spacing w:after="0"/>
              <w:ind w:left="0"/>
              <w:jc w:val="left"/>
              <w:rPr>
                <w:b/>
                <w:lang w:eastAsia="x-none"/>
              </w:rPr>
            </w:pPr>
            <w:r w:rsidRPr="000961F5">
              <w:rPr>
                <w:b/>
                <w:lang w:eastAsia="x-none"/>
              </w:rPr>
              <w:t>SFC Transaction Levy</w:t>
            </w:r>
          </w:p>
        </w:tc>
        <w:tc>
          <w:tcPr>
            <w:tcW w:w="5924" w:type="dxa"/>
          </w:tcPr>
          <w:p w14:paraId="152CE671" w14:textId="77777777" w:rsidR="002A4673" w:rsidRPr="000961F5" w:rsidRDefault="002A4673" w:rsidP="005A5B24">
            <w:pPr>
              <w:spacing w:after="0"/>
              <w:ind w:left="0"/>
              <w:jc w:val="left"/>
              <w:rPr>
                <w:lang w:eastAsia="x-none"/>
              </w:rPr>
            </w:pPr>
            <w:r w:rsidRPr="000961F5">
              <w:rPr>
                <w:lang w:eastAsia="x-none"/>
              </w:rPr>
              <w:t>9,000 x 0.0027% = 0.2430 (unrounded)</w:t>
            </w:r>
          </w:p>
          <w:p w14:paraId="76913B77" w14:textId="77777777" w:rsidR="002A4673" w:rsidRPr="000961F5" w:rsidRDefault="002A4673" w:rsidP="005A5B24">
            <w:pPr>
              <w:spacing w:after="0"/>
              <w:ind w:left="0"/>
              <w:jc w:val="left"/>
              <w:rPr>
                <w:lang w:eastAsia="x-none"/>
              </w:rPr>
            </w:pPr>
          </w:p>
        </w:tc>
        <w:tc>
          <w:tcPr>
            <w:tcW w:w="1729" w:type="dxa"/>
          </w:tcPr>
          <w:p w14:paraId="3CA329D5" w14:textId="77777777" w:rsidR="002A4673" w:rsidRPr="000961F5" w:rsidRDefault="002A4673" w:rsidP="005A5B24">
            <w:pPr>
              <w:spacing w:after="0"/>
              <w:ind w:left="0"/>
              <w:jc w:val="right"/>
              <w:rPr>
                <w:b/>
                <w:lang w:eastAsia="x-none"/>
              </w:rPr>
            </w:pPr>
            <w:r w:rsidRPr="000961F5">
              <w:rPr>
                <w:b/>
                <w:lang w:eastAsia="x-none"/>
              </w:rPr>
              <w:t>0.24</w:t>
            </w:r>
          </w:p>
        </w:tc>
      </w:tr>
      <w:tr w:rsidR="002A4673" w:rsidRPr="000961F5" w14:paraId="1D363FD0" w14:textId="77777777" w:rsidTr="005A5B24">
        <w:tc>
          <w:tcPr>
            <w:tcW w:w="375" w:type="dxa"/>
          </w:tcPr>
          <w:p w14:paraId="49B763D7" w14:textId="77777777" w:rsidR="002A4673" w:rsidRPr="000961F5" w:rsidRDefault="002A4673" w:rsidP="005A5B24">
            <w:pPr>
              <w:spacing w:after="0"/>
              <w:ind w:left="0"/>
              <w:jc w:val="left"/>
              <w:rPr>
                <w:b/>
                <w:lang w:eastAsia="x-none"/>
              </w:rPr>
            </w:pPr>
            <w:r w:rsidRPr="000961F5">
              <w:rPr>
                <w:b/>
                <w:lang w:eastAsia="x-none"/>
              </w:rPr>
              <w:t>4</w:t>
            </w:r>
          </w:p>
        </w:tc>
        <w:tc>
          <w:tcPr>
            <w:tcW w:w="2438" w:type="dxa"/>
          </w:tcPr>
          <w:p w14:paraId="1B7E11CA" w14:textId="77777777" w:rsidR="002A4673" w:rsidRPr="000961F5" w:rsidRDefault="002A4673" w:rsidP="005A5B24">
            <w:pPr>
              <w:spacing w:after="0"/>
              <w:ind w:left="0"/>
              <w:jc w:val="left"/>
              <w:rPr>
                <w:b/>
                <w:lang w:eastAsia="x-none"/>
              </w:rPr>
            </w:pPr>
            <w:r w:rsidRPr="000961F5">
              <w:rPr>
                <w:b/>
                <w:lang w:eastAsia="x-none"/>
              </w:rPr>
              <w:t>SEHK Trading Fee</w:t>
            </w:r>
          </w:p>
        </w:tc>
        <w:tc>
          <w:tcPr>
            <w:tcW w:w="5924" w:type="dxa"/>
          </w:tcPr>
          <w:p w14:paraId="4E7D2E53" w14:textId="77777777" w:rsidR="002A4673" w:rsidRPr="000961F5" w:rsidRDefault="002A4673" w:rsidP="005A5B24">
            <w:pPr>
              <w:spacing w:after="0"/>
              <w:ind w:left="0"/>
              <w:jc w:val="left"/>
              <w:rPr>
                <w:lang w:eastAsia="x-none"/>
              </w:rPr>
            </w:pPr>
            <w:r w:rsidRPr="000961F5">
              <w:rPr>
                <w:lang w:eastAsia="x-none"/>
              </w:rPr>
              <w:t>9,000 x 0.0050% = 0.4500 (unrounded)</w:t>
            </w:r>
          </w:p>
          <w:p w14:paraId="33670BFB" w14:textId="77777777" w:rsidR="002A4673" w:rsidRPr="000961F5" w:rsidRDefault="002A4673" w:rsidP="005A5B24">
            <w:pPr>
              <w:spacing w:after="0"/>
              <w:ind w:left="0"/>
              <w:jc w:val="left"/>
              <w:rPr>
                <w:lang w:eastAsia="x-none"/>
              </w:rPr>
            </w:pPr>
          </w:p>
        </w:tc>
        <w:tc>
          <w:tcPr>
            <w:tcW w:w="1729" w:type="dxa"/>
          </w:tcPr>
          <w:p w14:paraId="13437042" w14:textId="77777777" w:rsidR="002A4673" w:rsidRPr="000961F5" w:rsidRDefault="002A4673" w:rsidP="005A5B24">
            <w:pPr>
              <w:spacing w:after="0"/>
              <w:ind w:left="0"/>
              <w:jc w:val="right"/>
              <w:rPr>
                <w:b/>
                <w:lang w:eastAsia="x-none"/>
              </w:rPr>
            </w:pPr>
            <w:r w:rsidRPr="000961F5">
              <w:rPr>
                <w:b/>
                <w:lang w:eastAsia="x-none"/>
              </w:rPr>
              <w:t>0.45</w:t>
            </w:r>
          </w:p>
        </w:tc>
      </w:tr>
      <w:tr w:rsidR="002A4673" w:rsidRPr="000961F5" w14:paraId="01BA869B" w14:textId="77777777" w:rsidTr="005A5B24">
        <w:tc>
          <w:tcPr>
            <w:tcW w:w="375" w:type="dxa"/>
          </w:tcPr>
          <w:p w14:paraId="453ACC01" w14:textId="77777777" w:rsidR="002A4673" w:rsidRPr="000961F5" w:rsidRDefault="002A4673" w:rsidP="005A5B24">
            <w:pPr>
              <w:spacing w:after="0"/>
              <w:ind w:left="0"/>
              <w:jc w:val="left"/>
              <w:rPr>
                <w:b/>
                <w:lang w:eastAsia="x-none"/>
              </w:rPr>
            </w:pPr>
            <w:r w:rsidRPr="000961F5">
              <w:rPr>
                <w:b/>
                <w:color w:val="00B050"/>
                <w:lang w:eastAsia="x-none"/>
              </w:rPr>
              <w:t>5</w:t>
            </w:r>
          </w:p>
        </w:tc>
        <w:tc>
          <w:tcPr>
            <w:tcW w:w="2438" w:type="dxa"/>
          </w:tcPr>
          <w:p w14:paraId="7BB11A1A" w14:textId="77777777" w:rsidR="002A4673" w:rsidRPr="000961F5" w:rsidRDefault="002A4673" w:rsidP="005A5B24">
            <w:pPr>
              <w:spacing w:after="0"/>
              <w:ind w:left="0"/>
              <w:jc w:val="left"/>
              <w:rPr>
                <w:b/>
                <w:color w:val="00B050"/>
                <w:lang w:eastAsia="x-none"/>
              </w:rPr>
            </w:pPr>
            <w:r w:rsidRPr="000961F5">
              <w:rPr>
                <w:b/>
                <w:color w:val="00B050"/>
                <w:lang w:eastAsia="x-none"/>
              </w:rPr>
              <w:t>Total</w:t>
            </w:r>
          </w:p>
          <w:p w14:paraId="54434C2F" w14:textId="77777777" w:rsidR="002A4673" w:rsidRPr="000961F5" w:rsidRDefault="002A4673" w:rsidP="005A5B24">
            <w:pPr>
              <w:spacing w:after="0"/>
              <w:ind w:left="0"/>
              <w:jc w:val="left"/>
              <w:rPr>
                <w:b/>
                <w:color w:val="00B050"/>
                <w:lang w:eastAsia="x-none"/>
              </w:rPr>
            </w:pPr>
          </w:p>
        </w:tc>
        <w:tc>
          <w:tcPr>
            <w:tcW w:w="5924" w:type="dxa"/>
          </w:tcPr>
          <w:p w14:paraId="34CE80EA" w14:textId="77777777" w:rsidR="002A4673" w:rsidRPr="000961F5" w:rsidRDefault="002A4673" w:rsidP="005A5B24">
            <w:pPr>
              <w:spacing w:after="0"/>
              <w:ind w:left="0"/>
              <w:jc w:val="left"/>
              <w:rPr>
                <w:color w:val="00B050"/>
                <w:lang w:eastAsia="x-none"/>
              </w:rPr>
            </w:pPr>
          </w:p>
        </w:tc>
        <w:tc>
          <w:tcPr>
            <w:tcW w:w="1729" w:type="dxa"/>
          </w:tcPr>
          <w:p w14:paraId="713462AD" w14:textId="77777777" w:rsidR="002A4673" w:rsidRPr="000961F5" w:rsidRDefault="002A4673" w:rsidP="005A5B24">
            <w:pPr>
              <w:spacing w:after="0"/>
              <w:ind w:left="0"/>
              <w:jc w:val="right"/>
              <w:rPr>
                <w:b/>
                <w:color w:val="00B050"/>
                <w:lang w:eastAsia="x-none"/>
              </w:rPr>
            </w:pPr>
            <w:r w:rsidRPr="000961F5">
              <w:rPr>
                <w:b/>
                <w:color w:val="00B050"/>
                <w:lang w:eastAsia="x-none"/>
              </w:rPr>
              <w:t>9,090.69</w:t>
            </w:r>
          </w:p>
        </w:tc>
      </w:tr>
    </w:tbl>
    <w:p w14:paraId="6BCA903E" w14:textId="77777777" w:rsidR="002A4673" w:rsidRPr="000961F5" w:rsidRDefault="002A4673" w:rsidP="002A4673">
      <w:pPr>
        <w:spacing w:after="0"/>
        <w:ind w:left="0"/>
        <w:jc w:val="left"/>
        <w:rPr>
          <w:lang w:eastAsia="x-none"/>
        </w:rPr>
      </w:pPr>
    </w:p>
    <w:p w14:paraId="550C939C" w14:textId="77777777" w:rsidR="002A4673" w:rsidRPr="000961F5" w:rsidRDefault="002A4673" w:rsidP="002A4673">
      <w:pPr>
        <w:spacing w:after="0"/>
        <w:ind w:left="0"/>
        <w:jc w:val="left"/>
        <w:rPr>
          <w:lang w:eastAsia="x-none"/>
        </w:rPr>
      </w:pPr>
      <w:r w:rsidRPr="000961F5">
        <w:rPr>
          <w:lang w:eastAsia="x-none"/>
        </w:rPr>
        <w:t xml:space="preserve">  Refunding calculation: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494"/>
        <w:gridCol w:w="3118"/>
        <w:gridCol w:w="567"/>
        <w:gridCol w:w="3118"/>
      </w:tblGrid>
      <w:tr w:rsidR="002A4673" w:rsidRPr="000961F5" w14:paraId="40BC74EC" w14:textId="77777777" w:rsidTr="005A5B24">
        <w:tc>
          <w:tcPr>
            <w:tcW w:w="3118" w:type="dxa"/>
          </w:tcPr>
          <w:p w14:paraId="5E87A69B" w14:textId="77777777" w:rsidR="002A4673" w:rsidRPr="000961F5" w:rsidRDefault="002A4673" w:rsidP="005A5B24">
            <w:pPr>
              <w:spacing w:after="0"/>
              <w:ind w:left="0"/>
              <w:jc w:val="left"/>
              <w:rPr>
                <w:sz w:val="18"/>
                <w:szCs w:val="18"/>
                <w:lang w:eastAsia="x-none"/>
              </w:rPr>
            </w:pPr>
            <w:r w:rsidRPr="000961F5">
              <w:rPr>
                <w:b/>
                <w:sz w:val="18"/>
                <w:szCs w:val="18"/>
                <w:lang w:eastAsia="x-none"/>
              </w:rPr>
              <w:t>Money settlement value</w:t>
            </w:r>
          </w:p>
        </w:tc>
        <w:tc>
          <w:tcPr>
            <w:tcW w:w="494" w:type="dxa"/>
          </w:tcPr>
          <w:p w14:paraId="150F6778" w14:textId="77777777" w:rsidR="002A4673" w:rsidRPr="000961F5" w:rsidRDefault="002A4673" w:rsidP="005A5B24">
            <w:pPr>
              <w:spacing w:after="0"/>
              <w:ind w:left="0"/>
              <w:jc w:val="center"/>
              <w:rPr>
                <w:sz w:val="18"/>
                <w:szCs w:val="18"/>
                <w:lang w:eastAsia="x-none"/>
              </w:rPr>
            </w:pPr>
            <w:r w:rsidRPr="000961F5">
              <w:rPr>
                <w:sz w:val="18"/>
                <w:szCs w:val="18"/>
                <w:lang w:eastAsia="x-none"/>
              </w:rPr>
              <w:t>-</w:t>
            </w:r>
          </w:p>
        </w:tc>
        <w:tc>
          <w:tcPr>
            <w:tcW w:w="3118" w:type="dxa"/>
          </w:tcPr>
          <w:p w14:paraId="0B01344C" w14:textId="77777777" w:rsidR="002A4673" w:rsidRPr="000961F5" w:rsidRDefault="002A4673" w:rsidP="005A5B24">
            <w:pPr>
              <w:spacing w:after="0"/>
              <w:ind w:left="0"/>
              <w:jc w:val="left"/>
              <w:rPr>
                <w:sz w:val="18"/>
                <w:szCs w:val="18"/>
                <w:lang w:eastAsia="x-none"/>
              </w:rPr>
            </w:pPr>
            <w:r w:rsidRPr="000961F5">
              <w:rPr>
                <w:b/>
                <w:sz w:val="18"/>
                <w:szCs w:val="18"/>
                <w:lang w:eastAsia="x-none"/>
              </w:rPr>
              <w:t>Final allotment value</w:t>
            </w:r>
          </w:p>
        </w:tc>
        <w:tc>
          <w:tcPr>
            <w:tcW w:w="567" w:type="dxa"/>
          </w:tcPr>
          <w:p w14:paraId="484008F2" w14:textId="77777777" w:rsidR="002A4673" w:rsidRPr="000961F5" w:rsidRDefault="002A4673" w:rsidP="005A5B24">
            <w:pPr>
              <w:spacing w:after="0"/>
              <w:ind w:left="0"/>
              <w:jc w:val="left"/>
              <w:rPr>
                <w:b/>
                <w:sz w:val="18"/>
                <w:szCs w:val="18"/>
                <w:lang w:eastAsia="x-none"/>
              </w:rPr>
            </w:pPr>
            <w:r w:rsidRPr="000961F5">
              <w:rPr>
                <w:b/>
                <w:sz w:val="18"/>
                <w:szCs w:val="18"/>
                <w:lang w:eastAsia="x-none"/>
              </w:rPr>
              <w:t>=</w:t>
            </w:r>
          </w:p>
        </w:tc>
        <w:tc>
          <w:tcPr>
            <w:tcW w:w="3118" w:type="dxa"/>
          </w:tcPr>
          <w:p w14:paraId="5BA414BD" w14:textId="77777777" w:rsidR="002A4673" w:rsidRPr="000961F5" w:rsidRDefault="002A4673" w:rsidP="005A5B24">
            <w:pPr>
              <w:spacing w:after="0"/>
              <w:ind w:left="0"/>
              <w:jc w:val="left"/>
              <w:rPr>
                <w:b/>
                <w:sz w:val="18"/>
                <w:szCs w:val="18"/>
                <w:lang w:eastAsia="x-none"/>
              </w:rPr>
            </w:pPr>
            <w:r w:rsidRPr="000961F5">
              <w:rPr>
                <w:b/>
                <w:sz w:val="18"/>
                <w:szCs w:val="18"/>
                <w:lang w:eastAsia="x-none"/>
              </w:rPr>
              <w:t>Refund value</w:t>
            </w:r>
          </w:p>
        </w:tc>
      </w:tr>
      <w:tr w:rsidR="002A4673" w:rsidRPr="000961F5" w14:paraId="30191392" w14:textId="77777777" w:rsidTr="005A5B24">
        <w:tc>
          <w:tcPr>
            <w:tcW w:w="3118" w:type="dxa"/>
          </w:tcPr>
          <w:p w14:paraId="18DE488B" w14:textId="77777777" w:rsidR="002A4673" w:rsidRPr="000961F5" w:rsidRDefault="002A4673" w:rsidP="005A5B24">
            <w:pPr>
              <w:spacing w:after="0"/>
              <w:ind w:left="0"/>
              <w:jc w:val="left"/>
              <w:rPr>
                <w:sz w:val="18"/>
                <w:szCs w:val="18"/>
                <w:lang w:eastAsia="x-none"/>
              </w:rPr>
            </w:pPr>
          </w:p>
          <w:p w14:paraId="2291C8ED" w14:textId="77777777" w:rsidR="002A4673" w:rsidRPr="000961F5" w:rsidRDefault="002A4673" w:rsidP="005A5B24">
            <w:pPr>
              <w:spacing w:after="0"/>
              <w:ind w:left="0"/>
              <w:jc w:val="left"/>
              <w:rPr>
                <w:sz w:val="18"/>
                <w:szCs w:val="18"/>
                <w:lang w:eastAsia="x-none"/>
              </w:rPr>
            </w:pPr>
            <w:r w:rsidRPr="000961F5">
              <w:rPr>
                <w:sz w:val="18"/>
                <w:szCs w:val="18"/>
                <w:lang w:eastAsia="x-none"/>
              </w:rPr>
              <w:t>9,211.91</w:t>
            </w:r>
          </w:p>
        </w:tc>
        <w:tc>
          <w:tcPr>
            <w:tcW w:w="494" w:type="dxa"/>
          </w:tcPr>
          <w:p w14:paraId="4DD5EA10" w14:textId="77777777" w:rsidR="002A4673" w:rsidRPr="000961F5" w:rsidRDefault="002A4673" w:rsidP="005A5B24">
            <w:pPr>
              <w:spacing w:after="0"/>
              <w:ind w:left="0"/>
              <w:jc w:val="center"/>
              <w:rPr>
                <w:sz w:val="18"/>
                <w:szCs w:val="18"/>
                <w:lang w:eastAsia="x-none"/>
              </w:rPr>
            </w:pPr>
          </w:p>
          <w:p w14:paraId="228149F8" w14:textId="77777777" w:rsidR="002A4673" w:rsidRPr="000961F5" w:rsidRDefault="002A4673" w:rsidP="005A5B24">
            <w:pPr>
              <w:spacing w:after="0"/>
              <w:ind w:left="0"/>
              <w:jc w:val="center"/>
              <w:rPr>
                <w:sz w:val="18"/>
                <w:szCs w:val="18"/>
                <w:lang w:eastAsia="x-none"/>
              </w:rPr>
            </w:pPr>
            <w:r w:rsidRPr="000961F5">
              <w:rPr>
                <w:sz w:val="18"/>
                <w:szCs w:val="18"/>
                <w:lang w:eastAsia="x-none"/>
              </w:rPr>
              <w:t>-</w:t>
            </w:r>
          </w:p>
        </w:tc>
        <w:tc>
          <w:tcPr>
            <w:tcW w:w="3118" w:type="dxa"/>
          </w:tcPr>
          <w:p w14:paraId="54FF86FC" w14:textId="77777777" w:rsidR="002A4673" w:rsidRPr="000961F5" w:rsidRDefault="002A4673" w:rsidP="005A5B24">
            <w:pPr>
              <w:spacing w:after="0"/>
              <w:ind w:left="0"/>
              <w:jc w:val="left"/>
              <w:rPr>
                <w:b/>
                <w:sz w:val="18"/>
                <w:szCs w:val="18"/>
                <w:lang w:eastAsia="x-none"/>
              </w:rPr>
            </w:pPr>
          </w:p>
          <w:p w14:paraId="69EA4DDB" w14:textId="77777777" w:rsidR="002A4673" w:rsidRPr="000961F5" w:rsidRDefault="002A4673" w:rsidP="005A5B24">
            <w:pPr>
              <w:spacing w:after="0"/>
              <w:ind w:left="0"/>
              <w:jc w:val="left"/>
              <w:rPr>
                <w:sz w:val="18"/>
                <w:szCs w:val="18"/>
                <w:lang w:eastAsia="x-none"/>
              </w:rPr>
            </w:pPr>
            <w:r w:rsidRPr="000961F5">
              <w:rPr>
                <w:sz w:val="18"/>
                <w:szCs w:val="18"/>
                <w:lang w:eastAsia="x-none"/>
              </w:rPr>
              <w:t>9,090.69</w:t>
            </w:r>
          </w:p>
        </w:tc>
        <w:tc>
          <w:tcPr>
            <w:tcW w:w="567" w:type="dxa"/>
          </w:tcPr>
          <w:p w14:paraId="5CB9C25E" w14:textId="77777777" w:rsidR="002A4673" w:rsidRPr="000961F5" w:rsidRDefault="002A4673" w:rsidP="005A5B24">
            <w:pPr>
              <w:spacing w:after="0"/>
              <w:ind w:left="0"/>
              <w:jc w:val="left"/>
              <w:rPr>
                <w:sz w:val="18"/>
                <w:szCs w:val="18"/>
                <w:lang w:eastAsia="x-none"/>
              </w:rPr>
            </w:pPr>
          </w:p>
          <w:p w14:paraId="5D627AFF" w14:textId="77777777" w:rsidR="002A4673" w:rsidRPr="000961F5" w:rsidRDefault="002A4673" w:rsidP="005A5B24">
            <w:pPr>
              <w:spacing w:after="0"/>
              <w:ind w:left="0"/>
              <w:jc w:val="left"/>
              <w:rPr>
                <w:sz w:val="18"/>
                <w:szCs w:val="18"/>
                <w:lang w:eastAsia="x-none"/>
              </w:rPr>
            </w:pPr>
            <w:r w:rsidRPr="000961F5">
              <w:rPr>
                <w:sz w:val="18"/>
                <w:szCs w:val="18"/>
                <w:lang w:eastAsia="x-none"/>
              </w:rPr>
              <w:t>=</w:t>
            </w:r>
          </w:p>
        </w:tc>
        <w:tc>
          <w:tcPr>
            <w:tcW w:w="3118" w:type="dxa"/>
          </w:tcPr>
          <w:p w14:paraId="2615633A" w14:textId="77777777" w:rsidR="002A4673" w:rsidRPr="000961F5" w:rsidRDefault="002A4673" w:rsidP="005A5B24">
            <w:pPr>
              <w:spacing w:after="0"/>
              <w:ind w:left="0"/>
              <w:jc w:val="left"/>
              <w:rPr>
                <w:sz w:val="18"/>
                <w:szCs w:val="18"/>
                <w:lang w:eastAsia="x-none"/>
              </w:rPr>
            </w:pPr>
          </w:p>
          <w:p w14:paraId="1D8C72B4" w14:textId="77777777" w:rsidR="002A4673" w:rsidRPr="000961F5" w:rsidRDefault="002A4673" w:rsidP="005A5B24">
            <w:pPr>
              <w:spacing w:after="0"/>
              <w:ind w:left="0"/>
              <w:jc w:val="left"/>
              <w:rPr>
                <w:sz w:val="18"/>
                <w:szCs w:val="18"/>
                <w:lang w:eastAsia="x-none"/>
              </w:rPr>
            </w:pPr>
            <w:r w:rsidRPr="000961F5">
              <w:rPr>
                <w:sz w:val="18"/>
                <w:szCs w:val="18"/>
                <w:lang w:eastAsia="x-none"/>
              </w:rPr>
              <w:t>121.22</w:t>
            </w:r>
          </w:p>
        </w:tc>
      </w:tr>
    </w:tbl>
    <w:p w14:paraId="6C1F3A78" w14:textId="1C1DE00A" w:rsidR="002A4673" w:rsidRPr="000961F5" w:rsidRDefault="002A4673">
      <w:pPr>
        <w:spacing w:after="0"/>
        <w:ind w:left="0"/>
        <w:jc w:val="left"/>
        <w:rPr>
          <w:lang w:eastAsia="x-none"/>
        </w:rPr>
      </w:pPr>
    </w:p>
    <w:p w14:paraId="4128A5D7" w14:textId="3AC0E664" w:rsidR="002A4673" w:rsidRPr="000961F5" w:rsidRDefault="002A4673">
      <w:pPr>
        <w:spacing w:after="0"/>
        <w:ind w:left="0"/>
        <w:jc w:val="left"/>
        <w:rPr>
          <w:lang w:eastAsia="x-none"/>
        </w:rPr>
      </w:pPr>
    </w:p>
    <w:p w14:paraId="15536C7D" w14:textId="008B816C" w:rsidR="002A4673" w:rsidRPr="000961F5" w:rsidRDefault="002A4673" w:rsidP="002A4673">
      <w:pPr>
        <w:pStyle w:val="Heading3"/>
      </w:pPr>
      <w:bookmarkStart w:id="347" w:name="_Toc62722892"/>
      <w:bookmarkStart w:id="348" w:name="_Toc65058040"/>
      <w:bookmarkStart w:id="349" w:name="_Toc65138842"/>
      <w:bookmarkStart w:id="350" w:name="_Toc65145822"/>
      <w:r w:rsidRPr="000961F5">
        <w:t>Payment Instruction</w:t>
      </w:r>
      <w:bookmarkEnd w:id="347"/>
      <w:bookmarkEnd w:id="348"/>
      <w:bookmarkEnd w:id="349"/>
      <w:bookmarkEnd w:id="350"/>
    </w:p>
    <w:p w14:paraId="7DA4BB38" w14:textId="15DFD104" w:rsidR="002A4673" w:rsidRPr="000961F5" w:rsidRDefault="002A4673">
      <w:pPr>
        <w:spacing w:after="0"/>
        <w:ind w:left="0"/>
        <w:jc w:val="left"/>
        <w:rPr>
          <w:lang w:eastAsia="x-none"/>
        </w:rPr>
      </w:pPr>
    </w:p>
    <w:p w14:paraId="1CA03DC5" w14:textId="77777777" w:rsidR="002A4673" w:rsidRPr="000961F5" w:rsidRDefault="002A4673" w:rsidP="002A4673">
      <w:pPr>
        <w:ind w:left="0"/>
        <w:rPr>
          <w:lang w:eastAsia="x-none"/>
        </w:rPr>
      </w:pPr>
      <w:r w:rsidRPr="000961F5">
        <w:rPr>
          <w:lang w:eastAsia="x-none"/>
        </w:rPr>
        <w:lastRenderedPageBreak/>
        <w:t>All payment instructions for the Public offer should be based on the EIPO funding calculator, grouped by Clearing Participant and IPO.  For example, if three hundred Clearing Participants have EIPO applications for 2 IPOs that close on the same date, 600 payment instructions should be issued day.</w:t>
      </w:r>
    </w:p>
    <w:p w14:paraId="4A6E5D65" w14:textId="77777777" w:rsidR="002A4673" w:rsidRPr="000961F5" w:rsidRDefault="002A4673" w:rsidP="002A4673">
      <w:pPr>
        <w:ind w:left="0"/>
        <w:rPr>
          <w:lang w:eastAsia="x-none"/>
        </w:rPr>
      </w:pPr>
    </w:p>
    <w:p w14:paraId="0701D9B1" w14:textId="77777777" w:rsidR="002A4673" w:rsidRPr="000961F5" w:rsidRDefault="002A4673" w:rsidP="002A4673">
      <w:pPr>
        <w:ind w:left="0"/>
        <w:rPr>
          <w:lang w:eastAsia="x-none"/>
        </w:rPr>
      </w:pPr>
      <w:r w:rsidRPr="000961F5">
        <w:rPr>
          <w:lang w:eastAsia="x-none"/>
        </w:rPr>
        <w:t>FINI will not issue any payment instructions for Share Registrar channel applications, and those applications are always assumed to be fully funded.</w:t>
      </w:r>
    </w:p>
    <w:p w14:paraId="466245FE" w14:textId="0B94CC5B" w:rsidR="002A4673" w:rsidRPr="000961F5" w:rsidRDefault="002A4673">
      <w:pPr>
        <w:spacing w:after="0"/>
        <w:ind w:left="0"/>
        <w:jc w:val="left"/>
        <w:rPr>
          <w:lang w:eastAsia="x-none"/>
        </w:rPr>
      </w:pPr>
    </w:p>
    <w:p w14:paraId="66707754" w14:textId="770864EF" w:rsidR="002A4673" w:rsidRPr="000961F5" w:rsidRDefault="000C4E43" w:rsidP="00A73B43">
      <w:pPr>
        <w:pStyle w:val="Heading4"/>
      </w:pPr>
      <w:bookmarkStart w:id="351" w:name="_Toc62722893"/>
      <w:bookmarkStart w:id="352" w:name="_Toc65058041"/>
      <w:bookmarkStart w:id="353" w:name="_Toc65138843"/>
      <w:bookmarkStart w:id="354" w:name="_Toc65145823"/>
      <w:r w:rsidRPr="000961F5">
        <w:t>Money Settlement</w:t>
      </w:r>
      <w:bookmarkEnd w:id="351"/>
      <w:bookmarkEnd w:id="352"/>
      <w:bookmarkEnd w:id="353"/>
      <w:bookmarkEnd w:id="354"/>
    </w:p>
    <w:p w14:paraId="7B1FAC2D" w14:textId="71F2D90E" w:rsidR="002A4673" w:rsidRPr="000961F5" w:rsidRDefault="002A4673">
      <w:pPr>
        <w:spacing w:after="0"/>
        <w:ind w:left="0"/>
        <w:jc w:val="left"/>
        <w:rPr>
          <w:lang w:eastAsia="x-none"/>
        </w:rPr>
      </w:pPr>
    </w:p>
    <w:p w14:paraId="0C7DD99D" w14:textId="352AF5E2" w:rsidR="002A4673" w:rsidRPr="000961F5" w:rsidRDefault="000C4E43" w:rsidP="000C4E43">
      <w:pPr>
        <w:pStyle w:val="Heading5"/>
      </w:pPr>
      <w:r w:rsidRPr="000961F5">
        <w:t>Calculate per Applicant Money Settlement Value</w:t>
      </w:r>
    </w:p>
    <w:p w14:paraId="05B746AC" w14:textId="49DB6965" w:rsidR="000C4E43" w:rsidRPr="000961F5" w:rsidRDefault="000C4E43" w:rsidP="000C4E43">
      <w:pPr>
        <w:spacing w:after="0"/>
        <w:ind w:left="0"/>
        <w:jc w:val="left"/>
        <w:rPr>
          <w:lang w:eastAsia="x-none"/>
        </w:rPr>
      </w:pPr>
      <w:r w:rsidRPr="000961F5">
        <w:rPr>
          <w:lang w:eastAsia="x-none"/>
        </w:rPr>
        <w:t>Assume Alibaba (09988)’s IPO with the following variables:</w:t>
      </w:r>
    </w:p>
    <w:tbl>
      <w:tblPr>
        <w:tblStyle w:val="TableGrid"/>
        <w:tblpPr w:leftFromText="180" w:rightFromText="180" w:vertAnchor="text" w:tblpY="1"/>
        <w:tblOverlap w:val="never"/>
        <w:tblW w:w="4422" w:type="dxa"/>
        <w:tblCellMar>
          <w:left w:w="57" w:type="dxa"/>
          <w:right w:w="57" w:type="dxa"/>
        </w:tblCellMar>
        <w:tblLook w:val="04A0" w:firstRow="1" w:lastRow="0" w:firstColumn="1" w:lastColumn="0" w:noHBand="0" w:noVBand="1"/>
      </w:tblPr>
      <w:tblGrid>
        <w:gridCol w:w="2721"/>
        <w:gridCol w:w="1701"/>
      </w:tblGrid>
      <w:tr w:rsidR="000C4E43" w:rsidRPr="000961F5" w14:paraId="5E3C4B5F" w14:textId="77777777" w:rsidTr="005A5B24">
        <w:tc>
          <w:tcPr>
            <w:tcW w:w="2721" w:type="dxa"/>
            <w:shd w:val="clear" w:color="auto" w:fill="13426B"/>
          </w:tcPr>
          <w:p w14:paraId="631EEAA8" w14:textId="77777777" w:rsidR="000C4E43" w:rsidRPr="000961F5" w:rsidRDefault="000C4E43" w:rsidP="005A5B24">
            <w:pPr>
              <w:spacing w:after="0"/>
              <w:ind w:left="0"/>
              <w:jc w:val="left"/>
              <w:rPr>
                <w:b/>
                <w:lang w:eastAsia="x-none"/>
              </w:rPr>
            </w:pPr>
            <w:r w:rsidRPr="000961F5">
              <w:rPr>
                <w:b/>
                <w:lang w:eastAsia="x-none"/>
              </w:rPr>
              <w:t>Item</w:t>
            </w:r>
          </w:p>
        </w:tc>
        <w:tc>
          <w:tcPr>
            <w:tcW w:w="1701" w:type="dxa"/>
            <w:shd w:val="clear" w:color="auto" w:fill="13426B"/>
          </w:tcPr>
          <w:p w14:paraId="341D2C61" w14:textId="77777777" w:rsidR="000C4E43" w:rsidRPr="000961F5" w:rsidRDefault="000C4E43" w:rsidP="005A5B24">
            <w:pPr>
              <w:spacing w:after="0"/>
              <w:ind w:left="0"/>
              <w:jc w:val="left"/>
              <w:rPr>
                <w:b/>
                <w:lang w:eastAsia="x-none"/>
              </w:rPr>
            </w:pPr>
            <w:r w:rsidRPr="000961F5">
              <w:rPr>
                <w:b/>
                <w:lang w:eastAsia="x-none"/>
              </w:rPr>
              <w:t>Value</w:t>
            </w:r>
          </w:p>
        </w:tc>
      </w:tr>
      <w:tr w:rsidR="000C4E43" w:rsidRPr="000961F5" w14:paraId="41B851AA" w14:textId="77777777" w:rsidTr="005A5B24">
        <w:tc>
          <w:tcPr>
            <w:tcW w:w="2721" w:type="dxa"/>
          </w:tcPr>
          <w:p w14:paraId="4A2455F3" w14:textId="77777777" w:rsidR="000C4E43" w:rsidRPr="000961F5" w:rsidRDefault="000C4E43" w:rsidP="005A5B24">
            <w:pPr>
              <w:spacing w:after="0"/>
              <w:ind w:left="0"/>
              <w:jc w:val="left"/>
              <w:rPr>
                <w:b/>
                <w:lang w:eastAsia="x-none"/>
              </w:rPr>
            </w:pPr>
            <w:r w:rsidRPr="000961F5">
              <w:rPr>
                <w:b/>
                <w:lang w:eastAsia="x-none"/>
              </w:rPr>
              <w:t>Max offer price</w:t>
            </w:r>
          </w:p>
        </w:tc>
        <w:tc>
          <w:tcPr>
            <w:tcW w:w="1701" w:type="dxa"/>
          </w:tcPr>
          <w:p w14:paraId="6F022E54" w14:textId="77777777" w:rsidR="000C4E43" w:rsidRPr="000961F5" w:rsidRDefault="000C4E43" w:rsidP="005A5B24">
            <w:pPr>
              <w:spacing w:after="0"/>
              <w:ind w:left="0"/>
              <w:jc w:val="left"/>
              <w:rPr>
                <w:b/>
                <w:lang w:eastAsia="x-none"/>
              </w:rPr>
            </w:pPr>
            <w:r w:rsidRPr="000961F5">
              <w:rPr>
                <w:b/>
                <w:lang w:eastAsia="x-none"/>
              </w:rPr>
              <w:t>188 (HKD)</w:t>
            </w:r>
          </w:p>
        </w:tc>
      </w:tr>
      <w:tr w:rsidR="000C4E43" w:rsidRPr="000961F5" w14:paraId="3E519278" w14:textId="77777777" w:rsidTr="005A5B24">
        <w:tc>
          <w:tcPr>
            <w:tcW w:w="2721" w:type="dxa"/>
          </w:tcPr>
          <w:p w14:paraId="5721B80E" w14:textId="77777777" w:rsidR="000C4E43" w:rsidRPr="000961F5" w:rsidRDefault="000C4E43" w:rsidP="005A5B24">
            <w:pPr>
              <w:spacing w:after="0"/>
              <w:ind w:left="0"/>
              <w:jc w:val="left"/>
              <w:rPr>
                <w:b/>
                <w:lang w:eastAsia="x-none"/>
              </w:rPr>
            </w:pPr>
            <w:r w:rsidRPr="000961F5">
              <w:rPr>
                <w:b/>
                <w:lang w:eastAsia="x-none"/>
              </w:rPr>
              <w:t>Brokerage</w:t>
            </w:r>
          </w:p>
        </w:tc>
        <w:tc>
          <w:tcPr>
            <w:tcW w:w="1701" w:type="dxa"/>
          </w:tcPr>
          <w:p w14:paraId="439ECDFF" w14:textId="77777777" w:rsidR="000C4E43" w:rsidRPr="000961F5" w:rsidRDefault="000C4E43" w:rsidP="005A5B24">
            <w:pPr>
              <w:spacing w:after="0"/>
              <w:ind w:left="0"/>
              <w:jc w:val="left"/>
              <w:rPr>
                <w:b/>
                <w:lang w:eastAsia="x-none"/>
              </w:rPr>
            </w:pPr>
            <w:r w:rsidRPr="000961F5">
              <w:rPr>
                <w:b/>
                <w:lang w:eastAsia="x-none"/>
              </w:rPr>
              <w:t>1.0000%</w:t>
            </w:r>
          </w:p>
        </w:tc>
      </w:tr>
      <w:tr w:rsidR="000C4E43" w:rsidRPr="000961F5" w14:paraId="547FD350" w14:textId="77777777" w:rsidTr="005A5B24">
        <w:tc>
          <w:tcPr>
            <w:tcW w:w="2721" w:type="dxa"/>
          </w:tcPr>
          <w:p w14:paraId="5A6CCF79" w14:textId="77777777" w:rsidR="000C4E43" w:rsidRPr="000961F5" w:rsidRDefault="000C4E43" w:rsidP="005A5B24">
            <w:pPr>
              <w:spacing w:after="0"/>
              <w:ind w:left="0"/>
              <w:jc w:val="left"/>
              <w:rPr>
                <w:b/>
                <w:lang w:eastAsia="x-none"/>
              </w:rPr>
            </w:pPr>
            <w:r w:rsidRPr="000961F5">
              <w:rPr>
                <w:b/>
                <w:lang w:eastAsia="x-none"/>
              </w:rPr>
              <w:t>SFC Transaction Levy</w:t>
            </w:r>
          </w:p>
        </w:tc>
        <w:tc>
          <w:tcPr>
            <w:tcW w:w="1701" w:type="dxa"/>
          </w:tcPr>
          <w:p w14:paraId="1B60328C" w14:textId="77777777" w:rsidR="000C4E43" w:rsidRPr="000961F5" w:rsidRDefault="000C4E43" w:rsidP="005A5B24">
            <w:pPr>
              <w:spacing w:after="0"/>
              <w:ind w:left="0"/>
              <w:jc w:val="left"/>
              <w:rPr>
                <w:b/>
                <w:lang w:eastAsia="x-none"/>
              </w:rPr>
            </w:pPr>
            <w:r w:rsidRPr="000961F5">
              <w:rPr>
                <w:b/>
                <w:lang w:eastAsia="x-none"/>
              </w:rPr>
              <w:t>0.0027%</w:t>
            </w:r>
          </w:p>
        </w:tc>
      </w:tr>
      <w:tr w:rsidR="000C4E43" w:rsidRPr="000961F5" w14:paraId="5798A7B2" w14:textId="77777777" w:rsidTr="005A5B24">
        <w:tc>
          <w:tcPr>
            <w:tcW w:w="2721" w:type="dxa"/>
          </w:tcPr>
          <w:p w14:paraId="46DA9594" w14:textId="77777777" w:rsidR="000C4E43" w:rsidRPr="000961F5" w:rsidRDefault="000C4E43" w:rsidP="005A5B24">
            <w:pPr>
              <w:spacing w:after="0"/>
              <w:ind w:left="0"/>
              <w:jc w:val="left"/>
              <w:rPr>
                <w:b/>
                <w:lang w:eastAsia="x-none"/>
              </w:rPr>
            </w:pPr>
            <w:r w:rsidRPr="000961F5">
              <w:rPr>
                <w:b/>
                <w:lang w:eastAsia="x-none"/>
              </w:rPr>
              <w:t>SEHK Trading Fee</w:t>
            </w:r>
          </w:p>
        </w:tc>
        <w:tc>
          <w:tcPr>
            <w:tcW w:w="1701" w:type="dxa"/>
          </w:tcPr>
          <w:p w14:paraId="4AA92FB9" w14:textId="77777777" w:rsidR="000C4E43" w:rsidRPr="000961F5" w:rsidRDefault="000C4E43" w:rsidP="005A5B24">
            <w:pPr>
              <w:spacing w:after="0"/>
              <w:ind w:left="0"/>
              <w:jc w:val="left"/>
              <w:rPr>
                <w:b/>
                <w:lang w:eastAsia="x-none"/>
              </w:rPr>
            </w:pPr>
            <w:r w:rsidRPr="000961F5">
              <w:rPr>
                <w:b/>
                <w:lang w:eastAsia="x-none"/>
              </w:rPr>
              <w:t>0.0050%</w:t>
            </w:r>
          </w:p>
        </w:tc>
      </w:tr>
    </w:tbl>
    <w:p w14:paraId="16662930" w14:textId="77777777" w:rsidR="000C4E43" w:rsidRPr="000961F5" w:rsidRDefault="000C4E43" w:rsidP="000C4E43">
      <w:pPr>
        <w:ind w:left="0"/>
        <w:rPr>
          <w:lang w:eastAsia="x-none"/>
        </w:rPr>
      </w:pPr>
    </w:p>
    <w:p w14:paraId="6846E1E3" w14:textId="77777777" w:rsidR="000C4E43" w:rsidRPr="000961F5" w:rsidRDefault="000C4E43" w:rsidP="000C4E43">
      <w:pPr>
        <w:ind w:left="0"/>
        <w:rPr>
          <w:lang w:eastAsia="x-none"/>
        </w:rPr>
      </w:pPr>
    </w:p>
    <w:p w14:paraId="0254BE4D" w14:textId="77777777" w:rsidR="000C4E43" w:rsidRPr="000961F5" w:rsidRDefault="000C4E43" w:rsidP="000C4E43">
      <w:pPr>
        <w:ind w:left="0"/>
        <w:rPr>
          <w:lang w:eastAsia="x-none"/>
        </w:rPr>
      </w:pPr>
    </w:p>
    <w:p w14:paraId="0815349E" w14:textId="77777777" w:rsidR="000C4E43" w:rsidRPr="000961F5" w:rsidRDefault="000C4E43" w:rsidP="000C4E43">
      <w:pPr>
        <w:pStyle w:val="ListParagraph"/>
        <w:spacing w:after="0"/>
        <w:ind w:leftChars="0" w:left="360"/>
        <w:jc w:val="left"/>
        <w:rPr>
          <w:lang w:eastAsia="x-none"/>
        </w:rPr>
      </w:pPr>
    </w:p>
    <w:p w14:paraId="30903E0F" w14:textId="77777777" w:rsidR="000C4E43" w:rsidRPr="000961F5" w:rsidRDefault="000C4E43" w:rsidP="000C4E43">
      <w:pPr>
        <w:spacing w:after="0"/>
        <w:ind w:left="0"/>
        <w:jc w:val="left"/>
      </w:pPr>
    </w:p>
    <w:p w14:paraId="28A999D0" w14:textId="77777777" w:rsidR="000C4E43" w:rsidRPr="000961F5" w:rsidRDefault="000C4E43" w:rsidP="000C4E43">
      <w:pPr>
        <w:ind w:left="0"/>
        <w:rPr>
          <w:lang w:eastAsia="x-none"/>
        </w:rPr>
      </w:pPr>
      <w:r w:rsidRPr="000961F5">
        <w:rPr>
          <w:lang w:eastAsia="x-none"/>
        </w:rPr>
        <w:t>Raw EIPO Allotment file (</w:t>
      </w:r>
      <w:hyperlink w:anchor="_EIPO_Allotment_fFile" w:history="1">
        <w:r w:rsidRPr="000961F5">
          <w:rPr>
            <w:rStyle w:val="Hyperlink"/>
            <w:lang w:eastAsia="x-none"/>
          </w:rPr>
          <w:t>2.3.4.3</w:t>
        </w:r>
      </w:hyperlink>
      <w:r w:rsidRPr="000961F5">
        <w:rPr>
          <w:lang w:eastAsia="x-none"/>
        </w:rPr>
        <w:t>):</w:t>
      </w:r>
    </w:p>
    <w:tbl>
      <w:tblPr>
        <w:tblStyle w:val="TableGrid"/>
        <w:tblW w:w="0" w:type="auto"/>
        <w:tblLook w:val="04A0" w:firstRow="1" w:lastRow="0" w:firstColumn="1" w:lastColumn="0" w:noHBand="0" w:noVBand="1"/>
      </w:tblPr>
      <w:tblGrid>
        <w:gridCol w:w="10459"/>
      </w:tblGrid>
      <w:tr w:rsidR="000C4E43" w:rsidRPr="000961F5" w14:paraId="59CE7261" w14:textId="77777777" w:rsidTr="005A5B24">
        <w:tc>
          <w:tcPr>
            <w:tcW w:w="10459" w:type="dxa"/>
          </w:tcPr>
          <w:p w14:paraId="0D7E7906" w14:textId="77777777" w:rsidR="000C4E43" w:rsidRPr="000961F5" w:rsidRDefault="000C4E43" w:rsidP="005A5B24">
            <w:pPr>
              <w:spacing w:after="0"/>
              <w:ind w:left="0"/>
              <w:jc w:val="left"/>
              <w:rPr>
                <w:lang w:eastAsia="x-none"/>
              </w:rPr>
            </w:pPr>
            <w:r w:rsidRPr="000961F5">
              <w:rPr>
                <w:lang w:eastAsia="x-none"/>
              </w:rPr>
              <w:t>0EIPO ALLOTMENT0998820200612134555</w:t>
            </w:r>
          </w:p>
          <w:p w14:paraId="47F59CB4" w14:textId="77777777" w:rsidR="000C4E43" w:rsidRPr="000961F5" w:rsidRDefault="000C4E43" w:rsidP="005A5B24">
            <w:pPr>
              <w:spacing w:after="0"/>
              <w:ind w:left="0"/>
              <w:jc w:val="left"/>
              <w:rPr>
                <w:lang w:eastAsia="x-none"/>
              </w:rPr>
            </w:pPr>
            <w:r w:rsidRPr="000961F5">
              <w:rPr>
                <w:lang w:eastAsia="x-none"/>
              </w:rPr>
              <w:t>10134517753270400000000000000000001000100000000100</w:t>
            </w:r>
          </w:p>
          <w:p w14:paraId="34898C75" w14:textId="77777777" w:rsidR="000C4E43" w:rsidRPr="000961F5" w:rsidRDefault="000C4E43" w:rsidP="005A5B24">
            <w:pPr>
              <w:spacing w:after="0"/>
              <w:ind w:left="0"/>
              <w:jc w:val="left"/>
              <w:rPr>
                <w:lang w:eastAsia="x-none"/>
              </w:rPr>
            </w:pPr>
            <w:r w:rsidRPr="000961F5">
              <w:rPr>
                <w:lang w:eastAsia="x-none"/>
              </w:rPr>
              <w:t>10134544548471600000000000000000001000100000000100</w:t>
            </w:r>
          </w:p>
          <w:p w14:paraId="1BDE253F" w14:textId="77777777" w:rsidR="000C4E43" w:rsidRPr="000961F5" w:rsidRDefault="000C4E43" w:rsidP="005A5B24">
            <w:pPr>
              <w:spacing w:after="0"/>
              <w:ind w:left="0"/>
              <w:jc w:val="left"/>
              <w:rPr>
                <w:lang w:eastAsia="x-none"/>
              </w:rPr>
            </w:pPr>
            <w:r w:rsidRPr="000961F5">
              <w:rPr>
                <w:lang w:eastAsia="x-none"/>
              </w:rPr>
              <w:t>1013453430209720000000010000000000100  00000000200</w:t>
            </w:r>
          </w:p>
          <w:p w14:paraId="344792F7" w14:textId="77777777" w:rsidR="000C4E43" w:rsidRPr="000961F5" w:rsidRDefault="000C4E43" w:rsidP="005A5B24">
            <w:pPr>
              <w:spacing w:after="0"/>
              <w:ind w:left="0"/>
              <w:jc w:val="left"/>
              <w:rPr>
                <w:lang w:eastAsia="x-none"/>
              </w:rPr>
            </w:pPr>
            <w:r w:rsidRPr="000961F5">
              <w:rPr>
                <w:lang w:eastAsia="x-none"/>
              </w:rPr>
              <w:t>1013458098038510000000010000000000100  00000000200</w:t>
            </w:r>
          </w:p>
          <w:p w14:paraId="38DDE699" w14:textId="77777777" w:rsidR="000C4E43" w:rsidRPr="000961F5" w:rsidRDefault="000C4E43" w:rsidP="005A5B24">
            <w:pPr>
              <w:spacing w:after="0"/>
              <w:ind w:left="0"/>
              <w:jc w:val="left"/>
              <w:rPr>
                <w:lang w:eastAsia="x-none"/>
              </w:rPr>
            </w:pPr>
            <w:r w:rsidRPr="000961F5">
              <w:rPr>
                <w:lang w:eastAsia="x-none"/>
              </w:rPr>
              <w:t>1013458814435490000000010000000000100  00000000200</w:t>
            </w:r>
          </w:p>
          <w:p w14:paraId="33E43F65" w14:textId="77777777" w:rsidR="000C4E43" w:rsidRPr="000961F5" w:rsidRDefault="000C4E43" w:rsidP="005A5B24">
            <w:pPr>
              <w:spacing w:after="0"/>
              <w:ind w:left="0"/>
              <w:jc w:val="left"/>
              <w:rPr>
                <w:lang w:eastAsia="x-none"/>
              </w:rPr>
            </w:pPr>
            <w:r w:rsidRPr="000961F5">
              <w:rPr>
                <w:lang w:eastAsia="x-none"/>
              </w:rPr>
              <w:t>1011306836129340000000010000000000200  00000000300</w:t>
            </w:r>
          </w:p>
          <w:p w14:paraId="5660C7ED" w14:textId="77777777" w:rsidR="000C4E43" w:rsidRPr="000961F5" w:rsidRDefault="000C4E43" w:rsidP="005A5B24">
            <w:pPr>
              <w:spacing w:after="0"/>
              <w:ind w:left="0"/>
              <w:jc w:val="left"/>
              <w:rPr>
                <w:lang w:eastAsia="x-none"/>
              </w:rPr>
            </w:pPr>
            <w:r w:rsidRPr="000961F5">
              <w:rPr>
                <w:lang w:eastAsia="x-none"/>
              </w:rPr>
              <w:t>1011308286359300000000010000000000200  00000000300</w:t>
            </w:r>
          </w:p>
          <w:p w14:paraId="59E2BED1" w14:textId="77777777" w:rsidR="000C4E43" w:rsidRPr="000961F5" w:rsidRDefault="000C4E43" w:rsidP="005A5B24">
            <w:pPr>
              <w:spacing w:after="0"/>
              <w:ind w:left="0"/>
              <w:jc w:val="left"/>
              <w:rPr>
                <w:lang w:eastAsia="x-none"/>
              </w:rPr>
            </w:pPr>
            <w:r w:rsidRPr="000961F5">
              <w:rPr>
                <w:lang w:eastAsia="x-none"/>
              </w:rPr>
              <w:t>1011306932614570000000010000000000200  00000000300</w:t>
            </w:r>
          </w:p>
          <w:p w14:paraId="6ABF2B18" w14:textId="77777777" w:rsidR="000C4E43" w:rsidRPr="000961F5" w:rsidRDefault="000C4E43" w:rsidP="005A5B24">
            <w:pPr>
              <w:spacing w:after="0"/>
              <w:ind w:left="0"/>
              <w:jc w:val="left"/>
              <w:rPr>
                <w:lang w:eastAsia="x-none"/>
              </w:rPr>
            </w:pPr>
            <w:r w:rsidRPr="000961F5">
              <w:rPr>
                <w:lang w:eastAsia="x-none"/>
              </w:rPr>
              <w:t>1011308637247380000000010000000000300  00000000400</w:t>
            </w:r>
          </w:p>
          <w:p w14:paraId="42E52963" w14:textId="77777777" w:rsidR="000C4E43" w:rsidRPr="000961F5" w:rsidRDefault="000C4E43" w:rsidP="005A5B24">
            <w:pPr>
              <w:spacing w:after="0"/>
              <w:ind w:left="0"/>
              <w:jc w:val="left"/>
              <w:rPr>
                <w:lang w:eastAsia="x-none"/>
              </w:rPr>
            </w:pPr>
            <w:r w:rsidRPr="000961F5">
              <w:rPr>
                <w:lang w:eastAsia="x-none"/>
              </w:rPr>
              <w:t>1011307266860110000000020000000000400  00000000600</w:t>
            </w:r>
          </w:p>
          <w:p w14:paraId="6C71837E" w14:textId="77777777" w:rsidR="000C4E43" w:rsidRPr="000961F5" w:rsidRDefault="000C4E43" w:rsidP="005A5B24">
            <w:pPr>
              <w:spacing w:after="0"/>
              <w:ind w:left="0"/>
              <w:jc w:val="left"/>
              <w:rPr>
                <w:lang w:eastAsia="x-none"/>
              </w:rPr>
            </w:pPr>
            <w:r w:rsidRPr="000961F5">
              <w:rPr>
                <w:lang w:eastAsia="x-none"/>
              </w:rPr>
              <w:t>91027009001800</w:t>
            </w:r>
          </w:p>
        </w:tc>
      </w:tr>
    </w:tbl>
    <w:p w14:paraId="6006EBF2" w14:textId="77777777" w:rsidR="000C4E43" w:rsidRPr="000961F5" w:rsidRDefault="000C4E43" w:rsidP="000C4E43">
      <w:pPr>
        <w:spacing w:after="0"/>
        <w:ind w:left="0"/>
        <w:jc w:val="left"/>
        <w:rPr>
          <w:lang w:eastAsia="x-none"/>
        </w:rPr>
      </w:pPr>
    </w:p>
    <w:p w14:paraId="049694A9" w14:textId="77777777" w:rsidR="000C4E43" w:rsidRPr="000961F5" w:rsidRDefault="000C4E43" w:rsidP="000C4E43">
      <w:pPr>
        <w:spacing w:after="0"/>
        <w:ind w:left="0"/>
        <w:jc w:val="left"/>
        <w:rPr>
          <w:lang w:eastAsia="x-none"/>
        </w:rPr>
      </w:pPr>
      <w:r w:rsidRPr="000961F5">
        <w:rPr>
          <w:lang w:eastAsia="x-none"/>
        </w:rPr>
        <w:t>Processed data tables:</w:t>
      </w:r>
    </w:p>
    <w:tbl>
      <w:tblPr>
        <w:tblStyle w:val="TableGrid3"/>
        <w:tblpPr w:leftFromText="180" w:rightFromText="180" w:vertAnchor="text" w:tblpY="1"/>
        <w:tblOverlap w:val="never"/>
        <w:tblW w:w="10489" w:type="dxa"/>
        <w:tblLook w:val="04A0" w:firstRow="1" w:lastRow="0" w:firstColumn="1" w:lastColumn="0" w:noHBand="0" w:noVBand="1"/>
      </w:tblPr>
      <w:tblGrid>
        <w:gridCol w:w="794"/>
        <w:gridCol w:w="1871"/>
        <w:gridCol w:w="1701"/>
        <w:gridCol w:w="1701"/>
        <w:gridCol w:w="2721"/>
        <w:gridCol w:w="1701"/>
      </w:tblGrid>
      <w:tr w:rsidR="000C4E43" w:rsidRPr="002B0661" w14:paraId="595D467D" w14:textId="77777777" w:rsidTr="005A5B24">
        <w:trPr>
          <w:trHeight w:val="113"/>
        </w:trPr>
        <w:tc>
          <w:tcPr>
            <w:tcW w:w="794" w:type="dxa"/>
            <w:shd w:val="clear" w:color="auto" w:fill="13426B"/>
            <w:noWrap/>
            <w:hideMark/>
          </w:tcPr>
          <w:p w14:paraId="1FD1C088" w14:textId="77777777" w:rsidR="000C4E43" w:rsidRPr="002B0661" w:rsidRDefault="000C4E43" w:rsidP="005A5B24">
            <w:pPr>
              <w:spacing w:after="0"/>
              <w:ind w:left="0"/>
              <w:jc w:val="left"/>
              <w:rPr>
                <w:rFonts w:ascii="Arial" w:eastAsia="Times New Roman" w:hAnsi="Arial"/>
                <w:b/>
                <w:color w:val="FFFFFF" w:themeColor="background1"/>
                <w:sz w:val="16"/>
                <w:szCs w:val="16"/>
              </w:rPr>
            </w:pPr>
            <w:r w:rsidRPr="002B0661">
              <w:rPr>
                <w:rFonts w:ascii="Arial" w:eastAsia="Times New Roman" w:hAnsi="Arial"/>
                <w:b/>
                <w:color w:val="FFFFFF" w:themeColor="background1"/>
                <w:sz w:val="16"/>
                <w:szCs w:val="16"/>
              </w:rPr>
              <w:lastRenderedPageBreak/>
              <w:t>Firm ID</w:t>
            </w:r>
          </w:p>
        </w:tc>
        <w:tc>
          <w:tcPr>
            <w:tcW w:w="1871" w:type="dxa"/>
            <w:shd w:val="clear" w:color="auto" w:fill="13426B"/>
            <w:noWrap/>
            <w:hideMark/>
          </w:tcPr>
          <w:p w14:paraId="4CD3F088" w14:textId="77777777" w:rsidR="000C4E43" w:rsidRPr="002B0661" w:rsidRDefault="000C4E43" w:rsidP="005A5B24">
            <w:pPr>
              <w:spacing w:after="0"/>
              <w:ind w:left="0"/>
              <w:jc w:val="left"/>
              <w:rPr>
                <w:rFonts w:ascii="Arial" w:eastAsia="Times New Roman" w:hAnsi="Arial"/>
                <w:b/>
                <w:color w:val="FFFFFF" w:themeColor="background1"/>
                <w:sz w:val="16"/>
                <w:szCs w:val="16"/>
              </w:rPr>
            </w:pPr>
            <w:r w:rsidRPr="002B0661">
              <w:rPr>
                <w:rFonts w:ascii="Arial" w:eastAsia="Times New Roman" w:hAnsi="Arial"/>
                <w:b/>
                <w:color w:val="FFFFFF" w:themeColor="background1"/>
                <w:sz w:val="16"/>
                <w:szCs w:val="16"/>
              </w:rPr>
              <w:t>Application instruction #</w:t>
            </w:r>
          </w:p>
        </w:tc>
        <w:tc>
          <w:tcPr>
            <w:tcW w:w="1701" w:type="dxa"/>
            <w:shd w:val="clear" w:color="auto" w:fill="13426B"/>
            <w:noWrap/>
            <w:hideMark/>
          </w:tcPr>
          <w:p w14:paraId="79BF640D" w14:textId="77777777" w:rsidR="000C4E43" w:rsidRPr="002B0661" w:rsidRDefault="000C4E43" w:rsidP="005A5B24">
            <w:pPr>
              <w:spacing w:after="0"/>
              <w:ind w:left="0"/>
              <w:jc w:val="left"/>
              <w:rPr>
                <w:rFonts w:ascii="Arial" w:eastAsia="Times New Roman" w:hAnsi="Arial"/>
                <w:b/>
                <w:color w:val="FFFFFF" w:themeColor="background1"/>
                <w:sz w:val="16"/>
                <w:szCs w:val="16"/>
              </w:rPr>
            </w:pPr>
            <w:r w:rsidRPr="002B0661">
              <w:rPr>
                <w:rFonts w:ascii="Arial" w:eastAsia="Times New Roman" w:hAnsi="Arial"/>
                <w:b/>
                <w:color w:val="FFFFFF" w:themeColor="background1"/>
                <w:sz w:val="16"/>
                <w:szCs w:val="16"/>
              </w:rPr>
              <w:t>Successful quantity</w:t>
            </w:r>
          </w:p>
        </w:tc>
        <w:tc>
          <w:tcPr>
            <w:tcW w:w="1701" w:type="dxa"/>
            <w:shd w:val="clear" w:color="auto" w:fill="13426B"/>
            <w:noWrap/>
            <w:hideMark/>
          </w:tcPr>
          <w:p w14:paraId="3E6E2DF9" w14:textId="77777777" w:rsidR="000C4E43" w:rsidRPr="002B0661" w:rsidRDefault="000C4E43" w:rsidP="005A5B24">
            <w:pPr>
              <w:spacing w:after="0"/>
              <w:ind w:left="0"/>
              <w:jc w:val="left"/>
              <w:rPr>
                <w:rFonts w:ascii="Arial" w:eastAsia="Times New Roman" w:hAnsi="Arial"/>
                <w:b/>
                <w:color w:val="FFFFFF" w:themeColor="background1"/>
                <w:sz w:val="16"/>
                <w:szCs w:val="16"/>
              </w:rPr>
            </w:pPr>
            <w:r w:rsidRPr="002B0661">
              <w:rPr>
                <w:rFonts w:ascii="Arial" w:eastAsia="Times New Roman" w:hAnsi="Arial"/>
                <w:b/>
                <w:color w:val="FFFFFF" w:themeColor="background1"/>
                <w:sz w:val="16"/>
                <w:szCs w:val="16"/>
              </w:rPr>
              <w:t>Unsuccessful quantity</w:t>
            </w:r>
          </w:p>
        </w:tc>
        <w:tc>
          <w:tcPr>
            <w:tcW w:w="2721" w:type="dxa"/>
            <w:shd w:val="clear" w:color="auto" w:fill="13426B"/>
            <w:noWrap/>
            <w:hideMark/>
          </w:tcPr>
          <w:p w14:paraId="23E68EFD" w14:textId="77777777" w:rsidR="000C4E43" w:rsidRPr="002B0661" w:rsidRDefault="000C4E43" w:rsidP="005A5B24">
            <w:pPr>
              <w:spacing w:after="0"/>
              <w:ind w:left="0"/>
              <w:jc w:val="left"/>
              <w:rPr>
                <w:rFonts w:ascii="Arial" w:eastAsia="Times New Roman" w:hAnsi="Arial"/>
                <w:b/>
                <w:color w:val="FFFFFF" w:themeColor="background1"/>
                <w:sz w:val="16"/>
                <w:szCs w:val="16"/>
              </w:rPr>
            </w:pPr>
            <w:r w:rsidRPr="002B0661">
              <w:rPr>
                <w:rFonts w:ascii="Arial" w:eastAsia="Times New Roman" w:hAnsi="Arial"/>
                <w:b/>
                <w:color w:val="FFFFFF" w:themeColor="background1"/>
                <w:sz w:val="16"/>
                <w:szCs w:val="16"/>
              </w:rPr>
              <w:t>Unsuccessful Reason Code</w:t>
            </w:r>
          </w:p>
        </w:tc>
        <w:tc>
          <w:tcPr>
            <w:tcW w:w="1701" w:type="dxa"/>
            <w:shd w:val="clear" w:color="auto" w:fill="13426B"/>
            <w:noWrap/>
            <w:hideMark/>
          </w:tcPr>
          <w:p w14:paraId="5F08381B" w14:textId="77777777" w:rsidR="000C4E43" w:rsidRPr="002B0661" w:rsidRDefault="000C4E43" w:rsidP="005A5B24">
            <w:pPr>
              <w:spacing w:after="0"/>
              <w:ind w:left="0"/>
              <w:jc w:val="left"/>
              <w:rPr>
                <w:rFonts w:ascii="Arial" w:eastAsia="Times New Roman" w:hAnsi="Arial"/>
                <w:b/>
                <w:color w:val="FFFFFF" w:themeColor="background1"/>
                <w:sz w:val="16"/>
                <w:szCs w:val="16"/>
              </w:rPr>
            </w:pPr>
            <w:r w:rsidRPr="002B0661">
              <w:rPr>
                <w:rFonts w:ascii="Arial" w:eastAsia="Times New Roman" w:hAnsi="Arial"/>
                <w:b/>
                <w:color w:val="FFFFFF" w:themeColor="background1"/>
                <w:sz w:val="16"/>
                <w:szCs w:val="16"/>
              </w:rPr>
              <w:t>Application Quantity</w:t>
            </w:r>
          </w:p>
        </w:tc>
      </w:tr>
      <w:tr w:rsidR="000C4E43" w:rsidRPr="002B0661" w14:paraId="76D62B05" w14:textId="77777777" w:rsidTr="005A5B24">
        <w:trPr>
          <w:trHeight w:val="113"/>
        </w:trPr>
        <w:tc>
          <w:tcPr>
            <w:tcW w:w="794" w:type="dxa"/>
            <w:noWrap/>
            <w:hideMark/>
          </w:tcPr>
          <w:p w14:paraId="6A660BB7"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1345</w:t>
            </w:r>
          </w:p>
        </w:tc>
        <w:tc>
          <w:tcPr>
            <w:tcW w:w="1871" w:type="dxa"/>
            <w:noWrap/>
            <w:hideMark/>
          </w:tcPr>
          <w:p w14:paraId="67DC514E" w14:textId="77777777" w:rsidR="000C4E43" w:rsidRPr="002B0661" w:rsidRDefault="000C4E43" w:rsidP="005A5B24">
            <w:pPr>
              <w:spacing w:after="0"/>
              <w:ind w:left="0"/>
              <w:jc w:val="left"/>
              <w:rPr>
                <w:rFonts w:ascii="Arial" w:eastAsia="Times New Roman" w:hAnsi="Arial"/>
                <w:color w:val="000000"/>
                <w:sz w:val="16"/>
                <w:szCs w:val="16"/>
              </w:rPr>
            </w:pPr>
            <w:r w:rsidRPr="002B0661">
              <w:rPr>
                <w:rFonts w:ascii="Arial" w:eastAsia="Times New Roman" w:hAnsi="Arial"/>
                <w:color w:val="000000"/>
                <w:sz w:val="16"/>
                <w:szCs w:val="16"/>
              </w:rPr>
              <w:t>177532704</w:t>
            </w:r>
          </w:p>
        </w:tc>
        <w:tc>
          <w:tcPr>
            <w:tcW w:w="1701" w:type="dxa"/>
            <w:noWrap/>
            <w:hideMark/>
          </w:tcPr>
          <w:p w14:paraId="0A2817C6"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0</w:t>
            </w:r>
          </w:p>
        </w:tc>
        <w:tc>
          <w:tcPr>
            <w:tcW w:w="1701" w:type="dxa"/>
            <w:noWrap/>
            <w:hideMark/>
          </w:tcPr>
          <w:p w14:paraId="3F24B2C3"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100</w:t>
            </w:r>
          </w:p>
        </w:tc>
        <w:tc>
          <w:tcPr>
            <w:tcW w:w="2721" w:type="dxa"/>
            <w:noWrap/>
            <w:hideMark/>
          </w:tcPr>
          <w:p w14:paraId="7DEAC6A4"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01 – NOT ALLOTTED</w:t>
            </w:r>
          </w:p>
        </w:tc>
        <w:tc>
          <w:tcPr>
            <w:tcW w:w="1701" w:type="dxa"/>
            <w:noWrap/>
            <w:hideMark/>
          </w:tcPr>
          <w:p w14:paraId="32D37FAF"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100</w:t>
            </w:r>
          </w:p>
        </w:tc>
      </w:tr>
      <w:tr w:rsidR="000C4E43" w:rsidRPr="002B0661" w14:paraId="6963D401" w14:textId="77777777" w:rsidTr="005A5B24">
        <w:trPr>
          <w:trHeight w:val="113"/>
        </w:trPr>
        <w:tc>
          <w:tcPr>
            <w:tcW w:w="794" w:type="dxa"/>
            <w:noWrap/>
            <w:hideMark/>
          </w:tcPr>
          <w:p w14:paraId="113D65D7"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1345</w:t>
            </w:r>
          </w:p>
        </w:tc>
        <w:tc>
          <w:tcPr>
            <w:tcW w:w="1871" w:type="dxa"/>
            <w:noWrap/>
            <w:hideMark/>
          </w:tcPr>
          <w:p w14:paraId="7B78A8DE" w14:textId="77777777" w:rsidR="000C4E43" w:rsidRPr="002B0661" w:rsidRDefault="000C4E43" w:rsidP="005A5B24">
            <w:pPr>
              <w:spacing w:after="0"/>
              <w:ind w:left="0"/>
              <w:jc w:val="left"/>
              <w:rPr>
                <w:rFonts w:ascii="Arial" w:eastAsia="Times New Roman" w:hAnsi="Arial"/>
                <w:color w:val="000000"/>
                <w:sz w:val="16"/>
                <w:szCs w:val="16"/>
              </w:rPr>
            </w:pPr>
            <w:r w:rsidRPr="002B0661">
              <w:rPr>
                <w:rFonts w:ascii="Arial" w:eastAsia="Times New Roman" w:hAnsi="Arial"/>
                <w:color w:val="000000"/>
                <w:sz w:val="16"/>
                <w:szCs w:val="16"/>
              </w:rPr>
              <w:t>445484716</w:t>
            </w:r>
          </w:p>
        </w:tc>
        <w:tc>
          <w:tcPr>
            <w:tcW w:w="1701" w:type="dxa"/>
            <w:noWrap/>
            <w:hideMark/>
          </w:tcPr>
          <w:p w14:paraId="5EF33C97"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0</w:t>
            </w:r>
          </w:p>
        </w:tc>
        <w:tc>
          <w:tcPr>
            <w:tcW w:w="1701" w:type="dxa"/>
            <w:noWrap/>
            <w:hideMark/>
          </w:tcPr>
          <w:p w14:paraId="34685515"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100</w:t>
            </w:r>
          </w:p>
        </w:tc>
        <w:tc>
          <w:tcPr>
            <w:tcW w:w="2721" w:type="dxa"/>
            <w:noWrap/>
            <w:hideMark/>
          </w:tcPr>
          <w:p w14:paraId="2194D382"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01 – NOT ALLOTTED</w:t>
            </w:r>
          </w:p>
        </w:tc>
        <w:tc>
          <w:tcPr>
            <w:tcW w:w="1701" w:type="dxa"/>
            <w:noWrap/>
            <w:hideMark/>
          </w:tcPr>
          <w:p w14:paraId="6582E3A3"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100</w:t>
            </w:r>
          </w:p>
        </w:tc>
      </w:tr>
      <w:tr w:rsidR="000C4E43" w:rsidRPr="002B0661" w14:paraId="5CCB4A4B" w14:textId="77777777" w:rsidTr="005A5B24">
        <w:trPr>
          <w:trHeight w:val="113"/>
        </w:trPr>
        <w:tc>
          <w:tcPr>
            <w:tcW w:w="794" w:type="dxa"/>
            <w:noWrap/>
            <w:hideMark/>
          </w:tcPr>
          <w:p w14:paraId="35C92ADE"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1345</w:t>
            </w:r>
          </w:p>
        </w:tc>
        <w:tc>
          <w:tcPr>
            <w:tcW w:w="1871" w:type="dxa"/>
            <w:noWrap/>
            <w:hideMark/>
          </w:tcPr>
          <w:p w14:paraId="017E4DD6" w14:textId="77777777" w:rsidR="000C4E43" w:rsidRPr="002B0661" w:rsidRDefault="000C4E43" w:rsidP="005A5B24">
            <w:pPr>
              <w:spacing w:after="0"/>
              <w:ind w:left="0"/>
              <w:jc w:val="left"/>
              <w:rPr>
                <w:rFonts w:ascii="Arial" w:eastAsia="Times New Roman" w:hAnsi="Arial"/>
                <w:color w:val="000000"/>
                <w:sz w:val="16"/>
                <w:szCs w:val="16"/>
              </w:rPr>
            </w:pPr>
            <w:r w:rsidRPr="002B0661">
              <w:rPr>
                <w:rFonts w:ascii="Arial" w:eastAsia="Times New Roman" w:hAnsi="Arial"/>
                <w:color w:val="000000"/>
                <w:sz w:val="16"/>
                <w:szCs w:val="16"/>
              </w:rPr>
              <w:t>343020972</w:t>
            </w:r>
          </w:p>
        </w:tc>
        <w:tc>
          <w:tcPr>
            <w:tcW w:w="1701" w:type="dxa"/>
            <w:noWrap/>
            <w:hideMark/>
          </w:tcPr>
          <w:p w14:paraId="657CAD48"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100</w:t>
            </w:r>
          </w:p>
        </w:tc>
        <w:tc>
          <w:tcPr>
            <w:tcW w:w="1701" w:type="dxa"/>
            <w:noWrap/>
            <w:hideMark/>
          </w:tcPr>
          <w:p w14:paraId="7B10993E"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100</w:t>
            </w:r>
          </w:p>
        </w:tc>
        <w:tc>
          <w:tcPr>
            <w:tcW w:w="2721" w:type="dxa"/>
            <w:noWrap/>
            <w:hideMark/>
          </w:tcPr>
          <w:p w14:paraId="46D3CF04" w14:textId="77777777" w:rsidR="000C4E43" w:rsidRPr="002B0661" w:rsidRDefault="000C4E43" w:rsidP="005A5B24">
            <w:pPr>
              <w:spacing w:after="0"/>
              <w:ind w:left="0"/>
              <w:jc w:val="right"/>
              <w:rPr>
                <w:rFonts w:ascii="Arial" w:eastAsia="Times New Roman" w:hAnsi="Arial"/>
                <w:color w:val="000000"/>
                <w:sz w:val="16"/>
                <w:szCs w:val="16"/>
              </w:rPr>
            </w:pPr>
          </w:p>
        </w:tc>
        <w:tc>
          <w:tcPr>
            <w:tcW w:w="1701" w:type="dxa"/>
            <w:noWrap/>
            <w:hideMark/>
          </w:tcPr>
          <w:p w14:paraId="46B9B115"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200</w:t>
            </w:r>
          </w:p>
        </w:tc>
      </w:tr>
      <w:tr w:rsidR="000C4E43" w:rsidRPr="002B0661" w14:paraId="2672C45A" w14:textId="77777777" w:rsidTr="005A5B24">
        <w:trPr>
          <w:trHeight w:val="113"/>
        </w:trPr>
        <w:tc>
          <w:tcPr>
            <w:tcW w:w="794" w:type="dxa"/>
            <w:noWrap/>
            <w:hideMark/>
          </w:tcPr>
          <w:p w14:paraId="7DEE0D03"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1345</w:t>
            </w:r>
          </w:p>
        </w:tc>
        <w:tc>
          <w:tcPr>
            <w:tcW w:w="1871" w:type="dxa"/>
            <w:noWrap/>
            <w:hideMark/>
          </w:tcPr>
          <w:p w14:paraId="30763044" w14:textId="77777777" w:rsidR="000C4E43" w:rsidRPr="002B0661" w:rsidRDefault="000C4E43" w:rsidP="005A5B24">
            <w:pPr>
              <w:spacing w:after="0"/>
              <w:ind w:left="0"/>
              <w:jc w:val="left"/>
              <w:rPr>
                <w:rFonts w:ascii="Arial" w:eastAsia="Times New Roman" w:hAnsi="Arial"/>
                <w:color w:val="000000"/>
                <w:sz w:val="16"/>
                <w:szCs w:val="16"/>
              </w:rPr>
            </w:pPr>
            <w:r w:rsidRPr="002B0661">
              <w:rPr>
                <w:rFonts w:ascii="Arial" w:eastAsia="Times New Roman" w:hAnsi="Arial"/>
                <w:color w:val="000000"/>
                <w:sz w:val="16"/>
                <w:szCs w:val="16"/>
              </w:rPr>
              <w:t>809803851</w:t>
            </w:r>
          </w:p>
        </w:tc>
        <w:tc>
          <w:tcPr>
            <w:tcW w:w="1701" w:type="dxa"/>
            <w:noWrap/>
            <w:hideMark/>
          </w:tcPr>
          <w:p w14:paraId="41266410"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100</w:t>
            </w:r>
          </w:p>
        </w:tc>
        <w:tc>
          <w:tcPr>
            <w:tcW w:w="1701" w:type="dxa"/>
            <w:noWrap/>
            <w:hideMark/>
          </w:tcPr>
          <w:p w14:paraId="78D99EF6"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100</w:t>
            </w:r>
          </w:p>
        </w:tc>
        <w:tc>
          <w:tcPr>
            <w:tcW w:w="2721" w:type="dxa"/>
            <w:noWrap/>
            <w:hideMark/>
          </w:tcPr>
          <w:p w14:paraId="4FB44BD0" w14:textId="77777777" w:rsidR="000C4E43" w:rsidRPr="002B0661" w:rsidRDefault="000C4E43" w:rsidP="005A5B24">
            <w:pPr>
              <w:spacing w:after="0"/>
              <w:ind w:left="0"/>
              <w:jc w:val="right"/>
              <w:rPr>
                <w:rFonts w:ascii="Arial" w:eastAsia="Times New Roman" w:hAnsi="Arial"/>
                <w:color w:val="000000"/>
                <w:sz w:val="16"/>
                <w:szCs w:val="16"/>
              </w:rPr>
            </w:pPr>
          </w:p>
        </w:tc>
        <w:tc>
          <w:tcPr>
            <w:tcW w:w="1701" w:type="dxa"/>
            <w:noWrap/>
            <w:hideMark/>
          </w:tcPr>
          <w:p w14:paraId="52CD3B8F"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200</w:t>
            </w:r>
          </w:p>
        </w:tc>
      </w:tr>
      <w:tr w:rsidR="000C4E43" w:rsidRPr="002B0661" w14:paraId="580F4350" w14:textId="77777777" w:rsidTr="005A5B24">
        <w:trPr>
          <w:trHeight w:val="113"/>
        </w:trPr>
        <w:tc>
          <w:tcPr>
            <w:tcW w:w="794" w:type="dxa"/>
            <w:noWrap/>
            <w:hideMark/>
          </w:tcPr>
          <w:p w14:paraId="1BE37DA6"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1345</w:t>
            </w:r>
          </w:p>
        </w:tc>
        <w:tc>
          <w:tcPr>
            <w:tcW w:w="1871" w:type="dxa"/>
            <w:noWrap/>
            <w:hideMark/>
          </w:tcPr>
          <w:p w14:paraId="015811B1" w14:textId="77777777" w:rsidR="000C4E43" w:rsidRPr="002B0661" w:rsidRDefault="000C4E43" w:rsidP="005A5B24">
            <w:pPr>
              <w:spacing w:after="0"/>
              <w:ind w:left="0"/>
              <w:jc w:val="left"/>
              <w:rPr>
                <w:rFonts w:ascii="Arial" w:eastAsia="Times New Roman" w:hAnsi="Arial"/>
                <w:color w:val="000000"/>
                <w:sz w:val="16"/>
                <w:szCs w:val="16"/>
              </w:rPr>
            </w:pPr>
            <w:r w:rsidRPr="002B0661">
              <w:rPr>
                <w:rFonts w:ascii="Arial" w:eastAsia="Times New Roman" w:hAnsi="Arial"/>
                <w:color w:val="000000"/>
                <w:sz w:val="16"/>
                <w:szCs w:val="16"/>
              </w:rPr>
              <w:t>881443549</w:t>
            </w:r>
          </w:p>
        </w:tc>
        <w:tc>
          <w:tcPr>
            <w:tcW w:w="1701" w:type="dxa"/>
            <w:noWrap/>
            <w:hideMark/>
          </w:tcPr>
          <w:p w14:paraId="2AAB523F"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100</w:t>
            </w:r>
          </w:p>
        </w:tc>
        <w:tc>
          <w:tcPr>
            <w:tcW w:w="1701" w:type="dxa"/>
            <w:noWrap/>
            <w:hideMark/>
          </w:tcPr>
          <w:p w14:paraId="097F1568"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100</w:t>
            </w:r>
          </w:p>
        </w:tc>
        <w:tc>
          <w:tcPr>
            <w:tcW w:w="2721" w:type="dxa"/>
            <w:noWrap/>
            <w:hideMark/>
          </w:tcPr>
          <w:p w14:paraId="6B64DF94" w14:textId="77777777" w:rsidR="000C4E43" w:rsidRPr="002B0661" w:rsidRDefault="000C4E43" w:rsidP="005A5B24">
            <w:pPr>
              <w:spacing w:after="0"/>
              <w:ind w:left="0"/>
              <w:jc w:val="right"/>
              <w:rPr>
                <w:rFonts w:ascii="Arial" w:eastAsia="Times New Roman" w:hAnsi="Arial"/>
                <w:color w:val="000000"/>
                <w:sz w:val="16"/>
                <w:szCs w:val="16"/>
              </w:rPr>
            </w:pPr>
          </w:p>
        </w:tc>
        <w:tc>
          <w:tcPr>
            <w:tcW w:w="1701" w:type="dxa"/>
            <w:noWrap/>
            <w:hideMark/>
          </w:tcPr>
          <w:p w14:paraId="17E21A15"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200</w:t>
            </w:r>
          </w:p>
        </w:tc>
      </w:tr>
      <w:tr w:rsidR="000C4E43" w:rsidRPr="002B0661" w14:paraId="2D862B5C" w14:textId="77777777" w:rsidTr="005A5B24">
        <w:trPr>
          <w:trHeight w:val="113"/>
        </w:trPr>
        <w:tc>
          <w:tcPr>
            <w:tcW w:w="794" w:type="dxa"/>
            <w:noWrap/>
            <w:hideMark/>
          </w:tcPr>
          <w:p w14:paraId="5C9629EE"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1130</w:t>
            </w:r>
          </w:p>
        </w:tc>
        <w:tc>
          <w:tcPr>
            <w:tcW w:w="1871" w:type="dxa"/>
            <w:noWrap/>
            <w:hideMark/>
          </w:tcPr>
          <w:p w14:paraId="07D36F73" w14:textId="77777777" w:rsidR="000C4E43" w:rsidRPr="002B0661" w:rsidRDefault="000C4E43" w:rsidP="005A5B24">
            <w:pPr>
              <w:spacing w:after="0"/>
              <w:ind w:left="0"/>
              <w:jc w:val="left"/>
              <w:rPr>
                <w:rFonts w:ascii="Arial" w:eastAsia="Times New Roman" w:hAnsi="Arial"/>
                <w:color w:val="000000"/>
                <w:sz w:val="16"/>
                <w:szCs w:val="16"/>
              </w:rPr>
            </w:pPr>
            <w:r w:rsidRPr="002B0661">
              <w:rPr>
                <w:rFonts w:ascii="Arial" w:eastAsia="Times New Roman" w:hAnsi="Arial"/>
                <w:color w:val="000000"/>
                <w:sz w:val="16"/>
                <w:szCs w:val="16"/>
              </w:rPr>
              <w:t>683612934</w:t>
            </w:r>
          </w:p>
        </w:tc>
        <w:tc>
          <w:tcPr>
            <w:tcW w:w="1701" w:type="dxa"/>
            <w:noWrap/>
            <w:hideMark/>
          </w:tcPr>
          <w:p w14:paraId="5567360A"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100</w:t>
            </w:r>
          </w:p>
        </w:tc>
        <w:tc>
          <w:tcPr>
            <w:tcW w:w="1701" w:type="dxa"/>
            <w:noWrap/>
            <w:hideMark/>
          </w:tcPr>
          <w:p w14:paraId="7390FE5D"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200</w:t>
            </w:r>
          </w:p>
        </w:tc>
        <w:tc>
          <w:tcPr>
            <w:tcW w:w="2721" w:type="dxa"/>
            <w:noWrap/>
            <w:hideMark/>
          </w:tcPr>
          <w:p w14:paraId="1C7B22BC" w14:textId="77777777" w:rsidR="000C4E43" w:rsidRPr="002B0661" w:rsidRDefault="000C4E43" w:rsidP="005A5B24">
            <w:pPr>
              <w:spacing w:after="0"/>
              <w:ind w:left="0"/>
              <w:jc w:val="right"/>
              <w:rPr>
                <w:rFonts w:ascii="Arial" w:eastAsia="Times New Roman" w:hAnsi="Arial"/>
                <w:color w:val="000000"/>
                <w:sz w:val="16"/>
                <w:szCs w:val="16"/>
              </w:rPr>
            </w:pPr>
          </w:p>
        </w:tc>
        <w:tc>
          <w:tcPr>
            <w:tcW w:w="1701" w:type="dxa"/>
            <w:noWrap/>
            <w:hideMark/>
          </w:tcPr>
          <w:p w14:paraId="3AF03DF8"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300</w:t>
            </w:r>
          </w:p>
        </w:tc>
      </w:tr>
      <w:tr w:rsidR="000C4E43" w:rsidRPr="002B0661" w14:paraId="14066EA1" w14:textId="77777777" w:rsidTr="005A5B24">
        <w:trPr>
          <w:trHeight w:val="113"/>
        </w:trPr>
        <w:tc>
          <w:tcPr>
            <w:tcW w:w="794" w:type="dxa"/>
            <w:noWrap/>
            <w:hideMark/>
          </w:tcPr>
          <w:p w14:paraId="0F3A4137"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1130</w:t>
            </w:r>
          </w:p>
        </w:tc>
        <w:tc>
          <w:tcPr>
            <w:tcW w:w="1871" w:type="dxa"/>
            <w:noWrap/>
            <w:hideMark/>
          </w:tcPr>
          <w:p w14:paraId="48E497D2" w14:textId="77777777" w:rsidR="000C4E43" w:rsidRPr="002B0661" w:rsidRDefault="000C4E43" w:rsidP="005A5B24">
            <w:pPr>
              <w:spacing w:after="0"/>
              <w:ind w:left="0"/>
              <w:jc w:val="left"/>
              <w:rPr>
                <w:rFonts w:ascii="Arial" w:eastAsia="Times New Roman" w:hAnsi="Arial"/>
                <w:color w:val="000000"/>
                <w:sz w:val="16"/>
                <w:szCs w:val="16"/>
              </w:rPr>
            </w:pPr>
            <w:r w:rsidRPr="002B0661">
              <w:rPr>
                <w:rFonts w:ascii="Arial" w:eastAsia="Times New Roman" w:hAnsi="Arial"/>
                <w:color w:val="000000"/>
                <w:sz w:val="16"/>
                <w:szCs w:val="16"/>
              </w:rPr>
              <w:t>828635930</w:t>
            </w:r>
          </w:p>
        </w:tc>
        <w:tc>
          <w:tcPr>
            <w:tcW w:w="1701" w:type="dxa"/>
            <w:noWrap/>
            <w:hideMark/>
          </w:tcPr>
          <w:p w14:paraId="04A14004"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100</w:t>
            </w:r>
          </w:p>
        </w:tc>
        <w:tc>
          <w:tcPr>
            <w:tcW w:w="1701" w:type="dxa"/>
            <w:noWrap/>
            <w:hideMark/>
          </w:tcPr>
          <w:p w14:paraId="39217C12"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200</w:t>
            </w:r>
          </w:p>
        </w:tc>
        <w:tc>
          <w:tcPr>
            <w:tcW w:w="2721" w:type="dxa"/>
            <w:noWrap/>
            <w:hideMark/>
          </w:tcPr>
          <w:p w14:paraId="54A1953B" w14:textId="77777777" w:rsidR="000C4E43" w:rsidRPr="002B0661" w:rsidRDefault="000C4E43" w:rsidP="005A5B24">
            <w:pPr>
              <w:spacing w:after="0"/>
              <w:ind w:left="0"/>
              <w:jc w:val="right"/>
              <w:rPr>
                <w:rFonts w:ascii="Arial" w:eastAsia="Times New Roman" w:hAnsi="Arial"/>
                <w:color w:val="000000"/>
                <w:sz w:val="16"/>
                <w:szCs w:val="16"/>
              </w:rPr>
            </w:pPr>
          </w:p>
        </w:tc>
        <w:tc>
          <w:tcPr>
            <w:tcW w:w="1701" w:type="dxa"/>
            <w:noWrap/>
            <w:hideMark/>
          </w:tcPr>
          <w:p w14:paraId="55E6D857"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300</w:t>
            </w:r>
          </w:p>
        </w:tc>
      </w:tr>
      <w:tr w:rsidR="000C4E43" w:rsidRPr="002B0661" w14:paraId="7F5AD670" w14:textId="77777777" w:rsidTr="005A5B24">
        <w:trPr>
          <w:trHeight w:val="113"/>
        </w:trPr>
        <w:tc>
          <w:tcPr>
            <w:tcW w:w="794" w:type="dxa"/>
            <w:noWrap/>
            <w:hideMark/>
          </w:tcPr>
          <w:p w14:paraId="55CED4FA"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1130</w:t>
            </w:r>
          </w:p>
        </w:tc>
        <w:tc>
          <w:tcPr>
            <w:tcW w:w="1871" w:type="dxa"/>
            <w:noWrap/>
            <w:hideMark/>
          </w:tcPr>
          <w:p w14:paraId="7ACD6763" w14:textId="77777777" w:rsidR="000C4E43" w:rsidRPr="002B0661" w:rsidRDefault="000C4E43" w:rsidP="005A5B24">
            <w:pPr>
              <w:spacing w:after="0"/>
              <w:ind w:left="0"/>
              <w:jc w:val="left"/>
              <w:rPr>
                <w:rFonts w:ascii="Arial" w:eastAsia="Times New Roman" w:hAnsi="Arial"/>
                <w:color w:val="000000"/>
                <w:sz w:val="16"/>
                <w:szCs w:val="16"/>
              </w:rPr>
            </w:pPr>
            <w:r w:rsidRPr="002B0661">
              <w:rPr>
                <w:rFonts w:ascii="Arial" w:eastAsia="Times New Roman" w:hAnsi="Arial"/>
                <w:color w:val="000000"/>
                <w:sz w:val="16"/>
                <w:szCs w:val="16"/>
              </w:rPr>
              <w:t>693261457</w:t>
            </w:r>
          </w:p>
        </w:tc>
        <w:tc>
          <w:tcPr>
            <w:tcW w:w="1701" w:type="dxa"/>
            <w:noWrap/>
            <w:hideMark/>
          </w:tcPr>
          <w:p w14:paraId="350448BC"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100</w:t>
            </w:r>
          </w:p>
        </w:tc>
        <w:tc>
          <w:tcPr>
            <w:tcW w:w="1701" w:type="dxa"/>
            <w:noWrap/>
            <w:hideMark/>
          </w:tcPr>
          <w:p w14:paraId="0067333C"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200</w:t>
            </w:r>
          </w:p>
        </w:tc>
        <w:tc>
          <w:tcPr>
            <w:tcW w:w="2721" w:type="dxa"/>
            <w:noWrap/>
            <w:hideMark/>
          </w:tcPr>
          <w:p w14:paraId="12253D98" w14:textId="77777777" w:rsidR="000C4E43" w:rsidRPr="002B0661" w:rsidRDefault="000C4E43" w:rsidP="005A5B24">
            <w:pPr>
              <w:spacing w:after="0"/>
              <w:ind w:left="0"/>
              <w:jc w:val="right"/>
              <w:rPr>
                <w:rFonts w:ascii="Arial" w:eastAsia="Times New Roman" w:hAnsi="Arial"/>
                <w:color w:val="000000"/>
                <w:sz w:val="16"/>
                <w:szCs w:val="16"/>
              </w:rPr>
            </w:pPr>
          </w:p>
        </w:tc>
        <w:tc>
          <w:tcPr>
            <w:tcW w:w="1701" w:type="dxa"/>
            <w:noWrap/>
            <w:hideMark/>
          </w:tcPr>
          <w:p w14:paraId="39B8BDEC"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300</w:t>
            </w:r>
          </w:p>
        </w:tc>
      </w:tr>
      <w:tr w:rsidR="000C4E43" w:rsidRPr="002B0661" w14:paraId="42EF0AA7" w14:textId="77777777" w:rsidTr="005A5B24">
        <w:trPr>
          <w:trHeight w:val="113"/>
        </w:trPr>
        <w:tc>
          <w:tcPr>
            <w:tcW w:w="794" w:type="dxa"/>
            <w:noWrap/>
            <w:hideMark/>
          </w:tcPr>
          <w:p w14:paraId="5AE17295"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1130</w:t>
            </w:r>
          </w:p>
        </w:tc>
        <w:tc>
          <w:tcPr>
            <w:tcW w:w="1871" w:type="dxa"/>
            <w:noWrap/>
            <w:hideMark/>
          </w:tcPr>
          <w:p w14:paraId="15F5AD8D" w14:textId="77777777" w:rsidR="000C4E43" w:rsidRPr="002B0661" w:rsidRDefault="000C4E43" w:rsidP="005A5B24">
            <w:pPr>
              <w:spacing w:after="0"/>
              <w:ind w:left="0"/>
              <w:jc w:val="left"/>
              <w:rPr>
                <w:rFonts w:ascii="Arial" w:eastAsia="Times New Roman" w:hAnsi="Arial"/>
                <w:color w:val="000000"/>
                <w:sz w:val="16"/>
                <w:szCs w:val="16"/>
              </w:rPr>
            </w:pPr>
            <w:r w:rsidRPr="002B0661">
              <w:rPr>
                <w:rFonts w:ascii="Arial" w:eastAsia="Times New Roman" w:hAnsi="Arial"/>
                <w:color w:val="000000"/>
                <w:sz w:val="16"/>
                <w:szCs w:val="16"/>
              </w:rPr>
              <w:t>863724738</w:t>
            </w:r>
          </w:p>
        </w:tc>
        <w:tc>
          <w:tcPr>
            <w:tcW w:w="1701" w:type="dxa"/>
            <w:noWrap/>
            <w:hideMark/>
          </w:tcPr>
          <w:p w14:paraId="0D0FB186"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100</w:t>
            </w:r>
          </w:p>
        </w:tc>
        <w:tc>
          <w:tcPr>
            <w:tcW w:w="1701" w:type="dxa"/>
            <w:noWrap/>
            <w:hideMark/>
          </w:tcPr>
          <w:p w14:paraId="2E1A171B"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300</w:t>
            </w:r>
          </w:p>
        </w:tc>
        <w:tc>
          <w:tcPr>
            <w:tcW w:w="2721" w:type="dxa"/>
            <w:noWrap/>
            <w:hideMark/>
          </w:tcPr>
          <w:p w14:paraId="39F52DD7" w14:textId="77777777" w:rsidR="000C4E43" w:rsidRPr="002B0661" w:rsidRDefault="000C4E43" w:rsidP="005A5B24">
            <w:pPr>
              <w:spacing w:after="0"/>
              <w:ind w:left="0"/>
              <w:jc w:val="right"/>
              <w:rPr>
                <w:rFonts w:ascii="Arial" w:eastAsia="Times New Roman" w:hAnsi="Arial"/>
                <w:color w:val="000000"/>
                <w:sz w:val="16"/>
                <w:szCs w:val="16"/>
              </w:rPr>
            </w:pPr>
          </w:p>
        </w:tc>
        <w:tc>
          <w:tcPr>
            <w:tcW w:w="1701" w:type="dxa"/>
            <w:noWrap/>
            <w:hideMark/>
          </w:tcPr>
          <w:p w14:paraId="0DEC7271"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400</w:t>
            </w:r>
          </w:p>
        </w:tc>
      </w:tr>
      <w:tr w:rsidR="000C4E43" w:rsidRPr="002B0661" w14:paraId="2A61FA67" w14:textId="77777777" w:rsidTr="005A5B24">
        <w:trPr>
          <w:trHeight w:val="113"/>
        </w:trPr>
        <w:tc>
          <w:tcPr>
            <w:tcW w:w="794" w:type="dxa"/>
            <w:noWrap/>
            <w:hideMark/>
          </w:tcPr>
          <w:p w14:paraId="67788BF2"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1130</w:t>
            </w:r>
          </w:p>
        </w:tc>
        <w:tc>
          <w:tcPr>
            <w:tcW w:w="1871" w:type="dxa"/>
            <w:noWrap/>
            <w:hideMark/>
          </w:tcPr>
          <w:p w14:paraId="169DB69B" w14:textId="77777777" w:rsidR="000C4E43" w:rsidRPr="002B0661" w:rsidRDefault="000C4E43" w:rsidP="005A5B24">
            <w:pPr>
              <w:spacing w:after="0"/>
              <w:ind w:left="0"/>
              <w:jc w:val="left"/>
              <w:rPr>
                <w:rFonts w:ascii="Arial" w:eastAsia="Times New Roman" w:hAnsi="Arial"/>
                <w:color w:val="000000"/>
                <w:sz w:val="16"/>
                <w:szCs w:val="16"/>
              </w:rPr>
            </w:pPr>
            <w:r w:rsidRPr="002B0661">
              <w:rPr>
                <w:rFonts w:ascii="Arial" w:eastAsia="Times New Roman" w:hAnsi="Arial"/>
                <w:color w:val="000000"/>
                <w:sz w:val="16"/>
                <w:szCs w:val="16"/>
              </w:rPr>
              <w:t>726686011</w:t>
            </w:r>
          </w:p>
        </w:tc>
        <w:tc>
          <w:tcPr>
            <w:tcW w:w="1701" w:type="dxa"/>
            <w:noWrap/>
            <w:hideMark/>
          </w:tcPr>
          <w:p w14:paraId="3B731D2B"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200</w:t>
            </w:r>
          </w:p>
        </w:tc>
        <w:tc>
          <w:tcPr>
            <w:tcW w:w="1701" w:type="dxa"/>
            <w:noWrap/>
            <w:hideMark/>
          </w:tcPr>
          <w:p w14:paraId="4A32D1B0"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400</w:t>
            </w:r>
          </w:p>
        </w:tc>
        <w:tc>
          <w:tcPr>
            <w:tcW w:w="2721" w:type="dxa"/>
            <w:noWrap/>
            <w:hideMark/>
          </w:tcPr>
          <w:p w14:paraId="1AA32954" w14:textId="77777777" w:rsidR="000C4E43" w:rsidRPr="002B0661" w:rsidRDefault="000C4E43" w:rsidP="005A5B24">
            <w:pPr>
              <w:spacing w:after="0"/>
              <w:ind w:left="0"/>
              <w:jc w:val="right"/>
              <w:rPr>
                <w:rFonts w:ascii="Arial" w:eastAsia="Times New Roman" w:hAnsi="Arial"/>
                <w:color w:val="000000"/>
                <w:sz w:val="16"/>
                <w:szCs w:val="16"/>
              </w:rPr>
            </w:pPr>
          </w:p>
        </w:tc>
        <w:tc>
          <w:tcPr>
            <w:tcW w:w="1701" w:type="dxa"/>
            <w:noWrap/>
            <w:hideMark/>
          </w:tcPr>
          <w:p w14:paraId="00752D92" w14:textId="77777777" w:rsidR="000C4E43" w:rsidRPr="002B0661" w:rsidRDefault="000C4E43" w:rsidP="005A5B24">
            <w:pPr>
              <w:spacing w:after="0"/>
              <w:ind w:left="0"/>
              <w:jc w:val="right"/>
              <w:rPr>
                <w:rFonts w:ascii="Arial" w:eastAsia="Times New Roman" w:hAnsi="Arial"/>
                <w:color w:val="000000"/>
                <w:sz w:val="16"/>
                <w:szCs w:val="16"/>
              </w:rPr>
            </w:pPr>
            <w:r w:rsidRPr="002B0661">
              <w:rPr>
                <w:rFonts w:ascii="Arial" w:eastAsia="Times New Roman" w:hAnsi="Arial"/>
                <w:color w:val="000000"/>
                <w:sz w:val="16"/>
                <w:szCs w:val="16"/>
              </w:rPr>
              <w:t>600</w:t>
            </w:r>
          </w:p>
        </w:tc>
      </w:tr>
    </w:tbl>
    <w:p w14:paraId="0BD01C63" w14:textId="77777777" w:rsidR="000C4E43" w:rsidRPr="002B0661" w:rsidRDefault="000C4E43" w:rsidP="000C4E43">
      <w:pPr>
        <w:spacing w:after="0"/>
        <w:ind w:left="0"/>
        <w:jc w:val="left"/>
        <w:rPr>
          <w:lang w:eastAsia="x-none"/>
        </w:rPr>
      </w:pPr>
    </w:p>
    <w:p w14:paraId="49DDAE36" w14:textId="77777777" w:rsidR="000C4E43" w:rsidRPr="002B0661" w:rsidRDefault="000C4E43" w:rsidP="000C4E43">
      <w:pPr>
        <w:spacing w:after="0"/>
        <w:ind w:left="0"/>
        <w:jc w:val="left"/>
        <w:rPr>
          <w:lang w:eastAsia="x-none"/>
        </w:rPr>
      </w:pPr>
      <w:r w:rsidRPr="002B0661">
        <w:rPr>
          <w:lang w:eastAsia="x-none"/>
        </w:rPr>
        <w:t>Calculate each applicant’s funding requirements:</w:t>
      </w:r>
    </w:p>
    <w:tbl>
      <w:tblPr>
        <w:tblStyle w:val="TableGrid"/>
        <w:tblW w:w="10553" w:type="dxa"/>
        <w:tblLook w:val="04A0" w:firstRow="1" w:lastRow="0" w:firstColumn="1" w:lastColumn="0" w:noHBand="0" w:noVBand="1"/>
      </w:tblPr>
      <w:tblGrid>
        <w:gridCol w:w="394"/>
        <w:gridCol w:w="572"/>
        <w:gridCol w:w="1017"/>
        <w:gridCol w:w="866"/>
        <w:gridCol w:w="1088"/>
        <w:gridCol w:w="1429"/>
        <w:gridCol w:w="1445"/>
        <w:gridCol w:w="1407"/>
        <w:gridCol w:w="1407"/>
        <w:gridCol w:w="928"/>
      </w:tblGrid>
      <w:tr w:rsidR="000C4E43" w:rsidRPr="002B0661" w14:paraId="5257EC6C" w14:textId="77777777" w:rsidTr="005A5B24">
        <w:tc>
          <w:tcPr>
            <w:tcW w:w="395" w:type="dxa"/>
            <w:shd w:val="clear" w:color="auto" w:fill="13426B"/>
          </w:tcPr>
          <w:p w14:paraId="58711E34" w14:textId="77777777" w:rsidR="000C4E43" w:rsidRPr="002B0661" w:rsidRDefault="000C4E43" w:rsidP="005A5B24">
            <w:pPr>
              <w:spacing w:after="0"/>
              <w:ind w:left="0"/>
              <w:jc w:val="left"/>
              <w:rPr>
                <w:b/>
                <w:lang w:eastAsia="x-none"/>
              </w:rPr>
            </w:pPr>
            <w:r w:rsidRPr="002B0661">
              <w:rPr>
                <w:b/>
                <w:lang w:eastAsia="x-none"/>
              </w:rPr>
              <w:t>#</w:t>
            </w:r>
          </w:p>
        </w:tc>
        <w:tc>
          <w:tcPr>
            <w:tcW w:w="571" w:type="dxa"/>
            <w:shd w:val="clear" w:color="auto" w:fill="13426B"/>
          </w:tcPr>
          <w:p w14:paraId="06A0851D" w14:textId="77777777" w:rsidR="000C4E43" w:rsidRPr="002B0661" w:rsidRDefault="000C4E43" w:rsidP="005A5B24">
            <w:pPr>
              <w:spacing w:after="0"/>
              <w:ind w:left="0"/>
              <w:jc w:val="left"/>
              <w:rPr>
                <w:b/>
                <w:lang w:eastAsia="x-none"/>
              </w:rPr>
            </w:pPr>
            <w:r w:rsidRPr="002B0661">
              <w:rPr>
                <w:b/>
                <w:lang w:eastAsia="x-none"/>
              </w:rPr>
              <w:t>Firm ID</w:t>
            </w:r>
          </w:p>
        </w:tc>
        <w:tc>
          <w:tcPr>
            <w:tcW w:w="917" w:type="dxa"/>
            <w:shd w:val="clear" w:color="auto" w:fill="13426B"/>
          </w:tcPr>
          <w:p w14:paraId="571F634E" w14:textId="77777777" w:rsidR="000C4E43" w:rsidRPr="002B0661" w:rsidRDefault="000C4E43" w:rsidP="005A5B24">
            <w:pPr>
              <w:spacing w:after="0"/>
              <w:ind w:left="0"/>
              <w:jc w:val="left"/>
              <w:rPr>
                <w:b/>
                <w:lang w:eastAsia="x-none"/>
              </w:rPr>
            </w:pPr>
            <w:r w:rsidRPr="002B0661">
              <w:rPr>
                <w:b/>
                <w:lang w:eastAsia="x-none"/>
              </w:rPr>
              <w:t>App. Inst. #</w:t>
            </w:r>
          </w:p>
        </w:tc>
        <w:tc>
          <w:tcPr>
            <w:tcW w:w="785" w:type="dxa"/>
            <w:shd w:val="clear" w:color="auto" w:fill="13426B"/>
          </w:tcPr>
          <w:p w14:paraId="6A3182E5" w14:textId="77777777" w:rsidR="000C4E43" w:rsidRPr="002B0661" w:rsidRDefault="000C4E43" w:rsidP="005A5B24">
            <w:pPr>
              <w:spacing w:after="0"/>
              <w:ind w:left="0"/>
              <w:jc w:val="left"/>
              <w:rPr>
                <w:b/>
                <w:lang w:eastAsia="x-none"/>
              </w:rPr>
            </w:pPr>
            <w:r w:rsidRPr="002B0661">
              <w:rPr>
                <w:b/>
                <w:lang w:eastAsia="x-none"/>
              </w:rPr>
              <w:t>Success Qty</w:t>
            </w:r>
          </w:p>
        </w:tc>
        <w:tc>
          <w:tcPr>
            <w:tcW w:w="1109" w:type="dxa"/>
            <w:shd w:val="clear" w:color="auto" w:fill="13426B"/>
          </w:tcPr>
          <w:p w14:paraId="08778A0C" w14:textId="77777777" w:rsidR="000C4E43" w:rsidRPr="002B0661" w:rsidRDefault="000C4E43" w:rsidP="005A5B24">
            <w:pPr>
              <w:spacing w:after="0"/>
              <w:ind w:left="0"/>
              <w:jc w:val="left"/>
              <w:rPr>
                <w:b/>
                <w:lang w:eastAsia="x-none"/>
              </w:rPr>
            </w:pPr>
            <w:r w:rsidRPr="002B0661">
              <w:rPr>
                <w:b/>
                <w:lang w:eastAsia="x-none"/>
              </w:rPr>
              <w:t>App. money</w:t>
            </w:r>
          </w:p>
        </w:tc>
        <w:tc>
          <w:tcPr>
            <w:tcW w:w="1485" w:type="dxa"/>
            <w:shd w:val="clear" w:color="auto" w:fill="13426B"/>
          </w:tcPr>
          <w:p w14:paraId="6CF7B5B0" w14:textId="77777777" w:rsidR="000C4E43" w:rsidRPr="002B0661" w:rsidRDefault="000C4E43" w:rsidP="005A5B24">
            <w:pPr>
              <w:spacing w:after="0"/>
              <w:ind w:left="0"/>
              <w:jc w:val="left"/>
              <w:rPr>
                <w:b/>
                <w:lang w:eastAsia="x-none"/>
              </w:rPr>
            </w:pPr>
            <w:r w:rsidRPr="002B0661">
              <w:rPr>
                <w:b/>
                <w:lang w:eastAsia="x-none"/>
              </w:rPr>
              <w:t>Brokerage</w:t>
            </w:r>
          </w:p>
        </w:tc>
        <w:tc>
          <w:tcPr>
            <w:tcW w:w="1488" w:type="dxa"/>
            <w:shd w:val="clear" w:color="auto" w:fill="13426B"/>
          </w:tcPr>
          <w:p w14:paraId="76021E24" w14:textId="77777777" w:rsidR="000C4E43" w:rsidRPr="002B0661" w:rsidRDefault="000C4E43" w:rsidP="005A5B24">
            <w:pPr>
              <w:spacing w:after="0"/>
              <w:ind w:left="0"/>
              <w:jc w:val="left"/>
              <w:rPr>
                <w:b/>
                <w:lang w:eastAsia="x-none"/>
              </w:rPr>
            </w:pPr>
            <w:r w:rsidRPr="002B0661">
              <w:rPr>
                <w:b/>
                <w:lang w:eastAsia="x-none"/>
              </w:rPr>
              <w:t>SFC Transaction levy</w:t>
            </w:r>
          </w:p>
        </w:tc>
        <w:tc>
          <w:tcPr>
            <w:tcW w:w="1482" w:type="dxa"/>
            <w:shd w:val="clear" w:color="auto" w:fill="13426B"/>
          </w:tcPr>
          <w:p w14:paraId="4A4B38FF" w14:textId="77777777" w:rsidR="000C4E43" w:rsidRPr="002B0661" w:rsidRDefault="000C4E43" w:rsidP="005A5B24">
            <w:pPr>
              <w:spacing w:after="0"/>
              <w:ind w:left="0"/>
              <w:jc w:val="left"/>
              <w:rPr>
                <w:b/>
                <w:lang w:eastAsia="x-none"/>
              </w:rPr>
            </w:pPr>
            <w:r w:rsidRPr="002B0661">
              <w:rPr>
                <w:b/>
                <w:lang w:eastAsia="x-none"/>
              </w:rPr>
              <w:t>SEHK trading fee</w:t>
            </w:r>
          </w:p>
        </w:tc>
        <w:tc>
          <w:tcPr>
            <w:tcW w:w="1482" w:type="dxa"/>
            <w:shd w:val="clear" w:color="auto" w:fill="13426B"/>
          </w:tcPr>
          <w:p w14:paraId="42D67A75" w14:textId="77777777" w:rsidR="000C4E43" w:rsidRPr="002B0661" w:rsidRDefault="000C4E43" w:rsidP="005A5B24">
            <w:pPr>
              <w:spacing w:after="0"/>
              <w:ind w:left="0"/>
              <w:jc w:val="left"/>
              <w:rPr>
                <w:b/>
                <w:lang w:eastAsia="x-none"/>
              </w:rPr>
            </w:pPr>
            <w:r w:rsidRPr="002B0661">
              <w:rPr>
                <w:b/>
                <w:lang w:eastAsia="x-none"/>
              </w:rPr>
              <w:t>Investor Comp. Levy</w:t>
            </w:r>
          </w:p>
        </w:tc>
        <w:tc>
          <w:tcPr>
            <w:tcW w:w="839" w:type="dxa"/>
            <w:shd w:val="clear" w:color="auto" w:fill="13426B"/>
          </w:tcPr>
          <w:p w14:paraId="3924C2F4" w14:textId="77777777" w:rsidR="000C4E43" w:rsidRPr="002B0661" w:rsidRDefault="000C4E43" w:rsidP="005A5B24">
            <w:pPr>
              <w:spacing w:after="0"/>
              <w:ind w:left="0"/>
              <w:jc w:val="left"/>
              <w:rPr>
                <w:b/>
                <w:lang w:eastAsia="x-none"/>
              </w:rPr>
            </w:pPr>
            <w:r w:rsidRPr="002B0661">
              <w:rPr>
                <w:b/>
                <w:lang w:eastAsia="x-none"/>
              </w:rPr>
              <w:t>Total</w:t>
            </w:r>
          </w:p>
        </w:tc>
      </w:tr>
      <w:tr w:rsidR="000C4E43" w:rsidRPr="002B0661" w14:paraId="4E6FDF1A" w14:textId="77777777" w:rsidTr="005A5B24">
        <w:tc>
          <w:tcPr>
            <w:tcW w:w="395" w:type="dxa"/>
          </w:tcPr>
          <w:p w14:paraId="1215C6A6" w14:textId="77777777" w:rsidR="000C4E43" w:rsidRPr="002B0661" w:rsidRDefault="000C4E43" w:rsidP="005A5B24">
            <w:pPr>
              <w:spacing w:after="0"/>
              <w:ind w:left="0"/>
              <w:jc w:val="left"/>
              <w:rPr>
                <w:b/>
                <w:lang w:eastAsia="x-none"/>
              </w:rPr>
            </w:pPr>
            <w:r w:rsidRPr="002B0661">
              <w:rPr>
                <w:b/>
                <w:lang w:eastAsia="x-none"/>
              </w:rPr>
              <w:t>1</w:t>
            </w:r>
          </w:p>
        </w:tc>
        <w:tc>
          <w:tcPr>
            <w:tcW w:w="571" w:type="dxa"/>
          </w:tcPr>
          <w:p w14:paraId="687298DB" w14:textId="77777777" w:rsidR="000C4E43" w:rsidRPr="002B0661" w:rsidRDefault="000C4E43" w:rsidP="005A5B24">
            <w:pPr>
              <w:spacing w:after="0"/>
              <w:ind w:left="0"/>
              <w:jc w:val="left"/>
              <w:rPr>
                <w:b/>
                <w:lang w:eastAsia="x-none"/>
              </w:rPr>
            </w:pPr>
            <w:r w:rsidRPr="002B0661">
              <w:rPr>
                <w:b/>
                <w:lang w:eastAsia="x-none"/>
              </w:rPr>
              <w:t>1345</w:t>
            </w:r>
          </w:p>
        </w:tc>
        <w:tc>
          <w:tcPr>
            <w:tcW w:w="917" w:type="dxa"/>
          </w:tcPr>
          <w:p w14:paraId="0F5EFF80" w14:textId="77777777" w:rsidR="000C4E43" w:rsidRPr="002B0661" w:rsidRDefault="000C4E43" w:rsidP="005A5B24">
            <w:pPr>
              <w:spacing w:after="0"/>
              <w:ind w:left="0"/>
              <w:jc w:val="left"/>
              <w:rPr>
                <w:lang w:eastAsia="x-none"/>
              </w:rPr>
            </w:pPr>
            <w:r w:rsidRPr="002B0661">
              <w:rPr>
                <w:rFonts w:eastAsia="Times New Roman"/>
                <w:color w:val="000000"/>
                <w:lang w:eastAsia="zh-CN"/>
              </w:rPr>
              <w:t>177532704</w:t>
            </w:r>
          </w:p>
        </w:tc>
        <w:tc>
          <w:tcPr>
            <w:tcW w:w="785" w:type="dxa"/>
          </w:tcPr>
          <w:p w14:paraId="4A7C813B" w14:textId="77777777" w:rsidR="000C4E43" w:rsidRPr="002B0661" w:rsidRDefault="000C4E43" w:rsidP="005A5B24">
            <w:pPr>
              <w:spacing w:after="0"/>
              <w:ind w:left="0"/>
              <w:jc w:val="right"/>
              <w:rPr>
                <w:b/>
                <w:lang w:eastAsia="x-none"/>
              </w:rPr>
            </w:pPr>
            <w:r w:rsidRPr="002B0661">
              <w:rPr>
                <w:rFonts w:eastAsia="Times New Roman"/>
                <w:color w:val="000000"/>
                <w:lang w:eastAsia="zh-CN"/>
              </w:rPr>
              <w:t>0</w:t>
            </w:r>
          </w:p>
        </w:tc>
        <w:tc>
          <w:tcPr>
            <w:tcW w:w="1109" w:type="dxa"/>
          </w:tcPr>
          <w:p w14:paraId="257682F6"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0 x 188</w:t>
            </w:r>
          </w:p>
          <w:p w14:paraId="4E8AD8A1"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188.00</w:t>
            </w:r>
          </w:p>
        </w:tc>
        <w:tc>
          <w:tcPr>
            <w:tcW w:w="1485" w:type="dxa"/>
          </w:tcPr>
          <w:p w14:paraId="3FA57A58"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0 x 1.0000%</w:t>
            </w:r>
          </w:p>
          <w:p w14:paraId="4A536459"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0.00</w:t>
            </w:r>
          </w:p>
        </w:tc>
        <w:tc>
          <w:tcPr>
            <w:tcW w:w="1488" w:type="dxa"/>
          </w:tcPr>
          <w:p w14:paraId="7C3D9720"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0 x 0.0027%</w:t>
            </w:r>
          </w:p>
          <w:p w14:paraId="61DB9CEF"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0.00</w:t>
            </w:r>
          </w:p>
        </w:tc>
        <w:tc>
          <w:tcPr>
            <w:tcW w:w="1482" w:type="dxa"/>
          </w:tcPr>
          <w:p w14:paraId="412075D5"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0 x 0.0500%</w:t>
            </w:r>
          </w:p>
          <w:p w14:paraId="155553A2"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0.00</w:t>
            </w:r>
          </w:p>
        </w:tc>
        <w:tc>
          <w:tcPr>
            <w:tcW w:w="1482" w:type="dxa"/>
          </w:tcPr>
          <w:p w14:paraId="05762CDF"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0 x 0.0000%</w:t>
            </w:r>
          </w:p>
          <w:p w14:paraId="21A41146"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0.00</w:t>
            </w:r>
          </w:p>
        </w:tc>
        <w:tc>
          <w:tcPr>
            <w:tcW w:w="839" w:type="dxa"/>
          </w:tcPr>
          <w:p w14:paraId="2E376EFE" w14:textId="77777777" w:rsidR="000C4E43" w:rsidRPr="002B0661" w:rsidRDefault="000C4E43" w:rsidP="005A5B24">
            <w:pPr>
              <w:spacing w:after="0"/>
              <w:ind w:left="0"/>
              <w:jc w:val="right"/>
              <w:rPr>
                <w:rFonts w:eastAsia="Times New Roman"/>
                <w:color w:val="000000"/>
                <w:lang w:eastAsia="zh-CN"/>
              </w:rPr>
            </w:pPr>
          </w:p>
          <w:p w14:paraId="1FA9C178" w14:textId="77777777" w:rsidR="000C4E43" w:rsidRPr="002B0661" w:rsidRDefault="000C4E43" w:rsidP="005A5B24">
            <w:pPr>
              <w:spacing w:after="0"/>
              <w:ind w:left="0"/>
              <w:jc w:val="right"/>
              <w:rPr>
                <w:rFonts w:eastAsia="Times New Roman"/>
                <w:b/>
                <w:color w:val="000000"/>
                <w:lang w:eastAsia="zh-CN"/>
              </w:rPr>
            </w:pPr>
            <w:r w:rsidRPr="002B0661">
              <w:rPr>
                <w:rFonts w:eastAsia="Times New Roman"/>
                <w:b/>
                <w:color w:val="000000"/>
                <w:lang w:eastAsia="zh-CN"/>
              </w:rPr>
              <w:t>0.00</w:t>
            </w:r>
          </w:p>
        </w:tc>
      </w:tr>
      <w:tr w:rsidR="000C4E43" w:rsidRPr="002B0661" w14:paraId="0A9A231C" w14:textId="77777777" w:rsidTr="005A5B24">
        <w:tc>
          <w:tcPr>
            <w:tcW w:w="395" w:type="dxa"/>
          </w:tcPr>
          <w:p w14:paraId="34CEBF5D" w14:textId="77777777" w:rsidR="000C4E43" w:rsidRPr="002B0661" w:rsidRDefault="000C4E43" w:rsidP="005A5B24">
            <w:pPr>
              <w:spacing w:after="0"/>
              <w:ind w:left="0"/>
              <w:jc w:val="left"/>
              <w:rPr>
                <w:b/>
                <w:lang w:eastAsia="x-none"/>
              </w:rPr>
            </w:pPr>
            <w:r w:rsidRPr="002B0661">
              <w:rPr>
                <w:b/>
                <w:lang w:eastAsia="x-none"/>
              </w:rPr>
              <w:t>2</w:t>
            </w:r>
          </w:p>
        </w:tc>
        <w:tc>
          <w:tcPr>
            <w:tcW w:w="571" w:type="dxa"/>
          </w:tcPr>
          <w:p w14:paraId="7A90213B" w14:textId="77777777" w:rsidR="000C4E43" w:rsidRPr="002B0661" w:rsidRDefault="000C4E43" w:rsidP="005A5B24">
            <w:pPr>
              <w:spacing w:after="0"/>
              <w:ind w:left="0"/>
              <w:jc w:val="left"/>
              <w:rPr>
                <w:b/>
                <w:lang w:eastAsia="x-none"/>
              </w:rPr>
            </w:pPr>
            <w:r w:rsidRPr="002B0661">
              <w:rPr>
                <w:b/>
                <w:lang w:eastAsia="x-none"/>
              </w:rPr>
              <w:t>1345</w:t>
            </w:r>
          </w:p>
        </w:tc>
        <w:tc>
          <w:tcPr>
            <w:tcW w:w="917" w:type="dxa"/>
          </w:tcPr>
          <w:p w14:paraId="0657DB75" w14:textId="77777777" w:rsidR="000C4E43" w:rsidRPr="002B0661" w:rsidRDefault="000C4E43" w:rsidP="005A5B24">
            <w:pPr>
              <w:spacing w:after="0"/>
              <w:ind w:left="0"/>
              <w:jc w:val="left"/>
              <w:rPr>
                <w:lang w:eastAsia="x-none"/>
              </w:rPr>
            </w:pPr>
            <w:r w:rsidRPr="002B0661">
              <w:rPr>
                <w:rFonts w:eastAsia="Times New Roman"/>
                <w:color w:val="000000"/>
                <w:lang w:eastAsia="zh-CN"/>
              </w:rPr>
              <w:t>445484716</w:t>
            </w:r>
          </w:p>
        </w:tc>
        <w:tc>
          <w:tcPr>
            <w:tcW w:w="785" w:type="dxa"/>
          </w:tcPr>
          <w:p w14:paraId="738AD744" w14:textId="77777777" w:rsidR="000C4E43" w:rsidRPr="002B0661" w:rsidRDefault="000C4E43" w:rsidP="005A5B24">
            <w:pPr>
              <w:spacing w:after="0"/>
              <w:ind w:left="0"/>
              <w:jc w:val="right"/>
              <w:rPr>
                <w:b/>
                <w:lang w:eastAsia="x-none"/>
              </w:rPr>
            </w:pPr>
            <w:r w:rsidRPr="002B0661">
              <w:rPr>
                <w:rFonts w:eastAsia="Times New Roman"/>
                <w:color w:val="000000"/>
                <w:lang w:eastAsia="zh-CN"/>
              </w:rPr>
              <w:t>0</w:t>
            </w:r>
          </w:p>
        </w:tc>
        <w:tc>
          <w:tcPr>
            <w:tcW w:w="1109" w:type="dxa"/>
          </w:tcPr>
          <w:p w14:paraId="30713BA6"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0 x 188</w:t>
            </w:r>
          </w:p>
          <w:p w14:paraId="030A112C"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188.00</w:t>
            </w:r>
          </w:p>
        </w:tc>
        <w:tc>
          <w:tcPr>
            <w:tcW w:w="1485" w:type="dxa"/>
          </w:tcPr>
          <w:p w14:paraId="34416B80"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0 x 1.0000%</w:t>
            </w:r>
          </w:p>
          <w:p w14:paraId="4CC5CEEA"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0.00</w:t>
            </w:r>
          </w:p>
        </w:tc>
        <w:tc>
          <w:tcPr>
            <w:tcW w:w="1488" w:type="dxa"/>
          </w:tcPr>
          <w:p w14:paraId="5B9FC770"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0 x 0.0027%</w:t>
            </w:r>
          </w:p>
          <w:p w14:paraId="1BB30B20"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0.00</w:t>
            </w:r>
          </w:p>
        </w:tc>
        <w:tc>
          <w:tcPr>
            <w:tcW w:w="1482" w:type="dxa"/>
          </w:tcPr>
          <w:p w14:paraId="3EBE92A2"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0 x 0.0500%</w:t>
            </w:r>
          </w:p>
          <w:p w14:paraId="300C19AF"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0.00</w:t>
            </w:r>
          </w:p>
        </w:tc>
        <w:tc>
          <w:tcPr>
            <w:tcW w:w="1482" w:type="dxa"/>
          </w:tcPr>
          <w:p w14:paraId="5B421754"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0 x 0.0000%</w:t>
            </w:r>
          </w:p>
          <w:p w14:paraId="1185D9AB"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0.00</w:t>
            </w:r>
          </w:p>
        </w:tc>
        <w:tc>
          <w:tcPr>
            <w:tcW w:w="839" w:type="dxa"/>
          </w:tcPr>
          <w:p w14:paraId="56FC3B07" w14:textId="77777777" w:rsidR="000C4E43" w:rsidRPr="002B0661" w:rsidRDefault="000C4E43" w:rsidP="005A5B24">
            <w:pPr>
              <w:spacing w:after="0"/>
              <w:ind w:left="0"/>
              <w:jc w:val="right"/>
              <w:rPr>
                <w:rFonts w:eastAsia="Times New Roman"/>
                <w:color w:val="000000"/>
                <w:lang w:eastAsia="zh-CN"/>
              </w:rPr>
            </w:pPr>
          </w:p>
          <w:p w14:paraId="25716771"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b/>
                <w:color w:val="000000"/>
                <w:lang w:eastAsia="zh-CN"/>
              </w:rPr>
              <w:t>0.00</w:t>
            </w:r>
          </w:p>
        </w:tc>
      </w:tr>
      <w:tr w:rsidR="000C4E43" w:rsidRPr="002B0661" w14:paraId="087D0612" w14:textId="77777777" w:rsidTr="005A5B24">
        <w:tc>
          <w:tcPr>
            <w:tcW w:w="395" w:type="dxa"/>
          </w:tcPr>
          <w:p w14:paraId="5641A078" w14:textId="77777777" w:rsidR="000C4E43" w:rsidRPr="002B0661" w:rsidRDefault="000C4E43" w:rsidP="005A5B24">
            <w:pPr>
              <w:spacing w:after="0"/>
              <w:ind w:left="0"/>
              <w:jc w:val="left"/>
              <w:rPr>
                <w:b/>
                <w:lang w:eastAsia="x-none"/>
              </w:rPr>
            </w:pPr>
            <w:r w:rsidRPr="002B0661">
              <w:rPr>
                <w:b/>
                <w:lang w:eastAsia="x-none"/>
              </w:rPr>
              <w:t>3</w:t>
            </w:r>
          </w:p>
        </w:tc>
        <w:tc>
          <w:tcPr>
            <w:tcW w:w="571" w:type="dxa"/>
          </w:tcPr>
          <w:p w14:paraId="2EB5F762" w14:textId="77777777" w:rsidR="000C4E43" w:rsidRPr="002B0661" w:rsidRDefault="000C4E43" w:rsidP="005A5B24">
            <w:pPr>
              <w:spacing w:after="0"/>
              <w:ind w:left="0"/>
              <w:jc w:val="left"/>
              <w:rPr>
                <w:b/>
                <w:lang w:eastAsia="x-none"/>
              </w:rPr>
            </w:pPr>
            <w:r w:rsidRPr="002B0661">
              <w:rPr>
                <w:b/>
                <w:lang w:eastAsia="x-none"/>
              </w:rPr>
              <w:t>1345</w:t>
            </w:r>
          </w:p>
        </w:tc>
        <w:tc>
          <w:tcPr>
            <w:tcW w:w="917" w:type="dxa"/>
          </w:tcPr>
          <w:p w14:paraId="15E031A3" w14:textId="77777777" w:rsidR="000C4E43" w:rsidRPr="002B0661" w:rsidRDefault="000C4E43" w:rsidP="005A5B24">
            <w:pPr>
              <w:spacing w:after="0"/>
              <w:ind w:left="0"/>
              <w:jc w:val="left"/>
              <w:rPr>
                <w:lang w:eastAsia="x-none"/>
              </w:rPr>
            </w:pPr>
            <w:r w:rsidRPr="002B0661">
              <w:rPr>
                <w:rFonts w:eastAsia="Times New Roman"/>
                <w:color w:val="000000"/>
                <w:lang w:eastAsia="zh-CN"/>
              </w:rPr>
              <w:t>343020972</w:t>
            </w:r>
          </w:p>
        </w:tc>
        <w:tc>
          <w:tcPr>
            <w:tcW w:w="785" w:type="dxa"/>
          </w:tcPr>
          <w:p w14:paraId="54DCF52F" w14:textId="77777777" w:rsidR="000C4E43" w:rsidRPr="002B0661" w:rsidRDefault="000C4E43" w:rsidP="005A5B24">
            <w:pPr>
              <w:spacing w:after="0"/>
              <w:ind w:left="0"/>
              <w:jc w:val="right"/>
              <w:rPr>
                <w:b/>
                <w:lang w:eastAsia="x-none"/>
              </w:rPr>
            </w:pPr>
            <w:r w:rsidRPr="002B0661">
              <w:rPr>
                <w:rFonts w:eastAsia="Times New Roman"/>
                <w:color w:val="000000"/>
                <w:lang w:eastAsia="zh-CN"/>
              </w:rPr>
              <w:t>100</w:t>
            </w:r>
          </w:p>
        </w:tc>
        <w:tc>
          <w:tcPr>
            <w:tcW w:w="1109" w:type="dxa"/>
          </w:tcPr>
          <w:p w14:paraId="3BB6E40A"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100 x 188</w:t>
            </w:r>
          </w:p>
          <w:p w14:paraId="725736E9"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18,800.00</w:t>
            </w:r>
          </w:p>
        </w:tc>
        <w:tc>
          <w:tcPr>
            <w:tcW w:w="1485" w:type="dxa"/>
          </w:tcPr>
          <w:p w14:paraId="16E27C56"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1.0000%</w:t>
            </w:r>
          </w:p>
          <w:p w14:paraId="09C8B41B"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188.00</w:t>
            </w:r>
          </w:p>
        </w:tc>
        <w:tc>
          <w:tcPr>
            <w:tcW w:w="1488" w:type="dxa"/>
          </w:tcPr>
          <w:p w14:paraId="73B22082"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0.0027%</w:t>
            </w:r>
          </w:p>
          <w:p w14:paraId="13961DFB"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0.51</w:t>
            </w:r>
          </w:p>
        </w:tc>
        <w:tc>
          <w:tcPr>
            <w:tcW w:w="1482" w:type="dxa"/>
          </w:tcPr>
          <w:p w14:paraId="0108D851"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0.0500%</w:t>
            </w:r>
          </w:p>
          <w:p w14:paraId="4B5F3C65"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9.40</w:t>
            </w:r>
          </w:p>
        </w:tc>
        <w:tc>
          <w:tcPr>
            <w:tcW w:w="1482" w:type="dxa"/>
          </w:tcPr>
          <w:p w14:paraId="1F9CC589"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0.0000%</w:t>
            </w:r>
          </w:p>
          <w:p w14:paraId="5C52EBB7"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0.00</w:t>
            </w:r>
          </w:p>
        </w:tc>
        <w:tc>
          <w:tcPr>
            <w:tcW w:w="839" w:type="dxa"/>
          </w:tcPr>
          <w:p w14:paraId="7429A83D" w14:textId="77777777" w:rsidR="000C4E43" w:rsidRPr="002B0661" w:rsidRDefault="000C4E43" w:rsidP="005A5B24">
            <w:pPr>
              <w:spacing w:after="0"/>
              <w:ind w:left="0"/>
              <w:jc w:val="left"/>
              <w:rPr>
                <w:rFonts w:eastAsia="Times New Roman"/>
                <w:color w:val="000000"/>
                <w:lang w:eastAsia="zh-CN"/>
              </w:rPr>
            </w:pPr>
          </w:p>
          <w:p w14:paraId="7D28276A" w14:textId="77777777" w:rsidR="000C4E43" w:rsidRPr="002B0661" w:rsidRDefault="000C4E43" w:rsidP="005A5B24">
            <w:pPr>
              <w:spacing w:after="0"/>
              <w:ind w:left="0"/>
              <w:jc w:val="left"/>
              <w:rPr>
                <w:rFonts w:eastAsia="Times New Roman"/>
                <w:b/>
                <w:color w:val="000000"/>
                <w:lang w:eastAsia="zh-CN"/>
              </w:rPr>
            </w:pPr>
            <w:r w:rsidRPr="002B0661">
              <w:rPr>
                <w:rFonts w:eastAsia="Times New Roman"/>
                <w:b/>
                <w:color w:val="000000"/>
                <w:lang w:eastAsia="zh-CN"/>
              </w:rPr>
              <w:t>18,997.91</w:t>
            </w:r>
          </w:p>
        </w:tc>
      </w:tr>
      <w:tr w:rsidR="000C4E43" w:rsidRPr="002B0661" w14:paraId="7125E796" w14:textId="77777777" w:rsidTr="005A5B24">
        <w:tc>
          <w:tcPr>
            <w:tcW w:w="395" w:type="dxa"/>
          </w:tcPr>
          <w:p w14:paraId="3F5E9E0E" w14:textId="77777777" w:rsidR="000C4E43" w:rsidRPr="002B0661" w:rsidRDefault="000C4E43" w:rsidP="005A5B24">
            <w:pPr>
              <w:spacing w:after="0"/>
              <w:ind w:left="0"/>
              <w:jc w:val="left"/>
              <w:rPr>
                <w:b/>
                <w:lang w:eastAsia="x-none"/>
              </w:rPr>
            </w:pPr>
            <w:r w:rsidRPr="002B0661">
              <w:rPr>
                <w:b/>
                <w:lang w:eastAsia="x-none"/>
              </w:rPr>
              <w:t>4</w:t>
            </w:r>
          </w:p>
        </w:tc>
        <w:tc>
          <w:tcPr>
            <w:tcW w:w="571" w:type="dxa"/>
          </w:tcPr>
          <w:p w14:paraId="2BE25DCC" w14:textId="77777777" w:rsidR="000C4E43" w:rsidRPr="002B0661" w:rsidRDefault="000C4E43" w:rsidP="005A5B24">
            <w:pPr>
              <w:spacing w:after="0"/>
              <w:ind w:left="0"/>
              <w:jc w:val="left"/>
              <w:rPr>
                <w:b/>
                <w:lang w:eastAsia="x-none"/>
              </w:rPr>
            </w:pPr>
            <w:r w:rsidRPr="002B0661">
              <w:rPr>
                <w:b/>
                <w:lang w:eastAsia="x-none"/>
              </w:rPr>
              <w:t>1345</w:t>
            </w:r>
          </w:p>
        </w:tc>
        <w:tc>
          <w:tcPr>
            <w:tcW w:w="917" w:type="dxa"/>
          </w:tcPr>
          <w:p w14:paraId="2635255D" w14:textId="77777777" w:rsidR="000C4E43" w:rsidRPr="002B0661" w:rsidRDefault="000C4E43" w:rsidP="005A5B24">
            <w:pPr>
              <w:spacing w:after="0"/>
              <w:ind w:left="0"/>
              <w:jc w:val="left"/>
              <w:rPr>
                <w:lang w:eastAsia="x-none"/>
              </w:rPr>
            </w:pPr>
            <w:r w:rsidRPr="002B0661">
              <w:rPr>
                <w:rFonts w:eastAsia="Times New Roman"/>
                <w:color w:val="000000"/>
                <w:lang w:eastAsia="zh-CN"/>
              </w:rPr>
              <w:t>809803851</w:t>
            </w:r>
          </w:p>
        </w:tc>
        <w:tc>
          <w:tcPr>
            <w:tcW w:w="785" w:type="dxa"/>
          </w:tcPr>
          <w:p w14:paraId="5FE73AD9" w14:textId="77777777" w:rsidR="000C4E43" w:rsidRPr="002B0661" w:rsidRDefault="000C4E43" w:rsidP="005A5B24">
            <w:pPr>
              <w:spacing w:after="0"/>
              <w:ind w:left="0"/>
              <w:jc w:val="right"/>
              <w:rPr>
                <w:b/>
                <w:lang w:eastAsia="x-none"/>
              </w:rPr>
            </w:pPr>
            <w:r w:rsidRPr="002B0661">
              <w:rPr>
                <w:rFonts w:eastAsia="Times New Roman"/>
                <w:color w:val="000000"/>
                <w:lang w:eastAsia="zh-CN"/>
              </w:rPr>
              <w:t>100</w:t>
            </w:r>
          </w:p>
        </w:tc>
        <w:tc>
          <w:tcPr>
            <w:tcW w:w="1109" w:type="dxa"/>
          </w:tcPr>
          <w:p w14:paraId="44C97D69"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100 x 188</w:t>
            </w:r>
          </w:p>
          <w:p w14:paraId="00DCF22D"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18,800.00</w:t>
            </w:r>
          </w:p>
        </w:tc>
        <w:tc>
          <w:tcPr>
            <w:tcW w:w="1485" w:type="dxa"/>
          </w:tcPr>
          <w:p w14:paraId="37435156"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1.0000%</w:t>
            </w:r>
          </w:p>
          <w:p w14:paraId="2C94116F"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188.00</w:t>
            </w:r>
          </w:p>
        </w:tc>
        <w:tc>
          <w:tcPr>
            <w:tcW w:w="1488" w:type="dxa"/>
          </w:tcPr>
          <w:p w14:paraId="476D8F50"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0.0027%</w:t>
            </w:r>
          </w:p>
          <w:p w14:paraId="511FCE8C"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0.51</w:t>
            </w:r>
          </w:p>
        </w:tc>
        <w:tc>
          <w:tcPr>
            <w:tcW w:w="1482" w:type="dxa"/>
          </w:tcPr>
          <w:p w14:paraId="4C43AC92"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0.0500%</w:t>
            </w:r>
          </w:p>
          <w:p w14:paraId="5B404377"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9.40</w:t>
            </w:r>
          </w:p>
        </w:tc>
        <w:tc>
          <w:tcPr>
            <w:tcW w:w="1482" w:type="dxa"/>
          </w:tcPr>
          <w:p w14:paraId="4B6911AF"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0.0000%</w:t>
            </w:r>
          </w:p>
          <w:p w14:paraId="18D83E2B"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0.00</w:t>
            </w:r>
          </w:p>
        </w:tc>
        <w:tc>
          <w:tcPr>
            <w:tcW w:w="839" w:type="dxa"/>
          </w:tcPr>
          <w:p w14:paraId="3AD5B80F" w14:textId="77777777" w:rsidR="000C4E43" w:rsidRPr="002B0661" w:rsidRDefault="000C4E43" w:rsidP="005A5B24">
            <w:pPr>
              <w:spacing w:after="0"/>
              <w:ind w:left="0"/>
              <w:jc w:val="left"/>
              <w:rPr>
                <w:rFonts w:eastAsia="Times New Roman"/>
                <w:color w:val="000000"/>
                <w:lang w:eastAsia="zh-CN"/>
              </w:rPr>
            </w:pPr>
          </w:p>
          <w:p w14:paraId="3402F962" w14:textId="77777777" w:rsidR="000C4E43" w:rsidRPr="002B0661" w:rsidRDefault="000C4E43" w:rsidP="005A5B24">
            <w:pPr>
              <w:spacing w:after="0"/>
              <w:ind w:left="0"/>
              <w:jc w:val="left"/>
              <w:rPr>
                <w:rFonts w:eastAsia="Times New Roman"/>
                <w:color w:val="000000"/>
                <w:lang w:eastAsia="zh-CN"/>
              </w:rPr>
            </w:pPr>
            <w:r w:rsidRPr="002B0661">
              <w:rPr>
                <w:rFonts w:eastAsia="Times New Roman"/>
                <w:b/>
                <w:color w:val="000000"/>
                <w:lang w:eastAsia="zh-CN"/>
              </w:rPr>
              <w:t>18,997.91</w:t>
            </w:r>
          </w:p>
        </w:tc>
      </w:tr>
      <w:tr w:rsidR="000C4E43" w:rsidRPr="002B0661" w14:paraId="355EC0BD" w14:textId="77777777" w:rsidTr="005A5B24">
        <w:tc>
          <w:tcPr>
            <w:tcW w:w="395" w:type="dxa"/>
          </w:tcPr>
          <w:p w14:paraId="56324E2A" w14:textId="77777777" w:rsidR="000C4E43" w:rsidRPr="002B0661" w:rsidRDefault="000C4E43" w:rsidP="005A5B24">
            <w:pPr>
              <w:spacing w:after="0"/>
              <w:ind w:left="0"/>
              <w:jc w:val="left"/>
              <w:rPr>
                <w:b/>
                <w:lang w:eastAsia="x-none"/>
              </w:rPr>
            </w:pPr>
            <w:r w:rsidRPr="002B0661">
              <w:rPr>
                <w:b/>
                <w:lang w:eastAsia="x-none"/>
              </w:rPr>
              <w:t>5</w:t>
            </w:r>
          </w:p>
        </w:tc>
        <w:tc>
          <w:tcPr>
            <w:tcW w:w="571" w:type="dxa"/>
          </w:tcPr>
          <w:p w14:paraId="62ED9804" w14:textId="77777777" w:rsidR="000C4E43" w:rsidRPr="002B0661" w:rsidRDefault="000C4E43" w:rsidP="005A5B24">
            <w:pPr>
              <w:spacing w:after="0"/>
              <w:ind w:left="0"/>
              <w:jc w:val="left"/>
              <w:rPr>
                <w:b/>
                <w:lang w:eastAsia="x-none"/>
              </w:rPr>
            </w:pPr>
            <w:r w:rsidRPr="002B0661">
              <w:rPr>
                <w:b/>
                <w:lang w:eastAsia="x-none"/>
              </w:rPr>
              <w:t>1345</w:t>
            </w:r>
          </w:p>
        </w:tc>
        <w:tc>
          <w:tcPr>
            <w:tcW w:w="917" w:type="dxa"/>
          </w:tcPr>
          <w:p w14:paraId="4FEDCDD5" w14:textId="77777777" w:rsidR="000C4E43" w:rsidRPr="002B0661" w:rsidRDefault="000C4E43" w:rsidP="005A5B24">
            <w:pPr>
              <w:spacing w:after="0"/>
              <w:ind w:left="0"/>
              <w:jc w:val="left"/>
              <w:rPr>
                <w:lang w:eastAsia="x-none"/>
              </w:rPr>
            </w:pPr>
            <w:r w:rsidRPr="002B0661">
              <w:rPr>
                <w:rFonts w:eastAsia="Times New Roman"/>
                <w:color w:val="000000"/>
                <w:lang w:eastAsia="zh-CN"/>
              </w:rPr>
              <w:t>881443549</w:t>
            </w:r>
          </w:p>
        </w:tc>
        <w:tc>
          <w:tcPr>
            <w:tcW w:w="785" w:type="dxa"/>
          </w:tcPr>
          <w:p w14:paraId="70FE524C" w14:textId="77777777" w:rsidR="000C4E43" w:rsidRPr="002B0661" w:rsidRDefault="000C4E43" w:rsidP="005A5B24">
            <w:pPr>
              <w:spacing w:after="0"/>
              <w:ind w:left="0"/>
              <w:jc w:val="right"/>
              <w:rPr>
                <w:b/>
                <w:lang w:eastAsia="x-none"/>
              </w:rPr>
            </w:pPr>
            <w:r w:rsidRPr="002B0661">
              <w:rPr>
                <w:rFonts w:eastAsia="Times New Roman"/>
                <w:color w:val="000000"/>
                <w:lang w:eastAsia="zh-CN"/>
              </w:rPr>
              <w:t>100</w:t>
            </w:r>
          </w:p>
        </w:tc>
        <w:tc>
          <w:tcPr>
            <w:tcW w:w="1109" w:type="dxa"/>
          </w:tcPr>
          <w:p w14:paraId="67A8195B"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100 x 188</w:t>
            </w:r>
          </w:p>
          <w:p w14:paraId="36E199B1"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18,800.00</w:t>
            </w:r>
          </w:p>
        </w:tc>
        <w:tc>
          <w:tcPr>
            <w:tcW w:w="1485" w:type="dxa"/>
          </w:tcPr>
          <w:p w14:paraId="07D1E8C8"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1.0000%</w:t>
            </w:r>
          </w:p>
          <w:p w14:paraId="1ADBED17"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188.00</w:t>
            </w:r>
          </w:p>
        </w:tc>
        <w:tc>
          <w:tcPr>
            <w:tcW w:w="1488" w:type="dxa"/>
          </w:tcPr>
          <w:p w14:paraId="02235A2F"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0.0027%</w:t>
            </w:r>
          </w:p>
          <w:p w14:paraId="214773D9"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0.51</w:t>
            </w:r>
          </w:p>
        </w:tc>
        <w:tc>
          <w:tcPr>
            <w:tcW w:w="1482" w:type="dxa"/>
          </w:tcPr>
          <w:p w14:paraId="4D341D35"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0.0500%</w:t>
            </w:r>
          </w:p>
          <w:p w14:paraId="63514EC5"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9.40</w:t>
            </w:r>
          </w:p>
        </w:tc>
        <w:tc>
          <w:tcPr>
            <w:tcW w:w="1482" w:type="dxa"/>
          </w:tcPr>
          <w:p w14:paraId="4147D793"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0.0000%</w:t>
            </w:r>
          </w:p>
          <w:p w14:paraId="7C25ED7A"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0.00</w:t>
            </w:r>
          </w:p>
        </w:tc>
        <w:tc>
          <w:tcPr>
            <w:tcW w:w="839" w:type="dxa"/>
          </w:tcPr>
          <w:p w14:paraId="561461AC" w14:textId="77777777" w:rsidR="000C4E43" w:rsidRPr="002B0661" w:rsidRDefault="000C4E43" w:rsidP="005A5B24">
            <w:pPr>
              <w:spacing w:after="0"/>
              <w:ind w:left="0"/>
              <w:jc w:val="left"/>
              <w:rPr>
                <w:rFonts w:eastAsia="Times New Roman"/>
                <w:color w:val="000000"/>
                <w:lang w:eastAsia="zh-CN"/>
              </w:rPr>
            </w:pPr>
          </w:p>
          <w:p w14:paraId="66F3E32A" w14:textId="77777777" w:rsidR="000C4E43" w:rsidRPr="002B0661" w:rsidRDefault="000C4E43" w:rsidP="005A5B24">
            <w:pPr>
              <w:spacing w:after="0"/>
              <w:ind w:left="0"/>
              <w:jc w:val="left"/>
              <w:rPr>
                <w:rFonts w:eastAsia="Times New Roman"/>
                <w:color w:val="000000"/>
                <w:lang w:eastAsia="zh-CN"/>
              </w:rPr>
            </w:pPr>
            <w:r w:rsidRPr="002B0661">
              <w:rPr>
                <w:rFonts w:eastAsia="Times New Roman"/>
                <w:b/>
                <w:color w:val="000000"/>
                <w:lang w:eastAsia="zh-CN"/>
              </w:rPr>
              <w:t>18,997.91</w:t>
            </w:r>
          </w:p>
        </w:tc>
      </w:tr>
      <w:tr w:rsidR="000C4E43" w:rsidRPr="002B0661" w14:paraId="78FAE94B" w14:textId="77777777" w:rsidTr="005A5B24">
        <w:tc>
          <w:tcPr>
            <w:tcW w:w="395" w:type="dxa"/>
          </w:tcPr>
          <w:p w14:paraId="0F14DD84" w14:textId="77777777" w:rsidR="000C4E43" w:rsidRPr="002B0661" w:rsidRDefault="000C4E43" w:rsidP="005A5B24">
            <w:pPr>
              <w:spacing w:after="0"/>
              <w:ind w:left="0"/>
              <w:jc w:val="left"/>
              <w:rPr>
                <w:b/>
                <w:lang w:eastAsia="x-none"/>
              </w:rPr>
            </w:pPr>
            <w:r w:rsidRPr="002B0661">
              <w:rPr>
                <w:b/>
                <w:lang w:eastAsia="x-none"/>
              </w:rPr>
              <w:t>6</w:t>
            </w:r>
          </w:p>
        </w:tc>
        <w:tc>
          <w:tcPr>
            <w:tcW w:w="571" w:type="dxa"/>
          </w:tcPr>
          <w:p w14:paraId="2E82D60A" w14:textId="77777777" w:rsidR="000C4E43" w:rsidRPr="002B0661" w:rsidRDefault="000C4E43" w:rsidP="005A5B24">
            <w:pPr>
              <w:spacing w:after="0"/>
              <w:ind w:left="0"/>
              <w:jc w:val="left"/>
              <w:rPr>
                <w:b/>
                <w:lang w:eastAsia="x-none"/>
              </w:rPr>
            </w:pPr>
            <w:r w:rsidRPr="002B0661">
              <w:rPr>
                <w:b/>
                <w:lang w:eastAsia="x-none"/>
              </w:rPr>
              <w:t>1345</w:t>
            </w:r>
          </w:p>
        </w:tc>
        <w:tc>
          <w:tcPr>
            <w:tcW w:w="917" w:type="dxa"/>
          </w:tcPr>
          <w:p w14:paraId="6C5A033D" w14:textId="77777777" w:rsidR="000C4E43" w:rsidRPr="002B0661" w:rsidRDefault="000C4E43" w:rsidP="005A5B24">
            <w:pPr>
              <w:spacing w:after="0"/>
              <w:ind w:left="0"/>
              <w:jc w:val="left"/>
              <w:rPr>
                <w:lang w:eastAsia="x-none"/>
              </w:rPr>
            </w:pPr>
            <w:r w:rsidRPr="002B0661">
              <w:rPr>
                <w:rFonts w:eastAsia="Times New Roman"/>
                <w:color w:val="000000"/>
                <w:lang w:eastAsia="zh-CN"/>
              </w:rPr>
              <w:t>683612934</w:t>
            </w:r>
          </w:p>
        </w:tc>
        <w:tc>
          <w:tcPr>
            <w:tcW w:w="785" w:type="dxa"/>
          </w:tcPr>
          <w:p w14:paraId="543B318C" w14:textId="77777777" w:rsidR="000C4E43" w:rsidRPr="002B0661" w:rsidRDefault="000C4E43" w:rsidP="005A5B24">
            <w:pPr>
              <w:spacing w:after="0"/>
              <w:ind w:left="0"/>
              <w:jc w:val="right"/>
              <w:rPr>
                <w:b/>
                <w:u w:val="single"/>
                <w:lang w:eastAsia="x-none"/>
              </w:rPr>
            </w:pPr>
            <w:r w:rsidRPr="002B0661">
              <w:rPr>
                <w:rFonts w:eastAsia="Times New Roman"/>
                <w:color w:val="000000"/>
                <w:lang w:eastAsia="zh-CN"/>
              </w:rPr>
              <w:t>100</w:t>
            </w:r>
          </w:p>
        </w:tc>
        <w:tc>
          <w:tcPr>
            <w:tcW w:w="1109" w:type="dxa"/>
          </w:tcPr>
          <w:p w14:paraId="7DE8A165"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100 x 188</w:t>
            </w:r>
          </w:p>
          <w:p w14:paraId="6084A237"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18,800.00</w:t>
            </w:r>
          </w:p>
        </w:tc>
        <w:tc>
          <w:tcPr>
            <w:tcW w:w="1485" w:type="dxa"/>
          </w:tcPr>
          <w:p w14:paraId="5B500201"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1.0000%</w:t>
            </w:r>
          </w:p>
          <w:p w14:paraId="2769BB07"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188.00</w:t>
            </w:r>
          </w:p>
        </w:tc>
        <w:tc>
          <w:tcPr>
            <w:tcW w:w="1488" w:type="dxa"/>
          </w:tcPr>
          <w:p w14:paraId="1E38CD24"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0.0027%</w:t>
            </w:r>
          </w:p>
          <w:p w14:paraId="0422B081"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0.51</w:t>
            </w:r>
          </w:p>
        </w:tc>
        <w:tc>
          <w:tcPr>
            <w:tcW w:w="1482" w:type="dxa"/>
          </w:tcPr>
          <w:p w14:paraId="41D9F0D9"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0.0500%</w:t>
            </w:r>
          </w:p>
          <w:p w14:paraId="60F98035"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9.40</w:t>
            </w:r>
          </w:p>
        </w:tc>
        <w:tc>
          <w:tcPr>
            <w:tcW w:w="1482" w:type="dxa"/>
          </w:tcPr>
          <w:p w14:paraId="5EB8671D"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0.0000%</w:t>
            </w:r>
          </w:p>
          <w:p w14:paraId="6358B905"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0.00</w:t>
            </w:r>
          </w:p>
        </w:tc>
        <w:tc>
          <w:tcPr>
            <w:tcW w:w="839" w:type="dxa"/>
          </w:tcPr>
          <w:p w14:paraId="5DBEEDD3" w14:textId="77777777" w:rsidR="000C4E43" w:rsidRPr="002B0661" w:rsidRDefault="000C4E43" w:rsidP="005A5B24">
            <w:pPr>
              <w:spacing w:after="0"/>
              <w:ind w:left="0"/>
              <w:jc w:val="left"/>
              <w:rPr>
                <w:rFonts w:eastAsia="Times New Roman"/>
                <w:color w:val="000000"/>
                <w:lang w:eastAsia="zh-CN"/>
              </w:rPr>
            </w:pPr>
          </w:p>
          <w:p w14:paraId="00B69EE8" w14:textId="77777777" w:rsidR="000C4E43" w:rsidRPr="002B0661" w:rsidRDefault="000C4E43" w:rsidP="005A5B24">
            <w:pPr>
              <w:spacing w:after="0"/>
              <w:ind w:left="0"/>
              <w:jc w:val="left"/>
              <w:rPr>
                <w:rFonts w:eastAsia="Times New Roman"/>
                <w:color w:val="000000"/>
                <w:lang w:eastAsia="zh-CN"/>
              </w:rPr>
            </w:pPr>
            <w:r w:rsidRPr="002B0661">
              <w:rPr>
                <w:rFonts w:eastAsia="Times New Roman"/>
                <w:b/>
                <w:color w:val="000000"/>
                <w:lang w:eastAsia="zh-CN"/>
              </w:rPr>
              <w:t>18,997.91</w:t>
            </w:r>
          </w:p>
        </w:tc>
      </w:tr>
      <w:tr w:rsidR="000C4E43" w:rsidRPr="002B0661" w14:paraId="7B3394E4" w14:textId="77777777" w:rsidTr="005A5B24">
        <w:tc>
          <w:tcPr>
            <w:tcW w:w="395" w:type="dxa"/>
          </w:tcPr>
          <w:p w14:paraId="4CD4D93C" w14:textId="77777777" w:rsidR="000C4E43" w:rsidRPr="002B0661" w:rsidRDefault="000C4E43" w:rsidP="005A5B24">
            <w:pPr>
              <w:spacing w:after="0"/>
              <w:ind w:left="0"/>
              <w:jc w:val="left"/>
              <w:rPr>
                <w:b/>
                <w:lang w:eastAsia="x-none"/>
              </w:rPr>
            </w:pPr>
            <w:r w:rsidRPr="002B0661">
              <w:rPr>
                <w:b/>
                <w:lang w:eastAsia="x-none"/>
              </w:rPr>
              <w:t>7</w:t>
            </w:r>
          </w:p>
        </w:tc>
        <w:tc>
          <w:tcPr>
            <w:tcW w:w="571" w:type="dxa"/>
          </w:tcPr>
          <w:p w14:paraId="1C9EA2E6" w14:textId="77777777" w:rsidR="000C4E43" w:rsidRPr="002B0661" w:rsidRDefault="000C4E43" w:rsidP="005A5B24">
            <w:pPr>
              <w:spacing w:after="0"/>
              <w:ind w:left="0"/>
              <w:jc w:val="left"/>
              <w:rPr>
                <w:b/>
                <w:lang w:eastAsia="x-none"/>
              </w:rPr>
            </w:pPr>
            <w:r w:rsidRPr="002B0661">
              <w:rPr>
                <w:b/>
                <w:lang w:eastAsia="x-none"/>
              </w:rPr>
              <w:t>1130</w:t>
            </w:r>
          </w:p>
        </w:tc>
        <w:tc>
          <w:tcPr>
            <w:tcW w:w="917" w:type="dxa"/>
          </w:tcPr>
          <w:p w14:paraId="0CDC0BB4" w14:textId="77777777" w:rsidR="000C4E43" w:rsidRPr="002B0661" w:rsidRDefault="000C4E43" w:rsidP="005A5B24">
            <w:pPr>
              <w:spacing w:after="0"/>
              <w:ind w:left="0"/>
              <w:jc w:val="left"/>
              <w:rPr>
                <w:lang w:eastAsia="x-none"/>
              </w:rPr>
            </w:pPr>
            <w:r w:rsidRPr="002B0661">
              <w:rPr>
                <w:rFonts w:eastAsia="Times New Roman"/>
                <w:color w:val="000000"/>
                <w:lang w:eastAsia="zh-CN"/>
              </w:rPr>
              <w:t>828635930</w:t>
            </w:r>
          </w:p>
        </w:tc>
        <w:tc>
          <w:tcPr>
            <w:tcW w:w="785" w:type="dxa"/>
          </w:tcPr>
          <w:p w14:paraId="70B9AA11" w14:textId="77777777" w:rsidR="000C4E43" w:rsidRPr="002B0661" w:rsidRDefault="000C4E43" w:rsidP="005A5B24">
            <w:pPr>
              <w:spacing w:after="0"/>
              <w:ind w:left="0"/>
              <w:jc w:val="right"/>
              <w:rPr>
                <w:b/>
                <w:u w:val="single"/>
                <w:lang w:eastAsia="x-none"/>
              </w:rPr>
            </w:pPr>
            <w:r w:rsidRPr="002B0661">
              <w:rPr>
                <w:rFonts w:eastAsia="Times New Roman"/>
                <w:color w:val="000000"/>
                <w:lang w:eastAsia="zh-CN"/>
              </w:rPr>
              <w:t>100</w:t>
            </w:r>
          </w:p>
        </w:tc>
        <w:tc>
          <w:tcPr>
            <w:tcW w:w="1109" w:type="dxa"/>
          </w:tcPr>
          <w:p w14:paraId="1DBE386D"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100 x 188</w:t>
            </w:r>
          </w:p>
          <w:p w14:paraId="258776F4"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18,800.00</w:t>
            </w:r>
          </w:p>
        </w:tc>
        <w:tc>
          <w:tcPr>
            <w:tcW w:w="1485" w:type="dxa"/>
          </w:tcPr>
          <w:p w14:paraId="58EB41CF"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1.0000%</w:t>
            </w:r>
          </w:p>
          <w:p w14:paraId="544893DD"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188.00</w:t>
            </w:r>
          </w:p>
        </w:tc>
        <w:tc>
          <w:tcPr>
            <w:tcW w:w="1488" w:type="dxa"/>
          </w:tcPr>
          <w:p w14:paraId="7F5D742D"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0.0027%</w:t>
            </w:r>
          </w:p>
          <w:p w14:paraId="3F3EDBF5"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0.51</w:t>
            </w:r>
          </w:p>
        </w:tc>
        <w:tc>
          <w:tcPr>
            <w:tcW w:w="1482" w:type="dxa"/>
          </w:tcPr>
          <w:p w14:paraId="69891859"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0.0500%</w:t>
            </w:r>
          </w:p>
          <w:p w14:paraId="4B780013"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9.40</w:t>
            </w:r>
          </w:p>
        </w:tc>
        <w:tc>
          <w:tcPr>
            <w:tcW w:w="1482" w:type="dxa"/>
          </w:tcPr>
          <w:p w14:paraId="55A7A866"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0.0000%</w:t>
            </w:r>
          </w:p>
          <w:p w14:paraId="1BF4468B"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0.00</w:t>
            </w:r>
          </w:p>
        </w:tc>
        <w:tc>
          <w:tcPr>
            <w:tcW w:w="839" w:type="dxa"/>
          </w:tcPr>
          <w:p w14:paraId="05431525" w14:textId="77777777" w:rsidR="000C4E43" w:rsidRPr="002B0661" w:rsidRDefault="000C4E43" w:rsidP="005A5B24">
            <w:pPr>
              <w:spacing w:after="0"/>
              <w:ind w:left="0"/>
              <w:jc w:val="left"/>
              <w:rPr>
                <w:rFonts w:eastAsia="Times New Roman"/>
                <w:color w:val="000000"/>
                <w:lang w:eastAsia="zh-CN"/>
              </w:rPr>
            </w:pPr>
          </w:p>
          <w:p w14:paraId="798EED53" w14:textId="77777777" w:rsidR="000C4E43" w:rsidRPr="002B0661" w:rsidRDefault="000C4E43" w:rsidP="005A5B24">
            <w:pPr>
              <w:spacing w:after="0"/>
              <w:ind w:left="0"/>
              <w:jc w:val="left"/>
              <w:rPr>
                <w:rFonts w:eastAsia="Times New Roman"/>
                <w:color w:val="000000"/>
                <w:lang w:eastAsia="zh-CN"/>
              </w:rPr>
            </w:pPr>
            <w:r w:rsidRPr="002B0661">
              <w:rPr>
                <w:rFonts w:eastAsia="Times New Roman"/>
                <w:b/>
                <w:color w:val="000000"/>
                <w:lang w:eastAsia="zh-CN"/>
              </w:rPr>
              <w:t>18,997.91</w:t>
            </w:r>
          </w:p>
        </w:tc>
      </w:tr>
      <w:tr w:rsidR="000C4E43" w:rsidRPr="002B0661" w14:paraId="3591F245" w14:textId="77777777" w:rsidTr="005A5B24">
        <w:tc>
          <w:tcPr>
            <w:tcW w:w="395" w:type="dxa"/>
          </w:tcPr>
          <w:p w14:paraId="04E3E5E5" w14:textId="77777777" w:rsidR="000C4E43" w:rsidRPr="002B0661" w:rsidRDefault="000C4E43" w:rsidP="005A5B24">
            <w:pPr>
              <w:spacing w:after="0"/>
              <w:ind w:left="0"/>
              <w:jc w:val="left"/>
              <w:rPr>
                <w:b/>
                <w:lang w:eastAsia="x-none"/>
              </w:rPr>
            </w:pPr>
            <w:r w:rsidRPr="002B0661">
              <w:rPr>
                <w:b/>
                <w:lang w:eastAsia="x-none"/>
              </w:rPr>
              <w:t>8</w:t>
            </w:r>
          </w:p>
        </w:tc>
        <w:tc>
          <w:tcPr>
            <w:tcW w:w="571" w:type="dxa"/>
          </w:tcPr>
          <w:p w14:paraId="35F7276F" w14:textId="77777777" w:rsidR="000C4E43" w:rsidRPr="002B0661" w:rsidRDefault="000C4E43" w:rsidP="005A5B24">
            <w:pPr>
              <w:spacing w:after="0"/>
              <w:ind w:left="0"/>
              <w:jc w:val="left"/>
              <w:rPr>
                <w:b/>
                <w:lang w:eastAsia="x-none"/>
              </w:rPr>
            </w:pPr>
            <w:r w:rsidRPr="002B0661">
              <w:rPr>
                <w:b/>
                <w:lang w:eastAsia="x-none"/>
              </w:rPr>
              <w:t>1130</w:t>
            </w:r>
          </w:p>
        </w:tc>
        <w:tc>
          <w:tcPr>
            <w:tcW w:w="917" w:type="dxa"/>
          </w:tcPr>
          <w:p w14:paraId="65B08B5D" w14:textId="77777777" w:rsidR="000C4E43" w:rsidRPr="002B0661" w:rsidRDefault="000C4E43" w:rsidP="005A5B24">
            <w:pPr>
              <w:spacing w:after="0"/>
              <w:ind w:left="0"/>
              <w:jc w:val="left"/>
              <w:rPr>
                <w:lang w:eastAsia="x-none"/>
              </w:rPr>
            </w:pPr>
            <w:r w:rsidRPr="002B0661">
              <w:rPr>
                <w:rFonts w:eastAsia="Times New Roman"/>
                <w:color w:val="000000"/>
                <w:lang w:eastAsia="zh-CN"/>
              </w:rPr>
              <w:t>693261457</w:t>
            </w:r>
          </w:p>
        </w:tc>
        <w:tc>
          <w:tcPr>
            <w:tcW w:w="785" w:type="dxa"/>
          </w:tcPr>
          <w:p w14:paraId="40DF57E9" w14:textId="77777777" w:rsidR="000C4E43" w:rsidRPr="002B0661" w:rsidRDefault="000C4E43" w:rsidP="005A5B24">
            <w:pPr>
              <w:spacing w:after="0"/>
              <w:ind w:left="0"/>
              <w:jc w:val="right"/>
              <w:rPr>
                <w:b/>
                <w:u w:val="single"/>
                <w:lang w:eastAsia="x-none"/>
              </w:rPr>
            </w:pPr>
            <w:r w:rsidRPr="002B0661">
              <w:rPr>
                <w:rFonts w:eastAsia="Times New Roman"/>
                <w:color w:val="000000"/>
                <w:lang w:eastAsia="zh-CN"/>
              </w:rPr>
              <w:t>100</w:t>
            </w:r>
          </w:p>
        </w:tc>
        <w:tc>
          <w:tcPr>
            <w:tcW w:w="1109" w:type="dxa"/>
          </w:tcPr>
          <w:p w14:paraId="533C596A"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100 x 188</w:t>
            </w:r>
          </w:p>
          <w:p w14:paraId="4D3F1432"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18,800.00</w:t>
            </w:r>
          </w:p>
        </w:tc>
        <w:tc>
          <w:tcPr>
            <w:tcW w:w="1485" w:type="dxa"/>
          </w:tcPr>
          <w:p w14:paraId="07F69018"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1.0000%</w:t>
            </w:r>
          </w:p>
          <w:p w14:paraId="1902989A"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188.00</w:t>
            </w:r>
          </w:p>
        </w:tc>
        <w:tc>
          <w:tcPr>
            <w:tcW w:w="1488" w:type="dxa"/>
          </w:tcPr>
          <w:p w14:paraId="13A5020C"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0.0027%</w:t>
            </w:r>
          </w:p>
          <w:p w14:paraId="3C4C3F61"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0.51</w:t>
            </w:r>
          </w:p>
        </w:tc>
        <w:tc>
          <w:tcPr>
            <w:tcW w:w="1482" w:type="dxa"/>
          </w:tcPr>
          <w:p w14:paraId="54284ED8"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0.0500%</w:t>
            </w:r>
          </w:p>
          <w:p w14:paraId="29658FCF"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9.40</w:t>
            </w:r>
          </w:p>
        </w:tc>
        <w:tc>
          <w:tcPr>
            <w:tcW w:w="1482" w:type="dxa"/>
          </w:tcPr>
          <w:p w14:paraId="384ABBC9"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0.0000%</w:t>
            </w:r>
          </w:p>
          <w:p w14:paraId="2612E1B7"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0.00</w:t>
            </w:r>
          </w:p>
        </w:tc>
        <w:tc>
          <w:tcPr>
            <w:tcW w:w="839" w:type="dxa"/>
          </w:tcPr>
          <w:p w14:paraId="3D69FF33" w14:textId="77777777" w:rsidR="000C4E43" w:rsidRPr="002B0661" w:rsidRDefault="000C4E43" w:rsidP="005A5B24">
            <w:pPr>
              <w:spacing w:after="0"/>
              <w:ind w:left="0"/>
              <w:jc w:val="left"/>
              <w:rPr>
                <w:rFonts w:eastAsia="Times New Roman"/>
                <w:color w:val="000000"/>
                <w:lang w:eastAsia="zh-CN"/>
              </w:rPr>
            </w:pPr>
          </w:p>
          <w:p w14:paraId="26701993" w14:textId="77777777" w:rsidR="000C4E43" w:rsidRPr="002B0661" w:rsidRDefault="000C4E43" w:rsidP="005A5B24">
            <w:pPr>
              <w:spacing w:after="0"/>
              <w:ind w:left="0"/>
              <w:jc w:val="left"/>
              <w:rPr>
                <w:rFonts w:eastAsia="Times New Roman"/>
                <w:color w:val="000000"/>
                <w:lang w:eastAsia="zh-CN"/>
              </w:rPr>
            </w:pPr>
            <w:r w:rsidRPr="002B0661">
              <w:rPr>
                <w:rFonts w:eastAsia="Times New Roman"/>
                <w:b/>
                <w:color w:val="000000"/>
                <w:lang w:eastAsia="zh-CN"/>
              </w:rPr>
              <w:t>18,997.91</w:t>
            </w:r>
          </w:p>
        </w:tc>
      </w:tr>
      <w:tr w:rsidR="000C4E43" w:rsidRPr="002B0661" w14:paraId="29417395" w14:textId="77777777" w:rsidTr="005A5B24">
        <w:tc>
          <w:tcPr>
            <w:tcW w:w="395" w:type="dxa"/>
          </w:tcPr>
          <w:p w14:paraId="3B08210D" w14:textId="77777777" w:rsidR="000C4E43" w:rsidRPr="002B0661" w:rsidRDefault="000C4E43" w:rsidP="005A5B24">
            <w:pPr>
              <w:spacing w:after="0"/>
              <w:ind w:left="0"/>
              <w:jc w:val="left"/>
              <w:rPr>
                <w:b/>
                <w:lang w:eastAsia="x-none"/>
              </w:rPr>
            </w:pPr>
            <w:r w:rsidRPr="002B0661">
              <w:rPr>
                <w:b/>
                <w:lang w:eastAsia="x-none"/>
              </w:rPr>
              <w:t>9</w:t>
            </w:r>
          </w:p>
        </w:tc>
        <w:tc>
          <w:tcPr>
            <w:tcW w:w="571" w:type="dxa"/>
          </w:tcPr>
          <w:p w14:paraId="41E8BD59" w14:textId="77777777" w:rsidR="000C4E43" w:rsidRPr="002B0661" w:rsidRDefault="000C4E43" w:rsidP="005A5B24">
            <w:pPr>
              <w:spacing w:after="0"/>
              <w:ind w:left="0"/>
              <w:jc w:val="left"/>
              <w:rPr>
                <w:b/>
                <w:lang w:eastAsia="x-none"/>
              </w:rPr>
            </w:pPr>
            <w:r w:rsidRPr="002B0661">
              <w:rPr>
                <w:b/>
                <w:lang w:eastAsia="x-none"/>
              </w:rPr>
              <w:t>1130</w:t>
            </w:r>
          </w:p>
        </w:tc>
        <w:tc>
          <w:tcPr>
            <w:tcW w:w="917" w:type="dxa"/>
          </w:tcPr>
          <w:p w14:paraId="18B4E011" w14:textId="77777777" w:rsidR="000C4E43" w:rsidRPr="002B0661" w:rsidRDefault="000C4E43" w:rsidP="005A5B24">
            <w:pPr>
              <w:spacing w:after="0"/>
              <w:ind w:left="0"/>
              <w:jc w:val="left"/>
              <w:rPr>
                <w:lang w:eastAsia="x-none"/>
              </w:rPr>
            </w:pPr>
            <w:r w:rsidRPr="002B0661">
              <w:rPr>
                <w:rFonts w:eastAsia="Times New Roman"/>
                <w:color w:val="000000"/>
                <w:lang w:eastAsia="zh-CN"/>
              </w:rPr>
              <w:t>863724738</w:t>
            </w:r>
          </w:p>
        </w:tc>
        <w:tc>
          <w:tcPr>
            <w:tcW w:w="785" w:type="dxa"/>
          </w:tcPr>
          <w:p w14:paraId="6E04B2C1" w14:textId="77777777" w:rsidR="000C4E43" w:rsidRPr="002B0661" w:rsidRDefault="000C4E43" w:rsidP="005A5B24">
            <w:pPr>
              <w:spacing w:after="0"/>
              <w:ind w:left="0"/>
              <w:jc w:val="right"/>
              <w:rPr>
                <w:b/>
                <w:u w:val="single"/>
                <w:lang w:eastAsia="x-none"/>
              </w:rPr>
            </w:pPr>
            <w:r w:rsidRPr="002B0661">
              <w:rPr>
                <w:rFonts w:eastAsia="Times New Roman"/>
                <w:color w:val="000000"/>
                <w:lang w:eastAsia="zh-CN"/>
              </w:rPr>
              <w:t>100</w:t>
            </w:r>
          </w:p>
        </w:tc>
        <w:tc>
          <w:tcPr>
            <w:tcW w:w="1109" w:type="dxa"/>
          </w:tcPr>
          <w:p w14:paraId="454A9A5D"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100 x 188</w:t>
            </w:r>
          </w:p>
          <w:p w14:paraId="5A10AC30"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18,800.00</w:t>
            </w:r>
          </w:p>
        </w:tc>
        <w:tc>
          <w:tcPr>
            <w:tcW w:w="1485" w:type="dxa"/>
          </w:tcPr>
          <w:p w14:paraId="4CAA9570"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1.0000%</w:t>
            </w:r>
          </w:p>
          <w:p w14:paraId="4733C806"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188.00</w:t>
            </w:r>
          </w:p>
        </w:tc>
        <w:tc>
          <w:tcPr>
            <w:tcW w:w="1488" w:type="dxa"/>
          </w:tcPr>
          <w:p w14:paraId="288D5BF5"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0.0027%</w:t>
            </w:r>
          </w:p>
          <w:p w14:paraId="520D8E4F"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0.51</w:t>
            </w:r>
          </w:p>
        </w:tc>
        <w:tc>
          <w:tcPr>
            <w:tcW w:w="1482" w:type="dxa"/>
          </w:tcPr>
          <w:p w14:paraId="6D195167"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0.0500%</w:t>
            </w:r>
          </w:p>
          <w:p w14:paraId="7F54BB0D"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9.40</w:t>
            </w:r>
          </w:p>
        </w:tc>
        <w:tc>
          <w:tcPr>
            <w:tcW w:w="1482" w:type="dxa"/>
          </w:tcPr>
          <w:p w14:paraId="7098CB72"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18,800 x 0.0000%</w:t>
            </w:r>
          </w:p>
          <w:p w14:paraId="30C1B9A5"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0.00</w:t>
            </w:r>
          </w:p>
        </w:tc>
        <w:tc>
          <w:tcPr>
            <w:tcW w:w="839" w:type="dxa"/>
          </w:tcPr>
          <w:p w14:paraId="12FBB1B5" w14:textId="77777777" w:rsidR="000C4E43" w:rsidRPr="002B0661" w:rsidRDefault="000C4E43" w:rsidP="005A5B24">
            <w:pPr>
              <w:spacing w:after="0"/>
              <w:ind w:left="0"/>
              <w:jc w:val="left"/>
              <w:rPr>
                <w:rFonts w:eastAsia="Times New Roman"/>
                <w:color w:val="000000"/>
                <w:lang w:eastAsia="zh-CN"/>
              </w:rPr>
            </w:pPr>
          </w:p>
          <w:p w14:paraId="5CDD1A29" w14:textId="77777777" w:rsidR="000C4E43" w:rsidRPr="002B0661" w:rsidRDefault="000C4E43" w:rsidP="005A5B24">
            <w:pPr>
              <w:spacing w:after="0"/>
              <w:ind w:left="0"/>
              <w:jc w:val="left"/>
              <w:rPr>
                <w:rFonts w:eastAsia="Times New Roman"/>
                <w:color w:val="000000"/>
                <w:lang w:eastAsia="zh-CN"/>
              </w:rPr>
            </w:pPr>
            <w:r w:rsidRPr="002B0661">
              <w:rPr>
                <w:rFonts w:eastAsia="Times New Roman"/>
                <w:b/>
                <w:color w:val="000000"/>
                <w:lang w:eastAsia="zh-CN"/>
              </w:rPr>
              <w:t>18,997.91</w:t>
            </w:r>
          </w:p>
        </w:tc>
      </w:tr>
      <w:tr w:rsidR="000C4E43" w:rsidRPr="002B0661" w14:paraId="16302A52" w14:textId="77777777" w:rsidTr="005A5B24">
        <w:tc>
          <w:tcPr>
            <w:tcW w:w="395" w:type="dxa"/>
          </w:tcPr>
          <w:p w14:paraId="4EFBE90E" w14:textId="77777777" w:rsidR="000C4E43" w:rsidRPr="002B0661" w:rsidRDefault="000C4E43" w:rsidP="005A5B24">
            <w:pPr>
              <w:spacing w:after="0"/>
              <w:ind w:left="0"/>
              <w:jc w:val="left"/>
              <w:rPr>
                <w:b/>
                <w:lang w:eastAsia="x-none"/>
              </w:rPr>
            </w:pPr>
            <w:r w:rsidRPr="002B0661">
              <w:rPr>
                <w:b/>
                <w:lang w:eastAsia="x-none"/>
              </w:rPr>
              <w:t>10</w:t>
            </w:r>
          </w:p>
        </w:tc>
        <w:tc>
          <w:tcPr>
            <w:tcW w:w="571" w:type="dxa"/>
          </w:tcPr>
          <w:p w14:paraId="31289454" w14:textId="77777777" w:rsidR="000C4E43" w:rsidRPr="002B0661" w:rsidRDefault="000C4E43" w:rsidP="005A5B24">
            <w:pPr>
              <w:spacing w:after="0"/>
              <w:ind w:left="0"/>
              <w:jc w:val="left"/>
              <w:rPr>
                <w:b/>
                <w:lang w:eastAsia="x-none"/>
              </w:rPr>
            </w:pPr>
            <w:r w:rsidRPr="002B0661">
              <w:rPr>
                <w:b/>
                <w:lang w:eastAsia="x-none"/>
              </w:rPr>
              <w:t>1130</w:t>
            </w:r>
          </w:p>
        </w:tc>
        <w:tc>
          <w:tcPr>
            <w:tcW w:w="917" w:type="dxa"/>
          </w:tcPr>
          <w:p w14:paraId="7CCF36F9" w14:textId="77777777" w:rsidR="000C4E43" w:rsidRPr="002B0661" w:rsidRDefault="000C4E43" w:rsidP="005A5B24">
            <w:pPr>
              <w:spacing w:after="0"/>
              <w:ind w:left="0"/>
              <w:jc w:val="left"/>
              <w:rPr>
                <w:lang w:eastAsia="x-none"/>
              </w:rPr>
            </w:pPr>
            <w:r w:rsidRPr="002B0661">
              <w:rPr>
                <w:rFonts w:eastAsia="Times New Roman"/>
                <w:color w:val="000000"/>
                <w:lang w:eastAsia="zh-CN"/>
              </w:rPr>
              <w:t>726686011</w:t>
            </w:r>
          </w:p>
        </w:tc>
        <w:tc>
          <w:tcPr>
            <w:tcW w:w="785" w:type="dxa"/>
          </w:tcPr>
          <w:p w14:paraId="347CF434" w14:textId="77777777" w:rsidR="000C4E43" w:rsidRPr="002B0661" w:rsidRDefault="000C4E43" w:rsidP="005A5B24">
            <w:pPr>
              <w:spacing w:after="0"/>
              <w:ind w:left="0"/>
              <w:jc w:val="right"/>
              <w:rPr>
                <w:b/>
                <w:u w:val="single"/>
                <w:lang w:eastAsia="x-none"/>
              </w:rPr>
            </w:pPr>
            <w:r w:rsidRPr="002B0661">
              <w:rPr>
                <w:rFonts w:eastAsia="Times New Roman"/>
                <w:color w:val="000000"/>
                <w:lang w:eastAsia="zh-CN"/>
              </w:rPr>
              <w:t>200</w:t>
            </w:r>
          </w:p>
        </w:tc>
        <w:tc>
          <w:tcPr>
            <w:tcW w:w="1109" w:type="dxa"/>
          </w:tcPr>
          <w:p w14:paraId="38B15192"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200 x 188</w:t>
            </w:r>
          </w:p>
          <w:p w14:paraId="05933059"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 xml:space="preserve">= </w:t>
            </w:r>
            <w:r w:rsidRPr="002B0661">
              <w:rPr>
                <w:rFonts w:eastAsia="Times New Roman"/>
                <w:b/>
                <w:color w:val="000000"/>
                <w:lang w:eastAsia="zh-CN"/>
              </w:rPr>
              <w:t>37,600.00</w:t>
            </w:r>
          </w:p>
        </w:tc>
        <w:tc>
          <w:tcPr>
            <w:tcW w:w="1485" w:type="dxa"/>
          </w:tcPr>
          <w:p w14:paraId="7AB285CB"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t>37,600 x 1.0000%</w:t>
            </w:r>
          </w:p>
          <w:p w14:paraId="2DC3B72E"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lastRenderedPageBreak/>
              <w:t xml:space="preserve">= </w:t>
            </w:r>
            <w:r w:rsidRPr="002B0661">
              <w:rPr>
                <w:rFonts w:eastAsia="Times New Roman"/>
                <w:b/>
                <w:color w:val="000000"/>
                <w:lang w:eastAsia="zh-CN"/>
              </w:rPr>
              <w:t>376.00</w:t>
            </w:r>
          </w:p>
        </w:tc>
        <w:tc>
          <w:tcPr>
            <w:tcW w:w="1488" w:type="dxa"/>
          </w:tcPr>
          <w:p w14:paraId="4857320F"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lastRenderedPageBreak/>
              <w:t>37,600 x 0.0027%</w:t>
            </w:r>
          </w:p>
          <w:p w14:paraId="542834D4"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lastRenderedPageBreak/>
              <w:t xml:space="preserve">= </w:t>
            </w:r>
            <w:r w:rsidRPr="002B0661">
              <w:rPr>
                <w:rFonts w:eastAsia="Times New Roman"/>
                <w:b/>
                <w:color w:val="000000"/>
                <w:lang w:eastAsia="zh-CN"/>
              </w:rPr>
              <w:t>1.02</w:t>
            </w:r>
          </w:p>
        </w:tc>
        <w:tc>
          <w:tcPr>
            <w:tcW w:w="1482" w:type="dxa"/>
          </w:tcPr>
          <w:p w14:paraId="257F7884"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lastRenderedPageBreak/>
              <w:t>37,600 x 0.0500%</w:t>
            </w:r>
          </w:p>
          <w:p w14:paraId="263F2F14"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lastRenderedPageBreak/>
              <w:t xml:space="preserve">= </w:t>
            </w:r>
            <w:r w:rsidRPr="002B0661">
              <w:rPr>
                <w:rFonts w:eastAsia="Times New Roman"/>
                <w:b/>
                <w:color w:val="000000"/>
                <w:lang w:eastAsia="zh-CN"/>
              </w:rPr>
              <w:t>18.80</w:t>
            </w:r>
          </w:p>
        </w:tc>
        <w:tc>
          <w:tcPr>
            <w:tcW w:w="1482" w:type="dxa"/>
          </w:tcPr>
          <w:p w14:paraId="60FDE4E9"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lastRenderedPageBreak/>
              <w:t>37,600 x 0.0000%</w:t>
            </w:r>
          </w:p>
          <w:p w14:paraId="0743A5E6" w14:textId="77777777" w:rsidR="000C4E43" w:rsidRPr="002B0661" w:rsidRDefault="000C4E43" w:rsidP="005A5B24">
            <w:pPr>
              <w:spacing w:after="0"/>
              <w:ind w:left="0"/>
              <w:jc w:val="right"/>
              <w:rPr>
                <w:rFonts w:eastAsia="Times New Roman"/>
                <w:color w:val="000000"/>
                <w:lang w:eastAsia="zh-CN"/>
              </w:rPr>
            </w:pPr>
            <w:r w:rsidRPr="002B0661">
              <w:rPr>
                <w:rFonts w:eastAsia="Times New Roman"/>
                <w:color w:val="000000"/>
                <w:lang w:eastAsia="zh-CN"/>
              </w:rPr>
              <w:lastRenderedPageBreak/>
              <w:t xml:space="preserve">= </w:t>
            </w:r>
            <w:r w:rsidRPr="002B0661">
              <w:rPr>
                <w:rFonts w:eastAsia="Times New Roman"/>
                <w:b/>
                <w:color w:val="000000"/>
                <w:lang w:eastAsia="zh-CN"/>
              </w:rPr>
              <w:t>0.00</w:t>
            </w:r>
          </w:p>
        </w:tc>
        <w:tc>
          <w:tcPr>
            <w:tcW w:w="839" w:type="dxa"/>
          </w:tcPr>
          <w:p w14:paraId="49402792" w14:textId="77777777" w:rsidR="000C4E43" w:rsidRPr="002B0661" w:rsidRDefault="000C4E43" w:rsidP="005A5B24">
            <w:pPr>
              <w:spacing w:after="0"/>
              <w:ind w:left="0"/>
              <w:jc w:val="left"/>
              <w:rPr>
                <w:rFonts w:eastAsia="Times New Roman"/>
                <w:color w:val="000000"/>
                <w:lang w:eastAsia="zh-CN"/>
              </w:rPr>
            </w:pPr>
          </w:p>
          <w:p w14:paraId="3D3ADCAA" w14:textId="77777777" w:rsidR="000C4E43" w:rsidRPr="002B0661" w:rsidRDefault="000C4E43" w:rsidP="005A5B24">
            <w:pPr>
              <w:spacing w:after="0"/>
              <w:ind w:left="0"/>
              <w:jc w:val="left"/>
              <w:rPr>
                <w:rFonts w:eastAsia="Times New Roman"/>
                <w:b/>
                <w:color w:val="000000"/>
                <w:lang w:eastAsia="zh-CN"/>
              </w:rPr>
            </w:pPr>
            <w:r w:rsidRPr="002B0661">
              <w:rPr>
                <w:rFonts w:eastAsia="Times New Roman"/>
                <w:b/>
                <w:color w:val="000000"/>
                <w:lang w:eastAsia="zh-CN"/>
              </w:rPr>
              <w:t>37,995.82</w:t>
            </w:r>
          </w:p>
        </w:tc>
      </w:tr>
    </w:tbl>
    <w:p w14:paraId="002D349C" w14:textId="49D37976" w:rsidR="000C4E43" w:rsidRPr="000961F5" w:rsidRDefault="000C4E43">
      <w:pPr>
        <w:spacing w:after="0"/>
        <w:ind w:left="0"/>
        <w:jc w:val="left"/>
        <w:rPr>
          <w:lang w:eastAsia="x-none"/>
        </w:rPr>
      </w:pPr>
    </w:p>
    <w:p w14:paraId="50E78C17" w14:textId="6E99A791" w:rsidR="000C4E43" w:rsidRPr="000961F5" w:rsidRDefault="000C4E43">
      <w:pPr>
        <w:spacing w:after="0"/>
        <w:ind w:left="0"/>
        <w:jc w:val="left"/>
        <w:rPr>
          <w:lang w:eastAsia="x-none"/>
        </w:rPr>
      </w:pPr>
    </w:p>
    <w:p w14:paraId="17BE53C0" w14:textId="4FA510BD" w:rsidR="000C4E43" w:rsidRPr="000961F5" w:rsidRDefault="000C4E43" w:rsidP="000C4E43">
      <w:pPr>
        <w:pStyle w:val="Heading5"/>
      </w:pPr>
      <w:r w:rsidRPr="000961F5">
        <w:t>Group Money Settlement Value by Clearing Participant</w:t>
      </w:r>
    </w:p>
    <w:p w14:paraId="37AD65E2" w14:textId="4696F2CD" w:rsidR="000C4E43" w:rsidRPr="000961F5" w:rsidRDefault="000C4E43">
      <w:pPr>
        <w:spacing w:after="0"/>
        <w:ind w:left="0"/>
        <w:jc w:val="left"/>
        <w:rPr>
          <w:lang w:eastAsia="x-none"/>
        </w:rPr>
      </w:pPr>
    </w:p>
    <w:p w14:paraId="2B94FF36" w14:textId="7A8FDB71" w:rsidR="000C4E43" w:rsidRPr="000961F5" w:rsidRDefault="000C4E43" w:rsidP="000C4E43">
      <w:pPr>
        <w:spacing w:after="0"/>
        <w:ind w:left="0"/>
        <w:jc w:val="left"/>
        <w:rPr>
          <w:lang w:eastAsia="x-none"/>
        </w:rPr>
      </w:pPr>
      <w:r w:rsidRPr="000961F5">
        <w:rPr>
          <w:lang w:eastAsia="x-none"/>
        </w:rPr>
        <w:t>Note: Clearing Participants might not use their own firm ID in the detailed record of the EIPO Application file (</w:t>
      </w:r>
      <w:hyperlink w:anchor="_EIPO_Application_File" w:history="1">
        <w:r w:rsidRPr="000961F5">
          <w:rPr>
            <w:rStyle w:val="Hyperlink"/>
            <w:lang w:eastAsia="x-none"/>
          </w:rPr>
          <w:t>2.3.4.2</w:t>
        </w:r>
      </w:hyperlink>
      <w:r w:rsidRPr="000961F5">
        <w:rPr>
          <w:lang w:eastAsia="x-none"/>
        </w:rPr>
        <w:t>). The grouping of payment instructions should be based on the Clearing Participant ID in the header record.</w:t>
      </w:r>
    </w:p>
    <w:p w14:paraId="7BE27CAD" w14:textId="77777777" w:rsidR="000C4E43" w:rsidRPr="000961F5" w:rsidRDefault="000C4E43" w:rsidP="000C4E43">
      <w:pPr>
        <w:spacing w:after="0"/>
        <w:ind w:left="0"/>
        <w:jc w:val="left"/>
        <w:rPr>
          <w:lang w:eastAsia="x-none"/>
        </w:rPr>
      </w:pPr>
    </w:p>
    <w:p w14:paraId="0E0F9429" w14:textId="77777777" w:rsidR="000C4E43" w:rsidRPr="000961F5" w:rsidRDefault="000C4E43" w:rsidP="000C4E43">
      <w:pPr>
        <w:spacing w:after="0"/>
        <w:ind w:left="0"/>
        <w:jc w:val="left"/>
        <w:rPr>
          <w:lang w:eastAsia="x-none"/>
        </w:rPr>
      </w:pPr>
    </w:p>
    <w:tbl>
      <w:tblPr>
        <w:tblStyle w:val="TableGrid"/>
        <w:tblpPr w:leftFromText="180" w:rightFromText="180" w:vertAnchor="text" w:tblpY="1"/>
        <w:tblOverlap w:val="never"/>
        <w:tblW w:w="10514" w:type="dxa"/>
        <w:tblLook w:val="04A0" w:firstRow="1" w:lastRow="0" w:firstColumn="1" w:lastColumn="0" w:noHBand="0" w:noVBand="1"/>
      </w:tblPr>
      <w:tblGrid>
        <w:gridCol w:w="1502"/>
        <w:gridCol w:w="1502"/>
        <w:gridCol w:w="1502"/>
        <w:gridCol w:w="1502"/>
        <w:gridCol w:w="1502"/>
        <w:gridCol w:w="1502"/>
        <w:gridCol w:w="1502"/>
      </w:tblGrid>
      <w:tr w:rsidR="000C4E43" w:rsidRPr="000961F5" w14:paraId="515342D0" w14:textId="77777777" w:rsidTr="005A5B24">
        <w:tc>
          <w:tcPr>
            <w:tcW w:w="1502" w:type="dxa"/>
            <w:shd w:val="clear" w:color="auto" w:fill="13426B"/>
          </w:tcPr>
          <w:p w14:paraId="06B39EB2" w14:textId="77777777" w:rsidR="000C4E43" w:rsidRPr="000961F5" w:rsidRDefault="000C4E43" w:rsidP="005A5B24">
            <w:pPr>
              <w:spacing w:after="0"/>
              <w:ind w:left="0"/>
              <w:jc w:val="left"/>
              <w:rPr>
                <w:b/>
                <w:lang w:eastAsia="x-none"/>
              </w:rPr>
            </w:pPr>
            <w:r w:rsidRPr="000961F5">
              <w:rPr>
                <w:b/>
                <w:lang w:eastAsia="x-none"/>
              </w:rPr>
              <w:t>App. Inst. #</w:t>
            </w:r>
          </w:p>
        </w:tc>
        <w:tc>
          <w:tcPr>
            <w:tcW w:w="1502" w:type="dxa"/>
            <w:shd w:val="clear" w:color="auto" w:fill="13426B"/>
          </w:tcPr>
          <w:p w14:paraId="33DBD62D" w14:textId="77777777" w:rsidR="000C4E43" w:rsidRPr="000961F5" w:rsidRDefault="000C4E43" w:rsidP="005A5B24">
            <w:pPr>
              <w:spacing w:after="0"/>
              <w:ind w:left="0"/>
              <w:jc w:val="left"/>
              <w:rPr>
                <w:b/>
                <w:lang w:eastAsia="x-none"/>
              </w:rPr>
            </w:pPr>
            <w:r w:rsidRPr="000961F5">
              <w:rPr>
                <w:b/>
                <w:lang w:eastAsia="x-none"/>
              </w:rPr>
              <w:t>Funding requirement</w:t>
            </w:r>
          </w:p>
        </w:tc>
        <w:tc>
          <w:tcPr>
            <w:tcW w:w="1502" w:type="dxa"/>
            <w:shd w:val="clear" w:color="auto" w:fill="13426B"/>
          </w:tcPr>
          <w:p w14:paraId="13B44914" w14:textId="77777777" w:rsidR="000C4E43" w:rsidRPr="000961F5" w:rsidRDefault="000C4E43" w:rsidP="005A5B24">
            <w:pPr>
              <w:spacing w:after="0"/>
              <w:ind w:left="0"/>
              <w:jc w:val="left"/>
              <w:rPr>
                <w:b/>
                <w:lang w:eastAsia="x-none"/>
              </w:rPr>
            </w:pPr>
            <w:r w:rsidRPr="000961F5">
              <w:rPr>
                <w:b/>
                <w:lang w:eastAsia="x-none"/>
              </w:rPr>
              <w:t>Clearing Participant ID</w:t>
            </w:r>
          </w:p>
        </w:tc>
        <w:tc>
          <w:tcPr>
            <w:tcW w:w="1502" w:type="dxa"/>
            <w:tcBorders>
              <w:bottom w:val="single" w:sz="4" w:space="0" w:color="auto"/>
            </w:tcBorders>
            <w:shd w:val="clear" w:color="auto" w:fill="13426B"/>
          </w:tcPr>
          <w:p w14:paraId="066437BF" w14:textId="77777777" w:rsidR="000C4E43" w:rsidRPr="000961F5" w:rsidRDefault="000C4E43" w:rsidP="005A5B24">
            <w:pPr>
              <w:spacing w:after="0"/>
              <w:ind w:left="0"/>
              <w:jc w:val="left"/>
              <w:rPr>
                <w:b/>
                <w:lang w:eastAsia="x-none"/>
              </w:rPr>
            </w:pPr>
          </w:p>
        </w:tc>
        <w:tc>
          <w:tcPr>
            <w:tcW w:w="1502" w:type="dxa"/>
            <w:tcBorders>
              <w:bottom w:val="single" w:sz="4" w:space="0" w:color="auto"/>
            </w:tcBorders>
            <w:shd w:val="clear" w:color="auto" w:fill="13426B"/>
          </w:tcPr>
          <w:p w14:paraId="4DBB45B2" w14:textId="77777777" w:rsidR="000C4E43" w:rsidRPr="000961F5" w:rsidRDefault="000C4E43" w:rsidP="005A5B24">
            <w:pPr>
              <w:spacing w:after="0"/>
              <w:ind w:left="0"/>
              <w:jc w:val="left"/>
              <w:rPr>
                <w:b/>
                <w:lang w:eastAsia="x-none"/>
              </w:rPr>
            </w:pPr>
            <w:r w:rsidRPr="000961F5">
              <w:rPr>
                <w:b/>
                <w:lang w:eastAsia="x-none"/>
              </w:rPr>
              <w:t>Clearing Participant ID</w:t>
            </w:r>
          </w:p>
        </w:tc>
        <w:tc>
          <w:tcPr>
            <w:tcW w:w="1502" w:type="dxa"/>
            <w:tcBorders>
              <w:bottom w:val="single" w:sz="4" w:space="0" w:color="auto"/>
            </w:tcBorders>
            <w:shd w:val="clear" w:color="auto" w:fill="13426B"/>
          </w:tcPr>
          <w:p w14:paraId="246D970E" w14:textId="77777777" w:rsidR="000C4E43" w:rsidRPr="000961F5" w:rsidRDefault="000C4E43" w:rsidP="005A5B24">
            <w:pPr>
              <w:spacing w:after="0"/>
              <w:ind w:left="0"/>
              <w:jc w:val="left"/>
              <w:rPr>
                <w:b/>
                <w:lang w:eastAsia="x-none"/>
              </w:rPr>
            </w:pPr>
            <w:r w:rsidRPr="000961F5">
              <w:rPr>
                <w:b/>
                <w:lang w:eastAsia="x-none"/>
              </w:rPr>
              <w:t>Clearing Participant</w:t>
            </w:r>
          </w:p>
        </w:tc>
        <w:tc>
          <w:tcPr>
            <w:tcW w:w="1502" w:type="dxa"/>
            <w:tcBorders>
              <w:bottom w:val="single" w:sz="4" w:space="0" w:color="auto"/>
            </w:tcBorders>
            <w:shd w:val="clear" w:color="auto" w:fill="13426B"/>
          </w:tcPr>
          <w:p w14:paraId="1B48C250" w14:textId="77777777" w:rsidR="000C4E43" w:rsidRPr="000961F5" w:rsidRDefault="000C4E43" w:rsidP="005A5B24">
            <w:pPr>
              <w:spacing w:after="0"/>
              <w:ind w:left="0"/>
              <w:jc w:val="left"/>
              <w:rPr>
                <w:b/>
                <w:lang w:eastAsia="x-none"/>
              </w:rPr>
            </w:pPr>
            <w:r w:rsidRPr="000961F5">
              <w:rPr>
                <w:b/>
                <w:lang w:eastAsia="x-none"/>
              </w:rPr>
              <w:t>Funding requirement</w:t>
            </w:r>
          </w:p>
        </w:tc>
      </w:tr>
      <w:tr w:rsidR="000C4E43" w:rsidRPr="000961F5" w14:paraId="6F3B105E" w14:textId="77777777" w:rsidTr="005A5B24">
        <w:tc>
          <w:tcPr>
            <w:tcW w:w="1502" w:type="dxa"/>
          </w:tcPr>
          <w:p w14:paraId="023717E8" w14:textId="77777777" w:rsidR="000C4E43" w:rsidRPr="000961F5" w:rsidRDefault="000C4E43" w:rsidP="005A5B24">
            <w:pPr>
              <w:spacing w:after="0"/>
              <w:ind w:left="0"/>
              <w:jc w:val="left"/>
              <w:rPr>
                <w:lang w:eastAsia="x-none"/>
              </w:rPr>
            </w:pPr>
            <w:r w:rsidRPr="000961F5">
              <w:rPr>
                <w:rFonts w:eastAsia="Times New Roman"/>
                <w:color w:val="000000"/>
                <w:lang w:eastAsia="zh-CN"/>
              </w:rPr>
              <w:t>177532704</w:t>
            </w:r>
          </w:p>
        </w:tc>
        <w:tc>
          <w:tcPr>
            <w:tcW w:w="1502" w:type="dxa"/>
          </w:tcPr>
          <w:p w14:paraId="169CD9CE" w14:textId="77777777" w:rsidR="000C4E43" w:rsidRPr="000961F5" w:rsidRDefault="000C4E43" w:rsidP="005A5B24">
            <w:pPr>
              <w:spacing w:after="0"/>
              <w:ind w:left="0"/>
              <w:jc w:val="right"/>
              <w:rPr>
                <w:rFonts w:eastAsia="Times New Roman"/>
                <w:color w:val="000000"/>
                <w:lang w:eastAsia="zh-CN"/>
              </w:rPr>
            </w:pPr>
            <w:r w:rsidRPr="000961F5">
              <w:rPr>
                <w:rFonts w:eastAsia="Times New Roman"/>
                <w:b/>
                <w:color w:val="000000"/>
                <w:lang w:eastAsia="zh-CN"/>
              </w:rPr>
              <w:t>0.00</w:t>
            </w:r>
          </w:p>
        </w:tc>
        <w:tc>
          <w:tcPr>
            <w:tcW w:w="1502" w:type="dxa"/>
          </w:tcPr>
          <w:p w14:paraId="1A5C61FF" w14:textId="77777777" w:rsidR="000C4E43" w:rsidRPr="000961F5" w:rsidRDefault="000C4E43" w:rsidP="005A5B24">
            <w:pPr>
              <w:spacing w:after="0"/>
              <w:ind w:left="0"/>
              <w:jc w:val="left"/>
              <w:rPr>
                <w:rFonts w:eastAsia="Times New Roman"/>
                <w:color w:val="000000"/>
                <w:lang w:eastAsia="zh-CN"/>
              </w:rPr>
            </w:pPr>
            <w:r w:rsidRPr="000961F5">
              <w:rPr>
                <w:rFonts w:eastAsia="Times New Roman"/>
                <w:color w:val="000000"/>
                <w:lang w:eastAsia="zh-CN"/>
              </w:rPr>
              <w:t>B01345</w:t>
            </w:r>
          </w:p>
        </w:tc>
        <w:tc>
          <w:tcPr>
            <w:tcW w:w="1502" w:type="dxa"/>
            <w:vMerge w:val="restart"/>
          </w:tcPr>
          <w:p w14:paraId="652839EB" w14:textId="77777777" w:rsidR="000C4E43" w:rsidRPr="002B0661" w:rsidRDefault="000C4E43" w:rsidP="005A5B24">
            <w:pPr>
              <w:spacing w:after="0"/>
              <w:ind w:left="0"/>
              <w:jc w:val="center"/>
              <w:rPr>
                <w:rFonts w:eastAsia="Times New Roman"/>
                <w:color w:val="000000"/>
                <w:lang w:eastAsia="zh-CN"/>
              </w:rPr>
            </w:pPr>
            <w:r w:rsidRPr="000961F5">
              <w:rPr>
                <w:rFonts w:ascii="Cambria Math" w:eastAsia="Times New Roman" w:hAnsi="Cambria Math" w:cs="Cambria Math"/>
                <w:color w:val="000000"/>
                <w:lang w:eastAsia="zh-CN"/>
              </w:rPr>
              <w:t>▶</w:t>
            </w:r>
          </w:p>
          <w:p w14:paraId="5342D4BF" w14:textId="77777777" w:rsidR="000C4E43" w:rsidRPr="000961F5" w:rsidRDefault="000C4E43" w:rsidP="005A5B24">
            <w:pPr>
              <w:spacing w:after="0"/>
              <w:ind w:left="0"/>
              <w:jc w:val="center"/>
              <w:rPr>
                <w:rFonts w:eastAsia="Times New Roman"/>
                <w:color w:val="000000"/>
                <w:lang w:eastAsia="zh-CN"/>
              </w:rPr>
            </w:pPr>
          </w:p>
        </w:tc>
        <w:tc>
          <w:tcPr>
            <w:tcW w:w="1502" w:type="dxa"/>
          </w:tcPr>
          <w:p w14:paraId="45E87E33" w14:textId="77777777" w:rsidR="000C4E43" w:rsidRPr="000961F5" w:rsidRDefault="000C4E43" w:rsidP="005A5B24">
            <w:pPr>
              <w:spacing w:after="0"/>
              <w:ind w:left="0"/>
              <w:jc w:val="left"/>
              <w:rPr>
                <w:rFonts w:eastAsia="Times New Roman"/>
                <w:color w:val="000000"/>
                <w:lang w:eastAsia="zh-CN"/>
              </w:rPr>
            </w:pPr>
            <w:r w:rsidRPr="000961F5">
              <w:rPr>
                <w:rFonts w:eastAsia="Times New Roman"/>
                <w:color w:val="000000"/>
                <w:lang w:eastAsia="zh-CN"/>
              </w:rPr>
              <w:t>B01345</w:t>
            </w:r>
          </w:p>
        </w:tc>
        <w:tc>
          <w:tcPr>
            <w:tcW w:w="1502" w:type="dxa"/>
          </w:tcPr>
          <w:p w14:paraId="033E4A11" w14:textId="77777777" w:rsidR="000C4E43" w:rsidRPr="000961F5" w:rsidRDefault="000C4E43" w:rsidP="005A5B24">
            <w:pPr>
              <w:spacing w:after="0"/>
              <w:ind w:left="0"/>
              <w:jc w:val="left"/>
              <w:rPr>
                <w:rFonts w:eastAsia="Times New Roman"/>
                <w:color w:val="000000"/>
                <w:lang w:eastAsia="zh-CN"/>
              </w:rPr>
            </w:pPr>
            <w:r w:rsidRPr="000961F5">
              <w:rPr>
                <w:rFonts w:eastAsia="Times New Roman"/>
                <w:color w:val="000000"/>
                <w:lang w:eastAsia="zh-CN"/>
              </w:rPr>
              <w:t>Phillip Securities</w:t>
            </w:r>
          </w:p>
        </w:tc>
        <w:tc>
          <w:tcPr>
            <w:tcW w:w="1502" w:type="dxa"/>
          </w:tcPr>
          <w:p w14:paraId="07AC11FF" w14:textId="77777777" w:rsidR="000C4E43" w:rsidRPr="000961F5" w:rsidRDefault="000C4E43" w:rsidP="005A5B24">
            <w:pPr>
              <w:spacing w:after="0"/>
              <w:ind w:left="0"/>
              <w:jc w:val="right"/>
              <w:rPr>
                <w:rFonts w:eastAsia="Times New Roman"/>
                <w:b/>
                <w:color w:val="000000"/>
                <w:lang w:eastAsia="zh-CN"/>
              </w:rPr>
            </w:pPr>
            <w:r w:rsidRPr="000961F5">
              <w:rPr>
                <w:rFonts w:eastAsia="Times New Roman"/>
                <w:b/>
                <w:color w:val="000000"/>
                <w:lang w:eastAsia="zh-CN"/>
              </w:rPr>
              <w:t>56,993.73</w:t>
            </w:r>
          </w:p>
        </w:tc>
      </w:tr>
      <w:tr w:rsidR="000C4E43" w:rsidRPr="000961F5" w14:paraId="507B3DAD" w14:textId="77777777" w:rsidTr="005A5B24">
        <w:tc>
          <w:tcPr>
            <w:tcW w:w="1502" w:type="dxa"/>
          </w:tcPr>
          <w:p w14:paraId="47EFE7D7" w14:textId="77777777" w:rsidR="000C4E43" w:rsidRPr="000961F5" w:rsidRDefault="000C4E43" w:rsidP="005A5B24">
            <w:pPr>
              <w:spacing w:after="0"/>
              <w:ind w:left="0"/>
              <w:jc w:val="left"/>
              <w:rPr>
                <w:lang w:eastAsia="x-none"/>
              </w:rPr>
            </w:pPr>
            <w:r w:rsidRPr="000961F5">
              <w:rPr>
                <w:rFonts w:eastAsia="Times New Roman"/>
                <w:color w:val="000000"/>
                <w:lang w:eastAsia="zh-CN"/>
              </w:rPr>
              <w:t>445484716</w:t>
            </w:r>
          </w:p>
        </w:tc>
        <w:tc>
          <w:tcPr>
            <w:tcW w:w="1502" w:type="dxa"/>
          </w:tcPr>
          <w:p w14:paraId="599DFDD8" w14:textId="77777777" w:rsidR="000C4E43" w:rsidRPr="000961F5" w:rsidRDefault="000C4E43" w:rsidP="005A5B24">
            <w:pPr>
              <w:spacing w:after="0"/>
              <w:ind w:left="0"/>
              <w:jc w:val="right"/>
              <w:rPr>
                <w:rFonts w:eastAsia="Times New Roman"/>
                <w:color w:val="000000"/>
                <w:lang w:eastAsia="zh-CN"/>
              </w:rPr>
            </w:pPr>
            <w:r w:rsidRPr="000961F5">
              <w:rPr>
                <w:rFonts w:eastAsia="Times New Roman"/>
                <w:b/>
                <w:color w:val="000000"/>
                <w:lang w:eastAsia="zh-CN"/>
              </w:rPr>
              <w:t>0.00</w:t>
            </w:r>
          </w:p>
        </w:tc>
        <w:tc>
          <w:tcPr>
            <w:tcW w:w="1502" w:type="dxa"/>
          </w:tcPr>
          <w:p w14:paraId="1D202009" w14:textId="77777777" w:rsidR="000C4E43" w:rsidRPr="000961F5" w:rsidRDefault="000C4E43" w:rsidP="005A5B24">
            <w:pPr>
              <w:spacing w:after="0"/>
              <w:ind w:left="0"/>
              <w:jc w:val="left"/>
              <w:rPr>
                <w:rFonts w:eastAsia="Times New Roman"/>
                <w:color w:val="000000"/>
                <w:lang w:eastAsia="zh-CN"/>
              </w:rPr>
            </w:pPr>
            <w:r w:rsidRPr="000961F5">
              <w:rPr>
                <w:rFonts w:eastAsia="Times New Roman"/>
                <w:color w:val="000000"/>
                <w:lang w:eastAsia="zh-CN"/>
              </w:rPr>
              <w:t>B01345</w:t>
            </w:r>
          </w:p>
        </w:tc>
        <w:tc>
          <w:tcPr>
            <w:tcW w:w="1502" w:type="dxa"/>
            <w:vMerge/>
          </w:tcPr>
          <w:p w14:paraId="7479C791" w14:textId="77777777" w:rsidR="000C4E43" w:rsidRPr="000961F5" w:rsidRDefault="000C4E43" w:rsidP="005A5B24">
            <w:pPr>
              <w:spacing w:after="0"/>
              <w:ind w:left="0"/>
              <w:jc w:val="left"/>
              <w:rPr>
                <w:rFonts w:eastAsia="Times New Roman"/>
                <w:color w:val="000000"/>
                <w:lang w:eastAsia="zh-CN"/>
              </w:rPr>
            </w:pPr>
          </w:p>
        </w:tc>
        <w:tc>
          <w:tcPr>
            <w:tcW w:w="1502" w:type="dxa"/>
            <w:tcBorders>
              <w:bottom w:val="single" w:sz="4" w:space="0" w:color="auto"/>
            </w:tcBorders>
          </w:tcPr>
          <w:p w14:paraId="7EE9FEC2" w14:textId="77777777" w:rsidR="000C4E43" w:rsidRPr="000961F5" w:rsidRDefault="000C4E43" w:rsidP="005A5B24">
            <w:pPr>
              <w:spacing w:after="0"/>
              <w:ind w:left="0"/>
              <w:jc w:val="left"/>
              <w:rPr>
                <w:rFonts w:eastAsia="Times New Roman"/>
                <w:color w:val="000000"/>
                <w:lang w:eastAsia="zh-CN"/>
              </w:rPr>
            </w:pPr>
            <w:r w:rsidRPr="000961F5">
              <w:rPr>
                <w:rFonts w:eastAsia="Times New Roman"/>
                <w:color w:val="000000"/>
                <w:lang w:eastAsia="zh-CN"/>
              </w:rPr>
              <w:t>B01130</w:t>
            </w:r>
          </w:p>
        </w:tc>
        <w:tc>
          <w:tcPr>
            <w:tcW w:w="1502" w:type="dxa"/>
            <w:tcBorders>
              <w:bottom w:val="single" w:sz="4" w:space="0" w:color="auto"/>
            </w:tcBorders>
          </w:tcPr>
          <w:p w14:paraId="71DF46B2" w14:textId="77777777" w:rsidR="000C4E43" w:rsidRPr="000961F5" w:rsidRDefault="000C4E43" w:rsidP="005A5B24">
            <w:pPr>
              <w:spacing w:after="0"/>
              <w:ind w:left="0"/>
              <w:jc w:val="left"/>
              <w:rPr>
                <w:rFonts w:eastAsia="Times New Roman"/>
                <w:color w:val="000000"/>
                <w:lang w:eastAsia="zh-CN"/>
              </w:rPr>
            </w:pPr>
            <w:r w:rsidRPr="000961F5">
              <w:rPr>
                <w:rFonts w:eastAsia="Times New Roman"/>
                <w:color w:val="000000"/>
                <w:lang w:eastAsia="zh-CN"/>
              </w:rPr>
              <w:t>BOCI Securities</w:t>
            </w:r>
          </w:p>
        </w:tc>
        <w:tc>
          <w:tcPr>
            <w:tcW w:w="1502" w:type="dxa"/>
            <w:tcBorders>
              <w:bottom w:val="single" w:sz="4" w:space="0" w:color="auto"/>
            </w:tcBorders>
          </w:tcPr>
          <w:p w14:paraId="1DA7FC00" w14:textId="77777777" w:rsidR="000C4E43" w:rsidRPr="000961F5" w:rsidRDefault="000C4E43" w:rsidP="005A5B24">
            <w:pPr>
              <w:spacing w:after="0"/>
              <w:ind w:left="0"/>
              <w:jc w:val="right"/>
              <w:rPr>
                <w:rFonts w:eastAsia="Times New Roman"/>
                <w:b/>
                <w:color w:val="000000"/>
                <w:lang w:eastAsia="zh-CN"/>
              </w:rPr>
            </w:pPr>
            <w:r w:rsidRPr="000961F5">
              <w:rPr>
                <w:rFonts w:eastAsia="Times New Roman"/>
                <w:b/>
                <w:color w:val="000000"/>
                <w:lang w:eastAsia="zh-CN"/>
              </w:rPr>
              <w:t>113,987.46</w:t>
            </w:r>
          </w:p>
        </w:tc>
      </w:tr>
      <w:tr w:rsidR="000C4E43" w:rsidRPr="000961F5" w14:paraId="1B1D6535" w14:textId="77777777" w:rsidTr="005A5B24">
        <w:tc>
          <w:tcPr>
            <w:tcW w:w="1502" w:type="dxa"/>
          </w:tcPr>
          <w:p w14:paraId="22FA0019" w14:textId="77777777" w:rsidR="000C4E43" w:rsidRPr="000961F5" w:rsidRDefault="000C4E43" w:rsidP="005A5B24">
            <w:pPr>
              <w:spacing w:after="0"/>
              <w:ind w:left="0"/>
              <w:jc w:val="left"/>
              <w:rPr>
                <w:lang w:eastAsia="x-none"/>
              </w:rPr>
            </w:pPr>
            <w:r w:rsidRPr="000961F5">
              <w:rPr>
                <w:rFonts w:eastAsia="Times New Roman"/>
                <w:color w:val="000000"/>
                <w:lang w:eastAsia="zh-CN"/>
              </w:rPr>
              <w:t>343020972</w:t>
            </w:r>
          </w:p>
        </w:tc>
        <w:tc>
          <w:tcPr>
            <w:tcW w:w="1502" w:type="dxa"/>
          </w:tcPr>
          <w:p w14:paraId="6BE28849" w14:textId="77777777" w:rsidR="000C4E43" w:rsidRPr="000961F5" w:rsidRDefault="000C4E43" w:rsidP="005A5B24">
            <w:pPr>
              <w:spacing w:after="0"/>
              <w:ind w:left="0"/>
              <w:jc w:val="right"/>
              <w:rPr>
                <w:rFonts w:eastAsia="Times New Roman"/>
                <w:color w:val="000000"/>
                <w:lang w:eastAsia="zh-CN"/>
              </w:rPr>
            </w:pPr>
            <w:r w:rsidRPr="000961F5">
              <w:rPr>
                <w:rFonts w:eastAsia="Times New Roman"/>
                <w:b/>
                <w:color w:val="000000"/>
                <w:lang w:eastAsia="zh-CN"/>
              </w:rPr>
              <w:t>18,997.91</w:t>
            </w:r>
          </w:p>
        </w:tc>
        <w:tc>
          <w:tcPr>
            <w:tcW w:w="1502" w:type="dxa"/>
          </w:tcPr>
          <w:p w14:paraId="6C93441D" w14:textId="77777777" w:rsidR="000C4E43" w:rsidRPr="000961F5" w:rsidRDefault="000C4E43" w:rsidP="005A5B24">
            <w:pPr>
              <w:spacing w:after="0"/>
              <w:ind w:left="0"/>
              <w:jc w:val="left"/>
              <w:rPr>
                <w:rFonts w:eastAsia="Times New Roman"/>
                <w:color w:val="000000"/>
                <w:lang w:eastAsia="zh-CN"/>
              </w:rPr>
            </w:pPr>
            <w:r w:rsidRPr="000961F5">
              <w:rPr>
                <w:rFonts w:eastAsia="Times New Roman"/>
                <w:color w:val="000000"/>
                <w:lang w:eastAsia="zh-CN"/>
              </w:rPr>
              <w:t>B01345</w:t>
            </w:r>
          </w:p>
        </w:tc>
        <w:tc>
          <w:tcPr>
            <w:tcW w:w="1502" w:type="dxa"/>
            <w:vMerge/>
            <w:tcBorders>
              <w:right w:val="single" w:sz="4" w:space="0" w:color="auto"/>
            </w:tcBorders>
          </w:tcPr>
          <w:p w14:paraId="68A90671" w14:textId="77777777" w:rsidR="000C4E43" w:rsidRPr="000961F5" w:rsidRDefault="000C4E43" w:rsidP="005A5B24">
            <w:pPr>
              <w:spacing w:after="0"/>
              <w:ind w:left="0"/>
              <w:jc w:val="left"/>
              <w:rPr>
                <w:rFonts w:eastAsia="Times New Roman"/>
                <w:color w:val="000000"/>
                <w:lang w:eastAsia="zh-CN"/>
              </w:rPr>
            </w:pPr>
          </w:p>
        </w:tc>
        <w:tc>
          <w:tcPr>
            <w:tcW w:w="1502" w:type="dxa"/>
            <w:tcBorders>
              <w:top w:val="single" w:sz="4" w:space="0" w:color="auto"/>
              <w:left w:val="single" w:sz="4" w:space="0" w:color="auto"/>
              <w:bottom w:val="nil"/>
              <w:right w:val="nil"/>
            </w:tcBorders>
          </w:tcPr>
          <w:p w14:paraId="37690B45" w14:textId="77777777" w:rsidR="000C4E43" w:rsidRPr="000961F5" w:rsidRDefault="000C4E43" w:rsidP="005A5B24">
            <w:pPr>
              <w:spacing w:after="0"/>
              <w:ind w:left="0"/>
              <w:jc w:val="left"/>
              <w:rPr>
                <w:rFonts w:eastAsia="Times New Roman"/>
                <w:color w:val="000000"/>
                <w:lang w:eastAsia="zh-CN"/>
              </w:rPr>
            </w:pPr>
          </w:p>
        </w:tc>
        <w:tc>
          <w:tcPr>
            <w:tcW w:w="1502" w:type="dxa"/>
            <w:tcBorders>
              <w:top w:val="single" w:sz="4" w:space="0" w:color="auto"/>
              <w:left w:val="nil"/>
              <w:bottom w:val="nil"/>
              <w:right w:val="nil"/>
            </w:tcBorders>
          </w:tcPr>
          <w:p w14:paraId="53E23753" w14:textId="77777777" w:rsidR="000C4E43" w:rsidRPr="000961F5" w:rsidRDefault="000C4E43" w:rsidP="005A5B24">
            <w:pPr>
              <w:spacing w:after="0"/>
              <w:ind w:left="0"/>
              <w:jc w:val="left"/>
              <w:rPr>
                <w:rFonts w:eastAsia="Times New Roman"/>
                <w:color w:val="000000"/>
                <w:lang w:eastAsia="zh-CN"/>
              </w:rPr>
            </w:pPr>
          </w:p>
        </w:tc>
        <w:tc>
          <w:tcPr>
            <w:tcW w:w="1502" w:type="dxa"/>
            <w:tcBorders>
              <w:top w:val="single" w:sz="4" w:space="0" w:color="auto"/>
              <w:left w:val="nil"/>
              <w:bottom w:val="nil"/>
              <w:right w:val="nil"/>
            </w:tcBorders>
          </w:tcPr>
          <w:p w14:paraId="28713C27" w14:textId="77777777" w:rsidR="000C4E43" w:rsidRPr="000961F5" w:rsidRDefault="000C4E43" w:rsidP="005A5B24">
            <w:pPr>
              <w:spacing w:after="0"/>
              <w:ind w:left="0"/>
              <w:jc w:val="left"/>
              <w:rPr>
                <w:rFonts w:eastAsia="Times New Roman"/>
                <w:color w:val="000000"/>
                <w:lang w:eastAsia="zh-CN"/>
              </w:rPr>
            </w:pPr>
          </w:p>
        </w:tc>
      </w:tr>
      <w:tr w:rsidR="000C4E43" w:rsidRPr="000961F5" w14:paraId="6CA57BC5" w14:textId="77777777" w:rsidTr="005A5B24">
        <w:tc>
          <w:tcPr>
            <w:tcW w:w="1502" w:type="dxa"/>
          </w:tcPr>
          <w:p w14:paraId="51C06F34" w14:textId="77777777" w:rsidR="000C4E43" w:rsidRPr="000961F5" w:rsidRDefault="000C4E43" w:rsidP="005A5B24">
            <w:pPr>
              <w:spacing w:after="0"/>
              <w:ind w:left="0"/>
              <w:jc w:val="left"/>
              <w:rPr>
                <w:lang w:eastAsia="x-none"/>
              </w:rPr>
            </w:pPr>
            <w:r w:rsidRPr="000961F5">
              <w:rPr>
                <w:rFonts w:eastAsia="Times New Roman"/>
                <w:color w:val="000000"/>
                <w:lang w:eastAsia="zh-CN"/>
              </w:rPr>
              <w:t>809803851</w:t>
            </w:r>
          </w:p>
        </w:tc>
        <w:tc>
          <w:tcPr>
            <w:tcW w:w="1502" w:type="dxa"/>
          </w:tcPr>
          <w:p w14:paraId="5E770CA2" w14:textId="77777777" w:rsidR="000C4E43" w:rsidRPr="000961F5" w:rsidRDefault="000C4E43" w:rsidP="005A5B24">
            <w:pPr>
              <w:spacing w:after="0"/>
              <w:ind w:left="0"/>
              <w:jc w:val="right"/>
              <w:rPr>
                <w:rFonts w:eastAsia="Times New Roman"/>
                <w:color w:val="000000"/>
                <w:lang w:eastAsia="zh-CN"/>
              </w:rPr>
            </w:pPr>
            <w:r w:rsidRPr="000961F5">
              <w:rPr>
                <w:rFonts w:eastAsia="Times New Roman"/>
                <w:b/>
                <w:color w:val="000000"/>
                <w:lang w:eastAsia="zh-CN"/>
              </w:rPr>
              <w:t>18,997.91</w:t>
            </w:r>
          </w:p>
        </w:tc>
        <w:tc>
          <w:tcPr>
            <w:tcW w:w="1502" w:type="dxa"/>
          </w:tcPr>
          <w:p w14:paraId="182C8E87" w14:textId="77777777" w:rsidR="000C4E43" w:rsidRPr="000961F5" w:rsidRDefault="000C4E43" w:rsidP="005A5B24">
            <w:pPr>
              <w:spacing w:after="0"/>
              <w:ind w:left="0"/>
              <w:jc w:val="left"/>
              <w:rPr>
                <w:rFonts w:eastAsia="Times New Roman"/>
                <w:color w:val="000000"/>
                <w:lang w:eastAsia="zh-CN"/>
              </w:rPr>
            </w:pPr>
            <w:r w:rsidRPr="000961F5">
              <w:rPr>
                <w:rFonts w:eastAsia="Times New Roman"/>
                <w:color w:val="000000"/>
                <w:lang w:eastAsia="zh-CN"/>
              </w:rPr>
              <w:t>B01345</w:t>
            </w:r>
          </w:p>
        </w:tc>
        <w:tc>
          <w:tcPr>
            <w:tcW w:w="1502" w:type="dxa"/>
            <w:vMerge/>
            <w:tcBorders>
              <w:right w:val="single" w:sz="4" w:space="0" w:color="auto"/>
            </w:tcBorders>
          </w:tcPr>
          <w:p w14:paraId="00648533" w14:textId="77777777" w:rsidR="000C4E43" w:rsidRPr="000961F5" w:rsidRDefault="000C4E43" w:rsidP="005A5B24">
            <w:pPr>
              <w:spacing w:after="0"/>
              <w:ind w:left="0"/>
              <w:jc w:val="left"/>
              <w:rPr>
                <w:rFonts w:eastAsia="Times New Roman"/>
                <w:color w:val="000000"/>
                <w:lang w:eastAsia="zh-CN"/>
              </w:rPr>
            </w:pPr>
          </w:p>
        </w:tc>
        <w:tc>
          <w:tcPr>
            <w:tcW w:w="1502" w:type="dxa"/>
            <w:tcBorders>
              <w:top w:val="nil"/>
              <w:left w:val="single" w:sz="4" w:space="0" w:color="auto"/>
              <w:bottom w:val="nil"/>
              <w:right w:val="nil"/>
            </w:tcBorders>
          </w:tcPr>
          <w:p w14:paraId="2B5692D3" w14:textId="77777777" w:rsidR="000C4E43" w:rsidRPr="000961F5" w:rsidRDefault="000C4E43" w:rsidP="005A5B24">
            <w:pPr>
              <w:spacing w:after="0"/>
              <w:ind w:left="0"/>
              <w:jc w:val="left"/>
              <w:rPr>
                <w:rFonts w:eastAsia="Times New Roman"/>
                <w:color w:val="000000"/>
                <w:lang w:eastAsia="zh-CN"/>
              </w:rPr>
            </w:pPr>
          </w:p>
        </w:tc>
        <w:tc>
          <w:tcPr>
            <w:tcW w:w="1502" w:type="dxa"/>
            <w:tcBorders>
              <w:top w:val="nil"/>
              <w:left w:val="nil"/>
              <w:bottom w:val="nil"/>
              <w:right w:val="nil"/>
            </w:tcBorders>
          </w:tcPr>
          <w:p w14:paraId="334B8351" w14:textId="77777777" w:rsidR="000C4E43" w:rsidRPr="000961F5" w:rsidRDefault="000C4E43" w:rsidP="005A5B24">
            <w:pPr>
              <w:spacing w:after="0"/>
              <w:ind w:left="0"/>
              <w:jc w:val="left"/>
              <w:rPr>
                <w:rFonts w:eastAsia="Times New Roman"/>
                <w:color w:val="000000"/>
                <w:lang w:eastAsia="zh-CN"/>
              </w:rPr>
            </w:pPr>
          </w:p>
        </w:tc>
        <w:tc>
          <w:tcPr>
            <w:tcW w:w="1502" w:type="dxa"/>
            <w:tcBorders>
              <w:top w:val="nil"/>
              <w:left w:val="nil"/>
              <w:bottom w:val="nil"/>
              <w:right w:val="nil"/>
            </w:tcBorders>
          </w:tcPr>
          <w:p w14:paraId="72F99A68" w14:textId="77777777" w:rsidR="000C4E43" w:rsidRPr="000961F5" w:rsidRDefault="000C4E43" w:rsidP="005A5B24">
            <w:pPr>
              <w:spacing w:after="0"/>
              <w:ind w:left="0"/>
              <w:jc w:val="left"/>
              <w:rPr>
                <w:rFonts w:eastAsia="Times New Roman"/>
                <w:color w:val="000000"/>
                <w:lang w:eastAsia="zh-CN"/>
              </w:rPr>
            </w:pPr>
          </w:p>
        </w:tc>
      </w:tr>
      <w:tr w:rsidR="000C4E43" w:rsidRPr="000961F5" w14:paraId="2F6C5905" w14:textId="77777777" w:rsidTr="005A5B24">
        <w:tc>
          <w:tcPr>
            <w:tcW w:w="1502" w:type="dxa"/>
          </w:tcPr>
          <w:p w14:paraId="238A154D" w14:textId="77777777" w:rsidR="000C4E43" w:rsidRPr="000961F5" w:rsidRDefault="000C4E43" w:rsidP="005A5B24">
            <w:pPr>
              <w:spacing w:after="0"/>
              <w:ind w:left="0"/>
              <w:jc w:val="left"/>
              <w:rPr>
                <w:lang w:eastAsia="x-none"/>
              </w:rPr>
            </w:pPr>
            <w:r w:rsidRPr="000961F5">
              <w:rPr>
                <w:rFonts w:eastAsia="Times New Roman"/>
                <w:color w:val="000000"/>
                <w:lang w:eastAsia="zh-CN"/>
              </w:rPr>
              <w:t>881443549</w:t>
            </w:r>
          </w:p>
        </w:tc>
        <w:tc>
          <w:tcPr>
            <w:tcW w:w="1502" w:type="dxa"/>
          </w:tcPr>
          <w:p w14:paraId="035FF1A2" w14:textId="77777777" w:rsidR="000C4E43" w:rsidRPr="000961F5" w:rsidRDefault="000C4E43" w:rsidP="005A5B24">
            <w:pPr>
              <w:spacing w:after="0"/>
              <w:ind w:left="0"/>
              <w:jc w:val="right"/>
              <w:rPr>
                <w:rFonts w:eastAsia="Times New Roman"/>
                <w:color w:val="000000"/>
                <w:lang w:eastAsia="zh-CN"/>
              </w:rPr>
            </w:pPr>
            <w:r w:rsidRPr="000961F5">
              <w:rPr>
                <w:rFonts w:eastAsia="Times New Roman"/>
                <w:b/>
                <w:color w:val="000000"/>
                <w:lang w:eastAsia="zh-CN"/>
              </w:rPr>
              <w:t>18,997.91</w:t>
            </w:r>
          </w:p>
        </w:tc>
        <w:tc>
          <w:tcPr>
            <w:tcW w:w="1502" w:type="dxa"/>
          </w:tcPr>
          <w:p w14:paraId="12C59258" w14:textId="77777777" w:rsidR="000C4E43" w:rsidRPr="000961F5" w:rsidRDefault="000C4E43" w:rsidP="005A5B24">
            <w:pPr>
              <w:spacing w:after="0"/>
              <w:ind w:left="0"/>
              <w:jc w:val="left"/>
              <w:rPr>
                <w:rFonts w:eastAsia="Times New Roman"/>
                <w:color w:val="000000"/>
                <w:lang w:eastAsia="zh-CN"/>
              </w:rPr>
            </w:pPr>
            <w:r w:rsidRPr="000961F5">
              <w:rPr>
                <w:rFonts w:eastAsia="Times New Roman"/>
                <w:color w:val="000000"/>
                <w:lang w:eastAsia="zh-CN"/>
              </w:rPr>
              <w:t>B01345</w:t>
            </w:r>
          </w:p>
        </w:tc>
        <w:tc>
          <w:tcPr>
            <w:tcW w:w="1502" w:type="dxa"/>
            <w:vMerge/>
            <w:tcBorders>
              <w:right w:val="single" w:sz="4" w:space="0" w:color="auto"/>
            </w:tcBorders>
          </w:tcPr>
          <w:p w14:paraId="408C002D" w14:textId="77777777" w:rsidR="000C4E43" w:rsidRPr="000961F5" w:rsidRDefault="000C4E43" w:rsidP="005A5B24">
            <w:pPr>
              <w:spacing w:after="0"/>
              <w:ind w:left="0"/>
              <w:jc w:val="left"/>
              <w:rPr>
                <w:rFonts w:eastAsia="Times New Roman"/>
                <w:color w:val="000000"/>
                <w:lang w:eastAsia="zh-CN"/>
              </w:rPr>
            </w:pPr>
          </w:p>
        </w:tc>
        <w:tc>
          <w:tcPr>
            <w:tcW w:w="1502" w:type="dxa"/>
            <w:tcBorders>
              <w:top w:val="nil"/>
              <w:left w:val="single" w:sz="4" w:space="0" w:color="auto"/>
              <w:bottom w:val="nil"/>
              <w:right w:val="nil"/>
            </w:tcBorders>
          </w:tcPr>
          <w:p w14:paraId="55EF9FC1" w14:textId="77777777" w:rsidR="000C4E43" w:rsidRPr="000961F5" w:rsidRDefault="000C4E43" w:rsidP="005A5B24">
            <w:pPr>
              <w:spacing w:after="0"/>
              <w:ind w:left="0"/>
              <w:jc w:val="left"/>
              <w:rPr>
                <w:rFonts w:eastAsia="Times New Roman"/>
                <w:color w:val="000000"/>
                <w:lang w:eastAsia="zh-CN"/>
              </w:rPr>
            </w:pPr>
          </w:p>
        </w:tc>
        <w:tc>
          <w:tcPr>
            <w:tcW w:w="1502" w:type="dxa"/>
            <w:tcBorders>
              <w:top w:val="nil"/>
              <w:left w:val="nil"/>
              <w:bottom w:val="nil"/>
              <w:right w:val="nil"/>
            </w:tcBorders>
          </w:tcPr>
          <w:p w14:paraId="64D08E0C" w14:textId="77777777" w:rsidR="000C4E43" w:rsidRPr="000961F5" w:rsidRDefault="000C4E43" w:rsidP="005A5B24">
            <w:pPr>
              <w:spacing w:after="0"/>
              <w:ind w:left="0"/>
              <w:jc w:val="left"/>
              <w:rPr>
                <w:rFonts w:eastAsia="Times New Roman"/>
                <w:color w:val="000000"/>
                <w:lang w:eastAsia="zh-CN"/>
              </w:rPr>
            </w:pPr>
          </w:p>
        </w:tc>
        <w:tc>
          <w:tcPr>
            <w:tcW w:w="1502" w:type="dxa"/>
            <w:tcBorders>
              <w:top w:val="nil"/>
              <w:left w:val="nil"/>
              <w:bottom w:val="nil"/>
              <w:right w:val="nil"/>
            </w:tcBorders>
          </w:tcPr>
          <w:p w14:paraId="2FE64185" w14:textId="77777777" w:rsidR="000C4E43" w:rsidRPr="000961F5" w:rsidRDefault="000C4E43" w:rsidP="005A5B24">
            <w:pPr>
              <w:spacing w:after="0"/>
              <w:ind w:left="0"/>
              <w:jc w:val="left"/>
              <w:rPr>
                <w:rFonts w:eastAsia="Times New Roman"/>
                <w:color w:val="000000"/>
                <w:lang w:eastAsia="zh-CN"/>
              </w:rPr>
            </w:pPr>
          </w:p>
        </w:tc>
      </w:tr>
      <w:tr w:rsidR="000C4E43" w:rsidRPr="000961F5" w14:paraId="4EB19734" w14:textId="77777777" w:rsidTr="005A5B24">
        <w:tc>
          <w:tcPr>
            <w:tcW w:w="1502" w:type="dxa"/>
          </w:tcPr>
          <w:p w14:paraId="6A9FD627" w14:textId="77777777" w:rsidR="000C4E43" w:rsidRPr="000961F5" w:rsidRDefault="000C4E43" w:rsidP="005A5B24">
            <w:pPr>
              <w:spacing w:after="0"/>
              <w:ind w:left="0"/>
              <w:jc w:val="left"/>
              <w:rPr>
                <w:lang w:eastAsia="x-none"/>
              </w:rPr>
            </w:pPr>
            <w:r w:rsidRPr="000961F5">
              <w:rPr>
                <w:rFonts w:eastAsia="Times New Roman"/>
                <w:color w:val="000000"/>
                <w:lang w:eastAsia="zh-CN"/>
              </w:rPr>
              <w:t>683612934</w:t>
            </w:r>
          </w:p>
        </w:tc>
        <w:tc>
          <w:tcPr>
            <w:tcW w:w="1502" w:type="dxa"/>
          </w:tcPr>
          <w:p w14:paraId="10E77EFF" w14:textId="77777777" w:rsidR="000C4E43" w:rsidRPr="000961F5" w:rsidRDefault="000C4E43" w:rsidP="005A5B24">
            <w:pPr>
              <w:spacing w:after="0"/>
              <w:ind w:left="0"/>
              <w:jc w:val="right"/>
              <w:rPr>
                <w:rFonts w:eastAsia="Times New Roman"/>
                <w:color w:val="000000"/>
                <w:lang w:eastAsia="zh-CN"/>
              </w:rPr>
            </w:pPr>
            <w:r w:rsidRPr="000961F5">
              <w:rPr>
                <w:rFonts w:eastAsia="Times New Roman"/>
                <w:b/>
                <w:color w:val="000000"/>
                <w:lang w:eastAsia="zh-CN"/>
              </w:rPr>
              <w:t>18,997.91</w:t>
            </w:r>
          </w:p>
        </w:tc>
        <w:tc>
          <w:tcPr>
            <w:tcW w:w="1502" w:type="dxa"/>
          </w:tcPr>
          <w:p w14:paraId="1BFFB489" w14:textId="77777777" w:rsidR="000C4E43" w:rsidRPr="000961F5" w:rsidRDefault="000C4E43" w:rsidP="005A5B24">
            <w:pPr>
              <w:spacing w:after="0"/>
              <w:ind w:left="0"/>
              <w:jc w:val="left"/>
              <w:rPr>
                <w:rFonts w:eastAsia="Times New Roman"/>
                <w:color w:val="000000"/>
                <w:lang w:eastAsia="zh-CN"/>
              </w:rPr>
            </w:pPr>
            <w:r w:rsidRPr="000961F5">
              <w:rPr>
                <w:rFonts w:eastAsia="Times New Roman"/>
                <w:color w:val="000000"/>
                <w:lang w:eastAsia="zh-CN"/>
              </w:rPr>
              <w:t>B01130</w:t>
            </w:r>
          </w:p>
        </w:tc>
        <w:tc>
          <w:tcPr>
            <w:tcW w:w="1502" w:type="dxa"/>
            <w:vMerge/>
            <w:tcBorders>
              <w:right w:val="single" w:sz="4" w:space="0" w:color="auto"/>
            </w:tcBorders>
          </w:tcPr>
          <w:p w14:paraId="3BBDB294" w14:textId="77777777" w:rsidR="000C4E43" w:rsidRPr="000961F5" w:rsidRDefault="000C4E43" w:rsidP="005A5B24">
            <w:pPr>
              <w:spacing w:after="0"/>
              <w:ind w:left="0"/>
              <w:jc w:val="left"/>
              <w:rPr>
                <w:rFonts w:eastAsia="Times New Roman"/>
                <w:color w:val="000000"/>
                <w:lang w:eastAsia="zh-CN"/>
              </w:rPr>
            </w:pPr>
          </w:p>
        </w:tc>
        <w:tc>
          <w:tcPr>
            <w:tcW w:w="1502" w:type="dxa"/>
            <w:tcBorders>
              <w:top w:val="nil"/>
              <w:left w:val="single" w:sz="4" w:space="0" w:color="auto"/>
              <w:bottom w:val="nil"/>
              <w:right w:val="nil"/>
            </w:tcBorders>
          </w:tcPr>
          <w:p w14:paraId="7778A430" w14:textId="77777777" w:rsidR="000C4E43" w:rsidRPr="000961F5" w:rsidRDefault="000C4E43" w:rsidP="005A5B24">
            <w:pPr>
              <w:spacing w:after="0"/>
              <w:ind w:left="0"/>
              <w:jc w:val="left"/>
              <w:rPr>
                <w:rFonts w:eastAsia="Times New Roman"/>
                <w:color w:val="000000"/>
                <w:lang w:eastAsia="zh-CN"/>
              </w:rPr>
            </w:pPr>
          </w:p>
        </w:tc>
        <w:tc>
          <w:tcPr>
            <w:tcW w:w="1502" w:type="dxa"/>
            <w:tcBorders>
              <w:top w:val="nil"/>
              <w:left w:val="nil"/>
              <w:bottom w:val="nil"/>
              <w:right w:val="nil"/>
            </w:tcBorders>
          </w:tcPr>
          <w:p w14:paraId="6A3FD021" w14:textId="77777777" w:rsidR="000C4E43" w:rsidRPr="000961F5" w:rsidRDefault="000C4E43" w:rsidP="005A5B24">
            <w:pPr>
              <w:spacing w:after="0"/>
              <w:ind w:left="0"/>
              <w:jc w:val="left"/>
              <w:rPr>
                <w:rFonts w:eastAsia="Times New Roman"/>
                <w:color w:val="000000"/>
                <w:lang w:eastAsia="zh-CN"/>
              </w:rPr>
            </w:pPr>
          </w:p>
        </w:tc>
        <w:tc>
          <w:tcPr>
            <w:tcW w:w="1502" w:type="dxa"/>
            <w:tcBorders>
              <w:top w:val="nil"/>
              <w:left w:val="nil"/>
              <w:bottom w:val="nil"/>
              <w:right w:val="nil"/>
            </w:tcBorders>
          </w:tcPr>
          <w:p w14:paraId="2D206439" w14:textId="77777777" w:rsidR="000C4E43" w:rsidRPr="000961F5" w:rsidRDefault="000C4E43" w:rsidP="005A5B24">
            <w:pPr>
              <w:spacing w:after="0"/>
              <w:ind w:left="0"/>
              <w:jc w:val="left"/>
              <w:rPr>
                <w:rFonts w:eastAsia="Times New Roman"/>
                <w:color w:val="000000"/>
                <w:lang w:eastAsia="zh-CN"/>
              </w:rPr>
            </w:pPr>
          </w:p>
        </w:tc>
      </w:tr>
      <w:tr w:rsidR="000C4E43" w:rsidRPr="000961F5" w14:paraId="22B68071" w14:textId="77777777" w:rsidTr="005A5B24">
        <w:tc>
          <w:tcPr>
            <w:tcW w:w="1502" w:type="dxa"/>
          </w:tcPr>
          <w:p w14:paraId="0E027E16" w14:textId="77777777" w:rsidR="000C4E43" w:rsidRPr="000961F5" w:rsidRDefault="000C4E43" w:rsidP="005A5B24">
            <w:pPr>
              <w:spacing w:after="0"/>
              <w:ind w:left="0"/>
              <w:jc w:val="left"/>
              <w:rPr>
                <w:lang w:eastAsia="x-none"/>
              </w:rPr>
            </w:pPr>
            <w:r w:rsidRPr="000961F5">
              <w:rPr>
                <w:rFonts w:eastAsia="Times New Roman"/>
                <w:color w:val="000000"/>
                <w:lang w:eastAsia="zh-CN"/>
              </w:rPr>
              <w:t>828635930</w:t>
            </w:r>
          </w:p>
        </w:tc>
        <w:tc>
          <w:tcPr>
            <w:tcW w:w="1502" w:type="dxa"/>
          </w:tcPr>
          <w:p w14:paraId="10ABBD74" w14:textId="77777777" w:rsidR="000C4E43" w:rsidRPr="000961F5" w:rsidRDefault="000C4E43" w:rsidP="005A5B24">
            <w:pPr>
              <w:spacing w:after="0"/>
              <w:ind w:left="0"/>
              <w:jc w:val="right"/>
              <w:rPr>
                <w:rFonts w:eastAsia="Times New Roman"/>
                <w:color w:val="000000"/>
                <w:lang w:eastAsia="zh-CN"/>
              </w:rPr>
            </w:pPr>
            <w:r w:rsidRPr="000961F5">
              <w:rPr>
                <w:rFonts w:eastAsia="Times New Roman"/>
                <w:b/>
                <w:color w:val="000000"/>
                <w:lang w:eastAsia="zh-CN"/>
              </w:rPr>
              <w:t>18,997.91</w:t>
            </w:r>
          </w:p>
        </w:tc>
        <w:tc>
          <w:tcPr>
            <w:tcW w:w="1502" w:type="dxa"/>
          </w:tcPr>
          <w:p w14:paraId="278FCC1B" w14:textId="77777777" w:rsidR="000C4E43" w:rsidRPr="000961F5" w:rsidRDefault="000C4E43" w:rsidP="005A5B24">
            <w:pPr>
              <w:spacing w:after="0"/>
              <w:ind w:left="0"/>
              <w:jc w:val="left"/>
              <w:rPr>
                <w:rFonts w:eastAsia="Times New Roman"/>
                <w:color w:val="000000"/>
                <w:lang w:eastAsia="zh-CN"/>
              </w:rPr>
            </w:pPr>
            <w:r w:rsidRPr="000961F5">
              <w:rPr>
                <w:rFonts w:eastAsia="Times New Roman"/>
                <w:color w:val="000000"/>
                <w:lang w:eastAsia="zh-CN"/>
              </w:rPr>
              <w:t>B01130</w:t>
            </w:r>
          </w:p>
        </w:tc>
        <w:tc>
          <w:tcPr>
            <w:tcW w:w="1502" w:type="dxa"/>
            <w:vMerge/>
            <w:tcBorders>
              <w:right w:val="single" w:sz="4" w:space="0" w:color="auto"/>
            </w:tcBorders>
          </w:tcPr>
          <w:p w14:paraId="5295EDCA" w14:textId="77777777" w:rsidR="000C4E43" w:rsidRPr="000961F5" w:rsidRDefault="000C4E43" w:rsidP="005A5B24">
            <w:pPr>
              <w:spacing w:after="0"/>
              <w:ind w:left="0"/>
              <w:jc w:val="left"/>
              <w:rPr>
                <w:rFonts w:eastAsia="Times New Roman"/>
                <w:color w:val="000000"/>
                <w:lang w:eastAsia="zh-CN"/>
              </w:rPr>
            </w:pPr>
          </w:p>
        </w:tc>
        <w:tc>
          <w:tcPr>
            <w:tcW w:w="1502" w:type="dxa"/>
            <w:tcBorders>
              <w:top w:val="nil"/>
              <w:left w:val="single" w:sz="4" w:space="0" w:color="auto"/>
              <w:bottom w:val="nil"/>
              <w:right w:val="nil"/>
            </w:tcBorders>
          </w:tcPr>
          <w:p w14:paraId="5CD0513F" w14:textId="77777777" w:rsidR="000C4E43" w:rsidRPr="000961F5" w:rsidRDefault="000C4E43" w:rsidP="005A5B24">
            <w:pPr>
              <w:spacing w:after="0"/>
              <w:ind w:left="0"/>
              <w:jc w:val="left"/>
              <w:rPr>
                <w:rFonts w:eastAsia="Times New Roman"/>
                <w:color w:val="000000"/>
                <w:lang w:eastAsia="zh-CN"/>
              </w:rPr>
            </w:pPr>
          </w:p>
        </w:tc>
        <w:tc>
          <w:tcPr>
            <w:tcW w:w="1502" w:type="dxa"/>
            <w:tcBorders>
              <w:top w:val="nil"/>
              <w:left w:val="nil"/>
              <w:bottom w:val="nil"/>
              <w:right w:val="nil"/>
            </w:tcBorders>
          </w:tcPr>
          <w:p w14:paraId="3EC9C92F" w14:textId="77777777" w:rsidR="000C4E43" w:rsidRPr="000961F5" w:rsidRDefault="000C4E43" w:rsidP="005A5B24">
            <w:pPr>
              <w:spacing w:after="0"/>
              <w:ind w:left="0"/>
              <w:jc w:val="left"/>
              <w:rPr>
                <w:rFonts w:eastAsia="Times New Roman"/>
                <w:color w:val="000000"/>
                <w:lang w:eastAsia="zh-CN"/>
              </w:rPr>
            </w:pPr>
          </w:p>
        </w:tc>
        <w:tc>
          <w:tcPr>
            <w:tcW w:w="1502" w:type="dxa"/>
            <w:tcBorders>
              <w:top w:val="nil"/>
              <w:left w:val="nil"/>
              <w:bottom w:val="nil"/>
              <w:right w:val="nil"/>
            </w:tcBorders>
          </w:tcPr>
          <w:p w14:paraId="5E37EE1C" w14:textId="77777777" w:rsidR="000C4E43" w:rsidRPr="000961F5" w:rsidRDefault="000C4E43" w:rsidP="005A5B24">
            <w:pPr>
              <w:spacing w:after="0"/>
              <w:ind w:left="0"/>
              <w:jc w:val="left"/>
              <w:rPr>
                <w:rFonts w:eastAsia="Times New Roman"/>
                <w:color w:val="000000"/>
                <w:lang w:eastAsia="zh-CN"/>
              </w:rPr>
            </w:pPr>
          </w:p>
        </w:tc>
      </w:tr>
      <w:tr w:rsidR="000C4E43" w:rsidRPr="000961F5" w14:paraId="50F1368E" w14:textId="77777777" w:rsidTr="005A5B24">
        <w:tc>
          <w:tcPr>
            <w:tcW w:w="1502" w:type="dxa"/>
          </w:tcPr>
          <w:p w14:paraId="4E6A217A" w14:textId="77777777" w:rsidR="000C4E43" w:rsidRPr="000961F5" w:rsidRDefault="000C4E43" w:rsidP="005A5B24">
            <w:pPr>
              <w:spacing w:after="0"/>
              <w:ind w:left="0"/>
              <w:jc w:val="left"/>
              <w:rPr>
                <w:lang w:eastAsia="x-none"/>
              </w:rPr>
            </w:pPr>
            <w:r w:rsidRPr="000961F5">
              <w:rPr>
                <w:rFonts w:eastAsia="Times New Roman"/>
                <w:color w:val="000000"/>
                <w:lang w:eastAsia="zh-CN"/>
              </w:rPr>
              <w:t>693261457</w:t>
            </w:r>
          </w:p>
        </w:tc>
        <w:tc>
          <w:tcPr>
            <w:tcW w:w="1502" w:type="dxa"/>
          </w:tcPr>
          <w:p w14:paraId="58932886" w14:textId="77777777" w:rsidR="000C4E43" w:rsidRPr="000961F5" w:rsidRDefault="000C4E43" w:rsidP="005A5B24">
            <w:pPr>
              <w:spacing w:after="0"/>
              <w:ind w:left="0"/>
              <w:jc w:val="right"/>
              <w:rPr>
                <w:rFonts w:eastAsia="Times New Roman"/>
                <w:color w:val="000000"/>
                <w:lang w:eastAsia="zh-CN"/>
              </w:rPr>
            </w:pPr>
            <w:r w:rsidRPr="000961F5">
              <w:rPr>
                <w:rFonts w:eastAsia="Times New Roman"/>
                <w:b/>
                <w:color w:val="000000"/>
                <w:lang w:eastAsia="zh-CN"/>
              </w:rPr>
              <w:t>18,997.91</w:t>
            </w:r>
          </w:p>
        </w:tc>
        <w:tc>
          <w:tcPr>
            <w:tcW w:w="1502" w:type="dxa"/>
          </w:tcPr>
          <w:p w14:paraId="20868967" w14:textId="77777777" w:rsidR="000C4E43" w:rsidRPr="000961F5" w:rsidRDefault="000C4E43" w:rsidP="005A5B24">
            <w:pPr>
              <w:spacing w:after="0"/>
              <w:ind w:left="0"/>
              <w:jc w:val="left"/>
              <w:rPr>
                <w:rFonts w:eastAsia="Times New Roman"/>
                <w:color w:val="000000"/>
                <w:lang w:eastAsia="zh-CN"/>
              </w:rPr>
            </w:pPr>
            <w:r w:rsidRPr="000961F5">
              <w:rPr>
                <w:rFonts w:eastAsia="Times New Roman"/>
                <w:color w:val="000000"/>
                <w:lang w:eastAsia="zh-CN"/>
              </w:rPr>
              <w:t>B01130</w:t>
            </w:r>
          </w:p>
        </w:tc>
        <w:tc>
          <w:tcPr>
            <w:tcW w:w="1502" w:type="dxa"/>
            <w:vMerge/>
            <w:tcBorders>
              <w:right w:val="single" w:sz="4" w:space="0" w:color="auto"/>
            </w:tcBorders>
          </w:tcPr>
          <w:p w14:paraId="6451FD65" w14:textId="77777777" w:rsidR="000C4E43" w:rsidRPr="000961F5" w:rsidRDefault="000C4E43" w:rsidP="005A5B24">
            <w:pPr>
              <w:spacing w:after="0"/>
              <w:ind w:left="0"/>
              <w:jc w:val="left"/>
              <w:rPr>
                <w:rFonts w:eastAsia="Times New Roman"/>
                <w:color w:val="000000"/>
                <w:lang w:eastAsia="zh-CN"/>
              </w:rPr>
            </w:pPr>
          </w:p>
        </w:tc>
        <w:tc>
          <w:tcPr>
            <w:tcW w:w="1502" w:type="dxa"/>
            <w:tcBorders>
              <w:top w:val="nil"/>
              <w:left w:val="single" w:sz="4" w:space="0" w:color="auto"/>
              <w:bottom w:val="nil"/>
              <w:right w:val="nil"/>
            </w:tcBorders>
          </w:tcPr>
          <w:p w14:paraId="387308BF" w14:textId="77777777" w:rsidR="000C4E43" w:rsidRPr="000961F5" w:rsidRDefault="000C4E43" w:rsidP="005A5B24">
            <w:pPr>
              <w:spacing w:after="0"/>
              <w:ind w:left="0"/>
              <w:jc w:val="left"/>
              <w:rPr>
                <w:rFonts w:eastAsia="Times New Roman"/>
                <w:color w:val="000000"/>
                <w:lang w:eastAsia="zh-CN"/>
              </w:rPr>
            </w:pPr>
          </w:p>
        </w:tc>
        <w:tc>
          <w:tcPr>
            <w:tcW w:w="1502" w:type="dxa"/>
            <w:tcBorders>
              <w:top w:val="nil"/>
              <w:left w:val="nil"/>
              <w:bottom w:val="nil"/>
              <w:right w:val="nil"/>
            </w:tcBorders>
          </w:tcPr>
          <w:p w14:paraId="3023674C" w14:textId="77777777" w:rsidR="000C4E43" w:rsidRPr="000961F5" w:rsidRDefault="000C4E43" w:rsidP="005A5B24">
            <w:pPr>
              <w:spacing w:after="0"/>
              <w:ind w:left="0"/>
              <w:jc w:val="left"/>
              <w:rPr>
                <w:rFonts w:eastAsia="Times New Roman"/>
                <w:color w:val="000000"/>
                <w:lang w:eastAsia="zh-CN"/>
              </w:rPr>
            </w:pPr>
          </w:p>
        </w:tc>
        <w:tc>
          <w:tcPr>
            <w:tcW w:w="1502" w:type="dxa"/>
            <w:tcBorders>
              <w:top w:val="nil"/>
              <w:left w:val="nil"/>
              <w:bottom w:val="nil"/>
              <w:right w:val="nil"/>
            </w:tcBorders>
          </w:tcPr>
          <w:p w14:paraId="593E9544" w14:textId="77777777" w:rsidR="000C4E43" w:rsidRPr="000961F5" w:rsidRDefault="000C4E43" w:rsidP="005A5B24">
            <w:pPr>
              <w:spacing w:after="0"/>
              <w:ind w:left="0"/>
              <w:jc w:val="left"/>
              <w:rPr>
                <w:rFonts w:eastAsia="Times New Roman"/>
                <w:color w:val="000000"/>
                <w:lang w:eastAsia="zh-CN"/>
              </w:rPr>
            </w:pPr>
          </w:p>
        </w:tc>
      </w:tr>
      <w:tr w:rsidR="000C4E43" w:rsidRPr="000961F5" w14:paraId="4EC03A7E" w14:textId="77777777" w:rsidTr="005A5B24">
        <w:tc>
          <w:tcPr>
            <w:tcW w:w="1502" w:type="dxa"/>
          </w:tcPr>
          <w:p w14:paraId="50C6D228" w14:textId="77777777" w:rsidR="000C4E43" w:rsidRPr="000961F5" w:rsidRDefault="000C4E43" w:rsidP="005A5B24">
            <w:pPr>
              <w:spacing w:after="0"/>
              <w:ind w:left="0"/>
              <w:jc w:val="left"/>
              <w:rPr>
                <w:lang w:eastAsia="x-none"/>
              </w:rPr>
            </w:pPr>
            <w:r w:rsidRPr="000961F5">
              <w:rPr>
                <w:rFonts w:eastAsia="Times New Roman"/>
                <w:color w:val="000000"/>
                <w:lang w:eastAsia="zh-CN"/>
              </w:rPr>
              <w:t>863724738</w:t>
            </w:r>
          </w:p>
        </w:tc>
        <w:tc>
          <w:tcPr>
            <w:tcW w:w="1502" w:type="dxa"/>
          </w:tcPr>
          <w:p w14:paraId="767929EF" w14:textId="77777777" w:rsidR="000C4E43" w:rsidRPr="000961F5" w:rsidRDefault="000C4E43" w:rsidP="005A5B24">
            <w:pPr>
              <w:spacing w:after="0"/>
              <w:ind w:left="0"/>
              <w:jc w:val="right"/>
              <w:rPr>
                <w:rFonts w:eastAsia="Times New Roman"/>
                <w:color w:val="000000"/>
                <w:lang w:eastAsia="zh-CN"/>
              </w:rPr>
            </w:pPr>
            <w:r w:rsidRPr="000961F5">
              <w:rPr>
                <w:rFonts w:eastAsia="Times New Roman"/>
                <w:b/>
                <w:color w:val="000000"/>
                <w:lang w:eastAsia="zh-CN"/>
              </w:rPr>
              <w:t>18,997.91</w:t>
            </w:r>
          </w:p>
        </w:tc>
        <w:tc>
          <w:tcPr>
            <w:tcW w:w="1502" w:type="dxa"/>
          </w:tcPr>
          <w:p w14:paraId="214ABB20" w14:textId="77777777" w:rsidR="000C4E43" w:rsidRPr="000961F5" w:rsidRDefault="000C4E43" w:rsidP="005A5B24">
            <w:pPr>
              <w:spacing w:after="0"/>
              <w:ind w:left="0"/>
              <w:jc w:val="left"/>
              <w:rPr>
                <w:rFonts w:eastAsia="Times New Roman"/>
                <w:color w:val="000000"/>
                <w:lang w:eastAsia="zh-CN"/>
              </w:rPr>
            </w:pPr>
            <w:r w:rsidRPr="000961F5">
              <w:rPr>
                <w:rFonts w:eastAsia="Times New Roman"/>
                <w:color w:val="000000"/>
                <w:lang w:eastAsia="zh-CN"/>
              </w:rPr>
              <w:t>B01130</w:t>
            </w:r>
          </w:p>
        </w:tc>
        <w:tc>
          <w:tcPr>
            <w:tcW w:w="1502" w:type="dxa"/>
            <w:vMerge/>
            <w:tcBorders>
              <w:right w:val="single" w:sz="4" w:space="0" w:color="auto"/>
            </w:tcBorders>
          </w:tcPr>
          <w:p w14:paraId="4AF9737F" w14:textId="77777777" w:rsidR="000C4E43" w:rsidRPr="000961F5" w:rsidRDefault="000C4E43" w:rsidP="005A5B24">
            <w:pPr>
              <w:spacing w:after="0"/>
              <w:ind w:left="0"/>
              <w:jc w:val="left"/>
              <w:rPr>
                <w:rFonts w:eastAsia="Times New Roman"/>
                <w:color w:val="000000"/>
                <w:lang w:eastAsia="zh-CN"/>
              </w:rPr>
            </w:pPr>
          </w:p>
        </w:tc>
        <w:tc>
          <w:tcPr>
            <w:tcW w:w="1502" w:type="dxa"/>
            <w:tcBorders>
              <w:top w:val="nil"/>
              <w:left w:val="single" w:sz="4" w:space="0" w:color="auto"/>
              <w:bottom w:val="nil"/>
              <w:right w:val="nil"/>
            </w:tcBorders>
          </w:tcPr>
          <w:p w14:paraId="5ED0A3CE" w14:textId="77777777" w:rsidR="000C4E43" w:rsidRPr="000961F5" w:rsidRDefault="000C4E43" w:rsidP="005A5B24">
            <w:pPr>
              <w:spacing w:after="0"/>
              <w:ind w:left="0"/>
              <w:jc w:val="left"/>
              <w:rPr>
                <w:rFonts w:eastAsia="Times New Roman"/>
                <w:color w:val="000000"/>
                <w:lang w:eastAsia="zh-CN"/>
              </w:rPr>
            </w:pPr>
          </w:p>
        </w:tc>
        <w:tc>
          <w:tcPr>
            <w:tcW w:w="1502" w:type="dxa"/>
            <w:tcBorders>
              <w:top w:val="nil"/>
              <w:left w:val="nil"/>
              <w:bottom w:val="nil"/>
              <w:right w:val="nil"/>
            </w:tcBorders>
          </w:tcPr>
          <w:p w14:paraId="0528F96B" w14:textId="77777777" w:rsidR="000C4E43" w:rsidRPr="000961F5" w:rsidRDefault="000C4E43" w:rsidP="005A5B24">
            <w:pPr>
              <w:spacing w:after="0"/>
              <w:ind w:left="0"/>
              <w:jc w:val="left"/>
              <w:rPr>
                <w:rFonts w:eastAsia="Times New Roman"/>
                <w:color w:val="000000"/>
                <w:lang w:eastAsia="zh-CN"/>
              </w:rPr>
            </w:pPr>
          </w:p>
        </w:tc>
        <w:tc>
          <w:tcPr>
            <w:tcW w:w="1502" w:type="dxa"/>
            <w:tcBorders>
              <w:top w:val="nil"/>
              <w:left w:val="nil"/>
              <w:bottom w:val="nil"/>
              <w:right w:val="nil"/>
            </w:tcBorders>
          </w:tcPr>
          <w:p w14:paraId="0FF540B6" w14:textId="77777777" w:rsidR="000C4E43" w:rsidRPr="000961F5" w:rsidRDefault="000C4E43" w:rsidP="005A5B24">
            <w:pPr>
              <w:spacing w:after="0"/>
              <w:ind w:left="0"/>
              <w:jc w:val="left"/>
              <w:rPr>
                <w:rFonts w:eastAsia="Times New Roman"/>
                <w:color w:val="000000"/>
                <w:lang w:eastAsia="zh-CN"/>
              </w:rPr>
            </w:pPr>
          </w:p>
        </w:tc>
      </w:tr>
      <w:tr w:rsidR="000C4E43" w:rsidRPr="000961F5" w14:paraId="37BA0298" w14:textId="77777777" w:rsidTr="005A5B24">
        <w:tc>
          <w:tcPr>
            <w:tcW w:w="1502" w:type="dxa"/>
          </w:tcPr>
          <w:p w14:paraId="3F90CC57" w14:textId="77777777" w:rsidR="000C4E43" w:rsidRPr="000961F5" w:rsidRDefault="000C4E43" w:rsidP="005A5B24">
            <w:pPr>
              <w:spacing w:after="0"/>
              <w:ind w:left="0"/>
              <w:jc w:val="left"/>
              <w:rPr>
                <w:lang w:eastAsia="x-none"/>
              </w:rPr>
            </w:pPr>
            <w:r w:rsidRPr="000961F5">
              <w:rPr>
                <w:rFonts w:eastAsia="Times New Roman"/>
                <w:color w:val="000000"/>
                <w:lang w:eastAsia="zh-CN"/>
              </w:rPr>
              <w:t>726686011</w:t>
            </w:r>
          </w:p>
        </w:tc>
        <w:tc>
          <w:tcPr>
            <w:tcW w:w="1502" w:type="dxa"/>
          </w:tcPr>
          <w:p w14:paraId="30FBF3E8" w14:textId="77777777" w:rsidR="000C4E43" w:rsidRPr="000961F5" w:rsidRDefault="000C4E43" w:rsidP="005A5B24">
            <w:pPr>
              <w:spacing w:after="0"/>
              <w:ind w:left="0"/>
              <w:jc w:val="right"/>
              <w:rPr>
                <w:rFonts w:eastAsia="Times New Roman"/>
                <w:color w:val="000000"/>
                <w:lang w:eastAsia="zh-CN"/>
              </w:rPr>
            </w:pPr>
            <w:r w:rsidRPr="000961F5">
              <w:rPr>
                <w:rFonts w:eastAsia="Times New Roman"/>
                <w:b/>
                <w:color w:val="000000"/>
                <w:lang w:eastAsia="zh-CN"/>
              </w:rPr>
              <w:t>37,995.82</w:t>
            </w:r>
          </w:p>
        </w:tc>
        <w:tc>
          <w:tcPr>
            <w:tcW w:w="1502" w:type="dxa"/>
          </w:tcPr>
          <w:p w14:paraId="4CC8DE00" w14:textId="77777777" w:rsidR="000C4E43" w:rsidRPr="000961F5" w:rsidRDefault="000C4E43" w:rsidP="005A5B24">
            <w:pPr>
              <w:spacing w:after="0"/>
              <w:ind w:left="0"/>
              <w:jc w:val="left"/>
              <w:rPr>
                <w:rFonts w:eastAsia="Times New Roman"/>
                <w:color w:val="000000"/>
                <w:lang w:eastAsia="zh-CN"/>
              </w:rPr>
            </w:pPr>
            <w:r w:rsidRPr="000961F5">
              <w:rPr>
                <w:rFonts w:eastAsia="Times New Roman"/>
                <w:color w:val="000000"/>
                <w:lang w:eastAsia="zh-CN"/>
              </w:rPr>
              <w:t>B01130</w:t>
            </w:r>
          </w:p>
        </w:tc>
        <w:tc>
          <w:tcPr>
            <w:tcW w:w="1502" w:type="dxa"/>
            <w:vMerge/>
            <w:tcBorders>
              <w:right w:val="single" w:sz="4" w:space="0" w:color="auto"/>
            </w:tcBorders>
          </w:tcPr>
          <w:p w14:paraId="50F99438" w14:textId="77777777" w:rsidR="000C4E43" w:rsidRPr="000961F5" w:rsidRDefault="000C4E43" w:rsidP="005A5B24">
            <w:pPr>
              <w:spacing w:after="0"/>
              <w:ind w:left="0"/>
              <w:jc w:val="left"/>
              <w:rPr>
                <w:rFonts w:eastAsia="Times New Roman"/>
                <w:color w:val="000000"/>
                <w:lang w:eastAsia="zh-CN"/>
              </w:rPr>
            </w:pPr>
          </w:p>
        </w:tc>
        <w:tc>
          <w:tcPr>
            <w:tcW w:w="1502" w:type="dxa"/>
            <w:tcBorders>
              <w:top w:val="nil"/>
              <w:left w:val="single" w:sz="4" w:space="0" w:color="auto"/>
              <w:bottom w:val="nil"/>
              <w:right w:val="nil"/>
            </w:tcBorders>
          </w:tcPr>
          <w:p w14:paraId="11B8099B" w14:textId="77777777" w:rsidR="000C4E43" w:rsidRPr="000961F5" w:rsidRDefault="000C4E43" w:rsidP="005A5B24">
            <w:pPr>
              <w:spacing w:after="0"/>
              <w:ind w:left="0"/>
              <w:jc w:val="left"/>
              <w:rPr>
                <w:rFonts w:eastAsia="Times New Roman"/>
                <w:color w:val="000000"/>
                <w:lang w:eastAsia="zh-CN"/>
              </w:rPr>
            </w:pPr>
          </w:p>
        </w:tc>
        <w:tc>
          <w:tcPr>
            <w:tcW w:w="1502" w:type="dxa"/>
            <w:tcBorders>
              <w:top w:val="nil"/>
              <w:left w:val="nil"/>
              <w:bottom w:val="nil"/>
              <w:right w:val="nil"/>
            </w:tcBorders>
          </w:tcPr>
          <w:p w14:paraId="5C5529F1" w14:textId="77777777" w:rsidR="000C4E43" w:rsidRPr="000961F5" w:rsidRDefault="000C4E43" w:rsidP="005A5B24">
            <w:pPr>
              <w:spacing w:after="0"/>
              <w:ind w:left="0"/>
              <w:jc w:val="left"/>
              <w:rPr>
                <w:rFonts w:eastAsia="Times New Roman"/>
                <w:color w:val="000000"/>
                <w:lang w:eastAsia="zh-CN"/>
              </w:rPr>
            </w:pPr>
          </w:p>
        </w:tc>
        <w:tc>
          <w:tcPr>
            <w:tcW w:w="1502" w:type="dxa"/>
            <w:tcBorders>
              <w:top w:val="nil"/>
              <w:left w:val="nil"/>
              <w:bottom w:val="nil"/>
              <w:right w:val="nil"/>
            </w:tcBorders>
          </w:tcPr>
          <w:p w14:paraId="4A36E9F4" w14:textId="77777777" w:rsidR="000C4E43" w:rsidRPr="000961F5" w:rsidRDefault="000C4E43" w:rsidP="005A5B24">
            <w:pPr>
              <w:spacing w:after="0"/>
              <w:ind w:left="0"/>
              <w:jc w:val="left"/>
              <w:rPr>
                <w:rFonts w:eastAsia="Times New Roman"/>
                <w:color w:val="000000"/>
                <w:lang w:eastAsia="zh-CN"/>
              </w:rPr>
            </w:pPr>
          </w:p>
        </w:tc>
      </w:tr>
    </w:tbl>
    <w:p w14:paraId="76024999" w14:textId="77777777" w:rsidR="000C4E43" w:rsidRPr="000961F5" w:rsidRDefault="000C4E43" w:rsidP="000C4E43">
      <w:pPr>
        <w:spacing w:after="0"/>
        <w:ind w:left="0"/>
        <w:jc w:val="left"/>
        <w:rPr>
          <w:lang w:eastAsia="x-none"/>
        </w:rPr>
      </w:pPr>
    </w:p>
    <w:p w14:paraId="50CE5E41" w14:textId="42B42060" w:rsidR="000C4E43" w:rsidRPr="000961F5" w:rsidRDefault="000C4E43" w:rsidP="000C4E43">
      <w:pPr>
        <w:pStyle w:val="Heading5"/>
      </w:pPr>
      <w:r w:rsidRPr="000961F5">
        <w:t xml:space="preserve">Generate Payment Instructions </w:t>
      </w:r>
    </w:p>
    <w:p w14:paraId="7CA2625E" w14:textId="77777777" w:rsidR="000C4E43" w:rsidRPr="000961F5" w:rsidRDefault="000C4E43" w:rsidP="000C4E43">
      <w:pPr>
        <w:ind w:left="0"/>
        <w:rPr>
          <w:lang w:eastAsia="x-none"/>
        </w:rPr>
      </w:pPr>
    </w:p>
    <w:p w14:paraId="1802BE34" w14:textId="79318AAF" w:rsidR="000C4E43" w:rsidRPr="000961F5" w:rsidRDefault="000C4E43" w:rsidP="000C4E43">
      <w:pPr>
        <w:ind w:left="0"/>
        <w:rPr>
          <w:lang w:eastAsia="x-none"/>
        </w:rPr>
      </w:pPr>
      <w:r w:rsidRPr="000961F5">
        <w:rPr>
          <w:lang w:eastAsia="x-none"/>
        </w:rPr>
        <w:t xml:space="preserve">Phillip Securities’ (B01345) funding requirements for Alibaba (09988) (See </w:t>
      </w:r>
      <w:hyperlink w:anchor="_MT_101_HKD" w:history="1">
        <w:r w:rsidRPr="000961F5">
          <w:rPr>
            <w:rStyle w:val="Hyperlink"/>
            <w:lang w:eastAsia="x-none"/>
          </w:rPr>
          <w:t>2.3.3.3. MT 101 HKD money settlement instructions for reference</w:t>
        </w:r>
      </w:hyperlink>
      <w:r w:rsidRPr="000961F5">
        <w:rPr>
          <w:lang w:eastAsia="x-none"/>
        </w:rPr>
        <w:t>):</w:t>
      </w:r>
    </w:p>
    <w:tbl>
      <w:tblPr>
        <w:tblStyle w:val="TableGrid"/>
        <w:tblW w:w="0" w:type="auto"/>
        <w:tblLook w:val="04A0" w:firstRow="1" w:lastRow="0" w:firstColumn="1" w:lastColumn="0" w:noHBand="0" w:noVBand="1"/>
      </w:tblPr>
      <w:tblGrid>
        <w:gridCol w:w="10459"/>
      </w:tblGrid>
      <w:tr w:rsidR="000C4E43" w:rsidRPr="000961F5" w14:paraId="12AFDD5E" w14:textId="77777777" w:rsidTr="005A5B24">
        <w:tc>
          <w:tcPr>
            <w:tcW w:w="10459" w:type="dxa"/>
          </w:tcPr>
          <w:p w14:paraId="3C479B85" w14:textId="77777777" w:rsidR="000C4E43" w:rsidRPr="000961F5" w:rsidRDefault="000C4E43" w:rsidP="005A5B24">
            <w:pPr>
              <w:spacing w:after="39"/>
              <w:ind w:left="0"/>
              <w:rPr>
                <w:lang w:val="en-US" w:eastAsia="x-none"/>
              </w:rPr>
            </w:pPr>
            <w:r w:rsidRPr="000961F5">
              <w:rPr>
                <w:lang w:val="en-US" w:eastAsia="x-none"/>
              </w:rPr>
              <w:t>{1:F01HKSCHKHHAIPO0000000000}{2:I101BKCHHKHHXXXN2020}{4:</w:t>
            </w:r>
          </w:p>
          <w:p w14:paraId="222613DC" w14:textId="77777777" w:rsidR="000C4E43" w:rsidRPr="000961F5" w:rsidRDefault="000C4E43" w:rsidP="005A5B24">
            <w:pPr>
              <w:spacing w:after="39"/>
              <w:ind w:left="0"/>
              <w:rPr>
                <w:lang w:val="en-US" w:eastAsia="x-none"/>
              </w:rPr>
            </w:pPr>
            <w:r w:rsidRPr="000961F5">
              <w:rPr>
                <w:lang w:val="en-US" w:eastAsia="x-none"/>
              </w:rPr>
              <w:t>:20:09988B01345PAI01</w:t>
            </w:r>
          </w:p>
          <w:p w14:paraId="29D4B0E5" w14:textId="77777777" w:rsidR="000C4E43" w:rsidRPr="000961F5" w:rsidRDefault="000C4E43" w:rsidP="005A5B24">
            <w:pPr>
              <w:spacing w:after="39"/>
              <w:ind w:left="0"/>
              <w:rPr>
                <w:lang w:val="en-US" w:eastAsia="x-none"/>
              </w:rPr>
            </w:pPr>
            <w:r w:rsidRPr="000961F5">
              <w:rPr>
                <w:lang w:val="en-US" w:eastAsia="x-none"/>
              </w:rPr>
              <w:t>:28D:1/1</w:t>
            </w:r>
          </w:p>
          <w:p w14:paraId="5F931017" w14:textId="77777777" w:rsidR="000C4E43" w:rsidRPr="000961F5" w:rsidRDefault="000C4E43" w:rsidP="005A5B24">
            <w:pPr>
              <w:spacing w:after="39"/>
              <w:ind w:left="0"/>
              <w:rPr>
                <w:lang w:val="en-US" w:eastAsia="x-none"/>
              </w:rPr>
            </w:pPr>
            <w:r w:rsidRPr="000961F5">
              <w:rPr>
                <w:lang w:val="en-US" w:eastAsia="x-none"/>
              </w:rPr>
              <w:t>:50C:HKSCHKHHIPO</w:t>
            </w:r>
          </w:p>
          <w:p w14:paraId="27DD2676" w14:textId="77777777" w:rsidR="000C4E43" w:rsidRPr="000961F5" w:rsidRDefault="000C4E43" w:rsidP="005A5B24">
            <w:pPr>
              <w:spacing w:after="39"/>
              <w:ind w:left="0"/>
              <w:rPr>
                <w:lang w:val="en-US" w:eastAsia="x-none"/>
              </w:rPr>
            </w:pPr>
            <w:r w:rsidRPr="000961F5">
              <w:rPr>
                <w:lang w:val="en-US" w:eastAsia="x-none"/>
              </w:rPr>
              <w:t>:30:200612</w:t>
            </w:r>
          </w:p>
          <w:p w14:paraId="6A194A1E" w14:textId="77777777" w:rsidR="000C4E43" w:rsidRPr="000961F5" w:rsidRDefault="000C4E43" w:rsidP="005A5B24">
            <w:pPr>
              <w:spacing w:after="39"/>
              <w:ind w:left="0"/>
              <w:rPr>
                <w:lang w:val="en-US" w:eastAsia="x-none"/>
              </w:rPr>
            </w:pPr>
            <w:r w:rsidRPr="000961F5">
              <w:rPr>
                <w:lang w:val="en-US" w:eastAsia="x-none"/>
              </w:rPr>
              <w:t>:21:09988B01345PAI01</w:t>
            </w:r>
          </w:p>
          <w:p w14:paraId="673D4527" w14:textId="77777777" w:rsidR="000C4E43" w:rsidRPr="000961F5" w:rsidRDefault="000C4E43" w:rsidP="005A5B24">
            <w:pPr>
              <w:spacing w:after="39"/>
              <w:ind w:left="0"/>
              <w:rPr>
                <w:lang w:val="en-US" w:eastAsia="x-none"/>
              </w:rPr>
            </w:pPr>
            <w:r w:rsidRPr="000961F5">
              <w:rPr>
                <w:lang w:val="en-US" w:eastAsia="x-none"/>
              </w:rPr>
              <w:t>:32B:HKD56993,73</w:t>
            </w:r>
          </w:p>
          <w:p w14:paraId="3492C45B" w14:textId="77777777" w:rsidR="000C4E43" w:rsidRPr="000961F5" w:rsidRDefault="000C4E43" w:rsidP="005A5B24">
            <w:pPr>
              <w:spacing w:after="39"/>
              <w:ind w:left="0"/>
              <w:rPr>
                <w:lang w:val="en-US" w:eastAsia="x-none"/>
              </w:rPr>
            </w:pPr>
            <w:r w:rsidRPr="000961F5">
              <w:rPr>
                <w:lang w:val="en-US" w:eastAsia="x-none"/>
              </w:rPr>
              <w:t>:50G:/HK000-000-00000000</w:t>
            </w:r>
          </w:p>
          <w:p w14:paraId="7D83B311" w14:textId="77777777" w:rsidR="000C4E43" w:rsidRPr="000961F5" w:rsidRDefault="000C4E43" w:rsidP="005A5B24">
            <w:pPr>
              <w:spacing w:after="39"/>
              <w:ind w:left="0"/>
              <w:rPr>
                <w:lang w:val="en-US" w:eastAsia="x-none"/>
              </w:rPr>
            </w:pPr>
            <w:r w:rsidRPr="000961F5">
              <w:rPr>
                <w:lang w:val="en-US" w:eastAsia="x-none"/>
              </w:rPr>
              <w:lastRenderedPageBreak/>
              <w:t>BKCHHKHHXXX</w:t>
            </w:r>
          </w:p>
          <w:p w14:paraId="4079957A" w14:textId="77777777" w:rsidR="000C4E43" w:rsidRPr="000961F5" w:rsidRDefault="000C4E43" w:rsidP="005A5B24">
            <w:pPr>
              <w:spacing w:after="39"/>
              <w:ind w:left="0"/>
              <w:rPr>
                <w:lang w:val="en-US" w:eastAsia="x-none"/>
              </w:rPr>
            </w:pPr>
            <w:r w:rsidRPr="000961F5">
              <w:rPr>
                <w:lang w:val="en-US" w:eastAsia="x-none"/>
              </w:rPr>
              <w:t>:57A:HSBCHKHHXXX</w:t>
            </w:r>
          </w:p>
          <w:p w14:paraId="13683E5E" w14:textId="77777777" w:rsidR="000C4E43" w:rsidRPr="000961F5" w:rsidRDefault="000C4E43" w:rsidP="005A5B24">
            <w:pPr>
              <w:spacing w:after="39"/>
              <w:ind w:left="0"/>
              <w:rPr>
                <w:lang w:val="en-US" w:eastAsia="x-none"/>
              </w:rPr>
            </w:pPr>
            <w:r w:rsidRPr="000961F5">
              <w:rPr>
                <w:lang w:val="en-US" w:eastAsia="x-none"/>
              </w:rPr>
              <w:t>:59F:/HK999-999-99999999</w:t>
            </w:r>
          </w:p>
          <w:p w14:paraId="212D55D8" w14:textId="77777777" w:rsidR="000C4E43" w:rsidRPr="000961F5" w:rsidRDefault="000C4E43" w:rsidP="005A5B24">
            <w:pPr>
              <w:spacing w:after="39"/>
              <w:ind w:left="0"/>
              <w:rPr>
                <w:lang w:val="en-US" w:eastAsia="x-none"/>
              </w:rPr>
            </w:pPr>
            <w:r w:rsidRPr="000961F5">
              <w:rPr>
                <w:lang w:val="en-US" w:eastAsia="x-none"/>
              </w:rPr>
              <w:t>1/ALIBABA GROUP HOLDING LIMITED</w:t>
            </w:r>
          </w:p>
          <w:p w14:paraId="63431410" w14:textId="77777777" w:rsidR="000C4E43" w:rsidRPr="000961F5" w:rsidRDefault="000C4E43" w:rsidP="005A5B24">
            <w:pPr>
              <w:spacing w:after="39"/>
              <w:ind w:left="0"/>
              <w:rPr>
                <w:lang w:val="en-US" w:eastAsia="x-none"/>
              </w:rPr>
            </w:pPr>
            <w:r w:rsidRPr="000961F5">
              <w:rPr>
                <w:lang w:val="en-US" w:eastAsia="x-none"/>
              </w:rPr>
              <w:t>2/26F TOWER ONE TIMES SQUARE</w:t>
            </w:r>
          </w:p>
          <w:p w14:paraId="1F65866D" w14:textId="77777777" w:rsidR="000C4E43" w:rsidRPr="000961F5" w:rsidRDefault="000C4E43" w:rsidP="005A5B24">
            <w:pPr>
              <w:spacing w:after="39"/>
              <w:ind w:left="0"/>
              <w:rPr>
                <w:lang w:val="en-US" w:eastAsia="x-none"/>
              </w:rPr>
            </w:pPr>
            <w:r w:rsidRPr="000961F5">
              <w:rPr>
                <w:lang w:val="en-US" w:eastAsia="x-none"/>
              </w:rPr>
              <w:t>2/1 MATHESON ROAD CAUSEWAY BAY</w:t>
            </w:r>
          </w:p>
          <w:p w14:paraId="14E2CA8F" w14:textId="77777777" w:rsidR="000C4E43" w:rsidRPr="000961F5" w:rsidRDefault="000C4E43" w:rsidP="005A5B24">
            <w:pPr>
              <w:spacing w:after="39"/>
              <w:ind w:left="0"/>
              <w:rPr>
                <w:lang w:val="en-US" w:eastAsia="x-none"/>
              </w:rPr>
            </w:pPr>
            <w:r w:rsidRPr="000961F5">
              <w:rPr>
                <w:lang w:val="en-US" w:eastAsia="x-none"/>
              </w:rPr>
              <w:t>3/HKSAR CHINA</w:t>
            </w:r>
          </w:p>
          <w:p w14:paraId="5B8183F3" w14:textId="77777777" w:rsidR="000C4E43" w:rsidRPr="000961F5" w:rsidRDefault="000C4E43" w:rsidP="005A5B24">
            <w:pPr>
              <w:spacing w:after="39"/>
              <w:ind w:left="0"/>
              <w:rPr>
                <w:lang w:val="en-US" w:eastAsia="x-none"/>
              </w:rPr>
            </w:pPr>
            <w:r w:rsidRPr="000961F5">
              <w:rPr>
                <w:lang w:val="en-US" w:eastAsia="x-none"/>
              </w:rPr>
              <w:t>:71A:SHA}</w:t>
            </w:r>
          </w:p>
        </w:tc>
      </w:tr>
    </w:tbl>
    <w:p w14:paraId="7FCC1BB0" w14:textId="77777777" w:rsidR="000C4E43" w:rsidRPr="000961F5" w:rsidRDefault="000C4E43" w:rsidP="000C4E43">
      <w:pPr>
        <w:ind w:left="0"/>
        <w:rPr>
          <w:lang w:eastAsia="x-none"/>
        </w:rPr>
      </w:pPr>
    </w:p>
    <w:p w14:paraId="544F2626" w14:textId="77777777" w:rsidR="000C4E43" w:rsidRPr="000961F5" w:rsidRDefault="000C4E43" w:rsidP="000C4E43">
      <w:pPr>
        <w:ind w:left="0"/>
        <w:rPr>
          <w:lang w:eastAsia="x-none"/>
        </w:rPr>
      </w:pPr>
      <w:r w:rsidRPr="000961F5">
        <w:rPr>
          <w:lang w:eastAsia="x-none"/>
        </w:rPr>
        <w:t xml:space="preserve">BOCI Securities’ (B01130) funding requirements for Alibaba (09988) (See </w:t>
      </w:r>
      <w:hyperlink w:anchor="_MT_101_HKD" w:history="1">
        <w:r w:rsidRPr="000961F5">
          <w:rPr>
            <w:rStyle w:val="Hyperlink"/>
            <w:lang w:eastAsia="x-none"/>
          </w:rPr>
          <w:t>2.3.3.3. MT 101 HKD money settlement instructions for reference</w:t>
        </w:r>
      </w:hyperlink>
      <w:r w:rsidRPr="000961F5">
        <w:rPr>
          <w:lang w:eastAsia="x-none"/>
        </w:rPr>
        <w:t>):</w:t>
      </w:r>
    </w:p>
    <w:tbl>
      <w:tblPr>
        <w:tblStyle w:val="TableGrid"/>
        <w:tblW w:w="0" w:type="auto"/>
        <w:tblLook w:val="04A0" w:firstRow="1" w:lastRow="0" w:firstColumn="1" w:lastColumn="0" w:noHBand="0" w:noVBand="1"/>
      </w:tblPr>
      <w:tblGrid>
        <w:gridCol w:w="10459"/>
      </w:tblGrid>
      <w:tr w:rsidR="000C4E43" w:rsidRPr="000961F5" w14:paraId="14CA4E80" w14:textId="77777777" w:rsidTr="005A5B24">
        <w:tc>
          <w:tcPr>
            <w:tcW w:w="10459" w:type="dxa"/>
          </w:tcPr>
          <w:p w14:paraId="7B775957" w14:textId="77777777" w:rsidR="000C4E43" w:rsidRPr="000961F5" w:rsidRDefault="000C4E43" w:rsidP="005A5B24">
            <w:pPr>
              <w:spacing w:after="39"/>
              <w:ind w:left="0"/>
              <w:rPr>
                <w:lang w:val="en-US" w:eastAsia="x-none"/>
              </w:rPr>
            </w:pPr>
            <w:r w:rsidRPr="000961F5">
              <w:rPr>
                <w:lang w:val="en-US" w:eastAsia="x-none"/>
              </w:rPr>
              <w:t>{1:F01HKSCHKHHAIPO0000000000}{2:I101BKCHHKHHXXXN2020}{4:</w:t>
            </w:r>
          </w:p>
          <w:p w14:paraId="2CAB6122" w14:textId="77777777" w:rsidR="000C4E43" w:rsidRPr="000961F5" w:rsidRDefault="000C4E43" w:rsidP="005A5B24">
            <w:pPr>
              <w:spacing w:after="39"/>
              <w:ind w:left="0"/>
              <w:rPr>
                <w:lang w:val="en-US" w:eastAsia="x-none"/>
              </w:rPr>
            </w:pPr>
            <w:r w:rsidRPr="000961F5">
              <w:rPr>
                <w:lang w:val="en-US" w:eastAsia="x-none"/>
              </w:rPr>
              <w:t>:20:09988B01130PAI01</w:t>
            </w:r>
          </w:p>
          <w:p w14:paraId="45BA1903" w14:textId="77777777" w:rsidR="000C4E43" w:rsidRPr="000961F5" w:rsidRDefault="000C4E43" w:rsidP="005A5B24">
            <w:pPr>
              <w:spacing w:after="39"/>
              <w:ind w:left="0"/>
              <w:rPr>
                <w:lang w:val="en-US" w:eastAsia="x-none"/>
              </w:rPr>
            </w:pPr>
            <w:r w:rsidRPr="000961F5">
              <w:rPr>
                <w:lang w:val="en-US" w:eastAsia="x-none"/>
              </w:rPr>
              <w:t>:28D:1/1</w:t>
            </w:r>
          </w:p>
          <w:p w14:paraId="0F5E62C2" w14:textId="77777777" w:rsidR="000C4E43" w:rsidRPr="000961F5" w:rsidRDefault="000C4E43" w:rsidP="005A5B24">
            <w:pPr>
              <w:spacing w:after="39"/>
              <w:ind w:left="0"/>
              <w:rPr>
                <w:lang w:val="en-US" w:eastAsia="x-none"/>
              </w:rPr>
            </w:pPr>
            <w:r w:rsidRPr="000961F5">
              <w:rPr>
                <w:lang w:val="en-US" w:eastAsia="x-none"/>
              </w:rPr>
              <w:t>:50C:HKSCHKHHIPO</w:t>
            </w:r>
          </w:p>
          <w:p w14:paraId="32FF57B6" w14:textId="77777777" w:rsidR="000C4E43" w:rsidRPr="000961F5" w:rsidRDefault="000C4E43" w:rsidP="005A5B24">
            <w:pPr>
              <w:spacing w:after="39"/>
              <w:ind w:left="0"/>
              <w:rPr>
                <w:lang w:val="en-US" w:eastAsia="x-none"/>
              </w:rPr>
            </w:pPr>
            <w:r w:rsidRPr="000961F5">
              <w:rPr>
                <w:lang w:val="en-US" w:eastAsia="x-none"/>
              </w:rPr>
              <w:t>:30:200612</w:t>
            </w:r>
          </w:p>
          <w:p w14:paraId="08D4B38B" w14:textId="77777777" w:rsidR="000C4E43" w:rsidRPr="000961F5" w:rsidRDefault="000C4E43" w:rsidP="005A5B24">
            <w:pPr>
              <w:spacing w:after="39"/>
              <w:ind w:left="0"/>
              <w:rPr>
                <w:lang w:val="en-US" w:eastAsia="x-none"/>
              </w:rPr>
            </w:pPr>
            <w:r w:rsidRPr="000961F5">
              <w:rPr>
                <w:lang w:val="en-US" w:eastAsia="x-none"/>
              </w:rPr>
              <w:t>:21:09988B01130PAI01</w:t>
            </w:r>
          </w:p>
          <w:p w14:paraId="62F8877A" w14:textId="77777777" w:rsidR="000C4E43" w:rsidRPr="000961F5" w:rsidRDefault="000C4E43" w:rsidP="005A5B24">
            <w:pPr>
              <w:spacing w:after="39"/>
              <w:ind w:left="0"/>
              <w:rPr>
                <w:lang w:val="en-US" w:eastAsia="x-none"/>
              </w:rPr>
            </w:pPr>
            <w:r w:rsidRPr="000961F5">
              <w:rPr>
                <w:lang w:val="en-US" w:eastAsia="x-none"/>
              </w:rPr>
              <w:t>:32B:HKD113987,46</w:t>
            </w:r>
          </w:p>
          <w:p w14:paraId="7372450F" w14:textId="77777777" w:rsidR="000C4E43" w:rsidRPr="000961F5" w:rsidRDefault="000C4E43" w:rsidP="005A5B24">
            <w:pPr>
              <w:spacing w:after="39"/>
              <w:ind w:left="0"/>
              <w:rPr>
                <w:lang w:val="en-US" w:eastAsia="x-none"/>
              </w:rPr>
            </w:pPr>
            <w:r w:rsidRPr="000961F5">
              <w:rPr>
                <w:lang w:val="en-US" w:eastAsia="x-none"/>
              </w:rPr>
              <w:t>:50G:/HK111-111-11111111</w:t>
            </w:r>
          </w:p>
          <w:p w14:paraId="01D04651" w14:textId="77777777" w:rsidR="000C4E43" w:rsidRPr="000961F5" w:rsidRDefault="000C4E43" w:rsidP="005A5B24">
            <w:pPr>
              <w:spacing w:after="39"/>
              <w:ind w:left="0"/>
              <w:rPr>
                <w:lang w:val="en-US" w:eastAsia="x-none"/>
              </w:rPr>
            </w:pPr>
            <w:r w:rsidRPr="000961F5">
              <w:rPr>
                <w:lang w:val="en-US" w:eastAsia="x-none"/>
              </w:rPr>
              <w:t>BKCHHKHHXXX</w:t>
            </w:r>
          </w:p>
          <w:p w14:paraId="2E263A43" w14:textId="77777777" w:rsidR="000C4E43" w:rsidRPr="000961F5" w:rsidRDefault="000C4E43" w:rsidP="005A5B24">
            <w:pPr>
              <w:spacing w:after="39"/>
              <w:ind w:left="0"/>
              <w:rPr>
                <w:lang w:val="en-US" w:eastAsia="x-none"/>
              </w:rPr>
            </w:pPr>
            <w:r w:rsidRPr="000961F5">
              <w:rPr>
                <w:lang w:val="en-US" w:eastAsia="x-none"/>
              </w:rPr>
              <w:t>:57A:HSBCHKHHXXX</w:t>
            </w:r>
          </w:p>
          <w:p w14:paraId="0B95F5F6" w14:textId="77777777" w:rsidR="000C4E43" w:rsidRPr="000961F5" w:rsidRDefault="000C4E43" w:rsidP="005A5B24">
            <w:pPr>
              <w:spacing w:after="39"/>
              <w:ind w:left="0"/>
              <w:rPr>
                <w:lang w:val="en-US" w:eastAsia="x-none"/>
              </w:rPr>
            </w:pPr>
            <w:r w:rsidRPr="000961F5">
              <w:rPr>
                <w:lang w:val="en-US" w:eastAsia="x-none"/>
              </w:rPr>
              <w:t>:59F:/HK999-999-99999999</w:t>
            </w:r>
          </w:p>
          <w:p w14:paraId="13098BC7" w14:textId="77777777" w:rsidR="000C4E43" w:rsidRPr="000961F5" w:rsidRDefault="000C4E43" w:rsidP="005A5B24">
            <w:pPr>
              <w:spacing w:after="39"/>
              <w:ind w:left="0"/>
              <w:rPr>
                <w:lang w:val="en-US" w:eastAsia="x-none"/>
              </w:rPr>
            </w:pPr>
            <w:r w:rsidRPr="000961F5">
              <w:rPr>
                <w:lang w:val="en-US" w:eastAsia="x-none"/>
              </w:rPr>
              <w:t>1/ALIBABA GROUP HOLDING LIMITED</w:t>
            </w:r>
          </w:p>
          <w:p w14:paraId="7044079D" w14:textId="77777777" w:rsidR="000C4E43" w:rsidRPr="000961F5" w:rsidRDefault="000C4E43" w:rsidP="005A5B24">
            <w:pPr>
              <w:spacing w:after="39"/>
              <w:ind w:left="0"/>
              <w:rPr>
                <w:lang w:val="en-US" w:eastAsia="x-none"/>
              </w:rPr>
            </w:pPr>
            <w:r w:rsidRPr="000961F5">
              <w:rPr>
                <w:lang w:val="en-US" w:eastAsia="x-none"/>
              </w:rPr>
              <w:t>2/26F TOWER ONE TIMES SQUARE</w:t>
            </w:r>
          </w:p>
          <w:p w14:paraId="7CE50652" w14:textId="77777777" w:rsidR="000C4E43" w:rsidRPr="000961F5" w:rsidRDefault="000C4E43" w:rsidP="005A5B24">
            <w:pPr>
              <w:spacing w:after="39"/>
              <w:ind w:left="0"/>
              <w:rPr>
                <w:lang w:val="en-US" w:eastAsia="x-none"/>
              </w:rPr>
            </w:pPr>
            <w:r w:rsidRPr="000961F5">
              <w:rPr>
                <w:lang w:val="en-US" w:eastAsia="x-none"/>
              </w:rPr>
              <w:t>2/1 MATHESON ROAD CAUSEWAY BAY</w:t>
            </w:r>
          </w:p>
          <w:p w14:paraId="79307464" w14:textId="77777777" w:rsidR="000C4E43" w:rsidRPr="000961F5" w:rsidRDefault="000C4E43" w:rsidP="005A5B24">
            <w:pPr>
              <w:spacing w:after="39"/>
              <w:ind w:left="0"/>
              <w:rPr>
                <w:lang w:val="en-US" w:eastAsia="x-none"/>
              </w:rPr>
            </w:pPr>
            <w:r w:rsidRPr="000961F5">
              <w:rPr>
                <w:lang w:val="en-US" w:eastAsia="x-none"/>
              </w:rPr>
              <w:t>3/HKSAR CHINA</w:t>
            </w:r>
          </w:p>
          <w:p w14:paraId="52EE233A" w14:textId="77777777" w:rsidR="000C4E43" w:rsidRPr="000961F5" w:rsidRDefault="000C4E43" w:rsidP="005A5B24">
            <w:pPr>
              <w:spacing w:after="39"/>
              <w:ind w:left="0"/>
              <w:rPr>
                <w:lang w:val="en-US" w:eastAsia="x-none"/>
              </w:rPr>
            </w:pPr>
            <w:r w:rsidRPr="000961F5">
              <w:rPr>
                <w:lang w:val="en-US" w:eastAsia="x-none"/>
              </w:rPr>
              <w:t>:71A:SHA}</w:t>
            </w:r>
          </w:p>
        </w:tc>
      </w:tr>
    </w:tbl>
    <w:p w14:paraId="27ED6A7B" w14:textId="351648DF" w:rsidR="000C4E43" w:rsidRPr="000961F5" w:rsidRDefault="000C4E43">
      <w:pPr>
        <w:spacing w:after="0"/>
        <w:ind w:left="0"/>
        <w:jc w:val="left"/>
        <w:rPr>
          <w:lang w:eastAsia="x-none"/>
        </w:rPr>
      </w:pPr>
    </w:p>
    <w:p w14:paraId="32F65CF8" w14:textId="49C10CF1" w:rsidR="000C4E43" w:rsidRPr="000961F5" w:rsidRDefault="005A5B24" w:rsidP="005A5B24">
      <w:pPr>
        <w:pStyle w:val="Heading4"/>
      </w:pPr>
      <w:bookmarkStart w:id="355" w:name="_Toc62722894"/>
      <w:bookmarkStart w:id="356" w:name="_Toc65058042"/>
      <w:bookmarkStart w:id="357" w:name="_Toc65138844"/>
      <w:bookmarkStart w:id="358" w:name="_Toc65145824"/>
      <w:r w:rsidRPr="000961F5">
        <w:t>Refund Settlement</w:t>
      </w:r>
      <w:bookmarkEnd w:id="355"/>
      <w:bookmarkEnd w:id="356"/>
      <w:bookmarkEnd w:id="357"/>
      <w:bookmarkEnd w:id="358"/>
    </w:p>
    <w:p w14:paraId="1D3B9825" w14:textId="4042E2D1" w:rsidR="000C4E43" w:rsidRPr="000961F5" w:rsidRDefault="000C4E43">
      <w:pPr>
        <w:spacing w:after="0"/>
        <w:ind w:left="0"/>
        <w:jc w:val="left"/>
        <w:rPr>
          <w:lang w:eastAsia="x-none"/>
        </w:rPr>
      </w:pPr>
    </w:p>
    <w:p w14:paraId="4A7E65D1" w14:textId="77777777" w:rsidR="006A21D0" w:rsidRPr="000961F5" w:rsidRDefault="006A21D0" w:rsidP="006A21D0">
      <w:pPr>
        <w:pStyle w:val="Heading5"/>
      </w:pPr>
      <w:r w:rsidRPr="000961F5">
        <w:t>Calculate per applicant refund settlement value</w:t>
      </w:r>
    </w:p>
    <w:p w14:paraId="6E14E202" w14:textId="77777777" w:rsidR="006A21D0" w:rsidRPr="000961F5" w:rsidRDefault="006A21D0" w:rsidP="006A21D0">
      <w:pPr>
        <w:ind w:left="0"/>
        <w:rPr>
          <w:lang w:eastAsia="x-none"/>
        </w:rPr>
      </w:pPr>
      <w:r w:rsidRPr="000961F5">
        <w:rPr>
          <w:lang w:eastAsia="x-none"/>
        </w:rPr>
        <w:t>Assume Alibaba (09988)’s IPO (same as pre-funding example) with the following terms:</w:t>
      </w:r>
    </w:p>
    <w:tbl>
      <w:tblPr>
        <w:tblStyle w:val="TableGrid"/>
        <w:tblpPr w:leftFromText="180" w:rightFromText="180" w:vertAnchor="text" w:tblpY="1"/>
        <w:tblOverlap w:val="never"/>
        <w:tblW w:w="4422" w:type="dxa"/>
        <w:tblCellMar>
          <w:left w:w="57" w:type="dxa"/>
          <w:right w:w="57" w:type="dxa"/>
        </w:tblCellMar>
        <w:tblLook w:val="04A0" w:firstRow="1" w:lastRow="0" w:firstColumn="1" w:lastColumn="0" w:noHBand="0" w:noVBand="1"/>
      </w:tblPr>
      <w:tblGrid>
        <w:gridCol w:w="2721"/>
        <w:gridCol w:w="1701"/>
      </w:tblGrid>
      <w:tr w:rsidR="006A21D0" w:rsidRPr="000961F5" w14:paraId="5578999F" w14:textId="77777777" w:rsidTr="00EE24F6">
        <w:tc>
          <w:tcPr>
            <w:tcW w:w="2721" w:type="dxa"/>
            <w:shd w:val="clear" w:color="auto" w:fill="13426B"/>
          </w:tcPr>
          <w:p w14:paraId="322F53D3" w14:textId="77777777" w:rsidR="006A21D0" w:rsidRPr="000961F5" w:rsidRDefault="006A21D0" w:rsidP="00EE24F6">
            <w:pPr>
              <w:spacing w:after="0"/>
              <w:ind w:left="0"/>
              <w:jc w:val="left"/>
              <w:rPr>
                <w:b/>
                <w:lang w:eastAsia="x-none"/>
              </w:rPr>
            </w:pPr>
            <w:r w:rsidRPr="000961F5">
              <w:rPr>
                <w:b/>
                <w:lang w:eastAsia="x-none"/>
              </w:rPr>
              <w:lastRenderedPageBreak/>
              <w:t>Item</w:t>
            </w:r>
          </w:p>
        </w:tc>
        <w:tc>
          <w:tcPr>
            <w:tcW w:w="1701" w:type="dxa"/>
            <w:shd w:val="clear" w:color="auto" w:fill="13426B"/>
          </w:tcPr>
          <w:p w14:paraId="5CAF8B1C" w14:textId="77777777" w:rsidR="006A21D0" w:rsidRPr="000961F5" w:rsidRDefault="006A21D0" w:rsidP="00EE24F6">
            <w:pPr>
              <w:spacing w:after="0"/>
              <w:ind w:left="0"/>
              <w:jc w:val="left"/>
              <w:rPr>
                <w:b/>
                <w:lang w:eastAsia="x-none"/>
              </w:rPr>
            </w:pPr>
            <w:r w:rsidRPr="000961F5">
              <w:rPr>
                <w:b/>
                <w:lang w:eastAsia="x-none"/>
              </w:rPr>
              <w:t>Value</w:t>
            </w:r>
          </w:p>
        </w:tc>
      </w:tr>
      <w:tr w:rsidR="006A21D0" w:rsidRPr="000961F5" w14:paraId="68BC6232" w14:textId="77777777" w:rsidTr="00EE24F6">
        <w:tc>
          <w:tcPr>
            <w:tcW w:w="2721" w:type="dxa"/>
          </w:tcPr>
          <w:p w14:paraId="0EAA4A8C" w14:textId="77777777" w:rsidR="006A21D0" w:rsidRPr="000961F5" w:rsidRDefault="006A21D0" w:rsidP="00EE24F6">
            <w:pPr>
              <w:spacing w:after="0"/>
              <w:ind w:left="0"/>
              <w:jc w:val="left"/>
              <w:rPr>
                <w:b/>
                <w:lang w:eastAsia="x-none"/>
              </w:rPr>
            </w:pPr>
            <w:r w:rsidRPr="000961F5">
              <w:rPr>
                <w:b/>
                <w:lang w:eastAsia="x-none"/>
              </w:rPr>
              <w:t>Max offer price</w:t>
            </w:r>
          </w:p>
        </w:tc>
        <w:tc>
          <w:tcPr>
            <w:tcW w:w="1701" w:type="dxa"/>
          </w:tcPr>
          <w:p w14:paraId="35FA91E9" w14:textId="77777777" w:rsidR="006A21D0" w:rsidRPr="000961F5" w:rsidRDefault="006A21D0" w:rsidP="00EE24F6">
            <w:pPr>
              <w:spacing w:after="0"/>
              <w:ind w:left="0"/>
              <w:jc w:val="left"/>
              <w:rPr>
                <w:b/>
                <w:lang w:eastAsia="x-none"/>
              </w:rPr>
            </w:pPr>
            <w:r w:rsidRPr="000961F5">
              <w:rPr>
                <w:b/>
                <w:lang w:eastAsia="x-none"/>
              </w:rPr>
              <w:t>176 (HKD)</w:t>
            </w:r>
          </w:p>
        </w:tc>
      </w:tr>
      <w:tr w:rsidR="006A21D0" w:rsidRPr="000961F5" w14:paraId="52E869A8" w14:textId="77777777" w:rsidTr="00EE24F6">
        <w:tc>
          <w:tcPr>
            <w:tcW w:w="2721" w:type="dxa"/>
          </w:tcPr>
          <w:p w14:paraId="1E100E1B" w14:textId="77777777" w:rsidR="006A21D0" w:rsidRPr="000961F5" w:rsidRDefault="006A21D0" w:rsidP="00EE24F6">
            <w:pPr>
              <w:spacing w:after="0"/>
              <w:ind w:left="0"/>
              <w:jc w:val="left"/>
              <w:rPr>
                <w:b/>
                <w:lang w:eastAsia="x-none"/>
              </w:rPr>
            </w:pPr>
            <w:r w:rsidRPr="000961F5">
              <w:rPr>
                <w:b/>
                <w:lang w:eastAsia="x-none"/>
              </w:rPr>
              <w:t>Brokerage</w:t>
            </w:r>
          </w:p>
        </w:tc>
        <w:tc>
          <w:tcPr>
            <w:tcW w:w="1701" w:type="dxa"/>
          </w:tcPr>
          <w:p w14:paraId="68F9D189" w14:textId="77777777" w:rsidR="006A21D0" w:rsidRPr="000961F5" w:rsidRDefault="006A21D0" w:rsidP="00EE24F6">
            <w:pPr>
              <w:spacing w:after="0"/>
              <w:ind w:left="0"/>
              <w:jc w:val="left"/>
              <w:rPr>
                <w:b/>
                <w:lang w:eastAsia="x-none"/>
              </w:rPr>
            </w:pPr>
            <w:r w:rsidRPr="000961F5">
              <w:rPr>
                <w:b/>
                <w:lang w:eastAsia="x-none"/>
              </w:rPr>
              <w:t>1.0000%</w:t>
            </w:r>
          </w:p>
        </w:tc>
      </w:tr>
      <w:tr w:rsidR="006A21D0" w:rsidRPr="000961F5" w14:paraId="3351BDD9" w14:textId="77777777" w:rsidTr="00EE24F6">
        <w:tc>
          <w:tcPr>
            <w:tcW w:w="2721" w:type="dxa"/>
          </w:tcPr>
          <w:p w14:paraId="392A39A8" w14:textId="77777777" w:rsidR="006A21D0" w:rsidRPr="000961F5" w:rsidRDefault="006A21D0" w:rsidP="00EE24F6">
            <w:pPr>
              <w:spacing w:after="0"/>
              <w:ind w:left="0"/>
              <w:jc w:val="left"/>
              <w:rPr>
                <w:b/>
                <w:lang w:eastAsia="x-none"/>
              </w:rPr>
            </w:pPr>
            <w:r w:rsidRPr="000961F5">
              <w:rPr>
                <w:b/>
                <w:lang w:eastAsia="x-none"/>
              </w:rPr>
              <w:t>SFC Transaction Levy</w:t>
            </w:r>
          </w:p>
        </w:tc>
        <w:tc>
          <w:tcPr>
            <w:tcW w:w="1701" w:type="dxa"/>
          </w:tcPr>
          <w:p w14:paraId="23F2C3E4" w14:textId="77777777" w:rsidR="006A21D0" w:rsidRPr="000961F5" w:rsidRDefault="006A21D0" w:rsidP="00EE24F6">
            <w:pPr>
              <w:spacing w:after="0"/>
              <w:ind w:left="0"/>
              <w:jc w:val="left"/>
              <w:rPr>
                <w:b/>
                <w:lang w:eastAsia="x-none"/>
              </w:rPr>
            </w:pPr>
            <w:r w:rsidRPr="000961F5">
              <w:rPr>
                <w:b/>
                <w:lang w:eastAsia="x-none"/>
              </w:rPr>
              <w:t>0.0027%</w:t>
            </w:r>
          </w:p>
        </w:tc>
      </w:tr>
      <w:tr w:rsidR="006A21D0" w:rsidRPr="000961F5" w14:paraId="3BB06D3D" w14:textId="77777777" w:rsidTr="00EE24F6">
        <w:tc>
          <w:tcPr>
            <w:tcW w:w="2721" w:type="dxa"/>
          </w:tcPr>
          <w:p w14:paraId="61ECF443" w14:textId="77777777" w:rsidR="006A21D0" w:rsidRPr="000961F5" w:rsidRDefault="006A21D0" w:rsidP="00EE24F6">
            <w:pPr>
              <w:spacing w:after="0"/>
              <w:ind w:left="0"/>
              <w:jc w:val="left"/>
              <w:rPr>
                <w:b/>
                <w:lang w:eastAsia="x-none"/>
              </w:rPr>
            </w:pPr>
            <w:r w:rsidRPr="000961F5">
              <w:rPr>
                <w:b/>
                <w:lang w:eastAsia="x-none"/>
              </w:rPr>
              <w:t>SEHK Trading Fee</w:t>
            </w:r>
          </w:p>
        </w:tc>
        <w:tc>
          <w:tcPr>
            <w:tcW w:w="1701" w:type="dxa"/>
          </w:tcPr>
          <w:p w14:paraId="5A63A4A6" w14:textId="77777777" w:rsidR="006A21D0" w:rsidRPr="000961F5" w:rsidRDefault="006A21D0" w:rsidP="00EE24F6">
            <w:pPr>
              <w:spacing w:after="0"/>
              <w:ind w:left="0"/>
              <w:jc w:val="left"/>
              <w:rPr>
                <w:b/>
                <w:lang w:eastAsia="x-none"/>
              </w:rPr>
            </w:pPr>
            <w:r w:rsidRPr="000961F5">
              <w:rPr>
                <w:b/>
                <w:lang w:eastAsia="x-none"/>
              </w:rPr>
              <w:t>0.0050%</w:t>
            </w:r>
          </w:p>
        </w:tc>
      </w:tr>
    </w:tbl>
    <w:p w14:paraId="7A5B9D71" w14:textId="77777777" w:rsidR="006A21D0" w:rsidRPr="000961F5" w:rsidRDefault="006A21D0" w:rsidP="006A21D0">
      <w:pPr>
        <w:ind w:left="0"/>
        <w:rPr>
          <w:lang w:eastAsia="x-none"/>
        </w:rPr>
      </w:pPr>
    </w:p>
    <w:p w14:paraId="27B3E18D" w14:textId="77777777" w:rsidR="006A21D0" w:rsidRPr="000961F5" w:rsidRDefault="006A21D0" w:rsidP="006A21D0">
      <w:pPr>
        <w:ind w:left="0"/>
        <w:rPr>
          <w:lang w:eastAsia="x-none"/>
        </w:rPr>
      </w:pPr>
    </w:p>
    <w:p w14:paraId="3AE0AE79" w14:textId="77777777" w:rsidR="006A21D0" w:rsidRPr="000961F5" w:rsidRDefault="006A21D0" w:rsidP="006A21D0">
      <w:pPr>
        <w:ind w:left="0"/>
        <w:rPr>
          <w:lang w:eastAsia="x-none"/>
        </w:rPr>
      </w:pPr>
    </w:p>
    <w:p w14:paraId="58922009" w14:textId="77777777" w:rsidR="006A21D0" w:rsidRPr="000961F5" w:rsidRDefault="006A21D0" w:rsidP="006A21D0">
      <w:pPr>
        <w:ind w:left="0"/>
        <w:rPr>
          <w:lang w:eastAsia="x-none"/>
        </w:rPr>
      </w:pPr>
    </w:p>
    <w:p w14:paraId="78E3EF6E" w14:textId="77777777" w:rsidR="006A21D0" w:rsidRPr="000961F5" w:rsidRDefault="006A21D0" w:rsidP="006A21D0">
      <w:pPr>
        <w:pStyle w:val="Heading5"/>
      </w:pPr>
      <w:r w:rsidRPr="000961F5">
        <w:t>Group refund settlement value by Clearing Participant</w:t>
      </w:r>
    </w:p>
    <w:tbl>
      <w:tblPr>
        <w:tblStyle w:val="TableGrid"/>
        <w:tblpPr w:leftFromText="180" w:rightFromText="180" w:vertAnchor="text" w:tblpY="1"/>
        <w:tblOverlap w:val="never"/>
        <w:tblW w:w="10485" w:type="dxa"/>
        <w:tblLook w:val="04A0" w:firstRow="1" w:lastRow="0" w:firstColumn="1" w:lastColumn="0" w:noHBand="0" w:noVBand="1"/>
      </w:tblPr>
      <w:tblGrid>
        <w:gridCol w:w="1127"/>
        <w:gridCol w:w="1191"/>
        <w:gridCol w:w="1191"/>
        <w:gridCol w:w="1191"/>
        <w:gridCol w:w="1141"/>
        <w:gridCol w:w="680"/>
        <w:gridCol w:w="1361"/>
        <w:gridCol w:w="1469"/>
        <w:gridCol w:w="1134"/>
      </w:tblGrid>
      <w:tr w:rsidR="006A21D0" w:rsidRPr="000961F5" w14:paraId="71ECC196" w14:textId="77777777" w:rsidTr="00EE24F6">
        <w:tc>
          <w:tcPr>
            <w:tcW w:w="1127" w:type="dxa"/>
            <w:shd w:val="clear" w:color="auto" w:fill="13426B"/>
          </w:tcPr>
          <w:p w14:paraId="5B6539F5" w14:textId="77777777" w:rsidR="006A21D0" w:rsidRPr="000961F5" w:rsidRDefault="006A21D0" w:rsidP="00EE24F6">
            <w:pPr>
              <w:spacing w:after="0"/>
              <w:ind w:left="0"/>
              <w:jc w:val="left"/>
              <w:rPr>
                <w:b/>
                <w:lang w:eastAsia="x-none"/>
              </w:rPr>
            </w:pPr>
            <w:r w:rsidRPr="000961F5">
              <w:rPr>
                <w:b/>
                <w:lang w:eastAsia="x-none"/>
              </w:rPr>
              <w:t>App. Inst. #</w:t>
            </w:r>
          </w:p>
        </w:tc>
        <w:tc>
          <w:tcPr>
            <w:tcW w:w="1191" w:type="dxa"/>
            <w:shd w:val="clear" w:color="auto" w:fill="13426B"/>
          </w:tcPr>
          <w:p w14:paraId="556D5487" w14:textId="77777777" w:rsidR="006A21D0" w:rsidRPr="000961F5" w:rsidRDefault="006A21D0" w:rsidP="00EE24F6">
            <w:pPr>
              <w:spacing w:after="0"/>
              <w:ind w:left="0"/>
              <w:jc w:val="left"/>
              <w:rPr>
                <w:b/>
                <w:lang w:eastAsia="x-none"/>
              </w:rPr>
            </w:pPr>
            <w:r w:rsidRPr="000961F5">
              <w:rPr>
                <w:b/>
                <w:lang w:eastAsia="x-none"/>
              </w:rPr>
              <w:t xml:space="preserve">Money settlement value </w:t>
            </w:r>
          </w:p>
        </w:tc>
        <w:tc>
          <w:tcPr>
            <w:tcW w:w="1191" w:type="dxa"/>
            <w:shd w:val="clear" w:color="auto" w:fill="13426B"/>
          </w:tcPr>
          <w:p w14:paraId="5E50A7CB" w14:textId="77777777" w:rsidR="006A21D0" w:rsidRPr="000961F5" w:rsidRDefault="006A21D0" w:rsidP="00EE24F6">
            <w:pPr>
              <w:spacing w:after="0"/>
              <w:ind w:left="0"/>
              <w:jc w:val="left"/>
              <w:rPr>
                <w:b/>
                <w:lang w:eastAsia="x-none"/>
              </w:rPr>
            </w:pPr>
            <w:r w:rsidRPr="000961F5">
              <w:rPr>
                <w:b/>
                <w:lang w:eastAsia="x-none"/>
              </w:rPr>
              <w:t>Final allotment value</w:t>
            </w:r>
          </w:p>
        </w:tc>
        <w:tc>
          <w:tcPr>
            <w:tcW w:w="1191" w:type="dxa"/>
            <w:shd w:val="clear" w:color="auto" w:fill="13426B"/>
          </w:tcPr>
          <w:p w14:paraId="5741EE09" w14:textId="77777777" w:rsidR="006A21D0" w:rsidRPr="000961F5" w:rsidRDefault="006A21D0" w:rsidP="00EE24F6">
            <w:pPr>
              <w:spacing w:after="0"/>
              <w:ind w:left="0"/>
              <w:jc w:val="left"/>
              <w:rPr>
                <w:b/>
                <w:lang w:eastAsia="x-none"/>
              </w:rPr>
            </w:pPr>
            <w:r w:rsidRPr="000961F5">
              <w:rPr>
                <w:b/>
                <w:lang w:eastAsia="x-none"/>
              </w:rPr>
              <w:t>Refund settlement value</w:t>
            </w:r>
          </w:p>
        </w:tc>
        <w:tc>
          <w:tcPr>
            <w:tcW w:w="1141" w:type="dxa"/>
            <w:shd w:val="clear" w:color="auto" w:fill="13426B"/>
          </w:tcPr>
          <w:p w14:paraId="1755C090" w14:textId="77777777" w:rsidR="006A21D0" w:rsidRPr="000961F5" w:rsidRDefault="006A21D0" w:rsidP="00EE24F6">
            <w:pPr>
              <w:spacing w:after="0"/>
              <w:ind w:left="0"/>
              <w:jc w:val="left"/>
              <w:rPr>
                <w:b/>
                <w:lang w:eastAsia="x-none"/>
              </w:rPr>
            </w:pPr>
            <w:r w:rsidRPr="000961F5">
              <w:rPr>
                <w:b/>
                <w:lang w:eastAsia="x-none"/>
              </w:rPr>
              <w:t>Clearing Participant ID</w:t>
            </w:r>
          </w:p>
        </w:tc>
        <w:tc>
          <w:tcPr>
            <w:tcW w:w="680" w:type="dxa"/>
            <w:tcBorders>
              <w:bottom w:val="single" w:sz="4" w:space="0" w:color="auto"/>
            </w:tcBorders>
            <w:shd w:val="clear" w:color="auto" w:fill="13426B"/>
          </w:tcPr>
          <w:p w14:paraId="4FC9205D" w14:textId="77777777" w:rsidR="006A21D0" w:rsidRPr="000961F5" w:rsidRDefault="006A21D0" w:rsidP="00EE24F6">
            <w:pPr>
              <w:spacing w:after="0"/>
              <w:ind w:left="0"/>
              <w:jc w:val="left"/>
              <w:rPr>
                <w:b/>
                <w:lang w:eastAsia="x-none"/>
              </w:rPr>
            </w:pPr>
          </w:p>
        </w:tc>
        <w:tc>
          <w:tcPr>
            <w:tcW w:w="1361" w:type="dxa"/>
            <w:tcBorders>
              <w:bottom w:val="single" w:sz="4" w:space="0" w:color="auto"/>
            </w:tcBorders>
            <w:shd w:val="clear" w:color="auto" w:fill="13426B"/>
          </w:tcPr>
          <w:p w14:paraId="71EB77A2" w14:textId="77777777" w:rsidR="006A21D0" w:rsidRPr="000961F5" w:rsidRDefault="006A21D0" w:rsidP="00EE24F6">
            <w:pPr>
              <w:spacing w:after="0"/>
              <w:ind w:left="0"/>
              <w:jc w:val="left"/>
              <w:rPr>
                <w:b/>
                <w:lang w:eastAsia="x-none"/>
              </w:rPr>
            </w:pPr>
            <w:r w:rsidRPr="000961F5">
              <w:rPr>
                <w:b/>
                <w:lang w:eastAsia="x-none"/>
              </w:rPr>
              <w:t>Clearing Participant ID</w:t>
            </w:r>
          </w:p>
        </w:tc>
        <w:tc>
          <w:tcPr>
            <w:tcW w:w="1469" w:type="dxa"/>
            <w:tcBorders>
              <w:bottom w:val="single" w:sz="4" w:space="0" w:color="auto"/>
            </w:tcBorders>
            <w:shd w:val="clear" w:color="auto" w:fill="13426B"/>
          </w:tcPr>
          <w:p w14:paraId="7159789C" w14:textId="77777777" w:rsidR="006A21D0" w:rsidRPr="000961F5" w:rsidRDefault="006A21D0" w:rsidP="00EE24F6">
            <w:pPr>
              <w:spacing w:after="0"/>
              <w:ind w:left="0"/>
              <w:jc w:val="left"/>
              <w:rPr>
                <w:b/>
                <w:lang w:eastAsia="x-none"/>
              </w:rPr>
            </w:pPr>
            <w:r w:rsidRPr="000961F5">
              <w:rPr>
                <w:b/>
                <w:lang w:eastAsia="x-none"/>
              </w:rPr>
              <w:t>Clearing Participant</w:t>
            </w:r>
          </w:p>
        </w:tc>
        <w:tc>
          <w:tcPr>
            <w:tcW w:w="1134" w:type="dxa"/>
            <w:tcBorders>
              <w:bottom w:val="single" w:sz="4" w:space="0" w:color="auto"/>
            </w:tcBorders>
            <w:shd w:val="clear" w:color="auto" w:fill="13426B"/>
          </w:tcPr>
          <w:p w14:paraId="1074F522" w14:textId="77777777" w:rsidR="006A21D0" w:rsidRPr="000961F5" w:rsidRDefault="006A21D0" w:rsidP="00EE24F6">
            <w:pPr>
              <w:spacing w:after="0"/>
              <w:ind w:left="0"/>
              <w:jc w:val="left"/>
              <w:rPr>
                <w:b/>
                <w:lang w:eastAsia="x-none"/>
              </w:rPr>
            </w:pPr>
            <w:r w:rsidRPr="000961F5">
              <w:rPr>
                <w:b/>
                <w:lang w:eastAsia="x-none"/>
              </w:rPr>
              <w:t>Refund settlement value</w:t>
            </w:r>
          </w:p>
        </w:tc>
      </w:tr>
      <w:tr w:rsidR="006A21D0" w:rsidRPr="000961F5" w14:paraId="5D9BA40F" w14:textId="77777777" w:rsidTr="00EE24F6">
        <w:tc>
          <w:tcPr>
            <w:tcW w:w="1127" w:type="dxa"/>
          </w:tcPr>
          <w:p w14:paraId="22CB8617" w14:textId="77777777" w:rsidR="006A21D0" w:rsidRPr="000961F5" w:rsidRDefault="006A21D0" w:rsidP="00EE24F6">
            <w:pPr>
              <w:spacing w:after="0"/>
              <w:ind w:left="0"/>
              <w:jc w:val="left"/>
              <w:rPr>
                <w:lang w:eastAsia="x-none"/>
              </w:rPr>
            </w:pPr>
            <w:r w:rsidRPr="000961F5">
              <w:rPr>
                <w:rFonts w:eastAsia="Times New Roman"/>
                <w:color w:val="000000"/>
                <w:lang w:eastAsia="zh-CN"/>
              </w:rPr>
              <w:t>177532704</w:t>
            </w:r>
          </w:p>
        </w:tc>
        <w:tc>
          <w:tcPr>
            <w:tcW w:w="1191" w:type="dxa"/>
          </w:tcPr>
          <w:p w14:paraId="74E3D7B9" w14:textId="77777777" w:rsidR="006A21D0" w:rsidRPr="000961F5" w:rsidRDefault="006A21D0" w:rsidP="00EE24F6">
            <w:pPr>
              <w:spacing w:after="0"/>
              <w:ind w:left="0"/>
              <w:jc w:val="right"/>
              <w:rPr>
                <w:rFonts w:eastAsia="Times New Roman"/>
                <w:color w:val="000000"/>
                <w:lang w:eastAsia="zh-CN"/>
              </w:rPr>
            </w:pPr>
            <w:r w:rsidRPr="000961F5">
              <w:rPr>
                <w:rFonts w:eastAsia="Times New Roman"/>
                <w:b/>
                <w:color w:val="000000"/>
                <w:lang w:eastAsia="zh-CN"/>
              </w:rPr>
              <w:t>0.00</w:t>
            </w:r>
          </w:p>
        </w:tc>
        <w:tc>
          <w:tcPr>
            <w:tcW w:w="1191" w:type="dxa"/>
          </w:tcPr>
          <w:p w14:paraId="63D7DD53"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b/>
                <w:color w:val="000000"/>
                <w:lang w:eastAsia="zh-CN"/>
              </w:rPr>
              <w:t>0.00</w:t>
            </w:r>
          </w:p>
        </w:tc>
        <w:tc>
          <w:tcPr>
            <w:tcW w:w="1191" w:type="dxa"/>
          </w:tcPr>
          <w:p w14:paraId="6B52A293"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b/>
                <w:color w:val="000000"/>
                <w:lang w:eastAsia="zh-CN"/>
              </w:rPr>
              <w:t>0.00</w:t>
            </w:r>
          </w:p>
        </w:tc>
        <w:tc>
          <w:tcPr>
            <w:tcW w:w="1141" w:type="dxa"/>
          </w:tcPr>
          <w:p w14:paraId="5C33D10B"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color w:val="000000"/>
                <w:lang w:eastAsia="zh-CN"/>
              </w:rPr>
              <w:t>B01345</w:t>
            </w:r>
          </w:p>
        </w:tc>
        <w:tc>
          <w:tcPr>
            <w:tcW w:w="680" w:type="dxa"/>
            <w:vMerge w:val="restart"/>
          </w:tcPr>
          <w:p w14:paraId="4AE785B6" w14:textId="77777777" w:rsidR="006A21D0" w:rsidRPr="002B0661" w:rsidRDefault="006A21D0" w:rsidP="00EE24F6">
            <w:pPr>
              <w:spacing w:after="0"/>
              <w:ind w:left="0"/>
              <w:jc w:val="center"/>
              <w:rPr>
                <w:rFonts w:eastAsia="Times New Roman"/>
                <w:color w:val="000000"/>
                <w:lang w:eastAsia="zh-CN"/>
              </w:rPr>
            </w:pPr>
            <w:r w:rsidRPr="000961F5">
              <w:rPr>
                <w:rFonts w:ascii="Cambria Math" w:eastAsia="Times New Roman" w:hAnsi="Cambria Math" w:cs="Cambria Math"/>
                <w:color w:val="000000"/>
                <w:lang w:eastAsia="zh-CN"/>
              </w:rPr>
              <w:t>▶</w:t>
            </w:r>
          </w:p>
          <w:p w14:paraId="2F01747B" w14:textId="77777777" w:rsidR="006A21D0" w:rsidRPr="000961F5" w:rsidRDefault="006A21D0" w:rsidP="00EE24F6">
            <w:pPr>
              <w:spacing w:after="0"/>
              <w:ind w:left="0" w:right="52"/>
              <w:jc w:val="right"/>
              <w:rPr>
                <w:rFonts w:eastAsia="Times New Roman"/>
                <w:b/>
                <w:color w:val="000000"/>
                <w:lang w:eastAsia="zh-CN"/>
              </w:rPr>
            </w:pPr>
          </w:p>
        </w:tc>
        <w:tc>
          <w:tcPr>
            <w:tcW w:w="1361" w:type="dxa"/>
          </w:tcPr>
          <w:p w14:paraId="65DE5298" w14:textId="77777777" w:rsidR="006A21D0" w:rsidRPr="000961F5" w:rsidRDefault="006A21D0" w:rsidP="00EE24F6">
            <w:pPr>
              <w:spacing w:after="0"/>
              <w:ind w:left="0"/>
              <w:jc w:val="left"/>
              <w:rPr>
                <w:rFonts w:eastAsia="Times New Roman"/>
                <w:b/>
                <w:color w:val="000000"/>
                <w:lang w:eastAsia="zh-CN"/>
              </w:rPr>
            </w:pPr>
            <w:r w:rsidRPr="000961F5">
              <w:rPr>
                <w:rFonts w:eastAsia="Times New Roman"/>
                <w:color w:val="000000"/>
                <w:lang w:eastAsia="zh-CN"/>
              </w:rPr>
              <w:t>B01345</w:t>
            </w:r>
          </w:p>
        </w:tc>
        <w:tc>
          <w:tcPr>
            <w:tcW w:w="1469" w:type="dxa"/>
          </w:tcPr>
          <w:p w14:paraId="1D138F1A" w14:textId="77777777" w:rsidR="006A21D0" w:rsidRPr="000961F5" w:rsidRDefault="006A21D0" w:rsidP="00EE24F6">
            <w:pPr>
              <w:spacing w:after="0"/>
              <w:ind w:left="0"/>
              <w:jc w:val="left"/>
              <w:rPr>
                <w:rFonts w:eastAsia="Times New Roman"/>
                <w:b/>
                <w:color w:val="000000"/>
                <w:lang w:eastAsia="zh-CN"/>
              </w:rPr>
            </w:pPr>
            <w:r w:rsidRPr="000961F5">
              <w:rPr>
                <w:rFonts w:eastAsia="Times New Roman"/>
                <w:color w:val="000000"/>
                <w:lang w:eastAsia="zh-CN"/>
              </w:rPr>
              <w:t>Phillip Securities</w:t>
            </w:r>
          </w:p>
        </w:tc>
        <w:tc>
          <w:tcPr>
            <w:tcW w:w="1134" w:type="dxa"/>
          </w:tcPr>
          <w:p w14:paraId="126591EB"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b/>
                <w:color w:val="000000"/>
                <w:lang w:eastAsia="zh-CN"/>
              </w:rPr>
              <w:t>3,637.89</w:t>
            </w:r>
          </w:p>
        </w:tc>
      </w:tr>
      <w:tr w:rsidR="006A21D0" w:rsidRPr="000961F5" w14:paraId="2B35F9FF" w14:textId="77777777" w:rsidTr="00EE24F6">
        <w:tc>
          <w:tcPr>
            <w:tcW w:w="1127" w:type="dxa"/>
          </w:tcPr>
          <w:p w14:paraId="36F1BC6D" w14:textId="77777777" w:rsidR="006A21D0" w:rsidRPr="000961F5" w:rsidRDefault="006A21D0" w:rsidP="00EE24F6">
            <w:pPr>
              <w:spacing w:after="0"/>
              <w:ind w:left="0"/>
              <w:jc w:val="left"/>
              <w:rPr>
                <w:lang w:eastAsia="x-none"/>
              </w:rPr>
            </w:pPr>
            <w:r w:rsidRPr="000961F5">
              <w:rPr>
                <w:rFonts w:eastAsia="Times New Roman"/>
                <w:color w:val="000000"/>
                <w:lang w:eastAsia="zh-CN"/>
              </w:rPr>
              <w:t>445484716</w:t>
            </w:r>
          </w:p>
        </w:tc>
        <w:tc>
          <w:tcPr>
            <w:tcW w:w="1191" w:type="dxa"/>
          </w:tcPr>
          <w:p w14:paraId="72D6676E" w14:textId="77777777" w:rsidR="006A21D0" w:rsidRPr="000961F5" w:rsidRDefault="006A21D0" w:rsidP="00EE24F6">
            <w:pPr>
              <w:spacing w:after="0"/>
              <w:ind w:left="0"/>
              <w:jc w:val="right"/>
              <w:rPr>
                <w:rFonts w:eastAsia="Times New Roman"/>
                <w:color w:val="000000"/>
                <w:lang w:eastAsia="zh-CN"/>
              </w:rPr>
            </w:pPr>
            <w:r w:rsidRPr="000961F5">
              <w:rPr>
                <w:rFonts w:eastAsia="Times New Roman"/>
                <w:b/>
                <w:color w:val="000000"/>
                <w:lang w:eastAsia="zh-CN"/>
              </w:rPr>
              <w:t>0.00</w:t>
            </w:r>
          </w:p>
        </w:tc>
        <w:tc>
          <w:tcPr>
            <w:tcW w:w="1191" w:type="dxa"/>
          </w:tcPr>
          <w:p w14:paraId="264ACBE4"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b/>
                <w:color w:val="000000"/>
                <w:lang w:eastAsia="zh-CN"/>
              </w:rPr>
              <w:t>0.00</w:t>
            </w:r>
          </w:p>
        </w:tc>
        <w:tc>
          <w:tcPr>
            <w:tcW w:w="1191" w:type="dxa"/>
          </w:tcPr>
          <w:p w14:paraId="1E7CB715"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b/>
                <w:color w:val="000000"/>
                <w:lang w:eastAsia="zh-CN"/>
              </w:rPr>
              <w:t>0.00</w:t>
            </w:r>
          </w:p>
        </w:tc>
        <w:tc>
          <w:tcPr>
            <w:tcW w:w="1141" w:type="dxa"/>
          </w:tcPr>
          <w:p w14:paraId="31885E85"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color w:val="000000"/>
                <w:lang w:eastAsia="zh-CN"/>
              </w:rPr>
              <w:t>B01345</w:t>
            </w:r>
          </w:p>
        </w:tc>
        <w:tc>
          <w:tcPr>
            <w:tcW w:w="680" w:type="dxa"/>
            <w:vMerge/>
          </w:tcPr>
          <w:p w14:paraId="579EEF81" w14:textId="77777777" w:rsidR="006A21D0" w:rsidRPr="000961F5" w:rsidRDefault="006A21D0" w:rsidP="00EE24F6">
            <w:pPr>
              <w:spacing w:after="0"/>
              <w:ind w:left="0"/>
              <w:jc w:val="right"/>
              <w:rPr>
                <w:rFonts w:eastAsia="Times New Roman"/>
                <w:b/>
                <w:color w:val="000000"/>
                <w:lang w:eastAsia="zh-CN"/>
              </w:rPr>
            </w:pPr>
          </w:p>
        </w:tc>
        <w:tc>
          <w:tcPr>
            <w:tcW w:w="1361" w:type="dxa"/>
            <w:tcBorders>
              <w:bottom w:val="single" w:sz="4" w:space="0" w:color="auto"/>
            </w:tcBorders>
          </w:tcPr>
          <w:p w14:paraId="075703E1" w14:textId="77777777" w:rsidR="006A21D0" w:rsidRPr="000961F5" w:rsidRDefault="006A21D0" w:rsidP="00EE24F6">
            <w:pPr>
              <w:spacing w:after="0"/>
              <w:ind w:left="0"/>
              <w:jc w:val="left"/>
              <w:rPr>
                <w:rFonts w:eastAsia="Times New Roman"/>
                <w:b/>
                <w:color w:val="000000"/>
                <w:lang w:eastAsia="zh-CN"/>
              </w:rPr>
            </w:pPr>
            <w:r w:rsidRPr="000961F5">
              <w:rPr>
                <w:rFonts w:eastAsia="Times New Roman"/>
                <w:color w:val="000000"/>
                <w:lang w:eastAsia="zh-CN"/>
              </w:rPr>
              <w:t>B01130</w:t>
            </w:r>
          </w:p>
        </w:tc>
        <w:tc>
          <w:tcPr>
            <w:tcW w:w="1469" w:type="dxa"/>
            <w:tcBorders>
              <w:bottom w:val="single" w:sz="4" w:space="0" w:color="auto"/>
            </w:tcBorders>
          </w:tcPr>
          <w:p w14:paraId="303C8450" w14:textId="77777777" w:rsidR="006A21D0" w:rsidRPr="000961F5" w:rsidRDefault="006A21D0" w:rsidP="00EE24F6">
            <w:pPr>
              <w:spacing w:after="0"/>
              <w:ind w:left="0"/>
              <w:jc w:val="left"/>
              <w:rPr>
                <w:rFonts w:eastAsia="Times New Roman"/>
                <w:b/>
                <w:color w:val="000000"/>
                <w:lang w:eastAsia="zh-CN"/>
              </w:rPr>
            </w:pPr>
            <w:r w:rsidRPr="000961F5">
              <w:rPr>
                <w:rFonts w:eastAsia="Times New Roman"/>
                <w:color w:val="000000"/>
                <w:lang w:eastAsia="zh-CN"/>
              </w:rPr>
              <w:t>BOCI Securities</w:t>
            </w:r>
          </w:p>
        </w:tc>
        <w:tc>
          <w:tcPr>
            <w:tcW w:w="1134" w:type="dxa"/>
            <w:tcBorders>
              <w:bottom w:val="single" w:sz="4" w:space="0" w:color="auto"/>
            </w:tcBorders>
          </w:tcPr>
          <w:p w14:paraId="1CACC609"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b/>
                <w:color w:val="000000"/>
                <w:lang w:eastAsia="zh-CN"/>
              </w:rPr>
              <w:t>7,275.79</w:t>
            </w:r>
          </w:p>
        </w:tc>
      </w:tr>
      <w:tr w:rsidR="006A21D0" w:rsidRPr="000961F5" w14:paraId="3530F61E" w14:textId="77777777" w:rsidTr="00EE24F6">
        <w:tc>
          <w:tcPr>
            <w:tcW w:w="1127" w:type="dxa"/>
          </w:tcPr>
          <w:p w14:paraId="50C4845A" w14:textId="77777777" w:rsidR="006A21D0" w:rsidRPr="000961F5" w:rsidRDefault="006A21D0" w:rsidP="00EE24F6">
            <w:pPr>
              <w:spacing w:after="0"/>
              <w:ind w:left="0"/>
              <w:jc w:val="left"/>
              <w:rPr>
                <w:lang w:eastAsia="x-none"/>
              </w:rPr>
            </w:pPr>
            <w:r w:rsidRPr="000961F5">
              <w:rPr>
                <w:rFonts w:eastAsia="Times New Roman"/>
                <w:color w:val="000000"/>
                <w:lang w:eastAsia="zh-CN"/>
              </w:rPr>
              <w:t>343020972</w:t>
            </w:r>
          </w:p>
        </w:tc>
        <w:tc>
          <w:tcPr>
            <w:tcW w:w="1191" w:type="dxa"/>
          </w:tcPr>
          <w:p w14:paraId="1E164CEF" w14:textId="77777777" w:rsidR="006A21D0" w:rsidRPr="000961F5" w:rsidRDefault="006A21D0" w:rsidP="00EE24F6">
            <w:pPr>
              <w:spacing w:after="0"/>
              <w:ind w:left="0"/>
              <w:jc w:val="right"/>
              <w:rPr>
                <w:rFonts w:eastAsia="Times New Roman"/>
                <w:color w:val="000000"/>
                <w:lang w:eastAsia="zh-CN"/>
              </w:rPr>
            </w:pPr>
            <w:r w:rsidRPr="000961F5">
              <w:rPr>
                <w:rFonts w:eastAsia="Times New Roman"/>
                <w:b/>
                <w:color w:val="000000"/>
                <w:lang w:eastAsia="zh-CN"/>
              </w:rPr>
              <w:t>18,997.91</w:t>
            </w:r>
          </w:p>
        </w:tc>
        <w:tc>
          <w:tcPr>
            <w:tcW w:w="1191" w:type="dxa"/>
          </w:tcPr>
          <w:p w14:paraId="5892374D"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b/>
                <w:color w:val="000000"/>
                <w:lang w:eastAsia="zh-CN"/>
              </w:rPr>
              <w:t>17,785.28</w:t>
            </w:r>
          </w:p>
        </w:tc>
        <w:tc>
          <w:tcPr>
            <w:tcW w:w="1191" w:type="dxa"/>
          </w:tcPr>
          <w:p w14:paraId="7C6073F0"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b/>
                <w:color w:val="000000"/>
                <w:lang w:eastAsia="zh-CN"/>
              </w:rPr>
              <w:t>1,212.63</w:t>
            </w:r>
          </w:p>
        </w:tc>
        <w:tc>
          <w:tcPr>
            <w:tcW w:w="1141" w:type="dxa"/>
          </w:tcPr>
          <w:p w14:paraId="1B4CBEC4"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color w:val="000000"/>
                <w:lang w:eastAsia="zh-CN"/>
              </w:rPr>
              <w:t>B01345</w:t>
            </w:r>
          </w:p>
        </w:tc>
        <w:tc>
          <w:tcPr>
            <w:tcW w:w="680" w:type="dxa"/>
            <w:vMerge/>
            <w:tcBorders>
              <w:right w:val="single" w:sz="4" w:space="0" w:color="auto"/>
            </w:tcBorders>
          </w:tcPr>
          <w:p w14:paraId="6A3F335A" w14:textId="77777777" w:rsidR="006A21D0" w:rsidRPr="000961F5" w:rsidRDefault="006A21D0" w:rsidP="00EE24F6">
            <w:pPr>
              <w:spacing w:after="0"/>
              <w:ind w:left="0"/>
              <w:jc w:val="right"/>
              <w:rPr>
                <w:rFonts w:eastAsia="Times New Roman"/>
                <w:b/>
                <w:color w:val="000000"/>
                <w:lang w:eastAsia="zh-CN"/>
              </w:rPr>
            </w:pPr>
          </w:p>
        </w:tc>
        <w:tc>
          <w:tcPr>
            <w:tcW w:w="1361" w:type="dxa"/>
            <w:tcBorders>
              <w:top w:val="single" w:sz="4" w:space="0" w:color="auto"/>
              <w:left w:val="single" w:sz="4" w:space="0" w:color="auto"/>
              <w:bottom w:val="nil"/>
              <w:right w:val="nil"/>
            </w:tcBorders>
          </w:tcPr>
          <w:p w14:paraId="15A1EED8" w14:textId="77777777" w:rsidR="006A21D0" w:rsidRPr="000961F5" w:rsidRDefault="006A21D0" w:rsidP="00EE24F6">
            <w:pPr>
              <w:spacing w:after="0"/>
              <w:ind w:left="0"/>
              <w:jc w:val="left"/>
              <w:rPr>
                <w:rFonts w:eastAsia="Times New Roman"/>
                <w:b/>
                <w:color w:val="000000"/>
                <w:lang w:eastAsia="zh-CN"/>
              </w:rPr>
            </w:pPr>
          </w:p>
        </w:tc>
        <w:tc>
          <w:tcPr>
            <w:tcW w:w="1469" w:type="dxa"/>
            <w:tcBorders>
              <w:top w:val="single" w:sz="4" w:space="0" w:color="auto"/>
              <w:left w:val="nil"/>
              <w:bottom w:val="nil"/>
              <w:right w:val="nil"/>
            </w:tcBorders>
          </w:tcPr>
          <w:p w14:paraId="0054A492" w14:textId="77777777" w:rsidR="006A21D0" w:rsidRPr="000961F5" w:rsidRDefault="006A21D0" w:rsidP="00EE24F6">
            <w:pPr>
              <w:spacing w:after="0"/>
              <w:ind w:left="0"/>
              <w:jc w:val="left"/>
              <w:rPr>
                <w:rFonts w:eastAsia="Times New Roman"/>
                <w:b/>
                <w:color w:val="000000"/>
                <w:lang w:eastAsia="zh-CN"/>
              </w:rPr>
            </w:pPr>
          </w:p>
        </w:tc>
        <w:tc>
          <w:tcPr>
            <w:tcW w:w="1134" w:type="dxa"/>
            <w:tcBorders>
              <w:top w:val="single" w:sz="4" w:space="0" w:color="auto"/>
              <w:left w:val="nil"/>
              <w:bottom w:val="nil"/>
              <w:right w:val="nil"/>
            </w:tcBorders>
          </w:tcPr>
          <w:p w14:paraId="4A3A2F2F" w14:textId="77777777" w:rsidR="006A21D0" w:rsidRPr="000961F5" w:rsidRDefault="006A21D0" w:rsidP="00EE24F6">
            <w:pPr>
              <w:spacing w:after="0"/>
              <w:ind w:left="0"/>
              <w:jc w:val="right"/>
              <w:rPr>
                <w:rFonts w:eastAsia="Times New Roman"/>
                <w:b/>
                <w:color w:val="000000"/>
                <w:lang w:eastAsia="zh-CN"/>
              </w:rPr>
            </w:pPr>
          </w:p>
        </w:tc>
      </w:tr>
      <w:tr w:rsidR="006A21D0" w:rsidRPr="000961F5" w14:paraId="6746C9AE" w14:textId="77777777" w:rsidTr="00EE24F6">
        <w:tc>
          <w:tcPr>
            <w:tcW w:w="1127" w:type="dxa"/>
          </w:tcPr>
          <w:p w14:paraId="325EAF2C" w14:textId="77777777" w:rsidR="006A21D0" w:rsidRPr="000961F5" w:rsidRDefault="006A21D0" w:rsidP="00EE24F6">
            <w:pPr>
              <w:spacing w:after="0"/>
              <w:ind w:left="0"/>
              <w:jc w:val="left"/>
              <w:rPr>
                <w:lang w:eastAsia="x-none"/>
              </w:rPr>
            </w:pPr>
            <w:r w:rsidRPr="000961F5">
              <w:rPr>
                <w:rFonts w:eastAsia="Times New Roman"/>
                <w:color w:val="000000"/>
                <w:lang w:eastAsia="zh-CN"/>
              </w:rPr>
              <w:t>809803851</w:t>
            </w:r>
          </w:p>
        </w:tc>
        <w:tc>
          <w:tcPr>
            <w:tcW w:w="1191" w:type="dxa"/>
          </w:tcPr>
          <w:p w14:paraId="7572EF64" w14:textId="77777777" w:rsidR="006A21D0" w:rsidRPr="000961F5" w:rsidRDefault="006A21D0" w:rsidP="00EE24F6">
            <w:pPr>
              <w:spacing w:after="0"/>
              <w:ind w:left="0"/>
              <w:jc w:val="right"/>
              <w:rPr>
                <w:rFonts w:eastAsia="Times New Roman"/>
                <w:color w:val="000000"/>
                <w:lang w:eastAsia="zh-CN"/>
              </w:rPr>
            </w:pPr>
            <w:r w:rsidRPr="000961F5">
              <w:rPr>
                <w:rFonts w:eastAsia="Times New Roman"/>
                <w:b/>
                <w:color w:val="000000"/>
                <w:lang w:eastAsia="zh-CN"/>
              </w:rPr>
              <w:t>18,997.91</w:t>
            </w:r>
          </w:p>
        </w:tc>
        <w:tc>
          <w:tcPr>
            <w:tcW w:w="1191" w:type="dxa"/>
          </w:tcPr>
          <w:p w14:paraId="5556C94F"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b/>
                <w:color w:val="000000"/>
                <w:lang w:eastAsia="zh-CN"/>
              </w:rPr>
              <w:t>17,785.28</w:t>
            </w:r>
          </w:p>
        </w:tc>
        <w:tc>
          <w:tcPr>
            <w:tcW w:w="1191" w:type="dxa"/>
          </w:tcPr>
          <w:p w14:paraId="7D75D0CF"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b/>
                <w:color w:val="000000"/>
                <w:lang w:eastAsia="zh-CN"/>
              </w:rPr>
              <w:t>1,212.63</w:t>
            </w:r>
          </w:p>
        </w:tc>
        <w:tc>
          <w:tcPr>
            <w:tcW w:w="1141" w:type="dxa"/>
          </w:tcPr>
          <w:p w14:paraId="2BD891BB"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color w:val="000000"/>
                <w:lang w:eastAsia="zh-CN"/>
              </w:rPr>
              <w:t>B01345</w:t>
            </w:r>
          </w:p>
        </w:tc>
        <w:tc>
          <w:tcPr>
            <w:tcW w:w="680" w:type="dxa"/>
            <w:vMerge/>
            <w:tcBorders>
              <w:right w:val="single" w:sz="4" w:space="0" w:color="auto"/>
            </w:tcBorders>
          </w:tcPr>
          <w:p w14:paraId="2E5B8894" w14:textId="77777777" w:rsidR="006A21D0" w:rsidRPr="000961F5" w:rsidRDefault="006A21D0" w:rsidP="00EE24F6">
            <w:pPr>
              <w:spacing w:after="0"/>
              <w:ind w:left="0"/>
              <w:jc w:val="right"/>
              <w:rPr>
                <w:rFonts w:eastAsia="Times New Roman"/>
                <w:b/>
                <w:color w:val="000000"/>
                <w:lang w:eastAsia="zh-CN"/>
              </w:rPr>
            </w:pPr>
          </w:p>
        </w:tc>
        <w:tc>
          <w:tcPr>
            <w:tcW w:w="1361" w:type="dxa"/>
            <w:tcBorders>
              <w:top w:val="nil"/>
              <w:left w:val="single" w:sz="4" w:space="0" w:color="auto"/>
              <w:bottom w:val="nil"/>
              <w:right w:val="nil"/>
            </w:tcBorders>
          </w:tcPr>
          <w:p w14:paraId="089360D9" w14:textId="77777777" w:rsidR="006A21D0" w:rsidRPr="000961F5" w:rsidRDefault="006A21D0" w:rsidP="00EE24F6">
            <w:pPr>
              <w:spacing w:after="0"/>
              <w:ind w:left="0"/>
              <w:jc w:val="left"/>
              <w:rPr>
                <w:rFonts w:eastAsia="Times New Roman"/>
                <w:b/>
                <w:color w:val="000000"/>
                <w:lang w:eastAsia="zh-CN"/>
              </w:rPr>
            </w:pPr>
          </w:p>
        </w:tc>
        <w:tc>
          <w:tcPr>
            <w:tcW w:w="1469" w:type="dxa"/>
            <w:tcBorders>
              <w:top w:val="nil"/>
              <w:left w:val="nil"/>
              <w:bottom w:val="nil"/>
              <w:right w:val="nil"/>
            </w:tcBorders>
          </w:tcPr>
          <w:p w14:paraId="18F71876" w14:textId="77777777" w:rsidR="006A21D0" w:rsidRPr="000961F5" w:rsidRDefault="006A21D0" w:rsidP="00EE24F6">
            <w:pPr>
              <w:spacing w:after="0"/>
              <w:ind w:left="0"/>
              <w:jc w:val="left"/>
              <w:rPr>
                <w:rFonts w:eastAsia="Times New Roman"/>
                <w:b/>
                <w:color w:val="000000"/>
                <w:lang w:eastAsia="zh-CN"/>
              </w:rPr>
            </w:pPr>
          </w:p>
        </w:tc>
        <w:tc>
          <w:tcPr>
            <w:tcW w:w="1134" w:type="dxa"/>
            <w:tcBorders>
              <w:top w:val="nil"/>
              <w:left w:val="nil"/>
              <w:bottom w:val="nil"/>
              <w:right w:val="nil"/>
            </w:tcBorders>
          </w:tcPr>
          <w:p w14:paraId="5A72201C" w14:textId="77777777" w:rsidR="006A21D0" w:rsidRPr="000961F5" w:rsidRDefault="006A21D0" w:rsidP="00EE24F6">
            <w:pPr>
              <w:spacing w:after="0"/>
              <w:ind w:left="0"/>
              <w:jc w:val="right"/>
              <w:rPr>
                <w:rFonts w:eastAsia="Times New Roman"/>
                <w:b/>
                <w:color w:val="000000"/>
                <w:lang w:eastAsia="zh-CN"/>
              </w:rPr>
            </w:pPr>
          </w:p>
        </w:tc>
      </w:tr>
      <w:tr w:rsidR="006A21D0" w:rsidRPr="000961F5" w14:paraId="455E0E3D" w14:textId="77777777" w:rsidTr="00EE24F6">
        <w:tc>
          <w:tcPr>
            <w:tcW w:w="1127" w:type="dxa"/>
          </w:tcPr>
          <w:p w14:paraId="21B40D8D" w14:textId="77777777" w:rsidR="006A21D0" w:rsidRPr="000961F5" w:rsidRDefault="006A21D0" w:rsidP="00EE24F6">
            <w:pPr>
              <w:spacing w:after="0"/>
              <w:ind w:left="0"/>
              <w:jc w:val="left"/>
              <w:rPr>
                <w:lang w:eastAsia="x-none"/>
              </w:rPr>
            </w:pPr>
            <w:r w:rsidRPr="000961F5">
              <w:rPr>
                <w:rFonts w:eastAsia="Times New Roman"/>
                <w:color w:val="000000"/>
                <w:lang w:eastAsia="zh-CN"/>
              </w:rPr>
              <w:t>881443549</w:t>
            </w:r>
          </w:p>
        </w:tc>
        <w:tc>
          <w:tcPr>
            <w:tcW w:w="1191" w:type="dxa"/>
          </w:tcPr>
          <w:p w14:paraId="13789EEF" w14:textId="77777777" w:rsidR="006A21D0" w:rsidRPr="000961F5" w:rsidRDefault="006A21D0" w:rsidP="00EE24F6">
            <w:pPr>
              <w:spacing w:after="0"/>
              <w:ind w:left="0"/>
              <w:jc w:val="right"/>
              <w:rPr>
                <w:rFonts w:eastAsia="Times New Roman"/>
                <w:color w:val="000000"/>
                <w:lang w:eastAsia="zh-CN"/>
              </w:rPr>
            </w:pPr>
            <w:r w:rsidRPr="000961F5">
              <w:rPr>
                <w:rFonts w:eastAsia="Times New Roman"/>
                <w:b/>
                <w:color w:val="000000"/>
                <w:lang w:eastAsia="zh-CN"/>
              </w:rPr>
              <w:t>18,997.91</w:t>
            </w:r>
          </w:p>
        </w:tc>
        <w:tc>
          <w:tcPr>
            <w:tcW w:w="1191" w:type="dxa"/>
          </w:tcPr>
          <w:p w14:paraId="1575FFF5"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b/>
                <w:color w:val="000000"/>
                <w:lang w:eastAsia="zh-CN"/>
              </w:rPr>
              <w:t>17,785.28</w:t>
            </w:r>
          </w:p>
        </w:tc>
        <w:tc>
          <w:tcPr>
            <w:tcW w:w="1191" w:type="dxa"/>
          </w:tcPr>
          <w:p w14:paraId="6AE91844"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b/>
                <w:color w:val="000000"/>
                <w:lang w:eastAsia="zh-CN"/>
              </w:rPr>
              <w:t>1,212.63</w:t>
            </w:r>
          </w:p>
        </w:tc>
        <w:tc>
          <w:tcPr>
            <w:tcW w:w="1141" w:type="dxa"/>
          </w:tcPr>
          <w:p w14:paraId="0B54E6BC"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color w:val="000000"/>
                <w:lang w:eastAsia="zh-CN"/>
              </w:rPr>
              <w:t>B01345</w:t>
            </w:r>
          </w:p>
        </w:tc>
        <w:tc>
          <w:tcPr>
            <w:tcW w:w="680" w:type="dxa"/>
            <w:vMerge/>
            <w:tcBorders>
              <w:right w:val="single" w:sz="4" w:space="0" w:color="auto"/>
            </w:tcBorders>
          </w:tcPr>
          <w:p w14:paraId="532481DA" w14:textId="77777777" w:rsidR="006A21D0" w:rsidRPr="000961F5" w:rsidRDefault="006A21D0" w:rsidP="00EE24F6">
            <w:pPr>
              <w:spacing w:after="0"/>
              <w:ind w:left="0"/>
              <w:jc w:val="right"/>
              <w:rPr>
                <w:rFonts w:eastAsia="Times New Roman"/>
                <w:b/>
                <w:color w:val="000000"/>
                <w:lang w:eastAsia="zh-CN"/>
              </w:rPr>
            </w:pPr>
          </w:p>
        </w:tc>
        <w:tc>
          <w:tcPr>
            <w:tcW w:w="1361" w:type="dxa"/>
            <w:tcBorders>
              <w:top w:val="nil"/>
              <w:left w:val="single" w:sz="4" w:space="0" w:color="auto"/>
              <w:bottom w:val="nil"/>
              <w:right w:val="nil"/>
            </w:tcBorders>
          </w:tcPr>
          <w:p w14:paraId="3A9673F1" w14:textId="77777777" w:rsidR="006A21D0" w:rsidRPr="000961F5" w:rsidRDefault="006A21D0" w:rsidP="00EE24F6">
            <w:pPr>
              <w:spacing w:after="0"/>
              <w:ind w:left="0"/>
              <w:jc w:val="left"/>
              <w:rPr>
                <w:rFonts w:eastAsia="Times New Roman"/>
                <w:b/>
                <w:color w:val="000000"/>
                <w:lang w:eastAsia="zh-CN"/>
              </w:rPr>
            </w:pPr>
          </w:p>
        </w:tc>
        <w:tc>
          <w:tcPr>
            <w:tcW w:w="1469" w:type="dxa"/>
            <w:tcBorders>
              <w:top w:val="nil"/>
              <w:left w:val="nil"/>
              <w:bottom w:val="nil"/>
              <w:right w:val="nil"/>
            </w:tcBorders>
          </w:tcPr>
          <w:p w14:paraId="38EAC609" w14:textId="77777777" w:rsidR="006A21D0" w:rsidRPr="000961F5" w:rsidRDefault="006A21D0" w:rsidP="00EE24F6">
            <w:pPr>
              <w:spacing w:after="0"/>
              <w:ind w:left="0"/>
              <w:jc w:val="left"/>
              <w:rPr>
                <w:rFonts w:eastAsia="Times New Roman"/>
                <w:b/>
                <w:color w:val="000000"/>
                <w:lang w:eastAsia="zh-CN"/>
              </w:rPr>
            </w:pPr>
          </w:p>
        </w:tc>
        <w:tc>
          <w:tcPr>
            <w:tcW w:w="1134" w:type="dxa"/>
            <w:tcBorders>
              <w:top w:val="nil"/>
              <w:left w:val="nil"/>
              <w:bottom w:val="nil"/>
              <w:right w:val="nil"/>
            </w:tcBorders>
          </w:tcPr>
          <w:p w14:paraId="21BC06D0" w14:textId="77777777" w:rsidR="006A21D0" w:rsidRPr="000961F5" w:rsidRDefault="006A21D0" w:rsidP="00EE24F6">
            <w:pPr>
              <w:spacing w:after="0"/>
              <w:ind w:left="0"/>
              <w:jc w:val="right"/>
              <w:rPr>
                <w:rFonts w:eastAsia="Times New Roman"/>
                <w:b/>
                <w:color w:val="000000"/>
                <w:lang w:eastAsia="zh-CN"/>
              </w:rPr>
            </w:pPr>
          </w:p>
        </w:tc>
      </w:tr>
      <w:tr w:rsidR="006A21D0" w:rsidRPr="000961F5" w14:paraId="6DBCB209" w14:textId="77777777" w:rsidTr="00EE24F6">
        <w:tc>
          <w:tcPr>
            <w:tcW w:w="1127" w:type="dxa"/>
          </w:tcPr>
          <w:p w14:paraId="4455083C" w14:textId="77777777" w:rsidR="006A21D0" w:rsidRPr="000961F5" w:rsidRDefault="006A21D0" w:rsidP="00EE24F6">
            <w:pPr>
              <w:spacing w:after="0"/>
              <w:ind w:left="0"/>
              <w:jc w:val="left"/>
              <w:rPr>
                <w:lang w:eastAsia="x-none"/>
              </w:rPr>
            </w:pPr>
            <w:r w:rsidRPr="000961F5">
              <w:rPr>
                <w:rFonts w:eastAsia="Times New Roman"/>
                <w:color w:val="000000"/>
                <w:lang w:eastAsia="zh-CN"/>
              </w:rPr>
              <w:t>683612934</w:t>
            </w:r>
          </w:p>
        </w:tc>
        <w:tc>
          <w:tcPr>
            <w:tcW w:w="1191" w:type="dxa"/>
          </w:tcPr>
          <w:p w14:paraId="0D29C9FB" w14:textId="77777777" w:rsidR="006A21D0" w:rsidRPr="000961F5" w:rsidRDefault="006A21D0" w:rsidP="00EE24F6">
            <w:pPr>
              <w:spacing w:after="0"/>
              <w:ind w:left="0"/>
              <w:jc w:val="right"/>
              <w:rPr>
                <w:rFonts w:eastAsia="Times New Roman"/>
                <w:color w:val="000000"/>
                <w:lang w:eastAsia="zh-CN"/>
              </w:rPr>
            </w:pPr>
            <w:r w:rsidRPr="000961F5">
              <w:rPr>
                <w:rFonts w:eastAsia="Times New Roman"/>
                <w:b/>
                <w:color w:val="000000"/>
                <w:lang w:eastAsia="zh-CN"/>
              </w:rPr>
              <w:t>18,997.91</w:t>
            </w:r>
          </w:p>
        </w:tc>
        <w:tc>
          <w:tcPr>
            <w:tcW w:w="1191" w:type="dxa"/>
          </w:tcPr>
          <w:p w14:paraId="1736500B"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b/>
                <w:color w:val="000000"/>
                <w:lang w:eastAsia="zh-CN"/>
              </w:rPr>
              <w:t>17,785.28</w:t>
            </w:r>
          </w:p>
        </w:tc>
        <w:tc>
          <w:tcPr>
            <w:tcW w:w="1191" w:type="dxa"/>
          </w:tcPr>
          <w:p w14:paraId="19A96FC5"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b/>
                <w:color w:val="000000"/>
                <w:lang w:eastAsia="zh-CN"/>
              </w:rPr>
              <w:t>1,212.63</w:t>
            </w:r>
          </w:p>
        </w:tc>
        <w:tc>
          <w:tcPr>
            <w:tcW w:w="1141" w:type="dxa"/>
          </w:tcPr>
          <w:p w14:paraId="14318DC5"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color w:val="000000"/>
                <w:lang w:eastAsia="zh-CN"/>
              </w:rPr>
              <w:t>B01130</w:t>
            </w:r>
          </w:p>
        </w:tc>
        <w:tc>
          <w:tcPr>
            <w:tcW w:w="680" w:type="dxa"/>
            <w:vMerge/>
            <w:tcBorders>
              <w:right w:val="single" w:sz="4" w:space="0" w:color="auto"/>
            </w:tcBorders>
          </w:tcPr>
          <w:p w14:paraId="4C1870B1" w14:textId="77777777" w:rsidR="006A21D0" w:rsidRPr="000961F5" w:rsidRDefault="006A21D0" w:rsidP="00EE24F6">
            <w:pPr>
              <w:spacing w:after="0"/>
              <w:ind w:left="0"/>
              <w:jc w:val="right"/>
              <w:rPr>
                <w:rFonts w:eastAsia="Times New Roman"/>
                <w:b/>
                <w:color w:val="000000"/>
                <w:lang w:eastAsia="zh-CN"/>
              </w:rPr>
            </w:pPr>
          </w:p>
        </w:tc>
        <w:tc>
          <w:tcPr>
            <w:tcW w:w="1361" w:type="dxa"/>
            <w:tcBorders>
              <w:top w:val="nil"/>
              <w:left w:val="single" w:sz="4" w:space="0" w:color="auto"/>
              <w:bottom w:val="nil"/>
              <w:right w:val="nil"/>
            </w:tcBorders>
          </w:tcPr>
          <w:p w14:paraId="60A823FE" w14:textId="77777777" w:rsidR="006A21D0" w:rsidRPr="000961F5" w:rsidRDefault="006A21D0" w:rsidP="00EE24F6">
            <w:pPr>
              <w:spacing w:after="0"/>
              <w:ind w:left="0"/>
              <w:jc w:val="left"/>
              <w:rPr>
                <w:rFonts w:eastAsia="Times New Roman"/>
                <w:b/>
                <w:color w:val="000000"/>
                <w:lang w:eastAsia="zh-CN"/>
              </w:rPr>
            </w:pPr>
          </w:p>
        </w:tc>
        <w:tc>
          <w:tcPr>
            <w:tcW w:w="1469" w:type="dxa"/>
            <w:tcBorders>
              <w:top w:val="nil"/>
              <w:left w:val="nil"/>
              <w:bottom w:val="nil"/>
              <w:right w:val="nil"/>
            </w:tcBorders>
          </w:tcPr>
          <w:p w14:paraId="2D79C47B" w14:textId="77777777" w:rsidR="006A21D0" w:rsidRPr="000961F5" w:rsidRDefault="006A21D0" w:rsidP="00EE24F6">
            <w:pPr>
              <w:spacing w:after="0"/>
              <w:ind w:left="0"/>
              <w:jc w:val="left"/>
              <w:rPr>
                <w:rFonts w:eastAsia="Times New Roman"/>
                <w:b/>
                <w:color w:val="000000"/>
                <w:lang w:eastAsia="zh-CN"/>
              </w:rPr>
            </w:pPr>
          </w:p>
        </w:tc>
        <w:tc>
          <w:tcPr>
            <w:tcW w:w="1134" w:type="dxa"/>
            <w:tcBorders>
              <w:top w:val="nil"/>
              <w:left w:val="nil"/>
              <w:bottom w:val="nil"/>
              <w:right w:val="nil"/>
            </w:tcBorders>
          </w:tcPr>
          <w:p w14:paraId="33736A2B" w14:textId="77777777" w:rsidR="006A21D0" w:rsidRPr="000961F5" w:rsidRDefault="006A21D0" w:rsidP="00EE24F6">
            <w:pPr>
              <w:spacing w:after="0"/>
              <w:ind w:left="0"/>
              <w:jc w:val="right"/>
              <w:rPr>
                <w:rFonts w:eastAsia="Times New Roman"/>
                <w:b/>
                <w:color w:val="000000"/>
                <w:lang w:eastAsia="zh-CN"/>
              </w:rPr>
            </w:pPr>
          </w:p>
        </w:tc>
      </w:tr>
      <w:tr w:rsidR="006A21D0" w:rsidRPr="000961F5" w14:paraId="2DD6BEA7" w14:textId="77777777" w:rsidTr="00EE24F6">
        <w:tc>
          <w:tcPr>
            <w:tcW w:w="1127" w:type="dxa"/>
          </w:tcPr>
          <w:p w14:paraId="7B06E8DE" w14:textId="77777777" w:rsidR="006A21D0" w:rsidRPr="000961F5" w:rsidRDefault="006A21D0" w:rsidP="00EE24F6">
            <w:pPr>
              <w:spacing w:after="0"/>
              <w:ind w:left="0"/>
              <w:jc w:val="left"/>
              <w:rPr>
                <w:lang w:eastAsia="x-none"/>
              </w:rPr>
            </w:pPr>
            <w:r w:rsidRPr="000961F5">
              <w:rPr>
                <w:rFonts w:eastAsia="Times New Roman"/>
                <w:color w:val="000000"/>
                <w:lang w:eastAsia="zh-CN"/>
              </w:rPr>
              <w:t>828635930</w:t>
            </w:r>
          </w:p>
        </w:tc>
        <w:tc>
          <w:tcPr>
            <w:tcW w:w="1191" w:type="dxa"/>
          </w:tcPr>
          <w:p w14:paraId="5320988A" w14:textId="77777777" w:rsidR="006A21D0" w:rsidRPr="000961F5" w:rsidRDefault="006A21D0" w:rsidP="00EE24F6">
            <w:pPr>
              <w:spacing w:after="0"/>
              <w:ind w:left="0"/>
              <w:jc w:val="right"/>
              <w:rPr>
                <w:rFonts w:eastAsia="Times New Roman"/>
                <w:color w:val="000000"/>
                <w:lang w:eastAsia="zh-CN"/>
              </w:rPr>
            </w:pPr>
            <w:r w:rsidRPr="000961F5">
              <w:rPr>
                <w:rFonts w:eastAsia="Times New Roman"/>
                <w:b/>
                <w:color w:val="000000"/>
                <w:lang w:eastAsia="zh-CN"/>
              </w:rPr>
              <w:t>18,997.91</w:t>
            </w:r>
          </w:p>
        </w:tc>
        <w:tc>
          <w:tcPr>
            <w:tcW w:w="1191" w:type="dxa"/>
          </w:tcPr>
          <w:p w14:paraId="2488C4C5"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b/>
                <w:color w:val="000000"/>
                <w:lang w:eastAsia="zh-CN"/>
              </w:rPr>
              <w:t>17,785.28</w:t>
            </w:r>
          </w:p>
        </w:tc>
        <w:tc>
          <w:tcPr>
            <w:tcW w:w="1191" w:type="dxa"/>
          </w:tcPr>
          <w:p w14:paraId="2DF17CDA"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b/>
                <w:color w:val="000000"/>
                <w:lang w:eastAsia="zh-CN"/>
              </w:rPr>
              <w:t>1,212.63</w:t>
            </w:r>
          </w:p>
        </w:tc>
        <w:tc>
          <w:tcPr>
            <w:tcW w:w="1141" w:type="dxa"/>
          </w:tcPr>
          <w:p w14:paraId="244F9562"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color w:val="000000"/>
                <w:lang w:eastAsia="zh-CN"/>
              </w:rPr>
              <w:t>B01130</w:t>
            </w:r>
          </w:p>
        </w:tc>
        <w:tc>
          <w:tcPr>
            <w:tcW w:w="680" w:type="dxa"/>
            <w:vMerge/>
            <w:tcBorders>
              <w:right w:val="single" w:sz="4" w:space="0" w:color="auto"/>
            </w:tcBorders>
          </w:tcPr>
          <w:p w14:paraId="1C229071" w14:textId="77777777" w:rsidR="006A21D0" w:rsidRPr="000961F5" w:rsidRDefault="006A21D0" w:rsidP="00EE24F6">
            <w:pPr>
              <w:spacing w:after="0"/>
              <w:ind w:left="0"/>
              <w:jc w:val="right"/>
              <w:rPr>
                <w:rFonts w:eastAsia="Times New Roman"/>
                <w:b/>
                <w:color w:val="000000"/>
                <w:lang w:eastAsia="zh-CN"/>
              </w:rPr>
            </w:pPr>
          </w:p>
        </w:tc>
        <w:tc>
          <w:tcPr>
            <w:tcW w:w="1361" w:type="dxa"/>
            <w:tcBorders>
              <w:top w:val="nil"/>
              <w:left w:val="single" w:sz="4" w:space="0" w:color="auto"/>
              <w:bottom w:val="nil"/>
              <w:right w:val="nil"/>
            </w:tcBorders>
          </w:tcPr>
          <w:p w14:paraId="750C0F99" w14:textId="77777777" w:rsidR="006A21D0" w:rsidRPr="000961F5" w:rsidRDefault="006A21D0" w:rsidP="00EE24F6">
            <w:pPr>
              <w:spacing w:after="0"/>
              <w:ind w:left="0"/>
              <w:jc w:val="left"/>
              <w:rPr>
                <w:rFonts w:eastAsia="Times New Roman"/>
                <w:b/>
                <w:color w:val="000000"/>
                <w:lang w:eastAsia="zh-CN"/>
              </w:rPr>
            </w:pPr>
          </w:p>
        </w:tc>
        <w:tc>
          <w:tcPr>
            <w:tcW w:w="1469" w:type="dxa"/>
            <w:tcBorders>
              <w:top w:val="nil"/>
              <w:left w:val="nil"/>
              <w:bottom w:val="nil"/>
              <w:right w:val="nil"/>
            </w:tcBorders>
          </w:tcPr>
          <w:p w14:paraId="6ABF4489" w14:textId="77777777" w:rsidR="006A21D0" w:rsidRPr="000961F5" w:rsidRDefault="006A21D0" w:rsidP="00EE24F6">
            <w:pPr>
              <w:spacing w:after="0"/>
              <w:ind w:left="0"/>
              <w:jc w:val="left"/>
              <w:rPr>
                <w:rFonts w:eastAsia="Times New Roman"/>
                <w:b/>
                <w:color w:val="000000"/>
                <w:lang w:eastAsia="zh-CN"/>
              </w:rPr>
            </w:pPr>
          </w:p>
        </w:tc>
        <w:tc>
          <w:tcPr>
            <w:tcW w:w="1134" w:type="dxa"/>
            <w:tcBorders>
              <w:top w:val="nil"/>
              <w:left w:val="nil"/>
              <w:bottom w:val="nil"/>
              <w:right w:val="nil"/>
            </w:tcBorders>
          </w:tcPr>
          <w:p w14:paraId="46B52199" w14:textId="77777777" w:rsidR="006A21D0" w:rsidRPr="000961F5" w:rsidRDefault="006A21D0" w:rsidP="00EE24F6">
            <w:pPr>
              <w:spacing w:after="0"/>
              <w:ind w:left="0"/>
              <w:jc w:val="right"/>
              <w:rPr>
                <w:rFonts w:eastAsia="Times New Roman"/>
                <w:b/>
                <w:color w:val="000000"/>
                <w:lang w:eastAsia="zh-CN"/>
              </w:rPr>
            </w:pPr>
          </w:p>
        </w:tc>
      </w:tr>
      <w:tr w:rsidR="006A21D0" w:rsidRPr="000961F5" w14:paraId="20A71F7A" w14:textId="77777777" w:rsidTr="00EE24F6">
        <w:tc>
          <w:tcPr>
            <w:tcW w:w="1127" w:type="dxa"/>
          </w:tcPr>
          <w:p w14:paraId="225CDEDE" w14:textId="77777777" w:rsidR="006A21D0" w:rsidRPr="000961F5" w:rsidRDefault="006A21D0" w:rsidP="00EE24F6">
            <w:pPr>
              <w:spacing w:after="0"/>
              <w:ind w:left="0"/>
              <w:jc w:val="left"/>
              <w:rPr>
                <w:lang w:eastAsia="x-none"/>
              </w:rPr>
            </w:pPr>
            <w:r w:rsidRPr="000961F5">
              <w:rPr>
                <w:rFonts w:eastAsia="Times New Roman"/>
                <w:color w:val="000000"/>
                <w:lang w:eastAsia="zh-CN"/>
              </w:rPr>
              <w:t>693261457</w:t>
            </w:r>
          </w:p>
        </w:tc>
        <w:tc>
          <w:tcPr>
            <w:tcW w:w="1191" w:type="dxa"/>
          </w:tcPr>
          <w:p w14:paraId="5FDEA817" w14:textId="77777777" w:rsidR="006A21D0" w:rsidRPr="000961F5" w:rsidRDefault="006A21D0" w:rsidP="00EE24F6">
            <w:pPr>
              <w:spacing w:after="0"/>
              <w:ind w:left="0"/>
              <w:jc w:val="right"/>
              <w:rPr>
                <w:rFonts w:eastAsia="Times New Roman"/>
                <w:color w:val="000000"/>
                <w:lang w:eastAsia="zh-CN"/>
              </w:rPr>
            </w:pPr>
            <w:r w:rsidRPr="000961F5">
              <w:rPr>
                <w:rFonts w:eastAsia="Times New Roman"/>
                <w:b/>
                <w:color w:val="000000"/>
                <w:lang w:eastAsia="zh-CN"/>
              </w:rPr>
              <w:t>18,997.91</w:t>
            </w:r>
          </w:p>
        </w:tc>
        <w:tc>
          <w:tcPr>
            <w:tcW w:w="1191" w:type="dxa"/>
          </w:tcPr>
          <w:p w14:paraId="7BE35218"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b/>
                <w:color w:val="000000"/>
                <w:lang w:eastAsia="zh-CN"/>
              </w:rPr>
              <w:t>17,785.28</w:t>
            </w:r>
          </w:p>
        </w:tc>
        <w:tc>
          <w:tcPr>
            <w:tcW w:w="1191" w:type="dxa"/>
          </w:tcPr>
          <w:p w14:paraId="5AD15775"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b/>
                <w:color w:val="000000"/>
                <w:lang w:eastAsia="zh-CN"/>
              </w:rPr>
              <w:t>1,212.63</w:t>
            </w:r>
          </w:p>
        </w:tc>
        <w:tc>
          <w:tcPr>
            <w:tcW w:w="1141" w:type="dxa"/>
          </w:tcPr>
          <w:p w14:paraId="2C14FD58"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color w:val="000000"/>
                <w:lang w:eastAsia="zh-CN"/>
              </w:rPr>
              <w:t>B01130</w:t>
            </w:r>
          </w:p>
        </w:tc>
        <w:tc>
          <w:tcPr>
            <w:tcW w:w="680" w:type="dxa"/>
            <w:vMerge/>
            <w:tcBorders>
              <w:right w:val="single" w:sz="4" w:space="0" w:color="auto"/>
            </w:tcBorders>
          </w:tcPr>
          <w:p w14:paraId="3C47EAA4" w14:textId="77777777" w:rsidR="006A21D0" w:rsidRPr="000961F5" w:rsidRDefault="006A21D0" w:rsidP="00EE24F6">
            <w:pPr>
              <w:spacing w:after="0"/>
              <w:ind w:left="0"/>
              <w:jc w:val="right"/>
              <w:rPr>
                <w:rFonts w:eastAsia="Times New Roman"/>
                <w:b/>
                <w:color w:val="000000"/>
                <w:lang w:eastAsia="zh-CN"/>
              </w:rPr>
            </w:pPr>
          </w:p>
        </w:tc>
        <w:tc>
          <w:tcPr>
            <w:tcW w:w="1361" w:type="dxa"/>
            <w:tcBorders>
              <w:top w:val="nil"/>
              <w:left w:val="single" w:sz="4" w:space="0" w:color="auto"/>
              <w:bottom w:val="nil"/>
              <w:right w:val="nil"/>
            </w:tcBorders>
          </w:tcPr>
          <w:p w14:paraId="2E016EF8" w14:textId="77777777" w:rsidR="006A21D0" w:rsidRPr="000961F5" w:rsidRDefault="006A21D0" w:rsidP="00EE24F6">
            <w:pPr>
              <w:spacing w:after="0"/>
              <w:ind w:left="0"/>
              <w:jc w:val="left"/>
              <w:rPr>
                <w:rFonts w:eastAsia="Times New Roman"/>
                <w:b/>
                <w:color w:val="000000"/>
                <w:lang w:eastAsia="zh-CN"/>
              </w:rPr>
            </w:pPr>
          </w:p>
        </w:tc>
        <w:tc>
          <w:tcPr>
            <w:tcW w:w="1469" w:type="dxa"/>
            <w:tcBorders>
              <w:top w:val="nil"/>
              <w:left w:val="nil"/>
              <w:bottom w:val="nil"/>
              <w:right w:val="nil"/>
            </w:tcBorders>
          </w:tcPr>
          <w:p w14:paraId="080AEE53" w14:textId="77777777" w:rsidR="006A21D0" w:rsidRPr="000961F5" w:rsidRDefault="006A21D0" w:rsidP="00EE24F6">
            <w:pPr>
              <w:spacing w:after="0"/>
              <w:ind w:left="0"/>
              <w:jc w:val="left"/>
              <w:rPr>
                <w:rFonts w:eastAsia="Times New Roman"/>
                <w:b/>
                <w:color w:val="000000"/>
                <w:lang w:eastAsia="zh-CN"/>
              </w:rPr>
            </w:pPr>
          </w:p>
        </w:tc>
        <w:tc>
          <w:tcPr>
            <w:tcW w:w="1134" w:type="dxa"/>
            <w:tcBorders>
              <w:top w:val="nil"/>
              <w:left w:val="nil"/>
              <w:bottom w:val="nil"/>
              <w:right w:val="nil"/>
            </w:tcBorders>
          </w:tcPr>
          <w:p w14:paraId="26658B8B" w14:textId="77777777" w:rsidR="006A21D0" w:rsidRPr="000961F5" w:rsidRDefault="006A21D0" w:rsidP="00EE24F6">
            <w:pPr>
              <w:spacing w:after="0"/>
              <w:ind w:left="0"/>
              <w:jc w:val="right"/>
              <w:rPr>
                <w:rFonts w:eastAsia="Times New Roman"/>
                <w:b/>
                <w:color w:val="000000"/>
                <w:lang w:eastAsia="zh-CN"/>
              </w:rPr>
            </w:pPr>
          </w:p>
        </w:tc>
      </w:tr>
      <w:tr w:rsidR="006A21D0" w:rsidRPr="000961F5" w14:paraId="023232FA" w14:textId="77777777" w:rsidTr="00EE24F6">
        <w:tc>
          <w:tcPr>
            <w:tcW w:w="1127" w:type="dxa"/>
          </w:tcPr>
          <w:p w14:paraId="466F45D7" w14:textId="77777777" w:rsidR="006A21D0" w:rsidRPr="000961F5" w:rsidRDefault="006A21D0" w:rsidP="00EE24F6">
            <w:pPr>
              <w:spacing w:after="0"/>
              <w:ind w:left="0"/>
              <w:jc w:val="left"/>
              <w:rPr>
                <w:lang w:eastAsia="x-none"/>
              </w:rPr>
            </w:pPr>
            <w:r w:rsidRPr="000961F5">
              <w:rPr>
                <w:rFonts w:eastAsia="Times New Roman"/>
                <w:color w:val="000000"/>
                <w:lang w:eastAsia="zh-CN"/>
              </w:rPr>
              <w:t>863724738</w:t>
            </w:r>
          </w:p>
        </w:tc>
        <w:tc>
          <w:tcPr>
            <w:tcW w:w="1191" w:type="dxa"/>
          </w:tcPr>
          <w:p w14:paraId="35D71DA0" w14:textId="77777777" w:rsidR="006A21D0" w:rsidRPr="000961F5" w:rsidRDefault="006A21D0" w:rsidP="00EE24F6">
            <w:pPr>
              <w:spacing w:after="0"/>
              <w:ind w:left="0"/>
              <w:jc w:val="right"/>
              <w:rPr>
                <w:rFonts w:eastAsia="Times New Roman"/>
                <w:color w:val="000000"/>
                <w:lang w:eastAsia="zh-CN"/>
              </w:rPr>
            </w:pPr>
            <w:r w:rsidRPr="000961F5">
              <w:rPr>
                <w:rFonts w:eastAsia="Times New Roman"/>
                <w:b/>
                <w:color w:val="000000"/>
                <w:lang w:eastAsia="zh-CN"/>
              </w:rPr>
              <w:t>18,997.91</w:t>
            </w:r>
          </w:p>
        </w:tc>
        <w:tc>
          <w:tcPr>
            <w:tcW w:w="1191" w:type="dxa"/>
          </w:tcPr>
          <w:p w14:paraId="189858C5"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b/>
                <w:color w:val="000000"/>
                <w:lang w:eastAsia="zh-CN"/>
              </w:rPr>
              <w:t>17,785.28</w:t>
            </w:r>
          </w:p>
        </w:tc>
        <w:tc>
          <w:tcPr>
            <w:tcW w:w="1191" w:type="dxa"/>
          </w:tcPr>
          <w:p w14:paraId="279248A5"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b/>
                <w:color w:val="000000"/>
                <w:lang w:eastAsia="zh-CN"/>
              </w:rPr>
              <w:t>1,212.63</w:t>
            </w:r>
          </w:p>
        </w:tc>
        <w:tc>
          <w:tcPr>
            <w:tcW w:w="1141" w:type="dxa"/>
          </w:tcPr>
          <w:p w14:paraId="31F9BBEE"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color w:val="000000"/>
                <w:lang w:eastAsia="zh-CN"/>
              </w:rPr>
              <w:t>B01130</w:t>
            </w:r>
          </w:p>
        </w:tc>
        <w:tc>
          <w:tcPr>
            <w:tcW w:w="680" w:type="dxa"/>
            <w:vMerge/>
            <w:tcBorders>
              <w:right w:val="single" w:sz="4" w:space="0" w:color="auto"/>
            </w:tcBorders>
          </w:tcPr>
          <w:p w14:paraId="54AB7912" w14:textId="77777777" w:rsidR="006A21D0" w:rsidRPr="000961F5" w:rsidRDefault="006A21D0" w:rsidP="00EE24F6">
            <w:pPr>
              <w:spacing w:after="0"/>
              <w:ind w:left="0"/>
              <w:jc w:val="right"/>
              <w:rPr>
                <w:rFonts w:eastAsia="Times New Roman"/>
                <w:b/>
                <w:color w:val="000000"/>
                <w:lang w:eastAsia="zh-CN"/>
              </w:rPr>
            </w:pPr>
          </w:p>
        </w:tc>
        <w:tc>
          <w:tcPr>
            <w:tcW w:w="1361" w:type="dxa"/>
            <w:tcBorders>
              <w:top w:val="nil"/>
              <w:left w:val="single" w:sz="4" w:space="0" w:color="auto"/>
              <w:bottom w:val="nil"/>
              <w:right w:val="nil"/>
            </w:tcBorders>
          </w:tcPr>
          <w:p w14:paraId="515078B0" w14:textId="77777777" w:rsidR="006A21D0" w:rsidRPr="000961F5" w:rsidRDefault="006A21D0" w:rsidP="00EE24F6">
            <w:pPr>
              <w:spacing w:after="0"/>
              <w:ind w:left="0"/>
              <w:jc w:val="left"/>
              <w:rPr>
                <w:rFonts w:eastAsia="Times New Roman"/>
                <w:b/>
                <w:color w:val="000000"/>
                <w:lang w:eastAsia="zh-CN"/>
              </w:rPr>
            </w:pPr>
          </w:p>
        </w:tc>
        <w:tc>
          <w:tcPr>
            <w:tcW w:w="1469" w:type="dxa"/>
            <w:tcBorders>
              <w:top w:val="nil"/>
              <w:left w:val="nil"/>
              <w:bottom w:val="nil"/>
              <w:right w:val="nil"/>
            </w:tcBorders>
          </w:tcPr>
          <w:p w14:paraId="1732C6EA" w14:textId="77777777" w:rsidR="006A21D0" w:rsidRPr="000961F5" w:rsidRDefault="006A21D0" w:rsidP="00EE24F6">
            <w:pPr>
              <w:spacing w:after="0"/>
              <w:ind w:left="0"/>
              <w:jc w:val="left"/>
              <w:rPr>
                <w:rFonts w:eastAsia="Times New Roman"/>
                <w:b/>
                <w:color w:val="000000"/>
                <w:lang w:eastAsia="zh-CN"/>
              </w:rPr>
            </w:pPr>
          </w:p>
        </w:tc>
        <w:tc>
          <w:tcPr>
            <w:tcW w:w="1134" w:type="dxa"/>
            <w:tcBorders>
              <w:top w:val="nil"/>
              <w:left w:val="nil"/>
              <w:bottom w:val="nil"/>
              <w:right w:val="nil"/>
            </w:tcBorders>
          </w:tcPr>
          <w:p w14:paraId="1205C3B8" w14:textId="77777777" w:rsidR="006A21D0" w:rsidRPr="000961F5" w:rsidRDefault="006A21D0" w:rsidP="00EE24F6">
            <w:pPr>
              <w:spacing w:after="0"/>
              <w:ind w:left="0"/>
              <w:jc w:val="right"/>
              <w:rPr>
                <w:rFonts w:eastAsia="Times New Roman"/>
                <w:b/>
                <w:color w:val="000000"/>
                <w:lang w:eastAsia="zh-CN"/>
              </w:rPr>
            </w:pPr>
          </w:p>
        </w:tc>
      </w:tr>
      <w:tr w:rsidR="006A21D0" w:rsidRPr="000961F5" w14:paraId="23C651D8" w14:textId="77777777" w:rsidTr="00EE24F6">
        <w:tc>
          <w:tcPr>
            <w:tcW w:w="1127" w:type="dxa"/>
          </w:tcPr>
          <w:p w14:paraId="5ADA5F16" w14:textId="77777777" w:rsidR="006A21D0" w:rsidRPr="000961F5" w:rsidRDefault="006A21D0" w:rsidP="00EE24F6">
            <w:pPr>
              <w:spacing w:after="0"/>
              <w:ind w:left="0"/>
              <w:jc w:val="left"/>
              <w:rPr>
                <w:lang w:eastAsia="x-none"/>
              </w:rPr>
            </w:pPr>
            <w:r w:rsidRPr="000961F5">
              <w:rPr>
                <w:rFonts w:eastAsia="Times New Roman"/>
                <w:color w:val="000000"/>
                <w:lang w:eastAsia="zh-CN"/>
              </w:rPr>
              <w:t>726686011</w:t>
            </w:r>
          </w:p>
        </w:tc>
        <w:tc>
          <w:tcPr>
            <w:tcW w:w="1191" w:type="dxa"/>
          </w:tcPr>
          <w:p w14:paraId="067EA6AA" w14:textId="77777777" w:rsidR="006A21D0" w:rsidRPr="000961F5" w:rsidRDefault="006A21D0" w:rsidP="00EE24F6">
            <w:pPr>
              <w:spacing w:after="0"/>
              <w:ind w:left="0"/>
              <w:jc w:val="right"/>
              <w:rPr>
                <w:rFonts w:eastAsia="Times New Roman"/>
                <w:color w:val="000000"/>
                <w:lang w:eastAsia="zh-CN"/>
              </w:rPr>
            </w:pPr>
            <w:r w:rsidRPr="000961F5">
              <w:rPr>
                <w:rFonts w:eastAsia="Times New Roman"/>
                <w:b/>
                <w:color w:val="000000"/>
                <w:lang w:eastAsia="zh-CN"/>
              </w:rPr>
              <w:t>37,995.82</w:t>
            </w:r>
          </w:p>
        </w:tc>
        <w:tc>
          <w:tcPr>
            <w:tcW w:w="1191" w:type="dxa"/>
          </w:tcPr>
          <w:p w14:paraId="43CC7FCE"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b/>
                <w:color w:val="000000"/>
                <w:lang w:eastAsia="zh-CN"/>
              </w:rPr>
              <w:t>35,570.55</w:t>
            </w:r>
          </w:p>
        </w:tc>
        <w:tc>
          <w:tcPr>
            <w:tcW w:w="1191" w:type="dxa"/>
          </w:tcPr>
          <w:p w14:paraId="174FD695"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b/>
                <w:color w:val="000000"/>
                <w:lang w:eastAsia="zh-CN"/>
              </w:rPr>
              <w:t>2,425.27</w:t>
            </w:r>
          </w:p>
        </w:tc>
        <w:tc>
          <w:tcPr>
            <w:tcW w:w="1141" w:type="dxa"/>
          </w:tcPr>
          <w:p w14:paraId="6CE7D650" w14:textId="77777777" w:rsidR="006A21D0" w:rsidRPr="000961F5" w:rsidRDefault="006A21D0" w:rsidP="00EE24F6">
            <w:pPr>
              <w:spacing w:after="0"/>
              <w:ind w:left="0"/>
              <w:jc w:val="right"/>
              <w:rPr>
                <w:rFonts w:eastAsia="Times New Roman"/>
                <w:b/>
                <w:color w:val="000000"/>
                <w:lang w:eastAsia="zh-CN"/>
              </w:rPr>
            </w:pPr>
            <w:r w:rsidRPr="000961F5">
              <w:rPr>
                <w:rFonts w:eastAsia="Times New Roman"/>
                <w:color w:val="000000"/>
                <w:lang w:eastAsia="zh-CN"/>
              </w:rPr>
              <w:t>B01130</w:t>
            </w:r>
          </w:p>
        </w:tc>
        <w:tc>
          <w:tcPr>
            <w:tcW w:w="680" w:type="dxa"/>
            <w:vMerge/>
            <w:tcBorders>
              <w:right w:val="single" w:sz="4" w:space="0" w:color="auto"/>
            </w:tcBorders>
          </w:tcPr>
          <w:p w14:paraId="1515A025" w14:textId="77777777" w:rsidR="006A21D0" w:rsidRPr="000961F5" w:rsidRDefault="006A21D0" w:rsidP="00EE24F6">
            <w:pPr>
              <w:spacing w:after="0"/>
              <w:ind w:left="0"/>
              <w:jc w:val="right"/>
              <w:rPr>
                <w:rFonts w:eastAsia="Times New Roman"/>
                <w:b/>
                <w:color w:val="000000"/>
                <w:lang w:eastAsia="zh-CN"/>
              </w:rPr>
            </w:pPr>
          </w:p>
        </w:tc>
        <w:tc>
          <w:tcPr>
            <w:tcW w:w="1361" w:type="dxa"/>
            <w:tcBorders>
              <w:top w:val="nil"/>
              <w:left w:val="single" w:sz="4" w:space="0" w:color="auto"/>
              <w:bottom w:val="nil"/>
              <w:right w:val="nil"/>
            </w:tcBorders>
          </w:tcPr>
          <w:p w14:paraId="79AD6043" w14:textId="77777777" w:rsidR="006A21D0" w:rsidRPr="000961F5" w:rsidRDefault="006A21D0" w:rsidP="00EE24F6">
            <w:pPr>
              <w:spacing w:after="0"/>
              <w:ind w:left="0"/>
              <w:jc w:val="left"/>
              <w:rPr>
                <w:rFonts w:eastAsia="Times New Roman"/>
                <w:b/>
                <w:color w:val="000000"/>
                <w:lang w:eastAsia="zh-CN"/>
              </w:rPr>
            </w:pPr>
          </w:p>
        </w:tc>
        <w:tc>
          <w:tcPr>
            <w:tcW w:w="1469" w:type="dxa"/>
            <w:tcBorders>
              <w:top w:val="nil"/>
              <w:left w:val="nil"/>
              <w:bottom w:val="nil"/>
              <w:right w:val="nil"/>
            </w:tcBorders>
          </w:tcPr>
          <w:p w14:paraId="0B52ECB8" w14:textId="77777777" w:rsidR="006A21D0" w:rsidRPr="000961F5" w:rsidRDefault="006A21D0" w:rsidP="00EE24F6">
            <w:pPr>
              <w:spacing w:after="0"/>
              <w:ind w:left="0"/>
              <w:jc w:val="left"/>
              <w:rPr>
                <w:rFonts w:eastAsia="Times New Roman"/>
                <w:b/>
                <w:color w:val="000000"/>
                <w:lang w:eastAsia="zh-CN"/>
              </w:rPr>
            </w:pPr>
          </w:p>
        </w:tc>
        <w:tc>
          <w:tcPr>
            <w:tcW w:w="1134" w:type="dxa"/>
            <w:tcBorders>
              <w:top w:val="nil"/>
              <w:left w:val="nil"/>
              <w:bottom w:val="nil"/>
              <w:right w:val="nil"/>
            </w:tcBorders>
          </w:tcPr>
          <w:p w14:paraId="0750046C" w14:textId="77777777" w:rsidR="006A21D0" w:rsidRPr="000961F5" w:rsidRDefault="006A21D0" w:rsidP="00EE24F6">
            <w:pPr>
              <w:spacing w:after="0"/>
              <w:ind w:left="0"/>
              <w:jc w:val="right"/>
              <w:rPr>
                <w:rFonts w:eastAsia="Times New Roman"/>
                <w:b/>
                <w:color w:val="000000"/>
                <w:lang w:eastAsia="zh-CN"/>
              </w:rPr>
            </w:pPr>
          </w:p>
        </w:tc>
      </w:tr>
    </w:tbl>
    <w:p w14:paraId="0A3E7E33" w14:textId="77777777" w:rsidR="006A21D0" w:rsidRPr="000961F5" w:rsidRDefault="006A21D0" w:rsidP="006A21D0">
      <w:pPr>
        <w:ind w:left="0"/>
        <w:rPr>
          <w:lang w:eastAsia="x-none"/>
        </w:rPr>
      </w:pPr>
    </w:p>
    <w:p w14:paraId="1A7C1CE2" w14:textId="77777777" w:rsidR="006A21D0" w:rsidRPr="000961F5" w:rsidRDefault="006A21D0" w:rsidP="006A21D0">
      <w:pPr>
        <w:pStyle w:val="Heading5"/>
      </w:pPr>
      <w:r w:rsidRPr="000961F5">
        <w:t>Generate payment instructions</w:t>
      </w:r>
    </w:p>
    <w:p w14:paraId="266CBFFA" w14:textId="77777777" w:rsidR="006A21D0" w:rsidRPr="000961F5" w:rsidRDefault="006A21D0" w:rsidP="006A21D0">
      <w:pPr>
        <w:ind w:left="0"/>
        <w:rPr>
          <w:lang w:eastAsia="x-none"/>
        </w:rPr>
      </w:pPr>
      <w:r w:rsidRPr="000961F5">
        <w:rPr>
          <w:lang w:eastAsia="x-none"/>
        </w:rPr>
        <w:t xml:space="preserve">Phillip Securities’ (B01345) refunding instruction for Alibaba (09988) (See </w:t>
      </w:r>
      <w:hyperlink w:anchor="_MT_101_HKD_1" w:history="1">
        <w:r w:rsidRPr="000961F5">
          <w:rPr>
            <w:rStyle w:val="Hyperlink"/>
            <w:lang w:eastAsia="x-none"/>
          </w:rPr>
          <w:t>2.3.3.4 HKD refunding instructions</w:t>
        </w:r>
      </w:hyperlink>
      <w:r w:rsidRPr="000961F5">
        <w:rPr>
          <w:lang w:eastAsia="x-none"/>
        </w:rPr>
        <w:t>):</w:t>
      </w:r>
    </w:p>
    <w:tbl>
      <w:tblPr>
        <w:tblStyle w:val="TableGrid"/>
        <w:tblW w:w="0" w:type="auto"/>
        <w:tblLook w:val="04A0" w:firstRow="1" w:lastRow="0" w:firstColumn="1" w:lastColumn="0" w:noHBand="0" w:noVBand="1"/>
      </w:tblPr>
      <w:tblGrid>
        <w:gridCol w:w="10459"/>
      </w:tblGrid>
      <w:tr w:rsidR="006A21D0" w:rsidRPr="000961F5" w14:paraId="404AC6B4" w14:textId="77777777" w:rsidTr="00EE24F6">
        <w:tc>
          <w:tcPr>
            <w:tcW w:w="10459" w:type="dxa"/>
          </w:tcPr>
          <w:p w14:paraId="350DA44D" w14:textId="77777777" w:rsidR="006A21D0" w:rsidRPr="000961F5" w:rsidRDefault="006A21D0" w:rsidP="00EE24F6">
            <w:pPr>
              <w:spacing w:after="39"/>
              <w:ind w:left="0"/>
              <w:rPr>
                <w:lang w:val="en-US" w:eastAsia="x-none"/>
              </w:rPr>
            </w:pPr>
            <w:r w:rsidRPr="000961F5">
              <w:rPr>
                <w:lang w:val="en-US" w:eastAsia="x-none"/>
              </w:rPr>
              <w:t>{1:F01HKSCHKHHAIPO0000000000}{2:I101HSBCHKHHXXXN2020}{4:</w:t>
            </w:r>
          </w:p>
          <w:p w14:paraId="6764E693" w14:textId="77777777" w:rsidR="006A21D0" w:rsidRPr="000961F5" w:rsidRDefault="006A21D0" w:rsidP="00EE24F6">
            <w:pPr>
              <w:spacing w:after="39"/>
              <w:ind w:left="0"/>
              <w:rPr>
                <w:lang w:val="en-US" w:eastAsia="x-none"/>
              </w:rPr>
            </w:pPr>
            <w:r w:rsidRPr="000961F5">
              <w:rPr>
                <w:lang w:val="en-US" w:eastAsia="x-none"/>
              </w:rPr>
              <w:t>:20:09988B01345REF01</w:t>
            </w:r>
          </w:p>
          <w:p w14:paraId="24EE95FB" w14:textId="77777777" w:rsidR="006A21D0" w:rsidRPr="000961F5" w:rsidRDefault="006A21D0" w:rsidP="00EE24F6">
            <w:pPr>
              <w:spacing w:after="39"/>
              <w:ind w:left="0"/>
              <w:rPr>
                <w:lang w:val="en-US" w:eastAsia="x-none"/>
              </w:rPr>
            </w:pPr>
            <w:r w:rsidRPr="000961F5">
              <w:rPr>
                <w:lang w:val="en-US" w:eastAsia="x-none"/>
              </w:rPr>
              <w:t>:28D:1/1</w:t>
            </w:r>
          </w:p>
          <w:p w14:paraId="6FFC8C55" w14:textId="77777777" w:rsidR="006A21D0" w:rsidRPr="000961F5" w:rsidRDefault="006A21D0" w:rsidP="00EE24F6">
            <w:pPr>
              <w:spacing w:after="39"/>
              <w:ind w:left="0"/>
              <w:rPr>
                <w:lang w:val="en-US" w:eastAsia="x-none"/>
              </w:rPr>
            </w:pPr>
            <w:r w:rsidRPr="000961F5">
              <w:rPr>
                <w:lang w:val="en-US" w:eastAsia="x-none"/>
              </w:rPr>
              <w:t>:50C:HKSCHKHHIPO</w:t>
            </w:r>
          </w:p>
          <w:p w14:paraId="46A08407" w14:textId="77777777" w:rsidR="006A21D0" w:rsidRPr="000961F5" w:rsidRDefault="006A21D0" w:rsidP="00EE24F6">
            <w:pPr>
              <w:spacing w:after="39"/>
              <w:ind w:left="0"/>
              <w:rPr>
                <w:lang w:val="en-US" w:eastAsia="x-none"/>
              </w:rPr>
            </w:pPr>
            <w:r w:rsidRPr="000961F5">
              <w:rPr>
                <w:lang w:val="en-US" w:eastAsia="x-none"/>
              </w:rPr>
              <w:t>:30:200613</w:t>
            </w:r>
          </w:p>
          <w:p w14:paraId="16F5D0CB" w14:textId="77777777" w:rsidR="006A21D0" w:rsidRPr="000961F5" w:rsidRDefault="006A21D0" w:rsidP="00EE24F6">
            <w:pPr>
              <w:spacing w:after="39"/>
              <w:ind w:left="0"/>
              <w:rPr>
                <w:lang w:val="en-US" w:eastAsia="x-none"/>
              </w:rPr>
            </w:pPr>
            <w:r w:rsidRPr="000961F5">
              <w:rPr>
                <w:lang w:val="en-US" w:eastAsia="x-none"/>
              </w:rPr>
              <w:t>:21:09988B01345REF01</w:t>
            </w:r>
          </w:p>
          <w:p w14:paraId="6F57C3D3" w14:textId="77777777" w:rsidR="006A21D0" w:rsidRPr="000961F5" w:rsidRDefault="006A21D0" w:rsidP="00EE24F6">
            <w:pPr>
              <w:spacing w:after="39"/>
              <w:ind w:left="0"/>
              <w:rPr>
                <w:lang w:val="en-US" w:eastAsia="x-none"/>
              </w:rPr>
            </w:pPr>
            <w:r w:rsidRPr="000961F5">
              <w:rPr>
                <w:lang w:val="en-US" w:eastAsia="x-none"/>
              </w:rPr>
              <w:t>:32B:HKD3637,89</w:t>
            </w:r>
          </w:p>
          <w:p w14:paraId="15006BD1" w14:textId="77777777" w:rsidR="006A21D0" w:rsidRPr="000961F5" w:rsidRDefault="006A21D0" w:rsidP="00EE24F6">
            <w:pPr>
              <w:spacing w:after="39"/>
              <w:ind w:left="0"/>
              <w:rPr>
                <w:lang w:val="en-US" w:eastAsia="x-none"/>
              </w:rPr>
            </w:pPr>
            <w:r w:rsidRPr="000961F5">
              <w:rPr>
                <w:lang w:val="en-US" w:eastAsia="x-none"/>
              </w:rPr>
              <w:t>:50G:/HK999-999-99999999</w:t>
            </w:r>
          </w:p>
          <w:p w14:paraId="4C34F5A2" w14:textId="77777777" w:rsidR="006A21D0" w:rsidRPr="000961F5" w:rsidRDefault="006A21D0" w:rsidP="00EE24F6">
            <w:pPr>
              <w:spacing w:after="39"/>
              <w:ind w:left="0"/>
              <w:rPr>
                <w:lang w:val="en-US" w:eastAsia="x-none"/>
              </w:rPr>
            </w:pPr>
            <w:r w:rsidRPr="000961F5">
              <w:rPr>
                <w:lang w:val="en-US" w:eastAsia="x-none"/>
              </w:rPr>
              <w:t>HSBCHKHHXXX</w:t>
            </w:r>
          </w:p>
          <w:p w14:paraId="26C03759" w14:textId="77777777" w:rsidR="006A21D0" w:rsidRPr="000961F5" w:rsidRDefault="006A21D0" w:rsidP="00EE24F6">
            <w:pPr>
              <w:spacing w:after="39"/>
              <w:ind w:left="0"/>
              <w:rPr>
                <w:lang w:val="en-US" w:eastAsia="x-none"/>
              </w:rPr>
            </w:pPr>
            <w:r w:rsidRPr="000961F5">
              <w:rPr>
                <w:lang w:val="en-US" w:eastAsia="x-none"/>
              </w:rPr>
              <w:t>:57A:BKCHHKHHXXX</w:t>
            </w:r>
          </w:p>
          <w:p w14:paraId="37180F99" w14:textId="77777777" w:rsidR="006A21D0" w:rsidRPr="000961F5" w:rsidRDefault="006A21D0" w:rsidP="00EE24F6">
            <w:pPr>
              <w:spacing w:after="39"/>
              <w:ind w:left="0"/>
              <w:rPr>
                <w:lang w:val="en-US" w:eastAsia="x-none"/>
              </w:rPr>
            </w:pPr>
            <w:r w:rsidRPr="000961F5">
              <w:rPr>
                <w:lang w:val="en-US" w:eastAsia="x-none"/>
              </w:rPr>
              <w:t>:59F:/HK000-000-00000000</w:t>
            </w:r>
          </w:p>
          <w:p w14:paraId="311B3840" w14:textId="77777777" w:rsidR="006A21D0" w:rsidRPr="000961F5" w:rsidRDefault="006A21D0" w:rsidP="00EE24F6">
            <w:pPr>
              <w:spacing w:after="39"/>
              <w:ind w:left="0"/>
              <w:rPr>
                <w:lang w:val="en-US" w:eastAsia="x-none"/>
              </w:rPr>
            </w:pPr>
            <w:r w:rsidRPr="000961F5">
              <w:rPr>
                <w:lang w:val="en-US" w:eastAsia="x-none"/>
              </w:rPr>
              <w:t>1/PHILLIP SECURITIES (HONG KONG) LTD</w:t>
            </w:r>
          </w:p>
          <w:p w14:paraId="7C49B6A7" w14:textId="77777777" w:rsidR="006A21D0" w:rsidRPr="000961F5" w:rsidRDefault="006A21D0" w:rsidP="00EE24F6">
            <w:pPr>
              <w:spacing w:after="39"/>
              <w:ind w:left="0"/>
              <w:rPr>
                <w:lang w:val="en-US" w:eastAsia="x-none"/>
              </w:rPr>
            </w:pPr>
            <w:r w:rsidRPr="000961F5">
              <w:rPr>
                <w:lang w:val="en-US" w:eastAsia="x-none"/>
              </w:rPr>
              <w:t>2/11/F UNITED CENTRE</w:t>
            </w:r>
          </w:p>
          <w:p w14:paraId="32F128D8" w14:textId="77777777" w:rsidR="006A21D0" w:rsidRPr="000961F5" w:rsidRDefault="006A21D0" w:rsidP="00EE24F6">
            <w:pPr>
              <w:spacing w:after="39"/>
              <w:ind w:left="0"/>
              <w:rPr>
                <w:lang w:val="en-US" w:eastAsia="x-none"/>
              </w:rPr>
            </w:pPr>
            <w:r w:rsidRPr="000961F5">
              <w:rPr>
                <w:lang w:val="en-US" w:eastAsia="x-none"/>
              </w:rPr>
              <w:lastRenderedPageBreak/>
              <w:t>2/95 QUEENSWAY</w:t>
            </w:r>
          </w:p>
          <w:p w14:paraId="68B8A9D4" w14:textId="77777777" w:rsidR="006A21D0" w:rsidRPr="000961F5" w:rsidRDefault="006A21D0" w:rsidP="00EE24F6">
            <w:pPr>
              <w:spacing w:after="39"/>
              <w:ind w:left="0"/>
              <w:rPr>
                <w:lang w:val="en-US" w:eastAsia="x-none"/>
              </w:rPr>
            </w:pPr>
            <w:r w:rsidRPr="000961F5">
              <w:rPr>
                <w:lang w:val="en-US" w:eastAsia="x-none"/>
              </w:rPr>
              <w:t>3/HONG KONG</w:t>
            </w:r>
          </w:p>
          <w:p w14:paraId="0F580F2C" w14:textId="77777777" w:rsidR="006A21D0" w:rsidRPr="000961F5" w:rsidRDefault="006A21D0" w:rsidP="00EE24F6">
            <w:pPr>
              <w:spacing w:after="39"/>
              <w:ind w:left="0"/>
              <w:rPr>
                <w:lang w:val="en-US" w:eastAsia="x-none"/>
              </w:rPr>
            </w:pPr>
            <w:r w:rsidRPr="000961F5">
              <w:rPr>
                <w:lang w:val="en-US" w:eastAsia="x-none"/>
              </w:rPr>
              <w:t>:71A:SHA}</w:t>
            </w:r>
          </w:p>
        </w:tc>
      </w:tr>
    </w:tbl>
    <w:p w14:paraId="0FB5B851" w14:textId="77777777" w:rsidR="006A21D0" w:rsidRPr="000961F5" w:rsidRDefault="006A21D0" w:rsidP="006A21D0">
      <w:pPr>
        <w:ind w:left="0"/>
        <w:rPr>
          <w:lang w:eastAsia="x-none"/>
        </w:rPr>
      </w:pPr>
    </w:p>
    <w:p w14:paraId="496CB57F" w14:textId="77777777" w:rsidR="006A21D0" w:rsidRPr="000961F5" w:rsidRDefault="006A21D0" w:rsidP="006A21D0">
      <w:pPr>
        <w:ind w:left="0"/>
        <w:rPr>
          <w:lang w:eastAsia="x-none"/>
        </w:rPr>
      </w:pPr>
      <w:r w:rsidRPr="000961F5">
        <w:rPr>
          <w:lang w:eastAsia="x-none"/>
        </w:rPr>
        <w:t xml:space="preserve">BOCI Securities’ (B01130) refunding instruction for Alibaba (09988) (See </w:t>
      </w:r>
      <w:hyperlink w:anchor="_MT_101_HKD_1" w:history="1">
        <w:r w:rsidRPr="000961F5">
          <w:rPr>
            <w:rStyle w:val="Hyperlink"/>
            <w:lang w:eastAsia="x-none"/>
          </w:rPr>
          <w:t>2.3.3.4 HKD refunding instructions</w:t>
        </w:r>
      </w:hyperlink>
      <w:r w:rsidRPr="000961F5">
        <w:rPr>
          <w:lang w:eastAsia="x-none"/>
        </w:rPr>
        <w:t>):</w:t>
      </w:r>
    </w:p>
    <w:tbl>
      <w:tblPr>
        <w:tblStyle w:val="TableGrid"/>
        <w:tblW w:w="0" w:type="auto"/>
        <w:tblLook w:val="04A0" w:firstRow="1" w:lastRow="0" w:firstColumn="1" w:lastColumn="0" w:noHBand="0" w:noVBand="1"/>
      </w:tblPr>
      <w:tblGrid>
        <w:gridCol w:w="10459"/>
      </w:tblGrid>
      <w:tr w:rsidR="006A21D0" w:rsidRPr="000961F5" w14:paraId="36C77450" w14:textId="77777777" w:rsidTr="00EE24F6">
        <w:tc>
          <w:tcPr>
            <w:tcW w:w="10459" w:type="dxa"/>
          </w:tcPr>
          <w:p w14:paraId="6A7B9A35" w14:textId="77777777" w:rsidR="006A21D0" w:rsidRPr="000961F5" w:rsidRDefault="006A21D0" w:rsidP="00EE24F6">
            <w:pPr>
              <w:spacing w:after="39"/>
              <w:ind w:left="0"/>
              <w:rPr>
                <w:lang w:val="en-US" w:eastAsia="x-none"/>
              </w:rPr>
            </w:pPr>
            <w:r w:rsidRPr="000961F5">
              <w:rPr>
                <w:lang w:val="en-US" w:eastAsia="x-none"/>
              </w:rPr>
              <w:t>{1:F01HKSCHKHHAIPO0000000000}{2:I101HSBCHKHHXXXN2020}{4:</w:t>
            </w:r>
          </w:p>
          <w:p w14:paraId="22D7D1A0" w14:textId="77777777" w:rsidR="006A21D0" w:rsidRPr="000961F5" w:rsidRDefault="006A21D0" w:rsidP="00EE24F6">
            <w:pPr>
              <w:spacing w:after="39"/>
              <w:ind w:left="0"/>
              <w:rPr>
                <w:lang w:val="en-US" w:eastAsia="x-none"/>
              </w:rPr>
            </w:pPr>
            <w:r w:rsidRPr="000961F5">
              <w:rPr>
                <w:lang w:val="en-US" w:eastAsia="x-none"/>
              </w:rPr>
              <w:t>:20:09988B01130REF01</w:t>
            </w:r>
          </w:p>
          <w:p w14:paraId="4C91AFF4" w14:textId="77777777" w:rsidR="006A21D0" w:rsidRPr="000961F5" w:rsidRDefault="006A21D0" w:rsidP="00EE24F6">
            <w:pPr>
              <w:spacing w:after="39"/>
              <w:ind w:left="0"/>
              <w:rPr>
                <w:lang w:val="en-US" w:eastAsia="x-none"/>
              </w:rPr>
            </w:pPr>
            <w:r w:rsidRPr="000961F5">
              <w:rPr>
                <w:lang w:val="en-US" w:eastAsia="x-none"/>
              </w:rPr>
              <w:t>:28D:1/1</w:t>
            </w:r>
          </w:p>
          <w:p w14:paraId="0C1812C3" w14:textId="77777777" w:rsidR="006A21D0" w:rsidRPr="000961F5" w:rsidRDefault="006A21D0" w:rsidP="00EE24F6">
            <w:pPr>
              <w:spacing w:after="39"/>
              <w:ind w:left="0"/>
              <w:rPr>
                <w:lang w:val="en-US" w:eastAsia="x-none"/>
              </w:rPr>
            </w:pPr>
            <w:r w:rsidRPr="000961F5">
              <w:rPr>
                <w:lang w:val="en-US" w:eastAsia="x-none"/>
              </w:rPr>
              <w:t>:50C:HKSCHKHHIPO</w:t>
            </w:r>
          </w:p>
          <w:p w14:paraId="129484A1" w14:textId="77777777" w:rsidR="006A21D0" w:rsidRPr="000961F5" w:rsidRDefault="006A21D0" w:rsidP="00EE24F6">
            <w:pPr>
              <w:spacing w:after="39"/>
              <w:ind w:left="0"/>
              <w:rPr>
                <w:lang w:val="en-US" w:eastAsia="x-none"/>
              </w:rPr>
            </w:pPr>
            <w:r w:rsidRPr="000961F5">
              <w:rPr>
                <w:lang w:val="en-US" w:eastAsia="x-none"/>
              </w:rPr>
              <w:t>:30:200613</w:t>
            </w:r>
          </w:p>
          <w:p w14:paraId="66B0DA65" w14:textId="77777777" w:rsidR="006A21D0" w:rsidRPr="000961F5" w:rsidRDefault="006A21D0" w:rsidP="00EE24F6">
            <w:pPr>
              <w:spacing w:after="39"/>
              <w:ind w:left="0"/>
              <w:rPr>
                <w:lang w:val="en-US" w:eastAsia="x-none"/>
              </w:rPr>
            </w:pPr>
            <w:r w:rsidRPr="000961F5">
              <w:rPr>
                <w:lang w:val="en-US" w:eastAsia="x-none"/>
              </w:rPr>
              <w:t>:21:09988B01130REF01</w:t>
            </w:r>
          </w:p>
          <w:p w14:paraId="29B74097" w14:textId="77777777" w:rsidR="006A21D0" w:rsidRPr="000961F5" w:rsidRDefault="006A21D0" w:rsidP="00EE24F6">
            <w:pPr>
              <w:spacing w:after="39"/>
              <w:ind w:left="0"/>
              <w:rPr>
                <w:lang w:val="en-US" w:eastAsia="x-none"/>
              </w:rPr>
            </w:pPr>
            <w:r w:rsidRPr="000961F5">
              <w:rPr>
                <w:lang w:val="en-US" w:eastAsia="x-none"/>
              </w:rPr>
              <w:t>:32B:HKD7275,79</w:t>
            </w:r>
          </w:p>
          <w:p w14:paraId="7635A9E8" w14:textId="77777777" w:rsidR="006A21D0" w:rsidRPr="000961F5" w:rsidRDefault="006A21D0" w:rsidP="00EE24F6">
            <w:pPr>
              <w:spacing w:after="39"/>
              <w:ind w:left="0"/>
              <w:rPr>
                <w:lang w:val="en-US" w:eastAsia="x-none"/>
              </w:rPr>
            </w:pPr>
            <w:r w:rsidRPr="000961F5">
              <w:rPr>
                <w:lang w:val="en-US" w:eastAsia="x-none"/>
              </w:rPr>
              <w:t>:50G:/HK999-999-99999999</w:t>
            </w:r>
          </w:p>
          <w:p w14:paraId="03C42D4F" w14:textId="77777777" w:rsidR="006A21D0" w:rsidRPr="000961F5" w:rsidRDefault="006A21D0" w:rsidP="00EE24F6">
            <w:pPr>
              <w:spacing w:after="39"/>
              <w:ind w:left="0"/>
              <w:rPr>
                <w:lang w:val="en-US" w:eastAsia="x-none"/>
              </w:rPr>
            </w:pPr>
            <w:r w:rsidRPr="000961F5">
              <w:rPr>
                <w:lang w:val="en-US" w:eastAsia="x-none"/>
              </w:rPr>
              <w:t>HSBCHKHHXXX</w:t>
            </w:r>
          </w:p>
          <w:p w14:paraId="180AE547" w14:textId="77777777" w:rsidR="006A21D0" w:rsidRPr="000961F5" w:rsidRDefault="006A21D0" w:rsidP="00EE24F6">
            <w:pPr>
              <w:spacing w:after="39"/>
              <w:ind w:left="0"/>
              <w:rPr>
                <w:lang w:val="en-US" w:eastAsia="x-none"/>
              </w:rPr>
            </w:pPr>
            <w:r w:rsidRPr="000961F5">
              <w:rPr>
                <w:lang w:val="en-US" w:eastAsia="x-none"/>
              </w:rPr>
              <w:t>:57A:BKCHHKHHXXX</w:t>
            </w:r>
          </w:p>
          <w:p w14:paraId="750A8365" w14:textId="77777777" w:rsidR="006A21D0" w:rsidRPr="000961F5" w:rsidRDefault="006A21D0" w:rsidP="00EE24F6">
            <w:pPr>
              <w:spacing w:after="39"/>
              <w:ind w:left="0"/>
              <w:rPr>
                <w:lang w:val="en-US" w:eastAsia="x-none"/>
              </w:rPr>
            </w:pPr>
            <w:r w:rsidRPr="000961F5">
              <w:rPr>
                <w:lang w:val="en-US" w:eastAsia="x-none"/>
              </w:rPr>
              <w:t>:59F:/HK111-111-11111111</w:t>
            </w:r>
          </w:p>
          <w:p w14:paraId="2F5FB925" w14:textId="77777777" w:rsidR="006A21D0" w:rsidRPr="000961F5" w:rsidRDefault="006A21D0" w:rsidP="00EE24F6">
            <w:pPr>
              <w:spacing w:after="39"/>
              <w:ind w:left="0"/>
              <w:rPr>
                <w:lang w:val="en-US" w:eastAsia="x-none"/>
              </w:rPr>
            </w:pPr>
            <w:r w:rsidRPr="000961F5">
              <w:rPr>
                <w:lang w:val="en-US" w:eastAsia="x-none"/>
              </w:rPr>
              <w:t>1/BOCI SECURITIES LIMITED</w:t>
            </w:r>
          </w:p>
          <w:p w14:paraId="064E993C" w14:textId="77777777" w:rsidR="006A21D0" w:rsidRPr="000961F5" w:rsidRDefault="006A21D0" w:rsidP="00EE24F6">
            <w:pPr>
              <w:spacing w:after="39"/>
              <w:ind w:left="0"/>
              <w:rPr>
                <w:lang w:val="en-US" w:eastAsia="x-none"/>
              </w:rPr>
            </w:pPr>
            <w:r w:rsidRPr="000961F5">
              <w:rPr>
                <w:lang w:val="en-US" w:eastAsia="x-none"/>
              </w:rPr>
              <w:t>2/22/F GRAND MILLENNIUM PLAZA</w:t>
            </w:r>
          </w:p>
          <w:p w14:paraId="10594FA4" w14:textId="77777777" w:rsidR="006A21D0" w:rsidRPr="000961F5" w:rsidRDefault="006A21D0" w:rsidP="00EE24F6">
            <w:pPr>
              <w:spacing w:after="39"/>
              <w:ind w:left="0"/>
              <w:rPr>
                <w:lang w:val="en-US" w:eastAsia="x-none"/>
              </w:rPr>
            </w:pPr>
            <w:r w:rsidRPr="000961F5">
              <w:rPr>
                <w:lang w:val="en-US" w:eastAsia="x-none"/>
              </w:rPr>
              <w:t>2/181 QUEEN’S ROAD CENTRAL</w:t>
            </w:r>
          </w:p>
          <w:p w14:paraId="4D510CEF" w14:textId="77777777" w:rsidR="006A21D0" w:rsidRPr="000961F5" w:rsidRDefault="006A21D0" w:rsidP="00EE24F6">
            <w:pPr>
              <w:spacing w:after="39"/>
              <w:ind w:left="0"/>
              <w:rPr>
                <w:lang w:val="en-US" w:eastAsia="x-none"/>
              </w:rPr>
            </w:pPr>
            <w:r w:rsidRPr="000961F5">
              <w:rPr>
                <w:lang w:val="en-US" w:eastAsia="x-none"/>
              </w:rPr>
              <w:t>3/HONG KONG</w:t>
            </w:r>
          </w:p>
          <w:p w14:paraId="396A1C2B" w14:textId="77777777" w:rsidR="006A21D0" w:rsidRPr="000961F5" w:rsidRDefault="006A21D0" w:rsidP="00EE24F6">
            <w:pPr>
              <w:spacing w:after="39"/>
              <w:ind w:left="0"/>
              <w:rPr>
                <w:lang w:val="en-US" w:eastAsia="x-none"/>
              </w:rPr>
            </w:pPr>
            <w:r w:rsidRPr="000961F5">
              <w:rPr>
                <w:lang w:val="en-US" w:eastAsia="x-none"/>
              </w:rPr>
              <w:t>:71A:SHA}</w:t>
            </w:r>
          </w:p>
        </w:tc>
      </w:tr>
    </w:tbl>
    <w:p w14:paraId="610449A9" w14:textId="00894B95" w:rsidR="000C4E43" w:rsidRPr="000961F5" w:rsidRDefault="000C4E43">
      <w:pPr>
        <w:spacing w:after="0"/>
        <w:ind w:left="0"/>
        <w:jc w:val="left"/>
        <w:rPr>
          <w:lang w:eastAsia="x-none"/>
        </w:rPr>
      </w:pPr>
    </w:p>
    <w:p w14:paraId="2E25542B" w14:textId="5A5765A7" w:rsidR="000C4E43" w:rsidRPr="000961F5" w:rsidRDefault="000C4E43">
      <w:pPr>
        <w:spacing w:after="0"/>
        <w:ind w:left="0"/>
        <w:jc w:val="left"/>
        <w:rPr>
          <w:lang w:eastAsia="x-none"/>
        </w:rPr>
      </w:pPr>
    </w:p>
    <w:p w14:paraId="65E39939" w14:textId="2987FA26" w:rsidR="000C4E43" w:rsidRPr="000961F5" w:rsidRDefault="000C4E43">
      <w:pPr>
        <w:spacing w:after="0"/>
        <w:ind w:left="0"/>
        <w:jc w:val="left"/>
        <w:rPr>
          <w:lang w:eastAsia="x-none"/>
        </w:rPr>
      </w:pPr>
    </w:p>
    <w:p w14:paraId="60944CB5" w14:textId="77D512EF" w:rsidR="000C4E43" w:rsidRPr="000961F5" w:rsidRDefault="006A21D0" w:rsidP="006A21D0">
      <w:pPr>
        <w:pStyle w:val="Heading3"/>
      </w:pPr>
      <w:bookmarkStart w:id="359" w:name="_Toc62722895"/>
      <w:bookmarkStart w:id="360" w:name="_Toc65058043"/>
      <w:bookmarkStart w:id="361" w:name="_Toc65138845"/>
      <w:bookmarkStart w:id="362" w:name="_Toc65145825"/>
      <w:r w:rsidRPr="000961F5">
        <w:t>Share Posting</w:t>
      </w:r>
      <w:bookmarkEnd w:id="359"/>
      <w:bookmarkEnd w:id="360"/>
      <w:bookmarkEnd w:id="361"/>
      <w:bookmarkEnd w:id="362"/>
    </w:p>
    <w:p w14:paraId="1B7FE0C4" w14:textId="6135788E" w:rsidR="000C4E43" w:rsidRPr="000961F5" w:rsidRDefault="000C4E43">
      <w:pPr>
        <w:spacing w:after="0"/>
        <w:ind w:left="0"/>
        <w:jc w:val="left"/>
        <w:rPr>
          <w:lang w:eastAsia="x-none"/>
        </w:rPr>
      </w:pPr>
    </w:p>
    <w:p w14:paraId="40A3B198" w14:textId="6F0CA749" w:rsidR="006A21D0" w:rsidRPr="000961F5" w:rsidRDefault="006A21D0" w:rsidP="006A21D0">
      <w:pPr>
        <w:ind w:left="0"/>
        <w:rPr>
          <w:lang w:eastAsia="x-none"/>
        </w:rPr>
      </w:pPr>
      <w:r w:rsidRPr="000961F5">
        <w:rPr>
          <w:lang w:eastAsia="x-none"/>
        </w:rPr>
        <w:t>For each IPO that successfully prices before the deadline, FINI should generate a share posting file for all broker channel allotments (</w:t>
      </w:r>
      <w:r w:rsidRPr="000961F5">
        <w:rPr>
          <w:u w:val="single"/>
          <w:lang w:eastAsia="x-none"/>
        </w:rPr>
        <w:t>excluding</w:t>
      </w:r>
      <w:r w:rsidRPr="000961F5">
        <w:rPr>
          <w:lang w:eastAsia="x-none"/>
        </w:rPr>
        <w:t xml:space="preserve"> unsuccessful applications) based on the </w:t>
      </w:r>
      <w:r w:rsidR="002B0661">
        <w:rPr>
          <w:lang w:eastAsia="x-none"/>
        </w:rPr>
        <w:fldChar w:fldCharType="begin"/>
      </w:r>
      <w:r w:rsidR="002B0661">
        <w:rPr>
          <w:lang w:eastAsia="x-none"/>
        </w:rPr>
        <w:instrText xml:space="preserve"> REF _Ref65220588 \r \h </w:instrText>
      </w:r>
      <w:r w:rsidR="002B0661">
        <w:rPr>
          <w:lang w:eastAsia="x-none"/>
        </w:rPr>
      </w:r>
      <w:r w:rsidR="002B0661">
        <w:rPr>
          <w:lang w:eastAsia="x-none"/>
        </w:rPr>
        <w:fldChar w:fldCharType="separate"/>
      </w:r>
      <w:r w:rsidR="00A57E12">
        <w:rPr>
          <w:lang w:eastAsia="x-none"/>
        </w:rPr>
        <w:t>2.4.2.1</w:t>
      </w:r>
      <w:r w:rsidR="002B0661">
        <w:rPr>
          <w:lang w:eastAsia="x-none"/>
        </w:rPr>
        <w:fldChar w:fldCharType="end"/>
      </w:r>
      <w:r w:rsidR="002B0661">
        <w:rPr>
          <w:lang w:eastAsia="x-none"/>
        </w:rPr>
        <w:t xml:space="preserve"> </w:t>
      </w:r>
      <w:r w:rsidRPr="000961F5">
        <w:rPr>
          <w:lang w:eastAsia="x-none"/>
        </w:rPr>
        <w:t xml:space="preserve">EIPO Final Allocation </w:t>
      </w:r>
      <w:r w:rsidR="002B0661">
        <w:rPr>
          <w:lang w:eastAsia="x-none"/>
        </w:rPr>
        <w:t>File.</w:t>
      </w:r>
    </w:p>
    <w:p w14:paraId="6204EFEA" w14:textId="0A446DEC" w:rsidR="000C4E43" w:rsidRPr="000961F5" w:rsidRDefault="000C4E43">
      <w:pPr>
        <w:spacing w:after="0"/>
        <w:ind w:left="0"/>
        <w:jc w:val="left"/>
        <w:rPr>
          <w:lang w:eastAsia="x-none"/>
        </w:rPr>
      </w:pPr>
    </w:p>
    <w:p w14:paraId="7E39ABC8" w14:textId="65093F19" w:rsidR="000C4E43" w:rsidRPr="000961F5" w:rsidRDefault="000C4E43">
      <w:pPr>
        <w:spacing w:after="0"/>
        <w:ind w:left="0"/>
        <w:jc w:val="left"/>
        <w:rPr>
          <w:lang w:eastAsia="x-none"/>
        </w:rPr>
      </w:pPr>
    </w:p>
    <w:p w14:paraId="2EC697CC" w14:textId="1C6AC07A" w:rsidR="000C4E43" w:rsidRPr="000961F5" w:rsidRDefault="000C4E43">
      <w:pPr>
        <w:spacing w:after="0"/>
        <w:ind w:left="0"/>
        <w:jc w:val="left"/>
        <w:rPr>
          <w:lang w:eastAsia="x-none"/>
        </w:rPr>
      </w:pPr>
    </w:p>
    <w:p w14:paraId="4666C131" w14:textId="6719CBF0" w:rsidR="000C4E43" w:rsidRPr="000961F5" w:rsidRDefault="000C4E43">
      <w:pPr>
        <w:spacing w:after="0"/>
        <w:ind w:left="0"/>
        <w:jc w:val="left"/>
        <w:rPr>
          <w:lang w:eastAsia="x-none"/>
        </w:rPr>
      </w:pPr>
    </w:p>
    <w:p w14:paraId="63B193FF" w14:textId="288B1DAE" w:rsidR="000C4E43" w:rsidRPr="000961F5" w:rsidRDefault="000C4E43">
      <w:pPr>
        <w:spacing w:after="0"/>
        <w:ind w:left="0"/>
        <w:jc w:val="left"/>
        <w:rPr>
          <w:lang w:eastAsia="x-none"/>
        </w:rPr>
      </w:pPr>
    </w:p>
    <w:p w14:paraId="7BFE56A7" w14:textId="7DC67E5D" w:rsidR="000C4E43" w:rsidRPr="000961F5" w:rsidRDefault="000C4E43">
      <w:pPr>
        <w:spacing w:after="0"/>
        <w:ind w:left="0"/>
        <w:jc w:val="left"/>
        <w:rPr>
          <w:lang w:eastAsia="x-none"/>
        </w:rPr>
      </w:pPr>
    </w:p>
    <w:p w14:paraId="42EABED4" w14:textId="64C5030C" w:rsidR="000C4E43" w:rsidRPr="000961F5" w:rsidRDefault="000C4E43">
      <w:pPr>
        <w:spacing w:after="0"/>
        <w:ind w:left="0"/>
        <w:jc w:val="left"/>
        <w:rPr>
          <w:lang w:eastAsia="x-none"/>
        </w:rPr>
      </w:pPr>
    </w:p>
    <w:p w14:paraId="7512CC08" w14:textId="4169D66D" w:rsidR="000C4E43" w:rsidRPr="000961F5" w:rsidRDefault="000C4E43">
      <w:pPr>
        <w:spacing w:after="0"/>
        <w:ind w:left="0"/>
        <w:jc w:val="left"/>
        <w:rPr>
          <w:lang w:eastAsia="x-none"/>
        </w:rPr>
      </w:pPr>
    </w:p>
    <w:p w14:paraId="1453EA84" w14:textId="6F71A18F" w:rsidR="000C4E43" w:rsidRPr="000961F5" w:rsidRDefault="000C4E43">
      <w:pPr>
        <w:spacing w:after="0"/>
        <w:ind w:left="0"/>
        <w:jc w:val="left"/>
        <w:rPr>
          <w:lang w:eastAsia="x-none"/>
        </w:rPr>
      </w:pPr>
    </w:p>
    <w:p w14:paraId="754FE947" w14:textId="73457435" w:rsidR="000C4E43" w:rsidRPr="000961F5" w:rsidRDefault="000C4E43">
      <w:pPr>
        <w:spacing w:after="0"/>
        <w:ind w:left="0"/>
        <w:jc w:val="left"/>
        <w:rPr>
          <w:lang w:eastAsia="x-none"/>
        </w:rPr>
      </w:pPr>
    </w:p>
    <w:p w14:paraId="4A880DE3" w14:textId="7945D33F" w:rsidR="000C4E43" w:rsidRPr="000961F5" w:rsidRDefault="000C4E43">
      <w:pPr>
        <w:spacing w:after="0"/>
        <w:ind w:left="0"/>
        <w:jc w:val="left"/>
        <w:rPr>
          <w:lang w:eastAsia="x-none"/>
        </w:rPr>
      </w:pPr>
    </w:p>
    <w:p w14:paraId="06C60A02" w14:textId="2FD52362" w:rsidR="000C4E43" w:rsidRPr="000961F5" w:rsidRDefault="000C4E43">
      <w:pPr>
        <w:spacing w:after="0"/>
        <w:ind w:left="0"/>
        <w:jc w:val="left"/>
        <w:rPr>
          <w:lang w:eastAsia="x-none"/>
        </w:rPr>
      </w:pPr>
    </w:p>
    <w:p w14:paraId="1EBB2FA9" w14:textId="7B15E9EE" w:rsidR="000C4E43" w:rsidRPr="000961F5" w:rsidRDefault="000C4E43">
      <w:pPr>
        <w:spacing w:after="0"/>
        <w:ind w:left="0"/>
        <w:jc w:val="left"/>
        <w:rPr>
          <w:lang w:eastAsia="x-none"/>
        </w:rPr>
      </w:pPr>
    </w:p>
    <w:p w14:paraId="12BC4BFF" w14:textId="37990DF0" w:rsidR="000C4E43" w:rsidRPr="000961F5" w:rsidRDefault="000C4E43">
      <w:pPr>
        <w:spacing w:after="0"/>
        <w:ind w:left="0"/>
        <w:jc w:val="left"/>
        <w:rPr>
          <w:lang w:eastAsia="x-none"/>
        </w:rPr>
      </w:pPr>
    </w:p>
    <w:p w14:paraId="05B881DD" w14:textId="6131F6A4" w:rsidR="000C4E43" w:rsidRPr="000961F5" w:rsidRDefault="000C4E43">
      <w:pPr>
        <w:spacing w:after="0"/>
        <w:ind w:left="0"/>
        <w:jc w:val="left"/>
        <w:rPr>
          <w:lang w:eastAsia="x-none"/>
        </w:rPr>
      </w:pPr>
    </w:p>
    <w:p w14:paraId="54CFDE13" w14:textId="77777777" w:rsidR="000C4E43" w:rsidRPr="000961F5" w:rsidRDefault="000C4E43">
      <w:pPr>
        <w:spacing w:after="0"/>
        <w:ind w:left="0"/>
        <w:jc w:val="left"/>
        <w:rPr>
          <w:lang w:eastAsia="x-none"/>
        </w:rPr>
      </w:pPr>
    </w:p>
    <w:p w14:paraId="04D98480" w14:textId="75D7847E" w:rsidR="002A4673" w:rsidRPr="000961F5" w:rsidRDefault="002A4673">
      <w:pPr>
        <w:spacing w:after="0"/>
        <w:ind w:left="0"/>
        <w:jc w:val="left"/>
        <w:rPr>
          <w:lang w:eastAsia="x-none"/>
        </w:rPr>
      </w:pPr>
    </w:p>
    <w:p w14:paraId="6802BBF9" w14:textId="77777777" w:rsidR="002A4673" w:rsidRPr="000961F5" w:rsidRDefault="002A4673">
      <w:pPr>
        <w:spacing w:after="0"/>
        <w:ind w:left="0"/>
        <w:jc w:val="left"/>
        <w:rPr>
          <w:lang w:eastAsia="x-none"/>
        </w:rPr>
      </w:pPr>
    </w:p>
    <w:p w14:paraId="1897F1C8" w14:textId="3869599A" w:rsidR="008641C1" w:rsidRPr="000961F5" w:rsidRDefault="008641C1">
      <w:pPr>
        <w:spacing w:after="0"/>
        <w:ind w:left="0"/>
        <w:jc w:val="left"/>
        <w:rPr>
          <w:lang w:eastAsia="x-none"/>
        </w:rPr>
      </w:pPr>
      <w:r w:rsidRPr="000961F5">
        <w:rPr>
          <w:lang w:eastAsia="x-none"/>
        </w:rPr>
        <w:br w:type="page"/>
      </w:r>
    </w:p>
    <w:p w14:paraId="62247C14" w14:textId="596CF22C" w:rsidR="004F4F47" w:rsidRPr="000961F5" w:rsidRDefault="004F4F47" w:rsidP="00F817C1">
      <w:pPr>
        <w:pStyle w:val="Heading2"/>
      </w:pPr>
      <w:bookmarkStart w:id="363" w:name="_Toc58341733"/>
      <w:bookmarkStart w:id="364" w:name="_Toc58418408"/>
      <w:bookmarkStart w:id="365" w:name="_Toc58602052"/>
      <w:bookmarkStart w:id="366" w:name="_Toc62722896"/>
      <w:bookmarkStart w:id="367" w:name="_Toc65058044"/>
      <w:bookmarkStart w:id="368" w:name="_Toc65138846"/>
      <w:bookmarkStart w:id="369" w:name="_Toc65145826"/>
      <w:r w:rsidRPr="000961F5">
        <w:lastRenderedPageBreak/>
        <w:t>Core Processing Engine – Institutional Offer</w:t>
      </w:r>
      <w:bookmarkEnd w:id="363"/>
      <w:bookmarkEnd w:id="364"/>
      <w:bookmarkEnd w:id="365"/>
      <w:bookmarkEnd w:id="366"/>
      <w:bookmarkEnd w:id="367"/>
      <w:bookmarkEnd w:id="368"/>
      <w:bookmarkEnd w:id="369"/>
    </w:p>
    <w:p w14:paraId="1FB0DA10" w14:textId="77777777" w:rsidR="0084260A" w:rsidRPr="000961F5" w:rsidRDefault="0084260A" w:rsidP="0084260A">
      <w:pPr>
        <w:ind w:left="0"/>
        <w:rPr>
          <w:lang w:eastAsia="x-none"/>
        </w:rPr>
      </w:pPr>
    </w:p>
    <w:p w14:paraId="33690D8E" w14:textId="77777777" w:rsidR="008D7B46" w:rsidRPr="000961F5" w:rsidRDefault="008D7B46" w:rsidP="008D7B46">
      <w:pPr>
        <w:pStyle w:val="Heading3"/>
      </w:pPr>
      <w:bookmarkStart w:id="370" w:name="_Toc62722897"/>
      <w:bookmarkStart w:id="371" w:name="_Toc65058045"/>
      <w:bookmarkStart w:id="372" w:name="_Toc65138847"/>
      <w:bookmarkStart w:id="373" w:name="_Toc65145827"/>
      <w:r w:rsidRPr="000961F5">
        <w:t>Final Offer Pricing</w:t>
      </w:r>
      <w:bookmarkEnd w:id="370"/>
      <w:bookmarkEnd w:id="371"/>
      <w:bookmarkEnd w:id="372"/>
      <w:bookmarkEnd w:id="373"/>
    </w:p>
    <w:p w14:paraId="6039C153" w14:textId="77777777" w:rsidR="008D7B46" w:rsidRPr="000961F5" w:rsidRDefault="008D7B46" w:rsidP="008D7B46">
      <w:pPr>
        <w:spacing w:after="0"/>
        <w:ind w:left="0"/>
        <w:jc w:val="left"/>
        <w:rPr>
          <w:lang w:eastAsia="x-none"/>
        </w:rPr>
      </w:pPr>
    </w:p>
    <w:p w14:paraId="22BA6499" w14:textId="77777777" w:rsidR="008D7B46" w:rsidRPr="000961F5" w:rsidRDefault="008D7B46" w:rsidP="008D7B46">
      <w:pPr>
        <w:pStyle w:val="Heading4"/>
      </w:pPr>
      <w:bookmarkStart w:id="374" w:name="_Toc62722898"/>
      <w:bookmarkStart w:id="375" w:name="_Toc65058046"/>
      <w:bookmarkStart w:id="376" w:name="_Toc65138848"/>
      <w:bookmarkStart w:id="377" w:name="_Toc65145828"/>
      <w:r w:rsidRPr="000961F5">
        <w:t>Functional Overview</w:t>
      </w:r>
      <w:bookmarkEnd w:id="374"/>
      <w:bookmarkEnd w:id="375"/>
      <w:bookmarkEnd w:id="376"/>
      <w:bookmarkEnd w:id="377"/>
    </w:p>
    <w:p w14:paraId="3E9B155C" w14:textId="77777777" w:rsidR="008D7B46" w:rsidRPr="000961F5" w:rsidRDefault="008D7B46" w:rsidP="008D7B46">
      <w:pPr>
        <w:ind w:left="0"/>
        <w:rPr>
          <w:lang w:eastAsia="x-none"/>
        </w:rPr>
      </w:pPr>
    </w:p>
    <w:p w14:paraId="63B1F415" w14:textId="1FEE17B4" w:rsidR="008D7B46" w:rsidRPr="000961F5" w:rsidRDefault="008D7B46" w:rsidP="008D7B46">
      <w:pPr>
        <w:ind w:left="0"/>
        <w:rPr>
          <w:lang w:eastAsia="x-none"/>
        </w:rPr>
      </w:pPr>
      <w:r w:rsidRPr="000961F5">
        <w:rPr>
          <w:lang w:eastAsia="x-none"/>
        </w:rPr>
        <w:t>The Final Offer Pricing function is for the Principal Lead Broker / Lead Underwriter to confirm the final offer price by the Expected Price Determination deadline [IPO Initiation Field #53]</w:t>
      </w:r>
      <w:r w:rsidR="005F5962" w:rsidRPr="000961F5">
        <w:rPr>
          <w:lang w:eastAsia="x-none"/>
        </w:rPr>
        <w:t>.</w:t>
      </w:r>
      <w:r w:rsidRPr="000961F5">
        <w:rPr>
          <w:lang w:eastAsia="x-none"/>
        </w:rPr>
        <w:t xml:space="preserve"> </w:t>
      </w:r>
      <w:r w:rsidR="005F5962" w:rsidRPr="000961F5">
        <w:rPr>
          <w:lang w:eastAsia="x-none"/>
        </w:rPr>
        <w:t>The function should be made available for input once the offer reaches “Deal Initiated” status.</w:t>
      </w:r>
    </w:p>
    <w:p w14:paraId="3CEDB3CE" w14:textId="77777777" w:rsidR="008D7B46" w:rsidRPr="000961F5" w:rsidRDefault="008D7B46" w:rsidP="008D7B46">
      <w:pPr>
        <w:spacing w:after="0"/>
        <w:ind w:left="0"/>
        <w:jc w:val="left"/>
        <w:rPr>
          <w:lang w:eastAsia="x-none"/>
        </w:rPr>
      </w:pPr>
    </w:p>
    <w:p w14:paraId="0617A814" w14:textId="77777777" w:rsidR="008D7B46" w:rsidRPr="000961F5" w:rsidRDefault="008D7B46" w:rsidP="008D7B46">
      <w:pPr>
        <w:pStyle w:val="Heading4"/>
      </w:pPr>
      <w:bookmarkStart w:id="378" w:name="_Toc62722899"/>
      <w:bookmarkStart w:id="379" w:name="_Toc65058047"/>
      <w:bookmarkStart w:id="380" w:name="_Toc65138849"/>
      <w:bookmarkStart w:id="381" w:name="_Toc65145829"/>
      <w:r w:rsidRPr="000961F5">
        <w:t>Participants and Roles</w:t>
      </w:r>
      <w:bookmarkEnd w:id="378"/>
      <w:bookmarkEnd w:id="379"/>
      <w:bookmarkEnd w:id="380"/>
      <w:bookmarkEnd w:id="381"/>
    </w:p>
    <w:p w14:paraId="5497AA42" w14:textId="77777777" w:rsidR="008D7B46" w:rsidRPr="000961F5" w:rsidRDefault="008D7B46" w:rsidP="008D7B46">
      <w:pPr>
        <w:spacing w:after="0"/>
        <w:ind w:left="0"/>
        <w:jc w:val="left"/>
        <w:rPr>
          <w:lang w:eastAsia="x-none"/>
        </w:rPr>
      </w:pPr>
    </w:p>
    <w:tbl>
      <w:tblPr>
        <w:tblStyle w:val="TableGrid"/>
        <w:tblW w:w="10485" w:type="dxa"/>
        <w:tblLook w:val="04A0" w:firstRow="1" w:lastRow="0" w:firstColumn="1" w:lastColumn="0" w:noHBand="0" w:noVBand="1"/>
      </w:tblPr>
      <w:tblGrid>
        <w:gridCol w:w="2614"/>
        <w:gridCol w:w="7871"/>
      </w:tblGrid>
      <w:tr w:rsidR="008D7B46" w:rsidRPr="000961F5" w14:paraId="040D64B5" w14:textId="77777777" w:rsidTr="0032375C">
        <w:tc>
          <w:tcPr>
            <w:tcW w:w="2614" w:type="dxa"/>
            <w:shd w:val="clear" w:color="auto" w:fill="13426B"/>
          </w:tcPr>
          <w:p w14:paraId="596B7925" w14:textId="77777777" w:rsidR="008D7B46" w:rsidRPr="000961F5" w:rsidRDefault="008D7B46" w:rsidP="0032375C">
            <w:pPr>
              <w:ind w:left="0"/>
              <w:rPr>
                <w:b/>
                <w:lang w:eastAsia="x-none"/>
              </w:rPr>
            </w:pPr>
            <w:r w:rsidRPr="000961F5">
              <w:rPr>
                <w:b/>
                <w:lang w:eastAsia="x-none"/>
              </w:rPr>
              <w:t>User</w:t>
            </w:r>
          </w:p>
        </w:tc>
        <w:tc>
          <w:tcPr>
            <w:tcW w:w="7871" w:type="dxa"/>
            <w:shd w:val="clear" w:color="auto" w:fill="13426B"/>
          </w:tcPr>
          <w:p w14:paraId="0B13721C" w14:textId="77777777" w:rsidR="008D7B46" w:rsidRPr="000961F5" w:rsidRDefault="008D7B46" w:rsidP="0032375C">
            <w:pPr>
              <w:ind w:left="0"/>
              <w:rPr>
                <w:b/>
                <w:lang w:eastAsia="x-none"/>
              </w:rPr>
            </w:pPr>
            <w:r w:rsidRPr="000961F5">
              <w:rPr>
                <w:b/>
                <w:lang w:eastAsia="x-none"/>
              </w:rPr>
              <w:t>Permissions</w:t>
            </w:r>
          </w:p>
        </w:tc>
      </w:tr>
      <w:tr w:rsidR="008D7B46" w:rsidRPr="000961F5" w14:paraId="25400A65" w14:textId="77777777" w:rsidTr="0032375C">
        <w:tc>
          <w:tcPr>
            <w:tcW w:w="2614" w:type="dxa"/>
          </w:tcPr>
          <w:p w14:paraId="10DD20A4" w14:textId="77777777" w:rsidR="008D7B46" w:rsidRPr="000961F5" w:rsidRDefault="008D7B46" w:rsidP="0032375C">
            <w:pPr>
              <w:ind w:left="0"/>
              <w:jc w:val="left"/>
              <w:rPr>
                <w:b/>
                <w:lang w:eastAsia="x-none"/>
              </w:rPr>
            </w:pPr>
            <w:r w:rsidRPr="000961F5">
              <w:rPr>
                <w:b/>
                <w:lang w:eastAsia="x-none"/>
              </w:rPr>
              <w:t>Principal Lead Broker / Lead Underwriter</w:t>
            </w:r>
          </w:p>
        </w:tc>
        <w:tc>
          <w:tcPr>
            <w:tcW w:w="7871" w:type="dxa"/>
          </w:tcPr>
          <w:p w14:paraId="0E39DF7D" w14:textId="77777777" w:rsidR="008D7B46" w:rsidRPr="000961F5" w:rsidRDefault="008D7B46" w:rsidP="0032375C">
            <w:pPr>
              <w:pStyle w:val="ListParagraph"/>
              <w:numPr>
                <w:ilvl w:val="0"/>
                <w:numId w:val="31"/>
              </w:numPr>
              <w:ind w:leftChars="0"/>
              <w:rPr>
                <w:lang w:eastAsia="x-none"/>
              </w:rPr>
            </w:pPr>
            <w:r w:rsidRPr="000961F5">
              <w:rPr>
                <w:lang w:eastAsia="x-none"/>
              </w:rPr>
              <w:t xml:space="preserve">Input, submit and amend Final Offer Pricing e-form </w:t>
            </w:r>
          </w:p>
          <w:p w14:paraId="5D3F82D1" w14:textId="77777777" w:rsidR="008D7B46" w:rsidRPr="000961F5" w:rsidRDefault="008D7B46" w:rsidP="0032375C">
            <w:pPr>
              <w:pStyle w:val="ListParagraph"/>
              <w:numPr>
                <w:ilvl w:val="0"/>
                <w:numId w:val="31"/>
              </w:numPr>
              <w:ind w:leftChars="0"/>
              <w:rPr>
                <w:lang w:eastAsia="x-none"/>
              </w:rPr>
            </w:pPr>
            <w:r w:rsidRPr="000961F5">
              <w:rPr>
                <w:lang w:eastAsia="x-none"/>
              </w:rPr>
              <w:t>Enquire submitted Final Offer Pricing e-form</w:t>
            </w:r>
          </w:p>
          <w:p w14:paraId="688A85E8" w14:textId="77777777" w:rsidR="008D7B46" w:rsidRPr="000961F5" w:rsidRDefault="008D7B46" w:rsidP="0032375C">
            <w:pPr>
              <w:pStyle w:val="ListParagraph"/>
              <w:ind w:leftChars="0" w:left="0"/>
              <w:rPr>
                <w:lang w:eastAsia="x-none"/>
              </w:rPr>
            </w:pPr>
          </w:p>
        </w:tc>
      </w:tr>
      <w:tr w:rsidR="00D27176" w:rsidRPr="000961F5" w14:paraId="24605F8A" w14:textId="77777777" w:rsidTr="0032375C">
        <w:tc>
          <w:tcPr>
            <w:tcW w:w="2614" w:type="dxa"/>
          </w:tcPr>
          <w:p w14:paraId="5580BB8A" w14:textId="0ADFBD5C" w:rsidR="00D27176" w:rsidRPr="000961F5" w:rsidRDefault="00D27176" w:rsidP="00D27176">
            <w:pPr>
              <w:ind w:left="0"/>
              <w:jc w:val="left"/>
              <w:rPr>
                <w:b/>
                <w:lang w:eastAsia="x-none"/>
              </w:rPr>
            </w:pPr>
            <w:r w:rsidRPr="000961F5">
              <w:rPr>
                <w:b/>
                <w:lang w:eastAsia="x-none"/>
              </w:rPr>
              <w:t>Principal Sponsor</w:t>
            </w:r>
          </w:p>
        </w:tc>
        <w:tc>
          <w:tcPr>
            <w:tcW w:w="7871" w:type="dxa"/>
          </w:tcPr>
          <w:p w14:paraId="46A789DB" w14:textId="5514DC25" w:rsidR="00D27176" w:rsidRPr="000961F5" w:rsidRDefault="00D27176" w:rsidP="00D27176">
            <w:pPr>
              <w:pStyle w:val="ListParagraph"/>
              <w:numPr>
                <w:ilvl w:val="0"/>
                <w:numId w:val="31"/>
              </w:numPr>
              <w:ind w:leftChars="0"/>
              <w:rPr>
                <w:lang w:eastAsia="x-none"/>
              </w:rPr>
            </w:pPr>
            <w:r w:rsidRPr="000961F5">
              <w:rPr>
                <w:lang w:eastAsia="x-none"/>
              </w:rPr>
              <w:t>Enquire submitted Final Offer Pricing e-form</w:t>
            </w:r>
          </w:p>
        </w:tc>
      </w:tr>
      <w:tr w:rsidR="00D27176" w:rsidRPr="000961F5" w14:paraId="5FD50686" w14:textId="77777777" w:rsidTr="0032375C">
        <w:tc>
          <w:tcPr>
            <w:tcW w:w="2614" w:type="dxa"/>
          </w:tcPr>
          <w:p w14:paraId="24B95384" w14:textId="5D4D78A5" w:rsidR="00D27176" w:rsidRPr="000961F5" w:rsidRDefault="00D27176" w:rsidP="00D27176">
            <w:pPr>
              <w:ind w:left="0"/>
              <w:jc w:val="left"/>
              <w:rPr>
                <w:b/>
                <w:lang w:eastAsia="x-none"/>
              </w:rPr>
            </w:pPr>
            <w:r w:rsidRPr="000961F5">
              <w:rPr>
                <w:b/>
                <w:lang w:eastAsia="x-none"/>
              </w:rPr>
              <w:t>Other Sponsor(s)</w:t>
            </w:r>
          </w:p>
        </w:tc>
        <w:tc>
          <w:tcPr>
            <w:tcW w:w="7871" w:type="dxa"/>
          </w:tcPr>
          <w:p w14:paraId="74C5B59C" w14:textId="7439826D" w:rsidR="00D27176" w:rsidRPr="000961F5" w:rsidRDefault="00D27176" w:rsidP="00D27176">
            <w:pPr>
              <w:pStyle w:val="ListParagraph"/>
              <w:numPr>
                <w:ilvl w:val="0"/>
                <w:numId w:val="31"/>
              </w:numPr>
              <w:ind w:leftChars="0"/>
              <w:rPr>
                <w:lang w:eastAsia="x-none"/>
              </w:rPr>
            </w:pPr>
            <w:r w:rsidRPr="000961F5">
              <w:rPr>
                <w:lang w:eastAsia="x-none"/>
              </w:rPr>
              <w:t>Enquire submitted Final Offer Pricing e-form</w:t>
            </w:r>
          </w:p>
        </w:tc>
      </w:tr>
      <w:tr w:rsidR="008D7B46" w:rsidRPr="000961F5" w14:paraId="0ACE3A53" w14:textId="77777777" w:rsidTr="0032375C">
        <w:tc>
          <w:tcPr>
            <w:tcW w:w="2614" w:type="dxa"/>
          </w:tcPr>
          <w:p w14:paraId="24DB9ADC" w14:textId="77777777" w:rsidR="008D7B46" w:rsidRPr="000961F5" w:rsidRDefault="008D7B46" w:rsidP="0032375C">
            <w:pPr>
              <w:ind w:left="0"/>
              <w:jc w:val="left"/>
              <w:rPr>
                <w:b/>
                <w:lang w:eastAsia="x-none"/>
              </w:rPr>
            </w:pPr>
            <w:r w:rsidRPr="000961F5">
              <w:rPr>
                <w:b/>
                <w:lang w:eastAsia="x-none"/>
              </w:rPr>
              <w:t>Regulator (HKEX)</w:t>
            </w:r>
          </w:p>
          <w:p w14:paraId="17D0BF6B" w14:textId="77777777" w:rsidR="008D7B46" w:rsidRPr="000961F5" w:rsidRDefault="008D7B46" w:rsidP="0032375C">
            <w:pPr>
              <w:ind w:left="0"/>
              <w:jc w:val="left"/>
              <w:rPr>
                <w:b/>
                <w:lang w:eastAsia="x-none"/>
              </w:rPr>
            </w:pPr>
            <w:r w:rsidRPr="000961F5">
              <w:rPr>
                <w:b/>
                <w:lang w:eastAsia="x-none"/>
              </w:rPr>
              <w:t>[Assigned team]</w:t>
            </w:r>
          </w:p>
        </w:tc>
        <w:tc>
          <w:tcPr>
            <w:tcW w:w="7871" w:type="dxa"/>
          </w:tcPr>
          <w:p w14:paraId="4BCD14C6" w14:textId="77777777" w:rsidR="008D7B46" w:rsidRPr="000961F5" w:rsidRDefault="008D7B46" w:rsidP="0032375C">
            <w:pPr>
              <w:pStyle w:val="ListParagraph"/>
              <w:numPr>
                <w:ilvl w:val="0"/>
                <w:numId w:val="31"/>
              </w:numPr>
              <w:ind w:leftChars="0"/>
              <w:rPr>
                <w:lang w:eastAsia="x-none"/>
              </w:rPr>
            </w:pPr>
            <w:r w:rsidRPr="000961F5">
              <w:rPr>
                <w:lang w:eastAsia="x-none"/>
              </w:rPr>
              <w:t>Enquire submitted Final Offer Pricing e-form</w:t>
            </w:r>
          </w:p>
          <w:p w14:paraId="3E4C2903" w14:textId="2EE81ACC" w:rsidR="00FE7E4F" w:rsidRPr="000961F5" w:rsidRDefault="00FE7E4F" w:rsidP="00937788">
            <w:pPr>
              <w:pStyle w:val="ListParagraph"/>
              <w:ind w:leftChars="0" w:left="0"/>
              <w:rPr>
                <w:lang w:eastAsia="x-none"/>
              </w:rPr>
            </w:pPr>
          </w:p>
        </w:tc>
      </w:tr>
      <w:tr w:rsidR="008D7B46" w:rsidRPr="000961F5" w14:paraId="53E00D54" w14:textId="77777777" w:rsidTr="0032375C">
        <w:tc>
          <w:tcPr>
            <w:tcW w:w="2614" w:type="dxa"/>
          </w:tcPr>
          <w:p w14:paraId="24A03AA6" w14:textId="77777777" w:rsidR="008D7B46" w:rsidRPr="000961F5" w:rsidRDefault="008D7B46" w:rsidP="0032375C">
            <w:pPr>
              <w:ind w:left="0"/>
              <w:jc w:val="left"/>
              <w:rPr>
                <w:b/>
                <w:lang w:eastAsia="x-none"/>
              </w:rPr>
            </w:pPr>
            <w:r w:rsidRPr="000961F5">
              <w:rPr>
                <w:b/>
                <w:lang w:eastAsia="x-none"/>
              </w:rPr>
              <w:t>Regulator (HKEX)</w:t>
            </w:r>
          </w:p>
          <w:p w14:paraId="31F6CA7F" w14:textId="77777777" w:rsidR="008D7B46" w:rsidRPr="000961F5" w:rsidRDefault="008D7B46" w:rsidP="0032375C">
            <w:pPr>
              <w:ind w:left="0"/>
              <w:jc w:val="left"/>
              <w:rPr>
                <w:b/>
                <w:lang w:eastAsia="x-none"/>
              </w:rPr>
            </w:pPr>
            <w:r w:rsidRPr="000961F5">
              <w:rPr>
                <w:b/>
                <w:lang w:eastAsia="x-none"/>
              </w:rPr>
              <w:t>[Unassigned]</w:t>
            </w:r>
          </w:p>
        </w:tc>
        <w:tc>
          <w:tcPr>
            <w:tcW w:w="7871" w:type="dxa"/>
          </w:tcPr>
          <w:p w14:paraId="63C33BF5" w14:textId="77777777" w:rsidR="008D7B46" w:rsidRPr="000961F5" w:rsidRDefault="008D7B46" w:rsidP="0032375C">
            <w:pPr>
              <w:pStyle w:val="ListParagraph"/>
              <w:numPr>
                <w:ilvl w:val="0"/>
                <w:numId w:val="31"/>
              </w:numPr>
              <w:ind w:leftChars="0"/>
              <w:rPr>
                <w:lang w:eastAsia="x-none"/>
              </w:rPr>
            </w:pPr>
            <w:r w:rsidRPr="000961F5">
              <w:rPr>
                <w:lang w:eastAsia="x-none"/>
              </w:rPr>
              <w:t>Enquire submitted Final Offer Pricing e-form</w:t>
            </w:r>
          </w:p>
        </w:tc>
      </w:tr>
      <w:tr w:rsidR="008D7B46" w:rsidRPr="000961F5" w14:paraId="0A3B8477" w14:textId="77777777" w:rsidTr="0032375C">
        <w:tc>
          <w:tcPr>
            <w:tcW w:w="2614" w:type="dxa"/>
          </w:tcPr>
          <w:p w14:paraId="556C3BDC" w14:textId="77777777" w:rsidR="008D7B46" w:rsidRPr="000961F5" w:rsidRDefault="008D7B46" w:rsidP="0032375C">
            <w:pPr>
              <w:ind w:left="0"/>
              <w:jc w:val="left"/>
              <w:rPr>
                <w:b/>
                <w:lang w:eastAsia="x-none"/>
              </w:rPr>
            </w:pPr>
            <w:r w:rsidRPr="000961F5">
              <w:rPr>
                <w:b/>
                <w:lang w:eastAsia="x-none"/>
              </w:rPr>
              <w:t>Regulator (SFC)</w:t>
            </w:r>
          </w:p>
          <w:p w14:paraId="344159CA" w14:textId="77777777" w:rsidR="008D7B46" w:rsidRPr="000961F5" w:rsidRDefault="008D7B46" w:rsidP="0032375C">
            <w:pPr>
              <w:ind w:left="0"/>
              <w:jc w:val="left"/>
              <w:rPr>
                <w:b/>
                <w:lang w:eastAsia="x-none"/>
              </w:rPr>
            </w:pPr>
            <w:r w:rsidRPr="000961F5">
              <w:rPr>
                <w:b/>
                <w:lang w:eastAsia="x-none"/>
              </w:rPr>
              <w:t>[Assigned team]</w:t>
            </w:r>
          </w:p>
        </w:tc>
        <w:tc>
          <w:tcPr>
            <w:tcW w:w="7871" w:type="dxa"/>
          </w:tcPr>
          <w:p w14:paraId="4A1E5F51" w14:textId="77777777" w:rsidR="008D7B46" w:rsidRPr="000961F5" w:rsidRDefault="008D7B46" w:rsidP="0032375C">
            <w:pPr>
              <w:pStyle w:val="ListParagraph"/>
              <w:numPr>
                <w:ilvl w:val="0"/>
                <w:numId w:val="31"/>
              </w:numPr>
              <w:ind w:leftChars="0"/>
              <w:rPr>
                <w:lang w:eastAsia="x-none"/>
              </w:rPr>
            </w:pPr>
            <w:r w:rsidRPr="000961F5">
              <w:rPr>
                <w:lang w:eastAsia="x-none"/>
              </w:rPr>
              <w:t>Enquire submitted Final Offer Pricing e-form</w:t>
            </w:r>
          </w:p>
        </w:tc>
      </w:tr>
      <w:tr w:rsidR="008D7B46" w:rsidRPr="000961F5" w14:paraId="69327EE0" w14:textId="77777777" w:rsidTr="0032375C">
        <w:tc>
          <w:tcPr>
            <w:tcW w:w="2614" w:type="dxa"/>
          </w:tcPr>
          <w:p w14:paraId="28557B22" w14:textId="77777777" w:rsidR="008D7B46" w:rsidRPr="000961F5" w:rsidRDefault="008D7B46" w:rsidP="0032375C">
            <w:pPr>
              <w:ind w:left="0"/>
              <w:jc w:val="left"/>
              <w:rPr>
                <w:b/>
                <w:lang w:eastAsia="x-none"/>
              </w:rPr>
            </w:pPr>
            <w:r w:rsidRPr="000961F5">
              <w:rPr>
                <w:b/>
                <w:lang w:eastAsia="x-none"/>
              </w:rPr>
              <w:t>Regulator (SFC)</w:t>
            </w:r>
          </w:p>
          <w:p w14:paraId="7261A024" w14:textId="77777777" w:rsidR="008D7B46" w:rsidRPr="000961F5" w:rsidRDefault="008D7B46" w:rsidP="0032375C">
            <w:pPr>
              <w:ind w:left="0"/>
              <w:jc w:val="left"/>
              <w:rPr>
                <w:b/>
                <w:lang w:eastAsia="x-none"/>
              </w:rPr>
            </w:pPr>
            <w:r w:rsidRPr="000961F5">
              <w:rPr>
                <w:b/>
                <w:lang w:eastAsia="x-none"/>
              </w:rPr>
              <w:t>[Unassigned]</w:t>
            </w:r>
          </w:p>
        </w:tc>
        <w:tc>
          <w:tcPr>
            <w:tcW w:w="7871" w:type="dxa"/>
          </w:tcPr>
          <w:p w14:paraId="26496849" w14:textId="77777777" w:rsidR="008D7B46" w:rsidRPr="000961F5" w:rsidRDefault="008D7B46" w:rsidP="0032375C">
            <w:pPr>
              <w:pStyle w:val="ListParagraph"/>
              <w:numPr>
                <w:ilvl w:val="0"/>
                <w:numId w:val="31"/>
              </w:numPr>
              <w:ind w:leftChars="0"/>
              <w:rPr>
                <w:lang w:eastAsia="x-none"/>
              </w:rPr>
            </w:pPr>
            <w:r w:rsidRPr="000961F5">
              <w:rPr>
                <w:lang w:eastAsia="x-none"/>
              </w:rPr>
              <w:t>Enquire submitted Final Offer Pricing e-form</w:t>
            </w:r>
          </w:p>
        </w:tc>
      </w:tr>
      <w:tr w:rsidR="008D7B46" w:rsidRPr="000961F5" w14:paraId="7ED482AD" w14:textId="77777777" w:rsidTr="0032375C">
        <w:tc>
          <w:tcPr>
            <w:tcW w:w="2614" w:type="dxa"/>
          </w:tcPr>
          <w:p w14:paraId="513A46B8" w14:textId="77777777" w:rsidR="008D7B46" w:rsidRPr="000961F5" w:rsidRDefault="008D7B46" w:rsidP="0032375C">
            <w:pPr>
              <w:ind w:left="0"/>
              <w:jc w:val="left"/>
              <w:rPr>
                <w:b/>
                <w:lang w:eastAsia="x-none"/>
              </w:rPr>
            </w:pPr>
            <w:r w:rsidRPr="000961F5">
              <w:rPr>
                <w:b/>
                <w:lang w:eastAsia="x-none"/>
              </w:rPr>
              <w:t>HKSCC</w:t>
            </w:r>
          </w:p>
        </w:tc>
        <w:tc>
          <w:tcPr>
            <w:tcW w:w="7871" w:type="dxa"/>
          </w:tcPr>
          <w:p w14:paraId="43B7D789" w14:textId="77777777" w:rsidR="008D7B46" w:rsidRPr="000961F5" w:rsidRDefault="008D7B46" w:rsidP="0032375C">
            <w:pPr>
              <w:pStyle w:val="ListParagraph"/>
              <w:numPr>
                <w:ilvl w:val="0"/>
                <w:numId w:val="31"/>
              </w:numPr>
              <w:ind w:leftChars="0"/>
              <w:rPr>
                <w:lang w:eastAsia="x-none"/>
              </w:rPr>
            </w:pPr>
            <w:r w:rsidRPr="000961F5">
              <w:rPr>
                <w:lang w:eastAsia="x-none"/>
              </w:rPr>
              <w:t>Enquire submitted Final Offer Pricing e-form</w:t>
            </w:r>
          </w:p>
        </w:tc>
      </w:tr>
    </w:tbl>
    <w:p w14:paraId="39A613DE" w14:textId="77777777" w:rsidR="008D7B46" w:rsidRPr="000961F5" w:rsidRDefault="008D7B46" w:rsidP="008D7B46">
      <w:pPr>
        <w:spacing w:after="0"/>
        <w:ind w:left="0"/>
        <w:jc w:val="left"/>
        <w:rPr>
          <w:lang w:eastAsia="x-none"/>
        </w:rPr>
      </w:pPr>
    </w:p>
    <w:p w14:paraId="33551094" w14:textId="34719461" w:rsidR="008D7B46" w:rsidRPr="000961F5" w:rsidRDefault="008D7B46" w:rsidP="008D7B46">
      <w:pPr>
        <w:pStyle w:val="Heading4"/>
      </w:pPr>
      <w:bookmarkStart w:id="382" w:name="_Toc62722900"/>
      <w:bookmarkStart w:id="383" w:name="_Toc65058048"/>
      <w:bookmarkStart w:id="384" w:name="_Toc65138850"/>
      <w:bookmarkStart w:id="385" w:name="_Toc65145830"/>
      <w:r w:rsidRPr="000961F5">
        <w:lastRenderedPageBreak/>
        <w:t>Functional Workflow</w:t>
      </w:r>
      <w:bookmarkEnd w:id="382"/>
      <w:bookmarkEnd w:id="383"/>
      <w:bookmarkEnd w:id="384"/>
      <w:bookmarkEnd w:id="385"/>
    </w:p>
    <w:p w14:paraId="6169CAF1" w14:textId="77777777" w:rsidR="008D7B46" w:rsidRPr="000961F5" w:rsidRDefault="008D7B46" w:rsidP="008D7B46">
      <w:pPr>
        <w:spacing w:after="0"/>
        <w:ind w:left="0"/>
        <w:jc w:val="left"/>
        <w:rPr>
          <w:lang w:eastAsia="x-none"/>
        </w:rPr>
      </w:pPr>
    </w:p>
    <w:p w14:paraId="329B5CD6" w14:textId="77777777" w:rsidR="008D7B46" w:rsidRPr="000961F5" w:rsidRDefault="008D7B46" w:rsidP="008D7B46">
      <w:pPr>
        <w:spacing w:after="0"/>
        <w:ind w:left="0"/>
        <w:jc w:val="left"/>
        <w:rPr>
          <w:lang w:eastAsia="x-none"/>
        </w:rPr>
      </w:pPr>
    </w:p>
    <w:p w14:paraId="262E83E2" w14:textId="784AB87F" w:rsidR="008D7B46" w:rsidRDefault="001B2F7D" w:rsidP="008D7B46">
      <w:pPr>
        <w:spacing w:after="0"/>
        <w:ind w:left="0"/>
        <w:jc w:val="left"/>
        <w:rPr>
          <w:lang w:eastAsia="x-none"/>
        </w:rPr>
      </w:pPr>
      <w:r w:rsidRPr="00381BCA">
        <w:rPr>
          <w:noProof/>
          <w:lang w:eastAsia="zh-CN"/>
        </w:rPr>
        <w:drawing>
          <wp:inline distT="0" distB="0" distL="0" distR="0" wp14:anchorId="1ED936CD" wp14:editId="24CF4B9E">
            <wp:extent cx="2962940" cy="3976577"/>
            <wp:effectExtent l="0" t="0" r="8890" b="5080"/>
            <wp:docPr id="25" name="Picture 25" descr="C:\Users\raymondlee\AppData\Local\Microsoft\Windows\INetCache\Content.Word\210114 Input Final Offer Pr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ymondlee\AppData\Local\Microsoft\Windows\INetCache\Content.Word\210114 Input Final Offer Pric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7847" cy="3983163"/>
                    </a:xfrm>
                    <a:prstGeom prst="rect">
                      <a:avLst/>
                    </a:prstGeom>
                    <a:noFill/>
                    <a:ln>
                      <a:noFill/>
                    </a:ln>
                  </pic:spPr>
                </pic:pic>
              </a:graphicData>
            </a:graphic>
          </wp:inline>
        </w:drawing>
      </w:r>
      <w:r w:rsidR="003729C3" w:rsidRPr="000961F5">
        <w:rPr>
          <w:lang w:eastAsia="x-none"/>
        </w:rPr>
        <w:tab/>
      </w:r>
    </w:p>
    <w:p w14:paraId="6594D5B2" w14:textId="5A02F76B" w:rsidR="002B0661" w:rsidRDefault="002B0661" w:rsidP="008D7B46">
      <w:pPr>
        <w:spacing w:after="0"/>
        <w:ind w:left="0"/>
        <w:jc w:val="left"/>
        <w:rPr>
          <w:lang w:eastAsia="x-none"/>
        </w:rPr>
      </w:pPr>
    </w:p>
    <w:p w14:paraId="3EDAA6B4" w14:textId="77777777" w:rsidR="002B0661" w:rsidRPr="000961F5" w:rsidRDefault="002B0661" w:rsidP="008D7B46">
      <w:pPr>
        <w:spacing w:after="0"/>
        <w:ind w:left="0"/>
        <w:jc w:val="left"/>
        <w:rPr>
          <w:lang w:eastAsia="x-none"/>
        </w:rPr>
      </w:pPr>
    </w:p>
    <w:p w14:paraId="6186384F" w14:textId="77777777" w:rsidR="008D7B46" w:rsidRPr="000961F5" w:rsidRDefault="008D7B46" w:rsidP="008D7B46">
      <w:pPr>
        <w:pStyle w:val="Heading4"/>
      </w:pPr>
      <w:bookmarkStart w:id="386" w:name="_Toc62722901"/>
      <w:bookmarkStart w:id="387" w:name="_Toc65058049"/>
      <w:bookmarkStart w:id="388" w:name="_Toc65138851"/>
      <w:bookmarkStart w:id="389" w:name="_Toc65145831"/>
      <w:r w:rsidRPr="000961F5">
        <w:t>E-Form Data Fields</w:t>
      </w:r>
      <w:bookmarkEnd w:id="386"/>
      <w:bookmarkEnd w:id="387"/>
      <w:bookmarkEnd w:id="388"/>
      <w:bookmarkEnd w:id="389"/>
    </w:p>
    <w:p w14:paraId="752B2C47" w14:textId="77777777" w:rsidR="008D7B46" w:rsidRPr="000961F5" w:rsidRDefault="008D7B46" w:rsidP="008D7B46">
      <w:pPr>
        <w:spacing w:after="0"/>
        <w:ind w:left="0"/>
        <w:jc w:val="left"/>
        <w:rPr>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369"/>
        <w:gridCol w:w="1742"/>
        <w:gridCol w:w="1534"/>
        <w:gridCol w:w="1453"/>
        <w:gridCol w:w="5361"/>
      </w:tblGrid>
      <w:tr w:rsidR="008D7B46" w:rsidRPr="000961F5" w14:paraId="57F3DEC4" w14:textId="77777777" w:rsidTr="0032375C">
        <w:tc>
          <w:tcPr>
            <w:tcW w:w="369" w:type="dxa"/>
            <w:shd w:val="clear" w:color="auto" w:fill="13426B"/>
          </w:tcPr>
          <w:p w14:paraId="144E8A1F" w14:textId="77777777" w:rsidR="008D7B46" w:rsidRPr="002B0661" w:rsidRDefault="008D7B46" w:rsidP="0032375C">
            <w:pPr>
              <w:spacing w:after="0"/>
              <w:ind w:left="0"/>
              <w:jc w:val="left"/>
              <w:rPr>
                <w:rFonts w:ascii="Arial" w:hAnsi="Arial"/>
                <w:b/>
                <w:sz w:val="16"/>
                <w:szCs w:val="16"/>
                <w:lang w:val="en-US"/>
              </w:rPr>
            </w:pPr>
            <w:r w:rsidRPr="002B0661">
              <w:rPr>
                <w:rFonts w:ascii="Arial" w:hAnsi="Arial"/>
                <w:b/>
                <w:sz w:val="16"/>
                <w:szCs w:val="16"/>
                <w:lang w:val="en-US"/>
              </w:rPr>
              <w:lastRenderedPageBreak/>
              <w:t>#</w:t>
            </w:r>
          </w:p>
        </w:tc>
        <w:tc>
          <w:tcPr>
            <w:tcW w:w="1742" w:type="dxa"/>
            <w:shd w:val="clear" w:color="auto" w:fill="13426B"/>
          </w:tcPr>
          <w:p w14:paraId="24157126" w14:textId="77777777" w:rsidR="008D7B46" w:rsidRPr="002B0661" w:rsidRDefault="008D7B46" w:rsidP="0032375C">
            <w:pPr>
              <w:spacing w:after="0"/>
              <w:ind w:left="0"/>
              <w:jc w:val="left"/>
              <w:rPr>
                <w:rFonts w:ascii="Arial" w:hAnsi="Arial"/>
                <w:b/>
                <w:sz w:val="16"/>
                <w:szCs w:val="16"/>
                <w:lang w:val="en-US"/>
              </w:rPr>
            </w:pPr>
            <w:r w:rsidRPr="002B0661">
              <w:rPr>
                <w:rFonts w:ascii="Arial" w:hAnsi="Arial"/>
                <w:b/>
                <w:sz w:val="16"/>
                <w:szCs w:val="16"/>
                <w:lang w:val="en-US"/>
              </w:rPr>
              <w:t>Field name</w:t>
            </w:r>
          </w:p>
        </w:tc>
        <w:tc>
          <w:tcPr>
            <w:tcW w:w="1534" w:type="dxa"/>
            <w:shd w:val="clear" w:color="auto" w:fill="13426B"/>
          </w:tcPr>
          <w:p w14:paraId="65A286E2" w14:textId="77777777" w:rsidR="008D7B46" w:rsidRPr="002B0661" w:rsidRDefault="008D7B46" w:rsidP="0032375C">
            <w:pPr>
              <w:spacing w:after="0"/>
              <w:ind w:left="0"/>
              <w:jc w:val="left"/>
              <w:rPr>
                <w:rFonts w:ascii="Arial" w:hAnsi="Arial"/>
                <w:b/>
                <w:sz w:val="16"/>
                <w:szCs w:val="16"/>
                <w:lang w:val="en-US"/>
              </w:rPr>
            </w:pPr>
            <w:r w:rsidRPr="002B0661">
              <w:rPr>
                <w:rFonts w:ascii="Arial" w:hAnsi="Arial"/>
                <w:b/>
                <w:sz w:val="16"/>
                <w:szCs w:val="16"/>
                <w:lang w:val="en-US"/>
              </w:rPr>
              <w:t>Input method</w:t>
            </w:r>
          </w:p>
        </w:tc>
        <w:tc>
          <w:tcPr>
            <w:tcW w:w="1453" w:type="dxa"/>
            <w:shd w:val="clear" w:color="auto" w:fill="13426B"/>
          </w:tcPr>
          <w:p w14:paraId="271D8244" w14:textId="77777777" w:rsidR="008D7B46" w:rsidRPr="002B0661" w:rsidRDefault="008D7B46" w:rsidP="0032375C">
            <w:pPr>
              <w:spacing w:after="0"/>
              <w:ind w:left="0"/>
              <w:jc w:val="left"/>
              <w:rPr>
                <w:rFonts w:ascii="Arial" w:hAnsi="Arial"/>
                <w:b/>
                <w:sz w:val="16"/>
                <w:szCs w:val="16"/>
                <w:lang w:val="en-US"/>
              </w:rPr>
            </w:pPr>
            <w:r w:rsidRPr="002B0661">
              <w:rPr>
                <w:rFonts w:ascii="Arial" w:hAnsi="Arial"/>
                <w:b/>
                <w:sz w:val="16"/>
                <w:szCs w:val="16"/>
                <w:lang w:val="en-US"/>
              </w:rPr>
              <w:t>Max field length</w:t>
            </w:r>
          </w:p>
        </w:tc>
        <w:tc>
          <w:tcPr>
            <w:tcW w:w="5361" w:type="dxa"/>
            <w:shd w:val="clear" w:color="auto" w:fill="13426B"/>
          </w:tcPr>
          <w:p w14:paraId="321B2F57" w14:textId="77777777" w:rsidR="008D7B46" w:rsidRPr="002B0661" w:rsidRDefault="008D7B46" w:rsidP="0032375C">
            <w:pPr>
              <w:spacing w:after="0"/>
              <w:ind w:left="0"/>
              <w:jc w:val="left"/>
              <w:rPr>
                <w:rFonts w:ascii="Arial" w:hAnsi="Arial"/>
                <w:b/>
                <w:sz w:val="16"/>
                <w:szCs w:val="16"/>
                <w:lang w:val="en-US"/>
              </w:rPr>
            </w:pPr>
            <w:r w:rsidRPr="002B0661">
              <w:rPr>
                <w:rFonts w:ascii="Arial" w:hAnsi="Arial"/>
                <w:b/>
                <w:sz w:val="16"/>
                <w:szCs w:val="16"/>
                <w:lang w:val="en-US"/>
              </w:rPr>
              <w:t>Notes</w:t>
            </w:r>
          </w:p>
        </w:tc>
      </w:tr>
      <w:tr w:rsidR="008D7B46" w:rsidRPr="000961F5" w14:paraId="7F5F4A01" w14:textId="77777777" w:rsidTr="0032375C">
        <w:tc>
          <w:tcPr>
            <w:tcW w:w="369" w:type="dxa"/>
          </w:tcPr>
          <w:p w14:paraId="41B5EDF4"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1</w:t>
            </w:r>
          </w:p>
        </w:tc>
        <w:tc>
          <w:tcPr>
            <w:tcW w:w="1742" w:type="dxa"/>
          </w:tcPr>
          <w:p w14:paraId="7B7680EE"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Minimum Offer Price</w:t>
            </w:r>
          </w:p>
        </w:tc>
        <w:tc>
          <w:tcPr>
            <w:tcW w:w="1534" w:type="dxa"/>
          </w:tcPr>
          <w:p w14:paraId="0C3D1BC2"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0.000</w:t>
            </w:r>
          </w:p>
          <w:p w14:paraId="1F5E872B"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[non-editable]</w:t>
            </w:r>
          </w:p>
          <w:p w14:paraId="08743E1D" w14:textId="77777777" w:rsidR="008D7B46" w:rsidRPr="002B0661" w:rsidRDefault="008D7B46" w:rsidP="0032375C">
            <w:pPr>
              <w:spacing w:after="0"/>
              <w:ind w:left="0"/>
              <w:jc w:val="left"/>
              <w:rPr>
                <w:rFonts w:ascii="Arial" w:hAnsi="Arial"/>
                <w:sz w:val="16"/>
                <w:szCs w:val="16"/>
                <w:lang w:val="en-US"/>
              </w:rPr>
            </w:pPr>
          </w:p>
        </w:tc>
        <w:tc>
          <w:tcPr>
            <w:tcW w:w="1453" w:type="dxa"/>
          </w:tcPr>
          <w:p w14:paraId="6E7F8891"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Decimal(9,3)</w:t>
            </w:r>
          </w:p>
        </w:tc>
        <w:tc>
          <w:tcPr>
            <w:tcW w:w="5361" w:type="dxa"/>
          </w:tcPr>
          <w:p w14:paraId="2DA71F0F"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IPO Initiation Field #26 (floor)</w:t>
            </w:r>
          </w:p>
        </w:tc>
      </w:tr>
      <w:tr w:rsidR="008D7B46" w:rsidRPr="000961F5" w14:paraId="557C6757" w14:textId="77777777" w:rsidTr="0032375C">
        <w:tc>
          <w:tcPr>
            <w:tcW w:w="369" w:type="dxa"/>
          </w:tcPr>
          <w:p w14:paraId="05A6F41D"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2</w:t>
            </w:r>
          </w:p>
        </w:tc>
        <w:tc>
          <w:tcPr>
            <w:tcW w:w="1742" w:type="dxa"/>
          </w:tcPr>
          <w:p w14:paraId="70EFB7CD"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Maximum Offer Price</w:t>
            </w:r>
          </w:p>
        </w:tc>
        <w:tc>
          <w:tcPr>
            <w:tcW w:w="1534" w:type="dxa"/>
          </w:tcPr>
          <w:p w14:paraId="376B2750"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0.000</w:t>
            </w:r>
          </w:p>
          <w:p w14:paraId="24CFFB03"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[non-editable]</w:t>
            </w:r>
          </w:p>
          <w:p w14:paraId="59DD587D" w14:textId="77777777" w:rsidR="008D7B46" w:rsidRPr="002B0661" w:rsidRDefault="008D7B46" w:rsidP="0032375C">
            <w:pPr>
              <w:spacing w:after="0"/>
              <w:ind w:left="0"/>
              <w:jc w:val="left"/>
              <w:rPr>
                <w:rFonts w:ascii="Arial" w:hAnsi="Arial"/>
                <w:sz w:val="16"/>
                <w:szCs w:val="16"/>
                <w:lang w:val="en-US"/>
              </w:rPr>
            </w:pPr>
          </w:p>
        </w:tc>
        <w:tc>
          <w:tcPr>
            <w:tcW w:w="1453" w:type="dxa"/>
          </w:tcPr>
          <w:p w14:paraId="1B98884E"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Decimal(9,3)</w:t>
            </w:r>
          </w:p>
        </w:tc>
        <w:tc>
          <w:tcPr>
            <w:tcW w:w="5361" w:type="dxa"/>
          </w:tcPr>
          <w:p w14:paraId="45B1EA75"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IPO Initiation Field #26 (ceiling)</w:t>
            </w:r>
          </w:p>
        </w:tc>
      </w:tr>
      <w:tr w:rsidR="008D7B46" w:rsidRPr="000961F5" w14:paraId="5B98DB76" w14:textId="77777777" w:rsidTr="0032375C">
        <w:tc>
          <w:tcPr>
            <w:tcW w:w="369" w:type="dxa"/>
          </w:tcPr>
          <w:p w14:paraId="20955078"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3</w:t>
            </w:r>
          </w:p>
        </w:tc>
        <w:tc>
          <w:tcPr>
            <w:tcW w:w="1742" w:type="dxa"/>
          </w:tcPr>
          <w:p w14:paraId="1B3CD999"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Downward Price Flexibility</w:t>
            </w:r>
          </w:p>
        </w:tc>
        <w:tc>
          <w:tcPr>
            <w:tcW w:w="1534" w:type="dxa"/>
          </w:tcPr>
          <w:p w14:paraId="0874796F"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0%</w:t>
            </w:r>
          </w:p>
          <w:p w14:paraId="7763494C"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[non-editable]</w:t>
            </w:r>
          </w:p>
          <w:p w14:paraId="36FFEEBB" w14:textId="77777777" w:rsidR="008D7B46" w:rsidRPr="002B0661" w:rsidRDefault="008D7B46" w:rsidP="0032375C">
            <w:pPr>
              <w:spacing w:after="0"/>
              <w:ind w:left="0"/>
              <w:jc w:val="left"/>
              <w:rPr>
                <w:rFonts w:ascii="Arial" w:hAnsi="Arial"/>
                <w:sz w:val="16"/>
                <w:szCs w:val="16"/>
                <w:lang w:val="en-US"/>
              </w:rPr>
            </w:pPr>
          </w:p>
        </w:tc>
        <w:tc>
          <w:tcPr>
            <w:tcW w:w="1453" w:type="dxa"/>
          </w:tcPr>
          <w:p w14:paraId="13765B2C" w14:textId="49304AFF"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Percentage(</w:t>
            </w:r>
            <w:r w:rsidR="00CC17FF" w:rsidRPr="002B0661">
              <w:rPr>
                <w:rFonts w:ascii="Arial" w:hAnsi="Arial"/>
                <w:sz w:val="16"/>
                <w:szCs w:val="16"/>
                <w:lang w:val="en-US"/>
              </w:rPr>
              <w:t>3</w:t>
            </w:r>
            <w:r w:rsidRPr="002B0661">
              <w:rPr>
                <w:rFonts w:ascii="Arial" w:hAnsi="Arial"/>
                <w:sz w:val="16"/>
                <w:szCs w:val="16"/>
                <w:lang w:val="en-US"/>
              </w:rPr>
              <w:t>,0)</w:t>
            </w:r>
          </w:p>
        </w:tc>
        <w:tc>
          <w:tcPr>
            <w:tcW w:w="5361" w:type="dxa"/>
          </w:tcPr>
          <w:p w14:paraId="3E94554A"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IPO Initiation Field #25</w:t>
            </w:r>
          </w:p>
        </w:tc>
      </w:tr>
      <w:tr w:rsidR="008D7B46" w:rsidRPr="000961F5" w14:paraId="21A74896" w14:textId="77777777" w:rsidTr="0032375C">
        <w:tc>
          <w:tcPr>
            <w:tcW w:w="369" w:type="dxa"/>
          </w:tcPr>
          <w:p w14:paraId="12282712"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4</w:t>
            </w:r>
          </w:p>
        </w:tc>
        <w:tc>
          <w:tcPr>
            <w:tcW w:w="1742" w:type="dxa"/>
          </w:tcPr>
          <w:p w14:paraId="296F91EA"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Upward Price Flexibility</w:t>
            </w:r>
          </w:p>
        </w:tc>
        <w:tc>
          <w:tcPr>
            <w:tcW w:w="1534" w:type="dxa"/>
          </w:tcPr>
          <w:p w14:paraId="383D9693"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0%</w:t>
            </w:r>
          </w:p>
          <w:p w14:paraId="2DC653B4"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[Non-editable]</w:t>
            </w:r>
          </w:p>
        </w:tc>
        <w:tc>
          <w:tcPr>
            <w:tcW w:w="1453" w:type="dxa"/>
          </w:tcPr>
          <w:p w14:paraId="2C85F31D" w14:textId="5CBA032F"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Percentage(</w:t>
            </w:r>
            <w:r w:rsidR="00CC17FF" w:rsidRPr="002B0661">
              <w:rPr>
                <w:rFonts w:ascii="Arial" w:hAnsi="Arial"/>
                <w:sz w:val="16"/>
                <w:szCs w:val="16"/>
                <w:lang w:val="en-US"/>
              </w:rPr>
              <w:t>6</w:t>
            </w:r>
            <w:r w:rsidRPr="002B0661">
              <w:rPr>
                <w:rFonts w:ascii="Arial" w:hAnsi="Arial"/>
                <w:sz w:val="16"/>
                <w:szCs w:val="16"/>
                <w:lang w:val="en-US"/>
              </w:rPr>
              <w:t>,0)</w:t>
            </w:r>
          </w:p>
        </w:tc>
        <w:tc>
          <w:tcPr>
            <w:tcW w:w="5361" w:type="dxa"/>
          </w:tcPr>
          <w:p w14:paraId="29CC6765"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IPO Initiation Field #25a</w:t>
            </w:r>
          </w:p>
        </w:tc>
      </w:tr>
      <w:tr w:rsidR="008D7B46" w:rsidRPr="000961F5" w14:paraId="0016E675" w14:textId="77777777" w:rsidTr="0032375C">
        <w:tc>
          <w:tcPr>
            <w:tcW w:w="369" w:type="dxa"/>
          </w:tcPr>
          <w:p w14:paraId="2998737E"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5</w:t>
            </w:r>
          </w:p>
        </w:tc>
        <w:tc>
          <w:tcPr>
            <w:tcW w:w="1742" w:type="dxa"/>
          </w:tcPr>
          <w:p w14:paraId="589369CF"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Final Offer Price</w:t>
            </w:r>
          </w:p>
        </w:tc>
        <w:tc>
          <w:tcPr>
            <w:tcW w:w="1534" w:type="dxa"/>
          </w:tcPr>
          <w:p w14:paraId="2A4F1D84"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0.000</w:t>
            </w:r>
          </w:p>
          <w:p w14:paraId="382C1956" w14:textId="77777777" w:rsidR="008D7B46" w:rsidRPr="002B0661" w:rsidRDefault="008D7B46" w:rsidP="0032375C">
            <w:pPr>
              <w:spacing w:after="0"/>
              <w:ind w:left="0"/>
              <w:jc w:val="left"/>
              <w:rPr>
                <w:rFonts w:ascii="Arial" w:hAnsi="Arial"/>
                <w:sz w:val="16"/>
                <w:szCs w:val="16"/>
                <w:lang w:val="en-US"/>
              </w:rPr>
            </w:pPr>
          </w:p>
        </w:tc>
        <w:tc>
          <w:tcPr>
            <w:tcW w:w="1453" w:type="dxa"/>
          </w:tcPr>
          <w:p w14:paraId="0ED4BD8E" w14:textId="77777777" w:rsidR="008D7B46" w:rsidRPr="002B0661" w:rsidRDefault="008D7B46" w:rsidP="0032375C">
            <w:pPr>
              <w:spacing w:after="0"/>
              <w:ind w:left="0"/>
              <w:jc w:val="left"/>
              <w:rPr>
                <w:rFonts w:ascii="Arial" w:hAnsi="Arial"/>
                <w:sz w:val="16"/>
                <w:szCs w:val="16"/>
                <w:lang w:val="en-US"/>
              </w:rPr>
            </w:pPr>
            <w:r w:rsidRPr="002B0661">
              <w:rPr>
                <w:rFonts w:ascii="Arial" w:hAnsi="Arial"/>
                <w:sz w:val="16"/>
                <w:szCs w:val="16"/>
                <w:lang w:val="en-US"/>
              </w:rPr>
              <w:t>Decimal(9,3)</w:t>
            </w:r>
          </w:p>
        </w:tc>
        <w:tc>
          <w:tcPr>
            <w:tcW w:w="5361" w:type="dxa"/>
          </w:tcPr>
          <w:p w14:paraId="1278A4BD" w14:textId="77777777" w:rsidR="008D7B46" w:rsidRPr="002B0661" w:rsidRDefault="008D7B46" w:rsidP="0032375C">
            <w:pPr>
              <w:spacing w:after="0"/>
              <w:ind w:left="0"/>
              <w:jc w:val="left"/>
              <w:rPr>
                <w:rFonts w:ascii="Arial" w:eastAsia="PMingLiU" w:hAnsi="Arial"/>
                <w:sz w:val="16"/>
                <w:szCs w:val="16"/>
                <w:lang w:val="en-US" w:eastAsia="en-GB"/>
              </w:rPr>
            </w:pPr>
            <w:r w:rsidRPr="002B0661">
              <w:rPr>
                <w:rFonts w:ascii="Arial" w:hAnsi="Arial"/>
                <w:b/>
                <w:sz w:val="16"/>
                <w:szCs w:val="16"/>
                <w:lang w:val="en-US"/>
              </w:rPr>
              <w:t>Lower limit</w:t>
            </w:r>
            <w:r w:rsidRPr="002B0661">
              <w:rPr>
                <w:rFonts w:ascii="Arial" w:hAnsi="Arial"/>
                <w:sz w:val="16"/>
                <w:szCs w:val="16"/>
                <w:lang w:val="en-US"/>
              </w:rPr>
              <w:t xml:space="preserve"> = Minimum Offer Price (#1) * (1 – Downward Price Flexibility (#3))</w:t>
            </w:r>
          </w:p>
          <w:p w14:paraId="4D2928EA" w14:textId="77777777" w:rsidR="008D7B46" w:rsidRPr="002B0661" w:rsidRDefault="008D7B46" w:rsidP="0032375C">
            <w:pPr>
              <w:spacing w:after="0"/>
              <w:ind w:left="0"/>
              <w:jc w:val="left"/>
              <w:rPr>
                <w:rFonts w:ascii="Arial" w:hAnsi="Arial"/>
                <w:sz w:val="16"/>
                <w:szCs w:val="16"/>
                <w:lang w:val="en-US"/>
              </w:rPr>
            </w:pPr>
            <w:r w:rsidRPr="002B0661">
              <w:rPr>
                <w:rFonts w:ascii="Arial" w:hAnsi="Arial"/>
                <w:b/>
                <w:sz w:val="16"/>
                <w:szCs w:val="16"/>
                <w:lang w:val="en-US"/>
              </w:rPr>
              <w:t>Upper limit</w:t>
            </w:r>
            <w:r w:rsidRPr="002B0661">
              <w:rPr>
                <w:rFonts w:ascii="Arial" w:hAnsi="Arial"/>
                <w:sz w:val="16"/>
                <w:szCs w:val="16"/>
                <w:lang w:val="en-US"/>
              </w:rPr>
              <w:t xml:space="preserve"> = Maximum Offer Price (#2) * (1 + Upward Price Flexibility (#4))</w:t>
            </w:r>
          </w:p>
          <w:p w14:paraId="51F77935" w14:textId="77777777" w:rsidR="006C769E" w:rsidRPr="002B0661" w:rsidRDefault="006C769E" w:rsidP="0032375C">
            <w:pPr>
              <w:spacing w:after="0"/>
              <w:ind w:left="0"/>
              <w:jc w:val="left"/>
              <w:rPr>
                <w:rFonts w:ascii="Arial" w:hAnsi="Arial"/>
                <w:sz w:val="16"/>
                <w:szCs w:val="16"/>
                <w:lang w:val="en-US"/>
              </w:rPr>
            </w:pPr>
          </w:p>
          <w:p w14:paraId="3954AA52" w14:textId="3CABFA2F" w:rsidR="006C769E" w:rsidRPr="002B0661" w:rsidRDefault="006C769E" w:rsidP="005B5AB9">
            <w:pPr>
              <w:spacing w:after="0"/>
              <w:ind w:left="0"/>
              <w:jc w:val="left"/>
              <w:rPr>
                <w:rFonts w:ascii="Arial" w:hAnsi="Arial"/>
                <w:sz w:val="16"/>
                <w:szCs w:val="16"/>
                <w:lang w:val="en-US"/>
              </w:rPr>
            </w:pPr>
          </w:p>
        </w:tc>
      </w:tr>
    </w:tbl>
    <w:p w14:paraId="0993C1BE" w14:textId="77777777" w:rsidR="008D7B46" w:rsidRPr="000961F5" w:rsidRDefault="008D7B46" w:rsidP="008D7B46">
      <w:pPr>
        <w:tabs>
          <w:tab w:val="left" w:pos="3932"/>
        </w:tabs>
        <w:spacing w:after="0"/>
        <w:ind w:left="0"/>
        <w:jc w:val="left"/>
        <w:rPr>
          <w:lang w:eastAsia="x-none"/>
        </w:rPr>
      </w:pPr>
    </w:p>
    <w:p w14:paraId="047C4216" w14:textId="77777777" w:rsidR="008D7B46" w:rsidRPr="000961F5" w:rsidRDefault="008D7B46" w:rsidP="008D7B46">
      <w:pPr>
        <w:tabs>
          <w:tab w:val="left" w:pos="3932"/>
        </w:tabs>
        <w:spacing w:after="0"/>
        <w:ind w:left="0"/>
        <w:jc w:val="left"/>
        <w:rPr>
          <w:lang w:eastAsia="x-none"/>
        </w:rPr>
      </w:pPr>
      <w:r w:rsidRPr="000961F5">
        <w:rPr>
          <w:lang w:eastAsia="x-none"/>
        </w:rPr>
        <w:t>When the Principal Lead Broker / Lead Underwriter submits a valid Final Offer Pricing e-form, the following message prompts should be available for confirmation:</w:t>
      </w:r>
    </w:p>
    <w:p w14:paraId="2DFFFFA2" w14:textId="77777777" w:rsidR="008D7B46" w:rsidRPr="000961F5" w:rsidRDefault="008D7B46" w:rsidP="008D7B46">
      <w:pPr>
        <w:tabs>
          <w:tab w:val="left" w:pos="3932"/>
        </w:tabs>
        <w:spacing w:after="0"/>
        <w:ind w:left="0"/>
        <w:jc w:val="left"/>
        <w:rPr>
          <w:lang w:eastAsia="x-none"/>
        </w:rPr>
      </w:pPr>
    </w:p>
    <w:tbl>
      <w:tblPr>
        <w:tblStyle w:val="TableGrid"/>
        <w:tblW w:w="10485" w:type="dxa"/>
        <w:tblLook w:val="04A0" w:firstRow="1" w:lastRow="0" w:firstColumn="1" w:lastColumn="0" w:noHBand="0" w:noVBand="1"/>
      </w:tblPr>
      <w:tblGrid>
        <w:gridCol w:w="3969"/>
        <w:gridCol w:w="6516"/>
      </w:tblGrid>
      <w:tr w:rsidR="008D7B46" w:rsidRPr="000961F5" w14:paraId="243EE7A8" w14:textId="77777777" w:rsidTr="0032375C">
        <w:tc>
          <w:tcPr>
            <w:tcW w:w="3969" w:type="dxa"/>
            <w:shd w:val="clear" w:color="auto" w:fill="13426B"/>
          </w:tcPr>
          <w:p w14:paraId="50FEAFA1" w14:textId="77777777" w:rsidR="008D7B46" w:rsidRPr="000961F5" w:rsidRDefault="008D7B46" w:rsidP="0032375C">
            <w:pPr>
              <w:spacing w:after="39"/>
              <w:ind w:left="0"/>
              <w:rPr>
                <w:b/>
                <w:lang w:eastAsia="x-none"/>
              </w:rPr>
            </w:pPr>
            <w:r w:rsidRPr="000961F5">
              <w:rPr>
                <w:b/>
                <w:lang w:eastAsia="x-none"/>
              </w:rPr>
              <w:t>Value of Final Offer Price [Field #5]</w:t>
            </w:r>
          </w:p>
        </w:tc>
        <w:tc>
          <w:tcPr>
            <w:tcW w:w="6516" w:type="dxa"/>
            <w:shd w:val="clear" w:color="auto" w:fill="13426B"/>
          </w:tcPr>
          <w:p w14:paraId="55A48994" w14:textId="77777777" w:rsidR="008D7B46" w:rsidRPr="000961F5" w:rsidRDefault="008D7B46" w:rsidP="0032375C">
            <w:pPr>
              <w:spacing w:after="39"/>
              <w:ind w:left="0"/>
              <w:rPr>
                <w:b/>
                <w:lang w:eastAsia="x-none"/>
              </w:rPr>
            </w:pPr>
            <w:r w:rsidRPr="000961F5">
              <w:rPr>
                <w:b/>
                <w:lang w:eastAsia="x-none"/>
              </w:rPr>
              <w:t>Message prompt</w:t>
            </w:r>
          </w:p>
        </w:tc>
      </w:tr>
      <w:tr w:rsidR="008D7B46" w:rsidRPr="000961F5" w14:paraId="0E4F8DBB" w14:textId="77777777" w:rsidTr="0032375C">
        <w:tc>
          <w:tcPr>
            <w:tcW w:w="3969" w:type="dxa"/>
          </w:tcPr>
          <w:p w14:paraId="1C49D94C" w14:textId="77777777" w:rsidR="008D7B46" w:rsidRPr="000961F5" w:rsidRDefault="008D7B46" w:rsidP="0032375C">
            <w:pPr>
              <w:pStyle w:val="ListParagraph"/>
              <w:numPr>
                <w:ilvl w:val="0"/>
                <w:numId w:val="31"/>
              </w:numPr>
              <w:spacing w:after="39"/>
              <w:ind w:leftChars="0" w:left="232" w:hanging="232"/>
              <w:jc w:val="left"/>
              <w:rPr>
                <w:lang w:eastAsia="x-none"/>
              </w:rPr>
            </w:pPr>
            <w:r w:rsidRPr="000961F5">
              <w:rPr>
                <w:rFonts w:hint="eastAsia"/>
                <w:lang w:eastAsia="x-none"/>
              </w:rPr>
              <w:t>≥</w:t>
            </w:r>
            <w:r w:rsidRPr="000961F5">
              <w:rPr>
                <w:lang w:eastAsia="x-none"/>
              </w:rPr>
              <w:t xml:space="preserve"> Minimum Offer Price [Field #1]</w:t>
            </w:r>
          </w:p>
          <w:p w14:paraId="5821F41A" w14:textId="77777777" w:rsidR="008D7B46" w:rsidRPr="000961F5" w:rsidRDefault="008D7B46" w:rsidP="0032375C">
            <w:pPr>
              <w:pStyle w:val="ListParagraph"/>
              <w:numPr>
                <w:ilvl w:val="0"/>
                <w:numId w:val="31"/>
              </w:numPr>
              <w:spacing w:after="39"/>
              <w:ind w:leftChars="0" w:left="232" w:hanging="232"/>
              <w:jc w:val="left"/>
              <w:rPr>
                <w:lang w:eastAsia="x-none"/>
              </w:rPr>
            </w:pPr>
            <w:r w:rsidRPr="000961F5">
              <w:rPr>
                <w:rFonts w:hint="eastAsia"/>
                <w:lang w:eastAsia="x-none"/>
              </w:rPr>
              <w:t>≤</w:t>
            </w:r>
            <w:r w:rsidRPr="000961F5">
              <w:rPr>
                <w:lang w:eastAsia="x-none"/>
              </w:rPr>
              <w:t xml:space="preserve"> Maximum Offer Price [Field #2]</w:t>
            </w:r>
          </w:p>
        </w:tc>
        <w:tc>
          <w:tcPr>
            <w:tcW w:w="6516" w:type="dxa"/>
          </w:tcPr>
          <w:p w14:paraId="299E6BD4" w14:textId="77777777" w:rsidR="008D7B46" w:rsidRPr="000961F5" w:rsidRDefault="008D7B46" w:rsidP="0032375C">
            <w:pPr>
              <w:spacing w:after="39"/>
              <w:ind w:left="0"/>
              <w:jc w:val="left"/>
              <w:rPr>
                <w:lang w:eastAsia="x-none"/>
              </w:rPr>
            </w:pPr>
            <w:r w:rsidRPr="000961F5">
              <w:rPr>
                <w:lang w:eastAsia="x-none"/>
              </w:rPr>
              <w:t>“I hereby confirm the final offer price of [IPO initiation Field #2] to be [IPO initiation Field #23][Final Offer Price #5].”</w:t>
            </w:r>
          </w:p>
          <w:p w14:paraId="3D9B6A73" w14:textId="77777777" w:rsidR="008D7B46" w:rsidRPr="000961F5" w:rsidRDefault="008D7B46" w:rsidP="0032375C">
            <w:pPr>
              <w:spacing w:after="39"/>
              <w:ind w:left="0"/>
              <w:jc w:val="left"/>
              <w:rPr>
                <w:lang w:eastAsia="x-none"/>
              </w:rPr>
            </w:pPr>
          </w:p>
        </w:tc>
      </w:tr>
      <w:tr w:rsidR="008D7B46" w:rsidRPr="000961F5" w14:paraId="670CDAB3" w14:textId="77777777" w:rsidTr="0032375C">
        <w:tc>
          <w:tcPr>
            <w:tcW w:w="3969" w:type="dxa"/>
          </w:tcPr>
          <w:p w14:paraId="1CFCEB25" w14:textId="77777777" w:rsidR="008D7B46" w:rsidRPr="000961F5" w:rsidRDefault="008D7B46" w:rsidP="0032375C">
            <w:pPr>
              <w:pStyle w:val="ListParagraph"/>
              <w:numPr>
                <w:ilvl w:val="0"/>
                <w:numId w:val="108"/>
              </w:numPr>
              <w:spacing w:after="39"/>
              <w:ind w:leftChars="0" w:left="232" w:hanging="232"/>
              <w:jc w:val="left"/>
              <w:rPr>
                <w:lang w:eastAsia="x-none"/>
              </w:rPr>
            </w:pPr>
            <w:r w:rsidRPr="000961F5">
              <w:rPr>
                <w:lang w:eastAsia="x-none"/>
              </w:rPr>
              <w:t>&lt; Minimum Offer Price [Field #1]</w:t>
            </w:r>
          </w:p>
          <w:p w14:paraId="2DD5A45D" w14:textId="77777777" w:rsidR="008D7B46" w:rsidRPr="000961F5" w:rsidRDefault="008D7B46" w:rsidP="0032375C">
            <w:pPr>
              <w:spacing w:after="39"/>
              <w:ind w:left="0"/>
              <w:jc w:val="left"/>
              <w:rPr>
                <w:lang w:eastAsia="x-none"/>
              </w:rPr>
            </w:pPr>
          </w:p>
        </w:tc>
        <w:tc>
          <w:tcPr>
            <w:tcW w:w="6516" w:type="dxa"/>
          </w:tcPr>
          <w:p w14:paraId="780F46EB" w14:textId="77777777" w:rsidR="008D7B46" w:rsidRPr="000961F5" w:rsidRDefault="008D7B46" w:rsidP="0032375C">
            <w:pPr>
              <w:spacing w:after="39"/>
              <w:ind w:left="0"/>
              <w:jc w:val="left"/>
              <w:rPr>
                <w:lang w:eastAsia="x-none"/>
              </w:rPr>
            </w:pPr>
            <w:r w:rsidRPr="000961F5">
              <w:rPr>
                <w:lang w:eastAsia="x-none"/>
              </w:rPr>
              <w:t>“I hereby confirm the final offer price of [IPO initiation Field #2] to be [IPO initiation Field #23][Final Offer Price #5], with a downward price adjustment.”</w:t>
            </w:r>
          </w:p>
          <w:p w14:paraId="7D209BFB" w14:textId="77777777" w:rsidR="008D7B46" w:rsidRPr="000961F5" w:rsidRDefault="008D7B46" w:rsidP="0032375C">
            <w:pPr>
              <w:spacing w:after="39"/>
              <w:ind w:left="0"/>
              <w:jc w:val="left"/>
              <w:rPr>
                <w:lang w:eastAsia="x-none"/>
              </w:rPr>
            </w:pPr>
          </w:p>
        </w:tc>
      </w:tr>
      <w:tr w:rsidR="008D7B46" w:rsidRPr="000961F5" w14:paraId="35205DC2" w14:textId="77777777" w:rsidTr="0032375C">
        <w:tc>
          <w:tcPr>
            <w:tcW w:w="3969" w:type="dxa"/>
          </w:tcPr>
          <w:p w14:paraId="732F023B" w14:textId="77777777" w:rsidR="008D7B46" w:rsidRPr="002B0661" w:rsidRDefault="008D7B46" w:rsidP="0032375C">
            <w:pPr>
              <w:pStyle w:val="ListParagraph"/>
              <w:numPr>
                <w:ilvl w:val="0"/>
                <w:numId w:val="31"/>
              </w:numPr>
              <w:spacing w:after="39"/>
              <w:ind w:leftChars="0" w:left="232" w:hanging="232"/>
              <w:jc w:val="left"/>
              <w:rPr>
                <w:lang w:eastAsia="x-none"/>
              </w:rPr>
            </w:pPr>
            <w:r w:rsidRPr="002B0661">
              <w:rPr>
                <w:lang w:eastAsia="x-none"/>
              </w:rPr>
              <w:t>&gt; Maximum Offer Price [Field #2]</w:t>
            </w:r>
          </w:p>
          <w:p w14:paraId="6D757F47" w14:textId="77777777" w:rsidR="008D7B46" w:rsidRPr="002B0661" w:rsidRDefault="008D7B46" w:rsidP="0032375C">
            <w:pPr>
              <w:spacing w:after="39"/>
              <w:ind w:left="0"/>
              <w:jc w:val="left"/>
              <w:rPr>
                <w:lang w:eastAsia="x-none"/>
              </w:rPr>
            </w:pPr>
          </w:p>
        </w:tc>
        <w:tc>
          <w:tcPr>
            <w:tcW w:w="6516" w:type="dxa"/>
          </w:tcPr>
          <w:p w14:paraId="4FA0ABB9" w14:textId="77777777" w:rsidR="008D7B46" w:rsidRPr="002B0661" w:rsidRDefault="008D7B46" w:rsidP="0032375C">
            <w:pPr>
              <w:spacing w:after="39"/>
              <w:ind w:left="0"/>
              <w:jc w:val="left"/>
              <w:rPr>
                <w:lang w:eastAsia="x-none"/>
              </w:rPr>
            </w:pPr>
            <w:r w:rsidRPr="002B0661">
              <w:rPr>
                <w:lang w:eastAsia="x-none"/>
              </w:rPr>
              <w:t>“I hereby confirm the final offer price of [IPO initiation Field #2] to be [IPO initiation Field #23][Final Offer Price #5], with an upward price adjustment.”</w:t>
            </w:r>
          </w:p>
          <w:p w14:paraId="61E8A575" w14:textId="77777777" w:rsidR="008D7B46" w:rsidRPr="002B0661" w:rsidRDefault="008D7B46" w:rsidP="0032375C">
            <w:pPr>
              <w:spacing w:after="39"/>
              <w:ind w:left="0"/>
              <w:jc w:val="left"/>
              <w:rPr>
                <w:lang w:eastAsia="x-none"/>
              </w:rPr>
            </w:pPr>
          </w:p>
        </w:tc>
      </w:tr>
    </w:tbl>
    <w:p w14:paraId="35B9B6AA" w14:textId="77777777" w:rsidR="008D7B46" w:rsidRPr="000961F5" w:rsidRDefault="008D7B46" w:rsidP="008D7B46">
      <w:pPr>
        <w:tabs>
          <w:tab w:val="left" w:pos="3932"/>
        </w:tabs>
        <w:spacing w:after="0"/>
        <w:ind w:left="0"/>
        <w:jc w:val="left"/>
        <w:rPr>
          <w:lang w:eastAsia="x-none"/>
        </w:rPr>
      </w:pPr>
    </w:p>
    <w:p w14:paraId="30A173C5" w14:textId="77777777" w:rsidR="008D7B46" w:rsidRPr="000961F5" w:rsidRDefault="008D7B46" w:rsidP="008D7B46">
      <w:pPr>
        <w:pStyle w:val="Heading4"/>
      </w:pPr>
      <w:bookmarkStart w:id="390" w:name="_Toc62722902"/>
      <w:bookmarkStart w:id="391" w:name="_Toc65058050"/>
      <w:bookmarkStart w:id="392" w:name="_Toc65138852"/>
      <w:bookmarkStart w:id="393" w:name="_Toc65145832"/>
      <w:r w:rsidRPr="000961F5">
        <w:t>Statuses and User Permissions</w:t>
      </w:r>
      <w:bookmarkEnd w:id="390"/>
      <w:bookmarkEnd w:id="391"/>
      <w:bookmarkEnd w:id="392"/>
      <w:bookmarkEnd w:id="393"/>
    </w:p>
    <w:p w14:paraId="3CE32881" w14:textId="77777777" w:rsidR="008D7B46" w:rsidRPr="000961F5" w:rsidRDefault="008D7B46" w:rsidP="008D7B46">
      <w:pPr>
        <w:spacing w:after="0"/>
        <w:ind w:left="0"/>
        <w:jc w:val="left"/>
        <w:rPr>
          <w:lang w:eastAsia="x-none"/>
        </w:rPr>
      </w:pPr>
    </w:p>
    <w:tbl>
      <w:tblPr>
        <w:tblStyle w:val="TableGrid1"/>
        <w:tblW w:w="10485" w:type="dxa"/>
        <w:tblLook w:val="04A0" w:firstRow="1" w:lastRow="0" w:firstColumn="1" w:lastColumn="0" w:noHBand="0" w:noVBand="1"/>
      </w:tblPr>
      <w:tblGrid>
        <w:gridCol w:w="391"/>
        <w:gridCol w:w="1022"/>
        <w:gridCol w:w="3118"/>
        <w:gridCol w:w="5954"/>
      </w:tblGrid>
      <w:tr w:rsidR="00D27176" w:rsidRPr="000961F5" w14:paraId="4B6FD2CB" w14:textId="77777777" w:rsidTr="00D27176">
        <w:trPr>
          <w:trHeight w:val="818"/>
        </w:trPr>
        <w:tc>
          <w:tcPr>
            <w:tcW w:w="391" w:type="dxa"/>
            <w:shd w:val="clear" w:color="auto" w:fill="13426B"/>
            <w:hideMark/>
          </w:tcPr>
          <w:p w14:paraId="7195B1D4" w14:textId="77777777" w:rsidR="00D27176" w:rsidRPr="002B0661" w:rsidRDefault="00D27176" w:rsidP="0032375C">
            <w:pPr>
              <w:spacing w:after="0"/>
              <w:ind w:left="0"/>
              <w:jc w:val="center"/>
              <w:rPr>
                <w:rFonts w:ascii="Arial" w:eastAsia="Times New Roman" w:hAnsi="Arial"/>
                <w:color w:val="FFFFFF" w:themeColor="background1"/>
                <w:sz w:val="16"/>
                <w:szCs w:val="16"/>
              </w:rPr>
            </w:pPr>
            <w:r w:rsidRPr="002B0661">
              <w:rPr>
                <w:rFonts w:ascii="Arial" w:eastAsia="Times New Roman" w:hAnsi="Arial"/>
                <w:color w:val="FFFFFF" w:themeColor="background1"/>
                <w:sz w:val="16"/>
                <w:szCs w:val="16"/>
              </w:rPr>
              <w:t> #</w:t>
            </w:r>
          </w:p>
        </w:tc>
        <w:tc>
          <w:tcPr>
            <w:tcW w:w="1022" w:type="dxa"/>
            <w:shd w:val="clear" w:color="auto" w:fill="13426B"/>
            <w:hideMark/>
          </w:tcPr>
          <w:p w14:paraId="16D41179" w14:textId="77777777" w:rsidR="00D27176" w:rsidRPr="002B0661" w:rsidRDefault="00D27176" w:rsidP="0032375C">
            <w:pPr>
              <w:spacing w:after="0"/>
              <w:ind w:left="0"/>
              <w:jc w:val="left"/>
              <w:rPr>
                <w:rFonts w:ascii="Arial" w:eastAsia="Times New Roman" w:hAnsi="Arial"/>
                <w:b/>
                <w:bCs/>
                <w:color w:val="FFFFFF" w:themeColor="background1"/>
                <w:sz w:val="16"/>
                <w:szCs w:val="16"/>
              </w:rPr>
            </w:pPr>
            <w:r w:rsidRPr="002B0661">
              <w:rPr>
                <w:rFonts w:ascii="Arial" w:eastAsia="Times New Roman" w:hAnsi="Arial"/>
                <w:b/>
                <w:bCs/>
                <w:color w:val="FFFFFF" w:themeColor="background1"/>
                <w:sz w:val="16"/>
                <w:szCs w:val="16"/>
              </w:rPr>
              <w:t>Sub-flow status</w:t>
            </w:r>
          </w:p>
        </w:tc>
        <w:tc>
          <w:tcPr>
            <w:tcW w:w="3118" w:type="dxa"/>
            <w:shd w:val="clear" w:color="auto" w:fill="13426B"/>
            <w:hideMark/>
          </w:tcPr>
          <w:p w14:paraId="60AF0162" w14:textId="77777777" w:rsidR="00D27176" w:rsidRPr="002B0661" w:rsidRDefault="00D27176" w:rsidP="0032375C">
            <w:pPr>
              <w:spacing w:after="0"/>
              <w:ind w:left="0"/>
              <w:jc w:val="center"/>
              <w:rPr>
                <w:rFonts w:ascii="Arial" w:eastAsia="Times New Roman" w:hAnsi="Arial"/>
                <w:b/>
                <w:bCs/>
                <w:color w:val="FFFFFF" w:themeColor="background1"/>
                <w:sz w:val="16"/>
                <w:szCs w:val="16"/>
              </w:rPr>
            </w:pPr>
            <w:r w:rsidRPr="002B0661">
              <w:rPr>
                <w:rFonts w:ascii="Arial" w:eastAsia="Times New Roman" w:hAnsi="Arial"/>
                <w:b/>
                <w:bCs/>
                <w:color w:val="FFFFFF" w:themeColor="background1"/>
                <w:sz w:val="16"/>
                <w:szCs w:val="16"/>
              </w:rPr>
              <w:t>Principal Lead Broker / Lead Underwriter</w:t>
            </w:r>
          </w:p>
        </w:tc>
        <w:tc>
          <w:tcPr>
            <w:tcW w:w="5954" w:type="dxa"/>
            <w:shd w:val="clear" w:color="auto" w:fill="13426B"/>
          </w:tcPr>
          <w:p w14:paraId="7ACF9CED" w14:textId="15CA4E0D" w:rsidR="00D27176" w:rsidRPr="002B0661" w:rsidRDefault="00D27176" w:rsidP="0032375C">
            <w:pPr>
              <w:spacing w:after="0"/>
              <w:ind w:left="0"/>
              <w:jc w:val="center"/>
              <w:rPr>
                <w:rFonts w:ascii="Arial" w:eastAsia="Times New Roman" w:hAnsi="Arial"/>
                <w:b/>
                <w:bCs/>
                <w:color w:val="FFFFFF" w:themeColor="background1"/>
                <w:sz w:val="16"/>
                <w:szCs w:val="16"/>
              </w:rPr>
            </w:pPr>
            <w:r w:rsidRPr="002B0661">
              <w:rPr>
                <w:rFonts w:ascii="Arial" w:eastAsia="Times New Roman" w:hAnsi="Arial"/>
                <w:b/>
                <w:bCs/>
                <w:color w:val="FFFFFF" w:themeColor="background1"/>
                <w:sz w:val="16"/>
                <w:szCs w:val="16"/>
              </w:rPr>
              <w:t xml:space="preserve">HKSCC / Regulator (HKEX) [Assigned team] / Regulator (HKEX) [Unassigned] / Regulator (SFC) [Assigned team] / </w:t>
            </w:r>
          </w:p>
          <w:p w14:paraId="09C42D28" w14:textId="30FE0796" w:rsidR="00D27176" w:rsidRPr="002B0661" w:rsidRDefault="00D27176" w:rsidP="0032375C">
            <w:pPr>
              <w:spacing w:after="0"/>
              <w:ind w:left="0"/>
              <w:jc w:val="center"/>
              <w:rPr>
                <w:rFonts w:ascii="Arial" w:eastAsia="Times New Roman" w:hAnsi="Arial"/>
                <w:b/>
                <w:bCs/>
                <w:color w:val="FFFFFF" w:themeColor="background1"/>
                <w:sz w:val="16"/>
                <w:szCs w:val="16"/>
              </w:rPr>
            </w:pPr>
            <w:r w:rsidRPr="002B0661">
              <w:rPr>
                <w:rFonts w:ascii="Arial" w:eastAsia="Times New Roman" w:hAnsi="Arial"/>
                <w:b/>
                <w:bCs/>
                <w:color w:val="FFFFFF" w:themeColor="background1"/>
                <w:sz w:val="16"/>
                <w:szCs w:val="16"/>
              </w:rPr>
              <w:t>Regulator (SFC) [Unassigned] / Principal Sponsor / Other Sponsor(s)</w:t>
            </w:r>
          </w:p>
        </w:tc>
      </w:tr>
      <w:tr w:rsidR="00D27176" w:rsidRPr="000961F5" w14:paraId="529542F0" w14:textId="77777777" w:rsidTr="00D27176">
        <w:trPr>
          <w:trHeight w:val="655"/>
        </w:trPr>
        <w:tc>
          <w:tcPr>
            <w:tcW w:w="391" w:type="dxa"/>
            <w:hideMark/>
          </w:tcPr>
          <w:p w14:paraId="1BF6967B" w14:textId="77777777" w:rsidR="00D27176" w:rsidRPr="002B0661" w:rsidRDefault="00D27176" w:rsidP="0032375C">
            <w:pPr>
              <w:spacing w:after="0"/>
              <w:ind w:left="0"/>
              <w:jc w:val="center"/>
              <w:rPr>
                <w:rFonts w:ascii="Arial" w:eastAsia="Times New Roman" w:hAnsi="Arial"/>
                <w:color w:val="000000"/>
                <w:sz w:val="16"/>
                <w:szCs w:val="16"/>
              </w:rPr>
            </w:pPr>
            <w:r w:rsidRPr="002B0661">
              <w:rPr>
                <w:rFonts w:ascii="Arial" w:eastAsia="Times New Roman" w:hAnsi="Arial"/>
                <w:color w:val="000000"/>
                <w:sz w:val="16"/>
                <w:szCs w:val="16"/>
              </w:rPr>
              <w:t>1</w:t>
            </w:r>
          </w:p>
        </w:tc>
        <w:tc>
          <w:tcPr>
            <w:tcW w:w="1022" w:type="dxa"/>
            <w:hideMark/>
          </w:tcPr>
          <w:p w14:paraId="5DF7B344" w14:textId="77777777" w:rsidR="00D27176" w:rsidRPr="002B0661" w:rsidRDefault="00D27176" w:rsidP="0032375C">
            <w:pPr>
              <w:spacing w:after="0"/>
              <w:ind w:left="0"/>
              <w:jc w:val="left"/>
              <w:rPr>
                <w:rFonts w:ascii="Arial" w:eastAsia="Times New Roman" w:hAnsi="Arial"/>
                <w:color w:val="000000"/>
                <w:sz w:val="16"/>
                <w:szCs w:val="16"/>
              </w:rPr>
            </w:pPr>
            <w:r w:rsidRPr="002B0661">
              <w:rPr>
                <w:rFonts w:ascii="Arial" w:eastAsia="Times New Roman" w:hAnsi="Arial"/>
                <w:b/>
                <w:color w:val="000000"/>
                <w:sz w:val="16"/>
                <w:szCs w:val="16"/>
              </w:rPr>
              <w:t>Pending</w:t>
            </w:r>
          </w:p>
          <w:p w14:paraId="02A51598" w14:textId="77777777" w:rsidR="00D27176" w:rsidRPr="002B0661" w:rsidRDefault="00D27176" w:rsidP="0032375C">
            <w:pPr>
              <w:spacing w:after="0"/>
              <w:ind w:left="0"/>
              <w:jc w:val="left"/>
              <w:rPr>
                <w:rFonts w:ascii="Arial" w:eastAsia="Times New Roman" w:hAnsi="Arial"/>
                <w:color w:val="000000"/>
                <w:sz w:val="16"/>
                <w:szCs w:val="16"/>
              </w:rPr>
            </w:pPr>
          </w:p>
        </w:tc>
        <w:tc>
          <w:tcPr>
            <w:tcW w:w="3118" w:type="dxa"/>
          </w:tcPr>
          <w:p w14:paraId="123A0C30" w14:textId="77777777" w:rsidR="00D27176" w:rsidRPr="002B0661" w:rsidRDefault="00D27176" w:rsidP="0032375C">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2B0661">
              <w:rPr>
                <w:rFonts w:ascii="Arial" w:hAnsi="Arial"/>
                <w:b/>
                <w:sz w:val="16"/>
                <w:szCs w:val="16"/>
              </w:rPr>
              <w:t xml:space="preserve">Input / amend </w:t>
            </w:r>
            <w:r w:rsidRPr="002B0661">
              <w:rPr>
                <w:rFonts w:ascii="Arial" w:hAnsi="Arial"/>
                <w:sz w:val="16"/>
                <w:szCs w:val="16"/>
              </w:rPr>
              <w:t>data fields</w:t>
            </w:r>
            <w:r w:rsidRPr="002B0661">
              <w:rPr>
                <w:rFonts w:ascii="Arial" w:hAnsi="Arial"/>
                <w:b/>
                <w:sz w:val="16"/>
                <w:szCs w:val="16"/>
              </w:rPr>
              <w:t xml:space="preserve"> </w:t>
            </w:r>
            <w:r w:rsidRPr="002B0661">
              <w:rPr>
                <w:rFonts w:ascii="Arial" w:hAnsi="Arial"/>
                <w:sz w:val="16"/>
                <w:szCs w:val="16"/>
              </w:rPr>
              <w:t>within Final Offer Pricing e-form</w:t>
            </w:r>
          </w:p>
          <w:p w14:paraId="57F2481C" w14:textId="77777777" w:rsidR="00D27176" w:rsidRPr="002B0661" w:rsidRDefault="00D27176" w:rsidP="0032375C">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2B0661">
              <w:rPr>
                <w:rFonts w:ascii="Arial" w:hAnsi="Arial"/>
                <w:b/>
                <w:sz w:val="16"/>
                <w:szCs w:val="16"/>
              </w:rPr>
              <w:t>Submit</w:t>
            </w:r>
            <w:r w:rsidRPr="002B0661">
              <w:rPr>
                <w:rFonts w:ascii="Arial" w:hAnsi="Arial"/>
                <w:sz w:val="16"/>
                <w:szCs w:val="16"/>
              </w:rPr>
              <w:t xml:space="preserve"> Final Offer Pricing e-form</w:t>
            </w:r>
          </w:p>
          <w:p w14:paraId="04C52D45" w14:textId="77777777" w:rsidR="00D27176" w:rsidRPr="002B0661" w:rsidRDefault="00D27176" w:rsidP="0032375C">
            <w:pPr>
              <w:spacing w:before="40" w:after="40"/>
              <w:ind w:left="0"/>
              <w:jc w:val="left"/>
              <w:rPr>
                <w:rFonts w:ascii="Arial" w:eastAsia="Times New Roman" w:hAnsi="Arial"/>
                <w:b/>
                <w:color w:val="000000"/>
                <w:sz w:val="16"/>
                <w:szCs w:val="16"/>
              </w:rPr>
            </w:pPr>
          </w:p>
        </w:tc>
        <w:tc>
          <w:tcPr>
            <w:tcW w:w="5954" w:type="dxa"/>
            <w:shd w:val="clear" w:color="auto" w:fill="auto"/>
          </w:tcPr>
          <w:p w14:paraId="1B667467" w14:textId="77777777" w:rsidR="00D27176" w:rsidRPr="002B0661" w:rsidRDefault="00D27176" w:rsidP="0032375C">
            <w:pPr>
              <w:pStyle w:val="ListParagraph"/>
              <w:numPr>
                <w:ilvl w:val="0"/>
                <w:numId w:val="109"/>
              </w:numPr>
              <w:spacing w:before="40" w:after="40"/>
              <w:ind w:leftChars="0" w:left="232" w:hanging="232"/>
              <w:jc w:val="left"/>
              <w:rPr>
                <w:rFonts w:ascii="Arial" w:eastAsia="Times New Roman" w:hAnsi="Arial"/>
                <w:color w:val="000000"/>
                <w:sz w:val="16"/>
                <w:szCs w:val="16"/>
              </w:rPr>
            </w:pPr>
            <w:r w:rsidRPr="002B0661">
              <w:rPr>
                <w:rFonts w:ascii="Arial" w:eastAsia="Times New Roman" w:hAnsi="Arial"/>
                <w:b/>
                <w:color w:val="000000"/>
                <w:sz w:val="16"/>
                <w:szCs w:val="16"/>
              </w:rPr>
              <w:lastRenderedPageBreak/>
              <w:t xml:space="preserve">Enquire </w:t>
            </w:r>
            <w:r w:rsidRPr="002B0661">
              <w:rPr>
                <w:rFonts w:ascii="Arial" w:eastAsia="Times New Roman" w:hAnsi="Arial"/>
                <w:color w:val="000000"/>
                <w:sz w:val="16"/>
                <w:szCs w:val="16"/>
              </w:rPr>
              <w:t>blank or last submitted Final Offer Pricing e-form</w:t>
            </w:r>
          </w:p>
        </w:tc>
      </w:tr>
      <w:tr w:rsidR="00D27176" w:rsidRPr="000961F5" w14:paraId="1E011C1B" w14:textId="77777777" w:rsidTr="00D27176">
        <w:trPr>
          <w:trHeight w:val="418"/>
        </w:trPr>
        <w:tc>
          <w:tcPr>
            <w:tcW w:w="391" w:type="dxa"/>
            <w:hideMark/>
          </w:tcPr>
          <w:p w14:paraId="4335CA34" w14:textId="77777777" w:rsidR="00D27176" w:rsidRPr="002B0661" w:rsidRDefault="00D27176" w:rsidP="0032375C">
            <w:pPr>
              <w:spacing w:after="0"/>
              <w:ind w:left="0"/>
              <w:jc w:val="center"/>
              <w:rPr>
                <w:rFonts w:ascii="Arial" w:eastAsia="Times New Roman" w:hAnsi="Arial"/>
                <w:color w:val="000000"/>
                <w:sz w:val="16"/>
                <w:szCs w:val="16"/>
              </w:rPr>
            </w:pPr>
            <w:r w:rsidRPr="002B0661">
              <w:rPr>
                <w:rFonts w:ascii="Arial" w:eastAsia="Times New Roman" w:hAnsi="Arial"/>
                <w:color w:val="000000"/>
                <w:sz w:val="16"/>
                <w:szCs w:val="16"/>
              </w:rPr>
              <w:t>2</w:t>
            </w:r>
          </w:p>
        </w:tc>
        <w:tc>
          <w:tcPr>
            <w:tcW w:w="1022" w:type="dxa"/>
            <w:hideMark/>
          </w:tcPr>
          <w:p w14:paraId="019AFEA4" w14:textId="77777777" w:rsidR="00D27176" w:rsidRPr="002B0661" w:rsidRDefault="00D27176" w:rsidP="0032375C">
            <w:pPr>
              <w:spacing w:after="0"/>
              <w:ind w:left="0"/>
              <w:jc w:val="left"/>
              <w:rPr>
                <w:rFonts w:ascii="Arial" w:eastAsia="Times New Roman" w:hAnsi="Arial"/>
                <w:color w:val="000000"/>
                <w:sz w:val="16"/>
                <w:szCs w:val="16"/>
              </w:rPr>
            </w:pPr>
            <w:r w:rsidRPr="002B0661">
              <w:rPr>
                <w:rFonts w:ascii="Arial" w:eastAsia="Times New Roman" w:hAnsi="Arial"/>
                <w:b/>
                <w:color w:val="000000"/>
                <w:sz w:val="16"/>
                <w:szCs w:val="16"/>
              </w:rPr>
              <w:t>Submitted</w:t>
            </w:r>
          </w:p>
          <w:p w14:paraId="32279393" w14:textId="77777777" w:rsidR="00D27176" w:rsidRPr="002B0661" w:rsidRDefault="00D27176" w:rsidP="0032375C">
            <w:pPr>
              <w:spacing w:after="0"/>
              <w:ind w:left="0"/>
              <w:jc w:val="left"/>
              <w:rPr>
                <w:rFonts w:ascii="Arial" w:eastAsia="Times New Roman" w:hAnsi="Arial"/>
                <w:color w:val="000000"/>
                <w:sz w:val="16"/>
                <w:szCs w:val="16"/>
              </w:rPr>
            </w:pPr>
            <w:r w:rsidRPr="002B0661">
              <w:rPr>
                <w:rFonts w:ascii="Arial" w:eastAsia="Times New Roman" w:hAnsi="Arial"/>
                <w:color w:val="000000"/>
                <w:sz w:val="16"/>
                <w:szCs w:val="16"/>
              </w:rPr>
              <w:t> </w:t>
            </w:r>
          </w:p>
        </w:tc>
        <w:tc>
          <w:tcPr>
            <w:tcW w:w="3118" w:type="dxa"/>
          </w:tcPr>
          <w:p w14:paraId="33553882" w14:textId="77777777" w:rsidR="00D27176" w:rsidRPr="002B0661" w:rsidRDefault="00D27176" w:rsidP="0032375C">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2B0661">
              <w:rPr>
                <w:rFonts w:ascii="Arial" w:eastAsia="Times New Roman" w:hAnsi="Arial"/>
                <w:b/>
                <w:color w:val="000000"/>
                <w:sz w:val="16"/>
                <w:szCs w:val="16"/>
              </w:rPr>
              <w:t xml:space="preserve">Enquire </w:t>
            </w:r>
            <w:r w:rsidRPr="002B0661">
              <w:rPr>
                <w:rFonts w:ascii="Arial" w:eastAsia="Times New Roman" w:hAnsi="Arial"/>
                <w:color w:val="000000"/>
                <w:sz w:val="16"/>
                <w:szCs w:val="16"/>
              </w:rPr>
              <w:t>submitted</w:t>
            </w:r>
            <w:r w:rsidRPr="002B0661">
              <w:rPr>
                <w:rFonts w:ascii="Arial" w:eastAsia="Times New Roman" w:hAnsi="Arial"/>
                <w:b/>
                <w:color w:val="000000"/>
                <w:sz w:val="16"/>
                <w:szCs w:val="16"/>
              </w:rPr>
              <w:t xml:space="preserve"> </w:t>
            </w:r>
            <w:r w:rsidRPr="002B0661">
              <w:rPr>
                <w:rFonts w:ascii="Arial" w:eastAsia="Times New Roman" w:hAnsi="Arial"/>
                <w:color w:val="000000"/>
                <w:sz w:val="16"/>
                <w:szCs w:val="16"/>
              </w:rPr>
              <w:t>Final Offer Pricing e-form</w:t>
            </w:r>
          </w:p>
          <w:p w14:paraId="6765AADA" w14:textId="77777777" w:rsidR="00D27176" w:rsidRPr="002B0661" w:rsidRDefault="00D27176" w:rsidP="0032375C">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2B0661">
              <w:rPr>
                <w:rFonts w:ascii="Arial" w:hAnsi="Arial"/>
                <w:b/>
                <w:sz w:val="16"/>
                <w:szCs w:val="16"/>
              </w:rPr>
              <w:t xml:space="preserve">Change status </w:t>
            </w:r>
            <w:r w:rsidRPr="002B0661">
              <w:rPr>
                <w:rFonts w:ascii="Arial" w:hAnsi="Arial"/>
                <w:sz w:val="16"/>
                <w:szCs w:val="16"/>
              </w:rPr>
              <w:t>of Final Offer Pricing e-form back to “Pending” for amendment</w:t>
            </w:r>
          </w:p>
          <w:p w14:paraId="42586AAA" w14:textId="77777777" w:rsidR="00D27176" w:rsidRPr="002B0661" w:rsidRDefault="00D27176" w:rsidP="0032375C">
            <w:pPr>
              <w:spacing w:before="40" w:after="40"/>
              <w:ind w:left="0"/>
              <w:jc w:val="left"/>
              <w:rPr>
                <w:rFonts w:ascii="Arial" w:eastAsia="Times New Roman" w:hAnsi="Arial"/>
                <w:b/>
                <w:color w:val="000000"/>
                <w:sz w:val="16"/>
                <w:szCs w:val="16"/>
              </w:rPr>
            </w:pPr>
          </w:p>
        </w:tc>
        <w:tc>
          <w:tcPr>
            <w:tcW w:w="5954" w:type="dxa"/>
          </w:tcPr>
          <w:p w14:paraId="5500C87C" w14:textId="77777777" w:rsidR="00D27176" w:rsidRPr="002B0661" w:rsidRDefault="00D27176" w:rsidP="0032375C">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2B0661">
              <w:rPr>
                <w:rFonts w:ascii="Arial" w:eastAsia="Times New Roman" w:hAnsi="Arial"/>
                <w:b/>
                <w:color w:val="000000"/>
                <w:sz w:val="16"/>
                <w:szCs w:val="16"/>
              </w:rPr>
              <w:t xml:space="preserve">Enquire </w:t>
            </w:r>
            <w:r w:rsidRPr="002B0661">
              <w:rPr>
                <w:rFonts w:ascii="Arial" w:eastAsia="Times New Roman" w:hAnsi="Arial"/>
                <w:color w:val="000000"/>
                <w:sz w:val="16"/>
                <w:szCs w:val="16"/>
              </w:rPr>
              <w:t>submitted</w:t>
            </w:r>
            <w:r w:rsidRPr="002B0661">
              <w:rPr>
                <w:rFonts w:ascii="Arial" w:eastAsia="Times New Roman" w:hAnsi="Arial"/>
                <w:b/>
                <w:color w:val="000000"/>
                <w:sz w:val="16"/>
                <w:szCs w:val="16"/>
              </w:rPr>
              <w:t xml:space="preserve"> </w:t>
            </w:r>
            <w:r w:rsidRPr="002B0661">
              <w:rPr>
                <w:rFonts w:ascii="Arial" w:eastAsia="Times New Roman" w:hAnsi="Arial"/>
                <w:color w:val="000000"/>
                <w:sz w:val="16"/>
                <w:szCs w:val="16"/>
              </w:rPr>
              <w:t>Final Offer Pricing e-form</w:t>
            </w:r>
          </w:p>
        </w:tc>
      </w:tr>
      <w:tr w:rsidR="00D27176" w:rsidRPr="000961F5" w14:paraId="6910CB28" w14:textId="77777777" w:rsidTr="00D27176">
        <w:trPr>
          <w:trHeight w:val="699"/>
        </w:trPr>
        <w:tc>
          <w:tcPr>
            <w:tcW w:w="391" w:type="dxa"/>
            <w:hideMark/>
          </w:tcPr>
          <w:p w14:paraId="2BA00609" w14:textId="77777777" w:rsidR="00D27176" w:rsidRPr="002B0661" w:rsidRDefault="00D27176" w:rsidP="0032375C">
            <w:pPr>
              <w:spacing w:after="0"/>
              <w:ind w:left="0"/>
              <w:jc w:val="center"/>
              <w:rPr>
                <w:rFonts w:ascii="Arial" w:eastAsia="Times New Roman" w:hAnsi="Arial"/>
                <w:color w:val="000000"/>
                <w:sz w:val="16"/>
                <w:szCs w:val="16"/>
              </w:rPr>
            </w:pPr>
            <w:r w:rsidRPr="002B0661">
              <w:rPr>
                <w:rFonts w:ascii="Arial" w:eastAsia="Times New Roman" w:hAnsi="Arial"/>
                <w:color w:val="000000"/>
                <w:sz w:val="16"/>
                <w:szCs w:val="16"/>
              </w:rPr>
              <w:t>3</w:t>
            </w:r>
          </w:p>
        </w:tc>
        <w:tc>
          <w:tcPr>
            <w:tcW w:w="1022" w:type="dxa"/>
            <w:hideMark/>
          </w:tcPr>
          <w:p w14:paraId="35145306" w14:textId="77777777" w:rsidR="00D27176" w:rsidRPr="002B0661" w:rsidRDefault="00D27176" w:rsidP="0032375C">
            <w:pPr>
              <w:spacing w:after="0"/>
              <w:ind w:left="0"/>
              <w:jc w:val="left"/>
              <w:rPr>
                <w:rFonts w:ascii="Arial" w:eastAsia="Times New Roman" w:hAnsi="Arial"/>
                <w:b/>
                <w:bCs/>
                <w:color w:val="000000"/>
                <w:sz w:val="16"/>
                <w:szCs w:val="16"/>
              </w:rPr>
            </w:pPr>
            <w:r w:rsidRPr="002B0661">
              <w:rPr>
                <w:rFonts w:ascii="Arial" w:eastAsia="Times New Roman" w:hAnsi="Arial"/>
                <w:b/>
                <w:bCs/>
                <w:color w:val="000000"/>
                <w:sz w:val="16"/>
                <w:szCs w:val="16"/>
              </w:rPr>
              <w:t>Finalised</w:t>
            </w:r>
          </w:p>
        </w:tc>
        <w:tc>
          <w:tcPr>
            <w:tcW w:w="3118" w:type="dxa"/>
          </w:tcPr>
          <w:p w14:paraId="67C1D928" w14:textId="77777777" w:rsidR="00D27176" w:rsidRPr="002B0661" w:rsidRDefault="00D27176" w:rsidP="0032375C">
            <w:pPr>
              <w:pStyle w:val="ListParagraph"/>
              <w:numPr>
                <w:ilvl w:val="0"/>
                <w:numId w:val="34"/>
              </w:numPr>
              <w:spacing w:before="40" w:after="40"/>
              <w:ind w:leftChars="0" w:left="227" w:hanging="227"/>
              <w:rPr>
                <w:rFonts w:ascii="Arial" w:eastAsia="Times New Roman" w:hAnsi="Arial"/>
                <w:b/>
                <w:color w:val="000000"/>
                <w:sz w:val="16"/>
                <w:szCs w:val="16"/>
              </w:rPr>
            </w:pPr>
            <w:r w:rsidRPr="002B0661">
              <w:rPr>
                <w:rFonts w:ascii="Arial" w:eastAsia="Times New Roman" w:hAnsi="Arial"/>
                <w:b/>
                <w:color w:val="000000"/>
                <w:sz w:val="16"/>
                <w:szCs w:val="16"/>
              </w:rPr>
              <w:t xml:space="preserve">Enquire </w:t>
            </w:r>
            <w:r w:rsidRPr="002B0661">
              <w:rPr>
                <w:rFonts w:ascii="Arial" w:eastAsia="Times New Roman" w:hAnsi="Arial"/>
                <w:color w:val="000000"/>
                <w:sz w:val="16"/>
                <w:szCs w:val="16"/>
              </w:rPr>
              <w:t>finalised</w:t>
            </w:r>
            <w:r w:rsidRPr="002B0661">
              <w:rPr>
                <w:rFonts w:ascii="Arial" w:eastAsia="Times New Roman" w:hAnsi="Arial"/>
                <w:b/>
                <w:color w:val="000000"/>
                <w:sz w:val="16"/>
                <w:szCs w:val="16"/>
              </w:rPr>
              <w:t xml:space="preserve"> </w:t>
            </w:r>
            <w:r w:rsidRPr="002B0661">
              <w:rPr>
                <w:rFonts w:ascii="Arial" w:eastAsia="Times New Roman" w:hAnsi="Arial"/>
                <w:color w:val="000000"/>
                <w:sz w:val="16"/>
                <w:szCs w:val="16"/>
              </w:rPr>
              <w:t>Final Offer Pricing e-form</w:t>
            </w:r>
          </w:p>
        </w:tc>
        <w:tc>
          <w:tcPr>
            <w:tcW w:w="5954" w:type="dxa"/>
          </w:tcPr>
          <w:p w14:paraId="12B4B46B" w14:textId="77777777" w:rsidR="00D27176" w:rsidRPr="002B0661" w:rsidRDefault="00D27176" w:rsidP="0032375C">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2B0661">
              <w:rPr>
                <w:rFonts w:ascii="Arial" w:eastAsia="Times New Roman" w:hAnsi="Arial"/>
                <w:b/>
                <w:color w:val="000000"/>
                <w:sz w:val="16"/>
                <w:szCs w:val="16"/>
              </w:rPr>
              <w:t xml:space="preserve">Enquire </w:t>
            </w:r>
            <w:r w:rsidRPr="002B0661">
              <w:rPr>
                <w:rFonts w:ascii="Arial" w:eastAsia="Times New Roman" w:hAnsi="Arial"/>
                <w:color w:val="000000"/>
                <w:sz w:val="16"/>
                <w:szCs w:val="16"/>
              </w:rPr>
              <w:t>finalised</w:t>
            </w:r>
            <w:r w:rsidRPr="002B0661">
              <w:rPr>
                <w:rFonts w:ascii="Arial" w:eastAsia="Times New Roman" w:hAnsi="Arial"/>
                <w:b/>
                <w:color w:val="000000"/>
                <w:sz w:val="16"/>
                <w:szCs w:val="16"/>
              </w:rPr>
              <w:t xml:space="preserve"> </w:t>
            </w:r>
            <w:r w:rsidRPr="002B0661">
              <w:rPr>
                <w:rFonts w:ascii="Arial" w:eastAsia="Times New Roman" w:hAnsi="Arial"/>
                <w:color w:val="000000"/>
                <w:sz w:val="16"/>
                <w:szCs w:val="16"/>
              </w:rPr>
              <w:t>Final Offer Pricing e-form</w:t>
            </w:r>
          </w:p>
          <w:p w14:paraId="397A1B07" w14:textId="77777777" w:rsidR="00D27176" w:rsidRPr="002B0661" w:rsidRDefault="00D27176" w:rsidP="0032375C">
            <w:pPr>
              <w:spacing w:before="40" w:after="40"/>
              <w:ind w:left="0"/>
              <w:jc w:val="center"/>
              <w:rPr>
                <w:rFonts w:ascii="Arial" w:eastAsia="Times New Roman" w:hAnsi="Arial"/>
                <w:color w:val="000000"/>
                <w:sz w:val="16"/>
                <w:szCs w:val="16"/>
              </w:rPr>
            </w:pPr>
          </w:p>
        </w:tc>
      </w:tr>
    </w:tbl>
    <w:p w14:paraId="444EB50B" w14:textId="77777777" w:rsidR="008D7B46" w:rsidRPr="000961F5" w:rsidRDefault="008D7B46" w:rsidP="008D7B46">
      <w:pPr>
        <w:spacing w:after="0"/>
        <w:ind w:left="0"/>
        <w:jc w:val="left"/>
        <w:rPr>
          <w:lang w:eastAsia="x-none"/>
        </w:rPr>
      </w:pPr>
    </w:p>
    <w:p w14:paraId="1A8435F9" w14:textId="77777777" w:rsidR="008D7B46" w:rsidRPr="000961F5" w:rsidRDefault="008D7B46" w:rsidP="008D7B46">
      <w:pPr>
        <w:pStyle w:val="Heading4"/>
      </w:pPr>
      <w:bookmarkStart w:id="394" w:name="_Toc62722903"/>
      <w:bookmarkStart w:id="395" w:name="_Toc65058051"/>
      <w:bookmarkStart w:id="396" w:name="_Toc65138853"/>
      <w:bookmarkStart w:id="397" w:name="_Toc65145833"/>
      <w:r w:rsidRPr="000961F5">
        <w:t>Validation Checks / System Tasks</w:t>
      </w:r>
      <w:bookmarkEnd w:id="394"/>
      <w:bookmarkEnd w:id="395"/>
      <w:bookmarkEnd w:id="396"/>
      <w:bookmarkEnd w:id="397"/>
    </w:p>
    <w:p w14:paraId="5D17562A" w14:textId="77777777" w:rsidR="008D7B46" w:rsidRPr="000961F5" w:rsidRDefault="008D7B46" w:rsidP="008D7B46">
      <w:pPr>
        <w:ind w:left="0"/>
      </w:pPr>
    </w:p>
    <w:tbl>
      <w:tblPr>
        <w:tblStyle w:val="TableGrid"/>
        <w:tblW w:w="10485" w:type="dxa"/>
        <w:tblLook w:val="04A0" w:firstRow="1" w:lastRow="0" w:firstColumn="1" w:lastColumn="0" w:noHBand="0" w:noVBand="1"/>
      </w:tblPr>
      <w:tblGrid>
        <w:gridCol w:w="400"/>
        <w:gridCol w:w="2997"/>
        <w:gridCol w:w="2410"/>
        <w:gridCol w:w="4678"/>
      </w:tblGrid>
      <w:tr w:rsidR="008D7B46" w:rsidRPr="000961F5" w14:paraId="37D866C0" w14:textId="77777777" w:rsidTr="003729C3">
        <w:trPr>
          <w:trHeight w:val="55"/>
        </w:trPr>
        <w:tc>
          <w:tcPr>
            <w:tcW w:w="400" w:type="dxa"/>
            <w:shd w:val="clear" w:color="auto" w:fill="13426B"/>
          </w:tcPr>
          <w:p w14:paraId="635178C0" w14:textId="77777777" w:rsidR="008D7B46" w:rsidRPr="000961F5" w:rsidRDefault="008D7B46" w:rsidP="0032375C">
            <w:pPr>
              <w:spacing w:line="276" w:lineRule="auto"/>
              <w:ind w:left="0"/>
              <w:jc w:val="left"/>
              <w:rPr>
                <w:b/>
                <w:lang w:eastAsia="x-none"/>
              </w:rPr>
            </w:pPr>
            <w:r w:rsidRPr="000961F5">
              <w:rPr>
                <w:b/>
                <w:lang w:eastAsia="x-none"/>
              </w:rPr>
              <w:t>#</w:t>
            </w:r>
          </w:p>
        </w:tc>
        <w:tc>
          <w:tcPr>
            <w:tcW w:w="2997" w:type="dxa"/>
            <w:shd w:val="clear" w:color="auto" w:fill="13426B"/>
          </w:tcPr>
          <w:p w14:paraId="47924261" w14:textId="77777777" w:rsidR="008D7B46" w:rsidRPr="000961F5" w:rsidRDefault="008D7B46" w:rsidP="0032375C">
            <w:pPr>
              <w:spacing w:line="276" w:lineRule="auto"/>
              <w:ind w:left="0"/>
              <w:jc w:val="left"/>
              <w:rPr>
                <w:b/>
                <w:lang w:eastAsia="x-none"/>
              </w:rPr>
            </w:pPr>
            <w:r w:rsidRPr="000961F5">
              <w:rPr>
                <w:b/>
                <w:lang w:eastAsia="x-none"/>
              </w:rPr>
              <w:t>Validation Check / Action</w:t>
            </w:r>
          </w:p>
        </w:tc>
        <w:tc>
          <w:tcPr>
            <w:tcW w:w="2410" w:type="dxa"/>
            <w:shd w:val="clear" w:color="auto" w:fill="13426B"/>
          </w:tcPr>
          <w:p w14:paraId="51095AE7" w14:textId="77777777" w:rsidR="008D7B46" w:rsidRPr="000961F5" w:rsidRDefault="008D7B46" w:rsidP="0032375C">
            <w:pPr>
              <w:spacing w:line="276" w:lineRule="auto"/>
              <w:ind w:left="0"/>
              <w:jc w:val="left"/>
              <w:rPr>
                <w:b/>
                <w:lang w:val="en-US"/>
              </w:rPr>
            </w:pPr>
            <w:r w:rsidRPr="000961F5">
              <w:rPr>
                <w:b/>
                <w:lang w:val="en-US"/>
              </w:rPr>
              <w:t>Condition</w:t>
            </w:r>
          </w:p>
        </w:tc>
        <w:tc>
          <w:tcPr>
            <w:tcW w:w="4678" w:type="dxa"/>
            <w:shd w:val="clear" w:color="auto" w:fill="13426B"/>
            <w:vAlign w:val="bottom"/>
          </w:tcPr>
          <w:p w14:paraId="6EF13DAF" w14:textId="77777777" w:rsidR="008D7B46" w:rsidRPr="000961F5" w:rsidRDefault="008D7B46" w:rsidP="0032375C">
            <w:pPr>
              <w:spacing w:line="276" w:lineRule="auto"/>
              <w:ind w:left="0"/>
              <w:jc w:val="left"/>
              <w:rPr>
                <w:b/>
                <w:lang w:val="en-US"/>
              </w:rPr>
            </w:pPr>
            <w:r w:rsidRPr="000961F5">
              <w:rPr>
                <w:b/>
                <w:lang w:val="en-US"/>
              </w:rPr>
              <w:t>System Task</w:t>
            </w:r>
          </w:p>
        </w:tc>
      </w:tr>
      <w:tr w:rsidR="00D144F0" w:rsidRPr="000961F5" w14:paraId="5791E250" w14:textId="77777777" w:rsidTr="003729C3">
        <w:tc>
          <w:tcPr>
            <w:tcW w:w="400" w:type="dxa"/>
          </w:tcPr>
          <w:p w14:paraId="25FB31AF" w14:textId="4AE71D65" w:rsidR="00D144F0" w:rsidRPr="000961F5" w:rsidRDefault="00D144F0" w:rsidP="00D144F0">
            <w:pPr>
              <w:spacing w:line="276" w:lineRule="auto"/>
              <w:ind w:left="0"/>
              <w:jc w:val="left"/>
              <w:rPr>
                <w:lang w:eastAsia="x-none"/>
              </w:rPr>
            </w:pPr>
            <w:r w:rsidRPr="000961F5">
              <w:rPr>
                <w:lang w:eastAsia="x-none"/>
              </w:rPr>
              <w:t>1</w:t>
            </w:r>
          </w:p>
        </w:tc>
        <w:tc>
          <w:tcPr>
            <w:tcW w:w="2997" w:type="dxa"/>
          </w:tcPr>
          <w:p w14:paraId="748C5BBA" w14:textId="77777777" w:rsidR="00D144F0" w:rsidRPr="000961F5" w:rsidRDefault="00D144F0" w:rsidP="00D144F0">
            <w:pPr>
              <w:spacing w:line="276" w:lineRule="auto"/>
              <w:ind w:left="0"/>
              <w:jc w:val="left"/>
              <w:rPr>
                <w:lang w:eastAsia="x-none"/>
              </w:rPr>
            </w:pPr>
            <w:r w:rsidRPr="000961F5">
              <w:rPr>
                <w:lang w:eastAsia="x-none"/>
              </w:rPr>
              <w:t>IPO Reference Data has the following values:</w:t>
            </w:r>
          </w:p>
          <w:p w14:paraId="23E2D3E6" w14:textId="1BF81F49" w:rsidR="00D144F0" w:rsidRPr="000961F5" w:rsidRDefault="00D144F0" w:rsidP="00EE4D79">
            <w:pPr>
              <w:pStyle w:val="ListParagraph"/>
              <w:numPr>
                <w:ilvl w:val="0"/>
                <w:numId w:val="116"/>
              </w:numPr>
              <w:spacing w:line="276" w:lineRule="auto"/>
              <w:ind w:leftChars="0" w:left="232" w:hanging="232"/>
              <w:jc w:val="left"/>
              <w:rPr>
                <w:lang w:eastAsia="x-none"/>
              </w:rPr>
            </w:pPr>
            <w:r w:rsidRPr="000961F5">
              <w:rPr>
                <w:lang w:eastAsia="x-none"/>
              </w:rPr>
              <w:t>Downward Price Flexibility [IPO Initiation Field #25] = 0%</w:t>
            </w:r>
          </w:p>
          <w:p w14:paraId="01CB9642" w14:textId="31ED67BC" w:rsidR="00D144F0" w:rsidRPr="000961F5" w:rsidRDefault="00D144F0" w:rsidP="00EE4D79">
            <w:pPr>
              <w:pStyle w:val="ListParagraph"/>
              <w:numPr>
                <w:ilvl w:val="0"/>
                <w:numId w:val="116"/>
              </w:numPr>
              <w:spacing w:line="276" w:lineRule="auto"/>
              <w:ind w:leftChars="0" w:left="232" w:hanging="232"/>
              <w:jc w:val="left"/>
              <w:rPr>
                <w:lang w:eastAsia="x-none"/>
              </w:rPr>
            </w:pPr>
            <w:r w:rsidRPr="000961F5">
              <w:rPr>
                <w:lang w:eastAsia="x-none"/>
              </w:rPr>
              <w:t>Upward Price Flexibility [IPO Initiation Field #25a] = 0%</w:t>
            </w:r>
          </w:p>
          <w:p w14:paraId="30ADDC38" w14:textId="6D1178AA" w:rsidR="00D144F0" w:rsidRPr="000961F5" w:rsidRDefault="00D144F0" w:rsidP="00EE4D79">
            <w:pPr>
              <w:pStyle w:val="ListParagraph"/>
              <w:numPr>
                <w:ilvl w:val="0"/>
                <w:numId w:val="116"/>
              </w:numPr>
              <w:spacing w:line="276" w:lineRule="auto"/>
              <w:ind w:leftChars="0" w:left="232" w:hanging="232"/>
              <w:jc w:val="left"/>
              <w:rPr>
                <w:lang w:eastAsia="x-none"/>
              </w:rPr>
            </w:pPr>
            <w:r w:rsidRPr="000961F5">
              <w:rPr>
                <w:lang w:eastAsia="x-none"/>
              </w:rPr>
              <w:t xml:space="preserve">Minimum Offer Price [IPO Initiation Field #26 (floor)] = </w:t>
            </w:r>
            <w:r w:rsidR="00F76796" w:rsidRPr="000961F5">
              <w:rPr>
                <w:lang w:eastAsia="x-none"/>
              </w:rPr>
              <w:t>Maximum</w:t>
            </w:r>
            <w:r w:rsidRPr="000961F5">
              <w:rPr>
                <w:lang w:eastAsia="x-none"/>
              </w:rPr>
              <w:t xml:space="preserve"> Offer Price [IPO Initiation Field #26 (Ceiling)]</w:t>
            </w:r>
          </w:p>
        </w:tc>
        <w:tc>
          <w:tcPr>
            <w:tcW w:w="2410" w:type="dxa"/>
          </w:tcPr>
          <w:p w14:paraId="18E61B6D" w14:textId="30FDC5FF" w:rsidR="00D144F0" w:rsidRPr="000961F5" w:rsidRDefault="00D144F0" w:rsidP="00F76796">
            <w:pPr>
              <w:spacing w:line="276" w:lineRule="auto"/>
              <w:ind w:left="0"/>
              <w:jc w:val="left"/>
              <w:rPr>
                <w:lang w:eastAsia="x-none"/>
              </w:rPr>
            </w:pPr>
            <w:r w:rsidRPr="000961F5">
              <w:rPr>
                <w:lang w:eastAsia="x-none"/>
              </w:rPr>
              <w:t xml:space="preserve">At public offer book open </w:t>
            </w:r>
            <w:r w:rsidR="00F76796" w:rsidRPr="000961F5">
              <w:rPr>
                <w:lang w:eastAsia="x-none"/>
              </w:rPr>
              <w:t>/ confirmed change in IPO Reference Data</w:t>
            </w:r>
            <w:r w:rsidR="0081299B" w:rsidRPr="000961F5">
              <w:rPr>
                <w:lang w:eastAsia="x-none"/>
              </w:rPr>
              <w:t xml:space="preserve"> (2.7.1. Alternative workflows for IPO)</w:t>
            </w:r>
          </w:p>
        </w:tc>
        <w:tc>
          <w:tcPr>
            <w:tcW w:w="4678" w:type="dxa"/>
          </w:tcPr>
          <w:p w14:paraId="59EC7944" w14:textId="54BB6495" w:rsidR="00F76796" w:rsidRPr="000961F5" w:rsidRDefault="00D144F0" w:rsidP="00D144F0">
            <w:pPr>
              <w:pStyle w:val="ListParagraph"/>
              <w:numPr>
                <w:ilvl w:val="0"/>
                <w:numId w:val="47"/>
              </w:numPr>
              <w:spacing w:after="0" w:line="276" w:lineRule="auto"/>
              <w:ind w:leftChars="0" w:left="232" w:hanging="232"/>
              <w:jc w:val="left"/>
              <w:rPr>
                <w:b/>
                <w:lang w:eastAsia="x-none"/>
              </w:rPr>
            </w:pPr>
            <w:r w:rsidRPr="000961F5">
              <w:rPr>
                <w:b/>
                <w:lang w:eastAsia="x-none"/>
              </w:rPr>
              <w:t xml:space="preserve">Set </w:t>
            </w:r>
            <w:r w:rsidR="00F76796" w:rsidRPr="000961F5">
              <w:rPr>
                <w:lang w:eastAsia="x-none"/>
              </w:rPr>
              <w:t>Final Offer Price = Maximum Offer Price [IPO Initiation Field #26 (ceiling)]</w:t>
            </w:r>
          </w:p>
          <w:p w14:paraId="4EB6D839" w14:textId="03D3F430" w:rsidR="00D144F0" w:rsidRPr="000961F5" w:rsidRDefault="00F76796" w:rsidP="00D144F0">
            <w:pPr>
              <w:pStyle w:val="ListParagraph"/>
              <w:numPr>
                <w:ilvl w:val="0"/>
                <w:numId w:val="47"/>
              </w:numPr>
              <w:spacing w:after="0" w:line="276" w:lineRule="auto"/>
              <w:ind w:leftChars="0" w:left="232" w:hanging="232"/>
              <w:jc w:val="left"/>
              <w:rPr>
                <w:b/>
                <w:lang w:eastAsia="x-none"/>
              </w:rPr>
            </w:pPr>
            <w:r w:rsidRPr="000961F5">
              <w:rPr>
                <w:b/>
                <w:lang w:eastAsia="x-none"/>
              </w:rPr>
              <w:t xml:space="preserve">Set </w:t>
            </w:r>
            <w:r w:rsidR="00B0449D" w:rsidRPr="000961F5">
              <w:rPr>
                <w:b/>
                <w:lang w:eastAsia="x-none"/>
              </w:rPr>
              <w:t xml:space="preserve">sub-flow </w:t>
            </w:r>
            <w:r w:rsidRPr="000961F5">
              <w:rPr>
                <w:lang w:eastAsia="x-none"/>
              </w:rPr>
              <w:t>status to “Finalised”</w:t>
            </w:r>
          </w:p>
        </w:tc>
      </w:tr>
      <w:tr w:rsidR="008B2174" w:rsidRPr="000961F5" w14:paraId="2BAEEA6C" w14:textId="77777777" w:rsidTr="003729C3">
        <w:tc>
          <w:tcPr>
            <w:tcW w:w="400" w:type="dxa"/>
          </w:tcPr>
          <w:p w14:paraId="6B4031FA" w14:textId="39C95287" w:rsidR="008B2174" w:rsidRPr="000961F5" w:rsidRDefault="008B2174" w:rsidP="008B2174">
            <w:pPr>
              <w:spacing w:line="276" w:lineRule="auto"/>
              <w:ind w:left="0"/>
              <w:jc w:val="left"/>
              <w:rPr>
                <w:lang w:eastAsia="x-none"/>
              </w:rPr>
            </w:pPr>
            <w:r w:rsidRPr="000961F5">
              <w:rPr>
                <w:lang w:eastAsia="x-none"/>
              </w:rPr>
              <w:t>2</w:t>
            </w:r>
          </w:p>
        </w:tc>
        <w:tc>
          <w:tcPr>
            <w:tcW w:w="2997" w:type="dxa"/>
          </w:tcPr>
          <w:p w14:paraId="18CA4453" w14:textId="14689025" w:rsidR="008B2174" w:rsidRPr="000961F5" w:rsidRDefault="00B0449D" w:rsidP="00EE4D79">
            <w:pPr>
              <w:spacing w:line="276" w:lineRule="auto"/>
              <w:ind w:left="0"/>
              <w:jc w:val="left"/>
              <w:rPr>
                <w:lang w:eastAsia="x-none"/>
              </w:rPr>
            </w:pPr>
            <w:r w:rsidRPr="000961F5">
              <w:rPr>
                <w:lang w:eastAsia="x-none"/>
              </w:rPr>
              <w:t>Input invalid Final Offer Price [Field #5]</w:t>
            </w:r>
          </w:p>
        </w:tc>
        <w:tc>
          <w:tcPr>
            <w:tcW w:w="2410" w:type="dxa"/>
          </w:tcPr>
          <w:p w14:paraId="22ABEB69" w14:textId="517F9AE2" w:rsidR="008B2174" w:rsidRPr="000961F5" w:rsidRDefault="00B0449D" w:rsidP="00EE4D79">
            <w:pPr>
              <w:spacing w:line="276" w:lineRule="auto"/>
              <w:ind w:left="0"/>
              <w:jc w:val="left"/>
              <w:rPr>
                <w:lang w:eastAsia="x-none"/>
              </w:rPr>
            </w:pPr>
            <w:r w:rsidRPr="000961F5">
              <w:rPr>
                <w:lang w:eastAsia="x-none"/>
              </w:rPr>
              <w:t>At point of Principal Lead Broker / Lead Underwriter inputting value</w:t>
            </w:r>
          </w:p>
        </w:tc>
        <w:tc>
          <w:tcPr>
            <w:tcW w:w="4678" w:type="dxa"/>
          </w:tcPr>
          <w:p w14:paraId="3872EB05" w14:textId="18493EF6" w:rsidR="008B2174" w:rsidRPr="000961F5" w:rsidRDefault="00B0449D" w:rsidP="00EE4D79">
            <w:pPr>
              <w:pStyle w:val="ListParagraph"/>
              <w:numPr>
                <w:ilvl w:val="0"/>
                <w:numId w:val="47"/>
              </w:numPr>
              <w:spacing w:after="0" w:line="276" w:lineRule="auto"/>
              <w:ind w:leftChars="0" w:left="232" w:hanging="232"/>
              <w:jc w:val="left"/>
              <w:rPr>
                <w:b/>
                <w:lang w:eastAsia="x-none"/>
              </w:rPr>
            </w:pPr>
            <w:r w:rsidRPr="000961F5">
              <w:rPr>
                <w:b/>
                <w:lang w:eastAsia="x-none"/>
              </w:rPr>
              <w:t xml:space="preserve">Prompt error message </w:t>
            </w:r>
            <w:r w:rsidRPr="000961F5">
              <w:rPr>
                <w:lang w:eastAsia="x-none"/>
              </w:rPr>
              <w:t>(“Final Offer Price is outside the permitted range.”)</w:t>
            </w:r>
          </w:p>
        </w:tc>
      </w:tr>
      <w:tr w:rsidR="008B2174" w:rsidRPr="000961F5" w14:paraId="1BE35EDD" w14:textId="77777777" w:rsidTr="003729C3">
        <w:tc>
          <w:tcPr>
            <w:tcW w:w="400" w:type="dxa"/>
          </w:tcPr>
          <w:p w14:paraId="03EA971D" w14:textId="1F4B863F" w:rsidR="008B2174" w:rsidRPr="000961F5" w:rsidRDefault="008B2174" w:rsidP="008B2174">
            <w:pPr>
              <w:spacing w:line="276" w:lineRule="auto"/>
              <w:ind w:left="0"/>
              <w:jc w:val="left"/>
              <w:rPr>
                <w:lang w:eastAsia="x-none"/>
              </w:rPr>
            </w:pPr>
            <w:r w:rsidRPr="000961F5">
              <w:rPr>
                <w:lang w:eastAsia="x-none"/>
              </w:rPr>
              <w:t>3</w:t>
            </w:r>
          </w:p>
        </w:tc>
        <w:tc>
          <w:tcPr>
            <w:tcW w:w="2997" w:type="dxa"/>
          </w:tcPr>
          <w:p w14:paraId="59B3F253" w14:textId="22573D6E" w:rsidR="008B2174" w:rsidRPr="000961F5" w:rsidRDefault="008B2174" w:rsidP="008B2174">
            <w:pPr>
              <w:spacing w:line="276" w:lineRule="auto"/>
              <w:ind w:left="0"/>
              <w:jc w:val="left"/>
              <w:rPr>
                <w:lang w:eastAsia="x-none"/>
              </w:rPr>
            </w:pPr>
            <w:r w:rsidRPr="000961F5">
              <w:rPr>
                <w:lang w:eastAsia="x-none"/>
              </w:rPr>
              <w:t xml:space="preserve">Submit Final Offer Pricing e-form with </w:t>
            </w:r>
            <w:r w:rsidRPr="000961F5">
              <w:rPr>
                <w:rFonts w:hint="eastAsia"/>
                <w:lang w:eastAsia="x-none"/>
              </w:rPr>
              <w:t>≥</w:t>
            </w:r>
            <w:r w:rsidRPr="000961F5">
              <w:rPr>
                <w:lang w:eastAsia="x-none"/>
              </w:rPr>
              <w:t xml:space="preserve"> 1 empty mandatory data field(s)</w:t>
            </w:r>
          </w:p>
        </w:tc>
        <w:tc>
          <w:tcPr>
            <w:tcW w:w="2410" w:type="dxa"/>
          </w:tcPr>
          <w:p w14:paraId="67643C3B" w14:textId="77777777" w:rsidR="008B2174" w:rsidRPr="000961F5" w:rsidRDefault="008B2174" w:rsidP="008B2174">
            <w:pPr>
              <w:spacing w:line="276" w:lineRule="auto"/>
              <w:ind w:left="0"/>
              <w:jc w:val="left"/>
              <w:rPr>
                <w:lang w:eastAsia="x-none"/>
              </w:rPr>
            </w:pPr>
            <w:r w:rsidRPr="000961F5">
              <w:rPr>
                <w:lang w:eastAsia="x-none"/>
              </w:rPr>
              <w:t>At point of Principal Lead Broker / Lead Underwriter submitting e-form</w:t>
            </w:r>
          </w:p>
        </w:tc>
        <w:tc>
          <w:tcPr>
            <w:tcW w:w="4678" w:type="dxa"/>
          </w:tcPr>
          <w:p w14:paraId="0B679AB9" w14:textId="77777777" w:rsidR="008B2174" w:rsidRPr="000961F5" w:rsidRDefault="008B2174" w:rsidP="008B2174">
            <w:pPr>
              <w:pStyle w:val="ListParagraph"/>
              <w:numPr>
                <w:ilvl w:val="0"/>
                <w:numId w:val="47"/>
              </w:numPr>
              <w:spacing w:after="0" w:line="276" w:lineRule="auto"/>
              <w:ind w:leftChars="0" w:left="232" w:hanging="232"/>
              <w:jc w:val="left"/>
              <w:rPr>
                <w:b/>
                <w:lang w:eastAsia="x-none"/>
              </w:rPr>
            </w:pPr>
            <w:r w:rsidRPr="000961F5">
              <w:rPr>
                <w:b/>
                <w:lang w:eastAsia="x-none"/>
              </w:rPr>
              <w:t>Reject submission</w:t>
            </w:r>
          </w:p>
          <w:p w14:paraId="20A76547" w14:textId="2F1665DF" w:rsidR="008B2174" w:rsidRPr="000961F5" w:rsidRDefault="008B2174" w:rsidP="008B2174">
            <w:pPr>
              <w:pStyle w:val="ListParagraph"/>
              <w:numPr>
                <w:ilvl w:val="0"/>
                <w:numId w:val="47"/>
              </w:numPr>
              <w:spacing w:after="0" w:line="276" w:lineRule="auto"/>
              <w:ind w:leftChars="0" w:left="232" w:hanging="232"/>
              <w:jc w:val="left"/>
              <w:rPr>
                <w:b/>
                <w:lang w:eastAsia="x-none"/>
              </w:rPr>
            </w:pPr>
            <w:r w:rsidRPr="000961F5">
              <w:rPr>
                <w:b/>
                <w:lang w:eastAsia="x-none"/>
              </w:rPr>
              <w:t>Prompt Error message</w:t>
            </w:r>
            <w:r w:rsidRPr="000961F5">
              <w:rPr>
                <w:lang w:eastAsia="x-none"/>
              </w:rPr>
              <w:t xml:space="preserve"> (“[Data field] cannot be left blank.”)</w:t>
            </w:r>
          </w:p>
          <w:p w14:paraId="50E525DD" w14:textId="77777777" w:rsidR="008B2174" w:rsidRPr="000961F5" w:rsidRDefault="008B2174" w:rsidP="008B2174">
            <w:pPr>
              <w:pStyle w:val="ListParagraph"/>
              <w:numPr>
                <w:ilvl w:val="0"/>
                <w:numId w:val="47"/>
              </w:numPr>
              <w:spacing w:after="0" w:line="276" w:lineRule="auto"/>
              <w:ind w:leftChars="0" w:left="232" w:hanging="232"/>
              <w:jc w:val="left"/>
              <w:rPr>
                <w:b/>
                <w:lang w:eastAsia="x-none"/>
              </w:rPr>
            </w:pPr>
            <w:r w:rsidRPr="000961F5">
              <w:rPr>
                <w:b/>
                <w:lang w:eastAsia="x-none"/>
              </w:rPr>
              <w:t>Flag out</w:t>
            </w:r>
            <w:r w:rsidRPr="000961F5">
              <w:rPr>
                <w:lang w:eastAsia="x-none"/>
              </w:rPr>
              <w:t xml:space="preserve"> incomplete / invalid fields</w:t>
            </w:r>
          </w:p>
          <w:p w14:paraId="01EA7DA9" w14:textId="77777777" w:rsidR="008B2174" w:rsidRPr="000961F5" w:rsidRDefault="008B2174" w:rsidP="008B2174">
            <w:pPr>
              <w:spacing w:after="0" w:line="276" w:lineRule="auto"/>
              <w:ind w:left="0"/>
              <w:jc w:val="left"/>
              <w:rPr>
                <w:b/>
                <w:lang w:eastAsia="x-none"/>
              </w:rPr>
            </w:pPr>
          </w:p>
        </w:tc>
      </w:tr>
      <w:tr w:rsidR="008B2174" w:rsidRPr="000961F5" w14:paraId="43FAE9CD" w14:textId="77777777" w:rsidTr="003729C3">
        <w:tc>
          <w:tcPr>
            <w:tcW w:w="400" w:type="dxa"/>
          </w:tcPr>
          <w:p w14:paraId="7CBB0D0A" w14:textId="2F69EBFD" w:rsidR="008B2174" w:rsidRPr="000961F5" w:rsidRDefault="008B2174" w:rsidP="008B2174">
            <w:pPr>
              <w:spacing w:line="276" w:lineRule="auto"/>
              <w:ind w:left="0"/>
              <w:jc w:val="left"/>
              <w:rPr>
                <w:lang w:eastAsia="x-none"/>
              </w:rPr>
            </w:pPr>
            <w:r w:rsidRPr="000961F5">
              <w:rPr>
                <w:lang w:eastAsia="x-none"/>
              </w:rPr>
              <w:lastRenderedPageBreak/>
              <w:t>4</w:t>
            </w:r>
          </w:p>
        </w:tc>
        <w:tc>
          <w:tcPr>
            <w:tcW w:w="2997" w:type="dxa"/>
          </w:tcPr>
          <w:p w14:paraId="2EF037CA" w14:textId="232E9B9C" w:rsidR="008B2174" w:rsidRPr="000961F5" w:rsidRDefault="008B2174" w:rsidP="008B2174">
            <w:pPr>
              <w:spacing w:line="276" w:lineRule="auto"/>
              <w:ind w:left="0"/>
              <w:jc w:val="left"/>
              <w:rPr>
                <w:lang w:eastAsia="x-none"/>
              </w:rPr>
            </w:pPr>
            <w:r w:rsidRPr="000961F5">
              <w:rPr>
                <w:lang w:eastAsia="x-none"/>
              </w:rPr>
              <w:t xml:space="preserve">Submit Final Offer Pricing e-form after the </w:t>
            </w:r>
            <w:r w:rsidR="005F5962" w:rsidRPr="000961F5">
              <w:rPr>
                <w:lang w:eastAsia="x-none"/>
              </w:rPr>
              <w:t xml:space="preserve">Expected </w:t>
            </w:r>
            <w:r w:rsidRPr="000961F5">
              <w:rPr>
                <w:lang w:eastAsia="x-none"/>
              </w:rPr>
              <w:t>Price Determination deadline [IPO Initiation Field #53]</w:t>
            </w:r>
          </w:p>
        </w:tc>
        <w:tc>
          <w:tcPr>
            <w:tcW w:w="2410" w:type="dxa"/>
          </w:tcPr>
          <w:p w14:paraId="5098FD4D" w14:textId="77777777" w:rsidR="008B2174" w:rsidRPr="000961F5" w:rsidRDefault="008B2174" w:rsidP="008B2174">
            <w:pPr>
              <w:spacing w:line="276" w:lineRule="auto"/>
              <w:ind w:left="0"/>
              <w:jc w:val="left"/>
              <w:rPr>
                <w:lang w:eastAsia="x-none"/>
              </w:rPr>
            </w:pPr>
            <w:r w:rsidRPr="000961F5">
              <w:rPr>
                <w:lang w:eastAsia="x-none"/>
              </w:rPr>
              <w:t>At point of Principal Lead Broker / Lead Underwriter submitting e-form</w:t>
            </w:r>
          </w:p>
        </w:tc>
        <w:tc>
          <w:tcPr>
            <w:tcW w:w="4678" w:type="dxa"/>
          </w:tcPr>
          <w:p w14:paraId="183A404D" w14:textId="77777777" w:rsidR="008B2174" w:rsidRPr="000961F5" w:rsidRDefault="008B2174" w:rsidP="008B2174">
            <w:pPr>
              <w:pStyle w:val="ListParagraph"/>
              <w:numPr>
                <w:ilvl w:val="0"/>
                <w:numId w:val="47"/>
              </w:numPr>
              <w:spacing w:after="0" w:line="276" w:lineRule="auto"/>
              <w:ind w:leftChars="0" w:left="232" w:hanging="232"/>
              <w:jc w:val="left"/>
              <w:rPr>
                <w:b/>
                <w:lang w:eastAsia="x-none"/>
              </w:rPr>
            </w:pPr>
            <w:r w:rsidRPr="000961F5">
              <w:rPr>
                <w:b/>
                <w:lang w:eastAsia="x-none"/>
              </w:rPr>
              <w:t>Reject submission</w:t>
            </w:r>
          </w:p>
          <w:p w14:paraId="0DC18ED6" w14:textId="77777777" w:rsidR="008B2174" w:rsidRPr="000961F5" w:rsidRDefault="008B2174" w:rsidP="008B2174">
            <w:pPr>
              <w:pStyle w:val="ListParagraph"/>
              <w:numPr>
                <w:ilvl w:val="0"/>
                <w:numId w:val="47"/>
              </w:numPr>
              <w:spacing w:after="0" w:line="276" w:lineRule="auto"/>
              <w:ind w:leftChars="0" w:left="232" w:hanging="232"/>
              <w:jc w:val="left"/>
              <w:rPr>
                <w:b/>
                <w:lang w:eastAsia="x-none"/>
              </w:rPr>
            </w:pPr>
            <w:r w:rsidRPr="000961F5">
              <w:rPr>
                <w:b/>
                <w:lang w:eastAsia="x-none"/>
              </w:rPr>
              <w:t>Prompt Error message</w:t>
            </w:r>
            <w:r w:rsidRPr="000961F5">
              <w:rPr>
                <w:lang w:eastAsia="x-none"/>
              </w:rPr>
              <w:t xml:space="preserve"> (“The deadline for confirming the Final Offer Price has passed. The IPO has been halted.”)</w:t>
            </w:r>
          </w:p>
          <w:p w14:paraId="55915872" w14:textId="77777777" w:rsidR="008B2174" w:rsidRPr="000961F5" w:rsidRDefault="008B2174" w:rsidP="008B2174">
            <w:pPr>
              <w:pStyle w:val="ListParagraph"/>
              <w:spacing w:after="0" w:line="276" w:lineRule="auto"/>
              <w:ind w:leftChars="0" w:left="0"/>
              <w:jc w:val="left"/>
              <w:rPr>
                <w:b/>
                <w:lang w:eastAsia="x-none"/>
              </w:rPr>
            </w:pPr>
          </w:p>
        </w:tc>
      </w:tr>
      <w:tr w:rsidR="008B2174" w:rsidRPr="000961F5" w14:paraId="74BEF2D8" w14:textId="77777777" w:rsidTr="003729C3">
        <w:tc>
          <w:tcPr>
            <w:tcW w:w="400" w:type="dxa"/>
          </w:tcPr>
          <w:p w14:paraId="0BE835E4" w14:textId="0D8F1F3B" w:rsidR="008B2174" w:rsidRPr="000961F5" w:rsidRDefault="008B2174" w:rsidP="008B2174">
            <w:pPr>
              <w:spacing w:line="276" w:lineRule="auto"/>
              <w:ind w:left="0"/>
              <w:jc w:val="left"/>
              <w:rPr>
                <w:lang w:eastAsia="x-none"/>
              </w:rPr>
            </w:pPr>
            <w:r w:rsidRPr="000961F5">
              <w:rPr>
                <w:lang w:eastAsia="x-none"/>
              </w:rPr>
              <w:t>5</w:t>
            </w:r>
          </w:p>
        </w:tc>
        <w:tc>
          <w:tcPr>
            <w:tcW w:w="2997" w:type="dxa"/>
          </w:tcPr>
          <w:p w14:paraId="66682C31" w14:textId="77777777" w:rsidR="008B2174" w:rsidRPr="000961F5" w:rsidRDefault="008B2174" w:rsidP="008B2174">
            <w:pPr>
              <w:spacing w:line="276" w:lineRule="auto"/>
              <w:ind w:left="0"/>
              <w:jc w:val="left"/>
              <w:rPr>
                <w:lang w:eastAsia="x-none"/>
              </w:rPr>
            </w:pPr>
            <w:r w:rsidRPr="000961F5">
              <w:rPr>
                <w:lang w:eastAsia="x-none"/>
              </w:rPr>
              <w:t>No Final Offer Pricing e-form has been submitted</w:t>
            </w:r>
          </w:p>
          <w:p w14:paraId="45742EC4" w14:textId="77777777" w:rsidR="008B2174" w:rsidRPr="000961F5" w:rsidRDefault="008B2174" w:rsidP="008B2174">
            <w:pPr>
              <w:spacing w:line="276" w:lineRule="auto"/>
              <w:ind w:left="0"/>
              <w:jc w:val="left"/>
              <w:rPr>
                <w:lang w:eastAsia="x-none"/>
              </w:rPr>
            </w:pPr>
          </w:p>
        </w:tc>
        <w:tc>
          <w:tcPr>
            <w:tcW w:w="2410" w:type="dxa"/>
          </w:tcPr>
          <w:p w14:paraId="1532DC50" w14:textId="77777777" w:rsidR="008B2174" w:rsidRPr="000961F5" w:rsidRDefault="008B2174" w:rsidP="008B2174">
            <w:pPr>
              <w:spacing w:line="276" w:lineRule="auto"/>
              <w:ind w:left="0"/>
              <w:jc w:val="left"/>
              <w:rPr>
                <w:lang w:eastAsia="x-none"/>
              </w:rPr>
            </w:pPr>
            <w:r w:rsidRPr="000961F5">
              <w:rPr>
                <w:lang w:eastAsia="x-none"/>
              </w:rPr>
              <w:t>2 hours before Expected Price Determination deadline [IPO Initiation Field #53]</w:t>
            </w:r>
          </w:p>
        </w:tc>
        <w:tc>
          <w:tcPr>
            <w:tcW w:w="4678" w:type="dxa"/>
          </w:tcPr>
          <w:p w14:paraId="5B3AAB00" w14:textId="2829BC40" w:rsidR="008B2174" w:rsidRPr="000961F5" w:rsidRDefault="008B2174" w:rsidP="008B2174">
            <w:pPr>
              <w:pStyle w:val="ListParagraph"/>
              <w:numPr>
                <w:ilvl w:val="0"/>
                <w:numId w:val="47"/>
              </w:numPr>
              <w:spacing w:after="0" w:line="276" w:lineRule="auto"/>
              <w:ind w:leftChars="0" w:left="232" w:hanging="232"/>
              <w:jc w:val="left"/>
              <w:rPr>
                <w:b/>
                <w:lang w:eastAsia="x-none"/>
              </w:rPr>
            </w:pPr>
            <w:r w:rsidRPr="000961F5">
              <w:rPr>
                <w:b/>
                <w:lang w:eastAsia="x-none"/>
              </w:rPr>
              <w:t xml:space="preserve">Prompt notification [Principal Lead Broker / Lead Underwriter] </w:t>
            </w:r>
            <w:r w:rsidRPr="000961F5">
              <w:rPr>
                <w:lang w:eastAsia="x-none"/>
              </w:rPr>
              <w:t>(“REMINDER: The Final Offer Pricing e-form of [IPO Initiation Field #2] should be completed by [IPO Initiation Field #53].”)</w:t>
            </w:r>
          </w:p>
        </w:tc>
      </w:tr>
      <w:tr w:rsidR="008B2174" w:rsidRPr="000961F5" w14:paraId="6F23877E" w14:textId="77777777" w:rsidTr="003729C3">
        <w:tc>
          <w:tcPr>
            <w:tcW w:w="400" w:type="dxa"/>
          </w:tcPr>
          <w:p w14:paraId="5C772C1F" w14:textId="46ADD780" w:rsidR="008B2174" w:rsidRPr="000961F5" w:rsidRDefault="008B2174" w:rsidP="008B2174">
            <w:pPr>
              <w:spacing w:line="276" w:lineRule="auto"/>
              <w:ind w:left="0"/>
              <w:jc w:val="left"/>
              <w:rPr>
                <w:lang w:eastAsia="x-none"/>
              </w:rPr>
            </w:pPr>
            <w:r w:rsidRPr="000961F5">
              <w:rPr>
                <w:lang w:eastAsia="x-none"/>
              </w:rPr>
              <w:t>6</w:t>
            </w:r>
          </w:p>
        </w:tc>
        <w:tc>
          <w:tcPr>
            <w:tcW w:w="2997" w:type="dxa"/>
          </w:tcPr>
          <w:p w14:paraId="62E49194" w14:textId="77777777" w:rsidR="008B2174" w:rsidRPr="000961F5" w:rsidRDefault="008B2174" w:rsidP="008B2174">
            <w:pPr>
              <w:spacing w:line="276" w:lineRule="auto"/>
              <w:ind w:left="0"/>
              <w:jc w:val="left"/>
              <w:rPr>
                <w:lang w:eastAsia="x-none"/>
              </w:rPr>
            </w:pPr>
            <w:r w:rsidRPr="000961F5">
              <w:rPr>
                <w:lang w:eastAsia="x-none"/>
              </w:rPr>
              <w:t>No Final Offer Pricing e-form has been submitted</w:t>
            </w:r>
          </w:p>
          <w:p w14:paraId="75B1BF51" w14:textId="77777777" w:rsidR="008B2174" w:rsidRPr="000961F5" w:rsidRDefault="008B2174" w:rsidP="008B2174">
            <w:pPr>
              <w:spacing w:line="276" w:lineRule="auto"/>
              <w:ind w:left="0"/>
              <w:jc w:val="left"/>
              <w:rPr>
                <w:lang w:eastAsia="x-none"/>
              </w:rPr>
            </w:pPr>
          </w:p>
        </w:tc>
        <w:tc>
          <w:tcPr>
            <w:tcW w:w="2410" w:type="dxa"/>
          </w:tcPr>
          <w:p w14:paraId="3F057D7D" w14:textId="77777777" w:rsidR="008B2174" w:rsidRPr="000961F5" w:rsidRDefault="008B2174" w:rsidP="008B2174">
            <w:pPr>
              <w:spacing w:line="276" w:lineRule="auto"/>
              <w:ind w:left="0"/>
              <w:jc w:val="left"/>
              <w:rPr>
                <w:lang w:eastAsia="x-none"/>
              </w:rPr>
            </w:pPr>
            <w:r w:rsidRPr="000961F5">
              <w:rPr>
                <w:lang w:eastAsia="x-none"/>
              </w:rPr>
              <w:t>45 minutes before Expected Price Determination deadline [IPO Initiation Field #53]</w:t>
            </w:r>
          </w:p>
        </w:tc>
        <w:tc>
          <w:tcPr>
            <w:tcW w:w="4678" w:type="dxa"/>
          </w:tcPr>
          <w:p w14:paraId="50ABF003" w14:textId="30E322D8" w:rsidR="008B2174" w:rsidRPr="000961F5" w:rsidRDefault="008B2174" w:rsidP="008B2174">
            <w:pPr>
              <w:pStyle w:val="ListParagraph"/>
              <w:numPr>
                <w:ilvl w:val="0"/>
                <w:numId w:val="47"/>
              </w:numPr>
              <w:spacing w:after="0" w:line="276" w:lineRule="auto"/>
              <w:ind w:leftChars="0" w:left="232" w:hanging="232"/>
              <w:jc w:val="left"/>
              <w:rPr>
                <w:b/>
                <w:lang w:eastAsia="x-none"/>
              </w:rPr>
            </w:pPr>
            <w:r w:rsidRPr="000961F5">
              <w:rPr>
                <w:b/>
                <w:lang w:eastAsia="x-none"/>
              </w:rPr>
              <w:t xml:space="preserve">Prompt notification [Principal Lead Broker / Lead Underwriter] </w:t>
            </w:r>
            <w:r w:rsidRPr="000961F5">
              <w:rPr>
                <w:lang w:eastAsia="x-none"/>
              </w:rPr>
              <w:t>(“REMINDER: The Final Offer Pricing e-form of [IPO Initiation Field #2] should be completed by [IPO Initiation Field #53].”)</w:t>
            </w:r>
          </w:p>
        </w:tc>
      </w:tr>
      <w:tr w:rsidR="008B2174" w:rsidRPr="000961F5" w14:paraId="3C8048A3" w14:textId="77777777" w:rsidTr="003729C3">
        <w:tc>
          <w:tcPr>
            <w:tcW w:w="400" w:type="dxa"/>
          </w:tcPr>
          <w:p w14:paraId="4111D5E6" w14:textId="163124C4" w:rsidR="008B2174" w:rsidRPr="000961F5" w:rsidRDefault="008B2174" w:rsidP="008B2174">
            <w:pPr>
              <w:spacing w:line="276" w:lineRule="auto"/>
              <w:ind w:left="0"/>
              <w:jc w:val="left"/>
              <w:rPr>
                <w:lang w:eastAsia="x-none"/>
              </w:rPr>
            </w:pPr>
            <w:r w:rsidRPr="000961F5">
              <w:rPr>
                <w:lang w:eastAsia="x-none"/>
              </w:rPr>
              <w:t>7</w:t>
            </w:r>
          </w:p>
        </w:tc>
        <w:tc>
          <w:tcPr>
            <w:tcW w:w="2997" w:type="dxa"/>
          </w:tcPr>
          <w:p w14:paraId="6447AC66" w14:textId="77777777" w:rsidR="008B2174" w:rsidRPr="000961F5" w:rsidRDefault="008B2174" w:rsidP="008B2174">
            <w:pPr>
              <w:spacing w:line="276" w:lineRule="auto"/>
              <w:ind w:left="0"/>
              <w:jc w:val="left"/>
              <w:rPr>
                <w:lang w:eastAsia="x-none"/>
              </w:rPr>
            </w:pPr>
            <w:r w:rsidRPr="000961F5">
              <w:rPr>
                <w:lang w:eastAsia="x-none"/>
              </w:rPr>
              <w:t xml:space="preserve">IPO reaches Expected Price Determination deadline and there is </w:t>
            </w:r>
            <w:r w:rsidRPr="000961F5">
              <w:rPr>
                <w:rFonts w:hint="eastAsia"/>
                <w:lang w:eastAsia="x-none"/>
              </w:rPr>
              <w:t>≥</w:t>
            </w:r>
            <w:r w:rsidRPr="000961F5">
              <w:rPr>
                <w:lang w:eastAsia="x-none"/>
              </w:rPr>
              <w:t xml:space="preserve"> 1 submitted Final Offer Pricing e-form</w:t>
            </w:r>
          </w:p>
        </w:tc>
        <w:tc>
          <w:tcPr>
            <w:tcW w:w="2410" w:type="dxa"/>
          </w:tcPr>
          <w:p w14:paraId="2CADA8B6" w14:textId="77777777" w:rsidR="008B2174" w:rsidRPr="000961F5" w:rsidRDefault="008B2174" w:rsidP="008B2174">
            <w:pPr>
              <w:spacing w:line="276" w:lineRule="auto"/>
              <w:ind w:left="0"/>
              <w:jc w:val="left"/>
              <w:rPr>
                <w:lang w:eastAsia="x-none"/>
              </w:rPr>
            </w:pPr>
            <w:r w:rsidRPr="000961F5">
              <w:rPr>
                <w:lang w:eastAsia="x-none"/>
              </w:rPr>
              <w:t>At Expected Price Determination deadline</w:t>
            </w:r>
          </w:p>
        </w:tc>
        <w:tc>
          <w:tcPr>
            <w:tcW w:w="4678" w:type="dxa"/>
          </w:tcPr>
          <w:p w14:paraId="1D2E17ED" w14:textId="2D1AFA05" w:rsidR="008B2174" w:rsidRPr="000961F5" w:rsidRDefault="008B2174" w:rsidP="008B2174">
            <w:pPr>
              <w:pStyle w:val="ListParagraph"/>
              <w:numPr>
                <w:ilvl w:val="0"/>
                <w:numId w:val="47"/>
              </w:numPr>
              <w:spacing w:after="0" w:line="276" w:lineRule="auto"/>
              <w:ind w:leftChars="0" w:left="232" w:hanging="232"/>
              <w:jc w:val="left"/>
              <w:rPr>
                <w:b/>
                <w:lang w:eastAsia="x-none"/>
              </w:rPr>
            </w:pPr>
            <w:r w:rsidRPr="000961F5">
              <w:rPr>
                <w:b/>
                <w:lang w:eastAsia="x-none"/>
              </w:rPr>
              <w:t>Change status</w:t>
            </w:r>
            <w:r w:rsidRPr="000961F5">
              <w:rPr>
                <w:lang w:eastAsia="x-none"/>
              </w:rPr>
              <w:t xml:space="preserve"> of Final Offer Pricing e-form to “Finalised”</w:t>
            </w:r>
          </w:p>
          <w:p w14:paraId="7EF652ED" w14:textId="5D7BB8E0" w:rsidR="008B2174" w:rsidRPr="000961F5" w:rsidRDefault="008B2174" w:rsidP="008B2174">
            <w:pPr>
              <w:pStyle w:val="ListParagraph"/>
              <w:numPr>
                <w:ilvl w:val="0"/>
                <w:numId w:val="47"/>
              </w:numPr>
              <w:spacing w:after="0" w:line="276" w:lineRule="auto"/>
              <w:ind w:leftChars="0" w:left="232" w:hanging="232"/>
              <w:jc w:val="left"/>
              <w:rPr>
                <w:b/>
                <w:lang w:eastAsia="x-none"/>
              </w:rPr>
            </w:pPr>
            <w:r w:rsidRPr="000961F5">
              <w:rPr>
                <w:b/>
                <w:lang w:eastAsia="x-none"/>
              </w:rPr>
              <w:t>Prompt notification [Principal Lead Broker / Lead Underwriter</w:t>
            </w:r>
            <w:r w:rsidR="001743D4" w:rsidRPr="000961F5">
              <w:rPr>
                <w:b/>
                <w:lang w:eastAsia="x-none"/>
              </w:rPr>
              <w:t xml:space="preserve">, </w:t>
            </w:r>
            <w:r w:rsidR="002835DB" w:rsidRPr="000961F5">
              <w:rPr>
                <w:b/>
                <w:lang w:eastAsia="x-none"/>
              </w:rPr>
              <w:t xml:space="preserve">Principal </w:t>
            </w:r>
            <w:r w:rsidR="001743D4" w:rsidRPr="000961F5">
              <w:rPr>
                <w:b/>
                <w:lang w:eastAsia="x-none"/>
              </w:rPr>
              <w:t>Sponsor, Other Sponsor(s), Distributor</w:t>
            </w:r>
            <w:r w:rsidR="002835DB" w:rsidRPr="000961F5">
              <w:rPr>
                <w:b/>
                <w:lang w:eastAsia="x-none"/>
              </w:rPr>
              <w:t>(</w:t>
            </w:r>
            <w:r w:rsidR="001743D4" w:rsidRPr="000961F5">
              <w:rPr>
                <w:b/>
                <w:lang w:eastAsia="x-none"/>
              </w:rPr>
              <w:t>s</w:t>
            </w:r>
            <w:r w:rsidR="002835DB" w:rsidRPr="000961F5">
              <w:rPr>
                <w:b/>
                <w:lang w:eastAsia="x-none"/>
              </w:rPr>
              <w:t>)</w:t>
            </w:r>
            <w:r w:rsidR="001743D4" w:rsidRPr="000961F5">
              <w:rPr>
                <w:b/>
                <w:lang w:eastAsia="x-none"/>
              </w:rPr>
              <w:t>, Regulator (HKEX) [Assigned], Regulator (HKEX) [Unassigned</w:t>
            </w:r>
            <w:r w:rsidRPr="000961F5">
              <w:rPr>
                <w:b/>
                <w:lang w:eastAsia="x-none"/>
              </w:rPr>
              <w:t>]</w:t>
            </w:r>
            <w:r w:rsidR="001743D4" w:rsidRPr="000961F5">
              <w:rPr>
                <w:b/>
                <w:lang w:eastAsia="x-none"/>
              </w:rPr>
              <w:t>, Regulator (SFC) [Assigned], Regulator (SFC) [Unassigned]]</w:t>
            </w:r>
            <w:r w:rsidRPr="000961F5">
              <w:rPr>
                <w:b/>
                <w:lang w:eastAsia="x-none"/>
              </w:rPr>
              <w:t xml:space="preserve"> </w:t>
            </w:r>
            <w:r w:rsidRPr="000961F5">
              <w:rPr>
                <w:lang w:eastAsia="x-none"/>
              </w:rPr>
              <w:t xml:space="preserve">(“The Final Offer Price of [IPO Initiation Field #2] has been set at [IPO Initiation Field #23][Final Offer Price #5].”) </w:t>
            </w:r>
          </w:p>
          <w:p w14:paraId="0C588F5B" w14:textId="77777777" w:rsidR="008B2174" w:rsidRPr="000961F5" w:rsidRDefault="008B2174" w:rsidP="008B2174">
            <w:pPr>
              <w:pStyle w:val="ListParagraph"/>
              <w:numPr>
                <w:ilvl w:val="0"/>
                <w:numId w:val="47"/>
              </w:numPr>
              <w:spacing w:after="0" w:line="276" w:lineRule="auto"/>
              <w:ind w:leftChars="0" w:left="232" w:hanging="232"/>
              <w:jc w:val="left"/>
              <w:rPr>
                <w:b/>
                <w:lang w:eastAsia="x-none"/>
              </w:rPr>
            </w:pPr>
            <w:r w:rsidRPr="000961F5">
              <w:rPr>
                <w:b/>
                <w:lang w:eastAsia="x-none"/>
              </w:rPr>
              <w:t xml:space="preserve">Append </w:t>
            </w:r>
            <w:r w:rsidRPr="000961F5">
              <w:rPr>
                <w:lang w:eastAsia="x-none"/>
              </w:rPr>
              <w:t>Final Offer Price [Field #5] to IPO Reference Data page</w:t>
            </w:r>
          </w:p>
        </w:tc>
      </w:tr>
      <w:tr w:rsidR="005B5AB9" w:rsidRPr="000961F5" w14:paraId="7B9E3620" w14:textId="77777777" w:rsidTr="003729C3">
        <w:tc>
          <w:tcPr>
            <w:tcW w:w="400" w:type="dxa"/>
          </w:tcPr>
          <w:p w14:paraId="5D021A58" w14:textId="1B2C6D27" w:rsidR="005B5AB9" w:rsidRPr="000961F5" w:rsidRDefault="005B5AB9" w:rsidP="008B2174">
            <w:pPr>
              <w:spacing w:line="276" w:lineRule="auto"/>
              <w:ind w:left="0"/>
              <w:jc w:val="left"/>
              <w:rPr>
                <w:lang w:eastAsia="x-none"/>
              </w:rPr>
            </w:pPr>
            <w:r w:rsidRPr="000961F5">
              <w:rPr>
                <w:lang w:eastAsia="x-none"/>
              </w:rPr>
              <w:t>8</w:t>
            </w:r>
          </w:p>
        </w:tc>
        <w:tc>
          <w:tcPr>
            <w:tcW w:w="2997" w:type="dxa"/>
          </w:tcPr>
          <w:p w14:paraId="51AFF7FF" w14:textId="77777777" w:rsidR="005B5AB9" w:rsidRPr="000961F5" w:rsidRDefault="005B5AB9" w:rsidP="005B5AB9">
            <w:pPr>
              <w:spacing w:line="276" w:lineRule="auto"/>
              <w:ind w:left="0"/>
              <w:jc w:val="left"/>
              <w:rPr>
                <w:lang w:eastAsia="x-none"/>
              </w:rPr>
            </w:pPr>
            <w:r w:rsidRPr="000961F5">
              <w:rPr>
                <w:lang w:eastAsia="x-none"/>
              </w:rPr>
              <w:t>No Final Offer Pricing e-form has been submitted</w:t>
            </w:r>
          </w:p>
          <w:p w14:paraId="34B978A9" w14:textId="77777777" w:rsidR="005B5AB9" w:rsidRPr="000961F5" w:rsidRDefault="005B5AB9" w:rsidP="008B2174">
            <w:pPr>
              <w:spacing w:line="276" w:lineRule="auto"/>
              <w:ind w:left="0"/>
              <w:jc w:val="left"/>
              <w:rPr>
                <w:lang w:eastAsia="x-none"/>
              </w:rPr>
            </w:pPr>
          </w:p>
        </w:tc>
        <w:tc>
          <w:tcPr>
            <w:tcW w:w="2410" w:type="dxa"/>
          </w:tcPr>
          <w:p w14:paraId="4A56CB4D" w14:textId="05309020" w:rsidR="005B5AB9" w:rsidRPr="000961F5" w:rsidRDefault="005B5AB9" w:rsidP="008B2174">
            <w:pPr>
              <w:spacing w:line="276" w:lineRule="auto"/>
              <w:ind w:left="0"/>
              <w:jc w:val="left"/>
              <w:rPr>
                <w:lang w:eastAsia="x-none"/>
              </w:rPr>
            </w:pPr>
            <w:r w:rsidRPr="000961F5">
              <w:rPr>
                <w:lang w:eastAsia="x-none"/>
              </w:rPr>
              <w:t>At Expected Price Determination deadline [IPO Initiation Field #53]</w:t>
            </w:r>
          </w:p>
        </w:tc>
        <w:tc>
          <w:tcPr>
            <w:tcW w:w="4678" w:type="dxa"/>
          </w:tcPr>
          <w:p w14:paraId="48C043B9" w14:textId="140F83BD" w:rsidR="005B5AB9" w:rsidRPr="000961F5" w:rsidRDefault="00EF7B39" w:rsidP="00E217E7">
            <w:pPr>
              <w:pStyle w:val="ListParagraph"/>
              <w:numPr>
                <w:ilvl w:val="0"/>
                <w:numId w:val="47"/>
              </w:numPr>
              <w:spacing w:after="0" w:line="276" w:lineRule="auto"/>
              <w:ind w:leftChars="0" w:left="232" w:hanging="232"/>
              <w:jc w:val="left"/>
              <w:rPr>
                <w:b/>
                <w:lang w:eastAsia="x-none"/>
              </w:rPr>
            </w:pPr>
            <w:r w:rsidRPr="000961F5">
              <w:rPr>
                <w:b/>
                <w:lang w:eastAsia="x-none"/>
              </w:rPr>
              <w:t>Prompt notification</w:t>
            </w:r>
            <w:r w:rsidR="008D7FD6" w:rsidRPr="000961F5">
              <w:rPr>
                <w:b/>
                <w:lang w:eastAsia="x-none"/>
              </w:rPr>
              <w:t xml:space="preserve"> [Principal Lead Broker / Lead Underwriter, Principal Sponsor(s), Other Sponsor(s), Regulator (HKEX) [Assigned team], Regulator (SFC) [Assigned team], HKSCC]</w:t>
            </w:r>
            <w:r w:rsidRPr="000961F5">
              <w:rPr>
                <w:b/>
                <w:lang w:eastAsia="x-none"/>
              </w:rPr>
              <w:t xml:space="preserve"> (“</w:t>
            </w:r>
            <w:r w:rsidR="00A4107C" w:rsidRPr="000961F5">
              <w:rPr>
                <w:b/>
                <w:lang w:eastAsia="x-none"/>
              </w:rPr>
              <w:t xml:space="preserve">The final deadline for submitting the Final Offer Pricing e-form </w:t>
            </w:r>
            <w:r w:rsidR="001960DE" w:rsidRPr="000961F5">
              <w:rPr>
                <w:b/>
                <w:lang w:eastAsia="x-none"/>
              </w:rPr>
              <w:t xml:space="preserve">of IPO Initiation Field #2) </w:t>
            </w:r>
            <w:r w:rsidR="00A4107C" w:rsidRPr="000961F5">
              <w:rPr>
                <w:b/>
                <w:lang w:eastAsia="x-none"/>
              </w:rPr>
              <w:t>has passed. The IPO must be halted.</w:t>
            </w:r>
            <w:r w:rsidRPr="000961F5">
              <w:rPr>
                <w:b/>
                <w:lang w:eastAsia="x-none"/>
              </w:rPr>
              <w:t>”)</w:t>
            </w:r>
          </w:p>
          <w:p w14:paraId="7EC235FD" w14:textId="7A73E494" w:rsidR="00A4107C" w:rsidRPr="000961F5" w:rsidRDefault="00A4107C" w:rsidP="00A4107C">
            <w:pPr>
              <w:pStyle w:val="ListParagraph"/>
              <w:numPr>
                <w:ilvl w:val="0"/>
                <w:numId w:val="47"/>
              </w:numPr>
              <w:spacing w:after="0" w:line="276" w:lineRule="auto"/>
              <w:ind w:leftChars="0" w:left="232" w:hanging="232"/>
              <w:jc w:val="left"/>
              <w:rPr>
                <w:b/>
                <w:lang w:eastAsia="x-none"/>
              </w:rPr>
            </w:pPr>
            <w:r w:rsidRPr="000961F5">
              <w:rPr>
                <w:b/>
                <w:lang w:eastAsia="x-none"/>
              </w:rPr>
              <w:t>IPO status changed to “Suspended”</w:t>
            </w:r>
          </w:p>
        </w:tc>
      </w:tr>
    </w:tbl>
    <w:p w14:paraId="797397ED" w14:textId="295E5886" w:rsidR="000E37F2" w:rsidRPr="000961F5" w:rsidRDefault="000E37F2" w:rsidP="0084260A">
      <w:pPr>
        <w:ind w:left="0"/>
        <w:rPr>
          <w:lang w:eastAsia="x-none"/>
        </w:rPr>
      </w:pPr>
    </w:p>
    <w:p w14:paraId="63908621" w14:textId="0CA9C307" w:rsidR="00AA611F" w:rsidRPr="000961F5" w:rsidRDefault="00AA611F" w:rsidP="00AA611F">
      <w:pPr>
        <w:ind w:left="0"/>
      </w:pPr>
    </w:p>
    <w:p w14:paraId="251E35ED" w14:textId="692C4CF5" w:rsidR="00E55BB2" w:rsidRPr="000961F5" w:rsidRDefault="00E55BB2" w:rsidP="00D42937">
      <w:pPr>
        <w:pStyle w:val="Heading4"/>
      </w:pPr>
      <w:r w:rsidRPr="000961F5">
        <w:br w:type="page"/>
      </w:r>
    </w:p>
    <w:p w14:paraId="0C9B34B6" w14:textId="3B6836D4" w:rsidR="000124B5" w:rsidRPr="000961F5" w:rsidRDefault="001B6F0F" w:rsidP="000124B5">
      <w:pPr>
        <w:pStyle w:val="Heading3"/>
      </w:pPr>
      <w:bookmarkStart w:id="398" w:name="_Ref61549855"/>
      <w:bookmarkStart w:id="399" w:name="_Toc62722911"/>
      <w:bookmarkStart w:id="400" w:name="_Toc65058052"/>
      <w:bookmarkStart w:id="401" w:name="_Toc65138854"/>
      <w:bookmarkStart w:id="402" w:name="_Toc65145834"/>
      <w:r w:rsidRPr="000961F5">
        <w:lastRenderedPageBreak/>
        <w:t>Control List</w:t>
      </w:r>
      <w:r w:rsidR="00432EA1" w:rsidRPr="000961F5">
        <w:t xml:space="preserve"> Management</w:t>
      </w:r>
      <w:bookmarkEnd w:id="398"/>
      <w:bookmarkEnd w:id="399"/>
      <w:bookmarkEnd w:id="400"/>
      <w:bookmarkEnd w:id="401"/>
      <w:bookmarkEnd w:id="402"/>
    </w:p>
    <w:p w14:paraId="7B988127" w14:textId="72E6ADB7" w:rsidR="000124B5" w:rsidRPr="000961F5" w:rsidRDefault="000124B5" w:rsidP="0084260A">
      <w:pPr>
        <w:ind w:left="0"/>
        <w:rPr>
          <w:lang w:eastAsia="x-none"/>
        </w:rPr>
      </w:pPr>
    </w:p>
    <w:p w14:paraId="16A349F5" w14:textId="0DE5724D" w:rsidR="001801CF" w:rsidRPr="000961F5" w:rsidRDefault="001801CF" w:rsidP="001801CF">
      <w:pPr>
        <w:pStyle w:val="Heading4"/>
      </w:pPr>
      <w:bookmarkStart w:id="403" w:name="_Toc62722912"/>
      <w:bookmarkStart w:id="404" w:name="_Toc65058053"/>
      <w:bookmarkStart w:id="405" w:name="_Toc65138855"/>
      <w:bookmarkStart w:id="406" w:name="_Toc65145835"/>
      <w:r w:rsidRPr="000961F5">
        <w:t>Functional Overview</w:t>
      </w:r>
      <w:bookmarkEnd w:id="403"/>
      <w:bookmarkEnd w:id="404"/>
      <w:bookmarkEnd w:id="405"/>
      <w:bookmarkEnd w:id="406"/>
    </w:p>
    <w:p w14:paraId="6BEEBF62" w14:textId="4FA00DC0" w:rsidR="001801CF" w:rsidRPr="000961F5" w:rsidRDefault="001801CF" w:rsidP="0084260A">
      <w:pPr>
        <w:ind w:left="0"/>
        <w:rPr>
          <w:lang w:eastAsia="x-none"/>
        </w:rPr>
      </w:pPr>
    </w:p>
    <w:p w14:paraId="1319C12F" w14:textId="4E8AA724" w:rsidR="001801CF" w:rsidRPr="000961F5" w:rsidRDefault="001801CF" w:rsidP="001801CF">
      <w:pPr>
        <w:ind w:left="0"/>
        <w:rPr>
          <w:lang w:eastAsia="x-none"/>
        </w:rPr>
      </w:pPr>
      <w:r w:rsidRPr="000961F5">
        <w:rPr>
          <w:lang w:eastAsia="x-none"/>
        </w:rPr>
        <w:t>The Control List function is for the Principal Lead Broker / Lead Underwriter to confirm and Distributors to manage the distribution/sub-placing of institutional offer shares. The function should be made available after the Principal Lead Broker / Lead Underwriter submits a completed Institutional Offer Sizing e-form</w:t>
      </w:r>
      <w:r w:rsidR="00AD340F" w:rsidRPr="000961F5">
        <w:rPr>
          <w:lang w:eastAsia="x-none"/>
        </w:rPr>
        <w:t>, which results in the system allocating the final size of the institutional offer [</w:t>
      </w:r>
      <w:r w:rsidR="005F5962" w:rsidRPr="000961F5">
        <w:rPr>
          <w:lang w:eastAsia="x-none"/>
        </w:rPr>
        <w:t xml:space="preserve">Deal Size Management </w:t>
      </w:r>
      <w:r w:rsidR="00AD340F" w:rsidRPr="000961F5">
        <w:rPr>
          <w:lang w:eastAsia="x-none"/>
        </w:rPr>
        <w:t>Field #</w:t>
      </w:r>
      <w:r w:rsidR="005F5962" w:rsidRPr="000961F5">
        <w:rPr>
          <w:lang w:eastAsia="x-none"/>
        </w:rPr>
        <w:t>13</w:t>
      </w:r>
      <w:r w:rsidR="00AD340F" w:rsidRPr="000961F5">
        <w:rPr>
          <w:lang w:eastAsia="x-none"/>
        </w:rPr>
        <w:t>] to the Principal Lead Broker /  Lead Underwriter for further distribution/sub-placing.</w:t>
      </w:r>
    </w:p>
    <w:p w14:paraId="0E63F222" w14:textId="2AF60EDF" w:rsidR="009A3ED6" w:rsidRPr="000961F5" w:rsidRDefault="009A3ED6" w:rsidP="001801CF">
      <w:pPr>
        <w:ind w:left="0"/>
        <w:rPr>
          <w:lang w:eastAsia="x-none"/>
        </w:rPr>
      </w:pPr>
    </w:p>
    <w:p w14:paraId="3CA555E8" w14:textId="383AEB0B" w:rsidR="009A3ED6" w:rsidRPr="000961F5" w:rsidRDefault="009A3ED6" w:rsidP="009A3ED6">
      <w:pPr>
        <w:ind w:left="1440" w:hanging="1440"/>
        <w:rPr>
          <w:lang w:eastAsia="x-none"/>
        </w:rPr>
      </w:pPr>
      <w:r w:rsidRPr="000961F5">
        <w:rPr>
          <w:lang w:eastAsia="x-none"/>
        </w:rPr>
        <w:t>The function must be completed by the Regulator cut-off deadline [17:00, IPO Initiation Field #5</w:t>
      </w:r>
      <w:r w:rsidR="00AF46FB" w:rsidRPr="000961F5">
        <w:rPr>
          <w:lang w:eastAsia="x-none"/>
        </w:rPr>
        <w:t>5</w:t>
      </w:r>
      <w:r w:rsidRPr="000961F5">
        <w:rPr>
          <w:lang w:eastAsia="x-none"/>
        </w:rPr>
        <w:t xml:space="preserve"> date</w:t>
      </w:r>
      <w:r w:rsidR="00AF46FB" w:rsidRPr="000961F5">
        <w:rPr>
          <w:lang w:eastAsia="x-none"/>
        </w:rPr>
        <w:t xml:space="preserve"> - 1 business day</w:t>
      </w:r>
      <w:r w:rsidRPr="000961F5">
        <w:rPr>
          <w:lang w:eastAsia="x-none"/>
        </w:rPr>
        <w:t>].</w:t>
      </w:r>
    </w:p>
    <w:p w14:paraId="5E14F121" w14:textId="77777777" w:rsidR="001801CF" w:rsidRPr="000961F5" w:rsidRDefault="001801CF" w:rsidP="001801CF">
      <w:pPr>
        <w:ind w:left="0"/>
        <w:rPr>
          <w:lang w:eastAsia="x-none"/>
        </w:rPr>
      </w:pPr>
    </w:p>
    <w:p w14:paraId="4A3C6613" w14:textId="5D9DB930" w:rsidR="001801CF" w:rsidRPr="000961F5" w:rsidRDefault="00527C8D" w:rsidP="00527C8D">
      <w:pPr>
        <w:pStyle w:val="Heading4"/>
      </w:pPr>
      <w:bookmarkStart w:id="407" w:name="_Toc62722913"/>
      <w:bookmarkStart w:id="408" w:name="_Toc65058054"/>
      <w:bookmarkStart w:id="409" w:name="_Toc65138856"/>
      <w:bookmarkStart w:id="410" w:name="_Toc65145836"/>
      <w:r w:rsidRPr="000961F5">
        <w:t>Participants and Roles</w:t>
      </w:r>
      <w:bookmarkEnd w:id="407"/>
      <w:bookmarkEnd w:id="408"/>
      <w:bookmarkEnd w:id="409"/>
      <w:bookmarkEnd w:id="410"/>
    </w:p>
    <w:p w14:paraId="61B11FFD" w14:textId="0B501469" w:rsidR="00527C8D" w:rsidRPr="000961F5" w:rsidRDefault="00527C8D" w:rsidP="0084260A">
      <w:pPr>
        <w:ind w:left="0"/>
        <w:rPr>
          <w:lang w:eastAsia="x-none"/>
        </w:rPr>
      </w:pPr>
    </w:p>
    <w:tbl>
      <w:tblPr>
        <w:tblStyle w:val="TableGrid"/>
        <w:tblW w:w="10485" w:type="dxa"/>
        <w:tblLook w:val="04A0" w:firstRow="1" w:lastRow="0" w:firstColumn="1" w:lastColumn="0" w:noHBand="0" w:noVBand="1"/>
      </w:tblPr>
      <w:tblGrid>
        <w:gridCol w:w="2614"/>
        <w:gridCol w:w="7871"/>
      </w:tblGrid>
      <w:tr w:rsidR="00D711A9" w:rsidRPr="000961F5" w14:paraId="18E13DD2" w14:textId="77777777" w:rsidTr="009852B2">
        <w:tc>
          <w:tcPr>
            <w:tcW w:w="2614" w:type="dxa"/>
            <w:shd w:val="clear" w:color="auto" w:fill="13426B"/>
          </w:tcPr>
          <w:p w14:paraId="66B35E9E" w14:textId="77777777" w:rsidR="00D711A9" w:rsidRPr="000961F5" w:rsidRDefault="00D711A9" w:rsidP="009852B2">
            <w:pPr>
              <w:ind w:left="0"/>
              <w:rPr>
                <w:b/>
                <w:lang w:eastAsia="x-none"/>
              </w:rPr>
            </w:pPr>
            <w:r w:rsidRPr="000961F5">
              <w:rPr>
                <w:b/>
                <w:lang w:eastAsia="x-none"/>
              </w:rPr>
              <w:t>User</w:t>
            </w:r>
          </w:p>
        </w:tc>
        <w:tc>
          <w:tcPr>
            <w:tcW w:w="7871" w:type="dxa"/>
            <w:shd w:val="clear" w:color="auto" w:fill="13426B"/>
          </w:tcPr>
          <w:p w14:paraId="0A41C9A4" w14:textId="77777777" w:rsidR="00D711A9" w:rsidRPr="000961F5" w:rsidRDefault="00D711A9" w:rsidP="009852B2">
            <w:pPr>
              <w:ind w:left="0"/>
              <w:rPr>
                <w:b/>
                <w:lang w:eastAsia="x-none"/>
              </w:rPr>
            </w:pPr>
            <w:r w:rsidRPr="000961F5">
              <w:rPr>
                <w:b/>
                <w:lang w:eastAsia="x-none"/>
              </w:rPr>
              <w:t>Permissions</w:t>
            </w:r>
          </w:p>
        </w:tc>
      </w:tr>
      <w:tr w:rsidR="00D711A9" w:rsidRPr="000961F5" w14:paraId="5D67FDBE" w14:textId="77777777" w:rsidTr="009852B2">
        <w:tc>
          <w:tcPr>
            <w:tcW w:w="2614" w:type="dxa"/>
          </w:tcPr>
          <w:p w14:paraId="140D5F55" w14:textId="77777777" w:rsidR="00D711A9" w:rsidRPr="000961F5" w:rsidRDefault="00D711A9" w:rsidP="009852B2">
            <w:pPr>
              <w:ind w:left="0"/>
              <w:jc w:val="left"/>
              <w:rPr>
                <w:b/>
                <w:lang w:eastAsia="x-none"/>
              </w:rPr>
            </w:pPr>
            <w:r w:rsidRPr="000961F5">
              <w:rPr>
                <w:b/>
                <w:lang w:eastAsia="x-none"/>
              </w:rPr>
              <w:t>Principal Lead Broker / Lead Underwriter</w:t>
            </w:r>
          </w:p>
        </w:tc>
        <w:tc>
          <w:tcPr>
            <w:tcW w:w="7871" w:type="dxa"/>
          </w:tcPr>
          <w:p w14:paraId="4F4E54A0" w14:textId="77777777" w:rsidR="00D711A9" w:rsidRPr="000961F5" w:rsidRDefault="00D711A9" w:rsidP="00D711A9">
            <w:pPr>
              <w:pStyle w:val="ListParagraph"/>
              <w:numPr>
                <w:ilvl w:val="0"/>
                <w:numId w:val="31"/>
              </w:numPr>
              <w:ind w:leftChars="0"/>
              <w:rPr>
                <w:lang w:eastAsia="x-none"/>
              </w:rPr>
            </w:pPr>
            <w:r w:rsidRPr="000961F5">
              <w:rPr>
                <w:lang w:eastAsia="x-none"/>
              </w:rPr>
              <w:t>Input, amend or reset the number of shares sub-placed to other distributor (one level down)</w:t>
            </w:r>
          </w:p>
          <w:p w14:paraId="20C5C5F9" w14:textId="3715D887" w:rsidR="00D711A9" w:rsidRPr="000961F5" w:rsidRDefault="00D711A9" w:rsidP="00D711A9">
            <w:pPr>
              <w:pStyle w:val="ListParagraph"/>
              <w:numPr>
                <w:ilvl w:val="0"/>
                <w:numId w:val="31"/>
              </w:numPr>
              <w:ind w:leftChars="0"/>
              <w:rPr>
                <w:lang w:eastAsia="x-none"/>
              </w:rPr>
            </w:pPr>
            <w:r w:rsidRPr="000961F5">
              <w:rPr>
                <w:lang w:eastAsia="x-none"/>
              </w:rPr>
              <w:t>Input, amend or reset the number of shares another distributor sub-placing to other distributor (any level)</w:t>
            </w:r>
          </w:p>
          <w:p w14:paraId="69301F37" w14:textId="65CBD950" w:rsidR="00200D24" w:rsidRPr="000961F5" w:rsidRDefault="00200D24" w:rsidP="009852B2">
            <w:pPr>
              <w:pStyle w:val="ListParagraph"/>
              <w:numPr>
                <w:ilvl w:val="0"/>
                <w:numId w:val="31"/>
              </w:numPr>
              <w:ind w:leftChars="0"/>
              <w:rPr>
                <w:lang w:eastAsia="x-none"/>
              </w:rPr>
            </w:pPr>
            <w:r w:rsidRPr="000961F5">
              <w:rPr>
                <w:lang w:eastAsia="x-none"/>
              </w:rPr>
              <w:t>Enquire Full Control List</w:t>
            </w:r>
          </w:p>
          <w:p w14:paraId="3AE52159" w14:textId="6E69BACC" w:rsidR="00D711A9" w:rsidRPr="000961F5" w:rsidRDefault="00D711A9" w:rsidP="009852B2">
            <w:pPr>
              <w:pStyle w:val="ListParagraph"/>
              <w:numPr>
                <w:ilvl w:val="0"/>
                <w:numId w:val="31"/>
              </w:numPr>
              <w:ind w:leftChars="0"/>
              <w:rPr>
                <w:lang w:eastAsia="x-none"/>
              </w:rPr>
            </w:pPr>
            <w:r w:rsidRPr="000961F5">
              <w:rPr>
                <w:lang w:eastAsia="x-none"/>
              </w:rPr>
              <w:t>Enquire comments on the Full Control List</w:t>
            </w:r>
          </w:p>
          <w:p w14:paraId="033D3006" w14:textId="77777777" w:rsidR="00D711A9" w:rsidRPr="000961F5" w:rsidRDefault="00D711A9" w:rsidP="009852B2">
            <w:pPr>
              <w:pStyle w:val="ListParagraph"/>
              <w:ind w:leftChars="0" w:left="0"/>
              <w:rPr>
                <w:lang w:eastAsia="x-none"/>
              </w:rPr>
            </w:pPr>
          </w:p>
        </w:tc>
      </w:tr>
      <w:tr w:rsidR="00D711A9" w:rsidRPr="000961F5" w14:paraId="5FF0F107" w14:textId="77777777" w:rsidTr="009852B2">
        <w:tc>
          <w:tcPr>
            <w:tcW w:w="2614" w:type="dxa"/>
          </w:tcPr>
          <w:p w14:paraId="3ADF9303" w14:textId="51346184" w:rsidR="00D711A9" w:rsidRPr="000961F5" w:rsidRDefault="00D711A9" w:rsidP="009852B2">
            <w:pPr>
              <w:ind w:left="0"/>
              <w:jc w:val="left"/>
              <w:rPr>
                <w:b/>
                <w:lang w:eastAsia="x-none"/>
              </w:rPr>
            </w:pPr>
            <w:r w:rsidRPr="000961F5">
              <w:rPr>
                <w:b/>
                <w:lang w:eastAsia="x-none"/>
              </w:rPr>
              <w:t>Distributors</w:t>
            </w:r>
          </w:p>
        </w:tc>
        <w:tc>
          <w:tcPr>
            <w:tcW w:w="7871" w:type="dxa"/>
          </w:tcPr>
          <w:p w14:paraId="4954B5EF" w14:textId="29E5A10F" w:rsidR="00D711A9" w:rsidRPr="000961F5" w:rsidRDefault="00D711A9" w:rsidP="00D711A9">
            <w:pPr>
              <w:pStyle w:val="ListParagraph"/>
              <w:numPr>
                <w:ilvl w:val="0"/>
                <w:numId w:val="31"/>
              </w:numPr>
              <w:ind w:leftChars="0"/>
              <w:rPr>
                <w:lang w:eastAsia="x-none"/>
              </w:rPr>
            </w:pPr>
            <w:r w:rsidRPr="000961F5">
              <w:rPr>
                <w:lang w:eastAsia="x-none"/>
              </w:rPr>
              <w:t>Input, amend or reset the number of shares sub-placed to other distributor (one level down)</w:t>
            </w:r>
          </w:p>
          <w:p w14:paraId="2E17BE6C" w14:textId="599D489F" w:rsidR="00D711A9" w:rsidRPr="000961F5" w:rsidRDefault="00D711A9" w:rsidP="00D711A9">
            <w:pPr>
              <w:pStyle w:val="ListParagraph"/>
              <w:numPr>
                <w:ilvl w:val="0"/>
                <w:numId w:val="31"/>
              </w:numPr>
              <w:ind w:leftChars="0"/>
              <w:rPr>
                <w:lang w:eastAsia="x-none"/>
              </w:rPr>
            </w:pPr>
            <w:r w:rsidRPr="000961F5">
              <w:rPr>
                <w:lang w:eastAsia="x-none"/>
              </w:rPr>
              <w:t>Enquire Own Control List</w:t>
            </w:r>
          </w:p>
        </w:tc>
      </w:tr>
      <w:tr w:rsidR="00D711A9" w:rsidRPr="000961F5" w14:paraId="7375283B" w14:textId="77777777" w:rsidTr="009852B2">
        <w:tc>
          <w:tcPr>
            <w:tcW w:w="2614" w:type="dxa"/>
          </w:tcPr>
          <w:p w14:paraId="6387BB90" w14:textId="73B28773" w:rsidR="00D711A9" w:rsidRPr="000961F5" w:rsidRDefault="00D711A9" w:rsidP="00D711A9">
            <w:pPr>
              <w:ind w:left="0"/>
              <w:jc w:val="left"/>
              <w:rPr>
                <w:b/>
                <w:lang w:eastAsia="x-none"/>
              </w:rPr>
            </w:pPr>
            <w:r w:rsidRPr="000961F5">
              <w:rPr>
                <w:b/>
                <w:lang w:eastAsia="x-none"/>
              </w:rPr>
              <w:t>Principal Sponsor</w:t>
            </w:r>
          </w:p>
        </w:tc>
        <w:tc>
          <w:tcPr>
            <w:tcW w:w="7871" w:type="dxa"/>
          </w:tcPr>
          <w:p w14:paraId="68810015" w14:textId="77777777" w:rsidR="00200D24" w:rsidRPr="000961F5" w:rsidRDefault="00D711A9" w:rsidP="00D711A9">
            <w:pPr>
              <w:pStyle w:val="ListParagraph"/>
              <w:numPr>
                <w:ilvl w:val="0"/>
                <w:numId w:val="31"/>
              </w:numPr>
              <w:ind w:leftChars="0"/>
              <w:rPr>
                <w:lang w:eastAsia="x-none"/>
              </w:rPr>
            </w:pPr>
            <w:r w:rsidRPr="000961F5">
              <w:rPr>
                <w:lang w:eastAsia="x-none"/>
              </w:rPr>
              <w:t xml:space="preserve">Enquire </w:t>
            </w:r>
            <w:r w:rsidR="00200D24" w:rsidRPr="000961F5">
              <w:rPr>
                <w:lang w:eastAsia="x-none"/>
              </w:rPr>
              <w:t>Full Control L</w:t>
            </w:r>
            <w:r w:rsidRPr="000961F5">
              <w:rPr>
                <w:lang w:eastAsia="x-none"/>
              </w:rPr>
              <w:t>ist</w:t>
            </w:r>
          </w:p>
          <w:p w14:paraId="6933634B" w14:textId="05C7C2E5" w:rsidR="00D711A9" w:rsidRPr="000961F5" w:rsidRDefault="00200D24" w:rsidP="00D711A9">
            <w:pPr>
              <w:pStyle w:val="ListParagraph"/>
              <w:numPr>
                <w:ilvl w:val="0"/>
                <w:numId w:val="31"/>
              </w:numPr>
              <w:ind w:leftChars="0"/>
              <w:rPr>
                <w:lang w:eastAsia="x-none"/>
              </w:rPr>
            </w:pPr>
            <w:r w:rsidRPr="000961F5">
              <w:rPr>
                <w:lang w:eastAsia="x-none"/>
              </w:rPr>
              <w:t>Enquire Full Control List comments</w:t>
            </w:r>
          </w:p>
        </w:tc>
      </w:tr>
      <w:tr w:rsidR="00D711A9" w:rsidRPr="000961F5" w14:paraId="3CE36D84" w14:textId="77777777" w:rsidTr="009852B2">
        <w:tc>
          <w:tcPr>
            <w:tcW w:w="2614" w:type="dxa"/>
          </w:tcPr>
          <w:p w14:paraId="3F8064CF" w14:textId="539D1D16" w:rsidR="00D711A9" w:rsidRPr="000961F5" w:rsidRDefault="00D711A9" w:rsidP="00D711A9">
            <w:pPr>
              <w:ind w:left="0"/>
              <w:jc w:val="left"/>
              <w:rPr>
                <w:b/>
                <w:lang w:eastAsia="x-none"/>
              </w:rPr>
            </w:pPr>
            <w:r w:rsidRPr="000961F5">
              <w:rPr>
                <w:b/>
                <w:lang w:eastAsia="x-none"/>
              </w:rPr>
              <w:t>Other Sponsor(s)</w:t>
            </w:r>
          </w:p>
        </w:tc>
        <w:tc>
          <w:tcPr>
            <w:tcW w:w="7871" w:type="dxa"/>
          </w:tcPr>
          <w:p w14:paraId="506E2C4F" w14:textId="77777777" w:rsidR="00200D24" w:rsidRPr="000961F5" w:rsidRDefault="00D711A9" w:rsidP="00D711A9">
            <w:pPr>
              <w:pStyle w:val="ListParagraph"/>
              <w:numPr>
                <w:ilvl w:val="0"/>
                <w:numId w:val="31"/>
              </w:numPr>
              <w:ind w:leftChars="0"/>
              <w:rPr>
                <w:lang w:eastAsia="x-none"/>
              </w:rPr>
            </w:pPr>
            <w:r w:rsidRPr="000961F5">
              <w:rPr>
                <w:lang w:eastAsia="x-none"/>
              </w:rPr>
              <w:t xml:space="preserve">Enquire </w:t>
            </w:r>
            <w:r w:rsidR="00200D24" w:rsidRPr="000961F5">
              <w:rPr>
                <w:lang w:eastAsia="x-none"/>
              </w:rPr>
              <w:t>Full Control L</w:t>
            </w:r>
            <w:r w:rsidRPr="000961F5">
              <w:rPr>
                <w:lang w:eastAsia="x-none"/>
              </w:rPr>
              <w:t>ist</w:t>
            </w:r>
          </w:p>
          <w:p w14:paraId="3BA826C0" w14:textId="0BB94375" w:rsidR="00D711A9" w:rsidRPr="000961F5" w:rsidRDefault="00200D24" w:rsidP="00D711A9">
            <w:pPr>
              <w:pStyle w:val="ListParagraph"/>
              <w:numPr>
                <w:ilvl w:val="0"/>
                <w:numId w:val="31"/>
              </w:numPr>
              <w:ind w:leftChars="0"/>
              <w:rPr>
                <w:lang w:eastAsia="x-none"/>
              </w:rPr>
            </w:pPr>
            <w:r w:rsidRPr="000961F5">
              <w:rPr>
                <w:lang w:eastAsia="x-none"/>
              </w:rPr>
              <w:t>Enquire Full Control List comments</w:t>
            </w:r>
          </w:p>
        </w:tc>
      </w:tr>
      <w:tr w:rsidR="00D711A9" w:rsidRPr="000961F5" w14:paraId="27B4E191" w14:textId="77777777" w:rsidTr="009852B2">
        <w:tc>
          <w:tcPr>
            <w:tcW w:w="2614" w:type="dxa"/>
          </w:tcPr>
          <w:p w14:paraId="797E3844" w14:textId="77777777" w:rsidR="00D711A9" w:rsidRPr="000961F5" w:rsidRDefault="00D711A9" w:rsidP="009852B2">
            <w:pPr>
              <w:ind w:left="0"/>
              <w:jc w:val="left"/>
              <w:rPr>
                <w:b/>
                <w:lang w:eastAsia="x-none"/>
              </w:rPr>
            </w:pPr>
            <w:r w:rsidRPr="000961F5">
              <w:rPr>
                <w:b/>
                <w:lang w:eastAsia="x-none"/>
              </w:rPr>
              <w:t>Regulator (HKEX)</w:t>
            </w:r>
          </w:p>
          <w:p w14:paraId="7A417C2A" w14:textId="77777777" w:rsidR="00D711A9" w:rsidRPr="000961F5" w:rsidRDefault="00D711A9" w:rsidP="009852B2">
            <w:pPr>
              <w:ind w:left="0"/>
              <w:jc w:val="left"/>
              <w:rPr>
                <w:b/>
                <w:lang w:eastAsia="x-none"/>
              </w:rPr>
            </w:pPr>
            <w:r w:rsidRPr="000961F5">
              <w:rPr>
                <w:b/>
                <w:lang w:eastAsia="x-none"/>
              </w:rPr>
              <w:t>[Assigned team]</w:t>
            </w:r>
          </w:p>
        </w:tc>
        <w:tc>
          <w:tcPr>
            <w:tcW w:w="7871" w:type="dxa"/>
          </w:tcPr>
          <w:p w14:paraId="56D5A8A8" w14:textId="247CD265" w:rsidR="00D711A9" w:rsidRPr="000961F5" w:rsidRDefault="00D711A9" w:rsidP="00D711A9">
            <w:pPr>
              <w:pStyle w:val="ListParagraph"/>
              <w:numPr>
                <w:ilvl w:val="0"/>
                <w:numId w:val="31"/>
              </w:numPr>
              <w:ind w:leftChars="0"/>
              <w:rPr>
                <w:lang w:eastAsia="x-none"/>
              </w:rPr>
            </w:pPr>
            <w:r w:rsidRPr="000961F5">
              <w:rPr>
                <w:lang w:eastAsia="x-none"/>
              </w:rPr>
              <w:t xml:space="preserve">Enquire Full Control </w:t>
            </w:r>
            <w:r w:rsidR="00200D24" w:rsidRPr="000961F5">
              <w:rPr>
                <w:lang w:eastAsia="x-none"/>
              </w:rPr>
              <w:t>L</w:t>
            </w:r>
            <w:r w:rsidRPr="000961F5">
              <w:rPr>
                <w:lang w:eastAsia="x-none"/>
              </w:rPr>
              <w:t>ist</w:t>
            </w:r>
          </w:p>
          <w:p w14:paraId="1836247B" w14:textId="77777777" w:rsidR="00D711A9" w:rsidRPr="000961F5" w:rsidRDefault="00D711A9" w:rsidP="00D711A9">
            <w:pPr>
              <w:pStyle w:val="ListParagraph"/>
              <w:numPr>
                <w:ilvl w:val="0"/>
                <w:numId w:val="31"/>
              </w:numPr>
              <w:ind w:leftChars="0"/>
              <w:rPr>
                <w:lang w:eastAsia="x-none"/>
              </w:rPr>
            </w:pPr>
            <w:r w:rsidRPr="000961F5">
              <w:rPr>
                <w:lang w:eastAsia="x-none"/>
              </w:rPr>
              <w:t>Comment on Full Control List</w:t>
            </w:r>
          </w:p>
          <w:p w14:paraId="3D455404" w14:textId="716B8F47" w:rsidR="005619F0" w:rsidRPr="000961F5" w:rsidRDefault="00200D24" w:rsidP="00200D24">
            <w:pPr>
              <w:pStyle w:val="ListParagraph"/>
              <w:numPr>
                <w:ilvl w:val="0"/>
                <w:numId w:val="31"/>
              </w:numPr>
              <w:ind w:leftChars="0"/>
              <w:rPr>
                <w:lang w:eastAsia="x-none"/>
              </w:rPr>
            </w:pPr>
            <w:r w:rsidRPr="000961F5">
              <w:rPr>
                <w:lang w:eastAsia="x-none"/>
              </w:rPr>
              <w:t>Enquire Full Control List comments</w:t>
            </w:r>
          </w:p>
        </w:tc>
      </w:tr>
      <w:tr w:rsidR="00D711A9" w:rsidRPr="000961F5" w14:paraId="6F3D66EB" w14:textId="77777777" w:rsidTr="009852B2">
        <w:tc>
          <w:tcPr>
            <w:tcW w:w="2614" w:type="dxa"/>
          </w:tcPr>
          <w:p w14:paraId="613E2F6C" w14:textId="77777777" w:rsidR="00D711A9" w:rsidRPr="000961F5" w:rsidRDefault="00D711A9" w:rsidP="00D711A9">
            <w:pPr>
              <w:ind w:left="0"/>
              <w:jc w:val="left"/>
              <w:rPr>
                <w:b/>
                <w:lang w:eastAsia="x-none"/>
              </w:rPr>
            </w:pPr>
            <w:r w:rsidRPr="000961F5">
              <w:rPr>
                <w:b/>
                <w:lang w:eastAsia="x-none"/>
              </w:rPr>
              <w:lastRenderedPageBreak/>
              <w:t>Regulator (HKEX)</w:t>
            </w:r>
          </w:p>
          <w:p w14:paraId="29AE2178" w14:textId="77777777" w:rsidR="00D711A9" w:rsidRPr="000961F5" w:rsidRDefault="00D711A9" w:rsidP="00D711A9">
            <w:pPr>
              <w:ind w:left="0"/>
              <w:jc w:val="left"/>
              <w:rPr>
                <w:b/>
                <w:lang w:eastAsia="x-none"/>
              </w:rPr>
            </w:pPr>
            <w:r w:rsidRPr="000961F5">
              <w:rPr>
                <w:b/>
                <w:lang w:eastAsia="x-none"/>
              </w:rPr>
              <w:t>[Unassigned]</w:t>
            </w:r>
          </w:p>
        </w:tc>
        <w:tc>
          <w:tcPr>
            <w:tcW w:w="7871" w:type="dxa"/>
          </w:tcPr>
          <w:p w14:paraId="509A7D17" w14:textId="77777777" w:rsidR="00D711A9" w:rsidRPr="000961F5" w:rsidRDefault="00D711A9" w:rsidP="00D711A9">
            <w:pPr>
              <w:pStyle w:val="ListParagraph"/>
              <w:numPr>
                <w:ilvl w:val="0"/>
                <w:numId w:val="31"/>
              </w:numPr>
              <w:ind w:leftChars="0"/>
              <w:rPr>
                <w:lang w:eastAsia="x-none"/>
              </w:rPr>
            </w:pPr>
            <w:r w:rsidRPr="000961F5">
              <w:rPr>
                <w:lang w:eastAsia="x-none"/>
              </w:rPr>
              <w:t>Enquire Full Control list</w:t>
            </w:r>
          </w:p>
          <w:p w14:paraId="1846CD44" w14:textId="3FF9CEC9" w:rsidR="00200D24" w:rsidRPr="000961F5" w:rsidRDefault="00200D24" w:rsidP="00D711A9">
            <w:pPr>
              <w:pStyle w:val="ListParagraph"/>
              <w:numPr>
                <w:ilvl w:val="0"/>
                <w:numId w:val="31"/>
              </w:numPr>
              <w:ind w:leftChars="0"/>
              <w:rPr>
                <w:lang w:eastAsia="x-none"/>
              </w:rPr>
            </w:pPr>
            <w:r w:rsidRPr="000961F5">
              <w:rPr>
                <w:lang w:eastAsia="x-none"/>
              </w:rPr>
              <w:t>Enquire Full Control List comments</w:t>
            </w:r>
          </w:p>
        </w:tc>
      </w:tr>
      <w:tr w:rsidR="00D711A9" w:rsidRPr="000961F5" w14:paraId="0C58413A" w14:textId="77777777" w:rsidTr="009852B2">
        <w:tc>
          <w:tcPr>
            <w:tcW w:w="2614" w:type="dxa"/>
          </w:tcPr>
          <w:p w14:paraId="21A22E93" w14:textId="77777777" w:rsidR="00D711A9" w:rsidRPr="000961F5" w:rsidRDefault="00D711A9" w:rsidP="00D711A9">
            <w:pPr>
              <w:ind w:left="0"/>
              <w:jc w:val="left"/>
              <w:rPr>
                <w:b/>
                <w:lang w:eastAsia="x-none"/>
              </w:rPr>
            </w:pPr>
            <w:r w:rsidRPr="000961F5">
              <w:rPr>
                <w:b/>
                <w:lang w:eastAsia="x-none"/>
              </w:rPr>
              <w:t>Regulator (SFC)</w:t>
            </w:r>
          </w:p>
          <w:p w14:paraId="65E171C6" w14:textId="77777777" w:rsidR="00D711A9" w:rsidRPr="000961F5" w:rsidRDefault="00D711A9" w:rsidP="00D711A9">
            <w:pPr>
              <w:ind w:left="0"/>
              <w:jc w:val="left"/>
              <w:rPr>
                <w:b/>
                <w:lang w:eastAsia="x-none"/>
              </w:rPr>
            </w:pPr>
            <w:r w:rsidRPr="000961F5">
              <w:rPr>
                <w:b/>
                <w:lang w:eastAsia="x-none"/>
              </w:rPr>
              <w:t>[Assigned team]</w:t>
            </w:r>
          </w:p>
        </w:tc>
        <w:tc>
          <w:tcPr>
            <w:tcW w:w="7871" w:type="dxa"/>
          </w:tcPr>
          <w:p w14:paraId="23B2C0C7" w14:textId="24512B6A" w:rsidR="00D711A9" w:rsidRPr="000961F5" w:rsidRDefault="00D711A9" w:rsidP="00D711A9">
            <w:pPr>
              <w:pStyle w:val="ListParagraph"/>
              <w:numPr>
                <w:ilvl w:val="0"/>
                <w:numId w:val="31"/>
              </w:numPr>
              <w:ind w:leftChars="0"/>
              <w:rPr>
                <w:lang w:eastAsia="x-none"/>
              </w:rPr>
            </w:pPr>
            <w:r w:rsidRPr="000961F5">
              <w:rPr>
                <w:lang w:eastAsia="x-none"/>
              </w:rPr>
              <w:t>Enquire Full Control list</w:t>
            </w:r>
          </w:p>
          <w:p w14:paraId="58FB47CA" w14:textId="1A535A03" w:rsidR="00200D24" w:rsidRPr="000961F5" w:rsidRDefault="00200D24" w:rsidP="00D711A9">
            <w:pPr>
              <w:pStyle w:val="ListParagraph"/>
              <w:numPr>
                <w:ilvl w:val="0"/>
                <w:numId w:val="31"/>
              </w:numPr>
              <w:ind w:leftChars="0"/>
              <w:rPr>
                <w:lang w:eastAsia="x-none"/>
              </w:rPr>
            </w:pPr>
            <w:r w:rsidRPr="000961F5">
              <w:rPr>
                <w:lang w:eastAsia="x-none"/>
              </w:rPr>
              <w:t>Enquire Full Control List comments</w:t>
            </w:r>
          </w:p>
          <w:p w14:paraId="14D6B7DC" w14:textId="25627C75" w:rsidR="00D711A9" w:rsidRPr="000961F5" w:rsidRDefault="00D711A9" w:rsidP="00D711A9">
            <w:pPr>
              <w:pStyle w:val="ListParagraph"/>
              <w:numPr>
                <w:ilvl w:val="0"/>
                <w:numId w:val="31"/>
              </w:numPr>
              <w:ind w:leftChars="0"/>
              <w:rPr>
                <w:lang w:eastAsia="x-none"/>
              </w:rPr>
            </w:pPr>
            <w:r w:rsidRPr="000961F5">
              <w:rPr>
                <w:lang w:eastAsia="x-none"/>
              </w:rPr>
              <w:t>Comment on Full Control List</w:t>
            </w:r>
          </w:p>
        </w:tc>
      </w:tr>
      <w:tr w:rsidR="00D711A9" w:rsidRPr="000961F5" w14:paraId="006BE03A" w14:textId="77777777" w:rsidTr="009852B2">
        <w:tc>
          <w:tcPr>
            <w:tcW w:w="2614" w:type="dxa"/>
          </w:tcPr>
          <w:p w14:paraId="30CAFA6E" w14:textId="77777777" w:rsidR="00D711A9" w:rsidRPr="000961F5" w:rsidRDefault="00D711A9" w:rsidP="00D711A9">
            <w:pPr>
              <w:ind w:left="0"/>
              <w:jc w:val="left"/>
              <w:rPr>
                <w:b/>
                <w:lang w:eastAsia="x-none"/>
              </w:rPr>
            </w:pPr>
            <w:r w:rsidRPr="000961F5">
              <w:rPr>
                <w:b/>
                <w:lang w:eastAsia="x-none"/>
              </w:rPr>
              <w:t>Regulator (SFC)</w:t>
            </w:r>
          </w:p>
          <w:p w14:paraId="75F615D0" w14:textId="77777777" w:rsidR="00D711A9" w:rsidRPr="000961F5" w:rsidRDefault="00D711A9" w:rsidP="00D711A9">
            <w:pPr>
              <w:ind w:left="0"/>
              <w:jc w:val="left"/>
              <w:rPr>
                <w:b/>
                <w:lang w:eastAsia="x-none"/>
              </w:rPr>
            </w:pPr>
            <w:r w:rsidRPr="000961F5">
              <w:rPr>
                <w:b/>
                <w:lang w:eastAsia="x-none"/>
              </w:rPr>
              <w:t>[Unassigned]</w:t>
            </w:r>
          </w:p>
        </w:tc>
        <w:tc>
          <w:tcPr>
            <w:tcW w:w="7871" w:type="dxa"/>
          </w:tcPr>
          <w:p w14:paraId="5A49719B" w14:textId="77777777" w:rsidR="00D711A9" w:rsidRPr="000961F5" w:rsidRDefault="00D711A9" w:rsidP="00D711A9">
            <w:pPr>
              <w:pStyle w:val="ListParagraph"/>
              <w:numPr>
                <w:ilvl w:val="0"/>
                <w:numId w:val="31"/>
              </w:numPr>
              <w:ind w:leftChars="0"/>
              <w:rPr>
                <w:lang w:eastAsia="x-none"/>
              </w:rPr>
            </w:pPr>
            <w:r w:rsidRPr="000961F5">
              <w:rPr>
                <w:lang w:eastAsia="x-none"/>
              </w:rPr>
              <w:t>Enquire Full Control list</w:t>
            </w:r>
          </w:p>
          <w:p w14:paraId="7CAFD42E" w14:textId="2F992B23" w:rsidR="00200D24" w:rsidRPr="000961F5" w:rsidRDefault="00200D24" w:rsidP="00D711A9">
            <w:pPr>
              <w:pStyle w:val="ListParagraph"/>
              <w:numPr>
                <w:ilvl w:val="0"/>
                <w:numId w:val="31"/>
              </w:numPr>
              <w:ind w:leftChars="0"/>
              <w:rPr>
                <w:lang w:eastAsia="x-none"/>
              </w:rPr>
            </w:pPr>
            <w:r w:rsidRPr="000961F5">
              <w:rPr>
                <w:lang w:eastAsia="x-none"/>
              </w:rPr>
              <w:t>Enquire Full Control List comments</w:t>
            </w:r>
          </w:p>
        </w:tc>
      </w:tr>
    </w:tbl>
    <w:p w14:paraId="1A2BB9EB" w14:textId="77777777" w:rsidR="00D711A9" w:rsidRPr="000961F5" w:rsidRDefault="00D711A9" w:rsidP="0084260A">
      <w:pPr>
        <w:ind w:left="0"/>
        <w:rPr>
          <w:lang w:eastAsia="x-none"/>
        </w:rPr>
      </w:pPr>
    </w:p>
    <w:p w14:paraId="52BAEDED" w14:textId="418E4D3A" w:rsidR="001801CF" w:rsidRPr="000961F5" w:rsidRDefault="00D711A9" w:rsidP="00D711A9">
      <w:pPr>
        <w:pStyle w:val="Heading4"/>
      </w:pPr>
      <w:bookmarkStart w:id="411" w:name="_Toc62722914"/>
      <w:bookmarkStart w:id="412" w:name="_Toc65058055"/>
      <w:bookmarkStart w:id="413" w:name="_Toc65138857"/>
      <w:bookmarkStart w:id="414" w:name="_Toc65145837"/>
      <w:r w:rsidRPr="000961F5">
        <w:t>Functional Workflow</w:t>
      </w:r>
      <w:bookmarkEnd w:id="411"/>
      <w:bookmarkEnd w:id="412"/>
      <w:bookmarkEnd w:id="413"/>
      <w:bookmarkEnd w:id="414"/>
    </w:p>
    <w:p w14:paraId="5AD5FC9B" w14:textId="1122D775" w:rsidR="001801CF" w:rsidRPr="000961F5" w:rsidRDefault="001801CF" w:rsidP="0084260A">
      <w:pPr>
        <w:ind w:left="0"/>
        <w:rPr>
          <w:lang w:eastAsia="x-none"/>
        </w:rPr>
      </w:pPr>
    </w:p>
    <w:p w14:paraId="00B06332" w14:textId="0EF9E1E0" w:rsidR="00D711A9" w:rsidRPr="000961F5" w:rsidRDefault="00A83145" w:rsidP="0084260A">
      <w:pPr>
        <w:ind w:left="0"/>
        <w:rPr>
          <w:lang w:eastAsia="x-none"/>
        </w:rPr>
      </w:pPr>
      <w:r w:rsidRPr="00381BCA">
        <w:rPr>
          <w:noProof/>
          <w:lang w:eastAsia="zh-CN"/>
        </w:rPr>
        <w:drawing>
          <wp:inline distT="0" distB="0" distL="0" distR="0" wp14:anchorId="587F2B6C" wp14:editId="69E4E9BD">
            <wp:extent cx="2965190" cy="2594344"/>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placing Arrangements Flow Diagram v2 (1).jpg"/>
                    <pic:cNvPicPr/>
                  </pic:nvPicPr>
                  <pic:blipFill rotWithShape="1">
                    <a:blip r:embed="rId35">
                      <a:extLst>
                        <a:ext uri="{28A0092B-C50C-407E-A947-70E740481C1C}">
                          <a14:useLocalDpi xmlns:a14="http://schemas.microsoft.com/office/drawing/2010/main" val="0"/>
                        </a:ext>
                      </a:extLst>
                    </a:blip>
                    <a:srcRect l="9823" b="16151"/>
                    <a:stretch/>
                  </pic:blipFill>
                  <pic:spPr bwMode="auto">
                    <a:xfrm>
                      <a:off x="0" y="0"/>
                      <a:ext cx="3001812" cy="2626386"/>
                    </a:xfrm>
                    <a:prstGeom prst="rect">
                      <a:avLst/>
                    </a:prstGeom>
                    <a:ln>
                      <a:noFill/>
                    </a:ln>
                    <a:extLst>
                      <a:ext uri="{53640926-AAD7-44D8-BBD7-CCE9431645EC}">
                        <a14:shadowObscured xmlns:a14="http://schemas.microsoft.com/office/drawing/2010/main"/>
                      </a:ext>
                    </a:extLst>
                  </pic:spPr>
                </pic:pic>
              </a:graphicData>
            </a:graphic>
          </wp:inline>
        </w:drawing>
      </w:r>
    </w:p>
    <w:p w14:paraId="2613C39D" w14:textId="01BE5729" w:rsidR="00C1361E" w:rsidRPr="000961F5" w:rsidRDefault="00432EA1" w:rsidP="00A83145">
      <w:pPr>
        <w:pStyle w:val="Heading4"/>
      </w:pPr>
      <w:bookmarkStart w:id="415" w:name="_Toc62722915"/>
      <w:bookmarkStart w:id="416" w:name="_Toc65058056"/>
      <w:bookmarkStart w:id="417" w:name="_Toc65138858"/>
      <w:bookmarkStart w:id="418" w:name="_Toc65145838"/>
      <w:r w:rsidRPr="000961F5">
        <w:t>Step-by-Step Creation</w:t>
      </w:r>
      <w:bookmarkEnd w:id="415"/>
      <w:bookmarkEnd w:id="416"/>
      <w:bookmarkEnd w:id="417"/>
      <w:bookmarkEnd w:id="418"/>
      <w:r w:rsidRPr="000961F5">
        <w:t xml:space="preserve"> </w:t>
      </w:r>
    </w:p>
    <w:p w14:paraId="2D83C012" w14:textId="1E118ADC" w:rsidR="00C1361E" w:rsidRPr="000961F5" w:rsidRDefault="00C1361E" w:rsidP="00C1361E">
      <w:pPr>
        <w:ind w:left="0"/>
      </w:pPr>
    </w:p>
    <w:p w14:paraId="74A3B0D3" w14:textId="77777777" w:rsidR="00C12062" w:rsidRPr="000961F5" w:rsidRDefault="00C12062" w:rsidP="00C12062">
      <w:pPr>
        <w:spacing w:before="40" w:after="40"/>
        <w:ind w:left="0"/>
        <w:rPr>
          <w:lang w:eastAsia="x-none"/>
        </w:rPr>
      </w:pPr>
      <w:r w:rsidRPr="000961F5">
        <w:rPr>
          <w:lang w:eastAsia="x-none"/>
        </w:rPr>
        <w:t>The step by step workflow for creating the Control List is as follows:</w:t>
      </w:r>
    </w:p>
    <w:p w14:paraId="46C38710" w14:textId="77777777" w:rsidR="00C12062" w:rsidRPr="000961F5" w:rsidRDefault="00C12062" w:rsidP="00C12062">
      <w:pPr>
        <w:spacing w:before="40" w:after="40"/>
        <w:ind w:left="0"/>
        <w:rPr>
          <w:lang w:eastAsia="x-none"/>
        </w:rPr>
      </w:pPr>
    </w:p>
    <w:p w14:paraId="562146C1" w14:textId="4757CC1A" w:rsidR="00C12062" w:rsidRPr="000961F5" w:rsidRDefault="00C12062" w:rsidP="00C12062">
      <w:pPr>
        <w:pStyle w:val="ListParagraph"/>
        <w:numPr>
          <w:ilvl w:val="0"/>
          <w:numId w:val="106"/>
        </w:numPr>
        <w:spacing w:before="40" w:after="40"/>
        <w:ind w:leftChars="0" w:left="357" w:hanging="357"/>
        <w:jc w:val="left"/>
        <w:rPr>
          <w:lang w:eastAsia="x-none"/>
        </w:rPr>
      </w:pPr>
      <w:r w:rsidRPr="000961F5">
        <w:rPr>
          <w:lang w:eastAsia="x-none"/>
        </w:rPr>
        <w:lastRenderedPageBreak/>
        <w:t xml:space="preserve">At the outset, all the shares in the Institutional Offer </w:t>
      </w:r>
      <w:r w:rsidR="004B59E6" w:rsidRPr="000961F5">
        <w:rPr>
          <w:lang w:eastAsia="x-none"/>
        </w:rPr>
        <w:t>[Institutional Offer Sizing Field #</w:t>
      </w:r>
      <w:r w:rsidR="005F5962" w:rsidRPr="000961F5">
        <w:rPr>
          <w:lang w:eastAsia="x-none"/>
        </w:rPr>
        <w:t>13</w:t>
      </w:r>
      <w:r w:rsidR="004B59E6" w:rsidRPr="000961F5">
        <w:rPr>
          <w:lang w:eastAsia="x-none"/>
        </w:rPr>
        <w:t>]</w:t>
      </w:r>
      <w:r w:rsidRPr="000961F5">
        <w:rPr>
          <w:lang w:eastAsia="x-none"/>
        </w:rPr>
        <w:t xml:space="preserve"> are automatically assigned to the Principal Lead Broker / Lead Underwriter. There is only one layer in the network. </w:t>
      </w:r>
    </w:p>
    <w:p w14:paraId="55A44110" w14:textId="77777777" w:rsidR="00C12062" w:rsidRPr="000961F5" w:rsidRDefault="00C12062" w:rsidP="00C12062">
      <w:pPr>
        <w:pStyle w:val="ListParagraph"/>
        <w:spacing w:before="40" w:after="40"/>
        <w:ind w:leftChars="0" w:left="357"/>
        <w:jc w:val="left"/>
        <w:rPr>
          <w:lang w:eastAsia="x-none"/>
        </w:rPr>
      </w:pPr>
    </w:p>
    <w:p w14:paraId="1960F2AF" w14:textId="7207EA72" w:rsidR="00C12062" w:rsidRPr="000961F5" w:rsidRDefault="00C12062" w:rsidP="00C12062">
      <w:pPr>
        <w:pStyle w:val="ListParagraph"/>
        <w:numPr>
          <w:ilvl w:val="0"/>
          <w:numId w:val="106"/>
        </w:numPr>
        <w:spacing w:before="40" w:after="40"/>
        <w:ind w:leftChars="0" w:left="357" w:hanging="357"/>
        <w:jc w:val="left"/>
        <w:rPr>
          <w:lang w:eastAsia="x-none"/>
        </w:rPr>
      </w:pPr>
      <w:r w:rsidRPr="000961F5">
        <w:rPr>
          <w:lang w:eastAsia="x-none"/>
        </w:rPr>
        <w:t xml:space="preserve">The Principal Lead Broker / Lead Underwriter may retain the shares </w:t>
      </w:r>
      <w:r w:rsidRPr="000961F5">
        <w:rPr>
          <w:b/>
          <w:lang w:eastAsia="x-none"/>
        </w:rPr>
        <w:t>or</w:t>
      </w:r>
      <w:r w:rsidR="00F84617" w:rsidRPr="000961F5">
        <w:rPr>
          <w:lang w:eastAsia="x-none"/>
        </w:rPr>
        <w:t xml:space="preserve"> sub-place</w:t>
      </w:r>
      <w:r w:rsidRPr="000961F5">
        <w:rPr>
          <w:lang w:eastAsia="x-none"/>
        </w:rPr>
        <w:t xml:space="preserve"> any portion of the shares to Distributors that must be chosen from the list of Distributor</w:t>
      </w:r>
      <w:r w:rsidR="00F84617" w:rsidRPr="000961F5">
        <w:rPr>
          <w:lang w:eastAsia="x-none"/>
        </w:rPr>
        <w:t>(s) [IPO Initiation Field #47]</w:t>
      </w:r>
      <w:r w:rsidRPr="000961F5">
        <w:rPr>
          <w:lang w:eastAsia="x-none"/>
        </w:rPr>
        <w:t xml:space="preserve">. </w:t>
      </w:r>
      <w:r w:rsidR="00F84617" w:rsidRPr="000961F5">
        <w:rPr>
          <w:lang w:eastAsia="x-none"/>
        </w:rPr>
        <w:t>Sub-placing</w:t>
      </w:r>
      <w:r w:rsidRPr="000961F5">
        <w:rPr>
          <w:lang w:eastAsia="x-none"/>
        </w:rPr>
        <w:t xml:space="preserve"> shares will create a </w:t>
      </w:r>
      <w:r w:rsidR="00F84617" w:rsidRPr="000961F5">
        <w:rPr>
          <w:lang w:eastAsia="x-none"/>
        </w:rPr>
        <w:t xml:space="preserve">new </w:t>
      </w:r>
      <w:r w:rsidRPr="000961F5">
        <w:rPr>
          <w:lang w:eastAsia="x-none"/>
        </w:rPr>
        <w:t>layer in the network.</w:t>
      </w:r>
    </w:p>
    <w:p w14:paraId="374ADE52" w14:textId="77777777" w:rsidR="00C12062" w:rsidRPr="000961F5" w:rsidRDefault="00C12062" w:rsidP="00C12062">
      <w:pPr>
        <w:pStyle w:val="ListParagraph"/>
        <w:spacing w:before="40" w:after="40"/>
        <w:ind w:left="320"/>
        <w:rPr>
          <w:lang w:eastAsia="x-none"/>
        </w:rPr>
      </w:pPr>
    </w:p>
    <w:p w14:paraId="4E3FB2D9" w14:textId="77777777" w:rsidR="00C12062" w:rsidRPr="000961F5" w:rsidRDefault="00C12062" w:rsidP="00C12062">
      <w:pPr>
        <w:pStyle w:val="ListParagraph"/>
        <w:numPr>
          <w:ilvl w:val="0"/>
          <w:numId w:val="106"/>
        </w:numPr>
        <w:spacing w:before="40" w:after="40"/>
        <w:ind w:leftChars="0" w:left="357" w:hanging="357"/>
        <w:jc w:val="left"/>
        <w:rPr>
          <w:lang w:eastAsia="x-none"/>
        </w:rPr>
      </w:pPr>
      <w:r w:rsidRPr="000961F5">
        <w:rPr>
          <w:lang w:eastAsia="x-none"/>
        </w:rPr>
        <w:t xml:space="preserve">Any Distributor that receives shares from the Principal Lead Broker / Lead Underwriter, or from any other Distributor, may either retain the shares </w:t>
      </w:r>
      <w:r w:rsidRPr="000961F5">
        <w:rPr>
          <w:b/>
          <w:lang w:eastAsia="x-none"/>
        </w:rPr>
        <w:t>or</w:t>
      </w:r>
      <w:r w:rsidRPr="000961F5">
        <w:rPr>
          <w:lang w:eastAsia="x-none"/>
        </w:rPr>
        <w:t xml:space="preserve"> sub-allocate any portion of the shares further to other Distributors participating in the IPO. This creates additional layers in the network.</w:t>
      </w:r>
    </w:p>
    <w:p w14:paraId="046EA1EB" w14:textId="77777777" w:rsidR="00A81F95" w:rsidRPr="000961F5" w:rsidRDefault="00A81F95" w:rsidP="00C1361E">
      <w:pPr>
        <w:ind w:left="0"/>
      </w:pPr>
    </w:p>
    <w:p w14:paraId="37A84945" w14:textId="0BE67108" w:rsidR="002E5EB5" w:rsidRPr="000961F5" w:rsidRDefault="00060B7F" w:rsidP="00C1361E">
      <w:pPr>
        <w:ind w:left="0"/>
      </w:pPr>
      <w:r>
        <w:lastRenderedPageBreak/>
        <w:pict w14:anchorId="77F989A0">
          <v:shape id="_x0000_i1033" type="#_x0000_t75" style="width:510.45pt;height:260.15pt" o:bordertopcolor="this" o:borderleftcolor="this" o:borderbottomcolor="this" o:borderrightcolor="this">
            <v:imagedata r:id="rId36" o:title="Control List Management v0"/>
            <w10:bordertop type="single" width="4"/>
            <w10:borderleft type="single" width="4"/>
            <w10:borderbottom type="single" width="4"/>
            <w10:borderright type="single" width="4"/>
          </v:shape>
        </w:pict>
      </w:r>
    </w:p>
    <w:p w14:paraId="1D5BD99B" w14:textId="0AAB0A66" w:rsidR="00C12062" w:rsidRPr="000961F5" w:rsidRDefault="00C12062" w:rsidP="00C1361E">
      <w:pPr>
        <w:ind w:left="0"/>
      </w:pPr>
    </w:p>
    <w:p w14:paraId="2853E5F0" w14:textId="434BC142" w:rsidR="00131983" w:rsidRPr="000961F5" w:rsidRDefault="00A81F95" w:rsidP="003505C6">
      <w:pPr>
        <w:ind w:left="0"/>
        <w:jc w:val="left"/>
      </w:pPr>
      <w:r w:rsidRPr="00381BCA">
        <w:rPr>
          <w:noProof/>
          <w:lang w:eastAsia="zh-CN"/>
        </w:rPr>
        <w:lastRenderedPageBreak/>
        <w:drawing>
          <wp:inline distT="0" distB="0" distL="0" distR="0" wp14:anchorId="42578D98" wp14:editId="39DB2855">
            <wp:extent cx="6480000" cy="2850085"/>
            <wp:effectExtent l="19050" t="19050" r="16510" b="26670"/>
            <wp:docPr id="16" name="Picture 16" descr="C:\Users\raymondlee\AppData\Local\Microsoft\Windows\INetCache\Content.Word\Control List Management v0.1_Distributo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aymondlee\AppData\Local\Microsoft\Windows\INetCache\Content.Word\Control List Management v0.1_Distributor 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0000" cy="2850085"/>
                    </a:xfrm>
                    <a:prstGeom prst="rect">
                      <a:avLst/>
                    </a:prstGeom>
                    <a:noFill/>
                    <a:ln>
                      <a:solidFill>
                        <a:schemeClr val="tx1">
                          <a:lumMod val="65000"/>
                          <a:lumOff val="35000"/>
                        </a:schemeClr>
                      </a:solidFill>
                    </a:ln>
                  </pic:spPr>
                </pic:pic>
              </a:graphicData>
            </a:graphic>
          </wp:inline>
        </w:drawing>
      </w:r>
    </w:p>
    <w:p w14:paraId="0AFF88B8" w14:textId="29058179" w:rsidR="00C06068" w:rsidRPr="000961F5" w:rsidRDefault="00060B7F" w:rsidP="003505C6">
      <w:pPr>
        <w:ind w:left="0"/>
        <w:jc w:val="left"/>
      </w:pPr>
      <w:r>
        <w:lastRenderedPageBreak/>
        <w:pict w14:anchorId="0312FF3B">
          <v:shape id="_x0000_i1034" type="#_x0000_t75" style="width:509.8pt;height:217pt" o:bordertopcolor="this" o:borderleftcolor="this" o:borderbottomcolor="this" o:borderrightcolor="this">
            <v:imagedata r:id="rId38" o:title="Control List Management v0"/>
            <w10:bordertop type="single" width="4"/>
            <w10:borderleft type="single" width="4"/>
            <w10:borderbottom type="single" width="4"/>
            <w10:borderright type="single" width="4"/>
          </v:shape>
        </w:pict>
      </w:r>
    </w:p>
    <w:p w14:paraId="209A1CE5" w14:textId="2EAC563B" w:rsidR="00C06068" w:rsidRPr="000961F5" w:rsidRDefault="00C06068" w:rsidP="003505C6">
      <w:pPr>
        <w:ind w:left="0"/>
        <w:jc w:val="left"/>
      </w:pPr>
    </w:p>
    <w:p w14:paraId="358E5D3B" w14:textId="3411F776" w:rsidR="00C06068" w:rsidRPr="000961F5" w:rsidRDefault="00060B7F" w:rsidP="003505C6">
      <w:pPr>
        <w:ind w:left="0"/>
        <w:jc w:val="left"/>
      </w:pPr>
      <w:r>
        <w:lastRenderedPageBreak/>
        <w:pict w14:anchorId="51E03F54">
          <v:shape id="_x0000_i1035" type="#_x0000_t75" style="width:509.8pt;height:222.7pt" o:bordertopcolor="this" o:borderleftcolor="this" o:borderbottomcolor="this" o:borderrightcolor="this">
            <v:imagedata r:id="rId39" o:title="Control List Management v0"/>
            <w10:bordertop type="single" width="4"/>
            <w10:borderleft type="single" width="4"/>
            <w10:borderbottom type="single" width="4"/>
            <w10:borderright type="single" width="4"/>
          </v:shape>
        </w:pict>
      </w:r>
    </w:p>
    <w:p w14:paraId="2FD642CA" w14:textId="6C98BD55" w:rsidR="00313060" w:rsidRPr="000961F5" w:rsidRDefault="00313060" w:rsidP="003505C6">
      <w:pPr>
        <w:ind w:left="0"/>
        <w:jc w:val="left"/>
      </w:pPr>
    </w:p>
    <w:p w14:paraId="403E8354" w14:textId="7BA9489F" w:rsidR="003505C6" w:rsidRPr="000961F5" w:rsidRDefault="003505C6" w:rsidP="003505C6">
      <w:pPr>
        <w:ind w:left="0"/>
        <w:jc w:val="left"/>
        <w:rPr>
          <w:lang w:eastAsia="x-none"/>
        </w:rPr>
      </w:pPr>
      <w:r w:rsidRPr="000961F5">
        <w:rPr>
          <w:lang w:eastAsia="x-none"/>
        </w:rPr>
        <w:t>The viewing permissions for this Control List would be as follows:</w:t>
      </w:r>
    </w:p>
    <w:p w14:paraId="394108C7" w14:textId="77777777" w:rsidR="003505C6" w:rsidRPr="000961F5" w:rsidRDefault="003505C6" w:rsidP="003505C6">
      <w:pPr>
        <w:ind w:left="0"/>
        <w:jc w:val="left"/>
        <w:rPr>
          <w:i/>
          <w:sz w:val="18"/>
          <w:lang w:eastAsia="x-none"/>
        </w:rPr>
      </w:pPr>
    </w:p>
    <w:p w14:paraId="0EFA9D47" w14:textId="77777777" w:rsidR="003505C6" w:rsidRPr="000961F5" w:rsidRDefault="003505C6" w:rsidP="003505C6">
      <w:pPr>
        <w:ind w:left="0"/>
        <w:jc w:val="left"/>
        <w:rPr>
          <w:i/>
          <w:sz w:val="18"/>
          <w:lang w:eastAsia="x-none"/>
        </w:rPr>
      </w:pPr>
      <w:r w:rsidRPr="000961F5">
        <w:rPr>
          <w:b/>
          <w:i/>
          <w:sz w:val="18"/>
          <w:lang w:eastAsia="x-none"/>
        </w:rPr>
        <w:t>PLB</w:t>
      </w:r>
      <w:r w:rsidRPr="000961F5">
        <w:rPr>
          <w:i/>
          <w:sz w:val="18"/>
          <w:lang w:eastAsia="x-none"/>
        </w:rPr>
        <w:t xml:space="preserve">: Principal Lead Broker / Lead Underwriter, </w:t>
      </w:r>
      <w:r w:rsidRPr="000961F5">
        <w:rPr>
          <w:b/>
          <w:i/>
          <w:sz w:val="18"/>
          <w:lang w:eastAsia="x-none"/>
        </w:rPr>
        <w:t>D#</w:t>
      </w:r>
      <w:r w:rsidRPr="000961F5">
        <w:rPr>
          <w:i/>
          <w:sz w:val="18"/>
          <w:lang w:eastAsia="x-none"/>
        </w:rPr>
        <w:t>: Distributor #;</w:t>
      </w:r>
      <w:r w:rsidRPr="000961F5">
        <w:rPr>
          <w:i/>
          <w:sz w:val="18"/>
          <w:lang w:eastAsia="x-none"/>
        </w:rPr>
        <w:br/>
        <w:t xml:space="preserve">Cell in </w:t>
      </w:r>
      <w:r w:rsidRPr="000961F5">
        <w:rPr>
          <w:i/>
          <w:sz w:val="18"/>
          <w:shd w:val="clear" w:color="auto" w:fill="D9D9D9" w:themeFill="background1" w:themeFillShade="D9"/>
          <w:lang w:eastAsia="x-none"/>
        </w:rPr>
        <w:t>grey</w:t>
      </w:r>
      <w:r w:rsidRPr="000961F5">
        <w:rPr>
          <w:i/>
          <w:sz w:val="18"/>
          <w:lang w:eastAsia="x-none"/>
        </w:rPr>
        <w:t xml:space="preserve">: Distributor is viewing its </w:t>
      </w:r>
      <w:r w:rsidRPr="000961F5">
        <w:rPr>
          <w:i/>
          <w:sz w:val="18"/>
          <w:shd w:val="clear" w:color="auto" w:fill="D9D9D9" w:themeFill="background1" w:themeFillShade="D9"/>
          <w:lang w:eastAsia="x-none"/>
        </w:rPr>
        <w:t>own shares</w:t>
      </w:r>
      <w:r w:rsidRPr="000961F5">
        <w:rPr>
          <w:i/>
          <w:sz w:val="18"/>
          <w:lang w:eastAsia="x-none"/>
        </w:rPr>
        <w:br/>
        <w:t xml:space="preserve">Cell in </w:t>
      </w:r>
      <w:r w:rsidRPr="000961F5">
        <w:rPr>
          <w:i/>
          <w:sz w:val="18"/>
          <w:shd w:val="clear" w:color="auto" w:fill="FBD4B4" w:themeFill="accent6" w:themeFillTint="66"/>
          <w:lang w:eastAsia="x-none"/>
        </w:rPr>
        <w:t>orange</w:t>
      </w:r>
      <w:r w:rsidRPr="000961F5">
        <w:rPr>
          <w:i/>
          <w:sz w:val="18"/>
          <w:lang w:eastAsia="x-none"/>
        </w:rPr>
        <w:t>: Distributor is viewing the shares itself sub-placed (</w:t>
      </w:r>
      <w:r w:rsidRPr="000961F5">
        <w:rPr>
          <w:i/>
          <w:sz w:val="18"/>
          <w:shd w:val="clear" w:color="auto" w:fill="FBD4B4" w:themeFill="accent6" w:themeFillTint="66"/>
          <w:lang w:eastAsia="x-none"/>
        </w:rPr>
        <w:t>one layer below</w:t>
      </w:r>
      <w:r w:rsidRPr="000961F5">
        <w:rPr>
          <w:i/>
          <w:sz w:val="18"/>
          <w:lang w:eastAsia="x-none"/>
        </w:rPr>
        <w:t>)</w:t>
      </w:r>
      <w:r w:rsidRPr="000961F5">
        <w:rPr>
          <w:i/>
          <w:sz w:val="18"/>
          <w:lang w:eastAsia="x-none"/>
        </w:rPr>
        <w:br/>
        <w:t xml:space="preserve">Cell in </w:t>
      </w:r>
      <w:r w:rsidRPr="000961F5">
        <w:rPr>
          <w:i/>
          <w:sz w:val="18"/>
          <w:shd w:val="clear" w:color="auto" w:fill="D6E3BC" w:themeFill="accent3" w:themeFillTint="66"/>
          <w:lang w:eastAsia="x-none"/>
        </w:rPr>
        <w:t>green</w:t>
      </w:r>
      <w:r w:rsidRPr="000961F5">
        <w:rPr>
          <w:i/>
          <w:sz w:val="18"/>
          <w:lang w:eastAsia="x-none"/>
        </w:rPr>
        <w:t>: Distributor is viewing the name of the Distributor who its shares are sub-placed from (</w:t>
      </w:r>
      <w:r w:rsidRPr="000961F5">
        <w:rPr>
          <w:i/>
          <w:sz w:val="18"/>
          <w:shd w:val="clear" w:color="auto" w:fill="D6E3BC" w:themeFill="accent3" w:themeFillTint="66"/>
          <w:lang w:eastAsia="x-none"/>
        </w:rPr>
        <w:t>one layer above</w:t>
      </w:r>
      <w:r w:rsidRPr="000961F5">
        <w:rPr>
          <w:i/>
          <w:sz w:val="18"/>
          <w:lang w:eastAsia="x-none"/>
        </w:rPr>
        <w:t>)</w:t>
      </w:r>
      <w:r w:rsidRPr="000961F5">
        <w:rPr>
          <w:i/>
          <w:sz w:val="18"/>
          <w:lang w:eastAsia="x-none"/>
        </w:rPr>
        <w:br/>
        <w:t xml:space="preserve">Cell in </w:t>
      </w:r>
      <w:r w:rsidRPr="000961F5">
        <w:rPr>
          <w:i/>
          <w:sz w:val="18"/>
          <w:shd w:val="clear" w:color="auto" w:fill="B8CCE4" w:themeFill="accent1" w:themeFillTint="66"/>
          <w:lang w:eastAsia="x-none"/>
        </w:rPr>
        <w:t>blue</w:t>
      </w:r>
      <w:r w:rsidRPr="000961F5">
        <w:rPr>
          <w:i/>
          <w:sz w:val="18"/>
          <w:lang w:eastAsia="x-none"/>
        </w:rPr>
        <w:t>: Distributor is viewing the entire sub-placing arrangement (</w:t>
      </w:r>
      <w:r w:rsidRPr="000961F5">
        <w:rPr>
          <w:i/>
          <w:sz w:val="18"/>
          <w:shd w:val="clear" w:color="auto" w:fill="B8CCE4" w:themeFill="accent1" w:themeFillTint="66"/>
          <w:lang w:eastAsia="x-none"/>
        </w:rPr>
        <w:t>all layers</w:t>
      </w:r>
      <w:r w:rsidRPr="000961F5">
        <w:rPr>
          <w:i/>
          <w:sz w:val="18"/>
          <w:lang w:eastAsia="x-none"/>
        </w:rPr>
        <w:t>)</w:t>
      </w:r>
    </w:p>
    <w:p w14:paraId="3F705E3F" w14:textId="77777777" w:rsidR="003505C6" w:rsidRPr="000961F5" w:rsidRDefault="003505C6" w:rsidP="003505C6">
      <w:pPr>
        <w:ind w:left="0"/>
        <w:jc w:val="left"/>
        <w:rPr>
          <w:i/>
          <w:sz w:val="18"/>
          <w:lang w:eastAsia="x-none"/>
        </w:rPr>
      </w:pPr>
    </w:p>
    <w:p w14:paraId="54DC6C3B" w14:textId="6B521251" w:rsidR="003505C6" w:rsidRPr="000961F5" w:rsidRDefault="003505C6" w:rsidP="003505C6">
      <w:pPr>
        <w:ind w:left="0"/>
        <w:jc w:val="left"/>
        <w:rPr>
          <w:i/>
          <w:sz w:val="18"/>
          <w:lang w:eastAsia="x-none"/>
        </w:rPr>
      </w:pPr>
      <w:r w:rsidRPr="000961F5">
        <w:rPr>
          <w:i/>
          <w:sz w:val="18"/>
          <w:lang w:eastAsia="x-none"/>
        </w:rPr>
        <w:lastRenderedPageBreak/>
        <w:t xml:space="preserve">Taking </w:t>
      </w:r>
      <w:r w:rsidRPr="000961F5">
        <w:rPr>
          <w:b/>
          <w:i/>
          <w:sz w:val="18"/>
          <w:lang w:eastAsia="x-none"/>
        </w:rPr>
        <w:t>D1 Column</w:t>
      </w:r>
      <w:r w:rsidRPr="000961F5">
        <w:rPr>
          <w:i/>
          <w:sz w:val="18"/>
          <w:lang w:eastAsia="x-none"/>
        </w:rPr>
        <w:t xml:space="preserve"> as an example, D1 can view the name of Distributor (in this case, the Principal Lead Broker / Lead Underwriter) and the amount of shares PLB sub-placed to D1 (50,000 shares). D1 can also view the amount o</w:t>
      </w:r>
      <w:r w:rsidR="00847BD0" w:rsidRPr="000961F5">
        <w:rPr>
          <w:i/>
          <w:sz w:val="18"/>
          <w:lang w:eastAsia="x-none"/>
        </w:rPr>
        <w:t>f shares it sub-placed to D4 (10</w:t>
      </w:r>
      <w:r w:rsidRPr="000961F5">
        <w:rPr>
          <w:i/>
          <w:sz w:val="18"/>
          <w:lang w:eastAsia="x-none"/>
        </w:rPr>
        <w:t>,000 shares</w:t>
      </w:r>
      <w:r w:rsidR="00847BD0" w:rsidRPr="000961F5">
        <w:rPr>
          <w:i/>
          <w:sz w:val="18"/>
          <w:lang w:eastAsia="x-none"/>
        </w:rPr>
        <w:t>) and D5 (10</w:t>
      </w:r>
      <w:r w:rsidRPr="000961F5">
        <w:rPr>
          <w:i/>
          <w:sz w:val="18"/>
          <w:lang w:eastAsia="x-none"/>
        </w:rPr>
        <w:t>,000 shares).</w:t>
      </w:r>
      <w:r w:rsidRPr="000961F5">
        <w:rPr>
          <w:i/>
          <w:sz w:val="18"/>
          <w:lang w:eastAsia="x-none"/>
        </w:rPr>
        <w:br/>
      </w:r>
      <w:r w:rsidRPr="000961F5">
        <w:rPr>
          <w:i/>
          <w:sz w:val="18"/>
          <w:lang w:eastAsia="x-none"/>
        </w:rPr>
        <w:br/>
      </w:r>
      <w:r w:rsidRPr="000961F5">
        <w:rPr>
          <w:sz w:val="18"/>
          <w:u w:val="single"/>
          <w:lang w:eastAsia="x-none"/>
        </w:rPr>
        <w:t>After 1</w:t>
      </w:r>
      <w:r w:rsidRPr="000961F5">
        <w:rPr>
          <w:sz w:val="18"/>
          <w:u w:val="single"/>
          <w:vertAlign w:val="superscript"/>
          <w:lang w:eastAsia="x-none"/>
        </w:rPr>
        <w:t>st</w:t>
      </w:r>
      <w:r w:rsidRPr="000961F5">
        <w:rPr>
          <w:sz w:val="18"/>
          <w:u w:val="single"/>
          <w:lang w:eastAsia="x-none"/>
        </w:rPr>
        <w:t xml:space="preserve"> Allocation</w:t>
      </w:r>
    </w:p>
    <w:tbl>
      <w:tblPr>
        <w:tblStyle w:val="TableGrid"/>
        <w:tblW w:w="10768" w:type="dxa"/>
        <w:tblLook w:val="04A0" w:firstRow="1" w:lastRow="0" w:firstColumn="1" w:lastColumn="0" w:noHBand="0" w:noVBand="1"/>
      </w:tblPr>
      <w:tblGrid>
        <w:gridCol w:w="572"/>
        <w:gridCol w:w="841"/>
        <w:gridCol w:w="1559"/>
        <w:gridCol w:w="1559"/>
        <w:gridCol w:w="1560"/>
        <w:gridCol w:w="1559"/>
        <w:gridCol w:w="1559"/>
        <w:gridCol w:w="1559"/>
      </w:tblGrid>
      <w:tr w:rsidR="003505C6" w:rsidRPr="000961F5" w14:paraId="6D428ED7" w14:textId="77777777" w:rsidTr="009852B2">
        <w:tc>
          <w:tcPr>
            <w:tcW w:w="572" w:type="dxa"/>
            <w:shd w:val="clear" w:color="auto" w:fill="13426B"/>
          </w:tcPr>
          <w:p w14:paraId="2730E901" w14:textId="77777777" w:rsidR="003505C6" w:rsidRPr="000961F5" w:rsidRDefault="003505C6" w:rsidP="009852B2">
            <w:pPr>
              <w:spacing w:after="39"/>
              <w:ind w:left="0"/>
              <w:jc w:val="center"/>
              <w:rPr>
                <w:b/>
                <w:lang w:eastAsia="x-none"/>
              </w:rPr>
            </w:pPr>
            <w:r w:rsidRPr="000961F5">
              <w:rPr>
                <w:b/>
                <w:lang w:eastAsia="x-none"/>
              </w:rPr>
              <w:t>User</w:t>
            </w:r>
          </w:p>
        </w:tc>
        <w:tc>
          <w:tcPr>
            <w:tcW w:w="841" w:type="dxa"/>
            <w:shd w:val="clear" w:color="auto" w:fill="auto"/>
          </w:tcPr>
          <w:p w14:paraId="1A678F7A" w14:textId="77777777" w:rsidR="003505C6" w:rsidRPr="000961F5" w:rsidRDefault="003505C6" w:rsidP="009852B2">
            <w:pPr>
              <w:spacing w:after="39"/>
              <w:ind w:left="0"/>
              <w:jc w:val="center"/>
              <w:rPr>
                <w:b/>
                <w:lang w:eastAsia="x-none"/>
              </w:rPr>
            </w:pPr>
            <w:r w:rsidRPr="000961F5">
              <w:rPr>
                <w:b/>
                <w:lang w:eastAsia="x-none"/>
              </w:rPr>
              <w:t>PLB</w:t>
            </w:r>
          </w:p>
        </w:tc>
        <w:tc>
          <w:tcPr>
            <w:tcW w:w="1559" w:type="dxa"/>
            <w:shd w:val="clear" w:color="auto" w:fill="auto"/>
          </w:tcPr>
          <w:p w14:paraId="11F7F312" w14:textId="77777777" w:rsidR="003505C6" w:rsidRPr="000961F5" w:rsidRDefault="003505C6" w:rsidP="009852B2">
            <w:pPr>
              <w:spacing w:after="39"/>
              <w:ind w:left="0"/>
              <w:jc w:val="center"/>
              <w:rPr>
                <w:b/>
                <w:lang w:eastAsia="x-none"/>
              </w:rPr>
            </w:pPr>
            <w:r w:rsidRPr="000961F5">
              <w:rPr>
                <w:b/>
                <w:lang w:eastAsia="x-none"/>
              </w:rPr>
              <w:t>D1</w:t>
            </w:r>
          </w:p>
        </w:tc>
        <w:tc>
          <w:tcPr>
            <w:tcW w:w="1559" w:type="dxa"/>
            <w:shd w:val="clear" w:color="auto" w:fill="auto"/>
          </w:tcPr>
          <w:p w14:paraId="7034B268" w14:textId="77777777" w:rsidR="003505C6" w:rsidRPr="000961F5" w:rsidRDefault="003505C6" w:rsidP="009852B2">
            <w:pPr>
              <w:spacing w:after="39"/>
              <w:ind w:left="0"/>
              <w:jc w:val="center"/>
              <w:rPr>
                <w:b/>
                <w:lang w:eastAsia="x-none"/>
              </w:rPr>
            </w:pPr>
            <w:r w:rsidRPr="000961F5">
              <w:rPr>
                <w:b/>
                <w:lang w:eastAsia="x-none"/>
              </w:rPr>
              <w:t>D2</w:t>
            </w:r>
          </w:p>
        </w:tc>
        <w:tc>
          <w:tcPr>
            <w:tcW w:w="1560" w:type="dxa"/>
            <w:shd w:val="clear" w:color="auto" w:fill="auto"/>
          </w:tcPr>
          <w:p w14:paraId="30AD3AD1" w14:textId="77777777" w:rsidR="003505C6" w:rsidRPr="000961F5" w:rsidRDefault="003505C6" w:rsidP="009852B2">
            <w:pPr>
              <w:spacing w:after="39"/>
              <w:ind w:left="0"/>
              <w:jc w:val="center"/>
              <w:rPr>
                <w:b/>
                <w:lang w:eastAsia="x-none"/>
              </w:rPr>
            </w:pPr>
            <w:r w:rsidRPr="000961F5">
              <w:rPr>
                <w:b/>
                <w:lang w:eastAsia="x-none"/>
              </w:rPr>
              <w:t>D3</w:t>
            </w:r>
          </w:p>
        </w:tc>
        <w:tc>
          <w:tcPr>
            <w:tcW w:w="1559" w:type="dxa"/>
            <w:shd w:val="clear" w:color="auto" w:fill="auto"/>
          </w:tcPr>
          <w:p w14:paraId="00B6214C" w14:textId="77777777" w:rsidR="003505C6" w:rsidRPr="000961F5" w:rsidRDefault="003505C6" w:rsidP="009852B2">
            <w:pPr>
              <w:spacing w:after="39"/>
              <w:ind w:left="0"/>
              <w:jc w:val="center"/>
              <w:rPr>
                <w:b/>
                <w:lang w:eastAsia="x-none"/>
              </w:rPr>
            </w:pPr>
            <w:r w:rsidRPr="000961F5">
              <w:rPr>
                <w:b/>
                <w:lang w:eastAsia="x-none"/>
              </w:rPr>
              <w:t>D4</w:t>
            </w:r>
          </w:p>
        </w:tc>
        <w:tc>
          <w:tcPr>
            <w:tcW w:w="1559" w:type="dxa"/>
            <w:shd w:val="clear" w:color="auto" w:fill="auto"/>
          </w:tcPr>
          <w:p w14:paraId="66280B04" w14:textId="77777777" w:rsidR="003505C6" w:rsidRPr="000961F5" w:rsidRDefault="003505C6" w:rsidP="009852B2">
            <w:pPr>
              <w:spacing w:after="39"/>
              <w:ind w:left="0"/>
              <w:jc w:val="center"/>
              <w:rPr>
                <w:b/>
                <w:lang w:eastAsia="x-none"/>
              </w:rPr>
            </w:pPr>
            <w:r w:rsidRPr="000961F5">
              <w:rPr>
                <w:b/>
                <w:lang w:eastAsia="x-none"/>
              </w:rPr>
              <w:t>D5</w:t>
            </w:r>
          </w:p>
        </w:tc>
        <w:tc>
          <w:tcPr>
            <w:tcW w:w="1559" w:type="dxa"/>
            <w:shd w:val="clear" w:color="auto" w:fill="auto"/>
          </w:tcPr>
          <w:p w14:paraId="293B9151" w14:textId="77777777" w:rsidR="003505C6" w:rsidRPr="000961F5" w:rsidRDefault="003505C6" w:rsidP="009852B2">
            <w:pPr>
              <w:spacing w:after="39"/>
              <w:ind w:left="0"/>
              <w:jc w:val="center"/>
              <w:rPr>
                <w:b/>
                <w:lang w:eastAsia="x-none"/>
              </w:rPr>
            </w:pPr>
            <w:r w:rsidRPr="000961F5">
              <w:rPr>
                <w:b/>
                <w:lang w:eastAsia="x-none"/>
              </w:rPr>
              <w:t>D6</w:t>
            </w:r>
          </w:p>
        </w:tc>
      </w:tr>
      <w:tr w:rsidR="003505C6" w:rsidRPr="000961F5" w14:paraId="6EB7EBC4" w14:textId="77777777" w:rsidTr="009852B2">
        <w:tc>
          <w:tcPr>
            <w:tcW w:w="572" w:type="dxa"/>
          </w:tcPr>
          <w:p w14:paraId="2D6EB3B6" w14:textId="77777777" w:rsidR="003505C6" w:rsidRPr="000961F5" w:rsidRDefault="003505C6" w:rsidP="009852B2">
            <w:pPr>
              <w:spacing w:after="39"/>
              <w:ind w:left="0"/>
              <w:jc w:val="center"/>
              <w:rPr>
                <w:b/>
                <w:lang w:eastAsia="x-none"/>
              </w:rPr>
            </w:pPr>
            <w:r w:rsidRPr="000961F5">
              <w:rPr>
                <w:b/>
                <w:lang w:eastAsia="x-none"/>
              </w:rPr>
              <w:t>PLB</w:t>
            </w:r>
          </w:p>
        </w:tc>
        <w:tc>
          <w:tcPr>
            <w:tcW w:w="841" w:type="dxa"/>
            <w:shd w:val="clear" w:color="auto" w:fill="D9D9D9" w:themeFill="background1" w:themeFillShade="D9"/>
          </w:tcPr>
          <w:p w14:paraId="0AF10C49" w14:textId="7DF78A5A" w:rsidR="003505C6" w:rsidRPr="000961F5" w:rsidRDefault="00847BD0" w:rsidP="009852B2">
            <w:pPr>
              <w:spacing w:after="39"/>
              <w:ind w:left="0"/>
              <w:jc w:val="center"/>
              <w:rPr>
                <w:lang w:eastAsia="x-none"/>
              </w:rPr>
            </w:pPr>
            <w:r w:rsidRPr="000961F5">
              <w:rPr>
                <w:b/>
                <w:bCs/>
                <w:lang w:val="en-US" w:eastAsia="x-none"/>
              </w:rPr>
              <w:t>2</w:t>
            </w:r>
            <w:r w:rsidR="003505C6" w:rsidRPr="000961F5">
              <w:rPr>
                <w:b/>
                <w:bCs/>
                <w:lang w:val="en-US" w:eastAsia="x-none"/>
              </w:rPr>
              <w:t>0</w:t>
            </w:r>
            <w:r w:rsidRPr="000961F5">
              <w:rPr>
                <w:b/>
                <w:bCs/>
                <w:lang w:val="en-US" w:eastAsia="x-none"/>
              </w:rPr>
              <w:t>,000</w:t>
            </w:r>
            <w:r w:rsidR="003505C6" w:rsidRPr="000961F5">
              <w:rPr>
                <w:b/>
                <w:bCs/>
                <w:lang w:val="en-US" w:eastAsia="x-none"/>
              </w:rPr>
              <w:t xml:space="preserve"> shares</w:t>
            </w:r>
          </w:p>
        </w:tc>
        <w:tc>
          <w:tcPr>
            <w:tcW w:w="1559" w:type="dxa"/>
            <w:shd w:val="clear" w:color="auto" w:fill="D6E3BC" w:themeFill="accent3" w:themeFillTint="66"/>
          </w:tcPr>
          <w:p w14:paraId="5C7104B7" w14:textId="77777777" w:rsidR="003505C6" w:rsidRPr="000961F5" w:rsidRDefault="003505C6" w:rsidP="009852B2">
            <w:pPr>
              <w:pStyle w:val="ListParagraph"/>
              <w:spacing w:after="39"/>
              <w:ind w:leftChars="0" w:left="0"/>
              <w:jc w:val="center"/>
              <w:rPr>
                <w:lang w:eastAsia="x-none"/>
              </w:rPr>
            </w:pPr>
            <w:r w:rsidRPr="000961F5">
              <w:rPr>
                <w:b/>
                <w:sz w:val="14"/>
              </w:rPr>
              <w:t>Name of Distributor</w:t>
            </w:r>
            <w:r w:rsidRPr="000961F5">
              <w:rPr>
                <w:b/>
                <w:sz w:val="14"/>
              </w:rPr>
              <w:br/>
            </w:r>
            <w:r w:rsidRPr="000961F5">
              <w:rPr>
                <w:b/>
                <w:sz w:val="14"/>
              </w:rPr>
              <w:br/>
            </w:r>
            <w:r w:rsidRPr="000961F5">
              <w:rPr>
                <w:b/>
                <w:bCs/>
                <w:lang w:val="en-US" w:eastAsia="x-none"/>
              </w:rPr>
              <w:t>50,000 shares</w:t>
            </w:r>
          </w:p>
        </w:tc>
        <w:tc>
          <w:tcPr>
            <w:tcW w:w="1559" w:type="dxa"/>
            <w:shd w:val="clear" w:color="auto" w:fill="D6E3BC" w:themeFill="accent3" w:themeFillTint="66"/>
          </w:tcPr>
          <w:p w14:paraId="76CEC328" w14:textId="77777777" w:rsidR="003505C6" w:rsidRPr="000961F5" w:rsidRDefault="003505C6" w:rsidP="009852B2">
            <w:pPr>
              <w:spacing w:after="39"/>
              <w:ind w:left="0"/>
              <w:jc w:val="center"/>
              <w:rPr>
                <w:lang w:eastAsia="x-none"/>
              </w:rPr>
            </w:pPr>
            <w:r w:rsidRPr="000961F5">
              <w:rPr>
                <w:b/>
                <w:sz w:val="14"/>
              </w:rPr>
              <w:t>Name of Distributor</w:t>
            </w:r>
            <w:r w:rsidRPr="000961F5">
              <w:rPr>
                <w:b/>
                <w:sz w:val="14"/>
              </w:rPr>
              <w:br/>
            </w:r>
            <w:r w:rsidRPr="000961F5">
              <w:rPr>
                <w:b/>
                <w:sz w:val="14"/>
              </w:rPr>
              <w:br/>
            </w:r>
            <w:r w:rsidRPr="000961F5">
              <w:rPr>
                <w:b/>
                <w:bCs/>
                <w:lang w:val="en-US" w:eastAsia="x-none"/>
              </w:rPr>
              <w:t>50,000 shares</w:t>
            </w:r>
          </w:p>
        </w:tc>
        <w:tc>
          <w:tcPr>
            <w:tcW w:w="1560" w:type="dxa"/>
            <w:shd w:val="clear" w:color="auto" w:fill="D6E3BC" w:themeFill="accent3" w:themeFillTint="66"/>
          </w:tcPr>
          <w:p w14:paraId="7521DE33" w14:textId="240D5000" w:rsidR="003505C6" w:rsidRPr="000961F5" w:rsidRDefault="003505C6" w:rsidP="009852B2">
            <w:pPr>
              <w:spacing w:after="39"/>
              <w:ind w:left="0"/>
              <w:jc w:val="center"/>
              <w:rPr>
                <w:lang w:eastAsia="x-none"/>
              </w:rPr>
            </w:pPr>
            <w:r w:rsidRPr="000961F5">
              <w:rPr>
                <w:b/>
                <w:sz w:val="14"/>
              </w:rPr>
              <w:t>Name of Distributor</w:t>
            </w:r>
            <w:r w:rsidRPr="000961F5">
              <w:rPr>
                <w:b/>
                <w:sz w:val="14"/>
              </w:rPr>
              <w:br/>
            </w:r>
            <w:r w:rsidRPr="000961F5">
              <w:rPr>
                <w:b/>
                <w:sz w:val="14"/>
              </w:rPr>
              <w:br/>
            </w:r>
            <w:r w:rsidR="00847BD0" w:rsidRPr="000961F5">
              <w:rPr>
                <w:b/>
                <w:bCs/>
                <w:lang w:val="en-US" w:eastAsia="x-none"/>
              </w:rPr>
              <w:t>3</w:t>
            </w:r>
            <w:r w:rsidRPr="000961F5">
              <w:rPr>
                <w:b/>
                <w:bCs/>
                <w:lang w:val="en-US" w:eastAsia="x-none"/>
              </w:rPr>
              <w:t>0,000 shares</w:t>
            </w:r>
          </w:p>
        </w:tc>
        <w:tc>
          <w:tcPr>
            <w:tcW w:w="1559" w:type="dxa"/>
          </w:tcPr>
          <w:p w14:paraId="2F56305B" w14:textId="77777777" w:rsidR="003505C6" w:rsidRPr="000961F5" w:rsidRDefault="003505C6" w:rsidP="009852B2">
            <w:pPr>
              <w:pStyle w:val="ListParagraph"/>
              <w:spacing w:after="39"/>
              <w:ind w:leftChars="0" w:left="227"/>
              <w:jc w:val="center"/>
              <w:rPr>
                <w:lang w:eastAsia="x-none"/>
              </w:rPr>
            </w:pPr>
          </w:p>
        </w:tc>
        <w:tc>
          <w:tcPr>
            <w:tcW w:w="1559" w:type="dxa"/>
          </w:tcPr>
          <w:p w14:paraId="1889E735" w14:textId="77777777" w:rsidR="003505C6" w:rsidRPr="000961F5" w:rsidRDefault="003505C6" w:rsidP="009852B2">
            <w:pPr>
              <w:pStyle w:val="ListParagraph"/>
              <w:spacing w:after="39"/>
              <w:ind w:leftChars="0" w:left="227"/>
              <w:jc w:val="center"/>
              <w:rPr>
                <w:lang w:eastAsia="x-none"/>
              </w:rPr>
            </w:pPr>
          </w:p>
        </w:tc>
        <w:tc>
          <w:tcPr>
            <w:tcW w:w="1559" w:type="dxa"/>
          </w:tcPr>
          <w:p w14:paraId="7D778F0D" w14:textId="77777777" w:rsidR="003505C6" w:rsidRPr="000961F5" w:rsidRDefault="003505C6" w:rsidP="009852B2">
            <w:pPr>
              <w:pStyle w:val="ListParagraph"/>
              <w:spacing w:after="39"/>
              <w:ind w:leftChars="0" w:left="227"/>
              <w:jc w:val="center"/>
              <w:rPr>
                <w:lang w:eastAsia="x-none"/>
              </w:rPr>
            </w:pPr>
          </w:p>
        </w:tc>
      </w:tr>
      <w:tr w:rsidR="003505C6" w:rsidRPr="000961F5" w14:paraId="45089B18" w14:textId="77777777" w:rsidTr="009852B2">
        <w:tc>
          <w:tcPr>
            <w:tcW w:w="572" w:type="dxa"/>
          </w:tcPr>
          <w:p w14:paraId="20DCBCC2" w14:textId="77777777" w:rsidR="003505C6" w:rsidRPr="000961F5" w:rsidRDefault="003505C6" w:rsidP="009852B2">
            <w:pPr>
              <w:spacing w:after="39"/>
              <w:ind w:left="0"/>
              <w:jc w:val="center"/>
              <w:rPr>
                <w:b/>
                <w:lang w:eastAsia="x-none"/>
              </w:rPr>
            </w:pPr>
            <w:r w:rsidRPr="000961F5">
              <w:rPr>
                <w:b/>
                <w:lang w:eastAsia="x-none"/>
              </w:rPr>
              <w:t>D1</w:t>
            </w:r>
          </w:p>
        </w:tc>
        <w:tc>
          <w:tcPr>
            <w:tcW w:w="841" w:type="dxa"/>
            <w:shd w:val="clear" w:color="auto" w:fill="FBD4B4" w:themeFill="accent6" w:themeFillTint="66"/>
          </w:tcPr>
          <w:p w14:paraId="4F42305F" w14:textId="77777777" w:rsidR="003505C6" w:rsidRPr="000961F5" w:rsidRDefault="003505C6" w:rsidP="009852B2">
            <w:pPr>
              <w:spacing w:after="39"/>
              <w:ind w:left="0"/>
              <w:jc w:val="center"/>
              <w:rPr>
                <w:lang w:eastAsia="x-none"/>
              </w:rPr>
            </w:pPr>
            <w:r w:rsidRPr="000961F5">
              <w:rPr>
                <w:b/>
                <w:bCs/>
                <w:lang w:val="en-US" w:eastAsia="x-none"/>
              </w:rPr>
              <w:t>50,000 shares</w:t>
            </w:r>
          </w:p>
        </w:tc>
        <w:tc>
          <w:tcPr>
            <w:tcW w:w="1559" w:type="dxa"/>
            <w:shd w:val="clear" w:color="auto" w:fill="D9D9D9" w:themeFill="background1" w:themeFillShade="D9"/>
          </w:tcPr>
          <w:p w14:paraId="39469ACF" w14:textId="77777777" w:rsidR="003505C6" w:rsidRPr="000961F5" w:rsidRDefault="003505C6" w:rsidP="009852B2">
            <w:pPr>
              <w:pStyle w:val="ListParagraph"/>
              <w:spacing w:after="39"/>
              <w:ind w:leftChars="0" w:left="0"/>
              <w:jc w:val="center"/>
            </w:pPr>
            <w:r w:rsidRPr="000961F5">
              <w:rPr>
                <w:b/>
                <w:bCs/>
                <w:lang w:val="en-US" w:eastAsia="x-none"/>
              </w:rPr>
              <w:t>50,000 shares</w:t>
            </w:r>
          </w:p>
        </w:tc>
        <w:tc>
          <w:tcPr>
            <w:tcW w:w="1559" w:type="dxa"/>
          </w:tcPr>
          <w:p w14:paraId="64ADB90F" w14:textId="77777777" w:rsidR="003505C6" w:rsidRPr="000961F5" w:rsidRDefault="003505C6" w:rsidP="009852B2">
            <w:pPr>
              <w:pStyle w:val="ListParagraph"/>
              <w:spacing w:after="39"/>
              <w:ind w:leftChars="0" w:left="227"/>
              <w:jc w:val="center"/>
              <w:rPr>
                <w:lang w:eastAsia="x-none"/>
              </w:rPr>
            </w:pPr>
          </w:p>
        </w:tc>
        <w:tc>
          <w:tcPr>
            <w:tcW w:w="1560" w:type="dxa"/>
            <w:shd w:val="clear" w:color="auto" w:fill="auto"/>
          </w:tcPr>
          <w:p w14:paraId="77A167B0" w14:textId="77777777" w:rsidR="003505C6" w:rsidRPr="000961F5" w:rsidRDefault="003505C6" w:rsidP="009852B2">
            <w:pPr>
              <w:pStyle w:val="ListParagraph"/>
              <w:spacing w:after="39"/>
              <w:ind w:leftChars="0" w:left="227"/>
              <w:jc w:val="center"/>
              <w:rPr>
                <w:lang w:eastAsia="x-none"/>
              </w:rPr>
            </w:pPr>
          </w:p>
        </w:tc>
        <w:tc>
          <w:tcPr>
            <w:tcW w:w="1559" w:type="dxa"/>
            <w:shd w:val="clear" w:color="auto" w:fill="auto"/>
          </w:tcPr>
          <w:p w14:paraId="0613B2B8" w14:textId="77777777" w:rsidR="003505C6" w:rsidRPr="000961F5" w:rsidRDefault="003505C6" w:rsidP="009852B2">
            <w:pPr>
              <w:spacing w:after="39"/>
              <w:ind w:left="0"/>
              <w:jc w:val="center"/>
              <w:rPr>
                <w:lang w:eastAsia="x-none"/>
              </w:rPr>
            </w:pPr>
          </w:p>
        </w:tc>
        <w:tc>
          <w:tcPr>
            <w:tcW w:w="1559" w:type="dxa"/>
            <w:shd w:val="clear" w:color="auto" w:fill="auto"/>
          </w:tcPr>
          <w:p w14:paraId="3CBBDFFC" w14:textId="77777777" w:rsidR="003505C6" w:rsidRPr="000961F5" w:rsidRDefault="003505C6" w:rsidP="009852B2">
            <w:pPr>
              <w:spacing w:after="39"/>
              <w:ind w:left="0"/>
              <w:jc w:val="center"/>
              <w:rPr>
                <w:lang w:eastAsia="x-none"/>
              </w:rPr>
            </w:pPr>
          </w:p>
        </w:tc>
        <w:tc>
          <w:tcPr>
            <w:tcW w:w="1559" w:type="dxa"/>
            <w:shd w:val="clear" w:color="auto" w:fill="auto"/>
          </w:tcPr>
          <w:p w14:paraId="0E8CA7A8" w14:textId="77777777" w:rsidR="003505C6" w:rsidRPr="000961F5" w:rsidRDefault="003505C6" w:rsidP="009852B2">
            <w:pPr>
              <w:pStyle w:val="ListParagraph"/>
              <w:spacing w:after="39"/>
              <w:ind w:leftChars="0" w:left="227"/>
              <w:jc w:val="center"/>
              <w:rPr>
                <w:lang w:eastAsia="x-none"/>
              </w:rPr>
            </w:pPr>
          </w:p>
        </w:tc>
      </w:tr>
      <w:tr w:rsidR="003505C6" w:rsidRPr="000961F5" w14:paraId="25E36611" w14:textId="77777777" w:rsidTr="009852B2">
        <w:tc>
          <w:tcPr>
            <w:tcW w:w="572" w:type="dxa"/>
          </w:tcPr>
          <w:p w14:paraId="7632B0FF" w14:textId="77777777" w:rsidR="003505C6" w:rsidRPr="000961F5" w:rsidRDefault="003505C6" w:rsidP="009852B2">
            <w:pPr>
              <w:spacing w:after="39"/>
              <w:ind w:left="0"/>
              <w:jc w:val="center"/>
              <w:rPr>
                <w:b/>
                <w:lang w:eastAsia="x-none"/>
              </w:rPr>
            </w:pPr>
            <w:r w:rsidRPr="000961F5">
              <w:rPr>
                <w:b/>
                <w:lang w:eastAsia="x-none"/>
              </w:rPr>
              <w:t>D2</w:t>
            </w:r>
          </w:p>
        </w:tc>
        <w:tc>
          <w:tcPr>
            <w:tcW w:w="841" w:type="dxa"/>
            <w:shd w:val="clear" w:color="auto" w:fill="FBD4B4" w:themeFill="accent6" w:themeFillTint="66"/>
          </w:tcPr>
          <w:p w14:paraId="11BD1935" w14:textId="77777777" w:rsidR="003505C6" w:rsidRPr="000961F5" w:rsidRDefault="003505C6" w:rsidP="009852B2">
            <w:pPr>
              <w:spacing w:after="39"/>
              <w:ind w:left="0"/>
              <w:jc w:val="center"/>
              <w:rPr>
                <w:lang w:eastAsia="x-none"/>
              </w:rPr>
            </w:pPr>
            <w:r w:rsidRPr="000961F5">
              <w:rPr>
                <w:b/>
                <w:bCs/>
                <w:lang w:val="en-US" w:eastAsia="x-none"/>
              </w:rPr>
              <w:t>50,000 shares</w:t>
            </w:r>
          </w:p>
        </w:tc>
        <w:tc>
          <w:tcPr>
            <w:tcW w:w="1559" w:type="dxa"/>
          </w:tcPr>
          <w:p w14:paraId="1E7CAF64" w14:textId="77777777" w:rsidR="003505C6" w:rsidRPr="000961F5" w:rsidRDefault="003505C6" w:rsidP="009852B2">
            <w:pPr>
              <w:pStyle w:val="ListParagraph"/>
              <w:spacing w:after="39"/>
              <w:ind w:leftChars="0" w:left="0"/>
              <w:jc w:val="center"/>
            </w:pPr>
          </w:p>
        </w:tc>
        <w:tc>
          <w:tcPr>
            <w:tcW w:w="1559" w:type="dxa"/>
            <w:shd w:val="clear" w:color="auto" w:fill="D9D9D9" w:themeFill="background1" w:themeFillShade="D9"/>
          </w:tcPr>
          <w:p w14:paraId="30615E74" w14:textId="77777777" w:rsidR="003505C6" w:rsidRPr="000961F5" w:rsidRDefault="003505C6" w:rsidP="009852B2">
            <w:pPr>
              <w:spacing w:after="39"/>
              <w:ind w:left="0"/>
              <w:jc w:val="center"/>
            </w:pPr>
            <w:r w:rsidRPr="000961F5">
              <w:rPr>
                <w:b/>
                <w:bCs/>
                <w:lang w:val="en-US" w:eastAsia="x-none"/>
              </w:rPr>
              <w:t>50,000 shares</w:t>
            </w:r>
          </w:p>
        </w:tc>
        <w:tc>
          <w:tcPr>
            <w:tcW w:w="1560" w:type="dxa"/>
            <w:shd w:val="clear" w:color="auto" w:fill="auto"/>
          </w:tcPr>
          <w:p w14:paraId="22715ACA" w14:textId="77777777" w:rsidR="003505C6" w:rsidRPr="000961F5" w:rsidRDefault="003505C6" w:rsidP="009852B2">
            <w:pPr>
              <w:spacing w:after="39"/>
              <w:ind w:left="0"/>
              <w:jc w:val="center"/>
            </w:pPr>
          </w:p>
        </w:tc>
        <w:tc>
          <w:tcPr>
            <w:tcW w:w="1559" w:type="dxa"/>
            <w:shd w:val="clear" w:color="auto" w:fill="auto"/>
          </w:tcPr>
          <w:p w14:paraId="71B4B845" w14:textId="77777777" w:rsidR="003505C6" w:rsidRPr="000961F5" w:rsidRDefault="003505C6" w:rsidP="009852B2">
            <w:pPr>
              <w:pStyle w:val="ListParagraph"/>
              <w:spacing w:after="39"/>
              <w:ind w:leftChars="0" w:left="227"/>
              <w:jc w:val="center"/>
            </w:pPr>
          </w:p>
        </w:tc>
        <w:tc>
          <w:tcPr>
            <w:tcW w:w="1559" w:type="dxa"/>
            <w:shd w:val="clear" w:color="auto" w:fill="auto"/>
          </w:tcPr>
          <w:p w14:paraId="3D0E1472" w14:textId="77777777" w:rsidR="003505C6" w:rsidRPr="000961F5" w:rsidRDefault="003505C6" w:rsidP="009852B2">
            <w:pPr>
              <w:pStyle w:val="ListParagraph"/>
              <w:spacing w:after="39"/>
              <w:ind w:leftChars="0" w:left="227"/>
              <w:jc w:val="center"/>
            </w:pPr>
          </w:p>
        </w:tc>
        <w:tc>
          <w:tcPr>
            <w:tcW w:w="1559" w:type="dxa"/>
            <w:shd w:val="clear" w:color="auto" w:fill="auto"/>
          </w:tcPr>
          <w:p w14:paraId="60332A1C" w14:textId="77777777" w:rsidR="003505C6" w:rsidRPr="000961F5" w:rsidRDefault="003505C6" w:rsidP="009852B2">
            <w:pPr>
              <w:spacing w:after="39"/>
              <w:ind w:left="0"/>
              <w:jc w:val="center"/>
              <w:rPr>
                <w:b/>
                <w:sz w:val="14"/>
              </w:rPr>
            </w:pPr>
          </w:p>
        </w:tc>
      </w:tr>
      <w:tr w:rsidR="003505C6" w:rsidRPr="000961F5" w14:paraId="5916458B" w14:textId="77777777" w:rsidTr="009852B2">
        <w:tc>
          <w:tcPr>
            <w:tcW w:w="572" w:type="dxa"/>
          </w:tcPr>
          <w:p w14:paraId="1FCF5140" w14:textId="77777777" w:rsidR="003505C6" w:rsidRPr="000961F5" w:rsidRDefault="003505C6" w:rsidP="009852B2">
            <w:pPr>
              <w:spacing w:after="39"/>
              <w:ind w:left="0"/>
              <w:jc w:val="center"/>
              <w:rPr>
                <w:b/>
                <w:lang w:eastAsia="x-none"/>
              </w:rPr>
            </w:pPr>
            <w:r w:rsidRPr="000961F5">
              <w:rPr>
                <w:b/>
                <w:lang w:eastAsia="x-none"/>
              </w:rPr>
              <w:t>D3</w:t>
            </w:r>
          </w:p>
        </w:tc>
        <w:tc>
          <w:tcPr>
            <w:tcW w:w="841" w:type="dxa"/>
            <w:shd w:val="clear" w:color="auto" w:fill="FBD4B4" w:themeFill="accent6" w:themeFillTint="66"/>
          </w:tcPr>
          <w:p w14:paraId="6F6CCB21" w14:textId="2B899178" w:rsidR="003505C6" w:rsidRPr="000961F5" w:rsidRDefault="00847BD0" w:rsidP="009852B2">
            <w:pPr>
              <w:spacing w:after="39"/>
              <w:ind w:left="0"/>
              <w:jc w:val="center"/>
              <w:rPr>
                <w:lang w:eastAsia="x-none"/>
              </w:rPr>
            </w:pPr>
            <w:r w:rsidRPr="000961F5">
              <w:rPr>
                <w:b/>
                <w:bCs/>
                <w:lang w:val="en-US" w:eastAsia="x-none"/>
              </w:rPr>
              <w:t>3</w:t>
            </w:r>
            <w:r w:rsidR="003505C6" w:rsidRPr="000961F5">
              <w:rPr>
                <w:b/>
                <w:bCs/>
                <w:lang w:val="en-US" w:eastAsia="x-none"/>
              </w:rPr>
              <w:t>0,000 shares</w:t>
            </w:r>
          </w:p>
        </w:tc>
        <w:tc>
          <w:tcPr>
            <w:tcW w:w="1559" w:type="dxa"/>
            <w:shd w:val="clear" w:color="auto" w:fill="auto"/>
          </w:tcPr>
          <w:p w14:paraId="3BB9AABF" w14:textId="77777777" w:rsidR="003505C6" w:rsidRPr="000961F5" w:rsidRDefault="003505C6" w:rsidP="009852B2">
            <w:pPr>
              <w:pStyle w:val="ListParagraph"/>
              <w:spacing w:after="39"/>
              <w:ind w:leftChars="0" w:left="0"/>
              <w:jc w:val="center"/>
              <w:rPr>
                <w:lang w:eastAsia="x-none"/>
              </w:rPr>
            </w:pPr>
          </w:p>
        </w:tc>
        <w:tc>
          <w:tcPr>
            <w:tcW w:w="1559" w:type="dxa"/>
            <w:shd w:val="clear" w:color="auto" w:fill="auto"/>
          </w:tcPr>
          <w:p w14:paraId="5CD841AB" w14:textId="77777777" w:rsidR="003505C6" w:rsidRPr="000961F5" w:rsidRDefault="003505C6" w:rsidP="009852B2">
            <w:pPr>
              <w:spacing w:after="39"/>
              <w:ind w:left="0"/>
              <w:jc w:val="center"/>
            </w:pPr>
          </w:p>
        </w:tc>
        <w:tc>
          <w:tcPr>
            <w:tcW w:w="1560" w:type="dxa"/>
            <w:shd w:val="clear" w:color="auto" w:fill="D9D9D9" w:themeFill="background1" w:themeFillShade="D9"/>
          </w:tcPr>
          <w:p w14:paraId="6F5C269E" w14:textId="43012397" w:rsidR="003505C6" w:rsidRPr="000961F5" w:rsidRDefault="00847BD0" w:rsidP="009852B2">
            <w:pPr>
              <w:spacing w:after="39"/>
              <w:ind w:left="0"/>
              <w:jc w:val="center"/>
            </w:pPr>
            <w:r w:rsidRPr="000961F5">
              <w:rPr>
                <w:b/>
                <w:bCs/>
                <w:lang w:val="en-US" w:eastAsia="x-none"/>
              </w:rPr>
              <w:t>3</w:t>
            </w:r>
            <w:r w:rsidR="003505C6" w:rsidRPr="000961F5">
              <w:rPr>
                <w:b/>
                <w:bCs/>
                <w:lang w:val="en-US" w:eastAsia="x-none"/>
              </w:rPr>
              <w:t>0,000 shares</w:t>
            </w:r>
          </w:p>
        </w:tc>
        <w:tc>
          <w:tcPr>
            <w:tcW w:w="1559" w:type="dxa"/>
          </w:tcPr>
          <w:p w14:paraId="3D427203" w14:textId="77777777" w:rsidR="003505C6" w:rsidRPr="000961F5" w:rsidRDefault="003505C6" w:rsidP="009852B2">
            <w:pPr>
              <w:pStyle w:val="ListParagraph"/>
              <w:spacing w:after="39"/>
              <w:ind w:leftChars="0" w:left="227"/>
              <w:jc w:val="center"/>
            </w:pPr>
          </w:p>
        </w:tc>
        <w:tc>
          <w:tcPr>
            <w:tcW w:w="1559" w:type="dxa"/>
          </w:tcPr>
          <w:p w14:paraId="391CA53F" w14:textId="77777777" w:rsidR="003505C6" w:rsidRPr="000961F5" w:rsidRDefault="003505C6" w:rsidP="009852B2">
            <w:pPr>
              <w:pStyle w:val="ListParagraph"/>
              <w:spacing w:after="39"/>
              <w:ind w:leftChars="0" w:left="227"/>
              <w:jc w:val="center"/>
            </w:pPr>
          </w:p>
        </w:tc>
        <w:tc>
          <w:tcPr>
            <w:tcW w:w="1559" w:type="dxa"/>
          </w:tcPr>
          <w:p w14:paraId="1AFC38A8" w14:textId="77777777" w:rsidR="003505C6" w:rsidRPr="000961F5" w:rsidRDefault="003505C6" w:rsidP="009852B2">
            <w:pPr>
              <w:pStyle w:val="ListParagraph"/>
              <w:spacing w:after="39"/>
              <w:ind w:leftChars="0" w:left="227"/>
              <w:jc w:val="center"/>
            </w:pPr>
          </w:p>
        </w:tc>
      </w:tr>
      <w:tr w:rsidR="003505C6" w:rsidRPr="000961F5" w14:paraId="000016E1" w14:textId="77777777" w:rsidTr="009852B2">
        <w:tc>
          <w:tcPr>
            <w:tcW w:w="572" w:type="dxa"/>
          </w:tcPr>
          <w:p w14:paraId="4676CE65" w14:textId="77777777" w:rsidR="003505C6" w:rsidRPr="000961F5" w:rsidRDefault="003505C6" w:rsidP="009852B2">
            <w:pPr>
              <w:spacing w:after="39"/>
              <w:ind w:left="0"/>
              <w:jc w:val="center"/>
              <w:rPr>
                <w:b/>
                <w:lang w:eastAsia="x-none"/>
              </w:rPr>
            </w:pPr>
            <w:r w:rsidRPr="000961F5">
              <w:rPr>
                <w:b/>
                <w:lang w:eastAsia="x-none"/>
              </w:rPr>
              <w:t>D4</w:t>
            </w:r>
          </w:p>
        </w:tc>
        <w:tc>
          <w:tcPr>
            <w:tcW w:w="841" w:type="dxa"/>
          </w:tcPr>
          <w:p w14:paraId="56D8DDEB" w14:textId="77777777" w:rsidR="003505C6" w:rsidRPr="000961F5" w:rsidRDefault="003505C6" w:rsidP="009852B2">
            <w:pPr>
              <w:spacing w:after="39"/>
              <w:ind w:left="0"/>
              <w:jc w:val="center"/>
              <w:rPr>
                <w:lang w:eastAsia="x-none"/>
              </w:rPr>
            </w:pPr>
          </w:p>
        </w:tc>
        <w:tc>
          <w:tcPr>
            <w:tcW w:w="1559" w:type="dxa"/>
            <w:shd w:val="clear" w:color="auto" w:fill="auto"/>
          </w:tcPr>
          <w:p w14:paraId="58C6696B" w14:textId="77777777" w:rsidR="003505C6" w:rsidRPr="000961F5" w:rsidRDefault="003505C6" w:rsidP="009852B2">
            <w:pPr>
              <w:pStyle w:val="ListParagraph"/>
              <w:spacing w:after="39"/>
              <w:ind w:leftChars="0" w:left="0"/>
              <w:jc w:val="center"/>
              <w:rPr>
                <w:lang w:eastAsia="x-none"/>
              </w:rPr>
            </w:pPr>
          </w:p>
        </w:tc>
        <w:tc>
          <w:tcPr>
            <w:tcW w:w="1559" w:type="dxa"/>
            <w:shd w:val="clear" w:color="auto" w:fill="auto"/>
          </w:tcPr>
          <w:p w14:paraId="4EC72109" w14:textId="77777777" w:rsidR="003505C6" w:rsidRPr="000961F5" w:rsidRDefault="003505C6" w:rsidP="009852B2">
            <w:pPr>
              <w:pStyle w:val="ListParagraph"/>
              <w:spacing w:after="39"/>
              <w:ind w:leftChars="0" w:left="227"/>
              <w:jc w:val="center"/>
            </w:pPr>
          </w:p>
        </w:tc>
        <w:tc>
          <w:tcPr>
            <w:tcW w:w="1560" w:type="dxa"/>
          </w:tcPr>
          <w:p w14:paraId="484B3714" w14:textId="77777777" w:rsidR="003505C6" w:rsidRPr="000961F5" w:rsidRDefault="003505C6" w:rsidP="009852B2">
            <w:pPr>
              <w:pStyle w:val="ListParagraph"/>
              <w:spacing w:after="39"/>
              <w:ind w:leftChars="0" w:left="227"/>
              <w:jc w:val="center"/>
            </w:pPr>
          </w:p>
        </w:tc>
        <w:tc>
          <w:tcPr>
            <w:tcW w:w="1559" w:type="dxa"/>
            <w:shd w:val="clear" w:color="auto" w:fill="auto"/>
          </w:tcPr>
          <w:p w14:paraId="088CC7D2" w14:textId="77777777" w:rsidR="003505C6" w:rsidRPr="000961F5" w:rsidRDefault="003505C6" w:rsidP="009852B2">
            <w:pPr>
              <w:spacing w:after="39"/>
              <w:ind w:left="0"/>
              <w:jc w:val="center"/>
            </w:pPr>
          </w:p>
        </w:tc>
        <w:tc>
          <w:tcPr>
            <w:tcW w:w="1559" w:type="dxa"/>
            <w:shd w:val="clear" w:color="auto" w:fill="auto"/>
          </w:tcPr>
          <w:p w14:paraId="1BDA76B1" w14:textId="77777777" w:rsidR="003505C6" w:rsidRPr="000961F5" w:rsidRDefault="003505C6" w:rsidP="009852B2">
            <w:pPr>
              <w:pStyle w:val="ListParagraph"/>
              <w:spacing w:after="39"/>
              <w:ind w:leftChars="0" w:left="227"/>
              <w:jc w:val="center"/>
            </w:pPr>
          </w:p>
        </w:tc>
        <w:tc>
          <w:tcPr>
            <w:tcW w:w="1559" w:type="dxa"/>
            <w:shd w:val="clear" w:color="auto" w:fill="auto"/>
          </w:tcPr>
          <w:p w14:paraId="27082F02" w14:textId="77777777" w:rsidR="003505C6" w:rsidRPr="000961F5" w:rsidRDefault="003505C6" w:rsidP="009852B2">
            <w:pPr>
              <w:pStyle w:val="ListParagraph"/>
              <w:spacing w:after="39"/>
              <w:ind w:leftChars="0" w:left="227"/>
              <w:jc w:val="center"/>
            </w:pPr>
          </w:p>
        </w:tc>
      </w:tr>
      <w:tr w:rsidR="003505C6" w:rsidRPr="000961F5" w14:paraId="5BC6D4C8" w14:textId="77777777" w:rsidTr="009852B2">
        <w:tc>
          <w:tcPr>
            <w:tcW w:w="572" w:type="dxa"/>
          </w:tcPr>
          <w:p w14:paraId="1E7A5D3A" w14:textId="77777777" w:rsidR="003505C6" w:rsidRPr="000961F5" w:rsidRDefault="003505C6" w:rsidP="009852B2">
            <w:pPr>
              <w:spacing w:after="39"/>
              <w:ind w:left="0"/>
              <w:jc w:val="center"/>
              <w:rPr>
                <w:b/>
                <w:lang w:eastAsia="x-none"/>
              </w:rPr>
            </w:pPr>
            <w:r w:rsidRPr="000961F5">
              <w:rPr>
                <w:b/>
                <w:lang w:eastAsia="x-none"/>
              </w:rPr>
              <w:t>D5</w:t>
            </w:r>
          </w:p>
        </w:tc>
        <w:tc>
          <w:tcPr>
            <w:tcW w:w="841" w:type="dxa"/>
          </w:tcPr>
          <w:p w14:paraId="57574958" w14:textId="77777777" w:rsidR="003505C6" w:rsidRPr="000961F5" w:rsidRDefault="003505C6" w:rsidP="009852B2">
            <w:pPr>
              <w:spacing w:after="39"/>
              <w:ind w:left="0"/>
              <w:jc w:val="center"/>
              <w:rPr>
                <w:lang w:eastAsia="x-none"/>
              </w:rPr>
            </w:pPr>
          </w:p>
        </w:tc>
        <w:tc>
          <w:tcPr>
            <w:tcW w:w="1559" w:type="dxa"/>
            <w:shd w:val="clear" w:color="auto" w:fill="auto"/>
          </w:tcPr>
          <w:p w14:paraId="4AA5A356" w14:textId="77777777" w:rsidR="003505C6" w:rsidRPr="000961F5" w:rsidRDefault="003505C6" w:rsidP="009852B2">
            <w:pPr>
              <w:pStyle w:val="ListParagraph"/>
              <w:spacing w:after="39"/>
              <w:ind w:leftChars="0" w:left="0"/>
              <w:jc w:val="center"/>
              <w:rPr>
                <w:lang w:eastAsia="x-none"/>
              </w:rPr>
            </w:pPr>
          </w:p>
        </w:tc>
        <w:tc>
          <w:tcPr>
            <w:tcW w:w="1559" w:type="dxa"/>
            <w:shd w:val="clear" w:color="auto" w:fill="auto"/>
          </w:tcPr>
          <w:p w14:paraId="4F78096F" w14:textId="77777777" w:rsidR="003505C6" w:rsidRPr="000961F5" w:rsidRDefault="003505C6" w:rsidP="009852B2">
            <w:pPr>
              <w:pStyle w:val="ListParagraph"/>
              <w:spacing w:after="39"/>
              <w:ind w:leftChars="0" w:left="227"/>
              <w:jc w:val="center"/>
            </w:pPr>
          </w:p>
        </w:tc>
        <w:tc>
          <w:tcPr>
            <w:tcW w:w="1560" w:type="dxa"/>
          </w:tcPr>
          <w:p w14:paraId="4B0ED671" w14:textId="77777777" w:rsidR="003505C6" w:rsidRPr="000961F5" w:rsidRDefault="003505C6" w:rsidP="009852B2">
            <w:pPr>
              <w:pStyle w:val="ListParagraph"/>
              <w:spacing w:after="39"/>
              <w:ind w:leftChars="0" w:left="227"/>
              <w:jc w:val="center"/>
            </w:pPr>
          </w:p>
        </w:tc>
        <w:tc>
          <w:tcPr>
            <w:tcW w:w="1559" w:type="dxa"/>
            <w:shd w:val="clear" w:color="auto" w:fill="auto"/>
          </w:tcPr>
          <w:p w14:paraId="13459534" w14:textId="77777777" w:rsidR="003505C6" w:rsidRPr="000961F5" w:rsidRDefault="003505C6" w:rsidP="009852B2">
            <w:pPr>
              <w:pStyle w:val="ListParagraph"/>
              <w:spacing w:after="39"/>
              <w:ind w:leftChars="0" w:left="227"/>
              <w:jc w:val="center"/>
            </w:pPr>
          </w:p>
        </w:tc>
        <w:tc>
          <w:tcPr>
            <w:tcW w:w="1559" w:type="dxa"/>
            <w:shd w:val="clear" w:color="auto" w:fill="auto"/>
          </w:tcPr>
          <w:p w14:paraId="6F79B1CC" w14:textId="77777777" w:rsidR="003505C6" w:rsidRPr="000961F5" w:rsidRDefault="003505C6" w:rsidP="009852B2">
            <w:pPr>
              <w:spacing w:after="39"/>
              <w:ind w:left="0"/>
              <w:jc w:val="center"/>
            </w:pPr>
          </w:p>
        </w:tc>
        <w:tc>
          <w:tcPr>
            <w:tcW w:w="1559" w:type="dxa"/>
            <w:shd w:val="clear" w:color="auto" w:fill="auto"/>
          </w:tcPr>
          <w:p w14:paraId="2AA6CB02" w14:textId="77777777" w:rsidR="003505C6" w:rsidRPr="000961F5" w:rsidRDefault="003505C6" w:rsidP="009852B2">
            <w:pPr>
              <w:pStyle w:val="ListParagraph"/>
              <w:spacing w:after="39"/>
              <w:ind w:leftChars="0" w:left="227"/>
              <w:jc w:val="center"/>
            </w:pPr>
          </w:p>
        </w:tc>
      </w:tr>
      <w:tr w:rsidR="003505C6" w:rsidRPr="000961F5" w14:paraId="04475A25" w14:textId="77777777" w:rsidTr="009852B2">
        <w:tc>
          <w:tcPr>
            <w:tcW w:w="572" w:type="dxa"/>
          </w:tcPr>
          <w:p w14:paraId="75DDDA50" w14:textId="77777777" w:rsidR="003505C6" w:rsidRPr="000961F5" w:rsidRDefault="003505C6" w:rsidP="009852B2">
            <w:pPr>
              <w:spacing w:after="39"/>
              <w:ind w:left="0"/>
              <w:jc w:val="center"/>
              <w:rPr>
                <w:b/>
                <w:lang w:eastAsia="x-none"/>
              </w:rPr>
            </w:pPr>
            <w:r w:rsidRPr="000961F5">
              <w:rPr>
                <w:b/>
                <w:lang w:eastAsia="x-none"/>
              </w:rPr>
              <w:t>D6</w:t>
            </w:r>
          </w:p>
        </w:tc>
        <w:tc>
          <w:tcPr>
            <w:tcW w:w="841" w:type="dxa"/>
          </w:tcPr>
          <w:p w14:paraId="5B0D3136" w14:textId="77777777" w:rsidR="003505C6" w:rsidRPr="000961F5" w:rsidRDefault="003505C6" w:rsidP="009852B2">
            <w:pPr>
              <w:spacing w:after="39"/>
              <w:ind w:left="0"/>
              <w:jc w:val="center"/>
              <w:rPr>
                <w:lang w:eastAsia="x-none"/>
              </w:rPr>
            </w:pPr>
          </w:p>
        </w:tc>
        <w:tc>
          <w:tcPr>
            <w:tcW w:w="1559" w:type="dxa"/>
            <w:shd w:val="clear" w:color="auto" w:fill="auto"/>
          </w:tcPr>
          <w:p w14:paraId="2425D217" w14:textId="77777777" w:rsidR="003505C6" w:rsidRPr="000961F5" w:rsidRDefault="003505C6" w:rsidP="009852B2">
            <w:pPr>
              <w:pStyle w:val="ListParagraph"/>
              <w:spacing w:after="39"/>
              <w:ind w:leftChars="0" w:left="0"/>
              <w:jc w:val="center"/>
              <w:rPr>
                <w:lang w:eastAsia="x-none"/>
              </w:rPr>
            </w:pPr>
          </w:p>
        </w:tc>
        <w:tc>
          <w:tcPr>
            <w:tcW w:w="1559" w:type="dxa"/>
            <w:shd w:val="clear" w:color="auto" w:fill="auto"/>
          </w:tcPr>
          <w:p w14:paraId="59F97E4B" w14:textId="77777777" w:rsidR="003505C6" w:rsidRPr="000961F5" w:rsidRDefault="003505C6" w:rsidP="009852B2">
            <w:pPr>
              <w:spacing w:after="39"/>
              <w:ind w:left="0"/>
              <w:jc w:val="center"/>
            </w:pPr>
          </w:p>
        </w:tc>
        <w:tc>
          <w:tcPr>
            <w:tcW w:w="1560" w:type="dxa"/>
          </w:tcPr>
          <w:p w14:paraId="536ED717" w14:textId="77777777" w:rsidR="003505C6" w:rsidRPr="000961F5" w:rsidRDefault="003505C6" w:rsidP="009852B2">
            <w:pPr>
              <w:spacing w:after="39"/>
              <w:ind w:left="0"/>
              <w:jc w:val="center"/>
            </w:pPr>
          </w:p>
        </w:tc>
        <w:tc>
          <w:tcPr>
            <w:tcW w:w="1559" w:type="dxa"/>
            <w:shd w:val="clear" w:color="auto" w:fill="auto"/>
          </w:tcPr>
          <w:p w14:paraId="5E3E7102" w14:textId="77777777" w:rsidR="003505C6" w:rsidRPr="000961F5" w:rsidRDefault="003505C6" w:rsidP="009852B2">
            <w:pPr>
              <w:pStyle w:val="ListParagraph"/>
              <w:spacing w:after="39"/>
              <w:ind w:leftChars="0" w:left="227"/>
              <w:jc w:val="center"/>
            </w:pPr>
          </w:p>
        </w:tc>
        <w:tc>
          <w:tcPr>
            <w:tcW w:w="1559" w:type="dxa"/>
            <w:shd w:val="clear" w:color="auto" w:fill="auto"/>
          </w:tcPr>
          <w:p w14:paraId="1C8249E6" w14:textId="77777777" w:rsidR="003505C6" w:rsidRPr="000961F5" w:rsidRDefault="003505C6" w:rsidP="009852B2">
            <w:pPr>
              <w:pStyle w:val="ListParagraph"/>
              <w:spacing w:after="39"/>
              <w:ind w:leftChars="0" w:left="227"/>
              <w:jc w:val="center"/>
            </w:pPr>
          </w:p>
        </w:tc>
        <w:tc>
          <w:tcPr>
            <w:tcW w:w="1559" w:type="dxa"/>
            <w:shd w:val="clear" w:color="auto" w:fill="auto"/>
          </w:tcPr>
          <w:p w14:paraId="4D59ACCF" w14:textId="77777777" w:rsidR="003505C6" w:rsidRPr="000961F5" w:rsidRDefault="003505C6" w:rsidP="009852B2">
            <w:pPr>
              <w:spacing w:after="39"/>
              <w:ind w:left="0"/>
              <w:jc w:val="center"/>
            </w:pPr>
          </w:p>
        </w:tc>
      </w:tr>
    </w:tbl>
    <w:p w14:paraId="4059E1DB" w14:textId="77777777" w:rsidR="003505C6" w:rsidRPr="000961F5" w:rsidRDefault="003505C6" w:rsidP="003505C6">
      <w:pPr>
        <w:spacing w:line="276" w:lineRule="auto"/>
        <w:ind w:left="0"/>
        <w:jc w:val="left"/>
        <w:rPr>
          <w:sz w:val="18"/>
          <w:u w:val="single"/>
          <w:lang w:eastAsia="x-none"/>
        </w:rPr>
      </w:pPr>
    </w:p>
    <w:p w14:paraId="533A7309" w14:textId="77777777" w:rsidR="003505C6" w:rsidRPr="000961F5" w:rsidRDefault="003505C6" w:rsidP="003505C6">
      <w:pPr>
        <w:spacing w:line="276" w:lineRule="auto"/>
        <w:ind w:left="0"/>
        <w:jc w:val="left"/>
        <w:rPr>
          <w:i/>
          <w:sz w:val="18"/>
          <w:lang w:eastAsia="x-none"/>
        </w:rPr>
      </w:pPr>
      <w:r w:rsidRPr="000961F5">
        <w:rPr>
          <w:sz w:val="18"/>
          <w:u w:val="single"/>
          <w:lang w:eastAsia="x-none"/>
        </w:rPr>
        <w:t>After 2</w:t>
      </w:r>
      <w:r w:rsidRPr="000961F5">
        <w:rPr>
          <w:sz w:val="18"/>
          <w:u w:val="single"/>
          <w:vertAlign w:val="superscript"/>
          <w:lang w:eastAsia="x-none"/>
        </w:rPr>
        <w:t>nd</w:t>
      </w:r>
      <w:r w:rsidRPr="000961F5">
        <w:rPr>
          <w:sz w:val="18"/>
          <w:u w:val="single"/>
          <w:lang w:eastAsia="x-none"/>
        </w:rPr>
        <w:t xml:space="preserve"> Allocation</w:t>
      </w:r>
    </w:p>
    <w:tbl>
      <w:tblPr>
        <w:tblStyle w:val="TableGrid"/>
        <w:tblW w:w="10768" w:type="dxa"/>
        <w:tblLook w:val="04A0" w:firstRow="1" w:lastRow="0" w:firstColumn="1" w:lastColumn="0" w:noHBand="0" w:noVBand="1"/>
      </w:tblPr>
      <w:tblGrid>
        <w:gridCol w:w="572"/>
        <w:gridCol w:w="841"/>
        <w:gridCol w:w="1559"/>
        <w:gridCol w:w="1559"/>
        <w:gridCol w:w="1560"/>
        <w:gridCol w:w="1559"/>
        <w:gridCol w:w="1559"/>
        <w:gridCol w:w="1559"/>
      </w:tblGrid>
      <w:tr w:rsidR="003505C6" w:rsidRPr="000961F5" w14:paraId="626D49FD" w14:textId="77777777" w:rsidTr="009852B2">
        <w:tc>
          <w:tcPr>
            <w:tcW w:w="572" w:type="dxa"/>
            <w:shd w:val="clear" w:color="auto" w:fill="13426B"/>
          </w:tcPr>
          <w:p w14:paraId="045C105E" w14:textId="77777777" w:rsidR="003505C6" w:rsidRPr="000961F5" w:rsidRDefault="003505C6" w:rsidP="009852B2">
            <w:pPr>
              <w:spacing w:after="39"/>
              <w:ind w:left="0"/>
              <w:jc w:val="center"/>
              <w:rPr>
                <w:b/>
                <w:lang w:eastAsia="x-none"/>
              </w:rPr>
            </w:pPr>
            <w:r w:rsidRPr="000961F5">
              <w:rPr>
                <w:b/>
                <w:lang w:eastAsia="x-none"/>
              </w:rPr>
              <w:t>User</w:t>
            </w:r>
          </w:p>
        </w:tc>
        <w:tc>
          <w:tcPr>
            <w:tcW w:w="841" w:type="dxa"/>
            <w:shd w:val="clear" w:color="auto" w:fill="auto"/>
          </w:tcPr>
          <w:p w14:paraId="5AEC8F6F" w14:textId="77777777" w:rsidR="003505C6" w:rsidRPr="000961F5" w:rsidRDefault="003505C6" w:rsidP="009852B2">
            <w:pPr>
              <w:spacing w:after="39"/>
              <w:ind w:left="0"/>
              <w:jc w:val="center"/>
              <w:rPr>
                <w:b/>
                <w:lang w:eastAsia="x-none"/>
              </w:rPr>
            </w:pPr>
            <w:r w:rsidRPr="000961F5">
              <w:rPr>
                <w:b/>
                <w:lang w:eastAsia="x-none"/>
              </w:rPr>
              <w:t>PLB</w:t>
            </w:r>
          </w:p>
        </w:tc>
        <w:tc>
          <w:tcPr>
            <w:tcW w:w="1559" w:type="dxa"/>
            <w:shd w:val="clear" w:color="auto" w:fill="auto"/>
          </w:tcPr>
          <w:p w14:paraId="40477263" w14:textId="77777777" w:rsidR="003505C6" w:rsidRPr="000961F5" w:rsidRDefault="003505C6" w:rsidP="009852B2">
            <w:pPr>
              <w:spacing w:after="39"/>
              <w:ind w:left="0"/>
              <w:jc w:val="center"/>
              <w:rPr>
                <w:b/>
                <w:lang w:eastAsia="x-none"/>
              </w:rPr>
            </w:pPr>
            <w:r w:rsidRPr="000961F5">
              <w:rPr>
                <w:b/>
                <w:lang w:eastAsia="x-none"/>
              </w:rPr>
              <w:t>D1</w:t>
            </w:r>
          </w:p>
        </w:tc>
        <w:tc>
          <w:tcPr>
            <w:tcW w:w="1559" w:type="dxa"/>
            <w:shd w:val="clear" w:color="auto" w:fill="auto"/>
          </w:tcPr>
          <w:p w14:paraId="0FFC0A5F" w14:textId="77777777" w:rsidR="003505C6" w:rsidRPr="000961F5" w:rsidRDefault="003505C6" w:rsidP="009852B2">
            <w:pPr>
              <w:spacing w:after="39"/>
              <w:ind w:left="0"/>
              <w:jc w:val="center"/>
              <w:rPr>
                <w:b/>
                <w:lang w:eastAsia="x-none"/>
              </w:rPr>
            </w:pPr>
            <w:r w:rsidRPr="000961F5">
              <w:rPr>
                <w:b/>
                <w:lang w:eastAsia="x-none"/>
              </w:rPr>
              <w:t>D2</w:t>
            </w:r>
          </w:p>
        </w:tc>
        <w:tc>
          <w:tcPr>
            <w:tcW w:w="1560" w:type="dxa"/>
            <w:shd w:val="clear" w:color="auto" w:fill="auto"/>
          </w:tcPr>
          <w:p w14:paraId="5326A026" w14:textId="77777777" w:rsidR="003505C6" w:rsidRPr="000961F5" w:rsidRDefault="003505C6" w:rsidP="009852B2">
            <w:pPr>
              <w:spacing w:after="39"/>
              <w:ind w:left="0"/>
              <w:jc w:val="center"/>
              <w:rPr>
                <w:b/>
                <w:lang w:eastAsia="x-none"/>
              </w:rPr>
            </w:pPr>
            <w:r w:rsidRPr="000961F5">
              <w:rPr>
                <w:b/>
                <w:lang w:eastAsia="x-none"/>
              </w:rPr>
              <w:t>D3</w:t>
            </w:r>
          </w:p>
        </w:tc>
        <w:tc>
          <w:tcPr>
            <w:tcW w:w="1559" w:type="dxa"/>
            <w:shd w:val="clear" w:color="auto" w:fill="auto"/>
          </w:tcPr>
          <w:p w14:paraId="0BDAB025" w14:textId="77777777" w:rsidR="003505C6" w:rsidRPr="000961F5" w:rsidRDefault="003505C6" w:rsidP="009852B2">
            <w:pPr>
              <w:spacing w:after="39"/>
              <w:ind w:left="0"/>
              <w:jc w:val="center"/>
              <w:rPr>
                <w:b/>
                <w:lang w:eastAsia="x-none"/>
              </w:rPr>
            </w:pPr>
            <w:r w:rsidRPr="000961F5">
              <w:rPr>
                <w:b/>
                <w:lang w:eastAsia="x-none"/>
              </w:rPr>
              <w:t>D4</w:t>
            </w:r>
          </w:p>
        </w:tc>
        <w:tc>
          <w:tcPr>
            <w:tcW w:w="1559" w:type="dxa"/>
            <w:shd w:val="clear" w:color="auto" w:fill="auto"/>
          </w:tcPr>
          <w:p w14:paraId="5FA422DA" w14:textId="77777777" w:rsidR="003505C6" w:rsidRPr="000961F5" w:rsidRDefault="003505C6" w:rsidP="009852B2">
            <w:pPr>
              <w:spacing w:after="39"/>
              <w:ind w:left="0"/>
              <w:jc w:val="center"/>
              <w:rPr>
                <w:b/>
                <w:lang w:eastAsia="x-none"/>
              </w:rPr>
            </w:pPr>
            <w:r w:rsidRPr="000961F5">
              <w:rPr>
                <w:b/>
                <w:lang w:eastAsia="x-none"/>
              </w:rPr>
              <w:t>D5</w:t>
            </w:r>
          </w:p>
        </w:tc>
        <w:tc>
          <w:tcPr>
            <w:tcW w:w="1559" w:type="dxa"/>
            <w:shd w:val="clear" w:color="auto" w:fill="auto"/>
          </w:tcPr>
          <w:p w14:paraId="36D9F3DE" w14:textId="77777777" w:rsidR="003505C6" w:rsidRPr="000961F5" w:rsidRDefault="003505C6" w:rsidP="009852B2">
            <w:pPr>
              <w:spacing w:after="39"/>
              <w:ind w:left="0"/>
              <w:jc w:val="center"/>
              <w:rPr>
                <w:b/>
                <w:lang w:eastAsia="x-none"/>
              </w:rPr>
            </w:pPr>
            <w:r w:rsidRPr="000961F5">
              <w:rPr>
                <w:b/>
                <w:lang w:eastAsia="x-none"/>
              </w:rPr>
              <w:t>D6</w:t>
            </w:r>
          </w:p>
        </w:tc>
      </w:tr>
      <w:tr w:rsidR="003505C6" w:rsidRPr="000961F5" w14:paraId="52A146F4" w14:textId="77777777" w:rsidTr="009852B2">
        <w:tc>
          <w:tcPr>
            <w:tcW w:w="572" w:type="dxa"/>
          </w:tcPr>
          <w:p w14:paraId="15BC4D8C" w14:textId="77777777" w:rsidR="003505C6" w:rsidRPr="000961F5" w:rsidRDefault="003505C6" w:rsidP="009852B2">
            <w:pPr>
              <w:spacing w:after="39"/>
              <w:ind w:left="0"/>
              <w:jc w:val="center"/>
              <w:rPr>
                <w:b/>
                <w:lang w:eastAsia="x-none"/>
              </w:rPr>
            </w:pPr>
            <w:r w:rsidRPr="000961F5">
              <w:rPr>
                <w:b/>
                <w:lang w:eastAsia="x-none"/>
              </w:rPr>
              <w:t>PLB</w:t>
            </w:r>
          </w:p>
        </w:tc>
        <w:tc>
          <w:tcPr>
            <w:tcW w:w="841" w:type="dxa"/>
            <w:shd w:val="clear" w:color="auto" w:fill="D9D9D9" w:themeFill="background1" w:themeFillShade="D9"/>
          </w:tcPr>
          <w:p w14:paraId="73F7B724" w14:textId="7D0F0313" w:rsidR="003505C6" w:rsidRPr="000961F5" w:rsidRDefault="00847BD0" w:rsidP="009852B2">
            <w:pPr>
              <w:spacing w:after="39"/>
              <w:ind w:left="0"/>
              <w:jc w:val="center"/>
              <w:rPr>
                <w:lang w:eastAsia="x-none"/>
              </w:rPr>
            </w:pPr>
            <w:r w:rsidRPr="000961F5">
              <w:rPr>
                <w:b/>
                <w:bCs/>
                <w:lang w:val="en-US" w:eastAsia="x-none"/>
              </w:rPr>
              <w:t>20,000</w:t>
            </w:r>
            <w:r w:rsidR="003505C6" w:rsidRPr="000961F5">
              <w:rPr>
                <w:b/>
                <w:bCs/>
                <w:lang w:val="en-US" w:eastAsia="x-none"/>
              </w:rPr>
              <w:t xml:space="preserve"> shares</w:t>
            </w:r>
          </w:p>
        </w:tc>
        <w:tc>
          <w:tcPr>
            <w:tcW w:w="1559" w:type="dxa"/>
            <w:shd w:val="clear" w:color="auto" w:fill="D6E3BC" w:themeFill="accent3" w:themeFillTint="66"/>
          </w:tcPr>
          <w:p w14:paraId="0139E4A1" w14:textId="77777777" w:rsidR="003505C6" w:rsidRPr="000961F5" w:rsidRDefault="003505C6" w:rsidP="009852B2">
            <w:pPr>
              <w:pStyle w:val="ListParagraph"/>
              <w:spacing w:after="39"/>
              <w:ind w:leftChars="0" w:left="0"/>
              <w:jc w:val="center"/>
              <w:rPr>
                <w:lang w:eastAsia="x-none"/>
              </w:rPr>
            </w:pPr>
            <w:r w:rsidRPr="000961F5">
              <w:rPr>
                <w:b/>
                <w:sz w:val="14"/>
              </w:rPr>
              <w:t>Name of Distributor</w:t>
            </w:r>
            <w:r w:rsidRPr="000961F5">
              <w:rPr>
                <w:b/>
                <w:sz w:val="14"/>
              </w:rPr>
              <w:br/>
            </w:r>
            <w:r w:rsidRPr="000961F5">
              <w:rPr>
                <w:b/>
                <w:sz w:val="14"/>
              </w:rPr>
              <w:br/>
            </w:r>
            <w:r w:rsidRPr="000961F5">
              <w:rPr>
                <w:b/>
                <w:bCs/>
                <w:lang w:val="en-US" w:eastAsia="x-none"/>
              </w:rPr>
              <w:t>50,000 shares</w:t>
            </w:r>
          </w:p>
        </w:tc>
        <w:tc>
          <w:tcPr>
            <w:tcW w:w="1559" w:type="dxa"/>
            <w:shd w:val="clear" w:color="auto" w:fill="D6E3BC" w:themeFill="accent3" w:themeFillTint="66"/>
          </w:tcPr>
          <w:p w14:paraId="2504B467" w14:textId="77777777" w:rsidR="003505C6" w:rsidRPr="000961F5" w:rsidRDefault="003505C6" w:rsidP="009852B2">
            <w:pPr>
              <w:spacing w:after="39"/>
              <w:ind w:left="0"/>
              <w:jc w:val="center"/>
              <w:rPr>
                <w:lang w:eastAsia="x-none"/>
              </w:rPr>
            </w:pPr>
            <w:r w:rsidRPr="000961F5">
              <w:rPr>
                <w:b/>
                <w:sz w:val="14"/>
              </w:rPr>
              <w:t>Name of Distributor</w:t>
            </w:r>
            <w:r w:rsidRPr="000961F5">
              <w:rPr>
                <w:b/>
                <w:sz w:val="14"/>
              </w:rPr>
              <w:br/>
            </w:r>
            <w:r w:rsidRPr="000961F5">
              <w:rPr>
                <w:b/>
                <w:sz w:val="14"/>
              </w:rPr>
              <w:br/>
            </w:r>
            <w:r w:rsidRPr="000961F5">
              <w:rPr>
                <w:b/>
                <w:bCs/>
                <w:lang w:val="en-US" w:eastAsia="x-none"/>
              </w:rPr>
              <w:t>50,000 shares</w:t>
            </w:r>
          </w:p>
        </w:tc>
        <w:tc>
          <w:tcPr>
            <w:tcW w:w="1560" w:type="dxa"/>
            <w:shd w:val="clear" w:color="auto" w:fill="D6E3BC" w:themeFill="accent3" w:themeFillTint="66"/>
          </w:tcPr>
          <w:p w14:paraId="4089AAF0" w14:textId="52CB2230" w:rsidR="003505C6" w:rsidRPr="000961F5" w:rsidRDefault="003505C6" w:rsidP="009852B2">
            <w:pPr>
              <w:spacing w:after="39"/>
              <w:ind w:left="0"/>
              <w:jc w:val="center"/>
              <w:rPr>
                <w:lang w:eastAsia="x-none"/>
              </w:rPr>
            </w:pPr>
            <w:r w:rsidRPr="000961F5">
              <w:rPr>
                <w:b/>
                <w:sz w:val="14"/>
              </w:rPr>
              <w:t>Name of Distributor</w:t>
            </w:r>
            <w:r w:rsidRPr="000961F5">
              <w:rPr>
                <w:b/>
                <w:sz w:val="14"/>
              </w:rPr>
              <w:br/>
            </w:r>
            <w:r w:rsidRPr="000961F5">
              <w:rPr>
                <w:b/>
                <w:sz w:val="14"/>
              </w:rPr>
              <w:br/>
            </w:r>
            <w:r w:rsidR="00847BD0" w:rsidRPr="000961F5">
              <w:rPr>
                <w:b/>
                <w:bCs/>
                <w:lang w:val="en-US" w:eastAsia="x-none"/>
              </w:rPr>
              <w:t>3</w:t>
            </w:r>
            <w:r w:rsidRPr="000961F5">
              <w:rPr>
                <w:b/>
                <w:bCs/>
                <w:lang w:val="en-US" w:eastAsia="x-none"/>
              </w:rPr>
              <w:t>0,000 shares</w:t>
            </w:r>
          </w:p>
        </w:tc>
        <w:tc>
          <w:tcPr>
            <w:tcW w:w="1559" w:type="dxa"/>
          </w:tcPr>
          <w:p w14:paraId="7C6F7E28" w14:textId="77777777" w:rsidR="003505C6" w:rsidRPr="000961F5" w:rsidRDefault="003505C6" w:rsidP="009852B2">
            <w:pPr>
              <w:pStyle w:val="ListParagraph"/>
              <w:spacing w:after="39"/>
              <w:ind w:leftChars="0" w:left="227"/>
              <w:jc w:val="center"/>
              <w:rPr>
                <w:lang w:eastAsia="x-none"/>
              </w:rPr>
            </w:pPr>
          </w:p>
        </w:tc>
        <w:tc>
          <w:tcPr>
            <w:tcW w:w="1559" w:type="dxa"/>
          </w:tcPr>
          <w:p w14:paraId="5C47B945" w14:textId="77777777" w:rsidR="003505C6" w:rsidRPr="000961F5" w:rsidRDefault="003505C6" w:rsidP="009852B2">
            <w:pPr>
              <w:pStyle w:val="ListParagraph"/>
              <w:spacing w:after="39"/>
              <w:ind w:leftChars="0" w:left="227"/>
              <w:jc w:val="center"/>
              <w:rPr>
                <w:lang w:eastAsia="x-none"/>
              </w:rPr>
            </w:pPr>
          </w:p>
        </w:tc>
        <w:tc>
          <w:tcPr>
            <w:tcW w:w="1559" w:type="dxa"/>
          </w:tcPr>
          <w:p w14:paraId="469B65E8" w14:textId="77777777" w:rsidR="003505C6" w:rsidRPr="000961F5" w:rsidRDefault="003505C6" w:rsidP="009852B2">
            <w:pPr>
              <w:pStyle w:val="ListParagraph"/>
              <w:spacing w:after="39"/>
              <w:ind w:leftChars="0" w:left="227"/>
              <w:jc w:val="center"/>
              <w:rPr>
                <w:lang w:eastAsia="x-none"/>
              </w:rPr>
            </w:pPr>
          </w:p>
        </w:tc>
      </w:tr>
      <w:tr w:rsidR="003505C6" w:rsidRPr="000961F5" w14:paraId="764191F9" w14:textId="77777777" w:rsidTr="009852B2">
        <w:tc>
          <w:tcPr>
            <w:tcW w:w="572" w:type="dxa"/>
          </w:tcPr>
          <w:p w14:paraId="102BD809" w14:textId="77777777" w:rsidR="003505C6" w:rsidRPr="000961F5" w:rsidRDefault="003505C6" w:rsidP="009852B2">
            <w:pPr>
              <w:spacing w:after="39"/>
              <w:ind w:left="0"/>
              <w:jc w:val="center"/>
              <w:rPr>
                <w:b/>
                <w:lang w:eastAsia="x-none"/>
              </w:rPr>
            </w:pPr>
            <w:r w:rsidRPr="000961F5">
              <w:rPr>
                <w:b/>
                <w:lang w:eastAsia="x-none"/>
              </w:rPr>
              <w:t>D1</w:t>
            </w:r>
          </w:p>
        </w:tc>
        <w:tc>
          <w:tcPr>
            <w:tcW w:w="841" w:type="dxa"/>
            <w:shd w:val="clear" w:color="auto" w:fill="B8CCE4" w:themeFill="accent1" w:themeFillTint="66"/>
          </w:tcPr>
          <w:p w14:paraId="7D0B7921" w14:textId="30CC9FB7" w:rsidR="003505C6" w:rsidRPr="000961F5" w:rsidRDefault="00A81F95" w:rsidP="009852B2">
            <w:pPr>
              <w:spacing w:after="39"/>
              <w:ind w:left="0"/>
              <w:jc w:val="center"/>
              <w:rPr>
                <w:lang w:eastAsia="x-none"/>
              </w:rPr>
            </w:pPr>
            <w:r w:rsidRPr="000961F5">
              <w:rPr>
                <w:b/>
                <w:bCs/>
                <w:lang w:val="en-US" w:eastAsia="x-none"/>
              </w:rPr>
              <w:t>30,000</w:t>
            </w:r>
            <w:r w:rsidR="003505C6" w:rsidRPr="000961F5">
              <w:rPr>
                <w:b/>
                <w:bCs/>
                <w:lang w:val="en-US" w:eastAsia="x-none"/>
              </w:rPr>
              <w:t xml:space="preserve"> shares</w:t>
            </w:r>
          </w:p>
        </w:tc>
        <w:tc>
          <w:tcPr>
            <w:tcW w:w="1559" w:type="dxa"/>
            <w:shd w:val="clear" w:color="auto" w:fill="D9D9D9" w:themeFill="background1" w:themeFillShade="D9"/>
          </w:tcPr>
          <w:p w14:paraId="3C32D91B" w14:textId="2CA29A75" w:rsidR="003505C6" w:rsidRPr="000961F5" w:rsidRDefault="00A81F95" w:rsidP="009852B2">
            <w:pPr>
              <w:pStyle w:val="ListParagraph"/>
              <w:spacing w:after="39"/>
              <w:ind w:leftChars="0" w:left="0"/>
              <w:jc w:val="center"/>
            </w:pPr>
            <w:r w:rsidRPr="000961F5">
              <w:rPr>
                <w:b/>
                <w:bCs/>
                <w:lang w:val="en-US" w:eastAsia="x-none"/>
              </w:rPr>
              <w:t>30,000</w:t>
            </w:r>
            <w:r w:rsidR="003505C6" w:rsidRPr="000961F5">
              <w:rPr>
                <w:b/>
                <w:bCs/>
                <w:lang w:val="en-US" w:eastAsia="x-none"/>
              </w:rPr>
              <w:t xml:space="preserve"> shares</w:t>
            </w:r>
          </w:p>
        </w:tc>
        <w:tc>
          <w:tcPr>
            <w:tcW w:w="1559" w:type="dxa"/>
          </w:tcPr>
          <w:p w14:paraId="05BFACDD" w14:textId="77777777" w:rsidR="003505C6" w:rsidRPr="000961F5" w:rsidRDefault="003505C6" w:rsidP="009852B2">
            <w:pPr>
              <w:pStyle w:val="ListParagraph"/>
              <w:spacing w:after="39"/>
              <w:ind w:leftChars="0" w:left="227"/>
              <w:jc w:val="center"/>
              <w:rPr>
                <w:lang w:eastAsia="x-none"/>
              </w:rPr>
            </w:pPr>
          </w:p>
        </w:tc>
        <w:tc>
          <w:tcPr>
            <w:tcW w:w="1560" w:type="dxa"/>
          </w:tcPr>
          <w:p w14:paraId="25575BC6" w14:textId="77777777" w:rsidR="003505C6" w:rsidRPr="000961F5" w:rsidRDefault="003505C6" w:rsidP="009852B2">
            <w:pPr>
              <w:pStyle w:val="ListParagraph"/>
              <w:spacing w:after="39"/>
              <w:ind w:leftChars="0" w:left="227"/>
              <w:jc w:val="center"/>
              <w:rPr>
                <w:lang w:eastAsia="x-none"/>
              </w:rPr>
            </w:pPr>
          </w:p>
        </w:tc>
        <w:tc>
          <w:tcPr>
            <w:tcW w:w="1559" w:type="dxa"/>
            <w:shd w:val="clear" w:color="auto" w:fill="D6E3BC" w:themeFill="accent3" w:themeFillTint="66"/>
          </w:tcPr>
          <w:p w14:paraId="23688B54" w14:textId="339566E6" w:rsidR="003505C6" w:rsidRPr="000961F5" w:rsidRDefault="003505C6" w:rsidP="00A81F95">
            <w:pPr>
              <w:spacing w:after="39"/>
              <w:ind w:left="0"/>
              <w:jc w:val="center"/>
              <w:rPr>
                <w:lang w:eastAsia="x-none"/>
              </w:rPr>
            </w:pPr>
            <w:r w:rsidRPr="000961F5">
              <w:rPr>
                <w:b/>
                <w:sz w:val="14"/>
              </w:rPr>
              <w:t>Name of Distributor</w:t>
            </w:r>
            <w:r w:rsidRPr="000961F5">
              <w:rPr>
                <w:b/>
                <w:sz w:val="14"/>
              </w:rPr>
              <w:br/>
            </w:r>
            <w:r w:rsidRPr="000961F5">
              <w:rPr>
                <w:b/>
                <w:sz w:val="14"/>
              </w:rPr>
              <w:br/>
            </w:r>
            <w:r w:rsidR="00A81F95" w:rsidRPr="000961F5">
              <w:rPr>
                <w:b/>
                <w:bCs/>
                <w:lang w:val="en-US" w:eastAsia="x-none"/>
              </w:rPr>
              <w:t>10</w:t>
            </w:r>
            <w:r w:rsidRPr="000961F5">
              <w:rPr>
                <w:b/>
                <w:bCs/>
                <w:lang w:val="en-US" w:eastAsia="x-none"/>
              </w:rPr>
              <w:t>,000 shares</w:t>
            </w:r>
          </w:p>
        </w:tc>
        <w:tc>
          <w:tcPr>
            <w:tcW w:w="1559" w:type="dxa"/>
            <w:shd w:val="clear" w:color="auto" w:fill="D6E3BC" w:themeFill="accent3" w:themeFillTint="66"/>
          </w:tcPr>
          <w:p w14:paraId="7CB5EB88" w14:textId="4608EDF2" w:rsidR="003505C6" w:rsidRPr="000961F5" w:rsidRDefault="003505C6" w:rsidP="00A81F95">
            <w:pPr>
              <w:spacing w:after="39"/>
              <w:ind w:left="0"/>
              <w:jc w:val="center"/>
              <w:rPr>
                <w:lang w:eastAsia="x-none"/>
              </w:rPr>
            </w:pPr>
            <w:r w:rsidRPr="000961F5">
              <w:rPr>
                <w:b/>
                <w:sz w:val="14"/>
              </w:rPr>
              <w:t>Name of Distributor</w:t>
            </w:r>
            <w:r w:rsidRPr="000961F5">
              <w:rPr>
                <w:b/>
                <w:sz w:val="14"/>
              </w:rPr>
              <w:br/>
            </w:r>
            <w:r w:rsidRPr="000961F5">
              <w:rPr>
                <w:b/>
                <w:sz w:val="14"/>
              </w:rPr>
              <w:br/>
            </w:r>
            <w:r w:rsidR="00A81F95" w:rsidRPr="000961F5">
              <w:rPr>
                <w:b/>
                <w:bCs/>
                <w:lang w:val="en-US" w:eastAsia="x-none"/>
              </w:rPr>
              <w:t>10</w:t>
            </w:r>
            <w:r w:rsidRPr="000961F5">
              <w:rPr>
                <w:b/>
                <w:bCs/>
                <w:lang w:val="en-US" w:eastAsia="x-none"/>
              </w:rPr>
              <w:t>,000 shares</w:t>
            </w:r>
          </w:p>
        </w:tc>
        <w:tc>
          <w:tcPr>
            <w:tcW w:w="1559" w:type="dxa"/>
          </w:tcPr>
          <w:p w14:paraId="6A19AE53" w14:textId="77777777" w:rsidR="003505C6" w:rsidRPr="000961F5" w:rsidRDefault="003505C6" w:rsidP="009852B2">
            <w:pPr>
              <w:pStyle w:val="ListParagraph"/>
              <w:spacing w:after="39"/>
              <w:ind w:leftChars="0" w:left="227"/>
              <w:jc w:val="center"/>
              <w:rPr>
                <w:lang w:eastAsia="x-none"/>
              </w:rPr>
            </w:pPr>
          </w:p>
        </w:tc>
      </w:tr>
      <w:tr w:rsidR="003505C6" w:rsidRPr="000961F5" w14:paraId="10B1AFA6" w14:textId="77777777" w:rsidTr="009852B2">
        <w:tc>
          <w:tcPr>
            <w:tcW w:w="572" w:type="dxa"/>
          </w:tcPr>
          <w:p w14:paraId="4C89E5E8" w14:textId="77777777" w:rsidR="003505C6" w:rsidRPr="000961F5" w:rsidRDefault="003505C6" w:rsidP="009852B2">
            <w:pPr>
              <w:spacing w:after="39"/>
              <w:ind w:left="0"/>
              <w:jc w:val="center"/>
              <w:rPr>
                <w:b/>
                <w:lang w:eastAsia="x-none"/>
              </w:rPr>
            </w:pPr>
            <w:r w:rsidRPr="000961F5">
              <w:rPr>
                <w:b/>
                <w:lang w:eastAsia="x-none"/>
              </w:rPr>
              <w:t>D2</w:t>
            </w:r>
          </w:p>
        </w:tc>
        <w:tc>
          <w:tcPr>
            <w:tcW w:w="841" w:type="dxa"/>
            <w:shd w:val="clear" w:color="auto" w:fill="B8CCE4" w:themeFill="accent1" w:themeFillTint="66"/>
          </w:tcPr>
          <w:p w14:paraId="6145D736" w14:textId="77777777" w:rsidR="003505C6" w:rsidRPr="000961F5" w:rsidRDefault="003505C6" w:rsidP="009852B2">
            <w:pPr>
              <w:spacing w:after="39"/>
              <w:ind w:left="0"/>
              <w:jc w:val="center"/>
              <w:rPr>
                <w:lang w:eastAsia="x-none"/>
              </w:rPr>
            </w:pPr>
            <w:r w:rsidRPr="000961F5">
              <w:rPr>
                <w:b/>
                <w:bCs/>
                <w:lang w:val="en-US" w:eastAsia="x-none"/>
              </w:rPr>
              <w:t>0 shares</w:t>
            </w:r>
          </w:p>
        </w:tc>
        <w:tc>
          <w:tcPr>
            <w:tcW w:w="1559" w:type="dxa"/>
          </w:tcPr>
          <w:p w14:paraId="4F5E1BF7" w14:textId="77777777" w:rsidR="003505C6" w:rsidRPr="000961F5" w:rsidRDefault="003505C6" w:rsidP="009852B2">
            <w:pPr>
              <w:pStyle w:val="ListParagraph"/>
              <w:spacing w:after="39"/>
              <w:ind w:leftChars="0" w:left="0"/>
              <w:jc w:val="center"/>
            </w:pPr>
          </w:p>
        </w:tc>
        <w:tc>
          <w:tcPr>
            <w:tcW w:w="1559" w:type="dxa"/>
            <w:shd w:val="clear" w:color="auto" w:fill="D9D9D9" w:themeFill="background1" w:themeFillShade="D9"/>
          </w:tcPr>
          <w:p w14:paraId="5A62E6DF" w14:textId="77777777" w:rsidR="00A81F95" w:rsidRPr="000961F5" w:rsidRDefault="00A81F95" w:rsidP="009852B2">
            <w:pPr>
              <w:spacing w:after="39"/>
              <w:ind w:left="0"/>
              <w:jc w:val="center"/>
              <w:rPr>
                <w:b/>
                <w:bCs/>
                <w:lang w:val="en-US" w:eastAsia="x-none"/>
              </w:rPr>
            </w:pPr>
            <w:r w:rsidRPr="000961F5">
              <w:rPr>
                <w:b/>
                <w:bCs/>
                <w:lang w:val="en-US" w:eastAsia="x-none"/>
              </w:rPr>
              <w:t>30,000</w:t>
            </w:r>
          </w:p>
          <w:p w14:paraId="6863BB67" w14:textId="031F15D6" w:rsidR="003505C6" w:rsidRPr="000961F5" w:rsidRDefault="003505C6" w:rsidP="009852B2">
            <w:pPr>
              <w:spacing w:after="39"/>
              <w:ind w:left="0"/>
              <w:jc w:val="center"/>
            </w:pPr>
            <w:r w:rsidRPr="000961F5">
              <w:rPr>
                <w:b/>
                <w:bCs/>
                <w:lang w:val="en-US" w:eastAsia="x-none"/>
              </w:rPr>
              <w:t>shares</w:t>
            </w:r>
          </w:p>
        </w:tc>
        <w:tc>
          <w:tcPr>
            <w:tcW w:w="1560" w:type="dxa"/>
            <w:shd w:val="clear" w:color="auto" w:fill="D6E3BC" w:themeFill="accent3" w:themeFillTint="66"/>
          </w:tcPr>
          <w:p w14:paraId="5519551A" w14:textId="77777777" w:rsidR="003505C6" w:rsidRPr="000961F5" w:rsidRDefault="003505C6" w:rsidP="009852B2">
            <w:pPr>
              <w:spacing w:after="39"/>
              <w:ind w:left="0"/>
              <w:jc w:val="center"/>
            </w:pPr>
            <w:r w:rsidRPr="000961F5">
              <w:rPr>
                <w:b/>
                <w:sz w:val="14"/>
              </w:rPr>
              <w:t>Name of Distributor</w:t>
            </w:r>
            <w:r w:rsidRPr="000961F5">
              <w:rPr>
                <w:b/>
                <w:sz w:val="14"/>
              </w:rPr>
              <w:br/>
            </w:r>
            <w:r w:rsidRPr="000961F5">
              <w:rPr>
                <w:b/>
                <w:sz w:val="14"/>
              </w:rPr>
              <w:br/>
            </w:r>
            <w:r w:rsidRPr="000961F5">
              <w:rPr>
                <w:b/>
                <w:bCs/>
                <w:lang w:val="en-US" w:eastAsia="x-none"/>
              </w:rPr>
              <w:t>10,000 shares</w:t>
            </w:r>
          </w:p>
        </w:tc>
        <w:tc>
          <w:tcPr>
            <w:tcW w:w="1559" w:type="dxa"/>
          </w:tcPr>
          <w:p w14:paraId="47E2BBDC" w14:textId="77777777" w:rsidR="003505C6" w:rsidRPr="000961F5" w:rsidRDefault="003505C6" w:rsidP="009852B2">
            <w:pPr>
              <w:pStyle w:val="ListParagraph"/>
              <w:spacing w:after="39"/>
              <w:ind w:leftChars="0" w:left="227"/>
              <w:jc w:val="center"/>
            </w:pPr>
          </w:p>
        </w:tc>
        <w:tc>
          <w:tcPr>
            <w:tcW w:w="1559" w:type="dxa"/>
          </w:tcPr>
          <w:p w14:paraId="604DB299" w14:textId="77777777" w:rsidR="003505C6" w:rsidRPr="000961F5" w:rsidRDefault="003505C6" w:rsidP="009852B2">
            <w:pPr>
              <w:pStyle w:val="ListParagraph"/>
              <w:spacing w:after="39"/>
              <w:ind w:leftChars="0" w:left="227"/>
              <w:jc w:val="center"/>
            </w:pPr>
          </w:p>
        </w:tc>
        <w:tc>
          <w:tcPr>
            <w:tcW w:w="1559" w:type="dxa"/>
            <w:shd w:val="clear" w:color="auto" w:fill="D6E3BC" w:themeFill="accent3" w:themeFillTint="66"/>
          </w:tcPr>
          <w:p w14:paraId="1FC982F5" w14:textId="1F24178D" w:rsidR="003505C6" w:rsidRPr="000961F5" w:rsidRDefault="003505C6" w:rsidP="009852B2">
            <w:pPr>
              <w:spacing w:after="39"/>
              <w:ind w:left="0"/>
              <w:jc w:val="center"/>
              <w:rPr>
                <w:b/>
                <w:sz w:val="14"/>
              </w:rPr>
            </w:pPr>
            <w:r w:rsidRPr="000961F5">
              <w:rPr>
                <w:b/>
                <w:sz w:val="14"/>
              </w:rPr>
              <w:t>Name of Distributor</w:t>
            </w:r>
            <w:r w:rsidRPr="000961F5">
              <w:rPr>
                <w:b/>
                <w:sz w:val="14"/>
              </w:rPr>
              <w:br/>
            </w:r>
            <w:r w:rsidRPr="000961F5">
              <w:rPr>
                <w:b/>
                <w:sz w:val="14"/>
              </w:rPr>
              <w:br/>
            </w:r>
            <w:r w:rsidR="00925F24" w:rsidRPr="000961F5">
              <w:rPr>
                <w:b/>
                <w:bCs/>
                <w:lang w:val="en-US" w:eastAsia="x-none"/>
              </w:rPr>
              <w:t>10</w:t>
            </w:r>
            <w:r w:rsidRPr="000961F5">
              <w:rPr>
                <w:b/>
                <w:bCs/>
                <w:lang w:val="en-US" w:eastAsia="x-none"/>
              </w:rPr>
              <w:t>,000 shares</w:t>
            </w:r>
          </w:p>
        </w:tc>
      </w:tr>
      <w:tr w:rsidR="003505C6" w:rsidRPr="000961F5" w14:paraId="6F8E69A9" w14:textId="77777777" w:rsidTr="009852B2">
        <w:tc>
          <w:tcPr>
            <w:tcW w:w="572" w:type="dxa"/>
          </w:tcPr>
          <w:p w14:paraId="0BAC2117" w14:textId="77777777" w:rsidR="003505C6" w:rsidRPr="000961F5" w:rsidRDefault="003505C6" w:rsidP="009852B2">
            <w:pPr>
              <w:spacing w:after="39"/>
              <w:ind w:left="0"/>
              <w:jc w:val="center"/>
              <w:rPr>
                <w:b/>
                <w:lang w:eastAsia="x-none"/>
              </w:rPr>
            </w:pPr>
            <w:r w:rsidRPr="000961F5">
              <w:rPr>
                <w:b/>
                <w:lang w:eastAsia="x-none"/>
              </w:rPr>
              <w:t>D3</w:t>
            </w:r>
          </w:p>
        </w:tc>
        <w:tc>
          <w:tcPr>
            <w:tcW w:w="841" w:type="dxa"/>
            <w:shd w:val="clear" w:color="auto" w:fill="B8CCE4" w:themeFill="accent1" w:themeFillTint="66"/>
          </w:tcPr>
          <w:p w14:paraId="657E2228" w14:textId="77777777" w:rsidR="003505C6" w:rsidRPr="000961F5" w:rsidRDefault="003505C6" w:rsidP="009852B2">
            <w:pPr>
              <w:spacing w:after="39"/>
              <w:ind w:left="0"/>
              <w:jc w:val="center"/>
              <w:rPr>
                <w:lang w:eastAsia="x-none"/>
              </w:rPr>
            </w:pPr>
            <w:r w:rsidRPr="000961F5">
              <w:rPr>
                <w:b/>
                <w:bCs/>
                <w:lang w:val="en-US" w:eastAsia="x-none"/>
              </w:rPr>
              <w:t>60,000 shares</w:t>
            </w:r>
          </w:p>
        </w:tc>
        <w:tc>
          <w:tcPr>
            <w:tcW w:w="1559" w:type="dxa"/>
          </w:tcPr>
          <w:p w14:paraId="32F13837" w14:textId="77777777" w:rsidR="003505C6" w:rsidRPr="000961F5" w:rsidRDefault="003505C6" w:rsidP="009852B2">
            <w:pPr>
              <w:pStyle w:val="ListParagraph"/>
              <w:spacing w:after="39"/>
              <w:ind w:leftChars="0" w:left="0"/>
              <w:jc w:val="center"/>
              <w:rPr>
                <w:lang w:eastAsia="x-none"/>
              </w:rPr>
            </w:pPr>
          </w:p>
        </w:tc>
        <w:tc>
          <w:tcPr>
            <w:tcW w:w="1559" w:type="dxa"/>
            <w:shd w:val="clear" w:color="auto" w:fill="FBD4B4" w:themeFill="accent6" w:themeFillTint="66"/>
          </w:tcPr>
          <w:p w14:paraId="6B066E18" w14:textId="77777777" w:rsidR="003505C6" w:rsidRPr="000961F5" w:rsidRDefault="003505C6" w:rsidP="009852B2">
            <w:pPr>
              <w:spacing w:after="39"/>
              <w:ind w:left="0"/>
              <w:jc w:val="center"/>
            </w:pPr>
            <w:r w:rsidRPr="000961F5">
              <w:rPr>
                <w:b/>
                <w:bCs/>
                <w:lang w:val="en-US" w:eastAsia="x-none"/>
              </w:rPr>
              <w:t>10,000 shares</w:t>
            </w:r>
          </w:p>
        </w:tc>
        <w:tc>
          <w:tcPr>
            <w:tcW w:w="1560" w:type="dxa"/>
            <w:shd w:val="clear" w:color="auto" w:fill="D9D9D9" w:themeFill="background1" w:themeFillShade="D9"/>
          </w:tcPr>
          <w:p w14:paraId="70BA7FEF" w14:textId="57136C42" w:rsidR="003505C6" w:rsidRPr="000961F5" w:rsidRDefault="00A81F95" w:rsidP="009852B2">
            <w:pPr>
              <w:spacing w:after="39"/>
              <w:ind w:left="0"/>
              <w:jc w:val="center"/>
            </w:pPr>
            <w:r w:rsidRPr="000961F5">
              <w:rPr>
                <w:b/>
                <w:bCs/>
                <w:lang w:val="en-US" w:eastAsia="x-none"/>
              </w:rPr>
              <w:t>4</w:t>
            </w:r>
            <w:r w:rsidR="003505C6" w:rsidRPr="000961F5">
              <w:rPr>
                <w:b/>
                <w:bCs/>
                <w:lang w:val="en-US" w:eastAsia="x-none"/>
              </w:rPr>
              <w:t>0,000 shares</w:t>
            </w:r>
          </w:p>
        </w:tc>
        <w:tc>
          <w:tcPr>
            <w:tcW w:w="1559" w:type="dxa"/>
          </w:tcPr>
          <w:p w14:paraId="3DCADF59" w14:textId="77777777" w:rsidR="003505C6" w:rsidRPr="000961F5" w:rsidRDefault="003505C6" w:rsidP="009852B2">
            <w:pPr>
              <w:pStyle w:val="ListParagraph"/>
              <w:spacing w:after="39"/>
              <w:ind w:leftChars="0" w:left="227"/>
              <w:jc w:val="center"/>
            </w:pPr>
          </w:p>
        </w:tc>
        <w:tc>
          <w:tcPr>
            <w:tcW w:w="1559" w:type="dxa"/>
          </w:tcPr>
          <w:p w14:paraId="2AE725FC" w14:textId="77777777" w:rsidR="003505C6" w:rsidRPr="000961F5" w:rsidRDefault="003505C6" w:rsidP="009852B2">
            <w:pPr>
              <w:pStyle w:val="ListParagraph"/>
              <w:spacing w:after="39"/>
              <w:ind w:leftChars="0" w:left="227"/>
              <w:jc w:val="center"/>
            </w:pPr>
          </w:p>
        </w:tc>
        <w:tc>
          <w:tcPr>
            <w:tcW w:w="1559" w:type="dxa"/>
          </w:tcPr>
          <w:p w14:paraId="00A9076C" w14:textId="77777777" w:rsidR="003505C6" w:rsidRPr="000961F5" w:rsidRDefault="003505C6" w:rsidP="009852B2">
            <w:pPr>
              <w:pStyle w:val="ListParagraph"/>
              <w:spacing w:after="39"/>
              <w:ind w:leftChars="0" w:left="227"/>
              <w:jc w:val="center"/>
            </w:pPr>
          </w:p>
        </w:tc>
      </w:tr>
      <w:tr w:rsidR="003505C6" w:rsidRPr="000961F5" w14:paraId="5430DB07" w14:textId="77777777" w:rsidTr="009852B2">
        <w:tc>
          <w:tcPr>
            <w:tcW w:w="572" w:type="dxa"/>
          </w:tcPr>
          <w:p w14:paraId="457877C6" w14:textId="77777777" w:rsidR="003505C6" w:rsidRPr="000961F5" w:rsidRDefault="003505C6" w:rsidP="009852B2">
            <w:pPr>
              <w:spacing w:after="39"/>
              <w:ind w:left="0"/>
              <w:jc w:val="center"/>
              <w:rPr>
                <w:b/>
                <w:lang w:eastAsia="x-none"/>
              </w:rPr>
            </w:pPr>
            <w:r w:rsidRPr="000961F5">
              <w:rPr>
                <w:b/>
                <w:lang w:eastAsia="x-none"/>
              </w:rPr>
              <w:t>D4</w:t>
            </w:r>
          </w:p>
        </w:tc>
        <w:tc>
          <w:tcPr>
            <w:tcW w:w="841" w:type="dxa"/>
            <w:shd w:val="clear" w:color="auto" w:fill="B8CCE4" w:themeFill="accent1" w:themeFillTint="66"/>
          </w:tcPr>
          <w:p w14:paraId="3997C437" w14:textId="77777777" w:rsidR="003505C6" w:rsidRPr="000961F5" w:rsidRDefault="003505C6" w:rsidP="009852B2">
            <w:pPr>
              <w:spacing w:after="39"/>
              <w:ind w:left="0"/>
              <w:jc w:val="center"/>
              <w:rPr>
                <w:lang w:eastAsia="x-none"/>
              </w:rPr>
            </w:pPr>
            <w:r w:rsidRPr="000961F5">
              <w:rPr>
                <w:b/>
                <w:sz w:val="14"/>
              </w:rPr>
              <w:t xml:space="preserve"> </w:t>
            </w:r>
            <w:r w:rsidRPr="000961F5">
              <w:rPr>
                <w:b/>
                <w:bCs/>
                <w:lang w:val="en-US" w:eastAsia="x-none"/>
              </w:rPr>
              <w:t>25,000 shares</w:t>
            </w:r>
          </w:p>
        </w:tc>
        <w:tc>
          <w:tcPr>
            <w:tcW w:w="1559" w:type="dxa"/>
            <w:shd w:val="clear" w:color="auto" w:fill="FBD4B4" w:themeFill="accent6" w:themeFillTint="66"/>
          </w:tcPr>
          <w:p w14:paraId="0E4F514B" w14:textId="6AF225EE" w:rsidR="003505C6" w:rsidRPr="000961F5" w:rsidRDefault="00A81F95" w:rsidP="009852B2">
            <w:pPr>
              <w:pStyle w:val="ListParagraph"/>
              <w:spacing w:after="39"/>
              <w:ind w:leftChars="0" w:left="0"/>
              <w:jc w:val="center"/>
              <w:rPr>
                <w:lang w:eastAsia="x-none"/>
              </w:rPr>
            </w:pPr>
            <w:r w:rsidRPr="000961F5">
              <w:rPr>
                <w:b/>
                <w:bCs/>
                <w:lang w:val="en-US" w:eastAsia="x-none"/>
              </w:rPr>
              <w:t>10</w:t>
            </w:r>
            <w:r w:rsidR="003505C6" w:rsidRPr="000961F5">
              <w:rPr>
                <w:b/>
                <w:bCs/>
                <w:lang w:val="en-US" w:eastAsia="x-none"/>
              </w:rPr>
              <w:t>,000 shares</w:t>
            </w:r>
          </w:p>
        </w:tc>
        <w:tc>
          <w:tcPr>
            <w:tcW w:w="1559" w:type="dxa"/>
          </w:tcPr>
          <w:p w14:paraId="13EE5F86" w14:textId="77777777" w:rsidR="003505C6" w:rsidRPr="000961F5" w:rsidRDefault="003505C6" w:rsidP="009852B2">
            <w:pPr>
              <w:pStyle w:val="ListParagraph"/>
              <w:spacing w:after="39"/>
              <w:ind w:leftChars="0" w:left="227"/>
              <w:jc w:val="center"/>
            </w:pPr>
          </w:p>
        </w:tc>
        <w:tc>
          <w:tcPr>
            <w:tcW w:w="1560" w:type="dxa"/>
          </w:tcPr>
          <w:p w14:paraId="3AD350C7" w14:textId="77777777" w:rsidR="003505C6" w:rsidRPr="000961F5" w:rsidRDefault="003505C6" w:rsidP="009852B2">
            <w:pPr>
              <w:pStyle w:val="ListParagraph"/>
              <w:spacing w:after="39"/>
              <w:ind w:leftChars="0" w:left="227"/>
              <w:jc w:val="center"/>
            </w:pPr>
          </w:p>
        </w:tc>
        <w:tc>
          <w:tcPr>
            <w:tcW w:w="1559" w:type="dxa"/>
            <w:shd w:val="clear" w:color="auto" w:fill="D9D9D9" w:themeFill="background1" w:themeFillShade="D9"/>
          </w:tcPr>
          <w:p w14:paraId="57CEA581" w14:textId="39F25BB5" w:rsidR="003505C6" w:rsidRPr="000961F5" w:rsidRDefault="00925F24" w:rsidP="009852B2">
            <w:pPr>
              <w:spacing w:after="39"/>
              <w:ind w:left="0"/>
              <w:jc w:val="center"/>
            </w:pPr>
            <w:r w:rsidRPr="000961F5">
              <w:rPr>
                <w:b/>
                <w:bCs/>
                <w:lang w:val="en-US" w:eastAsia="x-none"/>
              </w:rPr>
              <w:t>10</w:t>
            </w:r>
            <w:r w:rsidR="003505C6" w:rsidRPr="000961F5">
              <w:rPr>
                <w:b/>
                <w:bCs/>
                <w:lang w:val="en-US" w:eastAsia="x-none"/>
              </w:rPr>
              <w:t>,000 shares</w:t>
            </w:r>
          </w:p>
        </w:tc>
        <w:tc>
          <w:tcPr>
            <w:tcW w:w="1559" w:type="dxa"/>
          </w:tcPr>
          <w:p w14:paraId="2DB01D15" w14:textId="77777777" w:rsidR="003505C6" w:rsidRPr="000961F5" w:rsidRDefault="003505C6" w:rsidP="009852B2">
            <w:pPr>
              <w:pStyle w:val="ListParagraph"/>
              <w:spacing w:after="39"/>
              <w:ind w:leftChars="0" w:left="227"/>
              <w:jc w:val="center"/>
            </w:pPr>
          </w:p>
        </w:tc>
        <w:tc>
          <w:tcPr>
            <w:tcW w:w="1559" w:type="dxa"/>
          </w:tcPr>
          <w:p w14:paraId="58587296" w14:textId="77777777" w:rsidR="003505C6" w:rsidRPr="000961F5" w:rsidRDefault="003505C6" w:rsidP="009852B2">
            <w:pPr>
              <w:pStyle w:val="ListParagraph"/>
              <w:spacing w:after="39"/>
              <w:ind w:leftChars="0" w:left="227"/>
              <w:jc w:val="center"/>
            </w:pPr>
          </w:p>
        </w:tc>
      </w:tr>
      <w:tr w:rsidR="003505C6" w:rsidRPr="000961F5" w14:paraId="3B2BA643" w14:textId="77777777" w:rsidTr="009852B2">
        <w:tc>
          <w:tcPr>
            <w:tcW w:w="572" w:type="dxa"/>
          </w:tcPr>
          <w:p w14:paraId="714F8304" w14:textId="77777777" w:rsidR="003505C6" w:rsidRPr="000961F5" w:rsidRDefault="003505C6" w:rsidP="009852B2">
            <w:pPr>
              <w:spacing w:after="39"/>
              <w:ind w:left="0"/>
              <w:jc w:val="center"/>
              <w:rPr>
                <w:b/>
                <w:lang w:eastAsia="x-none"/>
              </w:rPr>
            </w:pPr>
            <w:r w:rsidRPr="000961F5">
              <w:rPr>
                <w:b/>
                <w:lang w:eastAsia="x-none"/>
              </w:rPr>
              <w:lastRenderedPageBreak/>
              <w:t>D5</w:t>
            </w:r>
          </w:p>
        </w:tc>
        <w:tc>
          <w:tcPr>
            <w:tcW w:w="841" w:type="dxa"/>
            <w:shd w:val="clear" w:color="auto" w:fill="B8CCE4" w:themeFill="accent1" w:themeFillTint="66"/>
          </w:tcPr>
          <w:p w14:paraId="12622ABD" w14:textId="77777777" w:rsidR="003505C6" w:rsidRPr="000961F5" w:rsidRDefault="003505C6" w:rsidP="009852B2">
            <w:pPr>
              <w:spacing w:after="39"/>
              <w:ind w:left="0"/>
              <w:jc w:val="center"/>
              <w:rPr>
                <w:lang w:eastAsia="x-none"/>
              </w:rPr>
            </w:pPr>
            <w:r w:rsidRPr="000961F5">
              <w:rPr>
                <w:b/>
                <w:bCs/>
                <w:lang w:val="en-US" w:eastAsia="x-none"/>
              </w:rPr>
              <w:t>25,000 shares</w:t>
            </w:r>
          </w:p>
        </w:tc>
        <w:tc>
          <w:tcPr>
            <w:tcW w:w="1559" w:type="dxa"/>
            <w:shd w:val="clear" w:color="auto" w:fill="FBD4B4" w:themeFill="accent6" w:themeFillTint="66"/>
          </w:tcPr>
          <w:p w14:paraId="5B0E58EB" w14:textId="4D66DD3E" w:rsidR="003505C6" w:rsidRPr="000961F5" w:rsidRDefault="00A81F95" w:rsidP="009852B2">
            <w:pPr>
              <w:pStyle w:val="ListParagraph"/>
              <w:spacing w:after="39"/>
              <w:ind w:leftChars="0" w:left="0"/>
              <w:jc w:val="center"/>
              <w:rPr>
                <w:lang w:eastAsia="x-none"/>
              </w:rPr>
            </w:pPr>
            <w:r w:rsidRPr="000961F5">
              <w:rPr>
                <w:b/>
                <w:bCs/>
                <w:lang w:val="en-US" w:eastAsia="x-none"/>
              </w:rPr>
              <w:t>10</w:t>
            </w:r>
            <w:r w:rsidR="003505C6" w:rsidRPr="000961F5">
              <w:rPr>
                <w:b/>
                <w:bCs/>
                <w:lang w:val="en-US" w:eastAsia="x-none"/>
              </w:rPr>
              <w:t>,000 shares</w:t>
            </w:r>
          </w:p>
        </w:tc>
        <w:tc>
          <w:tcPr>
            <w:tcW w:w="1559" w:type="dxa"/>
          </w:tcPr>
          <w:p w14:paraId="50761B6B" w14:textId="77777777" w:rsidR="003505C6" w:rsidRPr="000961F5" w:rsidRDefault="003505C6" w:rsidP="009852B2">
            <w:pPr>
              <w:pStyle w:val="ListParagraph"/>
              <w:spacing w:after="39"/>
              <w:ind w:leftChars="0" w:left="227"/>
              <w:jc w:val="center"/>
            </w:pPr>
          </w:p>
        </w:tc>
        <w:tc>
          <w:tcPr>
            <w:tcW w:w="1560" w:type="dxa"/>
          </w:tcPr>
          <w:p w14:paraId="5E06AEDD" w14:textId="77777777" w:rsidR="003505C6" w:rsidRPr="000961F5" w:rsidRDefault="003505C6" w:rsidP="009852B2">
            <w:pPr>
              <w:pStyle w:val="ListParagraph"/>
              <w:spacing w:after="39"/>
              <w:ind w:leftChars="0" w:left="227"/>
              <w:jc w:val="center"/>
            </w:pPr>
          </w:p>
        </w:tc>
        <w:tc>
          <w:tcPr>
            <w:tcW w:w="1559" w:type="dxa"/>
          </w:tcPr>
          <w:p w14:paraId="416F29B4" w14:textId="77777777" w:rsidR="003505C6" w:rsidRPr="000961F5" w:rsidRDefault="003505C6" w:rsidP="009852B2">
            <w:pPr>
              <w:pStyle w:val="ListParagraph"/>
              <w:spacing w:after="39"/>
              <w:ind w:leftChars="0" w:left="227"/>
              <w:jc w:val="center"/>
            </w:pPr>
          </w:p>
        </w:tc>
        <w:tc>
          <w:tcPr>
            <w:tcW w:w="1559" w:type="dxa"/>
            <w:shd w:val="clear" w:color="auto" w:fill="D9D9D9" w:themeFill="background1" w:themeFillShade="D9"/>
          </w:tcPr>
          <w:p w14:paraId="609FBAED" w14:textId="381D3B1D" w:rsidR="003505C6" w:rsidRPr="000961F5" w:rsidRDefault="00925F24" w:rsidP="009852B2">
            <w:pPr>
              <w:spacing w:after="39"/>
              <w:ind w:left="0"/>
              <w:jc w:val="center"/>
            </w:pPr>
            <w:r w:rsidRPr="000961F5">
              <w:rPr>
                <w:b/>
                <w:bCs/>
                <w:lang w:val="en-US" w:eastAsia="x-none"/>
              </w:rPr>
              <w:t>10</w:t>
            </w:r>
            <w:r w:rsidR="003505C6" w:rsidRPr="000961F5">
              <w:rPr>
                <w:b/>
                <w:bCs/>
                <w:lang w:val="en-US" w:eastAsia="x-none"/>
              </w:rPr>
              <w:t>,000 shares</w:t>
            </w:r>
          </w:p>
        </w:tc>
        <w:tc>
          <w:tcPr>
            <w:tcW w:w="1559" w:type="dxa"/>
          </w:tcPr>
          <w:p w14:paraId="6AD2FC73" w14:textId="77777777" w:rsidR="003505C6" w:rsidRPr="000961F5" w:rsidRDefault="003505C6" w:rsidP="009852B2">
            <w:pPr>
              <w:pStyle w:val="ListParagraph"/>
              <w:spacing w:after="39"/>
              <w:ind w:leftChars="0" w:left="227"/>
              <w:jc w:val="center"/>
            </w:pPr>
          </w:p>
        </w:tc>
      </w:tr>
      <w:tr w:rsidR="003505C6" w:rsidRPr="000961F5" w14:paraId="28D2790A" w14:textId="77777777" w:rsidTr="009852B2">
        <w:tc>
          <w:tcPr>
            <w:tcW w:w="572" w:type="dxa"/>
          </w:tcPr>
          <w:p w14:paraId="14963421" w14:textId="77777777" w:rsidR="003505C6" w:rsidRPr="000961F5" w:rsidRDefault="003505C6" w:rsidP="009852B2">
            <w:pPr>
              <w:spacing w:after="39"/>
              <w:ind w:left="0"/>
              <w:jc w:val="center"/>
              <w:rPr>
                <w:b/>
                <w:lang w:eastAsia="x-none"/>
              </w:rPr>
            </w:pPr>
            <w:r w:rsidRPr="000961F5">
              <w:rPr>
                <w:b/>
                <w:lang w:eastAsia="x-none"/>
              </w:rPr>
              <w:t>D6</w:t>
            </w:r>
          </w:p>
        </w:tc>
        <w:tc>
          <w:tcPr>
            <w:tcW w:w="841" w:type="dxa"/>
            <w:shd w:val="clear" w:color="auto" w:fill="B8CCE4" w:themeFill="accent1" w:themeFillTint="66"/>
          </w:tcPr>
          <w:p w14:paraId="615A9D05" w14:textId="77777777" w:rsidR="003505C6" w:rsidRPr="000961F5" w:rsidRDefault="003505C6" w:rsidP="009852B2">
            <w:pPr>
              <w:spacing w:after="39"/>
              <w:ind w:left="0"/>
              <w:jc w:val="center"/>
              <w:rPr>
                <w:lang w:eastAsia="x-none"/>
              </w:rPr>
            </w:pPr>
            <w:r w:rsidRPr="000961F5">
              <w:rPr>
                <w:b/>
                <w:bCs/>
                <w:lang w:val="en-US" w:eastAsia="x-none"/>
              </w:rPr>
              <w:t>40,000 shares</w:t>
            </w:r>
          </w:p>
        </w:tc>
        <w:tc>
          <w:tcPr>
            <w:tcW w:w="1559" w:type="dxa"/>
          </w:tcPr>
          <w:p w14:paraId="6C46AA25" w14:textId="77777777" w:rsidR="003505C6" w:rsidRPr="000961F5" w:rsidRDefault="003505C6" w:rsidP="009852B2">
            <w:pPr>
              <w:pStyle w:val="ListParagraph"/>
              <w:spacing w:after="39"/>
              <w:ind w:leftChars="0" w:left="0"/>
              <w:jc w:val="center"/>
              <w:rPr>
                <w:lang w:eastAsia="x-none"/>
              </w:rPr>
            </w:pPr>
          </w:p>
        </w:tc>
        <w:tc>
          <w:tcPr>
            <w:tcW w:w="1559" w:type="dxa"/>
            <w:shd w:val="clear" w:color="auto" w:fill="FBD4B4" w:themeFill="accent6" w:themeFillTint="66"/>
          </w:tcPr>
          <w:p w14:paraId="6DFA4BC5" w14:textId="5BFDDB6F" w:rsidR="003505C6" w:rsidRPr="000961F5" w:rsidRDefault="00A81F95" w:rsidP="009852B2">
            <w:pPr>
              <w:spacing w:after="39"/>
              <w:ind w:left="0"/>
              <w:jc w:val="center"/>
            </w:pPr>
            <w:r w:rsidRPr="000961F5">
              <w:rPr>
                <w:b/>
                <w:bCs/>
                <w:lang w:val="en-US" w:eastAsia="x-none"/>
              </w:rPr>
              <w:t>1</w:t>
            </w:r>
            <w:r w:rsidR="003505C6" w:rsidRPr="000961F5">
              <w:rPr>
                <w:b/>
                <w:bCs/>
                <w:lang w:val="en-US" w:eastAsia="x-none"/>
              </w:rPr>
              <w:t>0,000 shares</w:t>
            </w:r>
          </w:p>
        </w:tc>
        <w:tc>
          <w:tcPr>
            <w:tcW w:w="1560" w:type="dxa"/>
          </w:tcPr>
          <w:p w14:paraId="3639A7FF" w14:textId="77777777" w:rsidR="003505C6" w:rsidRPr="000961F5" w:rsidRDefault="003505C6" w:rsidP="009852B2">
            <w:pPr>
              <w:spacing w:after="39"/>
              <w:ind w:left="0"/>
              <w:jc w:val="center"/>
            </w:pPr>
          </w:p>
        </w:tc>
        <w:tc>
          <w:tcPr>
            <w:tcW w:w="1559" w:type="dxa"/>
          </w:tcPr>
          <w:p w14:paraId="5CEEBCF9" w14:textId="77777777" w:rsidR="003505C6" w:rsidRPr="000961F5" w:rsidRDefault="003505C6" w:rsidP="009852B2">
            <w:pPr>
              <w:pStyle w:val="ListParagraph"/>
              <w:spacing w:after="39"/>
              <w:ind w:leftChars="0" w:left="227"/>
              <w:jc w:val="center"/>
            </w:pPr>
          </w:p>
        </w:tc>
        <w:tc>
          <w:tcPr>
            <w:tcW w:w="1559" w:type="dxa"/>
          </w:tcPr>
          <w:p w14:paraId="4DD48668" w14:textId="77777777" w:rsidR="003505C6" w:rsidRPr="000961F5" w:rsidRDefault="003505C6" w:rsidP="009852B2">
            <w:pPr>
              <w:pStyle w:val="ListParagraph"/>
              <w:spacing w:after="39"/>
              <w:ind w:leftChars="0" w:left="227"/>
              <w:jc w:val="center"/>
            </w:pPr>
          </w:p>
        </w:tc>
        <w:tc>
          <w:tcPr>
            <w:tcW w:w="1559" w:type="dxa"/>
            <w:shd w:val="clear" w:color="auto" w:fill="D9D9D9" w:themeFill="background1" w:themeFillShade="D9"/>
          </w:tcPr>
          <w:p w14:paraId="6D351779" w14:textId="7F1D1D8C" w:rsidR="003505C6" w:rsidRPr="000961F5" w:rsidRDefault="00A81F95" w:rsidP="009852B2">
            <w:pPr>
              <w:spacing w:after="39"/>
              <w:ind w:left="0"/>
              <w:jc w:val="center"/>
            </w:pPr>
            <w:r w:rsidRPr="000961F5">
              <w:rPr>
                <w:b/>
                <w:bCs/>
                <w:lang w:val="en-US" w:eastAsia="x-none"/>
              </w:rPr>
              <w:t>1</w:t>
            </w:r>
            <w:r w:rsidR="003505C6" w:rsidRPr="000961F5">
              <w:rPr>
                <w:b/>
                <w:bCs/>
                <w:lang w:val="en-US" w:eastAsia="x-none"/>
              </w:rPr>
              <w:t>0,000 shares</w:t>
            </w:r>
          </w:p>
        </w:tc>
      </w:tr>
    </w:tbl>
    <w:p w14:paraId="2EFF0DB2" w14:textId="27C780D6" w:rsidR="003505C6" w:rsidRPr="000961F5" w:rsidRDefault="003505C6" w:rsidP="00C1361E">
      <w:pPr>
        <w:ind w:left="0"/>
      </w:pPr>
    </w:p>
    <w:p w14:paraId="57C501B9" w14:textId="1A9D1ABF" w:rsidR="003505C6" w:rsidRPr="000961F5" w:rsidRDefault="003505C6" w:rsidP="003505C6">
      <w:pPr>
        <w:pStyle w:val="Heading4"/>
      </w:pPr>
      <w:bookmarkStart w:id="419" w:name="_Toc62722916"/>
      <w:bookmarkStart w:id="420" w:name="_Toc65058057"/>
      <w:bookmarkStart w:id="421" w:name="_Toc65138859"/>
      <w:bookmarkStart w:id="422" w:name="_Toc65145839"/>
      <w:r w:rsidRPr="000961F5">
        <w:t>User Functions / Permissions</w:t>
      </w:r>
      <w:bookmarkEnd w:id="419"/>
      <w:bookmarkEnd w:id="420"/>
      <w:bookmarkEnd w:id="421"/>
      <w:bookmarkEnd w:id="422"/>
    </w:p>
    <w:p w14:paraId="185EC37B" w14:textId="77777777" w:rsidR="003505C6" w:rsidRPr="000961F5" w:rsidRDefault="003505C6" w:rsidP="00C1361E">
      <w:pPr>
        <w:ind w:left="0"/>
      </w:pPr>
    </w:p>
    <w:p w14:paraId="03796553" w14:textId="77777777" w:rsidR="00C12062" w:rsidRPr="000961F5" w:rsidRDefault="00C12062" w:rsidP="00C12062">
      <w:pPr>
        <w:ind w:left="0"/>
      </w:pPr>
      <w:r w:rsidRPr="000961F5">
        <w:t>Two separate interfaces should be managed for the distribution/sub-placing of shares:</w:t>
      </w:r>
    </w:p>
    <w:p w14:paraId="6330E689" w14:textId="77777777" w:rsidR="00C12062" w:rsidRPr="000961F5" w:rsidRDefault="00C12062" w:rsidP="00C12062">
      <w:pPr>
        <w:pStyle w:val="ListParagraph"/>
        <w:numPr>
          <w:ilvl w:val="0"/>
          <w:numId w:val="31"/>
        </w:numPr>
        <w:ind w:leftChars="0"/>
      </w:pPr>
      <w:r w:rsidRPr="000961F5">
        <w:rPr>
          <w:b/>
        </w:rPr>
        <w:t>Full Control List</w:t>
      </w:r>
      <w:r w:rsidRPr="000961F5">
        <w:t>, which offers a view of the entire placing network</w:t>
      </w:r>
    </w:p>
    <w:p w14:paraId="6608F740" w14:textId="77777777" w:rsidR="00C12062" w:rsidRPr="000961F5" w:rsidRDefault="00C12062" w:rsidP="00C12062">
      <w:pPr>
        <w:pStyle w:val="ListParagraph"/>
        <w:numPr>
          <w:ilvl w:val="0"/>
          <w:numId w:val="31"/>
        </w:numPr>
        <w:ind w:leftChars="0"/>
      </w:pPr>
      <w:r w:rsidRPr="000961F5">
        <w:rPr>
          <w:b/>
        </w:rPr>
        <w:t>Own Control List</w:t>
      </w:r>
      <w:r w:rsidRPr="000961F5">
        <w:t xml:space="preserve">, which offers a restricted view (one level up, one level down) specific to the distributor </w:t>
      </w:r>
    </w:p>
    <w:p w14:paraId="4F727C0D" w14:textId="77777777" w:rsidR="00C12062" w:rsidRPr="000961F5" w:rsidRDefault="00C12062" w:rsidP="00C1361E">
      <w:pPr>
        <w:ind w:left="0"/>
      </w:pPr>
    </w:p>
    <w:p w14:paraId="59D5A256" w14:textId="7D757AE2" w:rsidR="002E5EB5" w:rsidRPr="000961F5" w:rsidRDefault="002E5EB5" w:rsidP="002E5EB5">
      <w:pPr>
        <w:pStyle w:val="Heading5"/>
      </w:pPr>
      <w:r w:rsidRPr="000961F5">
        <w:t xml:space="preserve">Full Control List </w:t>
      </w:r>
    </w:p>
    <w:p w14:paraId="799EE72A" w14:textId="77777777" w:rsidR="004B59E6" w:rsidRPr="000961F5" w:rsidRDefault="004B59E6" w:rsidP="004B59E6">
      <w:pPr>
        <w:pStyle w:val="ListParagraph"/>
        <w:spacing w:line="276" w:lineRule="auto"/>
        <w:ind w:leftChars="0" w:left="0"/>
        <w:jc w:val="left"/>
        <w:rPr>
          <w:b/>
          <w:sz w:val="18"/>
          <w:lang w:eastAsia="x-none"/>
        </w:rPr>
      </w:pPr>
    </w:p>
    <w:tbl>
      <w:tblPr>
        <w:tblStyle w:val="TableGrid"/>
        <w:tblW w:w="10484" w:type="dxa"/>
        <w:tblLayout w:type="fixed"/>
        <w:tblLook w:val="04A0" w:firstRow="1" w:lastRow="0" w:firstColumn="1" w:lastColumn="0" w:noHBand="0" w:noVBand="1"/>
      </w:tblPr>
      <w:tblGrid>
        <w:gridCol w:w="421"/>
        <w:gridCol w:w="3402"/>
        <w:gridCol w:w="1842"/>
        <w:gridCol w:w="2268"/>
        <w:gridCol w:w="2551"/>
      </w:tblGrid>
      <w:tr w:rsidR="009852B2" w:rsidRPr="000961F5" w14:paraId="3BD98BA3" w14:textId="77777777" w:rsidTr="00262B6C">
        <w:tc>
          <w:tcPr>
            <w:tcW w:w="421" w:type="dxa"/>
            <w:shd w:val="clear" w:color="auto" w:fill="13426B"/>
          </w:tcPr>
          <w:p w14:paraId="69A48B5C" w14:textId="77777777" w:rsidR="009852B2" w:rsidRPr="000961F5" w:rsidRDefault="009852B2" w:rsidP="009852B2">
            <w:pPr>
              <w:spacing w:line="276" w:lineRule="auto"/>
              <w:ind w:left="0"/>
              <w:jc w:val="left"/>
              <w:rPr>
                <w:b/>
                <w:lang w:eastAsia="x-none"/>
              </w:rPr>
            </w:pPr>
            <w:r w:rsidRPr="000961F5">
              <w:rPr>
                <w:b/>
                <w:lang w:eastAsia="x-none"/>
              </w:rPr>
              <w:t>#</w:t>
            </w:r>
          </w:p>
        </w:tc>
        <w:tc>
          <w:tcPr>
            <w:tcW w:w="3402" w:type="dxa"/>
            <w:shd w:val="clear" w:color="auto" w:fill="13426B"/>
          </w:tcPr>
          <w:p w14:paraId="68833F68" w14:textId="77777777" w:rsidR="009852B2" w:rsidRPr="000961F5" w:rsidRDefault="009852B2" w:rsidP="009852B2">
            <w:pPr>
              <w:spacing w:line="276" w:lineRule="auto"/>
              <w:ind w:left="0"/>
              <w:jc w:val="left"/>
              <w:rPr>
                <w:b/>
                <w:lang w:eastAsia="x-none"/>
              </w:rPr>
            </w:pPr>
            <w:r w:rsidRPr="000961F5">
              <w:rPr>
                <w:b/>
                <w:lang w:eastAsia="x-none"/>
              </w:rPr>
              <w:t>Function description</w:t>
            </w:r>
          </w:p>
        </w:tc>
        <w:tc>
          <w:tcPr>
            <w:tcW w:w="1842" w:type="dxa"/>
            <w:shd w:val="clear" w:color="auto" w:fill="13426B"/>
          </w:tcPr>
          <w:p w14:paraId="0E2463B5" w14:textId="5D68BD97" w:rsidR="009852B2" w:rsidRPr="000961F5" w:rsidRDefault="009852B2" w:rsidP="009852B2">
            <w:pPr>
              <w:spacing w:line="276" w:lineRule="auto"/>
              <w:ind w:left="0"/>
              <w:jc w:val="center"/>
              <w:rPr>
                <w:b/>
                <w:bCs/>
                <w:lang w:val="en-US" w:eastAsia="x-none"/>
              </w:rPr>
            </w:pPr>
            <w:r w:rsidRPr="000961F5">
              <w:rPr>
                <w:b/>
                <w:bCs/>
                <w:lang w:val="en-US" w:eastAsia="x-none"/>
              </w:rPr>
              <w:t>Principal Lead Broker / Lead Underwriter</w:t>
            </w:r>
          </w:p>
        </w:tc>
        <w:tc>
          <w:tcPr>
            <w:tcW w:w="2268" w:type="dxa"/>
            <w:shd w:val="clear" w:color="auto" w:fill="13426B"/>
          </w:tcPr>
          <w:p w14:paraId="28138FE8" w14:textId="705A48B9" w:rsidR="009852B2" w:rsidRPr="000961F5" w:rsidRDefault="009852B2" w:rsidP="009852B2">
            <w:pPr>
              <w:spacing w:line="276" w:lineRule="auto"/>
              <w:ind w:left="0"/>
              <w:jc w:val="center"/>
              <w:rPr>
                <w:b/>
                <w:bCs/>
                <w:lang w:val="en-US" w:eastAsia="x-none"/>
              </w:rPr>
            </w:pPr>
            <w:r w:rsidRPr="000961F5">
              <w:rPr>
                <w:b/>
                <w:bCs/>
                <w:lang w:val="en-US" w:eastAsia="x-none"/>
              </w:rPr>
              <w:t xml:space="preserve">Regulator (HKEX) </w:t>
            </w:r>
            <w:r w:rsidR="00DE1F13" w:rsidRPr="000961F5">
              <w:rPr>
                <w:b/>
                <w:bCs/>
                <w:lang w:val="en-US" w:eastAsia="x-none"/>
              </w:rPr>
              <w:t>[A</w:t>
            </w:r>
            <w:r w:rsidRPr="000961F5">
              <w:rPr>
                <w:b/>
                <w:bCs/>
                <w:lang w:val="en-US" w:eastAsia="x-none"/>
              </w:rPr>
              <w:t>ssigned</w:t>
            </w:r>
            <w:r w:rsidR="00DE1F13" w:rsidRPr="000961F5">
              <w:rPr>
                <w:b/>
                <w:bCs/>
                <w:lang w:val="en-US" w:eastAsia="x-none"/>
              </w:rPr>
              <w:t xml:space="preserve"> team</w:t>
            </w:r>
            <w:r w:rsidRPr="000961F5">
              <w:rPr>
                <w:b/>
                <w:bCs/>
                <w:lang w:val="en-US" w:eastAsia="x-none"/>
              </w:rPr>
              <w:t>] /</w:t>
            </w:r>
          </w:p>
          <w:p w14:paraId="37B01DC9" w14:textId="52A4C4C9" w:rsidR="009852B2" w:rsidRPr="000961F5" w:rsidRDefault="009852B2" w:rsidP="00EE4D79">
            <w:pPr>
              <w:spacing w:line="276" w:lineRule="auto"/>
              <w:ind w:left="0"/>
              <w:jc w:val="center"/>
              <w:rPr>
                <w:b/>
                <w:bCs/>
                <w:lang w:val="en-US" w:eastAsia="x-none"/>
              </w:rPr>
            </w:pPr>
            <w:r w:rsidRPr="000961F5">
              <w:rPr>
                <w:b/>
                <w:bCs/>
                <w:lang w:val="en-US" w:eastAsia="x-none"/>
              </w:rPr>
              <w:t>Regulator (SFC) [</w:t>
            </w:r>
            <w:r w:rsidR="00DE1F13" w:rsidRPr="000961F5">
              <w:rPr>
                <w:b/>
                <w:bCs/>
                <w:lang w:val="en-US" w:eastAsia="x-none"/>
              </w:rPr>
              <w:t>Assigned team</w:t>
            </w:r>
            <w:r w:rsidRPr="000961F5">
              <w:rPr>
                <w:b/>
                <w:bCs/>
                <w:lang w:val="en-US" w:eastAsia="x-none"/>
              </w:rPr>
              <w:t>]</w:t>
            </w:r>
          </w:p>
        </w:tc>
        <w:tc>
          <w:tcPr>
            <w:tcW w:w="2551" w:type="dxa"/>
            <w:shd w:val="clear" w:color="auto" w:fill="13426B"/>
          </w:tcPr>
          <w:p w14:paraId="7A737EEF" w14:textId="08AF8834" w:rsidR="009852B2" w:rsidRPr="000961F5" w:rsidRDefault="009852B2" w:rsidP="009852B2">
            <w:pPr>
              <w:spacing w:line="276" w:lineRule="auto"/>
              <w:ind w:left="0"/>
              <w:jc w:val="center"/>
              <w:rPr>
                <w:b/>
                <w:bCs/>
                <w:lang w:val="en-US" w:eastAsia="x-none"/>
              </w:rPr>
            </w:pPr>
            <w:r w:rsidRPr="000961F5">
              <w:rPr>
                <w:b/>
                <w:bCs/>
                <w:lang w:val="en-US" w:eastAsia="x-none"/>
              </w:rPr>
              <w:t>Principal Sponsor / Other Sponsor(s) / Regulator (HKEX) [Unassigned] / Regulator (SFC) [Unassigned]</w:t>
            </w:r>
          </w:p>
        </w:tc>
      </w:tr>
      <w:tr w:rsidR="009852B2" w:rsidRPr="000961F5" w14:paraId="7F3584BB" w14:textId="77777777" w:rsidTr="00262B6C">
        <w:trPr>
          <w:trHeight w:val="170"/>
        </w:trPr>
        <w:tc>
          <w:tcPr>
            <w:tcW w:w="421" w:type="dxa"/>
          </w:tcPr>
          <w:p w14:paraId="2E73569F" w14:textId="189735B9" w:rsidR="009852B2" w:rsidRPr="000961F5" w:rsidRDefault="009852B2" w:rsidP="009852B2">
            <w:pPr>
              <w:spacing w:line="276" w:lineRule="auto"/>
              <w:ind w:left="0"/>
              <w:jc w:val="left"/>
              <w:rPr>
                <w:lang w:eastAsia="x-none"/>
              </w:rPr>
            </w:pPr>
            <w:r w:rsidRPr="000961F5">
              <w:rPr>
                <w:lang w:eastAsia="x-none"/>
              </w:rPr>
              <w:t>1</w:t>
            </w:r>
          </w:p>
        </w:tc>
        <w:tc>
          <w:tcPr>
            <w:tcW w:w="3402" w:type="dxa"/>
            <w:vAlign w:val="center"/>
          </w:tcPr>
          <w:p w14:paraId="6147C7FC" w14:textId="77777777" w:rsidR="009852B2" w:rsidRPr="000961F5" w:rsidRDefault="009852B2" w:rsidP="00C96401">
            <w:pPr>
              <w:spacing w:line="276" w:lineRule="auto"/>
              <w:ind w:left="0"/>
              <w:jc w:val="left"/>
              <w:rPr>
                <w:lang w:eastAsia="x-none"/>
              </w:rPr>
            </w:pPr>
            <w:r w:rsidRPr="000961F5">
              <w:rPr>
                <w:lang w:eastAsia="x-none"/>
              </w:rPr>
              <w:t>View entire placing network, including:</w:t>
            </w:r>
          </w:p>
          <w:p w14:paraId="3AC0C37D" w14:textId="2D7265E1" w:rsidR="009852B2" w:rsidRPr="000961F5" w:rsidRDefault="009852B2" w:rsidP="00C96401">
            <w:pPr>
              <w:pStyle w:val="ListParagraph"/>
              <w:numPr>
                <w:ilvl w:val="0"/>
                <w:numId w:val="107"/>
              </w:numPr>
              <w:spacing w:line="276" w:lineRule="auto"/>
              <w:ind w:leftChars="0"/>
              <w:jc w:val="left"/>
              <w:rPr>
                <w:lang w:eastAsia="x-none"/>
              </w:rPr>
            </w:pPr>
            <w:r w:rsidRPr="000961F5">
              <w:rPr>
                <w:lang w:eastAsia="x-none"/>
              </w:rPr>
              <w:t>Each layer of sub-placing between Distributors, including the number of shares sub-placed</w:t>
            </w:r>
          </w:p>
          <w:p w14:paraId="3A7E44E9" w14:textId="77777777" w:rsidR="009852B2" w:rsidRPr="000961F5" w:rsidRDefault="009852B2" w:rsidP="00C96401">
            <w:pPr>
              <w:pStyle w:val="ListParagraph"/>
              <w:numPr>
                <w:ilvl w:val="0"/>
                <w:numId w:val="107"/>
              </w:numPr>
              <w:spacing w:line="276" w:lineRule="auto"/>
              <w:ind w:leftChars="0"/>
              <w:jc w:val="left"/>
              <w:rPr>
                <w:lang w:eastAsia="x-none"/>
              </w:rPr>
            </w:pPr>
            <w:r w:rsidRPr="000961F5">
              <w:rPr>
                <w:lang w:eastAsia="x-none"/>
              </w:rPr>
              <w:t>The number of placees (per Distributor) in “Submitted” / “Finalised” statuses</w:t>
            </w:r>
          </w:p>
          <w:p w14:paraId="19CEEC47" w14:textId="6367652F" w:rsidR="009852B2" w:rsidRPr="000961F5" w:rsidRDefault="009852B2" w:rsidP="00C96401">
            <w:pPr>
              <w:pStyle w:val="ListParagraph"/>
              <w:numPr>
                <w:ilvl w:val="0"/>
                <w:numId w:val="107"/>
              </w:numPr>
              <w:spacing w:line="276" w:lineRule="auto"/>
              <w:ind w:leftChars="0"/>
              <w:jc w:val="left"/>
              <w:rPr>
                <w:lang w:eastAsia="x-none"/>
              </w:rPr>
            </w:pPr>
            <w:r w:rsidRPr="000961F5">
              <w:rPr>
                <w:lang w:eastAsia="x-none"/>
              </w:rPr>
              <w:t>Consolidated analytics on Distributors with multiple allocations</w:t>
            </w:r>
          </w:p>
        </w:tc>
        <w:tc>
          <w:tcPr>
            <w:tcW w:w="1842" w:type="dxa"/>
            <w:vAlign w:val="center"/>
          </w:tcPr>
          <w:p w14:paraId="324B2374" w14:textId="77777777" w:rsidR="009852B2" w:rsidRPr="000961F5" w:rsidRDefault="009852B2" w:rsidP="009852B2">
            <w:pPr>
              <w:spacing w:line="276" w:lineRule="auto"/>
              <w:ind w:left="0"/>
              <w:jc w:val="center"/>
              <w:rPr>
                <w:lang w:eastAsia="x-none"/>
              </w:rPr>
            </w:pPr>
            <w:r w:rsidRPr="000961F5">
              <w:rPr>
                <w:rFonts w:ascii="Segoe UI Symbol" w:hAnsi="Segoe UI Symbol" w:cs="Segoe UI Symbol"/>
                <w:b/>
                <w:bCs/>
                <w:lang w:val="en-US" w:eastAsia="x-none"/>
              </w:rPr>
              <w:t>✓</w:t>
            </w:r>
          </w:p>
        </w:tc>
        <w:tc>
          <w:tcPr>
            <w:tcW w:w="2268" w:type="dxa"/>
            <w:vAlign w:val="center"/>
          </w:tcPr>
          <w:p w14:paraId="04E4F770" w14:textId="77777777" w:rsidR="009852B2" w:rsidRPr="000961F5" w:rsidRDefault="009852B2" w:rsidP="009852B2">
            <w:pPr>
              <w:spacing w:line="276" w:lineRule="auto"/>
              <w:ind w:left="0"/>
              <w:jc w:val="center"/>
              <w:rPr>
                <w:lang w:eastAsia="x-none"/>
              </w:rPr>
            </w:pPr>
            <w:r w:rsidRPr="000961F5">
              <w:rPr>
                <w:rFonts w:ascii="Segoe UI Symbol" w:hAnsi="Segoe UI Symbol" w:cs="Segoe UI Symbol"/>
                <w:b/>
                <w:bCs/>
                <w:lang w:val="en-US" w:eastAsia="x-none"/>
              </w:rPr>
              <w:t>✓</w:t>
            </w:r>
          </w:p>
        </w:tc>
        <w:tc>
          <w:tcPr>
            <w:tcW w:w="2551" w:type="dxa"/>
            <w:vAlign w:val="center"/>
          </w:tcPr>
          <w:p w14:paraId="5EF52FBE" w14:textId="77777777" w:rsidR="009852B2" w:rsidRPr="000961F5" w:rsidRDefault="009852B2" w:rsidP="009852B2">
            <w:pPr>
              <w:spacing w:line="276" w:lineRule="auto"/>
              <w:ind w:left="0"/>
              <w:jc w:val="center"/>
              <w:rPr>
                <w:lang w:eastAsia="x-none"/>
              </w:rPr>
            </w:pPr>
            <w:r w:rsidRPr="000961F5">
              <w:rPr>
                <w:rFonts w:ascii="Segoe UI Symbol" w:hAnsi="Segoe UI Symbol" w:cs="Segoe UI Symbol"/>
                <w:b/>
                <w:bCs/>
                <w:lang w:val="en-US" w:eastAsia="x-none"/>
              </w:rPr>
              <w:t>✓</w:t>
            </w:r>
          </w:p>
        </w:tc>
      </w:tr>
      <w:tr w:rsidR="009852B2" w:rsidRPr="000961F5" w14:paraId="5D7E4944" w14:textId="77777777" w:rsidTr="00262B6C">
        <w:trPr>
          <w:trHeight w:val="170"/>
        </w:trPr>
        <w:tc>
          <w:tcPr>
            <w:tcW w:w="421" w:type="dxa"/>
            <w:vAlign w:val="center"/>
          </w:tcPr>
          <w:p w14:paraId="72D8E76A" w14:textId="0C7E396C" w:rsidR="009852B2" w:rsidRPr="000961F5" w:rsidRDefault="0046301C" w:rsidP="009852B2">
            <w:pPr>
              <w:spacing w:line="276" w:lineRule="auto"/>
              <w:ind w:left="0"/>
              <w:jc w:val="left"/>
              <w:rPr>
                <w:lang w:eastAsia="x-none"/>
              </w:rPr>
            </w:pPr>
            <w:r w:rsidRPr="000961F5">
              <w:rPr>
                <w:lang w:eastAsia="x-none"/>
              </w:rPr>
              <w:t>2</w:t>
            </w:r>
          </w:p>
        </w:tc>
        <w:tc>
          <w:tcPr>
            <w:tcW w:w="3402" w:type="dxa"/>
            <w:vAlign w:val="center"/>
          </w:tcPr>
          <w:p w14:paraId="0632BFC7" w14:textId="3D98FD66" w:rsidR="009852B2" w:rsidRPr="000961F5" w:rsidRDefault="009852B2" w:rsidP="009E11CB">
            <w:pPr>
              <w:spacing w:line="276" w:lineRule="auto"/>
              <w:ind w:left="0"/>
              <w:jc w:val="left"/>
              <w:rPr>
                <w:lang w:eastAsia="x-none"/>
              </w:rPr>
            </w:pPr>
            <w:r w:rsidRPr="000961F5">
              <w:rPr>
                <w:lang w:eastAsia="x-none"/>
              </w:rPr>
              <w:t>Input, amend or reset the number of shares sub-placed to another distributor</w:t>
            </w:r>
          </w:p>
        </w:tc>
        <w:tc>
          <w:tcPr>
            <w:tcW w:w="1842" w:type="dxa"/>
            <w:vAlign w:val="center"/>
          </w:tcPr>
          <w:p w14:paraId="63F3E8EB" w14:textId="7B4BD453" w:rsidR="009852B2" w:rsidRPr="002B0661" w:rsidRDefault="00871874" w:rsidP="009852B2">
            <w:pPr>
              <w:spacing w:line="276" w:lineRule="auto"/>
              <w:ind w:left="0"/>
              <w:jc w:val="center"/>
              <w:rPr>
                <w:b/>
                <w:bCs/>
                <w:lang w:val="en-US" w:eastAsia="x-none"/>
              </w:rPr>
            </w:pPr>
            <w:r w:rsidRPr="000961F5">
              <w:rPr>
                <w:rFonts w:ascii="Segoe UI Symbol" w:hAnsi="Segoe UI Symbol" w:cs="Segoe UI Symbol"/>
                <w:b/>
                <w:bCs/>
                <w:lang w:val="en-US" w:eastAsia="x-none"/>
              </w:rPr>
              <w:t>✓</w:t>
            </w:r>
          </w:p>
        </w:tc>
        <w:tc>
          <w:tcPr>
            <w:tcW w:w="2268" w:type="dxa"/>
            <w:vAlign w:val="center"/>
          </w:tcPr>
          <w:p w14:paraId="43B79455" w14:textId="77777777" w:rsidR="009852B2" w:rsidRPr="002B0661" w:rsidRDefault="009852B2" w:rsidP="009852B2">
            <w:pPr>
              <w:spacing w:line="276" w:lineRule="auto"/>
              <w:ind w:left="0"/>
              <w:jc w:val="center"/>
              <w:rPr>
                <w:b/>
                <w:bCs/>
                <w:lang w:val="en-US" w:eastAsia="x-none"/>
              </w:rPr>
            </w:pPr>
          </w:p>
        </w:tc>
        <w:tc>
          <w:tcPr>
            <w:tcW w:w="2551" w:type="dxa"/>
            <w:vAlign w:val="center"/>
          </w:tcPr>
          <w:p w14:paraId="74C24FDA" w14:textId="77777777" w:rsidR="009852B2" w:rsidRPr="002B0661" w:rsidRDefault="009852B2" w:rsidP="009852B2">
            <w:pPr>
              <w:spacing w:line="276" w:lineRule="auto"/>
              <w:ind w:left="0"/>
              <w:jc w:val="center"/>
              <w:rPr>
                <w:b/>
                <w:bCs/>
                <w:lang w:val="en-US" w:eastAsia="x-none"/>
              </w:rPr>
            </w:pPr>
          </w:p>
        </w:tc>
      </w:tr>
      <w:tr w:rsidR="009852B2" w:rsidRPr="000961F5" w14:paraId="0A865C9C" w14:textId="77777777" w:rsidTr="00262B6C">
        <w:trPr>
          <w:trHeight w:val="170"/>
        </w:trPr>
        <w:tc>
          <w:tcPr>
            <w:tcW w:w="421" w:type="dxa"/>
            <w:vAlign w:val="center"/>
          </w:tcPr>
          <w:p w14:paraId="04EFD700" w14:textId="46BFEFF2" w:rsidR="009852B2" w:rsidRPr="000961F5" w:rsidRDefault="0046301C" w:rsidP="009852B2">
            <w:pPr>
              <w:spacing w:line="276" w:lineRule="auto"/>
              <w:ind w:left="0"/>
              <w:jc w:val="left"/>
              <w:rPr>
                <w:lang w:eastAsia="x-none"/>
              </w:rPr>
            </w:pPr>
            <w:r w:rsidRPr="000961F5">
              <w:rPr>
                <w:lang w:eastAsia="x-none"/>
              </w:rPr>
              <w:lastRenderedPageBreak/>
              <w:t>3</w:t>
            </w:r>
          </w:p>
        </w:tc>
        <w:tc>
          <w:tcPr>
            <w:tcW w:w="3402" w:type="dxa"/>
            <w:vAlign w:val="center"/>
          </w:tcPr>
          <w:p w14:paraId="0017BED2" w14:textId="0EF391BC" w:rsidR="009852B2" w:rsidRPr="000961F5" w:rsidRDefault="009852B2" w:rsidP="009E11CB">
            <w:pPr>
              <w:spacing w:line="276" w:lineRule="auto"/>
              <w:ind w:left="0"/>
              <w:jc w:val="left"/>
              <w:rPr>
                <w:lang w:eastAsia="x-none"/>
              </w:rPr>
            </w:pPr>
            <w:r w:rsidRPr="000961F5">
              <w:rPr>
                <w:lang w:eastAsia="x-none"/>
              </w:rPr>
              <w:t>Input, amend or reset the number of shares another distributor is sub-placing to other distributor</w:t>
            </w:r>
          </w:p>
        </w:tc>
        <w:tc>
          <w:tcPr>
            <w:tcW w:w="1842" w:type="dxa"/>
            <w:vAlign w:val="center"/>
          </w:tcPr>
          <w:p w14:paraId="2A002B06" w14:textId="05BBCC15" w:rsidR="009852B2" w:rsidRPr="002B0661" w:rsidRDefault="00871874" w:rsidP="009852B2">
            <w:pPr>
              <w:spacing w:line="276" w:lineRule="auto"/>
              <w:ind w:left="0"/>
              <w:jc w:val="center"/>
              <w:rPr>
                <w:b/>
                <w:bCs/>
                <w:lang w:val="en-US" w:eastAsia="x-none"/>
              </w:rPr>
            </w:pPr>
            <w:r w:rsidRPr="000961F5">
              <w:rPr>
                <w:rFonts w:ascii="Segoe UI Symbol" w:hAnsi="Segoe UI Symbol" w:cs="Segoe UI Symbol"/>
                <w:b/>
                <w:bCs/>
                <w:lang w:val="en-US" w:eastAsia="x-none"/>
              </w:rPr>
              <w:t>✓</w:t>
            </w:r>
          </w:p>
        </w:tc>
        <w:tc>
          <w:tcPr>
            <w:tcW w:w="2268" w:type="dxa"/>
            <w:vAlign w:val="center"/>
          </w:tcPr>
          <w:p w14:paraId="2534273E" w14:textId="77777777" w:rsidR="009852B2" w:rsidRPr="002B0661" w:rsidRDefault="009852B2" w:rsidP="009852B2">
            <w:pPr>
              <w:spacing w:line="276" w:lineRule="auto"/>
              <w:ind w:left="0"/>
              <w:jc w:val="center"/>
              <w:rPr>
                <w:b/>
                <w:bCs/>
                <w:lang w:val="en-US" w:eastAsia="x-none"/>
              </w:rPr>
            </w:pPr>
          </w:p>
        </w:tc>
        <w:tc>
          <w:tcPr>
            <w:tcW w:w="2551" w:type="dxa"/>
            <w:vAlign w:val="center"/>
          </w:tcPr>
          <w:p w14:paraId="5CD24AA4" w14:textId="77777777" w:rsidR="009852B2" w:rsidRPr="002B0661" w:rsidRDefault="009852B2" w:rsidP="009852B2">
            <w:pPr>
              <w:spacing w:line="276" w:lineRule="auto"/>
              <w:ind w:left="0"/>
              <w:jc w:val="center"/>
              <w:rPr>
                <w:b/>
                <w:bCs/>
                <w:lang w:val="en-US" w:eastAsia="x-none"/>
              </w:rPr>
            </w:pPr>
          </w:p>
        </w:tc>
      </w:tr>
      <w:tr w:rsidR="009852B2" w:rsidRPr="000961F5" w14:paraId="2F0DDF60" w14:textId="77777777" w:rsidTr="00262B6C">
        <w:trPr>
          <w:trHeight w:val="170"/>
        </w:trPr>
        <w:tc>
          <w:tcPr>
            <w:tcW w:w="421" w:type="dxa"/>
            <w:vAlign w:val="center"/>
          </w:tcPr>
          <w:p w14:paraId="289F3D0A" w14:textId="6D8ADDD8" w:rsidR="009852B2" w:rsidRPr="000961F5" w:rsidRDefault="0046301C" w:rsidP="009852B2">
            <w:pPr>
              <w:spacing w:line="276" w:lineRule="auto"/>
              <w:ind w:left="0"/>
              <w:jc w:val="left"/>
              <w:rPr>
                <w:lang w:eastAsia="x-none"/>
              </w:rPr>
            </w:pPr>
            <w:r w:rsidRPr="000961F5">
              <w:rPr>
                <w:lang w:eastAsia="x-none"/>
              </w:rPr>
              <w:t>4</w:t>
            </w:r>
          </w:p>
        </w:tc>
        <w:tc>
          <w:tcPr>
            <w:tcW w:w="3402" w:type="dxa"/>
            <w:vAlign w:val="center"/>
          </w:tcPr>
          <w:p w14:paraId="7FF56E63" w14:textId="52727AF4" w:rsidR="009852B2" w:rsidRPr="000961F5" w:rsidRDefault="009852B2" w:rsidP="009852B2">
            <w:pPr>
              <w:spacing w:line="276" w:lineRule="auto"/>
              <w:ind w:left="0"/>
              <w:jc w:val="left"/>
              <w:rPr>
                <w:lang w:eastAsia="x-none"/>
              </w:rPr>
            </w:pPr>
            <w:r w:rsidRPr="000961F5">
              <w:rPr>
                <w:lang w:eastAsia="x-none"/>
              </w:rPr>
              <w:t xml:space="preserve">Reset all sub-placing user actions and reassign all shares to the </w:t>
            </w:r>
            <w:r w:rsidR="00871874" w:rsidRPr="000961F5">
              <w:rPr>
                <w:lang w:eastAsia="x-none"/>
              </w:rPr>
              <w:t>Principal Lead Broker / Lead Underwriter</w:t>
            </w:r>
          </w:p>
        </w:tc>
        <w:tc>
          <w:tcPr>
            <w:tcW w:w="1842" w:type="dxa"/>
            <w:vAlign w:val="center"/>
          </w:tcPr>
          <w:p w14:paraId="0598D04B" w14:textId="2887CF42" w:rsidR="009852B2" w:rsidRPr="002B0661" w:rsidRDefault="00871874" w:rsidP="009852B2">
            <w:pPr>
              <w:spacing w:line="276" w:lineRule="auto"/>
              <w:ind w:left="0"/>
              <w:jc w:val="center"/>
              <w:rPr>
                <w:b/>
                <w:bCs/>
                <w:lang w:val="en-US" w:eastAsia="x-none"/>
              </w:rPr>
            </w:pPr>
            <w:r w:rsidRPr="000961F5">
              <w:rPr>
                <w:rFonts w:ascii="Segoe UI Symbol" w:hAnsi="Segoe UI Symbol" w:cs="Segoe UI Symbol"/>
                <w:b/>
                <w:bCs/>
                <w:lang w:val="en-US" w:eastAsia="x-none"/>
              </w:rPr>
              <w:t>✓</w:t>
            </w:r>
          </w:p>
        </w:tc>
        <w:tc>
          <w:tcPr>
            <w:tcW w:w="2268" w:type="dxa"/>
            <w:vAlign w:val="center"/>
          </w:tcPr>
          <w:p w14:paraId="527B7854" w14:textId="77777777" w:rsidR="009852B2" w:rsidRPr="002B0661" w:rsidRDefault="009852B2" w:rsidP="009852B2">
            <w:pPr>
              <w:spacing w:line="276" w:lineRule="auto"/>
              <w:ind w:left="0"/>
              <w:jc w:val="center"/>
              <w:rPr>
                <w:b/>
                <w:bCs/>
                <w:lang w:val="en-US" w:eastAsia="x-none"/>
              </w:rPr>
            </w:pPr>
          </w:p>
        </w:tc>
        <w:tc>
          <w:tcPr>
            <w:tcW w:w="2551" w:type="dxa"/>
            <w:vAlign w:val="center"/>
          </w:tcPr>
          <w:p w14:paraId="65C4195D" w14:textId="77777777" w:rsidR="009852B2" w:rsidRPr="002B0661" w:rsidRDefault="009852B2" w:rsidP="009852B2">
            <w:pPr>
              <w:spacing w:line="276" w:lineRule="auto"/>
              <w:ind w:left="0"/>
              <w:jc w:val="center"/>
              <w:rPr>
                <w:b/>
                <w:bCs/>
                <w:lang w:val="en-US" w:eastAsia="x-none"/>
              </w:rPr>
            </w:pPr>
          </w:p>
        </w:tc>
      </w:tr>
      <w:tr w:rsidR="009852B2" w:rsidRPr="000961F5" w14:paraId="3C36F62D" w14:textId="77777777" w:rsidTr="00262B6C">
        <w:trPr>
          <w:trHeight w:val="170"/>
        </w:trPr>
        <w:tc>
          <w:tcPr>
            <w:tcW w:w="421" w:type="dxa"/>
            <w:vAlign w:val="center"/>
          </w:tcPr>
          <w:p w14:paraId="6254502A" w14:textId="52C10AAD" w:rsidR="009852B2" w:rsidRPr="000961F5" w:rsidRDefault="0046301C" w:rsidP="009852B2">
            <w:pPr>
              <w:spacing w:line="276" w:lineRule="auto"/>
              <w:ind w:left="0"/>
              <w:jc w:val="left"/>
              <w:rPr>
                <w:lang w:eastAsia="x-none"/>
              </w:rPr>
            </w:pPr>
            <w:r w:rsidRPr="000961F5">
              <w:rPr>
                <w:lang w:eastAsia="x-none"/>
              </w:rPr>
              <w:t>5</w:t>
            </w:r>
          </w:p>
        </w:tc>
        <w:tc>
          <w:tcPr>
            <w:tcW w:w="3402" w:type="dxa"/>
            <w:vAlign w:val="center"/>
          </w:tcPr>
          <w:p w14:paraId="5794541E" w14:textId="50E052B6" w:rsidR="009852B2" w:rsidRPr="000961F5" w:rsidRDefault="009852B2" w:rsidP="009852B2">
            <w:pPr>
              <w:spacing w:line="276" w:lineRule="auto"/>
              <w:ind w:left="0"/>
              <w:jc w:val="left"/>
              <w:rPr>
                <w:lang w:eastAsia="x-none"/>
              </w:rPr>
            </w:pPr>
            <w:r w:rsidRPr="000961F5">
              <w:rPr>
                <w:lang w:eastAsia="x-none"/>
              </w:rPr>
              <w:t>Input comments on Full Control List</w:t>
            </w:r>
          </w:p>
        </w:tc>
        <w:tc>
          <w:tcPr>
            <w:tcW w:w="1842" w:type="dxa"/>
            <w:vAlign w:val="center"/>
          </w:tcPr>
          <w:p w14:paraId="706BDC36" w14:textId="6B61A8D6" w:rsidR="009852B2" w:rsidRPr="000961F5" w:rsidRDefault="009852B2" w:rsidP="009852B2">
            <w:pPr>
              <w:spacing w:line="276" w:lineRule="auto"/>
              <w:ind w:left="0"/>
              <w:jc w:val="center"/>
              <w:rPr>
                <w:b/>
                <w:lang w:eastAsia="x-none"/>
              </w:rPr>
            </w:pPr>
          </w:p>
        </w:tc>
        <w:tc>
          <w:tcPr>
            <w:tcW w:w="2268" w:type="dxa"/>
            <w:vAlign w:val="center"/>
          </w:tcPr>
          <w:p w14:paraId="1A92811C" w14:textId="45C5AC4E" w:rsidR="009852B2" w:rsidRPr="000961F5" w:rsidRDefault="00871874" w:rsidP="009852B2">
            <w:pPr>
              <w:spacing w:line="276" w:lineRule="auto"/>
              <w:ind w:left="0"/>
              <w:jc w:val="center"/>
              <w:rPr>
                <w:lang w:eastAsia="x-none"/>
              </w:rPr>
            </w:pPr>
            <w:r w:rsidRPr="000961F5">
              <w:rPr>
                <w:rFonts w:ascii="Segoe UI Symbol" w:hAnsi="Segoe UI Symbol" w:cs="Segoe UI Symbol"/>
                <w:b/>
                <w:bCs/>
                <w:lang w:val="en-US" w:eastAsia="x-none"/>
              </w:rPr>
              <w:t>✓</w:t>
            </w:r>
          </w:p>
        </w:tc>
        <w:tc>
          <w:tcPr>
            <w:tcW w:w="2551" w:type="dxa"/>
            <w:vAlign w:val="center"/>
          </w:tcPr>
          <w:p w14:paraId="016FE1D2" w14:textId="77777777" w:rsidR="009852B2" w:rsidRPr="000961F5" w:rsidRDefault="009852B2" w:rsidP="009852B2">
            <w:pPr>
              <w:spacing w:line="276" w:lineRule="auto"/>
              <w:ind w:left="0"/>
              <w:jc w:val="center"/>
              <w:rPr>
                <w:b/>
                <w:lang w:val="en-US" w:eastAsia="x-none"/>
              </w:rPr>
            </w:pPr>
          </w:p>
        </w:tc>
      </w:tr>
      <w:tr w:rsidR="009852B2" w:rsidRPr="000961F5" w14:paraId="64F22AAC" w14:textId="77777777" w:rsidTr="00262B6C">
        <w:trPr>
          <w:trHeight w:val="170"/>
        </w:trPr>
        <w:tc>
          <w:tcPr>
            <w:tcW w:w="421" w:type="dxa"/>
            <w:vAlign w:val="center"/>
          </w:tcPr>
          <w:p w14:paraId="6C25A21D" w14:textId="007419E0" w:rsidR="009852B2" w:rsidRPr="000961F5" w:rsidRDefault="0046301C" w:rsidP="009852B2">
            <w:pPr>
              <w:spacing w:line="276" w:lineRule="auto"/>
              <w:ind w:left="0"/>
              <w:jc w:val="left"/>
              <w:rPr>
                <w:lang w:eastAsia="x-none"/>
              </w:rPr>
            </w:pPr>
            <w:r w:rsidRPr="000961F5">
              <w:rPr>
                <w:lang w:eastAsia="x-none"/>
              </w:rPr>
              <w:t>6</w:t>
            </w:r>
          </w:p>
        </w:tc>
        <w:tc>
          <w:tcPr>
            <w:tcW w:w="3402" w:type="dxa"/>
            <w:vAlign w:val="center"/>
          </w:tcPr>
          <w:p w14:paraId="7AC924B9" w14:textId="2EB5AC2F" w:rsidR="009852B2" w:rsidRPr="000961F5" w:rsidRDefault="009852B2" w:rsidP="009852B2">
            <w:pPr>
              <w:spacing w:line="276" w:lineRule="auto"/>
              <w:ind w:left="0"/>
              <w:jc w:val="left"/>
              <w:rPr>
                <w:lang w:eastAsia="x-none"/>
              </w:rPr>
            </w:pPr>
            <w:r w:rsidRPr="000961F5">
              <w:rPr>
                <w:lang w:eastAsia="x-none"/>
              </w:rPr>
              <w:t>View comments on Full Control List</w:t>
            </w:r>
          </w:p>
        </w:tc>
        <w:tc>
          <w:tcPr>
            <w:tcW w:w="1842" w:type="dxa"/>
            <w:vAlign w:val="center"/>
          </w:tcPr>
          <w:p w14:paraId="1192C685" w14:textId="6C654B40" w:rsidR="009852B2" w:rsidRPr="002B0661" w:rsidRDefault="00871874" w:rsidP="009852B2">
            <w:pPr>
              <w:spacing w:line="276" w:lineRule="auto"/>
              <w:ind w:left="0"/>
              <w:jc w:val="center"/>
              <w:rPr>
                <w:b/>
                <w:bCs/>
                <w:lang w:val="en-US" w:eastAsia="x-none"/>
              </w:rPr>
            </w:pPr>
            <w:r w:rsidRPr="000961F5">
              <w:rPr>
                <w:rFonts w:ascii="Segoe UI Symbol" w:hAnsi="Segoe UI Symbol" w:cs="Segoe UI Symbol"/>
                <w:b/>
                <w:bCs/>
                <w:lang w:val="en-US" w:eastAsia="x-none"/>
              </w:rPr>
              <w:t>✓</w:t>
            </w:r>
          </w:p>
        </w:tc>
        <w:tc>
          <w:tcPr>
            <w:tcW w:w="2268" w:type="dxa"/>
            <w:vAlign w:val="center"/>
          </w:tcPr>
          <w:p w14:paraId="30CA2B3F" w14:textId="1B28EE21" w:rsidR="009852B2" w:rsidRPr="000961F5" w:rsidRDefault="00871874" w:rsidP="009852B2">
            <w:pPr>
              <w:spacing w:line="276" w:lineRule="auto"/>
              <w:ind w:left="0"/>
              <w:jc w:val="center"/>
              <w:rPr>
                <w:lang w:eastAsia="x-none"/>
              </w:rPr>
            </w:pPr>
            <w:r w:rsidRPr="000961F5">
              <w:rPr>
                <w:rFonts w:ascii="Segoe UI Symbol" w:hAnsi="Segoe UI Symbol" w:cs="Segoe UI Symbol"/>
                <w:b/>
                <w:bCs/>
                <w:lang w:val="en-US" w:eastAsia="x-none"/>
              </w:rPr>
              <w:t>✓</w:t>
            </w:r>
          </w:p>
        </w:tc>
        <w:tc>
          <w:tcPr>
            <w:tcW w:w="2551" w:type="dxa"/>
            <w:vAlign w:val="center"/>
          </w:tcPr>
          <w:p w14:paraId="56E9DDE3" w14:textId="70844571" w:rsidR="009852B2" w:rsidRPr="000961F5" w:rsidRDefault="00871874" w:rsidP="009852B2">
            <w:pPr>
              <w:spacing w:line="276" w:lineRule="auto"/>
              <w:ind w:left="0"/>
              <w:jc w:val="center"/>
              <w:rPr>
                <w:b/>
                <w:lang w:val="en-US" w:eastAsia="x-none"/>
              </w:rPr>
            </w:pPr>
            <w:r w:rsidRPr="000961F5">
              <w:rPr>
                <w:rFonts w:ascii="Segoe UI Symbol" w:hAnsi="Segoe UI Symbol" w:cs="Segoe UI Symbol"/>
                <w:b/>
                <w:bCs/>
                <w:lang w:val="en-US" w:eastAsia="x-none"/>
              </w:rPr>
              <w:t>✓</w:t>
            </w:r>
          </w:p>
        </w:tc>
      </w:tr>
    </w:tbl>
    <w:p w14:paraId="61781898" w14:textId="255DEC6D" w:rsidR="004B59E6" w:rsidRPr="000961F5" w:rsidRDefault="004B59E6" w:rsidP="004B59E6">
      <w:pPr>
        <w:spacing w:line="276" w:lineRule="auto"/>
        <w:ind w:left="0"/>
        <w:jc w:val="left"/>
        <w:rPr>
          <w:sz w:val="18"/>
          <w:lang w:eastAsia="x-none"/>
        </w:rPr>
      </w:pPr>
    </w:p>
    <w:p w14:paraId="6BC3D1C5" w14:textId="1EF830AE" w:rsidR="00262B6C" w:rsidRPr="000961F5" w:rsidRDefault="00262B6C" w:rsidP="00262B6C">
      <w:pPr>
        <w:pStyle w:val="Heading5"/>
      </w:pPr>
      <w:r w:rsidRPr="000961F5">
        <w:t xml:space="preserve">Own Control List </w:t>
      </w:r>
    </w:p>
    <w:tbl>
      <w:tblPr>
        <w:tblStyle w:val="TableGrid"/>
        <w:tblpPr w:leftFromText="180" w:rightFromText="180" w:vertAnchor="text" w:tblpY="1"/>
        <w:tblOverlap w:val="never"/>
        <w:tblW w:w="5665" w:type="dxa"/>
        <w:tblLayout w:type="fixed"/>
        <w:tblLook w:val="04A0" w:firstRow="1" w:lastRow="0" w:firstColumn="1" w:lastColumn="0" w:noHBand="0" w:noVBand="1"/>
      </w:tblPr>
      <w:tblGrid>
        <w:gridCol w:w="421"/>
        <w:gridCol w:w="3402"/>
        <w:gridCol w:w="1842"/>
      </w:tblGrid>
      <w:tr w:rsidR="00262B6C" w:rsidRPr="000961F5" w14:paraId="30FFF41F" w14:textId="77777777" w:rsidTr="00451793">
        <w:tc>
          <w:tcPr>
            <w:tcW w:w="421" w:type="dxa"/>
            <w:shd w:val="clear" w:color="auto" w:fill="13426B"/>
          </w:tcPr>
          <w:p w14:paraId="38FEAAC1" w14:textId="55FC865F" w:rsidR="00262B6C" w:rsidRPr="000961F5" w:rsidRDefault="00262B6C" w:rsidP="00451793">
            <w:pPr>
              <w:spacing w:line="276" w:lineRule="auto"/>
              <w:ind w:left="0"/>
              <w:jc w:val="left"/>
              <w:rPr>
                <w:b/>
                <w:lang w:eastAsia="x-none"/>
              </w:rPr>
            </w:pPr>
            <w:r w:rsidRPr="000961F5">
              <w:rPr>
                <w:b/>
                <w:lang w:eastAsia="x-none"/>
              </w:rPr>
              <w:t>#</w:t>
            </w:r>
          </w:p>
        </w:tc>
        <w:tc>
          <w:tcPr>
            <w:tcW w:w="3402" w:type="dxa"/>
            <w:shd w:val="clear" w:color="auto" w:fill="13426B"/>
          </w:tcPr>
          <w:p w14:paraId="1CE97227" w14:textId="77777777" w:rsidR="00262B6C" w:rsidRPr="000961F5" w:rsidRDefault="00262B6C" w:rsidP="00451793">
            <w:pPr>
              <w:spacing w:line="276" w:lineRule="auto"/>
              <w:ind w:left="0"/>
              <w:jc w:val="left"/>
              <w:rPr>
                <w:b/>
                <w:lang w:eastAsia="x-none"/>
              </w:rPr>
            </w:pPr>
            <w:r w:rsidRPr="000961F5">
              <w:rPr>
                <w:b/>
                <w:lang w:eastAsia="x-none"/>
              </w:rPr>
              <w:t>Function description</w:t>
            </w:r>
          </w:p>
        </w:tc>
        <w:tc>
          <w:tcPr>
            <w:tcW w:w="1842" w:type="dxa"/>
            <w:shd w:val="clear" w:color="auto" w:fill="13426B"/>
          </w:tcPr>
          <w:p w14:paraId="42CCF2F2" w14:textId="3ED1B4C9" w:rsidR="00262B6C" w:rsidRPr="000961F5" w:rsidRDefault="00262B6C" w:rsidP="00451793">
            <w:pPr>
              <w:spacing w:line="276" w:lineRule="auto"/>
              <w:ind w:left="0"/>
              <w:jc w:val="center"/>
              <w:rPr>
                <w:b/>
                <w:bCs/>
                <w:lang w:val="en-US" w:eastAsia="x-none"/>
              </w:rPr>
            </w:pPr>
            <w:r w:rsidRPr="000961F5">
              <w:rPr>
                <w:b/>
                <w:bCs/>
                <w:lang w:val="en-US" w:eastAsia="x-none"/>
              </w:rPr>
              <w:t>Distributor</w:t>
            </w:r>
            <w:r w:rsidR="00D9651C" w:rsidRPr="000961F5">
              <w:rPr>
                <w:b/>
                <w:bCs/>
                <w:lang w:val="en-US" w:eastAsia="x-none"/>
              </w:rPr>
              <w:t>(s)</w:t>
            </w:r>
          </w:p>
        </w:tc>
      </w:tr>
      <w:tr w:rsidR="00262B6C" w:rsidRPr="000961F5" w14:paraId="6C7E3787" w14:textId="77777777" w:rsidTr="00451793">
        <w:trPr>
          <w:trHeight w:val="170"/>
        </w:trPr>
        <w:tc>
          <w:tcPr>
            <w:tcW w:w="421" w:type="dxa"/>
          </w:tcPr>
          <w:p w14:paraId="66452220" w14:textId="77777777" w:rsidR="00262B6C" w:rsidRPr="000961F5" w:rsidRDefault="00262B6C" w:rsidP="00451793">
            <w:pPr>
              <w:spacing w:line="276" w:lineRule="auto"/>
              <w:ind w:left="0"/>
              <w:jc w:val="left"/>
              <w:rPr>
                <w:lang w:eastAsia="x-none"/>
              </w:rPr>
            </w:pPr>
            <w:r w:rsidRPr="000961F5">
              <w:rPr>
                <w:lang w:eastAsia="x-none"/>
              </w:rPr>
              <w:t>1</w:t>
            </w:r>
          </w:p>
        </w:tc>
        <w:tc>
          <w:tcPr>
            <w:tcW w:w="3402" w:type="dxa"/>
            <w:vAlign w:val="center"/>
          </w:tcPr>
          <w:p w14:paraId="053B1E30" w14:textId="3692B2D4" w:rsidR="00262B6C" w:rsidRPr="000961F5" w:rsidRDefault="00262B6C" w:rsidP="00451793">
            <w:pPr>
              <w:spacing w:line="276" w:lineRule="auto"/>
              <w:ind w:left="0"/>
              <w:jc w:val="left"/>
              <w:rPr>
                <w:lang w:eastAsia="x-none"/>
              </w:rPr>
            </w:pPr>
            <w:r w:rsidRPr="000961F5">
              <w:rPr>
                <w:lang w:eastAsia="x-none"/>
              </w:rPr>
              <w:t>View placing network</w:t>
            </w:r>
            <w:r w:rsidR="00D9651C" w:rsidRPr="000961F5">
              <w:rPr>
                <w:lang w:eastAsia="x-none"/>
              </w:rPr>
              <w:t xml:space="preserve"> one layer </w:t>
            </w:r>
            <w:r w:rsidR="00D9651C" w:rsidRPr="000961F5">
              <w:rPr>
                <w:u w:val="single"/>
                <w:lang w:eastAsia="x-none"/>
              </w:rPr>
              <w:t>above</w:t>
            </w:r>
            <w:r w:rsidRPr="000961F5">
              <w:rPr>
                <w:lang w:eastAsia="x-none"/>
              </w:rPr>
              <w:t>, including:</w:t>
            </w:r>
          </w:p>
          <w:p w14:paraId="7AC2537D" w14:textId="29AE436F" w:rsidR="004D5559" w:rsidRPr="000961F5" w:rsidRDefault="00D9651C" w:rsidP="00451793">
            <w:pPr>
              <w:pStyle w:val="ListParagraph"/>
              <w:numPr>
                <w:ilvl w:val="0"/>
                <w:numId w:val="107"/>
              </w:numPr>
              <w:spacing w:line="276" w:lineRule="auto"/>
              <w:ind w:leftChars="0"/>
              <w:jc w:val="left"/>
              <w:rPr>
                <w:lang w:eastAsia="x-none"/>
              </w:rPr>
            </w:pPr>
            <w:r w:rsidRPr="000961F5">
              <w:rPr>
                <w:lang w:eastAsia="x-none"/>
              </w:rPr>
              <w:t>The</w:t>
            </w:r>
            <w:r w:rsidR="004D5559" w:rsidRPr="000961F5">
              <w:rPr>
                <w:lang w:eastAsia="x-none"/>
              </w:rPr>
              <w:t xml:space="preserve"> source and number of shares being sub-placed to the Distributor</w:t>
            </w:r>
          </w:p>
          <w:p w14:paraId="7336A40E" w14:textId="44535F5B" w:rsidR="00262B6C" w:rsidRPr="000961F5" w:rsidRDefault="00262B6C" w:rsidP="00451793">
            <w:pPr>
              <w:pStyle w:val="ListParagraph"/>
              <w:spacing w:line="276" w:lineRule="auto"/>
              <w:ind w:leftChars="0" w:left="0"/>
              <w:jc w:val="left"/>
              <w:rPr>
                <w:lang w:eastAsia="x-none"/>
              </w:rPr>
            </w:pPr>
          </w:p>
        </w:tc>
        <w:tc>
          <w:tcPr>
            <w:tcW w:w="1842" w:type="dxa"/>
            <w:vAlign w:val="center"/>
          </w:tcPr>
          <w:p w14:paraId="1240AD24" w14:textId="77777777" w:rsidR="00262B6C" w:rsidRPr="000961F5" w:rsidRDefault="00262B6C" w:rsidP="00451793">
            <w:pPr>
              <w:spacing w:line="276" w:lineRule="auto"/>
              <w:ind w:left="0"/>
              <w:jc w:val="center"/>
              <w:rPr>
                <w:lang w:eastAsia="x-none"/>
              </w:rPr>
            </w:pPr>
            <w:r w:rsidRPr="000961F5">
              <w:rPr>
                <w:rFonts w:ascii="Segoe UI Symbol" w:hAnsi="Segoe UI Symbol" w:cs="Segoe UI Symbol"/>
                <w:b/>
                <w:bCs/>
                <w:lang w:val="en-US" w:eastAsia="x-none"/>
              </w:rPr>
              <w:t>✓</w:t>
            </w:r>
          </w:p>
        </w:tc>
      </w:tr>
      <w:tr w:rsidR="004D5559" w:rsidRPr="000961F5" w14:paraId="75E6A6C2" w14:textId="77777777" w:rsidTr="00451793">
        <w:trPr>
          <w:trHeight w:val="170"/>
        </w:trPr>
        <w:tc>
          <w:tcPr>
            <w:tcW w:w="421" w:type="dxa"/>
          </w:tcPr>
          <w:p w14:paraId="640F9C42" w14:textId="30B6D150" w:rsidR="004D5559" w:rsidRPr="000961F5" w:rsidRDefault="004D5559" w:rsidP="00451793">
            <w:pPr>
              <w:spacing w:line="276" w:lineRule="auto"/>
              <w:ind w:left="0"/>
              <w:jc w:val="left"/>
              <w:rPr>
                <w:lang w:eastAsia="x-none"/>
              </w:rPr>
            </w:pPr>
            <w:r w:rsidRPr="000961F5">
              <w:rPr>
                <w:lang w:eastAsia="x-none"/>
              </w:rPr>
              <w:t>2</w:t>
            </w:r>
          </w:p>
        </w:tc>
        <w:tc>
          <w:tcPr>
            <w:tcW w:w="3402" w:type="dxa"/>
            <w:vAlign w:val="center"/>
          </w:tcPr>
          <w:p w14:paraId="7E3D673A" w14:textId="149DF713" w:rsidR="004D5559" w:rsidRPr="000961F5" w:rsidRDefault="00802B7D" w:rsidP="00451793">
            <w:pPr>
              <w:spacing w:line="276" w:lineRule="auto"/>
              <w:ind w:left="0"/>
              <w:jc w:val="left"/>
              <w:rPr>
                <w:lang w:eastAsia="x-none"/>
              </w:rPr>
            </w:pPr>
            <w:r w:rsidRPr="000961F5">
              <w:rPr>
                <w:lang w:eastAsia="x-none"/>
              </w:rPr>
              <w:t>View</w:t>
            </w:r>
            <w:r w:rsidR="004D5559" w:rsidRPr="000961F5">
              <w:rPr>
                <w:lang w:eastAsia="x-none"/>
              </w:rPr>
              <w:t xml:space="preserve"> placing network one layer </w:t>
            </w:r>
            <w:r w:rsidR="004D5559" w:rsidRPr="000961F5">
              <w:rPr>
                <w:u w:val="single"/>
                <w:lang w:eastAsia="x-none"/>
              </w:rPr>
              <w:t>below</w:t>
            </w:r>
            <w:r w:rsidR="004D5559" w:rsidRPr="000961F5">
              <w:rPr>
                <w:lang w:eastAsia="x-none"/>
              </w:rPr>
              <w:t>, including:</w:t>
            </w:r>
          </w:p>
          <w:p w14:paraId="0AC8D156" w14:textId="77777777" w:rsidR="003E4628" w:rsidRPr="000961F5" w:rsidRDefault="004D5559" w:rsidP="00451793">
            <w:pPr>
              <w:pStyle w:val="ListParagraph"/>
              <w:numPr>
                <w:ilvl w:val="0"/>
                <w:numId w:val="107"/>
              </w:numPr>
              <w:spacing w:line="276" w:lineRule="auto"/>
              <w:ind w:leftChars="0"/>
              <w:jc w:val="left"/>
              <w:rPr>
                <w:lang w:eastAsia="x-none"/>
              </w:rPr>
            </w:pPr>
            <w:r w:rsidRPr="000961F5">
              <w:rPr>
                <w:lang w:eastAsia="x-none"/>
              </w:rPr>
              <w:t xml:space="preserve">The source and number of shares being sub-placed to </w:t>
            </w:r>
            <w:r w:rsidR="00E11549" w:rsidRPr="000961F5">
              <w:rPr>
                <w:lang w:eastAsia="x-none"/>
              </w:rPr>
              <w:t xml:space="preserve">other </w:t>
            </w:r>
            <w:r w:rsidRPr="000961F5">
              <w:rPr>
                <w:lang w:eastAsia="x-none"/>
              </w:rPr>
              <w:t>Distributor</w:t>
            </w:r>
            <w:r w:rsidR="00E11549" w:rsidRPr="000961F5">
              <w:rPr>
                <w:lang w:eastAsia="x-none"/>
              </w:rPr>
              <w:t>s</w:t>
            </w:r>
          </w:p>
          <w:p w14:paraId="2FB646E5" w14:textId="763DE9E3" w:rsidR="004D5559" w:rsidRPr="000961F5" w:rsidRDefault="003E4628" w:rsidP="00451793">
            <w:pPr>
              <w:pStyle w:val="ListParagraph"/>
              <w:numPr>
                <w:ilvl w:val="0"/>
                <w:numId w:val="107"/>
              </w:numPr>
              <w:spacing w:line="276" w:lineRule="auto"/>
              <w:ind w:leftChars="0"/>
              <w:jc w:val="left"/>
              <w:rPr>
                <w:lang w:eastAsia="x-none"/>
              </w:rPr>
            </w:pPr>
            <w:r w:rsidRPr="000961F5">
              <w:rPr>
                <w:lang w:eastAsia="x-none"/>
              </w:rPr>
              <w:t>T</w:t>
            </w:r>
            <w:r w:rsidR="00E11549" w:rsidRPr="000961F5">
              <w:rPr>
                <w:lang w:eastAsia="x-none"/>
              </w:rPr>
              <w:t xml:space="preserve">he number of placees </w:t>
            </w:r>
            <w:r w:rsidRPr="000961F5">
              <w:rPr>
                <w:lang w:eastAsia="x-none"/>
              </w:rPr>
              <w:t xml:space="preserve">(per Distributor, one level down) </w:t>
            </w:r>
            <w:r w:rsidR="00E11549" w:rsidRPr="000961F5">
              <w:rPr>
                <w:lang w:eastAsia="x-none"/>
              </w:rPr>
              <w:t>in “Submitted” / “Finalised” statuses</w:t>
            </w:r>
          </w:p>
          <w:p w14:paraId="45EA7D26" w14:textId="376D033F" w:rsidR="004D5559" w:rsidRPr="000961F5" w:rsidRDefault="004D5559" w:rsidP="00451793">
            <w:pPr>
              <w:pStyle w:val="ListParagraph"/>
              <w:spacing w:line="276" w:lineRule="auto"/>
              <w:ind w:leftChars="0" w:left="0"/>
              <w:jc w:val="left"/>
              <w:rPr>
                <w:lang w:eastAsia="x-none"/>
              </w:rPr>
            </w:pPr>
          </w:p>
        </w:tc>
        <w:tc>
          <w:tcPr>
            <w:tcW w:w="1842" w:type="dxa"/>
            <w:vAlign w:val="center"/>
          </w:tcPr>
          <w:p w14:paraId="4FCFE73B" w14:textId="77777777" w:rsidR="004D5559" w:rsidRPr="002B0661" w:rsidRDefault="004D5559" w:rsidP="00451793">
            <w:pPr>
              <w:spacing w:line="276" w:lineRule="auto"/>
              <w:ind w:left="0"/>
              <w:jc w:val="center"/>
              <w:rPr>
                <w:b/>
                <w:bCs/>
                <w:lang w:val="en-US" w:eastAsia="x-none"/>
              </w:rPr>
            </w:pPr>
          </w:p>
        </w:tc>
      </w:tr>
      <w:tr w:rsidR="00262B6C" w:rsidRPr="000961F5" w14:paraId="402BDD65" w14:textId="77777777" w:rsidTr="00451793">
        <w:trPr>
          <w:trHeight w:val="170"/>
        </w:trPr>
        <w:tc>
          <w:tcPr>
            <w:tcW w:w="421" w:type="dxa"/>
            <w:vAlign w:val="center"/>
          </w:tcPr>
          <w:p w14:paraId="41252F94" w14:textId="77777777" w:rsidR="00262B6C" w:rsidRPr="000961F5" w:rsidRDefault="00262B6C" w:rsidP="00451793">
            <w:pPr>
              <w:spacing w:line="276" w:lineRule="auto"/>
              <w:ind w:left="0"/>
              <w:jc w:val="left"/>
              <w:rPr>
                <w:lang w:eastAsia="x-none"/>
              </w:rPr>
            </w:pPr>
            <w:r w:rsidRPr="000961F5">
              <w:rPr>
                <w:lang w:eastAsia="x-none"/>
              </w:rPr>
              <w:t>3</w:t>
            </w:r>
          </w:p>
        </w:tc>
        <w:tc>
          <w:tcPr>
            <w:tcW w:w="3402" w:type="dxa"/>
            <w:vAlign w:val="center"/>
          </w:tcPr>
          <w:p w14:paraId="4A9F0C38" w14:textId="77777777" w:rsidR="00262B6C" w:rsidRPr="000961F5" w:rsidRDefault="00262B6C" w:rsidP="00451793">
            <w:pPr>
              <w:spacing w:line="276" w:lineRule="auto"/>
              <w:ind w:left="0"/>
              <w:jc w:val="left"/>
              <w:rPr>
                <w:lang w:eastAsia="x-none"/>
              </w:rPr>
            </w:pPr>
            <w:r w:rsidRPr="000961F5">
              <w:rPr>
                <w:lang w:eastAsia="x-none"/>
              </w:rPr>
              <w:t>Input, amend or reset the number of shares sub-placed to another distributor</w:t>
            </w:r>
          </w:p>
        </w:tc>
        <w:tc>
          <w:tcPr>
            <w:tcW w:w="1842" w:type="dxa"/>
            <w:vAlign w:val="center"/>
          </w:tcPr>
          <w:p w14:paraId="52A496CF" w14:textId="77777777" w:rsidR="00262B6C" w:rsidRPr="002B0661" w:rsidRDefault="00262B6C" w:rsidP="00451793">
            <w:pPr>
              <w:spacing w:line="276" w:lineRule="auto"/>
              <w:ind w:left="0"/>
              <w:jc w:val="center"/>
              <w:rPr>
                <w:b/>
                <w:bCs/>
                <w:lang w:val="en-US" w:eastAsia="x-none"/>
              </w:rPr>
            </w:pPr>
            <w:r w:rsidRPr="000961F5">
              <w:rPr>
                <w:rFonts w:ascii="Segoe UI Symbol" w:hAnsi="Segoe UI Symbol" w:cs="Segoe UI Symbol"/>
                <w:b/>
                <w:bCs/>
                <w:lang w:val="en-US" w:eastAsia="x-none"/>
              </w:rPr>
              <w:t>✓</w:t>
            </w:r>
          </w:p>
        </w:tc>
      </w:tr>
    </w:tbl>
    <w:p w14:paraId="262E5CB1" w14:textId="0DE922F1" w:rsidR="00262B6C" w:rsidRPr="000961F5" w:rsidRDefault="00451793" w:rsidP="004B59E6">
      <w:pPr>
        <w:spacing w:line="276" w:lineRule="auto"/>
        <w:ind w:left="0"/>
        <w:jc w:val="left"/>
        <w:rPr>
          <w:sz w:val="18"/>
          <w:lang w:eastAsia="x-none"/>
        </w:rPr>
      </w:pPr>
      <w:r w:rsidRPr="000961F5">
        <w:rPr>
          <w:sz w:val="18"/>
          <w:lang w:eastAsia="x-none"/>
        </w:rPr>
        <w:br w:type="textWrapping" w:clear="all"/>
      </w:r>
    </w:p>
    <w:p w14:paraId="0EF822CB" w14:textId="45837197" w:rsidR="001801CF" w:rsidRPr="000961F5" w:rsidRDefault="00D711A9" w:rsidP="00D711A9">
      <w:pPr>
        <w:pStyle w:val="Heading4"/>
      </w:pPr>
      <w:bookmarkStart w:id="423" w:name="_Toc62722917"/>
      <w:bookmarkStart w:id="424" w:name="_Toc65058058"/>
      <w:bookmarkStart w:id="425" w:name="_Toc65138860"/>
      <w:bookmarkStart w:id="426" w:name="_Toc65145840"/>
      <w:r w:rsidRPr="000961F5">
        <w:t>Validation Checks / System Checks</w:t>
      </w:r>
      <w:bookmarkEnd w:id="423"/>
      <w:bookmarkEnd w:id="424"/>
      <w:bookmarkEnd w:id="425"/>
      <w:bookmarkEnd w:id="426"/>
    </w:p>
    <w:p w14:paraId="6E45A03E" w14:textId="0291C186" w:rsidR="00D711A9" w:rsidRPr="000961F5" w:rsidRDefault="00D711A9" w:rsidP="0084260A">
      <w:pPr>
        <w:ind w:left="0"/>
        <w:rPr>
          <w:lang w:eastAsia="x-none"/>
        </w:rPr>
      </w:pPr>
    </w:p>
    <w:tbl>
      <w:tblPr>
        <w:tblStyle w:val="TableGrid"/>
        <w:tblW w:w="10485" w:type="dxa"/>
        <w:tblLook w:val="04A0" w:firstRow="1" w:lastRow="0" w:firstColumn="1" w:lastColumn="0" w:noHBand="0" w:noVBand="1"/>
      </w:tblPr>
      <w:tblGrid>
        <w:gridCol w:w="400"/>
        <w:gridCol w:w="3423"/>
        <w:gridCol w:w="2409"/>
        <w:gridCol w:w="4253"/>
      </w:tblGrid>
      <w:tr w:rsidR="00AD340F" w:rsidRPr="000961F5" w14:paraId="1F5F7AB3" w14:textId="77777777" w:rsidTr="009852B2">
        <w:trPr>
          <w:trHeight w:val="55"/>
        </w:trPr>
        <w:tc>
          <w:tcPr>
            <w:tcW w:w="400" w:type="dxa"/>
            <w:shd w:val="clear" w:color="auto" w:fill="13426B"/>
          </w:tcPr>
          <w:p w14:paraId="2479A4AF" w14:textId="77777777" w:rsidR="00AD340F" w:rsidRPr="000961F5" w:rsidRDefault="00AD340F" w:rsidP="009852B2">
            <w:pPr>
              <w:spacing w:line="276" w:lineRule="auto"/>
              <w:ind w:left="0"/>
              <w:jc w:val="left"/>
              <w:rPr>
                <w:b/>
                <w:lang w:eastAsia="x-none"/>
              </w:rPr>
            </w:pPr>
            <w:r w:rsidRPr="000961F5">
              <w:rPr>
                <w:b/>
                <w:lang w:eastAsia="x-none"/>
              </w:rPr>
              <w:lastRenderedPageBreak/>
              <w:t>#</w:t>
            </w:r>
          </w:p>
        </w:tc>
        <w:tc>
          <w:tcPr>
            <w:tcW w:w="3423" w:type="dxa"/>
            <w:shd w:val="clear" w:color="auto" w:fill="13426B"/>
          </w:tcPr>
          <w:p w14:paraId="69AF87A4" w14:textId="77777777" w:rsidR="00AD340F" w:rsidRPr="000961F5" w:rsidRDefault="00AD340F" w:rsidP="009852B2">
            <w:pPr>
              <w:spacing w:line="276" w:lineRule="auto"/>
              <w:ind w:left="0"/>
              <w:jc w:val="left"/>
              <w:rPr>
                <w:b/>
                <w:lang w:eastAsia="x-none"/>
              </w:rPr>
            </w:pPr>
            <w:r w:rsidRPr="000961F5">
              <w:rPr>
                <w:b/>
                <w:lang w:eastAsia="x-none"/>
              </w:rPr>
              <w:t>Validation Check / Action</w:t>
            </w:r>
          </w:p>
        </w:tc>
        <w:tc>
          <w:tcPr>
            <w:tcW w:w="2409" w:type="dxa"/>
            <w:shd w:val="clear" w:color="auto" w:fill="13426B"/>
          </w:tcPr>
          <w:p w14:paraId="0DF39604" w14:textId="77777777" w:rsidR="00AD340F" w:rsidRPr="000961F5" w:rsidRDefault="00AD340F" w:rsidP="009852B2">
            <w:pPr>
              <w:spacing w:line="276" w:lineRule="auto"/>
              <w:ind w:left="0"/>
              <w:jc w:val="left"/>
              <w:rPr>
                <w:b/>
                <w:lang w:val="en-US"/>
              </w:rPr>
            </w:pPr>
            <w:r w:rsidRPr="000961F5">
              <w:rPr>
                <w:b/>
                <w:lang w:val="en-US"/>
              </w:rPr>
              <w:t>Condition</w:t>
            </w:r>
          </w:p>
        </w:tc>
        <w:tc>
          <w:tcPr>
            <w:tcW w:w="4253" w:type="dxa"/>
            <w:shd w:val="clear" w:color="auto" w:fill="13426B"/>
            <w:vAlign w:val="bottom"/>
          </w:tcPr>
          <w:p w14:paraId="54CEDF75" w14:textId="77777777" w:rsidR="00AD340F" w:rsidRPr="000961F5" w:rsidRDefault="00AD340F" w:rsidP="009852B2">
            <w:pPr>
              <w:spacing w:line="276" w:lineRule="auto"/>
              <w:ind w:left="0"/>
              <w:jc w:val="left"/>
              <w:rPr>
                <w:b/>
                <w:lang w:val="en-US"/>
              </w:rPr>
            </w:pPr>
            <w:r w:rsidRPr="000961F5">
              <w:rPr>
                <w:b/>
                <w:lang w:val="en-US"/>
              </w:rPr>
              <w:t>System Task</w:t>
            </w:r>
          </w:p>
        </w:tc>
      </w:tr>
      <w:tr w:rsidR="00AD340F" w:rsidRPr="000961F5" w14:paraId="30306CAB" w14:textId="77777777" w:rsidTr="009852B2">
        <w:tc>
          <w:tcPr>
            <w:tcW w:w="400" w:type="dxa"/>
          </w:tcPr>
          <w:p w14:paraId="2CF2EDC9" w14:textId="77777777" w:rsidR="00AD340F" w:rsidRPr="000961F5" w:rsidRDefault="00AD340F" w:rsidP="009852B2">
            <w:pPr>
              <w:spacing w:line="276" w:lineRule="auto"/>
              <w:ind w:left="0"/>
              <w:jc w:val="left"/>
              <w:rPr>
                <w:lang w:eastAsia="x-none"/>
              </w:rPr>
            </w:pPr>
            <w:r w:rsidRPr="000961F5">
              <w:rPr>
                <w:lang w:eastAsia="x-none"/>
              </w:rPr>
              <w:t>1</w:t>
            </w:r>
          </w:p>
        </w:tc>
        <w:tc>
          <w:tcPr>
            <w:tcW w:w="3423" w:type="dxa"/>
          </w:tcPr>
          <w:p w14:paraId="7E98F9CE" w14:textId="46F0E2C6" w:rsidR="00AD340F" w:rsidRPr="000961F5" w:rsidRDefault="00AD340F" w:rsidP="00451793">
            <w:pPr>
              <w:spacing w:line="276" w:lineRule="auto"/>
              <w:ind w:left="0"/>
              <w:jc w:val="left"/>
              <w:rPr>
                <w:lang w:eastAsia="x-none"/>
              </w:rPr>
            </w:pPr>
            <w:r w:rsidRPr="000961F5">
              <w:rPr>
                <w:lang w:eastAsia="x-none"/>
              </w:rPr>
              <w:t>Input</w:t>
            </w:r>
            <w:r w:rsidR="00451793" w:rsidRPr="000961F5">
              <w:rPr>
                <w:lang w:eastAsia="x-none"/>
              </w:rPr>
              <w:t xml:space="preserve"> number of shares to be sub-placed exceeds the Principal Lead Broker or Distributor’s own quota of shares</w:t>
            </w:r>
          </w:p>
        </w:tc>
        <w:tc>
          <w:tcPr>
            <w:tcW w:w="2409" w:type="dxa"/>
          </w:tcPr>
          <w:p w14:paraId="4DB4401B" w14:textId="189A38FA" w:rsidR="00AD340F" w:rsidRPr="000961F5" w:rsidRDefault="00AD340F" w:rsidP="00451793">
            <w:pPr>
              <w:spacing w:line="276" w:lineRule="auto"/>
              <w:ind w:left="0"/>
              <w:jc w:val="left"/>
              <w:rPr>
                <w:lang w:eastAsia="x-none"/>
              </w:rPr>
            </w:pPr>
            <w:r w:rsidRPr="000961F5">
              <w:rPr>
                <w:lang w:eastAsia="x-none"/>
              </w:rPr>
              <w:t xml:space="preserve">At point of </w:t>
            </w:r>
            <w:r w:rsidR="00451793" w:rsidRPr="000961F5">
              <w:rPr>
                <w:lang w:eastAsia="x-none"/>
              </w:rPr>
              <w:t xml:space="preserve">Principal Lead Broker / Lead Underwriter or Distributor </w:t>
            </w:r>
            <w:r w:rsidRPr="000961F5">
              <w:rPr>
                <w:lang w:eastAsia="x-none"/>
              </w:rPr>
              <w:t xml:space="preserve">submitting </w:t>
            </w:r>
            <w:r w:rsidR="00451793" w:rsidRPr="000961F5">
              <w:rPr>
                <w:lang w:eastAsia="x-none"/>
              </w:rPr>
              <w:t>input</w:t>
            </w:r>
          </w:p>
        </w:tc>
        <w:tc>
          <w:tcPr>
            <w:tcW w:w="4253" w:type="dxa"/>
          </w:tcPr>
          <w:p w14:paraId="170C37C8" w14:textId="77777777" w:rsidR="00AD340F" w:rsidRPr="000961F5" w:rsidRDefault="00AD340F" w:rsidP="003C51B8">
            <w:pPr>
              <w:pStyle w:val="ListParagraph"/>
              <w:numPr>
                <w:ilvl w:val="0"/>
                <w:numId w:val="47"/>
              </w:numPr>
              <w:spacing w:after="0" w:line="276" w:lineRule="auto"/>
              <w:ind w:leftChars="0" w:left="232" w:hanging="232"/>
              <w:jc w:val="left"/>
              <w:rPr>
                <w:b/>
                <w:lang w:eastAsia="x-none"/>
              </w:rPr>
            </w:pPr>
            <w:r w:rsidRPr="000961F5">
              <w:rPr>
                <w:b/>
                <w:lang w:eastAsia="x-none"/>
              </w:rPr>
              <w:t>Reject submission</w:t>
            </w:r>
          </w:p>
          <w:p w14:paraId="34C978EA" w14:textId="1178EB16" w:rsidR="00AD340F" w:rsidRPr="000961F5" w:rsidRDefault="00741937" w:rsidP="00290E1F">
            <w:pPr>
              <w:pStyle w:val="ListParagraph"/>
              <w:numPr>
                <w:ilvl w:val="0"/>
                <w:numId w:val="47"/>
              </w:numPr>
              <w:spacing w:after="0" w:line="276" w:lineRule="auto"/>
              <w:ind w:leftChars="0" w:left="232" w:hanging="232"/>
              <w:jc w:val="left"/>
              <w:rPr>
                <w:b/>
                <w:lang w:eastAsia="x-none"/>
              </w:rPr>
            </w:pPr>
            <w:r w:rsidRPr="000961F5">
              <w:rPr>
                <w:b/>
                <w:lang w:eastAsia="x-none"/>
              </w:rPr>
              <w:t>Prompt e</w:t>
            </w:r>
            <w:r w:rsidR="00AD340F" w:rsidRPr="000961F5">
              <w:rPr>
                <w:b/>
                <w:lang w:eastAsia="x-none"/>
              </w:rPr>
              <w:t>rror message</w:t>
            </w:r>
            <w:r w:rsidR="00AD340F" w:rsidRPr="000961F5">
              <w:rPr>
                <w:lang w:eastAsia="x-none"/>
              </w:rPr>
              <w:t xml:space="preserve"> (“</w:t>
            </w:r>
            <w:r w:rsidR="00952808" w:rsidRPr="000961F5">
              <w:rPr>
                <w:lang w:eastAsia="x-none"/>
              </w:rPr>
              <w:t>Number of shares</w:t>
            </w:r>
            <w:r w:rsidR="00290E1F" w:rsidRPr="000961F5">
              <w:rPr>
                <w:lang w:eastAsia="x-none"/>
              </w:rPr>
              <w:t xml:space="preserve"> being</w:t>
            </w:r>
            <w:r w:rsidR="00952808" w:rsidRPr="000961F5">
              <w:rPr>
                <w:lang w:eastAsia="x-none"/>
              </w:rPr>
              <w:t xml:space="preserve"> sub-placed exceeds quota</w:t>
            </w:r>
            <w:r w:rsidR="00AD340F" w:rsidRPr="000961F5">
              <w:rPr>
                <w:lang w:eastAsia="x-none"/>
              </w:rPr>
              <w:t>”)</w:t>
            </w:r>
          </w:p>
        </w:tc>
      </w:tr>
      <w:tr w:rsidR="00451793" w:rsidRPr="000961F5" w14:paraId="3951BAD6" w14:textId="77777777" w:rsidTr="009852B2">
        <w:tc>
          <w:tcPr>
            <w:tcW w:w="400" w:type="dxa"/>
          </w:tcPr>
          <w:p w14:paraId="592BE6DE" w14:textId="4CBAD85F" w:rsidR="00451793" w:rsidRPr="000961F5" w:rsidRDefault="00451793" w:rsidP="009852B2">
            <w:pPr>
              <w:spacing w:line="276" w:lineRule="auto"/>
              <w:ind w:left="0"/>
              <w:jc w:val="left"/>
              <w:rPr>
                <w:lang w:eastAsia="x-none"/>
              </w:rPr>
            </w:pPr>
            <w:r w:rsidRPr="000961F5">
              <w:rPr>
                <w:lang w:eastAsia="x-none"/>
              </w:rPr>
              <w:t>2</w:t>
            </w:r>
          </w:p>
        </w:tc>
        <w:tc>
          <w:tcPr>
            <w:tcW w:w="3423" w:type="dxa"/>
          </w:tcPr>
          <w:p w14:paraId="371B74C9" w14:textId="783D183A" w:rsidR="00FE2D90" w:rsidRPr="000961F5" w:rsidRDefault="00FE2D90" w:rsidP="00451793">
            <w:pPr>
              <w:spacing w:line="276" w:lineRule="auto"/>
              <w:ind w:left="0"/>
              <w:jc w:val="left"/>
              <w:rPr>
                <w:lang w:eastAsia="x-none"/>
              </w:rPr>
            </w:pPr>
            <w:r w:rsidRPr="000961F5">
              <w:rPr>
                <w:lang w:eastAsia="x-none"/>
              </w:rPr>
              <w:t xml:space="preserve">Input number of shares to </w:t>
            </w:r>
            <w:r w:rsidR="00FE0233" w:rsidRPr="000961F5">
              <w:rPr>
                <w:lang w:eastAsia="x-none"/>
              </w:rPr>
              <w:t>be sub-placed after the Placee Cut-O</w:t>
            </w:r>
            <w:r w:rsidRPr="000961F5">
              <w:rPr>
                <w:lang w:eastAsia="x-none"/>
              </w:rPr>
              <w:t>ff</w:t>
            </w:r>
            <w:r w:rsidR="003C51B8" w:rsidRPr="000961F5">
              <w:rPr>
                <w:lang w:eastAsia="x-none"/>
              </w:rPr>
              <w:t xml:space="preserve"> </w:t>
            </w:r>
            <w:r w:rsidR="00FE0233" w:rsidRPr="000961F5">
              <w:rPr>
                <w:lang w:eastAsia="x-none"/>
              </w:rPr>
              <w:t>Deadline</w:t>
            </w:r>
            <w:r w:rsidR="008877D4" w:rsidRPr="000961F5">
              <w:rPr>
                <w:lang w:eastAsia="x-none"/>
              </w:rPr>
              <w:t xml:space="preserve"> </w:t>
            </w:r>
            <w:r w:rsidR="003C51B8" w:rsidRPr="000961F5">
              <w:rPr>
                <w:lang w:eastAsia="x-none"/>
              </w:rPr>
              <w:t>(</w:t>
            </w:r>
            <w:r w:rsidR="00FE0233" w:rsidRPr="000961F5">
              <w:rPr>
                <w:lang w:eastAsia="x-none"/>
              </w:rPr>
              <w:t xml:space="preserve">Default </w:t>
            </w:r>
            <w:r w:rsidR="003C51B8" w:rsidRPr="000961F5">
              <w:rPr>
                <w:lang w:eastAsia="x-none"/>
              </w:rPr>
              <w:t>1</w:t>
            </w:r>
            <w:r w:rsidR="005F5962" w:rsidRPr="000961F5">
              <w:rPr>
                <w:lang w:eastAsia="x-none"/>
              </w:rPr>
              <w:t>0</w:t>
            </w:r>
            <w:r w:rsidR="003C51B8" w:rsidRPr="000961F5">
              <w:rPr>
                <w:lang w:eastAsia="x-none"/>
              </w:rPr>
              <w:t>:00, [IPO Initiation Field #5</w:t>
            </w:r>
            <w:r w:rsidR="005F5962" w:rsidRPr="000961F5">
              <w:rPr>
                <w:lang w:eastAsia="x-none"/>
              </w:rPr>
              <w:t>5</w:t>
            </w:r>
            <w:r w:rsidR="003C51B8" w:rsidRPr="000961F5">
              <w:rPr>
                <w:lang w:eastAsia="x-none"/>
              </w:rPr>
              <w:t xml:space="preserve"> date</w:t>
            </w:r>
            <w:r w:rsidR="005F5962" w:rsidRPr="000961F5">
              <w:rPr>
                <w:lang w:eastAsia="x-none"/>
              </w:rPr>
              <w:t xml:space="preserve"> -1 business day</w:t>
            </w:r>
            <w:r w:rsidR="003C51B8" w:rsidRPr="000961F5">
              <w:rPr>
                <w:lang w:eastAsia="x-none"/>
              </w:rPr>
              <w:t>])</w:t>
            </w:r>
          </w:p>
          <w:p w14:paraId="0444C764" w14:textId="7066E992" w:rsidR="00451793" w:rsidRPr="000961F5" w:rsidRDefault="00451793" w:rsidP="00451793">
            <w:pPr>
              <w:spacing w:line="276" w:lineRule="auto"/>
              <w:ind w:left="0"/>
              <w:jc w:val="left"/>
              <w:rPr>
                <w:lang w:eastAsia="x-none"/>
              </w:rPr>
            </w:pPr>
          </w:p>
        </w:tc>
        <w:tc>
          <w:tcPr>
            <w:tcW w:w="2409" w:type="dxa"/>
          </w:tcPr>
          <w:p w14:paraId="5DA1FAA7" w14:textId="0DFDF444" w:rsidR="00451793" w:rsidRPr="000961F5" w:rsidRDefault="00FE2D90" w:rsidP="003C51B8">
            <w:pPr>
              <w:spacing w:line="276" w:lineRule="auto"/>
              <w:ind w:left="0"/>
              <w:jc w:val="left"/>
              <w:rPr>
                <w:lang w:eastAsia="x-none"/>
              </w:rPr>
            </w:pPr>
            <w:r w:rsidRPr="000961F5">
              <w:rPr>
                <w:lang w:eastAsia="x-none"/>
              </w:rPr>
              <w:t>At point of Principal Lead Broker / Lead Underwriter or Distributor submitting input</w:t>
            </w:r>
            <w:r w:rsidR="003C51B8" w:rsidRPr="000961F5">
              <w:rPr>
                <w:lang w:eastAsia="x-none"/>
              </w:rPr>
              <w:t xml:space="preserve"> </w:t>
            </w:r>
          </w:p>
        </w:tc>
        <w:tc>
          <w:tcPr>
            <w:tcW w:w="4253" w:type="dxa"/>
          </w:tcPr>
          <w:p w14:paraId="33DAC7C6" w14:textId="77777777" w:rsidR="00FE2D90" w:rsidRPr="000961F5" w:rsidRDefault="00FE2D90" w:rsidP="003C51B8">
            <w:pPr>
              <w:pStyle w:val="ListParagraph"/>
              <w:numPr>
                <w:ilvl w:val="0"/>
                <w:numId w:val="47"/>
              </w:numPr>
              <w:spacing w:after="0" w:line="276" w:lineRule="auto"/>
              <w:ind w:leftChars="0" w:left="232" w:hanging="232"/>
              <w:jc w:val="left"/>
              <w:rPr>
                <w:b/>
                <w:lang w:eastAsia="x-none"/>
              </w:rPr>
            </w:pPr>
            <w:r w:rsidRPr="000961F5">
              <w:rPr>
                <w:b/>
                <w:lang w:eastAsia="x-none"/>
              </w:rPr>
              <w:t>Reject submission</w:t>
            </w:r>
          </w:p>
          <w:p w14:paraId="2A19C2C5" w14:textId="4331714D" w:rsidR="00451793" w:rsidRPr="000961F5" w:rsidRDefault="00741937" w:rsidP="00FE0233">
            <w:pPr>
              <w:pStyle w:val="ListParagraph"/>
              <w:numPr>
                <w:ilvl w:val="0"/>
                <w:numId w:val="47"/>
              </w:numPr>
              <w:spacing w:after="0" w:line="276" w:lineRule="auto"/>
              <w:ind w:leftChars="0" w:left="232" w:hanging="232"/>
              <w:jc w:val="left"/>
              <w:rPr>
                <w:b/>
                <w:lang w:eastAsia="x-none"/>
              </w:rPr>
            </w:pPr>
            <w:r w:rsidRPr="000961F5">
              <w:rPr>
                <w:b/>
                <w:lang w:eastAsia="x-none"/>
              </w:rPr>
              <w:t>Prompt e</w:t>
            </w:r>
            <w:r w:rsidR="00FE2D90" w:rsidRPr="000961F5">
              <w:rPr>
                <w:b/>
                <w:lang w:eastAsia="x-none"/>
              </w:rPr>
              <w:t xml:space="preserve">rror message </w:t>
            </w:r>
            <w:r w:rsidR="00FE2D90" w:rsidRPr="000961F5">
              <w:rPr>
                <w:lang w:eastAsia="x-none"/>
              </w:rPr>
              <w:t xml:space="preserve">(“The deadline for amending the Control List </w:t>
            </w:r>
            <w:r w:rsidR="00FE0233" w:rsidRPr="000961F5">
              <w:rPr>
                <w:lang w:eastAsia="x-none"/>
              </w:rPr>
              <w:t xml:space="preserve">of [IPO Initiation Field #2] </w:t>
            </w:r>
            <w:r w:rsidR="00FE2D90" w:rsidRPr="000961F5">
              <w:rPr>
                <w:lang w:eastAsia="x-none"/>
              </w:rPr>
              <w:t>has passed. Please request for a time extension from the IPO vetting team</w:t>
            </w:r>
            <w:r w:rsidR="00FE0233" w:rsidRPr="000961F5">
              <w:rPr>
                <w:lang w:eastAsia="x-none"/>
              </w:rPr>
              <w:t xml:space="preserve"> or update the company’s listing timetable.</w:t>
            </w:r>
            <w:r w:rsidR="00FE2D90" w:rsidRPr="000961F5">
              <w:rPr>
                <w:lang w:eastAsia="x-none"/>
              </w:rPr>
              <w:t>”)</w:t>
            </w:r>
          </w:p>
        </w:tc>
      </w:tr>
      <w:tr w:rsidR="003C51B8" w:rsidRPr="000961F5" w14:paraId="085E8A65" w14:textId="77777777" w:rsidTr="009852B2">
        <w:tc>
          <w:tcPr>
            <w:tcW w:w="400" w:type="dxa"/>
          </w:tcPr>
          <w:p w14:paraId="78BA65B9" w14:textId="25C83899" w:rsidR="003C51B8" w:rsidRPr="000961F5" w:rsidRDefault="003C51B8" w:rsidP="009852B2">
            <w:pPr>
              <w:spacing w:line="276" w:lineRule="auto"/>
              <w:ind w:left="0"/>
              <w:jc w:val="left"/>
              <w:rPr>
                <w:lang w:eastAsia="x-none"/>
              </w:rPr>
            </w:pPr>
            <w:r w:rsidRPr="000961F5">
              <w:rPr>
                <w:lang w:eastAsia="x-none"/>
              </w:rPr>
              <w:t>4</w:t>
            </w:r>
          </w:p>
        </w:tc>
        <w:tc>
          <w:tcPr>
            <w:tcW w:w="3423" w:type="dxa"/>
          </w:tcPr>
          <w:p w14:paraId="21DD5608" w14:textId="76932337" w:rsidR="003C51B8" w:rsidRPr="000961F5" w:rsidRDefault="003C51B8" w:rsidP="003C51B8">
            <w:pPr>
              <w:spacing w:line="276" w:lineRule="auto"/>
              <w:ind w:left="0"/>
              <w:jc w:val="left"/>
              <w:rPr>
                <w:lang w:eastAsia="x-none"/>
              </w:rPr>
            </w:pPr>
            <w:r w:rsidRPr="000961F5">
              <w:rPr>
                <w:lang w:eastAsia="x-none"/>
              </w:rPr>
              <w:t>Input a distributor to receive shares that has previously sub-placed shares to the inputting distributor</w:t>
            </w:r>
          </w:p>
        </w:tc>
        <w:tc>
          <w:tcPr>
            <w:tcW w:w="2409" w:type="dxa"/>
          </w:tcPr>
          <w:p w14:paraId="433A3311" w14:textId="6BE7A6B3" w:rsidR="003C51B8" w:rsidRPr="000961F5" w:rsidRDefault="003C51B8" w:rsidP="004C1D19">
            <w:pPr>
              <w:spacing w:line="276" w:lineRule="auto"/>
              <w:ind w:left="0"/>
              <w:jc w:val="left"/>
              <w:rPr>
                <w:lang w:eastAsia="x-none"/>
              </w:rPr>
            </w:pPr>
            <w:r w:rsidRPr="000961F5">
              <w:rPr>
                <w:lang w:eastAsia="x-none"/>
              </w:rPr>
              <w:t xml:space="preserve">At point of Principal Lead Broker / Lead Underwriter or Distributor </w:t>
            </w:r>
            <w:r w:rsidR="004C1D19" w:rsidRPr="000961F5">
              <w:rPr>
                <w:lang w:eastAsia="x-none"/>
              </w:rPr>
              <w:t>submitting</w:t>
            </w:r>
            <w:r w:rsidRPr="000961F5">
              <w:rPr>
                <w:lang w:eastAsia="x-none"/>
              </w:rPr>
              <w:t xml:space="preserve"> </w:t>
            </w:r>
            <w:r w:rsidR="004C1D19" w:rsidRPr="000961F5">
              <w:rPr>
                <w:lang w:eastAsia="x-none"/>
              </w:rPr>
              <w:t>input</w:t>
            </w:r>
          </w:p>
        </w:tc>
        <w:tc>
          <w:tcPr>
            <w:tcW w:w="4253" w:type="dxa"/>
          </w:tcPr>
          <w:p w14:paraId="52EA5E0F" w14:textId="143E8691" w:rsidR="003C51B8" w:rsidRPr="000961F5" w:rsidRDefault="003C51B8" w:rsidP="003C51B8">
            <w:pPr>
              <w:pStyle w:val="ListParagraph"/>
              <w:numPr>
                <w:ilvl w:val="0"/>
                <w:numId w:val="47"/>
              </w:numPr>
              <w:spacing w:after="0" w:line="276" w:lineRule="auto"/>
              <w:ind w:leftChars="0" w:left="232" w:hanging="232"/>
              <w:jc w:val="left"/>
              <w:rPr>
                <w:b/>
                <w:lang w:eastAsia="x-none"/>
              </w:rPr>
            </w:pPr>
            <w:r w:rsidRPr="000961F5">
              <w:rPr>
                <w:b/>
                <w:lang w:eastAsia="x-none"/>
              </w:rPr>
              <w:t xml:space="preserve">Reject </w:t>
            </w:r>
            <w:r w:rsidR="00741937" w:rsidRPr="000961F5">
              <w:rPr>
                <w:b/>
                <w:lang w:eastAsia="x-none"/>
              </w:rPr>
              <w:t>submission</w:t>
            </w:r>
          </w:p>
          <w:p w14:paraId="2AC5FBED" w14:textId="0EF0D4BD" w:rsidR="003C51B8" w:rsidRPr="000961F5" w:rsidRDefault="003C51B8" w:rsidP="004661DD">
            <w:pPr>
              <w:pStyle w:val="ListParagraph"/>
              <w:numPr>
                <w:ilvl w:val="0"/>
                <w:numId w:val="47"/>
              </w:numPr>
              <w:spacing w:after="0" w:line="276" w:lineRule="auto"/>
              <w:ind w:leftChars="0" w:left="232" w:hanging="232"/>
              <w:jc w:val="left"/>
              <w:rPr>
                <w:b/>
                <w:lang w:eastAsia="x-none"/>
              </w:rPr>
            </w:pPr>
            <w:r w:rsidRPr="000961F5">
              <w:rPr>
                <w:b/>
                <w:lang w:eastAsia="x-none"/>
              </w:rPr>
              <w:t>P</w:t>
            </w:r>
            <w:r w:rsidR="00741937" w:rsidRPr="000961F5">
              <w:rPr>
                <w:b/>
                <w:lang w:eastAsia="x-none"/>
              </w:rPr>
              <w:t>rompt e</w:t>
            </w:r>
            <w:r w:rsidRPr="000961F5">
              <w:rPr>
                <w:b/>
                <w:lang w:eastAsia="x-none"/>
              </w:rPr>
              <w:t xml:space="preserve">rror message </w:t>
            </w:r>
            <w:r w:rsidRPr="000961F5">
              <w:rPr>
                <w:lang w:eastAsia="x-none"/>
              </w:rPr>
              <w:t>(“Cannot sub-place shares to a distributor who has sub-placed shares to you</w:t>
            </w:r>
            <w:r w:rsidR="004661DD" w:rsidRPr="000961F5">
              <w:rPr>
                <w:lang w:eastAsia="x-none"/>
              </w:rPr>
              <w:t xml:space="preserve"> or within your upper sub-placing network</w:t>
            </w:r>
            <w:r w:rsidRPr="000961F5">
              <w:rPr>
                <w:lang w:eastAsia="x-none"/>
              </w:rPr>
              <w:t>”)</w:t>
            </w:r>
          </w:p>
        </w:tc>
      </w:tr>
      <w:tr w:rsidR="00925F24" w:rsidRPr="000961F5" w14:paraId="7D621340" w14:textId="77777777" w:rsidTr="009852B2">
        <w:tc>
          <w:tcPr>
            <w:tcW w:w="400" w:type="dxa"/>
          </w:tcPr>
          <w:p w14:paraId="1AB239AC" w14:textId="011421C4" w:rsidR="00925F24" w:rsidRPr="000961F5" w:rsidRDefault="00925F24" w:rsidP="009852B2">
            <w:pPr>
              <w:spacing w:line="276" w:lineRule="auto"/>
              <w:ind w:left="0"/>
              <w:jc w:val="left"/>
              <w:rPr>
                <w:lang w:eastAsia="x-none"/>
              </w:rPr>
            </w:pPr>
            <w:r w:rsidRPr="000961F5">
              <w:rPr>
                <w:lang w:eastAsia="x-none"/>
              </w:rPr>
              <w:t>5</w:t>
            </w:r>
          </w:p>
        </w:tc>
        <w:tc>
          <w:tcPr>
            <w:tcW w:w="3423" w:type="dxa"/>
          </w:tcPr>
          <w:p w14:paraId="43392F4F" w14:textId="14FE3992" w:rsidR="004661DD" w:rsidRPr="000961F5" w:rsidRDefault="004661DD" w:rsidP="004661DD">
            <w:pPr>
              <w:spacing w:line="276" w:lineRule="auto"/>
              <w:ind w:left="0"/>
              <w:jc w:val="left"/>
              <w:rPr>
                <w:lang w:eastAsia="x-none"/>
              </w:rPr>
            </w:pPr>
            <w:r w:rsidRPr="000961F5">
              <w:rPr>
                <w:u w:val="single"/>
                <w:lang w:eastAsia="x-none"/>
              </w:rPr>
              <w:t>R</w:t>
            </w:r>
            <w:r w:rsidR="0046301C" w:rsidRPr="000961F5">
              <w:rPr>
                <w:u w:val="single"/>
                <w:lang w:eastAsia="x-none"/>
              </w:rPr>
              <w:t>ecei</w:t>
            </w:r>
            <w:r w:rsidRPr="000961F5">
              <w:rPr>
                <w:u w:val="single"/>
                <w:lang w:eastAsia="x-none"/>
              </w:rPr>
              <w:t>ve</w:t>
            </w:r>
            <w:r w:rsidR="0046301C" w:rsidRPr="000961F5">
              <w:rPr>
                <w:u w:val="single"/>
                <w:lang w:eastAsia="x-none"/>
              </w:rPr>
              <w:t xml:space="preserve"> shares </w:t>
            </w:r>
            <w:r w:rsidRPr="000961F5">
              <w:rPr>
                <w:u w:val="single"/>
                <w:lang w:eastAsia="x-none"/>
              </w:rPr>
              <w:t xml:space="preserve">from </w:t>
            </w:r>
            <w:r w:rsidR="00665DA3" w:rsidRPr="000961F5">
              <w:rPr>
                <w:u w:val="single"/>
                <w:lang w:eastAsia="x-none"/>
              </w:rPr>
              <w:t>or shares withdrawn by</w:t>
            </w:r>
            <w:r w:rsidR="00665DA3" w:rsidRPr="000961F5">
              <w:rPr>
                <w:lang w:eastAsia="x-none"/>
              </w:rPr>
              <w:t xml:space="preserve"> </w:t>
            </w:r>
            <w:r w:rsidRPr="000961F5">
              <w:rPr>
                <w:lang w:eastAsia="x-none"/>
              </w:rPr>
              <w:t xml:space="preserve">the Principal Lead Broker or another distributor </w:t>
            </w:r>
            <w:r w:rsidR="0046301C" w:rsidRPr="000961F5">
              <w:rPr>
                <w:lang w:eastAsia="x-none"/>
              </w:rPr>
              <w:t xml:space="preserve">while </w:t>
            </w:r>
            <w:r w:rsidRPr="000961F5">
              <w:rPr>
                <w:lang w:eastAsia="x-none"/>
              </w:rPr>
              <w:t>navigating the Control List interface</w:t>
            </w:r>
            <w:r w:rsidR="00665DA3" w:rsidRPr="000961F5">
              <w:rPr>
                <w:lang w:eastAsia="x-none"/>
              </w:rPr>
              <w:t xml:space="preserve"> before submitting input, and the distributor’s outstanding quota of shares is </w:t>
            </w:r>
            <w:r w:rsidR="00665DA3" w:rsidRPr="000961F5">
              <w:rPr>
                <w:u w:val="single"/>
                <w:lang w:eastAsia="x-none"/>
              </w:rPr>
              <w:t>sufficient</w:t>
            </w:r>
            <w:r w:rsidR="00665DA3" w:rsidRPr="000961F5">
              <w:rPr>
                <w:lang w:eastAsia="x-none"/>
              </w:rPr>
              <w:t xml:space="preserve"> to support the submitted input</w:t>
            </w:r>
          </w:p>
          <w:p w14:paraId="425B4B5C" w14:textId="72AFDDBE" w:rsidR="00925F24" w:rsidRPr="000961F5" w:rsidRDefault="00925F24" w:rsidP="004661DD">
            <w:pPr>
              <w:spacing w:line="276" w:lineRule="auto"/>
              <w:ind w:left="0"/>
              <w:jc w:val="left"/>
              <w:rPr>
                <w:lang w:eastAsia="x-none"/>
              </w:rPr>
            </w:pPr>
          </w:p>
        </w:tc>
        <w:tc>
          <w:tcPr>
            <w:tcW w:w="2409" w:type="dxa"/>
          </w:tcPr>
          <w:p w14:paraId="4366D406" w14:textId="22E478C9" w:rsidR="00925F24" w:rsidRPr="000961F5" w:rsidRDefault="00925F24" w:rsidP="003C51B8">
            <w:pPr>
              <w:spacing w:line="276" w:lineRule="auto"/>
              <w:ind w:left="0"/>
              <w:jc w:val="left"/>
              <w:rPr>
                <w:lang w:eastAsia="x-none"/>
              </w:rPr>
            </w:pPr>
            <w:r w:rsidRPr="000961F5">
              <w:rPr>
                <w:lang w:eastAsia="x-none"/>
              </w:rPr>
              <w:t>At point of Principal Lead Broker / Lead Underwriter or Distributor submitting input</w:t>
            </w:r>
          </w:p>
        </w:tc>
        <w:tc>
          <w:tcPr>
            <w:tcW w:w="4253" w:type="dxa"/>
          </w:tcPr>
          <w:p w14:paraId="5AE0CE95" w14:textId="5227FCBA" w:rsidR="00925F24" w:rsidRPr="000961F5" w:rsidRDefault="00925F24" w:rsidP="00741937">
            <w:pPr>
              <w:pStyle w:val="ListParagraph"/>
              <w:numPr>
                <w:ilvl w:val="0"/>
                <w:numId w:val="47"/>
              </w:numPr>
              <w:spacing w:after="0" w:line="276" w:lineRule="auto"/>
              <w:ind w:leftChars="0" w:left="232" w:hanging="232"/>
              <w:jc w:val="left"/>
              <w:rPr>
                <w:b/>
                <w:lang w:eastAsia="x-none"/>
              </w:rPr>
            </w:pPr>
            <w:r w:rsidRPr="000961F5">
              <w:rPr>
                <w:b/>
                <w:lang w:eastAsia="x-none"/>
              </w:rPr>
              <w:t xml:space="preserve">Prompt </w:t>
            </w:r>
            <w:r w:rsidR="004661DD" w:rsidRPr="000961F5">
              <w:rPr>
                <w:b/>
                <w:lang w:eastAsia="x-none"/>
              </w:rPr>
              <w:t>message</w:t>
            </w:r>
            <w:r w:rsidRPr="000961F5">
              <w:rPr>
                <w:b/>
                <w:lang w:eastAsia="x-none"/>
              </w:rPr>
              <w:t xml:space="preserve"> </w:t>
            </w:r>
            <w:r w:rsidR="00741937" w:rsidRPr="000961F5">
              <w:rPr>
                <w:b/>
                <w:lang w:eastAsia="x-none"/>
              </w:rPr>
              <w:t xml:space="preserve">box </w:t>
            </w:r>
            <w:r w:rsidRPr="000961F5">
              <w:rPr>
                <w:lang w:eastAsia="x-none"/>
              </w:rPr>
              <w:t>(“</w:t>
            </w:r>
            <w:r w:rsidR="00665DA3" w:rsidRPr="000961F5">
              <w:rPr>
                <w:lang w:eastAsia="x-none"/>
              </w:rPr>
              <w:t>Your sub-placing quota was updated during input</w:t>
            </w:r>
            <w:r w:rsidR="00865019" w:rsidRPr="000961F5">
              <w:rPr>
                <w:lang w:eastAsia="x-none"/>
              </w:rPr>
              <w:t xml:space="preserve">. </w:t>
            </w:r>
            <w:r w:rsidR="00665DA3" w:rsidRPr="000961F5">
              <w:rPr>
                <w:lang w:eastAsia="x-none"/>
              </w:rPr>
              <w:t>Please refresh the current page to see the latest sub-placing quota</w:t>
            </w:r>
            <w:r w:rsidR="00865019" w:rsidRPr="000961F5">
              <w:rPr>
                <w:lang w:eastAsia="x-none"/>
              </w:rPr>
              <w:t>.”)</w:t>
            </w:r>
          </w:p>
        </w:tc>
      </w:tr>
      <w:tr w:rsidR="00865019" w:rsidRPr="000961F5" w14:paraId="1867C239" w14:textId="77777777" w:rsidTr="009852B2">
        <w:tc>
          <w:tcPr>
            <w:tcW w:w="400" w:type="dxa"/>
          </w:tcPr>
          <w:p w14:paraId="6D9E73BE" w14:textId="48C9F79A" w:rsidR="00865019" w:rsidRPr="000961F5" w:rsidRDefault="00741937" w:rsidP="00865019">
            <w:pPr>
              <w:spacing w:line="276" w:lineRule="auto"/>
              <w:ind w:left="0"/>
              <w:jc w:val="left"/>
              <w:rPr>
                <w:lang w:eastAsia="x-none"/>
              </w:rPr>
            </w:pPr>
            <w:r w:rsidRPr="000961F5">
              <w:rPr>
                <w:lang w:eastAsia="x-none"/>
              </w:rPr>
              <w:t>6</w:t>
            </w:r>
          </w:p>
        </w:tc>
        <w:tc>
          <w:tcPr>
            <w:tcW w:w="3423" w:type="dxa"/>
          </w:tcPr>
          <w:p w14:paraId="6751F05B" w14:textId="6C45284B" w:rsidR="00665DA3" w:rsidRPr="000961F5" w:rsidRDefault="00C72A04" w:rsidP="00665DA3">
            <w:pPr>
              <w:spacing w:line="276" w:lineRule="auto"/>
              <w:ind w:left="0"/>
              <w:jc w:val="left"/>
              <w:rPr>
                <w:lang w:eastAsia="x-none"/>
              </w:rPr>
            </w:pPr>
            <w:r w:rsidRPr="000961F5">
              <w:rPr>
                <w:u w:val="single"/>
                <w:lang w:eastAsia="x-none"/>
              </w:rPr>
              <w:t>S</w:t>
            </w:r>
            <w:r w:rsidR="00665DA3" w:rsidRPr="000961F5">
              <w:rPr>
                <w:u w:val="single"/>
                <w:lang w:eastAsia="x-none"/>
              </w:rPr>
              <w:t>hares withdrawn</w:t>
            </w:r>
            <w:r w:rsidR="00665DA3" w:rsidRPr="000961F5">
              <w:rPr>
                <w:lang w:eastAsia="x-none"/>
              </w:rPr>
              <w:t xml:space="preserve"> by the Principal Lead Broker or another distributor while navigating the Control List interface before submitting input, and the distributor’s outstanding quota of shares is </w:t>
            </w:r>
            <w:r w:rsidRPr="000961F5">
              <w:rPr>
                <w:u w:val="single"/>
                <w:lang w:eastAsia="x-none"/>
              </w:rPr>
              <w:t>in</w:t>
            </w:r>
            <w:r w:rsidR="00665DA3" w:rsidRPr="000961F5">
              <w:rPr>
                <w:u w:val="single"/>
                <w:lang w:eastAsia="x-none"/>
              </w:rPr>
              <w:t>sufficient</w:t>
            </w:r>
            <w:r w:rsidR="00665DA3" w:rsidRPr="000961F5">
              <w:rPr>
                <w:lang w:eastAsia="x-none"/>
              </w:rPr>
              <w:t xml:space="preserve"> to support the submitted input</w:t>
            </w:r>
          </w:p>
          <w:p w14:paraId="72CB210E" w14:textId="488243E6" w:rsidR="00865019" w:rsidRPr="000961F5" w:rsidRDefault="00865019" w:rsidP="00865019">
            <w:pPr>
              <w:spacing w:line="276" w:lineRule="auto"/>
              <w:ind w:left="0"/>
              <w:jc w:val="left"/>
              <w:rPr>
                <w:lang w:eastAsia="x-none"/>
              </w:rPr>
            </w:pPr>
          </w:p>
        </w:tc>
        <w:tc>
          <w:tcPr>
            <w:tcW w:w="2409" w:type="dxa"/>
          </w:tcPr>
          <w:p w14:paraId="75BFF89D" w14:textId="0A2E7AA9" w:rsidR="00865019" w:rsidRPr="000961F5" w:rsidRDefault="00E11863" w:rsidP="00865019">
            <w:pPr>
              <w:spacing w:line="276" w:lineRule="auto"/>
              <w:ind w:left="0"/>
              <w:jc w:val="left"/>
              <w:rPr>
                <w:lang w:eastAsia="x-none"/>
              </w:rPr>
            </w:pPr>
            <w:r w:rsidRPr="000961F5">
              <w:rPr>
                <w:lang w:eastAsia="x-none"/>
              </w:rPr>
              <w:t>At point of Principal Lead Broker / Lead Underwriter or Distributor submitting input</w:t>
            </w:r>
          </w:p>
        </w:tc>
        <w:tc>
          <w:tcPr>
            <w:tcW w:w="4253" w:type="dxa"/>
          </w:tcPr>
          <w:p w14:paraId="65BC7DC1" w14:textId="77777777" w:rsidR="00E11863" w:rsidRPr="000961F5" w:rsidRDefault="00E11863" w:rsidP="00E11863">
            <w:pPr>
              <w:pStyle w:val="ListParagraph"/>
              <w:numPr>
                <w:ilvl w:val="0"/>
                <w:numId w:val="47"/>
              </w:numPr>
              <w:spacing w:after="0" w:line="276" w:lineRule="auto"/>
              <w:ind w:leftChars="0" w:left="232" w:hanging="232"/>
              <w:jc w:val="left"/>
              <w:rPr>
                <w:b/>
                <w:lang w:eastAsia="x-none"/>
              </w:rPr>
            </w:pPr>
            <w:r w:rsidRPr="000961F5">
              <w:rPr>
                <w:b/>
                <w:lang w:eastAsia="x-none"/>
              </w:rPr>
              <w:t>Reject submission</w:t>
            </w:r>
          </w:p>
          <w:p w14:paraId="60B199D7" w14:textId="0EA50A68" w:rsidR="00865019" w:rsidRPr="000961F5" w:rsidRDefault="00E11863" w:rsidP="00741937">
            <w:pPr>
              <w:pStyle w:val="ListParagraph"/>
              <w:numPr>
                <w:ilvl w:val="0"/>
                <w:numId w:val="47"/>
              </w:numPr>
              <w:spacing w:after="0" w:line="276" w:lineRule="auto"/>
              <w:ind w:leftChars="0" w:left="232" w:hanging="232"/>
              <w:jc w:val="left"/>
              <w:rPr>
                <w:b/>
                <w:lang w:eastAsia="x-none"/>
              </w:rPr>
            </w:pPr>
            <w:r w:rsidRPr="000961F5">
              <w:rPr>
                <w:b/>
                <w:lang w:eastAsia="x-none"/>
              </w:rPr>
              <w:t xml:space="preserve">Prompt </w:t>
            </w:r>
            <w:r w:rsidR="00741937" w:rsidRPr="000961F5">
              <w:rPr>
                <w:b/>
                <w:lang w:eastAsia="x-none"/>
              </w:rPr>
              <w:t>message box</w:t>
            </w:r>
            <w:r w:rsidRPr="000961F5">
              <w:rPr>
                <w:b/>
                <w:lang w:eastAsia="x-none"/>
              </w:rPr>
              <w:t xml:space="preserve"> </w:t>
            </w:r>
            <w:r w:rsidRPr="000961F5">
              <w:rPr>
                <w:lang w:eastAsia="x-none"/>
              </w:rPr>
              <w:t>(“</w:t>
            </w:r>
            <w:r w:rsidR="00741937" w:rsidRPr="000961F5">
              <w:rPr>
                <w:lang w:eastAsia="x-none"/>
              </w:rPr>
              <w:t>Your sub-placing quota was updated during input, and the number of shares being sub-placed exceeds quota.</w:t>
            </w:r>
            <w:r w:rsidRPr="000961F5">
              <w:rPr>
                <w:lang w:eastAsia="x-none"/>
              </w:rPr>
              <w:t xml:space="preserve"> Please refresh to see the </w:t>
            </w:r>
            <w:r w:rsidR="00741937" w:rsidRPr="000961F5">
              <w:rPr>
                <w:lang w:eastAsia="x-none"/>
              </w:rPr>
              <w:t>latest sub-placing quota</w:t>
            </w:r>
            <w:r w:rsidRPr="000961F5">
              <w:rPr>
                <w:lang w:eastAsia="x-none"/>
              </w:rPr>
              <w:t>.”)</w:t>
            </w:r>
          </w:p>
        </w:tc>
      </w:tr>
    </w:tbl>
    <w:p w14:paraId="2CB9E7C8" w14:textId="5CE2287B" w:rsidR="00D711A9" w:rsidRPr="000961F5" w:rsidRDefault="00D711A9">
      <w:pPr>
        <w:spacing w:after="0"/>
        <w:ind w:left="0"/>
        <w:jc w:val="left"/>
        <w:rPr>
          <w:lang w:eastAsia="x-none"/>
        </w:rPr>
      </w:pPr>
      <w:r w:rsidRPr="000961F5">
        <w:rPr>
          <w:lang w:eastAsia="x-none"/>
        </w:rPr>
        <w:br w:type="page"/>
      </w:r>
    </w:p>
    <w:p w14:paraId="155A13DA" w14:textId="0DCDFE87" w:rsidR="001801CF" w:rsidRPr="000961F5" w:rsidRDefault="008856AE" w:rsidP="001801CF">
      <w:pPr>
        <w:pStyle w:val="Heading3"/>
      </w:pPr>
      <w:bookmarkStart w:id="427" w:name="_Toc62722918"/>
      <w:bookmarkStart w:id="428" w:name="_Toc65058059"/>
      <w:bookmarkStart w:id="429" w:name="_Toc65138861"/>
      <w:bookmarkStart w:id="430" w:name="_Toc65145841"/>
      <w:r w:rsidRPr="000961F5">
        <w:lastRenderedPageBreak/>
        <w:t>Placee Allocation</w:t>
      </w:r>
      <w:bookmarkEnd w:id="427"/>
      <w:bookmarkEnd w:id="428"/>
      <w:bookmarkEnd w:id="429"/>
      <w:bookmarkEnd w:id="430"/>
    </w:p>
    <w:p w14:paraId="265E51CD" w14:textId="77777777" w:rsidR="001801CF" w:rsidRPr="000961F5" w:rsidRDefault="001801CF" w:rsidP="0084260A">
      <w:pPr>
        <w:ind w:left="0"/>
        <w:rPr>
          <w:lang w:eastAsia="x-none"/>
        </w:rPr>
      </w:pPr>
    </w:p>
    <w:p w14:paraId="38C40764" w14:textId="45214965" w:rsidR="008A3685" w:rsidRPr="000961F5" w:rsidRDefault="008856AE" w:rsidP="008A3685">
      <w:pPr>
        <w:pStyle w:val="Heading4"/>
      </w:pPr>
      <w:bookmarkStart w:id="431" w:name="_Toc62722919"/>
      <w:bookmarkStart w:id="432" w:name="_Toc65058060"/>
      <w:bookmarkStart w:id="433" w:name="_Toc65138862"/>
      <w:bookmarkStart w:id="434" w:name="_Toc65145842"/>
      <w:r w:rsidRPr="000961F5">
        <w:t>Functional Overview</w:t>
      </w:r>
      <w:bookmarkEnd w:id="431"/>
      <w:bookmarkEnd w:id="432"/>
      <w:bookmarkEnd w:id="433"/>
      <w:bookmarkEnd w:id="434"/>
    </w:p>
    <w:p w14:paraId="08104FC5" w14:textId="293D6A3A" w:rsidR="00D01DA8" w:rsidRPr="000961F5" w:rsidRDefault="00D01DA8" w:rsidP="00023D47">
      <w:pPr>
        <w:ind w:left="0"/>
        <w:jc w:val="left"/>
        <w:rPr>
          <w:lang w:eastAsia="x-none"/>
        </w:rPr>
      </w:pPr>
    </w:p>
    <w:p w14:paraId="082D7860" w14:textId="08F6D242" w:rsidR="0053160F" w:rsidRPr="000961F5" w:rsidRDefault="00D431E8" w:rsidP="00D85558">
      <w:pPr>
        <w:ind w:left="0"/>
        <w:jc w:val="left"/>
        <w:rPr>
          <w:lang w:eastAsia="x-none"/>
        </w:rPr>
      </w:pPr>
      <w:r w:rsidRPr="000961F5">
        <w:rPr>
          <w:lang w:eastAsia="x-none"/>
        </w:rPr>
        <w:t xml:space="preserve">The Placee Allocation function is for the Principal Lead Broker / Lead Underwriter and Distributors to </w:t>
      </w:r>
      <w:r w:rsidR="003F34B2" w:rsidRPr="000961F5">
        <w:rPr>
          <w:lang w:eastAsia="x-none"/>
        </w:rPr>
        <w:t xml:space="preserve">manage their own placee lists, which are to be submitted for approval by the </w:t>
      </w:r>
      <w:r w:rsidR="00D56790" w:rsidRPr="000961F5">
        <w:rPr>
          <w:lang w:eastAsia="x-none"/>
        </w:rPr>
        <w:t xml:space="preserve">Regulator </w:t>
      </w:r>
      <w:r w:rsidR="003F34B2" w:rsidRPr="000961F5">
        <w:rPr>
          <w:lang w:eastAsia="x-none"/>
        </w:rPr>
        <w:t xml:space="preserve">cut-off </w:t>
      </w:r>
      <w:r w:rsidR="00D56790" w:rsidRPr="000961F5">
        <w:rPr>
          <w:lang w:eastAsia="x-none"/>
        </w:rPr>
        <w:t>[</w:t>
      </w:r>
      <w:r w:rsidR="003F34B2" w:rsidRPr="000961F5">
        <w:rPr>
          <w:lang w:eastAsia="x-none"/>
        </w:rPr>
        <w:t>17:00</w:t>
      </w:r>
      <w:r w:rsidR="00D56790" w:rsidRPr="000961F5">
        <w:rPr>
          <w:lang w:eastAsia="x-none"/>
        </w:rPr>
        <w:t xml:space="preserve">, </w:t>
      </w:r>
      <w:r w:rsidR="003F34B2" w:rsidRPr="000961F5">
        <w:rPr>
          <w:lang w:eastAsia="x-none"/>
        </w:rPr>
        <w:t>IPO Initiation Field #5</w:t>
      </w:r>
      <w:r w:rsidR="00D56790" w:rsidRPr="000961F5">
        <w:rPr>
          <w:lang w:eastAsia="x-none"/>
        </w:rPr>
        <w:t>5</w:t>
      </w:r>
      <w:r w:rsidR="003F34B2" w:rsidRPr="000961F5">
        <w:rPr>
          <w:lang w:eastAsia="x-none"/>
        </w:rPr>
        <w:t xml:space="preserve"> date</w:t>
      </w:r>
      <w:r w:rsidR="00D56790" w:rsidRPr="000961F5">
        <w:rPr>
          <w:lang w:eastAsia="x-none"/>
        </w:rPr>
        <w:t xml:space="preserve"> -1 business day</w:t>
      </w:r>
      <w:r w:rsidR="003F34B2" w:rsidRPr="000961F5">
        <w:rPr>
          <w:lang w:eastAsia="x-none"/>
        </w:rPr>
        <w:t>]</w:t>
      </w:r>
      <w:r w:rsidRPr="000961F5">
        <w:rPr>
          <w:lang w:eastAsia="x-none"/>
        </w:rPr>
        <w:t>.</w:t>
      </w:r>
      <w:r w:rsidRPr="000961F5">
        <w:rPr>
          <w:lang w:eastAsia="x-none"/>
        </w:rPr>
        <w:br/>
      </w:r>
    </w:p>
    <w:p w14:paraId="4CC7EA42" w14:textId="60BFA316" w:rsidR="001C136A" w:rsidRPr="000961F5" w:rsidRDefault="008856AE" w:rsidP="009E3767">
      <w:pPr>
        <w:pStyle w:val="Heading4"/>
        <w:jc w:val="left"/>
      </w:pPr>
      <w:bookmarkStart w:id="435" w:name="_Toc62722920"/>
      <w:bookmarkStart w:id="436" w:name="_Toc65058061"/>
      <w:bookmarkStart w:id="437" w:name="_Toc65138863"/>
      <w:bookmarkStart w:id="438" w:name="_Toc65145843"/>
      <w:r w:rsidRPr="000961F5">
        <w:t>Parti</w:t>
      </w:r>
      <w:r w:rsidR="002C2328" w:rsidRPr="000961F5">
        <w:t>cipants and Roles</w:t>
      </w:r>
      <w:bookmarkEnd w:id="435"/>
      <w:bookmarkEnd w:id="436"/>
      <w:bookmarkEnd w:id="437"/>
      <w:bookmarkEnd w:id="438"/>
      <w:r w:rsidR="009E3767" w:rsidRPr="000961F5">
        <w:br/>
      </w:r>
    </w:p>
    <w:tbl>
      <w:tblPr>
        <w:tblStyle w:val="TableGrid"/>
        <w:tblW w:w="10485" w:type="dxa"/>
        <w:tblLook w:val="04A0" w:firstRow="1" w:lastRow="0" w:firstColumn="1" w:lastColumn="0" w:noHBand="0" w:noVBand="1"/>
      </w:tblPr>
      <w:tblGrid>
        <w:gridCol w:w="3397"/>
        <w:gridCol w:w="7088"/>
      </w:tblGrid>
      <w:tr w:rsidR="001B2F7D" w:rsidRPr="000961F5" w14:paraId="31EB9722" w14:textId="77777777" w:rsidTr="003729C3">
        <w:tc>
          <w:tcPr>
            <w:tcW w:w="3397" w:type="dxa"/>
            <w:shd w:val="clear" w:color="auto" w:fill="13426B"/>
          </w:tcPr>
          <w:p w14:paraId="2A7E002C" w14:textId="360EE1EA" w:rsidR="001B2F7D" w:rsidRPr="000961F5" w:rsidRDefault="001B2F7D" w:rsidP="007A40D4">
            <w:pPr>
              <w:ind w:left="0"/>
              <w:rPr>
                <w:b/>
                <w:lang w:eastAsia="x-none"/>
              </w:rPr>
            </w:pPr>
            <w:r w:rsidRPr="000961F5">
              <w:rPr>
                <w:b/>
                <w:lang w:eastAsia="x-none"/>
              </w:rPr>
              <w:t>User</w:t>
            </w:r>
          </w:p>
        </w:tc>
        <w:tc>
          <w:tcPr>
            <w:tcW w:w="7088" w:type="dxa"/>
            <w:shd w:val="clear" w:color="auto" w:fill="13426B"/>
          </w:tcPr>
          <w:p w14:paraId="3ED95055" w14:textId="77777777" w:rsidR="001B2F7D" w:rsidRPr="000961F5" w:rsidRDefault="001B2F7D" w:rsidP="007A40D4">
            <w:pPr>
              <w:ind w:left="0"/>
              <w:rPr>
                <w:b/>
                <w:lang w:eastAsia="x-none"/>
              </w:rPr>
            </w:pPr>
            <w:r w:rsidRPr="000961F5">
              <w:rPr>
                <w:b/>
                <w:lang w:eastAsia="x-none"/>
              </w:rPr>
              <w:t>Permissions</w:t>
            </w:r>
          </w:p>
        </w:tc>
      </w:tr>
      <w:tr w:rsidR="001B2F7D" w:rsidRPr="000961F5" w14:paraId="4007B016" w14:textId="77777777" w:rsidTr="003729C3">
        <w:tc>
          <w:tcPr>
            <w:tcW w:w="3397" w:type="dxa"/>
          </w:tcPr>
          <w:p w14:paraId="3611CD6B" w14:textId="77777777" w:rsidR="001B2F7D" w:rsidRPr="000961F5" w:rsidRDefault="001B2F7D" w:rsidP="007A40D4">
            <w:pPr>
              <w:ind w:left="0"/>
              <w:jc w:val="left"/>
              <w:rPr>
                <w:b/>
                <w:lang w:eastAsia="x-none"/>
              </w:rPr>
            </w:pPr>
            <w:r w:rsidRPr="000961F5">
              <w:rPr>
                <w:b/>
                <w:lang w:eastAsia="x-none"/>
              </w:rPr>
              <w:t>Principal Lead Broker / Lead Underwriter</w:t>
            </w:r>
          </w:p>
        </w:tc>
        <w:tc>
          <w:tcPr>
            <w:tcW w:w="7088" w:type="dxa"/>
          </w:tcPr>
          <w:p w14:paraId="64024215" w14:textId="77C5B963" w:rsidR="001B2F7D" w:rsidRPr="000961F5" w:rsidRDefault="001B2F7D" w:rsidP="007A40D4">
            <w:pPr>
              <w:pStyle w:val="ListParagraph"/>
              <w:numPr>
                <w:ilvl w:val="0"/>
                <w:numId w:val="31"/>
              </w:numPr>
              <w:ind w:leftChars="0"/>
              <w:rPr>
                <w:lang w:eastAsia="x-none"/>
              </w:rPr>
            </w:pPr>
            <w:r w:rsidRPr="000961F5">
              <w:rPr>
                <w:lang w:eastAsia="x-none"/>
              </w:rPr>
              <w:t>Input, amend</w:t>
            </w:r>
            <w:r w:rsidR="000E0EA5" w:rsidRPr="000961F5">
              <w:rPr>
                <w:lang w:eastAsia="x-none"/>
              </w:rPr>
              <w:t xml:space="preserve">, delete or submit placees </w:t>
            </w:r>
            <w:r w:rsidR="006A7792" w:rsidRPr="000961F5">
              <w:rPr>
                <w:lang w:eastAsia="x-none"/>
              </w:rPr>
              <w:t>for approval</w:t>
            </w:r>
          </w:p>
          <w:p w14:paraId="58EE10CF" w14:textId="6CDB931C" w:rsidR="001B2F7D" w:rsidRPr="000961F5" w:rsidRDefault="001B2F7D">
            <w:pPr>
              <w:pStyle w:val="ListParagraph"/>
              <w:numPr>
                <w:ilvl w:val="0"/>
                <w:numId w:val="31"/>
              </w:numPr>
              <w:ind w:leftChars="0"/>
              <w:rPr>
                <w:lang w:eastAsia="x-none"/>
              </w:rPr>
            </w:pPr>
            <w:r w:rsidRPr="000961F5">
              <w:rPr>
                <w:lang w:eastAsia="x-none"/>
              </w:rPr>
              <w:t xml:space="preserve">Enquire comments on </w:t>
            </w:r>
            <w:r w:rsidR="000E0EA5" w:rsidRPr="000961F5">
              <w:rPr>
                <w:lang w:eastAsia="x-none"/>
              </w:rPr>
              <w:t>Own Placee List</w:t>
            </w:r>
          </w:p>
        </w:tc>
      </w:tr>
      <w:tr w:rsidR="001B2F7D" w:rsidRPr="000961F5" w14:paraId="31131A08" w14:textId="77777777" w:rsidTr="003729C3">
        <w:tc>
          <w:tcPr>
            <w:tcW w:w="3397" w:type="dxa"/>
          </w:tcPr>
          <w:p w14:paraId="01FB2280" w14:textId="77777777" w:rsidR="001B2F7D" w:rsidRPr="000961F5" w:rsidRDefault="001B2F7D" w:rsidP="007A40D4">
            <w:pPr>
              <w:ind w:left="0"/>
              <w:jc w:val="left"/>
              <w:rPr>
                <w:b/>
                <w:lang w:eastAsia="x-none"/>
              </w:rPr>
            </w:pPr>
            <w:r w:rsidRPr="000961F5">
              <w:rPr>
                <w:b/>
                <w:lang w:eastAsia="x-none"/>
              </w:rPr>
              <w:t>Distributors</w:t>
            </w:r>
          </w:p>
        </w:tc>
        <w:tc>
          <w:tcPr>
            <w:tcW w:w="7088" w:type="dxa"/>
          </w:tcPr>
          <w:p w14:paraId="27FC815B" w14:textId="77777777" w:rsidR="006A7792" w:rsidRPr="000961F5" w:rsidRDefault="006A7792" w:rsidP="006A7792">
            <w:pPr>
              <w:pStyle w:val="ListParagraph"/>
              <w:numPr>
                <w:ilvl w:val="0"/>
                <w:numId w:val="31"/>
              </w:numPr>
              <w:ind w:leftChars="0"/>
              <w:rPr>
                <w:lang w:eastAsia="x-none"/>
              </w:rPr>
            </w:pPr>
            <w:r w:rsidRPr="000961F5">
              <w:rPr>
                <w:lang w:eastAsia="x-none"/>
              </w:rPr>
              <w:t>Input, amend, delete or submit placees for approval</w:t>
            </w:r>
          </w:p>
          <w:p w14:paraId="027DD9A4" w14:textId="52CBF6AB" w:rsidR="001B2F7D" w:rsidRPr="000961F5" w:rsidRDefault="006A7792" w:rsidP="007A40D4">
            <w:pPr>
              <w:pStyle w:val="ListParagraph"/>
              <w:numPr>
                <w:ilvl w:val="0"/>
                <w:numId w:val="31"/>
              </w:numPr>
              <w:ind w:leftChars="0"/>
              <w:rPr>
                <w:lang w:eastAsia="x-none"/>
              </w:rPr>
            </w:pPr>
            <w:r w:rsidRPr="000961F5">
              <w:rPr>
                <w:lang w:eastAsia="x-none"/>
              </w:rPr>
              <w:t>Enquire comments on Own Placee List</w:t>
            </w:r>
          </w:p>
        </w:tc>
      </w:tr>
      <w:tr w:rsidR="001B2F7D" w:rsidRPr="000961F5" w14:paraId="09CC57A7" w14:textId="77777777" w:rsidTr="003729C3">
        <w:tc>
          <w:tcPr>
            <w:tcW w:w="3397" w:type="dxa"/>
          </w:tcPr>
          <w:p w14:paraId="65AF6C1B" w14:textId="05FE705C" w:rsidR="001B2F7D" w:rsidRPr="000961F5" w:rsidRDefault="001B2F7D" w:rsidP="007A40D4">
            <w:pPr>
              <w:ind w:left="0"/>
              <w:jc w:val="left"/>
              <w:rPr>
                <w:b/>
                <w:lang w:eastAsia="x-none"/>
              </w:rPr>
            </w:pPr>
            <w:r w:rsidRPr="000961F5">
              <w:rPr>
                <w:b/>
                <w:lang w:eastAsia="x-none"/>
              </w:rPr>
              <w:t>Regulator (HKEX)</w:t>
            </w:r>
            <w:r w:rsidR="00150305" w:rsidRPr="000961F5">
              <w:rPr>
                <w:b/>
                <w:lang w:eastAsia="x-none"/>
              </w:rPr>
              <w:t xml:space="preserve"> </w:t>
            </w:r>
            <w:r w:rsidRPr="000961F5">
              <w:rPr>
                <w:b/>
                <w:lang w:eastAsia="x-none"/>
              </w:rPr>
              <w:t>[Assigned team]</w:t>
            </w:r>
          </w:p>
        </w:tc>
        <w:tc>
          <w:tcPr>
            <w:tcW w:w="7088" w:type="dxa"/>
          </w:tcPr>
          <w:p w14:paraId="15D32625" w14:textId="4FA9B8AA" w:rsidR="001B2F7D" w:rsidRPr="000961F5" w:rsidRDefault="001B2F7D" w:rsidP="007A40D4">
            <w:pPr>
              <w:pStyle w:val="ListParagraph"/>
              <w:numPr>
                <w:ilvl w:val="0"/>
                <w:numId w:val="31"/>
              </w:numPr>
              <w:ind w:leftChars="0"/>
              <w:rPr>
                <w:lang w:eastAsia="x-none"/>
              </w:rPr>
            </w:pPr>
            <w:r w:rsidRPr="000961F5">
              <w:rPr>
                <w:lang w:eastAsia="x-none"/>
              </w:rPr>
              <w:t>Enquire Consolidated Placee List</w:t>
            </w:r>
          </w:p>
          <w:p w14:paraId="611A3315" w14:textId="2D911FD8" w:rsidR="001B2F7D" w:rsidRPr="000961F5" w:rsidRDefault="001B2F7D" w:rsidP="007A40D4">
            <w:pPr>
              <w:pStyle w:val="ListParagraph"/>
              <w:numPr>
                <w:ilvl w:val="0"/>
                <w:numId w:val="31"/>
              </w:numPr>
              <w:ind w:leftChars="0"/>
              <w:rPr>
                <w:lang w:eastAsia="x-none"/>
              </w:rPr>
            </w:pPr>
            <w:r w:rsidRPr="000961F5">
              <w:rPr>
                <w:lang w:eastAsia="x-none"/>
              </w:rPr>
              <w:t>Revert and comment individual placees</w:t>
            </w:r>
          </w:p>
          <w:p w14:paraId="337F7205" w14:textId="4D6CBB70" w:rsidR="005619F0" w:rsidRPr="000961F5" w:rsidRDefault="005619F0" w:rsidP="007A40D4">
            <w:pPr>
              <w:pStyle w:val="ListParagraph"/>
              <w:numPr>
                <w:ilvl w:val="0"/>
                <w:numId w:val="31"/>
              </w:numPr>
              <w:ind w:leftChars="0"/>
              <w:rPr>
                <w:lang w:eastAsia="x-none"/>
              </w:rPr>
            </w:pPr>
            <w:r w:rsidRPr="000961F5">
              <w:rPr>
                <w:lang w:eastAsia="x-none"/>
              </w:rPr>
              <w:t>Enquire comments on Consolidated Placee List</w:t>
            </w:r>
          </w:p>
          <w:p w14:paraId="606B2737" w14:textId="578062EC" w:rsidR="001B2F7D" w:rsidRPr="000961F5" w:rsidRDefault="001B2F7D" w:rsidP="007A40D4">
            <w:pPr>
              <w:pStyle w:val="ListParagraph"/>
              <w:numPr>
                <w:ilvl w:val="0"/>
                <w:numId w:val="31"/>
              </w:numPr>
              <w:ind w:leftChars="0"/>
              <w:rPr>
                <w:lang w:eastAsia="x-none"/>
              </w:rPr>
            </w:pPr>
            <w:r w:rsidRPr="000961F5">
              <w:rPr>
                <w:lang w:eastAsia="x-none"/>
              </w:rPr>
              <w:t>Approve Consolidated Placee List</w:t>
            </w:r>
          </w:p>
        </w:tc>
      </w:tr>
      <w:tr w:rsidR="001B2F7D" w:rsidRPr="000961F5" w14:paraId="74E61A97" w14:textId="77777777" w:rsidTr="003729C3">
        <w:trPr>
          <w:trHeight w:val="144"/>
        </w:trPr>
        <w:tc>
          <w:tcPr>
            <w:tcW w:w="3397" w:type="dxa"/>
          </w:tcPr>
          <w:p w14:paraId="09AF0B5D" w14:textId="41E649B4" w:rsidR="001B2F7D" w:rsidRPr="000961F5" w:rsidRDefault="001B2F7D" w:rsidP="001B2F7D">
            <w:pPr>
              <w:ind w:left="0"/>
              <w:jc w:val="left"/>
              <w:rPr>
                <w:b/>
                <w:lang w:eastAsia="x-none"/>
              </w:rPr>
            </w:pPr>
            <w:r w:rsidRPr="000961F5">
              <w:rPr>
                <w:b/>
                <w:lang w:eastAsia="x-none"/>
              </w:rPr>
              <w:t>Regulator (HKEX)</w:t>
            </w:r>
            <w:r w:rsidR="00150305" w:rsidRPr="000961F5">
              <w:rPr>
                <w:b/>
                <w:lang w:eastAsia="x-none"/>
              </w:rPr>
              <w:t xml:space="preserve"> </w:t>
            </w:r>
            <w:r w:rsidRPr="000961F5">
              <w:rPr>
                <w:b/>
                <w:lang w:eastAsia="x-none"/>
              </w:rPr>
              <w:t>[Unassigned]</w:t>
            </w:r>
          </w:p>
        </w:tc>
        <w:tc>
          <w:tcPr>
            <w:tcW w:w="7088" w:type="dxa"/>
          </w:tcPr>
          <w:p w14:paraId="49503CAC" w14:textId="77777777" w:rsidR="001B2F7D" w:rsidRPr="000961F5" w:rsidRDefault="001B2F7D" w:rsidP="003729C3">
            <w:pPr>
              <w:pStyle w:val="ListParagraph"/>
              <w:numPr>
                <w:ilvl w:val="0"/>
                <w:numId w:val="31"/>
              </w:numPr>
              <w:ind w:leftChars="0"/>
              <w:rPr>
                <w:lang w:eastAsia="x-none"/>
              </w:rPr>
            </w:pPr>
            <w:r w:rsidRPr="000961F5">
              <w:rPr>
                <w:lang w:eastAsia="x-none"/>
              </w:rPr>
              <w:t>Enquire Consolidated Placee List</w:t>
            </w:r>
          </w:p>
          <w:p w14:paraId="1B53B226" w14:textId="0843B3CD" w:rsidR="005619F0" w:rsidRPr="000961F5" w:rsidRDefault="005619F0" w:rsidP="003729C3">
            <w:pPr>
              <w:pStyle w:val="ListParagraph"/>
              <w:numPr>
                <w:ilvl w:val="0"/>
                <w:numId w:val="31"/>
              </w:numPr>
              <w:ind w:leftChars="0"/>
              <w:rPr>
                <w:lang w:eastAsia="x-none"/>
              </w:rPr>
            </w:pPr>
            <w:r w:rsidRPr="000961F5">
              <w:rPr>
                <w:lang w:eastAsia="x-none"/>
              </w:rPr>
              <w:t>Enquire comments on Consolidated Placee List</w:t>
            </w:r>
          </w:p>
        </w:tc>
      </w:tr>
      <w:tr w:rsidR="001B2F7D" w:rsidRPr="000961F5" w14:paraId="6C1EC1BC" w14:textId="77777777" w:rsidTr="003729C3">
        <w:tc>
          <w:tcPr>
            <w:tcW w:w="3397" w:type="dxa"/>
          </w:tcPr>
          <w:p w14:paraId="51FF29F8" w14:textId="21DE4226" w:rsidR="001B2F7D" w:rsidRPr="000961F5" w:rsidRDefault="001B2F7D" w:rsidP="001B2F7D">
            <w:pPr>
              <w:ind w:left="0"/>
              <w:jc w:val="left"/>
              <w:rPr>
                <w:b/>
                <w:lang w:eastAsia="x-none"/>
              </w:rPr>
            </w:pPr>
            <w:r w:rsidRPr="000961F5">
              <w:rPr>
                <w:b/>
                <w:lang w:eastAsia="x-none"/>
              </w:rPr>
              <w:t>Regulator (SFC)</w:t>
            </w:r>
            <w:r w:rsidR="00150305" w:rsidRPr="000961F5">
              <w:rPr>
                <w:b/>
                <w:lang w:eastAsia="x-none"/>
              </w:rPr>
              <w:t xml:space="preserve"> </w:t>
            </w:r>
            <w:r w:rsidRPr="000961F5">
              <w:rPr>
                <w:b/>
                <w:lang w:eastAsia="x-none"/>
              </w:rPr>
              <w:t>[Assigned team]</w:t>
            </w:r>
          </w:p>
        </w:tc>
        <w:tc>
          <w:tcPr>
            <w:tcW w:w="7088" w:type="dxa"/>
          </w:tcPr>
          <w:p w14:paraId="55152F03" w14:textId="77777777" w:rsidR="001B2F7D" w:rsidRPr="000961F5" w:rsidRDefault="001B2F7D" w:rsidP="001B2F7D">
            <w:pPr>
              <w:pStyle w:val="ListParagraph"/>
              <w:numPr>
                <w:ilvl w:val="0"/>
                <w:numId w:val="31"/>
              </w:numPr>
              <w:ind w:leftChars="0"/>
              <w:rPr>
                <w:lang w:eastAsia="x-none"/>
              </w:rPr>
            </w:pPr>
            <w:r w:rsidRPr="000961F5">
              <w:rPr>
                <w:lang w:eastAsia="x-none"/>
              </w:rPr>
              <w:t>Enquire Consolidated Placee List</w:t>
            </w:r>
          </w:p>
          <w:p w14:paraId="77700B60" w14:textId="77777777" w:rsidR="001B2F7D" w:rsidRPr="000961F5" w:rsidRDefault="001B2F7D" w:rsidP="001B2F7D">
            <w:pPr>
              <w:pStyle w:val="ListParagraph"/>
              <w:numPr>
                <w:ilvl w:val="0"/>
                <w:numId w:val="31"/>
              </w:numPr>
              <w:ind w:leftChars="0"/>
              <w:rPr>
                <w:lang w:eastAsia="x-none"/>
              </w:rPr>
            </w:pPr>
            <w:r w:rsidRPr="000961F5">
              <w:rPr>
                <w:lang w:eastAsia="x-none"/>
              </w:rPr>
              <w:t>Revert and comment individual placees</w:t>
            </w:r>
          </w:p>
          <w:p w14:paraId="44723317" w14:textId="1DC26A75" w:rsidR="005619F0" w:rsidRPr="000961F5" w:rsidRDefault="005619F0" w:rsidP="001B2F7D">
            <w:pPr>
              <w:pStyle w:val="ListParagraph"/>
              <w:numPr>
                <w:ilvl w:val="0"/>
                <w:numId w:val="31"/>
              </w:numPr>
              <w:ind w:leftChars="0"/>
              <w:rPr>
                <w:lang w:eastAsia="x-none"/>
              </w:rPr>
            </w:pPr>
            <w:r w:rsidRPr="000961F5">
              <w:rPr>
                <w:lang w:eastAsia="x-none"/>
              </w:rPr>
              <w:t>Enquire comments on Consolidated Placee list</w:t>
            </w:r>
          </w:p>
        </w:tc>
      </w:tr>
      <w:tr w:rsidR="001B2F7D" w:rsidRPr="000961F5" w14:paraId="619D1D4D" w14:textId="77777777" w:rsidTr="003729C3">
        <w:tc>
          <w:tcPr>
            <w:tcW w:w="3397" w:type="dxa"/>
          </w:tcPr>
          <w:p w14:paraId="2A2BE8AF" w14:textId="7009060F" w:rsidR="001B2F7D" w:rsidRPr="000961F5" w:rsidRDefault="001B2F7D" w:rsidP="001B2F7D">
            <w:pPr>
              <w:ind w:left="0"/>
              <w:jc w:val="left"/>
              <w:rPr>
                <w:b/>
                <w:lang w:eastAsia="x-none"/>
              </w:rPr>
            </w:pPr>
            <w:r w:rsidRPr="000961F5">
              <w:rPr>
                <w:b/>
                <w:lang w:eastAsia="x-none"/>
              </w:rPr>
              <w:t>Regulator (SFC)</w:t>
            </w:r>
            <w:r w:rsidR="00150305" w:rsidRPr="000961F5">
              <w:rPr>
                <w:b/>
                <w:lang w:eastAsia="x-none"/>
              </w:rPr>
              <w:t xml:space="preserve"> </w:t>
            </w:r>
            <w:r w:rsidRPr="000961F5">
              <w:rPr>
                <w:b/>
                <w:lang w:eastAsia="x-none"/>
              </w:rPr>
              <w:t>[Unassigned]</w:t>
            </w:r>
          </w:p>
        </w:tc>
        <w:tc>
          <w:tcPr>
            <w:tcW w:w="7088" w:type="dxa"/>
          </w:tcPr>
          <w:p w14:paraId="2A118852" w14:textId="77777777" w:rsidR="001B2F7D" w:rsidRPr="000961F5" w:rsidRDefault="001B2F7D" w:rsidP="003729C3">
            <w:pPr>
              <w:pStyle w:val="ListParagraph"/>
              <w:numPr>
                <w:ilvl w:val="0"/>
                <w:numId w:val="31"/>
              </w:numPr>
              <w:ind w:leftChars="0"/>
              <w:rPr>
                <w:lang w:eastAsia="x-none"/>
              </w:rPr>
            </w:pPr>
            <w:r w:rsidRPr="000961F5">
              <w:rPr>
                <w:lang w:eastAsia="x-none"/>
              </w:rPr>
              <w:t>Enquire Consolidated Placee List</w:t>
            </w:r>
          </w:p>
          <w:p w14:paraId="718A4C46" w14:textId="4F76DBE4" w:rsidR="005619F0" w:rsidRPr="000961F5" w:rsidRDefault="005619F0" w:rsidP="003729C3">
            <w:pPr>
              <w:pStyle w:val="ListParagraph"/>
              <w:numPr>
                <w:ilvl w:val="0"/>
                <w:numId w:val="31"/>
              </w:numPr>
              <w:ind w:leftChars="0"/>
              <w:rPr>
                <w:lang w:eastAsia="x-none"/>
              </w:rPr>
            </w:pPr>
            <w:r w:rsidRPr="000961F5">
              <w:rPr>
                <w:lang w:eastAsia="x-none"/>
              </w:rPr>
              <w:t>Enquire comments on Consolidated Placee list</w:t>
            </w:r>
          </w:p>
        </w:tc>
      </w:tr>
    </w:tbl>
    <w:p w14:paraId="57C6C77A" w14:textId="77777777" w:rsidR="00150305" w:rsidRPr="000961F5" w:rsidRDefault="00150305">
      <w:pPr>
        <w:spacing w:after="0"/>
        <w:ind w:left="0"/>
        <w:jc w:val="left"/>
        <w:rPr>
          <w:lang w:eastAsia="x-none"/>
        </w:rPr>
      </w:pPr>
    </w:p>
    <w:p w14:paraId="735440FE" w14:textId="77777777" w:rsidR="00150305" w:rsidRPr="000961F5" w:rsidRDefault="00150305" w:rsidP="003729C3">
      <w:pPr>
        <w:pStyle w:val="Heading4"/>
      </w:pPr>
      <w:bookmarkStart w:id="439" w:name="_Toc62722921"/>
      <w:bookmarkStart w:id="440" w:name="_Toc65058062"/>
      <w:bookmarkStart w:id="441" w:name="_Toc65138864"/>
      <w:bookmarkStart w:id="442" w:name="_Toc65145844"/>
      <w:r w:rsidRPr="000961F5">
        <w:t>Functional Workflow</w:t>
      </w:r>
      <w:bookmarkEnd w:id="439"/>
      <w:bookmarkEnd w:id="440"/>
      <w:bookmarkEnd w:id="441"/>
      <w:bookmarkEnd w:id="442"/>
    </w:p>
    <w:p w14:paraId="1B3B8674" w14:textId="168A08E2" w:rsidR="00150305" w:rsidRPr="000961F5" w:rsidRDefault="00150305" w:rsidP="003729C3"/>
    <w:p w14:paraId="7B05EC86" w14:textId="7FECD84F" w:rsidR="00150305" w:rsidRPr="000961F5" w:rsidRDefault="00060B7F" w:rsidP="003729C3">
      <w:pPr>
        <w:ind w:left="0"/>
        <w:rPr>
          <w:lang w:eastAsia="x-none"/>
        </w:rPr>
      </w:pPr>
      <w:r>
        <w:rPr>
          <w:lang w:eastAsia="x-none"/>
        </w:rPr>
        <w:lastRenderedPageBreak/>
        <w:pict w14:anchorId="21FDA09F">
          <v:shape id="_x0000_i1036" type="#_x0000_t75" style="width:266.05pt;height:341.1pt">
            <v:imagedata r:id="rId40" o:title="Placee allocation"/>
          </v:shape>
        </w:pict>
      </w:r>
    </w:p>
    <w:p w14:paraId="44A5BC6A" w14:textId="77777777" w:rsidR="00664B7D" w:rsidRPr="000961F5" w:rsidRDefault="00060B7F" w:rsidP="003729C3">
      <w:pPr>
        <w:ind w:left="0"/>
        <w:rPr>
          <w:lang w:eastAsia="x-none"/>
        </w:rPr>
      </w:pPr>
      <w:r>
        <w:rPr>
          <w:lang w:eastAsia="x-none"/>
        </w:rPr>
        <w:lastRenderedPageBreak/>
        <w:pict w14:anchorId="0BAEFED5">
          <v:shape id="_x0000_i1037" type="#_x0000_t75" style="width:227.95pt;height:367.75pt">
            <v:imagedata r:id="rId41" o:title="Sub-placing extension 1"/>
          </v:shape>
        </w:pict>
      </w:r>
      <w:r w:rsidR="00664B7D" w:rsidRPr="000961F5">
        <w:rPr>
          <w:lang w:eastAsia="x-none"/>
        </w:rPr>
        <w:t xml:space="preserve">          </w:t>
      </w:r>
      <w:r>
        <w:rPr>
          <w:lang w:eastAsia="x-none"/>
        </w:rPr>
        <w:pict w14:anchorId="76844E3B">
          <v:shape id="_x0000_i1038" type="#_x0000_t75" style="width:227.05pt;height:363.2pt">
            <v:imagedata r:id="rId42" o:title="Sub-placing extension 2"/>
          </v:shape>
        </w:pict>
      </w:r>
    </w:p>
    <w:p w14:paraId="6D43E61E" w14:textId="3CE9C3C8" w:rsidR="00E56D47" w:rsidRPr="000961F5" w:rsidRDefault="00E56D47" w:rsidP="003729C3">
      <w:pPr>
        <w:ind w:left="0"/>
        <w:rPr>
          <w:lang w:eastAsia="x-none"/>
        </w:rPr>
      </w:pPr>
    </w:p>
    <w:p w14:paraId="61DE817F" w14:textId="5A63F28F" w:rsidR="003729C3" w:rsidRPr="000961F5" w:rsidRDefault="00432EA1" w:rsidP="00895310">
      <w:pPr>
        <w:pStyle w:val="Heading4"/>
      </w:pPr>
      <w:bookmarkStart w:id="443" w:name="_Toc62722922"/>
      <w:bookmarkStart w:id="444" w:name="_Toc65058063"/>
      <w:bookmarkStart w:id="445" w:name="_Toc65138865"/>
      <w:bookmarkStart w:id="446" w:name="_Toc65145845"/>
      <w:r w:rsidRPr="000961F5">
        <w:t>Step-by-Step Creation, Submission and Approval</w:t>
      </w:r>
      <w:bookmarkEnd w:id="443"/>
      <w:bookmarkEnd w:id="444"/>
      <w:bookmarkEnd w:id="445"/>
      <w:bookmarkEnd w:id="446"/>
    </w:p>
    <w:p w14:paraId="75C2457E" w14:textId="4D6CB24D" w:rsidR="003729C3" w:rsidRPr="000961F5" w:rsidRDefault="003729C3" w:rsidP="003729C3">
      <w:pPr>
        <w:ind w:left="0"/>
        <w:rPr>
          <w:lang w:eastAsia="x-none"/>
        </w:rPr>
      </w:pPr>
    </w:p>
    <w:p w14:paraId="5AC93E92" w14:textId="7A513330" w:rsidR="00514711" w:rsidRPr="000961F5" w:rsidRDefault="003723FC" w:rsidP="00514711">
      <w:pPr>
        <w:spacing w:before="40" w:after="40"/>
        <w:ind w:left="0"/>
        <w:rPr>
          <w:lang w:eastAsia="x-none"/>
        </w:rPr>
      </w:pPr>
      <w:r w:rsidRPr="000961F5">
        <w:rPr>
          <w:lang w:eastAsia="x-none"/>
        </w:rPr>
        <w:lastRenderedPageBreak/>
        <w:t>The step-by-</w:t>
      </w:r>
      <w:r w:rsidR="00514711" w:rsidRPr="000961F5">
        <w:rPr>
          <w:lang w:eastAsia="x-none"/>
        </w:rPr>
        <w:t xml:space="preserve">step workflow for </w:t>
      </w:r>
      <w:r w:rsidRPr="000961F5">
        <w:rPr>
          <w:lang w:eastAsia="x-none"/>
        </w:rPr>
        <w:t xml:space="preserve">the creation, submission and approval of placees </w:t>
      </w:r>
      <w:r w:rsidR="00514711" w:rsidRPr="000961F5">
        <w:rPr>
          <w:lang w:eastAsia="x-none"/>
        </w:rPr>
        <w:t>is as follows:</w:t>
      </w:r>
    </w:p>
    <w:p w14:paraId="757242F9" w14:textId="77777777" w:rsidR="00514711" w:rsidRPr="000961F5" w:rsidRDefault="00514711" w:rsidP="00514711">
      <w:pPr>
        <w:spacing w:before="40" w:after="40"/>
        <w:ind w:left="0"/>
        <w:rPr>
          <w:lang w:eastAsia="x-none"/>
        </w:rPr>
      </w:pPr>
    </w:p>
    <w:p w14:paraId="3B8045CA" w14:textId="24F28121" w:rsidR="00514711" w:rsidRPr="000961F5" w:rsidRDefault="003723FC" w:rsidP="00895310">
      <w:pPr>
        <w:pStyle w:val="ListParagraph"/>
        <w:numPr>
          <w:ilvl w:val="0"/>
          <w:numId w:val="111"/>
        </w:numPr>
        <w:spacing w:before="40" w:after="40"/>
        <w:ind w:leftChars="0" w:left="357" w:hanging="357"/>
        <w:jc w:val="left"/>
        <w:rPr>
          <w:lang w:eastAsia="x-none"/>
        </w:rPr>
      </w:pPr>
      <w:r w:rsidRPr="000961F5">
        <w:rPr>
          <w:lang w:eastAsia="x-none"/>
        </w:rPr>
        <w:t xml:space="preserve">At the public offer start, the Principal Lead Broker and Distributors may access the Placee Allocation function to create placees </w:t>
      </w:r>
      <w:r w:rsidR="00D019B8" w:rsidRPr="000961F5">
        <w:rPr>
          <w:lang w:eastAsia="x-none"/>
        </w:rPr>
        <w:t>as private pre-drafts (</w:t>
      </w:r>
      <w:r w:rsidR="00D019B8" w:rsidRPr="000961F5">
        <w:rPr>
          <w:b/>
          <w:lang w:eastAsia="x-none"/>
        </w:rPr>
        <w:t>“Pending”</w:t>
      </w:r>
      <w:r w:rsidR="00D019B8" w:rsidRPr="000961F5">
        <w:rPr>
          <w:lang w:eastAsia="x-none"/>
        </w:rPr>
        <w:t>)</w:t>
      </w:r>
      <w:r w:rsidR="00514711" w:rsidRPr="000961F5">
        <w:rPr>
          <w:lang w:eastAsia="x-none"/>
        </w:rPr>
        <w:t xml:space="preserve">, </w:t>
      </w:r>
      <w:r w:rsidR="00D019B8" w:rsidRPr="000961F5">
        <w:rPr>
          <w:lang w:eastAsia="x-none"/>
        </w:rPr>
        <w:t xml:space="preserve">which can be amended </w:t>
      </w:r>
      <w:r w:rsidR="00F10BE4" w:rsidRPr="000961F5">
        <w:rPr>
          <w:lang w:eastAsia="x-none"/>
        </w:rPr>
        <w:t>or deleted at any time.</w:t>
      </w:r>
    </w:p>
    <w:p w14:paraId="43022F9F" w14:textId="77777777" w:rsidR="00514711" w:rsidRPr="000961F5" w:rsidRDefault="00514711" w:rsidP="00514711">
      <w:pPr>
        <w:pStyle w:val="ListParagraph"/>
        <w:spacing w:before="40" w:after="40"/>
        <w:ind w:leftChars="0" w:left="357"/>
        <w:jc w:val="left"/>
        <w:rPr>
          <w:lang w:eastAsia="x-none"/>
        </w:rPr>
      </w:pPr>
    </w:p>
    <w:p w14:paraId="45E9CD6A" w14:textId="303160D4" w:rsidR="00514711" w:rsidRPr="000961F5" w:rsidRDefault="00F10BE4" w:rsidP="00895310">
      <w:pPr>
        <w:pStyle w:val="ListParagraph"/>
        <w:numPr>
          <w:ilvl w:val="0"/>
          <w:numId w:val="111"/>
        </w:numPr>
        <w:spacing w:before="40" w:after="40"/>
        <w:ind w:leftChars="0" w:left="357" w:hanging="357"/>
        <w:jc w:val="left"/>
        <w:rPr>
          <w:lang w:eastAsia="x-none"/>
        </w:rPr>
      </w:pPr>
      <w:r w:rsidRPr="000961F5">
        <w:rPr>
          <w:lang w:eastAsia="x-none"/>
        </w:rPr>
        <w:t xml:space="preserve">After the </w:t>
      </w:r>
      <w:r w:rsidR="00514711" w:rsidRPr="000961F5">
        <w:rPr>
          <w:lang w:eastAsia="x-none"/>
        </w:rPr>
        <w:t xml:space="preserve">Principal Lead Broker / Lead Underwriter </w:t>
      </w:r>
      <w:r w:rsidRPr="000961F5">
        <w:rPr>
          <w:lang w:eastAsia="x-none"/>
        </w:rPr>
        <w:t xml:space="preserve">confirms the final size of the institutional offer (see </w:t>
      </w:r>
      <w:r w:rsidRPr="00381BCA">
        <w:rPr>
          <w:lang w:eastAsia="x-none"/>
        </w:rPr>
        <w:fldChar w:fldCharType="begin"/>
      </w:r>
      <w:r w:rsidRPr="000961F5">
        <w:rPr>
          <w:lang w:eastAsia="x-none"/>
        </w:rPr>
        <w:instrText xml:space="preserve"> REF _Ref61549785 \r \h </w:instrText>
      </w:r>
      <w:r w:rsidR="0069787F" w:rsidRPr="000961F5">
        <w:rPr>
          <w:lang w:eastAsia="x-none"/>
        </w:rPr>
        <w:instrText xml:space="preserve"> \* MERGEFORMAT </w:instrText>
      </w:r>
      <w:r w:rsidRPr="00381BCA">
        <w:rPr>
          <w:lang w:eastAsia="x-none"/>
        </w:rPr>
      </w:r>
      <w:r w:rsidRPr="00381BCA">
        <w:rPr>
          <w:lang w:eastAsia="x-none"/>
        </w:rPr>
        <w:fldChar w:fldCharType="separate"/>
      </w:r>
      <w:r w:rsidR="00A57E12">
        <w:rPr>
          <w:b/>
          <w:bCs/>
          <w:lang w:val="en-US" w:eastAsia="x-none"/>
        </w:rPr>
        <w:t>Error! Reference source not found.</w:t>
      </w:r>
      <w:r w:rsidRPr="00381BCA">
        <w:rPr>
          <w:lang w:eastAsia="x-none"/>
        </w:rPr>
        <w:fldChar w:fldCharType="end"/>
      </w:r>
      <w:r w:rsidRPr="000961F5">
        <w:rPr>
          <w:lang w:eastAsia="x-none"/>
        </w:rPr>
        <w:t xml:space="preserve"> Institutional Offer Sizing), shares are sub-placed to other Distributors (see </w:t>
      </w:r>
      <w:r w:rsidRPr="00381BCA">
        <w:rPr>
          <w:lang w:eastAsia="x-none"/>
        </w:rPr>
        <w:fldChar w:fldCharType="begin"/>
      </w:r>
      <w:r w:rsidRPr="000961F5">
        <w:rPr>
          <w:lang w:eastAsia="x-none"/>
        </w:rPr>
        <w:instrText xml:space="preserve"> REF _Ref61549855 \r \h </w:instrText>
      </w:r>
      <w:r w:rsidR="0069787F" w:rsidRPr="000961F5">
        <w:rPr>
          <w:lang w:eastAsia="x-none"/>
        </w:rPr>
        <w:instrText xml:space="preserve"> \* MERGEFORMAT </w:instrText>
      </w:r>
      <w:r w:rsidRPr="00381BCA">
        <w:rPr>
          <w:lang w:eastAsia="x-none"/>
        </w:rPr>
      </w:r>
      <w:r w:rsidRPr="00381BCA">
        <w:rPr>
          <w:lang w:eastAsia="x-none"/>
        </w:rPr>
        <w:fldChar w:fldCharType="separate"/>
      </w:r>
      <w:r w:rsidR="00A57E12">
        <w:rPr>
          <w:lang w:eastAsia="x-none"/>
        </w:rPr>
        <w:t>2.3.2</w:t>
      </w:r>
      <w:r w:rsidRPr="00381BCA">
        <w:rPr>
          <w:lang w:eastAsia="x-none"/>
        </w:rPr>
        <w:fldChar w:fldCharType="end"/>
      </w:r>
      <w:r w:rsidRPr="000961F5">
        <w:rPr>
          <w:lang w:eastAsia="x-none"/>
        </w:rPr>
        <w:t xml:space="preserve"> Control List Management).</w:t>
      </w:r>
    </w:p>
    <w:p w14:paraId="357A2F81" w14:textId="77777777" w:rsidR="00514711" w:rsidRPr="000961F5" w:rsidRDefault="00514711" w:rsidP="00514711">
      <w:pPr>
        <w:pStyle w:val="ListParagraph"/>
        <w:spacing w:before="40" w:after="40"/>
        <w:ind w:left="320"/>
        <w:rPr>
          <w:lang w:eastAsia="x-none"/>
        </w:rPr>
      </w:pPr>
    </w:p>
    <w:p w14:paraId="5E011DFF" w14:textId="319EE84F" w:rsidR="00BF6E1E" w:rsidRPr="000961F5" w:rsidRDefault="00F10BE4" w:rsidP="00DF2D78">
      <w:pPr>
        <w:pStyle w:val="ListParagraph"/>
        <w:numPr>
          <w:ilvl w:val="0"/>
          <w:numId w:val="111"/>
        </w:numPr>
        <w:spacing w:before="40" w:after="40"/>
        <w:ind w:leftChars="0" w:left="357" w:hanging="357"/>
        <w:jc w:val="left"/>
        <w:rPr>
          <w:lang w:eastAsia="x-none"/>
        </w:rPr>
      </w:pPr>
      <w:r w:rsidRPr="000961F5">
        <w:rPr>
          <w:lang w:eastAsia="x-none"/>
        </w:rPr>
        <w:t>The Principal Lead Broker / Lead Underwriter and Distributors must then submit placees</w:t>
      </w:r>
      <w:r w:rsidR="00DF2D78" w:rsidRPr="000961F5">
        <w:rPr>
          <w:lang w:eastAsia="x-none"/>
        </w:rPr>
        <w:t xml:space="preserve"> to Regulator (HKEX) / Regulator (SFC) for review (</w:t>
      </w:r>
      <w:r w:rsidR="00DF2D78" w:rsidRPr="000961F5">
        <w:rPr>
          <w:b/>
          <w:lang w:eastAsia="x-none"/>
        </w:rPr>
        <w:t>“Submitted”</w:t>
      </w:r>
      <w:r w:rsidR="00DF2D78" w:rsidRPr="000961F5">
        <w:rPr>
          <w:lang w:eastAsia="x-none"/>
        </w:rPr>
        <w:t>). Each submitter’s total shares allocated to their placees must correspond exactly to their sub-placing quota balance on their Control Lists. Once Regulator (HKEX) may approve the entire placee list, and complete the process (</w:t>
      </w:r>
      <w:r w:rsidR="00DF2D78" w:rsidRPr="000961F5">
        <w:rPr>
          <w:b/>
          <w:lang w:eastAsia="x-none"/>
        </w:rPr>
        <w:t>“Finalised”</w:t>
      </w:r>
      <w:r w:rsidR="00DF2D78" w:rsidRPr="000961F5">
        <w:rPr>
          <w:lang w:eastAsia="x-none"/>
        </w:rPr>
        <w:t xml:space="preserve">). </w:t>
      </w:r>
    </w:p>
    <w:p w14:paraId="32874EFF" w14:textId="77777777" w:rsidR="00EA638C" w:rsidRPr="000961F5" w:rsidRDefault="00EA638C" w:rsidP="003729C3">
      <w:pPr>
        <w:ind w:left="0"/>
        <w:rPr>
          <w:lang w:eastAsia="x-none"/>
        </w:rPr>
      </w:pPr>
    </w:p>
    <w:p w14:paraId="0B0A36A5" w14:textId="77777777" w:rsidR="0030527A" w:rsidRPr="000961F5" w:rsidRDefault="0030527A" w:rsidP="00895310">
      <w:pPr>
        <w:pStyle w:val="Heading4"/>
      </w:pPr>
      <w:bookmarkStart w:id="447" w:name="_Toc62722923"/>
      <w:bookmarkStart w:id="448" w:name="_Toc65058064"/>
      <w:bookmarkStart w:id="449" w:name="_Toc65138866"/>
      <w:bookmarkStart w:id="450" w:name="_Toc65145846"/>
      <w:r w:rsidRPr="000961F5">
        <w:t>User Functions</w:t>
      </w:r>
      <w:bookmarkEnd w:id="447"/>
      <w:bookmarkEnd w:id="448"/>
      <w:bookmarkEnd w:id="449"/>
      <w:bookmarkEnd w:id="450"/>
    </w:p>
    <w:p w14:paraId="2208473D" w14:textId="77777777" w:rsidR="0030527A" w:rsidRPr="000961F5" w:rsidRDefault="0030527A" w:rsidP="0030527A">
      <w:pPr>
        <w:ind w:left="0"/>
      </w:pPr>
    </w:p>
    <w:p w14:paraId="6EAFC43F" w14:textId="77777777" w:rsidR="00432EA1" w:rsidRPr="000961F5" w:rsidRDefault="0030527A" w:rsidP="00432EA1">
      <w:pPr>
        <w:ind w:left="0"/>
        <w:rPr>
          <w:b/>
        </w:rPr>
      </w:pPr>
      <w:r w:rsidRPr="000961F5">
        <w:t xml:space="preserve">Two separate interfaces should be managed for </w:t>
      </w:r>
      <w:r w:rsidR="00432EA1" w:rsidRPr="000961F5">
        <w:t>creation, submission and approval of placees:</w:t>
      </w:r>
      <w:r w:rsidR="00432EA1" w:rsidRPr="000961F5">
        <w:rPr>
          <w:b/>
        </w:rPr>
        <w:t xml:space="preserve"> </w:t>
      </w:r>
    </w:p>
    <w:p w14:paraId="4F03A449" w14:textId="36B8FC6B" w:rsidR="0030527A" w:rsidRPr="000961F5" w:rsidRDefault="00DF2D78" w:rsidP="00432EA1">
      <w:pPr>
        <w:pStyle w:val="ListParagraph"/>
        <w:numPr>
          <w:ilvl w:val="0"/>
          <w:numId w:val="31"/>
        </w:numPr>
        <w:ind w:leftChars="0"/>
      </w:pPr>
      <w:r w:rsidRPr="000961F5">
        <w:rPr>
          <w:b/>
        </w:rPr>
        <w:t xml:space="preserve">Consolidated Placee </w:t>
      </w:r>
      <w:r w:rsidR="0030527A" w:rsidRPr="000961F5">
        <w:rPr>
          <w:b/>
        </w:rPr>
        <w:t>List</w:t>
      </w:r>
      <w:r w:rsidR="0030527A" w:rsidRPr="000961F5">
        <w:t xml:space="preserve">, which offers a view of </w:t>
      </w:r>
      <w:r w:rsidR="00290E1F" w:rsidRPr="000961F5">
        <w:t>all placees submitted by every distributor in “Submitted” or Finalised” statuses</w:t>
      </w:r>
    </w:p>
    <w:p w14:paraId="59C2524B" w14:textId="7973D280" w:rsidR="0030527A" w:rsidRPr="000961F5" w:rsidRDefault="00DF2D78" w:rsidP="0030527A">
      <w:pPr>
        <w:pStyle w:val="ListParagraph"/>
        <w:numPr>
          <w:ilvl w:val="0"/>
          <w:numId w:val="31"/>
        </w:numPr>
        <w:ind w:leftChars="0"/>
      </w:pPr>
      <w:r w:rsidRPr="000961F5">
        <w:rPr>
          <w:b/>
        </w:rPr>
        <w:t xml:space="preserve">Own Placee </w:t>
      </w:r>
      <w:r w:rsidR="0030527A" w:rsidRPr="000961F5">
        <w:rPr>
          <w:b/>
        </w:rPr>
        <w:t>List</w:t>
      </w:r>
      <w:r w:rsidR="0030527A" w:rsidRPr="000961F5">
        <w:t xml:space="preserve">, which offers a restricted view </w:t>
      </w:r>
      <w:r w:rsidR="00290E1F" w:rsidRPr="000961F5">
        <w:t xml:space="preserve">of the placees </w:t>
      </w:r>
      <w:r w:rsidR="0030527A" w:rsidRPr="000961F5">
        <w:t xml:space="preserve">specific to the </w:t>
      </w:r>
      <w:r w:rsidR="00290E1F" w:rsidRPr="000961F5">
        <w:t>Principal Lead Broker / Lead Underwriter or D</w:t>
      </w:r>
      <w:r w:rsidR="0030527A" w:rsidRPr="000961F5">
        <w:t xml:space="preserve">istributor </w:t>
      </w:r>
      <w:r w:rsidR="00290E1F" w:rsidRPr="000961F5">
        <w:t>in “Pending”, “Submitted” or “Finalised” statuses</w:t>
      </w:r>
    </w:p>
    <w:p w14:paraId="67B548AF" w14:textId="1EDEEBD8" w:rsidR="00432EA1" w:rsidRPr="000961F5" w:rsidRDefault="00432EA1" w:rsidP="0030527A">
      <w:pPr>
        <w:ind w:left="0"/>
      </w:pPr>
    </w:p>
    <w:p w14:paraId="690A80D4" w14:textId="77777777" w:rsidR="00DF2D78" w:rsidRPr="000961F5" w:rsidRDefault="00DF2D78" w:rsidP="0030527A">
      <w:pPr>
        <w:ind w:left="0"/>
      </w:pPr>
    </w:p>
    <w:p w14:paraId="2775F6B7" w14:textId="55DE2CD6" w:rsidR="0030527A" w:rsidRPr="000961F5" w:rsidRDefault="00DF2D78" w:rsidP="0030527A">
      <w:pPr>
        <w:pStyle w:val="Heading5"/>
      </w:pPr>
      <w:r w:rsidRPr="000961F5">
        <w:t>Consolidated</w:t>
      </w:r>
      <w:r w:rsidR="00C657D8" w:rsidRPr="000961F5">
        <w:t xml:space="preserve"> Placee List</w:t>
      </w:r>
    </w:p>
    <w:p w14:paraId="738682C0" w14:textId="211BD3A3" w:rsidR="0030527A" w:rsidRPr="000961F5" w:rsidRDefault="0030527A" w:rsidP="0030527A">
      <w:pPr>
        <w:pStyle w:val="ListParagraph"/>
        <w:spacing w:line="276" w:lineRule="auto"/>
        <w:ind w:leftChars="0" w:left="0"/>
        <w:jc w:val="left"/>
        <w:rPr>
          <w:b/>
          <w:sz w:val="18"/>
          <w:lang w:eastAsia="x-none"/>
        </w:rPr>
      </w:pPr>
    </w:p>
    <w:p w14:paraId="4392DA59" w14:textId="2469AFE9" w:rsidR="00DF2D78" w:rsidRPr="000961F5" w:rsidRDefault="00DF2D78" w:rsidP="0030527A">
      <w:pPr>
        <w:pStyle w:val="ListParagraph"/>
        <w:spacing w:line="276" w:lineRule="auto"/>
        <w:ind w:leftChars="0" w:left="0"/>
        <w:jc w:val="left"/>
        <w:rPr>
          <w:b/>
          <w:sz w:val="18"/>
          <w:lang w:eastAsia="x-none"/>
        </w:rPr>
      </w:pPr>
      <w:r w:rsidRPr="000961F5">
        <w:rPr>
          <w:b/>
          <w:sz w:val="18"/>
          <w:lang w:eastAsia="x-none"/>
        </w:rPr>
        <w:lastRenderedPageBreak/>
        <w:t>Regulator (HKEX) [Assigned team]</w:t>
      </w:r>
    </w:p>
    <w:tbl>
      <w:tblPr>
        <w:tblStyle w:val="TableGrid"/>
        <w:tblpPr w:leftFromText="180" w:rightFromText="180" w:vertAnchor="text" w:tblpY="1"/>
        <w:tblOverlap w:val="never"/>
        <w:tblW w:w="0" w:type="auto"/>
        <w:tblLayout w:type="fixed"/>
        <w:tblLook w:val="04A0" w:firstRow="1" w:lastRow="0" w:firstColumn="1" w:lastColumn="0" w:noHBand="0" w:noVBand="1"/>
      </w:tblPr>
      <w:tblGrid>
        <w:gridCol w:w="421"/>
        <w:gridCol w:w="3260"/>
        <w:gridCol w:w="1134"/>
        <w:gridCol w:w="1134"/>
        <w:gridCol w:w="1134"/>
        <w:gridCol w:w="1134"/>
      </w:tblGrid>
      <w:tr w:rsidR="00DF2D78" w:rsidRPr="000961F5" w14:paraId="629891A5" w14:textId="77777777" w:rsidTr="00B10204">
        <w:tc>
          <w:tcPr>
            <w:tcW w:w="421" w:type="dxa"/>
            <w:vMerge w:val="restart"/>
            <w:shd w:val="clear" w:color="auto" w:fill="13426B"/>
          </w:tcPr>
          <w:p w14:paraId="2FDAAE77" w14:textId="77777777" w:rsidR="00DF2D78" w:rsidRPr="000961F5" w:rsidRDefault="00DF2D78" w:rsidP="00847BD0">
            <w:pPr>
              <w:spacing w:line="276" w:lineRule="auto"/>
              <w:ind w:left="0"/>
              <w:jc w:val="center"/>
              <w:rPr>
                <w:b/>
                <w:lang w:eastAsia="x-none"/>
              </w:rPr>
            </w:pPr>
            <w:r w:rsidRPr="000961F5">
              <w:rPr>
                <w:lang w:val="en-US"/>
              </w:rPr>
              <w:br/>
              <w:t>#</w:t>
            </w:r>
          </w:p>
        </w:tc>
        <w:tc>
          <w:tcPr>
            <w:tcW w:w="3260" w:type="dxa"/>
            <w:vMerge w:val="restart"/>
            <w:shd w:val="clear" w:color="auto" w:fill="13426B"/>
          </w:tcPr>
          <w:p w14:paraId="7363CF7D" w14:textId="77777777" w:rsidR="00DF2D78" w:rsidRPr="000961F5" w:rsidRDefault="00DF2D78" w:rsidP="00847BD0">
            <w:pPr>
              <w:spacing w:line="276" w:lineRule="auto"/>
              <w:ind w:left="0"/>
              <w:jc w:val="left"/>
              <w:rPr>
                <w:lang w:val="en-US"/>
              </w:rPr>
            </w:pPr>
            <w:r w:rsidRPr="000961F5">
              <w:rPr>
                <w:lang w:val="en-US"/>
              </w:rPr>
              <w:br/>
              <w:t>Function description</w:t>
            </w:r>
          </w:p>
        </w:tc>
        <w:tc>
          <w:tcPr>
            <w:tcW w:w="4535" w:type="dxa"/>
            <w:gridSpan w:val="4"/>
            <w:shd w:val="clear" w:color="auto" w:fill="13426B"/>
          </w:tcPr>
          <w:p w14:paraId="571BDA75" w14:textId="77777777" w:rsidR="00DF2D78" w:rsidRPr="000961F5" w:rsidRDefault="00DF2D78" w:rsidP="00847BD0">
            <w:pPr>
              <w:spacing w:line="276" w:lineRule="auto"/>
              <w:ind w:left="0"/>
              <w:jc w:val="center"/>
              <w:rPr>
                <w:lang w:val="en-US"/>
              </w:rPr>
            </w:pPr>
            <w:r w:rsidRPr="000961F5">
              <w:rPr>
                <w:lang w:val="en-US"/>
              </w:rPr>
              <w:t>Status tab</w:t>
            </w:r>
          </w:p>
        </w:tc>
      </w:tr>
      <w:tr w:rsidR="00DF2D78" w:rsidRPr="000961F5" w14:paraId="3C072F65" w14:textId="77777777" w:rsidTr="00B10204">
        <w:tc>
          <w:tcPr>
            <w:tcW w:w="421" w:type="dxa"/>
            <w:vMerge/>
          </w:tcPr>
          <w:p w14:paraId="12184A4D" w14:textId="77777777" w:rsidR="00DF2D78" w:rsidRPr="000961F5" w:rsidRDefault="00DF2D78" w:rsidP="00847BD0">
            <w:pPr>
              <w:spacing w:line="276" w:lineRule="auto"/>
              <w:ind w:left="0"/>
              <w:jc w:val="left"/>
              <w:rPr>
                <w:b/>
                <w:lang w:eastAsia="x-none"/>
              </w:rPr>
            </w:pPr>
          </w:p>
        </w:tc>
        <w:tc>
          <w:tcPr>
            <w:tcW w:w="3260" w:type="dxa"/>
            <w:vMerge/>
          </w:tcPr>
          <w:p w14:paraId="48E719E7" w14:textId="77777777" w:rsidR="00DF2D78" w:rsidRPr="000961F5" w:rsidRDefault="00DF2D78" w:rsidP="00847BD0">
            <w:pPr>
              <w:spacing w:line="276" w:lineRule="auto"/>
              <w:ind w:left="0"/>
              <w:jc w:val="left"/>
              <w:rPr>
                <w:b/>
                <w:lang w:eastAsia="x-none"/>
              </w:rPr>
            </w:pPr>
          </w:p>
        </w:tc>
        <w:tc>
          <w:tcPr>
            <w:tcW w:w="1134" w:type="dxa"/>
            <w:shd w:val="clear" w:color="auto" w:fill="D9D9D9" w:themeFill="background1" w:themeFillShade="D9"/>
          </w:tcPr>
          <w:p w14:paraId="64D99A04" w14:textId="77777777" w:rsidR="00DF2D78" w:rsidRPr="000961F5" w:rsidRDefault="00DF2D78" w:rsidP="00847BD0">
            <w:pPr>
              <w:spacing w:line="276" w:lineRule="auto"/>
              <w:ind w:left="0"/>
              <w:jc w:val="center"/>
              <w:rPr>
                <w:lang w:eastAsia="x-none"/>
              </w:rPr>
            </w:pPr>
            <w:r w:rsidRPr="000961F5">
              <w:rPr>
                <w:lang w:eastAsia="x-none"/>
              </w:rPr>
              <w:t>[None]</w:t>
            </w:r>
          </w:p>
        </w:tc>
        <w:tc>
          <w:tcPr>
            <w:tcW w:w="1134" w:type="dxa"/>
            <w:shd w:val="clear" w:color="auto" w:fill="D9D9D9" w:themeFill="background1" w:themeFillShade="D9"/>
          </w:tcPr>
          <w:p w14:paraId="0AF68943" w14:textId="77777777" w:rsidR="00DF2D78" w:rsidRPr="000961F5" w:rsidRDefault="00DF2D78" w:rsidP="00847BD0">
            <w:pPr>
              <w:spacing w:line="276" w:lineRule="auto"/>
              <w:ind w:left="0"/>
              <w:jc w:val="center"/>
              <w:rPr>
                <w:lang w:eastAsia="x-none"/>
              </w:rPr>
            </w:pPr>
            <w:r w:rsidRPr="000961F5">
              <w:rPr>
                <w:lang w:eastAsia="x-none"/>
              </w:rPr>
              <w:t>Pending</w:t>
            </w:r>
          </w:p>
        </w:tc>
        <w:tc>
          <w:tcPr>
            <w:tcW w:w="1134" w:type="dxa"/>
            <w:shd w:val="clear" w:color="auto" w:fill="B8CCE4" w:themeFill="accent1" w:themeFillTint="66"/>
          </w:tcPr>
          <w:p w14:paraId="2EFC81D8" w14:textId="77777777" w:rsidR="00DF2D78" w:rsidRPr="000961F5" w:rsidRDefault="00DF2D78" w:rsidP="00847BD0">
            <w:pPr>
              <w:spacing w:line="276" w:lineRule="auto"/>
              <w:ind w:left="0"/>
              <w:jc w:val="center"/>
              <w:rPr>
                <w:lang w:eastAsia="x-none"/>
              </w:rPr>
            </w:pPr>
            <w:r w:rsidRPr="000961F5">
              <w:rPr>
                <w:lang w:eastAsia="x-none"/>
              </w:rPr>
              <w:t>Submitted</w:t>
            </w:r>
          </w:p>
        </w:tc>
        <w:tc>
          <w:tcPr>
            <w:tcW w:w="1134" w:type="dxa"/>
            <w:shd w:val="clear" w:color="auto" w:fill="B8CCE4" w:themeFill="accent1" w:themeFillTint="66"/>
          </w:tcPr>
          <w:p w14:paraId="280DFF48" w14:textId="77777777" w:rsidR="00DF2D78" w:rsidRPr="000961F5" w:rsidRDefault="00DF2D78" w:rsidP="00847BD0">
            <w:pPr>
              <w:spacing w:line="276" w:lineRule="auto"/>
              <w:ind w:left="0"/>
              <w:jc w:val="center"/>
              <w:rPr>
                <w:lang w:eastAsia="x-none"/>
              </w:rPr>
            </w:pPr>
            <w:r w:rsidRPr="000961F5">
              <w:rPr>
                <w:lang w:eastAsia="x-none"/>
              </w:rPr>
              <w:t>Finalised</w:t>
            </w:r>
          </w:p>
        </w:tc>
      </w:tr>
      <w:tr w:rsidR="00DF2D78" w:rsidRPr="000961F5" w14:paraId="0B54EB2B" w14:textId="77777777" w:rsidTr="00B10204">
        <w:tc>
          <w:tcPr>
            <w:tcW w:w="421" w:type="dxa"/>
          </w:tcPr>
          <w:p w14:paraId="7AB1FF0B" w14:textId="77777777" w:rsidR="00DF2D78" w:rsidRPr="000961F5" w:rsidRDefault="00DF2D78" w:rsidP="00847BD0">
            <w:pPr>
              <w:spacing w:line="276" w:lineRule="auto"/>
              <w:ind w:left="0"/>
              <w:jc w:val="left"/>
              <w:rPr>
                <w:lang w:eastAsia="x-none"/>
              </w:rPr>
            </w:pPr>
            <w:r w:rsidRPr="000961F5">
              <w:rPr>
                <w:lang w:eastAsia="x-none"/>
              </w:rPr>
              <w:t>1</w:t>
            </w:r>
          </w:p>
        </w:tc>
        <w:tc>
          <w:tcPr>
            <w:tcW w:w="3260" w:type="dxa"/>
          </w:tcPr>
          <w:p w14:paraId="19924288" w14:textId="77777777" w:rsidR="00DF2D78" w:rsidRPr="000961F5" w:rsidRDefault="00DF2D78" w:rsidP="00847BD0">
            <w:pPr>
              <w:spacing w:line="276" w:lineRule="auto"/>
              <w:ind w:left="0"/>
              <w:jc w:val="left"/>
              <w:rPr>
                <w:lang w:eastAsia="x-none"/>
              </w:rPr>
            </w:pPr>
            <w:r w:rsidRPr="000961F5">
              <w:rPr>
                <w:lang w:eastAsia="x-none"/>
              </w:rPr>
              <w:t>Search entries based on attribute values</w:t>
            </w:r>
          </w:p>
        </w:tc>
        <w:tc>
          <w:tcPr>
            <w:tcW w:w="1134" w:type="dxa"/>
            <w:vMerge w:val="restart"/>
            <w:shd w:val="clear" w:color="auto" w:fill="D9D9D9" w:themeFill="background1" w:themeFillShade="D9"/>
          </w:tcPr>
          <w:p w14:paraId="1B0F26DD" w14:textId="77777777" w:rsidR="00DF2D78" w:rsidRPr="000961F5" w:rsidRDefault="00DF2D78" w:rsidP="00847BD0">
            <w:pPr>
              <w:spacing w:line="276" w:lineRule="auto"/>
              <w:ind w:left="0"/>
              <w:jc w:val="center"/>
              <w:rPr>
                <w:lang w:eastAsia="x-none"/>
              </w:rPr>
            </w:pPr>
          </w:p>
          <w:p w14:paraId="2F529C64" w14:textId="77777777" w:rsidR="00DF2D78" w:rsidRPr="000961F5" w:rsidRDefault="00DF2D78" w:rsidP="00847BD0">
            <w:pPr>
              <w:spacing w:line="276" w:lineRule="auto"/>
              <w:ind w:left="0"/>
              <w:jc w:val="center"/>
              <w:rPr>
                <w:lang w:eastAsia="x-none"/>
              </w:rPr>
            </w:pPr>
          </w:p>
          <w:p w14:paraId="0F467356" w14:textId="77777777" w:rsidR="00DF2D78" w:rsidRPr="000961F5" w:rsidRDefault="00DF2D78" w:rsidP="00847BD0">
            <w:pPr>
              <w:spacing w:line="276" w:lineRule="auto"/>
              <w:ind w:left="0"/>
              <w:jc w:val="center"/>
              <w:rPr>
                <w:lang w:eastAsia="x-none"/>
              </w:rPr>
            </w:pPr>
          </w:p>
          <w:p w14:paraId="1CC356E7" w14:textId="77777777" w:rsidR="00DF2D78" w:rsidRPr="000961F5" w:rsidRDefault="00DF2D78" w:rsidP="00847BD0">
            <w:pPr>
              <w:spacing w:line="276" w:lineRule="auto"/>
              <w:ind w:left="0"/>
              <w:jc w:val="center"/>
              <w:rPr>
                <w:lang w:eastAsia="x-none"/>
              </w:rPr>
            </w:pPr>
          </w:p>
          <w:p w14:paraId="0CE9994A" w14:textId="77777777" w:rsidR="00DF2D78" w:rsidRPr="000961F5" w:rsidRDefault="00DF2D78" w:rsidP="00847BD0">
            <w:pPr>
              <w:spacing w:line="276" w:lineRule="auto"/>
              <w:ind w:left="0"/>
              <w:jc w:val="center"/>
              <w:rPr>
                <w:lang w:eastAsia="x-none"/>
              </w:rPr>
            </w:pPr>
          </w:p>
          <w:p w14:paraId="78AA564A" w14:textId="77777777" w:rsidR="00DF2D78" w:rsidRPr="000961F5" w:rsidRDefault="00DF2D78" w:rsidP="00847BD0">
            <w:pPr>
              <w:spacing w:line="276" w:lineRule="auto"/>
              <w:ind w:left="0"/>
              <w:jc w:val="center"/>
              <w:rPr>
                <w:lang w:eastAsia="x-none"/>
              </w:rPr>
            </w:pPr>
          </w:p>
          <w:p w14:paraId="39BD4DBE" w14:textId="77777777" w:rsidR="00DF2D78" w:rsidRPr="000961F5" w:rsidRDefault="00DF2D78" w:rsidP="00847BD0">
            <w:pPr>
              <w:spacing w:line="276" w:lineRule="auto"/>
              <w:ind w:left="0"/>
              <w:jc w:val="center"/>
              <w:rPr>
                <w:lang w:eastAsia="x-none"/>
              </w:rPr>
            </w:pPr>
          </w:p>
          <w:p w14:paraId="2E5C4B6A" w14:textId="77777777" w:rsidR="00DF2D78" w:rsidRPr="000961F5" w:rsidRDefault="00DF2D78" w:rsidP="00847BD0">
            <w:pPr>
              <w:spacing w:line="276" w:lineRule="auto"/>
              <w:ind w:left="0"/>
              <w:jc w:val="center"/>
              <w:rPr>
                <w:lang w:eastAsia="x-none"/>
              </w:rPr>
            </w:pPr>
          </w:p>
          <w:p w14:paraId="25C5EFBC" w14:textId="77777777" w:rsidR="00DF2D78" w:rsidRPr="000961F5" w:rsidRDefault="00DF2D78" w:rsidP="00847BD0">
            <w:pPr>
              <w:spacing w:line="276" w:lineRule="auto"/>
              <w:ind w:left="0"/>
              <w:jc w:val="center"/>
              <w:rPr>
                <w:lang w:eastAsia="x-none"/>
              </w:rPr>
            </w:pPr>
          </w:p>
        </w:tc>
        <w:tc>
          <w:tcPr>
            <w:tcW w:w="1134" w:type="dxa"/>
            <w:vMerge w:val="restart"/>
            <w:shd w:val="clear" w:color="auto" w:fill="D9D9D9" w:themeFill="background1" w:themeFillShade="D9"/>
          </w:tcPr>
          <w:p w14:paraId="358ACB0D" w14:textId="77777777" w:rsidR="00DF2D78" w:rsidRPr="000961F5" w:rsidRDefault="00DF2D78" w:rsidP="00847BD0">
            <w:pPr>
              <w:spacing w:line="276" w:lineRule="auto"/>
              <w:ind w:left="0"/>
              <w:jc w:val="center"/>
              <w:rPr>
                <w:lang w:eastAsia="x-none"/>
              </w:rPr>
            </w:pPr>
          </w:p>
        </w:tc>
        <w:tc>
          <w:tcPr>
            <w:tcW w:w="1134" w:type="dxa"/>
          </w:tcPr>
          <w:p w14:paraId="289C7DB4"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168F1CEA"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r>
      <w:tr w:rsidR="00DF2D78" w:rsidRPr="000961F5" w14:paraId="46C5360A" w14:textId="77777777" w:rsidTr="00B10204">
        <w:tc>
          <w:tcPr>
            <w:tcW w:w="421" w:type="dxa"/>
          </w:tcPr>
          <w:p w14:paraId="53CE7FE6" w14:textId="77777777" w:rsidR="00DF2D78" w:rsidRPr="000961F5" w:rsidRDefault="00DF2D78" w:rsidP="00847BD0">
            <w:pPr>
              <w:spacing w:line="276" w:lineRule="auto"/>
              <w:ind w:left="0"/>
              <w:jc w:val="left"/>
              <w:rPr>
                <w:lang w:eastAsia="x-none"/>
              </w:rPr>
            </w:pPr>
            <w:r w:rsidRPr="000961F5">
              <w:rPr>
                <w:lang w:eastAsia="x-none"/>
              </w:rPr>
              <w:t>2</w:t>
            </w:r>
          </w:p>
        </w:tc>
        <w:tc>
          <w:tcPr>
            <w:tcW w:w="3260" w:type="dxa"/>
          </w:tcPr>
          <w:p w14:paraId="340D8BFF" w14:textId="77777777" w:rsidR="00DF2D78" w:rsidRPr="000961F5" w:rsidRDefault="00DF2D78" w:rsidP="00847BD0">
            <w:pPr>
              <w:spacing w:line="276" w:lineRule="auto"/>
              <w:ind w:left="0"/>
              <w:jc w:val="left"/>
              <w:rPr>
                <w:lang w:eastAsia="x-none"/>
              </w:rPr>
            </w:pPr>
            <w:r w:rsidRPr="000961F5">
              <w:rPr>
                <w:lang w:eastAsia="x-none"/>
              </w:rPr>
              <w:t>Filter entries based on attribute values</w:t>
            </w:r>
          </w:p>
        </w:tc>
        <w:tc>
          <w:tcPr>
            <w:tcW w:w="1134" w:type="dxa"/>
            <w:vMerge/>
            <w:shd w:val="clear" w:color="auto" w:fill="D9D9D9" w:themeFill="background1" w:themeFillShade="D9"/>
          </w:tcPr>
          <w:p w14:paraId="06C08FA1"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2452CCBC" w14:textId="77777777" w:rsidR="00DF2D78" w:rsidRPr="000961F5" w:rsidRDefault="00DF2D78" w:rsidP="00847BD0">
            <w:pPr>
              <w:spacing w:line="276" w:lineRule="auto"/>
              <w:ind w:left="0"/>
              <w:jc w:val="center"/>
              <w:rPr>
                <w:lang w:eastAsia="x-none"/>
              </w:rPr>
            </w:pPr>
          </w:p>
        </w:tc>
        <w:tc>
          <w:tcPr>
            <w:tcW w:w="1134" w:type="dxa"/>
          </w:tcPr>
          <w:p w14:paraId="17851972"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682DF963"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r>
      <w:tr w:rsidR="00DF2D78" w:rsidRPr="000961F5" w14:paraId="1200FCED" w14:textId="77777777" w:rsidTr="00B10204">
        <w:tc>
          <w:tcPr>
            <w:tcW w:w="421" w:type="dxa"/>
          </w:tcPr>
          <w:p w14:paraId="16B6E6C4" w14:textId="77777777" w:rsidR="00DF2D78" w:rsidRPr="000961F5" w:rsidRDefault="00DF2D78" w:rsidP="00847BD0">
            <w:pPr>
              <w:spacing w:line="276" w:lineRule="auto"/>
              <w:ind w:left="0"/>
              <w:jc w:val="left"/>
              <w:rPr>
                <w:lang w:eastAsia="x-none"/>
              </w:rPr>
            </w:pPr>
            <w:r w:rsidRPr="000961F5">
              <w:rPr>
                <w:lang w:eastAsia="x-none"/>
              </w:rPr>
              <w:t>3</w:t>
            </w:r>
          </w:p>
        </w:tc>
        <w:tc>
          <w:tcPr>
            <w:tcW w:w="3260" w:type="dxa"/>
          </w:tcPr>
          <w:p w14:paraId="01BFAB79" w14:textId="77777777" w:rsidR="00DF2D78" w:rsidRPr="000961F5" w:rsidRDefault="00DF2D78" w:rsidP="00847BD0">
            <w:pPr>
              <w:spacing w:line="276" w:lineRule="auto"/>
              <w:ind w:left="0"/>
              <w:jc w:val="left"/>
              <w:rPr>
                <w:lang w:eastAsia="x-none"/>
              </w:rPr>
            </w:pPr>
            <w:r w:rsidRPr="000961F5">
              <w:rPr>
                <w:lang w:eastAsia="x-none"/>
              </w:rPr>
              <w:t>Create entries</w:t>
            </w:r>
          </w:p>
        </w:tc>
        <w:tc>
          <w:tcPr>
            <w:tcW w:w="1134" w:type="dxa"/>
            <w:vMerge/>
            <w:shd w:val="clear" w:color="auto" w:fill="D9D9D9" w:themeFill="background1" w:themeFillShade="D9"/>
          </w:tcPr>
          <w:p w14:paraId="3121F243"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7E57BBBF" w14:textId="77777777" w:rsidR="00DF2D78" w:rsidRPr="000961F5" w:rsidRDefault="00DF2D78" w:rsidP="00847BD0">
            <w:pPr>
              <w:spacing w:line="276" w:lineRule="auto"/>
              <w:ind w:left="0"/>
              <w:jc w:val="center"/>
              <w:rPr>
                <w:lang w:eastAsia="x-none"/>
              </w:rPr>
            </w:pPr>
          </w:p>
        </w:tc>
        <w:tc>
          <w:tcPr>
            <w:tcW w:w="1134" w:type="dxa"/>
          </w:tcPr>
          <w:p w14:paraId="06CA8334" w14:textId="77777777" w:rsidR="00DF2D78" w:rsidRPr="000961F5" w:rsidRDefault="00DF2D78" w:rsidP="00847BD0">
            <w:pPr>
              <w:spacing w:line="276" w:lineRule="auto"/>
              <w:ind w:left="0"/>
              <w:jc w:val="center"/>
              <w:rPr>
                <w:lang w:eastAsia="x-none"/>
              </w:rPr>
            </w:pPr>
          </w:p>
        </w:tc>
        <w:tc>
          <w:tcPr>
            <w:tcW w:w="1134" w:type="dxa"/>
          </w:tcPr>
          <w:p w14:paraId="22181C43" w14:textId="77777777" w:rsidR="00DF2D78" w:rsidRPr="000961F5" w:rsidRDefault="00DF2D78" w:rsidP="00847BD0">
            <w:pPr>
              <w:spacing w:line="276" w:lineRule="auto"/>
              <w:ind w:left="0"/>
              <w:jc w:val="center"/>
              <w:rPr>
                <w:lang w:eastAsia="x-none"/>
              </w:rPr>
            </w:pPr>
          </w:p>
        </w:tc>
      </w:tr>
      <w:tr w:rsidR="00DF2D78" w:rsidRPr="000961F5" w14:paraId="424819F1" w14:textId="77777777" w:rsidTr="00B10204">
        <w:tc>
          <w:tcPr>
            <w:tcW w:w="421" w:type="dxa"/>
          </w:tcPr>
          <w:p w14:paraId="4AF3C79F" w14:textId="77777777" w:rsidR="00DF2D78" w:rsidRPr="000961F5" w:rsidRDefault="00DF2D78" w:rsidP="00847BD0">
            <w:pPr>
              <w:spacing w:line="276" w:lineRule="auto"/>
              <w:ind w:left="0"/>
              <w:jc w:val="left"/>
              <w:rPr>
                <w:lang w:eastAsia="x-none"/>
              </w:rPr>
            </w:pPr>
            <w:r w:rsidRPr="000961F5">
              <w:rPr>
                <w:lang w:eastAsia="x-none"/>
              </w:rPr>
              <w:t>4</w:t>
            </w:r>
          </w:p>
        </w:tc>
        <w:tc>
          <w:tcPr>
            <w:tcW w:w="3260" w:type="dxa"/>
          </w:tcPr>
          <w:p w14:paraId="053DE918" w14:textId="77777777" w:rsidR="00DF2D78" w:rsidRPr="000961F5" w:rsidRDefault="00DF2D78" w:rsidP="00847BD0">
            <w:pPr>
              <w:spacing w:line="276" w:lineRule="auto"/>
              <w:ind w:left="0"/>
              <w:jc w:val="left"/>
              <w:rPr>
                <w:lang w:eastAsia="x-none"/>
              </w:rPr>
            </w:pPr>
            <w:r w:rsidRPr="000961F5">
              <w:rPr>
                <w:lang w:eastAsia="x-none"/>
              </w:rPr>
              <w:t>Amend entries</w:t>
            </w:r>
          </w:p>
        </w:tc>
        <w:tc>
          <w:tcPr>
            <w:tcW w:w="1134" w:type="dxa"/>
            <w:vMerge/>
            <w:shd w:val="clear" w:color="auto" w:fill="D9D9D9" w:themeFill="background1" w:themeFillShade="D9"/>
          </w:tcPr>
          <w:p w14:paraId="3323F864"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05FCD06D" w14:textId="77777777" w:rsidR="00DF2D78" w:rsidRPr="000961F5" w:rsidRDefault="00DF2D78" w:rsidP="00847BD0">
            <w:pPr>
              <w:spacing w:line="276" w:lineRule="auto"/>
              <w:ind w:left="0"/>
              <w:jc w:val="center"/>
              <w:rPr>
                <w:lang w:eastAsia="x-none"/>
              </w:rPr>
            </w:pPr>
          </w:p>
        </w:tc>
        <w:tc>
          <w:tcPr>
            <w:tcW w:w="1134" w:type="dxa"/>
          </w:tcPr>
          <w:p w14:paraId="4ED48CA2" w14:textId="77777777" w:rsidR="00DF2D78" w:rsidRPr="000961F5" w:rsidRDefault="00DF2D78" w:rsidP="00847BD0">
            <w:pPr>
              <w:spacing w:line="276" w:lineRule="auto"/>
              <w:ind w:left="0"/>
              <w:jc w:val="center"/>
              <w:rPr>
                <w:lang w:eastAsia="x-none"/>
              </w:rPr>
            </w:pPr>
          </w:p>
        </w:tc>
        <w:tc>
          <w:tcPr>
            <w:tcW w:w="1134" w:type="dxa"/>
          </w:tcPr>
          <w:p w14:paraId="4B24150B" w14:textId="77777777" w:rsidR="00DF2D78" w:rsidRPr="000961F5" w:rsidRDefault="00DF2D78" w:rsidP="00847BD0">
            <w:pPr>
              <w:spacing w:line="276" w:lineRule="auto"/>
              <w:ind w:left="0"/>
              <w:jc w:val="center"/>
              <w:rPr>
                <w:lang w:eastAsia="x-none"/>
              </w:rPr>
            </w:pPr>
          </w:p>
        </w:tc>
      </w:tr>
      <w:tr w:rsidR="00DF2D78" w:rsidRPr="000961F5" w14:paraId="436083C7" w14:textId="77777777" w:rsidTr="00B10204">
        <w:tc>
          <w:tcPr>
            <w:tcW w:w="421" w:type="dxa"/>
          </w:tcPr>
          <w:p w14:paraId="63180F4F" w14:textId="77777777" w:rsidR="00DF2D78" w:rsidRPr="000961F5" w:rsidRDefault="00DF2D78" w:rsidP="00847BD0">
            <w:pPr>
              <w:spacing w:line="276" w:lineRule="auto"/>
              <w:ind w:left="0"/>
              <w:jc w:val="left"/>
              <w:rPr>
                <w:lang w:eastAsia="x-none"/>
              </w:rPr>
            </w:pPr>
            <w:r w:rsidRPr="000961F5">
              <w:rPr>
                <w:lang w:eastAsia="x-none"/>
              </w:rPr>
              <w:t>5</w:t>
            </w:r>
          </w:p>
        </w:tc>
        <w:tc>
          <w:tcPr>
            <w:tcW w:w="3260" w:type="dxa"/>
          </w:tcPr>
          <w:p w14:paraId="2D1044F5" w14:textId="77777777" w:rsidR="00DF2D78" w:rsidRPr="000961F5" w:rsidRDefault="00DF2D78" w:rsidP="00847BD0">
            <w:pPr>
              <w:spacing w:line="276" w:lineRule="auto"/>
              <w:ind w:left="0"/>
              <w:jc w:val="left"/>
              <w:rPr>
                <w:lang w:eastAsia="x-none"/>
              </w:rPr>
            </w:pPr>
            <w:r w:rsidRPr="000961F5">
              <w:rPr>
                <w:lang w:eastAsia="x-none"/>
              </w:rPr>
              <w:t>Save entries</w:t>
            </w:r>
          </w:p>
        </w:tc>
        <w:tc>
          <w:tcPr>
            <w:tcW w:w="1134" w:type="dxa"/>
            <w:vMerge/>
            <w:shd w:val="clear" w:color="auto" w:fill="D9D9D9" w:themeFill="background1" w:themeFillShade="D9"/>
          </w:tcPr>
          <w:p w14:paraId="64323D20"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765FD175" w14:textId="77777777" w:rsidR="00DF2D78" w:rsidRPr="000961F5" w:rsidRDefault="00DF2D78" w:rsidP="00847BD0">
            <w:pPr>
              <w:spacing w:line="276" w:lineRule="auto"/>
              <w:ind w:left="0"/>
              <w:jc w:val="center"/>
              <w:rPr>
                <w:lang w:eastAsia="x-none"/>
              </w:rPr>
            </w:pPr>
          </w:p>
        </w:tc>
        <w:tc>
          <w:tcPr>
            <w:tcW w:w="1134" w:type="dxa"/>
          </w:tcPr>
          <w:p w14:paraId="54F377BA" w14:textId="77777777" w:rsidR="00DF2D78" w:rsidRPr="000961F5" w:rsidRDefault="00DF2D78" w:rsidP="00847BD0">
            <w:pPr>
              <w:spacing w:line="276" w:lineRule="auto"/>
              <w:ind w:left="0"/>
              <w:jc w:val="center"/>
              <w:rPr>
                <w:lang w:eastAsia="x-none"/>
              </w:rPr>
            </w:pPr>
          </w:p>
        </w:tc>
        <w:tc>
          <w:tcPr>
            <w:tcW w:w="1134" w:type="dxa"/>
          </w:tcPr>
          <w:p w14:paraId="1B450F16" w14:textId="77777777" w:rsidR="00DF2D78" w:rsidRPr="000961F5" w:rsidRDefault="00DF2D78" w:rsidP="00847BD0">
            <w:pPr>
              <w:spacing w:line="276" w:lineRule="auto"/>
              <w:ind w:left="0"/>
              <w:jc w:val="center"/>
              <w:rPr>
                <w:lang w:eastAsia="x-none"/>
              </w:rPr>
            </w:pPr>
          </w:p>
        </w:tc>
      </w:tr>
      <w:tr w:rsidR="00DF2D78" w:rsidRPr="000961F5" w14:paraId="2FDE7645" w14:textId="77777777" w:rsidTr="00B10204">
        <w:tc>
          <w:tcPr>
            <w:tcW w:w="421" w:type="dxa"/>
          </w:tcPr>
          <w:p w14:paraId="68AC3964" w14:textId="77777777" w:rsidR="00DF2D78" w:rsidRPr="000961F5" w:rsidRDefault="00DF2D78" w:rsidP="00847BD0">
            <w:pPr>
              <w:spacing w:line="276" w:lineRule="auto"/>
              <w:ind w:left="0"/>
              <w:jc w:val="left"/>
              <w:rPr>
                <w:lang w:eastAsia="x-none"/>
              </w:rPr>
            </w:pPr>
            <w:r w:rsidRPr="000961F5">
              <w:rPr>
                <w:lang w:eastAsia="x-none"/>
              </w:rPr>
              <w:t>6</w:t>
            </w:r>
          </w:p>
        </w:tc>
        <w:tc>
          <w:tcPr>
            <w:tcW w:w="3260" w:type="dxa"/>
          </w:tcPr>
          <w:p w14:paraId="322291D6" w14:textId="77777777" w:rsidR="00DF2D78" w:rsidRPr="000961F5" w:rsidRDefault="00DF2D78" w:rsidP="00847BD0">
            <w:pPr>
              <w:spacing w:line="276" w:lineRule="auto"/>
              <w:ind w:left="0"/>
              <w:jc w:val="left"/>
              <w:rPr>
                <w:lang w:eastAsia="x-none"/>
              </w:rPr>
            </w:pPr>
            <w:r w:rsidRPr="000961F5">
              <w:rPr>
                <w:lang w:eastAsia="x-none"/>
              </w:rPr>
              <w:t>Submit entries</w:t>
            </w:r>
          </w:p>
        </w:tc>
        <w:tc>
          <w:tcPr>
            <w:tcW w:w="1134" w:type="dxa"/>
            <w:vMerge/>
            <w:shd w:val="clear" w:color="auto" w:fill="D9D9D9" w:themeFill="background1" w:themeFillShade="D9"/>
          </w:tcPr>
          <w:p w14:paraId="734196C8"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364260E8" w14:textId="77777777" w:rsidR="00DF2D78" w:rsidRPr="000961F5" w:rsidRDefault="00DF2D78" w:rsidP="00847BD0">
            <w:pPr>
              <w:spacing w:line="276" w:lineRule="auto"/>
              <w:ind w:left="0"/>
              <w:jc w:val="center"/>
              <w:rPr>
                <w:lang w:eastAsia="x-none"/>
              </w:rPr>
            </w:pPr>
          </w:p>
        </w:tc>
        <w:tc>
          <w:tcPr>
            <w:tcW w:w="1134" w:type="dxa"/>
          </w:tcPr>
          <w:p w14:paraId="2B8C6DA3" w14:textId="77777777" w:rsidR="00DF2D78" w:rsidRPr="000961F5" w:rsidRDefault="00DF2D78" w:rsidP="00847BD0">
            <w:pPr>
              <w:spacing w:line="276" w:lineRule="auto"/>
              <w:ind w:left="0"/>
              <w:jc w:val="center"/>
              <w:rPr>
                <w:lang w:eastAsia="x-none"/>
              </w:rPr>
            </w:pPr>
          </w:p>
        </w:tc>
        <w:tc>
          <w:tcPr>
            <w:tcW w:w="1134" w:type="dxa"/>
          </w:tcPr>
          <w:p w14:paraId="4556D963" w14:textId="77777777" w:rsidR="00DF2D78" w:rsidRPr="000961F5" w:rsidRDefault="00DF2D78" w:rsidP="00847BD0">
            <w:pPr>
              <w:spacing w:line="276" w:lineRule="auto"/>
              <w:ind w:left="0"/>
              <w:jc w:val="center"/>
              <w:rPr>
                <w:lang w:eastAsia="x-none"/>
              </w:rPr>
            </w:pPr>
          </w:p>
        </w:tc>
      </w:tr>
      <w:tr w:rsidR="00DF2D78" w:rsidRPr="000961F5" w14:paraId="754B9938" w14:textId="77777777" w:rsidTr="00B10204">
        <w:tc>
          <w:tcPr>
            <w:tcW w:w="421" w:type="dxa"/>
          </w:tcPr>
          <w:p w14:paraId="046BFD9A" w14:textId="77777777" w:rsidR="00DF2D78" w:rsidRPr="000961F5" w:rsidRDefault="00DF2D78" w:rsidP="00847BD0">
            <w:pPr>
              <w:spacing w:line="276" w:lineRule="auto"/>
              <w:ind w:left="0"/>
              <w:jc w:val="left"/>
              <w:rPr>
                <w:lang w:eastAsia="x-none"/>
              </w:rPr>
            </w:pPr>
            <w:r w:rsidRPr="000961F5">
              <w:rPr>
                <w:lang w:eastAsia="x-none"/>
              </w:rPr>
              <w:t>7</w:t>
            </w:r>
          </w:p>
        </w:tc>
        <w:tc>
          <w:tcPr>
            <w:tcW w:w="3260" w:type="dxa"/>
          </w:tcPr>
          <w:p w14:paraId="3DECA9D4" w14:textId="77777777" w:rsidR="00DF2D78" w:rsidRPr="000961F5" w:rsidRDefault="00DF2D78" w:rsidP="00847BD0">
            <w:pPr>
              <w:spacing w:line="276" w:lineRule="auto"/>
              <w:ind w:left="0"/>
              <w:jc w:val="left"/>
              <w:rPr>
                <w:lang w:eastAsia="x-none"/>
              </w:rPr>
            </w:pPr>
            <w:r w:rsidRPr="000961F5">
              <w:rPr>
                <w:lang w:eastAsia="x-none"/>
              </w:rPr>
              <w:t>Delete entries</w:t>
            </w:r>
          </w:p>
        </w:tc>
        <w:tc>
          <w:tcPr>
            <w:tcW w:w="1134" w:type="dxa"/>
            <w:vMerge/>
            <w:shd w:val="clear" w:color="auto" w:fill="D9D9D9" w:themeFill="background1" w:themeFillShade="D9"/>
          </w:tcPr>
          <w:p w14:paraId="3B3BFC4A"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074A674C" w14:textId="77777777" w:rsidR="00DF2D78" w:rsidRPr="000961F5" w:rsidRDefault="00DF2D78" w:rsidP="00847BD0">
            <w:pPr>
              <w:spacing w:line="276" w:lineRule="auto"/>
              <w:ind w:left="0"/>
              <w:jc w:val="center"/>
              <w:rPr>
                <w:lang w:eastAsia="x-none"/>
              </w:rPr>
            </w:pPr>
          </w:p>
        </w:tc>
        <w:tc>
          <w:tcPr>
            <w:tcW w:w="1134" w:type="dxa"/>
          </w:tcPr>
          <w:p w14:paraId="4C697BDE" w14:textId="77777777" w:rsidR="00DF2D78" w:rsidRPr="000961F5" w:rsidRDefault="00DF2D78" w:rsidP="00847BD0">
            <w:pPr>
              <w:spacing w:line="276" w:lineRule="auto"/>
              <w:ind w:left="0"/>
              <w:jc w:val="center"/>
              <w:rPr>
                <w:lang w:eastAsia="x-none"/>
              </w:rPr>
            </w:pPr>
          </w:p>
        </w:tc>
        <w:tc>
          <w:tcPr>
            <w:tcW w:w="1134" w:type="dxa"/>
          </w:tcPr>
          <w:p w14:paraId="05C1C267" w14:textId="77777777" w:rsidR="00DF2D78" w:rsidRPr="000961F5" w:rsidRDefault="00DF2D78" w:rsidP="00847BD0">
            <w:pPr>
              <w:spacing w:line="276" w:lineRule="auto"/>
              <w:ind w:left="0"/>
              <w:jc w:val="center"/>
              <w:rPr>
                <w:lang w:eastAsia="x-none"/>
              </w:rPr>
            </w:pPr>
          </w:p>
        </w:tc>
      </w:tr>
      <w:tr w:rsidR="00DF2D78" w:rsidRPr="000961F5" w14:paraId="5F18981A" w14:textId="77777777" w:rsidTr="00B10204">
        <w:tc>
          <w:tcPr>
            <w:tcW w:w="421" w:type="dxa"/>
          </w:tcPr>
          <w:p w14:paraId="7041F533" w14:textId="77777777" w:rsidR="00DF2D78" w:rsidRPr="000961F5" w:rsidRDefault="00DF2D78" w:rsidP="00847BD0">
            <w:pPr>
              <w:spacing w:line="276" w:lineRule="auto"/>
              <w:ind w:left="0"/>
              <w:jc w:val="left"/>
              <w:rPr>
                <w:lang w:eastAsia="x-none"/>
              </w:rPr>
            </w:pPr>
            <w:r w:rsidRPr="000961F5">
              <w:rPr>
                <w:lang w:eastAsia="x-none"/>
              </w:rPr>
              <w:t>8</w:t>
            </w:r>
          </w:p>
        </w:tc>
        <w:tc>
          <w:tcPr>
            <w:tcW w:w="3260" w:type="dxa"/>
          </w:tcPr>
          <w:p w14:paraId="2D68891C" w14:textId="77777777" w:rsidR="00DF2D78" w:rsidRPr="000961F5" w:rsidRDefault="00DF2D78" w:rsidP="00847BD0">
            <w:pPr>
              <w:spacing w:line="276" w:lineRule="auto"/>
              <w:ind w:left="0"/>
              <w:jc w:val="left"/>
              <w:rPr>
                <w:lang w:eastAsia="x-none"/>
              </w:rPr>
            </w:pPr>
            <w:r w:rsidRPr="000961F5">
              <w:rPr>
                <w:lang w:eastAsia="x-none"/>
              </w:rPr>
              <w:t>Reject and comment on entries</w:t>
            </w:r>
          </w:p>
        </w:tc>
        <w:tc>
          <w:tcPr>
            <w:tcW w:w="1134" w:type="dxa"/>
            <w:vMerge/>
            <w:shd w:val="clear" w:color="auto" w:fill="D9D9D9" w:themeFill="background1" w:themeFillShade="D9"/>
          </w:tcPr>
          <w:p w14:paraId="1E60BA16"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7FCF9955" w14:textId="77777777" w:rsidR="00DF2D78" w:rsidRPr="000961F5" w:rsidRDefault="00DF2D78" w:rsidP="00847BD0">
            <w:pPr>
              <w:spacing w:line="276" w:lineRule="auto"/>
              <w:ind w:left="0"/>
              <w:jc w:val="center"/>
              <w:rPr>
                <w:lang w:eastAsia="x-none"/>
              </w:rPr>
            </w:pPr>
          </w:p>
        </w:tc>
        <w:tc>
          <w:tcPr>
            <w:tcW w:w="1134" w:type="dxa"/>
          </w:tcPr>
          <w:p w14:paraId="5A3A4CAF"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099CCAB1" w14:textId="77777777" w:rsidR="00DF2D78" w:rsidRPr="000961F5" w:rsidRDefault="00DF2D78" w:rsidP="00847BD0">
            <w:pPr>
              <w:spacing w:line="276" w:lineRule="auto"/>
              <w:ind w:left="0"/>
              <w:jc w:val="center"/>
              <w:rPr>
                <w:lang w:eastAsia="x-none"/>
              </w:rPr>
            </w:pPr>
          </w:p>
        </w:tc>
      </w:tr>
      <w:tr w:rsidR="001366F9" w:rsidRPr="000961F5" w14:paraId="76722697" w14:textId="77777777" w:rsidTr="00B10204">
        <w:tc>
          <w:tcPr>
            <w:tcW w:w="421" w:type="dxa"/>
          </w:tcPr>
          <w:p w14:paraId="7CC0AEB7" w14:textId="06A233AC" w:rsidR="001366F9" w:rsidRPr="000961F5" w:rsidRDefault="001366F9" w:rsidP="00847BD0">
            <w:pPr>
              <w:spacing w:line="276" w:lineRule="auto"/>
              <w:ind w:left="0"/>
              <w:jc w:val="left"/>
              <w:rPr>
                <w:lang w:eastAsia="x-none"/>
              </w:rPr>
            </w:pPr>
            <w:r w:rsidRPr="000961F5">
              <w:rPr>
                <w:lang w:eastAsia="x-none"/>
              </w:rPr>
              <w:t>9</w:t>
            </w:r>
          </w:p>
        </w:tc>
        <w:tc>
          <w:tcPr>
            <w:tcW w:w="3260" w:type="dxa"/>
          </w:tcPr>
          <w:p w14:paraId="06FB943A" w14:textId="37DD3285" w:rsidR="001366F9" w:rsidRPr="000961F5" w:rsidRDefault="001366F9" w:rsidP="00847BD0">
            <w:pPr>
              <w:spacing w:line="276" w:lineRule="auto"/>
              <w:ind w:left="0"/>
              <w:jc w:val="left"/>
              <w:rPr>
                <w:lang w:eastAsia="x-none"/>
              </w:rPr>
            </w:pPr>
            <w:r w:rsidRPr="000961F5">
              <w:rPr>
                <w:lang w:eastAsia="x-none"/>
              </w:rPr>
              <w:t>View comments</w:t>
            </w:r>
          </w:p>
        </w:tc>
        <w:tc>
          <w:tcPr>
            <w:tcW w:w="1134" w:type="dxa"/>
            <w:vMerge/>
            <w:shd w:val="clear" w:color="auto" w:fill="D9D9D9" w:themeFill="background1" w:themeFillShade="D9"/>
          </w:tcPr>
          <w:p w14:paraId="7C721E5A" w14:textId="77777777" w:rsidR="001366F9" w:rsidRPr="000961F5" w:rsidRDefault="001366F9" w:rsidP="00847BD0">
            <w:pPr>
              <w:spacing w:line="276" w:lineRule="auto"/>
              <w:ind w:left="0"/>
              <w:jc w:val="center"/>
              <w:rPr>
                <w:lang w:eastAsia="x-none"/>
              </w:rPr>
            </w:pPr>
          </w:p>
        </w:tc>
        <w:tc>
          <w:tcPr>
            <w:tcW w:w="1134" w:type="dxa"/>
            <w:vMerge/>
            <w:shd w:val="clear" w:color="auto" w:fill="D9D9D9" w:themeFill="background1" w:themeFillShade="D9"/>
          </w:tcPr>
          <w:p w14:paraId="4103661F" w14:textId="77777777" w:rsidR="001366F9" w:rsidRPr="000961F5" w:rsidRDefault="001366F9" w:rsidP="00847BD0">
            <w:pPr>
              <w:spacing w:line="276" w:lineRule="auto"/>
              <w:ind w:left="0"/>
              <w:jc w:val="center"/>
              <w:rPr>
                <w:lang w:eastAsia="x-none"/>
              </w:rPr>
            </w:pPr>
          </w:p>
        </w:tc>
        <w:tc>
          <w:tcPr>
            <w:tcW w:w="1134" w:type="dxa"/>
          </w:tcPr>
          <w:p w14:paraId="3A717DD1" w14:textId="2022A9BB" w:rsidR="001366F9" w:rsidRPr="002B0661" w:rsidRDefault="001366F9" w:rsidP="00847BD0">
            <w:pPr>
              <w:spacing w:line="276" w:lineRule="auto"/>
              <w:ind w:left="0"/>
              <w:jc w:val="center"/>
              <w:rPr>
                <w:b/>
                <w:bCs/>
                <w:lang w:val="en-US" w:eastAsia="x-none"/>
              </w:rPr>
            </w:pPr>
            <w:r w:rsidRPr="000961F5">
              <w:rPr>
                <w:rFonts w:ascii="Segoe UI Symbol" w:hAnsi="Segoe UI Symbol" w:cs="Segoe UI Symbol"/>
                <w:b/>
                <w:bCs/>
                <w:lang w:val="en-US" w:eastAsia="x-none"/>
              </w:rPr>
              <w:t>✓</w:t>
            </w:r>
          </w:p>
        </w:tc>
        <w:tc>
          <w:tcPr>
            <w:tcW w:w="1134" w:type="dxa"/>
          </w:tcPr>
          <w:p w14:paraId="2EF48A80" w14:textId="4E142F85" w:rsidR="001366F9" w:rsidRPr="000961F5" w:rsidRDefault="0077031A" w:rsidP="00847BD0">
            <w:pPr>
              <w:spacing w:line="276" w:lineRule="auto"/>
              <w:ind w:left="0"/>
              <w:jc w:val="center"/>
              <w:rPr>
                <w:lang w:eastAsia="x-none"/>
              </w:rPr>
            </w:pPr>
            <w:r w:rsidRPr="000961F5">
              <w:rPr>
                <w:rFonts w:ascii="Segoe UI Symbol" w:hAnsi="Segoe UI Symbol" w:cs="Segoe UI Symbol"/>
                <w:b/>
                <w:bCs/>
                <w:lang w:val="en-US" w:eastAsia="x-none"/>
              </w:rPr>
              <w:t>✓</w:t>
            </w:r>
          </w:p>
        </w:tc>
      </w:tr>
      <w:tr w:rsidR="00DF2D78" w:rsidRPr="000961F5" w14:paraId="26F9BCCC" w14:textId="77777777" w:rsidTr="00B10204">
        <w:tc>
          <w:tcPr>
            <w:tcW w:w="421" w:type="dxa"/>
          </w:tcPr>
          <w:p w14:paraId="4D90194D" w14:textId="16626482" w:rsidR="00DF2D78" w:rsidRPr="000961F5" w:rsidRDefault="001366F9" w:rsidP="00847BD0">
            <w:pPr>
              <w:spacing w:line="276" w:lineRule="auto"/>
              <w:ind w:left="0"/>
              <w:jc w:val="left"/>
              <w:rPr>
                <w:lang w:eastAsia="x-none"/>
              </w:rPr>
            </w:pPr>
            <w:r w:rsidRPr="000961F5">
              <w:rPr>
                <w:lang w:eastAsia="x-none"/>
              </w:rPr>
              <w:t>10</w:t>
            </w:r>
          </w:p>
        </w:tc>
        <w:tc>
          <w:tcPr>
            <w:tcW w:w="3260" w:type="dxa"/>
          </w:tcPr>
          <w:p w14:paraId="2C27827B" w14:textId="77777777" w:rsidR="00DF2D78" w:rsidRPr="000961F5" w:rsidRDefault="00DF2D78" w:rsidP="00847BD0">
            <w:pPr>
              <w:spacing w:line="276" w:lineRule="auto"/>
              <w:ind w:left="0"/>
              <w:jc w:val="left"/>
              <w:rPr>
                <w:lang w:eastAsia="x-none"/>
              </w:rPr>
            </w:pPr>
            <w:r w:rsidRPr="000961F5">
              <w:rPr>
                <w:lang w:eastAsia="x-none"/>
              </w:rPr>
              <w:t>Approve entries</w:t>
            </w:r>
          </w:p>
        </w:tc>
        <w:tc>
          <w:tcPr>
            <w:tcW w:w="1134" w:type="dxa"/>
            <w:vMerge/>
            <w:shd w:val="clear" w:color="auto" w:fill="D9D9D9" w:themeFill="background1" w:themeFillShade="D9"/>
          </w:tcPr>
          <w:p w14:paraId="02C5648E"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69AF5414" w14:textId="77777777" w:rsidR="00DF2D78" w:rsidRPr="000961F5" w:rsidRDefault="00DF2D78" w:rsidP="00847BD0">
            <w:pPr>
              <w:spacing w:line="276" w:lineRule="auto"/>
              <w:ind w:left="0"/>
              <w:jc w:val="center"/>
              <w:rPr>
                <w:lang w:eastAsia="x-none"/>
              </w:rPr>
            </w:pPr>
          </w:p>
        </w:tc>
        <w:tc>
          <w:tcPr>
            <w:tcW w:w="1134" w:type="dxa"/>
          </w:tcPr>
          <w:p w14:paraId="063981D3"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67363E1D" w14:textId="77777777" w:rsidR="00DF2D78" w:rsidRPr="000961F5" w:rsidRDefault="00DF2D78" w:rsidP="00847BD0">
            <w:pPr>
              <w:spacing w:line="276" w:lineRule="auto"/>
              <w:ind w:left="0"/>
              <w:jc w:val="center"/>
              <w:rPr>
                <w:lang w:eastAsia="x-none"/>
              </w:rPr>
            </w:pPr>
          </w:p>
        </w:tc>
      </w:tr>
    </w:tbl>
    <w:p w14:paraId="7B2C854A" w14:textId="54F64F65" w:rsidR="00DF2D78" w:rsidRPr="000961F5" w:rsidRDefault="00DF2D78" w:rsidP="00DF2D78">
      <w:pPr>
        <w:spacing w:line="276" w:lineRule="auto"/>
        <w:ind w:left="0"/>
        <w:jc w:val="left"/>
        <w:rPr>
          <w:b/>
          <w:u w:val="single"/>
          <w:lang w:eastAsia="x-none"/>
        </w:rPr>
      </w:pPr>
      <w:r w:rsidRPr="000961F5">
        <w:rPr>
          <w:b/>
          <w:u w:val="single"/>
          <w:lang w:eastAsia="x-none"/>
        </w:rPr>
        <w:br w:type="textWrapping" w:clear="all"/>
      </w:r>
    </w:p>
    <w:p w14:paraId="35297D72" w14:textId="5136402E" w:rsidR="00DF2D78" w:rsidRPr="000961F5" w:rsidRDefault="00DF2D78" w:rsidP="00DF2D78">
      <w:pPr>
        <w:pStyle w:val="ListParagraph"/>
        <w:spacing w:line="276" w:lineRule="auto"/>
        <w:ind w:leftChars="0" w:left="0"/>
        <w:jc w:val="left"/>
        <w:rPr>
          <w:b/>
          <w:sz w:val="18"/>
          <w:lang w:eastAsia="x-none"/>
        </w:rPr>
      </w:pPr>
      <w:r w:rsidRPr="000961F5">
        <w:rPr>
          <w:b/>
          <w:sz w:val="18"/>
          <w:lang w:eastAsia="x-none"/>
        </w:rPr>
        <w:t>Regulator (HKEX) [Unassigned]</w:t>
      </w:r>
    </w:p>
    <w:tbl>
      <w:tblPr>
        <w:tblStyle w:val="TableGrid"/>
        <w:tblpPr w:leftFromText="180" w:rightFromText="180" w:vertAnchor="text" w:tblpY="1"/>
        <w:tblOverlap w:val="never"/>
        <w:tblW w:w="0" w:type="auto"/>
        <w:tblLayout w:type="fixed"/>
        <w:tblLook w:val="04A0" w:firstRow="1" w:lastRow="0" w:firstColumn="1" w:lastColumn="0" w:noHBand="0" w:noVBand="1"/>
      </w:tblPr>
      <w:tblGrid>
        <w:gridCol w:w="421"/>
        <w:gridCol w:w="3260"/>
        <w:gridCol w:w="1134"/>
        <w:gridCol w:w="1134"/>
        <w:gridCol w:w="1134"/>
        <w:gridCol w:w="1134"/>
      </w:tblGrid>
      <w:tr w:rsidR="00DF2D78" w:rsidRPr="000961F5" w14:paraId="743408FF" w14:textId="77777777" w:rsidTr="00B10204">
        <w:tc>
          <w:tcPr>
            <w:tcW w:w="421" w:type="dxa"/>
            <w:vMerge w:val="restart"/>
            <w:shd w:val="clear" w:color="auto" w:fill="13426B"/>
          </w:tcPr>
          <w:p w14:paraId="13BE50EA" w14:textId="77777777" w:rsidR="00DF2D78" w:rsidRPr="000961F5" w:rsidRDefault="00DF2D78" w:rsidP="00847BD0">
            <w:pPr>
              <w:spacing w:line="276" w:lineRule="auto"/>
              <w:ind w:left="0"/>
              <w:jc w:val="center"/>
              <w:rPr>
                <w:b/>
                <w:lang w:eastAsia="x-none"/>
              </w:rPr>
            </w:pPr>
            <w:r w:rsidRPr="000961F5">
              <w:rPr>
                <w:lang w:val="en-US"/>
              </w:rPr>
              <w:br/>
              <w:t>#</w:t>
            </w:r>
          </w:p>
        </w:tc>
        <w:tc>
          <w:tcPr>
            <w:tcW w:w="3260" w:type="dxa"/>
            <w:vMerge w:val="restart"/>
            <w:shd w:val="clear" w:color="auto" w:fill="13426B"/>
          </w:tcPr>
          <w:p w14:paraId="0732D3F6" w14:textId="77777777" w:rsidR="00DF2D78" w:rsidRPr="000961F5" w:rsidRDefault="00DF2D78" w:rsidP="00847BD0">
            <w:pPr>
              <w:spacing w:line="276" w:lineRule="auto"/>
              <w:ind w:left="0"/>
              <w:jc w:val="left"/>
              <w:rPr>
                <w:lang w:val="en-US"/>
              </w:rPr>
            </w:pPr>
            <w:r w:rsidRPr="000961F5">
              <w:rPr>
                <w:lang w:val="en-US"/>
              </w:rPr>
              <w:br/>
              <w:t>Function description</w:t>
            </w:r>
          </w:p>
        </w:tc>
        <w:tc>
          <w:tcPr>
            <w:tcW w:w="4535" w:type="dxa"/>
            <w:gridSpan w:val="4"/>
            <w:shd w:val="clear" w:color="auto" w:fill="13426B"/>
          </w:tcPr>
          <w:p w14:paraId="43FA4BA0" w14:textId="77777777" w:rsidR="00DF2D78" w:rsidRPr="000961F5" w:rsidRDefault="00DF2D78" w:rsidP="00847BD0">
            <w:pPr>
              <w:spacing w:line="276" w:lineRule="auto"/>
              <w:ind w:left="0"/>
              <w:jc w:val="center"/>
              <w:rPr>
                <w:lang w:val="en-US"/>
              </w:rPr>
            </w:pPr>
            <w:r w:rsidRPr="000961F5">
              <w:rPr>
                <w:lang w:val="en-US"/>
              </w:rPr>
              <w:t>Status tab</w:t>
            </w:r>
          </w:p>
        </w:tc>
      </w:tr>
      <w:tr w:rsidR="00DF2D78" w:rsidRPr="000961F5" w14:paraId="47D7208B" w14:textId="77777777" w:rsidTr="00B10204">
        <w:tc>
          <w:tcPr>
            <w:tcW w:w="421" w:type="dxa"/>
            <w:vMerge/>
          </w:tcPr>
          <w:p w14:paraId="0B4A109B" w14:textId="77777777" w:rsidR="00DF2D78" w:rsidRPr="000961F5" w:rsidRDefault="00DF2D78" w:rsidP="00847BD0">
            <w:pPr>
              <w:spacing w:line="276" w:lineRule="auto"/>
              <w:ind w:left="0"/>
              <w:jc w:val="left"/>
              <w:rPr>
                <w:b/>
                <w:lang w:eastAsia="x-none"/>
              </w:rPr>
            </w:pPr>
          </w:p>
        </w:tc>
        <w:tc>
          <w:tcPr>
            <w:tcW w:w="3260" w:type="dxa"/>
            <w:vMerge/>
          </w:tcPr>
          <w:p w14:paraId="336BC86D" w14:textId="77777777" w:rsidR="00DF2D78" w:rsidRPr="000961F5" w:rsidRDefault="00DF2D78" w:rsidP="00847BD0">
            <w:pPr>
              <w:spacing w:line="276" w:lineRule="auto"/>
              <w:ind w:left="0"/>
              <w:jc w:val="left"/>
              <w:rPr>
                <w:b/>
                <w:lang w:eastAsia="x-none"/>
              </w:rPr>
            </w:pPr>
          </w:p>
        </w:tc>
        <w:tc>
          <w:tcPr>
            <w:tcW w:w="1134" w:type="dxa"/>
            <w:shd w:val="clear" w:color="auto" w:fill="D9D9D9" w:themeFill="background1" w:themeFillShade="D9"/>
          </w:tcPr>
          <w:p w14:paraId="48F4C754" w14:textId="77777777" w:rsidR="00DF2D78" w:rsidRPr="000961F5" w:rsidRDefault="00DF2D78" w:rsidP="00847BD0">
            <w:pPr>
              <w:spacing w:line="276" w:lineRule="auto"/>
              <w:ind w:left="0"/>
              <w:jc w:val="center"/>
              <w:rPr>
                <w:lang w:eastAsia="x-none"/>
              </w:rPr>
            </w:pPr>
            <w:r w:rsidRPr="000961F5">
              <w:rPr>
                <w:lang w:eastAsia="x-none"/>
              </w:rPr>
              <w:t>[None]</w:t>
            </w:r>
          </w:p>
        </w:tc>
        <w:tc>
          <w:tcPr>
            <w:tcW w:w="1134" w:type="dxa"/>
            <w:shd w:val="clear" w:color="auto" w:fill="D9D9D9" w:themeFill="background1" w:themeFillShade="D9"/>
          </w:tcPr>
          <w:p w14:paraId="718FB129" w14:textId="77777777" w:rsidR="00DF2D78" w:rsidRPr="000961F5" w:rsidRDefault="00DF2D78" w:rsidP="00847BD0">
            <w:pPr>
              <w:spacing w:line="276" w:lineRule="auto"/>
              <w:ind w:left="0"/>
              <w:jc w:val="center"/>
              <w:rPr>
                <w:lang w:eastAsia="x-none"/>
              </w:rPr>
            </w:pPr>
            <w:r w:rsidRPr="000961F5">
              <w:rPr>
                <w:lang w:eastAsia="x-none"/>
              </w:rPr>
              <w:t>Pending</w:t>
            </w:r>
          </w:p>
        </w:tc>
        <w:tc>
          <w:tcPr>
            <w:tcW w:w="1134" w:type="dxa"/>
            <w:shd w:val="clear" w:color="auto" w:fill="B8CCE4" w:themeFill="accent1" w:themeFillTint="66"/>
          </w:tcPr>
          <w:p w14:paraId="308C7552" w14:textId="77777777" w:rsidR="00DF2D78" w:rsidRPr="000961F5" w:rsidRDefault="00DF2D78" w:rsidP="00847BD0">
            <w:pPr>
              <w:spacing w:line="276" w:lineRule="auto"/>
              <w:ind w:left="0"/>
              <w:jc w:val="center"/>
              <w:rPr>
                <w:lang w:eastAsia="x-none"/>
              </w:rPr>
            </w:pPr>
            <w:r w:rsidRPr="000961F5">
              <w:rPr>
                <w:lang w:eastAsia="x-none"/>
              </w:rPr>
              <w:t>Submitted</w:t>
            </w:r>
          </w:p>
        </w:tc>
        <w:tc>
          <w:tcPr>
            <w:tcW w:w="1134" w:type="dxa"/>
            <w:shd w:val="clear" w:color="auto" w:fill="B8CCE4" w:themeFill="accent1" w:themeFillTint="66"/>
          </w:tcPr>
          <w:p w14:paraId="177D9558" w14:textId="77777777" w:rsidR="00DF2D78" w:rsidRPr="000961F5" w:rsidRDefault="00DF2D78" w:rsidP="00847BD0">
            <w:pPr>
              <w:spacing w:line="276" w:lineRule="auto"/>
              <w:ind w:left="0"/>
              <w:jc w:val="center"/>
              <w:rPr>
                <w:lang w:eastAsia="x-none"/>
              </w:rPr>
            </w:pPr>
            <w:r w:rsidRPr="000961F5">
              <w:rPr>
                <w:lang w:eastAsia="x-none"/>
              </w:rPr>
              <w:t>Finalised</w:t>
            </w:r>
          </w:p>
        </w:tc>
      </w:tr>
      <w:tr w:rsidR="00DF2D78" w:rsidRPr="000961F5" w14:paraId="5C6412EF" w14:textId="77777777" w:rsidTr="00B10204">
        <w:tc>
          <w:tcPr>
            <w:tcW w:w="421" w:type="dxa"/>
          </w:tcPr>
          <w:p w14:paraId="23084A97" w14:textId="77777777" w:rsidR="00DF2D78" w:rsidRPr="000961F5" w:rsidRDefault="00DF2D78" w:rsidP="00847BD0">
            <w:pPr>
              <w:spacing w:line="276" w:lineRule="auto"/>
              <w:ind w:left="0"/>
              <w:jc w:val="left"/>
              <w:rPr>
                <w:lang w:eastAsia="x-none"/>
              </w:rPr>
            </w:pPr>
            <w:r w:rsidRPr="000961F5">
              <w:rPr>
                <w:lang w:eastAsia="x-none"/>
              </w:rPr>
              <w:t>1</w:t>
            </w:r>
          </w:p>
        </w:tc>
        <w:tc>
          <w:tcPr>
            <w:tcW w:w="3260" w:type="dxa"/>
          </w:tcPr>
          <w:p w14:paraId="10225162" w14:textId="77777777" w:rsidR="00DF2D78" w:rsidRPr="000961F5" w:rsidRDefault="00DF2D78" w:rsidP="00847BD0">
            <w:pPr>
              <w:spacing w:line="276" w:lineRule="auto"/>
              <w:ind w:left="0"/>
              <w:jc w:val="left"/>
              <w:rPr>
                <w:lang w:eastAsia="x-none"/>
              </w:rPr>
            </w:pPr>
            <w:r w:rsidRPr="000961F5">
              <w:rPr>
                <w:lang w:eastAsia="x-none"/>
              </w:rPr>
              <w:t>Search entries based on attribute values</w:t>
            </w:r>
          </w:p>
        </w:tc>
        <w:tc>
          <w:tcPr>
            <w:tcW w:w="1134" w:type="dxa"/>
            <w:vMerge w:val="restart"/>
            <w:shd w:val="clear" w:color="auto" w:fill="D9D9D9" w:themeFill="background1" w:themeFillShade="D9"/>
          </w:tcPr>
          <w:p w14:paraId="0F98DDDE" w14:textId="77777777" w:rsidR="00DF2D78" w:rsidRPr="000961F5" w:rsidRDefault="00DF2D78" w:rsidP="00847BD0">
            <w:pPr>
              <w:spacing w:line="276" w:lineRule="auto"/>
              <w:ind w:left="0"/>
              <w:jc w:val="center"/>
              <w:rPr>
                <w:lang w:eastAsia="x-none"/>
              </w:rPr>
            </w:pPr>
          </w:p>
          <w:p w14:paraId="76844923" w14:textId="77777777" w:rsidR="00DF2D78" w:rsidRPr="000961F5" w:rsidRDefault="00DF2D78" w:rsidP="00847BD0">
            <w:pPr>
              <w:spacing w:line="276" w:lineRule="auto"/>
              <w:ind w:left="0"/>
              <w:jc w:val="center"/>
              <w:rPr>
                <w:lang w:eastAsia="x-none"/>
              </w:rPr>
            </w:pPr>
          </w:p>
          <w:p w14:paraId="4BF6CC75" w14:textId="77777777" w:rsidR="00DF2D78" w:rsidRPr="000961F5" w:rsidRDefault="00DF2D78" w:rsidP="00847BD0">
            <w:pPr>
              <w:spacing w:line="276" w:lineRule="auto"/>
              <w:ind w:left="0"/>
              <w:jc w:val="center"/>
              <w:rPr>
                <w:lang w:eastAsia="x-none"/>
              </w:rPr>
            </w:pPr>
          </w:p>
          <w:p w14:paraId="560E9160" w14:textId="77777777" w:rsidR="00DF2D78" w:rsidRPr="000961F5" w:rsidRDefault="00DF2D78" w:rsidP="00847BD0">
            <w:pPr>
              <w:spacing w:line="276" w:lineRule="auto"/>
              <w:ind w:left="0"/>
              <w:jc w:val="center"/>
              <w:rPr>
                <w:lang w:eastAsia="x-none"/>
              </w:rPr>
            </w:pPr>
          </w:p>
          <w:p w14:paraId="07EBE6CC" w14:textId="77777777" w:rsidR="00DF2D78" w:rsidRPr="000961F5" w:rsidRDefault="00DF2D78" w:rsidP="00847BD0">
            <w:pPr>
              <w:spacing w:line="276" w:lineRule="auto"/>
              <w:ind w:left="0"/>
              <w:jc w:val="center"/>
              <w:rPr>
                <w:lang w:eastAsia="x-none"/>
              </w:rPr>
            </w:pPr>
          </w:p>
          <w:p w14:paraId="0001C833" w14:textId="77777777" w:rsidR="00DF2D78" w:rsidRPr="000961F5" w:rsidRDefault="00DF2D78" w:rsidP="00847BD0">
            <w:pPr>
              <w:spacing w:line="276" w:lineRule="auto"/>
              <w:ind w:left="0"/>
              <w:jc w:val="center"/>
              <w:rPr>
                <w:lang w:eastAsia="x-none"/>
              </w:rPr>
            </w:pPr>
          </w:p>
          <w:p w14:paraId="5F6A06D2" w14:textId="77777777" w:rsidR="00DF2D78" w:rsidRPr="000961F5" w:rsidRDefault="00DF2D78" w:rsidP="00847BD0">
            <w:pPr>
              <w:spacing w:line="276" w:lineRule="auto"/>
              <w:ind w:left="0"/>
              <w:jc w:val="center"/>
              <w:rPr>
                <w:lang w:eastAsia="x-none"/>
              </w:rPr>
            </w:pPr>
          </w:p>
          <w:p w14:paraId="01948C46" w14:textId="77777777" w:rsidR="00DF2D78" w:rsidRPr="000961F5" w:rsidRDefault="00DF2D78" w:rsidP="00847BD0">
            <w:pPr>
              <w:spacing w:line="276" w:lineRule="auto"/>
              <w:ind w:left="0"/>
              <w:jc w:val="center"/>
              <w:rPr>
                <w:lang w:eastAsia="x-none"/>
              </w:rPr>
            </w:pPr>
          </w:p>
          <w:p w14:paraId="3AD5FC92" w14:textId="77777777" w:rsidR="00DF2D78" w:rsidRPr="000961F5" w:rsidRDefault="00DF2D78" w:rsidP="00847BD0">
            <w:pPr>
              <w:spacing w:line="276" w:lineRule="auto"/>
              <w:ind w:left="0"/>
              <w:jc w:val="center"/>
              <w:rPr>
                <w:lang w:eastAsia="x-none"/>
              </w:rPr>
            </w:pPr>
          </w:p>
        </w:tc>
        <w:tc>
          <w:tcPr>
            <w:tcW w:w="1134" w:type="dxa"/>
            <w:vMerge w:val="restart"/>
            <w:shd w:val="clear" w:color="auto" w:fill="D9D9D9" w:themeFill="background1" w:themeFillShade="D9"/>
          </w:tcPr>
          <w:p w14:paraId="3E474E26" w14:textId="77777777" w:rsidR="00DF2D78" w:rsidRPr="000961F5" w:rsidRDefault="00DF2D78" w:rsidP="00847BD0">
            <w:pPr>
              <w:spacing w:line="276" w:lineRule="auto"/>
              <w:ind w:left="0"/>
              <w:jc w:val="center"/>
              <w:rPr>
                <w:lang w:eastAsia="x-none"/>
              </w:rPr>
            </w:pPr>
          </w:p>
        </w:tc>
        <w:tc>
          <w:tcPr>
            <w:tcW w:w="1134" w:type="dxa"/>
          </w:tcPr>
          <w:p w14:paraId="508DD654"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6C643C24"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r>
      <w:tr w:rsidR="00DF2D78" w:rsidRPr="000961F5" w14:paraId="3BBD3EA3" w14:textId="77777777" w:rsidTr="00B10204">
        <w:tc>
          <w:tcPr>
            <w:tcW w:w="421" w:type="dxa"/>
          </w:tcPr>
          <w:p w14:paraId="06373D5C" w14:textId="77777777" w:rsidR="00DF2D78" w:rsidRPr="000961F5" w:rsidRDefault="00DF2D78" w:rsidP="00847BD0">
            <w:pPr>
              <w:spacing w:line="276" w:lineRule="auto"/>
              <w:ind w:left="0"/>
              <w:jc w:val="left"/>
              <w:rPr>
                <w:lang w:eastAsia="x-none"/>
              </w:rPr>
            </w:pPr>
            <w:r w:rsidRPr="000961F5">
              <w:rPr>
                <w:lang w:eastAsia="x-none"/>
              </w:rPr>
              <w:t>2</w:t>
            </w:r>
          </w:p>
        </w:tc>
        <w:tc>
          <w:tcPr>
            <w:tcW w:w="3260" w:type="dxa"/>
          </w:tcPr>
          <w:p w14:paraId="1039A06E" w14:textId="77777777" w:rsidR="00DF2D78" w:rsidRPr="000961F5" w:rsidRDefault="00DF2D78" w:rsidP="00847BD0">
            <w:pPr>
              <w:spacing w:line="276" w:lineRule="auto"/>
              <w:ind w:left="0"/>
              <w:jc w:val="left"/>
              <w:rPr>
                <w:lang w:eastAsia="x-none"/>
              </w:rPr>
            </w:pPr>
            <w:r w:rsidRPr="000961F5">
              <w:rPr>
                <w:lang w:eastAsia="x-none"/>
              </w:rPr>
              <w:t>Filter entries based on attribute values</w:t>
            </w:r>
          </w:p>
        </w:tc>
        <w:tc>
          <w:tcPr>
            <w:tcW w:w="1134" w:type="dxa"/>
            <w:vMerge/>
            <w:shd w:val="clear" w:color="auto" w:fill="D9D9D9" w:themeFill="background1" w:themeFillShade="D9"/>
          </w:tcPr>
          <w:p w14:paraId="0DCC63AC"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75186A70" w14:textId="77777777" w:rsidR="00DF2D78" w:rsidRPr="000961F5" w:rsidRDefault="00DF2D78" w:rsidP="00847BD0">
            <w:pPr>
              <w:spacing w:line="276" w:lineRule="auto"/>
              <w:ind w:left="0"/>
              <w:jc w:val="center"/>
              <w:rPr>
                <w:lang w:eastAsia="x-none"/>
              </w:rPr>
            </w:pPr>
          </w:p>
        </w:tc>
        <w:tc>
          <w:tcPr>
            <w:tcW w:w="1134" w:type="dxa"/>
          </w:tcPr>
          <w:p w14:paraId="44B84A4A"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6D06DF9B"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r>
      <w:tr w:rsidR="00DF2D78" w:rsidRPr="000961F5" w14:paraId="3F06484F" w14:textId="77777777" w:rsidTr="00B10204">
        <w:tc>
          <w:tcPr>
            <w:tcW w:w="421" w:type="dxa"/>
          </w:tcPr>
          <w:p w14:paraId="6618BA78" w14:textId="77777777" w:rsidR="00DF2D78" w:rsidRPr="000961F5" w:rsidRDefault="00DF2D78" w:rsidP="00847BD0">
            <w:pPr>
              <w:spacing w:line="276" w:lineRule="auto"/>
              <w:ind w:left="0"/>
              <w:jc w:val="left"/>
              <w:rPr>
                <w:lang w:eastAsia="x-none"/>
              </w:rPr>
            </w:pPr>
            <w:r w:rsidRPr="000961F5">
              <w:rPr>
                <w:lang w:eastAsia="x-none"/>
              </w:rPr>
              <w:t>3</w:t>
            </w:r>
          </w:p>
        </w:tc>
        <w:tc>
          <w:tcPr>
            <w:tcW w:w="3260" w:type="dxa"/>
          </w:tcPr>
          <w:p w14:paraId="5DB683D4" w14:textId="77777777" w:rsidR="00DF2D78" w:rsidRPr="000961F5" w:rsidRDefault="00DF2D78" w:rsidP="00847BD0">
            <w:pPr>
              <w:spacing w:line="276" w:lineRule="auto"/>
              <w:ind w:left="0"/>
              <w:jc w:val="left"/>
              <w:rPr>
                <w:lang w:eastAsia="x-none"/>
              </w:rPr>
            </w:pPr>
            <w:r w:rsidRPr="000961F5">
              <w:rPr>
                <w:lang w:eastAsia="x-none"/>
              </w:rPr>
              <w:t>Create entries</w:t>
            </w:r>
          </w:p>
        </w:tc>
        <w:tc>
          <w:tcPr>
            <w:tcW w:w="1134" w:type="dxa"/>
            <w:vMerge/>
            <w:shd w:val="clear" w:color="auto" w:fill="D9D9D9" w:themeFill="background1" w:themeFillShade="D9"/>
          </w:tcPr>
          <w:p w14:paraId="3DEC4DFB"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2D787A97" w14:textId="77777777" w:rsidR="00DF2D78" w:rsidRPr="000961F5" w:rsidRDefault="00DF2D78" w:rsidP="00847BD0">
            <w:pPr>
              <w:spacing w:line="276" w:lineRule="auto"/>
              <w:ind w:left="0"/>
              <w:jc w:val="center"/>
              <w:rPr>
                <w:lang w:eastAsia="x-none"/>
              </w:rPr>
            </w:pPr>
          </w:p>
        </w:tc>
        <w:tc>
          <w:tcPr>
            <w:tcW w:w="1134" w:type="dxa"/>
          </w:tcPr>
          <w:p w14:paraId="0203B59F" w14:textId="77777777" w:rsidR="00DF2D78" w:rsidRPr="000961F5" w:rsidRDefault="00DF2D78" w:rsidP="00847BD0">
            <w:pPr>
              <w:spacing w:line="276" w:lineRule="auto"/>
              <w:ind w:left="0"/>
              <w:jc w:val="center"/>
              <w:rPr>
                <w:lang w:eastAsia="x-none"/>
              </w:rPr>
            </w:pPr>
          </w:p>
        </w:tc>
        <w:tc>
          <w:tcPr>
            <w:tcW w:w="1134" w:type="dxa"/>
          </w:tcPr>
          <w:p w14:paraId="635B422B" w14:textId="77777777" w:rsidR="00DF2D78" w:rsidRPr="000961F5" w:rsidRDefault="00DF2D78" w:rsidP="00847BD0">
            <w:pPr>
              <w:spacing w:line="276" w:lineRule="auto"/>
              <w:ind w:left="0"/>
              <w:jc w:val="center"/>
              <w:rPr>
                <w:lang w:eastAsia="x-none"/>
              </w:rPr>
            </w:pPr>
          </w:p>
        </w:tc>
      </w:tr>
      <w:tr w:rsidR="00DF2D78" w:rsidRPr="000961F5" w14:paraId="52EDCD6A" w14:textId="77777777" w:rsidTr="00B10204">
        <w:tc>
          <w:tcPr>
            <w:tcW w:w="421" w:type="dxa"/>
          </w:tcPr>
          <w:p w14:paraId="6F10E3A0" w14:textId="77777777" w:rsidR="00DF2D78" w:rsidRPr="000961F5" w:rsidRDefault="00DF2D78" w:rsidP="00847BD0">
            <w:pPr>
              <w:spacing w:line="276" w:lineRule="auto"/>
              <w:ind w:left="0"/>
              <w:jc w:val="left"/>
              <w:rPr>
                <w:lang w:eastAsia="x-none"/>
              </w:rPr>
            </w:pPr>
            <w:r w:rsidRPr="000961F5">
              <w:rPr>
                <w:lang w:eastAsia="x-none"/>
              </w:rPr>
              <w:t>4</w:t>
            </w:r>
          </w:p>
        </w:tc>
        <w:tc>
          <w:tcPr>
            <w:tcW w:w="3260" w:type="dxa"/>
          </w:tcPr>
          <w:p w14:paraId="75F964A9" w14:textId="77777777" w:rsidR="00DF2D78" w:rsidRPr="000961F5" w:rsidRDefault="00DF2D78" w:rsidP="00847BD0">
            <w:pPr>
              <w:spacing w:line="276" w:lineRule="auto"/>
              <w:ind w:left="0"/>
              <w:jc w:val="left"/>
              <w:rPr>
                <w:lang w:eastAsia="x-none"/>
              </w:rPr>
            </w:pPr>
            <w:r w:rsidRPr="000961F5">
              <w:rPr>
                <w:lang w:eastAsia="x-none"/>
              </w:rPr>
              <w:t>Amend entries</w:t>
            </w:r>
          </w:p>
        </w:tc>
        <w:tc>
          <w:tcPr>
            <w:tcW w:w="1134" w:type="dxa"/>
            <w:vMerge/>
            <w:shd w:val="clear" w:color="auto" w:fill="D9D9D9" w:themeFill="background1" w:themeFillShade="D9"/>
          </w:tcPr>
          <w:p w14:paraId="7B97AB31"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048F6420" w14:textId="77777777" w:rsidR="00DF2D78" w:rsidRPr="000961F5" w:rsidRDefault="00DF2D78" w:rsidP="00847BD0">
            <w:pPr>
              <w:spacing w:line="276" w:lineRule="auto"/>
              <w:ind w:left="0"/>
              <w:jc w:val="center"/>
              <w:rPr>
                <w:lang w:eastAsia="x-none"/>
              </w:rPr>
            </w:pPr>
          </w:p>
        </w:tc>
        <w:tc>
          <w:tcPr>
            <w:tcW w:w="1134" w:type="dxa"/>
          </w:tcPr>
          <w:p w14:paraId="0C00D3B4" w14:textId="77777777" w:rsidR="00DF2D78" w:rsidRPr="000961F5" w:rsidRDefault="00DF2D78" w:rsidP="00847BD0">
            <w:pPr>
              <w:spacing w:line="276" w:lineRule="auto"/>
              <w:ind w:left="0"/>
              <w:jc w:val="center"/>
              <w:rPr>
                <w:lang w:eastAsia="x-none"/>
              </w:rPr>
            </w:pPr>
          </w:p>
        </w:tc>
        <w:tc>
          <w:tcPr>
            <w:tcW w:w="1134" w:type="dxa"/>
          </w:tcPr>
          <w:p w14:paraId="16C65D16" w14:textId="77777777" w:rsidR="00DF2D78" w:rsidRPr="000961F5" w:rsidRDefault="00DF2D78" w:rsidP="00847BD0">
            <w:pPr>
              <w:spacing w:line="276" w:lineRule="auto"/>
              <w:ind w:left="0"/>
              <w:jc w:val="center"/>
              <w:rPr>
                <w:lang w:eastAsia="x-none"/>
              </w:rPr>
            </w:pPr>
          </w:p>
        </w:tc>
      </w:tr>
      <w:tr w:rsidR="00DF2D78" w:rsidRPr="000961F5" w14:paraId="449FA611" w14:textId="77777777" w:rsidTr="00B10204">
        <w:tc>
          <w:tcPr>
            <w:tcW w:w="421" w:type="dxa"/>
          </w:tcPr>
          <w:p w14:paraId="07EE2CBC" w14:textId="77777777" w:rsidR="00DF2D78" w:rsidRPr="000961F5" w:rsidRDefault="00DF2D78" w:rsidP="00847BD0">
            <w:pPr>
              <w:spacing w:line="276" w:lineRule="auto"/>
              <w:ind w:left="0"/>
              <w:jc w:val="left"/>
              <w:rPr>
                <w:lang w:eastAsia="x-none"/>
              </w:rPr>
            </w:pPr>
            <w:r w:rsidRPr="000961F5">
              <w:rPr>
                <w:lang w:eastAsia="x-none"/>
              </w:rPr>
              <w:t>5</w:t>
            </w:r>
          </w:p>
        </w:tc>
        <w:tc>
          <w:tcPr>
            <w:tcW w:w="3260" w:type="dxa"/>
          </w:tcPr>
          <w:p w14:paraId="5736D7E0" w14:textId="77777777" w:rsidR="00DF2D78" w:rsidRPr="000961F5" w:rsidRDefault="00DF2D78" w:rsidP="00847BD0">
            <w:pPr>
              <w:spacing w:line="276" w:lineRule="auto"/>
              <w:ind w:left="0"/>
              <w:jc w:val="left"/>
              <w:rPr>
                <w:lang w:eastAsia="x-none"/>
              </w:rPr>
            </w:pPr>
            <w:r w:rsidRPr="000961F5">
              <w:rPr>
                <w:lang w:eastAsia="x-none"/>
              </w:rPr>
              <w:t>Save entries</w:t>
            </w:r>
          </w:p>
        </w:tc>
        <w:tc>
          <w:tcPr>
            <w:tcW w:w="1134" w:type="dxa"/>
            <w:vMerge/>
            <w:shd w:val="clear" w:color="auto" w:fill="D9D9D9" w:themeFill="background1" w:themeFillShade="D9"/>
          </w:tcPr>
          <w:p w14:paraId="6E049353"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4094C705" w14:textId="77777777" w:rsidR="00DF2D78" w:rsidRPr="000961F5" w:rsidRDefault="00DF2D78" w:rsidP="00847BD0">
            <w:pPr>
              <w:spacing w:line="276" w:lineRule="auto"/>
              <w:ind w:left="0"/>
              <w:jc w:val="center"/>
              <w:rPr>
                <w:lang w:eastAsia="x-none"/>
              </w:rPr>
            </w:pPr>
          </w:p>
        </w:tc>
        <w:tc>
          <w:tcPr>
            <w:tcW w:w="1134" w:type="dxa"/>
          </w:tcPr>
          <w:p w14:paraId="26A3EC00" w14:textId="77777777" w:rsidR="00DF2D78" w:rsidRPr="000961F5" w:rsidRDefault="00DF2D78" w:rsidP="00847BD0">
            <w:pPr>
              <w:spacing w:line="276" w:lineRule="auto"/>
              <w:ind w:left="0"/>
              <w:jc w:val="center"/>
              <w:rPr>
                <w:lang w:eastAsia="x-none"/>
              </w:rPr>
            </w:pPr>
          </w:p>
        </w:tc>
        <w:tc>
          <w:tcPr>
            <w:tcW w:w="1134" w:type="dxa"/>
          </w:tcPr>
          <w:p w14:paraId="79A18607" w14:textId="77777777" w:rsidR="00DF2D78" w:rsidRPr="000961F5" w:rsidRDefault="00DF2D78" w:rsidP="00847BD0">
            <w:pPr>
              <w:spacing w:line="276" w:lineRule="auto"/>
              <w:ind w:left="0"/>
              <w:jc w:val="center"/>
              <w:rPr>
                <w:lang w:eastAsia="x-none"/>
              </w:rPr>
            </w:pPr>
          </w:p>
        </w:tc>
      </w:tr>
      <w:tr w:rsidR="00DF2D78" w:rsidRPr="000961F5" w14:paraId="4A59C174" w14:textId="77777777" w:rsidTr="00B10204">
        <w:tc>
          <w:tcPr>
            <w:tcW w:w="421" w:type="dxa"/>
          </w:tcPr>
          <w:p w14:paraId="3BB2A6D4" w14:textId="77777777" w:rsidR="00DF2D78" w:rsidRPr="000961F5" w:rsidRDefault="00DF2D78" w:rsidP="00847BD0">
            <w:pPr>
              <w:spacing w:line="276" w:lineRule="auto"/>
              <w:ind w:left="0"/>
              <w:jc w:val="left"/>
              <w:rPr>
                <w:lang w:eastAsia="x-none"/>
              </w:rPr>
            </w:pPr>
            <w:r w:rsidRPr="000961F5">
              <w:rPr>
                <w:lang w:eastAsia="x-none"/>
              </w:rPr>
              <w:t>6</w:t>
            </w:r>
          </w:p>
        </w:tc>
        <w:tc>
          <w:tcPr>
            <w:tcW w:w="3260" w:type="dxa"/>
          </w:tcPr>
          <w:p w14:paraId="4FB6E5E3" w14:textId="77777777" w:rsidR="00DF2D78" w:rsidRPr="000961F5" w:rsidRDefault="00DF2D78" w:rsidP="00847BD0">
            <w:pPr>
              <w:spacing w:line="276" w:lineRule="auto"/>
              <w:ind w:left="0"/>
              <w:jc w:val="left"/>
              <w:rPr>
                <w:lang w:eastAsia="x-none"/>
              </w:rPr>
            </w:pPr>
            <w:r w:rsidRPr="000961F5">
              <w:rPr>
                <w:lang w:eastAsia="x-none"/>
              </w:rPr>
              <w:t>Submit entries</w:t>
            </w:r>
          </w:p>
        </w:tc>
        <w:tc>
          <w:tcPr>
            <w:tcW w:w="1134" w:type="dxa"/>
            <w:vMerge/>
            <w:shd w:val="clear" w:color="auto" w:fill="D9D9D9" w:themeFill="background1" w:themeFillShade="D9"/>
          </w:tcPr>
          <w:p w14:paraId="369E0B42"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6822BBFD" w14:textId="77777777" w:rsidR="00DF2D78" w:rsidRPr="000961F5" w:rsidRDefault="00DF2D78" w:rsidP="00847BD0">
            <w:pPr>
              <w:spacing w:line="276" w:lineRule="auto"/>
              <w:ind w:left="0"/>
              <w:jc w:val="center"/>
              <w:rPr>
                <w:lang w:eastAsia="x-none"/>
              </w:rPr>
            </w:pPr>
          </w:p>
        </w:tc>
        <w:tc>
          <w:tcPr>
            <w:tcW w:w="1134" w:type="dxa"/>
          </w:tcPr>
          <w:p w14:paraId="1792D106" w14:textId="77777777" w:rsidR="00DF2D78" w:rsidRPr="000961F5" w:rsidRDefault="00DF2D78" w:rsidP="00847BD0">
            <w:pPr>
              <w:spacing w:line="276" w:lineRule="auto"/>
              <w:ind w:left="0"/>
              <w:jc w:val="center"/>
              <w:rPr>
                <w:lang w:eastAsia="x-none"/>
              </w:rPr>
            </w:pPr>
          </w:p>
        </w:tc>
        <w:tc>
          <w:tcPr>
            <w:tcW w:w="1134" w:type="dxa"/>
          </w:tcPr>
          <w:p w14:paraId="76698D2C" w14:textId="77777777" w:rsidR="00DF2D78" w:rsidRPr="000961F5" w:rsidRDefault="00DF2D78" w:rsidP="00847BD0">
            <w:pPr>
              <w:spacing w:line="276" w:lineRule="auto"/>
              <w:ind w:left="0"/>
              <w:jc w:val="center"/>
              <w:rPr>
                <w:lang w:eastAsia="x-none"/>
              </w:rPr>
            </w:pPr>
          </w:p>
        </w:tc>
      </w:tr>
      <w:tr w:rsidR="00DF2D78" w:rsidRPr="000961F5" w14:paraId="5B150CA5" w14:textId="77777777" w:rsidTr="00B10204">
        <w:tc>
          <w:tcPr>
            <w:tcW w:w="421" w:type="dxa"/>
          </w:tcPr>
          <w:p w14:paraId="705F4B57" w14:textId="77777777" w:rsidR="00DF2D78" w:rsidRPr="000961F5" w:rsidRDefault="00DF2D78" w:rsidP="00847BD0">
            <w:pPr>
              <w:spacing w:line="276" w:lineRule="auto"/>
              <w:ind w:left="0"/>
              <w:jc w:val="left"/>
              <w:rPr>
                <w:lang w:eastAsia="x-none"/>
              </w:rPr>
            </w:pPr>
            <w:r w:rsidRPr="000961F5">
              <w:rPr>
                <w:lang w:eastAsia="x-none"/>
              </w:rPr>
              <w:t>7</w:t>
            </w:r>
          </w:p>
        </w:tc>
        <w:tc>
          <w:tcPr>
            <w:tcW w:w="3260" w:type="dxa"/>
          </w:tcPr>
          <w:p w14:paraId="12DA3E65" w14:textId="77777777" w:rsidR="00DF2D78" w:rsidRPr="000961F5" w:rsidRDefault="00DF2D78" w:rsidP="00847BD0">
            <w:pPr>
              <w:spacing w:line="276" w:lineRule="auto"/>
              <w:ind w:left="0"/>
              <w:jc w:val="left"/>
              <w:rPr>
                <w:lang w:eastAsia="x-none"/>
              </w:rPr>
            </w:pPr>
            <w:r w:rsidRPr="000961F5">
              <w:rPr>
                <w:lang w:eastAsia="x-none"/>
              </w:rPr>
              <w:t>Delete entries</w:t>
            </w:r>
          </w:p>
        </w:tc>
        <w:tc>
          <w:tcPr>
            <w:tcW w:w="1134" w:type="dxa"/>
            <w:vMerge/>
            <w:shd w:val="clear" w:color="auto" w:fill="D9D9D9" w:themeFill="background1" w:themeFillShade="D9"/>
          </w:tcPr>
          <w:p w14:paraId="599870D9"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482E0B99" w14:textId="77777777" w:rsidR="00DF2D78" w:rsidRPr="000961F5" w:rsidRDefault="00DF2D78" w:rsidP="00847BD0">
            <w:pPr>
              <w:spacing w:line="276" w:lineRule="auto"/>
              <w:ind w:left="0"/>
              <w:jc w:val="center"/>
              <w:rPr>
                <w:lang w:eastAsia="x-none"/>
              </w:rPr>
            </w:pPr>
          </w:p>
        </w:tc>
        <w:tc>
          <w:tcPr>
            <w:tcW w:w="1134" w:type="dxa"/>
          </w:tcPr>
          <w:p w14:paraId="297FD376" w14:textId="77777777" w:rsidR="00DF2D78" w:rsidRPr="000961F5" w:rsidRDefault="00DF2D78" w:rsidP="00847BD0">
            <w:pPr>
              <w:spacing w:line="276" w:lineRule="auto"/>
              <w:ind w:left="0"/>
              <w:jc w:val="center"/>
              <w:rPr>
                <w:lang w:eastAsia="x-none"/>
              </w:rPr>
            </w:pPr>
          </w:p>
        </w:tc>
        <w:tc>
          <w:tcPr>
            <w:tcW w:w="1134" w:type="dxa"/>
          </w:tcPr>
          <w:p w14:paraId="27E01868" w14:textId="77777777" w:rsidR="00DF2D78" w:rsidRPr="000961F5" w:rsidRDefault="00DF2D78" w:rsidP="00847BD0">
            <w:pPr>
              <w:spacing w:line="276" w:lineRule="auto"/>
              <w:ind w:left="0"/>
              <w:jc w:val="center"/>
              <w:rPr>
                <w:lang w:eastAsia="x-none"/>
              </w:rPr>
            </w:pPr>
          </w:p>
        </w:tc>
      </w:tr>
      <w:tr w:rsidR="00DF2D78" w:rsidRPr="000961F5" w14:paraId="125B5222" w14:textId="77777777" w:rsidTr="00B10204">
        <w:tc>
          <w:tcPr>
            <w:tcW w:w="421" w:type="dxa"/>
          </w:tcPr>
          <w:p w14:paraId="5192FEFD" w14:textId="77777777" w:rsidR="00DF2D78" w:rsidRPr="000961F5" w:rsidRDefault="00DF2D78" w:rsidP="00847BD0">
            <w:pPr>
              <w:spacing w:line="276" w:lineRule="auto"/>
              <w:ind w:left="0"/>
              <w:jc w:val="left"/>
              <w:rPr>
                <w:lang w:eastAsia="x-none"/>
              </w:rPr>
            </w:pPr>
            <w:r w:rsidRPr="000961F5">
              <w:rPr>
                <w:lang w:eastAsia="x-none"/>
              </w:rPr>
              <w:t>8</w:t>
            </w:r>
          </w:p>
        </w:tc>
        <w:tc>
          <w:tcPr>
            <w:tcW w:w="3260" w:type="dxa"/>
          </w:tcPr>
          <w:p w14:paraId="0F4D2314" w14:textId="77777777" w:rsidR="00DF2D78" w:rsidRPr="000961F5" w:rsidRDefault="00DF2D78" w:rsidP="00847BD0">
            <w:pPr>
              <w:spacing w:line="276" w:lineRule="auto"/>
              <w:ind w:left="0"/>
              <w:jc w:val="left"/>
              <w:rPr>
                <w:lang w:eastAsia="x-none"/>
              </w:rPr>
            </w:pPr>
            <w:r w:rsidRPr="000961F5">
              <w:rPr>
                <w:lang w:eastAsia="x-none"/>
              </w:rPr>
              <w:t>Reject and comment on entries</w:t>
            </w:r>
          </w:p>
        </w:tc>
        <w:tc>
          <w:tcPr>
            <w:tcW w:w="1134" w:type="dxa"/>
            <w:vMerge/>
            <w:shd w:val="clear" w:color="auto" w:fill="D9D9D9" w:themeFill="background1" w:themeFillShade="D9"/>
          </w:tcPr>
          <w:p w14:paraId="1D4770B6"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58BBC3AB" w14:textId="77777777" w:rsidR="00DF2D78" w:rsidRPr="000961F5" w:rsidRDefault="00DF2D78" w:rsidP="00847BD0">
            <w:pPr>
              <w:spacing w:line="276" w:lineRule="auto"/>
              <w:ind w:left="0"/>
              <w:jc w:val="center"/>
              <w:rPr>
                <w:lang w:eastAsia="x-none"/>
              </w:rPr>
            </w:pPr>
          </w:p>
        </w:tc>
        <w:tc>
          <w:tcPr>
            <w:tcW w:w="1134" w:type="dxa"/>
          </w:tcPr>
          <w:p w14:paraId="364E50E3" w14:textId="0251B7A2" w:rsidR="00DF2D78" w:rsidRPr="000961F5" w:rsidRDefault="00DF2D78" w:rsidP="00847BD0">
            <w:pPr>
              <w:spacing w:line="276" w:lineRule="auto"/>
              <w:ind w:left="0"/>
              <w:jc w:val="center"/>
              <w:rPr>
                <w:lang w:eastAsia="x-none"/>
              </w:rPr>
            </w:pPr>
          </w:p>
        </w:tc>
        <w:tc>
          <w:tcPr>
            <w:tcW w:w="1134" w:type="dxa"/>
          </w:tcPr>
          <w:p w14:paraId="7581DF2A" w14:textId="77777777" w:rsidR="00DF2D78" w:rsidRPr="000961F5" w:rsidRDefault="00DF2D78" w:rsidP="00847BD0">
            <w:pPr>
              <w:spacing w:line="276" w:lineRule="auto"/>
              <w:ind w:left="0"/>
              <w:jc w:val="center"/>
              <w:rPr>
                <w:lang w:eastAsia="x-none"/>
              </w:rPr>
            </w:pPr>
          </w:p>
        </w:tc>
      </w:tr>
      <w:tr w:rsidR="001366F9" w:rsidRPr="000961F5" w14:paraId="1192DCB4" w14:textId="77777777" w:rsidTr="00B10204">
        <w:tc>
          <w:tcPr>
            <w:tcW w:w="421" w:type="dxa"/>
          </w:tcPr>
          <w:p w14:paraId="61188515" w14:textId="113630C9" w:rsidR="001366F9" w:rsidRPr="000961F5" w:rsidRDefault="001366F9" w:rsidP="00847BD0">
            <w:pPr>
              <w:spacing w:line="276" w:lineRule="auto"/>
              <w:ind w:left="0"/>
              <w:jc w:val="left"/>
              <w:rPr>
                <w:lang w:eastAsia="x-none"/>
              </w:rPr>
            </w:pPr>
            <w:r w:rsidRPr="000961F5">
              <w:rPr>
                <w:lang w:eastAsia="x-none"/>
              </w:rPr>
              <w:t>9</w:t>
            </w:r>
          </w:p>
        </w:tc>
        <w:tc>
          <w:tcPr>
            <w:tcW w:w="3260" w:type="dxa"/>
          </w:tcPr>
          <w:p w14:paraId="04B653FE" w14:textId="4A03C8B2" w:rsidR="001366F9" w:rsidRPr="000961F5" w:rsidRDefault="001366F9" w:rsidP="00847BD0">
            <w:pPr>
              <w:spacing w:line="276" w:lineRule="auto"/>
              <w:ind w:left="0"/>
              <w:jc w:val="left"/>
              <w:rPr>
                <w:lang w:eastAsia="x-none"/>
              </w:rPr>
            </w:pPr>
            <w:r w:rsidRPr="000961F5">
              <w:rPr>
                <w:lang w:eastAsia="x-none"/>
              </w:rPr>
              <w:t>View comments</w:t>
            </w:r>
          </w:p>
        </w:tc>
        <w:tc>
          <w:tcPr>
            <w:tcW w:w="1134" w:type="dxa"/>
            <w:vMerge/>
            <w:shd w:val="clear" w:color="auto" w:fill="D9D9D9" w:themeFill="background1" w:themeFillShade="D9"/>
          </w:tcPr>
          <w:p w14:paraId="61C0F72F" w14:textId="77777777" w:rsidR="001366F9" w:rsidRPr="000961F5" w:rsidRDefault="001366F9" w:rsidP="00847BD0">
            <w:pPr>
              <w:spacing w:line="276" w:lineRule="auto"/>
              <w:ind w:left="0"/>
              <w:jc w:val="center"/>
              <w:rPr>
                <w:lang w:eastAsia="x-none"/>
              </w:rPr>
            </w:pPr>
          </w:p>
        </w:tc>
        <w:tc>
          <w:tcPr>
            <w:tcW w:w="1134" w:type="dxa"/>
            <w:vMerge/>
            <w:shd w:val="clear" w:color="auto" w:fill="D9D9D9" w:themeFill="background1" w:themeFillShade="D9"/>
          </w:tcPr>
          <w:p w14:paraId="42D7C3F4" w14:textId="77777777" w:rsidR="001366F9" w:rsidRPr="000961F5" w:rsidRDefault="001366F9" w:rsidP="00847BD0">
            <w:pPr>
              <w:spacing w:line="276" w:lineRule="auto"/>
              <w:ind w:left="0"/>
              <w:jc w:val="center"/>
              <w:rPr>
                <w:lang w:eastAsia="x-none"/>
              </w:rPr>
            </w:pPr>
          </w:p>
        </w:tc>
        <w:tc>
          <w:tcPr>
            <w:tcW w:w="1134" w:type="dxa"/>
          </w:tcPr>
          <w:p w14:paraId="6A854779" w14:textId="3FE0C7B2" w:rsidR="001366F9" w:rsidRPr="000961F5" w:rsidRDefault="001366F9"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1613D303" w14:textId="273DE634" w:rsidR="001366F9" w:rsidRPr="000961F5" w:rsidRDefault="0077031A" w:rsidP="00847BD0">
            <w:pPr>
              <w:spacing w:line="276" w:lineRule="auto"/>
              <w:ind w:left="0"/>
              <w:jc w:val="center"/>
              <w:rPr>
                <w:lang w:eastAsia="x-none"/>
              </w:rPr>
            </w:pPr>
            <w:r w:rsidRPr="000961F5">
              <w:rPr>
                <w:rFonts w:ascii="Segoe UI Symbol" w:hAnsi="Segoe UI Symbol" w:cs="Segoe UI Symbol"/>
                <w:b/>
                <w:bCs/>
                <w:lang w:val="en-US" w:eastAsia="x-none"/>
              </w:rPr>
              <w:t>✓</w:t>
            </w:r>
          </w:p>
        </w:tc>
      </w:tr>
      <w:tr w:rsidR="00DF2D78" w:rsidRPr="000961F5" w14:paraId="07A42052" w14:textId="77777777" w:rsidTr="00B10204">
        <w:tc>
          <w:tcPr>
            <w:tcW w:w="421" w:type="dxa"/>
          </w:tcPr>
          <w:p w14:paraId="546AB033" w14:textId="6BA45E68" w:rsidR="00DF2D78" w:rsidRPr="000961F5" w:rsidRDefault="001366F9" w:rsidP="00847BD0">
            <w:pPr>
              <w:spacing w:line="276" w:lineRule="auto"/>
              <w:ind w:left="0"/>
              <w:jc w:val="left"/>
              <w:rPr>
                <w:lang w:eastAsia="x-none"/>
              </w:rPr>
            </w:pPr>
            <w:r w:rsidRPr="000961F5">
              <w:rPr>
                <w:lang w:eastAsia="x-none"/>
              </w:rPr>
              <w:lastRenderedPageBreak/>
              <w:t>10</w:t>
            </w:r>
          </w:p>
        </w:tc>
        <w:tc>
          <w:tcPr>
            <w:tcW w:w="3260" w:type="dxa"/>
          </w:tcPr>
          <w:p w14:paraId="1BF68A2B" w14:textId="77777777" w:rsidR="00DF2D78" w:rsidRPr="000961F5" w:rsidRDefault="00DF2D78" w:rsidP="00847BD0">
            <w:pPr>
              <w:spacing w:line="276" w:lineRule="auto"/>
              <w:ind w:left="0"/>
              <w:jc w:val="left"/>
              <w:rPr>
                <w:lang w:eastAsia="x-none"/>
              </w:rPr>
            </w:pPr>
            <w:r w:rsidRPr="000961F5">
              <w:rPr>
                <w:lang w:eastAsia="x-none"/>
              </w:rPr>
              <w:t>Approve entries</w:t>
            </w:r>
          </w:p>
        </w:tc>
        <w:tc>
          <w:tcPr>
            <w:tcW w:w="1134" w:type="dxa"/>
            <w:vMerge/>
            <w:shd w:val="clear" w:color="auto" w:fill="D9D9D9" w:themeFill="background1" w:themeFillShade="D9"/>
          </w:tcPr>
          <w:p w14:paraId="5C1F4DD7"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37FA101E" w14:textId="77777777" w:rsidR="00DF2D78" w:rsidRPr="000961F5" w:rsidRDefault="00DF2D78" w:rsidP="00847BD0">
            <w:pPr>
              <w:spacing w:line="276" w:lineRule="auto"/>
              <w:ind w:left="0"/>
              <w:jc w:val="center"/>
              <w:rPr>
                <w:lang w:eastAsia="x-none"/>
              </w:rPr>
            </w:pPr>
          </w:p>
        </w:tc>
        <w:tc>
          <w:tcPr>
            <w:tcW w:w="1134" w:type="dxa"/>
          </w:tcPr>
          <w:p w14:paraId="0F490EAA" w14:textId="13FE7E06" w:rsidR="00DF2D78" w:rsidRPr="000961F5" w:rsidRDefault="00DF2D78" w:rsidP="00847BD0">
            <w:pPr>
              <w:spacing w:line="276" w:lineRule="auto"/>
              <w:ind w:left="0"/>
              <w:jc w:val="center"/>
              <w:rPr>
                <w:lang w:eastAsia="x-none"/>
              </w:rPr>
            </w:pPr>
          </w:p>
        </w:tc>
        <w:tc>
          <w:tcPr>
            <w:tcW w:w="1134" w:type="dxa"/>
          </w:tcPr>
          <w:p w14:paraId="00C45957" w14:textId="77777777" w:rsidR="00DF2D78" w:rsidRPr="000961F5" w:rsidRDefault="00DF2D78" w:rsidP="00847BD0">
            <w:pPr>
              <w:spacing w:line="276" w:lineRule="auto"/>
              <w:ind w:left="0"/>
              <w:jc w:val="center"/>
              <w:rPr>
                <w:lang w:eastAsia="x-none"/>
              </w:rPr>
            </w:pPr>
          </w:p>
        </w:tc>
      </w:tr>
    </w:tbl>
    <w:p w14:paraId="0850C437" w14:textId="27847A0F" w:rsidR="00DF2D78" w:rsidRPr="000961F5" w:rsidRDefault="00DF2D78" w:rsidP="00DF2D78">
      <w:pPr>
        <w:spacing w:line="276" w:lineRule="auto"/>
        <w:ind w:left="0"/>
        <w:jc w:val="left"/>
        <w:rPr>
          <w:b/>
          <w:u w:val="single"/>
          <w:lang w:eastAsia="x-none"/>
        </w:rPr>
      </w:pPr>
    </w:p>
    <w:p w14:paraId="204B6825" w14:textId="08DEC035" w:rsidR="00DF2D78" w:rsidRPr="000961F5" w:rsidRDefault="00DF2D78" w:rsidP="00DF2D78">
      <w:pPr>
        <w:spacing w:line="276" w:lineRule="auto"/>
        <w:ind w:left="0"/>
        <w:jc w:val="left"/>
        <w:rPr>
          <w:b/>
          <w:u w:val="single"/>
          <w:lang w:eastAsia="x-none"/>
        </w:rPr>
      </w:pPr>
    </w:p>
    <w:p w14:paraId="64806A1F" w14:textId="71DAAA30" w:rsidR="00DF2D78" w:rsidRPr="000961F5" w:rsidRDefault="00DF2D78" w:rsidP="00DF2D78">
      <w:pPr>
        <w:spacing w:line="276" w:lineRule="auto"/>
        <w:ind w:left="0"/>
        <w:jc w:val="left"/>
        <w:rPr>
          <w:b/>
          <w:u w:val="single"/>
          <w:lang w:eastAsia="x-none"/>
        </w:rPr>
      </w:pPr>
    </w:p>
    <w:p w14:paraId="6CBFF8CF" w14:textId="416BD0CE" w:rsidR="00DF2D78" w:rsidRPr="000961F5" w:rsidRDefault="00DF2D78" w:rsidP="00DF2D78">
      <w:pPr>
        <w:spacing w:line="276" w:lineRule="auto"/>
        <w:ind w:left="0"/>
        <w:jc w:val="left"/>
        <w:rPr>
          <w:b/>
          <w:u w:val="single"/>
          <w:lang w:eastAsia="x-none"/>
        </w:rPr>
      </w:pPr>
    </w:p>
    <w:p w14:paraId="60365317" w14:textId="021CA92F" w:rsidR="00DF2D78" w:rsidRPr="000961F5" w:rsidRDefault="00DF2D78" w:rsidP="00DF2D78">
      <w:pPr>
        <w:spacing w:line="276" w:lineRule="auto"/>
        <w:ind w:left="0"/>
        <w:jc w:val="left"/>
        <w:rPr>
          <w:b/>
          <w:u w:val="single"/>
          <w:lang w:eastAsia="x-none"/>
        </w:rPr>
      </w:pPr>
    </w:p>
    <w:p w14:paraId="20931D8F" w14:textId="023F9134" w:rsidR="00DF2D78" w:rsidRPr="000961F5" w:rsidRDefault="00DF2D78" w:rsidP="00DF2D78">
      <w:pPr>
        <w:spacing w:line="276" w:lineRule="auto"/>
        <w:ind w:left="0"/>
        <w:jc w:val="left"/>
        <w:rPr>
          <w:b/>
          <w:u w:val="single"/>
          <w:lang w:eastAsia="x-none"/>
        </w:rPr>
      </w:pPr>
    </w:p>
    <w:p w14:paraId="5BB2357B" w14:textId="53D28B35" w:rsidR="00DF2D78" w:rsidRPr="000961F5" w:rsidRDefault="00DF2D78" w:rsidP="00DF2D78">
      <w:pPr>
        <w:spacing w:line="276" w:lineRule="auto"/>
        <w:ind w:left="0"/>
        <w:jc w:val="left"/>
        <w:rPr>
          <w:b/>
          <w:u w:val="single"/>
          <w:lang w:eastAsia="x-none"/>
        </w:rPr>
      </w:pPr>
    </w:p>
    <w:p w14:paraId="4F335B1A" w14:textId="77777777" w:rsidR="00DF2D78" w:rsidRPr="000961F5" w:rsidRDefault="00DF2D78" w:rsidP="00DF2D78">
      <w:pPr>
        <w:spacing w:line="276" w:lineRule="auto"/>
        <w:ind w:left="0"/>
        <w:jc w:val="left"/>
        <w:rPr>
          <w:b/>
          <w:u w:val="single"/>
          <w:lang w:eastAsia="x-none"/>
        </w:rPr>
      </w:pPr>
    </w:p>
    <w:p w14:paraId="2DBAFDAE" w14:textId="77777777" w:rsidR="00DF2D78" w:rsidRPr="000961F5" w:rsidRDefault="00DF2D78" w:rsidP="00DF2D78">
      <w:pPr>
        <w:spacing w:line="276" w:lineRule="auto"/>
        <w:ind w:left="0"/>
        <w:jc w:val="left"/>
        <w:rPr>
          <w:b/>
          <w:u w:val="single"/>
          <w:lang w:eastAsia="x-none"/>
        </w:rPr>
      </w:pPr>
    </w:p>
    <w:p w14:paraId="1869D9E3" w14:textId="77777777" w:rsidR="00DF2D78" w:rsidRPr="000961F5" w:rsidRDefault="00DF2D78" w:rsidP="00DF2D78">
      <w:pPr>
        <w:spacing w:line="276" w:lineRule="auto"/>
        <w:ind w:left="0"/>
        <w:jc w:val="left"/>
        <w:rPr>
          <w:b/>
          <w:u w:val="single"/>
          <w:lang w:eastAsia="x-none"/>
        </w:rPr>
      </w:pPr>
    </w:p>
    <w:p w14:paraId="6328AC3E" w14:textId="77777777" w:rsidR="0077031A" w:rsidRPr="000961F5" w:rsidRDefault="00DF2D78" w:rsidP="00DF2D78">
      <w:pPr>
        <w:spacing w:line="276" w:lineRule="auto"/>
        <w:ind w:left="0"/>
        <w:jc w:val="left"/>
        <w:rPr>
          <w:b/>
          <w:sz w:val="18"/>
          <w:lang w:eastAsia="x-none"/>
        </w:rPr>
      </w:pPr>
      <w:r w:rsidRPr="000961F5">
        <w:rPr>
          <w:b/>
          <w:u w:val="single"/>
          <w:lang w:eastAsia="x-none"/>
        </w:rPr>
        <w:br/>
      </w:r>
    </w:p>
    <w:p w14:paraId="55CCA4EA" w14:textId="6D11E91B" w:rsidR="00DF2D78" w:rsidRPr="000961F5" w:rsidRDefault="00DF2D78" w:rsidP="00DF2D78">
      <w:pPr>
        <w:spacing w:line="276" w:lineRule="auto"/>
        <w:ind w:left="0"/>
        <w:jc w:val="left"/>
        <w:rPr>
          <w:b/>
          <w:sz w:val="18"/>
        </w:rPr>
      </w:pPr>
      <w:r w:rsidRPr="000961F5">
        <w:rPr>
          <w:b/>
          <w:sz w:val="18"/>
          <w:lang w:eastAsia="x-none"/>
        </w:rPr>
        <w:t>Regulator (SFC) [Assigned team]</w:t>
      </w:r>
    </w:p>
    <w:tbl>
      <w:tblPr>
        <w:tblStyle w:val="TableGrid"/>
        <w:tblW w:w="0" w:type="auto"/>
        <w:tblLayout w:type="fixed"/>
        <w:tblLook w:val="04A0" w:firstRow="1" w:lastRow="0" w:firstColumn="1" w:lastColumn="0" w:noHBand="0" w:noVBand="1"/>
      </w:tblPr>
      <w:tblGrid>
        <w:gridCol w:w="421"/>
        <w:gridCol w:w="3260"/>
        <w:gridCol w:w="1134"/>
        <w:gridCol w:w="1134"/>
        <w:gridCol w:w="1134"/>
        <w:gridCol w:w="1134"/>
      </w:tblGrid>
      <w:tr w:rsidR="00DF2D78" w:rsidRPr="000961F5" w14:paraId="36C39183" w14:textId="77777777" w:rsidTr="00847BD0">
        <w:tc>
          <w:tcPr>
            <w:tcW w:w="421" w:type="dxa"/>
            <w:vMerge w:val="restart"/>
            <w:shd w:val="clear" w:color="auto" w:fill="13426B"/>
          </w:tcPr>
          <w:p w14:paraId="26DF97CD" w14:textId="77777777" w:rsidR="00DF2D78" w:rsidRPr="000961F5" w:rsidRDefault="00DF2D78" w:rsidP="00847BD0">
            <w:pPr>
              <w:spacing w:line="276" w:lineRule="auto"/>
              <w:ind w:left="0"/>
              <w:jc w:val="center"/>
              <w:rPr>
                <w:b/>
                <w:lang w:eastAsia="x-none"/>
              </w:rPr>
            </w:pPr>
            <w:r w:rsidRPr="000961F5">
              <w:rPr>
                <w:lang w:val="en-US"/>
              </w:rPr>
              <w:br/>
              <w:t>#</w:t>
            </w:r>
          </w:p>
        </w:tc>
        <w:tc>
          <w:tcPr>
            <w:tcW w:w="3260" w:type="dxa"/>
            <w:vMerge w:val="restart"/>
            <w:shd w:val="clear" w:color="auto" w:fill="13426B"/>
          </w:tcPr>
          <w:p w14:paraId="6ACF5170" w14:textId="77777777" w:rsidR="00DF2D78" w:rsidRPr="000961F5" w:rsidRDefault="00DF2D78" w:rsidP="00847BD0">
            <w:pPr>
              <w:spacing w:line="276" w:lineRule="auto"/>
              <w:ind w:left="0"/>
              <w:jc w:val="left"/>
              <w:rPr>
                <w:b/>
                <w:lang w:eastAsia="x-none"/>
              </w:rPr>
            </w:pPr>
            <w:r w:rsidRPr="000961F5">
              <w:rPr>
                <w:lang w:val="en-US"/>
              </w:rPr>
              <w:br/>
              <w:t>Function description</w:t>
            </w:r>
          </w:p>
        </w:tc>
        <w:tc>
          <w:tcPr>
            <w:tcW w:w="4535" w:type="dxa"/>
            <w:gridSpan w:val="4"/>
            <w:shd w:val="clear" w:color="auto" w:fill="13426B"/>
          </w:tcPr>
          <w:p w14:paraId="2E7417D8" w14:textId="77777777" w:rsidR="00DF2D78" w:rsidRPr="000961F5" w:rsidRDefault="00DF2D78" w:rsidP="00847BD0">
            <w:pPr>
              <w:spacing w:line="276" w:lineRule="auto"/>
              <w:ind w:left="0"/>
              <w:jc w:val="center"/>
              <w:rPr>
                <w:b/>
                <w:lang w:eastAsia="x-none"/>
              </w:rPr>
            </w:pPr>
            <w:r w:rsidRPr="000961F5">
              <w:rPr>
                <w:lang w:val="en-US"/>
              </w:rPr>
              <w:t>Status tab</w:t>
            </w:r>
          </w:p>
        </w:tc>
      </w:tr>
      <w:tr w:rsidR="00DF2D78" w:rsidRPr="000961F5" w14:paraId="7AEAE607" w14:textId="77777777" w:rsidTr="00847BD0">
        <w:tc>
          <w:tcPr>
            <w:tcW w:w="421" w:type="dxa"/>
            <w:vMerge/>
          </w:tcPr>
          <w:p w14:paraId="07B2127B" w14:textId="77777777" w:rsidR="00DF2D78" w:rsidRPr="000961F5" w:rsidRDefault="00DF2D78" w:rsidP="00847BD0">
            <w:pPr>
              <w:spacing w:line="276" w:lineRule="auto"/>
              <w:ind w:left="0"/>
              <w:jc w:val="left"/>
              <w:rPr>
                <w:b/>
                <w:lang w:eastAsia="x-none"/>
              </w:rPr>
            </w:pPr>
          </w:p>
        </w:tc>
        <w:tc>
          <w:tcPr>
            <w:tcW w:w="3260" w:type="dxa"/>
            <w:vMerge/>
          </w:tcPr>
          <w:p w14:paraId="557B9B86" w14:textId="77777777" w:rsidR="00DF2D78" w:rsidRPr="000961F5" w:rsidRDefault="00DF2D78" w:rsidP="00847BD0">
            <w:pPr>
              <w:spacing w:line="276" w:lineRule="auto"/>
              <w:ind w:left="0"/>
              <w:jc w:val="left"/>
              <w:rPr>
                <w:b/>
                <w:lang w:eastAsia="x-none"/>
              </w:rPr>
            </w:pPr>
          </w:p>
        </w:tc>
        <w:tc>
          <w:tcPr>
            <w:tcW w:w="1134" w:type="dxa"/>
            <w:shd w:val="clear" w:color="auto" w:fill="D9D9D9" w:themeFill="background1" w:themeFillShade="D9"/>
          </w:tcPr>
          <w:p w14:paraId="020A4F48" w14:textId="77777777" w:rsidR="00DF2D78" w:rsidRPr="000961F5" w:rsidRDefault="00DF2D78" w:rsidP="00847BD0">
            <w:pPr>
              <w:spacing w:line="276" w:lineRule="auto"/>
              <w:ind w:left="0"/>
              <w:jc w:val="center"/>
              <w:rPr>
                <w:lang w:eastAsia="x-none"/>
              </w:rPr>
            </w:pPr>
            <w:r w:rsidRPr="000961F5">
              <w:rPr>
                <w:lang w:eastAsia="x-none"/>
              </w:rPr>
              <w:t>[None]</w:t>
            </w:r>
          </w:p>
        </w:tc>
        <w:tc>
          <w:tcPr>
            <w:tcW w:w="1134" w:type="dxa"/>
            <w:shd w:val="clear" w:color="auto" w:fill="D9D9D9" w:themeFill="background1" w:themeFillShade="D9"/>
          </w:tcPr>
          <w:p w14:paraId="60902A56" w14:textId="77777777" w:rsidR="00DF2D78" w:rsidRPr="000961F5" w:rsidRDefault="00DF2D78" w:rsidP="00847BD0">
            <w:pPr>
              <w:spacing w:line="276" w:lineRule="auto"/>
              <w:ind w:left="0"/>
              <w:jc w:val="center"/>
              <w:rPr>
                <w:lang w:eastAsia="x-none"/>
              </w:rPr>
            </w:pPr>
            <w:r w:rsidRPr="000961F5">
              <w:rPr>
                <w:lang w:eastAsia="x-none"/>
              </w:rPr>
              <w:t>Pending</w:t>
            </w:r>
          </w:p>
        </w:tc>
        <w:tc>
          <w:tcPr>
            <w:tcW w:w="1134" w:type="dxa"/>
            <w:shd w:val="clear" w:color="auto" w:fill="B8CCE4" w:themeFill="accent1" w:themeFillTint="66"/>
          </w:tcPr>
          <w:p w14:paraId="15B51364" w14:textId="77777777" w:rsidR="00DF2D78" w:rsidRPr="000961F5" w:rsidRDefault="00DF2D78" w:rsidP="00847BD0">
            <w:pPr>
              <w:spacing w:line="276" w:lineRule="auto"/>
              <w:ind w:left="0"/>
              <w:jc w:val="center"/>
              <w:rPr>
                <w:lang w:eastAsia="x-none"/>
              </w:rPr>
            </w:pPr>
            <w:r w:rsidRPr="000961F5">
              <w:rPr>
                <w:lang w:eastAsia="x-none"/>
              </w:rPr>
              <w:t>Submitted</w:t>
            </w:r>
          </w:p>
        </w:tc>
        <w:tc>
          <w:tcPr>
            <w:tcW w:w="1134" w:type="dxa"/>
            <w:shd w:val="clear" w:color="auto" w:fill="B8CCE4" w:themeFill="accent1" w:themeFillTint="66"/>
          </w:tcPr>
          <w:p w14:paraId="5EB5AE41" w14:textId="77777777" w:rsidR="00DF2D78" w:rsidRPr="000961F5" w:rsidRDefault="00DF2D78" w:rsidP="00847BD0">
            <w:pPr>
              <w:spacing w:line="276" w:lineRule="auto"/>
              <w:ind w:left="0"/>
              <w:jc w:val="center"/>
              <w:rPr>
                <w:lang w:eastAsia="x-none"/>
              </w:rPr>
            </w:pPr>
            <w:r w:rsidRPr="000961F5">
              <w:rPr>
                <w:lang w:eastAsia="x-none"/>
              </w:rPr>
              <w:t>Finalised</w:t>
            </w:r>
          </w:p>
        </w:tc>
      </w:tr>
      <w:tr w:rsidR="00DF2D78" w:rsidRPr="000961F5" w14:paraId="76EE05D8" w14:textId="77777777" w:rsidTr="00847BD0">
        <w:trPr>
          <w:trHeight w:val="113"/>
        </w:trPr>
        <w:tc>
          <w:tcPr>
            <w:tcW w:w="421" w:type="dxa"/>
          </w:tcPr>
          <w:p w14:paraId="20878265" w14:textId="77777777" w:rsidR="00DF2D78" w:rsidRPr="000961F5" w:rsidRDefault="00DF2D78" w:rsidP="00847BD0">
            <w:pPr>
              <w:spacing w:line="276" w:lineRule="auto"/>
              <w:ind w:left="0"/>
              <w:jc w:val="left"/>
              <w:rPr>
                <w:lang w:eastAsia="x-none"/>
              </w:rPr>
            </w:pPr>
            <w:r w:rsidRPr="000961F5">
              <w:rPr>
                <w:lang w:eastAsia="x-none"/>
              </w:rPr>
              <w:t>1</w:t>
            </w:r>
          </w:p>
        </w:tc>
        <w:tc>
          <w:tcPr>
            <w:tcW w:w="3260" w:type="dxa"/>
          </w:tcPr>
          <w:p w14:paraId="09A22D3E" w14:textId="77777777" w:rsidR="00DF2D78" w:rsidRPr="000961F5" w:rsidRDefault="00DF2D78" w:rsidP="00847BD0">
            <w:pPr>
              <w:spacing w:line="276" w:lineRule="auto"/>
              <w:ind w:left="0"/>
              <w:jc w:val="left"/>
              <w:rPr>
                <w:lang w:eastAsia="x-none"/>
              </w:rPr>
            </w:pPr>
            <w:r w:rsidRPr="000961F5">
              <w:rPr>
                <w:lang w:eastAsia="x-none"/>
              </w:rPr>
              <w:t>Search entries based on attribute values</w:t>
            </w:r>
          </w:p>
        </w:tc>
        <w:tc>
          <w:tcPr>
            <w:tcW w:w="1134" w:type="dxa"/>
            <w:vMerge w:val="restart"/>
            <w:shd w:val="clear" w:color="auto" w:fill="D9D9D9" w:themeFill="background1" w:themeFillShade="D9"/>
          </w:tcPr>
          <w:p w14:paraId="2DAE611E" w14:textId="77777777" w:rsidR="00DF2D78" w:rsidRPr="000961F5" w:rsidRDefault="00DF2D78" w:rsidP="00847BD0">
            <w:pPr>
              <w:spacing w:line="276" w:lineRule="auto"/>
              <w:ind w:left="0"/>
              <w:jc w:val="center"/>
              <w:rPr>
                <w:lang w:eastAsia="x-none"/>
              </w:rPr>
            </w:pPr>
          </w:p>
          <w:p w14:paraId="15D07B37" w14:textId="77777777" w:rsidR="00DF2D78" w:rsidRPr="000961F5" w:rsidRDefault="00DF2D78" w:rsidP="00847BD0">
            <w:pPr>
              <w:spacing w:line="276" w:lineRule="auto"/>
              <w:ind w:left="0"/>
              <w:jc w:val="center"/>
              <w:rPr>
                <w:lang w:eastAsia="x-none"/>
              </w:rPr>
            </w:pPr>
          </w:p>
          <w:p w14:paraId="7A13B31C" w14:textId="77777777" w:rsidR="00DF2D78" w:rsidRPr="000961F5" w:rsidRDefault="00DF2D78" w:rsidP="00847BD0">
            <w:pPr>
              <w:spacing w:line="276" w:lineRule="auto"/>
              <w:ind w:left="0"/>
              <w:jc w:val="center"/>
              <w:rPr>
                <w:lang w:eastAsia="x-none"/>
              </w:rPr>
            </w:pPr>
          </w:p>
          <w:p w14:paraId="60CB39F9" w14:textId="77777777" w:rsidR="00DF2D78" w:rsidRPr="000961F5" w:rsidRDefault="00DF2D78" w:rsidP="00847BD0">
            <w:pPr>
              <w:spacing w:line="276" w:lineRule="auto"/>
              <w:ind w:left="0"/>
              <w:jc w:val="center"/>
              <w:rPr>
                <w:lang w:eastAsia="x-none"/>
              </w:rPr>
            </w:pPr>
          </w:p>
          <w:p w14:paraId="6F7BE896" w14:textId="77777777" w:rsidR="00DF2D78" w:rsidRPr="000961F5" w:rsidRDefault="00DF2D78" w:rsidP="00847BD0">
            <w:pPr>
              <w:spacing w:line="276" w:lineRule="auto"/>
              <w:ind w:left="0"/>
              <w:jc w:val="center"/>
              <w:rPr>
                <w:lang w:eastAsia="x-none"/>
              </w:rPr>
            </w:pPr>
          </w:p>
          <w:p w14:paraId="7F96A83E" w14:textId="77777777" w:rsidR="00DF2D78" w:rsidRPr="000961F5" w:rsidRDefault="00DF2D78" w:rsidP="00847BD0">
            <w:pPr>
              <w:spacing w:line="276" w:lineRule="auto"/>
              <w:ind w:left="0"/>
              <w:jc w:val="center"/>
              <w:rPr>
                <w:lang w:eastAsia="x-none"/>
              </w:rPr>
            </w:pPr>
          </w:p>
          <w:p w14:paraId="51C14623" w14:textId="77777777" w:rsidR="00DF2D78" w:rsidRPr="000961F5" w:rsidRDefault="00DF2D78" w:rsidP="00847BD0">
            <w:pPr>
              <w:spacing w:line="276" w:lineRule="auto"/>
              <w:ind w:left="0"/>
              <w:jc w:val="center"/>
              <w:rPr>
                <w:lang w:eastAsia="x-none"/>
              </w:rPr>
            </w:pPr>
          </w:p>
          <w:p w14:paraId="7EAC910A" w14:textId="77777777" w:rsidR="00DF2D78" w:rsidRPr="000961F5" w:rsidRDefault="00DF2D78" w:rsidP="00847BD0">
            <w:pPr>
              <w:spacing w:line="276" w:lineRule="auto"/>
              <w:ind w:left="0"/>
              <w:jc w:val="center"/>
              <w:rPr>
                <w:lang w:eastAsia="x-none"/>
              </w:rPr>
            </w:pPr>
          </w:p>
          <w:p w14:paraId="3D453527" w14:textId="77777777" w:rsidR="00DF2D78" w:rsidRPr="000961F5" w:rsidRDefault="00DF2D78" w:rsidP="00847BD0">
            <w:pPr>
              <w:spacing w:line="276" w:lineRule="auto"/>
              <w:ind w:left="0"/>
              <w:jc w:val="center"/>
              <w:rPr>
                <w:lang w:eastAsia="x-none"/>
              </w:rPr>
            </w:pPr>
          </w:p>
        </w:tc>
        <w:tc>
          <w:tcPr>
            <w:tcW w:w="1134" w:type="dxa"/>
            <w:vMerge w:val="restart"/>
            <w:shd w:val="clear" w:color="auto" w:fill="D9D9D9" w:themeFill="background1" w:themeFillShade="D9"/>
          </w:tcPr>
          <w:p w14:paraId="2314F136" w14:textId="77777777" w:rsidR="00DF2D78" w:rsidRPr="000961F5" w:rsidRDefault="00DF2D78" w:rsidP="00847BD0">
            <w:pPr>
              <w:spacing w:line="276" w:lineRule="auto"/>
              <w:ind w:left="0"/>
              <w:jc w:val="center"/>
              <w:rPr>
                <w:lang w:eastAsia="x-none"/>
              </w:rPr>
            </w:pPr>
          </w:p>
        </w:tc>
        <w:tc>
          <w:tcPr>
            <w:tcW w:w="1134" w:type="dxa"/>
          </w:tcPr>
          <w:p w14:paraId="75766880"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5A93E611"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r>
      <w:tr w:rsidR="00DF2D78" w:rsidRPr="000961F5" w14:paraId="669BB253" w14:textId="77777777" w:rsidTr="00847BD0">
        <w:trPr>
          <w:trHeight w:val="113"/>
        </w:trPr>
        <w:tc>
          <w:tcPr>
            <w:tcW w:w="421" w:type="dxa"/>
          </w:tcPr>
          <w:p w14:paraId="24633059" w14:textId="77777777" w:rsidR="00DF2D78" w:rsidRPr="000961F5" w:rsidRDefault="00DF2D78" w:rsidP="00847BD0">
            <w:pPr>
              <w:spacing w:line="276" w:lineRule="auto"/>
              <w:ind w:left="0"/>
              <w:jc w:val="left"/>
              <w:rPr>
                <w:lang w:eastAsia="x-none"/>
              </w:rPr>
            </w:pPr>
            <w:r w:rsidRPr="000961F5">
              <w:rPr>
                <w:lang w:eastAsia="x-none"/>
              </w:rPr>
              <w:t>2</w:t>
            </w:r>
          </w:p>
        </w:tc>
        <w:tc>
          <w:tcPr>
            <w:tcW w:w="3260" w:type="dxa"/>
          </w:tcPr>
          <w:p w14:paraId="0C4289FF" w14:textId="77777777" w:rsidR="00DF2D78" w:rsidRPr="000961F5" w:rsidRDefault="00DF2D78" w:rsidP="00847BD0">
            <w:pPr>
              <w:spacing w:line="276" w:lineRule="auto"/>
              <w:ind w:left="0"/>
              <w:jc w:val="left"/>
              <w:rPr>
                <w:lang w:eastAsia="x-none"/>
              </w:rPr>
            </w:pPr>
            <w:r w:rsidRPr="000961F5">
              <w:rPr>
                <w:lang w:eastAsia="x-none"/>
              </w:rPr>
              <w:t>Filter entries based on attribute values</w:t>
            </w:r>
          </w:p>
        </w:tc>
        <w:tc>
          <w:tcPr>
            <w:tcW w:w="1134" w:type="dxa"/>
            <w:vMerge/>
            <w:shd w:val="clear" w:color="auto" w:fill="D9D9D9" w:themeFill="background1" w:themeFillShade="D9"/>
          </w:tcPr>
          <w:p w14:paraId="6FB4AFEF"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01CE5BCA" w14:textId="77777777" w:rsidR="00DF2D78" w:rsidRPr="000961F5" w:rsidRDefault="00DF2D78" w:rsidP="00847BD0">
            <w:pPr>
              <w:spacing w:line="276" w:lineRule="auto"/>
              <w:ind w:left="0"/>
              <w:jc w:val="center"/>
              <w:rPr>
                <w:lang w:eastAsia="x-none"/>
              </w:rPr>
            </w:pPr>
          </w:p>
        </w:tc>
        <w:tc>
          <w:tcPr>
            <w:tcW w:w="1134" w:type="dxa"/>
          </w:tcPr>
          <w:p w14:paraId="64A40083"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02B4A146"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r>
      <w:tr w:rsidR="00DF2D78" w:rsidRPr="000961F5" w14:paraId="6DCCCB53" w14:textId="77777777" w:rsidTr="00847BD0">
        <w:trPr>
          <w:trHeight w:val="113"/>
        </w:trPr>
        <w:tc>
          <w:tcPr>
            <w:tcW w:w="421" w:type="dxa"/>
          </w:tcPr>
          <w:p w14:paraId="7E150752" w14:textId="77777777" w:rsidR="00DF2D78" w:rsidRPr="000961F5" w:rsidRDefault="00DF2D78" w:rsidP="00847BD0">
            <w:pPr>
              <w:spacing w:line="276" w:lineRule="auto"/>
              <w:ind w:left="0"/>
              <w:jc w:val="left"/>
              <w:rPr>
                <w:lang w:eastAsia="x-none"/>
              </w:rPr>
            </w:pPr>
            <w:r w:rsidRPr="000961F5">
              <w:rPr>
                <w:lang w:eastAsia="x-none"/>
              </w:rPr>
              <w:t>3</w:t>
            </w:r>
          </w:p>
        </w:tc>
        <w:tc>
          <w:tcPr>
            <w:tcW w:w="3260" w:type="dxa"/>
          </w:tcPr>
          <w:p w14:paraId="07C6DE96" w14:textId="77777777" w:rsidR="00DF2D78" w:rsidRPr="000961F5" w:rsidRDefault="00DF2D78" w:rsidP="00847BD0">
            <w:pPr>
              <w:spacing w:line="276" w:lineRule="auto"/>
              <w:ind w:left="0"/>
              <w:jc w:val="left"/>
              <w:rPr>
                <w:lang w:eastAsia="x-none"/>
              </w:rPr>
            </w:pPr>
            <w:r w:rsidRPr="000961F5">
              <w:rPr>
                <w:lang w:eastAsia="x-none"/>
              </w:rPr>
              <w:t>Create entries</w:t>
            </w:r>
          </w:p>
        </w:tc>
        <w:tc>
          <w:tcPr>
            <w:tcW w:w="1134" w:type="dxa"/>
            <w:vMerge/>
            <w:shd w:val="clear" w:color="auto" w:fill="D9D9D9" w:themeFill="background1" w:themeFillShade="D9"/>
          </w:tcPr>
          <w:p w14:paraId="7355D577"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3EEB202E" w14:textId="77777777" w:rsidR="00DF2D78" w:rsidRPr="000961F5" w:rsidRDefault="00DF2D78" w:rsidP="00847BD0">
            <w:pPr>
              <w:spacing w:line="276" w:lineRule="auto"/>
              <w:ind w:left="0"/>
              <w:jc w:val="center"/>
              <w:rPr>
                <w:lang w:eastAsia="x-none"/>
              </w:rPr>
            </w:pPr>
          </w:p>
        </w:tc>
        <w:tc>
          <w:tcPr>
            <w:tcW w:w="1134" w:type="dxa"/>
          </w:tcPr>
          <w:p w14:paraId="5D3E588E" w14:textId="77777777" w:rsidR="00DF2D78" w:rsidRPr="000961F5" w:rsidRDefault="00DF2D78" w:rsidP="00847BD0">
            <w:pPr>
              <w:spacing w:line="276" w:lineRule="auto"/>
              <w:ind w:left="0"/>
              <w:jc w:val="center"/>
              <w:rPr>
                <w:lang w:eastAsia="x-none"/>
              </w:rPr>
            </w:pPr>
          </w:p>
        </w:tc>
        <w:tc>
          <w:tcPr>
            <w:tcW w:w="1134" w:type="dxa"/>
          </w:tcPr>
          <w:p w14:paraId="3BD8233E" w14:textId="77777777" w:rsidR="00DF2D78" w:rsidRPr="000961F5" w:rsidRDefault="00DF2D78" w:rsidP="00847BD0">
            <w:pPr>
              <w:spacing w:line="276" w:lineRule="auto"/>
              <w:ind w:left="0"/>
              <w:jc w:val="center"/>
              <w:rPr>
                <w:lang w:eastAsia="x-none"/>
              </w:rPr>
            </w:pPr>
          </w:p>
        </w:tc>
      </w:tr>
      <w:tr w:rsidR="00DF2D78" w:rsidRPr="000961F5" w14:paraId="561E9B40" w14:textId="77777777" w:rsidTr="00847BD0">
        <w:trPr>
          <w:trHeight w:val="113"/>
        </w:trPr>
        <w:tc>
          <w:tcPr>
            <w:tcW w:w="421" w:type="dxa"/>
          </w:tcPr>
          <w:p w14:paraId="64A12C21" w14:textId="77777777" w:rsidR="00DF2D78" w:rsidRPr="000961F5" w:rsidRDefault="00DF2D78" w:rsidP="00847BD0">
            <w:pPr>
              <w:spacing w:line="276" w:lineRule="auto"/>
              <w:ind w:left="0"/>
              <w:jc w:val="left"/>
              <w:rPr>
                <w:lang w:eastAsia="x-none"/>
              </w:rPr>
            </w:pPr>
            <w:r w:rsidRPr="000961F5">
              <w:rPr>
                <w:lang w:eastAsia="x-none"/>
              </w:rPr>
              <w:t>4</w:t>
            </w:r>
          </w:p>
        </w:tc>
        <w:tc>
          <w:tcPr>
            <w:tcW w:w="3260" w:type="dxa"/>
          </w:tcPr>
          <w:p w14:paraId="1626ED4B" w14:textId="77777777" w:rsidR="00DF2D78" w:rsidRPr="000961F5" w:rsidRDefault="00DF2D78" w:rsidP="00847BD0">
            <w:pPr>
              <w:spacing w:line="276" w:lineRule="auto"/>
              <w:ind w:left="0"/>
              <w:jc w:val="left"/>
              <w:rPr>
                <w:lang w:eastAsia="x-none"/>
              </w:rPr>
            </w:pPr>
            <w:r w:rsidRPr="000961F5">
              <w:rPr>
                <w:lang w:eastAsia="x-none"/>
              </w:rPr>
              <w:t>Amend entries</w:t>
            </w:r>
          </w:p>
        </w:tc>
        <w:tc>
          <w:tcPr>
            <w:tcW w:w="1134" w:type="dxa"/>
            <w:vMerge/>
            <w:shd w:val="clear" w:color="auto" w:fill="D9D9D9" w:themeFill="background1" w:themeFillShade="D9"/>
          </w:tcPr>
          <w:p w14:paraId="6E6A2106"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7881C7A8" w14:textId="77777777" w:rsidR="00DF2D78" w:rsidRPr="000961F5" w:rsidRDefault="00DF2D78" w:rsidP="00847BD0">
            <w:pPr>
              <w:spacing w:line="276" w:lineRule="auto"/>
              <w:ind w:left="0"/>
              <w:jc w:val="center"/>
              <w:rPr>
                <w:lang w:eastAsia="x-none"/>
              </w:rPr>
            </w:pPr>
          </w:p>
        </w:tc>
        <w:tc>
          <w:tcPr>
            <w:tcW w:w="1134" w:type="dxa"/>
          </w:tcPr>
          <w:p w14:paraId="25D56833" w14:textId="77777777" w:rsidR="00DF2D78" w:rsidRPr="000961F5" w:rsidRDefault="00DF2D78" w:rsidP="00847BD0">
            <w:pPr>
              <w:spacing w:line="276" w:lineRule="auto"/>
              <w:ind w:left="0"/>
              <w:jc w:val="center"/>
              <w:rPr>
                <w:lang w:eastAsia="x-none"/>
              </w:rPr>
            </w:pPr>
          </w:p>
        </w:tc>
        <w:tc>
          <w:tcPr>
            <w:tcW w:w="1134" w:type="dxa"/>
          </w:tcPr>
          <w:p w14:paraId="070B4339" w14:textId="77777777" w:rsidR="00DF2D78" w:rsidRPr="000961F5" w:rsidRDefault="00DF2D78" w:rsidP="00847BD0">
            <w:pPr>
              <w:spacing w:line="276" w:lineRule="auto"/>
              <w:ind w:left="0"/>
              <w:jc w:val="center"/>
              <w:rPr>
                <w:lang w:eastAsia="x-none"/>
              </w:rPr>
            </w:pPr>
          </w:p>
        </w:tc>
      </w:tr>
      <w:tr w:rsidR="00DF2D78" w:rsidRPr="000961F5" w14:paraId="463630A4" w14:textId="77777777" w:rsidTr="00847BD0">
        <w:trPr>
          <w:trHeight w:val="113"/>
        </w:trPr>
        <w:tc>
          <w:tcPr>
            <w:tcW w:w="421" w:type="dxa"/>
          </w:tcPr>
          <w:p w14:paraId="6F36D345" w14:textId="77777777" w:rsidR="00DF2D78" w:rsidRPr="000961F5" w:rsidRDefault="00DF2D78" w:rsidP="00847BD0">
            <w:pPr>
              <w:spacing w:line="276" w:lineRule="auto"/>
              <w:ind w:left="0"/>
              <w:jc w:val="left"/>
              <w:rPr>
                <w:lang w:eastAsia="x-none"/>
              </w:rPr>
            </w:pPr>
            <w:r w:rsidRPr="000961F5">
              <w:rPr>
                <w:lang w:eastAsia="x-none"/>
              </w:rPr>
              <w:t>5</w:t>
            </w:r>
          </w:p>
        </w:tc>
        <w:tc>
          <w:tcPr>
            <w:tcW w:w="3260" w:type="dxa"/>
          </w:tcPr>
          <w:p w14:paraId="2553E2EC" w14:textId="77777777" w:rsidR="00DF2D78" w:rsidRPr="000961F5" w:rsidRDefault="00DF2D78" w:rsidP="00847BD0">
            <w:pPr>
              <w:spacing w:line="276" w:lineRule="auto"/>
              <w:ind w:left="0"/>
              <w:jc w:val="left"/>
              <w:rPr>
                <w:lang w:eastAsia="x-none"/>
              </w:rPr>
            </w:pPr>
            <w:r w:rsidRPr="000961F5">
              <w:rPr>
                <w:lang w:eastAsia="x-none"/>
              </w:rPr>
              <w:t>Save entries</w:t>
            </w:r>
          </w:p>
        </w:tc>
        <w:tc>
          <w:tcPr>
            <w:tcW w:w="1134" w:type="dxa"/>
            <w:vMerge/>
            <w:shd w:val="clear" w:color="auto" w:fill="D9D9D9" w:themeFill="background1" w:themeFillShade="D9"/>
          </w:tcPr>
          <w:p w14:paraId="1E353E18"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7B9BE7B2" w14:textId="77777777" w:rsidR="00DF2D78" w:rsidRPr="000961F5" w:rsidRDefault="00DF2D78" w:rsidP="00847BD0">
            <w:pPr>
              <w:spacing w:line="276" w:lineRule="auto"/>
              <w:ind w:left="0"/>
              <w:jc w:val="center"/>
              <w:rPr>
                <w:lang w:eastAsia="x-none"/>
              </w:rPr>
            </w:pPr>
          </w:p>
        </w:tc>
        <w:tc>
          <w:tcPr>
            <w:tcW w:w="1134" w:type="dxa"/>
          </w:tcPr>
          <w:p w14:paraId="271494B9" w14:textId="77777777" w:rsidR="00DF2D78" w:rsidRPr="000961F5" w:rsidRDefault="00DF2D78" w:rsidP="00847BD0">
            <w:pPr>
              <w:spacing w:line="276" w:lineRule="auto"/>
              <w:ind w:left="0"/>
              <w:jc w:val="center"/>
              <w:rPr>
                <w:lang w:eastAsia="x-none"/>
              </w:rPr>
            </w:pPr>
          </w:p>
        </w:tc>
        <w:tc>
          <w:tcPr>
            <w:tcW w:w="1134" w:type="dxa"/>
          </w:tcPr>
          <w:p w14:paraId="5B9A36D3" w14:textId="77777777" w:rsidR="00DF2D78" w:rsidRPr="000961F5" w:rsidRDefault="00DF2D78" w:rsidP="00847BD0">
            <w:pPr>
              <w:spacing w:line="276" w:lineRule="auto"/>
              <w:ind w:left="0"/>
              <w:jc w:val="center"/>
              <w:rPr>
                <w:lang w:eastAsia="x-none"/>
              </w:rPr>
            </w:pPr>
          </w:p>
        </w:tc>
      </w:tr>
      <w:tr w:rsidR="00DF2D78" w:rsidRPr="000961F5" w14:paraId="11FBF61C" w14:textId="77777777" w:rsidTr="00847BD0">
        <w:trPr>
          <w:trHeight w:val="113"/>
        </w:trPr>
        <w:tc>
          <w:tcPr>
            <w:tcW w:w="421" w:type="dxa"/>
          </w:tcPr>
          <w:p w14:paraId="27F4E450" w14:textId="77777777" w:rsidR="00DF2D78" w:rsidRPr="000961F5" w:rsidRDefault="00DF2D78" w:rsidP="00847BD0">
            <w:pPr>
              <w:spacing w:line="276" w:lineRule="auto"/>
              <w:ind w:left="0"/>
              <w:jc w:val="left"/>
              <w:rPr>
                <w:lang w:eastAsia="x-none"/>
              </w:rPr>
            </w:pPr>
            <w:r w:rsidRPr="000961F5">
              <w:rPr>
                <w:lang w:eastAsia="x-none"/>
              </w:rPr>
              <w:t>6</w:t>
            </w:r>
          </w:p>
        </w:tc>
        <w:tc>
          <w:tcPr>
            <w:tcW w:w="3260" w:type="dxa"/>
          </w:tcPr>
          <w:p w14:paraId="78E797A4" w14:textId="77777777" w:rsidR="00DF2D78" w:rsidRPr="000961F5" w:rsidRDefault="00DF2D78" w:rsidP="00847BD0">
            <w:pPr>
              <w:spacing w:line="276" w:lineRule="auto"/>
              <w:ind w:left="0"/>
              <w:jc w:val="left"/>
              <w:rPr>
                <w:lang w:eastAsia="x-none"/>
              </w:rPr>
            </w:pPr>
            <w:r w:rsidRPr="000961F5">
              <w:rPr>
                <w:lang w:eastAsia="x-none"/>
              </w:rPr>
              <w:t>Submit entries</w:t>
            </w:r>
          </w:p>
        </w:tc>
        <w:tc>
          <w:tcPr>
            <w:tcW w:w="1134" w:type="dxa"/>
            <w:vMerge/>
            <w:shd w:val="clear" w:color="auto" w:fill="D9D9D9" w:themeFill="background1" w:themeFillShade="D9"/>
          </w:tcPr>
          <w:p w14:paraId="67B172D3"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1D8EF96C" w14:textId="77777777" w:rsidR="00DF2D78" w:rsidRPr="000961F5" w:rsidRDefault="00DF2D78" w:rsidP="00847BD0">
            <w:pPr>
              <w:spacing w:line="276" w:lineRule="auto"/>
              <w:ind w:left="0"/>
              <w:jc w:val="center"/>
              <w:rPr>
                <w:lang w:eastAsia="x-none"/>
              </w:rPr>
            </w:pPr>
          </w:p>
        </w:tc>
        <w:tc>
          <w:tcPr>
            <w:tcW w:w="1134" w:type="dxa"/>
          </w:tcPr>
          <w:p w14:paraId="110365E0" w14:textId="77777777" w:rsidR="00DF2D78" w:rsidRPr="000961F5" w:rsidRDefault="00DF2D78" w:rsidP="00847BD0">
            <w:pPr>
              <w:spacing w:line="276" w:lineRule="auto"/>
              <w:ind w:left="0"/>
              <w:jc w:val="center"/>
              <w:rPr>
                <w:lang w:eastAsia="x-none"/>
              </w:rPr>
            </w:pPr>
          </w:p>
        </w:tc>
        <w:tc>
          <w:tcPr>
            <w:tcW w:w="1134" w:type="dxa"/>
          </w:tcPr>
          <w:p w14:paraId="4A67FA59" w14:textId="77777777" w:rsidR="00DF2D78" w:rsidRPr="000961F5" w:rsidRDefault="00DF2D78" w:rsidP="00847BD0">
            <w:pPr>
              <w:spacing w:line="276" w:lineRule="auto"/>
              <w:ind w:left="0"/>
              <w:jc w:val="center"/>
              <w:rPr>
                <w:lang w:eastAsia="x-none"/>
              </w:rPr>
            </w:pPr>
          </w:p>
        </w:tc>
      </w:tr>
      <w:tr w:rsidR="00DF2D78" w:rsidRPr="000961F5" w14:paraId="056C2E66" w14:textId="77777777" w:rsidTr="00847BD0">
        <w:trPr>
          <w:trHeight w:val="113"/>
        </w:trPr>
        <w:tc>
          <w:tcPr>
            <w:tcW w:w="421" w:type="dxa"/>
          </w:tcPr>
          <w:p w14:paraId="0A1D587B" w14:textId="77777777" w:rsidR="00DF2D78" w:rsidRPr="000961F5" w:rsidRDefault="00DF2D78" w:rsidP="00847BD0">
            <w:pPr>
              <w:spacing w:line="276" w:lineRule="auto"/>
              <w:ind w:left="0"/>
              <w:jc w:val="left"/>
              <w:rPr>
                <w:lang w:eastAsia="x-none"/>
              </w:rPr>
            </w:pPr>
            <w:r w:rsidRPr="000961F5">
              <w:rPr>
                <w:lang w:eastAsia="x-none"/>
              </w:rPr>
              <w:t>7</w:t>
            </w:r>
          </w:p>
        </w:tc>
        <w:tc>
          <w:tcPr>
            <w:tcW w:w="3260" w:type="dxa"/>
          </w:tcPr>
          <w:p w14:paraId="22D82507" w14:textId="77777777" w:rsidR="00DF2D78" w:rsidRPr="000961F5" w:rsidRDefault="00DF2D78" w:rsidP="00847BD0">
            <w:pPr>
              <w:spacing w:line="276" w:lineRule="auto"/>
              <w:ind w:left="0"/>
              <w:jc w:val="left"/>
              <w:rPr>
                <w:lang w:eastAsia="x-none"/>
              </w:rPr>
            </w:pPr>
            <w:r w:rsidRPr="000961F5">
              <w:rPr>
                <w:lang w:eastAsia="x-none"/>
              </w:rPr>
              <w:t>Delete entries</w:t>
            </w:r>
          </w:p>
        </w:tc>
        <w:tc>
          <w:tcPr>
            <w:tcW w:w="1134" w:type="dxa"/>
            <w:vMerge/>
            <w:shd w:val="clear" w:color="auto" w:fill="D9D9D9" w:themeFill="background1" w:themeFillShade="D9"/>
          </w:tcPr>
          <w:p w14:paraId="591135D0"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044A5637" w14:textId="77777777" w:rsidR="00DF2D78" w:rsidRPr="000961F5" w:rsidRDefault="00DF2D78" w:rsidP="00847BD0">
            <w:pPr>
              <w:spacing w:line="276" w:lineRule="auto"/>
              <w:ind w:left="0"/>
              <w:jc w:val="center"/>
              <w:rPr>
                <w:lang w:eastAsia="x-none"/>
              </w:rPr>
            </w:pPr>
          </w:p>
        </w:tc>
        <w:tc>
          <w:tcPr>
            <w:tcW w:w="1134" w:type="dxa"/>
          </w:tcPr>
          <w:p w14:paraId="32DA33CE" w14:textId="77777777" w:rsidR="00DF2D78" w:rsidRPr="000961F5" w:rsidRDefault="00DF2D78" w:rsidP="00847BD0">
            <w:pPr>
              <w:spacing w:line="276" w:lineRule="auto"/>
              <w:ind w:left="0"/>
              <w:jc w:val="center"/>
              <w:rPr>
                <w:lang w:eastAsia="x-none"/>
              </w:rPr>
            </w:pPr>
          </w:p>
        </w:tc>
        <w:tc>
          <w:tcPr>
            <w:tcW w:w="1134" w:type="dxa"/>
          </w:tcPr>
          <w:p w14:paraId="780225AC" w14:textId="77777777" w:rsidR="00DF2D78" w:rsidRPr="000961F5" w:rsidRDefault="00DF2D78" w:rsidP="00847BD0">
            <w:pPr>
              <w:spacing w:line="276" w:lineRule="auto"/>
              <w:ind w:left="0"/>
              <w:jc w:val="center"/>
              <w:rPr>
                <w:lang w:eastAsia="x-none"/>
              </w:rPr>
            </w:pPr>
          </w:p>
        </w:tc>
      </w:tr>
      <w:tr w:rsidR="00DF2D78" w:rsidRPr="000961F5" w14:paraId="587D0C88" w14:textId="77777777" w:rsidTr="00847BD0">
        <w:trPr>
          <w:trHeight w:val="113"/>
        </w:trPr>
        <w:tc>
          <w:tcPr>
            <w:tcW w:w="421" w:type="dxa"/>
          </w:tcPr>
          <w:p w14:paraId="223CBCB9" w14:textId="77777777" w:rsidR="00DF2D78" w:rsidRPr="000961F5" w:rsidRDefault="00DF2D78" w:rsidP="00847BD0">
            <w:pPr>
              <w:spacing w:line="276" w:lineRule="auto"/>
              <w:ind w:left="0"/>
              <w:jc w:val="left"/>
              <w:rPr>
                <w:lang w:eastAsia="x-none"/>
              </w:rPr>
            </w:pPr>
            <w:r w:rsidRPr="000961F5">
              <w:rPr>
                <w:lang w:eastAsia="x-none"/>
              </w:rPr>
              <w:t>8</w:t>
            </w:r>
          </w:p>
        </w:tc>
        <w:tc>
          <w:tcPr>
            <w:tcW w:w="3260" w:type="dxa"/>
          </w:tcPr>
          <w:p w14:paraId="0F20CB7E" w14:textId="77777777" w:rsidR="00DF2D78" w:rsidRPr="000961F5" w:rsidRDefault="00DF2D78" w:rsidP="00847BD0">
            <w:pPr>
              <w:spacing w:line="276" w:lineRule="auto"/>
              <w:ind w:left="0"/>
              <w:jc w:val="left"/>
              <w:rPr>
                <w:lang w:eastAsia="x-none"/>
              </w:rPr>
            </w:pPr>
            <w:r w:rsidRPr="000961F5">
              <w:rPr>
                <w:lang w:eastAsia="x-none"/>
              </w:rPr>
              <w:t>Reject and comment on entries</w:t>
            </w:r>
          </w:p>
        </w:tc>
        <w:tc>
          <w:tcPr>
            <w:tcW w:w="1134" w:type="dxa"/>
            <w:vMerge/>
            <w:shd w:val="clear" w:color="auto" w:fill="D9D9D9" w:themeFill="background1" w:themeFillShade="D9"/>
          </w:tcPr>
          <w:p w14:paraId="782B62C8"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337993D5" w14:textId="77777777" w:rsidR="00DF2D78" w:rsidRPr="000961F5" w:rsidRDefault="00DF2D78" w:rsidP="00847BD0">
            <w:pPr>
              <w:spacing w:line="276" w:lineRule="auto"/>
              <w:ind w:left="0"/>
              <w:jc w:val="center"/>
              <w:rPr>
                <w:lang w:eastAsia="x-none"/>
              </w:rPr>
            </w:pPr>
          </w:p>
        </w:tc>
        <w:tc>
          <w:tcPr>
            <w:tcW w:w="1134" w:type="dxa"/>
          </w:tcPr>
          <w:p w14:paraId="5A2931E9"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796CA82F" w14:textId="77777777" w:rsidR="00DF2D78" w:rsidRPr="000961F5" w:rsidRDefault="00DF2D78" w:rsidP="00847BD0">
            <w:pPr>
              <w:spacing w:line="276" w:lineRule="auto"/>
              <w:ind w:left="0"/>
              <w:jc w:val="center"/>
              <w:rPr>
                <w:lang w:eastAsia="x-none"/>
              </w:rPr>
            </w:pPr>
          </w:p>
        </w:tc>
      </w:tr>
      <w:tr w:rsidR="001366F9" w:rsidRPr="000961F5" w14:paraId="13290582" w14:textId="77777777" w:rsidTr="00847BD0">
        <w:trPr>
          <w:trHeight w:val="113"/>
        </w:trPr>
        <w:tc>
          <w:tcPr>
            <w:tcW w:w="421" w:type="dxa"/>
          </w:tcPr>
          <w:p w14:paraId="3CEFB0A0" w14:textId="78D8E4D3" w:rsidR="001366F9" w:rsidRPr="000961F5" w:rsidRDefault="001366F9" w:rsidP="00847BD0">
            <w:pPr>
              <w:spacing w:line="276" w:lineRule="auto"/>
              <w:ind w:left="0"/>
              <w:jc w:val="left"/>
              <w:rPr>
                <w:lang w:eastAsia="x-none"/>
              </w:rPr>
            </w:pPr>
            <w:r w:rsidRPr="000961F5">
              <w:rPr>
                <w:lang w:eastAsia="x-none"/>
              </w:rPr>
              <w:t>9</w:t>
            </w:r>
          </w:p>
        </w:tc>
        <w:tc>
          <w:tcPr>
            <w:tcW w:w="3260" w:type="dxa"/>
          </w:tcPr>
          <w:p w14:paraId="5257AE89" w14:textId="2DD41097" w:rsidR="001366F9" w:rsidRPr="000961F5" w:rsidRDefault="001366F9" w:rsidP="00847BD0">
            <w:pPr>
              <w:spacing w:line="276" w:lineRule="auto"/>
              <w:ind w:left="0"/>
              <w:jc w:val="left"/>
              <w:rPr>
                <w:lang w:eastAsia="x-none"/>
              </w:rPr>
            </w:pPr>
            <w:r w:rsidRPr="000961F5">
              <w:rPr>
                <w:lang w:eastAsia="x-none"/>
              </w:rPr>
              <w:t>View comments</w:t>
            </w:r>
          </w:p>
        </w:tc>
        <w:tc>
          <w:tcPr>
            <w:tcW w:w="1134" w:type="dxa"/>
            <w:vMerge/>
            <w:shd w:val="clear" w:color="auto" w:fill="D9D9D9" w:themeFill="background1" w:themeFillShade="D9"/>
          </w:tcPr>
          <w:p w14:paraId="08CF9165" w14:textId="77777777" w:rsidR="001366F9" w:rsidRPr="000961F5" w:rsidRDefault="001366F9" w:rsidP="00847BD0">
            <w:pPr>
              <w:spacing w:line="276" w:lineRule="auto"/>
              <w:ind w:left="0"/>
              <w:jc w:val="center"/>
              <w:rPr>
                <w:lang w:eastAsia="x-none"/>
              </w:rPr>
            </w:pPr>
          </w:p>
        </w:tc>
        <w:tc>
          <w:tcPr>
            <w:tcW w:w="1134" w:type="dxa"/>
            <w:vMerge/>
            <w:shd w:val="clear" w:color="auto" w:fill="D9D9D9" w:themeFill="background1" w:themeFillShade="D9"/>
          </w:tcPr>
          <w:p w14:paraId="1E097815" w14:textId="77777777" w:rsidR="001366F9" w:rsidRPr="000961F5" w:rsidRDefault="001366F9" w:rsidP="00847BD0">
            <w:pPr>
              <w:spacing w:line="276" w:lineRule="auto"/>
              <w:ind w:left="0"/>
              <w:jc w:val="center"/>
              <w:rPr>
                <w:lang w:eastAsia="x-none"/>
              </w:rPr>
            </w:pPr>
          </w:p>
        </w:tc>
        <w:tc>
          <w:tcPr>
            <w:tcW w:w="1134" w:type="dxa"/>
          </w:tcPr>
          <w:p w14:paraId="6C506D6E" w14:textId="6A1FCB89" w:rsidR="001366F9" w:rsidRPr="002B0661" w:rsidRDefault="001366F9" w:rsidP="00847BD0">
            <w:pPr>
              <w:spacing w:line="276" w:lineRule="auto"/>
              <w:ind w:left="0"/>
              <w:jc w:val="center"/>
              <w:rPr>
                <w:b/>
                <w:bCs/>
                <w:lang w:val="en-US" w:eastAsia="x-none"/>
              </w:rPr>
            </w:pPr>
            <w:r w:rsidRPr="000961F5">
              <w:rPr>
                <w:rFonts w:ascii="Segoe UI Symbol" w:hAnsi="Segoe UI Symbol" w:cs="Segoe UI Symbol"/>
                <w:b/>
                <w:bCs/>
                <w:lang w:val="en-US" w:eastAsia="x-none"/>
              </w:rPr>
              <w:t>✓</w:t>
            </w:r>
          </w:p>
        </w:tc>
        <w:tc>
          <w:tcPr>
            <w:tcW w:w="1134" w:type="dxa"/>
          </w:tcPr>
          <w:p w14:paraId="648310D1" w14:textId="3A0F5D39" w:rsidR="001366F9" w:rsidRPr="000961F5" w:rsidRDefault="0077031A" w:rsidP="00847BD0">
            <w:pPr>
              <w:spacing w:line="276" w:lineRule="auto"/>
              <w:ind w:left="0"/>
              <w:jc w:val="center"/>
              <w:rPr>
                <w:lang w:eastAsia="x-none"/>
              </w:rPr>
            </w:pPr>
            <w:r w:rsidRPr="000961F5">
              <w:rPr>
                <w:rFonts w:ascii="Segoe UI Symbol" w:hAnsi="Segoe UI Symbol" w:cs="Segoe UI Symbol"/>
                <w:b/>
                <w:bCs/>
                <w:lang w:val="en-US" w:eastAsia="x-none"/>
              </w:rPr>
              <w:t>✓</w:t>
            </w:r>
          </w:p>
        </w:tc>
      </w:tr>
      <w:tr w:rsidR="00DF2D78" w:rsidRPr="000961F5" w14:paraId="4F37A04E" w14:textId="77777777" w:rsidTr="00847BD0">
        <w:trPr>
          <w:trHeight w:val="113"/>
        </w:trPr>
        <w:tc>
          <w:tcPr>
            <w:tcW w:w="421" w:type="dxa"/>
          </w:tcPr>
          <w:p w14:paraId="5056A82E" w14:textId="63BBDA05" w:rsidR="00DF2D78" w:rsidRPr="000961F5" w:rsidRDefault="001366F9" w:rsidP="00847BD0">
            <w:pPr>
              <w:spacing w:line="276" w:lineRule="auto"/>
              <w:ind w:left="0"/>
              <w:jc w:val="left"/>
              <w:rPr>
                <w:lang w:eastAsia="x-none"/>
              </w:rPr>
            </w:pPr>
            <w:r w:rsidRPr="000961F5">
              <w:rPr>
                <w:lang w:eastAsia="x-none"/>
              </w:rPr>
              <w:lastRenderedPageBreak/>
              <w:t>10</w:t>
            </w:r>
          </w:p>
        </w:tc>
        <w:tc>
          <w:tcPr>
            <w:tcW w:w="3260" w:type="dxa"/>
          </w:tcPr>
          <w:p w14:paraId="277EC055" w14:textId="77777777" w:rsidR="00DF2D78" w:rsidRPr="000961F5" w:rsidRDefault="00DF2D78" w:rsidP="00847BD0">
            <w:pPr>
              <w:spacing w:line="276" w:lineRule="auto"/>
              <w:ind w:left="0"/>
              <w:jc w:val="left"/>
              <w:rPr>
                <w:lang w:eastAsia="x-none"/>
              </w:rPr>
            </w:pPr>
            <w:r w:rsidRPr="000961F5">
              <w:rPr>
                <w:lang w:eastAsia="x-none"/>
              </w:rPr>
              <w:t>Approve entries</w:t>
            </w:r>
          </w:p>
        </w:tc>
        <w:tc>
          <w:tcPr>
            <w:tcW w:w="1134" w:type="dxa"/>
            <w:vMerge/>
            <w:shd w:val="clear" w:color="auto" w:fill="D9D9D9" w:themeFill="background1" w:themeFillShade="D9"/>
          </w:tcPr>
          <w:p w14:paraId="44A54BA1"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145335A9" w14:textId="77777777" w:rsidR="00DF2D78" w:rsidRPr="000961F5" w:rsidRDefault="00DF2D78" w:rsidP="00847BD0">
            <w:pPr>
              <w:spacing w:line="276" w:lineRule="auto"/>
              <w:ind w:left="0"/>
              <w:jc w:val="center"/>
              <w:rPr>
                <w:lang w:eastAsia="x-none"/>
              </w:rPr>
            </w:pPr>
          </w:p>
        </w:tc>
        <w:tc>
          <w:tcPr>
            <w:tcW w:w="1134" w:type="dxa"/>
          </w:tcPr>
          <w:p w14:paraId="573E4386" w14:textId="77777777" w:rsidR="00DF2D78" w:rsidRPr="000961F5" w:rsidRDefault="00DF2D78" w:rsidP="00847BD0">
            <w:pPr>
              <w:spacing w:line="276" w:lineRule="auto"/>
              <w:ind w:left="0"/>
              <w:jc w:val="center"/>
              <w:rPr>
                <w:lang w:eastAsia="x-none"/>
              </w:rPr>
            </w:pPr>
          </w:p>
        </w:tc>
        <w:tc>
          <w:tcPr>
            <w:tcW w:w="1134" w:type="dxa"/>
          </w:tcPr>
          <w:p w14:paraId="0AB14F30" w14:textId="77777777" w:rsidR="00DF2D78" w:rsidRPr="000961F5" w:rsidRDefault="00DF2D78" w:rsidP="00847BD0">
            <w:pPr>
              <w:spacing w:line="276" w:lineRule="auto"/>
              <w:ind w:left="0"/>
              <w:jc w:val="center"/>
              <w:rPr>
                <w:lang w:eastAsia="x-none"/>
              </w:rPr>
            </w:pPr>
          </w:p>
        </w:tc>
      </w:tr>
    </w:tbl>
    <w:p w14:paraId="5CF1B10A" w14:textId="52AA90B1" w:rsidR="00DF2D78" w:rsidRPr="000961F5" w:rsidRDefault="00DF2D78" w:rsidP="0030527A">
      <w:pPr>
        <w:pStyle w:val="ListParagraph"/>
        <w:spacing w:line="276" w:lineRule="auto"/>
        <w:ind w:leftChars="0" w:left="0"/>
        <w:jc w:val="left"/>
        <w:rPr>
          <w:b/>
          <w:sz w:val="18"/>
          <w:lang w:eastAsia="x-none"/>
        </w:rPr>
      </w:pPr>
    </w:p>
    <w:p w14:paraId="5E3EEA73" w14:textId="77777777" w:rsidR="0077031A" w:rsidRPr="000961F5" w:rsidRDefault="0077031A">
      <w:pPr>
        <w:spacing w:after="0"/>
        <w:ind w:left="0"/>
        <w:jc w:val="left"/>
        <w:rPr>
          <w:b/>
          <w:sz w:val="18"/>
          <w:lang w:eastAsia="x-none"/>
        </w:rPr>
      </w:pPr>
      <w:r w:rsidRPr="000961F5">
        <w:rPr>
          <w:b/>
          <w:sz w:val="18"/>
          <w:lang w:eastAsia="x-none"/>
        </w:rPr>
        <w:br w:type="page"/>
      </w:r>
    </w:p>
    <w:p w14:paraId="4AAB3E4D" w14:textId="6DF15460" w:rsidR="00DF2D78" w:rsidRPr="000961F5" w:rsidRDefault="00DF2D78" w:rsidP="00DF2D78">
      <w:pPr>
        <w:spacing w:line="276" w:lineRule="auto"/>
        <w:ind w:left="0"/>
        <w:jc w:val="left"/>
        <w:rPr>
          <w:b/>
          <w:sz w:val="18"/>
        </w:rPr>
      </w:pPr>
      <w:r w:rsidRPr="000961F5">
        <w:rPr>
          <w:b/>
          <w:sz w:val="18"/>
          <w:lang w:eastAsia="x-none"/>
        </w:rPr>
        <w:lastRenderedPageBreak/>
        <w:t>Regulator (SFC) [Unassigned]</w:t>
      </w:r>
    </w:p>
    <w:tbl>
      <w:tblPr>
        <w:tblStyle w:val="TableGrid"/>
        <w:tblW w:w="0" w:type="auto"/>
        <w:tblLayout w:type="fixed"/>
        <w:tblLook w:val="04A0" w:firstRow="1" w:lastRow="0" w:firstColumn="1" w:lastColumn="0" w:noHBand="0" w:noVBand="1"/>
      </w:tblPr>
      <w:tblGrid>
        <w:gridCol w:w="421"/>
        <w:gridCol w:w="3260"/>
        <w:gridCol w:w="1134"/>
        <w:gridCol w:w="1134"/>
        <w:gridCol w:w="1134"/>
        <w:gridCol w:w="1134"/>
      </w:tblGrid>
      <w:tr w:rsidR="00DF2D78" w:rsidRPr="000961F5" w14:paraId="598D290C" w14:textId="77777777" w:rsidTr="00847BD0">
        <w:tc>
          <w:tcPr>
            <w:tcW w:w="421" w:type="dxa"/>
            <w:vMerge w:val="restart"/>
            <w:shd w:val="clear" w:color="auto" w:fill="13426B"/>
          </w:tcPr>
          <w:p w14:paraId="2681F44E" w14:textId="77777777" w:rsidR="00DF2D78" w:rsidRPr="000961F5" w:rsidRDefault="00DF2D78" w:rsidP="00847BD0">
            <w:pPr>
              <w:spacing w:line="276" w:lineRule="auto"/>
              <w:ind w:left="0"/>
              <w:jc w:val="center"/>
              <w:rPr>
                <w:b/>
                <w:lang w:eastAsia="x-none"/>
              </w:rPr>
            </w:pPr>
            <w:r w:rsidRPr="000961F5">
              <w:rPr>
                <w:lang w:val="en-US"/>
              </w:rPr>
              <w:br/>
              <w:t>#</w:t>
            </w:r>
          </w:p>
        </w:tc>
        <w:tc>
          <w:tcPr>
            <w:tcW w:w="3260" w:type="dxa"/>
            <w:vMerge w:val="restart"/>
            <w:shd w:val="clear" w:color="auto" w:fill="13426B"/>
          </w:tcPr>
          <w:p w14:paraId="62861020" w14:textId="77777777" w:rsidR="00DF2D78" w:rsidRPr="000961F5" w:rsidRDefault="00DF2D78" w:rsidP="00847BD0">
            <w:pPr>
              <w:spacing w:line="276" w:lineRule="auto"/>
              <w:ind w:left="0"/>
              <w:jc w:val="left"/>
              <w:rPr>
                <w:b/>
                <w:lang w:eastAsia="x-none"/>
              </w:rPr>
            </w:pPr>
            <w:r w:rsidRPr="000961F5">
              <w:rPr>
                <w:lang w:val="en-US"/>
              </w:rPr>
              <w:br/>
              <w:t>Function description</w:t>
            </w:r>
          </w:p>
        </w:tc>
        <w:tc>
          <w:tcPr>
            <w:tcW w:w="4535" w:type="dxa"/>
            <w:gridSpan w:val="4"/>
            <w:shd w:val="clear" w:color="auto" w:fill="13426B"/>
          </w:tcPr>
          <w:p w14:paraId="4C2599E1" w14:textId="77777777" w:rsidR="00DF2D78" w:rsidRPr="000961F5" w:rsidRDefault="00DF2D78" w:rsidP="00847BD0">
            <w:pPr>
              <w:spacing w:line="276" w:lineRule="auto"/>
              <w:ind w:left="0"/>
              <w:jc w:val="center"/>
              <w:rPr>
                <w:b/>
                <w:lang w:eastAsia="x-none"/>
              </w:rPr>
            </w:pPr>
            <w:r w:rsidRPr="000961F5">
              <w:rPr>
                <w:lang w:val="en-US"/>
              </w:rPr>
              <w:t>Status tab</w:t>
            </w:r>
          </w:p>
        </w:tc>
      </w:tr>
      <w:tr w:rsidR="00DF2D78" w:rsidRPr="000961F5" w14:paraId="6C714E02" w14:textId="77777777" w:rsidTr="00847BD0">
        <w:tc>
          <w:tcPr>
            <w:tcW w:w="421" w:type="dxa"/>
            <w:vMerge/>
          </w:tcPr>
          <w:p w14:paraId="176CA92C" w14:textId="77777777" w:rsidR="00DF2D78" w:rsidRPr="000961F5" w:rsidRDefault="00DF2D78" w:rsidP="00847BD0">
            <w:pPr>
              <w:spacing w:line="276" w:lineRule="auto"/>
              <w:ind w:left="0"/>
              <w:jc w:val="left"/>
              <w:rPr>
                <w:b/>
                <w:lang w:eastAsia="x-none"/>
              </w:rPr>
            </w:pPr>
          </w:p>
        </w:tc>
        <w:tc>
          <w:tcPr>
            <w:tcW w:w="3260" w:type="dxa"/>
            <w:vMerge/>
          </w:tcPr>
          <w:p w14:paraId="3EA2C178" w14:textId="77777777" w:rsidR="00DF2D78" w:rsidRPr="000961F5" w:rsidRDefault="00DF2D78" w:rsidP="00847BD0">
            <w:pPr>
              <w:spacing w:line="276" w:lineRule="auto"/>
              <w:ind w:left="0"/>
              <w:jc w:val="left"/>
              <w:rPr>
                <w:b/>
                <w:lang w:eastAsia="x-none"/>
              </w:rPr>
            </w:pPr>
          </w:p>
        </w:tc>
        <w:tc>
          <w:tcPr>
            <w:tcW w:w="1134" w:type="dxa"/>
            <w:shd w:val="clear" w:color="auto" w:fill="D9D9D9" w:themeFill="background1" w:themeFillShade="D9"/>
          </w:tcPr>
          <w:p w14:paraId="04E4F330" w14:textId="77777777" w:rsidR="00DF2D78" w:rsidRPr="000961F5" w:rsidRDefault="00DF2D78" w:rsidP="00847BD0">
            <w:pPr>
              <w:spacing w:line="276" w:lineRule="auto"/>
              <w:ind w:left="0"/>
              <w:jc w:val="center"/>
              <w:rPr>
                <w:lang w:eastAsia="x-none"/>
              </w:rPr>
            </w:pPr>
            <w:r w:rsidRPr="000961F5">
              <w:rPr>
                <w:lang w:eastAsia="x-none"/>
              </w:rPr>
              <w:t>[None]</w:t>
            </w:r>
          </w:p>
        </w:tc>
        <w:tc>
          <w:tcPr>
            <w:tcW w:w="1134" w:type="dxa"/>
            <w:shd w:val="clear" w:color="auto" w:fill="D9D9D9" w:themeFill="background1" w:themeFillShade="D9"/>
          </w:tcPr>
          <w:p w14:paraId="5E521CB4" w14:textId="77777777" w:rsidR="00DF2D78" w:rsidRPr="000961F5" w:rsidRDefault="00DF2D78" w:rsidP="00847BD0">
            <w:pPr>
              <w:spacing w:line="276" w:lineRule="auto"/>
              <w:ind w:left="0"/>
              <w:jc w:val="center"/>
              <w:rPr>
                <w:lang w:eastAsia="x-none"/>
              </w:rPr>
            </w:pPr>
            <w:r w:rsidRPr="000961F5">
              <w:rPr>
                <w:lang w:eastAsia="x-none"/>
              </w:rPr>
              <w:t>Pending</w:t>
            </w:r>
          </w:p>
        </w:tc>
        <w:tc>
          <w:tcPr>
            <w:tcW w:w="1134" w:type="dxa"/>
            <w:shd w:val="clear" w:color="auto" w:fill="B8CCE4" w:themeFill="accent1" w:themeFillTint="66"/>
          </w:tcPr>
          <w:p w14:paraId="0F23FBF0" w14:textId="77777777" w:rsidR="00DF2D78" w:rsidRPr="000961F5" w:rsidRDefault="00DF2D78" w:rsidP="00847BD0">
            <w:pPr>
              <w:spacing w:line="276" w:lineRule="auto"/>
              <w:ind w:left="0"/>
              <w:jc w:val="center"/>
              <w:rPr>
                <w:lang w:eastAsia="x-none"/>
              </w:rPr>
            </w:pPr>
            <w:r w:rsidRPr="000961F5">
              <w:rPr>
                <w:lang w:eastAsia="x-none"/>
              </w:rPr>
              <w:t>Submitted</w:t>
            </w:r>
          </w:p>
        </w:tc>
        <w:tc>
          <w:tcPr>
            <w:tcW w:w="1134" w:type="dxa"/>
            <w:shd w:val="clear" w:color="auto" w:fill="B8CCE4" w:themeFill="accent1" w:themeFillTint="66"/>
          </w:tcPr>
          <w:p w14:paraId="7284D1CB" w14:textId="77777777" w:rsidR="00DF2D78" w:rsidRPr="000961F5" w:rsidRDefault="00DF2D78" w:rsidP="00847BD0">
            <w:pPr>
              <w:spacing w:line="276" w:lineRule="auto"/>
              <w:ind w:left="0"/>
              <w:jc w:val="center"/>
              <w:rPr>
                <w:lang w:eastAsia="x-none"/>
              </w:rPr>
            </w:pPr>
            <w:r w:rsidRPr="000961F5">
              <w:rPr>
                <w:lang w:eastAsia="x-none"/>
              </w:rPr>
              <w:t>Finalised</w:t>
            </w:r>
          </w:p>
        </w:tc>
      </w:tr>
      <w:tr w:rsidR="00DF2D78" w:rsidRPr="000961F5" w14:paraId="7FE2D546" w14:textId="77777777" w:rsidTr="00847BD0">
        <w:trPr>
          <w:trHeight w:val="113"/>
        </w:trPr>
        <w:tc>
          <w:tcPr>
            <w:tcW w:w="421" w:type="dxa"/>
          </w:tcPr>
          <w:p w14:paraId="51CA86E8" w14:textId="77777777" w:rsidR="00DF2D78" w:rsidRPr="000961F5" w:rsidRDefault="00DF2D78" w:rsidP="00847BD0">
            <w:pPr>
              <w:spacing w:line="276" w:lineRule="auto"/>
              <w:ind w:left="0"/>
              <w:jc w:val="left"/>
              <w:rPr>
                <w:lang w:eastAsia="x-none"/>
              </w:rPr>
            </w:pPr>
            <w:r w:rsidRPr="000961F5">
              <w:rPr>
                <w:lang w:eastAsia="x-none"/>
              </w:rPr>
              <w:t>1</w:t>
            </w:r>
          </w:p>
        </w:tc>
        <w:tc>
          <w:tcPr>
            <w:tcW w:w="3260" w:type="dxa"/>
          </w:tcPr>
          <w:p w14:paraId="61A64693" w14:textId="77777777" w:rsidR="00DF2D78" w:rsidRPr="000961F5" w:rsidRDefault="00DF2D78" w:rsidP="00847BD0">
            <w:pPr>
              <w:spacing w:line="276" w:lineRule="auto"/>
              <w:ind w:left="0"/>
              <w:jc w:val="left"/>
              <w:rPr>
                <w:lang w:eastAsia="x-none"/>
              </w:rPr>
            </w:pPr>
            <w:r w:rsidRPr="000961F5">
              <w:rPr>
                <w:lang w:eastAsia="x-none"/>
              </w:rPr>
              <w:t>Search entries based on attribute values</w:t>
            </w:r>
          </w:p>
        </w:tc>
        <w:tc>
          <w:tcPr>
            <w:tcW w:w="1134" w:type="dxa"/>
            <w:vMerge w:val="restart"/>
            <w:shd w:val="clear" w:color="auto" w:fill="D9D9D9" w:themeFill="background1" w:themeFillShade="D9"/>
          </w:tcPr>
          <w:p w14:paraId="42EE5C81" w14:textId="77777777" w:rsidR="00DF2D78" w:rsidRPr="000961F5" w:rsidRDefault="00DF2D78" w:rsidP="00847BD0">
            <w:pPr>
              <w:spacing w:line="276" w:lineRule="auto"/>
              <w:ind w:left="0"/>
              <w:jc w:val="center"/>
              <w:rPr>
                <w:lang w:eastAsia="x-none"/>
              </w:rPr>
            </w:pPr>
          </w:p>
          <w:p w14:paraId="4D5F984E" w14:textId="77777777" w:rsidR="00DF2D78" w:rsidRPr="000961F5" w:rsidRDefault="00DF2D78" w:rsidP="00847BD0">
            <w:pPr>
              <w:spacing w:line="276" w:lineRule="auto"/>
              <w:ind w:left="0"/>
              <w:jc w:val="center"/>
              <w:rPr>
                <w:lang w:eastAsia="x-none"/>
              </w:rPr>
            </w:pPr>
          </w:p>
          <w:p w14:paraId="6762C133" w14:textId="77777777" w:rsidR="00DF2D78" w:rsidRPr="000961F5" w:rsidRDefault="00DF2D78" w:rsidP="00847BD0">
            <w:pPr>
              <w:spacing w:line="276" w:lineRule="auto"/>
              <w:ind w:left="0"/>
              <w:jc w:val="center"/>
              <w:rPr>
                <w:lang w:eastAsia="x-none"/>
              </w:rPr>
            </w:pPr>
          </w:p>
          <w:p w14:paraId="529AABB3" w14:textId="77777777" w:rsidR="00DF2D78" w:rsidRPr="000961F5" w:rsidRDefault="00DF2D78" w:rsidP="00847BD0">
            <w:pPr>
              <w:spacing w:line="276" w:lineRule="auto"/>
              <w:ind w:left="0"/>
              <w:jc w:val="center"/>
              <w:rPr>
                <w:lang w:eastAsia="x-none"/>
              </w:rPr>
            </w:pPr>
          </w:p>
          <w:p w14:paraId="12B9DAA1" w14:textId="77777777" w:rsidR="00DF2D78" w:rsidRPr="000961F5" w:rsidRDefault="00DF2D78" w:rsidP="00847BD0">
            <w:pPr>
              <w:spacing w:line="276" w:lineRule="auto"/>
              <w:ind w:left="0"/>
              <w:jc w:val="center"/>
              <w:rPr>
                <w:lang w:eastAsia="x-none"/>
              </w:rPr>
            </w:pPr>
          </w:p>
          <w:p w14:paraId="7F051BD7" w14:textId="77777777" w:rsidR="00DF2D78" w:rsidRPr="000961F5" w:rsidRDefault="00DF2D78" w:rsidP="00847BD0">
            <w:pPr>
              <w:spacing w:line="276" w:lineRule="auto"/>
              <w:ind w:left="0"/>
              <w:jc w:val="center"/>
              <w:rPr>
                <w:lang w:eastAsia="x-none"/>
              </w:rPr>
            </w:pPr>
          </w:p>
          <w:p w14:paraId="020A00A5" w14:textId="77777777" w:rsidR="00DF2D78" w:rsidRPr="000961F5" w:rsidRDefault="00DF2D78" w:rsidP="00847BD0">
            <w:pPr>
              <w:spacing w:line="276" w:lineRule="auto"/>
              <w:ind w:left="0"/>
              <w:jc w:val="center"/>
              <w:rPr>
                <w:lang w:eastAsia="x-none"/>
              </w:rPr>
            </w:pPr>
          </w:p>
          <w:p w14:paraId="54C75F08" w14:textId="77777777" w:rsidR="00DF2D78" w:rsidRPr="000961F5" w:rsidRDefault="00DF2D78" w:rsidP="00847BD0">
            <w:pPr>
              <w:spacing w:line="276" w:lineRule="auto"/>
              <w:ind w:left="0"/>
              <w:jc w:val="center"/>
              <w:rPr>
                <w:lang w:eastAsia="x-none"/>
              </w:rPr>
            </w:pPr>
          </w:p>
          <w:p w14:paraId="7F958C5F" w14:textId="77777777" w:rsidR="00DF2D78" w:rsidRPr="000961F5" w:rsidRDefault="00DF2D78" w:rsidP="00847BD0">
            <w:pPr>
              <w:spacing w:line="276" w:lineRule="auto"/>
              <w:ind w:left="0"/>
              <w:jc w:val="center"/>
              <w:rPr>
                <w:lang w:eastAsia="x-none"/>
              </w:rPr>
            </w:pPr>
          </w:p>
        </w:tc>
        <w:tc>
          <w:tcPr>
            <w:tcW w:w="1134" w:type="dxa"/>
            <w:vMerge w:val="restart"/>
            <w:shd w:val="clear" w:color="auto" w:fill="D9D9D9" w:themeFill="background1" w:themeFillShade="D9"/>
          </w:tcPr>
          <w:p w14:paraId="273720E2" w14:textId="77777777" w:rsidR="00DF2D78" w:rsidRPr="000961F5" w:rsidRDefault="00DF2D78" w:rsidP="00847BD0">
            <w:pPr>
              <w:spacing w:line="276" w:lineRule="auto"/>
              <w:ind w:left="0"/>
              <w:jc w:val="center"/>
              <w:rPr>
                <w:lang w:eastAsia="x-none"/>
              </w:rPr>
            </w:pPr>
          </w:p>
        </w:tc>
        <w:tc>
          <w:tcPr>
            <w:tcW w:w="1134" w:type="dxa"/>
          </w:tcPr>
          <w:p w14:paraId="08F5480F"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44DA25A4"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r>
      <w:tr w:rsidR="00DF2D78" w:rsidRPr="000961F5" w14:paraId="6D370890" w14:textId="77777777" w:rsidTr="00847BD0">
        <w:trPr>
          <w:trHeight w:val="113"/>
        </w:trPr>
        <w:tc>
          <w:tcPr>
            <w:tcW w:w="421" w:type="dxa"/>
          </w:tcPr>
          <w:p w14:paraId="3C1CD052" w14:textId="77777777" w:rsidR="00DF2D78" w:rsidRPr="000961F5" w:rsidRDefault="00DF2D78" w:rsidP="00847BD0">
            <w:pPr>
              <w:spacing w:line="276" w:lineRule="auto"/>
              <w:ind w:left="0"/>
              <w:jc w:val="left"/>
              <w:rPr>
                <w:lang w:eastAsia="x-none"/>
              </w:rPr>
            </w:pPr>
            <w:r w:rsidRPr="000961F5">
              <w:rPr>
                <w:lang w:eastAsia="x-none"/>
              </w:rPr>
              <w:t>2</w:t>
            </w:r>
          </w:p>
        </w:tc>
        <w:tc>
          <w:tcPr>
            <w:tcW w:w="3260" w:type="dxa"/>
          </w:tcPr>
          <w:p w14:paraId="3870B73A" w14:textId="77777777" w:rsidR="00DF2D78" w:rsidRPr="000961F5" w:rsidRDefault="00DF2D78" w:rsidP="00847BD0">
            <w:pPr>
              <w:spacing w:line="276" w:lineRule="auto"/>
              <w:ind w:left="0"/>
              <w:jc w:val="left"/>
              <w:rPr>
                <w:lang w:eastAsia="x-none"/>
              </w:rPr>
            </w:pPr>
            <w:r w:rsidRPr="000961F5">
              <w:rPr>
                <w:lang w:eastAsia="x-none"/>
              </w:rPr>
              <w:t>Filter entries based on attribute values</w:t>
            </w:r>
          </w:p>
        </w:tc>
        <w:tc>
          <w:tcPr>
            <w:tcW w:w="1134" w:type="dxa"/>
            <w:vMerge/>
            <w:shd w:val="clear" w:color="auto" w:fill="D9D9D9" w:themeFill="background1" w:themeFillShade="D9"/>
          </w:tcPr>
          <w:p w14:paraId="5731F2F4"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32424E09" w14:textId="77777777" w:rsidR="00DF2D78" w:rsidRPr="000961F5" w:rsidRDefault="00DF2D78" w:rsidP="00847BD0">
            <w:pPr>
              <w:spacing w:line="276" w:lineRule="auto"/>
              <w:ind w:left="0"/>
              <w:jc w:val="center"/>
              <w:rPr>
                <w:lang w:eastAsia="x-none"/>
              </w:rPr>
            </w:pPr>
          </w:p>
        </w:tc>
        <w:tc>
          <w:tcPr>
            <w:tcW w:w="1134" w:type="dxa"/>
          </w:tcPr>
          <w:p w14:paraId="34B88F7A"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27651DDA"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r>
      <w:tr w:rsidR="00DF2D78" w:rsidRPr="000961F5" w14:paraId="2D24363D" w14:textId="77777777" w:rsidTr="00847BD0">
        <w:trPr>
          <w:trHeight w:val="113"/>
        </w:trPr>
        <w:tc>
          <w:tcPr>
            <w:tcW w:w="421" w:type="dxa"/>
          </w:tcPr>
          <w:p w14:paraId="73506A61" w14:textId="77777777" w:rsidR="00DF2D78" w:rsidRPr="000961F5" w:rsidRDefault="00DF2D78" w:rsidP="00847BD0">
            <w:pPr>
              <w:spacing w:line="276" w:lineRule="auto"/>
              <w:ind w:left="0"/>
              <w:jc w:val="left"/>
              <w:rPr>
                <w:lang w:eastAsia="x-none"/>
              </w:rPr>
            </w:pPr>
            <w:r w:rsidRPr="000961F5">
              <w:rPr>
                <w:lang w:eastAsia="x-none"/>
              </w:rPr>
              <w:t>3</w:t>
            </w:r>
          </w:p>
        </w:tc>
        <w:tc>
          <w:tcPr>
            <w:tcW w:w="3260" w:type="dxa"/>
          </w:tcPr>
          <w:p w14:paraId="6F0E04FF" w14:textId="77777777" w:rsidR="00DF2D78" w:rsidRPr="000961F5" w:rsidRDefault="00DF2D78" w:rsidP="00847BD0">
            <w:pPr>
              <w:spacing w:line="276" w:lineRule="auto"/>
              <w:ind w:left="0"/>
              <w:jc w:val="left"/>
              <w:rPr>
                <w:lang w:eastAsia="x-none"/>
              </w:rPr>
            </w:pPr>
            <w:r w:rsidRPr="000961F5">
              <w:rPr>
                <w:lang w:eastAsia="x-none"/>
              </w:rPr>
              <w:t>Create entries</w:t>
            </w:r>
          </w:p>
        </w:tc>
        <w:tc>
          <w:tcPr>
            <w:tcW w:w="1134" w:type="dxa"/>
            <w:vMerge/>
            <w:shd w:val="clear" w:color="auto" w:fill="D9D9D9" w:themeFill="background1" w:themeFillShade="D9"/>
          </w:tcPr>
          <w:p w14:paraId="07E28AEC"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18F842F3" w14:textId="77777777" w:rsidR="00DF2D78" w:rsidRPr="000961F5" w:rsidRDefault="00DF2D78" w:rsidP="00847BD0">
            <w:pPr>
              <w:spacing w:line="276" w:lineRule="auto"/>
              <w:ind w:left="0"/>
              <w:jc w:val="center"/>
              <w:rPr>
                <w:lang w:eastAsia="x-none"/>
              </w:rPr>
            </w:pPr>
          </w:p>
        </w:tc>
        <w:tc>
          <w:tcPr>
            <w:tcW w:w="1134" w:type="dxa"/>
          </w:tcPr>
          <w:p w14:paraId="072D1522" w14:textId="77777777" w:rsidR="00DF2D78" w:rsidRPr="000961F5" w:rsidRDefault="00DF2D78" w:rsidP="00847BD0">
            <w:pPr>
              <w:spacing w:line="276" w:lineRule="auto"/>
              <w:ind w:left="0"/>
              <w:jc w:val="center"/>
              <w:rPr>
                <w:lang w:eastAsia="x-none"/>
              </w:rPr>
            </w:pPr>
          </w:p>
        </w:tc>
        <w:tc>
          <w:tcPr>
            <w:tcW w:w="1134" w:type="dxa"/>
          </w:tcPr>
          <w:p w14:paraId="67907D4F" w14:textId="77777777" w:rsidR="00DF2D78" w:rsidRPr="000961F5" w:rsidRDefault="00DF2D78" w:rsidP="00847BD0">
            <w:pPr>
              <w:spacing w:line="276" w:lineRule="auto"/>
              <w:ind w:left="0"/>
              <w:jc w:val="center"/>
              <w:rPr>
                <w:lang w:eastAsia="x-none"/>
              </w:rPr>
            </w:pPr>
          </w:p>
        </w:tc>
      </w:tr>
      <w:tr w:rsidR="00DF2D78" w:rsidRPr="000961F5" w14:paraId="5D3B9146" w14:textId="77777777" w:rsidTr="00847BD0">
        <w:trPr>
          <w:trHeight w:val="113"/>
        </w:trPr>
        <w:tc>
          <w:tcPr>
            <w:tcW w:w="421" w:type="dxa"/>
          </w:tcPr>
          <w:p w14:paraId="61418345" w14:textId="77777777" w:rsidR="00DF2D78" w:rsidRPr="000961F5" w:rsidRDefault="00DF2D78" w:rsidP="00847BD0">
            <w:pPr>
              <w:spacing w:line="276" w:lineRule="auto"/>
              <w:ind w:left="0"/>
              <w:jc w:val="left"/>
              <w:rPr>
                <w:lang w:eastAsia="x-none"/>
              </w:rPr>
            </w:pPr>
            <w:r w:rsidRPr="000961F5">
              <w:rPr>
                <w:lang w:eastAsia="x-none"/>
              </w:rPr>
              <w:t>4</w:t>
            </w:r>
          </w:p>
        </w:tc>
        <w:tc>
          <w:tcPr>
            <w:tcW w:w="3260" w:type="dxa"/>
          </w:tcPr>
          <w:p w14:paraId="2955E85A" w14:textId="77777777" w:rsidR="00DF2D78" w:rsidRPr="000961F5" w:rsidRDefault="00DF2D78" w:rsidP="00847BD0">
            <w:pPr>
              <w:spacing w:line="276" w:lineRule="auto"/>
              <w:ind w:left="0"/>
              <w:jc w:val="left"/>
              <w:rPr>
                <w:lang w:eastAsia="x-none"/>
              </w:rPr>
            </w:pPr>
            <w:r w:rsidRPr="000961F5">
              <w:rPr>
                <w:lang w:eastAsia="x-none"/>
              </w:rPr>
              <w:t>Amend entries</w:t>
            </w:r>
          </w:p>
        </w:tc>
        <w:tc>
          <w:tcPr>
            <w:tcW w:w="1134" w:type="dxa"/>
            <w:vMerge/>
            <w:shd w:val="clear" w:color="auto" w:fill="D9D9D9" w:themeFill="background1" w:themeFillShade="D9"/>
          </w:tcPr>
          <w:p w14:paraId="5FBF88F4"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51F5E4B0" w14:textId="77777777" w:rsidR="00DF2D78" w:rsidRPr="000961F5" w:rsidRDefault="00DF2D78" w:rsidP="00847BD0">
            <w:pPr>
              <w:spacing w:line="276" w:lineRule="auto"/>
              <w:ind w:left="0"/>
              <w:jc w:val="center"/>
              <w:rPr>
                <w:lang w:eastAsia="x-none"/>
              </w:rPr>
            </w:pPr>
          </w:p>
        </w:tc>
        <w:tc>
          <w:tcPr>
            <w:tcW w:w="1134" w:type="dxa"/>
          </w:tcPr>
          <w:p w14:paraId="61530AED" w14:textId="77777777" w:rsidR="00DF2D78" w:rsidRPr="000961F5" w:rsidRDefault="00DF2D78" w:rsidP="00847BD0">
            <w:pPr>
              <w:spacing w:line="276" w:lineRule="auto"/>
              <w:ind w:left="0"/>
              <w:jc w:val="center"/>
              <w:rPr>
                <w:lang w:eastAsia="x-none"/>
              </w:rPr>
            </w:pPr>
          </w:p>
        </w:tc>
        <w:tc>
          <w:tcPr>
            <w:tcW w:w="1134" w:type="dxa"/>
          </w:tcPr>
          <w:p w14:paraId="49D721E1" w14:textId="77777777" w:rsidR="00DF2D78" w:rsidRPr="000961F5" w:rsidRDefault="00DF2D78" w:rsidP="00847BD0">
            <w:pPr>
              <w:spacing w:line="276" w:lineRule="auto"/>
              <w:ind w:left="0"/>
              <w:jc w:val="center"/>
              <w:rPr>
                <w:lang w:eastAsia="x-none"/>
              </w:rPr>
            </w:pPr>
          </w:p>
        </w:tc>
      </w:tr>
      <w:tr w:rsidR="00DF2D78" w:rsidRPr="000961F5" w14:paraId="6D06DCC7" w14:textId="77777777" w:rsidTr="00847BD0">
        <w:trPr>
          <w:trHeight w:val="113"/>
        </w:trPr>
        <w:tc>
          <w:tcPr>
            <w:tcW w:w="421" w:type="dxa"/>
          </w:tcPr>
          <w:p w14:paraId="514110C8" w14:textId="77777777" w:rsidR="00DF2D78" w:rsidRPr="000961F5" w:rsidRDefault="00DF2D78" w:rsidP="00847BD0">
            <w:pPr>
              <w:spacing w:line="276" w:lineRule="auto"/>
              <w:ind w:left="0"/>
              <w:jc w:val="left"/>
              <w:rPr>
                <w:lang w:eastAsia="x-none"/>
              </w:rPr>
            </w:pPr>
            <w:r w:rsidRPr="000961F5">
              <w:rPr>
                <w:lang w:eastAsia="x-none"/>
              </w:rPr>
              <w:t>5</w:t>
            </w:r>
          </w:p>
        </w:tc>
        <w:tc>
          <w:tcPr>
            <w:tcW w:w="3260" w:type="dxa"/>
          </w:tcPr>
          <w:p w14:paraId="482DA724" w14:textId="77777777" w:rsidR="00DF2D78" w:rsidRPr="000961F5" w:rsidRDefault="00DF2D78" w:rsidP="00847BD0">
            <w:pPr>
              <w:spacing w:line="276" w:lineRule="auto"/>
              <w:ind w:left="0"/>
              <w:jc w:val="left"/>
              <w:rPr>
                <w:lang w:eastAsia="x-none"/>
              </w:rPr>
            </w:pPr>
            <w:r w:rsidRPr="000961F5">
              <w:rPr>
                <w:lang w:eastAsia="x-none"/>
              </w:rPr>
              <w:t>Save entries</w:t>
            </w:r>
          </w:p>
        </w:tc>
        <w:tc>
          <w:tcPr>
            <w:tcW w:w="1134" w:type="dxa"/>
            <w:vMerge/>
            <w:shd w:val="clear" w:color="auto" w:fill="D9D9D9" w:themeFill="background1" w:themeFillShade="D9"/>
          </w:tcPr>
          <w:p w14:paraId="1A71EBCB"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1F6F8AD0" w14:textId="77777777" w:rsidR="00DF2D78" w:rsidRPr="000961F5" w:rsidRDefault="00DF2D78" w:rsidP="00847BD0">
            <w:pPr>
              <w:spacing w:line="276" w:lineRule="auto"/>
              <w:ind w:left="0"/>
              <w:jc w:val="center"/>
              <w:rPr>
                <w:lang w:eastAsia="x-none"/>
              </w:rPr>
            </w:pPr>
          </w:p>
        </w:tc>
        <w:tc>
          <w:tcPr>
            <w:tcW w:w="1134" w:type="dxa"/>
          </w:tcPr>
          <w:p w14:paraId="152D0CA8" w14:textId="77777777" w:rsidR="00DF2D78" w:rsidRPr="000961F5" w:rsidRDefault="00DF2D78" w:rsidP="00847BD0">
            <w:pPr>
              <w:spacing w:line="276" w:lineRule="auto"/>
              <w:ind w:left="0"/>
              <w:jc w:val="center"/>
              <w:rPr>
                <w:lang w:eastAsia="x-none"/>
              </w:rPr>
            </w:pPr>
          </w:p>
        </w:tc>
        <w:tc>
          <w:tcPr>
            <w:tcW w:w="1134" w:type="dxa"/>
          </w:tcPr>
          <w:p w14:paraId="7C4B3A41" w14:textId="77777777" w:rsidR="00DF2D78" w:rsidRPr="000961F5" w:rsidRDefault="00DF2D78" w:rsidP="00847BD0">
            <w:pPr>
              <w:spacing w:line="276" w:lineRule="auto"/>
              <w:ind w:left="0"/>
              <w:jc w:val="center"/>
              <w:rPr>
                <w:lang w:eastAsia="x-none"/>
              </w:rPr>
            </w:pPr>
          </w:p>
        </w:tc>
      </w:tr>
      <w:tr w:rsidR="00DF2D78" w:rsidRPr="000961F5" w14:paraId="491ED727" w14:textId="77777777" w:rsidTr="00847BD0">
        <w:trPr>
          <w:trHeight w:val="113"/>
        </w:trPr>
        <w:tc>
          <w:tcPr>
            <w:tcW w:w="421" w:type="dxa"/>
          </w:tcPr>
          <w:p w14:paraId="3B50A03A" w14:textId="77777777" w:rsidR="00DF2D78" w:rsidRPr="000961F5" w:rsidRDefault="00DF2D78" w:rsidP="00847BD0">
            <w:pPr>
              <w:spacing w:line="276" w:lineRule="auto"/>
              <w:ind w:left="0"/>
              <w:jc w:val="left"/>
              <w:rPr>
                <w:lang w:eastAsia="x-none"/>
              </w:rPr>
            </w:pPr>
            <w:r w:rsidRPr="000961F5">
              <w:rPr>
                <w:lang w:eastAsia="x-none"/>
              </w:rPr>
              <w:t>6</w:t>
            </w:r>
          </w:p>
        </w:tc>
        <w:tc>
          <w:tcPr>
            <w:tcW w:w="3260" w:type="dxa"/>
          </w:tcPr>
          <w:p w14:paraId="1F1F9422" w14:textId="77777777" w:rsidR="00DF2D78" w:rsidRPr="000961F5" w:rsidRDefault="00DF2D78" w:rsidP="00847BD0">
            <w:pPr>
              <w:spacing w:line="276" w:lineRule="auto"/>
              <w:ind w:left="0"/>
              <w:jc w:val="left"/>
              <w:rPr>
                <w:lang w:eastAsia="x-none"/>
              </w:rPr>
            </w:pPr>
            <w:r w:rsidRPr="000961F5">
              <w:rPr>
                <w:lang w:eastAsia="x-none"/>
              </w:rPr>
              <w:t>Submit entries</w:t>
            </w:r>
          </w:p>
        </w:tc>
        <w:tc>
          <w:tcPr>
            <w:tcW w:w="1134" w:type="dxa"/>
            <w:vMerge/>
            <w:shd w:val="clear" w:color="auto" w:fill="D9D9D9" w:themeFill="background1" w:themeFillShade="D9"/>
          </w:tcPr>
          <w:p w14:paraId="1982A5A2"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4419040E" w14:textId="77777777" w:rsidR="00DF2D78" w:rsidRPr="000961F5" w:rsidRDefault="00DF2D78" w:rsidP="00847BD0">
            <w:pPr>
              <w:spacing w:line="276" w:lineRule="auto"/>
              <w:ind w:left="0"/>
              <w:jc w:val="center"/>
              <w:rPr>
                <w:lang w:eastAsia="x-none"/>
              </w:rPr>
            </w:pPr>
          </w:p>
        </w:tc>
        <w:tc>
          <w:tcPr>
            <w:tcW w:w="1134" w:type="dxa"/>
          </w:tcPr>
          <w:p w14:paraId="0EBD5C83" w14:textId="77777777" w:rsidR="00DF2D78" w:rsidRPr="000961F5" w:rsidRDefault="00DF2D78" w:rsidP="00847BD0">
            <w:pPr>
              <w:spacing w:line="276" w:lineRule="auto"/>
              <w:ind w:left="0"/>
              <w:jc w:val="center"/>
              <w:rPr>
                <w:lang w:eastAsia="x-none"/>
              </w:rPr>
            </w:pPr>
          </w:p>
        </w:tc>
        <w:tc>
          <w:tcPr>
            <w:tcW w:w="1134" w:type="dxa"/>
          </w:tcPr>
          <w:p w14:paraId="1192D5C0" w14:textId="77777777" w:rsidR="00DF2D78" w:rsidRPr="000961F5" w:rsidRDefault="00DF2D78" w:rsidP="00847BD0">
            <w:pPr>
              <w:spacing w:line="276" w:lineRule="auto"/>
              <w:ind w:left="0"/>
              <w:jc w:val="center"/>
              <w:rPr>
                <w:lang w:eastAsia="x-none"/>
              </w:rPr>
            </w:pPr>
          </w:p>
        </w:tc>
      </w:tr>
      <w:tr w:rsidR="00DF2D78" w:rsidRPr="000961F5" w14:paraId="1CDA279A" w14:textId="77777777" w:rsidTr="00847BD0">
        <w:trPr>
          <w:trHeight w:val="113"/>
        </w:trPr>
        <w:tc>
          <w:tcPr>
            <w:tcW w:w="421" w:type="dxa"/>
          </w:tcPr>
          <w:p w14:paraId="3F30DA0B" w14:textId="77777777" w:rsidR="00DF2D78" w:rsidRPr="000961F5" w:rsidRDefault="00DF2D78" w:rsidP="00847BD0">
            <w:pPr>
              <w:spacing w:line="276" w:lineRule="auto"/>
              <w:ind w:left="0"/>
              <w:jc w:val="left"/>
              <w:rPr>
                <w:lang w:eastAsia="x-none"/>
              </w:rPr>
            </w:pPr>
            <w:r w:rsidRPr="000961F5">
              <w:rPr>
                <w:lang w:eastAsia="x-none"/>
              </w:rPr>
              <w:t>7</w:t>
            </w:r>
          </w:p>
        </w:tc>
        <w:tc>
          <w:tcPr>
            <w:tcW w:w="3260" w:type="dxa"/>
          </w:tcPr>
          <w:p w14:paraId="5029C0E5" w14:textId="77777777" w:rsidR="00DF2D78" w:rsidRPr="000961F5" w:rsidRDefault="00DF2D78" w:rsidP="00847BD0">
            <w:pPr>
              <w:spacing w:line="276" w:lineRule="auto"/>
              <w:ind w:left="0"/>
              <w:jc w:val="left"/>
              <w:rPr>
                <w:lang w:eastAsia="x-none"/>
              </w:rPr>
            </w:pPr>
            <w:r w:rsidRPr="000961F5">
              <w:rPr>
                <w:lang w:eastAsia="x-none"/>
              </w:rPr>
              <w:t>Delete entries</w:t>
            </w:r>
          </w:p>
        </w:tc>
        <w:tc>
          <w:tcPr>
            <w:tcW w:w="1134" w:type="dxa"/>
            <w:vMerge/>
            <w:shd w:val="clear" w:color="auto" w:fill="D9D9D9" w:themeFill="background1" w:themeFillShade="D9"/>
          </w:tcPr>
          <w:p w14:paraId="6CD9F66B"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00CF4FED" w14:textId="77777777" w:rsidR="00DF2D78" w:rsidRPr="000961F5" w:rsidRDefault="00DF2D78" w:rsidP="00847BD0">
            <w:pPr>
              <w:spacing w:line="276" w:lineRule="auto"/>
              <w:ind w:left="0"/>
              <w:jc w:val="center"/>
              <w:rPr>
                <w:lang w:eastAsia="x-none"/>
              </w:rPr>
            </w:pPr>
          </w:p>
        </w:tc>
        <w:tc>
          <w:tcPr>
            <w:tcW w:w="1134" w:type="dxa"/>
          </w:tcPr>
          <w:p w14:paraId="2C39DDB0" w14:textId="77777777" w:rsidR="00DF2D78" w:rsidRPr="000961F5" w:rsidRDefault="00DF2D78" w:rsidP="00847BD0">
            <w:pPr>
              <w:spacing w:line="276" w:lineRule="auto"/>
              <w:ind w:left="0"/>
              <w:jc w:val="center"/>
              <w:rPr>
                <w:lang w:eastAsia="x-none"/>
              </w:rPr>
            </w:pPr>
          </w:p>
        </w:tc>
        <w:tc>
          <w:tcPr>
            <w:tcW w:w="1134" w:type="dxa"/>
          </w:tcPr>
          <w:p w14:paraId="42FA7152" w14:textId="77777777" w:rsidR="00DF2D78" w:rsidRPr="000961F5" w:rsidRDefault="00DF2D78" w:rsidP="00847BD0">
            <w:pPr>
              <w:spacing w:line="276" w:lineRule="auto"/>
              <w:ind w:left="0"/>
              <w:jc w:val="center"/>
              <w:rPr>
                <w:lang w:eastAsia="x-none"/>
              </w:rPr>
            </w:pPr>
          </w:p>
        </w:tc>
      </w:tr>
      <w:tr w:rsidR="00DF2D78" w:rsidRPr="000961F5" w14:paraId="55A22BD3" w14:textId="77777777" w:rsidTr="00847BD0">
        <w:trPr>
          <w:trHeight w:val="113"/>
        </w:trPr>
        <w:tc>
          <w:tcPr>
            <w:tcW w:w="421" w:type="dxa"/>
          </w:tcPr>
          <w:p w14:paraId="782E01C7" w14:textId="77777777" w:rsidR="00DF2D78" w:rsidRPr="000961F5" w:rsidRDefault="00DF2D78" w:rsidP="00847BD0">
            <w:pPr>
              <w:spacing w:line="276" w:lineRule="auto"/>
              <w:ind w:left="0"/>
              <w:jc w:val="left"/>
              <w:rPr>
                <w:lang w:eastAsia="x-none"/>
              </w:rPr>
            </w:pPr>
            <w:r w:rsidRPr="000961F5">
              <w:rPr>
                <w:lang w:eastAsia="x-none"/>
              </w:rPr>
              <w:t>8</w:t>
            </w:r>
          </w:p>
        </w:tc>
        <w:tc>
          <w:tcPr>
            <w:tcW w:w="3260" w:type="dxa"/>
          </w:tcPr>
          <w:p w14:paraId="18073066" w14:textId="77777777" w:rsidR="00DF2D78" w:rsidRPr="000961F5" w:rsidRDefault="00DF2D78" w:rsidP="00847BD0">
            <w:pPr>
              <w:spacing w:line="276" w:lineRule="auto"/>
              <w:ind w:left="0"/>
              <w:jc w:val="left"/>
              <w:rPr>
                <w:lang w:eastAsia="x-none"/>
              </w:rPr>
            </w:pPr>
            <w:r w:rsidRPr="000961F5">
              <w:rPr>
                <w:lang w:eastAsia="x-none"/>
              </w:rPr>
              <w:t>Reject and comment on entries</w:t>
            </w:r>
          </w:p>
        </w:tc>
        <w:tc>
          <w:tcPr>
            <w:tcW w:w="1134" w:type="dxa"/>
            <w:vMerge/>
            <w:shd w:val="clear" w:color="auto" w:fill="D9D9D9" w:themeFill="background1" w:themeFillShade="D9"/>
          </w:tcPr>
          <w:p w14:paraId="66D86B54"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179A7126" w14:textId="77777777" w:rsidR="00DF2D78" w:rsidRPr="000961F5" w:rsidRDefault="00DF2D78" w:rsidP="00847BD0">
            <w:pPr>
              <w:spacing w:line="276" w:lineRule="auto"/>
              <w:ind w:left="0"/>
              <w:jc w:val="center"/>
              <w:rPr>
                <w:lang w:eastAsia="x-none"/>
              </w:rPr>
            </w:pPr>
          </w:p>
        </w:tc>
        <w:tc>
          <w:tcPr>
            <w:tcW w:w="1134" w:type="dxa"/>
          </w:tcPr>
          <w:p w14:paraId="1AF38D68" w14:textId="7CF9D492" w:rsidR="00DF2D78" w:rsidRPr="000961F5" w:rsidRDefault="00DF2D78" w:rsidP="00847BD0">
            <w:pPr>
              <w:spacing w:line="276" w:lineRule="auto"/>
              <w:ind w:left="0"/>
              <w:jc w:val="center"/>
              <w:rPr>
                <w:lang w:eastAsia="x-none"/>
              </w:rPr>
            </w:pPr>
          </w:p>
        </w:tc>
        <w:tc>
          <w:tcPr>
            <w:tcW w:w="1134" w:type="dxa"/>
          </w:tcPr>
          <w:p w14:paraId="0C849704" w14:textId="77777777" w:rsidR="00DF2D78" w:rsidRPr="000961F5" w:rsidRDefault="00DF2D78" w:rsidP="00847BD0">
            <w:pPr>
              <w:spacing w:line="276" w:lineRule="auto"/>
              <w:ind w:left="0"/>
              <w:jc w:val="center"/>
              <w:rPr>
                <w:lang w:eastAsia="x-none"/>
              </w:rPr>
            </w:pPr>
          </w:p>
        </w:tc>
      </w:tr>
      <w:tr w:rsidR="001366F9" w:rsidRPr="000961F5" w14:paraId="1A56FC80" w14:textId="77777777" w:rsidTr="00847BD0">
        <w:trPr>
          <w:trHeight w:val="113"/>
        </w:trPr>
        <w:tc>
          <w:tcPr>
            <w:tcW w:w="421" w:type="dxa"/>
          </w:tcPr>
          <w:p w14:paraId="374AAF94" w14:textId="21CD04A9" w:rsidR="001366F9" w:rsidRPr="000961F5" w:rsidRDefault="001366F9" w:rsidP="00847BD0">
            <w:pPr>
              <w:spacing w:line="276" w:lineRule="auto"/>
              <w:ind w:left="0"/>
              <w:jc w:val="left"/>
              <w:rPr>
                <w:lang w:eastAsia="x-none"/>
              </w:rPr>
            </w:pPr>
            <w:r w:rsidRPr="000961F5">
              <w:rPr>
                <w:lang w:eastAsia="x-none"/>
              </w:rPr>
              <w:t>9</w:t>
            </w:r>
          </w:p>
        </w:tc>
        <w:tc>
          <w:tcPr>
            <w:tcW w:w="3260" w:type="dxa"/>
          </w:tcPr>
          <w:p w14:paraId="473E89BF" w14:textId="10D04634" w:rsidR="001366F9" w:rsidRPr="000961F5" w:rsidRDefault="001366F9" w:rsidP="00847BD0">
            <w:pPr>
              <w:spacing w:line="276" w:lineRule="auto"/>
              <w:ind w:left="0"/>
              <w:jc w:val="left"/>
              <w:rPr>
                <w:lang w:eastAsia="x-none"/>
              </w:rPr>
            </w:pPr>
            <w:r w:rsidRPr="000961F5">
              <w:rPr>
                <w:lang w:eastAsia="x-none"/>
              </w:rPr>
              <w:t>View comments</w:t>
            </w:r>
          </w:p>
        </w:tc>
        <w:tc>
          <w:tcPr>
            <w:tcW w:w="1134" w:type="dxa"/>
            <w:vMerge/>
            <w:shd w:val="clear" w:color="auto" w:fill="D9D9D9" w:themeFill="background1" w:themeFillShade="D9"/>
          </w:tcPr>
          <w:p w14:paraId="45373B14" w14:textId="77777777" w:rsidR="001366F9" w:rsidRPr="000961F5" w:rsidRDefault="001366F9" w:rsidP="00847BD0">
            <w:pPr>
              <w:spacing w:line="276" w:lineRule="auto"/>
              <w:ind w:left="0"/>
              <w:jc w:val="center"/>
              <w:rPr>
                <w:lang w:eastAsia="x-none"/>
              </w:rPr>
            </w:pPr>
          </w:p>
        </w:tc>
        <w:tc>
          <w:tcPr>
            <w:tcW w:w="1134" w:type="dxa"/>
            <w:vMerge/>
            <w:shd w:val="clear" w:color="auto" w:fill="D9D9D9" w:themeFill="background1" w:themeFillShade="D9"/>
          </w:tcPr>
          <w:p w14:paraId="72E24E2C" w14:textId="77777777" w:rsidR="001366F9" w:rsidRPr="000961F5" w:rsidRDefault="001366F9" w:rsidP="00847BD0">
            <w:pPr>
              <w:spacing w:line="276" w:lineRule="auto"/>
              <w:ind w:left="0"/>
              <w:jc w:val="center"/>
              <w:rPr>
                <w:lang w:eastAsia="x-none"/>
              </w:rPr>
            </w:pPr>
          </w:p>
        </w:tc>
        <w:tc>
          <w:tcPr>
            <w:tcW w:w="1134" w:type="dxa"/>
          </w:tcPr>
          <w:p w14:paraId="6EDDDB01" w14:textId="69F18965" w:rsidR="001366F9" w:rsidRPr="000961F5" w:rsidRDefault="0077031A"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50279A4B" w14:textId="12DFBDE8" w:rsidR="001366F9" w:rsidRPr="000961F5" w:rsidRDefault="0077031A" w:rsidP="00847BD0">
            <w:pPr>
              <w:spacing w:line="276" w:lineRule="auto"/>
              <w:ind w:left="0"/>
              <w:jc w:val="center"/>
              <w:rPr>
                <w:lang w:eastAsia="x-none"/>
              </w:rPr>
            </w:pPr>
            <w:r w:rsidRPr="000961F5">
              <w:rPr>
                <w:rFonts w:ascii="Segoe UI Symbol" w:hAnsi="Segoe UI Symbol" w:cs="Segoe UI Symbol"/>
                <w:b/>
                <w:bCs/>
                <w:lang w:val="en-US" w:eastAsia="x-none"/>
              </w:rPr>
              <w:t>✓</w:t>
            </w:r>
          </w:p>
        </w:tc>
      </w:tr>
      <w:tr w:rsidR="00DF2D78" w:rsidRPr="000961F5" w14:paraId="2D056FD3" w14:textId="77777777" w:rsidTr="00847BD0">
        <w:trPr>
          <w:trHeight w:val="113"/>
        </w:trPr>
        <w:tc>
          <w:tcPr>
            <w:tcW w:w="421" w:type="dxa"/>
          </w:tcPr>
          <w:p w14:paraId="49782068" w14:textId="7FB31043" w:rsidR="00DF2D78" w:rsidRPr="000961F5" w:rsidRDefault="001366F9" w:rsidP="00847BD0">
            <w:pPr>
              <w:spacing w:line="276" w:lineRule="auto"/>
              <w:ind w:left="0"/>
              <w:jc w:val="left"/>
              <w:rPr>
                <w:lang w:eastAsia="x-none"/>
              </w:rPr>
            </w:pPr>
            <w:r w:rsidRPr="000961F5">
              <w:rPr>
                <w:lang w:eastAsia="x-none"/>
              </w:rPr>
              <w:t>10</w:t>
            </w:r>
          </w:p>
        </w:tc>
        <w:tc>
          <w:tcPr>
            <w:tcW w:w="3260" w:type="dxa"/>
          </w:tcPr>
          <w:p w14:paraId="20801F0F" w14:textId="77777777" w:rsidR="00DF2D78" w:rsidRPr="000961F5" w:rsidRDefault="00DF2D78" w:rsidP="00847BD0">
            <w:pPr>
              <w:spacing w:line="276" w:lineRule="auto"/>
              <w:ind w:left="0"/>
              <w:jc w:val="left"/>
              <w:rPr>
                <w:lang w:eastAsia="x-none"/>
              </w:rPr>
            </w:pPr>
            <w:r w:rsidRPr="000961F5">
              <w:rPr>
                <w:lang w:eastAsia="x-none"/>
              </w:rPr>
              <w:t>Approve entries</w:t>
            </w:r>
          </w:p>
        </w:tc>
        <w:tc>
          <w:tcPr>
            <w:tcW w:w="1134" w:type="dxa"/>
            <w:vMerge/>
            <w:shd w:val="clear" w:color="auto" w:fill="D9D9D9" w:themeFill="background1" w:themeFillShade="D9"/>
          </w:tcPr>
          <w:p w14:paraId="6E343DCA" w14:textId="77777777" w:rsidR="00DF2D78" w:rsidRPr="000961F5" w:rsidRDefault="00DF2D78" w:rsidP="00847BD0">
            <w:pPr>
              <w:spacing w:line="276" w:lineRule="auto"/>
              <w:ind w:left="0"/>
              <w:jc w:val="center"/>
              <w:rPr>
                <w:lang w:eastAsia="x-none"/>
              </w:rPr>
            </w:pPr>
          </w:p>
        </w:tc>
        <w:tc>
          <w:tcPr>
            <w:tcW w:w="1134" w:type="dxa"/>
            <w:vMerge/>
            <w:shd w:val="clear" w:color="auto" w:fill="D9D9D9" w:themeFill="background1" w:themeFillShade="D9"/>
          </w:tcPr>
          <w:p w14:paraId="65336930" w14:textId="77777777" w:rsidR="00DF2D78" w:rsidRPr="000961F5" w:rsidRDefault="00DF2D78" w:rsidP="00847BD0">
            <w:pPr>
              <w:spacing w:line="276" w:lineRule="auto"/>
              <w:ind w:left="0"/>
              <w:jc w:val="center"/>
              <w:rPr>
                <w:lang w:eastAsia="x-none"/>
              </w:rPr>
            </w:pPr>
          </w:p>
        </w:tc>
        <w:tc>
          <w:tcPr>
            <w:tcW w:w="1134" w:type="dxa"/>
          </w:tcPr>
          <w:p w14:paraId="00574B8E" w14:textId="77777777" w:rsidR="00DF2D78" w:rsidRPr="000961F5" w:rsidRDefault="00DF2D78" w:rsidP="00847BD0">
            <w:pPr>
              <w:spacing w:line="276" w:lineRule="auto"/>
              <w:ind w:left="0"/>
              <w:jc w:val="center"/>
              <w:rPr>
                <w:lang w:eastAsia="x-none"/>
              </w:rPr>
            </w:pPr>
          </w:p>
        </w:tc>
        <w:tc>
          <w:tcPr>
            <w:tcW w:w="1134" w:type="dxa"/>
          </w:tcPr>
          <w:p w14:paraId="2FFA3664" w14:textId="77777777" w:rsidR="00DF2D78" w:rsidRPr="000961F5" w:rsidRDefault="00DF2D78" w:rsidP="00847BD0">
            <w:pPr>
              <w:spacing w:line="276" w:lineRule="auto"/>
              <w:ind w:left="0"/>
              <w:jc w:val="center"/>
              <w:rPr>
                <w:lang w:eastAsia="x-none"/>
              </w:rPr>
            </w:pPr>
          </w:p>
        </w:tc>
      </w:tr>
    </w:tbl>
    <w:p w14:paraId="7E75D175" w14:textId="77777777" w:rsidR="0030527A" w:rsidRPr="000961F5" w:rsidRDefault="0030527A" w:rsidP="0030527A">
      <w:pPr>
        <w:spacing w:line="276" w:lineRule="auto"/>
        <w:ind w:left="0"/>
        <w:jc w:val="left"/>
        <w:rPr>
          <w:sz w:val="18"/>
          <w:lang w:eastAsia="x-none"/>
        </w:rPr>
      </w:pPr>
    </w:p>
    <w:p w14:paraId="08F166A6" w14:textId="5DBD7230" w:rsidR="0030527A" w:rsidRPr="000961F5" w:rsidRDefault="00DF2D78" w:rsidP="0030527A">
      <w:pPr>
        <w:pStyle w:val="Heading5"/>
      </w:pPr>
      <w:r w:rsidRPr="000961F5">
        <w:t>Own</w:t>
      </w:r>
      <w:r w:rsidR="00C657D8" w:rsidRPr="000961F5">
        <w:t xml:space="preserve"> Placee list</w:t>
      </w:r>
    </w:p>
    <w:p w14:paraId="011AC581" w14:textId="77777777" w:rsidR="00DF2D78" w:rsidRPr="000961F5" w:rsidRDefault="00DF2D78" w:rsidP="00895310">
      <w:pPr>
        <w:ind w:left="0"/>
        <w:rPr>
          <w:lang w:eastAsia="x-none"/>
        </w:rPr>
      </w:pPr>
    </w:p>
    <w:p w14:paraId="7A5CC952" w14:textId="2015D861" w:rsidR="00DF2D78" w:rsidRPr="000961F5" w:rsidRDefault="00DF2D78" w:rsidP="00895310">
      <w:pPr>
        <w:ind w:left="0"/>
        <w:rPr>
          <w:b/>
          <w:lang w:eastAsia="x-none"/>
        </w:rPr>
      </w:pPr>
      <w:r w:rsidRPr="000961F5">
        <w:rPr>
          <w:b/>
          <w:lang w:eastAsia="x-none"/>
        </w:rPr>
        <w:t>Principal Lead Broker / Lead Underwriter</w:t>
      </w:r>
    </w:p>
    <w:tbl>
      <w:tblPr>
        <w:tblStyle w:val="TableGrid"/>
        <w:tblW w:w="0" w:type="auto"/>
        <w:tblLayout w:type="fixed"/>
        <w:tblLook w:val="04A0" w:firstRow="1" w:lastRow="0" w:firstColumn="1" w:lastColumn="0" w:noHBand="0" w:noVBand="1"/>
      </w:tblPr>
      <w:tblGrid>
        <w:gridCol w:w="421"/>
        <w:gridCol w:w="3260"/>
        <w:gridCol w:w="1134"/>
        <w:gridCol w:w="1134"/>
        <w:gridCol w:w="1134"/>
        <w:gridCol w:w="1134"/>
      </w:tblGrid>
      <w:tr w:rsidR="00DF2D78" w:rsidRPr="000961F5" w14:paraId="1FD33806" w14:textId="77777777" w:rsidTr="00847BD0">
        <w:tc>
          <w:tcPr>
            <w:tcW w:w="421" w:type="dxa"/>
            <w:vMerge w:val="restart"/>
            <w:shd w:val="clear" w:color="auto" w:fill="13426B"/>
          </w:tcPr>
          <w:p w14:paraId="3CAAA1E6" w14:textId="77777777" w:rsidR="00DF2D78" w:rsidRPr="000961F5" w:rsidRDefault="00DF2D78" w:rsidP="00847BD0">
            <w:pPr>
              <w:spacing w:line="276" w:lineRule="auto"/>
              <w:ind w:left="0"/>
              <w:jc w:val="center"/>
              <w:rPr>
                <w:b/>
                <w:lang w:eastAsia="x-none"/>
              </w:rPr>
            </w:pPr>
            <w:r w:rsidRPr="000961F5">
              <w:rPr>
                <w:lang w:val="en-US"/>
              </w:rPr>
              <w:t>#</w:t>
            </w:r>
          </w:p>
        </w:tc>
        <w:tc>
          <w:tcPr>
            <w:tcW w:w="3260" w:type="dxa"/>
            <w:vMerge w:val="restart"/>
            <w:shd w:val="clear" w:color="auto" w:fill="13426B"/>
          </w:tcPr>
          <w:p w14:paraId="7911D775" w14:textId="77777777" w:rsidR="00DF2D78" w:rsidRPr="000961F5" w:rsidRDefault="00DF2D78" w:rsidP="00847BD0">
            <w:pPr>
              <w:spacing w:line="276" w:lineRule="auto"/>
              <w:ind w:left="0"/>
              <w:jc w:val="left"/>
              <w:rPr>
                <w:b/>
                <w:lang w:eastAsia="x-none"/>
              </w:rPr>
            </w:pPr>
            <w:r w:rsidRPr="000961F5">
              <w:rPr>
                <w:lang w:val="en-US"/>
              </w:rPr>
              <w:t>Function description</w:t>
            </w:r>
          </w:p>
        </w:tc>
        <w:tc>
          <w:tcPr>
            <w:tcW w:w="4536" w:type="dxa"/>
            <w:gridSpan w:val="4"/>
            <w:shd w:val="clear" w:color="auto" w:fill="13426B"/>
          </w:tcPr>
          <w:p w14:paraId="3C839AB7" w14:textId="77777777" w:rsidR="00DF2D78" w:rsidRPr="000961F5" w:rsidRDefault="00DF2D78" w:rsidP="00847BD0">
            <w:pPr>
              <w:spacing w:line="276" w:lineRule="auto"/>
              <w:ind w:left="0"/>
              <w:jc w:val="center"/>
              <w:rPr>
                <w:b/>
                <w:lang w:eastAsia="x-none"/>
              </w:rPr>
            </w:pPr>
            <w:r w:rsidRPr="000961F5">
              <w:rPr>
                <w:lang w:val="en-US"/>
              </w:rPr>
              <w:t>Status tab</w:t>
            </w:r>
          </w:p>
        </w:tc>
      </w:tr>
      <w:tr w:rsidR="00DF2D78" w:rsidRPr="000961F5" w14:paraId="43666671" w14:textId="77777777" w:rsidTr="00847BD0">
        <w:tc>
          <w:tcPr>
            <w:tcW w:w="421" w:type="dxa"/>
            <w:vMerge/>
          </w:tcPr>
          <w:p w14:paraId="0518F3FB" w14:textId="77777777" w:rsidR="00DF2D78" w:rsidRPr="000961F5" w:rsidRDefault="00DF2D78" w:rsidP="00847BD0">
            <w:pPr>
              <w:spacing w:line="276" w:lineRule="auto"/>
              <w:ind w:left="0"/>
              <w:jc w:val="left"/>
              <w:rPr>
                <w:b/>
                <w:lang w:eastAsia="x-none"/>
              </w:rPr>
            </w:pPr>
          </w:p>
        </w:tc>
        <w:tc>
          <w:tcPr>
            <w:tcW w:w="3260" w:type="dxa"/>
            <w:vMerge/>
          </w:tcPr>
          <w:p w14:paraId="2954A7B2" w14:textId="77777777" w:rsidR="00DF2D78" w:rsidRPr="000961F5" w:rsidRDefault="00DF2D78" w:rsidP="00847BD0">
            <w:pPr>
              <w:spacing w:line="276" w:lineRule="auto"/>
              <w:ind w:left="0"/>
              <w:jc w:val="left"/>
              <w:rPr>
                <w:b/>
                <w:lang w:eastAsia="x-none"/>
              </w:rPr>
            </w:pPr>
          </w:p>
        </w:tc>
        <w:tc>
          <w:tcPr>
            <w:tcW w:w="1134" w:type="dxa"/>
            <w:shd w:val="clear" w:color="auto" w:fill="B8CCE4" w:themeFill="accent1" w:themeFillTint="66"/>
          </w:tcPr>
          <w:p w14:paraId="2FB22464" w14:textId="77777777" w:rsidR="00DF2D78" w:rsidRPr="000961F5" w:rsidRDefault="00DF2D78" w:rsidP="00847BD0">
            <w:pPr>
              <w:spacing w:line="276" w:lineRule="auto"/>
              <w:ind w:left="0"/>
              <w:jc w:val="center"/>
              <w:rPr>
                <w:lang w:eastAsia="x-none"/>
              </w:rPr>
            </w:pPr>
            <w:r w:rsidRPr="000961F5">
              <w:rPr>
                <w:lang w:eastAsia="x-none"/>
              </w:rPr>
              <w:t>[None]</w:t>
            </w:r>
          </w:p>
        </w:tc>
        <w:tc>
          <w:tcPr>
            <w:tcW w:w="1134" w:type="dxa"/>
            <w:shd w:val="clear" w:color="auto" w:fill="B8CCE4" w:themeFill="accent1" w:themeFillTint="66"/>
          </w:tcPr>
          <w:p w14:paraId="602AEA2A" w14:textId="77777777" w:rsidR="00DF2D78" w:rsidRPr="000961F5" w:rsidRDefault="00DF2D78" w:rsidP="00847BD0">
            <w:pPr>
              <w:spacing w:line="276" w:lineRule="auto"/>
              <w:ind w:left="0"/>
              <w:jc w:val="center"/>
              <w:rPr>
                <w:lang w:eastAsia="x-none"/>
              </w:rPr>
            </w:pPr>
            <w:r w:rsidRPr="000961F5">
              <w:rPr>
                <w:lang w:eastAsia="x-none"/>
              </w:rPr>
              <w:t>Pending</w:t>
            </w:r>
          </w:p>
        </w:tc>
        <w:tc>
          <w:tcPr>
            <w:tcW w:w="1134" w:type="dxa"/>
            <w:shd w:val="clear" w:color="auto" w:fill="B8CCE4" w:themeFill="accent1" w:themeFillTint="66"/>
          </w:tcPr>
          <w:p w14:paraId="6966454A" w14:textId="77777777" w:rsidR="00DF2D78" w:rsidRPr="000961F5" w:rsidRDefault="00DF2D78" w:rsidP="00847BD0">
            <w:pPr>
              <w:spacing w:line="276" w:lineRule="auto"/>
              <w:ind w:left="0"/>
              <w:jc w:val="center"/>
              <w:rPr>
                <w:lang w:eastAsia="x-none"/>
              </w:rPr>
            </w:pPr>
            <w:r w:rsidRPr="000961F5">
              <w:rPr>
                <w:lang w:eastAsia="x-none"/>
              </w:rPr>
              <w:t>Submitted</w:t>
            </w:r>
          </w:p>
        </w:tc>
        <w:tc>
          <w:tcPr>
            <w:tcW w:w="1134" w:type="dxa"/>
            <w:shd w:val="clear" w:color="auto" w:fill="B8CCE4" w:themeFill="accent1" w:themeFillTint="66"/>
          </w:tcPr>
          <w:p w14:paraId="137D27A3" w14:textId="77777777" w:rsidR="00DF2D78" w:rsidRPr="000961F5" w:rsidRDefault="00DF2D78" w:rsidP="00847BD0">
            <w:pPr>
              <w:spacing w:line="276" w:lineRule="auto"/>
              <w:ind w:left="0"/>
              <w:jc w:val="center"/>
              <w:rPr>
                <w:lang w:eastAsia="x-none"/>
              </w:rPr>
            </w:pPr>
            <w:r w:rsidRPr="000961F5">
              <w:rPr>
                <w:lang w:eastAsia="x-none"/>
              </w:rPr>
              <w:t>Finalised</w:t>
            </w:r>
          </w:p>
        </w:tc>
      </w:tr>
      <w:tr w:rsidR="00DF2D78" w:rsidRPr="000961F5" w14:paraId="545877AD" w14:textId="77777777" w:rsidTr="00847BD0">
        <w:tc>
          <w:tcPr>
            <w:tcW w:w="421" w:type="dxa"/>
          </w:tcPr>
          <w:p w14:paraId="4A74C8CE" w14:textId="77777777" w:rsidR="00DF2D78" w:rsidRPr="000961F5" w:rsidRDefault="00DF2D78" w:rsidP="00847BD0">
            <w:pPr>
              <w:spacing w:line="276" w:lineRule="auto"/>
              <w:ind w:left="0"/>
              <w:jc w:val="left"/>
              <w:rPr>
                <w:lang w:eastAsia="x-none"/>
              </w:rPr>
            </w:pPr>
            <w:r w:rsidRPr="000961F5">
              <w:rPr>
                <w:lang w:eastAsia="x-none"/>
              </w:rPr>
              <w:t>1</w:t>
            </w:r>
          </w:p>
        </w:tc>
        <w:tc>
          <w:tcPr>
            <w:tcW w:w="3260" w:type="dxa"/>
          </w:tcPr>
          <w:p w14:paraId="7D4852CF" w14:textId="77777777" w:rsidR="00DF2D78" w:rsidRPr="000961F5" w:rsidRDefault="00DF2D78" w:rsidP="00847BD0">
            <w:pPr>
              <w:spacing w:line="276" w:lineRule="auto"/>
              <w:ind w:left="0"/>
              <w:jc w:val="left"/>
              <w:rPr>
                <w:lang w:eastAsia="x-none"/>
              </w:rPr>
            </w:pPr>
            <w:r w:rsidRPr="000961F5">
              <w:rPr>
                <w:lang w:eastAsia="x-none"/>
              </w:rPr>
              <w:t>Search entries based on attribute values</w:t>
            </w:r>
          </w:p>
        </w:tc>
        <w:tc>
          <w:tcPr>
            <w:tcW w:w="1134" w:type="dxa"/>
            <w:shd w:val="clear" w:color="auto" w:fill="auto"/>
          </w:tcPr>
          <w:p w14:paraId="5A9DD672" w14:textId="77777777" w:rsidR="00DF2D78" w:rsidRPr="000961F5" w:rsidRDefault="00DF2D78" w:rsidP="00847BD0">
            <w:pPr>
              <w:spacing w:line="276" w:lineRule="auto"/>
              <w:ind w:left="0"/>
              <w:jc w:val="center"/>
              <w:rPr>
                <w:lang w:eastAsia="x-none"/>
              </w:rPr>
            </w:pPr>
          </w:p>
        </w:tc>
        <w:tc>
          <w:tcPr>
            <w:tcW w:w="1134" w:type="dxa"/>
            <w:shd w:val="clear" w:color="auto" w:fill="auto"/>
          </w:tcPr>
          <w:p w14:paraId="7438A801"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3C923157"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4F7B9D90"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r>
      <w:tr w:rsidR="00DF2D78" w:rsidRPr="000961F5" w14:paraId="71E4B710" w14:textId="77777777" w:rsidTr="00847BD0">
        <w:tc>
          <w:tcPr>
            <w:tcW w:w="421" w:type="dxa"/>
          </w:tcPr>
          <w:p w14:paraId="60F403EF" w14:textId="77777777" w:rsidR="00DF2D78" w:rsidRPr="000961F5" w:rsidRDefault="00DF2D78" w:rsidP="00847BD0">
            <w:pPr>
              <w:spacing w:line="276" w:lineRule="auto"/>
              <w:ind w:left="0"/>
              <w:jc w:val="left"/>
              <w:rPr>
                <w:lang w:eastAsia="x-none"/>
              </w:rPr>
            </w:pPr>
            <w:r w:rsidRPr="000961F5">
              <w:rPr>
                <w:lang w:eastAsia="x-none"/>
              </w:rPr>
              <w:t>2</w:t>
            </w:r>
          </w:p>
        </w:tc>
        <w:tc>
          <w:tcPr>
            <w:tcW w:w="3260" w:type="dxa"/>
          </w:tcPr>
          <w:p w14:paraId="0C47CABC" w14:textId="77777777" w:rsidR="00DF2D78" w:rsidRPr="000961F5" w:rsidRDefault="00DF2D78" w:rsidP="00847BD0">
            <w:pPr>
              <w:spacing w:line="276" w:lineRule="auto"/>
              <w:ind w:left="0"/>
              <w:jc w:val="left"/>
              <w:rPr>
                <w:lang w:eastAsia="x-none"/>
              </w:rPr>
            </w:pPr>
            <w:r w:rsidRPr="000961F5">
              <w:rPr>
                <w:lang w:eastAsia="x-none"/>
              </w:rPr>
              <w:t>Filter entries based on attribute values</w:t>
            </w:r>
          </w:p>
        </w:tc>
        <w:tc>
          <w:tcPr>
            <w:tcW w:w="1134" w:type="dxa"/>
            <w:shd w:val="clear" w:color="auto" w:fill="auto"/>
          </w:tcPr>
          <w:p w14:paraId="393938C8" w14:textId="77777777" w:rsidR="00DF2D78" w:rsidRPr="000961F5" w:rsidRDefault="00DF2D78" w:rsidP="00847BD0">
            <w:pPr>
              <w:spacing w:line="276" w:lineRule="auto"/>
              <w:ind w:left="0"/>
              <w:jc w:val="center"/>
              <w:rPr>
                <w:lang w:eastAsia="x-none"/>
              </w:rPr>
            </w:pPr>
          </w:p>
        </w:tc>
        <w:tc>
          <w:tcPr>
            <w:tcW w:w="1134" w:type="dxa"/>
            <w:shd w:val="clear" w:color="auto" w:fill="auto"/>
          </w:tcPr>
          <w:p w14:paraId="63442A1E"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4910BC74"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221A9C23"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r>
      <w:tr w:rsidR="00DF2D78" w:rsidRPr="000961F5" w14:paraId="1FC3E615" w14:textId="77777777" w:rsidTr="00847BD0">
        <w:tc>
          <w:tcPr>
            <w:tcW w:w="421" w:type="dxa"/>
          </w:tcPr>
          <w:p w14:paraId="6E4FE489" w14:textId="77777777" w:rsidR="00DF2D78" w:rsidRPr="000961F5" w:rsidRDefault="00DF2D78" w:rsidP="00847BD0">
            <w:pPr>
              <w:spacing w:line="276" w:lineRule="auto"/>
              <w:ind w:left="0"/>
              <w:jc w:val="left"/>
              <w:rPr>
                <w:lang w:eastAsia="x-none"/>
              </w:rPr>
            </w:pPr>
            <w:r w:rsidRPr="000961F5">
              <w:rPr>
                <w:lang w:eastAsia="x-none"/>
              </w:rPr>
              <w:t>3</w:t>
            </w:r>
          </w:p>
        </w:tc>
        <w:tc>
          <w:tcPr>
            <w:tcW w:w="3260" w:type="dxa"/>
          </w:tcPr>
          <w:p w14:paraId="09FF4233" w14:textId="77777777" w:rsidR="00DF2D78" w:rsidRPr="000961F5" w:rsidRDefault="00DF2D78" w:rsidP="00847BD0">
            <w:pPr>
              <w:spacing w:line="276" w:lineRule="auto"/>
              <w:ind w:left="0"/>
              <w:jc w:val="left"/>
              <w:rPr>
                <w:lang w:eastAsia="x-none"/>
              </w:rPr>
            </w:pPr>
            <w:r w:rsidRPr="000961F5">
              <w:rPr>
                <w:lang w:eastAsia="x-none"/>
              </w:rPr>
              <w:t>Create entries</w:t>
            </w:r>
          </w:p>
        </w:tc>
        <w:tc>
          <w:tcPr>
            <w:tcW w:w="1134" w:type="dxa"/>
            <w:shd w:val="clear" w:color="auto" w:fill="auto"/>
          </w:tcPr>
          <w:p w14:paraId="209B5DB2"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shd w:val="clear" w:color="auto" w:fill="auto"/>
          </w:tcPr>
          <w:p w14:paraId="03662DDD" w14:textId="77777777" w:rsidR="00DF2D78" w:rsidRPr="000961F5" w:rsidRDefault="00DF2D78" w:rsidP="00847BD0">
            <w:pPr>
              <w:spacing w:line="276" w:lineRule="auto"/>
              <w:ind w:left="0"/>
              <w:jc w:val="center"/>
              <w:rPr>
                <w:lang w:eastAsia="x-none"/>
              </w:rPr>
            </w:pPr>
          </w:p>
        </w:tc>
        <w:tc>
          <w:tcPr>
            <w:tcW w:w="1134" w:type="dxa"/>
          </w:tcPr>
          <w:p w14:paraId="01FA339B" w14:textId="77777777" w:rsidR="00DF2D78" w:rsidRPr="000961F5" w:rsidRDefault="00DF2D78" w:rsidP="00847BD0">
            <w:pPr>
              <w:spacing w:line="276" w:lineRule="auto"/>
              <w:ind w:left="0"/>
              <w:jc w:val="center"/>
              <w:rPr>
                <w:lang w:eastAsia="x-none"/>
              </w:rPr>
            </w:pPr>
          </w:p>
        </w:tc>
        <w:tc>
          <w:tcPr>
            <w:tcW w:w="1134" w:type="dxa"/>
          </w:tcPr>
          <w:p w14:paraId="769A7D40" w14:textId="77777777" w:rsidR="00DF2D78" w:rsidRPr="000961F5" w:rsidRDefault="00DF2D78" w:rsidP="00847BD0">
            <w:pPr>
              <w:spacing w:line="276" w:lineRule="auto"/>
              <w:ind w:left="0"/>
              <w:jc w:val="center"/>
              <w:rPr>
                <w:lang w:eastAsia="x-none"/>
              </w:rPr>
            </w:pPr>
          </w:p>
        </w:tc>
      </w:tr>
      <w:tr w:rsidR="00DF2D78" w:rsidRPr="000961F5" w14:paraId="26CEBD5A" w14:textId="77777777" w:rsidTr="00847BD0">
        <w:tc>
          <w:tcPr>
            <w:tcW w:w="421" w:type="dxa"/>
          </w:tcPr>
          <w:p w14:paraId="395E7857" w14:textId="77777777" w:rsidR="00DF2D78" w:rsidRPr="000961F5" w:rsidRDefault="00DF2D78" w:rsidP="00847BD0">
            <w:pPr>
              <w:spacing w:line="276" w:lineRule="auto"/>
              <w:ind w:left="0"/>
              <w:jc w:val="left"/>
              <w:rPr>
                <w:lang w:eastAsia="x-none"/>
              </w:rPr>
            </w:pPr>
            <w:r w:rsidRPr="000961F5">
              <w:rPr>
                <w:lang w:eastAsia="x-none"/>
              </w:rPr>
              <w:t>4</w:t>
            </w:r>
          </w:p>
        </w:tc>
        <w:tc>
          <w:tcPr>
            <w:tcW w:w="3260" w:type="dxa"/>
          </w:tcPr>
          <w:p w14:paraId="783B6ABB" w14:textId="77777777" w:rsidR="00DF2D78" w:rsidRPr="000961F5" w:rsidRDefault="00DF2D78" w:rsidP="00847BD0">
            <w:pPr>
              <w:spacing w:line="276" w:lineRule="auto"/>
              <w:ind w:left="0"/>
              <w:jc w:val="left"/>
              <w:rPr>
                <w:lang w:eastAsia="x-none"/>
              </w:rPr>
            </w:pPr>
            <w:r w:rsidRPr="000961F5">
              <w:rPr>
                <w:lang w:eastAsia="x-none"/>
              </w:rPr>
              <w:t>Amend entries</w:t>
            </w:r>
          </w:p>
        </w:tc>
        <w:tc>
          <w:tcPr>
            <w:tcW w:w="1134" w:type="dxa"/>
            <w:shd w:val="clear" w:color="auto" w:fill="auto"/>
          </w:tcPr>
          <w:p w14:paraId="1A7A92EE" w14:textId="77777777" w:rsidR="00DF2D78" w:rsidRPr="000961F5" w:rsidRDefault="00DF2D78" w:rsidP="00847BD0">
            <w:pPr>
              <w:spacing w:line="276" w:lineRule="auto"/>
              <w:ind w:left="0"/>
              <w:jc w:val="center"/>
              <w:rPr>
                <w:lang w:eastAsia="x-none"/>
              </w:rPr>
            </w:pPr>
          </w:p>
        </w:tc>
        <w:tc>
          <w:tcPr>
            <w:tcW w:w="1134" w:type="dxa"/>
            <w:shd w:val="clear" w:color="auto" w:fill="auto"/>
          </w:tcPr>
          <w:p w14:paraId="6B6365D6"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5F46B77B" w14:textId="77777777" w:rsidR="00DF2D78" w:rsidRPr="000961F5" w:rsidRDefault="00DF2D78" w:rsidP="00847BD0">
            <w:pPr>
              <w:spacing w:line="276" w:lineRule="auto"/>
              <w:ind w:left="0"/>
              <w:jc w:val="center"/>
              <w:rPr>
                <w:lang w:eastAsia="x-none"/>
              </w:rPr>
            </w:pPr>
          </w:p>
        </w:tc>
        <w:tc>
          <w:tcPr>
            <w:tcW w:w="1134" w:type="dxa"/>
          </w:tcPr>
          <w:p w14:paraId="36F9C386" w14:textId="77777777" w:rsidR="00DF2D78" w:rsidRPr="000961F5" w:rsidRDefault="00DF2D78" w:rsidP="00847BD0">
            <w:pPr>
              <w:spacing w:line="276" w:lineRule="auto"/>
              <w:ind w:left="0"/>
              <w:jc w:val="center"/>
              <w:rPr>
                <w:lang w:eastAsia="x-none"/>
              </w:rPr>
            </w:pPr>
          </w:p>
        </w:tc>
      </w:tr>
      <w:tr w:rsidR="00DF2D78" w:rsidRPr="000961F5" w14:paraId="74FA1BE6" w14:textId="77777777" w:rsidTr="00847BD0">
        <w:tc>
          <w:tcPr>
            <w:tcW w:w="421" w:type="dxa"/>
          </w:tcPr>
          <w:p w14:paraId="6442FF15" w14:textId="77777777" w:rsidR="00DF2D78" w:rsidRPr="000961F5" w:rsidRDefault="00DF2D78" w:rsidP="00847BD0">
            <w:pPr>
              <w:spacing w:line="276" w:lineRule="auto"/>
              <w:ind w:left="0"/>
              <w:jc w:val="left"/>
              <w:rPr>
                <w:lang w:eastAsia="x-none"/>
              </w:rPr>
            </w:pPr>
            <w:r w:rsidRPr="000961F5">
              <w:rPr>
                <w:lang w:eastAsia="x-none"/>
              </w:rPr>
              <w:t>5</w:t>
            </w:r>
          </w:p>
        </w:tc>
        <w:tc>
          <w:tcPr>
            <w:tcW w:w="3260" w:type="dxa"/>
          </w:tcPr>
          <w:p w14:paraId="7940BD37" w14:textId="77777777" w:rsidR="00DF2D78" w:rsidRPr="000961F5" w:rsidRDefault="00DF2D78" w:rsidP="00847BD0">
            <w:pPr>
              <w:spacing w:line="276" w:lineRule="auto"/>
              <w:ind w:left="0"/>
              <w:jc w:val="left"/>
              <w:rPr>
                <w:lang w:eastAsia="x-none"/>
              </w:rPr>
            </w:pPr>
            <w:r w:rsidRPr="000961F5">
              <w:rPr>
                <w:lang w:eastAsia="x-none"/>
              </w:rPr>
              <w:t>Save entries</w:t>
            </w:r>
          </w:p>
        </w:tc>
        <w:tc>
          <w:tcPr>
            <w:tcW w:w="1134" w:type="dxa"/>
            <w:shd w:val="clear" w:color="auto" w:fill="auto"/>
          </w:tcPr>
          <w:p w14:paraId="43A7D919" w14:textId="77777777" w:rsidR="00DF2D78" w:rsidRPr="000961F5" w:rsidRDefault="00DF2D78" w:rsidP="00847BD0">
            <w:pPr>
              <w:spacing w:line="276" w:lineRule="auto"/>
              <w:ind w:left="0"/>
              <w:jc w:val="center"/>
              <w:rPr>
                <w:lang w:eastAsia="x-none"/>
              </w:rPr>
            </w:pPr>
          </w:p>
        </w:tc>
        <w:tc>
          <w:tcPr>
            <w:tcW w:w="1134" w:type="dxa"/>
            <w:shd w:val="clear" w:color="auto" w:fill="auto"/>
          </w:tcPr>
          <w:p w14:paraId="19406023"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55B4E034" w14:textId="77777777" w:rsidR="00DF2D78" w:rsidRPr="000961F5" w:rsidRDefault="00DF2D78" w:rsidP="00847BD0">
            <w:pPr>
              <w:spacing w:line="276" w:lineRule="auto"/>
              <w:ind w:left="0"/>
              <w:jc w:val="center"/>
              <w:rPr>
                <w:lang w:eastAsia="x-none"/>
              </w:rPr>
            </w:pPr>
          </w:p>
        </w:tc>
        <w:tc>
          <w:tcPr>
            <w:tcW w:w="1134" w:type="dxa"/>
          </w:tcPr>
          <w:p w14:paraId="1709FB4B" w14:textId="77777777" w:rsidR="00DF2D78" w:rsidRPr="000961F5" w:rsidRDefault="00DF2D78" w:rsidP="00847BD0">
            <w:pPr>
              <w:spacing w:line="276" w:lineRule="auto"/>
              <w:ind w:left="0"/>
              <w:jc w:val="center"/>
              <w:rPr>
                <w:lang w:eastAsia="x-none"/>
              </w:rPr>
            </w:pPr>
          </w:p>
        </w:tc>
      </w:tr>
      <w:tr w:rsidR="00DF2D78" w:rsidRPr="000961F5" w14:paraId="7405AE7B" w14:textId="77777777" w:rsidTr="00847BD0">
        <w:tc>
          <w:tcPr>
            <w:tcW w:w="421" w:type="dxa"/>
          </w:tcPr>
          <w:p w14:paraId="3A0D347A" w14:textId="77777777" w:rsidR="00DF2D78" w:rsidRPr="000961F5" w:rsidRDefault="00DF2D78" w:rsidP="00847BD0">
            <w:pPr>
              <w:spacing w:line="276" w:lineRule="auto"/>
              <w:ind w:left="0"/>
              <w:jc w:val="left"/>
              <w:rPr>
                <w:lang w:eastAsia="x-none"/>
              </w:rPr>
            </w:pPr>
            <w:r w:rsidRPr="000961F5">
              <w:rPr>
                <w:lang w:eastAsia="x-none"/>
              </w:rPr>
              <w:t>6</w:t>
            </w:r>
          </w:p>
        </w:tc>
        <w:tc>
          <w:tcPr>
            <w:tcW w:w="3260" w:type="dxa"/>
          </w:tcPr>
          <w:p w14:paraId="27A2F1C8" w14:textId="77777777" w:rsidR="00DF2D78" w:rsidRPr="000961F5" w:rsidRDefault="00DF2D78" w:rsidP="00847BD0">
            <w:pPr>
              <w:spacing w:line="276" w:lineRule="auto"/>
              <w:ind w:left="0"/>
              <w:jc w:val="left"/>
              <w:rPr>
                <w:lang w:eastAsia="x-none"/>
              </w:rPr>
            </w:pPr>
            <w:r w:rsidRPr="000961F5">
              <w:rPr>
                <w:lang w:eastAsia="x-none"/>
              </w:rPr>
              <w:t>Submit entries</w:t>
            </w:r>
          </w:p>
        </w:tc>
        <w:tc>
          <w:tcPr>
            <w:tcW w:w="1134" w:type="dxa"/>
            <w:shd w:val="clear" w:color="auto" w:fill="auto"/>
          </w:tcPr>
          <w:p w14:paraId="312247BF" w14:textId="77777777" w:rsidR="00DF2D78" w:rsidRPr="000961F5" w:rsidRDefault="00DF2D78" w:rsidP="00847BD0">
            <w:pPr>
              <w:spacing w:line="276" w:lineRule="auto"/>
              <w:ind w:left="0"/>
              <w:jc w:val="center"/>
              <w:rPr>
                <w:lang w:eastAsia="x-none"/>
              </w:rPr>
            </w:pPr>
          </w:p>
        </w:tc>
        <w:tc>
          <w:tcPr>
            <w:tcW w:w="1134" w:type="dxa"/>
            <w:shd w:val="clear" w:color="auto" w:fill="auto"/>
          </w:tcPr>
          <w:p w14:paraId="0B2725CF"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77E22B3F" w14:textId="77777777" w:rsidR="00DF2D78" w:rsidRPr="000961F5" w:rsidRDefault="00DF2D78" w:rsidP="00847BD0">
            <w:pPr>
              <w:spacing w:line="276" w:lineRule="auto"/>
              <w:ind w:left="0"/>
              <w:jc w:val="center"/>
              <w:rPr>
                <w:lang w:eastAsia="x-none"/>
              </w:rPr>
            </w:pPr>
          </w:p>
        </w:tc>
        <w:tc>
          <w:tcPr>
            <w:tcW w:w="1134" w:type="dxa"/>
          </w:tcPr>
          <w:p w14:paraId="3AA200CE" w14:textId="77777777" w:rsidR="00DF2D78" w:rsidRPr="000961F5" w:rsidRDefault="00DF2D78" w:rsidP="00847BD0">
            <w:pPr>
              <w:spacing w:line="276" w:lineRule="auto"/>
              <w:ind w:left="0"/>
              <w:jc w:val="center"/>
              <w:rPr>
                <w:lang w:eastAsia="x-none"/>
              </w:rPr>
            </w:pPr>
          </w:p>
        </w:tc>
      </w:tr>
      <w:tr w:rsidR="00DF2D78" w:rsidRPr="000961F5" w14:paraId="5E5E5EF1" w14:textId="77777777" w:rsidTr="00847BD0">
        <w:tc>
          <w:tcPr>
            <w:tcW w:w="421" w:type="dxa"/>
          </w:tcPr>
          <w:p w14:paraId="1903A81C" w14:textId="77777777" w:rsidR="00DF2D78" w:rsidRPr="000961F5" w:rsidRDefault="00DF2D78" w:rsidP="00847BD0">
            <w:pPr>
              <w:spacing w:line="276" w:lineRule="auto"/>
              <w:ind w:left="0"/>
              <w:jc w:val="left"/>
              <w:rPr>
                <w:lang w:eastAsia="x-none"/>
              </w:rPr>
            </w:pPr>
            <w:r w:rsidRPr="000961F5">
              <w:rPr>
                <w:lang w:eastAsia="x-none"/>
              </w:rPr>
              <w:lastRenderedPageBreak/>
              <w:t>7</w:t>
            </w:r>
          </w:p>
        </w:tc>
        <w:tc>
          <w:tcPr>
            <w:tcW w:w="3260" w:type="dxa"/>
          </w:tcPr>
          <w:p w14:paraId="3C5504BA" w14:textId="77777777" w:rsidR="00DF2D78" w:rsidRPr="000961F5" w:rsidRDefault="00DF2D78" w:rsidP="00847BD0">
            <w:pPr>
              <w:spacing w:line="276" w:lineRule="auto"/>
              <w:ind w:left="0"/>
              <w:jc w:val="left"/>
              <w:rPr>
                <w:lang w:eastAsia="x-none"/>
              </w:rPr>
            </w:pPr>
            <w:r w:rsidRPr="000961F5">
              <w:rPr>
                <w:lang w:eastAsia="x-none"/>
              </w:rPr>
              <w:t>Delete entries</w:t>
            </w:r>
          </w:p>
        </w:tc>
        <w:tc>
          <w:tcPr>
            <w:tcW w:w="1134" w:type="dxa"/>
            <w:shd w:val="clear" w:color="auto" w:fill="auto"/>
          </w:tcPr>
          <w:p w14:paraId="24A32325" w14:textId="77777777" w:rsidR="00DF2D78" w:rsidRPr="000961F5" w:rsidRDefault="00DF2D78" w:rsidP="00847BD0">
            <w:pPr>
              <w:spacing w:line="276" w:lineRule="auto"/>
              <w:ind w:left="0"/>
              <w:jc w:val="center"/>
              <w:rPr>
                <w:lang w:eastAsia="x-none"/>
              </w:rPr>
            </w:pPr>
          </w:p>
        </w:tc>
        <w:tc>
          <w:tcPr>
            <w:tcW w:w="1134" w:type="dxa"/>
            <w:shd w:val="clear" w:color="auto" w:fill="auto"/>
          </w:tcPr>
          <w:p w14:paraId="21881889"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7D220E4A" w14:textId="77777777" w:rsidR="00DF2D78" w:rsidRPr="000961F5" w:rsidRDefault="00DF2D78" w:rsidP="00847BD0">
            <w:pPr>
              <w:spacing w:line="276" w:lineRule="auto"/>
              <w:ind w:left="0"/>
              <w:jc w:val="center"/>
              <w:rPr>
                <w:lang w:eastAsia="x-none"/>
              </w:rPr>
            </w:pPr>
          </w:p>
        </w:tc>
        <w:tc>
          <w:tcPr>
            <w:tcW w:w="1134" w:type="dxa"/>
          </w:tcPr>
          <w:p w14:paraId="1E8B3AE0" w14:textId="77777777" w:rsidR="00DF2D78" w:rsidRPr="000961F5" w:rsidRDefault="00DF2D78" w:rsidP="00847BD0">
            <w:pPr>
              <w:spacing w:line="276" w:lineRule="auto"/>
              <w:ind w:left="0"/>
              <w:jc w:val="center"/>
              <w:rPr>
                <w:lang w:eastAsia="x-none"/>
              </w:rPr>
            </w:pPr>
          </w:p>
        </w:tc>
      </w:tr>
      <w:tr w:rsidR="00DF2D78" w:rsidRPr="000961F5" w14:paraId="2465C887" w14:textId="77777777" w:rsidTr="00847BD0">
        <w:tc>
          <w:tcPr>
            <w:tcW w:w="421" w:type="dxa"/>
          </w:tcPr>
          <w:p w14:paraId="656D2CE6" w14:textId="77777777" w:rsidR="00DF2D78" w:rsidRPr="000961F5" w:rsidRDefault="00DF2D78" w:rsidP="00847BD0">
            <w:pPr>
              <w:spacing w:line="276" w:lineRule="auto"/>
              <w:ind w:left="0"/>
              <w:jc w:val="left"/>
              <w:rPr>
                <w:lang w:eastAsia="x-none"/>
              </w:rPr>
            </w:pPr>
            <w:r w:rsidRPr="000961F5">
              <w:rPr>
                <w:lang w:eastAsia="x-none"/>
              </w:rPr>
              <w:t>8</w:t>
            </w:r>
          </w:p>
        </w:tc>
        <w:tc>
          <w:tcPr>
            <w:tcW w:w="3260" w:type="dxa"/>
          </w:tcPr>
          <w:p w14:paraId="28605C3B" w14:textId="77777777" w:rsidR="00DF2D78" w:rsidRPr="000961F5" w:rsidRDefault="00DF2D78" w:rsidP="00847BD0">
            <w:pPr>
              <w:spacing w:line="276" w:lineRule="auto"/>
              <w:ind w:left="0"/>
              <w:jc w:val="left"/>
              <w:rPr>
                <w:lang w:eastAsia="x-none"/>
              </w:rPr>
            </w:pPr>
            <w:r w:rsidRPr="000961F5">
              <w:rPr>
                <w:lang w:eastAsia="x-none"/>
              </w:rPr>
              <w:t>Reject and comment on entries</w:t>
            </w:r>
          </w:p>
        </w:tc>
        <w:tc>
          <w:tcPr>
            <w:tcW w:w="4536" w:type="dxa"/>
            <w:gridSpan w:val="4"/>
            <w:shd w:val="clear" w:color="auto" w:fill="D9D9D9" w:themeFill="background1" w:themeFillShade="D9"/>
          </w:tcPr>
          <w:p w14:paraId="13BF13C2" w14:textId="77777777" w:rsidR="00DF2D78" w:rsidRPr="000961F5" w:rsidRDefault="00DF2D78" w:rsidP="00847BD0">
            <w:pPr>
              <w:spacing w:line="276" w:lineRule="auto"/>
              <w:ind w:left="0"/>
              <w:jc w:val="center"/>
              <w:rPr>
                <w:lang w:eastAsia="x-none"/>
              </w:rPr>
            </w:pPr>
          </w:p>
        </w:tc>
      </w:tr>
      <w:tr w:rsidR="0077031A" w:rsidRPr="000961F5" w14:paraId="47A171CA" w14:textId="77777777" w:rsidTr="0077031A">
        <w:tc>
          <w:tcPr>
            <w:tcW w:w="421" w:type="dxa"/>
          </w:tcPr>
          <w:p w14:paraId="2F4E6518" w14:textId="2FB86999" w:rsidR="0077031A" w:rsidRPr="000961F5" w:rsidRDefault="0077031A" w:rsidP="00847BD0">
            <w:pPr>
              <w:spacing w:line="276" w:lineRule="auto"/>
              <w:ind w:left="0"/>
              <w:jc w:val="left"/>
              <w:rPr>
                <w:lang w:eastAsia="x-none"/>
              </w:rPr>
            </w:pPr>
            <w:r w:rsidRPr="000961F5">
              <w:rPr>
                <w:lang w:eastAsia="x-none"/>
              </w:rPr>
              <w:t>9</w:t>
            </w:r>
          </w:p>
        </w:tc>
        <w:tc>
          <w:tcPr>
            <w:tcW w:w="3260" w:type="dxa"/>
          </w:tcPr>
          <w:p w14:paraId="6D89092E" w14:textId="7709D2F9" w:rsidR="0077031A" w:rsidRPr="000961F5" w:rsidRDefault="003E6E71" w:rsidP="00847BD0">
            <w:pPr>
              <w:spacing w:line="276" w:lineRule="auto"/>
              <w:ind w:left="0"/>
              <w:jc w:val="left"/>
              <w:rPr>
                <w:lang w:eastAsia="x-none"/>
              </w:rPr>
            </w:pPr>
            <w:r w:rsidRPr="000961F5">
              <w:rPr>
                <w:lang w:eastAsia="x-none"/>
              </w:rPr>
              <w:t>View comment</w:t>
            </w:r>
            <w:r w:rsidR="0077031A" w:rsidRPr="000961F5">
              <w:rPr>
                <w:lang w:eastAsia="x-none"/>
              </w:rPr>
              <w:t>s</w:t>
            </w:r>
          </w:p>
        </w:tc>
        <w:tc>
          <w:tcPr>
            <w:tcW w:w="1134" w:type="dxa"/>
            <w:shd w:val="clear" w:color="auto" w:fill="auto"/>
          </w:tcPr>
          <w:p w14:paraId="7B295DB8" w14:textId="3E4B4027" w:rsidR="0077031A" w:rsidRPr="000961F5" w:rsidRDefault="0077031A" w:rsidP="00847BD0">
            <w:pPr>
              <w:spacing w:line="276" w:lineRule="auto"/>
              <w:ind w:left="0"/>
              <w:jc w:val="center"/>
              <w:rPr>
                <w:lang w:eastAsia="x-none"/>
              </w:rPr>
            </w:pPr>
          </w:p>
        </w:tc>
        <w:tc>
          <w:tcPr>
            <w:tcW w:w="1134" w:type="dxa"/>
            <w:shd w:val="clear" w:color="auto" w:fill="auto"/>
          </w:tcPr>
          <w:p w14:paraId="7CFD67BB" w14:textId="7D339F3C" w:rsidR="0077031A" w:rsidRPr="000961F5" w:rsidRDefault="0077031A"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shd w:val="clear" w:color="auto" w:fill="auto"/>
          </w:tcPr>
          <w:p w14:paraId="208175EF" w14:textId="5F3FC421" w:rsidR="0077031A" w:rsidRPr="000961F5" w:rsidRDefault="0077031A"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shd w:val="clear" w:color="auto" w:fill="auto"/>
          </w:tcPr>
          <w:p w14:paraId="3D322425" w14:textId="2AB410E7" w:rsidR="0077031A" w:rsidRPr="000961F5" w:rsidRDefault="0077031A" w:rsidP="00847BD0">
            <w:pPr>
              <w:spacing w:line="276" w:lineRule="auto"/>
              <w:ind w:left="0"/>
              <w:jc w:val="center"/>
              <w:rPr>
                <w:lang w:eastAsia="x-none"/>
              </w:rPr>
            </w:pPr>
            <w:r w:rsidRPr="000961F5">
              <w:rPr>
                <w:rFonts w:ascii="Segoe UI Symbol" w:hAnsi="Segoe UI Symbol" w:cs="Segoe UI Symbol"/>
                <w:b/>
                <w:bCs/>
                <w:lang w:val="en-US" w:eastAsia="x-none"/>
              </w:rPr>
              <w:t>✓</w:t>
            </w:r>
          </w:p>
        </w:tc>
      </w:tr>
      <w:tr w:rsidR="00DF2D78" w:rsidRPr="000961F5" w14:paraId="3FA52590" w14:textId="77777777" w:rsidTr="00847BD0">
        <w:tc>
          <w:tcPr>
            <w:tcW w:w="421" w:type="dxa"/>
          </w:tcPr>
          <w:p w14:paraId="6FCAAEB8" w14:textId="0EDA8124" w:rsidR="00DF2D78" w:rsidRPr="000961F5" w:rsidRDefault="0077031A" w:rsidP="00847BD0">
            <w:pPr>
              <w:spacing w:line="276" w:lineRule="auto"/>
              <w:ind w:left="0"/>
              <w:jc w:val="left"/>
              <w:rPr>
                <w:lang w:eastAsia="x-none"/>
              </w:rPr>
            </w:pPr>
            <w:r w:rsidRPr="000961F5">
              <w:rPr>
                <w:lang w:eastAsia="x-none"/>
              </w:rPr>
              <w:t>10</w:t>
            </w:r>
          </w:p>
        </w:tc>
        <w:tc>
          <w:tcPr>
            <w:tcW w:w="3260" w:type="dxa"/>
          </w:tcPr>
          <w:p w14:paraId="4D9DB437" w14:textId="77777777" w:rsidR="00DF2D78" w:rsidRPr="000961F5" w:rsidRDefault="00DF2D78" w:rsidP="00847BD0">
            <w:pPr>
              <w:spacing w:line="276" w:lineRule="auto"/>
              <w:ind w:left="0"/>
              <w:jc w:val="left"/>
              <w:rPr>
                <w:lang w:eastAsia="x-none"/>
              </w:rPr>
            </w:pPr>
            <w:r w:rsidRPr="000961F5">
              <w:rPr>
                <w:lang w:eastAsia="x-none"/>
              </w:rPr>
              <w:t>Approve entries</w:t>
            </w:r>
          </w:p>
        </w:tc>
        <w:tc>
          <w:tcPr>
            <w:tcW w:w="4536" w:type="dxa"/>
            <w:gridSpan w:val="4"/>
            <w:shd w:val="clear" w:color="auto" w:fill="D9D9D9" w:themeFill="background1" w:themeFillShade="D9"/>
          </w:tcPr>
          <w:p w14:paraId="3617870F" w14:textId="77777777" w:rsidR="00DF2D78" w:rsidRPr="000961F5" w:rsidRDefault="00DF2D78" w:rsidP="00847BD0">
            <w:pPr>
              <w:spacing w:line="276" w:lineRule="auto"/>
              <w:ind w:left="0"/>
              <w:jc w:val="center"/>
              <w:rPr>
                <w:lang w:eastAsia="x-none"/>
              </w:rPr>
            </w:pPr>
          </w:p>
        </w:tc>
      </w:tr>
    </w:tbl>
    <w:p w14:paraId="47B50C34" w14:textId="3ECF2524" w:rsidR="00DF2D78" w:rsidRPr="000961F5" w:rsidRDefault="00DF2D78" w:rsidP="00895310">
      <w:pPr>
        <w:ind w:left="0"/>
        <w:rPr>
          <w:lang w:eastAsia="x-none"/>
        </w:rPr>
      </w:pPr>
    </w:p>
    <w:p w14:paraId="6DD0AC25" w14:textId="369320E0" w:rsidR="00DF2D78" w:rsidRPr="000961F5" w:rsidRDefault="00DF2D78" w:rsidP="00DF2D78">
      <w:pPr>
        <w:ind w:left="0"/>
        <w:rPr>
          <w:b/>
          <w:lang w:eastAsia="x-none"/>
        </w:rPr>
      </w:pPr>
      <w:r w:rsidRPr="000961F5">
        <w:rPr>
          <w:b/>
          <w:lang w:eastAsia="x-none"/>
        </w:rPr>
        <w:t>Distributor(s)</w:t>
      </w:r>
    </w:p>
    <w:tbl>
      <w:tblPr>
        <w:tblStyle w:val="TableGrid"/>
        <w:tblW w:w="0" w:type="auto"/>
        <w:tblLayout w:type="fixed"/>
        <w:tblLook w:val="04A0" w:firstRow="1" w:lastRow="0" w:firstColumn="1" w:lastColumn="0" w:noHBand="0" w:noVBand="1"/>
      </w:tblPr>
      <w:tblGrid>
        <w:gridCol w:w="421"/>
        <w:gridCol w:w="3260"/>
        <w:gridCol w:w="1134"/>
        <w:gridCol w:w="1134"/>
        <w:gridCol w:w="1134"/>
        <w:gridCol w:w="1134"/>
      </w:tblGrid>
      <w:tr w:rsidR="00DF2D78" w:rsidRPr="000961F5" w14:paraId="244BDAB7" w14:textId="77777777" w:rsidTr="00847BD0">
        <w:tc>
          <w:tcPr>
            <w:tcW w:w="421" w:type="dxa"/>
            <w:vMerge w:val="restart"/>
            <w:shd w:val="clear" w:color="auto" w:fill="13426B"/>
          </w:tcPr>
          <w:p w14:paraId="2D1EE4F9" w14:textId="77777777" w:rsidR="00DF2D78" w:rsidRPr="000961F5" w:rsidRDefault="00DF2D78" w:rsidP="00847BD0">
            <w:pPr>
              <w:spacing w:line="276" w:lineRule="auto"/>
              <w:ind w:left="0"/>
              <w:jc w:val="center"/>
              <w:rPr>
                <w:b/>
                <w:lang w:eastAsia="x-none"/>
              </w:rPr>
            </w:pPr>
            <w:r w:rsidRPr="000961F5">
              <w:rPr>
                <w:lang w:val="en-US"/>
              </w:rPr>
              <w:t>#</w:t>
            </w:r>
          </w:p>
        </w:tc>
        <w:tc>
          <w:tcPr>
            <w:tcW w:w="3260" w:type="dxa"/>
            <w:vMerge w:val="restart"/>
            <w:shd w:val="clear" w:color="auto" w:fill="13426B"/>
          </w:tcPr>
          <w:p w14:paraId="1542F755" w14:textId="77777777" w:rsidR="00DF2D78" w:rsidRPr="000961F5" w:rsidRDefault="00DF2D78" w:rsidP="00847BD0">
            <w:pPr>
              <w:spacing w:line="276" w:lineRule="auto"/>
              <w:ind w:left="0"/>
              <w:jc w:val="left"/>
              <w:rPr>
                <w:b/>
                <w:lang w:eastAsia="x-none"/>
              </w:rPr>
            </w:pPr>
            <w:r w:rsidRPr="000961F5">
              <w:rPr>
                <w:lang w:val="en-US"/>
              </w:rPr>
              <w:t>Function description</w:t>
            </w:r>
          </w:p>
        </w:tc>
        <w:tc>
          <w:tcPr>
            <w:tcW w:w="4536" w:type="dxa"/>
            <w:gridSpan w:val="4"/>
            <w:shd w:val="clear" w:color="auto" w:fill="13426B"/>
          </w:tcPr>
          <w:p w14:paraId="4517274F" w14:textId="77777777" w:rsidR="00DF2D78" w:rsidRPr="000961F5" w:rsidRDefault="00DF2D78" w:rsidP="00847BD0">
            <w:pPr>
              <w:spacing w:line="276" w:lineRule="auto"/>
              <w:ind w:left="0"/>
              <w:jc w:val="center"/>
              <w:rPr>
                <w:b/>
                <w:lang w:eastAsia="x-none"/>
              </w:rPr>
            </w:pPr>
            <w:r w:rsidRPr="000961F5">
              <w:rPr>
                <w:lang w:val="en-US"/>
              </w:rPr>
              <w:t>Status tab</w:t>
            </w:r>
          </w:p>
        </w:tc>
      </w:tr>
      <w:tr w:rsidR="00DF2D78" w:rsidRPr="000961F5" w14:paraId="623C5792" w14:textId="77777777" w:rsidTr="00847BD0">
        <w:tc>
          <w:tcPr>
            <w:tcW w:w="421" w:type="dxa"/>
            <w:vMerge/>
          </w:tcPr>
          <w:p w14:paraId="0D12703B" w14:textId="77777777" w:rsidR="00DF2D78" w:rsidRPr="000961F5" w:rsidRDefault="00DF2D78" w:rsidP="00847BD0">
            <w:pPr>
              <w:spacing w:line="276" w:lineRule="auto"/>
              <w:ind w:left="0"/>
              <w:jc w:val="left"/>
              <w:rPr>
                <w:b/>
                <w:lang w:eastAsia="x-none"/>
              </w:rPr>
            </w:pPr>
          </w:p>
        </w:tc>
        <w:tc>
          <w:tcPr>
            <w:tcW w:w="3260" w:type="dxa"/>
            <w:vMerge/>
          </w:tcPr>
          <w:p w14:paraId="1768416E" w14:textId="77777777" w:rsidR="00DF2D78" w:rsidRPr="000961F5" w:rsidRDefault="00DF2D78" w:rsidP="00847BD0">
            <w:pPr>
              <w:spacing w:line="276" w:lineRule="auto"/>
              <w:ind w:left="0"/>
              <w:jc w:val="left"/>
              <w:rPr>
                <w:b/>
                <w:lang w:eastAsia="x-none"/>
              </w:rPr>
            </w:pPr>
          </w:p>
        </w:tc>
        <w:tc>
          <w:tcPr>
            <w:tcW w:w="1134" w:type="dxa"/>
            <w:shd w:val="clear" w:color="auto" w:fill="B8CCE4" w:themeFill="accent1" w:themeFillTint="66"/>
          </w:tcPr>
          <w:p w14:paraId="15A2E311" w14:textId="77777777" w:rsidR="00DF2D78" w:rsidRPr="000961F5" w:rsidRDefault="00DF2D78" w:rsidP="00847BD0">
            <w:pPr>
              <w:spacing w:line="276" w:lineRule="auto"/>
              <w:ind w:left="0"/>
              <w:jc w:val="center"/>
              <w:rPr>
                <w:lang w:eastAsia="x-none"/>
              </w:rPr>
            </w:pPr>
            <w:r w:rsidRPr="000961F5">
              <w:rPr>
                <w:lang w:eastAsia="x-none"/>
              </w:rPr>
              <w:t>[None]</w:t>
            </w:r>
          </w:p>
        </w:tc>
        <w:tc>
          <w:tcPr>
            <w:tcW w:w="1134" w:type="dxa"/>
            <w:shd w:val="clear" w:color="auto" w:fill="B8CCE4" w:themeFill="accent1" w:themeFillTint="66"/>
          </w:tcPr>
          <w:p w14:paraId="24EDCF4E" w14:textId="77777777" w:rsidR="00DF2D78" w:rsidRPr="000961F5" w:rsidRDefault="00DF2D78" w:rsidP="00847BD0">
            <w:pPr>
              <w:spacing w:line="276" w:lineRule="auto"/>
              <w:ind w:left="0"/>
              <w:jc w:val="center"/>
              <w:rPr>
                <w:lang w:eastAsia="x-none"/>
              </w:rPr>
            </w:pPr>
            <w:r w:rsidRPr="000961F5">
              <w:rPr>
                <w:lang w:eastAsia="x-none"/>
              </w:rPr>
              <w:t>Pending</w:t>
            </w:r>
          </w:p>
        </w:tc>
        <w:tc>
          <w:tcPr>
            <w:tcW w:w="1134" w:type="dxa"/>
            <w:shd w:val="clear" w:color="auto" w:fill="B8CCE4" w:themeFill="accent1" w:themeFillTint="66"/>
          </w:tcPr>
          <w:p w14:paraId="5236ABCA" w14:textId="77777777" w:rsidR="00DF2D78" w:rsidRPr="000961F5" w:rsidRDefault="00DF2D78" w:rsidP="00847BD0">
            <w:pPr>
              <w:spacing w:line="276" w:lineRule="auto"/>
              <w:ind w:left="0"/>
              <w:jc w:val="center"/>
              <w:rPr>
                <w:lang w:eastAsia="x-none"/>
              </w:rPr>
            </w:pPr>
            <w:r w:rsidRPr="000961F5">
              <w:rPr>
                <w:lang w:eastAsia="x-none"/>
              </w:rPr>
              <w:t>Submitted</w:t>
            </w:r>
          </w:p>
        </w:tc>
        <w:tc>
          <w:tcPr>
            <w:tcW w:w="1134" w:type="dxa"/>
            <w:shd w:val="clear" w:color="auto" w:fill="B8CCE4" w:themeFill="accent1" w:themeFillTint="66"/>
          </w:tcPr>
          <w:p w14:paraId="16695707" w14:textId="77777777" w:rsidR="00DF2D78" w:rsidRPr="000961F5" w:rsidRDefault="00DF2D78" w:rsidP="00847BD0">
            <w:pPr>
              <w:spacing w:line="276" w:lineRule="auto"/>
              <w:ind w:left="0"/>
              <w:jc w:val="center"/>
              <w:rPr>
                <w:lang w:eastAsia="x-none"/>
              </w:rPr>
            </w:pPr>
            <w:r w:rsidRPr="000961F5">
              <w:rPr>
                <w:lang w:eastAsia="x-none"/>
              </w:rPr>
              <w:t>Finalised</w:t>
            </w:r>
          </w:p>
        </w:tc>
      </w:tr>
      <w:tr w:rsidR="00DF2D78" w:rsidRPr="000961F5" w14:paraId="5BA91D5A" w14:textId="77777777" w:rsidTr="00847BD0">
        <w:tc>
          <w:tcPr>
            <w:tcW w:w="421" w:type="dxa"/>
          </w:tcPr>
          <w:p w14:paraId="3FF86670" w14:textId="77777777" w:rsidR="00DF2D78" w:rsidRPr="000961F5" w:rsidRDefault="00DF2D78" w:rsidP="00847BD0">
            <w:pPr>
              <w:spacing w:line="276" w:lineRule="auto"/>
              <w:ind w:left="0"/>
              <w:jc w:val="left"/>
              <w:rPr>
                <w:lang w:eastAsia="x-none"/>
              </w:rPr>
            </w:pPr>
            <w:r w:rsidRPr="000961F5">
              <w:rPr>
                <w:lang w:eastAsia="x-none"/>
              </w:rPr>
              <w:t>1</w:t>
            </w:r>
          </w:p>
        </w:tc>
        <w:tc>
          <w:tcPr>
            <w:tcW w:w="3260" w:type="dxa"/>
          </w:tcPr>
          <w:p w14:paraId="377EADD4" w14:textId="77777777" w:rsidR="00DF2D78" w:rsidRPr="000961F5" w:rsidRDefault="00DF2D78" w:rsidP="00847BD0">
            <w:pPr>
              <w:spacing w:line="276" w:lineRule="auto"/>
              <w:ind w:left="0"/>
              <w:jc w:val="left"/>
              <w:rPr>
                <w:lang w:eastAsia="x-none"/>
              </w:rPr>
            </w:pPr>
            <w:r w:rsidRPr="000961F5">
              <w:rPr>
                <w:lang w:eastAsia="x-none"/>
              </w:rPr>
              <w:t>Search entries based on attribute values</w:t>
            </w:r>
          </w:p>
        </w:tc>
        <w:tc>
          <w:tcPr>
            <w:tcW w:w="1134" w:type="dxa"/>
            <w:shd w:val="clear" w:color="auto" w:fill="auto"/>
          </w:tcPr>
          <w:p w14:paraId="11DF8160" w14:textId="77777777" w:rsidR="00DF2D78" w:rsidRPr="000961F5" w:rsidRDefault="00DF2D78" w:rsidP="00847BD0">
            <w:pPr>
              <w:spacing w:line="276" w:lineRule="auto"/>
              <w:ind w:left="0"/>
              <w:jc w:val="center"/>
              <w:rPr>
                <w:lang w:eastAsia="x-none"/>
              </w:rPr>
            </w:pPr>
          </w:p>
        </w:tc>
        <w:tc>
          <w:tcPr>
            <w:tcW w:w="1134" w:type="dxa"/>
            <w:shd w:val="clear" w:color="auto" w:fill="auto"/>
          </w:tcPr>
          <w:p w14:paraId="4672EDCE"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4219DEF0"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758A74A0"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r>
      <w:tr w:rsidR="00DF2D78" w:rsidRPr="000961F5" w14:paraId="480D7CDB" w14:textId="77777777" w:rsidTr="00847BD0">
        <w:tc>
          <w:tcPr>
            <w:tcW w:w="421" w:type="dxa"/>
          </w:tcPr>
          <w:p w14:paraId="01D7F006" w14:textId="77777777" w:rsidR="00DF2D78" w:rsidRPr="000961F5" w:rsidRDefault="00DF2D78" w:rsidP="00847BD0">
            <w:pPr>
              <w:spacing w:line="276" w:lineRule="auto"/>
              <w:ind w:left="0"/>
              <w:jc w:val="left"/>
              <w:rPr>
                <w:lang w:eastAsia="x-none"/>
              </w:rPr>
            </w:pPr>
            <w:r w:rsidRPr="000961F5">
              <w:rPr>
                <w:lang w:eastAsia="x-none"/>
              </w:rPr>
              <w:t>2</w:t>
            </w:r>
          </w:p>
        </w:tc>
        <w:tc>
          <w:tcPr>
            <w:tcW w:w="3260" w:type="dxa"/>
          </w:tcPr>
          <w:p w14:paraId="541FBFFD" w14:textId="77777777" w:rsidR="00DF2D78" w:rsidRPr="000961F5" w:rsidRDefault="00DF2D78" w:rsidP="00847BD0">
            <w:pPr>
              <w:spacing w:line="276" w:lineRule="auto"/>
              <w:ind w:left="0"/>
              <w:jc w:val="left"/>
              <w:rPr>
                <w:lang w:eastAsia="x-none"/>
              </w:rPr>
            </w:pPr>
            <w:r w:rsidRPr="000961F5">
              <w:rPr>
                <w:lang w:eastAsia="x-none"/>
              </w:rPr>
              <w:t>Filter entries based on attribute values</w:t>
            </w:r>
          </w:p>
        </w:tc>
        <w:tc>
          <w:tcPr>
            <w:tcW w:w="1134" w:type="dxa"/>
            <w:shd w:val="clear" w:color="auto" w:fill="auto"/>
          </w:tcPr>
          <w:p w14:paraId="61153463" w14:textId="77777777" w:rsidR="00DF2D78" w:rsidRPr="000961F5" w:rsidRDefault="00DF2D78" w:rsidP="00847BD0">
            <w:pPr>
              <w:spacing w:line="276" w:lineRule="auto"/>
              <w:ind w:left="0"/>
              <w:jc w:val="center"/>
              <w:rPr>
                <w:lang w:eastAsia="x-none"/>
              </w:rPr>
            </w:pPr>
          </w:p>
        </w:tc>
        <w:tc>
          <w:tcPr>
            <w:tcW w:w="1134" w:type="dxa"/>
            <w:shd w:val="clear" w:color="auto" w:fill="auto"/>
          </w:tcPr>
          <w:p w14:paraId="0587A4E4"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3FCD7A06"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48CEFEB0"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r>
      <w:tr w:rsidR="00DF2D78" w:rsidRPr="000961F5" w14:paraId="4096B9BB" w14:textId="77777777" w:rsidTr="00847BD0">
        <w:tc>
          <w:tcPr>
            <w:tcW w:w="421" w:type="dxa"/>
          </w:tcPr>
          <w:p w14:paraId="487BAC02" w14:textId="77777777" w:rsidR="00DF2D78" w:rsidRPr="000961F5" w:rsidRDefault="00DF2D78" w:rsidP="00847BD0">
            <w:pPr>
              <w:spacing w:line="276" w:lineRule="auto"/>
              <w:ind w:left="0"/>
              <w:jc w:val="left"/>
              <w:rPr>
                <w:lang w:eastAsia="x-none"/>
              </w:rPr>
            </w:pPr>
            <w:r w:rsidRPr="000961F5">
              <w:rPr>
                <w:lang w:eastAsia="x-none"/>
              </w:rPr>
              <w:t>3</w:t>
            </w:r>
          </w:p>
        </w:tc>
        <w:tc>
          <w:tcPr>
            <w:tcW w:w="3260" w:type="dxa"/>
          </w:tcPr>
          <w:p w14:paraId="4B82A962" w14:textId="77777777" w:rsidR="00DF2D78" w:rsidRPr="000961F5" w:rsidRDefault="00DF2D78" w:rsidP="00847BD0">
            <w:pPr>
              <w:spacing w:line="276" w:lineRule="auto"/>
              <w:ind w:left="0"/>
              <w:jc w:val="left"/>
              <w:rPr>
                <w:lang w:eastAsia="x-none"/>
              </w:rPr>
            </w:pPr>
            <w:r w:rsidRPr="000961F5">
              <w:rPr>
                <w:lang w:eastAsia="x-none"/>
              </w:rPr>
              <w:t>Create entries</w:t>
            </w:r>
          </w:p>
        </w:tc>
        <w:tc>
          <w:tcPr>
            <w:tcW w:w="1134" w:type="dxa"/>
            <w:shd w:val="clear" w:color="auto" w:fill="auto"/>
          </w:tcPr>
          <w:p w14:paraId="6EA8FA94"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shd w:val="clear" w:color="auto" w:fill="auto"/>
          </w:tcPr>
          <w:p w14:paraId="63A1E1C5" w14:textId="77777777" w:rsidR="00DF2D78" w:rsidRPr="000961F5" w:rsidRDefault="00DF2D78" w:rsidP="00847BD0">
            <w:pPr>
              <w:spacing w:line="276" w:lineRule="auto"/>
              <w:ind w:left="0"/>
              <w:jc w:val="center"/>
              <w:rPr>
                <w:lang w:eastAsia="x-none"/>
              </w:rPr>
            </w:pPr>
          </w:p>
        </w:tc>
        <w:tc>
          <w:tcPr>
            <w:tcW w:w="1134" w:type="dxa"/>
          </w:tcPr>
          <w:p w14:paraId="545F32E2" w14:textId="77777777" w:rsidR="00DF2D78" w:rsidRPr="000961F5" w:rsidRDefault="00DF2D78" w:rsidP="00847BD0">
            <w:pPr>
              <w:spacing w:line="276" w:lineRule="auto"/>
              <w:ind w:left="0"/>
              <w:jc w:val="center"/>
              <w:rPr>
                <w:lang w:eastAsia="x-none"/>
              </w:rPr>
            </w:pPr>
          </w:p>
        </w:tc>
        <w:tc>
          <w:tcPr>
            <w:tcW w:w="1134" w:type="dxa"/>
          </w:tcPr>
          <w:p w14:paraId="632FECA7" w14:textId="77777777" w:rsidR="00DF2D78" w:rsidRPr="000961F5" w:rsidRDefault="00DF2D78" w:rsidP="00847BD0">
            <w:pPr>
              <w:spacing w:line="276" w:lineRule="auto"/>
              <w:ind w:left="0"/>
              <w:jc w:val="center"/>
              <w:rPr>
                <w:lang w:eastAsia="x-none"/>
              </w:rPr>
            </w:pPr>
          </w:p>
        </w:tc>
      </w:tr>
      <w:tr w:rsidR="00DF2D78" w:rsidRPr="000961F5" w14:paraId="14196974" w14:textId="77777777" w:rsidTr="00847BD0">
        <w:tc>
          <w:tcPr>
            <w:tcW w:w="421" w:type="dxa"/>
          </w:tcPr>
          <w:p w14:paraId="71600675" w14:textId="77777777" w:rsidR="00DF2D78" w:rsidRPr="000961F5" w:rsidRDefault="00DF2D78" w:rsidP="00847BD0">
            <w:pPr>
              <w:spacing w:line="276" w:lineRule="auto"/>
              <w:ind w:left="0"/>
              <w:jc w:val="left"/>
              <w:rPr>
                <w:lang w:eastAsia="x-none"/>
              </w:rPr>
            </w:pPr>
            <w:r w:rsidRPr="000961F5">
              <w:rPr>
                <w:lang w:eastAsia="x-none"/>
              </w:rPr>
              <w:t>4</w:t>
            </w:r>
          </w:p>
        </w:tc>
        <w:tc>
          <w:tcPr>
            <w:tcW w:w="3260" w:type="dxa"/>
          </w:tcPr>
          <w:p w14:paraId="0BE4BA4E" w14:textId="77777777" w:rsidR="00DF2D78" w:rsidRPr="000961F5" w:rsidRDefault="00DF2D78" w:rsidP="00847BD0">
            <w:pPr>
              <w:spacing w:line="276" w:lineRule="auto"/>
              <w:ind w:left="0"/>
              <w:jc w:val="left"/>
              <w:rPr>
                <w:lang w:eastAsia="x-none"/>
              </w:rPr>
            </w:pPr>
            <w:r w:rsidRPr="000961F5">
              <w:rPr>
                <w:lang w:eastAsia="x-none"/>
              </w:rPr>
              <w:t>Amend entries</w:t>
            </w:r>
          </w:p>
        </w:tc>
        <w:tc>
          <w:tcPr>
            <w:tcW w:w="1134" w:type="dxa"/>
            <w:shd w:val="clear" w:color="auto" w:fill="auto"/>
          </w:tcPr>
          <w:p w14:paraId="60CC094B" w14:textId="77777777" w:rsidR="00DF2D78" w:rsidRPr="000961F5" w:rsidRDefault="00DF2D78" w:rsidP="00847BD0">
            <w:pPr>
              <w:spacing w:line="276" w:lineRule="auto"/>
              <w:ind w:left="0"/>
              <w:jc w:val="center"/>
              <w:rPr>
                <w:lang w:eastAsia="x-none"/>
              </w:rPr>
            </w:pPr>
          </w:p>
        </w:tc>
        <w:tc>
          <w:tcPr>
            <w:tcW w:w="1134" w:type="dxa"/>
            <w:shd w:val="clear" w:color="auto" w:fill="auto"/>
          </w:tcPr>
          <w:p w14:paraId="0E8D5C9D"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6026A8C2" w14:textId="77777777" w:rsidR="00DF2D78" w:rsidRPr="000961F5" w:rsidRDefault="00DF2D78" w:rsidP="00847BD0">
            <w:pPr>
              <w:spacing w:line="276" w:lineRule="auto"/>
              <w:ind w:left="0"/>
              <w:jc w:val="center"/>
              <w:rPr>
                <w:lang w:eastAsia="x-none"/>
              </w:rPr>
            </w:pPr>
          </w:p>
        </w:tc>
        <w:tc>
          <w:tcPr>
            <w:tcW w:w="1134" w:type="dxa"/>
          </w:tcPr>
          <w:p w14:paraId="4624FD62" w14:textId="77777777" w:rsidR="00DF2D78" w:rsidRPr="000961F5" w:rsidRDefault="00DF2D78" w:rsidP="00847BD0">
            <w:pPr>
              <w:spacing w:line="276" w:lineRule="auto"/>
              <w:ind w:left="0"/>
              <w:jc w:val="center"/>
              <w:rPr>
                <w:lang w:eastAsia="x-none"/>
              </w:rPr>
            </w:pPr>
          </w:p>
        </w:tc>
      </w:tr>
      <w:tr w:rsidR="00DF2D78" w:rsidRPr="000961F5" w14:paraId="7C7E60E6" w14:textId="77777777" w:rsidTr="00847BD0">
        <w:tc>
          <w:tcPr>
            <w:tcW w:w="421" w:type="dxa"/>
          </w:tcPr>
          <w:p w14:paraId="2DEF3A3E" w14:textId="77777777" w:rsidR="00DF2D78" w:rsidRPr="000961F5" w:rsidRDefault="00DF2D78" w:rsidP="00847BD0">
            <w:pPr>
              <w:spacing w:line="276" w:lineRule="auto"/>
              <w:ind w:left="0"/>
              <w:jc w:val="left"/>
              <w:rPr>
                <w:lang w:eastAsia="x-none"/>
              </w:rPr>
            </w:pPr>
            <w:r w:rsidRPr="000961F5">
              <w:rPr>
                <w:lang w:eastAsia="x-none"/>
              </w:rPr>
              <w:t>5</w:t>
            </w:r>
          </w:p>
        </w:tc>
        <w:tc>
          <w:tcPr>
            <w:tcW w:w="3260" w:type="dxa"/>
          </w:tcPr>
          <w:p w14:paraId="4D9A31B7" w14:textId="77777777" w:rsidR="00DF2D78" w:rsidRPr="000961F5" w:rsidRDefault="00DF2D78" w:rsidP="00847BD0">
            <w:pPr>
              <w:spacing w:line="276" w:lineRule="auto"/>
              <w:ind w:left="0"/>
              <w:jc w:val="left"/>
              <w:rPr>
                <w:lang w:eastAsia="x-none"/>
              </w:rPr>
            </w:pPr>
            <w:r w:rsidRPr="000961F5">
              <w:rPr>
                <w:lang w:eastAsia="x-none"/>
              </w:rPr>
              <w:t>Save entries</w:t>
            </w:r>
          </w:p>
        </w:tc>
        <w:tc>
          <w:tcPr>
            <w:tcW w:w="1134" w:type="dxa"/>
            <w:shd w:val="clear" w:color="auto" w:fill="auto"/>
          </w:tcPr>
          <w:p w14:paraId="2F72277A" w14:textId="77777777" w:rsidR="00DF2D78" w:rsidRPr="000961F5" w:rsidRDefault="00DF2D78" w:rsidP="00847BD0">
            <w:pPr>
              <w:spacing w:line="276" w:lineRule="auto"/>
              <w:ind w:left="0"/>
              <w:jc w:val="center"/>
              <w:rPr>
                <w:lang w:eastAsia="x-none"/>
              </w:rPr>
            </w:pPr>
          </w:p>
        </w:tc>
        <w:tc>
          <w:tcPr>
            <w:tcW w:w="1134" w:type="dxa"/>
            <w:shd w:val="clear" w:color="auto" w:fill="auto"/>
          </w:tcPr>
          <w:p w14:paraId="49613FAC"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32D486D9" w14:textId="77777777" w:rsidR="00DF2D78" w:rsidRPr="000961F5" w:rsidRDefault="00DF2D78" w:rsidP="00847BD0">
            <w:pPr>
              <w:spacing w:line="276" w:lineRule="auto"/>
              <w:ind w:left="0"/>
              <w:jc w:val="center"/>
              <w:rPr>
                <w:lang w:eastAsia="x-none"/>
              </w:rPr>
            </w:pPr>
          </w:p>
        </w:tc>
        <w:tc>
          <w:tcPr>
            <w:tcW w:w="1134" w:type="dxa"/>
          </w:tcPr>
          <w:p w14:paraId="1E45F2C0" w14:textId="77777777" w:rsidR="00DF2D78" w:rsidRPr="000961F5" w:rsidRDefault="00DF2D78" w:rsidP="00847BD0">
            <w:pPr>
              <w:spacing w:line="276" w:lineRule="auto"/>
              <w:ind w:left="0"/>
              <w:jc w:val="center"/>
              <w:rPr>
                <w:lang w:eastAsia="x-none"/>
              </w:rPr>
            </w:pPr>
          </w:p>
        </w:tc>
      </w:tr>
      <w:tr w:rsidR="00DF2D78" w:rsidRPr="000961F5" w14:paraId="296D8975" w14:textId="77777777" w:rsidTr="00847BD0">
        <w:tc>
          <w:tcPr>
            <w:tcW w:w="421" w:type="dxa"/>
          </w:tcPr>
          <w:p w14:paraId="17585DC1" w14:textId="77777777" w:rsidR="00DF2D78" w:rsidRPr="000961F5" w:rsidRDefault="00DF2D78" w:rsidP="00847BD0">
            <w:pPr>
              <w:spacing w:line="276" w:lineRule="auto"/>
              <w:ind w:left="0"/>
              <w:jc w:val="left"/>
              <w:rPr>
                <w:lang w:eastAsia="x-none"/>
              </w:rPr>
            </w:pPr>
            <w:r w:rsidRPr="000961F5">
              <w:rPr>
                <w:lang w:eastAsia="x-none"/>
              </w:rPr>
              <w:t>6</w:t>
            </w:r>
          </w:p>
        </w:tc>
        <w:tc>
          <w:tcPr>
            <w:tcW w:w="3260" w:type="dxa"/>
          </w:tcPr>
          <w:p w14:paraId="341174E1" w14:textId="77777777" w:rsidR="00DF2D78" w:rsidRPr="000961F5" w:rsidRDefault="00DF2D78" w:rsidP="00847BD0">
            <w:pPr>
              <w:spacing w:line="276" w:lineRule="auto"/>
              <w:ind w:left="0"/>
              <w:jc w:val="left"/>
              <w:rPr>
                <w:lang w:eastAsia="x-none"/>
              </w:rPr>
            </w:pPr>
            <w:r w:rsidRPr="000961F5">
              <w:rPr>
                <w:lang w:eastAsia="x-none"/>
              </w:rPr>
              <w:t>Submit entries</w:t>
            </w:r>
          </w:p>
        </w:tc>
        <w:tc>
          <w:tcPr>
            <w:tcW w:w="1134" w:type="dxa"/>
            <w:shd w:val="clear" w:color="auto" w:fill="auto"/>
          </w:tcPr>
          <w:p w14:paraId="1CBDA552" w14:textId="77777777" w:rsidR="00DF2D78" w:rsidRPr="000961F5" w:rsidRDefault="00DF2D78" w:rsidP="00847BD0">
            <w:pPr>
              <w:spacing w:line="276" w:lineRule="auto"/>
              <w:ind w:left="0"/>
              <w:jc w:val="center"/>
              <w:rPr>
                <w:lang w:eastAsia="x-none"/>
              </w:rPr>
            </w:pPr>
          </w:p>
        </w:tc>
        <w:tc>
          <w:tcPr>
            <w:tcW w:w="1134" w:type="dxa"/>
            <w:shd w:val="clear" w:color="auto" w:fill="auto"/>
          </w:tcPr>
          <w:p w14:paraId="327BFC81"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59929FCD" w14:textId="77777777" w:rsidR="00DF2D78" w:rsidRPr="000961F5" w:rsidRDefault="00DF2D78" w:rsidP="00847BD0">
            <w:pPr>
              <w:spacing w:line="276" w:lineRule="auto"/>
              <w:ind w:left="0"/>
              <w:jc w:val="center"/>
              <w:rPr>
                <w:lang w:eastAsia="x-none"/>
              </w:rPr>
            </w:pPr>
          </w:p>
        </w:tc>
        <w:tc>
          <w:tcPr>
            <w:tcW w:w="1134" w:type="dxa"/>
          </w:tcPr>
          <w:p w14:paraId="69096B7D" w14:textId="77777777" w:rsidR="00DF2D78" w:rsidRPr="000961F5" w:rsidRDefault="00DF2D78" w:rsidP="00847BD0">
            <w:pPr>
              <w:spacing w:line="276" w:lineRule="auto"/>
              <w:ind w:left="0"/>
              <w:jc w:val="center"/>
              <w:rPr>
                <w:lang w:eastAsia="x-none"/>
              </w:rPr>
            </w:pPr>
          </w:p>
        </w:tc>
      </w:tr>
      <w:tr w:rsidR="00DF2D78" w:rsidRPr="000961F5" w14:paraId="61217FC3" w14:textId="77777777" w:rsidTr="00847BD0">
        <w:tc>
          <w:tcPr>
            <w:tcW w:w="421" w:type="dxa"/>
          </w:tcPr>
          <w:p w14:paraId="6A3F0852" w14:textId="77777777" w:rsidR="00DF2D78" w:rsidRPr="000961F5" w:rsidRDefault="00DF2D78" w:rsidP="00847BD0">
            <w:pPr>
              <w:spacing w:line="276" w:lineRule="auto"/>
              <w:ind w:left="0"/>
              <w:jc w:val="left"/>
              <w:rPr>
                <w:lang w:eastAsia="x-none"/>
              </w:rPr>
            </w:pPr>
            <w:r w:rsidRPr="000961F5">
              <w:rPr>
                <w:lang w:eastAsia="x-none"/>
              </w:rPr>
              <w:t>7</w:t>
            </w:r>
          </w:p>
        </w:tc>
        <w:tc>
          <w:tcPr>
            <w:tcW w:w="3260" w:type="dxa"/>
          </w:tcPr>
          <w:p w14:paraId="0F2F222F" w14:textId="77777777" w:rsidR="00DF2D78" w:rsidRPr="000961F5" w:rsidRDefault="00DF2D78" w:rsidP="00847BD0">
            <w:pPr>
              <w:spacing w:line="276" w:lineRule="auto"/>
              <w:ind w:left="0"/>
              <w:jc w:val="left"/>
              <w:rPr>
                <w:lang w:eastAsia="x-none"/>
              </w:rPr>
            </w:pPr>
            <w:r w:rsidRPr="000961F5">
              <w:rPr>
                <w:lang w:eastAsia="x-none"/>
              </w:rPr>
              <w:t>Delete entries</w:t>
            </w:r>
          </w:p>
        </w:tc>
        <w:tc>
          <w:tcPr>
            <w:tcW w:w="1134" w:type="dxa"/>
            <w:shd w:val="clear" w:color="auto" w:fill="auto"/>
          </w:tcPr>
          <w:p w14:paraId="1E3F2A3C" w14:textId="77777777" w:rsidR="00DF2D78" w:rsidRPr="000961F5" w:rsidRDefault="00DF2D78" w:rsidP="00847BD0">
            <w:pPr>
              <w:spacing w:line="276" w:lineRule="auto"/>
              <w:ind w:left="0"/>
              <w:jc w:val="center"/>
              <w:rPr>
                <w:lang w:eastAsia="x-none"/>
              </w:rPr>
            </w:pPr>
          </w:p>
        </w:tc>
        <w:tc>
          <w:tcPr>
            <w:tcW w:w="1134" w:type="dxa"/>
            <w:shd w:val="clear" w:color="auto" w:fill="auto"/>
          </w:tcPr>
          <w:p w14:paraId="78440C5F" w14:textId="77777777" w:rsidR="00DF2D78" w:rsidRPr="000961F5" w:rsidRDefault="00DF2D78"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tcPr>
          <w:p w14:paraId="659B8AC7" w14:textId="77777777" w:rsidR="00DF2D78" w:rsidRPr="000961F5" w:rsidRDefault="00DF2D78" w:rsidP="00847BD0">
            <w:pPr>
              <w:spacing w:line="276" w:lineRule="auto"/>
              <w:ind w:left="0"/>
              <w:jc w:val="center"/>
              <w:rPr>
                <w:lang w:eastAsia="x-none"/>
              </w:rPr>
            </w:pPr>
          </w:p>
        </w:tc>
        <w:tc>
          <w:tcPr>
            <w:tcW w:w="1134" w:type="dxa"/>
          </w:tcPr>
          <w:p w14:paraId="1B27CE49" w14:textId="77777777" w:rsidR="00DF2D78" w:rsidRPr="000961F5" w:rsidRDefault="00DF2D78" w:rsidP="00847BD0">
            <w:pPr>
              <w:spacing w:line="276" w:lineRule="auto"/>
              <w:ind w:left="0"/>
              <w:jc w:val="center"/>
              <w:rPr>
                <w:lang w:eastAsia="x-none"/>
              </w:rPr>
            </w:pPr>
          </w:p>
        </w:tc>
      </w:tr>
      <w:tr w:rsidR="00DF2D78" w:rsidRPr="000961F5" w14:paraId="0A7F485F" w14:textId="77777777" w:rsidTr="00847BD0">
        <w:tc>
          <w:tcPr>
            <w:tcW w:w="421" w:type="dxa"/>
          </w:tcPr>
          <w:p w14:paraId="5D2F5359" w14:textId="77777777" w:rsidR="00DF2D78" w:rsidRPr="000961F5" w:rsidRDefault="00DF2D78" w:rsidP="00847BD0">
            <w:pPr>
              <w:spacing w:line="276" w:lineRule="auto"/>
              <w:ind w:left="0"/>
              <w:jc w:val="left"/>
              <w:rPr>
                <w:lang w:eastAsia="x-none"/>
              </w:rPr>
            </w:pPr>
            <w:r w:rsidRPr="000961F5">
              <w:rPr>
                <w:lang w:eastAsia="x-none"/>
              </w:rPr>
              <w:t>8</w:t>
            </w:r>
          </w:p>
        </w:tc>
        <w:tc>
          <w:tcPr>
            <w:tcW w:w="3260" w:type="dxa"/>
          </w:tcPr>
          <w:p w14:paraId="7B9D72AB" w14:textId="77777777" w:rsidR="00DF2D78" w:rsidRPr="000961F5" w:rsidRDefault="00DF2D78" w:rsidP="00847BD0">
            <w:pPr>
              <w:spacing w:line="276" w:lineRule="auto"/>
              <w:ind w:left="0"/>
              <w:jc w:val="left"/>
              <w:rPr>
                <w:lang w:eastAsia="x-none"/>
              </w:rPr>
            </w:pPr>
            <w:r w:rsidRPr="000961F5">
              <w:rPr>
                <w:lang w:eastAsia="x-none"/>
              </w:rPr>
              <w:t>Reject and comment on entries</w:t>
            </w:r>
          </w:p>
        </w:tc>
        <w:tc>
          <w:tcPr>
            <w:tcW w:w="4536" w:type="dxa"/>
            <w:gridSpan w:val="4"/>
            <w:shd w:val="clear" w:color="auto" w:fill="D9D9D9" w:themeFill="background1" w:themeFillShade="D9"/>
          </w:tcPr>
          <w:p w14:paraId="6244F531" w14:textId="77777777" w:rsidR="00DF2D78" w:rsidRPr="000961F5" w:rsidRDefault="00DF2D78" w:rsidP="00847BD0">
            <w:pPr>
              <w:spacing w:line="276" w:lineRule="auto"/>
              <w:ind w:left="0"/>
              <w:jc w:val="center"/>
              <w:rPr>
                <w:lang w:eastAsia="x-none"/>
              </w:rPr>
            </w:pPr>
          </w:p>
        </w:tc>
      </w:tr>
      <w:tr w:rsidR="003E6E71" w:rsidRPr="000961F5" w14:paraId="3DE89B23" w14:textId="77777777" w:rsidTr="003E6E71">
        <w:tc>
          <w:tcPr>
            <w:tcW w:w="421" w:type="dxa"/>
          </w:tcPr>
          <w:p w14:paraId="3686E8AE" w14:textId="09DF5E03" w:rsidR="003E6E71" w:rsidRPr="000961F5" w:rsidRDefault="003E6E71" w:rsidP="00847BD0">
            <w:pPr>
              <w:spacing w:line="276" w:lineRule="auto"/>
              <w:ind w:left="0"/>
              <w:jc w:val="left"/>
              <w:rPr>
                <w:lang w:eastAsia="x-none"/>
              </w:rPr>
            </w:pPr>
            <w:r w:rsidRPr="000961F5">
              <w:rPr>
                <w:lang w:eastAsia="x-none"/>
              </w:rPr>
              <w:t>9</w:t>
            </w:r>
          </w:p>
        </w:tc>
        <w:tc>
          <w:tcPr>
            <w:tcW w:w="3260" w:type="dxa"/>
          </w:tcPr>
          <w:p w14:paraId="70992F94" w14:textId="40169B9E" w:rsidR="003E6E71" w:rsidRPr="000961F5" w:rsidRDefault="003E6E71" w:rsidP="00847BD0">
            <w:pPr>
              <w:spacing w:line="276" w:lineRule="auto"/>
              <w:ind w:left="0"/>
              <w:jc w:val="left"/>
              <w:rPr>
                <w:lang w:eastAsia="x-none"/>
              </w:rPr>
            </w:pPr>
            <w:r w:rsidRPr="000961F5">
              <w:rPr>
                <w:lang w:eastAsia="x-none"/>
              </w:rPr>
              <w:t>View comments</w:t>
            </w:r>
          </w:p>
        </w:tc>
        <w:tc>
          <w:tcPr>
            <w:tcW w:w="1134" w:type="dxa"/>
            <w:shd w:val="clear" w:color="auto" w:fill="auto"/>
          </w:tcPr>
          <w:p w14:paraId="13CC1804" w14:textId="63432536" w:rsidR="003E6E71" w:rsidRPr="000961F5" w:rsidRDefault="003E6E71" w:rsidP="00847BD0">
            <w:pPr>
              <w:spacing w:line="276" w:lineRule="auto"/>
              <w:ind w:left="0"/>
              <w:jc w:val="center"/>
              <w:rPr>
                <w:lang w:eastAsia="x-none"/>
              </w:rPr>
            </w:pPr>
          </w:p>
        </w:tc>
        <w:tc>
          <w:tcPr>
            <w:tcW w:w="1134" w:type="dxa"/>
            <w:shd w:val="clear" w:color="auto" w:fill="auto"/>
          </w:tcPr>
          <w:p w14:paraId="17C204AB" w14:textId="402833CE" w:rsidR="003E6E71" w:rsidRPr="000961F5" w:rsidRDefault="003E6E71"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shd w:val="clear" w:color="auto" w:fill="auto"/>
          </w:tcPr>
          <w:p w14:paraId="0939E097" w14:textId="384905CD" w:rsidR="003E6E71" w:rsidRPr="000961F5" w:rsidRDefault="003E6E71" w:rsidP="00847BD0">
            <w:pPr>
              <w:spacing w:line="276" w:lineRule="auto"/>
              <w:ind w:left="0"/>
              <w:jc w:val="center"/>
              <w:rPr>
                <w:lang w:eastAsia="x-none"/>
              </w:rPr>
            </w:pPr>
            <w:r w:rsidRPr="000961F5">
              <w:rPr>
                <w:rFonts w:ascii="Segoe UI Symbol" w:hAnsi="Segoe UI Symbol" w:cs="Segoe UI Symbol"/>
                <w:b/>
                <w:bCs/>
                <w:lang w:val="en-US" w:eastAsia="x-none"/>
              </w:rPr>
              <w:t>✓</w:t>
            </w:r>
          </w:p>
        </w:tc>
        <w:tc>
          <w:tcPr>
            <w:tcW w:w="1134" w:type="dxa"/>
            <w:shd w:val="clear" w:color="auto" w:fill="auto"/>
          </w:tcPr>
          <w:p w14:paraId="3FC32ED6" w14:textId="00B1AB80" w:rsidR="003E6E71" w:rsidRPr="000961F5" w:rsidRDefault="003E6E71" w:rsidP="00847BD0">
            <w:pPr>
              <w:spacing w:line="276" w:lineRule="auto"/>
              <w:ind w:left="0"/>
              <w:jc w:val="center"/>
              <w:rPr>
                <w:lang w:eastAsia="x-none"/>
              </w:rPr>
            </w:pPr>
            <w:r w:rsidRPr="000961F5">
              <w:rPr>
                <w:rFonts w:ascii="Segoe UI Symbol" w:hAnsi="Segoe UI Symbol" w:cs="Segoe UI Symbol"/>
                <w:b/>
                <w:bCs/>
                <w:lang w:val="en-US" w:eastAsia="x-none"/>
              </w:rPr>
              <w:t>✓</w:t>
            </w:r>
          </w:p>
        </w:tc>
      </w:tr>
      <w:tr w:rsidR="00DF2D78" w:rsidRPr="000961F5" w14:paraId="68409B98" w14:textId="77777777" w:rsidTr="00847BD0">
        <w:tc>
          <w:tcPr>
            <w:tcW w:w="421" w:type="dxa"/>
          </w:tcPr>
          <w:p w14:paraId="500829BF" w14:textId="28CC7134" w:rsidR="00DF2D78" w:rsidRPr="000961F5" w:rsidRDefault="003E6E71" w:rsidP="00847BD0">
            <w:pPr>
              <w:spacing w:line="276" w:lineRule="auto"/>
              <w:ind w:left="0"/>
              <w:jc w:val="left"/>
              <w:rPr>
                <w:lang w:eastAsia="x-none"/>
              </w:rPr>
            </w:pPr>
            <w:r w:rsidRPr="000961F5">
              <w:rPr>
                <w:lang w:eastAsia="x-none"/>
              </w:rPr>
              <w:t>10</w:t>
            </w:r>
          </w:p>
        </w:tc>
        <w:tc>
          <w:tcPr>
            <w:tcW w:w="3260" w:type="dxa"/>
          </w:tcPr>
          <w:p w14:paraId="643657EE" w14:textId="77777777" w:rsidR="00DF2D78" w:rsidRPr="000961F5" w:rsidRDefault="00DF2D78" w:rsidP="00847BD0">
            <w:pPr>
              <w:spacing w:line="276" w:lineRule="auto"/>
              <w:ind w:left="0"/>
              <w:jc w:val="left"/>
              <w:rPr>
                <w:lang w:eastAsia="x-none"/>
              </w:rPr>
            </w:pPr>
            <w:r w:rsidRPr="000961F5">
              <w:rPr>
                <w:lang w:eastAsia="x-none"/>
              </w:rPr>
              <w:t>Approve entries</w:t>
            </w:r>
          </w:p>
        </w:tc>
        <w:tc>
          <w:tcPr>
            <w:tcW w:w="4536" w:type="dxa"/>
            <w:gridSpan w:val="4"/>
            <w:shd w:val="clear" w:color="auto" w:fill="D9D9D9" w:themeFill="background1" w:themeFillShade="D9"/>
          </w:tcPr>
          <w:p w14:paraId="13D8339C" w14:textId="77777777" w:rsidR="00DF2D78" w:rsidRPr="000961F5" w:rsidRDefault="00DF2D78" w:rsidP="00847BD0">
            <w:pPr>
              <w:spacing w:line="276" w:lineRule="auto"/>
              <w:ind w:left="0"/>
              <w:jc w:val="center"/>
              <w:rPr>
                <w:lang w:eastAsia="x-none"/>
              </w:rPr>
            </w:pPr>
          </w:p>
        </w:tc>
      </w:tr>
    </w:tbl>
    <w:p w14:paraId="2BD0B83C" w14:textId="77777777" w:rsidR="00DF2D78" w:rsidRPr="000961F5" w:rsidRDefault="00DF2D78" w:rsidP="00895310">
      <w:pPr>
        <w:ind w:left="0"/>
        <w:rPr>
          <w:lang w:eastAsia="x-none"/>
        </w:rPr>
      </w:pPr>
    </w:p>
    <w:p w14:paraId="6E88D8B8" w14:textId="0323E82B" w:rsidR="00BF6E1E" w:rsidRPr="000961F5" w:rsidRDefault="00693DE7" w:rsidP="00895310">
      <w:pPr>
        <w:pStyle w:val="Heading4"/>
      </w:pPr>
      <w:bookmarkStart w:id="451" w:name="_Ref61981740"/>
      <w:bookmarkStart w:id="452" w:name="_Toc62722924"/>
      <w:bookmarkStart w:id="453" w:name="_Toc65058065"/>
      <w:bookmarkStart w:id="454" w:name="_Toc65138867"/>
      <w:bookmarkStart w:id="455" w:name="_Toc65145847"/>
      <w:r w:rsidRPr="000961F5">
        <w:t>Data Fields for Placee Entries</w:t>
      </w:r>
      <w:bookmarkEnd w:id="451"/>
      <w:bookmarkEnd w:id="452"/>
      <w:bookmarkEnd w:id="453"/>
      <w:bookmarkEnd w:id="454"/>
      <w:bookmarkEnd w:id="455"/>
    </w:p>
    <w:p w14:paraId="0A9BCAE6" w14:textId="24243DF0" w:rsidR="00693DE7" w:rsidRPr="000961F5" w:rsidRDefault="00693DE7" w:rsidP="00895310">
      <w:pPr>
        <w:rPr>
          <w:lang w:eastAsia="x-none"/>
        </w:rPr>
      </w:pPr>
    </w:p>
    <w:p w14:paraId="21A5F625" w14:textId="77777777" w:rsidR="00D019B8" w:rsidRPr="000961F5" w:rsidRDefault="00D019B8" w:rsidP="00E56D47">
      <w:pPr>
        <w:spacing w:line="276" w:lineRule="auto"/>
        <w:ind w:left="0"/>
        <w:jc w:val="left"/>
        <w:rPr>
          <w:lang w:eastAsia="x-none"/>
        </w:rPr>
      </w:pPr>
      <w:r w:rsidRPr="000961F5">
        <w:rPr>
          <w:lang w:eastAsia="x-none"/>
        </w:rPr>
        <w:t>The creation of placee entries may either by performed via:</w:t>
      </w:r>
    </w:p>
    <w:p w14:paraId="2E8C3FAB" w14:textId="3727EEA8" w:rsidR="00D019B8" w:rsidRPr="000961F5" w:rsidRDefault="00D019B8" w:rsidP="00D019B8">
      <w:pPr>
        <w:pStyle w:val="ListParagraph"/>
        <w:numPr>
          <w:ilvl w:val="0"/>
          <w:numId w:val="115"/>
        </w:numPr>
        <w:spacing w:line="276" w:lineRule="auto"/>
        <w:ind w:leftChars="0"/>
        <w:jc w:val="left"/>
        <w:rPr>
          <w:lang w:eastAsia="x-none"/>
        </w:rPr>
      </w:pPr>
      <w:r w:rsidRPr="000961F5">
        <w:rPr>
          <w:lang w:eastAsia="x-none"/>
        </w:rPr>
        <w:t>Online creation (per entry); or</w:t>
      </w:r>
    </w:p>
    <w:p w14:paraId="70E122C6" w14:textId="714EE9B1" w:rsidR="00E56D47" w:rsidRPr="000961F5" w:rsidRDefault="00D019B8" w:rsidP="00D019B8">
      <w:pPr>
        <w:pStyle w:val="ListParagraph"/>
        <w:numPr>
          <w:ilvl w:val="0"/>
          <w:numId w:val="115"/>
        </w:numPr>
        <w:spacing w:line="276" w:lineRule="auto"/>
        <w:ind w:leftChars="0"/>
        <w:jc w:val="left"/>
        <w:rPr>
          <w:lang w:eastAsia="x-none"/>
        </w:rPr>
      </w:pPr>
      <w:r w:rsidRPr="000961F5">
        <w:rPr>
          <w:lang w:eastAsia="x-none"/>
        </w:rPr>
        <w:t>Bulk upload via excel upload.</w:t>
      </w:r>
    </w:p>
    <w:p w14:paraId="07FFE864" w14:textId="41E4A656" w:rsidR="00E56D47" w:rsidRPr="000961F5" w:rsidRDefault="00E56D47" w:rsidP="00E56D47">
      <w:pPr>
        <w:spacing w:line="276" w:lineRule="auto"/>
        <w:ind w:left="0"/>
        <w:jc w:val="left"/>
        <w:rPr>
          <w:lang w:eastAsia="x-none"/>
        </w:rPr>
      </w:pPr>
    </w:p>
    <w:p w14:paraId="75BB9FA0" w14:textId="14657050" w:rsidR="00D019B8" w:rsidRPr="000961F5" w:rsidRDefault="00D019B8" w:rsidP="00E56D47">
      <w:pPr>
        <w:spacing w:line="276" w:lineRule="auto"/>
        <w:ind w:left="0"/>
        <w:jc w:val="left"/>
        <w:rPr>
          <w:lang w:eastAsia="x-none"/>
        </w:rPr>
      </w:pPr>
      <w:r w:rsidRPr="000961F5">
        <w:rPr>
          <w:lang w:eastAsia="x-none"/>
        </w:rPr>
        <w:lastRenderedPageBreak/>
        <w:t>The tables below outline the mandatory and optional fields required to create a placee entry.</w:t>
      </w:r>
    </w:p>
    <w:p w14:paraId="4B153FA0" w14:textId="77777777" w:rsidR="00D019B8" w:rsidRPr="000961F5" w:rsidRDefault="00D019B8" w:rsidP="00E56D47">
      <w:pPr>
        <w:spacing w:line="276" w:lineRule="auto"/>
        <w:ind w:left="0"/>
        <w:jc w:val="left"/>
        <w:rPr>
          <w:lang w:eastAsia="x-none"/>
        </w:rPr>
      </w:pPr>
    </w:p>
    <w:p w14:paraId="7F82EB83" w14:textId="77777777" w:rsidR="00E56D47" w:rsidRPr="000961F5" w:rsidRDefault="00E56D47" w:rsidP="00E56D47">
      <w:pPr>
        <w:pStyle w:val="ListParagraph"/>
        <w:ind w:leftChars="0" w:left="0"/>
        <w:rPr>
          <w:lang w:eastAsia="x-none"/>
        </w:rPr>
      </w:pPr>
      <w:r w:rsidRPr="000961F5">
        <w:rPr>
          <w:lang w:eastAsia="x-none"/>
        </w:rPr>
        <w:t>For fields marked with “[security type]” and “[security type holder]”, the display should be based the table below:</w:t>
      </w:r>
    </w:p>
    <w:p w14:paraId="5C9200B7" w14:textId="77777777" w:rsidR="00E56D47" w:rsidRPr="000961F5" w:rsidRDefault="00E56D47" w:rsidP="00E56D47">
      <w:pPr>
        <w:pStyle w:val="ListParagraph"/>
        <w:ind w:leftChars="0" w:left="360"/>
        <w:rPr>
          <w:lang w:eastAsia="x-none"/>
        </w:rPr>
      </w:pPr>
    </w:p>
    <w:tbl>
      <w:tblPr>
        <w:tblStyle w:val="TableGrid"/>
        <w:tblW w:w="0" w:type="auto"/>
        <w:tblLook w:val="04A0" w:firstRow="1" w:lastRow="0" w:firstColumn="1" w:lastColumn="0" w:noHBand="0" w:noVBand="1"/>
      </w:tblPr>
      <w:tblGrid>
        <w:gridCol w:w="4248"/>
        <w:gridCol w:w="1417"/>
        <w:gridCol w:w="1843"/>
      </w:tblGrid>
      <w:tr w:rsidR="00E56D47" w:rsidRPr="000961F5" w14:paraId="78B06A89" w14:textId="77777777" w:rsidTr="00E56D47">
        <w:tc>
          <w:tcPr>
            <w:tcW w:w="4248" w:type="dxa"/>
            <w:shd w:val="clear" w:color="auto" w:fill="13426B"/>
          </w:tcPr>
          <w:p w14:paraId="68325DB2" w14:textId="77777777" w:rsidR="00E56D47" w:rsidRPr="000961F5" w:rsidRDefault="00E56D47" w:rsidP="00E56D47">
            <w:pPr>
              <w:pStyle w:val="ListParagraph"/>
              <w:ind w:leftChars="0" w:left="0"/>
              <w:jc w:val="left"/>
              <w:rPr>
                <w:b/>
                <w:lang w:eastAsia="x-none"/>
              </w:rPr>
            </w:pPr>
            <w:r w:rsidRPr="000961F5">
              <w:rPr>
                <w:b/>
                <w:lang w:eastAsia="x-none"/>
              </w:rPr>
              <w:t>Securities to be Listed [IPO Initiation Field #17]</w:t>
            </w:r>
          </w:p>
        </w:tc>
        <w:tc>
          <w:tcPr>
            <w:tcW w:w="1417" w:type="dxa"/>
            <w:shd w:val="clear" w:color="auto" w:fill="13426B"/>
          </w:tcPr>
          <w:p w14:paraId="6F41611C" w14:textId="77777777" w:rsidR="00E56D47" w:rsidRPr="000961F5" w:rsidRDefault="00E56D47" w:rsidP="00E56D47">
            <w:pPr>
              <w:pStyle w:val="ListParagraph"/>
              <w:ind w:leftChars="0" w:left="0"/>
              <w:rPr>
                <w:b/>
                <w:lang w:eastAsia="x-none"/>
              </w:rPr>
            </w:pPr>
            <w:r w:rsidRPr="000961F5">
              <w:rPr>
                <w:b/>
                <w:lang w:eastAsia="x-none"/>
              </w:rPr>
              <w:t>[Security type]</w:t>
            </w:r>
          </w:p>
        </w:tc>
        <w:tc>
          <w:tcPr>
            <w:tcW w:w="1843" w:type="dxa"/>
            <w:shd w:val="clear" w:color="auto" w:fill="13426B"/>
          </w:tcPr>
          <w:p w14:paraId="3A375B25" w14:textId="77777777" w:rsidR="00E56D47" w:rsidRPr="000961F5" w:rsidRDefault="00E56D47" w:rsidP="00E56D47">
            <w:pPr>
              <w:pStyle w:val="ListParagraph"/>
              <w:ind w:leftChars="0" w:left="0"/>
              <w:rPr>
                <w:b/>
                <w:lang w:eastAsia="x-none"/>
              </w:rPr>
            </w:pPr>
            <w:r w:rsidRPr="000961F5">
              <w:rPr>
                <w:b/>
                <w:lang w:eastAsia="x-none"/>
              </w:rPr>
              <w:t>[Security type holder]</w:t>
            </w:r>
          </w:p>
        </w:tc>
      </w:tr>
      <w:tr w:rsidR="00E56D47" w:rsidRPr="000961F5" w14:paraId="367ED783" w14:textId="77777777" w:rsidTr="00E56D47">
        <w:tc>
          <w:tcPr>
            <w:tcW w:w="4248" w:type="dxa"/>
          </w:tcPr>
          <w:p w14:paraId="22F410A4" w14:textId="77777777" w:rsidR="00E56D47" w:rsidRPr="000961F5" w:rsidRDefault="00E56D47" w:rsidP="00E56D47">
            <w:pPr>
              <w:pStyle w:val="ListParagraph"/>
              <w:ind w:leftChars="0" w:left="0"/>
              <w:rPr>
                <w:lang w:eastAsia="x-none"/>
              </w:rPr>
            </w:pPr>
            <w:r w:rsidRPr="000961F5">
              <w:rPr>
                <w:lang w:val="en-US"/>
              </w:rPr>
              <w:t>Ordinary shares</w:t>
            </w:r>
          </w:p>
        </w:tc>
        <w:tc>
          <w:tcPr>
            <w:tcW w:w="1417" w:type="dxa"/>
            <w:vMerge w:val="restart"/>
          </w:tcPr>
          <w:p w14:paraId="082F3B9F" w14:textId="77777777" w:rsidR="00E56D47" w:rsidRPr="000961F5" w:rsidRDefault="00E56D47" w:rsidP="00E56D47">
            <w:pPr>
              <w:pStyle w:val="ListParagraph"/>
              <w:ind w:leftChars="0" w:left="0"/>
              <w:rPr>
                <w:lang w:eastAsia="x-none"/>
              </w:rPr>
            </w:pPr>
            <w:r w:rsidRPr="000961F5">
              <w:rPr>
                <w:lang w:eastAsia="x-none"/>
              </w:rPr>
              <w:t>Shares</w:t>
            </w:r>
          </w:p>
        </w:tc>
        <w:tc>
          <w:tcPr>
            <w:tcW w:w="1843" w:type="dxa"/>
            <w:vMerge w:val="restart"/>
          </w:tcPr>
          <w:p w14:paraId="170F06A6" w14:textId="77777777" w:rsidR="00E56D47" w:rsidRPr="000961F5" w:rsidRDefault="00E56D47" w:rsidP="00E56D47">
            <w:pPr>
              <w:pStyle w:val="ListParagraph"/>
              <w:ind w:leftChars="0" w:left="0"/>
              <w:rPr>
                <w:lang w:eastAsia="x-none"/>
              </w:rPr>
            </w:pPr>
            <w:r w:rsidRPr="000961F5">
              <w:rPr>
                <w:lang w:eastAsia="x-none"/>
              </w:rPr>
              <w:t>Shareholders</w:t>
            </w:r>
          </w:p>
        </w:tc>
      </w:tr>
      <w:tr w:rsidR="00E56D47" w:rsidRPr="000961F5" w14:paraId="7CFBF3FC" w14:textId="77777777" w:rsidTr="00E56D47">
        <w:tc>
          <w:tcPr>
            <w:tcW w:w="4248" w:type="dxa"/>
          </w:tcPr>
          <w:p w14:paraId="3B1E81D3" w14:textId="77777777" w:rsidR="00E56D47" w:rsidRPr="000961F5" w:rsidRDefault="00E56D47" w:rsidP="00E56D47">
            <w:pPr>
              <w:pStyle w:val="ListParagraph"/>
              <w:ind w:leftChars="0" w:left="0"/>
              <w:rPr>
                <w:lang w:eastAsia="x-none"/>
              </w:rPr>
            </w:pPr>
            <w:r w:rsidRPr="000961F5">
              <w:rPr>
                <w:lang w:val="en-US"/>
              </w:rPr>
              <w:t>Ordinary shares (H shares)</w:t>
            </w:r>
          </w:p>
        </w:tc>
        <w:tc>
          <w:tcPr>
            <w:tcW w:w="1417" w:type="dxa"/>
            <w:vMerge/>
          </w:tcPr>
          <w:p w14:paraId="1C674F33" w14:textId="77777777" w:rsidR="00E56D47" w:rsidRPr="000961F5" w:rsidRDefault="00E56D47" w:rsidP="00E56D47">
            <w:pPr>
              <w:pStyle w:val="ListParagraph"/>
              <w:ind w:leftChars="0" w:left="0"/>
              <w:rPr>
                <w:lang w:eastAsia="x-none"/>
              </w:rPr>
            </w:pPr>
          </w:p>
        </w:tc>
        <w:tc>
          <w:tcPr>
            <w:tcW w:w="1843" w:type="dxa"/>
            <w:vMerge/>
          </w:tcPr>
          <w:p w14:paraId="42561F4F" w14:textId="77777777" w:rsidR="00E56D47" w:rsidRPr="000961F5" w:rsidRDefault="00E56D47" w:rsidP="00E56D47">
            <w:pPr>
              <w:pStyle w:val="ListParagraph"/>
              <w:ind w:leftChars="0" w:left="0"/>
              <w:rPr>
                <w:lang w:eastAsia="x-none"/>
              </w:rPr>
            </w:pPr>
          </w:p>
        </w:tc>
      </w:tr>
      <w:tr w:rsidR="00E56D47" w:rsidRPr="000961F5" w14:paraId="5707B4BA" w14:textId="77777777" w:rsidTr="00E56D47">
        <w:tc>
          <w:tcPr>
            <w:tcW w:w="4248" w:type="dxa"/>
          </w:tcPr>
          <w:p w14:paraId="68CC0607" w14:textId="77777777" w:rsidR="00E56D47" w:rsidRPr="000961F5" w:rsidRDefault="00E56D47" w:rsidP="00E56D47">
            <w:pPr>
              <w:pStyle w:val="ListParagraph"/>
              <w:ind w:leftChars="0" w:left="0"/>
              <w:rPr>
                <w:lang w:eastAsia="x-none"/>
              </w:rPr>
            </w:pPr>
            <w:r w:rsidRPr="000961F5">
              <w:rPr>
                <w:lang w:val="en-US"/>
              </w:rPr>
              <w:t>Ordinary shares (conversion from B to H shares)</w:t>
            </w:r>
          </w:p>
        </w:tc>
        <w:tc>
          <w:tcPr>
            <w:tcW w:w="1417" w:type="dxa"/>
            <w:vMerge/>
          </w:tcPr>
          <w:p w14:paraId="76102191" w14:textId="77777777" w:rsidR="00E56D47" w:rsidRPr="000961F5" w:rsidRDefault="00E56D47" w:rsidP="00E56D47">
            <w:pPr>
              <w:pStyle w:val="ListParagraph"/>
              <w:ind w:leftChars="0" w:left="0"/>
              <w:rPr>
                <w:lang w:eastAsia="x-none"/>
              </w:rPr>
            </w:pPr>
          </w:p>
        </w:tc>
        <w:tc>
          <w:tcPr>
            <w:tcW w:w="1843" w:type="dxa"/>
            <w:vMerge/>
          </w:tcPr>
          <w:p w14:paraId="63E4AE83" w14:textId="77777777" w:rsidR="00E56D47" w:rsidRPr="000961F5" w:rsidRDefault="00E56D47" w:rsidP="00E56D47">
            <w:pPr>
              <w:pStyle w:val="ListParagraph"/>
              <w:ind w:leftChars="0" w:left="0"/>
              <w:rPr>
                <w:lang w:eastAsia="x-none"/>
              </w:rPr>
            </w:pPr>
          </w:p>
        </w:tc>
      </w:tr>
      <w:tr w:rsidR="00E56D47" w:rsidRPr="000961F5" w14:paraId="1E646FBE" w14:textId="77777777" w:rsidTr="00E56D47">
        <w:tc>
          <w:tcPr>
            <w:tcW w:w="4248" w:type="dxa"/>
          </w:tcPr>
          <w:p w14:paraId="5DAD14F1" w14:textId="77777777" w:rsidR="00E56D47" w:rsidRPr="000961F5" w:rsidRDefault="00E56D47" w:rsidP="00E56D47">
            <w:pPr>
              <w:pStyle w:val="ListParagraph"/>
              <w:ind w:leftChars="0" w:left="0"/>
              <w:rPr>
                <w:lang w:eastAsia="x-none"/>
              </w:rPr>
            </w:pPr>
            <w:r w:rsidRPr="000961F5">
              <w:rPr>
                <w:lang w:val="en-US"/>
              </w:rPr>
              <w:t>Preference shares</w:t>
            </w:r>
          </w:p>
        </w:tc>
        <w:tc>
          <w:tcPr>
            <w:tcW w:w="1417" w:type="dxa"/>
            <w:vMerge/>
          </w:tcPr>
          <w:p w14:paraId="5409456E" w14:textId="77777777" w:rsidR="00E56D47" w:rsidRPr="000961F5" w:rsidRDefault="00E56D47" w:rsidP="00E56D47">
            <w:pPr>
              <w:pStyle w:val="ListParagraph"/>
              <w:ind w:leftChars="0" w:left="0"/>
              <w:rPr>
                <w:lang w:eastAsia="x-none"/>
              </w:rPr>
            </w:pPr>
          </w:p>
        </w:tc>
        <w:tc>
          <w:tcPr>
            <w:tcW w:w="1843" w:type="dxa"/>
            <w:vMerge/>
          </w:tcPr>
          <w:p w14:paraId="02B96BAD" w14:textId="77777777" w:rsidR="00E56D47" w:rsidRPr="000961F5" w:rsidRDefault="00E56D47" w:rsidP="00E56D47">
            <w:pPr>
              <w:pStyle w:val="ListParagraph"/>
              <w:ind w:leftChars="0" w:left="0"/>
              <w:rPr>
                <w:lang w:eastAsia="x-none"/>
              </w:rPr>
            </w:pPr>
          </w:p>
        </w:tc>
      </w:tr>
      <w:tr w:rsidR="00E56D47" w:rsidRPr="000961F5" w14:paraId="173CA625" w14:textId="77777777" w:rsidTr="00E56D47">
        <w:tc>
          <w:tcPr>
            <w:tcW w:w="4248" w:type="dxa"/>
          </w:tcPr>
          <w:p w14:paraId="0E1F7FBB" w14:textId="77777777" w:rsidR="00E56D47" w:rsidRPr="000961F5" w:rsidRDefault="00E56D47" w:rsidP="00E56D47">
            <w:pPr>
              <w:pStyle w:val="ListParagraph"/>
              <w:ind w:leftChars="0" w:left="0"/>
              <w:rPr>
                <w:lang w:eastAsia="x-none"/>
              </w:rPr>
            </w:pPr>
            <w:r w:rsidRPr="000961F5">
              <w:rPr>
                <w:lang w:val="en-US"/>
              </w:rPr>
              <w:t>Real Estate Investment Trust</w:t>
            </w:r>
          </w:p>
        </w:tc>
        <w:tc>
          <w:tcPr>
            <w:tcW w:w="1417" w:type="dxa"/>
            <w:vMerge w:val="restart"/>
          </w:tcPr>
          <w:p w14:paraId="6973D9C9" w14:textId="77777777" w:rsidR="00E56D47" w:rsidRPr="000961F5" w:rsidRDefault="00E56D47" w:rsidP="00E56D47">
            <w:pPr>
              <w:pStyle w:val="ListParagraph"/>
              <w:ind w:leftChars="0" w:left="0"/>
              <w:rPr>
                <w:lang w:eastAsia="x-none"/>
              </w:rPr>
            </w:pPr>
            <w:r w:rsidRPr="000961F5">
              <w:rPr>
                <w:lang w:eastAsia="x-none"/>
              </w:rPr>
              <w:t>Units</w:t>
            </w:r>
          </w:p>
        </w:tc>
        <w:tc>
          <w:tcPr>
            <w:tcW w:w="1843" w:type="dxa"/>
            <w:vMerge w:val="restart"/>
          </w:tcPr>
          <w:p w14:paraId="1C76DE58" w14:textId="77777777" w:rsidR="00E56D47" w:rsidRPr="000961F5" w:rsidRDefault="00E56D47" w:rsidP="00E56D47">
            <w:pPr>
              <w:pStyle w:val="ListParagraph"/>
              <w:ind w:leftChars="0" w:left="0"/>
              <w:rPr>
                <w:lang w:eastAsia="x-none"/>
              </w:rPr>
            </w:pPr>
            <w:r w:rsidRPr="000961F5">
              <w:rPr>
                <w:lang w:eastAsia="x-none"/>
              </w:rPr>
              <w:t>Unitholders</w:t>
            </w:r>
          </w:p>
        </w:tc>
      </w:tr>
      <w:tr w:rsidR="00E56D47" w:rsidRPr="000961F5" w14:paraId="75EF9917" w14:textId="77777777" w:rsidTr="00E56D47">
        <w:tc>
          <w:tcPr>
            <w:tcW w:w="4248" w:type="dxa"/>
          </w:tcPr>
          <w:p w14:paraId="0CBE9A8F" w14:textId="77777777" w:rsidR="00E56D47" w:rsidRPr="000961F5" w:rsidRDefault="00E56D47" w:rsidP="00E56D47">
            <w:pPr>
              <w:pStyle w:val="ListParagraph"/>
              <w:ind w:leftChars="0" w:left="0"/>
              <w:rPr>
                <w:lang w:eastAsia="x-none"/>
              </w:rPr>
            </w:pPr>
            <w:r w:rsidRPr="000961F5">
              <w:rPr>
                <w:lang w:val="en-US"/>
              </w:rPr>
              <w:t>Exchange Traded Product</w:t>
            </w:r>
          </w:p>
        </w:tc>
        <w:tc>
          <w:tcPr>
            <w:tcW w:w="1417" w:type="dxa"/>
            <w:vMerge/>
          </w:tcPr>
          <w:p w14:paraId="073C0D82" w14:textId="77777777" w:rsidR="00E56D47" w:rsidRPr="000961F5" w:rsidRDefault="00E56D47" w:rsidP="00E56D47">
            <w:pPr>
              <w:pStyle w:val="ListParagraph"/>
              <w:ind w:leftChars="0" w:left="0"/>
              <w:rPr>
                <w:lang w:eastAsia="x-none"/>
              </w:rPr>
            </w:pPr>
          </w:p>
        </w:tc>
        <w:tc>
          <w:tcPr>
            <w:tcW w:w="1843" w:type="dxa"/>
            <w:vMerge/>
          </w:tcPr>
          <w:p w14:paraId="25DEF87D" w14:textId="77777777" w:rsidR="00E56D47" w:rsidRPr="000961F5" w:rsidRDefault="00E56D47" w:rsidP="00E56D47">
            <w:pPr>
              <w:pStyle w:val="ListParagraph"/>
              <w:ind w:leftChars="0" w:left="0"/>
              <w:rPr>
                <w:lang w:eastAsia="x-none"/>
              </w:rPr>
            </w:pPr>
          </w:p>
        </w:tc>
      </w:tr>
      <w:tr w:rsidR="00E56D47" w:rsidRPr="000961F5" w14:paraId="16F99B95" w14:textId="77777777" w:rsidTr="00E56D47">
        <w:tc>
          <w:tcPr>
            <w:tcW w:w="4248" w:type="dxa"/>
          </w:tcPr>
          <w:p w14:paraId="03D104B7" w14:textId="77777777" w:rsidR="00E56D47" w:rsidRPr="000961F5" w:rsidRDefault="00E56D47" w:rsidP="00E56D47">
            <w:pPr>
              <w:pStyle w:val="ListParagraph"/>
              <w:ind w:leftChars="0" w:left="0"/>
              <w:rPr>
                <w:lang w:eastAsia="x-none"/>
              </w:rPr>
            </w:pPr>
            <w:r w:rsidRPr="000961F5">
              <w:rPr>
                <w:lang w:val="en-US"/>
              </w:rPr>
              <w:t>Depositary Receipts</w:t>
            </w:r>
          </w:p>
        </w:tc>
        <w:tc>
          <w:tcPr>
            <w:tcW w:w="1417" w:type="dxa"/>
          </w:tcPr>
          <w:p w14:paraId="04AE8F9D" w14:textId="77777777" w:rsidR="00E56D47" w:rsidRPr="000961F5" w:rsidRDefault="00E56D47" w:rsidP="00E56D47">
            <w:pPr>
              <w:pStyle w:val="ListParagraph"/>
              <w:ind w:leftChars="0" w:left="0"/>
              <w:rPr>
                <w:lang w:eastAsia="x-none"/>
              </w:rPr>
            </w:pPr>
            <w:r w:rsidRPr="000961F5">
              <w:rPr>
                <w:lang w:eastAsia="x-none"/>
              </w:rPr>
              <w:t>Receipts</w:t>
            </w:r>
          </w:p>
        </w:tc>
        <w:tc>
          <w:tcPr>
            <w:tcW w:w="1843" w:type="dxa"/>
          </w:tcPr>
          <w:p w14:paraId="37C8372D" w14:textId="77777777" w:rsidR="00E56D47" w:rsidRPr="000961F5" w:rsidRDefault="00E56D47" w:rsidP="00E56D47">
            <w:pPr>
              <w:pStyle w:val="ListParagraph"/>
              <w:ind w:leftChars="0" w:left="0"/>
              <w:rPr>
                <w:lang w:eastAsia="x-none"/>
              </w:rPr>
            </w:pPr>
            <w:r w:rsidRPr="000961F5">
              <w:rPr>
                <w:lang w:eastAsia="x-none"/>
              </w:rPr>
              <w:t>DR Holders</w:t>
            </w:r>
          </w:p>
        </w:tc>
      </w:tr>
      <w:tr w:rsidR="00E56D47" w:rsidRPr="000961F5" w14:paraId="30AC0DB7" w14:textId="77777777" w:rsidTr="00E56D47">
        <w:tc>
          <w:tcPr>
            <w:tcW w:w="4248" w:type="dxa"/>
          </w:tcPr>
          <w:p w14:paraId="00D25BA1" w14:textId="77777777" w:rsidR="00E56D47" w:rsidRPr="000961F5" w:rsidRDefault="00E56D47" w:rsidP="00E56D47">
            <w:pPr>
              <w:pStyle w:val="ListParagraph"/>
              <w:ind w:leftChars="0" w:left="0"/>
              <w:rPr>
                <w:lang w:eastAsia="x-none"/>
              </w:rPr>
            </w:pPr>
            <w:r w:rsidRPr="000961F5">
              <w:rPr>
                <w:lang w:val="en-US"/>
              </w:rPr>
              <w:t>Stapled Securities</w:t>
            </w:r>
          </w:p>
        </w:tc>
        <w:tc>
          <w:tcPr>
            <w:tcW w:w="1417" w:type="dxa"/>
          </w:tcPr>
          <w:p w14:paraId="2111E151" w14:textId="77777777" w:rsidR="00E56D47" w:rsidRPr="000961F5" w:rsidRDefault="00E56D47" w:rsidP="00E56D47">
            <w:pPr>
              <w:pStyle w:val="ListParagraph"/>
              <w:ind w:leftChars="0" w:left="0"/>
              <w:rPr>
                <w:lang w:eastAsia="x-none"/>
              </w:rPr>
            </w:pPr>
            <w:r w:rsidRPr="000961F5">
              <w:rPr>
                <w:lang w:eastAsia="x-none"/>
              </w:rPr>
              <w:t>Units</w:t>
            </w:r>
          </w:p>
        </w:tc>
        <w:tc>
          <w:tcPr>
            <w:tcW w:w="1843" w:type="dxa"/>
          </w:tcPr>
          <w:p w14:paraId="45FDB240" w14:textId="77777777" w:rsidR="00E56D47" w:rsidRPr="000961F5" w:rsidRDefault="00E56D47" w:rsidP="00E56D47">
            <w:pPr>
              <w:pStyle w:val="ListParagraph"/>
              <w:ind w:leftChars="0" w:left="0"/>
              <w:rPr>
                <w:lang w:eastAsia="x-none"/>
              </w:rPr>
            </w:pPr>
            <w:r w:rsidRPr="000961F5">
              <w:rPr>
                <w:lang w:eastAsia="x-none"/>
              </w:rPr>
              <w:t>Unitholders</w:t>
            </w:r>
          </w:p>
        </w:tc>
      </w:tr>
      <w:tr w:rsidR="00E56D47" w:rsidRPr="000961F5" w14:paraId="549CAA36" w14:textId="77777777" w:rsidTr="00E56D47">
        <w:tc>
          <w:tcPr>
            <w:tcW w:w="4248" w:type="dxa"/>
          </w:tcPr>
          <w:p w14:paraId="5396FA26" w14:textId="77777777" w:rsidR="00E56D47" w:rsidRPr="000961F5" w:rsidRDefault="00E56D47" w:rsidP="00E56D47">
            <w:pPr>
              <w:pStyle w:val="ListParagraph"/>
              <w:ind w:leftChars="0" w:left="0"/>
              <w:rPr>
                <w:lang w:eastAsia="x-none"/>
              </w:rPr>
            </w:pPr>
            <w:r w:rsidRPr="000961F5">
              <w:rPr>
                <w:lang w:val="en-US"/>
              </w:rPr>
              <w:t xml:space="preserve">Others </w:t>
            </w:r>
            <w:r w:rsidRPr="000961F5">
              <w:rPr>
                <w:color w:val="000000"/>
              </w:rPr>
              <w:t>(please fill in)</w:t>
            </w:r>
          </w:p>
        </w:tc>
        <w:tc>
          <w:tcPr>
            <w:tcW w:w="1417" w:type="dxa"/>
          </w:tcPr>
          <w:p w14:paraId="62076762" w14:textId="77777777" w:rsidR="00E56D47" w:rsidRPr="000961F5" w:rsidRDefault="00E56D47" w:rsidP="00E56D47">
            <w:pPr>
              <w:pStyle w:val="ListParagraph"/>
              <w:ind w:leftChars="0" w:left="0"/>
              <w:rPr>
                <w:lang w:eastAsia="x-none"/>
              </w:rPr>
            </w:pPr>
            <w:r w:rsidRPr="000961F5">
              <w:rPr>
                <w:lang w:eastAsia="x-none"/>
              </w:rPr>
              <w:t>Shares</w:t>
            </w:r>
          </w:p>
        </w:tc>
        <w:tc>
          <w:tcPr>
            <w:tcW w:w="1843" w:type="dxa"/>
          </w:tcPr>
          <w:p w14:paraId="511603CD" w14:textId="77777777" w:rsidR="00E56D47" w:rsidRPr="000961F5" w:rsidRDefault="00E56D47" w:rsidP="00E56D47">
            <w:pPr>
              <w:pStyle w:val="ListParagraph"/>
              <w:ind w:leftChars="0" w:left="0"/>
              <w:rPr>
                <w:lang w:eastAsia="x-none"/>
              </w:rPr>
            </w:pPr>
            <w:r w:rsidRPr="000961F5">
              <w:rPr>
                <w:lang w:eastAsia="x-none"/>
              </w:rPr>
              <w:t>Shareholders</w:t>
            </w:r>
          </w:p>
        </w:tc>
      </w:tr>
    </w:tbl>
    <w:p w14:paraId="193AB22F" w14:textId="77777777" w:rsidR="00E56D47" w:rsidRPr="000961F5" w:rsidRDefault="00E56D47" w:rsidP="00E56D47">
      <w:pPr>
        <w:spacing w:line="276" w:lineRule="auto"/>
        <w:ind w:left="0"/>
        <w:jc w:val="left"/>
        <w:rPr>
          <w:vertAlign w:val="superscript"/>
          <w:lang w:eastAsia="x-none"/>
        </w:rPr>
      </w:pPr>
      <w:r w:rsidRPr="000961F5">
        <w:rPr>
          <w:lang w:eastAsia="x-none"/>
        </w:rPr>
        <w:br/>
      </w:r>
      <w:r w:rsidRPr="000961F5">
        <w:rPr>
          <w:rFonts w:eastAsia="DengXian"/>
          <w:b/>
          <w:u w:val="single"/>
          <w:lang w:eastAsia="zh-CN"/>
        </w:rPr>
        <w:t>i. Individual Placee entry</w:t>
      </w:r>
      <w:r w:rsidRPr="000961F5">
        <w:rPr>
          <w:rFonts w:eastAsia="DengXian"/>
          <w:lang w:eastAsia="zh-CN"/>
        </w:rPr>
        <w:br/>
      </w:r>
    </w:p>
    <w:tbl>
      <w:tblPr>
        <w:tblStyle w:val="TableGrid3"/>
        <w:tblpPr w:leftFromText="180" w:rightFromText="180" w:vertAnchor="text" w:tblpY="1"/>
        <w:tblOverlap w:val="never"/>
        <w:tblW w:w="10201" w:type="dxa"/>
        <w:tblLook w:val="04A0" w:firstRow="1" w:lastRow="0" w:firstColumn="1" w:lastColumn="0" w:noHBand="0" w:noVBand="1"/>
      </w:tblPr>
      <w:tblGrid>
        <w:gridCol w:w="440"/>
        <w:gridCol w:w="2144"/>
        <w:gridCol w:w="1694"/>
        <w:gridCol w:w="1411"/>
        <w:gridCol w:w="4512"/>
      </w:tblGrid>
      <w:tr w:rsidR="00E56D47" w:rsidRPr="000961F5" w14:paraId="1FC5DC0C" w14:textId="77777777" w:rsidTr="00E56D47">
        <w:tc>
          <w:tcPr>
            <w:tcW w:w="395" w:type="dxa"/>
            <w:shd w:val="clear" w:color="auto" w:fill="13426B"/>
          </w:tcPr>
          <w:p w14:paraId="7BD2835F" w14:textId="77777777" w:rsidR="00E56D47" w:rsidRPr="000961F5" w:rsidRDefault="00E56D47" w:rsidP="00E56D47">
            <w:pPr>
              <w:spacing w:after="0" w:line="276" w:lineRule="auto"/>
              <w:ind w:left="0"/>
              <w:jc w:val="left"/>
              <w:rPr>
                <w:rFonts w:ascii="Arial" w:hAnsi="Arial"/>
                <w:b/>
                <w:sz w:val="16"/>
                <w:szCs w:val="16"/>
                <w:lang w:val="en-US"/>
              </w:rPr>
            </w:pPr>
            <w:r w:rsidRPr="000961F5">
              <w:rPr>
                <w:b/>
                <w:lang w:val="en-US"/>
              </w:rPr>
              <w:t>#</w:t>
            </w:r>
          </w:p>
        </w:tc>
        <w:tc>
          <w:tcPr>
            <w:tcW w:w="2152" w:type="dxa"/>
            <w:shd w:val="clear" w:color="auto" w:fill="13426B"/>
          </w:tcPr>
          <w:p w14:paraId="5606CC98" w14:textId="77777777" w:rsidR="00E56D47" w:rsidRPr="000961F5" w:rsidRDefault="00E56D47" w:rsidP="00E56D47">
            <w:pPr>
              <w:spacing w:after="0" w:line="276" w:lineRule="auto"/>
              <w:ind w:left="0"/>
              <w:jc w:val="left"/>
              <w:rPr>
                <w:rFonts w:ascii="Arial" w:hAnsi="Arial"/>
                <w:b/>
                <w:sz w:val="16"/>
                <w:szCs w:val="16"/>
                <w:lang w:val="en-US"/>
              </w:rPr>
            </w:pPr>
            <w:r w:rsidRPr="000961F5">
              <w:rPr>
                <w:b/>
                <w:lang w:val="en-US"/>
              </w:rPr>
              <w:t>Field name</w:t>
            </w:r>
          </w:p>
        </w:tc>
        <w:tc>
          <w:tcPr>
            <w:tcW w:w="1701" w:type="dxa"/>
            <w:shd w:val="clear" w:color="auto" w:fill="13426B"/>
          </w:tcPr>
          <w:p w14:paraId="5DE3D170" w14:textId="77777777" w:rsidR="00E56D47" w:rsidRPr="000961F5" w:rsidRDefault="00E56D47" w:rsidP="00E56D47">
            <w:pPr>
              <w:spacing w:after="0" w:line="276" w:lineRule="auto"/>
              <w:ind w:left="0"/>
              <w:jc w:val="left"/>
              <w:rPr>
                <w:rFonts w:ascii="Arial" w:hAnsi="Arial"/>
                <w:b/>
                <w:sz w:val="16"/>
                <w:szCs w:val="16"/>
                <w:lang w:val="en-US"/>
              </w:rPr>
            </w:pPr>
            <w:r w:rsidRPr="000961F5">
              <w:rPr>
                <w:b/>
                <w:lang w:val="en-US"/>
              </w:rPr>
              <w:t>Input method</w:t>
            </w:r>
          </w:p>
        </w:tc>
        <w:tc>
          <w:tcPr>
            <w:tcW w:w="1417" w:type="dxa"/>
            <w:shd w:val="clear" w:color="auto" w:fill="13426B"/>
          </w:tcPr>
          <w:p w14:paraId="07E696F3" w14:textId="77777777" w:rsidR="00E56D47" w:rsidRPr="000961F5" w:rsidRDefault="00E56D47" w:rsidP="00E56D47">
            <w:pPr>
              <w:spacing w:after="0" w:line="276" w:lineRule="auto"/>
              <w:ind w:left="0"/>
              <w:jc w:val="left"/>
              <w:rPr>
                <w:rFonts w:ascii="Arial" w:hAnsi="Arial"/>
                <w:b/>
                <w:sz w:val="16"/>
                <w:szCs w:val="16"/>
                <w:lang w:val="en-US"/>
              </w:rPr>
            </w:pPr>
            <w:r w:rsidRPr="000961F5">
              <w:rPr>
                <w:b/>
                <w:lang w:val="en-US"/>
              </w:rPr>
              <w:t>Max field length</w:t>
            </w:r>
          </w:p>
        </w:tc>
        <w:tc>
          <w:tcPr>
            <w:tcW w:w="4536" w:type="dxa"/>
            <w:shd w:val="clear" w:color="auto" w:fill="13426B"/>
          </w:tcPr>
          <w:p w14:paraId="343992EA" w14:textId="77777777" w:rsidR="00E56D47" w:rsidRPr="000961F5" w:rsidRDefault="00E56D47" w:rsidP="00E56D47">
            <w:pPr>
              <w:spacing w:after="0" w:line="276" w:lineRule="auto"/>
              <w:ind w:left="0"/>
              <w:jc w:val="left"/>
              <w:rPr>
                <w:rFonts w:ascii="Arial" w:hAnsi="Arial"/>
                <w:b/>
                <w:sz w:val="16"/>
                <w:szCs w:val="16"/>
                <w:lang w:val="en-US"/>
              </w:rPr>
            </w:pPr>
            <w:r w:rsidRPr="000961F5">
              <w:rPr>
                <w:b/>
                <w:lang w:val="en-US"/>
              </w:rPr>
              <w:t>Notes</w:t>
            </w:r>
          </w:p>
        </w:tc>
      </w:tr>
      <w:tr w:rsidR="00E56D47" w:rsidRPr="000961F5" w14:paraId="57095945" w14:textId="77777777" w:rsidTr="00E56D47">
        <w:tc>
          <w:tcPr>
            <w:tcW w:w="395" w:type="dxa"/>
            <w:shd w:val="clear" w:color="auto" w:fill="auto"/>
          </w:tcPr>
          <w:p w14:paraId="04978551"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t>1</w:t>
            </w:r>
          </w:p>
        </w:tc>
        <w:tc>
          <w:tcPr>
            <w:tcW w:w="2152" w:type="dxa"/>
            <w:shd w:val="clear" w:color="auto" w:fill="auto"/>
          </w:tcPr>
          <w:p w14:paraId="43E21671"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t>ID Type</w:t>
            </w:r>
          </w:p>
        </w:tc>
        <w:tc>
          <w:tcPr>
            <w:tcW w:w="1701" w:type="dxa"/>
            <w:shd w:val="clear" w:color="auto" w:fill="auto"/>
          </w:tcPr>
          <w:p w14:paraId="5383D8B9"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List</w:t>
            </w:r>
            <w:r w:rsidRPr="000961F5">
              <w:rPr>
                <w:lang w:val="en-US"/>
              </w:rPr>
              <w:br/>
              <w:t>(single selection)</w:t>
            </w:r>
          </w:p>
        </w:tc>
        <w:tc>
          <w:tcPr>
            <w:tcW w:w="1417" w:type="dxa"/>
            <w:shd w:val="clear" w:color="auto" w:fill="auto"/>
          </w:tcPr>
          <w:p w14:paraId="041E0BB9"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N/A</w:t>
            </w:r>
          </w:p>
        </w:tc>
        <w:tc>
          <w:tcPr>
            <w:tcW w:w="4536" w:type="dxa"/>
            <w:shd w:val="clear" w:color="auto" w:fill="auto"/>
          </w:tcPr>
          <w:p w14:paraId="0FB47BDF"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With the following choices in the specified order:</w:t>
            </w:r>
          </w:p>
          <w:p w14:paraId="1A00CE50"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HKID</w:t>
            </w:r>
          </w:p>
          <w:p w14:paraId="2BF7A4A9"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National Identification Document</w:t>
            </w:r>
          </w:p>
          <w:p w14:paraId="5674B9D1"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Passport</w:t>
            </w:r>
          </w:p>
        </w:tc>
      </w:tr>
      <w:tr w:rsidR="00E56D47" w:rsidRPr="000961F5" w14:paraId="4F9D55FF" w14:textId="77777777" w:rsidTr="00E56D47">
        <w:tc>
          <w:tcPr>
            <w:tcW w:w="395" w:type="dxa"/>
            <w:shd w:val="clear" w:color="auto" w:fill="auto"/>
          </w:tcPr>
          <w:p w14:paraId="1CB29DCF" w14:textId="77777777" w:rsidR="00E56D47" w:rsidRPr="000961F5" w:rsidRDefault="00E56D47" w:rsidP="00E56D47">
            <w:pPr>
              <w:spacing w:after="0" w:line="276" w:lineRule="auto"/>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w:t>
            </w:r>
          </w:p>
        </w:tc>
        <w:tc>
          <w:tcPr>
            <w:tcW w:w="2152" w:type="dxa"/>
            <w:shd w:val="clear" w:color="auto" w:fill="auto"/>
          </w:tcPr>
          <w:p w14:paraId="0B5CDDB4" w14:textId="77777777" w:rsidR="00E56D47" w:rsidRPr="000961F5" w:rsidRDefault="00E56D47" w:rsidP="00E56D47">
            <w:pPr>
              <w:spacing w:after="0" w:line="276" w:lineRule="auto"/>
              <w:ind w:left="0"/>
              <w:jc w:val="left"/>
              <w:rPr>
                <w:rFonts w:ascii="Arial" w:eastAsia="Times New Roman" w:hAnsi="Arial"/>
                <w:color w:val="000000"/>
                <w:kern w:val="24"/>
                <w:sz w:val="16"/>
                <w:szCs w:val="16"/>
                <w:lang w:val="en-HK"/>
              </w:rPr>
            </w:pPr>
            <w:r w:rsidRPr="000961F5">
              <w:rPr>
                <w:rFonts w:eastAsia="Times New Roman"/>
                <w:color w:val="000000"/>
                <w:kern w:val="24"/>
                <w:lang w:val="en-HK"/>
              </w:rPr>
              <w:t>ID Number</w:t>
            </w:r>
          </w:p>
        </w:tc>
        <w:tc>
          <w:tcPr>
            <w:tcW w:w="1701" w:type="dxa"/>
            <w:shd w:val="clear" w:color="auto" w:fill="auto"/>
          </w:tcPr>
          <w:p w14:paraId="04B1EB28"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 xml:space="preserve">Text string </w:t>
            </w:r>
          </w:p>
        </w:tc>
        <w:tc>
          <w:tcPr>
            <w:tcW w:w="1417" w:type="dxa"/>
            <w:shd w:val="clear" w:color="auto" w:fill="auto"/>
          </w:tcPr>
          <w:p w14:paraId="389709D1"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20</w:t>
            </w:r>
          </w:p>
        </w:tc>
        <w:tc>
          <w:tcPr>
            <w:tcW w:w="4536" w:type="dxa"/>
            <w:shd w:val="clear" w:color="auto" w:fill="auto"/>
          </w:tcPr>
          <w:p w14:paraId="156057D1"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If Field #1 (ID Type) = HKID, then must be a concatenation (no spaces) of:</w:t>
            </w:r>
          </w:p>
          <w:p w14:paraId="2C15ABF1" w14:textId="77777777" w:rsidR="00E56D47" w:rsidRPr="000961F5" w:rsidRDefault="00E56D47" w:rsidP="00E56D47">
            <w:pPr>
              <w:pStyle w:val="ListParagraph"/>
              <w:numPr>
                <w:ilvl w:val="0"/>
                <w:numId w:val="39"/>
              </w:numPr>
              <w:spacing w:after="0" w:line="276" w:lineRule="auto"/>
              <w:ind w:leftChars="0" w:left="232" w:hanging="232"/>
              <w:jc w:val="left"/>
              <w:rPr>
                <w:rFonts w:ascii="Arial" w:eastAsia="DengXian" w:hAnsi="Arial"/>
                <w:sz w:val="16"/>
                <w:szCs w:val="16"/>
                <w:lang w:val="en-US"/>
              </w:rPr>
            </w:pPr>
            <w:r w:rsidRPr="000961F5">
              <w:rPr>
                <w:rFonts w:eastAsia="DengXian"/>
                <w:b/>
                <w:lang w:val="en-US"/>
              </w:rPr>
              <w:lastRenderedPageBreak/>
              <w:t>Prefix:</w:t>
            </w:r>
            <w:r w:rsidRPr="000961F5">
              <w:rPr>
                <w:rFonts w:eastAsia="DengXian"/>
                <w:lang w:val="en-US"/>
              </w:rPr>
              <w:t xml:space="preserve"> 1-2 upper case alphabetical characters;</w:t>
            </w:r>
          </w:p>
          <w:p w14:paraId="56720D2C" w14:textId="77777777" w:rsidR="00E56D47" w:rsidRPr="000961F5" w:rsidRDefault="00E56D47" w:rsidP="00E56D47">
            <w:pPr>
              <w:pStyle w:val="ListParagraph"/>
              <w:numPr>
                <w:ilvl w:val="0"/>
                <w:numId w:val="39"/>
              </w:numPr>
              <w:spacing w:after="0" w:line="276" w:lineRule="auto"/>
              <w:ind w:leftChars="0" w:left="232" w:hanging="232"/>
              <w:jc w:val="left"/>
              <w:rPr>
                <w:rFonts w:ascii="Arial" w:eastAsia="DengXian" w:hAnsi="Arial"/>
                <w:sz w:val="16"/>
                <w:szCs w:val="16"/>
                <w:lang w:val="en-US"/>
              </w:rPr>
            </w:pPr>
            <w:r w:rsidRPr="000961F5">
              <w:rPr>
                <w:rFonts w:eastAsia="DengXian"/>
                <w:b/>
                <w:lang w:val="en-US"/>
              </w:rPr>
              <w:t>ID number:</w:t>
            </w:r>
            <w:r w:rsidRPr="000961F5">
              <w:rPr>
                <w:rFonts w:eastAsia="DengXian"/>
                <w:lang w:val="en-US"/>
              </w:rPr>
              <w:t xml:space="preserve"> 6 integers</w:t>
            </w:r>
          </w:p>
          <w:p w14:paraId="70703BE8" w14:textId="77777777" w:rsidR="00E56D47" w:rsidRPr="000961F5" w:rsidRDefault="00E56D47" w:rsidP="00E56D47">
            <w:pPr>
              <w:pStyle w:val="ListParagraph"/>
              <w:numPr>
                <w:ilvl w:val="0"/>
                <w:numId w:val="39"/>
              </w:numPr>
              <w:spacing w:after="0" w:line="276" w:lineRule="auto"/>
              <w:ind w:leftChars="0" w:left="232" w:hanging="232"/>
              <w:jc w:val="left"/>
              <w:rPr>
                <w:rFonts w:ascii="Arial" w:eastAsia="DengXian" w:hAnsi="Arial"/>
                <w:sz w:val="16"/>
                <w:szCs w:val="16"/>
                <w:lang w:val="en-US"/>
              </w:rPr>
            </w:pPr>
            <w:r w:rsidRPr="000961F5">
              <w:rPr>
                <w:rFonts w:eastAsia="DengXian"/>
                <w:b/>
                <w:lang w:val="en-US"/>
              </w:rPr>
              <w:t>Check digit:</w:t>
            </w:r>
            <w:r w:rsidRPr="000961F5">
              <w:rPr>
                <w:rFonts w:eastAsia="DengXian"/>
                <w:lang w:val="en-US"/>
              </w:rPr>
              <w:t xml:space="preserve"> 0 to 9, “?” or “A”</w:t>
            </w:r>
          </w:p>
          <w:p w14:paraId="1CB714D7" w14:textId="77777777" w:rsidR="00E56D47" w:rsidRPr="000961F5" w:rsidRDefault="00E56D47" w:rsidP="00E56D47">
            <w:pPr>
              <w:spacing w:after="0" w:line="276" w:lineRule="auto"/>
              <w:ind w:left="0"/>
              <w:jc w:val="left"/>
              <w:rPr>
                <w:rFonts w:ascii="Arial" w:hAnsi="Arial"/>
                <w:sz w:val="16"/>
                <w:szCs w:val="16"/>
                <w:lang w:val="en-US"/>
              </w:rPr>
            </w:pPr>
          </w:p>
          <w:p w14:paraId="36A742C4"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Successful Examples:  Y1234567, YZ1234567, Y123456, Y123456A, Y123456?</w:t>
            </w:r>
          </w:p>
          <w:p w14:paraId="49B917B1" w14:textId="77777777" w:rsidR="00E56D47" w:rsidRPr="000961F5" w:rsidRDefault="00E56D47" w:rsidP="00E56D47">
            <w:pPr>
              <w:spacing w:after="0" w:line="276" w:lineRule="auto"/>
              <w:ind w:left="0"/>
              <w:jc w:val="left"/>
              <w:rPr>
                <w:rFonts w:ascii="Arial" w:hAnsi="Arial"/>
                <w:sz w:val="16"/>
                <w:szCs w:val="16"/>
                <w:lang w:val="en-US"/>
              </w:rPr>
            </w:pPr>
          </w:p>
          <w:p w14:paraId="5CCECDDF"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Unsuccessful Examples:  Y123456, Y1234567, Y123456(7)</w:t>
            </w:r>
          </w:p>
          <w:p w14:paraId="04BCC56C" w14:textId="77777777" w:rsidR="00E56D47" w:rsidRPr="000961F5" w:rsidRDefault="00E56D47" w:rsidP="00E56D47">
            <w:pPr>
              <w:spacing w:after="0" w:line="276" w:lineRule="auto"/>
              <w:ind w:left="0"/>
              <w:jc w:val="left"/>
              <w:rPr>
                <w:rFonts w:ascii="Arial" w:hAnsi="Arial"/>
                <w:sz w:val="16"/>
                <w:szCs w:val="16"/>
                <w:lang w:val="en-US"/>
              </w:rPr>
            </w:pPr>
          </w:p>
          <w:p w14:paraId="58EE78CE"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If Field #1 (ID Type) = National Identification Document or Passport, then no validation on format.</w:t>
            </w:r>
          </w:p>
        </w:tc>
      </w:tr>
      <w:tr w:rsidR="00E56D47" w:rsidRPr="000961F5" w14:paraId="7CF534DE" w14:textId="77777777" w:rsidTr="00E56D47">
        <w:tc>
          <w:tcPr>
            <w:tcW w:w="395" w:type="dxa"/>
            <w:shd w:val="clear" w:color="auto" w:fill="auto"/>
          </w:tcPr>
          <w:p w14:paraId="61F8E556"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lastRenderedPageBreak/>
              <w:t>3</w:t>
            </w:r>
          </w:p>
        </w:tc>
        <w:tc>
          <w:tcPr>
            <w:tcW w:w="2152" w:type="dxa"/>
            <w:shd w:val="clear" w:color="auto" w:fill="auto"/>
          </w:tcPr>
          <w:p w14:paraId="2482FBF2"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t>Full Name (English)</w:t>
            </w:r>
          </w:p>
        </w:tc>
        <w:tc>
          <w:tcPr>
            <w:tcW w:w="1701" w:type="dxa"/>
            <w:shd w:val="clear" w:color="auto" w:fill="auto"/>
          </w:tcPr>
          <w:p w14:paraId="50083560"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Text string</w:t>
            </w:r>
          </w:p>
        </w:tc>
        <w:tc>
          <w:tcPr>
            <w:tcW w:w="1417" w:type="dxa"/>
            <w:shd w:val="clear" w:color="auto" w:fill="auto"/>
          </w:tcPr>
          <w:p w14:paraId="65F48222"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80</w:t>
            </w:r>
          </w:p>
        </w:tc>
        <w:tc>
          <w:tcPr>
            <w:tcW w:w="4536" w:type="dxa"/>
            <w:shd w:val="clear" w:color="auto" w:fill="auto"/>
          </w:tcPr>
          <w:p w14:paraId="70313F85"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Mandatory if Full Name (Chinese) [Field #4] is blank.</w:t>
            </w:r>
          </w:p>
          <w:p w14:paraId="2C5EC41C"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Optional if Full Name (Chinese) [Field #4] is !blank.</w:t>
            </w:r>
          </w:p>
          <w:p w14:paraId="4A962423" w14:textId="77777777" w:rsidR="00E56D47" w:rsidRPr="000961F5" w:rsidRDefault="00E56D47" w:rsidP="00E56D47">
            <w:pPr>
              <w:spacing w:after="0" w:line="276" w:lineRule="auto"/>
              <w:ind w:left="0"/>
              <w:jc w:val="left"/>
              <w:rPr>
                <w:rFonts w:ascii="Arial" w:hAnsi="Arial"/>
                <w:sz w:val="16"/>
                <w:szCs w:val="16"/>
                <w:lang w:val="en-US"/>
              </w:rPr>
            </w:pPr>
          </w:p>
        </w:tc>
      </w:tr>
      <w:tr w:rsidR="00E56D47" w:rsidRPr="000961F5" w14:paraId="1C8DFD72" w14:textId="77777777" w:rsidTr="00E56D47">
        <w:tc>
          <w:tcPr>
            <w:tcW w:w="395" w:type="dxa"/>
            <w:shd w:val="clear" w:color="auto" w:fill="auto"/>
          </w:tcPr>
          <w:p w14:paraId="65FA26E7" w14:textId="77777777" w:rsidR="00E56D47" w:rsidRPr="000961F5" w:rsidRDefault="00E56D47" w:rsidP="00E56D47">
            <w:pPr>
              <w:spacing w:after="0" w:line="276" w:lineRule="auto"/>
              <w:ind w:left="0"/>
              <w:jc w:val="left"/>
              <w:rPr>
                <w:rFonts w:ascii="Arial" w:eastAsia="Times New Roman" w:hAnsi="Arial"/>
                <w:color w:val="000000"/>
                <w:kern w:val="24"/>
                <w:sz w:val="16"/>
                <w:szCs w:val="16"/>
                <w:lang w:val="en-HK"/>
              </w:rPr>
            </w:pPr>
            <w:r w:rsidRPr="000961F5">
              <w:rPr>
                <w:rFonts w:eastAsia="Times New Roman"/>
                <w:color w:val="000000"/>
                <w:kern w:val="24"/>
                <w:lang w:val="en-HK"/>
              </w:rPr>
              <w:t>4</w:t>
            </w:r>
          </w:p>
        </w:tc>
        <w:tc>
          <w:tcPr>
            <w:tcW w:w="2152" w:type="dxa"/>
            <w:shd w:val="clear" w:color="auto" w:fill="auto"/>
          </w:tcPr>
          <w:p w14:paraId="48B3484E" w14:textId="77777777" w:rsidR="00E56D47" w:rsidRPr="000961F5" w:rsidRDefault="00E56D47" w:rsidP="00E56D47">
            <w:pPr>
              <w:spacing w:after="0" w:line="276" w:lineRule="auto"/>
              <w:ind w:left="0"/>
              <w:jc w:val="left"/>
              <w:rPr>
                <w:rFonts w:ascii="Arial" w:eastAsia="Times New Roman" w:hAnsi="Arial"/>
                <w:color w:val="000000"/>
                <w:kern w:val="24"/>
                <w:sz w:val="16"/>
                <w:szCs w:val="16"/>
                <w:lang w:val="en-HK"/>
              </w:rPr>
            </w:pPr>
            <w:r w:rsidRPr="000961F5">
              <w:rPr>
                <w:rFonts w:eastAsia="Times New Roman"/>
                <w:color w:val="000000"/>
                <w:kern w:val="24"/>
                <w:lang w:val="en-HK"/>
              </w:rPr>
              <w:t>Full Name (Chinese)</w:t>
            </w:r>
          </w:p>
        </w:tc>
        <w:tc>
          <w:tcPr>
            <w:tcW w:w="1701" w:type="dxa"/>
            <w:shd w:val="clear" w:color="auto" w:fill="auto"/>
          </w:tcPr>
          <w:p w14:paraId="20E9B0C1"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Text string</w:t>
            </w:r>
          </w:p>
        </w:tc>
        <w:tc>
          <w:tcPr>
            <w:tcW w:w="1417" w:type="dxa"/>
            <w:shd w:val="clear" w:color="auto" w:fill="auto"/>
          </w:tcPr>
          <w:p w14:paraId="402E9C7A"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80</w:t>
            </w:r>
          </w:p>
        </w:tc>
        <w:tc>
          <w:tcPr>
            <w:tcW w:w="4536" w:type="dxa"/>
            <w:shd w:val="clear" w:color="auto" w:fill="auto"/>
          </w:tcPr>
          <w:p w14:paraId="5735CF48"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Mandatory if Full Name (English) [Field #3] is blank.</w:t>
            </w:r>
          </w:p>
          <w:p w14:paraId="465DEAA0" w14:textId="07B00741" w:rsidR="00E56D47" w:rsidRPr="000961F5" w:rsidRDefault="00E56D47" w:rsidP="00E56D47">
            <w:pPr>
              <w:spacing w:after="0" w:line="276" w:lineRule="auto"/>
              <w:ind w:left="0"/>
              <w:jc w:val="left"/>
              <w:rPr>
                <w:rFonts w:ascii="Arial" w:hAnsi="Arial"/>
                <w:sz w:val="16"/>
                <w:szCs w:val="16"/>
                <w:lang w:val="en-US"/>
              </w:rPr>
            </w:pPr>
            <w:r w:rsidRPr="000961F5">
              <w:rPr>
                <w:lang w:val="en-US"/>
              </w:rPr>
              <w:t>Optional if Full Name (English) [Field #3] is !blank.</w:t>
            </w:r>
          </w:p>
          <w:p w14:paraId="1BFEE46D" w14:textId="77777777" w:rsidR="00E56D47" w:rsidRPr="000961F5" w:rsidRDefault="00E56D47" w:rsidP="00E56D47">
            <w:pPr>
              <w:spacing w:after="0" w:line="276" w:lineRule="auto"/>
              <w:ind w:left="0"/>
              <w:jc w:val="left"/>
              <w:rPr>
                <w:rFonts w:ascii="Arial" w:hAnsi="Arial"/>
                <w:sz w:val="16"/>
                <w:szCs w:val="16"/>
                <w:lang w:val="en-US"/>
              </w:rPr>
            </w:pPr>
          </w:p>
        </w:tc>
      </w:tr>
      <w:tr w:rsidR="00E56D47" w:rsidRPr="000961F5" w14:paraId="7B3BA4A3" w14:textId="77777777" w:rsidTr="00E56D47">
        <w:trPr>
          <w:trHeight w:val="1700"/>
        </w:trPr>
        <w:tc>
          <w:tcPr>
            <w:tcW w:w="395" w:type="dxa"/>
            <w:shd w:val="clear" w:color="auto" w:fill="auto"/>
          </w:tcPr>
          <w:p w14:paraId="0E40BBB5"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lastRenderedPageBreak/>
              <w:t>5</w:t>
            </w:r>
          </w:p>
        </w:tc>
        <w:tc>
          <w:tcPr>
            <w:tcW w:w="2152" w:type="dxa"/>
            <w:shd w:val="clear" w:color="auto" w:fill="auto"/>
          </w:tcPr>
          <w:p w14:paraId="646DD88E"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t>Residential Address</w:t>
            </w:r>
          </w:p>
        </w:tc>
        <w:tc>
          <w:tcPr>
            <w:tcW w:w="1701" w:type="dxa"/>
            <w:shd w:val="clear" w:color="auto" w:fill="auto"/>
          </w:tcPr>
          <w:p w14:paraId="6519BC90"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Text string</w:t>
            </w:r>
          </w:p>
        </w:tc>
        <w:tc>
          <w:tcPr>
            <w:tcW w:w="1417" w:type="dxa"/>
            <w:shd w:val="clear" w:color="auto" w:fill="auto"/>
          </w:tcPr>
          <w:p w14:paraId="2763DF9E"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80 (per sub-field)</w:t>
            </w:r>
          </w:p>
        </w:tc>
        <w:tc>
          <w:tcPr>
            <w:tcW w:w="4536" w:type="dxa"/>
            <w:shd w:val="clear" w:color="auto" w:fill="auto"/>
          </w:tcPr>
          <w:p w14:paraId="3D867B2D"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With the following sub-fields in the specific order:</w:t>
            </w:r>
            <w:r w:rsidRPr="000961F5">
              <w:rPr>
                <w:lang w:val="en-US"/>
              </w:rPr>
              <w:br/>
            </w:r>
          </w:p>
          <w:tbl>
            <w:tblPr>
              <w:tblStyle w:val="TableGrid"/>
              <w:tblpPr w:leftFromText="180" w:rightFromText="180" w:vertAnchor="page" w:horzAnchor="margin" w:tblpY="328"/>
              <w:tblOverlap w:val="never"/>
              <w:tblW w:w="0" w:type="auto"/>
              <w:tblLook w:val="04A0" w:firstRow="1" w:lastRow="0" w:firstColumn="1" w:lastColumn="0" w:noHBand="0" w:noVBand="1"/>
            </w:tblPr>
            <w:tblGrid>
              <w:gridCol w:w="1765"/>
              <w:gridCol w:w="1694"/>
            </w:tblGrid>
            <w:tr w:rsidR="00E56D47" w:rsidRPr="000961F5" w14:paraId="5B299E09" w14:textId="77777777" w:rsidTr="00E56D47">
              <w:tc>
                <w:tcPr>
                  <w:tcW w:w="1765" w:type="dxa"/>
                  <w:shd w:val="clear" w:color="auto" w:fill="13426B"/>
                </w:tcPr>
                <w:p w14:paraId="6B3051D3"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Field name</w:t>
                  </w:r>
                </w:p>
              </w:tc>
              <w:tc>
                <w:tcPr>
                  <w:tcW w:w="1694" w:type="dxa"/>
                  <w:shd w:val="clear" w:color="auto" w:fill="13426B"/>
                </w:tcPr>
                <w:p w14:paraId="37BFFBBF"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Input method</w:t>
                  </w:r>
                </w:p>
              </w:tc>
            </w:tr>
            <w:tr w:rsidR="00E56D47" w:rsidRPr="000961F5" w14:paraId="758FBF6C" w14:textId="77777777" w:rsidTr="00E56D47">
              <w:tc>
                <w:tcPr>
                  <w:tcW w:w="1765" w:type="dxa"/>
                </w:tcPr>
                <w:p w14:paraId="66A09C54"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Flat, Floor, Building</w:t>
                  </w:r>
                </w:p>
              </w:tc>
              <w:tc>
                <w:tcPr>
                  <w:tcW w:w="1694" w:type="dxa"/>
                  <w:vMerge w:val="restart"/>
                </w:tcPr>
                <w:p w14:paraId="3A9A3349" w14:textId="77777777" w:rsidR="00E56D47" w:rsidRPr="000961F5" w:rsidRDefault="00E56D47" w:rsidP="00E56D47">
                  <w:pPr>
                    <w:spacing w:after="0" w:line="276" w:lineRule="auto"/>
                    <w:ind w:left="0"/>
                    <w:jc w:val="center"/>
                    <w:rPr>
                      <w:sz w:val="12"/>
                      <w:szCs w:val="12"/>
                      <w:lang w:val="en-US"/>
                    </w:rPr>
                  </w:pPr>
                </w:p>
                <w:p w14:paraId="48AE3928" w14:textId="77777777" w:rsidR="00E56D47" w:rsidRPr="000961F5" w:rsidRDefault="00E56D47" w:rsidP="00E56D47">
                  <w:pPr>
                    <w:spacing w:after="0" w:line="276" w:lineRule="auto"/>
                    <w:ind w:left="0"/>
                    <w:jc w:val="center"/>
                    <w:rPr>
                      <w:sz w:val="12"/>
                      <w:szCs w:val="12"/>
                      <w:lang w:val="en-US"/>
                    </w:rPr>
                  </w:pPr>
                </w:p>
                <w:p w14:paraId="5ED391DD"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Text string</w:t>
                  </w:r>
                </w:p>
              </w:tc>
            </w:tr>
            <w:tr w:rsidR="00E56D47" w:rsidRPr="000961F5" w14:paraId="7A014C43" w14:textId="77777777" w:rsidTr="00E56D47">
              <w:tc>
                <w:tcPr>
                  <w:tcW w:w="1765" w:type="dxa"/>
                </w:tcPr>
                <w:p w14:paraId="26AF80E8"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Estate/Street No. &amp; Street</w:t>
                  </w:r>
                </w:p>
              </w:tc>
              <w:tc>
                <w:tcPr>
                  <w:tcW w:w="1694" w:type="dxa"/>
                  <w:vMerge/>
                </w:tcPr>
                <w:p w14:paraId="35F102B3" w14:textId="77777777" w:rsidR="00E56D47" w:rsidRPr="000961F5" w:rsidRDefault="00E56D47" w:rsidP="00E56D47">
                  <w:pPr>
                    <w:spacing w:after="0" w:line="276" w:lineRule="auto"/>
                    <w:ind w:left="0"/>
                    <w:jc w:val="left"/>
                    <w:rPr>
                      <w:sz w:val="12"/>
                      <w:szCs w:val="12"/>
                      <w:lang w:val="en-US"/>
                    </w:rPr>
                  </w:pPr>
                </w:p>
              </w:tc>
            </w:tr>
            <w:tr w:rsidR="00E56D47" w:rsidRPr="000961F5" w14:paraId="6EBB55D2" w14:textId="77777777" w:rsidTr="00E56D47">
              <w:tc>
                <w:tcPr>
                  <w:tcW w:w="1765" w:type="dxa"/>
                </w:tcPr>
                <w:p w14:paraId="1ED7B23C"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District</w:t>
                  </w:r>
                </w:p>
              </w:tc>
              <w:tc>
                <w:tcPr>
                  <w:tcW w:w="1694" w:type="dxa"/>
                  <w:vMerge/>
                </w:tcPr>
                <w:p w14:paraId="53DD6011" w14:textId="77777777" w:rsidR="00E56D47" w:rsidRPr="000961F5" w:rsidRDefault="00E56D47" w:rsidP="00E56D47">
                  <w:pPr>
                    <w:spacing w:after="0" w:line="276" w:lineRule="auto"/>
                    <w:ind w:left="0"/>
                    <w:jc w:val="left"/>
                    <w:rPr>
                      <w:sz w:val="12"/>
                      <w:szCs w:val="12"/>
                      <w:lang w:val="en-US"/>
                    </w:rPr>
                  </w:pPr>
                </w:p>
              </w:tc>
            </w:tr>
            <w:tr w:rsidR="00E56D47" w:rsidRPr="000961F5" w14:paraId="6BBDB455" w14:textId="77777777" w:rsidTr="00E56D47">
              <w:tc>
                <w:tcPr>
                  <w:tcW w:w="1765" w:type="dxa"/>
                </w:tcPr>
                <w:p w14:paraId="23D85DD7"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City</w:t>
                  </w:r>
                </w:p>
              </w:tc>
              <w:tc>
                <w:tcPr>
                  <w:tcW w:w="1694" w:type="dxa"/>
                  <w:vMerge/>
                </w:tcPr>
                <w:p w14:paraId="3E94C105" w14:textId="77777777" w:rsidR="00E56D47" w:rsidRPr="000961F5" w:rsidRDefault="00E56D47" w:rsidP="00E56D47">
                  <w:pPr>
                    <w:spacing w:after="0" w:line="276" w:lineRule="auto"/>
                    <w:ind w:left="0"/>
                    <w:jc w:val="left"/>
                    <w:rPr>
                      <w:sz w:val="12"/>
                      <w:szCs w:val="12"/>
                      <w:lang w:val="en-US"/>
                    </w:rPr>
                  </w:pPr>
                </w:p>
              </w:tc>
            </w:tr>
            <w:tr w:rsidR="00E56D47" w:rsidRPr="000961F5" w14:paraId="2DD23678" w14:textId="77777777" w:rsidTr="00E56D47">
              <w:tc>
                <w:tcPr>
                  <w:tcW w:w="1765" w:type="dxa"/>
                </w:tcPr>
                <w:p w14:paraId="67BC00B6"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Country</w:t>
                  </w:r>
                </w:p>
              </w:tc>
              <w:tc>
                <w:tcPr>
                  <w:tcW w:w="1694" w:type="dxa"/>
                  <w:vMerge/>
                </w:tcPr>
                <w:p w14:paraId="32742C3F" w14:textId="77777777" w:rsidR="00E56D47" w:rsidRPr="000961F5" w:rsidRDefault="00E56D47" w:rsidP="00E56D47">
                  <w:pPr>
                    <w:spacing w:after="0" w:line="276" w:lineRule="auto"/>
                    <w:ind w:left="0"/>
                    <w:jc w:val="left"/>
                    <w:rPr>
                      <w:sz w:val="12"/>
                      <w:szCs w:val="12"/>
                      <w:lang w:val="en-US"/>
                    </w:rPr>
                  </w:pPr>
                </w:p>
              </w:tc>
            </w:tr>
          </w:tbl>
          <w:p w14:paraId="74805B4E" w14:textId="77777777" w:rsidR="00E56D47" w:rsidRPr="000961F5" w:rsidRDefault="00E56D47" w:rsidP="00E56D47">
            <w:pPr>
              <w:spacing w:after="0" w:line="276" w:lineRule="auto"/>
              <w:ind w:left="0"/>
              <w:jc w:val="left"/>
              <w:rPr>
                <w:rFonts w:ascii="Arial" w:hAnsi="Arial"/>
                <w:sz w:val="16"/>
                <w:szCs w:val="16"/>
                <w:lang w:val="en-US"/>
              </w:rPr>
            </w:pPr>
          </w:p>
        </w:tc>
      </w:tr>
      <w:tr w:rsidR="00E56D47" w:rsidRPr="000961F5" w14:paraId="1FC3E514" w14:textId="77777777" w:rsidTr="00E56D47">
        <w:trPr>
          <w:trHeight w:val="843"/>
        </w:trPr>
        <w:tc>
          <w:tcPr>
            <w:tcW w:w="395" w:type="dxa"/>
            <w:shd w:val="clear" w:color="auto" w:fill="auto"/>
          </w:tcPr>
          <w:p w14:paraId="3A27F13C"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t>6</w:t>
            </w:r>
          </w:p>
        </w:tc>
        <w:tc>
          <w:tcPr>
            <w:tcW w:w="2152" w:type="dxa"/>
            <w:shd w:val="clear" w:color="auto" w:fill="auto"/>
          </w:tcPr>
          <w:p w14:paraId="295E538E"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t>Full Telephone Number</w:t>
            </w:r>
          </w:p>
        </w:tc>
        <w:tc>
          <w:tcPr>
            <w:tcW w:w="1701" w:type="dxa"/>
            <w:shd w:val="clear" w:color="auto" w:fill="auto"/>
          </w:tcPr>
          <w:p w14:paraId="22B83060"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0</w:t>
            </w:r>
          </w:p>
        </w:tc>
        <w:tc>
          <w:tcPr>
            <w:tcW w:w="1417" w:type="dxa"/>
            <w:shd w:val="clear" w:color="auto" w:fill="auto"/>
          </w:tcPr>
          <w:p w14:paraId="0F2498C9"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Integer</w:t>
            </w:r>
          </w:p>
        </w:tc>
        <w:tc>
          <w:tcPr>
            <w:tcW w:w="4536" w:type="dxa"/>
            <w:shd w:val="clear" w:color="auto" w:fill="auto"/>
          </w:tcPr>
          <w:p w14:paraId="0A061C8E"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With the following sub-fields in the specific order:</w:t>
            </w:r>
            <w:r w:rsidRPr="000961F5">
              <w:rPr>
                <w:lang w:val="en-US"/>
              </w:rPr>
              <w:br/>
            </w:r>
          </w:p>
          <w:tbl>
            <w:tblPr>
              <w:tblStyle w:val="TableGrid"/>
              <w:tblpPr w:leftFromText="180" w:rightFromText="180" w:vertAnchor="page" w:horzAnchor="margin" w:tblpY="407"/>
              <w:tblOverlap w:val="never"/>
              <w:tblW w:w="0" w:type="auto"/>
              <w:tblLook w:val="04A0" w:firstRow="1" w:lastRow="0" w:firstColumn="1" w:lastColumn="0" w:noHBand="0" w:noVBand="1"/>
            </w:tblPr>
            <w:tblGrid>
              <w:gridCol w:w="1765"/>
              <w:gridCol w:w="1694"/>
            </w:tblGrid>
            <w:tr w:rsidR="00E56D47" w:rsidRPr="000961F5" w14:paraId="760328F2" w14:textId="77777777" w:rsidTr="00E56D47">
              <w:tc>
                <w:tcPr>
                  <w:tcW w:w="1765" w:type="dxa"/>
                  <w:shd w:val="clear" w:color="auto" w:fill="13426B"/>
                </w:tcPr>
                <w:p w14:paraId="27823CA5"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Field name</w:t>
                  </w:r>
                </w:p>
              </w:tc>
              <w:tc>
                <w:tcPr>
                  <w:tcW w:w="1694" w:type="dxa"/>
                  <w:shd w:val="clear" w:color="auto" w:fill="13426B"/>
                </w:tcPr>
                <w:p w14:paraId="4A5D3D3D"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Input method</w:t>
                  </w:r>
                </w:p>
              </w:tc>
            </w:tr>
            <w:tr w:rsidR="00E56D47" w:rsidRPr="000961F5" w14:paraId="157523F3" w14:textId="77777777" w:rsidTr="00E56D47">
              <w:tc>
                <w:tcPr>
                  <w:tcW w:w="1765" w:type="dxa"/>
                  <w:shd w:val="clear" w:color="auto" w:fill="auto"/>
                </w:tcPr>
                <w:p w14:paraId="7246B94E"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Country Code</w:t>
                  </w:r>
                </w:p>
              </w:tc>
              <w:tc>
                <w:tcPr>
                  <w:tcW w:w="1694" w:type="dxa"/>
                  <w:vMerge w:val="restart"/>
                  <w:shd w:val="clear" w:color="auto" w:fill="auto"/>
                </w:tcPr>
                <w:p w14:paraId="1E3FED09" w14:textId="77777777" w:rsidR="00E56D47" w:rsidRPr="000961F5" w:rsidRDefault="00E56D47" w:rsidP="00E56D47">
                  <w:pPr>
                    <w:spacing w:after="0" w:line="276" w:lineRule="auto"/>
                    <w:ind w:left="0"/>
                    <w:jc w:val="center"/>
                    <w:rPr>
                      <w:sz w:val="12"/>
                      <w:szCs w:val="12"/>
                      <w:lang w:val="en-US"/>
                    </w:rPr>
                  </w:pPr>
                  <w:r w:rsidRPr="000961F5">
                    <w:rPr>
                      <w:sz w:val="12"/>
                      <w:szCs w:val="12"/>
                      <w:lang w:val="en-US"/>
                    </w:rPr>
                    <w:t>Integer</w:t>
                  </w:r>
                </w:p>
              </w:tc>
            </w:tr>
            <w:tr w:rsidR="00E56D47" w:rsidRPr="000961F5" w14:paraId="0839AB78" w14:textId="77777777" w:rsidTr="00E56D47">
              <w:tc>
                <w:tcPr>
                  <w:tcW w:w="1765" w:type="dxa"/>
                  <w:shd w:val="clear" w:color="auto" w:fill="auto"/>
                </w:tcPr>
                <w:p w14:paraId="49F0E529"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Telephone Number</w:t>
                  </w:r>
                </w:p>
              </w:tc>
              <w:tc>
                <w:tcPr>
                  <w:tcW w:w="1694" w:type="dxa"/>
                  <w:vMerge/>
                  <w:shd w:val="clear" w:color="auto" w:fill="auto"/>
                </w:tcPr>
                <w:p w14:paraId="39944577" w14:textId="77777777" w:rsidR="00E56D47" w:rsidRPr="000961F5" w:rsidRDefault="00E56D47" w:rsidP="00E56D47">
                  <w:pPr>
                    <w:spacing w:after="0" w:line="276" w:lineRule="auto"/>
                    <w:ind w:left="0"/>
                    <w:jc w:val="left"/>
                    <w:rPr>
                      <w:sz w:val="12"/>
                      <w:szCs w:val="12"/>
                      <w:lang w:val="en-US"/>
                    </w:rPr>
                  </w:pPr>
                </w:p>
              </w:tc>
            </w:tr>
          </w:tbl>
          <w:p w14:paraId="2773C7C7" w14:textId="77777777" w:rsidR="00E56D47" w:rsidRPr="000961F5" w:rsidRDefault="00E56D47" w:rsidP="00E56D47">
            <w:pPr>
              <w:spacing w:after="0" w:line="276" w:lineRule="auto"/>
              <w:ind w:left="0"/>
              <w:jc w:val="left"/>
              <w:rPr>
                <w:rFonts w:ascii="Arial" w:hAnsi="Arial"/>
                <w:sz w:val="16"/>
                <w:szCs w:val="16"/>
                <w:lang w:val="en-US"/>
              </w:rPr>
            </w:pPr>
          </w:p>
        </w:tc>
      </w:tr>
      <w:tr w:rsidR="00E56D47" w:rsidRPr="000961F5" w14:paraId="0F6FCD12" w14:textId="77777777" w:rsidTr="00E56D47">
        <w:tc>
          <w:tcPr>
            <w:tcW w:w="395" w:type="dxa"/>
            <w:shd w:val="clear" w:color="auto" w:fill="auto"/>
          </w:tcPr>
          <w:p w14:paraId="3937E431"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t>7</w:t>
            </w:r>
          </w:p>
        </w:tc>
        <w:tc>
          <w:tcPr>
            <w:tcW w:w="2152" w:type="dxa"/>
            <w:shd w:val="clear" w:color="auto" w:fill="auto"/>
          </w:tcPr>
          <w:p w14:paraId="303A00EC"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t xml:space="preserve">Number of </w:t>
            </w:r>
            <w:r w:rsidRPr="000961F5">
              <w:rPr>
                <w:rFonts w:eastAsia="Times New Roman"/>
                <w:i/>
                <w:color w:val="000000"/>
                <w:kern w:val="24"/>
                <w:lang w:val="en-HK"/>
              </w:rPr>
              <w:t>[Security type]</w:t>
            </w:r>
            <w:r w:rsidRPr="000961F5">
              <w:rPr>
                <w:rFonts w:eastAsia="Times New Roman"/>
                <w:color w:val="000000"/>
                <w:kern w:val="24"/>
                <w:lang w:val="en-HK"/>
              </w:rPr>
              <w:t xml:space="preserve"> Allotted</w:t>
            </w:r>
          </w:p>
        </w:tc>
        <w:tc>
          <w:tcPr>
            <w:tcW w:w="1701" w:type="dxa"/>
            <w:shd w:val="clear" w:color="auto" w:fill="auto"/>
          </w:tcPr>
          <w:p w14:paraId="3C421E66"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0</w:t>
            </w:r>
          </w:p>
        </w:tc>
        <w:tc>
          <w:tcPr>
            <w:tcW w:w="1417" w:type="dxa"/>
            <w:shd w:val="clear" w:color="auto" w:fill="auto"/>
          </w:tcPr>
          <w:p w14:paraId="4F94FF87"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Integer</w:t>
            </w:r>
          </w:p>
        </w:tc>
        <w:tc>
          <w:tcPr>
            <w:tcW w:w="4536" w:type="dxa"/>
            <w:shd w:val="clear" w:color="auto" w:fill="auto"/>
          </w:tcPr>
          <w:p w14:paraId="221BBB08" w14:textId="77777777" w:rsidR="00E56D47" w:rsidRPr="000961F5" w:rsidRDefault="00E56D47" w:rsidP="00E56D47">
            <w:pPr>
              <w:spacing w:after="0" w:line="276" w:lineRule="auto"/>
              <w:ind w:left="0"/>
              <w:jc w:val="left"/>
              <w:rPr>
                <w:rFonts w:ascii="Arial" w:hAnsi="Arial"/>
                <w:sz w:val="16"/>
                <w:szCs w:val="16"/>
                <w:lang w:val="en-US"/>
              </w:rPr>
            </w:pPr>
            <w:r w:rsidRPr="000961F5">
              <w:rPr>
                <w:b/>
                <w:lang w:val="en-US"/>
              </w:rPr>
              <w:t>Lower limit:</w:t>
            </w:r>
            <w:r w:rsidRPr="000961F5">
              <w:rPr>
                <w:lang w:val="en-US"/>
              </w:rPr>
              <w:t xml:space="preserve"> 1</w:t>
            </w:r>
          </w:p>
          <w:p w14:paraId="1CE2E558" w14:textId="77777777" w:rsidR="00E56D47" w:rsidRPr="000961F5" w:rsidRDefault="00E56D47" w:rsidP="00E56D47">
            <w:pPr>
              <w:spacing w:after="0" w:line="276" w:lineRule="auto"/>
              <w:ind w:left="0"/>
              <w:jc w:val="left"/>
              <w:rPr>
                <w:rFonts w:ascii="Arial" w:hAnsi="Arial"/>
                <w:sz w:val="16"/>
                <w:szCs w:val="16"/>
                <w:lang w:val="en-US"/>
              </w:rPr>
            </w:pPr>
            <w:r w:rsidRPr="000961F5">
              <w:rPr>
                <w:b/>
                <w:lang w:val="en-US"/>
              </w:rPr>
              <w:t>Upper limit:</w:t>
            </w:r>
            <w:r w:rsidRPr="000961F5">
              <w:rPr>
                <w:lang w:val="en-US"/>
              </w:rPr>
              <w:t xml:space="preserve"> Number of Institutional Offer Shares + Max Upsize + Max Over-Allotment</w:t>
            </w:r>
          </w:p>
          <w:p w14:paraId="478526BA" w14:textId="77777777" w:rsidR="00E56D47" w:rsidRPr="000961F5" w:rsidRDefault="00E56D47" w:rsidP="00E56D47">
            <w:pPr>
              <w:spacing w:after="0" w:line="276" w:lineRule="auto"/>
              <w:ind w:left="0"/>
              <w:jc w:val="left"/>
              <w:rPr>
                <w:rFonts w:ascii="Arial" w:hAnsi="Arial"/>
                <w:sz w:val="16"/>
                <w:szCs w:val="16"/>
                <w:lang w:val="en-US"/>
              </w:rPr>
            </w:pPr>
          </w:p>
          <w:p w14:paraId="5A2B8B87" w14:textId="3CBE103B" w:rsidR="00E56D47" w:rsidRPr="000961F5" w:rsidRDefault="00E56D47" w:rsidP="00E56D47">
            <w:pPr>
              <w:spacing w:after="0" w:line="276" w:lineRule="auto"/>
              <w:ind w:left="0"/>
              <w:jc w:val="left"/>
              <w:rPr>
                <w:rFonts w:ascii="Arial" w:hAnsi="Arial"/>
                <w:sz w:val="16"/>
                <w:szCs w:val="16"/>
                <w:lang w:val="en-US"/>
              </w:rPr>
            </w:pPr>
            <w:r w:rsidRPr="000961F5">
              <w:rPr>
                <w:b/>
                <w:lang w:val="en-US"/>
              </w:rPr>
              <w:t xml:space="preserve">Number of Institutional Offer Shares </w:t>
            </w:r>
            <w:r w:rsidRPr="000961F5">
              <w:rPr>
                <w:lang w:val="en-US"/>
              </w:rPr>
              <w:t xml:space="preserve">= </w:t>
            </w:r>
            <w:r w:rsidR="00155118" w:rsidRPr="000961F5">
              <w:rPr>
                <w:lang w:val="en-US"/>
              </w:rPr>
              <w:t>IPO Initiation Field #33</w:t>
            </w:r>
          </w:p>
          <w:p w14:paraId="5394B1B4" w14:textId="77777777" w:rsidR="00E56D47" w:rsidRPr="000961F5" w:rsidRDefault="00E56D47" w:rsidP="00E56D47">
            <w:pPr>
              <w:spacing w:after="0" w:line="276" w:lineRule="auto"/>
              <w:ind w:left="0"/>
              <w:jc w:val="left"/>
              <w:rPr>
                <w:rFonts w:ascii="Arial" w:hAnsi="Arial"/>
                <w:sz w:val="16"/>
                <w:szCs w:val="16"/>
                <w:lang w:val="en-US"/>
              </w:rPr>
            </w:pPr>
            <w:r w:rsidRPr="000961F5">
              <w:rPr>
                <w:b/>
                <w:lang w:val="en-US"/>
              </w:rPr>
              <w:t>Max Upsize</w:t>
            </w:r>
            <w:r w:rsidRPr="000961F5">
              <w:rPr>
                <w:lang w:val="en-US"/>
              </w:rPr>
              <w:t xml:space="preserve"> = IPO Initiation Field #31 * IPO Initiation Field #35</w:t>
            </w:r>
          </w:p>
          <w:p w14:paraId="0A72234E" w14:textId="77777777" w:rsidR="00E56D47" w:rsidRPr="000961F5" w:rsidRDefault="00E56D47" w:rsidP="00E56D47">
            <w:pPr>
              <w:spacing w:after="0" w:line="276" w:lineRule="auto"/>
              <w:ind w:left="0"/>
              <w:jc w:val="left"/>
              <w:rPr>
                <w:rFonts w:ascii="Arial" w:hAnsi="Arial"/>
                <w:sz w:val="16"/>
                <w:szCs w:val="16"/>
                <w:lang w:val="en-US"/>
              </w:rPr>
            </w:pPr>
            <w:r w:rsidRPr="000961F5">
              <w:rPr>
                <w:b/>
                <w:lang w:val="en-US"/>
              </w:rPr>
              <w:t xml:space="preserve">Max Over-Allotment (if IPO Initiation Field #36 = </w:t>
            </w:r>
            <w:r w:rsidRPr="000961F5">
              <w:rPr>
                <w:b/>
                <w:u w:val="single"/>
                <w:lang w:val="en-US"/>
              </w:rPr>
              <w:t>Inclusive</w:t>
            </w:r>
            <w:r w:rsidRPr="000961F5">
              <w:rPr>
                <w:b/>
                <w:lang w:val="en-US"/>
              </w:rPr>
              <w:t>)</w:t>
            </w:r>
            <w:r w:rsidRPr="000961F5">
              <w:rPr>
                <w:lang w:val="en-US"/>
              </w:rPr>
              <w:t xml:space="preserve"> =  IPO Initiation Field #31 * (1 + IPO Initiation Field #35) * IPO initiation Field #37</w:t>
            </w:r>
          </w:p>
          <w:p w14:paraId="57C123CD" w14:textId="77777777" w:rsidR="00E56D47" w:rsidRPr="000961F5" w:rsidRDefault="00E56D47" w:rsidP="00E56D47">
            <w:pPr>
              <w:spacing w:after="0" w:line="276" w:lineRule="auto"/>
              <w:ind w:left="0"/>
              <w:jc w:val="left"/>
              <w:rPr>
                <w:rFonts w:ascii="Arial" w:hAnsi="Arial"/>
                <w:sz w:val="16"/>
                <w:szCs w:val="16"/>
                <w:lang w:val="en-US"/>
              </w:rPr>
            </w:pPr>
            <w:r w:rsidRPr="000961F5">
              <w:rPr>
                <w:b/>
                <w:lang w:val="en-US"/>
              </w:rPr>
              <w:t xml:space="preserve">Max Over-Allotment (if IPO Initiation Field #36 = </w:t>
            </w:r>
            <w:r w:rsidRPr="000961F5">
              <w:rPr>
                <w:b/>
                <w:u w:val="single"/>
                <w:lang w:val="en-US"/>
              </w:rPr>
              <w:t>Exclusive</w:t>
            </w:r>
            <w:r w:rsidRPr="000961F5">
              <w:rPr>
                <w:b/>
                <w:lang w:val="en-US"/>
              </w:rPr>
              <w:t>)</w:t>
            </w:r>
            <w:r w:rsidRPr="000961F5">
              <w:rPr>
                <w:lang w:val="en-US"/>
              </w:rPr>
              <w:t xml:space="preserve"> =  IPO Initiation Field #31 * IPO initiation Field #37</w:t>
            </w:r>
          </w:p>
          <w:p w14:paraId="27875FB8" w14:textId="77777777" w:rsidR="00E56D47" w:rsidRPr="000961F5" w:rsidRDefault="00E56D47" w:rsidP="00E56D47">
            <w:pPr>
              <w:spacing w:after="0" w:line="276" w:lineRule="auto"/>
              <w:ind w:left="0"/>
              <w:jc w:val="left"/>
              <w:rPr>
                <w:rFonts w:ascii="Arial" w:hAnsi="Arial"/>
                <w:sz w:val="16"/>
                <w:szCs w:val="16"/>
                <w:lang w:val="en-US"/>
              </w:rPr>
            </w:pPr>
          </w:p>
        </w:tc>
      </w:tr>
      <w:tr w:rsidR="00E56D47" w:rsidRPr="000961F5" w14:paraId="7AF7D8FA" w14:textId="77777777" w:rsidTr="00E56D47">
        <w:tc>
          <w:tcPr>
            <w:tcW w:w="395" w:type="dxa"/>
            <w:shd w:val="clear" w:color="auto" w:fill="auto"/>
          </w:tcPr>
          <w:p w14:paraId="4F1AD9FE"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lastRenderedPageBreak/>
              <w:t>8</w:t>
            </w:r>
          </w:p>
        </w:tc>
        <w:tc>
          <w:tcPr>
            <w:tcW w:w="2152" w:type="dxa"/>
            <w:shd w:val="clear" w:color="auto" w:fill="auto"/>
          </w:tcPr>
          <w:p w14:paraId="5429D6CA" w14:textId="77777777" w:rsidR="00E56D47" w:rsidRPr="000961F5" w:rsidRDefault="00E56D47" w:rsidP="00E56D47">
            <w:pPr>
              <w:spacing w:after="0" w:line="276" w:lineRule="auto"/>
              <w:ind w:left="0"/>
              <w:jc w:val="left"/>
              <w:rPr>
                <w:rFonts w:ascii="Arial" w:hAnsi="Arial"/>
                <w:sz w:val="16"/>
                <w:szCs w:val="16"/>
                <w:lang w:val="en-US"/>
              </w:rPr>
            </w:pPr>
            <w:r w:rsidRPr="000961F5">
              <w:t>Name of Placee’s Employer</w:t>
            </w:r>
          </w:p>
        </w:tc>
        <w:tc>
          <w:tcPr>
            <w:tcW w:w="1701" w:type="dxa"/>
            <w:shd w:val="clear" w:color="auto" w:fill="auto"/>
          </w:tcPr>
          <w:p w14:paraId="6421E457"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Text string</w:t>
            </w:r>
          </w:p>
        </w:tc>
        <w:tc>
          <w:tcPr>
            <w:tcW w:w="1417" w:type="dxa"/>
            <w:shd w:val="clear" w:color="auto" w:fill="auto"/>
          </w:tcPr>
          <w:p w14:paraId="0341B919"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80</w:t>
            </w:r>
          </w:p>
        </w:tc>
        <w:tc>
          <w:tcPr>
            <w:tcW w:w="4536" w:type="dxa"/>
            <w:shd w:val="clear" w:color="auto" w:fill="auto"/>
          </w:tcPr>
          <w:p w14:paraId="0B669F3F" w14:textId="77777777" w:rsidR="00E56D47" w:rsidRPr="000961F5" w:rsidRDefault="00E56D47" w:rsidP="00E56D47">
            <w:pPr>
              <w:spacing w:after="0" w:line="276" w:lineRule="auto"/>
              <w:ind w:left="0"/>
              <w:jc w:val="left"/>
              <w:rPr>
                <w:rFonts w:ascii="Arial" w:hAnsi="Arial"/>
                <w:sz w:val="16"/>
                <w:szCs w:val="16"/>
                <w:lang w:val="en-US"/>
              </w:rPr>
            </w:pPr>
          </w:p>
        </w:tc>
      </w:tr>
      <w:tr w:rsidR="00E56D47" w:rsidRPr="000961F5" w14:paraId="12FB56FD" w14:textId="77777777" w:rsidTr="00E56D47">
        <w:tc>
          <w:tcPr>
            <w:tcW w:w="395" w:type="dxa"/>
            <w:shd w:val="clear" w:color="auto" w:fill="auto"/>
          </w:tcPr>
          <w:p w14:paraId="114BDC49"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9</w:t>
            </w:r>
          </w:p>
        </w:tc>
        <w:tc>
          <w:tcPr>
            <w:tcW w:w="2152" w:type="dxa"/>
            <w:shd w:val="clear" w:color="auto" w:fill="auto"/>
          </w:tcPr>
          <w:p w14:paraId="264E8F3F"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Placee Category</w:t>
            </w:r>
          </w:p>
        </w:tc>
        <w:tc>
          <w:tcPr>
            <w:tcW w:w="1701" w:type="dxa"/>
            <w:shd w:val="clear" w:color="auto" w:fill="auto"/>
          </w:tcPr>
          <w:p w14:paraId="2EDA3C9A"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List</w:t>
            </w:r>
            <w:r w:rsidRPr="000961F5">
              <w:rPr>
                <w:lang w:val="en-US"/>
              </w:rPr>
              <w:br/>
              <w:t>(multiple selection)</w:t>
            </w:r>
          </w:p>
        </w:tc>
        <w:tc>
          <w:tcPr>
            <w:tcW w:w="1417" w:type="dxa"/>
            <w:shd w:val="clear" w:color="auto" w:fill="auto"/>
          </w:tcPr>
          <w:p w14:paraId="0553BC30"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N/A</w:t>
            </w:r>
          </w:p>
        </w:tc>
        <w:tc>
          <w:tcPr>
            <w:tcW w:w="4536" w:type="dxa"/>
            <w:shd w:val="clear" w:color="auto" w:fill="auto"/>
          </w:tcPr>
          <w:p w14:paraId="7867218D"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With the following choices in the specified order:</w:t>
            </w:r>
          </w:p>
          <w:p w14:paraId="277F0D31"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Cornerstone investor</w:t>
            </w:r>
          </w:p>
          <w:p w14:paraId="5029EB17"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Existing or past employee of the issuer</w:t>
            </w:r>
          </w:p>
          <w:p w14:paraId="732CA679"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Not Applicable</w:t>
            </w:r>
          </w:p>
        </w:tc>
      </w:tr>
      <w:tr w:rsidR="00E56D47" w:rsidRPr="000961F5" w14:paraId="56E2D6A0" w14:textId="77777777" w:rsidTr="00E56D47">
        <w:tc>
          <w:tcPr>
            <w:tcW w:w="395" w:type="dxa"/>
            <w:shd w:val="clear" w:color="auto" w:fill="auto"/>
          </w:tcPr>
          <w:p w14:paraId="4F44D218"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10</w:t>
            </w:r>
          </w:p>
        </w:tc>
        <w:tc>
          <w:tcPr>
            <w:tcW w:w="2152" w:type="dxa"/>
            <w:shd w:val="clear" w:color="auto" w:fill="auto"/>
          </w:tcPr>
          <w:p w14:paraId="1E3CC6AD"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Supporting Document Requirement</w:t>
            </w:r>
          </w:p>
        </w:tc>
        <w:tc>
          <w:tcPr>
            <w:tcW w:w="1701" w:type="dxa"/>
            <w:shd w:val="clear" w:color="auto" w:fill="auto"/>
          </w:tcPr>
          <w:p w14:paraId="1C9E9A2A"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List</w:t>
            </w:r>
            <w:r w:rsidRPr="000961F5">
              <w:rPr>
                <w:lang w:val="en-US"/>
              </w:rPr>
              <w:br/>
              <w:t>(multiple selection)</w:t>
            </w:r>
          </w:p>
        </w:tc>
        <w:tc>
          <w:tcPr>
            <w:tcW w:w="1417" w:type="dxa"/>
            <w:shd w:val="clear" w:color="auto" w:fill="auto"/>
          </w:tcPr>
          <w:p w14:paraId="0B8D0365"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N/A</w:t>
            </w:r>
          </w:p>
        </w:tc>
        <w:tc>
          <w:tcPr>
            <w:tcW w:w="4536" w:type="dxa"/>
            <w:shd w:val="clear" w:color="auto" w:fill="auto"/>
          </w:tcPr>
          <w:p w14:paraId="3BC7EDC4"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With the following choices in the specified order:</w:t>
            </w:r>
          </w:p>
          <w:p w14:paraId="7FF95B41"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Connected client</w:t>
            </w:r>
          </w:p>
          <w:p w14:paraId="1C2ED1C3"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Existing shareholder/director and their close associate</w:t>
            </w:r>
          </w:p>
          <w:p w14:paraId="4B31F723"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None</w:t>
            </w:r>
          </w:p>
        </w:tc>
      </w:tr>
      <w:tr w:rsidR="00E56D47" w:rsidRPr="000961F5" w14:paraId="7A84AF46" w14:textId="77777777" w:rsidTr="00E56D47">
        <w:tc>
          <w:tcPr>
            <w:tcW w:w="395" w:type="dxa"/>
            <w:shd w:val="clear" w:color="auto" w:fill="auto"/>
          </w:tcPr>
          <w:p w14:paraId="57509AF4"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11</w:t>
            </w:r>
          </w:p>
        </w:tc>
        <w:tc>
          <w:tcPr>
            <w:tcW w:w="2152" w:type="dxa"/>
            <w:shd w:val="clear" w:color="auto" w:fill="auto"/>
          </w:tcPr>
          <w:p w14:paraId="4A5572E2"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Supporting Document</w:t>
            </w:r>
          </w:p>
        </w:tc>
        <w:tc>
          <w:tcPr>
            <w:tcW w:w="1701" w:type="dxa"/>
            <w:shd w:val="clear" w:color="auto" w:fill="auto"/>
          </w:tcPr>
          <w:p w14:paraId="4B2525B0"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File Upload</w:t>
            </w:r>
          </w:p>
        </w:tc>
        <w:tc>
          <w:tcPr>
            <w:tcW w:w="1417" w:type="dxa"/>
            <w:shd w:val="clear" w:color="auto" w:fill="auto"/>
          </w:tcPr>
          <w:p w14:paraId="6B23A5C1"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N/A</w:t>
            </w:r>
          </w:p>
        </w:tc>
        <w:tc>
          <w:tcPr>
            <w:tcW w:w="4536" w:type="dxa"/>
            <w:shd w:val="clear" w:color="auto" w:fill="auto"/>
          </w:tcPr>
          <w:p w14:paraId="519ACEA1" w14:textId="77777777" w:rsidR="00E56D47" w:rsidRPr="000961F5" w:rsidRDefault="00E56D47" w:rsidP="00E56D47">
            <w:pPr>
              <w:spacing w:after="0"/>
              <w:ind w:left="0"/>
              <w:jc w:val="left"/>
              <w:rPr>
                <w:rFonts w:ascii="Arial" w:hAnsi="Arial"/>
                <w:sz w:val="16"/>
                <w:szCs w:val="16"/>
                <w:lang w:val="en-US"/>
              </w:rPr>
            </w:pPr>
            <w:r w:rsidRPr="000961F5">
              <w:rPr>
                <w:lang w:val="en-US"/>
              </w:rPr>
              <w:t>Mandatory if Field #10 (Supporting Document Requirement) = !None</w:t>
            </w:r>
          </w:p>
          <w:p w14:paraId="3AF5D785" w14:textId="77777777" w:rsidR="00E56D47" w:rsidRPr="000961F5" w:rsidRDefault="00E56D47" w:rsidP="00E56D47">
            <w:pPr>
              <w:spacing w:after="0"/>
              <w:ind w:left="0"/>
              <w:jc w:val="left"/>
              <w:rPr>
                <w:rFonts w:ascii="Arial" w:hAnsi="Arial"/>
                <w:sz w:val="16"/>
                <w:szCs w:val="16"/>
                <w:lang w:val="en-US"/>
              </w:rPr>
            </w:pPr>
          </w:p>
          <w:p w14:paraId="0459EBC7" w14:textId="77777777" w:rsidR="00E56D47" w:rsidRPr="000961F5" w:rsidRDefault="00E56D47" w:rsidP="00E56D47">
            <w:pPr>
              <w:spacing w:after="0"/>
              <w:ind w:left="0"/>
              <w:jc w:val="left"/>
              <w:rPr>
                <w:rFonts w:ascii="Arial" w:hAnsi="Arial"/>
                <w:sz w:val="16"/>
                <w:szCs w:val="16"/>
                <w:lang w:val="en-US"/>
              </w:rPr>
            </w:pPr>
            <w:r w:rsidRPr="000961F5">
              <w:rPr>
                <w:lang w:val="en-US"/>
              </w:rPr>
              <w:t>Should contain one file upload:</w:t>
            </w:r>
          </w:p>
          <w:p w14:paraId="08B6D856" w14:textId="77777777" w:rsidR="00E56D47" w:rsidRPr="000961F5" w:rsidRDefault="00E56D47" w:rsidP="00E56D47">
            <w:pPr>
              <w:pStyle w:val="ListParagraph"/>
              <w:numPr>
                <w:ilvl w:val="0"/>
                <w:numId w:val="11"/>
              </w:numPr>
              <w:spacing w:after="0"/>
              <w:ind w:leftChars="0" w:left="234" w:hanging="234"/>
              <w:jc w:val="left"/>
              <w:rPr>
                <w:rFonts w:ascii="Arial" w:eastAsia="DengXian" w:hAnsi="Arial"/>
                <w:sz w:val="16"/>
                <w:szCs w:val="16"/>
                <w:lang w:val="en-US"/>
              </w:rPr>
            </w:pPr>
            <w:r w:rsidRPr="000961F5">
              <w:rPr>
                <w:rFonts w:eastAsia="DengXian"/>
                <w:lang w:val="en-US"/>
              </w:rPr>
              <w:t>PDF / JPEG / PNG only</w:t>
            </w:r>
          </w:p>
          <w:p w14:paraId="699600B4" w14:textId="77777777" w:rsidR="00E56D47" w:rsidRPr="000961F5" w:rsidRDefault="00E56D47" w:rsidP="00E56D47">
            <w:pPr>
              <w:pStyle w:val="ListParagraph"/>
              <w:numPr>
                <w:ilvl w:val="0"/>
                <w:numId w:val="11"/>
              </w:numPr>
              <w:spacing w:after="0"/>
              <w:ind w:leftChars="0" w:left="234" w:hanging="234"/>
              <w:jc w:val="left"/>
              <w:rPr>
                <w:rFonts w:ascii="Arial" w:eastAsia="DengXian" w:hAnsi="Arial"/>
                <w:sz w:val="16"/>
                <w:szCs w:val="16"/>
                <w:lang w:val="en-US"/>
              </w:rPr>
            </w:pPr>
            <w:r w:rsidRPr="000961F5">
              <w:rPr>
                <w:rFonts w:eastAsia="DengXian"/>
                <w:lang w:val="en-US"/>
              </w:rPr>
              <w:t>No preview required</w:t>
            </w:r>
          </w:p>
          <w:p w14:paraId="3AA5F2B3" w14:textId="77777777" w:rsidR="00E56D47" w:rsidRPr="000961F5" w:rsidRDefault="00E56D47" w:rsidP="00E56D47">
            <w:pPr>
              <w:pStyle w:val="ListParagraph"/>
              <w:numPr>
                <w:ilvl w:val="0"/>
                <w:numId w:val="11"/>
              </w:numPr>
              <w:spacing w:after="0"/>
              <w:ind w:leftChars="0" w:left="234" w:hanging="234"/>
              <w:jc w:val="left"/>
              <w:rPr>
                <w:rFonts w:ascii="Arial" w:eastAsia="DengXian" w:hAnsi="Arial"/>
                <w:sz w:val="16"/>
                <w:szCs w:val="16"/>
                <w:lang w:val="en-US"/>
              </w:rPr>
            </w:pPr>
            <w:r w:rsidRPr="000961F5">
              <w:rPr>
                <w:rFonts w:eastAsia="DengXian"/>
                <w:lang w:val="en-US"/>
              </w:rPr>
              <w:t>Size limitation per file: 40mb</w:t>
            </w:r>
          </w:p>
          <w:p w14:paraId="0B5C99CB" w14:textId="77777777" w:rsidR="00E56D47" w:rsidRPr="000961F5" w:rsidRDefault="00E56D47" w:rsidP="00E56D47">
            <w:pPr>
              <w:spacing w:after="0" w:line="276" w:lineRule="auto"/>
              <w:ind w:left="0"/>
              <w:jc w:val="left"/>
              <w:rPr>
                <w:rFonts w:ascii="Arial" w:hAnsi="Arial"/>
                <w:sz w:val="16"/>
                <w:szCs w:val="16"/>
                <w:highlight w:val="yellow"/>
                <w:lang w:val="en-US"/>
              </w:rPr>
            </w:pPr>
          </w:p>
        </w:tc>
      </w:tr>
    </w:tbl>
    <w:p w14:paraId="4F4508EA" w14:textId="77777777" w:rsidR="00E56D47" w:rsidRPr="000961F5" w:rsidRDefault="00E56D47" w:rsidP="00E56D47">
      <w:pPr>
        <w:spacing w:after="0" w:line="276" w:lineRule="auto"/>
        <w:ind w:left="0"/>
        <w:jc w:val="left"/>
        <w:rPr>
          <w:rFonts w:eastAsia="DengXian"/>
          <w:lang w:val="en-US" w:eastAsia="zh-CN"/>
        </w:rPr>
      </w:pPr>
      <w:r w:rsidRPr="000961F5">
        <w:rPr>
          <w:b/>
          <w:sz w:val="18"/>
          <w:lang w:eastAsia="x-none"/>
        </w:rPr>
        <w:br/>
      </w:r>
      <w:r w:rsidRPr="000961F5">
        <w:rPr>
          <w:rFonts w:eastAsia="DengXian"/>
          <w:b/>
          <w:u w:val="single"/>
          <w:lang w:eastAsia="zh-CN"/>
        </w:rPr>
        <w:t>ii. Corporate Placee entry</w:t>
      </w:r>
      <w:r w:rsidRPr="000961F5">
        <w:rPr>
          <w:rFonts w:eastAsia="DengXian"/>
          <w:sz w:val="18"/>
          <w:lang w:eastAsia="zh-CN"/>
        </w:rPr>
        <w:br/>
      </w:r>
    </w:p>
    <w:tbl>
      <w:tblPr>
        <w:tblStyle w:val="TableGrid3"/>
        <w:tblpPr w:leftFromText="180" w:rightFromText="180" w:vertAnchor="text" w:tblpY="1"/>
        <w:tblOverlap w:val="never"/>
        <w:tblW w:w="10201" w:type="dxa"/>
        <w:tblLook w:val="04A0" w:firstRow="1" w:lastRow="0" w:firstColumn="1" w:lastColumn="0" w:noHBand="0" w:noVBand="1"/>
      </w:tblPr>
      <w:tblGrid>
        <w:gridCol w:w="440"/>
        <w:gridCol w:w="2986"/>
        <w:gridCol w:w="1695"/>
        <w:gridCol w:w="1413"/>
        <w:gridCol w:w="3667"/>
      </w:tblGrid>
      <w:tr w:rsidR="00E56D47" w:rsidRPr="000961F5" w14:paraId="3DE5F828" w14:textId="77777777" w:rsidTr="00E56D47">
        <w:tc>
          <w:tcPr>
            <w:tcW w:w="395" w:type="dxa"/>
            <w:shd w:val="clear" w:color="auto" w:fill="13426B"/>
          </w:tcPr>
          <w:p w14:paraId="2673D5D9"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w:t>
            </w:r>
          </w:p>
        </w:tc>
        <w:tc>
          <w:tcPr>
            <w:tcW w:w="3002" w:type="dxa"/>
            <w:shd w:val="clear" w:color="auto" w:fill="13426B"/>
          </w:tcPr>
          <w:p w14:paraId="44DF9B55"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Field name</w:t>
            </w:r>
          </w:p>
        </w:tc>
        <w:tc>
          <w:tcPr>
            <w:tcW w:w="1701" w:type="dxa"/>
            <w:shd w:val="clear" w:color="auto" w:fill="13426B"/>
          </w:tcPr>
          <w:p w14:paraId="5156D9E1"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Input method</w:t>
            </w:r>
          </w:p>
        </w:tc>
        <w:tc>
          <w:tcPr>
            <w:tcW w:w="1418" w:type="dxa"/>
            <w:shd w:val="clear" w:color="auto" w:fill="13426B"/>
          </w:tcPr>
          <w:p w14:paraId="0BF169F4"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Max field length</w:t>
            </w:r>
          </w:p>
        </w:tc>
        <w:tc>
          <w:tcPr>
            <w:tcW w:w="3685" w:type="dxa"/>
            <w:shd w:val="clear" w:color="auto" w:fill="13426B"/>
          </w:tcPr>
          <w:p w14:paraId="477A679E"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Notes</w:t>
            </w:r>
          </w:p>
        </w:tc>
      </w:tr>
      <w:tr w:rsidR="00E56D47" w:rsidRPr="000961F5" w14:paraId="2EDF6664" w14:textId="77777777" w:rsidTr="00E56D47">
        <w:tc>
          <w:tcPr>
            <w:tcW w:w="395" w:type="dxa"/>
            <w:shd w:val="clear" w:color="auto" w:fill="auto"/>
          </w:tcPr>
          <w:p w14:paraId="3A6DF59E"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t>1</w:t>
            </w:r>
          </w:p>
        </w:tc>
        <w:tc>
          <w:tcPr>
            <w:tcW w:w="3002" w:type="dxa"/>
            <w:shd w:val="clear" w:color="auto" w:fill="auto"/>
          </w:tcPr>
          <w:p w14:paraId="27747522"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t>ID Type</w:t>
            </w:r>
          </w:p>
        </w:tc>
        <w:tc>
          <w:tcPr>
            <w:tcW w:w="1701" w:type="dxa"/>
            <w:shd w:val="clear" w:color="auto" w:fill="auto"/>
          </w:tcPr>
          <w:p w14:paraId="39BE5ED0"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List</w:t>
            </w:r>
            <w:r w:rsidRPr="000961F5">
              <w:rPr>
                <w:lang w:val="en-US"/>
              </w:rPr>
              <w:br/>
              <w:t>(single selection)</w:t>
            </w:r>
          </w:p>
        </w:tc>
        <w:tc>
          <w:tcPr>
            <w:tcW w:w="1418" w:type="dxa"/>
            <w:shd w:val="clear" w:color="auto" w:fill="auto"/>
          </w:tcPr>
          <w:p w14:paraId="574813A6"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N/A</w:t>
            </w:r>
          </w:p>
        </w:tc>
        <w:tc>
          <w:tcPr>
            <w:tcW w:w="3685" w:type="dxa"/>
            <w:shd w:val="clear" w:color="auto" w:fill="auto"/>
          </w:tcPr>
          <w:p w14:paraId="0326A917"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With the following choices in the specified order:</w:t>
            </w:r>
          </w:p>
          <w:p w14:paraId="7D318C67"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HK BR</w:t>
            </w:r>
          </w:p>
          <w:p w14:paraId="70E43C56"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COI</w:t>
            </w:r>
          </w:p>
          <w:p w14:paraId="7EEB95D1"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LEI</w:t>
            </w:r>
          </w:p>
        </w:tc>
      </w:tr>
      <w:tr w:rsidR="00E56D47" w:rsidRPr="000961F5" w14:paraId="5A10147E" w14:textId="77777777" w:rsidTr="00E56D47">
        <w:tc>
          <w:tcPr>
            <w:tcW w:w="395" w:type="dxa"/>
            <w:shd w:val="clear" w:color="auto" w:fill="auto"/>
          </w:tcPr>
          <w:p w14:paraId="4B67E0B8" w14:textId="77777777" w:rsidR="00E56D47" w:rsidRPr="000961F5" w:rsidRDefault="00E56D47" w:rsidP="00E56D47">
            <w:pPr>
              <w:spacing w:after="0" w:line="276" w:lineRule="auto"/>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w:t>
            </w:r>
          </w:p>
        </w:tc>
        <w:tc>
          <w:tcPr>
            <w:tcW w:w="3002" w:type="dxa"/>
            <w:shd w:val="clear" w:color="auto" w:fill="auto"/>
          </w:tcPr>
          <w:p w14:paraId="6B24DD3D" w14:textId="77777777" w:rsidR="00E56D47" w:rsidRPr="000961F5" w:rsidRDefault="00E56D47" w:rsidP="00E56D47">
            <w:pPr>
              <w:spacing w:after="0" w:line="276" w:lineRule="auto"/>
              <w:ind w:left="0"/>
              <w:jc w:val="left"/>
              <w:rPr>
                <w:rFonts w:ascii="Arial" w:eastAsia="Times New Roman" w:hAnsi="Arial"/>
                <w:color w:val="000000"/>
                <w:kern w:val="24"/>
                <w:sz w:val="16"/>
                <w:szCs w:val="16"/>
                <w:lang w:val="en-HK"/>
              </w:rPr>
            </w:pPr>
            <w:r w:rsidRPr="000961F5">
              <w:rPr>
                <w:rFonts w:eastAsia="Times New Roman"/>
                <w:color w:val="000000"/>
                <w:kern w:val="24"/>
                <w:lang w:val="en-HK"/>
              </w:rPr>
              <w:t>ID Number</w:t>
            </w:r>
          </w:p>
        </w:tc>
        <w:tc>
          <w:tcPr>
            <w:tcW w:w="1701" w:type="dxa"/>
            <w:shd w:val="clear" w:color="auto" w:fill="auto"/>
          </w:tcPr>
          <w:p w14:paraId="00486AAB"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 xml:space="preserve">Text string </w:t>
            </w:r>
          </w:p>
        </w:tc>
        <w:tc>
          <w:tcPr>
            <w:tcW w:w="1418" w:type="dxa"/>
            <w:shd w:val="clear" w:color="auto" w:fill="auto"/>
          </w:tcPr>
          <w:p w14:paraId="7530DF2F"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20</w:t>
            </w:r>
          </w:p>
        </w:tc>
        <w:tc>
          <w:tcPr>
            <w:tcW w:w="3685" w:type="dxa"/>
            <w:shd w:val="clear" w:color="auto" w:fill="auto"/>
          </w:tcPr>
          <w:p w14:paraId="6EEF0FB3"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If Field #1 (ID type) = HK BR, then must be exactly 8 integers.</w:t>
            </w:r>
          </w:p>
          <w:p w14:paraId="643A3764" w14:textId="77777777" w:rsidR="00E56D47" w:rsidRPr="000961F5" w:rsidRDefault="00E56D47" w:rsidP="00E56D47">
            <w:pPr>
              <w:spacing w:after="0" w:line="276" w:lineRule="auto"/>
              <w:ind w:left="0"/>
              <w:jc w:val="left"/>
              <w:rPr>
                <w:rFonts w:ascii="Arial" w:hAnsi="Arial"/>
                <w:sz w:val="16"/>
                <w:szCs w:val="16"/>
                <w:lang w:val="en-US"/>
              </w:rPr>
            </w:pPr>
          </w:p>
          <w:p w14:paraId="286BF0CA"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 xml:space="preserve">If Field #1 (ID type) = LEI, then must be </w:t>
            </w:r>
            <w:r w:rsidRPr="000961F5">
              <w:rPr>
                <w:u w:val="single"/>
                <w:lang w:val="en-US"/>
              </w:rPr>
              <w:t>exactly</w:t>
            </w:r>
            <w:r w:rsidRPr="000961F5">
              <w:rPr>
                <w:lang w:val="en-US"/>
              </w:rPr>
              <w:t xml:space="preserve"> 20 uppercase alphanumeric characters.</w:t>
            </w:r>
          </w:p>
          <w:p w14:paraId="500139B7" w14:textId="77777777" w:rsidR="00E56D47" w:rsidRPr="000961F5" w:rsidRDefault="00E56D47" w:rsidP="00E56D47">
            <w:pPr>
              <w:spacing w:after="0" w:line="276" w:lineRule="auto"/>
              <w:ind w:left="0"/>
              <w:jc w:val="left"/>
              <w:rPr>
                <w:rFonts w:ascii="Arial" w:hAnsi="Arial"/>
                <w:sz w:val="16"/>
                <w:szCs w:val="16"/>
                <w:lang w:val="en-US"/>
              </w:rPr>
            </w:pPr>
          </w:p>
        </w:tc>
      </w:tr>
      <w:tr w:rsidR="00E56D47" w:rsidRPr="000961F5" w14:paraId="7B610F4B" w14:textId="77777777" w:rsidTr="00E56D47">
        <w:tc>
          <w:tcPr>
            <w:tcW w:w="395" w:type="dxa"/>
            <w:shd w:val="clear" w:color="auto" w:fill="auto"/>
          </w:tcPr>
          <w:p w14:paraId="35EF1F02"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t>3</w:t>
            </w:r>
          </w:p>
        </w:tc>
        <w:tc>
          <w:tcPr>
            <w:tcW w:w="3002" w:type="dxa"/>
            <w:shd w:val="clear" w:color="auto" w:fill="auto"/>
          </w:tcPr>
          <w:p w14:paraId="31856585"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t>Full Company Name (English)</w:t>
            </w:r>
          </w:p>
        </w:tc>
        <w:tc>
          <w:tcPr>
            <w:tcW w:w="1701" w:type="dxa"/>
            <w:shd w:val="clear" w:color="auto" w:fill="auto"/>
          </w:tcPr>
          <w:p w14:paraId="65947854"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Text string</w:t>
            </w:r>
          </w:p>
        </w:tc>
        <w:tc>
          <w:tcPr>
            <w:tcW w:w="1418" w:type="dxa"/>
            <w:shd w:val="clear" w:color="auto" w:fill="auto"/>
          </w:tcPr>
          <w:p w14:paraId="0BD926A1"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80</w:t>
            </w:r>
          </w:p>
        </w:tc>
        <w:tc>
          <w:tcPr>
            <w:tcW w:w="3685" w:type="dxa"/>
            <w:shd w:val="clear" w:color="auto" w:fill="auto"/>
          </w:tcPr>
          <w:p w14:paraId="5FFB021B"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Mandatory if Full Name (Chinese) [Field #4] is blank.</w:t>
            </w:r>
          </w:p>
          <w:p w14:paraId="3B8CBA3F"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Optional if Full Name (Chinese) [Field #4] is !blank.</w:t>
            </w:r>
          </w:p>
          <w:p w14:paraId="686B6726" w14:textId="77777777" w:rsidR="00E56D47" w:rsidRPr="000961F5" w:rsidRDefault="00E56D47" w:rsidP="00E56D47">
            <w:pPr>
              <w:spacing w:after="0" w:line="276" w:lineRule="auto"/>
              <w:ind w:left="0"/>
              <w:jc w:val="left"/>
              <w:rPr>
                <w:rFonts w:ascii="Arial" w:hAnsi="Arial"/>
                <w:sz w:val="16"/>
                <w:szCs w:val="16"/>
                <w:lang w:val="en-US"/>
              </w:rPr>
            </w:pPr>
          </w:p>
        </w:tc>
      </w:tr>
      <w:tr w:rsidR="00E56D47" w:rsidRPr="000961F5" w14:paraId="640CD28C" w14:textId="77777777" w:rsidTr="00E56D47">
        <w:tc>
          <w:tcPr>
            <w:tcW w:w="395" w:type="dxa"/>
            <w:shd w:val="clear" w:color="auto" w:fill="auto"/>
          </w:tcPr>
          <w:p w14:paraId="55949F10" w14:textId="77777777" w:rsidR="00E56D47" w:rsidRPr="000961F5" w:rsidRDefault="00E56D47" w:rsidP="00E56D47">
            <w:pPr>
              <w:spacing w:after="0" w:line="276" w:lineRule="auto"/>
              <w:ind w:left="0"/>
              <w:jc w:val="left"/>
              <w:rPr>
                <w:rFonts w:ascii="Arial" w:eastAsia="Times New Roman" w:hAnsi="Arial"/>
                <w:color w:val="000000"/>
                <w:kern w:val="24"/>
                <w:sz w:val="16"/>
                <w:szCs w:val="16"/>
                <w:lang w:val="en-HK"/>
              </w:rPr>
            </w:pPr>
            <w:r w:rsidRPr="000961F5">
              <w:rPr>
                <w:rFonts w:eastAsia="Times New Roman"/>
                <w:color w:val="000000"/>
                <w:kern w:val="24"/>
                <w:lang w:val="en-HK"/>
              </w:rPr>
              <w:t>4</w:t>
            </w:r>
          </w:p>
        </w:tc>
        <w:tc>
          <w:tcPr>
            <w:tcW w:w="3002" w:type="dxa"/>
            <w:shd w:val="clear" w:color="auto" w:fill="auto"/>
          </w:tcPr>
          <w:p w14:paraId="41A71B87" w14:textId="77777777" w:rsidR="00E56D47" w:rsidRPr="000961F5" w:rsidRDefault="00E56D47" w:rsidP="00E56D47">
            <w:pPr>
              <w:spacing w:after="0" w:line="276" w:lineRule="auto"/>
              <w:ind w:left="0"/>
              <w:jc w:val="left"/>
              <w:rPr>
                <w:rFonts w:ascii="Arial" w:eastAsia="Times New Roman" w:hAnsi="Arial"/>
                <w:color w:val="000000"/>
                <w:kern w:val="24"/>
                <w:sz w:val="16"/>
                <w:szCs w:val="16"/>
                <w:lang w:val="en-HK"/>
              </w:rPr>
            </w:pPr>
            <w:r w:rsidRPr="000961F5">
              <w:rPr>
                <w:rFonts w:eastAsia="Times New Roman"/>
                <w:color w:val="000000"/>
                <w:kern w:val="24"/>
                <w:lang w:val="en-HK"/>
              </w:rPr>
              <w:t>Full Company Name (Chinese)</w:t>
            </w:r>
          </w:p>
        </w:tc>
        <w:tc>
          <w:tcPr>
            <w:tcW w:w="1701" w:type="dxa"/>
            <w:shd w:val="clear" w:color="auto" w:fill="auto"/>
          </w:tcPr>
          <w:p w14:paraId="42D7E767"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Text string</w:t>
            </w:r>
          </w:p>
        </w:tc>
        <w:tc>
          <w:tcPr>
            <w:tcW w:w="1418" w:type="dxa"/>
            <w:shd w:val="clear" w:color="auto" w:fill="auto"/>
          </w:tcPr>
          <w:p w14:paraId="6FD540B1"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80</w:t>
            </w:r>
          </w:p>
        </w:tc>
        <w:tc>
          <w:tcPr>
            <w:tcW w:w="3685" w:type="dxa"/>
            <w:shd w:val="clear" w:color="auto" w:fill="auto"/>
          </w:tcPr>
          <w:p w14:paraId="20D1E711"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Mandatory if Full Name (English) [Field #3] is blank.</w:t>
            </w:r>
          </w:p>
          <w:p w14:paraId="2F9A4B66"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lastRenderedPageBreak/>
              <w:t>Optional if Full Name (English) [Field #3] is !blank.</w:t>
            </w:r>
          </w:p>
          <w:p w14:paraId="54B5F88B" w14:textId="77777777" w:rsidR="00E56D47" w:rsidRPr="000961F5" w:rsidRDefault="00E56D47" w:rsidP="00E56D47">
            <w:pPr>
              <w:spacing w:after="0" w:line="276" w:lineRule="auto"/>
              <w:ind w:left="0"/>
              <w:jc w:val="left"/>
              <w:rPr>
                <w:rFonts w:ascii="Arial" w:hAnsi="Arial"/>
                <w:sz w:val="16"/>
                <w:szCs w:val="16"/>
                <w:lang w:val="en-US"/>
              </w:rPr>
            </w:pPr>
          </w:p>
        </w:tc>
      </w:tr>
      <w:tr w:rsidR="00E56D47" w:rsidRPr="000961F5" w14:paraId="1F4A4093" w14:textId="77777777" w:rsidTr="00E56D47">
        <w:tc>
          <w:tcPr>
            <w:tcW w:w="395" w:type="dxa"/>
            <w:shd w:val="clear" w:color="auto" w:fill="auto"/>
          </w:tcPr>
          <w:p w14:paraId="5AF62DD5"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lastRenderedPageBreak/>
              <w:t>5</w:t>
            </w:r>
          </w:p>
        </w:tc>
        <w:tc>
          <w:tcPr>
            <w:tcW w:w="3002" w:type="dxa"/>
            <w:shd w:val="clear" w:color="auto" w:fill="auto"/>
          </w:tcPr>
          <w:p w14:paraId="31493094"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t>Business Address</w:t>
            </w:r>
          </w:p>
        </w:tc>
        <w:tc>
          <w:tcPr>
            <w:tcW w:w="1701" w:type="dxa"/>
            <w:shd w:val="clear" w:color="auto" w:fill="auto"/>
          </w:tcPr>
          <w:p w14:paraId="5FD95C54"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Text string</w:t>
            </w:r>
          </w:p>
        </w:tc>
        <w:tc>
          <w:tcPr>
            <w:tcW w:w="1418" w:type="dxa"/>
            <w:shd w:val="clear" w:color="auto" w:fill="auto"/>
          </w:tcPr>
          <w:p w14:paraId="30B7F60E"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80 (per sub-field)</w:t>
            </w:r>
          </w:p>
        </w:tc>
        <w:tc>
          <w:tcPr>
            <w:tcW w:w="3685" w:type="dxa"/>
            <w:shd w:val="clear" w:color="auto" w:fill="auto"/>
          </w:tcPr>
          <w:tbl>
            <w:tblPr>
              <w:tblStyle w:val="TableGrid"/>
              <w:tblpPr w:leftFromText="180" w:rightFromText="180" w:vertAnchor="page" w:horzAnchor="margin" w:tblpY="354"/>
              <w:tblOverlap w:val="never"/>
              <w:tblW w:w="0" w:type="auto"/>
              <w:tblLook w:val="04A0" w:firstRow="1" w:lastRow="0" w:firstColumn="1" w:lastColumn="0" w:noHBand="0" w:noVBand="1"/>
            </w:tblPr>
            <w:tblGrid>
              <w:gridCol w:w="1757"/>
              <w:gridCol w:w="1684"/>
            </w:tblGrid>
            <w:tr w:rsidR="00E56D47" w:rsidRPr="000961F5" w14:paraId="3C2C16ED" w14:textId="77777777" w:rsidTr="00E56D47">
              <w:tc>
                <w:tcPr>
                  <w:tcW w:w="1765" w:type="dxa"/>
                  <w:shd w:val="clear" w:color="auto" w:fill="13426B"/>
                </w:tcPr>
                <w:p w14:paraId="1C675460"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Field name</w:t>
                  </w:r>
                </w:p>
              </w:tc>
              <w:tc>
                <w:tcPr>
                  <w:tcW w:w="1694" w:type="dxa"/>
                  <w:shd w:val="clear" w:color="auto" w:fill="13426B"/>
                </w:tcPr>
                <w:p w14:paraId="431C9FD2"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Input method</w:t>
                  </w:r>
                </w:p>
              </w:tc>
            </w:tr>
            <w:tr w:rsidR="00E56D47" w:rsidRPr="000961F5" w14:paraId="7C267E9B" w14:textId="77777777" w:rsidTr="00E56D47">
              <w:tc>
                <w:tcPr>
                  <w:tcW w:w="1765" w:type="dxa"/>
                </w:tcPr>
                <w:p w14:paraId="0278618F"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Flat, Floor, Building</w:t>
                  </w:r>
                </w:p>
              </w:tc>
              <w:tc>
                <w:tcPr>
                  <w:tcW w:w="1694" w:type="dxa"/>
                  <w:vMerge w:val="restart"/>
                </w:tcPr>
                <w:p w14:paraId="5F436E29" w14:textId="77777777" w:rsidR="00E56D47" w:rsidRPr="000961F5" w:rsidRDefault="00E56D47" w:rsidP="00E56D47">
                  <w:pPr>
                    <w:spacing w:after="0" w:line="276" w:lineRule="auto"/>
                    <w:ind w:left="0"/>
                    <w:jc w:val="center"/>
                    <w:rPr>
                      <w:sz w:val="12"/>
                      <w:szCs w:val="12"/>
                      <w:lang w:val="en-US"/>
                    </w:rPr>
                  </w:pPr>
                </w:p>
                <w:p w14:paraId="38E5F21D" w14:textId="77777777" w:rsidR="00E56D47" w:rsidRPr="000961F5" w:rsidRDefault="00E56D47" w:rsidP="00E56D47">
                  <w:pPr>
                    <w:spacing w:after="0" w:line="276" w:lineRule="auto"/>
                    <w:ind w:left="0"/>
                    <w:jc w:val="left"/>
                    <w:rPr>
                      <w:sz w:val="12"/>
                      <w:szCs w:val="12"/>
                      <w:lang w:val="en-US"/>
                    </w:rPr>
                  </w:pPr>
                </w:p>
                <w:p w14:paraId="68861D7F"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Text string</w:t>
                  </w:r>
                </w:p>
              </w:tc>
            </w:tr>
            <w:tr w:rsidR="00E56D47" w:rsidRPr="000961F5" w14:paraId="0AA8B7B0" w14:textId="77777777" w:rsidTr="00E56D47">
              <w:tc>
                <w:tcPr>
                  <w:tcW w:w="1765" w:type="dxa"/>
                </w:tcPr>
                <w:p w14:paraId="6BD3E89B"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Estate/Street No. &amp; Street</w:t>
                  </w:r>
                </w:p>
              </w:tc>
              <w:tc>
                <w:tcPr>
                  <w:tcW w:w="1694" w:type="dxa"/>
                  <w:vMerge/>
                </w:tcPr>
                <w:p w14:paraId="3B8F7C84" w14:textId="77777777" w:rsidR="00E56D47" w:rsidRPr="000961F5" w:rsidRDefault="00E56D47" w:rsidP="00E56D47">
                  <w:pPr>
                    <w:spacing w:after="0" w:line="276" w:lineRule="auto"/>
                    <w:ind w:left="0"/>
                    <w:jc w:val="left"/>
                    <w:rPr>
                      <w:sz w:val="12"/>
                      <w:szCs w:val="12"/>
                      <w:lang w:val="en-US"/>
                    </w:rPr>
                  </w:pPr>
                </w:p>
              </w:tc>
            </w:tr>
            <w:tr w:rsidR="00E56D47" w:rsidRPr="000961F5" w14:paraId="48E99354" w14:textId="77777777" w:rsidTr="00E56D47">
              <w:tc>
                <w:tcPr>
                  <w:tcW w:w="1765" w:type="dxa"/>
                </w:tcPr>
                <w:p w14:paraId="059B855A"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District</w:t>
                  </w:r>
                </w:p>
              </w:tc>
              <w:tc>
                <w:tcPr>
                  <w:tcW w:w="1694" w:type="dxa"/>
                  <w:vMerge/>
                </w:tcPr>
                <w:p w14:paraId="3A5779D4" w14:textId="77777777" w:rsidR="00E56D47" w:rsidRPr="000961F5" w:rsidRDefault="00E56D47" w:rsidP="00E56D47">
                  <w:pPr>
                    <w:spacing w:after="0" w:line="276" w:lineRule="auto"/>
                    <w:ind w:left="0"/>
                    <w:jc w:val="left"/>
                    <w:rPr>
                      <w:sz w:val="12"/>
                      <w:szCs w:val="12"/>
                      <w:lang w:val="en-US"/>
                    </w:rPr>
                  </w:pPr>
                </w:p>
              </w:tc>
            </w:tr>
            <w:tr w:rsidR="00E56D47" w:rsidRPr="000961F5" w14:paraId="48AB0575" w14:textId="77777777" w:rsidTr="00E56D47">
              <w:tc>
                <w:tcPr>
                  <w:tcW w:w="1765" w:type="dxa"/>
                </w:tcPr>
                <w:p w14:paraId="43C5EB23"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City</w:t>
                  </w:r>
                </w:p>
              </w:tc>
              <w:tc>
                <w:tcPr>
                  <w:tcW w:w="1694" w:type="dxa"/>
                  <w:vMerge/>
                </w:tcPr>
                <w:p w14:paraId="1ADA6D97" w14:textId="77777777" w:rsidR="00E56D47" w:rsidRPr="000961F5" w:rsidRDefault="00E56D47" w:rsidP="00E56D47">
                  <w:pPr>
                    <w:spacing w:after="0" w:line="276" w:lineRule="auto"/>
                    <w:ind w:left="0"/>
                    <w:jc w:val="left"/>
                    <w:rPr>
                      <w:sz w:val="12"/>
                      <w:szCs w:val="12"/>
                      <w:lang w:val="en-US"/>
                    </w:rPr>
                  </w:pPr>
                </w:p>
              </w:tc>
            </w:tr>
            <w:tr w:rsidR="00E56D47" w:rsidRPr="000961F5" w14:paraId="09FA278E" w14:textId="77777777" w:rsidTr="00E56D47">
              <w:tc>
                <w:tcPr>
                  <w:tcW w:w="1765" w:type="dxa"/>
                </w:tcPr>
                <w:p w14:paraId="63FD3DE8"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Country</w:t>
                  </w:r>
                </w:p>
              </w:tc>
              <w:tc>
                <w:tcPr>
                  <w:tcW w:w="1694" w:type="dxa"/>
                  <w:vMerge/>
                </w:tcPr>
                <w:p w14:paraId="053CD669" w14:textId="77777777" w:rsidR="00E56D47" w:rsidRPr="000961F5" w:rsidRDefault="00E56D47" w:rsidP="00E56D47">
                  <w:pPr>
                    <w:spacing w:after="0" w:line="276" w:lineRule="auto"/>
                    <w:ind w:left="0"/>
                    <w:jc w:val="left"/>
                    <w:rPr>
                      <w:sz w:val="12"/>
                      <w:szCs w:val="12"/>
                      <w:lang w:val="en-US"/>
                    </w:rPr>
                  </w:pPr>
                </w:p>
              </w:tc>
            </w:tr>
          </w:tbl>
          <w:p w14:paraId="5CCC28E8"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With the following sub-fields in the specific order:</w:t>
            </w:r>
          </w:p>
        </w:tc>
      </w:tr>
      <w:tr w:rsidR="00E56D47" w:rsidRPr="000961F5" w14:paraId="10228233" w14:textId="77777777" w:rsidTr="00E56D47">
        <w:tc>
          <w:tcPr>
            <w:tcW w:w="395" w:type="dxa"/>
            <w:shd w:val="clear" w:color="auto" w:fill="auto"/>
          </w:tcPr>
          <w:p w14:paraId="7E9BF747"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t>6</w:t>
            </w:r>
          </w:p>
        </w:tc>
        <w:tc>
          <w:tcPr>
            <w:tcW w:w="3002" w:type="dxa"/>
            <w:shd w:val="clear" w:color="auto" w:fill="auto"/>
          </w:tcPr>
          <w:p w14:paraId="406A619E"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t>Full Telephone Number</w:t>
            </w:r>
          </w:p>
        </w:tc>
        <w:tc>
          <w:tcPr>
            <w:tcW w:w="1701" w:type="dxa"/>
            <w:shd w:val="clear" w:color="auto" w:fill="auto"/>
          </w:tcPr>
          <w:p w14:paraId="4C2FC9EE"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0</w:t>
            </w:r>
          </w:p>
        </w:tc>
        <w:tc>
          <w:tcPr>
            <w:tcW w:w="1418" w:type="dxa"/>
            <w:shd w:val="clear" w:color="auto" w:fill="auto"/>
          </w:tcPr>
          <w:p w14:paraId="6062A000"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Integer</w:t>
            </w:r>
          </w:p>
        </w:tc>
        <w:tc>
          <w:tcPr>
            <w:tcW w:w="3685" w:type="dxa"/>
            <w:shd w:val="clear" w:color="auto" w:fill="auto"/>
          </w:tcPr>
          <w:p w14:paraId="42A11975"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With the following sub-fields in the specific order:</w:t>
            </w:r>
            <w:r w:rsidRPr="000961F5">
              <w:rPr>
                <w:lang w:val="en-US"/>
              </w:rPr>
              <w:br/>
            </w:r>
          </w:p>
          <w:p w14:paraId="395A8834"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Max input per sub-field is 100.</w:t>
            </w:r>
          </w:p>
          <w:tbl>
            <w:tblPr>
              <w:tblStyle w:val="TableGrid"/>
              <w:tblpPr w:leftFromText="180" w:rightFromText="180" w:vertAnchor="page" w:horzAnchor="margin" w:tblpY="292"/>
              <w:tblOverlap w:val="never"/>
              <w:tblW w:w="0" w:type="auto"/>
              <w:tblLook w:val="04A0" w:firstRow="1" w:lastRow="0" w:firstColumn="1" w:lastColumn="0" w:noHBand="0" w:noVBand="1"/>
            </w:tblPr>
            <w:tblGrid>
              <w:gridCol w:w="1756"/>
              <w:gridCol w:w="1685"/>
            </w:tblGrid>
            <w:tr w:rsidR="00E56D47" w:rsidRPr="000961F5" w14:paraId="05C8CDF2" w14:textId="77777777" w:rsidTr="00E56D47">
              <w:tc>
                <w:tcPr>
                  <w:tcW w:w="1765" w:type="dxa"/>
                  <w:shd w:val="clear" w:color="auto" w:fill="13426B"/>
                </w:tcPr>
                <w:p w14:paraId="6127FF8A"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Field name</w:t>
                  </w:r>
                </w:p>
              </w:tc>
              <w:tc>
                <w:tcPr>
                  <w:tcW w:w="1694" w:type="dxa"/>
                  <w:shd w:val="clear" w:color="auto" w:fill="13426B"/>
                </w:tcPr>
                <w:p w14:paraId="56834A5E"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Input method</w:t>
                  </w:r>
                </w:p>
              </w:tc>
            </w:tr>
            <w:tr w:rsidR="00E56D47" w:rsidRPr="000961F5" w14:paraId="14951298" w14:textId="77777777" w:rsidTr="00E56D47">
              <w:tc>
                <w:tcPr>
                  <w:tcW w:w="1765" w:type="dxa"/>
                  <w:shd w:val="clear" w:color="auto" w:fill="auto"/>
                </w:tcPr>
                <w:p w14:paraId="03916F92"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Country Code</w:t>
                  </w:r>
                </w:p>
              </w:tc>
              <w:tc>
                <w:tcPr>
                  <w:tcW w:w="1694" w:type="dxa"/>
                  <w:vMerge w:val="restart"/>
                  <w:shd w:val="clear" w:color="auto" w:fill="auto"/>
                </w:tcPr>
                <w:p w14:paraId="7D71DF6B"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Integer</w:t>
                  </w:r>
                </w:p>
              </w:tc>
            </w:tr>
            <w:tr w:rsidR="00E56D47" w:rsidRPr="000961F5" w14:paraId="01AA6566" w14:textId="77777777" w:rsidTr="00E56D47">
              <w:tc>
                <w:tcPr>
                  <w:tcW w:w="1765" w:type="dxa"/>
                  <w:shd w:val="clear" w:color="auto" w:fill="auto"/>
                </w:tcPr>
                <w:p w14:paraId="35F71B79" w14:textId="77777777" w:rsidR="00E56D47" w:rsidRPr="000961F5" w:rsidRDefault="00E56D47" w:rsidP="00E56D47">
                  <w:pPr>
                    <w:spacing w:after="0" w:line="276" w:lineRule="auto"/>
                    <w:ind w:left="0"/>
                    <w:jc w:val="left"/>
                    <w:rPr>
                      <w:sz w:val="12"/>
                      <w:szCs w:val="12"/>
                      <w:lang w:val="en-US"/>
                    </w:rPr>
                  </w:pPr>
                  <w:r w:rsidRPr="000961F5">
                    <w:rPr>
                      <w:sz w:val="12"/>
                      <w:szCs w:val="12"/>
                      <w:lang w:val="en-US"/>
                    </w:rPr>
                    <w:t>Telephone Number</w:t>
                  </w:r>
                </w:p>
              </w:tc>
              <w:tc>
                <w:tcPr>
                  <w:tcW w:w="1694" w:type="dxa"/>
                  <w:vMerge/>
                  <w:shd w:val="clear" w:color="auto" w:fill="auto"/>
                </w:tcPr>
                <w:p w14:paraId="63E5CB05" w14:textId="77777777" w:rsidR="00E56D47" w:rsidRPr="000961F5" w:rsidRDefault="00E56D47" w:rsidP="00E56D47">
                  <w:pPr>
                    <w:spacing w:after="0" w:line="276" w:lineRule="auto"/>
                    <w:ind w:left="0"/>
                    <w:jc w:val="left"/>
                    <w:rPr>
                      <w:sz w:val="12"/>
                      <w:szCs w:val="12"/>
                      <w:lang w:val="en-US"/>
                    </w:rPr>
                  </w:pPr>
                </w:p>
              </w:tc>
            </w:tr>
          </w:tbl>
          <w:p w14:paraId="0100A0B9" w14:textId="77777777" w:rsidR="00E56D47" w:rsidRPr="000961F5" w:rsidRDefault="00E56D47" w:rsidP="00E56D47">
            <w:pPr>
              <w:spacing w:after="0" w:line="276" w:lineRule="auto"/>
              <w:ind w:left="0"/>
              <w:jc w:val="left"/>
              <w:rPr>
                <w:rFonts w:ascii="Arial" w:hAnsi="Arial"/>
                <w:sz w:val="16"/>
                <w:szCs w:val="16"/>
                <w:lang w:val="en-US"/>
              </w:rPr>
            </w:pPr>
          </w:p>
        </w:tc>
      </w:tr>
      <w:tr w:rsidR="00E56D47" w:rsidRPr="000961F5" w14:paraId="42285A18" w14:textId="77777777" w:rsidTr="00E56D47">
        <w:tc>
          <w:tcPr>
            <w:tcW w:w="395" w:type="dxa"/>
            <w:shd w:val="clear" w:color="auto" w:fill="auto"/>
            <w:vAlign w:val="center"/>
          </w:tcPr>
          <w:p w14:paraId="16E9905A"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t>7</w:t>
            </w:r>
          </w:p>
        </w:tc>
        <w:tc>
          <w:tcPr>
            <w:tcW w:w="3002" w:type="dxa"/>
            <w:shd w:val="clear" w:color="auto" w:fill="auto"/>
            <w:vAlign w:val="center"/>
          </w:tcPr>
          <w:p w14:paraId="19538B65"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t>Contact Person</w:t>
            </w:r>
          </w:p>
        </w:tc>
        <w:tc>
          <w:tcPr>
            <w:tcW w:w="1701" w:type="dxa"/>
            <w:shd w:val="clear" w:color="auto" w:fill="auto"/>
          </w:tcPr>
          <w:p w14:paraId="35175E4A"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Text string</w:t>
            </w:r>
          </w:p>
        </w:tc>
        <w:tc>
          <w:tcPr>
            <w:tcW w:w="1418" w:type="dxa"/>
            <w:shd w:val="clear" w:color="auto" w:fill="auto"/>
          </w:tcPr>
          <w:p w14:paraId="5C891C8C"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80</w:t>
            </w:r>
          </w:p>
        </w:tc>
        <w:tc>
          <w:tcPr>
            <w:tcW w:w="3685" w:type="dxa"/>
            <w:shd w:val="clear" w:color="auto" w:fill="auto"/>
          </w:tcPr>
          <w:p w14:paraId="131906D8" w14:textId="77777777" w:rsidR="00E56D47" w:rsidRPr="000961F5" w:rsidRDefault="00E56D47" w:rsidP="00E56D47">
            <w:pPr>
              <w:spacing w:after="0" w:line="276" w:lineRule="auto"/>
              <w:ind w:left="0"/>
              <w:jc w:val="left"/>
              <w:rPr>
                <w:rFonts w:ascii="Arial" w:hAnsi="Arial"/>
                <w:sz w:val="16"/>
                <w:szCs w:val="16"/>
                <w:lang w:val="en-US"/>
              </w:rPr>
            </w:pPr>
          </w:p>
        </w:tc>
      </w:tr>
      <w:tr w:rsidR="00E56D47" w:rsidRPr="000961F5" w14:paraId="77328816" w14:textId="77777777" w:rsidTr="00E56D47">
        <w:tc>
          <w:tcPr>
            <w:tcW w:w="395" w:type="dxa"/>
            <w:shd w:val="clear" w:color="auto" w:fill="auto"/>
          </w:tcPr>
          <w:p w14:paraId="21152B74"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8</w:t>
            </w:r>
          </w:p>
        </w:tc>
        <w:tc>
          <w:tcPr>
            <w:tcW w:w="3002" w:type="dxa"/>
            <w:shd w:val="clear" w:color="auto" w:fill="auto"/>
          </w:tcPr>
          <w:p w14:paraId="4430C7B9"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t xml:space="preserve">Number of </w:t>
            </w:r>
            <w:r w:rsidRPr="000961F5">
              <w:rPr>
                <w:rFonts w:eastAsia="Times New Roman"/>
                <w:i/>
                <w:color w:val="000000"/>
                <w:kern w:val="24"/>
                <w:lang w:val="en-HK"/>
              </w:rPr>
              <w:t xml:space="preserve">[Security type] </w:t>
            </w:r>
            <w:r w:rsidRPr="000961F5">
              <w:rPr>
                <w:rFonts w:eastAsia="Times New Roman"/>
                <w:color w:val="000000"/>
                <w:kern w:val="24"/>
                <w:lang w:val="en-HK"/>
              </w:rPr>
              <w:t>Allotted</w:t>
            </w:r>
          </w:p>
        </w:tc>
        <w:tc>
          <w:tcPr>
            <w:tcW w:w="1701" w:type="dxa"/>
            <w:shd w:val="clear" w:color="auto" w:fill="auto"/>
          </w:tcPr>
          <w:p w14:paraId="1E6AE218"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0</w:t>
            </w:r>
          </w:p>
        </w:tc>
        <w:tc>
          <w:tcPr>
            <w:tcW w:w="1418" w:type="dxa"/>
            <w:shd w:val="clear" w:color="auto" w:fill="auto"/>
          </w:tcPr>
          <w:p w14:paraId="05707D0D"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Integer</w:t>
            </w:r>
          </w:p>
        </w:tc>
        <w:tc>
          <w:tcPr>
            <w:tcW w:w="3685" w:type="dxa"/>
            <w:shd w:val="clear" w:color="auto" w:fill="auto"/>
          </w:tcPr>
          <w:p w14:paraId="477A1664" w14:textId="77777777" w:rsidR="00E56D47" w:rsidRPr="000961F5" w:rsidRDefault="00E56D47" w:rsidP="00E56D47">
            <w:pPr>
              <w:spacing w:after="0" w:line="276" w:lineRule="auto"/>
              <w:ind w:left="0"/>
              <w:jc w:val="left"/>
              <w:rPr>
                <w:rFonts w:ascii="Arial" w:hAnsi="Arial"/>
                <w:sz w:val="16"/>
                <w:szCs w:val="16"/>
                <w:lang w:val="en-US"/>
              </w:rPr>
            </w:pPr>
            <w:r w:rsidRPr="000961F5">
              <w:rPr>
                <w:b/>
                <w:lang w:val="en-US"/>
              </w:rPr>
              <w:t>Lower limit:</w:t>
            </w:r>
            <w:r w:rsidRPr="000961F5">
              <w:rPr>
                <w:lang w:val="en-US"/>
              </w:rPr>
              <w:t xml:space="preserve"> 1</w:t>
            </w:r>
          </w:p>
          <w:p w14:paraId="31B9DCC9" w14:textId="77777777" w:rsidR="00E56D47" w:rsidRPr="000961F5" w:rsidRDefault="00E56D47" w:rsidP="00E56D47">
            <w:pPr>
              <w:spacing w:after="0" w:line="276" w:lineRule="auto"/>
              <w:ind w:left="0"/>
              <w:jc w:val="left"/>
              <w:rPr>
                <w:rFonts w:ascii="Arial" w:hAnsi="Arial"/>
                <w:sz w:val="16"/>
                <w:szCs w:val="16"/>
                <w:lang w:val="en-US"/>
              </w:rPr>
            </w:pPr>
            <w:r w:rsidRPr="000961F5">
              <w:rPr>
                <w:b/>
                <w:lang w:val="en-US"/>
              </w:rPr>
              <w:t>Upper limit:</w:t>
            </w:r>
            <w:r w:rsidRPr="000961F5">
              <w:rPr>
                <w:lang w:val="en-US"/>
              </w:rPr>
              <w:t xml:space="preserve"> Number of Institutional Offer Shares + Max Upsize + Max Over-Allotment</w:t>
            </w:r>
          </w:p>
          <w:p w14:paraId="4257D86C" w14:textId="77777777" w:rsidR="00E56D47" w:rsidRPr="000961F5" w:rsidRDefault="00E56D47" w:rsidP="00E56D47">
            <w:pPr>
              <w:spacing w:after="0" w:line="276" w:lineRule="auto"/>
              <w:ind w:left="0"/>
              <w:jc w:val="left"/>
              <w:rPr>
                <w:rFonts w:ascii="Arial" w:hAnsi="Arial"/>
                <w:sz w:val="16"/>
                <w:szCs w:val="16"/>
                <w:lang w:val="en-US"/>
              </w:rPr>
            </w:pPr>
          </w:p>
          <w:p w14:paraId="3F167310" w14:textId="77777777" w:rsidR="00E56D47" w:rsidRPr="000961F5" w:rsidRDefault="00E56D47" w:rsidP="00E56D47">
            <w:pPr>
              <w:spacing w:after="0" w:line="276" w:lineRule="auto"/>
              <w:ind w:left="0"/>
              <w:jc w:val="left"/>
              <w:rPr>
                <w:rFonts w:ascii="Arial" w:hAnsi="Arial"/>
                <w:sz w:val="16"/>
                <w:szCs w:val="16"/>
                <w:lang w:val="en-US"/>
              </w:rPr>
            </w:pPr>
            <w:r w:rsidRPr="000961F5">
              <w:rPr>
                <w:b/>
                <w:lang w:val="en-US"/>
              </w:rPr>
              <w:t xml:space="preserve">Number of Institutional Offer Shares </w:t>
            </w:r>
            <w:r w:rsidRPr="000961F5">
              <w:rPr>
                <w:lang w:val="en-US"/>
              </w:rPr>
              <w:t>= IPO Initiation Field #32</w:t>
            </w:r>
          </w:p>
          <w:p w14:paraId="5B48FFC2" w14:textId="77777777" w:rsidR="00E56D47" w:rsidRPr="000961F5" w:rsidRDefault="00E56D47" w:rsidP="00E56D47">
            <w:pPr>
              <w:spacing w:after="0" w:line="276" w:lineRule="auto"/>
              <w:ind w:left="0"/>
              <w:jc w:val="left"/>
              <w:rPr>
                <w:rFonts w:ascii="Arial" w:hAnsi="Arial"/>
                <w:sz w:val="16"/>
                <w:szCs w:val="16"/>
                <w:lang w:val="en-US"/>
              </w:rPr>
            </w:pPr>
            <w:r w:rsidRPr="000961F5">
              <w:rPr>
                <w:b/>
                <w:lang w:val="en-US"/>
              </w:rPr>
              <w:t>Max Upsize</w:t>
            </w:r>
            <w:r w:rsidRPr="000961F5">
              <w:rPr>
                <w:lang w:val="en-US"/>
              </w:rPr>
              <w:t xml:space="preserve"> = IPO Initiation Field #31 * IPO Initiation Field #35</w:t>
            </w:r>
          </w:p>
          <w:p w14:paraId="1A88923E" w14:textId="77777777" w:rsidR="00E56D47" w:rsidRPr="000961F5" w:rsidRDefault="00E56D47" w:rsidP="00E56D47">
            <w:pPr>
              <w:spacing w:after="0" w:line="276" w:lineRule="auto"/>
              <w:ind w:left="0"/>
              <w:jc w:val="left"/>
              <w:rPr>
                <w:rFonts w:ascii="Arial" w:hAnsi="Arial"/>
                <w:sz w:val="16"/>
                <w:szCs w:val="16"/>
                <w:lang w:val="en-US"/>
              </w:rPr>
            </w:pPr>
            <w:r w:rsidRPr="000961F5">
              <w:rPr>
                <w:b/>
                <w:lang w:val="en-US"/>
              </w:rPr>
              <w:t xml:space="preserve">Max Over-Allotment (if IPO Initiation Field #36 = </w:t>
            </w:r>
            <w:r w:rsidRPr="000961F5">
              <w:rPr>
                <w:b/>
                <w:u w:val="single"/>
                <w:lang w:val="en-US"/>
              </w:rPr>
              <w:t>Inclusive</w:t>
            </w:r>
            <w:r w:rsidRPr="000961F5">
              <w:rPr>
                <w:b/>
                <w:lang w:val="en-US"/>
              </w:rPr>
              <w:t>)</w:t>
            </w:r>
            <w:r w:rsidRPr="000961F5">
              <w:rPr>
                <w:lang w:val="en-US"/>
              </w:rPr>
              <w:t xml:space="preserve"> =  IPO Initiation </w:t>
            </w:r>
            <w:r w:rsidRPr="000961F5">
              <w:rPr>
                <w:lang w:val="en-US"/>
              </w:rPr>
              <w:lastRenderedPageBreak/>
              <w:t>Field #31 * (1 + IPO Initiation Field #35) * IPO initiation Field #37</w:t>
            </w:r>
          </w:p>
          <w:p w14:paraId="045F030F" w14:textId="77777777" w:rsidR="00E56D47" w:rsidRPr="000961F5" w:rsidRDefault="00E56D47" w:rsidP="00E56D47">
            <w:pPr>
              <w:spacing w:after="0" w:line="276" w:lineRule="auto"/>
              <w:ind w:left="0"/>
              <w:jc w:val="left"/>
              <w:rPr>
                <w:rFonts w:ascii="Arial" w:hAnsi="Arial"/>
                <w:sz w:val="16"/>
                <w:szCs w:val="16"/>
                <w:lang w:val="en-US"/>
              </w:rPr>
            </w:pPr>
            <w:r w:rsidRPr="000961F5">
              <w:rPr>
                <w:b/>
                <w:lang w:val="en-US"/>
              </w:rPr>
              <w:t xml:space="preserve">Max Over-Allotment (if IPO Initiation Field #36 = </w:t>
            </w:r>
            <w:r w:rsidRPr="000961F5">
              <w:rPr>
                <w:b/>
                <w:u w:val="single"/>
                <w:lang w:val="en-US"/>
              </w:rPr>
              <w:t>Exclusive</w:t>
            </w:r>
            <w:r w:rsidRPr="000961F5">
              <w:rPr>
                <w:b/>
                <w:lang w:val="en-US"/>
              </w:rPr>
              <w:t>)</w:t>
            </w:r>
            <w:r w:rsidRPr="000961F5">
              <w:rPr>
                <w:lang w:val="en-US"/>
              </w:rPr>
              <w:t xml:space="preserve"> =  IPO Initiation Field #31 * IPO initiation Field #37</w:t>
            </w:r>
          </w:p>
          <w:p w14:paraId="4C050235" w14:textId="77777777" w:rsidR="00E56D47" w:rsidRPr="000961F5" w:rsidRDefault="00E56D47" w:rsidP="00E56D47">
            <w:pPr>
              <w:spacing w:after="0" w:line="276" w:lineRule="auto"/>
              <w:ind w:left="0"/>
              <w:jc w:val="left"/>
              <w:rPr>
                <w:rFonts w:ascii="Arial" w:hAnsi="Arial"/>
                <w:sz w:val="16"/>
                <w:szCs w:val="16"/>
                <w:lang w:val="en-US"/>
              </w:rPr>
            </w:pPr>
          </w:p>
        </w:tc>
      </w:tr>
      <w:tr w:rsidR="00E56D47" w:rsidRPr="000961F5" w14:paraId="74CAA569" w14:textId="77777777" w:rsidTr="00E56D47">
        <w:tc>
          <w:tcPr>
            <w:tcW w:w="395" w:type="dxa"/>
            <w:shd w:val="clear" w:color="auto" w:fill="auto"/>
          </w:tcPr>
          <w:p w14:paraId="689BB637"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lastRenderedPageBreak/>
              <w:t>9</w:t>
            </w:r>
          </w:p>
        </w:tc>
        <w:tc>
          <w:tcPr>
            <w:tcW w:w="3002" w:type="dxa"/>
            <w:shd w:val="clear" w:color="auto" w:fill="auto"/>
          </w:tcPr>
          <w:p w14:paraId="38AA507F"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Placee Category</w:t>
            </w:r>
          </w:p>
        </w:tc>
        <w:tc>
          <w:tcPr>
            <w:tcW w:w="1701" w:type="dxa"/>
            <w:shd w:val="clear" w:color="auto" w:fill="auto"/>
          </w:tcPr>
          <w:p w14:paraId="78DEDCEB"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List</w:t>
            </w:r>
            <w:r w:rsidRPr="000961F5">
              <w:rPr>
                <w:lang w:val="en-US"/>
              </w:rPr>
              <w:br/>
              <w:t>(multiple selection)</w:t>
            </w:r>
          </w:p>
        </w:tc>
        <w:tc>
          <w:tcPr>
            <w:tcW w:w="1418" w:type="dxa"/>
            <w:shd w:val="clear" w:color="auto" w:fill="auto"/>
          </w:tcPr>
          <w:p w14:paraId="18CE19D6"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N/A</w:t>
            </w:r>
          </w:p>
        </w:tc>
        <w:tc>
          <w:tcPr>
            <w:tcW w:w="3685" w:type="dxa"/>
            <w:shd w:val="clear" w:color="auto" w:fill="auto"/>
          </w:tcPr>
          <w:p w14:paraId="35C1E0F6"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With the following choices in the specified order:</w:t>
            </w:r>
          </w:p>
          <w:p w14:paraId="69E01C60"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Cornerstone investor</w:t>
            </w:r>
          </w:p>
          <w:p w14:paraId="55AD7500"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Discretionary managed portfolio</w:t>
            </w:r>
          </w:p>
          <w:p w14:paraId="7A6E70F1"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Discretionary trust</w:t>
            </w:r>
          </w:p>
          <w:p w14:paraId="79EFB59F"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PRC governmental body</w:t>
            </w:r>
          </w:p>
          <w:p w14:paraId="7C17A080"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Not Applicable</w:t>
            </w:r>
            <w:r w:rsidRPr="000961F5">
              <w:rPr>
                <w:lang w:val="en-US"/>
              </w:rPr>
              <w:br/>
            </w:r>
          </w:p>
          <w:p w14:paraId="31754590"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“Details of Beneficial Ownership” is specified after this table for all corporate placees except the following:</w:t>
            </w:r>
            <w:r w:rsidRPr="000961F5">
              <w:rPr>
                <w:lang w:val="en-US"/>
              </w:rPr>
              <w:br/>
            </w:r>
          </w:p>
          <w:p w14:paraId="7AFA70E9"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If the 3</w:t>
            </w:r>
            <w:r w:rsidRPr="000961F5">
              <w:rPr>
                <w:vertAlign w:val="superscript"/>
                <w:lang w:val="en-US"/>
              </w:rPr>
              <w:t>rd</w:t>
            </w:r>
            <w:r w:rsidRPr="000961F5">
              <w:rPr>
                <w:lang w:val="en-US"/>
              </w:rPr>
              <w:t xml:space="preserve"> category – Discretionary trust is selected, “Details of Beneficial Ownership” will not be required to be disclosed</w:t>
            </w:r>
          </w:p>
        </w:tc>
      </w:tr>
      <w:tr w:rsidR="00E56D47" w:rsidRPr="000961F5" w14:paraId="12A6B0F1" w14:textId="77777777" w:rsidTr="00E56D47">
        <w:tc>
          <w:tcPr>
            <w:tcW w:w="395" w:type="dxa"/>
            <w:shd w:val="clear" w:color="auto" w:fill="auto"/>
          </w:tcPr>
          <w:p w14:paraId="1D389645"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10</w:t>
            </w:r>
          </w:p>
        </w:tc>
        <w:tc>
          <w:tcPr>
            <w:tcW w:w="3002" w:type="dxa"/>
            <w:shd w:val="clear" w:color="auto" w:fill="auto"/>
          </w:tcPr>
          <w:p w14:paraId="1EE9A8EA"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Supporting Document Requirement</w:t>
            </w:r>
          </w:p>
        </w:tc>
        <w:tc>
          <w:tcPr>
            <w:tcW w:w="1701" w:type="dxa"/>
            <w:shd w:val="clear" w:color="auto" w:fill="auto"/>
          </w:tcPr>
          <w:p w14:paraId="0501D64E"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List</w:t>
            </w:r>
            <w:r w:rsidRPr="000961F5">
              <w:rPr>
                <w:lang w:val="en-US"/>
              </w:rPr>
              <w:br/>
              <w:t>(multiple selection)</w:t>
            </w:r>
          </w:p>
        </w:tc>
        <w:tc>
          <w:tcPr>
            <w:tcW w:w="1418" w:type="dxa"/>
            <w:shd w:val="clear" w:color="auto" w:fill="auto"/>
          </w:tcPr>
          <w:p w14:paraId="328711C7"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N/A</w:t>
            </w:r>
          </w:p>
        </w:tc>
        <w:tc>
          <w:tcPr>
            <w:tcW w:w="3685" w:type="dxa"/>
            <w:shd w:val="clear" w:color="auto" w:fill="auto"/>
          </w:tcPr>
          <w:p w14:paraId="02C1D5EA"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With the following choices in the specified order:</w:t>
            </w:r>
          </w:p>
          <w:p w14:paraId="61382495"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Connected client</w:t>
            </w:r>
          </w:p>
          <w:p w14:paraId="41E05946"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lastRenderedPageBreak/>
              <w:t>Existing shareholder and their close associate</w:t>
            </w:r>
          </w:p>
          <w:p w14:paraId="56CDA78C"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Non-SFC authorised fund</w:t>
            </w:r>
          </w:p>
          <w:p w14:paraId="2AA18CE3"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None</w:t>
            </w:r>
          </w:p>
        </w:tc>
      </w:tr>
      <w:tr w:rsidR="00E56D47" w:rsidRPr="000961F5" w14:paraId="6F3C65D7" w14:textId="77777777" w:rsidTr="00E56D47">
        <w:tc>
          <w:tcPr>
            <w:tcW w:w="395" w:type="dxa"/>
            <w:shd w:val="clear" w:color="auto" w:fill="auto"/>
          </w:tcPr>
          <w:p w14:paraId="1FDEC42D"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lastRenderedPageBreak/>
              <w:t>11</w:t>
            </w:r>
          </w:p>
        </w:tc>
        <w:tc>
          <w:tcPr>
            <w:tcW w:w="3002" w:type="dxa"/>
            <w:shd w:val="clear" w:color="auto" w:fill="auto"/>
          </w:tcPr>
          <w:p w14:paraId="4018B5C9"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Supporting Document</w:t>
            </w:r>
          </w:p>
        </w:tc>
        <w:tc>
          <w:tcPr>
            <w:tcW w:w="1701" w:type="dxa"/>
            <w:shd w:val="clear" w:color="auto" w:fill="auto"/>
          </w:tcPr>
          <w:p w14:paraId="0F02A5C8"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File Upload</w:t>
            </w:r>
          </w:p>
        </w:tc>
        <w:tc>
          <w:tcPr>
            <w:tcW w:w="1418" w:type="dxa"/>
            <w:shd w:val="clear" w:color="auto" w:fill="auto"/>
          </w:tcPr>
          <w:p w14:paraId="739EA140"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N/A</w:t>
            </w:r>
          </w:p>
        </w:tc>
        <w:tc>
          <w:tcPr>
            <w:tcW w:w="3685" w:type="dxa"/>
            <w:shd w:val="clear" w:color="auto" w:fill="auto"/>
          </w:tcPr>
          <w:p w14:paraId="279D0BEA" w14:textId="77777777" w:rsidR="00E56D47" w:rsidRPr="000961F5" w:rsidRDefault="00E56D47" w:rsidP="00E56D47">
            <w:pPr>
              <w:spacing w:after="0"/>
              <w:ind w:left="0"/>
              <w:jc w:val="left"/>
              <w:rPr>
                <w:rFonts w:ascii="Arial" w:hAnsi="Arial"/>
                <w:sz w:val="16"/>
                <w:szCs w:val="16"/>
                <w:lang w:val="en-US"/>
              </w:rPr>
            </w:pPr>
            <w:r w:rsidRPr="000961F5">
              <w:rPr>
                <w:lang w:val="en-US"/>
              </w:rPr>
              <w:t>Mandatory if Field #10 (Supporting Document Requirement) = !None</w:t>
            </w:r>
          </w:p>
          <w:p w14:paraId="4EDEC6A1" w14:textId="77777777" w:rsidR="00E56D47" w:rsidRPr="000961F5" w:rsidRDefault="00E56D47" w:rsidP="00E56D47">
            <w:pPr>
              <w:spacing w:after="0"/>
              <w:ind w:left="0"/>
              <w:jc w:val="left"/>
              <w:rPr>
                <w:rFonts w:ascii="Arial" w:hAnsi="Arial"/>
                <w:sz w:val="16"/>
                <w:szCs w:val="16"/>
                <w:lang w:val="en-US"/>
              </w:rPr>
            </w:pPr>
          </w:p>
          <w:p w14:paraId="5376F849" w14:textId="77777777" w:rsidR="00E56D47" w:rsidRPr="000961F5" w:rsidRDefault="00E56D47" w:rsidP="00E56D47">
            <w:pPr>
              <w:spacing w:after="0"/>
              <w:ind w:left="0"/>
              <w:jc w:val="left"/>
              <w:rPr>
                <w:rFonts w:ascii="Arial" w:hAnsi="Arial"/>
                <w:sz w:val="16"/>
                <w:szCs w:val="16"/>
                <w:lang w:val="en-US"/>
              </w:rPr>
            </w:pPr>
            <w:r w:rsidRPr="000961F5">
              <w:rPr>
                <w:lang w:val="en-US"/>
              </w:rPr>
              <w:t>Should contain one file upload:</w:t>
            </w:r>
          </w:p>
          <w:p w14:paraId="161FF4A5" w14:textId="77777777" w:rsidR="00E56D47" w:rsidRPr="000961F5" w:rsidRDefault="00E56D47" w:rsidP="00E56D47">
            <w:pPr>
              <w:pStyle w:val="ListParagraph"/>
              <w:numPr>
                <w:ilvl w:val="0"/>
                <w:numId w:val="11"/>
              </w:numPr>
              <w:spacing w:after="0"/>
              <w:ind w:leftChars="0" w:left="234" w:hanging="234"/>
              <w:jc w:val="left"/>
              <w:rPr>
                <w:rFonts w:ascii="Arial" w:eastAsia="DengXian" w:hAnsi="Arial"/>
                <w:sz w:val="16"/>
                <w:szCs w:val="16"/>
                <w:lang w:val="en-US"/>
              </w:rPr>
            </w:pPr>
            <w:r w:rsidRPr="000961F5">
              <w:rPr>
                <w:rFonts w:eastAsia="DengXian"/>
                <w:lang w:val="en-US"/>
              </w:rPr>
              <w:t>PDF / JPEG / PNG only</w:t>
            </w:r>
          </w:p>
          <w:p w14:paraId="62F91589" w14:textId="77777777" w:rsidR="00E56D47" w:rsidRPr="000961F5" w:rsidRDefault="00E56D47" w:rsidP="00E56D47">
            <w:pPr>
              <w:pStyle w:val="ListParagraph"/>
              <w:numPr>
                <w:ilvl w:val="0"/>
                <w:numId w:val="11"/>
              </w:numPr>
              <w:spacing w:after="0"/>
              <w:ind w:leftChars="0" w:left="234" w:hanging="234"/>
              <w:jc w:val="left"/>
              <w:rPr>
                <w:rFonts w:ascii="Arial" w:eastAsia="DengXian" w:hAnsi="Arial"/>
                <w:sz w:val="16"/>
                <w:szCs w:val="16"/>
                <w:lang w:val="en-US"/>
              </w:rPr>
            </w:pPr>
            <w:r w:rsidRPr="000961F5">
              <w:rPr>
                <w:rFonts w:eastAsia="DengXian"/>
                <w:lang w:val="en-US"/>
              </w:rPr>
              <w:t>No preview required</w:t>
            </w:r>
          </w:p>
          <w:p w14:paraId="08BC206F" w14:textId="77777777" w:rsidR="00E56D47" w:rsidRPr="000961F5" w:rsidRDefault="00E56D47" w:rsidP="00E56D47">
            <w:pPr>
              <w:pStyle w:val="ListParagraph"/>
              <w:numPr>
                <w:ilvl w:val="0"/>
                <w:numId w:val="11"/>
              </w:numPr>
              <w:spacing w:after="0"/>
              <w:ind w:leftChars="0" w:left="234" w:hanging="234"/>
              <w:jc w:val="left"/>
              <w:rPr>
                <w:rFonts w:ascii="Arial" w:eastAsia="DengXian" w:hAnsi="Arial"/>
                <w:sz w:val="16"/>
                <w:szCs w:val="16"/>
                <w:lang w:val="en-US"/>
              </w:rPr>
            </w:pPr>
            <w:r w:rsidRPr="000961F5">
              <w:rPr>
                <w:rFonts w:eastAsia="DengXian"/>
                <w:lang w:val="en-US"/>
              </w:rPr>
              <w:t>Size limitation per file: 40mb</w:t>
            </w:r>
          </w:p>
          <w:p w14:paraId="3434F8E0" w14:textId="77777777" w:rsidR="00E56D47" w:rsidRPr="000961F5" w:rsidRDefault="00E56D47" w:rsidP="00E56D47">
            <w:pPr>
              <w:spacing w:after="0" w:line="276" w:lineRule="auto"/>
              <w:ind w:left="0"/>
              <w:jc w:val="left"/>
              <w:rPr>
                <w:rFonts w:ascii="Arial" w:hAnsi="Arial"/>
                <w:sz w:val="16"/>
                <w:szCs w:val="16"/>
                <w:lang w:val="en-US"/>
              </w:rPr>
            </w:pPr>
          </w:p>
        </w:tc>
      </w:tr>
    </w:tbl>
    <w:p w14:paraId="7B1BD958" w14:textId="77777777" w:rsidR="00E56D47" w:rsidRPr="000961F5" w:rsidRDefault="00E56D47" w:rsidP="00E56D47">
      <w:pPr>
        <w:spacing w:line="276" w:lineRule="auto"/>
        <w:ind w:left="0"/>
        <w:jc w:val="left"/>
        <w:rPr>
          <w:lang w:eastAsia="x-none"/>
        </w:rPr>
      </w:pPr>
      <w:r w:rsidRPr="000961F5">
        <w:rPr>
          <w:b/>
          <w:lang w:eastAsia="x-none"/>
        </w:rPr>
        <w:br/>
      </w:r>
      <w:r w:rsidRPr="000961F5">
        <w:rPr>
          <w:rFonts w:eastAsia="DengXian"/>
          <w:b/>
          <w:u w:val="single"/>
          <w:lang w:eastAsia="zh-CN"/>
        </w:rPr>
        <w:t>iii. Details of Beneficial Ownership (Corporate Placees only)</w:t>
      </w:r>
      <w:r w:rsidRPr="000961F5">
        <w:rPr>
          <w:lang w:eastAsia="x-none"/>
        </w:rPr>
        <w:br/>
      </w:r>
    </w:p>
    <w:tbl>
      <w:tblPr>
        <w:tblStyle w:val="TableGrid3"/>
        <w:tblpPr w:leftFromText="180" w:rightFromText="180" w:vertAnchor="text" w:tblpY="1"/>
        <w:tblOverlap w:val="never"/>
        <w:tblW w:w="10201" w:type="dxa"/>
        <w:tblLook w:val="04A0" w:firstRow="1" w:lastRow="0" w:firstColumn="1" w:lastColumn="0" w:noHBand="0" w:noVBand="1"/>
      </w:tblPr>
      <w:tblGrid>
        <w:gridCol w:w="395"/>
        <w:gridCol w:w="3002"/>
        <w:gridCol w:w="1701"/>
        <w:gridCol w:w="1418"/>
        <w:gridCol w:w="3685"/>
      </w:tblGrid>
      <w:tr w:rsidR="00E56D47" w:rsidRPr="000961F5" w14:paraId="29E43757" w14:textId="77777777" w:rsidTr="00E56D47">
        <w:tc>
          <w:tcPr>
            <w:tcW w:w="395" w:type="dxa"/>
            <w:shd w:val="clear" w:color="auto" w:fill="13426B"/>
          </w:tcPr>
          <w:p w14:paraId="766E0910"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w:t>
            </w:r>
          </w:p>
        </w:tc>
        <w:tc>
          <w:tcPr>
            <w:tcW w:w="3002" w:type="dxa"/>
            <w:shd w:val="clear" w:color="auto" w:fill="13426B"/>
          </w:tcPr>
          <w:p w14:paraId="765EB401"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Field name</w:t>
            </w:r>
          </w:p>
        </w:tc>
        <w:tc>
          <w:tcPr>
            <w:tcW w:w="1701" w:type="dxa"/>
            <w:shd w:val="clear" w:color="auto" w:fill="13426B"/>
          </w:tcPr>
          <w:p w14:paraId="2A2C7AAF"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Input method</w:t>
            </w:r>
          </w:p>
        </w:tc>
        <w:tc>
          <w:tcPr>
            <w:tcW w:w="1418" w:type="dxa"/>
            <w:shd w:val="clear" w:color="auto" w:fill="13426B"/>
          </w:tcPr>
          <w:p w14:paraId="076B49D8"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Max field length</w:t>
            </w:r>
          </w:p>
        </w:tc>
        <w:tc>
          <w:tcPr>
            <w:tcW w:w="3685" w:type="dxa"/>
            <w:shd w:val="clear" w:color="auto" w:fill="13426B"/>
          </w:tcPr>
          <w:p w14:paraId="39FC94C6"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Notes</w:t>
            </w:r>
          </w:p>
        </w:tc>
      </w:tr>
      <w:tr w:rsidR="00E56D47" w:rsidRPr="000961F5" w14:paraId="31EC0421" w14:textId="77777777" w:rsidTr="00E56D47">
        <w:tc>
          <w:tcPr>
            <w:tcW w:w="395" w:type="dxa"/>
            <w:shd w:val="clear" w:color="auto" w:fill="auto"/>
          </w:tcPr>
          <w:p w14:paraId="332BBC0E"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t>1</w:t>
            </w:r>
          </w:p>
        </w:tc>
        <w:tc>
          <w:tcPr>
            <w:tcW w:w="3002" w:type="dxa"/>
            <w:shd w:val="clear" w:color="auto" w:fill="auto"/>
          </w:tcPr>
          <w:p w14:paraId="2FDA2873"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t>ID Type</w:t>
            </w:r>
          </w:p>
        </w:tc>
        <w:tc>
          <w:tcPr>
            <w:tcW w:w="1701" w:type="dxa"/>
            <w:shd w:val="clear" w:color="auto" w:fill="auto"/>
          </w:tcPr>
          <w:p w14:paraId="5F4E8291"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List</w:t>
            </w:r>
            <w:r w:rsidRPr="000961F5">
              <w:rPr>
                <w:lang w:val="en-US"/>
              </w:rPr>
              <w:br/>
              <w:t>(single selection)</w:t>
            </w:r>
          </w:p>
        </w:tc>
        <w:tc>
          <w:tcPr>
            <w:tcW w:w="1418" w:type="dxa"/>
            <w:shd w:val="clear" w:color="auto" w:fill="auto"/>
          </w:tcPr>
          <w:p w14:paraId="61F3D6C1"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N/A</w:t>
            </w:r>
          </w:p>
        </w:tc>
        <w:tc>
          <w:tcPr>
            <w:tcW w:w="3685" w:type="dxa"/>
            <w:shd w:val="clear" w:color="auto" w:fill="auto"/>
          </w:tcPr>
          <w:p w14:paraId="6282A166"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With the following choices in the specified order:</w:t>
            </w:r>
          </w:p>
          <w:p w14:paraId="4876A67D"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HKID</w:t>
            </w:r>
          </w:p>
          <w:p w14:paraId="0ADDDA7C"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National Identification Document</w:t>
            </w:r>
          </w:p>
          <w:p w14:paraId="7C138F0D"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Passport</w:t>
            </w:r>
          </w:p>
          <w:p w14:paraId="1563D4EB" w14:textId="77777777" w:rsidR="00E56D47" w:rsidRPr="000961F5" w:rsidRDefault="00E56D47" w:rsidP="00E56D47">
            <w:pPr>
              <w:pStyle w:val="ListParagraph"/>
              <w:numPr>
                <w:ilvl w:val="0"/>
                <w:numId w:val="37"/>
              </w:numPr>
              <w:spacing w:after="0" w:line="276" w:lineRule="auto"/>
              <w:ind w:leftChars="0"/>
              <w:jc w:val="left"/>
              <w:rPr>
                <w:rFonts w:ascii="Arial" w:hAnsi="Arial"/>
                <w:sz w:val="16"/>
                <w:szCs w:val="16"/>
                <w:lang w:val="en-US"/>
              </w:rPr>
            </w:pPr>
            <w:r w:rsidRPr="000961F5">
              <w:rPr>
                <w:lang w:val="en-US"/>
              </w:rPr>
              <w:t>Stock code of listed company</w:t>
            </w:r>
          </w:p>
        </w:tc>
      </w:tr>
      <w:tr w:rsidR="00E56D47" w:rsidRPr="000961F5" w14:paraId="20234E79" w14:textId="77777777" w:rsidTr="00E56D47">
        <w:tc>
          <w:tcPr>
            <w:tcW w:w="395" w:type="dxa"/>
            <w:shd w:val="clear" w:color="auto" w:fill="auto"/>
          </w:tcPr>
          <w:p w14:paraId="466727C6" w14:textId="77777777" w:rsidR="00E56D47" w:rsidRPr="000961F5" w:rsidRDefault="00E56D47" w:rsidP="00E56D47">
            <w:pPr>
              <w:spacing w:after="0" w:line="276" w:lineRule="auto"/>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w:t>
            </w:r>
          </w:p>
        </w:tc>
        <w:tc>
          <w:tcPr>
            <w:tcW w:w="3002" w:type="dxa"/>
            <w:shd w:val="clear" w:color="auto" w:fill="auto"/>
          </w:tcPr>
          <w:p w14:paraId="7E6DC333" w14:textId="77777777" w:rsidR="00E56D47" w:rsidRPr="000961F5" w:rsidRDefault="00E56D47" w:rsidP="00E56D47">
            <w:pPr>
              <w:spacing w:after="0" w:line="276" w:lineRule="auto"/>
              <w:ind w:left="0"/>
              <w:jc w:val="left"/>
              <w:rPr>
                <w:rFonts w:ascii="Arial" w:eastAsia="Times New Roman" w:hAnsi="Arial"/>
                <w:color w:val="000000"/>
                <w:kern w:val="24"/>
                <w:sz w:val="16"/>
                <w:szCs w:val="16"/>
                <w:lang w:val="en-HK"/>
              </w:rPr>
            </w:pPr>
            <w:r w:rsidRPr="000961F5">
              <w:rPr>
                <w:rFonts w:eastAsia="Times New Roman"/>
                <w:color w:val="000000"/>
                <w:kern w:val="24"/>
                <w:lang w:val="en-HK"/>
              </w:rPr>
              <w:t>ID Number</w:t>
            </w:r>
          </w:p>
        </w:tc>
        <w:tc>
          <w:tcPr>
            <w:tcW w:w="1701" w:type="dxa"/>
            <w:shd w:val="clear" w:color="auto" w:fill="auto"/>
          </w:tcPr>
          <w:p w14:paraId="53E6676C"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 xml:space="preserve">Text string </w:t>
            </w:r>
          </w:p>
        </w:tc>
        <w:tc>
          <w:tcPr>
            <w:tcW w:w="1418" w:type="dxa"/>
            <w:shd w:val="clear" w:color="auto" w:fill="auto"/>
          </w:tcPr>
          <w:p w14:paraId="491A89A7"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20</w:t>
            </w:r>
          </w:p>
        </w:tc>
        <w:tc>
          <w:tcPr>
            <w:tcW w:w="3685" w:type="dxa"/>
            <w:shd w:val="clear" w:color="auto" w:fill="auto"/>
          </w:tcPr>
          <w:p w14:paraId="1A1FA955"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If Field #1 (ID Type) = HKID, then must be a concatenation (no spaces) of:</w:t>
            </w:r>
          </w:p>
          <w:p w14:paraId="4BAFD74D" w14:textId="77777777" w:rsidR="00E56D47" w:rsidRPr="000961F5" w:rsidRDefault="00E56D47" w:rsidP="00E56D47">
            <w:pPr>
              <w:pStyle w:val="ListParagraph"/>
              <w:numPr>
                <w:ilvl w:val="0"/>
                <w:numId w:val="105"/>
              </w:numPr>
              <w:spacing w:after="0" w:line="276" w:lineRule="auto"/>
              <w:ind w:leftChars="0" w:left="232" w:hanging="232"/>
              <w:jc w:val="left"/>
              <w:rPr>
                <w:rFonts w:ascii="Arial" w:eastAsia="DengXian" w:hAnsi="Arial"/>
                <w:sz w:val="16"/>
                <w:szCs w:val="16"/>
                <w:lang w:val="en-US"/>
              </w:rPr>
            </w:pPr>
            <w:r w:rsidRPr="000961F5">
              <w:rPr>
                <w:rFonts w:eastAsia="DengXian"/>
                <w:b/>
                <w:lang w:val="en-US"/>
              </w:rPr>
              <w:t>Prefix:</w:t>
            </w:r>
            <w:r w:rsidRPr="000961F5">
              <w:rPr>
                <w:rFonts w:eastAsia="DengXian"/>
                <w:lang w:val="en-US"/>
              </w:rPr>
              <w:t xml:space="preserve"> 1 or 2 upper case alphabetical characters;</w:t>
            </w:r>
          </w:p>
          <w:p w14:paraId="33E3925E" w14:textId="77777777" w:rsidR="00E56D47" w:rsidRPr="000961F5" w:rsidRDefault="00E56D47" w:rsidP="00E56D47">
            <w:pPr>
              <w:pStyle w:val="ListParagraph"/>
              <w:numPr>
                <w:ilvl w:val="0"/>
                <w:numId w:val="105"/>
              </w:numPr>
              <w:spacing w:after="0" w:line="276" w:lineRule="auto"/>
              <w:ind w:leftChars="0" w:left="232" w:hanging="232"/>
              <w:jc w:val="left"/>
              <w:rPr>
                <w:rFonts w:ascii="Arial" w:eastAsia="DengXian" w:hAnsi="Arial"/>
                <w:sz w:val="16"/>
                <w:szCs w:val="16"/>
                <w:lang w:val="en-US"/>
              </w:rPr>
            </w:pPr>
            <w:r w:rsidRPr="000961F5">
              <w:rPr>
                <w:rFonts w:eastAsia="DengXian"/>
                <w:b/>
                <w:lang w:val="en-US"/>
              </w:rPr>
              <w:t>ID number:</w:t>
            </w:r>
            <w:r w:rsidRPr="000961F5">
              <w:rPr>
                <w:rFonts w:eastAsia="DengXian"/>
                <w:lang w:val="en-US"/>
              </w:rPr>
              <w:t xml:space="preserve"> 6 integers</w:t>
            </w:r>
          </w:p>
          <w:p w14:paraId="3C73017B" w14:textId="77777777" w:rsidR="00E56D47" w:rsidRPr="000961F5" w:rsidRDefault="00E56D47" w:rsidP="00E56D47">
            <w:pPr>
              <w:pStyle w:val="ListParagraph"/>
              <w:numPr>
                <w:ilvl w:val="0"/>
                <w:numId w:val="105"/>
              </w:numPr>
              <w:spacing w:after="0" w:line="276" w:lineRule="auto"/>
              <w:ind w:leftChars="0" w:left="232" w:hanging="232"/>
              <w:jc w:val="left"/>
              <w:rPr>
                <w:rFonts w:ascii="Arial" w:eastAsia="DengXian" w:hAnsi="Arial"/>
                <w:sz w:val="16"/>
                <w:szCs w:val="16"/>
                <w:lang w:val="en-US"/>
              </w:rPr>
            </w:pPr>
            <w:r w:rsidRPr="000961F5">
              <w:rPr>
                <w:rFonts w:eastAsia="DengXian"/>
                <w:b/>
                <w:lang w:val="en-US"/>
              </w:rPr>
              <w:t>Check digit:</w:t>
            </w:r>
            <w:r w:rsidRPr="000961F5">
              <w:rPr>
                <w:rFonts w:eastAsia="DengXian"/>
                <w:lang w:val="en-US"/>
              </w:rPr>
              <w:t xml:space="preserve"> 0 to 9, “?” or “A”</w:t>
            </w:r>
          </w:p>
          <w:p w14:paraId="230CA3A7" w14:textId="77777777" w:rsidR="00E56D47" w:rsidRPr="000961F5" w:rsidRDefault="00E56D47" w:rsidP="00E56D47">
            <w:pPr>
              <w:spacing w:after="0" w:line="276" w:lineRule="auto"/>
              <w:ind w:left="0"/>
              <w:jc w:val="left"/>
              <w:rPr>
                <w:rFonts w:ascii="Arial" w:hAnsi="Arial"/>
                <w:sz w:val="16"/>
                <w:szCs w:val="16"/>
                <w:lang w:val="en-US"/>
              </w:rPr>
            </w:pPr>
          </w:p>
          <w:p w14:paraId="36EEFA96"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Successful Examples:  Y1234567, YZ1234567, Y123456, Y123456A, Y123456?</w:t>
            </w:r>
          </w:p>
          <w:p w14:paraId="091019D2" w14:textId="77777777" w:rsidR="00E56D47" w:rsidRPr="000961F5" w:rsidRDefault="00E56D47" w:rsidP="00E56D47">
            <w:pPr>
              <w:spacing w:after="0" w:line="276" w:lineRule="auto"/>
              <w:ind w:left="0"/>
              <w:jc w:val="left"/>
              <w:rPr>
                <w:rFonts w:ascii="Arial" w:hAnsi="Arial"/>
                <w:sz w:val="16"/>
                <w:szCs w:val="16"/>
                <w:lang w:val="en-US"/>
              </w:rPr>
            </w:pPr>
          </w:p>
          <w:p w14:paraId="49BB5226"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Unsuccessful Examples:  Y123456, Y1234567, Y123456(7)</w:t>
            </w:r>
          </w:p>
          <w:p w14:paraId="324B52DF" w14:textId="77777777" w:rsidR="00E56D47" w:rsidRPr="000961F5" w:rsidRDefault="00E56D47" w:rsidP="00E56D47">
            <w:pPr>
              <w:spacing w:after="0" w:line="276" w:lineRule="auto"/>
              <w:ind w:left="0"/>
              <w:jc w:val="left"/>
              <w:rPr>
                <w:rFonts w:ascii="Arial" w:hAnsi="Arial"/>
                <w:sz w:val="16"/>
                <w:szCs w:val="16"/>
                <w:lang w:val="en-US"/>
              </w:rPr>
            </w:pPr>
          </w:p>
          <w:p w14:paraId="0EB71167"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If Field #1 (ID Type) = National Identification Document or Passport, then no validation on format.</w:t>
            </w:r>
          </w:p>
        </w:tc>
      </w:tr>
      <w:tr w:rsidR="00E56D47" w:rsidRPr="000961F5" w14:paraId="6FD67085" w14:textId="77777777" w:rsidTr="00E56D47">
        <w:tc>
          <w:tcPr>
            <w:tcW w:w="395" w:type="dxa"/>
            <w:shd w:val="clear" w:color="auto" w:fill="auto"/>
          </w:tcPr>
          <w:p w14:paraId="05863853"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lastRenderedPageBreak/>
              <w:t>3</w:t>
            </w:r>
          </w:p>
        </w:tc>
        <w:tc>
          <w:tcPr>
            <w:tcW w:w="3002" w:type="dxa"/>
            <w:shd w:val="clear" w:color="auto" w:fill="auto"/>
          </w:tcPr>
          <w:p w14:paraId="092B7CC1" w14:textId="77777777" w:rsidR="00E56D47" w:rsidRPr="000961F5" w:rsidRDefault="00E56D47" w:rsidP="00E56D47">
            <w:pPr>
              <w:spacing w:after="0" w:line="276" w:lineRule="auto"/>
              <w:ind w:left="0"/>
              <w:jc w:val="left"/>
              <w:rPr>
                <w:rFonts w:ascii="Arial" w:hAnsi="Arial"/>
                <w:sz w:val="16"/>
                <w:szCs w:val="16"/>
                <w:lang w:val="en-US"/>
              </w:rPr>
            </w:pPr>
            <w:r w:rsidRPr="000961F5">
              <w:rPr>
                <w:rFonts w:eastAsia="Times New Roman"/>
                <w:color w:val="000000"/>
                <w:kern w:val="24"/>
                <w:lang w:val="en-HK"/>
              </w:rPr>
              <w:t>Full Name (English)</w:t>
            </w:r>
          </w:p>
        </w:tc>
        <w:tc>
          <w:tcPr>
            <w:tcW w:w="1701" w:type="dxa"/>
            <w:shd w:val="clear" w:color="auto" w:fill="auto"/>
          </w:tcPr>
          <w:p w14:paraId="645DBF38"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Text string</w:t>
            </w:r>
          </w:p>
        </w:tc>
        <w:tc>
          <w:tcPr>
            <w:tcW w:w="1418" w:type="dxa"/>
            <w:shd w:val="clear" w:color="auto" w:fill="auto"/>
          </w:tcPr>
          <w:p w14:paraId="7B7DAFA4"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80</w:t>
            </w:r>
          </w:p>
        </w:tc>
        <w:tc>
          <w:tcPr>
            <w:tcW w:w="3685" w:type="dxa"/>
            <w:shd w:val="clear" w:color="auto" w:fill="auto"/>
          </w:tcPr>
          <w:p w14:paraId="450B81FE"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Mandatory if Full Name (Chinese) [Field #4] is blank.</w:t>
            </w:r>
          </w:p>
          <w:p w14:paraId="6586B62D"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Optional if Full Name (Chinese) [Field #4] is !blank.</w:t>
            </w:r>
          </w:p>
          <w:p w14:paraId="5B9EA2BF" w14:textId="77777777" w:rsidR="00E56D47" w:rsidRPr="000961F5" w:rsidRDefault="00E56D47" w:rsidP="00E56D47">
            <w:pPr>
              <w:spacing w:after="0" w:line="276" w:lineRule="auto"/>
              <w:ind w:left="0"/>
              <w:jc w:val="left"/>
              <w:rPr>
                <w:rFonts w:ascii="Arial" w:hAnsi="Arial"/>
                <w:sz w:val="16"/>
                <w:szCs w:val="16"/>
                <w:lang w:val="en-US"/>
              </w:rPr>
            </w:pPr>
          </w:p>
        </w:tc>
      </w:tr>
      <w:tr w:rsidR="00E56D47" w:rsidRPr="000961F5" w14:paraId="7E8B4700" w14:textId="77777777" w:rsidTr="00E56D47">
        <w:tc>
          <w:tcPr>
            <w:tcW w:w="395" w:type="dxa"/>
            <w:shd w:val="clear" w:color="auto" w:fill="auto"/>
          </w:tcPr>
          <w:p w14:paraId="10A7972E" w14:textId="77777777" w:rsidR="00E56D47" w:rsidRPr="000961F5" w:rsidRDefault="00E56D47" w:rsidP="00E56D47">
            <w:pPr>
              <w:spacing w:after="0" w:line="276" w:lineRule="auto"/>
              <w:ind w:left="0"/>
              <w:jc w:val="left"/>
              <w:rPr>
                <w:rFonts w:ascii="Arial" w:eastAsia="Times New Roman" w:hAnsi="Arial"/>
                <w:color w:val="000000"/>
                <w:kern w:val="24"/>
                <w:sz w:val="16"/>
                <w:szCs w:val="16"/>
                <w:lang w:val="en-HK"/>
              </w:rPr>
            </w:pPr>
            <w:r w:rsidRPr="000961F5">
              <w:rPr>
                <w:rFonts w:eastAsia="Times New Roman"/>
                <w:color w:val="000000"/>
                <w:kern w:val="24"/>
                <w:lang w:val="en-HK"/>
              </w:rPr>
              <w:t>4</w:t>
            </w:r>
          </w:p>
        </w:tc>
        <w:tc>
          <w:tcPr>
            <w:tcW w:w="3002" w:type="dxa"/>
            <w:shd w:val="clear" w:color="auto" w:fill="auto"/>
          </w:tcPr>
          <w:p w14:paraId="085F72BE" w14:textId="77777777" w:rsidR="00E56D47" w:rsidRPr="000961F5" w:rsidRDefault="00E56D47" w:rsidP="00E56D47">
            <w:pPr>
              <w:spacing w:after="0" w:line="276" w:lineRule="auto"/>
              <w:ind w:left="0"/>
              <w:jc w:val="left"/>
              <w:rPr>
                <w:rFonts w:ascii="Arial" w:eastAsia="Times New Roman" w:hAnsi="Arial"/>
                <w:color w:val="000000"/>
                <w:kern w:val="24"/>
                <w:sz w:val="16"/>
                <w:szCs w:val="16"/>
                <w:lang w:val="en-HK"/>
              </w:rPr>
            </w:pPr>
            <w:r w:rsidRPr="000961F5">
              <w:rPr>
                <w:rFonts w:eastAsia="Times New Roman"/>
                <w:color w:val="000000"/>
                <w:kern w:val="24"/>
                <w:lang w:val="en-HK"/>
              </w:rPr>
              <w:t>Full Name (Chinese)</w:t>
            </w:r>
          </w:p>
        </w:tc>
        <w:tc>
          <w:tcPr>
            <w:tcW w:w="1701" w:type="dxa"/>
            <w:shd w:val="clear" w:color="auto" w:fill="auto"/>
          </w:tcPr>
          <w:p w14:paraId="50C18AE2"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Text string</w:t>
            </w:r>
          </w:p>
        </w:tc>
        <w:tc>
          <w:tcPr>
            <w:tcW w:w="1418" w:type="dxa"/>
            <w:shd w:val="clear" w:color="auto" w:fill="auto"/>
          </w:tcPr>
          <w:p w14:paraId="2BF9F238"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80</w:t>
            </w:r>
          </w:p>
        </w:tc>
        <w:tc>
          <w:tcPr>
            <w:tcW w:w="3685" w:type="dxa"/>
            <w:shd w:val="clear" w:color="auto" w:fill="auto"/>
          </w:tcPr>
          <w:p w14:paraId="5320D05A"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Mandatory if Full Name (English) [Field #3] is blank.</w:t>
            </w:r>
          </w:p>
          <w:p w14:paraId="2CE5F96B" w14:textId="77777777" w:rsidR="00E56D47" w:rsidRPr="000961F5" w:rsidRDefault="00E56D47" w:rsidP="00E56D47">
            <w:pPr>
              <w:spacing w:after="0" w:line="276" w:lineRule="auto"/>
              <w:ind w:left="0"/>
              <w:jc w:val="left"/>
              <w:rPr>
                <w:rFonts w:ascii="Arial" w:hAnsi="Arial"/>
                <w:sz w:val="16"/>
                <w:szCs w:val="16"/>
                <w:lang w:val="en-US"/>
              </w:rPr>
            </w:pPr>
            <w:r w:rsidRPr="000961F5">
              <w:rPr>
                <w:lang w:val="en-US"/>
              </w:rPr>
              <w:t>Optional if Full Name (English) [Field #3] is !blank.</w:t>
            </w:r>
          </w:p>
          <w:p w14:paraId="33D49CAC" w14:textId="77777777" w:rsidR="00E56D47" w:rsidRPr="000961F5" w:rsidRDefault="00E56D47" w:rsidP="00E56D47">
            <w:pPr>
              <w:spacing w:after="0" w:line="276" w:lineRule="auto"/>
              <w:ind w:left="0"/>
              <w:jc w:val="left"/>
              <w:rPr>
                <w:rFonts w:ascii="Arial" w:hAnsi="Arial"/>
                <w:sz w:val="16"/>
                <w:szCs w:val="16"/>
                <w:lang w:val="en-US"/>
              </w:rPr>
            </w:pPr>
          </w:p>
        </w:tc>
      </w:tr>
    </w:tbl>
    <w:p w14:paraId="402FC702" w14:textId="77777777" w:rsidR="00E56D47" w:rsidRPr="000961F5" w:rsidRDefault="00E56D47" w:rsidP="00E56D47">
      <w:pPr>
        <w:ind w:left="0"/>
        <w:jc w:val="left"/>
        <w:rPr>
          <w:b/>
          <w:lang w:eastAsia="x-none"/>
        </w:rPr>
      </w:pPr>
    </w:p>
    <w:p w14:paraId="1D68D803" w14:textId="04C492B0" w:rsidR="00693DE7" w:rsidRPr="000961F5" w:rsidRDefault="00E56D47" w:rsidP="00895310">
      <w:pPr>
        <w:ind w:left="0"/>
        <w:jc w:val="left"/>
        <w:rPr>
          <w:lang w:eastAsia="x-none"/>
        </w:rPr>
      </w:pPr>
      <w:r w:rsidRPr="000961F5">
        <w:rPr>
          <w:b/>
          <w:lang w:eastAsia="x-none"/>
        </w:rPr>
        <w:t>Excel Template – include all three tables aforementioned</w:t>
      </w:r>
      <w:r w:rsidRPr="000961F5">
        <w:rPr>
          <w:b/>
          <w:lang w:eastAsia="x-none"/>
        </w:rPr>
        <w:br/>
      </w:r>
      <w:r w:rsidRPr="000961F5">
        <w:rPr>
          <w:sz w:val="18"/>
          <w:lang w:eastAsia="x-none"/>
        </w:rPr>
        <w:br/>
      </w:r>
      <w:bookmarkStart w:id="456" w:name="_MON_1672846251"/>
      <w:bookmarkEnd w:id="456"/>
      <w:r w:rsidR="006E3CD3" w:rsidRPr="00381BCA">
        <w:rPr>
          <w:lang w:eastAsia="x-none"/>
        </w:rPr>
        <w:object w:dxaOrig="2098" w:dyaOrig="1440" w14:anchorId="42E1F0D6">
          <v:shape id="_x0000_i1039" type="#_x0000_t75" style="width:63.65pt;height:44.05pt" o:ole="">
            <v:imagedata r:id="rId43" o:title=""/>
          </v:shape>
          <o:OLEObject Type="Embed" ProgID="Excel.Sheet.12" ShapeID="_x0000_i1039" DrawAspect="Icon" ObjectID="_1676184151" r:id="rId44"/>
        </w:object>
      </w:r>
      <w:r w:rsidRPr="000961F5">
        <w:rPr>
          <w:sz w:val="18"/>
          <w:lang w:eastAsia="x-none"/>
        </w:rPr>
        <w:br/>
      </w:r>
    </w:p>
    <w:p w14:paraId="6029543A" w14:textId="5F536727" w:rsidR="00693DE7" w:rsidRPr="000961F5" w:rsidRDefault="00693DE7" w:rsidP="00895310">
      <w:pPr>
        <w:rPr>
          <w:lang w:eastAsia="x-none"/>
        </w:rPr>
      </w:pPr>
    </w:p>
    <w:p w14:paraId="1DA92B05" w14:textId="502E4CB9" w:rsidR="00693DE7" w:rsidRPr="000961F5" w:rsidRDefault="00693DE7" w:rsidP="00895310">
      <w:pPr>
        <w:pStyle w:val="Heading4"/>
      </w:pPr>
      <w:bookmarkStart w:id="457" w:name="_Toc62722925"/>
      <w:bookmarkStart w:id="458" w:name="_Toc65058066"/>
      <w:bookmarkStart w:id="459" w:name="_Toc65138868"/>
      <w:bookmarkStart w:id="460" w:name="_Toc65145848"/>
      <w:r w:rsidRPr="000961F5">
        <w:t>Validation Checks / System Tasks</w:t>
      </w:r>
      <w:bookmarkEnd w:id="457"/>
      <w:bookmarkEnd w:id="458"/>
      <w:bookmarkEnd w:id="459"/>
      <w:bookmarkEnd w:id="460"/>
    </w:p>
    <w:p w14:paraId="4F7F3021" w14:textId="1BEF45DF" w:rsidR="00693DE7" w:rsidRPr="000961F5" w:rsidRDefault="00693DE7" w:rsidP="00895310">
      <w:pPr>
        <w:rPr>
          <w:lang w:eastAsia="x-none"/>
        </w:rPr>
      </w:pPr>
    </w:p>
    <w:tbl>
      <w:tblPr>
        <w:tblStyle w:val="TableGrid"/>
        <w:tblW w:w="10324" w:type="dxa"/>
        <w:tblLook w:val="06A0" w:firstRow="1" w:lastRow="0" w:firstColumn="1" w:lastColumn="0" w:noHBand="1" w:noVBand="1"/>
      </w:tblPr>
      <w:tblGrid>
        <w:gridCol w:w="400"/>
        <w:gridCol w:w="1863"/>
        <w:gridCol w:w="1560"/>
        <w:gridCol w:w="1089"/>
        <w:gridCol w:w="2454"/>
        <w:gridCol w:w="2958"/>
      </w:tblGrid>
      <w:tr w:rsidR="00693DE7" w:rsidRPr="000961F5" w14:paraId="7C48A9A3" w14:textId="77777777" w:rsidTr="000530E9">
        <w:trPr>
          <w:trHeight w:val="170"/>
          <w:tblHeader/>
        </w:trPr>
        <w:tc>
          <w:tcPr>
            <w:tcW w:w="400" w:type="dxa"/>
            <w:vMerge w:val="restart"/>
            <w:shd w:val="clear" w:color="auto" w:fill="13426B"/>
            <w:vAlign w:val="bottom"/>
          </w:tcPr>
          <w:p w14:paraId="3979FCBD" w14:textId="77777777" w:rsidR="00693DE7" w:rsidRPr="000961F5" w:rsidRDefault="00693DE7" w:rsidP="0060729E">
            <w:pPr>
              <w:spacing w:line="276" w:lineRule="auto"/>
              <w:ind w:left="0"/>
              <w:jc w:val="left"/>
              <w:rPr>
                <w:lang w:val="en-US"/>
              </w:rPr>
            </w:pPr>
            <w:r w:rsidRPr="000961F5">
              <w:rPr>
                <w:lang w:val="en-US"/>
              </w:rPr>
              <w:t>#</w:t>
            </w:r>
          </w:p>
        </w:tc>
        <w:tc>
          <w:tcPr>
            <w:tcW w:w="1863" w:type="dxa"/>
            <w:vMerge w:val="restart"/>
            <w:shd w:val="clear" w:color="auto" w:fill="13426B"/>
            <w:vAlign w:val="bottom"/>
          </w:tcPr>
          <w:p w14:paraId="17E1AF96" w14:textId="77777777" w:rsidR="00693DE7" w:rsidRPr="000961F5" w:rsidRDefault="00693DE7" w:rsidP="0060729E">
            <w:pPr>
              <w:spacing w:line="276" w:lineRule="auto"/>
              <w:ind w:left="0"/>
              <w:jc w:val="left"/>
              <w:rPr>
                <w:lang w:val="en-US"/>
              </w:rPr>
            </w:pPr>
            <w:r w:rsidRPr="000961F5">
              <w:rPr>
                <w:lang w:val="en-US"/>
              </w:rPr>
              <w:t>Check description</w:t>
            </w:r>
          </w:p>
        </w:tc>
        <w:tc>
          <w:tcPr>
            <w:tcW w:w="1560" w:type="dxa"/>
            <w:vMerge w:val="restart"/>
            <w:shd w:val="clear" w:color="auto" w:fill="13426B"/>
            <w:vAlign w:val="bottom"/>
          </w:tcPr>
          <w:p w14:paraId="4819C790" w14:textId="77777777" w:rsidR="00693DE7" w:rsidRPr="000961F5" w:rsidRDefault="00693DE7" w:rsidP="0060729E">
            <w:pPr>
              <w:spacing w:line="276" w:lineRule="auto"/>
              <w:ind w:left="0"/>
              <w:jc w:val="left"/>
              <w:rPr>
                <w:lang w:val="en-US"/>
              </w:rPr>
            </w:pPr>
            <w:r w:rsidRPr="000961F5">
              <w:rPr>
                <w:lang w:val="en-US"/>
              </w:rPr>
              <w:t>Action</w:t>
            </w:r>
          </w:p>
        </w:tc>
        <w:tc>
          <w:tcPr>
            <w:tcW w:w="1089" w:type="dxa"/>
            <w:vMerge w:val="restart"/>
            <w:shd w:val="clear" w:color="auto" w:fill="13426B"/>
            <w:vAlign w:val="bottom"/>
          </w:tcPr>
          <w:p w14:paraId="2009B063" w14:textId="77777777" w:rsidR="00693DE7" w:rsidRPr="000961F5" w:rsidRDefault="00693DE7" w:rsidP="0060729E">
            <w:pPr>
              <w:spacing w:line="276" w:lineRule="auto"/>
              <w:ind w:left="0"/>
              <w:jc w:val="left"/>
              <w:rPr>
                <w:lang w:val="en-US"/>
              </w:rPr>
            </w:pPr>
          </w:p>
          <w:p w14:paraId="2EC08DF9" w14:textId="77777777" w:rsidR="00693DE7" w:rsidRPr="000961F5" w:rsidRDefault="00693DE7" w:rsidP="0060729E">
            <w:pPr>
              <w:spacing w:line="276" w:lineRule="auto"/>
              <w:ind w:left="0"/>
              <w:jc w:val="left"/>
              <w:rPr>
                <w:lang w:val="en-US"/>
              </w:rPr>
            </w:pPr>
            <w:r w:rsidRPr="000961F5">
              <w:rPr>
                <w:lang w:val="en-US"/>
              </w:rPr>
              <w:t>Validation target</w:t>
            </w:r>
          </w:p>
        </w:tc>
        <w:tc>
          <w:tcPr>
            <w:tcW w:w="5412" w:type="dxa"/>
            <w:gridSpan w:val="2"/>
            <w:shd w:val="clear" w:color="auto" w:fill="13426B"/>
          </w:tcPr>
          <w:p w14:paraId="2C13524A" w14:textId="77777777" w:rsidR="00693DE7" w:rsidRPr="000961F5" w:rsidRDefault="00693DE7" w:rsidP="0060729E">
            <w:pPr>
              <w:spacing w:line="276" w:lineRule="auto"/>
              <w:ind w:left="0"/>
              <w:jc w:val="center"/>
              <w:rPr>
                <w:lang w:val="en-US"/>
              </w:rPr>
            </w:pPr>
            <w:r w:rsidRPr="000961F5">
              <w:rPr>
                <w:lang w:val="en-US"/>
              </w:rPr>
              <w:t xml:space="preserve">Result </w:t>
            </w:r>
          </w:p>
        </w:tc>
      </w:tr>
      <w:tr w:rsidR="00693DE7" w:rsidRPr="000961F5" w14:paraId="31DD18EE" w14:textId="77777777" w:rsidTr="000530E9">
        <w:trPr>
          <w:trHeight w:val="55"/>
          <w:tblHeader/>
        </w:trPr>
        <w:tc>
          <w:tcPr>
            <w:tcW w:w="400" w:type="dxa"/>
            <w:vMerge/>
            <w:shd w:val="clear" w:color="auto" w:fill="13426B"/>
          </w:tcPr>
          <w:p w14:paraId="0AA0BA5E" w14:textId="77777777" w:rsidR="00693DE7" w:rsidRPr="000961F5" w:rsidRDefault="00693DE7" w:rsidP="0060729E">
            <w:pPr>
              <w:spacing w:line="276" w:lineRule="auto"/>
              <w:ind w:left="0"/>
              <w:jc w:val="center"/>
              <w:rPr>
                <w:b/>
                <w:lang w:eastAsia="x-none"/>
              </w:rPr>
            </w:pPr>
          </w:p>
        </w:tc>
        <w:tc>
          <w:tcPr>
            <w:tcW w:w="1863" w:type="dxa"/>
            <w:vMerge/>
            <w:shd w:val="clear" w:color="auto" w:fill="13426B"/>
          </w:tcPr>
          <w:p w14:paraId="531A6E35" w14:textId="77777777" w:rsidR="00693DE7" w:rsidRPr="000961F5" w:rsidRDefault="00693DE7" w:rsidP="0060729E">
            <w:pPr>
              <w:spacing w:line="276" w:lineRule="auto"/>
              <w:ind w:left="0"/>
              <w:jc w:val="left"/>
              <w:rPr>
                <w:b/>
                <w:lang w:eastAsia="x-none"/>
              </w:rPr>
            </w:pPr>
          </w:p>
        </w:tc>
        <w:tc>
          <w:tcPr>
            <w:tcW w:w="1560" w:type="dxa"/>
            <w:vMerge/>
            <w:shd w:val="clear" w:color="auto" w:fill="13426B"/>
          </w:tcPr>
          <w:p w14:paraId="3802BABA" w14:textId="77777777" w:rsidR="00693DE7" w:rsidRPr="000961F5" w:rsidRDefault="00693DE7" w:rsidP="0060729E">
            <w:pPr>
              <w:spacing w:line="276" w:lineRule="auto"/>
              <w:ind w:left="0"/>
              <w:jc w:val="left"/>
              <w:rPr>
                <w:lang w:val="en-US"/>
              </w:rPr>
            </w:pPr>
          </w:p>
        </w:tc>
        <w:tc>
          <w:tcPr>
            <w:tcW w:w="1089" w:type="dxa"/>
            <w:vMerge/>
            <w:shd w:val="clear" w:color="auto" w:fill="13426B"/>
          </w:tcPr>
          <w:p w14:paraId="5BC23262" w14:textId="77777777" w:rsidR="00693DE7" w:rsidRPr="000961F5" w:rsidRDefault="00693DE7" w:rsidP="0060729E">
            <w:pPr>
              <w:spacing w:line="276" w:lineRule="auto"/>
              <w:ind w:left="0"/>
              <w:jc w:val="left"/>
              <w:rPr>
                <w:lang w:val="en-US"/>
              </w:rPr>
            </w:pPr>
          </w:p>
        </w:tc>
        <w:tc>
          <w:tcPr>
            <w:tcW w:w="2454" w:type="dxa"/>
            <w:shd w:val="clear" w:color="auto" w:fill="13426B"/>
            <w:vAlign w:val="bottom"/>
          </w:tcPr>
          <w:p w14:paraId="4413B803" w14:textId="77777777" w:rsidR="00693DE7" w:rsidRPr="000961F5" w:rsidRDefault="00693DE7" w:rsidP="0060729E">
            <w:pPr>
              <w:spacing w:line="276" w:lineRule="auto"/>
              <w:ind w:left="0"/>
              <w:jc w:val="left"/>
              <w:rPr>
                <w:lang w:val="en-US"/>
              </w:rPr>
            </w:pPr>
            <w:r w:rsidRPr="000961F5">
              <w:rPr>
                <w:lang w:val="en-US"/>
              </w:rPr>
              <w:t xml:space="preserve">Principal Lead Broker / Lead Underwriter and Distributor </w:t>
            </w:r>
          </w:p>
        </w:tc>
        <w:tc>
          <w:tcPr>
            <w:tcW w:w="2958" w:type="dxa"/>
            <w:shd w:val="clear" w:color="auto" w:fill="13426B"/>
            <w:vAlign w:val="bottom"/>
          </w:tcPr>
          <w:p w14:paraId="43871FD5" w14:textId="5E6C2065" w:rsidR="00693DE7" w:rsidRPr="000961F5" w:rsidRDefault="00693DE7" w:rsidP="0060729E">
            <w:pPr>
              <w:spacing w:line="276" w:lineRule="auto"/>
              <w:ind w:left="0"/>
              <w:jc w:val="left"/>
              <w:rPr>
                <w:lang w:val="en-US"/>
              </w:rPr>
            </w:pPr>
            <w:r w:rsidRPr="000961F5">
              <w:rPr>
                <w:lang w:val="en-US"/>
              </w:rPr>
              <w:t xml:space="preserve">Regulator (HKEX) </w:t>
            </w:r>
            <w:r w:rsidR="002B2F98" w:rsidRPr="000961F5">
              <w:rPr>
                <w:lang w:val="en-US"/>
              </w:rPr>
              <w:t xml:space="preserve">[assigned team] </w:t>
            </w:r>
            <w:r w:rsidRPr="000961F5">
              <w:rPr>
                <w:lang w:val="en-US"/>
              </w:rPr>
              <w:t>and Regulator (SFC)</w:t>
            </w:r>
            <w:r w:rsidR="002B2F98" w:rsidRPr="000961F5">
              <w:rPr>
                <w:lang w:val="en-US"/>
              </w:rPr>
              <w:t xml:space="preserve"> [assigned team]</w:t>
            </w:r>
          </w:p>
        </w:tc>
      </w:tr>
      <w:tr w:rsidR="00693DE7" w:rsidRPr="000961F5" w14:paraId="3F5137F2" w14:textId="77777777" w:rsidTr="000530E9">
        <w:tc>
          <w:tcPr>
            <w:tcW w:w="400" w:type="dxa"/>
          </w:tcPr>
          <w:p w14:paraId="4968B087" w14:textId="023EE9E4" w:rsidR="00693DE7" w:rsidRPr="000961F5" w:rsidRDefault="00693DE7" w:rsidP="0060729E">
            <w:pPr>
              <w:spacing w:line="276" w:lineRule="auto"/>
              <w:ind w:left="0"/>
              <w:jc w:val="left"/>
              <w:rPr>
                <w:lang w:eastAsia="x-none"/>
              </w:rPr>
            </w:pPr>
            <w:r w:rsidRPr="000961F5">
              <w:rPr>
                <w:lang w:eastAsia="x-none"/>
              </w:rPr>
              <w:t>1</w:t>
            </w:r>
          </w:p>
        </w:tc>
        <w:tc>
          <w:tcPr>
            <w:tcW w:w="1863" w:type="dxa"/>
          </w:tcPr>
          <w:p w14:paraId="504909FA" w14:textId="4E45F50E" w:rsidR="00693DE7" w:rsidRPr="000961F5" w:rsidRDefault="009E586D" w:rsidP="0060729E">
            <w:pPr>
              <w:spacing w:line="276" w:lineRule="auto"/>
              <w:ind w:left="0"/>
              <w:jc w:val="left"/>
              <w:rPr>
                <w:lang w:eastAsia="x-none"/>
              </w:rPr>
            </w:pPr>
            <w:r w:rsidRPr="000961F5">
              <w:rPr>
                <w:lang w:eastAsia="x-none"/>
              </w:rPr>
              <w:t xml:space="preserve">A </w:t>
            </w:r>
            <w:r w:rsidRPr="000961F5">
              <w:rPr>
                <w:b/>
                <w:lang w:eastAsia="x-none"/>
              </w:rPr>
              <w:t>Principal Lead Broker / Lead Underwriter</w:t>
            </w:r>
            <w:r w:rsidRPr="000961F5">
              <w:rPr>
                <w:lang w:eastAsia="x-none"/>
              </w:rPr>
              <w:t xml:space="preserve"> or </w:t>
            </w:r>
            <w:r w:rsidRPr="000961F5">
              <w:rPr>
                <w:b/>
                <w:lang w:eastAsia="x-none"/>
              </w:rPr>
              <w:t>Distributor</w:t>
            </w:r>
            <w:r w:rsidRPr="000961F5">
              <w:rPr>
                <w:lang w:eastAsia="x-none"/>
              </w:rPr>
              <w:t xml:space="preserve"> user accesses the Placee Allocation interface the first time</w:t>
            </w:r>
          </w:p>
        </w:tc>
        <w:tc>
          <w:tcPr>
            <w:tcW w:w="1560" w:type="dxa"/>
          </w:tcPr>
          <w:p w14:paraId="1D109AFB" w14:textId="2F58A25E" w:rsidR="00693DE7" w:rsidRPr="000961F5" w:rsidRDefault="009E586D" w:rsidP="0060729E">
            <w:pPr>
              <w:spacing w:line="276" w:lineRule="auto"/>
              <w:ind w:left="0"/>
              <w:jc w:val="left"/>
              <w:rPr>
                <w:lang w:eastAsia="x-none"/>
              </w:rPr>
            </w:pPr>
            <w:r w:rsidRPr="000961F5">
              <w:rPr>
                <w:lang w:eastAsia="x-none"/>
              </w:rPr>
              <w:t>At point of accessing the Placee Allocation interface</w:t>
            </w:r>
          </w:p>
        </w:tc>
        <w:tc>
          <w:tcPr>
            <w:tcW w:w="1089" w:type="dxa"/>
          </w:tcPr>
          <w:p w14:paraId="21165CE3" w14:textId="272F66FA" w:rsidR="00693DE7" w:rsidRPr="000961F5" w:rsidRDefault="009E586D" w:rsidP="0060729E">
            <w:pPr>
              <w:spacing w:line="276" w:lineRule="auto"/>
              <w:ind w:left="0"/>
              <w:jc w:val="left"/>
              <w:rPr>
                <w:lang w:eastAsia="x-none"/>
              </w:rPr>
            </w:pPr>
            <w:r w:rsidRPr="000961F5">
              <w:rPr>
                <w:lang w:eastAsia="x-none"/>
              </w:rPr>
              <w:t>/</w:t>
            </w:r>
          </w:p>
        </w:tc>
        <w:tc>
          <w:tcPr>
            <w:tcW w:w="2454" w:type="dxa"/>
          </w:tcPr>
          <w:p w14:paraId="71F631CD" w14:textId="0632FB7A" w:rsidR="00693DE7" w:rsidRPr="000961F5" w:rsidRDefault="00E2374B" w:rsidP="009B3BBD">
            <w:pPr>
              <w:pStyle w:val="ListParagraph"/>
              <w:numPr>
                <w:ilvl w:val="0"/>
                <w:numId w:val="47"/>
              </w:numPr>
              <w:spacing w:after="0" w:line="276" w:lineRule="auto"/>
              <w:ind w:leftChars="0" w:left="232" w:hanging="232"/>
              <w:jc w:val="left"/>
              <w:rPr>
                <w:b/>
                <w:lang w:eastAsia="x-none"/>
              </w:rPr>
            </w:pPr>
            <w:r w:rsidRPr="000961F5">
              <w:rPr>
                <w:b/>
                <w:lang w:eastAsia="x-none"/>
              </w:rPr>
              <w:t xml:space="preserve">Prompt </w:t>
            </w:r>
            <w:r w:rsidR="009B3BBD" w:rsidRPr="000961F5">
              <w:rPr>
                <w:b/>
                <w:lang w:eastAsia="x-none"/>
              </w:rPr>
              <w:t xml:space="preserve">web message </w:t>
            </w:r>
            <w:r w:rsidRPr="000961F5">
              <w:rPr>
                <w:lang w:eastAsia="x-none"/>
              </w:rPr>
              <w:t xml:space="preserve">“No amendments to placee allocations can be made after </w:t>
            </w:r>
            <w:r w:rsidR="00D56790" w:rsidRPr="000961F5">
              <w:rPr>
                <w:lang w:eastAsia="x-none"/>
              </w:rPr>
              <w:t>10:00, [IPO Initiation Field #55 date -1 business day]</w:t>
            </w:r>
            <w:r w:rsidRPr="000961F5">
              <w:rPr>
                <w:lang w:eastAsia="x-none"/>
              </w:rPr>
              <w:t xml:space="preserve"> except for addressing regulators’ comments.”</w:t>
            </w:r>
          </w:p>
        </w:tc>
        <w:tc>
          <w:tcPr>
            <w:tcW w:w="2958" w:type="dxa"/>
            <w:shd w:val="clear" w:color="auto" w:fill="D9D9D9" w:themeFill="background1" w:themeFillShade="D9"/>
          </w:tcPr>
          <w:p w14:paraId="0CE16E4D" w14:textId="77777777" w:rsidR="00693DE7" w:rsidRPr="000961F5" w:rsidRDefault="00693DE7" w:rsidP="0060729E">
            <w:pPr>
              <w:spacing w:line="276" w:lineRule="auto"/>
              <w:ind w:left="0"/>
              <w:jc w:val="left"/>
              <w:rPr>
                <w:b/>
                <w:lang w:eastAsia="x-none"/>
              </w:rPr>
            </w:pPr>
          </w:p>
        </w:tc>
      </w:tr>
      <w:tr w:rsidR="00693DE7" w:rsidRPr="000961F5" w14:paraId="3669C911" w14:textId="77777777" w:rsidTr="000530E9">
        <w:tc>
          <w:tcPr>
            <w:tcW w:w="400" w:type="dxa"/>
          </w:tcPr>
          <w:p w14:paraId="0A12212E" w14:textId="3E6CC7BE" w:rsidR="00693DE7" w:rsidRPr="000961F5" w:rsidRDefault="00693DE7" w:rsidP="00693DE7">
            <w:pPr>
              <w:spacing w:line="276" w:lineRule="auto"/>
              <w:ind w:left="0"/>
              <w:jc w:val="left"/>
              <w:rPr>
                <w:lang w:eastAsia="x-none"/>
              </w:rPr>
            </w:pPr>
            <w:r w:rsidRPr="000961F5">
              <w:rPr>
                <w:lang w:eastAsia="x-none"/>
              </w:rPr>
              <w:t>2</w:t>
            </w:r>
          </w:p>
        </w:tc>
        <w:tc>
          <w:tcPr>
            <w:tcW w:w="1863" w:type="dxa"/>
          </w:tcPr>
          <w:p w14:paraId="748F9675" w14:textId="77777777" w:rsidR="00693DE7" w:rsidRPr="000961F5" w:rsidRDefault="00693DE7" w:rsidP="00693DE7">
            <w:pPr>
              <w:spacing w:line="276" w:lineRule="auto"/>
              <w:ind w:left="0"/>
              <w:jc w:val="left"/>
              <w:rPr>
                <w:lang w:eastAsia="x-none"/>
              </w:rPr>
            </w:pPr>
            <w:r w:rsidRPr="000961F5">
              <w:rPr>
                <w:lang w:eastAsia="x-none"/>
              </w:rPr>
              <w:t xml:space="preserve">Incomplete information on individual entry </w:t>
            </w:r>
          </w:p>
        </w:tc>
        <w:tc>
          <w:tcPr>
            <w:tcW w:w="1560" w:type="dxa"/>
          </w:tcPr>
          <w:p w14:paraId="438C01E9" w14:textId="77777777" w:rsidR="00693DE7" w:rsidRPr="000961F5" w:rsidRDefault="00693DE7" w:rsidP="00693DE7">
            <w:pPr>
              <w:spacing w:line="276" w:lineRule="auto"/>
              <w:ind w:left="0"/>
              <w:jc w:val="left"/>
              <w:rPr>
                <w:lang w:eastAsia="x-none"/>
              </w:rPr>
            </w:pPr>
            <w:r w:rsidRPr="000961F5">
              <w:rPr>
                <w:lang w:eastAsia="x-none"/>
              </w:rPr>
              <w:t>Create placee(s)</w:t>
            </w:r>
          </w:p>
        </w:tc>
        <w:tc>
          <w:tcPr>
            <w:tcW w:w="1089" w:type="dxa"/>
          </w:tcPr>
          <w:p w14:paraId="6D3227C6" w14:textId="77777777" w:rsidR="00693DE7" w:rsidRPr="000961F5" w:rsidRDefault="00693DE7" w:rsidP="00693DE7">
            <w:pPr>
              <w:spacing w:line="276" w:lineRule="auto"/>
              <w:ind w:left="0"/>
              <w:jc w:val="left"/>
              <w:rPr>
                <w:lang w:eastAsia="x-none"/>
              </w:rPr>
            </w:pPr>
            <w:r w:rsidRPr="000961F5">
              <w:rPr>
                <w:lang w:eastAsia="x-none"/>
              </w:rPr>
              <w:t>Individual entry</w:t>
            </w:r>
          </w:p>
        </w:tc>
        <w:tc>
          <w:tcPr>
            <w:tcW w:w="2454" w:type="dxa"/>
          </w:tcPr>
          <w:p w14:paraId="382CD8DB" w14:textId="77777777" w:rsidR="00693DE7" w:rsidRPr="000961F5" w:rsidRDefault="00693DE7" w:rsidP="00693DE7">
            <w:pPr>
              <w:pStyle w:val="ListParagraph"/>
              <w:numPr>
                <w:ilvl w:val="0"/>
                <w:numId w:val="47"/>
              </w:numPr>
              <w:spacing w:after="0" w:line="276" w:lineRule="auto"/>
              <w:ind w:leftChars="0" w:left="232" w:hanging="232"/>
              <w:jc w:val="left"/>
              <w:rPr>
                <w:b/>
                <w:lang w:eastAsia="x-none"/>
              </w:rPr>
            </w:pPr>
            <w:r w:rsidRPr="000961F5">
              <w:rPr>
                <w:b/>
                <w:lang w:eastAsia="x-none"/>
              </w:rPr>
              <w:t>Reject submission</w:t>
            </w:r>
          </w:p>
          <w:p w14:paraId="2B882233" w14:textId="0B6F9133" w:rsidR="00693DE7" w:rsidRPr="000961F5" w:rsidRDefault="00693DE7" w:rsidP="00693DE7">
            <w:pPr>
              <w:pStyle w:val="ListParagraph"/>
              <w:numPr>
                <w:ilvl w:val="0"/>
                <w:numId w:val="47"/>
              </w:numPr>
              <w:spacing w:after="0" w:line="276" w:lineRule="auto"/>
              <w:ind w:leftChars="0" w:left="232" w:hanging="232"/>
              <w:jc w:val="left"/>
              <w:rPr>
                <w:b/>
                <w:lang w:eastAsia="x-none"/>
              </w:rPr>
            </w:pPr>
            <w:r w:rsidRPr="000961F5">
              <w:rPr>
                <w:b/>
                <w:lang w:eastAsia="x-none"/>
              </w:rPr>
              <w:t xml:space="preserve">Prompt </w:t>
            </w:r>
            <w:r w:rsidR="00E302F8" w:rsidRPr="000961F5">
              <w:rPr>
                <w:b/>
                <w:lang w:eastAsia="x-none"/>
              </w:rPr>
              <w:t>e</w:t>
            </w:r>
            <w:r w:rsidRPr="000961F5">
              <w:rPr>
                <w:b/>
                <w:lang w:eastAsia="x-none"/>
              </w:rPr>
              <w:t>rror message</w:t>
            </w:r>
            <w:r w:rsidRPr="000961F5">
              <w:rPr>
                <w:lang w:eastAsia="x-none"/>
              </w:rPr>
              <w:t xml:space="preserve"> (“</w:t>
            </w:r>
            <w:r w:rsidRPr="000961F5">
              <w:rPr>
                <w:i/>
                <w:lang w:eastAsia="x-none"/>
              </w:rPr>
              <w:t>[Data field]</w:t>
            </w:r>
            <w:r w:rsidRPr="000961F5">
              <w:rPr>
                <w:lang w:eastAsia="x-none"/>
              </w:rPr>
              <w:t xml:space="preserve"> is incomplete / invalid”)</w:t>
            </w:r>
          </w:p>
          <w:p w14:paraId="2094D3CC" w14:textId="77777777" w:rsidR="00693DE7" w:rsidRPr="000961F5" w:rsidRDefault="00693DE7" w:rsidP="00693DE7">
            <w:pPr>
              <w:pStyle w:val="ListParagraph"/>
              <w:numPr>
                <w:ilvl w:val="0"/>
                <w:numId w:val="47"/>
              </w:numPr>
              <w:spacing w:after="0" w:line="276" w:lineRule="auto"/>
              <w:ind w:leftChars="0" w:left="232" w:hanging="232"/>
              <w:jc w:val="left"/>
              <w:rPr>
                <w:b/>
                <w:lang w:eastAsia="x-none"/>
              </w:rPr>
            </w:pPr>
            <w:r w:rsidRPr="000961F5">
              <w:rPr>
                <w:b/>
                <w:lang w:eastAsia="x-none"/>
              </w:rPr>
              <w:t>Flag out</w:t>
            </w:r>
            <w:r w:rsidRPr="000961F5">
              <w:rPr>
                <w:lang w:eastAsia="x-none"/>
              </w:rPr>
              <w:t xml:space="preserve"> missing fields</w:t>
            </w:r>
          </w:p>
          <w:p w14:paraId="088E07B6" w14:textId="77777777" w:rsidR="00693DE7" w:rsidRPr="000961F5" w:rsidRDefault="00693DE7" w:rsidP="00693DE7">
            <w:pPr>
              <w:spacing w:after="0" w:line="276" w:lineRule="auto"/>
              <w:ind w:left="0"/>
              <w:jc w:val="left"/>
              <w:rPr>
                <w:b/>
                <w:lang w:eastAsia="x-none"/>
              </w:rPr>
            </w:pPr>
          </w:p>
        </w:tc>
        <w:tc>
          <w:tcPr>
            <w:tcW w:w="2958" w:type="dxa"/>
            <w:shd w:val="clear" w:color="auto" w:fill="D9D9D9" w:themeFill="background1" w:themeFillShade="D9"/>
          </w:tcPr>
          <w:p w14:paraId="4BCA9959" w14:textId="77777777" w:rsidR="00693DE7" w:rsidRPr="000961F5" w:rsidRDefault="00693DE7" w:rsidP="00693DE7">
            <w:pPr>
              <w:spacing w:line="276" w:lineRule="auto"/>
              <w:ind w:left="0"/>
              <w:jc w:val="left"/>
              <w:rPr>
                <w:b/>
                <w:lang w:eastAsia="x-none"/>
              </w:rPr>
            </w:pPr>
          </w:p>
        </w:tc>
      </w:tr>
      <w:tr w:rsidR="00693DE7" w:rsidRPr="000961F5" w14:paraId="10BC0235" w14:textId="77777777" w:rsidTr="000530E9">
        <w:tc>
          <w:tcPr>
            <w:tcW w:w="400" w:type="dxa"/>
          </w:tcPr>
          <w:p w14:paraId="135373EF" w14:textId="6573C72E" w:rsidR="00693DE7" w:rsidRPr="000961F5" w:rsidRDefault="00693DE7" w:rsidP="00693DE7">
            <w:pPr>
              <w:spacing w:line="276" w:lineRule="auto"/>
              <w:ind w:left="0"/>
              <w:jc w:val="left"/>
              <w:rPr>
                <w:lang w:eastAsia="x-none"/>
              </w:rPr>
            </w:pPr>
            <w:r w:rsidRPr="000961F5">
              <w:rPr>
                <w:lang w:eastAsia="x-none"/>
              </w:rPr>
              <w:lastRenderedPageBreak/>
              <w:t>3</w:t>
            </w:r>
          </w:p>
        </w:tc>
        <w:tc>
          <w:tcPr>
            <w:tcW w:w="1863" w:type="dxa"/>
          </w:tcPr>
          <w:p w14:paraId="03935ABD" w14:textId="77777777" w:rsidR="00693DE7" w:rsidRPr="000961F5" w:rsidRDefault="00693DE7" w:rsidP="00693DE7">
            <w:pPr>
              <w:spacing w:line="276" w:lineRule="auto"/>
              <w:ind w:left="0"/>
              <w:jc w:val="left"/>
              <w:rPr>
                <w:lang w:eastAsia="x-none"/>
              </w:rPr>
            </w:pPr>
            <w:r w:rsidRPr="000961F5">
              <w:rPr>
                <w:lang w:eastAsia="x-none"/>
              </w:rPr>
              <w:t>Individual entry for supporting document = !None, but without an attachment</w:t>
            </w:r>
          </w:p>
        </w:tc>
        <w:tc>
          <w:tcPr>
            <w:tcW w:w="1560" w:type="dxa"/>
          </w:tcPr>
          <w:p w14:paraId="470CC001" w14:textId="77777777" w:rsidR="00693DE7" w:rsidRPr="000961F5" w:rsidRDefault="00693DE7" w:rsidP="00693DE7">
            <w:pPr>
              <w:spacing w:line="276" w:lineRule="auto"/>
              <w:ind w:left="0"/>
              <w:jc w:val="left"/>
              <w:rPr>
                <w:lang w:eastAsia="x-none"/>
              </w:rPr>
            </w:pPr>
            <w:r w:rsidRPr="000961F5">
              <w:rPr>
                <w:lang w:eastAsia="x-none"/>
              </w:rPr>
              <w:t>Submit placee(s) [Pending -&gt; Submitted]</w:t>
            </w:r>
          </w:p>
        </w:tc>
        <w:tc>
          <w:tcPr>
            <w:tcW w:w="1089" w:type="dxa"/>
          </w:tcPr>
          <w:p w14:paraId="4F2EBACF" w14:textId="77777777" w:rsidR="00693DE7" w:rsidRPr="000961F5" w:rsidRDefault="00693DE7" w:rsidP="00693DE7">
            <w:pPr>
              <w:spacing w:line="276" w:lineRule="auto"/>
              <w:ind w:left="0"/>
              <w:jc w:val="left"/>
              <w:rPr>
                <w:lang w:eastAsia="x-none"/>
              </w:rPr>
            </w:pPr>
            <w:r w:rsidRPr="000961F5">
              <w:rPr>
                <w:lang w:eastAsia="x-none"/>
              </w:rPr>
              <w:t>Individual entry</w:t>
            </w:r>
          </w:p>
        </w:tc>
        <w:tc>
          <w:tcPr>
            <w:tcW w:w="2454" w:type="dxa"/>
          </w:tcPr>
          <w:p w14:paraId="4EC165E0" w14:textId="77777777" w:rsidR="00693DE7" w:rsidRPr="000961F5" w:rsidRDefault="00693DE7" w:rsidP="00693DE7">
            <w:pPr>
              <w:pStyle w:val="ListParagraph"/>
              <w:numPr>
                <w:ilvl w:val="0"/>
                <w:numId w:val="47"/>
              </w:numPr>
              <w:spacing w:after="0" w:line="276" w:lineRule="auto"/>
              <w:ind w:leftChars="0" w:left="232" w:hanging="232"/>
              <w:jc w:val="left"/>
              <w:rPr>
                <w:b/>
                <w:lang w:eastAsia="x-none"/>
              </w:rPr>
            </w:pPr>
            <w:r w:rsidRPr="000961F5">
              <w:rPr>
                <w:b/>
                <w:lang w:eastAsia="x-none"/>
              </w:rPr>
              <w:t>Reject submission</w:t>
            </w:r>
          </w:p>
          <w:p w14:paraId="6C6E1192" w14:textId="50FE9E90" w:rsidR="00693DE7" w:rsidRPr="000961F5" w:rsidRDefault="00E302F8" w:rsidP="00693DE7">
            <w:pPr>
              <w:pStyle w:val="ListParagraph"/>
              <w:numPr>
                <w:ilvl w:val="0"/>
                <w:numId w:val="47"/>
              </w:numPr>
              <w:spacing w:after="0" w:line="276" w:lineRule="auto"/>
              <w:ind w:leftChars="0" w:left="232" w:hanging="232"/>
              <w:jc w:val="left"/>
              <w:rPr>
                <w:b/>
                <w:lang w:eastAsia="x-none"/>
              </w:rPr>
            </w:pPr>
            <w:r w:rsidRPr="000961F5">
              <w:rPr>
                <w:b/>
                <w:lang w:eastAsia="x-none"/>
              </w:rPr>
              <w:t>Prompt e</w:t>
            </w:r>
            <w:r w:rsidR="00693DE7" w:rsidRPr="000961F5">
              <w:rPr>
                <w:b/>
                <w:lang w:eastAsia="x-none"/>
              </w:rPr>
              <w:t>rror message</w:t>
            </w:r>
            <w:r w:rsidR="00693DE7" w:rsidRPr="000961F5">
              <w:rPr>
                <w:lang w:eastAsia="x-none"/>
              </w:rPr>
              <w:t xml:space="preserve"> (“Supporting document is missing”)</w:t>
            </w:r>
          </w:p>
          <w:p w14:paraId="55A50E04" w14:textId="77777777" w:rsidR="00693DE7" w:rsidRPr="000961F5" w:rsidRDefault="00693DE7" w:rsidP="00693DE7">
            <w:pPr>
              <w:pStyle w:val="ListParagraph"/>
              <w:numPr>
                <w:ilvl w:val="0"/>
                <w:numId w:val="47"/>
              </w:numPr>
              <w:spacing w:after="0" w:line="276" w:lineRule="auto"/>
              <w:ind w:leftChars="0" w:left="232" w:hanging="232"/>
              <w:jc w:val="left"/>
              <w:rPr>
                <w:b/>
                <w:lang w:eastAsia="x-none"/>
              </w:rPr>
            </w:pPr>
            <w:r w:rsidRPr="000961F5">
              <w:rPr>
                <w:b/>
                <w:lang w:eastAsia="x-none"/>
              </w:rPr>
              <w:t>Flag out</w:t>
            </w:r>
            <w:r w:rsidRPr="000961F5">
              <w:rPr>
                <w:lang w:eastAsia="x-none"/>
              </w:rPr>
              <w:t xml:space="preserve"> missing attachment</w:t>
            </w:r>
          </w:p>
          <w:p w14:paraId="38179296" w14:textId="77777777" w:rsidR="00693DE7" w:rsidRPr="000961F5" w:rsidRDefault="00693DE7" w:rsidP="00693DE7">
            <w:pPr>
              <w:pStyle w:val="ListParagraph"/>
              <w:spacing w:after="0" w:line="276" w:lineRule="auto"/>
              <w:ind w:leftChars="0" w:left="232"/>
              <w:jc w:val="left"/>
              <w:rPr>
                <w:b/>
                <w:lang w:eastAsia="x-none"/>
              </w:rPr>
            </w:pPr>
          </w:p>
        </w:tc>
        <w:tc>
          <w:tcPr>
            <w:tcW w:w="2958" w:type="dxa"/>
            <w:shd w:val="clear" w:color="auto" w:fill="D9D9D9" w:themeFill="background1" w:themeFillShade="D9"/>
          </w:tcPr>
          <w:p w14:paraId="7B5F43E1" w14:textId="77777777" w:rsidR="00693DE7" w:rsidRPr="000961F5" w:rsidRDefault="00693DE7" w:rsidP="00693DE7">
            <w:pPr>
              <w:spacing w:line="276" w:lineRule="auto"/>
              <w:ind w:left="0"/>
              <w:jc w:val="left"/>
              <w:rPr>
                <w:b/>
                <w:lang w:eastAsia="x-none"/>
              </w:rPr>
            </w:pPr>
          </w:p>
        </w:tc>
      </w:tr>
      <w:tr w:rsidR="00693DE7" w:rsidRPr="000961F5" w14:paraId="47EABA8C" w14:textId="77777777" w:rsidTr="000530E9">
        <w:tc>
          <w:tcPr>
            <w:tcW w:w="400" w:type="dxa"/>
          </w:tcPr>
          <w:p w14:paraId="17AD5B49" w14:textId="7EF4829C" w:rsidR="00693DE7" w:rsidRPr="000961F5" w:rsidRDefault="00693DE7" w:rsidP="00693DE7">
            <w:pPr>
              <w:spacing w:line="276" w:lineRule="auto"/>
              <w:ind w:left="0"/>
              <w:jc w:val="left"/>
              <w:rPr>
                <w:lang w:eastAsia="x-none"/>
              </w:rPr>
            </w:pPr>
            <w:r w:rsidRPr="000961F5">
              <w:rPr>
                <w:lang w:eastAsia="x-none"/>
              </w:rPr>
              <w:t>4</w:t>
            </w:r>
          </w:p>
        </w:tc>
        <w:tc>
          <w:tcPr>
            <w:tcW w:w="1863" w:type="dxa"/>
          </w:tcPr>
          <w:p w14:paraId="7093C38D" w14:textId="77777777" w:rsidR="00693DE7" w:rsidRPr="000961F5" w:rsidRDefault="00693DE7" w:rsidP="00693DE7">
            <w:pPr>
              <w:spacing w:line="276" w:lineRule="auto"/>
              <w:ind w:left="0"/>
              <w:jc w:val="left"/>
              <w:rPr>
                <w:lang w:eastAsia="x-none"/>
              </w:rPr>
            </w:pPr>
            <w:r w:rsidRPr="000961F5">
              <w:rPr>
                <w:lang w:eastAsia="x-none"/>
              </w:rPr>
              <w:t>Own placee list deduplication, inclusive of individual beneficial owners under corporate placees (based on ID Type + ID Number)</w:t>
            </w:r>
          </w:p>
        </w:tc>
        <w:tc>
          <w:tcPr>
            <w:tcW w:w="1560" w:type="dxa"/>
          </w:tcPr>
          <w:p w14:paraId="6FC1F5BA" w14:textId="77777777" w:rsidR="00693DE7" w:rsidRPr="000961F5" w:rsidRDefault="00693DE7" w:rsidP="00693DE7">
            <w:pPr>
              <w:spacing w:line="276" w:lineRule="auto"/>
              <w:ind w:left="0"/>
              <w:jc w:val="left"/>
              <w:rPr>
                <w:lang w:eastAsia="x-none"/>
              </w:rPr>
            </w:pPr>
            <w:r w:rsidRPr="000961F5">
              <w:rPr>
                <w:lang w:eastAsia="x-none"/>
              </w:rPr>
              <w:t>Create placee(s)</w:t>
            </w:r>
          </w:p>
        </w:tc>
        <w:tc>
          <w:tcPr>
            <w:tcW w:w="1089" w:type="dxa"/>
          </w:tcPr>
          <w:p w14:paraId="7EFCC3FF" w14:textId="77777777" w:rsidR="00693DE7" w:rsidRPr="000961F5" w:rsidRDefault="00693DE7" w:rsidP="00693DE7">
            <w:pPr>
              <w:spacing w:line="276" w:lineRule="auto"/>
              <w:ind w:left="0"/>
              <w:jc w:val="left"/>
              <w:rPr>
                <w:lang w:eastAsia="x-none"/>
              </w:rPr>
            </w:pPr>
            <w:r w:rsidRPr="000961F5">
              <w:rPr>
                <w:lang w:eastAsia="x-none"/>
              </w:rPr>
              <w:t>Pending / Submitted lists</w:t>
            </w:r>
          </w:p>
        </w:tc>
        <w:tc>
          <w:tcPr>
            <w:tcW w:w="2454" w:type="dxa"/>
          </w:tcPr>
          <w:p w14:paraId="41F80F56" w14:textId="77777777" w:rsidR="00693DE7" w:rsidRPr="000961F5" w:rsidRDefault="00693DE7" w:rsidP="00693DE7">
            <w:pPr>
              <w:pStyle w:val="ListParagraph"/>
              <w:numPr>
                <w:ilvl w:val="0"/>
                <w:numId w:val="47"/>
              </w:numPr>
              <w:spacing w:after="0" w:line="276" w:lineRule="auto"/>
              <w:ind w:leftChars="0" w:left="232" w:hanging="232"/>
              <w:jc w:val="left"/>
              <w:rPr>
                <w:lang w:eastAsia="x-none"/>
              </w:rPr>
            </w:pPr>
            <w:r w:rsidRPr="000961F5">
              <w:rPr>
                <w:b/>
                <w:lang w:eastAsia="x-none"/>
              </w:rPr>
              <w:t>Reject submission</w:t>
            </w:r>
          </w:p>
          <w:p w14:paraId="64714044" w14:textId="7286FD35" w:rsidR="00693DE7" w:rsidRPr="000961F5" w:rsidRDefault="00E302F8" w:rsidP="00693DE7">
            <w:pPr>
              <w:pStyle w:val="ListParagraph"/>
              <w:numPr>
                <w:ilvl w:val="0"/>
                <w:numId w:val="47"/>
              </w:numPr>
              <w:spacing w:after="0" w:line="276" w:lineRule="auto"/>
              <w:ind w:leftChars="0" w:left="232" w:hanging="232"/>
              <w:jc w:val="left"/>
              <w:rPr>
                <w:lang w:eastAsia="x-none"/>
              </w:rPr>
            </w:pPr>
            <w:r w:rsidRPr="000961F5">
              <w:rPr>
                <w:b/>
                <w:lang w:eastAsia="x-none"/>
              </w:rPr>
              <w:t>Prompt e</w:t>
            </w:r>
            <w:r w:rsidR="00693DE7" w:rsidRPr="000961F5">
              <w:rPr>
                <w:b/>
                <w:lang w:eastAsia="x-none"/>
              </w:rPr>
              <w:t>rror message</w:t>
            </w:r>
            <w:r w:rsidR="00693DE7" w:rsidRPr="000961F5">
              <w:rPr>
                <w:lang w:eastAsia="x-none"/>
              </w:rPr>
              <w:t xml:space="preserve"> (“[placee name] and [placee name] have same ID numbers. Please address.”)</w:t>
            </w:r>
          </w:p>
          <w:p w14:paraId="67BB4B5D" w14:textId="77777777" w:rsidR="00693DE7" w:rsidRPr="000961F5" w:rsidRDefault="00693DE7" w:rsidP="00693DE7">
            <w:pPr>
              <w:pStyle w:val="ListParagraph"/>
              <w:numPr>
                <w:ilvl w:val="0"/>
                <w:numId w:val="47"/>
              </w:numPr>
              <w:spacing w:after="0" w:line="276" w:lineRule="auto"/>
              <w:ind w:leftChars="0" w:left="232" w:hanging="232"/>
              <w:jc w:val="left"/>
              <w:rPr>
                <w:lang w:eastAsia="x-none"/>
              </w:rPr>
            </w:pPr>
            <w:r w:rsidRPr="000961F5">
              <w:rPr>
                <w:b/>
                <w:lang w:eastAsia="x-none"/>
              </w:rPr>
              <w:t>Flag out</w:t>
            </w:r>
            <w:r w:rsidRPr="000961F5">
              <w:rPr>
                <w:lang w:eastAsia="x-none"/>
              </w:rPr>
              <w:t xml:space="preserve"> duplicated entries in error message</w:t>
            </w:r>
          </w:p>
          <w:p w14:paraId="174726C0" w14:textId="77777777" w:rsidR="00693DE7" w:rsidRPr="000961F5" w:rsidRDefault="00693DE7" w:rsidP="00693DE7">
            <w:pPr>
              <w:pStyle w:val="ListParagraph"/>
              <w:spacing w:after="0" w:line="276" w:lineRule="auto"/>
              <w:ind w:leftChars="0" w:left="0"/>
              <w:jc w:val="left"/>
              <w:rPr>
                <w:lang w:eastAsia="x-none"/>
              </w:rPr>
            </w:pPr>
          </w:p>
        </w:tc>
        <w:tc>
          <w:tcPr>
            <w:tcW w:w="2958" w:type="dxa"/>
            <w:shd w:val="clear" w:color="auto" w:fill="D9D9D9" w:themeFill="background1" w:themeFillShade="D9"/>
          </w:tcPr>
          <w:p w14:paraId="1FA63FCF" w14:textId="77777777" w:rsidR="00693DE7" w:rsidRPr="000961F5" w:rsidRDefault="00693DE7" w:rsidP="00693DE7">
            <w:pPr>
              <w:spacing w:line="276" w:lineRule="auto"/>
              <w:ind w:left="0"/>
              <w:jc w:val="left"/>
              <w:rPr>
                <w:b/>
                <w:lang w:eastAsia="x-none"/>
              </w:rPr>
            </w:pPr>
          </w:p>
        </w:tc>
      </w:tr>
      <w:tr w:rsidR="00693DE7" w:rsidRPr="000961F5" w14:paraId="109FD69B" w14:textId="77777777" w:rsidTr="000530E9">
        <w:tc>
          <w:tcPr>
            <w:tcW w:w="400" w:type="dxa"/>
          </w:tcPr>
          <w:p w14:paraId="1303583E" w14:textId="0C0CA6F9" w:rsidR="00693DE7" w:rsidRPr="000961F5" w:rsidRDefault="00693DE7" w:rsidP="00693DE7">
            <w:pPr>
              <w:spacing w:line="276" w:lineRule="auto"/>
              <w:ind w:left="0"/>
              <w:jc w:val="left"/>
              <w:rPr>
                <w:lang w:eastAsia="x-none"/>
              </w:rPr>
            </w:pPr>
            <w:r w:rsidRPr="000961F5">
              <w:rPr>
                <w:lang w:eastAsia="x-none"/>
              </w:rPr>
              <w:t>5</w:t>
            </w:r>
          </w:p>
        </w:tc>
        <w:tc>
          <w:tcPr>
            <w:tcW w:w="1863" w:type="dxa"/>
          </w:tcPr>
          <w:p w14:paraId="025CEBAA" w14:textId="77777777" w:rsidR="00693DE7" w:rsidRPr="000961F5" w:rsidRDefault="00693DE7" w:rsidP="00693DE7">
            <w:pPr>
              <w:spacing w:line="276" w:lineRule="auto"/>
              <w:ind w:left="0"/>
              <w:jc w:val="left"/>
              <w:rPr>
                <w:lang w:eastAsia="x-none"/>
              </w:rPr>
            </w:pPr>
            <w:r w:rsidRPr="000961F5">
              <w:rPr>
                <w:lang w:eastAsia="x-none"/>
              </w:rPr>
              <w:t>Cross placee list deduplication inclusive of individual beneficial owners under corporate placees (based on ID Type + ID Number)</w:t>
            </w:r>
          </w:p>
          <w:p w14:paraId="41C98185" w14:textId="77777777" w:rsidR="00693DE7" w:rsidRPr="000961F5" w:rsidRDefault="00693DE7" w:rsidP="00693DE7">
            <w:pPr>
              <w:spacing w:line="276" w:lineRule="auto"/>
              <w:ind w:left="0"/>
              <w:jc w:val="left"/>
              <w:rPr>
                <w:lang w:eastAsia="x-none"/>
              </w:rPr>
            </w:pPr>
          </w:p>
        </w:tc>
        <w:tc>
          <w:tcPr>
            <w:tcW w:w="1560" w:type="dxa"/>
          </w:tcPr>
          <w:p w14:paraId="6A7A9DF6" w14:textId="77777777" w:rsidR="00693DE7" w:rsidRPr="000961F5" w:rsidRDefault="00693DE7" w:rsidP="00693DE7">
            <w:pPr>
              <w:spacing w:line="276" w:lineRule="auto"/>
              <w:ind w:left="0"/>
              <w:jc w:val="left"/>
              <w:rPr>
                <w:lang w:eastAsia="x-none"/>
              </w:rPr>
            </w:pPr>
            <w:r w:rsidRPr="000961F5">
              <w:rPr>
                <w:lang w:eastAsia="x-none"/>
              </w:rPr>
              <w:t>Submit placee(s) [Pending -&gt; Submitted]</w:t>
            </w:r>
          </w:p>
        </w:tc>
        <w:tc>
          <w:tcPr>
            <w:tcW w:w="1089" w:type="dxa"/>
          </w:tcPr>
          <w:p w14:paraId="7D0AE49E" w14:textId="77777777" w:rsidR="00693DE7" w:rsidRPr="000961F5" w:rsidRDefault="00693DE7" w:rsidP="00693DE7">
            <w:pPr>
              <w:spacing w:line="276" w:lineRule="auto"/>
              <w:ind w:left="0"/>
              <w:jc w:val="left"/>
              <w:rPr>
                <w:lang w:eastAsia="x-none"/>
              </w:rPr>
            </w:pPr>
            <w:r w:rsidRPr="000961F5">
              <w:rPr>
                <w:lang w:eastAsia="x-none"/>
              </w:rPr>
              <w:t>Submitted list</w:t>
            </w:r>
          </w:p>
        </w:tc>
        <w:tc>
          <w:tcPr>
            <w:tcW w:w="2454" w:type="dxa"/>
          </w:tcPr>
          <w:p w14:paraId="2F8B65DA" w14:textId="2EB3996D" w:rsidR="00693DE7" w:rsidRPr="000961F5" w:rsidRDefault="00693DE7">
            <w:pPr>
              <w:pStyle w:val="ListParagraph"/>
              <w:numPr>
                <w:ilvl w:val="0"/>
                <w:numId w:val="47"/>
              </w:numPr>
              <w:spacing w:after="0" w:line="276" w:lineRule="auto"/>
              <w:ind w:leftChars="0" w:left="232" w:hanging="232"/>
              <w:jc w:val="left"/>
              <w:rPr>
                <w:b/>
                <w:lang w:eastAsia="x-none"/>
              </w:rPr>
            </w:pPr>
            <w:r w:rsidRPr="000961F5">
              <w:rPr>
                <w:b/>
                <w:lang w:eastAsia="x-none"/>
              </w:rPr>
              <w:t xml:space="preserve">Flag out [Principal Lead Broker / Lead Underwriter or Distributor] </w:t>
            </w:r>
            <w:r w:rsidRPr="000961F5">
              <w:rPr>
                <w:lang w:eastAsia="x-none"/>
              </w:rPr>
              <w:t>“[placee name] has the same ID number as another placee from another distributor. They will be aggregated as one placee.”</w:t>
            </w:r>
          </w:p>
          <w:p w14:paraId="3D649E5A" w14:textId="77777777" w:rsidR="00693DE7" w:rsidRPr="000961F5" w:rsidRDefault="00693DE7" w:rsidP="00693DE7">
            <w:pPr>
              <w:pStyle w:val="ListParagraph"/>
              <w:numPr>
                <w:ilvl w:val="0"/>
                <w:numId w:val="47"/>
              </w:numPr>
              <w:spacing w:after="0" w:line="276" w:lineRule="auto"/>
              <w:ind w:leftChars="0" w:left="232" w:hanging="232"/>
              <w:jc w:val="left"/>
              <w:rPr>
                <w:b/>
                <w:lang w:eastAsia="x-none"/>
              </w:rPr>
            </w:pPr>
            <w:r w:rsidRPr="000961F5">
              <w:rPr>
                <w:b/>
                <w:lang w:eastAsia="x-none"/>
              </w:rPr>
              <w:t>Aggregate as one placee</w:t>
            </w:r>
          </w:p>
        </w:tc>
        <w:tc>
          <w:tcPr>
            <w:tcW w:w="2958" w:type="dxa"/>
            <w:shd w:val="clear" w:color="auto" w:fill="auto"/>
          </w:tcPr>
          <w:p w14:paraId="581BA72E" w14:textId="77777777" w:rsidR="00693DE7" w:rsidRPr="000961F5" w:rsidRDefault="00693DE7" w:rsidP="00693DE7">
            <w:pPr>
              <w:pStyle w:val="ListParagraph"/>
              <w:numPr>
                <w:ilvl w:val="0"/>
                <w:numId w:val="47"/>
              </w:numPr>
              <w:spacing w:line="276" w:lineRule="auto"/>
              <w:ind w:leftChars="0" w:left="232" w:hanging="232"/>
              <w:jc w:val="left"/>
              <w:rPr>
                <w:b/>
                <w:lang w:eastAsia="x-none"/>
              </w:rPr>
            </w:pPr>
            <w:r w:rsidRPr="000961F5">
              <w:rPr>
                <w:b/>
                <w:lang w:eastAsia="x-none"/>
              </w:rPr>
              <w:t xml:space="preserve">Flag out </w:t>
            </w:r>
            <w:r w:rsidRPr="000961F5">
              <w:rPr>
                <w:lang w:eastAsia="x-none"/>
              </w:rPr>
              <w:t>as “[placee name] of [distributor name] has the same ID number as [placee name] of [distributor name]. They will be aggregated as one placee.”</w:t>
            </w:r>
          </w:p>
          <w:p w14:paraId="37E96A4D" w14:textId="77777777" w:rsidR="00693DE7" w:rsidRPr="000961F5" w:rsidRDefault="00693DE7" w:rsidP="00693DE7">
            <w:pPr>
              <w:pStyle w:val="ListParagraph"/>
              <w:numPr>
                <w:ilvl w:val="0"/>
                <w:numId w:val="47"/>
              </w:numPr>
              <w:spacing w:line="276" w:lineRule="auto"/>
              <w:ind w:leftChars="0" w:left="232" w:hanging="232"/>
              <w:jc w:val="left"/>
              <w:rPr>
                <w:b/>
                <w:lang w:eastAsia="x-none"/>
              </w:rPr>
            </w:pPr>
            <w:r w:rsidRPr="000961F5">
              <w:rPr>
                <w:b/>
                <w:lang w:eastAsia="x-none"/>
              </w:rPr>
              <w:t>Aggregate as one placee</w:t>
            </w:r>
          </w:p>
        </w:tc>
      </w:tr>
      <w:tr w:rsidR="00693DE7" w:rsidRPr="000961F5" w14:paraId="351C0872" w14:textId="77777777" w:rsidTr="000530E9">
        <w:tc>
          <w:tcPr>
            <w:tcW w:w="400" w:type="dxa"/>
          </w:tcPr>
          <w:p w14:paraId="5EF8A87C" w14:textId="0F416FE3" w:rsidR="00693DE7" w:rsidRPr="000961F5" w:rsidRDefault="00693DE7" w:rsidP="00693DE7">
            <w:pPr>
              <w:spacing w:line="276" w:lineRule="auto"/>
              <w:ind w:left="0"/>
              <w:jc w:val="left"/>
              <w:rPr>
                <w:lang w:eastAsia="x-none"/>
              </w:rPr>
            </w:pPr>
            <w:r w:rsidRPr="000961F5">
              <w:rPr>
                <w:lang w:eastAsia="x-none"/>
              </w:rPr>
              <w:t>6</w:t>
            </w:r>
          </w:p>
        </w:tc>
        <w:tc>
          <w:tcPr>
            <w:tcW w:w="1863" w:type="dxa"/>
          </w:tcPr>
          <w:p w14:paraId="04649563" w14:textId="77777777" w:rsidR="00693DE7" w:rsidRPr="000961F5" w:rsidRDefault="00693DE7" w:rsidP="00693DE7">
            <w:pPr>
              <w:spacing w:line="276" w:lineRule="auto"/>
              <w:ind w:left="0"/>
              <w:jc w:val="left"/>
              <w:rPr>
                <w:lang w:eastAsia="x-none"/>
              </w:rPr>
            </w:pPr>
            <w:r w:rsidRPr="000961F5">
              <w:rPr>
                <w:lang w:eastAsia="x-none"/>
              </w:rPr>
              <w:t>Cross EIPO final allocation list, inclusive of individual beneficial owners under corporate placees (based on ID Type + ID Number)</w:t>
            </w:r>
          </w:p>
          <w:p w14:paraId="21C39F81" w14:textId="77777777" w:rsidR="00693DE7" w:rsidRPr="000961F5" w:rsidRDefault="00693DE7" w:rsidP="00693DE7">
            <w:pPr>
              <w:spacing w:line="276" w:lineRule="auto"/>
              <w:ind w:left="0"/>
              <w:jc w:val="left"/>
              <w:rPr>
                <w:lang w:eastAsia="x-none"/>
              </w:rPr>
            </w:pPr>
          </w:p>
          <w:p w14:paraId="68CAD59A" w14:textId="77777777" w:rsidR="00693DE7" w:rsidRPr="000961F5" w:rsidRDefault="00693DE7" w:rsidP="00693DE7">
            <w:pPr>
              <w:spacing w:line="276" w:lineRule="auto"/>
              <w:ind w:left="0"/>
              <w:jc w:val="left"/>
              <w:rPr>
                <w:lang w:eastAsia="x-none"/>
              </w:rPr>
            </w:pPr>
            <w:r w:rsidRPr="000961F5">
              <w:rPr>
                <w:lang w:eastAsia="x-none"/>
              </w:rPr>
              <w:lastRenderedPageBreak/>
              <w:t>If EIPO final allocation &gt; 0</w:t>
            </w:r>
          </w:p>
          <w:p w14:paraId="4871688F" w14:textId="77777777" w:rsidR="00693DE7" w:rsidRPr="000961F5" w:rsidRDefault="00693DE7" w:rsidP="00693DE7">
            <w:pPr>
              <w:spacing w:line="276" w:lineRule="auto"/>
              <w:ind w:left="0"/>
              <w:jc w:val="left"/>
              <w:rPr>
                <w:lang w:eastAsia="x-none"/>
              </w:rPr>
            </w:pPr>
          </w:p>
        </w:tc>
        <w:tc>
          <w:tcPr>
            <w:tcW w:w="1560" w:type="dxa"/>
          </w:tcPr>
          <w:p w14:paraId="41C51A34" w14:textId="77777777" w:rsidR="00693DE7" w:rsidRPr="000961F5" w:rsidRDefault="00693DE7" w:rsidP="00693DE7">
            <w:pPr>
              <w:spacing w:line="276" w:lineRule="auto"/>
              <w:ind w:left="0"/>
              <w:jc w:val="left"/>
              <w:rPr>
                <w:lang w:eastAsia="x-none"/>
              </w:rPr>
            </w:pPr>
            <w:r w:rsidRPr="000961F5">
              <w:rPr>
                <w:lang w:eastAsia="x-none"/>
              </w:rPr>
              <w:lastRenderedPageBreak/>
              <w:t>Submit placee(s) [Pending -&gt; Submitted]</w:t>
            </w:r>
          </w:p>
        </w:tc>
        <w:tc>
          <w:tcPr>
            <w:tcW w:w="1089" w:type="dxa"/>
          </w:tcPr>
          <w:p w14:paraId="418B1814" w14:textId="77777777" w:rsidR="00693DE7" w:rsidRPr="000961F5" w:rsidRDefault="00693DE7" w:rsidP="00693DE7">
            <w:pPr>
              <w:spacing w:line="276" w:lineRule="auto"/>
              <w:ind w:left="0"/>
              <w:jc w:val="left"/>
              <w:rPr>
                <w:lang w:eastAsia="x-none"/>
              </w:rPr>
            </w:pPr>
            <w:r w:rsidRPr="000961F5">
              <w:rPr>
                <w:lang w:eastAsia="x-none"/>
              </w:rPr>
              <w:t>EIPO Final Allocation File</w:t>
            </w:r>
          </w:p>
        </w:tc>
        <w:tc>
          <w:tcPr>
            <w:tcW w:w="2454" w:type="dxa"/>
          </w:tcPr>
          <w:p w14:paraId="10279348" w14:textId="77777777" w:rsidR="00693DE7" w:rsidRPr="000961F5" w:rsidRDefault="00693DE7" w:rsidP="00693DE7">
            <w:pPr>
              <w:pStyle w:val="ListParagraph"/>
              <w:numPr>
                <w:ilvl w:val="0"/>
                <w:numId w:val="47"/>
              </w:numPr>
              <w:spacing w:after="0" w:line="276" w:lineRule="auto"/>
              <w:ind w:leftChars="0" w:left="232" w:hanging="232"/>
              <w:jc w:val="left"/>
              <w:rPr>
                <w:lang w:eastAsia="x-none"/>
              </w:rPr>
            </w:pPr>
            <w:r w:rsidRPr="000961F5">
              <w:rPr>
                <w:b/>
                <w:lang w:eastAsia="x-none"/>
              </w:rPr>
              <w:t>Reject submission</w:t>
            </w:r>
          </w:p>
          <w:p w14:paraId="5949E6BB" w14:textId="733F9B84" w:rsidR="00693DE7" w:rsidRPr="000961F5" w:rsidRDefault="00E302F8" w:rsidP="00693DE7">
            <w:pPr>
              <w:pStyle w:val="ListParagraph"/>
              <w:numPr>
                <w:ilvl w:val="0"/>
                <w:numId w:val="47"/>
              </w:numPr>
              <w:spacing w:after="0" w:line="276" w:lineRule="auto"/>
              <w:ind w:leftChars="0" w:left="232" w:hanging="232"/>
              <w:jc w:val="left"/>
              <w:rPr>
                <w:lang w:eastAsia="x-none"/>
              </w:rPr>
            </w:pPr>
            <w:r w:rsidRPr="000961F5">
              <w:rPr>
                <w:b/>
                <w:lang w:eastAsia="x-none"/>
              </w:rPr>
              <w:t>Prompt e</w:t>
            </w:r>
            <w:r w:rsidR="00693DE7" w:rsidRPr="000961F5">
              <w:rPr>
                <w:b/>
                <w:lang w:eastAsia="x-none"/>
              </w:rPr>
              <w:t>rror message</w:t>
            </w:r>
            <w:r w:rsidR="00693DE7" w:rsidRPr="000961F5">
              <w:rPr>
                <w:lang w:eastAsia="x-none"/>
              </w:rPr>
              <w:t xml:space="preserve"> as “[placee name] has already received shares as part of the public offer. Please remove.”</w:t>
            </w:r>
          </w:p>
          <w:p w14:paraId="032568E8" w14:textId="77777777" w:rsidR="00693DE7" w:rsidRPr="000961F5" w:rsidRDefault="00693DE7" w:rsidP="00693DE7">
            <w:pPr>
              <w:pStyle w:val="ListParagraph"/>
              <w:numPr>
                <w:ilvl w:val="0"/>
                <w:numId w:val="47"/>
              </w:numPr>
              <w:spacing w:after="0" w:line="276" w:lineRule="auto"/>
              <w:ind w:leftChars="0" w:left="232" w:hanging="232"/>
              <w:jc w:val="left"/>
              <w:rPr>
                <w:lang w:eastAsia="x-none"/>
              </w:rPr>
            </w:pPr>
            <w:r w:rsidRPr="000961F5">
              <w:rPr>
                <w:b/>
                <w:lang w:eastAsia="x-none"/>
              </w:rPr>
              <w:t>Flag out</w:t>
            </w:r>
            <w:r w:rsidRPr="000961F5">
              <w:rPr>
                <w:lang w:eastAsia="x-none"/>
              </w:rPr>
              <w:t xml:space="preserve"> duplicated entries in error message</w:t>
            </w:r>
          </w:p>
        </w:tc>
        <w:tc>
          <w:tcPr>
            <w:tcW w:w="2958" w:type="dxa"/>
            <w:shd w:val="clear" w:color="auto" w:fill="D9D9D9" w:themeFill="background1" w:themeFillShade="D9"/>
          </w:tcPr>
          <w:p w14:paraId="4D363F02" w14:textId="77777777" w:rsidR="00693DE7" w:rsidRPr="000961F5" w:rsidRDefault="00693DE7" w:rsidP="00693DE7">
            <w:pPr>
              <w:spacing w:line="276" w:lineRule="auto"/>
              <w:ind w:left="0"/>
              <w:jc w:val="left"/>
              <w:rPr>
                <w:b/>
                <w:lang w:eastAsia="x-none"/>
              </w:rPr>
            </w:pPr>
          </w:p>
        </w:tc>
      </w:tr>
      <w:tr w:rsidR="00693DE7" w:rsidRPr="000961F5" w14:paraId="3EC61F73" w14:textId="77777777" w:rsidTr="000530E9">
        <w:tc>
          <w:tcPr>
            <w:tcW w:w="400" w:type="dxa"/>
          </w:tcPr>
          <w:p w14:paraId="0F7CCA4B" w14:textId="066F9CAA" w:rsidR="00693DE7" w:rsidRPr="000961F5" w:rsidRDefault="00693DE7" w:rsidP="00693DE7">
            <w:pPr>
              <w:spacing w:line="276" w:lineRule="auto"/>
              <w:ind w:left="0"/>
              <w:jc w:val="left"/>
              <w:rPr>
                <w:lang w:eastAsia="x-none"/>
              </w:rPr>
            </w:pPr>
            <w:r w:rsidRPr="000961F5">
              <w:rPr>
                <w:lang w:eastAsia="x-none"/>
              </w:rPr>
              <w:t>7</w:t>
            </w:r>
          </w:p>
        </w:tc>
        <w:tc>
          <w:tcPr>
            <w:tcW w:w="1863" w:type="dxa"/>
          </w:tcPr>
          <w:p w14:paraId="416960A9" w14:textId="77777777" w:rsidR="00693DE7" w:rsidRPr="000961F5" w:rsidRDefault="00693DE7" w:rsidP="00693DE7">
            <w:pPr>
              <w:spacing w:line="276" w:lineRule="auto"/>
              <w:ind w:left="0"/>
              <w:jc w:val="left"/>
              <w:rPr>
                <w:lang w:eastAsia="x-none"/>
              </w:rPr>
            </w:pPr>
            <w:r w:rsidRPr="000961F5">
              <w:rPr>
                <w:lang w:eastAsia="x-none"/>
              </w:rPr>
              <w:t>Cross EIPO final allocation list, inclusive of individual beneficial owners under corporate placees (based on ID Type + ID Number)</w:t>
            </w:r>
          </w:p>
          <w:p w14:paraId="02ADFCD4" w14:textId="77777777" w:rsidR="00693DE7" w:rsidRPr="000961F5" w:rsidRDefault="00693DE7" w:rsidP="00693DE7">
            <w:pPr>
              <w:spacing w:line="276" w:lineRule="auto"/>
              <w:ind w:left="0"/>
              <w:jc w:val="left"/>
              <w:rPr>
                <w:lang w:eastAsia="x-none"/>
              </w:rPr>
            </w:pPr>
          </w:p>
          <w:p w14:paraId="67C904CA" w14:textId="77777777" w:rsidR="00693DE7" w:rsidRPr="000961F5" w:rsidRDefault="00693DE7" w:rsidP="00693DE7">
            <w:pPr>
              <w:spacing w:line="276" w:lineRule="auto"/>
              <w:ind w:left="0"/>
              <w:jc w:val="left"/>
              <w:rPr>
                <w:lang w:eastAsia="x-none"/>
              </w:rPr>
            </w:pPr>
            <w:r w:rsidRPr="000961F5">
              <w:rPr>
                <w:lang w:eastAsia="x-none"/>
              </w:rPr>
              <w:t>If EIPO final allocation = 0</w:t>
            </w:r>
          </w:p>
          <w:p w14:paraId="25C9A6EF" w14:textId="77777777" w:rsidR="00693DE7" w:rsidRPr="000961F5" w:rsidRDefault="00693DE7" w:rsidP="00693DE7">
            <w:pPr>
              <w:spacing w:line="276" w:lineRule="auto"/>
              <w:ind w:left="0"/>
              <w:jc w:val="left"/>
              <w:rPr>
                <w:lang w:eastAsia="x-none"/>
              </w:rPr>
            </w:pPr>
          </w:p>
        </w:tc>
        <w:tc>
          <w:tcPr>
            <w:tcW w:w="1560" w:type="dxa"/>
          </w:tcPr>
          <w:p w14:paraId="4415D85F" w14:textId="77777777" w:rsidR="00693DE7" w:rsidRPr="000961F5" w:rsidRDefault="00693DE7" w:rsidP="00693DE7">
            <w:pPr>
              <w:spacing w:line="276" w:lineRule="auto"/>
              <w:ind w:left="0"/>
              <w:jc w:val="left"/>
              <w:rPr>
                <w:lang w:eastAsia="x-none"/>
              </w:rPr>
            </w:pPr>
            <w:r w:rsidRPr="000961F5">
              <w:rPr>
                <w:lang w:eastAsia="x-none"/>
              </w:rPr>
              <w:t>Submit placee(s) [Pending -&gt; Submitted]</w:t>
            </w:r>
          </w:p>
        </w:tc>
        <w:tc>
          <w:tcPr>
            <w:tcW w:w="1089" w:type="dxa"/>
          </w:tcPr>
          <w:p w14:paraId="151A7B2C" w14:textId="77777777" w:rsidR="00693DE7" w:rsidRPr="000961F5" w:rsidRDefault="00693DE7" w:rsidP="00693DE7">
            <w:pPr>
              <w:spacing w:line="276" w:lineRule="auto"/>
              <w:ind w:left="0"/>
              <w:jc w:val="left"/>
              <w:rPr>
                <w:lang w:eastAsia="x-none"/>
              </w:rPr>
            </w:pPr>
            <w:r w:rsidRPr="000961F5">
              <w:rPr>
                <w:lang w:eastAsia="x-none"/>
              </w:rPr>
              <w:t>EIPO Final Allocation File</w:t>
            </w:r>
          </w:p>
        </w:tc>
        <w:tc>
          <w:tcPr>
            <w:tcW w:w="2454" w:type="dxa"/>
          </w:tcPr>
          <w:p w14:paraId="33F4057A" w14:textId="77777777" w:rsidR="00693DE7" w:rsidRPr="000961F5" w:rsidRDefault="00693DE7" w:rsidP="00693DE7">
            <w:pPr>
              <w:pStyle w:val="ListParagraph"/>
              <w:numPr>
                <w:ilvl w:val="0"/>
                <w:numId w:val="47"/>
              </w:numPr>
              <w:spacing w:after="0" w:line="276" w:lineRule="auto"/>
              <w:ind w:leftChars="0" w:left="232" w:hanging="232"/>
              <w:jc w:val="left"/>
              <w:rPr>
                <w:b/>
                <w:lang w:eastAsia="x-none"/>
              </w:rPr>
            </w:pPr>
            <w:r w:rsidRPr="000961F5">
              <w:rPr>
                <w:b/>
                <w:lang w:eastAsia="x-none"/>
              </w:rPr>
              <w:t xml:space="preserve">Flag out as </w:t>
            </w:r>
            <w:r w:rsidRPr="000961F5">
              <w:rPr>
                <w:lang w:eastAsia="x-none"/>
              </w:rPr>
              <w:t>“[placee name] has applied for but was not allocated any shares in the public offer.</w:t>
            </w:r>
            <w:r w:rsidRPr="000961F5">
              <w:rPr>
                <w:b/>
                <w:lang w:eastAsia="x-none"/>
              </w:rPr>
              <w:t>”</w:t>
            </w:r>
          </w:p>
        </w:tc>
        <w:tc>
          <w:tcPr>
            <w:tcW w:w="2958" w:type="dxa"/>
            <w:shd w:val="clear" w:color="auto" w:fill="auto"/>
          </w:tcPr>
          <w:p w14:paraId="3382DF87" w14:textId="77777777" w:rsidR="00693DE7" w:rsidRPr="000961F5" w:rsidRDefault="00693DE7" w:rsidP="00693DE7">
            <w:pPr>
              <w:pStyle w:val="ListParagraph"/>
              <w:numPr>
                <w:ilvl w:val="0"/>
                <w:numId w:val="47"/>
              </w:numPr>
              <w:spacing w:line="276" w:lineRule="auto"/>
              <w:ind w:leftChars="0" w:left="232" w:hanging="232"/>
              <w:jc w:val="left"/>
              <w:rPr>
                <w:b/>
                <w:lang w:eastAsia="x-none"/>
              </w:rPr>
            </w:pPr>
            <w:r w:rsidRPr="000961F5">
              <w:rPr>
                <w:b/>
                <w:lang w:eastAsia="x-none"/>
              </w:rPr>
              <w:t xml:space="preserve">Flag out as </w:t>
            </w:r>
            <w:r w:rsidRPr="000961F5">
              <w:rPr>
                <w:lang w:eastAsia="x-none"/>
              </w:rPr>
              <w:t>“[placee name] has applied for but was not allocated any shares in the public offer.</w:t>
            </w:r>
            <w:r w:rsidRPr="000961F5">
              <w:rPr>
                <w:b/>
                <w:lang w:eastAsia="x-none"/>
              </w:rPr>
              <w:t>”</w:t>
            </w:r>
          </w:p>
        </w:tc>
      </w:tr>
      <w:tr w:rsidR="00693DE7" w:rsidRPr="000961F5" w14:paraId="5AF3DA0B" w14:textId="77777777" w:rsidTr="000530E9">
        <w:tc>
          <w:tcPr>
            <w:tcW w:w="400" w:type="dxa"/>
          </w:tcPr>
          <w:p w14:paraId="51B15DB6" w14:textId="79E88A8B" w:rsidR="00693DE7" w:rsidRPr="000961F5" w:rsidRDefault="00693DE7" w:rsidP="00693DE7">
            <w:pPr>
              <w:spacing w:line="276" w:lineRule="auto"/>
              <w:ind w:left="0"/>
              <w:jc w:val="left"/>
              <w:rPr>
                <w:lang w:eastAsia="x-none"/>
              </w:rPr>
            </w:pPr>
            <w:r w:rsidRPr="000961F5">
              <w:rPr>
                <w:lang w:eastAsia="x-none"/>
              </w:rPr>
              <w:t>8</w:t>
            </w:r>
          </w:p>
        </w:tc>
        <w:tc>
          <w:tcPr>
            <w:tcW w:w="1863" w:type="dxa"/>
          </w:tcPr>
          <w:p w14:paraId="1C64EE47" w14:textId="77777777" w:rsidR="00693DE7" w:rsidRPr="000961F5" w:rsidRDefault="00693DE7" w:rsidP="00693DE7">
            <w:pPr>
              <w:spacing w:line="276" w:lineRule="auto"/>
              <w:ind w:left="0"/>
              <w:jc w:val="left"/>
              <w:rPr>
                <w:lang w:eastAsia="x-none"/>
              </w:rPr>
            </w:pPr>
            <w:r w:rsidRPr="000961F5">
              <w:rPr>
                <w:lang w:eastAsia="x-none"/>
              </w:rPr>
              <w:t xml:space="preserve">Sum of shares submitted exceeding the distributor’s outstanding balance of sub-placing allocation </w:t>
            </w:r>
          </w:p>
        </w:tc>
        <w:tc>
          <w:tcPr>
            <w:tcW w:w="1560" w:type="dxa"/>
          </w:tcPr>
          <w:p w14:paraId="6715E77E" w14:textId="77777777" w:rsidR="00693DE7" w:rsidRPr="000961F5" w:rsidRDefault="00693DE7" w:rsidP="00693DE7">
            <w:pPr>
              <w:spacing w:line="276" w:lineRule="auto"/>
              <w:ind w:left="0"/>
              <w:jc w:val="left"/>
              <w:rPr>
                <w:lang w:eastAsia="x-none"/>
              </w:rPr>
            </w:pPr>
            <w:r w:rsidRPr="000961F5">
              <w:rPr>
                <w:lang w:eastAsia="x-none"/>
              </w:rPr>
              <w:t>Submit placee(s) [Pending -&gt; Submitted]</w:t>
            </w:r>
          </w:p>
          <w:p w14:paraId="4E5EB479" w14:textId="77777777" w:rsidR="00693DE7" w:rsidRPr="000961F5" w:rsidRDefault="00693DE7" w:rsidP="00693DE7">
            <w:pPr>
              <w:spacing w:line="276" w:lineRule="auto"/>
              <w:ind w:left="0"/>
              <w:jc w:val="left"/>
              <w:rPr>
                <w:lang w:eastAsia="x-none"/>
              </w:rPr>
            </w:pPr>
          </w:p>
        </w:tc>
        <w:tc>
          <w:tcPr>
            <w:tcW w:w="1089" w:type="dxa"/>
          </w:tcPr>
          <w:p w14:paraId="223E6EC9" w14:textId="77777777" w:rsidR="00693DE7" w:rsidRPr="000961F5" w:rsidRDefault="00693DE7" w:rsidP="00693DE7">
            <w:pPr>
              <w:spacing w:line="276" w:lineRule="auto"/>
              <w:ind w:left="0"/>
              <w:jc w:val="left"/>
              <w:rPr>
                <w:lang w:eastAsia="x-none"/>
              </w:rPr>
            </w:pPr>
            <w:r w:rsidRPr="000961F5">
              <w:rPr>
                <w:lang w:eastAsia="x-none"/>
              </w:rPr>
              <w:t>Submitted list</w:t>
            </w:r>
          </w:p>
        </w:tc>
        <w:tc>
          <w:tcPr>
            <w:tcW w:w="2454" w:type="dxa"/>
          </w:tcPr>
          <w:p w14:paraId="502CCCEA" w14:textId="77777777" w:rsidR="00693DE7" w:rsidRPr="000961F5" w:rsidRDefault="00693DE7" w:rsidP="00693DE7">
            <w:pPr>
              <w:pStyle w:val="ListParagraph"/>
              <w:numPr>
                <w:ilvl w:val="0"/>
                <w:numId w:val="47"/>
              </w:numPr>
              <w:spacing w:after="0" w:line="276" w:lineRule="auto"/>
              <w:ind w:leftChars="0" w:left="232" w:hanging="232"/>
              <w:jc w:val="left"/>
              <w:rPr>
                <w:b/>
                <w:lang w:eastAsia="x-none"/>
              </w:rPr>
            </w:pPr>
            <w:r w:rsidRPr="000961F5">
              <w:rPr>
                <w:b/>
                <w:lang w:eastAsia="x-none"/>
              </w:rPr>
              <w:t>Reject submission</w:t>
            </w:r>
          </w:p>
          <w:p w14:paraId="61BE1A2D" w14:textId="77777777" w:rsidR="00693DE7" w:rsidRPr="000961F5" w:rsidRDefault="00693DE7" w:rsidP="00693DE7">
            <w:pPr>
              <w:pStyle w:val="ListParagraph"/>
              <w:numPr>
                <w:ilvl w:val="0"/>
                <w:numId w:val="47"/>
              </w:numPr>
              <w:spacing w:after="0" w:line="276" w:lineRule="auto"/>
              <w:ind w:leftChars="0" w:left="232" w:hanging="232"/>
              <w:jc w:val="left"/>
              <w:rPr>
                <w:lang w:eastAsia="x-none"/>
              </w:rPr>
            </w:pPr>
            <w:r w:rsidRPr="000961F5">
              <w:rPr>
                <w:b/>
                <w:lang w:eastAsia="x-none"/>
              </w:rPr>
              <w:t>Prompt Error message</w:t>
            </w:r>
            <w:r w:rsidRPr="000961F5">
              <w:rPr>
                <w:lang w:eastAsia="x-none"/>
              </w:rPr>
              <w:t xml:space="preserve"> (“Sum of shares being submitted exceeds outstanding sub-placing quota”)</w:t>
            </w:r>
          </w:p>
        </w:tc>
        <w:tc>
          <w:tcPr>
            <w:tcW w:w="2958" w:type="dxa"/>
            <w:shd w:val="clear" w:color="auto" w:fill="D9D9D9" w:themeFill="background1" w:themeFillShade="D9"/>
          </w:tcPr>
          <w:p w14:paraId="54FF2323" w14:textId="77777777" w:rsidR="00693DE7" w:rsidRPr="000961F5" w:rsidRDefault="00693DE7" w:rsidP="00693DE7">
            <w:pPr>
              <w:spacing w:line="276" w:lineRule="auto"/>
              <w:ind w:left="0"/>
              <w:jc w:val="left"/>
              <w:rPr>
                <w:b/>
                <w:lang w:eastAsia="x-none"/>
              </w:rPr>
            </w:pPr>
          </w:p>
        </w:tc>
      </w:tr>
      <w:tr w:rsidR="00693DE7" w:rsidRPr="000961F5" w14:paraId="2A34CF92" w14:textId="77777777" w:rsidTr="000530E9">
        <w:tc>
          <w:tcPr>
            <w:tcW w:w="400" w:type="dxa"/>
          </w:tcPr>
          <w:p w14:paraId="5800BA27" w14:textId="5796B752" w:rsidR="00693DE7" w:rsidRPr="000961F5" w:rsidRDefault="00693DE7" w:rsidP="00693DE7">
            <w:pPr>
              <w:spacing w:line="276" w:lineRule="auto"/>
              <w:ind w:left="0"/>
              <w:jc w:val="left"/>
              <w:rPr>
                <w:lang w:eastAsia="x-none"/>
              </w:rPr>
            </w:pPr>
            <w:r w:rsidRPr="000961F5">
              <w:rPr>
                <w:lang w:eastAsia="x-none"/>
              </w:rPr>
              <w:t>9</w:t>
            </w:r>
          </w:p>
        </w:tc>
        <w:tc>
          <w:tcPr>
            <w:tcW w:w="1863" w:type="dxa"/>
          </w:tcPr>
          <w:p w14:paraId="2EF2420F" w14:textId="77777777" w:rsidR="00693DE7" w:rsidRPr="000961F5" w:rsidRDefault="00693DE7" w:rsidP="00693DE7">
            <w:pPr>
              <w:spacing w:line="276" w:lineRule="auto"/>
              <w:ind w:left="0"/>
              <w:jc w:val="left"/>
              <w:rPr>
                <w:lang w:eastAsia="x-none"/>
              </w:rPr>
            </w:pPr>
            <w:r w:rsidRPr="000961F5">
              <w:rPr>
                <w:lang w:eastAsia="x-none"/>
              </w:rPr>
              <w:t>Sum of shares submitted not equal to outstanding balance of sub-placing allocation, per distributor</w:t>
            </w:r>
          </w:p>
        </w:tc>
        <w:tc>
          <w:tcPr>
            <w:tcW w:w="1560" w:type="dxa"/>
          </w:tcPr>
          <w:p w14:paraId="1EDD15C3" w14:textId="77777777" w:rsidR="00693DE7" w:rsidRPr="000961F5" w:rsidRDefault="00693DE7" w:rsidP="00693DE7">
            <w:pPr>
              <w:spacing w:after="0" w:line="276" w:lineRule="auto"/>
              <w:ind w:left="0"/>
              <w:jc w:val="left"/>
              <w:rPr>
                <w:lang w:eastAsia="x-none"/>
              </w:rPr>
            </w:pPr>
            <w:r w:rsidRPr="000961F5">
              <w:rPr>
                <w:lang w:eastAsia="x-none"/>
              </w:rPr>
              <w:t>Approve placee(s)</w:t>
            </w:r>
          </w:p>
          <w:p w14:paraId="2298AB4A" w14:textId="77777777" w:rsidR="00693DE7" w:rsidRPr="000961F5" w:rsidRDefault="00693DE7" w:rsidP="00693DE7">
            <w:pPr>
              <w:spacing w:after="0" w:line="276" w:lineRule="auto"/>
              <w:ind w:left="0"/>
              <w:jc w:val="left"/>
              <w:rPr>
                <w:lang w:eastAsia="x-none"/>
              </w:rPr>
            </w:pPr>
            <w:r w:rsidRPr="000961F5">
              <w:rPr>
                <w:lang w:eastAsia="x-none"/>
              </w:rPr>
              <w:t>[Submitted -&gt; Finalised]</w:t>
            </w:r>
          </w:p>
        </w:tc>
        <w:tc>
          <w:tcPr>
            <w:tcW w:w="1089" w:type="dxa"/>
          </w:tcPr>
          <w:p w14:paraId="55EFFA5E" w14:textId="77777777" w:rsidR="00693DE7" w:rsidRPr="000961F5" w:rsidRDefault="00693DE7" w:rsidP="00693DE7">
            <w:pPr>
              <w:spacing w:line="276" w:lineRule="auto"/>
              <w:ind w:left="0"/>
              <w:jc w:val="left"/>
              <w:rPr>
                <w:lang w:eastAsia="x-none"/>
              </w:rPr>
            </w:pPr>
            <w:r w:rsidRPr="000961F5">
              <w:rPr>
                <w:lang w:eastAsia="x-none"/>
              </w:rPr>
              <w:t>Submitted list</w:t>
            </w:r>
          </w:p>
        </w:tc>
        <w:tc>
          <w:tcPr>
            <w:tcW w:w="2454" w:type="dxa"/>
            <w:shd w:val="clear" w:color="auto" w:fill="D9D9D9" w:themeFill="background1" w:themeFillShade="D9"/>
          </w:tcPr>
          <w:p w14:paraId="7264C2BC" w14:textId="24F8D6AB" w:rsidR="00693DE7" w:rsidRPr="000961F5" w:rsidRDefault="00693DE7" w:rsidP="00BF7284">
            <w:pPr>
              <w:pStyle w:val="ListParagraph"/>
              <w:spacing w:after="0" w:line="276" w:lineRule="auto"/>
              <w:ind w:leftChars="0" w:left="0"/>
              <w:jc w:val="left"/>
              <w:rPr>
                <w:b/>
                <w:lang w:eastAsia="x-none"/>
              </w:rPr>
            </w:pPr>
          </w:p>
        </w:tc>
        <w:tc>
          <w:tcPr>
            <w:tcW w:w="2958" w:type="dxa"/>
            <w:shd w:val="clear" w:color="auto" w:fill="auto"/>
          </w:tcPr>
          <w:p w14:paraId="0C11C78B" w14:textId="4AB81717" w:rsidR="00E842EF" w:rsidRPr="000961F5" w:rsidRDefault="00E842EF" w:rsidP="000530E9">
            <w:pPr>
              <w:pStyle w:val="ListParagraph"/>
              <w:numPr>
                <w:ilvl w:val="0"/>
                <w:numId w:val="100"/>
              </w:numPr>
              <w:spacing w:line="276" w:lineRule="auto"/>
              <w:ind w:leftChars="0" w:left="232" w:hanging="232"/>
              <w:jc w:val="left"/>
              <w:rPr>
                <w:b/>
                <w:lang w:eastAsia="x-none"/>
              </w:rPr>
            </w:pPr>
            <w:r w:rsidRPr="000961F5">
              <w:rPr>
                <w:b/>
                <w:lang w:eastAsia="x-none"/>
              </w:rPr>
              <w:t xml:space="preserve">Reject </w:t>
            </w:r>
            <w:r w:rsidRPr="000961F5">
              <w:rPr>
                <w:lang w:eastAsia="x-none"/>
              </w:rPr>
              <w:t>action</w:t>
            </w:r>
          </w:p>
          <w:p w14:paraId="135AB4AF" w14:textId="116C5EDF" w:rsidR="00E842EF" w:rsidRPr="000961F5" w:rsidRDefault="00E842EF" w:rsidP="000530E9">
            <w:pPr>
              <w:pStyle w:val="ListParagraph"/>
              <w:numPr>
                <w:ilvl w:val="0"/>
                <w:numId w:val="100"/>
              </w:numPr>
              <w:spacing w:line="276" w:lineRule="auto"/>
              <w:ind w:leftChars="0" w:left="232" w:hanging="232"/>
              <w:jc w:val="left"/>
              <w:rPr>
                <w:b/>
                <w:lang w:eastAsia="x-none"/>
              </w:rPr>
            </w:pPr>
            <w:r w:rsidRPr="000961F5">
              <w:rPr>
                <w:b/>
                <w:lang w:eastAsia="x-none"/>
              </w:rPr>
              <w:t xml:space="preserve">Prompt </w:t>
            </w:r>
            <w:r w:rsidRPr="000961F5">
              <w:rPr>
                <w:lang w:eastAsia="x-none"/>
              </w:rPr>
              <w:t>error message, stating such validation checks have failed (“The sum of shares for placee lists submitted do not equal to the shares assigned to certain distributors</w:t>
            </w:r>
            <w:r w:rsidR="00DA0AF3" w:rsidRPr="000961F5">
              <w:rPr>
                <w:lang w:eastAsia="x-none"/>
              </w:rPr>
              <w:t>. Please refer to website or email notification for further details.</w:t>
            </w:r>
            <w:r w:rsidRPr="000961F5">
              <w:rPr>
                <w:lang w:eastAsia="x-none"/>
              </w:rPr>
              <w:t>”)</w:t>
            </w:r>
          </w:p>
          <w:p w14:paraId="05ABC86E" w14:textId="1BD1BAF6" w:rsidR="00693DE7" w:rsidRPr="000961F5" w:rsidRDefault="00693DE7" w:rsidP="00FA6526">
            <w:pPr>
              <w:pStyle w:val="ListParagraph"/>
              <w:numPr>
                <w:ilvl w:val="0"/>
                <w:numId w:val="100"/>
              </w:numPr>
              <w:spacing w:line="276" w:lineRule="auto"/>
              <w:ind w:leftChars="0" w:left="232" w:hanging="232"/>
              <w:jc w:val="left"/>
              <w:rPr>
                <w:b/>
                <w:lang w:eastAsia="x-none"/>
              </w:rPr>
            </w:pPr>
            <w:r w:rsidRPr="000961F5">
              <w:rPr>
                <w:b/>
                <w:lang w:eastAsia="x-none"/>
              </w:rPr>
              <w:t xml:space="preserve">Prompt </w:t>
            </w:r>
            <w:r w:rsidR="00FA6526" w:rsidRPr="000961F5">
              <w:rPr>
                <w:b/>
                <w:lang w:eastAsia="x-none"/>
              </w:rPr>
              <w:t>n</w:t>
            </w:r>
            <w:r w:rsidRPr="000961F5">
              <w:rPr>
                <w:b/>
                <w:lang w:eastAsia="x-none"/>
              </w:rPr>
              <w:t>otification message</w:t>
            </w:r>
            <w:r w:rsidRPr="000961F5">
              <w:rPr>
                <w:lang w:eastAsia="x-none"/>
              </w:rPr>
              <w:t xml:space="preserve">, stating such validation checks have failed </w:t>
            </w:r>
            <w:r w:rsidR="00EA6A5C" w:rsidRPr="000961F5">
              <w:rPr>
                <w:lang w:eastAsia="x-none"/>
              </w:rPr>
              <w:t xml:space="preserve">[Regulator (HKEX) [Assigned </w:t>
            </w:r>
            <w:r w:rsidR="00EA6A5C" w:rsidRPr="000961F5">
              <w:rPr>
                <w:lang w:eastAsia="x-none"/>
              </w:rPr>
              <w:lastRenderedPageBreak/>
              <w:t>team]]</w:t>
            </w:r>
            <w:r w:rsidRPr="000961F5">
              <w:rPr>
                <w:lang w:eastAsia="x-none"/>
              </w:rPr>
              <w:t>(“The sum of shares for placee lists submitted do not equal to the shares assigned to certain distributors</w:t>
            </w:r>
            <w:r w:rsidR="004A749F" w:rsidRPr="000961F5">
              <w:rPr>
                <w:lang w:eastAsia="x-none"/>
              </w:rPr>
              <w:t>: [Name of distributor] ([submitted shares] / [sub-placing quota])</w:t>
            </w:r>
            <w:r w:rsidR="00E842EF" w:rsidRPr="000961F5">
              <w:rPr>
                <w:lang w:eastAsia="x-none"/>
              </w:rPr>
              <w:t>.</w:t>
            </w:r>
            <w:r w:rsidRPr="000961F5">
              <w:rPr>
                <w:lang w:eastAsia="x-none"/>
              </w:rPr>
              <w:t>”)</w:t>
            </w:r>
          </w:p>
        </w:tc>
      </w:tr>
      <w:tr w:rsidR="00E56D47" w:rsidRPr="000961F5" w14:paraId="37916DB4" w14:textId="77777777" w:rsidTr="000530E9">
        <w:tc>
          <w:tcPr>
            <w:tcW w:w="400" w:type="dxa"/>
          </w:tcPr>
          <w:p w14:paraId="15C3EB5A" w14:textId="217596BD" w:rsidR="00E56D47" w:rsidRPr="000961F5" w:rsidRDefault="00E56D47" w:rsidP="00E56D47">
            <w:pPr>
              <w:spacing w:line="276" w:lineRule="auto"/>
              <w:ind w:left="0"/>
              <w:jc w:val="left"/>
              <w:rPr>
                <w:lang w:eastAsia="x-none"/>
              </w:rPr>
            </w:pPr>
            <w:r w:rsidRPr="000961F5">
              <w:rPr>
                <w:lang w:eastAsia="x-none"/>
              </w:rPr>
              <w:lastRenderedPageBreak/>
              <w:t>1</w:t>
            </w:r>
            <w:r w:rsidR="00BF7284" w:rsidRPr="000961F5">
              <w:rPr>
                <w:lang w:eastAsia="x-none"/>
              </w:rPr>
              <w:t>0</w:t>
            </w:r>
          </w:p>
        </w:tc>
        <w:tc>
          <w:tcPr>
            <w:tcW w:w="1863" w:type="dxa"/>
          </w:tcPr>
          <w:p w14:paraId="54B4A89B" w14:textId="77777777" w:rsidR="00E56D47" w:rsidRPr="000961F5" w:rsidRDefault="00E56D47" w:rsidP="00E56D47">
            <w:pPr>
              <w:pStyle w:val="ListParagraph"/>
              <w:spacing w:after="39"/>
              <w:ind w:leftChars="0" w:left="0"/>
              <w:jc w:val="left"/>
              <w:rPr>
                <w:lang w:eastAsia="x-none"/>
              </w:rPr>
            </w:pPr>
            <w:r w:rsidRPr="000961F5">
              <w:rPr>
                <w:lang w:eastAsia="x-none"/>
              </w:rPr>
              <w:t xml:space="preserve">A </w:t>
            </w:r>
            <w:r w:rsidRPr="000961F5">
              <w:rPr>
                <w:b/>
                <w:lang w:eastAsia="x-none"/>
              </w:rPr>
              <w:t>Principal Lead Broker / Lead Underwriter</w:t>
            </w:r>
            <w:r w:rsidRPr="000961F5">
              <w:rPr>
                <w:lang w:eastAsia="x-none"/>
              </w:rPr>
              <w:t xml:space="preserve"> or </w:t>
            </w:r>
            <w:r w:rsidRPr="000961F5">
              <w:rPr>
                <w:b/>
                <w:lang w:eastAsia="x-none"/>
              </w:rPr>
              <w:t>Distributor</w:t>
            </w:r>
            <w:r w:rsidRPr="000961F5">
              <w:rPr>
                <w:lang w:eastAsia="x-none"/>
              </w:rPr>
              <w:t>’s sum of shares submitted is not equal to its outstanding balance of sub-placing allocation</w:t>
            </w:r>
          </w:p>
          <w:p w14:paraId="18288F19" w14:textId="77777777" w:rsidR="00E56D47" w:rsidRPr="000961F5" w:rsidRDefault="00E56D47" w:rsidP="00E56D47">
            <w:pPr>
              <w:spacing w:line="276" w:lineRule="auto"/>
              <w:ind w:left="0"/>
              <w:jc w:val="left"/>
              <w:rPr>
                <w:lang w:eastAsia="x-none"/>
              </w:rPr>
            </w:pPr>
          </w:p>
        </w:tc>
        <w:tc>
          <w:tcPr>
            <w:tcW w:w="1560" w:type="dxa"/>
          </w:tcPr>
          <w:p w14:paraId="67067CC9" w14:textId="575D6AC0" w:rsidR="00E56D47" w:rsidRPr="000961F5" w:rsidRDefault="00E56D47" w:rsidP="00E56D47">
            <w:pPr>
              <w:spacing w:after="0" w:line="276" w:lineRule="auto"/>
              <w:ind w:left="0"/>
              <w:jc w:val="left"/>
              <w:rPr>
                <w:lang w:eastAsia="x-none"/>
              </w:rPr>
            </w:pPr>
            <w:r w:rsidRPr="000961F5">
              <w:rPr>
                <w:lang w:eastAsia="x-none"/>
              </w:rPr>
              <w:t>Scheduled: 2 hours before 1</w:t>
            </w:r>
            <w:r w:rsidR="00D56790" w:rsidRPr="000961F5">
              <w:rPr>
                <w:lang w:eastAsia="x-none"/>
              </w:rPr>
              <w:t>0</w:t>
            </w:r>
            <w:r w:rsidRPr="000961F5">
              <w:rPr>
                <w:lang w:eastAsia="x-none"/>
              </w:rPr>
              <w:t>:00, [IPO Initiation Field #5</w:t>
            </w:r>
            <w:r w:rsidR="00D56790" w:rsidRPr="000961F5">
              <w:rPr>
                <w:lang w:eastAsia="x-none"/>
              </w:rPr>
              <w:t>5</w:t>
            </w:r>
            <w:r w:rsidRPr="000961F5">
              <w:rPr>
                <w:lang w:eastAsia="x-none"/>
              </w:rPr>
              <w:t xml:space="preserve"> date</w:t>
            </w:r>
            <w:r w:rsidR="00D56790" w:rsidRPr="000961F5">
              <w:rPr>
                <w:lang w:eastAsia="x-none"/>
              </w:rPr>
              <w:t xml:space="preserve"> -1 business day</w:t>
            </w:r>
            <w:r w:rsidRPr="000961F5">
              <w:rPr>
                <w:lang w:eastAsia="x-none"/>
              </w:rPr>
              <w:t>]</w:t>
            </w:r>
          </w:p>
        </w:tc>
        <w:tc>
          <w:tcPr>
            <w:tcW w:w="1089" w:type="dxa"/>
          </w:tcPr>
          <w:p w14:paraId="7EEE0887" w14:textId="37705BCF" w:rsidR="00E56D47" w:rsidRPr="000961F5" w:rsidRDefault="00E56D47" w:rsidP="00E56D47">
            <w:pPr>
              <w:spacing w:line="276" w:lineRule="auto"/>
              <w:ind w:left="0"/>
              <w:jc w:val="left"/>
              <w:rPr>
                <w:lang w:eastAsia="x-none"/>
              </w:rPr>
            </w:pPr>
            <w:r w:rsidRPr="000961F5">
              <w:rPr>
                <w:lang w:eastAsia="x-none"/>
              </w:rPr>
              <w:t>Submitted list</w:t>
            </w:r>
          </w:p>
        </w:tc>
        <w:tc>
          <w:tcPr>
            <w:tcW w:w="2454" w:type="dxa"/>
            <w:shd w:val="clear" w:color="auto" w:fill="auto"/>
          </w:tcPr>
          <w:p w14:paraId="0CCA1743" w14:textId="5A84F5C1" w:rsidR="00E56D47" w:rsidRPr="000961F5" w:rsidRDefault="00E56D47" w:rsidP="00895310">
            <w:pPr>
              <w:pStyle w:val="ListParagraph"/>
              <w:numPr>
                <w:ilvl w:val="0"/>
                <w:numId w:val="112"/>
              </w:numPr>
              <w:spacing w:after="0" w:line="276" w:lineRule="auto"/>
              <w:ind w:leftChars="0" w:left="232" w:hanging="232"/>
              <w:jc w:val="left"/>
              <w:rPr>
                <w:b/>
                <w:lang w:eastAsia="x-none"/>
              </w:rPr>
            </w:pPr>
            <w:r w:rsidRPr="000961F5">
              <w:rPr>
                <w:b/>
                <w:lang w:eastAsia="x-none"/>
              </w:rPr>
              <w:t>Prompt Notification message</w:t>
            </w:r>
            <w:r w:rsidRPr="000961F5">
              <w:rPr>
                <w:lang w:eastAsia="x-none"/>
              </w:rPr>
              <w:t xml:space="preserve"> (to the specific Distributor who failed such validation check)</w:t>
            </w:r>
            <w:r w:rsidRPr="000961F5">
              <w:rPr>
                <w:lang w:eastAsia="x-none"/>
              </w:rPr>
              <w:br/>
              <w:t>(“The sum of shares for the placee list submitted does not equal to the shares assigned to [name of distributor] and the deadline for submitting placee lists has passed. Please request for a time extension from the IPO vetting team or update the company’s listing timetable.”)</w:t>
            </w:r>
            <w:r w:rsidRPr="000961F5">
              <w:rPr>
                <w:lang w:eastAsia="x-none"/>
              </w:rPr>
              <w:br/>
            </w:r>
          </w:p>
        </w:tc>
        <w:tc>
          <w:tcPr>
            <w:tcW w:w="2958" w:type="dxa"/>
            <w:shd w:val="clear" w:color="auto" w:fill="D9D9D9" w:themeFill="background1" w:themeFillShade="D9"/>
          </w:tcPr>
          <w:p w14:paraId="3FEB0E53" w14:textId="3FB070FD" w:rsidR="00E56D47" w:rsidRPr="000961F5" w:rsidRDefault="00E56D47" w:rsidP="00895310">
            <w:pPr>
              <w:pStyle w:val="ListParagraph"/>
              <w:spacing w:line="276" w:lineRule="auto"/>
              <w:ind w:leftChars="0" w:left="0"/>
              <w:jc w:val="left"/>
              <w:rPr>
                <w:b/>
                <w:lang w:eastAsia="x-none"/>
              </w:rPr>
            </w:pPr>
          </w:p>
        </w:tc>
      </w:tr>
      <w:tr w:rsidR="00E56D47" w:rsidRPr="000961F5" w14:paraId="3A7D0C30" w14:textId="77777777" w:rsidTr="000530E9">
        <w:tc>
          <w:tcPr>
            <w:tcW w:w="400" w:type="dxa"/>
          </w:tcPr>
          <w:p w14:paraId="1846FEEA" w14:textId="5F93E1AF" w:rsidR="00E56D47" w:rsidRPr="000961F5" w:rsidRDefault="00E56D47" w:rsidP="00E56D47">
            <w:pPr>
              <w:spacing w:line="276" w:lineRule="auto"/>
              <w:ind w:left="0"/>
              <w:jc w:val="left"/>
              <w:rPr>
                <w:lang w:eastAsia="x-none"/>
              </w:rPr>
            </w:pPr>
            <w:r w:rsidRPr="000961F5">
              <w:rPr>
                <w:lang w:eastAsia="x-none"/>
              </w:rPr>
              <w:t>1</w:t>
            </w:r>
            <w:r w:rsidR="00BF7284" w:rsidRPr="000961F5">
              <w:rPr>
                <w:lang w:eastAsia="x-none"/>
              </w:rPr>
              <w:t>1</w:t>
            </w:r>
          </w:p>
        </w:tc>
        <w:tc>
          <w:tcPr>
            <w:tcW w:w="1863" w:type="dxa"/>
          </w:tcPr>
          <w:p w14:paraId="2C0D1594" w14:textId="77777777" w:rsidR="00E56D47" w:rsidRPr="000961F5" w:rsidRDefault="00E56D47" w:rsidP="00E56D47">
            <w:pPr>
              <w:pStyle w:val="ListParagraph"/>
              <w:spacing w:after="39"/>
              <w:ind w:leftChars="0" w:left="0"/>
              <w:jc w:val="left"/>
              <w:rPr>
                <w:lang w:eastAsia="x-none"/>
              </w:rPr>
            </w:pPr>
            <w:r w:rsidRPr="000961F5">
              <w:rPr>
                <w:lang w:eastAsia="x-none"/>
              </w:rPr>
              <w:t xml:space="preserve">A </w:t>
            </w:r>
            <w:r w:rsidRPr="000961F5">
              <w:rPr>
                <w:b/>
                <w:lang w:eastAsia="x-none"/>
              </w:rPr>
              <w:t>Principal Lead Broker / Lead Underwriter</w:t>
            </w:r>
            <w:r w:rsidRPr="000961F5">
              <w:rPr>
                <w:lang w:eastAsia="x-none"/>
              </w:rPr>
              <w:t xml:space="preserve"> or </w:t>
            </w:r>
            <w:r w:rsidRPr="000961F5">
              <w:rPr>
                <w:b/>
                <w:lang w:eastAsia="x-none"/>
              </w:rPr>
              <w:t>Distributor</w:t>
            </w:r>
            <w:r w:rsidRPr="000961F5">
              <w:rPr>
                <w:lang w:eastAsia="x-none"/>
              </w:rPr>
              <w:t>’s sum of shares submitted is not equal to its outstanding balance of sub-placing allocation</w:t>
            </w:r>
          </w:p>
          <w:p w14:paraId="76AE17BE" w14:textId="77777777" w:rsidR="00E56D47" w:rsidRPr="000961F5" w:rsidRDefault="00E56D47" w:rsidP="00E56D47">
            <w:pPr>
              <w:spacing w:line="276" w:lineRule="auto"/>
              <w:ind w:left="0"/>
              <w:jc w:val="left"/>
              <w:rPr>
                <w:lang w:eastAsia="x-none"/>
              </w:rPr>
            </w:pPr>
          </w:p>
        </w:tc>
        <w:tc>
          <w:tcPr>
            <w:tcW w:w="1560" w:type="dxa"/>
          </w:tcPr>
          <w:p w14:paraId="0FD1D1D5" w14:textId="5A8B9141" w:rsidR="00E56D47" w:rsidRPr="000961F5" w:rsidRDefault="00E56D47">
            <w:pPr>
              <w:spacing w:after="0" w:line="276" w:lineRule="auto"/>
              <w:ind w:left="0"/>
              <w:jc w:val="left"/>
              <w:rPr>
                <w:lang w:eastAsia="x-none"/>
              </w:rPr>
            </w:pPr>
            <w:r w:rsidRPr="000961F5">
              <w:rPr>
                <w:lang w:eastAsia="x-none"/>
              </w:rPr>
              <w:t xml:space="preserve">Scheduled: 45 minutes before </w:t>
            </w:r>
            <w:r w:rsidR="00D56790" w:rsidRPr="000961F5">
              <w:rPr>
                <w:lang w:eastAsia="x-none"/>
              </w:rPr>
              <w:t>10:00, [IPO Initiation Field #55 date -1 business day]</w:t>
            </w:r>
          </w:p>
        </w:tc>
        <w:tc>
          <w:tcPr>
            <w:tcW w:w="1089" w:type="dxa"/>
          </w:tcPr>
          <w:p w14:paraId="7F6B8AF4" w14:textId="033EF8EB" w:rsidR="00E56D47" w:rsidRPr="000961F5" w:rsidRDefault="00E56D47" w:rsidP="00E56D47">
            <w:pPr>
              <w:spacing w:line="276" w:lineRule="auto"/>
              <w:ind w:left="0"/>
              <w:jc w:val="left"/>
              <w:rPr>
                <w:lang w:eastAsia="x-none"/>
              </w:rPr>
            </w:pPr>
            <w:r w:rsidRPr="000961F5">
              <w:rPr>
                <w:lang w:eastAsia="x-none"/>
              </w:rPr>
              <w:t>Submitted list</w:t>
            </w:r>
          </w:p>
        </w:tc>
        <w:tc>
          <w:tcPr>
            <w:tcW w:w="2454" w:type="dxa"/>
            <w:shd w:val="clear" w:color="auto" w:fill="auto"/>
          </w:tcPr>
          <w:p w14:paraId="5BBEA3C8" w14:textId="1D73C07D" w:rsidR="00E56D47" w:rsidRPr="000961F5" w:rsidRDefault="00E56D47" w:rsidP="00D019B8">
            <w:pPr>
              <w:pStyle w:val="ListParagraph"/>
              <w:numPr>
                <w:ilvl w:val="0"/>
                <w:numId w:val="112"/>
              </w:numPr>
              <w:spacing w:after="0" w:line="276" w:lineRule="auto"/>
              <w:ind w:leftChars="0" w:left="232" w:hanging="232"/>
              <w:jc w:val="left"/>
              <w:rPr>
                <w:b/>
                <w:lang w:eastAsia="x-none"/>
              </w:rPr>
            </w:pPr>
            <w:r w:rsidRPr="000961F5">
              <w:rPr>
                <w:b/>
                <w:lang w:eastAsia="x-none"/>
              </w:rPr>
              <w:t>Prompt Notification message</w:t>
            </w:r>
            <w:r w:rsidRPr="000961F5">
              <w:rPr>
                <w:lang w:eastAsia="x-none"/>
              </w:rPr>
              <w:t xml:space="preserve"> (to the specific Distributor who failed such validation check)</w:t>
            </w:r>
            <w:r w:rsidRPr="000961F5">
              <w:rPr>
                <w:lang w:eastAsia="x-none"/>
              </w:rPr>
              <w:br/>
              <w:t xml:space="preserve">(“The sum of shares for the placee list submitted does not equal to the shares assigned to [name of distributor] and the deadline for submitting placee lists has passed. Please request for a time extension from </w:t>
            </w:r>
            <w:r w:rsidRPr="000961F5">
              <w:rPr>
                <w:lang w:eastAsia="x-none"/>
              </w:rPr>
              <w:lastRenderedPageBreak/>
              <w:t>the IPO vetting team or update the company’s listing timetable.”)</w:t>
            </w:r>
            <w:r w:rsidRPr="000961F5">
              <w:rPr>
                <w:lang w:eastAsia="x-none"/>
              </w:rPr>
              <w:br/>
            </w:r>
          </w:p>
        </w:tc>
        <w:tc>
          <w:tcPr>
            <w:tcW w:w="2958" w:type="dxa"/>
            <w:shd w:val="clear" w:color="auto" w:fill="D9D9D9" w:themeFill="background1" w:themeFillShade="D9"/>
          </w:tcPr>
          <w:p w14:paraId="3B9E1449" w14:textId="2DEA11FB" w:rsidR="00E56D47" w:rsidRPr="000961F5" w:rsidRDefault="00E56D47" w:rsidP="00895310">
            <w:pPr>
              <w:pStyle w:val="ListParagraph"/>
              <w:spacing w:line="276" w:lineRule="auto"/>
              <w:ind w:leftChars="0" w:left="0"/>
              <w:jc w:val="left"/>
              <w:rPr>
                <w:b/>
                <w:lang w:eastAsia="x-none"/>
              </w:rPr>
            </w:pPr>
          </w:p>
        </w:tc>
      </w:tr>
      <w:tr w:rsidR="009A3ED6" w:rsidRPr="000961F5" w14:paraId="27656D40" w14:textId="77777777" w:rsidTr="009A3ED6">
        <w:tc>
          <w:tcPr>
            <w:tcW w:w="400" w:type="dxa"/>
          </w:tcPr>
          <w:p w14:paraId="3A7051F9" w14:textId="5B6C1545" w:rsidR="009A3ED6" w:rsidRPr="000961F5" w:rsidRDefault="00831F72" w:rsidP="009A3ED6">
            <w:pPr>
              <w:spacing w:line="276" w:lineRule="auto"/>
              <w:ind w:left="0"/>
              <w:jc w:val="left"/>
              <w:rPr>
                <w:lang w:eastAsia="x-none"/>
              </w:rPr>
            </w:pPr>
            <w:r w:rsidRPr="000961F5">
              <w:rPr>
                <w:lang w:eastAsia="x-none"/>
              </w:rPr>
              <w:t>1</w:t>
            </w:r>
            <w:r w:rsidR="00BF7284" w:rsidRPr="000961F5">
              <w:rPr>
                <w:lang w:eastAsia="x-none"/>
              </w:rPr>
              <w:t>2</w:t>
            </w:r>
          </w:p>
        </w:tc>
        <w:tc>
          <w:tcPr>
            <w:tcW w:w="1863" w:type="dxa"/>
          </w:tcPr>
          <w:p w14:paraId="7C37739C" w14:textId="723913F9" w:rsidR="009A3ED6" w:rsidRPr="000961F5" w:rsidRDefault="009A3ED6" w:rsidP="009A3ED6">
            <w:pPr>
              <w:spacing w:line="276" w:lineRule="auto"/>
              <w:ind w:left="0"/>
              <w:jc w:val="left"/>
              <w:rPr>
                <w:lang w:eastAsia="x-none"/>
              </w:rPr>
            </w:pPr>
            <w:r w:rsidRPr="000961F5">
              <w:rPr>
                <w:lang w:eastAsia="x-none"/>
              </w:rPr>
              <w:t xml:space="preserve">A </w:t>
            </w:r>
            <w:r w:rsidRPr="000961F5">
              <w:rPr>
                <w:b/>
                <w:lang w:eastAsia="x-none"/>
              </w:rPr>
              <w:t xml:space="preserve">Principal Lead Broker / Lead Underwriter or </w:t>
            </w:r>
            <w:r w:rsidRPr="000961F5">
              <w:rPr>
                <w:lang w:eastAsia="x-none"/>
              </w:rPr>
              <w:t xml:space="preserve">Distributor submits shares after the Placee Cut-Off Deadline (Default </w:t>
            </w:r>
            <w:r w:rsidR="00D56790" w:rsidRPr="000961F5">
              <w:rPr>
                <w:lang w:eastAsia="x-none"/>
              </w:rPr>
              <w:t>10:00, [IPO Initiation Field #55 date -1 business day]</w:t>
            </w:r>
            <w:r w:rsidRPr="000961F5">
              <w:rPr>
                <w:lang w:eastAsia="x-none"/>
              </w:rPr>
              <w:t>)</w:t>
            </w:r>
          </w:p>
          <w:p w14:paraId="02058FBB" w14:textId="77777777" w:rsidR="009A3ED6" w:rsidRPr="000961F5" w:rsidRDefault="009A3ED6" w:rsidP="009A3ED6">
            <w:pPr>
              <w:spacing w:line="276" w:lineRule="auto"/>
              <w:ind w:left="0"/>
              <w:jc w:val="left"/>
              <w:rPr>
                <w:lang w:eastAsia="x-none"/>
              </w:rPr>
            </w:pPr>
          </w:p>
        </w:tc>
        <w:tc>
          <w:tcPr>
            <w:tcW w:w="1560" w:type="dxa"/>
          </w:tcPr>
          <w:p w14:paraId="2A67BD58" w14:textId="61373EC4" w:rsidR="009A3ED6" w:rsidRPr="000961F5" w:rsidRDefault="009A3ED6" w:rsidP="009A3ED6">
            <w:pPr>
              <w:spacing w:line="276" w:lineRule="auto"/>
              <w:ind w:left="0"/>
              <w:jc w:val="left"/>
              <w:rPr>
                <w:lang w:eastAsia="x-none"/>
              </w:rPr>
            </w:pPr>
            <w:r w:rsidRPr="000961F5">
              <w:rPr>
                <w:lang w:eastAsia="x-none"/>
              </w:rPr>
              <w:t xml:space="preserve">At point of Principal Lead Broker / Lead Underwriter or Distributor submits to placees [Pending -&gt; Submitted] </w:t>
            </w:r>
          </w:p>
        </w:tc>
        <w:tc>
          <w:tcPr>
            <w:tcW w:w="1089" w:type="dxa"/>
          </w:tcPr>
          <w:p w14:paraId="68D7AC97" w14:textId="79971049" w:rsidR="009A3ED6" w:rsidRPr="000961F5" w:rsidRDefault="009A3ED6" w:rsidP="009A3ED6">
            <w:pPr>
              <w:spacing w:line="276" w:lineRule="auto"/>
              <w:ind w:left="0"/>
              <w:jc w:val="left"/>
              <w:rPr>
                <w:lang w:eastAsia="x-none"/>
              </w:rPr>
            </w:pPr>
            <w:r w:rsidRPr="000961F5">
              <w:rPr>
                <w:lang w:eastAsia="x-none"/>
              </w:rPr>
              <w:t>/</w:t>
            </w:r>
          </w:p>
        </w:tc>
        <w:tc>
          <w:tcPr>
            <w:tcW w:w="2454" w:type="dxa"/>
          </w:tcPr>
          <w:p w14:paraId="66E89240" w14:textId="77777777" w:rsidR="009A3ED6" w:rsidRPr="000961F5" w:rsidRDefault="009A3ED6" w:rsidP="009A3ED6">
            <w:pPr>
              <w:pStyle w:val="ListParagraph"/>
              <w:numPr>
                <w:ilvl w:val="0"/>
                <w:numId w:val="47"/>
              </w:numPr>
              <w:spacing w:after="0" w:line="276" w:lineRule="auto"/>
              <w:ind w:leftChars="0" w:left="232" w:hanging="232"/>
              <w:jc w:val="left"/>
              <w:rPr>
                <w:b/>
                <w:lang w:eastAsia="x-none"/>
              </w:rPr>
            </w:pPr>
            <w:r w:rsidRPr="000961F5">
              <w:rPr>
                <w:b/>
                <w:lang w:eastAsia="x-none"/>
              </w:rPr>
              <w:t>Reject submission</w:t>
            </w:r>
          </w:p>
          <w:p w14:paraId="3505029C" w14:textId="05819DF9" w:rsidR="009A3ED6" w:rsidRPr="000961F5" w:rsidRDefault="009A3ED6" w:rsidP="009A3ED6">
            <w:pPr>
              <w:pStyle w:val="ListParagraph"/>
              <w:numPr>
                <w:ilvl w:val="0"/>
                <w:numId w:val="47"/>
              </w:numPr>
              <w:spacing w:after="0" w:line="276" w:lineRule="auto"/>
              <w:ind w:leftChars="0" w:left="232" w:hanging="232"/>
              <w:jc w:val="left"/>
              <w:rPr>
                <w:b/>
                <w:lang w:eastAsia="x-none"/>
              </w:rPr>
            </w:pPr>
            <w:r w:rsidRPr="000961F5">
              <w:rPr>
                <w:b/>
                <w:lang w:eastAsia="x-none"/>
              </w:rPr>
              <w:t xml:space="preserve">Prompt error message </w:t>
            </w:r>
            <w:r w:rsidRPr="000961F5">
              <w:rPr>
                <w:lang w:eastAsia="x-none"/>
              </w:rPr>
              <w:t>(“The deadline for submitting placees of [IPO Initiation Field #2] has passed. Please request for a time extension from the IPO vetting team or update the company’s listing timetable.”)</w:t>
            </w:r>
          </w:p>
        </w:tc>
        <w:tc>
          <w:tcPr>
            <w:tcW w:w="2958" w:type="dxa"/>
            <w:shd w:val="clear" w:color="auto" w:fill="D9D9D9" w:themeFill="background1" w:themeFillShade="D9"/>
          </w:tcPr>
          <w:p w14:paraId="1C41E7C7" w14:textId="004A79B6" w:rsidR="009A3ED6" w:rsidRPr="000961F5" w:rsidRDefault="009A3ED6" w:rsidP="009A3ED6">
            <w:pPr>
              <w:pStyle w:val="ListParagraph"/>
              <w:spacing w:line="276" w:lineRule="auto"/>
              <w:ind w:leftChars="0" w:left="232"/>
              <w:jc w:val="left"/>
              <w:rPr>
                <w:b/>
                <w:lang w:eastAsia="x-none"/>
              </w:rPr>
            </w:pPr>
          </w:p>
        </w:tc>
      </w:tr>
      <w:tr w:rsidR="00176B7A" w:rsidRPr="000961F5" w14:paraId="5328D5EF" w14:textId="77777777" w:rsidTr="003446F0">
        <w:tc>
          <w:tcPr>
            <w:tcW w:w="400" w:type="dxa"/>
          </w:tcPr>
          <w:p w14:paraId="798264A9" w14:textId="4D5416C0" w:rsidR="00176B7A" w:rsidRPr="000961F5" w:rsidRDefault="00BF7284" w:rsidP="009A3ED6">
            <w:pPr>
              <w:spacing w:line="276" w:lineRule="auto"/>
              <w:ind w:left="0"/>
              <w:jc w:val="left"/>
              <w:rPr>
                <w:lang w:eastAsia="x-none"/>
              </w:rPr>
            </w:pPr>
            <w:r w:rsidRPr="000961F5">
              <w:rPr>
                <w:lang w:eastAsia="x-none"/>
              </w:rPr>
              <w:t>13</w:t>
            </w:r>
          </w:p>
        </w:tc>
        <w:tc>
          <w:tcPr>
            <w:tcW w:w="1863" w:type="dxa"/>
          </w:tcPr>
          <w:p w14:paraId="1A5CACFF" w14:textId="12C02AA0" w:rsidR="00176B7A" w:rsidRPr="000961F5" w:rsidRDefault="00176B7A" w:rsidP="009A3ED6">
            <w:pPr>
              <w:spacing w:line="276" w:lineRule="auto"/>
              <w:ind w:left="0"/>
              <w:jc w:val="left"/>
              <w:rPr>
                <w:lang w:eastAsia="x-none"/>
              </w:rPr>
            </w:pPr>
            <w:r w:rsidRPr="000961F5">
              <w:rPr>
                <w:b/>
                <w:lang w:eastAsia="x-none"/>
              </w:rPr>
              <w:t>Regulator (HKEX) [Assigned team]</w:t>
            </w:r>
            <w:r w:rsidRPr="000961F5">
              <w:rPr>
                <w:lang w:eastAsia="x-none"/>
              </w:rPr>
              <w:t xml:space="preserve"> approves placee allocation after the Regulator Cut-Off Deadline (</w:t>
            </w:r>
            <w:r w:rsidR="00D56790" w:rsidRPr="000961F5">
              <w:rPr>
                <w:lang w:eastAsia="x-none"/>
              </w:rPr>
              <w:t>17:00, [IPO Initiation Field #55 date -1 business day]</w:t>
            </w:r>
            <w:r w:rsidRPr="000961F5">
              <w:rPr>
                <w:lang w:eastAsia="x-none"/>
              </w:rPr>
              <w:t>)</w:t>
            </w:r>
          </w:p>
        </w:tc>
        <w:tc>
          <w:tcPr>
            <w:tcW w:w="1560" w:type="dxa"/>
          </w:tcPr>
          <w:p w14:paraId="70656104" w14:textId="609B55F4" w:rsidR="00176B7A" w:rsidRPr="000961F5" w:rsidRDefault="00176B7A" w:rsidP="009A3ED6">
            <w:pPr>
              <w:spacing w:line="276" w:lineRule="auto"/>
              <w:ind w:left="0"/>
              <w:jc w:val="left"/>
              <w:rPr>
                <w:lang w:eastAsia="x-none"/>
              </w:rPr>
            </w:pPr>
            <w:r w:rsidRPr="000961F5">
              <w:rPr>
                <w:lang w:eastAsia="x-none"/>
              </w:rPr>
              <w:t xml:space="preserve">At point of Regulator (HKEX) </w:t>
            </w:r>
            <w:r w:rsidRPr="000961F5">
              <w:rPr>
                <w:b/>
                <w:lang w:eastAsia="x-none"/>
              </w:rPr>
              <w:t>[Assigned team]</w:t>
            </w:r>
            <w:r w:rsidR="00986486" w:rsidRPr="000961F5">
              <w:rPr>
                <w:lang w:eastAsia="x-none"/>
              </w:rPr>
              <w:t xml:space="preserve"> approving placee allocations</w:t>
            </w:r>
            <w:r w:rsidRPr="000961F5">
              <w:rPr>
                <w:lang w:eastAsia="x-none"/>
              </w:rPr>
              <w:t xml:space="preserve"> </w:t>
            </w:r>
          </w:p>
        </w:tc>
        <w:tc>
          <w:tcPr>
            <w:tcW w:w="1089" w:type="dxa"/>
          </w:tcPr>
          <w:p w14:paraId="7C47C0FF" w14:textId="29267E32" w:rsidR="00176B7A" w:rsidRPr="000961F5" w:rsidRDefault="00176B7A" w:rsidP="009A3ED6">
            <w:pPr>
              <w:spacing w:line="276" w:lineRule="auto"/>
              <w:ind w:left="0"/>
              <w:jc w:val="left"/>
              <w:rPr>
                <w:lang w:eastAsia="x-none"/>
              </w:rPr>
            </w:pPr>
            <w:r w:rsidRPr="000961F5">
              <w:rPr>
                <w:lang w:eastAsia="x-none"/>
              </w:rPr>
              <w:t>/</w:t>
            </w:r>
          </w:p>
        </w:tc>
        <w:tc>
          <w:tcPr>
            <w:tcW w:w="2454" w:type="dxa"/>
            <w:shd w:val="clear" w:color="auto" w:fill="D9D9D9" w:themeFill="background1" w:themeFillShade="D9"/>
          </w:tcPr>
          <w:p w14:paraId="67C4023A" w14:textId="77777777" w:rsidR="00176B7A" w:rsidRPr="000961F5" w:rsidRDefault="00176B7A" w:rsidP="00176B7A">
            <w:pPr>
              <w:pStyle w:val="ListParagraph"/>
              <w:spacing w:after="0" w:line="276" w:lineRule="auto"/>
              <w:ind w:leftChars="0" w:left="0"/>
              <w:jc w:val="left"/>
              <w:rPr>
                <w:b/>
                <w:lang w:eastAsia="x-none"/>
              </w:rPr>
            </w:pPr>
          </w:p>
        </w:tc>
        <w:tc>
          <w:tcPr>
            <w:tcW w:w="2958" w:type="dxa"/>
            <w:shd w:val="clear" w:color="auto" w:fill="auto"/>
          </w:tcPr>
          <w:p w14:paraId="307CCB85" w14:textId="77777777" w:rsidR="00176B7A" w:rsidRPr="000961F5" w:rsidRDefault="00176B7A" w:rsidP="00176B7A">
            <w:pPr>
              <w:pStyle w:val="ListParagraph"/>
              <w:numPr>
                <w:ilvl w:val="0"/>
                <w:numId w:val="47"/>
              </w:numPr>
              <w:spacing w:after="0" w:line="276" w:lineRule="auto"/>
              <w:ind w:leftChars="0" w:left="232" w:hanging="232"/>
              <w:jc w:val="left"/>
              <w:rPr>
                <w:b/>
                <w:lang w:eastAsia="x-none"/>
              </w:rPr>
            </w:pPr>
            <w:r w:rsidRPr="000961F5">
              <w:rPr>
                <w:b/>
                <w:lang w:eastAsia="x-none"/>
              </w:rPr>
              <w:t>Reject submission</w:t>
            </w:r>
          </w:p>
          <w:p w14:paraId="65965431" w14:textId="3B00AB7A" w:rsidR="00176B7A" w:rsidRPr="000961F5" w:rsidRDefault="00176B7A" w:rsidP="00551E11">
            <w:pPr>
              <w:pStyle w:val="ListParagraph"/>
              <w:spacing w:line="276" w:lineRule="auto"/>
              <w:ind w:leftChars="0" w:left="232"/>
              <w:jc w:val="left"/>
              <w:rPr>
                <w:b/>
                <w:lang w:eastAsia="x-none"/>
              </w:rPr>
            </w:pPr>
            <w:r w:rsidRPr="000961F5">
              <w:rPr>
                <w:b/>
                <w:lang w:eastAsia="x-none"/>
              </w:rPr>
              <w:t xml:space="preserve">Prompt error message </w:t>
            </w:r>
            <w:r w:rsidRPr="000961F5">
              <w:rPr>
                <w:lang w:eastAsia="x-none"/>
              </w:rPr>
              <w:t xml:space="preserve">(“The deadline for </w:t>
            </w:r>
            <w:r w:rsidR="00551E11" w:rsidRPr="000961F5">
              <w:rPr>
                <w:lang w:eastAsia="x-none"/>
              </w:rPr>
              <w:t>approving</w:t>
            </w:r>
            <w:r w:rsidRPr="000961F5">
              <w:rPr>
                <w:lang w:eastAsia="x-none"/>
              </w:rPr>
              <w:t xml:space="preserve"> placees of [IPO Initiation Field #2] </w:t>
            </w:r>
            <w:r w:rsidR="00551E11" w:rsidRPr="000961F5">
              <w:rPr>
                <w:lang w:eastAsia="x-none"/>
              </w:rPr>
              <w:t>has passed</w:t>
            </w:r>
            <w:r w:rsidR="00DA2441" w:rsidRPr="000961F5">
              <w:rPr>
                <w:lang w:eastAsia="x-none"/>
              </w:rPr>
              <w:t>. The IPO must be suspended.”</w:t>
            </w:r>
            <w:r w:rsidRPr="000961F5">
              <w:rPr>
                <w:lang w:eastAsia="x-none"/>
              </w:rPr>
              <w:t>)</w:t>
            </w:r>
          </w:p>
        </w:tc>
      </w:tr>
      <w:tr w:rsidR="00BF7284" w:rsidRPr="000961F5" w14:paraId="6FCA4AE4" w14:textId="77777777" w:rsidTr="00C82048">
        <w:trPr>
          <w:trHeight w:val="4352"/>
        </w:trPr>
        <w:tc>
          <w:tcPr>
            <w:tcW w:w="400" w:type="dxa"/>
          </w:tcPr>
          <w:p w14:paraId="2988BFE4" w14:textId="7ADA6D16" w:rsidR="00BF7284" w:rsidRPr="000961F5" w:rsidRDefault="00BF7284" w:rsidP="00176B7A">
            <w:pPr>
              <w:spacing w:line="276" w:lineRule="auto"/>
              <w:ind w:left="0"/>
              <w:jc w:val="left"/>
              <w:rPr>
                <w:lang w:eastAsia="x-none"/>
              </w:rPr>
            </w:pPr>
            <w:r w:rsidRPr="000961F5">
              <w:rPr>
                <w:lang w:eastAsia="x-none"/>
              </w:rPr>
              <w:lastRenderedPageBreak/>
              <w:t>14</w:t>
            </w:r>
          </w:p>
        </w:tc>
        <w:tc>
          <w:tcPr>
            <w:tcW w:w="1863" w:type="dxa"/>
          </w:tcPr>
          <w:p w14:paraId="231DE9FA" w14:textId="77777777" w:rsidR="00BF7284" w:rsidRPr="000961F5" w:rsidRDefault="00BF7284" w:rsidP="00E56D47">
            <w:pPr>
              <w:spacing w:line="276" w:lineRule="auto"/>
              <w:ind w:left="0"/>
              <w:jc w:val="left"/>
              <w:rPr>
                <w:lang w:eastAsia="x-none"/>
              </w:rPr>
            </w:pPr>
            <w:r w:rsidRPr="000961F5">
              <w:rPr>
                <w:lang w:eastAsia="x-none"/>
              </w:rPr>
              <w:t>Sum of shares submitted not equal to outstanding balance of sub-placing allocation, per distributor</w:t>
            </w:r>
          </w:p>
          <w:p w14:paraId="7E366651" w14:textId="0D8ADE37" w:rsidR="00BF7284" w:rsidRPr="000961F5" w:rsidRDefault="00BF7284" w:rsidP="00176B7A">
            <w:pPr>
              <w:spacing w:line="276" w:lineRule="auto"/>
              <w:ind w:left="0"/>
              <w:jc w:val="left"/>
              <w:rPr>
                <w:lang w:eastAsia="x-none"/>
              </w:rPr>
            </w:pPr>
          </w:p>
        </w:tc>
        <w:tc>
          <w:tcPr>
            <w:tcW w:w="1560" w:type="dxa"/>
          </w:tcPr>
          <w:p w14:paraId="08001F20" w14:textId="712FF6A4" w:rsidR="00BF7284" w:rsidRPr="000961F5" w:rsidRDefault="00BF7284" w:rsidP="00176B7A">
            <w:pPr>
              <w:spacing w:line="276" w:lineRule="auto"/>
              <w:ind w:left="0"/>
              <w:jc w:val="left"/>
              <w:rPr>
                <w:lang w:eastAsia="x-none"/>
              </w:rPr>
            </w:pPr>
            <w:r w:rsidRPr="000961F5">
              <w:rPr>
                <w:lang w:eastAsia="x-none"/>
              </w:rPr>
              <w:t xml:space="preserve">Scheduled: Placee Cut-Off (Default </w:t>
            </w:r>
            <w:r w:rsidR="00D56790" w:rsidRPr="000961F5">
              <w:rPr>
                <w:lang w:eastAsia="x-none"/>
              </w:rPr>
              <w:t>10:00, [IPO Initiation Field #55 date -1 business day]</w:t>
            </w:r>
            <w:r w:rsidRPr="000961F5">
              <w:rPr>
                <w:lang w:eastAsia="x-none"/>
              </w:rPr>
              <w:t>)</w:t>
            </w:r>
          </w:p>
        </w:tc>
        <w:tc>
          <w:tcPr>
            <w:tcW w:w="1089" w:type="dxa"/>
          </w:tcPr>
          <w:p w14:paraId="07B6BF1B" w14:textId="519EAEB6" w:rsidR="00BF7284" w:rsidRPr="000961F5" w:rsidRDefault="00BF7284" w:rsidP="00176B7A">
            <w:pPr>
              <w:spacing w:line="276" w:lineRule="auto"/>
              <w:ind w:left="0"/>
              <w:jc w:val="left"/>
              <w:rPr>
                <w:lang w:eastAsia="x-none"/>
              </w:rPr>
            </w:pPr>
            <w:r w:rsidRPr="000961F5">
              <w:rPr>
                <w:lang w:eastAsia="x-none"/>
              </w:rPr>
              <w:t>Submitted list</w:t>
            </w:r>
          </w:p>
        </w:tc>
        <w:tc>
          <w:tcPr>
            <w:tcW w:w="2454" w:type="dxa"/>
          </w:tcPr>
          <w:p w14:paraId="08CE364B" w14:textId="77777777" w:rsidR="00BF7284" w:rsidRPr="000961F5" w:rsidRDefault="00BF7284" w:rsidP="00E56D47">
            <w:pPr>
              <w:pStyle w:val="ListParagraph"/>
              <w:numPr>
                <w:ilvl w:val="0"/>
                <w:numId w:val="47"/>
              </w:numPr>
              <w:spacing w:after="0" w:line="276" w:lineRule="auto"/>
              <w:ind w:leftChars="0" w:left="232" w:hanging="232"/>
              <w:jc w:val="left"/>
              <w:rPr>
                <w:lang w:eastAsia="x-none"/>
              </w:rPr>
            </w:pPr>
            <w:r w:rsidRPr="000961F5">
              <w:rPr>
                <w:b/>
                <w:lang w:eastAsia="x-none"/>
              </w:rPr>
              <w:t>Prompt Notification message</w:t>
            </w:r>
            <w:r w:rsidRPr="000961F5">
              <w:rPr>
                <w:lang w:eastAsia="x-none"/>
              </w:rPr>
              <w:t xml:space="preserve"> (to the specific Distributor who failed such validation check)</w:t>
            </w:r>
            <w:r w:rsidRPr="000961F5">
              <w:rPr>
                <w:lang w:eastAsia="x-none"/>
              </w:rPr>
              <w:br/>
              <w:t>(“The sum of shares for the placee list submitted does not equal to the shares assigned to [name of distributor] and the deadline for submitting placee lists has passed. Please request for a time extension from the IPO vetting team or update the company’s listing timetable.”)</w:t>
            </w:r>
            <w:r w:rsidRPr="000961F5">
              <w:rPr>
                <w:lang w:eastAsia="x-none"/>
              </w:rPr>
              <w:br/>
            </w:r>
          </w:p>
        </w:tc>
        <w:tc>
          <w:tcPr>
            <w:tcW w:w="2958" w:type="dxa"/>
          </w:tcPr>
          <w:p w14:paraId="6A0599A9" w14:textId="3A5B2FB5" w:rsidR="00BF7284" w:rsidRPr="000961F5" w:rsidRDefault="00BF7284" w:rsidP="00E56D47">
            <w:pPr>
              <w:pStyle w:val="ListParagraph"/>
              <w:numPr>
                <w:ilvl w:val="0"/>
                <w:numId w:val="48"/>
              </w:numPr>
              <w:spacing w:line="276" w:lineRule="auto"/>
              <w:ind w:leftChars="0" w:left="232" w:hanging="232"/>
              <w:jc w:val="left"/>
              <w:rPr>
                <w:lang w:eastAsia="x-none"/>
              </w:rPr>
            </w:pPr>
            <w:r w:rsidRPr="000961F5">
              <w:rPr>
                <w:b/>
                <w:lang w:eastAsia="x-none"/>
              </w:rPr>
              <w:t>Prompt Notification message</w:t>
            </w:r>
            <w:r w:rsidRPr="000961F5">
              <w:rPr>
                <w:lang w:eastAsia="x-none"/>
              </w:rPr>
              <w:t>, stating such validation checks have failed. (“The sum of shares for placee lists submitted do not equal the final size of the Institutional Offer and the deadline for submitting placee lists has passed. The following distributor(s) have not finalised their allocations: [Name of distributor] ([submitted shares] / [sub-placing quota]). Please extend the submission deadline to any time before 17:00 [IPO Initiation Field #53 date] if necessary.”)</w:t>
            </w:r>
          </w:p>
          <w:p w14:paraId="2BBF952B" w14:textId="2EACDEEF" w:rsidR="00BF7284" w:rsidRPr="000961F5" w:rsidRDefault="00BF7284" w:rsidP="00E56D47">
            <w:pPr>
              <w:pStyle w:val="ListParagraph"/>
              <w:numPr>
                <w:ilvl w:val="0"/>
                <w:numId w:val="48"/>
              </w:numPr>
              <w:spacing w:line="276" w:lineRule="auto"/>
              <w:ind w:leftChars="0" w:left="232" w:hanging="232"/>
              <w:jc w:val="left"/>
              <w:rPr>
                <w:b/>
                <w:lang w:eastAsia="x-none"/>
              </w:rPr>
            </w:pPr>
            <w:r w:rsidRPr="000961F5">
              <w:rPr>
                <w:b/>
                <w:lang w:eastAsia="x-none"/>
              </w:rPr>
              <w:t>Prompt access to new function</w:t>
            </w:r>
            <w:r w:rsidRPr="000961F5">
              <w:rPr>
                <w:lang w:eastAsia="x-none"/>
              </w:rPr>
              <w:t>, granting Regulator (HKEX)</w:t>
            </w:r>
            <w:r w:rsidR="002B2F98" w:rsidRPr="000961F5">
              <w:rPr>
                <w:lang w:eastAsia="x-none"/>
              </w:rPr>
              <w:t xml:space="preserve"> [assigned team]</w:t>
            </w:r>
            <w:r w:rsidRPr="000961F5">
              <w:rPr>
                <w:lang w:eastAsia="x-none"/>
              </w:rPr>
              <w:t xml:space="preserve"> the right to set a new submission deadline up to 5pm, [IPO Initiation Field #53 date]</w:t>
            </w:r>
          </w:p>
        </w:tc>
      </w:tr>
      <w:tr w:rsidR="00BF7284" w:rsidRPr="000961F5" w14:paraId="0DAC6806" w14:textId="77777777" w:rsidTr="00C82048">
        <w:trPr>
          <w:trHeight w:val="3777"/>
        </w:trPr>
        <w:tc>
          <w:tcPr>
            <w:tcW w:w="400" w:type="dxa"/>
          </w:tcPr>
          <w:p w14:paraId="5A79E584" w14:textId="7EA57589" w:rsidR="00BF7284" w:rsidRPr="000961F5" w:rsidRDefault="00986486" w:rsidP="00176B7A">
            <w:pPr>
              <w:spacing w:line="276" w:lineRule="auto"/>
              <w:ind w:left="0"/>
              <w:jc w:val="left"/>
              <w:rPr>
                <w:lang w:eastAsia="x-none"/>
              </w:rPr>
            </w:pPr>
            <w:r w:rsidRPr="000961F5">
              <w:rPr>
                <w:lang w:eastAsia="x-none"/>
              </w:rPr>
              <w:lastRenderedPageBreak/>
              <w:t>15</w:t>
            </w:r>
          </w:p>
        </w:tc>
        <w:tc>
          <w:tcPr>
            <w:tcW w:w="1863" w:type="dxa"/>
          </w:tcPr>
          <w:p w14:paraId="1166DF29" w14:textId="6204D9E3" w:rsidR="00BF7284" w:rsidRPr="000961F5" w:rsidRDefault="00BF7284" w:rsidP="00176B7A">
            <w:pPr>
              <w:spacing w:line="276" w:lineRule="auto"/>
              <w:ind w:left="0"/>
              <w:jc w:val="left"/>
              <w:rPr>
                <w:lang w:eastAsia="x-none"/>
              </w:rPr>
            </w:pPr>
            <w:r w:rsidRPr="000961F5">
              <w:rPr>
                <w:lang w:eastAsia="x-none"/>
              </w:rPr>
              <w:t>Sum of shares submitted not equal to outstanding balance of sub-placing allocation, per distributor</w:t>
            </w:r>
          </w:p>
        </w:tc>
        <w:tc>
          <w:tcPr>
            <w:tcW w:w="1560" w:type="dxa"/>
          </w:tcPr>
          <w:p w14:paraId="328BD215" w14:textId="5C1D4082" w:rsidR="00BF7284" w:rsidRPr="000961F5" w:rsidRDefault="00BF7284" w:rsidP="00176B7A">
            <w:pPr>
              <w:spacing w:line="276" w:lineRule="auto"/>
              <w:ind w:left="0"/>
              <w:jc w:val="left"/>
              <w:rPr>
                <w:lang w:eastAsia="x-none"/>
              </w:rPr>
            </w:pPr>
            <w:r w:rsidRPr="000961F5">
              <w:rPr>
                <w:lang w:eastAsia="x-none"/>
              </w:rPr>
              <w:t>Scheduled: Regulator Cut-Off (</w:t>
            </w:r>
            <w:r w:rsidR="00D56790" w:rsidRPr="000961F5">
              <w:rPr>
                <w:lang w:eastAsia="x-none"/>
              </w:rPr>
              <w:t>10:00, [IPO Initiation Field #55 date -1 business day]</w:t>
            </w:r>
            <w:r w:rsidRPr="000961F5">
              <w:rPr>
                <w:lang w:eastAsia="x-none"/>
              </w:rPr>
              <w:t>)</w:t>
            </w:r>
          </w:p>
        </w:tc>
        <w:tc>
          <w:tcPr>
            <w:tcW w:w="1089" w:type="dxa"/>
          </w:tcPr>
          <w:p w14:paraId="39072D39" w14:textId="29D292B9" w:rsidR="00BF7284" w:rsidRPr="000961F5" w:rsidRDefault="00BF7284" w:rsidP="00176B7A">
            <w:pPr>
              <w:spacing w:line="276" w:lineRule="auto"/>
              <w:ind w:left="0"/>
              <w:jc w:val="left"/>
              <w:rPr>
                <w:lang w:eastAsia="x-none"/>
              </w:rPr>
            </w:pPr>
            <w:r w:rsidRPr="000961F5">
              <w:rPr>
                <w:lang w:eastAsia="x-none"/>
              </w:rPr>
              <w:t>Submitted list</w:t>
            </w:r>
          </w:p>
        </w:tc>
        <w:tc>
          <w:tcPr>
            <w:tcW w:w="2454" w:type="dxa"/>
          </w:tcPr>
          <w:p w14:paraId="635EA305" w14:textId="77777777" w:rsidR="00BF7284" w:rsidRPr="000961F5" w:rsidRDefault="00BF7284" w:rsidP="00176B7A">
            <w:pPr>
              <w:pStyle w:val="ListParagraph"/>
              <w:numPr>
                <w:ilvl w:val="0"/>
                <w:numId w:val="47"/>
              </w:numPr>
              <w:spacing w:after="0" w:line="276" w:lineRule="auto"/>
              <w:ind w:leftChars="0" w:left="232" w:hanging="232"/>
              <w:jc w:val="left"/>
              <w:rPr>
                <w:lang w:eastAsia="x-none"/>
              </w:rPr>
            </w:pPr>
            <w:r w:rsidRPr="000961F5">
              <w:rPr>
                <w:b/>
                <w:lang w:eastAsia="x-none"/>
              </w:rPr>
              <w:t>Prompt Notification message</w:t>
            </w:r>
            <w:r w:rsidRPr="000961F5">
              <w:rPr>
                <w:lang w:eastAsia="x-none"/>
              </w:rPr>
              <w:t xml:space="preserve"> (to the specific Distributor who failed such validation check) </w:t>
            </w:r>
          </w:p>
          <w:p w14:paraId="40A0E350" w14:textId="77777777" w:rsidR="00BF7284" w:rsidRPr="000961F5" w:rsidRDefault="00BF7284" w:rsidP="00176B7A">
            <w:pPr>
              <w:pStyle w:val="ListParagraph"/>
              <w:spacing w:after="0" w:line="276" w:lineRule="auto"/>
              <w:ind w:leftChars="0" w:left="232"/>
              <w:jc w:val="left"/>
              <w:rPr>
                <w:lang w:eastAsia="x-none"/>
              </w:rPr>
            </w:pPr>
            <w:r w:rsidRPr="000961F5">
              <w:rPr>
                <w:lang w:eastAsia="x-none"/>
              </w:rPr>
              <w:t>(“The sum of shares for the placee list submitted does not equal to the shares assigned to [name of distributor] and the final deadline for submitting placee lists has passed. The IPO must be suspended. Please update the company’s listing timetable.”)</w:t>
            </w:r>
            <w:r w:rsidRPr="000961F5">
              <w:rPr>
                <w:lang w:eastAsia="x-none"/>
              </w:rPr>
              <w:br/>
            </w:r>
            <w:r w:rsidRPr="000961F5">
              <w:rPr>
                <w:lang w:eastAsia="x-none"/>
              </w:rPr>
              <w:br/>
            </w:r>
          </w:p>
        </w:tc>
        <w:tc>
          <w:tcPr>
            <w:tcW w:w="2958" w:type="dxa"/>
          </w:tcPr>
          <w:p w14:paraId="773D4E7F" w14:textId="5C52D18A" w:rsidR="00BF7284" w:rsidRPr="000961F5" w:rsidRDefault="00BF7284" w:rsidP="00176B7A">
            <w:pPr>
              <w:pStyle w:val="ListParagraph"/>
              <w:numPr>
                <w:ilvl w:val="0"/>
                <w:numId w:val="49"/>
              </w:numPr>
              <w:spacing w:line="276" w:lineRule="auto"/>
              <w:ind w:leftChars="0" w:left="232" w:hanging="232"/>
              <w:jc w:val="left"/>
              <w:rPr>
                <w:lang w:eastAsia="x-none"/>
              </w:rPr>
            </w:pPr>
            <w:r w:rsidRPr="000961F5">
              <w:rPr>
                <w:b/>
                <w:lang w:eastAsia="x-none"/>
              </w:rPr>
              <w:t>Prompt Notification message</w:t>
            </w:r>
            <w:r w:rsidRPr="000961F5">
              <w:rPr>
                <w:lang w:eastAsia="x-none"/>
              </w:rPr>
              <w:t>, stating such validation checks have failed. (“The sum of shares for placee lists submitted do not equal the final size of the Institutional Offer and the final deadline for submitting placee lists has passed. The following distributor(s) have not finalised their allocations: [Name of distributor] ([submitted shares] / [sub-placing quota]). The IPO must be suspended.”)</w:t>
            </w:r>
          </w:p>
          <w:p w14:paraId="4C069185" w14:textId="05949878" w:rsidR="00BF7284" w:rsidRPr="000961F5" w:rsidRDefault="00BF7284" w:rsidP="00176B7A">
            <w:pPr>
              <w:pStyle w:val="ListParagraph"/>
              <w:numPr>
                <w:ilvl w:val="0"/>
                <w:numId w:val="49"/>
              </w:numPr>
              <w:spacing w:line="276" w:lineRule="auto"/>
              <w:ind w:leftChars="0" w:left="232" w:hanging="232"/>
              <w:jc w:val="left"/>
              <w:rPr>
                <w:lang w:eastAsia="x-none"/>
              </w:rPr>
            </w:pPr>
            <w:r w:rsidRPr="000961F5">
              <w:rPr>
                <w:b/>
                <w:lang w:eastAsia="x-none"/>
              </w:rPr>
              <w:t>Change IPO status to “Suspended” (</w:t>
            </w:r>
            <w:r w:rsidRPr="000961F5">
              <w:rPr>
                <w:lang w:eastAsia="x-none"/>
              </w:rPr>
              <w:t xml:space="preserve">Refer to </w:t>
            </w:r>
            <w:r w:rsidRPr="00381BCA">
              <w:rPr>
                <w:lang w:eastAsia="x-none"/>
              </w:rPr>
              <w:fldChar w:fldCharType="begin"/>
            </w:r>
            <w:r w:rsidRPr="000961F5">
              <w:rPr>
                <w:lang w:eastAsia="x-none"/>
              </w:rPr>
              <w:instrText xml:space="preserve"> REF _Ref61332582 \r \h </w:instrText>
            </w:r>
            <w:r w:rsidR="0069787F" w:rsidRPr="000961F5">
              <w:rPr>
                <w:lang w:eastAsia="x-none"/>
              </w:rPr>
              <w:instrText xml:space="preserve"> \* MERGEFORMAT </w:instrText>
            </w:r>
            <w:r w:rsidRPr="00381BCA">
              <w:rPr>
                <w:lang w:eastAsia="x-none"/>
              </w:rPr>
            </w:r>
            <w:r w:rsidRPr="00381BCA">
              <w:rPr>
                <w:lang w:eastAsia="x-none"/>
              </w:rPr>
              <w:fldChar w:fldCharType="separate"/>
            </w:r>
            <w:r w:rsidR="00A57E12">
              <w:rPr>
                <w:lang w:eastAsia="x-none"/>
              </w:rPr>
              <w:t>2.7.1.1</w:t>
            </w:r>
            <w:r w:rsidRPr="00381BCA">
              <w:rPr>
                <w:lang w:eastAsia="x-none"/>
              </w:rPr>
              <w:fldChar w:fldCharType="end"/>
            </w:r>
            <w:r w:rsidRPr="000961F5">
              <w:rPr>
                <w:lang w:eastAsia="x-none"/>
              </w:rPr>
              <w:t xml:space="preserve"> Change in IPO Reference Data to resolve exception)</w:t>
            </w:r>
          </w:p>
          <w:p w14:paraId="33097A7A" w14:textId="77777777" w:rsidR="00BF7284" w:rsidRPr="000961F5" w:rsidRDefault="00BF7284" w:rsidP="00176B7A">
            <w:pPr>
              <w:spacing w:line="276" w:lineRule="auto"/>
              <w:ind w:left="0"/>
              <w:jc w:val="left"/>
              <w:rPr>
                <w:lang w:eastAsia="x-none"/>
              </w:rPr>
            </w:pPr>
          </w:p>
        </w:tc>
      </w:tr>
    </w:tbl>
    <w:p w14:paraId="78A80A3A" w14:textId="77777777" w:rsidR="00E56D47" w:rsidRPr="000961F5" w:rsidRDefault="00E56D47" w:rsidP="000530E9">
      <w:pPr>
        <w:spacing w:line="276" w:lineRule="auto"/>
        <w:ind w:left="0"/>
        <w:jc w:val="left"/>
        <w:rPr>
          <w:lang w:eastAsia="x-none"/>
        </w:rPr>
      </w:pPr>
      <w:r w:rsidRPr="000961F5">
        <w:rPr>
          <w:lang w:eastAsia="x-none"/>
        </w:rPr>
        <w:br w:type="page"/>
      </w:r>
    </w:p>
    <w:p w14:paraId="50A706AC" w14:textId="77777777" w:rsidR="002C2328" w:rsidRPr="000961F5" w:rsidRDefault="002C2328" w:rsidP="007E7EB7">
      <w:pPr>
        <w:pStyle w:val="Heading3"/>
      </w:pPr>
      <w:bookmarkStart w:id="461" w:name="_Toc62722926"/>
      <w:bookmarkStart w:id="462" w:name="_Toc65058067"/>
      <w:bookmarkStart w:id="463" w:name="_Toc65138869"/>
      <w:bookmarkStart w:id="464" w:name="_Toc65145849"/>
      <w:r w:rsidRPr="000961F5">
        <w:lastRenderedPageBreak/>
        <w:t>Concentration Analysis</w:t>
      </w:r>
      <w:bookmarkEnd w:id="461"/>
      <w:bookmarkEnd w:id="462"/>
      <w:bookmarkEnd w:id="463"/>
      <w:bookmarkEnd w:id="464"/>
    </w:p>
    <w:p w14:paraId="483A7999" w14:textId="77777777" w:rsidR="002C2328" w:rsidRPr="000961F5" w:rsidRDefault="002C2328" w:rsidP="007E7EB7"/>
    <w:p w14:paraId="67D34932" w14:textId="52F377D4" w:rsidR="002C2328" w:rsidRPr="000961F5" w:rsidRDefault="000703F6" w:rsidP="007E7EB7">
      <w:pPr>
        <w:pStyle w:val="Heading4"/>
      </w:pPr>
      <w:bookmarkStart w:id="465" w:name="_Toc62722927"/>
      <w:bookmarkStart w:id="466" w:name="_Toc65058068"/>
      <w:bookmarkStart w:id="467" w:name="_Toc65138870"/>
      <w:bookmarkStart w:id="468" w:name="_Toc65145850"/>
      <w:r w:rsidRPr="000961F5">
        <w:t>Functional Overview</w:t>
      </w:r>
      <w:bookmarkEnd w:id="465"/>
      <w:bookmarkEnd w:id="466"/>
      <w:bookmarkEnd w:id="467"/>
      <w:bookmarkEnd w:id="468"/>
    </w:p>
    <w:p w14:paraId="6D581CBF" w14:textId="77777777" w:rsidR="002C2328" w:rsidRPr="000961F5" w:rsidRDefault="002C2328" w:rsidP="007E7EB7"/>
    <w:p w14:paraId="53102621" w14:textId="33AF2BB9" w:rsidR="000703F6" w:rsidRPr="000961F5" w:rsidRDefault="000703F6" w:rsidP="000703F6">
      <w:pPr>
        <w:spacing w:after="0"/>
        <w:ind w:left="0"/>
        <w:jc w:val="left"/>
        <w:rPr>
          <w:lang w:eastAsia="x-none"/>
        </w:rPr>
      </w:pPr>
      <w:r w:rsidRPr="000961F5">
        <w:rPr>
          <w:lang w:eastAsia="x-none"/>
        </w:rPr>
        <w:t xml:space="preserve">The Concentration Analysis interface </w:t>
      </w:r>
      <w:r w:rsidR="006A2FB9" w:rsidRPr="000961F5">
        <w:rPr>
          <w:lang w:eastAsia="x-none"/>
        </w:rPr>
        <w:t>displays high-level analytics of the IPO, separated into three tabs</w:t>
      </w:r>
      <w:r w:rsidRPr="000961F5">
        <w:rPr>
          <w:lang w:eastAsia="x-none"/>
        </w:rPr>
        <w:t>: (i) Top 25 Placees; (ii) Top 25 Public Offer Holders; and (iii) Top 25 Holders upon Listing (includes existing Shareholders).</w:t>
      </w:r>
    </w:p>
    <w:p w14:paraId="2D9399E7" w14:textId="77777777" w:rsidR="000703F6" w:rsidRPr="000961F5" w:rsidRDefault="000703F6" w:rsidP="000703F6">
      <w:pPr>
        <w:spacing w:after="0"/>
        <w:ind w:left="0"/>
        <w:jc w:val="left"/>
        <w:rPr>
          <w:lang w:eastAsia="x-none"/>
        </w:rPr>
      </w:pPr>
    </w:p>
    <w:p w14:paraId="12840B90" w14:textId="77777777" w:rsidR="000703F6" w:rsidRPr="000961F5" w:rsidRDefault="000703F6" w:rsidP="000703F6">
      <w:pPr>
        <w:spacing w:after="0"/>
        <w:ind w:left="0"/>
        <w:jc w:val="left"/>
        <w:rPr>
          <w:lang w:eastAsia="x-none"/>
        </w:rPr>
      </w:pPr>
      <w:r w:rsidRPr="000961F5">
        <w:rPr>
          <w:lang w:eastAsia="x-none"/>
        </w:rPr>
        <w:t>Each tab should have two separate tabs, with a user function to toggle to view each holder’s holdings in terms of shares/units/receipts and board lots.</w:t>
      </w:r>
    </w:p>
    <w:p w14:paraId="6EBC4237" w14:textId="77777777" w:rsidR="000703F6" w:rsidRPr="000961F5" w:rsidRDefault="000703F6" w:rsidP="000703F6">
      <w:pPr>
        <w:spacing w:after="0"/>
        <w:ind w:left="0"/>
        <w:jc w:val="left"/>
        <w:rPr>
          <w:lang w:eastAsia="x-none"/>
        </w:rPr>
      </w:pPr>
    </w:p>
    <w:p w14:paraId="47452CF2" w14:textId="77777777" w:rsidR="000703F6" w:rsidRPr="000961F5" w:rsidRDefault="000703F6" w:rsidP="000703F6">
      <w:pPr>
        <w:pStyle w:val="ListParagraph"/>
        <w:numPr>
          <w:ilvl w:val="0"/>
          <w:numId w:val="14"/>
        </w:numPr>
        <w:ind w:leftChars="0"/>
        <w:rPr>
          <w:lang w:eastAsia="x-none"/>
        </w:rPr>
      </w:pPr>
      <w:r w:rsidRPr="000961F5">
        <w:rPr>
          <w:lang w:eastAsia="x-none"/>
        </w:rPr>
        <w:t>For fields marked with “[security type]” and “[security type holder]”, the display should be based the table below:</w:t>
      </w:r>
    </w:p>
    <w:p w14:paraId="43DA0838" w14:textId="77777777" w:rsidR="000703F6" w:rsidRPr="000961F5" w:rsidRDefault="000703F6" w:rsidP="000703F6">
      <w:pPr>
        <w:pStyle w:val="ListParagraph"/>
        <w:ind w:leftChars="0" w:left="360"/>
        <w:rPr>
          <w:lang w:eastAsia="x-none"/>
        </w:rPr>
      </w:pPr>
    </w:p>
    <w:tbl>
      <w:tblPr>
        <w:tblStyle w:val="TableGrid"/>
        <w:tblW w:w="0" w:type="auto"/>
        <w:tblLook w:val="04A0" w:firstRow="1" w:lastRow="0" w:firstColumn="1" w:lastColumn="0" w:noHBand="0" w:noVBand="1"/>
      </w:tblPr>
      <w:tblGrid>
        <w:gridCol w:w="2830"/>
        <w:gridCol w:w="2399"/>
        <w:gridCol w:w="2615"/>
      </w:tblGrid>
      <w:tr w:rsidR="000703F6" w:rsidRPr="000961F5" w14:paraId="675B1FEB" w14:textId="77777777" w:rsidTr="005E3295">
        <w:tc>
          <w:tcPr>
            <w:tcW w:w="2830" w:type="dxa"/>
            <w:shd w:val="clear" w:color="auto" w:fill="13426B"/>
          </w:tcPr>
          <w:p w14:paraId="1E7A310D" w14:textId="77777777" w:rsidR="000703F6" w:rsidRPr="000961F5" w:rsidRDefault="000703F6" w:rsidP="005E3295">
            <w:pPr>
              <w:pStyle w:val="ListParagraph"/>
              <w:ind w:leftChars="0" w:left="0"/>
              <w:rPr>
                <w:b/>
                <w:lang w:eastAsia="x-none"/>
              </w:rPr>
            </w:pPr>
            <w:r w:rsidRPr="000961F5">
              <w:rPr>
                <w:b/>
                <w:lang w:eastAsia="x-none"/>
              </w:rPr>
              <w:t>Field #17 (Securities to be Listed)</w:t>
            </w:r>
          </w:p>
        </w:tc>
        <w:tc>
          <w:tcPr>
            <w:tcW w:w="2399" w:type="dxa"/>
            <w:shd w:val="clear" w:color="auto" w:fill="13426B"/>
          </w:tcPr>
          <w:p w14:paraId="50B877FE" w14:textId="77777777" w:rsidR="000703F6" w:rsidRPr="000961F5" w:rsidRDefault="000703F6" w:rsidP="005E3295">
            <w:pPr>
              <w:pStyle w:val="ListParagraph"/>
              <w:ind w:leftChars="0" w:left="0"/>
              <w:rPr>
                <w:b/>
                <w:lang w:eastAsia="x-none"/>
              </w:rPr>
            </w:pPr>
            <w:r w:rsidRPr="000961F5">
              <w:rPr>
                <w:b/>
                <w:lang w:eastAsia="x-none"/>
              </w:rPr>
              <w:t>[Security type]</w:t>
            </w:r>
          </w:p>
        </w:tc>
        <w:tc>
          <w:tcPr>
            <w:tcW w:w="2615" w:type="dxa"/>
            <w:shd w:val="clear" w:color="auto" w:fill="13426B"/>
          </w:tcPr>
          <w:p w14:paraId="4FE034EC" w14:textId="77777777" w:rsidR="000703F6" w:rsidRPr="000961F5" w:rsidRDefault="000703F6" w:rsidP="005E3295">
            <w:pPr>
              <w:pStyle w:val="ListParagraph"/>
              <w:ind w:leftChars="0" w:left="0"/>
              <w:rPr>
                <w:b/>
                <w:lang w:eastAsia="x-none"/>
              </w:rPr>
            </w:pPr>
            <w:r w:rsidRPr="000961F5">
              <w:rPr>
                <w:b/>
                <w:lang w:eastAsia="x-none"/>
              </w:rPr>
              <w:t>[Security type holder]</w:t>
            </w:r>
          </w:p>
        </w:tc>
      </w:tr>
      <w:tr w:rsidR="000703F6" w:rsidRPr="000961F5" w14:paraId="2E1EC21D" w14:textId="77777777" w:rsidTr="005E3295">
        <w:tc>
          <w:tcPr>
            <w:tcW w:w="2830" w:type="dxa"/>
          </w:tcPr>
          <w:p w14:paraId="2DE46093" w14:textId="77777777" w:rsidR="000703F6" w:rsidRPr="000961F5" w:rsidRDefault="000703F6" w:rsidP="005E3295">
            <w:pPr>
              <w:pStyle w:val="ListParagraph"/>
              <w:ind w:leftChars="0" w:left="0"/>
              <w:rPr>
                <w:lang w:eastAsia="x-none"/>
              </w:rPr>
            </w:pPr>
            <w:r w:rsidRPr="000961F5">
              <w:rPr>
                <w:lang w:val="en-US"/>
              </w:rPr>
              <w:t>Ordinary shares</w:t>
            </w:r>
          </w:p>
        </w:tc>
        <w:tc>
          <w:tcPr>
            <w:tcW w:w="2399" w:type="dxa"/>
            <w:vMerge w:val="restart"/>
          </w:tcPr>
          <w:p w14:paraId="2D59B7F4" w14:textId="77777777" w:rsidR="000703F6" w:rsidRPr="000961F5" w:rsidRDefault="000703F6" w:rsidP="005E3295">
            <w:pPr>
              <w:pStyle w:val="ListParagraph"/>
              <w:ind w:leftChars="0" w:left="0"/>
              <w:rPr>
                <w:lang w:eastAsia="x-none"/>
              </w:rPr>
            </w:pPr>
            <w:r w:rsidRPr="000961F5">
              <w:rPr>
                <w:lang w:eastAsia="x-none"/>
              </w:rPr>
              <w:t>Shares</w:t>
            </w:r>
          </w:p>
        </w:tc>
        <w:tc>
          <w:tcPr>
            <w:tcW w:w="2615" w:type="dxa"/>
            <w:vMerge w:val="restart"/>
          </w:tcPr>
          <w:p w14:paraId="65F2C93B" w14:textId="77777777" w:rsidR="000703F6" w:rsidRPr="000961F5" w:rsidRDefault="000703F6" w:rsidP="005E3295">
            <w:pPr>
              <w:pStyle w:val="ListParagraph"/>
              <w:ind w:leftChars="0" w:left="0"/>
              <w:rPr>
                <w:lang w:eastAsia="x-none"/>
              </w:rPr>
            </w:pPr>
            <w:r w:rsidRPr="000961F5">
              <w:rPr>
                <w:lang w:eastAsia="x-none"/>
              </w:rPr>
              <w:t>Shareholders</w:t>
            </w:r>
          </w:p>
        </w:tc>
      </w:tr>
      <w:tr w:rsidR="000703F6" w:rsidRPr="000961F5" w14:paraId="35C51405" w14:textId="77777777" w:rsidTr="005E3295">
        <w:tc>
          <w:tcPr>
            <w:tcW w:w="2830" w:type="dxa"/>
          </w:tcPr>
          <w:p w14:paraId="6D0998AA" w14:textId="77777777" w:rsidR="000703F6" w:rsidRPr="000961F5" w:rsidRDefault="000703F6" w:rsidP="005E3295">
            <w:pPr>
              <w:pStyle w:val="ListParagraph"/>
              <w:ind w:leftChars="0" w:left="0"/>
              <w:rPr>
                <w:lang w:eastAsia="x-none"/>
              </w:rPr>
            </w:pPr>
            <w:r w:rsidRPr="000961F5">
              <w:rPr>
                <w:lang w:val="en-US"/>
              </w:rPr>
              <w:t>Ordinary shares (H shares)</w:t>
            </w:r>
          </w:p>
        </w:tc>
        <w:tc>
          <w:tcPr>
            <w:tcW w:w="2399" w:type="dxa"/>
            <w:vMerge/>
          </w:tcPr>
          <w:p w14:paraId="2432B290" w14:textId="77777777" w:rsidR="000703F6" w:rsidRPr="000961F5" w:rsidRDefault="000703F6" w:rsidP="005E3295">
            <w:pPr>
              <w:pStyle w:val="ListParagraph"/>
              <w:ind w:leftChars="0" w:left="0"/>
              <w:rPr>
                <w:lang w:eastAsia="x-none"/>
              </w:rPr>
            </w:pPr>
          </w:p>
        </w:tc>
        <w:tc>
          <w:tcPr>
            <w:tcW w:w="2615" w:type="dxa"/>
            <w:vMerge/>
          </w:tcPr>
          <w:p w14:paraId="47F8FB14" w14:textId="77777777" w:rsidR="000703F6" w:rsidRPr="000961F5" w:rsidRDefault="000703F6" w:rsidP="005E3295">
            <w:pPr>
              <w:pStyle w:val="ListParagraph"/>
              <w:ind w:leftChars="0" w:left="0"/>
              <w:rPr>
                <w:lang w:eastAsia="x-none"/>
              </w:rPr>
            </w:pPr>
          </w:p>
        </w:tc>
      </w:tr>
      <w:tr w:rsidR="000703F6" w:rsidRPr="000961F5" w14:paraId="03388D6A" w14:textId="77777777" w:rsidTr="005E3295">
        <w:tc>
          <w:tcPr>
            <w:tcW w:w="2830" w:type="dxa"/>
          </w:tcPr>
          <w:p w14:paraId="649DD0EA" w14:textId="77777777" w:rsidR="000703F6" w:rsidRPr="000961F5" w:rsidRDefault="000703F6" w:rsidP="005E3295">
            <w:pPr>
              <w:pStyle w:val="ListParagraph"/>
              <w:ind w:leftChars="0" w:left="0"/>
              <w:rPr>
                <w:lang w:eastAsia="x-none"/>
              </w:rPr>
            </w:pPr>
            <w:r w:rsidRPr="000961F5">
              <w:rPr>
                <w:lang w:val="en-US"/>
              </w:rPr>
              <w:t>Ordinary shares (conversion from B to H shares)</w:t>
            </w:r>
          </w:p>
        </w:tc>
        <w:tc>
          <w:tcPr>
            <w:tcW w:w="2399" w:type="dxa"/>
            <w:vMerge/>
          </w:tcPr>
          <w:p w14:paraId="15649DB1" w14:textId="77777777" w:rsidR="000703F6" w:rsidRPr="000961F5" w:rsidRDefault="000703F6" w:rsidP="005E3295">
            <w:pPr>
              <w:pStyle w:val="ListParagraph"/>
              <w:ind w:leftChars="0" w:left="0"/>
              <w:rPr>
                <w:lang w:eastAsia="x-none"/>
              </w:rPr>
            </w:pPr>
          </w:p>
        </w:tc>
        <w:tc>
          <w:tcPr>
            <w:tcW w:w="2615" w:type="dxa"/>
            <w:vMerge/>
          </w:tcPr>
          <w:p w14:paraId="50024C5E" w14:textId="77777777" w:rsidR="000703F6" w:rsidRPr="000961F5" w:rsidRDefault="000703F6" w:rsidP="005E3295">
            <w:pPr>
              <w:pStyle w:val="ListParagraph"/>
              <w:ind w:leftChars="0" w:left="0"/>
              <w:rPr>
                <w:lang w:eastAsia="x-none"/>
              </w:rPr>
            </w:pPr>
          </w:p>
        </w:tc>
      </w:tr>
      <w:tr w:rsidR="000703F6" w:rsidRPr="000961F5" w14:paraId="3953D78F" w14:textId="77777777" w:rsidTr="005E3295">
        <w:tc>
          <w:tcPr>
            <w:tcW w:w="2830" w:type="dxa"/>
          </w:tcPr>
          <w:p w14:paraId="2B95D820" w14:textId="77777777" w:rsidR="000703F6" w:rsidRPr="000961F5" w:rsidRDefault="000703F6" w:rsidP="005E3295">
            <w:pPr>
              <w:pStyle w:val="ListParagraph"/>
              <w:ind w:leftChars="0" w:left="0"/>
              <w:rPr>
                <w:lang w:eastAsia="x-none"/>
              </w:rPr>
            </w:pPr>
            <w:r w:rsidRPr="000961F5">
              <w:rPr>
                <w:lang w:val="en-US"/>
              </w:rPr>
              <w:t>Preference shares</w:t>
            </w:r>
          </w:p>
        </w:tc>
        <w:tc>
          <w:tcPr>
            <w:tcW w:w="2399" w:type="dxa"/>
            <w:vMerge/>
          </w:tcPr>
          <w:p w14:paraId="2E911B72" w14:textId="77777777" w:rsidR="000703F6" w:rsidRPr="000961F5" w:rsidRDefault="000703F6" w:rsidP="005E3295">
            <w:pPr>
              <w:pStyle w:val="ListParagraph"/>
              <w:ind w:leftChars="0" w:left="0"/>
              <w:rPr>
                <w:lang w:eastAsia="x-none"/>
              </w:rPr>
            </w:pPr>
          </w:p>
        </w:tc>
        <w:tc>
          <w:tcPr>
            <w:tcW w:w="2615" w:type="dxa"/>
            <w:vMerge/>
          </w:tcPr>
          <w:p w14:paraId="0FD6AA66" w14:textId="77777777" w:rsidR="000703F6" w:rsidRPr="000961F5" w:rsidRDefault="000703F6" w:rsidP="005E3295">
            <w:pPr>
              <w:pStyle w:val="ListParagraph"/>
              <w:ind w:leftChars="0" w:left="0"/>
              <w:rPr>
                <w:lang w:eastAsia="x-none"/>
              </w:rPr>
            </w:pPr>
          </w:p>
        </w:tc>
      </w:tr>
      <w:tr w:rsidR="000703F6" w:rsidRPr="000961F5" w14:paraId="1A3490FA" w14:textId="77777777" w:rsidTr="005E3295">
        <w:tc>
          <w:tcPr>
            <w:tcW w:w="2830" w:type="dxa"/>
          </w:tcPr>
          <w:p w14:paraId="60814DE2" w14:textId="77777777" w:rsidR="000703F6" w:rsidRPr="000961F5" w:rsidRDefault="000703F6" w:rsidP="005E3295">
            <w:pPr>
              <w:pStyle w:val="ListParagraph"/>
              <w:ind w:leftChars="0" w:left="0"/>
              <w:rPr>
                <w:lang w:eastAsia="x-none"/>
              </w:rPr>
            </w:pPr>
            <w:r w:rsidRPr="000961F5">
              <w:rPr>
                <w:lang w:val="en-US"/>
              </w:rPr>
              <w:t>Real Estate Investment Trust</w:t>
            </w:r>
          </w:p>
        </w:tc>
        <w:tc>
          <w:tcPr>
            <w:tcW w:w="2399" w:type="dxa"/>
            <w:vMerge w:val="restart"/>
          </w:tcPr>
          <w:p w14:paraId="5B95B523" w14:textId="77777777" w:rsidR="000703F6" w:rsidRPr="000961F5" w:rsidRDefault="000703F6" w:rsidP="005E3295">
            <w:pPr>
              <w:pStyle w:val="ListParagraph"/>
              <w:ind w:leftChars="0" w:left="0"/>
              <w:rPr>
                <w:lang w:eastAsia="x-none"/>
              </w:rPr>
            </w:pPr>
            <w:r w:rsidRPr="000961F5">
              <w:rPr>
                <w:lang w:eastAsia="x-none"/>
              </w:rPr>
              <w:t>Units</w:t>
            </w:r>
          </w:p>
        </w:tc>
        <w:tc>
          <w:tcPr>
            <w:tcW w:w="2615" w:type="dxa"/>
            <w:vMerge w:val="restart"/>
          </w:tcPr>
          <w:p w14:paraId="1952D7FC" w14:textId="77777777" w:rsidR="000703F6" w:rsidRPr="000961F5" w:rsidRDefault="000703F6" w:rsidP="005E3295">
            <w:pPr>
              <w:pStyle w:val="ListParagraph"/>
              <w:ind w:leftChars="0" w:left="0"/>
              <w:rPr>
                <w:lang w:eastAsia="x-none"/>
              </w:rPr>
            </w:pPr>
            <w:r w:rsidRPr="000961F5">
              <w:rPr>
                <w:lang w:eastAsia="x-none"/>
              </w:rPr>
              <w:t>Unitholders</w:t>
            </w:r>
          </w:p>
        </w:tc>
      </w:tr>
      <w:tr w:rsidR="000703F6" w:rsidRPr="000961F5" w14:paraId="22F7084E" w14:textId="77777777" w:rsidTr="005E3295">
        <w:tc>
          <w:tcPr>
            <w:tcW w:w="2830" w:type="dxa"/>
          </w:tcPr>
          <w:p w14:paraId="6DAA83A9" w14:textId="77777777" w:rsidR="000703F6" w:rsidRPr="000961F5" w:rsidRDefault="000703F6" w:rsidP="005E3295">
            <w:pPr>
              <w:pStyle w:val="ListParagraph"/>
              <w:ind w:leftChars="0" w:left="0"/>
              <w:rPr>
                <w:lang w:eastAsia="x-none"/>
              </w:rPr>
            </w:pPr>
            <w:r w:rsidRPr="000961F5">
              <w:rPr>
                <w:lang w:val="en-US"/>
              </w:rPr>
              <w:t>Exchange Traded Product</w:t>
            </w:r>
          </w:p>
        </w:tc>
        <w:tc>
          <w:tcPr>
            <w:tcW w:w="2399" w:type="dxa"/>
            <w:vMerge/>
          </w:tcPr>
          <w:p w14:paraId="4189D71E" w14:textId="77777777" w:rsidR="000703F6" w:rsidRPr="000961F5" w:rsidRDefault="000703F6" w:rsidP="005E3295">
            <w:pPr>
              <w:pStyle w:val="ListParagraph"/>
              <w:ind w:leftChars="0" w:left="0"/>
              <w:rPr>
                <w:lang w:eastAsia="x-none"/>
              </w:rPr>
            </w:pPr>
          </w:p>
        </w:tc>
        <w:tc>
          <w:tcPr>
            <w:tcW w:w="2615" w:type="dxa"/>
            <w:vMerge/>
          </w:tcPr>
          <w:p w14:paraId="600E62F4" w14:textId="77777777" w:rsidR="000703F6" w:rsidRPr="000961F5" w:rsidRDefault="000703F6" w:rsidP="005E3295">
            <w:pPr>
              <w:pStyle w:val="ListParagraph"/>
              <w:ind w:leftChars="0" w:left="0"/>
              <w:rPr>
                <w:lang w:eastAsia="x-none"/>
              </w:rPr>
            </w:pPr>
          </w:p>
        </w:tc>
      </w:tr>
      <w:tr w:rsidR="000703F6" w:rsidRPr="000961F5" w14:paraId="35B75BEF" w14:textId="77777777" w:rsidTr="005E3295">
        <w:tc>
          <w:tcPr>
            <w:tcW w:w="2830" w:type="dxa"/>
          </w:tcPr>
          <w:p w14:paraId="7A064DC2" w14:textId="77777777" w:rsidR="000703F6" w:rsidRPr="000961F5" w:rsidRDefault="000703F6" w:rsidP="005E3295">
            <w:pPr>
              <w:pStyle w:val="ListParagraph"/>
              <w:ind w:leftChars="0" w:left="0"/>
              <w:rPr>
                <w:lang w:eastAsia="x-none"/>
              </w:rPr>
            </w:pPr>
            <w:r w:rsidRPr="000961F5">
              <w:rPr>
                <w:lang w:val="en-US"/>
              </w:rPr>
              <w:t>Depositary Receipts</w:t>
            </w:r>
          </w:p>
        </w:tc>
        <w:tc>
          <w:tcPr>
            <w:tcW w:w="2399" w:type="dxa"/>
          </w:tcPr>
          <w:p w14:paraId="5EE1F8DF" w14:textId="77777777" w:rsidR="000703F6" w:rsidRPr="000961F5" w:rsidRDefault="000703F6" w:rsidP="005E3295">
            <w:pPr>
              <w:pStyle w:val="ListParagraph"/>
              <w:ind w:leftChars="0" w:left="0"/>
              <w:rPr>
                <w:lang w:eastAsia="x-none"/>
              </w:rPr>
            </w:pPr>
            <w:r w:rsidRPr="000961F5">
              <w:rPr>
                <w:lang w:eastAsia="x-none"/>
              </w:rPr>
              <w:t>Receipts</w:t>
            </w:r>
          </w:p>
        </w:tc>
        <w:tc>
          <w:tcPr>
            <w:tcW w:w="2615" w:type="dxa"/>
          </w:tcPr>
          <w:p w14:paraId="1E156459" w14:textId="77777777" w:rsidR="000703F6" w:rsidRPr="000961F5" w:rsidRDefault="000703F6" w:rsidP="005E3295">
            <w:pPr>
              <w:pStyle w:val="ListParagraph"/>
              <w:ind w:leftChars="0" w:left="0"/>
              <w:rPr>
                <w:lang w:eastAsia="x-none"/>
              </w:rPr>
            </w:pPr>
            <w:r w:rsidRPr="000961F5">
              <w:rPr>
                <w:lang w:eastAsia="x-none"/>
              </w:rPr>
              <w:t>DR Holders</w:t>
            </w:r>
          </w:p>
        </w:tc>
      </w:tr>
      <w:tr w:rsidR="000703F6" w:rsidRPr="000961F5" w14:paraId="25712579" w14:textId="77777777" w:rsidTr="005E3295">
        <w:tc>
          <w:tcPr>
            <w:tcW w:w="2830" w:type="dxa"/>
          </w:tcPr>
          <w:p w14:paraId="564EC31A" w14:textId="77777777" w:rsidR="000703F6" w:rsidRPr="000961F5" w:rsidRDefault="000703F6" w:rsidP="005E3295">
            <w:pPr>
              <w:pStyle w:val="ListParagraph"/>
              <w:ind w:leftChars="0" w:left="0"/>
              <w:rPr>
                <w:lang w:eastAsia="x-none"/>
              </w:rPr>
            </w:pPr>
            <w:r w:rsidRPr="000961F5">
              <w:rPr>
                <w:lang w:val="en-US"/>
              </w:rPr>
              <w:t>Stapled Securities</w:t>
            </w:r>
          </w:p>
        </w:tc>
        <w:tc>
          <w:tcPr>
            <w:tcW w:w="2399" w:type="dxa"/>
          </w:tcPr>
          <w:p w14:paraId="269FB023" w14:textId="77777777" w:rsidR="000703F6" w:rsidRPr="000961F5" w:rsidRDefault="000703F6" w:rsidP="005E3295">
            <w:pPr>
              <w:pStyle w:val="ListParagraph"/>
              <w:ind w:leftChars="0" w:left="0"/>
              <w:rPr>
                <w:lang w:eastAsia="x-none"/>
              </w:rPr>
            </w:pPr>
            <w:r w:rsidRPr="000961F5">
              <w:rPr>
                <w:lang w:eastAsia="x-none"/>
              </w:rPr>
              <w:t>Units</w:t>
            </w:r>
          </w:p>
        </w:tc>
        <w:tc>
          <w:tcPr>
            <w:tcW w:w="2615" w:type="dxa"/>
          </w:tcPr>
          <w:p w14:paraId="5734F393" w14:textId="77777777" w:rsidR="000703F6" w:rsidRPr="000961F5" w:rsidRDefault="000703F6" w:rsidP="005E3295">
            <w:pPr>
              <w:pStyle w:val="ListParagraph"/>
              <w:ind w:leftChars="0" w:left="0"/>
              <w:rPr>
                <w:lang w:eastAsia="x-none"/>
              </w:rPr>
            </w:pPr>
            <w:r w:rsidRPr="000961F5">
              <w:rPr>
                <w:lang w:eastAsia="x-none"/>
              </w:rPr>
              <w:t>Unitholders</w:t>
            </w:r>
          </w:p>
        </w:tc>
      </w:tr>
      <w:tr w:rsidR="000703F6" w:rsidRPr="000961F5" w14:paraId="3A68062A" w14:textId="77777777" w:rsidTr="005E3295">
        <w:tc>
          <w:tcPr>
            <w:tcW w:w="2830" w:type="dxa"/>
          </w:tcPr>
          <w:p w14:paraId="00B748FC" w14:textId="77777777" w:rsidR="000703F6" w:rsidRPr="000961F5" w:rsidRDefault="000703F6" w:rsidP="005E3295">
            <w:pPr>
              <w:pStyle w:val="ListParagraph"/>
              <w:ind w:leftChars="0" w:left="0"/>
              <w:rPr>
                <w:lang w:eastAsia="x-none"/>
              </w:rPr>
            </w:pPr>
            <w:r w:rsidRPr="000961F5">
              <w:rPr>
                <w:lang w:val="en-US"/>
              </w:rPr>
              <w:t xml:space="preserve">Others </w:t>
            </w:r>
            <w:r w:rsidRPr="000961F5">
              <w:rPr>
                <w:color w:val="000000"/>
              </w:rPr>
              <w:t>(please fill in)</w:t>
            </w:r>
          </w:p>
        </w:tc>
        <w:tc>
          <w:tcPr>
            <w:tcW w:w="2399" w:type="dxa"/>
          </w:tcPr>
          <w:p w14:paraId="12779D9A" w14:textId="77777777" w:rsidR="000703F6" w:rsidRPr="000961F5" w:rsidRDefault="000703F6" w:rsidP="005E3295">
            <w:pPr>
              <w:pStyle w:val="ListParagraph"/>
              <w:ind w:leftChars="0" w:left="0"/>
              <w:rPr>
                <w:lang w:eastAsia="x-none"/>
              </w:rPr>
            </w:pPr>
            <w:r w:rsidRPr="000961F5">
              <w:rPr>
                <w:lang w:eastAsia="x-none"/>
              </w:rPr>
              <w:t>Shares</w:t>
            </w:r>
          </w:p>
        </w:tc>
        <w:tc>
          <w:tcPr>
            <w:tcW w:w="2615" w:type="dxa"/>
          </w:tcPr>
          <w:p w14:paraId="11E5DD50" w14:textId="77777777" w:rsidR="000703F6" w:rsidRPr="000961F5" w:rsidRDefault="000703F6" w:rsidP="005E3295">
            <w:pPr>
              <w:pStyle w:val="ListParagraph"/>
              <w:ind w:leftChars="0" w:left="0"/>
              <w:rPr>
                <w:lang w:eastAsia="x-none"/>
              </w:rPr>
            </w:pPr>
            <w:r w:rsidRPr="000961F5">
              <w:rPr>
                <w:lang w:eastAsia="x-none"/>
              </w:rPr>
              <w:t>Shareholders</w:t>
            </w:r>
          </w:p>
        </w:tc>
      </w:tr>
    </w:tbl>
    <w:p w14:paraId="56D15CCA" w14:textId="6C8E864F" w:rsidR="006A2FB9" w:rsidRPr="000961F5" w:rsidRDefault="006A2FB9" w:rsidP="007E7EB7">
      <w:pPr>
        <w:ind w:left="0"/>
      </w:pPr>
    </w:p>
    <w:p w14:paraId="32C37159" w14:textId="1EDFDD59" w:rsidR="006A2FB9" w:rsidRPr="000961F5" w:rsidRDefault="006A2FB9" w:rsidP="007E7EB7">
      <w:pPr>
        <w:pStyle w:val="Heading4"/>
      </w:pPr>
      <w:bookmarkStart w:id="469" w:name="_Toc62722928"/>
      <w:bookmarkStart w:id="470" w:name="_Toc65058069"/>
      <w:bookmarkStart w:id="471" w:name="_Toc65138871"/>
      <w:bookmarkStart w:id="472" w:name="_Toc65145851"/>
      <w:r w:rsidRPr="000961F5">
        <w:t>Participants and Roles</w:t>
      </w:r>
      <w:bookmarkEnd w:id="469"/>
      <w:bookmarkEnd w:id="470"/>
      <w:bookmarkEnd w:id="471"/>
      <w:bookmarkEnd w:id="472"/>
    </w:p>
    <w:p w14:paraId="20A0ED2D" w14:textId="77777777" w:rsidR="006A2FB9" w:rsidRPr="000961F5" w:rsidRDefault="006A2FB9" w:rsidP="007E7EB7">
      <w:pPr>
        <w:ind w:left="0"/>
      </w:pPr>
    </w:p>
    <w:tbl>
      <w:tblPr>
        <w:tblStyle w:val="TableGrid"/>
        <w:tblW w:w="10485" w:type="dxa"/>
        <w:tblLook w:val="04A0" w:firstRow="1" w:lastRow="0" w:firstColumn="1" w:lastColumn="0" w:noHBand="0" w:noVBand="1"/>
      </w:tblPr>
      <w:tblGrid>
        <w:gridCol w:w="2614"/>
        <w:gridCol w:w="7871"/>
      </w:tblGrid>
      <w:tr w:rsidR="006A2FB9" w:rsidRPr="000961F5" w14:paraId="29639A5E" w14:textId="77777777" w:rsidTr="005E3295">
        <w:tc>
          <w:tcPr>
            <w:tcW w:w="2614" w:type="dxa"/>
            <w:shd w:val="clear" w:color="auto" w:fill="13426B"/>
          </w:tcPr>
          <w:p w14:paraId="6D6A084A" w14:textId="77777777" w:rsidR="006A2FB9" w:rsidRPr="000961F5" w:rsidRDefault="006A2FB9" w:rsidP="005E3295">
            <w:pPr>
              <w:ind w:left="0"/>
              <w:rPr>
                <w:b/>
                <w:lang w:eastAsia="x-none"/>
              </w:rPr>
            </w:pPr>
            <w:r w:rsidRPr="000961F5">
              <w:rPr>
                <w:b/>
                <w:lang w:eastAsia="x-none"/>
              </w:rPr>
              <w:t>User</w:t>
            </w:r>
          </w:p>
        </w:tc>
        <w:tc>
          <w:tcPr>
            <w:tcW w:w="7871" w:type="dxa"/>
            <w:shd w:val="clear" w:color="auto" w:fill="13426B"/>
          </w:tcPr>
          <w:p w14:paraId="17CCDDBF" w14:textId="77777777" w:rsidR="006A2FB9" w:rsidRPr="000961F5" w:rsidRDefault="006A2FB9" w:rsidP="005E3295">
            <w:pPr>
              <w:ind w:left="0"/>
              <w:rPr>
                <w:b/>
                <w:lang w:eastAsia="x-none"/>
              </w:rPr>
            </w:pPr>
            <w:r w:rsidRPr="000961F5">
              <w:rPr>
                <w:b/>
                <w:lang w:eastAsia="x-none"/>
              </w:rPr>
              <w:t>Permissions</w:t>
            </w:r>
          </w:p>
        </w:tc>
      </w:tr>
      <w:tr w:rsidR="006A2FB9" w:rsidRPr="000961F5" w14:paraId="20AF1DF2" w14:textId="77777777" w:rsidTr="005E3295">
        <w:tc>
          <w:tcPr>
            <w:tcW w:w="2614" w:type="dxa"/>
          </w:tcPr>
          <w:p w14:paraId="6D25C18B" w14:textId="77777777" w:rsidR="006A2FB9" w:rsidRPr="000961F5" w:rsidRDefault="006A2FB9" w:rsidP="006A2FB9">
            <w:pPr>
              <w:ind w:left="0"/>
              <w:jc w:val="left"/>
              <w:rPr>
                <w:b/>
                <w:lang w:eastAsia="x-none"/>
              </w:rPr>
            </w:pPr>
            <w:r w:rsidRPr="000961F5">
              <w:rPr>
                <w:b/>
                <w:lang w:eastAsia="x-none"/>
              </w:rPr>
              <w:t>Principal Lead Broker / Lead Underwriter</w:t>
            </w:r>
          </w:p>
        </w:tc>
        <w:tc>
          <w:tcPr>
            <w:tcW w:w="7871" w:type="dxa"/>
          </w:tcPr>
          <w:p w14:paraId="2888BC5E" w14:textId="552E3FE0" w:rsidR="006A2FB9" w:rsidRPr="000961F5" w:rsidRDefault="006A2FB9" w:rsidP="007E7EB7">
            <w:pPr>
              <w:pStyle w:val="ListParagraph"/>
              <w:numPr>
                <w:ilvl w:val="0"/>
                <w:numId w:val="31"/>
              </w:numPr>
              <w:ind w:leftChars="0"/>
              <w:rPr>
                <w:lang w:eastAsia="x-none"/>
              </w:rPr>
            </w:pPr>
            <w:r w:rsidRPr="000961F5">
              <w:rPr>
                <w:lang w:eastAsia="x-none"/>
              </w:rPr>
              <w:t>Enquire Concentration Analysis</w:t>
            </w:r>
          </w:p>
        </w:tc>
      </w:tr>
      <w:tr w:rsidR="006A2FB9" w:rsidRPr="000961F5" w14:paraId="0BC54E00" w14:textId="77777777" w:rsidTr="005E3295">
        <w:tc>
          <w:tcPr>
            <w:tcW w:w="2614" w:type="dxa"/>
          </w:tcPr>
          <w:p w14:paraId="6A6B7CBE" w14:textId="77777777" w:rsidR="006A2FB9" w:rsidRPr="000961F5" w:rsidRDefault="006A2FB9" w:rsidP="006A2FB9">
            <w:pPr>
              <w:ind w:left="0"/>
              <w:jc w:val="left"/>
              <w:rPr>
                <w:b/>
                <w:lang w:eastAsia="x-none"/>
              </w:rPr>
            </w:pPr>
            <w:r w:rsidRPr="000961F5">
              <w:rPr>
                <w:b/>
                <w:lang w:eastAsia="x-none"/>
              </w:rPr>
              <w:lastRenderedPageBreak/>
              <w:t>Principal Sponsor</w:t>
            </w:r>
          </w:p>
        </w:tc>
        <w:tc>
          <w:tcPr>
            <w:tcW w:w="7871" w:type="dxa"/>
          </w:tcPr>
          <w:p w14:paraId="389D7604" w14:textId="060E9748" w:rsidR="006A2FB9" w:rsidRPr="000961F5" w:rsidRDefault="006A2FB9" w:rsidP="006A2FB9">
            <w:pPr>
              <w:pStyle w:val="ListParagraph"/>
              <w:numPr>
                <w:ilvl w:val="0"/>
                <w:numId w:val="31"/>
              </w:numPr>
              <w:ind w:leftChars="0"/>
              <w:rPr>
                <w:lang w:eastAsia="x-none"/>
              </w:rPr>
            </w:pPr>
            <w:r w:rsidRPr="000961F5">
              <w:rPr>
                <w:lang w:eastAsia="x-none"/>
              </w:rPr>
              <w:t>Enquire Concentration Analysis</w:t>
            </w:r>
          </w:p>
        </w:tc>
      </w:tr>
      <w:tr w:rsidR="006A2FB9" w:rsidRPr="000961F5" w14:paraId="2C3DA125" w14:textId="77777777" w:rsidTr="005E3295">
        <w:tc>
          <w:tcPr>
            <w:tcW w:w="2614" w:type="dxa"/>
          </w:tcPr>
          <w:p w14:paraId="2B4E019C" w14:textId="77777777" w:rsidR="006A2FB9" w:rsidRPr="000961F5" w:rsidRDefault="006A2FB9" w:rsidP="006A2FB9">
            <w:pPr>
              <w:ind w:left="0"/>
              <w:jc w:val="left"/>
              <w:rPr>
                <w:b/>
                <w:lang w:eastAsia="x-none"/>
              </w:rPr>
            </w:pPr>
            <w:r w:rsidRPr="000961F5">
              <w:rPr>
                <w:b/>
                <w:lang w:eastAsia="x-none"/>
              </w:rPr>
              <w:t>Other Sponsor(s)</w:t>
            </w:r>
          </w:p>
        </w:tc>
        <w:tc>
          <w:tcPr>
            <w:tcW w:w="7871" w:type="dxa"/>
          </w:tcPr>
          <w:p w14:paraId="6AA08C92" w14:textId="2113BA8A" w:rsidR="006A2FB9" w:rsidRPr="000961F5" w:rsidRDefault="006A2FB9" w:rsidP="006A2FB9">
            <w:pPr>
              <w:pStyle w:val="ListParagraph"/>
              <w:numPr>
                <w:ilvl w:val="0"/>
                <w:numId w:val="31"/>
              </w:numPr>
              <w:ind w:leftChars="0"/>
              <w:rPr>
                <w:lang w:eastAsia="x-none"/>
              </w:rPr>
            </w:pPr>
            <w:r w:rsidRPr="000961F5">
              <w:rPr>
                <w:lang w:eastAsia="x-none"/>
              </w:rPr>
              <w:t>Enquire Concentration Analysis</w:t>
            </w:r>
          </w:p>
        </w:tc>
      </w:tr>
      <w:tr w:rsidR="006A2FB9" w:rsidRPr="000961F5" w14:paraId="79D5AD7C" w14:textId="77777777" w:rsidTr="005E3295">
        <w:tc>
          <w:tcPr>
            <w:tcW w:w="2614" w:type="dxa"/>
          </w:tcPr>
          <w:p w14:paraId="535BD5B1" w14:textId="77777777" w:rsidR="006A2FB9" w:rsidRPr="000961F5" w:rsidRDefault="006A2FB9" w:rsidP="006A2FB9">
            <w:pPr>
              <w:ind w:left="0"/>
              <w:jc w:val="left"/>
              <w:rPr>
                <w:b/>
                <w:lang w:eastAsia="x-none"/>
              </w:rPr>
            </w:pPr>
            <w:r w:rsidRPr="000961F5">
              <w:rPr>
                <w:b/>
                <w:lang w:eastAsia="x-none"/>
              </w:rPr>
              <w:t>Regulator (HKEX)</w:t>
            </w:r>
          </w:p>
          <w:p w14:paraId="0521CB8F" w14:textId="77777777" w:rsidR="006A2FB9" w:rsidRPr="000961F5" w:rsidRDefault="006A2FB9" w:rsidP="006A2FB9">
            <w:pPr>
              <w:ind w:left="0"/>
              <w:jc w:val="left"/>
              <w:rPr>
                <w:b/>
                <w:lang w:eastAsia="x-none"/>
              </w:rPr>
            </w:pPr>
            <w:r w:rsidRPr="000961F5">
              <w:rPr>
                <w:b/>
                <w:lang w:eastAsia="x-none"/>
              </w:rPr>
              <w:t>[Assigned team]</w:t>
            </w:r>
          </w:p>
        </w:tc>
        <w:tc>
          <w:tcPr>
            <w:tcW w:w="7871" w:type="dxa"/>
          </w:tcPr>
          <w:p w14:paraId="770444F0" w14:textId="3DA6C93C" w:rsidR="006A2FB9" w:rsidRPr="000961F5" w:rsidRDefault="006A2FB9" w:rsidP="006A2FB9">
            <w:pPr>
              <w:pStyle w:val="ListParagraph"/>
              <w:numPr>
                <w:ilvl w:val="0"/>
                <w:numId w:val="31"/>
              </w:numPr>
              <w:ind w:leftChars="0"/>
              <w:rPr>
                <w:lang w:eastAsia="x-none"/>
              </w:rPr>
            </w:pPr>
            <w:r w:rsidRPr="000961F5">
              <w:rPr>
                <w:lang w:eastAsia="x-none"/>
              </w:rPr>
              <w:t>Enquire Concentration Analysis</w:t>
            </w:r>
          </w:p>
        </w:tc>
      </w:tr>
      <w:tr w:rsidR="006A2FB9" w:rsidRPr="000961F5" w14:paraId="3964BFC4" w14:textId="77777777" w:rsidTr="005E3295">
        <w:tc>
          <w:tcPr>
            <w:tcW w:w="2614" w:type="dxa"/>
          </w:tcPr>
          <w:p w14:paraId="156D6975" w14:textId="77777777" w:rsidR="006A2FB9" w:rsidRPr="000961F5" w:rsidRDefault="006A2FB9" w:rsidP="006A2FB9">
            <w:pPr>
              <w:ind w:left="0"/>
              <w:jc w:val="left"/>
              <w:rPr>
                <w:b/>
                <w:lang w:eastAsia="x-none"/>
              </w:rPr>
            </w:pPr>
            <w:r w:rsidRPr="000961F5">
              <w:rPr>
                <w:b/>
                <w:lang w:eastAsia="x-none"/>
              </w:rPr>
              <w:t>Regulator (HKEX)</w:t>
            </w:r>
          </w:p>
          <w:p w14:paraId="21736747" w14:textId="77777777" w:rsidR="006A2FB9" w:rsidRPr="000961F5" w:rsidRDefault="006A2FB9" w:rsidP="006A2FB9">
            <w:pPr>
              <w:ind w:left="0"/>
              <w:jc w:val="left"/>
              <w:rPr>
                <w:b/>
                <w:lang w:eastAsia="x-none"/>
              </w:rPr>
            </w:pPr>
            <w:r w:rsidRPr="000961F5">
              <w:rPr>
                <w:b/>
                <w:lang w:eastAsia="x-none"/>
              </w:rPr>
              <w:t>[Unassigned]</w:t>
            </w:r>
          </w:p>
        </w:tc>
        <w:tc>
          <w:tcPr>
            <w:tcW w:w="7871" w:type="dxa"/>
          </w:tcPr>
          <w:p w14:paraId="634DC3FD" w14:textId="317F6914" w:rsidR="006A2FB9" w:rsidRPr="000961F5" w:rsidRDefault="006A2FB9" w:rsidP="006A2FB9">
            <w:pPr>
              <w:pStyle w:val="ListParagraph"/>
              <w:numPr>
                <w:ilvl w:val="0"/>
                <w:numId w:val="31"/>
              </w:numPr>
              <w:ind w:leftChars="0"/>
              <w:rPr>
                <w:lang w:eastAsia="x-none"/>
              </w:rPr>
            </w:pPr>
            <w:r w:rsidRPr="000961F5">
              <w:rPr>
                <w:lang w:eastAsia="x-none"/>
              </w:rPr>
              <w:t>Enquire Concentration Analysis</w:t>
            </w:r>
          </w:p>
        </w:tc>
      </w:tr>
      <w:tr w:rsidR="006A2FB9" w:rsidRPr="000961F5" w14:paraId="04F9549D" w14:textId="77777777" w:rsidTr="005E3295">
        <w:tc>
          <w:tcPr>
            <w:tcW w:w="2614" w:type="dxa"/>
          </w:tcPr>
          <w:p w14:paraId="691D8988" w14:textId="77777777" w:rsidR="006A2FB9" w:rsidRPr="000961F5" w:rsidRDefault="006A2FB9" w:rsidP="006A2FB9">
            <w:pPr>
              <w:ind w:left="0"/>
              <w:jc w:val="left"/>
              <w:rPr>
                <w:b/>
                <w:lang w:eastAsia="x-none"/>
              </w:rPr>
            </w:pPr>
            <w:r w:rsidRPr="000961F5">
              <w:rPr>
                <w:b/>
                <w:lang w:eastAsia="x-none"/>
              </w:rPr>
              <w:t>Regulator (SFC)</w:t>
            </w:r>
          </w:p>
          <w:p w14:paraId="2D32239D" w14:textId="77777777" w:rsidR="006A2FB9" w:rsidRPr="000961F5" w:rsidRDefault="006A2FB9" w:rsidP="006A2FB9">
            <w:pPr>
              <w:ind w:left="0"/>
              <w:jc w:val="left"/>
              <w:rPr>
                <w:b/>
                <w:lang w:eastAsia="x-none"/>
              </w:rPr>
            </w:pPr>
            <w:r w:rsidRPr="000961F5">
              <w:rPr>
                <w:b/>
                <w:lang w:eastAsia="x-none"/>
              </w:rPr>
              <w:t>[Assigned team]</w:t>
            </w:r>
          </w:p>
        </w:tc>
        <w:tc>
          <w:tcPr>
            <w:tcW w:w="7871" w:type="dxa"/>
          </w:tcPr>
          <w:p w14:paraId="78197DBB" w14:textId="0BA045A0" w:rsidR="006A2FB9" w:rsidRPr="000961F5" w:rsidRDefault="006A2FB9" w:rsidP="006A2FB9">
            <w:pPr>
              <w:pStyle w:val="ListParagraph"/>
              <w:numPr>
                <w:ilvl w:val="0"/>
                <w:numId w:val="31"/>
              </w:numPr>
              <w:ind w:leftChars="0"/>
              <w:rPr>
                <w:lang w:eastAsia="x-none"/>
              </w:rPr>
            </w:pPr>
            <w:r w:rsidRPr="000961F5">
              <w:rPr>
                <w:lang w:eastAsia="x-none"/>
              </w:rPr>
              <w:t>Enquire Concentration Analysis</w:t>
            </w:r>
          </w:p>
        </w:tc>
      </w:tr>
      <w:tr w:rsidR="006A2FB9" w:rsidRPr="000961F5" w14:paraId="22719EDB" w14:textId="77777777" w:rsidTr="005E3295">
        <w:tc>
          <w:tcPr>
            <w:tcW w:w="2614" w:type="dxa"/>
          </w:tcPr>
          <w:p w14:paraId="6C2FD13E" w14:textId="77777777" w:rsidR="006A2FB9" w:rsidRPr="000961F5" w:rsidRDefault="006A2FB9" w:rsidP="006A2FB9">
            <w:pPr>
              <w:ind w:left="0"/>
              <w:jc w:val="left"/>
              <w:rPr>
                <w:b/>
                <w:lang w:eastAsia="x-none"/>
              </w:rPr>
            </w:pPr>
            <w:r w:rsidRPr="000961F5">
              <w:rPr>
                <w:b/>
                <w:lang w:eastAsia="x-none"/>
              </w:rPr>
              <w:t>Regulator (SFC)</w:t>
            </w:r>
          </w:p>
          <w:p w14:paraId="017B18EF" w14:textId="77777777" w:rsidR="006A2FB9" w:rsidRPr="000961F5" w:rsidRDefault="006A2FB9" w:rsidP="006A2FB9">
            <w:pPr>
              <w:ind w:left="0"/>
              <w:jc w:val="left"/>
              <w:rPr>
                <w:b/>
                <w:lang w:eastAsia="x-none"/>
              </w:rPr>
            </w:pPr>
            <w:r w:rsidRPr="000961F5">
              <w:rPr>
                <w:b/>
                <w:lang w:eastAsia="x-none"/>
              </w:rPr>
              <w:t>[Unassigned]</w:t>
            </w:r>
          </w:p>
        </w:tc>
        <w:tc>
          <w:tcPr>
            <w:tcW w:w="7871" w:type="dxa"/>
          </w:tcPr>
          <w:p w14:paraId="6A784165" w14:textId="59F15456" w:rsidR="006A2FB9" w:rsidRPr="000961F5" w:rsidRDefault="006A2FB9" w:rsidP="006A2FB9">
            <w:pPr>
              <w:pStyle w:val="ListParagraph"/>
              <w:numPr>
                <w:ilvl w:val="0"/>
                <w:numId w:val="31"/>
              </w:numPr>
              <w:ind w:leftChars="0"/>
              <w:rPr>
                <w:lang w:eastAsia="x-none"/>
              </w:rPr>
            </w:pPr>
            <w:r w:rsidRPr="000961F5">
              <w:rPr>
                <w:lang w:eastAsia="x-none"/>
              </w:rPr>
              <w:t>Enquire Concentration Analysis</w:t>
            </w:r>
          </w:p>
        </w:tc>
      </w:tr>
    </w:tbl>
    <w:p w14:paraId="21367065" w14:textId="15FCE13D" w:rsidR="006A2FB9" w:rsidRPr="000961F5" w:rsidRDefault="006A2FB9" w:rsidP="007E7EB7">
      <w:pPr>
        <w:ind w:left="0"/>
      </w:pPr>
    </w:p>
    <w:p w14:paraId="32E7581D" w14:textId="62E639D1" w:rsidR="006A2FB9" w:rsidRPr="000961F5" w:rsidRDefault="007E7EB7" w:rsidP="007E7EB7">
      <w:pPr>
        <w:pStyle w:val="Heading4"/>
      </w:pPr>
      <w:bookmarkStart w:id="473" w:name="_Toc62722929"/>
      <w:bookmarkStart w:id="474" w:name="_Toc65058070"/>
      <w:bookmarkStart w:id="475" w:name="_Toc65138872"/>
      <w:bookmarkStart w:id="476" w:name="_Toc65145852"/>
      <w:r w:rsidRPr="000961F5">
        <w:t>Top 25 Placees</w:t>
      </w:r>
      <w:bookmarkEnd w:id="473"/>
      <w:bookmarkEnd w:id="474"/>
      <w:bookmarkEnd w:id="475"/>
      <w:bookmarkEnd w:id="476"/>
    </w:p>
    <w:p w14:paraId="5E33FC86" w14:textId="77777777" w:rsidR="006A2FB9" w:rsidRPr="000961F5" w:rsidRDefault="006A2FB9" w:rsidP="007E7EB7">
      <w:pPr>
        <w:ind w:left="0"/>
      </w:pPr>
    </w:p>
    <w:p w14:paraId="50CC5453" w14:textId="1295A07D" w:rsidR="007E7EB7" w:rsidRPr="000961F5" w:rsidRDefault="007E7EB7" w:rsidP="003729C3">
      <w:pPr>
        <w:pStyle w:val="Heading5"/>
      </w:pPr>
      <w:r w:rsidRPr="000961F5">
        <w:t>Detailed View of Top 25 Placees</w:t>
      </w:r>
    </w:p>
    <w:p w14:paraId="29DC2F97" w14:textId="77777777" w:rsidR="007E7EB7" w:rsidRPr="000961F5" w:rsidRDefault="007E7EB7" w:rsidP="007E7EB7">
      <w:pPr>
        <w:spacing w:after="0"/>
        <w:ind w:left="0"/>
        <w:jc w:val="left"/>
        <w:rPr>
          <w:lang w:eastAsia="x-none"/>
        </w:rPr>
      </w:pPr>
    </w:p>
    <w:tbl>
      <w:tblPr>
        <w:tblStyle w:val="TableGrid"/>
        <w:tblW w:w="0" w:type="auto"/>
        <w:tblLook w:val="04A0" w:firstRow="1" w:lastRow="0" w:firstColumn="1" w:lastColumn="0" w:noHBand="0" w:noVBand="1"/>
      </w:tblPr>
      <w:tblGrid>
        <w:gridCol w:w="350"/>
        <w:gridCol w:w="542"/>
        <w:gridCol w:w="681"/>
        <w:gridCol w:w="695"/>
        <w:gridCol w:w="867"/>
        <w:gridCol w:w="463"/>
        <w:gridCol w:w="888"/>
        <w:gridCol w:w="549"/>
        <w:gridCol w:w="888"/>
        <w:gridCol w:w="622"/>
        <w:gridCol w:w="867"/>
        <w:gridCol w:w="630"/>
        <w:gridCol w:w="867"/>
        <w:gridCol w:w="683"/>
        <w:gridCol w:w="867"/>
      </w:tblGrid>
      <w:tr w:rsidR="007E7EB7" w:rsidRPr="000961F5" w14:paraId="69C339EF" w14:textId="77777777" w:rsidTr="007E7EB7">
        <w:tc>
          <w:tcPr>
            <w:tcW w:w="351" w:type="dxa"/>
            <w:vMerge w:val="restart"/>
            <w:shd w:val="clear" w:color="auto" w:fill="13426B"/>
          </w:tcPr>
          <w:p w14:paraId="7F1A8287" w14:textId="77777777" w:rsidR="007E7EB7" w:rsidRPr="000961F5" w:rsidRDefault="007E7EB7" w:rsidP="007E7EB7">
            <w:pPr>
              <w:spacing w:after="0"/>
              <w:ind w:left="0"/>
              <w:jc w:val="left"/>
              <w:rPr>
                <w:b/>
                <w:sz w:val="10"/>
                <w:szCs w:val="12"/>
                <w:lang w:eastAsia="x-none"/>
              </w:rPr>
            </w:pPr>
            <w:r w:rsidRPr="000961F5">
              <w:rPr>
                <w:b/>
                <w:sz w:val="10"/>
                <w:szCs w:val="12"/>
                <w:lang w:eastAsia="x-none"/>
              </w:rPr>
              <w:t>#</w:t>
            </w:r>
          </w:p>
        </w:tc>
        <w:tc>
          <w:tcPr>
            <w:tcW w:w="560" w:type="dxa"/>
            <w:vMerge w:val="restart"/>
            <w:shd w:val="clear" w:color="auto" w:fill="13426B"/>
          </w:tcPr>
          <w:p w14:paraId="370E6A9B" w14:textId="77777777" w:rsidR="007E7EB7" w:rsidRPr="000961F5" w:rsidRDefault="007E7EB7" w:rsidP="007E7EB7">
            <w:pPr>
              <w:spacing w:after="0"/>
              <w:ind w:left="0"/>
              <w:jc w:val="left"/>
              <w:rPr>
                <w:b/>
                <w:sz w:val="10"/>
                <w:szCs w:val="12"/>
                <w:lang w:eastAsia="x-none"/>
              </w:rPr>
            </w:pPr>
            <w:r w:rsidRPr="000961F5">
              <w:rPr>
                <w:b/>
                <w:sz w:val="10"/>
                <w:szCs w:val="12"/>
                <w:lang w:eastAsia="x-none"/>
              </w:rPr>
              <w:t>Placee Name</w:t>
            </w:r>
          </w:p>
        </w:tc>
        <w:tc>
          <w:tcPr>
            <w:tcW w:w="705" w:type="dxa"/>
            <w:vMerge w:val="restart"/>
            <w:shd w:val="clear" w:color="auto" w:fill="13426B"/>
          </w:tcPr>
          <w:p w14:paraId="3F1C9600" w14:textId="77777777" w:rsidR="007E7EB7" w:rsidRPr="000961F5" w:rsidRDefault="007E7EB7" w:rsidP="007E7EB7">
            <w:pPr>
              <w:spacing w:after="0"/>
              <w:ind w:left="0"/>
              <w:jc w:val="left"/>
              <w:rPr>
                <w:b/>
                <w:sz w:val="10"/>
                <w:szCs w:val="12"/>
                <w:lang w:eastAsia="x-none"/>
              </w:rPr>
            </w:pPr>
            <w:r w:rsidRPr="000961F5">
              <w:rPr>
                <w:b/>
                <w:sz w:val="10"/>
                <w:szCs w:val="12"/>
                <w:lang w:eastAsia="x-none"/>
              </w:rPr>
              <w:t xml:space="preserve">Number of </w:t>
            </w:r>
            <w:r w:rsidRPr="000961F5">
              <w:rPr>
                <w:b/>
                <w:i/>
                <w:sz w:val="10"/>
                <w:szCs w:val="12"/>
                <w:lang w:eastAsia="x-none"/>
              </w:rPr>
              <w:t>[Security type]</w:t>
            </w:r>
            <w:r w:rsidRPr="000961F5">
              <w:rPr>
                <w:b/>
                <w:sz w:val="10"/>
                <w:szCs w:val="12"/>
                <w:lang w:eastAsia="x-none"/>
              </w:rPr>
              <w:t xml:space="preserve"> Allocated</w:t>
            </w:r>
          </w:p>
        </w:tc>
        <w:tc>
          <w:tcPr>
            <w:tcW w:w="4651" w:type="dxa"/>
            <w:gridSpan w:val="6"/>
            <w:shd w:val="clear" w:color="auto" w:fill="13426B"/>
          </w:tcPr>
          <w:p w14:paraId="46B341BC" w14:textId="77777777" w:rsidR="007E7EB7" w:rsidRPr="000961F5" w:rsidRDefault="007E7EB7" w:rsidP="007E7EB7">
            <w:pPr>
              <w:spacing w:after="0"/>
              <w:ind w:left="0"/>
              <w:jc w:val="center"/>
              <w:rPr>
                <w:b/>
                <w:sz w:val="10"/>
                <w:szCs w:val="12"/>
                <w:lang w:eastAsia="x-none"/>
              </w:rPr>
            </w:pPr>
            <w:r w:rsidRPr="000961F5">
              <w:rPr>
                <w:b/>
                <w:sz w:val="10"/>
                <w:szCs w:val="12"/>
                <w:lang w:eastAsia="x-none"/>
              </w:rPr>
              <w:t>Exclusive of Over-Allocation</w:t>
            </w:r>
          </w:p>
        </w:tc>
        <w:tc>
          <w:tcPr>
            <w:tcW w:w="4192" w:type="dxa"/>
            <w:gridSpan w:val="6"/>
            <w:shd w:val="clear" w:color="auto" w:fill="13426B"/>
          </w:tcPr>
          <w:p w14:paraId="65EDAAED" w14:textId="77777777" w:rsidR="007E7EB7" w:rsidRPr="000961F5" w:rsidRDefault="007E7EB7" w:rsidP="007E7EB7">
            <w:pPr>
              <w:spacing w:after="0"/>
              <w:ind w:left="0"/>
              <w:jc w:val="center"/>
              <w:rPr>
                <w:b/>
                <w:sz w:val="10"/>
                <w:szCs w:val="12"/>
                <w:lang w:eastAsia="x-none"/>
              </w:rPr>
            </w:pPr>
            <w:r w:rsidRPr="000961F5">
              <w:rPr>
                <w:b/>
                <w:sz w:val="10"/>
                <w:szCs w:val="12"/>
                <w:lang w:eastAsia="x-none"/>
              </w:rPr>
              <w:t>Inclusive of Over-Allocation</w:t>
            </w:r>
          </w:p>
        </w:tc>
      </w:tr>
      <w:tr w:rsidR="007E7EB7" w:rsidRPr="000961F5" w14:paraId="7ED0CE10" w14:textId="77777777" w:rsidTr="007E7EB7">
        <w:tc>
          <w:tcPr>
            <w:tcW w:w="351" w:type="dxa"/>
            <w:vMerge/>
            <w:shd w:val="clear" w:color="auto" w:fill="13426B"/>
          </w:tcPr>
          <w:p w14:paraId="01927EFD" w14:textId="77777777" w:rsidR="007E7EB7" w:rsidRPr="000961F5" w:rsidRDefault="007E7EB7" w:rsidP="007E7EB7">
            <w:pPr>
              <w:spacing w:after="0"/>
              <w:ind w:left="0"/>
              <w:jc w:val="left"/>
              <w:rPr>
                <w:b/>
                <w:sz w:val="10"/>
                <w:szCs w:val="12"/>
                <w:lang w:eastAsia="x-none"/>
              </w:rPr>
            </w:pPr>
          </w:p>
        </w:tc>
        <w:tc>
          <w:tcPr>
            <w:tcW w:w="560" w:type="dxa"/>
            <w:vMerge/>
            <w:shd w:val="clear" w:color="auto" w:fill="13426B"/>
          </w:tcPr>
          <w:p w14:paraId="6C1E585E" w14:textId="77777777" w:rsidR="007E7EB7" w:rsidRPr="000961F5" w:rsidRDefault="007E7EB7" w:rsidP="007E7EB7">
            <w:pPr>
              <w:spacing w:after="0"/>
              <w:ind w:left="0"/>
              <w:jc w:val="left"/>
              <w:rPr>
                <w:b/>
                <w:sz w:val="10"/>
                <w:szCs w:val="12"/>
                <w:lang w:eastAsia="x-none"/>
              </w:rPr>
            </w:pPr>
          </w:p>
        </w:tc>
        <w:tc>
          <w:tcPr>
            <w:tcW w:w="705" w:type="dxa"/>
            <w:vMerge/>
            <w:shd w:val="clear" w:color="auto" w:fill="13426B"/>
          </w:tcPr>
          <w:p w14:paraId="633111A6" w14:textId="77777777" w:rsidR="007E7EB7" w:rsidRPr="000961F5" w:rsidRDefault="007E7EB7" w:rsidP="007E7EB7">
            <w:pPr>
              <w:spacing w:after="0"/>
              <w:ind w:left="0"/>
              <w:jc w:val="left"/>
              <w:rPr>
                <w:b/>
                <w:sz w:val="10"/>
                <w:szCs w:val="12"/>
                <w:lang w:eastAsia="x-none"/>
              </w:rPr>
            </w:pPr>
          </w:p>
        </w:tc>
        <w:tc>
          <w:tcPr>
            <w:tcW w:w="899" w:type="dxa"/>
            <w:shd w:val="clear" w:color="auto" w:fill="13426B"/>
          </w:tcPr>
          <w:p w14:paraId="6C7EEA4A" w14:textId="77777777" w:rsidR="007E7EB7" w:rsidRPr="000961F5" w:rsidRDefault="007E7EB7" w:rsidP="007E7EB7">
            <w:pPr>
              <w:spacing w:after="0"/>
              <w:ind w:left="0"/>
              <w:jc w:val="left"/>
              <w:rPr>
                <w:b/>
                <w:sz w:val="10"/>
                <w:szCs w:val="12"/>
                <w:lang w:eastAsia="x-none"/>
              </w:rPr>
            </w:pPr>
            <w:r w:rsidRPr="000961F5">
              <w:rPr>
                <w:b/>
                <w:sz w:val="10"/>
                <w:szCs w:val="12"/>
                <w:lang w:eastAsia="x-none"/>
              </w:rPr>
              <w:t>% of the Placing</w:t>
            </w:r>
          </w:p>
        </w:tc>
        <w:tc>
          <w:tcPr>
            <w:tcW w:w="867" w:type="dxa"/>
            <w:shd w:val="clear" w:color="auto" w:fill="13426B"/>
          </w:tcPr>
          <w:p w14:paraId="5BEF02AE" w14:textId="77777777" w:rsidR="007E7EB7" w:rsidRPr="000961F5" w:rsidRDefault="007E7EB7" w:rsidP="007E7EB7">
            <w:pPr>
              <w:spacing w:after="0"/>
              <w:ind w:left="0"/>
              <w:jc w:val="left"/>
              <w:rPr>
                <w:b/>
                <w:sz w:val="10"/>
                <w:szCs w:val="12"/>
                <w:lang w:eastAsia="x-none"/>
              </w:rPr>
            </w:pPr>
            <w:r w:rsidRPr="000961F5">
              <w:rPr>
                <w:b/>
                <w:sz w:val="10"/>
                <w:szCs w:val="12"/>
                <w:lang w:eastAsia="x-none"/>
              </w:rPr>
              <w:t>Accumulative %</w:t>
            </w:r>
          </w:p>
        </w:tc>
        <w:tc>
          <w:tcPr>
            <w:tcW w:w="475" w:type="dxa"/>
            <w:shd w:val="clear" w:color="auto" w:fill="13426B"/>
          </w:tcPr>
          <w:p w14:paraId="7B46B954" w14:textId="77777777" w:rsidR="007E7EB7" w:rsidRPr="000961F5" w:rsidRDefault="007E7EB7" w:rsidP="007E7EB7">
            <w:pPr>
              <w:spacing w:after="0"/>
              <w:ind w:left="0"/>
              <w:jc w:val="left"/>
              <w:rPr>
                <w:b/>
                <w:sz w:val="10"/>
                <w:szCs w:val="12"/>
                <w:lang w:eastAsia="x-none"/>
              </w:rPr>
            </w:pPr>
            <w:r w:rsidRPr="000961F5">
              <w:rPr>
                <w:b/>
                <w:sz w:val="10"/>
                <w:szCs w:val="12"/>
                <w:lang w:eastAsia="x-none"/>
              </w:rPr>
              <w:t>% of the Offer</w:t>
            </w:r>
          </w:p>
        </w:tc>
        <w:tc>
          <w:tcPr>
            <w:tcW w:w="922" w:type="dxa"/>
            <w:shd w:val="clear" w:color="auto" w:fill="13426B"/>
          </w:tcPr>
          <w:p w14:paraId="6340CFD6" w14:textId="77777777" w:rsidR="007E7EB7" w:rsidRPr="000961F5" w:rsidRDefault="007E7EB7" w:rsidP="007E7EB7">
            <w:pPr>
              <w:spacing w:after="0"/>
              <w:ind w:left="0"/>
              <w:jc w:val="left"/>
              <w:rPr>
                <w:b/>
                <w:sz w:val="10"/>
                <w:szCs w:val="12"/>
                <w:lang w:eastAsia="x-none"/>
              </w:rPr>
            </w:pPr>
            <w:r w:rsidRPr="000961F5">
              <w:rPr>
                <w:b/>
                <w:sz w:val="10"/>
                <w:szCs w:val="12"/>
                <w:lang w:eastAsia="x-none"/>
              </w:rPr>
              <w:t>Accumulative %</w:t>
            </w:r>
          </w:p>
        </w:tc>
        <w:tc>
          <w:tcPr>
            <w:tcW w:w="566" w:type="dxa"/>
            <w:shd w:val="clear" w:color="auto" w:fill="13426B"/>
          </w:tcPr>
          <w:p w14:paraId="48723C8D" w14:textId="77777777" w:rsidR="007E7EB7" w:rsidRPr="000961F5" w:rsidRDefault="007E7EB7" w:rsidP="007E7EB7">
            <w:pPr>
              <w:spacing w:after="0"/>
              <w:ind w:left="0"/>
              <w:jc w:val="left"/>
              <w:rPr>
                <w:b/>
                <w:sz w:val="10"/>
                <w:szCs w:val="12"/>
                <w:lang w:eastAsia="x-none"/>
              </w:rPr>
            </w:pPr>
            <w:r w:rsidRPr="000961F5">
              <w:rPr>
                <w:b/>
                <w:sz w:val="10"/>
                <w:szCs w:val="12"/>
                <w:lang w:eastAsia="x-none"/>
              </w:rPr>
              <w:t>% of the total issued shares</w:t>
            </w:r>
          </w:p>
        </w:tc>
        <w:tc>
          <w:tcPr>
            <w:tcW w:w="922" w:type="dxa"/>
            <w:shd w:val="clear" w:color="auto" w:fill="13426B"/>
          </w:tcPr>
          <w:p w14:paraId="6189D812" w14:textId="77777777" w:rsidR="007E7EB7" w:rsidRPr="000961F5" w:rsidRDefault="007E7EB7" w:rsidP="007E7EB7">
            <w:pPr>
              <w:spacing w:after="0"/>
              <w:ind w:left="0"/>
              <w:jc w:val="left"/>
              <w:rPr>
                <w:b/>
                <w:sz w:val="10"/>
                <w:szCs w:val="12"/>
                <w:lang w:eastAsia="x-none"/>
              </w:rPr>
            </w:pPr>
            <w:r w:rsidRPr="000961F5">
              <w:rPr>
                <w:b/>
                <w:sz w:val="10"/>
                <w:szCs w:val="12"/>
                <w:lang w:eastAsia="x-none"/>
              </w:rPr>
              <w:t>Accumulative %</w:t>
            </w:r>
          </w:p>
        </w:tc>
        <w:tc>
          <w:tcPr>
            <w:tcW w:w="705" w:type="dxa"/>
            <w:shd w:val="clear" w:color="auto" w:fill="13426B"/>
          </w:tcPr>
          <w:p w14:paraId="00330522" w14:textId="77777777" w:rsidR="007E7EB7" w:rsidRPr="000961F5" w:rsidRDefault="007E7EB7" w:rsidP="007E7EB7">
            <w:pPr>
              <w:spacing w:after="0"/>
              <w:ind w:left="0"/>
              <w:jc w:val="left"/>
              <w:rPr>
                <w:b/>
                <w:sz w:val="10"/>
                <w:szCs w:val="12"/>
                <w:lang w:eastAsia="x-none"/>
              </w:rPr>
            </w:pPr>
            <w:r w:rsidRPr="000961F5">
              <w:rPr>
                <w:b/>
                <w:sz w:val="10"/>
                <w:szCs w:val="12"/>
                <w:lang w:eastAsia="x-none"/>
              </w:rPr>
              <w:t>% of the Placing</w:t>
            </w:r>
          </w:p>
        </w:tc>
        <w:tc>
          <w:tcPr>
            <w:tcW w:w="602" w:type="dxa"/>
            <w:shd w:val="clear" w:color="auto" w:fill="13426B"/>
          </w:tcPr>
          <w:p w14:paraId="40588D9E" w14:textId="77777777" w:rsidR="007E7EB7" w:rsidRPr="000961F5" w:rsidRDefault="007E7EB7" w:rsidP="007E7EB7">
            <w:pPr>
              <w:spacing w:after="0"/>
              <w:ind w:left="0"/>
              <w:jc w:val="left"/>
              <w:rPr>
                <w:b/>
                <w:sz w:val="10"/>
                <w:szCs w:val="12"/>
                <w:lang w:eastAsia="x-none"/>
              </w:rPr>
            </w:pPr>
            <w:r w:rsidRPr="000961F5">
              <w:rPr>
                <w:b/>
                <w:sz w:val="10"/>
                <w:szCs w:val="12"/>
                <w:lang w:eastAsia="x-none"/>
              </w:rPr>
              <w:t>Accumulative %</w:t>
            </w:r>
          </w:p>
        </w:tc>
        <w:tc>
          <w:tcPr>
            <w:tcW w:w="922" w:type="dxa"/>
            <w:shd w:val="clear" w:color="auto" w:fill="13426B"/>
          </w:tcPr>
          <w:p w14:paraId="203DBCF2" w14:textId="77777777" w:rsidR="007E7EB7" w:rsidRPr="000961F5" w:rsidRDefault="007E7EB7" w:rsidP="007E7EB7">
            <w:pPr>
              <w:spacing w:after="0"/>
              <w:ind w:left="0"/>
              <w:jc w:val="left"/>
              <w:rPr>
                <w:b/>
                <w:sz w:val="10"/>
                <w:szCs w:val="12"/>
                <w:lang w:eastAsia="x-none"/>
              </w:rPr>
            </w:pPr>
            <w:r w:rsidRPr="000961F5">
              <w:rPr>
                <w:b/>
                <w:sz w:val="10"/>
                <w:szCs w:val="12"/>
                <w:lang w:eastAsia="x-none"/>
              </w:rPr>
              <w:t>% of the Offer</w:t>
            </w:r>
          </w:p>
        </w:tc>
        <w:tc>
          <w:tcPr>
            <w:tcW w:w="475" w:type="dxa"/>
            <w:shd w:val="clear" w:color="auto" w:fill="13426B"/>
          </w:tcPr>
          <w:p w14:paraId="7B8649E8" w14:textId="77777777" w:rsidR="007E7EB7" w:rsidRPr="000961F5" w:rsidRDefault="007E7EB7" w:rsidP="007E7EB7">
            <w:pPr>
              <w:spacing w:after="0"/>
              <w:ind w:left="0"/>
              <w:jc w:val="left"/>
              <w:rPr>
                <w:b/>
                <w:sz w:val="10"/>
                <w:szCs w:val="12"/>
                <w:lang w:eastAsia="x-none"/>
              </w:rPr>
            </w:pPr>
            <w:r w:rsidRPr="000961F5">
              <w:rPr>
                <w:b/>
                <w:sz w:val="10"/>
                <w:szCs w:val="12"/>
                <w:lang w:eastAsia="x-none"/>
              </w:rPr>
              <w:t>Accumulative %</w:t>
            </w:r>
          </w:p>
        </w:tc>
        <w:tc>
          <w:tcPr>
            <w:tcW w:w="922" w:type="dxa"/>
            <w:shd w:val="clear" w:color="auto" w:fill="13426B"/>
          </w:tcPr>
          <w:p w14:paraId="69CE39BF" w14:textId="77777777" w:rsidR="007E7EB7" w:rsidRPr="000961F5" w:rsidRDefault="007E7EB7" w:rsidP="007E7EB7">
            <w:pPr>
              <w:spacing w:after="0"/>
              <w:ind w:left="0"/>
              <w:jc w:val="left"/>
              <w:rPr>
                <w:b/>
                <w:sz w:val="10"/>
                <w:szCs w:val="12"/>
                <w:lang w:eastAsia="x-none"/>
              </w:rPr>
            </w:pPr>
            <w:r w:rsidRPr="000961F5">
              <w:rPr>
                <w:b/>
                <w:sz w:val="10"/>
                <w:szCs w:val="12"/>
                <w:lang w:eastAsia="x-none"/>
              </w:rPr>
              <w:t>% of the total issued shares</w:t>
            </w:r>
          </w:p>
        </w:tc>
        <w:tc>
          <w:tcPr>
            <w:tcW w:w="566" w:type="dxa"/>
            <w:shd w:val="clear" w:color="auto" w:fill="13426B"/>
          </w:tcPr>
          <w:p w14:paraId="278A46F4" w14:textId="77777777" w:rsidR="007E7EB7" w:rsidRPr="000961F5" w:rsidRDefault="007E7EB7" w:rsidP="007E7EB7">
            <w:pPr>
              <w:spacing w:after="0"/>
              <w:ind w:left="0"/>
              <w:jc w:val="left"/>
              <w:rPr>
                <w:b/>
                <w:sz w:val="10"/>
                <w:szCs w:val="12"/>
                <w:lang w:eastAsia="x-none"/>
              </w:rPr>
            </w:pPr>
            <w:r w:rsidRPr="000961F5">
              <w:rPr>
                <w:b/>
                <w:sz w:val="10"/>
                <w:szCs w:val="12"/>
                <w:lang w:eastAsia="x-none"/>
              </w:rPr>
              <w:t>Accumulative %</w:t>
            </w:r>
          </w:p>
        </w:tc>
      </w:tr>
      <w:tr w:rsidR="007E7EB7" w:rsidRPr="000961F5" w14:paraId="238E5155" w14:textId="77777777" w:rsidTr="007E7EB7">
        <w:tc>
          <w:tcPr>
            <w:tcW w:w="351" w:type="dxa"/>
          </w:tcPr>
          <w:p w14:paraId="2B7E2A55" w14:textId="77777777" w:rsidR="007E7EB7" w:rsidRPr="000961F5" w:rsidRDefault="007E7EB7" w:rsidP="007E7EB7">
            <w:pPr>
              <w:spacing w:after="0"/>
              <w:ind w:left="0"/>
              <w:jc w:val="left"/>
              <w:rPr>
                <w:sz w:val="12"/>
                <w:szCs w:val="12"/>
                <w:lang w:eastAsia="x-none"/>
              </w:rPr>
            </w:pPr>
            <w:r w:rsidRPr="000961F5">
              <w:rPr>
                <w:sz w:val="12"/>
                <w:szCs w:val="12"/>
                <w:lang w:eastAsia="x-none"/>
              </w:rPr>
              <w:t>1</w:t>
            </w:r>
          </w:p>
        </w:tc>
        <w:tc>
          <w:tcPr>
            <w:tcW w:w="560" w:type="dxa"/>
          </w:tcPr>
          <w:p w14:paraId="222AD5B9" w14:textId="77777777" w:rsidR="007E7EB7" w:rsidRPr="000961F5" w:rsidRDefault="007E7EB7" w:rsidP="007E7EB7">
            <w:pPr>
              <w:spacing w:after="0"/>
              <w:ind w:left="0"/>
              <w:jc w:val="left"/>
              <w:rPr>
                <w:sz w:val="12"/>
                <w:szCs w:val="12"/>
                <w:lang w:eastAsia="x-none"/>
              </w:rPr>
            </w:pPr>
            <w:r w:rsidRPr="000961F5">
              <w:rPr>
                <w:sz w:val="12"/>
                <w:szCs w:val="12"/>
                <w:lang w:eastAsia="x-none"/>
              </w:rPr>
              <w:t>[A]</w:t>
            </w:r>
          </w:p>
        </w:tc>
        <w:tc>
          <w:tcPr>
            <w:tcW w:w="705" w:type="dxa"/>
          </w:tcPr>
          <w:p w14:paraId="6055E1B0" w14:textId="77777777" w:rsidR="007E7EB7" w:rsidRPr="000961F5" w:rsidRDefault="007E7EB7" w:rsidP="007E7EB7">
            <w:pPr>
              <w:spacing w:after="0"/>
              <w:ind w:left="0"/>
              <w:jc w:val="left"/>
              <w:rPr>
                <w:sz w:val="12"/>
                <w:szCs w:val="12"/>
                <w:lang w:eastAsia="x-none"/>
              </w:rPr>
            </w:pPr>
            <w:r w:rsidRPr="000961F5">
              <w:rPr>
                <w:sz w:val="12"/>
                <w:szCs w:val="12"/>
                <w:lang w:eastAsia="x-none"/>
              </w:rPr>
              <w:t>[B]</w:t>
            </w:r>
          </w:p>
        </w:tc>
        <w:tc>
          <w:tcPr>
            <w:tcW w:w="899" w:type="dxa"/>
          </w:tcPr>
          <w:p w14:paraId="59C001B7" w14:textId="77777777" w:rsidR="007E7EB7" w:rsidRPr="000961F5" w:rsidRDefault="007E7EB7" w:rsidP="007E7EB7">
            <w:pPr>
              <w:spacing w:after="0"/>
              <w:ind w:left="0"/>
              <w:jc w:val="left"/>
              <w:rPr>
                <w:sz w:val="12"/>
                <w:szCs w:val="12"/>
                <w:lang w:eastAsia="x-none"/>
              </w:rPr>
            </w:pPr>
            <w:r w:rsidRPr="000961F5">
              <w:rPr>
                <w:sz w:val="12"/>
                <w:szCs w:val="12"/>
                <w:lang w:eastAsia="x-none"/>
              </w:rPr>
              <w:t>[C]</w:t>
            </w:r>
          </w:p>
        </w:tc>
        <w:tc>
          <w:tcPr>
            <w:tcW w:w="867" w:type="dxa"/>
          </w:tcPr>
          <w:p w14:paraId="360EAF16" w14:textId="77777777" w:rsidR="007E7EB7" w:rsidRPr="000961F5" w:rsidRDefault="007E7EB7" w:rsidP="007E7EB7">
            <w:pPr>
              <w:spacing w:after="0"/>
              <w:ind w:left="0"/>
              <w:jc w:val="left"/>
              <w:rPr>
                <w:sz w:val="12"/>
                <w:szCs w:val="12"/>
                <w:lang w:eastAsia="x-none"/>
              </w:rPr>
            </w:pPr>
            <w:r w:rsidRPr="000961F5">
              <w:rPr>
                <w:sz w:val="12"/>
                <w:szCs w:val="12"/>
                <w:lang w:eastAsia="x-none"/>
              </w:rPr>
              <w:t>[D]</w:t>
            </w:r>
          </w:p>
        </w:tc>
        <w:tc>
          <w:tcPr>
            <w:tcW w:w="475" w:type="dxa"/>
          </w:tcPr>
          <w:p w14:paraId="6C5F9E28" w14:textId="77777777" w:rsidR="007E7EB7" w:rsidRPr="000961F5" w:rsidRDefault="007E7EB7" w:rsidP="007E7EB7">
            <w:pPr>
              <w:spacing w:after="0"/>
              <w:ind w:left="0"/>
              <w:jc w:val="left"/>
              <w:rPr>
                <w:sz w:val="12"/>
                <w:szCs w:val="12"/>
                <w:lang w:eastAsia="x-none"/>
              </w:rPr>
            </w:pPr>
            <w:r w:rsidRPr="000961F5">
              <w:rPr>
                <w:sz w:val="12"/>
                <w:szCs w:val="12"/>
                <w:lang w:eastAsia="x-none"/>
              </w:rPr>
              <w:t>[E]</w:t>
            </w:r>
          </w:p>
        </w:tc>
        <w:tc>
          <w:tcPr>
            <w:tcW w:w="922" w:type="dxa"/>
          </w:tcPr>
          <w:p w14:paraId="2B434318" w14:textId="77777777" w:rsidR="007E7EB7" w:rsidRPr="000961F5" w:rsidRDefault="007E7EB7" w:rsidP="007E7EB7">
            <w:pPr>
              <w:spacing w:after="0"/>
              <w:ind w:left="0"/>
              <w:jc w:val="left"/>
              <w:rPr>
                <w:sz w:val="12"/>
                <w:szCs w:val="12"/>
                <w:lang w:eastAsia="x-none"/>
              </w:rPr>
            </w:pPr>
            <w:r w:rsidRPr="000961F5">
              <w:rPr>
                <w:sz w:val="12"/>
                <w:szCs w:val="12"/>
                <w:lang w:eastAsia="x-none"/>
              </w:rPr>
              <w:t>[F]</w:t>
            </w:r>
          </w:p>
        </w:tc>
        <w:tc>
          <w:tcPr>
            <w:tcW w:w="566" w:type="dxa"/>
          </w:tcPr>
          <w:p w14:paraId="4E71AC2F" w14:textId="77777777" w:rsidR="007E7EB7" w:rsidRPr="000961F5" w:rsidRDefault="007E7EB7" w:rsidP="007E7EB7">
            <w:pPr>
              <w:spacing w:after="0"/>
              <w:ind w:left="0"/>
              <w:jc w:val="left"/>
              <w:rPr>
                <w:sz w:val="12"/>
                <w:szCs w:val="12"/>
                <w:lang w:eastAsia="x-none"/>
              </w:rPr>
            </w:pPr>
            <w:r w:rsidRPr="000961F5">
              <w:rPr>
                <w:sz w:val="12"/>
                <w:szCs w:val="12"/>
                <w:lang w:eastAsia="x-none"/>
              </w:rPr>
              <w:t>[G]</w:t>
            </w:r>
          </w:p>
        </w:tc>
        <w:tc>
          <w:tcPr>
            <w:tcW w:w="922" w:type="dxa"/>
          </w:tcPr>
          <w:p w14:paraId="79E77750" w14:textId="77777777" w:rsidR="007E7EB7" w:rsidRPr="000961F5" w:rsidRDefault="007E7EB7" w:rsidP="007E7EB7">
            <w:pPr>
              <w:spacing w:after="0"/>
              <w:ind w:left="0"/>
              <w:jc w:val="left"/>
              <w:rPr>
                <w:sz w:val="12"/>
                <w:szCs w:val="12"/>
                <w:lang w:eastAsia="x-none"/>
              </w:rPr>
            </w:pPr>
            <w:r w:rsidRPr="000961F5">
              <w:rPr>
                <w:sz w:val="12"/>
                <w:szCs w:val="12"/>
                <w:lang w:eastAsia="x-none"/>
              </w:rPr>
              <w:t>[H]</w:t>
            </w:r>
          </w:p>
        </w:tc>
        <w:tc>
          <w:tcPr>
            <w:tcW w:w="705" w:type="dxa"/>
          </w:tcPr>
          <w:p w14:paraId="3FD93C03" w14:textId="77777777" w:rsidR="007E7EB7" w:rsidRPr="000961F5" w:rsidRDefault="007E7EB7" w:rsidP="007E7EB7">
            <w:pPr>
              <w:spacing w:after="0"/>
              <w:ind w:left="0"/>
              <w:jc w:val="left"/>
              <w:rPr>
                <w:sz w:val="12"/>
                <w:szCs w:val="12"/>
                <w:lang w:eastAsia="x-none"/>
              </w:rPr>
            </w:pPr>
            <w:r w:rsidRPr="000961F5">
              <w:rPr>
                <w:sz w:val="12"/>
                <w:szCs w:val="12"/>
                <w:lang w:eastAsia="x-none"/>
              </w:rPr>
              <w:t>[I]</w:t>
            </w:r>
          </w:p>
        </w:tc>
        <w:tc>
          <w:tcPr>
            <w:tcW w:w="602" w:type="dxa"/>
          </w:tcPr>
          <w:p w14:paraId="0BE013FD" w14:textId="77777777" w:rsidR="007E7EB7" w:rsidRPr="000961F5" w:rsidRDefault="007E7EB7" w:rsidP="007E7EB7">
            <w:pPr>
              <w:spacing w:after="0"/>
              <w:ind w:left="0"/>
              <w:jc w:val="left"/>
              <w:rPr>
                <w:sz w:val="12"/>
                <w:szCs w:val="12"/>
                <w:lang w:eastAsia="x-none"/>
              </w:rPr>
            </w:pPr>
            <w:r w:rsidRPr="000961F5">
              <w:rPr>
                <w:sz w:val="12"/>
                <w:szCs w:val="12"/>
                <w:lang w:eastAsia="x-none"/>
              </w:rPr>
              <w:t>[J]</w:t>
            </w:r>
          </w:p>
        </w:tc>
        <w:tc>
          <w:tcPr>
            <w:tcW w:w="922" w:type="dxa"/>
          </w:tcPr>
          <w:p w14:paraId="2E6B7CAB" w14:textId="77777777" w:rsidR="007E7EB7" w:rsidRPr="000961F5" w:rsidRDefault="007E7EB7" w:rsidP="007E7EB7">
            <w:pPr>
              <w:spacing w:after="0"/>
              <w:ind w:left="0"/>
              <w:jc w:val="left"/>
              <w:rPr>
                <w:sz w:val="12"/>
                <w:szCs w:val="12"/>
                <w:lang w:eastAsia="x-none"/>
              </w:rPr>
            </w:pPr>
            <w:r w:rsidRPr="000961F5">
              <w:rPr>
                <w:sz w:val="12"/>
                <w:szCs w:val="12"/>
                <w:lang w:eastAsia="x-none"/>
              </w:rPr>
              <w:t>[K]</w:t>
            </w:r>
          </w:p>
        </w:tc>
        <w:tc>
          <w:tcPr>
            <w:tcW w:w="475" w:type="dxa"/>
          </w:tcPr>
          <w:p w14:paraId="6C9A88F4" w14:textId="77777777" w:rsidR="007E7EB7" w:rsidRPr="000961F5" w:rsidRDefault="007E7EB7" w:rsidP="007E7EB7">
            <w:pPr>
              <w:spacing w:after="0"/>
              <w:ind w:left="0"/>
              <w:jc w:val="left"/>
              <w:rPr>
                <w:sz w:val="12"/>
                <w:szCs w:val="12"/>
                <w:lang w:eastAsia="x-none"/>
              </w:rPr>
            </w:pPr>
            <w:r w:rsidRPr="000961F5">
              <w:rPr>
                <w:sz w:val="12"/>
                <w:szCs w:val="12"/>
                <w:lang w:eastAsia="x-none"/>
              </w:rPr>
              <w:t>[L]</w:t>
            </w:r>
          </w:p>
        </w:tc>
        <w:tc>
          <w:tcPr>
            <w:tcW w:w="922" w:type="dxa"/>
          </w:tcPr>
          <w:p w14:paraId="7F84FADD" w14:textId="77777777" w:rsidR="007E7EB7" w:rsidRPr="000961F5" w:rsidRDefault="007E7EB7" w:rsidP="007E7EB7">
            <w:pPr>
              <w:spacing w:after="0"/>
              <w:ind w:left="0"/>
              <w:jc w:val="left"/>
              <w:rPr>
                <w:sz w:val="12"/>
                <w:szCs w:val="12"/>
                <w:lang w:eastAsia="x-none"/>
              </w:rPr>
            </w:pPr>
            <w:r w:rsidRPr="000961F5">
              <w:rPr>
                <w:sz w:val="12"/>
                <w:szCs w:val="12"/>
                <w:lang w:eastAsia="x-none"/>
              </w:rPr>
              <w:t>[M]</w:t>
            </w:r>
          </w:p>
        </w:tc>
        <w:tc>
          <w:tcPr>
            <w:tcW w:w="566" w:type="dxa"/>
          </w:tcPr>
          <w:p w14:paraId="2B98E4CD" w14:textId="77777777" w:rsidR="007E7EB7" w:rsidRPr="000961F5" w:rsidRDefault="007E7EB7" w:rsidP="007E7EB7">
            <w:pPr>
              <w:spacing w:after="0"/>
              <w:ind w:left="0"/>
              <w:jc w:val="left"/>
              <w:rPr>
                <w:sz w:val="12"/>
                <w:szCs w:val="12"/>
                <w:lang w:eastAsia="x-none"/>
              </w:rPr>
            </w:pPr>
            <w:r w:rsidRPr="000961F5">
              <w:rPr>
                <w:sz w:val="12"/>
                <w:szCs w:val="12"/>
                <w:lang w:eastAsia="x-none"/>
              </w:rPr>
              <w:t>[N]</w:t>
            </w:r>
          </w:p>
        </w:tc>
      </w:tr>
      <w:tr w:rsidR="007E7EB7" w:rsidRPr="000961F5" w14:paraId="64C3BE50" w14:textId="77777777" w:rsidTr="007E7EB7">
        <w:tc>
          <w:tcPr>
            <w:tcW w:w="351" w:type="dxa"/>
          </w:tcPr>
          <w:p w14:paraId="25D300F3" w14:textId="77777777" w:rsidR="007E7EB7" w:rsidRPr="000961F5" w:rsidRDefault="007E7EB7" w:rsidP="007E7EB7">
            <w:pPr>
              <w:spacing w:after="0"/>
              <w:ind w:left="0"/>
              <w:jc w:val="left"/>
              <w:rPr>
                <w:sz w:val="12"/>
                <w:szCs w:val="12"/>
                <w:lang w:eastAsia="x-none"/>
              </w:rPr>
            </w:pPr>
            <w:r w:rsidRPr="000961F5">
              <w:rPr>
                <w:sz w:val="12"/>
                <w:szCs w:val="12"/>
                <w:lang w:eastAsia="x-none"/>
              </w:rPr>
              <w:t>2</w:t>
            </w:r>
          </w:p>
        </w:tc>
        <w:tc>
          <w:tcPr>
            <w:tcW w:w="560" w:type="dxa"/>
          </w:tcPr>
          <w:p w14:paraId="2AD8204D" w14:textId="77777777" w:rsidR="007E7EB7" w:rsidRPr="000961F5" w:rsidRDefault="007E7EB7" w:rsidP="007E7EB7">
            <w:pPr>
              <w:spacing w:after="0"/>
              <w:ind w:left="0"/>
              <w:jc w:val="left"/>
              <w:rPr>
                <w:sz w:val="12"/>
                <w:szCs w:val="12"/>
                <w:lang w:eastAsia="x-none"/>
              </w:rPr>
            </w:pPr>
          </w:p>
        </w:tc>
        <w:tc>
          <w:tcPr>
            <w:tcW w:w="705" w:type="dxa"/>
          </w:tcPr>
          <w:p w14:paraId="405C0263" w14:textId="77777777" w:rsidR="007E7EB7" w:rsidRPr="000961F5" w:rsidRDefault="007E7EB7" w:rsidP="007E7EB7">
            <w:pPr>
              <w:spacing w:after="0"/>
              <w:ind w:left="0"/>
              <w:jc w:val="left"/>
              <w:rPr>
                <w:sz w:val="12"/>
                <w:szCs w:val="12"/>
                <w:lang w:eastAsia="x-none"/>
              </w:rPr>
            </w:pPr>
          </w:p>
        </w:tc>
        <w:tc>
          <w:tcPr>
            <w:tcW w:w="899" w:type="dxa"/>
          </w:tcPr>
          <w:p w14:paraId="24D476B2" w14:textId="77777777" w:rsidR="007E7EB7" w:rsidRPr="000961F5" w:rsidRDefault="007E7EB7" w:rsidP="007E7EB7">
            <w:pPr>
              <w:spacing w:after="0"/>
              <w:ind w:left="0"/>
              <w:jc w:val="left"/>
              <w:rPr>
                <w:sz w:val="12"/>
                <w:szCs w:val="12"/>
                <w:lang w:eastAsia="x-none"/>
              </w:rPr>
            </w:pPr>
          </w:p>
        </w:tc>
        <w:tc>
          <w:tcPr>
            <w:tcW w:w="867" w:type="dxa"/>
          </w:tcPr>
          <w:p w14:paraId="05DA3F45" w14:textId="77777777" w:rsidR="007E7EB7" w:rsidRPr="000961F5" w:rsidRDefault="007E7EB7" w:rsidP="007E7EB7">
            <w:pPr>
              <w:spacing w:after="0"/>
              <w:ind w:left="0"/>
              <w:jc w:val="left"/>
              <w:rPr>
                <w:sz w:val="12"/>
                <w:szCs w:val="12"/>
                <w:lang w:eastAsia="x-none"/>
              </w:rPr>
            </w:pPr>
          </w:p>
        </w:tc>
        <w:tc>
          <w:tcPr>
            <w:tcW w:w="475" w:type="dxa"/>
          </w:tcPr>
          <w:p w14:paraId="20B9DAD0" w14:textId="77777777" w:rsidR="007E7EB7" w:rsidRPr="000961F5" w:rsidRDefault="007E7EB7" w:rsidP="007E7EB7">
            <w:pPr>
              <w:spacing w:after="0"/>
              <w:ind w:left="0"/>
              <w:jc w:val="left"/>
              <w:rPr>
                <w:sz w:val="12"/>
                <w:szCs w:val="12"/>
                <w:lang w:eastAsia="x-none"/>
              </w:rPr>
            </w:pPr>
          </w:p>
        </w:tc>
        <w:tc>
          <w:tcPr>
            <w:tcW w:w="922" w:type="dxa"/>
          </w:tcPr>
          <w:p w14:paraId="150C1F81" w14:textId="77777777" w:rsidR="007E7EB7" w:rsidRPr="000961F5" w:rsidRDefault="007E7EB7" w:rsidP="007E7EB7">
            <w:pPr>
              <w:spacing w:after="0"/>
              <w:ind w:left="0"/>
              <w:jc w:val="left"/>
              <w:rPr>
                <w:sz w:val="12"/>
                <w:szCs w:val="12"/>
                <w:lang w:eastAsia="x-none"/>
              </w:rPr>
            </w:pPr>
          </w:p>
        </w:tc>
        <w:tc>
          <w:tcPr>
            <w:tcW w:w="566" w:type="dxa"/>
          </w:tcPr>
          <w:p w14:paraId="0D214559" w14:textId="77777777" w:rsidR="007E7EB7" w:rsidRPr="000961F5" w:rsidRDefault="007E7EB7" w:rsidP="007E7EB7">
            <w:pPr>
              <w:spacing w:after="0"/>
              <w:ind w:left="0"/>
              <w:jc w:val="left"/>
              <w:rPr>
                <w:sz w:val="12"/>
                <w:szCs w:val="12"/>
                <w:lang w:eastAsia="x-none"/>
              </w:rPr>
            </w:pPr>
          </w:p>
        </w:tc>
        <w:tc>
          <w:tcPr>
            <w:tcW w:w="922" w:type="dxa"/>
          </w:tcPr>
          <w:p w14:paraId="506E249F" w14:textId="77777777" w:rsidR="007E7EB7" w:rsidRPr="000961F5" w:rsidRDefault="007E7EB7" w:rsidP="007E7EB7">
            <w:pPr>
              <w:spacing w:after="0"/>
              <w:ind w:left="0"/>
              <w:jc w:val="left"/>
              <w:rPr>
                <w:sz w:val="12"/>
                <w:szCs w:val="12"/>
                <w:lang w:eastAsia="x-none"/>
              </w:rPr>
            </w:pPr>
          </w:p>
        </w:tc>
        <w:tc>
          <w:tcPr>
            <w:tcW w:w="705" w:type="dxa"/>
          </w:tcPr>
          <w:p w14:paraId="2C7FD7EE" w14:textId="77777777" w:rsidR="007E7EB7" w:rsidRPr="000961F5" w:rsidRDefault="007E7EB7" w:rsidP="007E7EB7">
            <w:pPr>
              <w:spacing w:after="0"/>
              <w:ind w:left="0"/>
              <w:jc w:val="left"/>
              <w:rPr>
                <w:sz w:val="12"/>
                <w:szCs w:val="12"/>
                <w:lang w:eastAsia="x-none"/>
              </w:rPr>
            </w:pPr>
          </w:p>
        </w:tc>
        <w:tc>
          <w:tcPr>
            <w:tcW w:w="602" w:type="dxa"/>
          </w:tcPr>
          <w:p w14:paraId="3F8B9C14" w14:textId="77777777" w:rsidR="007E7EB7" w:rsidRPr="000961F5" w:rsidRDefault="007E7EB7" w:rsidP="007E7EB7">
            <w:pPr>
              <w:spacing w:after="0"/>
              <w:ind w:left="0"/>
              <w:jc w:val="left"/>
              <w:rPr>
                <w:sz w:val="12"/>
                <w:szCs w:val="12"/>
                <w:lang w:eastAsia="x-none"/>
              </w:rPr>
            </w:pPr>
          </w:p>
        </w:tc>
        <w:tc>
          <w:tcPr>
            <w:tcW w:w="922" w:type="dxa"/>
          </w:tcPr>
          <w:p w14:paraId="69EF8434" w14:textId="77777777" w:rsidR="007E7EB7" w:rsidRPr="000961F5" w:rsidRDefault="007E7EB7" w:rsidP="007E7EB7">
            <w:pPr>
              <w:spacing w:after="0"/>
              <w:ind w:left="0"/>
              <w:jc w:val="left"/>
              <w:rPr>
                <w:sz w:val="12"/>
                <w:szCs w:val="12"/>
                <w:lang w:eastAsia="x-none"/>
              </w:rPr>
            </w:pPr>
          </w:p>
        </w:tc>
        <w:tc>
          <w:tcPr>
            <w:tcW w:w="475" w:type="dxa"/>
          </w:tcPr>
          <w:p w14:paraId="24AFB009" w14:textId="77777777" w:rsidR="007E7EB7" w:rsidRPr="000961F5" w:rsidRDefault="007E7EB7" w:rsidP="007E7EB7">
            <w:pPr>
              <w:spacing w:after="0"/>
              <w:ind w:left="0"/>
              <w:jc w:val="left"/>
              <w:rPr>
                <w:sz w:val="12"/>
                <w:szCs w:val="12"/>
                <w:lang w:eastAsia="x-none"/>
              </w:rPr>
            </w:pPr>
          </w:p>
        </w:tc>
        <w:tc>
          <w:tcPr>
            <w:tcW w:w="922" w:type="dxa"/>
          </w:tcPr>
          <w:p w14:paraId="03010764" w14:textId="77777777" w:rsidR="007E7EB7" w:rsidRPr="000961F5" w:rsidRDefault="007E7EB7" w:rsidP="007E7EB7">
            <w:pPr>
              <w:spacing w:after="0"/>
              <w:ind w:left="0"/>
              <w:jc w:val="left"/>
              <w:rPr>
                <w:sz w:val="12"/>
                <w:szCs w:val="12"/>
                <w:lang w:eastAsia="x-none"/>
              </w:rPr>
            </w:pPr>
          </w:p>
        </w:tc>
        <w:tc>
          <w:tcPr>
            <w:tcW w:w="566" w:type="dxa"/>
          </w:tcPr>
          <w:p w14:paraId="59852AB1" w14:textId="77777777" w:rsidR="007E7EB7" w:rsidRPr="000961F5" w:rsidRDefault="007E7EB7" w:rsidP="007E7EB7">
            <w:pPr>
              <w:spacing w:after="0"/>
              <w:ind w:left="0"/>
              <w:jc w:val="left"/>
              <w:rPr>
                <w:sz w:val="12"/>
                <w:szCs w:val="12"/>
                <w:lang w:eastAsia="x-none"/>
              </w:rPr>
            </w:pPr>
          </w:p>
        </w:tc>
      </w:tr>
      <w:tr w:rsidR="007E7EB7" w:rsidRPr="000961F5" w14:paraId="70853AFD" w14:textId="77777777" w:rsidTr="007E7EB7">
        <w:tc>
          <w:tcPr>
            <w:tcW w:w="351" w:type="dxa"/>
          </w:tcPr>
          <w:p w14:paraId="4468F720" w14:textId="77777777" w:rsidR="007E7EB7" w:rsidRPr="000961F5" w:rsidRDefault="007E7EB7" w:rsidP="007E7EB7">
            <w:pPr>
              <w:spacing w:after="0"/>
              <w:ind w:left="0"/>
              <w:jc w:val="left"/>
              <w:rPr>
                <w:sz w:val="12"/>
                <w:szCs w:val="12"/>
                <w:lang w:eastAsia="x-none"/>
              </w:rPr>
            </w:pPr>
            <w:r w:rsidRPr="000961F5">
              <w:rPr>
                <w:sz w:val="12"/>
                <w:szCs w:val="12"/>
                <w:lang w:eastAsia="x-none"/>
              </w:rPr>
              <w:t>3</w:t>
            </w:r>
          </w:p>
        </w:tc>
        <w:tc>
          <w:tcPr>
            <w:tcW w:w="560" w:type="dxa"/>
          </w:tcPr>
          <w:p w14:paraId="09DD6E54" w14:textId="77777777" w:rsidR="007E7EB7" w:rsidRPr="000961F5" w:rsidRDefault="007E7EB7" w:rsidP="007E7EB7">
            <w:pPr>
              <w:spacing w:after="0"/>
              <w:ind w:left="0"/>
              <w:jc w:val="left"/>
              <w:rPr>
                <w:sz w:val="12"/>
                <w:szCs w:val="12"/>
                <w:lang w:eastAsia="x-none"/>
              </w:rPr>
            </w:pPr>
          </w:p>
        </w:tc>
        <w:tc>
          <w:tcPr>
            <w:tcW w:w="705" w:type="dxa"/>
          </w:tcPr>
          <w:p w14:paraId="0EDE4EFB" w14:textId="77777777" w:rsidR="007E7EB7" w:rsidRPr="000961F5" w:rsidRDefault="007E7EB7" w:rsidP="007E7EB7">
            <w:pPr>
              <w:spacing w:after="0"/>
              <w:ind w:left="0"/>
              <w:jc w:val="left"/>
              <w:rPr>
                <w:sz w:val="12"/>
                <w:szCs w:val="12"/>
                <w:lang w:eastAsia="x-none"/>
              </w:rPr>
            </w:pPr>
          </w:p>
        </w:tc>
        <w:tc>
          <w:tcPr>
            <w:tcW w:w="899" w:type="dxa"/>
          </w:tcPr>
          <w:p w14:paraId="0188AB16" w14:textId="77777777" w:rsidR="007E7EB7" w:rsidRPr="000961F5" w:rsidRDefault="007E7EB7" w:rsidP="007E7EB7">
            <w:pPr>
              <w:spacing w:after="0"/>
              <w:ind w:left="0"/>
              <w:jc w:val="left"/>
              <w:rPr>
                <w:sz w:val="12"/>
                <w:szCs w:val="12"/>
                <w:lang w:eastAsia="x-none"/>
              </w:rPr>
            </w:pPr>
          </w:p>
        </w:tc>
        <w:tc>
          <w:tcPr>
            <w:tcW w:w="867" w:type="dxa"/>
          </w:tcPr>
          <w:p w14:paraId="73180B6F" w14:textId="77777777" w:rsidR="007E7EB7" w:rsidRPr="000961F5" w:rsidRDefault="007E7EB7" w:rsidP="007E7EB7">
            <w:pPr>
              <w:spacing w:after="0"/>
              <w:ind w:left="0"/>
              <w:jc w:val="left"/>
              <w:rPr>
                <w:sz w:val="12"/>
                <w:szCs w:val="12"/>
                <w:lang w:eastAsia="x-none"/>
              </w:rPr>
            </w:pPr>
          </w:p>
        </w:tc>
        <w:tc>
          <w:tcPr>
            <w:tcW w:w="475" w:type="dxa"/>
          </w:tcPr>
          <w:p w14:paraId="7C7B941D" w14:textId="77777777" w:rsidR="007E7EB7" w:rsidRPr="000961F5" w:rsidRDefault="007E7EB7" w:rsidP="007E7EB7">
            <w:pPr>
              <w:spacing w:after="0"/>
              <w:ind w:left="0"/>
              <w:jc w:val="left"/>
              <w:rPr>
                <w:sz w:val="12"/>
                <w:szCs w:val="12"/>
                <w:lang w:eastAsia="x-none"/>
              </w:rPr>
            </w:pPr>
          </w:p>
        </w:tc>
        <w:tc>
          <w:tcPr>
            <w:tcW w:w="922" w:type="dxa"/>
          </w:tcPr>
          <w:p w14:paraId="2BEE0C68" w14:textId="77777777" w:rsidR="007E7EB7" w:rsidRPr="000961F5" w:rsidRDefault="007E7EB7" w:rsidP="007E7EB7">
            <w:pPr>
              <w:spacing w:after="0"/>
              <w:ind w:left="0"/>
              <w:jc w:val="left"/>
              <w:rPr>
                <w:sz w:val="12"/>
                <w:szCs w:val="12"/>
                <w:lang w:eastAsia="x-none"/>
              </w:rPr>
            </w:pPr>
          </w:p>
        </w:tc>
        <w:tc>
          <w:tcPr>
            <w:tcW w:w="566" w:type="dxa"/>
          </w:tcPr>
          <w:p w14:paraId="665EAC99" w14:textId="77777777" w:rsidR="007E7EB7" w:rsidRPr="000961F5" w:rsidRDefault="007E7EB7" w:rsidP="007E7EB7">
            <w:pPr>
              <w:spacing w:after="0"/>
              <w:ind w:left="0"/>
              <w:jc w:val="left"/>
              <w:rPr>
                <w:sz w:val="12"/>
                <w:szCs w:val="12"/>
                <w:lang w:eastAsia="x-none"/>
              </w:rPr>
            </w:pPr>
          </w:p>
        </w:tc>
        <w:tc>
          <w:tcPr>
            <w:tcW w:w="922" w:type="dxa"/>
          </w:tcPr>
          <w:p w14:paraId="591059F9" w14:textId="77777777" w:rsidR="007E7EB7" w:rsidRPr="000961F5" w:rsidRDefault="007E7EB7" w:rsidP="007E7EB7">
            <w:pPr>
              <w:spacing w:after="0"/>
              <w:ind w:left="0"/>
              <w:jc w:val="left"/>
              <w:rPr>
                <w:sz w:val="12"/>
                <w:szCs w:val="12"/>
                <w:lang w:eastAsia="x-none"/>
              </w:rPr>
            </w:pPr>
          </w:p>
        </w:tc>
        <w:tc>
          <w:tcPr>
            <w:tcW w:w="705" w:type="dxa"/>
          </w:tcPr>
          <w:p w14:paraId="635890FA" w14:textId="77777777" w:rsidR="007E7EB7" w:rsidRPr="000961F5" w:rsidRDefault="007E7EB7" w:rsidP="007E7EB7">
            <w:pPr>
              <w:spacing w:after="0"/>
              <w:ind w:left="0"/>
              <w:jc w:val="left"/>
              <w:rPr>
                <w:sz w:val="12"/>
                <w:szCs w:val="12"/>
                <w:lang w:eastAsia="x-none"/>
              </w:rPr>
            </w:pPr>
          </w:p>
        </w:tc>
        <w:tc>
          <w:tcPr>
            <w:tcW w:w="602" w:type="dxa"/>
          </w:tcPr>
          <w:p w14:paraId="57BEB9C2" w14:textId="77777777" w:rsidR="007E7EB7" w:rsidRPr="000961F5" w:rsidRDefault="007E7EB7" w:rsidP="007E7EB7">
            <w:pPr>
              <w:spacing w:after="0"/>
              <w:ind w:left="0"/>
              <w:jc w:val="left"/>
              <w:rPr>
                <w:sz w:val="12"/>
                <w:szCs w:val="12"/>
                <w:lang w:eastAsia="x-none"/>
              </w:rPr>
            </w:pPr>
          </w:p>
        </w:tc>
        <w:tc>
          <w:tcPr>
            <w:tcW w:w="922" w:type="dxa"/>
          </w:tcPr>
          <w:p w14:paraId="4AE939BE" w14:textId="77777777" w:rsidR="007E7EB7" w:rsidRPr="000961F5" w:rsidRDefault="007E7EB7" w:rsidP="007E7EB7">
            <w:pPr>
              <w:spacing w:after="0"/>
              <w:ind w:left="0"/>
              <w:jc w:val="left"/>
              <w:rPr>
                <w:sz w:val="12"/>
                <w:szCs w:val="12"/>
                <w:lang w:eastAsia="x-none"/>
              </w:rPr>
            </w:pPr>
          </w:p>
        </w:tc>
        <w:tc>
          <w:tcPr>
            <w:tcW w:w="475" w:type="dxa"/>
          </w:tcPr>
          <w:p w14:paraId="705907EF" w14:textId="77777777" w:rsidR="007E7EB7" w:rsidRPr="000961F5" w:rsidRDefault="007E7EB7" w:rsidP="007E7EB7">
            <w:pPr>
              <w:spacing w:after="0"/>
              <w:ind w:left="0"/>
              <w:jc w:val="left"/>
              <w:rPr>
                <w:sz w:val="12"/>
                <w:szCs w:val="12"/>
                <w:lang w:eastAsia="x-none"/>
              </w:rPr>
            </w:pPr>
          </w:p>
        </w:tc>
        <w:tc>
          <w:tcPr>
            <w:tcW w:w="922" w:type="dxa"/>
          </w:tcPr>
          <w:p w14:paraId="22925AD4" w14:textId="77777777" w:rsidR="007E7EB7" w:rsidRPr="000961F5" w:rsidRDefault="007E7EB7" w:rsidP="007E7EB7">
            <w:pPr>
              <w:spacing w:after="0"/>
              <w:ind w:left="0"/>
              <w:jc w:val="left"/>
              <w:rPr>
                <w:sz w:val="12"/>
                <w:szCs w:val="12"/>
                <w:lang w:eastAsia="x-none"/>
              </w:rPr>
            </w:pPr>
          </w:p>
        </w:tc>
        <w:tc>
          <w:tcPr>
            <w:tcW w:w="566" w:type="dxa"/>
          </w:tcPr>
          <w:p w14:paraId="63B34C5B" w14:textId="77777777" w:rsidR="007E7EB7" w:rsidRPr="000961F5" w:rsidRDefault="007E7EB7" w:rsidP="007E7EB7">
            <w:pPr>
              <w:spacing w:after="0"/>
              <w:ind w:left="0"/>
              <w:jc w:val="left"/>
              <w:rPr>
                <w:sz w:val="12"/>
                <w:szCs w:val="12"/>
                <w:lang w:eastAsia="x-none"/>
              </w:rPr>
            </w:pPr>
          </w:p>
        </w:tc>
      </w:tr>
      <w:tr w:rsidR="007E7EB7" w:rsidRPr="000961F5" w14:paraId="6B6B60A5" w14:textId="77777777" w:rsidTr="007E7EB7">
        <w:tc>
          <w:tcPr>
            <w:tcW w:w="351" w:type="dxa"/>
          </w:tcPr>
          <w:p w14:paraId="4234E662" w14:textId="77777777" w:rsidR="007E7EB7" w:rsidRPr="000961F5" w:rsidRDefault="007E7EB7" w:rsidP="007E7EB7">
            <w:pPr>
              <w:spacing w:after="0"/>
              <w:ind w:left="0"/>
              <w:jc w:val="left"/>
              <w:rPr>
                <w:sz w:val="12"/>
                <w:szCs w:val="12"/>
                <w:lang w:eastAsia="x-none"/>
              </w:rPr>
            </w:pPr>
            <w:r w:rsidRPr="000961F5">
              <w:rPr>
                <w:sz w:val="12"/>
                <w:szCs w:val="12"/>
                <w:lang w:eastAsia="x-none"/>
              </w:rPr>
              <w:t>[..]</w:t>
            </w:r>
          </w:p>
        </w:tc>
        <w:tc>
          <w:tcPr>
            <w:tcW w:w="560" w:type="dxa"/>
          </w:tcPr>
          <w:p w14:paraId="02771BCA" w14:textId="77777777" w:rsidR="007E7EB7" w:rsidRPr="000961F5" w:rsidRDefault="007E7EB7" w:rsidP="007E7EB7">
            <w:pPr>
              <w:spacing w:after="0"/>
              <w:ind w:left="0"/>
              <w:jc w:val="left"/>
              <w:rPr>
                <w:sz w:val="12"/>
                <w:szCs w:val="12"/>
                <w:lang w:eastAsia="x-none"/>
              </w:rPr>
            </w:pPr>
          </w:p>
        </w:tc>
        <w:tc>
          <w:tcPr>
            <w:tcW w:w="705" w:type="dxa"/>
          </w:tcPr>
          <w:p w14:paraId="2E71D439" w14:textId="77777777" w:rsidR="007E7EB7" w:rsidRPr="000961F5" w:rsidRDefault="007E7EB7" w:rsidP="007E7EB7">
            <w:pPr>
              <w:spacing w:after="0"/>
              <w:ind w:left="0"/>
              <w:jc w:val="left"/>
              <w:rPr>
                <w:sz w:val="12"/>
                <w:szCs w:val="12"/>
                <w:lang w:eastAsia="x-none"/>
              </w:rPr>
            </w:pPr>
          </w:p>
        </w:tc>
        <w:tc>
          <w:tcPr>
            <w:tcW w:w="899" w:type="dxa"/>
          </w:tcPr>
          <w:p w14:paraId="5FE75F41" w14:textId="77777777" w:rsidR="007E7EB7" w:rsidRPr="000961F5" w:rsidRDefault="007E7EB7" w:rsidP="007E7EB7">
            <w:pPr>
              <w:spacing w:after="0"/>
              <w:ind w:left="0"/>
              <w:jc w:val="left"/>
              <w:rPr>
                <w:sz w:val="12"/>
                <w:szCs w:val="12"/>
                <w:lang w:eastAsia="x-none"/>
              </w:rPr>
            </w:pPr>
          </w:p>
        </w:tc>
        <w:tc>
          <w:tcPr>
            <w:tcW w:w="867" w:type="dxa"/>
          </w:tcPr>
          <w:p w14:paraId="4A3E3B92" w14:textId="77777777" w:rsidR="007E7EB7" w:rsidRPr="000961F5" w:rsidRDefault="007E7EB7" w:rsidP="007E7EB7">
            <w:pPr>
              <w:spacing w:after="0"/>
              <w:ind w:left="0"/>
              <w:jc w:val="left"/>
              <w:rPr>
                <w:sz w:val="12"/>
                <w:szCs w:val="12"/>
                <w:lang w:eastAsia="x-none"/>
              </w:rPr>
            </w:pPr>
          </w:p>
        </w:tc>
        <w:tc>
          <w:tcPr>
            <w:tcW w:w="475" w:type="dxa"/>
          </w:tcPr>
          <w:p w14:paraId="50802CA6" w14:textId="77777777" w:rsidR="007E7EB7" w:rsidRPr="000961F5" w:rsidRDefault="007E7EB7" w:rsidP="007E7EB7">
            <w:pPr>
              <w:spacing w:after="0"/>
              <w:ind w:left="0"/>
              <w:jc w:val="left"/>
              <w:rPr>
                <w:sz w:val="12"/>
                <w:szCs w:val="12"/>
                <w:lang w:eastAsia="x-none"/>
              </w:rPr>
            </w:pPr>
          </w:p>
        </w:tc>
        <w:tc>
          <w:tcPr>
            <w:tcW w:w="922" w:type="dxa"/>
          </w:tcPr>
          <w:p w14:paraId="603DC9A0" w14:textId="77777777" w:rsidR="007E7EB7" w:rsidRPr="000961F5" w:rsidRDefault="007E7EB7" w:rsidP="007E7EB7">
            <w:pPr>
              <w:spacing w:after="0"/>
              <w:ind w:left="0"/>
              <w:jc w:val="left"/>
              <w:rPr>
                <w:sz w:val="12"/>
                <w:szCs w:val="12"/>
                <w:lang w:eastAsia="x-none"/>
              </w:rPr>
            </w:pPr>
          </w:p>
        </w:tc>
        <w:tc>
          <w:tcPr>
            <w:tcW w:w="566" w:type="dxa"/>
          </w:tcPr>
          <w:p w14:paraId="3D6CD97D" w14:textId="77777777" w:rsidR="007E7EB7" w:rsidRPr="000961F5" w:rsidRDefault="007E7EB7" w:rsidP="007E7EB7">
            <w:pPr>
              <w:spacing w:after="0"/>
              <w:ind w:left="0"/>
              <w:jc w:val="left"/>
              <w:rPr>
                <w:sz w:val="12"/>
                <w:szCs w:val="12"/>
                <w:lang w:eastAsia="x-none"/>
              </w:rPr>
            </w:pPr>
          </w:p>
        </w:tc>
        <w:tc>
          <w:tcPr>
            <w:tcW w:w="922" w:type="dxa"/>
          </w:tcPr>
          <w:p w14:paraId="13E06C80" w14:textId="77777777" w:rsidR="007E7EB7" w:rsidRPr="000961F5" w:rsidRDefault="007E7EB7" w:rsidP="007E7EB7">
            <w:pPr>
              <w:spacing w:after="0"/>
              <w:ind w:left="0"/>
              <w:jc w:val="left"/>
              <w:rPr>
                <w:sz w:val="12"/>
                <w:szCs w:val="12"/>
                <w:lang w:eastAsia="x-none"/>
              </w:rPr>
            </w:pPr>
          </w:p>
        </w:tc>
        <w:tc>
          <w:tcPr>
            <w:tcW w:w="705" w:type="dxa"/>
          </w:tcPr>
          <w:p w14:paraId="23AF270B" w14:textId="77777777" w:rsidR="007E7EB7" w:rsidRPr="000961F5" w:rsidRDefault="007E7EB7" w:rsidP="007E7EB7">
            <w:pPr>
              <w:spacing w:after="0"/>
              <w:ind w:left="0"/>
              <w:jc w:val="left"/>
              <w:rPr>
                <w:sz w:val="12"/>
                <w:szCs w:val="12"/>
                <w:lang w:eastAsia="x-none"/>
              </w:rPr>
            </w:pPr>
          </w:p>
        </w:tc>
        <w:tc>
          <w:tcPr>
            <w:tcW w:w="602" w:type="dxa"/>
          </w:tcPr>
          <w:p w14:paraId="1179A1D9" w14:textId="77777777" w:rsidR="007E7EB7" w:rsidRPr="000961F5" w:rsidRDefault="007E7EB7" w:rsidP="007E7EB7">
            <w:pPr>
              <w:spacing w:after="0"/>
              <w:ind w:left="0"/>
              <w:jc w:val="left"/>
              <w:rPr>
                <w:sz w:val="12"/>
                <w:szCs w:val="12"/>
                <w:lang w:eastAsia="x-none"/>
              </w:rPr>
            </w:pPr>
          </w:p>
        </w:tc>
        <w:tc>
          <w:tcPr>
            <w:tcW w:w="922" w:type="dxa"/>
          </w:tcPr>
          <w:p w14:paraId="0242B4F0" w14:textId="77777777" w:rsidR="007E7EB7" w:rsidRPr="000961F5" w:rsidRDefault="007E7EB7" w:rsidP="007E7EB7">
            <w:pPr>
              <w:spacing w:after="0"/>
              <w:ind w:left="0"/>
              <w:jc w:val="left"/>
              <w:rPr>
                <w:sz w:val="12"/>
                <w:szCs w:val="12"/>
                <w:lang w:eastAsia="x-none"/>
              </w:rPr>
            </w:pPr>
          </w:p>
        </w:tc>
        <w:tc>
          <w:tcPr>
            <w:tcW w:w="475" w:type="dxa"/>
          </w:tcPr>
          <w:p w14:paraId="54240A04" w14:textId="77777777" w:rsidR="007E7EB7" w:rsidRPr="000961F5" w:rsidRDefault="007E7EB7" w:rsidP="007E7EB7">
            <w:pPr>
              <w:spacing w:after="0"/>
              <w:ind w:left="0"/>
              <w:jc w:val="left"/>
              <w:rPr>
                <w:sz w:val="12"/>
                <w:szCs w:val="12"/>
                <w:lang w:eastAsia="x-none"/>
              </w:rPr>
            </w:pPr>
          </w:p>
        </w:tc>
        <w:tc>
          <w:tcPr>
            <w:tcW w:w="922" w:type="dxa"/>
          </w:tcPr>
          <w:p w14:paraId="05A12974" w14:textId="77777777" w:rsidR="007E7EB7" w:rsidRPr="000961F5" w:rsidRDefault="007E7EB7" w:rsidP="007E7EB7">
            <w:pPr>
              <w:spacing w:after="0"/>
              <w:ind w:left="0"/>
              <w:jc w:val="left"/>
              <w:rPr>
                <w:sz w:val="12"/>
                <w:szCs w:val="12"/>
                <w:lang w:eastAsia="x-none"/>
              </w:rPr>
            </w:pPr>
          </w:p>
        </w:tc>
        <w:tc>
          <w:tcPr>
            <w:tcW w:w="566" w:type="dxa"/>
          </w:tcPr>
          <w:p w14:paraId="12C00423" w14:textId="77777777" w:rsidR="007E7EB7" w:rsidRPr="000961F5" w:rsidRDefault="007E7EB7" w:rsidP="007E7EB7">
            <w:pPr>
              <w:spacing w:after="0"/>
              <w:ind w:left="0"/>
              <w:jc w:val="left"/>
              <w:rPr>
                <w:sz w:val="12"/>
                <w:szCs w:val="12"/>
                <w:lang w:eastAsia="x-none"/>
              </w:rPr>
            </w:pPr>
          </w:p>
        </w:tc>
      </w:tr>
      <w:tr w:rsidR="007E7EB7" w:rsidRPr="000961F5" w14:paraId="5E8E9EC0" w14:textId="77777777" w:rsidTr="007E7EB7">
        <w:tc>
          <w:tcPr>
            <w:tcW w:w="351" w:type="dxa"/>
          </w:tcPr>
          <w:p w14:paraId="1167810C" w14:textId="77777777" w:rsidR="007E7EB7" w:rsidRPr="000961F5" w:rsidRDefault="007E7EB7" w:rsidP="007E7EB7">
            <w:pPr>
              <w:spacing w:after="0"/>
              <w:ind w:left="0"/>
              <w:jc w:val="left"/>
              <w:rPr>
                <w:sz w:val="12"/>
                <w:szCs w:val="12"/>
                <w:lang w:eastAsia="x-none"/>
              </w:rPr>
            </w:pPr>
            <w:r w:rsidRPr="000961F5">
              <w:rPr>
                <w:sz w:val="12"/>
                <w:szCs w:val="12"/>
                <w:lang w:eastAsia="x-none"/>
              </w:rPr>
              <w:t>25</w:t>
            </w:r>
          </w:p>
        </w:tc>
        <w:tc>
          <w:tcPr>
            <w:tcW w:w="560" w:type="dxa"/>
          </w:tcPr>
          <w:p w14:paraId="4ACE5A70" w14:textId="77777777" w:rsidR="007E7EB7" w:rsidRPr="000961F5" w:rsidRDefault="007E7EB7" w:rsidP="007E7EB7">
            <w:pPr>
              <w:spacing w:after="0"/>
              <w:ind w:left="0"/>
              <w:jc w:val="left"/>
              <w:rPr>
                <w:sz w:val="12"/>
                <w:szCs w:val="12"/>
                <w:lang w:eastAsia="x-none"/>
              </w:rPr>
            </w:pPr>
          </w:p>
        </w:tc>
        <w:tc>
          <w:tcPr>
            <w:tcW w:w="705" w:type="dxa"/>
          </w:tcPr>
          <w:p w14:paraId="6970538D" w14:textId="77777777" w:rsidR="007E7EB7" w:rsidRPr="000961F5" w:rsidRDefault="007E7EB7" w:rsidP="007E7EB7">
            <w:pPr>
              <w:spacing w:after="0"/>
              <w:ind w:left="0"/>
              <w:jc w:val="left"/>
              <w:rPr>
                <w:sz w:val="12"/>
                <w:szCs w:val="12"/>
                <w:lang w:eastAsia="x-none"/>
              </w:rPr>
            </w:pPr>
          </w:p>
        </w:tc>
        <w:tc>
          <w:tcPr>
            <w:tcW w:w="899" w:type="dxa"/>
          </w:tcPr>
          <w:p w14:paraId="15423266" w14:textId="77777777" w:rsidR="007E7EB7" w:rsidRPr="000961F5" w:rsidRDefault="007E7EB7" w:rsidP="007E7EB7">
            <w:pPr>
              <w:spacing w:after="0"/>
              <w:ind w:left="0"/>
              <w:jc w:val="left"/>
              <w:rPr>
                <w:sz w:val="12"/>
                <w:szCs w:val="12"/>
                <w:lang w:eastAsia="x-none"/>
              </w:rPr>
            </w:pPr>
          </w:p>
        </w:tc>
        <w:tc>
          <w:tcPr>
            <w:tcW w:w="867" w:type="dxa"/>
          </w:tcPr>
          <w:p w14:paraId="2794354B" w14:textId="77777777" w:rsidR="007E7EB7" w:rsidRPr="000961F5" w:rsidRDefault="007E7EB7" w:rsidP="007E7EB7">
            <w:pPr>
              <w:spacing w:after="0"/>
              <w:ind w:left="0"/>
              <w:jc w:val="left"/>
              <w:rPr>
                <w:sz w:val="12"/>
                <w:szCs w:val="12"/>
                <w:lang w:eastAsia="x-none"/>
              </w:rPr>
            </w:pPr>
          </w:p>
        </w:tc>
        <w:tc>
          <w:tcPr>
            <w:tcW w:w="475" w:type="dxa"/>
          </w:tcPr>
          <w:p w14:paraId="7BCD4799" w14:textId="77777777" w:rsidR="007E7EB7" w:rsidRPr="000961F5" w:rsidRDefault="007E7EB7" w:rsidP="007E7EB7">
            <w:pPr>
              <w:spacing w:after="0"/>
              <w:ind w:left="0"/>
              <w:jc w:val="left"/>
              <w:rPr>
                <w:sz w:val="12"/>
                <w:szCs w:val="12"/>
                <w:lang w:eastAsia="x-none"/>
              </w:rPr>
            </w:pPr>
          </w:p>
        </w:tc>
        <w:tc>
          <w:tcPr>
            <w:tcW w:w="922" w:type="dxa"/>
          </w:tcPr>
          <w:p w14:paraId="0D40B21F" w14:textId="77777777" w:rsidR="007E7EB7" w:rsidRPr="000961F5" w:rsidRDefault="007E7EB7" w:rsidP="007E7EB7">
            <w:pPr>
              <w:spacing w:after="0"/>
              <w:ind w:left="0"/>
              <w:jc w:val="left"/>
              <w:rPr>
                <w:sz w:val="12"/>
                <w:szCs w:val="12"/>
                <w:lang w:eastAsia="x-none"/>
              </w:rPr>
            </w:pPr>
          </w:p>
        </w:tc>
        <w:tc>
          <w:tcPr>
            <w:tcW w:w="566" w:type="dxa"/>
          </w:tcPr>
          <w:p w14:paraId="05FDF45B" w14:textId="77777777" w:rsidR="007E7EB7" w:rsidRPr="000961F5" w:rsidRDefault="007E7EB7" w:rsidP="007E7EB7">
            <w:pPr>
              <w:spacing w:after="0"/>
              <w:ind w:left="0"/>
              <w:jc w:val="left"/>
              <w:rPr>
                <w:sz w:val="12"/>
                <w:szCs w:val="12"/>
                <w:lang w:eastAsia="x-none"/>
              </w:rPr>
            </w:pPr>
          </w:p>
        </w:tc>
        <w:tc>
          <w:tcPr>
            <w:tcW w:w="922" w:type="dxa"/>
          </w:tcPr>
          <w:p w14:paraId="7A93F729" w14:textId="77777777" w:rsidR="007E7EB7" w:rsidRPr="000961F5" w:rsidRDefault="007E7EB7" w:rsidP="007E7EB7">
            <w:pPr>
              <w:spacing w:after="0"/>
              <w:ind w:left="0"/>
              <w:jc w:val="left"/>
              <w:rPr>
                <w:sz w:val="12"/>
                <w:szCs w:val="12"/>
                <w:lang w:eastAsia="x-none"/>
              </w:rPr>
            </w:pPr>
          </w:p>
        </w:tc>
        <w:tc>
          <w:tcPr>
            <w:tcW w:w="705" w:type="dxa"/>
          </w:tcPr>
          <w:p w14:paraId="197DD144" w14:textId="77777777" w:rsidR="007E7EB7" w:rsidRPr="000961F5" w:rsidRDefault="007E7EB7" w:rsidP="007E7EB7">
            <w:pPr>
              <w:spacing w:after="0"/>
              <w:ind w:left="0"/>
              <w:jc w:val="left"/>
              <w:rPr>
                <w:sz w:val="12"/>
                <w:szCs w:val="12"/>
                <w:lang w:eastAsia="x-none"/>
              </w:rPr>
            </w:pPr>
          </w:p>
        </w:tc>
        <w:tc>
          <w:tcPr>
            <w:tcW w:w="602" w:type="dxa"/>
          </w:tcPr>
          <w:p w14:paraId="0AD1CA70" w14:textId="77777777" w:rsidR="007E7EB7" w:rsidRPr="000961F5" w:rsidRDefault="007E7EB7" w:rsidP="007E7EB7">
            <w:pPr>
              <w:spacing w:after="0"/>
              <w:ind w:left="0"/>
              <w:jc w:val="left"/>
              <w:rPr>
                <w:sz w:val="12"/>
                <w:szCs w:val="12"/>
                <w:lang w:eastAsia="x-none"/>
              </w:rPr>
            </w:pPr>
          </w:p>
        </w:tc>
        <w:tc>
          <w:tcPr>
            <w:tcW w:w="922" w:type="dxa"/>
          </w:tcPr>
          <w:p w14:paraId="2D4FEF06" w14:textId="77777777" w:rsidR="007E7EB7" w:rsidRPr="000961F5" w:rsidRDefault="007E7EB7" w:rsidP="007E7EB7">
            <w:pPr>
              <w:spacing w:after="0"/>
              <w:ind w:left="0"/>
              <w:jc w:val="left"/>
              <w:rPr>
                <w:sz w:val="12"/>
                <w:szCs w:val="12"/>
                <w:lang w:eastAsia="x-none"/>
              </w:rPr>
            </w:pPr>
          </w:p>
        </w:tc>
        <w:tc>
          <w:tcPr>
            <w:tcW w:w="475" w:type="dxa"/>
          </w:tcPr>
          <w:p w14:paraId="6E9185D4" w14:textId="77777777" w:rsidR="007E7EB7" w:rsidRPr="000961F5" w:rsidRDefault="007E7EB7" w:rsidP="007E7EB7">
            <w:pPr>
              <w:spacing w:after="0"/>
              <w:ind w:left="0"/>
              <w:jc w:val="left"/>
              <w:rPr>
                <w:sz w:val="12"/>
                <w:szCs w:val="12"/>
                <w:lang w:eastAsia="x-none"/>
              </w:rPr>
            </w:pPr>
          </w:p>
        </w:tc>
        <w:tc>
          <w:tcPr>
            <w:tcW w:w="922" w:type="dxa"/>
          </w:tcPr>
          <w:p w14:paraId="5FC80F3F" w14:textId="77777777" w:rsidR="007E7EB7" w:rsidRPr="000961F5" w:rsidRDefault="007E7EB7" w:rsidP="007E7EB7">
            <w:pPr>
              <w:spacing w:after="0"/>
              <w:ind w:left="0"/>
              <w:jc w:val="left"/>
              <w:rPr>
                <w:sz w:val="12"/>
                <w:szCs w:val="12"/>
                <w:lang w:eastAsia="x-none"/>
              </w:rPr>
            </w:pPr>
          </w:p>
        </w:tc>
        <w:tc>
          <w:tcPr>
            <w:tcW w:w="566" w:type="dxa"/>
          </w:tcPr>
          <w:p w14:paraId="18FDE032" w14:textId="77777777" w:rsidR="007E7EB7" w:rsidRPr="000961F5" w:rsidRDefault="007E7EB7" w:rsidP="007E7EB7">
            <w:pPr>
              <w:spacing w:after="0"/>
              <w:ind w:left="0"/>
              <w:jc w:val="left"/>
              <w:rPr>
                <w:sz w:val="12"/>
                <w:szCs w:val="12"/>
                <w:lang w:eastAsia="x-none"/>
              </w:rPr>
            </w:pPr>
          </w:p>
        </w:tc>
      </w:tr>
    </w:tbl>
    <w:p w14:paraId="206D1B9F" w14:textId="77777777" w:rsidR="007E7EB7" w:rsidRPr="000961F5" w:rsidRDefault="007E7EB7" w:rsidP="007E7EB7">
      <w:pPr>
        <w:spacing w:after="0"/>
        <w:ind w:left="0"/>
        <w:jc w:val="left"/>
        <w:rPr>
          <w:lang w:eastAsia="x-none"/>
        </w:rPr>
      </w:pPr>
    </w:p>
    <w:tbl>
      <w:tblPr>
        <w:tblStyle w:val="TableGrid"/>
        <w:tblW w:w="10485" w:type="dxa"/>
        <w:tblLook w:val="04A0" w:firstRow="1" w:lastRow="0" w:firstColumn="1" w:lastColumn="0" w:noHBand="0" w:noVBand="1"/>
      </w:tblPr>
      <w:tblGrid>
        <w:gridCol w:w="704"/>
        <w:gridCol w:w="9781"/>
      </w:tblGrid>
      <w:tr w:rsidR="007E7EB7" w:rsidRPr="000961F5" w14:paraId="1DC56B2A" w14:textId="77777777" w:rsidTr="007E7EB7">
        <w:trPr>
          <w:trHeight w:val="115"/>
        </w:trPr>
        <w:tc>
          <w:tcPr>
            <w:tcW w:w="704" w:type="dxa"/>
            <w:vMerge w:val="restart"/>
            <w:shd w:val="clear" w:color="auto" w:fill="13426B"/>
          </w:tcPr>
          <w:p w14:paraId="14C95D82" w14:textId="77777777" w:rsidR="007E7EB7" w:rsidRPr="000961F5" w:rsidRDefault="007E7EB7" w:rsidP="007E7EB7">
            <w:pPr>
              <w:spacing w:after="0"/>
              <w:ind w:left="0"/>
              <w:jc w:val="left"/>
              <w:rPr>
                <w:b/>
                <w:sz w:val="10"/>
                <w:szCs w:val="12"/>
                <w:lang w:eastAsia="x-none"/>
              </w:rPr>
            </w:pPr>
            <w:r w:rsidRPr="000961F5">
              <w:rPr>
                <w:b/>
                <w:sz w:val="10"/>
                <w:szCs w:val="12"/>
                <w:lang w:eastAsia="x-none"/>
              </w:rPr>
              <w:t>Data field</w:t>
            </w:r>
          </w:p>
        </w:tc>
        <w:tc>
          <w:tcPr>
            <w:tcW w:w="9781" w:type="dxa"/>
            <w:vMerge w:val="restart"/>
            <w:shd w:val="clear" w:color="auto" w:fill="13426B"/>
          </w:tcPr>
          <w:p w14:paraId="0C15074A" w14:textId="77777777" w:rsidR="007E7EB7" w:rsidRPr="000961F5" w:rsidRDefault="007E7EB7" w:rsidP="007E7EB7">
            <w:pPr>
              <w:spacing w:after="0"/>
              <w:ind w:left="0"/>
              <w:jc w:val="left"/>
              <w:rPr>
                <w:b/>
                <w:sz w:val="10"/>
                <w:szCs w:val="12"/>
                <w:lang w:eastAsia="x-none"/>
              </w:rPr>
            </w:pPr>
            <w:r w:rsidRPr="000961F5">
              <w:rPr>
                <w:b/>
                <w:sz w:val="10"/>
                <w:szCs w:val="12"/>
                <w:lang w:eastAsia="x-none"/>
              </w:rPr>
              <w:t>Formula / business logic</w:t>
            </w:r>
          </w:p>
        </w:tc>
      </w:tr>
      <w:tr w:rsidR="007E7EB7" w:rsidRPr="000961F5" w14:paraId="004AF168" w14:textId="77777777" w:rsidTr="007E7EB7">
        <w:trPr>
          <w:trHeight w:val="115"/>
        </w:trPr>
        <w:tc>
          <w:tcPr>
            <w:tcW w:w="704" w:type="dxa"/>
            <w:vMerge/>
            <w:shd w:val="clear" w:color="auto" w:fill="13426B"/>
          </w:tcPr>
          <w:p w14:paraId="39ACF676" w14:textId="77777777" w:rsidR="007E7EB7" w:rsidRPr="000961F5" w:rsidRDefault="007E7EB7" w:rsidP="007E7EB7">
            <w:pPr>
              <w:spacing w:after="0"/>
              <w:ind w:left="0"/>
              <w:jc w:val="left"/>
              <w:rPr>
                <w:b/>
                <w:sz w:val="10"/>
                <w:szCs w:val="12"/>
                <w:lang w:eastAsia="x-none"/>
              </w:rPr>
            </w:pPr>
          </w:p>
        </w:tc>
        <w:tc>
          <w:tcPr>
            <w:tcW w:w="9781" w:type="dxa"/>
            <w:vMerge/>
            <w:shd w:val="clear" w:color="auto" w:fill="13426B"/>
          </w:tcPr>
          <w:p w14:paraId="3B77DC4B" w14:textId="77777777" w:rsidR="007E7EB7" w:rsidRPr="000961F5" w:rsidRDefault="007E7EB7" w:rsidP="007E7EB7">
            <w:pPr>
              <w:spacing w:after="0"/>
              <w:ind w:left="0"/>
              <w:jc w:val="left"/>
              <w:rPr>
                <w:b/>
                <w:sz w:val="10"/>
                <w:szCs w:val="12"/>
                <w:lang w:eastAsia="x-none"/>
              </w:rPr>
            </w:pPr>
          </w:p>
        </w:tc>
      </w:tr>
      <w:tr w:rsidR="007E7EB7" w:rsidRPr="000961F5" w14:paraId="7AD5998F" w14:textId="77777777" w:rsidTr="007E7EB7">
        <w:tc>
          <w:tcPr>
            <w:tcW w:w="704" w:type="dxa"/>
          </w:tcPr>
          <w:p w14:paraId="561BD32F" w14:textId="77777777" w:rsidR="007E7EB7" w:rsidRPr="000961F5" w:rsidRDefault="007E7EB7" w:rsidP="007E7EB7">
            <w:pPr>
              <w:spacing w:after="0"/>
              <w:ind w:left="0"/>
              <w:jc w:val="left"/>
              <w:rPr>
                <w:sz w:val="12"/>
                <w:szCs w:val="12"/>
                <w:lang w:eastAsia="x-none"/>
              </w:rPr>
            </w:pPr>
            <w:r w:rsidRPr="000961F5">
              <w:rPr>
                <w:sz w:val="12"/>
                <w:szCs w:val="12"/>
                <w:lang w:eastAsia="x-none"/>
              </w:rPr>
              <w:t>A</w:t>
            </w:r>
          </w:p>
        </w:tc>
        <w:tc>
          <w:tcPr>
            <w:tcW w:w="9781" w:type="dxa"/>
          </w:tcPr>
          <w:p w14:paraId="048198F5" w14:textId="5A8FF0B9" w:rsidR="007E7EB7" w:rsidRPr="000961F5" w:rsidRDefault="007E7EB7" w:rsidP="007E7EB7">
            <w:pPr>
              <w:spacing w:after="0"/>
              <w:ind w:left="0"/>
              <w:jc w:val="left"/>
              <w:rPr>
                <w:sz w:val="12"/>
                <w:szCs w:val="12"/>
                <w:lang w:eastAsia="x-none"/>
              </w:rPr>
            </w:pPr>
            <w:r w:rsidRPr="000961F5">
              <w:rPr>
                <w:sz w:val="12"/>
                <w:szCs w:val="12"/>
                <w:lang w:eastAsia="x-none"/>
              </w:rPr>
              <w:t>Name of placee from Placee list (</w:t>
            </w:r>
            <w:r w:rsidRPr="00381BCA">
              <w:rPr>
                <w:sz w:val="12"/>
                <w:szCs w:val="12"/>
                <w:lang w:eastAsia="x-none"/>
              </w:rPr>
              <w:fldChar w:fldCharType="begin"/>
            </w:r>
            <w:r w:rsidRPr="000961F5">
              <w:rPr>
                <w:sz w:val="12"/>
                <w:szCs w:val="12"/>
                <w:lang w:eastAsia="x-none"/>
              </w:rPr>
              <w:instrText xml:space="preserve"> REF _Ref58530565 \r \h  \* MERGEFORMAT </w:instrText>
            </w:r>
            <w:r w:rsidRPr="00381BCA">
              <w:rPr>
                <w:sz w:val="12"/>
                <w:szCs w:val="12"/>
                <w:lang w:eastAsia="x-none"/>
              </w:rPr>
            </w:r>
            <w:r w:rsidRPr="00381BCA">
              <w:rPr>
                <w:sz w:val="12"/>
                <w:szCs w:val="12"/>
                <w:lang w:eastAsia="x-none"/>
              </w:rPr>
              <w:fldChar w:fldCharType="separate"/>
            </w:r>
            <w:r w:rsidR="00A57E12">
              <w:rPr>
                <w:b/>
                <w:bCs/>
                <w:sz w:val="12"/>
                <w:szCs w:val="12"/>
                <w:lang w:val="en-US" w:eastAsia="x-none"/>
              </w:rPr>
              <w:t>Error! Reference source not found.</w:t>
            </w:r>
            <w:r w:rsidRPr="00381BCA">
              <w:rPr>
                <w:sz w:val="12"/>
                <w:szCs w:val="12"/>
                <w:lang w:eastAsia="x-none"/>
              </w:rPr>
              <w:fldChar w:fldCharType="end"/>
            </w:r>
            <w:r w:rsidRPr="000961F5">
              <w:rPr>
                <w:sz w:val="12"/>
                <w:szCs w:val="12"/>
                <w:lang w:eastAsia="x-none"/>
              </w:rPr>
              <w:t>)</w:t>
            </w:r>
          </w:p>
        </w:tc>
      </w:tr>
      <w:tr w:rsidR="007E7EB7" w:rsidRPr="000961F5" w14:paraId="4A3417D2" w14:textId="77777777" w:rsidTr="007E7EB7">
        <w:tc>
          <w:tcPr>
            <w:tcW w:w="704" w:type="dxa"/>
          </w:tcPr>
          <w:p w14:paraId="6F7109BE" w14:textId="77777777" w:rsidR="007E7EB7" w:rsidRPr="000961F5" w:rsidRDefault="007E7EB7" w:rsidP="007E7EB7">
            <w:pPr>
              <w:spacing w:after="0"/>
              <w:ind w:left="0"/>
              <w:jc w:val="left"/>
              <w:rPr>
                <w:sz w:val="12"/>
                <w:szCs w:val="12"/>
                <w:lang w:eastAsia="x-none"/>
              </w:rPr>
            </w:pPr>
            <w:r w:rsidRPr="000961F5">
              <w:rPr>
                <w:sz w:val="12"/>
                <w:szCs w:val="12"/>
                <w:lang w:eastAsia="x-none"/>
              </w:rPr>
              <w:t>B</w:t>
            </w:r>
          </w:p>
        </w:tc>
        <w:tc>
          <w:tcPr>
            <w:tcW w:w="9781" w:type="dxa"/>
          </w:tcPr>
          <w:p w14:paraId="5E8FB588" w14:textId="42732CAA" w:rsidR="007E7EB7" w:rsidRPr="000961F5" w:rsidRDefault="007E7EB7" w:rsidP="007E7EB7">
            <w:pPr>
              <w:spacing w:after="0"/>
              <w:ind w:left="0"/>
              <w:jc w:val="left"/>
              <w:rPr>
                <w:sz w:val="12"/>
                <w:szCs w:val="12"/>
                <w:lang w:eastAsia="x-none"/>
              </w:rPr>
            </w:pPr>
            <w:r w:rsidRPr="000961F5">
              <w:rPr>
                <w:sz w:val="12"/>
                <w:szCs w:val="12"/>
                <w:lang w:eastAsia="x-none"/>
              </w:rPr>
              <w:t>Number of [Security type] allocated from Placee list (</w:t>
            </w:r>
            <w:r w:rsidRPr="00381BCA">
              <w:rPr>
                <w:sz w:val="12"/>
                <w:szCs w:val="12"/>
                <w:lang w:eastAsia="x-none"/>
              </w:rPr>
              <w:fldChar w:fldCharType="begin"/>
            </w:r>
            <w:r w:rsidRPr="000961F5">
              <w:rPr>
                <w:sz w:val="12"/>
                <w:szCs w:val="12"/>
                <w:lang w:eastAsia="x-none"/>
              </w:rPr>
              <w:instrText xml:space="preserve"> REF _Ref58530565 \r \h  \* MERGEFORMAT </w:instrText>
            </w:r>
            <w:r w:rsidRPr="00381BCA">
              <w:rPr>
                <w:sz w:val="12"/>
                <w:szCs w:val="12"/>
                <w:lang w:eastAsia="x-none"/>
              </w:rPr>
            </w:r>
            <w:r w:rsidRPr="00381BCA">
              <w:rPr>
                <w:sz w:val="12"/>
                <w:szCs w:val="12"/>
                <w:lang w:eastAsia="x-none"/>
              </w:rPr>
              <w:fldChar w:fldCharType="separate"/>
            </w:r>
            <w:r w:rsidR="00A57E12">
              <w:rPr>
                <w:b/>
                <w:bCs/>
                <w:sz w:val="12"/>
                <w:szCs w:val="12"/>
                <w:lang w:val="en-US" w:eastAsia="x-none"/>
              </w:rPr>
              <w:t>Error! Reference source not found.</w:t>
            </w:r>
            <w:r w:rsidRPr="00381BCA">
              <w:rPr>
                <w:sz w:val="12"/>
                <w:szCs w:val="12"/>
                <w:lang w:eastAsia="x-none"/>
              </w:rPr>
              <w:fldChar w:fldCharType="end"/>
            </w:r>
            <w:r w:rsidRPr="000961F5">
              <w:rPr>
                <w:sz w:val="12"/>
                <w:szCs w:val="12"/>
                <w:lang w:eastAsia="x-none"/>
              </w:rPr>
              <w:t>)</w:t>
            </w:r>
          </w:p>
        </w:tc>
      </w:tr>
      <w:tr w:rsidR="007E7EB7" w:rsidRPr="000961F5" w14:paraId="7FE2AB72" w14:textId="77777777" w:rsidTr="007E7EB7">
        <w:tc>
          <w:tcPr>
            <w:tcW w:w="704" w:type="dxa"/>
          </w:tcPr>
          <w:p w14:paraId="4B829EF7" w14:textId="77777777" w:rsidR="007E7EB7" w:rsidRPr="000961F5" w:rsidRDefault="007E7EB7" w:rsidP="007E7EB7">
            <w:pPr>
              <w:spacing w:after="0"/>
              <w:ind w:left="0"/>
              <w:jc w:val="left"/>
              <w:rPr>
                <w:sz w:val="12"/>
                <w:szCs w:val="12"/>
                <w:lang w:eastAsia="x-none"/>
              </w:rPr>
            </w:pPr>
            <w:r w:rsidRPr="000961F5">
              <w:rPr>
                <w:sz w:val="12"/>
                <w:szCs w:val="12"/>
                <w:lang w:eastAsia="x-none"/>
              </w:rPr>
              <w:t>C</w:t>
            </w:r>
          </w:p>
        </w:tc>
        <w:tc>
          <w:tcPr>
            <w:tcW w:w="9781" w:type="dxa"/>
          </w:tcPr>
          <w:p w14:paraId="6D19551A" w14:textId="77777777" w:rsidR="007E7EB7" w:rsidRPr="000961F5" w:rsidRDefault="007E7EB7" w:rsidP="007E7EB7">
            <w:pPr>
              <w:spacing w:after="0"/>
              <w:ind w:left="0"/>
              <w:jc w:val="left"/>
              <w:rPr>
                <w:sz w:val="12"/>
                <w:szCs w:val="12"/>
                <w:lang w:eastAsia="x-none"/>
              </w:rPr>
            </w:pPr>
            <w:r w:rsidRPr="000961F5">
              <w:rPr>
                <w:sz w:val="12"/>
                <w:szCs w:val="12"/>
                <w:lang w:eastAsia="x-none"/>
              </w:rPr>
              <w:t xml:space="preserve">B / (Final Size of the Institutional Offer </w:t>
            </w:r>
            <w:r w:rsidRPr="000961F5">
              <w:rPr>
                <w:b/>
                <w:sz w:val="12"/>
                <w:szCs w:val="12"/>
                <w:lang w:eastAsia="x-none"/>
              </w:rPr>
              <w:t>[Sub-placing arrangement Field #7]</w:t>
            </w:r>
            <w:r w:rsidRPr="000961F5">
              <w:rPr>
                <w:sz w:val="12"/>
                <w:szCs w:val="12"/>
                <w:lang w:eastAsia="x-none"/>
              </w:rPr>
              <w:t xml:space="preserve"> - Over-allocation (Number of [Security type]) </w:t>
            </w:r>
            <w:r w:rsidRPr="000961F5">
              <w:rPr>
                <w:b/>
                <w:sz w:val="12"/>
                <w:szCs w:val="12"/>
                <w:lang w:eastAsia="x-none"/>
              </w:rPr>
              <w:t>[Sub-placing arrangement Field #6]</w:t>
            </w:r>
            <w:r w:rsidRPr="000961F5">
              <w:rPr>
                <w:sz w:val="12"/>
                <w:szCs w:val="12"/>
                <w:lang w:eastAsia="x-none"/>
              </w:rPr>
              <w:t>)</w:t>
            </w:r>
          </w:p>
        </w:tc>
      </w:tr>
      <w:tr w:rsidR="007E7EB7" w:rsidRPr="000961F5" w14:paraId="566BF31C" w14:textId="77777777" w:rsidTr="007E7EB7">
        <w:tc>
          <w:tcPr>
            <w:tcW w:w="704" w:type="dxa"/>
          </w:tcPr>
          <w:p w14:paraId="35D82EEC" w14:textId="77777777" w:rsidR="007E7EB7" w:rsidRPr="000961F5" w:rsidRDefault="007E7EB7" w:rsidP="007E7EB7">
            <w:pPr>
              <w:spacing w:after="0"/>
              <w:ind w:left="0"/>
              <w:jc w:val="left"/>
              <w:rPr>
                <w:sz w:val="12"/>
                <w:szCs w:val="12"/>
                <w:lang w:eastAsia="x-none"/>
              </w:rPr>
            </w:pPr>
            <w:r w:rsidRPr="000961F5">
              <w:rPr>
                <w:sz w:val="12"/>
                <w:szCs w:val="12"/>
                <w:lang w:eastAsia="x-none"/>
              </w:rPr>
              <w:t>D</w:t>
            </w:r>
          </w:p>
        </w:tc>
        <w:tc>
          <w:tcPr>
            <w:tcW w:w="9781" w:type="dxa"/>
          </w:tcPr>
          <w:p w14:paraId="418CECF9" w14:textId="77777777" w:rsidR="007E7EB7" w:rsidRPr="000961F5" w:rsidRDefault="007E7EB7" w:rsidP="007E7EB7">
            <w:pPr>
              <w:spacing w:after="0"/>
              <w:ind w:left="0"/>
              <w:jc w:val="left"/>
              <w:rPr>
                <w:sz w:val="12"/>
                <w:szCs w:val="12"/>
                <w:lang w:eastAsia="x-none"/>
              </w:rPr>
            </w:pPr>
            <w:r w:rsidRPr="000961F5">
              <w:rPr>
                <w:sz w:val="12"/>
                <w:szCs w:val="12"/>
                <w:lang w:eastAsia="x-none"/>
              </w:rPr>
              <w:t>Cumulative sum of C, starting from the first row</w:t>
            </w:r>
          </w:p>
        </w:tc>
      </w:tr>
      <w:tr w:rsidR="007E7EB7" w:rsidRPr="000961F5" w14:paraId="66D1ADC1" w14:textId="77777777" w:rsidTr="007E7EB7">
        <w:tc>
          <w:tcPr>
            <w:tcW w:w="704" w:type="dxa"/>
          </w:tcPr>
          <w:p w14:paraId="065A4D2C" w14:textId="77777777" w:rsidR="007E7EB7" w:rsidRPr="000961F5" w:rsidRDefault="007E7EB7" w:rsidP="007E7EB7">
            <w:pPr>
              <w:spacing w:after="0"/>
              <w:ind w:left="0"/>
              <w:jc w:val="left"/>
              <w:rPr>
                <w:sz w:val="12"/>
                <w:szCs w:val="12"/>
                <w:lang w:eastAsia="x-none"/>
              </w:rPr>
            </w:pPr>
            <w:r w:rsidRPr="000961F5">
              <w:rPr>
                <w:sz w:val="12"/>
                <w:szCs w:val="12"/>
                <w:lang w:eastAsia="x-none"/>
              </w:rPr>
              <w:t>E</w:t>
            </w:r>
          </w:p>
        </w:tc>
        <w:tc>
          <w:tcPr>
            <w:tcW w:w="9781" w:type="dxa"/>
          </w:tcPr>
          <w:p w14:paraId="514F35D9" w14:textId="77777777" w:rsidR="007E7EB7" w:rsidRPr="000961F5" w:rsidRDefault="007E7EB7" w:rsidP="007E7EB7">
            <w:pPr>
              <w:spacing w:after="0"/>
              <w:ind w:left="0"/>
              <w:jc w:val="left"/>
              <w:rPr>
                <w:sz w:val="12"/>
                <w:szCs w:val="12"/>
                <w:lang w:eastAsia="x-none"/>
              </w:rPr>
            </w:pPr>
            <w:r w:rsidRPr="000961F5">
              <w:rPr>
                <w:sz w:val="12"/>
                <w:szCs w:val="12"/>
                <w:lang w:eastAsia="x-none"/>
              </w:rPr>
              <w:t xml:space="preserve">B / (Number of Offer [Security type] </w:t>
            </w:r>
            <w:r w:rsidRPr="000961F5">
              <w:rPr>
                <w:b/>
                <w:sz w:val="12"/>
                <w:szCs w:val="12"/>
                <w:lang w:eastAsia="x-none"/>
              </w:rPr>
              <w:t>[IPO Initiation Field #31]</w:t>
            </w:r>
            <w:r w:rsidRPr="000961F5">
              <w:rPr>
                <w:sz w:val="12"/>
                <w:szCs w:val="12"/>
                <w:lang w:eastAsia="x-none"/>
              </w:rPr>
              <w:t xml:space="preserve"> + Total Exercised Offer Size Adjustment Option (Number of [Security type]) </w:t>
            </w:r>
            <w:r w:rsidRPr="000961F5">
              <w:rPr>
                <w:b/>
                <w:sz w:val="12"/>
                <w:szCs w:val="12"/>
                <w:lang w:eastAsia="x-none"/>
              </w:rPr>
              <w:t>[Sub-placing arrangement Field #5]</w:t>
            </w:r>
            <w:r w:rsidRPr="000961F5">
              <w:rPr>
                <w:sz w:val="12"/>
                <w:szCs w:val="12"/>
                <w:lang w:eastAsia="x-none"/>
              </w:rPr>
              <w:t>)</w:t>
            </w:r>
          </w:p>
        </w:tc>
      </w:tr>
      <w:tr w:rsidR="007E7EB7" w:rsidRPr="000961F5" w14:paraId="33D2A015" w14:textId="77777777" w:rsidTr="007E7EB7">
        <w:tc>
          <w:tcPr>
            <w:tcW w:w="704" w:type="dxa"/>
          </w:tcPr>
          <w:p w14:paraId="1503C2D9" w14:textId="77777777" w:rsidR="007E7EB7" w:rsidRPr="000961F5" w:rsidRDefault="007E7EB7" w:rsidP="007E7EB7">
            <w:pPr>
              <w:spacing w:after="0"/>
              <w:ind w:left="0"/>
              <w:jc w:val="left"/>
              <w:rPr>
                <w:sz w:val="12"/>
                <w:szCs w:val="12"/>
                <w:lang w:eastAsia="x-none"/>
              </w:rPr>
            </w:pPr>
            <w:r w:rsidRPr="000961F5">
              <w:rPr>
                <w:sz w:val="12"/>
                <w:szCs w:val="12"/>
                <w:lang w:eastAsia="x-none"/>
              </w:rPr>
              <w:t>F</w:t>
            </w:r>
          </w:p>
        </w:tc>
        <w:tc>
          <w:tcPr>
            <w:tcW w:w="9781" w:type="dxa"/>
          </w:tcPr>
          <w:p w14:paraId="4C56AA5D" w14:textId="77777777" w:rsidR="007E7EB7" w:rsidRPr="000961F5" w:rsidRDefault="007E7EB7" w:rsidP="007E7EB7">
            <w:pPr>
              <w:spacing w:after="0"/>
              <w:ind w:left="0"/>
              <w:jc w:val="left"/>
              <w:rPr>
                <w:sz w:val="12"/>
                <w:szCs w:val="12"/>
                <w:lang w:eastAsia="x-none"/>
              </w:rPr>
            </w:pPr>
            <w:r w:rsidRPr="000961F5">
              <w:rPr>
                <w:sz w:val="12"/>
                <w:szCs w:val="12"/>
                <w:lang w:eastAsia="x-none"/>
              </w:rPr>
              <w:t>Cumulative sum of E, starting from the first row</w:t>
            </w:r>
          </w:p>
        </w:tc>
      </w:tr>
      <w:tr w:rsidR="007E7EB7" w:rsidRPr="000961F5" w14:paraId="6FA07D14" w14:textId="77777777" w:rsidTr="007E7EB7">
        <w:tc>
          <w:tcPr>
            <w:tcW w:w="704" w:type="dxa"/>
          </w:tcPr>
          <w:p w14:paraId="3254077E" w14:textId="77777777" w:rsidR="007E7EB7" w:rsidRPr="000961F5" w:rsidRDefault="007E7EB7" w:rsidP="007E7EB7">
            <w:pPr>
              <w:spacing w:after="0"/>
              <w:ind w:left="0"/>
              <w:jc w:val="left"/>
              <w:rPr>
                <w:sz w:val="12"/>
                <w:szCs w:val="12"/>
                <w:lang w:eastAsia="x-none"/>
              </w:rPr>
            </w:pPr>
            <w:r w:rsidRPr="000961F5">
              <w:rPr>
                <w:sz w:val="12"/>
                <w:szCs w:val="12"/>
                <w:lang w:eastAsia="x-none"/>
              </w:rPr>
              <w:t>G</w:t>
            </w:r>
          </w:p>
        </w:tc>
        <w:tc>
          <w:tcPr>
            <w:tcW w:w="9781" w:type="dxa"/>
          </w:tcPr>
          <w:p w14:paraId="5CB039A6" w14:textId="77777777" w:rsidR="007E7EB7" w:rsidRPr="000961F5" w:rsidRDefault="007E7EB7" w:rsidP="007E7EB7">
            <w:pPr>
              <w:spacing w:after="0"/>
              <w:ind w:left="0"/>
              <w:jc w:val="left"/>
              <w:rPr>
                <w:sz w:val="12"/>
                <w:szCs w:val="12"/>
                <w:lang w:eastAsia="x-none"/>
              </w:rPr>
            </w:pPr>
            <w:r w:rsidRPr="000961F5">
              <w:rPr>
                <w:sz w:val="12"/>
                <w:szCs w:val="12"/>
                <w:lang w:eastAsia="x-none"/>
              </w:rPr>
              <w:t xml:space="preserve">B / (Total Issued Capital After Listing </w:t>
            </w:r>
            <w:r w:rsidRPr="000961F5">
              <w:rPr>
                <w:b/>
                <w:sz w:val="12"/>
                <w:szCs w:val="12"/>
                <w:lang w:eastAsia="x-none"/>
              </w:rPr>
              <w:t>[Sub-placing arrangement Field #8]</w:t>
            </w:r>
          </w:p>
        </w:tc>
      </w:tr>
      <w:tr w:rsidR="007E7EB7" w:rsidRPr="000961F5" w14:paraId="1815951D" w14:textId="77777777" w:rsidTr="007E7EB7">
        <w:tc>
          <w:tcPr>
            <w:tcW w:w="704" w:type="dxa"/>
          </w:tcPr>
          <w:p w14:paraId="7AEB580E" w14:textId="77777777" w:rsidR="007E7EB7" w:rsidRPr="000961F5" w:rsidRDefault="007E7EB7" w:rsidP="007E7EB7">
            <w:pPr>
              <w:spacing w:after="0"/>
              <w:ind w:left="0"/>
              <w:jc w:val="left"/>
              <w:rPr>
                <w:sz w:val="12"/>
                <w:szCs w:val="12"/>
                <w:lang w:eastAsia="x-none"/>
              </w:rPr>
            </w:pPr>
            <w:r w:rsidRPr="000961F5">
              <w:rPr>
                <w:sz w:val="12"/>
                <w:szCs w:val="12"/>
                <w:lang w:eastAsia="x-none"/>
              </w:rPr>
              <w:t>H</w:t>
            </w:r>
          </w:p>
        </w:tc>
        <w:tc>
          <w:tcPr>
            <w:tcW w:w="9781" w:type="dxa"/>
          </w:tcPr>
          <w:p w14:paraId="319E1197" w14:textId="77777777" w:rsidR="007E7EB7" w:rsidRPr="000961F5" w:rsidRDefault="007E7EB7" w:rsidP="007E7EB7">
            <w:pPr>
              <w:spacing w:after="0"/>
              <w:ind w:left="0"/>
              <w:jc w:val="left"/>
              <w:rPr>
                <w:sz w:val="12"/>
                <w:szCs w:val="12"/>
                <w:lang w:eastAsia="x-none"/>
              </w:rPr>
            </w:pPr>
            <w:r w:rsidRPr="000961F5">
              <w:rPr>
                <w:sz w:val="12"/>
                <w:szCs w:val="12"/>
                <w:lang w:eastAsia="x-none"/>
              </w:rPr>
              <w:t>Cumulative sum of G, starting from the first row</w:t>
            </w:r>
          </w:p>
        </w:tc>
      </w:tr>
      <w:tr w:rsidR="007E7EB7" w:rsidRPr="000961F5" w14:paraId="1764DFCB" w14:textId="77777777" w:rsidTr="007E7EB7">
        <w:tc>
          <w:tcPr>
            <w:tcW w:w="704" w:type="dxa"/>
          </w:tcPr>
          <w:p w14:paraId="0F064969" w14:textId="77777777" w:rsidR="007E7EB7" w:rsidRPr="000961F5" w:rsidRDefault="007E7EB7" w:rsidP="007E7EB7">
            <w:pPr>
              <w:spacing w:after="0"/>
              <w:ind w:left="0"/>
              <w:jc w:val="left"/>
              <w:rPr>
                <w:sz w:val="12"/>
                <w:szCs w:val="12"/>
                <w:lang w:eastAsia="x-none"/>
              </w:rPr>
            </w:pPr>
            <w:r w:rsidRPr="000961F5">
              <w:rPr>
                <w:sz w:val="12"/>
                <w:szCs w:val="12"/>
                <w:lang w:eastAsia="x-none"/>
              </w:rPr>
              <w:t>I</w:t>
            </w:r>
          </w:p>
        </w:tc>
        <w:tc>
          <w:tcPr>
            <w:tcW w:w="9781" w:type="dxa"/>
          </w:tcPr>
          <w:p w14:paraId="7F3B0CBE" w14:textId="77777777" w:rsidR="007E7EB7" w:rsidRPr="000961F5" w:rsidRDefault="007E7EB7" w:rsidP="007E7EB7">
            <w:pPr>
              <w:spacing w:after="0"/>
              <w:ind w:left="0"/>
              <w:jc w:val="left"/>
              <w:rPr>
                <w:sz w:val="12"/>
                <w:szCs w:val="12"/>
                <w:lang w:eastAsia="x-none"/>
              </w:rPr>
            </w:pPr>
            <w:r w:rsidRPr="000961F5">
              <w:rPr>
                <w:sz w:val="12"/>
                <w:szCs w:val="12"/>
                <w:lang w:eastAsia="x-none"/>
              </w:rPr>
              <w:t xml:space="preserve">B / Final Size of the Institutional Offer </w:t>
            </w:r>
            <w:r w:rsidRPr="000961F5">
              <w:rPr>
                <w:b/>
                <w:sz w:val="12"/>
                <w:szCs w:val="12"/>
                <w:lang w:eastAsia="x-none"/>
              </w:rPr>
              <w:t>[Sub-placing arrangement Field #7]</w:t>
            </w:r>
          </w:p>
        </w:tc>
      </w:tr>
      <w:tr w:rsidR="007E7EB7" w:rsidRPr="000961F5" w14:paraId="5990E252" w14:textId="77777777" w:rsidTr="007E7EB7">
        <w:tc>
          <w:tcPr>
            <w:tcW w:w="704" w:type="dxa"/>
          </w:tcPr>
          <w:p w14:paraId="13EA3183" w14:textId="77777777" w:rsidR="007E7EB7" w:rsidRPr="000961F5" w:rsidRDefault="007E7EB7" w:rsidP="007E7EB7">
            <w:pPr>
              <w:spacing w:after="0"/>
              <w:ind w:left="0"/>
              <w:jc w:val="left"/>
              <w:rPr>
                <w:sz w:val="12"/>
                <w:szCs w:val="12"/>
                <w:lang w:eastAsia="x-none"/>
              </w:rPr>
            </w:pPr>
            <w:r w:rsidRPr="000961F5">
              <w:rPr>
                <w:sz w:val="12"/>
                <w:szCs w:val="12"/>
                <w:lang w:eastAsia="x-none"/>
              </w:rPr>
              <w:t>J</w:t>
            </w:r>
          </w:p>
        </w:tc>
        <w:tc>
          <w:tcPr>
            <w:tcW w:w="9781" w:type="dxa"/>
          </w:tcPr>
          <w:p w14:paraId="1A7A1C00" w14:textId="77777777" w:rsidR="007E7EB7" w:rsidRPr="000961F5" w:rsidRDefault="007E7EB7" w:rsidP="007E7EB7">
            <w:pPr>
              <w:spacing w:after="0"/>
              <w:ind w:left="0"/>
              <w:jc w:val="left"/>
              <w:rPr>
                <w:sz w:val="12"/>
                <w:szCs w:val="12"/>
                <w:lang w:eastAsia="x-none"/>
              </w:rPr>
            </w:pPr>
            <w:r w:rsidRPr="000961F5">
              <w:rPr>
                <w:sz w:val="12"/>
                <w:szCs w:val="12"/>
                <w:lang w:eastAsia="x-none"/>
              </w:rPr>
              <w:t>Cumulative sum of I, starting from the first row</w:t>
            </w:r>
          </w:p>
        </w:tc>
      </w:tr>
      <w:tr w:rsidR="007E7EB7" w:rsidRPr="000961F5" w14:paraId="2B7AD0B1" w14:textId="77777777" w:rsidTr="007E7EB7">
        <w:tc>
          <w:tcPr>
            <w:tcW w:w="704" w:type="dxa"/>
          </w:tcPr>
          <w:p w14:paraId="26475814" w14:textId="77777777" w:rsidR="007E7EB7" w:rsidRPr="000961F5" w:rsidRDefault="007E7EB7" w:rsidP="007E7EB7">
            <w:pPr>
              <w:spacing w:after="0"/>
              <w:ind w:left="0"/>
              <w:jc w:val="left"/>
              <w:rPr>
                <w:sz w:val="12"/>
                <w:szCs w:val="12"/>
                <w:lang w:eastAsia="x-none"/>
              </w:rPr>
            </w:pPr>
            <w:r w:rsidRPr="000961F5">
              <w:rPr>
                <w:sz w:val="12"/>
                <w:szCs w:val="12"/>
                <w:lang w:eastAsia="x-none"/>
              </w:rPr>
              <w:lastRenderedPageBreak/>
              <w:t>K</w:t>
            </w:r>
          </w:p>
        </w:tc>
        <w:tc>
          <w:tcPr>
            <w:tcW w:w="9781" w:type="dxa"/>
          </w:tcPr>
          <w:p w14:paraId="1A0ACD83" w14:textId="77777777" w:rsidR="007E7EB7" w:rsidRPr="000961F5" w:rsidRDefault="007E7EB7" w:rsidP="007E7EB7">
            <w:pPr>
              <w:spacing w:after="0"/>
              <w:ind w:left="0"/>
              <w:jc w:val="left"/>
              <w:rPr>
                <w:sz w:val="12"/>
                <w:szCs w:val="12"/>
                <w:lang w:eastAsia="x-none"/>
              </w:rPr>
            </w:pPr>
            <w:r w:rsidRPr="000961F5">
              <w:rPr>
                <w:sz w:val="12"/>
                <w:szCs w:val="12"/>
                <w:lang w:eastAsia="x-none"/>
              </w:rPr>
              <w:t xml:space="preserve">B / (Number of Offer [Security type] </w:t>
            </w:r>
            <w:r w:rsidRPr="000961F5">
              <w:rPr>
                <w:b/>
                <w:sz w:val="12"/>
                <w:szCs w:val="12"/>
                <w:lang w:eastAsia="x-none"/>
              </w:rPr>
              <w:t>[IPO Initiation Field #31]</w:t>
            </w:r>
            <w:r w:rsidRPr="000961F5">
              <w:rPr>
                <w:sz w:val="12"/>
                <w:szCs w:val="12"/>
                <w:lang w:eastAsia="x-none"/>
              </w:rPr>
              <w:t xml:space="preserve"> + Total Exercised Offer Size Adjustment Option (Number of [Security type]) </w:t>
            </w:r>
            <w:r w:rsidRPr="000961F5">
              <w:rPr>
                <w:b/>
                <w:sz w:val="12"/>
                <w:szCs w:val="12"/>
                <w:lang w:eastAsia="x-none"/>
              </w:rPr>
              <w:t xml:space="preserve">[Sub-placing arrangement Field #5] </w:t>
            </w:r>
            <w:r w:rsidRPr="000961F5">
              <w:rPr>
                <w:sz w:val="12"/>
                <w:szCs w:val="12"/>
                <w:lang w:eastAsia="x-none"/>
              </w:rPr>
              <w:t xml:space="preserve">+ Over-allocation (Number of [Security type]) </w:t>
            </w:r>
            <w:r w:rsidRPr="000961F5">
              <w:rPr>
                <w:b/>
                <w:sz w:val="12"/>
                <w:szCs w:val="12"/>
                <w:lang w:eastAsia="x-none"/>
              </w:rPr>
              <w:t>[Sub-placing arrangement Field #6]</w:t>
            </w:r>
            <w:r w:rsidRPr="000961F5">
              <w:rPr>
                <w:sz w:val="12"/>
                <w:szCs w:val="12"/>
                <w:lang w:eastAsia="x-none"/>
              </w:rPr>
              <w:t>)</w:t>
            </w:r>
          </w:p>
        </w:tc>
      </w:tr>
      <w:tr w:rsidR="007E7EB7" w:rsidRPr="000961F5" w14:paraId="38028108" w14:textId="77777777" w:rsidTr="007E7EB7">
        <w:tc>
          <w:tcPr>
            <w:tcW w:w="704" w:type="dxa"/>
          </w:tcPr>
          <w:p w14:paraId="21A4CF53" w14:textId="77777777" w:rsidR="007E7EB7" w:rsidRPr="000961F5" w:rsidRDefault="007E7EB7" w:rsidP="007E7EB7">
            <w:pPr>
              <w:spacing w:after="0"/>
              <w:ind w:left="0"/>
              <w:jc w:val="left"/>
              <w:rPr>
                <w:sz w:val="12"/>
                <w:szCs w:val="12"/>
                <w:lang w:eastAsia="x-none"/>
              </w:rPr>
            </w:pPr>
            <w:r w:rsidRPr="000961F5">
              <w:rPr>
                <w:sz w:val="12"/>
                <w:szCs w:val="12"/>
                <w:lang w:eastAsia="x-none"/>
              </w:rPr>
              <w:t>L</w:t>
            </w:r>
          </w:p>
        </w:tc>
        <w:tc>
          <w:tcPr>
            <w:tcW w:w="9781" w:type="dxa"/>
          </w:tcPr>
          <w:p w14:paraId="4AB25F65" w14:textId="77777777" w:rsidR="007E7EB7" w:rsidRPr="000961F5" w:rsidRDefault="007E7EB7" w:rsidP="007E7EB7">
            <w:pPr>
              <w:spacing w:after="0"/>
              <w:ind w:left="0"/>
              <w:jc w:val="left"/>
              <w:rPr>
                <w:sz w:val="12"/>
                <w:szCs w:val="12"/>
                <w:lang w:eastAsia="x-none"/>
              </w:rPr>
            </w:pPr>
            <w:r w:rsidRPr="000961F5">
              <w:rPr>
                <w:sz w:val="12"/>
                <w:szCs w:val="12"/>
                <w:lang w:eastAsia="x-none"/>
              </w:rPr>
              <w:t>Cumulative sum of K, starting from the first row</w:t>
            </w:r>
          </w:p>
        </w:tc>
      </w:tr>
      <w:tr w:rsidR="007E7EB7" w:rsidRPr="000961F5" w14:paraId="20EA3D50" w14:textId="77777777" w:rsidTr="007E7EB7">
        <w:tc>
          <w:tcPr>
            <w:tcW w:w="704" w:type="dxa"/>
          </w:tcPr>
          <w:p w14:paraId="531CD37E" w14:textId="77777777" w:rsidR="007E7EB7" w:rsidRPr="000961F5" w:rsidRDefault="007E7EB7" w:rsidP="007E7EB7">
            <w:pPr>
              <w:spacing w:after="0"/>
              <w:ind w:left="0"/>
              <w:jc w:val="left"/>
              <w:rPr>
                <w:sz w:val="12"/>
                <w:szCs w:val="12"/>
                <w:lang w:eastAsia="x-none"/>
              </w:rPr>
            </w:pPr>
            <w:r w:rsidRPr="000961F5">
              <w:rPr>
                <w:sz w:val="12"/>
                <w:szCs w:val="12"/>
                <w:lang w:eastAsia="x-none"/>
              </w:rPr>
              <w:t>M</w:t>
            </w:r>
          </w:p>
        </w:tc>
        <w:tc>
          <w:tcPr>
            <w:tcW w:w="9781" w:type="dxa"/>
          </w:tcPr>
          <w:p w14:paraId="13EA5C79" w14:textId="77777777" w:rsidR="007E7EB7" w:rsidRPr="000961F5" w:rsidRDefault="007E7EB7" w:rsidP="007E7EB7">
            <w:pPr>
              <w:spacing w:after="0"/>
              <w:ind w:left="0"/>
              <w:jc w:val="left"/>
              <w:rPr>
                <w:sz w:val="12"/>
                <w:szCs w:val="12"/>
                <w:lang w:eastAsia="x-none"/>
              </w:rPr>
            </w:pPr>
            <w:r w:rsidRPr="000961F5">
              <w:rPr>
                <w:sz w:val="12"/>
                <w:szCs w:val="12"/>
                <w:lang w:eastAsia="x-none"/>
              </w:rPr>
              <w:t xml:space="preserve">B / Total Issued Capital After Listing </w:t>
            </w:r>
            <w:r w:rsidRPr="000961F5">
              <w:rPr>
                <w:b/>
                <w:sz w:val="12"/>
                <w:szCs w:val="12"/>
                <w:lang w:eastAsia="x-none"/>
              </w:rPr>
              <w:t xml:space="preserve">[Sub-placing arrangement Field #8] </w:t>
            </w:r>
            <w:r w:rsidRPr="000961F5">
              <w:rPr>
                <w:sz w:val="12"/>
                <w:szCs w:val="12"/>
                <w:lang w:eastAsia="x-none"/>
              </w:rPr>
              <w:t xml:space="preserve">+ Over-allocation (Number of [Security type]) </w:t>
            </w:r>
            <w:r w:rsidRPr="000961F5">
              <w:rPr>
                <w:b/>
                <w:sz w:val="12"/>
                <w:szCs w:val="12"/>
                <w:lang w:eastAsia="x-none"/>
              </w:rPr>
              <w:t>[Sub-placing arrangement Field #6]</w:t>
            </w:r>
            <w:r w:rsidRPr="000961F5">
              <w:rPr>
                <w:sz w:val="12"/>
                <w:szCs w:val="12"/>
                <w:lang w:eastAsia="x-none"/>
              </w:rPr>
              <w:t xml:space="preserve">) </w:t>
            </w:r>
          </w:p>
        </w:tc>
      </w:tr>
      <w:tr w:rsidR="007E7EB7" w:rsidRPr="000961F5" w14:paraId="6AF6FF9D" w14:textId="77777777" w:rsidTr="007E7EB7">
        <w:tc>
          <w:tcPr>
            <w:tcW w:w="704" w:type="dxa"/>
          </w:tcPr>
          <w:p w14:paraId="553EF81C" w14:textId="77777777" w:rsidR="007E7EB7" w:rsidRPr="000961F5" w:rsidRDefault="007E7EB7" w:rsidP="007E7EB7">
            <w:pPr>
              <w:spacing w:after="0"/>
              <w:ind w:left="0"/>
              <w:jc w:val="left"/>
              <w:rPr>
                <w:sz w:val="12"/>
                <w:szCs w:val="12"/>
                <w:lang w:eastAsia="x-none"/>
              </w:rPr>
            </w:pPr>
            <w:r w:rsidRPr="000961F5">
              <w:rPr>
                <w:sz w:val="12"/>
                <w:szCs w:val="12"/>
                <w:lang w:eastAsia="x-none"/>
              </w:rPr>
              <w:t>N</w:t>
            </w:r>
          </w:p>
        </w:tc>
        <w:tc>
          <w:tcPr>
            <w:tcW w:w="9781" w:type="dxa"/>
          </w:tcPr>
          <w:p w14:paraId="6BC1200A" w14:textId="77777777" w:rsidR="007E7EB7" w:rsidRPr="000961F5" w:rsidRDefault="007E7EB7" w:rsidP="007E7EB7">
            <w:pPr>
              <w:spacing w:after="0"/>
              <w:ind w:left="0"/>
              <w:jc w:val="left"/>
              <w:rPr>
                <w:sz w:val="12"/>
                <w:szCs w:val="12"/>
                <w:lang w:eastAsia="x-none"/>
              </w:rPr>
            </w:pPr>
            <w:r w:rsidRPr="000961F5">
              <w:rPr>
                <w:sz w:val="12"/>
                <w:szCs w:val="12"/>
                <w:lang w:eastAsia="x-none"/>
              </w:rPr>
              <w:t>Cumulative sum of M, starting from the first row</w:t>
            </w:r>
          </w:p>
        </w:tc>
      </w:tr>
    </w:tbl>
    <w:p w14:paraId="20B91E1A" w14:textId="77777777" w:rsidR="007E7EB7" w:rsidRPr="000961F5" w:rsidRDefault="007E7EB7" w:rsidP="007E7EB7">
      <w:pPr>
        <w:spacing w:after="0"/>
        <w:ind w:left="0"/>
        <w:jc w:val="left"/>
        <w:rPr>
          <w:lang w:eastAsia="x-none"/>
        </w:rPr>
      </w:pPr>
    </w:p>
    <w:p w14:paraId="68965CFB" w14:textId="3E9AB47A" w:rsidR="00C22F67" w:rsidRPr="000961F5" w:rsidRDefault="00C22F67" w:rsidP="003729C3">
      <w:pPr>
        <w:pStyle w:val="Heading5"/>
      </w:pPr>
      <w:r w:rsidRPr="000961F5">
        <w:t>Top 25 Placee Concentration Analysis</w:t>
      </w:r>
    </w:p>
    <w:p w14:paraId="275C9D5A" w14:textId="77777777" w:rsidR="007E7EB7" w:rsidRPr="000961F5" w:rsidRDefault="007E7EB7" w:rsidP="007E7EB7">
      <w:pPr>
        <w:spacing w:after="0"/>
        <w:ind w:left="0"/>
        <w:jc w:val="left"/>
        <w:rPr>
          <w:lang w:eastAsia="x-none"/>
        </w:rPr>
      </w:pPr>
    </w:p>
    <w:tbl>
      <w:tblPr>
        <w:tblStyle w:val="TableGrid"/>
        <w:tblW w:w="10485" w:type="dxa"/>
        <w:tblLayout w:type="fixed"/>
        <w:tblLook w:val="04A0" w:firstRow="1" w:lastRow="0" w:firstColumn="1" w:lastColumn="0" w:noHBand="0" w:noVBand="1"/>
      </w:tblPr>
      <w:tblGrid>
        <w:gridCol w:w="1310"/>
        <w:gridCol w:w="1311"/>
        <w:gridCol w:w="1310"/>
        <w:gridCol w:w="1311"/>
        <w:gridCol w:w="1311"/>
        <w:gridCol w:w="1310"/>
        <w:gridCol w:w="1311"/>
        <w:gridCol w:w="1311"/>
      </w:tblGrid>
      <w:tr w:rsidR="007E7EB7" w:rsidRPr="000961F5" w14:paraId="0BD2CA06" w14:textId="77777777" w:rsidTr="007E7EB7">
        <w:tc>
          <w:tcPr>
            <w:tcW w:w="1310" w:type="dxa"/>
            <w:vMerge w:val="restart"/>
            <w:shd w:val="clear" w:color="auto" w:fill="13426B"/>
          </w:tcPr>
          <w:p w14:paraId="270D5FD6" w14:textId="77777777" w:rsidR="007E7EB7" w:rsidRPr="000961F5" w:rsidRDefault="007E7EB7" w:rsidP="007E7EB7">
            <w:pPr>
              <w:spacing w:after="0"/>
              <w:ind w:left="0"/>
              <w:jc w:val="left"/>
              <w:rPr>
                <w:b/>
                <w:sz w:val="10"/>
                <w:szCs w:val="12"/>
                <w:lang w:eastAsia="x-none"/>
              </w:rPr>
            </w:pPr>
            <w:r w:rsidRPr="000961F5">
              <w:rPr>
                <w:b/>
                <w:sz w:val="10"/>
                <w:szCs w:val="12"/>
                <w:lang w:eastAsia="x-none"/>
              </w:rPr>
              <w:t>#</w:t>
            </w:r>
          </w:p>
        </w:tc>
        <w:tc>
          <w:tcPr>
            <w:tcW w:w="1311" w:type="dxa"/>
            <w:vMerge w:val="restart"/>
            <w:shd w:val="clear" w:color="auto" w:fill="13426B"/>
          </w:tcPr>
          <w:p w14:paraId="47225BED" w14:textId="77777777" w:rsidR="007E7EB7" w:rsidRPr="000961F5" w:rsidRDefault="007E7EB7" w:rsidP="007E7EB7">
            <w:pPr>
              <w:spacing w:after="0"/>
              <w:ind w:left="0"/>
              <w:jc w:val="left"/>
              <w:rPr>
                <w:b/>
                <w:sz w:val="10"/>
                <w:szCs w:val="12"/>
                <w:lang w:eastAsia="x-none"/>
              </w:rPr>
            </w:pPr>
            <w:r w:rsidRPr="000961F5">
              <w:rPr>
                <w:b/>
                <w:sz w:val="10"/>
                <w:szCs w:val="12"/>
                <w:lang w:eastAsia="x-none"/>
              </w:rPr>
              <w:t xml:space="preserve">Number of </w:t>
            </w:r>
            <w:r w:rsidRPr="000961F5">
              <w:rPr>
                <w:b/>
                <w:i/>
                <w:sz w:val="10"/>
                <w:szCs w:val="12"/>
                <w:lang w:eastAsia="x-none"/>
              </w:rPr>
              <w:t>[Security type or Board Lots]</w:t>
            </w:r>
            <w:r w:rsidRPr="000961F5">
              <w:rPr>
                <w:b/>
                <w:sz w:val="10"/>
                <w:szCs w:val="12"/>
                <w:lang w:eastAsia="x-none"/>
              </w:rPr>
              <w:t xml:space="preserve"> Allocated</w:t>
            </w:r>
          </w:p>
        </w:tc>
        <w:tc>
          <w:tcPr>
            <w:tcW w:w="3932" w:type="dxa"/>
            <w:gridSpan w:val="3"/>
            <w:shd w:val="clear" w:color="auto" w:fill="13426B"/>
          </w:tcPr>
          <w:p w14:paraId="0C2D5C02" w14:textId="77777777" w:rsidR="007E7EB7" w:rsidRPr="000961F5" w:rsidRDefault="007E7EB7" w:rsidP="007E7EB7">
            <w:pPr>
              <w:spacing w:after="0"/>
              <w:ind w:left="0"/>
              <w:jc w:val="center"/>
              <w:rPr>
                <w:b/>
                <w:sz w:val="10"/>
                <w:szCs w:val="12"/>
                <w:lang w:eastAsia="x-none"/>
              </w:rPr>
            </w:pPr>
            <w:r w:rsidRPr="000961F5">
              <w:rPr>
                <w:b/>
                <w:sz w:val="10"/>
                <w:szCs w:val="12"/>
                <w:lang w:eastAsia="x-none"/>
              </w:rPr>
              <w:t>Exclusive of Over-Allocation</w:t>
            </w:r>
          </w:p>
        </w:tc>
        <w:tc>
          <w:tcPr>
            <w:tcW w:w="3932" w:type="dxa"/>
            <w:gridSpan w:val="3"/>
            <w:shd w:val="clear" w:color="auto" w:fill="13426B"/>
          </w:tcPr>
          <w:p w14:paraId="432F6216" w14:textId="77777777" w:rsidR="007E7EB7" w:rsidRPr="000961F5" w:rsidRDefault="007E7EB7" w:rsidP="007E7EB7">
            <w:pPr>
              <w:spacing w:after="0"/>
              <w:ind w:left="0"/>
              <w:jc w:val="center"/>
              <w:rPr>
                <w:b/>
                <w:sz w:val="10"/>
                <w:szCs w:val="12"/>
                <w:lang w:eastAsia="x-none"/>
              </w:rPr>
            </w:pPr>
            <w:r w:rsidRPr="000961F5">
              <w:rPr>
                <w:b/>
                <w:sz w:val="10"/>
                <w:szCs w:val="12"/>
                <w:lang w:eastAsia="x-none"/>
              </w:rPr>
              <w:t>Inclusive of Over-Allocation</w:t>
            </w:r>
          </w:p>
        </w:tc>
      </w:tr>
      <w:tr w:rsidR="007E7EB7" w:rsidRPr="000961F5" w14:paraId="37A3310A" w14:textId="77777777" w:rsidTr="007E7EB7">
        <w:tc>
          <w:tcPr>
            <w:tcW w:w="1310" w:type="dxa"/>
            <w:vMerge/>
            <w:shd w:val="clear" w:color="auto" w:fill="13426B"/>
          </w:tcPr>
          <w:p w14:paraId="309D0E77" w14:textId="77777777" w:rsidR="007E7EB7" w:rsidRPr="000961F5" w:rsidRDefault="007E7EB7" w:rsidP="007E7EB7">
            <w:pPr>
              <w:spacing w:after="0"/>
              <w:ind w:left="0"/>
              <w:jc w:val="left"/>
              <w:rPr>
                <w:b/>
                <w:sz w:val="10"/>
                <w:szCs w:val="12"/>
                <w:lang w:eastAsia="x-none"/>
              </w:rPr>
            </w:pPr>
          </w:p>
        </w:tc>
        <w:tc>
          <w:tcPr>
            <w:tcW w:w="1311" w:type="dxa"/>
            <w:vMerge/>
            <w:shd w:val="clear" w:color="auto" w:fill="13426B"/>
          </w:tcPr>
          <w:p w14:paraId="1440AD3F" w14:textId="77777777" w:rsidR="007E7EB7" w:rsidRPr="000961F5" w:rsidRDefault="007E7EB7" w:rsidP="007E7EB7">
            <w:pPr>
              <w:spacing w:after="0"/>
              <w:ind w:left="0"/>
              <w:jc w:val="left"/>
              <w:rPr>
                <w:b/>
                <w:sz w:val="10"/>
                <w:szCs w:val="12"/>
                <w:lang w:eastAsia="x-none"/>
              </w:rPr>
            </w:pPr>
          </w:p>
        </w:tc>
        <w:tc>
          <w:tcPr>
            <w:tcW w:w="1310" w:type="dxa"/>
            <w:shd w:val="clear" w:color="auto" w:fill="13426B"/>
          </w:tcPr>
          <w:p w14:paraId="1042FE57" w14:textId="77777777" w:rsidR="007E7EB7" w:rsidRPr="000961F5" w:rsidRDefault="007E7EB7" w:rsidP="007E7EB7">
            <w:pPr>
              <w:spacing w:after="0"/>
              <w:ind w:left="0"/>
              <w:jc w:val="left"/>
              <w:rPr>
                <w:b/>
                <w:sz w:val="10"/>
                <w:szCs w:val="12"/>
                <w:lang w:eastAsia="x-none"/>
              </w:rPr>
            </w:pPr>
            <w:r w:rsidRPr="000961F5">
              <w:rPr>
                <w:b/>
                <w:sz w:val="10"/>
                <w:szCs w:val="12"/>
                <w:lang w:eastAsia="x-none"/>
              </w:rPr>
              <w:t>% of the Placing</w:t>
            </w:r>
          </w:p>
        </w:tc>
        <w:tc>
          <w:tcPr>
            <w:tcW w:w="1311" w:type="dxa"/>
            <w:shd w:val="clear" w:color="auto" w:fill="13426B"/>
          </w:tcPr>
          <w:p w14:paraId="752408C6" w14:textId="77777777" w:rsidR="007E7EB7" w:rsidRPr="000961F5" w:rsidRDefault="007E7EB7" w:rsidP="007E7EB7">
            <w:pPr>
              <w:spacing w:after="0"/>
              <w:ind w:left="0"/>
              <w:jc w:val="left"/>
              <w:rPr>
                <w:b/>
                <w:sz w:val="10"/>
                <w:szCs w:val="12"/>
                <w:lang w:eastAsia="x-none"/>
              </w:rPr>
            </w:pPr>
            <w:r w:rsidRPr="000961F5">
              <w:rPr>
                <w:b/>
                <w:sz w:val="10"/>
                <w:szCs w:val="12"/>
                <w:lang w:eastAsia="x-none"/>
              </w:rPr>
              <w:t>% of the Offer</w:t>
            </w:r>
          </w:p>
        </w:tc>
        <w:tc>
          <w:tcPr>
            <w:tcW w:w="1311" w:type="dxa"/>
            <w:shd w:val="clear" w:color="auto" w:fill="13426B"/>
          </w:tcPr>
          <w:p w14:paraId="0271847A" w14:textId="77777777" w:rsidR="007E7EB7" w:rsidRPr="000961F5" w:rsidRDefault="007E7EB7" w:rsidP="007E7EB7">
            <w:pPr>
              <w:spacing w:after="0"/>
              <w:ind w:left="0"/>
              <w:jc w:val="left"/>
              <w:rPr>
                <w:b/>
                <w:sz w:val="10"/>
                <w:szCs w:val="12"/>
                <w:lang w:eastAsia="x-none"/>
              </w:rPr>
            </w:pPr>
            <w:r w:rsidRPr="000961F5">
              <w:rPr>
                <w:b/>
                <w:sz w:val="10"/>
                <w:szCs w:val="12"/>
                <w:lang w:eastAsia="x-none"/>
              </w:rPr>
              <w:t>% of the total issued shares</w:t>
            </w:r>
          </w:p>
        </w:tc>
        <w:tc>
          <w:tcPr>
            <w:tcW w:w="1310" w:type="dxa"/>
            <w:shd w:val="clear" w:color="auto" w:fill="13426B"/>
          </w:tcPr>
          <w:p w14:paraId="57F3E934" w14:textId="77777777" w:rsidR="007E7EB7" w:rsidRPr="000961F5" w:rsidRDefault="007E7EB7" w:rsidP="007E7EB7">
            <w:pPr>
              <w:spacing w:after="0"/>
              <w:ind w:left="0"/>
              <w:jc w:val="left"/>
              <w:rPr>
                <w:b/>
                <w:sz w:val="10"/>
                <w:szCs w:val="12"/>
                <w:lang w:eastAsia="x-none"/>
              </w:rPr>
            </w:pPr>
            <w:r w:rsidRPr="000961F5">
              <w:rPr>
                <w:b/>
                <w:sz w:val="10"/>
                <w:szCs w:val="12"/>
                <w:lang w:eastAsia="x-none"/>
              </w:rPr>
              <w:t>% of the Placing</w:t>
            </w:r>
          </w:p>
        </w:tc>
        <w:tc>
          <w:tcPr>
            <w:tcW w:w="1311" w:type="dxa"/>
            <w:shd w:val="clear" w:color="auto" w:fill="13426B"/>
          </w:tcPr>
          <w:p w14:paraId="4346422A" w14:textId="77777777" w:rsidR="007E7EB7" w:rsidRPr="000961F5" w:rsidRDefault="007E7EB7" w:rsidP="007E7EB7">
            <w:pPr>
              <w:spacing w:after="0"/>
              <w:ind w:left="0"/>
              <w:jc w:val="left"/>
              <w:rPr>
                <w:b/>
                <w:sz w:val="10"/>
                <w:szCs w:val="12"/>
                <w:lang w:eastAsia="x-none"/>
              </w:rPr>
            </w:pPr>
            <w:r w:rsidRPr="000961F5">
              <w:rPr>
                <w:b/>
                <w:sz w:val="10"/>
                <w:szCs w:val="12"/>
                <w:lang w:eastAsia="x-none"/>
              </w:rPr>
              <w:t>% of the Offer</w:t>
            </w:r>
          </w:p>
        </w:tc>
        <w:tc>
          <w:tcPr>
            <w:tcW w:w="1311" w:type="dxa"/>
            <w:shd w:val="clear" w:color="auto" w:fill="13426B"/>
          </w:tcPr>
          <w:p w14:paraId="796520AB" w14:textId="77777777" w:rsidR="007E7EB7" w:rsidRPr="000961F5" w:rsidRDefault="007E7EB7" w:rsidP="007E7EB7">
            <w:pPr>
              <w:spacing w:after="0"/>
              <w:ind w:left="0"/>
              <w:jc w:val="left"/>
              <w:rPr>
                <w:b/>
                <w:sz w:val="10"/>
                <w:szCs w:val="12"/>
                <w:lang w:eastAsia="x-none"/>
              </w:rPr>
            </w:pPr>
            <w:r w:rsidRPr="000961F5">
              <w:rPr>
                <w:b/>
                <w:sz w:val="10"/>
                <w:szCs w:val="12"/>
                <w:lang w:eastAsia="x-none"/>
              </w:rPr>
              <w:t>% of the total issued shares</w:t>
            </w:r>
          </w:p>
        </w:tc>
      </w:tr>
      <w:tr w:rsidR="007E7EB7" w:rsidRPr="000961F5" w14:paraId="4C596139" w14:textId="77777777" w:rsidTr="007E7EB7">
        <w:tc>
          <w:tcPr>
            <w:tcW w:w="1310" w:type="dxa"/>
          </w:tcPr>
          <w:p w14:paraId="0A9D1C49" w14:textId="77777777" w:rsidR="007E7EB7" w:rsidRPr="000961F5" w:rsidRDefault="007E7EB7" w:rsidP="007E7EB7">
            <w:pPr>
              <w:spacing w:after="0"/>
              <w:ind w:left="0"/>
              <w:jc w:val="left"/>
              <w:rPr>
                <w:sz w:val="12"/>
                <w:szCs w:val="12"/>
                <w:lang w:eastAsia="x-none"/>
              </w:rPr>
            </w:pPr>
            <w:r w:rsidRPr="000961F5">
              <w:rPr>
                <w:sz w:val="12"/>
                <w:szCs w:val="12"/>
                <w:lang w:eastAsia="x-none"/>
              </w:rPr>
              <w:t>Top 1</w:t>
            </w:r>
          </w:p>
        </w:tc>
        <w:tc>
          <w:tcPr>
            <w:tcW w:w="1311" w:type="dxa"/>
          </w:tcPr>
          <w:p w14:paraId="4852D338" w14:textId="77777777" w:rsidR="007E7EB7" w:rsidRPr="000961F5" w:rsidRDefault="007E7EB7" w:rsidP="007E7EB7">
            <w:pPr>
              <w:spacing w:after="0"/>
              <w:ind w:left="0"/>
              <w:jc w:val="left"/>
              <w:rPr>
                <w:sz w:val="12"/>
                <w:szCs w:val="12"/>
                <w:lang w:eastAsia="x-none"/>
              </w:rPr>
            </w:pPr>
            <w:r w:rsidRPr="000961F5">
              <w:rPr>
                <w:sz w:val="12"/>
                <w:szCs w:val="12"/>
                <w:lang w:eastAsia="x-none"/>
              </w:rPr>
              <w:t>[A]</w:t>
            </w:r>
          </w:p>
        </w:tc>
        <w:tc>
          <w:tcPr>
            <w:tcW w:w="1310" w:type="dxa"/>
          </w:tcPr>
          <w:p w14:paraId="2C7DD5C0" w14:textId="77777777" w:rsidR="007E7EB7" w:rsidRPr="000961F5" w:rsidRDefault="007E7EB7" w:rsidP="007E7EB7">
            <w:pPr>
              <w:spacing w:after="0"/>
              <w:ind w:left="0"/>
              <w:jc w:val="left"/>
              <w:rPr>
                <w:sz w:val="12"/>
                <w:szCs w:val="12"/>
                <w:lang w:eastAsia="x-none"/>
              </w:rPr>
            </w:pPr>
            <w:r w:rsidRPr="000961F5">
              <w:rPr>
                <w:sz w:val="12"/>
                <w:szCs w:val="12"/>
                <w:lang w:eastAsia="x-none"/>
              </w:rPr>
              <w:t>[B]</w:t>
            </w:r>
          </w:p>
        </w:tc>
        <w:tc>
          <w:tcPr>
            <w:tcW w:w="1311" w:type="dxa"/>
          </w:tcPr>
          <w:p w14:paraId="727DE862" w14:textId="77777777" w:rsidR="007E7EB7" w:rsidRPr="000961F5" w:rsidRDefault="007E7EB7" w:rsidP="007E7EB7">
            <w:pPr>
              <w:spacing w:after="0"/>
              <w:ind w:left="0"/>
              <w:jc w:val="left"/>
              <w:rPr>
                <w:sz w:val="12"/>
                <w:szCs w:val="12"/>
                <w:lang w:eastAsia="x-none"/>
              </w:rPr>
            </w:pPr>
            <w:r w:rsidRPr="000961F5">
              <w:rPr>
                <w:sz w:val="12"/>
                <w:szCs w:val="12"/>
                <w:lang w:eastAsia="x-none"/>
              </w:rPr>
              <w:t>[C]</w:t>
            </w:r>
          </w:p>
        </w:tc>
        <w:tc>
          <w:tcPr>
            <w:tcW w:w="1311" w:type="dxa"/>
          </w:tcPr>
          <w:p w14:paraId="6348FC4C" w14:textId="77777777" w:rsidR="007E7EB7" w:rsidRPr="000961F5" w:rsidRDefault="007E7EB7" w:rsidP="007E7EB7">
            <w:pPr>
              <w:spacing w:after="0"/>
              <w:ind w:left="0"/>
              <w:jc w:val="left"/>
              <w:rPr>
                <w:sz w:val="12"/>
                <w:szCs w:val="12"/>
                <w:lang w:eastAsia="x-none"/>
              </w:rPr>
            </w:pPr>
            <w:r w:rsidRPr="000961F5">
              <w:rPr>
                <w:sz w:val="12"/>
                <w:szCs w:val="12"/>
                <w:lang w:eastAsia="x-none"/>
              </w:rPr>
              <w:t>[D]</w:t>
            </w:r>
          </w:p>
        </w:tc>
        <w:tc>
          <w:tcPr>
            <w:tcW w:w="1310" w:type="dxa"/>
          </w:tcPr>
          <w:p w14:paraId="0203E3D4" w14:textId="77777777" w:rsidR="007E7EB7" w:rsidRPr="000961F5" w:rsidRDefault="007E7EB7" w:rsidP="007E7EB7">
            <w:pPr>
              <w:spacing w:after="0"/>
              <w:ind w:left="0"/>
              <w:jc w:val="left"/>
              <w:rPr>
                <w:sz w:val="12"/>
                <w:szCs w:val="12"/>
                <w:lang w:eastAsia="x-none"/>
              </w:rPr>
            </w:pPr>
            <w:r w:rsidRPr="000961F5">
              <w:rPr>
                <w:sz w:val="12"/>
                <w:szCs w:val="12"/>
                <w:lang w:eastAsia="x-none"/>
              </w:rPr>
              <w:t>[E]</w:t>
            </w:r>
          </w:p>
        </w:tc>
        <w:tc>
          <w:tcPr>
            <w:tcW w:w="1311" w:type="dxa"/>
          </w:tcPr>
          <w:p w14:paraId="6A47E4ED" w14:textId="77777777" w:rsidR="007E7EB7" w:rsidRPr="000961F5" w:rsidRDefault="007E7EB7" w:rsidP="007E7EB7">
            <w:pPr>
              <w:spacing w:after="0"/>
              <w:ind w:left="0"/>
              <w:jc w:val="left"/>
              <w:rPr>
                <w:sz w:val="12"/>
                <w:szCs w:val="12"/>
                <w:lang w:eastAsia="x-none"/>
              </w:rPr>
            </w:pPr>
            <w:r w:rsidRPr="000961F5">
              <w:rPr>
                <w:sz w:val="12"/>
                <w:szCs w:val="12"/>
                <w:lang w:eastAsia="x-none"/>
              </w:rPr>
              <w:t>[F]</w:t>
            </w:r>
          </w:p>
        </w:tc>
        <w:tc>
          <w:tcPr>
            <w:tcW w:w="1311" w:type="dxa"/>
          </w:tcPr>
          <w:p w14:paraId="632638AE" w14:textId="77777777" w:rsidR="007E7EB7" w:rsidRPr="000961F5" w:rsidRDefault="007E7EB7" w:rsidP="007E7EB7">
            <w:pPr>
              <w:spacing w:after="0"/>
              <w:ind w:left="0"/>
              <w:jc w:val="left"/>
              <w:rPr>
                <w:sz w:val="12"/>
                <w:szCs w:val="12"/>
                <w:lang w:eastAsia="x-none"/>
              </w:rPr>
            </w:pPr>
            <w:r w:rsidRPr="000961F5">
              <w:rPr>
                <w:sz w:val="12"/>
                <w:szCs w:val="12"/>
                <w:lang w:eastAsia="x-none"/>
              </w:rPr>
              <w:t>[G]</w:t>
            </w:r>
          </w:p>
        </w:tc>
      </w:tr>
      <w:tr w:rsidR="007E7EB7" w:rsidRPr="000961F5" w14:paraId="51C53E6C" w14:textId="77777777" w:rsidTr="007E7EB7">
        <w:tc>
          <w:tcPr>
            <w:tcW w:w="1310" w:type="dxa"/>
          </w:tcPr>
          <w:p w14:paraId="1BF3A4C5" w14:textId="77777777" w:rsidR="007E7EB7" w:rsidRPr="000961F5" w:rsidRDefault="007E7EB7" w:rsidP="007E7EB7">
            <w:pPr>
              <w:spacing w:after="0"/>
              <w:ind w:left="0"/>
              <w:jc w:val="left"/>
              <w:rPr>
                <w:sz w:val="12"/>
                <w:szCs w:val="12"/>
                <w:lang w:eastAsia="x-none"/>
              </w:rPr>
            </w:pPr>
            <w:r w:rsidRPr="000961F5">
              <w:rPr>
                <w:sz w:val="12"/>
                <w:szCs w:val="12"/>
                <w:lang w:eastAsia="x-none"/>
              </w:rPr>
              <w:t>Top 5</w:t>
            </w:r>
          </w:p>
        </w:tc>
        <w:tc>
          <w:tcPr>
            <w:tcW w:w="1311" w:type="dxa"/>
          </w:tcPr>
          <w:p w14:paraId="6D04E3F8" w14:textId="77777777" w:rsidR="007E7EB7" w:rsidRPr="000961F5" w:rsidRDefault="007E7EB7" w:rsidP="007E7EB7">
            <w:pPr>
              <w:spacing w:after="0"/>
              <w:ind w:left="0"/>
              <w:jc w:val="left"/>
              <w:rPr>
                <w:sz w:val="12"/>
                <w:szCs w:val="12"/>
                <w:lang w:eastAsia="x-none"/>
              </w:rPr>
            </w:pPr>
          </w:p>
        </w:tc>
        <w:tc>
          <w:tcPr>
            <w:tcW w:w="1310" w:type="dxa"/>
          </w:tcPr>
          <w:p w14:paraId="6FAA8917" w14:textId="77777777" w:rsidR="007E7EB7" w:rsidRPr="000961F5" w:rsidRDefault="007E7EB7" w:rsidP="007E7EB7">
            <w:pPr>
              <w:spacing w:after="0"/>
              <w:ind w:left="0"/>
              <w:jc w:val="left"/>
              <w:rPr>
                <w:sz w:val="12"/>
                <w:szCs w:val="12"/>
                <w:lang w:eastAsia="x-none"/>
              </w:rPr>
            </w:pPr>
          </w:p>
        </w:tc>
        <w:tc>
          <w:tcPr>
            <w:tcW w:w="1311" w:type="dxa"/>
          </w:tcPr>
          <w:p w14:paraId="7C5A3C0D" w14:textId="77777777" w:rsidR="007E7EB7" w:rsidRPr="000961F5" w:rsidRDefault="007E7EB7" w:rsidP="007E7EB7">
            <w:pPr>
              <w:spacing w:after="0"/>
              <w:ind w:left="0"/>
              <w:jc w:val="left"/>
              <w:rPr>
                <w:sz w:val="12"/>
                <w:szCs w:val="12"/>
                <w:lang w:eastAsia="x-none"/>
              </w:rPr>
            </w:pPr>
          </w:p>
        </w:tc>
        <w:tc>
          <w:tcPr>
            <w:tcW w:w="1311" w:type="dxa"/>
          </w:tcPr>
          <w:p w14:paraId="2CBEB2F0" w14:textId="77777777" w:rsidR="007E7EB7" w:rsidRPr="000961F5" w:rsidRDefault="007E7EB7" w:rsidP="007E7EB7">
            <w:pPr>
              <w:spacing w:after="0"/>
              <w:ind w:left="0"/>
              <w:jc w:val="left"/>
              <w:rPr>
                <w:sz w:val="12"/>
                <w:szCs w:val="12"/>
                <w:lang w:eastAsia="x-none"/>
              </w:rPr>
            </w:pPr>
          </w:p>
        </w:tc>
        <w:tc>
          <w:tcPr>
            <w:tcW w:w="1310" w:type="dxa"/>
          </w:tcPr>
          <w:p w14:paraId="2AE3708A" w14:textId="77777777" w:rsidR="007E7EB7" w:rsidRPr="000961F5" w:rsidRDefault="007E7EB7" w:rsidP="007E7EB7">
            <w:pPr>
              <w:spacing w:after="0"/>
              <w:ind w:left="0"/>
              <w:jc w:val="left"/>
              <w:rPr>
                <w:sz w:val="12"/>
                <w:szCs w:val="12"/>
                <w:lang w:eastAsia="x-none"/>
              </w:rPr>
            </w:pPr>
          </w:p>
        </w:tc>
        <w:tc>
          <w:tcPr>
            <w:tcW w:w="1311" w:type="dxa"/>
          </w:tcPr>
          <w:p w14:paraId="72611F51" w14:textId="77777777" w:rsidR="007E7EB7" w:rsidRPr="000961F5" w:rsidRDefault="007E7EB7" w:rsidP="007E7EB7">
            <w:pPr>
              <w:spacing w:after="0"/>
              <w:ind w:left="0"/>
              <w:jc w:val="left"/>
              <w:rPr>
                <w:sz w:val="12"/>
                <w:szCs w:val="12"/>
                <w:lang w:eastAsia="x-none"/>
              </w:rPr>
            </w:pPr>
          </w:p>
        </w:tc>
        <w:tc>
          <w:tcPr>
            <w:tcW w:w="1311" w:type="dxa"/>
          </w:tcPr>
          <w:p w14:paraId="12FB67AE" w14:textId="77777777" w:rsidR="007E7EB7" w:rsidRPr="000961F5" w:rsidRDefault="007E7EB7" w:rsidP="007E7EB7">
            <w:pPr>
              <w:spacing w:after="0"/>
              <w:ind w:left="0"/>
              <w:jc w:val="left"/>
              <w:rPr>
                <w:sz w:val="12"/>
                <w:szCs w:val="12"/>
                <w:lang w:eastAsia="x-none"/>
              </w:rPr>
            </w:pPr>
          </w:p>
        </w:tc>
      </w:tr>
      <w:tr w:rsidR="007E7EB7" w:rsidRPr="000961F5" w14:paraId="05B44A54" w14:textId="77777777" w:rsidTr="007E7EB7">
        <w:tc>
          <w:tcPr>
            <w:tcW w:w="1310" w:type="dxa"/>
          </w:tcPr>
          <w:p w14:paraId="16F8A8A0" w14:textId="77777777" w:rsidR="007E7EB7" w:rsidRPr="000961F5" w:rsidRDefault="007E7EB7" w:rsidP="007E7EB7">
            <w:pPr>
              <w:spacing w:after="0"/>
              <w:ind w:left="0"/>
              <w:jc w:val="left"/>
              <w:rPr>
                <w:sz w:val="12"/>
                <w:szCs w:val="12"/>
                <w:lang w:eastAsia="x-none"/>
              </w:rPr>
            </w:pPr>
            <w:r w:rsidRPr="000961F5">
              <w:rPr>
                <w:sz w:val="12"/>
                <w:szCs w:val="12"/>
                <w:lang w:eastAsia="x-none"/>
              </w:rPr>
              <w:t>Top 10</w:t>
            </w:r>
          </w:p>
        </w:tc>
        <w:tc>
          <w:tcPr>
            <w:tcW w:w="1311" w:type="dxa"/>
          </w:tcPr>
          <w:p w14:paraId="5C69D179" w14:textId="77777777" w:rsidR="007E7EB7" w:rsidRPr="000961F5" w:rsidRDefault="007E7EB7" w:rsidP="007E7EB7">
            <w:pPr>
              <w:spacing w:after="0"/>
              <w:ind w:left="0"/>
              <w:jc w:val="left"/>
              <w:rPr>
                <w:sz w:val="12"/>
                <w:szCs w:val="12"/>
                <w:lang w:eastAsia="x-none"/>
              </w:rPr>
            </w:pPr>
          </w:p>
        </w:tc>
        <w:tc>
          <w:tcPr>
            <w:tcW w:w="1310" w:type="dxa"/>
          </w:tcPr>
          <w:p w14:paraId="6295F682" w14:textId="77777777" w:rsidR="007E7EB7" w:rsidRPr="000961F5" w:rsidRDefault="007E7EB7" w:rsidP="007E7EB7">
            <w:pPr>
              <w:spacing w:after="0"/>
              <w:ind w:left="0"/>
              <w:jc w:val="left"/>
              <w:rPr>
                <w:sz w:val="12"/>
                <w:szCs w:val="12"/>
                <w:lang w:eastAsia="x-none"/>
              </w:rPr>
            </w:pPr>
          </w:p>
        </w:tc>
        <w:tc>
          <w:tcPr>
            <w:tcW w:w="1311" w:type="dxa"/>
          </w:tcPr>
          <w:p w14:paraId="2E1EB41E" w14:textId="77777777" w:rsidR="007E7EB7" w:rsidRPr="000961F5" w:rsidRDefault="007E7EB7" w:rsidP="007E7EB7">
            <w:pPr>
              <w:spacing w:after="0"/>
              <w:ind w:left="0"/>
              <w:jc w:val="left"/>
              <w:rPr>
                <w:sz w:val="12"/>
                <w:szCs w:val="12"/>
                <w:lang w:eastAsia="x-none"/>
              </w:rPr>
            </w:pPr>
          </w:p>
        </w:tc>
        <w:tc>
          <w:tcPr>
            <w:tcW w:w="1311" w:type="dxa"/>
          </w:tcPr>
          <w:p w14:paraId="6AF0A309" w14:textId="77777777" w:rsidR="007E7EB7" w:rsidRPr="000961F5" w:rsidRDefault="007E7EB7" w:rsidP="007E7EB7">
            <w:pPr>
              <w:spacing w:after="0"/>
              <w:ind w:left="0"/>
              <w:jc w:val="left"/>
              <w:rPr>
                <w:sz w:val="12"/>
                <w:szCs w:val="12"/>
                <w:lang w:eastAsia="x-none"/>
              </w:rPr>
            </w:pPr>
          </w:p>
        </w:tc>
        <w:tc>
          <w:tcPr>
            <w:tcW w:w="1310" w:type="dxa"/>
          </w:tcPr>
          <w:p w14:paraId="2CAB7CB1" w14:textId="77777777" w:rsidR="007E7EB7" w:rsidRPr="000961F5" w:rsidRDefault="007E7EB7" w:rsidP="007E7EB7">
            <w:pPr>
              <w:spacing w:after="0"/>
              <w:ind w:left="0"/>
              <w:jc w:val="left"/>
              <w:rPr>
                <w:sz w:val="12"/>
                <w:szCs w:val="12"/>
                <w:lang w:eastAsia="x-none"/>
              </w:rPr>
            </w:pPr>
          </w:p>
        </w:tc>
        <w:tc>
          <w:tcPr>
            <w:tcW w:w="1311" w:type="dxa"/>
          </w:tcPr>
          <w:p w14:paraId="49DB65D8" w14:textId="77777777" w:rsidR="007E7EB7" w:rsidRPr="000961F5" w:rsidRDefault="007E7EB7" w:rsidP="007E7EB7">
            <w:pPr>
              <w:spacing w:after="0"/>
              <w:ind w:left="0"/>
              <w:jc w:val="left"/>
              <w:rPr>
                <w:sz w:val="12"/>
                <w:szCs w:val="12"/>
                <w:lang w:eastAsia="x-none"/>
              </w:rPr>
            </w:pPr>
          </w:p>
        </w:tc>
        <w:tc>
          <w:tcPr>
            <w:tcW w:w="1311" w:type="dxa"/>
          </w:tcPr>
          <w:p w14:paraId="00DEFD9E" w14:textId="77777777" w:rsidR="007E7EB7" w:rsidRPr="000961F5" w:rsidRDefault="007E7EB7" w:rsidP="007E7EB7">
            <w:pPr>
              <w:spacing w:after="0"/>
              <w:ind w:left="0"/>
              <w:jc w:val="left"/>
              <w:rPr>
                <w:sz w:val="12"/>
                <w:szCs w:val="12"/>
                <w:lang w:eastAsia="x-none"/>
              </w:rPr>
            </w:pPr>
          </w:p>
        </w:tc>
      </w:tr>
      <w:tr w:rsidR="007E7EB7" w:rsidRPr="000961F5" w14:paraId="5DF0E5E6" w14:textId="77777777" w:rsidTr="007E7EB7">
        <w:tc>
          <w:tcPr>
            <w:tcW w:w="1310" w:type="dxa"/>
          </w:tcPr>
          <w:p w14:paraId="70942745" w14:textId="77777777" w:rsidR="007E7EB7" w:rsidRPr="000961F5" w:rsidRDefault="007E7EB7" w:rsidP="007E7EB7">
            <w:pPr>
              <w:spacing w:after="0"/>
              <w:ind w:left="0"/>
              <w:jc w:val="left"/>
              <w:rPr>
                <w:sz w:val="12"/>
                <w:szCs w:val="12"/>
                <w:lang w:eastAsia="x-none"/>
              </w:rPr>
            </w:pPr>
            <w:r w:rsidRPr="000961F5">
              <w:rPr>
                <w:sz w:val="12"/>
                <w:szCs w:val="12"/>
                <w:lang w:eastAsia="x-none"/>
              </w:rPr>
              <w:t>Top 25</w:t>
            </w:r>
          </w:p>
        </w:tc>
        <w:tc>
          <w:tcPr>
            <w:tcW w:w="1311" w:type="dxa"/>
          </w:tcPr>
          <w:p w14:paraId="7EB37496" w14:textId="77777777" w:rsidR="007E7EB7" w:rsidRPr="000961F5" w:rsidRDefault="007E7EB7" w:rsidP="007E7EB7">
            <w:pPr>
              <w:spacing w:after="0"/>
              <w:ind w:left="0"/>
              <w:jc w:val="left"/>
              <w:rPr>
                <w:sz w:val="12"/>
                <w:szCs w:val="12"/>
                <w:lang w:eastAsia="x-none"/>
              </w:rPr>
            </w:pPr>
          </w:p>
        </w:tc>
        <w:tc>
          <w:tcPr>
            <w:tcW w:w="1310" w:type="dxa"/>
          </w:tcPr>
          <w:p w14:paraId="458C9C72" w14:textId="77777777" w:rsidR="007E7EB7" w:rsidRPr="000961F5" w:rsidRDefault="007E7EB7" w:rsidP="007E7EB7">
            <w:pPr>
              <w:spacing w:after="0"/>
              <w:ind w:left="0"/>
              <w:jc w:val="left"/>
              <w:rPr>
                <w:sz w:val="12"/>
                <w:szCs w:val="12"/>
                <w:lang w:eastAsia="x-none"/>
              </w:rPr>
            </w:pPr>
          </w:p>
        </w:tc>
        <w:tc>
          <w:tcPr>
            <w:tcW w:w="1311" w:type="dxa"/>
          </w:tcPr>
          <w:p w14:paraId="3E5AA84B" w14:textId="77777777" w:rsidR="007E7EB7" w:rsidRPr="000961F5" w:rsidRDefault="007E7EB7" w:rsidP="007E7EB7">
            <w:pPr>
              <w:spacing w:after="0"/>
              <w:ind w:left="0"/>
              <w:jc w:val="left"/>
              <w:rPr>
                <w:sz w:val="12"/>
                <w:szCs w:val="12"/>
                <w:lang w:eastAsia="x-none"/>
              </w:rPr>
            </w:pPr>
          </w:p>
        </w:tc>
        <w:tc>
          <w:tcPr>
            <w:tcW w:w="1311" w:type="dxa"/>
          </w:tcPr>
          <w:p w14:paraId="36F707C9" w14:textId="77777777" w:rsidR="007E7EB7" w:rsidRPr="000961F5" w:rsidRDefault="007E7EB7" w:rsidP="007E7EB7">
            <w:pPr>
              <w:spacing w:after="0"/>
              <w:ind w:left="0"/>
              <w:jc w:val="left"/>
              <w:rPr>
                <w:sz w:val="12"/>
                <w:szCs w:val="12"/>
                <w:lang w:eastAsia="x-none"/>
              </w:rPr>
            </w:pPr>
          </w:p>
        </w:tc>
        <w:tc>
          <w:tcPr>
            <w:tcW w:w="1310" w:type="dxa"/>
          </w:tcPr>
          <w:p w14:paraId="3DF268E3" w14:textId="77777777" w:rsidR="007E7EB7" w:rsidRPr="000961F5" w:rsidRDefault="007E7EB7" w:rsidP="007E7EB7">
            <w:pPr>
              <w:spacing w:after="0"/>
              <w:ind w:left="0"/>
              <w:jc w:val="left"/>
              <w:rPr>
                <w:sz w:val="12"/>
                <w:szCs w:val="12"/>
                <w:lang w:eastAsia="x-none"/>
              </w:rPr>
            </w:pPr>
          </w:p>
        </w:tc>
        <w:tc>
          <w:tcPr>
            <w:tcW w:w="1311" w:type="dxa"/>
          </w:tcPr>
          <w:p w14:paraId="17AE8F27" w14:textId="77777777" w:rsidR="007E7EB7" w:rsidRPr="000961F5" w:rsidRDefault="007E7EB7" w:rsidP="007E7EB7">
            <w:pPr>
              <w:spacing w:after="0"/>
              <w:ind w:left="0"/>
              <w:jc w:val="left"/>
              <w:rPr>
                <w:sz w:val="12"/>
                <w:szCs w:val="12"/>
                <w:lang w:eastAsia="x-none"/>
              </w:rPr>
            </w:pPr>
          </w:p>
        </w:tc>
        <w:tc>
          <w:tcPr>
            <w:tcW w:w="1311" w:type="dxa"/>
          </w:tcPr>
          <w:p w14:paraId="1EB697F9" w14:textId="77777777" w:rsidR="007E7EB7" w:rsidRPr="000961F5" w:rsidRDefault="007E7EB7" w:rsidP="007E7EB7">
            <w:pPr>
              <w:spacing w:after="0"/>
              <w:ind w:left="0"/>
              <w:jc w:val="left"/>
              <w:rPr>
                <w:sz w:val="12"/>
                <w:szCs w:val="12"/>
                <w:lang w:eastAsia="x-none"/>
              </w:rPr>
            </w:pPr>
          </w:p>
        </w:tc>
      </w:tr>
    </w:tbl>
    <w:p w14:paraId="7DB09C77" w14:textId="77777777" w:rsidR="007E7EB7" w:rsidRPr="000961F5" w:rsidRDefault="007E7EB7" w:rsidP="007E7EB7">
      <w:pPr>
        <w:spacing w:after="0"/>
        <w:ind w:left="0"/>
        <w:jc w:val="left"/>
        <w:rPr>
          <w:lang w:eastAsia="x-none"/>
        </w:rPr>
      </w:pPr>
    </w:p>
    <w:tbl>
      <w:tblPr>
        <w:tblStyle w:val="TableGrid"/>
        <w:tblW w:w="10485" w:type="dxa"/>
        <w:tblLook w:val="04A0" w:firstRow="1" w:lastRow="0" w:firstColumn="1" w:lastColumn="0" w:noHBand="0" w:noVBand="1"/>
      </w:tblPr>
      <w:tblGrid>
        <w:gridCol w:w="704"/>
        <w:gridCol w:w="9781"/>
      </w:tblGrid>
      <w:tr w:rsidR="007E7EB7" w:rsidRPr="000961F5" w14:paraId="618075F3" w14:textId="77777777" w:rsidTr="007E7EB7">
        <w:trPr>
          <w:trHeight w:val="115"/>
        </w:trPr>
        <w:tc>
          <w:tcPr>
            <w:tcW w:w="704" w:type="dxa"/>
            <w:vMerge w:val="restart"/>
            <w:shd w:val="clear" w:color="auto" w:fill="13426B"/>
          </w:tcPr>
          <w:p w14:paraId="7B6F815B" w14:textId="77777777" w:rsidR="007E7EB7" w:rsidRPr="000961F5" w:rsidRDefault="007E7EB7" w:rsidP="007E7EB7">
            <w:pPr>
              <w:spacing w:after="0"/>
              <w:ind w:left="0"/>
              <w:jc w:val="left"/>
              <w:rPr>
                <w:b/>
                <w:sz w:val="10"/>
                <w:szCs w:val="12"/>
                <w:lang w:eastAsia="x-none"/>
              </w:rPr>
            </w:pPr>
            <w:r w:rsidRPr="000961F5">
              <w:rPr>
                <w:b/>
                <w:sz w:val="10"/>
                <w:szCs w:val="12"/>
                <w:lang w:eastAsia="x-none"/>
              </w:rPr>
              <w:t>Data field</w:t>
            </w:r>
          </w:p>
        </w:tc>
        <w:tc>
          <w:tcPr>
            <w:tcW w:w="9781" w:type="dxa"/>
            <w:vMerge w:val="restart"/>
            <w:shd w:val="clear" w:color="auto" w:fill="13426B"/>
          </w:tcPr>
          <w:p w14:paraId="7FC27146" w14:textId="77777777" w:rsidR="007E7EB7" w:rsidRPr="000961F5" w:rsidRDefault="007E7EB7" w:rsidP="007E7EB7">
            <w:pPr>
              <w:spacing w:after="0"/>
              <w:ind w:left="0"/>
              <w:jc w:val="left"/>
              <w:rPr>
                <w:b/>
                <w:sz w:val="10"/>
                <w:szCs w:val="12"/>
                <w:lang w:eastAsia="x-none"/>
              </w:rPr>
            </w:pPr>
            <w:r w:rsidRPr="000961F5">
              <w:rPr>
                <w:b/>
                <w:sz w:val="10"/>
                <w:szCs w:val="12"/>
                <w:lang w:eastAsia="x-none"/>
              </w:rPr>
              <w:t>Formula / business logic</w:t>
            </w:r>
          </w:p>
        </w:tc>
      </w:tr>
      <w:tr w:rsidR="007E7EB7" w:rsidRPr="000961F5" w14:paraId="658472B0" w14:textId="77777777" w:rsidTr="007E7EB7">
        <w:trPr>
          <w:trHeight w:val="115"/>
        </w:trPr>
        <w:tc>
          <w:tcPr>
            <w:tcW w:w="704" w:type="dxa"/>
            <w:vMerge/>
            <w:shd w:val="clear" w:color="auto" w:fill="13426B"/>
          </w:tcPr>
          <w:p w14:paraId="1839DE4C" w14:textId="77777777" w:rsidR="007E7EB7" w:rsidRPr="000961F5" w:rsidRDefault="007E7EB7" w:rsidP="007E7EB7">
            <w:pPr>
              <w:spacing w:after="0"/>
              <w:ind w:left="0"/>
              <w:jc w:val="left"/>
              <w:rPr>
                <w:b/>
                <w:sz w:val="10"/>
                <w:szCs w:val="12"/>
                <w:lang w:eastAsia="x-none"/>
              </w:rPr>
            </w:pPr>
          </w:p>
        </w:tc>
        <w:tc>
          <w:tcPr>
            <w:tcW w:w="9781" w:type="dxa"/>
            <w:vMerge/>
            <w:shd w:val="clear" w:color="auto" w:fill="13426B"/>
          </w:tcPr>
          <w:p w14:paraId="7F11B61D" w14:textId="77777777" w:rsidR="007E7EB7" w:rsidRPr="000961F5" w:rsidRDefault="007E7EB7" w:rsidP="007E7EB7">
            <w:pPr>
              <w:spacing w:after="0"/>
              <w:ind w:left="0"/>
              <w:jc w:val="left"/>
              <w:rPr>
                <w:b/>
                <w:sz w:val="10"/>
                <w:szCs w:val="12"/>
                <w:lang w:eastAsia="x-none"/>
              </w:rPr>
            </w:pPr>
          </w:p>
        </w:tc>
      </w:tr>
      <w:tr w:rsidR="007E7EB7" w:rsidRPr="000961F5" w14:paraId="57B88437" w14:textId="77777777" w:rsidTr="007E7EB7">
        <w:tc>
          <w:tcPr>
            <w:tcW w:w="704" w:type="dxa"/>
          </w:tcPr>
          <w:p w14:paraId="2530C964" w14:textId="77777777" w:rsidR="007E7EB7" w:rsidRPr="000961F5" w:rsidRDefault="007E7EB7" w:rsidP="007E7EB7">
            <w:pPr>
              <w:spacing w:after="0"/>
              <w:ind w:left="0"/>
              <w:jc w:val="left"/>
              <w:rPr>
                <w:sz w:val="12"/>
                <w:szCs w:val="12"/>
                <w:lang w:eastAsia="x-none"/>
              </w:rPr>
            </w:pPr>
            <w:r w:rsidRPr="000961F5">
              <w:rPr>
                <w:sz w:val="12"/>
                <w:szCs w:val="12"/>
                <w:lang w:eastAsia="x-none"/>
              </w:rPr>
              <w:t>A</w:t>
            </w:r>
          </w:p>
        </w:tc>
        <w:tc>
          <w:tcPr>
            <w:tcW w:w="9781" w:type="dxa"/>
          </w:tcPr>
          <w:p w14:paraId="5BAADA0B" w14:textId="51CF70BF" w:rsidR="007E7EB7" w:rsidRPr="000961F5" w:rsidRDefault="007E7EB7" w:rsidP="007E7EB7">
            <w:pPr>
              <w:spacing w:after="0"/>
              <w:ind w:left="0"/>
              <w:jc w:val="left"/>
              <w:rPr>
                <w:sz w:val="12"/>
                <w:szCs w:val="12"/>
                <w:lang w:eastAsia="x-none"/>
              </w:rPr>
            </w:pPr>
            <w:r w:rsidRPr="000961F5">
              <w:rPr>
                <w:sz w:val="12"/>
                <w:szCs w:val="12"/>
                <w:lang w:eastAsia="x-none"/>
              </w:rPr>
              <w:t>Number of [Security type] allocated held by each category from Placee list (</w:t>
            </w:r>
            <w:r w:rsidRPr="00381BCA">
              <w:rPr>
                <w:sz w:val="12"/>
                <w:szCs w:val="12"/>
                <w:lang w:eastAsia="x-none"/>
              </w:rPr>
              <w:fldChar w:fldCharType="begin"/>
            </w:r>
            <w:r w:rsidRPr="000961F5">
              <w:rPr>
                <w:sz w:val="12"/>
                <w:szCs w:val="12"/>
                <w:lang w:eastAsia="x-none"/>
              </w:rPr>
              <w:instrText xml:space="preserve"> REF _Ref58530565 \r \h  \* MERGEFORMAT </w:instrText>
            </w:r>
            <w:r w:rsidRPr="00381BCA">
              <w:rPr>
                <w:sz w:val="12"/>
                <w:szCs w:val="12"/>
                <w:lang w:eastAsia="x-none"/>
              </w:rPr>
            </w:r>
            <w:r w:rsidRPr="00381BCA">
              <w:rPr>
                <w:sz w:val="12"/>
                <w:szCs w:val="12"/>
                <w:lang w:eastAsia="x-none"/>
              </w:rPr>
              <w:fldChar w:fldCharType="separate"/>
            </w:r>
            <w:r w:rsidR="00A57E12">
              <w:rPr>
                <w:b/>
                <w:bCs/>
                <w:sz w:val="12"/>
                <w:szCs w:val="12"/>
                <w:lang w:val="en-US" w:eastAsia="x-none"/>
              </w:rPr>
              <w:t>Error! Reference source not found.</w:t>
            </w:r>
            <w:r w:rsidRPr="00381BCA">
              <w:rPr>
                <w:sz w:val="12"/>
                <w:szCs w:val="12"/>
                <w:lang w:eastAsia="x-none"/>
              </w:rPr>
              <w:fldChar w:fldCharType="end"/>
            </w:r>
            <w:r w:rsidRPr="000961F5">
              <w:rPr>
                <w:sz w:val="12"/>
                <w:szCs w:val="12"/>
                <w:lang w:eastAsia="x-none"/>
              </w:rPr>
              <w:t>):</w:t>
            </w:r>
          </w:p>
          <w:p w14:paraId="447BB43C" w14:textId="77777777" w:rsidR="007E7EB7" w:rsidRPr="000961F5" w:rsidRDefault="007E7EB7" w:rsidP="007E7EB7">
            <w:pPr>
              <w:pStyle w:val="ListParagraph"/>
              <w:numPr>
                <w:ilvl w:val="0"/>
                <w:numId w:val="50"/>
              </w:numPr>
              <w:spacing w:after="0"/>
              <w:ind w:leftChars="0" w:left="232" w:hanging="232"/>
              <w:jc w:val="left"/>
              <w:rPr>
                <w:sz w:val="12"/>
                <w:szCs w:val="12"/>
                <w:lang w:eastAsia="x-none"/>
              </w:rPr>
            </w:pPr>
            <w:r w:rsidRPr="000961F5">
              <w:rPr>
                <w:sz w:val="12"/>
                <w:szCs w:val="12"/>
                <w:lang w:eastAsia="x-none"/>
              </w:rPr>
              <w:t>Sum of Top 1 placees</w:t>
            </w:r>
          </w:p>
          <w:p w14:paraId="58BE2C46" w14:textId="77777777" w:rsidR="007E7EB7" w:rsidRPr="000961F5" w:rsidRDefault="007E7EB7" w:rsidP="007E7EB7">
            <w:pPr>
              <w:pStyle w:val="ListParagraph"/>
              <w:numPr>
                <w:ilvl w:val="0"/>
                <w:numId w:val="50"/>
              </w:numPr>
              <w:spacing w:after="0"/>
              <w:ind w:leftChars="0" w:left="232" w:hanging="232"/>
              <w:jc w:val="left"/>
              <w:rPr>
                <w:sz w:val="12"/>
                <w:szCs w:val="12"/>
                <w:lang w:eastAsia="x-none"/>
              </w:rPr>
            </w:pPr>
            <w:r w:rsidRPr="000961F5">
              <w:rPr>
                <w:sz w:val="12"/>
                <w:szCs w:val="12"/>
                <w:lang w:eastAsia="x-none"/>
              </w:rPr>
              <w:t>Sum of Top 1-5 placees</w:t>
            </w:r>
          </w:p>
          <w:p w14:paraId="12B56867" w14:textId="77777777" w:rsidR="007E7EB7" w:rsidRPr="000961F5" w:rsidRDefault="007E7EB7" w:rsidP="007E7EB7">
            <w:pPr>
              <w:pStyle w:val="ListParagraph"/>
              <w:numPr>
                <w:ilvl w:val="0"/>
                <w:numId w:val="50"/>
              </w:numPr>
              <w:spacing w:after="0"/>
              <w:ind w:leftChars="0" w:left="232" w:hanging="232"/>
              <w:jc w:val="left"/>
              <w:rPr>
                <w:sz w:val="12"/>
                <w:szCs w:val="12"/>
                <w:lang w:eastAsia="x-none"/>
              </w:rPr>
            </w:pPr>
            <w:r w:rsidRPr="000961F5">
              <w:rPr>
                <w:sz w:val="12"/>
                <w:szCs w:val="12"/>
                <w:lang w:eastAsia="x-none"/>
              </w:rPr>
              <w:t>Sum of Top 1-10 placees</w:t>
            </w:r>
          </w:p>
          <w:p w14:paraId="5472EB44" w14:textId="77777777" w:rsidR="007E7EB7" w:rsidRPr="000961F5" w:rsidRDefault="007E7EB7" w:rsidP="007E7EB7">
            <w:pPr>
              <w:pStyle w:val="ListParagraph"/>
              <w:numPr>
                <w:ilvl w:val="0"/>
                <w:numId w:val="50"/>
              </w:numPr>
              <w:spacing w:after="0"/>
              <w:ind w:leftChars="0" w:left="232" w:hanging="232"/>
              <w:jc w:val="left"/>
              <w:rPr>
                <w:sz w:val="12"/>
                <w:szCs w:val="12"/>
                <w:lang w:eastAsia="x-none"/>
              </w:rPr>
            </w:pPr>
            <w:r w:rsidRPr="000961F5">
              <w:rPr>
                <w:sz w:val="12"/>
                <w:szCs w:val="12"/>
                <w:lang w:eastAsia="x-none"/>
              </w:rPr>
              <w:t>Sum of Top 1-25 placees</w:t>
            </w:r>
          </w:p>
        </w:tc>
      </w:tr>
      <w:tr w:rsidR="007E7EB7" w:rsidRPr="000961F5" w14:paraId="36EC6B80" w14:textId="77777777" w:rsidTr="007E7EB7">
        <w:tc>
          <w:tcPr>
            <w:tcW w:w="704" w:type="dxa"/>
          </w:tcPr>
          <w:p w14:paraId="5CB51D20" w14:textId="77777777" w:rsidR="007E7EB7" w:rsidRPr="000961F5" w:rsidRDefault="007E7EB7" w:rsidP="007E7EB7">
            <w:pPr>
              <w:spacing w:after="0"/>
              <w:ind w:left="0"/>
              <w:jc w:val="left"/>
              <w:rPr>
                <w:sz w:val="12"/>
                <w:szCs w:val="12"/>
                <w:lang w:eastAsia="x-none"/>
              </w:rPr>
            </w:pPr>
            <w:r w:rsidRPr="000961F5">
              <w:rPr>
                <w:sz w:val="12"/>
                <w:szCs w:val="12"/>
                <w:lang w:eastAsia="x-none"/>
              </w:rPr>
              <w:t>B</w:t>
            </w:r>
          </w:p>
        </w:tc>
        <w:tc>
          <w:tcPr>
            <w:tcW w:w="9781" w:type="dxa"/>
          </w:tcPr>
          <w:p w14:paraId="2B2B4B17" w14:textId="77777777" w:rsidR="007E7EB7" w:rsidRPr="000961F5" w:rsidRDefault="007E7EB7" w:rsidP="007E7EB7">
            <w:pPr>
              <w:spacing w:after="0"/>
              <w:ind w:left="0"/>
              <w:jc w:val="left"/>
              <w:rPr>
                <w:sz w:val="12"/>
                <w:szCs w:val="12"/>
                <w:lang w:eastAsia="x-none"/>
              </w:rPr>
            </w:pPr>
            <w:r w:rsidRPr="000961F5">
              <w:rPr>
                <w:sz w:val="12"/>
                <w:szCs w:val="12"/>
                <w:lang w:eastAsia="x-none"/>
              </w:rPr>
              <w:t xml:space="preserve">A / (Final Size of the Institutional Offer </w:t>
            </w:r>
            <w:r w:rsidRPr="000961F5">
              <w:rPr>
                <w:b/>
                <w:sz w:val="12"/>
                <w:szCs w:val="12"/>
                <w:lang w:eastAsia="x-none"/>
              </w:rPr>
              <w:t>[Sub-placing arrangement Field #7]</w:t>
            </w:r>
            <w:r w:rsidRPr="000961F5">
              <w:rPr>
                <w:sz w:val="12"/>
                <w:szCs w:val="12"/>
                <w:lang w:eastAsia="x-none"/>
              </w:rPr>
              <w:t xml:space="preserve"> - Over-allocation (Number of [Security type]) </w:t>
            </w:r>
            <w:r w:rsidRPr="000961F5">
              <w:rPr>
                <w:b/>
                <w:sz w:val="12"/>
                <w:szCs w:val="12"/>
                <w:lang w:eastAsia="x-none"/>
              </w:rPr>
              <w:t>[Sub-placing arrangement Field #6]</w:t>
            </w:r>
            <w:r w:rsidRPr="000961F5">
              <w:rPr>
                <w:sz w:val="12"/>
                <w:szCs w:val="12"/>
                <w:lang w:eastAsia="x-none"/>
              </w:rPr>
              <w:t>)</w:t>
            </w:r>
          </w:p>
        </w:tc>
      </w:tr>
      <w:tr w:rsidR="007E7EB7" w:rsidRPr="000961F5" w14:paraId="54A87DCE" w14:textId="77777777" w:rsidTr="007E7EB7">
        <w:tc>
          <w:tcPr>
            <w:tcW w:w="704" w:type="dxa"/>
          </w:tcPr>
          <w:p w14:paraId="26E4E58B" w14:textId="77777777" w:rsidR="007E7EB7" w:rsidRPr="000961F5" w:rsidRDefault="007E7EB7" w:rsidP="007E7EB7">
            <w:pPr>
              <w:spacing w:after="0"/>
              <w:ind w:left="0"/>
              <w:jc w:val="left"/>
              <w:rPr>
                <w:sz w:val="12"/>
                <w:szCs w:val="12"/>
                <w:lang w:eastAsia="x-none"/>
              </w:rPr>
            </w:pPr>
            <w:r w:rsidRPr="000961F5">
              <w:rPr>
                <w:sz w:val="12"/>
                <w:szCs w:val="12"/>
                <w:lang w:eastAsia="x-none"/>
              </w:rPr>
              <w:t>C</w:t>
            </w:r>
          </w:p>
        </w:tc>
        <w:tc>
          <w:tcPr>
            <w:tcW w:w="9781" w:type="dxa"/>
          </w:tcPr>
          <w:p w14:paraId="3646C962" w14:textId="77777777" w:rsidR="007E7EB7" w:rsidRPr="000961F5" w:rsidRDefault="007E7EB7" w:rsidP="007E7EB7">
            <w:pPr>
              <w:spacing w:after="0"/>
              <w:ind w:left="0"/>
              <w:jc w:val="left"/>
              <w:rPr>
                <w:sz w:val="12"/>
                <w:szCs w:val="12"/>
                <w:lang w:eastAsia="x-none"/>
              </w:rPr>
            </w:pPr>
            <w:r w:rsidRPr="000961F5">
              <w:rPr>
                <w:sz w:val="12"/>
                <w:szCs w:val="12"/>
                <w:lang w:eastAsia="x-none"/>
              </w:rPr>
              <w:t xml:space="preserve">A / (Number of Offer [Security type] </w:t>
            </w:r>
            <w:r w:rsidRPr="000961F5">
              <w:rPr>
                <w:b/>
                <w:sz w:val="12"/>
                <w:szCs w:val="12"/>
                <w:lang w:eastAsia="x-none"/>
              </w:rPr>
              <w:t>[IPO Initiation Field #31]</w:t>
            </w:r>
            <w:r w:rsidRPr="000961F5">
              <w:rPr>
                <w:sz w:val="12"/>
                <w:szCs w:val="12"/>
                <w:lang w:eastAsia="x-none"/>
              </w:rPr>
              <w:t xml:space="preserve"> + Total Exercised Offer Size Adjustment Option (Number of [Security type]) </w:t>
            </w:r>
            <w:r w:rsidRPr="000961F5">
              <w:rPr>
                <w:b/>
                <w:sz w:val="12"/>
                <w:szCs w:val="12"/>
                <w:lang w:eastAsia="x-none"/>
              </w:rPr>
              <w:t>[Sub-placing arrangement Field #5]</w:t>
            </w:r>
            <w:r w:rsidRPr="000961F5">
              <w:rPr>
                <w:sz w:val="12"/>
                <w:szCs w:val="12"/>
                <w:lang w:eastAsia="x-none"/>
              </w:rPr>
              <w:t>)</w:t>
            </w:r>
          </w:p>
        </w:tc>
      </w:tr>
      <w:tr w:rsidR="007E7EB7" w:rsidRPr="000961F5" w14:paraId="03B5BECC" w14:textId="77777777" w:rsidTr="007E7EB7">
        <w:tc>
          <w:tcPr>
            <w:tcW w:w="704" w:type="dxa"/>
          </w:tcPr>
          <w:p w14:paraId="5EEF336E" w14:textId="77777777" w:rsidR="007E7EB7" w:rsidRPr="000961F5" w:rsidRDefault="007E7EB7" w:rsidP="007E7EB7">
            <w:pPr>
              <w:spacing w:after="0"/>
              <w:ind w:left="0"/>
              <w:jc w:val="left"/>
              <w:rPr>
                <w:sz w:val="12"/>
                <w:szCs w:val="12"/>
                <w:lang w:eastAsia="x-none"/>
              </w:rPr>
            </w:pPr>
            <w:r w:rsidRPr="000961F5">
              <w:rPr>
                <w:sz w:val="12"/>
                <w:szCs w:val="12"/>
                <w:lang w:eastAsia="x-none"/>
              </w:rPr>
              <w:t>D</w:t>
            </w:r>
          </w:p>
        </w:tc>
        <w:tc>
          <w:tcPr>
            <w:tcW w:w="9781" w:type="dxa"/>
          </w:tcPr>
          <w:p w14:paraId="1994FCDF" w14:textId="77777777" w:rsidR="007E7EB7" w:rsidRPr="000961F5" w:rsidRDefault="007E7EB7" w:rsidP="007E7EB7">
            <w:pPr>
              <w:spacing w:after="0"/>
              <w:ind w:left="0"/>
              <w:jc w:val="left"/>
              <w:rPr>
                <w:sz w:val="12"/>
                <w:szCs w:val="12"/>
                <w:lang w:eastAsia="x-none"/>
              </w:rPr>
            </w:pPr>
            <w:r w:rsidRPr="000961F5">
              <w:rPr>
                <w:sz w:val="12"/>
                <w:szCs w:val="12"/>
                <w:lang w:eastAsia="x-none"/>
              </w:rPr>
              <w:t xml:space="preserve">A / (Total Issued Capital After Listing </w:t>
            </w:r>
            <w:r w:rsidRPr="000961F5">
              <w:rPr>
                <w:b/>
                <w:sz w:val="12"/>
                <w:szCs w:val="12"/>
                <w:lang w:eastAsia="x-none"/>
              </w:rPr>
              <w:t>[Sub-placing arrangement Field #8]</w:t>
            </w:r>
          </w:p>
        </w:tc>
      </w:tr>
      <w:tr w:rsidR="007E7EB7" w:rsidRPr="000961F5" w14:paraId="34BB1EFE" w14:textId="77777777" w:rsidTr="007E7EB7">
        <w:tc>
          <w:tcPr>
            <w:tcW w:w="704" w:type="dxa"/>
          </w:tcPr>
          <w:p w14:paraId="6E654C08" w14:textId="77777777" w:rsidR="007E7EB7" w:rsidRPr="000961F5" w:rsidRDefault="007E7EB7" w:rsidP="007E7EB7">
            <w:pPr>
              <w:spacing w:after="0"/>
              <w:ind w:left="0"/>
              <w:jc w:val="left"/>
              <w:rPr>
                <w:sz w:val="12"/>
                <w:szCs w:val="12"/>
                <w:lang w:eastAsia="x-none"/>
              </w:rPr>
            </w:pPr>
            <w:r w:rsidRPr="000961F5">
              <w:rPr>
                <w:sz w:val="12"/>
                <w:szCs w:val="12"/>
                <w:lang w:eastAsia="x-none"/>
              </w:rPr>
              <w:t>E</w:t>
            </w:r>
          </w:p>
        </w:tc>
        <w:tc>
          <w:tcPr>
            <w:tcW w:w="9781" w:type="dxa"/>
          </w:tcPr>
          <w:p w14:paraId="3F22CA63" w14:textId="77777777" w:rsidR="007E7EB7" w:rsidRPr="000961F5" w:rsidRDefault="007E7EB7" w:rsidP="007E7EB7">
            <w:pPr>
              <w:spacing w:after="0"/>
              <w:ind w:left="0"/>
              <w:jc w:val="left"/>
              <w:rPr>
                <w:sz w:val="12"/>
                <w:szCs w:val="12"/>
                <w:lang w:eastAsia="x-none"/>
              </w:rPr>
            </w:pPr>
            <w:r w:rsidRPr="000961F5">
              <w:rPr>
                <w:sz w:val="12"/>
                <w:szCs w:val="12"/>
                <w:lang w:eastAsia="x-none"/>
              </w:rPr>
              <w:t xml:space="preserve">A / Final Size of the Institutional Offer </w:t>
            </w:r>
            <w:r w:rsidRPr="000961F5">
              <w:rPr>
                <w:b/>
                <w:sz w:val="12"/>
                <w:szCs w:val="12"/>
                <w:lang w:eastAsia="x-none"/>
              </w:rPr>
              <w:t>[Sub-placing arrangement Field #7]</w:t>
            </w:r>
          </w:p>
        </w:tc>
      </w:tr>
      <w:tr w:rsidR="007E7EB7" w:rsidRPr="000961F5" w14:paraId="1CFEA850" w14:textId="77777777" w:rsidTr="007E7EB7">
        <w:tc>
          <w:tcPr>
            <w:tcW w:w="704" w:type="dxa"/>
          </w:tcPr>
          <w:p w14:paraId="09A0C6C0" w14:textId="77777777" w:rsidR="007E7EB7" w:rsidRPr="000961F5" w:rsidRDefault="007E7EB7" w:rsidP="007E7EB7">
            <w:pPr>
              <w:spacing w:after="0"/>
              <w:ind w:left="0"/>
              <w:jc w:val="left"/>
              <w:rPr>
                <w:sz w:val="12"/>
                <w:szCs w:val="12"/>
                <w:lang w:eastAsia="x-none"/>
              </w:rPr>
            </w:pPr>
            <w:r w:rsidRPr="000961F5">
              <w:rPr>
                <w:sz w:val="12"/>
                <w:szCs w:val="12"/>
                <w:lang w:eastAsia="x-none"/>
              </w:rPr>
              <w:t>F</w:t>
            </w:r>
          </w:p>
        </w:tc>
        <w:tc>
          <w:tcPr>
            <w:tcW w:w="9781" w:type="dxa"/>
          </w:tcPr>
          <w:p w14:paraId="77F56A5F" w14:textId="77777777" w:rsidR="007E7EB7" w:rsidRPr="000961F5" w:rsidRDefault="007E7EB7" w:rsidP="007E7EB7">
            <w:pPr>
              <w:spacing w:after="0"/>
              <w:ind w:left="0"/>
              <w:jc w:val="left"/>
              <w:rPr>
                <w:sz w:val="12"/>
                <w:szCs w:val="12"/>
                <w:lang w:eastAsia="x-none"/>
              </w:rPr>
            </w:pPr>
            <w:r w:rsidRPr="000961F5">
              <w:rPr>
                <w:sz w:val="12"/>
                <w:szCs w:val="12"/>
                <w:lang w:eastAsia="x-none"/>
              </w:rPr>
              <w:t xml:space="preserve">A / (Number of Offer [Security type] </w:t>
            </w:r>
            <w:r w:rsidRPr="000961F5">
              <w:rPr>
                <w:b/>
                <w:sz w:val="12"/>
                <w:szCs w:val="12"/>
                <w:lang w:eastAsia="x-none"/>
              </w:rPr>
              <w:t>[IPO Initiation Field #31]</w:t>
            </w:r>
            <w:r w:rsidRPr="000961F5">
              <w:rPr>
                <w:sz w:val="12"/>
                <w:szCs w:val="12"/>
                <w:lang w:eastAsia="x-none"/>
              </w:rPr>
              <w:t xml:space="preserve"> + Total Exercised Offer Size Adjustment Option (Number of [Security type]) </w:t>
            </w:r>
            <w:r w:rsidRPr="000961F5">
              <w:rPr>
                <w:b/>
                <w:sz w:val="12"/>
                <w:szCs w:val="12"/>
                <w:lang w:eastAsia="x-none"/>
              </w:rPr>
              <w:t xml:space="preserve">[Sub-placing arrangement Field #5] </w:t>
            </w:r>
            <w:r w:rsidRPr="000961F5">
              <w:rPr>
                <w:sz w:val="12"/>
                <w:szCs w:val="12"/>
                <w:lang w:eastAsia="x-none"/>
              </w:rPr>
              <w:t xml:space="preserve">+ Over-allocation (Number of [Security type]) </w:t>
            </w:r>
            <w:r w:rsidRPr="000961F5">
              <w:rPr>
                <w:b/>
                <w:sz w:val="12"/>
                <w:szCs w:val="12"/>
                <w:lang w:eastAsia="x-none"/>
              </w:rPr>
              <w:t>[Sub-placing arrangement Field #6]</w:t>
            </w:r>
            <w:r w:rsidRPr="000961F5">
              <w:rPr>
                <w:sz w:val="12"/>
                <w:szCs w:val="12"/>
                <w:lang w:eastAsia="x-none"/>
              </w:rPr>
              <w:t>)</w:t>
            </w:r>
          </w:p>
        </w:tc>
      </w:tr>
      <w:tr w:rsidR="007E7EB7" w:rsidRPr="000961F5" w14:paraId="56D940B2" w14:textId="77777777" w:rsidTr="007E7EB7">
        <w:tc>
          <w:tcPr>
            <w:tcW w:w="704" w:type="dxa"/>
          </w:tcPr>
          <w:p w14:paraId="708BCAD1" w14:textId="77777777" w:rsidR="007E7EB7" w:rsidRPr="000961F5" w:rsidRDefault="007E7EB7" w:rsidP="007E7EB7">
            <w:pPr>
              <w:spacing w:after="0"/>
              <w:ind w:left="0"/>
              <w:jc w:val="left"/>
              <w:rPr>
                <w:sz w:val="12"/>
                <w:szCs w:val="12"/>
                <w:lang w:eastAsia="x-none"/>
              </w:rPr>
            </w:pPr>
            <w:r w:rsidRPr="000961F5">
              <w:rPr>
                <w:sz w:val="12"/>
                <w:szCs w:val="12"/>
                <w:lang w:eastAsia="x-none"/>
              </w:rPr>
              <w:t>G</w:t>
            </w:r>
          </w:p>
        </w:tc>
        <w:tc>
          <w:tcPr>
            <w:tcW w:w="9781" w:type="dxa"/>
          </w:tcPr>
          <w:p w14:paraId="3DF0B840" w14:textId="77777777" w:rsidR="007E7EB7" w:rsidRPr="000961F5" w:rsidRDefault="007E7EB7" w:rsidP="007E7EB7">
            <w:pPr>
              <w:spacing w:after="0"/>
              <w:ind w:left="0"/>
              <w:jc w:val="left"/>
              <w:rPr>
                <w:sz w:val="12"/>
                <w:szCs w:val="12"/>
                <w:lang w:eastAsia="x-none"/>
              </w:rPr>
            </w:pPr>
            <w:r w:rsidRPr="000961F5">
              <w:rPr>
                <w:sz w:val="12"/>
                <w:szCs w:val="12"/>
                <w:lang w:eastAsia="x-none"/>
              </w:rPr>
              <w:t xml:space="preserve">A / Total Issued Capital After Listing </w:t>
            </w:r>
            <w:r w:rsidRPr="000961F5">
              <w:rPr>
                <w:b/>
                <w:sz w:val="12"/>
                <w:szCs w:val="12"/>
                <w:lang w:eastAsia="x-none"/>
              </w:rPr>
              <w:t xml:space="preserve">[Sub-placing arrangement Field #8] </w:t>
            </w:r>
            <w:r w:rsidRPr="000961F5">
              <w:rPr>
                <w:sz w:val="12"/>
                <w:szCs w:val="12"/>
                <w:lang w:eastAsia="x-none"/>
              </w:rPr>
              <w:t>+</w:t>
            </w:r>
            <w:r w:rsidRPr="000961F5">
              <w:rPr>
                <w:b/>
                <w:sz w:val="12"/>
                <w:szCs w:val="12"/>
                <w:lang w:eastAsia="x-none"/>
              </w:rPr>
              <w:t xml:space="preserve"> </w:t>
            </w:r>
            <w:r w:rsidRPr="000961F5">
              <w:rPr>
                <w:sz w:val="12"/>
                <w:szCs w:val="12"/>
                <w:lang w:eastAsia="x-none"/>
              </w:rPr>
              <w:t xml:space="preserve">Over-allocation (Number of [Security type]) </w:t>
            </w:r>
            <w:r w:rsidRPr="000961F5">
              <w:rPr>
                <w:b/>
                <w:sz w:val="12"/>
                <w:szCs w:val="12"/>
                <w:lang w:eastAsia="x-none"/>
              </w:rPr>
              <w:t>[Sub-placing arrangement Field #6]</w:t>
            </w:r>
            <w:r w:rsidRPr="000961F5">
              <w:rPr>
                <w:sz w:val="12"/>
                <w:szCs w:val="12"/>
                <w:lang w:eastAsia="x-none"/>
              </w:rPr>
              <w:t>)</w:t>
            </w:r>
          </w:p>
        </w:tc>
      </w:tr>
    </w:tbl>
    <w:p w14:paraId="6793D782" w14:textId="77777777" w:rsidR="007E7EB7" w:rsidRPr="000961F5" w:rsidRDefault="007E7EB7" w:rsidP="007E7EB7">
      <w:pPr>
        <w:spacing w:after="0"/>
        <w:ind w:left="0"/>
        <w:jc w:val="left"/>
        <w:rPr>
          <w:lang w:eastAsia="x-none"/>
        </w:rPr>
      </w:pPr>
    </w:p>
    <w:p w14:paraId="01271DBD" w14:textId="1060F9BC" w:rsidR="00C22F67" w:rsidRPr="000961F5" w:rsidRDefault="00C22F67" w:rsidP="003729C3">
      <w:pPr>
        <w:pStyle w:val="Heading5"/>
      </w:pPr>
      <w:r w:rsidRPr="000961F5">
        <w:t>Placee Board Lot Concentration</w:t>
      </w:r>
    </w:p>
    <w:p w14:paraId="2A178A57" w14:textId="77777777" w:rsidR="007E7EB7" w:rsidRPr="000961F5" w:rsidRDefault="007E7EB7" w:rsidP="007E7EB7">
      <w:pPr>
        <w:spacing w:after="0"/>
        <w:ind w:left="0"/>
        <w:jc w:val="left"/>
        <w:rPr>
          <w:lang w:eastAsia="x-none"/>
        </w:rPr>
      </w:pPr>
    </w:p>
    <w:tbl>
      <w:tblPr>
        <w:tblStyle w:val="TableGrid"/>
        <w:tblW w:w="10485" w:type="dxa"/>
        <w:tblLook w:val="04A0" w:firstRow="1" w:lastRow="0" w:firstColumn="1" w:lastColumn="0" w:noHBand="0" w:noVBand="1"/>
      </w:tblPr>
      <w:tblGrid>
        <w:gridCol w:w="1243"/>
        <w:gridCol w:w="1848"/>
        <w:gridCol w:w="1848"/>
        <w:gridCol w:w="1849"/>
        <w:gridCol w:w="1848"/>
        <w:gridCol w:w="1849"/>
      </w:tblGrid>
      <w:tr w:rsidR="007E7EB7" w:rsidRPr="000961F5" w14:paraId="6C570987" w14:textId="77777777" w:rsidTr="007E7EB7">
        <w:tc>
          <w:tcPr>
            <w:tcW w:w="1243" w:type="dxa"/>
            <w:shd w:val="clear" w:color="auto" w:fill="13426B"/>
          </w:tcPr>
          <w:p w14:paraId="64230225" w14:textId="77777777" w:rsidR="007E7EB7" w:rsidRPr="000961F5" w:rsidRDefault="007E7EB7" w:rsidP="007E7EB7">
            <w:pPr>
              <w:spacing w:after="0"/>
              <w:ind w:left="0"/>
              <w:jc w:val="left"/>
              <w:rPr>
                <w:b/>
                <w:sz w:val="10"/>
                <w:szCs w:val="12"/>
                <w:lang w:eastAsia="x-none"/>
              </w:rPr>
            </w:pPr>
            <w:r w:rsidRPr="000961F5">
              <w:rPr>
                <w:b/>
                <w:sz w:val="10"/>
                <w:szCs w:val="12"/>
                <w:lang w:eastAsia="x-none"/>
              </w:rPr>
              <w:t>#</w:t>
            </w:r>
          </w:p>
        </w:tc>
        <w:tc>
          <w:tcPr>
            <w:tcW w:w="1848" w:type="dxa"/>
            <w:shd w:val="clear" w:color="auto" w:fill="13426B"/>
          </w:tcPr>
          <w:p w14:paraId="2E163DC7" w14:textId="77777777" w:rsidR="007E7EB7" w:rsidRPr="000961F5" w:rsidRDefault="007E7EB7" w:rsidP="007E7EB7">
            <w:pPr>
              <w:spacing w:after="0"/>
              <w:ind w:left="0"/>
              <w:jc w:val="left"/>
              <w:rPr>
                <w:b/>
                <w:sz w:val="10"/>
                <w:szCs w:val="12"/>
                <w:lang w:eastAsia="x-none"/>
              </w:rPr>
            </w:pPr>
            <w:r w:rsidRPr="000961F5">
              <w:rPr>
                <w:b/>
                <w:sz w:val="10"/>
                <w:szCs w:val="12"/>
                <w:lang w:eastAsia="x-none"/>
              </w:rPr>
              <w:t>Number of Placees</w:t>
            </w:r>
          </w:p>
        </w:tc>
        <w:tc>
          <w:tcPr>
            <w:tcW w:w="1848" w:type="dxa"/>
            <w:shd w:val="clear" w:color="auto" w:fill="13426B"/>
          </w:tcPr>
          <w:p w14:paraId="264CCA32" w14:textId="77777777" w:rsidR="007E7EB7" w:rsidRPr="000961F5" w:rsidRDefault="007E7EB7" w:rsidP="007E7EB7">
            <w:pPr>
              <w:spacing w:after="0"/>
              <w:ind w:left="0"/>
              <w:jc w:val="left"/>
              <w:rPr>
                <w:b/>
                <w:sz w:val="10"/>
                <w:szCs w:val="12"/>
                <w:lang w:eastAsia="x-none"/>
              </w:rPr>
            </w:pPr>
            <w:r w:rsidRPr="000961F5">
              <w:rPr>
                <w:b/>
                <w:sz w:val="10"/>
                <w:szCs w:val="12"/>
                <w:lang w:eastAsia="x-none"/>
              </w:rPr>
              <w:t>% of Total Placees</w:t>
            </w:r>
          </w:p>
        </w:tc>
        <w:tc>
          <w:tcPr>
            <w:tcW w:w="1849" w:type="dxa"/>
            <w:shd w:val="clear" w:color="auto" w:fill="13426B"/>
          </w:tcPr>
          <w:p w14:paraId="6AF59DE7" w14:textId="77777777" w:rsidR="007E7EB7" w:rsidRPr="000961F5" w:rsidRDefault="007E7EB7" w:rsidP="007E7EB7">
            <w:pPr>
              <w:spacing w:after="0"/>
              <w:ind w:left="0"/>
              <w:jc w:val="left"/>
              <w:rPr>
                <w:b/>
                <w:sz w:val="10"/>
                <w:szCs w:val="12"/>
                <w:lang w:eastAsia="x-none"/>
              </w:rPr>
            </w:pPr>
            <w:r w:rsidRPr="000961F5">
              <w:rPr>
                <w:b/>
                <w:sz w:val="10"/>
                <w:szCs w:val="12"/>
                <w:lang w:eastAsia="x-none"/>
              </w:rPr>
              <w:t>Total Placing [Security Type]</w:t>
            </w:r>
          </w:p>
        </w:tc>
        <w:tc>
          <w:tcPr>
            <w:tcW w:w="1848" w:type="dxa"/>
            <w:shd w:val="clear" w:color="auto" w:fill="13426B"/>
          </w:tcPr>
          <w:p w14:paraId="6BB79A88" w14:textId="77777777" w:rsidR="007E7EB7" w:rsidRPr="000961F5" w:rsidRDefault="007E7EB7" w:rsidP="007E7EB7">
            <w:pPr>
              <w:spacing w:after="0"/>
              <w:ind w:left="0"/>
              <w:jc w:val="left"/>
              <w:rPr>
                <w:b/>
                <w:sz w:val="10"/>
                <w:szCs w:val="12"/>
                <w:lang w:eastAsia="x-none"/>
              </w:rPr>
            </w:pPr>
            <w:r w:rsidRPr="000961F5">
              <w:rPr>
                <w:b/>
                <w:sz w:val="10"/>
                <w:szCs w:val="12"/>
                <w:lang w:eastAsia="x-none"/>
              </w:rPr>
              <w:t>% to Total [Security Type] under Institutional Offer</w:t>
            </w:r>
          </w:p>
        </w:tc>
        <w:tc>
          <w:tcPr>
            <w:tcW w:w="1849" w:type="dxa"/>
            <w:shd w:val="clear" w:color="auto" w:fill="13426B"/>
          </w:tcPr>
          <w:p w14:paraId="7DB037BB" w14:textId="77777777" w:rsidR="007E7EB7" w:rsidRPr="000961F5" w:rsidRDefault="007E7EB7" w:rsidP="007E7EB7">
            <w:pPr>
              <w:spacing w:after="0"/>
              <w:ind w:left="0"/>
              <w:jc w:val="left"/>
              <w:rPr>
                <w:b/>
                <w:sz w:val="10"/>
                <w:szCs w:val="12"/>
                <w:lang w:eastAsia="x-none"/>
              </w:rPr>
            </w:pPr>
            <w:r w:rsidRPr="000961F5">
              <w:rPr>
                <w:b/>
                <w:sz w:val="10"/>
                <w:szCs w:val="12"/>
                <w:lang w:eastAsia="x-none"/>
              </w:rPr>
              <w:t>% to Total [Security Type] under Global Offer</w:t>
            </w:r>
          </w:p>
        </w:tc>
      </w:tr>
      <w:tr w:rsidR="007E7EB7" w:rsidRPr="000961F5" w14:paraId="5D43BCCD" w14:textId="77777777" w:rsidTr="007E7EB7">
        <w:tc>
          <w:tcPr>
            <w:tcW w:w="1243" w:type="dxa"/>
          </w:tcPr>
          <w:p w14:paraId="62155EFA" w14:textId="77777777" w:rsidR="007E7EB7" w:rsidRPr="000961F5" w:rsidRDefault="007E7EB7" w:rsidP="007E7EB7">
            <w:pPr>
              <w:spacing w:after="0"/>
              <w:ind w:left="0"/>
              <w:jc w:val="left"/>
              <w:rPr>
                <w:sz w:val="12"/>
                <w:szCs w:val="12"/>
                <w:lang w:eastAsia="x-none"/>
              </w:rPr>
            </w:pPr>
            <w:r w:rsidRPr="000961F5">
              <w:rPr>
                <w:sz w:val="12"/>
                <w:szCs w:val="12"/>
                <w:lang w:eastAsia="x-none"/>
              </w:rPr>
              <w:t>1 Board Lot</w:t>
            </w:r>
          </w:p>
        </w:tc>
        <w:tc>
          <w:tcPr>
            <w:tcW w:w="1848" w:type="dxa"/>
          </w:tcPr>
          <w:p w14:paraId="68E97C0D" w14:textId="77777777" w:rsidR="007E7EB7" w:rsidRPr="000961F5" w:rsidRDefault="007E7EB7" w:rsidP="007E7EB7">
            <w:pPr>
              <w:spacing w:after="0"/>
              <w:ind w:left="0"/>
              <w:jc w:val="left"/>
              <w:rPr>
                <w:sz w:val="12"/>
                <w:szCs w:val="12"/>
                <w:lang w:eastAsia="x-none"/>
              </w:rPr>
            </w:pPr>
            <w:r w:rsidRPr="000961F5">
              <w:rPr>
                <w:sz w:val="12"/>
                <w:szCs w:val="12"/>
                <w:lang w:eastAsia="x-none"/>
              </w:rPr>
              <w:t>[A]</w:t>
            </w:r>
          </w:p>
        </w:tc>
        <w:tc>
          <w:tcPr>
            <w:tcW w:w="1848" w:type="dxa"/>
          </w:tcPr>
          <w:p w14:paraId="6048F9C1" w14:textId="77777777" w:rsidR="007E7EB7" w:rsidRPr="000961F5" w:rsidRDefault="007E7EB7" w:rsidP="007E7EB7">
            <w:pPr>
              <w:spacing w:after="0"/>
              <w:ind w:left="0"/>
              <w:jc w:val="left"/>
              <w:rPr>
                <w:sz w:val="12"/>
                <w:szCs w:val="12"/>
                <w:lang w:eastAsia="x-none"/>
              </w:rPr>
            </w:pPr>
            <w:r w:rsidRPr="000961F5">
              <w:rPr>
                <w:sz w:val="12"/>
                <w:szCs w:val="12"/>
                <w:lang w:eastAsia="x-none"/>
              </w:rPr>
              <w:t>[B]</w:t>
            </w:r>
          </w:p>
        </w:tc>
        <w:tc>
          <w:tcPr>
            <w:tcW w:w="1849" w:type="dxa"/>
          </w:tcPr>
          <w:p w14:paraId="6AA244B1" w14:textId="77777777" w:rsidR="007E7EB7" w:rsidRPr="000961F5" w:rsidRDefault="007E7EB7" w:rsidP="007E7EB7">
            <w:pPr>
              <w:spacing w:after="0"/>
              <w:ind w:left="0"/>
              <w:jc w:val="left"/>
              <w:rPr>
                <w:sz w:val="12"/>
                <w:szCs w:val="12"/>
                <w:lang w:eastAsia="x-none"/>
              </w:rPr>
            </w:pPr>
            <w:r w:rsidRPr="000961F5">
              <w:rPr>
                <w:sz w:val="12"/>
                <w:szCs w:val="12"/>
                <w:lang w:eastAsia="x-none"/>
              </w:rPr>
              <w:t>[C]</w:t>
            </w:r>
          </w:p>
        </w:tc>
        <w:tc>
          <w:tcPr>
            <w:tcW w:w="1848" w:type="dxa"/>
          </w:tcPr>
          <w:p w14:paraId="6E32237F" w14:textId="77777777" w:rsidR="007E7EB7" w:rsidRPr="000961F5" w:rsidRDefault="007E7EB7" w:rsidP="007E7EB7">
            <w:pPr>
              <w:spacing w:after="0"/>
              <w:ind w:left="0"/>
              <w:jc w:val="left"/>
              <w:rPr>
                <w:sz w:val="12"/>
                <w:szCs w:val="12"/>
                <w:lang w:eastAsia="x-none"/>
              </w:rPr>
            </w:pPr>
            <w:r w:rsidRPr="000961F5">
              <w:rPr>
                <w:sz w:val="12"/>
                <w:szCs w:val="12"/>
                <w:lang w:eastAsia="x-none"/>
              </w:rPr>
              <w:t>[D]</w:t>
            </w:r>
          </w:p>
        </w:tc>
        <w:tc>
          <w:tcPr>
            <w:tcW w:w="1849" w:type="dxa"/>
          </w:tcPr>
          <w:p w14:paraId="1488C03E" w14:textId="77777777" w:rsidR="007E7EB7" w:rsidRPr="000961F5" w:rsidRDefault="007E7EB7" w:rsidP="007E7EB7">
            <w:pPr>
              <w:spacing w:after="0"/>
              <w:ind w:left="0"/>
              <w:jc w:val="left"/>
              <w:rPr>
                <w:sz w:val="12"/>
                <w:szCs w:val="12"/>
                <w:lang w:eastAsia="x-none"/>
              </w:rPr>
            </w:pPr>
            <w:r w:rsidRPr="000961F5">
              <w:rPr>
                <w:sz w:val="12"/>
                <w:szCs w:val="12"/>
                <w:lang w:eastAsia="x-none"/>
              </w:rPr>
              <w:t>[E]</w:t>
            </w:r>
          </w:p>
        </w:tc>
      </w:tr>
      <w:tr w:rsidR="007E7EB7" w:rsidRPr="000961F5" w14:paraId="256C5E87" w14:textId="77777777" w:rsidTr="007E7EB7">
        <w:tc>
          <w:tcPr>
            <w:tcW w:w="1243" w:type="dxa"/>
          </w:tcPr>
          <w:p w14:paraId="0AAED9BF" w14:textId="77777777" w:rsidR="007E7EB7" w:rsidRPr="000961F5" w:rsidRDefault="007E7EB7" w:rsidP="007E7EB7">
            <w:pPr>
              <w:spacing w:after="0"/>
              <w:ind w:left="0"/>
              <w:jc w:val="left"/>
              <w:rPr>
                <w:sz w:val="12"/>
                <w:szCs w:val="12"/>
                <w:lang w:eastAsia="x-none"/>
              </w:rPr>
            </w:pPr>
            <w:r w:rsidRPr="000961F5">
              <w:rPr>
                <w:sz w:val="12"/>
                <w:szCs w:val="12"/>
                <w:lang w:eastAsia="x-none"/>
              </w:rPr>
              <w:t>2 Board lots</w:t>
            </w:r>
          </w:p>
        </w:tc>
        <w:tc>
          <w:tcPr>
            <w:tcW w:w="1848" w:type="dxa"/>
          </w:tcPr>
          <w:p w14:paraId="70E41C9F" w14:textId="77777777" w:rsidR="007E7EB7" w:rsidRPr="000961F5" w:rsidRDefault="007E7EB7" w:rsidP="007E7EB7">
            <w:pPr>
              <w:spacing w:after="0"/>
              <w:ind w:left="0"/>
              <w:jc w:val="left"/>
              <w:rPr>
                <w:sz w:val="12"/>
                <w:szCs w:val="12"/>
                <w:lang w:eastAsia="x-none"/>
              </w:rPr>
            </w:pPr>
          </w:p>
        </w:tc>
        <w:tc>
          <w:tcPr>
            <w:tcW w:w="1848" w:type="dxa"/>
          </w:tcPr>
          <w:p w14:paraId="7A2AEE5A" w14:textId="77777777" w:rsidR="007E7EB7" w:rsidRPr="000961F5" w:rsidRDefault="007E7EB7" w:rsidP="007E7EB7">
            <w:pPr>
              <w:spacing w:after="0"/>
              <w:ind w:left="0"/>
              <w:jc w:val="left"/>
              <w:rPr>
                <w:sz w:val="12"/>
                <w:szCs w:val="12"/>
                <w:lang w:eastAsia="x-none"/>
              </w:rPr>
            </w:pPr>
          </w:p>
        </w:tc>
        <w:tc>
          <w:tcPr>
            <w:tcW w:w="1849" w:type="dxa"/>
          </w:tcPr>
          <w:p w14:paraId="5C06F6CB" w14:textId="77777777" w:rsidR="007E7EB7" w:rsidRPr="000961F5" w:rsidRDefault="007E7EB7" w:rsidP="007E7EB7">
            <w:pPr>
              <w:spacing w:after="0"/>
              <w:ind w:left="0"/>
              <w:jc w:val="left"/>
              <w:rPr>
                <w:sz w:val="12"/>
                <w:szCs w:val="12"/>
                <w:lang w:eastAsia="x-none"/>
              </w:rPr>
            </w:pPr>
          </w:p>
        </w:tc>
        <w:tc>
          <w:tcPr>
            <w:tcW w:w="1848" w:type="dxa"/>
          </w:tcPr>
          <w:p w14:paraId="1236AC94" w14:textId="77777777" w:rsidR="007E7EB7" w:rsidRPr="000961F5" w:rsidRDefault="007E7EB7" w:rsidP="007E7EB7">
            <w:pPr>
              <w:spacing w:after="0"/>
              <w:ind w:left="0"/>
              <w:jc w:val="left"/>
              <w:rPr>
                <w:sz w:val="12"/>
                <w:szCs w:val="12"/>
                <w:lang w:eastAsia="x-none"/>
              </w:rPr>
            </w:pPr>
          </w:p>
        </w:tc>
        <w:tc>
          <w:tcPr>
            <w:tcW w:w="1849" w:type="dxa"/>
          </w:tcPr>
          <w:p w14:paraId="568773A5" w14:textId="77777777" w:rsidR="007E7EB7" w:rsidRPr="000961F5" w:rsidRDefault="007E7EB7" w:rsidP="007E7EB7">
            <w:pPr>
              <w:spacing w:after="0"/>
              <w:ind w:left="0"/>
              <w:jc w:val="left"/>
              <w:rPr>
                <w:sz w:val="12"/>
                <w:szCs w:val="12"/>
                <w:lang w:eastAsia="x-none"/>
              </w:rPr>
            </w:pPr>
          </w:p>
        </w:tc>
      </w:tr>
      <w:tr w:rsidR="007E7EB7" w:rsidRPr="000961F5" w14:paraId="70E71DF7" w14:textId="77777777" w:rsidTr="007E7EB7">
        <w:tc>
          <w:tcPr>
            <w:tcW w:w="1243" w:type="dxa"/>
          </w:tcPr>
          <w:p w14:paraId="497335DD" w14:textId="77777777" w:rsidR="007E7EB7" w:rsidRPr="000961F5" w:rsidRDefault="007E7EB7" w:rsidP="007E7EB7">
            <w:pPr>
              <w:spacing w:after="0"/>
              <w:ind w:left="0"/>
              <w:jc w:val="left"/>
              <w:rPr>
                <w:sz w:val="12"/>
                <w:szCs w:val="12"/>
                <w:lang w:eastAsia="x-none"/>
              </w:rPr>
            </w:pPr>
            <w:r w:rsidRPr="000961F5">
              <w:rPr>
                <w:sz w:val="12"/>
                <w:szCs w:val="12"/>
                <w:lang w:eastAsia="x-none"/>
              </w:rPr>
              <w:t>3 Board Lots</w:t>
            </w:r>
          </w:p>
        </w:tc>
        <w:tc>
          <w:tcPr>
            <w:tcW w:w="1848" w:type="dxa"/>
          </w:tcPr>
          <w:p w14:paraId="63E62A70" w14:textId="77777777" w:rsidR="007E7EB7" w:rsidRPr="000961F5" w:rsidRDefault="007E7EB7" w:rsidP="007E7EB7">
            <w:pPr>
              <w:spacing w:after="0"/>
              <w:ind w:left="0"/>
              <w:jc w:val="left"/>
              <w:rPr>
                <w:sz w:val="12"/>
                <w:szCs w:val="12"/>
                <w:lang w:eastAsia="x-none"/>
              </w:rPr>
            </w:pPr>
          </w:p>
        </w:tc>
        <w:tc>
          <w:tcPr>
            <w:tcW w:w="1848" w:type="dxa"/>
          </w:tcPr>
          <w:p w14:paraId="0FF6EBA6" w14:textId="77777777" w:rsidR="007E7EB7" w:rsidRPr="000961F5" w:rsidRDefault="007E7EB7" w:rsidP="007E7EB7">
            <w:pPr>
              <w:spacing w:after="0"/>
              <w:ind w:left="0"/>
              <w:jc w:val="left"/>
              <w:rPr>
                <w:sz w:val="12"/>
                <w:szCs w:val="12"/>
                <w:lang w:eastAsia="x-none"/>
              </w:rPr>
            </w:pPr>
          </w:p>
        </w:tc>
        <w:tc>
          <w:tcPr>
            <w:tcW w:w="1849" w:type="dxa"/>
          </w:tcPr>
          <w:p w14:paraId="0EBAF46F" w14:textId="77777777" w:rsidR="007E7EB7" w:rsidRPr="000961F5" w:rsidRDefault="007E7EB7" w:rsidP="007E7EB7">
            <w:pPr>
              <w:spacing w:after="0"/>
              <w:ind w:left="0"/>
              <w:jc w:val="left"/>
              <w:rPr>
                <w:sz w:val="12"/>
                <w:szCs w:val="12"/>
                <w:lang w:eastAsia="x-none"/>
              </w:rPr>
            </w:pPr>
          </w:p>
        </w:tc>
        <w:tc>
          <w:tcPr>
            <w:tcW w:w="1848" w:type="dxa"/>
          </w:tcPr>
          <w:p w14:paraId="353FF17C" w14:textId="77777777" w:rsidR="007E7EB7" w:rsidRPr="000961F5" w:rsidRDefault="007E7EB7" w:rsidP="007E7EB7">
            <w:pPr>
              <w:spacing w:after="0"/>
              <w:ind w:left="0"/>
              <w:jc w:val="left"/>
              <w:rPr>
                <w:sz w:val="12"/>
                <w:szCs w:val="12"/>
                <w:lang w:eastAsia="x-none"/>
              </w:rPr>
            </w:pPr>
          </w:p>
        </w:tc>
        <w:tc>
          <w:tcPr>
            <w:tcW w:w="1849" w:type="dxa"/>
          </w:tcPr>
          <w:p w14:paraId="711FED7F" w14:textId="77777777" w:rsidR="007E7EB7" w:rsidRPr="000961F5" w:rsidRDefault="007E7EB7" w:rsidP="007E7EB7">
            <w:pPr>
              <w:spacing w:after="0"/>
              <w:ind w:left="0"/>
              <w:jc w:val="left"/>
              <w:rPr>
                <w:sz w:val="12"/>
                <w:szCs w:val="12"/>
                <w:lang w:eastAsia="x-none"/>
              </w:rPr>
            </w:pPr>
          </w:p>
        </w:tc>
      </w:tr>
      <w:tr w:rsidR="007E7EB7" w:rsidRPr="000961F5" w14:paraId="7AABCB5E" w14:textId="77777777" w:rsidTr="007E7EB7">
        <w:tc>
          <w:tcPr>
            <w:tcW w:w="1243" w:type="dxa"/>
          </w:tcPr>
          <w:p w14:paraId="6D757E3F" w14:textId="77777777" w:rsidR="007E7EB7" w:rsidRPr="000961F5" w:rsidRDefault="007E7EB7" w:rsidP="007E7EB7">
            <w:pPr>
              <w:spacing w:after="0"/>
              <w:ind w:left="0"/>
              <w:jc w:val="left"/>
              <w:rPr>
                <w:sz w:val="12"/>
                <w:szCs w:val="12"/>
                <w:lang w:eastAsia="x-none"/>
              </w:rPr>
            </w:pPr>
            <w:r w:rsidRPr="000961F5">
              <w:rPr>
                <w:sz w:val="12"/>
                <w:szCs w:val="12"/>
                <w:lang w:eastAsia="x-none"/>
              </w:rPr>
              <w:t>4 Board Lots</w:t>
            </w:r>
          </w:p>
        </w:tc>
        <w:tc>
          <w:tcPr>
            <w:tcW w:w="1848" w:type="dxa"/>
          </w:tcPr>
          <w:p w14:paraId="4F7917EB" w14:textId="77777777" w:rsidR="007E7EB7" w:rsidRPr="000961F5" w:rsidRDefault="007E7EB7" w:rsidP="007E7EB7">
            <w:pPr>
              <w:spacing w:after="0"/>
              <w:ind w:left="0"/>
              <w:jc w:val="left"/>
              <w:rPr>
                <w:sz w:val="12"/>
                <w:szCs w:val="12"/>
                <w:lang w:eastAsia="x-none"/>
              </w:rPr>
            </w:pPr>
          </w:p>
        </w:tc>
        <w:tc>
          <w:tcPr>
            <w:tcW w:w="1848" w:type="dxa"/>
          </w:tcPr>
          <w:p w14:paraId="739774E6" w14:textId="77777777" w:rsidR="007E7EB7" w:rsidRPr="000961F5" w:rsidRDefault="007E7EB7" w:rsidP="007E7EB7">
            <w:pPr>
              <w:spacing w:after="0"/>
              <w:ind w:left="0"/>
              <w:jc w:val="left"/>
              <w:rPr>
                <w:sz w:val="12"/>
                <w:szCs w:val="12"/>
                <w:lang w:eastAsia="x-none"/>
              </w:rPr>
            </w:pPr>
          </w:p>
        </w:tc>
        <w:tc>
          <w:tcPr>
            <w:tcW w:w="1849" w:type="dxa"/>
          </w:tcPr>
          <w:p w14:paraId="146C964A" w14:textId="77777777" w:rsidR="007E7EB7" w:rsidRPr="000961F5" w:rsidRDefault="007E7EB7" w:rsidP="007E7EB7">
            <w:pPr>
              <w:spacing w:after="0"/>
              <w:ind w:left="0"/>
              <w:jc w:val="left"/>
              <w:rPr>
                <w:sz w:val="12"/>
                <w:szCs w:val="12"/>
                <w:lang w:eastAsia="x-none"/>
              </w:rPr>
            </w:pPr>
          </w:p>
        </w:tc>
        <w:tc>
          <w:tcPr>
            <w:tcW w:w="1848" w:type="dxa"/>
          </w:tcPr>
          <w:p w14:paraId="24CE5CBE" w14:textId="77777777" w:rsidR="007E7EB7" w:rsidRPr="000961F5" w:rsidRDefault="007E7EB7" w:rsidP="007E7EB7">
            <w:pPr>
              <w:spacing w:after="0"/>
              <w:ind w:left="0"/>
              <w:jc w:val="left"/>
              <w:rPr>
                <w:sz w:val="12"/>
                <w:szCs w:val="12"/>
                <w:lang w:eastAsia="x-none"/>
              </w:rPr>
            </w:pPr>
          </w:p>
        </w:tc>
        <w:tc>
          <w:tcPr>
            <w:tcW w:w="1849" w:type="dxa"/>
          </w:tcPr>
          <w:p w14:paraId="1BC89FEB" w14:textId="77777777" w:rsidR="007E7EB7" w:rsidRPr="000961F5" w:rsidRDefault="007E7EB7" w:rsidP="007E7EB7">
            <w:pPr>
              <w:spacing w:after="0"/>
              <w:ind w:left="0"/>
              <w:jc w:val="left"/>
              <w:rPr>
                <w:sz w:val="12"/>
                <w:szCs w:val="12"/>
                <w:lang w:eastAsia="x-none"/>
              </w:rPr>
            </w:pPr>
          </w:p>
        </w:tc>
      </w:tr>
      <w:tr w:rsidR="007E7EB7" w:rsidRPr="000961F5" w14:paraId="184B8AE9" w14:textId="77777777" w:rsidTr="007E7EB7">
        <w:tc>
          <w:tcPr>
            <w:tcW w:w="1243" w:type="dxa"/>
          </w:tcPr>
          <w:p w14:paraId="2BA5BC8D" w14:textId="77777777" w:rsidR="007E7EB7" w:rsidRPr="000961F5" w:rsidRDefault="007E7EB7" w:rsidP="007E7EB7">
            <w:pPr>
              <w:spacing w:after="0"/>
              <w:ind w:left="0"/>
              <w:jc w:val="left"/>
              <w:rPr>
                <w:sz w:val="12"/>
                <w:szCs w:val="12"/>
                <w:lang w:eastAsia="x-none"/>
              </w:rPr>
            </w:pPr>
            <w:r w:rsidRPr="000961F5">
              <w:rPr>
                <w:rFonts w:hint="eastAsia"/>
                <w:sz w:val="12"/>
                <w:szCs w:val="12"/>
                <w:lang w:eastAsia="x-none"/>
              </w:rPr>
              <w:t>≥</w:t>
            </w:r>
            <w:r w:rsidRPr="000961F5">
              <w:rPr>
                <w:sz w:val="12"/>
                <w:szCs w:val="12"/>
                <w:lang w:eastAsia="x-none"/>
              </w:rPr>
              <w:t>5 Board Lots</w:t>
            </w:r>
          </w:p>
        </w:tc>
        <w:tc>
          <w:tcPr>
            <w:tcW w:w="1848" w:type="dxa"/>
          </w:tcPr>
          <w:p w14:paraId="103F3A2D" w14:textId="77777777" w:rsidR="007E7EB7" w:rsidRPr="000961F5" w:rsidRDefault="007E7EB7" w:rsidP="007E7EB7">
            <w:pPr>
              <w:spacing w:after="0"/>
              <w:ind w:left="0"/>
              <w:jc w:val="left"/>
              <w:rPr>
                <w:sz w:val="12"/>
                <w:szCs w:val="12"/>
                <w:lang w:eastAsia="x-none"/>
              </w:rPr>
            </w:pPr>
          </w:p>
        </w:tc>
        <w:tc>
          <w:tcPr>
            <w:tcW w:w="1848" w:type="dxa"/>
          </w:tcPr>
          <w:p w14:paraId="64A798BA" w14:textId="77777777" w:rsidR="007E7EB7" w:rsidRPr="000961F5" w:rsidRDefault="007E7EB7" w:rsidP="007E7EB7">
            <w:pPr>
              <w:spacing w:after="0"/>
              <w:ind w:left="0"/>
              <w:jc w:val="left"/>
              <w:rPr>
                <w:sz w:val="12"/>
                <w:szCs w:val="12"/>
                <w:lang w:eastAsia="x-none"/>
              </w:rPr>
            </w:pPr>
          </w:p>
        </w:tc>
        <w:tc>
          <w:tcPr>
            <w:tcW w:w="1849" w:type="dxa"/>
          </w:tcPr>
          <w:p w14:paraId="0C9B033F" w14:textId="77777777" w:rsidR="007E7EB7" w:rsidRPr="000961F5" w:rsidRDefault="007E7EB7" w:rsidP="007E7EB7">
            <w:pPr>
              <w:spacing w:after="0"/>
              <w:ind w:left="0"/>
              <w:jc w:val="left"/>
              <w:rPr>
                <w:sz w:val="12"/>
                <w:szCs w:val="12"/>
                <w:lang w:eastAsia="x-none"/>
              </w:rPr>
            </w:pPr>
          </w:p>
        </w:tc>
        <w:tc>
          <w:tcPr>
            <w:tcW w:w="1848" w:type="dxa"/>
          </w:tcPr>
          <w:p w14:paraId="31D83C0A" w14:textId="77777777" w:rsidR="007E7EB7" w:rsidRPr="000961F5" w:rsidRDefault="007E7EB7" w:rsidP="007E7EB7">
            <w:pPr>
              <w:spacing w:after="0"/>
              <w:ind w:left="0"/>
              <w:jc w:val="left"/>
              <w:rPr>
                <w:sz w:val="12"/>
                <w:szCs w:val="12"/>
                <w:lang w:eastAsia="x-none"/>
              </w:rPr>
            </w:pPr>
          </w:p>
        </w:tc>
        <w:tc>
          <w:tcPr>
            <w:tcW w:w="1849" w:type="dxa"/>
          </w:tcPr>
          <w:p w14:paraId="4F840F4B" w14:textId="77777777" w:rsidR="007E7EB7" w:rsidRPr="000961F5" w:rsidRDefault="007E7EB7" w:rsidP="007E7EB7">
            <w:pPr>
              <w:spacing w:after="0"/>
              <w:ind w:left="0"/>
              <w:jc w:val="left"/>
              <w:rPr>
                <w:sz w:val="12"/>
                <w:szCs w:val="12"/>
                <w:lang w:eastAsia="x-none"/>
              </w:rPr>
            </w:pPr>
          </w:p>
        </w:tc>
      </w:tr>
    </w:tbl>
    <w:p w14:paraId="251CDE3E" w14:textId="77777777" w:rsidR="007E7EB7" w:rsidRPr="000961F5" w:rsidRDefault="007E7EB7" w:rsidP="007E7EB7">
      <w:pPr>
        <w:spacing w:after="0"/>
        <w:ind w:left="0"/>
        <w:jc w:val="left"/>
        <w:rPr>
          <w:lang w:eastAsia="x-none"/>
        </w:rPr>
      </w:pPr>
    </w:p>
    <w:tbl>
      <w:tblPr>
        <w:tblStyle w:val="TableGrid"/>
        <w:tblW w:w="10485" w:type="dxa"/>
        <w:tblLook w:val="04A0" w:firstRow="1" w:lastRow="0" w:firstColumn="1" w:lastColumn="0" w:noHBand="0" w:noVBand="1"/>
      </w:tblPr>
      <w:tblGrid>
        <w:gridCol w:w="704"/>
        <w:gridCol w:w="9781"/>
      </w:tblGrid>
      <w:tr w:rsidR="007E7EB7" w:rsidRPr="000961F5" w14:paraId="013825B9" w14:textId="77777777" w:rsidTr="007E7EB7">
        <w:trPr>
          <w:trHeight w:val="115"/>
        </w:trPr>
        <w:tc>
          <w:tcPr>
            <w:tcW w:w="704" w:type="dxa"/>
            <w:vMerge w:val="restart"/>
            <w:shd w:val="clear" w:color="auto" w:fill="13426B"/>
          </w:tcPr>
          <w:p w14:paraId="5F86C2F1" w14:textId="77777777" w:rsidR="007E7EB7" w:rsidRPr="000961F5" w:rsidRDefault="007E7EB7" w:rsidP="007E7EB7">
            <w:pPr>
              <w:spacing w:after="0"/>
              <w:ind w:left="0"/>
              <w:jc w:val="left"/>
              <w:rPr>
                <w:b/>
                <w:sz w:val="10"/>
                <w:szCs w:val="12"/>
                <w:lang w:eastAsia="x-none"/>
              </w:rPr>
            </w:pPr>
            <w:r w:rsidRPr="000961F5">
              <w:rPr>
                <w:b/>
                <w:sz w:val="10"/>
                <w:szCs w:val="12"/>
                <w:lang w:eastAsia="x-none"/>
              </w:rPr>
              <w:t>Data field</w:t>
            </w:r>
          </w:p>
        </w:tc>
        <w:tc>
          <w:tcPr>
            <w:tcW w:w="9781" w:type="dxa"/>
            <w:vMerge w:val="restart"/>
            <w:shd w:val="clear" w:color="auto" w:fill="13426B"/>
          </w:tcPr>
          <w:p w14:paraId="4FF19042" w14:textId="77777777" w:rsidR="007E7EB7" w:rsidRPr="000961F5" w:rsidRDefault="007E7EB7" w:rsidP="007E7EB7">
            <w:pPr>
              <w:spacing w:after="0"/>
              <w:ind w:left="0"/>
              <w:jc w:val="left"/>
              <w:rPr>
                <w:b/>
                <w:sz w:val="10"/>
                <w:szCs w:val="12"/>
                <w:lang w:eastAsia="x-none"/>
              </w:rPr>
            </w:pPr>
            <w:r w:rsidRPr="000961F5">
              <w:rPr>
                <w:b/>
                <w:sz w:val="10"/>
                <w:szCs w:val="12"/>
                <w:lang w:eastAsia="x-none"/>
              </w:rPr>
              <w:t>Formula / business logic</w:t>
            </w:r>
          </w:p>
        </w:tc>
      </w:tr>
      <w:tr w:rsidR="007E7EB7" w:rsidRPr="000961F5" w14:paraId="726BC4D3" w14:textId="77777777" w:rsidTr="007E7EB7">
        <w:trPr>
          <w:trHeight w:val="115"/>
        </w:trPr>
        <w:tc>
          <w:tcPr>
            <w:tcW w:w="704" w:type="dxa"/>
            <w:vMerge/>
            <w:shd w:val="clear" w:color="auto" w:fill="13426B"/>
          </w:tcPr>
          <w:p w14:paraId="620BD357" w14:textId="77777777" w:rsidR="007E7EB7" w:rsidRPr="000961F5" w:rsidRDefault="007E7EB7" w:rsidP="007E7EB7">
            <w:pPr>
              <w:spacing w:after="0"/>
              <w:ind w:left="0"/>
              <w:jc w:val="left"/>
              <w:rPr>
                <w:b/>
                <w:sz w:val="10"/>
                <w:szCs w:val="12"/>
                <w:lang w:eastAsia="x-none"/>
              </w:rPr>
            </w:pPr>
          </w:p>
        </w:tc>
        <w:tc>
          <w:tcPr>
            <w:tcW w:w="9781" w:type="dxa"/>
            <w:vMerge/>
            <w:shd w:val="clear" w:color="auto" w:fill="13426B"/>
          </w:tcPr>
          <w:p w14:paraId="7AB7A617" w14:textId="77777777" w:rsidR="007E7EB7" w:rsidRPr="000961F5" w:rsidRDefault="007E7EB7" w:rsidP="007E7EB7">
            <w:pPr>
              <w:spacing w:after="0"/>
              <w:ind w:left="0"/>
              <w:jc w:val="left"/>
              <w:rPr>
                <w:b/>
                <w:sz w:val="10"/>
                <w:szCs w:val="12"/>
                <w:lang w:eastAsia="x-none"/>
              </w:rPr>
            </w:pPr>
          </w:p>
        </w:tc>
      </w:tr>
      <w:tr w:rsidR="007E7EB7" w:rsidRPr="000961F5" w14:paraId="56757685" w14:textId="77777777" w:rsidTr="007E7EB7">
        <w:tc>
          <w:tcPr>
            <w:tcW w:w="704" w:type="dxa"/>
          </w:tcPr>
          <w:p w14:paraId="2B6AD840" w14:textId="77777777" w:rsidR="007E7EB7" w:rsidRPr="000961F5" w:rsidRDefault="007E7EB7" w:rsidP="007E7EB7">
            <w:pPr>
              <w:spacing w:after="0"/>
              <w:ind w:left="0"/>
              <w:jc w:val="left"/>
              <w:rPr>
                <w:sz w:val="12"/>
                <w:szCs w:val="12"/>
                <w:lang w:eastAsia="x-none"/>
              </w:rPr>
            </w:pPr>
            <w:r w:rsidRPr="000961F5">
              <w:rPr>
                <w:sz w:val="12"/>
                <w:szCs w:val="12"/>
                <w:lang w:eastAsia="x-none"/>
              </w:rPr>
              <w:t>A</w:t>
            </w:r>
          </w:p>
        </w:tc>
        <w:tc>
          <w:tcPr>
            <w:tcW w:w="9781" w:type="dxa"/>
          </w:tcPr>
          <w:p w14:paraId="3CF6E3FF" w14:textId="03B35F20" w:rsidR="007E7EB7" w:rsidRPr="000961F5" w:rsidRDefault="007E7EB7" w:rsidP="007E7EB7">
            <w:pPr>
              <w:spacing w:after="0"/>
              <w:ind w:left="0"/>
              <w:jc w:val="left"/>
              <w:rPr>
                <w:sz w:val="12"/>
                <w:szCs w:val="12"/>
                <w:lang w:eastAsia="x-none"/>
              </w:rPr>
            </w:pPr>
            <w:r w:rsidRPr="000961F5">
              <w:rPr>
                <w:sz w:val="12"/>
                <w:szCs w:val="12"/>
                <w:lang w:eastAsia="x-none"/>
              </w:rPr>
              <w:t>Number of [Security type] allocated held by each category from Placee list (</w:t>
            </w:r>
            <w:r w:rsidRPr="00381BCA">
              <w:rPr>
                <w:sz w:val="12"/>
                <w:szCs w:val="12"/>
                <w:lang w:eastAsia="x-none"/>
              </w:rPr>
              <w:fldChar w:fldCharType="begin"/>
            </w:r>
            <w:r w:rsidRPr="000961F5">
              <w:rPr>
                <w:sz w:val="12"/>
                <w:szCs w:val="12"/>
                <w:lang w:eastAsia="x-none"/>
              </w:rPr>
              <w:instrText xml:space="preserve"> REF _Ref58530565 \r \h  \* MERGEFORMAT </w:instrText>
            </w:r>
            <w:r w:rsidRPr="00381BCA">
              <w:rPr>
                <w:sz w:val="12"/>
                <w:szCs w:val="12"/>
                <w:lang w:eastAsia="x-none"/>
              </w:rPr>
            </w:r>
            <w:r w:rsidRPr="00381BCA">
              <w:rPr>
                <w:sz w:val="12"/>
                <w:szCs w:val="12"/>
                <w:lang w:eastAsia="x-none"/>
              </w:rPr>
              <w:fldChar w:fldCharType="separate"/>
            </w:r>
            <w:r w:rsidR="00A57E12">
              <w:rPr>
                <w:b/>
                <w:bCs/>
                <w:sz w:val="12"/>
                <w:szCs w:val="12"/>
                <w:lang w:val="en-US" w:eastAsia="x-none"/>
              </w:rPr>
              <w:t>Error! Reference source not found.</w:t>
            </w:r>
            <w:r w:rsidRPr="00381BCA">
              <w:rPr>
                <w:sz w:val="12"/>
                <w:szCs w:val="12"/>
                <w:lang w:eastAsia="x-none"/>
              </w:rPr>
              <w:fldChar w:fldCharType="end"/>
            </w:r>
            <w:r w:rsidRPr="000961F5">
              <w:rPr>
                <w:sz w:val="12"/>
                <w:szCs w:val="12"/>
                <w:lang w:eastAsia="x-none"/>
              </w:rPr>
              <w:t>), each rounded down to the nearest board lot:</w:t>
            </w:r>
          </w:p>
          <w:p w14:paraId="669571D2" w14:textId="77777777" w:rsidR="007E7EB7" w:rsidRPr="000961F5" w:rsidRDefault="007E7EB7" w:rsidP="007E7EB7">
            <w:pPr>
              <w:spacing w:after="0"/>
              <w:ind w:left="0"/>
              <w:jc w:val="left"/>
              <w:rPr>
                <w:sz w:val="12"/>
                <w:szCs w:val="12"/>
                <w:lang w:eastAsia="x-none"/>
              </w:rPr>
            </w:pPr>
          </w:p>
          <w:p w14:paraId="0E3C6A5F" w14:textId="77777777" w:rsidR="007E7EB7" w:rsidRPr="000961F5" w:rsidRDefault="007E7EB7" w:rsidP="007E7EB7">
            <w:pPr>
              <w:pStyle w:val="ListParagraph"/>
              <w:numPr>
                <w:ilvl w:val="0"/>
                <w:numId w:val="102"/>
              </w:numPr>
              <w:spacing w:after="0"/>
              <w:ind w:leftChars="0" w:left="177" w:hanging="177"/>
              <w:jc w:val="left"/>
              <w:rPr>
                <w:sz w:val="12"/>
                <w:szCs w:val="12"/>
                <w:lang w:eastAsia="x-none"/>
              </w:rPr>
            </w:pPr>
            <w:r w:rsidRPr="000961F5">
              <w:rPr>
                <w:sz w:val="12"/>
                <w:szCs w:val="12"/>
                <w:lang w:eastAsia="x-none"/>
              </w:rPr>
              <w:lastRenderedPageBreak/>
              <w:t>Sum of number of placees allocated 1 board lot</w:t>
            </w:r>
          </w:p>
          <w:p w14:paraId="3EC97343" w14:textId="77777777" w:rsidR="007E7EB7" w:rsidRPr="000961F5" w:rsidRDefault="007E7EB7" w:rsidP="007E7EB7">
            <w:pPr>
              <w:pStyle w:val="ListParagraph"/>
              <w:numPr>
                <w:ilvl w:val="0"/>
                <w:numId w:val="102"/>
              </w:numPr>
              <w:spacing w:after="0"/>
              <w:ind w:leftChars="0" w:left="177" w:hanging="177"/>
              <w:jc w:val="left"/>
              <w:rPr>
                <w:sz w:val="12"/>
                <w:szCs w:val="12"/>
                <w:lang w:eastAsia="x-none"/>
              </w:rPr>
            </w:pPr>
            <w:r w:rsidRPr="000961F5">
              <w:rPr>
                <w:sz w:val="12"/>
                <w:szCs w:val="12"/>
                <w:lang w:eastAsia="x-none"/>
              </w:rPr>
              <w:t>Sum of number of placees allocated 2 board lots</w:t>
            </w:r>
          </w:p>
          <w:p w14:paraId="5157A662" w14:textId="77777777" w:rsidR="007E7EB7" w:rsidRPr="000961F5" w:rsidRDefault="007E7EB7" w:rsidP="007E7EB7">
            <w:pPr>
              <w:pStyle w:val="ListParagraph"/>
              <w:numPr>
                <w:ilvl w:val="0"/>
                <w:numId w:val="102"/>
              </w:numPr>
              <w:spacing w:after="0"/>
              <w:ind w:leftChars="0" w:left="177" w:hanging="177"/>
              <w:jc w:val="left"/>
              <w:rPr>
                <w:sz w:val="12"/>
                <w:szCs w:val="12"/>
                <w:lang w:eastAsia="x-none"/>
              </w:rPr>
            </w:pPr>
            <w:r w:rsidRPr="000961F5">
              <w:rPr>
                <w:sz w:val="12"/>
                <w:szCs w:val="12"/>
                <w:lang w:eastAsia="x-none"/>
              </w:rPr>
              <w:t>Sum of number of placees allocated 3 board lots</w:t>
            </w:r>
          </w:p>
          <w:p w14:paraId="2A96DDA9" w14:textId="77777777" w:rsidR="007E7EB7" w:rsidRPr="000961F5" w:rsidRDefault="007E7EB7" w:rsidP="007E7EB7">
            <w:pPr>
              <w:pStyle w:val="ListParagraph"/>
              <w:numPr>
                <w:ilvl w:val="0"/>
                <w:numId w:val="102"/>
              </w:numPr>
              <w:spacing w:after="0"/>
              <w:ind w:leftChars="0" w:left="177" w:hanging="177"/>
              <w:jc w:val="left"/>
              <w:rPr>
                <w:sz w:val="12"/>
                <w:szCs w:val="12"/>
                <w:lang w:eastAsia="x-none"/>
              </w:rPr>
            </w:pPr>
            <w:r w:rsidRPr="000961F5">
              <w:rPr>
                <w:sz w:val="12"/>
                <w:szCs w:val="12"/>
                <w:lang w:eastAsia="x-none"/>
              </w:rPr>
              <w:t>Sum of number of placees allocated 4 board lots</w:t>
            </w:r>
          </w:p>
          <w:p w14:paraId="78C270FC" w14:textId="77777777" w:rsidR="007E7EB7" w:rsidRPr="000961F5" w:rsidRDefault="007E7EB7" w:rsidP="007E7EB7">
            <w:pPr>
              <w:pStyle w:val="ListParagraph"/>
              <w:numPr>
                <w:ilvl w:val="0"/>
                <w:numId w:val="102"/>
              </w:numPr>
              <w:spacing w:after="0"/>
              <w:ind w:leftChars="0" w:left="177" w:hanging="177"/>
              <w:jc w:val="left"/>
              <w:rPr>
                <w:sz w:val="12"/>
                <w:szCs w:val="12"/>
                <w:lang w:eastAsia="x-none"/>
              </w:rPr>
            </w:pPr>
            <w:r w:rsidRPr="000961F5">
              <w:rPr>
                <w:sz w:val="12"/>
                <w:szCs w:val="12"/>
                <w:lang w:eastAsia="x-none"/>
              </w:rPr>
              <w:t>Sum of number of placees allocated 5 board lots or more</w:t>
            </w:r>
          </w:p>
        </w:tc>
      </w:tr>
      <w:tr w:rsidR="007E7EB7" w:rsidRPr="000961F5" w14:paraId="2A2E1601" w14:textId="77777777" w:rsidTr="007E7EB7">
        <w:tc>
          <w:tcPr>
            <w:tcW w:w="704" w:type="dxa"/>
          </w:tcPr>
          <w:p w14:paraId="7350B9A2" w14:textId="77777777" w:rsidR="007E7EB7" w:rsidRPr="000961F5" w:rsidRDefault="007E7EB7" w:rsidP="007E7EB7">
            <w:pPr>
              <w:spacing w:after="0"/>
              <w:ind w:left="0"/>
              <w:jc w:val="left"/>
              <w:rPr>
                <w:sz w:val="12"/>
                <w:szCs w:val="12"/>
                <w:lang w:eastAsia="x-none"/>
              </w:rPr>
            </w:pPr>
            <w:r w:rsidRPr="000961F5">
              <w:rPr>
                <w:sz w:val="12"/>
                <w:szCs w:val="12"/>
                <w:lang w:eastAsia="x-none"/>
              </w:rPr>
              <w:lastRenderedPageBreak/>
              <w:t>B</w:t>
            </w:r>
          </w:p>
        </w:tc>
        <w:tc>
          <w:tcPr>
            <w:tcW w:w="9781" w:type="dxa"/>
          </w:tcPr>
          <w:p w14:paraId="7AEE7C93" w14:textId="77777777" w:rsidR="007E7EB7" w:rsidRPr="000961F5" w:rsidRDefault="007E7EB7" w:rsidP="007E7EB7">
            <w:pPr>
              <w:spacing w:after="0"/>
              <w:ind w:left="0"/>
              <w:jc w:val="left"/>
              <w:rPr>
                <w:sz w:val="12"/>
                <w:szCs w:val="12"/>
                <w:lang w:eastAsia="x-none"/>
              </w:rPr>
            </w:pPr>
            <w:r w:rsidRPr="000961F5">
              <w:rPr>
                <w:sz w:val="12"/>
                <w:szCs w:val="12"/>
                <w:lang w:eastAsia="x-none"/>
              </w:rPr>
              <w:t>A / Total number of placees</w:t>
            </w:r>
          </w:p>
        </w:tc>
      </w:tr>
      <w:tr w:rsidR="007E7EB7" w:rsidRPr="000961F5" w14:paraId="6CF62601" w14:textId="77777777" w:rsidTr="007E7EB7">
        <w:tc>
          <w:tcPr>
            <w:tcW w:w="704" w:type="dxa"/>
          </w:tcPr>
          <w:p w14:paraId="450EEEEB" w14:textId="77777777" w:rsidR="007E7EB7" w:rsidRPr="000961F5" w:rsidRDefault="007E7EB7" w:rsidP="007E7EB7">
            <w:pPr>
              <w:spacing w:after="0"/>
              <w:ind w:left="0"/>
              <w:jc w:val="left"/>
              <w:rPr>
                <w:sz w:val="12"/>
                <w:szCs w:val="12"/>
                <w:lang w:eastAsia="x-none"/>
              </w:rPr>
            </w:pPr>
            <w:r w:rsidRPr="000961F5">
              <w:rPr>
                <w:sz w:val="12"/>
                <w:szCs w:val="12"/>
                <w:lang w:eastAsia="x-none"/>
              </w:rPr>
              <w:t>C</w:t>
            </w:r>
          </w:p>
        </w:tc>
        <w:tc>
          <w:tcPr>
            <w:tcW w:w="9781" w:type="dxa"/>
          </w:tcPr>
          <w:p w14:paraId="68F07CF1" w14:textId="77777777" w:rsidR="007E7EB7" w:rsidRPr="000961F5" w:rsidRDefault="007E7EB7" w:rsidP="007E7EB7">
            <w:pPr>
              <w:spacing w:after="0"/>
              <w:ind w:left="0"/>
              <w:jc w:val="left"/>
              <w:rPr>
                <w:sz w:val="12"/>
                <w:szCs w:val="12"/>
                <w:lang w:eastAsia="x-none"/>
              </w:rPr>
            </w:pPr>
            <w:r w:rsidRPr="000961F5">
              <w:rPr>
                <w:sz w:val="12"/>
                <w:szCs w:val="12"/>
                <w:lang w:eastAsia="x-none"/>
              </w:rPr>
              <w:t>Respective number of shares placed to placees allocated 1, 2, 3, 4 and 5 or more board lots</w:t>
            </w:r>
          </w:p>
        </w:tc>
      </w:tr>
      <w:tr w:rsidR="007E7EB7" w:rsidRPr="000961F5" w14:paraId="18C62A3C" w14:textId="77777777" w:rsidTr="007E7EB7">
        <w:tc>
          <w:tcPr>
            <w:tcW w:w="704" w:type="dxa"/>
          </w:tcPr>
          <w:p w14:paraId="3A1CE941" w14:textId="77777777" w:rsidR="007E7EB7" w:rsidRPr="000961F5" w:rsidRDefault="007E7EB7" w:rsidP="007E7EB7">
            <w:pPr>
              <w:spacing w:after="0"/>
              <w:ind w:left="0"/>
              <w:jc w:val="left"/>
              <w:rPr>
                <w:sz w:val="12"/>
                <w:szCs w:val="12"/>
                <w:lang w:eastAsia="x-none"/>
              </w:rPr>
            </w:pPr>
            <w:r w:rsidRPr="000961F5">
              <w:rPr>
                <w:sz w:val="12"/>
                <w:szCs w:val="12"/>
                <w:lang w:eastAsia="x-none"/>
              </w:rPr>
              <w:t>D</w:t>
            </w:r>
          </w:p>
        </w:tc>
        <w:tc>
          <w:tcPr>
            <w:tcW w:w="9781" w:type="dxa"/>
          </w:tcPr>
          <w:p w14:paraId="022D23E1" w14:textId="77777777" w:rsidR="007E7EB7" w:rsidRPr="000961F5" w:rsidRDefault="007E7EB7" w:rsidP="007E7EB7">
            <w:pPr>
              <w:spacing w:after="0"/>
              <w:ind w:left="0"/>
              <w:jc w:val="left"/>
              <w:rPr>
                <w:sz w:val="12"/>
                <w:szCs w:val="12"/>
                <w:lang w:eastAsia="x-none"/>
              </w:rPr>
            </w:pPr>
            <w:r w:rsidRPr="000961F5">
              <w:rPr>
                <w:sz w:val="12"/>
                <w:szCs w:val="12"/>
                <w:lang w:eastAsia="x-none"/>
              </w:rPr>
              <w:t xml:space="preserve">C / (Final Size of the Institutional Offer </w:t>
            </w:r>
            <w:r w:rsidRPr="000961F5">
              <w:rPr>
                <w:b/>
                <w:sz w:val="12"/>
                <w:szCs w:val="12"/>
                <w:lang w:eastAsia="x-none"/>
              </w:rPr>
              <w:t>[Sub-placing arrangement Field #7]</w:t>
            </w:r>
            <w:r w:rsidRPr="000961F5">
              <w:rPr>
                <w:sz w:val="12"/>
                <w:szCs w:val="12"/>
                <w:lang w:eastAsia="x-none"/>
              </w:rPr>
              <w:t xml:space="preserve"> - Over-allocation (Number of [Security type]) </w:t>
            </w:r>
            <w:r w:rsidRPr="000961F5">
              <w:rPr>
                <w:b/>
                <w:sz w:val="12"/>
                <w:szCs w:val="12"/>
                <w:lang w:eastAsia="x-none"/>
              </w:rPr>
              <w:t>[Sub-placing arrangement Field #6]</w:t>
            </w:r>
            <w:r w:rsidRPr="000961F5">
              <w:rPr>
                <w:sz w:val="12"/>
                <w:szCs w:val="12"/>
                <w:lang w:eastAsia="x-none"/>
              </w:rPr>
              <w:t xml:space="preserve">) </w:t>
            </w:r>
          </w:p>
        </w:tc>
      </w:tr>
      <w:tr w:rsidR="007E7EB7" w:rsidRPr="000961F5" w14:paraId="4873DCAB" w14:textId="77777777" w:rsidTr="007E7EB7">
        <w:tc>
          <w:tcPr>
            <w:tcW w:w="704" w:type="dxa"/>
          </w:tcPr>
          <w:p w14:paraId="054EFBD2" w14:textId="77777777" w:rsidR="007E7EB7" w:rsidRPr="000961F5" w:rsidRDefault="007E7EB7" w:rsidP="007E7EB7">
            <w:pPr>
              <w:spacing w:after="0"/>
              <w:ind w:left="0"/>
              <w:jc w:val="left"/>
              <w:rPr>
                <w:sz w:val="12"/>
                <w:szCs w:val="12"/>
                <w:lang w:eastAsia="x-none"/>
              </w:rPr>
            </w:pPr>
            <w:r w:rsidRPr="000961F5">
              <w:rPr>
                <w:sz w:val="12"/>
                <w:szCs w:val="12"/>
                <w:lang w:eastAsia="x-none"/>
              </w:rPr>
              <w:t>E</w:t>
            </w:r>
          </w:p>
        </w:tc>
        <w:tc>
          <w:tcPr>
            <w:tcW w:w="9781" w:type="dxa"/>
          </w:tcPr>
          <w:p w14:paraId="421F5E5D" w14:textId="77777777" w:rsidR="007E7EB7" w:rsidRPr="000961F5" w:rsidRDefault="007E7EB7" w:rsidP="007E7EB7">
            <w:pPr>
              <w:spacing w:after="0"/>
              <w:ind w:left="0"/>
              <w:jc w:val="left"/>
              <w:rPr>
                <w:sz w:val="12"/>
                <w:szCs w:val="12"/>
                <w:lang w:eastAsia="x-none"/>
              </w:rPr>
            </w:pPr>
            <w:r w:rsidRPr="000961F5">
              <w:rPr>
                <w:sz w:val="12"/>
                <w:szCs w:val="12"/>
                <w:lang w:eastAsia="x-none"/>
              </w:rPr>
              <w:t xml:space="preserve">C / (Number of Offer [Security type] </w:t>
            </w:r>
            <w:r w:rsidRPr="000961F5">
              <w:rPr>
                <w:b/>
                <w:sz w:val="12"/>
                <w:szCs w:val="12"/>
                <w:lang w:eastAsia="x-none"/>
              </w:rPr>
              <w:t>[IPO Initiation Field #31]</w:t>
            </w:r>
            <w:r w:rsidRPr="000961F5">
              <w:rPr>
                <w:sz w:val="12"/>
                <w:szCs w:val="12"/>
                <w:lang w:eastAsia="x-none"/>
              </w:rPr>
              <w:t xml:space="preserve"> + Total Exercised Offer Size Adjustment Option (Number of [Security type]) </w:t>
            </w:r>
            <w:r w:rsidRPr="000961F5">
              <w:rPr>
                <w:b/>
                <w:sz w:val="12"/>
                <w:szCs w:val="12"/>
                <w:lang w:eastAsia="x-none"/>
              </w:rPr>
              <w:t>[Sub-placing arrangement Field #5]</w:t>
            </w:r>
            <w:r w:rsidRPr="000961F5">
              <w:rPr>
                <w:sz w:val="12"/>
                <w:szCs w:val="12"/>
                <w:lang w:eastAsia="x-none"/>
              </w:rPr>
              <w:t>)</w:t>
            </w:r>
          </w:p>
        </w:tc>
      </w:tr>
    </w:tbl>
    <w:p w14:paraId="01FF5465" w14:textId="413E699A" w:rsidR="00150305" w:rsidRPr="000961F5" w:rsidRDefault="00150305" w:rsidP="003729C3">
      <w:pPr>
        <w:rPr>
          <w:lang w:val="en-US"/>
        </w:rPr>
      </w:pPr>
    </w:p>
    <w:p w14:paraId="5114D7B0" w14:textId="43CBF192" w:rsidR="000D2D65" w:rsidRPr="000961F5" w:rsidRDefault="000D2D65" w:rsidP="003729C3">
      <w:pPr>
        <w:pStyle w:val="Heading4"/>
        <w:rPr>
          <w:lang w:val="en-US"/>
        </w:rPr>
      </w:pPr>
      <w:bookmarkStart w:id="477" w:name="_Toc62722930"/>
      <w:bookmarkStart w:id="478" w:name="_Toc65058071"/>
      <w:bookmarkStart w:id="479" w:name="_Toc65138873"/>
      <w:bookmarkStart w:id="480" w:name="_Toc65145853"/>
      <w:r w:rsidRPr="000961F5">
        <w:t>Top 25 Public Offer [Security type holder]</w:t>
      </w:r>
      <w:bookmarkEnd w:id="477"/>
      <w:bookmarkEnd w:id="478"/>
      <w:bookmarkEnd w:id="479"/>
      <w:bookmarkEnd w:id="480"/>
    </w:p>
    <w:p w14:paraId="56EFB043" w14:textId="4497328A" w:rsidR="000D2D65" w:rsidRPr="000961F5" w:rsidRDefault="000D2D65" w:rsidP="003729C3">
      <w:pPr>
        <w:ind w:left="0"/>
        <w:rPr>
          <w:lang w:val="en-US"/>
        </w:rPr>
      </w:pPr>
    </w:p>
    <w:p w14:paraId="1392C26A" w14:textId="108CE909" w:rsidR="009662C1" w:rsidRPr="000961F5" w:rsidRDefault="009662C1" w:rsidP="003729C3">
      <w:pPr>
        <w:pStyle w:val="Heading5"/>
      </w:pPr>
      <w:r w:rsidRPr="000961F5">
        <w:t>Detailed View of Top 25 Public Offer [Security type holder]</w:t>
      </w:r>
    </w:p>
    <w:p w14:paraId="003909C5" w14:textId="77777777" w:rsidR="009662C1" w:rsidRPr="000961F5" w:rsidRDefault="009662C1" w:rsidP="009662C1">
      <w:pPr>
        <w:spacing w:after="0"/>
        <w:ind w:left="0"/>
        <w:jc w:val="left"/>
        <w:rPr>
          <w:lang w:eastAsia="x-none"/>
        </w:rPr>
      </w:pPr>
    </w:p>
    <w:tbl>
      <w:tblPr>
        <w:tblStyle w:val="TableGrid"/>
        <w:tblW w:w="0" w:type="auto"/>
        <w:tblCellMar>
          <w:left w:w="57" w:type="dxa"/>
          <w:right w:w="57" w:type="dxa"/>
        </w:tblCellMar>
        <w:tblLook w:val="04A0" w:firstRow="1" w:lastRow="0" w:firstColumn="1" w:lastColumn="0" w:noHBand="0" w:noVBand="1"/>
      </w:tblPr>
      <w:tblGrid>
        <w:gridCol w:w="328"/>
        <w:gridCol w:w="556"/>
        <w:gridCol w:w="672"/>
        <w:gridCol w:w="784"/>
        <w:gridCol w:w="843"/>
        <w:gridCol w:w="446"/>
        <w:gridCol w:w="885"/>
        <w:gridCol w:w="535"/>
        <w:gridCol w:w="885"/>
        <w:gridCol w:w="636"/>
        <w:gridCol w:w="765"/>
        <w:gridCol w:w="787"/>
        <w:gridCol w:w="765"/>
        <w:gridCol w:w="807"/>
        <w:gridCol w:w="765"/>
      </w:tblGrid>
      <w:tr w:rsidR="009662C1" w:rsidRPr="000961F5" w14:paraId="3DD031F7" w14:textId="77777777" w:rsidTr="009662C1">
        <w:tc>
          <w:tcPr>
            <w:tcW w:w="351" w:type="dxa"/>
            <w:vMerge w:val="restart"/>
            <w:shd w:val="clear" w:color="auto" w:fill="13426B"/>
          </w:tcPr>
          <w:p w14:paraId="273872F4" w14:textId="77777777" w:rsidR="009662C1" w:rsidRPr="000961F5" w:rsidRDefault="009662C1" w:rsidP="009662C1">
            <w:pPr>
              <w:spacing w:after="0"/>
              <w:ind w:left="0"/>
              <w:jc w:val="left"/>
              <w:rPr>
                <w:b/>
                <w:sz w:val="10"/>
                <w:szCs w:val="12"/>
                <w:lang w:eastAsia="x-none"/>
              </w:rPr>
            </w:pPr>
            <w:r w:rsidRPr="000961F5">
              <w:rPr>
                <w:b/>
                <w:sz w:val="10"/>
                <w:szCs w:val="12"/>
                <w:lang w:eastAsia="x-none"/>
              </w:rPr>
              <w:t>#</w:t>
            </w:r>
          </w:p>
        </w:tc>
        <w:tc>
          <w:tcPr>
            <w:tcW w:w="560" w:type="dxa"/>
            <w:vMerge w:val="restart"/>
            <w:shd w:val="clear" w:color="auto" w:fill="13426B"/>
          </w:tcPr>
          <w:p w14:paraId="3B9ED0CF" w14:textId="77777777" w:rsidR="009662C1" w:rsidRPr="000961F5" w:rsidRDefault="009662C1" w:rsidP="009662C1">
            <w:pPr>
              <w:spacing w:after="0"/>
              <w:ind w:left="0"/>
              <w:jc w:val="left"/>
              <w:rPr>
                <w:b/>
                <w:sz w:val="10"/>
                <w:szCs w:val="12"/>
                <w:lang w:eastAsia="x-none"/>
              </w:rPr>
            </w:pPr>
            <w:r w:rsidRPr="000961F5">
              <w:rPr>
                <w:b/>
                <w:sz w:val="10"/>
                <w:szCs w:val="12"/>
                <w:lang w:eastAsia="x-none"/>
              </w:rPr>
              <w:t>Public Offer [Security type] holder</w:t>
            </w:r>
          </w:p>
        </w:tc>
        <w:tc>
          <w:tcPr>
            <w:tcW w:w="705" w:type="dxa"/>
            <w:vMerge w:val="restart"/>
            <w:shd w:val="clear" w:color="auto" w:fill="13426B"/>
          </w:tcPr>
          <w:p w14:paraId="56BD7914" w14:textId="77777777" w:rsidR="009662C1" w:rsidRPr="000961F5" w:rsidRDefault="009662C1" w:rsidP="009662C1">
            <w:pPr>
              <w:spacing w:after="0"/>
              <w:ind w:left="0"/>
              <w:jc w:val="left"/>
              <w:rPr>
                <w:b/>
                <w:sz w:val="10"/>
                <w:szCs w:val="12"/>
                <w:lang w:eastAsia="x-none"/>
              </w:rPr>
            </w:pPr>
            <w:r w:rsidRPr="000961F5">
              <w:rPr>
                <w:b/>
                <w:sz w:val="10"/>
                <w:szCs w:val="12"/>
                <w:lang w:eastAsia="x-none"/>
              </w:rPr>
              <w:t xml:space="preserve">Number of </w:t>
            </w:r>
            <w:r w:rsidRPr="000961F5">
              <w:rPr>
                <w:b/>
                <w:i/>
                <w:sz w:val="10"/>
                <w:szCs w:val="12"/>
                <w:lang w:eastAsia="x-none"/>
              </w:rPr>
              <w:t>[Security type]</w:t>
            </w:r>
            <w:r w:rsidRPr="000961F5">
              <w:rPr>
                <w:b/>
                <w:sz w:val="10"/>
                <w:szCs w:val="12"/>
                <w:lang w:eastAsia="x-none"/>
              </w:rPr>
              <w:t xml:space="preserve"> Allocated</w:t>
            </w:r>
          </w:p>
        </w:tc>
        <w:tc>
          <w:tcPr>
            <w:tcW w:w="4651" w:type="dxa"/>
            <w:gridSpan w:val="6"/>
            <w:shd w:val="clear" w:color="auto" w:fill="13426B"/>
          </w:tcPr>
          <w:p w14:paraId="3DDAD2FA" w14:textId="77777777" w:rsidR="009662C1" w:rsidRPr="000961F5" w:rsidRDefault="009662C1" w:rsidP="009662C1">
            <w:pPr>
              <w:spacing w:after="0"/>
              <w:ind w:left="0"/>
              <w:jc w:val="center"/>
              <w:rPr>
                <w:b/>
                <w:sz w:val="10"/>
                <w:szCs w:val="12"/>
                <w:lang w:eastAsia="x-none"/>
              </w:rPr>
            </w:pPr>
            <w:r w:rsidRPr="000961F5">
              <w:rPr>
                <w:b/>
                <w:sz w:val="10"/>
                <w:szCs w:val="12"/>
                <w:lang w:eastAsia="x-none"/>
              </w:rPr>
              <w:t>Exclusive of Over-Allocation</w:t>
            </w:r>
          </w:p>
        </w:tc>
        <w:tc>
          <w:tcPr>
            <w:tcW w:w="4192" w:type="dxa"/>
            <w:gridSpan w:val="6"/>
            <w:shd w:val="clear" w:color="auto" w:fill="13426B"/>
          </w:tcPr>
          <w:p w14:paraId="0EDC8B14" w14:textId="77777777" w:rsidR="009662C1" w:rsidRPr="000961F5" w:rsidRDefault="009662C1" w:rsidP="009662C1">
            <w:pPr>
              <w:spacing w:after="0"/>
              <w:ind w:left="0"/>
              <w:jc w:val="center"/>
              <w:rPr>
                <w:b/>
                <w:sz w:val="10"/>
                <w:szCs w:val="12"/>
                <w:lang w:eastAsia="x-none"/>
              </w:rPr>
            </w:pPr>
            <w:r w:rsidRPr="000961F5">
              <w:rPr>
                <w:b/>
                <w:sz w:val="10"/>
                <w:szCs w:val="12"/>
                <w:lang w:eastAsia="x-none"/>
              </w:rPr>
              <w:t>Inclusive of Over-Allocation</w:t>
            </w:r>
          </w:p>
        </w:tc>
      </w:tr>
      <w:tr w:rsidR="009662C1" w:rsidRPr="000961F5" w14:paraId="5DEDB2ED" w14:textId="77777777" w:rsidTr="009662C1">
        <w:tc>
          <w:tcPr>
            <w:tcW w:w="351" w:type="dxa"/>
            <w:vMerge/>
            <w:shd w:val="clear" w:color="auto" w:fill="13426B"/>
          </w:tcPr>
          <w:p w14:paraId="7719B74E" w14:textId="77777777" w:rsidR="009662C1" w:rsidRPr="000961F5" w:rsidRDefault="009662C1" w:rsidP="009662C1">
            <w:pPr>
              <w:spacing w:after="0"/>
              <w:ind w:left="0"/>
              <w:jc w:val="left"/>
              <w:rPr>
                <w:b/>
                <w:sz w:val="10"/>
                <w:szCs w:val="12"/>
                <w:lang w:eastAsia="x-none"/>
              </w:rPr>
            </w:pPr>
          </w:p>
        </w:tc>
        <w:tc>
          <w:tcPr>
            <w:tcW w:w="560" w:type="dxa"/>
            <w:vMerge/>
            <w:shd w:val="clear" w:color="auto" w:fill="13426B"/>
          </w:tcPr>
          <w:p w14:paraId="309A1EBA" w14:textId="77777777" w:rsidR="009662C1" w:rsidRPr="000961F5" w:rsidRDefault="009662C1" w:rsidP="009662C1">
            <w:pPr>
              <w:spacing w:after="0"/>
              <w:ind w:left="0"/>
              <w:jc w:val="left"/>
              <w:rPr>
                <w:b/>
                <w:sz w:val="10"/>
                <w:szCs w:val="12"/>
                <w:lang w:eastAsia="x-none"/>
              </w:rPr>
            </w:pPr>
          </w:p>
        </w:tc>
        <w:tc>
          <w:tcPr>
            <w:tcW w:w="705" w:type="dxa"/>
            <w:vMerge/>
            <w:shd w:val="clear" w:color="auto" w:fill="13426B"/>
          </w:tcPr>
          <w:p w14:paraId="239994EC" w14:textId="77777777" w:rsidR="009662C1" w:rsidRPr="000961F5" w:rsidRDefault="009662C1" w:rsidP="009662C1">
            <w:pPr>
              <w:spacing w:after="0"/>
              <w:ind w:left="0"/>
              <w:jc w:val="left"/>
              <w:rPr>
                <w:b/>
                <w:sz w:val="10"/>
                <w:szCs w:val="12"/>
                <w:lang w:eastAsia="x-none"/>
              </w:rPr>
            </w:pPr>
          </w:p>
        </w:tc>
        <w:tc>
          <w:tcPr>
            <w:tcW w:w="899" w:type="dxa"/>
            <w:shd w:val="clear" w:color="auto" w:fill="13426B"/>
          </w:tcPr>
          <w:p w14:paraId="55F2E2EC"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Public Offer</w:t>
            </w:r>
          </w:p>
        </w:tc>
        <w:tc>
          <w:tcPr>
            <w:tcW w:w="867" w:type="dxa"/>
            <w:shd w:val="clear" w:color="auto" w:fill="13426B"/>
          </w:tcPr>
          <w:p w14:paraId="61F8529F" w14:textId="77777777" w:rsidR="009662C1" w:rsidRPr="000961F5" w:rsidRDefault="009662C1" w:rsidP="009662C1">
            <w:pPr>
              <w:spacing w:after="0"/>
              <w:ind w:left="0"/>
              <w:jc w:val="left"/>
              <w:rPr>
                <w:b/>
                <w:sz w:val="10"/>
                <w:szCs w:val="12"/>
                <w:lang w:eastAsia="x-none"/>
              </w:rPr>
            </w:pPr>
            <w:r w:rsidRPr="000961F5">
              <w:rPr>
                <w:b/>
                <w:sz w:val="10"/>
                <w:szCs w:val="12"/>
                <w:lang w:eastAsia="x-none"/>
              </w:rPr>
              <w:t>Accumulative %</w:t>
            </w:r>
          </w:p>
        </w:tc>
        <w:tc>
          <w:tcPr>
            <w:tcW w:w="475" w:type="dxa"/>
            <w:shd w:val="clear" w:color="auto" w:fill="13426B"/>
          </w:tcPr>
          <w:p w14:paraId="0E868444"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Offer</w:t>
            </w:r>
          </w:p>
        </w:tc>
        <w:tc>
          <w:tcPr>
            <w:tcW w:w="922" w:type="dxa"/>
            <w:shd w:val="clear" w:color="auto" w:fill="13426B"/>
          </w:tcPr>
          <w:p w14:paraId="598CEAC3" w14:textId="77777777" w:rsidR="009662C1" w:rsidRPr="000961F5" w:rsidRDefault="009662C1" w:rsidP="009662C1">
            <w:pPr>
              <w:spacing w:after="0"/>
              <w:ind w:left="0"/>
              <w:jc w:val="left"/>
              <w:rPr>
                <w:b/>
                <w:sz w:val="10"/>
                <w:szCs w:val="12"/>
                <w:lang w:eastAsia="x-none"/>
              </w:rPr>
            </w:pPr>
            <w:r w:rsidRPr="000961F5">
              <w:rPr>
                <w:b/>
                <w:sz w:val="10"/>
                <w:szCs w:val="12"/>
                <w:lang w:eastAsia="x-none"/>
              </w:rPr>
              <w:t>Accumulative %</w:t>
            </w:r>
          </w:p>
        </w:tc>
        <w:tc>
          <w:tcPr>
            <w:tcW w:w="566" w:type="dxa"/>
            <w:shd w:val="clear" w:color="auto" w:fill="13426B"/>
          </w:tcPr>
          <w:p w14:paraId="0E170E50"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total issued shares</w:t>
            </w:r>
          </w:p>
        </w:tc>
        <w:tc>
          <w:tcPr>
            <w:tcW w:w="922" w:type="dxa"/>
            <w:shd w:val="clear" w:color="auto" w:fill="13426B"/>
          </w:tcPr>
          <w:p w14:paraId="258CD3E1" w14:textId="77777777" w:rsidR="009662C1" w:rsidRPr="000961F5" w:rsidRDefault="009662C1" w:rsidP="009662C1">
            <w:pPr>
              <w:spacing w:after="0"/>
              <w:ind w:left="0"/>
              <w:jc w:val="left"/>
              <w:rPr>
                <w:b/>
                <w:sz w:val="10"/>
                <w:szCs w:val="12"/>
                <w:lang w:eastAsia="x-none"/>
              </w:rPr>
            </w:pPr>
            <w:r w:rsidRPr="000961F5">
              <w:rPr>
                <w:b/>
                <w:sz w:val="10"/>
                <w:szCs w:val="12"/>
                <w:lang w:eastAsia="x-none"/>
              </w:rPr>
              <w:t>Accumulative %</w:t>
            </w:r>
          </w:p>
        </w:tc>
        <w:tc>
          <w:tcPr>
            <w:tcW w:w="705" w:type="dxa"/>
            <w:shd w:val="clear" w:color="auto" w:fill="13426B"/>
          </w:tcPr>
          <w:p w14:paraId="26A916C9"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Public Offer</w:t>
            </w:r>
          </w:p>
        </w:tc>
        <w:tc>
          <w:tcPr>
            <w:tcW w:w="602" w:type="dxa"/>
            <w:shd w:val="clear" w:color="auto" w:fill="13426B"/>
          </w:tcPr>
          <w:p w14:paraId="3FDBF1C4" w14:textId="77777777" w:rsidR="009662C1" w:rsidRPr="000961F5" w:rsidRDefault="009662C1" w:rsidP="009662C1">
            <w:pPr>
              <w:spacing w:after="0"/>
              <w:ind w:left="0"/>
              <w:jc w:val="left"/>
              <w:rPr>
                <w:b/>
                <w:sz w:val="10"/>
                <w:szCs w:val="12"/>
                <w:lang w:eastAsia="x-none"/>
              </w:rPr>
            </w:pPr>
            <w:r w:rsidRPr="000961F5">
              <w:rPr>
                <w:b/>
                <w:sz w:val="10"/>
                <w:szCs w:val="12"/>
                <w:lang w:eastAsia="x-none"/>
              </w:rPr>
              <w:t>Accumulative %</w:t>
            </w:r>
          </w:p>
        </w:tc>
        <w:tc>
          <w:tcPr>
            <w:tcW w:w="922" w:type="dxa"/>
            <w:shd w:val="clear" w:color="auto" w:fill="13426B"/>
          </w:tcPr>
          <w:p w14:paraId="73D6B063"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Offer</w:t>
            </w:r>
          </w:p>
        </w:tc>
        <w:tc>
          <w:tcPr>
            <w:tcW w:w="475" w:type="dxa"/>
            <w:shd w:val="clear" w:color="auto" w:fill="13426B"/>
          </w:tcPr>
          <w:p w14:paraId="0E39AB0C" w14:textId="77777777" w:rsidR="009662C1" w:rsidRPr="000961F5" w:rsidRDefault="009662C1" w:rsidP="009662C1">
            <w:pPr>
              <w:spacing w:after="0"/>
              <w:ind w:left="0"/>
              <w:jc w:val="left"/>
              <w:rPr>
                <w:b/>
                <w:sz w:val="10"/>
                <w:szCs w:val="12"/>
                <w:lang w:eastAsia="x-none"/>
              </w:rPr>
            </w:pPr>
            <w:r w:rsidRPr="000961F5">
              <w:rPr>
                <w:b/>
                <w:sz w:val="10"/>
                <w:szCs w:val="12"/>
                <w:lang w:eastAsia="x-none"/>
              </w:rPr>
              <w:t>Accumulative %</w:t>
            </w:r>
          </w:p>
        </w:tc>
        <w:tc>
          <w:tcPr>
            <w:tcW w:w="922" w:type="dxa"/>
            <w:shd w:val="clear" w:color="auto" w:fill="13426B"/>
          </w:tcPr>
          <w:p w14:paraId="5563A02F"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total issued shares</w:t>
            </w:r>
          </w:p>
        </w:tc>
        <w:tc>
          <w:tcPr>
            <w:tcW w:w="566" w:type="dxa"/>
            <w:shd w:val="clear" w:color="auto" w:fill="13426B"/>
          </w:tcPr>
          <w:p w14:paraId="6A050715" w14:textId="77777777" w:rsidR="009662C1" w:rsidRPr="000961F5" w:rsidRDefault="009662C1" w:rsidP="009662C1">
            <w:pPr>
              <w:spacing w:after="0"/>
              <w:ind w:left="0"/>
              <w:jc w:val="left"/>
              <w:rPr>
                <w:b/>
                <w:sz w:val="10"/>
                <w:szCs w:val="12"/>
                <w:lang w:eastAsia="x-none"/>
              </w:rPr>
            </w:pPr>
            <w:r w:rsidRPr="000961F5">
              <w:rPr>
                <w:b/>
                <w:sz w:val="10"/>
                <w:szCs w:val="12"/>
                <w:lang w:eastAsia="x-none"/>
              </w:rPr>
              <w:t>Accumulative %</w:t>
            </w:r>
          </w:p>
        </w:tc>
      </w:tr>
      <w:tr w:rsidR="009662C1" w:rsidRPr="000961F5" w14:paraId="499672D7" w14:textId="77777777" w:rsidTr="009662C1">
        <w:tc>
          <w:tcPr>
            <w:tcW w:w="351" w:type="dxa"/>
          </w:tcPr>
          <w:p w14:paraId="02F6296F" w14:textId="77777777" w:rsidR="009662C1" w:rsidRPr="000961F5" w:rsidRDefault="009662C1" w:rsidP="009662C1">
            <w:pPr>
              <w:spacing w:after="0"/>
              <w:ind w:left="0"/>
              <w:jc w:val="left"/>
              <w:rPr>
                <w:sz w:val="12"/>
                <w:szCs w:val="12"/>
                <w:lang w:eastAsia="x-none"/>
              </w:rPr>
            </w:pPr>
            <w:r w:rsidRPr="000961F5">
              <w:rPr>
                <w:sz w:val="12"/>
                <w:szCs w:val="12"/>
                <w:lang w:eastAsia="x-none"/>
              </w:rPr>
              <w:t>1</w:t>
            </w:r>
          </w:p>
        </w:tc>
        <w:tc>
          <w:tcPr>
            <w:tcW w:w="560" w:type="dxa"/>
          </w:tcPr>
          <w:p w14:paraId="38A03A0D" w14:textId="77777777" w:rsidR="009662C1" w:rsidRPr="000961F5" w:rsidRDefault="009662C1" w:rsidP="009662C1">
            <w:pPr>
              <w:spacing w:after="0"/>
              <w:ind w:left="0"/>
              <w:jc w:val="left"/>
              <w:rPr>
                <w:sz w:val="12"/>
                <w:szCs w:val="12"/>
                <w:lang w:eastAsia="x-none"/>
              </w:rPr>
            </w:pPr>
            <w:r w:rsidRPr="000961F5">
              <w:rPr>
                <w:sz w:val="12"/>
                <w:szCs w:val="12"/>
                <w:lang w:eastAsia="x-none"/>
              </w:rPr>
              <w:t>[A]</w:t>
            </w:r>
          </w:p>
        </w:tc>
        <w:tc>
          <w:tcPr>
            <w:tcW w:w="705" w:type="dxa"/>
          </w:tcPr>
          <w:p w14:paraId="75DFDD70" w14:textId="77777777" w:rsidR="009662C1" w:rsidRPr="000961F5" w:rsidRDefault="009662C1" w:rsidP="009662C1">
            <w:pPr>
              <w:spacing w:after="0"/>
              <w:ind w:left="0"/>
              <w:jc w:val="left"/>
              <w:rPr>
                <w:sz w:val="12"/>
                <w:szCs w:val="12"/>
                <w:lang w:eastAsia="x-none"/>
              </w:rPr>
            </w:pPr>
            <w:r w:rsidRPr="000961F5">
              <w:rPr>
                <w:sz w:val="12"/>
                <w:szCs w:val="12"/>
                <w:lang w:eastAsia="x-none"/>
              </w:rPr>
              <w:t>[B]</w:t>
            </w:r>
          </w:p>
        </w:tc>
        <w:tc>
          <w:tcPr>
            <w:tcW w:w="899" w:type="dxa"/>
          </w:tcPr>
          <w:p w14:paraId="283F04EE" w14:textId="77777777" w:rsidR="009662C1" w:rsidRPr="000961F5" w:rsidRDefault="009662C1" w:rsidP="009662C1">
            <w:pPr>
              <w:spacing w:after="0"/>
              <w:ind w:left="0"/>
              <w:jc w:val="left"/>
              <w:rPr>
                <w:sz w:val="12"/>
                <w:szCs w:val="12"/>
                <w:lang w:eastAsia="x-none"/>
              </w:rPr>
            </w:pPr>
            <w:r w:rsidRPr="000961F5">
              <w:rPr>
                <w:sz w:val="12"/>
                <w:szCs w:val="12"/>
                <w:lang w:eastAsia="x-none"/>
              </w:rPr>
              <w:t>[C]</w:t>
            </w:r>
          </w:p>
        </w:tc>
        <w:tc>
          <w:tcPr>
            <w:tcW w:w="867" w:type="dxa"/>
          </w:tcPr>
          <w:p w14:paraId="14ACE007" w14:textId="77777777" w:rsidR="009662C1" w:rsidRPr="000961F5" w:rsidRDefault="009662C1" w:rsidP="009662C1">
            <w:pPr>
              <w:spacing w:after="0"/>
              <w:ind w:left="0"/>
              <w:jc w:val="left"/>
              <w:rPr>
                <w:sz w:val="12"/>
                <w:szCs w:val="12"/>
                <w:lang w:eastAsia="x-none"/>
              </w:rPr>
            </w:pPr>
            <w:r w:rsidRPr="000961F5">
              <w:rPr>
                <w:sz w:val="12"/>
                <w:szCs w:val="12"/>
                <w:lang w:eastAsia="x-none"/>
              </w:rPr>
              <w:t>[D]</w:t>
            </w:r>
          </w:p>
        </w:tc>
        <w:tc>
          <w:tcPr>
            <w:tcW w:w="475" w:type="dxa"/>
          </w:tcPr>
          <w:p w14:paraId="471B1D8C" w14:textId="77777777" w:rsidR="009662C1" w:rsidRPr="000961F5" w:rsidRDefault="009662C1" w:rsidP="009662C1">
            <w:pPr>
              <w:spacing w:after="0"/>
              <w:ind w:left="0"/>
              <w:jc w:val="left"/>
              <w:rPr>
                <w:sz w:val="12"/>
                <w:szCs w:val="12"/>
                <w:lang w:eastAsia="x-none"/>
              </w:rPr>
            </w:pPr>
            <w:r w:rsidRPr="000961F5">
              <w:rPr>
                <w:sz w:val="12"/>
                <w:szCs w:val="12"/>
                <w:lang w:eastAsia="x-none"/>
              </w:rPr>
              <w:t>[E]</w:t>
            </w:r>
          </w:p>
        </w:tc>
        <w:tc>
          <w:tcPr>
            <w:tcW w:w="922" w:type="dxa"/>
          </w:tcPr>
          <w:p w14:paraId="764955C1" w14:textId="77777777" w:rsidR="009662C1" w:rsidRPr="000961F5" w:rsidRDefault="009662C1" w:rsidP="009662C1">
            <w:pPr>
              <w:spacing w:after="0"/>
              <w:ind w:left="0"/>
              <w:jc w:val="left"/>
              <w:rPr>
                <w:sz w:val="12"/>
                <w:szCs w:val="12"/>
                <w:lang w:eastAsia="x-none"/>
              </w:rPr>
            </w:pPr>
            <w:r w:rsidRPr="000961F5">
              <w:rPr>
                <w:sz w:val="12"/>
                <w:szCs w:val="12"/>
                <w:lang w:eastAsia="x-none"/>
              </w:rPr>
              <w:t>[F]</w:t>
            </w:r>
          </w:p>
        </w:tc>
        <w:tc>
          <w:tcPr>
            <w:tcW w:w="566" w:type="dxa"/>
          </w:tcPr>
          <w:p w14:paraId="766BBB68" w14:textId="77777777" w:rsidR="009662C1" w:rsidRPr="000961F5" w:rsidRDefault="009662C1" w:rsidP="009662C1">
            <w:pPr>
              <w:spacing w:after="0"/>
              <w:ind w:left="0"/>
              <w:jc w:val="left"/>
              <w:rPr>
                <w:sz w:val="12"/>
                <w:szCs w:val="12"/>
                <w:lang w:eastAsia="x-none"/>
              </w:rPr>
            </w:pPr>
            <w:r w:rsidRPr="000961F5">
              <w:rPr>
                <w:sz w:val="12"/>
                <w:szCs w:val="12"/>
                <w:lang w:eastAsia="x-none"/>
              </w:rPr>
              <w:t>[G]</w:t>
            </w:r>
          </w:p>
        </w:tc>
        <w:tc>
          <w:tcPr>
            <w:tcW w:w="922" w:type="dxa"/>
          </w:tcPr>
          <w:p w14:paraId="1E016D02" w14:textId="77777777" w:rsidR="009662C1" w:rsidRPr="000961F5" w:rsidRDefault="009662C1" w:rsidP="009662C1">
            <w:pPr>
              <w:spacing w:after="0"/>
              <w:ind w:left="0"/>
              <w:jc w:val="left"/>
              <w:rPr>
                <w:sz w:val="12"/>
                <w:szCs w:val="12"/>
                <w:lang w:eastAsia="x-none"/>
              </w:rPr>
            </w:pPr>
            <w:r w:rsidRPr="000961F5">
              <w:rPr>
                <w:sz w:val="12"/>
                <w:szCs w:val="12"/>
                <w:lang w:eastAsia="x-none"/>
              </w:rPr>
              <w:t>[H]</w:t>
            </w:r>
          </w:p>
        </w:tc>
        <w:tc>
          <w:tcPr>
            <w:tcW w:w="705" w:type="dxa"/>
          </w:tcPr>
          <w:p w14:paraId="37BFB2AE" w14:textId="77777777" w:rsidR="009662C1" w:rsidRPr="000961F5" w:rsidRDefault="009662C1" w:rsidP="009662C1">
            <w:pPr>
              <w:spacing w:after="0"/>
              <w:ind w:left="0"/>
              <w:jc w:val="left"/>
              <w:rPr>
                <w:sz w:val="12"/>
                <w:szCs w:val="12"/>
                <w:lang w:eastAsia="x-none"/>
              </w:rPr>
            </w:pPr>
            <w:r w:rsidRPr="000961F5">
              <w:rPr>
                <w:sz w:val="12"/>
                <w:szCs w:val="12"/>
                <w:lang w:eastAsia="x-none"/>
              </w:rPr>
              <w:t>[I]</w:t>
            </w:r>
          </w:p>
        </w:tc>
        <w:tc>
          <w:tcPr>
            <w:tcW w:w="602" w:type="dxa"/>
          </w:tcPr>
          <w:p w14:paraId="50368597" w14:textId="77777777" w:rsidR="009662C1" w:rsidRPr="000961F5" w:rsidRDefault="009662C1" w:rsidP="009662C1">
            <w:pPr>
              <w:spacing w:after="0"/>
              <w:ind w:left="0"/>
              <w:jc w:val="left"/>
              <w:rPr>
                <w:sz w:val="12"/>
                <w:szCs w:val="12"/>
                <w:lang w:eastAsia="x-none"/>
              </w:rPr>
            </w:pPr>
            <w:r w:rsidRPr="000961F5">
              <w:rPr>
                <w:sz w:val="12"/>
                <w:szCs w:val="12"/>
                <w:lang w:eastAsia="x-none"/>
              </w:rPr>
              <w:t>[J]</w:t>
            </w:r>
          </w:p>
        </w:tc>
        <w:tc>
          <w:tcPr>
            <w:tcW w:w="922" w:type="dxa"/>
          </w:tcPr>
          <w:p w14:paraId="56AFDD87" w14:textId="77777777" w:rsidR="009662C1" w:rsidRPr="000961F5" w:rsidRDefault="009662C1" w:rsidP="009662C1">
            <w:pPr>
              <w:spacing w:after="0"/>
              <w:ind w:left="0"/>
              <w:jc w:val="left"/>
              <w:rPr>
                <w:sz w:val="12"/>
                <w:szCs w:val="12"/>
                <w:lang w:eastAsia="x-none"/>
              </w:rPr>
            </w:pPr>
            <w:r w:rsidRPr="000961F5">
              <w:rPr>
                <w:sz w:val="12"/>
                <w:szCs w:val="12"/>
                <w:lang w:eastAsia="x-none"/>
              </w:rPr>
              <w:t>[K]</w:t>
            </w:r>
          </w:p>
        </w:tc>
        <w:tc>
          <w:tcPr>
            <w:tcW w:w="475" w:type="dxa"/>
          </w:tcPr>
          <w:p w14:paraId="33D25E8F" w14:textId="77777777" w:rsidR="009662C1" w:rsidRPr="000961F5" w:rsidRDefault="009662C1" w:rsidP="009662C1">
            <w:pPr>
              <w:spacing w:after="0"/>
              <w:ind w:left="0"/>
              <w:jc w:val="left"/>
              <w:rPr>
                <w:sz w:val="12"/>
                <w:szCs w:val="12"/>
                <w:lang w:eastAsia="x-none"/>
              </w:rPr>
            </w:pPr>
            <w:r w:rsidRPr="000961F5">
              <w:rPr>
                <w:sz w:val="12"/>
                <w:szCs w:val="12"/>
                <w:lang w:eastAsia="x-none"/>
              </w:rPr>
              <w:t>[L]</w:t>
            </w:r>
          </w:p>
        </w:tc>
        <w:tc>
          <w:tcPr>
            <w:tcW w:w="922" w:type="dxa"/>
          </w:tcPr>
          <w:p w14:paraId="2882579C" w14:textId="77777777" w:rsidR="009662C1" w:rsidRPr="000961F5" w:rsidRDefault="009662C1" w:rsidP="009662C1">
            <w:pPr>
              <w:spacing w:after="0"/>
              <w:ind w:left="0"/>
              <w:jc w:val="left"/>
              <w:rPr>
                <w:sz w:val="12"/>
                <w:szCs w:val="12"/>
                <w:lang w:eastAsia="x-none"/>
              </w:rPr>
            </w:pPr>
            <w:r w:rsidRPr="000961F5">
              <w:rPr>
                <w:sz w:val="12"/>
                <w:szCs w:val="12"/>
                <w:lang w:eastAsia="x-none"/>
              </w:rPr>
              <w:t>[M]</w:t>
            </w:r>
          </w:p>
        </w:tc>
        <w:tc>
          <w:tcPr>
            <w:tcW w:w="566" w:type="dxa"/>
          </w:tcPr>
          <w:p w14:paraId="2B67D656" w14:textId="77777777" w:rsidR="009662C1" w:rsidRPr="000961F5" w:rsidRDefault="009662C1" w:rsidP="009662C1">
            <w:pPr>
              <w:spacing w:after="0"/>
              <w:ind w:left="0"/>
              <w:jc w:val="left"/>
              <w:rPr>
                <w:sz w:val="12"/>
                <w:szCs w:val="12"/>
                <w:lang w:eastAsia="x-none"/>
              </w:rPr>
            </w:pPr>
            <w:r w:rsidRPr="000961F5">
              <w:rPr>
                <w:sz w:val="12"/>
                <w:szCs w:val="12"/>
                <w:lang w:eastAsia="x-none"/>
              </w:rPr>
              <w:t>[N]</w:t>
            </w:r>
          </w:p>
        </w:tc>
      </w:tr>
      <w:tr w:rsidR="009662C1" w:rsidRPr="000961F5" w14:paraId="10D496AC" w14:textId="77777777" w:rsidTr="009662C1">
        <w:tc>
          <w:tcPr>
            <w:tcW w:w="351" w:type="dxa"/>
          </w:tcPr>
          <w:p w14:paraId="2BC07487" w14:textId="77777777" w:rsidR="009662C1" w:rsidRPr="000961F5" w:rsidRDefault="009662C1" w:rsidP="009662C1">
            <w:pPr>
              <w:spacing w:after="0"/>
              <w:ind w:left="0"/>
              <w:jc w:val="left"/>
              <w:rPr>
                <w:sz w:val="12"/>
                <w:szCs w:val="12"/>
                <w:lang w:eastAsia="x-none"/>
              </w:rPr>
            </w:pPr>
            <w:r w:rsidRPr="000961F5">
              <w:rPr>
                <w:sz w:val="12"/>
                <w:szCs w:val="12"/>
                <w:lang w:eastAsia="x-none"/>
              </w:rPr>
              <w:t>2</w:t>
            </w:r>
          </w:p>
        </w:tc>
        <w:tc>
          <w:tcPr>
            <w:tcW w:w="560" w:type="dxa"/>
          </w:tcPr>
          <w:p w14:paraId="11433164" w14:textId="77777777" w:rsidR="009662C1" w:rsidRPr="000961F5" w:rsidRDefault="009662C1" w:rsidP="009662C1">
            <w:pPr>
              <w:spacing w:after="0"/>
              <w:ind w:left="0"/>
              <w:jc w:val="left"/>
              <w:rPr>
                <w:sz w:val="12"/>
                <w:szCs w:val="12"/>
                <w:lang w:eastAsia="x-none"/>
              </w:rPr>
            </w:pPr>
          </w:p>
        </w:tc>
        <w:tc>
          <w:tcPr>
            <w:tcW w:w="705" w:type="dxa"/>
          </w:tcPr>
          <w:p w14:paraId="59CA94B4" w14:textId="77777777" w:rsidR="009662C1" w:rsidRPr="000961F5" w:rsidRDefault="009662C1" w:rsidP="009662C1">
            <w:pPr>
              <w:spacing w:after="0"/>
              <w:ind w:left="0"/>
              <w:jc w:val="left"/>
              <w:rPr>
                <w:sz w:val="12"/>
                <w:szCs w:val="12"/>
                <w:lang w:eastAsia="x-none"/>
              </w:rPr>
            </w:pPr>
          </w:p>
        </w:tc>
        <w:tc>
          <w:tcPr>
            <w:tcW w:w="899" w:type="dxa"/>
          </w:tcPr>
          <w:p w14:paraId="4BB7B341" w14:textId="77777777" w:rsidR="009662C1" w:rsidRPr="000961F5" w:rsidRDefault="009662C1" w:rsidP="009662C1">
            <w:pPr>
              <w:spacing w:after="0"/>
              <w:ind w:left="0"/>
              <w:jc w:val="left"/>
              <w:rPr>
                <w:sz w:val="12"/>
                <w:szCs w:val="12"/>
                <w:lang w:eastAsia="x-none"/>
              </w:rPr>
            </w:pPr>
          </w:p>
        </w:tc>
        <w:tc>
          <w:tcPr>
            <w:tcW w:w="867" w:type="dxa"/>
          </w:tcPr>
          <w:p w14:paraId="616493BC" w14:textId="77777777" w:rsidR="009662C1" w:rsidRPr="000961F5" w:rsidRDefault="009662C1" w:rsidP="009662C1">
            <w:pPr>
              <w:spacing w:after="0"/>
              <w:ind w:left="0"/>
              <w:jc w:val="left"/>
              <w:rPr>
                <w:sz w:val="12"/>
                <w:szCs w:val="12"/>
                <w:lang w:eastAsia="x-none"/>
              </w:rPr>
            </w:pPr>
          </w:p>
        </w:tc>
        <w:tc>
          <w:tcPr>
            <w:tcW w:w="475" w:type="dxa"/>
          </w:tcPr>
          <w:p w14:paraId="6A848C4E" w14:textId="77777777" w:rsidR="009662C1" w:rsidRPr="000961F5" w:rsidRDefault="009662C1" w:rsidP="009662C1">
            <w:pPr>
              <w:spacing w:after="0"/>
              <w:ind w:left="0"/>
              <w:jc w:val="left"/>
              <w:rPr>
                <w:sz w:val="12"/>
                <w:szCs w:val="12"/>
                <w:lang w:eastAsia="x-none"/>
              </w:rPr>
            </w:pPr>
          </w:p>
        </w:tc>
        <w:tc>
          <w:tcPr>
            <w:tcW w:w="922" w:type="dxa"/>
          </w:tcPr>
          <w:p w14:paraId="7A077395" w14:textId="77777777" w:rsidR="009662C1" w:rsidRPr="000961F5" w:rsidRDefault="009662C1" w:rsidP="009662C1">
            <w:pPr>
              <w:spacing w:after="0"/>
              <w:ind w:left="0"/>
              <w:jc w:val="left"/>
              <w:rPr>
                <w:sz w:val="12"/>
                <w:szCs w:val="12"/>
                <w:lang w:eastAsia="x-none"/>
              </w:rPr>
            </w:pPr>
          </w:p>
        </w:tc>
        <w:tc>
          <w:tcPr>
            <w:tcW w:w="566" w:type="dxa"/>
          </w:tcPr>
          <w:p w14:paraId="0AEA26E0" w14:textId="77777777" w:rsidR="009662C1" w:rsidRPr="000961F5" w:rsidRDefault="009662C1" w:rsidP="009662C1">
            <w:pPr>
              <w:spacing w:after="0"/>
              <w:ind w:left="0"/>
              <w:jc w:val="left"/>
              <w:rPr>
                <w:sz w:val="12"/>
                <w:szCs w:val="12"/>
                <w:lang w:eastAsia="x-none"/>
              </w:rPr>
            </w:pPr>
          </w:p>
        </w:tc>
        <w:tc>
          <w:tcPr>
            <w:tcW w:w="922" w:type="dxa"/>
          </w:tcPr>
          <w:p w14:paraId="53E209B5" w14:textId="77777777" w:rsidR="009662C1" w:rsidRPr="000961F5" w:rsidRDefault="009662C1" w:rsidP="009662C1">
            <w:pPr>
              <w:spacing w:after="0"/>
              <w:ind w:left="0"/>
              <w:jc w:val="left"/>
              <w:rPr>
                <w:sz w:val="12"/>
                <w:szCs w:val="12"/>
                <w:lang w:eastAsia="x-none"/>
              </w:rPr>
            </w:pPr>
          </w:p>
        </w:tc>
        <w:tc>
          <w:tcPr>
            <w:tcW w:w="705" w:type="dxa"/>
          </w:tcPr>
          <w:p w14:paraId="219B56A6" w14:textId="77777777" w:rsidR="009662C1" w:rsidRPr="000961F5" w:rsidRDefault="009662C1" w:rsidP="009662C1">
            <w:pPr>
              <w:spacing w:after="0"/>
              <w:ind w:left="0"/>
              <w:jc w:val="left"/>
              <w:rPr>
                <w:sz w:val="12"/>
                <w:szCs w:val="12"/>
                <w:lang w:eastAsia="x-none"/>
              </w:rPr>
            </w:pPr>
          </w:p>
        </w:tc>
        <w:tc>
          <w:tcPr>
            <w:tcW w:w="602" w:type="dxa"/>
          </w:tcPr>
          <w:p w14:paraId="5F57D560" w14:textId="77777777" w:rsidR="009662C1" w:rsidRPr="000961F5" w:rsidRDefault="009662C1" w:rsidP="009662C1">
            <w:pPr>
              <w:spacing w:after="0"/>
              <w:ind w:left="0"/>
              <w:jc w:val="left"/>
              <w:rPr>
                <w:sz w:val="12"/>
                <w:szCs w:val="12"/>
                <w:lang w:eastAsia="x-none"/>
              </w:rPr>
            </w:pPr>
          </w:p>
        </w:tc>
        <w:tc>
          <w:tcPr>
            <w:tcW w:w="922" w:type="dxa"/>
          </w:tcPr>
          <w:p w14:paraId="47A1B11F" w14:textId="77777777" w:rsidR="009662C1" w:rsidRPr="000961F5" w:rsidRDefault="009662C1" w:rsidP="009662C1">
            <w:pPr>
              <w:spacing w:after="0"/>
              <w:ind w:left="0"/>
              <w:jc w:val="left"/>
              <w:rPr>
                <w:sz w:val="12"/>
                <w:szCs w:val="12"/>
                <w:lang w:eastAsia="x-none"/>
              </w:rPr>
            </w:pPr>
          </w:p>
        </w:tc>
        <w:tc>
          <w:tcPr>
            <w:tcW w:w="475" w:type="dxa"/>
          </w:tcPr>
          <w:p w14:paraId="2114C5A9" w14:textId="77777777" w:rsidR="009662C1" w:rsidRPr="000961F5" w:rsidRDefault="009662C1" w:rsidP="009662C1">
            <w:pPr>
              <w:spacing w:after="0"/>
              <w:ind w:left="0"/>
              <w:jc w:val="left"/>
              <w:rPr>
                <w:sz w:val="12"/>
                <w:szCs w:val="12"/>
                <w:lang w:eastAsia="x-none"/>
              </w:rPr>
            </w:pPr>
          </w:p>
        </w:tc>
        <w:tc>
          <w:tcPr>
            <w:tcW w:w="922" w:type="dxa"/>
          </w:tcPr>
          <w:p w14:paraId="34EF9E3D" w14:textId="77777777" w:rsidR="009662C1" w:rsidRPr="000961F5" w:rsidRDefault="009662C1" w:rsidP="009662C1">
            <w:pPr>
              <w:spacing w:after="0"/>
              <w:ind w:left="0"/>
              <w:jc w:val="left"/>
              <w:rPr>
                <w:sz w:val="12"/>
                <w:szCs w:val="12"/>
                <w:lang w:eastAsia="x-none"/>
              </w:rPr>
            </w:pPr>
          </w:p>
        </w:tc>
        <w:tc>
          <w:tcPr>
            <w:tcW w:w="566" w:type="dxa"/>
          </w:tcPr>
          <w:p w14:paraId="67966CB0" w14:textId="77777777" w:rsidR="009662C1" w:rsidRPr="000961F5" w:rsidRDefault="009662C1" w:rsidP="009662C1">
            <w:pPr>
              <w:spacing w:after="0"/>
              <w:ind w:left="0"/>
              <w:jc w:val="left"/>
              <w:rPr>
                <w:sz w:val="12"/>
                <w:szCs w:val="12"/>
                <w:lang w:eastAsia="x-none"/>
              </w:rPr>
            </w:pPr>
          </w:p>
        </w:tc>
      </w:tr>
      <w:tr w:rsidR="009662C1" w:rsidRPr="000961F5" w14:paraId="14D993A1" w14:textId="77777777" w:rsidTr="009662C1">
        <w:tc>
          <w:tcPr>
            <w:tcW w:w="351" w:type="dxa"/>
          </w:tcPr>
          <w:p w14:paraId="46A50C31" w14:textId="77777777" w:rsidR="009662C1" w:rsidRPr="000961F5" w:rsidRDefault="009662C1" w:rsidP="009662C1">
            <w:pPr>
              <w:spacing w:after="0"/>
              <w:ind w:left="0"/>
              <w:jc w:val="left"/>
              <w:rPr>
                <w:sz w:val="12"/>
                <w:szCs w:val="12"/>
                <w:lang w:eastAsia="x-none"/>
              </w:rPr>
            </w:pPr>
            <w:r w:rsidRPr="000961F5">
              <w:rPr>
                <w:sz w:val="12"/>
                <w:szCs w:val="12"/>
                <w:lang w:eastAsia="x-none"/>
              </w:rPr>
              <w:t>3</w:t>
            </w:r>
          </w:p>
        </w:tc>
        <w:tc>
          <w:tcPr>
            <w:tcW w:w="560" w:type="dxa"/>
          </w:tcPr>
          <w:p w14:paraId="44D1871F" w14:textId="77777777" w:rsidR="009662C1" w:rsidRPr="000961F5" w:rsidRDefault="009662C1" w:rsidP="009662C1">
            <w:pPr>
              <w:spacing w:after="0"/>
              <w:ind w:left="0"/>
              <w:jc w:val="left"/>
              <w:rPr>
                <w:sz w:val="12"/>
                <w:szCs w:val="12"/>
                <w:lang w:eastAsia="x-none"/>
              </w:rPr>
            </w:pPr>
          </w:p>
        </w:tc>
        <w:tc>
          <w:tcPr>
            <w:tcW w:w="705" w:type="dxa"/>
          </w:tcPr>
          <w:p w14:paraId="35398981" w14:textId="77777777" w:rsidR="009662C1" w:rsidRPr="000961F5" w:rsidRDefault="009662C1" w:rsidP="009662C1">
            <w:pPr>
              <w:spacing w:after="0"/>
              <w:ind w:left="0"/>
              <w:jc w:val="left"/>
              <w:rPr>
                <w:sz w:val="12"/>
                <w:szCs w:val="12"/>
                <w:lang w:eastAsia="x-none"/>
              </w:rPr>
            </w:pPr>
          </w:p>
        </w:tc>
        <w:tc>
          <w:tcPr>
            <w:tcW w:w="899" w:type="dxa"/>
          </w:tcPr>
          <w:p w14:paraId="7B5CDA26" w14:textId="77777777" w:rsidR="009662C1" w:rsidRPr="000961F5" w:rsidRDefault="009662C1" w:rsidP="009662C1">
            <w:pPr>
              <w:spacing w:after="0"/>
              <w:ind w:left="0"/>
              <w:jc w:val="left"/>
              <w:rPr>
                <w:sz w:val="12"/>
                <w:szCs w:val="12"/>
                <w:lang w:eastAsia="x-none"/>
              </w:rPr>
            </w:pPr>
          </w:p>
        </w:tc>
        <w:tc>
          <w:tcPr>
            <w:tcW w:w="867" w:type="dxa"/>
          </w:tcPr>
          <w:p w14:paraId="3429DE2A" w14:textId="77777777" w:rsidR="009662C1" w:rsidRPr="000961F5" w:rsidRDefault="009662C1" w:rsidP="009662C1">
            <w:pPr>
              <w:spacing w:after="0"/>
              <w:ind w:left="0"/>
              <w:jc w:val="left"/>
              <w:rPr>
                <w:sz w:val="12"/>
                <w:szCs w:val="12"/>
                <w:lang w:eastAsia="x-none"/>
              </w:rPr>
            </w:pPr>
          </w:p>
        </w:tc>
        <w:tc>
          <w:tcPr>
            <w:tcW w:w="475" w:type="dxa"/>
          </w:tcPr>
          <w:p w14:paraId="453CBC90" w14:textId="77777777" w:rsidR="009662C1" w:rsidRPr="000961F5" w:rsidRDefault="009662C1" w:rsidP="009662C1">
            <w:pPr>
              <w:spacing w:after="0"/>
              <w:ind w:left="0"/>
              <w:jc w:val="left"/>
              <w:rPr>
                <w:sz w:val="12"/>
                <w:szCs w:val="12"/>
                <w:lang w:eastAsia="x-none"/>
              </w:rPr>
            </w:pPr>
          </w:p>
        </w:tc>
        <w:tc>
          <w:tcPr>
            <w:tcW w:w="922" w:type="dxa"/>
          </w:tcPr>
          <w:p w14:paraId="461AA8D8" w14:textId="77777777" w:rsidR="009662C1" w:rsidRPr="000961F5" w:rsidRDefault="009662C1" w:rsidP="009662C1">
            <w:pPr>
              <w:spacing w:after="0"/>
              <w:ind w:left="0"/>
              <w:jc w:val="left"/>
              <w:rPr>
                <w:sz w:val="12"/>
                <w:szCs w:val="12"/>
                <w:lang w:eastAsia="x-none"/>
              </w:rPr>
            </w:pPr>
          </w:p>
        </w:tc>
        <w:tc>
          <w:tcPr>
            <w:tcW w:w="566" w:type="dxa"/>
          </w:tcPr>
          <w:p w14:paraId="07CC39B8" w14:textId="77777777" w:rsidR="009662C1" w:rsidRPr="000961F5" w:rsidRDefault="009662C1" w:rsidP="009662C1">
            <w:pPr>
              <w:spacing w:after="0"/>
              <w:ind w:left="0"/>
              <w:jc w:val="left"/>
              <w:rPr>
                <w:sz w:val="12"/>
                <w:szCs w:val="12"/>
                <w:lang w:eastAsia="x-none"/>
              </w:rPr>
            </w:pPr>
          </w:p>
        </w:tc>
        <w:tc>
          <w:tcPr>
            <w:tcW w:w="922" w:type="dxa"/>
          </w:tcPr>
          <w:p w14:paraId="40CEF3C1" w14:textId="77777777" w:rsidR="009662C1" w:rsidRPr="000961F5" w:rsidRDefault="009662C1" w:rsidP="009662C1">
            <w:pPr>
              <w:spacing w:after="0"/>
              <w:ind w:left="0"/>
              <w:jc w:val="left"/>
              <w:rPr>
                <w:sz w:val="12"/>
                <w:szCs w:val="12"/>
                <w:lang w:eastAsia="x-none"/>
              </w:rPr>
            </w:pPr>
          </w:p>
        </w:tc>
        <w:tc>
          <w:tcPr>
            <w:tcW w:w="705" w:type="dxa"/>
          </w:tcPr>
          <w:p w14:paraId="5E69F785" w14:textId="77777777" w:rsidR="009662C1" w:rsidRPr="000961F5" w:rsidRDefault="009662C1" w:rsidP="009662C1">
            <w:pPr>
              <w:spacing w:after="0"/>
              <w:ind w:left="0"/>
              <w:jc w:val="left"/>
              <w:rPr>
                <w:sz w:val="12"/>
                <w:szCs w:val="12"/>
                <w:lang w:eastAsia="x-none"/>
              </w:rPr>
            </w:pPr>
          </w:p>
        </w:tc>
        <w:tc>
          <w:tcPr>
            <w:tcW w:w="602" w:type="dxa"/>
          </w:tcPr>
          <w:p w14:paraId="2249A34D" w14:textId="77777777" w:rsidR="009662C1" w:rsidRPr="000961F5" w:rsidRDefault="009662C1" w:rsidP="009662C1">
            <w:pPr>
              <w:spacing w:after="0"/>
              <w:ind w:left="0"/>
              <w:jc w:val="left"/>
              <w:rPr>
                <w:sz w:val="12"/>
                <w:szCs w:val="12"/>
                <w:lang w:eastAsia="x-none"/>
              </w:rPr>
            </w:pPr>
          </w:p>
        </w:tc>
        <w:tc>
          <w:tcPr>
            <w:tcW w:w="922" w:type="dxa"/>
          </w:tcPr>
          <w:p w14:paraId="7E0A8FB8" w14:textId="77777777" w:rsidR="009662C1" w:rsidRPr="000961F5" w:rsidRDefault="009662C1" w:rsidP="009662C1">
            <w:pPr>
              <w:spacing w:after="0"/>
              <w:ind w:left="0"/>
              <w:jc w:val="left"/>
              <w:rPr>
                <w:sz w:val="12"/>
                <w:szCs w:val="12"/>
                <w:lang w:eastAsia="x-none"/>
              </w:rPr>
            </w:pPr>
          </w:p>
        </w:tc>
        <w:tc>
          <w:tcPr>
            <w:tcW w:w="475" w:type="dxa"/>
          </w:tcPr>
          <w:p w14:paraId="7638825F" w14:textId="77777777" w:rsidR="009662C1" w:rsidRPr="000961F5" w:rsidRDefault="009662C1" w:rsidP="009662C1">
            <w:pPr>
              <w:spacing w:after="0"/>
              <w:ind w:left="0"/>
              <w:jc w:val="left"/>
              <w:rPr>
                <w:sz w:val="12"/>
                <w:szCs w:val="12"/>
                <w:lang w:eastAsia="x-none"/>
              </w:rPr>
            </w:pPr>
          </w:p>
        </w:tc>
        <w:tc>
          <w:tcPr>
            <w:tcW w:w="922" w:type="dxa"/>
          </w:tcPr>
          <w:p w14:paraId="70EE7284" w14:textId="77777777" w:rsidR="009662C1" w:rsidRPr="000961F5" w:rsidRDefault="009662C1" w:rsidP="009662C1">
            <w:pPr>
              <w:spacing w:after="0"/>
              <w:ind w:left="0"/>
              <w:jc w:val="left"/>
              <w:rPr>
                <w:sz w:val="12"/>
                <w:szCs w:val="12"/>
                <w:lang w:eastAsia="x-none"/>
              </w:rPr>
            </w:pPr>
          </w:p>
        </w:tc>
        <w:tc>
          <w:tcPr>
            <w:tcW w:w="566" w:type="dxa"/>
          </w:tcPr>
          <w:p w14:paraId="06AC2379" w14:textId="77777777" w:rsidR="009662C1" w:rsidRPr="000961F5" w:rsidRDefault="009662C1" w:rsidP="009662C1">
            <w:pPr>
              <w:spacing w:after="0"/>
              <w:ind w:left="0"/>
              <w:jc w:val="left"/>
              <w:rPr>
                <w:sz w:val="12"/>
                <w:szCs w:val="12"/>
                <w:lang w:eastAsia="x-none"/>
              </w:rPr>
            </w:pPr>
          </w:p>
        </w:tc>
      </w:tr>
      <w:tr w:rsidR="009662C1" w:rsidRPr="000961F5" w14:paraId="30E90FA7" w14:textId="77777777" w:rsidTr="009662C1">
        <w:tc>
          <w:tcPr>
            <w:tcW w:w="351" w:type="dxa"/>
          </w:tcPr>
          <w:p w14:paraId="7A014394" w14:textId="77777777" w:rsidR="009662C1" w:rsidRPr="000961F5" w:rsidRDefault="009662C1" w:rsidP="009662C1">
            <w:pPr>
              <w:spacing w:after="0"/>
              <w:ind w:left="0"/>
              <w:jc w:val="left"/>
              <w:rPr>
                <w:sz w:val="12"/>
                <w:szCs w:val="12"/>
                <w:lang w:eastAsia="x-none"/>
              </w:rPr>
            </w:pPr>
            <w:r w:rsidRPr="000961F5">
              <w:rPr>
                <w:sz w:val="12"/>
                <w:szCs w:val="12"/>
                <w:lang w:eastAsia="x-none"/>
              </w:rPr>
              <w:t>[..]</w:t>
            </w:r>
          </w:p>
        </w:tc>
        <w:tc>
          <w:tcPr>
            <w:tcW w:w="560" w:type="dxa"/>
          </w:tcPr>
          <w:p w14:paraId="1D8A7888" w14:textId="77777777" w:rsidR="009662C1" w:rsidRPr="000961F5" w:rsidRDefault="009662C1" w:rsidP="009662C1">
            <w:pPr>
              <w:spacing w:after="0"/>
              <w:ind w:left="0"/>
              <w:jc w:val="left"/>
              <w:rPr>
                <w:sz w:val="12"/>
                <w:szCs w:val="12"/>
                <w:lang w:eastAsia="x-none"/>
              </w:rPr>
            </w:pPr>
          </w:p>
        </w:tc>
        <w:tc>
          <w:tcPr>
            <w:tcW w:w="705" w:type="dxa"/>
          </w:tcPr>
          <w:p w14:paraId="643EC54F" w14:textId="77777777" w:rsidR="009662C1" w:rsidRPr="000961F5" w:rsidRDefault="009662C1" w:rsidP="009662C1">
            <w:pPr>
              <w:spacing w:after="0"/>
              <w:ind w:left="0"/>
              <w:jc w:val="left"/>
              <w:rPr>
                <w:sz w:val="12"/>
                <w:szCs w:val="12"/>
                <w:lang w:eastAsia="x-none"/>
              </w:rPr>
            </w:pPr>
          </w:p>
        </w:tc>
        <w:tc>
          <w:tcPr>
            <w:tcW w:w="899" w:type="dxa"/>
          </w:tcPr>
          <w:p w14:paraId="5724419D" w14:textId="77777777" w:rsidR="009662C1" w:rsidRPr="000961F5" w:rsidRDefault="009662C1" w:rsidP="009662C1">
            <w:pPr>
              <w:spacing w:after="0"/>
              <w:ind w:left="0"/>
              <w:jc w:val="left"/>
              <w:rPr>
                <w:sz w:val="12"/>
                <w:szCs w:val="12"/>
                <w:lang w:eastAsia="x-none"/>
              </w:rPr>
            </w:pPr>
          </w:p>
        </w:tc>
        <w:tc>
          <w:tcPr>
            <w:tcW w:w="867" w:type="dxa"/>
          </w:tcPr>
          <w:p w14:paraId="24F5FCAD" w14:textId="77777777" w:rsidR="009662C1" w:rsidRPr="000961F5" w:rsidRDefault="009662C1" w:rsidP="009662C1">
            <w:pPr>
              <w:spacing w:after="0"/>
              <w:ind w:left="0"/>
              <w:jc w:val="left"/>
              <w:rPr>
                <w:sz w:val="12"/>
                <w:szCs w:val="12"/>
                <w:lang w:eastAsia="x-none"/>
              </w:rPr>
            </w:pPr>
          </w:p>
        </w:tc>
        <w:tc>
          <w:tcPr>
            <w:tcW w:w="475" w:type="dxa"/>
          </w:tcPr>
          <w:p w14:paraId="0BEB4E1F" w14:textId="77777777" w:rsidR="009662C1" w:rsidRPr="000961F5" w:rsidRDefault="009662C1" w:rsidP="009662C1">
            <w:pPr>
              <w:spacing w:after="0"/>
              <w:ind w:left="0"/>
              <w:jc w:val="left"/>
              <w:rPr>
                <w:sz w:val="12"/>
                <w:szCs w:val="12"/>
                <w:lang w:eastAsia="x-none"/>
              </w:rPr>
            </w:pPr>
          </w:p>
        </w:tc>
        <w:tc>
          <w:tcPr>
            <w:tcW w:w="922" w:type="dxa"/>
          </w:tcPr>
          <w:p w14:paraId="5D20A37F" w14:textId="77777777" w:rsidR="009662C1" w:rsidRPr="000961F5" w:rsidRDefault="009662C1" w:rsidP="009662C1">
            <w:pPr>
              <w:spacing w:after="0"/>
              <w:ind w:left="0"/>
              <w:jc w:val="left"/>
              <w:rPr>
                <w:sz w:val="12"/>
                <w:szCs w:val="12"/>
                <w:lang w:eastAsia="x-none"/>
              </w:rPr>
            </w:pPr>
          </w:p>
        </w:tc>
        <w:tc>
          <w:tcPr>
            <w:tcW w:w="566" w:type="dxa"/>
          </w:tcPr>
          <w:p w14:paraId="482D2DBB" w14:textId="77777777" w:rsidR="009662C1" w:rsidRPr="000961F5" w:rsidRDefault="009662C1" w:rsidP="009662C1">
            <w:pPr>
              <w:spacing w:after="0"/>
              <w:ind w:left="0"/>
              <w:jc w:val="left"/>
              <w:rPr>
                <w:sz w:val="12"/>
                <w:szCs w:val="12"/>
                <w:lang w:eastAsia="x-none"/>
              </w:rPr>
            </w:pPr>
          </w:p>
        </w:tc>
        <w:tc>
          <w:tcPr>
            <w:tcW w:w="922" w:type="dxa"/>
          </w:tcPr>
          <w:p w14:paraId="08403CAC" w14:textId="77777777" w:rsidR="009662C1" w:rsidRPr="000961F5" w:rsidRDefault="009662C1" w:rsidP="009662C1">
            <w:pPr>
              <w:spacing w:after="0"/>
              <w:ind w:left="0"/>
              <w:jc w:val="left"/>
              <w:rPr>
                <w:sz w:val="12"/>
                <w:szCs w:val="12"/>
                <w:lang w:eastAsia="x-none"/>
              </w:rPr>
            </w:pPr>
          </w:p>
        </w:tc>
        <w:tc>
          <w:tcPr>
            <w:tcW w:w="705" w:type="dxa"/>
          </w:tcPr>
          <w:p w14:paraId="23644EE1" w14:textId="77777777" w:rsidR="009662C1" w:rsidRPr="000961F5" w:rsidRDefault="009662C1" w:rsidP="009662C1">
            <w:pPr>
              <w:spacing w:after="0"/>
              <w:ind w:left="0"/>
              <w:jc w:val="left"/>
              <w:rPr>
                <w:sz w:val="12"/>
                <w:szCs w:val="12"/>
                <w:lang w:eastAsia="x-none"/>
              </w:rPr>
            </w:pPr>
          </w:p>
        </w:tc>
        <w:tc>
          <w:tcPr>
            <w:tcW w:w="602" w:type="dxa"/>
          </w:tcPr>
          <w:p w14:paraId="5A32D0A6" w14:textId="77777777" w:rsidR="009662C1" w:rsidRPr="000961F5" w:rsidRDefault="009662C1" w:rsidP="009662C1">
            <w:pPr>
              <w:spacing w:after="0"/>
              <w:ind w:left="0"/>
              <w:jc w:val="left"/>
              <w:rPr>
                <w:sz w:val="12"/>
                <w:szCs w:val="12"/>
                <w:lang w:eastAsia="x-none"/>
              </w:rPr>
            </w:pPr>
          </w:p>
        </w:tc>
        <w:tc>
          <w:tcPr>
            <w:tcW w:w="922" w:type="dxa"/>
          </w:tcPr>
          <w:p w14:paraId="6A7B5202" w14:textId="77777777" w:rsidR="009662C1" w:rsidRPr="000961F5" w:rsidRDefault="009662C1" w:rsidP="009662C1">
            <w:pPr>
              <w:spacing w:after="0"/>
              <w:ind w:left="0"/>
              <w:jc w:val="left"/>
              <w:rPr>
                <w:sz w:val="12"/>
                <w:szCs w:val="12"/>
                <w:lang w:eastAsia="x-none"/>
              </w:rPr>
            </w:pPr>
          </w:p>
        </w:tc>
        <w:tc>
          <w:tcPr>
            <w:tcW w:w="475" w:type="dxa"/>
          </w:tcPr>
          <w:p w14:paraId="18061189" w14:textId="77777777" w:rsidR="009662C1" w:rsidRPr="000961F5" w:rsidRDefault="009662C1" w:rsidP="009662C1">
            <w:pPr>
              <w:spacing w:after="0"/>
              <w:ind w:left="0"/>
              <w:jc w:val="left"/>
              <w:rPr>
                <w:sz w:val="12"/>
                <w:szCs w:val="12"/>
                <w:lang w:eastAsia="x-none"/>
              </w:rPr>
            </w:pPr>
          </w:p>
        </w:tc>
        <w:tc>
          <w:tcPr>
            <w:tcW w:w="922" w:type="dxa"/>
          </w:tcPr>
          <w:p w14:paraId="3BDB8372" w14:textId="77777777" w:rsidR="009662C1" w:rsidRPr="000961F5" w:rsidRDefault="009662C1" w:rsidP="009662C1">
            <w:pPr>
              <w:spacing w:after="0"/>
              <w:ind w:left="0"/>
              <w:jc w:val="left"/>
              <w:rPr>
                <w:sz w:val="12"/>
                <w:szCs w:val="12"/>
                <w:lang w:eastAsia="x-none"/>
              </w:rPr>
            </w:pPr>
          </w:p>
        </w:tc>
        <w:tc>
          <w:tcPr>
            <w:tcW w:w="566" w:type="dxa"/>
          </w:tcPr>
          <w:p w14:paraId="6F4E7B9C" w14:textId="77777777" w:rsidR="009662C1" w:rsidRPr="000961F5" w:rsidRDefault="009662C1" w:rsidP="009662C1">
            <w:pPr>
              <w:spacing w:after="0"/>
              <w:ind w:left="0"/>
              <w:jc w:val="left"/>
              <w:rPr>
                <w:sz w:val="12"/>
                <w:szCs w:val="12"/>
                <w:lang w:eastAsia="x-none"/>
              </w:rPr>
            </w:pPr>
          </w:p>
        </w:tc>
      </w:tr>
      <w:tr w:rsidR="009662C1" w:rsidRPr="000961F5" w14:paraId="1C0976C9" w14:textId="77777777" w:rsidTr="009662C1">
        <w:tc>
          <w:tcPr>
            <w:tcW w:w="351" w:type="dxa"/>
          </w:tcPr>
          <w:p w14:paraId="780A366F" w14:textId="77777777" w:rsidR="009662C1" w:rsidRPr="000961F5" w:rsidRDefault="009662C1" w:rsidP="009662C1">
            <w:pPr>
              <w:spacing w:after="0"/>
              <w:ind w:left="0"/>
              <w:jc w:val="left"/>
              <w:rPr>
                <w:sz w:val="12"/>
                <w:szCs w:val="12"/>
                <w:lang w:eastAsia="x-none"/>
              </w:rPr>
            </w:pPr>
            <w:r w:rsidRPr="000961F5">
              <w:rPr>
                <w:sz w:val="12"/>
                <w:szCs w:val="12"/>
                <w:lang w:eastAsia="x-none"/>
              </w:rPr>
              <w:t>25</w:t>
            </w:r>
          </w:p>
        </w:tc>
        <w:tc>
          <w:tcPr>
            <w:tcW w:w="560" w:type="dxa"/>
          </w:tcPr>
          <w:p w14:paraId="3AD72614" w14:textId="77777777" w:rsidR="009662C1" w:rsidRPr="000961F5" w:rsidRDefault="009662C1" w:rsidP="009662C1">
            <w:pPr>
              <w:spacing w:after="0"/>
              <w:ind w:left="0"/>
              <w:jc w:val="left"/>
              <w:rPr>
                <w:sz w:val="12"/>
                <w:szCs w:val="12"/>
                <w:lang w:eastAsia="x-none"/>
              </w:rPr>
            </w:pPr>
          </w:p>
        </w:tc>
        <w:tc>
          <w:tcPr>
            <w:tcW w:w="705" w:type="dxa"/>
          </w:tcPr>
          <w:p w14:paraId="6ADC9A84" w14:textId="77777777" w:rsidR="009662C1" w:rsidRPr="000961F5" w:rsidRDefault="009662C1" w:rsidP="009662C1">
            <w:pPr>
              <w:spacing w:after="0"/>
              <w:ind w:left="0"/>
              <w:jc w:val="left"/>
              <w:rPr>
                <w:sz w:val="12"/>
                <w:szCs w:val="12"/>
                <w:lang w:eastAsia="x-none"/>
              </w:rPr>
            </w:pPr>
          </w:p>
        </w:tc>
        <w:tc>
          <w:tcPr>
            <w:tcW w:w="899" w:type="dxa"/>
          </w:tcPr>
          <w:p w14:paraId="2C209E35" w14:textId="77777777" w:rsidR="009662C1" w:rsidRPr="000961F5" w:rsidRDefault="009662C1" w:rsidP="009662C1">
            <w:pPr>
              <w:spacing w:after="0"/>
              <w:ind w:left="0"/>
              <w:jc w:val="left"/>
              <w:rPr>
                <w:sz w:val="12"/>
                <w:szCs w:val="12"/>
                <w:lang w:eastAsia="x-none"/>
              </w:rPr>
            </w:pPr>
          </w:p>
        </w:tc>
        <w:tc>
          <w:tcPr>
            <w:tcW w:w="867" w:type="dxa"/>
          </w:tcPr>
          <w:p w14:paraId="7A623297" w14:textId="77777777" w:rsidR="009662C1" w:rsidRPr="000961F5" w:rsidRDefault="009662C1" w:rsidP="009662C1">
            <w:pPr>
              <w:spacing w:after="0"/>
              <w:ind w:left="0"/>
              <w:jc w:val="left"/>
              <w:rPr>
                <w:sz w:val="12"/>
                <w:szCs w:val="12"/>
                <w:lang w:eastAsia="x-none"/>
              </w:rPr>
            </w:pPr>
          </w:p>
        </w:tc>
        <w:tc>
          <w:tcPr>
            <w:tcW w:w="475" w:type="dxa"/>
          </w:tcPr>
          <w:p w14:paraId="243BB4CE" w14:textId="77777777" w:rsidR="009662C1" w:rsidRPr="000961F5" w:rsidRDefault="009662C1" w:rsidP="009662C1">
            <w:pPr>
              <w:spacing w:after="0"/>
              <w:ind w:left="0"/>
              <w:jc w:val="left"/>
              <w:rPr>
                <w:sz w:val="12"/>
                <w:szCs w:val="12"/>
                <w:lang w:eastAsia="x-none"/>
              </w:rPr>
            </w:pPr>
          </w:p>
        </w:tc>
        <w:tc>
          <w:tcPr>
            <w:tcW w:w="922" w:type="dxa"/>
          </w:tcPr>
          <w:p w14:paraId="219416AF" w14:textId="77777777" w:rsidR="009662C1" w:rsidRPr="000961F5" w:rsidRDefault="009662C1" w:rsidP="009662C1">
            <w:pPr>
              <w:spacing w:after="0"/>
              <w:ind w:left="0"/>
              <w:jc w:val="left"/>
              <w:rPr>
                <w:sz w:val="12"/>
                <w:szCs w:val="12"/>
                <w:lang w:eastAsia="x-none"/>
              </w:rPr>
            </w:pPr>
          </w:p>
        </w:tc>
        <w:tc>
          <w:tcPr>
            <w:tcW w:w="566" w:type="dxa"/>
          </w:tcPr>
          <w:p w14:paraId="4936F4DE" w14:textId="77777777" w:rsidR="009662C1" w:rsidRPr="000961F5" w:rsidRDefault="009662C1" w:rsidP="009662C1">
            <w:pPr>
              <w:spacing w:after="0"/>
              <w:ind w:left="0"/>
              <w:jc w:val="left"/>
              <w:rPr>
                <w:sz w:val="12"/>
                <w:szCs w:val="12"/>
                <w:lang w:eastAsia="x-none"/>
              </w:rPr>
            </w:pPr>
          </w:p>
        </w:tc>
        <w:tc>
          <w:tcPr>
            <w:tcW w:w="922" w:type="dxa"/>
          </w:tcPr>
          <w:p w14:paraId="5C5CB274" w14:textId="77777777" w:rsidR="009662C1" w:rsidRPr="000961F5" w:rsidRDefault="009662C1" w:rsidP="009662C1">
            <w:pPr>
              <w:spacing w:after="0"/>
              <w:ind w:left="0"/>
              <w:jc w:val="left"/>
              <w:rPr>
                <w:sz w:val="12"/>
                <w:szCs w:val="12"/>
                <w:lang w:eastAsia="x-none"/>
              </w:rPr>
            </w:pPr>
          </w:p>
        </w:tc>
        <w:tc>
          <w:tcPr>
            <w:tcW w:w="705" w:type="dxa"/>
          </w:tcPr>
          <w:p w14:paraId="6B36E2C1" w14:textId="77777777" w:rsidR="009662C1" w:rsidRPr="000961F5" w:rsidRDefault="009662C1" w:rsidP="009662C1">
            <w:pPr>
              <w:spacing w:after="0"/>
              <w:ind w:left="0"/>
              <w:jc w:val="left"/>
              <w:rPr>
                <w:sz w:val="12"/>
                <w:szCs w:val="12"/>
                <w:lang w:eastAsia="x-none"/>
              </w:rPr>
            </w:pPr>
          </w:p>
        </w:tc>
        <w:tc>
          <w:tcPr>
            <w:tcW w:w="602" w:type="dxa"/>
          </w:tcPr>
          <w:p w14:paraId="33A6056B" w14:textId="77777777" w:rsidR="009662C1" w:rsidRPr="000961F5" w:rsidRDefault="009662C1" w:rsidP="009662C1">
            <w:pPr>
              <w:spacing w:after="0"/>
              <w:ind w:left="0"/>
              <w:jc w:val="left"/>
              <w:rPr>
                <w:sz w:val="12"/>
                <w:szCs w:val="12"/>
                <w:lang w:eastAsia="x-none"/>
              </w:rPr>
            </w:pPr>
          </w:p>
        </w:tc>
        <w:tc>
          <w:tcPr>
            <w:tcW w:w="922" w:type="dxa"/>
          </w:tcPr>
          <w:p w14:paraId="032AA4BA" w14:textId="77777777" w:rsidR="009662C1" w:rsidRPr="000961F5" w:rsidRDefault="009662C1" w:rsidP="009662C1">
            <w:pPr>
              <w:spacing w:after="0"/>
              <w:ind w:left="0"/>
              <w:jc w:val="left"/>
              <w:rPr>
                <w:sz w:val="12"/>
                <w:szCs w:val="12"/>
                <w:lang w:eastAsia="x-none"/>
              </w:rPr>
            </w:pPr>
          </w:p>
        </w:tc>
        <w:tc>
          <w:tcPr>
            <w:tcW w:w="475" w:type="dxa"/>
          </w:tcPr>
          <w:p w14:paraId="15FE38A8" w14:textId="77777777" w:rsidR="009662C1" w:rsidRPr="000961F5" w:rsidRDefault="009662C1" w:rsidP="009662C1">
            <w:pPr>
              <w:spacing w:after="0"/>
              <w:ind w:left="0"/>
              <w:jc w:val="left"/>
              <w:rPr>
                <w:sz w:val="12"/>
                <w:szCs w:val="12"/>
                <w:lang w:eastAsia="x-none"/>
              </w:rPr>
            </w:pPr>
          </w:p>
        </w:tc>
        <w:tc>
          <w:tcPr>
            <w:tcW w:w="922" w:type="dxa"/>
          </w:tcPr>
          <w:p w14:paraId="54D04AA4" w14:textId="77777777" w:rsidR="009662C1" w:rsidRPr="000961F5" w:rsidRDefault="009662C1" w:rsidP="009662C1">
            <w:pPr>
              <w:spacing w:after="0"/>
              <w:ind w:left="0"/>
              <w:jc w:val="left"/>
              <w:rPr>
                <w:sz w:val="12"/>
                <w:szCs w:val="12"/>
                <w:lang w:eastAsia="x-none"/>
              </w:rPr>
            </w:pPr>
          </w:p>
        </w:tc>
        <w:tc>
          <w:tcPr>
            <w:tcW w:w="566" w:type="dxa"/>
          </w:tcPr>
          <w:p w14:paraId="55CC5C9B" w14:textId="77777777" w:rsidR="009662C1" w:rsidRPr="000961F5" w:rsidRDefault="009662C1" w:rsidP="009662C1">
            <w:pPr>
              <w:spacing w:after="0"/>
              <w:ind w:left="0"/>
              <w:jc w:val="left"/>
              <w:rPr>
                <w:sz w:val="12"/>
                <w:szCs w:val="12"/>
                <w:lang w:eastAsia="x-none"/>
              </w:rPr>
            </w:pPr>
          </w:p>
        </w:tc>
      </w:tr>
    </w:tbl>
    <w:p w14:paraId="321EB3A5" w14:textId="77777777" w:rsidR="009662C1" w:rsidRPr="000961F5" w:rsidRDefault="009662C1" w:rsidP="009662C1">
      <w:pPr>
        <w:spacing w:after="0"/>
        <w:ind w:left="0"/>
        <w:jc w:val="left"/>
        <w:rPr>
          <w:lang w:eastAsia="x-none"/>
        </w:rPr>
      </w:pPr>
    </w:p>
    <w:tbl>
      <w:tblPr>
        <w:tblStyle w:val="TableGrid"/>
        <w:tblW w:w="10485" w:type="dxa"/>
        <w:tblLook w:val="04A0" w:firstRow="1" w:lastRow="0" w:firstColumn="1" w:lastColumn="0" w:noHBand="0" w:noVBand="1"/>
      </w:tblPr>
      <w:tblGrid>
        <w:gridCol w:w="704"/>
        <w:gridCol w:w="9781"/>
      </w:tblGrid>
      <w:tr w:rsidR="009662C1" w:rsidRPr="000961F5" w14:paraId="41DC0E99" w14:textId="77777777" w:rsidTr="009662C1">
        <w:trPr>
          <w:trHeight w:val="115"/>
        </w:trPr>
        <w:tc>
          <w:tcPr>
            <w:tcW w:w="704" w:type="dxa"/>
            <w:vMerge w:val="restart"/>
            <w:shd w:val="clear" w:color="auto" w:fill="13426B"/>
          </w:tcPr>
          <w:p w14:paraId="5EDE8460" w14:textId="77777777" w:rsidR="009662C1" w:rsidRPr="000961F5" w:rsidRDefault="009662C1" w:rsidP="009662C1">
            <w:pPr>
              <w:spacing w:after="0"/>
              <w:ind w:left="0"/>
              <w:jc w:val="left"/>
              <w:rPr>
                <w:b/>
                <w:sz w:val="10"/>
                <w:szCs w:val="12"/>
                <w:lang w:eastAsia="x-none"/>
              </w:rPr>
            </w:pPr>
            <w:r w:rsidRPr="000961F5">
              <w:rPr>
                <w:b/>
                <w:sz w:val="10"/>
                <w:szCs w:val="12"/>
                <w:lang w:eastAsia="x-none"/>
              </w:rPr>
              <w:t>Data field</w:t>
            </w:r>
          </w:p>
        </w:tc>
        <w:tc>
          <w:tcPr>
            <w:tcW w:w="9781" w:type="dxa"/>
            <w:vMerge w:val="restart"/>
            <w:shd w:val="clear" w:color="auto" w:fill="13426B"/>
          </w:tcPr>
          <w:p w14:paraId="19894300" w14:textId="77777777" w:rsidR="009662C1" w:rsidRPr="000961F5" w:rsidRDefault="009662C1" w:rsidP="009662C1">
            <w:pPr>
              <w:spacing w:after="0"/>
              <w:ind w:left="0"/>
              <w:jc w:val="left"/>
              <w:rPr>
                <w:b/>
                <w:sz w:val="10"/>
                <w:szCs w:val="12"/>
                <w:lang w:eastAsia="x-none"/>
              </w:rPr>
            </w:pPr>
            <w:r w:rsidRPr="000961F5">
              <w:rPr>
                <w:b/>
                <w:sz w:val="10"/>
                <w:szCs w:val="12"/>
                <w:lang w:eastAsia="x-none"/>
              </w:rPr>
              <w:t>Formula / business logic</w:t>
            </w:r>
          </w:p>
        </w:tc>
      </w:tr>
      <w:tr w:rsidR="009662C1" w:rsidRPr="000961F5" w14:paraId="179BFB23" w14:textId="77777777" w:rsidTr="009662C1">
        <w:trPr>
          <w:trHeight w:val="115"/>
        </w:trPr>
        <w:tc>
          <w:tcPr>
            <w:tcW w:w="704" w:type="dxa"/>
            <w:vMerge/>
            <w:shd w:val="clear" w:color="auto" w:fill="13426B"/>
          </w:tcPr>
          <w:p w14:paraId="3228D4E1" w14:textId="77777777" w:rsidR="009662C1" w:rsidRPr="000961F5" w:rsidRDefault="009662C1" w:rsidP="009662C1">
            <w:pPr>
              <w:spacing w:after="0"/>
              <w:ind w:left="0"/>
              <w:jc w:val="left"/>
              <w:rPr>
                <w:b/>
                <w:sz w:val="10"/>
                <w:szCs w:val="12"/>
                <w:lang w:eastAsia="x-none"/>
              </w:rPr>
            </w:pPr>
          </w:p>
        </w:tc>
        <w:tc>
          <w:tcPr>
            <w:tcW w:w="9781" w:type="dxa"/>
            <w:vMerge/>
            <w:shd w:val="clear" w:color="auto" w:fill="13426B"/>
          </w:tcPr>
          <w:p w14:paraId="637B98A6" w14:textId="77777777" w:rsidR="009662C1" w:rsidRPr="000961F5" w:rsidRDefault="009662C1" w:rsidP="009662C1">
            <w:pPr>
              <w:spacing w:after="0"/>
              <w:ind w:left="0"/>
              <w:jc w:val="left"/>
              <w:rPr>
                <w:b/>
                <w:sz w:val="10"/>
                <w:szCs w:val="12"/>
                <w:lang w:eastAsia="x-none"/>
              </w:rPr>
            </w:pPr>
          </w:p>
        </w:tc>
      </w:tr>
      <w:tr w:rsidR="009662C1" w:rsidRPr="000961F5" w14:paraId="7DAA76A7" w14:textId="77777777" w:rsidTr="009662C1">
        <w:tc>
          <w:tcPr>
            <w:tcW w:w="704" w:type="dxa"/>
          </w:tcPr>
          <w:p w14:paraId="55FE3798" w14:textId="77777777" w:rsidR="009662C1" w:rsidRPr="000961F5" w:rsidRDefault="009662C1" w:rsidP="009662C1">
            <w:pPr>
              <w:spacing w:after="0"/>
              <w:ind w:left="0"/>
              <w:jc w:val="left"/>
              <w:rPr>
                <w:sz w:val="12"/>
                <w:szCs w:val="12"/>
                <w:lang w:eastAsia="x-none"/>
              </w:rPr>
            </w:pPr>
            <w:r w:rsidRPr="000961F5">
              <w:rPr>
                <w:sz w:val="12"/>
                <w:szCs w:val="12"/>
                <w:lang w:eastAsia="x-none"/>
              </w:rPr>
              <w:t>A</w:t>
            </w:r>
          </w:p>
        </w:tc>
        <w:tc>
          <w:tcPr>
            <w:tcW w:w="9781" w:type="dxa"/>
          </w:tcPr>
          <w:p w14:paraId="14A79FCF"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Name of Public Offer allottee from EIPO Final Allocation File </w:t>
            </w:r>
            <w:r w:rsidRPr="000961F5">
              <w:rPr>
                <w:sz w:val="12"/>
                <w:szCs w:val="12"/>
                <w:highlight w:val="yellow"/>
                <w:lang w:eastAsia="x-none"/>
              </w:rPr>
              <w:t>([insert section]</w:t>
            </w:r>
            <w:r w:rsidRPr="000961F5">
              <w:rPr>
                <w:sz w:val="12"/>
                <w:szCs w:val="12"/>
                <w:lang w:eastAsia="x-none"/>
              </w:rPr>
              <w:t>)</w:t>
            </w:r>
          </w:p>
        </w:tc>
      </w:tr>
      <w:tr w:rsidR="009662C1" w:rsidRPr="000961F5" w14:paraId="29C1B044" w14:textId="77777777" w:rsidTr="009662C1">
        <w:tc>
          <w:tcPr>
            <w:tcW w:w="704" w:type="dxa"/>
          </w:tcPr>
          <w:p w14:paraId="0F96D630" w14:textId="77777777" w:rsidR="009662C1" w:rsidRPr="000961F5" w:rsidRDefault="009662C1" w:rsidP="009662C1">
            <w:pPr>
              <w:spacing w:after="0"/>
              <w:ind w:left="0"/>
              <w:jc w:val="left"/>
              <w:rPr>
                <w:sz w:val="12"/>
                <w:szCs w:val="12"/>
                <w:lang w:eastAsia="x-none"/>
              </w:rPr>
            </w:pPr>
            <w:r w:rsidRPr="000961F5">
              <w:rPr>
                <w:sz w:val="12"/>
                <w:szCs w:val="12"/>
                <w:lang w:eastAsia="x-none"/>
              </w:rPr>
              <w:t>B</w:t>
            </w:r>
          </w:p>
        </w:tc>
        <w:tc>
          <w:tcPr>
            <w:tcW w:w="9781" w:type="dxa"/>
          </w:tcPr>
          <w:p w14:paraId="28A3AA1C"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Number of [Security type] allocated from EIPO Final Allocation File </w:t>
            </w:r>
            <w:r w:rsidRPr="000961F5">
              <w:rPr>
                <w:sz w:val="12"/>
                <w:szCs w:val="12"/>
                <w:highlight w:val="yellow"/>
                <w:lang w:eastAsia="x-none"/>
              </w:rPr>
              <w:t>([insert section]</w:t>
            </w:r>
            <w:r w:rsidRPr="000961F5">
              <w:rPr>
                <w:sz w:val="12"/>
                <w:szCs w:val="12"/>
                <w:lang w:eastAsia="x-none"/>
              </w:rPr>
              <w:t>)</w:t>
            </w:r>
          </w:p>
        </w:tc>
      </w:tr>
      <w:tr w:rsidR="009662C1" w:rsidRPr="000961F5" w14:paraId="63093929" w14:textId="77777777" w:rsidTr="009662C1">
        <w:tc>
          <w:tcPr>
            <w:tcW w:w="704" w:type="dxa"/>
          </w:tcPr>
          <w:p w14:paraId="0693EE1C" w14:textId="77777777" w:rsidR="009662C1" w:rsidRPr="000961F5" w:rsidRDefault="009662C1" w:rsidP="009662C1">
            <w:pPr>
              <w:spacing w:after="0"/>
              <w:ind w:left="0"/>
              <w:jc w:val="left"/>
              <w:rPr>
                <w:sz w:val="12"/>
                <w:szCs w:val="12"/>
                <w:lang w:eastAsia="x-none"/>
              </w:rPr>
            </w:pPr>
            <w:r w:rsidRPr="000961F5">
              <w:rPr>
                <w:sz w:val="12"/>
                <w:szCs w:val="12"/>
                <w:lang w:eastAsia="x-none"/>
              </w:rPr>
              <w:t>C</w:t>
            </w:r>
          </w:p>
        </w:tc>
        <w:tc>
          <w:tcPr>
            <w:tcW w:w="9781" w:type="dxa"/>
          </w:tcPr>
          <w:p w14:paraId="74224DA2"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B / Final Size of the Public Offer </w:t>
            </w:r>
            <w:r w:rsidRPr="000961F5">
              <w:rPr>
                <w:b/>
                <w:sz w:val="12"/>
                <w:szCs w:val="12"/>
                <w:lang w:eastAsia="x-none"/>
              </w:rPr>
              <w:t>[EIPO Final Allocation File]</w:t>
            </w:r>
          </w:p>
        </w:tc>
      </w:tr>
      <w:tr w:rsidR="009662C1" w:rsidRPr="000961F5" w14:paraId="31CA0343" w14:textId="77777777" w:rsidTr="009662C1">
        <w:tc>
          <w:tcPr>
            <w:tcW w:w="704" w:type="dxa"/>
          </w:tcPr>
          <w:p w14:paraId="73E2B6BA" w14:textId="77777777" w:rsidR="009662C1" w:rsidRPr="000961F5" w:rsidRDefault="009662C1" w:rsidP="009662C1">
            <w:pPr>
              <w:spacing w:after="0"/>
              <w:ind w:left="0"/>
              <w:jc w:val="left"/>
              <w:rPr>
                <w:sz w:val="12"/>
                <w:szCs w:val="12"/>
                <w:lang w:eastAsia="x-none"/>
              </w:rPr>
            </w:pPr>
            <w:r w:rsidRPr="000961F5">
              <w:rPr>
                <w:sz w:val="12"/>
                <w:szCs w:val="12"/>
                <w:lang w:eastAsia="x-none"/>
              </w:rPr>
              <w:t>D</w:t>
            </w:r>
          </w:p>
        </w:tc>
        <w:tc>
          <w:tcPr>
            <w:tcW w:w="9781" w:type="dxa"/>
          </w:tcPr>
          <w:p w14:paraId="5B88FFCB" w14:textId="77777777" w:rsidR="009662C1" w:rsidRPr="000961F5" w:rsidRDefault="009662C1" w:rsidP="009662C1">
            <w:pPr>
              <w:spacing w:after="0"/>
              <w:ind w:left="0"/>
              <w:jc w:val="left"/>
              <w:rPr>
                <w:sz w:val="12"/>
                <w:szCs w:val="12"/>
                <w:lang w:eastAsia="x-none"/>
              </w:rPr>
            </w:pPr>
            <w:r w:rsidRPr="000961F5">
              <w:rPr>
                <w:sz w:val="12"/>
                <w:szCs w:val="12"/>
                <w:lang w:eastAsia="x-none"/>
              </w:rPr>
              <w:t>Cumulative sum of C, starting from the first row</w:t>
            </w:r>
          </w:p>
        </w:tc>
      </w:tr>
      <w:tr w:rsidR="009662C1" w:rsidRPr="000961F5" w14:paraId="5E957EB7" w14:textId="77777777" w:rsidTr="009662C1">
        <w:tc>
          <w:tcPr>
            <w:tcW w:w="704" w:type="dxa"/>
          </w:tcPr>
          <w:p w14:paraId="2DEBE620" w14:textId="77777777" w:rsidR="009662C1" w:rsidRPr="000961F5" w:rsidRDefault="009662C1" w:rsidP="009662C1">
            <w:pPr>
              <w:spacing w:after="0"/>
              <w:ind w:left="0"/>
              <w:jc w:val="left"/>
              <w:rPr>
                <w:sz w:val="12"/>
                <w:szCs w:val="12"/>
                <w:lang w:eastAsia="x-none"/>
              </w:rPr>
            </w:pPr>
            <w:r w:rsidRPr="000961F5">
              <w:rPr>
                <w:sz w:val="12"/>
                <w:szCs w:val="12"/>
                <w:lang w:eastAsia="x-none"/>
              </w:rPr>
              <w:t>E</w:t>
            </w:r>
          </w:p>
        </w:tc>
        <w:tc>
          <w:tcPr>
            <w:tcW w:w="9781" w:type="dxa"/>
          </w:tcPr>
          <w:p w14:paraId="4DE829B9"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B / (Number of Offer [Security type] </w:t>
            </w:r>
            <w:r w:rsidRPr="000961F5">
              <w:rPr>
                <w:b/>
                <w:sz w:val="12"/>
                <w:szCs w:val="12"/>
                <w:lang w:eastAsia="x-none"/>
              </w:rPr>
              <w:t>[IPO Initiation Field #31]</w:t>
            </w:r>
            <w:r w:rsidRPr="000961F5">
              <w:rPr>
                <w:sz w:val="12"/>
                <w:szCs w:val="12"/>
                <w:lang w:eastAsia="x-none"/>
              </w:rPr>
              <w:t xml:space="preserve"> + Total Exercised Offer Size Adjustment Option (Number of [Security type]) </w:t>
            </w:r>
            <w:r w:rsidRPr="000961F5">
              <w:rPr>
                <w:b/>
                <w:sz w:val="12"/>
                <w:szCs w:val="12"/>
                <w:lang w:eastAsia="x-none"/>
              </w:rPr>
              <w:t>[Sub-placing arrangement Field #5]</w:t>
            </w:r>
            <w:r w:rsidRPr="000961F5">
              <w:rPr>
                <w:sz w:val="12"/>
                <w:szCs w:val="12"/>
                <w:lang w:eastAsia="x-none"/>
              </w:rPr>
              <w:t>)</w:t>
            </w:r>
          </w:p>
        </w:tc>
      </w:tr>
      <w:tr w:rsidR="009662C1" w:rsidRPr="000961F5" w14:paraId="1C4DD5E2" w14:textId="77777777" w:rsidTr="009662C1">
        <w:tc>
          <w:tcPr>
            <w:tcW w:w="704" w:type="dxa"/>
          </w:tcPr>
          <w:p w14:paraId="282B0A86" w14:textId="77777777" w:rsidR="009662C1" w:rsidRPr="000961F5" w:rsidRDefault="009662C1" w:rsidP="009662C1">
            <w:pPr>
              <w:spacing w:after="0"/>
              <w:ind w:left="0"/>
              <w:jc w:val="left"/>
              <w:rPr>
                <w:sz w:val="12"/>
                <w:szCs w:val="12"/>
                <w:lang w:eastAsia="x-none"/>
              </w:rPr>
            </w:pPr>
            <w:r w:rsidRPr="000961F5">
              <w:rPr>
                <w:sz w:val="12"/>
                <w:szCs w:val="12"/>
                <w:lang w:eastAsia="x-none"/>
              </w:rPr>
              <w:t>F</w:t>
            </w:r>
          </w:p>
        </w:tc>
        <w:tc>
          <w:tcPr>
            <w:tcW w:w="9781" w:type="dxa"/>
          </w:tcPr>
          <w:p w14:paraId="163F7A91" w14:textId="77777777" w:rsidR="009662C1" w:rsidRPr="000961F5" w:rsidRDefault="009662C1" w:rsidP="009662C1">
            <w:pPr>
              <w:spacing w:after="0"/>
              <w:ind w:left="0"/>
              <w:jc w:val="left"/>
              <w:rPr>
                <w:sz w:val="12"/>
                <w:szCs w:val="12"/>
                <w:lang w:eastAsia="x-none"/>
              </w:rPr>
            </w:pPr>
            <w:r w:rsidRPr="000961F5">
              <w:rPr>
                <w:sz w:val="12"/>
                <w:szCs w:val="12"/>
                <w:lang w:eastAsia="x-none"/>
              </w:rPr>
              <w:t>Cumulative sum of E, starting from the first row</w:t>
            </w:r>
          </w:p>
        </w:tc>
      </w:tr>
      <w:tr w:rsidR="009662C1" w:rsidRPr="000961F5" w14:paraId="12684F3E" w14:textId="77777777" w:rsidTr="009662C1">
        <w:tc>
          <w:tcPr>
            <w:tcW w:w="704" w:type="dxa"/>
          </w:tcPr>
          <w:p w14:paraId="71130455" w14:textId="77777777" w:rsidR="009662C1" w:rsidRPr="000961F5" w:rsidRDefault="009662C1" w:rsidP="009662C1">
            <w:pPr>
              <w:spacing w:after="0"/>
              <w:ind w:left="0"/>
              <w:jc w:val="left"/>
              <w:rPr>
                <w:sz w:val="12"/>
                <w:szCs w:val="12"/>
                <w:lang w:eastAsia="x-none"/>
              </w:rPr>
            </w:pPr>
            <w:r w:rsidRPr="000961F5">
              <w:rPr>
                <w:sz w:val="12"/>
                <w:szCs w:val="12"/>
                <w:lang w:eastAsia="x-none"/>
              </w:rPr>
              <w:t>G</w:t>
            </w:r>
          </w:p>
        </w:tc>
        <w:tc>
          <w:tcPr>
            <w:tcW w:w="9781" w:type="dxa"/>
          </w:tcPr>
          <w:p w14:paraId="019A2ACB"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B / Total Issued Capital After Listing </w:t>
            </w:r>
            <w:r w:rsidRPr="000961F5">
              <w:rPr>
                <w:b/>
                <w:sz w:val="12"/>
                <w:szCs w:val="12"/>
                <w:lang w:eastAsia="x-none"/>
              </w:rPr>
              <w:t>[Sub-placing arrangement Field #8]</w:t>
            </w:r>
          </w:p>
        </w:tc>
      </w:tr>
      <w:tr w:rsidR="009662C1" w:rsidRPr="000961F5" w14:paraId="7654B53C" w14:textId="77777777" w:rsidTr="009662C1">
        <w:tc>
          <w:tcPr>
            <w:tcW w:w="704" w:type="dxa"/>
          </w:tcPr>
          <w:p w14:paraId="46B4B86B" w14:textId="77777777" w:rsidR="009662C1" w:rsidRPr="000961F5" w:rsidRDefault="009662C1" w:rsidP="009662C1">
            <w:pPr>
              <w:spacing w:after="0"/>
              <w:ind w:left="0"/>
              <w:jc w:val="left"/>
              <w:rPr>
                <w:sz w:val="12"/>
                <w:szCs w:val="12"/>
                <w:lang w:eastAsia="x-none"/>
              </w:rPr>
            </w:pPr>
            <w:r w:rsidRPr="000961F5">
              <w:rPr>
                <w:sz w:val="12"/>
                <w:szCs w:val="12"/>
                <w:lang w:eastAsia="x-none"/>
              </w:rPr>
              <w:t>H</w:t>
            </w:r>
          </w:p>
        </w:tc>
        <w:tc>
          <w:tcPr>
            <w:tcW w:w="9781" w:type="dxa"/>
          </w:tcPr>
          <w:p w14:paraId="1E13BD5F" w14:textId="77777777" w:rsidR="009662C1" w:rsidRPr="000961F5" w:rsidRDefault="009662C1" w:rsidP="009662C1">
            <w:pPr>
              <w:spacing w:after="0"/>
              <w:ind w:left="0"/>
              <w:jc w:val="left"/>
              <w:rPr>
                <w:sz w:val="12"/>
                <w:szCs w:val="12"/>
                <w:lang w:eastAsia="x-none"/>
              </w:rPr>
            </w:pPr>
            <w:r w:rsidRPr="000961F5">
              <w:rPr>
                <w:sz w:val="12"/>
                <w:szCs w:val="12"/>
                <w:lang w:eastAsia="x-none"/>
              </w:rPr>
              <w:t>Cumulative sum of G, starting from the first row</w:t>
            </w:r>
          </w:p>
        </w:tc>
      </w:tr>
      <w:tr w:rsidR="009662C1" w:rsidRPr="000961F5" w14:paraId="0D45DCDC" w14:textId="77777777" w:rsidTr="009662C1">
        <w:tc>
          <w:tcPr>
            <w:tcW w:w="704" w:type="dxa"/>
          </w:tcPr>
          <w:p w14:paraId="2AB9A2D4" w14:textId="77777777" w:rsidR="009662C1" w:rsidRPr="000961F5" w:rsidRDefault="009662C1" w:rsidP="009662C1">
            <w:pPr>
              <w:spacing w:after="0"/>
              <w:ind w:left="0"/>
              <w:jc w:val="left"/>
              <w:rPr>
                <w:sz w:val="12"/>
                <w:szCs w:val="12"/>
                <w:lang w:eastAsia="x-none"/>
              </w:rPr>
            </w:pPr>
            <w:r w:rsidRPr="000961F5">
              <w:rPr>
                <w:sz w:val="12"/>
                <w:szCs w:val="12"/>
                <w:lang w:eastAsia="x-none"/>
              </w:rPr>
              <w:t>I</w:t>
            </w:r>
          </w:p>
        </w:tc>
        <w:tc>
          <w:tcPr>
            <w:tcW w:w="9781" w:type="dxa"/>
          </w:tcPr>
          <w:p w14:paraId="2EA86560"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B / Final Size of the Public Offer </w:t>
            </w:r>
            <w:r w:rsidRPr="000961F5">
              <w:rPr>
                <w:b/>
                <w:sz w:val="12"/>
                <w:szCs w:val="12"/>
                <w:lang w:eastAsia="x-none"/>
              </w:rPr>
              <w:t>[EIPO Final Allocation File]</w:t>
            </w:r>
          </w:p>
        </w:tc>
      </w:tr>
      <w:tr w:rsidR="009662C1" w:rsidRPr="000961F5" w14:paraId="56045A8D" w14:textId="77777777" w:rsidTr="009662C1">
        <w:tc>
          <w:tcPr>
            <w:tcW w:w="704" w:type="dxa"/>
          </w:tcPr>
          <w:p w14:paraId="4C369440" w14:textId="77777777" w:rsidR="009662C1" w:rsidRPr="000961F5" w:rsidRDefault="009662C1" w:rsidP="009662C1">
            <w:pPr>
              <w:spacing w:after="0"/>
              <w:ind w:left="0"/>
              <w:jc w:val="left"/>
              <w:rPr>
                <w:sz w:val="12"/>
                <w:szCs w:val="12"/>
                <w:lang w:eastAsia="x-none"/>
              </w:rPr>
            </w:pPr>
            <w:r w:rsidRPr="000961F5">
              <w:rPr>
                <w:sz w:val="12"/>
                <w:szCs w:val="12"/>
                <w:lang w:eastAsia="x-none"/>
              </w:rPr>
              <w:t>J</w:t>
            </w:r>
          </w:p>
        </w:tc>
        <w:tc>
          <w:tcPr>
            <w:tcW w:w="9781" w:type="dxa"/>
          </w:tcPr>
          <w:p w14:paraId="64E23B28" w14:textId="77777777" w:rsidR="009662C1" w:rsidRPr="000961F5" w:rsidRDefault="009662C1" w:rsidP="009662C1">
            <w:pPr>
              <w:spacing w:after="0"/>
              <w:ind w:left="0"/>
              <w:jc w:val="left"/>
              <w:rPr>
                <w:sz w:val="12"/>
                <w:szCs w:val="12"/>
                <w:lang w:eastAsia="x-none"/>
              </w:rPr>
            </w:pPr>
            <w:r w:rsidRPr="000961F5">
              <w:rPr>
                <w:sz w:val="12"/>
                <w:szCs w:val="12"/>
                <w:lang w:eastAsia="x-none"/>
              </w:rPr>
              <w:t>Cumulative sum of I, starting from the first row</w:t>
            </w:r>
          </w:p>
        </w:tc>
      </w:tr>
      <w:tr w:rsidR="009662C1" w:rsidRPr="000961F5" w14:paraId="6FA20C5D" w14:textId="77777777" w:rsidTr="009662C1">
        <w:tc>
          <w:tcPr>
            <w:tcW w:w="704" w:type="dxa"/>
          </w:tcPr>
          <w:p w14:paraId="0012B815" w14:textId="77777777" w:rsidR="009662C1" w:rsidRPr="000961F5" w:rsidRDefault="009662C1" w:rsidP="009662C1">
            <w:pPr>
              <w:spacing w:after="0"/>
              <w:ind w:left="0"/>
              <w:jc w:val="left"/>
              <w:rPr>
                <w:sz w:val="12"/>
                <w:szCs w:val="12"/>
                <w:lang w:eastAsia="x-none"/>
              </w:rPr>
            </w:pPr>
            <w:r w:rsidRPr="000961F5">
              <w:rPr>
                <w:sz w:val="12"/>
                <w:szCs w:val="12"/>
                <w:lang w:eastAsia="x-none"/>
              </w:rPr>
              <w:t>K</w:t>
            </w:r>
          </w:p>
        </w:tc>
        <w:tc>
          <w:tcPr>
            <w:tcW w:w="9781" w:type="dxa"/>
          </w:tcPr>
          <w:p w14:paraId="692C9D79"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B / (Number of Offer [Security type] </w:t>
            </w:r>
            <w:r w:rsidRPr="000961F5">
              <w:rPr>
                <w:b/>
                <w:sz w:val="12"/>
                <w:szCs w:val="12"/>
                <w:lang w:eastAsia="x-none"/>
              </w:rPr>
              <w:t>[IPO Initiation Field #31]</w:t>
            </w:r>
            <w:r w:rsidRPr="000961F5">
              <w:rPr>
                <w:sz w:val="12"/>
                <w:szCs w:val="12"/>
                <w:lang w:eastAsia="x-none"/>
              </w:rPr>
              <w:t xml:space="preserve"> + Total Exercised Offer Size Adjustment Option (Number of [Security type]) </w:t>
            </w:r>
            <w:r w:rsidRPr="000961F5">
              <w:rPr>
                <w:b/>
                <w:sz w:val="12"/>
                <w:szCs w:val="12"/>
                <w:lang w:eastAsia="x-none"/>
              </w:rPr>
              <w:t xml:space="preserve">[Sub-placing arrangement Field #5] </w:t>
            </w:r>
            <w:r w:rsidRPr="000961F5">
              <w:rPr>
                <w:sz w:val="12"/>
                <w:szCs w:val="12"/>
                <w:lang w:eastAsia="x-none"/>
              </w:rPr>
              <w:t xml:space="preserve">+ Over-allocation (Number of [Security type]) </w:t>
            </w:r>
            <w:r w:rsidRPr="000961F5">
              <w:rPr>
                <w:b/>
                <w:sz w:val="12"/>
                <w:szCs w:val="12"/>
                <w:lang w:eastAsia="x-none"/>
              </w:rPr>
              <w:t>[Sub-placing arrangement Field #6]</w:t>
            </w:r>
            <w:r w:rsidRPr="000961F5">
              <w:rPr>
                <w:sz w:val="12"/>
                <w:szCs w:val="12"/>
                <w:lang w:eastAsia="x-none"/>
              </w:rPr>
              <w:t>)</w:t>
            </w:r>
          </w:p>
        </w:tc>
      </w:tr>
      <w:tr w:rsidR="009662C1" w:rsidRPr="000961F5" w14:paraId="4F688009" w14:textId="77777777" w:rsidTr="009662C1">
        <w:tc>
          <w:tcPr>
            <w:tcW w:w="704" w:type="dxa"/>
          </w:tcPr>
          <w:p w14:paraId="36C1385B" w14:textId="77777777" w:rsidR="009662C1" w:rsidRPr="000961F5" w:rsidRDefault="009662C1" w:rsidP="009662C1">
            <w:pPr>
              <w:spacing w:after="0"/>
              <w:ind w:left="0"/>
              <w:jc w:val="left"/>
              <w:rPr>
                <w:sz w:val="12"/>
                <w:szCs w:val="12"/>
                <w:lang w:eastAsia="x-none"/>
              </w:rPr>
            </w:pPr>
            <w:r w:rsidRPr="000961F5">
              <w:rPr>
                <w:sz w:val="12"/>
                <w:szCs w:val="12"/>
                <w:lang w:eastAsia="x-none"/>
              </w:rPr>
              <w:t>L</w:t>
            </w:r>
          </w:p>
        </w:tc>
        <w:tc>
          <w:tcPr>
            <w:tcW w:w="9781" w:type="dxa"/>
          </w:tcPr>
          <w:p w14:paraId="2D9BDC8B" w14:textId="77777777" w:rsidR="009662C1" w:rsidRPr="000961F5" w:rsidRDefault="009662C1" w:rsidP="009662C1">
            <w:pPr>
              <w:spacing w:after="0"/>
              <w:ind w:left="0"/>
              <w:jc w:val="left"/>
              <w:rPr>
                <w:sz w:val="12"/>
                <w:szCs w:val="12"/>
                <w:lang w:eastAsia="x-none"/>
              </w:rPr>
            </w:pPr>
            <w:r w:rsidRPr="000961F5">
              <w:rPr>
                <w:sz w:val="12"/>
                <w:szCs w:val="12"/>
                <w:lang w:eastAsia="x-none"/>
              </w:rPr>
              <w:t>Cumulative sum of K, starting from the first row</w:t>
            </w:r>
          </w:p>
        </w:tc>
      </w:tr>
      <w:tr w:rsidR="009662C1" w:rsidRPr="000961F5" w14:paraId="530B7842" w14:textId="77777777" w:rsidTr="009662C1">
        <w:tc>
          <w:tcPr>
            <w:tcW w:w="704" w:type="dxa"/>
          </w:tcPr>
          <w:p w14:paraId="7704B44E" w14:textId="77777777" w:rsidR="009662C1" w:rsidRPr="000961F5" w:rsidRDefault="009662C1" w:rsidP="009662C1">
            <w:pPr>
              <w:spacing w:after="0"/>
              <w:ind w:left="0"/>
              <w:jc w:val="left"/>
              <w:rPr>
                <w:sz w:val="12"/>
                <w:szCs w:val="12"/>
                <w:lang w:eastAsia="x-none"/>
              </w:rPr>
            </w:pPr>
            <w:r w:rsidRPr="000961F5">
              <w:rPr>
                <w:sz w:val="12"/>
                <w:szCs w:val="12"/>
                <w:lang w:eastAsia="x-none"/>
              </w:rPr>
              <w:t>M</w:t>
            </w:r>
          </w:p>
        </w:tc>
        <w:tc>
          <w:tcPr>
            <w:tcW w:w="9781" w:type="dxa"/>
          </w:tcPr>
          <w:p w14:paraId="0A8608C7"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B / Total Issued Capital After Listing </w:t>
            </w:r>
            <w:r w:rsidRPr="000961F5">
              <w:rPr>
                <w:b/>
                <w:sz w:val="12"/>
                <w:szCs w:val="12"/>
                <w:lang w:eastAsia="x-none"/>
              </w:rPr>
              <w:t xml:space="preserve">[Sub-placing arrangement Field #8] </w:t>
            </w:r>
            <w:r w:rsidRPr="000961F5">
              <w:rPr>
                <w:sz w:val="12"/>
                <w:szCs w:val="12"/>
                <w:lang w:eastAsia="x-none"/>
              </w:rPr>
              <w:t xml:space="preserve">+ Over-allocation (Number of [Security type]) </w:t>
            </w:r>
            <w:r w:rsidRPr="000961F5">
              <w:rPr>
                <w:b/>
                <w:sz w:val="12"/>
                <w:szCs w:val="12"/>
                <w:lang w:eastAsia="x-none"/>
              </w:rPr>
              <w:t>[Sub-placing arrangement Field #6]</w:t>
            </w:r>
            <w:r w:rsidRPr="000961F5">
              <w:rPr>
                <w:sz w:val="12"/>
                <w:szCs w:val="12"/>
                <w:lang w:eastAsia="x-none"/>
              </w:rPr>
              <w:t>)</w:t>
            </w:r>
          </w:p>
        </w:tc>
      </w:tr>
      <w:tr w:rsidR="009662C1" w:rsidRPr="000961F5" w14:paraId="664324E8" w14:textId="77777777" w:rsidTr="009662C1">
        <w:tc>
          <w:tcPr>
            <w:tcW w:w="704" w:type="dxa"/>
          </w:tcPr>
          <w:p w14:paraId="7A115E21" w14:textId="77777777" w:rsidR="009662C1" w:rsidRPr="000961F5" w:rsidRDefault="009662C1" w:rsidP="009662C1">
            <w:pPr>
              <w:spacing w:after="0"/>
              <w:ind w:left="0"/>
              <w:jc w:val="left"/>
              <w:rPr>
                <w:sz w:val="12"/>
                <w:szCs w:val="12"/>
                <w:lang w:eastAsia="x-none"/>
              </w:rPr>
            </w:pPr>
            <w:r w:rsidRPr="000961F5">
              <w:rPr>
                <w:sz w:val="12"/>
                <w:szCs w:val="12"/>
                <w:lang w:eastAsia="x-none"/>
              </w:rPr>
              <w:t>N</w:t>
            </w:r>
          </w:p>
        </w:tc>
        <w:tc>
          <w:tcPr>
            <w:tcW w:w="9781" w:type="dxa"/>
          </w:tcPr>
          <w:p w14:paraId="0755163F" w14:textId="77777777" w:rsidR="009662C1" w:rsidRPr="000961F5" w:rsidRDefault="009662C1" w:rsidP="009662C1">
            <w:pPr>
              <w:spacing w:after="0"/>
              <w:ind w:left="0"/>
              <w:jc w:val="left"/>
              <w:rPr>
                <w:sz w:val="12"/>
                <w:szCs w:val="12"/>
                <w:lang w:eastAsia="x-none"/>
              </w:rPr>
            </w:pPr>
            <w:r w:rsidRPr="000961F5">
              <w:rPr>
                <w:sz w:val="12"/>
                <w:szCs w:val="12"/>
                <w:lang w:eastAsia="x-none"/>
              </w:rPr>
              <w:t>Cumulative sum of M, starting from the first row</w:t>
            </w:r>
          </w:p>
        </w:tc>
      </w:tr>
    </w:tbl>
    <w:p w14:paraId="38EBD710" w14:textId="77777777" w:rsidR="009662C1" w:rsidRPr="000961F5" w:rsidRDefault="009662C1" w:rsidP="009662C1">
      <w:pPr>
        <w:spacing w:after="0"/>
        <w:ind w:left="0"/>
        <w:jc w:val="left"/>
        <w:rPr>
          <w:lang w:eastAsia="x-none"/>
        </w:rPr>
      </w:pPr>
    </w:p>
    <w:p w14:paraId="4AA6412D" w14:textId="4DFEE9ED" w:rsidR="009662C1" w:rsidRPr="000961F5" w:rsidRDefault="009662C1" w:rsidP="003729C3">
      <w:pPr>
        <w:pStyle w:val="Heading5"/>
      </w:pPr>
      <w:r w:rsidRPr="000961F5">
        <w:lastRenderedPageBreak/>
        <w:t>Top 25 Public Offer [Security type holder] Concentration Analysis</w:t>
      </w:r>
    </w:p>
    <w:p w14:paraId="671F364F" w14:textId="77777777" w:rsidR="009662C1" w:rsidRPr="000961F5" w:rsidRDefault="009662C1" w:rsidP="009662C1">
      <w:pPr>
        <w:spacing w:after="0"/>
        <w:ind w:left="0"/>
        <w:jc w:val="left"/>
        <w:rPr>
          <w:lang w:eastAsia="x-none"/>
        </w:rPr>
      </w:pPr>
    </w:p>
    <w:tbl>
      <w:tblPr>
        <w:tblStyle w:val="TableGrid"/>
        <w:tblW w:w="10485" w:type="dxa"/>
        <w:tblLayout w:type="fixed"/>
        <w:tblLook w:val="04A0" w:firstRow="1" w:lastRow="0" w:firstColumn="1" w:lastColumn="0" w:noHBand="0" w:noVBand="1"/>
      </w:tblPr>
      <w:tblGrid>
        <w:gridCol w:w="1310"/>
        <w:gridCol w:w="1311"/>
        <w:gridCol w:w="1310"/>
        <w:gridCol w:w="1311"/>
        <w:gridCol w:w="1311"/>
        <w:gridCol w:w="1310"/>
        <w:gridCol w:w="1311"/>
        <w:gridCol w:w="1311"/>
      </w:tblGrid>
      <w:tr w:rsidR="009662C1" w:rsidRPr="000961F5" w14:paraId="54F03DE9" w14:textId="77777777" w:rsidTr="009662C1">
        <w:tc>
          <w:tcPr>
            <w:tcW w:w="1310" w:type="dxa"/>
            <w:vMerge w:val="restart"/>
            <w:shd w:val="clear" w:color="auto" w:fill="13426B"/>
          </w:tcPr>
          <w:p w14:paraId="3373622C" w14:textId="77777777" w:rsidR="009662C1" w:rsidRPr="000961F5" w:rsidRDefault="009662C1" w:rsidP="009662C1">
            <w:pPr>
              <w:spacing w:after="0"/>
              <w:ind w:left="0"/>
              <w:jc w:val="left"/>
              <w:rPr>
                <w:b/>
                <w:sz w:val="10"/>
                <w:szCs w:val="12"/>
                <w:lang w:eastAsia="x-none"/>
              </w:rPr>
            </w:pPr>
            <w:r w:rsidRPr="000961F5">
              <w:rPr>
                <w:b/>
                <w:sz w:val="10"/>
                <w:szCs w:val="12"/>
                <w:lang w:eastAsia="x-none"/>
              </w:rPr>
              <w:t>#</w:t>
            </w:r>
          </w:p>
        </w:tc>
        <w:tc>
          <w:tcPr>
            <w:tcW w:w="1311" w:type="dxa"/>
            <w:vMerge w:val="restart"/>
            <w:shd w:val="clear" w:color="auto" w:fill="13426B"/>
          </w:tcPr>
          <w:p w14:paraId="6C89F3EB" w14:textId="77777777" w:rsidR="009662C1" w:rsidRPr="000961F5" w:rsidRDefault="009662C1" w:rsidP="009662C1">
            <w:pPr>
              <w:spacing w:after="0"/>
              <w:ind w:left="0"/>
              <w:jc w:val="left"/>
              <w:rPr>
                <w:b/>
                <w:sz w:val="10"/>
                <w:szCs w:val="12"/>
                <w:lang w:eastAsia="x-none"/>
              </w:rPr>
            </w:pPr>
            <w:r w:rsidRPr="000961F5">
              <w:rPr>
                <w:b/>
                <w:sz w:val="10"/>
                <w:szCs w:val="12"/>
                <w:lang w:eastAsia="x-none"/>
              </w:rPr>
              <w:t xml:space="preserve">Number of </w:t>
            </w:r>
            <w:r w:rsidRPr="000961F5">
              <w:rPr>
                <w:b/>
                <w:i/>
                <w:sz w:val="10"/>
                <w:szCs w:val="12"/>
                <w:lang w:eastAsia="x-none"/>
              </w:rPr>
              <w:t>[Security type]</w:t>
            </w:r>
            <w:r w:rsidRPr="000961F5">
              <w:rPr>
                <w:b/>
                <w:sz w:val="10"/>
                <w:szCs w:val="12"/>
                <w:lang w:eastAsia="x-none"/>
              </w:rPr>
              <w:t xml:space="preserve"> Allocated</w:t>
            </w:r>
          </w:p>
        </w:tc>
        <w:tc>
          <w:tcPr>
            <w:tcW w:w="3932" w:type="dxa"/>
            <w:gridSpan w:val="3"/>
            <w:shd w:val="clear" w:color="auto" w:fill="13426B"/>
          </w:tcPr>
          <w:p w14:paraId="035F7895" w14:textId="77777777" w:rsidR="009662C1" w:rsidRPr="000961F5" w:rsidRDefault="009662C1" w:rsidP="009662C1">
            <w:pPr>
              <w:spacing w:after="0"/>
              <w:ind w:left="0"/>
              <w:jc w:val="center"/>
              <w:rPr>
                <w:b/>
                <w:sz w:val="10"/>
                <w:szCs w:val="12"/>
                <w:lang w:eastAsia="x-none"/>
              </w:rPr>
            </w:pPr>
            <w:r w:rsidRPr="000961F5">
              <w:rPr>
                <w:b/>
                <w:sz w:val="10"/>
                <w:szCs w:val="12"/>
                <w:lang w:eastAsia="x-none"/>
              </w:rPr>
              <w:t>Exclusive of Over-Allocation</w:t>
            </w:r>
          </w:p>
        </w:tc>
        <w:tc>
          <w:tcPr>
            <w:tcW w:w="3932" w:type="dxa"/>
            <w:gridSpan w:val="3"/>
            <w:shd w:val="clear" w:color="auto" w:fill="13426B"/>
          </w:tcPr>
          <w:p w14:paraId="00A1A980" w14:textId="77777777" w:rsidR="009662C1" w:rsidRPr="000961F5" w:rsidRDefault="009662C1" w:rsidP="009662C1">
            <w:pPr>
              <w:spacing w:after="0"/>
              <w:ind w:left="0"/>
              <w:jc w:val="center"/>
              <w:rPr>
                <w:b/>
                <w:sz w:val="10"/>
                <w:szCs w:val="12"/>
                <w:lang w:eastAsia="x-none"/>
              </w:rPr>
            </w:pPr>
            <w:r w:rsidRPr="000961F5">
              <w:rPr>
                <w:b/>
                <w:sz w:val="10"/>
                <w:szCs w:val="12"/>
                <w:lang w:eastAsia="x-none"/>
              </w:rPr>
              <w:t>Inclusive of Over-Allocation</w:t>
            </w:r>
          </w:p>
        </w:tc>
      </w:tr>
      <w:tr w:rsidR="009662C1" w:rsidRPr="000961F5" w14:paraId="1B948A59" w14:textId="77777777" w:rsidTr="009662C1">
        <w:tc>
          <w:tcPr>
            <w:tcW w:w="1310" w:type="dxa"/>
            <w:vMerge/>
            <w:shd w:val="clear" w:color="auto" w:fill="13426B"/>
          </w:tcPr>
          <w:p w14:paraId="1F83E625" w14:textId="77777777" w:rsidR="009662C1" w:rsidRPr="000961F5" w:rsidRDefault="009662C1" w:rsidP="009662C1">
            <w:pPr>
              <w:spacing w:after="0"/>
              <w:ind w:left="0"/>
              <w:jc w:val="left"/>
              <w:rPr>
                <w:b/>
                <w:sz w:val="10"/>
                <w:szCs w:val="12"/>
                <w:lang w:eastAsia="x-none"/>
              </w:rPr>
            </w:pPr>
          </w:p>
        </w:tc>
        <w:tc>
          <w:tcPr>
            <w:tcW w:w="1311" w:type="dxa"/>
            <w:vMerge/>
            <w:shd w:val="clear" w:color="auto" w:fill="13426B"/>
          </w:tcPr>
          <w:p w14:paraId="2220D7DC" w14:textId="77777777" w:rsidR="009662C1" w:rsidRPr="000961F5" w:rsidRDefault="009662C1" w:rsidP="009662C1">
            <w:pPr>
              <w:spacing w:after="0"/>
              <w:ind w:left="0"/>
              <w:jc w:val="left"/>
              <w:rPr>
                <w:b/>
                <w:sz w:val="10"/>
                <w:szCs w:val="12"/>
                <w:lang w:eastAsia="x-none"/>
              </w:rPr>
            </w:pPr>
          </w:p>
        </w:tc>
        <w:tc>
          <w:tcPr>
            <w:tcW w:w="1310" w:type="dxa"/>
            <w:shd w:val="clear" w:color="auto" w:fill="13426B"/>
          </w:tcPr>
          <w:p w14:paraId="6105D229"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Public Offer</w:t>
            </w:r>
          </w:p>
        </w:tc>
        <w:tc>
          <w:tcPr>
            <w:tcW w:w="1311" w:type="dxa"/>
            <w:shd w:val="clear" w:color="auto" w:fill="13426B"/>
          </w:tcPr>
          <w:p w14:paraId="375C546C"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Offer</w:t>
            </w:r>
          </w:p>
        </w:tc>
        <w:tc>
          <w:tcPr>
            <w:tcW w:w="1311" w:type="dxa"/>
            <w:shd w:val="clear" w:color="auto" w:fill="13426B"/>
          </w:tcPr>
          <w:p w14:paraId="6C1F91CB"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total issued shares</w:t>
            </w:r>
          </w:p>
        </w:tc>
        <w:tc>
          <w:tcPr>
            <w:tcW w:w="1310" w:type="dxa"/>
            <w:shd w:val="clear" w:color="auto" w:fill="13426B"/>
          </w:tcPr>
          <w:p w14:paraId="1228FB6E"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Public Offer</w:t>
            </w:r>
          </w:p>
        </w:tc>
        <w:tc>
          <w:tcPr>
            <w:tcW w:w="1311" w:type="dxa"/>
            <w:shd w:val="clear" w:color="auto" w:fill="13426B"/>
          </w:tcPr>
          <w:p w14:paraId="494266FA"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Offer</w:t>
            </w:r>
          </w:p>
        </w:tc>
        <w:tc>
          <w:tcPr>
            <w:tcW w:w="1311" w:type="dxa"/>
            <w:shd w:val="clear" w:color="auto" w:fill="13426B"/>
          </w:tcPr>
          <w:p w14:paraId="1375719F"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total issued shares</w:t>
            </w:r>
          </w:p>
        </w:tc>
      </w:tr>
      <w:tr w:rsidR="009662C1" w:rsidRPr="000961F5" w14:paraId="6FFEE998" w14:textId="77777777" w:rsidTr="009662C1">
        <w:tc>
          <w:tcPr>
            <w:tcW w:w="1310" w:type="dxa"/>
          </w:tcPr>
          <w:p w14:paraId="2C8C4AE8" w14:textId="77777777" w:rsidR="009662C1" w:rsidRPr="000961F5" w:rsidRDefault="009662C1" w:rsidP="009662C1">
            <w:pPr>
              <w:spacing w:after="0"/>
              <w:ind w:left="0"/>
              <w:jc w:val="left"/>
              <w:rPr>
                <w:sz w:val="12"/>
                <w:szCs w:val="12"/>
                <w:lang w:eastAsia="x-none"/>
              </w:rPr>
            </w:pPr>
            <w:r w:rsidRPr="000961F5">
              <w:rPr>
                <w:sz w:val="12"/>
                <w:szCs w:val="12"/>
                <w:lang w:eastAsia="x-none"/>
              </w:rPr>
              <w:t>Top 1</w:t>
            </w:r>
          </w:p>
        </w:tc>
        <w:tc>
          <w:tcPr>
            <w:tcW w:w="1311" w:type="dxa"/>
          </w:tcPr>
          <w:p w14:paraId="1D226034" w14:textId="77777777" w:rsidR="009662C1" w:rsidRPr="000961F5" w:rsidRDefault="009662C1" w:rsidP="009662C1">
            <w:pPr>
              <w:spacing w:after="0"/>
              <w:ind w:left="0"/>
              <w:jc w:val="left"/>
              <w:rPr>
                <w:sz w:val="12"/>
                <w:szCs w:val="12"/>
                <w:lang w:eastAsia="x-none"/>
              </w:rPr>
            </w:pPr>
            <w:r w:rsidRPr="000961F5">
              <w:rPr>
                <w:sz w:val="12"/>
                <w:szCs w:val="12"/>
                <w:lang w:eastAsia="x-none"/>
              </w:rPr>
              <w:t>[A]</w:t>
            </w:r>
          </w:p>
        </w:tc>
        <w:tc>
          <w:tcPr>
            <w:tcW w:w="1310" w:type="dxa"/>
          </w:tcPr>
          <w:p w14:paraId="4AD16E07" w14:textId="77777777" w:rsidR="009662C1" w:rsidRPr="000961F5" w:rsidRDefault="009662C1" w:rsidP="009662C1">
            <w:pPr>
              <w:spacing w:after="0"/>
              <w:ind w:left="0"/>
              <w:jc w:val="left"/>
              <w:rPr>
                <w:sz w:val="12"/>
                <w:szCs w:val="12"/>
                <w:lang w:eastAsia="x-none"/>
              </w:rPr>
            </w:pPr>
            <w:r w:rsidRPr="000961F5">
              <w:rPr>
                <w:sz w:val="12"/>
                <w:szCs w:val="12"/>
                <w:lang w:eastAsia="x-none"/>
              </w:rPr>
              <w:t>[B]</w:t>
            </w:r>
          </w:p>
        </w:tc>
        <w:tc>
          <w:tcPr>
            <w:tcW w:w="1311" w:type="dxa"/>
          </w:tcPr>
          <w:p w14:paraId="5F76D2CA" w14:textId="77777777" w:rsidR="009662C1" w:rsidRPr="000961F5" w:rsidRDefault="009662C1" w:rsidP="009662C1">
            <w:pPr>
              <w:spacing w:after="0"/>
              <w:ind w:left="0"/>
              <w:jc w:val="left"/>
              <w:rPr>
                <w:sz w:val="12"/>
                <w:szCs w:val="12"/>
                <w:lang w:eastAsia="x-none"/>
              </w:rPr>
            </w:pPr>
            <w:r w:rsidRPr="000961F5">
              <w:rPr>
                <w:sz w:val="12"/>
                <w:szCs w:val="12"/>
                <w:lang w:eastAsia="x-none"/>
              </w:rPr>
              <w:t>[C]</w:t>
            </w:r>
          </w:p>
        </w:tc>
        <w:tc>
          <w:tcPr>
            <w:tcW w:w="1311" w:type="dxa"/>
          </w:tcPr>
          <w:p w14:paraId="6C817DD3" w14:textId="77777777" w:rsidR="009662C1" w:rsidRPr="000961F5" w:rsidRDefault="009662C1" w:rsidP="009662C1">
            <w:pPr>
              <w:spacing w:after="0"/>
              <w:ind w:left="0"/>
              <w:jc w:val="left"/>
              <w:rPr>
                <w:sz w:val="12"/>
                <w:szCs w:val="12"/>
                <w:lang w:eastAsia="x-none"/>
              </w:rPr>
            </w:pPr>
            <w:r w:rsidRPr="000961F5">
              <w:rPr>
                <w:sz w:val="12"/>
                <w:szCs w:val="12"/>
                <w:lang w:eastAsia="x-none"/>
              </w:rPr>
              <w:t>[D]</w:t>
            </w:r>
          </w:p>
        </w:tc>
        <w:tc>
          <w:tcPr>
            <w:tcW w:w="1310" w:type="dxa"/>
          </w:tcPr>
          <w:p w14:paraId="3EC4FDD1" w14:textId="77777777" w:rsidR="009662C1" w:rsidRPr="000961F5" w:rsidRDefault="009662C1" w:rsidP="009662C1">
            <w:pPr>
              <w:spacing w:after="0"/>
              <w:ind w:left="0"/>
              <w:jc w:val="left"/>
              <w:rPr>
                <w:sz w:val="12"/>
                <w:szCs w:val="12"/>
                <w:lang w:eastAsia="x-none"/>
              </w:rPr>
            </w:pPr>
            <w:r w:rsidRPr="000961F5">
              <w:rPr>
                <w:sz w:val="12"/>
                <w:szCs w:val="12"/>
                <w:lang w:eastAsia="x-none"/>
              </w:rPr>
              <w:t>[E]</w:t>
            </w:r>
          </w:p>
        </w:tc>
        <w:tc>
          <w:tcPr>
            <w:tcW w:w="1311" w:type="dxa"/>
          </w:tcPr>
          <w:p w14:paraId="2649FFA3" w14:textId="77777777" w:rsidR="009662C1" w:rsidRPr="000961F5" w:rsidRDefault="009662C1" w:rsidP="009662C1">
            <w:pPr>
              <w:spacing w:after="0"/>
              <w:ind w:left="0"/>
              <w:jc w:val="left"/>
              <w:rPr>
                <w:sz w:val="12"/>
                <w:szCs w:val="12"/>
                <w:lang w:eastAsia="x-none"/>
              </w:rPr>
            </w:pPr>
            <w:r w:rsidRPr="000961F5">
              <w:rPr>
                <w:sz w:val="12"/>
                <w:szCs w:val="12"/>
                <w:lang w:eastAsia="x-none"/>
              </w:rPr>
              <w:t>[F]</w:t>
            </w:r>
          </w:p>
        </w:tc>
        <w:tc>
          <w:tcPr>
            <w:tcW w:w="1311" w:type="dxa"/>
          </w:tcPr>
          <w:p w14:paraId="7FE0D957" w14:textId="77777777" w:rsidR="009662C1" w:rsidRPr="000961F5" w:rsidRDefault="009662C1" w:rsidP="009662C1">
            <w:pPr>
              <w:spacing w:after="0"/>
              <w:ind w:left="0"/>
              <w:jc w:val="left"/>
              <w:rPr>
                <w:sz w:val="12"/>
                <w:szCs w:val="12"/>
                <w:lang w:eastAsia="x-none"/>
              </w:rPr>
            </w:pPr>
            <w:r w:rsidRPr="000961F5">
              <w:rPr>
                <w:sz w:val="12"/>
                <w:szCs w:val="12"/>
                <w:lang w:eastAsia="x-none"/>
              </w:rPr>
              <w:t>[G]</w:t>
            </w:r>
          </w:p>
        </w:tc>
      </w:tr>
      <w:tr w:rsidR="009662C1" w:rsidRPr="000961F5" w14:paraId="7459E8B0" w14:textId="77777777" w:rsidTr="009662C1">
        <w:tc>
          <w:tcPr>
            <w:tcW w:w="1310" w:type="dxa"/>
          </w:tcPr>
          <w:p w14:paraId="21546A53" w14:textId="77777777" w:rsidR="009662C1" w:rsidRPr="000961F5" w:rsidRDefault="009662C1" w:rsidP="009662C1">
            <w:pPr>
              <w:spacing w:after="0"/>
              <w:ind w:left="0"/>
              <w:jc w:val="left"/>
              <w:rPr>
                <w:sz w:val="12"/>
                <w:szCs w:val="12"/>
                <w:lang w:eastAsia="x-none"/>
              </w:rPr>
            </w:pPr>
            <w:r w:rsidRPr="000961F5">
              <w:rPr>
                <w:sz w:val="12"/>
                <w:szCs w:val="12"/>
                <w:lang w:eastAsia="x-none"/>
              </w:rPr>
              <w:t>Top 5</w:t>
            </w:r>
          </w:p>
        </w:tc>
        <w:tc>
          <w:tcPr>
            <w:tcW w:w="1311" w:type="dxa"/>
          </w:tcPr>
          <w:p w14:paraId="3E7FC09A" w14:textId="77777777" w:rsidR="009662C1" w:rsidRPr="000961F5" w:rsidRDefault="009662C1" w:rsidP="009662C1">
            <w:pPr>
              <w:spacing w:after="0"/>
              <w:ind w:left="0"/>
              <w:jc w:val="left"/>
              <w:rPr>
                <w:sz w:val="12"/>
                <w:szCs w:val="12"/>
                <w:lang w:eastAsia="x-none"/>
              </w:rPr>
            </w:pPr>
          </w:p>
        </w:tc>
        <w:tc>
          <w:tcPr>
            <w:tcW w:w="1310" w:type="dxa"/>
          </w:tcPr>
          <w:p w14:paraId="460CB49A" w14:textId="77777777" w:rsidR="009662C1" w:rsidRPr="000961F5" w:rsidRDefault="009662C1" w:rsidP="009662C1">
            <w:pPr>
              <w:spacing w:after="0"/>
              <w:ind w:left="0"/>
              <w:jc w:val="left"/>
              <w:rPr>
                <w:sz w:val="12"/>
                <w:szCs w:val="12"/>
                <w:lang w:eastAsia="x-none"/>
              </w:rPr>
            </w:pPr>
          </w:p>
        </w:tc>
        <w:tc>
          <w:tcPr>
            <w:tcW w:w="1311" w:type="dxa"/>
          </w:tcPr>
          <w:p w14:paraId="70795DEC" w14:textId="77777777" w:rsidR="009662C1" w:rsidRPr="000961F5" w:rsidRDefault="009662C1" w:rsidP="009662C1">
            <w:pPr>
              <w:spacing w:after="0"/>
              <w:ind w:left="0"/>
              <w:jc w:val="left"/>
              <w:rPr>
                <w:sz w:val="12"/>
                <w:szCs w:val="12"/>
                <w:lang w:eastAsia="x-none"/>
              </w:rPr>
            </w:pPr>
          </w:p>
        </w:tc>
        <w:tc>
          <w:tcPr>
            <w:tcW w:w="1311" w:type="dxa"/>
          </w:tcPr>
          <w:p w14:paraId="7B1508BD" w14:textId="77777777" w:rsidR="009662C1" w:rsidRPr="000961F5" w:rsidRDefault="009662C1" w:rsidP="009662C1">
            <w:pPr>
              <w:spacing w:after="0"/>
              <w:ind w:left="0"/>
              <w:jc w:val="left"/>
              <w:rPr>
                <w:sz w:val="12"/>
                <w:szCs w:val="12"/>
                <w:lang w:eastAsia="x-none"/>
              </w:rPr>
            </w:pPr>
          </w:p>
        </w:tc>
        <w:tc>
          <w:tcPr>
            <w:tcW w:w="1310" w:type="dxa"/>
          </w:tcPr>
          <w:p w14:paraId="70FD2AFA" w14:textId="77777777" w:rsidR="009662C1" w:rsidRPr="000961F5" w:rsidRDefault="009662C1" w:rsidP="009662C1">
            <w:pPr>
              <w:spacing w:after="0"/>
              <w:ind w:left="0"/>
              <w:jc w:val="left"/>
              <w:rPr>
                <w:sz w:val="12"/>
                <w:szCs w:val="12"/>
                <w:lang w:eastAsia="x-none"/>
              </w:rPr>
            </w:pPr>
          </w:p>
        </w:tc>
        <w:tc>
          <w:tcPr>
            <w:tcW w:w="1311" w:type="dxa"/>
          </w:tcPr>
          <w:p w14:paraId="3B669D73" w14:textId="77777777" w:rsidR="009662C1" w:rsidRPr="000961F5" w:rsidRDefault="009662C1" w:rsidP="009662C1">
            <w:pPr>
              <w:spacing w:after="0"/>
              <w:ind w:left="0"/>
              <w:jc w:val="left"/>
              <w:rPr>
                <w:sz w:val="12"/>
                <w:szCs w:val="12"/>
                <w:lang w:eastAsia="x-none"/>
              </w:rPr>
            </w:pPr>
          </w:p>
        </w:tc>
        <w:tc>
          <w:tcPr>
            <w:tcW w:w="1311" w:type="dxa"/>
          </w:tcPr>
          <w:p w14:paraId="6AB31C84" w14:textId="77777777" w:rsidR="009662C1" w:rsidRPr="000961F5" w:rsidRDefault="009662C1" w:rsidP="009662C1">
            <w:pPr>
              <w:spacing w:after="0"/>
              <w:ind w:left="0"/>
              <w:jc w:val="left"/>
              <w:rPr>
                <w:sz w:val="12"/>
                <w:szCs w:val="12"/>
                <w:lang w:eastAsia="x-none"/>
              </w:rPr>
            </w:pPr>
          </w:p>
        </w:tc>
      </w:tr>
      <w:tr w:rsidR="009662C1" w:rsidRPr="000961F5" w14:paraId="35B32E49" w14:textId="77777777" w:rsidTr="009662C1">
        <w:tc>
          <w:tcPr>
            <w:tcW w:w="1310" w:type="dxa"/>
          </w:tcPr>
          <w:p w14:paraId="3840A7FE" w14:textId="77777777" w:rsidR="009662C1" w:rsidRPr="000961F5" w:rsidRDefault="009662C1" w:rsidP="009662C1">
            <w:pPr>
              <w:spacing w:after="0"/>
              <w:ind w:left="0"/>
              <w:jc w:val="left"/>
              <w:rPr>
                <w:sz w:val="12"/>
                <w:szCs w:val="12"/>
                <w:lang w:eastAsia="x-none"/>
              </w:rPr>
            </w:pPr>
            <w:r w:rsidRPr="000961F5">
              <w:rPr>
                <w:sz w:val="12"/>
                <w:szCs w:val="12"/>
                <w:lang w:eastAsia="x-none"/>
              </w:rPr>
              <w:t>Top 10</w:t>
            </w:r>
          </w:p>
        </w:tc>
        <w:tc>
          <w:tcPr>
            <w:tcW w:w="1311" w:type="dxa"/>
          </w:tcPr>
          <w:p w14:paraId="23797F16" w14:textId="77777777" w:rsidR="009662C1" w:rsidRPr="000961F5" w:rsidRDefault="009662C1" w:rsidP="009662C1">
            <w:pPr>
              <w:spacing w:after="0"/>
              <w:ind w:left="0"/>
              <w:jc w:val="left"/>
              <w:rPr>
                <w:sz w:val="12"/>
                <w:szCs w:val="12"/>
                <w:lang w:eastAsia="x-none"/>
              </w:rPr>
            </w:pPr>
          </w:p>
        </w:tc>
        <w:tc>
          <w:tcPr>
            <w:tcW w:w="1310" w:type="dxa"/>
          </w:tcPr>
          <w:p w14:paraId="070D313C" w14:textId="77777777" w:rsidR="009662C1" w:rsidRPr="000961F5" w:rsidRDefault="009662C1" w:rsidP="009662C1">
            <w:pPr>
              <w:spacing w:after="0"/>
              <w:ind w:left="0"/>
              <w:jc w:val="left"/>
              <w:rPr>
                <w:sz w:val="12"/>
                <w:szCs w:val="12"/>
                <w:lang w:eastAsia="x-none"/>
              </w:rPr>
            </w:pPr>
          </w:p>
        </w:tc>
        <w:tc>
          <w:tcPr>
            <w:tcW w:w="1311" w:type="dxa"/>
          </w:tcPr>
          <w:p w14:paraId="20266DCA" w14:textId="77777777" w:rsidR="009662C1" w:rsidRPr="000961F5" w:rsidRDefault="009662C1" w:rsidP="009662C1">
            <w:pPr>
              <w:spacing w:after="0"/>
              <w:ind w:left="0"/>
              <w:jc w:val="left"/>
              <w:rPr>
                <w:sz w:val="12"/>
                <w:szCs w:val="12"/>
                <w:lang w:eastAsia="x-none"/>
              </w:rPr>
            </w:pPr>
          </w:p>
        </w:tc>
        <w:tc>
          <w:tcPr>
            <w:tcW w:w="1311" w:type="dxa"/>
          </w:tcPr>
          <w:p w14:paraId="7D4EB18D" w14:textId="77777777" w:rsidR="009662C1" w:rsidRPr="000961F5" w:rsidRDefault="009662C1" w:rsidP="009662C1">
            <w:pPr>
              <w:spacing w:after="0"/>
              <w:ind w:left="0"/>
              <w:jc w:val="left"/>
              <w:rPr>
                <w:sz w:val="12"/>
                <w:szCs w:val="12"/>
                <w:lang w:eastAsia="x-none"/>
              </w:rPr>
            </w:pPr>
          </w:p>
        </w:tc>
        <w:tc>
          <w:tcPr>
            <w:tcW w:w="1310" w:type="dxa"/>
          </w:tcPr>
          <w:p w14:paraId="4EFE5FE3" w14:textId="77777777" w:rsidR="009662C1" w:rsidRPr="000961F5" w:rsidRDefault="009662C1" w:rsidP="009662C1">
            <w:pPr>
              <w:spacing w:after="0"/>
              <w:ind w:left="0"/>
              <w:jc w:val="left"/>
              <w:rPr>
                <w:sz w:val="12"/>
                <w:szCs w:val="12"/>
                <w:lang w:eastAsia="x-none"/>
              </w:rPr>
            </w:pPr>
          </w:p>
        </w:tc>
        <w:tc>
          <w:tcPr>
            <w:tcW w:w="1311" w:type="dxa"/>
          </w:tcPr>
          <w:p w14:paraId="0FB17670" w14:textId="77777777" w:rsidR="009662C1" w:rsidRPr="000961F5" w:rsidRDefault="009662C1" w:rsidP="009662C1">
            <w:pPr>
              <w:spacing w:after="0"/>
              <w:ind w:left="0"/>
              <w:jc w:val="left"/>
              <w:rPr>
                <w:sz w:val="12"/>
                <w:szCs w:val="12"/>
                <w:lang w:eastAsia="x-none"/>
              </w:rPr>
            </w:pPr>
          </w:p>
        </w:tc>
        <w:tc>
          <w:tcPr>
            <w:tcW w:w="1311" w:type="dxa"/>
          </w:tcPr>
          <w:p w14:paraId="26195A8A" w14:textId="77777777" w:rsidR="009662C1" w:rsidRPr="000961F5" w:rsidRDefault="009662C1" w:rsidP="009662C1">
            <w:pPr>
              <w:spacing w:after="0"/>
              <w:ind w:left="0"/>
              <w:jc w:val="left"/>
              <w:rPr>
                <w:sz w:val="12"/>
                <w:szCs w:val="12"/>
                <w:lang w:eastAsia="x-none"/>
              </w:rPr>
            </w:pPr>
          </w:p>
        </w:tc>
      </w:tr>
      <w:tr w:rsidR="009662C1" w:rsidRPr="000961F5" w14:paraId="608FE118" w14:textId="77777777" w:rsidTr="009662C1">
        <w:tc>
          <w:tcPr>
            <w:tcW w:w="1310" w:type="dxa"/>
          </w:tcPr>
          <w:p w14:paraId="36036B4E" w14:textId="77777777" w:rsidR="009662C1" w:rsidRPr="000961F5" w:rsidRDefault="009662C1" w:rsidP="009662C1">
            <w:pPr>
              <w:spacing w:after="0"/>
              <w:ind w:left="0"/>
              <w:jc w:val="left"/>
              <w:rPr>
                <w:sz w:val="12"/>
                <w:szCs w:val="12"/>
                <w:lang w:eastAsia="x-none"/>
              </w:rPr>
            </w:pPr>
            <w:r w:rsidRPr="000961F5">
              <w:rPr>
                <w:sz w:val="12"/>
                <w:szCs w:val="12"/>
                <w:lang w:eastAsia="x-none"/>
              </w:rPr>
              <w:t>Top 25</w:t>
            </w:r>
          </w:p>
        </w:tc>
        <w:tc>
          <w:tcPr>
            <w:tcW w:w="1311" w:type="dxa"/>
          </w:tcPr>
          <w:p w14:paraId="3C385F6F" w14:textId="77777777" w:rsidR="009662C1" w:rsidRPr="000961F5" w:rsidRDefault="009662C1" w:rsidP="009662C1">
            <w:pPr>
              <w:spacing w:after="0"/>
              <w:ind w:left="0"/>
              <w:jc w:val="left"/>
              <w:rPr>
                <w:sz w:val="12"/>
                <w:szCs w:val="12"/>
                <w:lang w:eastAsia="x-none"/>
              </w:rPr>
            </w:pPr>
          </w:p>
        </w:tc>
        <w:tc>
          <w:tcPr>
            <w:tcW w:w="1310" w:type="dxa"/>
          </w:tcPr>
          <w:p w14:paraId="59B205D5" w14:textId="77777777" w:rsidR="009662C1" w:rsidRPr="000961F5" w:rsidRDefault="009662C1" w:rsidP="009662C1">
            <w:pPr>
              <w:spacing w:after="0"/>
              <w:ind w:left="0"/>
              <w:jc w:val="left"/>
              <w:rPr>
                <w:sz w:val="12"/>
                <w:szCs w:val="12"/>
                <w:lang w:eastAsia="x-none"/>
              </w:rPr>
            </w:pPr>
          </w:p>
        </w:tc>
        <w:tc>
          <w:tcPr>
            <w:tcW w:w="1311" w:type="dxa"/>
          </w:tcPr>
          <w:p w14:paraId="1D96946C" w14:textId="77777777" w:rsidR="009662C1" w:rsidRPr="000961F5" w:rsidRDefault="009662C1" w:rsidP="009662C1">
            <w:pPr>
              <w:spacing w:after="0"/>
              <w:ind w:left="0"/>
              <w:jc w:val="left"/>
              <w:rPr>
                <w:sz w:val="12"/>
                <w:szCs w:val="12"/>
                <w:lang w:eastAsia="x-none"/>
              </w:rPr>
            </w:pPr>
          </w:p>
        </w:tc>
        <w:tc>
          <w:tcPr>
            <w:tcW w:w="1311" w:type="dxa"/>
          </w:tcPr>
          <w:p w14:paraId="34C8B71F" w14:textId="77777777" w:rsidR="009662C1" w:rsidRPr="000961F5" w:rsidRDefault="009662C1" w:rsidP="009662C1">
            <w:pPr>
              <w:spacing w:after="0"/>
              <w:ind w:left="0"/>
              <w:jc w:val="left"/>
              <w:rPr>
                <w:sz w:val="12"/>
                <w:szCs w:val="12"/>
                <w:lang w:eastAsia="x-none"/>
              </w:rPr>
            </w:pPr>
          </w:p>
        </w:tc>
        <w:tc>
          <w:tcPr>
            <w:tcW w:w="1310" w:type="dxa"/>
          </w:tcPr>
          <w:p w14:paraId="1325E978" w14:textId="77777777" w:rsidR="009662C1" w:rsidRPr="000961F5" w:rsidRDefault="009662C1" w:rsidP="009662C1">
            <w:pPr>
              <w:spacing w:after="0"/>
              <w:ind w:left="0"/>
              <w:jc w:val="left"/>
              <w:rPr>
                <w:sz w:val="12"/>
                <w:szCs w:val="12"/>
                <w:lang w:eastAsia="x-none"/>
              </w:rPr>
            </w:pPr>
          </w:p>
        </w:tc>
        <w:tc>
          <w:tcPr>
            <w:tcW w:w="1311" w:type="dxa"/>
          </w:tcPr>
          <w:p w14:paraId="307A65D4" w14:textId="77777777" w:rsidR="009662C1" w:rsidRPr="000961F5" w:rsidRDefault="009662C1" w:rsidP="009662C1">
            <w:pPr>
              <w:spacing w:after="0"/>
              <w:ind w:left="0"/>
              <w:jc w:val="left"/>
              <w:rPr>
                <w:sz w:val="12"/>
                <w:szCs w:val="12"/>
                <w:lang w:eastAsia="x-none"/>
              </w:rPr>
            </w:pPr>
          </w:p>
        </w:tc>
        <w:tc>
          <w:tcPr>
            <w:tcW w:w="1311" w:type="dxa"/>
          </w:tcPr>
          <w:p w14:paraId="62A1498F" w14:textId="77777777" w:rsidR="009662C1" w:rsidRPr="000961F5" w:rsidRDefault="009662C1" w:rsidP="009662C1">
            <w:pPr>
              <w:spacing w:after="0"/>
              <w:ind w:left="0"/>
              <w:jc w:val="left"/>
              <w:rPr>
                <w:sz w:val="12"/>
                <w:szCs w:val="12"/>
                <w:lang w:eastAsia="x-none"/>
              </w:rPr>
            </w:pPr>
          </w:p>
        </w:tc>
      </w:tr>
    </w:tbl>
    <w:p w14:paraId="0ABB3003" w14:textId="77777777" w:rsidR="009662C1" w:rsidRPr="000961F5" w:rsidRDefault="009662C1" w:rsidP="009662C1">
      <w:pPr>
        <w:spacing w:after="0"/>
        <w:ind w:left="0"/>
        <w:jc w:val="left"/>
        <w:rPr>
          <w:lang w:eastAsia="x-none"/>
        </w:rPr>
      </w:pPr>
    </w:p>
    <w:tbl>
      <w:tblPr>
        <w:tblStyle w:val="TableGrid"/>
        <w:tblW w:w="10485" w:type="dxa"/>
        <w:tblLook w:val="04A0" w:firstRow="1" w:lastRow="0" w:firstColumn="1" w:lastColumn="0" w:noHBand="0" w:noVBand="1"/>
      </w:tblPr>
      <w:tblGrid>
        <w:gridCol w:w="704"/>
        <w:gridCol w:w="9781"/>
      </w:tblGrid>
      <w:tr w:rsidR="009662C1" w:rsidRPr="000961F5" w14:paraId="43A3C29C" w14:textId="77777777" w:rsidTr="009662C1">
        <w:trPr>
          <w:trHeight w:val="115"/>
        </w:trPr>
        <w:tc>
          <w:tcPr>
            <w:tcW w:w="704" w:type="dxa"/>
            <w:vMerge w:val="restart"/>
            <w:shd w:val="clear" w:color="auto" w:fill="13426B"/>
          </w:tcPr>
          <w:p w14:paraId="4A2D91D8" w14:textId="77777777" w:rsidR="009662C1" w:rsidRPr="000961F5" w:rsidRDefault="009662C1" w:rsidP="009662C1">
            <w:pPr>
              <w:spacing w:after="0"/>
              <w:ind w:left="0"/>
              <w:jc w:val="left"/>
              <w:rPr>
                <w:b/>
                <w:sz w:val="10"/>
                <w:szCs w:val="12"/>
                <w:lang w:eastAsia="x-none"/>
              </w:rPr>
            </w:pPr>
            <w:r w:rsidRPr="000961F5">
              <w:rPr>
                <w:b/>
                <w:sz w:val="10"/>
                <w:szCs w:val="12"/>
                <w:lang w:eastAsia="x-none"/>
              </w:rPr>
              <w:t>Data field</w:t>
            </w:r>
          </w:p>
        </w:tc>
        <w:tc>
          <w:tcPr>
            <w:tcW w:w="9781" w:type="dxa"/>
            <w:vMerge w:val="restart"/>
            <w:shd w:val="clear" w:color="auto" w:fill="13426B"/>
          </w:tcPr>
          <w:p w14:paraId="5140F27F" w14:textId="77777777" w:rsidR="009662C1" w:rsidRPr="000961F5" w:rsidRDefault="009662C1" w:rsidP="009662C1">
            <w:pPr>
              <w:spacing w:after="0"/>
              <w:ind w:left="0"/>
              <w:jc w:val="left"/>
              <w:rPr>
                <w:b/>
                <w:sz w:val="10"/>
                <w:szCs w:val="12"/>
                <w:lang w:eastAsia="x-none"/>
              </w:rPr>
            </w:pPr>
            <w:r w:rsidRPr="000961F5">
              <w:rPr>
                <w:b/>
                <w:sz w:val="10"/>
                <w:szCs w:val="12"/>
                <w:lang w:eastAsia="x-none"/>
              </w:rPr>
              <w:t>Formula / business logic</w:t>
            </w:r>
          </w:p>
        </w:tc>
      </w:tr>
      <w:tr w:rsidR="009662C1" w:rsidRPr="000961F5" w14:paraId="5A865E23" w14:textId="77777777" w:rsidTr="009662C1">
        <w:trPr>
          <w:trHeight w:val="115"/>
        </w:trPr>
        <w:tc>
          <w:tcPr>
            <w:tcW w:w="704" w:type="dxa"/>
            <w:vMerge/>
            <w:shd w:val="clear" w:color="auto" w:fill="13426B"/>
          </w:tcPr>
          <w:p w14:paraId="7C6DB7A8" w14:textId="77777777" w:rsidR="009662C1" w:rsidRPr="000961F5" w:rsidRDefault="009662C1" w:rsidP="009662C1">
            <w:pPr>
              <w:spacing w:after="0"/>
              <w:ind w:left="0"/>
              <w:jc w:val="left"/>
              <w:rPr>
                <w:b/>
                <w:sz w:val="10"/>
                <w:szCs w:val="12"/>
                <w:lang w:eastAsia="x-none"/>
              </w:rPr>
            </w:pPr>
          </w:p>
        </w:tc>
        <w:tc>
          <w:tcPr>
            <w:tcW w:w="9781" w:type="dxa"/>
            <w:vMerge/>
            <w:shd w:val="clear" w:color="auto" w:fill="13426B"/>
          </w:tcPr>
          <w:p w14:paraId="182B91D5" w14:textId="77777777" w:rsidR="009662C1" w:rsidRPr="000961F5" w:rsidRDefault="009662C1" w:rsidP="009662C1">
            <w:pPr>
              <w:spacing w:after="0"/>
              <w:ind w:left="0"/>
              <w:jc w:val="left"/>
              <w:rPr>
                <w:b/>
                <w:sz w:val="10"/>
                <w:szCs w:val="12"/>
                <w:lang w:eastAsia="x-none"/>
              </w:rPr>
            </w:pPr>
          </w:p>
        </w:tc>
      </w:tr>
      <w:tr w:rsidR="009662C1" w:rsidRPr="000961F5" w14:paraId="4A6EA3FA" w14:textId="77777777" w:rsidTr="009662C1">
        <w:tc>
          <w:tcPr>
            <w:tcW w:w="704" w:type="dxa"/>
          </w:tcPr>
          <w:p w14:paraId="6FD642AC" w14:textId="77777777" w:rsidR="009662C1" w:rsidRPr="000961F5" w:rsidRDefault="009662C1" w:rsidP="009662C1">
            <w:pPr>
              <w:spacing w:after="0"/>
              <w:ind w:left="0"/>
              <w:jc w:val="left"/>
              <w:rPr>
                <w:sz w:val="12"/>
                <w:szCs w:val="12"/>
                <w:lang w:eastAsia="x-none"/>
              </w:rPr>
            </w:pPr>
            <w:r w:rsidRPr="000961F5">
              <w:rPr>
                <w:sz w:val="12"/>
                <w:szCs w:val="12"/>
                <w:lang w:eastAsia="x-none"/>
              </w:rPr>
              <w:t>A</w:t>
            </w:r>
          </w:p>
        </w:tc>
        <w:tc>
          <w:tcPr>
            <w:tcW w:w="9781" w:type="dxa"/>
          </w:tcPr>
          <w:p w14:paraId="09C8B826" w14:textId="77777777" w:rsidR="009662C1" w:rsidRPr="000961F5" w:rsidRDefault="009662C1" w:rsidP="009662C1">
            <w:pPr>
              <w:spacing w:after="0"/>
              <w:ind w:left="0"/>
              <w:jc w:val="left"/>
              <w:rPr>
                <w:sz w:val="12"/>
                <w:szCs w:val="12"/>
                <w:lang w:eastAsia="x-none"/>
              </w:rPr>
            </w:pPr>
            <w:r w:rsidRPr="000961F5">
              <w:rPr>
                <w:sz w:val="12"/>
                <w:szCs w:val="12"/>
                <w:lang w:eastAsia="x-none"/>
              </w:rPr>
              <w:t>Number of [Security type] allocated held by each category from EIPO Final Allocation File:</w:t>
            </w:r>
          </w:p>
          <w:p w14:paraId="744D406D" w14:textId="77777777" w:rsidR="009662C1" w:rsidRPr="000961F5" w:rsidRDefault="009662C1" w:rsidP="009662C1">
            <w:pPr>
              <w:pStyle w:val="ListParagraph"/>
              <w:numPr>
                <w:ilvl w:val="0"/>
                <w:numId w:val="52"/>
              </w:numPr>
              <w:spacing w:after="0"/>
              <w:ind w:leftChars="0" w:left="227" w:hanging="227"/>
              <w:jc w:val="left"/>
              <w:rPr>
                <w:sz w:val="12"/>
                <w:szCs w:val="12"/>
                <w:lang w:eastAsia="x-none"/>
              </w:rPr>
            </w:pPr>
            <w:r w:rsidRPr="000961F5">
              <w:rPr>
                <w:sz w:val="12"/>
                <w:szCs w:val="12"/>
                <w:lang w:eastAsia="x-none"/>
              </w:rPr>
              <w:t>Sum of Top 1 Public Offer [Security type holder]</w:t>
            </w:r>
          </w:p>
          <w:p w14:paraId="52AD7F65" w14:textId="77777777" w:rsidR="009662C1" w:rsidRPr="000961F5" w:rsidRDefault="009662C1" w:rsidP="009662C1">
            <w:pPr>
              <w:pStyle w:val="ListParagraph"/>
              <w:numPr>
                <w:ilvl w:val="0"/>
                <w:numId w:val="52"/>
              </w:numPr>
              <w:spacing w:after="0"/>
              <w:ind w:leftChars="0" w:left="232" w:hanging="232"/>
              <w:jc w:val="left"/>
              <w:rPr>
                <w:sz w:val="12"/>
                <w:szCs w:val="12"/>
                <w:lang w:eastAsia="x-none"/>
              </w:rPr>
            </w:pPr>
            <w:r w:rsidRPr="000961F5">
              <w:rPr>
                <w:sz w:val="12"/>
                <w:szCs w:val="12"/>
                <w:lang w:eastAsia="x-none"/>
              </w:rPr>
              <w:t>Sum of Top 1-5 Public Offer [Security type holder]</w:t>
            </w:r>
          </w:p>
          <w:p w14:paraId="64FD31D0" w14:textId="77777777" w:rsidR="009662C1" w:rsidRPr="000961F5" w:rsidRDefault="009662C1" w:rsidP="009662C1">
            <w:pPr>
              <w:pStyle w:val="ListParagraph"/>
              <w:numPr>
                <w:ilvl w:val="0"/>
                <w:numId w:val="52"/>
              </w:numPr>
              <w:spacing w:after="0"/>
              <w:ind w:leftChars="0" w:left="232" w:hanging="232"/>
              <w:jc w:val="left"/>
              <w:rPr>
                <w:sz w:val="12"/>
                <w:szCs w:val="12"/>
                <w:lang w:eastAsia="x-none"/>
              </w:rPr>
            </w:pPr>
            <w:r w:rsidRPr="000961F5">
              <w:rPr>
                <w:sz w:val="12"/>
                <w:szCs w:val="12"/>
                <w:lang w:eastAsia="x-none"/>
              </w:rPr>
              <w:t>Sum of Top 1-10 Public Offer [Security type holder]</w:t>
            </w:r>
          </w:p>
          <w:p w14:paraId="606CD685" w14:textId="77777777" w:rsidR="009662C1" w:rsidRPr="000961F5" w:rsidRDefault="009662C1" w:rsidP="009662C1">
            <w:pPr>
              <w:pStyle w:val="ListParagraph"/>
              <w:numPr>
                <w:ilvl w:val="0"/>
                <w:numId w:val="52"/>
              </w:numPr>
              <w:spacing w:after="0"/>
              <w:ind w:leftChars="0" w:left="232" w:hanging="232"/>
              <w:jc w:val="left"/>
              <w:rPr>
                <w:sz w:val="12"/>
                <w:szCs w:val="12"/>
                <w:lang w:eastAsia="x-none"/>
              </w:rPr>
            </w:pPr>
            <w:r w:rsidRPr="000961F5">
              <w:rPr>
                <w:sz w:val="12"/>
                <w:szCs w:val="12"/>
                <w:lang w:eastAsia="x-none"/>
              </w:rPr>
              <w:t>Sum of Top 1-25 Public Offer [Security type holder]</w:t>
            </w:r>
          </w:p>
        </w:tc>
      </w:tr>
      <w:tr w:rsidR="009662C1" w:rsidRPr="000961F5" w14:paraId="36C1CB15" w14:textId="77777777" w:rsidTr="009662C1">
        <w:tc>
          <w:tcPr>
            <w:tcW w:w="704" w:type="dxa"/>
          </w:tcPr>
          <w:p w14:paraId="11958ABC" w14:textId="77777777" w:rsidR="009662C1" w:rsidRPr="000961F5" w:rsidRDefault="009662C1" w:rsidP="009662C1">
            <w:pPr>
              <w:spacing w:after="0"/>
              <w:ind w:left="0"/>
              <w:jc w:val="left"/>
              <w:rPr>
                <w:sz w:val="12"/>
                <w:szCs w:val="12"/>
                <w:lang w:eastAsia="x-none"/>
              </w:rPr>
            </w:pPr>
            <w:r w:rsidRPr="000961F5">
              <w:rPr>
                <w:sz w:val="12"/>
                <w:szCs w:val="12"/>
                <w:lang w:eastAsia="x-none"/>
              </w:rPr>
              <w:t>B</w:t>
            </w:r>
          </w:p>
        </w:tc>
        <w:tc>
          <w:tcPr>
            <w:tcW w:w="9781" w:type="dxa"/>
          </w:tcPr>
          <w:p w14:paraId="30F80AC4"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A / Final Size of the Public Offer </w:t>
            </w:r>
            <w:r w:rsidRPr="000961F5">
              <w:rPr>
                <w:b/>
                <w:sz w:val="12"/>
                <w:szCs w:val="12"/>
                <w:lang w:eastAsia="x-none"/>
              </w:rPr>
              <w:t>[EIPO Final Allocation File]</w:t>
            </w:r>
          </w:p>
        </w:tc>
      </w:tr>
      <w:tr w:rsidR="009662C1" w:rsidRPr="000961F5" w14:paraId="2AA95FA1" w14:textId="77777777" w:rsidTr="009662C1">
        <w:tc>
          <w:tcPr>
            <w:tcW w:w="704" w:type="dxa"/>
          </w:tcPr>
          <w:p w14:paraId="4398C237" w14:textId="77777777" w:rsidR="009662C1" w:rsidRPr="000961F5" w:rsidRDefault="009662C1" w:rsidP="009662C1">
            <w:pPr>
              <w:spacing w:after="0"/>
              <w:ind w:left="0"/>
              <w:jc w:val="left"/>
              <w:rPr>
                <w:sz w:val="12"/>
                <w:szCs w:val="12"/>
                <w:lang w:eastAsia="x-none"/>
              </w:rPr>
            </w:pPr>
            <w:r w:rsidRPr="000961F5">
              <w:rPr>
                <w:sz w:val="12"/>
                <w:szCs w:val="12"/>
                <w:lang w:eastAsia="x-none"/>
              </w:rPr>
              <w:t>C</w:t>
            </w:r>
          </w:p>
        </w:tc>
        <w:tc>
          <w:tcPr>
            <w:tcW w:w="9781" w:type="dxa"/>
          </w:tcPr>
          <w:p w14:paraId="565F8CCC"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A / (Number of Offer [Security type] </w:t>
            </w:r>
            <w:r w:rsidRPr="000961F5">
              <w:rPr>
                <w:b/>
                <w:sz w:val="12"/>
                <w:szCs w:val="12"/>
                <w:lang w:eastAsia="x-none"/>
              </w:rPr>
              <w:t>[IPO Initiation Field #31]</w:t>
            </w:r>
            <w:r w:rsidRPr="000961F5">
              <w:rPr>
                <w:sz w:val="12"/>
                <w:szCs w:val="12"/>
                <w:lang w:eastAsia="x-none"/>
              </w:rPr>
              <w:t xml:space="preserve"> + Total Exercised Offer Size Adjustment Option (Number of [Security type]) </w:t>
            </w:r>
            <w:r w:rsidRPr="000961F5">
              <w:rPr>
                <w:b/>
                <w:sz w:val="12"/>
                <w:szCs w:val="12"/>
                <w:lang w:eastAsia="x-none"/>
              </w:rPr>
              <w:t>[Sub-placing arrangement Field #5]</w:t>
            </w:r>
            <w:r w:rsidRPr="000961F5">
              <w:rPr>
                <w:sz w:val="12"/>
                <w:szCs w:val="12"/>
                <w:lang w:eastAsia="x-none"/>
              </w:rPr>
              <w:t>)</w:t>
            </w:r>
          </w:p>
        </w:tc>
      </w:tr>
      <w:tr w:rsidR="009662C1" w:rsidRPr="000961F5" w14:paraId="2F2D7B6C" w14:textId="77777777" w:rsidTr="009662C1">
        <w:tc>
          <w:tcPr>
            <w:tcW w:w="704" w:type="dxa"/>
          </w:tcPr>
          <w:p w14:paraId="3EC65E15" w14:textId="77777777" w:rsidR="009662C1" w:rsidRPr="000961F5" w:rsidRDefault="009662C1" w:rsidP="009662C1">
            <w:pPr>
              <w:spacing w:after="0"/>
              <w:ind w:left="0"/>
              <w:jc w:val="left"/>
              <w:rPr>
                <w:sz w:val="12"/>
                <w:szCs w:val="12"/>
                <w:lang w:eastAsia="x-none"/>
              </w:rPr>
            </w:pPr>
            <w:r w:rsidRPr="000961F5">
              <w:rPr>
                <w:sz w:val="12"/>
                <w:szCs w:val="12"/>
                <w:lang w:eastAsia="x-none"/>
              </w:rPr>
              <w:t>D</w:t>
            </w:r>
          </w:p>
        </w:tc>
        <w:tc>
          <w:tcPr>
            <w:tcW w:w="9781" w:type="dxa"/>
          </w:tcPr>
          <w:p w14:paraId="5B14271D"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A / Total Issued Capital After Listing </w:t>
            </w:r>
            <w:r w:rsidRPr="000961F5">
              <w:rPr>
                <w:b/>
                <w:sz w:val="12"/>
                <w:szCs w:val="12"/>
                <w:lang w:eastAsia="x-none"/>
              </w:rPr>
              <w:t>[Sub-placing arrangement Field #8]</w:t>
            </w:r>
            <w:r w:rsidRPr="000961F5">
              <w:rPr>
                <w:sz w:val="12"/>
                <w:szCs w:val="12"/>
                <w:lang w:eastAsia="x-none"/>
              </w:rPr>
              <w:t xml:space="preserve"> </w:t>
            </w:r>
          </w:p>
        </w:tc>
      </w:tr>
      <w:tr w:rsidR="009662C1" w:rsidRPr="000961F5" w14:paraId="53ACAFEF" w14:textId="77777777" w:rsidTr="009662C1">
        <w:tc>
          <w:tcPr>
            <w:tcW w:w="704" w:type="dxa"/>
          </w:tcPr>
          <w:p w14:paraId="7EE4A9AF" w14:textId="77777777" w:rsidR="009662C1" w:rsidRPr="000961F5" w:rsidRDefault="009662C1" w:rsidP="009662C1">
            <w:pPr>
              <w:spacing w:after="0"/>
              <w:ind w:left="0"/>
              <w:jc w:val="left"/>
              <w:rPr>
                <w:sz w:val="12"/>
                <w:szCs w:val="12"/>
                <w:lang w:eastAsia="x-none"/>
              </w:rPr>
            </w:pPr>
            <w:r w:rsidRPr="000961F5">
              <w:rPr>
                <w:sz w:val="12"/>
                <w:szCs w:val="12"/>
                <w:lang w:eastAsia="x-none"/>
              </w:rPr>
              <w:t>E</w:t>
            </w:r>
          </w:p>
        </w:tc>
        <w:tc>
          <w:tcPr>
            <w:tcW w:w="9781" w:type="dxa"/>
          </w:tcPr>
          <w:p w14:paraId="254E9B68"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A / Final Size of the Public Offer </w:t>
            </w:r>
            <w:r w:rsidRPr="000961F5">
              <w:rPr>
                <w:b/>
                <w:sz w:val="12"/>
                <w:szCs w:val="12"/>
                <w:lang w:eastAsia="x-none"/>
              </w:rPr>
              <w:t>[EIPO Final Allocation File]</w:t>
            </w:r>
          </w:p>
        </w:tc>
      </w:tr>
      <w:tr w:rsidR="009662C1" w:rsidRPr="000961F5" w14:paraId="7818C4F6" w14:textId="77777777" w:rsidTr="009662C1">
        <w:tc>
          <w:tcPr>
            <w:tcW w:w="704" w:type="dxa"/>
          </w:tcPr>
          <w:p w14:paraId="22E644C9" w14:textId="77777777" w:rsidR="009662C1" w:rsidRPr="000961F5" w:rsidRDefault="009662C1" w:rsidP="009662C1">
            <w:pPr>
              <w:spacing w:after="0"/>
              <w:ind w:left="0"/>
              <w:jc w:val="left"/>
              <w:rPr>
                <w:sz w:val="12"/>
                <w:szCs w:val="12"/>
                <w:lang w:eastAsia="x-none"/>
              </w:rPr>
            </w:pPr>
            <w:r w:rsidRPr="000961F5">
              <w:rPr>
                <w:sz w:val="12"/>
                <w:szCs w:val="12"/>
                <w:lang w:eastAsia="x-none"/>
              </w:rPr>
              <w:t>F</w:t>
            </w:r>
          </w:p>
        </w:tc>
        <w:tc>
          <w:tcPr>
            <w:tcW w:w="9781" w:type="dxa"/>
          </w:tcPr>
          <w:p w14:paraId="76E98824"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A / (Number of Offer [Security type] </w:t>
            </w:r>
            <w:r w:rsidRPr="000961F5">
              <w:rPr>
                <w:b/>
                <w:sz w:val="12"/>
                <w:szCs w:val="12"/>
                <w:lang w:eastAsia="x-none"/>
              </w:rPr>
              <w:t>[IPO Initiation Field #31]</w:t>
            </w:r>
            <w:r w:rsidRPr="000961F5">
              <w:rPr>
                <w:sz w:val="12"/>
                <w:szCs w:val="12"/>
                <w:lang w:eastAsia="x-none"/>
              </w:rPr>
              <w:t xml:space="preserve"> + Total Exercised Offer Size Adjustment Option (Number of [Security type]) </w:t>
            </w:r>
            <w:r w:rsidRPr="000961F5">
              <w:rPr>
                <w:b/>
                <w:sz w:val="12"/>
                <w:szCs w:val="12"/>
                <w:lang w:eastAsia="x-none"/>
              </w:rPr>
              <w:t xml:space="preserve">[Sub-placing arrangement Field #5] </w:t>
            </w:r>
            <w:r w:rsidRPr="000961F5">
              <w:rPr>
                <w:sz w:val="12"/>
                <w:szCs w:val="12"/>
                <w:lang w:eastAsia="x-none"/>
              </w:rPr>
              <w:t xml:space="preserve">+ Over-allocation (Number of [Security type]) </w:t>
            </w:r>
            <w:r w:rsidRPr="000961F5">
              <w:rPr>
                <w:b/>
                <w:sz w:val="12"/>
                <w:szCs w:val="12"/>
                <w:lang w:eastAsia="x-none"/>
              </w:rPr>
              <w:t>[Sub-placing arrangement Field #6]</w:t>
            </w:r>
            <w:r w:rsidRPr="000961F5">
              <w:rPr>
                <w:sz w:val="12"/>
                <w:szCs w:val="12"/>
                <w:lang w:eastAsia="x-none"/>
              </w:rPr>
              <w:t>)</w:t>
            </w:r>
          </w:p>
        </w:tc>
      </w:tr>
      <w:tr w:rsidR="009662C1" w:rsidRPr="000961F5" w14:paraId="334D975F" w14:textId="77777777" w:rsidTr="009662C1">
        <w:tc>
          <w:tcPr>
            <w:tcW w:w="704" w:type="dxa"/>
          </w:tcPr>
          <w:p w14:paraId="6949032E" w14:textId="77777777" w:rsidR="009662C1" w:rsidRPr="000961F5" w:rsidRDefault="009662C1" w:rsidP="009662C1">
            <w:pPr>
              <w:spacing w:after="0"/>
              <w:ind w:left="0"/>
              <w:jc w:val="left"/>
              <w:rPr>
                <w:sz w:val="12"/>
                <w:szCs w:val="12"/>
                <w:lang w:eastAsia="x-none"/>
              </w:rPr>
            </w:pPr>
            <w:r w:rsidRPr="000961F5">
              <w:rPr>
                <w:sz w:val="12"/>
                <w:szCs w:val="12"/>
                <w:lang w:eastAsia="x-none"/>
              </w:rPr>
              <w:t>G</w:t>
            </w:r>
          </w:p>
        </w:tc>
        <w:tc>
          <w:tcPr>
            <w:tcW w:w="9781" w:type="dxa"/>
          </w:tcPr>
          <w:p w14:paraId="310BF89E"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A / Total Issued Capital After Listing </w:t>
            </w:r>
            <w:r w:rsidRPr="000961F5">
              <w:rPr>
                <w:b/>
                <w:sz w:val="12"/>
                <w:szCs w:val="12"/>
                <w:lang w:eastAsia="x-none"/>
              </w:rPr>
              <w:t>[Sub-placing arrangement Field #8]</w:t>
            </w:r>
            <w:r w:rsidRPr="000961F5">
              <w:rPr>
                <w:sz w:val="12"/>
                <w:szCs w:val="12"/>
                <w:lang w:eastAsia="x-none"/>
              </w:rPr>
              <w:t xml:space="preserve"> + Over-allocation (Number of [Security type]) </w:t>
            </w:r>
            <w:r w:rsidRPr="000961F5">
              <w:rPr>
                <w:b/>
                <w:sz w:val="12"/>
                <w:szCs w:val="12"/>
                <w:lang w:eastAsia="x-none"/>
              </w:rPr>
              <w:t>[Sub-placing arrangement Field #6]</w:t>
            </w:r>
            <w:r w:rsidRPr="000961F5">
              <w:rPr>
                <w:sz w:val="12"/>
                <w:szCs w:val="12"/>
                <w:lang w:eastAsia="x-none"/>
              </w:rPr>
              <w:t>)</w:t>
            </w:r>
          </w:p>
        </w:tc>
      </w:tr>
    </w:tbl>
    <w:p w14:paraId="42B4E669" w14:textId="77777777" w:rsidR="009662C1" w:rsidRPr="000961F5" w:rsidRDefault="009662C1" w:rsidP="009662C1">
      <w:pPr>
        <w:spacing w:after="0"/>
        <w:ind w:left="0"/>
        <w:jc w:val="left"/>
        <w:rPr>
          <w:b/>
          <w:color w:val="1F497D" w:themeColor="text2"/>
          <w:lang w:eastAsia="x-none"/>
        </w:rPr>
      </w:pPr>
    </w:p>
    <w:p w14:paraId="30F82E40" w14:textId="77777777" w:rsidR="009662C1" w:rsidRPr="000961F5" w:rsidRDefault="009662C1" w:rsidP="003729C3">
      <w:pPr>
        <w:pStyle w:val="Heading4"/>
      </w:pPr>
      <w:bookmarkStart w:id="481" w:name="_Toc62722931"/>
      <w:bookmarkStart w:id="482" w:name="_Toc65058072"/>
      <w:bookmarkStart w:id="483" w:name="_Toc65138874"/>
      <w:bookmarkStart w:id="484" w:name="_Toc65145854"/>
      <w:r w:rsidRPr="000961F5">
        <w:t>Data Table for Top 25 [Security type holder]</w:t>
      </w:r>
      <w:bookmarkEnd w:id="481"/>
      <w:bookmarkEnd w:id="482"/>
      <w:bookmarkEnd w:id="483"/>
      <w:bookmarkEnd w:id="484"/>
    </w:p>
    <w:p w14:paraId="6B3F1E01" w14:textId="77777777" w:rsidR="009662C1" w:rsidRPr="000961F5" w:rsidRDefault="009662C1" w:rsidP="009662C1">
      <w:pPr>
        <w:ind w:left="0"/>
        <w:rPr>
          <w:b/>
          <w:lang w:eastAsia="x-none"/>
        </w:rPr>
      </w:pPr>
    </w:p>
    <w:p w14:paraId="43EC84C1" w14:textId="33695B7C" w:rsidR="009662C1" w:rsidRPr="000961F5" w:rsidRDefault="009662C1" w:rsidP="003729C3">
      <w:pPr>
        <w:pStyle w:val="Heading5"/>
      </w:pPr>
      <w:r w:rsidRPr="000961F5">
        <w:t>Detailed view of Top 25 [Security type holder]</w:t>
      </w:r>
    </w:p>
    <w:tbl>
      <w:tblPr>
        <w:tblStyle w:val="TableGrid"/>
        <w:tblW w:w="0" w:type="auto"/>
        <w:tblCellMar>
          <w:left w:w="57" w:type="dxa"/>
          <w:right w:w="57" w:type="dxa"/>
        </w:tblCellMar>
        <w:tblLook w:val="04A0" w:firstRow="1" w:lastRow="0" w:firstColumn="1" w:lastColumn="0" w:noHBand="0" w:noVBand="1"/>
      </w:tblPr>
      <w:tblGrid>
        <w:gridCol w:w="346"/>
        <w:gridCol w:w="634"/>
        <w:gridCol w:w="658"/>
        <w:gridCol w:w="603"/>
        <w:gridCol w:w="565"/>
        <w:gridCol w:w="854"/>
        <w:gridCol w:w="450"/>
        <w:gridCol w:w="854"/>
        <w:gridCol w:w="532"/>
        <w:gridCol w:w="854"/>
        <w:gridCol w:w="565"/>
        <w:gridCol w:w="854"/>
        <w:gridCol w:w="450"/>
        <w:gridCol w:w="854"/>
        <w:gridCol w:w="532"/>
        <w:gridCol w:w="854"/>
      </w:tblGrid>
      <w:tr w:rsidR="009662C1" w:rsidRPr="000961F5" w14:paraId="421CD3CD" w14:textId="77777777" w:rsidTr="009662C1">
        <w:tc>
          <w:tcPr>
            <w:tcW w:w="346" w:type="dxa"/>
            <w:vMerge w:val="restart"/>
            <w:shd w:val="clear" w:color="auto" w:fill="13426B"/>
          </w:tcPr>
          <w:p w14:paraId="63ADBB4D" w14:textId="77777777" w:rsidR="009662C1" w:rsidRPr="000961F5" w:rsidRDefault="009662C1" w:rsidP="009662C1">
            <w:pPr>
              <w:spacing w:after="0"/>
              <w:ind w:left="0"/>
              <w:jc w:val="left"/>
              <w:rPr>
                <w:b/>
                <w:sz w:val="10"/>
                <w:szCs w:val="12"/>
                <w:lang w:eastAsia="x-none"/>
              </w:rPr>
            </w:pPr>
            <w:r w:rsidRPr="000961F5">
              <w:rPr>
                <w:b/>
                <w:sz w:val="10"/>
                <w:szCs w:val="12"/>
                <w:lang w:eastAsia="x-none"/>
              </w:rPr>
              <w:t>#</w:t>
            </w:r>
          </w:p>
        </w:tc>
        <w:tc>
          <w:tcPr>
            <w:tcW w:w="634" w:type="dxa"/>
            <w:vMerge w:val="restart"/>
            <w:shd w:val="clear" w:color="auto" w:fill="13426B"/>
          </w:tcPr>
          <w:p w14:paraId="1AF754FD" w14:textId="77777777" w:rsidR="009662C1" w:rsidRPr="000961F5" w:rsidRDefault="009662C1" w:rsidP="009662C1">
            <w:pPr>
              <w:spacing w:after="0"/>
              <w:ind w:left="0"/>
              <w:jc w:val="left"/>
              <w:rPr>
                <w:b/>
                <w:sz w:val="10"/>
                <w:szCs w:val="12"/>
                <w:lang w:eastAsia="x-none"/>
              </w:rPr>
            </w:pPr>
            <w:r w:rsidRPr="000961F5">
              <w:rPr>
                <w:b/>
                <w:sz w:val="10"/>
                <w:szCs w:val="12"/>
                <w:lang w:eastAsia="x-none"/>
              </w:rPr>
              <w:t>[Security type holder]</w:t>
            </w:r>
          </w:p>
        </w:tc>
        <w:tc>
          <w:tcPr>
            <w:tcW w:w="658" w:type="dxa"/>
            <w:vMerge w:val="restart"/>
            <w:shd w:val="clear" w:color="auto" w:fill="13426B"/>
          </w:tcPr>
          <w:p w14:paraId="1D84237C" w14:textId="77777777" w:rsidR="009662C1" w:rsidRPr="000961F5" w:rsidRDefault="009662C1" w:rsidP="009662C1">
            <w:pPr>
              <w:spacing w:after="0"/>
              <w:ind w:left="0"/>
              <w:jc w:val="left"/>
              <w:rPr>
                <w:b/>
                <w:sz w:val="10"/>
                <w:szCs w:val="12"/>
                <w:lang w:eastAsia="x-none"/>
              </w:rPr>
            </w:pPr>
            <w:r w:rsidRPr="000961F5">
              <w:rPr>
                <w:b/>
                <w:sz w:val="10"/>
                <w:szCs w:val="12"/>
                <w:lang w:eastAsia="x-none"/>
              </w:rPr>
              <w:t xml:space="preserve">Number of </w:t>
            </w:r>
            <w:r w:rsidRPr="000961F5">
              <w:rPr>
                <w:b/>
                <w:i/>
                <w:sz w:val="10"/>
                <w:szCs w:val="12"/>
                <w:lang w:eastAsia="x-none"/>
              </w:rPr>
              <w:t>[Security type or Board Lots]</w:t>
            </w:r>
            <w:r w:rsidRPr="000961F5">
              <w:rPr>
                <w:b/>
                <w:sz w:val="10"/>
                <w:szCs w:val="12"/>
                <w:lang w:eastAsia="x-none"/>
              </w:rPr>
              <w:t xml:space="preserve"> Allocated</w:t>
            </w:r>
          </w:p>
        </w:tc>
        <w:tc>
          <w:tcPr>
            <w:tcW w:w="603" w:type="dxa"/>
            <w:vMerge w:val="restart"/>
            <w:shd w:val="clear" w:color="auto" w:fill="13426B"/>
          </w:tcPr>
          <w:p w14:paraId="71522103" w14:textId="77777777" w:rsidR="009662C1" w:rsidRPr="000961F5" w:rsidRDefault="009662C1" w:rsidP="009662C1">
            <w:pPr>
              <w:spacing w:after="0"/>
              <w:ind w:left="0"/>
              <w:jc w:val="center"/>
              <w:rPr>
                <w:b/>
                <w:sz w:val="10"/>
                <w:szCs w:val="12"/>
                <w:lang w:eastAsia="x-none"/>
              </w:rPr>
            </w:pPr>
            <w:r w:rsidRPr="000961F5">
              <w:rPr>
                <w:b/>
                <w:sz w:val="10"/>
                <w:szCs w:val="12"/>
                <w:lang w:eastAsia="x-none"/>
              </w:rPr>
              <w:t>Number of [Security type] held upon listing</w:t>
            </w:r>
          </w:p>
        </w:tc>
        <w:tc>
          <w:tcPr>
            <w:tcW w:w="4109" w:type="dxa"/>
            <w:gridSpan w:val="6"/>
            <w:shd w:val="clear" w:color="auto" w:fill="13426B"/>
          </w:tcPr>
          <w:p w14:paraId="76C96F8A" w14:textId="77777777" w:rsidR="009662C1" w:rsidRPr="000961F5" w:rsidRDefault="009662C1" w:rsidP="009662C1">
            <w:pPr>
              <w:spacing w:after="0"/>
              <w:ind w:left="0"/>
              <w:jc w:val="center"/>
              <w:rPr>
                <w:b/>
                <w:sz w:val="10"/>
                <w:szCs w:val="12"/>
                <w:lang w:eastAsia="x-none"/>
              </w:rPr>
            </w:pPr>
            <w:r w:rsidRPr="000961F5">
              <w:rPr>
                <w:b/>
                <w:sz w:val="10"/>
                <w:szCs w:val="12"/>
                <w:lang w:eastAsia="x-none"/>
              </w:rPr>
              <w:t>Exclusive of Over-Allocation</w:t>
            </w:r>
          </w:p>
        </w:tc>
        <w:tc>
          <w:tcPr>
            <w:tcW w:w="4109" w:type="dxa"/>
            <w:gridSpan w:val="6"/>
            <w:shd w:val="clear" w:color="auto" w:fill="13426B"/>
          </w:tcPr>
          <w:p w14:paraId="28C9004A" w14:textId="77777777" w:rsidR="009662C1" w:rsidRPr="000961F5" w:rsidRDefault="009662C1" w:rsidP="009662C1">
            <w:pPr>
              <w:spacing w:after="0"/>
              <w:ind w:left="0"/>
              <w:jc w:val="center"/>
              <w:rPr>
                <w:b/>
                <w:sz w:val="10"/>
                <w:szCs w:val="12"/>
                <w:lang w:eastAsia="x-none"/>
              </w:rPr>
            </w:pPr>
            <w:r w:rsidRPr="000961F5">
              <w:rPr>
                <w:b/>
                <w:sz w:val="10"/>
                <w:szCs w:val="12"/>
                <w:lang w:eastAsia="x-none"/>
              </w:rPr>
              <w:t>Inclusive of Over-Allocation</w:t>
            </w:r>
          </w:p>
        </w:tc>
      </w:tr>
      <w:tr w:rsidR="009662C1" w:rsidRPr="000961F5" w14:paraId="29C029F0" w14:textId="77777777" w:rsidTr="009662C1">
        <w:tc>
          <w:tcPr>
            <w:tcW w:w="346" w:type="dxa"/>
            <w:vMerge/>
            <w:shd w:val="clear" w:color="auto" w:fill="13426B"/>
          </w:tcPr>
          <w:p w14:paraId="66F62CCC" w14:textId="77777777" w:rsidR="009662C1" w:rsidRPr="000961F5" w:rsidRDefault="009662C1" w:rsidP="009662C1">
            <w:pPr>
              <w:spacing w:after="0"/>
              <w:ind w:left="0"/>
              <w:jc w:val="left"/>
              <w:rPr>
                <w:b/>
                <w:sz w:val="10"/>
                <w:szCs w:val="12"/>
                <w:lang w:eastAsia="x-none"/>
              </w:rPr>
            </w:pPr>
          </w:p>
        </w:tc>
        <w:tc>
          <w:tcPr>
            <w:tcW w:w="634" w:type="dxa"/>
            <w:vMerge/>
            <w:shd w:val="clear" w:color="auto" w:fill="13426B"/>
          </w:tcPr>
          <w:p w14:paraId="0D217956" w14:textId="77777777" w:rsidR="009662C1" w:rsidRPr="000961F5" w:rsidRDefault="009662C1" w:rsidP="009662C1">
            <w:pPr>
              <w:spacing w:after="0"/>
              <w:ind w:left="0"/>
              <w:jc w:val="left"/>
              <w:rPr>
                <w:b/>
                <w:sz w:val="10"/>
                <w:szCs w:val="12"/>
                <w:lang w:eastAsia="x-none"/>
              </w:rPr>
            </w:pPr>
          </w:p>
        </w:tc>
        <w:tc>
          <w:tcPr>
            <w:tcW w:w="658" w:type="dxa"/>
            <w:vMerge/>
            <w:shd w:val="clear" w:color="auto" w:fill="13426B"/>
          </w:tcPr>
          <w:p w14:paraId="583888F2" w14:textId="77777777" w:rsidR="009662C1" w:rsidRPr="000961F5" w:rsidRDefault="009662C1" w:rsidP="009662C1">
            <w:pPr>
              <w:spacing w:after="0"/>
              <w:ind w:left="0"/>
              <w:jc w:val="left"/>
              <w:rPr>
                <w:b/>
                <w:sz w:val="10"/>
                <w:szCs w:val="12"/>
                <w:lang w:eastAsia="x-none"/>
              </w:rPr>
            </w:pPr>
          </w:p>
        </w:tc>
        <w:tc>
          <w:tcPr>
            <w:tcW w:w="603" w:type="dxa"/>
            <w:vMerge/>
            <w:shd w:val="clear" w:color="auto" w:fill="13426B"/>
          </w:tcPr>
          <w:p w14:paraId="0BEA884E" w14:textId="77777777" w:rsidR="009662C1" w:rsidRPr="000961F5" w:rsidRDefault="009662C1" w:rsidP="009662C1">
            <w:pPr>
              <w:spacing w:after="0"/>
              <w:ind w:left="0"/>
              <w:jc w:val="left"/>
              <w:rPr>
                <w:b/>
                <w:sz w:val="10"/>
                <w:szCs w:val="12"/>
                <w:lang w:eastAsia="x-none"/>
              </w:rPr>
            </w:pPr>
          </w:p>
        </w:tc>
        <w:tc>
          <w:tcPr>
            <w:tcW w:w="565" w:type="dxa"/>
            <w:shd w:val="clear" w:color="auto" w:fill="13426B"/>
          </w:tcPr>
          <w:p w14:paraId="3F7BCA63"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Placing</w:t>
            </w:r>
          </w:p>
        </w:tc>
        <w:tc>
          <w:tcPr>
            <w:tcW w:w="854" w:type="dxa"/>
            <w:shd w:val="clear" w:color="auto" w:fill="13426B"/>
          </w:tcPr>
          <w:p w14:paraId="0B101EB2" w14:textId="77777777" w:rsidR="009662C1" w:rsidRPr="000961F5" w:rsidRDefault="009662C1" w:rsidP="009662C1">
            <w:pPr>
              <w:spacing w:after="0"/>
              <w:ind w:left="0"/>
              <w:jc w:val="left"/>
              <w:rPr>
                <w:b/>
                <w:sz w:val="10"/>
                <w:szCs w:val="12"/>
                <w:lang w:eastAsia="x-none"/>
              </w:rPr>
            </w:pPr>
            <w:r w:rsidRPr="000961F5">
              <w:rPr>
                <w:b/>
                <w:sz w:val="10"/>
                <w:szCs w:val="12"/>
                <w:lang w:eastAsia="x-none"/>
              </w:rPr>
              <w:t>Accumulative %</w:t>
            </w:r>
          </w:p>
        </w:tc>
        <w:tc>
          <w:tcPr>
            <w:tcW w:w="450" w:type="dxa"/>
            <w:shd w:val="clear" w:color="auto" w:fill="13426B"/>
          </w:tcPr>
          <w:p w14:paraId="04764745"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Offer</w:t>
            </w:r>
          </w:p>
        </w:tc>
        <w:tc>
          <w:tcPr>
            <w:tcW w:w="854" w:type="dxa"/>
            <w:shd w:val="clear" w:color="auto" w:fill="13426B"/>
          </w:tcPr>
          <w:p w14:paraId="4898C2CF" w14:textId="77777777" w:rsidR="009662C1" w:rsidRPr="000961F5" w:rsidRDefault="009662C1" w:rsidP="009662C1">
            <w:pPr>
              <w:spacing w:after="0"/>
              <w:ind w:left="0"/>
              <w:jc w:val="left"/>
              <w:rPr>
                <w:b/>
                <w:sz w:val="10"/>
                <w:szCs w:val="12"/>
                <w:lang w:eastAsia="x-none"/>
              </w:rPr>
            </w:pPr>
            <w:r w:rsidRPr="000961F5">
              <w:rPr>
                <w:b/>
                <w:sz w:val="10"/>
                <w:szCs w:val="12"/>
                <w:lang w:eastAsia="x-none"/>
              </w:rPr>
              <w:t>Accumulative %</w:t>
            </w:r>
          </w:p>
        </w:tc>
        <w:tc>
          <w:tcPr>
            <w:tcW w:w="532" w:type="dxa"/>
            <w:shd w:val="clear" w:color="auto" w:fill="13426B"/>
          </w:tcPr>
          <w:p w14:paraId="27766780"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total issued shares</w:t>
            </w:r>
          </w:p>
        </w:tc>
        <w:tc>
          <w:tcPr>
            <w:tcW w:w="854" w:type="dxa"/>
            <w:shd w:val="clear" w:color="auto" w:fill="13426B"/>
          </w:tcPr>
          <w:p w14:paraId="046D6D59" w14:textId="77777777" w:rsidR="009662C1" w:rsidRPr="000961F5" w:rsidRDefault="009662C1" w:rsidP="009662C1">
            <w:pPr>
              <w:spacing w:after="0"/>
              <w:ind w:left="0"/>
              <w:jc w:val="left"/>
              <w:rPr>
                <w:b/>
                <w:sz w:val="10"/>
                <w:szCs w:val="12"/>
                <w:lang w:eastAsia="x-none"/>
              </w:rPr>
            </w:pPr>
            <w:r w:rsidRPr="000961F5">
              <w:rPr>
                <w:b/>
                <w:sz w:val="10"/>
                <w:szCs w:val="12"/>
                <w:lang w:eastAsia="x-none"/>
              </w:rPr>
              <w:t>Accumulative %</w:t>
            </w:r>
          </w:p>
        </w:tc>
        <w:tc>
          <w:tcPr>
            <w:tcW w:w="565" w:type="dxa"/>
            <w:shd w:val="clear" w:color="auto" w:fill="13426B"/>
          </w:tcPr>
          <w:p w14:paraId="7508AC9F"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Placing</w:t>
            </w:r>
          </w:p>
        </w:tc>
        <w:tc>
          <w:tcPr>
            <w:tcW w:w="854" w:type="dxa"/>
            <w:shd w:val="clear" w:color="auto" w:fill="13426B"/>
          </w:tcPr>
          <w:p w14:paraId="68D33FED" w14:textId="77777777" w:rsidR="009662C1" w:rsidRPr="000961F5" w:rsidRDefault="009662C1" w:rsidP="009662C1">
            <w:pPr>
              <w:spacing w:after="0"/>
              <w:ind w:left="0"/>
              <w:jc w:val="left"/>
              <w:rPr>
                <w:b/>
                <w:sz w:val="10"/>
                <w:szCs w:val="12"/>
                <w:lang w:eastAsia="x-none"/>
              </w:rPr>
            </w:pPr>
            <w:r w:rsidRPr="000961F5">
              <w:rPr>
                <w:b/>
                <w:sz w:val="10"/>
                <w:szCs w:val="12"/>
                <w:lang w:eastAsia="x-none"/>
              </w:rPr>
              <w:t>Accumulative %</w:t>
            </w:r>
          </w:p>
        </w:tc>
        <w:tc>
          <w:tcPr>
            <w:tcW w:w="450" w:type="dxa"/>
            <w:shd w:val="clear" w:color="auto" w:fill="13426B"/>
          </w:tcPr>
          <w:p w14:paraId="0B486428"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Offer</w:t>
            </w:r>
          </w:p>
        </w:tc>
        <w:tc>
          <w:tcPr>
            <w:tcW w:w="854" w:type="dxa"/>
            <w:shd w:val="clear" w:color="auto" w:fill="13426B"/>
          </w:tcPr>
          <w:p w14:paraId="73370C13" w14:textId="77777777" w:rsidR="009662C1" w:rsidRPr="000961F5" w:rsidRDefault="009662C1" w:rsidP="009662C1">
            <w:pPr>
              <w:spacing w:after="0"/>
              <w:ind w:left="0"/>
              <w:jc w:val="left"/>
              <w:rPr>
                <w:b/>
                <w:sz w:val="10"/>
                <w:szCs w:val="12"/>
                <w:lang w:eastAsia="x-none"/>
              </w:rPr>
            </w:pPr>
            <w:r w:rsidRPr="000961F5">
              <w:rPr>
                <w:b/>
                <w:sz w:val="10"/>
                <w:szCs w:val="12"/>
                <w:lang w:eastAsia="x-none"/>
              </w:rPr>
              <w:t>Accumulative %</w:t>
            </w:r>
          </w:p>
        </w:tc>
        <w:tc>
          <w:tcPr>
            <w:tcW w:w="532" w:type="dxa"/>
            <w:shd w:val="clear" w:color="auto" w:fill="13426B"/>
          </w:tcPr>
          <w:p w14:paraId="21D721ED"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total issued shares</w:t>
            </w:r>
          </w:p>
        </w:tc>
        <w:tc>
          <w:tcPr>
            <w:tcW w:w="854" w:type="dxa"/>
            <w:shd w:val="clear" w:color="auto" w:fill="13426B"/>
          </w:tcPr>
          <w:p w14:paraId="553D3FA9" w14:textId="77777777" w:rsidR="009662C1" w:rsidRPr="000961F5" w:rsidRDefault="009662C1" w:rsidP="009662C1">
            <w:pPr>
              <w:spacing w:after="0"/>
              <w:ind w:left="0"/>
              <w:jc w:val="left"/>
              <w:rPr>
                <w:b/>
                <w:sz w:val="10"/>
                <w:szCs w:val="12"/>
                <w:lang w:eastAsia="x-none"/>
              </w:rPr>
            </w:pPr>
            <w:r w:rsidRPr="000961F5">
              <w:rPr>
                <w:b/>
                <w:sz w:val="10"/>
                <w:szCs w:val="12"/>
                <w:lang w:eastAsia="x-none"/>
              </w:rPr>
              <w:t>Accumulative %</w:t>
            </w:r>
          </w:p>
        </w:tc>
      </w:tr>
      <w:tr w:rsidR="009662C1" w:rsidRPr="000961F5" w14:paraId="1F13AE65" w14:textId="77777777" w:rsidTr="009662C1">
        <w:tc>
          <w:tcPr>
            <w:tcW w:w="346" w:type="dxa"/>
          </w:tcPr>
          <w:p w14:paraId="4C15931C" w14:textId="77777777" w:rsidR="009662C1" w:rsidRPr="000961F5" w:rsidRDefault="009662C1" w:rsidP="009662C1">
            <w:pPr>
              <w:spacing w:after="0"/>
              <w:ind w:left="0"/>
              <w:jc w:val="left"/>
              <w:rPr>
                <w:sz w:val="12"/>
                <w:szCs w:val="12"/>
                <w:lang w:eastAsia="x-none"/>
              </w:rPr>
            </w:pPr>
            <w:r w:rsidRPr="000961F5">
              <w:rPr>
                <w:sz w:val="12"/>
                <w:szCs w:val="12"/>
                <w:lang w:eastAsia="x-none"/>
              </w:rPr>
              <w:t>1</w:t>
            </w:r>
          </w:p>
        </w:tc>
        <w:tc>
          <w:tcPr>
            <w:tcW w:w="634" w:type="dxa"/>
          </w:tcPr>
          <w:p w14:paraId="72B9787A" w14:textId="77777777" w:rsidR="009662C1" w:rsidRPr="000961F5" w:rsidRDefault="009662C1" w:rsidP="009662C1">
            <w:pPr>
              <w:spacing w:after="0"/>
              <w:ind w:left="0"/>
              <w:jc w:val="left"/>
              <w:rPr>
                <w:sz w:val="12"/>
                <w:szCs w:val="12"/>
                <w:lang w:eastAsia="x-none"/>
              </w:rPr>
            </w:pPr>
            <w:r w:rsidRPr="000961F5">
              <w:rPr>
                <w:sz w:val="12"/>
                <w:szCs w:val="12"/>
                <w:lang w:eastAsia="x-none"/>
              </w:rPr>
              <w:t>[A]</w:t>
            </w:r>
          </w:p>
        </w:tc>
        <w:tc>
          <w:tcPr>
            <w:tcW w:w="658" w:type="dxa"/>
          </w:tcPr>
          <w:p w14:paraId="504FE252" w14:textId="77777777" w:rsidR="009662C1" w:rsidRPr="000961F5" w:rsidRDefault="009662C1" w:rsidP="009662C1">
            <w:pPr>
              <w:spacing w:after="0"/>
              <w:ind w:left="0"/>
              <w:jc w:val="left"/>
              <w:rPr>
                <w:sz w:val="12"/>
                <w:szCs w:val="12"/>
                <w:lang w:eastAsia="x-none"/>
              </w:rPr>
            </w:pPr>
            <w:r w:rsidRPr="000961F5">
              <w:rPr>
                <w:sz w:val="12"/>
                <w:szCs w:val="12"/>
                <w:lang w:eastAsia="x-none"/>
              </w:rPr>
              <w:t>[B]</w:t>
            </w:r>
          </w:p>
        </w:tc>
        <w:tc>
          <w:tcPr>
            <w:tcW w:w="603" w:type="dxa"/>
          </w:tcPr>
          <w:p w14:paraId="23AA4353" w14:textId="77777777" w:rsidR="009662C1" w:rsidRPr="000961F5" w:rsidRDefault="009662C1" w:rsidP="009662C1">
            <w:pPr>
              <w:spacing w:after="0"/>
              <w:ind w:left="0"/>
              <w:jc w:val="left"/>
              <w:rPr>
                <w:sz w:val="12"/>
                <w:szCs w:val="12"/>
                <w:lang w:eastAsia="x-none"/>
              </w:rPr>
            </w:pPr>
            <w:r w:rsidRPr="000961F5">
              <w:rPr>
                <w:sz w:val="12"/>
                <w:szCs w:val="12"/>
                <w:lang w:eastAsia="x-none"/>
              </w:rPr>
              <w:t>[C]</w:t>
            </w:r>
          </w:p>
        </w:tc>
        <w:tc>
          <w:tcPr>
            <w:tcW w:w="565" w:type="dxa"/>
          </w:tcPr>
          <w:p w14:paraId="55E59155" w14:textId="77777777" w:rsidR="009662C1" w:rsidRPr="000961F5" w:rsidRDefault="009662C1" w:rsidP="009662C1">
            <w:pPr>
              <w:spacing w:after="0"/>
              <w:ind w:left="0"/>
              <w:jc w:val="left"/>
              <w:rPr>
                <w:sz w:val="12"/>
                <w:szCs w:val="12"/>
                <w:lang w:eastAsia="x-none"/>
              </w:rPr>
            </w:pPr>
            <w:r w:rsidRPr="000961F5">
              <w:rPr>
                <w:sz w:val="12"/>
                <w:szCs w:val="12"/>
                <w:lang w:eastAsia="x-none"/>
              </w:rPr>
              <w:t>[D]</w:t>
            </w:r>
          </w:p>
        </w:tc>
        <w:tc>
          <w:tcPr>
            <w:tcW w:w="854" w:type="dxa"/>
          </w:tcPr>
          <w:p w14:paraId="63053CF9" w14:textId="77777777" w:rsidR="009662C1" w:rsidRPr="000961F5" w:rsidRDefault="009662C1" w:rsidP="009662C1">
            <w:pPr>
              <w:spacing w:after="0"/>
              <w:ind w:left="0"/>
              <w:jc w:val="left"/>
              <w:rPr>
                <w:sz w:val="12"/>
                <w:szCs w:val="12"/>
                <w:lang w:eastAsia="x-none"/>
              </w:rPr>
            </w:pPr>
            <w:r w:rsidRPr="000961F5">
              <w:rPr>
                <w:sz w:val="12"/>
                <w:szCs w:val="12"/>
                <w:lang w:eastAsia="x-none"/>
              </w:rPr>
              <w:t>[E]</w:t>
            </w:r>
          </w:p>
        </w:tc>
        <w:tc>
          <w:tcPr>
            <w:tcW w:w="450" w:type="dxa"/>
          </w:tcPr>
          <w:p w14:paraId="5B010727" w14:textId="77777777" w:rsidR="009662C1" w:rsidRPr="000961F5" w:rsidRDefault="009662C1" w:rsidP="009662C1">
            <w:pPr>
              <w:spacing w:after="0"/>
              <w:ind w:left="0"/>
              <w:jc w:val="left"/>
              <w:rPr>
                <w:sz w:val="12"/>
                <w:szCs w:val="12"/>
                <w:lang w:eastAsia="x-none"/>
              </w:rPr>
            </w:pPr>
            <w:r w:rsidRPr="000961F5">
              <w:rPr>
                <w:sz w:val="12"/>
                <w:szCs w:val="12"/>
                <w:lang w:eastAsia="x-none"/>
              </w:rPr>
              <w:t>[F]</w:t>
            </w:r>
          </w:p>
        </w:tc>
        <w:tc>
          <w:tcPr>
            <w:tcW w:w="854" w:type="dxa"/>
          </w:tcPr>
          <w:p w14:paraId="517C562F" w14:textId="77777777" w:rsidR="009662C1" w:rsidRPr="000961F5" w:rsidRDefault="009662C1" w:rsidP="009662C1">
            <w:pPr>
              <w:spacing w:after="0"/>
              <w:ind w:left="0"/>
              <w:jc w:val="left"/>
              <w:rPr>
                <w:sz w:val="12"/>
                <w:szCs w:val="12"/>
                <w:lang w:eastAsia="x-none"/>
              </w:rPr>
            </w:pPr>
            <w:r w:rsidRPr="000961F5">
              <w:rPr>
                <w:sz w:val="12"/>
                <w:szCs w:val="12"/>
                <w:lang w:eastAsia="x-none"/>
              </w:rPr>
              <w:t>[G]</w:t>
            </w:r>
          </w:p>
        </w:tc>
        <w:tc>
          <w:tcPr>
            <w:tcW w:w="532" w:type="dxa"/>
          </w:tcPr>
          <w:p w14:paraId="2A031BF2" w14:textId="77777777" w:rsidR="009662C1" w:rsidRPr="000961F5" w:rsidRDefault="009662C1" w:rsidP="009662C1">
            <w:pPr>
              <w:spacing w:after="0"/>
              <w:ind w:left="0"/>
              <w:jc w:val="left"/>
              <w:rPr>
                <w:sz w:val="12"/>
                <w:szCs w:val="12"/>
                <w:lang w:eastAsia="x-none"/>
              </w:rPr>
            </w:pPr>
            <w:r w:rsidRPr="000961F5">
              <w:rPr>
                <w:sz w:val="12"/>
                <w:szCs w:val="12"/>
                <w:lang w:eastAsia="x-none"/>
              </w:rPr>
              <w:t>[H]</w:t>
            </w:r>
          </w:p>
        </w:tc>
        <w:tc>
          <w:tcPr>
            <w:tcW w:w="854" w:type="dxa"/>
          </w:tcPr>
          <w:p w14:paraId="5453E8B5" w14:textId="77777777" w:rsidR="009662C1" w:rsidRPr="000961F5" w:rsidRDefault="009662C1" w:rsidP="009662C1">
            <w:pPr>
              <w:spacing w:after="0"/>
              <w:ind w:left="0"/>
              <w:jc w:val="left"/>
              <w:rPr>
                <w:sz w:val="12"/>
                <w:szCs w:val="12"/>
                <w:lang w:eastAsia="x-none"/>
              </w:rPr>
            </w:pPr>
            <w:r w:rsidRPr="000961F5">
              <w:rPr>
                <w:sz w:val="12"/>
                <w:szCs w:val="12"/>
                <w:lang w:eastAsia="x-none"/>
              </w:rPr>
              <w:t>[I]</w:t>
            </w:r>
          </w:p>
        </w:tc>
        <w:tc>
          <w:tcPr>
            <w:tcW w:w="565" w:type="dxa"/>
          </w:tcPr>
          <w:p w14:paraId="321340C5" w14:textId="77777777" w:rsidR="009662C1" w:rsidRPr="000961F5" w:rsidRDefault="009662C1" w:rsidP="009662C1">
            <w:pPr>
              <w:spacing w:after="0"/>
              <w:ind w:left="0"/>
              <w:jc w:val="left"/>
              <w:rPr>
                <w:sz w:val="12"/>
                <w:szCs w:val="12"/>
                <w:lang w:eastAsia="x-none"/>
              </w:rPr>
            </w:pPr>
            <w:r w:rsidRPr="000961F5">
              <w:rPr>
                <w:sz w:val="12"/>
                <w:szCs w:val="12"/>
                <w:lang w:eastAsia="x-none"/>
              </w:rPr>
              <w:t>[J]</w:t>
            </w:r>
          </w:p>
        </w:tc>
        <w:tc>
          <w:tcPr>
            <w:tcW w:w="854" w:type="dxa"/>
          </w:tcPr>
          <w:p w14:paraId="27A89751" w14:textId="77777777" w:rsidR="009662C1" w:rsidRPr="000961F5" w:rsidRDefault="009662C1" w:rsidP="009662C1">
            <w:pPr>
              <w:spacing w:after="0"/>
              <w:ind w:left="0"/>
              <w:jc w:val="left"/>
              <w:rPr>
                <w:sz w:val="12"/>
                <w:szCs w:val="12"/>
                <w:lang w:eastAsia="x-none"/>
              </w:rPr>
            </w:pPr>
            <w:r w:rsidRPr="000961F5">
              <w:rPr>
                <w:sz w:val="12"/>
                <w:szCs w:val="12"/>
                <w:lang w:eastAsia="x-none"/>
              </w:rPr>
              <w:t>[K]</w:t>
            </w:r>
          </w:p>
        </w:tc>
        <w:tc>
          <w:tcPr>
            <w:tcW w:w="450" w:type="dxa"/>
          </w:tcPr>
          <w:p w14:paraId="09C1B86D" w14:textId="77777777" w:rsidR="009662C1" w:rsidRPr="000961F5" w:rsidRDefault="009662C1" w:rsidP="009662C1">
            <w:pPr>
              <w:spacing w:after="0"/>
              <w:ind w:left="0"/>
              <w:jc w:val="left"/>
              <w:rPr>
                <w:sz w:val="12"/>
                <w:szCs w:val="12"/>
                <w:lang w:eastAsia="x-none"/>
              </w:rPr>
            </w:pPr>
            <w:r w:rsidRPr="000961F5">
              <w:rPr>
                <w:sz w:val="12"/>
                <w:szCs w:val="12"/>
                <w:lang w:eastAsia="x-none"/>
              </w:rPr>
              <w:t>[L]</w:t>
            </w:r>
          </w:p>
        </w:tc>
        <w:tc>
          <w:tcPr>
            <w:tcW w:w="854" w:type="dxa"/>
          </w:tcPr>
          <w:p w14:paraId="67CCD156" w14:textId="77777777" w:rsidR="009662C1" w:rsidRPr="000961F5" w:rsidRDefault="009662C1" w:rsidP="009662C1">
            <w:pPr>
              <w:spacing w:after="0"/>
              <w:ind w:left="0"/>
              <w:jc w:val="left"/>
              <w:rPr>
                <w:sz w:val="12"/>
                <w:szCs w:val="12"/>
                <w:lang w:eastAsia="x-none"/>
              </w:rPr>
            </w:pPr>
            <w:r w:rsidRPr="000961F5">
              <w:rPr>
                <w:sz w:val="12"/>
                <w:szCs w:val="12"/>
                <w:lang w:eastAsia="x-none"/>
              </w:rPr>
              <w:t>[M]</w:t>
            </w:r>
          </w:p>
        </w:tc>
        <w:tc>
          <w:tcPr>
            <w:tcW w:w="532" w:type="dxa"/>
          </w:tcPr>
          <w:p w14:paraId="3787C2BC" w14:textId="77777777" w:rsidR="009662C1" w:rsidRPr="000961F5" w:rsidRDefault="009662C1" w:rsidP="009662C1">
            <w:pPr>
              <w:spacing w:after="0"/>
              <w:ind w:left="0"/>
              <w:jc w:val="left"/>
              <w:rPr>
                <w:sz w:val="12"/>
                <w:szCs w:val="12"/>
                <w:lang w:eastAsia="x-none"/>
              </w:rPr>
            </w:pPr>
            <w:r w:rsidRPr="000961F5">
              <w:rPr>
                <w:sz w:val="12"/>
                <w:szCs w:val="12"/>
                <w:lang w:eastAsia="x-none"/>
              </w:rPr>
              <w:t>[N]</w:t>
            </w:r>
          </w:p>
        </w:tc>
        <w:tc>
          <w:tcPr>
            <w:tcW w:w="854" w:type="dxa"/>
          </w:tcPr>
          <w:p w14:paraId="6E466EC0" w14:textId="77777777" w:rsidR="009662C1" w:rsidRPr="000961F5" w:rsidRDefault="009662C1" w:rsidP="009662C1">
            <w:pPr>
              <w:spacing w:after="0"/>
              <w:ind w:left="0"/>
              <w:jc w:val="left"/>
              <w:rPr>
                <w:sz w:val="12"/>
                <w:szCs w:val="12"/>
                <w:lang w:eastAsia="x-none"/>
              </w:rPr>
            </w:pPr>
            <w:r w:rsidRPr="000961F5">
              <w:rPr>
                <w:sz w:val="12"/>
                <w:szCs w:val="12"/>
                <w:lang w:eastAsia="x-none"/>
              </w:rPr>
              <w:t>[O]</w:t>
            </w:r>
          </w:p>
        </w:tc>
      </w:tr>
      <w:tr w:rsidR="009662C1" w:rsidRPr="000961F5" w14:paraId="40EF2670" w14:textId="77777777" w:rsidTr="009662C1">
        <w:tc>
          <w:tcPr>
            <w:tcW w:w="346" w:type="dxa"/>
          </w:tcPr>
          <w:p w14:paraId="511608DF" w14:textId="77777777" w:rsidR="009662C1" w:rsidRPr="000961F5" w:rsidRDefault="009662C1" w:rsidP="009662C1">
            <w:pPr>
              <w:spacing w:after="0"/>
              <w:ind w:left="0"/>
              <w:jc w:val="left"/>
              <w:rPr>
                <w:sz w:val="12"/>
                <w:szCs w:val="12"/>
                <w:lang w:eastAsia="x-none"/>
              </w:rPr>
            </w:pPr>
            <w:r w:rsidRPr="000961F5">
              <w:rPr>
                <w:sz w:val="12"/>
                <w:szCs w:val="12"/>
                <w:lang w:eastAsia="x-none"/>
              </w:rPr>
              <w:t>2</w:t>
            </w:r>
          </w:p>
        </w:tc>
        <w:tc>
          <w:tcPr>
            <w:tcW w:w="634" w:type="dxa"/>
          </w:tcPr>
          <w:p w14:paraId="555F24FB" w14:textId="77777777" w:rsidR="009662C1" w:rsidRPr="000961F5" w:rsidRDefault="009662C1" w:rsidP="009662C1">
            <w:pPr>
              <w:spacing w:after="0"/>
              <w:ind w:left="0"/>
              <w:jc w:val="left"/>
              <w:rPr>
                <w:sz w:val="12"/>
                <w:szCs w:val="12"/>
                <w:lang w:eastAsia="x-none"/>
              </w:rPr>
            </w:pPr>
          </w:p>
        </w:tc>
        <w:tc>
          <w:tcPr>
            <w:tcW w:w="658" w:type="dxa"/>
          </w:tcPr>
          <w:p w14:paraId="3E1AA672" w14:textId="77777777" w:rsidR="009662C1" w:rsidRPr="000961F5" w:rsidRDefault="009662C1" w:rsidP="009662C1">
            <w:pPr>
              <w:spacing w:after="0"/>
              <w:ind w:left="0"/>
              <w:jc w:val="left"/>
              <w:rPr>
                <w:sz w:val="12"/>
                <w:szCs w:val="12"/>
                <w:lang w:eastAsia="x-none"/>
              </w:rPr>
            </w:pPr>
          </w:p>
        </w:tc>
        <w:tc>
          <w:tcPr>
            <w:tcW w:w="603" w:type="dxa"/>
          </w:tcPr>
          <w:p w14:paraId="1F704785" w14:textId="77777777" w:rsidR="009662C1" w:rsidRPr="000961F5" w:rsidRDefault="009662C1" w:rsidP="009662C1">
            <w:pPr>
              <w:spacing w:after="0"/>
              <w:ind w:left="0"/>
              <w:jc w:val="left"/>
              <w:rPr>
                <w:sz w:val="12"/>
                <w:szCs w:val="12"/>
                <w:lang w:eastAsia="x-none"/>
              </w:rPr>
            </w:pPr>
          </w:p>
        </w:tc>
        <w:tc>
          <w:tcPr>
            <w:tcW w:w="565" w:type="dxa"/>
          </w:tcPr>
          <w:p w14:paraId="31748692" w14:textId="77777777" w:rsidR="009662C1" w:rsidRPr="000961F5" w:rsidRDefault="009662C1" w:rsidP="009662C1">
            <w:pPr>
              <w:spacing w:after="0"/>
              <w:ind w:left="0"/>
              <w:jc w:val="left"/>
              <w:rPr>
                <w:sz w:val="12"/>
                <w:szCs w:val="12"/>
                <w:lang w:eastAsia="x-none"/>
              </w:rPr>
            </w:pPr>
          </w:p>
        </w:tc>
        <w:tc>
          <w:tcPr>
            <w:tcW w:w="854" w:type="dxa"/>
          </w:tcPr>
          <w:p w14:paraId="5E5B4CEE" w14:textId="77777777" w:rsidR="009662C1" w:rsidRPr="000961F5" w:rsidRDefault="009662C1" w:rsidP="009662C1">
            <w:pPr>
              <w:spacing w:after="0"/>
              <w:ind w:left="0"/>
              <w:jc w:val="left"/>
              <w:rPr>
                <w:sz w:val="12"/>
                <w:szCs w:val="12"/>
                <w:lang w:eastAsia="x-none"/>
              </w:rPr>
            </w:pPr>
          </w:p>
        </w:tc>
        <w:tc>
          <w:tcPr>
            <w:tcW w:w="450" w:type="dxa"/>
          </w:tcPr>
          <w:p w14:paraId="6FA321A5" w14:textId="77777777" w:rsidR="009662C1" w:rsidRPr="000961F5" w:rsidRDefault="009662C1" w:rsidP="009662C1">
            <w:pPr>
              <w:spacing w:after="0"/>
              <w:ind w:left="0"/>
              <w:jc w:val="left"/>
              <w:rPr>
                <w:sz w:val="12"/>
                <w:szCs w:val="12"/>
                <w:lang w:eastAsia="x-none"/>
              </w:rPr>
            </w:pPr>
          </w:p>
        </w:tc>
        <w:tc>
          <w:tcPr>
            <w:tcW w:w="854" w:type="dxa"/>
          </w:tcPr>
          <w:p w14:paraId="604EB951" w14:textId="77777777" w:rsidR="009662C1" w:rsidRPr="000961F5" w:rsidRDefault="009662C1" w:rsidP="009662C1">
            <w:pPr>
              <w:spacing w:after="0"/>
              <w:ind w:left="0"/>
              <w:jc w:val="left"/>
              <w:rPr>
                <w:sz w:val="12"/>
                <w:szCs w:val="12"/>
                <w:lang w:eastAsia="x-none"/>
              </w:rPr>
            </w:pPr>
          </w:p>
        </w:tc>
        <w:tc>
          <w:tcPr>
            <w:tcW w:w="532" w:type="dxa"/>
          </w:tcPr>
          <w:p w14:paraId="4728345D" w14:textId="77777777" w:rsidR="009662C1" w:rsidRPr="000961F5" w:rsidRDefault="009662C1" w:rsidP="009662C1">
            <w:pPr>
              <w:spacing w:after="0"/>
              <w:ind w:left="0"/>
              <w:jc w:val="left"/>
              <w:rPr>
                <w:sz w:val="12"/>
                <w:szCs w:val="12"/>
                <w:lang w:eastAsia="x-none"/>
              </w:rPr>
            </w:pPr>
          </w:p>
        </w:tc>
        <w:tc>
          <w:tcPr>
            <w:tcW w:w="854" w:type="dxa"/>
          </w:tcPr>
          <w:p w14:paraId="6C6DA8C0" w14:textId="77777777" w:rsidR="009662C1" w:rsidRPr="000961F5" w:rsidRDefault="009662C1" w:rsidP="009662C1">
            <w:pPr>
              <w:spacing w:after="0"/>
              <w:ind w:left="0"/>
              <w:jc w:val="left"/>
              <w:rPr>
                <w:sz w:val="12"/>
                <w:szCs w:val="12"/>
                <w:lang w:eastAsia="x-none"/>
              </w:rPr>
            </w:pPr>
          </w:p>
        </w:tc>
        <w:tc>
          <w:tcPr>
            <w:tcW w:w="565" w:type="dxa"/>
          </w:tcPr>
          <w:p w14:paraId="45EFCD34" w14:textId="77777777" w:rsidR="009662C1" w:rsidRPr="000961F5" w:rsidRDefault="009662C1" w:rsidP="009662C1">
            <w:pPr>
              <w:spacing w:after="0"/>
              <w:ind w:left="0"/>
              <w:jc w:val="left"/>
              <w:rPr>
                <w:sz w:val="12"/>
                <w:szCs w:val="12"/>
                <w:lang w:eastAsia="x-none"/>
              </w:rPr>
            </w:pPr>
          </w:p>
        </w:tc>
        <w:tc>
          <w:tcPr>
            <w:tcW w:w="854" w:type="dxa"/>
          </w:tcPr>
          <w:p w14:paraId="1BA01CAF" w14:textId="77777777" w:rsidR="009662C1" w:rsidRPr="000961F5" w:rsidRDefault="009662C1" w:rsidP="009662C1">
            <w:pPr>
              <w:spacing w:after="0"/>
              <w:ind w:left="0"/>
              <w:jc w:val="left"/>
              <w:rPr>
                <w:sz w:val="12"/>
                <w:szCs w:val="12"/>
                <w:lang w:eastAsia="x-none"/>
              </w:rPr>
            </w:pPr>
          </w:p>
        </w:tc>
        <w:tc>
          <w:tcPr>
            <w:tcW w:w="450" w:type="dxa"/>
          </w:tcPr>
          <w:p w14:paraId="6879226A" w14:textId="77777777" w:rsidR="009662C1" w:rsidRPr="000961F5" w:rsidRDefault="009662C1" w:rsidP="009662C1">
            <w:pPr>
              <w:spacing w:after="0"/>
              <w:ind w:left="0"/>
              <w:jc w:val="left"/>
              <w:rPr>
                <w:sz w:val="12"/>
                <w:szCs w:val="12"/>
                <w:lang w:eastAsia="x-none"/>
              </w:rPr>
            </w:pPr>
          </w:p>
        </w:tc>
        <w:tc>
          <w:tcPr>
            <w:tcW w:w="854" w:type="dxa"/>
          </w:tcPr>
          <w:p w14:paraId="0A2A293B" w14:textId="77777777" w:rsidR="009662C1" w:rsidRPr="000961F5" w:rsidRDefault="009662C1" w:rsidP="009662C1">
            <w:pPr>
              <w:spacing w:after="0"/>
              <w:ind w:left="0"/>
              <w:jc w:val="left"/>
              <w:rPr>
                <w:sz w:val="12"/>
                <w:szCs w:val="12"/>
                <w:lang w:eastAsia="x-none"/>
              </w:rPr>
            </w:pPr>
          </w:p>
        </w:tc>
        <w:tc>
          <w:tcPr>
            <w:tcW w:w="532" w:type="dxa"/>
          </w:tcPr>
          <w:p w14:paraId="0E7C856B" w14:textId="77777777" w:rsidR="009662C1" w:rsidRPr="000961F5" w:rsidRDefault="009662C1" w:rsidP="009662C1">
            <w:pPr>
              <w:spacing w:after="0"/>
              <w:ind w:left="0"/>
              <w:jc w:val="left"/>
              <w:rPr>
                <w:sz w:val="12"/>
                <w:szCs w:val="12"/>
                <w:lang w:eastAsia="x-none"/>
              </w:rPr>
            </w:pPr>
          </w:p>
        </w:tc>
        <w:tc>
          <w:tcPr>
            <w:tcW w:w="854" w:type="dxa"/>
          </w:tcPr>
          <w:p w14:paraId="5A170A33" w14:textId="77777777" w:rsidR="009662C1" w:rsidRPr="000961F5" w:rsidRDefault="009662C1" w:rsidP="009662C1">
            <w:pPr>
              <w:spacing w:after="0"/>
              <w:ind w:left="0"/>
              <w:jc w:val="left"/>
              <w:rPr>
                <w:sz w:val="12"/>
                <w:szCs w:val="12"/>
                <w:lang w:eastAsia="x-none"/>
              </w:rPr>
            </w:pPr>
          </w:p>
        </w:tc>
      </w:tr>
      <w:tr w:rsidR="009662C1" w:rsidRPr="000961F5" w14:paraId="0432D9C8" w14:textId="77777777" w:rsidTr="009662C1">
        <w:tc>
          <w:tcPr>
            <w:tcW w:w="346" w:type="dxa"/>
          </w:tcPr>
          <w:p w14:paraId="31A25D59" w14:textId="77777777" w:rsidR="009662C1" w:rsidRPr="000961F5" w:rsidRDefault="009662C1" w:rsidP="009662C1">
            <w:pPr>
              <w:spacing w:after="0"/>
              <w:ind w:left="0"/>
              <w:jc w:val="left"/>
              <w:rPr>
                <w:sz w:val="12"/>
                <w:szCs w:val="12"/>
                <w:lang w:eastAsia="x-none"/>
              </w:rPr>
            </w:pPr>
            <w:r w:rsidRPr="000961F5">
              <w:rPr>
                <w:sz w:val="12"/>
                <w:szCs w:val="12"/>
                <w:lang w:eastAsia="x-none"/>
              </w:rPr>
              <w:t>3</w:t>
            </w:r>
          </w:p>
        </w:tc>
        <w:tc>
          <w:tcPr>
            <w:tcW w:w="634" w:type="dxa"/>
          </w:tcPr>
          <w:p w14:paraId="3CE3DDD3" w14:textId="77777777" w:rsidR="009662C1" w:rsidRPr="000961F5" w:rsidRDefault="009662C1" w:rsidP="009662C1">
            <w:pPr>
              <w:spacing w:after="0"/>
              <w:ind w:left="0"/>
              <w:jc w:val="left"/>
              <w:rPr>
                <w:sz w:val="12"/>
                <w:szCs w:val="12"/>
                <w:lang w:eastAsia="x-none"/>
              </w:rPr>
            </w:pPr>
          </w:p>
        </w:tc>
        <w:tc>
          <w:tcPr>
            <w:tcW w:w="658" w:type="dxa"/>
          </w:tcPr>
          <w:p w14:paraId="0CC1ADDD" w14:textId="77777777" w:rsidR="009662C1" w:rsidRPr="000961F5" w:rsidRDefault="009662C1" w:rsidP="009662C1">
            <w:pPr>
              <w:spacing w:after="0"/>
              <w:ind w:left="0"/>
              <w:jc w:val="left"/>
              <w:rPr>
                <w:sz w:val="12"/>
                <w:szCs w:val="12"/>
                <w:lang w:eastAsia="x-none"/>
              </w:rPr>
            </w:pPr>
          </w:p>
        </w:tc>
        <w:tc>
          <w:tcPr>
            <w:tcW w:w="603" w:type="dxa"/>
          </w:tcPr>
          <w:p w14:paraId="7D37B253" w14:textId="77777777" w:rsidR="009662C1" w:rsidRPr="000961F5" w:rsidRDefault="009662C1" w:rsidP="009662C1">
            <w:pPr>
              <w:spacing w:after="0"/>
              <w:ind w:left="0"/>
              <w:jc w:val="left"/>
              <w:rPr>
                <w:sz w:val="12"/>
                <w:szCs w:val="12"/>
                <w:lang w:eastAsia="x-none"/>
              </w:rPr>
            </w:pPr>
          </w:p>
        </w:tc>
        <w:tc>
          <w:tcPr>
            <w:tcW w:w="565" w:type="dxa"/>
          </w:tcPr>
          <w:p w14:paraId="5CC11F73" w14:textId="77777777" w:rsidR="009662C1" w:rsidRPr="000961F5" w:rsidRDefault="009662C1" w:rsidP="009662C1">
            <w:pPr>
              <w:spacing w:after="0"/>
              <w:ind w:left="0"/>
              <w:jc w:val="left"/>
              <w:rPr>
                <w:sz w:val="12"/>
                <w:szCs w:val="12"/>
                <w:lang w:eastAsia="x-none"/>
              </w:rPr>
            </w:pPr>
          </w:p>
        </w:tc>
        <w:tc>
          <w:tcPr>
            <w:tcW w:w="854" w:type="dxa"/>
          </w:tcPr>
          <w:p w14:paraId="77E05E02" w14:textId="77777777" w:rsidR="009662C1" w:rsidRPr="000961F5" w:rsidRDefault="009662C1" w:rsidP="009662C1">
            <w:pPr>
              <w:spacing w:after="0"/>
              <w:ind w:left="0"/>
              <w:jc w:val="left"/>
              <w:rPr>
                <w:sz w:val="12"/>
                <w:szCs w:val="12"/>
                <w:lang w:eastAsia="x-none"/>
              </w:rPr>
            </w:pPr>
          </w:p>
        </w:tc>
        <w:tc>
          <w:tcPr>
            <w:tcW w:w="450" w:type="dxa"/>
          </w:tcPr>
          <w:p w14:paraId="75836DC2" w14:textId="77777777" w:rsidR="009662C1" w:rsidRPr="000961F5" w:rsidRDefault="009662C1" w:rsidP="009662C1">
            <w:pPr>
              <w:spacing w:after="0"/>
              <w:ind w:left="0"/>
              <w:jc w:val="left"/>
              <w:rPr>
                <w:sz w:val="12"/>
                <w:szCs w:val="12"/>
                <w:lang w:eastAsia="x-none"/>
              </w:rPr>
            </w:pPr>
          </w:p>
        </w:tc>
        <w:tc>
          <w:tcPr>
            <w:tcW w:w="854" w:type="dxa"/>
          </w:tcPr>
          <w:p w14:paraId="4E168F35" w14:textId="77777777" w:rsidR="009662C1" w:rsidRPr="000961F5" w:rsidRDefault="009662C1" w:rsidP="009662C1">
            <w:pPr>
              <w:spacing w:after="0"/>
              <w:ind w:left="0"/>
              <w:jc w:val="left"/>
              <w:rPr>
                <w:sz w:val="12"/>
                <w:szCs w:val="12"/>
                <w:lang w:eastAsia="x-none"/>
              </w:rPr>
            </w:pPr>
          </w:p>
        </w:tc>
        <w:tc>
          <w:tcPr>
            <w:tcW w:w="532" w:type="dxa"/>
          </w:tcPr>
          <w:p w14:paraId="5280B51A" w14:textId="77777777" w:rsidR="009662C1" w:rsidRPr="000961F5" w:rsidRDefault="009662C1" w:rsidP="009662C1">
            <w:pPr>
              <w:spacing w:after="0"/>
              <w:ind w:left="0"/>
              <w:jc w:val="left"/>
              <w:rPr>
                <w:sz w:val="12"/>
                <w:szCs w:val="12"/>
                <w:lang w:eastAsia="x-none"/>
              </w:rPr>
            </w:pPr>
          </w:p>
        </w:tc>
        <w:tc>
          <w:tcPr>
            <w:tcW w:w="854" w:type="dxa"/>
          </w:tcPr>
          <w:p w14:paraId="2EB07FE9" w14:textId="77777777" w:rsidR="009662C1" w:rsidRPr="000961F5" w:rsidRDefault="009662C1" w:rsidP="009662C1">
            <w:pPr>
              <w:spacing w:after="0"/>
              <w:ind w:left="0"/>
              <w:jc w:val="left"/>
              <w:rPr>
                <w:sz w:val="12"/>
                <w:szCs w:val="12"/>
                <w:lang w:eastAsia="x-none"/>
              </w:rPr>
            </w:pPr>
          </w:p>
        </w:tc>
        <w:tc>
          <w:tcPr>
            <w:tcW w:w="565" w:type="dxa"/>
          </w:tcPr>
          <w:p w14:paraId="4427E2D7" w14:textId="77777777" w:rsidR="009662C1" w:rsidRPr="000961F5" w:rsidRDefault="009662C1" w:rsidP="009662C1">
            <w:pPr>
              <w:spacing w:after="0"/>
              <w:ind w:left="0"/>
              <w:jc w:val="left"/>
              <w:rPr>
                <w:sz w:val="12"/>
                <w:szCs w:val="12"/>
                <w:lang w:eastAsia="x-none"/>
              </w:rPr>
            </w:pPr>
          </w:p>
        </w:tc>
        <w:tc>
          <w:tcPr>
            <w:tcW w:w="854" w:type="dxa"/>
          </w:tcPr>
          <w:p w14:paraId="493619BD" w14:textId="77777777" w:rsidR="009662C1" w:rsidRPr="000961F5" w:rsidRDefault="009662C1" w:rsidP="009662C1">
            <w:pPr>
              <w:spacing w:after="0"/>
              <w:ind w:left="0"/>
              <w:jc w:val="left"/>
              <w:rPr>
                <w:sz w:val="12"/>
                <w:szCs w:val="12"/>
                <w:lang w:eastAsia="x-none"/>
              </w:rPr>
            </w:pPr>
          </w:p>
        </w:tc>
        <w:tc>
          <w:tcPr>
            <w:tcW w:w="450" w:type="dxa"/>
          </w:tcPr>
          <w:p w14:paraId="3B863403" w14:textId="77777777" w:rsidR="009662C1" w:rsidRPr="000961F5" w:rsidRDefault="009662C1" w:rsidP="009662C1">
            <w:pPr>
              <w:spacing w:after="0"/>
              <w:ind w:left="0"/>
              <w:jc w:val="left"/>
              <w:rPr>
                <w:sz w:val="12"/>
                <w:szCs w:val="12"/>
                <w:lang w:eastAsia="x-none"/>
              </w:rPr>
            </w:pPr>
          </w:p>
        </w:tc>
        <w:tc>
          <w:tcPr>
            <w:tcW w:w="854" w:type="dxa"/>
          </w:tcPr>
          <w:p w14:paraId="26863474" w14:textId="77777777" w:rsidR="009662C1" w:rsidRPr="000961F5" w:rsidRDefault="009662C1" w:rsidP="009662C1">
            <w:pPr>
              <w:spacing w:after="0"/>
              <w:ind w:left="0"/>
              <w:jc w:val="left"/>
              <w:rPr>
                <w:sz w:val="12"/>
                <w:szCs w:val="12"/>
                <w:lang w:eastAsia="x-none"/>
              </w:rPr>
            </w:pPr>
          </w:p>
        </w:tc>
        <w:tc>
          <w:tcPr>
            <w:tcW w:w="532" w:type="dxa"/>
          </w:tcPr>
          <w:p w14:paraId="0597060F" w14:textId="77777777" w:rsidR="009662C1" w:rsidRPr="000961F5" w:rsidRDefault="009662C1" w:rsidP="009662C1">
            <w:pPr>
              <w:spacing w:after="0"/>
              <w:ind w:left="0"/>
              <w:jc w:val="left"/>
              <w:rPr>
                <w:sz w:val="12"/>
                <w:szCs w:val="12"/>
                <w:lang w:eastAsia="x-none"/>
              </w:rPr>
            </w:pPr>
          </w:p>
        </w:tc>
        <w:tc>
          <w:tcPr>
            <w:tcW w:w="854" w:type="dxa"/>
          </w:tcPr>
          <w:p w14:paraId="0DD01E9B" w14:textId="77777777" w:rsidR="009662C1" w:rsidRPr="000961F5" w:rsidRDefault="009662C1" w:rsidP="009662C1">
            <w:pPr>
              <w:spacing w:after="0"/>
              <w:ind w:left="0"/>
              <w:jc w:val="left"/>
              <w:rPr>
                <w:sz w:val="12"/>
                <w:szCs w:val="12"/>
                <w:lang w:eastAsia="x-none"/>
              </w:rPr>
            </w:pPr>
          </w:p>
        </w:tc>
      </w:tr>
      <w:tr w:rsidR="009662C1" w:rsidRPr="000961F5" w14:paraId="0E496A3B" w14:textId="77777777" w:rsidTr="009662C1">
        <w:tc>
          <w:tcPr>
            <w:tcW w:w="346" w:type="dxa"/>
          </w:tcPr>
          <w:p w14:paraId="2DD98D59" w14:textId="77777777" w:rsidR="009662C1" w:rsidRPr="000961F5" w:rsidRDefault="009662C1" w:rsidP="009662C1">
            <w:pPr>
              <w:spacing w:after="0"/>
              <w:ind w:left="0"/>
              <w:jc w:val="left"/>
              <w:rPr>
                <w:sz w:val="12"/>
                <w:szCs w:val="12"/>
                <w:lang w:eastAsia="x-none"/>
              </w:rPr>
            </w:pPr>
            <w:r w:rsidRPr="000961F5">
              <w:rPr>
                <w:sz w:val="12"/>
                <w:szCs w:val="12"/>
                <w:lang w:eastAsia="x-none"/>
              </w:rPr>
              <w:t>[..]</w:t>
            </w:r>
          </w:p>
        </w:tc>
        <w:tc>
          <w:tcPr>
            <w:tcW w:w="634" w:type="dxa"/>
          </w:tcPr>
          <w:p w14:paraId="0E1051F2" w14:textId="77777777" w:rsidR="009662C1" w:rsidRPr="000961F5" w:rsidRDefault="009662C1" w:rsidP="009662C1">
            <w:pPr>
              <w:spacing w:after="0"/>
              <w:ind w:left="0"/>
              <w:jc w:val="left"/>
              <w:rPr>
                <w:sz w:val="12"/>
                <w:szCs w:val="12"/>
                <w:lang w:eastAsia="x-none"/>
              </w:rPr>
            </w:pPr>
          </w:p>
        </w:tc>
        <w:tc>
          <w:tcPr>
            <w:tcW w:w="658" w:type="dxa"/>
          </w:tcPr>
          <w:p w14:paraId="232476C0" w14:textId="77777777" w:rsidR="009662C1" w:rsidRPr="000961F5" w:rsidRDefault="009662C1" w:rsidP="009662C1">
            <w:pPr>
              <w:spacing w:after="0"/>
              <w:ind w:left="0"/>
              <w:jc w:val="left"/>
              <w:rPr>
                <w:sz w:val="12"/>
                <w:szCs w:val="12"/>
                <w:lang w:eastAsia="x-none"/>
              </w:rPr>
            </w:pPr>
          </w:p>
        </w:tc>
        <w:tc>
          <w:tcPr>
            <w:tcW w:w="603" w:type="dxa"/>
          </w:tcPr>
          <w:p w14:paraId="48EC6251" w14:textId="77777777" w:rsidR="009662C1" w:rsidRPr="000961F5" w:rsidRDefault="009662C1" w:rsidP="009662C1">
            <w:pPr>
              <w:spacing w:after="0"/>
              <w:ind w:left="0"/>
              <w:jc w:val="left"/>
              <w:rPr>
                <w:sz w:val="12"/>
                <w:szCs w:val="12"/>
                <w:lang w:eastAsia="x-none"/>
              </w:rPr>
            </w:pPr>
          </w:p>
        </w:tc>
        <w:tc>
          <w:tcPr>
            <w:tcW w:w="565" w:type="dxa"/>
          </w:tcPr>
          <w:p w14:paraId="2F848A9A" w14:textId="77777777" w:rsidR="009662C1" w:rsidRPr="000961F5" w:rsidRDefault="009662C1" w:rsidP="009662C1">
            <w:pPr>
              <w:spacing w:after="0"/>
              <w:ind w:left="0"/>
              <w:jc w:val="left"/>
              <w:rPr>
                <w:sz w:val="12"/>
                <w:szCs w:val="12"/>
                <w:lang w:eastAsia="x-none"/>
              </w:rPr>
            </w:pPr>
          </w:p>
        </w:tc>
        <w:tc>
          <w:tcPr>
            <w:tcW w:w="854" w:type="dxa"/>
          </w:tcPr>
          <w:p w14:paraId="0AC6133C" w14:textId="77777777" w:rsidR="009662C1" w:rsidRPr="000961F5" w:rsidRDefault="009662C1" w:rsidP="009662C1">
            <w:pPr>
              <w:spacing w:after="0"/>
              <w:ind w:left="0"/>
              <w:jc w:val="left"/>
              <w:rPr>
                <w:sz w:val="12"/>
                <w:szCs w:val="12"/>
                <w:lang w:eastAsia="x-none"/>
              </w:rPr>
            </w:pPr>
          </w:p>
        </w:tc>
        <w:tc>
          <w:tcPr>
            <w:tcW w:w="450" w:type="dxa"/>
          </w:tcPr>
          <w:p w14:paraId="6BDC9DBD" w14:textId="77777777" w:rsidR="009662C1" w:rsidRPr="000961F5" w:rsidRDefault="009662C1" w:rsidP="009662C1">
            <w:pPr>
              <w:spacing w:after="0"/>
              <w:ind w:left="0"/>
              <w:jc w:val="left"/>
              <w:rPr>
                <w:sz w:val="12"/>
                <w:szCs w:val="12"/>
                <w:lang w:eastAsia="x-none"/>
              </w:rPr>
            </w:pPr>
          </w:p>
        </w:tc>
        <w:tc>
          <w:tcPr>
            <w:tcW w:w="854" w:type="dxa"/>
          </w:tcPr>
          <w:p w14:paraId="099C5DAA" w14:textId="77777777" w:rsidR="009662C1" w:rsidRPr="000961F5" w:rsidRDefault="009662C1" w:rsidP="009662C1">
            <w:pPr>
              <w:spacing w:after="0"/>
              <w:ind w:left="0"/>
              <w:jc w:val="left"/>
              <w:rPr>
                <w:sz w:val="12"/>
                <w:szCs w:val="12"/>
                <w:lang w:eastAsia="x-none"/>
              </w:rPr>
            </w:pPr>
          </w:p>
        </w:tc>
        <w:tc>
          <w:tcPr>
            <w:tcW w:w="532" w:type="dxa"/>
          </w:tcPr>
          <w:p w14:paraId="4EC1FBED" w14:textId="77777777" w:rsidR="009662C1" w:rsidRPr="000961F5" w:rsidRDefault="009662C1" w:rsidP="009662C1">
            <w:pPr>
              <w:spacing w:after="0"/>
              <w:ind w:left="0"/>
              <w:jc w:val="left"/>
              <w:rPr>
                <w:sz w:val="12"/>
                <w:szCs w:val="12"/>
                <w:lang w:eastAsia="x-none"/>
              </w:rPr>
            </w:pPr>
          </w:p>
        </w:tc>
        <w:tc>
          <w:tcPr>
            <w:tcW w:w="854" w:type="dxa"/>
          </w:tcPr>
          <w:p w14:paraId="02EAA3A5" w14:textId="77777777" w:rsidR="009662C1" w:rsidRPr="000961F5" w:rsidRDefault="009662C1" w:rsidP="009662C1">
            <w:pPr>
              <w:spacing w:after="0"/>
              <w:ind w:left="0"/>
              <w:jc w:val="left"/>
              <w:rPr>
                <w:sz w:val="12"/>
                <w:szCs w:val="12"/>
                <w:lang w:eastAsia="x-none"/>
              </w:rPr>
            </w:pPr>
          </w:p>
        </w:tc>
        <w:tc>
          <w:tcPr>
            <w:tcW w:w="565" w:type="dxa"/>
          </w:tcPr>
          <w:p w14:paraId="7E949DAC" w14:textId="77777777" w:rsidR="009662C1" w:rsidRPr="000961F5" w:rsidRDefault="009662C1" w:rsidP="009662C1">
            <w:pPr>
              <w:spacing w:after="0"/>
              <w:ind w:left="0"/>
              <w:jc w:val="left"/>
              <w:rPr>
                <w:sz w:val="12"/>
                <w:szCs w:val="12"/>
                <w:lang w:eastAsia="x-none"/>
              </w:rPr>
            </w:pPr>
          </w:p>
        </w:tc>
        <w:tc>
          <w:tcPr>
            <w:tcW w:w="854" w:type="dxa"/>
          </w:tcPr>
          <w:p w14:paraId="2671BA30" w14:textId="77777777" w:rsidR="009662C1" w:rsidRPr="000961F5" w:rsidRDefault="009662C1" w:rsidP="009662C1">
            <w:pPr>
              <w:spacing w:after="0"/>
              <w:ind w:left="0"/>
              <w:jc w:val="left"/>
              <w:rPr>
                <w:sz w:val="12"/>
                <w:szCs w:val="12"/>
                <w:lang w:eastAsia="x-none"/>
              </w:rPr>
            </w:pPr>
          </w:p>
        </w:tc>
        <w:tc>
          <w:tcPr>
            <w:tcW w:w="450" w:type="dxa"/>
          </w:tcPr>
          <w:p w14:paraId="740080CD" w14:textId="77777777" w:rsidR="009662C1" w:rsidRPr="000961F5" w:rsidRDefault="009662C1" w:rsidP="009662C1">
            <w:pPr>
              <w:spacing w:after="0"/>
              <w:ind w:left="0"/>
              <w:jc w:val="left"/>
              <w:rPr>
                <w:sz w:val="12"/>
                <w:szCs w:val="12"/>
                <w:lang w:eastAsia="x-none"/>
              </w:rPr>
            </w:pPr>
          </w:p>
        </w:tc>
        <w:tc>
          <w:tcPr>
            <w:tcW w:w="854" w:type="dxa"/>
          </w:tcPr>
          <w:p w14:paraId="525A2F9C" w14:textId="77777777" w:rsidR="009662C1" w:rsidRPr="000961F5" w:rsidRDefault="009662C1" w:rsidP="009662C1">
            <w:pPr>
              <w:spacing w:after="0"/>
              <w:ind w:left="0"/>
              <w:jc w:val="left"/>
              <w:rPr>
                <w:sz w:val="12"/>
                <w:szCs w:val="12"/>
                <w:lang w:eastAsia="x-none"/>
              </w:rPr>
            </w:pPr>
          </w:p>
        </w:tc>
        <w:tc>
          <w:tcPr>
            <w:tcW w:w="532" w:type="dxa"/>
          </w:tcPr>
          <w:p w14:paraId="68E14651" w14:textId="77777777" w:rsidR="009662C1" w:rsidRPr="000961F5" w:rsidRDefault="009662C1" w:rsidP="009662C1">
            <w:pPr>
              <w:spacing w:after="0"/>
              <w:ind w:left="0"/>
              <w:jc w:val="left"/>
              <w:rPr>
                <w:sz w:val="12"/>
                <w:szCs w:val="12"/>
                <w:lang w:eastAsia="x-none"/>
              </w:rPr>
            </w:pPr>
          </w:p>
        </w:tc>
        <w:tc>
          <w:tcPr>
            <w:tcW w:w="854" w:type="dxa"/>
          </w:tcPr>
          <w:p w14:paraId="255378AE" w14:textId="77777777" w:rsidR="009662C1" w:rsidRPr="000961F5" w:rsidRDefault="009662C1" w:rsidP="009662C1">
            <w:pPr>
              <w:spacing w:after="0"/>
              <w:ind w:left="0"/>
              <w:jc w:val="left"/>
              <w:rPr>
                <w:sz w:val="12"/>
                <w:szCs w:val="12"/>
                <w:lang w:eastAsia="x-none"/>
              </w:rPr>
            </w:pPr>
          </w:p>
        </w:tc>
      </w:tr>
      <w:tr w:rsidR="009662C1" w:rsidRPr="000961F5" w14:paraId="4925CD7C" w14:textId="77777777" w:rsidTr="009662C1">
        <w:tc>
          <w:tcPr>
            <w:tcW w:w="346" w:type="dxa"/>
          </w:tcPr>
          <w:p w14:paraId="317D03B2" w14:textId="77777777" w:rsidR="009662C1" w:rsidRPr="000961F5" w:rsidRDefault="009662C1" w:rsidP="009662C1">
            <w:pPr>
              <w:spacing w:after="0"/>
              <w:ind w:left="0"/>
              <w:jc w:val="left"/>
              <w:rPr>
                <w:sz w:val="12"/>
                <w:szCs w:val="12"/>
                <w:lang w:eastAsia="x-none"/>
              </w:rPr>
            </w:pPr>
            <w:r w:rsidRPr="000961F5">
              <w:rPr>
                <w:sz w:val="12"/>
                <w:szCs w:val="12"/>
                <w:lang w:eastAsia="x-none"/>
              </w:rPr>
              <w:t>25</w:t>
            </w:r>
          </w:p>
        </w:tc>
        <w:tc>
          <w:tcPr>
            <w:tcW w:w="634" w:type="dxa"/>
          </w:tcPr>
          <w:p w14:paraId="2403883A" w14:textId="77777777" w:rsidR="009662C1" w:rsidRPr="000961F5" w:rsidRDefault="009662C1" w:rsidP="009662C1">
            <w:pPr>
              <w:spacing w:after="0"/>
              <w:ind w:left="0"/>
              <w:jc w:val="left"/>
              <w:rPr>
                <w:sz w:val="12"/>
                <w:szCs w:val="12"/>
                <w:lang w:eastAsia="x-none"/>
              </w:rPr>
            </w:pPr>
          </w:p>
        </w:tc>
        <w:tc>
          <w:tcPr>
            <w:tcW w:w="658" w:type="dxa"/>
          </w:tcPr>
          <w:p w14:paraId="368DD444" w14:textId="77777777" w:rsidR="009662C1" w:rsidRPr="000961F5" w:rsidRDefault="009662C1" w:rsidP="009662C1">
            <w:pPr>
              <w:spacing w:after="0"/>
              <w:ind w:left="0"/>
              <w:jc w:val="left"/>
              <w:rPr>
                <w:sz w:val="12"/>
                <w:szCs w:val="12"/>
                <w:lang w:eastAsia="x-none"/>
              </w:rPr>
            </w:pPr>
          </w:p>
        </w:tc>
        <w:tc>
          <w:tcPr>
            <w:tcW w:w="603" w:type="dxa"/>
          </w:tcPr>
          <w:p w14:paraId="7A14FB35" w14:textId="77777777" w:rsidR="009662C1" w:rsidRPr="000961F5" w:rsidRDefault="009662C1" w:rsidP="009662C1">
            <w:pPr>
              <w:spacing w:after="0"/>
              <w:ind w:left="0"/>
              <w:jc w:val="left"/>
              <w:rPr>
                <w:sz w:val="12"/>
                <w:szCs w:val="12"/>
                <w:lang w:eastAsia="x-none"/>
              </w:rPr>
            </w:pPr>
          </w:p>
        </w:tc>
        <w:tc>
          <w:tcPr>
            <w:tcW w:w="565" w:type="dxa"/>
          </w:tcPr>
          <w:p w14:paraId="11F61D8A" w14:textId="77777777" w:rsidR="009662C1" w:rsidRPr="000961F5" w:rsidRDefault="009662C1" w:rsidP="009662C1">
            <w:pPr>
              <w:spacing w:after="0"/>
              <w:ind w:left="0"/>
              <w:jc w:val="left"/>
              <w:rPr>
                <w:sz w:val="12"/>
                <w:szCs w:val="12"/>
                <w:lang w:eastAsia="x-none"/>
              </w:rPr>
            </w:pPr>
          </w:p>
        </w:tc>
        <w:tc>
          <w:tcPr>
            <w:tcW w:w="854" w:type="dxa"/>
          </w:tcPr>
          <w:p w14:paraId="29D7DF39" w14:textId="77777777" w:rsidR="009662C1" w:rsidRPr="000961F5" w:rsidRDefault="009662C1" w:rsidP="009662C1">
            <w:pPr>
              <w:spacing w:after="0"/>
              <w:ind w:left="0"/>
              <w:jc w:val="left"/>
              <w:rPr>
                <w:sz w:val="12"/>
                <w:szCs w:val="12"/>
                <w:lang w:eastAsia="x-none"/>
              </w:rPr>
            </w:pPr>
          </w:p>
        </w:tc>
        <w:tc>
          <w:tcPr>
            <w:tcW w:w="450" w:type="dxa"/>
          </w:tcPr>
          <w:p w14:paraId="599B4800" w14:textId="77777777" w:rsidR="009662C1" w:rsidRPr="000961F5" w:rsidRDefault="009662C1" w:rsidP="009662C1">
            <w:pPr>
              <w:spacing w:after="0"/>
              <w:ind w:left="0"/>
              <w:jc w:val="left"/>
              <w:rPr>
                <w:sz w:val="12"/>
                <w:szCs w:val="12"/>
                <w:lang w:eastAsia="x-none"/>
              </w:rPr>
            </w:pPr>
          </w:p>
        </w:tc>
        <w:tc>
          <w:tcPr>
            <w:tcW w:w="854" w:type="dxa"/>
          </w:tcPr>
          <w:p w14:paraId="35260DFA" w14:textId="77777777" w:rsidR="009662C1" w:rsidRPr="000961F5" w:rsidRDefault="009662C1" w:rsidP="009662C1">
            <w:pPr>
              <w:spacing w:after="0"/>
              <w:ind w:left="0"/>
              <w:jc w:val="left"/>
              <w:rPr>
                <w:sz w:val="12"/>
                <w:szCs w:val="12"/>
                <w:lang w:eastAsia="x-none"/>
              </w:rPr>
            </w:pPr>
          </w:p>
        </w:tc>
        <w:tc>
          <w:tcPr>
            <w:tcW w:w="532" w:type="dxa"/>
          </w:tcPr>
          <w:p w14:paraId="0FF311D4" w14:textId="77777777" w:rsidR="009662C1" w:rsidRPr="000961F5" w:rsidRDefault="009662C1" w:rsidP="009662C1">
            <w:pPr>
              <w:spacing w:after="0"/>
              <w:ind w:left="0"/>
              <w:jc w:val="left"/>
              <w:rPr>
                <w:sz w:val="12"/>
                <w:szCs w:val="12"/>
                <w:lang w:eastAsia="x-none"/>
              </w:rPr>
            </w:pPr>
          </w:p>
        </w:tc>
        <w:tc>
          <w:tcPr>
            <w:tcW w:w="854" w:type="dxa"/>
          </w:tcPr>
          <w:p w14:paraId="7AFFBBF7" w14:textId="77777777" w:rsidR="009662C1" w:rsidRPr="000961F5" w:rsidRDefault="009662C1" w:rsidP="009662C1">
            <w:pPr>
              <w:spacing w:after="0"/>
              <w:ind w:left="0"/>
              <w:jc w:val="left"/>
              <w:rPr>
                <w:sz w:val="12"/>
                <w:szCs w:val="12"/>
                <w:lang w:eastAsia="x-none"/>
              </w:rPr>
            </w:pPr>
          </w:p>
        </w:tc>
        <w:tc>
          <w:tcPr>
            <w:tcW w:w="565" w:type="dxa"/>
          </w:tcPr>
          <w:p w14:paraId="3FDAFDA6" w14:textId="77777777" w:rsidR="009662C1" w:rsidRPr="000961F5" w:rsidRDefault="009662C1" w:rsidP="009662C1">
            <w:pPr>
              <w:spacing w:after="0"/>
              <w:ind w:left="0"/>
              <w:jc w:val="left"/>
              <w:rPr>
                <w:sz w:val="12"/>
                <w:szCs w:val="12"/>
                <w:lang w:eastAsia="x-none"/>
              </w:rPr>
            </w:pPr>
          </w:p>
        </w:tc>
        <w:tc>
          <w:tcPr>
            <w:tcW w:w="854" w:type="dxa"/>
          </w:tcPr>
          <w:p w14:paraId="4F419A27" w14:textId="77777777" w:rsidR="009662C1" w:rsidRPr="000961F5" w:rsidRDefault="009662C1" w:rsidP="009662C1">
            <w:pPr>
              <w:spacing w:after="0"/>
              <w:ind w:left="0"/>
              <w:jc w:val="left"/>
              <w:rPr>
                <w:sz w:val="12"/>
                <w:szCs w:val="12"/>
                <w:lang w:eastAsia="x-none"/>
              </w:rPr>
            </w:pPr>
          </w:p>
        </w:tc>
        <w:tc>
          <w:tcPr>
            <w:tcW w:w="450" w:type="dxa"/>
          </w:tcPr>
          <w:p w14:paraId="22C3A3A2" w14:textId="77777777" w:rsidR="009662C1" w:rsidRPr="000961F5" w:rsidRDefault="009662C1" w:rsidP="009662C1">
            <w:pPr>
              <w:spacing w:after="0"/>
              <w:ind w:left="0"/>
              <w:jc w:val="left"/>
              <w:rPr>
                <w:sz w:val="12"/>
                <w:szCs w:val="12"/>
                <w:lang w:eastAsia="x-none"/>
              </w:rPr>
            </w:pPr>
          </w:p>
        </w:tc>
        <w:tc>
          <w:tcPr>
            <w:tcW w:w="854" w:type="dxa"/>
          </w:tcPr>
          <w:p w14:paraId="4669530C" w14:textId="77777777" w:rsidR="009662C1" w:rsidRPr="000961F5" w:rsidRDefault="009662C1" w:rsidP="009662C1">
            <w:pPr>
              <w:spacing w:after="0"/>
              <w:ind w:left="0"/>
              <w:jc w:val="left"/>
              <w:rPr>
                <w:sz w:val="12"/>
                <w:szCs w:val="12"/>
                <w:lang w:eastAsia="x-none"/>
              </w:rPr>
            </w:pPr>
          </w:p>
        </w:tc>
        <w:tc>
          <w:tcPr>
            <w:tcW w:w="532" w:type="dxa"/>
          </w:tcPr>
          <w:p w14:paraId="51A3BAFD" w14:textId="77777777" w:rsidR="009662C1" w:rsidRPr="000961F5" w:rsidRDefault="009662C1" w:rsidP="009662C1">
            <w:pPr>
              <w:spacing w:after="0"/>
              <w:ind w:left="0"/>
              <w:jc w:val="left"/>
              <w:rPr>
                <w:sz w:val="12"/>
                <w:szCs w:val="12"/>
                <w:lang w:eastAsia="x-none"/>
              </w:rPr>
            </w:pPr>
          </w:p>
        </w:tc>
        <w:tc>
          <w:tcPr>
            <w:tcW w:w="854" w:type="dxa"/>
          </w:tcPr>
          <w:p w14:paraId="11496EA1" w14:textId="77777777" w:rsidR="009662C1" w:rsidRPr="000961F5" w:rsidRDefault="009662C1" w:rsidP="009662C1">
            <w:pPr>
              <w:spacing w:after="0"/>
              <w:ind w:left="0"/>
              <w:jc w:val="left"/>
              <w:rPr>
                <w:sz w:val="12"/>
                <w:szCs w:val="12"/>
                <w:lang w:eastAsia="x-none"/>
              </w:rPr>
            </w:pPr>
          </w:p>
        </w:tc>
      </w:tr>
    </w:tbl>
    <w:p w14:paraId="4A48F453" w14:textId="77777777" w:rsidR="009662C1" w:rsidRPr="000961F5" w:rsidRDefault="009662C1" w:rsidP="009662C1">
      <w:pPr>
        <w:spacing w:after="0"/>
        <w:ind w:left="0"/>
        <w:jc w:val="left"/>
        <w:rPr>
          <w:lang w:eastAsia="x-none"/>
        </w:rPr>
      </w:pPr>
    </w:p>
    <w:tbl>
      <w:tblPr>
        <w:tblStyle w:val="TableGrid"/>
        <w:tblW w:w="10485" w:type="dxa"/>
        <w:tblLook w:val="04A0" w:firstRow="1" w:lastRow="0" w:firstColumn="1" w:lastColumn="0" w:noHBand="0" w:noVBand="1"/>
      </w:tblPr>
      <w:tblGrid>
        <w:gridCol w:w="704"/>
        <w:gridCol w:w="9781"/>
      </w:tblGrid>
      <w:tr w:rsidR="009662C1" w:rsidRPr="000961F5" w14:paraId="26581CC5" w14:textId="77777777" w:rsidTr="009662C1">
        <w:trPr>
          <w:trHeight w:val="115"/>
        </w:trPr>
        <w:tc>
          <w:tcPr>
            <w:tcW w:w="704" w:type="dxa"/>
            <w:vMerge w:val="restart"/>
            <w:shd w:val="clear" w:color="auto" w:fill="13426B"/>
          </w:tcPr>
          <w:p w14:paraId="6BD1EBAB" w14:textId="77777777" w:rsidR="009662C1" w:rsidRPr="000961F5" w:rsidRDefault="009662C1" w:rsidP="009662C1">
            <w:pPr>
              <w:spacing w:after="0"/>
              <w:ind w:left="0"/>
              <w:jc w:val="left"/>
              <w:rPr>
                <w:b/>
                <w:sz w:val="10"/>
                <w:szCs w:val="12"/>
                <w:lang w:eastAsia="x-none"/>
              </w:rPr>
            </w:pPr>
            <w:r w:rsidRPr="000961F5">
              <w:rPr>
                <w:b/>
                <w:sz w:val="10"/>
                <w:szCs w:val="12"/>
                <w:lang w:eastAsia="x-none"/>
              </w:rPr>
              <w:t>Data field</w:t>
            </w:r>
          </w:p>
        </w:tc>
        <w:tc>
          <w:tcPr>
            <w:tcW w:w="9781" w:type="dxa"/>
            <w:vMerge w:val="restart"/>
            <w:shd w:val="clear" w:color="auto" w:fill="13426B"/>
          </w:tcPr>
          <w:p w14:paraId="6F4ADEF4" w14:textId="77777777" w:rsidR="009662C1" w:rsidRPr="000961F5" w:rsidRDefault="009662C1" w:rsidP="009662C1">
            <w:pPr>
              <w:spacing w:after="0"/>
              <w:ind w:left="0"/>
              <w:jc w:val="left"/>
              <w:rPr>
                <w:b/>
                <w:sz w:val="10"/>
                <w:szCs w:val="12"/>
                <w:lang w:eastAsia="x-none"/>
              </w:rPr>
            </w:pPr>
            <w:r w:rsidRPr="000961F5">
              <w:rPr>
                <w:b/>
                <w:sz w:val="10"/>
                <w:szCs w:val="12"/>
                <w:lang w:eastAsia="x-none"/>
              </w:rPr>
              <w:t>Formula / business logic</w:t>
            </w:r>
          </w:p>
        </w:tc>
      </w:tr>
      <w:tr w:rsidR="009662C1" w:rsidRPr="000961F5" w14:paraId="47507126" w14:textId="77777777" w:rsidTr="009662C1">
        <w:trPr>
          <w:trHeight w:val="115"/>
        </w:trPr>
        <w:tc>
          <w:tcPr>
            <w:tcW w:w="704" w:type="dxa"/>
            <w:vMerge/>
            <w:shd w:val="clear" w:color="auto" w:fill="13426B"/>
          </w:tcPr>
          <w:p w14:paraId="1D547B39" w14:textId="77777777" w:rsidR="009662C1" w:rsidRPr="000961F5" w:rsidRDefault="009662C1" w:rsidP="009662C1">
            <w:pPr>
              <w:spacing w:after="0"/>
              <w:ind w:left="0"/>
              <w:jc w:val="left"/>
              <w:rPr>
                <w:b/>
                <w:sz w:val="10"/>
                <w:szCs w:val="12"/>
                <w:lang w:eastAsia="x-none"/>
              </w:rPr>
            </w:pPr>
          </w:p>
        </w:tc>
        <w:tc>
          <w:tcPr>
            <w:tcW w:w="9781" w:type="dxa"/>
            <w:vMerge/>
            <w:shd w:val="clear" w:color="auto" w:fill="13426B"/>
          </w:tcPr>
          <w:p w14:paraId="4D080263" w14:textId="77777777" w:rsidR="009662C1" w:rsidRPr="000961F5" w:rsidRDefault="009662C1" w:rsidP="009662C1">
            <w:pPr>
              <w:spacing w:after="0"/>
              <w:ind w:left="0"/>
              <w:jc w:val="left"/>
              <w:rPr>
                <w:b/>
                <w:sz w:val="10"/>
                <w:szCs w:val="12"/>
                <w:lang w:eastAsia="x-none"/>
              </w:rPr>
            </w:pPr>
          </w:p>
        </w:tc>
      </w:tr>
      <w:tr w:rsidR="009662C1" w:rsidRPr="000961F5" w14:paraId="2D68F092" w14:textId="77777777" w:rsidTr="009662C1">
        <w:tc>
          <w:tcPr>
            <w:tcW w:w="704" w:type="dxa"/>
          </w:tcPr>
          <w:p w14:paraId="741188D5" w14:textId="77777777" w:rsidR="009662C1" w:rsidRPr="000961F5" w:rsidRDefault="009662C1" w:rsidP="009662C1">
            <w:pPr>
              <w:spacing w:after="0"/>
              <w:ind w:left="0"/>
              <w:jc w:val="left"/>
              <w:rPr>
                <w:sz w:val="12"/>
                <w:szCs w:val="12"/>
                <w:lang w:eastAsia="x-none"/>
              </w:rPr>
            </w:pPr>
            <w:r w:rsidRPr="000961F5">
              <w:rPr>
                <w:sz w:val="12"/>
                <w:szCs w:val="12"/>
                <w:lang w:eastAsia="x-none"/>
              </w:rPr>
              <w:t>A</w:t>
            </w:r>
          </w:p>
        </w:tc>
        <w:tc>
          <w:tcPr>
            <w:tcW w:w="9781" w:type="dxa"/>
          </w:tcPr>
          <w:p w14:paraId="5FBB3EE6" w14:textId="59536094" w:rsidR="009662C1" w:rsidRPr="000961F5" w:rsidRDefault="009662C1" w:rsidP="009662C1">
            <w:pPr>
              <w:spacing w:after="0"/>
              <w:ind w:left="0"/>
              <w:jc w:val="left"/>
              <w:rPr>
                <w:sz w:val="12"/>
                <w:szCs w:val="12"/>
                <w:lang w:eastAsia="x-none"/>
              </w:rPr>
            </w:pPr>
            <w:r w:rsidRPr="000961F5">
              <w:rPr>
                <w:sz w:val="12"/>
                <w:szCs w:val="12"/>
                <w:lang w:eastAsia="x-none"/>
              </w:rPr>
              <w:t>Name of [Security type holder] from Column A of Top Holders List (</w:t>
            </w:r>
            <w:r w:rsidRPr="00381BCA">
              <w:rPr>
                <w:sz w:val="12"/>
                <w:szCs w:val="12"/>
                <w:lang w:eastAsia="x-none"/>
              </w:rPr>
              <w:fldChar w:fldCharType="begin"/>
            </w:r>
            <w:r w:rsidRPr="000961F5">
              <w:rPr>
                <w:sz w:val="12"/>
                <w:szCs w:val="12"/>
                <w:lang w:eastAsia="x-none"/>
              </w:rPr>
              <w:instrText xml:space="preserve"> REF _Ref58825275 \r \h  \* MERGEFORMAT </w:instrText>
            </w:r>
            <w:r w:rsidRPr="00381BCA">
              <w:rPr>
                <w:sz w:val="12"/>
                <w:szCs w:val="12"/>
                <w:lang w:eastAsia="x-none"/>
              </w:rPr>
            </w:r>
            <w:r w:rsidRPr="00381BCA">
              <w:rPr>
                <w:sz w:val="12"/>
                <w:szCs w:val="12"/>
                <w:lang w:eastAsia="x-none"/>
              </w:rPr>
              <w:fldChar w:fldCharType="separate"/>
            </w:r>
            <w:r w:rsidR="00A57E12">
              <w:rPr>
                <w:sz w:val="12"/>
                <w:szCs w:val="12"/>
                <w:lang w:eastAsia="x-none"/>
              </w:rPr>
              <w:t>2.3.7.2.1</w:t>
            </w:r>
            <w:r w:rsidRPr="00381BCA">
              <w:rPr>
                <w:sz w:val="12"/>
                <w:szCs w:val="12"/>
                <w:lang w:eastAsia="x-none"/>
              </w:rPr>
              <w:fldChar w:fldCharType="end"/>
            </w:r>
            <w:r w:rsidRPr="000961F5">
              <w:rPr>
                <w:sz w:val="12"/>
                <w:szCs w:val="12"/>
                <w:lang w:eastAsia="x-none"/>
              </w:rPr>
              <w:t xml:space="preserve"> Sponsor Confirmation Form, Field #13)</w:t>
            </w:r>
          </w:p>
        </w:tc>
      </w:tr>
      <w:tr w:rsidR="009662C1" w:rsidRPr="000961F5" w14:paraId="39E89CB4" w14:textId="77777777" w:rsidTr="009662C1">
        <w:tc>
          <w:tcPr>
            <w:tcW w:w="704" w:type="dxa"/>
          </w:tcPr>
          <w:p w14:paraId="2DE1E3E9" w14:textId="77777777" w:rsidR="009662C1" w:rsidRPr="000961F5" w:rsidRDefault="009662C1" w:rsidP="009662C1">
            <w:pPr>
              <w:spacing w:after="0"/>
              <w:ind w:left="0"/>
              <w:jc w:val="left"/>
              <w:rPr>
                <w:sz w:val="12"/>
                <w:szCs w:val="12"/>
                <w:lang w:eastAsia="x-none"/>
              </w:rPr>
            </w:pPr>
            <w:r w:rsidRPr="000961F5">
              <w:rPr>
                <w:sz w:val="12"/>
                <w:szCs w:val="12"/>
                <w:lang w:eastAsia="x-none"/>
              </w:rPr>
              <w:t>B</w:t>
            </w:r>
          </w:p>
        </w:tc>
        <w:tc>
          <w:tcPr>
            <w:tcW w:w="9781" w:type="dxa"/>
          </w:tcPr>
          <w:p w14:paraId="4DF13770" w14:textId="7AA57252" w:rsidR="009662C1" w:rsidRPr="000961F5" w:rsidRDefault="009662C1" w:rsidP="009662C1">
            <w:pPr>
              <w:spacing w:after="0"/>
              <w:ind w:left="0"/>
              <w:jc w:val="left"/>
              <w:rPr>
                <w:sz w:val="12"/>
                <w:szCs w:val="12"/>
                <w:lang w:eastAsia="x-none"/>
              </w:rPr>
            </w:pPr>
            <w:r w:rsidRPr="000961F5">
              <w:rPr>
                <w:sz w:val="12"/>
                <w:szCs w:val="12"/>
                <w:lang w:eastAsia="x-none"/>
              </w:rPr>
              <w:t>Number of Shares / Units / Receipts allocated from Column B of Top Holders List (</w:t>
            </w:r>
            <w:r w:rsidRPr="00381BCA">
              <w:rPr>
                <w:sz w:val="12"/>
                <w:szCs w:val="12"/>
                <w:lang w:eastAsia="x-none"/>
              </w:rPr>
              <w:fldChar w:fldCharType="begin"/>
            </w:r>
            <w:r w:rsidRPr="000961F5">
              <w:rPr>
                <w:sz w:val="12"/>
                <w:szCs w:val="12"/>
                <w:lang w:eastAsia="x-none"/>
              </w:rPr>
              <w:instrText xml:space="preserve"> REF _Ref58825275 \r \h  \* MERGEFORMAT </w:instrText>
            </w:r>
            <w:r w:rsidRPr="00381BCA">
              <w:rPr>
                <w:sz w:val="12"/>
                <w:szCs w:val="12"/>
                <w:lang w:eastAsia="x-none"/>
              </w:rPr>
            </w:r>
            <w:r w:rsidRPr="00381BCA">
              <w:rPr>
                <w:sz w:val="12"/>
                <w:szCs w:val="12"/>
                <w:lang w:eastAsia="x-none"/>
              </w:rPr>
              <w:fldChar w:fldCharType="separate"/>
            </w:r>
            <w:r w:rsidR="00A57E12">
              <w:rPr>
                <w:sz w:val="12"/>
                <w:szCs w:val="12"/>
                <w:lang w:eastAsia="x-none"/>
              </w:rPr>
              <w:t>2.3.7.2.1</w:t>
            </w:r>
            <w:r w:rsidRPr="00381BCA">
              <w:rPr>
                <w:sz w:val="12"/>
                <w:szCs w:val="12"/>
                <w:lang w:eastAsia="x-none"/>
              </w:rPr>
              <w:fldChar w:fldCharType="end"/>
            </w:r>
            <w:r w:rsidRPr="000961F5">
              <w:rPr>
                <w:sz w:val="12"/>
                <w:szCs w:val="12"/>
                <w:lang w:eastAsia="x-none"/>
              </w:rPr>
              <w:t xml:space="preserve"> Sponsor Confirmation Form, Field #13)</w:t>
            </w:r>
          </w:p>
        </w:tc>
      </w:tr>
      <w:tr w:rsidR="009662C1" w:rsidRPr="000961F5" w14:paraId="38C75502" w14:textId="77777777" w:rsidTr="009662C1">
        <w:tc>
          <w:tcPr>
            <w:tcW w:w="704" w:type="dxa"/>
          </w:tcPr>
          <w:p w14:paraId="2BD07724" w14:textId="77777777" w:rsidR="009662C1" w:rsidRPr="000961F5" w:rsidRDefault="009662C1" w:rsidP="009662C1">
            <w:pPr>
              <w:spacing w:after="0"/>
              <w:ind w:left="0"/>
              <w:jc w:val="left"/>
              <w:rPr>
                <w:sz w:val="12"/>
                <w:szCs w:val="12"/>
                <w:lang w:eastAsia="x-none"/>
              </w:rPr>
            </w:pPr>
            <w:r w:rsidRPr="000961F5">
              <w:rPr>
                <w:sz w:val="12"/>
                <w:szCs w:val="12"/>
                <w:lang w:eastAsia="x-none"/>
              </w:rPr>
              <w:t>C</w:t>
            </w:r>
          </w:p>
        </w:tc>
        <w:tc>
          <w:tcPr>
            <w:tcW w:w="9781" w:type="dxa"/>
          </w:tcPr>
          <w:p w14:paraId="77775A12" w14:textId="3400E0BF" w:rsidR="009662C1" w:rsidRPr="000961F5" w:rsidRDefault="009662C1" w:rsidP="009662C1">
            <w:pPr>
              <w:spacing w:after="0"/>
              <w:ind w:left="0"/>
              <w:jc w:val="left"/>
              <w:rPr>
                <w:sz w:val="12"/>
                <w:szCs w:val="12"/>
                <w:lang w:eastAsia="x-none"/>
              </w:rPr>
            </w:pPr>
            <w:r w:rsidRPr="000961F5">
              <w:rPr>
                <w:sz w:val="12"/>
                <w:szCs w:val="12"/>
                <w:lang w:eastAsia="x-none"/>
              </w:rPr>
              <w:t>Number of Shares / Units / Receipts Held Immediately Following the Offer from Column C of Top Holders List (</w:t>
            </w:r>
            <w:r w:rsidRPr="00381BCA">
              <w:rPr>
                <w:sz w:val="12"/>
                <w:szCs w:val="12"/>
                <w:lang w:eastAsia="x-none"/>
              </w:rPr>
              <w:fldChar w:fldCharType="begin"/>
            </w:r>
            <w:r w:rsidRPr="000961F5">
              <w:rPr>
                <w:sz w:val="12"/>
                <w:szCs w:val="12"/>
                <w:lang w:eastAsia="x-none"/>
              </w:rPr>
              <w:instrText xml:space="preserve"> REF _Ref58825275 \r \h  \* MERGEFORMAT </w:instrText>
            </w:r>
            <w:r w:rsidRPr="00381BCA">
              <w:rPr>
                <w:sz w:val="12"/>
                <w:szCs w:val="12"/>
                <w:lang w:eastAsia="x-none"/>
              </w:rPr>
            </w:r>
            <w:r w:rsidRPr="00381BCA">
              <w:rPr>
                <w:sz w:val="12"/>
                <w:szCs w:val="12"/>
                <w:lang w:eastAsia="x-none"/>
              </w:rPr>
              <w:fldChar w:fldCharType="separate"/>
            </w:r>
            <w:r w:rsidR="00A57E12">
              <w:rPr>
                <w:sz w:val="12"/>
                <w:szCs w:val="12"/>
                <w:lang w:eastAsia="x-none"/>
              </w:rPr>
              <w:t>2.3.7.2.1</w:t>
            </w:r>
            <w:r w:rsidRPr="00381BCA">
              <w:rPr>
                <w:sz w:val="12"/>
                <w:szCs w:val="12"/>
                <w:lang w:eastAsia="x-none"/>
              </w:rPr>
              <w:fldChar w:fldCharType="end"/>
            </w:r>
            <w:r w:rsidRPr="000961F5">
              <w:rPr>
                <w:sz w:val="12"/>
                <w:szCs w:val="12"/>
                <w:lang w:eastAsia="x-none"/>
              </w:rPr>
              <w:t>)</w:t>
            </w:r>
          </w:p>
        </w:tc>
      </w:tr>
      <w:tr w:rsidR="009662C1" w:rsidRPr="000961F5" w14:paraId="630D429E" w14:textId="77777777" w:rsidTr="009662C1">
        <w:tc>
          <w:tcPr>
            <w:tcW w:w="704" w:type="dxa"/>
          </w:tcPr>
          <w:p w14:paraId="5214F9EE" w14:textId="77777777" w:rsidR="009662C1" w:rsidRPr="000961F5" w:rsidRDefault="009662C1" w:rsidP="009662C1">
            <w:pPr>
              <w:spacing w:after="0"/>
              <w:ind w:left="0"/>
              <w:jc w:val="left"/>
              <w:rPr>
                <w:sz w:val="12"/>
                <w:szCs w:val="12"/>
                <w:lang w:eastAsia="x-none"/>
              </w:rPr>
            </w:pPr>
            <w:r w:rsidRPr="000961F5">
              <w:rPr>
                <w:sz w:val="12"/>
                <w:szCs w:val="12"/>
                <w:lang w:eastAsia="x-none"/>
              </w:rPr>
              <w:t>D</w:t>
            </w:r>
          </w:p>
        </w:tc>
        <w:tc>
          <w:tcPr>
            <w:tcW w:w="9781" w:type="dxa"/>
          </w:tcPr>
          <w:p w14:paraId="09C4EEE3"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C / (Final Size of the Institutional Offer </w:t>
            </w:r>
            <w:r w:rsidRPr="000961F5">
              <w:rPr>
                <w:b/>
                <w:sz w:val="12"/>
                <w:szCs w:val="12"/>
                <w:lang w:eastAsia="x-none"/>
              </w:rPr>
              <w:t>[Sub-placing arrangement Field #7]</w:t>
            </w:r>
            <w:r w:rsidRPr="000961F5">
              <w:rPr>
                <w:sz w:val="12"/>
                <w:szCs w:val="12"/>
                <w:lang w:eastAsia="x-none"/>
              </w:rPr>
              <w:t xml:space="preserve"> - Over-allocation (Number of [Security type]) </w:t>
            </w:r>
            <w:r w:rsidRPr="000961F5">
              <w:rPr>
                <w:b/>
                <w:sz w:val="12"/>
                <w:szCs w:val="12"/>
                <w:lang w:eastAsia="x-none"/>
              </w:rPr>
              <w:t>[Sub-placing arrangement Field #6]</w:t>
            </w:r>
            <w:r w:rsidRPr="000961F5">
              <w:rPr>
                <w:sz w:val="12"/>
                <w:szCs w:val="12"/>
                <w:lang w:eastAsia="x-none"/>
              </w:rPr>
              <w:t>)</w:t>
            </w:r>
          </w:p>
        </w:tc>
      </w:tr>
      <w:tr w:rsidR="009662C1" w:rsidRPr="000961F5" w14:paraId="493CE145" w14:textId="77777777" w:rsidTr="009662C1">
        <w:tc>
          <w:tcPr>
            <w:tcW w:w="704" w:type="dxa"/>
          </w:tcPr>
          <w:p w14:paraId="0EC1A488" w14:textId="77777777" w:rsidR="009662C1" w:rsidRPr="000961F5" w:rsidRDefault="009662C1" w:rsidP="009662C1">
            <w:pPr>
              <w:spacing w:after="0"/>
              <w:ind w:left="0"/>
              <w:jc w:val="left"/>
              <w:rPr>
                <w:sz w:val="12"/>
                <w:szCs w:val="12"/>
                <w:lang w:eastAsia="x-none"/>
              </w:rPr>
            </w:pPr>
            <w:r w:rsidRPr="000961F5">
              <w:rPr>
                <w:sz w:val="12"/>
                <w:szCs w:val="12"/>
                <w:lang w:eastAsia="x-none"/>
              </w:rPr>
              <w:lastRenderedPageBreak/>
              <w:t>E</w:t>
            </w:r>
          </w:p>
        </w:tc>
        <w:tc>
          <w:tcPr>
            <w:tcW w:w="9781" w:type="dxa"/>
          </w:tcPr>
          <w:p w14:paraId="35D1B5EC" w14:textId="77777777" w:rsidR="009662C1" w:rsidRPr="000961F5" w:rsidRDefault="009662C1" w:rsidP="009662C1">
            <w:pPr>
              <w:spacing w:after="0"/>
              <w:ind w:left="0"/>
              <w:jc w:val="left"/>
              <w:rPr>
                <w:sz w:val="12"/>
                <w:szCs w:val="12"/>
                <w:lang w:eastAsia="x-none"/>
              </w:rPr>
            </w:pPr>
            <w:r w:rsidRPr="000961F5">
              <w:rPr>
                <w:sz w:val="12"/>
                <w:szCs w:val="12"/>
                <w:lang w:eastAsia="x-none"/>
              </w:rPr>
              <w:t>Cumulative sum of D, starting from the first row</w:t>
            </w:r>
          </w:p>
        </w:tc>
      </w:tr>
      <w:tr w:rsidR="009662C1" w:rsidRPr="000961F5" w14:paraId="2A047F6A" w14:textId="77777777" w:rsidTr="009662C1">
        <w:tc>
          <w:tcPr>
            <w:tcW w:w="704" w:type="dxa"/>
          </w:tcPr>
          <w:p w14:paraId="3F9AF94B" w14:textId="77777777" w:rsidR="009662C1" w:rsidRPr="000961F5" w:rsidRDefault="009662C1" w:rsidP="009662C1">
            <w:pPr>
              <w:spacing w:after="0"/>
              <w:ind w:left="0"/>
              <w:jc w:val="left"/>
              <w:rPr>
                <w:sz w:val="12"/>
                <w:szCs w:val="12"/>
                <w:lang w:eastAsia="x-none"/>
              </w:rPr>
            </w:pPr>
            <w:r w:rsidRPr="000961F5">
              <w:rPr>
                <w:sz w:val="12"/>
                <w:szCs w:val="12"/>
                <w:lang w:eastAsia="x-none"/>
              </w:rPr>
              <w:t>F</w:t>
            </w:r>
          </w:p>
        </w:tc>
        <w:tc>
          <w:tcPr>
            <w:tcW w:w="9781" w:type="dxa"/>
          </w:tcPr>
          <w:p w14:paraId="375A9B4C"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C / (Number of Offer [Security type] </w:t>
            </w:r>
            <w:r w:rsidRPr="000961F5">
              <w:rPr>
                <w:b/>
                <w:sz w:val="12"/>
                <w:szCs w:val="12"/>
                <w:lang w:eastAsia="x-none"/>
              </w:rPr>
              <w:t>[IPO Initiation Field #31]</w:t>
            </w:r>
            <w:r w:rsidRPr="000961F5">
              <w:rPr>
                <w:sz w:val="12"/>
                <w:szCs w:val="12"/>
                <w:lang w:eastAsia="x-none"/>
              </w:rPr>
              <w:t xml:space="preserve"> + Total Exercised Offer Size Adjustment Option (Number of [Security type]) </w:t>
            </w:r>
            <w:r w:rsidRPr="000961F5">
              <w:rPr>
                <w:b/>
                <w:sz w:val="12"/>
                <w:szCs w:val="12"/>
                <w:lang w:eastAsia="x-none"/>
              </w:rPr>
              <w:t>[Sub-placing arrangement Field #5]</w:t>
            </w:r>
            <w:r w:rsidRPr="000961F5">
              <w:rPr>
                <w:sz w:val="12"/>
                <w:szCs w:val="12"/>
                <w:lang w:eastAsia="x-none"/>
              </w:rPr>
              <w:t>)</w:t>
            </w:r>
          </w:p>
        </w:tc>
      </w:tr>
      <w:tr w:rsidR="009662C1" w:rsidRPr="000961F5" w14:paraId="1EE84E91" w14:textId="77777777" w:rsidTr="009662C1">
        <w:tc>
          <w:tcPr>
            <w:tcW w:w="704" w:type="dxa"/>
          </w:tcPr>
          <w:p w14:paraId="0998BFF5" w14:textId="77777777" w:rsidR="009662C1" w:rsidRPr="000961F5" w:rsidRDefault="009662C1" w:rsidP="009662C1">
            <w:pPr>
              <w:spacing w:after="0"/>
              <w:ind w:left="0"/>
              <w:jc w:val="left"/>
              <w:rPr>
                <w:sz w:val="12"/>
                <w:szCs w:val="12"/>
                <w:lang w:eastAsia="x-none"/>
              </w:rPr>
            </w:pPr>
            <w:r w:rsidRPr="000961F5">
              <w:rPr>
                <w:sz w:val="12"/>
                <w:szCs w:val="12"/>
                <w:lang w:eastAsia="x-none"/>
              </w:rPr>
              <w:t>G</w:t>
            </w:r>
          </w:p>
        </w:tc>
        <w:tc>
          <w:tcPr>
            <w:tcW w:w="9781" w:type="dxa"/>
          </w:tcPr>
          <w:p w14:paraId="4408C131" w14:textId="77777777" w:rsidR="009662C1" w:rsidRPr="000961F5" w:rsidRDefault="009662C1" w:rsidP="009662C1">
            <w:pPr>
              <w:spacing w:after="0"/>
              <w:ind w:left="0"/>
              <w:jc w:val="left"/>
              <w:rPr>
                <w:sz w:val="12"/>
                <w:szCs w:val="12"/>
                <w:lang w:eastAsia="x-none"/>
              </w:rPr>
            </w:pPr>
            <w:r w:rsidRPr="000961F5">
              <w:rPr>
                <w:sz w:val="12"/>
                <w:szCs w:val="12"/>
                <w:lang w:eastAsia="x-none"/>
              </w:rPr>
              <w:t>Cumulative sum of F, starting from the first row</w:t>
            </w:r>
          </w:p>
        </w:tc>
      </w:tr>
      <w:tr w:rsidR="009662C1" w:rsidRPr="000961F5" w14:paraId="6C069499" w14:textId="77777777" w:rsidTr="009662C1">
        <w:tc>
          <w:tcPr>
            <w:tcW w:w="704" w:type="dxa"/>
          </w:tcPr>
          <w:p w14:paraId="511ADB61" w14:textId="77777777" w:rsidR="009662C1" w:rsidRPr="000961F5" w:rsidRDefault="009662C1" w:rsidP="009662C1">
            <w:pPr>
              <w:spacing w:after="0"/>
              <w:ind w:left="0"/>
              <w:jc w:val="left"/>
              <w:rPr>
                <w:sz w:val="12"/>
                <w:szCs w:val="12"/>
                <w:lang w:eastAsia="x-none"/>
              </w:rPr>
            </w:pPr>
            <w:r w:rsidRPr="000961F5">
              <w:rPr>
                <w:sz w:val="12"/>
                <w:szCs w:val="12"/>
                <w:lang w:eastAsia="x-none"/>
              </w:rPr>
              <w:t>H</w:t>
            </w:r>
          </w:p>
        </w:tc>
        <w:tc>
          <w:tcPr>
            <w:tcW w:w="9781" w:type="dxa"/>
          </w:tcPr>
          <w:p w14:paraId="0E5EF5C1"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C / (Total Issued Capital After Listing </w:t>
            </w:r>
            <w:r w:rsidRPr="000961F5">
              <w:rPr>
                <w:b/>
                <w:sz w:val="12"/>
                <w:szCs w:val="12"/>
                <w:lang w:eastAsia="x-none"/>
              </w:rPr>
              <w:t>[Sub-placing arrangement Field #8]</w:t>
            </w:r>
          </w:p>
        </w:tc>
      </w:tr>
      <w:tr w:rsidR="009662C1" w:rsidRPr="000961F5" w14:paraId="008CF5DA" w14:textId="77777777" w:rsidTr="009662C1">
        <w:tc>
          <w:tcPr>
            <w:tcW w:w="704" w:type="dxa"/>
          </w:tcPr>
          <w:p w14:paraId="537FA738" w14:textId="77777777" w:rsidR="009662C1" w:rsidRPr="000961F5" w:rsidRDefault="009662C1" w:rsidP="009662C1">
            <w:pPr>
              <w:spacing w:after="0"/>
              <w:ind w:left="0"/>
              <w:jc w:val="left"/>
              <w:rPr>
                <w:sz w:val="12"/>
                <w:szCs w:val="12"/>
                <w:lang w:eastAsia="x-none"/>
              </w:rPr>
            </w:pPr>
            <w:r w:rsidRPr="000961F5">
              <w:rPr>
                <w:sz w:val="12"/>
                <w:szCs w:val="12"/>
                <w:lang w:eastAsia="x-none"/>
              </w:rPr>
              <w:t>I</w:t>
            </w:r>
          </w:p>
        </w:tc>
        <w:tc>
          <w:tcPr>
            <w:tcW w:w="9781" w:type="dxa"/>
          </w:tcPr>
          <w:p w14:paraId="633EF013" w14:textId="77777777" w:rsidR="009662C1" w:rsidRPr="000961F5" w:rsidRDefault="009662C1" w:rsidP="009662C1">
            <w:pPr>
              <w:spacing w:after="0"/>
              <w:ind w:left="0"/>
              <w:jc w:val="left"/>
              <w:rPr>
                <w:sz w:val="12"/>
                <w:szCs w:val="12"/>
                <w:lang w:eastAsia="x-none"/>
              </w:rPr>
            </w:pPr>
            <w:r w:rsidRPr="000961F5">
              <w:rPr>
                <w:sz w:val="12"/>
                <w:szCs w:val="12"/>
                <w:lang w:eastAsia="x-none"/>
              </w:rPr>
              <w:t>Cumulative sum of H, starting from the first row</w:t>
            </w:r>
          </w:p>
        </w:tc>
      </w:tr>
      <w:tr w:rsidR="009662C1" w:rsidRPr="000961F5" w14:paraId="7DB0087A" w14:textId="77777777" w:rsidTr="009662C1">
        <w:tc>
          <w:tcPr>
            <w:tcW w:w="704" w:type="dxa"/>
          </w:tcPr>
          <w:p w14:paraId="3AC063B8" w14:textId="77777777" w:rsidR="009662C1" w:rsidRPr="000961F5" w:rsidRDefault="009662C1" w:rsidP="009662C1">
            <w:pPr>
              <w:spacing w:after="0"/>
              <w:ind w:left="0"/>
              <w:jc w:val="left"/>
              <w:rPr>
                <w:sz w:val="12"/>
                <w:szCs w:val="12"/>
                <w:lang w:eastAsia="x-none"/>
              </w:rPr>
            </w:pPr>
            <w:r w:rsidRPr="000961F5">
              <w:rPr>
                <w:sz w:val="12"/>
                <w:szCs w:val="12"/>
                <w:lang w:eastAsia="x-none"/>
              </w:rPr>
              <w:t>J</w:t>
            </w:r>
          </w:p>
        </w:tc>
        <w:tc>
          <w:tcPr>
            <w:tcW w:w="9781" w:type="dxa"/>
          </w:tcPr>
          <w:p w14:paraId="01BE542E"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C / Final Size of the Institutional Offer </w:t>
            </w:r>
            <w:r w:rsidRPr="000961F5">
              <w:rPr>
                <w:b/>
                <w:sz w:val="12"/>
                <w:szCs w:val="12"/>
                <w:lang w:eastAsia="x-none"/>
              </w:rPr>
              <w:t>[Sub-placing arrangement Field #7]</w:t>
            </w:r>
          </w:p>
        </w:tc>
      </w:tr>
      <w:tr w:rsidR="009662C1" w:rsidRPr="000961F5" w14:paraId="7C3F5B81" w14:textId="77777777" w:rsidTr="009662C1">
        <w:tc>
          <w:tcPr>
            <w:tcW w:w="704" w:type="dxa"/>
          </w:tcPr>
          <w:p w14:paraId="6542311F" w14:textId="77777777" w:rsidR="009662C1" w:rsidRPr="000961F5" w:rsidRDefault="009662C1" w:rsidP="009662C1">
            <w:pPr>
              <w:spacing w:after="0"/>
              <w:ind w:left="0"/>
              <w:jc w:val="left"/>
              <w:rPr>
                <w:sz w:val="12"/>
                <w:szCs w:val="12"/>
                <w:lang w:eastAsia="x-none"/>
              </w:rPr>
            </w:pPr>
            <w:r w:rsidRPr="000961F5">
              <w:rPr>
                <w:sz w:val="12"/>
                <w:szCs w:val="12"/>
                <w:lang w:eastAsia="x-none"/>
              </w:rPr>
              <w:t>K</w:t>
            </w:r>
          </w:p>
        </w:tc>
        <w:tc>
          <w:tcPr>
            <w:tcW w:w="9781" w:type="dxa"/>
          </w:tcPr>
          <w:p w14:paraId="37636C52" w14:textId="77777777" w:rsidR="009662C1" w:rsidRPr="000961F5" w:rsidRDefault="009662C1" w:rsidP="009662C1">
            <w:pPr>
              <w:spacing w:after="0"/>
              <w:ind w:left="0"/>
              <w:jc w:val="left"/>
              <w:rPr>
                <w:sz w:val="12"/>
                <w:szCs w:val="12"/>
                <w:lang w:eastAsia="x-none"/>
              </w:rPr>
            </w:pPr>
            <w:r w:rsidRPr="000961F5">
              <w:rPr>
                <w:sz w:val="12"/>
                <w:szCs w:val="12"/>
                <w:lang w:eastAsia="x-none"/>
              </w:rPr>
              <w:t>Cumulative sum of J, starting from the first row</w:t>
            </w:r>
          </w:p>
        </w:tc>
      </w:tr>
      <w:tr w:rsidR="009662C1" w:rsidRPr="000961F5" w14:paraId="6E708676" w14:textId="77777777" w:rsidTr="009662C1">
        <w:tc>
          <w:tcPr>
            <w:tcW w:w="704" w:type="dxa"/>
          </w:tcPr>
          <w:p w14:paraId="25A65C46" w14:textId="77777777" w:rsidR="009662C1" w:rsidRPr="000961F5" w:rsidRDefault="009662C1" w:rsidP="009662C1">
            <w:pPr>
              <w:spacing w:after="0"/>
              <w:ind w:left="0"/>
              <w:jc w:val="left"/>
              <w:rPr>
                <w:sz w:val="12"/>
                <w:szCs w:val="12"/>
                <w:lang w:eastAsia="x-none"/>
              </w:rPr>
            </w:pPr>
            <w:r w:rsidRPr="000961F5">
              <w:rPr>
                <w:sz w:val="12"/>
                <w:szCs w:val="12"/>
                <w:lang w:eastAsia="x-none"/>
              </w:rPr>
              <w:t>L</w:t>
            </w:r>
          </w:p>
        </w:tc>
        <w:tc>
          <w:tcPr>
            <w:tcW w:w="9781" w:type="dxa"/>
          </w:tcPr>
          <w:p w14:paraId="7A2EBF5F"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C / (Number of Offer [Security type] </w:t>
            </w:r>
            <w:r w:rsidRPr="000961F5">
              <w:rPr>
                <w:b/>
                <w:sz w:val="12"/>
                <w:szCs w:val="12"/>
                <w:lang w:eastAsia="x-none"/>
              </w:rPr>
              <w:t>[IPO Initiation Field #31]</w:t>
            </w:r>
            <w:r w:rsidRPr="000961F5">
              <w:rPr>
                <w:sz w:val="12"/>
                <w:szCs w:val="12"/>
                <w:lang w:eastAsia="x-none"/>
              </w:rPr>
              <w:t xml:space="preserve"> + Total Exercised Offer Size Adjustment Option (Number of [Security type]) </w:t>
            </w:r>
            <w:r w:rsidRPr="000961F5">
              <w:rPr>
                <w:b/>
                <w:sz w:val="12"/>
                <w:szCs w:val="12"/>
                <w:lang w:eastAsia="x-none"/>
              </w:rPr>
              <w:t xml:space="preserve">[Sub-placing arrangement Field #5] </w:t>
            </w:r>
            <w:r w:rsidRPr="000961F5">
              <w:rPr>
                <w:sz w:val="12"/>
                <w:szCs w:val="12"/>
                <w:lang w:eastAsia="x-none"/>
              </w:rPr>
              <w:t xml:space="preserve">+ Over-allocation (Number of [Security type]) </w:t>
            </w:r>
            <w:r w:rsidRPr="000961F5">
              <w:rPr>
                <w:b/>
                <w:sz w:val="12"/>
                <w:szCs w:val="12"/>
                <w:lang w:eastAsia="x-none"/>
              </w:rPr>
              <w:t>[Sub-placing arrangement Field #6]</w:t>
            </w:r>
            <w:r w:rsidRPr="000961F5">
              <w:rPr>
                <w:sz w:val="12"/>
                <w:szCs w:val="12"/>
                <w:lang w:eastAsia="x-none"/>
              </w:rPr>
              <w:t>)</w:t>
            </w:r>
          </w:p>
        </w:tc>
      </w:tr>
      <w:tr w:rsidR="009662C1" w:rsidRPr="000961F5" w14:paraId="38167192" w14:textId="77777777" w:rsidTr="009662C1">
        <w:tc>
          <w:tcPr>
            <w:tcW w:w="704" w:type="dxa"/>
          </w:tcPr>
          <w:p w14:paraId="6DE34CE2" w14:textId="77777777" w:rsidR="009662C1" w:rsidRPr="000961F5" w:rsidRDefault="009662C1" w:rsidP="009662C1">
            <w:pPr>
              <w:spacing w:after="0"/>
              <w:ind w:left="0"/>
              <w:jc w:val="left"/>
              <w:rPr>
                <w:sz w:val="12"/>
                <w:szCs w:val="12"/>
                <w:lang w:eastAsia="x-none"/>
              </w:rPr>
            </w:pPr>
            <w:r w:rsidRPr="000961F5">
              <w:rPr>
                <w:sz w:val="12"/>
                <w:szCs w:val="12"/>
                <w:lang w:eastAsia="x-none"/>
              </w:rPr>
              <w:t>M</w:t>
            </w:r>
          </w:p>
        </w:tc>
        <w:tc>
          <w:tcPr>
            <w:tcW w:w="9781" w:type="dxa"/>
          </w:tcPr>
          <w:p w14:paraId="44096938" w14:textId="77777777" w:rsidR="009662C1" w:rsidRPr="000961F5" w:rsidRDefault="009662C1" w:rsidP="009662C1">
            <w:pPr>
              <w:spacing w:after="0"/>
              <w:ind w:left="0"/>
              <w:jc w:val="left"/>
              <w:rPr>
                <w:sz w:val="12"/>
                <w:szCs w:val="12"/>
                <w:lang w:eastAsia="x-none"/>
              </w:rPr>
            </w:pPr>
            <w:r w:rsidRPr="000961F5">
              <w:rPr>
                <w:sz w:val="12"/>
                <w:szCs w:val="12"/>
                <w:lang w:eastAsia="x-none"/>
              </w:rPr>
              <w:t>Cumulative sum of L, starting from the first row</w:t>
            </w:r>
          </w:p>
        </w:tc>
      </w:tr>
      <w:tr w:rsidR="009662C1" w:rsidRPr="000961F5" w14:paraId="59130A73" w14:textId="77777777" w:rsidTr="009662C1">
        <w:tc>
          <w:tcPr>
            <w:tcW w:w="704" w:type="dxa"/>
          </w:tcPr>
          <w:p w14:paraId="500FBAEA" w14:textId="77777777" w:rsidR="009662C1" w:rsidRPr="000961F5" w:rsidRDefault="009662C1" w:rsidP="009662C1">
            <w:pPr>
              <w:spacing w:after="0"/>
              <w:ind w:left="0"/>
              <w:jc w:val="left"/>
              <w:rPr>
                <w:sz w:val="12"/>
                <w:szCs w:val="12"/>
                <w:lang w:eastAsia="x-none"/>
              </w:rPr>
            </w:pPr>
            <w:r w:rsidRPr="000961F5">
              <w:rPr>
                <w:sz w:val="12"/>
                <w:szCs w:val="12"/>
                <w:lang w:eastAsia="x-none"/>
              </w:rPr>
              <w:t>N</w:t>
            </w:r>
          </w:p>
        </w:tc>
        <w:tc>
          <w:tcPr>
            <w:tcW w:w="9781" w:type="dxa"/>
          </w:tcPr>
          <w:p w14:paraId="06828ACA"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C / Total Issued Capital After Listing </w:t>
            </w:r>
            <w:r w:rsidRPr="000961F5">
              <w:rPr>
                <w:b/>
                <w:sz w:val="12"/>
                <w:szCs w:val="12"/>
                <w:lang w:eastAsia="x-none"/>
              </w:rPr>
              <w:t xml:space="preserve">[Sub-placing arrangement Field #8] + </w:t>
            </w:r>
            <w:r w:rsidRPr="000961F5">
              <w:rPr>
                <w:sz w:val="12"/>
                <w:szCs w:val="12"/>
                <w:lang w:eastAsia="x-none"/>
              </w:rPr>
              <w:t xml:space="preserve">Over-allocation (Number of [Security type]) </w:t>
            </w:r>
            <w:r w:rsidRPr="000961F5">
              <w:rPr>
                <w:b/>
                <w:sz w:val="12"/>
                <w:szCs w:val="12"/>
                <w:lang w:eastAsia="x-none"/>
              </w:rPr>
              <w:t>[Sub-placing arrangement Field #6]</w:t>
            </w:r>
            <w:r w:rsidRPr="000961F5">
              <w:rPr>
                <w:sz w:val="12"/>
                <w:szCs w:val="12"/>
                <w:lang w:eastAsia="x-none"/>
              </w:rPr>
              <w:t>)</w:t>
            </w:r>
          </w:p>
        </w:tc>
      </w:tr>
      <w:tr w:rsidR="009662C1" w:rsidRPr="000961F5" w14:paraId="2194057E" w14:textId="77777777" w:rsidTr="009662C1">
        <w:tc>
          <w:tcPr>
            <w:tcW w:w="704" w:type="dxa"/>
          </w:tcPr>
          <w:p w14:paraId="4A84B7EA" w14:textId="77777777" w:rsidR="009662C1" w:rsidRPr="000961F5" w:rsidRDefault="009662C1" w:rsidP="009662C1">
            <w:pPr>
              <w:spacing w:after="0"/>
              <w:ind w:left="0"/>
              <w:jc w:val="left"/>
              <w:rPr>
                <w:sz w:val="12"/>
                <w:szCs w:val="12"/>
                <w:lang w:eastAsia="x-none"/>
              </w:rPr>
            </w:pPr>
            <w:r w:rsidRPr="000961F5">
              <w:rPr>
                <w:sz w:val="12"/>
                <w:szCs w:val="12"/>
                <w:lang w:eastAsia="x-none"/>
              </w:rPr>
              <w:t>O</w:t>
            </w:r>
          </w:p>
        </w:tc>
        <w:tc>
          <w:tcPr>
            <w:tcW w:w="9781" w:type="dxa"/>
          </w:tcPr>
          <w:p w14:paraId="6090798D" w14:textId="77777777" w:rsidR="009662C1" w:rsidRPr="000961F5" w:rsidRDefault="009662C1" w:rsidP="009662C1">
            <w:pPr>
              <w:spacing w:after="0"/>
              <w:ind w:left="0"/>
              <w:jc w:val="left"/>
              <w:rPr>
                <w:sz w:val="12"/>
                <w:szCs w:val="12"/>
                <w:lang w:eastAsia="x-none"/>
              </w:rPr>
            </w:pPr>
            <w:r w:rsidRPr="000961F5">
              <w:rPr>
                <w:sz w:val="12"/>
                <w:szCs w:val="12"/>
                <w:lang w:eastAsia="x-none"/>
              </w:rPr>
              <w:t>Cumulative sum of N, starting from the first row</w:t>
            </w:r>
          </w:p>
        </w:tc>
      </w:tr>
    </w:tbl>
    <w:p w14:paraId="09D2262B" w14:textId="48340913" w:rsidR="009662C1" w:rsidRPr="000961F5" w:rsidRDefault="009662C1" w:rsidP="009662C1">
      <w:pPr>
        <w:spacing w:after="0"/>
        <w:ind w:left="0"/>
        <w:jc w:val="left"/>
        <w:rPr>
          <w:lang w:eastAsia="x-none"/>
        </w:rPr>
      </w:pPr>
    </w:p>
    <w:p w14:paraId="5E0F05E7" w14:textId="3820C410" w:rsidR="009662C1" w:rsidRPr="000961F5" w:rsidRDefault="009662C1" w:rsidP="003729C3">
      <w:pPr>
        <w:pStyle w:val="Heading5"/>
      </w:pPr>
      <w:r w:rsidRPr="000961F5">
        <w:t>Top 25 [Security type holder] Concentration Analysis</w:t>
      </w:r>
    </w:p>
    <w:p w14:paraId="0162574C" w14:textId="77777777" w:rsidR="009662C1" w:rsidRPr="000961F5" w:rsidRDefault="009662C1" w:rsidP="009662C1">
      <w:pPr>
        <w:spacing w:after="0"/>
        <w:ind w:left="0"/>
        <w:jc w:val="left"/>
        <w:rPr>
          <w:lang w:eastAsia="x-none"/>
        </w:rPr>
      </w:pPr>
    </w:p>
    <w:tbl>
      <w:tblPr>
        <w:tblStyle w:val="TableGrid"/>
        <w:tblW w:w="10485" w:type="dxa"/>
        <w:tblLayout w:type="fixed"/>
        <w:tblCellMar>
          <w:left w:w="57" w:type="dxa"/>
          <w:right w:w="57" w:type="dxa"/>
        </w:tblCellMar>
        <w:tblLook w:val="04A0" w:firstRow="1" w:lastRow="0" w:firstColumn="1" w:lastColumn="0" w:noHBand="0" w:noVBand="1"/>
      </w:tblPr>
      <w:tblGrid>
        <w:gridCol w:w="628"/>
        <w:gridCol w:w="1232"/>
        <w:gridCol w:w="1232"/>
        <w:gridCol w:w="1232"/>
        <w:gridCol w:w="1232"/>
        <w:gridCol w:w="1232"/>
        <w:gridCol w:w="1232"/>
        <w:gridCol w:w="1232"/>
        <w:gridCol w:w="1233"/>
      </w:tblGrid>
      <w:tr w:rsidR="009662C1" w:rsidRPr="000961F5" w14:paraId="0E50E85E" w14:textId="77777777" w:rsidTr="009662C1">
        <w:tc>
          <w:tcPr>
            <w:tcW w:w="628" w:type="dxa"/>
            <w:vMerge w:val="restart"/>
            <w:shd w:val="clear" w:color="auto" w:fill="13426B"/>
          </w:tcPr>
          <w:p w14:paraId="34BBB30F" w14:textId="77777777" w:rsidR="009662C1" w:rsidRPr="000961F5" w:rsidRDefault="009662C1" w:rsidP="009662C1">
            <w:pPr>
              <w:spacing w:after="0"/>
              <w:ind w:left="0"/>
              <w:jc w:val="left"/>
              <w:rPr>
                <w:b/>
                <w:sz w:val="10"/>
                <w:szCs w:val="12"/>
                <w:lang w:eastAsia="x-none"/>
              </w:rPr>
            </w:pPr>
            <w:r w:rsidRPr="000961F5">
              <w:rPr>
                <w:b/>
                <w:sz w:val="10"/>
                <w:szCs w:val="12"/>
                <w:lang w:eastAsia="x-none"/>
              </w:rPr>
              <w:t>#</w:t>
            </w:r>
          </w:p>
        </w:tc>
        <w:tc>
          <w:tcPr>
            <w:tcW w:w="1232" w:type="dxa"/>
            <w:vMerge w:val="restart"/>
            <w:shd w:val="clear" w:color="auto" w:fill="13426B"/>
          </w:tcPr>
          <w:p w14:paraId="1FD125FC" w14:textId="77777777" w:rsidR="009662C1" w:rsidRPr="000961F5" w:rsidRDefault="009662C1" w:rsidP="009662C1">
            <w:pPr>
              <w:spacing w:after="0"/>
              <w:ind w:left="0"/>
              <w:jc w:val="left"/>
              <w:rPr>
                <w:b/>
                <w:sz w:val="10"/>
                <w:szCs w:val="12"/>
                <w:lang w:eastAsia="x-none"/>
              </w:rPr>
            </w:pPr>
            <w:r w:rsidRPr="000961F5">
              <w:rPr>
                <w:b/>
                <w:sz w:val="10"/>
                <w:szCs w:val="12"/>
                <w:lang w:eastAsia="x-none"/>
              </w:rPr>
              <w:t xml:space="preserve">Number of </w:t>
            </w:r>
            <w:r w:rsidRPr="000961F5">
              <w:rPr>
                <w:b/>
                <w:i/>
                <w:sz w:val="10"/>
                <w:szCs w:val="12"/>
                <w:lang w:eastAsia="x-none"/>
              </w:rPr>
              <w:t>[Security type]</w:t>
            </w:r>
            <w:r w:rsidRPr="000961F5">
              <w:rPr>
                <w:b/>
                <w:sz w:val="10"/>
                <w:szCs w:val="12"/>
                <w:lang w:eastAsia="x-none"/>
              </w:rPr>
              <w:t xml:space="preserve"> Allocated</w:t>
            </w:r>
          </w:p>
        </w:tc>
        <w:tc>
          <w:tcPr>
            <w:tcW w:w="1232" w:type="dxa"/>
            <w:vMerge w:val="restart"/>
            <w:shd w:val="clear" w:color="auto" w:fill="13426B"/>
          </w:tcPr>
          <w:p w14:paraId="35AB0A3A" w14:textId="77777777" w:rsidR="009662C1" w:rsidRPr="000961F5" w:rsidRDefault="009662C1" w:rsidP="009662C1">
            <w:pPr>
              <w:spacing w:after="0"/>
              <w:ind w:left="0"/>
              <w:jc w:val="left"/>
              <w:rPr>
                <w:b/>
                <w:sz w:val="10"/>
                <w:szCs w:val="12"/>
                <w:lang w:eastAsia="x-none"/>
              </w:rPr>
            </w:pPr>
            <w:r w:rsidRPr="000961F5">
              <w:rPr>
                <w:b/>
                <w:sz w:val="10"/>
                <w:szCs w:val="12"/>
                <w:lang w:eastAsia="x-none"/>
              </w:rPr>
              <w:t xml:space="preserve">Number of </w:t>
            </w:r>
            <w:r w:rsidRPr="000961F5">
              <w:rPr>
                <w:b/>
                <w:i/>
                <w:sz w:val="10"/>
                <w:szCs w:val="12"/>
                <w:lang w:eastAsia="x-none"/>
              </w:rPr>
              <w:t>[Security type or Board Lots]</w:t>
            </w:r>
            <w:r w:rsidRPr="000961F5">
              <w:rPr>
                <w:b/>
                <w:sz w:val="10"/>
                <w:szCs w:val="12"/>
                <w:lang w:eastAsia="x-none"/>
              </w:rPr>
              <w:t xml:space="preserve"> Held Upon Listing</w:t>
            </w:r>
          </w:p>
        </w:tc>
        <w:tc>
          <w:tcPr>
            <w:tcW w:w="3696" w:type="dxa"/>
            <w:gridSpan w:val="3"/>
            <w:shd w:val="clear" w:color="auto" w:fill="13426B"/>
          </w:tcPr>
          <w:p w14:paraId="7DB434D0" w14:textId="77777777" w:rsidR="009662C1" w:rsidRPr="000961F5" w:rsidRDefault="009662C1" w:rsidP="009662C1">
            <w:pPr>
              <w:spacing w:after="0"/>
              <w:ind w:left="0"/>
              <w:jc w:val="center"/>
              <w:rPr>
                <w:b/>
                <w:sz w:val="10"/>
                <w:szCs w:val="12"/>
                <w:lang w:eastAsia="x-none"/>
              </w:rPr>
            </w:pPr>
            <w:r w:rsidRPr="000961F5">
              <w:rPr>
                <w:b/>
                <w:sz w:val="10"/>
                <w:szCs w:val="12"/>
                <w:lang w:eastAsia="x-none"/>
              </w:rPr>
              <w:t>Exclusive of Over-Allocation</w:t>
            </w:r>
          </w:p>
        </w:tc>
        <w:tc>
          <w:tcPr>
            <w:tcW w:w="3697" w:type="dxa"/>
            <w:gridSpan w:val="3"/>
            <w:shd w:val="clear" w:color="auto" w:fill="13426B"/>
          </w:tcPr>
          <w:p w14:paraId="055AFAB7" w14:textId="77777777" w:rsidR="009662C1" w:rsidRPr="000961F5" w:rsidRDefault="009662C1" w:rsidP="009662C1">
            <w:pPr>
              <w:spacing w:after="0"/>
              <w:ind w:left="0"/>
              <w:jc w:val="center"/>
              <w:rPr>
                <w:b/>
                <w:sz w:val="10"/>
                <w:szCs w:val="12"/>
                <w:lang w:eastAsia="x-none"/>
              </w:rPr>
            </w:pPr>
            <w:r w:rsidRPr="000961F5">
              <w:rPr>
                <w:b/>
                <w:sz w:val="10"/>
                <w:szCs w:val="12"/>
                <w:lang w:eastAsia="x-none"/>
              </w:rPr>
              <w:t>Inclusive of Over-Allocation</w:t>
            </w:r>
          </w:p>
        </w:tc>
      </w:tr>
      <w:tr w:rsidR="009662C1" w:rsidRPr="000961F5" w14:paraId="2A4E48FF" w14:textId="77777777" w:rsidTr="009662C1">
        <w:tc>
          <w:tcPr>
            <w:tcW w:w="628" w:type="dxa"/>
            <w:vMerge/>
            <w:shd w:val="clear" w:color="auto" w:fill="13426B"/>
          </w:tcPr>
          <w:p w14:paraId="50EF263B" w14:textId="77777777" w:rsidR="009662C1" w:rsidRPr="000961F5" w:rsidRDefault="009662C1" w:rsidP="009662C1">
            <w:pPr>
              <w:spacing w:after="0"/>
              <w:ind w:left="0"/>
              <w:jc w:val="left"/>
              <w:rPr>
                <w:b/>
                <w:sz w:val="10"/>
                <w:szCs w:val="12"/>
                <w:lang w:eastAsia="x-none"/>
              </w:rPr>
            </w:pPr>
          </w:p>
        </w:tc>
        <w:tc>
          <w:tcPr>
            <w:tcW w:w="1232" w:type="dxa"/>
            <w:vMerge/>
            <w:shd w:val="clear" w:color="auto" w:fill="13426B"/>
          </w:tcPr>
          <w:p w14:paraId="019A753D" w14:textId="77777777" w:rsidR="009662C1" w:rsidRPr="000961F5" w:rsidRDefault="009662C1" w:rsidP="009662C1">
            <w:pPr>
              <w:spacing w:after="0"/>
              <w:ind w:left="0"/>
              <w:jc w:val="left"/>
              <w:rPr>
                <w:b/>
                <w:sz w:val="10"/>
                <w:szCs w:val="12"/>
                <w:lang w:eastAsia="x-none"/>
              </w:rPr>
            </w:pPr>
          </w:p>
        </w:tc>
        <w:tc>
          <w:tcPr>
            <w:tcW w:w="1232" w:type="dxa"/>
            <w:vMerge/>
            <w:shd w:val="clear" w:color="auto" w:fill="13426B"/>
          </w:tcPr>
          <w:p w14:paraId="1D90436F" w14:textId="77777777" w:rsidR="009662C1" w:rsidRPr="000961F5" w:rsidRDefault="009662C1" w:rsidP="009662C1">
            <w:pPr>
              <w:spacing w:after="0"/>
              <w:ind w:left="0"/>
              <w:jc w:val="left"/>
              <w:rPr>
                <w:b/>
                <w:sz w:val="10"/>
                <w:szCs w:val="12"/>
                <w:lang w:eastAsia="x-none"/>
              </w:rPr>
            </w:pPr>
          </w:p>
        </w:tc>
        <w:tc>
          <w:tcPr>
            <w:tcW w:w="1232" w:type="dxa"/>
            <w:shd w:val="clear" w:color="auto" w:fill="13426B"/>
          </w:tcPr>
          <w:p w14:paraId="4277BB7D"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Placing</w:t>
            </w:r>
          </w:p>
        </w:tc>
        <w:tc>
          <w:tcPr>
            <w:tcW w:w="1232" w:type="dxa"/>
            <w:shd w:val="clear" w:color="auto" w:fill="13426B"/>
          </w:tcPr>
          <w:p w14:paraId="0660784D"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Offer</w:t>
            </w:r>
          </w:p>
        </w:tc>
        <w:tc>
          <w:tcPr>
            <w:tcW w:w="1232" w:type="dxa"/>
            <w:shd w:val="clear" w:color="auto" w:fill="13426B"/>
          </w:tcPr>
          <w:p w14:paraId="3DF3E183"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total issued shares</w:t>
            </w:r>
          </w:p>
        </w:tc>
        <w:tc>
          <w:tcPr>
            <w:tcW w:w="1232" w:type="dxa"/>
            <w:shd w:val="clear" w:color="auto" w:fill="13426B"/>
          </w:tcPr>
          <w:p w14:paraId="501F39A1"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Placing</w:t>
            </w:r>
          </w:p>
        </w:tc>
        <w:tc>
          <w:tcPr>
            <w:tcW w:w="1232" w:type="dxa"/>
            <w:shd w:val="clear" w:color="auto" w:fill="13426B"/>
          </w:tcPr>
          <w:p w14:paraId="58F2A390"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Offer</w:t>
            </w:r>
          </w:p>
        </w:tc>
        <w:tc>
          <w:tcPr>
            <w:tcW w:w="1233" w:type="dxa"/>
            <w:shd w:val="clear" w:color="auto" w:fill="13426B"/>
          </w:tcPr>
          <w:p w14:paraId="6F79AF7D" w14:textId="77777777" w:rsidR="009662C1" w:rsidRPr="000961F5" w:rsidRDefault="009662C1" w:rsidP="009662C1">
            <w:pPr>
              <w:spacing w:after="0"/>
              <w:ind w:left="0"/>
              <w:jc w:val="left"/>
              <w:rPr>
                <w:b/>
                <w:sz w:val="10"/>
                <w:szCs w:val="12"/>
                <w:lang w:eastAsia="x-none"/>
              </w:rPr>
            </w:pPr>
            <w:r w:rsidRPr="000961F5">
              <w:rPr>
                <w:b/>
                <w:sz w:val="10"/>
                <w:szCs w:val="12"/>
                <w:lang w:eastAsia="x-none"/>
              </w:rPr>
              <w:t>% of the total issued shares</w:t>
            </w:r>
          </w:p>
        </w:tc>
      </w:tr>
      <w:tr w:rsidR="009662C1" w:rsidRPr="000961F5" w14:paraId="778D7CC4" w14:textId="77777777" w:rsidTr="009662C1">
        <w:tc>
          <w:tcPr>
            <w:tcW w:w="628" w:type="dxa"/>
          </w:tcPr>
          <w:p w14:paraId="18531869" w14:textId="77777777" w:rsidR="009662C1" w:rsidRPr="000961F5" w:rsidRDefault="009662C1" w:rsidP="009662C1">
            <w:pPr>
              <w:spacing w:after="0"/>
              <w:ind w:left="0"/>
              <w:jc w:val="left"/>
              <w:rPr>
                <w:sz w:val="12"/>
                <w:szCs w:val="12"/>
                <w:lang w:eastAsia="x-none"/>
              </w:rPr>
            </w:pPr>
            <w:r w:rsidRPr="000961F5">
              <w:rPr>
                <w:sz w:val="12"/>
                <w:szCs w:val="12"/>
                <w:lang w:eastAsia="x-none"/>
              </w:rPr>
              <w:t>Top 1</w:t>
            </w:r>
          </w:p>
        </w:tc>
        <w:tc>
          <w:tcPr>
            <w:tcW w:w="1232" w:type="dxa"/>
          </w:tcPr>
          <w:p w14:paraId="46DC2958" w14:textId="77777777" w:rsidR="009662C1" w:rsidRPr="000961F5" w:rsidRDefault="009662C1" w:rsidP="009662C1">
            <w:pPr>
              <w:spacing w:after="0"/>
              <w:ind w:left="0"/>
              <w:jc w:val="left"/>
              <w:rPr>
                <w:sz w:val="12"/>
                <w:szCs w:val="12"/>
                <w:lang w:eastAsia="x-none"/>
              </w:rPr>
            </w:pPr>
            <w:r w:rsidRPr="000961F5">
              <w:rPr>
                <w:sz w:val="12"/>
                <w:szCs w:val="12"/>
                <w:lang w:eastAsia="x-none"/>
              </w:rPr>
              <w:t>[A]</w:t>
            </w:r>
          </w:p>
        </w:tc>
        <w:tc>
          <w:tcPr>
            <w:tcW w:w="1232" w:type="dxa"/>
          </w:tcPr>
          <w:p w14:paraId="072AED76" w14:textId="77777777" w:rsidR="009662C1" w:rsidRPr="000961F5" w:rsidRDefault="009662C1" w:rsidP="009662C1">
            <w:pPr>
              <w:spacing w:after="0"/>
              <w:ind w:left="0"/>
              <w:jc w:val="left"/>
              <w:rPr>
                <w:sz w:val="12"/>
                <w:szCs w:val="12"/>
                <w:lang w:eastAsia="x-none"/>
              </w:rPr>
            </w:pPr>
            <w:r w:rsidRPr="000961F5">
              <w:rPr>
                <w:sz w:val="12"/>
                <w:szCs w:val="12"/>
                <w:lang w:eastAsia="x-none"/>
              </w:rPr>
              <w:t>[B]</w:t>
            </w:r>
          </w:p>
        </w:tc>
        <w:tc>
          <w:tcPr>
            <w:tcW w:w="1232" w:type="dxa"/>
          </w:tcPr>
          <w:p w14:paraId="14E48F34" w14:textId="77777777" w:rsidR="009662C1" w:rsidRPr="000961F5" w:rsidRDefault="009662C1" w:rsidP="009662C1">
            <w:pPr>
              <w:spacing w:after="0"/>
              <w:ind w:left="0"/>
              <w:jc w:val="left"/>
              <w:rPr>
                <w:sz w:val="12"/>
                <w:szCs w:val="12"/>
                <w:lang w:eastAsia="x-none"/>
              </w:rPr>
            </w:pPr>
            <w:r w:rsidRPr="000961F5">
              <w:rPr>
                <w:sz w:val="12"/>
                <w:szCs w:val="12"/>
                <w:lang w:eastAsia="x-none"/>
              </w:rPr>
              <w:t>[C]</w:t>
            </w:r>
          </w:p>
        </w:tc>
        <w:tc>
          <w:tcPr>
            <w:tcW w:w="1232" w:type="dxa"/>
          </w:tcPr>
          <w:p w14:paraId="1F566E5F" w14:textId="77777777" w:rsidR="009662C1" w:rsidRPr="000961F5" w:rsidRDefault="009662C1" w:rsidP="009662C1">
            <w:pPr>
              <w:spacing w:after="0"/>
              <w:ind w:left="0"/>
              <w:jc w:val="left"/>
              <w:rPr>
                <w:sz w:val="12"/>
                <w:szCs w:val="12"/>
                <w:lang w:eastAsia="x-none"/>
              </w:rPr>
            </w:pPr>
            <w:r w:rsidRPr="000961F5">
              <w:rPr>
                <w:sz w:val="12"/>
                <w:szCs w:val="12"/>
                <w:lang w:eastAsia="x-none"/>
              </w:rPr>
              <w:t>[D]</w:t>
            </w:r>
          </w:p>
        </w:tc>
        <w:tc>
          <w:tcPr>
            <w:tcW w:w="1232" w:type="dxa"/>
          </w:tcPr>
          <w:p w14:paraId="51D4F9FE" w14:textId="77777777" w:rsidR="009662C1" w:rsidRPr="000961F5" w:rsidRDefault="009662C1" w:rsidP="009662C1">
            <w:pPr>
              <w:spacing w:after="0"/>
              <w:ind w:left="0"/>
              <w:jc w:val="left"/>
              <w:rPr>
                <w:sz w:val="12"/>
                <w:szCs w:val="12"/>
                <w:lang w:eastAsia="x-none"/>
              </w:rPr>
            </w:pPr>
            <w:r w:rsidRPr="000961F5">
              <w:rPr>
                <w:sz w:val="12"/>
                <w:szCs w:val="12"/>
                <w:lang w:eastAsia="x-none"/>
              </w:rPr>
              <w:t>[E]</w:t>
            </w:r>
          </w:p>
        </w:tc>
        <w:tc>
          <w:tcPr>
            <w:tcW w:w="1232" w:type="dxa"/>
          </w:tcPr>
          <w:p w14:paraId="72876A0D" w14:textId="77777777" w:rsidR="009662C1" w:rsidRPr="000961F5" w:rsidRDefault="009662C1" w:rsidP="009662C1">
            <w:pPr>
              <w:spacing w:after="0"/>
              <w:ind w:left="0"/>
              <w:jc w:val="left"/>
              <w:rPr>
                <w:sz w:val="12"/>
                <w:szCs w:val="12"/>
                <w:lang w:eastAsia="x-none"/>
              </w:rPr>
            </w:pPr>
            <w:r w:rsidRPr="000961F5">
              <w:rPr>
                <w:sz w:val="12"/>
                <w:szCs w:val="12"/>
                <w:lang w:eastAsia="x-none"/>
              </w:rPr>
              <w:t>[F]</w:t>
            </w:r>
          </w:p>
        </w:tc>
        <w:tc>
          <w:tcPr>
            <w:tcW w:w="1232" w:type="dxa"/>
          </w:tcPr>
          <w:p w14:paraId="4FFC5A53" w14:textId="77777777" w:rsidR="009662C1" w:rsidRPr="000961F5" w:rsidRDefault="009662C1" w:rsidP="009662C1">
            <w:pPr>
              <w:spacing w:after="0"/>
              <w:ind w:left="0"/>
              <w:jc w:val="left"/>
              <w:rPr>
                <w:sz w:val="12"/>
                <w:szCs w:val="12"/>
                <w:lang w:eastAsia="x-none"/>
              </w:rPr>
            </w:pPr>
            <w:r w:rsidRPr="000961F5">
              <w:rPr>
                <w:sz w:val="12"/>
                <w:szCs w:val="12"/>
                <w:lang w:eastAsia="x-none"/>
              </w:rPr>
              <w:t>[G]</w:t>
            </w:r>
          </w:p>
        </w:tc>
        <w:tc>
          <w:tcPr>
            <w:tcW w:w="1233" w:type="dxa"/>
          </w:tcPr>
          <w:p w14:paraId="1F2207AF" w14:textId="77777777" w:rsidR="009662C1" w:rsidRPr="000961F5" w:rsidRDefault="009662C1" w:rsidP="009662C1">
            <w:pPr>
              <w:spacing w:after="0"/>
              <w:ind w:left="0"/>
              <w:jc w:val="left"/>
              <w:rPr>
                <w:sz w:val="12"/>
                <w:szCs w:val="12"/>
                <w:lang w:eastAsia="x-none"/>
              </w:rPr>
            </w:pPr>
            <w:r w:rsidRPr="000961F5">
              <w:rPr>
                <w:sz w:val="12"/>
                <w:szCs w:val="12"/>
                <w:lang w:eastAsia="x-none"/>
              </w:rPr>
              <w:t>[H]</w:t>
            </w:r>
          </w:p>
        </w:tc>
      </w:tr>
      <w:tr w:rsidR="009662C1" w:rsidRPr="000961F5" w14:paraId="0C975B18" w14:textId="77777777" w:rsidTr="009662C1">
        <w:tc>
          <w:tcPr>
            <w:tcW w:w="628" w:type="dxa"/>
          </w:tcPr>
          <w:p w14:paraId="09F87440" w14:textId="77777777" w:rsidR="009662C1" w:rsidRPr="000961F5" w:rsidRDefault="009662C1" w:rsidP="009662C1">
            <w:pPr>
              <w:spacing w:after="0"/>
              <w:ind w:left="0"/>
              <w:jc w:val="left"/>
              <w:rPr>
                <w:sz w:val="12"/>
                <w:szCs w:val="12"/>
                <w:lang w:eastAsia="x-none"/>
              </w:rPr>
            </w:pPr>
            <w:r w:rsidRPr="000961F5">
              <w:rPr>
                <w:sz w:val="12"/>
                <w:szCs w:val="12"/>
                <w:lang w:eastAsia="x-none"/>
              </w:rPr>
              <w:t>Top 5</w:t>
            </w:r>
          </w:p>
        </w:tc>
        <w:tc>
          <w:tcPr>
            <w:tcW w:w="1232" w:type="dxa"/>
          </w:tcPr>
          <w:p w14:paraId="1B907745" w14:textId="77777777" w:rsidR="009662C1" w:rsidRPr="000961F5" w:rsidRDefault="009662C1" w:rsidP="009662C1">
            <w:pPr>
              <w:spacing w:after="0"/>
              <w:ind w:left="0"/>
              <w:jc w:val="left"/>
              <w:rPr>
                <w:sz w:val="12"/>
                <w:szCs w:val="12"/>
                <w:lang w:eastAsia="x-none"/>
              </w:rPr>
            </w:pPr>
          </w:p>
        </w:tc>
        <w:tc>
          <w:tcPr>
            <w:tcW w:w="1232" w:type="dxa"/>
          </w:tcPr>
          <w:p w14:paraId="103C5881" w14:textId="77777777" w:rsidR="009662C1" w:rsidRPr="000961F5" w:rsidRDefault="009662C1" w:rsidP="009662C1">
            <w:pPr>
              <w:spacing w:after="0"/>
              <w:ind w:left="0"/>
              <w:jc w:val="left"/>
              <w:rPr>
                <w:sz w:val="12"/>
                <w:szCs w:val="12"/>
                <w:lang w:eastAsia="x-none"/>
              </w:rPr>
            </w:pPr>
          </w:p>
        </w:tc>
        <w:tc>
          <w:tcPr>
            <w:tcW w:w="1232" w:type="dxa"/>
          </w:tcPr>
          <w:p w14:paraId="761BF672" w14:textId="77777777" w:rsidR="009662C1" w:rsidRPr="000961F5" w:rsidRDefault="009662C1" w:rsidP="009662C1">
            <w:pPr>
              <w:spacing w:after="0"/>
              <w:ind w:left="0"/>
              <w:jc w:val="left"/>
              <w:rPr>
                <w:sz w:val="12"/>
                <w:szCs w:val="12"/>
                <w:lang w:eastAsia="x-none"/>
              </w:rPr>
            </w:pPr>
          </w:p>
        </w:tc>
        <w:tc>
          <w:tcPr>
            <w:tcW w:w="1232" w:type="dxa"/>
          </w:tcPr>
          <w:p w14:paraId="29CA6C5A" w14:textId="77777777" w:rsidR="009662C1" w:rsidRPr="000961F5" w:rsidRDefault="009662C1" w:rsidP="009662C1">
            <w:pPr>
              <w:spacing w:after="0"/>
              <w:ind w:left="0"/>
              <w:jc w:val="left"/>
              <w:rPr>
                <w:sz w:val="12"/>
                <w:szCs w:val="12"/>
                <w:lang w:eastAsia="x-none"/>
              </w:rPr>
            </w:pPr>
          </w:p>
        </w:tc>
        <w:tc>
          <w:tcPr>
            <w:tcW w:w="1232" w:type="dxa"/>
          </w:tcPr>
          <w:p w14:paraId="55AB72C4" w14:textId="77777777" w:rsidR="009662C1" w:rsidRPr="000961F5" w:rsidRDefault="009662C1" w:rsidP="009662C1">
            <w:pPr>
              <w:spacing w:after="0"/>
              <w:ind w:left="0"/>
              <w:jc w:val="left"/>
              <w:rPr>
                <w:sz w:val="12"/>
                <w:szCs w:val="12"/>
                <w:lang w:eastAsia="x-none"/>
              </w:rPr>
            </w:pPr>
          </w:p>
        </w:tc>
        <w:tc>
          <w:tcPr>
            <w:tcW w:w="1232" w:type="dxa"/>
          </w:tcPr>
          <w:p w14:paraId="2D5E9A47" w14:textId="77777777" w:rsidR="009662C1" w:rsidRPr="000961F5" w:rsidRDefault="009662C1" w:rsidP="009662C1">
            <w:pPr>
              <w:spacing w:after="0"/>
              <w:ind w:left="0"/>
              <w:jc w:val="left"/>
              <w:rPr>
                <w:sz w:val="12"/>
                <w:szCs w:val="12"/>
                <w:lang w:eastAsia="x-none"/>
              </w:rPr>
            </w:pPr>
          </w:p>
        </w:tc>
        <w:tc>
          <w:tcPr>
            <w:tcW w:w="1232" w:type="dxa"/>
          </w:tcPr>
          <w:p w14:paraId="21515DCD" w14:textId="77777777" w:rsidR="009662C1" w:rsidRPr="000961F5" w:rsidRDefault="009662C1" w:rsidP="009662C1">
            <w:pPr>
              <w:spacing w:after="0"/>
              <w:ind w:left="0"/>
              <w:jc w:val="left"/>
              <w:rPr>
                <w:sz w:val="12"/>
                <w:szCs w:val="12"/>
                <w:lang w:eastAsia="x-none"/>
              </w:rPr>
            </w:pPr>
          </w:p>
        </w:tc>
        <w:tc>
          <w:tcPr>
            <w:tcW w:w="1233" w:type="dxa"/>
          </w:tcPr>
          <w:p w14:paraId="49884A4D" w14:textId="77777777" w:rsidR="009662C1" w:rsidRPr="000961F5" w:rsidRDefault="009662C1" w:rsidP="009662C1">
            <w:pPr>
              <w:spacing w:after="0"/>
              <w:ind w:left="0"/>
              <w:jc w:val="left"/>
              <w:rPr>
                <w:sz w:val="12"/>
                <w:szCs w:val="12"/>
                <w:lang w:eastAsia="x-none"/>
              </w:rPr>
            </w:pPr>
          </w:p>
        </w:tc>
      </w:tr>
      <w:tr w:rsidR="009662C1" w:rsidRPr="000961F5" w14:paraId="3E6A1B0B" w14:textId="77777777" w:rsidTr="009662C1">
        <w:tc>
          <w:tcPr>
            <w:tcW w:w="628" w:type="dxa"/>
          </w:tcPr>
          <w:p w14:paraId="258E6982" w14:textId="77777777" w:rsidR="009662C1" w:rsidRPr="000961F5" w:rsidRDefault="009662C1" w:rsidP="009662C1">
            <w:pPr>
              <w:spacing w:after="0"/>
              <w:ind w:left="0"/>
              <w:jc w:val="left"/>
              <w:rPr>
                <w:sz w:val="12"/>
                <w:szCs w:val="12"/>
                <w:lang w:eastAsia="x-none"/>
              </w:rPr>
            </w:pPr>
            <w:r w:rsidRPr="000961F5">
              <w:rPr>
                <w:sz w:val="12"/>
                <w:szCs w:val="12"/>
                <w:lang w:eastAsia="x-none"/>
              </w:rPr>
              <w:t>Top 10</w:t>
            </w:r>
          </w:p>
        </w:tc>
        <w:tc>
          <w:tcPr>
            <w:tcW w:w="1232" w:type="dxa"/>
          </w:tcPr>
          <w:p w14:paraId="63726622" w14:textId="77777777" w:rsidR="009662C1" w:rsidRPr="000961F5" w:rsidRDefault="009662C1" w:rsidP="009662C1">
            <w:pPr>
              <w:spacing w:after="0"/>
              <w:ind w:left="0"/>
              <w:jc w:val="left"/>
              <w:rPr>
                <w:sz w:val="12"/>
                <w:szCs w:val="12"/>
                <w:lang w:eastAsia="x-none"/>
              </w:rPr>
            </w:pPr>
          </w:p>
        </w:tc>
        <w:tc>
          <w:tcPr>
            <w:tcW w:w="1232" w:type="dxa"/>
          </w:tcPr>
          <w:p w14:paraId="36C51240" w14:textId="77777777" w:rsidR="009662C1" w:rsidRPr="000961F5" w:rsidRDefault="009662C1" w:rsidP="009662C1">
            <w:pPr>
              <w:spacing w:after="0"/>
              <w:ind w:left="0"/>
              <w:jc w:val="left"/>
              <w:rPr>
                <w:sz w:val="12"/>
                <w:szCs w:val="12"/>
                <w:lang w:eastAsia="x-none"/>
              </w:rPr>
            </w:pPr>
          </w:p>
        </w:tc>
        <w:tc>
          <w:tcPr>
            <w:tcW w:w="1232" w:type="dxa"/>
          </w:tcPr>
          <w:p w14:paraId="4159EA4E" w14:textId="77777777" w:rsidR="009662C1" w:rsidRPr="000961F5" w:rsidRDefault="009662C1" w:rsidP="009662C1">
            <w:pPr>
              <w:spacing w:after="0"/>
              <w:ind w:left="0"/>
              <w:jc w:val="left"/>
              <w:rPr>
                <w:sz w:val="12"/>
                <w:szCs w:val="12"/>
                <w:lang w:eastAsia="x-none"/>
              </w:rPr>
            </w:pPr>
          </w:p>
        </w:tc>
        <w:tc>
          <w:tcPr>
            <w:tcW w:w="1232" w:type="dxa"/>
          </w:tcPr>
          <w:p w14:paraId="317E8FFF" w14:textId="77777777" w:rsidR="009662C1" w:rsidRPr="000961F5" w:rsidRDefault="009662C1" w:rsidP="009662C1">
            <w:pPr>
              <w:spacing w:after="0"/>
              <w:ind w:left="0"/>
              <w:jc w:val="left"/>
              <w:rPr>
                <w:sz w:val="12"/>
                <w:szCs w:val="12"/>
                <w:lang w:eastAsia="x-none"/>
              </w:rPr>
            </w:pPr>
          </w:p>
        </w:tc>
        <w:tc>
          <w:tcPr>
            <w:tcW w:w="1232" w:type="dxa"/>
          </w:tcPr>
          <w:p w14:paraId="5F67056C" w14:textId="77777777" w:rsidR="009662C1" w:rsidRPr="000961F5" w:rsidRDefault="009662C1" w:rsidP="009662C1">
            <w:pPr>
              <w:spacing w:after="0"/>
              <w:ind w:left="0"/>
              <w:jc w:val="left"/>
              <w:rPr>
                <w:sz w:val="12"/>
                <w:szCs w:val="12"/>
                <w:lang w:eastAsia="x-none"/>
              </w:rPr>
            </w:pPr>
          </w:p>
        </w:tc>
        <w:tc>
          <w:tcPr>
            <w:tcW w:w="1232" w:type="dxa"/>
          </w:tcPr>
          <w:p w14:paraId="0E47EDA2" w14:textId="77777777" w:rsidR="009662C1" w:rsidRPr="000961F5" w:rsidRDefault="009662C1" w:rsidP="009662C1">
            <w:pPr>
              <w:spacing w:after="0"/>
              <w:ind w:left="0"/>
              <w:jc w:val="left"/>
              <w:rPr>
                <w:sz w:val="12"/>
                <w:szCs w:val="12"/>
                <w:lang w:eastAsia="x-none"/>
              </w:rPr>
            </w:pPr>
          </w:p>
        </w:tc>
        <w:tc>
          <w:tcPr>
            <w:tcW w:w="1232" w:type="dxa"/>
          </w:tcPr>
          <w:p w14:paraId="78741AD1" w14:textId="77777777" w:rsidR="009662C1" w:rsidRPr="000961F5" w:rsidRDefault="009662C1" w:rsidP="009662C1">
            <w:pPr>
              <w:spacing w:after="0"/>
              <w:ind w:left="0"/>
              <w:jc w:val="left"/>
              <w:rPr>
                <w:sz w:val="12"/>
                <w:szCs w:val="12"/>
                <w:lang w:eastAsia="x-none"/>
              </w:rPr>
            </w:pPr>
          </w:p>
        </w:tc>
        <w:tc>
          <w:tcPr>
            <w:tcW w:w="1233" w:type="dxa"/>
          </w:tcPr>
          <w:p w14:paraId="1935C242" w14:textId="77777777" w:rsidR="009662C1" w:rsidRPr="000961F5" w:rsidRDefault="009662C1" w:rsidP="009662C1">
            <w:pPr>
              <w:spacing w:after="0"/>
              <w:ind w:left="0"/>
              <w:jc w:val="left"/>
              <w:rPr>
                <w:sz w:val="12"/>
                <w:szCs w:val="12"/>
                <w:lang w:eastAsia="x-none"/>
              </w:rPr>
            </w:pPr>
          </w:p>
        </w:tc>
      </w:tr>
      <w:tr w:rsidR="009662C1" w:rsidRPr="000961F5" w14:paraId="0742105B" w14:textId="77777777" w:rsidTr="009662C1">
        <w:tc>
          <w:tcPr>
            <w:tcW w:w="628" w:type="dxa"/>
          </w:tcPr>
          <w:p w14:paraId="079C5043" w14:textId="77777777" w:rsidR="009662C1" w:rsidRPr="000961F5" w:rsidRDefault="009662C1" w:rsidP="009662C1">
            <w:pPr>
              <w:spacing w:after="0"/>
              <w:ind w:left="0"/>
              <w:jc w:val="left"/>
              <w:rPr>
                <w:sz w:val="12"/>
                <w:szCs w:val="12"/>
                <w:lang w:eastAsia="x-none"/>
              </w:rPr>
            </w:pPr>
            <w:r w:rsidRPr="000961F5">
              <w:rPr>
                <w:sz w:val="12"/>
                <w:szCs w:val="12"/>
                <w:lang w:eastAsia="x-none"/>
              </w:rPr>
              <w:t>Top 25</w:t>
            </w:r>
          </w:p>
        </w:tc>
        <w:tc>
          <w:tcPr>
            <w:tcW w:w="1232" w:type="dxa"/>
          </w:tcPr>
          <w:p w14:paraId="12BFD6F6" w14:textId="77777777" w:rsidR="009662C1" w:rsidRPr="000961F5" w:rsidRDefault="009662C1" w:rsidP="009662C1">
            <w:pPr>
              <w:spacing w:after="0"/>
              <w:ind w:left="0"/>
              <w:jc w:val="left"/>
              <w:rPr>
                <w:sz w:val="12"/>
                <w:szCs w:val="12"/>
                <w:lang w:eastAsia="x-none"/>
              </w:rPr>
            </w:pPr>
          </w:p>
        </w:tc>
        <w:tc>
          <w:tcPr>
            <w:tcW w:w="1232" w:type="dxa"/>
          </w:tcPr>
          <w:p w14:paraId="64A64CD1" w14:textId="77777777" w:rsidR="009662C1" w:rsidRPr="000961F5" w:rsidRDefault="009662C1" w:rsidP="009662C1">
            <w:pPr>
              <w:spacing w:after="0"/>
              <w:ind w:left="0"/>
              <w:jc w:val="left"/>
              <w:rPr>
                <w:sz w:val="12"/>
                <w:szCs w:val="12"/>
                <w:lang w:eastAsia="x-none"/>
              </w:rPr>
            </w:pPr>
          </w:p>
        </w:tc>
        <w:tc>
          <w:tcPr>
            <w:tcW w:w="1232" w:type="dxa"/>
          </w:tcPr>
          <w:p w14:paraId="5ADDE9A2" w14:textId="77777777" w:rsidR="009662C1" w:rsidRPr="000961F5" w:rsidRDefault="009662C1" w:rsidP="009662C1">
            <w:pPr>
              <w:spacing w:after="0"/>
              <w:ind w:left="0"/>
              <w:jc w:val="left"/>
              <w:rPr>
                <w:sz w:val="12"/>
                <w:szCs w:val="12"/>
                <w:lang w:eastAsia="x-none"/>
              </w:rPr>
            </w:pPr>
          </w:p>
        </w:tc>
        <w:tc>
          <w:tcPr>
            <w:tcW w:w="1232" w:type="dxa"/>
          </w:tcPr>
          <w:p w14:paraId="0E58C16C" w14:textId="77777777" w:rsidR="009662C1" w:rsidRPr="000961F5" w:rsidRDefault="009662C1" w:rsidP="009662C1">
            <w:pPr>
              <w:spacing w:after="0"/>
              <w:ind w:left="0"/>
              <w:jc w:val="left"/>
              <w:rPr>
                <w:sz w:val="12"/>
                <w:szCs w:val="12"/>
                <w:lang w:eastAsia="x-none"/>
              </w:rPr>
            </w:pPr>
          </w:p>
        </w:tc>
        <w:tc>
          <w:tcPr>
            <w:tcW w:w="1232" w:type="dxa"/>
          </w:tcPr>
          <w:p w14:paraId="7E011057" w14:textId="77777777" w:rsidR="009662C1" w:rsidRPr="000961F5" w:rsidRDefault="009662C1" w:rsidP="009662C1">
            <w:pPr>
              <w:spacing w:after="0"/>
              <w:ind w:left="0"/>
              <w:jc w:val="left"/>
              <w:rPr>
                <w:sz w:val="12"/>
                <w:szCs w:val="12"/>
                <w:lang w:eastAsia="x-none"/>
              </w:rPr>
            </w:pPr>
          </w:p>
        </w:tc>
        <w:tc>
          <w:tcPr>
            <w:tcW w:w="1232" w:type="dxa"/>
          </w:tcPr>
          <w:p w14:paraId="09DCDE15" w14:textId="77777777" w:rsidR="009662C1" w:rsidRPr="000961F5" w:rsidRDefault="009662C1" w:rsidP="009662C1">
            <w:pPr>
              <w:spacing w:after="0"/>
              <w:ind w:left="0"/>
              <w:jc w:val="left"/>
              <w:rPr>
                <w:sz w:val="12"/>
                <w:szCs w:val="12"/>
                <w:lang w:eastAsia="x-none"/>
              </w:rPr>
            </w:pPr>
          </w:p>
        </w:tc>
        <w:tc>
          <w:tcPr>
            <w:tcW w:w="1232" w:type="dxa"/>
          </w:tcPr>
          <w:p w14:paraId="7940847F" w14:textId="77777777" w:rsidR="009662C1" w:rsidRPr="000961F5" w:rsidRDefault="009662C1" w:rsidP="009662C1">
            <w:pPr>
              <w:spacing w:after="0"/>
              <w:ind w:left="0"/>
              <w:jc w:val="left"/>
              <w:rPr>
                <w:sz w:val="12"/>
                <w:szCs w:val="12"/>
                <w:lang w:eastAsia="x-none"/>
              </w:rPr>
            </w:pPr>
          </w:p>
        </w:tc>
        <w:tc>
          <w:tcPr>
            <w:tcW w:w="1233" w:type="dxa"/>
          </w:tcPr>
          <w:p w14:paraId="3B27F72B" w14:textId="77777777" w:rsidR="009662C1" w:rsidRPr="000961F5" w:rsidRDefault="009662C1" w:rsidP="009662C1">
            <w:pPr>
              <w:spacing w:after="0"/>
              <w:ind w:left="0"/>
              <w:jc w:val="left"/>
              <w:rPr>
                <w:sz w:val="12"/>
                <w:szCs w:val="12"/>
                <w:lang w:eastAsia="x-none"/>
              </w:rPr>
            </w:pPr>
          </w:p>
        </w:tc>
      </w:tr>
    </w:tbl>
    <w:p w14:paraId="0C7A1D79" w14:textId="77777777" w:rsidR="009662C1" w:rsidRPr="000961F5" w:rsidRDefault="009662C1" w:rsidP="009662C1">
      <w:pPr>
        <w:spacing w:after="0"/>
        <w:ind w:left="0"/>
        <w:jc w:val="left"/>
        <w:rPr>
          <w:lang w:eastAsia="x-none"/>
        </w:rPr>
      </w:pPr>
    </w:p>
    <w:tbl>
      <w:tblPr>
        <w:tblStyle w:val="TableGrid"/>
        <w:tblW w:w="10485" w:type="dxa"/>
        <w:tblLook w:val="04A0" w:firstRow="1" w:lastRow="0" w:firstColumn="1" w:lastColumn="0" w:noHBand="0" w:noVBand="1"/>
      </w:tblPr>
      <w:tblGrid>
        <w:gridCol w:w="704"/>
        <w:gridCol w:w="9781"/>
      </w:tblGrid>
      <w:tr w:rsidR="009662C1" w:rsidRPr="000961F5" w14:paraId="22841BBE" w14:textId="77777777" w:rsidTr="009662C1">
        <w:trPr>
          <w:trHeight w:val="115"/>
        </w:trPr>
        <w:tc>
          <w:tcPr>
            <w:tcW w:w="704" w:type="dxa"/>
            <w:vMerge w:val="restart"/>
            <w:shd w:val="clear" w:color="auto" w:fill="13426B"/>
          </w:tcPr>
          <w:p w14:paraId="43C95717" w14:textId="77777777" w:rsidR="009662C1" w:rsidRPr="000961F5" w:rsidRDefault="009662C1" w:rsidP="009662C1">
            <w:pPr>
              <w:spacing w:after="0"/>
              <w:ind w:left="0"/>
              <w:jc w:val="left"/>
              <w:rPr>
                <w:b/>
                <w:sz w:val="10"/>
                <w:szCs w:val="12"/>
                <w:lang w:eastAsia="x-none"/>
              </w:rPr>
            </w:pPr>
            <w:r w:rsidRPr="000961F5">
              <w:rPr>
                <w:b/>
                <w:sz w:val="10"/>
                <w:szCs w:val="12"/>
                <w:lang w:eastAsia="x-none"/>
              </w:rPr>
              <w:t>Data field</w:t>
            </w:r>
          </w:p>
        </w:tc>
        <w:tc>
          <w:tcPr>
            <w:tcW w:w="9781" w:type="dxa"/>
            <w:vMerge w:val="restart"/>
            <w:shd w:val="clear" w:color="auto" w:fill="13426B"/>
          </w:tcPr>
          <w:p w14:paraId="1E1EE6AC" w14:textId="77777777" w:rsidR="009662C1" w:rsidRPr="000961F5" w:rsidRDefault="009662C1" w:rsidP="009662C1">
            <w:pPr>
              <w:spacing w:after="0"/>
              <w:ind w:left="0"/>
              <w:jc w:val="left"/>
              <w:rPr>
                <w:b/>
                <w:sz w:val="10"/>
                <w:szCs w:val="12"/>
                <w:lang w:eastAsia="x-none"/>
              </w:rPr>
            </w:pPr>
            <w:r w:rsidRPr="000961F5">
              <w:rPr>
                <w:b/>
                <w:sz w:val="10"/>
                <w:szCs w:val="12"/>
                <w:lang w:eastAsia="x-none"/>
              </w:rPr>
              <w:t>Formula / business logic</w:t>
            </w:r>
          </w:p>
        </w:tc>
      </w:tr>
      <w:tr w:rsidR="009662C1" w:rsidRPr="000961F5" w14:paraId="276E48F0" w14:textId="77777777" w:rsidTr="009662C1">
        <w:trPr>
          <w:trHeight w:val="115"/>
        </w:trPr>
        <w:tc>
          <w:tcPr>
            <w:tcW w:w="704" w:type="dxa"/>
            <w:vMerge/>
            <w:shd w:val="clear" w:color="auto" w:fill="13426B"/>
          </w:tcPr>
          <w:p w14:paraId="412917E6" w14:textId="77777777" w:rsidR="009662C1" w:rsidRPr="000961F5" w:rsidRDefault="009662C1" w:rsidP="009662C1">
            <w:pPr>
              <w:spacing w:after="0"/>
              <w:ind w:left="0"/>
              <w:jc w:val="left"/>
              <w:rPr>
                <w:b/>
                <w:sz w:val="10"/>
                <w:szCs w:val="12"/>
                <w:lang w:eastAsia="x-none"/>
              </w:rPr>
            </w:pPr>
          </w:p>
        </w:tc>
        <w:tc>
          <w:tcPr>
            <w:tcW w:w="9781" w:type="dxa"/>
            <w:vMerge/>
            <w:shd w:val="clear" w:color="auto" w:fill="13426B"/>
          </w:tcPr>
          <w:p w14:paraId="60869E28" w14:textId="77777777" w:rsidR="009662C1" w:rsidRPr="000961F5" w:rsidRDefault="009662C1" w:rsidP="009662C1">
            <w:pPr>
              <w:spacing w:after="0"/>
              <w:ind w:left="0"/>
              <w:jc w:val="left"/>
              <w:rPr>
                <w:b/>
                <w:sz w:val="10"/>
                <w:szCs w:val="12"/>
                <w:lang w:eastAsia="x-none"/>
              </w:rPr>
            </w:pPr>
          </w:p>
        </w:tc>
      </w:tr>
      <w:tr w:rsidR="009662C1" w:rsidRPr="000961F5" w14:paraId="595CDA5B" w14:textId="77777777" w:rsidTr="009662C1">
        <w:tc>
          <w:tcPr>
            <w:tcW w:w="704" w:type="dxa"/>
          </w:tcPr>
          <w:p w14:paraId="4CF0E1F3" w14:textId="77777777" w:rsidR="009662C1" w:rsidRPr="000961F5" w:rsidRDefault="009662C1" w:rsidP="009662C1">
            <w:pPr>
              <w:spacing w:after="0"/>
              <w:ind w:left="0"/>
              <w:jc w:val="left"/>
              <w:rPr>
                <w:sz w:val="12"/>
                <w:szCs w:val="12"/>
                <w:lang w:eastAsia="x-none"/>
              </w:rPr>
            </w:pPr>
            <w:r w:rsidRPr="000961F5">
              <w:rPr>
                <w:sz w:val="12"/>
                <w:szCs w:val="12"/>
                <w:lang w:eastAsia="x-none"/>
              </w:rPr>
              <w:t>A</w:t>
            </w:r>
          </w:p>
        </w:tc>
        <w:tc>
          <w:tcPr>
            <w:tcW w:w="9781" w:type="dxa"/>
          </w:tcPr>
          <w:p w14:paraId="5018FB0C" w14:textId="371EA66E" w:rsidR="009662C1" w:rsidRPr="000961F5" w:rsidRDefault="009662C1" w:rsidP="009662C1">
            <w:pPr>
              <w:spacing w:after="0"/>
              <w:ind w:left="0"/>
              <w:jc w:val="left"/>
              <w:rPr>
                <w:sz w:val="12"/>
                <w:szCs w:val="12"/>
                <w:lang w:eastAsia="x-none"/>
              </w:rPr>
            </w:pPr>
            <w:r w:rsidRPr="000961F5">
              <w:rPr>
                <w:sz w:val="12"/>
                <w:szCs w:val="12"/>
                <w:lang w:eastAsia="x-none"/>
              </w:rPr>
              <w:t>Number of [Security type] allocated held by each category from Placee list (</w:t>
            </w:r>
            <w:r w:rsidR="00B23D3E" w:rsidRPr="00381BCA">
              <w:rPr>
                <w:sz w:val="12"/>
                <w:szCs w:val="12"/>
                <w:lang w:eastAsia="x-none"/>
              </w:rPr>
              <w:fldChar w:fldCharType="begin"/>
            </w:r>
            <w:r w:rsidR="00B23D3E" w:rsidRPr="000961F5">
              <w:rPr>
                <w:sz w:val="12"/>
                <w:szCs w:val="12"/>
                <w:lang w:eastAsia="x-none"/>
              </w:rPr>
              <w:instrText xml:space="preserve"> REF _Ref61981740 \r \h </w:instrText>
            </w:r>
            <w:r w:rsidR="0069787F" w:rsidRPr="000961F5">
              <w:rPr>
                <w:sz w:val="12"/>
                <w:szCs w:val="12"/>
                <w:lang w:eastAsia="x-none"/>
              </w:rPr>
              <w:instrText xml:space="preserve"> \* MERGEFORMAT </w:instrText>
            </w:r>
            <w:r w:rsidR="00B23D3E" w:rsidRPr="00381BCA">
              <w:rPr>
                <w:sz w:val="12"/>
                <w:szCs w:val="12"/>
                <w:lang w:eastAsia="x-none"/>
              </w:rPr>
            </w:r>
            <w:r w:rsidR="00B23D3E" w:rsidRPr="00381BCA">
              <w:rPr>
                <w:sz w:val="12"/>
                <w:szCs w:val="12"/>
                <w:lang w:eastAsia="x-none"/>
              </w:rPr>
              <w:fldChar w:fldCharType="separate"/>
            </w:r>
            <w:r w:rsidR="00A57E12">
              <w:rPr>
                <w:sz w:val="12"/>
                <w:szCs w:val="12"/>
                <w:lang w:eastAsia="x-none"/>
              </w:rPr>
              <w:t>2.3.3.6</w:t>
            </w:r>
            <w:r w:rsidR="00B23D3E" w:rsidRPr="00381BCA">
              <w:rPr>
                <w:sz w:val="12"/>
                <w:szCs w:val="12"/>
                <w:lang w:eastAsia="x-none"/>
              </w:rPr>
              <w:fldChar w:fldCharType="end"/>
            </w:r>
            <w:r w:rsidRPr="000961F5">
              <w:rPr>
                <w:sz w:val="12"/>
                <w:szCs w:val="12"/>
                <w:lang w:eastAsia="x-none"/>
              </w:rPr>
              <w:t>):</w:t>
            </w:r>
          </w:p>
          <w:p w14:paraId="6963D80B" w14:textId="0FB9B08A" w:rsidR="009662C1" w:rsidRPr="000961F5" w:rsidRDefault="009662C1" w:rsidP="009662C1">
            <w:pPr>
              <w:pStyle w:val="ListParagraph"/>
              <w:numPr>
                <w:ilvl w:val="0"/>
                <w:numId w:val="51"/>
              </w:numPr>
              <w:spacing w:after="0"/>
              <w:ind w:leftChars="0" w:left="227" w:hanging="227"/>
              <w:jc w:val="left"/>
              <w:rPr>
                <w:sz w:val="12"/>
                <w:szCs w:val="12"/>
                <w:lang w:eastAsia="x-none"/>
              </w:rPr>
            </w:pPr>
            <w:r w:rsidRPr="000961F5">
              <w:rPr>
                <w:sz w:val="12"/>
                <w:szCs w:val="12"/>
                <w:lang w:eastAsia="x-none"/>
              </w:rPr>
              <w:t>Sum of Top 1 holders from Top Holders List (</w:t>
            </w:r>
            <w:r w:rsidRPr="00381BCA">
              <w:rPr>
                <w:sz w:val="12"/>
                <w:szCs w:val="12"/>
                <w:lang w:eastAsia="x-none"/>
              </w:rPr>
              <w:fldChar w:fldCharType="begin"/>
            </w:r>
            <w:r w:rsidRPr="000961F5">
              <w:rPr>
                <w:sz w:val="12"/>
                <w:szCs w:val="12"/>
                <w:lang w:eastAsia="x-none"/>
              </w:rPr>
              <w:instrText xml:space="preserve"> REF _Ref58825275 \r \h  \* MERGEFORMAT </w:instrText>
            </w:r>
            <w:r w:rsidRPr="00381BCA">
              <w:rPr>
                <w:sz w:val="12"/>
                <w:szCs w:val="12"/>
                <w:lang w:eastAsia="x-none"/>
              </w:rPr>
            </w:r>
            <w:r w:rsidRPr="00381BCA">
              <w:rPr>
                <w:sz w:val="12"/>
                <w:szCs w:val="12"/>
                <w:lang w:eastAsia="x-none"/>
              </w:rPr>
              <w:fldChar w:fldCharType="separate"/>
            </w:r>
            <w:r w:rsidR="00A57E12">
              <w:rPr>
                <w:sz w:val="12"/>
                <w:szCs w:val="12"/>
                <w:lang w:eastAsia="x-none"/>
              </w:rPr>
              <w:t>2.3.7.2.1</w:t>
            </w:r>
            <w:r w:rsidRPr="00381BCA">
              <w:rPr>
                <w:sz w:val="12"/>
                <w:szCs w:val="12"/>
                <w:lang w:eastAsia="x-none"/>
              </w:rPr>
              <w:fldChar w:fldCharType="end"/>
            </w:r>
            <w:r w:rsidRPr="000961F5">
              <w:rPr>
                <w:sz w:val="12"/>
                <w:szCs w:val="12"/>
                <w:lang w:eastAsia="x-none"/>
              </w:rPr>
              <w:t xml:space="preserve"> Sponsor Confirmation Form, Field #13, column C)</w:t>
            </w:r>
          </w:p>
          <w:p w14:paraId="36641249" w14:textId="29154E7A" w:rsidR="009662C1" w:rsidRPr="000961F5" w:rsidRDefault="009662C1" w:rsidP="009662C1">
            <w:pPr>
              <w:pStyle w:val="ListParagraph"/>
              <w:numPr>
                <w:ilvl w:val="0"/>
                <w:numId w:val="51"/>
              </w:numPr>
              <w:spacing w:after="0"/>
              <w:ind w:leftChars="0" w:left="232" w:hanging="232"/>
              <w:jc w:val="left"/>
              <w:rPr>
                <w:sz w:val="12"/>
                <w:szCs w:val="12"/>
                <w:lang w:eastAsia="x-none"/>
              </w:rPr>
            </w:pPr>
            <w:r w:rsidRPr="000961F5">
              <w:rPr>
                <w:sz w:val="12"/>
                <w:szCs w:val="12"/>
                <w:lang w:eastAsia="x-none"/>
              </w:rPr>
              <w:t>Sum of Top 1-5 holders from Top Holders List (</w:t>
            </w:r>
            <w:r w:rsidRPr="00381BCA">
              <w:rPr>
                <w:sz w:val="12"/>
                <w:szCs w:val="12"/>
                <w:lang w:eastAsia="x-none"/>
              </w:rPr>
              <w:fldChar w:fldCharType="begin"/>
            </w:r>
            <w:r w:rsidRPr="000961F5">
              <w:rPr>
                <w:sz w:val="12"/>
                <w:szCs w:val="12"/>
                <w:lang w:eastAsia="x-none"/>
              </w:rPr>
              <w:instrText xml:space="preserve"> REF _Ref58825275 \r \h  \* MERGEFORMAT </w:instrText>
            </w:r>
            <w:r w:rsidRPr="00381BCA">
              <w:rPr>
                <w:sz w:val="12"/>
                <w:szCs w:val="12"/>
                <w:lang w:eastAsia="x-none"/>
              </w:rPr>
            </w:r>
            <w:r w:rsidRPr="00381BCA">
              <w:rPr>
                <w:sz w:val="12"/>
                <w:szCs w:val="12"/>
                <w:lang w:eastAsia="x-none"/>
              </w:rPr>
              <w:fldChar w:fldCharType="separate"/>
            </w:r>
            <w:r w:rsidR="00A57E12">
              <w:rPr>
                <w:sz w:val="12"/>
                <w:szCs w:val="12"/>
                <w:lang w:eastAsia="x-none"/>
              </w:rPr>
              <w:t>2.3.7.2.1</w:t>
            </w:r>
            <w:r w:rsidRPr="00381BCA">
              <w:rPr>
                <w:sz w:val="12"/>
                <w:szCs w:val="12"/>
                <w:lang w:eastAsia="x-none"/>
              </w:rPr>
              <w:fldChar w:fldCharType="end"/>
            </w:r>
            <w:r w:rsidRPr="000961F5">
              <w:rPr>
                <w:sz w:val="12"/>
                <w:szCs w:val="12"/>
                <w:lang w:eastAsia="x-none"/>
              </w:rPr>
              <w:t xml:space="preserve"> Sponsor Confirmation Form, Field #13, column C)</w:t>
            </w:r>
          </w:p>
          <w:p w14:paraId="381E50C3" w14:textId="40320BEC" w:rsidR="009662C1" w:rsidRPr="000961F5" w:rsidRDefault="009662C1" w:rsidP="009662C1">
            <w:pPr>
              <w:pStyle w:val="ListParagraph"/>
              <w:numPr>
                <w:ilvl w:val="0"/>
                <w:numId w:val="51"/>
              </w:numPr>
              <w:spacing w:after="0"/>
              <w:ind w:leftChars="0" w:left="232" w:hanging="232"/>
              <w:jc w:val="left"/>
              <w:rPr>
                <w:sz w:val="12"/>
                <w:szCs w:val="12"/>
                <w:lang w:eastAsia="x-none"/>
              </w:rPr>
            </w:pPr>
            <w:r w:rsidRPr="000961F5">
              <w:rPr>
                <w:sz w:val="12"/>
                <w:szCs w:val="12"/>
                <w:lang w:eastAsia="x-none"/>
              </w:rPr>
              <w:t>Sum of Top 1-10 holders from Top Holders List (</w:t>
            </w:r>
            <w:r w:rsidRPr="00381BCA">
              <w:rPr>
                <w:sz w:val="12"/>
                <w:szCs w:val="12"/>
                <w:lang w:eastAsia="x-none"/>
              </w:rPr>
              <w:fldChar w:fldCharType="begin"/>
            </w:r>
            <w:r w:rsidRPr="000961F5">
              <w:rPr>
                <w:sz w:val="12"/>
                <w:szCs w:val="12"/>
                <w:lang w:eastAsia="x-none"/>
              </w:rPr>
              <w:instrText xml:space="preserve"> REF _Ref58825275 \r \h  \* MERGEFORMAT </w:instrText>
            </w:r>
            <w:r w:rsidRPr="00381BCA">
              <w:rPr>
                <w:sz w:val="12"/>
                <w:szCs w:val="12"/>
                <w:lang w:eastAsia="x-none"/>
              </w:rPr>
            </w:r>
            <w:r w:rsidRPr="00381BCA">
              <w:rPr>
                <w:sz w:val="12"/>
                <w:szCs w:val="12"/>
                <w:lang w:eastAsia="x-none"/>
              </w:rPr>
              <w:fldChar w:fldCharType="separate"/>
            </w:r>
            <w:r w:rsidR="00A57E12">
              <w:rPr>
                <w:sz w:val="12"/>
                <w:szCs w:val="12"/>
                <w:lang w:eastAsia="x-none"/>
              </w:rPr>
              <w:t>2.3.7.2.1</w:t>
            </w:r>
            <w:r w:rsidRPr="00381BCA">
              <w:rPr>
                <w:sz w:val="12"/>
                <w:szCs w:val="12"/>
                <w:lang w:eastAsia="x-none"/>
              </w:rPr>
              <w:fldChar w:fldCharType="end"/>
            </w:r>
            <w:r w:rsidRPr="000961F5">
              <w:rPr>
                <w:sz w:val="12"/>
                <w:szCs w:val="12"/>
                <w:lang w:eastAsia="x-none"/>
              </w:rPr>
              <w:t xml:space="preserve"> Sponsor Confirmation Form, Field #13, column C)</w:t>
            </w:r>
          </w:p>
          <w:p w14:paraId="7E0D254C" w14:textId="345F7E60" w:rsidR="009662C1" w:rsidRPr="000961F5" w:rsidRDefault="009662C1" w:rsidP="009662C1">
            <w:pPr>
              <w:pStyle w:val="ListParagraph"/>
              <w:numPr>
                <w:ilvl w:val="0"/>
                <w:numId w:val="51"/>
              </w:numPr>
              <w:spacing w:after="0"/>
              <w:ind w:leftChars="0" w:left="232" w:hanging="232"/>
              <w:jc w:val="left"/>
              <w:rPr>
                <w:sz w:val="12"/>
                <w:szCs w:val="12"/>
                <w:lang w:eastAsia="x-none"/>
              </w:rPr>
            </w:pPr>
            <w:r w:rsidRPr="000961F5">
              <w:rPr>
                <w:sz w:val="12"/>
                <w:szCs w:val="12"/>
                <w:lang w:eastAsia="x-none"/>
              </w:rPr>
              <w:t>Sum of Top 1-25 holders from Top Holders List (</w:t>
            </w:r>
            <w:r w:rsidRPr="00381BCA">
              <w:rPr>
                <w:sz w:val="12"/>
                <w:szCs w:val="12"/>
                <w:lang w:eastAsia="x-none"/>
              </w:rPr>
              <w:fldChar w:fldCharType="begin"/>
            </w:r>
            <w:r w:rsidRPr="000961F5">
              <w:rPr>
                <w:sz w:val="12"/>
                <w:szCs w:val="12"/>
                <w:lang w:eastAsia="x-none"/>
              </w:rPr>
              <w:instrText xml:space="preserve"> REF _Ref58825275 \r \h  \* MERGEFORMAT </w:instrText>
            </w:r>
            <w:r w:rsidRPr="00381BCA">
              <w:rPr>
                <w:sz w:val="12"/>
                <w:szCs w:val="12"/>
                <w:lang w:eastAsia="x-none"/>
              </w:rPr>
            </w:r>
            <w:r w:rsidRPr="00381BCA">
              <w:rPr>
                <w:sz w:val="12"/>
                <w:szCs w:val="12"/>
                <w:lang w:eastAsia="x-none"/>
              </w:rPr>
              <w:fldChar w:fldCharType="separate"/>
            </w:r>
            <w:r w:rsidR="00A57E12">
              <w:rPr>
                <w:sz w:val="12"/>
                <w:szCs w:val="12"/>
                <w:lang w:eastAsia="x-none"/>
              </w:rPr>
              <w:t>2.3.7.2.1</w:t>
            </w:r>
            <w:r w:rsidRPr="00381BCA">
              <w:rPr>
                <w:sz w:val="12"/>
                <w:szCs w:val="12"/>
                <w:lang w:eastAsia="x-none"/>
              </w:rPr>
              <w:fldChar w:fldCharType="end"/>
            </w:r>
            <w:r w:rsidRPr="000961F5">
              <w:rPr>
                <w:sz w:val="12"/>
                <w:szCs w:val="12"/>
                <w:lang w:eastAsia="x-none"/>
              </w:rPr>
              <w:t xml:space="preserve"> Sponsor Confirmation Form, Field #13, column C)</w:t>
            </w:r>
          </w:p>
        </w:tc>
      </w:tr>
      <w:tr w:rsidR="009662C1" w:rsidRPr="000961F5" w14:paraId="39D68EEF" w14:textId="77777777" w:rsidTr="009662C1">
        <w:tc>
          <w:tcPr>
            <w:tcW w:w="704" w:type="dxa"/>
          </w:tcPr>
          <w:p w14:paraId="5A31B7BD" w14:textId="77777777" w:rsidR="009662C1" w:rsidRPr="000961F5" w:rsidRDefault="009662C1" w:rsidP="009662C1">
            <w:pPr>
              <w:spacing w:after="0"/>
              <w:ind w:left="0"/>
              <w:jc w:val="left"/>
              <w:rPr>
                <w:sz w:val="12"/>
                <w:szCs w:val="12"/>
                <w:lang w:eastAsia="x-none"/>
              </w:rPr>
            </w:pPr>
            <w:r w:rsidRPr="000961F5">
              <w:rPr>
                <w:sz w:val="12"/>
                <w:szCs w:val="12"/>
                <w:lang w:eastAsia="x-none"/>
              </w:rPr>
              <w:t>B</w:t>
            </w:r>
          </w:p>
        </w:tc>
        <w:tc>
          <w:tcPr>
            <w:tcW w:w="9781" w:type="dxa"/>
          </w:tcPr>
          <w:p w14:paraId="4062AFF7" w14:textId="1CE9FB34" w:rsidR="009662C1" w:rsidRPr="000961F5" w:rsidRDefault="009662C1" w:rsidP="009662C1">
            <w:pPr>
              <w:spacing w:after="0"/>
              <w:ind w:left="0"/>
              <w:jc w:val="left"/>
              <w:rPr>
                <w:sz w:val="12"/>
                <w:szCs w:val="12"/>
                <w:lang w:eastAsia="x-none"/>
              </w:rPr>
            </w:pPr>
            <w:r w:rsidRPr="000961F5">
              <w:rPr>
                <w:sz w:val="12"/>
                <w:szCs w:val="12"/>
                <w:lang w:eastAsia="x-none"/>
              </w:rPr>
              <w:t>Number of [Security type] held immediately following the offer (</w:t>
            </w:r>
            <w:r w:rsidRPr="00381BCA">
              <w:rPr>
                <w:sz w:val="12"/>
                <w:szCs w:val="12"/>
                <w:lang w:eastAsia="x-none"/>
              </w:rPr>
              <w:fldChar w:fldCharType="begin"/>
            </w:r>
            <w:r w:rsidRPr="000961F5">
              <w:rPr>
                <w:sz w:val="12"/>
                <w:szCs w:val="12"/>
                <w:lang w:eastAsia="x-none"/>
              </w:rPr>
              <w:instrText xml:space="preserve"> REF _Ref58825275 \r \h  \* MERGEFORMAT </w:instrText>
            </w:r>
            <w:r w:rsidRPr="00381BCA">
              <w:rPr>
                <w:sz w:val="12"/>
                <w:szCs w:val="12"/>
                <w:lang w:eastAsia="x-none"/>
              </w:rPr>
            </w:r>
            <w:r w:rsidRPr="00381BCA">
              <w:rPr>
                <w:sz w:val="12"/>
                <w:szCs w:val="12"/>
                <w:lang w:eastAsia="x-none"/>
              </w:rPr>
              <w:fldChar w:fldCharType="separate"/>
            </w:r>
            <w:r w:rsidR="00A57E12">
              <w:rPr>
                <w:sz w:val="12"/>
                <w:szCs w:val="12"/>
                <w:lang w:eastAsia="x-none"/>
              </w:rPr>
              <w:t>2.3.7.2.1</w:t>
            </w:r>
            <w:r w:rsidRPr="00381BCA">
              <w:rPr>
                <w:sz w:val="12"/>
                <w:szCs w:val="12"/>
                <w:lang w:eastAsia="x-none"/>
              </w:rPr>
              <w:fldChar w:fldCharType="end"/>
            </w:r>
            <w:r w:rsidRPr="000961F5">
              <w:rPr>
                <w:sz w:val="12"/>
                <w:szCs w:val="12"/>
                <w:lang w:eastAsia="x-none"/>
              </w:rPr>
              <w:t xml:space="preserve"> Sponsor Confirmation Form, Field #13, column D):</w:t>
            </w:r>
          </w:p>
          <w:p w14:paraId="25057C8F" w14:textId="33D85A3A" w:rsidR="009662C1" w:rsidRPr="000961F5" w:rsidRDefault="009662C1" w:rsidP="009662C1">
            <w:pPr>
              <w:pStyle w:val="ListParagraph"/>
              <w:numPr>
                <w:ilvl w:val="0"/>
                <w:numId w:val="104"/>
              </w:numPr>
              <w:spacing w:after="0"/>
              <w:ind w:leftChars="0" w:left="227" w:hanging="227"/>
              <w:jc w:val="left"/>
              <w:rPr>
                <w:sz w:val="12"/>
                <w:szCs w:val="12"/>
                <w:lang w:eastAsia="x-none"/>
              </w:rPr>
            </w:pPr>
            <w:r w:rsidRPr="000961F5">
              <w:rPr>
                <w:sz w:val="12"/>
                <w:szCs w:val="12"/>
                <w:lang w:eastAsia="x-none"/>
              </w:rPr>
              <w:t>Sum of Top 1 holders from Top Holders List (</w:t>
            </w:r>
            <w:r w:rsidRPr="00381BCA">
              <w:rPr>
                <w:sz w:val="12"/>
                <w:szCs w:val="12"/>
                <w:lang w:eastAsia="x-none"/>
              </w:rPr>
              <w:fldChar w:fldCharType="begin"/>
            </w:r>
            <w:r w:rsidRPr="000961F5">
              <w:rPr>
                <w:sz w:val="12"/>
                <w:szCs w:val="12"/>
                <w:lang w:eastAsia="x-none"/>
              </w:rPr>
              <w:instrText xml:space="preserve"> REF _Ref58825275 \r \h  \* MERGEFORMAT </w:instrText>
            </w:r>
            <w:r w:rsidRPr="00381BCA">
              <w:rPr>
                <w:sz w:val="12"/>
                <w:szCs w:val="12"/>
                <w:lang w:eastAsia="x-none"/>
              </w:rPr>
            </w:r>
            <w:r w:rsidRPr="00381BCA">
              <w:rPr>
                <w:sz w:val="12"/>
                <w:szCs w:val="12"/>
                <w:lang w:eastAsia="x-none"/>
              </w:rPr>
              <w:fldChar w:fldCharType="separate"/>
            </w:r>
            <w:r w:rsidR="00A57E12">
              <w:rPr>
                <w:sz w:val="12"/>
                <w:szCs w:val="12"/>
                <w:lang w:eastAsia="x-none"/>
              </w:rPr>
              <w:t>2.3.7.2.1</w:t>
            </w:r>
            <w:r w:rsidRPr="00381BCA">
              <w:rPr>
                <w:sz w:val="12"/>
                <w:szCs w:val="12"/>
                <w:lang w:eastAsia="x-none"/>
              </w:rPr>
              <w:fldChar w:fldCharType="end"/>
            </w:r>
            <w:r w:rsidRPr="000961F5">
              <w:rPr>
                <w:sz w:val="12"/>
                <w:szCs w:val="12"/>
                <w:lang w:eastAsia="x-none"/>
              </w:rPr>
              <w:t xml:space="preserve"> Sponsor Confirmation Form, Field #13, column D)</w:t>
            </w:r>
          </w:p>
          <w:p w14:paraId="5E884E04" w14:textId="36FE08C7" w:rsidR="009662C1" w:rsidRPr="000961F5" w:rsidRDefault="009662C1" w:rsidP="009662C1">
            <w:pPr>
              <w:pStyle w:val="ListParagraph"/>
              <w:numPr>
                <w:ilvl w:val="0"/>
                <w:numId w:val="104"/>
              </w:numPr>
              <w:spacing w:after="0"/>
              <w:ind w:leftChars="0" w:left="227" w:hanging="227"/>
              <w:jc w:val="left"/>
              <w:rPr>
                <w:sz w:val="12"/>
                <w:szCs w:val="12"/>
                <w:lang w:eastAsia="x-none"/>
              </w:rPr>
            </w:pPr>
            <w:r w:rsidRPr="000961F5">
              <w:rPr>
                <w:sz w:val="12"/>
                <w:szCs w:val="12"/>
                <w:lang w:eastAsia="x-none"/>
              </w:rPr>
              <w:t>Sum of Top 1-5 holders from Top Holders List (</w:t>
            </w:r>
            <w:r w:rsidRPr="00381BCA">
              <w:rPr>
                <w:sz w:val="12"/>
                <w:szCs w:val="12"/>
                <w:lang w:eastAsia="x-none"/>
              </w:rPr>
              <w:fldChar w:fldCharType="begin"/>
            </w:r>
            <w:r w:rsidRPr="000961F5">
              <w:rPr>
                <w:sz w:val="12"/>
                <w:szCs w:val="12"/>
                <w:lang w:eastAsia="x-none"/>
              </w:rPr>
              <w:instrText xml:space="preserve"> REF _Ref58825275 \r \h  \* MERGEFORMAT </w:instrText>
            </w:r>
            <w:r w:rsidRPr="00381BCA">
              <w:rPr>
                <w:sz w:val="12"/>
                <w:szCs w:val="12"/>
                <w:lang w:eastAsia="x-none"/>
              </w:rPr>
            </w:r>
            <w:r w:rsidRPr="00381BCA">
              <w:rPr>
                <w:sz w:val="12"/>
                <w:szCs w:val="12"/>
                <w:lang w:eastAsia="x-none"/>
              </w:rPr>
              <w:fldChar w:fldCharType="separate"/>
            </w:r>
            <w:r w:rsidR="00A57E12">
              <w:rPr>
                <w:sz w:val="12"/>
                <w:szCs w:val="12"/>
                <w:lang w:eastAsia="x-none"/>
              </w:rPr>
              <w:t>2.3.7.2.1</w:t>
            </w:r>
            <w:r w:rsidRPr="00381BCA">
              <w:rPr>
                <w:sz w:val="12"/>
                <w:szCs w:val="12"/>
                <w:lang w:eastAsia="x-none"/>
              </w:rPr>
              <w:fldChar w:fldCharType="end"/>
            </w:r>
            <w:r w:rsidRPr="000961F5">
              <w:rPr>
                <w:sz w:val="12"/>
                <w:szCs w:val="12"/>
                <w:lang w:eastAsia="x-none"/>
              </w:rPr>
              <w:t xml:space="preserve"> Sponsor Confirmation Form, Field #13, column D)</w:t>
            </w:r>
          </w:p>
          <w:p w14:paraId="2E25E804" w14:textId="002ED143" w:rsidR="009662C1" w:rsidRPr="000961F5" w:rsidRDefault="009662C1" w:rsidP="009662C1">
            <w:pPr>
              <w:pStyle w:val="ListParagraph"/>
              <w:numPr>
                <w:ilvl w:val="0"/>
                <w:numId w:val="104"/>
              </w:numPr>
              <w:spacing w:after="0"/>
              <w:ind w:leftChars="0" w:left="227" w:hanging="227"/>
              <w:jc w:val="left"/>
              <w:rPr>
                <w:sz w:val="12"/>
                <w:szCs w:val="12"/>
                <w:lang w:eastAsia="x-none"/>
              </w:rPr>
            </w:pPr>
            <w:r w:rsidRPr="000961F5">
              <w:rPr>
                <w:sz w:val="12"/>
                <w:szCs w:val="12"/>
                <w:lang w:eastAsia="x-none"/>
              </w:rPr>
              <w:t>Sum of Top 1-10 holders from Top Holders List (</w:t>
            </w:r>
            <w:r w:rsidRPr="00381BCA">
              <w:rPr>
                <w:sz w:val="12"/>
                <w:szCs w:val="12"/>
                <w:lang w:eastAsia="x-none"/>
              </w:rPr>
              <w:fldChar w:fldCharType="begin"/>
            </w:r>
            <w:r w:rsidRPr="000961F5">
              <w:rPr>
                <w:sz w:val="12"/>
                <w:szCs w:val="12"/>
                <w:lang w:eastAsia="x-none"/>
              </w:rPr>
              <w:instrText xml:space="preserve"> REF _Ref58825275 \r \h  \* MERGEFORMAT </w:instrText>
            </w:r>
            <w:r w:rsidRPr="00381BCA">
              <w:rPr>
                <w:sz w:val="12"/>
                <w:szCs w:val="12"/>
                <w:lang w:eastAsia="x-none"/>
              </w:rPr>
            </w:r>
            <w:r w:rsidRPr="00381BCA">
              <w:rPr>
                <w:sz w:val="12"/>
                <w:szCs w:val="12"/>
                <w:lang w:eastAsia="x-none"/>
              </w:rPr>
              <w:fldChar w:fldCharType="separate"/>
            </w:r>
            <w:r w:rsidR="00A57E12">
              <w:rPr>
                <w:sz w:val="12"/>
                <w:szCs w:val="12"/>
                <w:lang w:eastAsia="x-none"/>
              </w:rPr>
              <w:t>2.3.7.2.1</w:t>
            </w:r>
            <w:r w:rsidRPr="00381BCA">
              <w:rPr>
                <w:sz w:val="12"/>
                <w:szCs w:val="12"/>
                <w:lang w:eastAsia="x-none"/>
              </w:rPr>
              <w:fldChar w:fldCharType="end"/>
            </w:r>
            <w:r w:rsidRPr="000961F5">
              <w:rPr>
                <w:sz w:val="12"/>
                <w:szCs w:val="12"/>
                <w:lang w:eastAsia="x-none"/>
              </w:rPr>
              <w:t xml:space="preserve"> Sponsor Confirmation Form, Field #13, column D)</w:t>
            </w:r>
          </w:p>
          <w:p w14:paraId="7F429EE4" w14:textId="74ABDB32" w:rsidR="009662C1" w:rsidRPr="000961F5" w:rsidRDefault="009662C1" w:rsidP="009662C1">
            <w:pPr>
              <w:pStyle w:val="ListParagraph"/>
              <w:numPr>
                <w:ilvl w:val="0"/>
                <w:numId w:val="104"/>
              </w:numPr>
              <w:spacing w:after="0"/>
              <w:ind w:leftChars="0" w:left="227" w:hanging="227"/>
              <w:jc w:val="left"/>
              <w:rPr>
                <w:sz w:val="12"/>
                <w:szCs w:val="12"/>
                <w:lang w:eastAsia="x-none"/>
              </w:rPr>
            </w:pPr>
            <w:r w:rsidRPr="000961F5">
              <w:rPr>
                <w:sz w:val="12"/>
                <w:szCs w:val="12"/>
                <w:lang w:eastAsia="x-none"/>
              </w:rPr>
              <w:t>Sum of Top 1-25 holders from Top Holders List (</w:t>
            </w:r>
            <w:r w:rsidRPr="00381BCA">
              <w:rPr>
                <w:sz w:val="12"/>
                <w:szCs w:val="12"/>
                <w:lang w:eastAsia="x-none"/>
              </w:rPr>
              <w:fldChar w:fldCharType="begin"/>
            </w:r>
            <w:r w:rsidRPr="000961F5">
              <w:rPr>
                <w:sz w:val="12"/>
                <w:szCs w:val="12"/>
                <w:lang w:eastAsia="x-none"/>
              </w:rPr>
              <w:instrText xml:space="preserve"> REF _Ref58825275 \r \h  \* MERGEFORMAT </w:instrText>
            </w:r>
            <w:r w:rsidRPr="00381BCA">
              <w:rPr>
                <w:sz w:val="12"/>
                <w:szCs w:val="12"/>
                <w:lang w:eastAsia="x-none"/>
              </w:rPr>
            </w:r>
            <w:r w:rsidRPr="00381BCA">
              <w:rPr>
                <w:sz w:val="12"/>
                <w:szCs w:val="12"/>
                <w:lang w:eastAsia="x-none"/>
              </w:rPr>
              <w:fldChar w:fldCharType="separate"/>
            </w:r>
            <w:r w:rsidR="00A57E12">
              <w:rPr>
                <w:sz w:val="12"/>
                <w:szCs w:val="12"/>
                <w:lang w:eastAsia="x-none"/>
              </w:rPr>
              <w:t>2.3.7.2.1</w:t>
            </w:r>
            <w:r w:rsidRPr="00381BCA">
              <w:rPr>
                <w:sz w:val="12"/>
                <w:szCs w:val="12"/>
                <w:lang w:eastAsia="x-none"/>
              </w:rPr>
              <w:fldChar w:fldCharType="end"/>
            </w:r>
            <w:r w:rsidRPr="000961F5">
              <w:rPr>
                <w:sz w:val="12"/>
                <w:szCs w:val="12"/>
                <w:lang w:eastAsia="x-none"/>
              </w:rPr>
              <w:t xml:space="preserve"> Sponsor Confirmation Form, Field #13, column D)</w:t>
            </w:r>
          </w:p>
        </w:tc>
      </w:tr>
      <w:tr w:rsidR="009662C1" w:rsidRPr="000961F5" w14:paraId="1431F51F" w14:textId="77777777" w:rsidTr="009662C1">
        <w:tc>
          <w:tcPr>
            <w:tcW w:w="704" w:type="dxa"/>
          </w:tcPr>
          <w:p w14:paraId="77363545" w14:textId="77777777" w:rsidR="009662C1" w:rsidRPr="000961F5" w:rsidRDefault="009662C1" w:rsidP="009662C1">
            <w:pPr>
              <w:spacing w:after="0"/>
              <w:ind w:left="0"/>
              <w:jc w:val="left"/>
              <w:rPr>
                <w:sz w:val="12"/>
                <w:szCs w:val="12"/>
                <w:lang w:eastAsia="x-none"/>
              </w:rPr>
            </w:pPr>
            <w:r w:rsidRPr="000961F5">
              <w:rPr>
                <w:sz w:val="12"/>
                <w:szCs w:val="12"/>
                <w:lang w:eastAsia="x-none"/>
              </w:rPr>
              <w:t>C</w:t>
            </w:r>
          </w:p>
        </w:tc>
        <w:tc>
          <w:tcPr>
            <w:tcW w:w="9781" w:type="dxa"/>
          </w:tcPr>
          <w:p w14:paraId="75A69F16"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A / (Final Size of the Institutional Offer </w:t>
            </w:r>
            <w:r w:rsidRPr="000961F5">
              <w:rPr>
                <w:b/>
                <w:sz w:val="12"/>
                <w:szCs w:val="12"/>
                <w:lang w:eastAsia="x-none"/>
              </w:rPr>
              <w:t>[Sub-placing arrangement Field #7]</w:t>
            </w:r>
            <w:r w:rsidRPr="000961F5">
              <w:rPr>
                <w:sz w:val="12"/>
                <w:szCs w:val="12"/>
                <w:lang w:eastAsia="x-none"/>
              </w:rPr>
              <w:t xml:space="preserve"> - Over-allocation (Number of [Security type]) </w:t>
            </w:r>
            <w:r w:rsidRPr="000961F5">
              <w:rPr>
                <w:b/>
                <w:sz w:val="12"/>
                <w:szCs w:val="12"/>
                <w:lang w:eastAsia="x-none"/>
              </w:rPr>
              <w:t>[Sub-placing arrangement Field #6]</w:t>
            </w:r>
            <w:r w:rsidRPr="000961F5">
              <w:rPr>
                <w:sz w:val="12"/>
                <w:szCs w:val="12"/>
                <w:lang w:eastAsia="x-none"/>
              </w:rPr>
              <w:t>)</w:t>
            </w:r>
          </w:p>
        </w:tc>
      </w:tr>
      <w:tr w:rsidR="009662C1" w:rsidRPr="000961F5" w14:paraId="27C5FAE8" w14:textId="77777777" w:rsidTr="009662C1">
        <w:tc>
          <w:tcPr>
            <w:tcW w:w="704" w:type="dxa"/>
          </w:tcPr>
          <w:p w14:paraId="5B956FEA" w14:textId="77777777" w:rsidR="009662C1" w:rsidRPr="000961F5" w:rsidRDefault="009662C1" w:rsidP="009662C1">
            <w:pPr>
              <w:spacing w:after="0"/>
              <w:ind w:left="0"/>
              <w:jc w:val="left"/>
              <w:rPr>
                <w:sz w:val="12"/>
                <w:szCs w:val="12"/>
                <w:lang w:eastAsia="x-none"/>
              </w:rPr>
            </w:pPr>
            <w:r w:rsidRPr="000961F5">
              <w:rPr>
                <w:sz w:val="12"/>
                <w:szCs w:val="12"/>
                <w:lang w:eastAsia="x-none"/>
              </w:rPr>
              <w:t>D</w:t>
            </w:r>
          </w:p>
        </w:tc>
        <w:tc>
          <w:tcPr>
            <w:tcW w:w="9781" w:type="dxa"/>
          </w:tcPr>
          <w:p w14:paraId="0EF3530E"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A / (Number of Offer [Security type] </w:t>
            </w:r>
            <w:r w:rsidRPr="000961F5">
              <w:rPr>
                <w:b/>
                <w:sz w:val="12"/>
                <w:szCs w:val="12"/>
                <w:lang w:eastAsia="x-none"/>
              </w:rPr>
              <w:t>[IPO Initiation Field #31]</w:t>
            </w:r>
            <w:r w:rsidRPr="000961F5">
              <w:rPr>
                <w:sz w:val="12"/>
                <w:szCs w:val="12"/>
                <w:lang w:eastAsia="x-none"/>
              </w:rPr>
              <w:t xml:space="preserve"> + Total Exercised Offer Size Adjustment Option (Number of [Security type]) </w:t>
            </w:r>
            <w:r w:rsidRPr="000961F5">
              <w:rPr>
                <w:b/>
                <w:sz w:val="12"/>
                <w:szCs w:val="12"/>
                <w:lang w:eastAsia="x-none"/>
              </w:rPr>
              <w:t>[Sub-placing arrangement Field #5]</w:t>
            </w:r>
            <w:r w:rsidRPr="000961F5">
              <w:rPr>
                <w:sz w:val="12"/>
                <w:szCs w:val="12"/>
                <w:lang w:eastAsia="x-none"/>
              </w:rPr>
              <w:t>)</w:t>
            </w:r>
          </w:p>
        </w:tc>
      </w:tr>
      <w:tr w:rsidR="009662C1" w:rsidRPr="000961F5" w14:paraId="063A315D" w14:textId="77777777" w:rsidTr="009662C1">
        <w:tc>
          <w:tcPr>
            <w:tcW w:w="704" w:type="dxa"/>
          </w:tcPr>
          <w:p w14:paraId="7137604F" w14:textId="77777777" w:rsidR="009662C1" w:rsidRPr="000961F5" w:rsidRDefault="009662C1" w:rsidP="009662C1">
            <w:pPr>
              <w:spacing w:after="0"/>
              <w:ind w:left="0"/>
              <w:jc w:val="left"/>
              <w:rPr>
                <w:sz w:val="12"/>
                <w:szCs w:val="12"/>
                <w:lang w:eastAsia="x-none"/>
              </w:rPr>
            </w:pPr>
            <w:r w:rsidRPr="000961F5">
              <w:rPr>
                <w:sz w:val="12"/>
                <w:szCs w:val="12"/>
                <w:lang w:eastAsia="x-none"/>
              </w:rPr>
              <w:t>E</w:t>
            </w:r>
          </w:p>
        </w:tc>
        <w:tc>
          <w:tcPr>
            <w:tcW w:w="9781" w:type="dxa"/>
          </w:tcPr>
          <w:p w14:paraId="7476A238"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A / (Total Issued Capital After Listing </w:t>
            </w:r>
            <w:r w:rsidRPr="000961F5">
              <w:rPr>
                <w:b/>
                <w:sz w:val="12"/>
                <w:szCs w:val="12"/>
                <w:lang w:eastAsia="x-none"/>
              </w:rPr>
              <w:t>[Sub-placing arrangement Field #8]</w:t>
            </w:r>
            <w:r w:rsidRPr="000961F5">
              <w:rPr>
                <w:sz w:val="12"/>
                <w:szCs w:val="12"/>
                <w:lang w:eastAsia="x-none"/>
              </w:rPr>
              <w:t xml:space="preserve"> </w:t>
            </w:r>
          </w:p>
        </w:tc>
      </w:tr>
      <w:tr w:rsidR="009662C1" w:rsidRPr="000961F5" w14:paraId="3D611A8A" w14:textId="77777777" w:rsidTr="009662C1">
        <w:tc>
          <w:tcPr>
            <w:tcW w:w="704" w:type="dxa"/>
          </w:tcPr>
          <w:p w14:paraId="0184695F" w14:textId="77777777" w:rsidR="009662C1" w:rsidRPr="000961F5" w:rsidRDefault="009662C1" w:rsidP="009662C1">
            <w:pPr>
              <w:spacing w:after="0"/>
              <w:ind w:left="0"/>
              <w:jc w:val="left"/>
              <w:rPr>
                <w:sz w:val="12"/>
                <w:szCs w:val="12"/>
                <w:lang w:eastAsia="x-none"/>
              </w:rPr>
            </w:pPr>
            <w:r w:rsidRPr="000961F5">
              <w:rPr>
                <w:sz w:val="12"/>
                <w:szCs w:val="12"/>
                <w:lang w:eastAsia="x-none"/>
              </w:rPr>
              <w:t>F</w:t>
            </w:r>
          </w:p>
        </w:tc>
        <w:tc>
          <w:tcPr>
            <w:tcW w:w="9781" w:type="dxa"/>
          </w:tcPr>
          <w:p w14:paraId="4FCB17E9"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A / Final Size of the Institutional Offer </w:t>
            </w:r>
            <w:r w:rsidRPr="000961F5">
              <w:rPr>
                <w:b/>
                <w:sz w:val="12"/>
                <w:szCs w:val="12"/>
                <w:lang w:eastAsia="x-none"/>
              </w:rPr>
              <w:t>[Sub-placing arrangement Field #7]</w:t>
            </w:r>
          </w:p>
        </w:tc>
      </w:tr>
      <w:tr w:rsidR="009662C1" w:rsidRPr="000961F5" w14:paraId="3B4854E9" w14:textId="77777777" w:rsidTr="009662C1">
        <w:tc>
          <w:tcPr>
            <w:tcW w:w="704" w:type="dxa"/>
          </w:tcPr>
          <w:p w14:paraId="5143FDB8" w14:textId="77777777" w:rsidR="009662C1" w:rsidRPr="000961F5" w:rsidRDefault="009662C1" w:rsidP="009662C1">
            <w:pPr>
              <w:spacing w:after="0"/>
              <w:ind w:left="0"/>
              <w:jc w:val="left"/>
              <w:rPr>
                <w:sz w:val="12"/>
                <w:szCs w:val="12"/>
                <w:lang w:eastAsia="x-none"/>
              </w:rPr>
            </w:pPr>
            <w:r w:rsidRPr="000961F5">
              <w:rPr>
                <w:sz w:val="12"/>
                <w:szCs w:val="12"/>
                <w:lang w:eastAsia="x-none"/>
              </w:rPr>
              <w:t>G</w:t>
            </w:r>
          </w:p>
        </w:tc>
        <w:tc>
          <w:tcPr>
            <w:tcW w:w="9781" w:type="dxa"/>
          </w:tcPr>
          <w:p w14:paraId="386950AA"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A / (Number of Offer [Security type] </w:t>
            </w:r>
            <w:r w:rsidRPr="000961F5">
              <w:rPr>
                <w:b/>
                <w:sz w:val="12"/>
                <w:szCs w:val="12"/>
                <w:lang w:eastAsia="x-none"/>
              </w:rPr>
              <w:t>[IPO Initiation Field #31]</w:t>
            </w:r>
            <w:r w:rsidRPr="000961F5">
              <w:rPr>
                <w:sz w:val="12"/>
                <w:szCs w:val="12"/>
                <w:lang w:eastAsia="x-none"/>
              </w:rPr>
              <w:t xml:space="preserve"> + Total Exercised Offer Size Adjustment Option (Number of [Security type]) </w:t>
            </w:r>
            <w:r w:rsidRPr="000961F5">
              <w:rPr>
                <w:b/>
                <w:sz w:val="12"/>
                <w:szCs w:val="12"/>
                <w:lang w:eastAsia="x-none"/>
              </w:rPr>
              <w:t xml:space="preserve">[Sub-placing arrangement Field #5] </w:t>
            </w:r>
            <w:r w:rsidRPr="000961F5">
              <w:rPr>
                <w:sz w:val="12"/>
                <w:szCs w:val="12"/>
                <w:lang w:eastAsia="x-none"/>
              </w:rPr>
              <w:t xml:space="preserve">+ Over-allocation (Number of [Security type]) </w:t>
            </w:r>
            <w:r w:rsidRPr="000961F5">
              <w:rPr>
                <w:b/>
                <w:sz w:val="12"/>
                <w:szCs w:val="12"/>
                <w:lang w:eastAsia="x-none"/>
              </w:rPr>
              <w:t>[Sub-placing arrangement Field #6]</w:t>
            </w:r>
            <w:r w:rsidRPr="000961F5">
              <w:rPr>
                <w:sz w:val="12"/>
                <w:szCs w:val="12"/>
                <w:lang w:eastAsia="x-none"/>
              </w:rPr>
              <w:t>)</w:t>
            </w:r>
          </w:p>
        </w:tc>
      </w:tr>
      <w:tr w:rsidR="009662C1" w:rsidRPr="000961F5" w14:paraId="49144DD9" w14:textId="77777777" w:rsidTr="009662C1">
        <w:tc>
          <w:tcPr>
            <w:tcW w:w="704" w:type="dxa"/>
          </w:tcPr>
          <w:p w14:paraId="60EE4F9A" w14:textId="77777777" w:rsidR="009662C1" w:rsidRPr="000961F5" w:rsidRDefault="009662C1" w:rsidP="009662C1">
            <w:pPr>
              <w:spacing w:after="0"/>
              <w:ind w:left="0"/>
              <w:jc w:val="left"/>
              <w:rPr>
                <w:sz w:val="12"/>
                <w:szCs w:val="12"/>
                <w:lang w:eastAsia="x-none"/>
              </w:rPr>
            </w:pPr>
            <w:r w:rsidRPr="000961F5">
              <w:rPr>
                <w:sz w:val="12"/>
                <w:szCs w:val="12"/>
                <w:lang w:eastAsia="x-none"/>
              </w:rPr>
              <w:t>H</w:t>
            </w:r>
          </w:p>
        </w:tc>
        <w:tc>
          <w:tcPr>
            <w:tcW w:w="9781" w:type="dxa"/>
          </w:tcPr>
          <w:p w14:paraId="3170A26F" w14:textId="77777777" w:rsidR="009662C1" w:rsidRPr="000961F5" w:rsidRDefault="009662C1" w:rsidP="009662C1">
            <w:pPr>
              <w:spacing w:after="0"/>
              <w:ind w:left="0"/>
              <w:jc w:val="left"/>
              <w:rPr>
                <w:sz w:val="12"/>
                <w:szCs w:val="12"/>
                <w:lang w:eastAsia="x-none"/>
              </w:rPr>
            </w:pPr>
            <w:r w:rsidRPr="000961F5">
              <w:rPr>
                <w:sz w:val="12"/>
                <w:szCs w:val="12"/>
                <w:lang w:eastAsia="x-none"/>
              </w:rPr>
              <w:t xml:space="preserve">A / Total Issued Capital After Listing </w:t>
            </w:r>
            <w:r w:rsidRPr="000961F5">
              <w:rPr>
                <w:b/>
                <w:sz w:val="12"/>
                <w:szCs w:val="12"/>
                <w:lang w:eastAsia="x-none"/>
              </w:rPr>
              <w:t>[Sub-placing arrangement Field #8] +</w:t>
            </w:r>
            <w:r w:rsidRPr="000961F5">
              <w:rPr>
                <w:sz w:val="12"/>
                <w:szCs w:val="12"/>
                <w:lang w:eastAsia="x-none"/>
              </w:rPr>
              <w:t xml:space="preserve"> Over-allocation (Number of [Security type]) </w:t>
            </w:r>
            <w:r w:rsidRPr="000961F5">
              <w:rPr>
                <w:b/>
                <w:sz w:val="12"/>
                <w:szCs w:val="12"/>
                <w:lang w:eastAsia="x-none"/>
              </w:rPr>
              <w:t>[Sub-placing arrangement Field #6]</w:t>
            </w:r>
            <w:r w:rsidRPr="000961F5">
              <w:rPr>
                <w:sz w:val="12"/>
                <w:szCs w:val="12"/>
                <w:lang w:eastAsia="x-none"/>
              </w:rPr>
              <w:t>)</w:t>
            </w:r>
          </w:p>
        </w:tc>
      </w:tr>
    </w:tbl>
    <w:p w14:paraId="777AB172" w14:textId="46B9A633" w:rsidR="000D2D65" w:rsidRPr="000961F5" w:rsidRDefault="000D2D65" w:rsidP="003729C3">
      <w:pPr>
        <w:ind w:left="0"/>
      </w:pPr>
    </w:p>
    <w:p w14:paraId="5B29BC1B" w14:textId="605DDB87" w:rsidR="00B10204" w:rsidRPr="000961F5" w:rsidRDefault="00B10204">
      <w:pPr>
        <w:spacing w:after="0"/>
        <w:ind w:left="0"/>
        <w:jc w:val="left"/>
        <w:rPr>
          <w:lang w:val="en-US"/>
        </w:rPr>
      </w:pPr>
      <w:r w:rsidRPr="000961F5">
        <w:rPr>
          <w:lang w:val="en-US"/>
        </w:rPr>
        <w:br w:type="page"/>
      </w:r>
    </w:p>
    <w:p w14:paraId="569DCD73" w14:textId="21D073F6" w:rsidR="006637E8" w:rsidRPr="000961F5" w:rsidRDefault="006637E8" w:rsidP="006637E8">
      <w:pPr>
        <w:pStyle w:val="Heading3"/>
      </w:pPr>
      <w:bookmarkStart w:id="485" w:name="_Toc58602068"/>
      <w:bookmarkStart w:id="486" w:name="_Toc62722932"/>
      <w:bookmarkStart w:id="487" w:name="_Toc65058073"/>
      <w:bookmarkStart w:id="488" w:name="_Toc65138875"/>
      <w:bookmarkStart w:id="489" w:name="_Toc65145855"/>
      <w:r w:rsidRPr="000961F5">
        <w:lastRenderedPageBreak/>
        <w:t>Regulatory Submissions</w:t>
      </w:r>
      <w:bookmarkEnd w:id="485"/>
      <w:r w:rsidR="00192C59" w:rsidRPr="000961F5">
        <w:t xml:space="preserve"> – </w:t>
      </w:r>
      <w:r w:rsidR="00EF6CFE" w:rsidRPr="000961F5">
        <w:t xml:space="preserve">Submissions </w:t>
      </w:r>
      <w:r w:rsidR="00192C59" w:rsidRPr="000961F5">
        <w:t>Before Approval of Placee Allocations</w:t>
      </w:r>
      <w:bookmarkEnd w:id="486"/>
      <w:bookmarkEnd w:id="487"/>
      <w:bookmarkEnd w:id="488"/>
      <w:bookmarkEnd w:id="489"/>
    </w:p>
    <w:p w14:paraId="588C1D3E" w14:textId="5EA1C83E" w:rsidR="006637E8" w:rsidRPr="000961F5" w:rsidRDefault="006637E8" w:rsidP="0074396F">
      <w:pPr>
        <w:ind w:left="0"/>
      </w:pPr>
    </w:p>
    <w:p w14:paraId="72B1BE6A" w14:textId="5A0EC11C" w:rsidR="00A75B6B" w:rsidRPr="000961F5" w:rsidRDefault="00A75B6B" w:rsidP="00154235">
      <w:pPr>
        <w:pStyle w:val="Heading4"/>
      </w:pPr>
      <w:bookmarkStart w:id="490" w:name="_Toc62722933"/>
      <w:bookmarkStart w:id="491" w:name="_Toc65058074"/>
      <w:bookmarkStart w:id="492" w:name="_Toc65138876"/>
      <w:bookmarkStart w:id="493" w:name="_Toc65145856"/>
      <w:r w:rsidRPr="000961F5">
        <w:t>Functional Overview</w:t>
      </w:r>
      <w:bookmarkEnd w:id="490"/>
      <w:bookmarkEnd w:id="491"/>
      <w:bookmarkEnd w:id="492"/>
      <w:bookmarkEnd w:id="493"/>
    </w:p>
    <w:p w14:paraId="34003F10" w14:textId="282050BC" w:rsidR="00A75B6B" w:rsidRPr="000961F5" w:rsidRDefault="00A75B6B" w:rsidP="007C680B">
      <w:pPr>
        <w:ind w:left="0"/>
        <w:jc w:val="left"/>
      </w:pPr>
    </w:p>
    <w:p w14:paraId="7E6EEF80" w14:textId="64A21167" w:rsidR="00A0048A" w:rsidRPr="002B0661" w:rsidRDefault="00A0048A" w:rsidP="007C680B">
      <w:pPr>
        <w:ind w:left="0"/>
        <w:jc w:val="left"/>
        <w:rPr>
          <w:sz w:val="20"/>
          <w:szCs w:val="20"/>
        </w:rPr>
      </w:pPr>
      <w:r w:rsidRPr="002B0661">
        <w:rPr>
          <w:sz w:val="20"/>
          <w:szCs w:val="20"/>
        </w:rPr>
        <w:t xml:space="preserve">The Regulatory Submissions function is for FINI to help IPO advisers facilitate the generation of required documentation and legal undertakings </w:t>
      </w:r>
      <w:r w:rsidR="00967818" w:rsidRPr="002B0661">
        <w:rPr>
          <w:sz w:val="20"/>
          <w:szCs w:val="20"/>
        </w:rPr>
        <w:t xml:space="preserve">using </w:t>
      </w:r>
      <w:r w:rsidRPr="002B0661">
        <w:rPr>
          <w:sz w:val="20"/>
          <w:szCs w:val="20"/>
        </w:rPr>
        <w:t xml:space="preserve">structured data inputs </w:t>
      </w:r>
      <w:r w:rsidR="00967818" w:rsidRPr="002B0661">
        <w:rPr>
          <w:sz w:val="20"/>
          <w:szCs w:val="20"/>
        </w:rPr>
        <w:t xml:space="preserve">captured </w:t>
      </w:r>
      <w:r w:rsidRPr="002B0661">
        <w:rPr>
          <w:sz w:val="20"/>
          <w:szCs w:val="20"/>
        </w:rPr>
        <w:t>during the IPO.</w:t>
      </w:r>
      <w:r w:rsidR="00883C19" w:rsidRPr="002B0661">
        <w:rPr>
          <w:sz w:val="20"/>
          <w:szCs w:val="20"/>
        </w:rPr>
        <w:t xml:space="preserve"> </w:t>
      </w:r>
      <w:r w:rsidRPr="002B0661">
        <w:rPr>
          <w:sz w:val="20"/>
          <w:szCs w:val="20"/>
        </w:rPr>
        <w:t xml:space="preserve">This section covers the </w:t>
      </w:r>
      <w:commentRangeStart w:id="494"/>
      <w:commentRangeStart w:id="495"/>
      <w:r w:rsidRPr="002B0661">
        <w:rPr>
          <w:b/>
          <w:sz w:val="20"/>
          <w:szCs w:val="20"/>
        </w:rPr>
        <w:t xml:space="preserve">Sponsor’s </w:t>
      </w:r>
      <w:r w:rsidR="002B0661">
        <w:rPr>
          <w:b/>
          <w:sz w:val="20"/>
          <w:szCs w:val="20"/>
        </w:rPr>
        <w:t>Information</w:t>
      </w:r>
      <w:r w:rsidRPr="002B0661">
        <w:rPr>
          <w:b/>
          <w:sz w:val="20"/>
          <w:szCs w:val="20"/>
        </w:rPr>
        <w:t xml:space="preserve"> Form</w:t>
      </w:r>
      <w:commentRangeEnd w:id="494"/>
      <w:r w:rsidR="00BC7892" w:rsidRPr="002B0661">
        <w:rPr>
          <w:rStyle w:val="CommentReference"/>
          <w:sz w:val="20"/>
          <w:szCs w:val="20"/>
        </w:rPr>
        <w:commentReference w:id="494"/>
      </w:r>
      <w:commentRangeEnd w:id="495"/>
      <w:r w:rsidR="002B0661">
        <w:rPr>
          <w:rStyle w:val="CommentReference"/>
        </w:rPr>
        <w:commentReference w:id="495"/>
      </w:r>
      <w:r w:rsidRPr="002B0661">
        <w:rPr>
          <w:sz w:val="20"/>
          <w:szCs w:val="20"/>
        </w:rPr>
        <w:t xml:space="preserve">, which must be completed before the approval of placee allocations </w:t>
      </w:r>
      <w:r w:rsidRPr="002B0661">
        <w:rPr>
          <w:b/>
          <w:sz w:val="20"/>
          <w:szCs w:val="20"/>
        </w:rPr>
        <w:t>(“</w:t>
      </w:r>
      <w:r w:rsidR="00CE0610" w:rsidRPr="002B0661">
        <w:rPr>
          <w:b/>
          <w:sz w:val="20"/>
          <w:szCs w:val="20"/>
        </w:rPr>
        <w:t>Placing Approved</w:t>
      </w:r>
      <w:r w:rsidRPr="002B0661">
        <w:rPr>
          <w:b/>
          <w:sz w:val="20"/>
          <w:szCs w:val="20"/>
        </w:rPr>
        <w:t>”)</w:t>
      </w:r>
      <w:r w:rsidRPr="002B0661">
        <w:rPr>
          <w:sz w:val="20"/>
          <w:szCs w:val="20"/>
        </w:rPr>
        <w:t>.</w:t>
      </w:r>
    </w:p>
    <w:p w14:paraId="5FDF4D76" w14:textId="24874F57" w:rsidR="00B949E3" w:rsidRPr="000961F5" w:rsidRDefault="00B949E3" w:rsidP="007C680B">
      <w:pPr>
        <w:ind w:left="0"/>
        <w:jc w:val="left"/>
      </w:pPr>
    </w:p>
    <w:p w14:paraId="75FB7A91" w14:textId="7BEBD268" w:rsidR="003A150E" w:rsidRPr="000961F5" w:rsidRDefault="003A150E" w:rsidP="00154235">
      <w:pPr>
        <w:pStyle w:val="Heading4"/>
      </w:pPr>
      <w:bookmarkStart w:id="496" w:name="_Toc62722934"/>
      <w:bookmarkStart w:id="497" w:name="_Toc65058075"/>
      <w:bookmarkStart w:id="498" w:name="_Toc65138877"/>
      <w:bookmarkStart w:id="499" w:name="_Toc65145857"/>
      <w:r w:rsidRPr="000961F5">
        <w:t>Participants and Roles</w:t>
      </w:r>
      <w:bookmarkEnd w:id="496"/>
      <w:bookmarkEnd w:id="497"/>
      <w:bookmarkEnd w:id="498"/>
      <w:bookmarkEnd w:id="499"/>
    </w:p>
    <w:p w14:paraId="41BEF8D1" w14:textId="7255E753" w:rsidR="003A150E" w:rsidRPr="000961F5" w:rsidRDefault="003A150E" w:rsidP="007C680B">
      <w:pPr>
        <w:ind w:left="0"/>
        <w:jc w:val="left"/>
      </w:pPr>
    </w:p>
    <w:tbl>
      <w:tblPr>
        <w:tblStyle w:val="TableGrid"/>
        <w:tblW w:w="8217" w:type="dxa"/>
        <w:tblLook w:val="04A0" w:firstRow="1" w:lastRow="0" w:firstColumn="1" w:lastColumn="0" w:noHBand="0" w:noVBand="1"/>
      </w:tblPr>
      <w:tblGrid>
        <w:gridCol w:w="2689"/>
        <w:gridCol w:w="5528"/>
      </w:tblGrid>
      <w:tr w:rsidR="00EF6CFE" w:rsidRPr="000961F5" w14:paraId="7E7E92B7" w14:textId="5AD67882" w:rsidTr="002B0661">
        <w:tc>
          <w:tcPr>
            <w:tcW w:w="2689" w:type="dxa"/>
            <w:shd w:val="clear" w:color="auto" w:fill="13426B"/>
          </w:tcPr>
          <w:p w14:paraId="4A21FF5D" w14:textId="77777777" w:rsidR="00EF6CFE" w:rsidRPr="000961F5" w:rsidRDefault="00EF6CFE" w:rsidP="00D23C5F">
            <w:pPr>
              <w:ind w:left="0"/>
              <w:jc w:val="left"/>
              <w:rPr>
                <w:b/>
                <w:lang w:eastAsia="x-none"/>
              </w:rPr>
            </w:pPr>
            <w:r w:rsidRPr="000961F5">
              <w:rPr>
                <w:b/>
                <w:lang w:eastAsia="x-none"/>
              </w:rPr>
              <w:t>User</w:t>
            </w:r>
          </w:p>
        </w:tc>
        <w:tc>
          <w:tcPr>
            <w:tcW w:w="5528" w:type="dxa"/>
            <w:shd w:val="clear" w:color="auto" w:fill="13426B"/>
          </w:tcPr>
          <w:p w14:paraId="04D35B8D" w14:textId="2F7FD7F2" w:rsidR="00EF6CFE" w:rsidRPr="000961F5" w:rsidRDefault="00EF6CFE" w:rsidP="00D23C5F">
            <w:pPr>
              <w:ind w:left="0"/>
              <w:jc w:val="left"/>
              <w:rPr>
                <w:b/>
                <w:lang w:eastAsia="x-none"/>
              </w:rPr>
            </w:pPr>
            <w:r w:rsidRPr="000961F5">
              <w:rPr>
                <w:b/>
                <w:lang w:eastAsia="x-none"/>
              </w:rPr>
              <w:t>Sponsor’s Confirmation Form</w:t>
            </w:r>
          </w:p>
        </w:tc>
      </w:tr>
      <w:tr w:rsidR="00EF6CFE" w:rsidRPr="000961F5" w14:paraId="2F787E78" w14:textId="74262E4F" w:rsidTr="002B0661">
        <w:tc>
          <w:tcPr>
            <w:tcW w:w="2689" w:type="dxa"/>
          </w:tcPr>
          <w:p w14:paraId="58CF62AD" w14:textId="43F047A8" w:rsidR="00EF6CFE" w:rsidRPr="000961F5" w:rsidRDefault="00BB08B4">
            <w:pPr>
              <w:ind w:left="0"/>
              <w:jc w:val="left"/>
              <w:rPr>
                <w:b/>
                <w:lang w:eastAsia="x-none"/>
              </w:rPr>
            </w:pPr>
            <w:r w:rsidRPr="000961F5">
              <w:rPr>
                <w:b/>
                <w:lang w:eastAsia="x-none"/>
              </w:rPr>
              <w:t>Principal Sponsor</w:t>
            </w:r>
          </w:p>
        </w:tc>
        <w:tc>
          <w:tcPr>
            <w:tcW w:w="5528" w:type="dxa"/>
          </w:tcPr>
          <w:p w14:paraId="6E64203F" w14:textId="7968D48B" w:rsidR="00BB08B4" w:rsidRPr="000961F5" w:rsidRDefault="00BB08B4">
            <w:pPr>
              <w:pStyle w:val="ListParagraph"/>
              <w:numPr>
                <w:ilvl w:val="0"/>
                <w:numId w:val="31"/>
              </w:numPr>
              <w:ind w:leftChars="0" w:left="227" w:hanging="227"/>
              <w:jc w:val="left"/>
              <w:rPr>
                <w:lang w:eastAsia="x-none"/>
              </w:rPr>
            </w:pPr>
            <w:r w:rsidRPr="000961F5">
              <w:rPr>
                <w:lang w:eastAsia="x-none"/>
              </w:rPr>
              <w:t xml:space="preserve">Input, submit and amend the Sponsor </w:t>
            </w:r>
            <w:r w:rsidR="002B0661">
              <w:rPr>
                <w:lang w:eastAsia="x-none"/>
              </w:rPr>
              <w:t>Information Form</w:t>
            </w:r>
          </w:p>
          <w:p w14:paraId="3A784B86" w14:textId="234DA9CB" w:rsidR="00F04672" w:rsidRPr="000961F5" w:rsidRDefault="00F04672">
            <w:pPr>
              <w:pStyle w:val="ListParagraph"/>
              <w:numPr>
                <w:ilvl w:val="0"/>
                <w:numId w:val="31"/>
              </w:numPr>
              <w:ind w:leftChars="0" w:left="227" w:hanging="227"/>
              <w:jc w:val="left"/>
              <w:rPr>
                <w:lang w:eastAsia="x-none"/>
              </w:rPr>
            </w:pPr>
            <w:r w:rsidRPr="000961F5">
              <w:rPr>
                <w:lang w:eastAsia="x-none"/>
              </w:rPr>
              <w:t xml:space="preserve">View comments on a reverted </w:t>
            </w:r>
            <w:r w:rsidR="002B0661">
              <w:rPr>
                <w:lang w:eastAsia="x-none"/>
              </w:rPr>
              <w:t>Sponsor Information Form</w:t>
            </w:r>
          </w:p>
          <w:p w14:paraId="357576EA" w14:textId="7D4B3BA9" w:rsidR="00EF6CFE" w:rsidRPr="000961F5" w:rsidRDefault="002B0661" w:rsidP="00A13A6E">
            <w:pPr>
              <w:pStyle w:val="ListParagraph"/>
              <w:numPr>
                <w:ilvl w:val="0"/>
                <w:numId w:val="31"/>
              </w:numPr>
              <w:ind w:leftChars="0" w:left="227" w:hanging="227"/>
              <w:jc w:val="left"/>
              <w:rPr>
                <w:lang w:eastAsia="x-none"/>
              </w:rPr>
            </w:pPr>
            <w:r>
              <w:rPr>
                <w:lang w:eastAsia="x-none"/>
              </w:rPr>
              <w:t>View</w:t>
            </w:r>
            <w:r w:rsidR="00BB08B4" w:rsidRPr="000961F5">
              <w:rPr>
                <w:lang w:eastAsia="x-none"/>
              </w:rPr>
              <w:t xml:space="preserve"> submitted Sponsor </w:t>
            </w:r>
            <w:r w:rsidR="00A13A6E">
              <w:rPr>
                <w:lang w:eastAsia="x-none"/>
              </w:rPr>
              <w:t>Information Form</w:t>
            </w:r>
          </w:p>
        </w:tc>
      </w:tr>
      <w:tr w:rsidR="002B0661" w:rsidRPr="000961F5" w14:paraId="5E2372C5" w14:textId="77777777" w:rsidTr="00026AA6">
        <w:tc>
          <w:tcPr>
            <w:tcW w:w="2689" w:type="dxa"/>
          </w:tcPr>
          <w:p w14:paraId="2C5041DF" w14:textId="162B1756" w:rsidR="002B0661" w:rsidRPr="000961F5" w:rsidRDefault="002B0661" w:rsidP="002B0661">
            <w:pPr>
              <w:ind w:left="0"/>
              <w:jc w:val="left"/>
              <w:rPr>
                <w:b/>
                <w:lang w:eastAsia="x-none"/>
              </w:rPr>
            </w:pPr>
            <w:r w:rsidRPr="000961F5">
              <w:rPr>
                <w:b/>
                <w:lang w:eastAsia="x-none"/>
              </w:rPr>
              <w:t>Principal Lead Broker / Lead Underwriter</w:t>
            </w:r>
          </w:p>
        </w:tc>
        <w:tc>
          <w:tcPr>
            <w:tcW w:w="5528" w:type="dxa"/>
          </w:tcPr>
          <w:p w14:paraId="1DFBC0E2" w14:textId="41B7DA84" w:rsidR="002B0661" w:rsidRPr="000961F5" w:rsidRDefault="002B0661" w:rsidP="00A13A6E">
            <w:pPr>
              <w:pStyle w:val="ListParagraph"/>
              <w:numPr>
                <w:ilvl w:val="0"/>
                <w:numId w:val="147"/>
              </w:numPr>
              <w:ind w:leftChars="0" w:left="227" w:hanging="227"/>
              <w:jc w:val="left"/>
              <w:rPr>
                <w:lang w:eastAsia="x-none"/>
              </w:rPr>
            </w:pPr>
            <w:r>
              <w:rPr>
                <w:lang w:eastAsia="x-none"/>
              </w:rPr>
              <w:t>View</w:t>
            </w:r>
            <w:r w:rsidRPr="000961F5">
              <w:rPr>
                <w:lang w:eastAsia="x-none"/>
              </w:rPr>
              <w:t xml:space="preserve"> submitted Sponsor </w:t>
            </w:r>
            <w:r w:rsidR="00A13A6E">
              <w:rPr>
                <w:lang w:eastAsia="x-none"/>
              </w:rPr>
              <w:t>Information Form</w:t>
            </w:r>
          </w:p>
        </w:tc>
      </w:tr>
      <w:tr w:rsidR="002B0661" w:rsidRPr="000961F5" w14:paraId="0295EA20" w14:textId="77777777" w:rsidTr="002B0661">
        <w:tc>
          <w:tcPr>
            <w:tcW w:w="2689" w:type="dxa"/>
          </w:tcPr>
          <w:p w14:paraId="614F3390" w14:textId="76B25D91" w:rsidR="002B0661" w:rsidRPr="000961F5" w:rsidRDefault="002B0661" w:rsidP="002B0661">
            <w:pPr>
              <w:ind w:left="0"/>
              <w:jc w:val="left"/>
              <w:rPr>
                <w:b/>
                <w:lang w:eastAsia="x-none"/>
              </w:rPr>
            </w:pPr>
            <w:r w:rsidRPr="000961F5">
              <w:rPr>
                <w:b/>
                <w:lang w:eastAsia="x-none"/>
              </w:rPr>
              <w:t>Other Sponsor(s)</w:t>
            </w:r>
          </w:p>
        </w:tc>
        <w:tc>
          <w:tcPr>
            <w:tcW w:w="5528" w:type="dxa"/>
          </w:tcPr>
          <w:p w14:paraId="367A081C" w14:textId="0574329F" w:rsidR="002B0661" w:rsidRPr="000961F5" w:rsidRDefault="002B0661" w:rsidP="00A13A6E">
            <w:pPr>
              <w:pStyle w:val="ListParagraph"/>
              <w:numPr>
                <w:ilvl w:val="0"/>
                <w:numId w:val="31"/>
              </w:numPr>
              <w:ind w:leftChars="0" w:left="227" w:hanging="227"/>
              <w:jc w:val="left"/>
              <w:rPr>
                <w:lang w:eastAsia="x-none"/>
              </w:rPr>
            </w:pPr>
            <w:r>
              <w:rPr>
                <w:lang w:eastAsia="x-none"/>
              </w:rPr>
              <w:t>View</w:t>
            </w:r>
            <w:r w:rsidRPr="000961F5">
              <w:rPr>
                <w:lang w:eastAsia="x-none"/>
              </w:rPr>
              <w:t xml:space="preserve"> submitted Sponsor </w:t>
            </w:r>
            <w:r w:rsidR="00A13A6E">
              <w:rPr>
                <w:lang w:eastAsia="x-none"/>
              </w:rPr>
              <w:t>Information Form</w:t>
            </w:r>
          </w:p>
        </w:tc>
      </w:tr>
      <w:tr w:rsidR="002B0661" w:rsidRPr="000961F5" w14:paraId="5F0FC163" w14:textId="77777777" w:rsidTr="002B0661">
        <w:tc>
          <w:tcPr>
            <w:tcW w:w="2689" w:type="dxa"/>
          </w:tcPr>
          <w:p w14:paraId="698629E0" w14:textId="3E5E8F60" w:rsidR="002B0661" w:rsidRPr="000961F5" w:rsidRDefault="002B0661" w:rsidP="002B0661">
            <w:pPr>
              <w:ind w:left="0"/>
              <w:jc w:val="left"/>
              <w:rPr>
                <w:b/>
                <w:lang w:eastAsia="x-none"/>
              </w:rPr>
            </w:pPr>
            <w:r w:rsidRPr="000961F5">
              <w:rPr>
                <w:b/>
                <w:lang w:eastAsia="x-none"/>
              </w:rPr>
              <w:t>Sponsor Counsel</w:t>
            </w:r>
          </w:p>
        </w:tc>
        <w:tc>
          <w:tcPr>
            <w:tcW w:w="5528" w:type="dxa"/>
          </w:tcPr>
          <w:p w14:paraId="57473C34" w14:textId="4626445E" w:rsidR="002B0661" w:rsidRPr="000961F5" w:rsidRDefault="002B0661" w:rsidP="002B0661">
            <w:pPr>
              <w:pStyle w:val="ListParagraph"/>
              <w:numPr>
                <w:ilvl w:val="0"/>
                <w:numId w:val="31"/>
              </w:numPr>
              <w:ind w:leftChars="0" w:left="227" w:hanging="227"/>
              <w:jc w:val="left"/>
              <w:rPr>
                <w:lang w:eastAsia="x-none"/>
              </w:rPr>
            </w:pPr>
            <w:r w:rsidRPr="000961F5">
              <w:rPr>
                <w:lang w:eastAsia="x-none"/>
              </w:rPr>
              <w:t xml:space="preserve">Input, submit and amend the </w:t>
            </w:r>
            <w:r w:rsidR="00A13A6E">
              <w:rPr>
                <w:lang w:eastAsia="x-none"/>
              </w:rPr>
              <w:t>Sponsor Information Form</w:t>
            </w:r>
          </w:p>
          <w:p w14:paraId="5B0161BF" w14:textId="5AF78CC4" w:rsidR="002B0661" w:rsidRPr="000961F5" w:rsidRDefault="002B0661" w:rsidP="00A13A6E">
            <w:pPr>
              <w:pStyle w:val="ListParagraph"/>
              <w:numPr>
                <w:ilvl w:val="0"/>
                <w:numId w:val="31"/>
              </w:numPr>
              <w:ind w:leftChars="0" w:left="227" w:hanging="227"/>
              <w:jc w:val="left"/>
              <w:rPr>
                <w:lang w:eastAsia="x-none"/>
              </w:rPr>
            </w:pPr>
            <w:r>
              <w:rPr>
                <w:lang w:eastAsia="x-none"/>
              </w:rPr>
              <w:t>View</w:t>
            </w:r>
            <w:r w:rsidRPr="000961F5">
              <w:rPr>
                <w:lang w:eastAsia="x-none"/>
              </w:rPr>
              <w:t xml:space="preserve"> submitted </w:t>
            </w:r>
            <w:r w:rsidR="00A13A6E">
              <w:rPr>
                <w:lang w:eastAsia="x-none"/>
              </w:rPr>
              <w:t>Sponsor Information Form</w:t>
            </w:r>
          </w:p>
        </w:tc>
      </w:tr>
      <w:tr w:rsidR="002B0661" w:rsidRPr="000961F5" w14:paraId="4A6FDFBE" w14:textId="01709B60" w:rsidTr="002B0661">
        <w:tc>
          <w:tcPr>
            <w:tcW w:w="2689" w:type="dxa"/>
          </w:tcPr>
          <w:p w14:paraId="6769ED30" w14:textId="037AC8C1" w:rsidR="002B0661" w:rsidRPr="000961F5" w:rsidRDefault="002B0661" w:rsidP="002B0661">
            <w:pPr>
              <w:ind w:left="0"/>
              <w:jc w:val="left"/>
              <w:rPr>
                <w:b/>
                <w:lang w:eastAsia="x-none"/>
              </w:rPr>
            </w:pPr>
            <w:r w:rsidRPr="000961F5">
              <w:rPr>
                <w:b/>
                <w:lang w:eastAsia="x-none"/>
              </w:rPr>
              <w:t>Regulator (HKEX)</w:t>
            </w:r>
          </w:p>
          <w:p w14:paraId="65BD40F9" w14:textId="77777777" w:rsidR="002B0661" w:rsidRPr="000961F5" w:rsidRDefault="002B0661" w:rsidP="002B0661">
            <w:pPr>
              <w:ind w:left="0"/>
              <w:jc w:val="left"/>
              <w:rPr>
                <w:b/>
                <w:lang w:eastAsia="x-none"/>
              </w:rPr>
            </w:pPr>
            <w:r w:rsidRPr="000961F5">
              <w:rPr>
                <w:b/>
                <w:lang w:eastAsia="x-none"/>
              </w:rPr>
              <w:t>[Assigned team]</w:t>
            </w:r>
          </w:p>
        </w:tc>
        <w:tc>
          <w:tcPr>
            <w:tcW w:w="5528" w:type="dxa"/>
          </w:tcPr>
          <w:p w14:paraId="1610393D" w14:textId="4E8EBFDE" w:rsidR="002B0661" w:rsidRPr="000961F5" w:rsidRDefault="00A13A6E" w:rsidP="002B0661">
            <w:pPr>
              <w:pStyle w:val="ListParagraph"/>
              <w:numPr>
                <w:ilvl w:val="0"/>
                <w:numId w:val="31"/>
              </w:numPr>
              <w:ind w:leftChars="0" w:left="227" w:hanging="227"/>
              <w:jc w:val="left"/>
              <w:rPr>
                <w:lang w:eastAsia="x-none"/>
              </w:rPr>
            </w:pPr>
            <w:r>
              <w:rPr>
                <w:lang w:eastAsia="x-none"/>
              </w:rPr>
              <w:t>View</w:t>
            </w:r>
            <w:r w:rsidR="002B0661" w:rsidRPr="000961F5">
              <w:rPr>
                <w:lang w:eastAsia="x-none"/>
              </w:rPr>
              <w:t xml:space="preserve"> submitted Sponsor </w:t>
            </w:r>
            <w:r>
              <w:rPr>
                <w:lang w:eastAsia="x-none"/>
              </w:rPr>
              <w:t>Information Form</w:t>
            </w:r>
          </w:p>
          <w:p w14:paraId="221A9B94" w14:textId="00CF0B39" w:rsidR="002B0661" w:rsidRPr="000961F5" w:rsidRDefault="002B0661" w:rsidP="00A13A6E">
            <w:pPr>
              <w:pStyle w:val="ListParagraph"/>
              <w:numPr>
                <w:ilvl w:val="0"/>
                <w:numId w:val="31"/>
              </w:numPr>
              <w:ind w:leftChars="0" w:left="227" w:hanging="227"/>
              <w:jc w:val="left"/>
              <w:rPr>
                <w:lang w:eastAsia="x-none"/>
              </w:rPr>
            </w:pPr>
            <w:r w:rsidRPr="000961F5">
              <w:rPr>
                <w:lang w:eastAsia="x-none"/>
              </w:rPr>
              <w:t xml:space="preserve">Revert and comment on submitted </w:t>
            </w:r>
            <w:r w:rsidR="00A13A6E">
              <w:rPr>
                <w:lang w:eastAsia="x-none"/>
              </w:rPr>
              <w:t>Sponsor Information Form</w:t>
            </w:r>
          </w:p>
        </w:tc>
      </w:tr>
      <w:tr w:rsidR="002B0661" w:rsidRPr="000961F5" w14:paraId="59B3BE56" w14:textId="6330524E" w:rsidTr="002B0661">
        <w:tc>
          <w:tcPr>
            <w:tcW w:w="2689" w:type="dxa"/>
          </w:tcPr>
          <w:p w14:paraId="40E766A6" w14:textId="262131BA" w:rsidR="002B0661" w:rsidRPr="000961F5" w:rsidRDefault="002B0661" w:rsidP="002B0661">
            <w:pPr>
              <w:ind w:left="0"/>
              <w:jc w:val="left"/>
              <w:rPr>
                <w:b/>
                <w:lang w:eastAsia="x-none"/>
              </w:rPr>
            </w:pPr>
            <w:r w:rsidRPr="000961F5">
              <w:rPr>
                <w:b/>
                <w:lang w:eastAsia="x-none"/>
              </w:rPr>
              <w:t>Regulator (HKEX)</w:t>
            </w:r>
          </w:p>
          <w:p w14:paraId="0859B3FE" w14:textId="77777777" w:rsidR="002B0661" w:rsidRPr="000961F5" w:rsidRDefault="002B0661" w:rsidP="002B0661">
            <w:pPr>
              <w:ind w:left="0"/>
              <w:jc w:val="left"/>
              <w:rPr>
                <w:b/>
                <w:lang w:eastAsia="x-none"/>
              </w:rPr>
            </w:pPr>
            <w:r w:rsidRPr="000961F5">
              <w:rPr>
                <w:b/>
                <w:lang w:eastAsia="x-none"/>
              </w:rPr>
              <w:t>[</w:t>
            </w:r>
            <w:commentRangeStart w:id="500"/>
            <w:commentRangeStart w:id="501"/>
            <w:r w:rsidRPr="000961F5">
              <w:rPr>
                <w:b/>
                <w:lang w:eastAsia="x-none"/>
              </w:rPr>
              <w:t>Unassigned]</w:t>
            </w:r>
            <w:commentRangeEnd w:id="500"/>
            <w:r w:rsidRPr="000961F5">
              <w:rPr>
                <w:rStyle w:val="CommentReference"/>
              </w:rPr>
              <w:commentReference w:id="500"/>
            </w:r>
            <w:commentRangeEnd w:id="501"/>
            <w:r w:rsidR="00B67533">
              <w:rPr>
                <w:rStyle w:val="CommentReference"/>
              </w:rPr>
              <w:commentReference w:id="501"/>
            </w:r>
          </w:p>
        </w:tc>
        <w:tc>
          <w:tcPr>
            <w:tcW w:w="5528" w:type="dxa"/>
          </w:tcPr>
          <w:p w14:paraId="354982E3" w14:textId="15BA7BFD" w:rsidR="002B0661" w:rsidRPr="000961F5" w:rsidRDefault="00A13A6E" w:rsidP="00A13A6E">
            <w:pPr>
              <w:pStyle w:val="ListParagraph"/>
              <w:numPr>
                <w:ilvl w:val="0"/>
                <w:numId w:val="31"/>
              </w:numPr>
              <w:ind w:leftChars="0" w:left="227" w:hanging="227"/>
              <w:jc w:val="left"/>
              <w:rPr>
                <w:lang w:eastAsia="x-none"/>
              </w:rPr>
            </w:pPr>
            <w:r>
              <w:rPr>
                <w:lang w:eastAsia="x-none"/>
              </w:rPr>
              <w:t>View</w:t>
            </w:r>
            <w:r w:rsidR="002B0661" w:rsidRPr="000961F5">
              <w:rPr>
                <w:lang w:eastAsia="x-none"/>
              </w:rPr>
              <w:t xml:space="preserve"> submitted Sponsor </w:t>
            </w:r>
            <w:r>
              <w:rPr>
                <w:lang w:eastAsia="x-none"/>
              </w:rPr>
              <w:t>Information Form</w:t>
            </w:r>
          </w:p>
        </w:tc>
      </w:tr>
      <w:tr w:rsidR="002B0661" w:rsidRPr="000961F5" w14:paraId="11A0BA50" w14:textId="5577F70D" w:rsidTr="002B0661">
        <w:tc>
          <w:tcPr>
            <w:tcW w:w="2689" w:type="dxa"/>
          </w:tcPr>
          <w:p w14:paraId="5F99C5C7" w14:textId="0DBA4772" w:rsidR="002B0661" w:rsidRPr="000961F5" w:rsidRDefault="002B0661" w:rsidP="002B0661">
            <w:pPr>
              <w:ind w:left="0"/>
              <w:jc w:val="left"/>
              <w:rPr>
                <w:b/>
                <w:lang w:eastAsia="x-none"/>
              </w:rPr>
            </w:pPr>
            <w:r w:rsidRPr="000961F5">
              <w:rPr>
                <w:b/>
                <w:lang w:eastAsia="x-none"/>
              </w:rPr>
              <w:t>Regulator (SFC)</w:t>
            </w:r>
          </w:p>
          <w:p w14:paraId="294549A6" w14:textId="77777777" w:rsidR="002B0661" w:rsidRPr="000961F5" w:rsidRDefault="002B0661" w:rsidP="002B0661">
            <w:pPr>
              <w:ind w:left="0"/>
              <w:jc w:val="left"/>
              <w:rPr>
                <w:b/>
                <w:lang w:eastAsia="x-none"/>
              </w:rPr>
            </w:pPr>
            <w:r w:rsidRPr="000961F5">
              <w:rPr>
                <w:b/>
                <w:lang w:eastAsia="x-none"/>
              </w:rPr>
              <w:t>[Assigned team]</w:t>
            </w:r>
          </w:p>
        </w:tc>
        <w:tc>
          <w:tcPr>
            <w:tcW w:w="5528" w:type="dxa"/>
          </w:tcPr>
          <w:p w14:paraId="057FEB28" w14:textId="0A5DA0A6" w:rsidR="002B0661" w:rsidRPr="000961F5" w:rsidRDefault="00A13A6E" w:rsidP="00A13A6E">
            <w:pPr>
              <w:pStyle w:val="ListParagraph"/>
              <w:numPr>
                <w:ilvl w:val="0"/>
                <w:numId w:val="31"/>
              </w:numPr>
              <w:ind w:leftChars="0" w:left="227" w:hanging="227"/>
              <w:jc w:val="left"/>
              <w:rPr>
                <w:lang w:eastAsia="x-none"/>
              </w:rPr>
            </w:pPr>
            <w:r>
              <w:rPr>
                <w:lang w:eastAsia="x-none"/>
              </w:rPr>
              <w:t>View</w:t>
            </w:r>
            <w:r w:rsidR="002B0661" w:rsidRPr="000961F5">
              <w:rPr>
                <w:lang w:eastAsia="x-none"/>
              </w:rPr>
              <w:t xml:space="preserve"> submitted Sponsor </w:t>
            </w:r>
            <w:r>
              <w:rPr>
                <w:lang w:eastAsia="x-none"/>
              </w:rPr>
              <w:t>Information Form</w:t>
            </w:r>
          </w:p>
        </w:tc>
      </w:tr>
      <w:tr w:rsidR="002B0661" w:rsidRPr="000961F5" w14:paraId="1A74FA5D" w14:textId="16E935E7" w:rsidTr="002B0661">
        <w:tc>
          <w:tcPr>
            <w:tcW w:w="2689" w:type="dxa"/>
          </w:tcPr>
          <w:p w14:paraId="5E184F20" w14:textId="0E692ADC" w:rsidR="002B0661" w:rsidRPr="000961F5" w:rsidRDefault="002B0661" w:rsidP="002B0661">
            <w:pPr>
              <w:ind w:left="0"/>
              <w:jc w:val="left"/>
              <w:rPr>
                <w:b/>
                <w:lang w:eastAsia="x-none"/>
              </w:rPr>
            </w:pPr>
            <w:r w:rsidRPr="000961F5">
              <w:rPr>
                <w:b/>
                <w:lang w:eastAsia="x-none"/>
              </w:rPr>
              <w:t>Regulator (SFC)</w:t>
            </w:r>
          </w:p>
          <w:p w14:paraId="65A06413" w14:textId="77777777" w:rsidR="002B0661" w:rsidRPr="000961F5" w:rsidRDefault="002B0661" w:rsidP="002B0661">
            <w:pPr>
              <w:ind w:left="0"/>
              <w:jc w:val="left"/>
              <w:rPr>
                <w:b/>
                <w:lang w:eastAsia="x-none"/>
              </w:rPr>
            </w:pPr>
            <w:r w:rsidRPr="000961F5">
              <w:rPr>
                <w:b/>
                <w:lang w:eastAsia="x-none"/>
              </w:rPr>
              <w:t>[Unassigned]</w:t>
            </w:r>
          </w:p>
        </w:tc>
        <w:tc>
          <w:tcPr>
            <w:tcW w:w="5528" w:type="dxa"/>
          </w:tcPr>
          <w:p w14:paraId="4D189812" w14:textId="6FA2B4AF" w:rsidR="002B0661" w:rsidRPr="000961F5" w:rsidRDefault="00A13A6E" w:rsidP="00A13A6E">
            <w:pPr>
              <w:pStyle w:val="ListParagraph"/>
              <w:numPr>
                <w:ilvl w:val="0"/>
                <w:numId w:val="31"/>
              </w:numPr>
              <w:ind w:leftChars="0" w:left="227" w:hanging="227"/>
              <w:jc w:val="left"/>
              <w:rPr>
                <w:lang w:eastAsia="x-none"/>
              </w:rPr>
            </w:pPr>
            <w:r>
              <w:rPr>
                <w:lang w:eastAsia="x-none"/>
              </w:rPr>
              <w:t>View</w:t>
            </w:r>
            <w:r w:rsidR="002B0661" w:rsidRPr="000961F5">
              <w:rPr>
                <w:lang w:eastAsia="x-none"/>
              </w:rPr>
              <w:t xml:space="preserve"> submitted Sponsor </w:t>
            </w:r>
            <w:r>
              <w:rPr>
                <w:lang w:eastAsia="x-none"/>
              </w:rPr>
              <w:t>Information Form</w:t>
            </w:r>
          </w:p>
        </w:tc>
      </w:tr>
    </w:tbl>
    <w:p w14:paraId="60D16D9F" w14:textId="77777777" w:rsidR="003A150E" w:rsidRPr="000961F5" w:rsidRDefault="003A150E" w:rsidP="007C680B">
      <w:pPr>
        <w:ind w:left="0"/>
        <w:jc w:val="left"/>
      </w:pPr>
    </w:p>
    <w:p w14:paraId="3B2871BD" w14:textId="7D9F122A" w:rsidR="0074396F" w:rsidRPr="000961F5" w:rsidRDefault="00EA11B7" w:rsidP="0074396F">
      <w:pPr>
        <w:pStyle w:val="Heading4"/>
      </w:pPr>
      <w:bookmarkStart w:id="502" w:name="_Toc62722935"/>
      <w:bookmarkStart w:id="503" w:name="_Toc65058076"/>
      <w:bookmarkStart w:id="504" w:name="_Toc65138878"/>
      <w:bookmarkStart w:id="505" w:name="_Toc65145858"/>
      <w:r w:rsidRPr="000961F5">
        <w:t>Functional Workflow</w:t>
      </w:r>
      <w:bookmarkEnd w:id="502"/>
      <w:bookmarkEnd w:id="503"/>
      <w:bookmarkEnd w:id="504"/>
      <w:bookmarkEnd w:id="505"/>
    </w:p>
    <w:p w14:paraId="30BA4F0C" w14:textId="29344437" w:rsidR="0074396F" w:rsidRPr="000961F5" w:rsidRDefault="0074396F" w:rsidP="0074396F">
      <w:pPr>
        <w:ind w:left="0"/>
      </w:pPr>
    </w:p>
    <w:p w14:paraId="2227F934" w14:textId="46F2B396" w:rsidR="00FB2392" w:rsidRPr="002B0661" w:rsidRDefault="00FB2392" w:rsidP="0074396F">
      <w:pPr>
        <w:ind w:left="0"/>
        <w:rPr>
          <w:sz w:val="20"/>
          <w:szCs w:val="20"/>
        </w:rPr>
      </w:pPr>
      <w:r w:rsidRPr="002B0661">
        <w:rPr>
          <w:sz w:val="20"/>
          <w:szCs w:val="20"/>
        </w:rPr>
        <w:t xml:space="preserve">Similar to </w:t>
      </w:r>
      <w:r w:rsidRPr="002B0661">
        <w:rPr>
          <w:sz w:val="20"/>
          <w:szCs w:val="20"/>
        </w:rPr>
        <w:fldChar w:fldCharType="begin"/>
      </w:r>
      <w:r w:rsidRPr="002B0661">
        <w:rPr>
          <w:sz w:val="20"/>
          <w:szCs w:val="20"/>
        </w:rPr>
        <w:instrText xml:space="preserve"> REF _Ref57368976 \w \h </w:instrText>
      </w:r>
      <w:r w:rsidR="0069787F" w:rsidRPr="002B0661">
        <w:rPr>
          <w:sz w:val="20"/>
          <w:szCs w:val="20"/>
        </w:rPr>
        <w:instrText xml:space="preserve"> \* MERGEFORMAT </w:instrText>
      </w:r>
      <w:r w:rsidRPr="002B0661">
        <w:rPr>
          <w:sz w:val="20"/>
          <w:szCs w:val="20"/>
        </w:rPr>
      </w:r>
      <w:r w:rsidRPr="002B0661">
        <w:rPr>
          <w:sz w:val="20"/>
          <w:szCs w:val="20"/>
        </w:rPr>
        <w:fldChar w:fldCharType="separate"/>
      </w:r>
      <w:r w:rsidR="00A57E12">
        <w:rPr>
          <w:sz w:val="20"/>
          <w:szCs w:val="20"/>
        </w:rPr>
        <w:t>2.1.3.1.1</w:t>
      </w:r>
      <w:r w:rsidRPr="002B0661">
        <w:rPr>
          <w:sz w:val="20"/>
          <w:szCs w:val="20"/>
        </w:rPr>
        <w:fldChar w:fldCharType="end"/>
      </w:r>
      <w:r w:rsidRPr="002B0661">
        <w:rPr>
          <w:sz w:val="20"/>
          <w:szCs w:val="20"/>
        </w:rPr>
        <w:t xml:space="preserve"> </w:t>
      </w:r>
      <w:r w:rsidRPr="002B0661">
        <w:rPr>
          <w:sz w:val="20"/>
          <w:szCs w:val="20"/>
        </w:rPr>
        <w:fldChar w:fldCharType="begin"/>
      </w:r>
      <w:r w:rsidRPr="002B0661">
        <w:rPr>
          <w:sz w:val="20"/>
          <w:szCs w:val="20"/>
        </w:rPr>
        <w:instrText xml:space="preserve"> REF _Ref57368976 \h </w:instrText>
      </w:r>
      <w:r w:rsidR="0069787F" w:rsidRPr="002B0661">
        <w:rPr>
          <w:sz w:val="20"/>
          <w:szCs w:val="20"/>
        </w:rPr>
        <w:instrText xml:space="preserve"> \* MERGEFORMAT </w:instrText>
      </w:r>
      <w:r w:rsidRPr="002B0661">
        <w:rPr>
          <w:sz w:val="20"/>
          <w:szCs w:val="20"/>
        </w:rPr>
      </w:r>
      <w:r w:rsidRPr="002B0661">
        <w:rPr>
          <w:sz w:val="20"/>
          <w:szCs w:val="20"/>
        </w:rPr>
        <w:fldChar w:fldCharType="separate"/>
      </w:r>
      <w:r w:rsidR="00653A71" w:rsidRPr="00653A71">
        <w:rPr>
          <w:sz w:val="20"/>
          <w:szCs w:val="20"/>
        </w:rPr>
        <w:t>Approval Workflow</w:t>
      </w:r>
      <w:r w:rsidRPr="002B0661">
        <w:rPr>
          <w:sz w:val="20"/>
          <w:szCs w:val="20"/>
        </w:rPr>
        <w:fldChar w:fldCharType="end"/>
      </w:r>
      <w:r w:rsidRPr="002B0661">
        <w:rPr>
          <w:sz w:val="20"/>
          <w:szCs w:val="20"/>
        </w:rPr>
        <w:t xml:space="preserve">, the </w:t>
      </w:r>
      <w:r w:rsidR="00A6076E" w:rsidRPr="002B0661">
        <w:rPr>
          <w:sz w:val="20"/>
          <w:szCs w:val="20"/>
        </w:rPr>
        <w:t xml:space="preserve">Principal Sponsor or Sponsor Counsel of the IPO may assign itself the submission rights to begin the drafting process. </w:t>
      </w:r>
      <w:r w:rsidRPr="002B0661">
        <w:rPr>
          <w:sz w:val="20"/>
          <w:szCs w:val="20"/>
          <w:lang w:eastAsia="x-none"/>
        </w:rPr>
        <w:t xml:space="preserve">The </w:t>
      </w:r>
      <w:r w:rsidR="00A6076E" w:rsidRPr="002B0661">
        <w:rPr>
          <w:sz w:val="20"/>
          <w:szCs w:val="20"/>
          <w:lang w:eastAsia="x-none"/>
        </w:rPr>
        <w:t>adviser</w:t>
      </w:r>
      <w:r w:rsidRPr="002B0661">
        <w:rPr>
          <w:sz w:val="20"/>
          <w:szCs w:val="20"/>
          <w:lang w:eastAsia="x-none"/>
        </w:rPr>
        <w:t xml:space="preserve"> </w:t>
      </w:r>
      <w:r w:rsidR="00A6076E" w:rsidRPr="002B0661">
        <w:rPr>
          <w:sz w:val="20"/>
          <w:szCs w:val="20"/>
          <w:lang w:eastAsia="x-none"/>
        </w:rPr>
        <w:t xml:space="preserve">with the submission rights </w:t>
      </w:r>
      <w:r w:rsidRPr="002B0661">
        <w:rPr>
          <w:sz w:val="20"/>
          <w:szCs w:val="20"/>
          <w:lang w:eastAsia="x-none"/>
        </w:rPr>
        <w:t>is then responsible for submitting the</w:t>
      </w:r>
      <w:r w:rsidR="00A6076E" w:rsidRPr="002B0661">
        <w:rPr>
          <w:sz w:val="20"/>
          <w:szCs w:val="20"/>
          <w:lang w:eastAsia="x-none"/>
        </w:rPr>
        <w:t xml:space="preserve"> Sponsor Confirmation e-form before </w:t>
      </w:r>
      <w:r w:rsidR="00A6076E" w:rsidRPr="002B0661">
        <w:rPr>
          <w:b/>
          <w:sz w:val="20"/>
          <w:szCs w:val="20"/>
          <w:lang w:eastAsia="x-none"/>
        </w:rPr>
        <w:t>“</w:t>
      </w:r>
      <w:r w:rsidR="00CE0610" w:rsidRPr="002B0661">
        <w:rPr>
          <w:b/>
          <w:sz w:val="20"/>
          <w:szCs w:val="20"/>
          <w:lang w:eastAsia="x-none"/>
        </w:rPr>
        <w:t>Placing Approve</w:t>
      </w:r>
      <w:r w:rsidR="004342E1" w:rsidRPr="002B0661">
        <w:rPr>
          <w:b/>
          <w:sz w:val="20"/>
          <w:szCs w:val="20"/>
          <w:lang w:eastAsia="x-none"/>
        </w:rPr>
        <w:t>d</w:t>
      </w:r>
      <w:r w:rsidR="00A6076E" w:rsidRPr="002B0661">
        <w:rPr>
          <w:b/>
          <w:sz w:val="20"/>
          <w:szCs w:val="20"/>
          <w:lang w:eastAsia="x-none"/>
        </w:rPr>
        <w:t>”</w:t>
      </w:r>
      <w:r w:rsidRPr="002B0661">
        <w:rPr>
          <w:sz w:val="20"/>
          <w:szCs w:val="20"/>
          <w:lang w:eastAsia="x-none"/>
        </w:rPr>
        <w:t>.</w:t>
      </w:r>
    </w:p>
    <w:p w14:paraId="2DC98968" w14:textId="77777777" w:rsidR="007444A8" w:rsidRPr="000961F5" w:rsidRDefault="007444A8" w:rsidP="007444A8">
      <w:pPr>
        <w:ind w:left="0"/>
      </w:pPr>
    </w:p>
    <w:p w14:paraId="4AEFAE48" w14:textId="4C6CABB4" w:rsidR="007923DC" w:rsidRDefault="00060B7F" w:rsidP="0074396F">
      <w:pPr>
        <w:ind w:left="0"/>
      </w:pPr>
      <w:r>
        <w:pict w14:anchorId="0839254B">
          <v:shape id="_x0000_i1040" type="#_x0000_t75" style="width:470.25pt;height:272pt">
            <v:imagedata r:id="rId47" o:title="sub-flows Diagram"/>
          </v:shape>
        </w:pict>
      </w:r>
      <w:r w:rsidR="0030649B" w:rsidRPr="000961F5">
        <w:rPr>
          <w:rStyle w:val="CommentReference"/>
        </w:rPr>
        <w:commentReference w:id="506"/>
      </w:r>
    </w:p>
    <w:p w14:paraId="0E901BB2" w14:textId="156E40AD" w:rsidR="007923DC" w:rsidRPr="00381BCA" w:rsidRDefault="007923DC" w:rsidP="002B0661">
      <w:pPr>
        <w:pStyle w:val="Heading4"/>
      </w:pPr>
      <w:bookmarkStart w:id="507" w:name="_Toc62722936"/>
      <w:bookmarkStart w:id="508" w:name="_Toc65058077"/>
      <w:bookmarkStart w:id="509" w:name="_Toc65138879"/>
      <w:bookmarkStart w:id="510" w:name="_Toc65145859"/>
      <w:r w:rsidRPr="00381BCA">
        <w:lastRenderedPageBreak/>
        <w:t>E-Form Data Fields</w:t>
      </w:r>
      <w:bookmarkEnd w:id="507"/>
      <w:bookmarkEnd w:id="508"/>
      <w:bookmarkEnd w:id="509"/>
      <w:bookmarkEnd w:id="510"/>
    </w:p>
    <w:p w14:paraId="11E88579" w14:textId="074F96C9" w:rsidR="007923DC" w:rsidRPr="000961F5" w:rsidRDefault="007923DC">
      <w:pPr>
        <w:spacing w:after="0"/>
        <w:ind w:left="0"/>
        <w:jc w:val="left"/>
      </w:pPr>
    </w:p>
    <w:p w14:paraId="6DD2E6B2" w14:textId="77777777" w:rsidR="00883C19" w:rsidRPr="00070BA0" w:rsidRDefault="00883C19" w:rsidP="00883C19">
      <w:pPr>
        <w:ind w:left="0"/>
        <w:rPr>
          <w:sz w:val="20"/>
          <w:szCs w:val="20"/>
          <w:lang w:val="en-US" w:eastAsia="x-none"/>
        </w:rPr>
      </w:pPr>
      <w:r w:rsidRPr="00070BA0">
        <w:rPr>
          <w:sz w:val="20"/>
          <w:szCs w:val="20"/>
          <w:lang w:val="en-US" w:eastAsia="x-none"/>
        </w:rPr>
        <w:t xml:space="preserve">A tracked changes display should be included to display the data field value changes over repeated submissions. </w:t>
      </w:r>
    </w:p>
    <w:p w14:paraId="4EE923B7" w14:textId="77777777" w:rsidR="00883C19" w:rsidRPr="00070BA0" w:rsidRDefault="00883C19" w:rsidP="00883C19">
      <w:pPr>
        <w:pStyle w:val="ListParagraph"/>
        <w:ind w:leftChars="0" w:left="0"/>
        <w:rPr>
          <w:sz w:val="20"/>
          <w:szCs w:val="20"/>
          <w:lang w:eastAsia="x-none"/>
        </w:rPr>
      </w:pPr>
    </w:p>
    <w:p w14:paraId="1EFE35E7" w14:textId="2D0F4CEA" w:rsidR="00883C19" w:rsidRPr="00070BA0" w:rsidRDefault="00883C19" w:rsidP="002B0661">
      <w:pPr>
        <w:pStyle w:val="ListParagraph"/>
        <w:ind w:leftChars="0" w:left="0"/>
        <w:rPr>
          <w:sz w:val="20"/>
          <w:szCs w:val="20"/>
          <w:lang w:eastAsia="x-none"/>
        </w:rPr>
      </w:pPr>
      <w:r w:rsidRPr="00070BA0">
        <w:rPr>
          <w:sz w:val="20"/>
          <w:szCs w:val="20"/>
          <w:lang w:eastAsia="x-none"/>
        </w:rPr>
        <w:t>For fields marked with “[security type]” and “[security type holder]”, the display should be based on the table below. [Security type] will be displayed automatically in PDF for Placement / Pre-Deposit form and Placement form (Over-allotment Option).</w:t>
      </w:r>
    </w:p>
    <w:p w14:paraId="2490897D" w14:textId="77777777" w:rsidR="00883C19" w:rsidRPr="000961F5" w:rsidRDefault="00883C19">
      <w:pPr>
        <w:spacing w:after="0"/>
        <w:ind w:left="0"/>
        <w:jc w:val="left"/>
      </w:pPr>
    </w:p>
    <w:tbl>
      <w:tblPr>
        <w:tblStyle w:val="TableGrid"/>
        <w:tblW w:w="0" w:type="auto"/>
        <w:tblLook w:val="04A0" w:firstRow="1" w:lastRow="0" w:firstColumn="1" w:lastColumn="0" w:noHBand="0" w:noVBand="1"/>
      </w:tblPr>
      <w:tblGrid>
        <w:gridCol w:w="4248"/>
        <w:gridCol w:w="1417"/>
        <w:gridCol w:w="1843"/>
      </w:tblGrid>
      <w:tr w:rsidR="00841BB5" w:rsidRPr="000961F5" w14:paraId="7170BF0D" w14:textId="77777777" w:rsidTr="00A55595">
        <w:tc>
          <w:tcPr>
            <w:tcW w:w="4248" w:type="dxa"/>
            <w:shd w:val="clear" w:color="auto" w:fill="13426B"/>
          </w:tcPr>
          <w:p w14:paraId="53451DDA" w14:textId="77777777" w:rsidR="00841BB5" w:rsidRPr="000961F5" w:rsidRDefault="00841BB5" w:rsidP="00A55595">
            <w:pPr>
              <w:pStyle w:val="ListParagraph"/>
              <w:ind w:leftChars="0" w:left="0"/>
              <w:jc w:val="left"/>
              <w:rPr>
                <w:b/>
                <w:lang w:eastAsia="x-none"/>
              </w:rPr>
            </w:pPr>
            <w:r w:rsidRPr="000961F5">
              <w:rPr>
                <w:b/>
                <w:lang w:eastAsia="x-none"/>
              </w:rPr>
              <w:t>Securities to be Listed [IPO Initiation Field #17]</w:t>
            </w:r>
          </w:p>
        </w:tc>
        <w:tc>
          <w:tcPr>
            <w:tcW w:w="1417" w:type="dxa"/>
            <w:shd w:val="clear" w:color="auto" w:fill="13426B"/>
          </w:tcPr>
          <w:p w14:paraId="1D97178D" w14:textId="77777777" w:rsidR="00841BB5" w:rsidRPr="000961F5" w:rsidRDefault="00841BB5" w:rsidP="00A55595">
            <w:pPr>
              <w:pStyle w:val="ListParagraph"/>
              <w:ind w:leftChars="0" w:left="0"/>
              <w:rPr>
                <w:b/>
                <w:lang w:eastAsia="x-none"/>
              </w:rPr>
            </w:pPr>
            <w:r w:rsidRPr="000961F5">
              <w:rPr>
                <w:b/>
                <w:lang w:eastAsia="x-none"/>
              </w:rPr>
              <w:t>[Security type]</w:t>
            </w:r>
          </w:p>
        </w:tc>
        <w:tc>
          <w:tcPr>
            <w:tcW w:w="1843" w:type="dxa"/>
            <w:shd w:val="clear" w:color="auto" w:fill="13426B"/>
          </w:tcPr>
          <w:p w14:paraId="486F5084" w14:textId="77777777" w:rsidR="00841BB5" w:rsidRPr="000961F5" w:rsidRDefault="00841BB5" w:rsidP="00A55595">
            <w:pPr>
              <w:pStyle w:val="ListParagraph"/>
              <w:ind w:leftChars="0" w:left="0"/>
              <w:rPr>
                <w:b/>
                <w:lang w:eastAsia="x-none"/>
              </w:rPr>
            </w:pPr>
            <w:r w:rsidRPr="000961F5">
              <w:rPr>
                <w:b/>
                <w:lang w:eastAsia="x-none"/>
              </w:rPr>
              <w:t>[Security type holder]</w:t>
            </w:r>
          </w:p>
        </w:tc>
      </w:tr>
      <w:tr w:rsidR="00841BB5" w:rsidRPr="000961F5" w14:paraId="3F3974C8" w14:textId="77777777" w:rsidTr="00A55595">
        <w:tc>
          <w:tcPr>
            <w:tcW w:w="4248" w:type="dxa"/>
          </w:tcPr>
          <w:p w14:paraId="0D5E5388" w14:textId="77777777" w:rsidR="00841BB5" w:rsidRPr="000961F5" w:rsidRDefault="00841BB5" w:rsidP="00A55595">
            <w:pPr>
              <w:pStyle w:val="ListParagraph"/>
              <w:ind w:leftChars="0" w:left="0"/>
              <w:rPr>
                <w:lang w:eastAsia="x-none"/>
              </w:rPr>
            </w:pPr>
            <w:r w:rsidRPr="000961F5">
              <w:rPr>
                <w:lang w:val="en-US"/>
              </w:rPr>
              <w:t>Ordinary shares</w:t>
            </w:r>
          </w:p>
        </w:tc>
        <w:tc>
          <w:tcPr>
            <w:tcW w:w="1417" w:type="dxa"/>
            <w:vMerge w:val="restart"/>
          </w:tcPr>
          <w:p w14:paraId="76B73AFB" w14:textId="77777777" w:rsidR="00841BB5" w:rsidRPr="000961F5" w:rsidRDefault="00841BB5" w:rsidP="00A55595">
            <w:pPr>
              <w:pStyle w:val="ListParagraph"/>
              <w:ind w:leftChars="0" w:left="0"/>
              <w:rPr>
                <w:lang w:eastAsia="x-none"/>
              </w:rPr>
            </w:pPr>
            <w:r w:rsidRPr="000961F5">
              <w:rPr>
                <w:lang w:eastAsia="x-none"/>
              </w:rPr>
              <w:t>Shares</w:t>
            </w:r>
          </w:p>
        </w:tc>
        <w:tc>
          <w:tcPr>
            <w:tcW w:w="1843" w:type="dxa"/>
            <w:vMerge w:val="restart"/>
          </w:tcPr>
          <w:p w14:paraId="6E5EA053" w14:textId="77777777" w:rsidR="00841BB5" w:rsidRPr="000961F5" w:rsidRDefault="00841BB5" w:rsidP="00A55595">
            <w:pPr>
              <w:pStyle w:val="ListParagraph"/>
              <w:ind w:leftChars="0" w:left="0"/>
              <w:rPr>
                <w:lang w:eastAsia="x-none"/>
              </w:rPr>
            </w:pPr>
            <w:r w:rsidRPr="000961F5">
              <w:rPr>
                <w:lang w:eastAsia="x-none"/>
              </w:rPr>
              <w:t>Shareholders</w:t>
            </w:r>
          </w:p>
        </w:tc>
      </w:tr>
      <w:tr w:rsidR="00841BB5" w:rsidRPr="000961F5" w14:paraId="245E7E7B" w14:textId="77777777" w:rsidTr="00A55595">
        <w:tc>
          <w:tcPr>
            <w:tcW w:w="4248" w:type="dxa"/>
          </w:tcPr>
          <w:p w14:paraId="1A41F466" w14:textId="77777777" w:rsidR="00841BB5" w:rsidRPr="000961F5" w:rsidRDefault="00841BB5" w:rsidP="00A55595">
            <w:pPr>
              <w:pStyle w:val="ListParagraph"/>
              <w:ind w:leftChars="0" w:left="0"/>
              <w:rPr>
                <w:lang w:eastAsia="x-none"/>
              </w:rPr>
            </w:pPr>
            <w:r w:rsidRPr="000961F5">
              <w:rPr>
                <w:lang w:val="en-US"/>
              </w:rPr>
              <w:t>Ordinary shares (H shares)</w:t>
            </w:r>
          </w:p>
        </w:tc>
        <w:tc>
          <w:tcPr>
            <w:tcW w:w="1417" w:type="dxa"/>
            <w:vMerge/>
          </w:tcPr>
          <w:p w14:paraId="6F49BB6D" w14:textId="77777777" w:rsidR="00841BB5" w:rsidRPr="000961F5" w:rsidRDefault="00841BB5" w:rsidP="00A55595">
            <w:pPr>
              <w:pStyle w:val="ListParagraph"/>
              <w:ind w:leftChars="0" w:left="0"/>
              <w:rPr>
                <w:lang w:eastAsia="x-none"/>
              </w:rPr>
            </w:pPr>
          </w:p>
        </w:tc>
        <w:tc>
          <w:tcPr>
            <w:tcW w:w="1843" w:type="dxa"/>
            <w:vMerge/>
          </w:tcPr>
          <w:p w14:paraId="7AA844A6" w14:textId="77777777" w:rsidR="00841BB5" w:rsidRPr="000961F5" w:rsidRDefault="00841BB5" w:rsidP="00A55595">
            <w:pPr>
              <w:pStyle w:val="ListParagraph"/>
              <w:ind w:leftChars="0" w:left="0"/>
              <w:rPr>
                <w:lang w:eastAsia="x-none"/>
              </w:rPr>
            </w:pPr>
          </w:p>
        </w:tc>
      </w:tr>
      <w:tr w:rsidR="00841BB5" w:rsidRPr="000961F5" w14:paraId="4720D48C" w14:textId="77777777" w:rsidTr="00A55595">
        <w:tc>
          <w:tcPr>
            <w:tcW w:w="4248" w:type="dxa"/>
          </w:tcPr>
          <w:p w14:paraId="5826F6FE" w14:textId="77777777" w:rsidR="00841BB5" w:rsidRPr="000961F5" w:rsidRDefault="00841BB5" w:rsidP="00A55595">
            <w:pPr>
              <w:pStyle w:val="ListParagraph"/>
              <w:ind w:leftChars="0" w:left="0"/>
              <w:rPr>
                <w:lang w:eastAsia="x-none"/>
              </w:rPr>
            </w:pPr>
            <w:r w:rsidRPr="000961F5">
              <w:rPr>
                <w:lang w:val="en-US"/>
              </w:rPr>
              <w:t>Ordinary shares (conversion from B to H shares)</w:t>
            </w:r>
          </w:p>
        </w:tc>
        <w:tc>
          <w:tcPr>
            <w:tcW w:w="1417" w:type="dxa"/>
            <w:vMerge/>
          </w:tcPr>
          <w:p w14:paraId="69DE64F5" w14:textId="77777777" w:rsidR="00841BB5" w:rsidRPr="000961F5" w:rsidRDefault="00841BB5" w:rsidP="00A55595">
            <w:pPr>
              <w:pStyle w:val="ListParagraph"/>
              <w:ind w:leftChars="0" w:left="0"/>
              <w:rPr>
                <w:lang w:eastAsia="x-none"/>
              </w:rPr>
            </w:pPr>
          </w:p>
        </w:tc>
        <w:tc>
          <w:tcPr>
            <w:tcW w:w="1843" w:type="dxa"/>
            <w:vMerge/>
          </w:tcPr>
          <w:p w14:paraId="13D4006B" w14:textId="77777777" w:rsidR="00841BB5" w:rsidRPr="000961F5" w:rsidRDefault="00841BB5" w:rsidP="00A55595">
            <w:pPr>
              <w:pStyle w:val="ListParagraph"/>
              <w:ind w:leftChars="0" w:left="0"/>
              <w:rPr>
                <w:lang w:eastAsia="x-none"/>
              </w:rPr>
            </w:pPr>
          </w:p>
        </w:tc>
      </w:tr>
      <w:tr w:rsidR="00841BB5" w:rsidRPr="000961F5" w14:paraId="4A659E8B" w14:textId="77777777" w:rsidTr="00A55595">
        <w:tc>
          <w:tcPr>
            <w:tcW w:w="4248" w:type="dxa"/>
          </w:tcPr>
          <w:p w14:paraId="5186EA3B" w14:textId="77777777" w:rsidR="00841BB5" w:rsidRPr="000961F5" w:rsidRDefault="00841BB5" w:rsidP="00A55595">
            <w:pPr>
              <w:pStyle w:val="ListParagraph"/>
              <w:ind w:leftChars="0" w:left="0"/>
              <w:rPr>
                <w:lang w:eastAsia="x-none"/>
              </w:rPr>
            </w:pPr>
            <w:r w:rsidRPr="000961F5">
              <w:rPr>
                <w:lang w:val="en-US"/>
              </w:rPr>
              <w:t>Preference shares</w:t>
            </w:r>
          </w:p>
        </w:tc>
        <w:tc>
          <w:tcPr>
            <w:tcW w:w="1417" w:type="dxa"/>
            <w:vMerge/>
          </w:tcPr>
          <w:p w14:paraId="3FD4BE70" w14:textId="77777777" w:rsidR="00841BB5" w:rsidRPr="000961F5" w:rsidRDefault="00841BB5" w:rsidP="00A55595">
            <w:pPr>
              <w:pStyle w:val="ListParagraph"/>
              <w:ind w:leftChars="0" w:left="0"/>
              <w:rPr>
                <w:lang w:eastAsia="x-none"/>
              </w:rPr>
            </w:pPr>
          </w:p>
        </w:tc>
        <w:tc>
          <w:tcPr>
            <w:tcW w:w="1843" w:type="dxa"/>
            <w:vMerge/>
          </w:tcPr>
          <w:p w14:paraId="5F9AA2D5" w14:textId="77777777" w:rsidR="00841BB5" w:rsidRPr="000961F5" w:rsidRDefault="00841BB5" w:rsidP="00A55595">
            <w:pPr>
              <w:pStyle w:val="ListParagraph"/>
              <w:ind w:leftChars="0" w:left="0"/>
              <w:rPr>
                <w:lang w:eastAsia="x-none"/>
              </w:rPr>
            </w:pPr>
          </w:p>
        </w:tc>
      </w:tr>
      <w:tr w:rsidR="00841BB5" w:rsidRPr="000961F5" w14:paraId="47B34118" w14:textId="77777777" w:rsidTr="00A55595">
        <w:tc>
          <w:tcPr>
            <w:tcW w:w="4248" w:type="dxa"/>
          </w:tcPr>
          <w:p w14:paraId="37801A2E" w14:textId="77777777" w:rsidR="00841BB5" w:rsidRPr="000961F5" w:rsidRDefault="00841BB5" w:rsidP="00A55595">
            <w:pPr>
              <w:pStyle w:val="ListParagraph"/>
              <w:ind w:leftChars="0" w:left="0"/>
              <w:rPr>
                <w:lang w:eastAsia="x-none"/>
              </w:rPr>
            </w:pPr>
            <w:r w:rsidRPr="000961F5">
              <w:rPr>
                <w:lang w:val="en-US"/>
              </w:rPr>
              <w:t>Real Estate Investment Trust</w:t>
            </w:r>
          </w:p>
        </w:tc>
        <w:tc>
          <w:tcPr>
            <w:tcW w:w="1417" w:type="dxa"/>
            <w:vMerge w:val="restart"/>
          </w:tcPr>
          <w:p w14:paraId="48792ED4" w14:textId="77777777" w:rsidR="00841BB5" w:rsidRPr="000961F5" w:rsidRDefault="00841BB5" w:rsidP="00A55595">
            <w:pPr>
              <w:pStyle w:val="ListParagraph"/>
              <w:ind w:leftChars="0" w:left="0"/>
              <w:rPr>
                <w:lang w:eastAsia="x-none"/>
              </w:rPr>
            </w:pPr>
            <w:r w:rsidRPr="000961F5">
              <w:rPr>
                <w:lang w:eastAsia="x-none"/>
              </w:rPr>
              <w:t>Units</w:t>
            </w:r>
          </w:p>
        </w:tc>
        <w:tc>
          <w:tcPr>
            <w:tcW w:w="1843" w:type="dxa"/>
            <w:vMerge w:val="restart"/>
          </w:tcPr>
          <w:p w14:paraId="6C0645DE" w14:textId="77777777" w:rsidR="00841BB5" w:rsidRPr="000961F5" w:rsidRDefault="00841BB5" w:rsidP="00A55595">
            <w:pPr>
              <w:pStyle w:val="ListParagraph"/>
              <w:ind w:leftChars="0" w:left="0"/>
              <w:rPr>
                <w:lang w:eastAsia="x-none"/>
              </w:rPr>
            </w:pPr>
            <w:r w:rsidRPr="000961F5">
              <w:rPr>
                <w:lang w:eastAsia="x-none"/>
              </w:rPr>
              <w:t>Unitholders</w:t>
            </w:r>
          </w:p>
        </w:tc>
      </w:tr>
      <w:tr w:rsidR="00841BB5" w:rsidRPr="000961F5" w14:paraId="4417B2DE" w14:textId="77777777" w:rsidTr="00A55595">
        <w:tc>
          <w:tcPr>
            <w:tcW w:w="4248" w:type="dxa"/>
          </w:tcPr>
          <w:p w14:paraId="42D521D7" w14:textId="77777777" w:rsidR="00841BB5" w:rsidRPr="000961F5" w:rsidRDefault="00841BB5" w:rsidP="00A55595">
            <w:pPr>
              <w:pStyle w:val="ListParagraph"/>
              <w:ind w:leftChars="0" w:left="0"/>
              <w:rPr>
                <w:lang w:eastAsia="x-none"/>
              </w:rPr>
            </w:pPr>
            <w:r w:rsidRPr="000961F5">
              <w:rPr>
                <w:lang w:val="en-US"/>
              </w:rPr>
              <w:t>Exchange Traded Product</w:t>
            </w:r>
          </w:p>
        </w:tc>
        <w:tc>
          <w:tcPr>
            <w:tcW w:w="1417" w:type="dxa"/>
            <w:vMerge/>
          </w:tcPr>
          <w:p w14:paraId="05801312" w14:textId="77777777" w:rsidR="00841BB5" w:rsidRPr="000961F5" w:rsidRDefault="00841BB5" w:rsidP="00A55595">
            <w:pPr>
              <w:pStyle w:val="ListParagraph"/>
              <w:ind w:leftChars="0" w:left="0"/>
              <w:rPr>
                <w:lang w:eastAsia="x-none"/>
              </w:rPr>
            </w:pPr>
          </w:p>
        </w:tc>
        <w:tc>
          <w:tcPr>
            <w:tcW w:w="1843" w:type="dxa"/>
            <w:vMerge/>
          </w:tcPr>
          <w:p w14:paraId="1D68447A" w14:textId="77777777" w:rsidR="00841BB5" w:rsidRPr="000961F5" w:rsidRDefault="00841BB5" w:rsidP="00A55595">
            <w:pPr>
              <w:pStyle w:val="ListParagraph"/>
              <w:ind w:leftChars="0" w:left="0"/>
              <w:rPr>
                <w:lang w:eastAsia="x-none"/>
              </w:rPr>
            </w:pPr>
          </w:p>
        </w:tc>
      </w:tr>
      <w:tr w:rsidR="00841BB5" w:rsidRPr="000961F5" w14:paraId="4EA8665F" w14:textId="77777777" w:rsidTr="00A55595">
        <w:tc>
          <w:tcPr>
            <w:tcW w:w="4248" w:type="dxa"/>
          </w:tcPr>
          <w:p w14:paraId="5C35D17A" w14:textId="77777777" w:rsidR="00841BB5" w:rsidRPr="000961F5" w:rsidRDefault="00841BB5" w:rsidP="00A55595">
            <w:pPr>
              <w:pStyle w:val="ListParagraph"/>
              <w:ind w:leftChars="0" w:left="0"/>
              <w:rPr>
                <w:lang w:eastAsia="x-none"/>
              </w:rPr>
            </w:pPr>
            <w:r w:rsidRPr="000961F5">
              <w:rPr>
                <w:lang w:val="en-US"/>
              </w:rPr>
              <w:t>Depositary Receipts</w:t>
            </w:r>
          </w:p>
        </w:tc>
        <w:tc>
          <w:tcPr>
            <w:tcW w:w="1417" w:type="dxa"/>
          </w:tcPr>
          <w:p w14:paraId="17B22591" w14:textId="77777777" w:rsidR="00841BB5" w:rsidRPr="000961F5" w:rsidRDefault="00841BB5" w:rsidP="00A55595">
            <w:pPr>
              <w:pStyle w:val="ListParagraph"/>
              <w:ind w:leftChars="0" w:left="0"/>
              <w:rPr>
                <w:lang w:eastAsia="x-none"/>
              </w:rPr>
            </w:pPr>
            <w:r w:rsidRPr="000961F5">
              <w:rPr>
                <w:lang w:eastAsia="x-none"/>
              </w:rPr>
              <w:t>Receipts</w:t>
            </w:r>
          </w:p>
        </w:tc>
        <w:tc>
          <w:tcPr>
            <w:tcW w:w="1843" w:type="dxa"/>
          </w:tcPr>
          <w:p w14:paraId="2857E2E6" w14:textId="77777777" w:rsidR="00841BB5" w:rsidRPr="000961F5" w:rsidRDefault="00841BB5" w:rsidP="00A55595">
            <w:pPr>
              <w:pStyle w:val="ListParagraph"/>
              <w:ind w:leftChars="0" w:left="0"/>
              <w:rPr>
                <w:lang w:eastAsia="x-none"/>
              </w:rPr>
            </w:pPr>
            <w:r w:rsidRPr="000961F5">
              <w:rPr>
                <w:lang w:eastAsia="x-none"/>
              </w:rPr>
              <w:t>DR Holders</w:t>
            </w:r>
          </w:p>
        </w:tc>
      </w:tr>
      <w:tr w:rsidR="00841BB5" w:rsidRPr="000961F5" w14:paraId="7611416E" w14:textId="77777777" w:rsidTr="00A55595">
        <w:tc>
          <w:tcPr>
            <w:tcW w:w="4248" w:type="dxa"/>
          </w:tcPr>
          <w:p w14:paraId="2D6C3C08" w14:textId="77777777" w:rsidR="00841BB5" w:rsidRPr="000961F5" w:rsidRDefault="00841BB5" w:rsidP="00A55595">
            <w:pPr>
              <w:pStyle w:val="ListParagraph"/>
              <w:ind w:leftChars="0" w:left="0"/>
              <w:rPr>
                <w:lang w:eastAsia="x-none"/>
              </w:rPr>
            </w:pPr>
            <w:r w:rsidRPr="000961F5">
              <w:rPr>
                <w:lang w:val="en-US"/>
              </w:rPr>
              <w:t>Stapled Securities</w:t>
            </w:r>
          </w:p>
        </w:tc>
        <w:tc>
          <w:tcPr>
            <w:tcW w:w="1417" w:type="dxa"/>
          </w:tcPr>
          <w:p w14:paraId="2C47B980" w14:textId="77777777" w:rsidR="00841BB5" w:rsidRPr="000961F5" w:rsidRDefault="00841BB5" w:rsidP="00A55595">
            <w:pPr>
              <w:pStyle w:val="ListParagraph"/>
              <w:ind w:leftChars="0" w:left="0"/>
              <w:rPr>
                <w:lang w:eastAsia="x-none"/>
              </w:rPr>
            </w:pPr>
            <w:r w:rsidRPr="000961F5">
              <w:rPr>
                <w:lang w:eastAsia="x-none"/>
              </w:rPr>
              <w:t>Units</w:t>
            </w:r>
          </w:p>
        </w:tc>
        <w:tc>
          <w:tcPr>
            <w:tcW w:w="1843" w:type="dxa"/>
          </w:tcPr>
          <w:p w14:paraId="56A43EFD" w14:textId="77777777" w:rsidR="00841BB5" w:rsidRPr="000961F5" w:rsidRDefault="00841BB5" w:rsidP="00A55595">
            <w:pPr>
              <w:pStyle w:val="ListParagraph"/>
              <w:ind w:leftChars="0" w:left="0"/>
              <w:rPr>
                <w:lang w:eastAsia="x-none"/>
              </w:rPr>
            </w:pPr>
            <w:r w:rsidRPr="000961F5">
              <w:rPr>
                <w:lang w:eastAsia="x-none"/>
              </w:rPr>
              <w:t>Unitholders</w:t>
            </w:r>
          </w:p>
        </w:tc>
      </w:tr>
      <w:tr w:rsidR="00841BB5" w:rsidRPr="000961F5" w14:paraId="1FA6CC62" w14:textId="77777777" w:rsidTr="00A55595">
        <w:tc>
          <w:tcPr>
            <w:tcW w:w="4248" w:type="dxa"/>
          </w:tcPr>
          <w:p w14:paraId="0F080AC8" w14:textId="77777777" w:rsidR="00841BB5" w:rsidRPr="000961F5" w:rsidRDefault="00841BB5" w:rsidP="00A55595">
            <w:pPr>
              <w:pStyle w:val="ListParagraph"/>
              <w:ind w:leftChars="0" w:left="0"/>
              <w:rPr>
                <w:lang w:eastAsia="x-none"/>
              </w:rPr>
            </w:pPr>
            <w:r w:rsidRPr="000961F5">
              <w:rPr>
                <w:lang w:val="en-US"/>
              </w:rPr>
              <w:t xml:space="preserve">Others </w:t>
            </w:r>
            <w:r w:rsidRPr="000961F5">
              <w:rPr>
                <w:color w:val="000000"/>
              </w:rPr>
              <w:t>(please fill in)</w:t>
            </w:r>
          </w:p>
        </w:tc>
        <w:tc>
          <w:tcPr>
            <w:tcW w:w="1417" w:type="dxa"/>
          </w:tcPr>
          <w:p w14:paraId="42924AD6" w14:textId="77777777" w:rsidR="00841BB5" w:rsidRPr="000961F5" w:rsidRDefault="00841BB5" w:rsidP="00A55595">
            <w:pPr>
              <w:pStyle w:val="ListParagraph"/>
              <w:ind w:leftChars="0" w:left="0"/>
              <w:rPr>
                <w:lang w:eastAsia="x-none"/>
              </w:rPr>
            </w:pPr>
            <w:r w:rsidRPr="000961F5">
              <w:rPr>
                <w:lang w:eastAsia="x-none"/>
              </w:rPr>
              <w:t>Shares</w:t>
            </w:r>
          </w:p>
        </w:tc>
        <w:tc>
          <w:tcPr>
            <w:tcW w:w="1843" w:type="dxa"/>
          </w:tcPr>
          <w:p w14:paraId="014DC5B8" w14:textId="77777777" w:rsidR="00841BB5" w:rsidRPr="000961F5" w:rsidRDefault="00841BB5" w:rsidP="00A55595">
            <w:pPr>
              <w:pStyle w:val="ListParagraph"/>
              <w:ind w:leftChars="0" w:left="0"/>
              <w:rPr>
                <w:lang w:eastAsia="x-none"/>
              </w:rPr>
            </w:pPr>
            <w:r w:rsidRPr="000961F5">
              <w:rPr>
                <w:lang w:eastAsia="x-none"/>
              </w:rPr>
              <w:t>Shareholders</w:t>
            </w:r>
          </w:p>
        </w:tc>
      </w:tr>
    </w:tbl>
    <w:p w14:paraId="5119A495" w14:textId="77777777" w:rsidR="00841BB5" w:rsidRPr="000961F5" w:rsidRDefault="00841BB5">
      <w:pPr>
        <w:spacing w:after="0"/>
        <w:ind w:left="0"/>
        <w:jc w:val="left"/>
      </w:pPr>
    </w:p>
    <w:p w14:paraId="448A60CE" w14:textId="0BDBDEA0" w:rsidR="007923DC" w:rsidRPr="00070BA0" w:rsidRDefault="007923DC" w:rsidP="00154235">
      <w:pPr>
        <w:pStyle w:val="ListParagraph"/>
        <w:numPr>
          <w:ilvl w:val="0"/>
          <w:numId w:val="122"/>
        </w:numPr>
        <w:spacing w:after="0"/>
        <w:ind w:leftChars="0"/>
        <w:jc w:val="left"/>
        <w:rPr>
          <w:b/>
          <w:sz w:val="20"/>
          <w:lang w:eastAsia="x-none"/>
        </w:rPr>
      </w:pPr>
      <w:r w:rsidRPr="00070BA0">
        <w:rPr>
          <w:b/>
          <w:sz w:val="20"/>
          <w:lang w:eastAsia="x-none"/>
        </w:rPr>
        <w:t>General</w:t>
      </w:r>
    </w:p>
    <w:p w14:paraId="0BB0A5DE" w14:textId="77777777" w:rsidR="007923DC" w:rsidRPr="000961F5" w:rsidRDefault="007923DC" w:rsidP="007923DC">
      <w:pPr>
        <w:spacing w:after="0"/>
        <w:ind w:left="0"/>
        <w:jc w:val="left"/>
        <w:rPr>
          <w:b/>
          <w:lang w:eastAsia="x-none"/>
        </w:rPr>
      </w:pPr>
    </w:p>
    <w:tbl>
      <w:tblPr>
        <w:tblStyle w:val="TableGrid4"/>
        <w:tblW w:w="0" w:type="auto"/>
        <w:tblLook w:val="04A0" w:firstRow="1" w:lastRow="0" w:firstColumn="1" w:lastColumn="0" w:noHBand="0" w:noVBand="1"/>
      </w:tblPr>
      <w:tblGrid>
        <w:gridCol w:w="483"/>
        <w:gridCol w:w="3090"/>
        <w:gridCol w:w="1366"/>
        <w:gridCol w:w="1541"/>
        <w:gridCol w:w="3979"/>
      </w:tblGrid>
      <w:tr w:rsidR="007923DC" w:rsidRPr="000961F5" w14:paraId="18439C7A" w14:textId="77777777" w:rsidTr="00EC2576">
        <w:tc>
          <w:tcPr>
            <w:tcW w:w="483" w:type="dxa"/>
            <w:shd w:val="clear" w:color="auto" w:fill="13426B"/>
          </w:tcPr>
          <w:p w14:paraId="12D7DFC3" w14:textId="77777777" w:rsidR="007923DC" w:rsidRPr="00070BA0" w:rsidRDefault="007923DC" w:rsidP="007923DC">
            <w:pPr>
              <w:spacing w:after="0"/>
              <w:ind w:left="0"/>
              <w:jc w:val="left"/>
              <w:rPr>
                <w:rFonts w:ascii="Arial" w:eastAsia="Times New Roman" w:hAnsi="Arial"/>
                <w:b/>
                <w:bCs/>
                <w:kern w:val="24"/>
                <w:sz w:val="16"/>
                <w:szCs w:val="16"/>
                <w:lang w:val="en-HK"/>
              </w:rPr>
            </w:pPr>
            <w:r w:rsidRPr="00070BA0">
              <w:rPr>
                <w:rFonts w:ascii="Arial" w:hAnsi="Arial"/>
                <w:b/>
                <w:sz w:val="16"/>
                <w:szCs w:val="16"/>
                <w:lang w:val="en-US"/>
              </w:rPr>
              <w:t>#</w:t>
            </w:r>
          </w:p>
        </w:tc>
        <w:tc>
          <w:tcPr>
            <w:tcW w:w="3090" w:type="dxa"/>
            <w:shd w:val="clear" w:color="auto" w:fill="13426B"/>
          </w:tcPr>
          <w:p w14:paraId="7EAFF276" w14:textId="77777777" w:rsidR="007923DC" w:rsidRPr="00070BA0" w:rsidRDefault="007923DC" w:rsidP="007923DC">
            <w:pPr>
              <w:spacing w:after="0"/>
              <w:ind w:left="0"/>
              <w:jc w:val="left"/>
              <w:rPr>
                <w:rFonts w:ascii="Arial" w:eastAsia="Times New Roman" w:hAnsi="Arial"/>
                <w:sz w:val="16"/>
                <w:szCs w:val="16"/>
              </w:rPr>
            </w:pPr>
            <w:r w:rsidRPr="00070BA0">
              <w:rPr>
                <w:rFonts w:ascii="Arial" w:hAnsi="Arial"/>
                <w:b/>
                <w:sz w:val="16"/>
                <w:szCs w:val="16"/>
                <w:lang w:val="en-US"/>
              </w:rPr>
              <w:t>Field</w:t>
            </w:r>
          </w:p>
        </w:tc>
        <w:tc>
          <w:tcPr>
            <w:tcW w:w="1366" w:type="dxa"/>
            <w:shd w:val="clear" w:color="auto" w:fill="13426B"/>
          </w:tcPr>
          <w:p w14:paraId="3EF582AB" w14:textId="77777777" w:rsidR="007923DC" w:rsidRPr="00070BA0" w:rsidRDefault="007923DC" w:rsidP="007923DC">
            <w:pPr>
              <w:spacing w:after="0"/>
              <w:ind w:left="0"/>
              <w:jc w:val="left"/>
              <w:rPr>
                <w:rFonts w:ascii="Arial" w:hAnsi="Arial"/>
                <w:b/>
                <w:sz w:val="16"/>
                <w:szCs w:val="16"/>
                <w:lang w:val="en-US"/>
              </w:rPr>
            </w:pPr>
            <w:r w:rsidRPr="00070BA0">
              <w:rPr>
                <w:rFonts w:ascii="Arial" w:hAnsi="Arial"/>
                <w:b/>
                <w:sz w:val="16"/>
                <w:szCs w:val="16"/>
                <w:lang w:val="en-US"/>
              </w:rPr>
              <w:t>Input method</w:t>
            </w:r>
          </w:p>
        </w:tc>
        <w:tc>
          <w:tcPr>
            <w:tcW w:w="1541" w:type="dxa"/>
            <w:shd w:val="clear" w:color="auto" w:fill="13426B"/>
          </w:tcPr>
          <w:p w14:paraId="6BA29FE1" w14:textId="77777777" w:rsidR="007923DC" w:rsidRPr="00070BA0" w:rsidRDefault="007923DC" w:rsidP="007923DC">
            <w:pPr>
              <w:spacing w:after="0"/>
              <w:ind w:left="0"/>
              <w:jc w:val="left"/>
              <w:rPr>
                <w:rFonts w:ascii="Arial" w:hAnsi="Arial"/>
                <w:b/>
                <w:sz w:val="16"/>
                <w:szCs w:val="16"/>
                <w:lang w:val="en-US"/>
              </w:rPr>
            </w:pPr>
            <w:r w:rsidRPr="00070BA0">
              <w:rPr>
                <w:rFonts w:ascii="Arial" w:hAnsi="Arial"/>
                <w:b/>
                <w:sz w:val="16"/>
                <w:szCs w:val="16"/>
                <w:lang w:val="en-US"/>
              </w:rPr>
              <w:t>Max field length</w:t>
            </w:r>
          </w:p>
        </w:tc>
        <w:tc>
          <w:tcPr>
            <w:tcW w:w="3979" w:type="dxa"/>
            <w:shd w:val="clear" w:color="auto" w:fill="13426B"/>
          </w:tcPr>
          <w:p w14:paraId="58DC58B2" w14:textId="77777777" w:rsidR="007923DC" w:rsidRPr="00070BA0" w:rsidRDefault="007923DC" w:rsidP="007923DC">
            <w:pPr>
              <w:spacing w:after="0"/>
              <w:ind w:left="0"/>
              <w:jc w:val="left"/>
              <w:rPr>
                <w:rFonts w:ascii="Arial" w:hAnsi="Arial"/>
                <w:b/>
                <w:sz w:val="16"/>
                <w:szCs w:val="16"/>
                <w:lang w:val="en-US"/>
              </w:rPr>
            </w:pPr>
            <w:r w:rsidRPr="00070BA0">
              <w:rPr>
                <w:rFonts w:ascii="Arial" w:hAnsi="Arial"/>
                <w:b/>
                <w:sz w:val="16"/>
                <w:szCs w:val="16"/>
                <w:lang w:val="en-US"/>
              </w:rPr>
              <w:t>Notes</w:t>
            </w:r>
          </w:p>
        </w:tc>
      </w:tr>
      <w:tr w:rsidR="007923DC" w:rsidRPr="000961F5" w14:paraId="6AE12E18" w14:textId="77777777" w:rsidTr="00EC2576">
        <w:tc>
          <w:tcPr>
            <w:tcW w:w="483" w:type="dxa"/>
            <w:shd w:val="clear" w:color="auto" w:fill="auto"/>
          </w:tcPr>
          <w:p w14:paraId="74D6B8CD" w14:textId="77777777" w:rsidR="007923DC" w:rsidRPr="00070BA0" w:rsidRDefault="007923DC" w:rsidP="007923DC">
            <w:pPr>
              <w:spacing w:after="0"/>
              <w:ind w:left="0"/>
              <w:jc w:val="left"/>
              <w:rPr>
                <w:rFonts w:ascii="Arial" w:eastAsia="Times New Roman" w:hAnsi="Arial"/>
                <w:b/>
                <w:bCs/>
                <w:kern w:val="24"/>
                <w:sz w:val="16"/>
                <w:szCs w:val="16"/>
                <w:lang w:val="en-HK"/>
              </w:rPr>
            </w:pPr>
            <w:r w:rsidRPr="00070BA0">
              <w:rPr>
                <w:rFonts w:ascii="Arial" w:hAnsi="Arial"/>
                <w:sz w:val="16"/>
                <w:szCs w:val="16"/>
                <w:lang w:val="en-US"/>
              </w:rPr>
              <w:t>1</w:t>
            </w:r>
          </w:p>
        </w:tc>
        <w:tc>
          <w:tcPr>
            <w:tcW w:w="3090" w:type="dxa"/>
            <w:shd w:val="clear" w:color="auto" w:fill="auto"/>
          </w:tcPr>
          <w:p w14:paraId="6C7C916C" w14:textId="3CCAB483" w:rsidR="007923DC" w:rsidRPr="00070BA0" w:rsidRDefault="007923DC" w:rsidP="00841BB5">
            <w:pPr>
              <w:spacing w:after="0"/>
              <w:ind w:left="0"/>
              <w:jc w:val="left"/>
              <w:rPr>
                <w:rFonts w:ascii="Arial" w:eastAsia="Times New Roman" w:hAnsi="Arial"/>
                <w:b/>
                <w:bCs/>
                <w:kern w:val="24"/>
                <w:sz w:val="16"/>
                <w:szCs w:val="16"/>
                <w:lang w:val="en-HK"/>
              </w:rPr>
            </w:pPr>
            <w:r w:rsidRPr="00070BA0">
              <w:rPr>
                <w:rFonts w:ascii="Arial" w:hAnsi="Arial"/>
                <w:sz w:val="16"/>
                <w:szCs w:val="16"/>
                <w:lang w:val="en-US"/>
              </w:rPr>
              <w:t xml:space="preserve">Number of Public Float </w:t>
            </w:r>
            <w:r w:rsidR="00841BB5" w:rsidRPr="00070BA0">
              <w:rPr>
                <w:rFonts w:ascii="Arial" w:hAnsi="Arial"/>
                <w:sz w:val="16"/>
                <w:szCs w:val="16"/>
                <w:lang w:val="en-US"/>
              </w:rPr>
              <w:t>[Security Type]</w:t>
            </w:r>
          </w:p>
        </w:tc>
        <w:tc>
          <w:tcPr>
            <w:tcW w:w="1366" w:type="dxa"/>
            <w:shd w:val="clear" w:color="auto" w:fill="auto"/>
          </w:tcPr>
          <w:p w14:paraId="01E3CD4E" w14:textId="77777777" w:rsidR="007923DC" w:rsidRPr="00070BA0" w:rsidRDefault="007923DC" w:rsidP="007923DC">
            <w:pPr>
              <w:spacing w:after="0"/>
              <w:ind w:left="0"/>
              <w:jc w:val="left"/>
              <w:rPr>
                <w:rFonts w:ascii="Arial" w:hAnsi="Arial"/>
                <w:b/>
                <w:sz w:val="16"/>
                <w:szCs w:val="16"/>
                <w:lang w:val="en-US"/>
              </w:rPr>
            </w:pPr>
            <w:r w:rsidRPr="00070BA0">
              <w:rPr>
                <w:rFonts w:ascii="Arial" w:hAnsi="Arial"/>
                <w:sz w:val="16"/>
                <w:szCs w:val="16"/>
                <w:lang w:val="en-US"/>
              </w:rPr>
              <w:t>0</w:t>
            </w:r>
          </w:p>
        </w:tc>
        <w:tc>
          <w:tcPr>
            <w:tcW w:w="1541" w:type="dxa"/>
            <w:shd w:val="clear" w:color="auto" w:fill="auto"/>
          </w:tcPr>
          <w:p w14:paraId="1B47E090" w14:textId="77777777" w:rsidR="007923DC" w:rsidRPr="00070BA0" w:rsidRDefault="007923DC" w:rsidP="007923DC">
            <w:pPr>
              <w:spacing w:after="0"/>
              <w:ind w:left="0"/>
              <w:jc w:val="left"/>
              <w:rPr>
                <w:rFonts w:ascii="Arial" w:hAnsi="Arial"/>
                <w:b/>
                <w:sz w:val="16"/>
                <w:szCs w:val="16"/>
                <w:lang w:val="en-US"/>
              </w:rPr>
            </w:pPr>
            <w:r w:rsidRPr="00070BA0">
              <w:rPr>
                <w:rFonts w:ascii="Arial" w:hAnsi="Arial"/>
                <w:sz w:val="16"/>
                <w:szCs w:val="16"/>
                <w:lang w:val="en-US"/>
              </w:rPr>
              <w:t>Integer</w:t>
            </w:r>
          </w:p>
        </w:tc>
        <w:tc>
          <w:tcPr>
            <w:tcW w:w="3979" w:type="dxa"/>
            <w:shd w:val="clear" w:color="auto" w:fill="auto"/>
          </w:tcPr>
          <w:p w14:paraId="2F7EA2C6" w14:textId="3CC637CB" w:rsidR="007923DC" w:rsidRPr="00070BA0" w:rsidRDefault="007923DC" w:rsidP="00154235">
            <w:pPr>
              <w:pStyle w:val="ListParagraph"/>
              <w:numPr>
                <w:ilvl w:val="0"/>
                <w:numId w:val="31"/>
              </w:numPr>
              <w:spacing w:after="0"/>
              <w:ind w:leftChars="0" w:left="232" w:hanging="232"/>
              <w:jc w:val="left"/>
              <w:rPr>
                <w:rFonts w:ascii="Arial" w:eastAsia="DengXian" w:hAnsi="Arial"/>
                <w:b/>
                <w:sz w:val="16"/>
                <w:szCs w:val="16"/>
                <w:lang w:val="en-US"/>
              </w:rPr>
            </w:pPr>
            <w:r w:rsidRPr="00070BA0">
              <w:rPr>
                <w:rFonts w:ascii="Arial" w:eastAsia="DengXian" w:hAnsi="Arial"/>
                <w:sz w:val="16"/>
                <w:szCs w:val="16"/>
                <w:lang w:val="en-US"/>
              </w:rPr>
              <w:t xml:space="preserve">Must be =&lt; </w:t>
            </w:r>
            <w:commentRangeStart w:id="511"/>
            <w:commentRangeStart w:id="512"/>
            <w:commentRangeStart w:id="513"/>
            <w:r w:rsidRPr="00070BA0">
              <w:rPr>
                <w:rFonts w:ascii="Arial" w:eastAsia="DengXian" w:hAnsi="Arial"/>
                <w:sz w:val="16"/>
                <w:szCs w:val="16"/>
                <w:lang w:val="en-US"/>
              </w:rPr>
              <w:t>Total Issued Share Capital Upon Listing</w:t>
            </w:r>
            <w:r w:rsidRPr="00070BA0">
              <w:rPr>
                <w:rFonts w:ascii="Arial" w:eastAsia="DengXian" w:hAnsi="Arial"/>
                <w:sz w:val="16"/>
                <w:szCs w:val="16"/>
              </w:rPr>
              <w:t xml:space="preserve"> </w:t>
            </w:r>
            <w:commentRangeEnd w:id="511"/>
            <w:r w:rsidRPr="00070BA0">
              <w:rPr>
                <w:rStyle w:val="CommentReference"/>
                <w:rFonts w:ascii="Arial" w:eastAsia="PMingLiU" w:hAnsi="Arial"/>
              </w:rPr>
              <w:commentReference w:id="511"/>
            </w:r>
            <w:commentRangeEnd w:id="512"/>
            <w:r w:rsidRPr="00070BA0">
              <w:rPr>
                <w:rStyle w:val="CommentReference"/>
                <w:rFonts w:ascii="Arial" w:eastAsia="PMingLiU" w:hAnsi="Arial"/>
              </w:rPr>
              <w:commentReference w:id="512"/>
            </w:r>
            <w:commentRangeEnd w:id="513"/>
            <w:r w:rsidRPr="00070BA0">
              <w:rPr>
                <w:rStyle w:val="CommentReference"/>
                <w:rFonts w:ascii="Arial" w:eastAsia="PMingLiU" w:hAnsi="Arial"/>
              </w:rPr>
              <w:commentReference w:id="513"/>
            </w:r>
            <w:r w:rsidRPr="00070BA0">
              <w:rPr>
                <w:rFonts w:ascii="Arial" w:eastAsia="DengXian" w:hAnsi="Arial"/>
                <w:b/>
                <w:sz w:val="16"/>
                <w:szCs w:val="16"/>
              </w:rPr>
              <w:t>[</w:t>
            </w:r>
            <w:r w:rsidR="00883C19" w:rsidRPr="00070BA0">
              <w:rPr>
                <w:rFonts w:ascii="Arial" w:eastAsia="DengXian" w:hAnsi="Arial"/>
                <w:b/>
                <w:sz w:val="16"/>
                <w:szCs w:val="16"/>
                <w:lang w:val="en-US"/>
              </w:rPr>
              <w:t>Deal Size Management</w:t>
            </w:r>
            <w:r w:rsidR="006946DF" w:rsidRPr="00070BA0">
              <w:rPr>
                <w:rFonts w:ascii="Arial" w:eastAsia="DengXian" w:hAnsi="Arial"/>
                <w:b/>
                <w:sz w:val="16"/>
                <w:szCs w:val="16"/>
                <w:lang w:val="en-US"/>
              </w:rPr>
              <w:t xml:space="preserve"> </w:t>
            </w:r>
            <w:r w:rsidRPr="00070BA0">
              <w:rPr>
                <w:rFonts w:ascii="Arial" w:eastAsia="DengXian" w:hAnsi="Arial"/>
                <w:b/>
                <w:sz w:val="16"/>
                <w:szCs w:val="16"/>
                <w:lang w:val="en-US"/>
              </w:rPr>
              <w:t>Field #</w:t>
            </w:r>
            <w:r w:rsidR="00883C19" w:rsidRPr="00070BA0">
              <w:rPr>
                <w:rFonts w:ascii="Arial" w:eastAsia="DengXian" w:hAnsi="Arial"/>
                <w:b/>
                <w:sz w:val="16"/>
                <w:szCs w:val="16"/>
                <w:lang w:val="en-US"/>
              </w:rPr>
              <w:t>15</w:t>
            </w:r>
            <w:r w:rsidRPr="00070BA0">
              <w:rPr>
                <w:rFonts w:ascii="Arial" w:eastAsia="DengXian" w:hAnsi="Arial"/>
                <w:b/>
                <w:sz w:val="16"/>
                <w:szCs w:val="16"/>
                <w:lang w:val="en-US"/>
              </w:rPr>
              <w:t>]</w:t>
            </w:r>
          </w:p>
          <w:p w14:paraId="283741B9" w14:textId="77777777" w:rsidR="007923DC" w:rsidRPr="00070BA0" w:rsidRDefault="007923DC" w:rsidP="007923DC">
            <w:pPr>
              <w:spacing w:after="0"/>
              <w:ind w:left="0"/>
              <w:jc w:val="left"/>
              <w:rPr>
                <w:rFonts w:ascii="Arial" w:hAnsi="Arial"/>
                <w:b/>
                <w:sz w:val="16"/>
                <w:szCs w:val="16"/>
                <w:lang w:val="en-US"/>
              </w:rPr>
            </w:pPr>
          </w:p>
        </w:tc>
      </w:tr>
      <w:tr w:rsidR="007923DC" w:rsidRPr="000961F5" w14:paraId="54F0C53A" w14:textId="77777777" w:rsidTr="00EC2576">
        <w:tc>
          <w:tcPr>
            <w:tcW w:w="483" w:type="dxa"/>
            <w:shd w:val="clear" w:color="auto" w:fill="auto"/>
          </w:tcPr>
          <w:p w14:paraId="5BB25164" w14:textId="77777777" w:rsidR="007923DC" w:rsidRPr="00070BA0" w:rsidRDefault="007923DC" w:rsidP="007923DC">
            <w:pPr>
              <w:spacing w:after="0"/>
              <w:ind w:left="0"/>
              <w:jc w:val="left"/>
              <w:rPr>
                <w:rFonts w:ascii="Arial" w:hAnsi="Arial"/>
                <w:sz w:val="16"/>
                <w:szCs w:val="16"/>
                <w:lang w:val="en-US"/>
              </w:rPr>
            </w:pPr>
            <w:r w:rsidRPr="00070BA0">
              <w:rPr>
                <w:rFonts w:ascii="Arial" w:hAnsi="Arial"/>
                <w:sz w:val="16"/>
                <w:szCs w:val="16"/>
                <w:lang w:val="en-US"/>
              </w:rPr>
              <w:t>2</w:t>
            </w:r>
          </w:p>
        </w:tc>
        <w:tc>
          <w:tcPr>
            <w:tcW w:w="3090" w:type="dxa"/>
            <w:shd w:val="clear" w:color="auto" w:fill="auto"/>
          </w:tcPr>
          <w:p w14:paraId="62E96123" w14:textId="1B572E61" w:rsidR="007923DC" w:rsidRPr="00070BA0" w:rsidRDefault="007923DC" w:rsidP="00841BB5">
            <w:pPr>
              <w:spacing w:after="0"/>
              <w:ind w:left="0"/>
              <w:jc w:val="left"/>
              <w:rPr>
                <w:rFonts w:ascii="Arial" w:hAnsi="Arial"/>
                <w:sz w:val="16"/>
                <w:szCs w:val="16"/>
                <w:lang w:val="en-US"/>
              </w:rPr>
            </w:pPr>
            <w:r w:rsidRPr="00070BA0">
              <w:rPr>
                <w:rFonts w:ascii="Arial" w:hAnsi="Arial"/>
                <w:sz w:val="16"/>
                <w:szCs w:val="16"/>
                <w:lang w:val="en-US"/>
              </w:rPr>
              <w:t xml:space="preserve">Number of </w:t>
            </w:r>
            <w:r w:rsidR="00841BB5" w:rsidRPr="00070BA0">
              <w:rPr>
                <w:rFonts w:ascii="Arial" w:hAnsi="Arial"/>
                <w:sz w:val="16"/>
                <w:szCs w:val="16"/>
                <w:lang w:val="en-US"/>
              </w:rPr>
              <w:t xml:space="preserve">[Security Type] </w:t>
            </w:r>
            <w:r w:rsidRPr="00070BA0">
              <w:rPr>
                <w:rFonts w:ascii="Arial" w:hAnsi="Arial"/>
                <w:sz w:val="16"/>
                <w:szCs w:val="16"/>
                <w:lang w:val="en-US"/>
              </w:rPr>
              <w:t>Placed to Core Connected Persons of the Company</w:t>
            </w:r>
          </w:p>
        </w:tc>
        <w:tc>
          <w:tcPr>
            <w:tcW w:w="1366" w:type="dxa"/>
            <w:shd w:val="clear" w:color="auto" w:fill="auto"/>
          </w:tcPr>
          <w:p w14:paraId="2E406690" w14:textId="77777777" w:rsidR="007923DC" w:rsidRPr="00070BA0" w:rsidRDefault="007923DC" w:rsidP="007923DC">
            <w:pPr>
              <w:spacing w:after="0"/>
              <w:ind w:left="0"/>
              <w:jc w:val="left"/>
              <w:rPr>
                <w:rFonts w:ascii="Arial" w:hAnsi="Arial"/>
                <w:sz w:val="16"/>
                <w:szCs w:val="16"/>
                <w:lang w:val="en-US"/>
              </w:rPr>
            </w:pPr>
            <w:r w:rsidRPr="00070BA0">
              <w:rPr>
                <w:rFonts w:ascii="Arial" w:hAnsi="Arial"/>
                <w:sz w:val="16"/>
                <w:szCs w:val="16"/>
                <w:lang w:val="en-US"/>
              </w:rPr>
              <w:t>0</w:t>
            </w:r>
          </w:p>
        </w:tc>
        <w:tc>
          <w:tcPr>
            <w:tcW w:w="1541" w:type="dxa"/>
            <w:shd w:val="clear" w:color="auto" w:fill="auto"/>
          </w:tcPr>
          <w:p w14:paraId="77AB7CE6" w14:textId="77777777" w:rsidR="007923DC" w:rsidRPr="00070BA0" w:rsidRDefault="007923DC" w:rsidP="007923DC">
            <w:pPr>
              <w:spacing w:after="0"/>
              <w:ind w:left="0"/>
              <w:jc w:val="left"/>
              <w:rPr>
                <w:rFonts w:ascii="Arial" w:hAnsi="Arial"/>
                <w:sz w:val="16"/>
                <w:szCs w:val="16"/>
                <w:lang w:val="en-US"/>
              </w:rPr>
            </w:pPr>
            <w:r w:rsidRPr="00070BA0">
              <w:rPr>
                <w:rFonts w:ascii="Arial" w:hAnsi="Arial"/>
                <w:sz w:val="16"/>
                <w:szCs w:val="16"/>
                <w:lang w:val="en-US"/>
              </w:rPr>
              <w:t>Integer</w:t>
            </w:r>
          </w:p>
        </w:tc>
        <w:tc>
          <w:tcPr>
            <w:tcW w:w="3979" w:type="dxa"/>
            <w:shd w:val="clear" w:color="auto" w:fill="auto"/>
          </w:tcPr>
          <w:p w14:paraId="08E3748D" w14:textId="77777777" w:rsidR="007923DC" w:rsidRPr="00070BA0" w:rsidRDefault="007923DC" w:rsidP="007923DC">
            <w:pPr>
              <w:pStyle w:val="ListParagraph"/>
              <w:numPr>
                <w:ilvl w:val="0"/>
                <w:numId w:val="9"/>
              </w:numPr>
              <w:spacing w:after="0"/>
              <w:ind w:leftChars="0" w:left="234" w:hanging="234"/>
              <w:jc w:val="left"/>
              <w:rPr>
                <w:rFonts w:ascii="Arial" w:hAnsi="Arial"/>
                <w:sz w:val="16"/>
                <w:szCs w:val="16"/>
                <w:lang w:val="en-US"/>
              </w:rPr>
            </w:pPr>
            <w:r w:rsidRPr="00070BA0">
              <w:rPr>
                <w:rFonts w:ascii="Arial" w:hAnsi="Arial"/>
                <w:sz w:val="16"/>
                <w:szCs w:val="16"/>
                <w:lang w:val="en-US"/>
              </w:rPr>
              <w:t>Minimum: 0</w:t>
            </w:r>
          </w:p>
          <w:p w14:paraId="18FAF567" w14:textId="60003963" w:rsidR="007923DC" w:rsidRPr="00070BA0" w:rsidRDefault="007923DC" w:rsidP="007923DC">
            <w:pPr>
              <w:pStyle w:val="ListParagraph"/>
              <w:numPr>
                <w:ilvl w:val="0"/>
                <w:numId w:val="9"/>
              </w:numPr>
              <w:spacing w:after="0"/>
              <w:ind w:leftChars="0" w:left="234" w:hanging="234"/>
              <w:jc w:val="left"/>
              <w:rPr>
                <w:rFonts w:ascii="Arial" w:hAnsi="Arial"/>
                <w:sz w:val="16"/>
                <w:szCs w:val="16"/>
                <w:lang w:val="en-US"/>
              </w:rPr>
            </w:pPr>
            <w:r w:rsidRPr="00070BA0">
              <w:rPr>
                <w:rFonts w:ascii="Arial" w:hAnsi="Arial"/>
                <w:sz w:val="16"/>
                <w:szCs w:val="16"/>
                <w:lang w:val="en-US"/>
              </w:rPr>
              <w:t xml:space="preserve">Must be &lt; Final Size of the Institutional Offer </w:t>
            </w:r>
            <w:r w:rsidRPr="00070BA0">
              <w:rPr>
                <w:rFonts w:ascii="Arial" w:hAnsi="Arial"/>
                <w:b/>
                <w:sz w:val="16"/>
                <w:szCs w:val="16"/>
                <w:lang w:val="en-US"/>
              </w:rPr>
              <w:t>[</w:t>
            </w:r>
            <w:r w:rsidR="00883C19" w:rsidRPr="00070BA0">
              <w:rPr>
                <w:rFonts w:ascii="Arial" w:hAnsi="Arial"/>
                <w:b/>
                <w:sz w:val="16"/>
                <w:szCs w:val="16"/>
                <w:lang w:val="en-US"/>
              </w:rPr>
              <w:t>Deal Size Management</w:t>
            </w:r>
            <w:r w:rsidRPr="00070BA0">
              <w:rPr>
                <w:rFonts w:ascii="Arial" w:hAnsi="Arial"/>
                <w:b/>
                <w:sz w:val="16"/>
                <w:szCs w:val="16"/>
                <w:lang w:val="en-US"/>
              </w:rPr>
              <w:t xml:space="preserve"> Field #</w:t>
            </w:r>
            <w:r w:rsidR="00883C19" w:rsidRPr="00070BA0">
              <w:rPr>
                <w:rFonts w:ascii="Arial" w:hAnsi="Arial"/>
                <w:b/>
                <w:sz w:val="16"/>
                <w:szCs w:val="16"/>
                <w:lang w:val="en-US"/>
              </w:rPr>
              <w:t>13</w:t>
            </w:r>
            <w:r w:rsidRPr="00070BA0">
              <w:rPr>
                <w:rFonts w:ascii="Arial" w:hAnsi="Arial"/>
                <w:b/>
                <w:sz w:val="16"/>
                <w:szCs w:val="16"/>
                <w:lang w:val="en-US"/>
              </w:rPr>
              <w:t>]</w:t>
            </w:r>
          </w:p>
          <w:p w14:paraId="6EA54263" w14:textId="1B61B632" w:rsidR="007923DC" w:rsidRPr="00070BA0" w:rsidRDefault="007923DC" w:rsidP="00CA74D3">
            <w:pPr>
              <w:pStyle w:val="ListParagraph"/>
              <w:numPr>
                <w:ilvl w:val="0"/>
                <w:numId w:val="9"/>
              </w:numPr>
              <w:spacing w:after="0"/>
              <w:ind w:leftChars="0" w:left="234" w:hanging="234"/>
              <w:jc w:val="left"/>
              <w:rPr>
                <w:rFonts w:ascii="Arial" w:hAnsi="Arial"/>
                <w:sz w:val="16"/>
                <w:szCs w:val="16"/>
                <w:lang w:val="en-US"/>
              </w:rPr>
            </w:pPr>
            <w:r w:rsidRPr="00070BA0">
              <w:rPr>
                <w:rFonts w:ascii="Arial" w:hAnsi="Arial"/>
                <w:sz w:val="16"/>
                <w:szCs w:val="16"/>
                <w:lang w:val="en-US"/>
              </w:rPr>
              <w:lastRenderedPageBreak/>
              <w:t xml:space="preserve">If Offering Type </w:t>
            </w:r>
            <w:r w:rsidRPr="00070BA0">
              <w:rPr>
                <w:rFonts w:ascii="Arial" w:hAnsi="Arial"/>
                <w:b/>
                <w:sz w:val="16"/>
                <w:szCs w:val="16"/>
                <w:lang w:val="en-US"/>
              </w:rPr>
              <w:t>[IPO Initiation Field #16]</w:t>
            </w:r>
            <w:r w:rsidRPr="00070BA0">
              <w:rPr>
                <w:rFonts w:ascii="Arial" w:hAnsi="Arial"/>
                <w:sz w:val="16"/>
                <w:szCs w:val="16"/>
                <w:lang w:val="en-US"/>
              </w:rPr>
              <w:t xml:space="preserve"> = Public Offer Only, then non-editable</w:t>
            </w:r>
            <w:r w:rsidR="00CA74D3" w:rsidRPr="00070BA0">
              <w:rPr>
                <w:rFonts w:ascii="Arial" w:hAnsi="Arial"/>
                <w:sz w:val="16"/>
                <w:szCs w:val="16"/>
                <w:lang w:val="en-US"/>
              </w:rPr>
              <w:t xml:space="preserve"> </w:t>
            </w:r>
            <w:commentRangeStart w:id="514"/>
            <w:r w:rsidR="00CA74D3" w:rsidRPr="00070BA0">
              <w:rPr>
                <w:rFonts w:ascii="Arial" w:hAnsi="Arial"/>
                <w:sz w:val="16"/>
                <w:szCs w:val="16"/>
                <w:lang w:val="en-US"/>
              </w:rPr>
              <w:t>as 0</w:t>
            </w:r>
            <w:commentRangeEnd w:id="514"/>
            <w:r w:rsidR="00CA74D3" w:rsidRPr="00070BA0">
              <w:rPr>
                <w:rStyle w:val="CommentReference"/>
                <w:rFonts w:ascii="Arial" w:eastAsia="PMingLiU" w:hAnsi="Arial"/>
              </w:rPr>
              <w:commentReference w:id="514"/>
            </w:r>
          </w:p>
        </w:tc>
      </w:tr>
      <w:tr w:rsidR="007923DC" w:rsidRPr="000961F5" w14:paraId="2161F8CD" w14:textId="77777777" w:rsidTr="00EC2576">
        <w:tc>
          <w:tcPr>
            <w:tcW w:w="483" w:type="dxa"/>
            <w:shd w:val="clear" w:color="auto" w:fill="auto"/>
          </w:tcPr>
          <w:p w14:paraId="33CB2640" w14:textId="77777777" w:rsidR="007923DC" w:rsidRPr="00070BA0" w:rsidRDefault="007923DC" w:rsidP="007923DC">
            <w:pPr>
              <w:spacing w:after="0"/>
              <w:ind w:left="0"/>
              <w:jc w:val="left"/>
              <w:rPr>
                <w:rFonts w:ascii="Arial" w:eastAsia="Times New Roman" w:hAnsi="Arial"/>
                <w:b/>
                <w:bCs/>
                <w:kern w:val="24"/>
                <w:sz w:val="16"/>
                <w:szCs w:val="16"/>
                <w:lang w:val="en-HK"/>
              </w:rPr>
            </w:pPr>
            <w:r w:rsidRPr="00070BA0">
              <w:rPr>
                <w:rFonts w:ascii="Arial" w:hAnsi="Arial"/>
                <w:sz w:val="16"/>
                <w:szCs w:val="16"/>
                <w:lang w:val="en-US"/>
              </w:rPr>
              <w:lastRenderedPageBreak/>
              <w:t>3</w:t>
            </w:r>
          </w:p>
        </w:tc>
        <w:tc>
          <w:tcPr>
            <w:tcW w:w="3090" w:type="dxa"/>
            <w:shd w:val="clear" w:color="auto" w:fill="auto"/>
          </w:tcPr>
          <w:p w14:paraId="13873979" w14:textId="77777777" w:rsidR="007923DC" w:rsidRPr="00070BA0" w:rsidRDefault="007923DC" w:rsidP="007923DC">
            <w:pPr>
              <w:spacing w:after="0"/>
              <w:ind w:left="0"/>
              <w:jc w:val="left"/>
              <w:rPr>
                <w:rFonts w:ascii="Arial" w:eastAsia="Times New Roman" w:hAnsi="Arial"/>
                <w:b/>
                <w:bCs/>
                <w:kern w:val="24"/>
                <w:sz w:val="16"/>
                <w:szCs w:val="16"/>
                <w:lang w:val="en-HK"/>
              </w:rPr>
            </w:pPr>
            <w:r w:rsidRPr="00070BA0">
              <w:rPr>
                <w:rFonts w:ascii="Arial" w:hAnsi="Arial"/>
                <w:sz w:val="16"/>
                <w:szCs w:val="16"/>
                <w:lang w:val="en-US"/>
              </w:rPr>
              <w:t>Actual Listing Expenses (HKD millions)</w:t>
            </w:r>
          </w:p>
        </w:tc>
        <w:tc>
          <w:tcPr>
            <w:tcW w:w="1366" w:type="dxa"/>
            <w:shd w:val="clear" w:color="auto" w:fill="auto"/>
          </w:tcPr>
          <w:p w14:paraId="45B490BA" w14:textId="77777777" w:rsidR="007923DC" w:rsidRPr="00070BA0" w:rsidRDefault="007923DC" w:rsidP="007923DC">
            <w:pPr>
              <w:spacing w:after="0"/>
              <w:ind w:left="0"/>
              <w:jc w:val="left"/>
              <w:rPr>
                <w:rFonts w:ascii="Arial" w:hAnsi="Arial"/>
                <w:b/>
                <w:sz w:val="16"/>
                <w:szCs w:val="16"/>
                <w:lang w:val="en-US"/>
              </w:rPr>
            </w:pPr>
            <w:r w:rsidRPr="00070BA0">
              <w:rPr>
                <w:rFonts w:ascii="Arial" w:hAnsi="Arial"/>
                <w:sz w:val="16"/>
                <w:szCs w:val="16"/>
                <w:lang w:val="en-US"/>
              </w:rPr>
              <w:t>0.000</w:t>
            </w:r>
          </w:p>
        </w:tc>
        <w:tc>
          <w:tcPr>
            <w:tcW w:w="1541" w:type="dxa"/>
            <w:shd w:val="clear" w:color="auto" w:fill="auto"/>
          </w:tcPr>
          <w:p w14:paraId="3B210B22" w14:textId="77777777" w:rsidR="007923DC" w:rsidRPr="00070BA0" w:rsidRDefault="007923DC" w:rsidP="007923DC">
            <w:pPr>
              <w:spacing w:after="0"/>
              <w:ind w:left="0"/>
              <w:jc w:val="left"/>
              <w:rPr>
                <w:rFonts w:ascii="Arial" w:hAnsi="Arial"/>
                <w:b/>
                <w:sz w:val="16"/>
                <w:szCs w:val="16"/>
                <w:lang w:val="en-US"/>
              </w:rPr>
            </w:pPr>
            <w:r w:rsidRPr="00070BA0">
              <w:rPr>
                <w:rFonts w:ascii="Arial" w:hAnsi="Arial"/>
                <w:sz w:val="16"/>
                <w:szCs w:val="16"/>
                <w:lang w:val="en-US"/>
              </w:rPr>
              <w:t>Decimal(12,3)</w:t>
            </w:r>
          </w:p>
        </w:tc>
        <w:tc>
          <w:tcPr>
            <w:tcW w:w="3979" w:type="dxa"/>
            <w:shd w:val="clear" w:color="auto" w:fill="auto"/>
          </w:tcPr>
          <w:p w14:paraId="7DB4EFD7" w14:textId="77777777" w:rsidR="007923DC" w:rsidRPr="00070BA0" w:rsidRDefault="007923DC" w:rsidP="007923DC">
            <w:pPr>
              <w:spacing w:after="0"/>
              <w:ind w:left="0"/>
              <w:jc w:val="left"/>
              <w:rPr>
                <w:rFonts w:ascii="Arial" w:hAnsi="Arial"/>
                <w:b/>
                <w:sz w:val="16"/>
                <w:szCs w:val="16"/>
                <w:lang w:val="en-US"/>
              </w:rPr>
            </w:pPr>
          </w:p>
        </w:tc>
      </w:tr>
      <w:tr w:rsidR="007923DC" w:rsidRPr="000961F5" w14:paraId="2E1144FB" w14:textId="77777777" w:rsidTr="00EC2576">
        <w:tc>
          <w:tcPr>
            <w:tcW w:w="483" w:type="dxa"/>
            <w:shd w:val="clear" w:color="auto" w:fill="auto"/>
          </w:tcPr>
          <w:p w14:paraId="4692A751" w14:textId="77777777" w:rsidR="007923DC" w:rsidRPr="00070BA0" w:rsidRDefault="007923DC" w:rsidP="007923DC">
            <w:pPr>
              <w:spacing w:after="0"/>
              <w:ind w:left="0"/>
              <w:jc w:val="left"/>
              <w:rPr>
                <w:rFonts w:ascii="Arial" w:eastAsia="Times New Roman" w:hAnsi="Arial"/>
                <w:b/>
                <w:bCs/>
                <w:kern w:val="24"/>
                <w:sz w:val="16"/>
                <w:szCs w:val="16"/>
                <w:lang w:val="en-HK"/>
              </w:rPr>
            </w:pPr>
            <w:r w:rsidRPr="00070BA0">
              <w:rPr>
                <w:rFonts w:ascii="Arial" w:hAnsi="Arial"/>
                <w:sz w:val="16"/>
                <w:szCs w:val="16"/>
                <w:lang w:val="en-US"/>
              </w:rPr>
              <w:t>4</w:t>
            </w:r>
          </w:p>
        </w:tc>
        <w:tc>
          <w:tcPr>
            <w:tcW w:w="3090" w:type="dxa"/>
            <w:shd w:val="clear" w:color="auto" w:fill="auto"/>
          </w:tcPr>
          <w:p w14:paraId="032995E9" w14:textId="77777777" w:rsidR="007923DC" w:rsidRPr="00070BA0" w:rsidRDefault="007923DC" w:rsidP="007923DC">
            <w:pPr>
              <w:spacing w:after="0"/>
              <w:ind w:left="0"/>
              <w:jc w:val="left"/>
              <w:rPr>
                <w:rFonts w:ascii="Arial" w:eastAsia="Times New Roman" w:hAnsi="Arial"/>
                <w:b/>
                <w:bCs/>
                <w:kern w:val="24"/>
                <w:sz w:val="16"/>
                <w:szCs w:val="16"/>
                <w:lang w:val="en-HK"/>
              </w:rPr>
            </w:pPr>
            <w:r w:rsidRPr="00070BA0">
              <w:rPr>
                <w:rFonts w:ascii="Arial" w:hAnsi="Arial"/>
                <w:sz w:val="16"/>
                <w:szCs w:val="16"/>
                <w:lang w:val="en-US"/>
              </w:rPr>
              <w:t>Brokerage and Trading Fees (HKD millions)</w:t>
            </w:r>
          </w:p>
        </w:tc>
        <w:tc>
          <w:tcPr>
            <w:tcW w:w="1366" w:type="dxa"/>
            <w:shd w:val="clear" w:color="auto" w:fill="auto"/>
          </w:tcPr>
          <w:p w14:paraId="6D68CA0F" w14:textId="77777777" w:rsidR="007923DC" w:rsidRPr="00070BA0" w:rsidRDefault="007923DC" w:rsidP="007923DC">
            <w:pPr>
              <w:spacing w:after="0"/>
              <w:ind w:left="0"/>
              <w:jc w:val="left"/>
              <w:rPr>
                <w:rFonts w:ascii="Arial" w:hAnsi="Arial"/>
                <w:b/>
                <w:sz w:val="16"/>
                <w:szCs w:val="16"/>
                <w:lang w:val="en-US"/>
              </w:rPr>
            </w:pPr>
            <w:r w:rsidRPr="00070BA0">
              <w:rPr>
                <w:rFonts w:ascii="Arial" w:hAnsi="Arial"/>
                <w:sz w:val="16"/>
                <w:szCs w:val="16"/>
                <w:lang w:val="en-US"/>
              </w:rPr>
              <w:t>0.000</w:t>
            </w:r>
          </w:p>
        </w:tc>
        <w:tc>
          <w:tcPr>
            <w:tcW w:w="1541" w:type="dxa"/>
            <w:shd w:val="clear" w:color="auto" w:fill="auto"/>
          </w:tcPr>
          <w:p w14:paraId="681C870D" w14:textId="77777777" w:rsidR="007923DC" w:rsidRPr="00070BA0" w:rsidRDefault="007923DC" w:rsidP="007923DC">
            <w:pPr>
              <w:spacing w:after="0"/>
              <w:ind w:left="0"/>
              <w:jc w:val="left"/>
              <w:rPr>
                <w:rFonts w:ascii="Arial" w:hAnsi="Arial"/>
                <w:b/>
                <w:sz w:val="16"/>
                <w:szCs w:val="16"/>
                <w:lang w:val="en-US"/>
              </w:rPr>
            </w:pPr>
            <w:r w:rsidRPr="00070BA0">
              <w:rPr>
                <w:rFonts w:ascii="Arial" w:hAnsi="Arial"/>
                <w:sz w:val="16"/>
                <w:szCs w:val="16"/>
                <w:lang w:val="en-US"/>
              </w:rPr>
              <w:t>Decimal(12,3)</w:t>
            </w:r>
          </w:p>
        </w:tc>
        <w:tc>
          <w:tcPr>
            <w:tcW w:w="3979" w:type="dxa"/>
            <w:shd w:val="clear" w:color="auto" w:fill="auto"/>
          </w:tcPr>
          <w:p w14:paraId="2975FA55" w14:textId="77777777" w:rsidR="007923DC" w:rsidRPr="00070BA0" w:rsidRDefault="007923DC" w:rsidP="007923DC">
            <w:pPr>
              <w:spacing w:after="0"/>
              <w:ind w:left="0"/>
              <w:jc w:val="left"/>
              <w:rPr>
                <w:rFonts w:ascii="Arial" w:hAnsi="Arial"/>
                <w:b/>
                <w:sz w:val="16"/>
                <w:szCs w:val="16"/>
                <w:lang w:val="en-US"/>
              </w:rPr>
            </w:pPr>
          </w:p>
        </w:tc>
      </w:tr>
      <w:tr w:rsidR="007923DC" w:rsidRPr="000961F5" w14:paraId="2008BFEF" w14:textId="77777777" w:rsidTr="00EC2576">
        <w:tc>
          <w:tcPr>
            <w:tcW w:w="483" w:type="dxa"/>
            <w:shd w:val="clear" w:color="auto" w:fill="auto"/>
          </w:tcPr>
          <w:p w14:paraId="67900A34" w14:textId="77777777" w:rsidR="007923DC" w:rsidRPr="00070BA0" w:rsidRDefault="007923DC" w:rsidP="007923DC">
            <w:pPr>
              <w:spacing w:after="0"/>
              <w:ind w:left="0"/>
              <w:jc w:val="left"/>
              <w:rPr>
                <w:rFonts w:ascii="Arial" w:eastAsia="Times New Roman" w:hAnsi="Arial"/>
                <w:b/>
                <w:bCs/>
                <w:kern w:val="24"/>
                <w:sz w:val="16"/>
                <w:szCs w:val="16"/>
                <w:lang w:val="en-HK"/>
              </w:rPr>
            </w:pPr>
            <w:r w:rsidRPr="00070BA0">
              <w:rPr>
                <w:rFonts w:ascii="Arial" w:hAnsi="Arial"/>
                <w:sz w:val="16"/>
                <w:szCs w:val="16"/>
                <w:lang w:val="en-US"/>
              </w:rPr>
              <w:t>5</w:t>
            </w:r>
          </w:p>
        </w:tc>
        <w:tc>
          <w:tcPr>
            <w:tcW w:w="3090" w:type="dxa"/>
            <w:shd w:val="clear" w:color="auto" w:fill="auto"/>
          </w:tcPr>
          <w:p w14:paraId="1BE44F80" w14:textId="03A671C5" w:rsidR="007923DC" w:rsidRPr="00070BA0" w:rsidRDefault="007923DC" w:rsidP="00841BB5">
            <w:pPr>
              <w:spacing w:after="0"/>
              <w:ind w:left="0"/>
              <w:jc w:val="left"/>
              <w:rPr>
                <w:rFonts w:ascii="Arial" w:eastAsia="Times New Roman" w:hAnsi="Arial"/>
                <w:b/>
                <w:bCs/>
                <w:kern w:val="24"/>
                <w:sz w:val="16"/>
                <w:szCs w:val="16"/>
                <w:lang w:val="en-HK"/>
              </w:rPr>
            </w:pPr>
            <w:r w:rsidRPr="00070BA0">
              <w:rPr>
                <w:rFonts w:ascii="Arial" w:hAnsi="Arial"/>
                <w:sz w:val="16"/>
                <w:szCs w:val="16"/>
                <w:lang w:val="en-US"/>
              </w:rPr>
              <w:t xml:space="preserve">No. of New </w:t>
            </w:r>
            <w:r w:rsidR="00841BB5" w:rsidRPr="00070BA0">
              <w:rPr>
                <w:rFonts w:ascii="Arial" w:hAnsi="Arial"/>
                <w:sz w:val="16"/>
                <w:szCs w:val="16"/>
                <w:lang w:val="en-US"/>
              </w:rPr>
              <w:t xml:space="preserve">[Security Type] </w:t>
            </w:r>
            <w:r w:rsidRPr="00070BA0">
              <w:rPr>
                <w:rFonts w:ascii="Arial" w:hAnsi="Arial"/>
                <w:sz w:val="16"/>
                <w:szCs w:val="16"/>
                <w:lang w:val="en-US"/>
              </w:rPr>
              <w:t>under Public Offer</w:t>
            </w:r>
          </w:p>
        </w:tc>
        <w:tc>
          <w:tcPr>
            <w:tcW w:w="1366" w:type="dxa"/>
            <w:shd w:val="clear" w:color="auto" w:fill="auto"/>
          </w:tcPr>
          <w:p w14:paraId="20CA967A" w14:textId="77777777" w:rsidR="007923DC" w:rsidRPr="00070BA0" w:rsidRDefault="007923DC" w:rsidP="007923DC">
            <w:pPr>
              <w:spacing w:after="0"/>
              <w:ind w:left="0"/>
              <w:jc w:val="left"/>
              <w:rPr>
                <w:rFonts w:ascii="Arial" w:hAnsi="Arial"/>
                <w:b/>
                <w:sz w:val="16"/>
                <w:szCs w:val="16"/>
                <w:lang w:val="en-US"/>
              </w:rPr>
            </w:pPr>
            <w:r w:rsidRPr="00070BA0">
              <w:rPr>
                <w:rFonts w:ascii="Arial" w:hAnsi="Arial"/>
                <w:sz w:val="16"/>
                <w:szCs w:val="16"/>
                <w:lang w:val="en-US"/>
              </w:rPr>
              <w:t>0</w:t>
            </w:r>
          </w:p>
        </w:tc>
        <w:tc>
          <w:tcPr>
            <w:tcW w:w="1541" w:type="dxa"/>
            <w:shd w:val="clear" w:color="auto" w:fill="auto"/>
          </w:tcPr>
          <w:p w14:paraId="16FB89E9" w14:textId="77777777" w:rsidR="007923DC" w:rsidRPr="00070BA0" w:rsidRDefault="007923DC" w:rsidP="007923DC">
            <w:pPr>
              <w:spacing w:after="0"/>
              <w:ind w:left="0"/>
              <w:jc w:val="left"/>
              <w:rPr>
                <w:rFonts w:ascii="Arial" w:hAnsi="Arial"/>
                <w:b/>
                <w:sz w:val="16"/>
                <w:szCs w:val="16"/>
                <w:lang w:val="en-US"/>
              </w:rPr>
            </w:pPr>
            <w:r w:rsidRPr="00070BA0">
              <w:rPr>
                <w:rFonts w:ascii="Arial" w:hAnsi="Arial"/>
                <w:sz w:val="16"/>
                <w:szCs w:val="16"/>
                <w:lang w:val="en-US"/>
              </w:rPr>
              <w:t>Integer</w:t>
            </w:r>
          </w:p>
        </w:tc>
        <w:tc>
          <w:tcPr>
            <w:tcW w:w="3979" w:type="dxa"/>
            <w:shd w:val="clear" w:color="auto" w:fill="auto"/>
          </w:tcPr>
          <w:p w14:paraId="140449CB" w14:textId="52C697D7" w:rsidR="00EF31C3" w:rsidRPr="00070BA0" w:rsidRDefault="007923DC" w:rsidP="00154235">
            <w:pPr>
              <w:pStyle w:val="ListParagraph"/>
              <w:numPr>
                <w:ilvl w:val="0"/>
                <w:numId w:val="123"/>
              </w:numPr>
              <w:spacing w:after="0"/>
              <w:ind w:leftChars="0" w:left="232" w:hanging="232"/>
              <w:jc w:val="left"/>
              <w:rPr>
                <w:rFonts w:ascii="Arial" w:eastAsia="DengXian" w:hAnsi="Arial"/>
                <w:sz w:val="16"/>
                <w:szCs w:val="16"/>
                <w:lang w:val="en-US"/>
              </w:rPr>
            </w:pPr>
            <w:r w:rsidRPr="00070BA0">
              <w:rPr>
                <w:rFonts w:ascii="Arial" w:eastAsia="DengXian" w:hAnsi="Arial"/>
                <w:sz w:val="16"/>
                <w:szCs w:val="16"/>
                <w:lang w:val="en-US"/>
              </w:rPr>
              <w:t xml:space="preserve">If Offering Type </w:t>
            </w:r>
            <w:r w:rsidRPr="00070BA0">
              <w:rPr>
                <w:rFonts w:ascii="Arial" w:eastAsia="DengXian" w:hAnsi="Arial"/>
                <w:b/>
                <w:sz w:val="16"/>
                <w:szCs w:val="16"/>
                <w:lang w:val="en-US"/>
              </w:rPr>
              <w:t>[IPO Initiation Field #16]</w:t>
            </w:r>
            <w:r w:rsidRPr="00070BA0">
              <w:rPr>
                <w:rFonts w:ascii="Arial" w:eastAsia="DengXian" w:hAnsi="Arial"/>
                <w:sz w:val="16"/>
                <w:szCs w:val="16"/>
                <w:lang w:val="en-US"/>
              </w:rPr>
              <w:t xml:space="preserve"> = By Placing Only</w:t>
            </w:r>
            <w:r w:rsidR="00EF31C3" w:rsidRPr="00070BA0">
              <w:rPr>
                <w:rFonts w:ascii="Arial" w:eastAsia="DengXian" w:hAnsi="Arial"/>
                <w:sz w:val="16"/>
                <w:szCs w:val="16"/>
                <w:lang w:val="en-US"/>
              </w:rPr>
              <w:t xml:space="preserve"> / Transfer from GEM / By Introduction</w:t>
            </w:r>
            <w:r w:rsidRPr="00070BA0">
              <w:rPr>
                <w:rFonts w:ascii="Arial" w:eastAsia="DengXian" w:hAnsi="Arial"/>
                <w:sz w:val="16"/>
                <w:szCs w:val="16"/>
                <w:lang w:val="en-US"/>
              </w:rPr>
              <w:t>, then non-editable as 0.</w:t>
            </w:r>
          </w:p>
          <w:p w14:paraId="7879582D" w14:textId="6D061B15" w:rsidR="007923DC" w:rsidRPr="00070BA0" w:rsidRDefault="00EF31C3" w:rsidP="00154235">
            <w:pPr>
              <w:pStyle w:val="ListParagraph"/>
              <w:numPr>
                <w:ilvl w:val="0"/>
                <w:numId w:val="123"/>
              </w:numPr>
              <w:spacing w:after="0"/>
              <w:ind w:leftChars="0" w:left="232" w:hanging="232"/>
              <w:jc w:val="left"/>
              <w:rPr>
                <w:rFonts w:ascii="Arial" w:eastAsia="DengXian" w:hAnsi="Arial"/>
                <w:sz w:val="16"/>
                <w:szCs w:val="16"/>
                <w:lang w:val="en-US"/>
              </w:rPr>
            </w:pPr>
            <w:r w:rsidRPr="00070BA0">
              <w:rPr>
                <w:rFonts w:ascii="Arial" w:eastAsia="DengXian" w:hAnsi="Arial"/>
                <w:sz w:val="16"/>
                <w:szCs w:val="16"/>
                <w:lang w:val="en-US"/>
              </w:rPr>
              <w:t xml:space="preserve">If Offering Type </w:t>
            </w:r>
            <w:r w:rsidRPr="00070BA0">
              <w:rPr>
                <w:rFonts w:ascii="Arial" w:eastAsia="DengXian" w:hAnsi="Arial"/>
                <w:b/>
                <w:sz w:val="16"/>
                <w:szCs w:val="16"/>
                <w:lang w:val="en-US"/>
              </w:rPr>
              <w:t>[IPO Initiation Field #16]</w:t>
            </w:r>
            <w:r w:rsidRPr="00070BA0">
              <w:rPr>
                <w:rFonts w:ascii="Arial" w:eastAsia="DengXian" w:hAnsi="Arial"/>
                <w:sz w:val="16"/>
                <w:szCs w:val="16"/>
                <w:lang w:val="en-US"/>
              </w:rPr>
              <w:t xml:space="preserve"> = Global Offer / Public Offer Only, p</w:t>
            </w:r>
            <w:r w:rsidR="007923DC" w:rsidRPr="00070BA0">
              <w:rPr>
                <w:rFonts w:ascii="Arial" w:eastAsia="DengXian" w:hAnsi="Arial"/>
                <w:sz w:val="16"/>
                <w:szCs w:val="16"/>
                <w:lang w:val="en-US"/>
              </w:rPr>
              <w:t xml:space="preserve">refill as </w:t>
            </w:r>
            <w:r w:rsidR="007C69C3" w:rsidRPr="00070BA0">
              <w:rPr>
                <w:rFonts w:ascii="Arial" w:eastAsia="DengXian" w:hAnsi="Arial"/>
                <w:sz w:val="16"/>
                <w:szCs w:val="16"/>
                <w:lang w:val="en-US"/>
              </w:rPr>
              <w:t>Number of Public Offer [Security type]</w:t>
            </w:r>
            <w:r w:rsidR="007923DC" w:rsidRPr="00070BA0">
              <w:rPr>
                <w:rFonts w:ascii="Arial" w:eastAsia="DengXian" w:hAnsi="Arial"/>
                <w:sz w:val="16"/>
                <w:szCs w:val="16"/>
                <w:lang w:val="en-US"/>
              </w:rPr>
              <w:t xml:space="preserve"> </w:t>
            </w:r>
            <w:r w:rsidR="007923DC" w:rsidRPr="00070BA0">
              <w:rPr>
                <w:rFonts w:ascii="Arial" w:eastAsia="DengXian" w:hAnsi="Arial"/>
                <w:b/>
                <w:sz w:val="16"/>
                <w:szCs w:val="16"/>
                <w:lang w:val="en-US"/>
              </w:rPr>
              <w:t>[</w:t>
            </w:r>
            <w:r w:rsidR="00883C19" w:rsidRPr="00070BA0">
              <w:rPr>
                <w:rFonts w:ascii="Arial" w:eastAsia="DengXian" w:hAnsi="Arial"/>
                <w:b/>
                <w:sz w:val="16"/>
                <w:szCs w:val="16"/>
                <w:lang w:val="en-US"/>
              </w:rPr>
              <w:t>Deal Size Management</w:t>
            </w:r>
            <w:r w:rsidR="00C5600B" w:rsidRPr="00070BA0">
              <w:rPr>
                <w:rFonts w:ascii="Arial" w:eastAsia="DengXian" w:hAnsi="Arial"/>
                <w:b/>
                <w:sz w:val="16"/>
                <w:szCs w:val="16"/>
                <w:lang w:val="en-US"/>
              </w:rPr>
              <w:t xml:space="preserve"> </w:t>
            </w:r>
            <w:r w:rsidR="007923DC" w:rsidRPr="00070BA0">
              <w:rPr>
                <w:rFonts w:ascii="Arial" w:eastAsia="DengXian" w:hAnsi="Arial"/>
                <w:b/>
                <w:sz w:val="16"/>
                <w:szCs w:val="16"/>
                <w:lang w:val="en-US"/>
              </w:rPr>
              <w:t>Field #</w:t>
            </w:r>
            <w:r w:rsidR="007C69C3" w:rsidRPr="00070BA0">
              <w:rPr>
                <w:rFonts w:ascii="Arial" w:eastAsia="DengXian" w:hAnsi="Arial"/>
                <w:b/>
                <w:sz w:val="16"/>
                <w:szCs w:val="16"/>
                <w:lang w:val="en-US"/>
              </w:rPr>
              <w:t>12</w:t>
            </w:r>
            <w:r w:rsidR="007923DC" w:rsidRPr="00070BA0">
              <w:rPr>
                <w:rFonts w:ascii="Arial" w:eastAsia="DengXian" w:hAnsi="Arial"/>
                <w:b/>
                <w:sz w:val="16"/>
                <w:szCs w:val="16"/>
                <w:lang w:val="en-US"/>
              </w:rPr>
              <w:t>]</w:t>
            </w:r>
          </w:p>
          <w:p w14:paraId="6238B294" w14:textId="77777777" w:rsidR="007923DC" w:rsidRPr="00070BA0" w:rsidRDefault="007923DC" w:rsidP="007923DC">
            <w:pPr>
              <w:spacing w:after="0"/>
              <w:ind w:left="0"/>
              <w:jc w:val="left"/>
              <w:rPr>
                <w:rFonts w:ascii="Arial" w:hAnsi="Arial"/>
                <w:sz w:val="16"/>
                <w:szCs w:val="16"/>
                <w:lang w:val="en-US"/>
              </w:rPr>
            </w:pPr>
          </w:p>
          <w:p w14:paraId="3427CED4" w14:textId="281DF569" w:rsidR="007923DC" w:rsidRPr="00070BA0" w:rsidRDefault="00A00085" w:rsidP="007923DC">
            <w:pPr>
              <w:spacing w:after="0"/>
              <w:ind w:left="0"/>
              <w:jc w:val="left"/>
              <w:rPr>
                <w:rFonts w:ascii="Arial" w:hAnsi="Arial"/>
                <w:sz w:val="16"/>
                <w:szCs w:val="16"/>
                <w:lang w:val="en-US"/>
              </w:rPr>
            </w:pPr>
            <w:r w:rsidRPr="00070BA0">
              <w:rPr>
                <w:rFonts w:ascii="Arial" w:hAnsi="Arial"/>
                <w:sz w:val="16"/>
                <w:szCs w:val="16"/>
                <w:lang w:val="en-US"/>
              </w:rPr>
              <w:t>Field #5 + Field #</w:t>
            </w:r>
            <w:r w:rsidR="007923DC" w:rsidRPr="00070BA0">
              <w:rPr>
                <w:rFonts w:ascii="Arial" w:hAnsi="Arial"/>
                <w:sz w:val="16"/>
                <w:szCs w:val="16"/>
                <w:lang w:val="en-US"/>
              </w:rPr>
              <w:t xml:space="preserve">6 </w:t>
            </w:r>
            <w:r w:rsidR="007C69C3" w:rsidRPr="00070BA0">
              <w:rPr>
                <w:rFonts w:ascii="Arial" w:hAnsi="Arial"/>
                <w:sz w:val="16"/>
                <w:szCs w:val="16"/>
                <w:lang w:val="en-US"/>
              </w:rPr>
              <w:t>must</w:t>
            </w:r>
            <w:r w:rsidR="007923DC" w:rsidRPr="00070BA0">
              <w:rPr>
                <w:rFonts w:ascii="Arial" w:hAnsi="Arial"/>
                <w:sz w:val="16"/>
                <w:szCs w:val="16"/>
                <w:lang w:val="en-US"/>
              </w:rPr>
              <w:t xml:space="preserve"> </w:t>
            </w:r>
            <w:r w:rsidRPr="00070BA0">
              <w:rPr>
                <w:rFonts w:ascii="Arial" w:hAnsi="Arial"/>
                <w:sz w:val="16"/>
                <w:szCs w:val="16"/>
                <w:lang w:val="en-US"/>
              </w:rPr>
              <w:t xml:space="preserve">= </w:t>
            </w:r>
            <w:r w:rsidR="007923DC" w:rsidRPr="00070BA0">
              <w:rPr>
                <w:rFonts w:ascii="Arial" w:hAnsi="Arial"/>
                <w:sz w:val="16"/>
                <w:szCs w:val="16"/>
                <w:lang w:val="en-US"/>
              </w:rPr>
              <w:t>Final Size of the Public Offer</w:t>
            </w:r>
            <w:r w:rsidR="00883C19" w:rsidRPr="00070BA0">
              <w:rPr>
                <w:rFonts w:ascii="Arial" w:hAnsi="Arial"/>
                <w:sz w:val="16"/>
                <w:szCs w:val="16"/>
                <w:lang w:val="en-US"/>
              </w:rPr>
              <w:t xml:space="preserve"> </w:t>
            </w:r>
            <w:r w:rsidR="00883C19" w:rsidRPr="00070BA0">
              <w:rPr>
                <w:rFonts w:ascii="Arial" w:hAnsi="Arial"/>
                <w:b/>
                <w:sz w:val="16"/>
                <w:szCs w:val="16"/>
                <w:lang w:val="en-US"/>
              </w:rPr>
              <w:t>[Deal Size Management Field #12]</w:t>
            </w:r>
          </w:p>
          <w:p w14:paraId="7636668A" w14:textId="77777777" w:rsidR="007923DC" w:rsidRPr="00070BA0" w:rsidRDefault="007923DC" w:rsidP="007923DC">
            <w:pPr>
              <w:spacing w:after="0"/>
              <w:ind w:left="0"/>
              <w:jc w:val="left"/>
              <w:rPr>
                <w:rFonts w:ascii="Arial" w:hAnsi="Arial"/>
                <w:b/>
                <w:sz w:val="16"/>
                <w:szCs w:val="16"/>
                <w:lang w:val="en-US"/>
              </w:rPr>
            </w:pPr>
          </w:p>
        </w:tc>
      </w:tr>
      <w:tr w:rsidR="007923DC" w:rsidRPr="000961F5" w14:paraId="037DA605" w14:textId="77777777" w:rsidTr="00EC2576">
        <w:tc>
          <w:tcPr>
            <w:tcW w:w="483" w:type="dxa"/>
            <w:shd w:val="clear" w:color="auto" w:fill="auto"/>
          </w:tcPr>
          <w:p w14:paraId="0AB7FAC9" w14:textId="77777777" w:rsidR="007923DC" w:rsidRPr="00070BA0" w:rsidRDefault="007923DC" w:rsidP="007923DC">
            <w:pPr>
              <w:spacing w:after="0"/>
              <w:ind w:left="0"/>
              <w:jc w:val="left"/>
              <w:rPr>
                <w:rFonts w:ascii="Arial" w:eastAsia="Times New Roman" w:hAnsi="Arial"/>
                <w:b/>
                <w:bCs/>
                <w:kern w:val="24"/>
                <w:sz w:val="16"/>
                <w:szCs w:val="16"/>
                <w:lang w:val="en-HK"/>
              </w:rPr>
            </w:pPr>
            <w:r w:rsidRPr="00070BA0">
              <w:rPr>
                <w:rFonts w:ascii="Arial" w:hAnsi="Arial"/>
                <w:sz w:val="16"/>
                <w:szCs w:val="16"/>
                <w:lang w:val="en-US"/>
              </w:rPr>
              <w:t>6</w:t>
            </w:r>
          </w:p>
        </w:tc>
        <w:tc>
          <w:tcPr>
            <w:tcW w:w="3090" w:type="dxa"/>
            <w:shd w:val="clear" w:color="auto" w:fill="auto"/>
          </w:tcPr>
          <w:p w14:paraId="4F1CA505" w14:textId="205C9783" w:rsidR="007923DC" w:rsidRPr="00070BA0" w:rsidRDefault="007923DC" w:rsidP="00841BB5">
            <w:pPr>
              <w:spacing w:after="0"/>
              <w:ind w:left="0"/>
              <w:jc w:val="left"/>
              <w:rPr>
                <w:rFonts w:ascii="Arial" w:eastAsia="Times New Roman" w:hAnsi="Arial"/>
                <w:b/>
                <w:bCs/>
                <w:kern w:val="24"/>
                <w:sz w:val="16"/>
                <w:szCs w:val="16"/>
                <w:lang w:val="en-HK"/>
              </w:rPr>
            </w:pPr>
            <w:r w:rsidRPr="00070BA0">
              <w:rPr>
                <w:rFonts w:ascii="Arial" w:hAnsi="Arial"/>
                <w:sz w:val="16"/>
                <w:szCs w:val="16"/>
                <w:lang w:val="en-US"/>
              </w:rPr>
              <w:t xml:space="preserve">No. of Sale </w:t>
            </w:r>
            <w:r w:rsidR="00841BB5" w:rsidRPr="00070BA0">
              <w:rPr>
                <w:rFonts w:ascii="Arial" w:hAnsi="Arial"/>
                <w:sz w:val="16"/>
                <w:szCs w:val="16"/>
                <w:lang w:val="en-US"/>
              </w:rPr>
              <w:t xml:space="preserve">[Security Type] </w:t>
            </w:r>
            <w:r w:rsidRPr="00070BA0">
              <w:rPr>
                <w:rFonts w:ascii="Arial" w:hAnsi="Arial"/>
                <w:sz w:val="16"/>
                <w:szCs w:val="16"/>
                <w:lang w:val="en-US"/>
              </w:rPr>
              <w:t>under Public Offer</w:t>
            </w:r>
          </w:p>
        </w:tc>
        <w:tc>
          <w:tcPr>
            <w:tcW w:w="1366" w:type="dxa"/>
            <w:shd w:val="clear" w:color="auto" w:fill="auto"/>
          </w:tcPr>
          <w:p w14:paraId="18F38CE8" w14:textId="77777777" w:rsidR="007923DC" w:rsidRPr="00070BA0" w:rsidRDefault="007923DC" w:rsidP="007923DC">
            <w:pPr>
              <w:spacing w:after="0"/>
              <w:ind w:left="0"/>
              <w:jc w:val="left"/>
              <w:rPr>
                <w:rFonts w:ascii="Arial" w:hAnsi="Arial"/>
                <w:b/>
                <w:sz w:val="16"/>
                <w:szCs w:val="16"/>
                <w:lang w:val="en-US"/>
              </w:rPr>
            </w:pPr>
            <w:r w:rsidRPr="00070BA0">
              <w:rPr>
                <w:rFonts w:ascii="Arial" w:hAnsi="Arial"/>
                <w:sz w:val="16"/>
                <w:szCs w:val="16"/>
                <w:lang w:val="en-US"/>
              </w:rPr>
              <w:t>0</w:t>
            </w:r>
          </w:p>
        </w:tc>
        <w:tc>
          <w:tcPr>
            <w:tcW w:w="1541" w:type="dxa"/>
            <w:shd w:val="clear" w:color="auto" w:fill="auto"/>
          </w:tcPr>
          <w:p w14:paraId="52715CD3" w14:textId="77777777" w:rsidR="007923DC" w:rsidRPr="00070BA0" w:rsidRDefault="007923DC" w:rsidP="007923DC">
            <w:pPr>
              <w:spacing w:after="0"/>
              <w:ind w:left="0"/>
              <w:jc w:val="left"/>
              <w:rPr>
                <w:rFonts w:ascii="Arial" w:hAnsi="Arial"/>
                <w:b/>
                <w:sz w:val="16"/>
                <w:szCs w:val="16"/>
                <w:lang w:val="en-US"/>
              </w:rPr>
            </w:pPr>
            <w:r w:rsidRPr="00070BA0">
              <w:rPr>
                <w:rFonts w:ascii="Arial" w:hAnsi="Arial"/>
                <w:sz w:val="16"/>
                <w:szCs w:val="16"/>
                <w:lang w:val="en-US"/>
              </w:rPr>
              <w:t>Integer</w:t>
            </w:r>
          </w:p>
        </w:tc>
        <w:tc>
          <w:tcPr>
            <w:tcW w:w="3979" w:type="dxa"/>
            <w:shd w:val="clear" w:color="auto" w:fill="auto"/>
          </w:tcPr>
          <w:p w14:paraId="6202DB80" w14:textId="3B7F2B86" w:rsidR="007923DC" w:rsidRPr="00070BA0" w:rsidRDefault="007923DC" w:rsidP="00154235">
            <w:pPr>
              <w:pStyle w:val="ListParagraph"/>
              <w:numPr>
                <w:ilvl w:val="0"/>
                <w:numId w:val="124"/>
              </w:numPr>
              <w:spacing w:after="0"/>
              <w:ind w:leftChars="0" w:left="232" w:hanging="232"/>
              <w:jc w:val="left"/>
              <w:rPr>
                <w:rFonts w:ascii="Arial" w:eastAsia="DengXian" w:hAnsi="Arial"/>
                <w:sz w:val="16"/>
                <w:szCs w:val="16"/>
                <w:lang w:val="en-US"/>
              </w:rPr>
            </w:pPr>
            <w:r w:rsidRPr="00070BA0">
              <w:rPr>
                <w:rFonts w:ascii="Arial" w:eastAsia="DengXian" w:hAnsi="Arial"/>
                <w:sz w:val="16"/>
                <w:szCs w:val="16"/>
                <w:lang w:val="en-US"/>
              </w:rPr>
              <w:t xml:space="preserve">If Offering Type </w:t>
            </w:r>
            <w:r w:rsidRPr="00070BA0">
              <w:rPr>
                <w:rFonts w:ascii="Arial" w:eastAsia="DengXian" w:hAnsi="Arial"/>
                <w:b/>
                <w:sz w:val="16"/>
                <w:szCs w:val="16"/>
                <w:lang w:val="en-US"/>
              </w:rPr>
              <w:t>[IPO Initiation Field #16]</w:t>
            </w:r>
            <w:r w:rsidRPr="00070BA0">
              <w:rPr>
                <w:rFonts w:ascii="Arial" w:eastAsia="DengXian" w:hAnsi="Arial"/>
                <w:sz w:val="16"/>
                <w:szCs w:val="16"/>
                <w:lang w:val="en-US"/>
              </w:rPr>
              <w:t xml:space="preserve"> = By Placing Only</w:t>
            </w:r>
            <w:r w:rsidR="00EF31C3" w:rsidRPr="00070BA0">
              <w:rPr>
                <w:rFonts w:ascii="Arial" w:eastAsia="DengXian" w:hAnsi="Arial"/>
                <w:sz w:val="16"/>
                <w:szCs w:val="16"/>
                <w:lang w:val="en-US"/>
              </w:rPr>
              <w:t xml:space="preserve"> / Transfer from GEM / By Introduction</w:t>
            </w:r>
            <w:r w:rsidRPr="00070BA0">
              <w:rPr>
                <w:rFonts w:ascii="Arial" w:eastAsia="DengXian" w:hAnsi="Arial"/>
                <w:sz w:val="16"/>
                <w:szCs w:val="16"/>
                <w:lang w:val="en-US"/>
              </w:rPr>
              <w:t>, then non-editable as 0.</w:t>
            </w:r>
          </w:p>
          <w:p w14:paraId="0B6232D7" w14:textId="2885711A" w:rsidR="00D5520E" w:rsidRPr="00070BA0" w:rsidRDefault="00D5520E" w:rsidP="00D5520E">
            <w:pPr>
              <w:pStyle w:val="ListParagraph"/>
              <w:numPr>
                <w:ilvl w:val="0"/>
                <w:numId w:val="123"/>
              </w:numPr>
              <w:spacing w:after="0"/>
              <w:ind w:leftChars="0" w:left="232" w:hanging="232"/>
              <w:jc w:val="left"/>
              <w:rPr>
                <w:rFonts w:ascii="Arial" w:eastAsia="DengXian" w:hAnsi="Arial"/>
                <w:sz w:val="16"/>
                <w:szCs w:val="16"/>
                <w:lang w:val="en-US"/>
              </w:rPr>
            </w:pPr>
            <w:r w:rsidRPr="00070BA0">
              <w:rPr>
                <w:rFonts w:ascii="Arial" w:eastAsia="DengXian" w:hAnsi="Arial"/>
                <w:sz w:val="16"/>
                <w:szCs w:val="16"/>
                <w:lang w:val="en-US"/>
              </w:rPr>
              <w:t xml:space="preserve">If Offering Type </w:t>
            </w:r>
            <w:r w:rsidRPr="00070BA0">
              <w:rPr>
                <w:rFonts w:ascii="Arial" w:eastAsia="DengXian" w:hAnsi="Arial"/>
                <w:b/>
                <w:sz w:val="16"/>
                <w:szCs w:val="16"/>
                <w:lang w:val="en-US"/>
              </w:rPr>
              <w:t>[IPO Initiation Field #16]</w:t>
            </w:r>
            <w:r w:rsidRPr="00070BA0">
              <w:rPr>
                <w:rFonts w:ascii="Arial" w:eastAsia="DengXian" w:hAnsi="Arial"/>
                <w:sz w:val="16"/>
                <w:szCs w:val="16"/>
                <w:lang w:val="en-US"/>
              </w:rPr>
              <w:t xml:space="preserve"> = Global Offer / Public Offer Only, prefill as 0</w:t>
            </w:r>
          </w:p>
          <w:p w14:paraId="32D289BB" w14:textId="794DB97B" w:rsidR="007923DC" w:rsidRPr="00070BA0" w:rsidRDefault="007923DC" w:rsidP="007923DC">
            <w:pPr>
              <w:spacing w:after="0"/>
              <w:ind w:left="0"/>
              <w:jc w:val="left"/>
              <w:rPr>
                <w:rFonts w:ascii="Arial" w:hAnsi="Arial"/>
                <w:sz w:val="16"/>
                <w:szCs w:val="16"/>
                <w:lang w:val="en-US"/>
              </w:rPr>
            </w:pPr>
          </w:p>
          <w:p w14:paraId="270BA1F5" w14:textId="0D454074" w:rsidR="007C69C3" w:rsidRPr="00070BA0" w:rsidRDefault="00A00085" w:rsidP="007C69C3">
            <w:pPr>
              <w:spacing w:after="0"/>
              <w:ind w:left="0"/>
              <w:jc w:val="left"/>
              <w:rPr>
                <w:rFonts w:ascii="Arial" w:hAnsi="Arial"/>
                <w:sz w:val="16"/>
                <w:szCs w:val="16"/>
                <w:lang w:val="en-US"/>
              </w:rPr>
            </w:pPr>
            <w:r w:rsidRPr="00070BA0">
              <w:rPr>
                <w:rFonts w:ascii="Arial" w:hAnsi="Arial"/>
                <w:sz w:val="16"/>
                <w:szCs w:val="16"/>
                <w:lang w:val="en-US"/>
              </w:rPr>
              <w:t xml:space="preserve">Field #5 + Field #6 </w:t>
            </w:r>
            <w:r w:rsidR="007C69C3" w:rsidRPr="00070BA0">
              <w:rPr>
                <w:rFonts w:ascii="Arial" w:hAnsi="Arial"/>
                <w:sz w:val="16"/>
                <w:szCs w:val="16"/>
                <w:lang w:val="en-US"/>
              </w:rPr>
              <w:t xml:space="preserve">must </w:t>
            </w:r>
            <w:r w:rsidRPr="00070BA0">
              <w:rPr>
                <w:rFonts w:ascii="Arial" w:hAnsi="Arial"/>
                <w:sz w:val="16"/>
                <w:szCs w:val="16"/>
                <w:lang w:val="en-US"/>
              </w:rPr>
              <w:t xml:space="preserve">= </w:t>
            </w:r>
            <w:r w:rsidR="007C69C3" w:rsidRPr="00070BA0">
              <w:rPr>
                <w:rFonts w:ascii="Arial" w:hAnsi="Arial"/>
                <w:sz w:val="16"/>
                <w:szCs w:val="16"/>
                <w:lang w:val="en-US"/>
              </w:rPr>
              <w:t xml:space="preserve">Final Size of the Public Offer </w:t>
            </w:r>
            <w:r w:rsidR="007C69C3" w:rsidRPr="00070BA0">
              <w:rPr>
                <w:rFonts w:ascii="Arial" w:hAnsi="Arial"/>
                <w:b/>
                <w:sz w:val="16"/>
                <w:szCs w:val="16"/>
                <w:lang w:val="en-US"/>
              </w:rPr>
              <w:t>[Deal Size Management Field #12]</w:t>
            </w:r>
          </w:p>
          <w:p w14:paraId="158AA8E2" w14:textId="6808A0A5" w:rsidR="007923DC" w:rsidRPr="00070BA0" w:rsidRDefault="00A00085" w:rsidP="007923DC">
            <w:pPr>
              <w:spacing w:after="0"/>
              <w:ind w:left="0"/>
              <w:jc w:val="left"/>
              <w:rPr>
                <w:rFonts w:ascii="Arial" w:hAnsi="Arial"/>
                <w:b/>
                <w:sz w:val="16"/>
                <w:szCs w:val="16"/>
                <w:lang w:val="en-US"/>
              </w:rPr>
            </w:pPr>
            <w:r w:rsidRPr="00070BA0" w:rsidDel="00A00085">
              <w:rPr>
                <w:rFonts w:ascii="Arial" w:hAnsi="Arial"/>
                <w:sz w:val="16"/>
                <w:szCs w:val="16"/>
                <w:lang w:val="en-US"/>
              </w:rPr>
              <w:t xml:space="preserve"> </w:t>
            </w:r>
          </w:p>
        </w:tc>
      </w:tr>
      <w:tr w:rsidR="007923DC" w:rsidRPr="000961F5" w14:paraId="364E3CF1" w14:textId="77777777" w:rsidTr="00EC2576">
        <w:tc>
          <w:tcPr>
            <w:tcW w:w="483" w:type="dxa"/>
            <w:shd w:val="clear" w:color="auto" w:fill="auto"/>
          </w:tcPr>
          <w:p w14:paraId="0656BEF9" w14:textId="77777777" w:rsidR="007923DC" w:rsidRPr="00070BA0" w:rsidRDefault="007923DC" w:rsidP="007923DC">
            <w:pPr>
              <w:spacing w:after="0"/>
              <w:ind w:left="0"/>
              <w:jc w:val="left"/>
              <w:rPr>
                <w:rFonts w:ascii="Arial" w:hAnsi="Arial"/>
                <w:sz w:val="16"/>
                <w:szCs w:val="16"/>
                <w:lang w:val="en-US"/>
              </w:rPr>
            </w:pPr>
            <w:r w:rsidRPr="00070BA0">
              <w:rPr>
                <w:rFonts w:ascii="Arial" w:hAnsi="Arial"/>
                <w:sz w:val="16"/>
                <w:szCs w:val="16"/>
                <w:lang w:val="en-US"/>
              </w:rPr>
              <w:t>7</w:t>
            </w:r>
          </w:p>
        </w:tc>
        <w:tc>
          <w:tcPr>
            <w:tcW w:w="3090" w:type="dxa"/>
            <w:shd w:val="clear" w:color="auto" w:fill="auto"/>
          </w:tcPr>
          <w:p w14:paraId="48E90FED" w14:textId="2E07C803" w:rsidR="007923DC" w:rsidRPr="00070BA0" w:rsidRDefault="007923DC" w:rsidP="007923DC">
            <w:pPr>
              <w:spacing w:after="0"/>
              <w:ind w:left="0"/>
              <w:jc w:val="left"/>
              <w:rPr>
                <w:rFonts w:ascii="Arial" w:hAnsi="Arial"/>
                <w:sz w:val="16"/>
                <w:szCs w:val="16"/>
                <w:lang w:val="en-US"/>
              </w:rPr>
            </w:pPr>
            <w:r w:rsidRPr="00070BA0">
              <w:rPr>
                <w:rFonts w:ascii="Arial" w:hAnsi="Arial"/>
                <w:sz w:val="16"/>
                <w:szCs w:val="16"/>
                <w:lang w:val="en-US"/>
              </w:rPr>
              <w:t xml:space="preserve">Number of </w:t>
            </w:r>
            <w:r w:rsidR="00841BB5" w:rsidRPr="00070BA0">
              <w:rPr>
                <w:rFonts w:ascii="Arial" w:hAnsi="Arial"/>
                <w:sz w:val="16"/>
                <w:szCs w:val="16"/>
                <w:lang w:val="en-US"/>
              </w:rPr>
              <w:t>[Security Type]</w:t>
            </w:r>
            <w:r w:rsidRPr="00070BA0">
              <w:rPr>
                <w:rFonts w:ascii="Arial" w:hAnsi="Arial"/>
                <w:sz w:val="16"/>
                <w:szCs w:val="16"/>
                <w:lang w:val="en-US"/>
              </w:rPr>
              <w:t xml:space="preserve"> Held by Top 1, 5, 10 and 25 Placees Upon Listing</w:t>
            </w:r>
          </w:p>
        </w:tc>
        <w:tc>
          <w:tcPr>
            <w:tcW w:w="1366" w:type="dxa"/>
            <w:shd w:val="clear" w:color="auto" w:fill="auto"/>
          </w:tcPr>
          <w:p w14:paraId="3014DD27" w14:textId="77777777" w:rsidR="007923DC" w:rsidRPr="00070BA0" w:rsidRDefault="007923DC" w:rsidP="007923DC">
            <w:pPr>
              <w:spacing w:after="0"/>
              <w:ind w:left="0"/>
              <w:jc w:val="left"/>
              <w:rPr>
                <w:rFonts w:ascii="Arial" w:hAnsi="Arial"/>
                <w:sz w:val="16"/>
                <w:szCs w:val="16"/>
                <w:lang w:val="en-US"/>
              </w:rPr>
            </w:pPr>
            <w:r w:rsidRPr="00070BA0">
              <w:rPr>
                <w:rFonts w:ascii="Arial" w:hAnsi="Arial"/>
                <w:sz w:val="16"/>
                <w:szCs w:val="16"/>
                <w:lang w:val="en-US"/>
              </w:rPr>
              <w:t>0</w:t>
            </w:r>
          </w:p>
        </w:tc>
        <w:tc>
          <w:tcPr>
            <w:tcW w:w="1541" w:type="dxa"/>
            <w:shd w:val="clear" w:color="auto" w:fill="auto"/>
          </w:tcPr>
          <w:p w14:paraId="2B74E3C8" w14:textId="77777777" w:rsidR="007923DC" w:rsidRPr="00070BA0" w:rsidRDefault="007923DC" w:rsidP="007923DC">
            <w:pPr>
              <w:spacing w:after="0"/>
              <w:ind w:left="0"/>
              <w:jc w:val="left"/>
              <w:rPr>
                <w:rFonts w:ascii="Arial" w:hAnsi="Arial"/>
                <w:sz w:val="16"/>
                <w:szCs w:val="16"/>
                <w:lang w:val="en-US"/>
              </w:rPr>
            </w:pPr>
            <w:r w:rsidRPr="00070BA0">
              <w:rPr>
                <w:rFonts w:ascii="Arial" w:hAnsi="Arial"/>
                <w:sz w:val="16"/>
                <w:szCs w:val="16"/>
                <w:lang w:val="en-US"/>
              </w:rPr>
              <w:t>Integer</w:t>
            </w:r>
          </w:p>
        </w:tc>
        <w:tc>
          <w:tcPr>
            <w:tcW w:w="3979" w:type="dxa"/>
            <w:shd w:val="clear" w:color="auto" w:fill="auto"/>
          </w:tcPr>
          <w:p w14:paraId="3E53357D" w14:textId="77777777" w:rsidR="007923DC" w:rsidRPr="00070BA0" w:rsidRDefault="007923DC" w:rsidP="007923DC">
            <w:pPr>
              <w:pStyle w:val="ListParagraph"/>
              <w:numPr>
                <w:ilvl w:val="0"/>
                <w:numId w:val="9"/>
              </w:numPr>
              <w:spacing w:after="0"/>
              <w:ind w:leftChars="0" w:left="234" w:hanging="234"/>
              <w:jc w:val="left"/>
              <w:rPr>
                <w:rFonts w:ascii="Arial" w:hAnsi="Arial"/>
                <w:sz w:val="16"/>
                <w:szCs w:val="16"/>
                <w:lang w:val="en-US"/>
              </w:rPr>
            </w:pPr>
            <w:r w:rsidRPr="00070BA0">
              <w:rPr>
                <w:rFonts w:ascii="Arial" w:hAnsi="Arial"/>
                <w:sz w:val="16"/>
                <w:szCs w:val="16"/>
                <w:lang w:val="en-US"/>
              </w:rPr>
              <w:t>4 fields</w:t>
            </w:r>
          </w:p>
          <w:p w14:paraId="1937E157" w14:textId="6899927B" w:rsidR="007923DC" w:rsidRPr="00070BA0" w:rsidRDefault="002033B3" w:rsidP="002B0661">
            <w:pPr>
              <w:pStyle w:val="ListParagraph"/>
              <w:numPr>
                <w:ilvl w:val="0"/>
                <w:numId w:val="31"/>
              </w:numPr>
              <w:spacing w:after="0"/>
              <w:ind w:leftChars="0" w:left="232" w:hanging="232"/>
              <w:jc w:val="left"/>
              <w:rPr>
                <w:rFonts w:ascii="Arial" w:eastAsia="DengXian" w:hAnsi="Arial"/>
                <w:b/>
                <w:sz w:val="16"/>
                <w:szCs w:val="16"/>
                <w:lang w:val="en-US"/>
              </w:rPr>
            </w:pPr>
            <w:r w:rsidRPr="00070BA0">
              <w:rPr>
                <w:rFonts w:ascii="Arial" w:hAnsi="Arial"/>
                <w:sz w:val="16"/>
                <w:szCs w:val="16"/>
                <w:lang w:val="en-US"/>
              </w:rPr>
              <w:t>Total of 4 fields m</w:t>
            </w:r>
            <w:r w:rsidR="007923DC" w:rsidRPr="00070BA0">
              <w:rPr>
                <w:rFonts w:ascii="Arial" w:hAnsi="Arial"/>
                <w:sz w:val="16"/>
                <w:szCs w:val="16"/>
                <w:lang w:val="en-US"/>
              </w:rPr>
              <w:t>ust be &lt; Total Issued Share Capital Upon Listing</w:t>
            </w:r>
            <w:r w:rsidR="007923DC" w:rsidRPr="00070BA0">
              <w:rPr>
                <w:rFonts w:ascii="Arial" w:hAnsi="Arial"/>
                <w:sz w:val="16"/>
                <w:szCs w:val="16"/>
              </w:rPr>
              <w:t xml:space="preserve"> </w:t>
            </w:r>
            <w:r w:rsidR="007923DC" w:rsidRPr="00070BA0">
              <w:rPr>
                <w:rFonts w:ascii="Arial" w:eastAsia="DengXian" w:hAnsi="Arial"/>
                <w:b/>
                <w:sz w:val="16"/>
                <w:szCs w:val="16"/>
              </w:rPr>
              <w:t>[</w:t>
            </w:r>
            <w:r w:rsidR="007C69C3" w:rsidRPr="00070BA0">
              <w:rPr>
                <w:rFonts w:ascii="Arial" w:eastAsia="DengXian" w:hAnsi="Arial"/>
                <w:b/>
                <w:sz w:val="16"/>
                <w:szCs w:val="16"/>
                <w:lang w:val="en-US"/>
              </w:rPr>
              <w:t>Deal Size Management Field #15]</w:t>
            </w:r>
          </w:p>
          <w:p w14:paraId="0FCC93C9" w14:textId="604C2724" w:rsidR="007923DC" w:rsidRPr="00070BA0" w:rsidRDefault="007923DC" w:rsidP="002033B3">
            <w:pPr>
              <w:pStyle w:val="ListParagraph"/>
              <w:numPr>
                <w:ilvl w:val="0"/>
                <w:numId w:val="9"/>
              </w:numPr>
              <w:spacing w:after="0"/>
              <w:ind w:leftChars="0" w:left="234" w:hanging="234"/>
              <w:jc w:val="left"/>
              <w:rPr>
                <w:rFonts w:ascii="Arial" w:hAnsi="Arial"/>
                <w:sz w:val="16"/>
                <w:szCs w:val="16"/>
                <w:lang w:val="en-US"/>
              </w:rPr>
            </w:pPr>
            <w:r w:rsidRPr="00070BA0">
              <w:rPr>
                <w:rFonts w:ascii="Arial" w:hAnsi="Arial"/>
                <w:sz w:val="16"/>
                <w:szCs w:val="16"/>
                <w:lang w:val="en-US"/>
              </w:rPr>
              <w:t xml:space="preserve">If Offering Type </w:t>
            </w:r>
            <w:r w:rsidRPr="00070BA0">
              <w:rPr>
                <w:rFonts w:ascii="Arial" w:hAnsi="Arial"/>
                <w:b/>
                <w:sz w:val="16"/>
                <w:szCs w:val="16"/>
                <w:lang w:val="en-US"/>
              </w:rPr>
              <w:t>[IPO Initiation Field #16]</w:t>
            </w:r>
            <w:r w:rsidRPr="00070BA0">
              <w:rPr>
                <w:rFonts w:ascii="Arial" w:hAnsi="Arial"/>
                <w:sz w:val="16"/>
                <w:szCs w:val="16"/>
                <w:lang w:val="en-US"/>
              </w:rPr>
              <w:t xml:space="preserve"> = Public Offer Only</w:t>
            </w:r>
            <w:r w:rsidR="002033B3" w:rsidRPr="00070BA0">
              <w:rPr>
                <w:rFonts w:ascii="Arial" w:hAnsi="Arial"/>
                <w:sz w:val="16"/>
                <w:szCs w:val="16"/>
                <w:lang w:val="en-US"/>
              </w:rPr>
              <w:t xml:space="preserve"> / Transfer from GEM / By Introduction, then </w:t>
            </w:r>
          </w:p>
        </w:tc>
      </w:tr>
      <w:tr w:rsidR="007923DC" w:rsidRPr="000961F5" w14:paraId="420FB844" w14:textId="77777777" w:rsidTr="00EC2576">
        <w:tc>
          <w:tcPr>
            <w:tcW w:w="483" w:type="dxa"/>
            <w:shd w:val="clear" w:color="auto" w:fill="auto"/>
          </w:tcPr>
          <w:p w14:paraId="7284C8DB" w14:textId="77777777" w:rsidR="007923DC" w:rsidRPr="00070BA0" w:rsidRDefault="007923DC" w:rsidP="007923DC">
            <w:pPr>
              <w:spacing w:after="0"/>
              <w:ind w:left="0"/>
              <w:jc w:val="left"/>
              <w:rPr>
                <w:rFonts w:ascii="Arial" w:hAnsi="Arial"/>
                <w:sz w:val="16"/>
                <w:szCs w:val="16"/>
                <w:lang w:val="en-US"/>
              </w:rPr>
            </w:pPr>
            <w:r w:rsidRPr="00070BA0">
              <w:rPr>
                <w:rFonts w:ascii="Arial" w:hAnsi="Arial"/>
                <w:sz w:val="16"/>
                <w:szCs w:val="16"/>
                <w:lang w:val="en-US"/>
              </w:rPr>
              <w:t>8</w:t>
            </w:r>
          </w:p>
        </w:tc>
        <w:tc>
          <w:tcPr>
            <w:tcW w:w="3090" w:type="dxa"/>
            <w:shd w:val="clear" w:color="auto" w:fill="auto"/>
          </w:tcPr>
          <w:p w14:paraId="6B1A7B8F" w14:textId="77777777" w:rsidR="007923DC" w:rsidRPr="00070BA0" w:rsidRDefault="007923DC" w:rsidP="007923DC">
            <w:pPr>
              <w:spacing w:after="0"/>
              <w:ind w:left="0"/>
              <w:jc w:val="left"/>
              <w:rPr>
                <w:rFonts w:ascii="Arial" w:hAnsi="Arial"/>
                <w:sz w:val="16"/>
                <w:szCs w:val="16"/>
                <w:lang w:val="en-US"/>
              </w:rPr>
            </w:pPr>
            <w:r w:rsidRPr="00070BA0">
              <w:rPr>
                <w:rFonts w:ascii="Arial" w:hAnsi="Arial"/>
                <w:sz w:val="16"/>
                <w:szCs w:val="16"/>
                <w:lang w:val="en-US"/>
              </w:rPr>
              <w:t xml:space="preserve">Final Offer Price of Institutional Offer </w:t>
            </w:r>
          </w:p>
        </w:tc>
        <w:tc>
          <w:tcPr>
            <w:tcW w:w="1366" w:type="dxa"/>
            <w:shd w:val="clear" w:color="auto" w:fill="auto"/>
          </w:tcPr>
          <w:p w14:paraId="7202FC7B" w14:textId="77777777" w:rsidR="007923DC" w:rsidRPr="00070BA0" w:rsidRDefault="007923DC" w:rsidP="007923DC">
            <w:pPr>
              <w:spacing w:after="0"/>
              <w:ind w:left="0"/>
              <w:jc w:val="left"/>
              <w:rPr>
                <w:rFonts w:ascii="Arial" w:hAnsi="Arial"/>
                <w:sz w:val="16"/>
                <w:szCs w:val="16"/>
                <w:lang w:val="en-US"/>
              </w:rPr>
            </w:pPr>
            <w:r w:rsidRPr="00070BA0">
              <w:rPr>
                <w:rFonts w:ascii="Arial" w:hAnsi="Arial"/>
                <w:sz w:val="16"/>
                <w:szCs w:val="16"/>
                <w:lang w:val="en-US"/>
              </w:rPr>
              <w:t>0.000</w:t>
            </w:r>
          </w:p>
        </w:tc>
        <w:tc>
          <w:tcPr>
            <w:tcW w:w="1541" w:type="dxa"/>
            <w:shd w:val="clear" w:color="auto" w:fill="auto"/>
          </w:tcPr>
          <w:p w14:paraId="779CEB4C" w14:textId="77777777" w:rsidR="007923DC" w:rsidRPr="00070BA0" w:rsidRDefault="007923DC" w:rsidP="007923DC">
            <w:pPr>
              <w:spacing w:after="0"/>
              <w:ind w:left="0"/>
              <w:jc w:val="left"/>
              <w:rPr>
                <w:rFonts w:ascii="Arial" w:hAnsi="Arial"/>
                <w:sz w:val="16"/>
                <w:szCs w:val="16"/>
                <w:lang w:val="en-US"/>
              </w:rPr>
            </w:pPr>
            <w:r w:rsidRPr="00070BA0">
              <w:rPr>
                <w:rFonts w:ascii="Arial" w:hAnsi="Arial"/>
                <w:sz w:val="16"/>
                <w:szCs w:val="16"/>
                <w:lang w:val="en-US"/>
              </w:rPr>
              <w:t>Decimal(7,3)</w:t>
            </w:r>
          </w:p>
        </w:tc>
        <w:tc>
          <w:tcPr>
            <w:tcW w:w="3979" w:type="dxa"/>
            <w:shd w:val="clear" w:color="auto" w:fill="auto"/>
          </w:tcPr>
          <w:p w14:paraId="37C35BA8" w14:textId="3FE2C2BC" w:rsidR="00154235" w:rsidRPr="00070BA0" w:rsidRDefault="00154235" w:rsidP="002B0661">
            <w:pPr>
              <w:pStyle w:val="ListParagraph"/>
              <w:numPr>
                <w:ilvl w:val="0"/>
                <w:numId w:val="125"/>
              </w:numPr>
              <w:spacing w:after="0"/>
              <w:ind w:leftChars="0" w:left="232" w:hanging="232"/>
              <w:contextualSpacing/>
              <w:jc w:val="left"/>
              <w:rPr>
                <w:rFonts w:ascii="Arial" w:hAnsi="Arial"/>
                <w:sz w:val="16"/>
                <w:szCs w:val="16"/>
              </w:rPr>
            </w:pPr>
            <w:r w:rsidRPr="00070BA0">
              <w:rPr>
                <w:rFonts w:ascii="Arial" w:hAnsi="Arial"/>
                <w:sz w:val="16"/>
                <w:szCs w:val="16"/>
              </w:rPr>
              <w:t xml:space="preserve">Only editable if Listing Type [IPO Initiation Field #19] = Secondary, else non-editable as Final Offer Price </w:t>
            </w:r>
            <w:r w:rsidRPr="00070BA0">
              <w:rPr>
                <w:rFonts w:ascii="Arial" w:hAnsi="Arial"/>
                <w:b/>
                <w:sz w:val="16"/>
                <w:szCs w:val="16"/>
              </w:rPr>
              <w:t>[Final Offer Pricing Field #5]</w:t>
            </w:r>
          </w:p>
          <w:p w14:paraId="2BEBB253" w14:textId="55523879" w:rsidR="00154235" w:rsidRPr="00070BA0" w:rsidRDefault="00154235" w:rsidP="007923DC">
            <w:pPr>
              <w:spacing w:after="0"/>
              <w:ind w:left="0"/>
              <w:contextualSpacing/>
              <w:jc w:val="left"/>
              <w:rPr>
                <w:rFonts w:ascii="Arial" w:hAnsi="Arial"/>
                <w:sz w:val="16"/>
                <w:szCs w:val="16"/>
              </w:rPr>
            </w:pPr>
          </w:p>
          <w:p w14:paraId="076754BB" w14:textId="77777777" w:rsidR="00154235" w:rsidRPr="00070BA0" w:rsidRDefault="00154235" w:rsidP="007923DC">
            <w:pPr>
              <w:spacing w:after="0"/>
              <w:ind w:left="0"/>
              <w:contextualSpacing/>
              <w:jc w:val="left"/>
              <w:rPr>
                <w:rFonts w:ascii="Arial" w:hAnsi="Arial"/>
                <w:sz w:val="16"/>
                <w:szCs w:val="16"/>
              </w:rPr>
            </w:pPr>
          </w:p>
          <w:p w14:paraId="1532345E" w14:textId="77777777" w:rsidR="007923DC" w:rsidRPr="00070BA0" w:rsidRDefault="007923DC" w:rsidP="007923DC">
            <w:pPr>
              <w:spacing w:after="0"/>
              <w:ind w:left="0"/>
              <w:jc w:val="left"/>
              <w:rPr>
                <w:rFonts w:ascii="Arial" w:hAnsi="Arial"/>
                <w:sz w:val="16"/>
                <w:szCs w:val="16"/>
                <w:lang w:val="en-US"/>
              </w:rPr>
            </w:pPr>
          </w:p>
        </w:tc>
      </w:tr>
      <w:tr w:rsidR="007923DC" w:rsidRPr="000961F5" w14:paraId="3CF3B03F" w14:textId="77777777" w:rsidTr="00EC2576">
        <w:tc>
          <w:tcPr>
            <w:tcW w:w="483" w:type="dxa"/>
            <w:shd w:val="clear" w:color="auto" w:fill="auto"/>
          </w:tcPr>
          <w:p w14:paraId="701CD26E" w14:textId="77777777" w:rsidR="007923DC" w:rsidRPr="00070BA0" w:rsidRDefault="007923DC" w:rsidP="007923DC">
            <w:pPr>
              <w:spacing w:after="0"/>
              <w:ind w:left="0"/>
              <w:jc w:val="left"/>
              <w:rPr>
                <w:rFonts w:ascii="Arial" w:eastAsia="Times New Roman" w:hAnsi="Arial"/>
                <w:b/>
                <w:bCs/>
                <w:kern w:val="24"/>
                <w:sz w:val="16"/>
                <w:szCs w:val="16"/>
                <w:lang w:val="en-HK"/>
              </w:rPr>
            </w:pPr>
            <w:r w:rsidRPr="00070BA0">
              <w:rPr>
                <w:rFonts w:ascii="Arial" w:hAnsi="Arial"/>
                <w:sz w:val="16"/>
                <w:szCs w:val="16"/>
                <w:lang w:val="en-US"/>
              </w:rPr>
              <w:t>9</w:t>
            </w:r>
          </w:p>
        </w:tc>
        <w:tc>
          <w:tcPr>
            <w:tcW w:w="3090" w:type="dxa"/>
            <w:shd w:val="clear" w:color="auto" w:fill="auto"/>
          </w:tcPr>
          <w:p w14:paraId="1CC1BBFA" w14:textId="77777777" w:rsidR="007923DC" w:rsidRPr="00070BA0" w:rsidRDefault="007923DC" w:rsidP="007923DC">
            <w:pPr>
              <w:spacing w:after="0"/>
              <w:ind w:left="0"/>
              <w:jc w:val="left"/>
              <w:rPr>
                <w:rFonts w:ascii="Arial" w:eastAsia="Times New Roman" w:hAnsi="Arial"/>
                <w:b/>
                <w:bCs/>
                <w:kern w:val="24"/>
                <w:sz w:val="16"/>
                <w:szCs w:val="16"/>
                <w:lang w:val="en-HK"/>
              </w:rPr>
            </w:pPr>
            <w:r w:rsidRPr="00070BA0">
              <w:rPr>
                <w:rFonts w:ascii="Arial" w:hAnsi="Arial"/>
                <w:sz w:val="16"/>
                <w:szCs w:val="16"/>
                <w:lang w:val="en-US"/>
              </w:rPr>
              <w:t>Institutional Offer Subscription Level</w:t>
            </w:r>
          </w:p>
        </w:tc>
        <w:tc>
          <w:tcPr>
            <w:tcW w:w="1366" w:type="dxa"/>
            <w:shd w:val="clear" w:color="auto" w:fill="auto"/>
          </w:tcPr>
          <w:p w14:paraId="4F551C98" w14:textId="77777777" w:rsidR="007923DC" w:rsidRPr="00070BA0" w:rsidRDefault="007923DC" w:rsidP="007923DC">
            <w:pPr>
              <w:spacing w:after="0"/>
              <w:ind w:left="0"/>
              <w:jc w:val="left"/>
              <w:rPr>
                <w:rFonts w:ascii="Arial" w:hAnsi="Arial"/>
                <w:b/>
                <w:sz w:val="16"/>
                <w:szCs w:val="16"/>
                <w:lang w:val="en-US"/>
              </w:rPr>
            </w:pPr>
            <w:r w:rsidRPr="00070BA0">
              <w:rPr>
                <w:rFonts w:ascii="Arial" w:hAnsi="Arial"/>
                <w:sz w:val="16"/>
                <w:szCs w:val="16"/>
                <w:lang w:val="en-US"/>
              </w:rPr>
              <w:t>0.000</w:t>
            </w:r>
          </w:p>
        </w:tc>
        <w:tc>
          <w:tcPr>
            <w:tcW w:w="1541" w:type="dxa"/>
            <w:shd w:val="clear" w:color="auto" w:fill="auto"/>
          </w:tcPr>
          <w:p w14:paraId="0F36C498" w14:textId="77777777" w:rsidR="007923DC" w:rsidRPr="00070BA0" w:rsidRDefault="007923DC" w:rsidP="007923DC">
            <w:pPr>
              <w:spacing w:after="0"/>
              <w:ind w:left="0"/>
              <w:jc w:val="left"/>
              <w:rPr>
                <w:rFonts w:ascii="Arial" w:hAnsi="Arial"/>
                <w:b/>
                <w:sz w:val="16"/>
                <w:szCs w:val="16"/>
                <w:lang w:val="en-US"/>
              </w:rPr>
            </w:pPr>
            <w:r w:rsidRPr="00070BA0">
              <w:rPr>
                <w:rFonts w:ascii="Arial" w:hAnsi="Arial"/>
                <w:sz w:val="16"/>
                <w:szCs w:val="16"/>
                <w:lang w:val="en-US"/>
              </w:rPr>
              <w:t>Decimal(12,3)</w:t>
            </w:r>
          </w:p>
        </w:tc>
        <w:tc>
          <w:tcPr>
            <w:tcW w:w="3979" w:type="dxa"/>
            <w:shd w:val="clear" w:color="auto" w:fill="auto"/>
          </w:tcPr>
          <w:p w14:paraId="4320B8BC" w14:textId="0E15C754" w:rsidR="007923DC" w:rsidRPr="00070BA0" w:rsidRDefault="007923DC" w:rsidP="002B0661">
            <w:pPr>
              <w:pStyle w:val="ListParagraph"/>
              <w:numPr>
                <w:ilvl w:val="0"/>
                <w:numId w:val="125"/>
              </w:numPr>
              <w:spacing w:after="0"/>
              <w:ind w:leftChars="0" w:left="232" w:hanging="232"/>
              <w:jc w:val="left"/>
              <w:rPr>
                <w:rFonts w:ascii="Arial" w:hAnsi="Arial"/>
                <w:sz w:val="16"/>
                <w:szCs w:val="16"/>
                <w:lang w:val="en-US"/>
              </w:rPr>
            </w:pPr>
            <w:r w:rsidRPr="00070BA0">
              <w:rPr>
                <w:rFonts w:ascii="Arial" w:hAnsi="Arial"/>
                <w:sz w:val="16"/>
                <w:szCs w:val="16"/>
                <w:lang w:val="en-US"/>
              </w:rPr>
              <w:t xml:space="preserve">If Offering Type </w:t>
            </w:r>
            <w:r w:rsidRPr="00070BA0">
              <w:rPr>
                <w:rFonts w:ascii="Arial" w:hAnsi="Arial"/>
                <w:b/>
                <w:sz w:val="16"/>
                <w:szCs w:val="16"/>
                <w:lang w:val="en-US"/>
              </w:rPr>
              <w:t>[IPO Initiation Field #16]</w:t>
            </w:r>
            <w:r w:rsidRPr="00070BA0">
              <w:rPr>
                <w:rFonts w:ascii="Arial" w:hAnsi="Arial"/>
                <w:sz w:val="16"/>
                <w:szCs w:val="16"/>
                <w:lang w:val="en-US"/>
              </w:rPr>
              <w:t xml:space="preserve"> = </w:t>
            </w:r>
            <w:r w:rsidRPr="00070BA0">
              <w:rPr>
                <w:rFonts w:ascii="Arial" w:eastAsia="DengXian" w:hAnsi="Arial"/>
                <w:sz w:val="16"/>
                <w:szCs w:val="16"/>
                <w:lang w:val="en-US"/>
              </w:rPr>
              <w:t>By P</w:t>
            </w:r>
            <w:r w:rsidRPr="00070BA0">
              <w:rPr>
                <w:rFonts w:ascii="Arial" w:hAnsi="Arial"/>
                <w:sz w:val="16"/>
                <w:szCs w:val="16"/>
                <w:lang w:val="en-US"/>
              </w:rPr>
              <w:t>ublic Offer Only</w:t>
            </w:r>
            <w:r w:rsidR="00C5600B" w:rsidRPr="00070BA0">
              <w:rPr>
                <w:rFonts w:ascii="Arial" w:hAnsi="Arial"/>
                <w:sz w:val="16"/>
                <w:szCs w:val="16"/>
                <w:lang w:val="en-US"/>
              </w:rPr>
              <w:t xml:space="preserve"> / Transfer from GEM / By Introduction</w:t>
            </w:r>
            <w:r w:rsidRPr="00070BA0">
              <w:rPr>
                <w:rFonts w:ascii="Arial" w:hAnsi="Arial"/>
                <w:sz w:val="16"/>
                <w:szCs w:val="16"/>
                <w:lang w:val="en-US"/>
              </w:rPr>
              <w:t>, then non-editable as 0.</w:t>
            </w:r>
          </w:p>
          <w:p w14:paraId="595BE301" w14:textId="77777777" w:rsidR="007923DC" w:rsidRPr="00070BA0" w:rsidRDefault="007923DC" w:rsidP="007923DC">
            <w:pPr>
              <w:spacing w:after="0"/>
              <w:ind w:left="0"/>
              <w:jc w:val="left"/>
              <w:rPr>
                <w:rFonts w:ascii="Arial" w:hAnsi="Arial"/>
                <w:sz w:val="16"/>
                <w:szCs w:val="16"/>
                <w:lang w:val="en-US"/>
              </w:rPr>
            </w:pPr>
          </w:p>
          <w:p w14:paraId="35208DFB" w14:textId="77777777" w:rsidR="007923DC" w:rsidRPr="00070BA0" w:rsidRDefault="007923DC" w:rsidP="007923DC">
            <w:pPr>
              <w:spacing w:after="0"/>
              <w:ind w:left="0"/>
              <w:jc w:val="left"/>
              <w:rPr>
                <w:rFonts w:ascii="Arial" w:hAnsi="Arial"/>
                <w:b/>
                <w:sz w:val="16"/>
                <w:szCs w:val="16"/>
                <w:lang w:val="en-US"/>
              </w:rPr>
            </w:pPr>
          </w:p>
        </w:tc>
      </w:tr>
      <w:tr w:rsidR="007923DC" w:rsidRPr="000961F5" w14:paraId="08880A2C" w14:textId="77777777" w:rsidTr="00EC2576">
        <w:tc>
          <w:tcPr>
            <w:tcW w:w="483" w:type="dxa"/>
            <w:shd w:val="clear" w:color="auto" w:fill="auto"/>
          </w:tcPr>
          <w:p w14:paraId="6BBD4776" w14:textId="77777777" w:rsidR="007923DC" w:rsidRPr="00070BA0" w:rsidRDefault="007923DC" w:rsidP="007923DC">
            <w:pPr>
              <w:spacing w:after="0"/>
              <w:ind w:left="0"/>
              <w:jc w:val="left"/>
              <w:rPr>
                <w:rFonts w:ascii="Arial" w:eastAsia="Times New Roman" w:hAnsi="Arial"/>
                <w:b/>
                <w:bCs/>
                <w:kern w:val="24"/>
                <w:sz w:val="16"/>
                <w:szCs w:val="16"/>
                <w:lang w:val="en-HK"/>
              </w:rPr>
            </w:pPr>
            <w:r w:rsidRPr="00070BA0">
              <w:rPr>
                <w:rFonts w:ascii="Arial" w:hAnsi="Arial"/>
                <w:sz w:val="16"/>
                <w:szCs w:val="16"/>
                <w:lang w:val="en-US"/>
              </w:rPr>
              <w:lastRenderedPageBreak/>
              <w:t>10</w:t>
            </w:r>
          </w:p>
        </w:tc>
        <w:tc>
          <w:tcPr>
            <w:tcW w:w="3090" w:type="dxa"/>
            <w:shd w:val="clear" w:color="auto" w:fill="auto"/>
          </w:tcPr>
          <w:p w14:paraId="576B6D41" w14:textId="46A9F654" w:rsidR="007923DC" w:rsidRPr="00070BA0" w:rsidRDefault="007923DC" w:rsidP="007923DC">
            <w:pPr>
              <w:spacing w:after="0"/>
              <w:ind w:left="0"/>
              <w:jc w:val="left"/>
              <w:rPr>
                <w:rFonts w:ascii="Arial" w:eastAsia="Times New Roman" w:hAnsi="Arial"/>
                <w:b/>
                <w:bCs/>
                <w:kern w:val="24"/>
                <w:sz w:val="16"/>
                <w:szCs w:val="16"/>
                <w:lang w:val="en-HK"/>
              </w:rPr>
            </w:pPr>
            <w:r w:rsidRPr="00070BA0">
              <w:rPr>
                <w:rFonts w:ascii="Arial" w:hAnsi="Arial"/>
                <w:sz w:val="16"/>
                <w:szCs w:val="16"/>
                <w:lang w:val="en-US"/>
              </w:rPr>
              <w:t xml:space="preserve">No. of New </w:t>
            </w:r>
            <w:r w:rsidR="00841BB5" w:rsidRPr="00070BA0">
              <w:rPr>
                <w:rFonts w:ascii="Arial" w:hAnsi="Arial"/>
                <w:sz w:val="16"/>
                <w:szCs w:val="16"/>
                <w:lang w:val="en-US"/>
              </w:rPr>
              <w:t xml:space="preserve">[Security Type] </w:t>
            </w:r>
            <w:r w:rsidRPr="00070BA0">
              <w:rPr>
                <w:rFonts w:ascii="Arial" w:hAnsi="Arial"/>
                <w:sz w:val="16"/>
                <w:szCs w:val="16"/>
                <w:lang w:val="en-US"/>
              </w:rPr>
              <w:t>under Institutional Offer</w:t>
            </w:r>
          </w:p>
        </w:tc>
        <w:tc>
          <w:tcPr>
            <w:tcW w:w="1366" w:type="dxa"/>
            <w:shd w:val="clear" w:color="auto" w:fill="auto"/>
          </w:tcPr>
          <w:p w14:paraId="4F4B4C53" w14:textId="77777777" w:rsidR="007923DC" w:rsidRPr="00070BA0" w:rsidRDefault="007923DC" w:rsidP="007923DC">
            <w:pPr>
              <w:spacing w:after="0"/>
              <w:ind w:left="0"/>
              <w:jc w:val="left"/>
              <w:rPr>
                <w:rFonts w:ascii="Arial" w:hAnsi="Arial"/>
                <w:b/>
                <w:sz w:val="16"/>
                <w:szCs w:val="16"/>
                <w:lang w:val="en-US"/>
              </w:rPr>
            </w:pPr>
            <w:r w:rsidRPr="00070BA0">
              <w:rPr>
                <w:rFonts w:ascii="Arial" w:hAnsi="Arial"/>
                <w:sz w:val="16"/>
                <w:szCs w:val="16"/>
                <w:lang w:val="en-US"/>
              </w:rPr>
              <w:t>0</w:t>
            </w:r>
          </w:p>
        </w:tc>
        <w:tc>
          <w:tcPr>
            <w:tcW w:w="1541" w:type="dxa"/>
            <w:shd w:val="clear" w:color="auto" w:fill="auto"/>
          </w:tcPr>
          <w:p w14:paraId="16BBF3B5" w14:textId="77777777" w:rsidR="007923DC" w:rsidRPr="00070BA0" w:rsidRDefault="007923DC" w:rsidP="007923DC">
            <w:pPr>
              <w:spacing w:after="0"/>
              <w:ind w:left="0"/>
              <w:jc w:val="left"/>
              <w:rPr>
                <w:rFonts w:ascii="Arial" w:hAnsi="Arial"/>
                <w:b/>
                <w:sz w:val="16"/>
                <w:szCs w:val="16"/>
                <w:lang w:val="en-US"/>
              </w:rPr>
            </w:pPr>
            <w:r w:rsidRPr="00070BA0">
              <w:rPr>
                <w:rFonts w:ascii="Arial" w:hAnsi="Arial"/>
                <w:sz w:val="16"/>
                <w:szCs w:val="16"/>
                <w:lang w:val="en-US"/>
              </w:rPr>
              <w:t>Integer</w:t>
            </w:r>
          </w:p>
        </w:tc>
        <w:tc>
          <w:tcPr>
            <w:tcW w:w="3979" w:type="dxa"/>
            <w:shd w:val="clear" w:color="auto" w:fill="auto"/>
          </w:tcPr>
          <w:p w14:paraId="37241EE7" w14:textId="47FC0D96" w:rsidR="00154235" w:rsidRPr="00070BA0" w:rsidRDefault="00154235" w:rsidP="00154235">
            <w:pPr>
              <w:pStyle w:val="ListParagraph"/>
              <w:numPr>
                <w:ilvl w:val="0"/>
                <w:numId w:val="123"/>
              </w:numPr>
              <w:spacing w:after="0"/>
              <w:ind w:leftChars="0" w:left="232" w:hanging="232"/>
              <w:jc w:val="left"/>
              <w:rPr>
                <w:rFonts w:ascii="Arial" w:eastAsia="DengXian" w:hAnsi="Arial"/>
                <w:sz w:val="16"/>
                <w:szCs w:val="16"/>
                <w:lang w:val="en-US"/>
              </w:rPr>
            </w:pPr>
            <w:r w:rsidRPr="00070BA0">
              <w:rPr>
                <w:rFonts w:ascii="Arial" w:eastAsia="DengXian" w:hAnsi="Arial"/>
                <w:sz w:val="16"/>
                <w:szCs w:val="16"/>
                <w:lang w:val="en-US"/>
              </w:rPr>
              <w:t xml:space="preserve">If Offering Type </w:t>
            </w:r>
            <w:r w:rsidRPr="00070BA0">
              <w:rPr>
                <w:rFonts w:ascii="Arial" w:eastAsia="DengXian" w:hAnsi="Arial"/>
                <w:b/>
                <w:sz w:val="16"/>
                <w:szCs w:val="16"/>
                <w:lang w:val="en-US"/>
              </w:rPr>
              <w:t>[IPO Initiation Field #16]</w:t>
            </w:r>
            <w:r w:rsidRPr="00070BA0">
              <w:rPr>
                <w:rFonts w:ascii="Arial" w:eastAsia="DengXian" w:hAnsi="Arial"/>
                <w:sz w:val="16"/>
                <w:szCs w:val="16"/>
                <w:lang w:val="en-US"/>
              </w:rPr>
              <w:t xml:space="preserve"> = By Public Offer Only / Transfer from GEM / By Introduction, then non-editable as 0.</w:t>
            </w:r>
          </w:p>
          <w:p w14:paraId="7FC24FBE" w14:textId="361AD2B9" w:rsidR="00154235" w:rsidRPr="00070BA0" w:rsidRDefault="00154235" w:rsidP="00154235">
            <w:pPr>
              <w:pStyle w:val="ListParagraph"/>
              <w:numPr>
                <w:ilvl w:val="0"/>
                <w:numId w:val="123"/>
              </w:numPr>
              <w:spacing w:after="0"/>
              <w:ind w:leftChars="0" w:left="232" w:hanging="232"/>
              <w:jc w:val="left"/>
              <w:rPr>
                <w:rFonts w:ascii="Arial" w:eastAsia="DengXian" w:hAnsi="Arial"/>
                <w:sz w:val="16"/>
                <w:szCs w:val="16"/>
                <w:lang w:val="en-US"/>
              </w:rPr>
            </w:pPr>
            <w:r w:rsidRPr="00070BA0">
              <w:rPr>
                <w:rFonts w:ascii="Arial" w:eastAsia="DengXian" w:hAnsi="Arial"/>
                <w:sz w:val="16"/>
                <w:szCs w:val="16"/>
                <w:lang w:val="en-US"/>
              </w:rPr>
              <w:t xml:space="preserve">If Offering Type </w:t>
            </w:r>
            <w:r w:rsidRPr="00070BA0">
              <w:rPr>
                <w:rFonts w:ascii="Arial" w:eastAsia="DengXian" w:hAnsi="Arial"/>
                <w:b/>
                <w:sz w:val="16"/>
                <w:szCs w:val="16"/>
                <w:lang w:val="en-US"/>
              </w:rPr>
              <w:t>[IPO Initiation Field #16]</w:t>
            </w:r>
            <w:r w:rsidRPr="00070BA0">
              <w:rPr>
                <w:rFonts w:ascii="Arial" w:eastAsia="DengXian" w:hAnsi="Arial"/>
                <w:sz w:val="16"/>
                <w:szCs w:val="16"/>
                <w:lang w:val="en-US"/>
              </w:rPr>
              <w:t xml:space="preserve"> = Global Offer / Placing Only, prefill as Final Size of the Institutional Offer </w:t>
            </w:r>
            <w:r w:rsidRPr="00070BA0">
              <w:rPr>
                <w:rFonts w:ascii="Arial" w:eastAsia="DengXian" w:hAnsi="Arial"/>
                <w:b/>
                <w:sz w:val="16"/>
                <w:szCs w:val="16"/>
                <w:lang w:val="en-US"/>
              </w:rPr>
              <w:t>[</w:t>
            </w:r>
            <w:r w:rsidR="007C69C3" w:rsidRPr="00070BA0">
              <w:rPr>
                <w:rFonts w:ascii="Arial" w:eastAsia="DengXian" w:hAnsi="Arial"/>
                <w:b/>
                <w:sz w:val="16"/>
                <w:szCs w:val="16"/>
                <w:lang w:val="en-US"/>
              </w:rPr>
              <w:t>Deal Size Management</w:t>
            </w:r>
            <w:r w:rsidRPr="00070BA0">
              <w:rPr>
                <w:rFonts w:ascii="Arial" w:eastAsia="DengXian" w:hAnsi="Arial"/>
                <w:b/>
                <w:sz w:val="16"/>
                <w:szCs w:val="16"/>
                <w:lang w:val="en-US"/>
              </w:rPr>
              <w:t xml:space="preserve"> Field #</w:t>
            </w:r>
            <w:r w:rsidR="007C69C3" w:rsidRPr="00070BA0">
              <w:rPr>
                <w:rFonts w:ascii="Arial" w:eastAsia="DengXian" w:hAnsi="Arial"/>
                <w:b/>
                <w:sz w:val="16"/>
                <w:szCs w:val="16"/>
                <w:lang w:val="en-US"/>
              </w:rPr>
              <w:t>13</w:t>
            </w:r>
            <w:r w:rsidRPr="00070BA0">
              <w:rPr>
                <w:rFonts w:ascii="Arial" w:eastAsia="DengXian" w:hAnsi="Arial"/>
                <w:b/>
                <w:sz w:val="16"/>
                <w:szCs w:val="16"/>
                <w:lang w:val="en-US"/>
              </w:rPr>
              <w:t>]</w:t>
            </w:r>
          </w:p>
          <w:p w14:paraId="14FE3998" w14:textId="77777777" w:rsidR="007923DC" w:rsidRPr="00070BA0" w:rsidRDefault="007923DC" w:rsidP="007923DC">
            <w:pPr>
              <w:spacing w:after="0"/>
              <w:ind w:left="0"/>
              <w:jc w:val="left"/>
              <w:rPr>
                <w:rFonts w:ascii="Arial" w:hAnsi="Arial"/>
                <w:sz w:val="16"/>
                <w:szCs w:val="16"/>
                <w:lang w:val="en-US"/>
              </w:rPr>
            </w:pPr>
          </w:p>
          <w:p w14:paraId="77F43D07" w14:textId="2D773B28" w:rsidR="007923DC" w:rsidRPr="00070BA0" w:rsidRDefault="00A00085" w:rsidP="007923DC">
            <w:pPr>
              <w:spacing w:after="0"/>
              <w:ind w:left="0"/>
              <w:jc w:val="left"/>
              <w:rPr>
                <w:rFonts w:ascii="Arial" w:hAnsi="Arial"/>
                <w:sz w:val="16"/>
                <w:szCs w:val="16"/>
                <w:lang w:val="en-US"/>
              </w:rPr>
            </w:pPr>
            <w:r w:rsidRPr="00070BA0">
              <w:rPr>
                <w:rFonts w:ascii="Arial" w:hAnsi="Arial"/>
                <w:sz w:val="16"/>
                <w:szCs w:val="16"/>
                <w:lang w:val="en-US"/>
              </w:rPr>
              <w:t xml:space="preserve">Field #10 + Field #11 = </w:t>
            </w:r>
            <w:r w:rsidR="007923DC" w:rsidRPr="00070BA0">
              <w:rPr>
                <w:rFonts w:ascii="Arial" w:hAnsi="Arial"/>
                <w:sz w:val="16"/>
                <w:szCs w:val="16"/>
                <w:lang w:val="en-US"/>
              </w:rPr>
              <w:t xml:space="preserve">Final Size of the Institutional Offer </w:t>
            </w:r>
            <w:r w:rsidR="007923DC" w:rsidRPr="00070BA0">
              <w:rPr>
                <w:rFonts w:ascii="Arial" w:hAnsi="Arial"/>
                <w:b/>
                <w:sz w:val="16"/>
                <w:szCs w:val="16"/>
                <w:lang w:val="en-US"/>
              </w:rPr>
              <w:t>[</w:t>
            </w:r>
            <w:r w:rsidR="007C69C3" w:rsidRPr="00070BA0">
              <w:rPr>
                <w:rFonts w:ascii="Arial" w:hAnsi="Arial"/>
                <w:b/>
                <w:sz w:val="16"/>
                <w:szCs w:val="16"/>
                <w:lang w:val="en-US"/>
              </w:rPr>
              <w:t>Deal Size Management Field #13]</w:t>
            </w:r>
          </w:p>
          <w:p w14:paraId="6FD63A50" w14:textId="77777777" w:rsidR="007923DC" w:rsidRPr="00070BA0" w:rsidRDefault="007923DC" w:rsidP="007923DC">
            <w:pPr>
              <w:spacing w:after="0"/>
              <w:ind w:left="0"/>
              <w:jc w:val="left"/>
              <w:rPr>
                <w:rFonts w:ascii="Arial" w:hAnsi="Arial"/>
                <w:b/>
                <w:sz w:val="16"/>
                <w:szCs w:val="16"/>
                <w:lang w:val="en-US"/>
              </w:rPr>
            </w:pPr>
          </w:p>
        </w:tc>
      </w:tr>
      <w:tr w:rsidR="007923DC" w:rsidRPr="000961F5" w14:paraId="400DBEB9" w14:textId="77777777" w:rsidTr="00EC2576">
        <w:tc>
          <w:tcPr>
            <w:tcW w:w="483" w:type="dxa"/>
            <w:shd w:val="clear" w:color="auto" w:fill="auto"/>
          </w:tcPr>
          <w:p w14:paraId="65FAFE3E" w14:textId="77777777" w:rsidR="007923DC" w:rsidRPr="00070BA0" w:rsidRDefault="007923DC" w:rsidP="007923DC">
            <w:pPr>
              <w:spacing w:after="0"/>
              <w:ind w:left="0"/>
              <w:jc w:val="left"/>
              <w:rPr>
                <w:rFonts w:ascii="Arial" w:eastAsia="Times New Roman" w:hAnsi="Arial"/>
                <w:b/>
                <w:bCs/>
                <w:kern w:val="24"/>
                <w:sz w:val="16"/>
                <w:szCs w:val="16"/>
                <w:lang w:val="en-HK"/>
              </w:rPr>
            </w:pPr>
            <w:r w:rsidRPr="00070BA0">
              <w:rPr>
                <w:rFonts w:ascii="Arial" w:hAnsi="Arial"/>
                <w:sz w:val="16"/>
                <w:szCs w:val="16"/>
                <w:lang w:val="en-US"/>
              </w:rPr>
              <w:t>11</w:t>
            </w:r>
          </w:p>
        </w:tc>
        <w:tc>
          <w:tcPr>
            <w:tcW w:w="3090" w:type="dxa"/>
            <w:shd w:val="clear" w:color="auto" w:fill="auto"/>
          </w:tcPr>
          <w:p w14:paraId="68F87C91" w14:textId="522543C6" w:rsidR="007923DC" w:rsidRPr="00070BA0" w:rsidRDefault="007923DC" w:rsidP="007923DC">
            <w:pPr>
              <w:spacing w:after="0"/>
              <w:ind w:left="0"/>
              <w:jc w:val="left"/>
              <w:rPr>
                <w:rFonts w:ascii="Arial" w:eastAsia="Times New Roman" w:hAnsi="Arial"/>
                <w:b/>
                <w:bCs/>
                <w:kern w:val="24"/>
                <w:sz w:val="16"/>
                <w:szCs w:val="16"/>
                <w:lang w:val="en-HK"/>
              </w:rPr>
            </w:pPr>
            <w:r w:rsidRPr="00070BA0">
              <w:rPr>
                <w:rFonts w:ascii="Arial" w:hAnsi="Arial"/>
                <w:sz w:val="16"/>
                <w:szCs w:val="16"/>
                <w:lang w:val="en-US"/>
              </w:rPr>
              <w:t xml:space="preserve">No. of Sale </w:t>
            </w:r>
            <w:r w:rsidR="00841BB5" w:rsidRPr="00070BA0">
              <w:rPr>
                <w:rFonts w:ascii="Arial" w:hAnsi="Arial"/>
                <w:sz w:val="16"/>
                <w:szCs w:val="16"/>
                <w:lang w:val="en-US"/>
              </w:rPr>
              <w:t xml:space="preserve">[Security Type] </w:t>
            </w:r>
            <w:r w:rsidRPr="00070BA0">
              <w:rPr>
                <w:rFonts w:ascii="Arial" w:hAnsi="Arial"/>
                <w:sz w:val="16"/>
                <w:szCs w:val="16"/>
                <w:lang w:val="en-US"/>
              </w:rPr>
              <w:t>under Institutional Offer</w:t>
            </w:r>
          </w:p>
        </w:tc>
        <w:tc>
          <w:tcPr>
            <w:tcW w:w="1366" w:type="dxa"/>
            <w:shd w:val="clear" w:color="auto" w:fill="auto"/>
          </w:tcPr>
          <w:p w14:paraId="1FCFC408" w14:textId="77777777" w:rsidR="007923DC" w:rsidRPr="00070BA0" w:rsidRDefault="007923DC" w:rsidP="007923DC">
            <w:pPr>
              <w:spacing w:after="0"/>
              <w:ind w:left="0"/>
              <w:jc w:val="left"/>
              <w:rPr>
                <w:rFonts w:ascii="Arial" w:hAnsi="Arial"/>
                <w:b/>
                <w:sz w:val="16"/>
                <w:szCs w:val="16"/>
                <w:lang w:val="en-US"/>
              </w:rPr>
            </w:pPr>
            <w:r w:rsidRPr="00070BA0">
              <w:rPr>
                <w:rFonts w:ascii="Arial" w:hAnsi="Arial"/>
                <w:sz w:val="16"/>
                <w:szCs w:val="16"/>
                <w:lang w:val="en-US"/>
              </w:rPr>
              <w:t>0</w:t>
            </w:r>
          </w:p>
        </w:tc>
        <w:tc>
          <w:tcPr>
            <w:tcW w:w="1541" w:type="dxa"/>
            <w:shd w:val="clear" w:color="auto" w:fill="auto"/>
          </w:tcPr>
          <w:p w14:paraId="00A03C54" w14:textId="77777777" w:rsidR="007923DC" w:rsidRPr="00070BA0" w:rsidRDefault="007923DC" w:rsidP="007923DC">
            <w:pPr>
              <w:spacing w:after="0"/>
              <w:ind w:left="0"/>
              <w:jc w:val="left"/>
              <w:rPr>
                <w:rFonts w:ascii="Arial" w:hAnsi="Arial"/>
                <w:b/>
                <w:sz w:val="16"/>
                <w:szCs w:val="16"/>
                <w:lang w:val="en-US"/>
              </w:rPr>
            </w:pPr>
            <w:r w:rsidRPr="00070BA0">
              <w:rPr>
                <w:rFonts w:ascii="Arial" w:hAnsi="Arial"/>
                <w:sz w:val="16"/>
                <w:szCs w:val="16"/>
                <w:lang w:val="en-US"/>
              </w:rPr>
              <w:t>Integer</w:t>
            </w:r>
          </w:p>
        </w:tc>
        <w:tc>
          <w:tcPr>
            <w:tcW w:w="3979" w:type="dxa"/>
            <w:shd w:val="clear" w:color="auto" w:fill="auto"/>
          </w:tcPr>
          <w:p w14:paraId="1E3718B1" w14:textId="66FEE70F" w:rsidR="007923DC" w:rsidRPr="00070BA0" w:rsidRDefault="007923DC" w:rsidP="002B0661">
            <w:pPr>
              <w:pStyle w:val="ListParagraph"/>
              <w:numPr>
                <w:ilvl w:val="0"/>
                <w:numId w:val="126"/>
              </w:numPr>
              <w:spacing w:after="0"/>
              <w:ind w:leftChars="0" w:left="232" w:hanging="232"/>
              <w:jc w:val="left"/>
              <w:rPr>
                <w:rFonts w:ascii="Arial" w:hAnsi="Arial"/>
                <w:sz w:val="16"/>
                <w:szCs w:val="16"/>
                <w:lang w:val="en-US"/>
              </w:rPr>
            </w:pPr>
            <w:r w:rsidRPr="00070BA0">
              <w:rPr>
                <w:rFonts w:ascii="Arial" w:eastAsia="DengXian" w:hAnsi="Arial"/>
                <w:sz w:val="16"/>
                <w:szCs w:val="16"/>
                <w:lang w:val="en-US"/>
              </w:rPr>
              <w:t xml:space="preserve">If Offering Type </w:t>
            </w:r>
            <w:r w:rsidRPr="00070BA0">
              <w:rPr>
                <w:rFonts w:ascii="Arial" w:eastAsia="DengXian" w:hAnsi="Arial"/>
                <w:b/>
                <w:sz w:val="16"/>
                <w:szCs w:val="16"/>
                <w:lang w:val="en-US"/>
              </w:rPr>
              <w:t>[IPO Initiation Field #16]</w:t>
            </w:r>
            <w:r w:rsidRPr="00070BA0">
              <w:rPr>
                <w:rFonts w:ascii="Arial" w:eastAsia="DengXian" w:hAnsi="Arial"/>
                <w:sz w:val="16"/>
                <w:szCs w:val="16"/>
                <w:lang w:val="en-US"/>
              </w:rPr>
              <w:t xml:space="preserve"> = By Public Offer Only</w:t>
            </w:r>
            <w:r w:rsidR="000E5B3D" w:rsidRPr="00070BA0">
              <w:rPr>
                <w:rFonts w:ascii="Arial" w:eastAsia="DengXian" w:hAnsi="Arial"/>
                <w:sz w:val="16"/>
                <w:szCs w:val="16"/>
                <w:lang w:val="en-US"/>
              </w:rPr>
              <w:t xml:space="preserve"> / Transfer from GEM / By Introduction</w:t>
            </w:r>
            <w:r w:rsidRPr="00070BA0">
              <w:rPr>
                <w:rFonts w:ascii="Arial" w:eastAsia="DengXian" w:hAnsi="Arial"/>
                <w:sz w:val="16"/>
                <w:szCs w:val="16"/>
                <w:lang w:val="en-US"/>
              </w:rPr>
              <w:t>, then non-editable as 0.</w:t>
            </w:r>
          </w:p>
          <w:p w14:paraId="4A8823D8" w14:textId="192677CA" w:rsidR="000E5B3D" w:rsidRPr="00070BA0" w:rsidRDefault="000E5B3D" w:rsidP="002B0661">
            <w:pPr>
              <w:pStyle w:val="ListParagraph"/>
              <w:numPr>
                <w:ilvl w:val="0"/>
                <w:numId w:val="126"/>
              </w:numPr>
              <w:spacing w:after="0"/>
              <w:ind w:leftChars="0" w:left="232" w:hanging="232"/>
              <w:jc w:val="left"/>
              <w:rPr>
                <w:rFonts w:ascii="Arial" w:eastAsia="DengXian" w:hAnsi="Arial"/>
                <w:sz w:val="16"/>
                <w:szCs w:val="16"/>
                <w:lang w:val="en-US"/>
              </w:rPr>
            </w:pPr>
            <w:r w:rsidRPr="00070BA0">
              <w:rPr>
                <w:rFonts w:ascii="Arial" w:eastAsia="DengXian" w:hAnsi="Arial"/>
                <w:sz w:val="16"/>
                <w:szCs w:val="16"/>
                <w:lang w:val="en-US"/>
              </w:rPr>
              <w:t xml:space="preserve">If Offering Type </w:t>
            </w:r>
            <w:r w:rsidRPr="00070BA0">
              <w:rPr>
                <w:rFonts w:ascii="Arial" w:eastAsia="DengXian" w:hAnsi="Arial"/>
                <w:b/>
                <w:sz w:val="16"/>
                <w:szCs w:val="16"/>
                <w:lang w:val="en-US"/>
              </w:rPr>
              <w:t>[IPO Initiation Field #16]</w:t>
            </w:r>
            <w:r w:rsidRPr="00070BA0">
              <w:rPr>
                <w:rFonts w:ascii="Arial" w:eastAsia="DengXian" w:hAnsi="Arial"/>
                <w:sz w:val="16"/>
                <w:szCs w:val="16"/>
                <w:lang w:val="en-US"/>
              </w:rPr>
              <w:t xml:space="preserve"> = Global Offer / Placing Only, prefill as 0</w:t>
            </w:r>
          </w:p>
          <w:p w14:paraId="773D9D0B" w14:textId="77777777" w:rsidR="007923DC" w:rsidRPr="00070BA0" w:rsidRDefault="007923DC" w:rsidP="007923DC">
            <w:pPr>
              <w:spacing w:after="0"/>
              <w:ind w:left="0"/>
              <w:jc w:val="left"/>
              <w:rPr>
                <w:rFonts w:ascii="Arial" w:hAnsi="Arial"/>
                <w:sz w:val="16"/>
                <w:szCs w:val="16"/>
                <w:lang w:val="en-US"/>
              </w:rPr>
            </w:pPr>
          </w:p>
          <w:p w14:paraId="0EC1E38A" w14:textId="645BC193" w:rsidR="00A00085" w:rsidRPr="00070BA0" w:rsidRDefault="00A00085" w:rsidP="00A00085">
            <w:pPr>
              <w:spacing w:after="0"/>
              <w:ind w:left="0"/>
              <w:jc w:val="left"/>
              <w:rPr>
                <w:rFonts w:ascii="Arial" w:hAnsi="Arial"/>
                <w:sz w:val="16"/>
                <w:szCs w:val="16"/>
                <w:lang w:val="en-US"/>
              </w:rPr>
            </w:pPr>
            <w:r w:rsidRPr="00070BA0">
              <w:rPr>
                <w:rFonts w:ascii="Arial" w:hAnsi="Arial"/>
                <w:sz w:val="16"/>
                <w:szCs w:val="16"/>
                <w:lang w:val="en-US"/>
              </w:rPr>
              <w:t xml:space="preserve">Field #10 + Field #11 = Final Size of the Institutional Offer </w:t>
            </w:r>
            <w:r w:rsidRPr="00070BA0">
              <w:rPr>
                <w:rFonts w:ascii="Arial" w:hAnsi="Arial"/>
                <w:b/>
                <w:sz w:val="16"/>
                <w:szCs w:val="16"/>
                <w:lang w:val="en-US"/>
              </w:rPr>
              <w:t>[</w:t>
            </w:r>
            <w:r w:rsidR="007C69C3" w:rsidRPr="00070BA0">
              <w:rPr>
                <w:rFonts w:ascii="Arial" w:hAnsi="Arial"/>
                <w:b/>
                <w:sz w:val="16"/>
                <w:szCs w:val="16"/>
                <w:lang w:val="en-US"/>
              </w:rPr>
              <w:t>Deal Size Management</w:t>
            </w:r>
            <w:r w:rsidRPr="00070BA0">
              <w:rPr>
                <w:rFonts w:ascii="Arial" w:hAnsi="Arial"/>
                <w:b/>
                <w:sz w:val="16"/>
                <w:szCs w:val="16"/>
                <w:lang w:val="en-US"/>
              </w:rPr>
              <w:t xml:space="preserve"> Field #</w:t>
            </w:r>
            <w:r w:rsidR="007C69C3" w:rsidRPr="00070BA0">
              <w:rPr>
                <w:rFonts w:ascii="Arial" w:hAnsi="Arial"/>
                <w:b/>
                <w:sz w:val="16"/>
                <w:szCs w:val="16"/>
                <w:lang w:val="en-US"/>
              </w:rPr>
              <w:t>13</w:t>
            </w:r>
            <w:r w:rsidRPr="00070BA0">
              <w:rPr>
                <w:rFonts w:ascii="Arial" w:hAnsi="Arial"/>
                <w:b/>
                <w:sz w:val="16"/>
                <w:szCs w:val="16"/>
                <w:lang w:val="en-US"/>
              </w:rPr>
              <w:t>]</w:t>
            </w:r>
          </w:p>
          <w:p w14:paraId="5AEC8DEE" w14:textId="7FE5FCAA" w:rsidR="007923DC" w:rsidRPr="00070BA0" w:rsidRDefault="00A00085" w:rsidP="007923DC">
            <w:pPr>
              <w:spacing w:after="0"/>
              <w:ind w:left="0"/>
              <w:jc w:val="left"/>
              <w:rPr>
                <w:rFonts w:ascii="Arial" w:hAnsi="Arial"/>
                <w:b/>
                <w:sz w:val="16"/>
                <w:szCs w:val="16"/>
                <w:lang w:val="en-US"/>
              </w:rPr>
            </w:pPr>
            <w:r w:rsidRPr="00070BA0" w:rsidDel="00A00085">
              <w:rPr>
                <w:rFonts w:ascii="Arial" w:hAnsi="Arial"/>
                <w:sz w:val="16"/>
                <w:szCs w:val="16"/>
                <w:lang w:val="en-US"/>
              </w:rPr>
              <w:t xml:space="preserve"> </w:t>
            </w:r>
          </w:p>
        </w:tc>
      </w:tr>
      <w:tr w:rsidR="007923DC" w:rsidRPr="000961F5" w14:paraId="5D6216F2" w14:textId="77777777" w:rsidTr="00EC2576">
        <w:tc>
          <w:tcPr>
            <w:tcW w:w="483" w:type="dxa"/>
            <w:shd w:val="clear" w:color="auto" w:fill="auto"/>
          </w:tcPr>
          <w:p w14:paraId="6A5AA22F" w14:textId="77777777" w:rsidR="007923DC" w:rsidRPr="00070BA0" w:rsidRDefault="007923DC" w:rsidP="007923DC">
            <w:pPr>
              <w:spacing w:after="0"/>
              <w:ind w:left="0"/>
              <w:jc w:val="left"/>
              <w:rPr>
                <w:rFonts w:ascii="Arial" w:hAnsi="Arial"/>
                <w:sz w:val="16"/>
                <w:szCs w:val="16"/>
                <w:lang w:val="en-US"/>
              </w:rPr>
            </w:pPr>
            <w:r w:rsidRPr="00070BA0">
              <w:rPr>
                <w:rFonts w:ascii="Arial" w:eastAsia="Times New Roman" w:hAnsi="Arial"/>
                <w:color w:val="000000"/>
                <w:kern w:val="24"/>
                <w:sz w:val="16"/>
                <w:szCs w:val="16"/>
                <w:lang w:val="en-HK"/>
              </w:rPr>
              <w:t>12</w:t>
            </w:r>
          </w:p>
        </w:tc>
        <w:tc>
          <w:tcPr>
            <w:tcW w:w="3090" w:type="dxa"/>
            <w:shd w:val="clear" w:color="auto" w:fill="auto"/>
          </w:tcPr>
          <w:p w14:paraId="320CE341" w14:textId="77777777" w:rsidR="007923DC" w:rsidRPr="00070BA0" w:rsidRDefault="007923DC" w:rsidP="007923DC">
            <w:pPr>
              <w:spacing w:after="0"/>
              <w:ind w:left="0"/>
              <w:jc w:val="left"/>
              <w:rPr>
                <w:rFonts w:ascii="Arial" w:hAnsi="Arial"/>
                <w:sz w:val="16"/>
                <w:szCs w:val="16"/>
                <w:lang w:val="en-US"/>
              </w:rPr>
            </w:pPr>
            <w:commentRangeStart w:id="515"/>
            <w:r w:rsidRPr="00070BA0">
              <w:rPr>
                <w:rFonts w:ascii="Arial" w:eastAsia="Times New Roman" w:hAnsi="Arial"/>
                <w:color w:val="000000"/>
                <w:kern w:val="24"/>
                <w:sz w:val="16"/>
                <w:szCs w:val="16"/>
                <w:lang w:val="en-HK"/>
              </w:rPr>
              <w:t>Stabilization Manager</w:t>
            </w:r>
            <w:commentRangeEnd w:id="515"/>
            <w:r w:rsidR="00917052" w:rsidRPr="00070BA0">
              <w:rPr>
                <w:rStyle w:val="CommentReference"/>
                <w:rFonts w:ascii="Arial" w:eastAsia="PMingLiU" w:hAnsi="Arial"/>
              </w:rPr>
              <w:commentReference w:id="515"/>
            </w:r>
          </w:p>
        </w:tc>
        <w:tc>
          <w:tcPr>
            <w:tcW w:w="1366" w:type="dxa"/>
            <w:shd w:val="clear" w:color="auto" w:fill="auto"/>
          </w:tcPr>
          <w:p w14:paraId="337709F5" w14:textId="351AF15C" w:rsidR="007923DC" w:rsidRPr="00070BA0" w:rsidRDefault="00841BB5" w:rsidP="007923DC">
            <w:pPr>
              <w:spacing w:after="0"/>
              <w:ind w:left="0"/>
              <w:jc w:val="left"/>
              <w:rPr>
                <w:rFonts w:ascii="Arial" w:hAnsi="Arial"/>
                <w:sz w:val="16"/>
                <w:szCs w:val="16"/>
                <w:lang w:val="en-US"/>
              </w:rPr>
            </w:pPr>
            <w:r w:rsidRPr="00070BA0">
              <w:rPr>
                <w:rFonts w:ascii="Arial" w:hAnsi="Arial"/>
                <w:sz w:val="16"/>
                <w:szCs w:val="16"/>
                <w:lang w:val="en-US"/>
              </w:rPr>
              <w:t>List</w:t>
            </w:r>
            <w:r w:rsidR="007923DC" w:rsidRPr="00070BA0">
              <w:rPr>
                <w:rFonts w:ascii="Arial" w:hAnsi="Arial"/>
                <w:sz w:val="16"/>
                <w:szCs w:val="16"/>
                <w:lang w:val="en-US"/>
              </w:rPr>
              <w:t xml:space="preserve"> (single selection)</w:t>
            </w:r>
          </w:p>
        </w:tc>
        <w:tc>
          <w:tcPr>
            <w:tcW w:w="1541" w:type="dxa"/>
            <w:shd w:val="clear" w:color="auto" w:fill="auto"/>
          </w:tcPr>
          <w:p w14:paraId="78C5D192" w14:textId="77777777" w:rsidR="007923DC" w:rsidRPr="00070BA0" w:rsidRDefault="007923DC" w:rsidP="007923DC">
            <w:pPr>
              <w:spacing w:after="0"/>
              <w:ind w:left="0"/>
              <w:jc w:val="left"/>
              <w:rPr>
                <w:rFonts w:ascii="Arial" w:hAnsi="Arial"/>
                <w:sz w:val="16"/>
                <w:szCs w:val="16"/>
                <w:lang w:val="en-US"/>
              </w:rPr>
            </w:pPr>
            <w:r w:rsidRPr="00070BA0">
              <w:rPr>
                <w:rFonts w:ascii="Arial" w:hAnsi="Arial"/>
                <w:sz w:val="16"/>
                <w:szCs w:val="16"/>
                <w:lang w:val="en-US"/>
              </w:rPr>
              <w:t>N/A</w:t>
            </w:r>
          </w:p>
        </w:tc>
        <w:tc>
          <w:tcPr>
            <w:tcW w:w="3979" w:type="dxa"/>
            <w:shd w:val="clear" w:color="auto" w:fill="auto"/>
          </w:tcPr>
          <w:p w14:paraId="5805B883" w14:textId="77777777" w:rsidR="007923DC" w:rsidRPr="00070BA0" w:rsidRDefault="007923DC" w:rsidP="007923DC">
            <w:pPr>
              <w:spacing w:after="0"/>
              <w:ind w:left="0"/>
              <w:jc w:val="left"/>
              <w:rPr>
                <w:rFonts w:ascii="Arial" w:hAnsi="Arial"/>
                <w:sz w:val="16"/>
                <w:szCs w:val="16"/>
                <w:lang w:val="en-US"/>
              </w:rPr>
            </w:pPr>
            <w:commentRangeStart w:id="516"/>
            <w:r w:rsidRPr="00070BA0">
              <w:rPr>
                <w:rFonts w:ascii="Arial" w:hAnsi="Arial"/>
                <w:sz w:val="16"/>
                <w:szCs w:val="16"/>
                <w:lang w:val="en-US"/>
              </w:rPr>
              <w:t xml:space="preserve">List of Participants from Participant Master displaying: </w:t>
            </w:r>
          </w:p>
          <w:p w14:paraId="6E8457C6" w14:textId="77777777" w:rsidR="007923DC" w:rsidRPr="00070BA0" w:rsidRDefault="007923DC" w:rsidP="007923DC">
            <w:pPr>
              <w:pStyle w:val="ListParagraph"/>
              <w:numPr>
                <w:ilvl w:val="0"/>
                <w:numId w:val="44"/>
              </w:numPr>
              <w:spacing w:after="0"/>
              <w:ind w:leftChars="0" w:left="232" w:hanging="232"/>
              <w:jc w:val="left"/>
              <w:rPr>
                <w:rFonts w:ascii="Arial" w:hAnsi="Arial"/>
                <w:sz w:val="16"/>
                <w:szCs w:val="16"/>
                <w:lang w:val="en-US"/>
              </w:rPr>
            </w:pPr>
            <w:r w:rsidRPr="00070BA0">
              <w:rPr>
                <w:rFonts w:ascii="Arial" w:eastAsia="DengXian" w:hAnsi="Arial"/>
                <w:sz w:val="16"/>
                <w:szCs w:val="16"/>
                <w:lang w:val="en-US"/>
              </w:rPr>
              <w:t>Participant ID (Participant Master Field #2)</w:t>
            </w:r>
          </w:p>
          <w:p w14:paraId="66282D21" w14:textId="77777777" w:rsidR="007923DC" w:rsidRPr="00070BA0" w:rsidRDefault="007923DC" w:rsidP="007923DC">
            <w:pPr>
              <w:pStyle w:val="ListParagraph"/>
              <w:numPr>
                <w:ilvl w:val="0"/>
                <w:numId w:val="44"/>
              </w:numPr>
              <w:spacing w:after="0"/>
              <w:ind w:leftChars="0" w:left="232" w:hanging="232"/>
              <w:jc w:val="left"/>
              <w:rPr>
                <w:rFonts w:ascii="Arial" w:hAnsi="Arial"/>
                <w:sz w:val="16"/>
                <w:szCs w:val="16"/>
                <w:lang w:val="en-US"/>
              </w:rPr>
            </w:pPr>
            <w:r w:rsidRPr="00070BA0">
              <w:rPr>
                <w:rFonts w:ascii="Arial" w:eastAsia="DengXian" w:hAnsi="Arial"/>
                <w:sz w:val="16"/>
                <w:szCs w:val="16"/>
                <w:lang w:val="en-US"/>
              </w:rPr>
              <w:t>Full Name 1 (Participant Master Field #11)</w:t>
            </w:r>
          </w:p>
          <w:p w14:paraId="2E5841E7" w14:textId="77777777" w:rsidR="007923DC" w:rsidRPr="00070BA0" w:rsidRDefault="007923DC" w:rsidP="007923DC">
            <w:pPr>
              <w:pStyle w:val="ListParagraph"/>
              <w:numPr>
                <w:ilvl w:val="0"/>
                <w:numId w:val="44"/>
              </w:numPr>
              <w:spacing w:after="0"/>
              <w:ind w:leftChars="0" w:left="232" w:hanging="232"/>
              <w:jc w:val="left"/>
              <w:rPr>
                <w:rFonts w:ascii="Arial" w:eastAsia="DengXian" w:hAnsi="Arial"/>
                <w:sz w:val="16"/>
                <w:szCs w:val="16"/>
                <w:lang w:val="en-US"/>
              </w:rPr>
            </w:pPr>
            <w:r w:rsidRPr="00070BA0">
              <w:rPr>
                <w:rFonts w:ascii="Arial" w:eastAsia="DengXian" w:hAnsi="Arial"/>
                <w:sz w:val="16"/>
                <w:szCs w:val="16"/>
                <w:lang w:val="en-US"/>
              </w:rPr>
              <w:t>Full Name 2 (Participant Master Field #12)</w:t>
            </w:r>
            <w:commentRangeEnd w:id="516"/>
            <w:r w:rsidR="00812CB3" w:rsidRPr="00070BA0">
              <w:rPr>
                <w:rStyle w:val="CommentReference"/>
                <w:rFonts w:ascii="Arial" w:eastAsia="PMingLiU" w:hAnsi="Arial"/>
              </w:rPr>
              <w:commentReference w:id="516"/>
            </w:r>
          </w:p>
          <w:p w14:paraId="0AE4F883" w14:textId="77777777" w:rsidR="007923DC" w:rsidRPr="00070BA0" w:rsidRDefault="007923DC" w:rsidP="007923DC">
            <w:pPr>
              <w:spacing w:after="0"/>
              <w:ind w:left="0"/>
              <w:jc w:val="left"/>
              <w:rPr>
                <w:rFonts w:ascii="Arial" w:hAnsi="Arial"/>
                <w:sz w:val="16"/>
                <w:szCs w:val="16"/>
                <w:lang w:val="en-US"/>
              </w:rPr>
            </w:pPr>
          </w:p>
          <w:p w14:paraId="0D1E78E8" w14:textId="49CE7142" w:rsidR="007923DC" w:rsidRPr="00070BA0" w:rsidRDefault="00841BB5" w:rsidP="007923DC">
            <w:pPr>
              <w:spacing w:after="0"/>
              <w:ind w:left="0"/>
              <w:jc w:val="left"/>
              <w:rPr>
                <w:rFonts w:ascii="Arial" w:hAnsi="Arial"/>
                <w:sz w:val="16"/>
                <w:szCs w:val="16"/>
                <w:lang w:val="en-US"/>
              </w:rPr>
            </w:pPr>
            <w:r w:rsidRPr="00070BA0">
              <w:rPr>
                <w:rFonts w:ascii="Arial" w:hAnsi="Arial"/>
                <w:sz w:val="16"/>
                <w:szCs w:val="16"/>
                <w:lang w:val="en-US"/>
              </w:rPr>
              <w:t>Disable</w:t>
            </w:r>
            <w:r w:rsidR="007C69C3" w:rsidRPr="00070BA0">
              <w:rPr>
                <w:rFonts w:ascii="Arial" w:hAnsi="Arial"/>
                <w:sz w:val="16"/>
                <w:szCs w:val="16"/>
                <w:lang w:val="en-US"/>
              </w:rPr>
              <w:t>d</w:t>
            </w:r>
            <w:r w:rsidRPr="00070BA0">
              <w:rPr>
                <w:rFonts w:ascii="Arial" w:hAnsi="Arial"/>
                <w:sz w:val="16"/>
                <w:szCs w:val="16"/>
                <w:lang w:val="en-US"/>
              </w:rPr>
              <w:t xml:space="preserve"> i</w:t>
            </w:r>
            <w:r w:rsidR="007923DC" w:rsidRPr="00070BA0">
              <w:rPr>
                <w:rFonts w:ascii="Arial" w:hAnsi="Arial"/>
                <w:sz w:val="16"/>
                <w:szCs w:val="16"/>
                <w:lang w:val="en-US"/>
              </w:rPr>
              <w:t xml:space="preserve">f Over-allotment Option (%) </w:t>
            </w:r>
            <w:r w:rsidR="007923DC" w:rsidRPr="00070BA0">
              <w:rPr>
                <w:rFonts w:ascii="Arial" w:hAnsi="Arial"/>
                <w:b/>
                <w:sz w:val="16"/>
                <w:szCs w:val="16"/>
                <w:lang w:val="en-US"/>
              </w:rPr>
              <w:t>[IPO Initiation Field #37]</w:t>
            </w:r>
            <w:r w:rsidR="007923DC" w:rsidRPr="00070BA0">
              <w:rPr>
                <w:rFonts w:ascii="Arial" w:hAnsi="Arial"/>
                <w:sz w:val="16"/>
                <w:szCs w:val="16"/>
                <w:lang w:val="en-US"/>
              </w:rPr>
              <w:t xml:space="preserve"> = 0.00%</w:t>
            </w:r>
          </w:p>
          <w:p w14:paraId="6511226A" w14:textId="77777777" w:rsidR="007923DC" w:rsidRPr="00070BA0" w:rsidRDefault="007923DC" w:rsidP="007923DC">
            <w:pPr>
              <w:spacing w:after="0"/>
              <w:ind w:left="0"/>
              <w:jc w:val="left"/>
              <w:rPr>
                <w:rFonts w:ascii="Arial" w:hAnsi="Arial"/>
                <w:sz w:val="16"/>
                <w:szCs w:val="16"/>
                <w:lang w:val="en-US"/>
              </w:rPr>
            </w:pPr>
          </w:p>
        </w:tc>
      </w:tr>
      <w:tr w:rsidR="007923DC" w:rsidRPr="000961F5" w14:paraId="23C2E4B3" w14:textId="77777777" w:rsidTr="00EC2576">
        <w:tc>
          <w:tcPr>
            <w:tcW w:w="483" w:type="dxa"/>
            <w:shd w:val="clear" w:color="auto" w:fill="auto"/>
          </w:tcPr>
          <w:p w14:paraId="171724F9" w14:textId="77777777" w:rsidR="007923DC" w:rsidRPr="00070BA0" w:rsidRDefault="007923DC" w:rsidP="007923DC">
            <w:pPr>
              <w:spacing w:after="0"/>
              <w:ind w:left="0"/>
              <w:jc w:val="left"/>
              <w:rPr>
                <w:rFonts w:ascii="Arial" w:eastAsia="Times New Roman" w:hAnsi="Arial"/>
                <w:b/>
                <w:bCs/>
                <w:kern w:val="24"/>
                <w:sz w:val="16"/>
                <w:szCs w:val="16"/>
                <w:lang w:val="en-HK"/>
              </w:rPr>
            </w:pPr>
            <w:r w:rsidRPr="00070BA0">
              <w:rPr>
                <w:rFonts w:ascii="Arial" w:hAnsi="Arial"/>
                <w:sz w:val="16"/>
                <w:szCs w:val="16"/>
                <w:lang w:val="en-US"/>
              </w:rPr>
              <w:t>13</w:t>
            </w:r>
          </w:p>
        </w:tc>
        <w:tc>
          <w:tcPr>
            <w:tcW w:w="3090" w:type="dxa"/>
            <w:shd w:val="clear" w:color="auto" w:fill="auto"/>
          </w:tcPr>
          <w:p w14:paraId="6DF21CE0" w14:textId="0FDBC7F9" w:rsidR="007923DC" w:rsidRPr="00070BA0" w:rsidRDefault="007923DC" w:rsidP="00841BB5">
            <w:pPr>
              <w:spacing w:after="0"/>
              <w:ind w:left="0"/>
              <w:jc w:val="left"/>
              <w:rPr>
                <w:rFonts w:ascii="Arial" w:eastAsia="Times New Roman" w:hAnsi="Arial"/>
                <w:b/>
                <w:bCs/>
                <w:kern w:val="24"/>
                <w:sz w:val="16"/>
                <w:szCs w:val="16"/>
                <w:lang w:val="en-HK"/>
              </w:rPr>
            </w:pPr>
            <w:r w:rsidRPr="00070BA0">
              <w:rPr>
                <w:rFonts w:ascii="Arial" w:hAnsi="Arial"/>
                <w:sz w:val="16"/>
                <w:szCs w:val="16"/>
                <w:lang w:val="en-US"/>
              </w:rPr>
              <w:t xml:space="preserve">Top 25 </w:t>
            </w:r>
            <w:r w:rsidR="00841BB5" w:rsidRPr="00070BA0">
              <w:rPr>
                <w:rFonts w:ascii="Arial" w:hAnsi="Arial"/>
                <w:sz w:val="16"/>
                <w:szCs w:val="16"/>
                <w:lang w:val="en-US"/>
              </w:rPr>
              <w:t xml:space="preserve">[Security type holder] </w:t>
            </w:r>
            <w:r w:rsidRPr="00070BA0">
              <w:rPr>
                <w:rFonts w:ascii="Arial" w:hAnsi="Arial"/>
                <w:sz w:val="16"/>
                <w:szCs w:val="16"/>
                <w:lang w:val="en-US"/>
              </w:rPr>
              <w:t>List</w:t>
            </w:r>
          </w:p>
        </w:tc>
        <w:tc>
          <w:tcPr>
            <w:tcW w:w="1366" w:type="dxa"/>
            <w:shd w:val="clear" w:color="auto" w:fill="auto"/>
          </w:tcPr>
          <w:p w14:paraId="7C4AB4F5" w14:textId="77777777" w:rsidR="007923DC" w:rsidRPr="00070BA0" w:rsidRDefault="007923DC" w:rsidP="007923DC">
            <w:pPr>
              <w:spacing w:after="0"/>
              <w:ind w:left="0"/>
              <w:jc w:val="left"/>
              <w:rPr>
                <w:rFonts w:ascii="Arial" w:hAnsi="Arial"/>
                <w:b/>
                <w:sz w:val="16"/>
                <w:szCs w:val="16"/>
                <w:lang w:val="en-US"/>
              </w:rPr>
            </w:pPr>
            <w:r w:rsidRPr="00070BA0">
              <w:rPr>
                <w:rFonts w:ascii="Arial" w:hAnsi="Arial"/>
                <w:sz w:val="16"/>
                <w:szCs w:val="16"/>
                <w:lang w:val="en-US"/>
              </w:rPr>
              <w:t>Excel upload</w:t>
            </w:r>
          </w:p>
        </w:tc>
        <w:tc>
          <w:tcPr>
            <w:tcW w:w="1541" w:type="dxa"/>
            <w:shd w:val="clear" w:color="auto" w:fill="auto"/>
          </w:tcPr>
          <w:p w14:paraId="590D174F" w14:textId="77777777" w:rsidR="007923DC" w:rsidRPr="00070BA0" w:rsidRDefault="007923DC" w:rsidP="007923DC">
            <w:pPr>
              <w:spacing w:after="0"/>
              <w:ind w:left="0"/>
              <w:jc w:val="left"/>
              <w:rPr>
                <w:rFonts w:ascii="Arial" w:hAnsi="Arial"/>
                <w:b/>
                <w:sz w:val="16"/>
                <w:szCs w:val="16"/>
                <w:lang w:val="en-US"/>
              </w:rPr>
            </w:pPr>
            <w:r w:rsidRPr="00070BA0">
              <w:rPr>
                <w:rFonts w:ascii="Arial" w:hAnsi="Arial"/>
                <w:sz w:val="16"/>
                <w:szCs w:val="16"/>
                <w:lang w:val="en-US"/>
              </w:rPr>
              <w:t>N/A</w:t>
            </w:r>
          </w:p>
        </w:tc>
        <w:tc>
          <w:tcPr>
            <w:tcW w:w="3979" w:type="dxa"/>
            <w:shd w:val="clear" w:color="auto" w:fill="auto"/>
          </w:tcPr>
          <w:p w14:paraId="664418B9" w14:textId="7D934A82" w:rsidR="007923DC" w:rsidRPr="00070BA0" w:rsidRDefault="007923DC" w:rsidP="007923DC">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 xml:space="preserve">Assistive text: “Please provide the top 25 </w:t>
            </w:r>
            <w:r w:rsidR="007D34DA" w:rsidRPr="00070BA0">
              <w:rPr>
                <w:rFonts w:ascii="Arial" w:eastAsia="DengXian" w:hAnsi="Arial"/>
                <w:sz w:val="16"/>
                <w:szCs w:val="16"/>
                <w:lang w:val="en-US"/>
              </w:rPr>
              <w:t xml:space="preserve">[security type holder] </w:t>
            </w:r>
            <w:r w:rsidRPr="00070BA0">
              <w:rPr>
                <w:rFonts w:ascii="Arial" w:eastAsia="DengXian" w:hAnsi="Arial"/>
                <w:sz w:val="16"/>
                <w:szCs w:val="16"/>
                <w:lang w:val="en-US"/>
              </w:rPr>
              <w:t>immediately after listing.”</w:t>
            </w:r>
          </w:p>
          <w:p w14:paraId="5D75680B" w14:textId="77777777" w:rsidR="007923DC" w:rsidRPr="00070BA0" w:rsidRDefault="007923DC" w:rsidP="007923DC">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Must be based on following table template (available for download for the Principal Sponsor):</w:t>
            </w:r>
          </w:p>
          <w:p w14:paraId="7C254AFB" w14:textId="77777777" w:rsidR="007923DC" w:rsidRPr="00070BA0" w:rsidRDefault="007923DC" w:rsidP="007923DC">
            <w:pPr>
              <w:spacing w:after="0"/>
              <w:ind w:left="0"/>
              <w:jc w:val="left"/>
              <w:rPr>
                <w:rFonts w:ascii="Arial" w:hAnsi="Arial"/>
                <w:sz w:val="16"/>
                <w:szCs w:val="16"/>
                <w:lang w:val="en-US"/>
              </w:rPr>
            </w:pPr>
          </w:p>
          <w:p w14:paraId="3DBA68FC" w14:textId="35A93ACA" w:rsidR="007923DC" w:rsidRPr="00070BA0" w:rsidRDefault="00060B7F" w:rsidP="007923DC">
            <w:pPr>
              <w:spacing w:after="0"/>
              <w:ind w:left="0"/>
              <w:jc w:val="left"/>
              <w:rPr>
                <w:rFonts w:ascii="Arial" w:hAnsi="Arial"/>
                <w:sz w:val="16"/>
                <w:szCs w:val="16"/>
                <w:lang w:val="en-US"/>
              </w:rPr>
            </w:pPr>
            <w:bookmarkStart w:id="517" w:name="_MON_1673196733"/>
            <w:bookmarkEnd w:id="517"/>
            <w:r>
              <w:rPr>
                <w:rFonts w:ascii="Arial" w:eastAsia="PMingLiU" w:hAnsi="Arial"/>
                <w:sz w:val="16"/>
                <w:szCs w:val="16"/>
                <w:lang w:val="en-US" w:eastAsia="en-GB"/>
              </w:rPr>
              <w:pict w14:anchorId="6C6D9F6F">
                <v:shape id="_x0000_i1041" type="#_x0000_t75" style="width:61.85pt;height:42.25pt">
                  <v:imagedata r:id="rId48" o:title=""/>
                </v:shape>
              </w:pict>
            </w:r>
          </w:p>
          <w:p w14:paraId="335A514E" w14:textId="77777777" w:rsidR="007923DC" w:rsidRPr="00070BA0" w:rsidRDefault="007923DC" w:rsidP="007923DC">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Size limitation per file: 50mb</w:t>
            </w:r>
          </w:p>
          <w:p w14:paraId="2AEDFB4C" w14:textId="77777777" w:rsidR="007923DC" w:rsidRPr="00070BA0" w:rsidRDefault="007923DC" w:rsidP="007923DC">
            <w:pPr>
              <w:pStyle w:val="ListParagraph"/>
              <w:spacing w:after="0"/>
              <w:ind w:leftChars="0" w:left="0"/>
              <w:jc w:val="left"/>
              <w:rPr>
                <w:rFonts w:ascii="Arial" w:eastAsia="DengXian" w:hAnsi="Arial"/>
                <w:sz w:val="16"/>
                <w:szCs w:val="16"/>
                <w:lang w:val="en-US"/>
              </w:rPr>
            </w:pPr>
          </w:p>
          <w:p w14:paraId="06CE63E9" w14:textId="77777777" w:rsidR="007923DC" w:rsidRPr="00070BA0" w:rsidRDefault="007923DC" w:rsidP="007923DC">
            <w:pPr>
              <w:pStyle w:val="ListParagraph"/>
              <w:spacing w:after="0"/>
              <w:ind w:leftChars="0" w:left="0"/>
              <w:jc w:val="left"/>
              <w:rPr>
                <w:rFonts w:ascii="Arial" w:eastAsia="DengXian" w:hAnsi="Arial"/>
                <w:b/>
                <w:sz w:val="16"/>
                <w:szCs w:val="16"/>
                <w:lang w:val="en-US"/>
              </w:rPr>
            </w:pPr>
            <w:r w:rsidRPr="00070BA0">
              <w:rPr>
                <w:rFonts w:ascii="Arial" w:eastAsia="DengXian" w:hAnsi="Arial"/>
                <w:b/>
                <w:sz w:val="16"/>
                <w:szCs w:val="16"/>
                <w:lang w:val="en-US"/>
              </w:rPr>
              <w:t>Validation rules for sheet “Top Shareholders”:</w:t>
            </w:r>
          </w:p>
          <w:p w14:paraId="36DB9831" w14:textId="0067AE65" w:rsidR="007923DC" w:rsidRPr="00070BA0" w:rsidRDefault="007923DC" w:rsidP="007923DC">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lastRenderedPageBreak/>
              <w:t xml:space="preserve">Number of non-blank </w:t>
            </w:r>
            <w:r w:rsidR="00CF587D" w:rsidRPr="00070BA0">
              <w:rPr>
                <w:rFonts w:ascii="Arial" w:eastAsia="DengXian" w:hAnsi="Arial"/>
                <w:sz w:val="16"/>
                <w:szCs w:val="16"/>
                <w:lang w:val="en-US"/>
              </w:rPr>
              <w:t xml:space="preserve"> dup</w:t>
            </w:r>
            <w:r w:rsidRPr="00070BA0">
              <w:rPr>
                <w:rFonts w:ascii="Arial" w:eastAsia="DengXian" w:hAnsi="Arial"/>
                <w:sz w:val="16"/>
                <w:szCs w:val="16"/>
                <w:lang w:val="en-US"/>
              </w:rPr>
              <w:t>rows in Columns A:E must be the same AND have a minimum of 26 non-blank rows</w:t>
            </w:r>
          </w:p>
          <w:p w14:paraId="216A72A2" w14:textId="77777777" w:rsidR="007923DC" w:rsidRPr="00070BA0" w:rsidRDefault="007923DC" w:rsidP="007923DC">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Column A (after row 1) must be an integer, starting from 1 AND in ascending order</w:t>
            </w:r>
          </w:p>
          <w:p w14:paraId="0BBC7ABC" w14:textId="77777777" w:rsidR="007923DC" w:rsidRPr="00070BA0" w:rsidRDefault="007923DC" w:rsidP="007923DC">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Columns C:D (after row 1) must be integer ≥0</w:t>
            </w:r>
          </w:p>
          <w:p w14:paraId="58BD3585" w14:textId="77777777" w:rsidR="007923DC" w:rsidRPr="00070BA0" w:rsidRDefault="007923DC" w:rsidP="007923DC">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 xml:space="preserve">Column D must be </w:t>
            </w:r>
            <w:r w:rsidRPr="00070BA0">
              <w:rPr>
                <w:rFonts w:ascii="Arial" w:hAnsi="Arial"/>
                <w:sz w:val="16"/>
                <w:szCs w:val="16"/>
                <w:lang w:val="en-US"/>
              </w:rPr>
              <w:t xml:space="preserve">in descending order </w:t>
            </w:r>
          </w:p>
          <w:p w14:paraId="6DBB0422" w14:textId="77777777" w:rsidR="007923DC" w:rsidRPr="00070BA0" w:rsidRDefault="007923DC" w:rsidP="007923DC">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Column E (after row 1) must be one of the following:</w:t>
            </w:r>
          </w:p>
          <w:p w14:paraId="3A9A7DDE" w14:textId="77777777" w:rsidR="007923DC" w:rsidRPr="00070BA0" w:rsidRDefault="007923DC" w:rsidP="007923DC">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Controlling Shareholder</w:t>
            </w:r>
          </w:p>
          <w:p w14:paraId="53DB8EAE" w14:textId="77777777" w:rsidR="007923DC" w:rsidRPr="00070BA0" w:rsidRDefault="007923DC" w:rsidP="007923DC">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Substantial Shareholder</w:t>
            </w:r>
          </w:p>
          <w:p w14:paraId="28FD8BAB" w14:textId="77777777" w:rsidR="007923DC" w:rsidRPr="00070BA0" w:rsidRDefault="007923DC" w:rsidP="007923DC">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Pre-IPO Investor</w:t>
            </w:r>
          </w:p>
          <w:p w14:paraId="21E3EC86" w14:textId="77777777" w:rsidR="007923DC" w:rsidRPr="00070BA0" w:rsidRDefault="007923DC" w:rsidP="007923DC">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Placee</w:t>
            </w:r>
          </w:p>
          <w:p w14:paraId="3FF59C82" w14:textId="77777777" w:rsidR="007923DC" w:rsidRPr="00070BA0" w:rsidRDefault="007923DC" w:rsidP="007923DC">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Public Offer</w:t>
            </w:r>
          </w:p>
          <w:p w14:paraId="4C81FA2C" w14:textId="77777777" w:rsidR="007923DC" w:rsidRPr="00070BA0" w:rsidRDefault="007923DC" w:rsidP="007923DC">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Controlling Shareholder + Placee</w:t>
            </w:r>
          </w:p>
          <w:p w14:paraId="316746BF" w14:textId="77777777" w:rsidR="007923DC" w:rsidRPr="00070BA0" w:rsidRDefault="007923DC" w:rsidP="007923DC">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Controlling Shareholder + Public Offer</w:t>
            </w:r>
          </w:p>
          <w:p w14:paraId="6211E247" w14:textId="77777777" w:rsidR="007923DC" w:rsidRPr="00070BA0" w:rsidRDefault="007923DC" w:rsidP="007923DC">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Substantial Shareholder + Placee</w:t>
            </w:r>
          </w:p>
          <w:p w14:paraId="6322B647" w14:textId="77777777" w:rsidR="007923DC" w:rsidRPr="00070BA0" w:rsidRDefault="007923DC" w:rsidP="007923DC">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Substantial Shareholder + Public Offer</w:t>
            </w:r>
          </w:p>
          <w:p w14:paraId="45B79EA1" w14:textId="77777777" w:rsidR="007923DC" w:rsidRPr="00070BA0" w:rsidRDefault="007923DC" w:rsidP="007923DC">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Pre-IPO Investor + Placee</w:t>
            </w:r>
          </w:p>
          <w:p w14:paraId="304D625A" w14:textId="77777777" w:rsidR="007923DC" w:rsidRPr="00070BA0" w:rsidRDefault="007923DC" w:rsidP="007923DC">
            <w:pPr>
              <w:pStyle w:val="ListParagraph"/>
              <w:numPr>
                <w:ilvl w:val="1"/>
                <w:numId w:val="9"/>
              </w:numPr>
              <w:spacing w:after="0"/>
              <w:ind w:leftChars="0" w:left="714" w:hanging="357"/>
              <w:jc w:val="left"/>
              <w:rPr>
                <w:rFonts w:ascii="Arial" w:hAnsi="Arial"/>
                <w:b/>
                <w:sz w:val="16"/>
                <w:szCs w:val="16"/>
                <w:lang w:val="en-US"/>
              </w:rPr>
            </w:pPr>
            <w:r w:rsidRPr="00070BA0">
              <w:rPr>
                <w:rFonts w:ascii="Arial" w:hAnsi="Arial"/>
                <w:sz w:val="16"/>
                <w:szCs w:val="16"/>
                <w:lang w:val="en-US"/>
              </w:rPr>
              <w:t>Pre-IPO Investor + Public Offer</w:t>
            </w:r>
          </w:p>
        </w:tc>
      </w:tr>
      <w:tr w:rsidR="00C80AE6" w:rsidRPr="000961F5" w14:paraId="4B7DBFBE" w14:textId="77777777" w:rsidTr="00EC2576">
        <w:tc>
          <w:tcPr>
            <w:tcW w:w="483" w:type="dxa"/>
            <w:shd w:val="clear" w:color="auto" w:fill="auto"/>
          </w:tcPr>
          <w:p w14:paraId="58459991" w14:textId="79622FA2" w:rsidR="00C80AE6" w:rsidRPr="00070BA0" w:rsidRDefault="00C80AE6" w:rsidP="007923DC">
            <w:pPr>
              <w:spacing w:after="0"/>
              <w:ind w:left="0"/>
              <w:jc w:val="left"/>
              <w:rPr>
                <w:rFonts w:ascii="Arial" w:hAnsi="Arial"/>
                <w:sz w:val="16"/>
                <w:szCs w:val="16"/>
                <w:lang w:val="en-US"/>
              </w:rPr>
            </w:pPr>
            <w:r w:rsidRPr="00070BA0">
              <w:rPr>
                <w:rFonts w:ascii="Arial" w:hAnsi="Arial"/>
                <w:sz w:val="16"/>
                <w:szCs w:val="16"/>
                <w:lang w:val="en-US"/>
              </w:rPr>
              <w:lastRenderedPageBreak/>
              <w:t>13a</w:t>
            </w:r>
          </w:p>
        </w:tc>
        <w:tc>
          <w:tcPr>
            <w:tcW w:w="3090" w:type="dxa"/>
            <w:shd w:val="clear" w:color="auto" w:fill="auto"/>
          </w:tcPr>
          <w:p w14:paraId="01213834" w14:textId="1C5765E8" w:rsidR="00C80AE6" w:rsidRPr="00070BA0" w:rsidRDefault="00C80AE6" w:rsidP="0007492E">
            <w:pPr>
              <w:spacing w:after="0"/>
              <w:ind w:left="0"/>
              <w:jc w:val="left"/>
              <w:rPr>
                <w:rFonts w:ascii="Arial" w:hAnsi="Arial"/>
                <w:sz w:val="16"/>
                <w:szCs w:val="16"/>
                <w:lang w:val="en-US"/>
              </w:rPr>
            </w:pPr>
            <w:r w:rsidRPr="00070BA0">
              <w:rPr>
                <w:rFonts w:ascii="Arial" w:hAnsi="Arial"/>
                <w:sz w:val="16"/>
                <w:szCs w:val="16"/>
                <w:lang w:val="en-US"/>
              </w:rPr>
              <w:t xml:space="preserve">Top 25 </w:t>
            </w:r>
            <w:r w:rsidR="0007492E" w:rsidRPr="00070BA0">
              <w:rPr>
                <w:rFonts w:ascii="Arial" w:hAnsi="Arial"/>
                <w:sz w:val="16"/>
                <w:szCs w:val="16"/>
                <w:lang w:val="en-US"/>
              </w:rPr>
              <w:t>Shareholders</w:t>
            </w:r>
            <w:r w:rsidR="00F470EF" w:rsidRPr="00070BA0">
              <w:rPr>
                <w:rFonts w:ascii="Arial" w:hAnsi="Arial"/>
                <w:sz w:val="16"/>
                <w:szCs w:val="16"/>
                <w:lang w:val="en-US"/>
              </w:rPr>
              <w:t xml:space="preserve"> and </w:t>
            </w:r>
            <w:r w:rsidR="0007492E" w:rsidRPr="00070BA0">
              <w:rPr>
                <w:rFonts w:ascii="Arial" w:hAnsi="Arial"/>
                <w:sz w:val="16"/>
                <w:szCs w:val="16"/>
                <w:lang w:val="en-US"/>
              </w:rPr>
              <w:t>H Shareholders</w:t>
            </w:r>
          </w:p>
        </w:tc>
        <w:tc>
          <w:tcPr>
            <w:tcW w:w="1366" w:type="dxa"/>
            <w:shd w:val="clear" w:color="auto" w:fill="auto"/>
          </w:tcPr>
          <w:p w14:paraId="7275E546" w14:textId="77777777" w:rsidR="00C80AE6" w:rsidRPr="00070BA0" w:rsidRDefault="00C80AE6" w:rsidP="007923DC">
            <w:pPr>
              <w:spacing w:after="0"/>
              <w:ind w:left="0"/>
              <w:jc w:val="left"/>
              <w:rPr>
                <w:rFonts w:ascii="Arial" w:hAnsi="Arial"/>
                <w:sz w:val="16"/>
                <w:szCs w:val="16"/>
                <w:lang w:val="en-US"/>
              </w:rPr>
            </w:pPr>
          </w:p>
        </w:tc>
        <w:tc>
          <w:tcPr>
            <w:tcW w:w="1541" w:type="dxa"/>
            <w:shd w:val="clear" w:color="auto" w:fill="auto"/>
          </w:tcPr>
          <w:p w14:paraId="2FE9AC16" w14:textId="77777777" w:rsidR="00C80AE6" w:rsidRPr="00070BA0" w:rsidRDefault="00C80AE6" w:rsidP="007923DC">
            <w:pPr>
              <w:spacing w:after="0"/>
              <w:ind w:left="0"/>
              <w:jc w:val="left"/>
              <w:rPr>
                <w:rFonts w:ascii="Arial" w:hAnsi="Arial"/>
                <w:sz w:val="16"/>
                <w:szCs w:val="16"/>
                <w:lang w:val="en-US"/>
              </w:rPr>
            </w:pPr>
          </w:p>
        </w:tc>
        <w:tc>
          <w:tcPr>
            <w:tcW w:w="3979" w:type="dxa"/>
            <w:shd w:val="clear" w:color="auto" w:fill="auto"/>
          </w:tcPr>
          <w:p w14:paraId="148DF62B" w14:textId="7637BB14" w:rsidR="00F470EF" w:rsidRPr="00070BA0" w:rsidRDefault="00F470EF" w:rsidP="00F470EF">
            <w:pPr>
              <w:pStyle w:val="ListParagraph"/>
              <w:numPr>
                <w:ilvl w:val="0"/>
                <w:numId w:val="9"/>
              </w:numPr>
              <w:spacing w:after="0"/>
              <w:ind w:leftChars="0" w:left="234" w:hanging="234"/>
              <w:jc w:val="left"/>
              <w:rPr>
                <w:rFonts w:ascii="Arial" w:eastAsia="PMingLiU" w:hAnsi="Arial"/>
                <w:sz w:val="16"/>
                <w:szCs w:val="16"/>
                <w:lang w:val="en-US" w:eastAsia="en-GB"/>
              </w:rPr>
            </w:pPr>
            <w:r w:rsidRPr="00070BA0">
              <w:rPr>
                <w:rFonts w:ascii="Arial" w:eastAsia="PMingLiU" w:hAnsi="Arial"/>
                <w:sz w:val="16"/>
                <w:szCs w:val="16"/>
                <w:lang w:val="en-US"/>
              </w:rPr>
              <w:t>Assistive text:  “Please provide the top 25 shareholders and H shareholders immediately after listing.”</w:t>
            </w:r>
          </w:p>
          <w:p w14:paraId="5310E6C0" w14:textId="3F42A755" w:rsidR="00F470EF" w:rsidRPr="00070BA0" w:rsidRDefault="00F470EF" w:rsidP="00F470EF">
            <w:pPr>
              <w:pStyle w:val="ListParagraph"/>
              <w:numPr>
                <w:ilvl w:val="0"/>
                <w:numId w:val="9"/>
              </w:numPr>
              <w:spacing w:after="0"/>
              <w:ind w:leftChars="0" w:left="234" w:hanging="234"/>
              <w:jc w:val="left"/>
              <w:rPr>
                <w:rFonts w:ascii="Arial" w:eastAsia="PMingLiU" w:hAnsi="Arial"/>
                <w:sz w:val="16"/>
                <w:szCs w:val="16"/>
                <w:lang w:val="en-US" w:eastAsia="en-GB"/>
              </w:rPr>
            </w:pPr>
            <w:r w:rsidRPr="00070BA0">
              <w:rPr>
                <w:rFonts w:ascii="Arial" w:eastAsia="PMingLiU" w:hAnsi="Arial"/>
                <w:sz w:val="16"/>
                <w:szCs w:val="16"/>
                <w:lang w:val="en-US"/>
              </w:rPr>
              <w:t>Must be based on following table template (available for download for the Principal Sponsor):</w:t>
            </w:r>
          </w:p>
          <w:p w14:paraId="7B1A4012" w14:textId="51E0E3B7" w:rsidR="00F470EF" w:rsidRPr="00070BA0" w:rsidRDefault="00F470EF" w:rsidP="00600BD3">
            <w:pPr>
              <w:pStyle w:val="ListParagraph"/>
              <w:spacing w:after="0"/>
              <w:ind w:leftChars="0" w:left="234"/>
              <w:jc w:val="left"/>
              <w:rPr>
                <w:rFonts w:ascii="Arial" w:eastAsia="PMingLiU" w:hAnsi="Arial"/>
                <w:sz w:val="16"/>
                <w:szCs w:val="16"/>
                <w:lang w:val="en-US" w:eastAsia="en-GB"/>
              </w:rPr>
            </w:pPr>
          </w:p>
          <w:p w14:paraId="3B8CBAD9" w14:textId="3B83E572" w:rsidR="00F470EF" w:rsidRPr="00070BA0" w:rsidRDefault="00060B7F" w:rsidP="00600BD3">
            <w:pPr>
              <w:pStyle w:val="ListParagraph"/>
              <w:spacing w:after="0"/>
              <w:ind w:leftChars="0" w:left="234"/>
              <w:jc w:val="left"/>
              <w:rPr>
                <w:rFonts w:ascii="Arial" w:eastAsia="PMingLiU" w:hAnsi="Arial"/>
                <w:sz w:val="16"/>
                <w:szCs w:val="16"/>
                <w:lang w:val="en-US" w:eastAsia="en-GB"/>
              </w:rPr>
            </w:pPr>
            <w:bookmarkStart w:id="518" w:name="_MON_1673186251"/>
            <w:bookmarkEnd w:id="518"/>
            <w:r>
              <w:rPr>
                <w:rFonts w:ascii="Arial" w:eastAsia="PMingLiU" w:hAnsi="Arial"/>
                <w:sz w:val="16"/>
                <w:szCs w:val="16"/>
                <w:lang w:val="en-US" w:eastAsia="en-GB"/>
              </w:rPr>
              <w:pict w14:anchorId="0F66D301">
                <v:shape id="_x0000_i1042" type="#_x0000_t75" style="width:61.85pt;height:42.25pt">
                  <v:imagedata r:id="rId48" o:title=""/>
                </v:shape>
              </w:pict>
            </w:r>
          </w:p>
          <w:p w14:paraId="7B36B425" w14:textId="77777777" w:rsidR="00F470EF" w:rsidRPr="00070BA0" w:rsidRDefault="00F470EF" w:rsidP="00600BD3">
            <w:pPr>
              <w:pStyle w:val="ListParagraph"/>
              <w:spacing w:after="0"/>
              <w:ind w:leftChars="0" w:left="234"/>
              <w:jc w:val="left"/>
              <w:rPr>
                <w:rFonts w:ascii="Arial" w:eastAsia="PMingLiU" w:hAnsi="Arial"/>
                <w:sz w:val="16"/>
                <w:szCs w:val="16"/>
                <w:lang w:val="en-US" w:eastAsia="en-GB"/>
              </w:rPr>
            </w:pPr>
          </w:p>
          <w:p w14:paraId="26DA4663" w14:textId="044AC0EB" w:rsidR="00F470EF" w:rsidRPr="00070BA0" w:rsidRDefault="00F470EF" w:rsidP="00F470EF">
            <w:pPr>
              <w:pStyle w:val="ListParagraph"/>
              <w:numPr>
                <w:ilvl w:val="0"/>
                <w:numId w:val="9"/>
              </w:numPr>
              <w:spacing w:after="0"/>
              <w:ind w:leftChars="0" w:left="234" w:hanging="234"/>
              <w:jc w:val="left"/>
              <w:rPr>
                <w:rFonts w:ascii="Arial" w:eastAsia="PMingLiU" w:hAnsi="Arial"/>
                <w:sz w:val="16"/>
                <w:szCs w:val="16"/>
                <w:lang w:val="en-US" w:eastAsia="en-GB"/>
              </w:rPr>
            </w:pPr>
            <w:r w:rsidRPr="00070BA0">
              <w:rPr>
                <w:rFonts w:ascii="Arial" w:hAnsi="Arial"/>
                <w:sz w:val="16"/>
                <w:szCs w:val="16"/>
                <w:lang w:val="en-US"/>
              </w:rPr>
              <w:t xml:space="preserve">Hidden if Securities to be Listed </w:t>
            </w:r>
            <w:r w:rsidRPr="00070BA0">
              <w:rPr>
                <w:rFonts w:ascii="Arial" w:hAnsi="Arial"/>
                <w:b/>
                <w:sz w:val="16"/>
                <w:szCs w:val="16"/>
                <w:lang w:val="en-US"/>
              </w:rPr>
              <w:t>[IPO Initiation Field #17]</w:t>
            </w:r>
            <w:r w:rsidRPr="00070BA0">
              <w:rPr>
                <w:rFonts w:ascii="Arial" w:hAnsi="Arial"/>
                <w:sz w:val="16"/>
                <w:szCs w:val="16"/>
                <w:lang w:val="en-US"/>
              </w:rPr>
              <w:t xml:space="preserve"> = !Ordinary Shares (H shares) or !Ordinary shares (conversion from B to H shares)</w:t>
            </w:r>
          </w:p>
          <w:p w14:paraId="16EFD646" w14:textId="77777777" w:rsidR="00F470EF" w:rsidRPr="00070BA0" w:rsidRDefault="00F470EF" w:rsidP="00F470EF">
            <w:pPr>
              <w:pStyle w:val="ListParagraph"/>
              <w:spacing w:after="0"/>
              <w:ind w:leftChars="0" w:left="0"/>
              <w:jc w:val="left"/>
              <w:rPr>
                <w:rFonts w:ascii="Arial" w:eastAsia="DengXian" w:hAnsi="Arial"/>
                <w:b/>
                <w:sz w:val="16"/>
                <w:szCs w:val="16"/>
                <w:lang w:val="en-US"/>
              </w:rPr>
            </w:pPr>
            <w:r w:rsidRPr="00070BA0">
              <w:rPr>
                <w:rFonts w:ascii="Arial" w:eastAsia="DengXian" w:hAnsi="Arial"/>
                <w:b/>
                <w:sz w:val="16"/>
                <w:szCs w:val="16"/>
                <w:lang w:val="en-US"/>
              </w:rPr>
              <w:t>Validation rules for sheet “Top Shareholders”:</w:t>
            </w:r>
          </w:p>
          <w:p w14:paraId="09FC028B" w14:textId="77777777" w:rsidR="00F470EF" w:rsidRPr="00070BA0" w:rsidRDefault="00F470EF" w:rsidP="00F470EF">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Number of non-blank rows in Columns A:E must be the same AND have a minimum of 26 non-blank rows</w:t>
            </w:r>
          </w:p>
          <w:p w14:paraId="23FA3593" w14:textId="77777777" w:rsidR="00F470EF" w:rsidRPr="00070BA0" w:rsidRDefault="00F470EF" w:rsidP="00F470EF">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Column A (after row 1) must be an integer, starting from 1 AND in ascending order</w:t>
            </w:r>
          </w:p>
          <w:p w14:paraId="50E60488" w14:textId="531A83A3" w:rsidR="00F470EF" w:rsidRPr="00070BA0" w:rsidRDefault="00F470EF" w:rsidP="00F470EF">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Columns C:</w:t>
            </w:r>
            <w:r w:rsidR="00600BD3" w:rsidRPr="00070BA0">
              <w:rPr>
                <w:rFonts w:ascii="Arial" w:eastAsia="DengXian" w:hAnsi="Arial"/>
                <w:sz w:val="16"/>
                <w:szCs w:val="16"/>
                <w:lang w:val="en-US"/>
              </w:rPr>
              <w:t>E</w:t>
            </w:r>
            <w:r w:rsidRPr="00070BA0">
              <w:rPr>
                <w:rFonts w:ascii="Arial" w:eastAsia="DengXian" w:hAnsi="Arial"/>
                <w:sz w:val="16"/>
                <w:szCs w:val="16"/>
                <w:lang w:val="en-US"/>
              </w:rPr>
              <w:t xml:space="preserve"> (after row 1) must be integer ≥0</w:t>
            </w:r>
          </w:p>
          <w:p w14:paraId="2348B97A" w14:textId="5CD37E1B" w:rsidR="00F470EF" w:rsidRPr="00070BA0" w:rsidRDefault="00001AA4" w:rsidP="00F470EF">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lastRenderedPageBreak/>
              <w:t>Column E</w:t>
            </w:r>
            <w:r w:rsidR="00F470EF" w:rsidRPr="00070BA0">
              <w:rPr>
                <w:rFonts w:ascii="Arial" w:eastAsia="DengXian" w:hAnsi="Arial"/>
                <w:sz w:val="16"/>
                <w:szCs w:val="16"/>
                <w:lang w:val="en-US"/>
              </w:rPr>
              <w:t xml:space="preserve"> must be </w:t>
            </w:r>
            <w:r w:rsidR="00F470EF" w:rsidRPr="00070BA0">
              <w:rPr>
                <w:rFonts w:ascii="Arial" w:hAnsi="Arial"/>
                <w:sz w:val="16"/>
                <w:szCs w:val="16"/>
                <w:lang w:val="en-US"/>
              </w:rPr>
              <w:t xml:space="preserve">in descending order </w:t>
            </w:r>
          </w:p>
          <w:p w14:paraId="380033DE" w14:textId="127CAFAF" w:rsidR="00F470EF" w:rsidRPr="00070BA0" w:rsidRDefault="00600BD3" w:rsidP="00F470EF">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Column F</w:t>
            </w:r>
            <w:r w:rsidR="00F470EF" w:rsidRPr="00070BA0">
              <w:rPr>
                <w:rFonts w:ascii="Arial" w:eastAsia="DengXian" w:hAnsi="Arial"/>
                <w:sz w:val="16"/>
                <w:szCs w:val="16"/>
                <w:lang w:val="en-US"/>
              </w:rPr>
              <w:t xml:space="preserve"> (after row 1) must be one of the following:</w:t>
            </w:r>
          </w:p>
          <w:p w14:paraId="7AD2AE7A" w14:textId="77777777" w:rsidR="00F470EF" w:rsidRPr="00070BA0" w:rsidRDefault="00F470EF" w:rsidP="00F470E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Controlling Shareholder</w:t>
            </w:r>
          </w:p>
          <w:p w14:paraId="7F7C6E8F" w14:textId="77777777" w:rsidR="00F470EF" w:rsidRPr="00070BA0" w:rsidRDefault="00F470EF" w:rsidP="00F470E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Substantial Shareholder</w:t>
            </w:r>
          </w:p>
          <w:p w14:paraId="63AA680C" w14:textId="77777777" w:rsidR="00F470EF" w:rsidRPr="00070BA0" w:rsidRDefault="00F470EF" w:rsidP="00F470E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Pre-IPO Investor</w:t>
            </w:r>
          </w:p>
          <w:p w14:paraId="1B667731" w14:textId="77777777" w:rsidR="00F470EF" w:rsidRPr="00070BA0" w:rsidRDefault="00F470EF" w:rsidP="00F470E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Placee</w:t>
            </w:r>
          </w:p>
          <w:p w14:paraId="44F75CAE" w14:textId="77777777" w:rsidR="00F470EF" w:rsidRPr="00070BA0" w:rsidRDefault="00F470EF" w:rsidP="00F470E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Public Offer</w:t>
            </w:r>
          </w:p>
          <w:p w14:paraId="60AB5CCB" w14:textId="77777777" w:rsidR="00F470EF" w:rsidRPr="00070BA0" w:rsidRDefault="00F470EF" w:rsidP="00F470E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Controlling Shareholder + Placee</w:t>
            </w:r>
          </w:p>
          <w:p w14:paraId="2913D2EE" w14:textId="77777777" w:rsidR="00F470EF" w:rsidRPr="00070BA0" w:rsidRDefault="00F470EF" w:rsidP="00F470E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Controlling Shareholder + Public Offer</w:t>
            </w:r>
          </w:p>
          <w:p w14:paraId="788FBF9C" w14:textId="77777777" w:rsidR="00F470EF" w:rsidRPr="00070BA0" w:rsidRDefault="00F470EF" w:rsidP="00F470E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Substantial Shareholder + Placee</w:t>
            </w:r>
          </w:p>
          <w:p w14:paraId="3DB6CAFE" w14:textId="77777777" w:rsidR="00F470EF" w:rsidRPr="00070BA0" w:rsidRDefault="00F470EF" w:rsidP="00F470E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Substantial Shareholder + Public Offer</w:t>
            </w:r>
          </w:p>
          <w:p w14:paraId="72B3F6CF" w14:textId="77777777" w:rsidR="00600BD3" w:rsidRPr="00070BA0" w:rsidRDefault="00F470EF" w:rsidP="00600BD3">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Pre-IPO Investor + Placee</w:t>
            </w:r>
          </w:p>
          <w:p w14:paraId="42D7A048" w14:textId="7D66FAE4" w:rsidR="00F470EF" w:rsidRPr="00070BA0" w:rsidRDefault="00F470EF" w:rsidP="00600BD3">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Pre-IPO Investor + Public Offer</w:t>
            </w:r>
          </w:p>
          <w:p w14:paraId="259CB7E9" w14:textId="77777777" w:rsidR="00600BD3" w:rsidRPr="00070BA0" w:rsidRDefault="00600BD3" w:rsidP="00600BD3">
            <w:pPr>
              <w:spacing w:after="0"/>
              <w:ind w:left="0"/>
              <w:jc w:val="left"/>
              <w:rPr>
                <w:rFonts w:ascii="Arial" w:hAnsi="Arial"/>
                <w:sz w:val="16"/>
                <w:szCs w:val="16"/>
                <w:lang w:val="en-US"/>
              </w:rPr>
            </w:pPr>
          </w:p>
          <w:p w14:paraId="593CCED3" w14:textId="2AE4B1EE" w:rsidR="00600BD3" w:rsidRPr="00070BA0" w:rsidRDefault="00600BD3" w:rsidP="00600BD3">
            <w:pPr>
              <w:pStyle w:val="ListParagraph"/>
              <w:spacing w:after="0"/>
              <w:ind w:leftChars="0" w:left="0"/>
              <w:jc w:val="left"/>
              <w:rPr>
                <w:rFonts w:ascii="Arial" w:eastAsia="DengXian" w:hAnsi="Arial"/>
                <w:b/>
                <w:sz w:val="16"/>
                <w:szCs w:val="16"/>
                <w:lang w:val="en-US"/>
              </w:rPr>
            </w:pPr>
            <w:r w:rsidRPr="00070BA0">
              <w:rPr>
                <w:rFonts w:ascii="Arial" w:eastAsia="DengXian" w:hAnsi="Arial"/>
                <w:b/>
                <w:sz w:val="16"/>
                <w:szCs w:val="16"/>
                <w:lang w:val="en-US"/>
              </w:rPr>
              <w:t>Validation rules for sheet “Top H Shareholders”:</w:t>
            </w:r>
          </w:p>
          <w:p w14:paraId="0CD76B44" w14:textId="77777777" w:rsidR="00600BD3" w:rsidRPr="00070BA0" w:rsidRDefault="00600BD3" w:rsidP="00600BD3">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Number of non-blank rows in Columns A:E must be the same AND have a minimum of 26 non-blank rows</w:t>
            </w:r>
          </w:p>
          <w:p w14:paraId="3F3AD7C9" w14:textId="77777777" w:rsidR="00600BD3" w:rsidRPr="00070BA0" w:rsidRDefault="00600BD3" w:rsidP="00600BD3">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Column A (after row 1) must be an integer, starting from 1 AND in ascending order</w:t>
            </w:r>
          </w:p>
          <w:p w14:paraId="4F7509D1" w14:textId="77777777" w:rsidR="00600BD3" w:rsidRPr="00070BA0" w:rsidRDefault="00600BD3" w:rsidP="00600BD3">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Columns C:E (after row 1) must be integer ≥0</w:t>
            </w:r>
          </w:p>
          <w:p w14:paraId="580681EC" w14:textId="26BC25AD" w:rsidR="00600BD3" w:rsidRPr="00070BA0" w:rsidRDefault="00600BD3" w:rsidP="00600BD3">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 xml:space="preserve">Column </w:t>
            </w:r>
            <w:r w:rsidR="00001AA4" w:rsidRPr="00070BA0">
              <w:rPr>
                <w:rFonts w:ascii="Arial" w:eastAsia="DengXian" w:hAnsi="Arial"/>
                <w:sz w:val="16"/>
                <w:szCs w:val="16"/>
                <w:lang w:val="en-US"/>
              </w:rPr>
              <w:t>D</w:t>
            </w:r>
            <w:r w:rsidRPr="00070BA0">
              <w:rPr>
                <w:rFonts w:ascii="Arial" w:eastAsia="DengXian" w:hAnsi="Arial"/>
                <w:sz w:val="16"/>
                <w:szCs w:val="16"/>
                <w:lang w:val="en-US"/>
              </w:rPr>
              <w:t xml:space="preserve"> must be </w:t>
            </w:r>
            <w:r w:rsidRPr="00070BA0">
              <w:rPr>
                <w:rFonts w:ascii="Arial" w:hAnsi="Arial"/>
                <w:sz w:val="16"/>
                <w:szCs w:val="16"/>
                <w:lang w:val="en-US"/>
              </w:rPr>
              <w:t xml:space="preserve">in descending order </w:t>
            </w:r>
          </w:p>
          <w:p w14:paraId="0CB32343" w14:textId="77777777" w:rsidR="00600BD3" w:rsidRPr="00070BA0" w:rsidRDefault="00600BD3" w:rsidP="00600BD3">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Column F (after row 1) must be one of the following:</w:t>
            </w:r>
          </w:p>
          <w:p w14:paraId="4F5C83BA" w14:textId="77777777" w:rsidR="00600BD3" w:rsidRPr="00070BA0" w:rsidRDefault="00600BD3" w:rsidP="00600BD3">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Controlling Shareholder</w:t>
            </w:r>
          </w:p>
          <w:p w14:paraId="2B364DDD" w14:textId="77777777" w:rsidR="00600BD3" w:rsidRPr="00070BA0" w:rsidRDefault="00600BD3" w:rsidP="00600BD3">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Substantial Shareholder</w:t>
            </w:r>
          </w:p>
          <w:p w14:paraId="5D55E236" w14:textId="77777777" w:rsidR="00600BD3" w:rsidRPr="00070BA0" w:rsidRDefault="00600BD3" w:rsidP="00600BD3">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Pre-IPO Investor</w:t>
            </w:r>
          </w:p>
          <w:p w14:paraId="42D42408" w14:textId="77777777" w:rsidR="00600BD3" w:rsidRPr="00070BA0" w:rsidRDefault="00600BD3" w:rsidP="00600BD3">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Placee</w:t>
            </w:r>
          </w:p>
          <w:p w14:paraId="5F772EC1" w14:textId="77777777" w:rsidR="00600BD3" w:rsidRPr="00070BA0" w:rsidRDefault="00600BD3" w:rsidP="00600BD3">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Public Offer</w:t>
            </w:r>
          </w:p>
          <w:p w14:paraId="7A4998DF" w14:textId="77777777" w:rsidR="00600BD3" w:rsidRPr="00070BA0" w:rsidRDefault="00600BD3" w:rsidP="00600BD3">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Controlling Shareholder + Placee</w:t>
            </w:r>
          </w:p>
          <w:p w14:paraId="747A9F64" w14:textId="77777777" w:rsidR="00600BD3" w:rsidRPr="00070BA0" w:rsidRDefault="00600BD3" w:rsidP="00600BD3">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Controlling Shareholder + Public Offer</w:t>
            </w:r>
          </w:p>
          <w:p w14:paraId="1F41AD40" w14:textId="77777777" w:rsidR="00600BD3" w:rsidRPr="00070BA0" w:rsidRDefault="00600BD3" w:rsidP="00600BD3">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Substantial Shareholder + Placee</w:t>
            </w:r>
          </w:p>
          <w:p w14:paraId="35A035B6" w14:textId="77777777" w:rsidR="00600BD3" w:rsidRPr="00070BA0" w:rsidRDefault="00600BD3" w:rsidP="00600BD3">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Substantial Shareholder + Public Offer</w:t>
            </w:r>
          </w:p>
          <w:p w14:paraId="5E394934" w14:textId="77777777" w:rsidR="00600BD3" w:rsidRPr="00070BA0" w:rsidRDefault="00600BD3" w:rsidP="00600BD3">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Pre-IPO Investor + Placee</w:t>
            </w:r>
          </w:p>
          <w:p w14:paraId="56BA31AC" w14:textId="77777777" w:rsidR="00600BD3" w:rsidRPr="00070BA0" w:rsidRDefault="00600BD3" w:rsidP="00600BD3">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Pre-IPO Investor + Public Offer</w:t>
            </w:r>
          </w:p>
          <w:p w14:paraId="327B9E89" w14:textId="595B7B79" w:rsidR="00C80AE6" w:rsidRPr="00070BA0" w:rsidRDefault="00C80AE6" w:rsidP="002B0661">
            <w:pPr>
              <w:spacing w:after="0"/>
              <w:ind w:left="0"/>
              <w:jc w:val="left"/>
              <w:rPr>
                <w:rFonts w:ascii="Arial" w:hAnsi="Arial"/>
                <w:sz w:val="16"/>
                <w:szCs w:val="16"/>
                <w:lang w:val="en-US"/>
              </w:rPr>
            </w:pPr>
          </w:p>
        </w:tc>
      </w:tr>
      <w:tr w:rsidR="0047506F" w:rsidRPr="000961F5" w14:paraId="0F29AE7B" w14:textId="77777777" w:rsidTr="00EC2576">
        <w:tc>
          <w:tcPr>
            <w:tcW w:w="483" w:type="dxa"/>
            <w:shd w:val="clear" w:color="auto" w:fill="auto"/>
          </w:tcPr>
          <w:p w14:paraId="198965C7" w14:textId="34D66861" w:rsidR="0047506F" w:rsidRPr="00070BA0" w:rsidRDefault="0047506F" w:rsidP="0047506F">
            <w:pPr>
              <w:spacing w:after="0"/>
              <w:ind w:left="0"/>
              <w:jc w:val="left"/>
              <w:rPr>
                <w:rFonts w:ascii="Arial" w:hAnsi="Arial"/>
                <w:sz w:val="16"/>
                <w:szCs w:val="16"/>
                <w:lang w:val="en-US"/>
              </w:rPr>
            </w:pPr>
            <w:r w:rsidRPr="00070BA0">
              <w:rPr>
                <w:rFonts w:ascii="Arial" w:hAnsi="Arial"/>
                <w:sz w:val="16"/>
                <w:szCs w:val="16"/>
                <w:lang w:val="en-US"/>
              </w:rPr>
              <w:lastRenderedPageBreak/>
              <w:t>13b</w:t>
            </w:r>
          </w:p>
        </w:tc>
        <w:tc>
          <w:tcPr>
            <w:tcW w:w="3090" w:type="dxa"/>
            <w:shd w:val="clear" w:color="auto" w:fill="auto"/>
          </w:tcPr>
          <w:p w14:paraId="47123DA9" w14:textId="0DF6B6E0" w:rsidR="0047506F" w:rsidRPr="00070BA0" w:rsidRDefault="0047506F" w:rsidP="0007492E">
            <w:pPr>
              <w:spacing w:after="0"/>
              <w:ind w:left="0"/>
              <w:jc w:val="left"/>
              <w:rPr>
                <w:rFonts w:ascii="Arial" w:hAnsi="Arial"/>
                <w:sz w:val="16"/>
                <w:szCs w:val="16"/>
                <w:lang w:val="en-US"/>
              </w:rPr>
            </w:pPr>
            <w:r w:rsidRPr="00070BA0">
              <w:rPr>
                <w:rFonts w:ascii="Arial" w:hAnsi="Arial"/>
                <w:sz w:val="16"/>
                <w:szCs w:val="16"/>
                <w:lang w:val="en-US"/>
              </w:rPr>
              <w:t>Number of H shares issued upon Listing</w:t>
            </w:r>
          </w:p>
        </w:tc>
        <w:tc>
          <w:tcPr>
            <w:tcW w:w="1366" w:type="dxa"/>
            <w:shd w:val="clear" w:color="auto" w:fill="auto"/>
          </w:tcPr>
          <w:p w14:paraId="21D46958" w14:textId="218D6768" w:rsidR="0047506F" w:rsidRPr="00070BA0" w:rsidRDefault="0047506F" w:rsidP="007923DC">
            <w:pPr>
              <w:spacing w:after="0"/>
              <w:ind w:left="0"/>
              <w:jc w:val="left"/>
              <w:rPr>
                <w:rFonts w:ascii="Arial" w:hAnsi="Arial"/>
                <w:sz w:val="16"/>
                <w:szCs w:val="16"/>
                <w:lang w:val="en-US"/>
              </w:rPr>
            </w:pPr>
            <w:r w:rsidRPr="00070BA0">
              <w:rPr>
                <w:rFonts w:ascii="Arial" w:hAnsi="Arial"/>
                <w:sz w:val="16"/>
                <w:szCs w:val="16"/>
                <w:lang w:val="en-US"/>
              </w:rPr>
              <w:t>0</w:t>
            </w:r>
          </w:p>
        </w:tc>
        <w:tc>
          <w:tcPr>
            <w:tcW w:w="1541" w:type="dxa"/>
            <w:shd w:val="clear" w:color="auto" w:fill="auto"/>
          </w:tcPr>
          <w:p w14:paraId="6CDA0C7D" w14:textId="3A4DF2AC" w:rsidR="0047506F" w:rsidRPr="00070BA0" w:rsidRDefault="0047506F" w:rsidP="007923DC">
            <w:pPr>
              <w:spacing w:after="0"/>
              <w:ind w:left="0"/>
              <w:jc w:val="left"/>
              <w:rPr>
                <w:rFonts w:ascii="Arial" w:hAnsi="Arial"/>
                <w:sz w:val="16"/>
                <w:szCs w:val="16"/>
                <w:lang w:val="en-US"/>
              </w:rPr>
            </w:pPr>
            <w:r w:rsidRPr="00070BA0">
              <w:rPr>
                <w:rFonts w:ascii="Arial" w:hAnsi="Arial"/>
                <w:sz w:val="16"/>
                <w:szCs w:val="16"/>
                <w:lang w:val="en-US"/>
              </w:rPr>
              <w:t>Integer</w:t>
            </w:r>
          </w:p>
        </w:tc>
        <w:tc>
          <w:tcPr>
            <w:tcW w:w="3979" w:type="dxa"/>
            <w:shd w:val="clear" w:color="auto" w:fill="auto"/>
          </w:tcPr>
          <w:p w14:paraId="041E081B" w14:textId="6F2F870B" w:rsidR="0047506F" w:rsidRPr="00070BA0" w:rsidRDefault="0047506F" w:rsidP="0047506F">
            <w:pPr>
              <w:pStyle w:val="ListParagraph"/>
              <w:numPr>
                <w:ilvl w:val="0"/>
                <w:numId w:val="9"/>
              </w:numPr>
              <w:spacing w:after="0"/>
              <w:ind w:leftChars="0" w:left="234" w:hanging="234"/>
              <w:jc w:val="left"/>
              <w:rPr>
                <w:rFonts w:ascii="Arial" w:eastAsia="PMingLiU" w:hAnsi="Arial"/>
                <w:sz w:val="16"/>
                <w:szCs w:val="16"/>
                <w:lang w:val="en-US" w:eastAsia="en-GB"/>
              </w:rPr>
            </w:pPr>
            <w:r w:rsidRPr="00070BA0">
              <w:rPr>
                <w:rFonts w:ascii="Arial" w:hAnsi="Arial"/>
                <w:sz w:val="16"/>
                <w:szCs w:val="16"/>
                <w:lang w:val="en-US"/>
              </w:rPr>
              <w:t xml:space="preserve">Hidden if Securities to be Listed </w:t>
            </w:r>
            <w:r w:rsidRPr="00070BA0">
              <w:rPr>
                <w:rFonts w:ascii="Arial" w:hAnsi="Arial"/>
                <w:b/>
                <w:sz w:val="16"/>
                <w:szCs w:val="16"/>
                <w:lang w:val="en-US"/>
              </w:rPr>
              <w:t>[IPO Initiation Field #17]</w:t>
            </w:r>
            <w:r w:rsidRPr="00070BA0">
              <w:rPr>
                <w:rFonts w:ascii="Arial" w:hAnsi="Arial"/>
                <w:sz w:val="16"/>
                <w:szCs w:val="16"/>
                <w:lang w:val="en-US"/>
              </w:rPr>
              <w:t xml:space="preserve"> = !Ordinary Shares (H shares) or !Ordinary shares (conversion from B to H shares)</w:t>
            </w:r>
          </w:p>
        </w:tc>
      </w:tr>
      <w:tr w:rsidR="00EC2576" w:rsidRPr="000961F5" w14:paraId="65A65A29" w14:textId="77777777" w:rsidTr="00EC2576">
        <w:tc>
          <w:tcPr>
            <w:tcW w:w="483" w:type="dxa"/>
          </w:tcPr>
          <w:p w14:paraId="419D51D8" w14:textId="466502B7" w:rsidR="00EC2576" w:rsidRPr="00070BA0" w:rsidRDefault="00EC2576" w:rsidP="00AE216F">
            <w:pPr>
              <w:spacing w:after="0"/>
              <w:ind w:left="0"/>
              <w:jc w:val="left"/>
              <w:rPr>
                <w:rFonts w:ascii="Arial" w:hAnsi="Arial"/>
                <w:sz w:val="16"/>
                <w:szCs w:val="16"/>
                <w:lang w:val="en-US"/>
              </w:rPr>
            </w:pPr>
            <w:r w:rsidRPr="00070BA0">
              <w:rPr>
                <w:rFonts w:ascii="Arial" w:hAnsi="Arial"/>
                <w:sz w:val="16"/>
                <w:szCs w:val="16"/>
                <w:lang w:val="en-US"/>
              </w:rPr>
              <w:lastRenderedPageBreak/>
              <w:t>13</w:t>
            </w:r>
            <w:r w:rsidR="0047506F" w:rsidRPr="00070BA0">
              <w:rPr>
                <w:rFonts w:ascii="Arial" w:hAnsi="Arial"/>
                <w:sz w:val="16"/>
                <w:szCs w:val="16"/>
                <w:lang w:val="en-US"/>
              </w:rPr>
              <w:t>c</w:t>
            </w:r>
          </w:p>
        </w:tc>
        <w:tc>
          <w:tcPr>
            <w:tcW w:w="3090" w:type="dxa"/>
          </w:tcPr>
          <w:p w14:paraId="4B59926D" w14:textId="2D85F8ED" w:rsidR="00EC2576" w:rsidRPr="00070BA0" w:rsidRDefault="00EC2576" w:rsidP="00EC2576">
            <w:pPr>
              <w:spacing w:after="0"/>
              <w:ind w:left="0"/>
              <w:jc w:val="left"/>
              <w:rPr>
                <w:rFonts w:ascii="Arial" w:hAnsi="Arial"/>
                <w:sz w:val="16"/>
                <w:szCs w:val="16"/>
                <w:lang w:val="en-US"/>
              </w:rPr>
            </w:pPr>
            <w:r w:rsidRPr="00070BA0">
              <w:rPr>
                <w:rFonts w:ascii="Arial" w:hAnsi="Arial"/>
                <w:sz w:val="16"/>
                <w:szCs w:val="16"/>
                <w:lang w:val="en-US"/>
              </w:rPr>
              <w:t>Top 25 Shareholders and non-WVR Shareholders</w:t>
            </w:r>
          </w:p>
        </w:tc>
        <w:tc>
          <w:tcPr>
            <w:tcW w:w="1366" w:type="dxa"/>
          </w:tcPr>
          <w:p w14:paraId="465339F6" w14:textId="77777777" w:rsidR="00EC2576" w:rsidRPr="00070BA0" w:rsidRDefault="00EC2576" w:rsidP="00AE216F">
            <w:pPr>
              <w:spacing w:after="0"/>
              <w:ind w:left="0"/>
              <w:jc w:val="left"/>
              <w:rPr>
                <w:rFonts w:ascii="Arial" w:hAnsi="Arial"/>
                <w:sz w:val="16"/>
                <w:szCs w:val="16"/>
                <w:lang w:val="en-US"/>
              </w:rPr>
            </w:pPr>
          </w:p>
        </w:tc>
        <w:tc>
          <w:tcPr>
            <w:tcW w:w="1541" w:type="dxa"/>
          </w:tcPr>
          <w:p w14:paraId="01E36E75" w14:textId="77777777" w:rsidR="00EC2576" w:rsidRPr="00070BA0" w:rsidRDefault="00EC2576" w:rsidP="00AE216F">
            <w:pPr>
              <w:spacing w:after="0"/>
              <w:ind w:left="0"/>
              <w:jc w:val="left"/>
              <w:rPr>
                <w:rFonts w:ascii="Arial" w:hAnsi="Arial"/>
                <w:sz w:val="16"/>
                <w:szCs w:val="16"/>
                <w:lang w:val="en-US"/>
              </w:rPr>
            </w:pPr>
          </w:p>
        </w:tc>
        <w:tc>
          <w:tcPr>
            <w:tcW w:w="3979" w:type="dxa"/>
          </w:tcPr>
          <w:p w14:paraId="0D113B0D" w14:textId="01A681DC" w:rsidR="00EC2576" w:rsidRPr="00070BA0" w:rsidRDefault="00EC2576" w:rsidP="00AE216F">
            <w:pPr>
              <w:pStyle w:val="ListParagraph"/>
              <w:numPr>
                <w:ilvl w:val="0"/>
                <w:numId w:val="9"/>
              </w:numPr>
              <w:spacing w:after="0"/>
              <w:ind w:leftChars="0" w:left="234" w:hanging="234"/>
              <w:jc w:val="left"/>
              <w:rPr>
                <w:rFonts w:ascii="Arial" w:eastAsia="PMingLiU" w:hAnsi="Arial"/>
                <w:sz w:val="16"/>
                <w:szCs w:val="16"/>
                <w:lang w:val="en-US" w:eastAsia="en-GB"/>
              </w:rPr>
            </w:pPr>
            <w:r w:rsidRPr="00070BA0">
              <w:rPr>
                <w:rFonts w:ascii="Arial" w:eastAsia="PMingLiU" w:hAnsi="Arial"/>
                <w:sz w:val="16"/>
                <w:szCs w:val="16"/>
                <w:lang w:val="en-US"/>
              </w:rPr>
              <w:t>Assistive text:  “Please provide the top 25 shareholders and non-WVR shareholders immediately after listing.”</w:t>
            </w:r>
          </w:p>
          <w:p w14:paraId="69130C35" w14:textId="77777777" w:rsidR="00EC2576" w:rsidRPr="00070BA0" w:rsidRDefault="00EC2576" w:rsidP="00AE216F">
            <w:pPr>
              <w:pStyle w:val="ListParagraph"/>
              <w:numPr>
                <w:ilvl w:val="0"/>
                <w:numId w:val="9"/>
              </w:numPr>
              <w:spacing w:after="0"/>
              <w:ind w:leftChars="0" w:left="234" w:hanging="234"/>
              <w:jc w:val="left"/>
              <w:rPr>
                <w:rFonts w:ascii="Arial" w:eastAsia="PMingLiU" w:hAnsi="Arial"/>
                <w:sz w:val="16"/>
                <w:szCs w:val="16"/>
                <w:lang w:val="en-US" w:eastAsia="en-GB"/>
              </w:rPr>
            </w:pPr>
            <w:r w:rsidRPr="00070BA0">
              <w:rPr>
                <w:rFonts w:ascii="Arial" w:eastAsia="PMingLiU" w:hAnsi="Arial"/>
                <w:sz w:val="16"/>
                <w:szCs w:val="16"/>
                <w:lang w:val="en-US"/>
              </w:rPr>
              <w:t>Must be based on following table template (available for download for the Principal Sponsor):</w:t>
            </w:r>
          </w:p>
          <w:p w14:paraId="1AC83DB7" w14:textId="77777777" w:rsidR="00EC2576" w:rsidRPr="00070BA0" w:rsidRDefault="00EC2576" w:rsidP="00AE216F">
            <w:pPr>
              <w:pStyle w:val="ListParagraph"/>
              <w:spacing w:after="0"/>
              <w:ind w:leftChars="0" w:left="234"/>
              <w:jc w:val="left"/>
              <w:rPr>
                <w:rFonts w:ascii="Arial" w:eastAsia="PMingLiU" w:hAnsi="Arial"/>
                <w:sz w:val="16"/>
                <w:szCs w:val="16"/>
                <w:lang w:val="en-US" w:eastAsia="en-GB"/>
              </w:rPr>
            </w:pPr>
          </w:p>
          <w:p w14:paraId="0EF45253" w14:textId="3070BE8F" w:rsidR="00EC2576" w:rsidRPr="00070BA0" w:rsidRDefault="00060B7F" w:rsidP="00AE216F">
            <w:pPr>
              <w:pStyle w:val="ListParagraph"/>
              <w:spacing w:after="0"/>
              <w:ind w:leftChars="0" w:left="234"/>
              <w:jc w:val="left"/>
              <w:rPr>
                <w:rFonts w:ascii="Arial" w:eastAsia="PMingLiU" w:hAnsi="Arial"/>
                <w:sz w:val="16"/>
                <w:szCs w:val="16"/>
                <w:lang w:val="en-US" w:eastAsia="en-GB"/>
              </w:rPr>
            </w:pPr>
            <w:bookmarkStart w:id="519" w:name="_MON_1673194051"/>
            <w:bookmarkEnd w:id="519"/>
            <w:r>
              <w:rPr>
                <w:rFonts w:ascii="Arial" w:eastAsia="PMingLiU" w:hAnsi="Arial"/>
                <w:sz w:val="16"/>
                <w:szCs w:val="16"/>
                <w:lang w:val="en-US" w:eastAsia="en-GB"/>
              </w:rPr>
              <w:pict w14:anchorId="474F2077">
                <v:shape id="_x0000_i1043" type="#_x0000_t75" style="width:61.85pt;height:42.25pt">
                  <v:imagedata r:id="rId48" o:title=""/>
                </v:shape>
              </w:pict>
            </w:r>
          </w:p>
          <w:p w14:paraId="4E070082" w14:textId="77777777" w:rsidR="00EC2576" w:rsidRPr="00070BA0" w:rsidRDefault="00EC2576" w:rsidP="00AE216F">
            <w:pPr>
              <w:pStyle w:val="ListParagraph"/>
              <w:spacing w:after="0"/>
              <w:ind w:leftChars="0" w:left="234"/>
              <w:jc w:val="left"/>
              <w:rPr>
                <w:rFonts w:ascii="Arial" w:eastAsia="PMingLiU" w:hAnsi="Arial"/>
                <w:sz w:val="16"/>
                <w:szCs w:val="16"/>
                <w:lang w:val="en-US" w:eastAsia="en-GB"/>
              </w:rPr>
            </w:pPr>
          </w:p>
          <w:p w14:paraId="7DAB6A91" w14:textId="6EE75AB8" w:rsidR="00EC2576" w:rsidRPr="00070BA0" w:rsidRDefault="00EC2576" w:rsidP="00AE216F">
            <w:pPr>
              <w:pStyle w:val="ListParagraph"/>
              <w:numPr>
                <w:ilvl w:val="0"/>
                <w:numId w:val="9"/>
              </w:numPr>
              <w:spacing w:after="0"/>
              <w:ind w:leftChars="0" w:left="234" w:hanging="234"/>
              <w:jc w:val="left"/>
              <w:rPr>
                <w:rFonts w:ascii="Arial" w:eastAsia="PMingLiU" w:hAnsi="Arial"/>
                <w:sz w:val="16"/>
                <w:szCs w:val="16"/>
                <w:lang w:val="en-US" w:eastAsia="en-GB"/>
              </w:rPr>
            </w:pPr>
            <w:r w:rsidRPr="00070BA0">
              <w:rPr>
                <w:rFonts w:ascii="Arial" w:hAnsi="Arial"/>
                <w:sz w:val="16"/>
                <w:szCs w:val="16"/>
                <w:lang w:val="en-US"/>
              </w:rPr>
              <w:t xml:space="preserve">Hidden if Listing Categories </w:t>
            </w:r>
            <w:r w:rsidRPr="00070BA0">
              <w:rPr>
                <w:rFonts w:ascii="Arial" w:hAnsi="Arial"/>
                <w:b/>
                <w:sz w:val="16"/>
                <w:szCs w:val="16"/>
                <w:lang w:val="en-US"/>
              </w:rPr>
              <w:t>[IPO Initiation Field #20]</w:t>
            </w:r>
            <w:r w:rsidRPr="00070BA0">
              <w:rPr>
                <w:rFonts w:ascii="Arial" w:hAnsi="Arial"/>
                <w:sz w:val="16"/>
                <w:szCs w:val="16"/>
                <w:lang w:val="en-US"/>
              </w:rPr>
              <w:t xml:space="preserve"> = !WVR</w:t>
            </w:r>
          </w:p>
          <w:p w14:paraId="342439BB" w14:textId="77777777" w:rsidR="00EC2576" w:rsidRPr="00070BA0" w:rsidRDefault="00EC2576" w:rsidP="00AE216F">
            <w:pPr>
              <w:pStyle w:val="ListParagraph"/>
              <w:spacing w:after="0"/>
              <w:ind w:leftChars="0" w:left="0"/>
              <w:jc w:val="left"/>
              <w:rPr>
                <w:rFonts w:ascii="Arial" w:eastAsia="DengXian" w:hAnsi="Arial"/>
                <w:b/>
                <w:sz w:val="16"/>
                <w:szCs w:val="16"/>
                <w:lang w:val="en-US"/>
              </w:rPr>
            </w:pPr>
            <w:r w:rsidRPr="00070BA0">
              <w:rPr>
                <w:rFonts w:ascii="Arial" w:eastAsia="DengXian" w:hAnsi="Arial"/>
                <w:b/>
                <w:sz w:val="16"/>
                <w:szCs w:val="16"/>
                <w:lang w:val="en-US"/>
              </w:rPr>
              <w:t>Validation rules for sheet “Top Shareholders”:</w:t>
            </w:r>
          </w:p>
          <w:p w14:paraId="6CC79AEA" w14:textId="77777777" w:rsidR="00EC2576" w:rsidRPr="00070BA0" w:rsidRDefault="00EC2576" w:rsidP="00AE216F">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Number of non-blank rows in Columns A:E must be the same AND have a minimum of 26 non-blank rows</w:t>
            </w:r>
          </w:p>
          <w:p w14:paraId="408EF6FF" w14:textId="77777777" w:rsidR="00EC2576" w:rsidRPr="00070BA0" w:rsidRDefault="00EC2576" w:rsidP="00AE216F">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Column A (after row 1) must be an integer, starting from 1 AND in ascending order</w:t>
            </w:r>
          </w:p>
          <w:p w14:paraId="47A6755E" w14:textId="77777777" w:rsidR="00EC2576" w:rsidRPr="00070BA0" w:rsidRDefault="00EC2576" w:rsidP="00AE216F">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Columns C:E (after row 1) must be integer ≥0</w:t>
            </w:r>
          </w:p>
          <w:p w14:paraId="57F18418" w14:textId="234E667B" w:rsidR="00EC2576" w:rsidRPr="00070BA0" w:rsidRDefault="00001AA4" w:rsidP="00AE216F">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Column E</w:t>
            </w:r>
            <w:r w:rsidR="00EC2576" w:rsidRPr="00070BA0">
              <w:rPr>
                <w:rFonts w:ascii="Arial" w:eastAsia="DengXian" w:hAnsi="Arial"/>
                <w:sz w:val="16"/>
                <w:szCs w:val="16"/>
                <w:lang w:val="en-US"/>
              </w:rPr>
              <w:t xml:space="preserve"> must be </w:t>
            </w:r>
            <w:r w:rsidR="00EC2576" w:rsidRPr="00070BA0">
              <w:rPr>
                <w:rFonts w:ascii="Arial" w:hAnsi="Arial"/>
                <w:sz w:val="16"/>
                <w:szCs w:val="16"/>
                <w:lang w:val="en-US"/>
              </w:rPr>
              <w:t xml:space="preserve">in descending order </w:t>
            </w:r>
          </w:p>
          <w:p w14:paraId="67656A9A" w14:textId="77777777" w:rsidR="00EC2576" w:rsidRPr="00070BA0" w:rsidRDefault="00EC2576" w:rsidP="00AE216F">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Column F (after row 1) must be one of the following:</w:t>
            </w:r>
          </w:p>
          <w:p w14:paraId="38B786A3" w14:textId="77777777" w:rsidR="00EC2576" w:rsidRPr="00070BA0" w:rsidRDefault="00EC2576" w:rsidP="00AE216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Controlling Shareholder</w:t>
            </w:r>
          </w:p>
          <w:p w14:paraId="73B4FC3F" w14:textId="77777777" w:rsidR="00EC2576" w:rsidRPr="00070BA0" w:rsidRDefault="00EC2576" w:rsidP="00AE216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Substantial Shareholder</w:t>
            </w:r>
          </w:p>
          <w:p w14:paraId="013DDF59" w14:textId="77777777" w:rsidR="00EC2576" w:rsidRPr="00070BA0" w:rsidRDefault="00EC2576" w:rsidP="00AE216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Pre-IPO Investor</w:t>
            </w:r>
          </w:p>
          <w:p w14:paraId="3DAE0085" w14:textId="77777777" w:rsidR="00EC2576" w:rsidRPr="00070BA0" w:rsidRDefault="00EC2576" w:rsidP="00AE216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Placee</w:t>
            </w:r>
          </w:p>
          <w:p w14:paraId="5756C815" w14:textId="77777777" w:rsidR="00EC2576" w:rsidRPr="00070BA0" w:rsidRDefault="00EC2576" w:rsidP="00AE216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Public Offer</w:t>
            </w:r>
          </w:p>
          <w:p w14:paraId="3746A3CC" w14:textId="77777777" w:rsidR="00EC2576" w:rsidRPr="00070BA0" w:rsidRDefault="00EC2576" w:rsidP="00AE216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Controlling Shareholder + Placee</w:t>
            </w:r>
          </w:p>
          <w:p w14:paraId="2C069E9B" w14:textId="77777777" w:rsidR="00EC2576" w:rsidRPr="00070BA0" w:rsidRDefault="00EC2576" w:rsidP="00AE216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Controlling Shareholder + Public Offer</w:t>
            </w:r>
          </w:p>
          <w:p w14:paraId="14FF5D74" w14:textId="77777777" w:rsidR="00EC2576" w:rsidRPr="00070BA0" w:rsidRDefault="00EC2576" w:rsidP="00AE216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Substantial Shareholder + Placee</w:t>
            </w:r>
          </w:p>
          <w:p w14:paraId="23B0E703" w14:textId="77777777" w:rsidR="00EC2576" w:rsidRPr="00070BA0" w:rsidRDefault="00EC2576" w:rsidP="00AE216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Substantial Shareholder + Public Offer</w:t>
            </w:r>
          </w:p>
          <w:p w14:paraId="549B1696" w14:textId="77777777" w:rsidR="00EC2576" w:rsidRPr="00070BA0" w:rsidRDefault="00EC2576" w:rsidP="00AE216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Pre-IPO Investor + Placee</w:t>
            </w:r>
          </w:p>
          <w:p w14:paraId="5CBE50AE" w14:textId="77777777" w:rsidR="00EC2576" w:rsidRPr="00070BA0" w:rsidRDefault="00EC2576" w:rsidP="00AE216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Pre-IPO Investor + Public Offer</w:t>
            </w:r>
          </w:p>
          <w:p w14:paraId="0C2A1B66" w14:textId="77777777" w:rsidR="00EC2576" w:rsidRPr="00070BA0" w:rsidRDefault="00EC2576" w:rsidP="00AE216F">
            <w:pPr>
              <w:spacing w:after="0"/>
              <w:ind w:left="0"/>
              <w:jc w:val="left"/>
              <w:rPr>
                <w:rFonts w:ascii="Arial" w:hAnsi="Arial"/>
                <w:sz w:val="16"/>
                <w:szCs w:val="16"/>
                <w:lang w:val="en-US"/>
              </w:rPr>
            </w:pPr>
          </w:p>
          <w:p w14:paraId="4669D904" w14:textId="698A9505" w:rsidR="00EC2576" w:rsidRPr="00070BA0" w:rsidRDefault="00EC2576" w:rsidP="00AE216F">
            <w:pPr>
              <w:pStyle w:val="ListParagraph"/>
              <w:spacing w:after="0"/>
              <w:ind w:leftChars="0" w:left="0"/>
              <w:jc w:val="left"/>
              <w:rPr>
                <w:rFonts w:ascii="Arial" w:eastAsia="DengXian" w:hAnsi="Arial"/>
                <w:b/>
                <w:sz w:val="16"/>
                <w:szCs w:val="16"/>
                <w:lang w:val="en-US"/>
              </w:rPr>
            </w:pPr>
            <w:r w:rsidRPr="00070BA0">
              <w:rPr>
                <w:rFonts w:ascii="Arial" w:eastAsia="DengXian" w:hAnsi="Arial"/>
                <w:b/>
                <w:sz w:val="16"/>
                <w:szCs w:val="16"/>
                <w:lang w:val="en-US"/>
              </w:rPr>
              <w:t xml:space="preserve">Validation rules for sheet “Top </w:t>
            </w:r>
            <w:r w:rsidR="0035601F" w:rsidRPr="00070BA0">
              <w:rPr>
                <w:rFonts w:ascii="Arial" w:eastAsia="DengXian" w:hAnsi="Arial"/>
                <w:b/>
                <w:sz w:val="16"/>
                <w:szCs w:val="16"/>
                <w:lang w:val="en-US"/>
              </w:rPr>
              <w:t>non-WVR</w:t>
            </w:r>
            <w:r w:rsidRPr="00070BA0">
              <w:rPr>
                <w:rFonts w:ascii="Arial" w:eastAsia="DengXian" w:hAnsi="Arial"/>
                <w:b/>
                <w:sz w:val="16"/>
                <w:szCs w:val="16"/>
                <w:lang w:val="en-US"/>
              </w:rPr>
              <w:t xml:space="preserve"> Shareholders”:</w:t>
            </w:r>
          </w:p>
          <w:p w14:paraId="65B75ACC" w14:textId="77777777" w:rsidR="00EC2576" w:rsidRPr="00070BA0" w:rsidRDefault="00EC2576" w:rsidP="00AE216F">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Number of non-blank rows in Columns A:E must be the same AND have a minimum of 26 non-blank rows</w:t>
            </w:r>
          </w:p>
          <w:p w14:paraId="462336F9" w14:textId="77777777" w:rsidR="00EC2576" w:rsidRPr="00070BA0" w:rsidRDefault="00EC2576" w:rsidP="00AE216F">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Column A (after row 1) must be an integer, starting from 1 AND in ascending order</w:t>
            </w:r>
          </w:p>
          <w:p w14:paraId="5000D9C1" w14:textId="77777777" w:rsidR="00EC2576" w:rsidRPr="00070BA0" w:rsidRDefault="00EC2576" w:rsidP="00AE216F">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lastRenderedPageBreak/>
              <w:t>Columns C:E (after row 1) must be integer ≥0</w:t>
            </w:r>
          </w:p>
          <w:p w14:paraId="4BAE9F26" w14:textId="3747D3C3" w:rsidR="00EC2576" w:rsidRPr="00070BA0" w:rsidRDefault="00EC2576" w:rsidP="00AE216F">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 xml:space="preserve">Column </w:t>
            </w:r>
            <w:r w:rsidR="00001AA4" w:rsidRPr="00070BA0">
              <w:rPr>
                <w:rFonts w:ascii="Arial" w:eastAsia="DengXian" w:hAnsi="Arial"/>
                <w:sz w:val="16"/>
                <w:szCs w:val="16"/>
                <w:lang w:val="en-US"/>
              </w:rPr>
              <w:t>D</w:t>
            </w:r>
            <w:r w:rsidRPr="00070BA0">
              <w:rPr>
                <w:rFonts w:ascii="Arial" w:eastAsia="DengXian" w:hAnsi="Arial"/>
                <w:sz w:val="16"/>
                <w:szCs w:val="16"/>
                <w:lang w:val="en-US"/>
              </w:rPr>
              <w:t xml:space="preserve"> must be </w:t>
            </w:r>
            <w:r w:rsidRPr="00070BA0">
              <w:rPr>
                <w:rFonts w:ascii="Arial" w:hAnsi="Arial"/>
                <w:sz w:val="16"/>
                <w:szCs w:val="16"/>
                <w:lang w:val="en-US"/>
              </w:rPr>
              <w:t xml:space="preserve">in descending order </w:t>
            </w:r>
          </w:p>
          <w:p w14:paraId="051C4D13" w14:textId="77777777" w:rsidR="00EC2576" w:rsidRPr="00070BA0" w:rsidRDefault="00EC2576" w:rsidP="00AE216F">
            <w:pPr>
              <w:pStyle w:val="ListParagraph"/>
              <w:numPr>
                <w:ilvl w:val="0"/>
                <w:numId w:val="9"/>
              </w:numPr>
              <w:spacing w:after="0"/>
              <w:ind w:leftChars="0"/>
              <w:jc w:val="left"/>
              <w:rPr>
                <w:rFonts w:ascii="Arial" w:eastAsia="DengXian" w:hAnsi="Arial"/>
                <w:sz w:val="16"/>
                <w:szCs w:val="16"/>
                <w:lang w:val="en-US"/>
              </w:rPr>
            </w:pPr>
            <w:r w:rsidRPr="00070BA0">
              <w:rPr>
                <w:rFonts w:ascii="Arial" w:eastAsia="DengXian" w:hAnsi="Arial"/>
                <w:sz w:val="16"/>
                <w:szCs w:val="16"/>
                <w:lang w:val="en-US"/>
              </w:rPr>
              <w:t>Column F (after row 1) must be one of the following:</w:t>
            </w:r>
          </w:p>
          <w:p w14:paraId="29C58455" w14:textId="77777777" w:rsidR="00EC2576" w:rsidRPr="00070BA0" w:rsidRDefault="00EC2576" w:rsidP="00AE216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Controlling Shareholder</w:t>
            </w:r>
          </w:p>
          <w:p w14:paraId="19726DB9" w14:textId="77777777" w:rsidR="00EC2576" w:rsidRPr="00070BA0" w:rsidRDefault="00EC2576" w:rsidP="00AE216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Substantial Shareholder</w:t>
            </w:r>
          </w:p>
          <w:p w14:paraId="55E81890" w14:textId="77777777" w:rsidR="00EC2576" w:rsidRPr="00070BA0" w:rsidRDefault="00EC2576" w:rsidP="00AE216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Pre-IPO Investor</w:t>
            </w:r>
          </w:p>
          <w:p w14:paraId="44033BA8" w14:textId="77777777" w:rsidR="00EC2576" w:rsidRPr="00070BA0" w:rsidRDefault="00EC2576" w:rsidP="00AE216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Placee</w:t>
            </w:r>
          </w:p>
          <w:p w14:paraId="4B1472B9" w14:textId="77777777" w:rsidR="00EC2576" w:rsidRPr="00070BA0" w:rsidRDefault="00EC2576" w:rsidP="00AE216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Public Offer</w:t>
            </w:r>
          </w:p>
          <w:p w14:paraId="6A82031D" w14:textId="77777777" w:rsidR="00EC2576" w:rsidRPr="00070BA0" w:rsidRDefault="00EC2576" w:rsidP="00AE216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Controlling Shareholder + Placee</w:t>
            </w:r>
          </w:p>
          <w:p w14:paraId="18BE5C8F" w14:textId="77777777" w:rsidR="00EC2576" w:rsidRPr="00070BA0" w:rsidRDefault="00EC2576" w:rsidP="00AE216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Controlling Shareholder + Public Offer</w:t>
            </w:r>
          </w:p>
          <w:p w14:paraId="59F19870" w14:textId="77777777" w:rsidR="00EC2576" w:rsidRPr="00070BA0" w:rsidRDefault="00EC2576" w:rsidP="00AE216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Substantial Shareholder + Placee</w:t>
            </w:r>
          </w:p>
          <w:p w14:paraId="2471ED43" w14:textId="77777777" w:rsidR="00EC2576" w:rsidRPr="00070BA0" w:rsidRDefault="00EC2576" w:rsidP="00AE216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Substantial Shareholder + Public Offer</w:t>
            </w:r>
          </w:p>
          <w:p w14:paraId="41A7DE62" w14:textId="77777777" w:rsidR="00EC2576" w:rsidRPr="00070BA0" w:rsidRDefault="00EC2576" w:rsidP="00AE216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Pre-IPO Investor + Placee</w:t>
            </w:r>
          </w:p>
          <w:p w14:paraId="600B3489" w14:textId="77777777" w:rsidR="00EC2576" w:rsidRPr="00070BA0" w:rsidRDefault="00EC2576" w:rsidP="00AE216F">
            <w:pPr>
              <w:pStyle w:val="ListParagraph"/>
              <w:numPr>
                <w:ilvl w:val="1"/>
                <w:numId w:val="9"/>
              </w:numPr>
              <w:spacing w:after="0"/>
              <w:ind w:leftChars="0" w:left="714" w:hanging="357"/>
              <w:jc w:val="left"/>
              <w:rPr>
                <w:rFonts w:ascii="Arial" w:eastAsia="DengXian" w:hAnsi="Arial"/>
                <w:sz w:val="16"/>
                <w:szCs w:val="16"/>
                <w:lang w:val="en-US"/>
              </w:rPr>
            </w:pPr>
            <w:r w:rsidRPr="00070BA0">
              <w:rPr>
                <w:rFonts w:ascii="Arial" w:eastAsia="DengXian" w:hAnsi="Arial"/>
                <w:sz w:val="16"/>
                <w:szCs w:val="16"/>
                <w:lang w:val="en-US"/>
              </w:rPr>
              <w:t>Pre-IPO Investor + Public Offer</w:t>
            </w:r>
          </w:p>
          <w:p w14:paraId="28EB4AEE" w14:textId="77777777" w:rsidR="00EC2576" w:rsidRPr="00070BA0" w:rsidRDefault="00EC2576" w:rsidP="00AE216F">
            <w:pPr>
              <w:spacing w:after="0"/>
              <w:ind w:left="0"/>
              <w:jc w:val="left"/>
              <w:rPr>
                <w:rFonts w:ascii="Arial" w:hAnsi="Arial"/>
                <w:sz w:val="16"/>
                <w:szCs w:val="16"/>
                <w:lang w:val="en-US"/>
              </w:rPr>
            </w:pPr>
          </w:p>
        </w:tc>
      </w:tr>
      <w:tr w:rsidR="0047506F" w:rsidRPr="000961F5" w14:paraId="645AAC24" w14:textId="77777777" w:rsidTr="00EC2576">
        <w:tc>
          <w:tcPr>
            <w:tcW w:w="483" w:type="dxa"/>
          </w:tcPr>
          <w:p w14:paraId="36E7A260" w14:textId="0F95DB84" w:rsidR="0047506F" w:rsidRPr="00070BA0" w:rsidRDefault="0047506F" w:rsidP="0047506F">
            <w:pPr>
              <w:spacing w:after="0"/>
              <w:ind w:left="0"/>
              <w:jc w:val="left"/>
              <w:rPr>
                <w:rFonts w:ascii="Arial" w:hAnsi="Arial"/>
                <w:sz w:val="16"/>
                <w:szCs w:val="16"/>
                <w:lang w:val="en-US"/>
              </w:rPr>
            </w:pPr>
            <w:r w:rsidRPr="00070BA0">
              <w:rPr>
                <w:rFonts w:ascii="Arial" w:hAnsi="Arial"/>
                <w:sz w:val="16"/>
                <w:szCs w:val="16"/>
                <w:lang w:val="en-US"/>
              </w:rPr>
              <w:lastRenderedPageBreak/>
              <w:t>13d</w:t>
            </w:r>
          </w:p>
        </w:tc>
        <w:tc>
          <w:tcPr>
            <w:tcW w:w="3090" w:type="dxa"/>
          </w:tcPr>
          <w:p w14:paraId="6F4D0B9F" w14:textId="5ED21458" w:rsidR="0047506F" w:rsidRPr="00070BA0" w:rsidRDefault="0047506F" w:rsidP="0047506F">
            <w:pPr>
              <w:spacing w:after="0"/>
              <w:ind w:left="0"/>
              <w:jc w:val="left"/>
              <w:rPr>
                <w:rFonts w:ascii="Arial" w:hAnsi="Arial"/>
                <w:sz w:val="16"/>
                <w:szCs w:val="16"/>
                <w:lang w:val="en-US"/>
              </w:rPr>
            </w:pPr>
            <w:r w:rsidRPr="00070BA0">
              <w:rPr>
                <w:rFonts w:ascii="Arial" w:hAnsi="Arial"/>
                <w:sz w:val="16"/>
                <w:szCs w:val="16"/>
                <w:lang w:val="en-US"/>
              </w:rPr>
              <w:t>Number of non-WVR shares issued upon Listing</w:t>
            </w:r>
          </w:p>
        </w:tc>
        <w:tc>
          <w:tcPr>
            <w:tcW w:w="1366" w:type="dxa"/>
          </w:tcPr>
          <w:p w14:paraId="79C3CF4A" w14:textId="6D3D1BFB" w:rsidR="0047506F" w:rsidRPr="00070BA0" w:rsidRDefault="0047506F" w:rsidP="0047506F">
            <w:pPr>
              <w:spacing w:after="0"/>
              <w:ind w:left="0"/>
              <w:jc w:val="left"/>
              <w:rPr>
                <w:rFonts w:ascii="Arial" w:hAnsi="Arial"/>
                <w:sz w:val="16"/>
                <w:szCs w:val="16"/>
                <w:lang w:val="en-US"/>
              </w:rPr>
            </w:pPr>
            <w:r w:rsidRPr="00070BA0">
              <w:rPr>
                <w:rFonts w:ascii="Arial" w:hAnsi="Arial"/>
                <w:sz w:val="16"/>
                <w:szCs w:val="16"/>
                <w:lang w:val="en-US"/>
              </w:rPr>
              <w:t>0</w:t>
            </w:r>
          </w:p>
        </w:tc>
        <w:tc>
          <w:tcPr>
            <w:tcW w:w="1541" w:type="dxa"/>
          </w:tcPr>
          <w:p w14:paraId="67F445E3" w14:textId="5C676C9C" w:rsidR="0047506F" w:rsidRPr="00070BA0" w:rsidRDefault="0047506F" w:rsidP="0047506F">
            <w:pPr>
              <w:spacing w:after="0"/>
              <w:ind w:left="0"/>
              <w:jc w:val="left"/>
              <w:rPr>
                <w:rFonts w:ascii="Arial" w:hAnsi="Arial"/>
                <w:sz w:val="16"/>
                <w:szCs w:val="16"/>
                <w:lang w:val="en-US"/>
              </w:rPr>
            </w:pPr>
            <w:r w:rsidRPr="00070BA0">
              <w:rPr>
                <w:rFonts w:ascii="Arial" w:hAnsi="Arial"/>
                <w:sz w:val="16"/>
                <w:szCs w:val="16"/>
                <w:lang w:val="en-US"/>
              </w:rPr>
              <w:t>Integer</w:t>
            </w:r>
          </w:p>
        </w:tc>
        <w:tc>
          <w:tcPr>
            <w:tcW w:w="3979" w:type="dxa"/>
          </w:tcPr>
          <w:p w14:paraId="212A06FC" w14:textId="5172A334" w:rsidR="0047506F" w:rsidRPr="00070BA0" w:rsidRDefault="0047506F" w:rsidP="0047506F">
            <w:pPr>
              <w:pStyle w:val="ListParagraph"/>
              <w:numPr>
                <w:ilvl w:val="0"/>
                <w:numId w:val="9"/>
              </w:numPr>
              <w:spacing w:after="0"/>
              <w:ind w:leftChars="0" w:left="234" w:hanging="234"/>
              <w:jc w:val="left"/>
              <w:rPr>
                <w:rFonts w:ascii="Arial" w:eastAsia="PMingLiU" w:hAnsi="Arial"/>
                <w:sz w:val="16"/>
                <w:szCs w:val="16"/>
                <w:lang w:val="en-US" w:eastAsia="en-GB"/>
              </w:rPr>
            </w:pPr>
            <w:r w:rsidRPr="00070BA0">
              <w:rPr>
                <w:rFonts w:ascii="Arial" w:hAnsi="Arial"/>
                <w:sz w:val="16"/>
                <w:szCs w:val="16"/>
                <w:lang w:val="en-US"/>
              </w:rPr>
              <w:t xml:space="preserve">Hidden if Listing Categories </w:t>
            </w:r>
            <w:r w:rsidRPr="00070BA0">
              <w:rPr>
                <w:rFonts w:ascii="Arial" w:hAnsi="Arial"/>
                <w:b/>
                <w:sz w:val="16"/>
                <w:szCs w:val="16"/>
                <w:lang w:val="en-US"/>
              </w:rPr>
              <w:t>[IPO Initiation Field #20]</w:t>
            </w:r>
            <w:r w:rsidRPr="00070BA0">
              <w:rPr>
                <w:rFonts w:ascii="Arial" w:hAnsi="Arial"/>
                <w:sz w:val="16"/>
                <w:szCs w:val="16"/>
                <w:lang w:val="en-US"/>
              </w:rPr>
              <w:t xml:space="preserve"> = !WVR</w:t>
            </w:r>
          </w:p>
        </w:tc>
      </w:tr>
    </w:tbl>
    <w:p w14:paraId="06CC5DE1" w14:textId="77777777" w:rsidR="007923DC" w:rsidRPr="000961F5" w:rsidRDefault="007923DC" w:rsidP="007923DC"/>
    <w:p w14:paraId="582516AE" w14:textId="77777777" w:rsidR="00EC2576" w:rsidRPr="000961F5" w:rsidRDefault="00EC2576" w:rsidP="007923DC"/>
    <w:p w14:paraId="693A32B7" w14:textId="2DD5E944" w:rsidR="007923DC" w:rsidRPr="00070BA0" w:rsidRDefault="007923DC" w:rsidP="00154235">
      <w:pPr>
        <w:pStyle w:val="ListParagraph"/>
        <w:numPr>
          <w:ilvl w:val="0"/>
          <w:numId w:val="122"/>
        </w:numPr>
        <w:spacing w:after="0"/>
        <w:ind w:leftChars="0"/>
        <w:jc w:val="left"/>
        <w:rPr>
          <w:rFonts w:eastAsia="DengXian"/>
          <w:b/>
          <w:sz w:val="20"/>
          <w:szCs w:val="20"/>
          <w:lang w:val="en-US" w:eastAsia="zh-CN"/>
        </w:rPr>
      </w:pPr>
      <w:commentRangeStart w:id="520"/>
      <w:r w:rsidRPr="00070BA0">
        <w:rPr>
          <w:rFonts w:eastAsia="DengXian"/>
          <w:b/>
          <w:sz w:val="20"/>
          <w:szCs w:val="20"/>
          <w:lang w:val="en-US" w:eastAsia="zh-CN"/>
        </w:rPr>
        <w:t>Lock-up Undertaking</w:t>
      </w:r>
      <w:commentRangeEnd w:id="520"/>
      <w:r w:rsidRPr="00070BA0">
        <w:rPr>
          <w:rStyle w:val="CommentReference"/>
          <w:sz w:val="20"/>
          <w:szCs w:val="20"/>
        </w:rPr>
        <w:commentReference w:id="520"/>
      </w:r>
    </w:p>
    <w:p w14:paraId="78B8763C" w14:textId="77777777" w:rsidR="007923DC" w:rsidRPr="00070BA0" w:rsidRDefault="007923DC" w:rsidP="007923DC">
      <w:pPr>
        <w:spacing w:after="0"/>
        <w:ind w:left="0"/>
        <w:jc w:val="left"/>
        <w:rPr>
          <w:rFonts w:eastAsia="DengXian"/>
          <w:b/>
          <w:sz w:val="20"/>
          <w:szCs w:val="20"/>
          <w:lang w:val="en-US" w:eastAsia="zh-CN"/>
        </w:rPr>
      </w:pPr>
    </w:p>
    <w:p w14:paraId="579CE13E" w14:textId="6021E22D" w:rsidR="007923DC" w:rsidRPr="00070BA0" w:rsidRDefault="00841BB5" w:rsidP="007923DC">
      <w:pPr>
        <w:spacing w:after="0"/>
        <w:ind w:left="0"/>
        <w:jc w:val="left"/>
        <w:rPr>
          <w:rFonts w:eastAsia="DengXian"/>
          <w:b/>
          <w:sz w:val="20"/>
          <w:szCs w:val="20"/>
          <w:lang w:val="en-US" w:eastAsia="zh-CN"/>
        </w:rPr>
      </w:pPr>
      <w:r w:rsidRPr="00070BA0">
        <w:rPr>
          <w:rFonts w:eastAsia="DengXian"/>
          <w:sz w:val="20"/>
          <w:szCs w:val="20"/>
          <w:lang w:val="en-US" w:eastAsia="zh-CN"/>
        </w:rPr>
        <w:t>U</w:t>
      </w:r>
      <w:r w:rsidR="007923DC" w:rsidRPr="00070BA0">
        <w:rPr>
          <w:rFonts w:eastAsia="DengXian"/>
          <w:sz w:val="20"/>
          <w:szCs w:val="20"/>
          <w:lang w:val="en-US" w:eastAsia="zh-CN"/>
        </w:rPr>
        <w:t xml:space="preserve">p to </w:t>
      </w:r>
      <w:r w:rsidR="00630A26" w:rsidRPr="00070BA0">
        <w:rPr>
          <w:rFonts w:eastAsia="DengXian"/>
          <w:sz w:val="20"/>
          <w:szCs w:val="20"/>
          <w:lang w:val="en-US" w:eastAsia="zh-CN"/>
        </w:rPr>
        <w:t>5</w:t>
      </w:r>
      <w:r w:rsidR="007923DC" w:rsidRPr="00070BA0">
        <w:rPr>
          <w:rFonts w:eastAsia="DengXian"/>
          <w:sz w:val="20"/>
          <w:szCs w:val="20"/>
          <w:lang w:val="en-US" w:eastAsia="zh-CN"/>
        </w:rPr>
        <w:t xml:space="preserve">0 </w:t>
      </w:r>
      <w:r w:rsidRPr="00070BA0">
        <w:rPr>
          <w:rFonts w:eastAsia="DengXian"/>
          <w:sz w:val="20"/>
          <w:szCs w:val="20"/>
          <w:lang w:val="en-US" w:eastAsia="zh-CN"/>
        </w:rPr>
        <w:t>lock-up undertakings may be inputted</w:t>
      </w:r>
      <w:r w:rsidR="007923DC" w:rsidRPr="00070BA0">
        <w:rPr>
          <w:rFonts w:eastAsia="DengXian"/>
          <w:sz w:val="20"/>
          <w:szCs w:val="20"/>
          <w:lang w:val="en-US" w:eastAsia="zh-CN"/>
        </w:rPr>
        <w:t>. Each lock-up undertaking must contain the following mandatory fields (Field #14 to #18), while Field #19 is optional.</w:t>
      </w:r>
    </w:p>
    <w:p w14:paraId="3879F4B2" w14:textId="77777777" w:rsidR="007923DC" w:rsidRPr="000961F5" w:rsidRDefault="007923DC" w:rsidP="007923DC">
      <w:pPr>
        <w:spacing w:after="0"/>
        <w:ind w:left="0"/>
        <w:jc w:val="left"/>
        <w:rPr>
          <w:rFonts w:eastAsia="DengXian"/>
          <w:b/>
          <w:lang w:val="en-US" w:eastAsia="zh-CN"/>
        </w:rPr>
      </w:pPr>
    </w:p>
    <w:tbl>
      <w:tblPr>
        <w:tblStyle w:val="TableGrid4"/>
        <w:tblW w:w="10485" w:type="dxa"/>
        <w:tblLook w:val="04A0" w:firstRow="1" w:lastRow="0" w:firstColumn="1" w:lastColumn="0" w:noHBand="0" w:noVBand="1"/>
      </w:tblPr>
      <w:tblGrid>
        <w:gridCol w:w="489"/>
        <w:gridCol w:w="3050"/>
        <w:gridCol w:w="1418"/>
        <w:gridCol w:w="1417"/>
        <w:gridCol w:w="4111"/>
      </w:tblGrid>
      <w:tr w:rsidR="00720D2D" w:rsidRPr="000961F5" w14:paraId="7310422D" w14:textId="77777777" w:rsidTr="002B0661">
        <w:tc>
          <w:tcPr>
            <w:tcW w:w="489" w:type="dxa"/>
            <w:shd w:val="clear" w:color="auto" w:fill="FFE599"/>
          </w:tcPr>
          <w:p w14:paraId="39AD1D17" w14:textId="77777777" w:rsidR="00720D2D" w:rsidRPr="00070BA0" w:rsidRDefault="00720D2D" w:rsidP="007923DC">
            <w:pPr>
              <w:spacing w:after="0"/>
              <w:ind w:left="0"/>
              <w:jc w:val="left"/>
              <w:rPr>
                <w:rFonts w:ascii="Arial" w:eastAsia="Times New Roman" w:hAnsi="Arial"/>
                <w:b/>
                <w:bCs/>
                <w:kern w:val="24"/>
                <w:sz w:val="16"/>
                <w:szCs w:val="16"/>
                <w:lang w:val="en-HK"/>
              </w:rPr>
            </w:pPr>
            <w:r w:rsidRPr="00070BA0">
              <w:rPr>
                <w:rFonts w:eastAsia="Times New Roman"/>
                <w:b/>
                <w:bCs/>
                <w:kern w:val="24"/>
                <w:sz w:val="16"/>
                <w:szCs w:val="16"/>
                <w:lang w:val="en-HK"/>
              </w:rPr>
              <w:t>#</w:t>
            </w:r>
          </w:p>
        </w:tc>
        <w:tc>
          <w:tcPr>
            <w:tcW w:w="3050" w:type="dxa"/>
            <w:shd w:val="clear" w:color="auto" w:fill="FFE599"/>
            <w:vAlign w:val="center"/>
          </w:tcPr>
          <w:p w14:paraId="4141DFAF" w14:textId="77777777" w:rsidR="00720D2D" w:rsidRPr="00070BA0" w:rsidRDefault="00720D2D" w:rsidP="007923DC">
            <w:pPr>
              <w:spacing w:after="0"/>
              <w:ind w:left="0"/>
              <w:jc w:val="left"/>
              <w:rPr>
                <w:rFonts w:ascii="Arial" w:eastAsia="Times New Roman" w:hAnsi="Arial"/>
                <w:sz w:val="16"/>
                <w:szCs w:val="16"/>
              </w:rPr>
            </w:pPr>
            <w:r w:rsidRPr="00070BA0">
              <w:rPr>
                <w:rFonts w:eastAsia="Times New Roman"/>
                <w:b/>
                <w:bCs/>
                <w:kern w:val="24"/>
                <w:sz w:val="16"/>
                <w:szCs w:val="16"/>
                <w:lang w:val="en-HK"/>
              </w:rPr>
              <w:t>Field name</w:t>
            </w:r>
          </w:p>
        </w:tc>
        <w:tc>
          <w:tcPr>
            <w:tcW w:w="1418" w:type="dxa"/>
            <w:shd w:val="clear" w:color="auto" w:fill="FFE599"/>
          </w:tcPr>
          <w:p w14:paraId="172F1EBC" w14:textId="77777777" w:rsidR="00720D2D" w:rsidRPr="00070BA0" w:rsidRDefault="00720D2D" w:rsidP="007923DC">
            <w:pPr>
              <w:spacing w:after="0"/>
              <w:ind w:left="0"/>
              <w:jc w:val="left"/>
              <w:rPr>
                <w:rFonts w:ascii="Arial" w:hAnsi="Arial"/>
                <w:b/>
                <w:sz w:val="16"/>
                <w:szCs w:val="16"/>
                <w:lang w:val="en-US"/>
              </w:rPr>
            </w:pPr>
            <w:r w:rsidRPr="00070BA0">
              <w:rPr>
                <w:b/>
                <w:sz w:val="16"/>
                <w:szCs w:val="16"/>
                <w:lang w:val="en-US"/>
              </w:rPr>
              <w:t>Input method</w:t>
            </w:r>
          </w:p>
        </w:tc>
        <w:tc>
          <w:tcPr>
            <w:tcW w:w="1417" w:type="dxa"/>
            <w:shd w:val="clear" w:color="auto" w:fill="FFE599"/>
          </w:tcPr>
          <w:p w14:paraId="05BAC3D4" w14:textId="77777777" w:rsidR="00720D2D" w:rsidRPr="00070BA0" w:rsidRDefault="00720D2D" w:rsidP="007923DC">
            <w:pPr>
              <w:spacing w:after="0"/>
              <w:ind w:left="0"/>
              <w:jc w:val="left"/>
              <w:rPr>
                <w:rFonts w:ascii="Arial" w:hAnsi="Arial"/>
                <w:b/>
                <w:sz w:val="16"/>
                <w:szCs w:val="16"/>
                <w:lang w:val="en-US"/>
              </w:rPr>
            </w:pPr>
            <w:r w:rsidRPr="00070BA0">
              <w:rPr>
                <w:b/>
                <w:sz w:val="16"/>
                <w:szCs w:val="16"/>
                <w:lang w:val="en-US"/>
              </w:rPr>
              <w:t>Max field length</w:t>
            </w:r>
          </w:p>
        </w:tc>
        <w:tc>
          <w:tcPr>
            <w:tcW w:w="4111" w:type="dxa"/>
            <w:shd w:val="clear" w:color="auto" w:fill="FFE599"/>
            <w:vAlign w:val="center"/>
          </w:tcPr>
          <w:p w14:paraId="68F751F6" w14:textId="77777777" w:rsidR="00720D2D" w:rsidRPr="00070BA0" w:rsidRDefault="00720D2D" w:rsidP="007923DC">
            <w:pPr>
              <w:spacing w:after="0"/>
              <w:ind w:left="0"/>
              <w:jc w:val="left"/>
              <w:rPr>
                <w:rFonts w:ascii="Arial" w:hAnsi="Arial"/>
                <w:b/>
                <w:sz w:val="16"/>
                <w:szCs w:val="16"/>
                <w:lang w:val="en-US"/>
              </w:rPr>
            </w:pPr>
            <w:r w:rsidRPr="00070BA0">
              <w:rPr>
                <w:b/>
                <w:sz w:val="16"/>
                <w:szCs w:val="16"/>
                <w:lang w:val="en-US"/>
              </w:rPr>
              <w:t>Notes</w:t>
            </w:r>
          </w:p>
        </w:tc>
      </w:tr>
      <w:tr w:rsidR="00720D2D" w:rsidRPr="000961F5" w14:paraId="71E5FA9C" w14:textId="77777777" w:rsidTr="002B0661">
        <w:tc>
          <w:tcPr>
            <w:tcW w:w="489" w:type="dxa"/>
            <w:shd w:val="clear" w:color="auto" w:fill="auto"/>
          </w:tcPr>
          <w:p w14:paraId="51C7A332" w14:textId="77777777" w:rsidR="00720D2D" w:rsidRPr="00070BA0" w:rsidRDefault="00720D2D" w:rsidP="007923DC">
            <w:pPr>
              <w:spacing w:after="0"/>
              <w:ind w:left="0"/>
              <w:jc w:val="left"/>
              <w:rPr>
                <w:rFonts w:ascii="Arial" w:hAnsi="Arial"/>
                <w:sz w:val="16"/>
                <w:szCs w:val="16"/>
                <w:lang w:val="en-US"/>
              </w:rPr>
            </w:pPr>
            <w:r w:rsidRPr="00070BA0">
              <w:rPr>
                <w:sz w:val="16"/>
                <w:szCs w:val="16"/>
                <w:lang w:val="en-US"/>
              </w:rPr>
              <w:t>14</w:t>
            </w:r>
          </w:p>
        </w:tc>
        <w:tc>
          <w:tcPr>
            <w:tcW w:w="3050" w:type="dxa"/>
            <w:shd w:val="clear" w:color="auto" w:fill="auto"/>
          </w:tcPr>
          <w:p w14:paraId="72CC8FE6" w14:textId="0EEEAFF1" w:rsidR="00720D2D" w:rsidRPr="00070BA0" w:rsidRDefault="00720D2D" w:rsidP="007923DC">
            <w:pPr>
              <w:spacing w:after="0"/>
              <w:ind w:left="0"/>
              <w:jc w:val="left"/>
              <w:rPr>
                <w:rFonts w:ascii="Arial" w:hAnsi="Arial"/>
                <w:sz w:val="16"/>
                <w:szCs w:val="16"/>
                <w:lang w:val="en-US"/>
              </w:rPr>
            </w:pPr>
            <w:r w:rsidRPr="00070BA0">
              <w:rPr>
                <w:sz w:val="16"/>
                <w:szCs w:val="16"/>
                <w:lang w:val="en-US"/>
              </w:rPr>
              <w:t>[Security type holder] Type</w:t>
            </w:r>
          </w:p>
        </w:tc>
        <w:tc>
          <w:tcPr>
            <w:tcW w:w="1418" w:type="dxa"/>
            <w:shd w:val="clear" w:color="auto" w:fill="auto"/>
          </w:tcPr>
          <w:p w14:paraId="2CB9697C" w14:textId="75E070FC" w:rsidR="00720D2D" w:rsidRPr="00070BA0" w:rsidRDefault="00720D2D" w:rsidP="007923DC">
            <w:pPr>
              <w:spacing w:after="0"/>
              <w:ind w:left="0"/>
              <w:jc w:val="left"/>
              <w:rPr>
                <w:rFonts w:ascii="Arial" w:hAnsi="Arial"/>
                <w:sz w:val="16"/>
                <w:szCs w:val="16"/>
                <w:lang w:val="en-US"/>
              </w:rPr>
            </w:pPr>
            <w:commentRangeStart w:id="521"/>
            <w:r w:rsidRPr="00070BA0">
              <w:rPr>
                <w:sz w:val="16"/>
                <w:szCs w:val="16"/>
                <w:lang w:val="en-US"/>
              </w:rPr>
              <w:t>List (single selection)</w:t>
            </w:r>
            <w:commentRangeEnd w:id="521"/>
            <w:r w:rsidR="00917052" w:rsidRPr="00070BA0">
              <w:rPr>
                <w:rStyle w:val="CommentReference"/>
                <w:rFonts w:eastAsia="PMingLiU"/>
              </w:rPr>
              <w:commentReference w:id="521"/>
            </w:r>
          </w:p>
        </w:tc>
        <w:tc>
          <w:tcPr>
            <w:tcW w:w="1417" w:type="dxa"/>
            <w:shd w:val="clear" w:color="auto" w:fill="auto"/>
          </w:tcPr>
          <w:p w14:paraId="6010887F" w14:textId="3E5B7BD8" w:rsidR="00720D2D" w:rsidRPr="00070BA0" w:rsidRDefault="00720D2D" w:rsidP="007923DC">
            <w:pPr>
              <w:spacing w:after="0"/>
              <w:ind w:left="0"/>
              <w:jc w:val="left"/>
              <w:rPr>
                <w:rFonts w:ascii="Arial" w:hAnsi="Arial"/>
                <w:sz w:val="16"/>
                <w:szCs w:val="16"/>
                <w:lang w:val="en-US"/>
              </w:rPr>
            </w:pPr>
            <w:r w:rsidRPr="00070BA0">
              <w:rPr>
                <w:sz w:val="16"/>
                <w:szCs w:val="16"/>
                <w:lang w:val="en-US"/>
              </w:rPr>
              <w:t>40 (for free text)</w:t>
            </w:r>
          </w:p>
        </w:tc>
        <w:tc>
          <w:tcPr>
            <w:tcW w:w="4111" w:type="dxa"/>
            <w:shd w:val="clear" w:color="auto" w:fill="auto"/>
          </w:tcPr>
          <w:p w14:paraId="755150CB" w14:textId="77777777" w:rsidR="00720D2D" w:rsidRPr="00070BA0" w:rsidRDefault="00720D2D" w:rsidP="007923DC">
            <w:pPr>
              <w:spacing w:after="0"/>
              <w:ind w:left="0"/>
              <w:jc w:val="left"/>
              <w:rPr>
                <w:rFonts w:ascii="Arial" w:hAnsi="Arial"/>
                <w:sz w:val="16"/>
                <w:szCs w:val="16"/>
                <w:lang w:val="en-US"/>
              </w:rPr>
            </w:pPr>
            <w:r w:rsidRPr="00070BA0">
              <w:rPr>
                <w:sz w:val="16"/>
                <w:szCs w:val="16"/>
                <w:lang w:val="en-US"/>
              </w:rPr>
              <w:t>With the following choices in the specified order:</w:t>
            </w:r>
          </w:p>
          <w:p w14:paraId="4B9561B9" w14:textId="77777777" w:rsidR="00720D2D" w:rsidRPr="00070BA0" w:rsidRDefault="00720D2D" w:rsidP="007923DC">
            <w:pPr>
              <w:spacing w:after="0"/>
              <w:ind w:left="0"/>
              <w:jc w:val="left"/>
              <w:rPr>
                <w:rFonts w:ascii="Arial" w:hAnsi="Arial"/>
                <w:sz w:val="16"/>
                <w:szCs w:val="16"/>
                <w:lang w:val="en-US"/>
              </w:rPr>
            </w:pPr>
          </w:p>
          <w:p w14:paraId="3CD2D84A" w14:textId="77777777" w:rsidR="00720D2D" w:rsidRPr="00070BA0" w:rsidRDefault="00720D2D" w:rsidP="007923DC">
            <w:pPr>
              <w:spacing w:after="0"/>
              <w:ind w:left="0"/>
              <w:contextualSpacing/>
              <w:jc w:val="left"/>
              <w:rPr>
                <w:rFonts w:ascii="Arial" w:hAnsi="Arial"/>
                <w:sz w:val="16"/>
                <w:szCs w:val="16"/>
                <w:lang w:val="en-US"/>
              </w:rPr>
            </w:pPr>
            <w:r w:rsidRPr="00070BA0">
              <w:rPr>
                <w:sz w:val="16"/>
                <w:szCs w:val="16"/>
                <w:lang w:val="en-US"/>
              </w:rPr>
              <w:t>- Controlling Shareholder</w:t>
            </w:r>
          </w:p>
          <w:p w14:paraId="0E1F7D25" w14:textId="063EF408" w:rsidR="00917052" w:rsidRPr="00070BA0" w:rsidRDefault="00917052" w:rsidP="007923DC">
            <w:pPr>
              <w:spacing w:after="0"/>
              <w:ind w:left="0"/>
              <w:contextualSpacing/>
              <w:jc w:val="left"/>
              <w:rPr>
                <w:rFonts w:ascii="Arial" w:hAnsi="Arial"/>
                <w:sz w:val="16"/>
                <w:szCs w:val="16"/>
                <w:lang w:val="en-US"/>
              </w:rPr>
            </w:pPr>
            <w:r w:rsidRPr="00070BA0">
              <w:rPr>
                <w:sz w:val="16"/>
                <w:szCs w:val="16"/>
                <w:lang w:val="en-US"/>
              </w:rPr>
              <w:t>- Existing Shareholder</w:t>
            </w:r>
          </w:p>
          <w:p w14:paraId="38248BF5" w14:textId="777E6644" w:rsidR="00917052" w:rsidRPr="00070BA0" w:rsidRDefault="00917052" w:rsidP="007923DC">
            <w:pPr>
              <w:spacing w:after="0"/>
              <w:ind w:left="0"/>
              <w:contextualSpacing/>
              <w:jc w:val="left"/>
              <w:rPr>
                <w:rFonts w:ascii="Arial" w:hAnsi="Arial"/>
                <w:sz w:val="16"/>
                <w:szCs w:val="16"/>
                <w:lang w:val="en-US"/>
              </w:rPr>
            </w:pPr>
            <w:r w:rsidRPr="00070BA0">
              <w:rPr>
                <w:sz w:val="16"/>
                <w:szCs w:val="16"/>
                <w:lang w:val="en-US"/>
              </w:rPr>
              <w:t>- Directors</w:t>
            </w:r>
          </w:p>
          <w:p w14:paraId="7FC05FCD" w14:textId="77777777" w:rsidR="00720D2D" w:rsidRPr="00070BA0" w:rsidRDefault="00720D2D" w:rsidP="007923DC">
            <w:pPr>
              <w:spacing w:after="0"/>
              <w:ind w:left="0"/>
              <w:contextualSpacing/>
              <w:jc w:val="left"/>
              <w:rPr>
                <w:rFonts w:ascii="Arial" w:hAnsi="Arial"/>
                <w:sz w:val="16"/>
                <w:szCs w:val="16"/>
                <w:lang w:val="en-US"/>
              </w:rPr>
            </w:pPr>
            <w:r w:rsidRPr="00070BA0">
              <w:rPr>
                <w:sz w:val="16"/>
                <w:szCs w:val="16"/>
                <w:lang w:val="en-US"/>
              </w:rPr>
              <w:t xml:space="preserve">- Cornerstone investor </w:t>
            </w:r>
          </w:p>
          <w:p w14:paraId="12284246" w14:textId="56AAD087" w:rsidR="00720D2D" w:rsidRPr="00070BA0" w:rsidRDefault="00720D2D" w:rsidP="007923DC">
            <w:pPr>
              <w:spacing w:after="0"/>
              <w:ind w:left="0"/>
              <w:contextualSpacing/>
              <w:jc w:val="left"/>
              <w:rPr>
                <w:rFonts w:ascii="Arial" w:hAnsi="Arial"/>
                <w:sz w:val="16"/>
                <w:szCs w:val="16"/>
                <w:lang w:val="en-US"/>
              </w:rPr>
            </w:pPr>
            <w:r w:rsidRPr="00070BA0">
              <w:rPr>
                <w:sz w:val="16"/>
                <w:szCs w:val="16"/>
                <w:lang w:val="en-US"/>
              </w:rPr>
              <w:t>- Pre-IPO investor</w:t>
            </w:r>
          </w:p>
          <w:p w14:paraId="1AC466F5" w14:textId="56FB1379" w:rsidR="00720D2D" w:rsidRPr="00070BA0" w:rsidRDefault="00720D2D" w:rsidP="007923DC">
            <w:pPr>
              <w:spacing w:after="0"/>
              <w:ind w:left="0"/>
              <w:contextualSpacing/>
              <w:jc w:val="left"/>
              <w:rPr>
                <w:rFonts w:ascii="Arial" w:hAnsi="Arial"/>
                <w:sz w:val="16"/>
                <w:szCs w:val="16"/>
                <w:lang w:val="en-US"/>
              </w:rPr>
            </w:pPr>
            <w:r w:rsidRPr="00070BA0">
              <w:rPr>
                <w:sz w:val="16"/>
                <w:szCs w:val="16"/>
                <w:lang w:val="en-US"/>
              </w:rPr>
              <w:t>- Cornerstone investor</w:t>
            </w:r>
          </w:p>
          <w:p w14:paraId="7BAE89B6" w14:textId="77777777" w:rsidR="00720D2D" w:rsidRPr="00070BA0" w:rsidRDefault="00720D2D" w:rsidP="007923DC">
            <w:pPr>
              <w:spacing w:after="0"/>
              <w:ind w:left="0"/>
              <w:jc w:val="left"/>
              <w:rPr>
                <w:rFonts w:ascii="Arial" w:hAnsi="Arial"/>
                <w:sz w:val="16"/>
                <w:szCs w:val="16"/>
                <w:lang w:val="en-US"/>
              </w:rPr>
            </w:pPr>
            <w:r w:rsidRPr="00070BA0">
              <w:rPr>
                <w:sz w:val="16"/>
                <w:szCs w:val="16"/>
                <w:lang w:val="en-US"/>
              </w:rPr>
              <w:t>- Others (please fill in) [prompt free text]</w:t>
            </w:r>
          </w:p>
        </w:tc>
      </w:tr>
      <w:tr w:rsidR="00720D2D" w:rsidRPr="000961F5" w14:paraId="3DA4382E" w14:textId="77777777" w:rsidTr="002B0661">
        <w:tc>
          <w:tcPr>
            <w:tcW w:w="489" w:type="dxa"/>
            <w:shd w:val="clear" w:color="auto" w:fill="auto"/>
          </w:tcPr>
          <w:p w14:paraId="1ECC174E" w14:textId="77777777" w:rsidR="00720D2D" w:rsidRPr="00070BA0" w:rsidRDefault="00720D2D" w:rsidP="007923DC">
            <w:pPr>
              <w:spacing w:after="0"/>
              <w:ind w:left="0"/>
              <w:jc w:val="left"/>
              <w:rPr>
                <w:rFonts w:ascii="Arial" w:hAnsi="Arial"/>
                <w:sz w:val="16"/>
                <w:szCs w:val="16"/>
                <w:lang w:val="en-US"/>
              </w:rPr>
            </w:pPr>
            <w:r w:rsidRPr="00070BA0">
              <w:rPr>
                <w:sz w:val="16"/>
                <w:szCs w:val="16"/>
                <w:lang w:val="en-US"/>
              </w:rPr>
              <w:t>15</w:t>
            </w:r>
          </w:p>
        </w:tc>
        <w:tc>
          <w:tcPr>
            <w:tcW w:w="3050" w:type="dxa"/>
            <w:shd w:val="clear" w:color="auto" w:fill="auto"/>
          </w:tcPr>
          <w:p w14:paraId="16A6BCB7" w14:textId="7926F034" w:rsidR="00720D2D" w:rsidRPr="00070BA0" w:rsidRDefault="00720D2D" w:rsidP="007923DC">
            <w:pPr>
              <w:spacing w:after="0"/>
              <w:ind w:left="0"/>
              <w:jc w:val="left"/>
              <w:rPr>
                <w:rFonts w:ascii="Arial" w:hAnsi="Arial"/>
                <w:sz w:val="16"/>
                <w:szCs w:val="16"/>
                <w:lang w:val="en-US"/>
              </w:rPr>
            </w:pPr>
            <w:r w:rsidRPr="00070BA0">
              <w:rPr>
                <w:sz w:val="16"/>
                <w:szCs w:val="16"/>
                <w:lang w:val="en-US"/>
              </w:rPr>
              <w:t>Name of [Security type holder]</w:t>
            </w:r>
          </w:p>
        </w:tc>
        <w:tc>
          <w:tcPr>
            <w:tcW w:w="1418" w:type="dxa"/>
            <w:shd w:val="clear" w:color="auto" w:fill="auto"/>
          </w:tcPr>
          <w:p w14:paraId="15A286DC" w14:textId="77777777" w:rsidR="00720D2D" w:rsidRPr="00070BA0" w:rsidRDefault="00720D2D" w:rsidP="007923DC">
            <w:pPr>
              <w:spacing w:after="0"/>
              <w:ind w:left="0"/>
              <w:jc w:val="left"/>
              <w:rPr>
                <w:rFonts w:ascii="Arial" w:hAnsi="Arial"/>
                <w:sz w:val="16"/>
                <w:szCs w:val="16"/>
                <w:lang w:val="en-US"/>
              </w:rPr>
            </w:pPr>
            <w:r w:rsidRPr="00070BA0">
              <w:rPr>
                <w:sz w:val="16"/>
                <w:szCs w:val="16"/>
                <w:lang w:val="en-US"/>
              </w:rPr>
              <w:t>Text string</w:t>
            </w:r>
          </w:p>
        </w:tc>
        <w:tc>
          <w:tcPr>
            <w:tcW w:w="1417" w:type="dxa"/>
            <w:shd w:val="clear" w:color="auto" w:fill="auto"/>
          </w:tcPr>
          <w:p w14:paraId="171C5940" w14:textId="77777777" w:rsidR="00720D2D" w:rsidRPr="00070BA0" w:rsidRDefault="00720D2D" w:rsidP="007923DC">
            <w:pPr>
              <w:spacing w:after="0"/>
              <w:ind w:left="0"/>
              <w:jc w:val="left"/>
              <w:rPr>
                <w:rFonts w:ascii="Arial" w:hAnsi="Arial"/>
                <w:sz w:val="16"/>
                <w:szCs w:val="16"/>
                <w:lang w:val="en-US"/>
              </w:rPr>
            </w:pPr>
            <w:r w:rsidRPr="00070BA0">
              <w:rPr>
                <w:sz w:val="16"/>
                <w:szCs w:val="16"/>
                <w:lang w:val="en-US"/>
              </w:rPr>
              <w:t>LONG TEXT</w:t>
            </w:r>
          </w:p>
        </w:tc>
        <w:tc>
          <w:tcPr>
            <w:tcW w:w="4111" w:type="dxa"/>
            <w:shd w:val="clear" w:color="auto" w:fill="auto"/>
          </w:tcPr>
          <w:p w14:paraId="3598AFFC" w14:textId="77777777" w:rsidR="00720D2D" w:rsidRPr="00070BA0" w:rsidRDefault="00720D2D" w:rsidP="007923DC">
            <w:pPr>
              <w:spacing w:after="0"/>
              <w:ind w:left="0"/>
              <w:jc w:val="left"/>
              <w:rPr>
                <w:rFonts w:ascii="Arial" w:hAnsi="Arial"/>
                <w:sz w:val="16"/>
                <w:szCs w:val="16"/>
                <w:lang w:val="en-US"/>
              </w:rPr>
            </w:pPr>
          </w:p>
        </w:tc>
      </w:tr>
      <w:tr w:rsidR="00720D2D" w:rsidRPr="000961F5" w14:paraId="200941FB" w14:textId="77777777" w:rsidTr="002B0661">
        <w:tc>
          <w:tcPr>
            <w:tcW w:w="489" w:type="dxa"/>
            <w:shd w:val="clear" w:color="auto" w:fill="auto"/>
          </w:tcPr>
          <w:p w14:paraId="600C0A2F" w14:textId="77777777" w:rsidR="00720D2D" w:rsidRPr="00070BA0" w:rsidRDefault="00720D2D" w:rsidP="007923DC">
            <w:pPr>
              <w:spacing w:after="0"/>
              <w:ind w:left="0"/>
              <w:jc w:val="left"/>
              <w:rPr>
                <w:rFonts w:ascii="Arial" w:hAnsi="Arial"/>
                <w:sz w:val="16"/>
                <w:szCs w:val="16"/>
                <w:lang w:val="en-US"/>
              </w:rPr>
            </w:pPr>
            <w:r w:rsidRPr="00070BA0">
              <w:rPr>
                <w:sz w:val="16"/>
                <w:szCs w:val="16"/>
                <w:lang w:val="en-US"/>
              </w:rPr>
              <w:lastRenderedPageBreak/>
              <w:t>16</w:t>
            </w:r>
          </w:p>
        </w:tc>
        <w:tc>
          <w:tcPr>
            <w:tcW w:w="3050" w:type="dxa"/>
            <w:shd w:val="clear" w:color="auto" w:fill="auto"/>
          </w:tcPr>
          <w:p w14:paraId="48EFA63C" w14:textId="65DA06A1" w:rsidR="00720D2D" w:rsidRPr="00070BA0" w:rsidRDefault="00720D2D" w:rsidP="00431802">
            <w:pPr>
              <w:spacing w:after="0"/>
              <w:ind w:left="0"/>
              <w:jc w:val="left"/>
              <w:rPr>
                <w:rFonts w:ascii="Arial" w:hAnsi="Arial"/>
                <w:sz w:val="16"/>
                <w:szCs w:val="16"/>
                <w:lang w:val="en-US"/>
              </w:rPr>
            </w:pPr>
            <w:r w:rsidRPr="00070BA0">
              <w:rPr>
                <w:sz w:val="16"/>
                <w:szCs w:val="16"/>
                <w:lang w:val="en-US"/>
              </w:rPr>
              <w:t>Number of [Security type] Subject to Lock-up Undertaking Upon Listing</w:t>
            </w:r>
          </w:p>
        </w:tc>
        <w:tc>
          <w:tcPr>
            <w:tcW w:w="1418" w:type="dxa"/>
            <w:shd w:val="clear" w:color="auto" w:fill="auto"/>
          </w:tcPr>
          <w:p w14:paraId="2CC91A9F" w14:textId="77777777" w:rsidR="00720D2D" w:rsidRPr="00070BA0" w:rsidRDefault="00720D2D" w:rsidP="007923DC">
            <w:pPr>
              <w:spacing w:after="0"/>
              <w:ind w:left="0"/>
              <w:jc w:val="left"/>
              <w:rPr>
                <w:rFonts w:ascii="Arial" w:hAnsi="Arial"/>
                <w:sz w:val="16"/>
                <w:szCs w:val="16"/>
                <w:lang w:val="en-US"/>
              </w:rPr>
            </w:pPr>
            <w:r w:rsidRPr="00070BA0">
              <w:rPr>
                <w:sz w:val="16"/>
                <w:szCs w:val="16"/>
                <w:lang w:val="en-US"/>
              </w:rPr>
              <w:t>0</w:t>
            </w:r>
          </w:p>
        </w:tc>
        <w:tc>
          <w:tcPr>
            <w:tcW w:w="1417" w:type="dxa"/>
            <w:shd w:val="clear" w:color="auto" w:fill="auto"/>
          </w:tcPr>
          <w:p w14:paraId="3A0F22E6" w14:textId="77777777" w:rsidR="00720D2D" w:rsidRPr="00070BA0" w:rsidRDefault="00720D2D" w:rsidP="007923DC">
            <w:pPr>
              <w:spacing w:after="0"/>
              <w:ind w:left="0"/>
              <w:jc w:val="left"/>
              <w:rPr>
                <w:rFonts w:ascii="Arial" w:hAnsi="Arial"/>
                <w:sz w:val="16"/>
                <w:szCs w:val="16"/>
                <w:lang w:val="en-US"/>
              </w:rPr>
            </w:pPr>
            <w:r w:rsidRPr="00070BA0">
              <w:rPr>
                <w:sz w:val="16"/>
                <w:szCs w:val="16"/>
                <w:lang w:val="en-US"/>
              </w:rPr>
              <w:t>Integer</w:t>
            </w:r>
          </w:p>
        </w:tc>
        <w:tc>
          <w:tcPr>
            <w:tcW w:w="4111" w:type="dxa"/>
            <w:shd w:val="clear" w:color="auto" w:fill="auto"/>
          </w:tcPr>
          <w:p w14:paraId="71BAA2ED" w14:textId="783D458C" w:rsidR="00720D2D" w:rsidRPr="00070BA0" w:rsidRDefault="00720D2D" w:rsidP="004F251A">
            <w:pPr>
              <w:pStyle w:val="ListParagraph"/>
              <w:numPr>
                <w:ilvl w:val="0"/>
                <w:numId w:val="9"/>
              </w:numPr>
              <w:spacing w:after="0"/>
              <w:ind w:leftChars="0" w:left="234" w:hanging="234"/>
              <w:jc w:val="left"/>
              <w:rPr>
                <w:rFonts w:ascii="Arial" w:hAnsi="Arial"/>
                <w:sz w:val="16"/>
                <w:szCs w:val="16"/>
                <w:lang w:val="en-US"/>
              </w:rPr>
            </w:pPr>
            <w:r w:rsidRPr="00070BA0">
              <w:rPr>
                <w:sz w:val="16"/>
                <w:szCs w:val="16"/>
                <w:lang w:val="en-US"/>
              </w:rPr>
              <w:t>Must be &lt; Total Issued Share Capital Upon Listing</w:t>
            </w:r>
            <w:r w:rsidRPr="00070BA0">
              <w:rPr>
                <w:sz w:val="16"/>
                <w:szCs w:val="16"/>
              </w:rPr>
              <w:t xml:space="preserve"> </w:t>
            </w:r>
            <w:r w:rsidRPr="00070BA0">
              <w:rPr>
                <w:b/>
                <w:sz w:val="16"/>
                <w:szCs w:val="16"/>
              </w:rPr>
              <w:t>[</w:t>
            </w:r>
            <w:r w:rsidRPr="00070BA0">
              <w:rPr>
                <w:b/>
                <w:sz w:val="16"/>
                <w:szCs w:val="16"/>
                <w:lang w:val="en-US"/>
              </w:rPr>
              <w:t>Institutional Offer Sizing #8]</w:t>
            </w:r>
          </w:p>
        </w:tc>
      </w:tr>
      <w:tr w:rsidR="00720D2D" w:rsidRPr="000961F5" w14:paraId="039027E4" w14:textId="77777777" w:rsidTr="002B0661">
        <w:tc>
          <w:tcPr>
            <w:tcW w:w="489" w:type="dxa"/>
            <w:shd w:val="clear" w:color="auto" w:fill="auto"/>
          </w:tcPr>
          <w:p w14:paraId="1E34F29B" w14:textId="77777777" w:rsidR="00720D2D" w:rsidRPr="00070BA0" w:rsidRDefault="00720D2D" w:rsidP="007923DC">
            <w:pPr>
              <w:spacing w:after="0"/>
              <w:ind w:left="0"/>
              <w:jc w:val="left"/>
              <w:rPr>
                <w:rFonts w:ascii="Arial" w:hAnsi="Arial"/>
                <w:sz w:val="16"/>
                <w:szCs w:val="16"/>
                <w:lang w:val="en-US"/>
              </w:rPr>
            </w:pPr>
            <w:r w:rsidRPr="00070BA0">
              <w:rPr>
                <w:sz w:val="16"/>
                <w:szCs w:val="16"/>
                <w:lang w:val="en-US"/>
              </w:rPr>
              <w:t>17</w:t>
            </w:r>
          </w:p>
        </w:tc>
        <w:tc>
          <w:tcPr>
            <w:tcW w:w="3050" w:type="dxa"/>
            <w:shd w:val="clear" w:color="auto" w:fill="auto"/>
          </w:tcPr>
          <w:p w14:paraId="704BF587" w14:textId="1E908C30" w:rsidR="00720D2D" w:rsidRPr="00070BA0" w:rsidRDefault="00720D2D" w:rsidP="00431802">
            <w:pPr>
              <w:spacing w:after="0"/>
              <w:ind w:left="0"/>
              <w:jc w:val="left"/>
              <w:rPr>
                <w:rFonts w:ascii="Arial" w:hAnsi="Arial"/>
                <w:sz w:val="16"/>
                <w:szCs w:val="16"/>
                <w:lang w:val="en-US"/>
              </w:rPr>
            </w:pPr>
            <w:r w:rsidRPr="00070BA0">
              <w:rPr>
                <w:sz w:val="16"/>
                <w:szCs w:val="16"/>
                <w:lang w:val="en-US"/>
              </w:rPr>
              <w:t>[Security type] Subject to Lock-up Undertaking Upon Listing as a Percentage of Total Issued Capital</w:t>
            </w:r>
          </w:p>
        </w:tc>
        <w:tc>
          <w:tcPr>
            <w:tcW w:w="1418" w:type="dxa"/>
            <w:shd w:val="clear" w:color="auto" w:fill="auto"/>
          </w:tcPr>
          <w:p w14:paraId="2D17385A" w14:textId="77777777" w:rsidR="00720D2D" w:rsidRPr="00070BA0" w:rsidRDefault="00720D2D" w:rsidP="007923DC">
            <w:pPr>
              <w:spacing w:after="0"/>
              <w:ind w:left="0"/>
              <w:jc w:val="left"/>
              <w:rPr>
                <w:rFonts w:ascii="Arial" w:hAnsi="Arial"/>
                <w:sz w:val="16"/>
                <w:szCs w:val="16"/>
                <w:lang w:val="en-US"/>
              </w:rPr>
            </w:pPr>
            <w:r w:rsidRPr="00070BA0">
              <w:rPr>
                <w:sz w:val="16"/>
                <w:szCs w:val="16"/>
                <w:lang w:val="en-US"/>
              </w:rPr>
              <w:t>[non-editable data field]</w:t>
            </w:r>
          </w:p>
        </w:tc>
        <w:tc>
          <w:tcPr>
            <w:tcW w:w="1417" w:type="dxa"/>
            <w:shd w:val="clear" w:color="auto" w:fill="auto"/>
          </w:tcPr>
          <w:p w14:paraId="6ED9955B" w14:textId="77777777" w:rsidR="00720D2D" w:rsidRPr="00070BA0" w:rsidRDefault="00720D2D" w:rsidP="007923DC">
            <w:pPr>
              <w:spacing w:after="0"/>
              <w:ind w:left="0"/>
              <w:jc w:val="left"/>
              <w:rPr>
                <w:rFonts w:ascii="Arial" w:hAnsi="Arial"/>
                <w:sz w:val="16"/>
                <w:szCs w:val="16"/>
                <w:lang w:val="en-US"/>
              </w:rPr>
            </w:pPr>
            <w:r w:rsidRPr="00070BA0">
              <w:rPr>
                <w:sz w:val="16"/>
                <w:szCs w:val="16"/>
                <w:lang w:val="en-US"/>
              </w:rPr>
              <w:t>Percentage (4,2)</w:t>
            </w:r>
          </w:p>
        </w:tc>
        <w:tc>
          <w:tcPr>
            <w:tcW w:w="4111" w:type="dxa"/>
            <w:shd w:val="clear" w:color="auto" w:fill="auto"/>
          </w:tcPr>
          <w:p w14:paraId="185B25E1" w14:textId="2E90FB04" w:rsidR="00720D2D" w:rsidRPr="00070BA0" w:rsidRDefault="00720D2D" w:rsidP="00B71FDC">
            <w:pPr>
              <w:pStyle w:val="ListParagraph"/>
              <w:numPr>
                <w:ilvl w:val="0"/>
                <w:numId w:val="9"/>
              </w:numPr>
              <w:spacing w:after="0"/>
              <w:ind w:leftChars="0" w:left="234" w:hanging="234"/>
              <w:jc w:val="left"/>
              <w:rPr>
                <w:rFonts w:ascii="Arial" w:eastAsia="PMingLiU" w:hAnsi="Arial"/>
                <w:sz w:val="16"/>
                <w:szCs w:val="16"/>
                <w:lang w:val="en-US" w:eastAsia="en-GB"/>
              </w:rPr>
            </w:pPr>
            <w:r w:rsidRPr="00070BA0">
              <w:rPr>
                <w:sz w:val="16"/>
                <w:szCs w:val="16"/>
                <w:lang w:val="en-US"/>
              </w:rPr>
              <w:t xml:space="preserve">Hidden if Securities to be Listed </w:t>
            </w:r>
            <w:r w:rsidRPr="00070BA0">
              <w:rPr>
                <w:b/>
                <w:sz w:val="16"/>
                <w:szCs w:val="16"/>
                <w:lang w:val="en-US"/>
              </w:rPr>
              <w:t>[IPO Initiation Field #17]</w:t>
            </w:r>
            <w:r w:rsidRPr="00070BA0">
              <w:rPr>
                <w:sz w:val="16"/>
                <w:szCs w:val="16"/>
                <w:lang w:val="en-US"/>
              </w:rPr>
              <w:t xml:space="preserve"> = Ordinary Shares (H shares) or Ordinary shares (conversion from B to H shares)</w:t>
            </w:r>
          </w:p>
          <w:p w14:paraId="2C43BAE5" w14:textId="2A5ED452" w:rsidR="00720D2D" w:rsidRPr="00070BA0" w:rsidRDefault="00720D2D" w:rsidP="007923DC">
            <w:pPr>
              <w:pStyle w:val="ListParagraph"/>
              <w:numPr>
                <w:ilvl w:val="0"/>
                <w:numId w:val="9"/>
              </w:numPr>
              <w:spacing w:after="0"/>
              <w:ind w:leftChars="0" w:left="234" w:hanging="234"/>
              <w:jc w:val="left"/>
              <w:rPr>
                <w:rFonts w:ascii="Arial" w:hAnsi="Arial"/>
                <w:sz w:val="16"/>
                <w:szCs w:val="16"/>
                <w:lang w:val="en-US"/>
              </w:rPr>
            </w:pPr>
            <w:r w:rsidRPr="00070BA0">
              <w:rPr>
                <w:sz w:val="16"/>
                <w:szCs w:val="16"/>
                <w:lang w:val="en-US"/>
              </w:rPr>
              <w:t>Calculated as Field #16 / Total Issued Share Capital Upon Listing</w:t>
            </w:r>
            <w:r w:rsidRPr="00070BA0">
              <w:rPr>
                <w:sz w:val="16"/>
                <w:szCs w:val="16"/>
              </w:rPr>
              <w:t xml:space="preserve"> </w:t>
            </w:r>
            <w:r w:rsidRPr="00070BA0">
              <w:rPr>
                <w:b/>
                <w:sz w:val="16"/>
                <w:szCs w:val="16"/>
              </w:rPr>
              <w:t>[</w:t>
            </w:r>
            <w:r w:rsidRPr="00070BA0">
              <w:rPr>
                <w:b/>
                <w:sz w:val="16"/>
                <w:szCs w:val="16"/>
                <w:lang w:val="en-US"/>
              </w:rPr>
              <w:t>Institutional Offer Sizing Field #8]</w:t>
            </w:r>
          </w:p>
          <w:p w14:paraId="3D65C054" w14:textId="1F0D1493" w:rsidR="00720D2D" w:rsidRPr="00070BA0" w:rsidRDefault="00720D2D" w:rsidP="002B0661">
            <w:pPr>
              <w:pStyle w:val="ListParagraph"/>
              <w:numPr>
                <w:ilvl w:val="0"/>
                <w:numId w:val="9"/>
              </w:numPr>
              <w:spacing w:after="0"/>
              <w:ind w:leftChars="0" w:left="234" w:hanging="234"/>
              <w:jc w:val="left"/>
              <w:rPr>
                <w:rFonts w:ascii="Arial" w:hAnsi="Arial"/>
                <w:sz w:val="16"/>
                <w:szCs w:val="16"/>
                <w:lang w:val="en-US"/>
              </w:rPr>
            </w:pPr>
            <w:r w:rsidRPr="00070BA0">
              <w:rPr>
                <w:sz w:val="16"/>
                <w:szCs w:val="16"/>
                <w:lang w:val="en-US"/>
              </w:rPr>
              <w:t>Must be &lt; 100%</w:t>
            </w:r>
          </w:p>
        </w:tc>
      </w:tr>
      <w:tr w:rsidR="00720D2D" w:rsidRPr="000961F5" w14:paraId="1451A15C" w14:textId="77777777" w:rsidTr="002B0661">
        <w:tc>
          <w:tcPr>
            <w:tcW w:w="489" w:type="dxa"/>
            <w:shd w:val="clear" w:color="auto" w:fill="auto"/>
          </w:tcPr>
          <w:p w14:paraId="4C571358" w14:textId="77777777" w:rsidR="00720D2D" w:rsidRPr="00070BA0" w:rsidRDefault="00720D2D" w:rsidP="007923DC">
            <w:pPr>
              <w:spacing w:after="0"/>
              <w:ind w:left="0"/>
              <w:jc w:val="left"/>
              <w:rPr>
                <w:rFonts w:ascii="Arial" w:hAnsi="Arial"/>
                <w:sz w:val="16"/>
                <w:szCs w:val="16"/>
                <w:lang w:val="en-US"/>
              </w:rPr>
            </w:pPr>
            <w:r w:rsidRPr="00070BA0">
              <w:rPr>
                <w:sz w:val="16"/>
                <w:szCs w:val="16"/>
                <w:lang w:val="en-US"/>
              </w:rPr>
              <w:t>17a</w:t>
            </w:r>
          </w:p>
        </w:tc>
        <w:tc>
          <w:tcPr>
            <w:tcW w:w="3050" w:type="dxa"/>
            <w:shd w:val="clear" w:color="auto" w:fill="auto"/>
          </w:tcPr>
          <w:p w14:paraId="438DF5AE" w14:textId="13042130" w:rsidR="00720D2D" w:rsidRPr="00070BA0" w:rsidRDefault="00720D2D" w:rsidP="007923DC">
            <w:pPr>
              <w:spacing w:after="0"/>
              <w:ind w:left="0"/>
              <w:jc w:val="left"/>
              <w:rPr>
                <w:rFonts w:ascii="Arial" w:hAnsi="Arial"/>
                <w:sz w:val="16"/>
                <w:szCs w:val="16"/>
                <w:lang w:val="en-US"/>
              </w:rPr>
            </w:pPr>
            <w:r w:rsidRPr="00070BA0">
              <w:rPr>
                <w:sz w:val="16"/>
                <w:szCs w:val="16"/>
                <w:lang w:val="en-US"/>
              </w:rPr>
              <w:t>[Security type] Subject to Lock-up Undertaking Upon Listing as a Percentage of H-Shares Issued</w:t>
            </w:r>
          </w:p>
        </w:tc>
        <w:tc>
          <w:tcPr>
            <w:tcW w:w="1418" w:type="dxa"/>
            <w:shd w:val="clear" w:color="auto" w:fill="auto"/>
          </w:tcPr>
          <w:p w14:paraId="3816DE77" w14:textId="77777777" w:rsidR="00720D2D" w:rsidRPr="00070BA0" w:rsidRDefault="00720D2D" w:rsidP="007923DC">
            <w:pPr>
              <w:spacing w:after="0"/>
              <w:ind w:left="0"/>
              <w:jc w:val="left"/>
              <w:rPr>
                <w:rFonts w:ascii="Arial" w:hAnsi="Arial"/>
                <w:sz w:val="16"/>
                <w:szCs w:val="16"/>
                <w:lang w:val="en-US"/>
              </w:rPr>
            </w:pPr>
            <w:r w:rsidRPr="00070BA0">
              <w:rPr>
                <w:sz w:val="16"/>
                <w:szCs w:val="16"/>
                <w:lang w:val="en-US"/>
              </w:rPr>
              <w:t>[non-editable data field]</w:t>
            </w:r>
          </w:p>
        </w:tc>
        <w:tc>
          <w:tcPr>
            <w:tcW w:w="1417" w:type="dxa"/>
            <w:shd w:val="clear" w:color="auto" w:fill="auto"/>
          </w:tcPr>
          <w:p w14:paraId="6061554B" w14:textId="77777777" w:rsidR="00720D2D" w:rsidRPr="00070BA0" w:rsidRDefault="00720D2D" w:rsidP="007923DC">
            <w:pPr>
              <w:spacing w:after="0"/>
              <w:ind w:left="0"/>
              <w:jc w:val="left"/>
              <w:rPr>
                <w:rFonts w:ascii="Arial" w:hAnsi="Arial"/>
                <w:sz w:val="16"/>
                <w:szCs w:val="16"/>
                <w:lang w:val="en-US"/>
              </w:rPr>
            </w:pPr>
            <w:r w:rsidRPr="00070BA0">
              <w:rPr>
                <w:sz w:val="16"/>
                <w:szCs w:val="16"/>
                <w:lang w:val="en-US"/>
              </w:rPr>
              <w:t>Percentage (4,2)</w:t>
            </w:r>
          </w:p>
        </w:tc>
        <w:tc>
          <w:tcPr>
            <w:tcW w:w="4111" w:type="dxa"/>
            <w:shd w:val="clear" w:color="auto" w:fill="auto"/>
          </w:tcPr>
          <w:p w14:paraId="62D2D9CD" w14:textId="77777777" w:rsidR="00720D2D" w:rsidRPr="00070BA0" w:rsidRDefault="00720D2D" w:rsidP="00D03637">
            <w:pPr>
              <w:pStyle w:val="ListParagraph"/>
              <w:numPr>
                <w:ilvl w:val="0"/>
                <w:numId w:val="9"/>
              </w:numPr>
              <w:spacing w:after="0"/>
              <w:ind w:leftChars="0" w:left="234" w:hanging="234"/>
              <w:jc w:val="left"/>
              <w:rPr>
                <w:rFonts w:ascii="Arial" w:eastAsia="PMingLiU" w:hAnsi="Arial"/>
                <w:sz w:val="16"/>
                <w:szCs w:val="16"/>
                <w:lang w:val="en-US" w:eastAsia="en-GB"/>
              </w:rPr>
            </w:pPr>
            <w:r w:rsidRPr="00070BA0">
              <w:rPr>
                <w:sz w:val="16"/>
                <w:szCs w:val="16"/>
                <w:lang w:val="en-US"/>
              </w:rPr>
              <w:t xml:space="preserve">Hidden if Securities to be Listed </w:t>
            </w:r>
            <w:r w:rsidRPr="00070BA0">
              <w:rPr>
                <w:b/>
                <w:sz w:val="16"/>
                <w:szCs w:val="16"/>
                <w:lang w:val="en-US"/>
              </w:rPr>
              <w:t>[IPO Initiation Field #17]</w:t>
            </w:r>
            <w:r w:rsidRPr="00070BA0">
              <w:rPr>
                <w:sz w:val="16"/>
                <w:szCs w:val="16"/>
                <w:lang w:val="en-US"/>
              </w:rPr>
              <w:t xml:space="preserve"> = !Ordinary Shares (H shares) or !Ordinary shares (conversion from B to H shares)</w:t>
            </w:r>
          </w:p>
          <w:p w14:paraId="4DFA7519" w14:textId="77777777" w:rsidR="00720D2D" w:rsidRPr="00070BA0" w:rsidRDefault="00720D2D" w:rsidP="002B0661">
            <w:pPr>
              <w:pStyle w:val="ListParagraph"/>
              <w:numPr>
                <w:ilvl w:val="0"/>
                <w:numId w:val="9"/>
              </w:numPr>
              <w:spacing w:after="0"/>
              <w:ind w:leftChars="0" w:left="234" w:hanging="234"/>
              <w:jc w:val="left"/>
              <w:rPr>
                <w:rFonts w:ascii="Arial" w:hAnsi="Arial"/>
                <w:sz w:val="16"/>
                <w:szCs w:val="16"/>
                <w:lang w:val="en-US"/>
              </w:rPr>
            </w:pPr>
            <w:r w:rsidRPr="00070BA0">
              <w:rPr>
                <w:sz w:val="16"/>
                <w:szCs w:val="16"/>
                <w:lang w:val="en-US"/>
              </w:rPr>
              <w:t xml:space="preserve">Calculated as Field #16 / Number of Offer Shares </w:t>
            </w:r>
            <w:r w:rsidRPr="00070BA0">
              <w:rPr>
                <w:b/>
                <w:sz w:val="16"/>
                <w:szCs w:val="16"/>
                <w:lang w:val="en-US"/>
              </w:rPr>
              <w:t>[IPO Initiation Field #31]</w:t>
            </w:r>
            <w:r w:rsidRPr="00070BA0">
              <w:rPr>
                <w:sz w:val="16"/>
                <w:szCs w:val="16"/>
                <w:lang w:val="en-US"/>
              </w:rPr>
              <w:t xml:space="preserve"> + Total Exercised Size Adjustment Option </w:t>
            </w:r>
            <w:r w:rsidRPr="00070BA0">
              <w:rPr>
                <w:b/>
                <w:sz w:val="16"/>
                <w:szCs w:val="16"/>
                <w:lang w:val="en-US"/>
              </w:rPr>
              <w:t>[Institutional Offer Sizing Field #5]</w:t>
            </w:r>
          </w:p>
          <w:p w14:paraId="1C6B21F1" w14:textId="77777777" w:rsidR="00720D2D" w:rsidRPr="00070BA0" w:rsidRDefault="00720D2D" w:rsidP="002B0661">
            <w:pPr>
              <w:pStyle w:val="ListParagraph"/>
              <w:numPr>
                <w:ilvl w:val="0"/>
                <w:numId w:val="9"/>
              </w:numPr>
              <w:spacing w:after="0"/>
              <w:ind w:leftChars="0" w:left="234" w:hanging="234"/>
              <w:jc w:val="left"/>
              <w:rPr>
                <w:rFonts w:ascii="Arial" w:hAnsi="Arial"/>
                <w:sz w:val="16"/>
                <w:szCs w:val="16"/>
                <w:lang w:val="en-US"/>
              </w:rPr>
            </w:pPr>
            <w:r w:rsidRPr="00070BA0">
              <w:rPr>
                <w:sz w:val="16"/>
                <w:szCs w:val="16"/>
                <w:lang w:val="en-US"/>
              </w:rPr>
              <w:t>Must be &lt; 100%</w:t>
            </w:r>
          </w:p>
          <w:p w14:paraId="27B36871" w14:textId="42784059" w:rsidR="00720D2D" w:rsidRPr="00070BA0" w:rsidRDefault="00720D2D" w:rsidP="00D03637">
            <w:pPr>
              <w:pStyle w:val="ListParagraph"/>
              <w:numPr>
                <w:ilvl w:val="0"/>
                <w:numId w:val="9"/>
              </w:numPr>
              <w:spacing w:after="0"/>
              <w:ind w:leftChars="0" w:left="234" w:hanging="234"/>
              <w:jc w:val="left"/>
              <w:rPr>
                <w:rFonts w:ascii="Arial" w:hAnsi="Arial"/>
                <w:sz w:val="16"/>
                <w:szCs w:val="16"/>
                <w:lang w:val="en-US"/>
              </w:rPr>
            </w:pPr>
          </w:p>
        </w:tc>
      </w:tr>
      <w:tr w:rsidR="00720D2D" w:rsidRPr="000961F5" w14:paraId="33C75644" w14:textId="77777777" w:rsidTr="002B0661">
        <w:tc>
          <w:tcPr>
            <w:tcW w:w="489" w:type="dxa"/>
            <w:shd w:val="clear" w:color="auto" w:fill="auto"/>
          </w:tcPr>
          <w:p w14:paraId="1AA80CDB" w14:textId="77777777" w:rsidR="00720D2D" w:rsidRPr="00070BA0" w:rsidRDefault="00720D2D" w:rsidP="007923DC">
            <w:pPr>
              <w:spacing w:after="0"/>
              <w:ind w:left="0"/>
              <w:jc w:val="left"/>
              <w:rPr>
                <w:rFonts w:ascii="Arial" w:hAnsi="Arial"/>
                <w:sz w:val="16"/>
                <w:szCs w:val="16"/>
                <w:lang w:val="en-US"/>
              </w:rPr>
            </w:pPr>
            <w:r w:rsidRPr="00070BA0">
              <w:rPr>
                <w:sz w:val="16"/>
                <w:szCs w:val="16"/>
                <w:lang w:val="en-US"/>
              </w:rPr>
              <w:t>18</w:t>
            </w:r>
          </w:p>
        </w:tc>
        <w:tc>
          <w:tcPr>
            <w:tcW w:w="3050" w:type="dxa"/>
            <w:shd w:val="clear" w:color="auto" w:fill="auto"/>
          </w:tcPr>
          <w:p w14:paraId="3C01FD82" w14:textId="1A497B30" w:rsidR="00720D2D" w:rsidRPr="00070BA0" w:rsidRDefault="00720D2D" w:rsidP="00431802">
            <w:pPr>
              <w:spacing w:after="0"/>
              <w:ind w:left="0"/>
              <w:jc w:val="left"/>
              <w:rPr>
                <w:rFonts w:ascii="Arial" w:hAnsi="Arial"/>
                <w:sz w:val="16"/>
                <w:szCs w:val="16"/>
                <w:lang w:val="en-US"/>
              </w:rPr>
            </w:pPr>
            <w:commentRangeStart w:id="522"/>
            <w:commentRangeStart w:id="523"/>
            <w:r w:rsidRPr="00070BA0">
              <w:rPr>
                <w:sz w:val="16"/>
                <w:szCs w:val="16"/>
                <w:lang w:val="en-US"/>
              </w:rPr>
              <w:t xml:space="preserve">Last Day </w:t>
            </w:r>
            <w:commentRangeEnd w:id="522"/>
            <w:r w:rsidRPr="00070BA0">
              <w:rPr>
                <w:rStyle w:val="CommentReference"/>
                <w:rFonts w:eastAsia="PMingLiU"/>
              </w:rPr>
              <w:commentReference w:id="522"/>
            </w:r>
            <w:commentRangeEnd w:id="523"/>
            <w:r w:rsidRPr="00070BA0">
              <w:rPr>
                <w:rStyle w:val="CommentReference"/>
                <w:rFonts w:eastAsia="PMingLiU"/>
              </w:rPr>
              <w:commentReference w:id="523"/>
            </w:r>
            <w:r w:rsidRPr="00070BA0">
              <w:rPr>
                <w:sz w:val="16"/>
                <w:szCs w:val="16"/>
                <w:lang w:val="en-US"/>
              </w:rPr>
              <w:t>the [Security type] are Subject to Lock-up Undertaking (non-disposal of any shares)</w:t>
            </w:r>
          </w:p>
        </w:tc>
        <w:tc>
          <w:tcPr>
            <w:tcW w:w="1418" w:type="dxa"/>
            <w:shd w:val="clear" w:color="auto" w:fill="auto"/>
          </w:tcPr>
          <w:p w14:paraId="336736CC" w14:textId="77777777" w:rsidR="00720D2D" w:rsidRPr="00070BA0" w:rsidRDefault="00720D2D" w:rsidP="007923DC">
            <w:pPr>
              <w:spacing w:after="0"/>
              <w:ind w:left="0"/>
              <w:jc w:val="left"/>
              <w:rPr>
                <w:rFonts w:ascii="Arial" w:hAnsi="Arial"/>
                <w:sz w:val="16"/>
                <w:szCs w:val="16"/>
                <w:lang w:val="en-US"/>
              </w:rPr>
            </w:pPr>
            <w:r w:rsidRPr="00070BA0">
              <w:rPr>
                <w:sz w:val="16"/>
                <w:szCs w:val="16"/>
                <w:lang w:val="en-US"/>
              </w:rPr>
              <w:t>Date</w:t>
            </w:r>
          </w:p>
        </w:tc>
        <w:tc>
          <w:tcPr>
            <w:tcW w:w="1417" w:type="dxa"/>
            <w:shd w:val="clear" w:color="auto" w:fill="auto"/>
          </w:tcPr>
          <w:p w14:paraId="19AE1065" w14:textId="77777777" w:rsidR="00720D2D" w:rsidRPr="00070BA0" w:rsidRDefault="00720D2D" w:rsidP="007923DC">
            <w:pPr>
              <w:spacing w:after="0"/>
              <w:ind w:left="0"/>
              <w:jc w:val="left"/>
              <w:rPr>
                <w:rFonts w:ascii="Arial" w:hAnsi="Arial"/>
                <w:sz w:val="16"/>
                <w:szCs w:val="16"/>
                <w:lang w:val="en-US"/>
              </w:rPr>
            </w:pPr>
            <w:r w:rsidRPr="00070BA0">
              <w:rPr>
                <w:sz w:val="16"/>
                <w:szCs w:val="16"/>
                <w:lang w:val="en-US"/>
              </w:rPr>
              <w:t>10 (date in ISO 8601 format)</w:t>
            </w:r>
          </w:p>
        </w:tc>
        <w:tc>
          <w:tcPr>
            <w:tcW w:w="4111" w:type="dxa"/>
            <w:shd w:val="clear" w:color="auto" w:fill="auto"/>
          </w:tcPr>
          <w:p w14:paraId="45B7B5D4" w14:textId="77777777" w:rsidR="00720D2D" w:rsidRPr="00070BA0" w:rsidRDefault="00720D2D" w:rsidP="007923DC">
            <w:pPr>
              <w:spacing w:after="0"/>
              <w:ind w:left="0"/>
              <w:jc w:val="left"/>
              <w:rPr>
                <w:rFonts w:ascii="Arial" w:hAnsi="Arial"/>
                <w:sz w:val="16"/>
                <w:szCs w:val="16"/>
                <w:lang w:val="en-US"/>
              </w:rPr>
            </w:pPr>
          </w:p>
        </w:tc>
      </w:tr>
      <w:tr w:rsidR="00720D2D" w:rsidRPr="000961F5" w14:paraId="66A98A22" w14:textId="77777777" w:rsidTr="002B0661">
        <w:tc>
          <w:tcPr>
            <w:tcW w:w="489" w:type="dxa"/>
            <w:shd w:val="clear" w:color="auto" w:fill="auto"/>
          </w:tcPr>
          <w:p w14:paraId="014536CA" w14:textId="77777777" w:rsidR="00720D2D" w:rsidRPr="00070BA0" w:rsidRDefault="00720D2D" w:rsidP="007923DC">
            <w:pPr>
              <w:spacing w:after="0"/>
              <w:ind w:left="0"/>
              <w:jc w:val="left"/>
              <w:rPr>
                <w:rFonts w:ascii="Arial" w:hAnsi="Arial"/>
                <w:sz w:val="16"/>
                <w:szCs w:val="16"/>
                <w:lang w:val="en-US"/>
              </w:rPr>
            </w:pPr>
            <w:r w:rsidRPr="00070BA0">
              <w:rPr>
                <w:sz w:val="16"/>
                <w:szCs w:val="16"/>
                <w:lang w:val="en-US"/>
              </w:rPr>
              <w:t>19</w:t>
            </w:r>
          </w:p>
        </w:tc>
        <w:tc>
          <w:tcPr>
            <w:tcW w:w="3050" w:type="dxa"/>
            <w:shd w:val="clear" w:color="auto" w:fill="auto"/>
          </w:tcPr>
          <w:p w14:paraId="57538CD1" w14:textId="1090E95A" w:rsidR="00720D2D" w:rsidRPr="00070BA0" w:rsidRDefault="00720D2D" w:rsidP="00431802">
            <w:pPr>
              <w:spacing w:after="0"/>
              <w:ind w:left="0"/>
              <w:jc w:val="left"/>
              <w:rPr>
                <w:rFonts w:ascii="Arial" w:hAnsi="Arial"/>
                <w:sz w:val="16"/>
                <w:szCs w:val="16"/>
                <w:lang w:val="en-US"/>
              </w:rPr>
            </w:pPr>
            <w:r w:rsidRPr="00070BA0">
              <w:rPr>
                <w:sz w:val="16"/>
                <w:szCs w:val="16"/>
                <w:lang w:val="en-US"/>
              </w:rPr>
              <w:t>Last Day the [Security type] are Subject to Lock-up Undertaking (will not cease to be the Company’s Controlling [Security type holder])</w:t>
            </w:r>
          </w:p>
        </w:tc>
        <w:tc>
          <w:tcPr>
            <w:tcW w:w="1418" w:type="dxa"/>
            <w:shd w:val="clear" w:color="auto" w:fill="auto"/>
          </w:tcPr>
          <w:p w14:paraId="3B4E18ED" w14:textId="77777777" w:rsidR="00720D2D" w:rsidRPr="00070BA0" w:rsidRDefault="00720D2D" w:rsidP="007923DC">
            <w:pPr>
              <w:spacing w:after="0"/>
              <w:ind w:left="0"/>
              <w:jc w:val="left"/>
              <w:rPr>
                <w:rFonts w:ascii="Arial" w:hAnsi="Arial"/>
                <w:sz w:val="16"/>
                <w:szCs w:val="16"/>
                <w:lang w:val="en-US"/>
              </w:rPr>
            </w:pPr>
            <w:r w:rsidRPr="00070BA0">
              <w:rPr>
                <w:sz w:val="16"/>
                <w:szCs w:val="16"/>
                <w:lang w:val="en-US"/>
              </w:rPr>
              <w:t>Date</w:t>
            </w:r>
          </w:p>
        </w:tc>
        <w:tc>
          <w:tcPr>
            <w:tcW w:w="1417" w:type="dxa"/>
            <w:shd w:val="clear" w:color="auto" w:fill="auto"/>
          </w:tcPr>
          <w:p w14:paraId="3E1F09B9" w14:textId="77777777" w:rsidR="00720D2D" w:rsidRPr="00070BA0" w:rsidRDefault="00720D2D" w:rsidP="007923DC">
            <w:pPr>
              <w:spacing w:after="0"/>
              <w:ind w:left="0"/>
              <w:jc w:val="left"/>
              <w:rPr>
                <w:rFonts w:ascii="Arial" w:hAnsi="Arial"/>
                <w:sz w:val="16"/>
                <w:szCs w:val="16"/>
                <w:lang w:val="en-US"/>
              </w:rPr>
            </w:pPr>
            <w:r w:rsidRPr="00070BA0">
              <w:rPr>
                <w:sz w:val="16"/>
                <w:szCs w:val="16"/>
                <w:lang w:val="en-US"/>
              </w:rPr>
              <w:t>10 (date in ISO 8601 format)</w:t>
            </w:r>
          </w:p>
        </w:tc>
        <w:tc>
          <w:tcPr>
            <w:tcW w:w="4111" w:type="dxa"/>
            <w:shd w:val="clear" w:color="auto" w:fill="auto"/>
          </w:tcPr>
          <w:p w14:paraId="1C9A1207" w14:textId="77777777" w:rsidR="00720D2D" w:rsidRPr="00070BA0" w:rsidRDefault="00720D2D" w:rsidP="007923DC">
            <w:pPr>
              <w:pStyle w:val="ListParagraph"/>
              <w:numPr>
                <w:ilvl w:val="0"/>
                <w:numId w:val="9"/>
              </w:numPr>
              <w:spacing w:after="0"/>
              <w:ind w:leftChars="0" w:left="234" w:hanging="234"/>
              <w:jc w:val="left"/>
              <w:rPr>
                <w:rFonts w:ascii="Arial" w:hAnsi="Arial"/>
                <w:sz w:val="16"/>
                <w:szCs w:val="16"/>
                <w:lang w:val="en-US"/>
              </w:rPr>
            </w:pPr>
            <w:r w:rsidRPr="00070BA0">
              <w:rPr>
                <w:sz w:val="16"/>
                <w:szCs w:val="16"/>
                <w:lang w:val="en-US"/>
              </w:rPr>
              <w:t>Optional</w:t>
            </w:r>
          </w:p>
          <w:p w14:paraId="47C4DEF0" w14:textId="59C76743" w:rsidR="00720D2D" w:rsidRPr="00070BA0" w:rsidRDefault="00630A26" w:rsidP="007923DC">
            <w:pPr>
              <w:pStyle w:val="ListParagraph"/>
              <w:numPr>
                <w:ilvl w:val="0"/>
                <w:numId w:val="9"/>
              </w:numPr>
              <w:spacing w:after="0"/>
              <w:ind w:leftChars="0" w:left="234" w:hanging="234"/>
              <w:jc w:val="left"/>
              <w:rPr>
                <w:rFonts w:ascii="Arial" w:hAnsi="Arial"/>
                <w:sz w:val="16"/>
                <w:szCs w:val="16"/>
                <w:lang w:val="en-US"/>
              </w:rPr>
            </w:pPr>
            <w:r w:rsidRPr="00070BA0">
              <w:rPr>
                <w:sz w:val="16"/>
                <w:szCs w:val="16"/>
                <w:lang w:val="en-US"/>
              </w:rPr>
              <w:t>Hide if Field #14 = !Controlling Shareholder</w:t>
            </w:r>
          </w:p>
        </w:tc>
      </w:tr>
    </w:tbl>
    <w:p w14:paraId="1125183D" w14:textId="77777777" w:rsidR="007923DC" w:rsidRPr="000961F5" w:rsidRDefault="007923DC" w:rsidP="007923DC"/>
    <w:p w14:paraId="571FA67D" w14:textId="4225B023" w:rsidR="007923DC" w:rsidRPr="002B0661" w:rsidRDefault="007923DC" w:rsidP="002B0661">
      <w:pPr>
        <w:pStyle w:val="ListParagraph"/>
        <w:numPr>
          <w:ilvl w:val="0"/>
          <w:numId w:val="122"/>
        </w:numPr>
        <w:spacing w:after="0"/>
        <w:ind w:leftChars="0"/>
        <w:jc w:val="left"/>
        <w:rPr>
          <w:rFonts w:eastAsia="DengXian"/>
          <w:b/>
          <w:lang w:val="en-US" w:eastAsia="zh-CN"/>
        </w:rPr>
      </w:pPr>
      <w:r w:rsidRPr="002B0661">
        <w:rPr>
          <w:rFonts w:eastAsia="DengXian"/>
          <w:b/>
          <w:lang w:val="en-US" w:eastAsia="zh-CN"/>
        </w:rPr>
        <w:t>Confirmations</w:t>
      </w:r>
    </w:p>
    <w:p w14:paraId="7442EA70" w14:textId="77777777" w:rsidR="007923DC" w:rsidRPr="000961F5" w:rsidRDefault="007923DC" w:rsidP="007923DC">
      <w:pPr>
        <w:spacing w:after="0"/>
        <w:ind w:left="0"/>
        <w:jc w:val="left"/>
        <w:rPr>
          <w:rFonts w:eastAsia="DengXian"/>
          <w:b/>
          <w:lang w:val="en-US" w:eastAsia="zh-CN"/>
        </w:rPr>
      </w:pPr>
    </w:p>
    <w:tbl>
      <w:tblPr>
        <w:tblStyle w:val="TableGrid4"/>
        <w:tblW w:w="0" w:type="auto"/>
        <w:tblLook w:val="04A0" w:firstRow="1" w:lastRow="0" w:firstColumn="1" w:lastColumn="0" w:noHBand="0" w:noVBand="1"/>
      </w:tblPr>
      <w:tblGrid>
        <w:gridCol w:w="554"/>
        <w:gridCol w:w="2804"/>
        <w:gridCol w:w="2324"/>
        <w:gridCol w:w="1370"/>
        <w:gridCol w:w="3407"/>
      </w:tblGrid>
      <w:tr w:rsidR="007923DC" w:rsidRPr="000961F5" w14:paraId="2448F710" w14:textId="77777777" w:rsidTr="002B0661">
        <w:tc>
          <w:tcPr>
            <w:tcW w:w="554" w:type="dxa"/>
            <w:shd w:val="clear" w:color="auto" w:fill="FFE599"/>
          </w:tcPr>
          <w:p w14:paraId="4628D382" w14:textId="77777777" w:rsidR="007923DC" w:rsidRPr="00070BA0" w:rsidRDefault="007923DC" w:rsidP="00403371">
            <w:pPr>
              <w:spacing w:after="0"/>
              <w:ind w:left="0"/>
              <w:jc w:val="left"/>
              <w:rPr>
                <w:rFonts w:ascii="Arial" w:eastAsia="Times New Roman" w:hAnsi="Arial"/>
                <w:b/>
                <w:bCs/>
                <w:kern w:val="24"/>
                <w:sz w:val="16"/>
                <w:szCs w:val="16"/>
                <w:lang w:val="en-HK"/>
              </w:rPr>
            </w:pPr>
            <w:r w:rsidRPr="00070BA0">
              <w:rPr>
                <w:rFonts w:eastAsia="Times New Roman"/>
                <w:b/>
                <w:bCs/>
                <w:kern w:val="24"/>
                <w:sz w:val="16"/>
                <w:szCs w:val="16"/>
                <w:lang w:val="en-HK"/>
              </w:rPr>
              <w:t>#</w:t>
            </w:r>
          </w:p>
        </w:tc>
        <w:tc>
          <w:tcPr>
            <w:tcW w:w="2804" w:type="dxa"/>
            <w:shd w:val="clear" w:color="auto" w:fill="FFE599"/>
          </w:tcPr>
          <w:p w14:paraId="2746EFC7" w14:textId="77777777" w:rsidR="007923DC" w:rsidRPr="00070BA0" w:rsidRDefault="007923DC" w:rsidP="00403371">
            <w:pPr>
              <w:spacing w:after="0"/>
              <w:ind w:left="0"/>
              <w:jc w:val="left"/>
              <w:rPr>
                <w:rFonts w:ascii="Arial" w:eastAsia="Times New Roman" w:hAnsi="Arial"/>
                <w:sz w:val="16"/>
                <w:szCs w:val="16"/>
              </w:rPr>
            </w:pPr>
            <w:r w:rsidRPr="00070BA0">
              <w:rPr>
                <w:rFonts w:eastAsia="Times New Roman"/>
                <w:b/>
                <w:bCs/>
                <w:kern w:val="24"/>
                <w:sz w:val="16"/>
                <w:szCs w:val="16"/>
                <w:lang w:val="en-HK"/>
              </w:rPr>
              <w:t>Field name</w:t>
            </w:r>
          </w:p>
        </w:tc>
        <w:tc>
          <w:tcPr>
            <w:tcW w:w="2324" w:type="dxa"/>
            <w:shd w:val="clear" w:color="auto" w:fill="FFE599"/>
          </w:tcPr>
          <w:p w14:paraId="67697F0E" w14:textId="77777777" w:rsidR="007923DC" w:rsidRPr="000961F5" w:rsidRDefault="007923DC" w:rsidP="00403371">
            <w:pPr>
              <w:spacing w:after="0"/>
              <w:ind w:left="0"/>
              <w:jc w:val="left"/>
              <w:rPr>
                <w:rFonts w:ascii="Arial" w:hAnsi="Arial"/>
                <w:b/>
                <w:sz w:val="16"/>
                <w:szCs w:val="16"/>
                <w:lang w:val="en-US"/>
              </w:rPr>
            </w:pPr>
            <w:r w:rsidRPr="000961F5">
              <w:rPr>
                <w:b/>
                <w:lang w:val="en-US"/>
              </w:rPr>
              <w:t>Input method</w:t>
            </w:r>
          </w:p>
        </w:tc>
        <w:tc>
          <w:tcPr>
            <w:tcW w:w="1370" w:type="dxa"/>
            <w:shd w:val="clear" w:color="auto" w:fill="FFE599"/>
          </w:tcPr>
          <w:p w14:paraId="553C2D27" w14:textId="77777777" w:rsidR="007923DC" w:rsidRPr="000961F5" w:rsidRDefault="007923DC" w:rsidP="00403371">
            <w:pPr>
              <w:spacing w:after="0"/>
              <w:ind w:left="0"/>
              <w:jc w:val="left"/>
              <w:rPr>
                <w:rFonts w:ascii="Arial" w:hAnsi="Arial"/>
                <w:b/>
                <w:sz w:val="16"/>
                <w:szCs w:val="16"/>
                <w:lang w:val="en-US"/>
              </w:rPr>
            </w:pPr>
            <w:r w:rsidRPr="000961F5">
              <w:rPr>
                <w:b/>
                <w:lang w:val="en-US"/>
              </w:rPr>
              <w:t>Max field length</w:t>
            </w:r>
          </w:p>
        </w:tc>
        <w:tc>
          <w:tcPr>
            <w:tcW w:w="3407" w:type="dxa"/>
            <w:shd w:val="clear" w:color="auto" w:fill="FFE599"/>
          </w:tcPr>
          <w:p w14:paraId="009D0EAF" w14:textId="77777777" w:rsidR="007923DC" w:rsidRPr="000961F5" w:rsidRDefault="007923DC" w:rsidP="00403371">
            <w:pPr>
              <w:spacing w:after="0"/>
              <w:ind w:left="0"/>
              <w:jc w:val="left"/>
              <w:rPr>
                <w:rFonts w:ascii="Arial" w:hAnsi="Arial"/>
                <w:b/>
                <w:sz w:val="16"/>
                <w:szCs w:val="16"/>
                <w:lang w:val="en-US"/>
              </w:rPr>
            </w:pPr>
            <w:r w:rsidRPr="000961F5">
              <w:rPr>
                <w:b/>
                <w:lang w:val="en-US"/>
              </w:rPr>
              <w:t>Notes</w:t>
            </w:r>
          </w:p>
        </w:tc>
      </w:tr>
      <w:tr w:rsidR="007923DC" w:rsidRPr="000961F5" w14:paraId="5085B9FF" w14:textId="77777777" w:rsidTr="007923DC">
        <w:tc>
          <w:tcPr>
            <w:tcW w:w="554" w:type="dxa"/>
            <w:shd w:val="clear" w:color="auto" w:fill="auto"/>
          </w:tcPr>
          <w:p w14:paraId="1E3AF017"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t>20</w:t>
            </w:r>
          </w:p>
        </w:tc>
        <w:tc>
          <w:tcPr>
            <w:tcW w:w="2804" w:type="dxa"/>
            <w:shd w:val="clear" w:color="auto" w:fill="auto"/>
          </w:tcPr>
          <w:p w14:paraId="56196813" w14:textId="2C4641DD" w:rsidR="007923DC" w:rsidRPr="00070BA0" w:rsidRDefault="007923DC" w:rsidP="00403371">
            <w:pPr>
              <w:spacing w:after="0"/>
              <w:ind w:left="0"/>
              <w:jc w:val="left"/>
              <w:rPr>
                <w:rFonts w:ascii="Arial" w:hAnsi="Arial"/>
                <w:sz w:val="16"/>
                <w:szCs w:val="16"/>
                <w:lang w:val="en-US"/>
              </w:rPr>
            </w:pPr>
            <w:commentRangeStart w:id="524"/>
            <w:r w:rsidRPr="00070BA0">
              <w:rPr>
                <w:sz w:val="16"/>
                <w:szCs w:val="16"/>
                <w:lang w:val="en-US"/>
              </w:rPr>
              <w:t xml:space="preserve">The Directors confirm that there are no new </w:t>
            </w:r>
            <w:r w:rsidR="00403371" w:rsidRPr="00070BA0">
              <w:rPr>
                <w:sz w:val="16"/>
                <w:szCs w:val="16"/>
                <w:lang w:val="en-US"/>
              </w:rPr>
              <w:t>[Security type holder]</w:t>
            </w:r>
            <w:r w:rsidRPr="00070BA0">
              <w:rPr>
                <w:sz w:val="16"/>
                <w:szCs w:val="16"/>
                <w:lang w:val="en-US"/>
              </w:rPr>
              <w:t xml:space="preserve"> that will hold more than 10% of the enlarged issued capital of the </w:t>
            </w:r>
            <w:commentRangeStart w:id="525"/>
            <w:commentRangeStart w:id="526"/>
            <w:r w:rsidRPr="00070BA0">
              <w:rPr>
                <w:sz w:val="16"/>
                <w:szCs w:val="16"/>
                <w:lang w:val="en-US"/>
              </w:rPr>
              <w:t>Company</w:t>
            </w:r>
            <w:commentRangeEnd w:id="525"/>
            <w:r w:rsidRPr="00070BA0">
              <w:rPr>
                <w:rStyle w:val="CommentReference"/>
                <w:rFonts w:eastAsia="PMingLiU"/>
              </w:rPr>
              <w:commentReference w:id="525"/>
            </w:r>
            <w:commentRangeEnd w:id="526"/>
            <w:r w:rsidRPr="00070BA0">
              <w:rPr>
                <w:rStyle w:val="CommentReference"/>
                <w:rFonts w:eastAsia="PMingLiU"/>
              </w:rPr>
              <w:commentReference w:id="526"/>
            </w:r>
            <w:r w:rsidRPr="00070BA0">
              <w:rPr>
                <w:sz w:val="16"/>
                <w:szCs w:val="16"/>
                <w:lang w:val="en-US"/>
              </w:rPr>
              <w:t xml:space="preserve"> immediately after IPO</w:t>
            </w:r>
            <w:commentRangeEnd w:id="524"/>
            <w:r w:rsidR="00E85295" w:rsidRPr="00070BA0">
              <w:rPr>
                <w:rStyle w:val="CommentReference"/>
                <w:rFonts w:eastAsia="PMingLiU"/>
              </w:rPr>
              <w:commentReference w:id="524"/>
            </w:r>
          </w:p>
        </w:tc>
        <w:tc>
          <w:tcPr>
            <w:tcW w:w="2324" w:type="dxa"/>
            <w:shd w:val="clear" w:color="auto" w:fill="auto"/>
          </w:tcPr>
          <w:p w14:paraId="27BA8E90" w14:textId="77777777" w:rsidR="007923DC" w:rsidRPr="000961F5" w:rsidRDefault="007923DC" w:rsidP="007923DC">
            <w:pPr>
              <w:spacing w:after="0"/>
              <w:ind w:left="0"/>
              <w:jc w:val="left"/>
              <w:rPr>
                <w:rFonts w:ascii="Arial" w:hAnsi="Arial"/>
                <w:sz w:val="16"/>
                <w:szCs w:val="16"/>
                <w:lang w:val="en-US"/>
              </w:rPr>
            </w:pPr>
            <w:r w:rsidRPr="000961F5">
              <w:rPr>
                <w:lang w:val="en-US"/>
              </w:rPr>
              <w:t>Tick box</w:t>
            </w:r>
          </w:p>
        </w:tc>
        <w:tc>
          <w:tcPr>
            <w:tcW w:w="1370" w:type="dxa"/>
            <w:shd w:val="clear" w:color="auto" w:fill="auto"/>
          </w:tcPr>
          <w:p w14:paraId="3AFBEA74" w14:textId="77777777" w:rsidR="007923DC" w:rsidRPr="000961F5" w:rsidRDefault="007923DC" w:rsidP="007923DC">
            <w:pPr>
              <w:spacing w:after="0"/>
              <w:ind w:left="0"/>
              <w:jc w:val="left"/>
              <w:rPr>
                <w:rFonts w:ascii="Arial" w:hAnsi="Arial"/>
                <w:sz w:val="16"/>
                <w:szCs w:val="16"/>
                <w:lang w:val="en-US"/>
              </w:rPr>
            </w:pPr>
            <w:r w:rsidRPr="000961F5">
              <w:rPr>
                <w:lang w:val="en-US"/>
              </w:rPr>
              <w:t>N/A</w:t>
            </w:r>
          </w:p>
        </w:tc>
        <w:tc>
          <w:tcPr>
            <w:tcW w:w="3407" w:type="dxa"/>
            <w:shd w:val="clear" w:color="auto" w:fill="auto"/>
          </w:tcPr>
          <w:p w14:paraId="6D5E2A32" w14:textId="77777777" w:rsidR="007923DC" w:rsidRPr="000961F5" w:rsidRDefault="007923DC" w:rsidP="007923DC">
            <w:pPr>
              <w:pStyle w:val="ListParagraph"/>
              <w:spacing w:after="0"/>
              <w:ind w:leftChars="0" w:left="234"/>
              <w:jc w:val="left"/>
              <w:rPr>
                <w:rFonts w:ascii="Arial" w:hAnsi="Arial"/>
                <w:sz w:val="16"/>
                <w:szCs w:val="16"/>
                <w:lang w:val="en-US"/>
              </w:rPr>
            </w:pPr>
          </w:p>
        </w:tc>
      </w:tr>
      <w:tr w:rsidR="007923DC" w:rsidRPr="000961F5" w14:paraId="06938DD4" w14:textId="77777777" w:rsidTr="007923DC">
        <w:tc>
          <w:tcPr>
            <w:tcW w:w="554" w:type="dxa"/>
            <w:shd w:val="clear" w:color="auto" w:fill="auto"/>
          </w:tcPr>
          <w:p w14:paraId="353D52F7"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t>21</w:t>
            </w:r>
          </w:p>
        </w:tc>
        <w:tc>
          <w:tcPr>
            <w:tcW w:w="2804" w:type="dxa"/>
            <w:shd w:val="clear" w:color="auto" w:fill="auto"/>
          </w:tcPr>
          <w:p w14:paraId="0CA493B8" w14:textId="1E5988FD" w:rsidR="007923DC" w:rsidRPr="00070BA0" w:rsidRDefault="007923DC" w:rsidP="00403371">
            <w:pPr>
              <w:spacing w:after="0"/>
              <w:ind w:left="0"/>
              <w:jc w:val="left"/>
              <w:rPr>
                <w:rFonts w:ascii="Arial" w:hAnsi="Arial"/>
                <w:sz w:val="16"/>
                <w:szCs w:val="16"/>
                <w:lang w:val="en-US"/>
              </w:rPr>
            </w:pPr>
            <w:r w:rsidRPr="00070BA0">
              <w:rPr>
                <w:sz w:val="16"/>
                <w:szCs w:val="16"/>
                <w:lang w:val="en-US"/>
              </w:rPr>
              <w:t xml:space="preserve">The Directors confirm that the number of </w:t>
            </w:r>
            <w:r w:rsidR="00403371" w:rsidRPr="00070BA0">
              <w:rPr>
                <w:sz w:val="16"/>
                <w:szCs w:val="16"/>
                <w:lang w:val="en-US"/>
              </w:rPr>
              <w:t>[Security type]</w:t>
            </w:r>
            <w:r w:rsidRPr="00070BA0">
              <w:rPr>
                <w:sz w:val="16"/>
                <w:szCs w:val="16"/>
                <w:lang w:val="en-US"/>
              </w:rPr>
              <w:t xml:space="preserve"> in public hands will satisfy the minimum percentage as required under Rule 8.08(1).</w:t>
            </w:r>
          </w:p>
        </w:tc>
        <w:tc>
          <w:tcPr>
            <w:tcW w:w="2324" w:type="dxa"/>
            <w:shd w:val="clear" w:color="auto" w:fill="auto"/>
          </w:tcPr>
          <w:p w14:paraId="20C39FFC" w14:textId="6BE9133F" w:rsidR="007923DC" w:rsidRPr="000961F5" w:rsidRDefault="00403371" w:rsidP="007923DC">
            <w:pPr>
              <w:spacing w:after="0"/>
              <w:ind w:left="0"/>
              <w:jc w:val="left"/>
              <w:rPr>
                <w:rFonts w:ascii="Arial" w:hAnsi="Arial"/>
                <w:sz w:val="16"/>
                <w:szCs w:val="16"/>
                <w:lang w:val="en-US"/>
              </w:rPr>
            </w:pPr>
            <w:r w:rsidRPr="000961F5">
              <w:rPr>
                <w:lang w:val="en-US"/>
              </w:rPr>
              <w:t>List</w:t>
            </w:r>
            <w:r w:rsidR="007923DC" w:rsidRPr="000961F5">
              <w:rPr>
                <w:lang w:val="en-US"/>
              </w:rPr>
              <w:t xml:space="preserve"> (single selection)</w:t>
            </w:r>
          </w:p>
        </w:tc>
        <w:tc>
          <w:tcPr>
            <w:tcW w:w="1370" w:type="dxa"/>
            <w:shd w:val="clear" w:color="auto" w:fill="auto"/>
          </w:tcPr>
          <w:p w14:paraId="0BDD4B7C" w14:textId="77777777" w:rsidR="007923DC" w:rsidRPr="000961F5" w:rsidRDefault="007923DC" w:rsidP="007923DC">
            <w:pPr>
              <w:spacing w:after="0"/>
              <w:ind w:left="0"/>
              <w:jc w:val="left"/>
              <w:rPr>
                <w:rFonts w:ascii="Arial" w:hAnsi="Arial"/>
                <w:sz w:val="16"/>
                <w:szCs w:val="16"/>
                <w:lang w:val="en-US"/>
              </w:rPr>
            </w:pPr>
            <w:r w:rsidRPr="000961F5">
              <w:rPr>
                <w:lang w:val="en-US"/>
              </w:rPr>
              <w:t>N/A</w:t>
            </w:r>
          </w:p>
        </w:tc>
        <w:tc>
          <w:tcPr>
            <w:tcW w:w="3407" w:type="dxa"/>
            <w:shd w:val="clear" w:color="auto" w:fill="auto"/>
          </w:tcPr>
          <w:p w14:paraId="43A58BB8" w14:textId="77777777" w:rsidR="007923DC" w:rsidRPr="000961F5" w:rsidRDefault="007923DC" w:rsidP="007923DC">
            <w:pPr>
              <w:spacing w:after="0"/>
              <w:ind w:left="0"/>
              <w:jc w:val="left"/>
              <w:rPr>
                <w:rFonts w:ascii="Arial" w:hAnsi="Arial"/>
                <w:sz w:val="16"/>
                <w:szCs w:val="16"/>
                <w:lang w:val="en-US"/>
              </w:rPr>
            </w:pPr>
            <w:r w:rsidRPr="000961F5">
              <w:rPr>
                <w:lang w:val="en-US"/>
              </w:rPr>
              <w:t>With the following choices in the specified order:</w:t>
            </w:r>
          </w:p>
          <w:p w14:paraId="40EDEA1C" w14:textId="77777777" w:rsidR="007923DC" w:rsidRPr="000961F5" w:rsidRDefault="007923DC" w:rsidP="007923DC">
            <w:pPr>
              <w:spacing w:after="0"/>
              <w:ind w:left="0"/>
              <w:contextualSpacing/>
              <w:jc w:val="left"/>
              <w:rPr>
                <w:rFonts w:ascii="Arial" w:hAnsi="Arial"/>
                <w:sz w:val="16"/>
                <w:szCs w:val="16"/>
                <w:lang w:val="en-US"/>
              </w:rPr>
            </w:pPr>
          </w:p>
          <w:p w14:paraId="023B0CF7" w14:textId="77777777" w:rsidR="007923DC" w:rsidRPr="000961F5" w:rsidRDefault="007923DC" w:rsidP="007923DC">
            <w:pPr>
              <w:spacing w:after="0"/>
              <w:ind w:left="0"/>
              <w:contextualSpacing/>
              <w:jc w:val="left"/>
              <w:rPr>
                <w:rFonts w:ascii="Arial" w:hAnsi="Arial"/>
                <w:sz w:val="16"/>
                <w:szCs w:val="16"/>
                <w:lang w:val="en-US"/>
              </w:rPr>
            </w:pPr>
            <w:r w:rsidRPr="000961F5">
              <w:rPr>
                <w:lang w:val="en-US"/>
              </w:rPr>
              <w:t>- Yes</w:t>
            </w:r>
          </w:p>
          <w:p w14:paraId="2E6D1C93" w14:textId="77777777" w:rsidR="007923DC" w:rsidRPr="000961F5" w:rsidRDefault="007923DC" w:rsidP="007923DC">
            <w:pPr>
              <w:spacing w:after="0"/>
              <w:ind w:left="0"/>
              <w:contextualSpacing/>
              <w:jc w:val="left"/>
              <w:rPr>
                <w:rFonts w:ascii="Arial" w:hAnsi="Arial"/>
                <w:sz w:val="16"/>
                <w:szCs w:val="16"/>
                <w:lang w:val="en-US"/>
              </w:rPr>
            </w:pPr>
            <w:r w:rsidRPr="000961F5">
              <w:rPr>
                <w:lang w:val="en-US"/>
              </w:rPr>
              <w:lastRenderedPageBreak/>
              <w:t xml:space="preserve">- No (waiver </w:t>
            </w:r>
            <w:commentRangeStart w:id="527"/>
            <w:r w:rsidRPr="000961F5">
              <w:rPr>
                <w:lang w:val="en-US"/>
              </w:rPr>
              <w:t>sought</w:t>
            </w:r>
            <w:commentRangeEnd w:id="527"/>
            <w:r w:rsidRPr="000961F5">
              <w:rPr>
                <w:rStyle w:val="CommentReference"/>
                <w:rFonts w:eastAsia="PMingLiU"/>
              </w:rPr>
              <w:commentReference w:id="527"/>
            </w:r>
            <w:r w:rsidRPr="000961F5">
              <w:rPr>
                <w:lang w:val="en-US"/>
              </w:rPr>
              <w:t>)</w:t>
            </w:r>
          </w:p>
          <w:p w14:paraId="2AEDF9C4" w14:textId="77777777" w:rsidR="007923DC" w:rsidRPr="000961F5" w:rsidRDefault="007923DC" w:rsidP="007923DC">
            <w:pPr>
              <w:spacing w:after="0"/>
              <w:ind w:left="0"/>
              <w:jc w:val="left"/>
              <w:rPr>
                <w:rFonts w:ascii="Arial" w:hAnsi="Arial"/>
                <w:sz w:val="16"/>
                <w:szCs w:val="16"/>
                <w:lang w:val="en-US"/>
              </w:rPr>
            </w:pPr>
          </w:p>
        </w:tc>
      </w:tr>
      <w:tr w:rsidR="007923DC" w:rsidRPr="000961F5" w14:paraId="15C3EFF5" w14:textId="77777777" w:rsidTr="007923DC">
        <w:tc>
          <w:tcPr>
            <w:tcW w:w="554" w:type="dxa"/>
            <w:shd w:val="clear" w:color="auto" w:fill="auto"/>
          </w:tcPr>
          <w:p w14:paraId="65B4A547"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lastRenderedPageBreak/>
              <w:t>22a</w:t>
            </w:r>
          </w:p>
        </w:tc>
        <w:tc>
          <w:tcPr>
            <w:tcW w:w="2804" w:type="dxa"/>
            <w:shd w:val="clear" w:color="auto" w:fill="auto"/>
          </w:tcPr>
          <w:p w14:paraId="5E357586"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t>The Directors confirm that the Company will have a market capitalization of at least HK$375 million as required under Rule 18A.07</w:t>
            </w:r>
          </w:p>
        </w:tc>
        <w:tc>
          <w:tcPr>
            <w:tcW w:w="2324" w:type="dxa"/>
            <w:shd w:val="clear" w:color="auto" w:fill="auto"/>
          </w:tcPr>
          <w:p w14:paraId="43EA82A0" w14:textId="679440B6" w:rsidR="007923DC" w:rsidRPr="000961F5" w:rsidRDefault="00403371" w:rsidP="007923DC">
            <w:pPr>
              <w:spacing w:after="0"/>
              <w:ind w:left="0"/>
              <w:jc w:val="left"/>
              <w:rPr>
                <w:rFonts w:ascii="Arial" w:hAnsi="Arial"/>
                <w:sz w:val="16"/>
                <w:szCs w:val="16"/>
                <w:lang w:val="en-US"/>
              </w:rPr>
            </w:pPr>
            <w:commentRangeStart w:id="528"/>
            <w:commentRangeStart w:id="529"/>
            <w:commentRangeStart w:id="530"/>
            <w:r w:rsidRPr="000961F5">
              <w:rPr>
                <w:lang w:val="en-US"/>
              </w:rPr>
              <w:t>List</w:t>
            </w:r>
            <w:r w:rsidR="007923DC" w:rsidRPr="000961F5">
              <w:rPr>
                <w:lang w:val="en-US"/>
              </w:rPr>
              <w:t xml:space="preserve"> (single selection)</w:t>
            </w:r>
            <w:commentRangeEnd w:id="528"/>
            <w:r w:rsidR="007923DC" w:rsidRPr="000961F5">
              <w:rPr>
                <w:rStyle w:val="CommentReference"/>
                <w:rFonts w:eastAsia="PMingLiU"/>
              </w:rPr>
              <w:commentReference w:id="528"/>
            </w:r>
            <w:commentRangeEnd w:id="529"/>
            <w:r w:rsidR="007923DC" w:rsidRPr="000961F5">
              <w:rPr>
                <w:rStyle w:val="CommentReference"/>
                <w:rFonts w:eastAsia="PMingLiU"/>
              </w:rPr>
              <w:commentReference w:id="529"/>
            </w:r>
            <w:commentRangeEnd w:id="530"/>
            <w:r w:rsidR="007923DC" w:rsidRPr="000961F5">
              <w:rPr>
                <w:rStyle w:val="CommentReference"/>
                <w:rFonts w:eastAsia="PMingLiU"/>
              </w:rPr>
              <w:commentReference w:id="530"/>
            </w:r>
          </w:p>
        </w:tc>
        <w:tc>
          <w:tcPr>
            <w:tcW w:w="1370" w:type="dxa"/>
            <w:shd w:val="clear" w:color="auto" w:fill="auto"/>
          </w:tcPr>
          <w:p w14:paraId="16A21203" w14:textId="77777777" w:rsidR="007923DC" w:rsidRPr="000961F5" w:rsidRDefault="007923DC" w:rsidP="007923DC">
            <w:pPr>
              <w:spacing w:after="0"/>
              <w:ind w:left="0"/>
              <w:jc w:val="left"/>
              <w:rPr>
                <w:rFonts w:ascii="Arial" w:hAnsi="Arial"/>
                <w:sz w:val="16"/>
                <w:szCs w:val="16"/>
                <w:lang w:val="en-US"/>
              </w:rPr>
            </w:pPr>
            <w:r w:rsidRPr="000961F5">
              <w:rPr>
                <w:lang w:val="en-US"/>
              </w:rPr>
              <w:t>N/A</w:t>
            </w:r>
          </w:p>
        </w:tc>
        <w:tc>
          <w:tcPr>
            <w:tcW w:w="3407" w:type="dxa"/>
            <w:shd w:val="clear" w:color="auto" w:fill="auto"/>
          </w:tcPr>
          <w:p w14:paraId="6299C76B" w14:textId="3D836474" w:rsidR="007923DC" w:rsidRPr="000961F5" w:rsidRDefault="0016345B" w:rsidP="007923DC">
            <w:pPr>
              <w:spacing w:after="0"/>
              <w:ind w:left="0"/>
              <w:contextualSpacing/>
              <w:jc w:val="left"/>
              <w:rPr>
                <w:rFonts w:ascii="Arial" w:hAnsi="Arial"/>
                <w:sz w:val="16"/>
                <w:szCs w:val="16"/>
                <w:lang w:val="en-US"/>
              </w:rPr>
            </w:pPr>
            <w:r w:rsidRPr="000961F5">
              <w:rPr>
                <w:lang w:val="en-US"/>
              </w:rPr>
              <w:t xml:space="preserve">Display only if Listing Category </w:t>
            </w:r>
            <w:r w:rsidRPr="000961F5">
              <w:rPr>
                <w:b/>
                <w:lang w:val="en-US"/>
              </w:rPr>
              <w:t>[IPO Initiation Field #20]</w:t>
            </w:r>
            <w:r w:rsidRPr="000961F5">
              <w:rPr>
                <w:lang w:val="en-US"/>
              </w:rPr>
              <w:t xml:space="preserve"> = Biotech, w</w:t>
            </w:r>
            <w:r w:rsidR="007923DC" w:rsidRPr="000961F5">
              <w:rPr>
                <w:lang w:val="en-US"/>
              </w:rPr>
              <w:t>ith the following choices in the specified order:</w:t>
            </w:r>
          </w:p>
          <w:p w14:paraId="408434E7" w14:textId="77777777" w:rsidR="007923DC" w:rsidRPr="000961F5" w:rsidRDefault="007923DC" w:rsidP="007923DC">
            <w:pPr>
              <w:spacing w:after="0"/>
              <w:ind w:left="0"/>
              <w:jc w:val="left"/>
              <w:rPr>
                <w:rFonts w:ascii="Arial" w:hAnsi="Arial"/>
                <w:sz w:val="16"/>
                <w:szCs w:val="16"/>
                <w:lang w:val="en-US"/>
              </w:rPr>
            </w:pPr>
          </w:p>
          <w:p w14:paraId="2AEE6460" w14:textId="77777777" w:rsidR="007923DC" w:rsidRPr="000961F5" w:rsidRDefault="007923DC" w:rsidP="007923DC">
            <w:pPr>
              <w:spacing w:after="0"/>
              <w:ind w:left="0"/>
              <w:contextualSpacing/>
              <w:jc w:val="left"/>
              <w:rPr>
                <w:rFonts w:ascii="Arial" w:hAnsi="Arial"/>
                <w:sz w:val="16"/>
                <w:szCs w:val="16"/>
                <w:lang w:val="en-US"/>
              </w:rPr>
            </w:pPr>
            <w:r w:rsidRPr="000961F5">
              <w:rPr>
                <w:lang w:val="en-US"/>
              </w:rPr>
              <w:t>- Yes</w:t>
            </w:r>
          </w:p>
          <w:p w14:paraId="168D8447" w14:textId="77777777" w:rsidR="007923DC" w:rsidRPr="000961F5" w:rsidRDefault="007923DC" w:rsidP="007923DC">
            <w:pPr>
              <w:spacing w:after="0"/>
              <w:ind w:left="0"/>
              <w:contextualSpacing/>
              <w:jc w:val="left"/>
              <w:rPr>
                <w:rFonts w:ascii="Arial" w:hAnsi="Arial"/>
                <w:sz w:val="16"/>
                <w:szCs w:val="16"/>
                <w:lang w:val="en-US"/>
              </w:rPr>
            </w:pPr>
            <w:r w:rsidRPr="000961F5">
              <w:rPr>
                <w:lang w:val="en-US"/>
              </w:rPr>
              <w:t>- No (waiver sought)</w:t>
            </w:r>
          </w:p>
          <w:p w14:paraId="4E18639F" w14:textId="77777777" w:rsidR="007923DC" w:rsidRPr="000961F5" w:rsidRDefault="007923DC" w:rsidP="007923DC">
            <w:pPr>
              <w:spacing w:after="0"/>
              <w:ind w:left="0"/>
              <w:contextualSpacing/>
              <w:jc w:val="left"/>
              <w:rPr>
                <w:rFonts w:ascii="Arial" w:hAnsi="Arial"/>
                <w:sz w:val="16"/>
                <w:szCs w:val="16"/>
                <w:lang w:val="en-US"/>
              </w:rPr>
            </w:pPr>
          </w:p>
          <w:p w14:paraId="17590585" w14:textId="77777777" w:rsidR="007923DC" w:rsidRPr="000961F5" w:rsidRDefault="007923DC" w:rsidP="007923DC">
            <w:pPr>
              <w:spacing w:after="0"/>
              <w:ind w:left="0"/>
              <w:jc w:val="left"/>
              <w:rPr>
                <w:rFonts w:ascii="Arial" w:hAnsi="Arial"/>
                <w:sz w:val="16"/>
                <w:szCs w:val="16"/>
                <w:lang w:val="en-US"/>
              </w:rPr>
            </w:pPr>
          </w:p>
          <w:p w14:paraId="4D356DD9" w14:textId="77777777" w:rsidR="007923DC" w:rsidRPr="000961F5" w:rsidRDefault="007923DC" w:rsidP="007923DC">
            <w:pPr>
              <w:spacing w:after="0"/>
              <w:ind w:left="0"/>
              <w:jc w:val="left"/>
              <w:rPr>
                <w:rFonts w:ascii="Arial" w:hAnsi="Arial"/>
                <w:sz w:val="16"/>
                <w:szCs w:val="16"/>
                <w:lang w:val="en-US"/>
              </w:rPr>
            </w:pPr>
          </w:p>
        </w:tc>
      </w:tr>
      <w:tr w:rsidR="007923DC" w:rsidRPr="000961F5" w14:paraId="198D6E84" w14:textId="77777777" w:rsidTr="007923DC">
        <w:tc>
          <w:tcPr>
            <w:tcW w:w="554" w:type="dxa"/>
            <w:shd w:val="clear" w:color="auto" w:fill="auto"/>
          </w:tcPr>
          <w:p w14:paraId="18D9407B"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t>22b</w:t>
            </w:r>
          </w:p>
        </w:tc>
        <w:tc>
          <w:tcPr>
            <w:tcW w:w="2804" w:type="dxa"/>
            <w:shd w:val="clear" w:color="auto" w:fill="auto"/>
          </w:tcPr>
          <w:p w14:paraId="618B642E"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t>The Directors confirm that the Company will have a market capitalization of at least HK$150 million as required under Rule 11.23(6) of the GEM Listing Rules and that the shares in public hands will have a market capitalization of at least HK$45 million as required under Rule 11.23(9) of the GEM Listing Rules</w:t>
            </w:r>
          </w:p>
        </w:tc>
        <w:tc>
          <w:tcPr>
            <w:tcW w:w="2324" w:type="dxa"/>
            <w:shd w:val="clear" w:color="auto" w:fill="auto"/>
          </w:tcPr>
          <w:p w14:paraId="3B8F2D13" w14:textId="5E10D0A4" w:rsidR="007923DC" w:rsidRPr="000961F5" w:rsidRDefault="00403371" w:rsidP="007923DC">
            <w:pPr>
              <w:spacing w:after="0"/>
              <w:ind w:left="0"/>
              <w:jc w:val="left"/>
              <w:rPr>
                <w:rFonts w:ascii="Arial" w:hAnsi="Arial"/>
                <w:sz w:val="16"/>
                <w:szCs w:val="16"/>
                <w:lang w:val="en-US"/>
              </w:rPr>
            </w:pPr>
            <w:r w:rsidRPr="000961F5">
              <w:rPr>
                <w:lang w:val="en-US"/>
              </w:rPr>
              <w:t>List</w:t>
            </w:r>
            <w:r w:rsidR="007923DC" w:rsidRPr="000961F5">
              <w:rPr>
                <w:lang w:val="en-US"/>
              </w:rPr>
              <w:t xml:space="preserve"> (single selection)</w:t>
            </w:r>
          </w:p>
        </w:tc>
        <w:tc>
          <w:tcPr>
            <w:tcW w:w="1370" w:type="dxa"/>
            <w:shd w:val="clear" w:color="auto" w:fill="auto"/>
          </w:tcPr>
          <w:p w14:paraId="7EC10F1C" w14:textId="77777777" w:rsidR="007923DC" w:rsidRPr="000961F5" w:rsidRDefault="007923DC" w:rsidP="007923DC">
            <w:pPr>
              <w:spacing w:after="0"/>
              <w:ind w:left="0"/>
              <w:jc w:val="left"/>
              <w:rPr>
                <w:rFonts w:ascii="Arial" w:hAnsi="Arial"/>
                <w:sz w:val="16"/>
                <w:szCs w:val="16"/>
                <w:lang w:val="en-US"/>
              </w:rPr>
            </w:pPr>
            <w:r w:rsidRPr="000961F5">
              <w:rPr>
                <w:lang w:val="en-US"/>
              </w:rPr>
              <w:t>N/A</w:t>
            </w:r>
          </w:p>
        </w:tc>
        <w:tc>
          <w:tcPr>
            <w:tcW w:w="3407" w:type="dxa"/>
            <w:shd w:val="clear" w:color="auto" w:fill="auto"/>
          </w:tcPr>
          <w:p w14:paraId="4F6DA3E0" w14:textId="46210642" w:rsidR="007923DC" w:rsidRPr="000961F5" w:rsidRDefault="00A67772" w:rsidP="007923DC">
            <w:pPr>
              <w:spacing w:after="0"/>
              <w:ind w:left="0"/>
              <w:jc w:val="left"/>
              <w:rPr>
                <w:rFonts w:ascii="Arial" w:hAnsi="Arial"/>
                <w:sz w:val="16"/>
                <w:szCs w:val="16"/>
                <w:lang w:val="en-US"/>
              </w:rPr>
            </w:pPr>
            <w:r w:rsidRPr="000961F5">
              <w:rPr>
                <w:lang w:val="en-US"/>
              </w:rPr>
              <w:t xml:space="preserve">Display only if Listing Platform </w:t>
            </w:r>
            <w:r w:rsidRPr="000961F5">
              <w:rPr>
                <w:b/>
                <w:lang w:val="en-US"/>
              </w:rPr>
              <w:t xml:space="preserve">[IPO Initiation Field #18] = </w:t>
            </w:r>
            <w:r w:rsidRPr="000961F5">
              <w:rPr>
                <w:lang w:val="en-US"/>
              </w:rPr>
              <w:t>GEM, w</w:t>
            </w:r>
            <w:r w:rsidR="007923DC" w:rsidRPr="000961F5">
              <w:rPr>
                <w:lang w:val="en-US"/>
              </w:rPr>
              <w:t>ith the following choices in the specified order:</w:t>
            </w:r>
          </w:p>
          <w:p w14:paraId="3C34A835" w14:textId="77777777" w:rsidR="007923DC" w:rsidRPr="000961F5" w:rsidRDefault="007923DC" w:rsidP="007923DC">
            <w:pPr>
              <w:spacing w:after="0"/>
              <w:ind w:left="0"/>
              <w:jc w:val="left"/>
              <w:rPr>
                <w:rFonts w:ascii="Arial" w:hAnsi="Arial"/>
                <w:sz w:val="16"/>
                <w:szCs w:val="16"/>
                <w:lang w:val="en-US"/>
              </w:rPr>
            </w:pPr>
          </w:p>
          <w:p w14:paraId="4B25DF4E" w14:textId="77777777" w:rsidR="007923DC" w:rsidRPr="000961F5" w:rsidRDefault="007923DC" w:rsidP="007923DC">
            <w:pPr>
              <w:spacing w:after="0"/>
              <w:ind w:left="0"/>
              <w:jc w:val="left"/>
              <w:rPr>
                <w:rFonts w:ascii="Arial" w:hAnsi="Arial"/>
                <w:sz w:val="16"/>
                <w:szCs w:val="16"/>
                <w:lang w:val="en-US"/>
              </w:rPr>
            </w:pPr>
            <w:r w:rsidRPr="000961F5">
              <w:rPr>
                <w:lang w:val="en-US"/>
              </w:rPr>
              <w:t>- Yes</w:t>
            </w:r>
          </w:p>
          <w:p w14:paraId="06F49C50" w14:textId="77777777" w:rsidR="007923DC" w:rsidRPr="000961F5" w:rsidRDefault="007923DC" w:rsidP="007923DC">
            <w:pPr>
              <w:spacing w:after="0"/>
              <w:ind w:left="0"/>
              <w:jc w:val="left"/>
              <w:rPr>
                <w:rFonts w:ascii="Arial" w:hAnsi="Arial"/>
                <w:sz w:val="16"/>
                <w:szCs w:val="16"/>
                <w:lang w:val="en-US"/>
              </w:rPr>
            </w:pPr>
            <w:r w:rsidRPr="000961F5">
              <w:rPr>
                <w:lang w:val="en-US"/>
              </w:rPr>
              <w:t>- No (waiver sought)</w:t>
            </w:r>
          </w:p>
          <w:p w14:paraId="711D6EE5" w14:textId="77777777" w:rsidR="007923DC" w:rsidRPr="000961F5" w:rsidRDefault="007923DC" w:rsidP="007923DC">
            <w:pPr>
              <w:spacing w:after="0"/>
              <w:ind w:left="0"/>
              <w:jc w:val="left"/>
              <w:rPr>
                <w:rFonts w:ascii="Arial" w:hAnsi="Arial"/>
                <w:sz w:val="16"/>
                <w:szCs w:val="16"/>
                <w:lang w:val="en-US"/>
              </w:rPr>
            </w:pPr>
          </w:p>
          <w:p w14:paraId="11342C1F" w14:textId="203F6578" w:rsidR="007923DC" w:rsidRPr="000961F5" w:rsidRDefault="007923DC" w:rsidP="007923DC">
            <w:pPr>
              <w:spacing w:after="0"/>
              <w:ind w:left="0"/>
              <w:jc w:val="left"/>
              <w:rPr>
                <w:rFonts w:ascii="Arial" w:hAnsi="Arial"/>
                <w:sz w:val="16"/>
                <w:szCs w:val="16"/>
                <w:lang w:val="en-US"/>
              </w:rPr>
            </w:pPr>
          </w:p>
        </w:tc>
      </w:tr>
      <w:tr w:rsidR="007923DC" w:rsidRPr="000961F5" w14:paraId="6CD8149E" w14:textId="77777777" w:rsidTr="007923DC">
        <w:tc>
          <w:tcPr>
            <w:tcW w:w="554" w:type="dxa"/>
            <w:shd w:val="clear" w:color="auto" w:fill="auto"/>
          </w:tcPr>
          <w:p w14:paraId="61D57BD8"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t>22c</w:t>
            </w:r>
          </w:p>
        </w:tc>
        <w:tc>
          <w:tcPr>
            <w:tcW w:w="2804" w:type="dxa"/>
            <w:shd w:val="clear" w:color="auto" w:fill="auto"/>
          </w:tcPr>
          <w:p w14:paraId="55FCE8A8" w14:textId="3B2465EA" w:rsidR="007923DC" w:rsidRPr="00070BA0" w:rsidRDefault="007923DC" w:rsidP="00A67772">
            <w:pPr>
              <w:spacing w:after="0"/>
              <w:ind w:left="0"/>
              <w:jc w:val="left"/>
              <w:rPr>
                <w:rFonts w:ascii="Arial" w:hAnsi="Arial"/>
                <w:sz w:val="16"/>
                <w:szCs w:val="16"/>
                <w:lang w:val="en-US"/>
              </w:rPr>
            </w:pPr>
            <w:r w:rsidRPr="00070BA0">
              <w:rPr>
                <w:sz w:val="16"/>
                <w:szCs w:val="16"/>
                <w:lang w:val="en-US"/>
              </w:rPr>
              <w:t xml:space="preserve">The Directors confirm that the Company will have a market capitalization of at least HK$500 million as required under Rule 8.09(2) of the Listing Rules and that the </w:t>
            </w:r>
            <w:r w:rsidR="00A67772" w:rsidRPr="00070BA0">
              <w:rPr>
                <w:sz w:val="16"/>
                <w:szCs w:val="16"/>
                <w:lang w:val="en-US"/>
              </w:rPr>
              <w:t xml:space="preserve">[security ty[e] </w:t>
            </w:r>
            <w:r w:rsidRPr="00070BA0">
              <w:rPr>
                <w:sz w:val="16"/>
                <w:szCs w:val="16"/>
                <w:lang w:val="en-US"/>
              </w:rPr>
              <w:t>in public hands will have a market capitalization of at least HK$125 million as required under Rule 8.09(1) of the Listing Rules</w:t>
            </w:r>
          </w:p>
        </w:tc>
        <w:tc>
          <w:tcPr>
            <w:tcW w:w="2324" w:type="dxa"/>
            <w:shd w:val="clear" w:color="auto" w:fill="auto"/>
          </w:tcPr>
          <w:p w14:paraId="6276510B" w14:textId="7E669A1F" w:rsidR="007923DC" w:rsidRPr="000961F5" w:rsidRDefault="00403371" w:rsidP="007923DC">
            <w:pPr>
              <w:spacing w:after="0"/>
              <w:ind w:left="0"/>
              <w:jc w:val="left"/>
              <w:rPr>
                <w:rFonts w:ascii="Arial" w:hAnsi="Arial"/>
                <w:sz w:val="16"/>
                <w:szCs w:val="16"/>
                <w:lang w:val="en-US"/>
              </w:rPr>
            </w:pPr>
            <w:r w:rsidRPr="000961F5">
              <w:rPr>
                <w:lang w:val="en-US"/>
              </w:rPr>
              <w:t>List</w:t>
            </w:r>
            <w:r w:rsidR="007923DC" w:rsidRPr="000961F5">
              <w:rPr>
                <w:lang w:val="en-US"/>
              </w:rPr>
              <w:t xml:space="preserve"> (single selection)</w:t>
            </w:r>
          </w:p>
        </w:tc>
        <w:tc>
          <w:tcPr>
            <w:tcW w:w="1370" w:type="dxa"/>
            <w:shd w:val="clear" w:color="auto" w:fill="auto"/>
          </w:tcPr>
          <w:p w14:paraId="700FEEEE" w14:textId="77777777" w:rsidR="007923DC" w:rsidRPr="000961F5" w:rsidRDefault="007923DC" w:rsidP="007923DC">
            <w:pPr>
              <w:spacing w:after="0"/>
              <w:ind w:left="0"/>
              <w:jc w:val="left"/>
              <w:rPr>
                <w:rFonts w:ascii="Arial" w:hAnsi="Arial"/>
                <w:sz w:val="16"/>
                <w:szCs w:val="16"/>
                <w:lang w:val="en-US"/>
              </w:rPr>
            </w:pPr>
            <w:r w:rsidRPr="000961F5">
              <w:rPr>
                <w:lang w:val="en-US"/>
              </w:rPr>
              <w:t>N/A</w:t>
            </w:r>
          </w:p>
        </w:tc>
        <w:tc>
          <w:tcPr>
            <w:tcW w:w="3407" w:type="dxa"/>
            <w:shd w:val="clear" w:color="auto" w:fill="auto"/>
          </w:tcPr>
          <w:p w14:paraId="2E4E1BCB" w14:textId="4133887B" w:rsidR="007923DC" w:rsidRPr="000961F5" w:rsidRDefault="00A67772" w:rsidP="007923DC">
            <w:pPr>
              <w:spacing w:after="0"/>
              <w:ind w:left="0"/>
              <w:jc w:val="left"/>
              <w:rPr>
                <w:rFonts w:ascii="Arial" w:hAnsi="Arial"/>
                <w:sz w:val="16"/>
                <w:szCs w:val="16"/>
                <w:lang w:val="en-US"/>
              </w:rPr>
            </w:pPr>
            <w:r w:rsidRPr="000961F5">
              <w:rPr>
                <w:lang w:val="en-US"/>
              </w:rPr>
              <w:t xml:space="preserve">Display only if Listing Platform </w:t>
            </w:r>
            <w:r w:rsidRPr="000961F5">
              <w:rPr>
                <w:b/>
                <w:lang w:val="en-US"/>
              </w:rPr>
              <w:t xml:space="preserve">[IPO Initiation Field #18] = </w:t>
            </w:r>
            <w:r w:rsidRPr="000961F5">
              <w:rPr>
                <w:lang w:val="en-US"/>
              </w:rPr>
              <w:t>Main Board, w</w:t>
            </w:r>
            <w:r w:rsidR="007923DC" w:rsidRPr="000961F5">
              <w:rPr>
                <w:lang w:val="en-US"/>
              </w:rPr>
              <w:t>ith the following choices in the specified order:</w:t>
            </w:r>
          </w:p>
          <w:p w14:paraId="058D13FD" w14:textId="77777777" w:rsidR="007923DC" w:rsidRPr="000961F5" w:rsidRDefault="007923DC" w:rsidP="007923DC">
            <w:pPr>
              <w:spacing w:after="0"/>
              <w:ind w:left="0"/>
              <w:jc w:val="left"/>
              <w:rPr>
                <w:rFonts w:ascii="Arial" w:hAnsi="Arial"/>
                <w:sz w:val="16"/>
                <w:szCs w:val="16"/>
                <w:lang w:val="en-US"/>
              </w:rPr>
            </w:pPr>
          </w:p>
          <w:p w14:paraId="10449134" w14:textId="77777777" w:rsidR="007923DC" w:rsidRPr="000961F5" w:rsidRDefault="007923DC" w:rsidP="007923DC">
            <w:pPr>
              <w:spacing w:after="0"/>
              <w:ind w:left="0"/>
              <w:jc w:val="left"/>
              <w:rPr>
                <w:rFonts w:ascii="Arial" w:hAnsi="Arial"/>
                <w:sz w:val="16"/>
                <w:szCs w:val="16"/>
                <w:lang w:val="en-US"/>
              </w:rPr>
            </w:pPr>
            <w:r w:rsidRPr="000961F5">
              <w:rPr>
                <w:lang w:val="en-US"/>
              </w:rPr>
              <w:t>- Yes</w:t>
            </w:r>
          </w:p>
          <w:p w14:paraId="31832586" w14:textId="77777777" w:rsidR="007923DC" w:rsidRPr="000961F5" w:rsidRDefault="007923DC" w:rsidP="007923DC">
            <w:pPr>
              <w:spacing w:after="0"/>
              <w:ind w:left="0"/>
              <w:jc w:val="left"/>
              <w:rPr>
                <w:rFonts w:ascii="Arial" w:hAnsi="Arial"/>
                <w:sz w:val="16"/>
                <w:szCs w:val="16"/>
                <w:lang w:val="en-US"/>
              </w:rPr>
            </w:pPr>
            <w:r w:rsidRPr="000961F5">
              <w:rPr>
                <w:lang w:val="en-US"/>
              </w:rPr>
              <w:t>- No (waiver sought)</w:t>
            </w:r>
          </w:p>
          <w:p w14:paraId="0F4350E9" w14:textId="77777777" w:rsidR="007923DC" w:rsidRPr="000961F5" w:rsidRDefault="007923DC" w:rsidP="007923DC">
            <w:pPr>
              <w:spacing w:after="0"/>
              <w:ind w:left="0"/>
              <w:jc w:val="left"/>
              <w:rPr>
                <w:rFonts w:ascii="Arial" w:hAnsi="Arial"/>
                <w:sz w:val="16"/>
                <w:szCs w:val="16"/>
                <w:lang w:val="en-US"/>
              </w:rPr>
            </w:pPr>
          </w:p>
          <w:p w14:paraId="2483BC35" w14:textId="3040EA6A" w:rsidR="007923DC" w:rsidRPr="000961F5" w:rsidRDefault="007923DC" w:rsidP="007923DC">
            <w:pPr>
              <w:spacing w:after="0"/>
              <w:ind w:left="0"/>
              <w:jc w:val="left"/>
              <w:rPr>
                <w:rFonts w:ascii="Arial" w:hAnsi="Arial"/>
                <w:sz w:val="16"/>
                <w:szCs w:val="16"/>
                <w:lang w:val="en-US"/>
              </w:rPr>
            </w:pPr>
          </w:p>
        </w:tc>
      </w:tr>
      <w:tr w:rsidR="007923DC" w:rsidRPr="000961F5" w14:paraId="281CDBDD" w14:textId="77777777" w:rsidTr="007923DC">
        <w:tc>
          <w:tcPr>
            <w:tcW w:w="554" w:type="dxa"/>
            <w:shd w:val="clear" w:color="auto" w:fill="auto"/>
          </w:tcPr>
          <w:p w14:paraId="389BE9A9"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t>23a</w:t>
            </w:r>
          </w:p>
        </w:tc>
        <w:tc>
          <w:tcPr>
            <w:tcW w:w="2804" w:type="dxa"/>
            <w:shd w:val="clear" w:color="auto" w:fill="auto"/>
          </w:tcPr>
          <w:p w14:paraId="505FC066" w14:textId="2089474A" w:rsidR="007923DC" w:rsidRPr="00070BA0" w:rsidRDefault="007923DC" w:rsidP="00A67772">
            <w:pPr>
              <w:spacing w:after="0"/>
              <w:ind w:left="0"/>
              <w:jc w:val="left"/>
              <w:rPr>
                <w:rFonts w:ascii="Arial" w:hAnsi="Arial"/>
                <w:sz w:val="16"/>
                <w:szCs w:val="16"/>
                <w:lang w:val="en-US"/>
              </w:rPr>
            </w:pPr>
            <w:r w:rsidRPr="00070BA0">
              <w:rPr>
                <w:sz w:val="16"/>
                <w:szCs w:val="16"/>
                <w:lang w:val="en-US"/>
              </w:rPr>
              <w:t>T</w:t>
            </w:r>
            <w:commentRangeStart w:id="531"/>
            <w:commentRangeStart w:id="532"/>
            <w:r w:rsidRPr="00070BA0">
              <w:rPr>
                <w:sz w:val="16"/>
                <w:szCs w:val="16"/>
                <w:lang w:val="en-US"/>
              </w:rPr>
              <w:t xml:space="preserve">he Directors confirm that the three largest public </w:t>
            </w:r>
            <w:r w:rsidR="00A67772" w:rsidRPr="00070BA0">
              <w:rPr>
                <w:sz w:val="16"/>
                <w:szCs w:val="16"/>
                <w:lang w:val="en-US"/>
              </w:rPr>
              <w:t xml:space="preserve">[security type holders] </w:t>
            </w:r>
            <w:r w:rsidRPr="00070BA0">
              <w:rPr>
                <w:sz w:val="16"/>
                <w:szCs w:val="16"/>
                <w:lang w:val="en-US"/>
              </w:rPr>
              <w:t xml:space="preserve">of the Company do not hold more than 50% of the </w:t>
            </w:r>
            <w:r w:rsidR="00A67772" w:rsidRPr="00070BA0">
              <w:rPr>
                <w:sz w:val="16"/>
                <w:szCs w:val="16"/>
                <w:lang w:val="en-US"/>
              </w:rPr>
              <w:t xml:space="preserve">[security type] </w:t>
            </w:r>
            <w:r w:rsidRPr="00070BA0">
              <w:rPr>
                <w:sz w:val="16"/>
                <w:szCs w:val="16"/>
                <w:lang w:val="en-US"/>
              </w:rPr>
              <w:t xml:space="preserve">in public </w:t>
            </w:r>
            <w:r w:rsidRPr="00070BA0">
              <w:rPr>
                <w:sz w:val="16"/>
                <w:szCs w:val="16"/>
                <w:lang w:val="en-US"/>
              </w:rPr>
              <w:lastRenderedPageBreak/>
              <w:t xml:space="preserve">hands at the time of listing pursuant to Rules 8.08(3) and 8.24 of the Listing Rules, and there will be at least 300 </w:t>
            </w:r>
            <w:r w:rsidR="00A67772" w:rsidRPr="00070BA0">
              <w:rPr>
                <w:sz w:val="16"/>
                <w:szCs w:val="16"/>
                <w:lang w:val="en-US"/>
              </w:rPr>
              <w:t xml:space="preserve">[security type holder] </w:t>
            </w:r>
            <w:r w:rsidRPr="00070BA0">
              <w:rPr>
                <w:sz w:val="16"/>
                <w:szCs w:val="16"/>
                <w:lang w:val="en-US"/>
              </w:rPr>
              <w:t>at the time of the listing pursuant to Rule 8.08(2)</w:t>
            </w:r>
            <w:commentRangeEnd w:id="531"/>
            <w:r w:rsidRPr="00070BA0">
              <w:rPr>
                <w:rStyle w:val="CommentReference"/>
                <w:rFonts w:eastAsia="PMingLiU"/>
              </w:rPr>
              <w:commentReference w:id="531"/>
            </w:r>
            <w:commentRangeEnd w:id="532"/>
            <w:r w:rsidRPr="00070BA0">
              <w:rPr>
                <w:rStyle w:val="CommentReference"/>
                <w:rFonts w:eastAsia="PMingLiU"/>
              </w:rPr>
              <w:commentReference w:id="532"/>
            </w:r>
          </w:p>
        </w:tc>
        <w:tc>
          <w:tcPr>
            <w:tcW w:w="2324" w:type="dxa"/>
            <w:shd w:val="clear" w:color="auto" w:fill="auto"/>
          </w:tcPr>
          <w:p w14:paraId="0464F841" w14:textId="77777777" w:rsidR="007923DC" w:rsidRPr="000961F5" w:rsidRDefault="007923DC" w:rsidP="007923DC">
            <w:pPr>
              <w:spacing w:after="0"/>
              <w:ind w:left="0"/>
              <w:jc w:val="left"/>
              <w:rPr>
                <w:rFonts w:ascii="Arial" w:hAnsi="Arial"/>
                <w:sz w:val="16"/>
                <w:szCs w:val="16"/>
                <w:lang w:val="en-US"/>
              </w:rPr>
            </w:pPr>
            <w:commentRangeStart w:id="533"/>
            <w:commentRangeStart w:id="534"/>
            <w:r w:rsidRPr="000961F5">
              <w:rPr>
                <w:lang w:val="en-US"/>
              </w:rPr>
              <w:lastRenderedPageBreak/>
              <w:t>Tick box</w:t>
            </w:r>
            <w:commentRangeEnd w:id="533"/>
            <w:r w:rsidRPr="000961F5">
              <w:rPr>
                <w:rStyle w:val="CommentReference"/>
                <w:rFonts w:eastAsia="PMingLiU"/>
              </w:rPr>
              <w:commentReference w:id="533"/>
            </w:r>
            <w:commentRangeEnd w:id="534"/>
            <w:r w:rsidRPr="000961F5">
              <w:rPr>
                <w:rStyle w:val="CommentReference"/>
                <w:rFonts w:eastAsia="PMingLiU"/>
              </w:rPr>
              <w:commentReference w:id="534"/>
            </w:r>
          </w:p>
        </w:tc>
        <w:tc>
          <w:tcPr>
            <w:tcW w:w="1370" w:type="dxa"/>
            <w:shd w:val="clear" w:color="auto" w:fill="auto"/>
          </w:tcPr>
          <w:p w14:paraId="30947802" w14:textId="77777777" w:rsidR="007923DC" w:rsidRPr="000961F5" w:rsidRDefault="007923DC" w:rsidP="007923DC">
            <w:pPr>
              <w:spacing w:after="0"/>
              <w:ind w:left="0"/>
              <w:jc w:val="left"/>
              <w:rPr>
                <w:rFonts w:ascii="Arial" w:hAnsi="Arial"/>
                <w:sz w:val="16"/>
                <w:szCs w:val="16"/>
                <w:lang w:val="en-US"/>
              </w:rPr>
            </w:pPr>
            <w:r w:rsidRPr="000961F5">
              <w:rPr>
                <w:lang w:val="en-US"/>
              </w:rPr>
              <w:t>N/A</w:t>
            </w:r>
          </w:p>
        </w:tc>
        <w:tc>
          <w:tcPr>
            <w:tcW w:w="3407" w:type="dxa"/>
            <w:shd w:val="clear" w:color="auto" w:fill="auto"/>
          </w:tcPr>
          <w:p w14:paraId="4ACCA683" w14:textId="77777777" w:rsidR="007923DC" w:rsidRPr="000961F5" w:rsidRDefault="007923DC" w:rsidP="007923DC">
            <w:pPr>
              <w:spacing w:after="0"/>
              <w:ind w:left="0"/>
              <w:jc w:val="left"/>
              <w:rPr>
                <w:rFonts w:ascii="Arial" w:hAnsi="Arial"/>
                <w:sz w:val="16"/>
                <w:szCs w:val="16"/>
                <w:lang w:val="en-US"/>
              </w:rPr>
            </w:pPr>
            <w:r w:rsidRPr="000961F5">
              <w:rPr>
                <w:lang w:val="en-US"/>
              </w:rPr>
              <w:t xml:space="preserve">Only if Listing Platform </w:t>
            </w:r>
            <w:r w:rsidRPr="000961F5">
              <w:rPr>
                <w:b/>
                <w:lang w:val="en-US"/>
              </w:rPr>
              <w:t xml:space="preserve">[IPO Initiation Field #18] = </w:t>
            </w:r>
            <w:r w:rsidRPr="000961F5">
              <w:rPr>
                <w:lang w:val="en-US"/>
              </w:rPr>
              <w:t>Main Board</w:t>
            </w:r>
          </w:p>
        </w:tc>
      </w:tr>
      <w:tr w:rsidR="007923DC" w:rsidRPr="000961F5" w14:paraId="7FF853F2" w14:textId="77777777" w:rsidTr="007923DC">
        <w:tc>
          <w:tcPr>
            <w:tcW w:w="554" w:type="dxa"/>
            <w:shd w:val="clear" w:color="auto" w:fill="auto"/>
          </w:tcPr>
          <w:p w14:paraId="762B72D1"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t>23b</w:t>
            </w:r>
          </w:p>
        </w:tc>
        <w:tc>
          <w:tcPr>
            <w:tcW w:w="2804" w:type="dxa"/>
            <w:shd w:val="clear" w:color="auto" w:fill="auto"/>
          </w:tcPr>
          <w:p w14:paraId="7BE0AB57" w14:textId="4B6998CE" w:rsidR="007923DC" w:rsidRPr="00070BA0" w:rsidRDefault="007923DC" w:rsidP="00A67772">
            <w:pPr>
              <w:spacing w:after="0"/>
              <w:ind w:left="0"/>
              <w:jc w:val="left"/>
              <w:rPr>
                <w:rFonts w:ascii="Arial" w:hAnsi="Arial"/>
                <w:sz w:val="16"/>
                <w:szCs w:val="16"/>
                <w:lang w:val="en-US"/>
              </w:rPr>
            </w:pPr>
            <w:r w:rsidRPr="00070BA0">
              <w:rPr>
                <w:sz w:val="16"/>
                <w:szCs w:val="16"/>
                <w:lang w:val="en-US"/>
              </w:rPr>
              <w:t xml:space="preserve">The Directors confirm that the three largest public </w:t>
            </w:r>
            <w:r w:rsidR="00A67772" w:rsidRPr="00070BA0">
              <w:rPr>
                <w:sz w:val="16"/>
                <w:szCs w:val="16"/>
                <w:lang w:val="en-US"/>
              </w:rPr>
              <w:t xml:space="preserve">[security type holder] </w:t>
            </w:r>
            <w:r w:rsidRPr="00070BA0">
              <w:rPr>
                <w:sz w:val="16"/>
                <w:szCs w:val="16"/>
                <w:lang w:val="en-US"/>
              </w:rPr>
              <w:t xml:space="preserve">of the Company do not hold more than 50% of the </w:t>
            </w:r>
            <w:r w:rsidR="00A67772" w:rsidRPr="00070BA0">
              <w:rPr>
                <w:sz w:val="16"/>
                <w:szCs w:val="16"/>
                <w:lang w:val="en-US"/>
              </w:rPr>
              <w:t>[security ty</w:t>
            </w:r>
            <w:r w:rsidR="00630A26" w:rsidRPr="00070BA0">
              <w:rPr>
                <w:sz w:val="16"/>
                <w:szCs w:val="16"/>
                <w:lang w:val="en-US"/>
              </w:rPr>
              <w:t>p</w:t>
            </w:r>
            <w:r w:rsidR="00A67772" w:rsidRPr="00070BA0">
              <w:rPr>
                <w:sz w:val="16"/>
                <w:szCs w:val="16"/>
                <w:lang w:val="en-US"/>
              </w:rPr>
              <w:t xml:space="preserve">e] </w:t>
            </w:r>
            <w:r w:rsidRPr="00070BA0">
              <w:rPr>
                <w:sz w:val="16"/>
                <w:szCs w:val="16"/>
                <w:lang w:val="en-US"/>
              </w:rPr>
              <w:t xml:space="preserve">in public hands at the time of listing pursuant to Rule 11.23(8) and notes 2 and 3 to Rule 11.23 of the GEM Listing Rules, and there will be at least 100 </w:t>
            </w:r>
            <w:r w:rsidR="00A67772" w:rsidRPr="00070BA0">
              <w:rPr>
                <w:sz w:val="16"/>
                <w:szCs w:val="16"/>
                <w:lang w:val="en-US"/>
              </w:rPr>
              <w:t xml:space="preserve">[security type holder] </w:t>
            </w:r>
            <w:r w:rsidRPr="00070BA0">
              <w:rPr>
                <w:sz w:val="16"/>
                <w:szCs w:val="16"/>
                <w:lang w:val="en-US"/>
              </w:rPr>
              <w:t>at the time of the listing pursuant to Rule 11.23(3) of the GEM Listing Rules</w:t>
            </w:r>
          </w:p>
        </w:tc>
        <w:tc>
          <w:tcPr>
            <w:tcW w:w="2324" w:type="dxa"/>
            <w:shd w:val="clear" w:color="auto" w:fill="auto"/>
          </w:tcPr>
          <w:p w14:paraId="751A2CB3" w14:textId="77777777" w:rsidR="007923DC" w:rsidRPr="000961F5" w:rsidRDefault="007923DC" w:rsidP="007923DC">
            <w:pPr>
              <w:spacing w:after="0"/>
              <w:ind w:left="0"/>
              <w:jc w:val="left"/>
              <w:rPr>
                <w:rFonts w:ascii="Arial" w:hAnsi="Arial"/>
                <w:sz w:val="16"/>
                <w:szCs w:val="16"/>
                <w:lang w:val="en-US"/>
              </w:rPr>
            </w:pPr>
            <w:r w:rsidRPr="000961F5">
              <w:rPr>
                <w:lang w:val="en-US"/>
              </w:rPr>
              <w:t>Tick box</w:t>
            </w:r>
          </w:p>
        </w:tc>
        <w:tc>
          <w:tcPr>
            <w:tcW w:w="1370" w:type="dxa"/>
            <w:shd w:val="clear" w:color="auto" w:fill="auto"/>
          </w:tcPr>
          <w:p w14:paraId="0831D83A" w14:textId="77777777" w:rsidR="007923DC" w:rsidRPr="000961F5" w:rsidRDefault="007923DC" w:rsidP="007923DC">
            <w:pPr>
              <w:spacing w:after="0"/>
              <w:ind w:left="0"/>
              <w:jc w:val="left"/>
              <w:rPr>
                <w:rFonts w:ascii="Arial" w:hAnsi="Arial"/>
                <w:sz w:val="16"/>
                <w:szCs w:val="16"/>
                <w:lang w:val="en-US"/>
              </w:rPr>
            </w:pPr>
            <w:r w:rsidRPr="000961F5">
              <w:rPr>
                <w:lang w:val="en-US"/>
              </w:rPr>
              <w:t>N/A</w:t>
            </w:r>
          </w:p>
        </w:tc>
        <w:tc>
          <w:tcPr>
            <w:tcW w:w="3407" w:type="dxa"/>
            <w:shd w:val="clear" w:color="auto" w:fill="auto"/>
          </w:tcPr>
          <w:p w14:paraId="7B40CCA8" w14:textId="77777777" w:rsidR="007923DC" w:rsidRPr="000961F5" w:rsidRDefault="007923DC" w:rsidP="007923DC">
            <w:pPr>
              <w:spacing w:after="0"/>
              <w:ind w:left="0"/>
              <w:jc w:val="left"/>
              <w:rPr>
                <w:rFonts w:ascii="Arial" w:hAnsi="Arial"/>
                <w:sz w:val="16"/>
                <w:szCs w:val="16"/>
                <w:lang w:val="en-US"/>
              </w:rPr>
            </w:pPr>
            <w:r w:rsidRPr="000961F5">
              <w:rPr>
                <w:lang w:val="en-US"/>
              </w:rPr>
              <w:t xml:space="preserve">Display only if Listing Platform </w:t>
            </w:r>
            <w:r w:rsidRPr="000961F5">
              <w:rPr>
                <w:b/>
                <w:lang w:val="en-US"/>
              </w:rPr>
              <w:t xml:space="preserve">[IPO Initiation Field #18] = </w:t>
            </w:r>
            <w:r w:rsidRPr="000961F5">
              <w:rPr>
                <w:lang w:val="en-US"/>
              </w:rPr>
              <w:t>GEM</w:t>
            </w:r>
          </w:p>
        </w:tc>
      </w:tr>
      <w:tr w:rsidR="007923DC" w:rsidRPr="000961F5" w14:paraId="1E0FF294" w14:textId="77777777" w:rsidTr="007923DC">
        <w:tc>
          <w:tcPr>
            <w:tcW w:w="554" w:type="dxa"/>
            <w:shd w:val="clear" w:color="auto" w:fill="auto"/>
          </w:tcPr>
          <w:p w14:paraId="74B9621F"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t>24</w:t>
            </w:r>
          </w:p>
        </w:tc>
        <w:tc>
          <w:tcPr>
            <w:tcW w:w="2804" w:type="dxa"/>
            <w:shd w:val="clear" w:color="auto" w:fill="auto"/>
          </w:tcPr>
          <w:p w14:paraId="06F63F2B" w14:textId="2D17FCBD" w:rsidR="007923DC" w:rsidRPr="00070BA0" w:rsidRDefault="007923DC" w:rsidP="00A67772">
            <w:pPr>
              <w:spacing w:after="0"/>
              <w:ind w:left="0"/>
              <w:jc w:val="left"/>
              <w:rPr>
                <w:rFonts w:ascii="Arial" w:hAnsi="Arial"/>
                <w:sz w:val="16"/>
                <w:szCs w:val="16"/>
                <w:lang w:val="en-US"/>
              </w:rPr>
            </w:pPr>
            <w:r w:rsidRPr="00070BA0">
              <w:rPr>
                <w:sz w:val="16"/>
                <w:szCs w:val="16"/>
                <w:lang w:val="en-US"/>
              </w:rPr>
              <w:t xml:space="preserve">The Directors confirm that, to the best of their knowledge, none of the offer shares subscribed for have been financed directly or indirectly by any of the directors, chief executives of the company and controlling </w:t>
            </w:r>
            <w:r w:rsidR="00A67772" w:rsidRPr="00070BA0">
              <w:rPr>
                <w:sz w:val="16"/>
                <w:szCs w:val="16"/>
                <w:lang w:val="en-US"/>
              </w:rPr>
              <w:t>[security type holder]</w:t>
            </w:r>
            <w:r w:rsidRPr="00070BA0">
              <w:rPr>
                <w:sz w:val="16"/>
                <w:szCs w:val="16"/>
                <w:lang w:val="en-US"/>
              </w:rPr>
              <w:t xml:space="preserve">.  </w:t>
            </w:r>
          </w:p>
        </w:tc>
        <w:tc>
          <w:tcPr>
            <w:tcW w:w="2324" w:type="dxa"/>
            <w:shd w:val="clear" w:color="auto" w:fill="auto"/>
          </w:tcPr>
          <w:p w14:paraId="2FE20A7F" w14:textId="77777777" w:rsidR="007923DC" w:rsidRPr="000961F5" w:rsidRDefault="007923DC" w:rsidP="007923DC">
            <w:pPr>
              <w:spacing w:after="0"/>
              <w:ind w:left="0"/>
              <w:jc w:val="left"/>
              <w:rPr>
                <w:rFonts w:ascii="Arial" w:hAnsi="Arial"/>
                <w:sz w:val="16"/>
                <w:szCs w:val="16"/>
                <w:lang w:val="en-US"/>
              </w:rPr>
            </w:pPr>
            <w:r w:rsidRPr="000961F5">
              <w:rPr>
                <w:lang w:val="en-US"/>
              </w:rPr>
              <w:t>Tick box</w:t>
            </w:r>
          </w:p>
        </w:tc>
        <w:tc>
          <w:tcPr>
            <w:tcW w:w="1370" w:type="dxa"/>
            <w:shd w:val="clear" w:color="auto" w:fill="auto"/>
          </w:tcPr>
          <w:p w14:paraId="0DB9749E" w14:textId="77777777" w:rsidR="007923DC" w:rsidRPr="000961F5" w:rsidRDefault="007923DC" w:rsidP="007923DC">
            <w:pPr>
              <w:spacing w:after="0"/>
              <w:ind w:left="0"/>
              <w:jc w:val="left"/>
              <w:rPr>
                <w:rFonts w:ascii="Arial" w:hAnsi="Arial"/>
                <w:sz w:val="16"/>
                <w:szCs w:val="16"/>
                <w:lang w:val="en-US"/>
              </w:rPr>
            </w:pPr>
            <w:r w:rsidRPr="000961F5">
              <w:rPr>
                <w:lang w:val="en-US"/>
              </w:rPr>
              <w:t>N/A</w:t>
            </w:r>
          </w:p>
        </w:tc>
        <w:tc>
          <w:tcPr>
            <w:tcW w:w="3407" w:type="dxa"/>
            <w:shd w:val="clear" w:color="auto" w:fill="auto"/>
          </w:tcPr>
          <w:p w14:paraId="1EBB9A02" w14:textId="77777777" w:rsidR="007923DC" w:rsidRPr="000961F5" w:rsidRDefault="007923DC" w:rsidP="007923DC">
            <w:pPr>
              <w:spacing w:after="0"/>
              <w:ind w:left="0"/>
              <w:jc w:val="left"/>
              <w:rPr>
                <w:rFonts w:ascii="Arial" w:hAnsi="Arial"/>
                <w:sz w:val="16"/>
                <w:szCs w:val="16"/>
                <w:lang w:val="en-US"/>
              </w:rPr>
            </w:pPr>
          </w:p>
        </w:tc>
      </w:tr>
      <w:tr w:rsidR="007923DC" w:rsidRPr="000961F5" w14:paraId="3C97C719" w14:textId="77777777" w:rsidTr="007923DC">
        <w:tc>
          <w:tcPr>
            <w:tcW w:w="554" w:type="dxa"/>
            <w:shd w:val="clear" w:color="auto" w:fill="auto"/>
          </w:tcPr>
          <w:p w14:paraId="64D9E5EA"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t>25</w:t>
            </w:r>
          </w:p>
        </w:tc>
        <w:tc>
          <w:tcPr>
            <w:tcW w:w="2804" w:type="dxa"/>
            <w:shd w:val="clear" w:color="auto" w:fill="auto"/>
          </w:tcPr>
          <w:p w14:paraId="16562D28" w14:textId="7941879F" w:rsidR="007923DC" w:rsidRPr="00070BA0" w:rsidRDefault="007923DC" w:rsidP="00A67772">
            <w:pPr>
              <w:spacing w:after="0"/>
              <w:ind w:left="0"/>
              <w:jc w:val="left"/>
              <w:rPr>
                <w:rFonts w:ascii="Arial" w:hAnsi="Arial"/>
                <w:sz w:val="16"/>
                <w:szCs w:val="16"/>
                <w:lang w:val="en-US"/>
              </w:rPr>
            </w:pPr>
            <w:r w:rsidRPr="00070BA0">
              <w:rPr>
                <w:sz w:val="16"/>
                <w:szCs w:val="16"/>
                <w:lang w:val="en-US"/>
              </w:rPr>
              <w:t xml:space="preserve">The Directors confirm that, to the best of their knowledge, none of the placees or public that have subscribed for the offer </w:t>
            </w:r>
            <w:r w:rsidR="00A67772" w:rsidRPr="00070BA0">
              <w:rPr>
                <w:sz w:val="16"/>
                <w:szCs w:val="16"/>
                <w:lang w:val="en-US"/>
              </w:rPr>
              <w:t xml:space="preserve">[security type] </w:t>
            </w:r>
            <w:r w:rsidRPr="00070BA0">
              <w:rPr>
                <w:sz w:val="16"/>
                <w:szCs w:val="16"/>
                <w:lang w:val="en-US"/>
              </w:rPr>
              <w:t xml:space="preserve">are accustomed to taking instructions from any of the directors, chief executives, controlling shareholders, substantial </w:t>
            </w:r>
            <w:r w:rsidR="00A67772" w:rsidRPr="00070BA0">
              <w:rPr>
                <w:sz w:val="16"/>
                <w:szCs w:val="16"/>
                <w:lang w:val="en-US"/>
              </w:rPr>
              <w:t xml:space="preserve">[security type holder] </w:t>
            </w:r>
            <w:r w:rsidRPr="00070BA0">
              <w:rPr>
                <w:sz w:val="16"/>
                <w:szCs w:val="16"/>
                <w:lang w:val="en-US"/>
              </w:rPr>
              <w:t xml:space="preserve">or existing </w:t>
            </w:r>
            <w:r w:rsidR="00A67772" w:rsidRPr="00070BA0">
              <w:rPr>
                <w:sz w:val="16"/>
                <w:szCs w:val="16"/>
                <w:lang w:val="en-US"/>
              </w:rPr>
              <w:t xml:space="preserve">[security type holder] </w:t>
            </w:r>
            <w:r w:rsidRPr="00070BA0">
              <w:rPr>
                <w:sz w:val="16"/>
                <w:szCs w:val="16"/>
                <w:lang w:val="en-US"/>
              </w:rPr>
              <w:t>of the company or any of their subsidiaries or close associates.</w:t>
            </w:r>
          </w:p>
        </w:tc>
        <w:tc>
          <w:tcPr>
            <w:tcW w:w="2324" w:type="dxa"/>
            <w:shd w:val="clear" w:color="auto" w:fill="auto"/>
          </w:tcPr>
          <w:p w14:paraId="030F27A2" w14:textId="77777777" w:rsidR="007923DC" w:rsidRPr="000961F5" w:rsidRDefault="007923DC" w:rsidP="007923DC">
            <w:pPr>
              <w:spacing w:after="0"/>
              <w:ind w:left="0"/>
              <w:jc w:val="left"/>
              <w:rPr>
                <w:rFonts w:ascii="Arial" w:hAnsi="Arial"/>
                <w:sz w:val="16"/>
                <w:szCs w:val="16"/>
                <w:lang w:val="en-US"/>
              </w:rPr>
            </w:pPr>
            <w:r w:rsidRPr="000961F5">
              <w:rPr>
                <w:lang w:val="en-US"/>
              </w:rPr>
              <w:t>Tick box</w:t>
            </w:r>
          </w:p>
        </w:tc>
        <w:tc>
          <w:tcPr>
            <w:tcW w:w="1370" w:type="dxa"/>
            <w:shd w:val="clear" w:color="auto" w:fill="auto"/>
          </w:tcPr>
          <w:p w14:paraId="77702BFE" w14:textId="77777777" w:rsidR="007923DC" w:rsidRPr="000961F5" w:rsidRDefault="007923DC" w:rsidP="007923DC">
            <w:pPr>
              <w:spacing w:after="0"/>
              <w:ind w:left="0"/>
              <w:jc w:val="left"/>
              <w:rPr>
                <w:rFonts w:ascii="Arial" w:hAnsi="Arial"/>
                <w:sz w:val="16"/>
                <w:szCs w:val="16"/>
                <w:lang w:val="en-US"/>
              </w:rPr>
            </w:pPr>
            <w:r w:rsidRPr="000961F5">
              <w:rPr>
                <w:lang w:val="en-US"/>
              </w:rPr>
              <w:t>N/A</w:t>
            </w:r>
          </w:p>
        </w:tc>
        <w:tc>
          <w:tcPr>
            <w:tcW w:w="3407" w:type="dxa"/>
            <w:shd w:val="clear" w:color="auto" w:fill="auto"/>
          </w:tcPr>
          <w:p w14:paraId="2554ADAF" w14:textId="77777777" w:rsidR="007923DC" w:rsidRPr="000961F5" w:rsidRDefault="007923DC" w:rsidP="007923DC">
            <w:pPr>
              <w:spacing w:after="0"/>
              <w:ind w:left="0"/>
              <w:jc w:val="left"/>
              <w:rPr>
                <w:rFonts w:ascii="Arial" w:hAnsi="Arial"/>
                <w:sz w:val="16"/>
                <w:szCs w:val="16"/>
                <w:lang w:val="en-US"/>
              </w:rPr>
            </w:pPr>
          </w:p>
        </w:tc>
      </w:tr>
    </w:tbl>
    <w:p w14:paraId="25BDF096" w14:textId="77777777" w:rsidR="007923DC" w:rsidRPr="000961F5" w:rsidRDefault="007923DC" w:rsidP="007923DC"/>
    <w:p w14:paraId="02C3708E" w14:textId="095B32CF" w:rsidR="007923DC" w:rsidRPr="002B0661" w:rsidRDefault="007923DC" w:rsidP="002B0661">
      <w:pPr>
        <w:pStyle w:val="ListParagraph"/>
        <w:numPr>
          <w:ilvl w:val="0"/>
          <w:numId w:val="122"/>
        </w:numPr>
        <w:spacing w:after="0"/>
        <w:ind w:leftChars="0"/>
        <w:jc w:val="left"/>
        <w:rPr>
          <w:rFonts w:eastAsia="DengXian"/>
          <w:b/>
          <w:lang w:val="en-US" w:eastAsia="zh-CN"/>
        </w:rPr>
      </w:pPr>
      <w:r w:rsidRPr="002B0661">
        <w:rPr>
          <w:rFonts w:eastAsia="DengXian"/>
          <w:b/>
          <w:lang w:val="en-US" w:eastAsia="zh-CN"/>
        </w:rPr>
        <w:t>Cornerstone Investors</w:t>
      </w:r>
    </w:p>
    <w:p w14:paraId="1EC1A4B2" w14:textId="77777777" w:rsidR="007923DC" w:rsidRPr="000961F5" w:rsidRDefault="007923DC" w:rsidP="007923DC">
      <w:pPr>
        <w:ind w:left="0"/>
      </w:pPr>
      <w:commentRangeStart w:id="535"/>
    </w:p>
    <w:p w14:paraId="270035E4" w14:textId="7DD59F0E" w:rsidR="00EB1DC1" w:rsidRPr="000961F5" w:rsidRDefault="00EB1DC1" w:rsidP="009D44B0">
      <w:pPr>
        <w:ind w:left="0"/>
      </w:pPr>
      <w:r w:rsidRPr="000961F5">
        <w:lastRenderedPageBreak/>
        <w:t xml:space="preserve">The following section should be disable and hidden if Offering Type </w:t>
      </w:r>
      <w:r w:rsidRPr="002B0661">
        <w:rPr>
          <w:b/>
        </w:rPr>
        <w:t>[IPO Initiation Field #16]</w:t>
      </w:r>
      <w:r w:rsidRPr="000961F5">
        <w:t xml:space="preserve"> = Public Offer Only / Transfer from GEM / By Introduction</w:t>
      </w:r>
      <w:r w:rsidR="009D44B0" w:rsidRPr="000961F5">
        <w:t>.</w:t>
      </w:r>
      <w:commentRangeEnd w:id="535"/>
      <w:r w:rsidR="009D44B0" w:rsidRPr="000961F5">
        <w:rPr>
          <w:rStyle w:val="CommentReference"/>
        </w:rPr>
        <w:commentReference w:id="535"/>
      </w:r>
    </w:p>
    <w:p w14:paraId="505FF269" w14:textId="77777777" w:rsidR="00D0317C" w:rsidRPr="000961F5" w:rsidRDefault="00D0317C" w:rsidP="007923DC">
      <w:pPr>
        <w:ind w:left="0"/>
      </w:pPr>
    </w:p>
    <w:tbl>
      <w:tblPr>
        <w:tblStyle w:val="TableGrid4"/>
        <w:tblW w:w="0" w:type="auto"/>
        <w:tblLook w:val="04A0" w:firstRow="1" w:lastRow="0" w:firstColumn="1" w:lastColumn="0" w:noHBand="0" w:noVBand="1"/>
      </w:tblPr>
      <w:tblGrid>
        <w:gridCol w:w="494"/>
        <w:gridCol w:w="1475"/>
        <w:gridCol w:w="987"/>
        <w:gridCol w:w="805"/>
        <w:gridCol w:w="5165"/>
        <w:gridCol w:w="76"/>
      </w:tblGrid>
      <w:tr w:rsidR="007923DC" w:rsidRPr="000961F5" w14:paraId="19C6FC18" w14:textId="77777777" w:rsidTr="00E85295">
        <w:tc>
          <w:tcPr>
            <w:tcW w:w="494" w:type="dxa"/>
            <w:shd w:val="clear" w:color="auto" w:fill="FFE599"/>
          </w:tcPr>
          <w:p w14:paraId="66E5E9F9" w14:textId="77777777" w:rsidR="007923DC" w:rsidRPr="00070BA0" w:rsidRDefault="007923DC" w:rsidP="007923DC">
            <w:pPr>
              <w:spacing w:after="0"/>
              <w:ind w:left="0"/>
              <w:jc w:val="left"/>
              <w:rPr>
                <w:rFonts w:ascii="Arial" w:eastAsia="Times New Roman" w:hAnsi="Arial"/>
                <w:b/>
                <w:bCs/>
                <w:kern w:val="24"/>
                <w:sz w:val="16"/>
                <w:szCs w:val="16"/>
                <w:lang w:val="en-HK"/>
              </w:rPr>
            </w:pPr>
            <w:r w:rsidRPr="00070BA0">
              <w:rPr>
                <w:rFonts w:eastAsia="Times New Roman"/>
                <w:b/>
                <w:bCs/>
                <w:kern w:val="24"/>
                <w:sz w:val="16"/>
                <w:szCs w:val="16"/>
                <w:lang w:val="en-HK"/>
              </w:rPr>
              <w:t>#</w:t>
            </w:r>
          </w:p>
        </w:tc>
        <w:tc>
          <w:tcPr>
            <w:tcW w:w="1475" w:type="dxa"/>
            <w:shd w:val="clear" w:color="auto" w:fill="FFE599"/>
            <w:vAlign w:val="center"/>
          </w:tcPr>
          <w:p w14:paraId="1D4DE0D5" w14:textId="77777777" w:rsidR="007923DC" w:rsidRPr="00070BA0" w:rsidRDefault="007923DC" w:rsidP="007923DC">
            <w:pPr>
              <w:spacing w:after="0"/>
              <w:ind w:left="0"/>
              <w:jc w:val="left"/>
              <w:rPr>
                <w:rFonts w:ascii="Arial" w:eastAsia="Times New Roman" w:hAnsi="Arial"/>
                <w:sz w:val="16"/>
                <w:szCs w:val="16"/>
              </w:rPr>
            </w:pPr>
            <w:r w:rsidRPr="00070BA0">
              <w:rPr>
                <w:rFonts w:eastAsia="Times New Roman"/>
                <w:b/>
                <w:bCs/>
                <w:kern w:val="24"/>
                <w:sz w:val="16"/>
                <w:szCs w:val="16"/>
                <w:lang w:val="en-HK"/>
              </w:rPr>
              <w:t>Field name</w:t>
            </w:r>
          </w:p>
        </w:tc>
        <w:tc>
          <w:tcPr>
            <w:tcW w:w="987" w:type="dxa"/>
            <w:shd w:val="clear" w:color="auto" w:fill="FFE599"/>
          </w:tcPr>
          <w:p w14:paraId="4FB70A05" w14:textId="77777777" w:rsidR="007923DC" w:rsidRPr="00070BA0" w:rsidRDefault="007923DC" w:rsidP="007923DC">
            <w:pPr>
              <w:spacing w:after="0"/>
              <w:ind w:left="0"/>
              <w:jc w:val="left"/>
              <w:rPr>
                <w:rFonts w:ascii="Arial" w:hAnsi="Arial"/>
                <w:b/>
                <w:sz w:val="16"/>
                <w:szCs w:val="16"/>
                <w:lang w:val="en-US"/>
              </w:rPr>
            </w:pPr>
            <w:r w:rsidRPr="00070BA0">
              <w:rPr>
                <w:b/>
                <w:sz w:val="16"/>
                <w:szCs w:val="16"/>
                <w:lang w:val="en-US"/>
              </w:rPr>
              <w:t>Input method</w:t>
            </w:r>
          </w:p>
        </w:tc>
        <w:tc>
          <w:tcPr>
            <w:tcW w:w="805" w:type="dxa"/>
            <w:shd w:val="clear" w:color="auto" w:fill="FFE599"/>
          </w:tcPr>
          <w:p w14:paraId="3C0835F6" w14:textId="77777777" w:rsidR="007923DC" w:rsidRPr="00070BA0" w:rsidRDefault="007923DC" w:rsidP="007923DC">
            <w:pPr>
              <w:spacing w:after="0"/>
              <w:ind w:left="0"/>
              <w:jc w:val="left"/>
              <w:rPr>
                <w:rFonts w:ascii="Arial" w:hAnsi="Arial"/>
                <w:b/>
                <w:sz w:val="16"/>
                <w:szCs w:val="16"/>
                <w:lang w:val="en-US"/>
              </w:rPr>
            </w:pPr>
            <w:r w:rsidRPr="00070BA0">
              <w:rPr>
                <w:b/>
                <w:sz w:val="16"/>
                <w:szCs w:val="16"/>
                <w:lang w:val="en-US"/>
              </w:rPr>
              <w:t>Max field length</w:t>
            </w:r>
          </w:p>
        </w:tc>
        <w:tc>
          <w:tcPr>
            <w:tcW w:w="5241" w:type="dxa"/>
            <w:gridSpan w:val="2"/>
            <w:shd w:val="clear" w:color="auto" w:fill="FFE599"/>
            <w:vAlign w:val="center"/>
          </w:tcPr>
          <w:p w14:paraId="220AF789" w14:textId="77777777" w:rsidR="007923DC" w:rsidRPr="00070BA0" w:rsidRDefault="007923DC" w:rsidP="007923DC">
            <w:pPr>
              <w:spacing w:after="0"/>
              <w:ind w:left="0"/>
              <w:jc w:val="left"/>
              <w:rPr>
                <w:rFonts w:ascii="Arial" w:hAnsi="Arial"/>
                <w:b/>
                <w:sz w:val="16"/>
                <w:szCs w:val="16"/>
                <w:lang w:val="en-US"/>
              </w:rPr>
            </w:pPr>
            <w:r w:rsidRPr="00070BA0">
              <w:rPr>
                <w:b/>
                <w:sz w:val="16"/>
                <w:szCs w:val="16"/>
                <w:lang w:val="en-US"/>
              </w:rPr>
              <w:t>Notes</w:t>
            </w:r>
          </w:p>
        </w:tc>
      </w:tr>
      <w:tr w:rsidR="009D44B0" w:rsidRPr="000961F5" w14:paraId="7D0E22E9" w14:textId="77777777" w:rsidTr="00E85295">
        <w:tc>
          <w:tcPr>
            <w:tcW w:w="494" w:type="dxa"/>
            <w:shd w:val="clear" w:color="auto" w:fill="auto"/>
          </w:tcPr>
          <w:p w14:paraId="43597D30" w14:textId="791EEBC5" w:rsidR="009D44B0" w:rsidRPr="00070BA0" w:rsidRDefault="009D44B0" w:rsidP="009D44B0">
            <w:pPr>
              <w:spacing w:after="0"/>
              <w:ind w:left="0"/>
              <w:jc w:val="left"/>
              <w:rPr>
                <w:rFonts w:ascii="Arial" w:hAnsi="Arial"/>
                <w:sz w:val="16"/>
                <w:szCs w:val="16"/>
                <w:lang w:val="en-US"/>
              </w:rPr>
            </w:pPr>
            <w:r w:rsidRPr="00070BA0">
              <w:rPr>
                <w:sz w:val="16"/>
                <w:szCs w:val="16"/>
                <w:lang w:val="en-US"/>
              </w:rPr>
              <w:t>25a</w:t>
            </w:r>
          </w:p>
        </w:tc>
        <w:tc>
          <w:tcPr>
            <w:tcW w:w="1475" w:type="dxa"/>
            <w:shd w:val="clear" w:color="auto" w:fill="auto"/>
          </w:tcPr>
          <w:p w14:paraId="5B2472B4" w14:textId="3BCC5880" w:rsidR="009D44B0" w:rsidRPr="00070BA0" w:rsidRDefault="009D44B0" w:rsidP="009D44B0">
            <w:pPr>
              <w:spacing w:after="0"/>
              <w:ind w:left="0"/>
              <w:jc w:val="left"/>
              <w:rPr>
                <w:rFonts w:ascii="Arial" w:hAnsi="Arial"/>
                <w:sz w:val="16"/>
                <w:szCs w:val="16"/>
                <w:lang w:val="en-US"/>
              </w:rPr>
            </w:pPr>
            <w:commentRangeStart w:id="536"/>
            <w:r w:rsidRPr="00070BA0">
              <w:rPr>
                <w:sz w:val="16"/>
                <w:szCs w:val="16"/>
                <w:lang w:val="en-US"/>
              </w:rPr>
              <w:t>Cornerstone Investor Indicator</w:t>
            </w:r>
            <w:commentRangeEnd w:id="536"/>
            <w:r w:rsidR="00E85295" w:rsidRPr="00070BA0">
              <w:rPr>
                <w:rStyle w:val="CommentReference"/>
                <w:rFonts w:eastAsia="PMingLiU"/>
              </w:rPr>
              <w:commentReference w:id="536"/>
            </w:r>
          </w:p>
        </w:tc>
        <w:tc>
          <w:tcPr>
            <w:tcW w:w="987" w:type="dxa"/>
            <w:shd w:val="clear" w:color="auto" w:fill="auto"/>
          </w:tcPr>
          <w:p w14:paraId="54874CCD" w14:textId="77777777" w:rsidR="009D44B0" w:rsidRPr="00070BA0" w:rsidRDefault="009D44B0" w:rsidP="009D44B0">
            <w:pPr>
              <w:spacing w:after="0"/>
              <w:ind w:left="0"/>
              <w:jc w:val="left"/>
              <w:rPr>
                <w:rFonts w:ascii="Arial" w:hAnsi="Arial"/>
                <w:sz w:val="16"/>
                <w:szCs w:val="16"/>
                <w:lang w:val="en-US"/>
              </w:rPr>
            </w:pPr>
            <w:r w:rsidRPr="00070BA0">
              <w:rPr>
                <w:sz w:val="16"/>
                <w:szCs w:val="16"/>
                <w:lang w:val="en-US"/>
              </w:rPr>
              <w:t>List</w:t>
            </w:r>
          </w:p>
          <w:p w14:paraId="20513C2F" w14:textId="659A4204" w:rsidR="009D44B0" w:rsidRPr="00070BA0" w:rsidRDefault="009D44B0" w:rsidP="009D44B0">
            <w:pPr>
              <w:spacing w:after="0"/>
              <w:ind w:left="0"/>
              <w:jc w:val="left"/>
              <w:rPr>
                <w:rFonts w:ascii="Arial" w:hAnsi="Arial"/>
                <w:sz w:val="16"/>
                <w:szCs w:val="16"/>
                <w:lang w:val="en-US"/>
              </w:rPr>
            </w:pPr>
            <w:r w:rsidRPr="00070BA0">
              <w:rPr>
                <w:sz w:val="16"/>
                <w:szCs w:val="16"/>
                <w:lang w:val="en-US"/>
              </w:rPr>
              <w:t>(single selection)</w:t>
            </w:r>
          </w:p>
        </w:tc>
        <w:tc>
          <w:tcPr>
            <w:tcW w:w="805" w:type="dxa"/>
            <w:shd w:val="clear" w:color="auto" w:fill="auto"/>
          </w:tcPr>
          <w:p w14:paraId="677E93EA" w14:textId="69E382B8" w:rsidR="009D44B0" w:rsidRPr="00070BA0" w:rsidRDefault="009D44B0" w:rsidP="009D44B0">
            <w:pPr>
              <w:spacing w:after="0"/>
              <w:ind w:left="0"/>
              <w:jc w:val="left"/>
              <w:rPr>
                <w:rFonts w:ascii="Arial" w:hAnsi="Arial"/>
                <w:sz w:val="16"/>
                <w:szCs w:val="16"/>
                <w:lang w:val="en-US"/>
              </w:rPr>
            </w:pPr>
            <w:r w:rsidRPr="00070BA0">
              <w:rPr>
                <w:sz w:val="16"/>
                <w:szCs w:val="16"/>
              </w:rPr>
              <w:t>N/A</w:t>
            </w:r>
          </w:p>
        </w:tc>
        <w:tc>
          <w:tcPr>
            <w:tcW w:w="5241" w:type="dxa"/>
            <w:gridSpan w:val="2"/>
            <w:shd w:val="clear" w:color="auto" w:fill="auto"/>
          </w:tcPr>
          <w:p w14:paraId="581AC2EE" w14:textId="77777777" w:rsidR="009D44B0" w:rsidRPr="00070BA0" w:rsidRDefault="009D44B0" w:rsidP="009D44B0">
            <w:pPr>
              <w:spacing w:after="39"/>
              <w:ind w:left="0"/>
              <w:rPr>
                <w:rFonts w:ascii="Arial" w:hAnsi="Arial"/>
                <w:sz w:val="16"/>
                <w:szCs w:val="16"/>
              </w:rPr>
            </w:pPr>
            <w:r w:rsidRPr="00070BA0">
              <w:rPr>
                <w:sz w:val="16"/>
                <w:szCs w:val="16"/>
              </w:rPr>
              <w:t>With the following choices in the specified order:</w:t>
            </w:r>
          </w:p>
          <w:p w14:paraId="15B5087E" w14:textId="77777777" w:rsidR="009D44B0" w:rsidRPr="00070BA0" w:rsidRDefault="009D44B0" w:rsidP="009D44B0">
            <w:pPr>
              <w:spacing w:after="39"/>
              <w:ind w:left="0"/>
              <w:rPr>
                <w:rFonts w:ascii="Arial" w:hAnsi="Arial"/>
                <w:sz w:val="16"/>
                <w:szCs w:val="16"/>
              </w:rPr>
            </w:pPr>
          </w:p>
          <w:tbl>
            <w:tblPr>
              <w:tblStyle w:val="TableGrid"/>
              <w:tblW w:w="0" w:type="auto"/>
              <w:tblLook w:val="04A0" w:firstRow="1" w:lastRow="0" w:firstColumn="1" w:lastColumn="0" w:noHBand="0" w:noVBand="1"/>
            </w:tblPr>
            <w:tblGrid>
              <w:gridCol w:w="4252"/>
            </w:tblGrid>
            <w:tr w:rsidR="009D44B0" w:rsidRPr="00070BA0" w14:paraId="528A5176" w14:textId="77777777" w:rsidTr="00A55595">
              <w:tc>
                <w:tcPr>
                  <w:tcW w:w="4252" w:type="dxa"/>
                </w:tcPr>
                <w:p w14:paraId="5D13900E" w14:textId="67581065" w:rsidR="009D44B0" w:rsidRPr="00070BA0" w:rsidRDefault="009D44B0" w:rsidP="009D44B0">
                  <w:pPr>
                    <w:spacing w:after="0"/>
                    <w:ind w:left="0"/>
                    <w:jc w:val="left"/>
                    <w:rPr>
                      <w:lang w:val="en-US"/>
                    </w:rPr>
                  </w:pPr>
                  <w:r w:rsidRPr="00070BA0">
                    <w:rPr>
                      <w:lang w:val="en-US"/>
                    </w:rPr>
                    <w:t>Yes [DEFAULT]</w:t>
                  </w:r>
                </w:p>
              </w:tc>
            </w:tr>
            <w:tr w:rsidR="009D44B0" w:rsidRPr="00070BA0" w14:paraId="58FB50BE" w14:textId="77777777" w:rsidTr="00A55595">
              <w:tc>
                <w:tcPr>
                  <w:tcW w:w="4252" w:type="dxa"/>
                </w:tcPr>
                <w:p w14:paraId="1F63F6AF" w14:textId="2BC5EFCF" w:rsidR="009D44B0" w:rsidRPr="00070BA0" w:rsidRDefault="009D44B0" w:rsidP="009D44B0">
                  <w:pPr>
                    <w:spacing w:after="0"/>
                    <w:ind w:left="0"/>
                    <w:jc w:val="left"/>
                    <w:rPr>
                      <w:lang w:val="en-US"/>
                    </w:rPr>
                  </w:pPr>
                  <w:r w:rsidRPr="00070BA0">
                    <w:rPr>
                      <w:lang w:val="en-US"/>
                    </w:rPr>
                    <w:t>No</w:t>
                  </w:r>
                </w:p>
              </w:tc>
            </w:tr>
          </w:tbl>
          <w:p w14:paraId="7DFD64BA" w14:textId="6825C6B8" w:rsidR="009D44B0" w:rsidRPr="00070BA0" w:rsidRDefault="009D44B0" w:rsidP="002B0661">
            <w:pPr>
              <w:pStyle w:val="ListParagraph"/>
              <w:spacing w:after="0"/>
              <w:ind w:leftChars="0" w:left="0"/>
              <w:jc w:val="left"/>
              <w:rPr>
                <w:rFonts w:ascii="Arial" w:hAnsi="Arial"/>
                <w:sz w:val="16"/>
                <w:szCs w:val="16"/>
                <w:lang w:val="en-US"/>
              </w:rPr>
            </w:pPr>
          </w:p>
        </w:tc>
      </w:tr>
      <w:tr w:rsidR="007923DC" w:rsidRPr="000961F5" w14:paraId="088CDBB0" w14:textId="77777777" w:rsidTr="00E85295">
        <w:tc>
          <w:tcPr>
            <w:tcW w:w="494" w:type="dxa"/>
            <w:shd w:val="clear" w:color="auto" w:fill="auto"/>
          </w:tcPr>
          <w:p w14:paraId="01C1D67A"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t>26</w:t>
            </w:r>
          </w:p>
        </w:tc>
        <w:tc>
          <w:tcPr>
            <w:tcW w:w="1475" w:type="dxa"/>
            <w:shd w:val="clear" w:color="auto" w:fill="auto"/>
          </w:tcPr>
          <w:p w14:paraId="044DAAD0"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t>To the best knowledge of the Company, each of the cornerstone investors is an independent third party and is not a connected person of the Company (as defined in the Listing Rules)</w:t>
            </w:r>
          </w:p>
        </w:tc>
        <w:tc>
          <w:tcPr>
            <w:tcW w:w="987" w:type="dxa"/>
            <w:shd w:val="clear" w:color="auto" w:fill="auto"/>
          </w:tcPr>
          <w:p w14:paraId="329EB2A6"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t>List (single selection)</w:t>
            </w:r>
          </w:p>
        </w:tc>
        <w:tc>
          <w:tcPr>
            <w:tcW w:w="805" w:type="dxa"/>
            <w:shd w:val="clear" w:color="auto" w:fill="auto"/>
          </w:tcPr>
          <w:p w14:paraId="0D3866E9"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t>N/A</w:t>
            </w:r>
          </w:p>
        </w:tc>
        <w:tc>
          <w:tcPr>
            <w:tcW w:w="5241" w:type="dxa"/>
            <w:gridSpan w:val="2"/>
            <w:shd w:val="clear" w:color="auto" w:fill="auto"/>
          </w:tcPr>
          <w:p w14:paraId="47D0B05B" w14:textId="552029B0" w:rsidR="007923DC" w:rsidRPr="00070BA0" w:rsidRDefault="009D44B0" w:rsidP="002B0661">
            <w:pPr>
              <w:pStyle w:val="ListParagraph"/>
              <w:spacing w:after="0"/>
              <w:ind w:leftChars="0" w:left="0"/>
              <w:jc w:val="left"/>
              <w:rPr>
                <w:rFonts w:ascii="Arial" w:hAnsi="Arial"/>
                <w:sz w:val="16"/>
                <w:szCs w:val="16"/>
                <w:lang w:val="en-US"/>
              </w:rPr>
            </w:pPr>
            <w:r w:rsidRPr="00070BA0">
              <w:rPr>
                <w:sz w:val="16"/>
                <w:szCs w:val="16"/>
                <w:lang w:val="en-US"/>
              </w:rPr>
              <w:t>Disabled if Field #25a = No, w</w:t>
            </w:r>
            <w:r w:rsidR="007923DC" w:rsidRPr="00070BA0">
              <w:rPr>
                <w:sz w:val="16"/>
                <w:szCs w:val="16"/>
                <w:lang w:val="en-US"/>
              </w:rPr>
              <w:t>ith the following choices in the specified order:</w:t>
            </w:r>
          </w:p>
          <w:p w14:paraId="21EF0CB0" w14:textId="6B2F6901" w:rsidR="009D44B0" w:rsidRPr="00070BA0" w:rsidRDefault="009D44B0" w:rsidP="002B0661">
            <w:pPr>
              <w:pStyle w:val="ListParagraph"/>
              <w:spacing w:after="0"/>
              <w:ind w:leftChars="0" w:left="0"/>
              <w:jc w:val="left"/>
              <w:rPr>
                <w:rFonts w:ascii="Arial" w:hAnsi="Arial"/>
                <w:sz w:val="16"/>
                <w:szCs w:val="16"/>
                <w:lang w:val="en-US"/>
              </w:rPr>
            </w:pPr>
          </w:p>
          <w:tbl>
            <w:tblPr>
              <w:tblStyle w:val="TableGrid"/>
              <w:tblW w:w="0" w:type="auto"/>
              <w:tblLook w:val="04A0" w:firstRow="1" w:lastRow="0" w:firstColumn="1" w:lastColumn="0" w:noHBand="0" w:noVBand="1"/>
            </w:tblPr>
            <w:tblGrid>
              <w:gridCol w:w="4252"/>
            </w:tblGrid>
            <w:tr w:rsidR="009D44B0" w:rsidRPr="00070BA0" w14:paraId="7F42BE7D" w14:textId="77777777" w:rsidTr="00A55595">
              <w:tc>
                <w:tcPr>
                  <w:tcW w:w="4252" w:type="dxa"/>
                </w:tcPr>
                <w:p w14:paraId="6F2BD2CC" w14:textId="33CFAA1C" w:rsidR="009D44B0" w:rsidRPr="00070BA0" w:rsidRDefault="009D44B0" w:rsidP="009D44B0">
                  <w:pPr>
                    <w:spacing w:after="0"/>
                    <w:ind w:left="0"/>
                    <w:jc w:val="left"/>
                    <w:rPr>
                      <w:lang w:val="en-US"/>
                    </w:rPr>
                  </w:pPr>
                  <w:r w:rsidRPr="00070BA0">
                    <w:rPr>
                      <w:lang w:val="en-US"/>
                    </w:rPr>
                    <w:t xml:space="preserve">Yes </w:t>
                  </w:r>
                </w:p>
              </w:tc>
            </w:tr>
            <w:tr w:rsidR="009D44B0" w:rsidRPr="00070BA0" w14:paraId="1C34D727" w14:textId="77777777" w:rsidTr="00A55595">
              <w:tc>
                <w:tcPr>
                  <w:tcW w:w="4252" w:type="dxa"/>
                </w:tcPr>
                <w:p w14:paraId="3E92AE48" w14:textId="77777777" w:rsidR="009D44B0" w:rsidRPr="00070BA0" w:rsidRDefault="009D44B0" w:rsidP="009D44B0">
                  <w:pPr>
                    <w:spacing w:after="0"/>
                    <w:ind w:left="0"/>
                    <w:jc w:val="left"/>
                    <w:rPr>
                      <w:lang w:val="en-US"/>
                    </w:rPr>
                  </w:pPr>
                  <w:r w:rsidRPr="00070BA0">
                    <w:rPr>
                      <w:lang w:val="en-US"/>
                    </w:rPr>
                    <w:t>No</w:t>
                  </w:r>
                </w:p>
              </w:tc>
            </w:tr>
            <w:tr w:rsidR="009D44B0" w:rsidRPr="00070BA0" w14:paraId="5DDF89B9" w14:textId="77777777" w:rsidTr="00A55595">
              <w:tc>
                <w:tcPr>
                  <w:tcW w:w="4252" w:type="dxa"/>
                </w:tcPr>
                <w:p w14:paraId="13A28BF2" w14:textId="05A42F12" w:rsidR="009D44B0" w:rsidRPr="00070BA0" w:rsidRDefault="009D44B0" w:rsidP="009D44B0">
                  <w:pPr>
                    <w:spacing w:after="0"/>
                    <w:ind w:left="0"/>
                    <w:jc w:val="left"/>
                    <w:rPr>
                      <w:lang w:val="en-US"/>
                    </w:rPr>
                  </w:pPr>
                  <w:r w:rsidRPr="00070BA0">
                    <w:rPr>
                      <w:lang w:val="en-US"/>
                    </w:rPr>
                    <w:t>N/A</w:t>
                  </w:r>
                </w:p>
              </w:tc>
            </w:tr>
          </w:tbl>
          <w:p w14:paraId="5FF40A4C" w14:textId="4FABAA07" w:rsidR="007923DC" w:rsidRPr="00070BA0" w:rsidRDefault="007923DC" w:rsidP="007923DC">
            <w:pPr>
              <w:pStyle w:val="ListParagraph"/>
              <w:spacing w:after="0"/>
              <w:ind w:leftChars="0" w:left="234"/>
              <w:jc w:val="left"/>
              <w:rPr>
                <w:rFonts w:ascii="Arial" w:hAnsi="Arial"/>
                <w:sz w:val="16"/>
                <w:szCs w:val="16"/>
                <w:lang w:val="en-US"/>
              </w:rPr>
            </w:pPr>
          </w:p>
          <w:p w14:paraId="303BFE05" w14:textId="77777777" w:rsidR="007923DC" w:rsidRPr="00070BA0" w:rsidRDefault="007923DC" w:rsidP="007923DC">
            <w:pPr>
              <w:pStyle w:val="ListParagraph"/>
              <w:spacing w:after="0"/>
              <w:ind w:leftChars="0" w:left="234"/>
              <w:jc w:val="left"/>
              <w:rPr>
                <w:rFonts w:ascii="Arial" w:hAnsi="Arial"/>
                <w:sz w:val="16"/>
                <w:szCs w:val="16"/>
                <w:lang w:val="en-US"/>
              </w:rPr>
            </w:pPr>
          </w:p>
        </w:tc>
      </w:tr>
      <w:tr w:rsidR="007923DC" w:rsidRPr="000961F5" w14:paraId="6A6E2317" w14:textId="77777777" w:rsidTr="00070BA0">
        <w:trPr>
          <w:gridAfter w:val="1"/>
          <w:wAfter w:w="76" w:type="dxa"/>
        </w:trPr>
        <w:tc>
          <w:tcPr>
            <w:tcW w:w="494" w:type="dxa"/>
            <w:shd w:val="clear" w:color="auto" w:fill="auto"/>
          </w:tcPr>
          <w:p w14:paraId="1ED4A88F"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t>27</w:t>
            </w:r>
          </w:p>
        </w:tc>
        <w:tc>
          <w:tcPr>
            <w:tcW w:w="1475" w:type="dxa"/>
            <w:shd w:val="clear" w:color="auto" w:fill="auto"/>
          </w:tcPr>
          <w:p w14:paraId="5F534393"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t>The cornerstone investor(s) will not have any board representation in the Company after listing.</w:t>
            </w:r>
          </w:p>
        </w:tc>
        <w:tc>
          <w:tcPr>
            <w:tcW w:w="987" w:type="dxa"/>
            <w:shd w:val="clear" w:color="auto" w:fill="auto"/>
          </w:tcPr>
          <w:p w14:paraId="18543F23"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t>List (single selection)</w:t>
            </w:r>
          </w:p>
        </w:tc>
        <w:tc>
          <w:tcPr>
            <w:tcW w:w="805" w:type="dxa"/>
            <w:shd w:val="clear" w:color="auto" w:fill="auto"/>
          </w:tcPr>
          <w:p w14:paraId="7306E84B"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t>N/A</w:t>
            </w:r>
          </w:p>
        </w:tc>
        <w:tc>
          <w:tcPr>
            <w:tcW w:w="5165" w:type="dxa"/>
            <w:shd w:val="clear" w:color="auto" w:fill="auto"/>
          </w:tcPr>
          <w:p w14:paraId="3E49235A" w14:textId="77777777" w:rsidR="009D44B0" w:rsidRPr="00070BA0" w:rsidRDefault="009D44B0" w:rsidP="009D44B0">
            <w:pPr>
              <w:pStyle w:val="ListParagraph"/>
              <w:spacing w:after="0"/>
              <w:ind w:leftChars="0" w:left="0"/>
              <w:jc w:val="left"/>
              <w:rPr>
                <w:rFonts w:ascii="Arial" w:hAnsi="Arial"/>
                <w:sz w:val="16"/>
                <w:szCs w:val="16"/>
                <w:lang w:val="en-US"/>
              </w:rPr>
            </w:pPr>
            <w:r w:rsidRPr="00070BA0">
              <w:rPr>
                <w:sz w:val="16"/>
                <w:szCs w:val="16"/>
                <w:lang w:val="en-US"/>
              </w:rPr>
              <w:t>Disabled if Field #25a = No, with the following choices in the specified order:</w:t>
            </w:r>
          </w:p>
          <w:p w14:paraId="16DE10AF" w14:textId="77777777" w:rsidR="009D44B0" w:rsidRPr="00070BA0" w:rsidRDefault="009D44B0" w:rsidP="009D44B0">
            <w:pPr>
              <w:pStyle w:val="ListParagraph"/>
              <w:spacing w:after="0"/>
              <w:ind w:leftChars="0" w:left="0"/>
              <w:jc w:val="left"/>
              <w:rPr>
                <w:rFonts w:ascii="Arial" w:hAnsi="Arial"/>
                <w:sz w:val="16"/>
                <w:szCs w:val="16"/>
                <w:lang w:val="en-US"/>
              </w:rPr>
            </w:pPr>
          </w:p>
          <w:tbl>
            <w:tblPr>
              <w:tblStyle w:val="TableGrid"/>
              <w:tblW w:w="0" w:type="auto"/>
              <w:tblLook w:val="04A0" w:firstRow="1" w:lastRow="0" w:firstColumn="1" w:lastColumn="0" w:noHBand="0" w:noVBand="1"/>
            </w:tblPr>
            <w:tblGrid>
              <w:gridCol w:w="4252"/>
            </w:tblGrid>
            <w:tr w:rsidR="009D44B0" w:rsidRPr="00070BA0" w14:paraId="17EFB1DA" w14:textId="77777777" w:rsidTr="00A55595">
              <w:tc>
                <w:tcPr>
                  <w:tcW w:w="4252" w:type="dxa"/>
                </w:tcPr>
                <w:p w14:paraId="6032CD02" w14:textId="77777777" w:rsidR="009D44B0" w:rsidRPr="00070BA0" w:rsidRDefault="009D44B0" w:rsidP="009D44B0">
                  <w:pPr>
                    <w:spacing w:after="0"/>
                    <w:ind w:left="0"/>
                    <w:jc w:val="left"/>
                    <w:rPr>
                      <w:lang w:val="en-US"/>
                    </w:rPr>
                  </w:pPr>
                  <w:r w:rsidRPr="00070BA0">
                    <w:rPr>
                      <w:lang w:val="en-US"/>
                    </w:rPr>
                    <w:t xml:space="preserve">Yes </w:t>
                  </w:r>
                </w:p>
              </w:tc>
            </w:tr>
            <w:tr w:rsidR="009D44B0" w:rsidRPr="00070BA0" w14:paraId="0712D00C" w14:textId="77777777" w:rsidTr="00A55595">
              <w:tc>
                <w:tcPr>
                  <w:tcW w:w="4252" w:type="dxa"/>
                </w:tcPr>
                <w:p w14:paraId="6186AFCA" w14:textId="77777777" w:rsidR="009D44B0" w:rsidRPr="00070BA0" w:rsidRDefault="009D44B0" w:rsidP="009D44B0">
                  <w:pPr>
                    <w:spacing w:after="0"/>
                    <w:ind w:left="0"/>
                    <w:jc w:val="left"/>
                    <w:rPr>
                      <w:lang w:val="en-US"/>
                    </w:rPr>
                  </w:pPr>
                  <w:r w:rsidRPr="00070BA0">
                    <w:rPr>
                      <w:lang w:val="en-US"/>
                    </w:rPr>
                    <w:t>No</w:t>
                  </w:r>
                </w:p>
              </w:tc>
            </w:tr>
            <w:tr w:rsidR="009D44B0" w:rsidRPr="00070BA0" w14:paraId="3816311D" w14:textId="77777777" w:rsidTr="00A55595">
              <w:tc>
                <w:tcPr>
                  <w:tcW w:w="4252" w:type="dxa"/>
                </w:tcPr>
                <w:p w14:paraId="77C412E7" w14:textId="77777777" w:rsidR="009D44B0" w:rsidRPr="00070BA0" w:rsidRDefault="009D44B0" w:rsidP="009D44B0">
                  <w:pPr>
                    <w:spacing w:after="0"/>
                    <w:ind w:left="0"/>
                    <w:jc w:val="left"/>
                    <w:rPr>
                      <w:lang w:val="en-US"/>
                    </w:rPr>
                  </w:pPr>
                  <w:r w:rsidRPr="00070BA0">
                    <w:rPr>
                      <w:lang w:val="en-US"/>
                    </w:rPr>
                    <w:t>N/A</w:t>
                  </w:r>
                </w:p>
              </w:tc>
            </w:tr>
          </w:tbl>
          <w:p w14:paraId="6BE11E8F" w14:textId="77777777" w:rsidR="009D44B0" w:rsidRPr="00070BA0" w:rsidRDefault="009D44B0" w:rsidP="009D44B0">
            <w:pPr>
              <w:pStyle w:val="ListParagraph"/>
              <w:spacing w:after="0"/>
              <w:ind w:leftChars="0" w:left="0"/>
              <w:jc w:val="left"/>
              <w:rPr>
                <w:rFonts w:ascii="Arial" w:hAnsi="Arial"/>
                <w:sz w:val="16"/>
                <w:szCs w:val="16"/>
                <w:lang w:val="en-US"/>
              </w:rPr>
            </w:pPr>
          </w:p>
        </w:tc>
      </w:tr>
      <w:tr w:rsidR="007923DC" w:rsidRPr="000961F5" w14:paraId="725300F4" w14:textId="77777777" w:rsidTr="00070BA0">
        <w:trPr>
          <w:gridAfter w:val="1"/>
          <w:wAfter w:w="76" w:type="dxa"/>
        </w:trPr>
        <w:tc>
          <w:tcPr>
            <w:tcW w:w="494" w:type="dxa"/>
            <w:shd w:val="clear" w:color="auto" w:fill="auto"/>
          </w:tcPr>
          <w:p w14:paraId="1E4519C0"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t>28</w:t>
            </w:r>
          </w:p>
        </w:tc>
        <w:tc>
          <w:tcPr>
            <w:tcW w:w="1475" w:type="dxa"/>
            <w:shd w:val="clear" w:color="auto" w:fill="auto"/>
          </w:tcPr>
          <w:p w14:paraId="5BF99FE8" w14:textId="7AD509A5" w:rsidR="007923DC" w:rsidRPr="00070BA0" w:rsidRDefault="007923DC" w:rsidP="00EB1DC1">
            <w:pPr>
              <w:spacing w:after="0"/>
              <w:ind w:left="0"/>
              <w:jc w:val="left"/>
              <w:rPr>
                <w:rFonts w:ascii="Arial" w:hAnsi="Arial"/>
                <w:sz w:val="16"/>
                <w:szCs w:val="16"/>
                <w:lang w:val="en-US"/>
              </w:rPr>
            </w:pPr>
            <w:r w:rsidRPr="00070BA0">
              <w:rPr>
                <w:sz w:val="16"/>
                <w:szCs w:val="16"/>
                <w:lang w:val="en-US"/>
              </w:rPr>
              <w:t xml:space="preserve">None of the cornerstone investor(s) will become a substantial </w:t>
            </w:r>
            <w:r w:rsidR="00EB1DC1" w:rsidRPr="00070BA0">
              <w:rPr>
                <w:sz w:val="16"/>
                <w:szCs w:val="16"/>
                <w:lang w:val="en-US"/>
              </w:rPr>
              <w:t xml:space="preserve">[security type holder] </w:t>
            </w:r>
            <w:r w:rsidRPr="00070BA0">
              <w:rPr>
                <w:sz w:val="16"/>
                <w:szCs w:val="16"/>
                <w:lang w:val="en-US"/>
              </w:rPr>
              <w:t>of the Company after listing.</w:t>
            </w:r>
          </w:p>
        </w:tc>
        <w:tc>
          <w:tcPr>
            <w:tcW w:w="987" w:type="dxa"/>
            <w:shd w:val="clear" w:color="auto" w:fill="auto"/>
          </w:tcPr>
          <w:p w14:paraId="12787A39"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t>List (single selection)</w:t>
            </w:r>
          </w:p>
        </w:tc>
        <w:tc>
          <w:tcPr>
            <w:tcW w:w="805" w:type="dxa"/>
            <w:shd w:val="clear" w:color="auto" w:fill="auto"/>
          </w:tcPr>
          <w:p w14:paraId="32F5A89C"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t>N/A</w:t>
            </w:r>
          </w:p>
        </w:tc>
        <w:tc>
          <w:tcPr>
            <w:tcW w:w="5165" w:type="dxa"/>
            <w:shd w:val="clear" w:color="auto" w:fill="auto"/>
          </w:tcPr>
          <w:p w14:paraId="202255A5" w14:textId="77777777" w:rsidR="009D44B0" w:rsidRPr="00070BA0" w:rsidRDefault="009D44B0" w:rsidP="009D44B0">
            <w:pPr>
              <w:pStyle w:val="ListParagraph"/>
              <w:spacing w:after="0"/>
              <w:ind w:leftChars="0" w:left="0"/>
              <w:jc w:val="left"/>
              <w:rPr>
                <w:rFonts w:ascii="Arial" w:hAnsi="Arial"/>
                <w:sz w:val="16"/>
                <w:szCs w:val="16"/>
                <w:lang w:val="en-US"/>
              </w:rPr>
            </w:pPr>
            <w:r w:rsidRPr="00070BA0">
              <w:rPr>
                <w:sz w:val="16"/>
                <w:szCs w:val="16"/>
                <w:lang w:val="en-US"/>
              </w:rPr>
              <w:t>Disabled if Field #25a = No, with the following choices in the specified order:</w:t>
            </w:r>
          </w:p>
          <w:p w14:paraId="603C51CA" w14:textId="77777777" w:rsidR="009D44B0" w:rsidRPr="00070BA0" w:rsidRDefault="009D44B0" w:rsidP="009D44B0">
            <w:pPr>
              <w:pStyle w:val="ListParagraph"/>
              <w:spacing w:after="0"/>
              <w:ind w:leftChars="0" w:left="0"/>
              <w:jc w:val="left"/>
              <w:rPr>
                <w:rFonts w:ascii="Arial" w:hAnsi="Arial"/>
                <w:sz w:val="16"/>
                <w:szCs w:val="16"/>
                <w:lang w:val="en-US"/>
              </w:rPr>
            </w:pPr>
          </w:p>
          <w:tbl>
            <w:tblPr>
              <w:tblStyle w:val="TableGrid"/>
              <w:tblW w:w="0" w:type="auto"/>
              <w:tblLook w:val="04A0" w:firstRow="1" w:lastRow="0" w:firstColumn="1" w:lastColumn="0" w:noHBand="0" w:noVBand="1"/>
            </w:tblPr>
            <w:tblGrid>
              <w:gridCol w:w="4252"/>
            </w:tblGrid>
            <w:tr w:rsidR="009D44B0" w:rsidRPr="00070BA0" w14:paraId="6648BAF7" w14:textId="77777777" w:rsidTr="00A55595">
              <w:tc>
                <w:tcPr>
                  <w:tcW w:w="4252" w:type="dxa"/>
                </w:tcPr>
                <w:p w14:paraId="051A8ABA" w14:textId="77777777" w:rsidR="009D44B0" w:rsidRPr="00070BA0" w:rsidRDefault="009D44B0" w:rsidP="009D44B0">
                  <w:pPr>
                    <w:spacing w:after="0"/>
                    <w:ind w:left="0"/>
                    <w:jc w:val="left"/>
                    <w:rPr>
                      <w:lang w:val="en-US"/>
                    </w:rPr>
                  </w:pPr>
                  <w:r w:rsidRPr="00070BA0">
                    <w:rPr>
                      <w:lang w:val="en-US"/>
                    </w:rPr>
                    <w:t xml:space="preserve">Yes </w:t>
                  </w:r>
                </w:p>
              </w:tc>
            </w:tr>
            <w:tr w:rsidR="009D44B0" w:rsidRPr="00070BA0" w14:paraId="2A433CA9" w14:textId="77777777" w:rsidTr="00A55595">
              <w:tc>
                <w:tcPr>
                  <w:tcW w:w="4252" w:type="dxa"/>
                </w:tcPr>
                <w:p w14:paraId="0F3974D1" w14:textId="77777777" w:rsidR="009D44B0" w:rsidRPr="00070BA0" w:rsidRDefault="009D44B0" w:rsidP="009D44B0">
                  <w:pPr>
                    <w:spacing w:after="0"/>
                    <w:ind w:left="0"/>
                    <w:jc w:val="left"/>
                    <w:rPr>
                      <w:lang w:val="en-US"/>
                    </w:rPr>
                  </w:pPr>
                  <w:r w:rsidRPr="00070BA0">
                    <w:rPr>
                      <w:lang w:val="en-US"/>
                    </w:rPr>
                    <w:t>No</w:t>
                  </w:r>
                </w:p>
              </w:tc>
            </w:tr>
            <w:tr w:rsidR="009D44B0" w:rsidRPr="00070BA0" w14:paraId="35AA67A5" w14:textId="77777777" w:rsidTr="00A55595">
              <w:tc>
                <w:tcPr>
                  <w:tcW w:w="4252" w:type="dxa"/>
                </w:tcPr>
                <w:p w14:paraId="707AE4DA" w14:textId="77777777" w:rsidR="009D44B0" w:rsidRPr="00070BA0" w:rsidRDefault="009D44B0" w:rsidP="009D44B0">
                  <w:pPr>
                    <w:spacing w:after="0"/>
                    <w:ind w:left="0"/>
                    <w:jc w:val="left"/>
                    <w:rPr>
                      <w:lang w:val="en-US"/>
                    </w:rPr>
                  </w:pPr>
                  <w:r w:rsidRPr="00070BA0">
                    <w:rPr>
                      <w:lang w:val="en-US"/>
                    </w:rPr>
                    <w:t>N/A</w:t>
                  </w:r>
                </w:p>
              </w:tc>
            </w:tr>
          </w:tbl>
          <w:p w14:paraId="01411DCE" w14:textId="77777777" w:rsidR="009D44B0" w:rsidRPr="00070BA0" w:rsidRDefault="009D44B0" w:rsidP="009D44B0">
            <w:pPr>
              <w:pStyle w:val="ListParagraph"/>
              <w:spacing w:after="0"/>
              <w:ind w:leftChars="0" w:left="0"/>
              <w:jc w:val="left"/>
              <w:rPr>
                <w:rFonts w:ascii="Arial" w:hAnsi="Arial"/>
                <w:sz w:val="16"/>
                <w:szCs w:val="16"/>
                <w:lang w:val="en-US"/>
              </w:rPr>
            </w:pPr>
          </w:p>
        </w:tc>
      </w:tr>
      <w:tr w:rsidR="007923DC" w:rsidRPr="000961F5" w14:paraId="2262631D" w14:textId="77777777" w:rsidTr="00070BA0">
        <w:trPr>
          <w:gridAfter w:val="1"/>
          <w:wAfter w:w="76" w:type="dxa"/>
        </w:trPr>
        <w:tc>
          <w:tcPr>
            <w:tcW w:w="494" w:type="dxa"/>
            <w:shd w:val="clear" w:color="auto" w:fill="auto"/>
          </w:tcPr>
          <w:p w14:paraId="75588D2B"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t>29</w:t>
            </w:r>
          </w:p>
        </w:tc>
        <w:tc>
          <w:tcPr>
            <w:tcW w:w="1475" w:type="dxa"/>
            <w:shd w:val="clear" w:color="auto" w:fill="auto"/>
          </w:tcPr>
          <w:p w14:paraId="612CA6A0" w14:textId="0A21A898" w:rsidR="007923DC" w:rsidRPr="00070BA0" w:rsidRDefault="007923DC" w:rsidP="00EB1DC1">
            <w:pPr>
              <w:spacing w:after="0"/>
              <w:ind w:left="0"/>
              <w:jc w:val="left"/>
              <w:rPr>
                <w:rFonts w:ascii="Arial" w:hAnsi="Arial"/>
                <w:sz w:val="16"/>
                <w:szCs w:val="16"/>
                <w:lang w:val="en-US"/>
              </w:rPr>
            </w:pPr>
            <w:r w:rsidRPr="00070BA0">
              <w:rPr>
                <w:sz w:val="16"/>
                <w:szCs w:val="16"/>
                <w:lang w:val="en-US"/>
              </w:rPr>
              <w:t xml:space="preserve">The </w:t>
            </w:r>
            <w:r w:rsidR="00EB1DC1" w:rsidRPr="00070BA0">
              <w:rPr>
                <w:sz w:val="16"/>
                <w:szCs w:val="16"/>
                <w:lang w:val="en-US"/>
              </w:rPr>
              <w:t xml:space="preserve">[security type]holdings </w:t>
            </w:r>
            <w:r w:rsidRPr="00070BA0">
              <w:rPr>
                <w:sz w:val="16"/>
                <w:szCs w:val="16"/>
                <w:lang w:val="en-US"/>
              </w:rPr>
              <w:t xml:space="preserve">of </w:t>
            </w:r>
            <w:r w:rsidRPr="00070BA0">
              <w:rPr>
                <w:sz w:val="16"/>
                <w:szCs w:val="16"/>
                <w:lang w:val="en-US"/>
              </w:rPr>
              <w:lastRenderedPageBreak/>
              <w:t xml:space="preserve">the cornerstone investor(s) who are existing </w:t>
            </w:r>
            <w:r w:rsidR="00EB1DC1" w:rsidRPr="00070BA0">
              <w:rPr>
                <w:sz w:val="16"/>
                <w:szCs w:val="16"/>
                <w:lang w:val="en-US"/>
              </w:rPr>
              <w:t xml:space="preserve">[security type holders] </w:t>
            </w:r>
            <w:r w:rsidRPr="00070BA0">
              <w:rPr>
                <w:sz w:val="16"/>
                <w:szCs w:val="16"/>
                <w:lang w:val="en-US"/>
              </w:rPr>
              <w:t>will not be counted towards the public float of the shares for the purpose for Rule 18A.07.</w:t>
            </w:r>
          </w:p>
        </w:tc>
        <w:tc>
          <w:tcPr>
            <w:tcW w:w="987" w:type="dxa"/>
            <w:shd w:val="clear" w:color="auto" w:fill="auto"/>
          </w:tcPr>
          <w:p w14:paraId="090139A5"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lastRenderedPageBreak/>
              <w:t xml:space="preserve">Dropdown menu </w:t>
            </w:r>
            <w:r w:rsidRPr="00070BA0">
              <w:rPr>
                <w:sz w:val="16"/>
                <w:szCs w:val="16"/>
                <w:lang w:val="en-US"/>
              </w:rPr>
              <w:lastRenderedPageBreak/>
              <w:t>(single selection)</w:t>
            </w:r>
          </w:p>
        </w:tc>
        <w:tc>
          <w:tcPr>
            <w:tcW w:w="805" w:type="dxa"/>
            <w:shd w:val="clear" w:color="auto" w:fill="auto"/>
          </w:tcPr>
          <w:p w14:paraId="0F0D298A" w14:textId="77777777" w:rsidR="007923DC" w:rsidRPr="00070BA0" w:rsidRDefault="007923DC" w:rsidP="007923DC">
            <w:pPr>
              <w:spacing w:after="0"/>
              <w:ind w:left="0"/>
              <w:jc w:val="left"/>
              <w:rPr>
                <w:rFonts w:ascii="Arial" w:hAnsi="Arial"/>
                <w:sz w:val="16"/>
                <w:szCs w:val="16"/>
                <w:lang w:val="en-US"/>
              </w:rPr>
            </w:pPr>
            <w:r w:rsidRPr="00070BA0">
              <w:rPr>
                <w:sz w:val="16"/>
                <w:szCs w:val="16"/>
                <w:lang w:val="en-US"/>
              </w:rPr>
              <w:lastRenderedPageBreak/>
              <w:t>N/A</w:t>
            </w:r>
          </w:p>
        </w:tc>
        <w:tc>
          <w:tcPr>
            <w:tcW w:w="5165" w:type="dxa"/>
            <w:shd w:val="clear" w:color="auto" w:fill="auto"/>
          </w:tcPr>
          <w:p w14:paraId="2372B260" w14:textId="77777777" w:rsidR="009D44B0" w:rsidRPr="00070BA0" w:rsidRDefault="009D44B0" w:rsidP="009D44B0">
            <w:pPr>
              <w:pStyle w:val="ListParagraph"/>
              <w:spacing w:after="0"/>
              <w:ind w:leftChars="0" w:left="0"/>
              <w:jc w:val="left"/>
              <w:rPr>
                <w:rFonts w:ascii="Arial" w:hAnsi="Arial"/>
                <w:sz w:val="16"/>
                <w:szCs w:val="16"/>
                <w:lang w:val="en-US"/>
              </w:rPr>
            </w:pPr>
            <w:r w:rsidRPr="00070BA0">
              <w:rPr>
                <w:sz w:val="16"/>
                <w:szCs w:val="16"/>
                <w:lang w:val="en-US"/>
              </w:rPr>
              <w:t>Disabled if Field #25a = No, with the following choices in the specified order:</w:t>
            </w:r>
          </w:p>
          <w:p w14:paraId="0231BFAE" w14:textId="77777777" w:rsidR="009D44B0" w:rsidRPr="00070BA0" w:rsidRDefault="009D44B0" w:rsidP="009D44B0">
            <w:pPr>
              <w:pStyle w:val="ListParagraph"/>
              <w:spacing w:after="0"/>
              <w:ind w:leftChars="0" w:left="0"/>
              <w:jc w:val="left"/>
              <w:rPr>
                <w:rFonts w:ascii="Arial" w:hAnsi="Arial"/>
                <w:sz w:val="16"/>
                <w:szCs w:val="16"/>
                <w:lang w:val="en-US"/>
              </w:rPr>
            </w:pPr>
          </w:p>
          <w:tbl>
            <w:tblPr>
              <w:tblStyle w:val="TableGrid"/>
              <w:tblW w:w="0" w:type="auto"/>
              <w:tblLook w:val="04A0" w:firstRow="1" w:lastRow="0" w:firstColumn="1" w:lastColumn="0" w:noHBand="0" w:noVBand="1"/>
            </w:tblPr>
            <w:tblGrid>
              <w:gridCol w:w="4252"/>
            </w:tblGrid>
            <w:tr w:rsidR="009D44B0" w:rsidRPr="00070BA0" w14:paraId="2E934C87" w14:textId="77777777" w:rsidTr="00A55595">
              <w:tc>
                <w:tcPr>
                  <w:tcW w:w="4252" w:type="dxa"/>
                </w:tcPr>
                <w:p w14:paraId="49932F88" w14:textId="77777777" w:rsidR="009D44B0" w:rsidRPr="00070BA0" w:rsidRDefault="009D44B0" w:rsidP="009D44B0">
                  <w:pPr>
                    <w:spacing w:after="0"/>
                    <w:ind w:left="0"/>
                    <w:jc w:val="left"/>
                    <w:rPr>
                      <w:lang w:val="en-US"/>
                    </w:rPr>
                  </w:pPr>
                  <w:r w:rsidRPr="00070BA0">
                    <w:rPr>
                      <w:lang w:val="en-US"/>
                    </w:rPr>
                    <w:t xml:space="preserve">Yes </w:t>
                  </w:r>
                </w:p>
              </w:tc>
            </w:tr>
            <w:tr w:rsidR="009D44B0" w:rsidRPr="00070BA0" w14:paraId="5F617426" w14:textId="77777777" w:rsidTr="00A55595">
              <w:tc>
                <w:tcPr>
                  <w:tcW w:w="4252" w:type="dxa"/>
                </w:tcPr>
                <w:p w14:paraId="63EB9289" w14:textId="77777777" w:rsidR="009D44B0" w:rsidRPr="00070BA0" w:rsidRDefault="009D44B0" w:rsidP="009D44B0">
                  <w:pPr>
                    <w:spacing w:after="0"/>
                    <w:ind w:left="0"/>
                    <w:jc w:val="left"/>
                    <w:rPr>
                      <w:lang w:val="en-US"/>
                    </w:rPr>
                  </w:pPr>
                  <w:r w:rsidRPr="00070BA0">
                    <w:rPr>
                      <w:lang w:val="en-US"/>
                    </w:rPr>
                    <w:t>No</w:t>
                  </w:r>
                </w:p>
              </w:tc>
            </w:tr>
            <w:tr w:rsidR="009D44B0" w:rsidRPr="00070BA0" w14:paraId="16835DE6" w14:textId="77777777" w:rsidTr="00A55595">
              <w:tc>
                <w:tcPr>
                  <w:tcW w:w="4252" w:type="dxa"/>
                </w:tcPr>
                <w:p w14:paraId="38B1C29A" w14:textId="77777777" w:rsidR="009D44B0" w:rsidRPr="00070BA0" w:rsidRDefault="009D44B0" w:rsidP="009D44B0">
                  <w:pPr>
                    <w:spacing w:after="0"/>
                    <w:ind w:left="0"/>
                    <w:jc w:val="left"/>
                    <w:rPr>
                      <w:lang w:val="en-US"/>
                    </w:rPr>
                  </w:pPr>
                  <w:r w:rsidRPr="00070BA0">
                    <w:rPr>
                      <w:lang w:val="en-US"/>
                    </w:rPr>
                    <w:t>N/A</w:t>
                  </w:r>
                </w:p>
              </w:tc>
            </w:tr>
          </w:tbl>
          <w:p w14:paraId="44D76A09" w14:textId="77777777" w:rsidR="00880ACB" w:rsidRPr="00070BA0" w:rsidRDefault="00880ACB" w:rsidP="009D44B0">
            <w:pPr>
              <w:pStyle w:val="ListParagraph"/>
              <w:spacing w:after="0"/>
              <w:ind w:leftChars="0" w:left="0"/>
              <w:jc w:val="left"/>
              <w:rPr>
                <w:rFonts w:ascii="Arial" w:hAnsi="Arial"/>
                <w:sz w:val="16"/>
                <w:szCs w:val="16"/>
                <w:lang w:val="en-US"/>
              </w:rPr>
            </w:pPr>
          </w:p>
          <w:p w14:paraId="200728D3" w14:textId="77EF29E1" w:rsidR="009D44B0" w:rsidRPr="00070BA0" w:rsidRDefault="00880ACB" w:rsidP="009D44B0">
            <w:pPr>
              <w:pStyle w:val="ListParagraph"/>
              <w:spacing w:after="0"/>
              <w:ind w:leftChars="0" w:left="0"/>
              <w:jc w:val="left"/>
              <w:rPr>
                <w:rFonts w:ascii="Arial" w:hAnsi="Arial"/>
                <w:sz w:val="16"/>
                <w:szCs w:val="16"/>
                <w:lang w:val="en-US"/>
              </w:rPr>
            </w:pPr>
            <w:r w:rsidRPr="00070BA0">
              <w:rPr>
                <w:sz w:val="16"/>
                <w:szCs w:val="16"/>
                <w:lang w:val="en-US"/>
              </w:rPr>
              <w:t xml:space="preserve">Display only if Listing Category </w:t>
            </w:r>
            <w:r w:rsidRPr="00070BA0">
              <w:rPr>
                <w:b/>
                <w:sz w:val="16"/>
                <w:szCs w:val="16"/>
                <w:lang w:val="en-US"/>
              </w:rPr>
              <w:t>[IPO Initiation Field #20]</w:t>
            </w:r>
            <w:r w:rsidRPr="00070BA0">
              <w:rPr>
                <w:sz w:val="16"/>
                <w:szCs w:val="16"/>
                <w:lang w:val="en-US"/>
              </w:rPr>
              <w:t xml:space="preserve"> = Biotech</w:t>
            </w:r>
            <w:r w:rsidRPr="00070BA0" w:rsidDel="009D44B0">
              <w:rPr>
                <w:sz w:val="16"/>
                <w:szCs w:val="16"/>
                <w:lang w:val="en-US"/>
              </w:rPr>
              <w:t xml:space="preserve"> </w:t>
            </w:r>
            <w:r w:rsidRPr="00070BA0">
              <w:rPr>
                <w:rStyle w:val="CommentReference"/>
                <w:rFonts w:eastAsia="PMingLiU"/>
              </w:rPr>
              <w:commentReference w:id="537"/>
            </w:r>
          </w:p>
        </w:tc>
      </w:tr>
    </w:tbl>
    <w:p w14:paraId="1D998E29" w14:textId="07F01324" w:rsidR="00A55595" w:rsidRPr="00381BCA" w:rsidRDefault="00A55595" w:rsidP="002B0661">
      <w:pPr>
        <w:ind w:left="0"/>
      </w:pPr>
    </w:p>
    <w:p w14:paraId="0B56B14E" w14:textId="6BF9BF11" w:rsidR="00A55595" w:rsidRPr="000961F5" w:rsidRDefault="00A55595" w:rsidP="00A55595">
      <w:pPr>
        <w:pStyle w:val="Heading4"/>
      </w:pPr>
      <w:bookmarkStart w:id="538" w:name="_Toc62722937"/>
      <w:bookmarkStart w:id="539" w:name="_Toc65058078"/>
      <w:bookmarkStart w:id="540" w:name="_Toc65138880"/>
      <w:bookmarkStart w:id="541" w:name="_Toc65145860"/>
      <w:r w:rsidRPr="000961F5">
        <w:t>Statuses and User Permissions</w:t>
      </w:r>
      <w:bookmarkEnd w:id="538"/>
      <w:bookmarkEnd w:id="539"/>
      <w:bookmarkEnd w:id="540"/>
      <w:bookmarkEnd w:id="541"/>
    </w:p>
    <w:p w14:paraId="6723DE4B" w14:textId="51D65D86" w:rsidR="00A55595" w:rsidRPr="00381BCA" w:rsidRDefault="00A55595" w:rsidP="002B0661">
      <w:pPr>
        <w:ind w:left="0"/>
      </w:pPr>
    </w:p>
    <w:tbl>
      <w:tblPr>
        <w:tblStyle w:val="TableGrid1"/>
        <w:tblW w:w="10485" w:type="dxa"/>
        <w:tblLook w:val="04A0" w:firstRow="1" w:lastRow="0" w:firstColumn="1" w:lastColumn="0" w:noHBand="0" w:noVBand="1"/>
      </w:tblPr>
      <w:tblGrid>
        <w:gridCol w:w="394"/>
        <w:gridCol w:w="1586"/>
        <w:gridCol w:w="1843"/>
        <w:gridCol w:w="2693"/>
        <w:gridCol w:w="3969"/>
      </w:tblGrid>
      <w:tr w:rsidR="00A55595" w:rsidRPr="000961F5" w14:paraId="6ED0AE95" w14:textId="77777777" w:rsidTr="002B0661">
        <w:trPr>
          <w:trHeight w:val="454"/>
        </w:trPr>
        <w:tc>
          <w:tcPr>
            <w:tcW w:w="394" w:type="dxa"/>
            <w:shd w:val="clear" w:color="auto" w:fill="13426B"/>
            <w:hideMark/>
          </w:tcPr>
          <w:p w14:paraId="448A2402" w14:textId="77777777" w:rsidR="00A55595" w:rsidRPr="000961F5" w:rsidRDefault="00A55595" w:rsidP="00A55595">
            <w:pPr>
              <w:spacing w:after="0"/>
              <w:ind w:left="0"/>
              <w:jc w:val="center"/>
              <w:rPr>
                <w:rFonts w:ascii="Arial" w:eastAsia="Times New Roman" w:hAnsi="Arial"/>
                <w:color w:val="FFFFFF" w:themeColor="background1"/>
                <w:sz w:val="16"/>
                <w:szCs w:val="16"/>
              </w:rPr>
            </w:pPr>
            <w:r w:rsidRPr="000961F5">
              <w:rPr>
                <w:rFonts w:eastAsia="Times New Roman"/>
                <w:color w:val="FFFFFF" w:themeColor="background1"/>
              </w:rPr>
              <w:t> #</w:t>
            </w:r>
          </w:p>
        </w:tc>
        <w:tc>
          <w:tcPr>
            <w:tcW w:w="1586" w:type="dxa"/>
            <w:shd w:val="clear" w:color="auto" w:fill="13426B"/>
            <w:hideMark/>
          </w:tcPr>
          <w:p w14:paraId="02942C42" w14:textId="77777777" w:rsidR="00A55595" w:rsidRPr="000961F5" w:rsidRDefault="00A55595" w:rsidP="00A55595">
            <w:pPr>
              <w:spacing w:after="0"/>
              <w:ind w:left="0"/>
              <w:jc w:val="left"/>
              <w:rPr>
                <w:rFonts w:ascii="Arial" w:eastAsia="Times New Roman" w:hAnsi="Arial"/>
                <w:b/>
                <w:bCs/>
                <w:color w:val="FFFFFF" w:themeColor="background1"/>
                <w:sz w:val="16"/>
                <w:szCs w:val="16"/>
              </w:rPr>
            </w:pPr>
            <w:r w:rsidRPr="000961F5">
              <w:rPr>
                <w:rFonts w:eastAsia="Times New Roman"/>
                <w:b/>
                <w:bCs/>
                <w:color w:val="FFFFFF" w:themeColor="background1"/>
              </w:rPr>
              <w:t>Sub-flow status</w:t>
            </w:r>
          </w:p>
        </w:tc>
        <w:tc>
          <w:tcPr>
            <w:tcW w:w="1843" w:type="dxa"/>
            <w:shd w:val="clear" w:color="auto" w:fill="13426B"/>
            <w:hideMark/>
          </w:tcPr>
          <w:p w14:paraId="0972970D" w14:textId="2B85A2DC" w:rsidR="00A55595" w:rsidRPr="000961F5" w:rsidRDefault="00A55595" w:rsidP="00A55595">
            <w:pPr>
              <w:spacing w:after="0"/>
              <w:ind w:left="0"/>
              <w:jc w:val="center"/>
              <w:rPr>
                <w:rFonts w:ascii="Arial" w:eastAsia="Times New Roman" w:hAnsi="Arial"/>
                <w:b/>
                <w:bCs/>
                <w:color w:val="FFFFFF" w:themeColor="background1"/>
                <w:sz w:val="16"/>
                <w:szCs w:val="16"/>
              </w:rPr>
            </w:pPr>
            <w:r w:rsidRPr="000961F5">
              <w:rPr>
                <w:rFonts w:eastAsia="Times New Roman"/>
                <w:b/>
                <w:bCs/>
                <w:color w:val="FFFFFF" w:themeColor="background1"/>
              </w:rPr>
              <w:t>Principal Sponsor / Sponsor Counsel</w:t>
            </w:r>
          </w:p>
        </w:tc>
        <w:tc>
          <w:tcPr>
            <w:tcW w:w="2693" w:type="dxa"/>
            <w:shd w:val="clear" w:color="auto" w:fill="13426B"/>
          </w:tcPr>
          <w:p w14:paraId="2DF550B9" w14:textId="6C2D48AE" w:rsidR="00A55595" w:rsidRPr="002B0661" w:rsidRDefault="00A55595" w:rsidP="00A55595">
            <w:pPr>
              <w:spacing w:after="0"/>
              <w:ind w:left="0"/>
              <w:jc w:val="center"/>
              <w:rPr>
                <w:rFonts w:ascii="Arial" w:eastAsia="Times New Roman" w:hAnsi="Arial"/>
                <w:b/>
                <w:bCs/>
                <w:color w:val="FFFFFF" w:themeColor="background1"/>
                <w:sz w:val="16"/>
                <w:szCs w:val="16"/>
              </w:rPr>
            </w:pPr>
            <w:r w:rsidRPr="000961F5">
              <w:rPr>
                <w:rFonts w:eastAsia="Times New Roman"/>
                <w:b/>
                <w:bCs/>
                <w:color w:val="FFFFFF" w:themeColor="background1"/>
              </w:rPr>
              <w:t xml:space="preserve">Submitting User </w:t>
            </w:r>
            <w:r w:rsidR="007B07A5" w:rsidRPr="000961F5">
              <w:rPr>
                <w:rFonts w:eastAsia="Times New Roman"/>
                <w:b/>
                <w:bCs/>
                <w:color w:val="FFFFFF" w:themeColor="background1"/>
              </w:rPr>
              <w:t>(based on who</w:t>
            </w:r>
            <w:r w:rsidR="00B73678" w:rsidRPr="000961F5">
              <w:rPr>
                <w:rFonts w:eastAsia="Times New Roman"/>
                <w:b/>
                <w:bCs/>
                <w:color w:val="FFFFFF" w:themeColor="background1"/>
              </w:rPr>
              <w:t xml:space="preserve"> has the submission right)</w:t>
            </w:r>
          </w:p>
        </w:tc>
        <w:tc>
          <w:tcPr>
            <w:tcW w:w="3969" w:type="dxa"/>
            <w:shd w:val="clear" w:color="auto" w:fill="13426B"/>
          </w:tcPr>
          <w:p w14:paraId="0C19949C" w14:textId="36BDE369" w:rsidR="00A55595" w:rsidRPr="000961F5" w:rsidRDefault="00A55595" w:rsidP="00A55595">
            <w:pPr>
              <w:spacing w:after="0"/>
              <w:ind w:left="0"/>
              <w:jc w:val="center"/>
              <w:rPr>
                <w:rFonts w:ascii="Arial" w:eastAsia="Times New Roman" w:hAnsi="Arial"/>
                <w:b/>
                <w:bCs/>
                <w:color w:val="FFFFFF" w:themeColor="background1"/>
                <w:sz w:val="16"/>
                <w:szCs w:val="16"/>
              </w:rPr>
            </w:pPr>
            <w:r w:rsidRPr="000961F5">
              <w:rPr>
                <w:rFonts w:eastAsia="Times New Roman"/>
                <w:b/>
                <w:bCs/>
                <w:color w:val="FFFFFF" w:themeColor="background1"/>
              </w:rPr>
              <w:t xml:space="preserve">Principal Sponsor / Sponsor Counsel / Other Sponsor(s) / Regulator (HKEX) [Assigned team] / </w:t>
            </w:r>
          </w:p>
          <w:p w14:paraId="22F9E2EA" w14:textId="77777777" w:rsidR="00A55595" w:rsidRPr="000961F5" w:rsidRDefault="00A55595" w:rsidP="00A55595">
            <w:pPr>
              <w:spacing w:after="0"/>
              <w:ind w:left="0"/>
              <w:jc w:val="center"/>
              <w:rPr>
                <w:rFonts w:ascii="Arial" w:eastAsia="Times New Roman" w:hAnsi="Arial"/>
                <w:b/>
                <w:bCs/>
                <w:color w:val="FFFFFF" w:themeColor="background1"/>
                <w:sz w:val="16"/>
                <w:szCs w:val="16"/>
              </w:rPr>
            </w:pPr>
            <w:r w:rsidRPr="000961F5">
              <w:rPr>
                <w:rFonts w:eastAsia="Times New Roman"/>
                <w:b/>
                <w:bCs/>
                <w:color w:val="FFFFFF" w:themeColor="background1"/>
              </w:rPr>
              <w:t xml:space="preserve">Regulator (HKEX) [Unassigned] / </w:t>
            </w:r>
          </w:p>
          <w:p w14:paraId="6782ED51" w14:textId="77777777" w:rsidR="00A55595" w:rsidRPr="000961F5" w:rsidRDefault="00A55595" w:rsidP="00A55595">
            <w:pPr>
              <w:spacing w:after="0"/>
              <w:ind w:left="0"/>
              <w:jc w:val="center"/>
              <w:rPr>
                <w:rFonts w:ascii="Arial" w:eastAsia="Times New Roman" w:hAnsi="Arial"/>
                <w:b/>
                <w:bCs/>
                <w:color w:val="FFFFFF" w:themeColor="background1"/>
                <w:sz w:val="16"/>
                <w:szCs w:val="16"/>
              </w:rPr>
            </w:pPr>
            <w:r w:rsidRPr="000961F5">
              <w:rPr>
                <w:rFonts w:eastAsia="Times New Roman"/>
                <w:b/>
                <w:bCs/>
                <w:color w:val="FFFFFF" w:themeColor="background1"/>
              </w:rPr>
              <w:t xml:space="preserve">Regulator (SFC) [Assigned team] / </w:t>
            </w:r>
          </w:p>
          <w:p w14:paraId="24D7331D" w14:textId="77777777" w:rsidR="00A55595" w:rsidRPr="000961F5" w:rsidRDefault="00A55595" w:rsidP="00A55595">
            <w:pPr>
              <w:spacing w:after="0"/>
              <w:ind w:left="0"/>
              <w:jc w:val="center"/>
              <w:rPr>
                <w:rFonts w:ascii="Arial" w:eastAsia="Times New Roman" w:hAnsi="Arial"/>
                <w:b/>
                <w:bCs/>
                <w:color w:val="FFFFFF" w:themeColor="background1"/>
                <w:sz w:val="16"/>
                <w:szCs w:val="16"/>
              </w:rPr>
            </w:pPr>
            <w:r w:rsidRPr="000961F5">
              <w:rPr>
                <w:rFonts w:eastAsia="Times New Roman"/>
                <w:b/>
                <w:bCs/>
                <w:color w:val="FFFFFF" w:themeColor="background1"/>
              </w:rPr>
              <w:t>Regulator (SFC) [Unassigned]</w:t>
            </w:r>
          </w:p>
        </w:tc>
      </w:tr>
      <w:tr w:rsidR="00A55595" w:rsidRPr="000961F5" w14:paraId="51B93E23" w14:textId="77777777" w:rsidTr="002B0661">
        <w:trPr>
          <w:trHeight w:val="655"/>
        </w:trPr>
        <w:tc>
          <w:tcPr>
            <w:tcW w:w="394" w:type="dxa"/>
          </w:tcPr>
          <w:p w14:paraId="1C075A80" w14:textId="3D7348D4" w:rsidR="00A55595" w:rsidRPr="002B0661" w:rsidRDefault="00A55595" w:rsidP="00A55595">
            <w:pPr>
              <w:spacing w:after="0"/>
              <w:ind w:left="0"/>
              <w:jc w:val="center"/>
              <w:rPr>
                <w:rFonts w:ascii="Arial" w:eastAsia="Times New Roman" w:hAnsi="Arial"/>
                <w:color w:val="000000"/>
                <w:sz w:val="16"/>
                <w:szCs w:val="16"/>
              </w:rPr>
            </w:pPr>
            <w:r w:rsidRPr="000961F5">
              <w:rPr>
                <w:rFonts w:eastAsia="Times New Roman"/>
                <w:color w:val="000000"/>
              </w:rPr>
              <w:t>1</w:t>
            </w:r>
          </w:p>
        </w:tc>
        <w:tc>
          <w:tcPr>
            <w:tcW w:w="1586" w:type="dxa"/>
          </w:tcPr>
          <w:p w14:paraId="6127AB20" w14:textId="219A5003" w:rsidR="00A55595" w:rsidRPr="002B0661" w:rsidRDefault="00A55595" w:rsidP="00A55595">
            <w:pPr>
              <w:spacing w:after="0"/>
              <w:ind w:left="0"/>
              <w:jc w:val="left"/>
              <w:rPr>
                <w:rFonts w:ascii="Arial" w:eastAsia="Times New Roman" w:hAnsi="Arial"/>
                <w:b/>
                <w:color w:val="000000"/>
                <w:sz w:val="16"/>
                <w:szCs w:val="16"/>
              </w:rPr>
            </w:pPr>
            <w:r w:rsidRPr="000961F5">
              <w:rPr>
                <w:rFonts w:eastAsia="Times New Roman"/>
                <w:b/>
                <w:color w:val="000000"/>
              </w:rPr>
              <w:t>To be Assigned</w:t>
            </w:r>
          </w:p>
        </w:tc>
        <w:tc>
          <w:tcPr>
            <w:tcW w:w="1843" w:type="dxa"/>
          </w:tcPr>
          <w:p w14:paraId="49DCE788" w14:textId="44356B8E" w:rsidR="00A55595" w:rsidRPr="002B0661" w:rsidRDefault="00A55595" w:rsidP="00A55595">
            <w:pPr>
              <w:pStyle w:val="ListParagraph"/>
              <w:numPr>
                <w:ilvl w:val="0"/>
                <w:numId w:val="34"/>
              </w:numPr>
              <w:spacing w:before="40" w:after="40"/>
              <w:ind w:leftChars="0" w:left="227" w:hanging="227"/>
              <w:jc w:val="left"/>
              <w:rPr>
                <w:rFonts w:ascii="Arial" w:hAnsi="Arial"/>
                <w:b/>
                <w:sz w:val="16"/>
                <w:szCs w:val="16"/>
              </w:rPr>
            </w:pPr>
            <w:r w:rsidRPr="000961F5">
              <w:rPr>
                <w:b/>
              </w:rPr>
              <w:t xml:space="preserve">Assign </w:t>
            </w:r>
            <w:r w:rsidRPr="002B0661">
              <w:t>submission rig</w:t>
            </w:r>
            <w:r w:rsidR="00D2411F" w:rsidRPr="000961F5">
              <w:t>ht to self (becomes Submitting U</w:t>
            </w:r>
            <w:r w:rsidRPr="002B0661">
              <w:t>ser)</w:t>
            </w:r>
          </w:p>
        </w:tc>
        <w:tc>
          <w:tcPr>
            <w:tcW w:w="2693" w:type="dxa"/>
          </w:tcPr>
          <w:p w14:paraId="5BC36926" w14:textId="77777777" w:rsidR="00A55595" w:rsidRPr="002B0661" w:rsidRDefault="00A55595" w:rsidP="002B0661">
            <w:pPr>
              <w:pStyle w:val="ListParagraph"/>
              <w:spacing w:before="40" w:after="40"/>
              <w:ind w:leftChars="0" w:left="0"/>
              <w:jc w:val="left"/>
              <w:rPr>
                <w:rFonts w:ascii="Arial" w:eastAsia="Times New Roman" w:hAnsi="Arial"/>
                <w:b/>
                <w:color w:val="000000"/>
                <w:sz w:val="16"/>
                <w:szCs w:val="16"/>
              </w:rPr>
            </w:pPr>
          </w:p>
        </w:tc>
        <w:tc>
          <w:tcPr>
            <w:tcW w:w="3969" w:type="dxa"/>
            <w:shd w:val="clear" w:color="auto" w:fill="auto"/>
          </w:tcPr>
          <w:p w14:paraId="3AAB1E61" w14:textId="372684DA" w:rsidR="00A55595" w:rsidRPr="002B0661" w:rsidRDefault="00A55595" w:rsidP="002B0661">
            <w:pPr>
              <w:pStyle w:val="ListParagraph"/>
              <w:spacing w:before="40" w:after="40"/>
              <w:ind w:leftChars="0" w:left="0"/>
              <w:jc w:val="left"/>
              <w:rPr>
                <w:rFonts w:ascii="Arial" w:eastAsia="Times New Roman" w:hAnsi="Arial"/>
                <w:b/>
                <w:color w:val="000000"/>
                <w:sz w:val="16"/>
                <w:szCs w:val="16"/>
              </w:rPr>
            </w:pPr>
          </w:p>
        </w:tc>
      </w:tr>
      <w:tr w:rsidR="00A55595" w:rsidRPr="000961F5" w14:paraId="75B0DB4A" w14:textId="77777777" w:rsidTr="002B0661">
        <w:trPr>
          <w:trHeight w:val="655"/>
        </w:trPr>
        <w:tc>
          <w:tcPr>
            <w:tcW w:w="394" w:type="dxa"/>
            <w:hideMark/>
          </w:tcPr>
          <w:p w14:paraId="56C67C2B" w14:textId="14ADB0FF" w:rsidR="00A55595" w:rsidRPr="000961F5" w:rsidRDefault="00A55595" w:rsidP="00A55595">
            <w:pPr>
              <w:spacing w:after="0"/>
              <w:ind w:left="0"/>
              <w:jc w:val="center"/>
              <w:rPr>
                <w:rFonts w:ascii="Arial" w:eastAsia="Times New Roman" w:hAnsi="Arial"/>
                <w:color w:val="000000"/>
                <w:sz w:val="16"/>
                <w:szCs w:val="16"/>
              </w:rPr>
            </w:pPr>
            <w:r w:rsidRPr="000961F5">
              <w:rPr>
                <w:rFonts w:eastAsia="Times New Roman"/>
                <w:color w:val="000000"/>
              </w:rPr>
              <w:t>2</w:t>
            </w:r>
          </w:p>
        </w:tc>
        <w:tc>
          <w:tcPr>
            <w:tcW w:w="1586" w:type="dxa"/>
            <w:hideMark/>
          </w:tcPr>
          <w:p w14:paraId="17966925" w14:textId="77777777" w:rsidR="00A55595" w:rsidRPr="000961F5" w:rsidRDefault="00A55595" w:rsidP="00A55595">
            <w:pPr>
              <w:spacing w:after="0"/>
              <w:ind w:left="0"/>
              <w:jc w:val="left"/>
              <w:rPr>
                <w:rFonts w:ascii="Arial" w:eastAsia="Times New Roman" w:hAnsi="Arial"/>
                <w:color w:val="000000"/>
                <w:sz w:val="16"/>
                <w:szCs w:val="16"/>
              </w:rPr>
            </w:pPr>
            <w:r w:rsidRPr="000961F5">
              <w:rPr>
                <w:rFonts w:eastAsia="Times New Roman"/>
                <w:b/>
                <w:color w:val="000000"/>
              </w:rPr>
              <w:t>Pending</w:t>
            </w:r>
          </w:p>
          <w:p w14:paraId="004C7D06" w14:textId="77777777" w:rsidR="00A55595" w:rsidRPr="000961F5" w:rsidRDefault="00A55595" w:rsidP="00A55595">
            <w:pPr>
              <w:spacing w:after="0"/>
              <w:ind w:left="0"/>
              <w:jc w:val="left"/>
              <w:rPr>
                <w:rFonts w:ascii="Arial" w:eastAsia="Times New Roman" w:hAnsi="Arial"/>
                <w:color w:val="000000"/>
                <w:sz w:val="16"/>
                <w:szCs w:val="16"/>
              </w:rPr>
            </w:pPr>
          </w:p>
        </w:tc>
        <w:tc>
          <w:tcPr>
            <w:tcW w:w="1843" w:type="dxa"/>
          </w:tcPr>
          <w:p w14:paraId="3548C97C" w14:textId="77777777" w:rsidR="00A55595" w:rsidRPr="002B0661" w:rsidRDefault="00A55595" w:rsidP="00A55595">
            <w:pPr>
              <w:spacing w:before="40" w:after="40"/>
              <w:ind w:left="0"/>
              <w:jc w:val="left"/>
              <w:rPr>
                <w:rFonts w:ascii="Arial" w:eastAsia="Times New Roman" w:hAnsi="Arial"/>
                <w:b/>
                <w:color w:val="000000"/>
                <w:sz w:val="16"/>
                <w:szCs w:val="16"/>
              </w:rPr>
            </w:pPr>
          </w:p>
        </w:tc>
        <w:tc>
          <w:tcPr>
            <w:tcW w:w="2693" w:type="dxa"/>
          </w:tcPr>
          <w:p w14:paraId="7E6A89E5" w14:textId="77777777" w:rsidR="00A55595" w:rsidRPr="002B0661" w:rsidRDefault="007B07A5" w:rsidP="00A55595">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0961F5">
              <w:rPr>
                <w:rFonts w:eastAsia="Times New Roman"/>
                <w:b/>
                <w:color w:val="000000"/>
              </w:rPr>
              <w:t xml:space="preserve">Input / amend </w:t>
            </w:r>
            <w:r w:rsidRPr="002B0661">
              <w:rPr>
                <w:rFonts w:eastAsia="Times New Roman"/>
                <w:color w:val="000000"/>
              </w:rPr>
              <w:t>data fields within Sponsor Confirmation e-form</w:t>
            </w:r>
          </w:p>
          <w:p w14:paraId="5B11891E" w14:textId="0C58C022" w:rsidR="007B07A5" w:rsidRPr="002B0661" w:rsidRDefault="007B07A5" w:rsidP="00A55595">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0961F5">
              <w:rPr>
                <w:rFonts w:eastAsia="Times New Roman"/>
                <w:b/>
                <w:color w:val="000000"/>
              </w:rPr>
              <w:t xml:space="preserve">Submit </w:t>
            </w:r>
            <w:r w:rsidRPr="000961F5">
              <w:rPr>
                <w:rFonts w:eastAsia="Times New Roman"/>
                <w:color w:val="000000"/>
              </w:rPr>
              <w:t>Sponsor Confirmation e-form</w:t>
            </w:r>
          </w:p>
        </w:tc>
        <w:tc>
          <w:tcPr>
            <w:tcW w:w="3969" w:type="dxa"/>
            <w:shd w:val="clear" w:color="auto" w:fill="auto"/>
          </w:tcPr>
          <w:p w14:paraId="44667263" w14:textId="4E0B6089" w:rsidR="00A55595" w:rsidRPr="000961F5" w:rsidRDefault="00A55595" w:rsidP="00A55595">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0961F5">
              <w:rPr>
                <w:rFonts w:eastAsia="Times New Roman"/>
                <w:b/>
                <w:color w:val="000000"/>
              </w:rPr>
              <w:t xml:space="preserve">Enquire </w:t>
            </w:r>
            <w:r w:rsidRPr="000961F5">
              <w:rPr>
                <w:rFonts w:eastAsia="Times New Roman"/>
                <w:color w:val="000000"/>
              </w:rPr>
              <w:t>blank or last submitted</w:t>
            </w:r>
            <w:r w:rsidRPr="000961F5">
              <w:rPr>
                <w:rFonts w:eastAsia="Times New Roman"/>
                <w:b/>
                <w:color w:val="000000"/>
              </w:rPr>
              <w:t xml:space="preserve"> </w:t>
            </w:r>
            <w:r w:rsidRPr="000961F5">
              <w:rPr>
                <w:rFonts w:eastAsia="Times New Roman"/>
                <w:color w:val="000000"/>
              </w:rPr>
              <w:t>Sponsor Confirmation e-form</w:t>
            </w:r>
          </w:p>
          <w:p w14:paraId="293F1FBA" w14:textId="77777777" w:rsidR="00A55595" w:rsidRPr="000961F5" w:rsidRDefault="00A55595" w:rsidP="00A55595">
            <w:pPr>
              <w:spacing w:before="40" w:after="40"/>
              <w:ind w:left="0"/>
              <w:jc w:val="center"/>
              <w:rPr>
                <w:rFonts w:ascii="Arial" w:eastAsia="Times New Roman" w:hAnsi="Arial"/>
                <w:color w:val="000000"/>
                <w:sz w:val="16"/>
                <w:szCs w:val="16"/>
              </w:rPr>
            </w:pPr>
          </w:p>
        </w:tc>
      </w:tr>
      <w:tr w:rsidR="00A55595" w:rsidRPr="000961F5" w14:paraId="5A2BE1D0" w14:textId="77777777" w:rsidTr="002B0661">
        <w:trPr>
          <w:trHeight w:val="418"/>
        </w:trPr>
        <w:tc>
          <w:tcPr>
            <w:tcW w:w="394" w:type="dxa"/>
            <w:hideMark/>
          </w:tcPr>
          <w:p w14:paraId="1CD992FB" w14:textId="3A242523" w:rsidR="00A55595" w:rsidRPr="000961F5" w:rsidRDefault="00A55595" w:rsidP="00A55595">
            <w:pPr>
              <w:spacing w:after="0"/>
              <w:ind w:left="0"/>
              <w:jc w:val="center"/>
              <w:rPr>
                <w:rFonts w:ascii="Arial" w:eastAsia="Times New Roman" w:hAnsi="Arial"/>
                <w:color w:val="000000"/>
                <w:sz w:val="16"/>
                <w:szCs w:val="16"/>
              </w:rPr>
            </w:pPr>
            <w:r w:rsidRPr="000961F5">
              <w:rPr>
                <w:rFonts w:eastAsia="Times New Roman"/>
                <w:color w:val="000000"/>
              </w:rPr>
              <w:lastRenderedPageBreak/>
              <w:t>3</w:t>
            </w:r>
          </w:p>
        </w:tc>
        <w:tc>
          <w:tcPr>
            <w:tcW w:w="1586" w:type="dxa"/>
            <w:hideMark/>
          </w:tcPr>
          <w:p w14:paraId="61E86CA4" w14:textId="77777777" w:rsidR="00A55595" w:rsidRPr="000961F5" w:rsidRDefault="00A55595" w:rsidP="00A55595">
            <w:pPr>
              <w:spacing w:after="0"/>
              <w:ind w:left="0"/>
              <w:jc w:val="left"/>
              <w:rPr>
                <w:rFonts w:ascii="Arial" w:eastAsia="Times New Roman" w:hAnsi="Arial"/>
                <w:color w:val="000000"/>
                <w:sz w:val="16"/>
                <w:szCs w:val="16"/>
              </w:rPr>
            </w:pPr>
            <w:r w:rsidRPr="000961F5">
              <w:rPr>
                <w:rFonts w:eastAsia="Times New Roman"/>
                <w:b/>
                <w:color w:val="000000"/>
              </w:rPr>
              <w:t>Submitted</w:t>
            </w:r>
          </w:p>
          <w:p w14:paraId="2C9CB808" w14:textId="77777777" w:rsidR="00A55595" w:rsidRPr="000961F5" w:rsidRDefault="00A55595" w:rsidP="00A55595">
            <w:pPr>
              <w:spacing w:after="0"/>
              <w:ind w:left="0"/>
              <w:jc w:val="left"/>
              <w:rPr>
                <w:rFonts w:ascii="Arial" w:eastAsia="Times New Roman" w:hAnsi="Arial"/>
                <w:color w:val="000000"/>
                <w:sz w:val="16"/>
                <w:szCs w:val="16"/>
              </w:rPr>
            </w:pPr>
            <w:r w:rsidRPr="000961F5">
              <w:rPr>
                <w:rFonts w:eastAsia="Times New Roman"/>
                <w:color w:val="000000"/>
              </w:rPr>
              <w:t> </w:t>
            </w:r>
          </w:p>
        </w:tc>
        <w:tc>
          <w:tcPr>
            <w:tcW w:w="1843" w:type="dxa"/>
          </w:tcPr>
          <w:p w14:paraId="43EA3A3B" w14:textId="77777777" w:rsidR="00A55595" w:rsidRPr="002B0661" w:rsidRDefault="00A55595" w:rsidP="00A55595">
            <w:pPr>
              <w:spacing w:before="40" w:after="40"/>
              <w:ind w:left="0"/>
              <w:jc w:val="left"/>
              <w:rPr>
                <w:rFonts w:ascii="Arial" w:eastAsia="Times New Roman" w:hAnsi="Arial"/>
                <w:b/>
                <w:color w:val="000000"/>
                <w:sz w:val="16"/>
                <w:szCs w:val="16"/>
              </w:rPr>
            </w:pPr>
          </w:p>
        </w:tc>
        <w:tc>
          <w:tcPr>
            <w:tcW w:w="2693" w:type="dxa"/>
          </w:tcPr>
          <w:p w14:paraId="4CB9C59F" w14:textId="434AF4AA" w:rsidR="00A55595" w:rsidRPr="002B0661" w:rsidRDefault="007B07A5" w:rsidP="00A55595">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0961F5">
              <w:rPr>
                <w:rFonts w:eastAsia="Times New Roman"/>
                <w:b/>
                <w:color w:val="000000"/>
              </w:rPr>
              <w:t xml:space="preserve">Enquire </w:t>
            </w:r>
            <w:r w:rsidRPr="000961F5">
              <w:rPr>
                <w:rFonts w:eastAsia="Times New Roman"/>
                <w:color w:val="000000"/>
              </w:rPr>
              <w:t>submitted Institutional Offer Sizing e-form</w:t>
            </w:r>
          </w:p>
          <w:p w14:paraId="310D43B1" w14:textId="2D64933F" w:rsidR="007B07A5" w:rsidRPr="002B0661" w:rsidRDefault="007B07A5" w:rsidP="00B73678">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0961F5">
              <w:rPr>
                <w:rFonts w:eastAsia="Times New Roman"/>
                <w:b/>
                <w:color w:val="000000"/>
              </w:rPr>
              <w:t xml:space="preserve">Change status </w:t>
            </w:r>
            <w:r w:rsidRPr="002B0661">
              <w:rPr>
                <w:rFonts w:eastAsia="Times New Roman"/>
                <w:color w:val="000000"/>
              </w:rPr>
              <w:t>of</w:t>
            </w:r>
            <w:r w:rsidRPr="000961F5">
              <w:rPr>
                <w:rFonts w:eastAsia="Times New Roman"/>
                <w:color w:val="000000"/>
              </w:rPr>
              <w:t xml:space="preserve"> submitted Institutional Offer Sizing e-form back to “Pending” for amendment</w:t>
            </w:r>
          </w:p>
        </w:tc>
        <w:tc>
          <w:tcPr>
            <w:tcW w:w="3969" w:type="dxa"/>
          </w:tcPr>
          <w:p w14:paraId="0BC8B903" w14:textId="4AC635DD" w:rsidR="00A55595" w:rsidRPr="000961F5" w:rsidRDefault="00A55595" w:rsidP="00A55595">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0961F5">
              <w:rPr>
                <w:rFonts w:eastAsia="Times New Roman"/>
                <w:b/>
                <w:color w:val="000000"/>
              </w:rPr>
              <w:t xml:space="preserve">Enquire </w:t>
            </w:r>
            <w:r w:rsidRPr="000961F5">
              <w:rPr>
                <w:rFonts w:eastAsia="Times New Roman"/>
                <w:color w:val="000000"/>
              </w:rPr>
              <w:t>submitted</w:t>
            </w:r>
            <w:r w:rsidRPr="000961F5">
              <w:rPr>
                <w:rFonts w:eastAsia="Times New Roman"/>
                <w:b/>
                <w:color w:val="000000"/>
              </w:rPr>
              <w:t xml:space="preserve"> </w:t>
            </w:r>
            <w:r w:rsidRPr="000961F5">
              <w:rPr>
                <w:rFonts w:eastAsia="Times New Roman"/>
                <w:color w:val="000000"/>
              </w:rPr>
              <w:t>Sponsor Confirmation e-form</w:t>
            </w:r>
          </w:p>
          <w:p w14:paraId="2E6E57D2" w14:textId="77777777" w:rsidR="00A55595" w:rsidRPr="000961F5" w:rsidRDefault="00A55595" w:rsidP="00A55595">
            <w:pPr>
              <w:spacing w:before="40" w:after="40"/>
              <w:ind w:left="0"/>
              <w:jc w:val="left"/>
              <w:rPr>
                <w:rFonts w:ascii="Arial" w:eastAsia="Times New Roman" w:hAnsi="Arial"/>
                <w:color w:val="FF0000"/>
                <w:sz w:val="16"/>
                <w:szCs w:val="16"/>
              </w:rPr>
            </w:pPr>
          </w:p>
        </w:tc>
      </w:tr>
      <w:tr w:rsidR="00B73678" w:rsidRPr="000961F5" w14:paraId="0FAFA926" w14:textId="77777777" w:rsidTr="002B0661">
        <w:trPr>
          <w:trHeight w:val="699"/>
        </w:trPr>
        <w:tc>
          <w:tcPr>
            <w:tcW w:w="394" w:type="dxa"/>
            <w:hideMark/>
          </w:tcPr>
          <w:p w14:paraId="6082D030" w14:textId="453B004A" w:rsidR="00B73678" w:rsidRPr="000961F5" w:rsidRDefault="00B73678" w:rsidP="00B73678">
            <w:pPr>
              <w:spacing w:after="0"/>
              <w:ind w:left="0"/>
              <w:jc w:val="center"/>
              <w:rPr>
                <w:rFonts w:ascii="Arial" w:eastAsia="Times New Roman" w:hAnsi="Arial"/>
                <w:color w:val="000000"/>
                <w:sz w:val="16"/>
                <w:szCs w:val="16"/>
              </w:rPr>
            </w:pPr>
            <w:r w:rsidRPr="000961F5">
              <w:rPr>
                <w:rFonts w:eastAsia="Times New Roman"/>
                <w:color w:val="000000"/>
              </w:rPr>
              <w:t>4</w:t>
            </w:r>
          </w:p>
        </w:tc>
        <w:tc>
          <w:tcPr>
            <w:tcW w:w="1586" w:type="dxa"/>
            <w:hideMark/>
          </w:tcPr>
          <w:p w14:paraId="1579A34C" w14:textId="77777777" w:rsidR="00B73678" w:rsidRPr="000961F5" w:rsidRDefault="00B73678" w:rsidP="00B73678">
            <w:pPr>
              <w:spacing w:after="0"/>
              <w:ind w:left="0"/>
              <w:jc w:val="left"/>
              <w:rPr>
                <w:rFonts w:ascii="Arial" w:eastAsia="Times New Roman" w:hAnsi="Arial"/>
                <w:b/>
                <w:bCs/>
                <w:color w:val="000000"/>
                <w:sz w:val="16"/>
                <w:szCs w:val="16"/>
              </w:rPr>
            </w:pPr>
            <w:r w:rsidRPr="000961F5">
              <w:rPr>
                <w:rFonts w:eastAsia="Times New Roman"/>
                <w:b/>
                <w:bCs/>
                <w:color w:val="000000"/>
              </w:rPr>
              <w:t>Finalised</w:t>
            </w:r>
          </w:p>
        </w:tc>
        <w:tc>
          <w:tcPr>
            <w:tcW w:w="1843" w:type="dxa"/>
          </w:tcPr>
          <w:p w14:paraId="767A56A0" w14:textId="7843605A" w:rsidR="00B73678" w:rsidRPr="000961F5" w:rsidRDefault="00B73678" w:rsidP="002B0661">
            <w:pPr>
              <w:pStyle w:val="ListParagraph"/>
              <w:spacing w:before="40" w:after="40"/>
              <w:ind w:leftChars="0" w:left="0"/>
              <w:rPr>
                <w:rFonts w:ascii="Arial" w:eastAsia="Times New Roman" w:hAnsi="Arial"/>
                <w:b/>
                <w:color w:val="000000"/>
                <w:sz w:val="16"/>
                <w:szCs w:val="16"/>
              </w:rPr>
            </w:pPr>
          </w:p>
        </w:tc>
        <w:tc>
          <w:tcPr>
            <w:tcW w:w="2693" w:type="dxa"/>
          </w:tcPr>
          <w:p w14:paraId="180B5996" w14:textId="1FFA48A8" w:rsidR="00B73678" w:rsidRPr="002B0661" w:rsidRDefault="00B73678" w:rsidP="00B73678">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0961F5">
              <w:rPr>
                <w:rFonts w:eastAsia="Times New Roman"/>
                <w:b/>
                <w:color w:val="000000"/>
              </w:rPr>
              <w:t xml:space="preserve">Enquire </w:t>
            </w:r>
            <w:r w:rsidRPr="000961F5">
              <w:rPr>
                <w:rFonts w:eastAsia="Times New Roman"/>
                <w:color w:val="000000"/>
              </w:rPr>
              <w:t>submitted Institutional Offer Sizing e-form</w:t>
            </w:r>
          </w:p>
        </w:tc>
        <w:tc>
          <w:tcPr>
            <w:tcW w:w="3969" w:type="dxa"/>
          </w:tcPr>
          <w:p w14:paraId="511A24EB" w14:textId="64EAA00F" w:rsidR="00B73678" w:rsidRPr="000961F5" w:rsidRDefault="00B73678" w:rsidP="00B73678">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0961F5">
              <w:rPr>
                <w:rFonts w:eastAsia="Times New Roman"/>
                <w:b/>
                <w:color w:val="000000"/>
              </w:rPr>
              <w:t xml:space="preserve">Enquire </w:t>
            </w:r>
            <w:r w:rsidRPr="000961F5">
              <w:rPr>
                <w:rFonts w:eastAsia="Times New Roman"/>
                <w:color w:val="000000"/>
              </w:rPr>
              <w:t>submitted</w:t>
            </w:r>
            <w:r w:rsidRPr="000961F5">
              <w:rPr>
                <w:rFonts w:eastAsia="Times New Roman"/>
                <w:b/>
                <w:color w:val="000000"/>
              </w:rPr>
              <w:t xml:space="preserve"> </w:t>
            </w:r>
            <w:r w:rsidRPr="000961F5">
              <w:rPr>
                <w:rFonts w:eastAsia="Times New Roman"/>
                <w:color w:val="000000"/>
              </w:rPr>
              <w:t>Sponsor Confirmation e-form</w:t>
            </w:r>
          </w:p>
          <w:p w14:paraId="734741AE" w14:textId="77777777" w:rsidR="00B73678" w:rsidRPr="000961F5" w:rsidRDefault="00B73678" w:rsidP="00B73678">
            <w:pPr>
              <w:spacing w:before="40" w:after="40"/>
              <w:ind w:left="0"/>
              <w:jc w:val="center"/>
              <w:rPr>
                <w:rFonts w:ascii="Arial" w:eastAsia="Times New Roman" w:hAnsi="Arial"/>
                <w:color w:val="000000"/>
                <w:sz w:val="16"/>
                <w:szCs w:val="16"/>
              </w:rPr>
            </w:pPr>
          </w:p>
        </w:tc>
      </w:tr>
    </w:tbl>
    <w:p w14:paraId="27CEC9F4" w14:textId="2249E0D5" w:rsidR="00A55595" w:rsidRPr="00381BCA" w:rsidRDefault="00A55595" w:rsidP="002B0661">
      <w:pPr>
        <w:ind w:left="0"/>
      </w:pPr>
    </w:p>
    <w:p w14:paraId="68978079" w14:textId="77777777" w:rsidR="00A55595" w:rsidRPr="00381BCA" w:rsidRDefault="00A55595" w:rsidP="002B0661">
      <w:pPr>
        <w:ind w:left="0"/>
      </w:pPr>
    </w:p>
    <w:p w14:paraId="70144C6A" w14:textId="6DFD820F" w:rsidR="00A55595" w:rsidRPr="000961F5" w:rsidRDefault="00A55595" w:rsidP="00A55595">
      <w:pPr>
        <w:pStyle w:val="Heading4"/>
      </w:pPr>
      <w:bookmarkStart w:id="542" w:name="_Toc62722938"/>
      <w:bookmarkStart w:id="543" w:name="_Toc65058079"/>
      <w:bookmarkStart w:id="544" w:name="_Toc65138881"/>
      <w:bookmarkStart w:id="545" w:name="_Toc65145861"/>
      <w:r w:rsidRPr="000961F5">
        <w:t>Validation Checks / System Tasks</w:t>
      </w:r>
      <w:bookmarkEnd w:id="542"/>
      <w:bookmarkEnd w:id="543"/>
      <w:bookmarkEnd w:id="544"/>
      <w:bookmarkEnd w:id="545"/>
    </w:p>
    <w:p w14:paraId="4FD5D06E" w14:textId="48A53B0E" w:rsidR="00A55595" w:rsidRPr="000961F5" w:rsidRDefault="00A55595">
      <w:pPr>
        <w:spacing w:after="0"/>
        <w:ind w:left="0"/>
        <w:jc w:val="left"/>
        <w:rPr>
          <w:b/>
          <w:color w:val="13426B"/>
          <w:lang w:eastAsia="x-none"/>
        </w:rPr>
      </w:pPr>
    </w:p>
    <w:tbl>
      <w:tblPr>
        <w:tblStyle w:val="TableGrid"/>
        <w:tblW w:w="10485" w:type="dxa"/>
        <w:tblLook w:val="04A0" w:firstRow="1" w:lastRow="0" w:firstColumn="1" w:lastColumn="0" w:noHBand="0" w:noVBand="1"/>
      </w:tblPr>
      <w:tblGrid>
        <w:gridCol w:w="400"/>
        <w:gridCol w:w="3423"/>
        <w:gridCol w:w="2409"/>
        <w:gridCol w:w="4253"/>
      </w:tblGrid>
      <w:tr w:rsidR="002E0E89" w:rsidRPr="000961F5" w14:paraId="2B3247E3" w14:textId="77777777" w:rsidTr="000047B6">
        <w:trPr>
          <w:trHeight w:val="55"/>
        </w:trPr>
        <w:tc>
          <w:tcPr>
            <w:tcW w:w="400" w:type="dxa"/>
            <w:shd w:val="clear" w:color="auto" w:fill="13426B"/>
          </w:tcPr>
          <w:p w14:paraId="0DD5FA90" w14:textId="77777777" w:rsidR="002E0E89" w:rsidRPr="000961F5" w:rsidRDefault="002E0E89" w:rsidP="000047B6">
            <w:pPr>
              <w:spacing w:line="276" w:lineRule="auto"/>
              <w:ind w:left="0"/>
              <w:jc w:val="left"/>
              <w:rPr>
                <w:b/>
                <w:lang w:eastAsia="x-none"/>
              </w:rPr>
            </w:pPr>
            <w:r w:rsidRPr="000961F5">
              <w:rPr>
                <w:b/>
                <w:lang w:eastAsia="x-none"/>
              </w:rPr>
              <w:t>#</w:t>
            </w:r>
          </w:p>
        </w:tc>
        <w:tc>
          <w:tcPr>
            <w:tcW w:w="3423" w:type="dxa"/>
            <w:shd w:val="clear" w:color="auto" w:fill="13426B"/>
          </w:tcPr>
          <w:p w14:paraId="64FA29BF" w14:textId="77777777" w:rsidR="002E0E89" w:rsidRPr="000961F5" w:rsidRDefault="002E0E89" w:rsidP="000047B6">
            <w:pPr>
              <w:spacing w:line="276" w:lineRule="auto"/>
              <w:ind w:left="0"/>
              <w:jc w:val="left"/>
              <w:rPr>
                <w:b/>
                <w:lang w:eastAsia="x-none"/>
              </w:rPr>
            </w:pPr>
            <w:r w:rsidRPr="000961F5">
              <w:rPr>
                <w:b/>
                <w:lang w:eastAsia="x-none"/>
              </w:rPr>
              <w:t>Validation Check / Action</w:t>
            </w:r>
          </w:p>
        </w:tc>
        <w:tc>
          <w:tcPr>
            <w:tcW w:w="2409" w:type="dxa"/>
            <w:shd w:val="clear" w:color="auto" w:fill="13426B"/>
          </w:tcPr>
          <w:p w14:paraId="6C207082" w14:textId="77777777" w:rsidR="002E0E89" w:rsidRPr="000961F5" w:rsidRDefault="002E0E89" w:rsidP="000047B6">
            <w:pPr>
              <w:spacing w:line="276" w:lineRule="auto"/>
              <w:ind w:left="0"/>
              <w:jc w:val="left"/>
              <w:rPr>
                <w:b/>
                <w:lang w:val="en-US"/>
              </w:rPr>
            </w:pPr>
            <w:r w:rsidRPr="000961F5">
              <w:rPr>
                <w:b/>
                <w:lang w:val="en-US"/>
              </w:rPr>
              <w:t>Condition</w:t>
            </w:r>
          </w:p>
        </w:tc>
        <w:tc>
          <w:tcPr>
            <w:tcW w:w="4253" w:type="dxa"/>
            <w:shd w:val="clear" w:color="auto" w:fill="13426B"/>
            <w:vAlign w:val="bottom"/>
          </w:tcPr>
          <w:p w14:paraId="33890930" w14:textId="77777777" w:rsidR="002E0E89" w:rsidRPr="000961F5" w:rsidRDefault="002E0E89" w:rsidP="000047B6">
            <w:pPr>
              <w:spacing w:line="276" w:lineRule="auto"/>
              <w:ind w:left="0"/>
              <w:jc w:val="left"/>
              <w:rPr>
                <w:b/>
                <w:lang w:val="en-US"/>
              </w:rPr>
            </w:pPr>
            <w:r w:rsidRPr="000961F5">
              <w:rPr>
                <w:b/>
                <w:lang w:val="en-US"/>
              </w:rPr>
              <w:t>System Task</w:t>
            </w:r>
          </w:p>
        </w:tc>
      </w:tr>
      <w:tr w:rsidR="002E0E89" w:rsidRPr="000961F5" w14:paraId="65759FB8" w14:textId="77777777" w:rsidTr="000047B6">
        <w:tc>
          <w:tcPr>
            <w:tcW w:w="400" w:type="dxa"/>
          </w:tcPr>
          <w:p w14:paraId="42FC93F3" w14:textId="77777777" w:rsidR="002E0E89" w:rsidRPr="000961F5" w:rsidRDefault="002E0E89" w:rsidP="000047B6">
            <w:pPr>
              <w:spacing w:line="276" w:lineRule="auto"/>
              <w:ind w:left="0"/>
              <w:jc w:val="left"/>
              <w:rPr>
                <w:lang w:eastAsia="x-none"/>
              </w:rPr>
            </w:pPr>
            <w:r w:rsidRPr="000961F5">
              <w:rPr>
                <w:lang w:eastAsia="x-none"/>
              </w:rPr>
              <w:t>1</w:t>
            </w:r>
          </w:p>
        </w:tc>
        <w:tc>
          <w:tcPr>
            <w:tcW w:w="3423" w:type="dxa"/>
          </w:tcPr>
          <w:p w14:paraId="6EC4ABDD" w14:textId="3ACEFDB4" w:rsidR="002E0E89" w:rsidRPr="000961F5" w:rsidRDefault="002E0E89" w:rsidP="00057B9B">
            <w:pPr>
              <w:spacing w:line="276" w:lineRule="auto"/>
              <w:ind w:left="0"/>
              <w:jc w:val="left"/>
              <w:rPr>
                <w:lang w:eastAsia="x-none"/>
              </w:rPr>
            </w:pPr>
            <w:r w:rsidRPr="000961F5">
              <w:rPr>
                <w:lang w:eastAsia="x-none"/>
              </w:rPr>
              <w:t>Submit</w:t>
            </w:r>
            <w:r w:rsidR="00057B9B" w:rsidRPr="000961F5">
              <w:rPr>
                <w:lang w:eastAsia="x-none"/>
              </w:rPr>
              <w:t xml:space="preserve"> Sponsor Confirmation</w:t>
            </w:r>
            <w:r w:rsidRPr="000961F5">
              <w:rPr>
                <w:lang w:eastAsia="x-none"/>
              </w:rPr>
              <w:t xml:space="preserve"> e-form with </w:t>
            </w:r>
            <w:r w:rsidRPr="000961F5">
              <w:rPr>
                <w:rFonts w:hint="eastAsia"/>
                <w:lang w:eastAsia="x-none"/>
              </w:rPr>
              <w:t>≥</w:t>
            </w:r>
            <w:r w:rsidRPr="000961F5">
              <w:rPr>
                <w:lang w:eastAsia="x-none"/>
              </w:rPr>
              <w:t xml:space="preserve"> 1 empty data field(s)</w:t>
            </w:r>
          </w:p>
        </w:tc>
        <w:tc>
          <w:tcPr>
            <w:tcW w:w="2409" w:type="dxa"/>
          </w:tcPr>
          <w:p w14:paraId="0A022E48" w14:textId="36967A71" w:rsidR="002E0E89" w:rsidRPr="000961F5" w:rsidRDefault="002E0E89" w:rsidP="002E0E89">
            <w:pPr>
              <w:spacing w:line="276" w:lineRule="auto"/>
              <w:ind w:left="0"/>
              <w:jc w:val="left"/>
              <w:rPr>
                <w:lang w:eastAsia="x-none"/>
              </w:rPr>
            </w:pPr>
            <w:r w:rsidRPr="000961F5">
              <w:rPr>
                <w:lang w:eastAsia="x-none"/>
              </w:rPr>
              <w:t>At point of Submitting User submitting e-form</w:t>
            </w:r>
          </w:p>
        </w:tc>
        <w:tc>
          <w:tcPr>
            <w:tcW w:w="4253" w:type="dxa"/>
          </w:tcPr>
          <w:p w14:paraId="10B63057" w14:textId="77777777" w:rsidR="002E0E89" w:rsidRPr="000961F5" w:rsidRDefault="002E0E89" w:rsidP="000047B6">
            <w:pPr>
              <w:pStyle w:val="ListParagraph"/>
              <w:numPr>
                <w:ilvl w:val="0"/>
                <w:numId w:val="47"/>
              </w:numPr>
              <w:spacing w:after="0" w:line="276" w:lineRule="auto"/>
              <w:ind w:leftChars="0" w:left="232" w:hanging="232"/>
              <w:jc w:val="left"/>
              <w:rPr>
                <w:b/>
                <w:lang w:eastAsia="x-none"/>
              </w:rPr>
            </w:pPr>
            <w:r w:rsidRPr="000961F5">
              <w:rPr>
                <w:b/>
                <w:lang w:eastAsia="x-none"/>
              </w:rPr>
              <w:t>Reject submission</w:t>
            </w:r>
          </w:p>
          <w:p w14:paraId="38692537" w14:textId="77777777" w:rsidR="002E0E89" w:rsidRPr="000961F5" w:rsidRDefault="002E0E89" w:rsidP="000047B6">
            <w:pPr>
              <w:pStyle w:val="ListParagraph"/>
              <w:numPr>
                <w:ilvl w:val="0"/>
                <w:numId w:val="47"/>
              </w:numPr>
              <w:spacing w:after="0" w:line="276" w:lineRule="auto"/>
              <w:ind w:leftChars="0" w:left="232" w:hanging="232"/>
              <w:jc w:val="left"/>
              <w:rPr>
                <w:b/>
                <w:lang w:eastAsia="x-none"/>
              </w:rPr>
            </w:pPr>
            <w:r w:rsidRPr="000961F5">
              <w:rPr>
                <w:b/>
                <w:lang w:eastAsia="x-none"/>
              </w:rPr>
              <w:t>Prompt error message</w:t>
            </w:r>
            <w:r w:rsidRPr="000961F5">
              <w:rPr>
                <w:lang w:eastAsia="x-none"/>
              </w:rPr>
              <w:t xml:space="preserve"> (“[Data field] cannot be left blank.”)</w:t>
            </w:r>
          </w:p>
          <w:p w14:paraId="34C57DE2" w14:textId="77777777" w:rsidR="002E0E89" w:rsidRPr="000961F5" w:rsidRDefault="002E0E89" w:rsidP="000047B6">
            <w:pPr>
              <w:pStyle w:val="ListParagraph"/>
              <w:numPr>
                <w:ilvl w:val="0"/>
                <w:numId w:val="47"/>
              </w:numPr>
              <w:spacing w:after="0" w:line="276" w:lineRule="auto"/>
              <w:ind w:leftChars="0" w:left="232" w:hanging="232"/>
              <w:jc w:val="left"/>
              <w:rPr>
                <w:b/>
                <w:lang w:eastAsia="x-none"/>
              </w:rPr>
            </w:pPr>
            <w:r w:rsidRPr="000961F5">
              <w:rPr>
                <w:b/>
                <w:lang w:eastAsia="x-none"/>
              </w:rPr>
              <w:t>Flag out</w:t>
            </w:r>
            <w:r w:rsidRPr="000961F5">
              <w:rPr>
                <w:lang w:eastAsia="x-none"/>
              </w:rPr>
              <w:t xml:space="preserve"> incomplete fields</w:t>
            </w:r>
          </w:p>
          <w:p w14:paraId="177B04D8" w14:textId="77777777" w:rsidR="002E0E89" w:rsidRPr="000961F5" w:rsidRDefault="002E0E89" w:rsidP="000047B6">
            <w:pPr>
              <w:spacing w:after="0" w:line="276" w:lineRule="auto"/>
              <w:ind w:left="0"/>
              <w:jc w:val="left"/>
              <w:rPr>
                <w:b/>
                <w:lang w:eastAsia="x-none"/>
              </w:rPr>
            </w:pPr>
          </w:p>
        </w:tc>
      </w:tr>
      <w:tr w:rsidR="002E0E89" w:rsidRPr="000961F5" w14:paraId="0F9B0D2D" w14:textId="77777777" w:rsidTr="000047B6">
        <w:tc>
          <w:tcPr>
            <w:tcW w:w="400" w:type="dxa"/>
          </w:tcPr>
          <w:p w14:paraId="6C7D3A18" w14:textId="77777777" w:rsidR="002E0E89" w:rsidRPr="000961F5" w:rsidRDefault="002E0E89" w:rsidP="000047B6">
            <w:pPr>
              <w:spacing w:line="276" w:lineRule="auto"/>
              <w:ind w:left="0"/>
              <w:jc w:val="left"/>
              <w:rPr>
                <w:lang w:eastAsia="x-none"/>
              </w:rPr>
            </w:pPr>
            <w:r w:rsidRPr="000961F5">
              <w:rPr>
                <w:lang w:eastAsia="x-none"/>
              </w:rPr>
              <w:t>2</w:t>
            </w:r>
          </w:p>
        </w:tc>
        <w:tc>
          <w:tcPr>
            <w:tcW w:w="3423" w:type="dxa"/>
          </w:tcPr>
          <w:p w14:paraId="1B2AAC46" w14:textId="61D04001" w:rsidR="002E0E89" w:rsidRPr="000961F5" w:rsidRDefault="002E0E89" w:rsidP="00057B9B">
            <w:pPr>
              <w:spacing w:line="276" w:lineRule="auto"/>
              <w:ind w:left="0"/>
              <w:jc w:val="left"/>
              <w:rPr>
                <w:lang w:eastAsia="x-none"/>
              </w:rPr>
            </w:pPr>
            <w:r w:rsidRPr="000961F5">
              <w:rPr>
                <w:lang w:eastAsia="x-none"/>
              </w:rPr>
              <w:t xml:space="preserve">Submit </w:t>
            </w:r>
            <w:r w:rsidR="00057B9B" w:rsidRPr="000961F5">
              <w:rPr>
                <w:lang w:eastAsia="x-none"/>
              </w:rPr>
              <w:t>Sponsor Confirmation</w:t>
            </w:r>
            <w:r w:rsidRPr="000961F5">
              <w:rPr>
                <w:lang w:eastAsia="x-none"/>
              </w:rPr>
              <w:t xml:space="preserve"> e-form after the </w:t>
            </w:r>
            <w:r w:rsidR="00057B9B" w:rsidRPr="000961F5">
              <w:rPr>
                <w:lang w:eastAsia="x-none"/>
              </w:rPr>
              <w:t>d</w:t>
            </w:r>
            <w:r w:rsidRPr="000961F5">
              <w:rPr>
                <w:lang w:eastAsia="x-none"/>
              </w:rPr>
              <w:t>eadline [</w:t>
            </w:r>
            <w:r w:rsidR="00057B9B" w:rsidRPr="000961F5">
              <w:rPr>
                <w:lang w:eastAsia="x-none"/>
              </w:rPr>
              <w:t>17</w:t>
            </w:r>
            <w:r w:rsidRPr="000961F5">
              <w:rPr>
                <w:lang w:eastAsia="x-none"/>
              </w:rPr>
              <w:t>:00, IPO Initiation Field #53 date]</w:t>
            </w:r>
          </w:p>
        </w:tc>
        <w:tc>
          <w:tcPr>
            <w:tcW w:w="2409" w:type="dxa"/>
          </w:tcPr>
          <w:p w14:paraId="4F1FAF27" w14:textId="684C5268" w:rsidR="002E0E89" w:rsidRPr="000961F5" w:rsidRDefault="00057B9B" w:rsidP="000047B6">
            <w:pPr>
              <w:spacing w:line="276" w:lineRule="auto"/>
              <w:ind w:left="0"/>
              <w:jc w:val="left"/>
              <w:rPr>
                <w:lang w:eastAsia="x-none"/>
              </w:rPr>
            </w:pPr>
            <w:r w:rsidRPr="000961F5">
              <w:rPr>
                <w:lang w:eastAsia="x-none"/>
              </w:rPr>
              <w:t>At point of Submitting User submitting e-form</w:t>
            </w:r>
          </w:p>
        </w:tc>
        <w:tc>
          <w:tcPr>
            <w:tcW w:w="4253" w:type="dxa"/>
          </w:tcPr>
          <w:p w14:paraId="0D8F4E14" w14:textId="77777777" w:rsidR="002E0E89" w:rsidRPr="000961F5" w:rsidRDefault="002E0E89" w:rsidP="000047B6">
            <w:pPr>
              <w:pStyle w:val="ListParagraph"/>
              <w:numPr>
                <w:ilvl w:val="0"/>
                <w:numId w:val="47"/>
              </w:numPr>
              <w:spacing w:after="0" w:line="276" w:lineRule="auto"/>
              <w:ind w:leftChars="0" w:left="232" w:hanging="232"/>
              <w:jc w:val="left"/>
              <w:rPr>
                <w:b/>
                <w:lang w:eastAsia="x-none"/>
              </w:rPr>
            </w:pPr>
            <w:r w:rsidRPr="000961F5">
              <w:rPr>
                <w:b/>
                <w:lang w:eastAsia="x-none"/>
              </w:rPr>
              <w:t>Reject submission</w:t>
            </w:r>
          </w:p>
          <w:p w14:paraId="4DB2FFC0" w14:textId="364A1E40" w:rsidR="002E0E89" w:rsidRPr="000961F5" w:rsidRDefault="002E0E89" w:rsidP="000047B6">
            <w:pPr>
              <w:pStyle w:val="ListParagraph"/>
              <w:numPr>
                <w:ilvl w:val="0"/>
                <w:numId w:val="47"/>
              </w:numPr>
              <w:spacing w:after="0" w:line="276" w:lineRule="auto"/>
              <w:ind w:leftChars="0" w:left="232" w:hanging="232"/>
              <w:jc w:val="left"/>
              <w:rPr>
                <w:b/>
                <w:lang w:eastAsia="x-none"/>
              </w:rPr>
            </w:pPr>
            <w:r w:rsidRPr="000961F5">
              <w:rPr>
                <w:b/>
                <w:lang w:eastAsia="x-none"/>
              </w:rPr>
              <w:t>Prompt error message</w:t>
            </w:r>
            <w:r w:rsidRPr="000961F5">
              <w:rPr>
                <w:lang w:eastAsia="x-none"/>
              </w:rPr>
              <w:t xml:space="preserve"> (“The deadline for submitting the </w:t>
            </w:r>
            <w:r w:rsidR="00057B9B" w:rsidRPr="000961F5">
              <w:rPr>
                <w:lang w:eastAsia="x-none"/>
              </w:rPr>
              <w:t>Sponsor Confirmation</w:t>
            </w:r>
            <w:r w:rsidRPr="000961F5">
              <w:rPr>
                <w:lang w:eastAsia="x-none"/>
              </w:rPr>
              <w:t xml:space="preserve"> e-form of [IPO Initiation Field #2] has passed. </w:t>
            </w:r>
            <w:r w:rsidR="00057B9B" w:rsidRPr="000961F5">
              <w:rPr>
                <w:lang w:eastAsia="x-none"/>
              </w:rPr>
              <w:t>The IPO must be suspended</w:t>
            </w:r>
            <w:r w:rsidRPr="000961F5">
              <w:rPr>
                <w:lang w:eastAsia="x-none"/>
              </w:rPr>
              <w:t>.”)</w:t>
            </w:r>
          </w:p>
          <w:p w14:paraId="670A4236" w14:textId="77777777" w:rsidR="002E0E89" w:rsidRPr="000961F5" w:rsidRDefault="002E0E89" w:rsidP="000047B6">
            <w:pPr>
              <w:pStyle w:val="ListParagraph"/>
              <w:spacing w:after="0" w:line="276" w:lineRule="auto"/>
              <w:ind w:leftChars="0" w:left="0"/>
              <w:jc w:val="left"/>
              <w:rPr>
                <w:b/>
                <w:lang w:eastAsia="x-none"/>
              </w:rPr>
            </w:pPr>
          </w:p>
        </w:tc>
      </w:tr>
      <w:tr w:rsidR="002E0E89" w:rsidRPr="000961F5" w14:paraId="7B85DC2C" w14:textId="77777777" w:rsidTr="000047B6">
        <w:tc>
          <w:tcPr>
            <w:tcW w:w="400" w:type="dxa"/>
          </w:tcPr>
          <w:p w14:paraId="4A553EFB" w14:textId="77777777" w:rsidR="002E0E89" w:rsidRPr="000961F5" w:rsidRDefault="002E0E89" w:rsidP="000047B6">
            <w:pPr>
              <w:spacing w:line="276" w:lineRule="auto"/>
              <w:ind w:left="0"/>
              <w:jc w:val="left"/>
              <w:rPr>
                <w:lang w:eastAsia="x-none"/>
              </w:rPr>
            </w:pPr>
            <w:r w:rsidRPr="000961F5">
              <w:rPr>
                <w:lang w:eastAsia="x-none"/>
              </w:rPr>
              <w:t>3</w:t>
            </w:r>
          </w:p>
        </w:tc>
        <w:tc>
          <w:tcPr>
            <w:tcW w:w="3423" w:type="dxa"/>
          </w:tcPr>
          <w:p w14:paraId="435DEF89" w14:textId="7D71FA4E" w:rsidR="002E0E89" w:rsidRPr="000961F5" w:rsidRDefault="002E0E89" w:rsidP="000047B6">
            <w:pPr>
              <w:spacing w:line="276" w:lineRule="auto"/>
              <w:ind w:left="0"/>
              <w:jc w:val="left"/>
              <w:rPr>
                <w:lang w:eastAsia="x-none"/>
              </w:rPr>
            </w:pPr>
            <w:r w:rsidRPr="000961F5">
              <w:rPr>
                <w:lang w:eastAsia="x-none"/>
              </w:rPr>
              <w:t xml:space="preserve">No </w:t>
            </w:r>
            <w:r w:rsidR="00057B9B" w:rsidRPr="000961F5">
              <w:rPr>
                <w:lang w:eastAsia="x-none"/>
              </w:rPr>
              <w:t xml:space="preserve">Sponsor Confirmation </w:t>
            </w:r>
            <w:r w:rsidRPr="000961F5">
              <w:rPr>
                <w:lang w:eastAsia="x-none"/>
              </w:rPr>
              <w:t>e-form has been submitted</w:t>
            </w:r>
          </w:p>
          <w:p w14:paraId="05BB3822" w14:textId="77777777" w:rsidR="002E0E89" w:rsidRPr="000961F5" w:rsidRDefault="002E0E89" w:rsidP="000047B6">
            <w:pPr>
              <w:spacing w:line="276" w:lineRule="auto"/>
              <w:ind w:left="0"/>
              <w:jc w:val="left"/>
              <w:rPr>
                <w:lang w:eastAsia="x-none"/>
              </w:rPr>
            </w:pPr>
          </w:p>
        </w:tc>
        <w:tc>
          <w:tcPr>
            <w:tcW w:w="2409" w:type="dxa"/>
          </w:tcPr>
          <w:p w14:paraId="7A653043" w14:textId="335482A2" w:rsidR="002E0E89" w:rsidRPr="000961F5" w:rsidRDefault="002E0E89" w:rsidP="00057B9B">
            <w:pPr>
              <w:spacing w:line="276" w:lineRule="auto"/>
              <w:ind w:left="0"/>
              <w:jc w:val="left"/>
              <w:rPr>
                <w:lang w:eastAsia="x-none"/>
              </w:rPr>
            </w:pPr>
            <w:r w:rsidRPr="000961F5">
              <w:rPr>
                <w:lang w:eastAsia="x-none"/>
              </w:rPr>
              <w:t xml:space="preserve">2 hours before the </w:t>
            </w:r>
            <w:r w:rsidR="00057B9B" w:rsidRPr="000961F5">
              <w:rPr>
                <w:lang w:eastAsia="x-none"/>
              </w:rPr>
              <w:t>d</w:t>
            </w:r>
            <w:r w:rsidRPr="000961F5">
              <w:rPr>
                <w:lang w:eastAsia="x-none"/>
              </w:rPr>
              <w:t>eadline [</w:t>
            </w:r>
            <w:r w:rsidR="00057B9B" w:rsidRPr="000961F5">
              <w:rPr>
                <w:lang w:eastAsia="x-none"/>
              </w:rPr>
              <w:t>17</w:t>
            </w:r>
            <w:r w:rsidRPr="000961F5">
              <w:rPr>
                <w:lang w:eastAsia="x-none"/>
              </w:rPr>
              <w:t>:00, IPO Initiation Field #53 date]</w:t>
            </w:r>
          </w:p>
        </w:tc>
        <w:tc>
          <w:tcPr>
            <w:tcW w:w="4253" w:type="dxa"/>
          </w:tcPr>
          <w:p w14:paraId="16F97839" w14:textId="2FE87157" w:rsidR="002E0E89" w:rsidRPr="000961F5" w:rsidRDefault="002E0E89" w:rsidP="002B0661">
            <w:pPr>
              <w:pStyle w:val="ListParagraph"/>
              <w:numPr>
                <w:ilvl w:val="0"/>
                <w:numId w:val="47"/>
              </w:numPr>
              <w:spacing w:after="0" w:line="276" w:lineRule="auto"/>
              <w:ind w:leftChars="0" w:left="232" w:hanging="232"/>
              <w:jc w:val="left"/>
              <w:rPr>
                <w:b/>
                <w:lang w:eastAsia="x-none"/>
              </w:rPr>
            </w:pPr>
            <w:r w:rsidRPr="000961F5">
              <w:rPr>
                <w:b/>
                <w:lang w:eastAsia="x-none"/>
              </w:rPr>
              <w:t>Prompt notification [</w:t>
            </w:r>
            <w:r w:rsidR="00057B9B" w:rsidRPr="000961F5">
              <w:rPr>
                <w:b/>
                <w:lang w:eastAsia="x-none"/>
              </w:rPr>
              <w:t>Submitting User</w:t>
            </w:r>
            <w:r w:rsidRPr="000961F5">
              <w:rPr>
                <w:b/>
                <w:lang w:eastAsia="x-none"/>
              </w:rPr>
              <w:t xml:space="preserve">] </w:t>
            </w:r>
            <w:r w:rsidRPr="000961F5">
              <w:rPr>
                <w:lang w:eastAsia="x-none"/>
              </w:rPr>
              <w:t xml:space="preserve">(“REMINDER: The </w:t>
            </w:r>
            <w:r w:rsidR="00057B9B" w:rsidRPr="000961F5">
              <w:rPr>
                <w:lang w:eastAsia="x-none"/>
              </w:rPr>
              <w:t>Sponsor Confirmation</w:t>
            </w:r>
            <w:r w:rsidRPr="000961F5">
              <w:rPr>
                <w:lang w:eastAsia="x-none"/>
              </w:rPr>
              <w:t xml:space="preserve"> e-form of [IPO Initiation Field #2] should be completed by </w:t>
            </w:r>
            <w:r w:rsidR="00BD5B44" w:rsidRPr="000961F5">
              <w:rPr>
                <w:lang w:eastAsia="x-none"/>
              </w:rPr>
              <w:t>17:00, [</w:t>
            </w:r>
            <w:r w:rsidRPr="000961F5">
              <w:rPr>
                <w:lang w:eastAsia="x-none"/>
              </w:rPr>
              <w:t>IPO Initiation Field #53 date].”)</w:t>
            </w:r>
          </w:p>
        </w:tc>
      </w:tr>
      <w:tr w:rsidR="002E0E89" w:rsidRPr="000961F5" w14:paraId="3813DDEE" w14:textId="77777777" w:rsidTr="000047B6">
        <w:tc>
          <w:tcPr>
            <w:tcW w:w="400" w:type="dxa"/>
          </w:tcPr>
          <w:p w14:paraId="595C9066" w14:textId="77777777" w:rsidR="002E0E89" w:rsidRPr="000961F5" w:rsidRDefault="002E0E89" w:rsidP="000047B6">
            <w:pPr>
              <w:spacing w:line="276" w:lineRule="auto"/>
              <w:ind w:left="0"/>
              <w:jc w:val="left"/>
              <w:rPr>
                <w:lang w:eastAsia="x-none"/>
              </w:rPr>
            </w:pPr>
            <w:r w:rsidRPr="000961F5">
              <w:rPr>
                <w:lang w:eastAsia="x-none"/>
              </w:rPr>
              <w:lastRenderedPageBreak/>
              <w:t>4</w:t>
            </w:r>
          </w:p>
        </w:tc>
        <w:tc>
          <w:tcPr>
            <w:tcW w:w="3423" w:type="dxa"/>
          </w:tcPr>
          <w:p w14:paraId="0B06EFDF" w14:textId="77777777" w:rsidR="00057B9B" w:rsidRPr="000961F5" w:rsidRDefault="00057B9B" w:rsidP="00057B9B">
            <w:pPr>
              <w:spacing w:line="276" w:lineRule="auto"/>
              <w:ind w:left="0"/>
              <w:jc w:val="left"/>
              <w:rPr>
                <w:lang w:eastAsia="x-none"/>
              </w:rPr>
            </w:pPr>
            <w:r w:rsidRPr="000961F5">
              <w:rPr>
                <w:lang w:eastAsia="x-none"/>
              </w:rPr>
              <w:t>No Sponsor Confirmation e-form has been submitted</w:t>
            </w:r>
          </w:p>
          <w:p w14:paraId="13BAF27C" w14:textId="77777777" w:rsidR="002E0E89" w:rsidRPr="000961F5" w:rsidRDefault="002E0E89" w:rsidP="000047B6">
            <w:pPr>
              <w:spacing w:line="276" w:lineRule="auto"/>
              <w:ind w:left="0"/>
              <w:jc w:val="left"/>
              <w:rPr>
                <w:lang w:eastAsia="x-none"/>
              </w:rPr>
            </w:pPr>
          </w:p>
        </w:tc>
        <w:tc>
          <w:tcPr>
            <w:tcW w:w="2409" w:type="dxa"/>
          </w:tcPr>
          <w:p w14:paraId="05F53560" w14:textId="08A8EEF3" w:rsidR="002E0E89" w:rsidRPr="000961F5" w:rsidRDefault="00057B9B" w:rsidP="00057B9B">
            <w:pPr>
              <w:spacing w:line="276" w:lineRule="auto"/>
              <w:ind w:left="0"/>
              <w:jc w:val="left"/>
              <w:rPr>
                <w:lang w:eastAsia="x-none"/>
              </w:rPr>
            </w:pPr>
            <w:r w:rsidRPr="000961F5">
              <w:rPr>
                <w:lang w:eastAsia="x-none"/>
              </w:rPr>
              <w:t>45 minutes before the deadline [17:00, IPO Initiation Field #53 date]</w:t>
            </w:r>
          </w:p>
        </w:tc>
        <w:tc>
          <w:tcPr>
            <w:tcW w:w="4253" w:type="dxa"/>
          </w:tcPr>
          <w:p w14:paraId="2B0D4B70" w14:textId="76AB4953" w:rsidR="002E0E89" w:rsidRPr="000961F5" w:rsidRDefault="00BD5B44" w:rsidP="000047B6">
            <w:pPr>
              <w:pStyle w:val="ListParagraph"/>
              <w:numPr>
                <w:ilvl w:val="0"/>
                <w:numId w:val="47"/>
              </w:numPr>
              <w:spacing w:after="0" w:line="276" w:lineRule="auto"/>
              <w:ind w:leftChars="0" w:left="232" w:hanging="232"/>
              <w:jc w:val="left"/>
              <w:rPr>
                <w:b/>
                <w:lang w:eastAsia="x-none"/>
              </w:rPr>
            </w:pPr>
            <w:r w:rsidRPr="000961F5">
              <w:rPr>
                <w:b/>
                <w:lang w:eastAsia="x-none"/>
              </w:rPr>
              <w:t xml:space="preserve">Prompt notification [Submitting User] </w:t>
            </w:r>
            <w:r w:rsidRPr="000961F5">
              <w:rPr>
                <w:lang w:eastAsia="x-none"/>
              </w:rPr>
              <w:t>(“REMINDER: The Sponsor Confirmation e-form of [IPO Initiation Field #2] should be completed by 17:00, [IPO Initiation Field #53 date].”)</w:t>
            </w:r>
          </w:p>
        </w:tc>
      </w:tr>
      <w:tr w:rsidR="002E0E89" w:rsidRPr="000961F5" w14:paraId="7B8D0737" w14:textId="77777777" w:rsidTr="000047B6">
        <w:tc>
          <w:tcPr>
            <w:tcW w:w="400" w:type="dxa"/>
          </w:tcPr>
          <w:p w14:paraId="6D35CFEC" w14:textId="77777777" w:rsidR="002E0E89" w:rsidRPr="000961F5" w:rsidRDefault="002E0E89" w:rsidP="000047B6">
            <w:pPr>
              <w:spacing w:line="276" w:lineRule="auto"/>
              <w:ind w:left="0"/>
              <w:jc w:val="left"/>
              <w:rPr>
                <w:lang w:eastAsia="x-none"/>
              </w:rPr>
            </w:pPr>
            <w:r w:rsidRPr="000961F5">
              <w:rPr>
                <w:lang w:eastAsia="x-none"/>
              </w:rPr>
              <w:t>5</w:t>
            </w:r>
          </w:p>
        </w:tc>
        <w:tc>
          <w:tcPr>
            <w:tcW w:w="3423" w:type="dxa"/>
          </w:tcPr>
          <w:p w14:paraId="4476701E" w14:textId="051EF2C3" w:rsidR="002E0E89" w:rsidRPr="000961F5" w:rsidRDefault="00BD5B44" w:rsidP="000047B6">
            <w:pPr>
              <w:spacing w:line="276" w:lineRule="auto"/>
              <w:ind w:left="0"/>
              <w:jc w:val="left"/>
              <w:rPr>
                <w:lang w:eastAsia="x-none"/>
              </w:rPr>
            </w:pPr>
            <w:r w:rsidRPr="000961F5">
              <w:rPr>
                <w:lang w:eastAsia="x-none"/>
              </w:rPr>
              <w:t>Regulator (HKEX) [Assigned] approves the placee allocations</w:t>
            </w:r>
          </w:p>
        </w:tc>
        <w:tc>
          <w:tcPr>
            <w:tcW w:w="2409" w:type="dxa"/>
          </w:tcPr>
          <w:p w14:paraId="0EB81195" w14:textId="679837E7" w:rsidR="002E0E89" w:rsidRPr="000961F5" w:rsidRDefault="00BD5B44" w:rsidP="000047B6">
            <w:pPr>
              <w:spacing w:line="276" w:lineRule="auto"/>
              <w:ind w:left="0"/>
              <w:jc w:val="left"/>
              <w:rPr>
                <w:lang w:eastAsia="x-none"/>
              </w:rPr>
            </w:pPr>
            <w:r w:rsidRPr="000961F5">
              <w:rPr>
                <w:lang w:eastAsia="x-none"/>
              </w:rPr>
              <w:t>Approval action passes all validation checks</w:t>
            </w:r>
          </w:p>
        </w:tc>
        <w:tc>
          <w:tcPr>
            <w:tcW w:w="4253" w:type="dxa"/>
          </w:tcPr>
          <w:p w14:paraId="46873D12" w14:textId="1C8A3068" w:rsidR="002E0E89" w:rsidRPr="000961F5" w:rsidRDefault="002E0E89" w:rsidP="000047B6">
            <w:pPr>
              <w:pStyle w:val="ListParagraph"/>
              <w:numPr>
                <w:ilvl w:val="0"/>
                <w:numId w:val="47"/>
              </w:numPr>
              <w:spacing w:after="0" w:line="276" w:lineRule="auto"/>
              <w:ind w:leftChars="0" w:left="232" w:hanging="232"/>
              <w:jc w:val="left"/>
              <w:rPr>
                <w:b/>
                <w:lang w:eastAsia="x-none"/>
              </w:rPr>
            </w:pPr>
            <w:r w:rsidRPr="000961F5">
              <w:rPr>
                <w:b/>
                <w:lang w:eastAsia="x-none"/>
              </w:rPr>
              <w:t>Change status</w:t>
            </w:r>
            <w:r w:rsidRPr="000961F5">
              <w:rPr>
                <w:lang w:eastAsia="x-none"/>
              </w:rPr>
              <w:t xml:space="preserve"> of </w:t>
            </w:r>
            <w:r w:rsidR="00BD5B44" w:rsidRPr="000961F5">
              <w:rPr>
                <w:lang w:eastAsia="x-none"/>
              </w:rPr>
              <w:t>Sponsor Confirmation</w:t>
            </w:r>
            <w:r w:rsidRPr="000961F5">
              <w:rPr>
                <w:lang w:eastAsia="x-none"/>
              </w:rPr>
              <w:t xml:space="preserve"> e-form to “Finalised”</w:t>
            </w:r>
          </w:p>
          <w:p w14:paraId="4D3EC15E" w14:textId="77777777" w:rsidR="002E0E89" w:rsidRPr="000961F5" w:rsidRDefault="002E0E89" w:rsidP="000047B6">
            <w:pPr>
              <w:pStyle w:val="ListParagraph"/>
              <w:spacing w:after="0" w:line="276" w:lineRule="auto"/>
              <w:ind w:leftChars="0" w:left="0"/>
              <w:jc w:val="left"/>
              <w:rPr>
                <w:b/>
                <w:lang w:eastAsia="x-none"/>
              </w:rPr>
            </w:pPr>
          </w:p>
        </w:tc>
      </w:tr>
    </w:tbl>
    <w:p w14:paraId="40BE66CB" w14:textId="77777777" w:rsidR="00A55595" w:rsidRPr="000961F5" w:rsidRDefault="00A55595">
      <w:pPr>
        <w:spacing w:after="0"/>
        <w:ind w:left="0"/>
        <w:jc w:val="left"/>
      </w:pPr>
      <w:r w:rsidRPr="000961F5">
        <w:br w:type="page"/>
      </w:r>
    </w:p>
    <w:p w14:paraId="131940DC" w14:textId="1E7D342B" w:rsidR="007923DC" w:rsidRPr="000961F5" w:rsidRDefault="0081119E" w:rsidP="00496D07">
      <w:pPr>
        <w:pStyle w:val="Heading3"/>
      </w:pPr>
      <w:bookmarkStart w:id="546" w:name="_Toc62722939"/>
      <w:bookmarkStart w:id="547" w:name="_Toc65058080"/>
      <w:bookmarkStart w:id="548" w:name="_Toc65138882"/>
      <w:bookmarkStart w:id="549" w:name="_Toc65145862"/>
      <w:r w:rsidRPr="000961F5">
        <w:lastRenderedPageBreak/>
        <w:t xml:space="preserve">Regulatory Submissions – </w:t>
      </w:r>
      <w:r w:rsidR="0000106D" w:rsidRPr="000961F5">
        <w:t>Allotment Results Announcement</w:t>
      </w:r>
      <w:bookmarkEnd w:id="546"/>
      <w:bookmarkEnd w:id="547"/>
      <w:bookmarkEnd w:id="548"/>
      <w:bookmarkEnd w:id="549"/>
    </w:p>
    <w:p w14:paraId="1D71E1D3" w14:textId="6AE5DCB4" w:rsidR="0081119E" w:rsidRPr="000961F5" w:rsidRDefault="0081119E" w:rsidP="00496D07">
      <w:pPr>
        <w:ind w:left="0"/>
      </w:pPr>
    </w:p>
    <w:p w14:paraId="0F50C946" w14:textId="1EECB5ED" w:rsidR="00DE6293" w:rsidRPr="000961F5" w:rsidRDefault="00DE6293" w:rsidP="00496D07">
      <w:pPr>
        <w:pStyle w:val="Heading4"/>
      </w:pPr>
      <w:bookmarkStart w:id="550" w:name="_Toc62722940"/>
      <w:bookmarkStart w:id="551" w:name="_Toc65058081"/>
      <w:bookmarkStart w:id="552" w:name="_Toc65138883"/>
      <w:bookmarkStart w:id="553" w:name="_Toc65145863"/>
      <w:r w:rsidRPr="000961F5">
        <w:t>Functional Overview</w:t>
      </w:r>
      <w:bookmarkEnd w:id="550"/>
      <w:bookmarkEnd w:id="551"/>
      <w:bookmarkEnd w:id="552"/>
      <w:bookmarkEnd w:id="553"/>
    </w:p>
    <w:p w14:paraId="59427891" w14:textId="77777777" w:rsidR="00DE6293" w:rsidRPr="000961F5" w:rsidRDefault="00DE6293" w:rsidP="00496D07">
      <w:pPr>
        <w:ind w:left="0"/>
      </w:pPr>
    </w:p>
    <w:p w14:paraId="6C8BAEEF" w14:textId="77777777" w:rsidR="00967818" w:rsidRPr="000961F5" w:rsidRDefault="00967818" w:rsidP="00967818">
      <w:pPr>
        <w:ind w:left="0"/>
        <w:jc w:val="left"/>
      </w:pPr>
      <w:r w:rsidRPr="000961F5">
        <w:t>The Regulatory Submissions function is for FINI to help IPO advisers facilitate the generation of required documentation and legal undertakings using structured data inputs captured during the IPO.</w:t>
      </w:r>
    </w:p>
    <w:p w14:paraId="268E4A8E" w14:textId="5BB1B2A0" w:rsidR="0081119E" w:rsidRPr="000961F5" w:rsidRDefault="0081119E" w:rsidP="0081119E">
      <w:pPr>
        <w:ind w:left="0"/>
        <w:jc w:val="left"/>
      </w:pPr>
    </w:p>
    <w:p w14:paraId="35D15F9E" w14:textId="0CCB4213" w:rsidR="0000106D" w:rsidRPr="000961F5" w:rsidRDefault="0000106D" w:rsidP="0000106D">
      <w:pPr>
        <w:ind w:left="0"/>
        <w:jc w:val="left"/>
      </w:pPr>
      <w:r w:rsidRPr="000961F5">
        <w:t xml:space="preserve">This section covers the </w:t>
      </w:r>
      <w:r w:rsidR="00CF3821" w:rsidRPr="000961F5">
        <w:rPr>
          <w:b/>
        </w:rPr>
        <w:t>Allotment Results Announcement</w:t>
      </w:r>
      <w:r w:rsidRPr="000961F5">
        <w:t xml:space="preserve">, </w:t>
      </w:r>
      <w:r w:rsidR="00CF3821" w:rsidRPr="000961F5">
        <w:t xml:space="preserve">which is made available as a system-generated pro forma template immediately </w:t>
      </w:r>
      <w:r w:rsidRPr="000961F5">
        <w:t>the approval of placee allocations (</w:t>
      </w:r>
      <w:r w:rsidRPr="000961F5">
        <w:rPr>
          <w:b/>
        </w:rPr>
        <w:t>“Placing Approved”</w:t>
      </w:r>
      <w:r w:rsidRPr="000961F5">
        <w:t>).</w:t>
      </w:r>
      <w:r w:rsidR="00CF3821" w:rsidRPr="000961F5">
        <w:t xml:space="preserve"> The final document must then be submitted and approved </w:t>
      </w:r>
      <w:r w:rsidR="00DE4498" w:rsidRPr="000961F5">
        <w:t>by Regulator (HKEX) 11:00, [IPO Initiation Field #53]</w:t>
      </w:r>
      <w:r w:rsidR="00BF3B08" w:rsidRPr="000961F5">
        <w:t xml:space="preserve"> to reach </w:t>
      </w:r>
      <w:r w:rsidR="00BF3B08" w:rsidRPr="000961F5">
        <w:rPr>
          <w:b/>
        </w:rPr>
        <w:t>“Allotment Results Approved”</w:t>
      </w:r>
      <w:r w:rsidR="00DE4498" w:rsidRPr="000961F5">
        <w:t>.</w:t>
      </w:r>
    </w:p>
    <w:p w14:paraId="4B1E871B" w14:textId="270F2755" w:rsidR="0000106D" w:rsidRPr="000961F5" w:rsidRDefault="0000106D" w:rsidP="0081119E">
      <w:pPr>
        <w:ind w:left="0"/>
        <w:jc w:val="left"/>
      </w:pPr>
    </w:p>
    <w:p w14:paraId="0B64AC84" w14:textId="0EA28E63" w:rsidR="00CF3821" w:rsidRPr="000961F5" w:rsidRDefault="00762812" w:rsidP="00496D07">
      <w:pPr>
        <w:pStyle w:val="Heading4"/>
      </w:pPr>
      <w:bookmarkStart w:id="554" w:name="_Toc62722941"/>
      <w:bookmarkStart w:id="555" w:name="_Toc65058082"/>
      <w:bookmarkStart w:id="556" w:name="_Toc65138884"/>
      <w:bookmarkStart w:id="557" w:name="_Toc65145864"/>
      <w:r w:rsidRPr="000961F5">
        <w:t>Participants and Roles</w:t>
      </w:r>
      <w:bookmarkEnd w:id="554"/>
      <w:bookmarkEnd w:id="555"/>
      <w:bookmarkEnd w:id="556"/>
      <w:bookmarkEnd w:id="557"/>
    </w:p>
    <w:p w14:paraId="3B970215" w14:textId="77777777" w:rsidR="00CF3821" w:rsidRPr="000961F5" w:rsidRDefault="00CF3821" w:rsidP="0081119E">
      <w:pPr>
        <w:ind w:left="0"/>
        <w:jc w:val="left"/>
      </w:pPr>
    </w:p>
    <w:tbl>
      <w:tblPr>
        <w:tblStyle w:val="TableGrid"/>
        <w:tblW w:w="8926" w:type="dxa"/>
        <w:tblLook w:val="04A0" w:firstRow="1" w:lastRow="0" w:firstColumn="1" w:lastColumn="0" w:noHBand="0" w:noVBand="1"/>
      </w:tblPr>
      <w:tblGrid>
        <w:gridCol w:w="2689"/>
        <w:gridCol w:w="6237"/>
      </w:tblGrid>
      <w:tr w:rsidR="00762812" w:rsidRPr="000961F5" w14:paraId="1E64E7EE" w14:textId="77777777" w:rsidTr="002B0661">
        <w:tc>
          <w:tcPr>
            <w:tcW w:w="2689" w:type="dxa"/>
            <w:shd w:val="clear" w:color="auto" w:fill="13426B"/>
          </w:tcPr>
          <w:p w14:paraId="706E1C0E" w14:textId="77777777" w:rsidR="00762812" w:rsidRPr="000961F5" w:rsidRDefault="00762812" w:rsidP="000047B6">
            <w:pPr>
              <w:ind w:left="0"/>
              <w:jc w:val="left"/>
              <w:rPr>
                <w:b/>
                <w:lang w:eastAsia="x-none"/>
              </w:rPr>
            </w:pPr>
            <w:r w:rsidRPr="000961F5">
              <w:rPr>
                <w:b/>
                <w:lang w:eastAsia="x-none"/>
              </w:rPr>
              <w:t>User</w:t>
            </w:r>
          </w:p>
        </w:tc>
        <w:tc>
          <w:tcPr>
            <w:tcW w:w="6237" w:type="dxa"/>
            <w:shd w:val="clear" w:color="auto" w:fill="13426B"/>
          </w:tcPr>
          <w:p w14:paraId="4B372A77" w14:textId="6FD18A1C" w:rsidR="00762812" w:rsidRPr="000961F5" w:rsidRDefault="00496D07" w:rsidP="000047B6">
            <w:pPr>
              <w:ind w:left="0"/>
              <w:jc w:val="left"/>
              <w:rPr>
                <w:b/>
                <w:lang w:eastAsia="x-none"/>
              </w:rPr>
            </w:pPr>
            <w:r w:rsidRPr="000961F5">
              <w:rPr>
                <w:b/>
                <w:lang w:eastAsia="x-none"/>
              </w:rPr>
              <w:t>Allotment Results Announcement</w:t>
            </w:r>
          </w:p>
        </w:tc>
      </w:tr>
      <w:tr w:rsidR="00762812" w:rsidRPr="000961F5" w14:paraId="4054B960" w14:textId="77777777" w:rsidTr="002B0661">
        <w:tc>
          <w:tcPr>
            <w:tcW w:w="2689" w:type="dxa"/>
          </w:tcPr>
          <w:p w14:paraId="202260FE" w14:textId="77777777" w:rsidR="00762812" w:rsidRPr="000961F5" w:rsidRDefault="00762812" w:rsidP="000047B6">
            <w:pPr>
              <w:ind w:left="0"/>
              <w:jc w:val="left"/>
              <w:rPr>
                <w:b/>
                <w:lang w:eastAsia="x-none"/>
              </w:rPr>
            </w:pPr>
            <w:r w:rsidRPr="000961F5">
              <w:rPr>
                <w:b/>
                <w:lang w:eastAsia="x-none"/>
              </w:rPr>
              <w:t>Principal Sponsor</w:t>
            </w:r>
          </w:p>
        </w:tc>
        <w:tc>
          <w:tcPr>
            <w:tcW w:w="6237" w:type="dxa"/>
          </w:tcPr>
          <w:p w14:paraId="52B40AC0" w14:textId="42E3A91A" w:rsidR="00762812" w:rsidRPr="000961F5" w:rsidRDefault="00762812" w:rsidP="000047B6">
            <w:pPr>
              <w:pStyle w:val="ListParagraph"/>
              <w:numPr>
                <w:ilvl w:val="0"/>
                <w:numId w:val="31"/>
              </w:numPr>
              <w:ind w:leftChars="0" w:left="227" w:hanging="227"/>
              <w:jc w:val="left"/>
              <w:rPr>
                <w:lang w:eastAsia="x-none"/>
              </w:rPr>
            </w:pPr>
            <w:r w:rsidRPr="000961F5">
              <w:rPr>
                <w:lang w:eastAsia="x-none"/>
              </w:rPr>
              <w:t>Download pro-forma template</w:t>
            </w:r>
          </w:p>
          <w:p w14:paraId="61EFA758" w14:textId="003190E0" w:rsidR="00762812" w:rsidRPr="000961F5" w:rsidRDefault="00496D07" w:rsidP="000047B6">
            <w:pPr>
              <w:pStyle w:val="ListParagraph"/>
              <w:numPr>
                <w:ilvl w:val="0"/>
                <w:numId w:val="31"/>
              </w:numPr>
              <w:ind w:leftChars="0" w:left="227" w:hanging="227"/>
              <w:jc w:val="left"/>
              <w:rPr>
                <w:lang w:eastAsia="x-none"/>
              </w:rPr>
            </w:pPr>
            <w:r w:rsidRPr="000961F5">
              <w:rPr>
                <w:lang w:eastAsia="x-none"/>
              </w:rPr>
              <w:t xml:space="preserve">Upload and submit </w:t>
            </w:r>
            <w:r w:rsidR="00762812" w:rsidRPr="000961F5">
              <w:rPr>
                <w:lang w:eastAsia="x-none"/>
              </w:rPr>
              <w:t xml:space="preserve">the </w:t>
            </w:r>
            <w:r w:rsidRPr="000961F5">
              <w:rPr>
                <w:lang w:eastAsia="x-none"/>
              </w:rPr>
              <w:t>Allotment Results Announcement</w:t>
            </w:r>
          </w:p>
          <w:p w14:paraId="41F3C837" w14:textId="00E96074" w:rsidR="00762812" w:rsidRPr="000961F5" w:rsidRDefault="00496D07" w:rsidP="000047B6">
            <w:pPr>
              <w:pStyle w:val="ListParagraph"/>
              <w:numPr>
                <w:ilvl w:val="0"/>
                <w:numId w:val="31"/>
              </w:numPr>
              <w:ind w:leftChars="0" w:left="227" w:hanging="227"/>
              <w:jc w:val="left"/>
              <w:rPr>
                <w:lang w:eastAsia="x-none"/>
              </w:rPr>
            </w:pPr>
            <w:r w:rsidRPr="000961F5">
              <w:rPr>
                <w:lang w:eastAsia="x-none"/>
              </w:rPr>
              <w:t>Download submitted or approved Allotment Results Announcement</w:t>
            </w:r>
          </w:p>
        </w:tc>
      </w:tr>
      <w:tr w:rsidR="00762812" w:rsidRPr="000961F5" w14:paraId="17EA0D6A" w14:textId="77777777" w:rsidTr="002B0661">
        <w:tc>
          <w:tcPr>
            <w:tcW w:w="2689" w:type="dxa"/>
          </w:tcPr>
          <w:p w14:paraId="0D587816" w14:textId="77777777" w:rsidR="00762812" w:rsidRPr="000961F5" w:rsidRDefault="00762812" w:rsidP="000047B6">
            <w:pPr>
              <w:ind w:left="0"/>
              <w:jc w:val="left"/>
              <w:rPr>
                <w:b/>
                <w:lang w:eastAsia="x-none"/>
              </w:rPr>
            </w:pPr>
            <w:r w:rsidRPr="000961F5">
              <w:rPr>
                <w:b/>
                <w:lang w:eastAsia="x-none"/>
              </w:rPr>
              <w:t>Other Sponsor(s)</w:t>
            </w:r>
          </w:p>
          <w:p w14:paraId="1603A02A" w14:textId="77777777" w:rsidR="00762812" w:rsidRPr="000961F5" w:rsidRDefault="00762812" w:rsidP="000047B6">
            <w:pPr>
              <w:ind w:left="0"/>
              <w:jc w:val="left"/>
              <w:rPr>
                <w:b/>
                <w:lang w:eastAsia="x-none"/>
              </w:rPr>
            </w:pPr>
          </w:p>
        </w:tc>
        <w:tc>
          <w:tcPr>
            <w:tcW w:w="6237" w:type="dxa"/>
          </w:tcPr>
          <w:p w14:paraId="24241944" w14:textId="1F7FFCFC" w:rsidR="00762812" w:rsidRPr="000961F5" w:rsidRDefault="00762812" w:rsidP="000047B6">
            <w:pPr>
              <w:pStyle w:val="ListParagraph"/>
              <w:numPr>
                <w:ilvl w:val="0"/>
                <w:numId w:val="31"/>
              </w:numPr>
              <w:ind w:leftChars="0" w:left="227" w:hanging="227"/>
              <w:jc w:val="left"/>
              <w:rPr>
                <w:lang w:eastAsia="x-none"/>
              </w:rPr>
            </w:pPr>
            <w:r w:rsidRPr="000961F5">
              <w:rPr>
                <w:lang w:eastAsia="x-none"/>
              </w:rPr>
              <w:t>Enquire submitted</w:t>
            </w:r>
            <w:r w:rsidR="00496D07" w:rsidRPr="000961F5">
              <w:rPr>
                <w:lang w:eastAsia="x-none"/>
              </w:rPr>
              <w:t xml:space="preserve"> or approved Allotment Results Announcement</w:t>
            </w:r>
          </w:p>
        </w:tc>
      </w:tr>
      <w:tr w:rsidR="00762812" w:rsidRPr="000961F5" w14:paraId="53FD6508" w14:textId="77777777" w:rsidTr="002B0661">
        <w:tc>
          <w:tcPr>
            <w:tcW w:w="2689" w:type="dxa"/>
          </w:tcPr>
          <w:p w14:paraId="09114878" w14:textId="77777777" w:rsidR="00762812" w:rsidRPr="000961F5" w:rsidRDefault="00762812" w:rsidP="000047B6">
            <w:pPr>
              <w:ind w:left="0"/>
              <w:jc w:val="left"/>
              <w:rPr>
                <w:b/>
                <w:lang w:eastAsia="x-none"/>
              </w:rPr>
            </w:pPr>
            <w:r w:rsidRPr="000961F5">
              <w:rPr>
                <w:b/>
                <w:lang w:eastAsia="x-none"/>
              </w:rPr>
              <w:t>Sponsor Counsel</w:t>
            </w:r>
          </w:p>
        </w:tc>
        <w:tc>
          <w:tcPr>
            <w:tcW w:w="6237" w:type="dxa"/>
          </w:tcPr>
          <w:p w14:paraId="34278B92" w14:textId="77777777" w:rsidR="00496D07" w:rsidRPr="000961F5" w:rsidRDefault="00496D07" w:rsidP="00496D07">
            <w:pPr>
              <w:pStyle w:val="ListParagraph"/>
              <w:numPr>
                <w:ilvl w:val="0"/>
                <w:numId w:val="31"/>
              </w:numPr>
              <w:ind w:leftChars="0" w:left="227" w:hanging="227"/>
              <w:jc w:val="left"/>
              <w:rPr>
                <w:lang w:eastAsia="x-none"/>
              </w:rPr>
            </w:pPr>
            <w:r w:rsidRPr="000961F5">
              <w:rPr>
                <w:lang w:eastAsia="x-none"/>
              </w:rPr>
              <w:t>Download pro-forma template</w:t>
            </w:r>
          </w:p>
          <w:p w14:paraId="6C223F6C" w14:textId="77777777" w:rsidR="00496D07" w:rsidRPr="000961F5" w:rsidRDefault="00496D07" w:rsidP="00496D07">
            <w:pPr>
              <w:pStyle w:val="ListParagraph"/>
              <w:numPr>
                <w:ilvl w:val="0"/>
                <w:numId w:val="31"/>
              </w:numPr>
              <w:ind w:leftChars="0" w:left="227" w:hanging="227"/>
              <w:jc w:val="left"/>
              <w:rPr>
                <w:lang w:eastAsia="x-none"/>
              </w:rPr>
            </w:pPr>
            <w:r w:rsidRPr="000961F5">
              <w:rPr>
                <w:lang w:eastAsia="x-none"/>
              </w:rPr>
              <w:t>Upload and submit the Allotment Results Announcement</w:t>
            </w:r>
          </w:p>
          <w:p w14:paraId="1BD1A040" w14:textId="0227EE13" w:rsidR="00762812" w:rsidRPr="000961F5" w:rsidRDefault="00496D07" w:rsidP="000047B6">
            <w:pPr>
              <w:pStyle w:val="ListParagraph"/>
              <w:numPr>
                <w:ilvl w:val="0"/>
                <w:numId w:val="31"/>
              </w:numPr>
              <w:ind w:leftChars="0" w:left="227" w:hanging="227"/>
              <w:jc w:val="left"/>
              <w:rPr>
                <w:lang w:eastAsia="x-none"/>
              </w:rPr>
            </w:pPr>
            <w:r w:rsidRPr="000961F5">
              <w:rPr>
                <w:lang w:eastAsia="x-none"/>
              </w:rPr>
              <w:t xml:space="preserve">Download submitted </w:t>
            </w:r>
            <w:r w:rsidR="00917D47" w:rsidRPr="000961F5">
              <w:rPr>
                <w:lang w:eastAsia="x-none"/>
              </w:rPr>
              <w:t xml:space="preserve">or approved </w:t>
            </w:r>
            <w:r w:rsidRPr="000961F5">
              <w:rPr>
                <w:lang w:eastAsia="x-none"/>
              </w:rPr>
              <w:t>Allotment Results Announcement</w:t>
            </w:r>
          </w:p>
        </w:tc>
      </w:tr>
      <w:tr w:rsidR="00762812" w:rsidRPr="000961F5" w14:paraId="54A95681" w14:textId="77777777" w:rsidTr="002B0661">
        <w:tc>
          <w:tcPr>
            <w:tcW w:w="2689" w:type="dxa"/>
          </w:tcPr>
          <w:p w14:paraId="3B19BD12" w14:textId="77777777" w:rsidR="00762812" w:rsidRPr="000961F5" w:rsidRDefault="00762812" w:rsidP="000047B6">
            <w:pPr>
              <w:ind w:left="0"/>
              <w:jc w:val="left"/>
              <w:rPr>
                <w:b/>
                <w:lang w:eastAsia="x-none"/>
              </w:rPr>
            </w:pPr>
            <w:r w:rsidRPr="000961F5">
              <w:rPr>
                <w:b/>
                <w:lang w:eastAsia="x-none"/>
              </w:rPr>
              <w:t>Regulator (HKEX)</w:t>
            </w:r>
          </w:p>
          <w:p w14:paraId="65773B38" w14:textId="77777777" w:rsidR="00762812" w:rsidRPr="000961F5" w:rsidRDefault="00762812" w:rsidP="000047B6">
            <w:pPr>
              <w:ind w:left="0"/>
              <w:jc w:val="left"/>
              <w:rPr>
                <w:b/>
                <w:lang w:eastAsia="x-none"/>
              </w:rPr>
            </w:pPr>
            <w:r w:rsidRPr="000961F5">
              <w:rPr>
                <w:b/>
                <w:lang w:eastAsia="x-none"/>
              </w:rPr>
              <w:t>[Assigned team]</w:t>
            </w:r>
          </w:p>
        </w:tc>
        <w:tc>
          <w:tcPr>
            <w:tcW w:w="6237" w:type="dxa"/>
          </w:tcPr>
          <w:p w14:paraId="7A93B9B4" w14:textId="0C1904D3" w:rsidR="00917D47" w:rsidRPr="000961F5" w:rsidRDefault="00917D47">
            <w:pPr>
              <w:pStyle w:val="ListParagraph"/>
              <w:numPr>
                <w:ilvl w:val="0"/>
                <w:numId w:val="31"/>
              </w:numPr>
              <w:ind w:leftChars="0" w:left="227" w:hanging="227"/>
              <w:jc w:val="left"/>
              <w:rPr>
                <w:lang w:eastAsia="x-none"/>
              </w:rPr>
            </w:pPr>
            <w:r w:rsidRPr="000961F5">
              <w:rPr>
                <w:lang w:eastAsia="x-none"/>
              </w:rPr>
              <w:t>Download pro-forma template</w:t>
            </w:r>
          </w:p>
          <w:p w14:paraId="730E4AA4" w14:textId="66B5BC53" w:rsidR="00917D47" w:rsidRPr="000961F5" w:rsidRDefault="00917D47">
            <w:pPr>
              <w:pStyle w:val="ListParagraph"/>
              <w:numPr>
                <w:ilvl w:val="0"/>
                <w:numId w:val="31"/>
              </w:numPr>
              <w:ind w:leftChars="0" w:left="227" w:hanging="227"/>
              <w:jc w:val="left"/>
              <w:rPr>
                <w:lang w:eastAsia="x-none"/>
              </w:rPr>
            </w:pPr>
            <w:r w:rsidRPr="000961F5">
              <w:rPr>
                <w:lang w:eastAsia="x-none"/>
              </w:rPr>
              <w:t>Download submitted or approved Allotment Results Announcement</w:t>
            </w:r>
          </w:p>
          <w:p w14:paraId="28880DE0" w14:textId="77777777" w:rsidR="00917D47" w:rsidRPr="000961F5" w:rsidRDefault="00917D47">
            <w:pPr>
              <w:pStyle w:val="ListParagraph"/>
              <w:numPr>
                <w:ilvl w:val="0"/>
                <w:numId w:val="31"/>
              </w:numPr>
              <w:ind w:leftChars="0" w:left="227" w:hanging="227"/>
              <w:jc w:val="left"/>
              <w:rPr>
                <w:lang w:eastAsia="x-none"/>
              </w:rPr>
            </w:pPr>
            <w:r w:rsidRPr="000961F5">
              <w:rPr>
                <w:lang w:eastAsia="x-none"/>
              </w:rPr>
              <w:t>Revert and comment on a submitted Allotment Results Announcement</w:t>
            </w:r>
          </w:p>
          <w:p w14:paraId="2A27D1D3" w14:textId="2F528A04" w:rsidR="00762812" w:rsidRPr="000961F5" w:rsidRDefault="00917D47" w:rsidP="000047B6">
            <w:pPr>
              <w:pStyle w:val="ListParagraph"/>
              <w:numPr>
                <w:ilvl w:val="0"/>
                <w:numId w:val="31"/>
              </w:numPr>
              <w:ind w:leftChars="0" w:left="227" w:hanging="227"/>
              <w:jc w:val="left"/>
              <w:rPr>
                <w:lang w:eastAsia="x-none"/>
              </w:rPr>
            </w:pPr>
            <w:r w:rsidRPr="000961F5">
              <w:rPr>
                <w:lang w:eastAsia="x-none"/>
              </w:rPr>
              <w:t>Approve submitted</w:t>
            </w:r>
            <w:r w:rsidR="00C15C56" w:rsidRPr="000961F5">
              <w:rPr>
                <w:lang w:eastAsia="x-none"/>
              </w:rPr>
              <w:t xml:space="preserve"> or approved </w:t>
            </w:r>
            <w:r w:rsidR="00A449F0" w:rsidRPr="000961F5">
              <w:rPr>
                <w:lang w:eastAsia="x-none"/>
              </w:rPr>
              <w:t>Allotment Results Announcement</w:t>
            </w:r>
          </w:p>
        </w:tc>
      </w:tr>
      <w:tr w:rsidR="00762812" w:rsidRPr="000961F5" w14:paraId="77907AA2" w14:textId="77777777" w:rsidTr="002B0661">
        <w:tc>
          <w:tcPr>
            <w:tcW w:w="2689" w:type="dxa"/>
          </w:tcPr>
          <w:p w14:paraId="7F687E4F" w14:textId="77777777" w:rsidR="00762812" w:rsidRPr="000961F5" w:rsidRDefault="00762812" w:rsidP="000047B6">
            <w:pPr>
              <w:ind w:left="0"/>
              <w:jc w:val="left"/>
              <w:rPr>
                <w:b/>
                <w:lang w:eastAsia="x-none"/>
              </w:rPr>
            </w:pPr>
            <w:r w:rsidRPr="000961F5">
              <w:rPr>
                <w:b/>
                <w:lang w:eastAsia="x-none"/>
              </w:rPr>
              <w:t>Regulator (HKEX)</w:t>
            </w:r>
          </w:p>
          <w:p w14:paraId="66C288AB" w14:textId="77777777" w:rsidR="00762812" w:rsidRPr="000961F5" w:rsidRDefault="00762812" w:rsidP="000047B6">
            <w:pPr>
              <w:ind w:left="0"/>
              <w:jc w:val="left"/>
              <w:rPr>
                <w:b/>
                <w:lang w:eastAsia="x-none"/>
              </w:rPr>
            </w:pPr>
            <w:r w:rsidRPr="000961F5">
              <w:rPr>
                <w:b/>
                <w:lang w:eastAsia="x-none"/>
              </w:rPr>
              <w:t>[Unassigned]</w:t>
            </w:r>
          </w:p>
        </w:tc>
        <w:tc>
          <w:tcPr>
            <w:tcW w:w="6237" w:type="dxa"/>
          </w:tcPr>
          <w:p w14:paraId="1241C1A0" w14:textId="36DACBC0" w:rsidR="00A449F0" w:rsidRPr="000961F5" w:rsidRDefault="00A449F0" w:rsidP="00F04672">
            <w:pPr>
              <w:pStyle w:val="ListParagraph"/>
              <w:numPr>
                <w:ilvl w:val="0"/>
                <w:numId w:val="31"/>
              </w:numPr>
              <w:ind w:leftChars="0" w:left="227" w:hanging="227"/>
              <w:jc w:val="left"/>
              <w:rPr>
                <w:lang w:eastAsia="x-none"/>
              </w:rPr>
            </w:pPr>
            <w:r w:rsidRPr="000961F5">
              <w:rPr>
                <w:lang w:eastAsia="x-none"/>
              </w:rPr>
              <w:t>Download pro-forma template</w:t>
            </w:r>
          </w:p>
          <w:p w14:paraId="5001FE95" w14:textId="70834C11" w:rsidR="00762812" w:rsidRPr="000961F5" w:rsidRDefault="003F29C4" w:rsidP="000047B6">
            <w:pPr>
              <w:pStyle w:val="ListParagraph"/>
              <w:numPr>
                <w:ilvl w:val="0"/>
                <w:numId w:val="31"/>
              </w:numPr>
              <w:ind w:leftChars="0" w:left="227" w:hanging="227"/>
              <w:jc w:val="left"/>
              <w:rPr>
                <w:lang w:eastAsia="x-none"/>
              </w:rPr>
            </w:pPr>
            <w:r w:rsidRPr="000961F5">
              <w:rPr>
                <w:lang w:eastAsia="x-none"/>
              </w:rPr>
              <w:t>Download submitted or approved Allotment Results Announcement</w:t>
            </w:r>
          </w:p>
        </w:tc>
      </w:tr>
      <w:tr w:rsidR="00762812" w:rsidRPr="000961F5" w14:paraId="531FEDC5" w14:textId="77777777" w:rsidTr="002B0661">
        <w:tc>
          <w:tcPr>
            <w:tcW w:w="2689" w:type="dxa"/>
          </w:tcPr>
          <w:p w14:paraId="7CBD9741" w14:textId="77777777" w:rsidR="00762812" w:rsidRPr="000961F5" w:rsidRDefault="00762812" w:rsidP="000047B6">
            <w:pPr>
              <w:ind w:left="0"/>
              <w:jc w:val="left"/>
              <w:rPr>
                <w:b/>
                <w:lang w:eastAsia="x-none"/>
              </w:rPr>
            </w:pPr>
            <w:r w:rsidRPr="000961F5">
              <w:rPr>
                <w:b/>
                <w:lang w:eastAsia="x-none"/>
              </w:rPr>
              <w:t>Regulator (SFC)</w:t>
            </w:r>
          </w:p>
          <w:p w14:paraId="106082F1" w14:textId="77777777" w:rsidR="00762812" w:rsidRPr="000961F5" w:rsidRDefault="00762812" w:rsidP="000047B6">
            <w:pPr>
              <w:ind w:left="0"/>
              <w:jc w:val="left"/>
              <w:rPr>
                <w:b/>
                <w:lang w:eastAsia="x-none"/>
              </w:rPr>
            </w:pPr>
            <w:r w:rsidRPr="000961F5">
              <w:rPr>
                <w:b/>
                <w:lang w:eastAsia="x-none"/>
              </w:rPr>
              <w:lastRenderedPageBreak/>
              <w:t>[Assigned team]</w:t>
            </w:r>
          </w:p>
        </w:tc>
        <w:tc>
          <w:tcPr>
            <w:tcW w:w="6237" w:type="dxa"/>
          </w:tcPr>
          <w:p w14:paraId="595ACCD5" w14:textId="02C747F7" w:rsidR="00762812" w:rsidRPr="000961F5" w:rsidRDefault="003F29C4" w:rsidP="00F04672">
            <w:pPr>
              <w:pStyle w:val="ListParagraph"/>
              <w:numPr>
                <w:ilvl w:val="0"/>
                <w:numId w:val="31"/>
              </w:numPr>
              <w:ind w:leftChars="0" w:left="227" w:hanging="227"/>
              <w:jc w:val="left"/>
              <w:rPr>
                <w:lang w:eastAsia="x-none"/>
              </w:rPr>
            </w:pPr>
            <w:r w:rsidRPr="000961F5">
              <w:rPr>
                <w:lang w:eastAsia="x-none"/>
              </w:rPr>
              <w:lastRenderedPageBreak/>
              <w:t>Download pro-forma template</w:t>
            </w:r>
          </w:p>
          <w:p w14:paraId="77E9DDE7" w14:textId="77777777" w:rsidR="003F29C4" w:rsidRPr="000961F5" w:rsidRDefault="003F29C4" w:rsidP="003F29C4">
            <w:pPr>
              <w:pStyle w:val="ListParagraph"/>
              <w:numPr>
                <w:ilvl w:val="0"/>
                <w:numId w:val="31"/>
              </w:numPr>
              <w:ind w:leftChars="0" w:left="227" w:hanging="227"/>
              <w:jc w:val="left"/>
              <w:rPr>
                <w:lang w:eastAsia="x-none"/>
              </w:rPr>
            </w:pPr>
            <w:r w:rsidRPr="000961F5">
              <w:rPr>
                <w:lang w:eastAsia="x-none"/>
              </w:rPr>
              <w:lastRenderedPageBreak/>
              <w:t>Download submitted or approved Allotment Results Announcement</w:t>
            </w:r>
          </w:p>
          <w:p w14:paraId="618C016F" w14:textId="5AD33227" w:rsidR="00762812" w:rsidRPr="000961F5" w:rsidRDefault="003F29C4" w:rsidP="000047B6">
            <w:pPr>
              <w:pStyle w:val="ListParagraph"/>
              <w:numPr>
                <w:ilvl w:val="0"/>
                <w:numId w:val="31"/>
              </w:numPr>
              <w:ind w:leftChars="0" w:left="227" w:hanging="227"/>
              <w:jc w:val="left"/>
              <w:rPr>
                <w:lang w:eastAsia="x-none"/>
              </w:rPr>
            </w:pPr>
            <w:r w:rsidRPr="000961F5">
              <w:rPr>
                <w:lang w:eastAsia="x-none"/>
              </w:rPr>
              <w:t>Revert and comment on a submitted Allotment Results Announcement</w:t>
            </w:r>
          </w:p>
        </w:tc>
      </w:tr>
      <w:tr w:rsidR="00762812" w:rsidRPr="000961F5" w14:paraId="16BBDA8A" w14:textId="77777777" w:rsidTr="002B0661">
        <w:tc>
          <w:tcPr>
            <w:tcW w:w="2689" w:type="dxa"/>
          </w:tcPr>
          <w:p w14:paraId="0AF16E5E" w14:textId="77777777" w:rsidR="00762812" w:rsidRPr="000961F5" w:rsidRDefault="00762812" w:rsidP="000047B6">
            <w:pPr>
              <w:ind w:left="0"/>
              <w:jc w:val="left"/>
              <w:rPr>
                <w:b/>
                <w:lang w:eastAsia="x-none"/>
              </w:rPr>
            </w:pPr>
            <w:r w:rsidRPr="000961F5">
              <w:rPr>
                <w:b/>
                <w:lang w:eastAsia="x-none"/>
              </w:rPr>
              <w:lastRenderedPageBreak/>
              <w:t>Regulator (SFC)</w:t>
            </w:r>
          </w:p>
          <w:p w14:paraId="6B23D0C8" w14:textId="77777777" w:rsidR="00762812" w:rsidRPr="000961F5" w:rsidRDefault="00762812" w:rsidP="000047B6">
            <w:pPr>
              <w:ind w:left="0"/>
              <w:jc w:val="left"/>
              <w:rPr>
                <w:b/>
                <w:lang w:eastAsia="x-none"/>
              </w:rPr>
            </w:pPr>
            <w:r w:rsidRPr="000961F5">
              <w:rPr>
                <w:b/>
                <w:lang w:eastAsia="x-none"/>
              </w:rPr>
              <w:t>[Unassigned]</w:t>
            </w:r>
          </w:p>
        </w:tc>
        <w:tc>
          <w:tcPr>
            <w:tcW w:w="6237" w:type="dxa"/>
          </w:tcPr>
          <w:p w14:paraId="20729DAF" w14:textId="77777777" w:rsidR="003F29C4" w:rsidRPr="000961F5" w:rsidRDefault="003F29C4" w:rsidP="003F29C4">
            <w:pPr>
              <w:pStyle w:val="ListParagraph"/>
              <w:numPr>
                <w:ilvl w:val="0"/>
                <w:numId w:val="31"/>
              </w:numPr>
              <w:ind w:leftChars="0" w:left="227" w:hanging="227"/>
              <w:jc w:val="left"/>
              <w:rPr>
                <w:lang w:eastAsia="x-none"/>
              </w:rPr>
            </w:pPr>
            <w:r w:rsidRPr="000961F5">
              <w:rPr>
                <w:lang w:eastAsia="x-none"/>
              </w:rPr>
              <w:t>Download pro-forma template</w:t>
            </w:r>
          </w:p>
          <w:p w14:paraId="580D712E" w14:textId="32207F96" w:rsidR="00762812" w:rsidRPr="000961F5" w:rsidRDefault="003F29C4" w:rsidP="000047B6">
            <w:pPr>
              <w:pStyle w:val="ListParagraph"/>
              <w:numPr>
                <w:ilvl w:val="0"/>
                <w:numId w:val="31"/>
              </w:numPr>
              <w:ind w:leftChars="0" w:left="227" w:hanging="227"/>
              <w:jc w:val="left"/>
              <w:rPr>
                <w:lang w:eastAsia="x-none"/>
              </w:rPr>
            </w:pPr>
            <w:r w:rsidRPr="000961F5">
              <w:rPr>
                <w:lang w:eastAsia="x-none"/>
              </w:rPr>
              <w:t>Download submitted or approved Allotment Results Announcement</w:t>
            </w:r>
          </w:p>
        </w:tc>
      </w:tr>
    </w:tbl>
    <w:p w14:paraId="4BA45E65" w14:textId="5701E589" w:rsidR="0000106D" w:rsidRPr="000961F5" w:rsidRDefault="0000106D" w:rsidP="0081119E">
      <w:pPr>
        <w:ind w:left="0"/>
        <w:jc w:val="left"/>
      </w:pPr>
    </w:p>
    <w:p w14:paraId="62A1E6E8" w14:textId="10931EC9" w:rsidR="00967818" w:rsidRPr="00381BCA" w:rsidRDefault="001C59D6" w:rsidP="002B0661">
      <w:pPr>
        <w:pStyle w:val="Heading4"/>
      </w:pPr>
      <w:bookmarkStart w:id="558" w:name="_Toc62722942"/>
      <w:bookmarkStart w:id="559" w:name="_Toc65058083"/>
      <w:bookmarkStart w:id="560" w:name="_Toc65138885"/>
      <w:bookmarkStart w:id="561" w:name="_Toc65145865"/>
      <w:r w:rsidRPr="00381BCA">
        <w:t>Functional Workflow</w:t>
      </w:r>
      <w:bookmarkEnd w:id="558"/>
      <w:bookmarkEnd w:id="559"/>
      <w:bookmarkEnd w:id="560"/>
      <w:bookmarkEnd w:id="561"/>
    </w:p>
    <w:p w14:paraId="4A6FDF7E" w14:textId="75745BDB" w:rsidR="0000106D" w:rsidRPr="000961F5" w:rsidRDefault="0000106D" w:rsidP="0081119E">
      <w:pPr>
        <w:ind w:left="0"/>
        <w:jc w:val="left"/>
      </w:pPr>
    </w:p>
    <w:p w14:paraId="76266462" w14:textId="77777777" w:rsidR="008B5FA2" w:rsidRPr="000961F5" w:rsidRDefault="008B5FA2" w:rsidP="0081119E">
      <w:pPr>
        <w:ind w:left="0"/>
        <w:jc w:val="left"/>
      </w:pPr>
    </w:p>
    <w:p w14:paraId="0BF4E230" w14:textId="7FF4326E" w:rsidR="0000106D" w:rsidRPr="000961F5" w:rsidRDefault="0000106D" w:rsidP="0081119E">
      <w:pPr>
        <w:ind w:left="0"/>
        <w:jc w:val="left"/>
      </w:pPr>
    </w:p>
    <w:p w14:paraId="563FA33D" w14:textId="32D6AC48" w:rsidR="0000106D" w:rsidRPr="000961F5" w:rsidRDefault="0000106D" w:rsidP="0081119E">
      <w:pPr>
        <w:ind w:left="0"/>
        <w:jc w:val="left"/>
      </w:pPr>
    </w:p>
    <w:p w14:paraId="709C1308" w14:textId="430F8D6E" w:rsidR="0000106D" w:rsidRPr="000961F5" w:rsidRDefault="0000106D">
      <w:pPr>
        <w:spacing w:after="0"/>
        <w:ind w:left="0"/>
        <w:jc w:val="left"/>
      </w:pPr>
      <w:r w:rsidRPr="000961F5">
        <w:br w:type="page"/>
      </w:r>
    </w:p>
    <w:p w14:paraId="5AFC67AD" w14:textId="25EC19F1" w:rsidR="0000106D" w:rsidRPr="000961F5" w:rsidRDefault="0000106D" w:rsidP="00496D07">
      <w:pPr>
        <w:pStyle w:val="Heading3"/>
      </w:pPr>
      <w:bookmarkStart w:id="562" w:name="_Toc62722943"/>
      <w:bookmarkStart w:id="563" w:name="_Toc65058084"/>
      <w:bookmarkStart w:id="564" w:name="_Toc65138886"/>
      <w:bookmarkStart w:id="565" w:name="_Toc65145866"/>
      <w:r w:rsidRPr="000961F5">
        <w:lastRenderedPageBreak/>
        <w:t>Regulatory Submissions – Submissions Before Commencement of Trading</w:t>
      </w:r>
      <w:bookmarkEnd w:id="562"/>
      <w:bookmarkEnd w:id="563"/>
      <w:bookmarkEnd w:id="564"/>
      <w:bookmarkEnd w:id="565"/>
    </w:p>
    <w:p w14:paraId="71EAC482" w14:textId="67886170" w:rsidR="0081119E" w:rsidRPr="000961F5" w:rsidRDefault="0081119E" w:rsidP="00496D07">
      <w:pPr>
        <w:ind w:left="0"/>
      </w:pPr>
    </w:p>
    <w:p w14:paraId="760EF627" w14:textId="618567BE" w:rsidR="00967818" w:rsidRPr="000961F5" w:rsidRDefault="00967818" w:rsidP="00496D07">
      <w:pPr>
        <w:pStyle w:val="Heading4"/>
      </w:pPr>
      <w:bookmarkStart w:id="566" w:name="_Toc62722944"/>
      <w:bookmarkStart w:id="567" w:name="_Toc65058085"/>
      <w:bookmarkStart w:id="568" w:name="_Toc65138887"/>
      <w:bookmarkStart w:id="569" w:name="_Toc65145867"/>
      <w:r w:rsidRPr="000961F5">
        <w:t>Functional Overview</w:t>
      </w:r>
      <w:bookmarkEnd w:id="566"/>
      <w:bookmarkEnd w:id="567"/>
      <w:bookmarkEnd w:id="568"/>
      <w:bookmarkEnd w:id="569"/>
    </w:p>
    <w:p w14:paraId="6536D233" w14:textId="2406E570" w:rsidR="00967818" w:rsidRPr="000961F5" w:rsidRDefault="00967818" w:rsidP="00496D07">
      <w:pPr>
        <w:ind w:left="0"/>
      </w:pPr>
    </w:p>
    <w:p w14:paraId="379CB2B5" w14:textId="504082AE" w:rsidR="00967818" w:rsidRPr="000961F5" w:rsidRDefault="00967818" w:rsidP="00496D07">
      <w:pPr>
        <w:ind w:left="0"/>
        <w:jc w:val="left"/>
      </w:pPr>
      <w:r w:rsidRPr="000961F5">
        <w:t>The Regulatory Submissions function is for FINI to help IPO advisers facilitate the generation of required documentation and legal undertakings using structured data inputs captured during the IPO.</w:t>
      </w:r>
    </w:p>
    <w:p w14:paraId="6F53D3FD" w14:textId="77777777" w:rsidR="00967818" w:rsidRPr="000961F5" w:rsidRDefault="00967818" w:rsidP="00496D07">
      <w:pPr>
        <w:ind w:left="0"/>
      </w:pPr>
    </w:p>
    <w:p w14:paraId="3984C57A" w14:textId="77777777" w:rsidR="00967818" w:rsidRPr="000961F5" w:rsidRDefault="00967818" w:rsidP="00967818">
      <w:pPr>
        <w:ind w:left="0"/>
        <w:jc w:val="left"/>
      </w:pPr>
      <w:r w:rsidRPr="000961F5">
        <w:t>This section covers the documents that FINI should generate upon the approval of placee allocations</w:t>
      </w:r>
      <w:r w:rsidRPr="000961F5">
        <w:rPr>
          <w:b/>
        </w:rPr>
        <w:t xml:space="preserve"> (“Placing Approved”) </w:t>
      </w:r>
      <w:r w:rsidRPr="000961F5">
        <w:t xml:space="preserve">for each adviser’s amendment and submission before Commencement of Trading </w:t>
      </w:r>
      <w:r w:rsidRPr="000961F5">
        <w:rPr>
          <w:b/>
        </w:rPr>
        <w:t>(“Trading Started”)</w:t>
      </w:r>
      <w:r w:rsidRPr="000961F5">
        <w:t>.</w:t>
      </w:r>
    </w:p>
    <w:p w14:paraId="3598B376" w14:textId="77777777" w:rsidR="00967818" w:rsidRPr="000961F5" w:rsidRDefault="00967818" w:rsidP="00967818">
      <w:pPr>
        <w:ind w:left="0"/>
        <w:jc w:val="left"/>
      </w:pPr>
    </w:p>
    <w:p w14:paraId="3E297D0D" w14:textId="628C724B" w:rsidR="00967818" w:rsidRPr="000961F5" w:rsidRDefault="00967818" w:rsidP="00967818">
      <w:pPr>
        <w:ind w:left="0"/>
        <w:jc w:val="left"/>
      </w:pPr>
      <w:r w:rsidRPr="000961F5">
        <w:t>The list of documents required are summarised in the table below.</w:t>
      </w:r>
    </w:p>
    <w:p w14:paraId="55B03BC1" w14:textId="77777777" w:rsidR="00967818" w:rsidRPr="000961F5" w:rsidRDefault="00967818" w:rsidP="00496D07">
      <w:pPr>
        <w:ind w:left="0"/>
      </w:pPr>
    </w:p>
    <w:p w14:paraId="2CA969B7" w14:textId="298F07FE" w:rsidR="00496D07" w:rsidRPr="000961F5" w:rsidRDefault="00496D07" w:rsidP="00496D07">
      <w:pPr>
        <w:ind w:left="0"/>
      </w:pPr>
    </w:p>
    <w:p w14:paraId="6F326C6B" w14:textId="11B2D630" w:rsidR="00496D07" w:rsidRPr="000961F5" w:rsidRDefault="00496D07" w:rsidP="00496D07">
      <w:pPr>
        <w:ind w:left="0"/>
      </w:pPr>
    </w:p>
    <w:p w14:paraId="14CFA072" w14:textId="678899B9" w:rsidR="00496D07" w:rsidRPr="000961F5" w:rsidRDefault="00496D07" w:rsidP="00496D07">
      <w:pPr>
        <w:ind w:left="0"/>
      </w:pPr>
    </w:p>
    <w:p w14:paraId="7E7E4231" w14:textId="65012621" w:rsidR="00496D07" w:rsidRPr="000961F5" w:rsidRDefault="00496D07" w:rsidP="00496D07">
      <w:pPr>
        <w:ind w:left="0"/>
      </w:pPr>
    </w:p>
    <w:p w14:paraId="7820B5EC" w14:textId="77777777" w:rsidR="00496D07" w:rsidRPr="000961F5" w:rsidRDefault="00496D07" w:rsidP="00496D07">
      <w:pPr>
        <w:ind w:left="0"/>
      </w:pPr>
    </w:p>
    <w:p w14:paraId="604D2D60" w14:textId="77777777" w:rsidR="00496D07" w:rsidRPr="000961F5" w:rsidRDefault="00496D07" w:rsidP="00496D07">
      <w:pPr>
        <w:ind w:left="0"/>
      </w:pPr>
    </w:p>
    <w:p w14:paraId="3CE97C87" w14:textId="77E1C527" w:rsidR="00496D07" w:rsidRPr="000961F5" w:rsidRDefault="00496D07" w:rsidP="00496D07">
      <w:pPr>
        <w:ind w:left="0"/>
      </w:pPr>
    </w:p>
    <w:p w14:paraId="2B5550DF" w14:textId="77777777" w:rsidR="00496D07" w:rsidRPr="000961F5" w:rsidRDefault="00496D07" w:rsidP="00496D07">
      <w:pPr>
        <w:ind w:left="0"/>
      </w:pPr>
    </w:p>
    <w:tbl>
      <w:tblPr>
        <w:tblStyle w:val="TableGrid4"/>
        <w:tblW w:w="4548" w:type="pct"/>
        <w:tblLook w:val="04A0" w:firstRow="1" w:lastRow="0" w:firstColumn="1" w:lastColumn="0" w:noHBand="0" w:noVBand="1"/>
      </w:tblPr>
      <w:tblGrid>
        <w:gridCol w:w="1935"/>
        <w:gridCol w:w="1372"/>
        <w:gridCol w:w="2517"/>
        <w:gridCol w:w="793"/>
        <w:gridCol w:w="846"/>
        <w:gridCol w:w="754"/>
        <w:gridCol w:w="1302"/>
        <w:gridCol w:w="940"/>
      </w:tblGrid>
      <w:tr w:rsidR="00967818" w:rsidRPr="000961F5" w14:paraId="3C527A6F" w14:textId="77777777" w:rsidTr="002B0661">
        <w:trPr>
          <w:trHeight w:val="332"/>
        </w:trPr>
        <w:tc>
          <w:tcPr>
            <w:tcW w:w="915" w:type="pct"/>
            <w:shd w:val="clear" w:color="auto" w:fill="13426B"/>
          </w:tcPr>
          <w:p w14:paraId="1E545E5E" w14:textId="77777777" w:rsidR="00967818" w:rsidRPr="000961F5" w:rsidRDefault="00967818" w:rsidP="000047B6">
            <w:pPr>
              <w:spacing w:after="0"/>
              <w:ind w:left="0"/>
              <w:jc w:val="center"/>
              <w:rPr>
                <w:rFonts w:ascii="Arial" w:hAnsi="Arial"/>
                <w:b/>
                <w:sz w:val="16"/>
                <w:lang w:val="en-US"/>
              </w:rPr>
            </w:pPr>
          </w:p>
        </w:tc>
        <w:tc>
          <w:tcPr>
            <w:tcW w:w="595" w:type="pct"/>
            <w:shd w:val="clear" w:color="auto" w:fill="13426B"/>
          </w:tcPr>
          <w:p w14:paraId="2D954E0B" w14:textId="77777777" w:rsidR="00967818" w:rsidRPr="000961F5" w:rsidRDefault="00967818" w:rsidP="000047B6">
            <w:pPr>
              <w:spacing w:after="0"/>
              <w:ind w:left="0"/>
              <w:jc w:val="center"/>
              <w:rPr>
                <w:rFonts w:ascii="Arial" w:hAnsi="Arial"/>
                <w:b/>
                <w:sz w:val="16"/>
                <w:lang w:val="en-US"/>
              </w:rPr>
            </w:pPr>
          </w:p>
        </w:tc>
        <w:tc>
          <w:tcPr>
            <w:tcW w:w="1216" w:type="pct"/>
            <w:shd w:val="clear" w:color="auto" w:fill="13426B"/>
          </w:tcPr>
          <w:p w14:paraId="53DFC247" w14:textId="77777777" w:rsidR="00967818" w:rsidRPr="000961F5" w:rsidRDefault="00967818" w:rsidP="000047B6">
            <w:pPr>
              <w:spacing w:after="0"/>
              <w:ind w:left="0"/>
              <w:jc w:val="center"/>
              <w:rPr>
                <w:rFonts w:ascii="Arial" w:hAnsi="Arial"/>
                <w:b/>
                <w:sz w:val="16"/>
                <w:lang w:val="en-US"/>
              </w:rPr>
            </w:pPr>
          </w:p>
        </w:tc>
        <w:tc>
          <w:tcPr>
            <w:tcW w:w="2274" w:type="pct"/>
            <w:gridSpan w:val="5"/>
            <w:shd w:val="clear" w:color="auto" w:fill="13426B"/>
          </w:tcPr>
          <w:p w14:paraId="4A2D062B" w14:textId="77777777" w:rsidR="00967818" w:rsidRPr="002B0661" w:rsidRDefault="00967818" w:rsidP="000047B6">
            <w:pPr>
              <w:spacing w:after="0"/>
              <w:ind w:left="0"/>
              <w:jc w:val="center"/>
              <w:rPr>
                <w:rFonts w:ascii="Arial" w:hAnsi="Arial"/>
                <w:b/>
                <w:sz w:val="16"/>
                <w:lang w:val="en-US"/>
              </w:rPr>
            </w:pPr>
            <w:r w:rsidRPr="000961F5">
              <w:rPr>
                <w:b/>
                <w:lang w:val="en-US"/>
              </w:rPr>
              <w:t xml:space="preserve">Applicable if [IPO Initiation Field #16] </w:t>
            </w:r>
          </w:p>
        </w:tc>
      </w:tr>
      <w:tr w:rsidR="00967818" w:rsidRPr="000961F5" w14:paraId="4E4CAD9C" w14:textId="77777777" w:rsidTr="002B0661">
        <w:tc>
          <w:tcPr>
            <w:tcW w:w="915" w:type="pct"/>
            <w:shd w:val="clear" w:color="auto" w:fill="13426B"/>
          </w:tcPr>
          <w:p w14:paraId="432FD3DC" w14:textId="77777777" w:rsidR="00967818" w:rsidRPr="000961F5" w:rsidRDefault="00967818" w:rsidP="000047B6">
            <w:pPr>
              <w:spacing w:after="0"/>
              <w:ind w:left="0"/>
              <w:jc w:val="center"/>
              <w:rPr>
                <w:rFonts w:ascii="Arial" w:hAnsi="Arial"/>
                <w:b/>
                <w:sz w:val="16"/>
                <w:szCs w:val="20"/>
                <w:lang w:val="en-US"/>
              </w:rPr>
            </w:pPr>
            <w:r w:rsidRPr="000961F5">
              <w:rPr>
                <w:b/>
                <w:lang w:val="en-US"/>
              </w:rPr>
              <w:t>Item #</w:t>
            </w:r>
          </w:p>
        </w:tc>
        <w:tc>
          <w:tcPr>
            <w:tcW w:w="595" w:type="pct"/>
            <w:shd w:val="clear" w:color="auto" w:fill="13426B"/>
          </w:tcPr>
          <w:p w14:paraId="41CFDD8A" w14:textId="77777777" w:rsidR="00967818" w:rsidRPr="000961F5" w:rsidRDefault="00967818" w:rsidP="000047B6">
            <w:pPr>
              <w:spacing w:after="0"/>
              <w:ind w:left="0"/>
              <w:jc w:val="center"/>
              <w:rPr>
                <w:rFonts w:ascii="Arial" w:hAnsi="Arial"/>
                <w:b/>
                <w:sz w:val="16"/>
                <w:szCs w:val="20"/>
                <w:lang w:val="en-US"/>
              </w:rPr>
            </w:pPr>
            <w:r w:rsidRPr="000961F5">
              <w:rPr>
                <w:b/>
                <w:lang w:val="en-US"/>
              </w:rPr>
              <w:t>Human Participants</w:t>
            </w:r>
          </w:p>
        </w:tc>
        <w:tc>
          <w:tcPr>
            <w:tcW w:w="1216" w:type="pct"/>
            <w:shd w:val="clear" w:color="auto" w:fill="13426B"/>
          </w:tcPr>
          <w:p w14:paraId="5E72E1D4" w14:textId="77777777" w:rsidR="00967818" w:rsidRPr="000961F5" w:rsidRDefault="00967818" w:rsidP="000047B6">
            <w:pPr>
              <w:spacing w:after="0"/>
              <w:ind w:left="0"/>
              <w:jc w:val="center"/>
              <w:rPr>
                <w:rFonts w:ascii="Arial" w:hAnsi="Arial"/>
                <w:b/>
                <w:sz w:val="16"/>
                <w:lang w:val="en-US"/>
              </w:rPr>
            </w:pPr>
            <w:r w:rsidRPr="000961F5">
              <w:rPr>
                <w:b/>
                <w:lang w:val="en-US"/>
              </w:rPr>
              <w:t>Form Template</w:t>
            </w:r>
          </w:p>
        </w:tc>
        <w:tc>
          <w:tcPr>
            <w:tcW w:w="375" w:type="pct"/>
            <w:shd w:val="clear" w:color="auto" w:fill="13426B"/>
          </w:tcPr>
          <w:p w14:paraId="784E7507" w14:textId="77777777" w:rsidR="00967818" w:rsidRPr="000961F5" w:rsidRDefault="00967818" w:rsidP="000047B6">
            <w:pPr>
              <w:spacing w:after="0"/>
              <w:ind w:left="0"/>
              <w:jc w:val="center"/>
              <w:rPr>
                <w:rFonts w:ascii="Arial" w:hAnsi="Arial"/>
                <w:b/>
                <w:sz w:val="16"/>
                <w:lang w:val="en-US"/>
              </w:rPr>
            </w:pPr>
            <w:r w:rsidRPr="000961F5">
              <w:rPr>
                <w:b/>
                <w:lang w:val="en-US"/>
              </w:rPr>
              <w:t>Global Offer</w:t>
            </w:r>
          </w:p>
        </w:tc>
        <w:tc>
          <w:tcPr>
            <w:tcW w:w="413" w:type="pct"/>
            <w:shd w:val="clear" w:color="auto" w:fill="13426B"/>
          </w:tcPr>
          <w:p w14:paraId="74EC86C6" w14:textId="77777777" w:rsidR="00967818" w:rsidRPr="000961F5" w:rsidRDefault="00967818" w:rsidP="000047B6">
            <w:pPr>
              <w:spacing w:after="0"/>
              <w:ind w:left="0"/>
              <w:jc w:val="center"/>
              <w:rPr>
                <w:rFonts w:ascii="Arial" w:hAnsi="Arial"/>
                <w:b/>
                <w:sz w:val="16"/>
                <w:lang w:val="en-US"/>
              </w:rPr>
            </w:pPr>
            <w:r w:rsidRPr="000961F5">
              <w:rPr>
                <w:b/>
                <w:lang w:val="en-US"/>
              </w:rPr>
              <w:t>Placing</w:t>
            </w:r>
          </w:p>
        </w:tc>
        <w:tc>
          <w:tcPr>
            <w:tcW w:w="366" w:type="pct"/>
            <w:shd w:val="clear" w:color="auto" w:fill="13426B"/>
          </w:tcPr>
          <w:p w14:paraId="30FB563D" w14:textId="77777777" w:rsidR="00967818" w:rsidRPr="000961F5" w:rsidRDefault="00967818" w:rsidP="000047B6">
            <w:pPr>
              <w:spacing w:after="0"/>
              <w:ind w:left="0"/>
              <w:jc w:val="center"/>
              <w:rPr>
                <w:rFonts w:ascii="Arial" w:hAnsi="Arial"/>
                <w:b/>
                <w:sz w:val="16"/>
                <w:lang w:val="en-US"/>
              </w:rPr>
            </w:pPr>
            <w:r w:rsidRPr="000961F5">
              <w:rPr>
                <w:b/>
                <w:lang w:val="en-US"/>
              </w:rPr>
              <w:t>Public Offer</w:t>
            </w:r>
          </w:p>
        </w:tc>
        <w:tc>
          <w:tcPr>
            <w:tcW w:w="553" w:type="pct"/>
            <w:shd w:val="clear" w:color="auto" w:fill="13426B"/>
          </w:tcPr>
          <w:p w14:paraId="352822D3" w14:textId="77777777" w:rsidR="00967818" w:rsidRPr="002B0661" w:rsidRDefault="00967818" w:rsidP="000047B6">
            <w:pPr>
              <w:spacing w:after="0"/>
              <w:ind w:left="0"/>
              <w:jc w:val="center"/>
              <w:rPr>
                <w:rFonts w:ascii="Arial" w:hAnsi="Arial"/>
                <w:sz w:val="16"/>
                <w:szCs w:val="16"/>
                <w:lang w:eastAsia="x-none"/>
              </w:rPr>
            </w:pPr>
            <w:r w:rsidRPr="000961F5">
              <w:rPr>
                <w:lang w:eastAsia="x-none"/>
              </w:rPr>
              <w:t>By Introduction</w:t>
            </w:r>
          </w:p>
        </w:tc>
        <w:tc>
          <w:tcPr>
            <w:tcW w:w="566" w:type="pct"/>
            <w:shd w:val="clear" w:color="auto" w:fill="13426B"/>
          </w:tcPr>
          <w:p w14:paraId="5FCCC920" w14:textId="77777777" w:rsidR="00967818" w:rsidRPr="002B0661" w:rsidRDefault="00967818" w:rsidP="000047B6">
            <w:pPr>
              <w:spacing w:after="0"/>
              <w:ind w:left="0"/>
              <w:jc w:val="center"/>
              <w:rPr>
                <w:rFonts w:ascii="Arial" w:hAnsi="Arial"/>
                <w:sz w:val="16"/>
                <w:szCs w:val="16"/>
                <w:lang w:eastAsia="x-none"/>
              </w:rPr>
            </w:pPr>
            <w:r w:rsidRPr="000961F5">
              <w:rPr>
                <w:lang w:eastAsia="x-none"/>
              </w:rPr>
              <w:t>Transfer from GEM</w:t>
            </w:r>
          </w:p>
        </w:tc>
      </w:tr>
      <w:tr w:rsidR="00967818" w:rsidRPr="000961F5" w14:paraId="34D142BB" w14:textId="77777777" w:rsidTr="00FD7BC7">
        <w:trPr>
          <w:trHeight w:val="944"/>
        </w:trPr>
        <w:tc>
          <w:tcPr>
            <w:tcW w:w="915" w:type="pct"/>
          </w:tcPr>
          <w:p w14:paraId="6EAD2378" w14:textId="77777777" w:rsidR="00967818" w:rsidRPr="002B0661" w:rsidRDefault="00967818" w:rsidP="000047B6">
            <w:pPr>
              <w:pStyle w:val="ListParagraph"/>
              <w:numPr>
                <w:ilvl w:val="0"/>
                <w:numId w:val="43"/>
              </w:numPr>
              <w:spacing w:after="0"/>
              <w:ind w:leftChars="0"/>
              <w:jc w:val="left"/>
              <w:rPr>
                <w:rFonts w:ascii="Arial" w:hAnsi="Arial"/>
                <w:lang w:val="en-US"/>
              </w:rPr>
            </w:pPr>
            <w:r w:rsidRPr="000961F5">
              <w:rPr>
                <w:rFonts w:eastAsia="DengXian"/>
                <w:b/>
                <w:lang w:val="en-US"/>
              </w:rPr>
              <w:lastRenderedPageBreak/>
              <w:t>Allotment Results Announcement</w:t>
            </w:r>
          </w:p>
        </w:tc>
        <w:tc>
          <w:tcPr>
            <w:tcW w:w="595" w:type="pct"/>
          </w:tcPr>
          <w:p w14:paraId="2E479039" w14:textId="77777777" w:rsidR="00967818" w:rsidRPr="000961F5" w:rsidRDefault="00967818" w:rsidP="000047B6">
            <w:pPr>
              <w:pStyle w:val="ListParagraph"/>
              <w:spacing w:after="0"/>
              <w:ind w:leftChars="0" w:left="0"/>
              <w:jc w:val="left"/>
              <w:rPr>
                <w:rFonts w:ascii="Arial" w:eastAsia="DengXian" w:hAnsi="Arial"/>
                <w:sz w:val="16"/>
                <w:lang w:val="en-US"/>
              </w:rPr>
            </w:pPr>
          </w:p>
          <w:p w14:paraId="0A74A424" w14:textId="77777777" w:rsidR="00967818" w:rsidRPr="000961F5" w:rsidRDefault="00967818" w:rsidP="000047B6">
            <w:pPr>
              <w:pStyle w:val="ListParagraph"/>
              <w:spacing w:after="0"/>
              <w:ind w:leftChars="0" w:left="0"/>
              <w:jc w:val="left"/>
              <w:rPr>
                <w:rFonts w:ascii="Arial" w:eastAsia="DengXian" w:hAnsi="Arial"/>
                <w:sz w:val="16"/>
                <w:lang w:val="en-US"/>
              </w:rPr>
            </w:pPr>
            <w:commentRangeStart w:id="570"/>
            <w:r w:rsidRPr="000961F5">
              <w:rPr>
                <w:rFonts w:eastAsia="DengXian"/>
                <w:lang w:val="en-US"/>
              </w:rPr>
              <w:t>Regulator (HKEX), Principal Sponsor OR Sponsor Counsel</w:t>
            </w:r>
            <w:commentRangeEnd w:id="570"/>
            <w:r w:rsidR="0030649B" w:rsidRPr="000961F5">
              <w:rPr>
                <w:rStyle w:val="CommentReference"/>
                <w:rFonts w:eastAsia="PMingLiU"/>
              </w:rPr>
              <w:commentReference w:id="570"/>
            </w:r>
          </w:p>
        </w:tc>
        <w:bookmarkStart w:id="571" w:name="_MON_1673187633"/>
        <w:bookmarkEnd w:id="571"/>
        <w:tc>
          <w:tcPr>
            <w:tcW w:w="1216" w:type="pct"/>
          </w:tcPr>
          <w:p w14:paraId="37C9ACDB" w14:textId="17AAD932" w:rsidR="00967818" w:rsidRPr="000961F5" w:rsidRDefault="0030649B" w:rsidP="000047B6">
            <w:pPr>
              <w:spacing w:after="0"/>
              <w:ind w:left="0"/>
              <w:jc w:val="center"/>
              <w:rPr>
                <w:rFonts w:ascii="Arial" w:hAnsi="Arial"/>
                <w:b/>
                <w:lang w:eastAsia="x-none"/>
              </w:rPr>
            </w:pPr>
            <w:r w:rsidRPr="00381BCA">
              <w:rPr>
                <w:rFonts w:ascii="Arial" w:eastAsia="PMingLiU" w:hAnsi="Arial"/>
                <w:b/>
                <w:sz w:val="20"/>
                <w:szCs w:val="20"/>
                <w:lang w:eastAsia="x-none"/>
              </w:rPr>
              <w:object w:dxaOrig="2369" w:dyaOrig="1938" w14:anchorId="3AFF2D72">
                <v:shape id="_x0000_i1044" type="#_x0000_t75" style="width:118.45pt;height:96.9pt" o:ole="">
                  <v:imagedata r:id="rId49" o:title=""/>
                </v:shape>
                <o:OLEObject Type="Embed" ProgID="Word.Document.12" ShapeID="_x0000_i1044" DrawAspect="Icon" ObjectID="_1676184152" r:id="rId50">
                  <o:FieldCodes>\s</o:FieldCodes>
                </o:OLEObject>
              </w:object>
            </w:r>
          </w:p>
        </w:tc>
        <w:tc>
          <w:tcPr>
            <w:tcW w:w="375" w:type="pct"/>
          </w:tcPr>
          <w:p w14:paraId="4EF914BD" w14:textId="77777777" w:rsidR="00967818" w:rsidRPr="000961F5" w:rsidRDefault="00967818" w:rsidP="000047B6">
            <w:pPr>
              <w:spacing w:after="0"/>
              <w:ind w:left="0"/>
              <w:jc w:val="center"/>
              <w:rPr>
                <w:rFonts w:ascii="Arial" w:hAnsi="Arial"/>
                <w:sz w:val="16"/>
                <w:szCs w:val="16"/>
                <w:lang w:eastAsia="x-none"/>
              </w:rPr>
            </w:pPr>
            <w:r w:rsidRPr="000961F5">
              <w:rPr>
                <w:lang w:eastAsia="x-none"/>
              </w:rPr>
              <w:sym w:font="Wingdings" w:char="F0FC"/>
            </w:r>
          </w:p>
        </w:tc>
        <w:tc>
          <w:tcPr>
            <w:tcW w:w="413" w:type="pct"/>
          </w:tcPr>
          <w:p w14:paraId="449D85EE" w14:textId="77777777" w:rsidR="00967818" w:rsidRPr="000961F5" w:rsidRDefault="00967818" w:rsidP="000047B6">
            <w:pPr>
              <w:spacing w:after="0"/>
              <w:ind w:left="0"/>
              <w:jc w:val="center"/>
              <w:rPr>
                <w:rFonts w:ascii="Arial" w:hAnsi="Arial"/>
                <w:sz w:val="16"/>
                <w:szCs w:val="16"/>
                <w:lang w:eastAsia="x-none"/>
              </w:rPr>
            </w:pPr>
            <w:r w:rsidRPr="000961F5">
              <w:rPr>
                <w:lang w:eastAsia="x-none"/>
              </w:rPr>
              <w:sym w:font="Wingdings" w:char="F0FC"/>
            </w:r>
          </w:p>
        </w:tc>
        <w:tc>
          <w:tcPr>
            <w:tcW w:w="366" w:type="pct"/>
          </w:tcPr>
          <w:p w14:paraId="6A27CB2F" w14:textId="77777777" w:rsidR="00967818" w:rsidRPr="000961F5" w:rsidRDefault="00967818" w:rsidP="000047B6">
            <w:pPr>
              <w:spacing w:after="0"/>
              <w:ind w:left="0"/>
              <w:jc w:val="center"/>
              <w:rPr>
                <w:rFonts w:ascii="Arial" w:hAnsi="Arial"/>
                <w:sz w:val="16"/>
                <w:szCs w:val="16"/>
                <w:lang w:eastAsia="x-none"/>
              </w:rPr>
            </w:pPr>
            <w:r w:rsidRPr="000961F5">
              <w:rPr>
                <w:lang w:eastAsia="x-none"/>
              </w:rPr>
              <w:sym w:font="Wingdings" w:char="F0FC"/>
            </w:r>
          </w:p>
        </w:tc>
        <w:tc>
          <w:tcPr>
            <w:tcW w:w="553" w:type="pct"/>
          </w:tcPr>
          <w:p w14:paraId="13AAAE1B" w14:textId="77777777" w:rsidR="00967818" w:rsidRPr="002B0661" w:rsidRDefault="00967818" w:rsidP="000047B6">
            <w:pPr>
              <w:spacing w:after="0"/>
              <w:ind w:left="0"/>
              <w:jc w:val="center"/>
              <w:rPr>
                <w:rFonts w:ascii="Arial" w:hAnsi="Arial"/>
                <w:sz w:val="16"/>
                <w:szCs w:val="16"/>
                <w:lang w:eastAsia="x-none"/>
              </w:rPr>
            </w:pPr>
          </w:p>
        </w:tc>
        <w:tc>
          <w:tcPr>
            <w:tcW w:w="566" w:type="pct"/>
          </w:tcPr>
          <w:p w14:paraId="15E60818" w14:textId="77777777" w:rsidR="00967818" w:rsidRPr="002B0661" w:rsidRDefault="00967818" w:rsidP="000047B6">
            <w:pPr>
              <w:spacing w:after="0"/>
              <w:ind w:left="0"/>
              <w:jc w:val="center"/>
              <w:rPr>
                <w:rFonts w:ascii="Arial" w:hAnsi="Arial"/>
                <w:sz w:val="16"/>
                <w:szCs w:val="16"/>
                <w:lang w:eastAsia="x-none"/>
              </w:rPr>
            </w:pPr>
          </w:p>
        </w:tc>
      </w:tr>
      <w:tr w:rsidR="00967818" w:rsidRPr="000961F5" w14:paraId="602FC2EC" w14:textId="77777777" w:rsidTr="002B0661">
        <w:tc>
          <w:tcPr>
            <w:tcW w:w="915" w:type="pct"/>
          </w:tcPr>
          <w:p w14:paraId="5AF9DABF" w14:textId="77777777" w:rsidR="00967818" w:rsidRPr="000961F5" w:rsidRDefault="00967818" w:rsidP="000047B6">
            <w:pPr>
              <w:pStyle w:val="ListParagraph"/>
              <w:numPr>
                <w:ilvl w:val="0"/>
                <w:numId w:val="43"/>
              </w:numPr>
              <w:spacing w:after="0"/>
              <w:ind w:leftChars="0"/>
              <w:jc w:val="left"/>
              <w:rPr>
                <w:rFonts w:ascii="Arial" w:eastAsia="DengXian" w:hAnsi="Arial"/>
                <w:b/>
                <w:sz w:val="16"/>
                <w:lang w:val="en-US"/>
              </w:rPr>
            </w:pPr>
            <w:r w:rsidRPr="000961F5">
              <w:rPr>
                <w:rFonts w:eastAsia="DengXian"/>
                <w:b/>
                <w:lang w:val="en-US"/>
              </w:rPr>
              <w:t>Letter of Independence</w:t>
            </w:r>
          </w:p>
        </w:tc>
        <w:tc>
          <w:tcPr>
            <w:tcW w:w="595" w:type="pct"/>
            <w:vMerge w:val="restart"/>
          </w:tcPr>
          <w:p w14:paraId="0EE2ECBE" w14:textId="77777777" w:rsidR="00967818" w:rsidRPr="000961F5" w:rsidRDefault="00967818" w:rsidP="000047B6">
            <w:pPr>
              <w:pStyle w:val="ListParagraph"/>
              <w:spacing w:after="0"/>
              <w:ind w:leftChars="0" w:left="0"/>
              <w:jc w:val="left"/>
              <w:rPr>
                <w:rFonts w:ascii="Arial" w:eastAsia="DengXian" w:hAnsi="Arial"/>
                <w:sz w:val="16"/>
                <w:lang w:val="en-US"/>
              </w:rPr>
            </w:pPr>
            <w:r w:rsidRPr="000961F5">
              <w:rPr>
                <w:rFonts w:eastAsia="DengXian"/>
                <w:lang w:val="en-US"/>
              </w:rPr>
              <w:t xml:space="preserve">Regulator (HKEX), Principal Lead Broker, Distributor(s) </w:t>
            </w:r>
            <w:r w:rsidRPr="000961F5">
              <w:rPr>
                <w:rFonts w:eastAsia="DengXian"/>
                <w:i/>
                <w:lang w:val="en-US"/>
              </w:rPr>
              <w:t>[including the Principal Lead Broker]</w:t>
            </w:r>
          </w:p>
        </w:tc>
        <w:tc>
          <w:tcPr>
            <w:tcW w:w="1216" w:type="pct"/>
          </w:tcPr>
          <w:p w14:paraId="32A0EB7F" w14:textId="77777777" w:rsidR="00967818" w:rsidRPr="000961F5" w:rsidRDefault="00496D07" w:rsidP="000047B6">
            <w:pPr>
              <w:spacing w:after="0"/>
              <w:ind w:left="0"/>
              <w:jc w:val="center"/>
              <w:rPr>
                <w:rFonts w:ascii="Arial" w:hAnsi="Arial"/>
                <w:b/>
                <w:lang w:eastAsia="x-none"/>
              </w:rPr>
            </w:pPr>
            <w:r w:rsidRPr="00381BCA">
              <w:rPr>
                <w:rFonts w:ascii="Arial" w:eastAsia="PMingLiU" w:hAnsi="Arial"/>
                <w:b/>
                <w:sz w:val="14"/>
                <w:szCs w:val="20"/>
                <w:lang w:eastAsia="x-none"/>
              </w:rPr>
              <w:object w:dxaOrig="2098" w:dyaOrig="1440" w14:anchorId="6A7F3B4A">
                <v:shape id="_x0000_i1045" type="#_x0000_t75" style="width:104.9pt;height:1in" o:ole="">
                  <v:imagedata r:id="rId51" o:title=""/>
                </v:shape>
                <o:OLEObject Type="Embed" ProgID="Word.Document.12" ShapeID="_x0000_i1045" DrawAspect="Icon" ObjectID="_1676184153" r:id="rId52">
                  <o:FieldCodes>\s</o:FieldCodes>
                </o:OLEObject>
              </w:object>
            </w:r>
          </w:p>
        </w:tc>
        <w:tc>
          <w:tcPr>
            <w:tcW w:w="375" w:type="pct"/>
          </w:tcPr>
          <w:p w14:paraId="627742FF" w14:textId="77777777" w:rsidR="00967818" w:rsidRPr="000961F5" w:rsidRDefault="00967818" w:rsidP="000047B6">
            <w:pPr>
              <w:spacing w:after="0"/>
              <w:ind w:left="0"/>
              <w:jc w:val="center"/>
              <w:rPr>
                <w:rFonts w:ascii="Arial" w:hAnsi="Arial"/>
                <w:sz w:val="16"/>
                <w:szCs w:val="16"/>
                <w:lang w:eastAsia="x-none"/>
              </w:rPr>
            </w:pPr>
            <w:r w:rsidRPr="000961F5">
              <w:rPr>
                <w:lang w:eastAsia="x-none"/>
              </w:rPr>
              <w:sym w:font="Wingdings" w:char="F0FC"/>
            </w:r>
          </w:p>
        </w:tc>
        <w:tc>
          <w:tcPr>
            <w:tcW w:w="413" w:type="pct"/>
          </w:tcPr>
          <w:p w14:paraId="14522501" w14:textId="77777777" w:rsidR="00967818" w:rsidRPr="000961F5" w:rsidRDefault="00967818" w:rsidP="000047B6">
            <w:pPr>
              <w:spacing w:after="0"/>
              <w:ind w:left="0"/>
              <w:jc w:val="center"/>
              <w:rPr>
                <w:rFonts w:ascii="Arial" w:hAnsi="Arial"/>
                <w:sz w:val="16"/>
                <w:szCs w:val="16"/>
                <w:lang w:eastAsia="x-none"/>
              </w:rPr>
            </w:pPr>
            <w:r w:rsidRPr="000961F5">
              <w:rPr>
                <w:lang w:eastAsia="x-none"/>
              </w:rPr>
              <w:sym w:font="Wingdings" w:char="F0FC"/>
            </w:r>
          </w:p>
        </w:tc>
        <w:tc>
          <w:tcPr>
            <w:tcW w:w="366" w:type="pct"/>
          </w:tcPr>
          <w:p w14:paraId="2E624E36" w14:textId="77777777" w:rsidR="00967818" w:rsidRPr="000961F5" w:rsidRDefault="00967818" w:rsidP="000047B6">
            <w:pPr>
              <w:spacing w:after="0"/>
              <w:ind w:left="0"/>
              <w:jc w:val="center"/>
              <w:rPr>
                <w:rFonts w:ascii="Arial" w:hAnsi="Arial"/>
                <w:sz w:val="14"/>
                <w:szCs w:val="14"/>
                <w:lang w:eastAsia="x-none"/>
              </w:rPr>
            </w:pPr>
          </w:p>
        </w:tc>
        <w:tc>
          <w:tcPr>
            <w:tcW w:w="553" w:type="pct"/>
          </w:tcPr>
          <w:p w14:paraId="0C5F45F6" w14:textId="77777777" w:rsidR="00967818" w:rsidRPr="002B0661" w:rsidRDefault="00967818" w:rsidP="000047B6">
            <w:pPr>
              <w:spacing w:after="0"/>
              <w:ind w:left="0"/>
              <w:jc w:val="center"/>
              <w:rPr>
                <w:rFonts w:ascii="Arial" w:hAnsi="Arial"/>
                <w:sz w:val="14"/>
                <w:szCs w:val="14"/>
                <w:lang w:eastAsia="x-none"/>
              </w:rPr>
            </w:pPr>
          </w:p>
        </w:tc>
        <w:tc>
          <w:tcPr>
            <w:tcW w:w="566" w:type="pct"/>
          </w:tcPr>
          <w:p w14:paraId="3E0BA7C3" w14:textId="77777777" w:rsidR="00967818" w:rsidRPr="002B0661" w:rsidRDefault="00967818" w:rsidP="000047B6">
            <w:pPr>
              <w:spacing w:after="0"/>
              <w:ind w:left="0"/>
              <w:jc w:val="center"/>
              <w:rPr>
                <w:rFonts w:ascii="Arial" w:hAnsi="Arial"/>
                <w:sz w:val="14"/>
                <w:szCs w:val="14"/>
                <w:lang w:eastAsia="x-none"/>
              </w:rPr>
            </w:pPr>
          </w:p>
        </w:tc>
      </w:tr>
      <w:tr w:rsidR="00967818" w:rsidRPr="000961F5" w14:paraId="112C03C9" w14:textId="77777777" w:rsidTr="002B0661">
        <w:trPr>
          <w:trHeight w:val="416"/>
        </w:trPr>
        <w:tc>
          <w:tcPr>
            <w:tcW w:w="915" w:type="pct"/>
          </w:tcPr>
          <w:p w14:paraId="2355C4D5" w14:textId="77777777" w:rsidR="00967818" w:rsidRPr="000961F5" w:rsidRDefault="00967818" w:rsidP="000047B6">
            <w:pPr>
              <w:pStyle w:val="ListParagraph"/>
              <w:numPr>
                <w:ilvl w:val="0"/>
                <w:numId w:val="43"/>
              </w:numPr>
              <w:spacing w:after="0"/>
              <w:ind w:leftChars="0"/>
              <w:jc w:val="left"/>
              <w:rPr>
                <w:rFonts w:ascii="Arial" w:eastAsia="DengXian" w:hAnsi="Arial"/>
                <w:b/>
                <w:sz w:val="16"/>
                <w:lang w:val="en-US"/>
              </w:rPr>
            </w:pPr>
            <w:r w:rsidRPr="000961F5">
              <w:rPr>
                <w:rFonts w:eastAsia="DengXian"/>
                <w:b/>
                <w:lang w:val="en-US"/>
              </w:rPr>
              <w:t>Marketing Statement</w:t>
            </w:r>
          </w:p>
        </w:tc>
        <w:tc>
          <w:tcPr>
            <w:tcW w:w="595" w:type="pct"/>
            <w:vMerge/>
          </w:tcPr>
          <w:p w14:paraId="6893CE31" w14:textId="77777777" w:rsidR="00967818" w:rsidRPr="000961F5" w:rsidRDefault="00967818" w:rsidP="000047B6">
            <w:pPr>
              <w:pStyle w:val="ListParagraph"/>
              <w:spacing w:after="0"/>
              <w:ind w:leftChars="0" w:left="234"/>
              <w:jc w:val="left"/>
              <w:rPr>
                <w:rFonts w:ascii="Arial" w:eastAsia="DengXian" w:hAnsi="Arial"/>
                <w:sz w:val="16"/>
                <w:lang w:val="en-US"/>
              </w:rPr>
            </w:pPr>
          </w:p>
        </w:tc>
        <w:tc>
          <w:tcPr>
            <w:tcW w:w="1216" w:type="pct"/>
          </w:tcPr>
          <w:p w14:paraId="095A0F96" w14:textId="77777777" w:rsidR="00967818" w:rsidRPr="000961F5" w:rsidRDefault="00967818" w:rsidP="000047B6">
            <w:pPr>
              <w:spacing w:after="0"/>
              <w:ind w:left="0"/>
              <w:jc w:val="left"/>
              <w:rPr>
                <w:rFonts w:ascii="Arial" w:hAnsi="Arial"/>
                <w:b/>
                <w:i/>
                <w:sz w:val="16"/>
                <w:lang w:val="en-US"/>
              </w:rPr>
            </w:pPr>
          </w:p>
          <w:p w14:paraId="5F14A28A" w14:textId="77777777" w:rsidR="00967818" w:rsidRPr="000961F5" w:rsidRDefault="00496D07" w:rsidP="000047B6">
            <w:pPr>
              <w:spacing w:after="0"/>
              <w:ind w:left="0"/>
              <w:jc w:val="center"/>
              <w:rPr>
                <w:rFonts w:ascii="Arial" w:hAnsi="Arial"/>
                <w:b/>
                <w:i/>
                <w:sz w:val="16"/>
                <w:lang w:val="en-US"/>
              </w:rPr>
            </w:pPr>
            <w:r w:rsidRPr="00381BCA">
              <w:rPr>
                <w:rFonts w:ascii="Arial" w:eastAsia="PMingLiU" w:hAnsi="Arial"/>
                <w:b/>
                <w:i/>
                <w:sz w:val="16"/>
                <w:szCs w:val="20"/>
                <w:lang w:val="en-US" w:eastAsia="en-GB"/>
              </w:rPr>
              <w:object w:dxaOrig="1543" w:dyaOrig="1058" w14:anchorId="2E126DA9">
                <v:shape id="_x0000_i1046" type="#_x0000_t75" style="width:77.15pt;height:52.9pt" o:ole="">
                  <v:imagedata r:id="rId53" o:title=""/>
                </v:shape>
                <o:OLEObject Type="Embed" ProgID="Word.Document.8" ShapeID="_x0000_i1046" DrawAspect="Icon" ObjectID="_1676184154" r:id="rId54">
                  <o:FieldCodes>\s</o:FieldCodes>
                </o:OLEObject>
              </w:object>
            </w:r>
          </w:p>
        </w:tc>
        <w:tc>
          <w:tcPr>
            <w:tcW w:w="375" w:type="pct"/>
          </w:tcPr>
          <w:p w14:paraId="35AC790D" w14:textId="77777777" w:rsidR="00967818" w:rsidRPr="000961F5" w:rsidRDefault="00967818" w:rsidP="000047B6">
            <w:pPr>
              <w:autoSpaceDE w:val="0"/>
              <w:autoSpaceDN w:val="0"/>
              <w:adjustRightInd w:val="0"/>
              <w:ind w:left="0"/>
              <w:jc w:val="center"/>
              <w:rPr>
                <w:rFonts w:ascii="Arial" w:hAnsi="Arial"/>
                <w:sz w:val="16"/>
                <w:szCs w:val="16"/>
                <w:lang w:eastAsia="x-none"/>
              </w:rPr>
            </w:pPr>
            <w:r w:rsidRPr="000961F5">
              <w:rPr>
                <w:lang w:eastAsia="x-none"/>
              </w:rPr>
              <w:sym w:font="Wingdings" w:char="F0FC"/>
            </w:r>
          </w:p>
        </w:tc>
        <w:tc>
          <w:tcPr>
            <w:tcW w:w="413" w:type="pct"/>
          </w:tcPr>
          <w:p w14:paraId="34ACB74C" w14:textId="77777777" w:rsidR="00967818" w:rsidRPr="000961F5" w:rsidRDefault="00967818" w:rsidP="000047B6">
            <w:pPr>
              <w:autoSpaceDE w:val="0"/>
              <w:autoSpaceDN w:val="0"/>
              <w:adjustRightInd w:val="0"/>
              <w:ind w:left="0"/>
              <w:jc w:val="center"/>
              <w:rPr>
                <w:rFonts w:ascii="Arial" w:hAnsi="Arial"/>
                <w:sz w:val="16"/>
                <w:szCs w:val="16"/>
                <w:lang w:eastAsia="x-none"/>
              </w:rPr>
            </w:pPr>
            <w:r w:rsidRPr="000961F5">
              <w:rPr>
                <w:lang w:eastAsia="x-none"/>
              </w:rPr>
              <w:sym w:font="Wingdings" w:char="F0FC"/>
            </w:r>
          </w:p>
        </w:tc>
        <w:tc>
          <w:tcPr>
            <w:tcW w:w="366" w:type="pct"/>
          </w:tcPr>
          <w:p w14:paraId="6100B4B3" w14:textId="77777777" w:rsidR="00967818" w:rsidRPr="000961F5" w:rsidRDefault="00967818" w:rsidP="000047B6">
            <w:pPr>
              <w:autoSpaceDE w:val="0"/>
              <w:autoSpaceDN w:val="0"/>
              <w:adjustRightInd w:val="0"/>
              <w:ind w:left="0"/>
              <w:jc w:val="center"/>
              <w:rPr>
                <w:rFonts w:ascii="Arial" w:hAnsi="Arial"/>
                <w:sz w:val="14"/>
                <w:szCs w:val="14"/>
                <w:lang w:eastAsia="x-none"/>
              </w:rPr>
            </w:pPr>
          </w:p>
        </w:tc>
        <w:tc>
          <w:tcPr>
            <w:tcW w:w="553" w:type="pct"/>
          </w:tcPr>
          <w:p w14:paraId="73212BEA" w14:textId="77777777" w:rsidR="00967818" w:rsidRPr="002B0661" w:rsidRDefault="00967818" w:rsidP="000047B6">
            <w:pPr>
              <w:autoSpaceDE w:val="0"/>
              <w:autoSpaceDN w:val="0"/>
              <w:adjustRightInd w:val="0"/>
              <w:ind w:left="0"/>
              <w:jc w:val="center"/>
              <w:rPr>
                <w:rFonts w:ascii="Arial" w:hAnsi="Arial"/>
                <w:sz w:val="14"/>
                <w:szCs w:val="14"/>
                <w:lang w:eastAsia="x-none"/>
              </w:rPr>
            </w:pPr>
          </w:p>
        </w:tc>
        <w:tc>
          <w:tcPr>
            <w:tcW w:w="566" w:type="pct"/>
          </w:tcPr>
          <w:p w14:paraId="5A9E97A2" w14:textId="77777777" w:rsidR="00967818" w:rsidRPr="002B0661" w:rsidRDefault="00967818" w:rsidP="000047B6">
            <w:pPr>
              <w:autoSpaceDE w:val="0"/>
              <w:autoSpaceDN w:val="0"/>
              <w:adjustRightInd w:val="0"/>
              <w:ind w:left="0"/>
              <w:jc w:val="center"/>
              <w:rPr>
                <w:rFonts w:ascii="Arial" w:hAnsi="Arial"/>
                <w:sz w:val="14"/>
                <w:szCs w:val="14"/>
                <w:lang w:eastAsia="x-none"/>
              </w:rPr>
            </w:pPr>
          </w:p>
        </w:tc>
      </w:tr>
      <w:tr w:rsidR="00967818" w:rsidRPr="000961F5" w14:paraId="1565598C" w14:textId="77777777" w:rsidTr="002B0661">
        <w:trPr>
          <w:trHeight w:val="713"/>
        </w:trPr>
        <w:tc>
          <w:tcPr>
            <w:tcW w:w="915" w:type="pct"/>
          </w:tcPr>
          <w:p w14:paraId="6099F901" w14:textId="77777777" w:rsidR="00967818" w:rsidRPr="000961F5" w:rsidRDefault="00967818" w:rsidP="000047B6">
            <w:pPr>
              <w:pStyle w:val="ListParagraph"/>
              <w:numPr>
                <w:ilvl w:val="0"/>
                <w:numId w:val="43"/>
              </w:numPr>
              <w:spacing w:after="0"/>
              <w:ind w:leftChars="0"/>
              <w:jc w:val="left"/>
              <w:rPr>
                <w:rFonts w:ascii="Arial" w:eastAsia="DengXian" w:hAnsi="Arial"/>
                <w:b/>
                <w:sz w:val="16"/>
                <w:lang w:val="en-US"/>
              </w:rPr>
            </w:pPr>
            <w:r w:rsidRPr="000961F5">
              <w:rPr>
                <w:rFonts w:eastAsia="DengXian"/>
                <w:b/>
                <w:lang w:val="en-US"/>
              </w:rPr>
              <w:t>Sponsor’s Declaration</w:t>
            </w:r>
          </w:p>
        </w:tc>
        <w:tc>
          <w:tcPr>
            <w:tcW w:w="595" w:type="pct"/>
            <w:vMerge w:val="restart"/>
          </w:tcPr>
          <w:p w14:paraId="2BC043F5" w14:textId="77777777" w:rsidR="00967818" w:rsidRPr="000961F5" w:rsidRDefault="00967818" w:rsidP="000047B6">
            <w:pPr>
              <w:pStyle w:val="ListParagraph"/>
              <w:spacing w:after="0"/>
              <w:ind w:leftChars="0" w:left="0"/>
              <w:jc w:val="left"/>
              <w:rPr>
                <w:rFonts w:ascii="Arial" w:eastAsia="DengXian" w:hAnsi="Arial"/>
                <w:sz w:val="16"/>
                <w:lang w:val="en-US"/>
              </w:rPr>
            </w:pPr>
            <w:r w:rsidRPr="000961F5">
              <w:rPr>
                <w:rFonts w:eastAsia="DengXian"/>
                <w:lang w:val="en-US"/>
              </w:rPr>
              <w:br/>
              <w:t>Regulator (HKEX), Principal Sponsor</w:t>
            </w:r>
          </w:p>
        </w:tc>
        <w:tc>
          <w:tcPr>
            <w:tcW w:w="1216" w:type="pct"/>
          </w:tcPr>
          <w:p w14:paraId="09FBDD0F" w14:textId="77777777" w:rsidR="00967818" w:rsidRPr="000961F5" w:rsidRDefault="00967818" w:rsidP="000047B6">
            <w:pPr>
              <w:spacing w:after="0"/>
              <w:ind w:left="0"/>
              <w:jc w:val="center"/>
              <w:rPr>
                <w:rFonts w:ascii="Arial" w:eastAsia="PMingLiU" w:hAnsi="Arial"/>
                <w:sz w:val="20"/>
                <w:szCs w:val="20"/>
                <w:lang w:val="en-US" w:eastAsia="en-GB"/>
              </w:rPr>
            </w:pPr>
          </w:p>
          <w:p w14:paraId="1E5C2DC4" w14:textId="77777777" w:rsidR="00967818" w:rsidRPr="000961F5" w:rsidRDefault="00967818" w:rsidP="000047B6">
            <w:pPr>
              <w:spacing w:after="0"/>
              <w:ind w:left="0"/>
              <w:jc w:val="center"/>
              <w:rPr>
                <w:rFonts w:ascii="Arial" w:eastAsia="PMingLiU" w:hAnsi="Arial"/>
                <w:sz w:val="20"/>
                <w:szCs w:val="20"/>
                <w:lang w:val="en-US" w:eastAsia="en-GB"/>
              </w:rPr>
            </w:pPr>
          </w:p>
          <w:p w14:paraId="51547D36" w14:textId="77777777" w:rsidR="00967818" w:rsidRPr="000961F5" w:rsidRDefault="00967818" w:rsidP="000047B6">
            <w:pPr>
              <w:spacing w:after="0"/>
              <w:ind w:left="0"/>
              <w:jc w:val="center"/>
              <w:rPr>
                <w:rFonts w:ascii="Arial" w:eastAsia="PMingLiU" w:hAnsi="Arial"/>
                <w:sz w:val="20"/>
                <w:szCs w:val="20"/>
                <w:lang w:val="en-US" w:eastAsia="en-GB"/>
              </w:rPr>
            </w:pPr>
          </w:p>
          <w:p w14:paraId="3154659F" w14:textId="77777777" w:rsidR="00967818" w:rsidRPr="000961F5" w:rsidRDefault="00496D07" w:rsidP="000047B6">
            <w:pPr>
              <w:spacing w:after="0"/>
              <w:ind w:left="0"/>
              <w:jc w:val="center"/>
              <w:rPr>
                <w:rFonts w:ascii="Arial" w:hAnsi="Arial"/>
                <w:lang w:val="en-US"/>
              </w:rPr>
            </w:pPr>
            <w:r w:rsidRPr="00381BCA">
              <w:rPr>
                <w:rFonts w:ascii="Arial" w:eastAsia="PMingLiU" w:hAnsi="Arial"/>
                <w:sz w:val="20"/>
                <w:szCs w:val="20"/>
                <w:lang w:val="en-US" w:eastAsia="en-GB"/>
              </w:rPr>
              <w:object w:dxaOrig="1543" w:dyaOrig="1058" w14:anchorId="1405B5D4">
                <v:shape id="_x0000_i1047" type="#_x0000_t75" style="width:77.15pt;height:52.9pt" o:ole="">
                  <v:imagedata r:id="rId55" o:title=""/>
                </v:shape>
                <o:OLEObject Type="Embed" ProgID="Word.Document.8" ShapeID="_x0000_i1047" DrawAspect="Icon" ObjectID="_1676184155" r:id="rId56">
                  <o:FieldCodes>\s</o:FieldCodes>
                </o:OLEObject>
              </w:object>
            </w:r>
          </w:p>
          <w:p w14:paraId="0DCB58E9" w14:textId="77777777" w:rsidR="00967818" w:rsidRPr="000961F5" w:rsidRDefault="00967818" w:rsidP="000047B6">
            <w:pPr>
              <w:spacing w:after="0"/>
              <w:ind w:left="0"/>
              <w:jc w:val="center"/>
              <w:rPr>
                <w:rFonts w:ascii="Arial" w:hAnsi="Arial"/>
                <w:lang w:val="en-US"/>
              </w:rPr>
            </w:pPr>
          </w:p>
        </w:tc>
        <w:tc>
          <w:tcPr>
            <w:tcW w:w="375" w:type="pct"/>
          </w:tcPr>
          <w:p w14:paraId="4D1E9572" w14:textId="77777777" w:rsidR="00967818" w:rsidRPr="000961F5" w:rsidRDefault="00967818" w:rsidP="000047B6">
            <w:pPr>
              <w:spacing w:after="0"/>
              <w:ind w:left="0"/>
              <w:jc w:val="center"/>
              <w:rPr>
                <w:rFonts w:ascii="Arial" w:hAnsi="Arial"/>
                <w:sz w:val="16"/>
                <w:szCs w:val="16"/>
                <w:lang w:eastAsia="x-none"/>
              </w:rPr>
            </w:pPr>
            <w:r w:rsidRPr="000961F5">
              <w:rPr>
                <w:lang w:eastAsia="x-none"/>
              </w:rPr>
              <w:sym w:font="Wingdings" w:char="F0FC"/>
            </w:r>
          </w:p>
        </w:tc>
        <w:tc>
          <w:tcPr>
            <w:tcW w:w="413" w:type="pct"/>
          </w:tcPr>
          <w:p w14:paraId="29581619" w14:textId="77777777" w:rsidR="00967818" w:rsidRPr="000961F5" w:rsidRDefault="00967818" w:rsidP="000047B6">
            <w:pPr>
              <w:spacing w:after="0"/>
              <w:ind w:left="0"/>
              <w:jc w:val="center"/>
              <w:rPr>
                <w:rFonts w:ascii="Arial" w:hAnsi="Arial"/>
                <w:sz w:val="16"/>
                <w:szCs w:val="16"/>
                <w:lang w:eastAsia="x-none"/>
              </w:rPr>
            </w:pPr>
            <w:r w:rsidRPr="000961F5">
              <w:rPr>
                <w:lang w:eastAsia="x-none"/>
              </w:rPr>
              <w:sym w:font="Wingdings" w:char="F0FC"/>
            </w:r>
          </w:p>
        </w:tc>
        <w:tc>
          <w:tcPr>
            <w:tcW w:w="366" w:type="pct"/>
          </w:tcPr>
          <w:p w14:paraId="33549533" w14:textId="77777777" w:rsidR="00967818" w:rsidRPr="000961F5" w:rsidRDefault="00967818" w:rsidP="000047B6">
            <w:pPr>
              <w:spacing w:after="0"/>
              <w:ind w:left="0"/>
              <w:jc w:val="center"/>
              <w:rPr>
                <w:rFonts w:ascii="Arial" w:hAnsi="Arial"/>
                <w:sz w:val="16"/>
                <w:szCs w:val="16"/>
                <w:lang w:eastAsia="x-none"/>
              </w:rPr>
            </w:pPr>
            <w:r w:rsidRPr="000961F5">
              <w:rPr>
                <w:lang w:eastAsia="x-none"/>
              </w:rPr>
              <w:sym w:font="Wingdings" w:char="F0FC"/>
            </w:r>
          </w:p>
        </w:tc>
        <w:tc>
          <w:tcPr>
            <w:tcW w:w="553" w:type="pct"/>
          </w:tcPr>
          <w:p w14:paraId="4EEC9061" w14:textId="77777777" w:rsidR="00967818" w:rsidRPr="002B0661" w:rsidRDefault="00967818" w:rsidP="000047B6">
            <w:pPr>
              <w:spacing w:after="0"/>
              <w:ind w:left="0"/>
              <w:jc w:val="center"/>
              <w:rPr>
                <w:rFonts w:ascii="Arial" w:hAnsi="Arial"/>
                <w:sz w:val="16"/>
                <w:szCs w:val="16"/>
                <w:lang w:eastAsia="x-none"/>
              </w:rPr>
            </w:pPr>
          </w:p>
        </w:tc>
        <w:tc>
          <w:tcPr>
            <w:tcW w:w="566" w:type="pct"/>
          </w:tcPr>
          <w:p w14:paraId="646BC4AF" w14:textId="77777777" w:rsidR="00967818" w:rsidRPr="002B0661" w:rsidRDefault="00967818" w:rsidP="000047B6">
            <w:pPr>
              <w:spacing w:after="0"/>
              <w:ind w:left="0"/>
              <w:jc w:val="center"/>
              <w:rPr>
                <w:rFonts w:ascii="Arial" w:hAnsi="Arial"/>
                <w:sz w:val="16"/>
                <w:szCs w:val="16"/>
                <w:lang w:eastAsia="x-none"/>
              </w:rPr>
            </w:pPr>
          </w:p>
        </w:tc>
      </w:tr>
      <w:tr w:rsidR="00967818" w:rsidRPr="000961F5" w14:paraId="11A1E048" w14:textId="77777777" w:rsidTr="002B0661">
        <w:trPr>
          <w:trHeight w:val="1048"/>
        </w:trPr>
        <w:tc>
          <w:tcPr>
            <w:tcW w:w="915" w:type="pct"/>
          </w:tcPr>
          <w:p w14:paraId="6C291FE1" w14:textId="77777777" w:rsidR="00967818" w:rsidRPr="000961F5" w:rsidRDefault="00967818" w:rsidP="000047B6">
            <w:pPr>
              <w:pStyle w:val="ListParagraph"/>
              <w:numPr>
                <w:ilvl w:val="0"/>
                <w:numId w:val="43"/>
              </w:numPr>
              <w:spacing w:after="0"/>
              <w:ind w:leftChars="0"/>
              <w:jc w:val="left"/>
              <w:rPr>
                <w:rFonts w:ascii="Arial" w:eastAsia="DengXian" w:hAnsi="Arial"/>
                <w:b/>
                <w:sz w:val="16"/>
                <w:lang w:val="en-US"/>
              </w:rPr>
            </w:pPr>
            <w:r w:rsidRPr="000961F5">
              <w:rPr>
                <w:rFonts w:eastAsia="DengXian"/>
                <w:b/>
                <w:lang w:val="en-US"/>
              </w:rPr>
              <w:t>Transaction Levy Form</w:t>
            </w:r>
          </w:p>
        </w:tc>
        <w:tc>
          <w:tcPr>
            <w:tcW w:w="595" w:type="pct"/>
            <w:vMerge/>
          </w:tcPr>
          <w:p w14:paraId="537441D0" w14:textId="77777777" w:rsidR="00967818" w:rsidRPr="000961F5" w:rsidRDefault="00967818" w:rsidP="000047B6">
            <w:pPr>
              <w:pStyle w:val="ListParagraph"/>
              <w:spacing w:after="0"/>
              <w:ind w:leftChars="0" w:left="234"/>
              <w:jc w:val="left"/>
              <w:rPr>
                <w:rFonts w:ascii="Arial" w:eastAsia="DengXian" w:hAnsi="Arial"/>
                <w:sz w:val="16"/>
                <w:lang w:val="en-US"/>
              </w:rPr>
            </w:pPr>
          </w:p>
        </w:tc>
        <w:bookmarkStart w:id="572" w:name="_1673271641"/>
        <w:bookmarkEnd w:id="572"/>
        <w:tc>
          <w:tcPr>
            <w:tcW w:w="1216" w:type="pct"/>
          </w:tcPr>
          <w:p w14:paraId="2E0DB968" w14:textId="77777777" w:rsidR="00967818" w:rsidRPr="000961F5" w:rsidRDefault="00496D07" w:rsidP="000047B6">
            <w:pPr>
              <w:spacing w:after="0"/>
              <w:ind w:left="0"/>
              <w:jc w:val="center"/>
              <w:rPr>
                <w:rFonts w:ascii="Arial" w:hAnsi="Arial"/>
                <w:b/>
                <w:sz w:val="16"/>
                <w:szCs w:val="16"/>
                <w:lang w:eastAsia="x-none"/>
              </w:rPr>
            </w:pPr>
            <w:r w:rsidRPr="00381BCA">
              <w:rPr>
                <w:rFonts w:ascii="Arial" w:eastAsia="PMingLiU" w:hAnsi="Arial"/>
                <w:b/>
                <w:sz w:val="16"/>
                <w:szCs w:val="16"/>
                <w:lang w:eastAsia="x-none"/>
              </w:rPr>
              <w:object w:dxaOrig="1543" w:dyaOrig="1058" w14:anchorId="3A1D39CB">
                <v:shape id="_x0000_i1048" type="#_x0000_t75" style="width:77.15pt;height:52.9pt" o:ole="">
                  <v:imagedata r:id="rId57" o:title=""/>
                </v:shape>
                <o:OLEObject Type="Embed" ProgID="Word.Document.8" ShapeID="_x0000_i1048" DrawAspect="Icon" ObjectID="_1676184156" r:id="rId58">
                  <o:FieldCodes>\s</o:FieldCodes>
                </o:OLEObject>
              </w:object>
            </w:r>
          </w:p>
        </w:tc>
        <w:tc>
          <w:tcPr>
            <w:tcW w:w="375" w:type="pct"/>
          </w:tcPr>
          <w:p w14:paraId="5F8E9ED9" w14:textId="77777777" w:rsidR="00967818" w:rsidRPr="000961F5" w:rsidRDefault="00967818" w:rsidP="000047B6">
            <w:pPr>
              <w:spacing w:after="39"/>
              <w:ind w:left="0"/>
              <w:jc w:val="center"/>
              <w:rPr>
                <w:rFonts w:ascii="Arial" w:hAnsi="Arial"/>
                <w:sz w:val="16"/>
                <w:szCs w:val="16"/>
                <w:lang w:eastAsia="x-none"/>
              </w:rPr>
            </w:pPr>
            <w:r w:rsidRPr="000961F5">
              <w:rPr>
                <w:lang w:eastAsia="x-none"/>
              </w:rPr>
              <w:sym w:font="Wingdings" w:char="F0FC"/>
            </w:r>
          </w:p>
        </w:tc>
        <w:tc>
          <w:tcPr>
            <w:tcW w:w="413" w:type="pct"/>
          </w:tcPr>
          <w:p w14:paraId="7D70E363" w14:textId="77777777" w:rsidR="00967818" w:rsidRPr="000961F5" w:rsidRDefault="00967818" w:rsidP="000047B6">
            <w:pPr>
              <w:spacing w:after="39"/>
              <w:ind w:left="0"/>
              <w:jc w:val="center"/>
              <w:rPr>
                <w:rFonts w:ascii="Arial" w:hAnsi="Arial"/>
                <w:sz w:val="16"/>
                <w:szCs w:val="16"/>
                <w:lang w:eastAsia="x-none"/>
              </w:rPr>
            </w:pPr>
            <w:r w:rsidRPr="000961F5">
              <w:rPr>
                <w:lang w:eastAsia="x-none"/>
              </w:rPr>
              <w:sym w:font="Wingdings" w:char="F0FC"/>
            </w:r>
          </w:p>
        </w:tc>
        <w:tc>
          <w:tcPr>
            <w:tcW w:w="366" w:type="pct"/>
          </w:tcPr>
          <w:p w14:paraId="6ED05721" w14:textId="77777777" w:rsidR="00967818" w:rsidRPr="000961F5" w:rsidRDefault="00967818" w:rsidP="000047B6">
            <w:pPr>
              <w:spacing w:after="39"/>
              <w:ind w:left="0"/>
              <w:jc w:val="center"/>
              <w:rPr>
                <w:rFonts w:ascii="Arial" w:hAnsi="Arial"/>
                <w:sz w:val="16"/>
                <w:szCs w:val="16"/>
                <w:lang w:eastAsia="x-none"/>
              </w:rPr>
            </w:pPr>
            <w:r w:rsidRPr="000961F5">
              <w:rPr>
                <w:lang w:eastAsia="x-none"/>
              </w:rPr>
              <w:sym w:font="Wingdings" w:char="F0FC"/>
            </w:r>
          </w:p>
        </w:tc>
        <w:tc>
          <w:tcPr>
            <w:tcW w:w="553" w:type="pct"/>
          </w:tcPr>
          <w:p w14:paraId="49AB8B18" w14:textId="77777777" w:rsidR="00967818" w:rsidRPr="002B0661" w:rsidRDefault="00967818" w:rsidP="000047B6">
            <w:pPr>
              <w:spacing w:after="39"/>
              <w:ind w:left="0"/>
              <w:jc w:val="center"/>
              <w:rPr>
                <w:rFonts w:ascii="Arial" w:hAnsi="Arial"/>
                <w:sz w:val="16"/>
                <w:szCs w:val="16"/>
                <w:lang w:eastAsia="x-none"/>
              </w:rPr>
            </w:pPr>
          </w:p>
        </w:tc>
        <w:tc>
          <w:tcPr>
            <w:tcW w:w="566" w:type="pct"/>
          </w:tcPr>
          <w:p w14:paraId="5503E62B" w14:textId="77777777" w:rsidR="00967818" w:rsidRPr="002B0661" w:rsidRDefault="00967818" w:rsidP="000047B6">
            <w:pPr>
              <w:spacing w:after="39"/>
              <w:ind w:left="0"/>
              <w:jc w:val="center"/>
              <w:rPr>
                <w:rFonts w:ascii="Arial" w:hAnsi="Arial"/>
                <w:sz w:val="16"/>
                <w:szCs w:val="16"/>
                <w:lang w:eastAsia="x-none"/>
              </w:rPr>
            </w:pPr>
          </w:p>
        </w:tc>
      </w:tr>
      <w:tr w:rsidR="00967818" w:rsidRPr="000961F5" w14:paraId="61ED1D44" w14:textId="77777777" w:rsidTr="002B0661">
        <w:trPr>
          <w:trHeight w:val="866"/>
        </w:trPr>
        <w:tc>
          <w:tcPr>
            <w:tcW w:w="915" w:type="pct"/>
          </w:tcPr>
          <w:p w14:paraId="0A25E9C6" w14:textId="77777777" w:rsidR="00967818" w:rsidRPr="000961F5" w:rsidRDefault="00967818" w:rsidP="000047B6">
            <w:pPr>
              <w:pStyle w:val="ListParagraph"/>
              <w:numPr>
                <w:ilvl w:val="0"/>
                <w:numId w:val="43"/>
              </w:numPr>
              <w:spacing w:after="0"/>
              <w:ind w:leftChars="0"/>
              <w:jc w:val="left"/>
              <w:rPr>
                <w:rFonts w:ascii="Arial" w:eastAsia="DengXian" w:hAnsi="Arial"/>
                <w:b/>
                <w:sz w:val="16"/>
                <w:lang w:val="en-US"/>
              </w:rPr>
            </w:pPr>
            <w:r w:rsidRPr="000961F5">
              <w:rPr>
                <w:rFonts w:eastAsia="DengXian"/>
                <w:b/>
                <w:lang w:val="en-US"/>
              </w:rPr>
              <w:lastRenderedPageBreak/>
              <w:t>Issuer’s Declaration</w:t>
            </w:r>
          </w:p>
        </w:tc>
        <w:tc>
          <w:tcPr>
            <w:tcW w:w="595" w:type="pct"/>
          </w:tcPr>
          <w:p w14:paraId="78E1E0AF" w14:textId="77777777" w:rsidR="00967818" w:rsidRPr="000961F5" w:rsidRDefault="00967818" w:rsidP="000047B6">
            <w:pPr>
              <w:pStyle w:val="ListParagraph"/>
              <w:spacing w:after="0"/>
              <w:ind w:leftChars="0" w:left="0"/>
              <w:jc w:val="left"/>
              <w:rPr>
                <w:rFonts w:ascii="Arial" w:eastAsia="DengXian" w:hAnsi="Arial"/>
                <w:sz w:val="16"/>
                <w:lang w:val="en-US"/>
              </w:rPr>
            </w:pPr>
          </w:p>
          <w:p w14:paraId="0C75979B" w14:textId="77777777" w:rsidR="00967818" w:rsidRPr="000961F5" w:rsidRDefault="00967818" w:rsidP="000047B6">
            <w:pPr>
              <w:pStyle w:val="ListParagraph"/>
              <w:spacing w:after="0"/>
              <w:ind w:leftChars="0" w:left="0"/>
              <w:jc w:val="left"/>
              <w:rPr>
                <w:rFonts w:ascii="Arial" w:eastAsia="DengXian" w:hAnsi="Arial"/>
                <w:sz w:val="16"/>
                <w:lang w:val="en-US"/>
              </w:rPr>
            </w:pPr>
            <w:r w:rsidRPr="000961F5">
              <w:rPr>
                <w:rFonts w:eastAsia="DengXian"/>
                <w:lang w:val="en-US"/>
              </w:rPr>
              <w:t>Regulator (HKEX), Issuer’s Counsel</w:t>
            </w:r>
          </w:p>
        </w:tc>
        <w:commentRangeStart w:id="573"/>
        <w:commentRangeStart w:id="574"/>
        <w:tc>
          <w:tcPr>
            <w:tcW w:w="1216" w:type="pct"/>
          </w:tcPr>
          <w:p w14:paraId="1645DCDE" w14:textId="77777777" w:rsidR="00967818" w:rsidRPr="000961F5" w:rsidRDefault="00496D07" w:rsidP="000047B6">
            <w:pPr>
              <w:spacing w:after="0"/>
              <w:ind w:left="0"/>
              <w:jc w:val="center"/>
              <w:rPr>
                <w:rFonts w:ascii="Arial" w:hAnsi="Arial"/>
                <w:b/>
                <w:lang w:eastAsia="x-none"/>
              </w:rPr>
            </w:pPr>
            <w:r w:rsidRPr="00381BCA">
              <w:rPr>
                <w:rFonts w:ascii="Arial" w:eastAsia="PMingLiU" w:hAnsi="Arial"/>
                <w:b/>
                <w:sz w:val="20"/>
                <w:szCs w:val="20"/>
                <w:lang w:eastAsia="x-none"/>
              </w:rPr>
              <w:object w:dxaOrig="1543" w:dyaOrig="1058" w14:anchorId="0E3EE7EE">
                <v:shape id="_x0000_i1049" type="#_x0000_t75" style="width:77.15pt;height:52.9pt" o:ole="">
                  <v:imagedata r:id="rId59" o:title=""/>
                </v:shape>
                <o:OLEObject Type="Embed" ProgID="Word.Document.8" ShapeID="_x0000_i1049" DrawAspect="Icon" ObjectID="_1676184157" r:id="rId60">
                  <o:FieldCodes>\s</o:FieldCodes>
                </o:OLEObject>
              </w:object>
            </w:r>
            <w:commentRangeEnd w:id="573"/>
            <w:r w:rsidR="00967818" w:rsidRPr="002B0661">
              <w:rPr>
                <w:rStyle w:val="CommentReference"/>
                <w:rFonts w:ascii="Arial" w:eastAsia="PMingLiU" w:hAnsi="Arial"/>
              </w:rPr>
              <w:commentReference w:id="573"/>
            </w:r>
            <w:commentRangeEnd w:id="574"/>
            <w:r w:rsidR="00967818" w:rsidRPr="000961F5">
              <w:rPr>
                <w:rStyle w:val="CommentReference"/>
                <w:rFonts w:eastAsia="PMingLiU"/>
              </w:rPr>
              <w:commentReference w:id="574"/>
            </w:r>
          </w:p>
        </w:tc>
        <w:tc>
          <w:tcPr>
            <w:tcW w:w="375" w:type="pct"/>
          </w:tcPr>
          <w:p w14:paraId="1136F609" w14:textId="77777777" w:rsidR="00967818" w:rsidRPr="000961F5" w:rsidRDefault="00967818" w:rsidP="000047B6">
            <w:pPr>
              <w:spacing w:after="0"/>
              <w:ind w:left="0"/>
              <w:jc w:val="center"/>
              <w:rPr>
                <w:rFonts w:ascii="Arial" w:hAnsi="Arial"/>
                <w:sz w:val="16"/>
                <w:szCs w:val="16"/>
                <w:lang w:eastAsia="x-none"/>
              </w:rPr>
            </w:pPr>
            <w:r w:rsidRPr="000961F5">
              <w:rPr>
                <w:lang w:eastAsia="x-none"/>
              </w:rPr>
              <w:sym w:font="Wingdings" w:char="F0FC"/>
            </w:r>
          </w:p>
        </w:tc>
        <w:tc>
          <w:tcPr>
            <w:tcW w:w="413" w:type="pct"/>
          </w:tcPr>
          <w:p w14:paraId="04897264" w14:textId="77777777" w:rsidR="00967818" w:rsidRPr="000961F5" w:rsidRDefault="00967818" w:rsidP="000047B6">
            <w:pPr>
              <w:spacing w:after="0"/>
              <w:ind w:left="0"/>
              <w:jc w:val="center"/>
              <w:rPr>
                <w:rFonts w:ascii="Arial" w:hAnsi="Arial"/>
                <w:sz w:val="16"/>
                <w:szCs w:val="16"/>
                <w:lang w:eastAsia="x-none"/>
              </w:rPr>
            </w:pPr>
            <w:r w:rsidRPr="000961F5">
              <w:rPr>
                <w:lang w:eastAsia="x-none"/>
              </w:rPr>
              <w:sym w:font="Wingdings" w:char="F0FC"/>
            </w:r>
          </w:p>
        </w:tc>
        <w:tc>
          <w:tcPr>
            <w:tcW w:w="366" w:type="pct"/>
          </w:tcPr>
          <w:p w14:paraId="27F625DE" w14:textId="77777777" w:rsidR="00967818" w:rsidRPr="000961F5" w:rsidRDefault="00967818" w:rsidP="000047B6">
            <w:pPr>
              <w:spacing w:after="0"/>
              <w:ind w:left="0"/>
              <w:jc w:val="center"/>
              <w:rPr>
                <w:rFonts w:ascii="Arial" w:hAnsi="Arial"/>
                <w:sz w:val="16"/>
                <w:szCs w:val="16"/>
                <w:lang w:eastAsia="x-none"/>
              </w:rPr>
            </w:pPr>
            <w:r w:rsidRPr="000961F5">
              <w:rPr>
                <w:lang w:eastAsia="x-none"/>
              </w:rPr>
              <w:sym w:font="Wingdings" w:char="F0FC"/>
            </w:r>
          </w:p>
        </w:tc>
        <w:tc>
          <w:tcPr>
            <w:tcW w:w="553" w:type="pct"/>
          </w:tcPr>
          <w:p w14:paraId="291790B0" w14:textId="77777777" w:rsidR="00967818" w:rsidRPr="002B0661" w:rsidRDefault="00967818" w:rsidP="000047B6">
            <w:pPr>
              <w:spacing w:after="0"/>
              <w:ind w:left="0"/>
              <w:jc w:val="center"/>
              <w:rPr>
                <w:rFonts w:ascii="Arial" w:hAnsi="Arial"/>
                <w:sz w:val="16"/>
                <w:szCs w:val="16"/>
                <w:lang w:eastAsia="x-none"/>
              </w:rPr>
            </w:pPr>
            <w:r w:rsidRPr="000961F5">
              <w:rPr>
                <w:lang w:eastAsia="x-none"/>
              </w:rPr>
              <w:sym w:font="Wingdings" w:char="F0FC"/>
            </w:r>
          </w:p>
        </w:tc>
        <w:tc>
          <w:tcPr>
            <w:tcW w:w="566" w:type="pct"/>
          </w:tcPr>
          <w:p w14:paraId="08167E04" w14:textId="77777777" w:rsidR="00967818" w:rsidRPr="002B0661" w:rsidRDefault="00967818" w:rsidP="000047B6">
            <w:pPr>
              <w:spacing w:after="0"/>
              <w:ind w:left="0"/>
              <w:jc w:val="center"/>
              <w:rPr>
                <w:rFonts w:ascii="Arial" w:hAnsi="Arial"/>
                <w:sz w:val="16"/>
                <w:szCs w:val="16"/>
                <w:lang w:eastAsia="x-none"/>
              </w:rPr>
            </w:pPr>
            <w:r w:rsidRPr="000961F5">
              <w:rPr>
                <w:lang w:eastAsia="x-none"/>
              </w:rPr>
              <w:sym w:font="Wingdings" w:char="F0FC"/>
            </w:r>
          </w:p>
        </w:tc>
      </w:tr>
    </w:tbl>
    <w:p w14:paraId="1FAD3821" w14:textId="77777777" w:rsidR="00967818" w:rsidRPr="000961F5" w:rsidRDefault="00967818" w:rsidP="002B0661">
      <w:pPr>
        <w:ind w:left="0"/>
      </w:pPr>
    </w:p>
    <w:p w14:paraId="0156FE9B" w14:textId="77777777" w:rsidR="00967818" w:rsidRPr="000961F5" w:rsidRDefault="00967818" w:rsidP="002B0661">
      <w:pPr>
        <w:ind w:left="0"/>
      </w:pPr>
    </w:p>
    <w:p w14:paraId="2D02C24C" w14:textId="77777777" w:rsidR="00967818" w:rsidRPr="000961F5" w:rsidRDefault="00967818" w:rsidP="002B0661">
      <w:pPr>
        <w:ind w:left="0"/>
      </w:pPr>
    </w:p>
    <w:p w14:paraId="4092531E" w14:textId="2A372060" w:rsidR="0074396F" w:rsidRPr="000961F5" w:rsidRDefault="00DE6293" w:rsidP="002B0661">
      <w:pPr>
        <w:pStyle w:val="Heading4"/>
      </w:pPr>
      <w:bookmarkStart w:id="575" w:name="_Toc62655860"/>
      <w:bookmarkStart w:id="576" w:name="_Toc62722945"/>
      <w:bookmarkStart w:id="577" w:name="_Toc62723372"/>
      <w:bookmarkStart w:id="578" w:name="_Toc63663802"/>
      <w:bookmarkStart w:id="579" w:name="_Toc63771050"/>
      <w:bookmarkStart w:id="580" w:name="_Toc64997774"/>
      <w:bookmarkStart w:id="581" w:name="_Toc65058086"/>
      <w:bookmarkStart w:id="582" w:name="_Toc65058947"/>
      <w:bookmarkStart w:id="583" w:name="_Toc65080421"/>
      <w:bookmarkStart w:id="584" w:name="_Toc65138888"/>
      <w:bookmarkStart w:id="585" w:name="_Toc65145868"/>
      <w:bookmarkStart w:id="586" w:name="_Toc62722946"/>
      <w:bookmarkStart w:id="587" w:name="_Toc65058087"/>
      <w:bookmarkStart w:id="588" w:name="_Toc65138889"/>
      <w:bookmarkStart w:id="589" w:name="_Toc65145869"/>
      <w:bookmarkEnd w:id="575"/>
      <w:bookmarkEnd w:id="576"/>
      <w:bookmarkEnd w:id="577"/>
      <w:bookmarkEnd w:id="578"/>
      <w:bookmarkEnd w:id="579"/>
      <w:bookmarkEnd w:id="580"/>
      <w:bookmarkEnd w:id="581"/>
      <w:bookmarkEnd w:id="582"/>
      <w:bookmarkEnd w:id="583"/>
      <w:bookmarkEnd w:id="584"/>
      <w:bookmarkEnd w:id="585"/>
      <w:r w:rsidRPr="000961F5">
        <w:t>Participants and Roles</w:t>
      </w:r>
      <w:bookmarkEnd w:id="586"/>
      <w:bookmarkEnd w:id="587"/>
      <w:bookmarkEnd w:id="588"/>
      <w:bookmarkEnd w:id="589"/>
    </w:p>
    <w:p w14:paraId="71B4E0BA" w14:textId="096AF58B" w:rsidR="006637E8" w:rsidRPr="000961F5" w:rsidRDefault="006637E8" w:rsidP="0074396F">
      <w:pPr>
        <w:ind w:left="0"/>
      </w:pPr>
    </w:p>
    <w:tbl>
      <w:tblPr>
        <w:tblStyle w:val="TableGrid"/>
        <w:tblW w:w="7792" w:type="dxa"/>
        <w:tblLook w:val="04A0" w:firstRow="1" w:lastRow="0" w:firstColumn="1" w:lastColumn="0" w:noHBand="0" w:noVBand="1"/>
      </w:tblPr>
      <w:tblGrid>
        <w:gridCol w:w="1838"/>
        <w:gridCol w:w="5954"/>
      </w:tblGrid>
      <w:tr w:rsidR="0000106D" w:rsidRPr="000961F5" w14:paraId="67535196" w14:textId="77777777" w:rsidTr="002B0661">
        <w:tc>
          <w:tcPr>
            <w:tcW w:w="1838" w:type="dxa"/>
            <w:shd w:val="clear" w:color="auto" w:fill="13426B"/>
          </w:tcPr>
          <w:p w14:paraId="46CAF6A0" w14:textId="77777777" w:rsidR="0000106D" w:rsidRPr="000961F5" w:rsidRDefault="0000106D" w:rsidP="000047B6">
            <w:pPr>
              <w:ind w:left="0"/>
              <w:jc w:val="left"/>
              <w:rPr>
                <w:b/>
                <w:lang w:eastAsia="x-none"/>
              </w:rPr>
            </w:pPr>
            <w:r w:rsidRPr="000961F5">
              <w:rPr>
                <w:b/>
                <w:lang w:eastAsia="x-none"/>
              </w:rPr>
              <w:t>User</w:t>
            </w:r>
          </w:p>
        </w:tc>
        <w:tc>
          <w:tcPr>
            <w:tcW w:w="5954" w:type="dxa"/>
            <w:shd w:val="clear" w:color="auto" w:fill="13426B"/>
          </w:tcPr>
          <w:p w14:paraId="73643BB4" w14:textId="77777777" w:rsidR="0000106D" w:rsidRPr="000961F5" w:rsidRDefault="0000106D" w:rsidP="000047B6">
            <w:pPr>
              <w:ind w:left="0"/>
              <w:jc w:val="left"/>
              <w:rPr>
                <w:b/>
                <w:lang w:eastAsia="x-none"/>
              </w:rPr>
            </w:pPr>
            <w:r w:rsidRPr="000961F5">
              <w:rPr>
                <w:b/>
                <w:lang w:eastAsia="x-none"/>
              </w:rPr>
              <w:t>Sponsor’s Confirmation Form</w:t>
            </w:r>
          </w:p>
        </w:tc>
      </w:tr>
      <w:tr w:rsidR="0000106D" w:rsidRPr="000961F5" w14:paraId="369FAB84" w14:textId="77777777" w:rsidTr="002B0661">
        <w:tc>
          <w:tcPr>
            <w:tcW w:w="1838" w:type="dxa"/>
          </w:tcPr>
          <w:p w14:paraId="026DE899" w14:textId="77777777" w:rsidR="0000106D" w:rsidRPr="000961F5" w:rsidRDefault="0000106D" w:rsidP="000047B6">
            <w:pPr>
              <w:ind w:left="0"/>
              <w:jc w:val="left"/>
              <w:rPr>
                <w:b/>
                <w:lang w:eastAsia="x-none"/>
              </w:rPr>
            </w:pPr>
            <w:r w:rsidRPr="000961F5">
              <w:rPr>
                <w:b/>
                <w:lang w:eastAsia="x-none"/>
              </w:rPr>
              <w:t>Principal Sponsor</w:t>
            </w:r>
          </w:p>
        </w:tc>
        <w:tc>
          <w:tcPr>
            <w:tcW w:w="5954" w:type="dxa"/>
          </w:tcPr>
          <w:p w14:paraId="4D80E7C9" w14:textId="77777777" w:rsidR="0000106D" w:rsidRPr="000961F5" w:rsidRDefault="0000106D" w:rsidP="000047B6">
            <w:pPr>
              <w:pStyle w:val="ListParagraph"/>
              <w:numPr>
                <w:ilvl w:val="0"/>
                <w:numId w:val="31"/>
              </w:numPr>
              <w:ind w:leftChars="0" w:left="227" w:hanging="227"/>
              <w:jc w:val="left"/>
              <w:rPr>
                <w:lang w:eastAsia="x-none"/>
              </w:rPr>
            </w:pPr>
            <w:r w:rsidRPr="000961F5">
              <w:rPr>
                <w:lang w:eastAsia="x-none"/>
              </w:rPr>
              <w:t>Input, submit and amend the Sponsor Confirmation e-form</w:t>
            </w:r>
          </w:p>
          <w:p w14:paraId="6548D852" w14:textId="77777777" w:rsidR="0000106D" w:rsidRPr="000961F5" w:rsidRDefault="0000106D" w:rsidP="000047B6">
            <w:pPr>
              <w:pStyle w:val="ListParagraph"/>
              <w:numPr>
                <w:ilvl w:val="0"/>
                <w:numId w:val="31"/>
              </w:numPr>
              <w:ind w:leftChars="0" w:left="227" w:hanging="227"/>
              <w:jc w:val="left"/>
              <w:rPr>
                <w:lang w:eastAsia="x-none"/>
              </w:rPr>
            </w:pPr>
            <w:r w:rsidRPr="000961F5">
              <w:rPr>
                <w:lang w:eastAsia="x-none"/>
              </w:rPr>
              <w:t>Enquire submitted Sponsor Confirmation e-form</w:t>
            </w:r>
          </w:p>
        </w:tc>
      </w:tr>
      <w:tr w:rsidR="0000106D" w:rsidRPr="000961F5" w14:paraId="4A127E5E" w14:textId="77777777" w:rsidTr="002B0661">
        <w:tc>
          <w:tcPr>
            <w:tcW w:w="1838" w:type="dxa"/>
          </w:tcPr>
          <w:p w14:paraId="2683A5BF" w14:textId="77777777" w:rsidR="0000106D" w:rsidRPr="000961F5" w:rsidRDefault="0000106D" w:rsidP="000047B6">
            <w:pPr>
              <w:ind w:left="0"/>
              <w:jc w:val="left"/>
              <w:rPr>
                <w:b/>
                <w:lang w:eastAsia="x-none"/>
              </w:rPr>
            </w:pPr>
            <w:r w:rsidRPr="000961F5">
              <w:rPr>
                <w:b/>
                <w:lang w:eastAsia="x-none"/>
              </w:rPr>
              <w:t>Other Sponsor(s)</w:t>
            </w:r>
          </w:p>
          <w:p w14:paraId="237A4C1B" w14:textId="77777777" w:rsidR="0000106D" w:rsidRPr="000961F5" w:rsidRDefault="0000106D" w:rsidP="000047B6">
            <w:pPr>
              <w:ind w:left="0"/>
              <w:jc w:val="left"/>
              <w:rPr>
                <w:b/>
                <w:lang w:eastAsia="x-none"/>
              </w:rPr>
            </w:pPr>
          </w:p>
        </w:tc>
        <w:tc>
          <w:tcPr>
            <w:tcW w:w="5954" w:type="dxa"/>
          </w:tcPr>
          <w:p w14:paraId="25C678BC" w14:textId="77777777" w:rsidR="0000106D" w:rsidRPr="000961F5" w:rsidRDefault="0000106D" w:rsidP="000047B6">
            <w:pPr>
              <w:pStyle w:val="ListParagraph"/>
              <w:numPr>
                <w:ilvl w:val="0"/>
                <w:numId w:val="31"/>
              </w:numPr>
              <w:ind w:leftChars="0" w:left="227" w:hanging="227"/>
              <w:jc w:val="left"/>
              <w:rPr>
                <w:lang w:eastAsia="x-none"/>
              </w:rPr>
            </w:pPr>
            <w:r w:rsidRPr="000961F5">
              <w:rPr>
                <w:lang w:eastAsia="x-none"/>
              </w:rPr>
              <w:t>Enquire submitted Sponsor Confirmation e-form</w:t>
            </w:r>
          </w:p>
        </w:tc>
      </w:tr>
      <w:tr w:rsidR="0000106D" w:rsidRPr="000961F5" w14:paraId="3AA2C9D2" w14:textId="77777777" w:rsidTr="002B0661">
        <w:tc>
          <w:tcPr>
            <w:tcW w:w="1838" w:type="dxa"/>
          </w:tcPr>
          <w:p w14:paraId="4286AD39" w14:textId="77777777" w:rsidR="0000106D" w:rsidRPr="000961F5" w:rsidRDefault="0000106D" w:rsidP="000047B6">
            <w:pPr>
              <w:ind w:left="0"/>
              <w:jc w:val="left"/>
              <w:rPr>
                <w:b/>
                <w:lang w:eastAsia="x-none"/>
              </w:rPr>
            </w:pPr>
            <w:r w:rsidRPr="000961F5">
              <w:rPr>
                <w:b/>
                <w:lang w:eastAsia="x-none"/>
              </w:rPr>
              <w:t>Sponsor Counsel</w:t>
            </w:r>
          </w:p>
        </w:tc>
        <w:tc>
          <w:tcPr>
            <w:tcW w:w="5954" w:type="dxa"/>
          </w:tcPr>
          <w:p w14:paraId="43B02BB7" w14:textId="77777777" w:rsidR="0000106D" w:rsidRPr="000961F5" w:rsidRDefault="0000106D" w:rsidP="000047B6">
            <w:pPr>
              <w:pStyle w:val="ListParagraph"/>
              <w:numPr>
                <w:ilvl w:val="0"/>
                <w:numId w:val="31"/>
              </w:numPr>
              <w:ind w:leftChars="0" w:left="227" w:hanging="227"/>
              <w:jc w:val="left"/>
              <w:rPr>
                <w:lang w:eastAsia="x-none"/>
              </w:rPr>
            </w:pPr>
            <w:r w:rsidRPr="000961F5">
              <w:rPr>
                <w:lang w:eastAsia="x-none"/>
              </w:rPr>
              <w:t>Input, submit and amend the Sponsor Confirmation e-form</w:t>
            </w:r>
          </w:p>
          <w:p w14:paraId="5889D44F" w14:textId="77777777" w:rsidR="0000106D" w:rsidRPr="000961F5" w:rsidRDefault="0000106D" w:rsidP="000047B6">
            <w:pPr>
              <w:pStyle w:val="ListParagraph"/>
              <w:numPr>
                <w:ilvl w:val="0"/>
                <w:numId w:val="31"/>
              </w:numPr>
              <w:ind w:leftChars="0" w:left="227" w:hanging="227"/>
              <w:jc w:val="left"/>
              <w:rPr>
                <w:lang w:eastAsia="x-none"/>
              </w:rPr>
            </w:pPr>
            <w:r w:rsidRPr="000961F5">
              <w:rPr>
                <w:lang w:eastAsia="x-none"/>
              </w:rPr>
              <w:t>Enquire submitted Sponsor Confirmation e-form</w:t>
            </w:r>
          </w:p>
        </w:tc>
      </w:tr>
      <w:tr w:rsidR="0000106D" w:rsidRPr="000961F5" w14:paraId="167C2629" w14:textId="77777777" w:rsidTr="002B0661">
        <w:tc>
          <w:tcPr>
            <w:tcW w:w="1838" w:type="dxa"/>
          </w:tcPr>
          <w:p w14:paraId="12253F14" w14:textId="77777777" w:rsidR="0000106D" w:rsidRPr="000961F5" w:rsidRDefault="0000106D" w:rsidP="000047B6">
            <w:pPr>
              <w:ind w:left="0"/>
              <w:jc w:val="left"/>
              <w:rPr>
                <w:b/>
                <w:lang w:eastAsia="x-none"/>
              </w:rPr>
            </w:pPr>
            <w:r w:rsidRPr="000961F5">
              <w:rPr>
                <w:b/>
                <w:lang w:eastAsia="x-none"/>
              </w:rPr>
              <w:t>Regulator (HKEX)</w:t>
            </w:r>
          </w:p>
          <w:p w14:paraId="39F1A82D" w14:textId="77777777" w:rsidR="0000106D" w:rsidRPr="000961F5" w:rsidRDefault="0000106D" w:rsidP="000047B6">
            <w:pPr>
              <w:ind w:left="0"/>
              <w:jc w:val="left"/>
              <w:rPr>
                <w:b/>
                <w:lang w:eastAsia="x-none"/>
              </w:rPr>
            </w:pPr>
            <w:r w:rsidRPr="000961F5">
              <w:rPr>
                <w:b/>
                <w:lang w:eastAsia="x-none"/>
              </w:rPr>
              <w:t>[Assigned team]</w:t>
            </w:r>
          </w:p>
        </w:tc>
        <w:tc>
          <w:tcPr>
            <w:tcW w:w="5954" w:type="dxa"/>
          </w:tcPr>
          <w:p w14:paraId="06CD8BE3" w14:textId="77777777" w:rsidR="0000106D" w:rsidRPr="000961F5" w:rsidRDefault="0000106D" w:rsidP="000047B6">
            <w:pPr>
              <w:pStyle w:val="ListParagraph"/>
              <w:numPr>
                <w:ilvl w:val="0"/>
                <w:numId w:val="31"/>
              </w:numPr>
              <w:ind w:leftChars="0" w:left="227" w:hanging="227"/>
              <w:jc w:val="left"/>
              <w:rPr>
                <w:lang w:eastAsia="x-none"/>
              </w:rPr>
            </w:pPr>
            <w:r w:rsidRPr="000961F5">
              <w:rPr>
                <w:lang w:eastAsia="x-none"/>
              </w:rPr>
              <w:t>Enquire submitted Sponsor Confirmation e-form</w:t>
            </w:r>
          </w:p>
        </w:tc>
      </w:tr>
      <w:tr w:rsidR="0000106D" w:rsidRPr="000961F5" w14:paraId="17BBADCD" w14:textId="77777777" w:rsidTr="002B0661">
        <w:tc>
          <w:tcPr>
            <w:tcW w:w="1838" w:type="dxa"/>
          </w:tcPr>
          <w:p w14:paraId="33D0AA31" w14:textId="77777777" w:rsidR="0000106D" w:rsidRPr="000961F5" w:rsidRDefault="0000106D" w:rsidP="000047B6">
            <w:pPr>
              <w:ind w:left="0"/>
              <w:jc w:val="left"/>
              <w:rPr>
                <w:b/>
                <w:lang w:eastAsia="x-none"/>
              </w:rPr>
            </w:pPr>
            <w:r w:rsidRPr="000961F5">
              <w:rPr>
                <w:b/>
                <w:lang w:eastAsia="x-none"/>
              </w:rPr>
              <w:t>Regulator (HKEX)</w:t>
            </w:r>
          </w:p>
          <w:p w14:paraId="671DF596" w14:textId="77777777" w:rsidR="0000106D" w:rsidRPr="000961F5" w:rsidRDefault="0000106D" w:rsidP="000047B6">
            <w:pPr>
              <w:ind w:left="0"/>
              <w:jc w:val="left"/>
              <w:rPr>
                <w:b/>
                <w:lang w:eastAsia="x-none"/>
              </w:rPr>
            </w:pPr>
            <w:r w:rsidRPr="000961F5">
              <w:rPr>
                <w:b/>
                <w:lang w:eastAsia="x-none"/>
              </w:rPr>
              <w:t>[Unassigned]</w:t>
            </w:r>
          </w:p>
        </w:tc>
        <w:tc>
          <w:tcPr>
            <w:tcW w:w="5954" w:type="dxa"/>
          </w:tcPr>
          <w:p w14:paraId="036368E4" w14:textId="77777777" w:rsidR="0000106D" w:rsidRPr="000961F5" w:rsidRDefault="0000106D" w:rsidP="000047B6">
            <w:pPr>
              <w:pStyle w:val="ListParagraph"/>
              <w:numPr>
                <w:ilvl w:val="0"/>
                <w:numId w:val="31"/>
              </w:numPr>
              <w:ind w:leftChars="0" w:left="227" w:hanging="227"/>
              <w:jc w:val="left"/>
              <w:rPr>
                <w:lang w:eastAsia="x-none"/>
              </w:rPr>
            </w:pPr>
            <w:r w:rsidRPr="000961F5">
              <w:rPr>
                <w:lang w:eastAsia="x-none"/>
              </w:rPr>
              <w:t>Enquire submitted Sponsor Confirmation e-form</w:t>
            </w:r>
          </w:p>
        </w:tc>
      </w:tr>
      <w:tr w:rsidR="0000106D" w:rsidRPr="000961F5" w14:paraId="58049747" w14:textId="77777777" w:rsidTr="002B0661">
        <w:tc>
          <w:tcPr>
            <w:tcW w:w="1838" w:type="dxa"/>
          </w:tcPr>
          <w:p w14:paraId="16074314" w14:textId="77777777" w:rsidR="0000106D" w:rsidRPr="000961F5" w:rsidRDefault="0000106D" w:rsidP="000047B6">
            <w:pPr>
              <w:ind w:left="0"/>
              <w:jc w:val="left"/>
              <w:rPr>
                <w:b/>
                <w:lang w:eastAsia="x-none"/>
              </w:rPr>
            </w:pPr>
            <w:r w:rsidRPr="000961F5">
              <w:rPr>
                <w:b/>
                <w:lang w:eastAsia="x-none"/>
              </w:rPr>
              <w:t>Regulator (SFC)</w:t>
            </w:r>
          </w:p>
          <w:p w14:paraId="2FA5132F" w14:textId="77777777" w:rsidR="0000106D" w:rsidRPr="000961F5" w:rsidRDefault="0000106D" w:rsidP="000047B6">
            <w:pPr>
              <w:ind w:left="0"/>
              <w:jc w:val="left"/>
              <w:rPr>
                <w:b/>
                <w:lang w:eastAsia="x-none"/>
              </w:rPr>
            </w:pPr>
            <w:r w:rsidRPr="000961F5">
              <w:rPr>
                <w:b/>
                <w:lang w:eastAsia="x-none"/>
              </w:rPr>
              <w:t>[Assigned team]</w:t>
            </w:r>
          </w:p>
        </w:tc>
        <w:tc>
          <w:tcPr>
            <w:tcW w:w="5954" w:type="dxa"/>
          </w:tcPr>
          <w:p w14:paraId="6ADDBF66" w14:textId="77777777" w:rsidR="0000106D" w:rsidRPr="000961F5" w:rsidRDefault="0000106D" w:rsidP="000047B6">
            <w:pPr>
              <w:pStyle w:val="ListParagraph"/>
              <w:numPr>
                <w:ilvl w:val="0"/>
                <w:numId w:val="31"/>
              </w:numPr>
              <w:ind w:leftChars="0" w:left="227" w:hanging="227"/>
              <w:jc w:val="left"/>
              <w:rPr>
                <w:lang w:eastAsia="x-none"/>
              </w:rPr>
            </w:pPr>
            <w:r w:rsidRPr="000961F5">
              <w:rPr>
                <w:lang w:eastAsia="x-none"/>
              </w:rPr>
              <w:t>Enquire submitted Sponsor Confirmation e-form</w:t>
            </w:r>
          </w:p>
        </w:tc>
      </w:tr>
      <w:tr w:rsidR="0000106D" w:rsidRPr="000961F5" w14:paraId="7A143F76" w14:textId="77777777" w:rsidTr="002B0661">
        <w:tc>
          <w:tcPr>
            <w:tcW w:w="1838" w:type="dxa"/>
          </w:tcPr>
          <w:p w14:paraId="432C55EF" w14:textId="77777777" w:rsidR="0000106D" w:rsidRPr="000961F5" w:rsidRDefault="0000106D" w:rsidP="000047B6">
            <w:pPr>
              <w:ind w:left="0"/>
              <w:jc w:val="left"/>
              <w:rPr>
                <w:b/>
                <w:lang w:eastAsia="x-none"/>
              </w:rPr>
            </w:pPr>
            <w:r w:rsidRPr="000961F5">
              <w:rPr>
                <w:b/>
                <w:lang w:eastAsia="x-none"/>
              </w:rPr>
              <w:t>Regulator (SFC)</w:t>
            </w:r>
          </w:p>
          <w:p w14:paraId="16E9952F" w14:textId="77777777" w:rsidR="0000106D" w:rsidRPr="000961F5" w:rsidRDefault="0000106D" w:rsidP="000047B6">
            <w:pPr>
              <w:ind w:left="0"/>
              <w:jc w:val="left"/>
              <w:rPr>
                <w:b/>
                <w:lang w:eastAsia="x-none"/>
              </w:rPr>
            </w:pPr>
            <w:r w:rsidRPr="000961F5">
              <w:rPr>
                <w:b/>
                <w:lang w:eastAsia="x-none"/>
              </w:rPr>
              <w:t>[Unassigned]</w:t>
            </w:r>
          </w:p>
        </w:tc>
        <w:tc>
          <w:tcPr>
            <w:tcW w:w="5954" w:type="dxa"/>
          </w:tcPr>
          <w:p w14:paraId="1A0CDA02" w14:textId="77777777" w:rsidR="0000106D" w:rsidRPr="000961F5" w:rsidRDefault="0000106D" w:rsidP="000047B6">
            <w:pPr>
              <w:pStyle w:val="ListParagraph"/>
              <w:numPr>
                <w:ilvl w:val="0"/>
                <w:numId w:val="31"/>
              </w:numPr>
              <w:ind w:leftChars="0" w:left="227" w:hanging="227"/>
              <w:jc w:val="left"/>
              <w:rPr>
                <w:lang w:eastAsia="x-none"/>
              </w:rPr>
            </w:pPr>
            <w:r w:rsidRPr="000961F5">
              <w:rPr>
                <w:lang w:eastAsia="x-none"/>
              </w:rPr>
              <w:t>Enquire submitted Sponsor Confirmation e-form</w:t>
            </w:r>
          </w:p>
        </w:tc>
      </w:tr>
    </w:tbl>
    <w:p w14:paraId="675A7F27" w14:textId="77777777" w:rsidR="0000106D" w:rsidRPr="000961F5" w:rsidRDefault="0000106D" w:rsidP="0074396F">
      <w:pPr>
        <w:ind w:left="0"/>
      </w:pPr>
    </w:p>
    <w:p w14:paraId="476C4C3E" w14:textId="7FBA9243" w:rsidR="006E10A1" w:rsidRPr="000961F5" w:rsidRDefault="006E10A1" w:rsidP="0074396F">
      <w:pPr>
        <w:ind w:left="0"/>
      </w:pPr>
    </w:p>
    <w:p w14:paraId="6D320128" w14:textId="74513508" w:rsidR="0074396F" w:rsidRPr="000961F5" w:rsidRDefault="0074396F" w:rsidP="0074396F">
      <w:pPr>
        <w:ind w:left="0"/>
      </w:pPr>
    </w:p>
    <w:p w14:paraId="20698ABA" w14:textId="7F4FE127" w:rsidR="007C680B" w:rsidRPr="000961F5" w:rsidRDefault="007C680B" w:rsidP="00CC077D">
      <w:pPr>
        <w:pStyle w:val="Heading5"/>
      </w:pPr>
      <w:bookmarkStart w:id="590" w:name="_Toc58602071"/>
      <w:bookmarkStart w:id="591" w:name="_Ref58825275"/>
      <w:r w:rsidRPr="000961F5">
        <w:lastRenderedPageBreak/>
        <w:t xml:space="preserve">Workflow Statuses and Permissions – </w:t>
      </w:r>
      <w:commentRangeStart w:id="592"/>
      <w:r w:rsidRPr="000961F5">
        <w:t>Sponsor Confirmation Form</w:t>
      </w:r>
      <w:commentRangeEnd w:id="592"/>
      <w:r w:rsidR="004334B8" w:rsidRPr="000961F5">
        <w:rPr>
          <w:rStyle w:val="CommentReference"/>
          <w:b w:val="0"/>
          <w:color w:val="auto"/>
          <w:lang w:eastAsia="en-GB"/>
        </w:rPr>
        <w:commentReference w:id="592"/>
      </w:r>
    </w:p>
    <w:p w14:paraId="6E7E6B69" w14:textId="76B24AD3" w:rsidR="007C680B" w:rsidRPr="000961F5" w:rsidRDefault="004973D8" w:rsidP="007C680B">
      <w:pPr>
        <w:ind w:left="0"/>
        <w:rPr>
          <w:lang w:eastAsia="x-none"/>
        </w:rPr>
      </w:pPr>
      <w:r w:rsidRPr="000961F5">
        <w:rPr>
          <w:lang w:eastAsia="x-none"/>
        </w:rPr>
        <w:br w:type="textWrapping" w:clear="all"/>
      </w:r>
    </w:p>
    <w:p w14:paraId="6A6C73E2" w14:textId="2D6B962A" w:rsidR="0074396F" w:rsidRPr="000961F5" w:rsidRDefault="0029106D" w:rsidP="00CC077D">
      <w:pPr>
        <w:pStyle w:val="Heading5"/>
      </w:pPr>
      <w:r w:rsidRPr="000961F5">
        <w:t>Data Fields and Input Logic</w:t>
      </w:r>
      <w:bookmarkEnd w:id="590"/>
      <w:bookmarkEnd w:id="591"/>
    </w:p>
    <w:p w14:paraId="31AD7C13" w14:textId="1BC62F67" w:rsidR="006637E8" w:rsidRPr="000961F5" w:rsidRDefault="006637E8" w:rsidP="0074396F">
      <w:pPr>
        <w:ind w:left="0"/>
      </w:pPr>
    </w:p>
    <w:p w14:paraId="14C074E0" w14:textId="09750C9B" w:rsidR="00CC077D" w:rsidRPr="000961F5" w:rsidRDefault="004330AA" w:rsidP="0074396F">
      <w:pPr>
        <w:spacing w:after="0"/>
        <w:ind w:left="0"/>
        <w:jc w:val="left"/>
        <w:rPr>
          <w:b/>
          <w:color w:val="1F497D" w:themeColor="text2"/>
          <w:lang w:eastAsia="x-none"/>
        </w:rPr>
      </w:pPr>
      <w:r w:rsidRPr="00381BCA">
        <w:rPr>
          <w:b/>
          <w:noProof/>
          <w:color w:val="1F497D" w:themeColor="text2"/>
          <w:lang w:eastAsia="zh-CN"/>
        </w:rPr>
        <w:drawing>
          <wp:inline distT="0" distB="0" distL="0" distR="0" wp14:anchorId="3A7365CD" wp14:editId="4708C6EF">
            <wp:extent cx="3028781" cy="3556623"/>
            <wp:effectExtent l="0" t="0" r="63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FF v1.0.1.png"/>
                    <pic:cNvPicPr/>
                  </pic:nvPicPr>
                  <pic:blipFill rotWithShape="1">
                    <a:blip r:embed="rId61">
                      <a:extLst>
                        <a:ext uri="{28A0092B-C50C-407E-A947-70E740481C1C}">
                          <a14:useLocalDpi xmlns:a14="http://schemas.microsoft.com/office/drawing/2010/main" val="0"/>
                        </a:ext>
                      </a:extLst>
                    </a:blip>
                    <a:srcRect b="9086"/>
                    <a:stretch/>
                  </pic:blipFill>
                  <pic:spPr bwMode="auto">
                    <a:xfrm>
                      <a:off x="0" y="0"/>
                      <a:ext cx="3039295" cy="3568969"/>
                    </a:xfrm>
                    <a:prstGeom prst="rect">
                      <a:avLst/>
                    </a:prstGeom>
                    <a:ln>
                      <a:noFill/>
                    </a:ln>
                    <a:extLst>
                      <a:ext uri="{53640926-AAD7-44D8-BBD7-CCE9431645EC}">
                        <a14:shadowObscured xmlns:a14="http://schemas.microsoft.com/office/drawing/2010/main"/>
                      </a:ext>
                    </a:extLst>
                  </pic:spPr>
                </pic:pic>
              </a:graphicData>
            </a:graphic>
          </wp:inline>
        </w:drawing>
      </w:r>
    </w:p>
    <w:p w14:paraId="000715F1" w14:textId="77777777" w:rsidR="00CC077D" w:rsidRPr="000961F5" w:rsidRDefault="00CC077D" w:rsidP="0074396F">
      <w:pPr>
        <w:spacing w:after="0"/>
        <w:ind w:left="0"/>
        <w:jc w:val="left"/>
        <w:rPr>
          <w:b/>
          <w:color w:val="1F497D" w:themeColor="text2"/>
          <w:lang w:eastAsia="x-none"/>
        </w:rPr>
      </w:pPr>
    </w:p>
    <w:p w14:paraId="5BE4D0D3" w14:textId="1A9C0958" w:rsidR="00CC077D" w:rsidRPr="000961F5" w:rsidRDefault="00CC077D" w:rsidP="00CC077D">
      <w:pPr>
        <w:pStyle w:val="Heading4"/>
      </w:pPr>
      <w:bookmarkStart w:id="593" w:name="_Toc62722947"/>
      <w:bookmarkStart w:id="594" w:name="_Toc65058088"/>
      <w:bookmarkStart w:id="595" w:name="_Toc65138890"/>
      <w:bookmarkStart w:id="596" w:name="_Toc65145870"/>
      <w:r w:rsidRPr="000961F5">
        <w:t xml:space="preserve">Documents to be Submitted </w:t>
      </w:r>
      <w:r w:rsidR="00626006" w:rsidRPr="000961F5">
        <w:t>Before</w:t>
      </w:r>
      <w:r w:rsidRPr="000961F5">
        <w:t xml:space="preserve"> Commencement of Trading</w:t>
      </w:r>
      <w:bookmarkEnd w:id="593"/>
      <w:bookmarkEnd w:id="594"/>
      <w:bookmarkEnd w:id="595"/>
      <w:bookmarkEnd w:id="596"/>
    </w:p>
    <w:p w14:paraId="21118B17" w14:textId="238741BE" w:rsidR="00CC077D" w:rsidRPr="000961F5" w:rsidRDefault="00CC077D" w:rsidP="0074396F">
      <w:pPr>
        <w:spacing w:after="0"/>
        <w:ind w:left="0"/>
        <w:jc w:val="left"/>
        <w:rPr>
          <w:b/>
          <w:color w:val="1F497D" w:themeColor="text2"/>
          <w:lang w:eastAsia="x-none"/>
        </w:rPr>
      </w:pPr>
    </w:p>
    <w:p w14:paraId="3F2BDE71" w14:textId="7ABC20C0" w:rsidR="00626006" w:rsidRPr="000961F5" w:rsidRDefault="00626006" w:rsidP="00626006">
      <w:pPr>
        <w:pStyle w:val="Heading5"/>
        <w:rPr>
          <w:lang w:val="en-US"/>
        </w:rPr>
      </w:pPr>
      <w:r w:rsidRPr="000961F5">
        <w:rPr>
          <w:lang w:val="en-US"/>
        </w:rPr>
        <w:lastRenderedPageBreak/>
        <w:t>Summary Table – Workflow Diagrams, Participants and Submission Formats</w:t>
      </w:r>
    </w:p>
    <w:p w14:paraId="7E57C4BA" w14:textId="77777777" w:rsidR="00626006" w:rsidRPr="000961F5" w:rsidRDefault="00626006" w:rsidP="00CC077D">
      <w:pPr>
        <w:ind w:left="0"/>
        <w:rPr>
          <w:lang w:val="en-US" w:eastAsia="x-none"/>
        </w:rPr>
      </w:pPr>
    </w:p>
    <w:p w14:paraId="31824AAC" w14:textId="77777777" w:rsidR="00CC077D" w:rsidRPr="000961F5" w:rsidRDefault="00CC077D" w:rsidP="00CC077D">
      <w:pPr>
        <w:ind w:left="0"/>
        <w:rPr>
          <w:lang w:val="en-US"/>
        </w:rPr>
      </w:pPr>
    </w:p>
    <w:tbl>
      <w:tblPr>
        <w:tblStyle w:val="TableGrid4"/>
        <w:tblW w:w="5000" w:type="pct"/>
        <w:tblLayout w:type="fixed"/>
        <w:tblLook w:val="04A0" w:firstRow="1" w:lastRow="0" w:firstColumn="1" w:lastColumn="0" w:noHBand="0" w:noVBand="1"/>
      </w:tblPr>
      <w:tblGrid>
        <w:gridCol w:w="1651"/>
        <w:gridCol w:w="856"/>
        <w:gridCol w:w="1044"/>
        <w:gridCol w:w="2226"/>
        <w:gridCol w:w="625"/>
        <w:gridCol w:w="699"/>
        <w:gridCol w:w="609"/>
        <w:gridCol w:w="2041"/>
        <w:gridCol w:w="236"/>
        <w:gridCol w:w="236"/>
        <w:gridCol w:w="236"/>
      </w:tblGrid>
      <w:tr w:rsidR="00CC077D" w:rsidRPr="000961F5" w14:paraId="0C37B129" w14:textId="77777777" w:rsidTr="00C920B8">
        <w:trPr>
          <w:trHeight w:val="332"/>
        </w:trPr>
        <w:tc>
          <w:tcPr>
            <w:tcW w:w="832" w:type="pct"/>
            <w:shd w:val="clear" w:color="auto" w:fill="13426B"/>
          </w:tcPr>
          <w:p w14:paraId="6E777835" w14:textId="77777777" w:rsidR="00CC077D" w:rsidRPr="000961F5" w:rsidRDefault="00CC077D" w:rsidP="00EE24F6">
            <w:pPr>
              <w:spacing w:after="0"/>
              <w:ind w:left="0"/>
              <w:jc w:val="center"/>
              <w:rPr>
                <w:rFonts w:ascii="Arial" w:hAnsi="Arial"/>
                <w:b/>
                <w:sz w:val="16"/>
                <w:lang w:val="en-US"/>
              </w:rPr>
            </w:pPr>
          </w:p>
        </w:tc>
        <w:tc>
          <w:tcPr>
            <w:tcW w:w="452" w:type="pct"/>
            <w:shd w:val="clear" w:color="auto" w:fill="13426B"/>
          </w:tcPr>
          <w:p w14:paraId="784B6D48" w14:textId="77777777" w:rsidR="00CC077D" w:rsidRPr="000961F5" w:rsidRDefault="00CC077D" w:rsidP="00EE24F6">
            <w:pPr>
              <w:spacing w:after="0"/>
              <w:ind w:left="0"/>
              <w:jc w:val="center"/>
              <w:rPr>
                <w:rFonts w:ascii="Arial" w:hAnsi="Arial"/>
                <w:b/>
                <w:sz w:val="16"/>
                <w:lang w:val="en-US"/>
              </w:rPr>
            </w:pPr>
          </w:p>
        </w:tc>
        <w:tc>
          <w:tcPr>
            <w:tcW w:w="541" w:type="pct"/>
            <w:shd w:val="clear" w:color="auto" w:fill="13426B"/>
          </w:tcPr>
          <w:p w14:paraId="00AC4FE2" w14:textId="77777777" w:rsidR="00CC077D" w:rsidRPr="000961F5" w:rsidRDefault="00CC077D" w:rsidP="00EE24F6">
            <w:pPr>
              <w:spacing w:after="0"/>
              <w:ind w:left="0"/>
              <w:jc w:val="center"/>
              <w:rPr>
                <w:rFonts w:ascii="Arial" w:hAnsi="Arial"/>
                <w:b/>
                <w:sz w:val="16"/>
                <w:lang w:val="en-US"/>
              </w:rPr>
            </w:pPr>
          </w:p>
        </w:tc>
        <w:tc>
          <w:tcPr>
            <w:tcW w:w="1106" w:type="pct"/>
            <w:shd w:val="clear" w:color="auto" w:fill="13426B"/>
          </w:tcPr>
          <w:p w14:paraId="6D8133CA" w14:textId="77777777" w:rsidR="00CC077D" w:rsidRPr="000961F5" w:rsidRDefault="00CC077D" w:rsidP="00EE24F6">
            <w:pPr>
              <w:spacing w:after="0"/>
              <w:ind w:left="0"/>
              <w:jc w:val="center"/>
              <w:rPr>
                <w:rFonts w:ascii="Arial" w:hAnsi="Arial"/>
                <w:b/>
                <w:sz w:val="16"/>
                <w:lang w:val="en-US"/>
              </w:rPr>
            </w:pPr>
          </w:p>
        </w:tc>
        <w:tc>
          <w:tcPr>
            <w:tcW w:w="2068" w:type="pct"/>
            <w:gridSpan w:val="4"/>
            <w:shd w:val="clear" w:color="auto" w:fill="13426B"/>
          </w:tcPr>
          <w:p w14:paraId="65EFF3E5" w14:textId="16FC39BE" w:rsidR="00C920B8" w:rsidRPr="002B0661" w:rsidRDefault="00C920B8" w:rsidP="00EE24F6">
            <w:pPr>
              <w:spacing w:after="0"/>
              <w:ind w:left="0"/>
              <w:jc w:val="center"/>
              <w:rPr>
                <w:rFonts w:ascii="Arial" w:hAnsi="Arial"/>
                <w:b/>
                <w:sz w:val="16"/>
                <w:lang w:val="en-US"/>
              </w:rPr>
            </w:pPr>
            <w:r w:rsidRPr="000961F5">
              <w:rPr>
                <w:b/>
                <w:lang w:val="en-US"/>
              </w:rPr>
              <w:t xml:space="preserve">Applicable if [IPO Initiation Field #16] </w:t>
            </w:r>
          </w:p>
        </w:tc>
        <w:tc>
          <w:tcPr>
            <w:tcW w:w="2068" w:type="pct"/>
            <w:shd w:val="clear" w:color="auto" w:fill="13426B"/>
          </w:tcPr>
          <w:p w14:paraId="416C92C6" w14:textId="0FE35CBB" w:rsidR="00C920B8" w:rsidRPr="002B0661" w:rsidRDefault="00C920B8" w:rsidP="00EE24F6">
            <w:pPr>
              <w:spacing w:after="0"/>
              <w:ind w:left="0"/>
              <w:jc w:val="center"/>
              <w:rPr>
                <w:rFonts w:ascii="Arial" w:hAnsi="Arial"/>
                <w:b/>
                <w:sz w:val="16"/>
                <w:lang w:val="en-US"/>
              </w:rPr>
            </w:pPr>
            <w:r w:rsidRPr="000961F5">
              <w:rPr>
                <w:b/>
                <w:lang w:val="en-US"/>
              </w:rPr>
              <w:t xml:space="preserve">Applicable if [IPO Initiation Field #16] </w:t>
            </w:r>
          </w:p>
        </w:tc>
        <w:tc>
          <w:tcPr>
            <w:tcW w:w="2068" w:type="pct"/>
            <w:shd w:val="clear" w:color="auto" w:fill="13426B"/>
          </w:tcPr>
          <w:p w14:paraId="7F728B08" w14:textId="52F63013" w:rsidR="00C920B8" w:rsidRPr="002B0661" w:rsidRDefault="00C920B8" w:rsidP="00EE24F6">
            <w:pPr>
              <w:spacing w:after="0"/>
              <w:ind w:left="0"/>
              <w:jc w:val="center"/>
              <w:rPr>
                <w:rFonts w:ascii="Arial" w:hAnsi="Arial"/>
                <w:b/>
                <w:sz w:val="16"/>
                <w:lang w:val="en-US"/>
              </w:rPr>
            </w:pPr>
            <w:r w:rsidRPr="000961F5">
              <w:rPr>
                <w:b/>
                <w:lang w:val="en-US"/>
              </w:rPr>
              <w:t xml:space="preserve">Applicable if [IPO Initiation Field #16] </w:t>
            </w:r>
          </w:p>
        </w:tc>
        <w:tc>
          <w:tcPr>
            <w:tcW w:w="2068" w:type="pct"/>
            <w:shd w:val="clear" w:color="auto" w:fill="13426B"/>
          </w:tcPr>
          <w:p w14:paraId="553F274C" w14:textId="28220DF1" w:rsidR="00C920B8" w:rsidRPr="002B0661" w:rsidRDefault="00C920B8" w:rsidP="00EE24F6">
            <w:pPr>
              <w:spacing w:after="0"/>
              <w:ind w:left="0"/>
              <w:jc w:val="center"/>
              <w:rPr>
                <w:rFonts w:ascii="Arial" w:hAnsi="Arial"/>
                <w:b/>
                <w:sz w:val="16"/>
                <w:lang w:val="en-US"/>
              </w:rPr>
            </w:pPr>
            <w:r w:rsidRPr="000961F5">
              <w:rPr>
                <w:b/>
                <w:lang w:val="en-US"/>
              </w:rPr>
              <w:t xml:space="preserve">Applicable if [IPO Initiation Field #16] </w:t>
            </w:r>
          </w:p>
        </w:tc>
      </w:tr>
      <w:tr w:rsidR="00CC077D" w:rsidRPr="000961F5" w14:paraId="5093E810" w14:textId="0EE93285" w:rsidTr="002B0661">
        <w:trPr>
          <w:gridAfter w:val="2"/>
          <w:wAfter w:w="4091" w:type="dxa"/>
        </w:trPr>
        <w:tc>
          <w:tcPr>
            <w:tcW w:w="832" w:type="pct"/>
            <w:shd w:val="clear" w:color="auto" w:fill="13426B"/>
          </w:tcPr>
          <w:p w14:paraId="4F941808" w14:textId="77777777" w:rsidR="00CC077D" w:rsidRPr="000961F5" w:rsidRDefault="00CC077D" w:rsidP="00EE24F6">
            <w:pPr>
              <w:spacing w:after="0"/>
              <w:ind w:left="0"/>
              <w:jc w:val="center"/>
              <w:rPr>
                <w:rFonts w:ascii="Arial" w:hAnsi="Arial"/>
                <w:b/>
                <w:sz w:val="16"/>
                <w:szCs w:val="20"/>
                <w:lang w:val="en-US"/>
              </w:rPr>
            </w:pPr>
            <w:r w:rsidRPr="000961F5">
              <w:rPr>
                <w:b/>
                <w:lang w:val="en-US"/>
              </w:rPr>
              <w:t>Item #</w:t>
            </w:r>
          </w:p>
        </w:tc>
        <w:tc>
          <w:tcPr>
            <w:tcW w:w="452" w:type="pct"/>
            <w:shd w:val="clear" w:color="auto" w:fill="13426B"/>
          </w:tcPr>
          <w:p w14:paraId="7F6AD633" w14:textId="77777777" w:rsidR="00CC077D" w:rsidRPr="000961F5" w:rsidRDefault="00CC077D" w:rsidP="00EE24F6">
            <w:pPr>
              <w:spacing w:after="0"/>
              <w:ind w:left="0"/>
              <w:jc w:val="center"/>
              <w:rPr>
                <w:rFonts w:ascii="Arial" w:hAnsi="Arial"/>
                <w:b/>
                <w:sz w:val="16"/>
                <w:szCs w:val="20"/>
                <w:lang w:val="en-US"/>
              </w:rPr>
            </w:pPr>
            <w:r w:rsidRPr="000961F5">
              <w:rPr>
                <w:b/>
                <w:lang w:val="en-US"/>
              </w:rPr>
              <w:t>Workflow Diagrams</w:t>
            </w:r>
          </w:p>
        </w:tc>
        <w:tc>
          <w:tcPr>
            <w:tcW w:w="541" w:type="pct"/>
            <w:shd w:val="clear" w:color="auto" w:fill="13426B"/>
          </w:tcPr>
          <w:p w14:paraId="40A866ED" w14:textId="77777777" w:rsidR="00CC077D" w:rsidRPr="000961F5" w:rsidRDefault="00CC077D" w:rsidP="00EE24F6">
            <w:pPr>
              <w:spacing w:after="0"/>
              <w:ind w:left="0"/>
              <w:jc w:val="center"/>
              <w:rPr>
                <w:rFonts w:ascii="Arial" w:hAnsi="Arial"/>
                <w:b/>
                <w:sz w:val="16"/>
                <w:szCs w:val="20"/>
                <w:lang w:val="en-US"/>
              </w:rPr>
            </w:pPr>
            <w:r w:rsidRPr="000961F5">
              <w:rPr>
                <w:b/>
                <w:lang w:val="en-US"/>
              </w:rPr>
              <w:t>Human Participants</w:t>
            </w:r>
          </w:p>
        </w:tc>
        <w:tc>
          <w:tcPr>
            <w:tcW w:w="1106" w:type="pct"/>
            <w:shd w:val="clear" w:color="auto" w:fill="13426B"/>
          </w:tcPr>
          <w:p w14:paraId="17816A71" w14:textId="77777777" w:rsidR="00CC077D" w:rsidRPr="000961F5" w:rsidRDefault="00CC077D" w:rsidP="00EE24F6">
            <w:pPr>
              <w:spacing w:after="0"/>
              <w:ind w:left="0"/>
              <w:jc w:val="center"/>
              <w:rPr>
                <w:rFonts w:ascii="Arial" w:hAnsi="Arial"/>
                <w:b/>
                <w:sz w:val="16"/>
                <w:lang w:val="en-US"/>
              </w:rPr>
            </w:pPr>
            <w:r w:rsidRPr="000961F5">
              <w:rPr>
                <w:b/>
                <w:lang w:val="en-US"/>
              </w:rPr>
              <w:t>Form Template</w:t>
            </w:r>
          </w:p>
        </w:tc>
        <w:tc>
          <w:tcPr>
            <w:tcW w:w="341" w:type="pct"/>
            <w:shd w:val="clear" w:color="auto" w:fill="13426B"/>
          </w:tcPr>
          <w:p w14:paraId="71B2367F" w14:textId="77777777" w:rsidR="00CC077D" w:rsidRPr="000961F5" w:rsidRDefault="00CC077D" w:rsidP="00EE24F6">
            <w:pPr>
              <w:spacing w:after="0"/>
              <w:ind w:left="0"/>
              <w:jc w:val="center"/>
              <w:rPr>
                <w:rFonts w:ascii="Arial" w:hAnsi="Arial"/>
                <w:b/>
                <w:sz w:val="16"/>
                <w:lang w:val="en-US"/>
              </w:rPr>
            </w:pPr>
            <w:r w:rsidRPr="000961F5">
              <w:rPr>
                <w:b/>
                <w:lang w:val="en-US"/>
              </w:rPr>
              <w:t>Global Offer</w:t>
            </w:r>
          </w:p>
        </w:tc>
        <w:tc>
          <w:tcPr>
            <w:tcW w:w="376" w:type="pct"/>
            <w:shd w:val="clear" w:color="auto" w:fill="13426B"/>
          </w:tcPr>
          <w:p w14:paraId="5CE1933B" w14:textId="77777777" w:rsidR="00CC077D" w:rsidRPr="000961F5" w:rsidRDefault="00CC077D" w:rsidP="00EE24F6">
            <w:pPr>
              <w:spacing w:after="0"/>
              <w:ind w:left="0"/>
              <w:jc w:val="center"/>
              <w:rPr>
                <w:rFonts w:ascii="Arial" w:hAnsi="Arial"/>
                <w:b/>
                <w:sz w:val="16"/>
                <w:lang w:val="en-US"/>
              </w:rPr>
            </w:pPr>
            <w:r w:rsidRPr="000961F5">
              <w:rPr>
                <w:b/>
                <w:lang w:val="en-US"/>
              </w:rPr>
              <w:t>Placing</w:t>
            </w:r>
          </w:p>
        </w:tc>
        <w:tc>
          <w:tcPr>
            <w:tcW w:w="333" w:type="pct"/>
            <w:shd w:val="clear" w:color="auto" w:fill="13426B"/>
          </w:tcPr>
          <w:p w14:paraId="54DA2A41" w14:textId="77777777" w:rsidR="00CC077D" w:rsidRPr="000961F5" w:rsidRDefault="00CC077D" w:rsidP="00EE24F6">
            <w:pPr>
              <w:spacing w:after="0"/>
              <w:ind w:left="0"/>
              <w:jc w:val="center"/>
              <w:rPr>
                <w:rFonts w:ascii="Arial" w:hAnsi="Arial"/>
                <w:b/>
                <w:sz w:val="16"/>
                <w:lang w:val="en-US"/>
              </w:rPr>
            </w:pPr>
            <w:r w:rsidRPr="000961F5">
              <w:rPr>
                <w:b/>
                <w:lang w:val="en-US"/>
              </w:rPr>
              <w:t>Public Offer</w:t>
            </w:r>
          </w:p>
        </w:tc>
        <w:tc>
          <w:tcPr>
            <w:tcW w:w="503" w:type="pct"/>
            <w:shd w:val="clear" w:color="auto" w:fill="13426B"/>
          </w:tcPr>
          <w:p w14:paraId="2D71C834" w14:textId="712D9560" w:rsidR="00C920B8" w:rsidRPr="002B0661" w:rsidRDefault="00C920B8" w:rsidP="00C920B8">
            <w:pPr>
              <w:spacing w:after="0"/>
              <w:ind w:left="0"/>
              <w:jc w:val="center"/>
              <w:rPr>
                <w:rFonts w:ascii="Arial" w:hAnsi="Arial"/>
                <w:sz w:val="16"/>
                <w:szCs w:val="16"/>
                <w:lang w:eastAsia="x-none"/>
              </w:rPr>
            </w:pPr>
            <w:r w:rsidRPr="000961F5">
              <w:rPr>
                <w:lang w:eastAsia="x-none"/>
              </w:rPr>
              <w:t>By Introduction</w:t>
            </w:r>
          </w:p>
        </w:tc>
        <w:tc>
          <w:tcPr>
            <w:tcW w:w="514" w:type="pct"/>
            <w:shd w:val="clear" w:color="auto" w:fill="13426B"/>
          </w:tcPr>
          <w:p w14:paraId="7C18CA1E" w14:textId="3544A863" w:rsidR="00C920B8" w:rsidRPr="002B0661" w:rsidRDefault="00C920B8" w:rsidP="00EE24F6">
            <w:pPr>
              <w:spacing w:after="0"/>
              <w:ind w:left="0"/>
              <w:jc w:val="center"/>
              <w:rPr>
                <w:rFonts w:ascii="Arial" w:hAnsi="Arial"/>
                <w:sz w:val="16"/>
                <w:szCs w:val="16"/>
                <w:lang w:eastAsia="x-none"/>
              </w:rPr>
            </w:pPr>
            <w:r w:rsidRPr="000961F5">
              <w:rPr>
                <w:lang w:eastAsia="x-none"/>
              </w:rPr>
              <w:t>Transfer from GEM</w:t>
            </w:r>
          </w:p>
        </w:tc>
      </w:tr>
      <w:tr w:rsidR="00CC077D" w:rsidRPr="000961F5" w14:paraId="543B9836" w14:textId="482A8B47" w:rsidTr="002B0661">
        <w:trPr>
          <w:gridAfter w:val="2"/>
          <w:wAfter w:w="4091" w:type="dxa"/>
          <w:trHeight w:val="944"/>
        </w:trPr>
        <w:tc>
          <w:tcPr>
            <w:tcW w:w="832" w:type="pct"/>
          </w:tcPr>
          <w:p w14:paraId="553A8F98" w14:textId="77777777" w:rsidR="00CC077D" w:rsidRPr="002B0661" w:rsidRDefault="00CC077D" w:rsidP="00CC077D">
            <w:pPr>
              <w:pStyle w:val="ListParagraph"/>
              <w:numPr>
                <w:ilvl w:val="0"/>
                <w:numId w:val="43"/>
              </w:numPr>
              <w:spacing w:after="0"/>
              <w:ind w:leftChars="0"/>
              <w:jc w:val="left"/>
              <w:rPr>
                <w:rFonts w:ascii="Arial" w:hAnsi="Arial"/>
                <w:lang w:val="en-US"/>
              </w:rPr>
            </w:pPr>
            <w:r w:rsidRPr="000961F5">
              <w:rPr>
                <w:rFonts w:eastAsia="DengXian"/>
                <w:b/>
                <w:lang w:val="en-US"/>
              </w:rPr>
              <w:t>Allotment Results Announcement</w:t>
            </w:r>
          </w:p>
        </w:tc>
        <w:tc>
          <w:tcPr>
            <w:tcW w:w="452" w:type="pct"/>
          </w:tcPr>
          <w:p w14:paraId="42A395A2" w14:textId="77777777" w:rsidR="00CC077D" w:rsidRPr="000961F5" w:rsidRDefault="00CC077D" w:rsidP="00EE24F6">
            <w:pPr>
              <w:spacing w:after="0"/>
              <w:ind w:left="0"/>
              <w:jc w:val="center"/>
              <w:rPr>
                <w:rFonts w:ascii="Arial" w:hAnsi="Arial"/>
                <w:i/>
                <w:sz w:val="16"/>
                <w:szCs w:val="20"/>
                <w:lang w:val="en-US"/>
              </w:rPr>
            </w:pPr>
          </w:p>
          <w:p w14:paraId="18B03268" w14:textId="70091A7A" w:rsidR="00CC077D" w:rsidRPr="000961F5" w:rsidRDefault="003A05D3" w:rsidP="004D03BF">
            <w:pPr>
              <w:spacing w:after="0"/>
              <w:ind w:left="0"/>
              <w:jc w:val="center"/>
              <w:rPr>
                <w:rFonts w:ascii="Arial" w:hAnsi="Arial"/>
                <w:b/>
                <w:i/>
                <w:sz w:val="16"/>
                <w:szCs w:val="20"/>
                <w:lang w:val="en-US"/>
              </w:rPr>
            </w:pPr>
            <w:r w:rsidRPr="000961F5">
              <w:rPr>
                <w:i/>
                <w:lang w:val="en-US"/>
              </w:rPr>
              <w:t>Refer to Section</w:t>
            </w:r>
            <w:r w:rsidRPr="000961F5">
              <w:rPr>
                <w:b/>
                <w:i/>
                <w:lang w:val="en-US"/>
              </w:rPr>
              <w:t xml:space="preserve"> </w:t>
            </w:r>
            <w:r w:rsidRPr="002B0661">
              <w:rPr>
                <w:b/>
                <w:i/>
                <w:szCs w:val="20"/>
                <w:lang w:val="en-US"/>
              </w:rPr>
              <w:fldChar w:fldCharType="begin"/>
            </w:r>
            <w:r w:rsidRPr="000961F5">
              <w:rPr>
                <w:b/>
                <w:i/>
                <w:lang w:val="en-US"/>
              </w:rPr>
              <w:instrText xml:space="preserve"> REF _Ref55499778 \r \h </w:instrText>
            </w:r>
            <w:r w:rsidR="003C0CB4" w:rsidRPr="000961F5">
              <w:rPr>
                <w:b/>
                <w:i/>
                <w:lang w:val="en-US"/>
              </w:rPr>
              <w:instrText xml:space="preserve"> \* MERGEFORMAT </w:instrText>
            </w:r>
            <w:r w:rsidRPr="002B0661">
              <w:rPr>
                <w:b/>
                <w:i/>
                <w:szCs w:val="20"/>
                <w:lang w:val="en-US"/>
              </w:rPr>
            </w:r>
            <w:r w:rsidRPr="002B0661">
              <w:rPr>
                <w:b/>
                <w:i/>
                <w:szCs w:val="20"/>
                <w:lang w:val="en-US"/>
              </w:rPr>
              <w:fldChar w:fldCharType="separate"/>
            </w:r>
            <w:r w:rsidR="00A57E12">
              <w:rPr>
                <w:b/>
                <w:i/>
                <w:lang w:val="en-US"/>
              </w:rPr>
              <w:t>2.3.7.3.4</w:t>
            </w:r>
            <w:r w:rsidRPr="002B0661">
              <w:rPr>
                <w:b/>
                <w:i/>
                <w:szCs w:val="20"/>
                <w:lang w:val="en-US"/>
              </w:rPr>
              <w:fldChar w:fldCharType="end"/>
            </w:r>
            <w:r w:rsidRPr="000961F5">
              <w:rPr>
                <w:b/>
                <w:i/>
                <w:lang w:val="en-US"/>
              </w:rPr>
              <w:t>, RSF1</w:t>
            </w:r>
          </w:p>
        </w:tc>
        <w:tc>
          <w:tcPr>
            <w:tcW w:w="541" w:type="pct"/>
          </w:tcPr>
          <w:p w14:paraId="3A8A8F5B" w14:textId="77777777" w:rsidR="00CC077D" w:rsidRPr="000961F5" w:rsidRDefault="00CC077D" w:rsidP="00EE24F6">
            <w:pPr>
              <w:pStyle w:val="ListParagraph"/>
              <w:spacing w:after="0"/>
              <w:ind w:leftChars="0" w:left="0"/>
              <w:jc w:val="left"/>
              <w:rPr>
                <w:rFonts w:ascii="Arial" w:eastAsia="DengXian" w:hAnsi="Arial"/>
                <w:sz w:val="16"/>
                <w:lang w:val="en-US"/>
              </w:rPr>
            </w:pPr>
          </w:p>
          <w:p w14:paraId="70AA6C26" w14:textId="08243FF1" w:rsidR="00CC077D" w:rsidRPr="000961F5" w:rsidRDefault="00CC077D" w:rsidP="00EE24F6">
            <w:pPr>
              <w:pStyle w:val="ListParagraph"/>
              <w:spacing w:after="0"/>
              <w:ind w:leftChars="0" w:left="0"/>
              <w:jc w:val="left"/>
              <w:rPr>
                <w:rFonts w:ascii="Arial" w:eastAsia="DengXian" w:hAnsi="Arial"/>
                <w:sz w:val="16"/>
                <w:lang w:val="en-US"/>
              </w:rPr>
            </w:pPr>
            <w:r w:rsidRPr="000961F5">
              <w:rPr>
                <w:rFonts w:eastAsia="DengXian"/>
                <w:lang w:val="en-US"/>
              </w:rPr>
              <w:t xml:space="preserve">Regulator (HKEX), </w:t>
            </w:r>
            <w:r w:rsidR="00A670C8" w:rsidRPr="000961F5">
              <w:rPr>
                <w:rFonts w:eastAsia="DengXian"/>
                <w:lang w:val="en-US"/>
              </w:rPr>
              <w:t>Principal Sponsor OR Sponsor Counsel</w:t>
            </w:r>
          </w:p>
        </w:tc>
        <w:bookmarkStart w:id="597" w:name="_1666096486"/>
        <w:bookmarkStart w:id="598" w:name="_1673275128"/>
        <w:bookmarkEnd w:id="597"/>
        <w:bookmarkEnd w:id="598"/>
        <w:tc>
          <w:tcPr>
            <w:tcW w:w="1106" w:type="pct"/>
          </w:tcPr>
          <w:p w14:paraId="5503E2B1" w14:textId="6F45A7A6" w:rsidR="00CC077D" w:rsidRPr="000961F5" w:rsidRDefault="00237E72" w:rsidP="00EE24F6">
            <w:pPr>
              <w:spacing w:after="0"/>
              <w:ind w:left="0"/>
              <w:jc w:val="center"/>
              <w:rPr>
                <w:rFonts w:ascii="Arial" w:hAnsi="Arial"/>
                <w:b/>
                <w:lang w:eastAsia="x-none"/>
              </w:rPr>
            </w:pPr>
            <w:r w:rsidRPr="00381BCA">
              <w:rPr>
                <w:rFonts w:ascii="Arial" w:eastAsia="PMingLiU" w:hAnsi="Arial"/>
                <w:b/>
                <w:sz w:val="20"/>
                <w:szCs w:val="20"/>
                <w:lang w:eastAsia="x-none"/>
              </w:rPr>
              <w:object w:dxaOrig="1540" w:dyaOrig="1058" w14:anchorId="032308CD">
                <v:shape id="_x0000_i1050" type="#_x0000_t75" style="width:77pt;height:52.9pt" o:ole="">
                  <v:imagedata r:id="rId62" o:title=""/>
                </v:shape>
                <o:OLEObject Type="Embed" ProgID="Word.Document.12" ShapeID="_x0000_i1050" DrawAspect="Icon" ObjectID="_1676184158" r:id="rId63">
                  <o:FieldCodes>\s</o:FieldCodes>
                </o:OLEObject>
              </w:object>
            </w:r>
          </w:p>
        </w:tc>
        <w:tc>
          <w:tcPr>
            <w:tcW w:w="341" w:type="pct"/>
          </w:tcPr>
          <w:p w14:paraId="07D34DFD" w14:textId="77777777" w:rsidR="00CC077D" w:rsidRPr="000961F5" w:rsidRDefault="00CC077D" w:rsidP="00EE24F6">
            <w:pPr>
              <w:spacing w:after="0"/>
              <w:ind w:left="0"/>
              <w:jc w:val="center"/>
              <w:rPr>
                <w:rFonts w:ascii="Arial" w:hAnsi="Arial"/>
                <w:sz w:val="16"/>
                <w:szCs w:val="16"/>
                <w:lang w:eastAsia="x-none"/>
              </w:rPr>
            </w:pPr>
            <w:r w:rsidRPr="000961F5">
              <w:rPr>
                <w:lang w:eastAsia="x-none"/>
              </w:rPr>
              <w:sym w:font="Wingdings" w:char="F0FC"/>
            </w:r>
          </w:p>
        </w:tc>
        <w:tc>
          <w:tcPr>
            <w:tcW w:w="376" w:type="pct"/>
          </w:tcPr>
          <w:p w14:paraId="50638F1E" w14:textId="77777777" w:rsidR="00CC077D" w:rsidRPr="000961F5" w:rsidRDefault="00CC077D" w:rsidP="00EE24F6">
            <w:pPr>
              <w:spacing w:after="0"/>
              <w:ind w:left="0"/>
              <w:jc w:val="center"/>
              <w:rPr>
                <w:rFonts w:ascii="Arial" w:hAnsi="Arial"/>
                <w:sz w:val="16"/>
                <w:szCs w:val="16"/>
                <w:lang w:eastAsia="x-none"/>
              </w:rPr>
            </w:pPr>
            <w:r w:rsidRPr="000961F5">
              <w:rPr>
                <w:lang w:eastAsia="x-none"/>
              </w:rPr>
              <w:sym w:font="Wingdings" w:char="F0FC"/>
            </w:r>
          </w:p>
        </w:tc>
        <w:tc>
          <w:tcPr>
            <w:tcW w:w="333" w:type="pct"/>
          </w:tcPr>
          <w:p w14:paraId="1676522F" w14:textId="77777777" w:rsidR="00CC077D" w:rsidRPr="000961F5" w:rsidRDefault="00CC077D" w:rsidP="00EE24F6">
            <w:pPr>
              <w:spacing w:after="0"/>
              <w:ind w:left="0"/>
              <w:jc w:val="center"/>
              <w:rPr>
                <w:rFonts w:ascii="Arial" w:hAnsi="Arial"/>
                <w:sz w:val="16"/>
                <w:szCs w:val="16"/>
                <w:lang w:eastAsia="x-none"/>
              </w:rPr>
            </w:pPr>
            <w:r w:rsidRPr="000961F5">
              <w:rPr>
                <w:lang w:eastAsia="x-none"/>
              </w:rPr>
              <w:sym w:font="Wingdings" w:char="F0FC"/>
            </w:r>
          </w:p>
        </w:tc>
        <w:tc>
          <w:tcPr>
            <w:tcW w:w="503" w:type="pct"/>
          </w:tcPr>
          <w:p w14:paraId="17F0418F" w14:textId="77777777" w:rsidR="00C920B8" w:rsidRPr="002B0661" w:rsidRDefault="00C920B8" w:rsidP="00EE24F6">
            <w:pPr>
              <w:spacing w:after="0"/>
              <w:ind w:left="0"/>
              <w:jc w:val="center"/>
              <w:rPr>
                <w:rFonts w:ascii="Arial" w:hAnsi="Arial"/>
                <w:sz w:val="16"/>
                <w:szCs w:val="16"/>
                <w:lang w:eastAsia="x-none"/>
              </w:rPr>
            </w:pPr>
          </w:p>
        </w:tc>
        <w:tc>
          <w:tcPr>
            <w:tcW w:w="514" w:type="pct"/>
          </w:tcPr>
          <w:p w14:paraId="003552EE" w14:textId="77777777" w:rsidR="00C920B8" w:rsidRPr="002B0661" w:rsidRDefault="00C920B8" w:rsidP="00EE24F6">
            <w:pPr>
              <w:spacing w:after="0"/>
              <w:ind w:left="0"/>
              <w:jc w:val="center"/>
              <w:rPr>
                <w:rFonts w:ascii="Arial" w:hAnsi="Arial"/>
                <w:sz w:val="16"/>
                <w:szCs w:val="16"/>
                <w:lang w:eastAsia="x-none"/>
              </w:rPr>
            </w:pPr>
          </w:p>
        </w:tc>
      </w:tr>
      <w:tr w:rsidR="00CC077D" w:rsidRPr="000961F5" w14:paraId="4ACAAF42" w14:textId="6B5E61BF" w:rsidTr="002B0661">
        <w:trPr>
          <w:gridAfter w:val="2"/>
          <w:wAfter w:w="4091" w:type="dxa"/>
        </w:trPr>
        <w:tc>
          <w:tcPr>
            <w:tcW w:w="832" w:type="pct"/>
          </w:tcPr>
          <w:p w14:paraId="0D4B1FDE" w14:textId="77777777" w:rsidR="00CC077D" w:rsidRPr="000961F5" w:rsidRDefault="00CC077D" w:rsidP="00CC077D">
            <w:pPr>
              <w:pStyle w:val="ListParagraph"/>
              <w:numPr>
                <w:ilvl w:val="0"/>
                <w:numId w:val="43"/>
              </w:numPr>
              <w:spacing w:after="0"/>
              <w:ind w:leftChars="0"/>
              <w:jc w:val="left"/>
              <w:rPr>
                <w:rFonts w:ascii="Arial" w:eastAsia="DengXian" w:hAnsi="Arial"/>
                <w:b/>
                <w:sz w:val="16"/>
                <w:lang w:val="en-US"/>
              </w:rPr>
            </w:pPr>
            <w:r w:rsidRPr="000961F5">
              <w:rPr>
                <w:rFonts w:eastAsia="DengXian"/>
                <w:b/>
                <w:lang w:val="en-US"/>
              </w:rPr>
              <w:t>Letter of Independence</w:t>
            </w:r>
          </w:p>
        </w:tc>
        <w:tc>
          <w:tcPr>
            <w:tcW w:w="452" w:type="pct"/>
            <w:vMerge w:val="restart"/>
          </w:tcPr>
          <w:p w14:paraId="16124FBB" w14:textId="77777777" w:rsidR="00CC077D" w:rsidRPr="000961F5" w:rsidRDefault="00CC077D" w:rsidP="00EE24F6">
            <w:pPr>
              <w:spacing w:after="0"/>
              <w:ind w:left="0"/>
              <w:jc w:val="center"/>
              <w:rPr>
                <w:rFonts w:ascii="Arial" w:hAnsi="Arial"/>
                <w:b/>
                <w:i/>
                <w:sz w:val="16"/>
                <w:szCs w:val="20"/>
                <w:lang w:val="en-US"/>
              </w:rPr>
            </w:pPr>
          </w:p>
          <w:p w14:paraId="578988BB" w14:textId="77777777" w:rsidR="00CC077D" w:rsidRPr="000961F5" w:rsidRDefault="00CC077D" w:rsidP="00EE24F6">
            <w:pPr>
              <w:spacing w:after="0"/>
              <w:ind w:left="0"/>
              <w:jc w:val="center"/>
              <w:rPr>
                <w:rFonts w:ascii="Arial" w:hAnsi="Arial"/>
                <w:b/>
                <w:i/>
                <w:sz w:val="16"/>
                <w:szCs w:val="20"/>
                <w:lang w:val="en-US"/>
              </w:rPr>
            </w:pPr>
          </w:p>
          <w:p w14:paraId="524F58EE" w14:textId="77777777" w:rsidR="00CC077D" w:rsidRPr="000961F5" w:rsidRDefault="00CC077D" w:rsidP="00EE24F6">
            <w:pPr>
              <w:spacing w:after="0"/>
              <w:ind w:left="0"/>
              <w:jc w:val="center"/>
              <w:rPr>
                <w:rFonts w:ascii="Arial" w:hAnsi="Arial"/>
                <w:b/>
                <w:i/>
                <w:sz w:val="16"/>
                <w:szCs w:val="20"/>
                <w:lang w:val="en-US"/>
              </w:rPr>
            </w:pPr>
          </w:p>
          <w:p w14:paraId="49138AFC" w14:textId="77777777" w:rsidR="00CC077D" w:rsidRPr="000961F5" w:rsidRDefault="00CC077D" w:rsidP="00EE24F6">
            <w:pPr>
              <w:spacing w:after="0"/>
              <w:ind w:left="0"/>
              <w:jc w:val="center"/>
              <w:rPr>
                <w:rFonts w:ascii="Arial" w:hAnsi="Arial"/>
                <w:b/>
                <w:i/>
                <w:sz w:val="16"/>
                <w:szCs w:val="20"/>
                <w:lang w:val="en-US"/>
              </w:rPr>
            </w:pPr>
          </w:p>
          <w:p w14:paraId="0DC7CE4D" w14:textId="77777777" w:rsidR="00CC077D" w:rsidRPr="000961F5" w:rsidRDefault="00CC077D" w:rsidP="00EE24F6">
            <w:pPr>
              <w:spacing w:after="0"/>
              <w:ind w:left="0"/>
              <w:jc w:val="center"/>
              <w:rPr>
                <w:rFonts w:ascii="Arial" w:hAnsi="Arial"/>
                <w:b/>
                <w:i/>
                <w:sz w:val="16"/>
                <w:szCs w:val="20"/>
                <w:lang w:val="en-US"/>
              </w:rPr>
            </w:pPr>
          </w:p>
          <w:p w14:paraId="454210E7" w14:textId="77777777" w:rsidR="00CC077D" w:rsidRPr="000961F5" w:rsidRDefault="00CC077D" w:rsidP="00EE24F6">
            <w:pPr>
              <w:spacing w:after="0"/>
              <w:ind w:left="0"/>
              <w:jc w:val="center"/>
              <w:rPr>
                <w:rFonts w:ascii="Arial" w:hAnsi="Arial"/>
                <w:i/>
                <w:sz w:val="16"/>
                <w:szCs w:val="20"/>
                <w:lang w:val="en-US"/>
              </w:rPr>
            </w:pPr>
          </w:p>
          <w:p w14:paraId="1B84A8E3" w14:textId="2DF30A89" w:rsidR="00CC077D" w:rsidRPr="000961F5" w:rsidRDefault="003A05D3" w:rsidP="00EE24F6">
            <w:pPr>
              <w:spacing w:after="0"/>
              <w:ind w:left="0"/>
              <w:jc w:val="center"/>
              <w:rPr>
                <w:rFonts w:ascii="Arial" w:hAnsi="Arial"/>
                <w:b/>
                <w:i/>
                <w:sz w:val="16"/>
                <w:szCs w:val="20"/>
                <w:lang w:val="en-US"/>
              </w:rPr>
            </w:pPr>
            <w:r w:rsidRPr="000961F5">
              <w:rPr>
                <w:i/>
                <w:lang w:val="en-US"/>
              </w:rPr>
              <w:t>Refer to Section</w:t>
            </w:r>
            <w:r w:rsidRPr="000961F5">
              <w:rPr>
                <w:b/>
                <w:i/>
                <w:lang w:val="en-US"/>
              </w:rPr>
              <w:t xml:space="preserve"> </w:t>
            </w:r>
            <w:r w:rsidRPr="002B0661">
              <w:rPr>
                <w:b/>
                <w:i/>
                <w:szCs w:val="20"/>
                <w:lang w:val="en-US"/>
              </w:rPr>
              <w:fldChar w:fldCharType="begin"/>
            </w:r>
            <w:r w:rsidRPr="000961F5">
              <w:rPr>
                <w:b/>
                <w:i/>
                <w:lang w:val="en-US"/>
              </w:rPr>
              <w:instrText xml:space="preserve"> REF _Ref55499778 \r \h </w:instrText>
            </w:r>
            <w:r w:rsidR="003C0CB4" w:rsidRPr="000961F5">
              <w:rPr>
                <w:b/>
                <w:i/>
                <w:lang w:val="en-US"/>
              </w:rPr>
              <w:instrText xml:space="preserve"> \* MERGEFORMAT </w:instrText>
            </w:r>
            <w:r w:rsidRPr="002B0661">
              <w:rPr>
                <w:b/>
                <w:i/>
                <w:szCs w:val="20"/>
                <w:lang w:val="en-US"/>
              </w:rPr>
            </w:r>
            <w:r w:rsidRPr="002B0661">
              <w:rPr>
                <w:b/>
                <w:i/>
                <w:szCs w:val="20"/>
                <w:lang w:val="en-US"/>
              </w:rPr>
              <w:fldChar w:fldCharType="separate"/>
            </w:r>
            <w:r w:rsidR="00A57E12">
              <w:rPr>
                <w:b/>
                <w:i/>
                <w:lang w:val="en-US"/>
              </w:rPr>
              <w:t>2.3.7.3.4</w:t>
            </w:r>
            <w:r w:rsidRPr="002B0661">
              <w:rPr>
                <w:b/>
                <w:i/>
                <w:szCs w:val="20"/>
                <w:lang w:val="en-US"/>
              </w:rPr>
              <w:fldChar w:fldCharType="end"/>
            </w:r>
            <w:r w:rsidRPr="000961F5">
              <w:rPr>
                <w:b/>
                <w:i/>
                <w:lang w:val="en-US"/>
              </w:rPr>
              <w:t xml:space="preserve">, </w:t>
            </w:r>
            <w:r w:rsidRPr="000961F5">
              <w:rPr>
                <w:b/>
                <w:i/>
                <w:lang w:val="en-US"/>
              </w:rPr>
              <w:br/>
              <w:t>RSF3-1</w:t>
            </w:r>
            <w:r w:rsidRPr="000961F5">
              <w:rPr>
                <w:b/>
                <w:i/>
                <w:lang w:val="en-US"/>
              </w:rPr>
              <w:br/>
            </w:r>
          </w:p>
          <w:p w14:paraId="4B4FCDF4" w14:textId="77777777" w:rsidR="00CC077D" w:rsidRPr="000961F5" w:rsidRDefault="00CC077D" w:rsidP="00EE24F6">
            <w:pPr>
              <w:spacing w:after="0"/>
              <w:ind w:left="0"/>
              <w:rPr>
                <w:rFonts w:ascii="Arial" w:hAnsi="Arial"/>
                <w:b/>
                <w:i/>
                <w:sz w:val="16"/>
                <w:szCs w:val="20"/>
                <w:lang w:val="en-US"/>
              </w:rPr>
            </w:pPr>
          </w:p>
        </w:tc>
        <w:tc>
          <w:tcPr>
            <w:tcW w:w="541" w:type="pct"/>
            <w:vMerge w:val="restart"/>
          </w:tcPr>
          <w:p w14:paraId="4F9CDA0A" w14:textId="71B5AA22" w:rsidR="00CC077D" w:rsidRPr="000961F5" w:rsidRDefault="00CC077D" w:rsidP="00EE24F6">
            <w:pPr>
              <w:pStyle w:val="ListParagraph"/>
              <w:spacing w:after="0"/>
              <w:ind w:leftChars="0" w:left="0"/>
              <w:jc w:val="left"/>
              <w:rPr>
                <w:rFonts w:ascii="Arial" w:eastAsia="DengXian" w:hAnsi="Arial"/>
                <w:sz w:val="16"/>
                <w:lang w:val="en-US"/>
              </w:rPr>
            </w:pPr>
            <w:r w:rsidRPr="000961F5">
              <w:rPr>
                <w:rFonts w:eastAsia="DengXian"/>
                <w:lang w:val="en-US"/>
              </w:rPr>
              <w:lastRenderedPageBreak/>
              <w:t>Regulator (HKEX), Principal Lead Broker, Distributor(s)</w:t>
            </w:r>
            <w:r w:rsidR="00596B49" w:rsidRPr="000961F5">
              <w:rPr>
                <w:rFonts w:eastAsia="DengXian"/>
                <w:lang w:val="en-US"/>
              </w:rPr>
              <w:t xml:space="preserve"> </w:t>
            </w:r>
            <w:r w:rsidR="00596B49" w:rsidRPr="000961F5">
              <w:rPr>
                <w:rFonts w:eastAsia="DengXian"/>
                <w:i/>
                <w:lang w:val="en-US"/>
              </w:rPr>
              <w:t xml:space="preserve">[including the Principal </w:t>
            </w:r>
            <w:r w:rsidR="00596B49" w:rsidRPr="000961F5">
              <w:rPr>
                <w:rFonts w:eastAsia="DengXian"/>
                <w:i/>
                <w:lang w:val="en-US"/>
              </w:rPr>
              <w:lastRenderedPageBreak/>
              <w:t>Lead Broker]</w:t>
            </w:r>
          </w:p>
        </w:tc>
        <w:bookmarkStart w:id="599" w:name="_MON_1664723117"/>
        <w:bookmarkEnd w:id="599"/>
        <w:tc>
          <w:tcPr>
            <w:tcW w:w="1106" w:type="pct"/>
          </w:tcPr>
          <w:p w14:paraId="4F6587A6" w14:textId="77777777" w:rsidR="00CC077D" w:rsidRPr="000961F5" w:rsidRDefault="00C920B8" w:rsidP="00EE24F6">
            <w:pPr>
              <w:spacing w:after="0"/>
              <w:ind w:left="0"/>
              <w:jc w:val="center"/>
              <w:rPr>
                <w:rFonts w:ascii="Arial" w:hAnsi="Arial"/>
                <w:b/>
                <w:lang w:eastAsia="x-none"/>
              </w:rPr>
            </w:pPr>
            <w:r w:rsidRPr="00381BCA">
              <w:rPr>
                <w:rFonts w:ascii="Arial" w:eastAsia="PMingLiU" w:hAnsi="Arial"/>
                <w:b/>
                <w:sz w:val="14"/>
                <w:szCs w:val="20"/>
                <w:lang w:eastAsia="x-none"/>
              </w:rPr>
              <w:object w:dxaOrig="2098" w:dyaOrig="1440" w14:anchorId="2FCC17DB">
                <v:shape id="_x0000_i1051" type="#_x0000_t75" style="width:104.9pt;height:1in" o:ole="">
                  <v:imagedata r:id="rId51" o:title=""/>
                </v:shape>
                <o:OLEObject Type="Embed" ProgID="Word.Document.12" ShapeID="_x0000_i1051" DrawAspect="Icon" ObjectID="_1676184159" r:id="rId64">
                  <o:FieldCodes>\s</o:FieldCodes>
                </o:OLEObject>
              </w:object>
            </w:r>
          </w:p>
        </w:tc>
        <w:tc>
          <w:tcPr>
            <w:tcW w:w="341" w:type="pct"/>
          </w:tcPr>
          <w:p w14:paraId="30A682A0" w14:textId="77777777" w:rsidR="00CC077D" w:rsidRPr="000961F5" w:rsidRDefault="00CC077D" w:rsidP="00EE24F6">
            <w:pPr>
              <w:spacing w:after="0"/>
              <w:ind w:left="0"/>
              <w:jc w:val="center"/>
              <w:rPr>
                <w:rFonts w:ascii="Arial" w:hAnsi="Arial"/>
                <w:sz w:val="16"/>
                <w:szCs w:val="16"/>
                <w:lang w:eastAsia="x-none"/>
              </w:rPr>
            </w:pPr>
            <w:r w:rsidRPr="000961F5">
              <w:rPr>
                <w:lang w:eastAsia="x-none"/>
              </w:rPr>
              <w:sym w:font="Wingdings" w:char="F0FC"/>
            </w:r>
          </w:p>
        </w:tc>
        <w:tc>
          <w:tcPr>
            <w:tcW w:w="376" w:type="pct"/>
          </w:tcPr>
          <w:p w14:paraId="7EEDF3A9" w14:textId="77777777" w:rsidR="00CC077D" w:rsidRPr="000961F5" w:rsidRDefault="00CC077D" w:rsidP="00EE24F6">
            <w:pPr>
              <w:spacing w:after="0"/>
              <w:ind w:left="0"/>
              <w:jc w:val="center"/>
              <w:rPr>
                <w:rFonts w:ascii="Arial" w:hAnsi="Arial"/>
                <w:sz w:val="16"/>
                <w:szCs w:val="16"/>
                <w:lang w:eastAsia="x-none"/>
              </w:rPr>
            </w:pPr>
            <w:r w:rsidRPr="000961F5">
              <w:rPr>
                <w:lang w:eastAsia="x-none"/>
              </w:rPr>
              <w:sym w:font="Wingdings" w:char="F0FC"/>
            </w:r>
          </w:p>
        </w:tc>
        <w:tc>
          <w:tcPr>
            <w:tcW w:w="333" w:type="pct"/>
          </w:tcPr>
          <w:p w14:paraId="09A99BCD" w14:textId="77777777" w:rsidR="00CC077D" w:rsidRPr="000961F5" w:rsidRDefault="00CC077D" w:rsidP="00EE24F6">
            <w:pPr>
              <w:spacing w:after="0"/>
              <w:ind w:left="0"/>
              <w:jc w:val="center"/>
              <w:rPr>
                <w:rFonts w:ascii="Arial" w:hAnsi="Arial"/>
                <w:sz w:val="14"/>
                <w:szCs w:val="14"/>
                <w:lang w:eastAsia="x-none"/>
              </w:rPr>
            </w:pPr>
          </w:p>
        </w:tc>
        <w:tc>
          <w:tcPr>
            <w:tcW w:w="503" w:type="pct"/>
          </w:tcPr>
          <w:p w14:paraId="704539FE" w14:textId="77777777" w:rsidR="00C920B8" w:rsidRPr="002B0661" w:rsidRDefault="00C920B8" w:rsidP="00EE24F6">
            <w:pPr>
              <w:spacing w:after="0"/>
              <w:ind w:left="0"/>
              <w:jc w:val="center"/>
              <w:rPr>
                <w:rFonts w:ascii="Arial" w:hAnsi="Arial"/>
                <w:sz w:val="14"/>
                <w:szCs w:val="14"/>
                <w:lang w:eastAsia="x-none"/>
              </w:rPr>
            </w:pPr>
          </w:p>
        </w:tc>
        <w:tc>
          <w:tcPr>
            <w:tcW w:w="514" w:type="pct"/>
          </w:tcPr>
          <w:p w14:paraId="79619F0A" w14:textId="77777777" w:rsidR="00C920B8" w:rsidRPr="002B0661" w:rsidRDefault="00C920B8" w:rsidP="00EE24F6">
            <w:pPr>
              <w:spacing w:after="0"/>
              <w:ind w:left="0"/>
              <w:jc w:val="center"/>
              <w:rPr>
                <w:rFonts w:ascii="Arial" w:hAnsi="Arial"/>
                <w:sz w:val="14"/>
                <w:szCs w:val="14"/>
                <w:lang w:eastAsia="x-none"/>
              </w:rPr>
            </w:pPr>
          </w:p>
        </w:tc>
      </w:tr>
      <w:tr w:rsidR="00CC077D" w:rsidRPr="000961F5" w14:paraId="4B3C648C" w14:textId="359E4961" w:rsidTr="002B0661">
        <w:trPr>
          <w:gridAfter w:val="2"/>
          <w:wAfter w:w="4091" w:type="dxa"/>
          <w:trHeight w:val="416"/>
        </w:trPr>
        <w:tc>
          <w:tcPr>
            <w:tcW w:w="832" w:type="pct"/>
          </w:tcPr>
          <w:p w14:paraId="5CB2621F" w14:textId="77777777" w:rsidR="00CC077D" w:rsidRPr="000961F5" w:rsidRDefault="00CC077D" w:rsidP="00CC077D">
            <w:pPr>
              <w:pStyle w:val="ListParagraph"/>
              <w:numPr>
                <w:ilvl w:val="0"/>
                <w:numId w:val="43"/>
              </w:numPr>
              <w:spacing w:after="0"/>
              <w:ind w:leftChars="0"/>
              <w:jc w:val="left"/>
              <w:rPr>
                <w:rFonts w:ascii="Arial" w:eastAsia="DengXian" w:hAnsi="Arial"/>
                <w:b/>
                <w:sz w:val="16"/>
                <w:lang w:val="en-US"/>
              </w:rPr>
            </w:pPr>
            <w:r w:rsidRPr="000961F5">
              <w:rPr>
                <w:rFonts w:eastAsia="DengXian"/>
                <w:b/>
                <w:lang w:val="en-US"/>
              </w:rPr>
              <w:t>Marketing Statement</w:t>
            </w:r>
          </w:p>
        </w:tc>
        <w:tc>
          <w:tcPr>
            <w:tcW w:w="452" w:type="pct"/>
            <w:vMerge/>
          </w:tcPr>
          <w:p w14:paraId="426B35B9" w14:textId="77777777" w:rsidR="00CC077D" w:rsidRPr="000961F5" w:rsidRDefault="00CC077D" w:rsidP="00EE24F6">
            <w:pPr>
              <w:spacing w:after="0"/>
              <w:ind w:left="0"/>
              <w:jc w:val="left"/>
              <w:rPr>
                <w:rFonts w:ascii="Arial" w:hAnsi="Arial"/>
                <w:sz w:val="16"/>
                <w:lang w:val="en-US"/>
              </w:rPr>
            </w:pPr>
          </w:p>
        </w:tc>
        <w:tc>
          <w:tcPr>
            <w:tcW w:w="541" w:type="pct"/>
            <w:vMerge/>
          </w:tcPr>
          <w:p w14:paraId="25F8DAB7" w14:textId="77777777" w:rsidR="00CC077D" w:rsidRPr="000961F5" w:rsidRDefault="00CC077D" w:rsidP="00EE24F6">
            <w:pPr>
              <w:pStyle w:val="ListParagraph"/>
              <w:spacing w:after="0"/>
              <w:ind w:leftChars="0" w:left="234"/>
              <w:jc w:val="left"/>
              <w:rPr>
                <w:rFonts w:ascii="Arial" w:eastAsia="DengXian" w:hAnsi="Arial"/>
                <w:sz w:val="16"/>
                <w:lang w:val="en-US"/>
              </w:rPr>
            </w:pPr>
          </w:p>
        </w:tc>
        <w:tc>
          <w:tcPr>
            <w:tcW w:w="1106" w:type="pct"/>
          </w:tcPr>
          <w:p w14:paraId="56EB7685" w14:textId="77777777" w:rsidR="00CC077D" w:rsidRPr="000961F5" w:rsidRDefault="00CC077D" w:rsidP="00EE24F6">
            <w:pPr>
              <w:spacing w:after="0"/>
              <w:ind w:left="0"/>
              <w:jc w:val="left"/>
              <w:rPr>
                <w:rFonts w:ascii="Arial" w:hAnsi="Arial"/>
                <w:b/>
                <w:i/>
                <w:sz w:val="16"/>
                <w:lang w:val="en-US"/>
              </w:rPr>
            </w:pPr>
          </w:p>
          <w:bookmarkStart w:id="600" w:name="_1666078226"/>
          <w:bookmarkEnd w:id="600"/>
          <w:bookmarkStart w:id="601" w:name="_MON_1666424451"/>
          <w:bookmarkEnd w:id="601"/>
          <w:p w14:paraId="222EB691" w14:textId="77777777" w:rsidR="00CC077D" w:rsidRPr="000961F5" w:rsidRDefault="00C920B8" w:rsidP="00EE24F6">
            <w:pPr>
              <w:spacing w:after="0"/>
              <w:ind w:left="0"/>
              <w:jc w:val="center"/>
              <w:rPr>
                <w:rFonts w:ascii="Arial" w:hAnsi="Arial"/>
                <w:b/>
                <w:i/>
                <w:sz w:val="16"/>
                <w:lang w:val="en-US"/>
              </w:rPr>
            </w:pPr>
            <w:r w:rsidRPr="00381BCA">
              <w:rPr>
                <w:rFonts w:ascii="Arial" w:eastAsia="PMingLiU" w:hAnsi="Arial"/>
                <w:b/>
                <w:i/>
                <w:sz w:val="16"/>
                <w:szCs w:val="20"/>
                <w:lang w:val="en-US" w:eastAsia="en-GB"/>
              </w:rPr>
              <w:object w:dxaOrig="1543" w:dyaOrig="1058" w14:anchorId="43BBEE0C">
                <v:shape id="_x0000_i1052" type="#_x0000_t75" style="width:77.15pt;height:52.9pt" o:ole="">
                  <v:imagedata r:id="rId53" o:title=""/>
                </v:shape>
                <o:OLEObject Type="Embed" ProgID="Word.Document.8" ShapeID="_x0000_i1052" DrawAspect="Icon" ObjectID="_1676184160" r:id="rId65">
                  <o:FieldCodes>\s</o:FieldCodes>
                </o:OLEObject>
              </w:object>
            </w:r>
          </w:p>
        </w:tc>
        <w:tc>
          <w:tcPr>
            <w:tcW w:w="341" w:type="pct"/>
          </w:tcPr>
          <w:p w14:paraId="33352056" w14:textId="77777777" w:rsidR="00CC077D" w:rsidRPr="000961F5" w:rsidRDefault="00CC077D" w:rsidP="00EE24F6">
            <w:pPr>
              <w:autoSpaceDE w:val="0"/>
              <w:autoSpaceDN w:val="0"/>
              <w:adjustRightInd w:val="0"/>
              <w:ind w:left="0"/>
              <w:jc w:val="center"/>
              <w:rPr>
                <w:rFonts w:ascii="Arial" w:hAnsi="Arial"/>
                <w:sz w:val="16"/>
                <w:szCs w:val="16"/>
                <w:lang w:eastAsia="x-none"/>
              </w:rPr>
            </w:pPr>
            <w:r w:rsidRPr="000961F5">
              <w:rPr>
                <w:lang w:eastAsia="x-none"/>
              </w:rPr>
              <w:sym w:font="Wingdings" w:char="F0FC"/>
            </w:r>
          </w:p>
        </w:tc>
        <w:tc>
          <w:tcPr>
            <w:tcW w:w="376" w:type="pct"/>
          </w:tcPr>
          <w:p w14:paraId="182656CA" w14:textId="77777777" w:rsidR="00CC077D" w:rsidRPr="000961F5" w:rsidRDefault="00CC077D" w:rsidP="00EE24F6">
            <w:pPr>
              <w:autoSpaceDE w:val="0"/>
              <w:autoSpaceDN w:val="0"/>
              <w:adjustRightInd w:val="0"/>
              <w:ind w:left="0"/>
              <w:jc w:val="center"/>
              <w:rPr>
                <w:rFonts w:ascii="Arial" w:hAnsi="Arial"/>
                <w:sz w:val="16"/>
                <w:szCs w:val="16"/>
                <w:lang w:eastAsia="x-none"/>
              </w:rPr>
            </w:pPr>
            <w:r w:rsidRPr="000961F5">
              <w:rPr>
                <w:lang w:eastAsia="x-none"/>
              </w:rPr>
              <w:sym w:font="Wingdings" w:char="F0FC"/>
            </w:r>
          </w:p>
        </w:tc>
        <w:tc>
          <w:tcPr>
            <w:tcW w:w="333" w:type="pct"/>
          </w:tcPr>
          <w:p w14:paraId="11DC4B2B" w14:textId="77777777" w:rsidR="00CC077D" w:rsidRPr="000961F5" w:rsidRDefault="00CC077D" w:rsidP="00EE24F6">
            <w:pPr>
              <w:autoSpaceDE w:val="0"/>
              <w:autoSpaceDN w:val="0"/>
              <w:adjustRightInd w:val="0"/>
              <w:ind w:left="0"/>
              <w:jc w:val="center"/>
              <w:rPr>
                <w:rFonts w:ascii="Arial" w:hAnsi="Arial"/>
                <w:sz w:val="14"/>
                <w:szCs w:val="14"/>
                <w:lang w:eastAsia="x-none"/>
              </w:rPr>
            </w:pPr>
          </w:p>
        </w:tc>
        <w:tc>
          <w:tcPr>
            <w:tcW w:w="503" w:type="pct"/>
          </w:tcPr>
          <w:p w14:paraId="2D8411B0" w14:textId="77777777" w:rsidR="00C920B8" w:rsidRPr="002B0661" w:rsidRDefault="00C920B8" w:rsidP="00EE24F6">
            <w:pPr>
              <w:autoSpaceDE w:val="0"/>
              <w:autoSpaceDN w:val="0"/>
              <w:adjustRightInd w:val="0"/>
              <w:ind w:left="0"/>
              <w:jc w:val="center"/>
              <w:rPr>
                <w:rFonts w:ascii="Arial" w:hAnsi="Arial"/>
                <w:sz w:val="14"/>
                <w:szCs w:val="14"/>
                <w:lang w:eastAsia="x-none"/>
              </w:rPr>
            </w:pPr>
          </w:p>
        </w:tc>
        <w:tc>
          <w:tcPr>
            <w:tcW w:w="514" w:type="pct"/>
          </w:tcPr>
          <w:p w14:paraId="20FD7EA1" w14:textId="77777777" w:rsidR="00C920B8" w:rsidRPr="002B0661" w:rsidRDefault="00C920B8" w:rsidP="00EE24F6">
            <w:pPr>
              <w:autoSpaceDE w:val="0"/>
              <w:autoSpaceDN w:val="0"/>
              <w:adjustRightInd w:val="0"/>
              <w:ind w:left="0"/>
              <w:jc w:val="center"/>
              <w:rPr>
                <w:rFonts w:ascii="Arial" w:hAnsi="Arial"/>
                <w:sz w:val="14"/>
                <w:szCs w:val="14"/>
                <w:lang w:eastAsia="x-none"/>
              </w:rPr>
            </w:pPr>
          </w:p>
        </w:tc>
      </w:tr>
      <w:tr w:rsidR="00CC077D" w:rsidRPr="000961F5" w14:paraId="577638B1" w14:textId="74524813" w:rsidTr="002B0661">
        <w:trPr>
          <w:gridAfter w:val="2"/>
          <w:wAfter w:w="4091" w:type="dxa"/>
          <w:trHeight w:val="713"/>
        </w:trPr>
        <w:tc>
          <w:tcPr>
            <w:tcW w:w="832" w:type="pct"/>
          </w:tcPr>
          <w:p w14:paraId="66EA23FA" w14:textId="77777777" w:rsidR="00CC077D" w:rsidRPr="000961F5" w:rsidRDefault="00CC077D" w:rsidP="00CC077D">
            <w:pPr>
              <w:pStyle w:val="ListParagraph"/>
              <w:numPr>
                <w:ilvl w:val="0"/>
                <w:numId w:val="43"/>
              </w:numPr>
              <w:spacing w:after="0"/>
              <w:ind w:leftChars="0"/>
              <w:jc w:val="left"/>
              <w:rPr>
                <w:rFonts w:ascii="Arial" w:eastAsia="DengXian" w:hAnsi="Arial"/>
                <w:b/>
                <w:sz w:val="16"/>
                <w:lang w:val="en-US"/>
              </w:rPr>
            </w:pPr>
            <w:r w:rsidRPr="000961F5">
              <w:rPr>
                <w:rFonts w:eastAsia="DengXian"/>
                <w:b/>
                <w:lang w:val="en-US"/>
              </w:rPr>
              <w:t>Sponsor’s Declaration</w:t>
            </w:r>
          </w:p>
        </w:tc>
        <w:tc>
          <w:tcPr>
            <w:tcW w:w="452" w:type="pct"/>
            <w:vMerge w:val="restart"/>
          </w:tcPr>
          <w:p w14:paraId="3CF3994E" w14:textId="5E531DB8" w:rsidR="00CC077D" w:rsidRPr="000961F5" w:rsidRDefault="003A05D3" w:rsidP="00EE24F6">
            <w:pPr>
              <w:spacing w:after="0"/>
              <w:ind w:left="0"/>
              <w:jc w:val="center"/>
              <w:rPr>
                <w:rFonts w:ascii="Arial" w:hAnsi="Arial"/>
                <w:b/>
                <w:i/>
                <w:sz w:val="16"/>
                <w:szCs w:val="20"/>
                <w:lang w:val="en-US"/>
              </w:rPr>
            </w:pPr>
            <w:r w:rsidRPr="000961F5">
              <w:rPr>
                <w:i/>
                <w:lang w:val="en-US"/>
              </w:rPr>
              <w:br/>
              <w:t>Refer to Section</w:t>
            </w:r>
            <w:r w:rsidRPr="000961F5">
              <w:rPr>
                <w:b/>
                <w:i/>
                <w:lang w:val="en-US"/>
              </w:rPr>
              <w:t xml:space="preserve"> </w:t>
            </w:r>
            <w:r w:rsidRPr="002B0661">
              <w:rPr>
                <w:b/>
                <w:i/>
                <w:szCs w:val="20"/>
                <w:lang w:val="en-US"/>
              </w:rPr>
              <w:fldChar w:fldCharType="begin"/>
            </w:r>
            <w:r w:rsidRPr="000961F5">
              <w:rPr>
                <w:b/>
                <w:i/>
                <w:lang w:val="en-US"/>
              </w:rPr>
              <w:instrText xml:space="preserve"> REF _Ref55499778 \r \h </w:instrText>
            </w:r>
            <w:r w:rsidR="003C0CB4" w:rsidRPr="000961F5">
              <w:rPr>
                <w:b/>
                <w:i/>
                <w:lang w:val="en-US"/>
              </w:rPr>
              <w:instrText xml:space="preserve"> \* MERGEFORMAT </w:instrText>
            </w:r>
            <w:r w:rsidRPr="002B0661">
              <w:rPr>
                <w:b/>
                <w:i/>
                <w:szCs w:val="20"/>
                <w:lang w:val="en-US"/>
              </w:rPr>
            </w:r>
            <w:r w:rsidRPr="002B0661">
              <w:rPr>
                <w:b/>
                <w:i/>
                <w:szCs w:val="20"/>
                <w:lang w:val="en-US"/>
              </w:rPr>
              <w:fldChar w:fldCharType="separate"/>
            </w:r>
            <w:r w:rsidR="00A57E12">
              <w:rPr>
                <w:b/>
                <w:i/>
                <w:lang w:val="en-US"/>
              </w:rPr>
              <w:t>2.3.7.3.4</w:t>
            </w:r>
            <w:r w:rsidRPr="002B0661">
              <w:rPr>
                <w:b/>
                <w:i/>
                <w:szCs w:val="20"/>
                <w:lang w:val="en-US"/>
              </w:rPr>
              <w:fldChar w:fldCharType="end"/>
            </w:r>
            <w:r w:rsidRPr="000961F5">
              <w:rPr>
                <w:b/>
                <w:i/>
                <w:lang w:val="en-US"/>
              </w:rPr>
              <w:t xml:space="preserve">, </w:t>
            </w:r>
            <w:r w:rsidRPr="000961F5">
              <w:rPr>
                <w:b/>
                <w:i/>
                <w:lang w:val="en-US"/>
              </w:rPr>
              <w:br/>
              <w:t>RSF3-2</w:t>
            </w:r>
          </w:p>
        </w:tc>
        <w:tc>
          <w:tcPr>
            <w:tcW w:w="541" w:type="pct"/>
            <w:vMerge w:val="restart"/>
          </w:tcPr>
          <w:p w14:paraId="684D2252" w14:textId="633C8FE9" w:rsidR="00CC077D" w:rsidRPr="000961F5" w:rsidRDefault="00CC077D" w:rsidP="00EE24F6">
            <w:pPr>
              <w:pStyle w:val="ListParagraph"/>
              <w:spacing w:after="0"/>
              <w:ind w:leftChars="0" w:left="0"/>
              <w:jc w:val="left"/>
              <w:rPr>
                <w:rFonts w:ascii="Arial" w:eastAsia="DengXian" w:hAnsi="Arial"/>
                <w:sz w:val="16"/>
                <w:lang w:val="en-US"/>
              </w:rPr>
            </w:pPr>
            <w:r w:rsidRPr="000961F5">
              <w:rPr>
                <w:rFonts w:eastAsia="DengXian"/>
                <w:lang w:val="en-US"/>
              </w:rPr>
              <w:br/>
              <w:t>Regulator (HKEX), Principal Sponsor</w:t>
            </w:r>
          </w:p>
        </w:tc>
        <w:tc>
          <w:tcPr>
            <w:tcW w:w="1106" w:type="pct"/>
          </w:tcPr>
          <w:p w14:paraId="722A8D96" w14:textId="77777777" w:rsidR="00CC077D" w:rsidRPr="000961F5" w:rsidRDefault="00CC077D" w:rsidP="00EE24F6">
            <w:pPr>
              <w:spacing w:after="0"/>
              <w:ind w:left="0"/>
              <w:jc w:val="center"/>
              <w:rPr>
                <w:rFonts w:ascii="Arial" w:eastAsia="PMingLiU" w:hAnsi="Arial"/>
                <w:sz w:val="20"/>
                <w:szCs w:val="20"/>
                <w:lang w:val="en-US" w:eastAsia="en-GB"/>
              </w:rPr>
            </w:pPr>
          </w:p>
          <w:p w14:paraId="65869F9D" w14:textId="77777777" w:rsidR="00CC077D" w:rsidRPr="000961F5" w:rsidRDefault="00CC077D" w:rsidP="00EE24F6">
            <w:pPr>
              <w:spacing w:after="0"/>
              <w:ind w:left="0"/>
              <w:jc w:val="center"/>
              <w:rPr>
                <w:rFonts w:ascii="Arial" w:eastAsia="PMingLiU" w:hAnsi="Arial"/>
                <w:sz w:val="20"/>
                <w:szCs w:val="20"/>
                <w:lang w:val="en-US" w:eastAsia="en-GB"/>
              </w:rPr>
            </w:pPr>
          </w:p>
          <w:p w14:paraId="78A62811" w14:textId="77777777" w:rsidR="00CC077D" w:rsidRPr="000961F5" w:rsidRDefault="00CC077D" w:rsidP="00EE24F6">
            <w:pPr>
              <w:spacing w:after="0"/>
              <w:ind w:left="0"/>
              <w:jc w:val="center"/>
              <w:rPr>
                <w:rFonts w:ascii="Arial" w:eastAsia="PMingLiU" w:hAnsi="Arial"/>
                <w:sz w:val="20"/>
                <w:szCs w:val="20"/>
                <w:lang w:val="en-US" w:eastAsia="en-GB"/>
              </w:rPr>
            </w:pPr>
          </w:p>
          <w:bookmarkStart w:id="602" w:name="_MON_1666078311"/>
          <w:bookmarkEnd w:id="602"/>
          <w:p w14:paraId="195C12CF" w14:textId="0D043F0B" w:rsidR="00CC077D" w:rsidRPr="000961F5" w:rsidRDefault="00C920B8" w:rsidP="00EE24F6">
            <w:pPr>
              <w:spacing w:after="0"/>
              <w:ind w:left="0"/>
              <w:jc w:val="center"/>
              <w:rPr>
                <w:rFonts w:ascii="Arial" w:hAnsi="Arial"/>
                <w:lang w:val="en-US"/>
              </w:rPr>
            </w:pPr>
            <w:r w:rsidRPr="00381BCA">
              <w:rPr>
                <w:rFonts w:ascii="Arial" w:eastAsia="PMingLiU" w:hAnsi="Arial"/>
                <w:sz w:val="20"/>
                <w:szCs w:val="20"/>
                <w:lang w:val="en-US" w:eastAsia="en-GB"/>
              </w:rPr>
              <w:object w:dxaOrig="1543" w:dyaOrig="1058" w14:anchorId="1BA812C3">
                <v:shape id="_x0000_i1053" type="#_x0000_t75" style="width:77.15pt;height:52.9pt" o:ole="">
                  <v:imagedata r:id="rId55" o:title=""/>
                </v:shape>
                <o:OLEObject Type="Embed" ProgID="Word.Document.8" ShapeID="_x0000_i1053" DrawAspect="Icon" ObjectID="_1676184161" r:id="rId66">
                  <o:FieldCodes>\s</o:FieldCodes>
                </o:OLEObject>
              </w:object>
            </w:r>
          </w:p>
          <w:p w14:paraId="7C4A41C6" w14:textId="77777777" w:rsidR="00CC077D" w:rsidRPr="000961F5" w:rsidRDefault="00CC077D" w:rsidP="00EE24F6">
            <w:pPr>
              <w:spacing w:after="0"/>
              <w:ind w:left="0"/>
              <w:jc w:val="center"/>
              <w:rPr>
                <w:rFonts w:ascii="Arial" w:hAnsi="Arial"/>
                <w:lang w:val="en-US"/>
              </w:rPr>
            </w:pPr>
          </w:p>
        </w:tc>
        <w:tc>
          <w:tcPr>
            <w:tcW w:w="341" w:type="pct"/>
          </w:tcPr>
          <w:p w14:paraId="3422A92B" w14:textId="77777777" w:rsidR="00CC077D" w:rsidRPr="000961F5" w:rsidRDefault="00CC077D" w:rsidP="00EE24F6">
            <w:pPr>
              <w:spacing w:after="0"/>
              <w:ind w:left="0"/>
              <w:jc w:val="center"/>
              <w:rPr>
                <w:rFonts w:ascii="Arial" w:hAnsi="Arial"/>
                <w:sz w:val="16"/>
                <w:szCs w:val="16"/>
                <w:lang w:eastAsia="x-none"/>
              </w:rPr>
            </w:pPr>
            <w:r w:rsidRPr="000961F5">
              <w:rPr>
                <w:lang w:eastAsia="x-none"/>
              </w:rPr>
              <w:sym w:font="Wingdings" w:char="F0FC"/>
            </w:r>
          </w:p>
        </w:tc>
        <w:tc>
          <w:tcPr>
            <w:tcW w:w="376" w:type="pct"/>
          </w:tcPr>
          <w:p w14:paraId="30C0AE4A" w14:textId="77777777" w:rsidR="00CC077D" w:rsidRPr="000961F5" w:rsidRDefault="00CC077D" w:rsidP="00EE24F6">
            <w:pPr>
              <w:spacing w:after="0"/>
              <w:ind w:left="0"/>
              <w:jc w:val="center"/>
              <w:rPr>
                <w:rFonts w:ascii="Arial" w:hAnsi="Arial"/>
                <w:sz w:val="16"/>
                <w:szCs w:val="16"/>
                <w:lang w:eastAsia="x-none"/>
              </w:rPr>
            </w:pPr>
            <w:r w:rsidRPr="000961F5">
              <w:rPr>
                <w:lang w:eastAsia="x-none"/>
              </w:rPr>
              <w:sym w:font="Wingdings" w:char="F0FC"/>
            </w:r>
          </w:p>
        </w:tc>
        <w:tc>
          <w:tcPr>
            <w:tcW w:w="333" w:type="pct"/>
          </w:tcPr>
          <w:p w14:paraId="6AEB144A" w14:textId="77777777" w:rsidR="00CC077D" w:rsidRPr="000961F5" w:rsidRDefault="00CC077D" w:rsidP="00EE24F6">
            <w:pPr>
              <w:spacing w:after="0"/>
              <w:ind w:left="0"/>
              <w:jc w:val="center"/>
              <w:rPr>
                <w:rFonts w:ascii="Arial" w:hAnsi="Arial"/>
                <w:sz w:val="16"/>
                <w:szCs w:val="16"/>
                <w:lang w:eastAsia="x-none"/>
              </w:rPr>
            </w:pPr>
            <w:r w:rsidRPr="000961F5">
              <w:rPr>
                <w:lang w:eastAsia="x-none"/>
              </w:rPr>
              <w:sym w:font="Wingdings" w:char="F0FC"/>
            </w:r>
          </w:p>
        </w:tc>
        <w:tc>
          <w:tcPr>
            <w:tcW w:w="503" w:type="pct"/>
          </w:tcPr>
          <w:p w14:paraId="1A2A7A43" w14:textId="77777777" w:rsidR="00C920B8" w:rsidRPr="002B0661" w:rsidRDefault="00C920B8" w:rsidP="00EE24F6">
            <w:pPr>
              <w:spacing w:after="0"/>
              <w:ind w:left="0"/>
              <w:jc w:val="center"/>
              <w:rPr>
                <w:rFonts w:ascii="Arial" w:hAnsi="Arial"/>
                <w:sz w:val="16"/>
                <w:szCs w:val="16"/>
                <w:lang w:eastAsia="x-none"/>
              </w:rPr>
            </w:pPr>
          </w:p>
        </w:tc>
        <w:tc>
          <w:tcPr>
            <w:tcW w:w="514" w:type="pct"/>
          </w:tcPr>
          <w:p w14:paraId="17C28C32" w14:textId="77777777" w:rsidR="00C920B8" w:rsidRPr="002B0661" w:rsidRDefault="00C920B8" w:rsidP="00EE24F6">
            <w:pPr>
              <w:spacing w:after="0"/>
              <w:ind w:left="0"/>
              <w:jc w:val="center"/>
              <w:rPr>
                <w:rFonts w:ascii="Arial" w:hAnsi="Arial"/>
                <w:sz w:val="16"/>
                <w:szCs w:val="16"/>
                <w:lang w:eastAsia="x-none"/>
              </w:rPr>
            </w:pPr>
          </w:p>
        </w:tc>
      </w:tr>
      <w:tr w:rsidR="00CC077D" w:rsidRPr="000961F5" w14:paraId="4F699594" w14:textId="56147148" w:rsidTr="002B0661">
        <w:trPr>
          <w:gridAfter w:val="2"/>
          <w:wAfter w:w="4091" w:type="dxa"/>
          <w:trHeight w:val="1048"/>
        </w:trPr>
        <w:tc>
          <w:tcPr>
            <w:tcW w:w="832" w:type="pct"/>
          </w:tcPr>
          <w:p w14:paraId="6D69C806" w14:textId="77777777" w:rsidR="00CC077D" w:rsidRPr="000961F5" w:rsidRDefault="00CC077D" w:rsidP="00CC077D">
            <w:pPr>
              <w:pStyle w:val="ListParagraph"/>
              <w:numPr>
                <w:ilvl w:val="0"/>
                <w:numId w:val="43"/>
              </w:numPr>
              <w:spacing w:after="0"/>
              <w:ind w:leftChars="0"/>
              <w:jc w:val="left"/>
              <w:rPr>
                <w:rFonts w:ascii="Arial" w:eastAsia="DengXian" w:hAnsi="Arial"/>
                <w:b/>
                <w:sz w:val="16"/>
                <w:lang w:val="en-US"/>
              </w:rPr>
            </w:pPr>
            <w:r w:rsidRPr="000961F5">
              <w:rPr>
                <w:rFonts w:eastAsia="DengXian"/>
                <w:b/>
                <w:lang w:val="en-US"/>
              </w:rPr>
              <w:t>Transaction Levy Form</w:t>
            </w:r>
          </w:p>
        </w:tc>
        <w:tc>
          <w:tcPr>
            <w:tcW w:w="452" w:type="pct"/>
            <w:vMerge/>
          </w:tcPr>
          <w:p w14:paraId="0E2B7356" w14:textId="77777777" w:rsidR="00CC077D" w:rsidRPr="000961F5" w:rsidRDefault="00CC077D" w:rsidP="00EE24F6">
            <w:pPr>
              <w:spacing w:after="0"/>
              <w:ind w:left="0"/>
              <w:jc w:val="left"/>
              <w:rPr>
                <w:rFonts w:ascii="Arial" w:hAnsi="Arial"/>
                <w:sz w:val="16"/>
                <w:lang w:val="en-US"/>
              </w:rPr>
            </w:pPr>
          </w:p>
        </w:tc>
        <w:tc>
          <w:tcPr>
            <w:tcW w:w="541" w:type="pct"/>
            <w:vMerge/>
          </w:tcPr>
          <w:p w14:paraId="33F4661C" w14:textId="77777777" w:rsidR="00CC077D" w:rsidRPr="000961F5" w:rsidRDefault="00CC077D" w:rsidP="00EE24F6">
            <w:pPr>
              <w:pStyle w:val="ListParagraph"/>
              <w:spacing w:after="0"/>
              <w:ind w:leftChars="0" w:left="234"/>
              <w:jc w:val="left"/>
              <w:rPr>
                <w:rFonts w:ascii="Arial" w:eastAsia="DengXian" w:hAnsi="Arial"/>
                <w:sz w:val="16"/>
                <w:lang w:val="en-US"/>
              </w:rPr>
            </w:pPr>
          </w:p>
        </w:tc>
        <w:bookmarkStart w:id="603" w:name="_1666081746"/>
        <w:bookmarkStart w:id="604" w:name="_1667834708"/>
        <w:bookmarkEnd w:id="603"/>
        <w:bookmarkEnd w:id="604"/>
        <w:bookmarkStart w:id="605" w:name="_MON_1670054934"/>
        <w:bookmarkEnd w:id="605"/>
        <w:tc>
          <w:tcPr>
            <w:tcW w:w="1106" w:type="pct"/>
          </w:tcPr>
          <w:p w14:paraId="41FE1F08" w14:textId="77777777" w:rsidR="00CC077D" w:rsidRPr="000961F5" w:rsidRDefault="00C920B8" w:rsidP="00EE24F6">
            <w:pPr>
              <w:spacing w:after="0"/>
              <w:ind w:left="0"/>
              <w:jc w:val="center"/>
              <w:rPr>
                <w:rFonts w:ascii="Arial" w:hAnsi="Arial"/>
                <w:b/>
                <w:sz w:val="16"/>
                <w:szCs w:val="16"/>
                <w:lang w:eastAsia="x-none"/>
              </w:rPr>
            </w:pPr>
            <w:r w:rsidRPr="00381BCA">
              <w:rPr>
                <w:rFonts w:ascii="Arial" w:eastAsia="PMingLiU" w:hAnsi="Arial"/>
                <w:b/>
                <w:sz w:val="16"/>
                <w:szCs w:val="16"/>
                <w:lang w:eastAsia="x-none"/>
              </w:rPr>
              <w:object w:dxaOrig="1543" w:dyaOrig="1058" w14:anchorId="6C0939B1">
                <v:shape id="_x0000_i1054" type="#_x0000_t75" style="width:77.15pt;height:52.9pt" o:ole="">
                  <v:imagedata r:id="rId57" o:title=""/>
                </v:shape>
                <o:OLEObject Type="Embed" ProgID="Word.Document.8" ShapeID="_x0000_i1054" DrawAspect="Icon" ObjectID="_1676184162" r:id="rId67">
                  <o:FieldCodes>\s</o:FieldCodes>
                </o:OLEObject>
              </w:object>
            </w:r>
          </w:p>
        </w:tc>
        <w:tc>
          <w:tcPr>
            <w:tcW w:w="341" w:type="pct"/>
          </w:tcPr>
          <w:p w14:paraId="03371DE0" w14:textId="77777777" w:rsidR="00CC077D" w:rsidRPr="000961F5" w:rsidRDefault="00CC077D" w:rsidP="00EE24F6">
            <w:pPr>
              <w:spacing w:after="39"/>
              <w:ind w:left="0"/>
              <w:jc w:val="center"/>
              <w:rPr>
                <w:rFonts w:ascii="Arial" w:hAnsi="Arial"/>
                <w:sz w:val="16"/>
                <w:szCs w:val="16"/>
                <w:lang w:eastAsia="x-none"/>
              </w:rPr>
            </w:pPr>
            <w:r w:rsidRPr="000961F5">
              <w:rPr>
                <w:lang w:eastAsia="x-none"/>
              </w:rPr>
              <w:sym w:font="Wingdings" w:char="F0FC"/>
            </w:r>
          </w:p>
        </w:tc>
        <w:tc>
          <w:tcPr>
            <w:tcW w:w="376" w:type="pct"/>
          </w:tcPr>
          <w:p w14:paraId="7481C083" w14:textId="77777777" w:rsidR="00CC077D" w:rsidRPr="000961F5" w:rsidRDefault="00CC077D" w:rsidP="00EE24F6">
            <w:pPr>
              <w:spacing w:after="39"/>
              <w:ind w:left="0"/>
              <w:jc w:val="center"/>
              <w:rPr>
                <w:rFonts w:ascii="Arial" w:hAnsi="Arial"/>
                <w:sz w:val="16"/>
                <w:szCs w:val="16"/>
                <w:lang w:eastAsia="x-none"/>
              </w:rPr>
            </w:pPr>
            <w:r w:rsidRPr="000961F5">
              <w:rPr>
                <w:lang w:eastAsia="x-none"/>
              </w:rPr>
              <w:sym w:font="Wingdings" w:char="F0FC"/>
            </w:r>
          </w:p>
        </w:tc>
        <w:tc>
          <w:tcPr>
            <w:tcW w:w="333" w:type="pct"/>
          </w:tcPr>
          <w:p w14:paraId="30C34CE4" w14:textId="77777777" w:rsidR="00CC077D" w:rsidRPr="000961F5" w:rsidRDefault="00CC077D" w:rsidP="00EE24F6">
            <w:pPr>
              <w:spacing w:after="39"/>
              <w:ind w:left="0"/>
              <w:jc w:val="center"/>
              <w:rPr>
                <w:rFonts w:ascii="Arial" w:hAnsi="Arial"/>
                <w:sz w:val="16"/>
                <w:szCs w:val="16"/>
                <w:lang w:eastAsia="x-none"/>
              </w:rPr>
            </w:pPr>
            <w:r w:rsidRPr="000961F5">
              <w:rPr>
                <w:lang w:eastAsia="x-none"/>
              </w:rPr>
              <w:sym w:font="Wingdings" w:char="F0FC"/>
            </w:r>
          </w:p>
        </w:tc>
        <w:tc>
          <w:tcPr>
            <w:tcW w:w="503" w:type="pct"/>
          </w:tcPr>
          <w:p w14:paraId="212B6A43" w14:textId="77777777" w:rsidR="00C920B8" w:rsidRPr="002B0661" w:rsidRDefault="00C920B8" w:rsidP="00EE24F6">
            <w:pPr>
              <w:spacing w:after="39"/>
              <w:ind w:left="0"/>
              <w:jc w:val="center"/>
              <w:rPr>
                <w:rFonts w:ascii="Arial" w:hAnsi="Arial"/>
                <w:sz w:val="16"/>
                <w:szCs w:val="16"/>
                <w:lang w:eastAsia="x-none"/>
              </w:rPr>
            </w:pPr>
          </w:p>
        </w:tc>
        <w:tc>
          <w:tcPr>
            <w:tcW w:w="514" w:type="pct"/>
          </w:tcPr>
          <w:p w14:paraId="347DF415" w14:textId="77777777" w:rsidR="00C920B8" w:rsidRPr="002B0661" w:rsidRDefault="00C920B8" w:rsidP="00EE24F6">
            <w:pPr>
              <w:spacing w:after="39"/>
              <w:ind w:left="0"/>
              <w:jc w:val="center"/>
              <w:rPr>
                <w:rFonts w:ascii="Arial" w:hAnsi="Arial"/>
                <w:sz w:val="16"/>
                <w:szCs w:val="16"/>
                <w:lang w:eastAsia="x-none"/>
              </w:rPr>
            </w:pPr>
          </w:p>
        </w:tc>
      </w:tr>
      <w:tr w:rsidR="00CC077D" w:rsidRPr="000961F5" w14:paraId="612AF348" w14:textId="7805DA43" w:rsidTr="002B0661">
        <w:trPr>
          <w:gridAfter w:val="2"/>
          <w:wAfter w:w="4091" w:type="dxa"/>
          <w:trHeight w:val="866"/>
        </w:trPr>
        <w:tc>
          <w:tcPr>
            <w:tcW w:w="832" w:type="pct"/>
          </w:tcPr>
          <w:p w14:paraId="209C24EF" w14:textId="77777777" w:rsidR="00CC077D" w:rsidRPr="000961F5" w:rsidRDefault="00CC077D" w:rsidP="00CC077D">
            <w:pPr>
              <w:pStyle w:val="ListParagraph"/>
              <w:numPr>
                <w:ilvl w:val="0"/>
                <w:numId w:val="43"/>
              </w:numPr>
              <w:spacing w:after="0"/>
              <w:ind w:leftChars="0"/>
              <w:jc w:val="left"/>
              <w:rPr>
                <w:rFonts w:ascii="Arial" w:eastAsia="DengXian" w:hAnsi="Arial"/>
                <w:b/>
                <w:sz w:val="16"/>
                <w:lang w:val="en-US"/>
              </w:rPr>
            </w:pPr>
            <w:r w:rsidRPr="000961F5">
              <w:rPr>
                <w:rFonts w:eastAsia="DengXian"/>
                <w:b/>
                <w:lang w:val="en-US"/>
              </w:rPr>
              <w:t>Issuer’s Declaration</w:t>
            </w:r>
          </w:p>
        </w:tc>
        <w:tc>
          <w:tcPr>
            <w:tcW w:w="452" w:type="pct"/>
          </w:tcPr>
          <w:p w14:paraId="2141BA52" w14:textId="77777777" w:rsidR="00CC077D" w:rsidRPr="000961F5" w:rsidRDefault="00CC077D" w:rsidP="00EE24F6">
            <w:pPr>
              <w:spacing w:after="0"/>
              <w:ind w:left="0"/>
              <w:jc w:val="left"/>
              <w:rPr>
                <w:rFonts w:ascii="Arial" w:hAnsi="Arial"/>
                <w:i/>
                <w:sz w:val="16"/>
                <w:szCs w:val="20"/>
                <w:lang w:val="en-US"/>
              </w:rPr>
            </w:pPr>
          </w:p>
          <w:p w14:paraId="1318C4B2" w14:textId="0A604B88" w:rsidR="00CC077D" w:rsidRPr="000961F5" w:rsidRDefault="004D03BF" w:rsidP="004D03BF">
            <w:pPr>
              <w:spacing w:after="0"/>
              <w:ind w:left="0"/>
              <w:jc w:val="center"/>
              <w:rPr>
                <w:rFonts w:ascii="Arial" w:hAnsi="Arial"/>
                <w:sz w:val="16"/>
                <w:lang w:val="en-US"/>
              </w:rPr>
            </w:pPr>
            <w:r w:rsidRPr="000961F5">
              <w:rPr>
                <w:i/>
                <w:lang w:val="en-US"/>
              </w:rPr>
              <w:t>Refer to Section</w:t>
            </w:r>
            <w:r w:rsidRPr="000961F5">
              <w:rPr>
                <w:b/>
                <w:i/>
                <w:lang w:val="en-US"/>
              </w:rPr>
              <w:t xml:space="preserve"> </w:t>
            </w:r>
            <w:r w:rsidRPr="002B0661">
              <w:rPr>
                <w:b/>
                <w:i/>
                <w:szCs w:val="20"/>
                <w:lang w:val="en-US"/>
              </w:rPr>
              <w:fldChar w:fldCharType="begin"/>
            </w:r>
            <w:r w:rsidRPr="000961F5">
              <w:rPr>
                <w:b/>
                <w:i/>
                <w:lang w:val="en-US"/>
              </w:rPr>
              <w:instrText xml:space="preserve"> REF _Ref55499778 \r \h </w:instrText>
            </w:r>
            <w:r w:rsidR="0069787F" w:rsidRPr="000961F5">
              <w:rPr>
                <w:b/>
                <w:i/>
                <w:lang w:val="en-US"/>
              </w:rPr>
              <w:instrText xml:space="preserve"> \* MERGEFORMAT </w:instrText>
            </w:r>
            <w:r w:rsidRPr="002B0661">
              <w:rPr>
                <w:b/>
                <w:i/>
                <w:szCs w:val="20"/>
                <w:lang w:val="en-US"/>
              </w:rPr>
            </w:r>
            <w:r w:rsidRPr="002B0661">
              <w:rPr>
                <w:b/>
                <w:i/>
                <w:szCs w:val="20"/>
                <w:lang w:val="en-US"/>
              </w:rPr>
              <w:fldChar w:fldCharType="separate"/>
            </w:r>
            <w:r w:rsidR="00A57E12">
              <w:rPr>
                <w:b/>
                <w:i/>
                <w:lang w:val="en-US"/>
              </w:rPr>
              <w:t>2.3.7.3.4</w:t>
            </w:r>
            <w:r w:rsidRPr="002B0661">
              <w:rPr>
                <w:b/>
                <w:i/>
                <w:szCs w:val="20"/>
                <w:lang w:val="en-US"/>
              </w:rPr>
              <w:fldChar w:fldCharType="end"/>
            </w:r>
            <w:r w:rsidRPr="000961F5">
              <w:rPr>
                <w:b/>
                <w:i/>
                <w:lang w:val="en-US"/>
              </w:rPr>
              <w:t>, RSF</w:t>
            </w:r>
            <w:r w:rsidR="00A670C8" w:rsidRPr="000961F5">
              <w:rPr>
                <w:b/>
                <w:i/>
                <w:lang w:val="en-US"/>
              </w:rPr>
              <w:t>2</w:t>
            </w:r>
          </w:p>
        </w:tc>
        <w:tc>
          <w:tcPr>
            <w:tcW w:w="541" w:type="pct"/>
          </w:tcPr>
          <w:p w14:paraId="383E993C" w14:textId="77777777" w:rsidR="00CC077D" w:rsidRPr="000961F5" w:rsidRDefault="00CC077D" w:rsidP="00EE24F6">
            <w:pPr>
              <w:pStyle w:val="ListParagraph"/>
              <w:spacing w:after="0"/>
              <w:ind w:leftChars="0" w:left="0"/>
              <w:jc w:val="left"/>
              <w:rPr>
                <w:rFonts w:ascii="Arial" w:eastAsia="DengXian" w:hAnsi="Arial"/>
                <w:sz w:val="16"/>
                <w:lang w:val="en-US"/>
              </w:rPr>
            </w:pPr>
          </w:p>
          <w:p w14:paraId="548971F4" w14:textId="19C2DA61" w:rsidR="00CC077D" w:rsidRPr="000961F5" w:rsidRDefault="00CC077D" w:rsidP="00EE24F6">
            <w:pPr>
              <w:pStyle w:val="ListParagraph"/>
              <w:spacing w:after="0"/>
              <w:ind w:leftChars="0" w:left="0"/>
              <w:jc w:val="left"/>
              <w:rPr>
                <w:rFonts w:ascii="Arial" w:eastAsia="DengXian" w:hAnsi="Arial"/>
                <w:sz w:val="16"/>
                <w:lang w:val="en-US"/>
              </w:rPr>
            </w:pPr>
            <w:r w:rsidRPr="000961F5">
              <w:rPr>
                <w:rFonts w:eastAsia="DengXian"/>
                <w:lang w:val="en-US"/>
              </w:rPr>
              <w:t xml:space="preserve">Regulator (HKEX), </w:t>
            </w:r>
            <w:r w:rsidR="00A670C8" w:rsidRPr="000961F5">
              <w:rPr>
                <w:rFonts w:eastAsia="DengXian"/>
                <w:lang w:val="en-US"/>
              </w:rPr>
              <w:t>Issuer’s</w:t>
            </w:r>
            <w:r w:rsidR="005E5615" w:rsidRPr="000961F5">
              <w:rPr>
                <w:rFonts w:eastAsia="DengXian"/>
                <w:lang w:val="en-US"/>
              </w:rPr>
              <w:t xml:space="preserve"> Counsel</w:t>
            </w:r>
          </w:p>
        </w:tc>
        <w:bookmarkStart w:id="606" w:name="_1666081729"/>
        <w:bookmarkStart w:id="607" w:name="_1667742634"/>
        <w:bookmarkEnd w:id="606"/>
        <w:bookmarkEnd w:id="607"/>
        <w:commentRangeStart w:id="608"/>
        <w:commentRangeStart w:id="609"/>
        <w:bookmarkStart w:id="610" w:name="_MON_1670157112"/>
        <w:bookmarkEnd w:id="610"/>
        <w:tc>
          <w:tcPr>
            <w:tcW w:w="1106" w:type="pct"/>
          </w:tcPr>
          <w:p w14:paraId="37E591B5" w14:textId="0482D253" w:rsidR="00CC077D" w:rsidRPr="000961F5" w:rsidRDefault="00C920B8" w:rsidP="00EE24F6">
            <w:pPr>
              <w:spacing w:after="0"/>
              <w:ind w:left="0"/>
              <w:jc w:val="center"/>
              <w:rPr>
                <w:rFonts w:ascii="Arial" w:hAnsi="Arial"/>
                <w:b/>
                <w:lang w:eastAsia="x-none"/>
              </w:rPr>
            </w:pPr>
            <w:r w:rsidRPr="00381BCA">
              <w:rPr>
                <w:rFonts w:ascii="Arial" w:eastAsia="PMingLiU" w:hAnsi="Arial"/>
                <w:b/>
                <w:sz w:val="20"/>
                <w:szCs w:val="20"/>
                <w:lang w:eastAsia="x-none"/>
              </w:rPr>
              <w:object w:dxaOrig="1543" w:dyaOrig="1058" w14:anchorId="38F7270C">
                <v:shape id="_x0000_i1055" type="#_x0000_t75" style="width:77.15pt;height:52.9pt" o:ole="">
                  <v:imagedata r:id="rId59" o:title=""/>
                </v:shape>
                <o:OLEObject Type="Embed" ProgID="Word.Document.8" ShapeID="_x0000_i1055" DrawAspect="Icon" ObjectID="_1676184163" r:id="rId68">
                  <o:FieldCodes>\s</o:FieldCodes>
                </o:OLEObject>
              </w:object>
            </w:r>
            <w:commentRangeEnd w:id="608"/>
            <w:r w:rsidR="00CC077D" w:rsidRPr="002B0661">
              <w:rPr>
                <w:rStyle w:val="CommentReference"/>
                <w:rFonts w:ascii="Arial" w:eastAsia="PMingLiU" w:hAnsi="Arial"/>
              </w:rPr>
              <w:commentReference w:id="608"/>
            </w:r>
            <w:commentRangeEnd w:id="609"/>
            <w:r w:rsidR="003A05D3" w:rsidRPr="000961F5">
              <w:rPr>
                <w:rStyle w:val="CommentReference"/>
                <w:rFonts w:eastAsia="PMingLiU"/>
              </w:rPr>
              <w:commentReference w:id="609"/>
            </w:r>
          </w:p>
        </w:tc>
        <w:tc>
          <w:tcPr>
            <w:tcW w:w="341" w:type="pct"/>
          </w:tcPr>
          <w:p w14:paraId="73B7500B" w14:textId="77777777" w:rsidR="00CC077D" w:rsidRPr="000961F5" w:rsidRDefault="00CC077D" w:rsidP="00EE24F6">
            <w:pPr>
              <w:spacing w:after="0"/>
              <w:ind w:left="0"/>
              <w:jc w:val="center"/>
              <w:rPr>
                <w:rFonts w:ascii="Arial" w:hAnsi="Arial"/>
                <w:sz w:val="16"/>
                <w:szCs w:val="16"/>
                <w:lang w:eastAsia="x-none"/>
              </w:rPr>
            </w:pPr>
            <w:r w:rsidRPr="000961F5">
              <w:rPr>
                <w:lang w:eastAsia="x-none"/>
              </w:rPr>
              <w:sym w:font="Wingdings" w:char="F0FC"/>
            </w:r>
          </w:p>
        </w:tc>
        <w:tc>
          <w:tcPr>
            <w:tcW w:w="376" w:type="pct"/>
          </w:tcPr>
          <w:p w14:paraId="5A86AA35" w14:textId="77777777" w:rsidR="00CC077D" w:rsidRPr="000961F5" w:rsidRDefault="00CC077D" w:rsidP="00EE24F6">
            <w:pPr>
              <w:spacing w:after="0"/>
              <w:ind w:left="0"/>
              <w:jc w:val="center"/>
              <w:rPr>
                <w:rFonts w:ascii="Arial" w:hAnsi="Arial"/>
                <w:sz w:val="16"/>
                <w:szCs w:val="16"/>
                <w:lang w:eastAsia="x-none"/>
              </w:rPr>
            </w:pPr>
            <w:r w:rsidRPr="000961F5">
              <w:rPr>
                <w:lang w:eastAsia="x-none"/>
              </w:rPr>
              <w:sym w:font="Wingdings" w:char="F0FC"/>
            </w:r>
          </w:p>
        </w:tc>
        <w:tc>
          <w:tcPr>
            <w:tcW w:w="333" w:type="pct"/>
          </w:tcPr>
          <w:p w14:paraId="7B3CA8F7" w14:textId="77777777" w:rsidR="00CC077D" w:rsidRPr="000961F5" w:rsidRDefault="00CC077D" w:rsidP="00EE24F6">
            <w:pPr>
              <w:spacing w:after="0"/>
              <w:ind w:left="0"/>
              <w:jc w:val="center"/>
              <w:rPr>
                <w:rFonts w:ascii="Arial" w:hAnsi="Arial"/>
                <w:sz w:val="16"/>
                <w:szCs w:val="16"/>
                <w:lang w:eastAsia="x-none"/>
              </w:rPr>
            </w:pPr>
            <w:r w:rsidRPr="000961F5">
              <w:rPr>
                <w:lang w:eastAsia="x-none"/>
              </w:rPr>
              <w:sym w:font="Wingdings" w:char="F0FC"/>
            </w:r>
          </w:p>
        </w:tc>
        <w:tc>
          <w:tcPr>
            <w:tcW w:w="503" w:type="pct"/>
          </w:tcPr>
          <w:p w14:paraId="2F256A69" w14:textId="38D62FD0" w:rsidR="00C920B8" w:rsidRPr="002B0661" w:rsidRDefault="00C920B8" w:rsidP="00EE24F6">
            <w:pPr>
              <w:spacing w:after="0"/>
              <w:ind w:left="0"/>
              <w:jc w:val="center"/>
              <w:rPr>
                <w:rFonts w:ascii="Arial" w:hAnsi="Arial"/>
                <w:sz w:val="16"/>
                <w:szCs w:val="16"/>
                <w:lang w:eastAsia="x-none"/>
              </w:rPr>
            </w:pPr>
            <w:r w:rsidRPr="000961F5">
              <w:rPr>
                <w:lang w:eastAsia="x-none"/>
              </w:rPr>
              <w:sym w:font="Wingdings" w:char="F0FC"/>
            </w:r>
          </w:p>
        </w:tc>
        <w:tc>
          <w:tcPr>
            <w:tcW w:w="514" w:type="pct"/>
          </w:tcPr>
          <w:p w14:paraId="7983742B" w14:textId="41F8DA74" w:rsidR="00C920B8" w:rsidRPr="002B0661" w:rsidRDefault="00C920B8" w:rsidP="00EE24F6">
            <w:pPr>
              <w:spacing w:after="0"/>
              <w:ind w:left="0"/>
              <w:jc w:val="center"/>
              <w:rPr>
                <w:rFonts w:ascii="Arial" w:hAnsi="Arial"/>
                <w:sz w:val="16"/>
                <w:szCs w:val="16"/>
                <w:lang w:eastAsia="x-none"/>
              </w:rPr>
            </w:pPr>
            <w:r w:rsidRPr="000961F5">
              <w:rPr>
                <w:lang w:eastAsia="x-none"/>
              </w:rPr>
              <w:sym w:font="Wingdings" w:char="F0FC"/>
            </w:r>
            <w:r w:rsidR="003510C2" w:rsidRPr="000961F5">
              <w:rPr>
                <w:rStyle w:val="CommentReference"/>
                <w:rFonts w:eastAsia="PMingLiU"/>
              </w:rPr>
              <w:commentReference w:id="611"/>
            </w:r>
          </w:p>
        </w:tc>
      </w:tr>
    </w:tbl>
    <w:p w14:paraId="47C3EC32" w14:textId="77777777" w:rsidR="00CC077D" w:rsidRPr="000961F5" w:rsidRDefault="00CC077D" w:rsidP="00CC077D">
      <w:pPr>
        <w:spacing w:after="0"/>
        <w:ind w:left="0"/>
        <w:jc w:val="left"/>
        <w:rPr>
          <w:rFonts w:eastAsia="DengXian"/>
          <w:b/>
          <w:lang w:val="en-US" w:eastAsia="zh-CN"/>
        </w:rPr>
      </w:pPr>
    </w:p>
    <w:p w14:paraId="5FCC9C2F" w14:textId="009A195D" w:rsidR="004A476C" w:rsidRPr="000961F5" w:rsidRDefault="004A476C" w:rsidP="00CC077D">
      <w:pPr>
        <w:pStyle w:val="Heading5"/>
        <w:rPr>
          <w:lang w:val="en-US"/>
        </w:rPr>
      </w:pPr>
      <w:r w:rsidRPr="000961F5">
        <w:rPr>
          <w:lang w:val="en-US"/>
        </w:rPr>
        <w:t>Workflow Statuses and Per</w:t>
      </w:r>
      <w:r w:rsidR="006D7C40" w:rsidRPr="000961F5">
        <w:rPr>
          <w:lang w:val="en-US"/>
        </w:rPr>
        <w:t>missions</w:t>
      </w:r>
    </w:p>
    <w:p w14:paraId="32CBC5C0" w14:textId="60D6CA9A" w:rsidR="006D7C40" w:rsidRPr="000961F5" w:rsidRDefault="006D7C40" w:rsidP="006D7C40">
      <w:pPr>
        <w:ind w:left="0"/>
        <w:rPr>
          <w:b/>
          <w:lang w:val="en-US" w:eastAsia="x-none"/>
        </w:rPr>
      </w:pPr>
      <w:r w:rsidRPr="000961F5">
        <w:rPr>
          <w:b/>
          <w:lang w:val="en-US" w:eastAsia="x-none"/>
        </w:rPr>
        <w:t xml:space="preserve">[Regulatory Submissions Flow </w:t>
      </w:r>
      <w:r w:rsidR="00AF7865" w:rsidRPr="000961F5">
        <w:rPr>
          <w:b/>
          <w:lang w:val="en-US" w:eastAsia="x-none"/>
        </w:rPr>
        <w:t>1</w:t>
      </w:r>
      <w:r w:rsidRPr="000961F5">
        <w:rPr>
          <w:b/>
          <w:lang w:val="en-US" w:eastAsia="x-none"/>
        </w:rPr>
        <w:t>]</w:t>
      </w:r>
    </w:p>
    <w:tbl>
      <w:tblPr>
        <w:tblStyle w:val="TableGrid1"/>
        <w:tblW w:w="10116" w:type="dxa"/>
        <w:tblLook w:val="04A0" w:firstRow="1" w:lastRow="0" w:firstColumn="1" w:lastColumn="0" w:noHBand="0" w:noVBand="1"/>
      </w:tblPr>
      <w:tblGrid>
        <w:gridCol w:w="392"/>
        <w:gridCol w:w="4403"/>
        <w:gridCol w:w="1171"/>
        <w:gridCol w:w="2173"/>
        <w:gridCol w:w="1977"/>
      </w:tblGrid>
      <w:tr w:rsidR="00E87A95" w:rsidRPr="000961F5" w14:paraId="6603ABEF" w14:textId="77777777" w:rsidTr="003C0CB4">
        <w:trPr>
          <w:trHeight w:val="681"/>
        </w:trPr>
        <w:tc>
          <w:tcPr>
            <w:tcW w:w="391" w:type="dxa"/>
            <w:shd w:val="clear" w:color="auto" w:fill="13426B"/>
            <w:hideMark/>
          </w:tcPr>
          <w:p w14:paraId="37C715C7" w14:textId="77777777" w:rsidR="00E87A95" w:rsidRPr="000961F5" w:rsidRDefault="00E87A95" w:rsidP="006D7C40">
            <w:pPr>
              <w:spacing w:after="0"/>
              <w:ind w:left="0"/>
              <w:jc w:val="center"/>
              <w:rPr>
                <w:rFonts w:ascii="Arial" w:eastAsia="Times New Roman" w:hAnsi="Arial"/>
                <w:color w:val="FFFFFF" w:themeColor="background1"/>
                <w:sz w:val="16"/>
                <w:szCs w:val="16"/>
              </w:rPr>
            </w:pPr>
            <w:r w:rsidRPr="000961F5">
              <w:rPr>
                <w:rFonts w:eastAsia="Times New Roman"/>
                <w:color w:val="FFFFFF" w:themeColor="background1"/>
              </w:rPr>
              <w:t> #</w:t>
            </w:r>
          </w:p>
        </w:tc>
        <w:tc>
          <w:tcPr>
            <w:tcW w:w="4424" w:type="dxa"/>
            <w:shd w:val="clear" w:color="auto" w:fill="13426B"/>
            <w:hideMark/>
          </w:tcPr>
          <w:p w14:paraId="6B9B54FF" w14:textId="77777777" w:rsidR="00E87A95" w:rsidRPr="000961F5" w:rsidRDefault="00E87A95" w:rsidP="006D7C40">
            <w:pPr>
              <w:spacing w:after="0"/>
              <w:ind w:left="0"/>
              <w:jc w:val="center"/>
              <w:rPr>
                <w:rFonts w:ascii="Arial" w:eastAsia="Times New Roman" w:hAnsi="Arial"/>
                <w:b/>
                <w:color w:val="FFFFFF" w:themeColor="background1"/>
                <w:sz w:val="16"/>
                <w:szCs w:val="16"/>
              </w:rPr>
            </w:pPr>
            <w:r w:rsidRPr="000961F5">
              <w:rPr>
                <w:rFonts w:eastAsia="Times New Roman"/>
                <w:b/>
                <w:color w:val="FFFFFF" w:themeColor="background1"/>
              </w:rPr>
              <w:t>Scenario Description</w:t>
            </w:r>
          </w:p>
        </w:tc>
        <w:tc>
          <w:tcPr>
            <w:tcW w:w="1135" w:type="dxa"/>
            <w:shd w:val="clear" w:color="auto" w:fill="13426B"/>
            <w:hideMark/>
          </w:tcPr>
          <w:p w14:paraId="4118B572" w14:textId="77777777" w:rsidR="00E87A95" w:rsidRPr="000961F5" w:rsidRDefault="00E87A95" w:rsidP="006D7C40">
            <w:pPr>
              <w:spacing w:after="0"/>
              <w:ind w:left="0"/>
              <w:jc w:val="center"/>
              <w:rPr>
                <w:rFonts w:ascii="Arial" w:eastAsia="Times New Roman" w:hAnsi="Arial"/>
                <w:b/>
                <w:color w:val="FFFFFF" w:themeColor="background1"/>
                <w:sz w:val="16"/>
                <w:szCs w:val="16"/>
              </w:rPr>
            </w:pPr>
            <w:r w:rsidRPr="000961F5">
              <w:rPr>
                <w:rFonts w:eastAsia="Times New Roman"/>
                <w:b/>
                <w:color w:val="FFFFFF" w:themeColor="background1"/>
              </w:rPr>
              <w:t>Status</w:t>
            </w:r>
          </w:p>
        </w:tc>
        <w:tc>
          <w:tcPr>
            <w:tcW w:w="2182" w:type="dxa"/>
            <w:shd w:val="clear" w:color="auto" w:fill="13426B"/>
          </w:tcPr>
          <w:p w14:paraId="6BF5A529" w14:textId="2B27624B" w:rsidR="00E87A95" w:rsidRPr="000961F5" w:rsidRDefault="00A670C8" w:rsidP="006D7C40">
            <w:pPr>
              <w:spacing w:after="0"/>
              <w:ind w:left="0"/>
              <w:jc w:val="center"/>
              <w:rPr>
                <w:rFonts w:ascii="Arial" w:eastAsia="Times New Roman" w:hAnsi="Arial"/>
                <w:b/>
                <w:color w:val="FFFFFF" w:themeColor="background1"/>
                <w:sz w:val="16"/>
                <w:szCs w:val="16"/>
              </w:rPr>
            </w:pPr>
            <w:r w:rsidRPr="000961F5">
              <w:rPr>
                <w:rFonts w:eastAsia="Times New Roman"/>
                <w:b/>
                <w:color w:val="FFFFFF" w:themeColor="background1"/>
              </w:rPr>
              <w:t xml:space="preserve">Principal Sponsor </w:t>
            </w:r>
            <w:r w:rsidRPr="000961F5">
              <w:rPr>
                <w:rFonts w:eastAsia="Times New Roman"/>
                <w:b/>
                <w:color w:val="FFFFFF" w:themeColor="background1"/>
                <w:u w:val="single"/>
              </w:rPr>
              <w:t>OR</w:t>
            </w:r>
            <w:r w:rsidRPr="000961F5">
              <w:rPr>
                <w:rFonts w:eastAsia="Times New Roman"/>
                <w:b/>
                <w:color w:val="FFFFFF" w:themeColor="background1"/>
              </w:rPr>
              <w:t xml:space="preserve"> Sponsor Counsel</w:t>
            </w:r>
          </w:p>
        </w:tc>
        <w:tc>
          <w:tcPr>
            <w:tcW w:w="1984" w:type="dxa"/>
            <w:shd w:val="clear" w:color="auto" w:fill="13426B"/>
            <w:hideMark/>
          </w:tcPr>
          <w:p w14:paraId="01A5B53F" w14:textId="0912C551" w:rsidR="00E87A95" w:rsidRPr="000961F5" w:rsidRDefault="00E87A95" w:rsidP="006D7C40">
            <w:pPr>
              <w:spacing w:after="0"/>
              <w:ind w:left="0"/>
              <w:jc w:val="center"/>
              <w:rPr>
                <w:rFonts w:ascii="Arial" w:eastAsia="Times New Roman" w:hAnsi="Arial"/>
                <w:b/>
                <w:color w:val="FFFFFF" w:themeColor="background1"/>
                <w:sz w:val="16"/>
                <w:szCs w:val="16"/>
              </w:rPr>
            </w:pPr>
            <w:r w:rsidRPr="000961F5">
              <w:rPr>
                <w:rFonts w:eastAsia="Times New Roman"/>
                <w:b/>
                <w:color w:val="FFFFFF" w:themeColor="background1"/>
              </w:rPr>
              <w:t xml:space="preserve">Regulator (HKEX) </w:t>
            </w:r>
            <w:r w:rsidRPr="000961F5">
              <w:rPr>
                <w:rFonts w:eastAsia="Times New Roman"/>
                <w:b/>
                <w:bCs/>
                <w:color w:val="FFFFFF" w:themeColor="background1"/>
                <w:u w:val="single"/>
              </w:rPr>
              <w:t>AND</w:t>
            </w:r>
            <w:r w:rsidRPr="000961F5">
              <w:rPr>
                <w:rFonts w:eastAsia="Times New Roman"/>
                <w:b/>
                <w:color w:val="FFFFFF" w:themeColor="background1"/>
              </w:rPr>
              <w:t xml:space="preserve"> Regulator (SFC)</w:t>
            </w:r>
          </w:p>
        </w:tc>
      </w:tr>
      <w:tr w:rsidR="00E87A95" w:rsidRPr="000961F5" w14:paraId="4101AF19" w14:textId="77777777" w:rsidTr="003C0CB4">
        <w:trPr>
          <w:trHeight w:val="1487"/>
        </w:trPr>
        <w:tc>
          <w:tcPr>
            <w:tcW w:w="391" w:type="dxa"/>
          </w:tcPr>
          <w:p w14:paraId="35E7DAE6" w14:textId="23294046" w:rsidR="00E87A95" w:rsidRPr="000961F5" w:rsidRDefault="00E87A95" w:rsidP="006D7C40">
            <w:pPr>
              <w:spacing w:after="0"/>
              <w:ind w:left="0"/>
              <w:jc w:val="center"/>
              <w:rPr>
                <w:rFonts w:ascii="Arial" w:eastAsia="Times New Roman" w:hAnsi="Arial"/>
                <w:color w:val="000000"/>
                <w:sz w:val="16"/>
                <w:szCs w:val="16"/>
              </w:rPr>
            </w:pPr>
            <w:r w:rsidRPr="000961F5">
              <w:rPr>
                <w:rFonts w:eastAsia="Times New Roman"/>
                <w:color w:val="000000"/>
              </w:rPr>
              <w:t>1</w:t>
            </w:r>
          </w:p>
        </w:tc>
        <w:tc>
          <w:tcPr>
            <w:tcW w:w="4424" w:type="dxa"/>
          </w:tcPr>
          <w:p w14:paraId="7D8DED43" w14:textId="09AF5645" w:rsidR="00372583" w:rsidRPr="000961F5" w:rsidRDefault="00372583" w:rsidP="00372583">
            <w:pPr>
              <w:spacing w:after="0"/>
              <w:ind w:left="0"/>
              <w:jc w:val="left"/>
              <w:rPr>
                <w:rFonts w:ascii="Arial" w:eastAsia="Times New Roman" w:hAnsi="Arial"/>
                <w:b/>
                <w:color w:val="000000"/>
                <w:sz w:val="16"/>
                <w:szCs w:val="16"/>
              </w:rPr>
            </w:pPr>
            <w:r w:rsidRPr="000961F5">
              <w:rPr>
                <w:rFonts w:eastAsia="Times New Roman"/>
                <w:color w:val="000000"/>
                <w:u w:val="single"/>
              </w:rPr>
              <w:t>Allotment Results Announcement</w:t>
            </w:r>
            <w:r w:rsidRPr="000961F5">
              <w:rPr>
                <w:rFonts w:eastAsia="Times New Roman"/>
                <w:color w:val="000000"/>
              </w:rPr>
              <w:t xml:space="preserve"> is pre-populated on FINI for </w:t>
            </w:r>
            <w:r w:rsidRPr="000961F5">
              <w:rPr>
                <w:rFonts w:eastAsia="Times New Roman"/>
                <w:b/>
                <w:color w:val="000000"/>
              </w:rPr>
              <w:t xml:space="preserve">Principal Sponsor </w:t>
            </w:r>
            <w:r w:rsidRPr="000961F5">
              <w:rPr>
                <w:rFonts w:eastAsia="Times New Roman"/>
                <w:color w:val="000000"/>
              </w:rPr>
              <w:t xml:space="preserve">OR </w:t>
            </w:r>
            <w:r w:rsidRPr="000961F5">
              <w:rPr>
                <w:rFonts w:eastAsia="Times New Roman"/>
                <w:b/>
                <w:color w:val="000000"/>
              </w:rPr>
              <w:t>Sponsor Counsel</w:t>
            </w:r>
            <w:r w:rsidRPr="000961F5">
              <w:rPr>
                <w:rFonts w:eastAsia="Times New Roman"/>
                <w:color w:val="000000"/>
                <w:u w:val="single"/>
              </w:rPr>
              <w:t xml:space="preserve"> to review.</w:t>
            </w:r>
          </w:p>
          <w:p w14:paraId="6016063B" w14:textId="77777777" w:rsidR="00372583" w:rsidRPr="000961F5" w:rsidRDefault="00372583" w:rsidP="00372583">
            <w:pPr>
              <w:spacing w:after="0"/>
              <w:ind w:left="0"/>
              <w:jc w:val="left"/>
              <w:rPr>
                <w:rFonts w:ascii="Arial" w:eastAsia="Times New Roman" w:hAnsi="Arial"/>
                <w:b/>
                <w:color w:val="000000"/>
                <w:sz w:val="16"/>
                <w:szCs w:val="16"/>
              </w:rPr>
            </w:pPr>
          </w:p>
          <w:p w14:paraId="1AC572B0" w14:textId="374B5559" w:rsidR="00E87A95" w:rsidRPr="000961F5" w:rsidRDefault="00A670C8" w:rsidP="004A476C">
            <w:pPr>
              <w:spacing w:after="0"/>
              <w:ind w:left="0"/>
              <w:jc w:val="left"/>
              <w:rPr>
                <w:rFonts w:ascii="Arial" w:eastAsia="Times New Roman" w:hAnsi="Arial"/>
                <w:b/>
                <w:color w:val="000000"/>
                <w:sz w:val="16"/>
                <w:szCs w:val="16"/>
              </w:rPr>
            </w:pPr>
            <w:r w:rsidRPr="000961F5">
              <w:rPr>
                <w:rFonts w:eastAsia="Times New Roman"/>
                <w:b/>
                <w:color w:val="000000"/>
              </w:rPr>
              <w:lastRenderedPageBreak/>
              <w:t xml:space="preserve">Principal Sponsor </w:t>
            </w:r>
            <w:r w:rsidRPr="000961F5">
              <w:rPr>
                <w:rFonts w:eastAsia="Times New Roman"/>
                <w:color w:val="000000"/>
              </w:rPr>
              <w:t>OR</w:t>
            </w:r>
            <w:r w:rsidRPr="000961F5">
              <w:rPr>
                <w:rFonts w:eastAsia="Times New Roman"/>
                <w:b/>
                <w:color w:val="000000"/>
              </w:rPr>
              <w:t xml:space="preserve"> Sponsor Counsel</w:t>
            </w:r>
            <w:r w:rsidR="00E87A95" w:rsidRPr="000961F5">
              <w:rPr>
                <w:rFonts w:eastAsia="Times New Roman"/>
                <w:b/>
                <w:color w:val="000000"/>
              </w:rPr>
              <w:t xml:space="preserve"> </w:t>
            </w:r>
            <w:r w:rsidR="00E87A95" w:rsidRPr="000961F5">
              <w:rPr>
                <w:rFonts w:eastAsia="Times New Roman"/>
                <w:color w:val="000000"/>
              </w:rPr>
              <w:t xml:space="preserve">downloads the pre-populated </w:t>
            </w:r>
            <w:r w:rsidR="00E87A95" w:rsidRPr="000961F5">
              <w:rPr>
                <w:rFonts w:eastAsia="Times New Roman"/>
                <w:color w:val="000000"/>
                <w:u w:val="single"/>
              </w:rPr>
              <w:t>Allotment Results Announcement</w:t>
            </w:r>
            <w:r w:rsidR="00E87A95" w:rsidRPr="000961F5">
              <w:rPr>
                <w:rFonts w:eastAsia="Times New Roman"/>
                <w:color w:val="000000"/>
              </w:rPr>
              <w:t>, then make amendments offline</w:t>
            </w:r>
          </w:p>
        </w:tc>
        <w:tc>
          <w:tcPr>
            <w:tcW w:w="1135" w:type="dxa"/>
          </w:tcPr>
          <w:p w14:paraId="23CD8834" w14:textId="66CA3E06" w:rsidR="00E87A95" w:rsidRPr="000961F5" w:rsidRDefault="00372583" w:rsidP="006D7C40">
            <w:pPr>
              <w:spacing w:after="0"/>
              <w:ind w:left="0"/>
              <w:jc w:val="center"/>
              <w:rPr>
                <w:rFonts w:ascii="Arial" w:eastAsia="Times New Roman" w:hAnsi="Arial"/>
                <w:b/>
                <w:color w:val="000000"/>
                <w:sz w:val="16"/>
                <w:szCs w:val="16"/>
              </w:rPr>
            </w:pPr>
            <w:r w:rsidRPr="000961F5">
              <w:rPr>
                <w:rFonts w:eastAsia="Times New Roman"/>
                <w:b/>
                <w:color w:val="000000"/>
              </w:rPr>
              <w:lastRenderedPageBreak/>
              <w:t>Pending</w:t>
            </w:r>
          </w:p>
        </w:tc>
        <w:tc>
          <w:tcPr>
            <w:tcW w:w="2182" w:type="dxa"/>
          </w:tcPr>
          <w:p w14:paraId="1EEF0A8F" w14:textId="77777777" w:rsidR="00E87A95" w:rsidRPr="000961F5" w:rsidRDefault="00E87A95" w:rsidP="006D7C40">
            <w:pPr>
              <w:spacing w:after="0"/>
              <w:ind w:left="0"/>
              <w:jc w:val="center"/>
              <w:rPr>
                <w:rFonts w:ascii="Arial" w:eastAsia="Times New Roman" w:hAnsi="Arial"/>
                <w:b/>
                <w:color w:val="FF0000"/>
                <w:sz w:val="16"/>
                <w:szCs w:val="16"/>
              </w:rPr>
            </w:pPr>
            <w:r w:rsidRPr="000961F5">
              <w:rPr>
                <w:rFonts w:eastAsia="Times New Roman"/>
                <w:b/>
                <w:color w:val="FF0000"/>
              </w:rPr>
              <w:t>Edit / Delete:</w:t>
            </w:r>
          </w:p>
          <w:p w14:paraId="5374D75B" w14:textId="77777777" w:rsidR="00E87A95" w:rsidRPr="000961F5" w:rsidRDefault="00E87A95" w:rsidP="006D7C40">
            <w:pPr>
              <w:spacing w:after="0"/>
              <w:ind w:left="0"/>
              <w:jc w:val="center"/>
              <w:rPr>
                <w:rFonts w:ascii="Arial" w:eastAsia="Times New Roman" w:hAnsi="Arial"/>
                <w:sz w:val="16"/>
                <w:szCs w:val="16"/>
              </w:rPr>
            </w:pPr>
            <w:r w:rsidRPr="000961F5">
              <w:rPr>
                <w:rFonts w:eastAsia="Times New Roman"/>
                <w:color w:val="FF0000"/>
              </w:rPr>
              <w:t>No</w:t>
            </w:r>
            <w:r w:rsidRPr="000961F5">
              <w:rPr>
                <w:rFonts w:eastAsia="Times New Roman"/>
              </w:rPr>
              <w:br/>
            </w:r>
            <w:r w:rsidRPr="000961F5">
              <w:rPr>
                <w:rFonts w:eastAsia="Times New Roman"/>
              </w:rPr>
              <w:br/>
            </w:r>
            <w:commentRangeStart w:id="612"/>
            <w:commentRangeStart w:id="613"/>
            <w:r w:rsidRPr="000961F5">
              <w:rPr>
                <w:rFonts w:eastAsia="Times New Roman"/>
              </w:rPr>
              <w:t>View:</w:t>
            </w:r>
            <w:r w:rsidRPr="000961F5">
              <w:rPr>
                <w:rFonts w:eastAsia="Times New Roman"/>
              </w:rPr>
              <w:br/>
              <w:t>Yes</w:t>
            </w:r>
            <w:commentRangeEnd w:id="612"/>
            <w:r w:rsidR="00372583" w:rsidRPr="000961F5">
              <w:rPr>
                <w:rStyle w:val="CommentReference"/>
                <w:rFonts w:eastAsia="PMingLiU"/>
              </w:rPr>
              <w:commentReference w:id="612"/>
            </w:r>
            <w:commentRangeEnd w:id="613"/>
            <w:r w:rsidR="00683AF6" w:rsidRPr="000961F5">
              <w:rPr>
                <w:rStyle w:val="CommentReference"/>
                <w:rFonts w:eastAsia="PMingLiU"/>
              </w:rPr>
              <w:commentReference w:id="613"/>
            </w:r>
          </w:p>
        </w:tc>
        <w:tc>
          <w:tcPr>
            <w:tcW w:w="1984" w:type="dxa"/>
          </w:tcPr>
          <w:p w14:paraId="7C887DD6" w14:textId="076897E8" w:rsidR="00E87A95" w:rsidRPr="000961F5" w:rsidRDefault="00E87A95" w:rsidP="006D7C40">
            <w:pPr>
              <w:spacing w:after="0"/>
              <w:ind w:left="0"/>
              <w:jc w:val="center"/>
              <w:rPr>
                <w:rFonts w:ascii="Arial" w:eastAsia="Times New Roman" w:hAnsi="Arial"/>
                <w:b/>
                <w:color w:val="FF0000"/>
                <w:sz w:val="16"/>
                <w:szCs w:val="16"/>
              </w:rPr>
            </w:pPr>
            <w:r w:rsidRPr="000961F5">
              <w:rPr>
                <w:rFonts w:eastAsia="Times New Roman"/>
                <w:b/>
                <w:color w:val="FF0000"/>
              </w:rPr>
              <w:t xml:space="preserve">Edit / Delete / View / Revert: </w:t>
            </w:r>
          </w:p>
          <w:p w14:paraId="1B507208" w14:textId="77777777" w:rsidR="00E87A95" w:rsidRPr="000961F5" w:rsidRDefault="00E87A95" w:rsidP="006D7C40">
            <w:pPr>
              <w:spacing w:after="0"/>
              <w:ind w:left="0"/>
              <w:jc w:val="center"/>
              <w:rPr>
                <w:rFonts w:ascii="Arial" w:eastAsia="Times New Roman" w:hAnsi="Arial"/>
                <w:color w:val="FF0000"/>
                <w:sz w:val="16"/>
                <w:szCs w:val="16"/>
              </w:rPr>
            </w:pPr>
            <w:r w:rsidRPr="000961F5">
              <w:rPr>
                <w:rFonts w:eastAsia="Times New Roman"/>
                <w:color w:val="FF0000"/>
              </w:rPr>
              <w:t>No</w:t>
            </w:r>
          </w:p>
        </w:tc>
      </w:tr>
      <w:tr w:rsidR="00E87A95" w:rsidRPr="000961F5" w14:paraId="3882FD3E" w14:textId="77777777" w:rsidTr="003C0CB4">
        <w:trPr>
          <w:trHeight w:val="416"/>
        </w:trPr>
        <w:tc>
          <w:tcPr>
            <w:tcW w:w="391" w:type="dxa"/>
          </w:tcPr>
          <w:p w14:paraId="78A738F5" w14:textId="77777777" w:rsidR="00E87A95" w:rsidRPr="000961F5" w:rsidRDefault="00E87A95" w:rsidP="006D7C40">
            <w:pPr>
              <w:spacing w:after="0"/>
              <w:ind w:left="0"/>
              <w:jc w:val="center"/>
              <w:rPr>
                <w:rFonts w:ascii="Arial" w:eastAsia="Times New Roman" w:hAnsi="Arial"/>
                <w:color w:val="000000"/>
                <w:sz w:val="16"/>
                <w:szCs w:val="16"/>
              </w:rPr>
            </w:pPr>
            <w:r w:rsidRPr="000961F5">
              <w:rPr>
                <w:rFonts w:eastAsia="Times New Roman"/>
                <w:color w:val="000000"/>
              </w:rPr>
              <w:t>2</w:t>
            </w:r>
          </w:p>
        </w:tc>
        <w:tc>
          <w:tcPr>
            <w:tcW w:w="4424" w:type="dxa"/>
          </w:tcPr>
          <w:p w14:paraId="4240F7E7" w14:textId="77BA530E" w:rsidR="00E87A95" w:rsidRPr="000961F5" w:rsidRDefault="00A670C8" w:rsidP="006D7C40">
            <w:pPr>
              <w:spacing w:after="0"/>
              <w:ind w:left="0"/>
              <w:jc w:val="left"/>
              <w:rPr>
                <w:rFonts w:ascii="Arial" w:eastAsia="Times New Roman" w:hAnsi="Arial"/>
                <w:b/>
                <w:color w:val="000000"/>
                <w:sz w:val="16"/>
                <w:szCs w:val="16"/>
              </w:rPr>
            </w:pPr>
            <w:r w:rsidRPr="000961F5">
              <w:rPr>
                <w:rFonts w:eastAsia="Times New Roman"/>
                <w:b/>
                <w:color w:val="000000"/>
              </w:rPr>
              <w:t xml:space="preserve">Principal Sponsor </w:t>
            </w:r>
            <w:r w:rsidRPr="000961F5">
              <w:rPr>
                <w:rFonts w:eastAsia="Times New Roman"/>
                <w:color w:val="000000"/>
              </w:rPr>
              <w:t>OR</w:t>
            </w:r>
            <w:r w:rsidRPr="000961F5">
              <w:rPr>
                <w:rFonts w:eastAsia="Times New Roman"/>
                <w:b/>
                <w:color w:val="000000"/>
              </w:rPr>
              <w:t xml:space="preserve"> Sponsor Counsel </w:t>
            </w:r>
            <w:r w:rsidR="00E87A95" w:rsidRPr="000961F5">
              <w:rPr>
                <w:rFonts w:eastAsia="Times New Roman"/>
                <w:color w:val="000000"/>
              </w:rPr>
              <w:t xml:space="preserve">uploads the </w:t>
            </w:r>
            <w:r w:rsidR="00372583" w:rsidRPr="000961F5">
              <w:rPr>
                <w:rFonts w:eastAsia="Times New Roman"/>
                <w:color w:val="000000"/>
              </w:rPr>
              <w:t>revised Allotment Results Announcement</w:t>
            </w:r>
          </w:p>
        </w:tc>
        <w:tc>
          <w:tcPr>
            <w:tcW w:w="1135" w:type="dxa"/>
          </w:tcPr>
          <w:p w14:paraId="51733E25" w14:textId="77777777" w:rsidR="00E87A95" w:rsidRPr="000961F5" w:rsidRDefault="00E87A95" w:rsidP="006D7C40">
            <w:pPr>
              <w:spacing w:after="0"/>
              <w:ind w:left="0"/>
              <w:jc w:val="center"/>
              <w:rPr>
                <w:rFonts w:ascii="Arial" w:eastAsia="Times New Roman" w:hAnsi="Arial"/>
                <w:b/>
                <w:color w:val="000000"/>
                <w:sz w:val="16"/>
                <w:szCs w:val="16"/>
              </w:rPr>
            </w:pPr>
            <w:r w:rsidRPr="000961F5">
              <w:rPr>
                <w:rFonts w:eastAsia="Times New Roman"/>
                <w:b/>
                <w:color w:val="000000"/>
              </w:rPr>
              <w:t>Pending</w:t>
            </w:r>
          </w:p>
        </w:tc>
        <w:tc>
          <w:tcPr>
            <w:tcW w:w="2182" w:type="dxa"/>
          </w:tcPr>
          <w:p w14:paraId="4D23FA7E" w14:textId="77777777" w:rsidR="00E87A95" w:rsidRPr="000961F5" w:rsidRDefault="00E87A95" w:rsidP="006D7C40">
            <w:pPr>
              <w:spacing w:after="0"/>
              <w:ind w:left="0"/>
              <w:jc w:val="center"/>
              <w:rPr>
                <w:rFonts w:ascii="Arial" w:eastAsia="Times New Roman" w:hAnsi="Arial"/>
                <w:b/>
                <w:color w:val="FF0000"/>
                <w:sz w:val="16"/>
                <w:szCs w:val="16"/>
              </w:rPr>
            </w:pPr>
            <w:r w:rsidRPr="000961F5">
              <w:rPr>
                <w:rFonts w:eastAsia="Times New Roman"/>
                <w:b/>
                <w:color w:val="FF0000"/>
              </w:rPr>
              <w:t>Edit:</w:t>
            </w:r>
          </w:p>
          <w:p w14:paraId="784D8092" w14:textId="77777777" w:rsidR="00E87A95" w:rsidRPr="000961F5" w:rsidRDefault="00E87A95" w:rsidP="006D7C40">
            <w:pPr>
              <w:spacing w:after="0"/>
              <w:ind w:left="0"/>
              <w:jc w:val="center"/>
              <w:rPr>
                <w:rFonts w:ascii="Arial" w:eastAsia="Times New Roman" w:hAnsi="Arial"/>
                <w:b/>
                <w:color w:val="000000"/>
                <w:sz w:val="16"/>
                <w:szCs w:val="16"/>
              </w:rPr>
            </w:pPr>
            <w:r w:rsidRPr="000961F5">
              <w:rPr>
                <w:rFonts w:eastAsia="Times New Roman"/>
                <w:color w:val="FF0000"/>
              </w:rPr>
              <w:t>No</w:t>
            </w:r>
            <w:r w:rsidRPr="000961F5">
              <w:rPr>
                <w:rFonts w:eastAsia="Times New Roman"/>
              </w:rPr>
              <w:br/>
            </w:r>
            <w:r w:rsidRPr="000961F5">
              <w:rPr>
                <w:rFonts w:eastAsia="Times New Roman"/>
              </w:rPr>
              <w:br/>
              <w:t>Delete / View:</w:t>
            </w:r>
            <w:r w:rsidRPr="000961F5">
              <w:rPr>
                <w:rFonts w:eastAsia="Times New Roman"/>
              </w:rPr>
              <w:br/>
              <w:t>Yes</w:t>
            </w:r>
          </w:p>
        </w:tc>
        <w:tc>
          <w:tcPr>
            <w:tcW w:w="1984" w:type="dxa"/>
          </w:tcPr>
          <w:p w14:paraId="2981C195" w14:textId="77777777" w:rsidR="00E87A95" w:rsidRPr="000961F5" w:rsidRDefault="00E87A95" w:rsidP="00C67B3A">
            <w:pPr>
              <w:spacing w:after="0"/>
              <w:ind w:left="0"/>
              <w:jc w:val="center"/>
              <w:rPr>
                <w:rFonts w:ascii="Arial" w:eastAsia="Times New Roman" w:hAnsi="Arial"/>
                <w:b/>
                <w:color w:val="FF0000"/>
                <w:sz w:val="16"/>
                <w:szCs w:val="16"/>
              </w:rPr>
            </w:pPr>
            <w:r w:rsidRPr="000961F5">
              <w:rPr>
                <w:rFonts w:eastAsia="Times New Roman"/>
                <w:b/>
                <w:color w:val="FF0000"/>
              </w:rPr>
              <w:t xml:space="preserve">Edit / Delete / View / Revert: </w:t>
            </w:r>
          </w:p>
          <w:p w14:paraId="74EBD1B3" w14:textId="75A31A0C" w:rsidR="00E87A95" w:rsidRPr="000961F5" w:rsidRDefault="00E87A95" w:rsidP="006D7C40">
            <w:pPr>
              <w:spacing w:after="0"/>
              <w:ind w:left="0"/>
              <w:jc w:val="center"/>
              <w:rPr>
                <w:rFonts w:ascii="Arial" w:eastAsia="Times New Roman" w:hAnsi="Arial"/>
                <w:b/>
                <w:color w:val="FF0000"/>
                <w:sz w:val="16"/>
                <w:szCs w:val="16"/>
              </w:rPr>
            </w:pPr>
            <w:r w:rsidRPr="000961F5">
              <w:rPr>
                <w:rFonts w:eastAsia="Times New Roman"/>
                <w:color w:val="FF0000"/>
              </w:rPr>
              <w:t>No</w:t>
            </w:r>
          </w:p>
        </w:tc>
      </w:tr>
      <w:tr w:rsidR="00E87A95" w:rsidRPr="000961F5" w14:paraId="2482229E" w14:textId="77777777" w:rsidTr="003C0CB4">
        <w:trPr>
          <w:trHeight w:val="467"/>
        </w:trPr>
        <w:tc>
          <w:tcPr>
            <w:tcW w:w="391" w:type="dxa"/>
          </w:tcPr>
          <w:p w14:paraId="143A148F" w14:textId="77777777" w:rsidR="00E87A95" w:rsidRPr="000961F5" w:rsidRDefault="00E87A95" w:rsidP="006D7C40">
            <w:pPr>
              <w:spacing w:after="0"/>
              <w:ind w:left="0"/>
              <w:jc w:val="center"/>
              <w:rPr>
                <w:rFonts w:ascii="Arial" w:eastAsia="Times New Roman" w:hAnsi="Arial"/>
                <w:color w:val="000000"/>
                <w:sz w:val="16"/>
                <w:szCs w:val="16"/>
              </w:rPr>
            </w:pPr>
            <w:r w:rsidRPr="000961F5">
              <w:rPr>
                <w:rFonts w:eastAsia="Times New Roman"/>
                <w:color w:val="000000"/>
              </w:rPr>
              <w:t>3</w:t>
            </w:r>
          </w:p>
        </w:tc>
        <w:tc>
          <w:tcPr>
            <w:tcW w:w="4424" w:type="dxa"/>
          </w:tcPr>
          <w:p w14:paraId="13336E0B" w14:textId="421128FC" w:rsidR="00E87A95" w:rsidRPr="000961F5" w:rsidRDefault="00A670C8" w:rsidP="006D7C40">
            <w:pPr>
              <w:spacing w:after="0"/>
              <w:ind w:left="0"/>
              <w:jc w:val="left"/>
              <w:rPr>
                <w:rFonts w:ascii="Arial" w:eastAsia="Times New Roman" w:hAnsi="Arial"/>
                <w:b/>
                <w:color w:val="000000"/>
                <w:sz w:val="16"/>
                <w:szCs w:val="16"/>
              </w:rPr>
            </w:pPr>
            <w:r w:rsidRPr="000961F5">
              <w:rPr>
                <w:rFonts w:eastAsia="Times New Roman"/>
                <w:b/>
                <w:color w:val="000000"/>
              </w:rPr>
              <w:t xml:space="preserve">Principal Sponsor </w:t>
            </w:r>
            <w:r w:rsidRPr="000961F5">
              <w:rPr>
                <w:rFonts w:eastAsia="Times New Roman"/>
                <w:color w:val="000000"/>
              </w:rPr>
              <w:t>OR</w:t>
            </w:r>
            <w:r w:rsidRPr="000961F5">
              <w:rPr>
                <w:rFonts w:eastAsia="Times New Roman"/>
                <w:b/>
                <w:color w:val="000000"/>
              </w:rPr>
              <w:t xml:space="preserve"> Sponsor Counsel </w:t>
            </w:r>
            <w:r w:rsidR="00E87A95" w:rsidRPr="000961F5">
              <w:rPr>
                <w:rFonts w:eastAsia="Times New Roman"/>
                <w:color w:val="000000"/>
              </w:rPr>
              <w:t xml:space="preserve">submits the </w:t>
            </w:r>
            <w:r w:rsidR="00372583" w:rsidRPr="000961F5">
              <w:rPr>
                <w:rFonts w:eastAsia="Times New Roman"/>
                <w:color w:val="000000"/>
              </w:rPr>
              <w:t xml:space="preserve">Allotment Results Announcement </w:t>
            </w:r>
            <w:r w:rsidR="00E87A95" w:rsidRPr="000961F5">
              <w:rPr>
                <w:rFonts w:eastAsia="Times New Roman"/>
                <w:color w:val="000000"/>
              </w:rPr>
              <w:t xml:space="preserve">to </w:t>
            </w:r>
            <w:r w:rsidR="00E87A95" w:rsidRPr="000961F5">
              <w:rPr>
                <w:rFonts w:eastAsia="Times New Roman"/>
                <w:b/>
                <w:color w:val="000000"/>
              </w:rPr>
              <w:t>Regulator (HKEX) / Regulator (SFC)</w:t>
            </w:r>
          </w:p>
        </w:tc>
        <w:tc>
          <w:tcPr>
            <w:tcW w:w="1135" w:type="dxa"/>
          </w:tcPr>
          <w:p w14:paraId="37116966" w14:textId="77777777" w:rsidR="00E87A95" w:rsidRPr="000961F5" w:rsidRDefault="00E87A95" w:rsidP="006D7C40">
            <w:pPr>
              <w:spacing w:after="0"/>
              <w:ind w:left="0"/>
              <w:jc w:val="center"/>
              <w:rPr>
                <w:rFonts w:ascii="Arial" w:eastAsia="Times New Roman" w:hAnsi="Arial"/>
                <w:b/>
                <w:color w:val="000000"/>
                <w:sz w:val="16"/>
                <w:szCs w:val="16"/>
              </w:rPr>
            </w:pPr>
            <w:r w:rsidRPr="000961F5">
              <w:rPr>
                <w:rFonts w:eastAsia="Times New Roman"/>
                <w:b/>
                <w:color w:val="000000"/>
              </w:rPr>
              <w:t>Submitted</w:t>
            </w:r>
          </w:p>
        </w:tc>
        <w:tc>
          <w:tcPr>
            <w:tcW w:w="2182" w:type="dxa"/>
          </w:tcPr>
          <w:p w14:paraId="6B0B9B3C" w14:textId="77777777" w:rsidR="00E87A95" w:rsidRPr="000961F5" w:rsidRDefault="00E87A95" w:rsidP="000F72D4">
            <w:pPr>
              <w:spacing w:after="0"/>
              <w:ind w:left="0"/>
              <w:jc w:val="center"/>
              <w:rPr>
                <w:rFonts w:ascii="Arial" w:eastAsia="Times New Roman" w:hAnsi="Arial"/>
                <w:b/>
                <w:color w:val="FF0000"/>
                <w:sz w:val="16"/>
                <w:szCs w:val="16"/>
              </w:rPr>
            </w:pPr>
            <w:r w:rsidRPr="000961F5">
              <w:rPr>
                <w:rFonts w:eastAsia="Times New Roman"/>
                <w:b/>
                <w:color w:val="FF0000"/>
              </w:rPr>
              <w:t>Edit / Delete:</w:t>
            </w:r>
          </w:p>
          <w:p w14:paraId="0D8A660D" w14:textId="574AE67B" w:rsidR="00E87A95" w:rsidRPr="000961F5" w:rsidRDefault="00E87A95" w:rsidP="006D7C40">
            <w:pPr>
              <w:spacing w:after="0"/>
              <w:ind w:left="0"/>
              <w:jc w:val="center"/>
              <w:rPr>
                <w:rFonts w:ascii="Arial" w:eastAsia="Times New Roman" w:hAnsi="Arial"/>
                <w:b/>
                <w:color w:val="000000"/>
                <w:sz w:val="16"/>
                <w:szCs w:val="16"/>
              </w:rPr>
            </w:pPr>
            <w:r w:rsidRPr="000961F5">
              <w:rPr>
                <w:rFonts w:eastAsia="Times New Roman"/>
                <w:color w:val="FF0000"/>
              </w:rPr>
              <w:t>No</w:t>
            </w:r>
            <w:r w:rsidRPr="000961F5">
              <w:rPr>
                <w:rFonts w:eastAsia="Times New Roman"/>
              </w:rPr>
              <w:br/>
            </w:r>
            <w:r w:rsidRPr="000961F5">
              <w:rPr>
                <w:rFonts w:eastAsia="Times New Roman"/>
              </w:rPr>
              <w:br/>
              <w:t>View:</w:t>
            </w:r>
            <w:r w:rsidRPr="000961F5">
              <w:rPr>
                <w:rFonts w:eastAsia="Times New Roman"/>
              </w:rPr>
              <w:br/>
              <w:t>Yes</w:t>
            </w:r>
          </w:p>
        </w:tc>
        <w:tc>
          <w:tcPr>
            <w:tcW w:w="1984" w:type="dxa"/>
          </w:tcPr>
          <w:p w14:paraId="749C2685" w14:textId="77777777" w:rsidR="00E87A95" w:rsidRPr="000961F5" w:rsidRDefault="00E87A95" w:rsidP="000F72D4">
            <w:pPr>
              <w:spacing w:after="0"/>
              <w:ind w:left="0"/>
              <w:jc w:val="center"/>
              <w:rPr>
                <w:rFonts w:ascii="Arial" w:eastAsia="Times New Roman" w:hAnsi="Arial"/>
                <w:b/>
                <w:color w:val="FF0000"/>
                <w:sz w:val="16"/>
                <w:szCs w:val="16"/>
              </w:rPr>
            </w:pPr>
            <w:r w:rsidRPr="000961F5">
              <w:rPr>
                <w:rFonts w:eastAsia="Times New Roman"/>
                <w:b/>
                <w:color w:val="FF0000"/>
              </w:rPr>
              <w:t>Edit / Delete:</w:t>
            </w:r>
          </w:p>
          <w:p w14:paraId="2CFED081" w14:textId="4DE36417" w:rsidR="00E87A95" w:rsidRPr="000961F5" w:rsidRDefault="00E87A95" w:rsidP="006D7C40">
            <w:pPr>
              <w:spacing w:after="0"/>
              <w:ind w:left="0"/>
              <w:jc w:val="center"/>
              <w:rPr>
                <w:rFonts w:ascii="Arial" w:eastAsia="Times New Roman" w:hAnsi="Arial"/>
                <w:sz w:val="16"/>
                <w:szCs w:val="16"/>
              </w:rPr>
            </w:pPr>
            <w:r w:rsidRPr="000961F5">
              <w:rPr>
                <w:rFonts w:eastAsia="Times New Roman"/>
                <w:color w:val="FF0000"/>
              </w:rPr>
              <w:t>No</w:t>
            </w:r>
            <w:r w:rsidRPr="000961F5">
              <w:rPr>
                <w:rFonts w:eastAsia="Times New Roman"/>
              </w:rPr>
              <w:br/>
            </w:r>
            <w:r w:rsidRPr="000961F5">
              <w:rPr>
                <w:rFonts w:eastAsia="Times New Roman"/>
              </w:rPr>
              <w:br/>
              <w:t>View / Revert:</w:t>
            </w:r>
          </w:p>
          <w:p w14:paraId="4691C0BA" w14:textId="77777777" w:rsidR="00E87A95" w:rsidRPr="000961F5" w:rsidRDefault="00E87A95" w:rsidP="006D7C40">
            <w:pPr>
              <w:spacing w:after="0"/>
              <w:ind w:left="0"/>
              <w:jc w:val="center"/>
              <w:rPr>
                <w:rFonts w:ascii="Arial" w:eastAsia="Times New Roman" w:hAnsi="Arial"/>
                <w:b/>
                <w:color w:val="FF0000"/>
                <w:sz w:val="16"/>
                <w:szCs w:val="16"/>
              </w:rPr>
            </w:pPr>
            <w:r w:rsidRPr="000961F5">
              <w:rPr>
                <w:rFonts w:eastAsia="Times New Roman"/>
              </w:rPr>
              <w:t>Yes</w:t>
            </w:r>
          </w:p>
        </w:tc>
      </w:tr>
      <w:tr w:rsidR="00E87A95" w:rsidRPr="000961F5" w14:paraId="03172ABB" w14:textId="77777777" w:rsidTr="003C0CB4">
        <w:trPr>
          <w:trHeight w:val="535"/>
        </w:trPr>
        <w:tc>
          <w:tcPr>
            <w:tcW w:w="391" w:type="dxa"/>
          </w:tcPr>
          <w:p w14:paraId="01EB5528" w14:textId="6AB4FD5C" w:rsidR="00E87A95" w:rsidRPr="000961F5" w:rsidRDefault="00E87A95" w:rsidP="006D7C40">
            <w:pPr>
              <w:spacing w:after="0"/>
              <w:ind w:left="0"/>
              <w:jc w:val="center"/>
              <w:rPr>
                <w:rFonts w:ascii="Arial" w:eastAsia="Times New Roman" w:hAnsi="Arial"/>
                <w:color w:val="000000"/>
                <w:sz w:val="16"/>
                <w:szCs w:val="16"/>
              </w:rPr>
            </w:pPr>
            <w:r w:rsidRPr="000961F5">
              <w:rPr>
                <w:rFonts w:eastAsia="Times New Roman"/>
                <w:color w:val="000000"/>
              </w:rPr>
              <w:t>4</w:t>
            </w:r>
          </w:p>
        </w:tc>
        <w:tc>
          <w:tcPr>
            <w:tcW w:w="4424" w:type="dxa"/>
          </w:tcPr>
          <w:p w14:paraId="3C2EA3F1" w14:textId="638204FA" w:rsidR="00E87A95" w:rsidRPr="000961F5" w:rsidRDefault="00E87A95" w:rsidP="006D7C40">
            <w:pPr>
              <w:spacing w:after="0"/>
              <w:ind w:left="0"/>
              <w:jc w:val="left"/>
              <w:rPr>
                <w:rFonts w:ascii="Arial" w:eastAsia="Times New Roman" w:hAnsi="Arial"/>
                <w:b/>
                <w:color w:val="000000"/>
                <w:sz w:val="16"/>
                <w:szCs w:val="16"/>
              </w:rPr>
            </w:pPr>
            <w:r w:rsidRPr="000961F5">
              <w:rPr>
                <w:rFonts w:eastAsia="Times New Roman"/>
                <w:b/>
                <w:color w:val="000000"/>
              </w:rPr>
              <w:t xml:space="preserve">Regulator (HKEX) / Regulator (SFC) </w:t>
            </w:r>
            <w:r w:rsidRPr="000961F5">
              <w:rPr>
                <w:rFonts w:eastAsia="Times New Roman"/>
                <w:color w:val="000000"/>
              </w:rPr>
              <w:t xml:space="preserve">reverts the </w:t>
            </w:r>
            <w:r w:rsidR="00C26A23" w:rsidRPr="000961F5">
              <w:rPr>
                <w:rFonts w:eastAsia="Times New Roman"/>
                <w:color w:val="000000"/>
              </w:rPr>
              <w:t xml:space="preserve">Allotment Results Announcement </w:t>
            </w:r>
            <w:r w:rsidRPr="000961F5">
              <w:rPr>
                <w:rFonts w:eastAsia="Times New Roman"/>
                <w:color w:val="000000"/>
              </w:rPr>
              <w:t xml:space="preserve">by </w:t>
            </w:r>
            <w:r w:rsidR="00372583" w:rsidRPr="000961F5">
              <w:rPr>
                <w:rFonts w:eastAsia="Times New Roman"/>
                <w:color w:val="000000"/>
              </w:rPr>
              <w:t xml:space="preserve">making comments on </w:t>
            </w:r>
            <w:r w:rsidRPr="000961F5">
              <w:rPr>
                <w:rFonts w:eastAsia="Times New Roman"/>
                <w:color w:val="000000"/>
              </w:rPr>
              <w:t xml:space="preserve">the submission back to the submitter, </w:t>
            </w:r>
            <w:r w:rsidR="00A670C8" w:rsidRPr="000961F5">
              <w:rPr>
                <w:rFonts w:eastAsia="Times New Roman"/>
                <w:b/>
                <w:color w:val="000000"/>
              </w:rPr>
              <w:t xml:space="preserve">Principal Sponsor </w:t>
            </w:r>
            <w:r w:rsidR="00A670C8" w:rsidRPr="000961F5">
              <w:rPr>
                <w:rFonts w:eastAsia="Times New Roman"/>
                <w:color w:val="000000"/>
              </w:rPr>
              <w:t>OR</w:t>
            </w:r>
            <w:r w:rsidR="00A670C8" w:rsidRPr="000961F5">
              <w:rPr>
                <w:rFonts w:eastAsia="Times New Roman"/>
                <w:b/>
                <w:color w:val="000000"/>
              </w:rPr>
              <w:t xml:space="preserve"> Sponsor Counsel</w:t>
            </w:r>
          </w:p>
        </w:tc>
        <w:tc>
          <w:tcPr>
            <w:tcW w:w="1135" w:type="dxa"/>
          </w:tcPr>
          <w:p w14:paraId="6454282C" w14:textId="77777777" w:rsidR="00E87A95" w:rsidRPr="000961F5" w:rsidRDefault="00E87A95" w:rsidP="006D7C40">
            <w:pPr>
              <w:spacing w:after="0"/>
              <w:ind w:left="0"/>
              <w:jc w:val="center"/>
              <w:rPr>
                <w:rFonts w:ascii="Arial" w:eastAsia="Times New Roman" w:hAnsi="Arial"/>
                <w:b/>
                <w:color w:val="000000"/>
                <w:sz w:val="16"/>
                <w:szCs w:val="16"/>
              </w:rPr>
            </w:pPr>
            <w:r w:rsidRPr="000961F5">
              <w:rPr>
                <w:rFonts w:eastAsia="Times New Roman"/>
                <w:b/>
                <w:color w:val="000000"/>
              </w:rPr>
              <w:t>Pending</w:t>
            </w:r>
          </w:p>
        </w:tc>
        <w:tc>
          <w:tcPr>
            <w:tcW w:w="2182" w:type="dxa"/>
          </w:tcPr>
          <w:p w14:paraId="0B9605BE" w14:textId="77777777" w:rsidR="00E87A95" w:rsidRPr="000961F5" w:rsidRDefault="00E87A95" w:rsidP="006D7C40">
            <w:pPr>
              <w:spacing w:after="0"/>
              <w:ind w:left="0"/>
              <w:jc w:val="center"/>
              <w:rPr>
                <w:rFonts w:ascii="Arial" w:eastAsia="Times New Roman" w:hAnsi="Arial"/>
                <w:b/>
                <w:color w:val="FF0000"/>
                <w:sz w:val="16"/>
                <w:szCs w:val="16"/>
              </w:rPr>
            </w:pPr>
            <w:r w:rsidRPr="000961F5">
              <w:rPr>
                <w:rFonts w:eastAsia="Times New Roman"/>
                <w:b/>
                <w:color w:val="FF0000"/>
              </w:rPr>
              <w:t>Edit:</w:t>
            </w:r>
          </w:p>
          <w:p w14:paraId="1566F0C4" w14:textId="77777777" w:rsidR="00E87A95" w:rsidRPr="000961F5" w:rsidRDefault="00E87A95" w:rsidP="006D7C40">
            <w:pPr>
              <w:spacing w:after="0"/>
              <w:ind w:left="0"/>
              <w:jc w:val="center"/>
              <w:rPr>
                <w:rFonts w:ascii="Arial" w:eastAsia="Times New Roman" w:hAnsi="Arial"/>
                <w:sz w:val="16"/>
                <w:szCs w:val="16"/>
              </w:rPr>
            </w:pPr>
            <w:r w:rsidRPr="000961F5">
              <w:rPr>
                <w:rFonts w:eastAsia="Times New Roman"/>
                <w:color w:val="FF0000"/>
              </w:rPr>
              <w:t>No</w:t>
            </w:r>
            <w:r w:rsidRPr="000961F5">
              <w:rPr>
                <w:rFonts w:eastAsia="Times New Roman"/>
              </w:rPr>
              <w:br/>
            </w:r>
            <w:r w:rsidRPr="000961F5">
              <w:rPr>
                <w:rFonts w:eastAsia="Times New Roman"/>
              </w:rPr>
              <w:br/>
              <w:t>Delete / View:</w:t>
            </w:r>
            <w:r w:rsidRPr="000961F5">
              <w:rPr>
                <w:rFonts w:eastAsia="Times New Roman"/>
              </w:rPr>
              <w:br/>
              <w:t>Yes</w:t>
            </w:r>
          </w:p>
        </w:tc>
        <w:tc>
          <w:tcPr>
            <w:tcW w:w="1984" w:type="dxa"/>
          </w:tcPr>
          <w:p w14:paraId="4E10E31F" w14:textId="544F8AE9" w:rsidR="00E87A95" w:rsidRPr="000961F5" w:rsidRDefault="00E87A95" w:rsidP="000F72D4">
            <w:pPr>
              <w:spacing w:after="0"/>
              <w:ind w:left="0"/>
              <w:jc w:val="center"/>
              <w:rPr>
                <w:rFonts w:ascii="Arial" w:eastAsia="Times New Roman" w:hAnsi="Arial"/>
                <w:b/>
                <w:color w:val="FF0000"/>
                <w:sz w:val="16"/>
                <w:szCs w:val="16"/>
              </w:rPr>
            </w:pPr>
            <w:commentRangeStart w:id="614"/>
            <w:commentRangeStart w:id="615"/>
            <w:commentRangeStart w:id="616"/>
            <w:r w:rsidRPr="000961F5">
              <w:rPr>
                <w:rFonts w:eastAsia="Times New Roman"/>
                <w:b/>
                <w:color w:val="FF0000"/>
              </w:rPr>
              <w:t xml:space="preserve">Edit / Delete / View / Revert: </w:t>
            </w:r>
            <w:commentRangeEnd w:id="614"/>
            <w:r w:rsidR="00FA31FE" w:rsidRPr="000961F5">
              <w:rPr>
                <w:rStyle w:val="CommentReference"/>
                <w:rFonts w:eastAsia="PMingLiU"/>
              </w:rPr>
              <w:commentReference w:id="614"/>
            </w:r>
            <w:commentRangeEnd w:id="615"/>
            <w:r w:rsidR="0074315E" w:rsidRPr="000961F5">
              <w:rPr>
                <w:rStyle w:val="CommentReference"/>
                <w:rFonts w:eastAsia="PMingLiU"/>
              </w:rPr>
              <w:commentReference w:id="615"/>
            </w:r>
            <w:commentRangeEnd w:id="616"/>
            <w:r w:rsidR="00372583" w:rsidRPr="000961F5">
              <w:rPr>
                <w:rStyle w:val="CommentReference"/>
                <w:rFonts w:eastAsia="PMingLiU"/>
              </w:rPr>
              <w:commentReference w:id="616"/>
            </w:r>
            <w:r w:rsidR="00683AF6" w:rsidRPr="000961F5">
              <w:rPr>
                <w:rFonts w:eastAsia="Times New Roman"/>
                <w:b/>
                <w:color w:val="FF0000"/>
              </w:rPr>
              <w:t>and comment</w:t>
            </w:r>
          </w:p>
          <w:p w14:paraId="08F6367D" w14:textId="30B1C9FE" w:rsidR="00E87A95" w:rsidRPr="000961F5" w:rsidRDefault="00E87A95" w:rsidP="006D7C40">
            <w:pPr>
              <w:spacing w:after="0"/>
              <w:ind w:left="0"/>
              <w:jc w:val="center"/>
              <w:rPr>
                <w:rFonts w:ascii="Arial" w:eastAsia="Times New Roman" w:hAnsi="Arial"/>
                <w:sz w:val="16"/>
                <w:szCs w:val="16"/>
              </w:rPr>
            </w:pPr>
            <w:r w:rsidRPr="000961F5">
              <w:rPr>
                <w:rFonts w:eastAsia="Times New Roman"/>
                <w:color w:val="FF0000"/>
              </w:rPr>
              <w:t>No</w:t>
            </w:r>
          </w:p>
        </w:tc>
      </w:tr>
    </w:tbl>
    <w:p w14:paraId="7ADD1AAA" w14:textId="77777777" w:rsidR="00AF7865" w:rsidRPr="000961F5" w:rsidRDefault="00AF7865" w:rsidP="00AF7865">
      <w:pPr>
        <w:ind w:left="0"/>
        <w:rPr>
          <w:b/>
          <w:lang w:val="en-US" w:eastAsia="x-none"/>
        </w:rPr>
      </w:pPr>
    </w:p>
    <w:p w14:paraId="1E69CAE0" w14:textId="7A846D48" w:rsidR="00AF7865" w:rsidRPr="000961F5" w:rsidRDefault="00AF7865" w:rsidP="00AF7865">
      <w:pPr>
        <w:ind w:left="0"/>
        <w:rPr>
          <w:b/>
          <w:lang w:val="en-US" w:eastAsia="x-none"/>
        </w:rPr>
      </w:pPr>
      <w:r w:rsidRPr="000961F5">
        <w:rPr>
          <w:b/>
          <w:lang w:val="en-US" w:eastAsia="x-none"/>
        </w:rPr>
        <w:t>[Regulatory Submissions Flow 2]</w:t>
      </w:r>
    </w:p>
    <w:tbl>
      <w:tblPr>
        <w:tblStyle w:val="TableGrid1"/>
        <w:tblW w:w="10116" w:type="dxa"/>
        <w:tblLook w:val="04A0" w:firstRow="1" w:lastRow="0" w:firstColumn="1" w:lastColumn="0" w:noHBand="0" w:noVBand="1"/>
      </w:tblPr>
      <w:tblGrid>
        <w:gridCol w:w="391"/>
        <w:gridCol w:w="4403"/>
        <w:gridCol w:w="1171"/>
        <w:gridCol w:w="2173"/>
        <w:gridCol w:w="1978"/>
      </w:tblGrid>
      <w:tr w:rsidR="00AF7865" w:rsidRPr="000961F5" w14:paraId="59ED01A0" w14:textId="77777777" w:rsidTr="003C0CB4">
        <w:trPr>
          <w:trHeight w:val="681"/>
        </w:trPr>
        <w:tc>
          <w:tcPr>
            <w:tcW w:w="391" w:type="dxa"/>
            <w:shd w:val="clear" w:color="auto" w:fill="13426B"/>
            <w:hideMark/>
          </w:tcPr>
          <w:p w14:paraId="5B98AF04" w14:textId="77777777" w:rsidR="00AF7865" w:rsidRPr="000961F5" w:rsidRDefault="00AF7865" w:rsidP="00E77EC9">
            <w:pPr>
              <w:spacing w:after="0"/>
              <w:ind w:left="0"/>
              <w:jc w:val="center"/>
              <w:rPr>
                <w:rFonts w:ascii="Arial" w:eastAsia="Times New Roman" w:hAnsi="Arial"/>
                <w:color w:val="FFFFFF" w:themeColor="background1"/>
                <w:sz w:val="16"/>
                <w:szCs w:val="16"/>
              </w:rPr>
            </w:pPr>
            <w:r w:rsidRPr="000961F5">
              <w:rPr>
                <w:rFonts w:eastAsia="Times New Roman"/>
                <w:color w:val="FFFFFF" w:themeColor="background1"/>
              </w:rPr>
              <w:t> #</w:t>
            </w:r>
          </w:p>
        </w:tc>
        <w:tc>
          <w:tcPr>
            <w:tcW w:w="4424" w:type="dxa"/>
            <w:shd w:val="clear" w:color="auto" w:fill="13426B"/>
            <w:hideMark/>
          </w:tcPr>
          <w:p w14:paraId="0B7F1CC6" w14:textId="77777777" w:rsidR="00AF7865" w:rsidRPr="000961F5" w:rsidRDefault="00AF7865" w:rsidP="00E77EC9">
            <w:pPr>
              <w:spacing w:after="0"/>
              <w:ind w:left="0"/>
              <w:jc w:val="center"/>
              <w:rPr>
                <w:rFonts w:ascii="Arial" w:eastAsia="Times New Roman" w:hAnsi="Arial"/>
                <w:b/>
                <w:bCs/>
                <w:color w:val="FFFFFF" w:themeColor="background1"/>
                <w:sz w:val="16"/>
                <w:szCs w:val="16"/>
              </w:rPr>
            </w:pPr>
            <w:r w:rsidRPr="000961F5">
              <w:rPr>
                <w:rFonts w:eastAsia="Times New Roman"/>
                <w:b/>
                <w:bCs/>
                <w:color w:val="FFFFFF" w:themeColor="background1"/>
              </w:rPr>
              <w:t>Scenario Description</w:t>
            </w:r>
          </w:p>
        </w:tc>
        <w:tc>
          <w:tcPr>
            <w:tcW w:w="1135" w:type="dxa"/>
            <w:shd w:val="clear" w:color="auto" w:fill="13426B"/>
            <w:hideMark/>
          </w:tcPr>
          <w:p w14:paraId="267F961F" w14:textId="77777777" w:rsidR="00AF7865" w:rsidRPr="000961F5" w:rsidRDefault="00AF7865" w:rsidP="00E77EC9">
            <w:pPr>
              <w:spacing w:after="0"/>
              <w:ind w:left="0"/>
              <w:jc w:val="center"/>
              <w:rPr>
                <w:rFonts w:ascii="Arial" w:eastAsia="Times New Roman" w:hAnsi="Arial"/>
                <w:b/>
                <w:bCs/>
                <w:color w:val="FFFFFF" w:themeColor="background1"/>
                <w:sz w:val="16"/>
                <w:szCs w:val="16"/>
              </w:rPr>
            </w:pPr>
            <w:r w:rsidRPr="000961F5">
              <w:rPr>
                <w:rFonts w:eastAsia="Times New Roman"/>
                <w:b/>
                <w:bCs/>
                <w:color w:val="FFFFFF" w:themeColor="background1"/>
              </w:rPr>
              <w:t>Status</w:t>
            </w:r>
          </w:p>
        </w:tc>
        <w:tc>
          <w:tcPr>
            <w:tcW w:w="2182" w:type="dxa"/>
            <w:shd w:val="clear" w:color="auto" w:fill="13426B"/>
          </w:tcPr>
          <w:p w14:paraId="07AEF3F7" w14:textId="477D5C07" w:rsidR="00AF7865" w:rsidRPr="000961F5" w:rsidRDefault="00AF7865" w:rsidP="00E77EC9">
            <w:pPr>
              <w:spacing w:after="0"/>
              <w:ind w:left="0"/>
              <w:jc w:val="center"/>
              <w:rPr>
                <w:rFonts w:ascii="Arial" w:eastAsia="Times New Roman" w:hAnsi="Arial"/>
                <w:b/>
                <w:bCs/>
                <w:color w:val="FFFFFF" w:themeColor="background1"/>
                <w:sz w:val="16"/>
                <w:szCs w:val="16"/>
              </w:rPr>
            </w:pPr>
            <w:r w:rsidRPr="000961F5">
              <w:rPr>
                <w:rFonts w:eastAsia="Times New Roman"/>
                <w:b/>
                <w:color w:val="FFFFFF" w:themeColor="background1"/>
              </w:rPr>
              <w:t>Issuer’s Counsel</w:t>
            </w:r>
          </w:p>
        </w:tc>
        <w:tc>
          <w:tcPr>
            <w:tcW w:w="1984" w:type="dxa"/>
            <w:shd w:val="clear" w:color="auto" w:fill="13426B"/>
            <w:hideMark/>
          </w:tcPr>
          <w:p w14:paraId="5DD1EFE5" w14:textId="77777777" w:rsidR="00AF7865" w:rsidRPr="000961F5" w:rsidRDefault="00AF7865" w:rsidP="00E77EC9">
            <w:pPr>
              <w:spacing w:after="0"/>
              <w:ind w:left="0"/>
              <w:jc w:val="center"/>
              <w:rPr>
                <w:rFonts w:ascii="Arial" w:eastAsia="Times New Roman" w:hAnsi="Arial"/>
                <w:b/>
                <w:bCs/>
                <w:color w:val="FFFFFF" w:themeColor="background1"/>
                <w:sz w:val="16"/>
                <w:szCs w:val="16"/>
              </w:rPr>
            </w:pPr>
            <w:r w:rsidRPr="000961F5">
              <w:rPr>
                <w:rFonts w:eastAsia="Times New Roman"/>
                <w:b/>
                <w:bCs/>
                <w:color w:val="FFFFFF" w:themeColor="background1"/>
              </w:rPr>
              <w:t xml:space="preserve">Regulator (HKEX) </w:t>
            </w:r>
            <w:r w:rsidRPr="000961F5">
              <w:rPr>
                <w:rFonts w:eastAsia="Times New Roman"/>
                <w:b/>
                <w:bCs/>
                <w:color w:val="FFFFFF" w:themeColor="background1"/>
                <w:u w:val="single"/>
              </w:rPr>
              <w:t>AND</w:t>
            </w:r>
            <w:r w:rsidRPr="000961F5">
              <w:rPr>
                <w:rFonts w:eastAsia="Times New Roman"/>
                <w:b/>
                <w:bCs/>
                <w:color w:val="FFFFFF" w:themeColor="background1"/>
              </w:rPr>
              <w:t xml:space="preserve"> Regulator (SFC)</w:t>
            </w:r>
          </w:p>
        </w:tc>
      </w:tr>
      <w:tr w:rsidR="00AF7865" w:rsidRPr="000961F5" w14:paraId="1506A0BC" w14:textId="77777777" w:rsidTr="003C0CB4">
        <w:trPr>
          <w:trHeight w:val="1487"/>
        </w:trPr>
        <w:tc>
          <w:tcPr>
            <w:tcW w:w="391" w:type="dxa"/>
          </w:tcPr>
          <w:p w14:paraId="7464445E" w14:textId="77777777" w:rsidR="00AF7865" w:rsidRPr="000961F5" w:rsidRDefault="00AF7865" w:rsidP="00E77EC9">
            <w:pPr>
              <w:spacing w:after="0"/>
              <w:ind w:left="0"/>
              <w:jc w:val="center"/>
              <w:rPr>
                <w:rFonts w:ascii="Arial" w:eastAsia="Times New Roman" w:hAnsi="Arial"/>
                <w:color w:val="000000"/>
                <w:sz w:val="16"/>
                <w:szCs w:val="16"/>
              </w:rPr>
            </w:pPr>
            <w:r w:rsidRPr="000961F5">
              <w:rPr>
                <w:rFonts w:eastAsia="Times New Roman"/>
                <w:color w:val="000000"/>
              </w:rPr>
              <w:lastRenderedPageBreak/>
              <w:t>1</w:t>
            </w:r>
          </w:p>
        </w:tc>
        <w:tc>
          <w:tcPr>
            <w:tcW w:w="4424" w:type="dxa"/>
          </w:tcPr>
          <w:p w14:paraId="64FE02DE" w14:textId="48754A48" w:rsidR="00236E3E" w:rsidRPr="000961F5" w:rsidRDefault="00236E3E">
            <w:pPr>
              <w:spacing w:after="0"/>
              <w:ind w:left="0"/>
              <w:jc w:val="left"/>
              <w:rPr>
                <w:rFonts w:ascii="Arial" w:eastAsia="Times New Roman" w:hAnsi="Arial"/>
                <w:color w:val="000000"/>
                <w:sz w:val="16"/>
                <w:szCs w:val="16"/>
                <w:vertAlign w:val="subscript"/>
              </w:rPr>
            </w:pPr>
            <w:r w:rsidRPr="000961F5">
              <w:rPr>
                <w:rFonts w:eastAsia="Times New Roman"/>
                <w:color w:val="000000"/>
                <w:u w:val="single"/>
              </w:rPr>
              <w:t>Issuer’s Declaration</w:t>
            </w:r>
            <w:r w:rsidRPr="000961F5">
              <w:rPr>
                <w:rFonts w:eastAsia="Times New Roman"/>
                <w:color w:val="000000"/>
              </w:rPr>
              <w:t xml:space="preserve"> is pre-populated on FINI for </w:t>
            </w:r>
            <w:r w:rsidRPr="000961F5">
              <w:rPr>
                <w:rFonts w:eastAsia="Times New Roman"/>
                <w:b/>
                <w:color w:val="000000"/>
              </w:rPr>
              <w:t>Issuer’s Counsel</w:t>
            </w:r>
            <w:r w:rsidRPr="000961F5">
              <w:rPr>
                <w:rFonts w:eastAsia="Times New Roman"/>
                <w:color w:val="000000"/>
              </w:rPr>
              <w:t xml:space="preserve"> to review.</w:t>
            </w:r>
          </w:p>
          <w:p w14:paraId="4B6211DB" w14:textId="77777777" w:rsidR="00236E3E" w:rsidRPr="000961F5" w:rsidRDefault="00236E3E">
            <w:pPr>
              <w:spacing w:after="0"/>
              <w:ind w:left="0"/>
              <w:jc w:val="left"/>
              <w:rPr>
                <w:rFonts w:ascii="Arial" w:eastAsia="Times New Roman" w:hAnsi="Arial"/>
                <w:b/>
                <w:color w:val="000000"/>
                <w:sz w:val="16"/>
                <w:szCs w:val="16"/>
              </w:rPr>
            </w:pPr>
          </w:p>
          <w:p w14:paraId="459FC3E8" w14:textId="762D855C" w:rsidR="00AF7865" w:rsidRPr="002B0661" w:rsidRDefault="00AF7865">
            <w:pPr>
              <w:spacing w:after="0"/>
              <w:ind w:left="0"/>
              <w:jc w:val="left"/>
              <w:rPr>
                <w:rFonts w:ascii="Arial" w:eastAsia="Times New Roman" w:hAnsi="Arial"/>
                <w:b/>
                <w:color w:val="000000"/>
                <w:sz w:val="16"/>
                <w:szCs w:val="16"/>
              </w:rPr>
            </w:pPr>
            <w:r w:rsidRPr="000961F5">
              <w:rPr>
                <w:rFonts w:eastAsia="Times New Roman"/>
                <w:b/>
                <w:color w:val="000000"/>
              </w:rPr>
              <w:t xml:space="preserve">Issuer’s Counsel </w:t>
            </w:r>
            <w:r w:rsidRPr="000961F5">
              <w:rPr>
                <w:rFonts w:eastAsia="Times New Roman"/>
                <w:color w:val="000000"/>
              </w:rPr>
              <w:t xml:space="preserve">downloads the pre-populated </w:t>
            </w:r>
            <w:r w:rsidRPr="000961F5">
              <w:rPr>
                <w:rFonts w:eastAsia="Times New Roman"/>
                <w:color w:val="000000"/>
                <w:u w:val="single"/>
              </w:rPr>
              <w:t>Issuer’s Declaration</w:t>
            </w:r>
            <w:r w:rsidRPr="000961F5">
              <w:rPr>
                <w:rFonts w:eastAsia="Times New Roman"/>
                <w:color w:val="000000"/>
              </w:rPr>
              <w:t>, then make amendments offline</w:t>
            </w:r>
          </w:p>
        </w:tc>
        <w:tc>
          <w:tcPr>
            <w:tcW w:w="1135" w:type="dxa"/>
          </w:tcPr>
          <w:p w14:paraId="1D2B7B91" w14:textId="0E05DDFD" w:rsidR="00AF7865" w:rsidRPr="000961F5" w:rsidRDefault="00236E3E" w:rsidP="00E77EC9">
            <w:pPr>
              <w:spacing w:after="0"/>
              <w:ind w:left="0"/>
              <w:jc w:val="center"/>
              <w:rPr>
                <w:rFonts w:ascii="Arial" w:eastAsia="Times New Roman" w:hAnsi="Arial"/>
                <w:b/>
                <w:color w:val="000000"/>
                <w:sz w:val="16"/>
                <w:szCs w:val="16"/>
              </w:rPr>
            </w:pPr>
            <w:r w:rsidRPr="000961F5">
              <w:rPr>
                <w:rFonts w:eastAsia="Times New Roman"/>
                <w:b/>
                <w:color w:val="000000"/>
              </w:rPr>
              <w:t>Pending</w:t>
            </w:r>
          </w:p>
        </w:tc>
        <w:tc>
          <w:tcPr>
            <w:tcW w:w="2182" w:type="dxa"/>
          </w:tcPr>
          <w:p w14:paraId="28302CD0" w14:textId="77777777" w:rsidR="00AF7865" w:rsidRPr="000961F5" w:rsidRDefault="00AF7865" w:rsidP="00E77EC9">
            <w:pPr>
              <w:spacing w:after="0"/>
              <w:ind w:left="0"/>
              <w:jc w:val="center"/>
              <w:rPr>
                <w:rFonts w:ascii="Arial" w:eastAsia="Times New Roman" w:hAnsi="Arial"/>
                <w:b/>
                <w:color w:val="FF0000"/>
                <w:sz w:val="16"/>
                <w:szCs w:val="16"/>
              </w:rPr>
            </w:pPr>
            <w:r w:rsidRPr="000961F5">
              <w:rPr>
                <w:rFonts w:eastAsia="Times New Roman"/>
                <w:b/>
                <w:color w:val="FF0000"/>
              </w:rPr>
              <w:t>Edit / Delete:</w:t>
            </w:r>
          </w:p>
          <w:p w14:paraId="5B33F7CF" w14:textId="77777777" w:rsidR="00AF7865" w:rsidRPr="000961F5" w:rsidRDefault="00AF7865" w:rsidP="00E77EC9">
            <w:pPr>
              <w:spacing w:after="0"/>
              <w:ind w:left="0"/>
              <w:jc w:val="center"/>
              <w:rPr>
                <w:rFonts w:ascii="Arial" w:eastAsia="Times New Roman" w:hAnsi="Arial"/>
                <w:sz w:val="16"/>
                <w:szCs w:val="16"/>
              </w:rPr>
            </w:pPr>
            <w:r w:rsidRPr="000961F5">
              <w:rPr>
                <w:rFonts w:eastAsia="Times New Roman"/>
                <w:color w:val="FF0000"/>
              </w:rPr>
              <w:t>No</w:t>
            </w:r>
            <w:r w:rsidRPr="000961F5">
              <w:rPr>
                <w:rFonts w:eastAsia="Times New Roman"/>
              </w:rPr>
              <w:br/>
            </w:r>
            <w:r w:rsidRPr="000961F5">
              <w:rPr>
                <w:rFonts w:eastAsia="Times New Roman"/>
              </w:rPr>
              <w:br/>
            </w:r>
            <w:commentRangeStart w:id="617"/>
            <w:r w:rsidRPr="000961F5">
              <w:rPr>
                <w:rFonts w:eastAsia="Times New Roman"/>
              </w:rPr>
              <w:t>View:</w:t>
            </w:r>
            <w:r w:rsidRPr="000961F5">
              <w:rPr>
                <w:rFonts w:eastAsia="Times New Roman"/>
              </w:rPr>
              <w:br/>
              <w:t>Yes</w:t>
            </w:r>
            <w:commentRangeEnd w:id="617"/>
            <w:r w:rsidR="00236E3E" w:rsidRPr="000961F5">
              <w:rPr>
                <w:rStyle w:val="CommentReference"/>
                <w:rFonts w:eastAsia="PMingLiU"/>
              </w:rPr>
              <w:commentReference w:id="617"/>
            </w:r>
          </w:p>
        </w:tc>
        <w:tc>
          <w:tcPr>
            <w:tcW w:w="1984" w:type="dxa"/>
          </w:tcPr>
          <w:p w14:paraId="73B6AEA4" w14:textId="77777777" w:rsidR="00AF7865" w:rsidRPr="000961F5" w:rsidRDefault="00AF7865" w:rsidP="00E77EC9">
            <w:pPr>
              <w:spacing w:after="0"/>
              <w:ind w:left="0"/>
              <w:jc w:val="center"/>
              <w:rPr>
                <w:rFonts w:ascii="Arial" w:eastAsia="Times New Roman" w:hAnsi="Arial"/>
                <w:b/>
                <w:color w:val="FF0000"/>
                <w:sz w:val="16"/>
                <w:szCs w:val="16"/>
              </w:rPr>
            </w:pPr>
            <w:r w:rsidRPr="000961F5">
              <w:rPr>
                <w:rFonts w:eastAsia="Times New Roman"/>
                <w:b/>
                <w:color w:val="FF0000"/>
              </w:rPr>
              <w:t xml:space="preserve">Edit / Delete / View / Revert: </w:t>
            </w:r>
          </w:p>
          <w:p w14:paraId="4256BFBD" w14:textId="77777777" w:rsidR="00AF7865" w:rsidRPr="000961F5" w:rsidRDefault="00AF7865" w:rsidP="00E77EC9">
            <w:pPr>
              <w:spacing w:after="0"/>
              <w:ind w:left="0"/>
              <w:jc w:val="center"/>
              <w:rPr>
                <w:rFonts w:ascii="Arial" w:eastAsia="Times New Roman" w:hAnsi="Arial"/>
                <w:color w:val="FF0000"/>
                <w:sz w:val="16"/>
                <w:szCs w:val="16"/>
              </w:rPr>
            </w:pPr>
            <w:r w:rsidRPr="000961F5">
              <w:rPr>
                <w:rFonts w:eastAsia="Times New Roman"/>
                <w:color w:val="FF0000"/>
              </w:rPr>
              <w:t>No</w:t>
            </w:r>
          </w:p>
        </w:tc>
      </w:tr>
      <w:tr w:rsidR="00AF7865" w:rsidRPr="000961F5" w14:paraId="7735796C" w14:textId="77777777" w:rsidTr="003C0CB4">
        <w:trPr>
          <w:trHeight w:val="416"/>
        </w:trPr>
        <w:tc>
          <w:tcPr>
            <w:tcW w:w="391" w:type="dxa"/>
          </w:tcPr>
          <w:p w14:paraId="3A51156D" w14:textId="77777777" w:rsidR="00AF7865" w:rsidRPr="000961F5" w:rsidRDefault="00AF7865" w:rsidP="00E77EC9">
            <w:pPr>
              <w:spacing w:after="0"/>
              <w:ind w:left="0"/>
              <w:jc w:val="center"/>
              <w:rPr>
                <w:rFonts w:ascii="Arial" w:eastAsia="Times New Roman" w:hAnsi="Arial"/>
                <w:color w:val="000000"/>
                <w:sz w:val="16"/>
                <w:szCs w:val="16"/>
              </w:rPr>
            </w:pPr>
            <w:r w:rsidRPr="000961F5">
              <w:rPr>
                <w:rFonts w:eastAsia="Times New Roman"/>
                <w:color w:val="000000"/>
              </w:rPr>
              <w:t>2</w:t>
            </w:r>
          </w:p>
        </w:tc>
        <w:tc>
          <w:tcPr>
            <w:tcW w:w="4424" w:type="dxa"/>
          </w:tcPr>
          <w:p w14:paraId="53AFDB3A" w14:textId="1221ED5B" w:rsidR="00AF7865" w:rsidRPr="002B0661" w:rsidRDefault="00AF7865" w:rsidP="00E77EC9">
            <w:pPr>
              <w:spacing w:after="0"/>
              <w:ind w:left="0"/>
              <w:jc w:val="left"/>
              <w:rPr>
                <w:rFonts w:ascii="Arial" w:eastAsia="Times New Roman" w:hAnsi="Arial"/>
                <w:b/>
                <w:color w:val="000000"/>
                <w:sz w:val="16"/>
                <w:szCs w:val="16"/>
              </w:rPr>
            </w:pPr>
            <w:r w:rsidRPr="000961F5">
              <w:rPr>
                <w:rFonts w:eastAsia="Times New Roman"/>
                <w:b/>
                <w:color w:val="000000"/>
              </w:rPr>
              <w:t xml:space="preserve">Issuer’s Counsel </w:t>
            </w:r>
            <w:r w:rsidRPr="000961F5">
              <w:rPr>
                <w:rFonts w:eastAsia="Times New Roman"/>
                <w:color w:val="000000"/>
              </w:rPr>
              <w:t xml:space="preserve">uploads the </w:t>
            </w:r>
            <w:r w:rsidR="00236E3E" w:rsidRPr="000961F5">
              <w:rPr>
                <w:rFonts w:eastAsia="Times New Roman"/>
                <w:color w:val="000000"/>
              </w:rPr>
              <w:t xml:space="preserve">revised and signed </w:t>
            </w:r>
            <w:r w:rsidR="00236E3E" w:rsidRPr="000961F5">
              <w:rPr>
                <w:rFonts w:eastAsia="Times New Roman"/>
                <w:color w:val="000000"/>
                <w:u w:val="single"/>
              </w:rPr>
              <w:t>Issuer’s Declaration</w:t>
            </w:r>
          </w:p>
        </w:tc>
        <w:tc>
          <w:tcPr>
            <w:tcW w:w="1135" w:type="dxa"/>
          </w:tcPr>
          <w:p w14:paraId="1C7A17BD" w14:textId="77777777" w:rsidR="00AF7865" w:rsidRPr="000961F5" w:rsidRDefault="00AF7865" w:rsidP="00E77EC9">
            <w:pPr>
              <w:spacing w:after="0"/>
              <w:ind w:left="0"/>
              <w:jc w:val="center"/>
              <w:rPr>
                <w:rFonts w:ascii="Arial" w:eastAsia="Times New Roman" w:hAnsi="Arial"/>
                <w:b/>
                <w:color w:val="000000"/>
                <w:sz w:val="16"/>
                <w:szCs w:val="16"/>
              </w:rPr>
            </w:pPr>
            <w:r w:rsidRPr="000961F5">
              <w:rPr>
                <w:rFonts w:eastAsia="Times New Roman"/>
                <w:b/>
                <w:color w:val="000000"/>
              </w:rPr>
              <w:t>Pending</w:t>
            </w:r>
          </w:p>
        </w:tc>
        <w:tc>
          <w:tcPr>
            <w:tcW w:w="2182" w:type="dxa"/>
          </w:tcPr>
          <w:p w14:paraId="12ED7512" w14:textId="77777777" w:rsidR="00AF7865" w:rsidRPr="000961F5" w:rsidRDefault="00AF7865" w:rsidP="00E77EC9">
            <w:pPr>
              <w:spacing w:after="0"/>
              <w:ind w:left="0"/>
              <w:jc w:val="center"/>
              <w:rPr>
                <w:rFonts w:ascii="Arial" w:eastAsia="Times New Roman" w:hAnsi="Arial"/>
                <w:b/>
                <w:color w:val="FF0000"/>
                <w:sz w:val="16"/>
                <w:szCs w:val="16"/>
              </w:rPr>
            </w:pPr>
            <w:r w:rsidRPr="000961F5">
              <w:rPr>
                <w:rFonts w:eastAsia="Times New Roman"/>
                <w:b/>
                <w:color w:val="FF0000"/>
              </w:rPr>
              <w:t>Edit:</w:t>
            </w:r>
          </w:p>
          <w:p w14:paraId="3AB0EAFD" w14:textId="77777777" w:rsidR="00AF7865" w:rsidRPr="002B0661" w:rsidRDefault="00AF7865" w:rsidP="00E77EC9">
            <w:pPr>
              <w:spacing w:after="0"/>
              <w:ind w:left="0"/>
              <w:jc w:val="center"/>
              <w:rPr>
                <w:rFonts w:ascii="Arial" w:eastAsia="Times New Roman" w:hAnsi="Arial"/>
                <w:b/>
                <w:color w:val="000000"/>
                <w:sz w:val="16"/>
                <w:szCs w:val="16"/>
              </w:rPr>
            </w:pPr>
            <w:r w:rsidRPr="000961F5">
              <w:rPr>
                <w:rFonts w:eastAsia="Times New Roman"/>
                <w:color w:val="FF0000"/>
              </w:rPr>
              <w:t>No</w:t>
            </w:r>
            <w:r w:rsidRPr="000961F5">
              <w:rPr>
                <w:rFonts w:eastAsia="Times New Roman"/>
              </w:rPr>
              <w:br/>
            </w:r>
            <w:r w:rsidRPr="000961F5">
              <w:rPr>
                <w:rFonts w:eastAsia="Times New Roman"/>
              </w:rPr>
              <w:br/>
              <w:t>Delete / View:</w:t>
            </w:r>
            <w:r w:rsidRPr="000961F5">
              <w:rPr>
                <w:rFonts w:eastAsia="Times New Roman"/>
              </w:rPr>
              <w:br/>
              <w:t>Yes</w:t>
            </w:r>
          </w:p>
        </w:tc>
        <w:tc>
          <w:tcPr>
            <w:tcW w:w="1984" w:type="dxa"/>
          </w:tcPr>
          <w:p w14:paraId="3033AF46" w14:textId="77777777" w:rsidR="00AF7865" w:rsidRPr="000961F5" w:rsidRDefault="00AF7865" w:rsidP="00E77EC9">
            <w:pPr>
              <w:spacing w:after="0"/>
              <w:ind w:left="0"/>
              <w:jc w:val="center"/>
              <w:rPr>
                <w:rFonts w:ascii="Arial" w:eastAsia="Times New Roman" w:hAnsi="Arial"/>
                <w:b/>
                <w:color w:val="FF0000"/>
                <w:sz w:val="16"/>
                <w:szCs w:val="16"/>
              </w:rPr>
            </w:pPr>
            <w:r w:rsidRPr="000961F5">
              <w:rPr>
                <w:rFonts w:eastAsia="Times New Roman"/>
                <w:b/>
                <w:color w:val="FF0000"/>
              </w:rPr>
              <w:t xml:space="preserve">Edit / Delete / View / Revert: </w:t>
            </w:r>
          </w:p>
          <w:p w14:paraId="49D7CF38" w14:textId="77777777" w:rsidR="00AF7865" w:rsidRPr="002B0661" w:rsidRDefault="00AF7865" w:rsidP="00E77EC9">
            <w:pPr>
              <w:spacing w:after="0"/>
              <w:ind w:left="0"/>
              <w:jc w:val="center"/>
              <w:rPr>
                <w:rFonts w:ascii="Arial" w:eastAsia="Times New Roman" w:hAnsi="Arial"/>
                <w:b/>
                <w:color w:val="FF0000"/>
                <w:sz w:val="16"/>
                <w:szCs w:val="16"/>
              </w:rPr>
            </w:pPr>
            <w:r w:rsidRPr="000961F5">
              <w:rPr>
                <w:rFonts w:eastAsia="Times New Roman"/>
                <w:color w:val="FF0000"/>
              </w:rPr>
              <w:t>No</w:t>
            </w:r>
          </w:p>
        </w:tc>
      </w:tr>
      <w:tr w:rsidR="00AF7865" w:rsidRPr="000961F5" w14:paraId="2C67C6F6" w14:textId="77777777" w:rsidTr="003C0CB4">
        <w:trPr>
          <w:trHeight w:val="467"/>
        </w:trPr>
        <w:tc>
          <w:tcPr>
            <w:tcW w:w="391" w:type="dxa"/>
          </w:tcPr>
          <w:p w14:paraId="59801B85" w14:textId="77777777" w:rsidR="00AF7865" w:rsidRPr="000961F5" w:rsidRDefault="00AF7865" w:rsidP="00E77EC9">
            <w:pPr>
              <w:spacing w:after="0"/>
              <w:ind w:left="0"/>
              <w:jc w:val="center"/>
              <w:rPr>
                <w:rFonts w:ascii="Arial" w:eastAsia="Times New Roman" w:hAnsi="Arial"/>
                <w:color w:val="000000"/>
                <w:sz w:val="16"/>
                <w:szCs w:val="16"/>
              </w:rPr>
            </w:pPr>
            <w:r w:rsidRPr="000961F5">
              <w:rPr>
                <w:rFonts w:eastAsia="Times New Roman"/>
                <w:color w:val="000000"/>
              </w:rPr>
              <w:t>3</w:t>
            </w:r>
          </w:p>
        </w:tc>
        <w:tc>
          <w:tcPr>
            <w:tcW w:w="4424" w:type="dxa"/>
          </w:tcPr>
          <w:p w14:paraId="22AC9DC0" w14:textId="7BFAFF6F" w:rsidR="00AF7865" w:rsidRPr="002B0661" w:rsidRDefault="00AF7865" w:rsidP="00E77EC9">
            <w:pPr>
              <w:spacing w:after="0"/>
              <w:ind w:left="0"/>
              <w:jc w:val="left"/>
              <w:rPr>
                <w:rFonts w:ascii="Arial" w:eastAsia="Times New Roman" w:hAnsi="Arial"/>
                <w:b/>
                <w:color w:val="000000"/>
                <w:sz w:val="16"/>
                <w:szCs w:val="16"/>
              </w:rPr>
            </w:pPr>
            <w:r w:rsidRPr="000961F5">
              <w:rPr>
                <w:rFonts w:eastAsia="Times New Roman"/>
                <w:b/>
                <w:color w:val="000000"/>
              </w:rPr>
              <w:t xml:space="preserve">Issuer’s Counsel </w:t>
            </w:r>
            <w:r w:rsidRPr="000961F5">
              <w:rPr>
                <w:rFonts w:eastAsia="Times New Roman"/>
                <w:color w:val="000000"/>
              </w:rPr>
              <w:t xml:space="preserve">submits the </w:t>
            </w:r>
            <w:r w:rsidR="00236E3E" w:rsidRPr="000961F5">
              <w:rPr>
                <w:rFonts w:eastAsia="Times New Roman"/>
                <w:color w:val="000000"/>
                <w:u w:val="single"/>
              </w:rPr>
              <w:t>Issuer’s Declaration</w:t>
            </w:r>
            <w:r w:rsidR="00236E3E" w:rsidRPr="000961F5">
              <w:rPr>
                <w:rFonts w:eastAsia="Times New Roman"/>
                <w:color w:val="000000"/>
              </w:rPr>
              <w:t xml:space="preserve"> </w:t>
            </w:r>
            <w:r w:rsidRPr="000961F5">
              <w:rPr>
                <w:rFonts w:eastAsia="Times New Roman"/>
                <w:color w:val="000000"/>
              </w:rPr>
              <w:t xml:space="preserve">to </w:t>
            </w:r>
            <w:r w:rsidRPr="000961F5">
              <w:rPr>
                <w:rFonts w:eastAsia="Times New Roman"/>
                <w:b/>
                <w:color w:val="000000"/>
              </w:rPr>
              <w:t>Regulator (HKEX) / Regulator (SFC)</w:t>
            </w:r>
          </w:p>
        </w:tc>
        <w:tc>
          <w:tcPr>
            <w:tcW w:w="1135" w:type="dxa"/>
          </w:tcPr>
          <w:p w14:paraId="532C9FD2" w14:textId="77777777" w:rsidR="00AF7865" w:rsidRPr="000961F5" w:rsidRDefault="00AF7865" w:rsidP="00E77EC9">
            <w:pPr>
              <w:spacing w:after="0"/>
              <w:ind w:left="0"/>
              <w:jc w:val="center"/>
              <w:rPr>
                <w:rFonts w:ascii="Arial" w:eastAsia="Times New Roman" w:hAnsi="Arial"/>
                <w:b/>
                <w:color w:val="000000"/>
                <w:sz w:val="16"/>
                <w:szCs w:val="16"/>
              </w:rPr>
            </w:pPr>
            <w:r w:rsidRPr="000961F5">
              <w:rPr>
                <w:rFonts w:eastAsia="Times New Roman"/>
                <w:b/>
                <w:color w:val="000000"/>
              </w:rPr>
              <w:t>Submitted</w:t>
            </w:r>
          </w:p>
        </w:tc>
        <w:tc>
          <w:tcPr>
            <w:tcW w:w="2182" w:type="dxa"/>
          </w:tcPr>
          <w:p w14:paraId="71FC29A8" w14:textId="77777777" w:rsidR="00AF7865" w:rsidRPr="000961F5" w:rsidRDefault="00AF7865" w:rsidP="00E77EC9">
            <w:pPr>
              <w:spacing w:after="0"/>
              <w:ind w:left="0"/>
              <w:jc w:val="center"/>
              <w:rPr>
                <w:rFonts w:ascii="Arial" w:eastAsia="Times New Roman" w:hAnsi="Arial"/>
                <w:b/>
                <w:color w:val="FF0000"/>
                <w:sz w:val="16"/>
                <w:szCs w:val="16"/>
              </w:rPr>
            </w:pPr>
            <w:r w:rsidRPr="000961F5">
              <w:rPr>
                <w:rFonts w:eastAsia="Times New Roman"/>
                <w:b/>
                <w:color w:val="FF0000"/>
              </w:rPr>
              <w:t>Edit / Delete:</w:t>
            </w:r>
          </w:p>
          <w:p w14:paraId="71D70139" w14:textId="77777777" w:rsidR="00AF7865" w:rsidRPr="002B0661" w:rsidRDefault="00AF7865" w:rsidP="00E77EC9">
            <w:pPr>
              <w:spacing w:after="0"/>
              <w:ind w:left="0"/>
              <w:jc w:val="center"/>
              <w:rPr>
                <w:rFonts w:ascii="Arial" w:eastAsia="Times New Roman" w:hAnsi="Arial"/>
                <w:b/>
                <w:color w:val="000000"/>
                <w:sz w:val="16"/>
                <w:szCs w:val="16"/>
              </w:rPr>
            </w:pPr>
            <w:r w:rsidRPr="000961F5">
              <w:rPr>
                <w:rFonts w:eastAsia="Times New Roman"/>
                <w:color w:val="FF0000"/>
              </w:rPr>
              <w:t>No</w:t>
            </w:r>
            <w:r w:rsidRPr="000961F5">
              <w:rPr>
                <w:rFonts w:eastAsia="Times New Roman"/>
              </w:rPr>
              <w:br/>
            </w:r>
            <w:r w:rsidRPr="000961F5">
              <w:rPr>
                <w:rFonts w:eastAsia="Times New Roman"/>
              </w:rPr>
              <w:br/>
              <w:t>View:</w:t>
            </w:r>
            <w:r w:rsidRPr="000961F5">
              <w:rPr>
                <w:rFonts w:eastAsia="Times New Roman"/>
              </w:rPr>
              <w:br/>
              <w:t>Yes</w:t>
            </w:r>
          </w:p>
        </w:tc>
        <w:tc>
          <w:tcPr>
            <w:tcW w:w="1984" w:type="dxa"/>
          </w:tcPr>
          <w:p w14:paraId="6056D6D3" w14:textId="77777777" w:rsidR="00AF7865" w:rsidRPr="000961F5" w:rsidRDefault="00AF7865" w:rsidP="00E77EC9">
            <w:pPr>
              <w:spacing w:after="0"/>
              <w:ind w:left="0"/>
              <w:jc w:val="center"/>
              <w:rPr>
                <w:rFonts w:ascii="Arial" w:eastAsia="Times New Roman" w:hAnsi="Arial"/>
                <w:b/>
                <w:color w:val="FF0000"/>
                <w:sz w:val="16"/>
                <w:szCs w:val="16"/>
              </w:rPr>
            </w:pPr>
            <w:r w:rsidRPr="000961F5">
              <w:rPr>
                <w:rFonts w:eastAsia="Times New Roman"/>
                <w:b/>
                <w:color w:val="FF0000"/>
              </w:rPr>
              <w:t>Edit / Delete:</w:t>
            </w:r>
          </w:p>
          <w:p w14:paraId="7E7C44E0" w14:textId="77777777" w:rsidR="00AF7865" w:rsidRPr="000961F5" w:rsidRDefault="00AF7865" w:rsidP="00E77EC9">
            <w:pPr>
              <w:spacing w:after="0"/>
              <w:ind w:left="0"/>
              <w:jc w:val="center"/>
              <w:rPr>
                <w:rFonts w:ascii="Arial" w:eastAsia="Times New Roman" w:hAnsi="Arial"/>
                <w:sz w:val="16"/>
                <w:szCs w:val="16"/>
              </w:rPr>
            </w:pPr>
            <w:r w:rsidRPr="000961F5">
              <w:rPr>
                <w:rFonts w:eastAsia="Times New Roman"/>
                <w:color w:val="FF0000"/>
              </w:rPr>
              <w:t>No</w:t>
            </w:r>
            <w:r w:rsidRPr="000961F5">
              <w:rPr>
                <w:rFonts w:eastAsia="Times New Roman"/>
              </w:rPr>
              <w:br/>
            </w:r>
            <w:r w:rsidRPr="000961F5">
              <w:rPr>
                <w:rFonts w:eastAsia="Times New Roman"/>
              </w:rPr>
              <w:br/>
              <w:t>View / Revert:</w:t>
            </w:r>
          </w:p>
          <w:p w14:paraId="006B389E" w14:textId="77777777" w:rsidR="00AF7865" w:rsidRPr="002B0661" w:rsidRDefault="00AF7865" w:rsidP="00E77EC9">
            <w:pPr>
              <w:spacing w:after="0"/>
              <w:ind w:left="0"/>
              <w:jc w:val="center"/>
              <w:rPr>
                <w:rFonts w:ascii="Arial" w:eastAsia="Times New Roman" w:hAnsi="Arial"/>
                <w:b/>
                <w:color w:val="FF0000"/>
                <w:sz w:val="16"/>
                <w:szCs w:val="16"/>
              </w:rPr>
            </w:pPr>
            <w:r w:rsidRPr="000961F5">
              <w:rPr>
                <w:rFonts w:eastAsia="Times New Roman"/>
              </w:rPr>
              <w:t>Yes</w:t>
            </w:r>
          </w:p>
        </w:tc>
      </w:tr>
      <w:tr w:rsidR="00AF7865" w:rsidRPr="000961F5" w14:paraId="764D02FF" w14:textId="77777777" w:rsidTr="003C0CB4">
        <w:trPr>
          <w:trHeight w:val="535"/>
        </w:trPr>
        <w:tc>
          <w:tcPr>
            <w:tcW w:w="391" w:type="dxa"/>
          </w:tcPr>
          <w:p w14:paraId="2448A2BD" w14:textId="77777777" w:rsidR="00AF7865" w:rsidRPr="000961F5" w:rsidRDefault="00AF7865" w:rsidP="00E77EC9">
            <w:pPr>
              <w:spacing w:after="0"/>
              <w:ind w:left="0"/>
              <w:jc w:val="center"/>
              <w:rPr>
                <w:rFonts w:ascii="Arial" w:eastAsia="Times New Roman" w:hAnsi="Arial"/>
                <w:color w:val="000000"/>
                <w:sz w:val="16"/>
                <w:szCs w:val="16"/>
              </w:rPr>
            </w:pPr>
            <w:r w:rsidRPr="000961F5">
              <w:rPr>
                <w:rFonts w:eastAsia="Times New Roman"/>
                <w:color w:val="000000"/>
              </w:rPr>
              <w:t>4</w:t>
            </w:r>
          </w:p>
        </w:tc>
        <w:tc>
          <w:tcPr>
            <w:tcW w:w="4424" w:type="dxa"/>
          </w:tcPr>
          <w:p w14:paraId="1197E3B3" w14:textId="658B8340" w:rsidR="00AF7865" w:rsidRPr="002B0661" w:rsidRDefault="00AF7865" w:rsidP="00E77EC9">
            <w:pPr>
              <w:spacing w:after="0"/>
              <w:ind w:left="0"/>
              <w:jc w:val="left"/>
              <w:rPr>
                <w:rFonts w:ascii="Arial" w:eastAsia="Times New Roman" w:hAnsi="Arial"/>
                <w:b/>
                <w:color w:val="000000"/>
                <w:sz w:val="16"/>
                <w:szCs w:val="16"/>
              </w:rPr>
            </w:pPr>
            <w:r w:rsidRPr="000961F5">
              <w:rPr>
                <w:rFonts w:eastAsia="Times New Roman"/>
                <w:b/>
                <w:color w:val="000000"/>
              </w:rPr>
              <w:t xml:space="preserve">Regulator (HKEX) / Regulator (SFC) </w:t>
            </w:r>
            <w:r w:rsidRPr="000961F5">
              <w:rPr>
                <w:rFonts w:eastAsia="Times New Roman"/>
                <w:color w:val="000000"/>
              </w:rPr>
              <w:t xml:space="preserve">reverts the </w:t>
            </w:r>
            <w:r w:rsidR="00236E3E" w:rsidRPr="000961F5">
              <w:rPr>
                <w:rFonts w:eastAsia="Times New Roman"/>
                <w:color w:val="000000"/>
                <w:u w:val="single"/>
              </w:rPr>
              <w:t>Issuer’s Declaration</w:t>
            </w:r>
            <w:r w:rsidR="00236E3E" w:rsidRPr="000961F5">
              <w:rPr>
                <w:rFonts w:eastAsia="Times New Roman"/>
                <w:color w:val="000000"/>
              </w:rPr>
              <w:t xml:space="preserve"> </w:t>
            </w:r>
            <w:r w:rsidRPr="000961F5">
              <w:rPr>
                <w:rFonts w:eastAsia="Times New Roman"/>
                <w:color w:val="000000"/>
              </w:rPr>
              <w:t xml:space="preserve">by </w:t>
            </w:r>
            <w:r w:rsidR="00236E3E" w:rsidRPr="000961F5">
              <w:rPr>
                <w:rFonts w:eastAsia="Times New Roman"/>
                <w:color w:val="000000"/>
              </w:rPr>
              <w:t xml:space="preserve">making comments on </w:t>
            </w:r>
            <w:r w:rsidRPr="000961F5">
              <w:rPr>
                <w:rFonts w:eastAsia="Times New Roman"/>
                <w:color w:val="000000"/>
              </w:rPr>
              <w:t xml:space="preserve">the submission back to the submitter, </w:t>
            </w:r>
            <w:r w:rsidR="00236E3E" w:rsidRPr="000961F5">
              <w:rPr>
                <w:rFonts w:eastAsia="Times New Roman"/>
                <w:b/>
                <w:color w:val="000000"/>
              </w:rPr>
              <w:t>Issuer’s</w:t>
            </w:r>
            <w:r w:rsidRPr="000961F5">
              <w:rPr>
                <w:rFonts w:eastAsia="Times New Roman"/>
                <w:b/>
                <w:color w:val="000000"/>
              </w:rPr>
              <w:t xml:space="preserve"> Counsel</w:t>
            </w:r>
          </w:p>
        </w:tc>
        <w:tc>
          <w:tcPr>
            <w:tcW w:w="1135" w:type="dxa"/>
          </w:tcPr>
          <w:p w14:paraId="0B06FA3F" w14:textId="77777777" w:rsidR="00AF7865" w:rsidRPr="000961F5" w:rsidRDefault="00AF7865" w:rsidP="00E77EC9">
            <w:pPr>
              <w:spacing w:after="0"/>
              <w:ind w:left="0"/>
              <w:jc w:val="center"/>
              <w:rPr>
                <w:rFonts w:ascii="Arial" w:eastAsia="Times New Roman" w:hAnsi="Arial"/>
                <w:b/>
                <w:color w:val="000000"/>
                <w:sz w:val="16"/>
                <w:szCs w:val="16"/>
              </w:rPr>
            </w:pPr>
            <w:r w:rsidRPr="000961F5">
              <w:rPr>
                <w:rFonts w:eastAsia="Times New Roman"/>
                <w:b/>
                <w:color w:val="000000"/>
              </w:rPr>
              <w:t>Pending</w:t>
            </w:r>
          </w:p>
        </w:tc>
        <w:tc>
          <w:tcPr>
            <w:tcW w:w="2182" w:type="dxa"/>
          </w:tcPr>
          <w:p w14:paraId="25BB052A" w14:textId="77777777" w:rsidR="00AF7865" w:rsidRPr="000961F5" w:rsidRDefault="00AF7865" w:rsidP="00E77EC9">
            <w:pPr>
              <w:spacing w:after="0"/>
              <w:ind w:left="0"/>
              <w:jc w:val="center"/>
              <w:rPr>
                <w:rFonts w:ascii="Arial" w:eastAsia="Times New Roman" w:hAnsi="Arial"/>
                <w:b/>
                <w:color w:val="FF0000"/>
                <w:sz w:val="16"/>
                <w:szCs w:val="16"/>
              </w:rPr>
            </w:pPr>
            <w:r w:rsidRPr="000961F5">
              <w:rPr>
                <w:rFonts w:eastAsia="Times New Roman"/>
                <w:b/>
                <w:color w:val="FF0000"/>
              </w:rPr>
              <w:t>Edit:</w:t>
            </w:r>
          </w:p>
          <w:p w14:paraId="12C1D5EB" w14:textId="77777777" w:rsidR="00AF7865" w:rsidRPr="002B0661" w:rsidRDefault="00AF7865" w:rsidP="00E77EC9">
            <w:pPr>
              <w:spacing w:after="0"/>
              <w:ind w:left="0"/>
              <w:jc w:val="center"/>
              <w:rPr>
                <w:rFonts w:ascii="Arial" w:eastAsia="Times New Roman" w:hAnsi="Arial"/>
                <w:sz w:val="16"/>
                <w:szCs w:val="16"/>
              </w:rPr>
            </w:pPr>
            <w:r w:rsidRPr="000961F5">
              <w:rPr>
                <w:rFonts w:eastAsia="Times New Roman"/>
                <w:color w:val="FF0000"/>
              </w:rPr>
              <w:t>No</w:t>
            </w:r>
            <w:r w:rsidRPr="000961F5">
              <w:rPr>
                <w:rFonts w:eastAsia="Times New Roman"/>
              </w:rPr>
              <w:br/>
            </w:r>
            <w:r w:rsidRPr="000961F5">
              <w:rPr>
                <w:rFonts w:eastAsia="Times New Roman"/>
              </w:rPr>
              <w:br/>
              <w:t>Delete / View:</w:t>
            </w:r>
            <w:r w:rsidRPr="000961F5">
              <w:rPr>
                <w:rFonts w:eastAsia="Times New Roman"/>
              </w:rPr>
              <w:br/>
              <w:t>Yes</w:t>
            </w:r>
          </w:p>
        </w:tc>
        <w:tc>
          <w:tcPr>
            <w:tcW w:w="1984" w:type="dxa"/>
          </w:tcPr>
          <w:p w14:paraId="3138564D" w14:textId="77777777" w:rsidR="00AF7865" w:rsidRPr="000961F5" w:rsidRDefault="00AF7865" w:rsidP="00E77EC9">
            <w:pPr>
              <w:spacing w:after="0"/>
              <w:ind w:left="0"/>
              <w:jc w:val="center"/>
              <w:rPr>
                <w:rFonts w:ascii="Arial" w:eastAsia="Times New Roman" w:hAnsi="Arial"/>
                <w:b/>
                <w:color w:val="FF0000"/>
                <w:sz w:val="16"/>
                <w:szCs w:val="16"/>
              </w:rPr>
            </w:pPr>
            <w:r w:rsidRPr="000961F5">
              <w:rPr>
                <w:rFonts w:eastAsia="Times New Roman"/>
                <w:b/>
                <w:color w:val="FF0000"/>
              </w:rPr>
              <w:t xml:space="preserve">Edit / Delete / View / Revert: </w:t>
            </w:r>
          </w:p>
          <w:p w14:paraId="59539376" w14:textId="77777777" w:rsidR="00AF7865" w:rsidRPr="002B0661" w:rsidRDefault="00AF7865" w:rsidP="00E77EC9">
            <w:pPr>
              <w:spacing w:after="0"/>
              <w:ind w:left="0"/>
              <w:jc w:val="center"/>
              <w:rPr>
                <w:rFonts w:ascii="Arial" w:eastAsia="Times New Roman" w:hAnsi="Arial"/>
                <w:sz w:val="16"/>
                <w:szCs w:val="16"/>
              </w:rPr>
            </w:pPr>
            <w:r w:rsidRPr="000961F5">
              <w:rPr>
                <w:rFonts w:eastAsia="Times New Roman"/>
                <w:color w:val="FF0000"/>
              </w:rPr>
              <w:t>No</w:t>
            </w:r>
          </w:p>
        </w:tc>
      </w:tr>
    </w:tbl>
    <w:p w14:paraId="3E1C0D48" w14:textId="4121969A" w:rsidR="006D7C40" w:rsidRPr="000961F5" w:rsidRDefault="006D7C40" w:rsidP="006D7C40">
      <w:pPr>
        <w:ind w:left="0"/>
        <w:rPr>
          <w:b/>
          <w:lang w:val="en-US" w:eastAsia="x-none"/>
        </w:rPr>
      </w:pPr>
      <w:r w:rsidRPr="000961F5">
        <w:rPr>
          <w:lang w:val="en-US" w:eastAsia="x-none"/>
        </w:rPr>
        <w:br/>
      </w:r>
      <w:r w:rsidRPr="000961F5">
        <w:rPr>
          <w:b/>
          <w:lang w:val="en-US" w:eastAsia="x-none"/>
        </w:rPr>
        <w:t>[Regulatory Submissions Flow 3-1]</w:t>
      </w:r>
    </w:p>
    <w:tbl>
      <w:tblPr>
        <w:tblStyle w:val="TableGrid1"/>
        <w:tblW w:w="8642" w:type="dxa"/>
        <w:tblLook w:val="04A0" w:firstRow="1" w:lastRow="0" w:firstColumn="1" w:lastColumn="0" w:noHBand="0" w:noVBand="1"/>
      </w:tblPr>
      <w:tblGrid>
        <w:gridCol w:w="298"/>
        <w:gridCol w:w="879"/>
        <w:gridCol w:w="599"/>
        <w:gridCol w:w="475"/>
        <w:gridCol w:w="475"/>
        <w:gridCol w:w="476"/>
        <w:gridCol w:w="476"/>
        <w:gridCol w:w="476"/>
        <w:gridCol w:w="476"/>
        <w:gridCol w:w="476"/>
        <w:gridCol w:w="476"/>
        <w:gridCol w:w="476"/>
        <w:gridCol w:w="880"/>
        <w:gridCol w:w="104"/>
        <w:gridCol w:w="476"/>
        <w:gridCol w:w="476"/>
        <w:gridCol w:w="476"/>
        <w:gridCol w:w="476"/>
        <w:gridCol w:w="104"/>
        <w:gridCol w:w="372"/>
        <w:gridCol w:w="476"/>
        <w:gridCol w:w="561"/>
      </w:tblGrid>
      <w:tr w:rsidR="00B3586C" w:rsidRPr="000961F5" w14:paraId="149C69C8" w14:textId="77777777" w:rsidTr="004C2EBF">
        <w:trPr>
          <w:gridAfter w:val="3"/>
          <w:wAfter w:w="2250" w:type="dxa"/>
          <w:trHeight w:val="681"/>
        </w:trPr>
        <w:tc>
          <w:tcPr>
            <w:tcW w:w="391" w:type="dxa"/>
            <w:shd w:val="clear" w:color="auto" w:fill="13426B"/>
            <w:hideMark/>
          </w:tcPr>
          <w:p w14:paraId="55364BD6" w14:textId="77777777" w:rsidR="00B3586C" w:rsidRPr="000961F5" w:rsidRDefault="00B3586C" w:rsidP="006D7C40">
            <w:pPr>
              <w:spacing w:after="0"/>
              <w:ind w:left="0"/>
              <w:jc w:val="center"/>
              <w:rPr>
                <w:rFonts w:ascii="Arial" w:eastAsia="Times New Roman" w:hAnsi="Arial"/>
                <w:color w:val="FFFFFF" w:themeColor="background1"/>
                <w:sz w:val="16"/>
                <w:szCs w:val="16"/>
              </w:rPr>
            </w:pPr>
            <w:r w:rsidRPr="000961F5">
              <w:rPr>
                <w:rFonts w:eastAsia="Times New Roman"/>
                <w:color w:val="FFFFFF" w:themeColor="background1"/>
              </w:rPr>
              <w:t> #</w:t>
            </w:r>
          </w:p>
        </w:tc>
        <w:tc>
          <w:tcPr>
            <w:tcW w:w="2916" w:type="dxa"/>
            <w:shd w:val="clear" w:color="auto" w:fill="13426B"/>
            <w:hideMark/>
          </w:tcPr>
          <w:p w14:paraId="1F0831ED" w14:textId="77777777" w:rsidR="00B3586C" w:rsidRPr="000961F5" w:rsidRDefault="00B3586C" w:rsidP="006D7C40">
            <w:pPr>
              <w:spacing w:after="0"/>
              <w:ind w:left="0"/>
              <w:jc w:val="center"/>
              <w:rPr>
                <w:rFonts w:ascii="Arial" w:eastAsia="Times New Roman" w:hAnsi="Arial"/>
                <w:b/>
                <w:bCs/>
                <w:color w:val="FFFFFF" w:themeColor="background1"/>
                <w:sz w:val="16"/>
                <w:szCs w:val="16"/>
              </w:rPr>
            </w:pPr>
            <w:r w:rsidRPr="000961F5">
              <w:rPr>
                <w:rFonts w:eastAsia="Times New Roman"/>
                <w:b/>
                <w:bCs/>
                <w:color w:val="FFFFFF" w:themeColor="background1"/>
              </w:rPr>
              <w:t>Scenario Description</w:t>
            </w:r>
          </w:p>
        </w:tc>
        <w:tc>
          <w:tcPr>
            <w:tcW w:w="1133" w:type="dxa"/>
            <w:gridSpan w:val="10"/>
            <w:shd w:val="clear" w:color="auto" w:fill="13426B"/>
            <w:hideMark/>
          </w:tcPr>
          <w:p w14:paraId="18701B21" w14:textId="77777777" w:rsidR="00B3586C" w:rsidRPr="000961F5" w:rsidRDefault="00B3586C" w:rsidP="006D7C40">
            <w:pPr>
              <w:spacing w:after="0"/>
              <w:ind w:left="0"/>
              <w:jc w:val="center"/>
              <w:rPr>
                <w:rFonts w:ascii="Arial" w:eastAsia="Times New Roman" w:hAnsi="Arial"/>
                <w:b/>
                <w:bCs/>
                <w:color w:val="FFFFFF" w:themeColor="background1"/>
                <w:sz w:val="16"/>
                <w:szCs w:val="16"/>
              </w:rPr>
            </w:pPr>
            <w:r w:rsidRPr="000961F5">
              <w:rPr>
                <w:rFonts w:eastAsia="Times New Roman"/>
                <w:b/>
                <w:bCs/>
                <w:color w:val="FFFFFF" w:themeColor="background1"/>
              </w:rPr>
              <w:t>Status</w:t>
            </w:r>
          </w:p>
        </w:tc>
        <w:tc>
          <w:tcPr>
            <w:tcW w:w="2218" w:type="dxa"/>
            <w:gridSpan w:val="2"/>
            <w:shd w:val="clear" w:color="auto" w:fill="13426B"/>
          </w:tcPr>
          <w:p w14:paraId="1FCD8626" w14:textId="01932FCB" w:rsidR="00B3586C" w:rsidRPr="000961F5" w:rsidRDefault="00B3586C" w:rsidP="006D7C40">
            <w:pPr>
              <w:spacing w:after="0"/>
              <w:ind w:left="0"/>
              <w:jc w:val="center"/>
              <w:rPr>
                <w:rFonts w:ascii="Arial" w:eastAsia="Times New Roman" w:hAnsi="Arial"/>
                <w:b/>
                <w:bCs/>
                <w:color w:val="FFFFFF" w:themeColor="background1"/>
                <w:sz w:val="16"/>
                <w:szCs w:val="16"/>
              </w:rPr>
            </w:pPr>
            <w:r w:rsidRPr="000961F5">
              <w:rPr>
                <w:rFonts w:eastAsia="Times New Roman"/>
                <w:b/>
                <w:bCs/>
                <w:color w:val="FFFFFF" w:themeColor="background1"/>
              </w:rPr>
              <w:t xml:space="preserve">Distributor(s), </w:t>
            </w:r>
            <w:r w:rsidRPr="000961F5">
              <w:rPr>
                <w:rFonts w:eastAsia="Times New Roman"/>
                <w:bCs/>
                <w:color w:val="FFFFFF" w:themeColor="background1"/>
              </w:rPr>
              <w:t>including the</w:t>
            </w:r>
            <w:r w:rsidRPr="000961F5">
              <w:rPr>
                <w:rFonts w:eastAsia="Times New Roman"/>
                <w:b/>
                <w:bCs/>
                <w:color w:val="FFFFFF" w:themeColor="background1"/>
              </w:rPr>
              <w:t xml:space="preserve"> Principal Lead Broker</w:t>
            </w:r>
          </w:p>
        </w:tc>
        <w:tc>
          <w:tcPr>
            <w:tcW w:w="1984" w:type="dxa"/>
            <w:gridSpan w:val="5"/>
            <w:shd w:val="clear" w:color="auto" w:fill="13426B"/>
            <w:hideMark/>
          </w:tcPr>
          <w:p w14:paraId="2AA02C62" w14:textId="20E07130" w:rsidR="00B3586C" w:rsidRPr="000961F5" w:rsidRDefault="00B3586C" w:rsidP="006D7C40">
            <w:pPr>
              <w:spacing w:after="0"/>
              <w:ind w:left="0"/>
              <w:jc w:val="center"/>
              <w:rPr>
                <w:rFonts w:ascii="Arial" w:eastAsia="Times New Roman" w:hAnsi="Arial"/>
                <w:b/>
                <w:bCs/>
                <w:color w:val="FFFFFF" w:themeColor="background1"/>
                <w:sz w:val="16"/>
                <w:szCs w:val="16"/>
              </w:rPr>
            </w:pPr>
            <w:r w:rsidRPr="000961F5">
              <w:rPr>
                <w:rFonts w:eastAsia="Times New Roman"/>
                <w:b/>
                <w:bCs/>
                <w:color w:val="FFFFFF" w:themeColor="background1"/>
              </w:rPr>
              <w:t xml:space="preserve">Regulator (HKEX) </w:t>
            </w:r>
            <w:r w:rsidRPr="000961F5">
              <w:rPr>
                <w:rFonts w:eastAsia="Times New Roman"/>
                <w:b/>
                <w:bCs/>
                <w:color w:val="FFFFFF" w:themeColor="background1"/>
                <w:u w:val="single"/>
              </w:rPr>
              <w:t>AND</w:t>
            </w:r>
            <w:r w:rsidRPr="000961F5">
              <w:rPr>
                <w:rFonts w:eastAsia="Times New Roman"/>
                <w:b/>
                <w:bCs/>
                <w:color w:val="FFFFFF" w:themeColor="background1"/>
              </w:rPr>
              <w:t xml:space="preserve"> Regulator (SFC)</w:t>
            </w:r>
          </w:p>
        </w:tc>
      </w:tr>
      <w:tr w:rsidR="00B3586C" w:rsidRPr="000961F5" w14:paraId="79D3CD9B" w14:textId="77777777" w:rsidTr="004C2EBF">
        <w:trPr>
          <w:trHeight w:val="1020"/>
        </w:trPr>
        <w:tc>
          <w:tcPr>
            <w:tcW w:w="391" w:type="dxa"/>
          </w:tcPr>
          <w:p w14:paraId="4F92CFEF" w14:textId="77777777" w:rsidR="00B3586C" w:rsidRPr="000961F5" w:rsidRDefault="00B3586C" w:rsidP="006D7C40">
            <w:pPr>
              <w:spacing w:after="0"/>
              <w:ind w:left="0"/>
              <w:jc w:val="center"/>
              <w:rPr>
                <w:rFonts w:ascii="Arial" w:eastAsia="Times New Roman" w:hAnsi="Arial"/>
                <w:color w:val="000000"/>
                <w:sz w:val="16"/>
                <w:szCs w:val="16"/>
              </w:rPr>
            </w:pPr>
            <w:r w:rsidRPr="000961F5">
              <w:rPr>
                <w:rFonts w:eastAsia="Times New Roman"/>
                <w:color w:val="000000"/>
              </w:rPr>
              <w:lastRenderedPageBreak/>
              <w:t>1</w:t>
            </w:r>
          </w:p>
        </w:tc>
        <w:tc>
          <w:tcPr>
            <w:tcW w:w="2916" w:type="dxa"/>
          </w:tcPr>
          <w:p w14:paraId="4E3FD918" w14:textId="25E2B955" w:rsidR="00B3586C" w:rsidRPr="000961F5" w:rsidRDefault="00B3586C" w:rsidP="00222692">
            <w:pPr>
              <w:spacing w:after="0"/>
              <w:ind w:left="0"/>
              <w:jc w:val="left"/>
              <w:rPr>
                <w:rFonts w:ascii="Arial" w:eastAsia="Times New Roman" w:hAnsi="Arial"/>
                <w:b/>
                <w:color w:val="000000"/>
                <w:sz w:val="16"/>
                <w:szCs w:val="16"/>
              </w:rPr>
            </w:pPr>
            <w:r w:rsidRPr="000961F5">
              <w:rPr>
                <w:rFonts w:eastAsia="Times New Roman"/>
                <w:b/>
                <w:color w:val="000000"/>
              </w:rPr>
              <w:t>Distributor(s)</w:t>
            </w:r>
            <w:r w:rsidRPr="000961F5">
              <w:rPr>
                <w:rFonts w:eastAsia="Times New Roman"/>
                <w:color w:val="000000"/>
              </w:rPr>
              <w:t xml:space="preserve">, including the </w:t>
            </w:r>
            <w:r w:rsidRPr="000961F5">
              <w:rPr>
                <w:rFonts w:eastAsia="Times New Roman"/>
                <w:b/>
                <w:color w:val="000000"/>
              </w:rPr>
              <w:t xml:space="preserve">Principal Lead Broker, </w:t>
            </w:r>
            <w:r w:rsidRPr="000961F5">
              <w:rPr>
                <w:rFonts w:eastAsia="Times New Roman"/>
                <w:color w:val="000000"/>
              </w:rPr>
              <w:t xml:space="preserve">view the pre-populated (i) </w:t>
            </w:r>
            <w:r w:rsidRPr="000961F5">
              <w:rPr>
                <w:rFonts w:eastAsia="Times New Roman"/>
                <w:color w:val="000000"/>
                <w:u w:val="single"/>
              </w:rPr>
              <w:t>Letter of Independence</w:t>
            </w:r>
            <w:r w:rsidRPr="000961F5">
              <w:rPr>
                <w:rFonts w:eastAsia="Times New Roman"/>
                <w:color w:val="000000"/>
              </w:rPr>
              <w:t xml:space="preserve"> (ii) </w:t>
            </w:r>
            <w:r w:rsidRPr="000961F5">
              <w:rPr>
                <w:rFonts w:eastAsia="Times New Roman"/>
                <w:color w:val="000000"/>
                <w:u w:val="single"/>
              </w:rPr>
              <w:t>Marketing Statement</w:t>
            </w:r>
            <w:r w:rsidRPr="000961F5">
              <w:rPr>
                <w:rFonts w:eastAsia="Times New Roman"/>
                <w:color w:val="000000"/>
              </w:rPr>
              <w:t xml:space="preserve"> online</w:t>
            </w:r>
          </w:p>
        </w:tc>
        <w:tc>
          <w:tcPr>
            <w:tcW w:w="1133" w:type="dxa"/>
          </w:tcPr>
          <w:p w14:paraId="02783C53" w14:textId="561CFB7F" w:rsidR="00B3586C" w:rsidRPr="000961F5" w:rsidRDefault="00B3586C" w:rsidP="006D7C40">
            <w:pPr>
              <w:spacing w:after="0"/>
              <w:ind w:left="0"/>
              <w:jc w:val="center"/>
              <w:rPr>
                <w:rFonts w:ascii="Arial" w:eastAsia="Times New Roman" w:hAnsi="Arial"/>
                <w:b/>
                <w:color w:val="000000"/>
                <w:sz w:val="16"/>
                <w:szCs w:val="16"/>
              </w:rPr>
            </w:pPr>
            <w:r w:rsidRPr="000961F5">
              <w:rPr>
                <w:rFonts w:eastAsia="Times New Roman"/>
                <w:b/>
                <w:color w:val="000000"/>
              </w:rPr>
              <w:t>Pending</w:t>
            </w:r>
          </w:p>
        </w:tc>
        <w:tc>
          <w:tcPr>
            <w:tcW w:w="2218" w:type="dxa"/>
          </w:tcPr>
          <w:p w14:paraId="7CD779F0" w14:textId="7DD48570" w:rsidR="00B3586C" w:rsidRPr="002B0661" w:rsidDel="00236E3E" w:rsidRDefault="00236E3E" w:rsidP="006D7C40">
            <w:pPr>
              <w:spacing w:after="0"/>
              <w:ind w:left="0"/>
              <w:jc w:val="center"/>
              <w:rPr>
                <w:rFonts w:ascii="Arial" w:eastAsia="Times New Roman" w:hAnsi="Arial"/>
                <w:b/>
                <w:color w:val="FF0000"/>
                <w:sz w:val="16"/>
                <w:szCs w:val="16"/>
              </w:rPr>
            </w:pPr>
            <w:r w:rsidRPr="000961F5">
              <w:rPr>
                <w:rFonts w:eastAsia="Times New Roman"/>
              </w:rPr>
              <w:t xml:space="preserve">Edit / </w:t>
            </w:r>
            <w:r w:rsidR="00B3586C" w:rsidRPr="000961F5">
              <w:rPr>
                <w:rFonts w:eastAsia="Times New Roman"/>
              </w:rPr>
              <w:t>View:</w:t>
            </w:r>
            <w:r w:rsidR="00B3586C" w:rsidRPr="000961F5">
              <w:rPr>
                <w:rFonts w:eastAsia="Times New Roman"/>
              </w:rPr>
              <w:br/>
              <w:t>Yes</w:t>
            </w:r>
          </w:p>
        </w:tc>
        <w:tc>
          <w:tcPr>
            <w:tcW w:w="2218" w:type="dxa"/>
          </w:tcPr>
          <w:p w14:paraId="716DF887" w14:textId="119F8AD4" w:rsidR="00B3586C" w:rsidRPr="002B0661" w:rsidDel="00236E3E" w:rsidRDefault="00236E3E" w:rsidP="006D7C40">
            <w:pPr>
              <w:spacing w:after="0"/>
              <w:ind w:left="0"/>
              <w:jc w:val="center"/>
              <w:rPr>
                <w:rFonts w:ascii="Arial" w:eastAsia="Times New Roman" w:hAnsi="Arial"/>
                <w:b/>
                <w:color w:val="FF0000"/>
                <w:sz w:val="16"/>
                <w:szCs w:val="16"/>
              </w:rPr>
            </w:pPr>
            <w:r w:rsidRPr="000961F5">
              <w:rPr>
                <w:rFonts w:eastAsia="Times New Roman"/>
              </w:rPr>
              <w:t xml:space="preserve">Edit / </w:t>
            </w:r>
            <w:r w:rsidR="00B3586C" w:rsidRPr="000961F5">
              <w:rPr>
                <w:rFonts w:eastAsia="Times New Roman"/>
              </w:rPr>
              <w:t>View:</w:t>
            </w:r>
            <w:r w:rsidR="00B3586C" w:rsidRPr="000961F5">
              <w:rPr>
                <w:rFonts w:eastAsia="Times New Roman"/>
              </w:rPr>
              <w:br/>
              <w:t>Yes</w:t>
            </w:r>
          </w:p>
        </w:tc>
        <w:tc>
          <w:tcPr>
            <w:tcW w:w="2218" w:type="dxa"/>
          </w:tcPr>
          <w:p w14:paraId="22E43520" w14:textId="583EF076" w:rsidR="00B3586C" w:rsidRPr="002B0661" w:rsidDel="00236E3E" w:rsidRDefault="00236E3E" w:rsidP="006D7C40">
            <w:pPr>
              <w:spacing w:after="0"/>
              <w:ind w:left="0"/>
              <w:jc w:val="center"/>
              <w:rPr>
                <w:rFonts w:ascii="Arial" w:eastAsia="Times New Roman" w:hAnsi="Arial"/>
                <w:b/>
                <w:color w:val="FF0000"/>
                <w:sz w:val="16"/>
                <w:szCs w:val="16"/>
              </w:rPr>
            </w:pPr>
            <w:r w:rsidRPr="000961F5">
              <w:rPr>
                <w:rFonts w:eastAsia="Times New Roman"/>
              </w:rPr>
              <w:t xml:space="preserve">Edit / </w:t>
            </w:r>
            <w:r w:rsidR="00B3586C" w:rsidRPr="000961F5">
              <w:rPr>
                <w:rFonts w:eastAsia="Times New Roman"/>
              </w:rPr>
              <w:t>View:</w:t>
            </w:r>
            <w:r w:rsidR="00B3586C" w:rsidRPr="000961F5">
              <w:rPr>
                <w:rFonts w:eastAsia="Times New Roman"/>
              </w:rPr>
              <w:br/>
              <w:t>Yes</w:t>
            </w:r>
          </w:p>
        </w:tc>
        <w:tc>
          <w:tcPr>
            <w:tcW w:w="2218" w:type="dxa"/>
          </w:tcPr>
          <w:p w14:paraId="27D6DDA0" w14:textId="60BCE30D" w:rsidR="00B3586C" w:rsidRPr="002B0661" w:rsidDel="00236E3E" w:rsidRDefault="00236E3E" w:rsidP="006D7C40">
            <w:pPr>
              <w:spacing w:after="0"/>
              <w:ind w:left="0"/>
              <w:jc w:val="center"/>
              <w:rPr>
                <w:rFonts w:ascii="Arial" w:eastAsia="Times New Roman" w:hAnsi="Arial"/>
                <w:b/>
                <w:color w:val="FF0000"/>
                <w:sz w:val="16"/>
                <w:szCs w:val="16"/>
              </w:rPr>
            </w:pPr>
            <w:r w:rsidRPr="000961F5">
              <w:rPr>
                <w:rFonts w:eastAsia="Times New Roman"/>
              </w:rPr>
              <w:t xml:space="preserve">Edit / </w:t>
            </w:r>
            <w:r w:rsidR="00B3586C" w:rsidRPr="000961F5">
              <w:rPr>
                <w:rFonts w:eastAsia="Times New Roman"/>
              </w:rPr>
              <w:t>View:</w:t>
            </w:r>
            <w:r w:rsidR="00B3586C" w:rsidRPr="000961F5">
              <w:rPr>
                <w:rFonts w:eastAsia="Times New Roman"/>
              </w:rPr>
              <w:br/>
              <w:t>Yes</w:t>
            </w:r>
          </w:p>
        </w:tc>
        <w:tc>
          <w:tcPr>
            <w:tcW w:w="2218" w:type="dxa"/>
          </w:tcPr>
          <w:p w14:paraId="79010429" w14:textId="162AFE11" w:rsidR="00B3586C" w:rsidRPr="002B0661" w:rsidDel="00236E3E" w:rsidRDefault="00236E3E" w:rsidP="006D7C40">
            <w:pPr>
              <w:spacing w:after="0"/>
              <w:ind w:left="0"/>
              <w:jc w:val="center"/>
              <w:rPr>
                <w:rFonts w:ascii="Arial" w:eastAsia="Times New Roman" w:hAnsi="Arial"/>
                <w:b/>
                <w:color w:val="FF0000"/>
                <w:sz w:val="16"/>
                <w:szCs w:val="16"/>
              </w:rPr>
            </w:pPr>
            <w:r w:rsidRPr="000961F5">
              <w:rPr>
                <w:rFonts w:eastAsia="Times New Roman"/>
              </w:rPr>
              <w:t xml:space="preserve">Edit / </w:t>
            </w:r>
            <w:r w:rsidR="00B3586C" w:rsidRPr="000961F5">
              <w:rPr>
                <w:rFonts w:eastAsia="Times New Roman"/>
              </w:rPr>
              <w:t>View:</w:t>
            </w:r>
            <w:r w:rsidR="00B3586C" w:rsidRPr="000961F5">
              <w:rPr>
                <w:rFonts w:eastAsia="Times New Roman"/>
              </w:rPr>
              <w:br/>
              <w:t>Yes</w:t>
            </w:r>
          </w:p>
        </w:tc>
        <w:tc>
          <w:tcPr>
            <w:tcW w:w="2218" w:type="dxa"/>
          </w:tcPr>
          <w:p w14:paraId="37098C36" w14:textId="74887922" w:rsidR="00B3586C" w:rsidRPr="002B0661" w:rsidDel="00236E3E" w:rsidRDefault="00236E3E" w:rsidP="006D7C40">
            <w:pPr>
              <w:spacing w:after="0"/>
              <w:ind w:left="0"/>
              <w:jc w:val="center"/>
              <w:rPr>
                <w:rFonts w:ascii="Arial" w:eastAsia="Times New Roman" w:hAnsi="Arial"/>
                <w:b/>
                <w:color w:val="FF0000"/>
                <w:sz w:val="16"/>
                <w:szCs w:val="16"/>
              </w:rPr>
            </w:pPr>
            <w:r w:rsidRPr="000961F5">
              <w:rPr>
                <w:rFonts w:eastAsia="Times New Roman"/>
              </w:rPr>
              <w:t xml:space="preserve">Edit / </w:t>
            </w:r>
            <w:r w:rsidR="00B3586C" w:rsidRPr="000961F5">
              <w:rPr>
                <w:rFonts w:eastAsia="Times New Roman"/>
              </w:rPr>
              <w:t>View:</w:t>
            </w:r>
            <w:r w:rsidR="00B3586C" w:rsidRPr="000961F5">
              <w:rPr>
                <w:rFonts w:eastAsia="Times New Roman"/>
              </w:rPr>
              <w:br/>
              <w:t>Yes</w:t>
            </w:r>
          </w:p>
        </w:tc>
        <w:tc>
          <w:tcPr>
            <w:tcW w:w="2218" w:type="dxa"/>
          </w:tcPr>
          <w:p w14:paraId="0454BC14" w14:textId="55E45374" w:rsidR="00B3586C" w:rsidRPr="002B0661" w:rsidDel="00236E3E" w:rsidRDefault="00236E3E" w:rsidP="006D7C40">
            <w:pPr>
              <w:spacing w:after="0"/>
              <w:ind w:left="0"/>
              <w:jc w:val="center"/>
              <w:rPr>
                <w:rFonts w:ascii="Arial" w:eastAsia="Times New Roman" w:hAnsi="Arial"/>
                <w:b/>
                <w:color w:val="FF0000"/>
                <w:sz w:val="16"/>
                <w:szCs w:val="16"/>
              </w:rPr>
            </w:pPr>
            <w:r w:rsidRPr="000961F5">
              <w:rPr>
                <w:rFonts w:eastAsia="Times New Roman"/>
              </w:rPr>
              <w:t xml:space="preserve">Edit / </w:t>
            </w:r>
            <w:r w:rsidR="00B3586C" w:rsidRPr="000961F5">
              <w:rPr>
                <w:rFonts w:eastAsia="Times New Roman"/>
              </w:rPr>
              <w:t>View:</w:t>
            </w:r>
            <w:r w:rsidR="00B3586C" w:rsidRPr="000961F5">
              <w:rPr>
                <w:rFonts w:eastAsia="Times New Roman"/>
              </w:rPr>
              <w:br/>
              <w:t>Yes</w:t>
            </w:r>
          </w:p>
        </w:tc>
        <w:tc>
          <w:tcPr>
            <w:tcW w:w="2218" w:type="dxa"/>
          </w:tcPr>
          <w:p w14:paraId="41BFF12E" w14:textId="7109175D" w:rsidR="00B3586C" w:rsidRPr="002B0661" w:rsidDel="00236E3E" w:rsidRDefault="00236E3E" w:rsidP="006D7C40">
            <w:pPr>
              <w:spacing w:after="0"/>
              <w:ind w:left="0"/>
              <w:jc w:val="center"/>
              <w:rPr>
                <w:rFonts w:ascii="Arial" w:eastAsia="Times New Roman" w:hAnsi="Arial"/>
                <w:b/>
                <w:color w:val="FF0000"/>
                <w:sz w:val="16"/>
                <w:szCs w:val="16"/>
              </w:rPr>
            </w:pPr>
            <w:r w:rsidRPr="000961F5">
              <w:rPr>
                <w:rFonts w:eastAsia="Times New Roman"/>
              </w:rPr>
              <w:t xml:space="preserve">Edit / </w:t>
            </w:r>
            <w:r w:rsidR="00B3586C" w:rsidRPr="000961F5">
              <w:rPr>
                <w:rFonts w:eastAsia="Times New Roman"/>
              </w:rPr>
              <w:t>View:</w:t>
            </w:r>
            <w:r w:rsidR="00B3586C" w:rsidRPr="000961F5">
              <w:rPr>
                <w:rFonts w:eastAsia="Times New Roman"/>
              </w:rPr>
              <w:br/>
              <w:t>Yes</w:t>
            </w:r>
          </w:p>
        </w:tc>
        <w:tc>
          <w:tcPr>
            <w:tcW w:w="2218" w:type="dxa"/>
          </w:tcPr>
          <w:p w14:paraId="199005A6" w14:textId="39257487" w:rsidR="00B3586C" w:rsidRPr="002B0661" w:rsidDel="00236E3E" w:rsidRDefault="00236E3E" w:rsidP="006D7C40">
            <w:pPr>
              <w:spacing w:after="0"/>
              <w:ind w:left="0"/>
              <w:jc w:val="center"/>
              <w:rPr>
                <w:rFonts w:ascii="Arial" w:eastAsia="Times New Roman" w:hAnsi="Arial"/>
                <w:b/>
                <w:color w:val="FF0000"/>
                <w:sz w:val="16"/>
                <w:szCs w:val="16"/>
              </w:rPr>
            </w:pPr>
            <w:r w:rsidRPr="000961F5">
              <w:rPr>
                <w:rFonts w:eastAsia="Times New Roman"/>
              </w:rPr>
              <w:t xml:space="preserve">Edit / </w:t>
            </w:r>
            <w:r w:rsidR="00B3586C" w:rsidRPr="000961F5">
              <w:rPr>
                <w:rFonts w:eastAsia="Times New Roman"/>
              </w:rPr>
              <w:t>View:</w:t>
            </w:r>
            <w:r w:rsidR="00B3586C" w:rsidRPr="000961F5">
              <w:rPr>
                <w:rFonts w:eastAsia="Times New Roman"/>
              </w:rPr>
              <w:br/>
              <w:t>Yes</w:t>
            </w:r>
          </w:p>
        </w:tc>
        <w:tc>
          <w:tcPr>
            <w:tcW w:w="2218" w:type="dxa"/>
          </w:tcPr>
          <w:p w14:paraId="453564DB" w14:textId="0007E9F9" w:rsidR="00B3586C" w:rsidRPr="002B0661" w:rsidDel="00236E3E" w:rsidRDefault="00236E3E" w:rsidP="006D7C40">
            <w:pPr>
              <w:spacing w:after="0"/>
              <w:ind w:left="0"/>
              <w:jc w:val="center"/>
              <w:rPr>
                <w:rFonts w:ascii="Arial" w:eastAsia="Times New Roman" w:hAnsi="Arial"/>
                <w:b/>
                <w:color w:val="FF0000"/>
                <w:sz w:val="16"/>
                <w:szCs w:val="16"/>
              </w:rPr>
            </w:pPr>
            <w:r w:rsidRPr="000961F5">
              <w:rPr>
                <w:rFonts w:eastAsia="Times New Roman"/>
              </w:rPr>
              <w:t xml:space="preserve">Edit / </w:t>
            </w:r>
            <w:r w:rsidR="00B3586C" w:rsidRPr="000961F5">
              <w:rPr>
                <w:rFonts w:eastAsia="Times New Roman"/>
              </w:rPr>
              <w:t>View:</w:t>
            </w:r>
            <w:r w:rsidR="00B3586C" w:rsidRPr="000961F5">
              <w:rPr>
                <w:rFonts w:eastAsia="Times New Roman"/>
              </w:rPr>
              <w:br/>
              <w:t>Yes</w:t>
            </w:r>
          </w:p>
        </w:tc>
        <w:tc>
          <w:tcPr>
            <w:tcW w:w="2218" w:type="dxa"/>
            <w:gridSpan w:val="2"/>
          </w:tcPr>
          <w:p w14:paraId="2C6AFE33" w14:textId="3D839DB8" w:rsidR="00B3586C" w:rsidRPr="002B0661" w:rsidDel="00236E3E" w:rsidRDefault="00236E3E" w:rsidP="006D7C40">
            <w:pPr>
              <w:spacing w:after="0"/>
              <w:ind w:left="0"/>
              <w:jc w:val="center"/>
              <w:rPr>
                <w:rFonts w:ascii="Arial" w:eastAsia="Times New Roman" w:hAnsi="Arial"/>
                <w:b/>
                <w:color w:val="FF0000"/>
                <w:sz w:val="16"/>
                <w:szCs w:val="16"/>
              </w:rPr>
            </w:pPr>
            <w:r w:rsidRPr="000961F5">
              <w:rPr>
                <w:rFonts w:eastAsia="Times New Roman"/>
              </w:rPr>
              <w:t xml:space="preserve">Edit / </w:t>
            </w:r>
            <w:r w:rsidR="00B3586C" w:rsidRPr="000961F5">
              <w:rPr>
                <w:rFonts w:eastAsia="Times New Roman"/>
              </w:rPr>
              <w:t>View:</w:t>
            </w:r>
            <w:r w:rsidR="00B3586C" w:rsidRPr="000961F5">
              <w:rPr>
                <w:rFonts w:eastAsia="Times New Roman"/>
              </w:rPr>
              <w:br/>
              <w:t>Yes</w:t>
            </w:r>
          </w:p>
        </w:tc>
        <w:tc>
          <w:tcPr>
            <w:tcW w:w="2218" w:type="dxa"/>
          </w:tcPr>
          <w:p w14:paraId="1FA6BFCC" w14:textId="02B6009E" w:rsidR="00B3586C" w:rsidRPr="002B0661" w:rsidDel="00236E3E" w:rsidRDefault="00236E3E" w:rsidP="006D7C40">
            <w:pPr>
              <w:spacing w:after="0"/>
              <w:ind w:left="0"/>
              <w:jc w:val="center"/>
              <w:rPr>
                <w:rFonts w:ascii="Arial" w:eastAsia="Times New Roman" w:hAnsi="Arial"/>
                <w:b/>
                <w:color w:val="FF0000"/>
                <w:sz w:val="16"/>
                <w:szCs w:val="16"/>
              </w:rPr>
            </w:pPr>
            <w:r w:rsidRPr="000961F5">
              <w:rPr>
                <w:rFonts w:eastAsia="Times New Roman"/>
              </w:rPr>
              <w:t xml:space="preserve">Edit / </w:t>
            </w:r>
            <w:r w:rsidR="00B3586C" w:rsidRPr="000961F5">
              <w:rPr>
                <w:rFonts w:eastAsia="Times New Roman"/>
              </w:rPr>
              <w:t>View:</w:t>
            </w:r>
            <w:r w:rsidR="00B3586C" w:rsidRPr="000961F5">
              <w:rPr>
                <w:rFonts w:eastAsia="Times New Roman"/>
              </w:rPr>
              <w:br/>
              <w:t>Yes</w:t>
            </w:r>
          </w:p>
        </w:tc>
        <w:tc>
          <w:tcPr>
            <w:tcW w:w="2218" w:type="dxa"/>
          </w:tcPr>
          <w:p w14:paraId="02D0F24B" w14:textId="5501358C" w:rsidR="00B3586C" w:rsidRPr="002B0661" w:rsidDel="00236E3E" w:rsidRDefault="00236E3E" w:rsidP="006D7C40">
            <w:pPr>
              <w:spacing w:after="0"/>
              <w:ind w:left="0"/>
              <w:jc w:val="center"/>
              <w:rPr>
                <w:rFonts w:ascii="Arial" w:eastAsia="Times New Roman" w:hAnsi="Arial"/>
                <w:b/>
                <w:color w:val="FF0000"/>
                <w:sz w:val="16"/>
                <w:szCs w:val="16"/>
              </w:rPr>
            </w:pPr>
            <w:r w:rsidRPr="000961F5">
              <w:rPr>
                <w:rFonts w:eastAsia="Times New Roman"/>
              </w:rPr>
              <w:t xml:space="preserve">Edit / </w:t>
            </w:r>
            <w:r w:rsidR="00B3586C" w:rsidRPr="000961F5">
              <w:rPr>
                <w:rFonts w:eastAsia="Times New Roman"/>
              </w:rPr>
              <w:t>View:</w:t>
            </w:r>
            <w:r w:rsidR="00B3586C" w:rsidRPr="000961F5">
              <w:rPr>
                <w:rFonts w:eastAsia="Times New Roman"/>
              </w:rPr>
              <w:br/>
              <w:t>Yes</w:t>
            </w:r>
          </w:p>
        </w:tc>
        <w:tc>
          <w:tcPr>
            <w:tcW w:w="2218" w:type="dxa"/>
          </w:tcPr>
          <w:p w14:paraId="24EBDC13" w14:textId="7C8CA61E" w:rsidR="00B3586C" w:rsidRPr="002B0661" w:rsidDel="00236E3E" w:rsidRDefault="00236E3E" w:rsidP="006D7C40">
            <w:pPr>
              <w:spacing w:after="0"/>
              <w:ind w:left="0"/>
              <w:jc w:val="center"/>
              <w:rPr>
                <w:rFonts w:ascii="Arial" w:eastAsia="Times New Roman" w:hAnsi="Arial"/>
                <w:b/>
                <w:color w:val="FF0000"/>
                <w:sz w:val="16"/>
                <w:szCs w:val="16"/>
              </w:rPr>
            </w:pPr>
            <w:r w:rsidRPr="000961F5">
              <w:rPr>
                <w:rFonts w:eastAsia="Times New Roman"/>
              </w:rPr>
              <w:t xml:space="preserve">Edit / </w:t>
            </w:r>
            <w:r w:rsidR="00B3586C" w:rsidRPr="000961F5">
              <w:rPr>
                <w:rFonts w:eastAsia="Times New Roman"/>
              </w:rPr>
              <w:t>View:</w:t>
            </w:r>
            <w:r w:rsidR="00B3586C" w:rsidRPr="000961F5">
              <w:rPr>
                <w:rFonts w:eastAsia="Times New Roman"/>
              </w:rPr>
              <w:br/>
              <w:t>Yes</w:t>
            </w:r>
          </w:p>
        </w:tc>
        <w:tc>
          <w:tcPr>
            <w:tcW w:w="2218" w:type="dxa"/>
            <w:gridSpan w:val="2"/>
          </w:tcPr>
          <w:p w14:paraId="6234E2BA" w14:textId="436FA34C" w:rsidR="00B3586C" w:rsidRPr="002B0661" w:rsidDel="00236E3E" w:rsidRDefault="00236E3E" w:rsidP="006D7C40">
            <w:pPr>
              <w:spacing w:after="0"/>
              <w:ind w:left="0"/>
              <w:jc w:val="center"/>
              <w:rPr>
                <w:rFonts w:ascii="Arial" w:eastAsia="Times New Roman" w:hAnsi="Arial"/>
                <w:b/>
                <w:color w:val="FF0000"/>
                <w:sz w:val="16"/>
                <w:szCs w:val="16"/>
              </w:rPr>
            </w:pPr>
            <w:r w:rsidRPr="000961F5">
              <w:rPr>
                <w:rFonts w:eastAsia="Times New Roman"/>
              </w:rPr>
              <w:t xml:space="preserve">Edit / </w:t>
            </w:r>
            <w:r w:rsidR="00B3586C" w:rsidRPr="000961F5">
              <w:rPr>
                <w:rFonts w:eastAsia="Times New Roman"/>
              </w:rPr>
              <w:t>View:</w:t>
            </w:r>
            <w:r w:rsidR="00B3586C" w:rsidRPr="000961F5">
              <w:rPr>
                <w:rFonts w:eastAsia="Times New Roman"/>
              </w:rPr>
              <w:br/>
              <w:t>Yes</w:t>
            </w:r>
          </w:p>
        </w:tc>
        <w:tc>
          <w:tcPr>
            <w:tcW w:w="2218" w:type="dxa"/>
          </w:tcPr>
          <w:p w14:paraId="2488438E" w14:textId="4E43E6E4" w:rsidR="00B3586C" w:rsidRPr="002B0661" w:rsidDel="00236E3E" w:rsidRDefault="00236E3E" w:rsidP="006D7C40">
            <w:pPr>
              <w:spacing w:after="0"/>
              <w:ind w:left="0"/>
              <w:jc w:val="center"/>
              <w:rPr>
                <w:rFonts w:ascii="Arial" w:eastAsia="Times New Roman" w:hAnsi="Arial"/>
                <w:b/>
                <w:color w:val="FF0000"/>
                <w:sz w:val="16"/>
                <w:szCs w:val="16"/>
              </w:rPr>
            </w:pPr>
            <w:r w:rsidRPr="000961F5">
              <w:rPr>
                <w:rFonts w:eastAsia="Times New Roman"/>
              </w:rPr>
              <w:t xml:space="preserve">Edit / </w:t>
            </w:r>
            <w:r w:rsidR="00B3586C" w:rsidRPr="000961F5">
              <w:rPr>
                <w:rFonts w:eastAsia="Times New Roman"/>
              </w:rPr>
              <w:t>View:</w:t>
            </w:r>
            <w:r w:rsidR="00B3586C" w:rsidRPr="000961F5">
              <w:rPr>
                <w:rFonts w:eastAsia="Times New Roman"/>
              </w:rPr>
              <w:br/>
              <w:t>Yes</w:t>
            </w:r>
          </w:p>
        </w:tc>
        <w:tc>
          <w:tcPr>
            <w:tcW w:w="1984" w:type="dxa"/>
          </w:tcPr>
          <w:p w14:paraId="6AB07FAD" w14:textId="1DFD8E8C" w:rsidR="00B3586C" w:rsidRPr="000961F5" w:rsidRDefault="00B3586C" w:rsidP="00D73DB1">
            <w:pPr>
              <w:spacing w:after="0"/>
              <w:ind w:left="0"/>
              <w:jc w:val="center"/>
              <w:rPr>
                <w:rFonts w:ascii="Arial" w:eastAsia="Times New Roman" w:hAnsi="Arial"/>
                <w:b/>
                <w:color w:val="FF0000"/>
                <w:sz w:val="16"/>
                <w:szCs w:val="16"/>
              </w:rPr>
            </w:pPr>
            <w:r w:rsidRPr="000961F5">
              <w:rPr>
                <w:rFonts w:eastAsia="Times New Roman"/>
                <w:b/>
                <w:color w:val="FF0000"/>
              </w:rPr>
              <w:t xml:space="preserve">Edit / View / Revert: </w:t>
            </w:r>
          </w:p>
          <w:p w14:paraId="3FFB00DC" w14:textId="2D14B1E7" w:rsidR="00B3586C" w:rsidRPr="000961F5" w:rsidRDefault="00B3586C" w:rsidP="006D7C40">
            <w:pPr>
              <w:spacing w:after="0"/>
              <w:ind w:left="0"/>
              <w:jc w:val="center"/>
              <w:rPr>
                <w:rFonts w:ascii="Arial" w:eastAsia="Times New Roman" w:hAnsi="Arial"/>
                <w:b/>
                <w:color w:val="FF0000"/>
                <w:sz w:val="16"/>
                <w:szCs w:val="16"/>
              </w:rPr>
            </w:pPr>
            <w:r w:rsidRPr="000961F5">
              <w:rPr>
                <w:rFonts w:eastAsia="Times New Roman"/>
                <w:color w:val="FF0000"/>
              </w:rPr>
              <w:t>No</w:t>
            </w:r>
          </w:p>
        </w:tc>
      </w:tr>
      <w:tr w:rsidR="00B3586C" w:rsidRPr="000961F5" w14:paraId="30149E44" w14:textId="77777777" w:rsidTr="004C2EBF">
        <w:trPr>
          <w:gridAfter w:val="3"/>
          <w:wAfter w:w="2250" w:type="dxa"/>
          <w:trHeight w:val="467"/>
        </w:trPr>
        <w:tc>
          <w:tcPr>
            <w:tcW w:w="391" w:type="dxa"/>
          </w:tcPr>
          <w:p w14:paraId="4D8399F6" w14:textId="77777777" w:rsidR="00B3586C" w:rsidRPr="000961F5" w:rsidRDefault="00B3586C" w:rsidP="006D7C40">
            <w:pPr>
              <w:spacing w:after="0"/>
              <w:ind w:left="0"/>
              <w:jc w:val="center"/>
              <w:rPr>
                <w:rFonts w:ascii="Arial" w:eastAsia="Times New Roman" w:hAnsi="Arial"/>
                <w:color w:val="000000"/>
                <w:sz w:val="16"/>
                <w:szCs w:val="16"/>
              </w:rPr>
            </w:pPr>
            <w:r w:rsidRPr="000961F5">
              <w:rPr>
                <w:rFonts w:eastAsia="Times New Roman"/>
                <w:color w:val="000000"/>
              </w:rPr>
              <w:t>2</w:t>
            </w:r>
          </w:p>
        </w:tc>
        <w:tc>
          <w:tcPr>
            <w:tcW w:w="2916" w:type="dxa"/>
          </w:tcPr>
          <w:p w14:paraId="4CB64683" w14:textId="5A0D9AED" w:rsidR="00B3586C" w:rsidRPr="000961F5" w:rsidRDefault="00B3586C" w:rsidP="00F100FC">
            <w:pPr>
              <w:spacing w:after="0"/>
              <w:ind w:left="0"/>
              <w:jc w:val="left"/>
              <w:rPr>
                <w:rFonts w:ascii="Arial" w:eastAsia="Times New Roman" w:hAnsi="Arial"/>
                <w:b/>
                <w:color w:val="000000"/>
                <w:sz w:val="16"/>
                <w:szCs w:val="16"/>
              </w:rPr>
            </w:pPr>
            <w:r w:rsidRPr="000961F5">
              <w:rPr>
                <w:rFonts w:eastAsia="Times New Roman"/>
                <w:b/>
                <w:color w:val="000000"/>
              </w:rPr>
              <w:t>Distributor(s)</w:t>
            </w:r>
            <w:r w:rsidRPr="000961F5">
              <w:rPr>
                <w:rFonts w:eastAsia="Times New Roman"/>
                <w:color w:val="000000"/>
              </w:rPr>
              <w:t xml:space="preserve">, including the </w:t>
            </w:r>
            <w:r w:rsidRPr="000961F5">
              <w:rPr>
                <w:rFonts w:eastAsia="Times New Roman"/>
                <w:b/>
                <w:color w:val="000000"/>
              </w:rPr>
              <w:t>Principal Lead Broker</w:t>
            </w:r>
            <w:r w:rsidRPr="000961F5">
              <w:rPr>
                <w:rFonts w:eastAsia="Times New Roman"/>
                <w:color w:val="000000"/>
              </w:rPr>
              <w:t>, make amendments to the form(s) online</w:t>
            </w:r>
          </w:p>
        </w:tc>
        <w:tc>
          <w:tcPr>
            <w:tcW w:w="1133" w:type="dxa"/>
            <w:gridSpan w:val="10"/>
          </w:tcPr>
          <w:p w14:paraId="07BBE8C2" w14:textId="77777777" w:rsidR="00B3586C" w:rsidRPr="000961F5" w:rsidRDefault="00B3586C" w:rsidP="006D7C40">
            <w:pPr>
              <w:spacing w:after="0"/>
              <w:ind w:left="0"/>
              <w:jc w:val="center"/>
              <w:rPr>
                <w:rFonts w:ascii="Arial" w:eastAsia="Times New Roman" w:hAnsi="Arial"/>
                <w:b/>
                <w:color w:val="000000"/>
                <w:sz w:val="16"/>
                <w:szCs w:val="16"/>
              </w:rPr>
            </w:pPr>
            <w:r w:rsidRPr="000961F5">
              <w:rPr>
                <w:rFonts w:eastAsia="Times New Roman"/>
                <w:b/>
                <w:color w:val="000000"/>
              </w:rPr>
              <w:t>Pending</w:t>
            </w:r>
          </w:p>
        </w:tc>
        <w:tc>
          <w:tcPr>
            <w:tcW w:w="2218" w:type="dxa"/>
            <w:gridSpan w:val="2"/>
          </w:tcPr>
          <w:p w14:paraId="124D513A" w14:textId="384275CA" w:rsidR="00B3586C" w:rsidRPr="000961F5" w:rsidRDefault="00B3586C" w:rsidP="00222692">
            <w:pPr>
              <w:spacing w:after="0"/>
              <w:ind w:left="0"/>
              <w:jc w:val="center"/>
              <w:rPr>
                <w:rFonts w:ascii="Arial" w:eastAsia="Times New Roman" w:hAnsi="Arial"/>
                <w:sz w:val="16"/>
                <w:szCs w:val="16"/>
              </w:rPr>
            </w:pPr>
            <w:r w:rsidRPr="000961F5">
              <w:rPr>
                <w:rFonts w:eastAsia="Times New Roman"/>
              </w:rPr>
              <w:t>Edit / View:</w:t>
            </w:r>
            <w:r w:rsidRPr="000961F5">
              <w:rPr>
                <w:rFonts w:eastAsia="Times New Roman"/>
              </w:rPr>
              <w:br/>
              <w:t>Yes</w:t>
            </w:r>
            <w:r w:rsidRPr="000961F5">
              <w:rPr>
                <w:rFonts w:eastAsia="Times New Roman"/>
              </w:rPr>
              <w:br/>
            </w:r>
          </w:p>
        </w:tc>
        <w:tc>
          <w:tcPr>
            <w:tcW w:w="1984" w:type="dxa"/>
            <w:gridSpan w:val="5"/>
          </w:tcPr>
          <w:p w14:paraId="48D50A9E" w14:textId="68AD9402" w:rsidR="00B3586C" w:rsidRPr="000961F5" w:rsidRDefault="00B3586C" w:rsidP="00D73DB1">
            <w:pPr>
              <w:spacing w:after="0"/>
              <w:ind w:left="0"/>
              <w:jc w:val="center"/>
              <w:rPr>
                <w:rFonts w:ascii="Arial" w:eastAsia="Times New Roman" w:hAnsi="Arial"/>
                <w:b/>
                <w:color w:val="FF0000"/>
                <w:sz w:val="16"/>
                <w:szCs w:val="16"/>
              </w:rPr>
            </w:pPr>
            <w:r w:rsidRPr="000961F5">
              <w:rPr>
                <w:rFonts w:eastAsia="Times New Roman"/>
                <w:b/>
                <w:color w:val="FF0000"/>
              </w:rPr>
              <w:t xml:space="preserve">Edit / View / Revert: </w:t>
            </w:r>
          </w:p>
          <w:p w14:paraId="35417299" w14:textId="1E9D8D89" w:rsidR="00B3586C" w:rsidRPr="000961F5" w:rsidRDefault="00B3586C" w:rsidP="006D7C40">
            <w:pPr>
              <w:spacing w:after="0"/>
              <w:ind w:left="0"/>
              <w:jc w:val="center"/>
              <w:rPr>
                <w:rFonts w:ascii="Arial" w:eastAsia="Times New Roman" w:hAnsi="Arial"/>
                <w:b/>
                <w:color w:val="FF0000"/>
                <w:sz w:val="16"/>
                <w:szCs w:val="16"/>
              </w:rPr>
            </w:pPr>
            <w:r w:rsidRPr="000961F5">
              <w:rPr>
                <w:rFonts w:eastAsia="Times New Roman"/>
                <w:color w:val="FF0000"/>
              </w:rPr>
              <w:t>No</w:t>
            </w:r>
          </w:p>
        </w:tc>
      </w:tr>
      <w:tr w:rsidR="00B3586C" w:rsidRPr="000961F5" w14:paraId="4026FD97" w14:textId="77777777" w:rsidTr="004C2EBF">
        <w:trPr>
          <w:gridAfter w:val="3"/>
          <w:wAfter w:w="2250" w:type="dxa"/>
          <w:trHeight w:val="467"/>
        </w:trPr>
        <w:tc>
          <w:tcPr>
            <w:tcW w:w="391" w:type="dxa"/>
          </w:tcPr>
          <w:p w14:paraId="22086442" w14:textId="77777777" w:rsidR="00B3586C" w:rsidRPr="000961F5" w:rsidRDefault="00B3586C" w:rsidP="006D7C40">
            <w:pPr>
              <w:spacing w:after="0"/>
              <w:ind w:left="0"/>
              <w:jc w:val="center"/>
              <w:rPr>
                <w:rFonts w:ascii="Arial" w:eastAsia="Times New Roman" w:hAnsi="Arial"/>
                <w:color w:val="000000"/>
                <w:sz w:val="16"/>
                <w:szCs w:val="16"/>
              </w:rPr>
            </w:pPr>
            <w:r w:rsidRPr="000961F5">
              <w:rPr>
                <w:rFonts w:eastAsia="Times New Roman"/>
                <w:color w:val="000000"/>
              </w:rPr>
              <w:lastRenderedPageBreak/>
              <w:t>3</w:t>
            </w:r>
          </w:p>
        </w:tc>
        <w:tc>
          <w:tcPr>
            <w:tcW w:w="2916" w:type="dxa"/>
          </w:tcPr>
          <w:p w14:paraId="36FAEB61" w14:textId="6E38EA69" w:rsidR="00B3586C" w:rsidRPr="000961F5" w:rsidRDefault="00B3586C" w:rsidP="006D7C40">
            <w:pPr>
              <w:spacing w:after="0"/>
              <w:ind w:left="0"/>
              <w:jc w:val="left"/>
              <w:rPr>
                <w:rFonts w:ascii="Arial" w:eastAsia="Times New Roman" w:hAnsi="Arial"/>
                <w:b/>
                <w:color w:val="000000"/>
                <w:sz w:val="16"/>
                <w:szCs w:val="16"/>
              </w:rPr>
            </w:pPr>
            <w:r w:rsidRPr="000961F5">
              <w:rPr>
                <w:rFonts w:eastAsia="Times New Roman"/>
                <w:b/>
                <w:color w:val="000000"/>
              </w:rPr>
              <w:t>Distributor(s)</w:t>
            </w:r>
            <w:r w:rsidRPr="000961F5">
              <w:rPr>
                <w:rFonts w:eastAsia="Times New Roman"/>
                <w:color w:val="000000"/>
              </w:rPr>
              <w:t xml:space="preserve">, including the </w:t>
            </w:r>
            <w:r w:rsidRPr="000961F5">
              <w:rPr>
                <w:rFonts w:eastAsia="Times New Roman"/>
                <w:b/>
                <w:color w:val="000000"/>
              </w:rPr>
              <w:t>Principal Lead Broker</w:t>
            </w:r>
            <w:r w:rsidRPr="000961F5">
              <w:rPr>
                <w:rFonts w:eastAsia="Times New Roman"/>
                <w:color w:val="000000"/>
              </w:rPr>
              <w:t xml:space="preserve">, submits the form(s) to </w:t>
            </w:r>
            <w:r w:rsidRPr="000961F5">
              <w:rPr>
                <w:rFonts w:eastAsia="Times New Roman"/>
                <w:b/>
                <w:color w:val="000000"/>
              </w:rPr>
              <w:t>Regulator (HKEX) / Regulator (SFC)</w:t>
            </w:r>
          </w:p>
        </w:tc>
        <w:tc>
          <w:tcPr>
            <w:tcW w:w="1133" w:type="dxa"/>
            <w:gridSpan w:val="10"/>
          </w:tcPr>
          <w:p w14:paraId="5324B2F1" w14:textId="77777777" w:rsidR="00B3586C" w:rsidRPr="000961F5" w:rsidRDefault="00B3586C" w:rsidP="006D7C40">
            <w:pPr>
              <w:spacing w:after="0"/>
              <w:ind w:left="0"/>
              <w:jc w:val="center"/>
              <w:rPr>
                <w:rFonts w:ascii="Arial" w:eastAsia="Times New Roman" w:hAnsi="Arial"/>
                <w:b/>
                <w:color w:val="000000"/>
                <w:sz w:val="16"/>
                <w:szCs w:val="16"/>
              </w:rPr>
            </w:pPr>
            <w:r w:rsidRPr="000961F5">
              <w:rPr>
                <w:rFonts w:eastAsia="Times New Roman"/>
                <w:b/>
                <w:color w:val="000000"/>
              </w:rPr>
              <w:t>Submitted</w:t>
            </w:r>
          </w:p>
        </w:tc>
        <w:tc>
          <w:tcPr>
            <w:tcW w:w="2218" w:type="dxa"/>
            <w:gridSpan w:val="2"/>
          </w:tcPr>
          <w:p w14:paraId="32196A90" w14:textId="6613F175" w:rsidR="00B3586C" w:rsidRPr="000961F5" w:rsidRDefault="00B3586C" w:rsidP="00D73DB1">
            <w:pPr>
              <w:spacing w:after="0"/>
              <w:ind w:left="0"/>
              <w:jc w:val="center"/>
              <w:rPr>
                <w:rFonts w:ascii="Arial" w:eastAsia="Times New Roman" w:hAnsi="Arial"/>
                <w:b/>
                <w:color w:val="FF0000"/>
                <w:sz w:val="16"/>
                <w:szCs w:val="16"/>
              </w:rPr>
            </w:pPr>
            <w:r w:rsidRPr="000961F5">
              <w:rPr>
                <w:rFonts w:eastAsia="Times New Roman"/>
                <w:b/>
                <w:color w:val="FF0000"/>
              </w:rPr>
              <w:t>Edit:</w:t>
            </w:r>
          </w:p>
          <w:p w14:paraId="6E5624A9" w14:textId="60A51D2D" w:rsidR="00B3586C" w:rsidRPr="000961F5" w:rsidRDefault="00B3586C" w:rsidP="006D7C40">
            <w:pPr>
              <w:spacing w:after="0"/>
              <w:ind w:left="0"/>
              <w:jc w:val="center"/>
              <w:rPr>
                <w:rFonts w:ascii="Arial" w:eastAsia="Times New Roman" w:hAnsi="Arial"/>
                <w:b/>
                <w:color w:val="000000"/>
                <w:sz w:val="16"/>
                <w:szCs w:val="16"/>
              </w:rPr>
            </w:pPr>
            <w:r w:rsidRPr="000961F5">
              <w:rPr>
                <w:rFonts w:eastAsia="Times New Roman"/>
                <w:color w:val="FF0000"/>
              </w:rPr>
              <w:t>No</w:t>
            </w:r>
            <w:r w:rsidRPr="000961F5">
              <w:rPr>
                <w:rFonts w:eastAsia="Times New Roman"/>
              </w:rPr>
              <w:br/>
            </w:r>
            <w:r w:rsidRPr="000961F5">
              <w:rPr>
                <w:rFonts w:eastAsia="Times New Roman"/>
              </w:rPr>
              <w:br/>
              <w:t>View:</w:t>
            </w:r>
            <w:r w:rsidRPr="000961F5">
              <w:rPr>
                <w:rFonts w:eastAsia="Times New Roman"/>
              </w:rPr>
              <w:br/>
              <w:t>Yes</w:t>
            </w:r>
          </w:p>
        </w:tc>
        <w:tc>
          <w:tcPr>
            <w:tcW w:w="1984" w:type="dxa"/>
            <w:gridSpan w:val="5"/>
          </w:tcPr>
          <w:p w14:paraId="163BD67D" w14:textId="26230274" w:rsidR="00B3586C" w:rsidRPr="000961F5" w:rsidRDefault="00B3586C" w:rsidP="00D73DB1">
            <w:pPr>
              <w:spacing w:after="0"/>
              <w:ind w:left="0"/>
              <w:jc w:val="center"/>
              <w:rPr>
                <w:rFonts w:ascii="Arial" w:eastAsia="Times New Roman" w:hAnsi="Arial"/>
                <w:b/>
                <w:color w:val="FF0000"/>
                <w:sz w:val="16"/>
                <w:szCs w:val="16"/>
              </w:rPr>
            </w:pPr>
            <w:r w:rsidRPr="000961F5">
              <w:rPr>
                <w:rFonts w:eastAsia="Times New Roman"/>
                <w:b/>
                <w:color w:val="FF0000"/>
              </w:rPr>
              <w:t>Edit:</w:t>
            </w:r>
          </w:p>
          <w:p w14:paraId="31D7463D" w14:textId="1FF84233" w:rsidR="00B3586C" w:rsidRPr="000961F5" w:rsidRDefault="00B3586C" w:rsidP="006D7C40">
            <w:pPr>
              <w:spacing w:after="0"/>
              <w:ind w:left="0"/>
              <w:jc w:val="center"/>
              <w:rPr>
                <w:rFonts w:ascii="Arial" w:eastAsia="Times New Roman" w:hAnsi="Arial"/>
                <w:b/>
                <w:color w:val="FF0000"/>
                <w:sz w:val="16"/>
                <w:szCs w:val="16"/>
              </w:rPr>
            </w:pPr>
            <w:r w:rsidRPr="000961F5">
              <w:rPr>
                <w:rFonts w:eastAsia="Times New Roman"/>
                <w:color w:val="FF0000"/>
              </w:rPr>
              <w:t>No</w:t>
            </w:r>
            <w:r w:rsidRPr="000961F5">
              <w:rPr>
                <w:rFonts w:eastAsia="Times New Roman"/>
              </w:rPr>
              <w:br/>
            </w:r>
            <w:r w:rsidRPr="000961F5">
              <w:rPr>
                <w:rFonts w:eastAsia="Times New Roman"/>
              </w:rPr>
              <w:br/>
              <w:t>View / Revert:</w:t>
            </w:r>
            <w:r w:rsidRPr="000961F5">
              <w:rPr>
                <w:rFonts w:eastAsia="Times New Roman"/>
              </w:rPr>
              <w:br/>
              <w:t>Yes</w:t>
            </w:r>
          </w:p>
        </w:tc>
      </w:tr>
      <w:tr w:rsidR="00B3586C" w:rsidRPr="000961F5" w14:paraId="477030EC" w14:textId="77777777" w:rsidTr="004C2EBF">
        <w:trPr>
          <w:trHeight w:val="535"/>
        </w:trPr>
        <w:tc>
          <w:tcPr>
            <w:tcW w:w="391" w:type="dxa"/>
          </w:tcPr>
          <w:p w14:paraId="32DB6917" w14:textId="77777777" w:rsidR="00B3586C" w:rsidRPr="000961F5" w:rsidRDefault="00B3586C" w:rsidP="006D7C40">
            <w:pPr>
              <w:spacing w:after="0"/>
              <w:ind w:left="0"/>
              <w:jc w:val="center"/>
              <w:rPr>
                <w:rFonts w:ascii="Arial" w:eastAsia="Times New Roman" w:hAnsi="Arial"/>
                <w:color w:val="000000"/>
                <w:sz w:val="16"/>
                <w:szCs w:val="16"/>
              </w:rPr>
            </w:pPr>
            <w:r w:rsidRPr="000961F5">
              <w:rPr>
                <w:rFonts w:eastAsia="Times New Roman"/>
                <w:color w:val="000000"/>
              </w:rPr>
              <w:t>4</w:t>
            </w:r>
          </w:p>
        </w:tc>
        <w:tc>
          <w:tcPr>
            <w:tcW w:w="2916" w:type="dxa"/>
          </w:tcPr>
          <w:p w14:paraId="265B6C07" w14:textId="34C1EB16" w:rsidR="00B3586C" w:rsidRPr="000961F5" w:rsidRDefault="00B3586C" w:rsidP="005F3E63">
            <w:pPr>
              <w:spacing w:after="0"/>
              <w:ind w:left="0"/>
              <w:jc w:val="left"/>
              <w:rPr>
                <w:rFonts w:ascii="Arial" w:eastAsia="Times New Roman" w:hAnsi="Arial"/>
                <w:b/>
                <w:color w:val="000000"/>
                <w:sz w:val="16"/>
                <w:szCs w:val="16"/>
              </w:rPr>
            </w:pPr>
            <w:r w:rsidRPr="000961F5">
              <w:rPr>
                <w:rFonts w:eastAsia="Times New Roman"/>
                <w:b/>
                <w:color w:val="000000"/>
              </w:rPr>
              <w:t xml:space="preserve">Regulator (HKEX) / Regulator (SFC) </w:t>
            </w:r>
            <w:r w:rsidR="005F3E63" w:rsidRPr="000961F5">
              <w:rPr>
                <w:rFonts w:eastAsia="Times New Roman"/>
                <w:color w:val="000000"/>
              </w:rPr>
              <w:t>makes</w:t>
            </w:r>
            <w:r w:rsidR="00236E3E" w:rsidRPr="000961F5">
              <w:rPr>
                <w:rFonts w:eastAsia="Times New Roman"/>
                <w:color w:val="000000"/>
              </w:rPr>
              <w:t xml:space="preserve"> comments </w:t>
            </w:r>
            <w:r w:rsidR="005F3E63" w:rsidRPr="000961F5">
              <w:rPr>
                <w:rFonts w:eastAsia="Times New Roman"/>
                <w:color w:val="000000"/>
              </w:rPr>
              <w:t>and reverts</w:t>
            </w:r>
            <w:r w:rsidR="00236E3E" w:rsidRPr="000961F5">
              <w:rPr>
                <w:rFonts w:eastAsia="Times New Roman"/>
                <w:color w:val="000000"/>
              </w:rPr>
              <w:t xml:space="preserve"> </w:t>
            </w:r>
            <w:r w:rsidRPr="000961F5">
              <w:rPr>
                <w:rFonts w:eastAsia="Times New Roman"/>
                <w:color w:val="000000"/>
              </w:rPr>
              <w:t>the submission</w:t>
            </w:r>
            <w:r w:rsidR="005F3E63" w:rsidRPr="000961F5">
              <w:rPr>
                <w:rFonts w:eastAsia="Times New Roman"/>
                <w:color w:val="000000"/>
              </w:rPr>
              <w:t xml:space="preserve">s </w:t>
            </w:r>
            <w:r w:rsidRPr="000961F5">
              <w:rPr>
                <w:rFonts w:eastAsia="Times New Roman"/>
                <w:color w:val="000000"/>
              </w:rPr>
              <w:t xml:space="preserve">back to the submitter, </w:t>
            </w:r>
            <w:r w:rsidRPr="000961F5">
              <w:rPr>
                <w:rFonts w:eastAsia="Times New Roman"/>
                <w:b/>
                <w:color w:val="000000"/>
              </w:rPr>
              <w:t>Distributor(s)</w:t>
            </w:r>
            <w:r w:rsidRPr="000961F5">
              <w:rPr>
                <w:rFonts w:eastAsia="Times New Roman"/>
                <w:color w:val="000000"/>
              </w:rPr>
              <w:t xml:space="preserve">, </w:t>
            </w:r>
            <w:r w:rsidRPr="000961F5">
              <w:rPr>
                <w:rFonts w:eastAsia="Times New Roman"/>
                <w:b/>
                <w:color w:val="000000"/>
              </w:rPr>
              <w:t>or if</w:t>
            </w:r>
            <w:r w:rsidRPr="000961F5">
              <w:rPr>
                <w:rFonts w:eastAsia="Times New Roman"/>
                <w:color w:val="000000"/>
              </w:rPr>
              <w:t xml:space="preserve"> </w:t>
            </w:r>
            <w:r w:rsidRPr="000961F5">
              <w:rPr>
                <w:rFonts w:eastAsia="Times New Roman"/>
                <w:color w:val="000000"/>
              </w:rPr>
              <w:lastRenderedPageBreak/>
              <w:t xml:space="preserve">the submitter is the Principal Lead Broker, </w:t>
            </w:r>
            <w:r w:rsidRPr="000961F5">
              <w:rPr>
                <w:rFonts w:eastAsia="Times New Roman"/>
                <w:b/>
                <w:color w:val="000000"/>
              </w:rPr>
              <w:t>Principal Lead Broker</w:t>
            </w:r>
          </w:p>
        </w:tc>
        <w:tc>
          <w:tcPr>
            <w:tcW w:w="1133" w:type="dxa"/>
          </w:tcPr>
          <w:p w14:paraId="1C4C05C3" w14:textId="77777777" w:rsidR="00B3586C" w:rsidRPr="000961F5" w:rsidRDefault="00B3586C" w:rsidP="006D7C40">
            <w:pPr>
              <w:spacing w:after="0"/>
              <w:ind w:left="0"/>
              <w:jc w:val="center"/>
              <w:rPr>
                <w:rFonts w:ascii="Arial" w:eastAsia="Times New Roman" w:hAnsi="Arial"/>
                <w:b/>
                <w:color w:val="000000"/>
                <w:sz w:val="16"/>
                <w:szCs w:val="16"/>
              </w:rPr>
            </w:pPr>
            <w:r w:rsidRPr="000961F5">
              <w:rPr>
                <w:rFonts w:eastAsia="Times New Roman"/>
                <w:b/>
                <w:color w:val="000000"/>
              </w:rPr>
              <w:lastRenderedPageBreak/>
              <w:t>Pending</w:t>
            </w:r>
          </w:p>
        </w:tc>
        <w:tc>
          <w:tcPr>
            <w:tcW w:w="2218" w:type="dxa"/>
          </w:tcPr>
          <w:p w14:paraId="7B94481A" w14:textId="4B473704" w:rsidR="00B3586C" w:rsidRPr="002B0661" w:rsidRDefault="00B3586C" w:rsidP="00253F76">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18" w:type="dxa"/>
          </w:tcPr>
          <w:p w14:paraId="029EF7D9" w14:textId="18655652" w:rsidR="00B3586C" w:rsidRPr="002B0661" w:rsidRDefault="00B3586C" w:rsidP="00253F76">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18" w:type="dxa"/>
          </w:tcPr>
          <w:p w14:paraId="2796F09D" w14:textId="1AF65623" w:rsidR="00B3586C" w:rsidRPr="002B0661" w:rsidRDefault="00B3586C" w:rsidP="00253F76">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18" w:type="dxa"/>
          </w:tcPr>
          <w:p w14:paraId="64997407" w14:textId="0730A861" w:rsidR="00B3586C" w:rsidRPr="002B0661" w:rsidRDefault="00B3586C" w:rsidP="00D73DB1">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18" w:type="dxa"/>
          </w:tcPr>
          <w:p w14:paraId="6E051BD6" w14:textId="04B4C7C1" w:rsidR="00B3586C" w:rsidRPr="002B0661" w:rsidRDefault="00B3586C" w:rsidP="00253F76">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18" w:type="dxa"/>
          </w:tcPr>
          <w:p w14:paraId="5509E524" w14:textId="10DACD12" w:rsidR="00B3586C" w:rsidRPr="002B0661" w:rsidRDefault="00B3586C" w:rsidP="00253F76">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18" w:type="dxa"/>
          </w:tcPr>
          <w:p w14:paraId="77A86E6A" w14:textId="13B243C6" w:rsidR="00B3586C" w:rsidRPr="002B0661" w:rsidRDefault="00B3586C" w:rsidP="00253F76">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18" w:type="dxa"/>
          </w:tcPr>
          <w:p w14:paraId="13A0DEA2" w14:textId="4F261D53" w:rsidR="00B3586C" w:rsidRPr="002B0661" w:rsidRDefault="00B3586C" w:rsidP="00D73DB1">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18" w:type="dxa"/>
          </w:tcPr>
          <w:p w14:paraId="5B18C3B5" w14:textId="2C9B4C7C" w:rsidR="00B3586C" w:rsidRPr="002B0661" w:rsidRDefault="00B3586C" w:rsidP="00253F76">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18" w:type="dxa"/>
          </w:tcPr>
          <w:p w14:paraId="6018E559" w14:textId="61B9F7F3" w:rsidR="00B3586C" w:rsidRPr="002B0661" w:rsidRDefault="00B3586C" w:rsidP="00253F76">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18" w:type="dxa"/>
            <w:gridSpan w:val="2"/>
          </w:tcPr>
          <w:p w14:paraId="36236511" w14:textId="7ED51A7F" w:rsidR="00B3586C" w:rsidRPr="002B0661" w:rsidRDefault="00B3586C" w:rsidP="00253F76">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18" w:type="dxa"/>
          </w:tcPr>
          <w:p w14:paraId="06E91FEF" w14:textId="7BAD2321" w:rsidR="00B3586C" w:rsidRPr="002B0661" w:rsidRDefault="00B3586C" w:rsidP="00D73DB1">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18" w:type="dxa"/>
          </w:tcPr>
          <w:p w14:paraId="07667A8F" w14:textId="105D31EF" w:rsidR="00B3586C" w:rsidRPr="002B0661" w:rsidRDefault="00B3586C" w:rsidP="00253F76">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18" w:type="dxa"/>
          </w:tcPr>
          <w:p w14:paraId="0178662B" w14:textId="5D67962F" w:rsidR="00B3586C" w:rsidRPr="002B0661" w:rsidRDefault="00B3586C" w:rsidP="00253F76">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18" w:type="dxa"/>
            <w:gridSpan w:val="2"/>
          </w:tcPr>
          <w:p w14:paraId="21EAE2FF" w14:textId="524D873F" w:rsidR="00B3586C" w:rsidRPr="002B0661" w:rsidRDefault="00B3586C" w:rsidP="00253F76">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18" w:type="dxa"/>
          </w:tcPr>
          <w:p w14:paraId="4709E396" w14:textId="17FEC23C" w:rsidR="00B3586C" w:rsidRPr="002B0661" w:rsidRDefault="00B3586C" w:rsidP="00D73DB1">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1984" w:type="dxa"/>
          </w:tcPr>
          <w:p w14:paraId="08AC6A27" w14:textId="54B2ABC6" w:rsidR="00B3586C" w:rsidRPr="000961F5" w:rsidRDefault="00B3586C" w:rsidP="00D73DB1">
            <w:pPr>
              <w:spacing w:after="0"/>
              <w:ind w:left="0"/>
              <w:jc w:val="center"/>
              <w:rPr>
                <w:rFonts w:ascii="Arial" w:eastAsia="Times New Roman" w:hAnsi="Arial"/>
                <w:b/>
                <w:color w:val="FF0000"/>
                <w:sz w:val="16"/>
                <w:szCs w:val="16"/>
              </w:rPr>
            </w:pPr>
            <w:r w:rsidRPr="000961F5">
              <w:rPr>
                <w:rFonts w:eastAsia="Times New Roman"/>
                <w:b/>
                <w:color w:val="FF0000"/>
              </w:rPr>
              <w:t xml:space="preserve">Edit / View / Revert: </w:t>
            </w:r>
          </w:p>
          <w:p w14:paraId="311BEB79" w14:textId="06D3E9CE" w:rsidR="00B3586C" w:rsidRPr="000961F5" w:rsidRDefault="00B3586C" w:rsidP="006D7C40">
            <w:pPr>
              <w:spacing w:after="0"/>
              <w:ind w:left="0"/>
              <w:jc w:val="center"/>
              <w:rPr>
                <w:rFonts w:ascii="Arial" w:eastAsia="Times New Roman" w:hAnsi="Arial"/>
                <w:sz w:val="16"/>
                <w:szCs w:val="16"/>
              </w:rPr>
            </w:pPr>
            <w:r w:rsidRPr="000961F5">
              <w:rPr>
                <w:rFonts w:eastAsia="Times New Roman"/>
                <w:color w:val="FF0000"/>
              </w:rPr>
              <w:t>No</w:t>
            </w:r>
          </w:p>
        </w:tc>
      </w:tr>
    </w:tbl>
    <w:p w14:paraId="5434C762" w14:textId="62F3CCD3" w:rsidR="00222692" w:rsidRPr="000961F5" w:rsidRDefault="00222692" w:rsidP="004A476C">
      <w:pPr>
        <w:ind w:left="0"/>
        <w:rPr>
          <w:b/>
          <w:lang w:val="en-US" w:eastAsia="x-none"/>
        </w:rPr>
      </w:pPr>
      <w:r w:rsidRPr="000961F5">
        <w:rPr>
          <w:lang w:val="en-US" w:eastAsia="x-none"/>
        </w:rPr>
        <w:br/>
      </w:r>
      <w:r w:rsidRPr="000961F5">
        <w:rPr>
          <w:b/>
          <w:lang w:val="en-US" w:eastAsia="x-none"/>
        </w:rPr>
        <w:t>[Regulatory Submissions Flow 3-2]</w:t>
      </w:r>
    </w:p>
    <w:tbl>
      <w:tblPr>
        <w:tblStyle w:val="TableGrid1"/>
        <w:tblW w:w="8642" w:type="dxa"/>
        <w:tblLook w:val="04A0" w:firstRow="1" w:lastRow="0" w:firstColumn="1" w:lastColumn="0" w:noHBand="0" w:noVBand="1"/>
      </w:tblPr>
      <w:tblGrid>
        <w:gridCol w:w="302"/>
        <w:gridCol w:w="861"/>
        <w:gridCol w:w="620"/>
        <w:gridCol w:w="489"/>
        <w:gridCol w:w="490"/>
        <w:gridCol w:w="490"/>
        <w:gridCol w:w="490"/>
        <w:gridCol w:w="490"/>
        <w:gridCol w:w="490"/>
        <w:gridCol w:w="490"/>
        <w:gridCol w:w="490"/>
        <w:gridCol w:w="490"/>
        <w:gridCol w:w="650"/>
        <w:gridCol w:w="98"/>
        <w:gridCol w:w="490"/>
        <w:gridCol w:w="490"/>
        <w:gridCol w:w="490"/>
        <w:gridCol w:w="490"/>
        <w:gridCol w:w="98"/>
        <w:gridCol w:w="392"/>
        <w:gridCol w:w="490"/>
        <w:gridCol w:w="579"/>
      </w:tblGrid>
      <w:tr w:rsidR="00AF7865" w:rsidRPr="000961F5" w14:paraId="21D93D98" w14:textId="77777777" w:rsidTr="004C2EBF">
        <w:trPr>
          <w:gridAfter w:val="3"/>
          <w:wAfter w:w="2250" w:type="dxa"/>
          <w:trHeight w:val="681"/>
        </w:trPr>
        <w:tc>
          <w:tcPr>
            <w:tcW w:w="393" w:type="dxa"/>
            <w:shd w:val="clear" w:color="auto" w:fill="13426B"/>
            <w:hideMark/>
          </w:tcPr>
          <w:p w14:paraId="07D1DA97" w14:textId="77777777" w:rsidR="00AF7865" w:rsidRPr="000961F5" w:rsidRDefault="00AF7865" w:rsidP="00EE0DAB">
            <w:pPr>
              <w:spacing w:after="0"/>
              <w:ind w:left="0"/>
              <w:jc w:val="center"/>
              <w:rPr>
                <w:rFonts w:ascii="Arial" w:eastAsia="Times New Roman" w:hAnsi="Arial"/>
                <w:color w:val="FFFFFF" w:themeColor="background1"/>
                <w:sz w:val="16"/>
                <w:szCs w:val="16"/>
              </w:rPr>
            </w:pPr>
            <w:r w:rsidRPr="000961F5">
              <w:rPr>
                <w:rFonts w:eastAsia="Times New Roman"/>
                <w:color w:val="FFFFFF" w:themeColor="background1"/>
              </w:rPr>
              <w:t> #</w:t>
            </w:r>
          </w:p>
        </w:tc>
        <w:tc>
          <w:tcPr>
            <w:tcW w:w="2863" w:type="dxa"/>
            <w:shd w:val="clear" w:color="auto" w:fill="13426B"/>
            <w:hideMark/>
          </w:tcPr>
          <w:p w14:paraId="18BB7A1F" w14:textId="77777777" w:rsidR="00AF7865" w:rsidRPr="000961F5" w:rsidRDefault="00AF7865" w:rsidP="00EE0DAB">
            <w:pPr>
              <w:spacing w:after="0"/>
              <w:ind w:left="0"/>
              <w:jc w:val="center"/>
              <w:rPr>
                <w:rFonts w:ascii="Arial" w:eastAsia="Times New Roman" w:hAnsi="Arial"/>
                <w:b/>
                <w:bCs/>
                <w:color w:val="FFFFFF" w:themeColor="background1"/>
                <w:sz w:val="16"/>
                <w:szCs w:val="16"/>
              </w:rPr>
            </w:pPr>
            <w:r w:rsidRPr="000961F5">
              <w:rPr>
                <w:rFonts w:eastAsia="Times New Roman"/>
                <w:b/>
                <w:bCs/>
                <w:color w:val="FFFFFF" w:themeColor="background1"/>
              </w:rPr>
              <w:t>Scenario Description</w:t>
            </w:r>
          </w:p>
        </w:tc>
        <w:tc>
          <w:tcPr>
            <w:tcW w:w="1134" w:type="dxa"/>
            <w:gridSpan w:val="10"/>
            <w:shd w:val="clear" w:color="auto" w:fill="13426B"/>
            <w:hideMark/>
          </w:tcPr>
          <w:p w14:paraId="6B48B1A1" w14:textId="77777777" w:rsidR="00AF7865" w:rsidRPr="000961F5" w:rsidRDefault="00AF7865" w:rsidP="00EE0DAB">
            <w:pPr>
              <w:spacing w:after="0"/>
              <w:ind w:left="0"/>
              <w:jc w:val="center"/>
              <w:rPr>
                <w:rFonts w:ascii="Arial" w:eastAsia="Times New Roman" w:hAnsi="Arial"/>
                <w:b/>
                <w:bCs/>
                <w:color w:val="FFFFFF" w:themeColor="background1"/>
                <w:sz w:val="16"/>
                <w:szCs w:val="16"/>
              </w:rPr>
            </w:pPr>
            <w:r w:rsidRPr="000961F5">
              <w:rPr>
                <w:rFonts w:eastAsia="Times New Roman"/>
                <w:b/>
                <w:bCs/>
                <w:color w:val="FFFFFF" w:themeColor="background1"/>
              </w:rPr>
              <w:t>Status</w:t>
            </w:r>
          </w:p>
        </w:tc>
        <w:tc>
          <w:tcPr>
            <w:tcW w:w="2268" w:type="dxa"/>
            <w:gridSpan w:val="2"/>
            <w:shd w:val="clear" w:color="auto" w:fill="13426B"/>
          </w:tcPr>
          <w:p w14:paraId="5ED35A6F" w14:textId="566ACCAD" w:rsidR="00AF7865" w:rsidRPr="000961F5" w:rsidRDefault="00AF7865" w:rsidP="00EE0DAB">
            <w:pPr>
              <w:spacing w:after="0"/>
              <w:ind w:left="0"/>
              <w:jc w:val="center"/>
              <w:rPr>
                <w:rFonts w:ascii="Arial" w:eastAsia="Times New Roman" w:hAnsi="Arial"/>
                <w:b/>
                <w:bCs/>
                <w:color w:val="FFFFFF" w:themeColor="background1"/>
                <w:sz w:val="16"/>
                <w:szCs w:val="16"/>
              </w:rPr>
            </w:pPr>
            <w:r w:rsidRPr="000961F5">
              <w:rPr>
                <w:rFonts w:eastAsia="Times New Roman"/>
                <w:b/>
                <w:bCs/>
                <w:color w:val="FFFFFF" w:themeColor="background1"/>
              </w:rPr>
              <w:t xml:space="preserve">Principal Sponsor </w:t>
            </w:r>
            <w:r w:rsidRPr="000961F5">
              <w:rPr>
                <w:rFonts w:eastAsia="Times New Roman"/>
                <w:b/>
                <w:bCs/>
                <w:color w:val="FFFFFF" w:themeColor="background1"/>
                <w:u w:val="single"/>
              </w:rPr>
              <w:t>OR</w:t>
            </w:r>
            <w:r w:rsidRPr="000961F5">
              <w:rPr>
                <w:rFonts w:eastAsia="Times New Roman"/>
                <w:b/>
                <w:bCs/>
                <w:color w:val="FFFFFF" w:themeColor="background1"/>
              </w:rPr>
              <w:t xml:space="preserve"> Sponsor Counsel</w:t>
            </w:r>
          </w:p>
        </w:tc>
        <w:tc>
          <w:tcPr>
            <w:tcW w:w="1984" w:type="dxa"/>
            <w:gridSpan w:val="5"/>
            <w:shd w:val="clear" w:color="auto" w:fill="13426B"/>
            <w:hideMark/>
          </w:tcPr>
          <w:p w14:paraId="7935CBAF" w14:textId="600DBC10" w:rsidR="00AF7865" w:rsidRPr="000961F5" w:rsidRDefault="00AF7865" w:rsidP="00EE0DAB">
            <w:pPr>
              <w:spacing w:after="0"/>
              <w:ind w:left="0"/>
              <w:jc w:val="center"/>
              <w:rPr>
                <w:rFonts w:ascii="Arial" w:eastAsia="Times New Roman" w:hAnsi="Arial"/>
                <w:b/>
                <w:bCs/>
                <w:color w:val="FFFFFF" w:themeColor="background1"/>
                <w:sz w:val="16"/>
                <w:szCs w:val="16"/>
              </w:rPr>
            </w:pPr>
            <w:r w:rsidRPr="000961F5">
              <w:rPr>
                <w:rFonts w:eastAsia="Times New Roman"/>
                <w:b/>
                <w:bCs/>
                <w:color w:val="FFFFFF" w:themeColor="background1"/>
              </w:rPr>
              <w:t xml:space="preserve">Regulator (HKEX) </w:t>
            </w:r>
            <w:r w:rsidRPr="000961F5">
              <w:rPr>
                <w:rFonts w:eastAsia="Times New Roman"/>
                <w:b/>
                <w:bCs/>
                <w:color w:val="FFFFFF" w:themeColor="background1"/>
                <w:u w:val="single"/>
              </w:rPr>
              <w:t>AND</w:t>
            </w:r>
            <w:r w:rsidRPr="000961F5">
              <w:rPr>
                <w:rFonts w:eastAsia="Times New Roman"/>
                <w:b/>
                <w:bCs/>
                <w:color w:val="FFFFFF" w:themeColor="background1"/>
              </w:rPr>
              <w:t xml:space="preserve"> Regulator (SFC)</w:t>
            </w:r>
          </w:p>
        </w:tc>
      </w:tr>
      <w:tr w:rsidR="00AF7865" w:rsidRPr="000961F5" w14:paraId="2A25DCAF" w14:textId="77777777" w:rsidTr="00B04162">
        <w:trPr>
          <w:trHeight w:val="984"/>
        </w:trPr>
        <w:tc>
          <w:tcPr>
            <w:tcW w:w="393" w:type="dxa"/>
          </w:tcPr>
          <w:p w14:paraId="261CB54E" w14:textId="77777777" w:rsidR="00AF7865" w:rsidRPr="000961F5" w:rsidRDefault="00AF7865" w:rsidP="00EE0DAB">
            <w:pPr>
              <w:spacing w:after="0"/>
              <w:ind w:left="0"/>
              <w:jc w:val="center"/>
              <w:rPr>
                <w:rFonts w:ascii="Arial" w:eastAsia="Times New Roman" w:hAnsi="Arial"/>
                <w:color w:val="000000"/>
                <w:sz w:val="16"/>
                <w:szCs w:val="16"/>
              </w:rPr>
            </w:pPr>
            <w:r w:rsidRPr="000961F5">
              <w:rPr>
                <w:rFonts w:eastAsia="Times New Roman"/>
                <w:color w:val="000000"/>
              </w:rPr>
              <w:t>1</w:t>
            </w:r>
          </w:p>
        </w:tc>
        <w:tc>
          <w:tcPr>
            <w:tcW w:w="2863" w:type="dxa"/>
          </w:tcPr>
          <w:p w14:paraId="366436F2" w14:textId="602847A0" w:rsidR="00AF7865" w:rsidRPr="002B0661" w:rsidRDefault="00AF7865" w:rsidP="00862264">
            <w:pPr>
              <w:spacing w:after="0"/>
              <w:ind w:left="0"/>
              <w:jc w:val="left"/>
              <w:rPr>
                <w:rFonts w:ascii="Arial" w:eastAsia="Times New Roman" w:hAnsi="Arial"/>
                <w:b/>
                <w:color w:val="000000"/>
                <w:sz w:val="16"/>
                <w:szCs w:val="16"/>
              </w:rPr>
            </w:pPr>
            <w:r w:rsidRPr="000961F5">
              <w:rPr>
                <w:rFonts w:eastAsia="Times New Roman"/>
                <w:b/>
                <w:color w:val="000000"/>
              </w:rPr>
              <w:t xml:space="preserve">Principal Sponsor </w:t>
            </w:r>
            <w:r w:rsidRPr="000961F5">
              <w:rPr>
                <w:rFonts w:eastAsia="Times New Roman"/>
                <w:color w:val="000000"/>
              </w:rPr>
              <w:t xml:space="preserve">or </w:t>
            </w:r>
            <w:r w:rsidRPr="000961F5">
              <w:rPr>
                <w:rFonts w:eastAsia="Times New Roman"/>
                <w:b/>
                <w:color w:val="000000"/>
              </w:rPr>
              <w:t xml:space="preserve">Sponsor Counsel </w:t>
            </w:r>
            <w:r w:rsidRPr="000961F5">
              <w:rPr>
                <w:rFonts w:eastAsia="Times New Roman"/>
                <w:color w:val="000000"/>
              </w:rPr>
              <w:t xml:space="preserve">view the pre-populated (i) </w:t>
            </w:r>
            <w:r w:rsidRPr="000961F5">
              <w:rPr>
                <w:rFonts w:eastAsia="Times New Roman"/>
                <w:color w:val="000000"/>
                <w:u w:val="single"/>
              </w:rPr>
              <w:t xml:space="preserve">Sponsor’s </w:t>
            </w:r>
            <w:r w:rsidRPr="000961F5">
              <w:rPr>
                <w:rFonts w:eastAsia="Times New Roman"/>
                <w:color w:val="000000"/>
                <w:u w:val="single"/>
              </w:rPr>
              <w:lastRenderedPageBreak/>
              <w:t>Declaration</w:t>
            </w:r>
            <w:r w:rsidRPr="000961F5">
              <w:rPr>
                <w:rFonts w:eastAsia="Times New Roman"/>
                <w:color w:val="000000"/>
              </w:rPr>
              <w:t xml:space="preserve"> (ii) </w:t>
            </w:r>
            <w:r w:rsidRPr="000961F5">
              <w:rPr>
                <w:rFonts w:eastAsia="Times New Roman"/>
                <w:color w:val="000000"/>
                <w:u w:val="single"/>
              </w:rPr>
              <w:t>Transaction Levy Form</w:t>
            </w:r>
            <w:r w:rsidRPr="000961F5">
              <w:rPr>
                <w:rFonts w:eastAsia="Times New Roman"/>
                <w:color w:val="000000"/>
              </w:rPr>
              <w:t xml:space="preserve"> online</w:t>
            </w:r>
          </w:p>
        </w:tc>
        <w:tc>
          <w:tcPr>
            <w:tcW w:w="1134" w:type="dxa"/>
          </w:tcPr>
          <w:p w14:paraId="3D9CB1F0" w14:textId="10459253" w:rsidR="00AF7865" w:rsidRPr="000961F5" w:rsidRDefault="00AF7865" w:rsidP="00EE0DAB">
            <w:pPr>
              <w:spacing w:after="0"/>
              <w:ind w:left="0"/>
              <w:jc w:val="center"/>
              <w:rPr>
                <w:rFonts w:ascii="Arial" w:eastAsia="Times New Roman" w:hAnsi="Arial"/>
                <w:b/>
                <w:color w:val="000000"/>
                <w:sz w:val="16"/>
                <w:szCs w:val="16"/>
              </w:rPr>
            </w:pPr>
            <w:r w:rsidRPr="000961F5">
              <w:rPr>
                <w:rFonts w:eastAsia="Times New Roman"/>
                <w:b/>
                <w:color w:val="000000"/>
              </w:rPr>
              <w:lastRenderedPageBreak/>
              <w:t>Pending</w:t>
            </w:r>
          </w:p>
        </w:tc>
        <w:tc>
          <w:tcPr>
            <w:tcW w:w="2268" w:type="dxa"/>
          </w:tcPr>
          <w:p w14:paraId="1D89A5B9" w14:textId="616E7CC3" w:rsidR="00236E3E" w:rsidRPr="002B0661" w:rsidRDefault="00236E3E" w:rsidP="00EE0DAB">
            <w:pPr>
              <w:spacing w:after="0"/>
              <w:ind w:left="0"/>
              <w:jc w:val="center"/>
              <w:rPr>
                <w:rFonts w:ascii="Arial" w:eastAsia="Times New Roman" w:hAnsi="Arial"/>
                <w:color w:val="FF0000"/>
                <w:sz w:val="16"/>
                <w:szCs w:val="16"/>
              </w:rPr>
            </w:pPr>
            <w:r w:rsidRPr="000961F5">
              <w:rPr>
                <w:rFonts w:eastAsia="Times New Roman"/>
                <w:color w:val="FF0000"/>
              </w:rPr>
              <w:t xml:space="preserve">Edit / </w:t>
            </w:r>
            <w:r w:rsidR="00AF7865" w:rsidRPr="000961F5">
              <w:rPr>
                <w:rFonts w:eastAsia="Times New Roman"/>
              </w:rPr>
              <w:t>View:</w:t>
            </w:r>
            <w:r w:rsidR="00AF7865" w:rsidRPr="000961F5">
              <w:rPr>
                <w:rFonts w:eastAsia="Times New Roman"/>
              </w:rPr>
              <w:br/>
              <w:t>Yes</w:t>
            </w:r>
          </w:p>
        </w:tc>
        <w:tc>
          <w:tcPr>
            <w:tcW w:w="2268" w:type="dxa"/>
          </w:tcPr>
          <w:p w14:paraId="44A77EE0" w14:textId="3E809786" w:rsidR="00236E3E" w:rsidRPr="002B0661" w:rsidRDefault="00236E3E" w:rsidP="00EE0DAB">
            <w:pPr>
              <w:spacing w:after="0"/>
              <w:ind w:left="0"/>
              <w:jc w:val="center"/>
              <w:rPr>
                <w:rFonts w:ascii="Arial" w:eastAsia="Times New Roman" w:hAnsi="Arial"/>
                <w:color w:val="FF0000"/>
                <w:sz w:val="16"/>
                <w:szCs w:val="16"/>
              </w:rPr>
            </w:pPr>
            <w:r w:rsidRPr="000961F5">
              <w:rPr>
                <w:rFonts w:eastAsia="Times New Roman"/>
                <w:color w:val="FF0000"/>
              </w:rPr>
              <w:t xml:space="preserve">Edit / </w:t>
            </w:r>
            <w:r w:rsidR="00AF7865" w:rsidRPr="000961F5">
              <w:rPr>
                <w:rFonts w:eastAsia="Times New Roman"/>
              </w:rPr>
              <w:t>View:</w:t>
            </w:r>
            <w:r w:rsidR="00AF7865" w:rsidRPr="000961F5">
              <w:rPr>
                <w:rFonts w:eastAsia="Times New Roman"/>
              </w:rPr>
              <w:br/>
              <w:t>Yes</w:t>
            </w:r>
          </w:p>
        </w:tc>
        <w:tc>
          <w:tcPr>
            <w:tcW w:w="2268" w:type="dxa"/>
          </w:tcPr>
          <w:p w14:paraId="68BB3AF4" w14:textId="7D4959D6" w:rsidR="00236E3E" w:rsidRPr="002B0661" w:rsidRDefault="00236E3E" w:rsidP="00EE0DAB">
            <w:pPr>
              <w:spacing w:after="0"/>
              <w:ind w:left="0"/>
              <w:jc w:val="center"/>
              <w:rPr>
                <w:rFonts w:ascii="Arial" w:eastAsia="Times New Roman" w:hAnsi="Arial"/>
                <w:color w:val="FF0000"/>
                <w:sz w:val="16"/>
                <w:szCs w:val="16"/>
              </w:rPr>
            </w:pPr>
            <w:r w:rsidRPr="000961F5">
              <w:rPr>
                <w:rFonts w:eastAsia="Times New Roman"/>
                <w:color w:val="FF0000"/>
              </w:rPr>
              <w:t xml:space="preserve">Edit / </w:t>
            </w:r>
            <w:r w:rsidR="00AF7865" w:rsidRPr="000961F5">
              <w:rPr>
                <w:rFonts w:eastAsia="Times New Roman"/>
              </w:rPr>
              <w:t>View:</w:t>
            </w:r>
            <w:r w:rsidR="00AF7865" w:rsidRPr="000961F5">
              <w:rPr>
                <w:rFonts w:eastAsia="Times New Roman"/>
              </w:rPr>
              <w:br/>
              <w:t>Yes</w:t>
            </w:r>
          </w:p>
        </w:tc>
        <w:tc>
          <w:tcPr>
            <w:tcW w:w="2268" w:type="dxa"/>
          </w:tcPr>
          <w:p w14:paraId="71D18BD6" w14:textId="6A45431A" w:rsidR="00236E3E" w:rsidRPr="002B0661" w:rsidRDefault="00236E3E" w:rsidP="00017E04">
            <w:pPr>
              <w:spacing w:after="0"/>
              <w:ind w:left="0"/>
              <w:jc w:val="center"/>
              <w:rPr>
                <w:rFonts w:ascii="Arial" w:eastAsia="Times New Roman" w:hAnsi="Arial"/>
                <w:color w:val="FF0000"/>
                <w:sz w:val="16"/>
                <w:szCs w:val="16"/>
              </w:rPr>
            </w:pPr>
            <w:r w:rsidRPr="000961F5">
              <w:rPr>
                <w:rFonts w:eastAsia="Times New Roman"/>
                <w:color w:val="FF0000"/>
              </w:rPr>
              <w:t xml:space="preserve">Edit / </w:t>
            </w:r>
            <w:r w:rsidR="00AF7865" w:rsidRPr="000961F5">
              <w:rPr>
                <w:rFonts w:eastAsia="Times New Roman"/>
              </w:rPr>
              <w:t>View:</w:t>
            </w:r>
            <w:r w:rsidR="00AF7865" w:rsidRPr="000961F5">
              <w:rPr>
                <w:rFonts w:eastAsia="Times New Roman"/>
              </w:rPr>
              <w:br/>
              <w:t>Yes</w:t>
            </w:r>
          </w:p>
        </w:tc>
        <w:tc>
          <w:tcPr>
            <w:tcW w:w="2268" w:type="dxa"/>
          </w:tcPr>
          <w:p w14:paraId="0EEE91D9" w14:textId="32494495" w:rsidR="00236E3E" w:rsidRPr="002B0661" w:rsidRDefault="00236E3E" w:rsidP="00EE0DAB">
            <w:pPr>
              <w:spacing w:after="0"/>
              <w:ind w:left="0"/>
              <w:jc w:val="center"/>
              <w:rPr>
                <w:rFonts w:ascii="Arial" w:eastAsia="Times New Roman" w:hAnsi="Arial"/>
                <w:color w:val="FF0000"/>
                <w:sz w:val="16"/>
                <w:szCs w:val="16"/>
              </w:rPr>
            </w:pPr>
            <w:r w:rsidRPr="000961F5">
              <w:rPr>
                <w:rFonts w:eastAsia="Times New Roman"/>
                <w:color w:val="FF0000"/>
              </w:rPr>
              <w:t xml:space="preserve">Edit / </w:t>
            </w:r>
            <w:r w:rsidR="00AF7865" w:rsidRPr="000961F5">
              <w:rPr>
                <w:rFonts w:eastAsia="Times New Roman"/>
              </w:rPr>
              <w:t>View:</w:t>
            </w:r>
            <w:r w:rsidR="00AF7865" w:rsidRPr="000961F5">
              <w:rPr>
                <w:rFonts w:eastAsia="Times New Roman"/>
              </w:rPr>
              <w:br/>
              <w:t>Yes</w:t>
            </w:r>
          </w:p>
        </w:tc>
        <w:tc>
          <w:tcPr>
            <w:tcW w:w="2268" w:type="dxa"/>
          </w:tcPr>
          <w:p w14:paraId="715DE41B" w14:textId="017FCE71" w:rsidR="00236E3E" w:rsidRPr="002B0661" w:rsidRDefault="00236E3E" w:rsidP="00EE0DAB">
            <w:pPr>
              <w:spacing w:after="0"/>
              <w:ind w:left="0"/>
              <w:jc w:val="center"/>
              <w:rPr>
                <w:rFonts w:ascii="Arial" w:eastAsia="Times New Roman" w:hAnsi="Arial"/>
                <w:color w:val="FF0000"/>
                <w:sz w:val="16"/>
                <w:szCs w:val="16"/>
              </w:rPr>
            </w:pPr>
            <w:r w:rsidRPr="000961F5">
              <w:rPr>
                <w:rFonts w:eastAsia="Times New Roman"/>
                <w:color w:val="FF0000"/>
              </w:rPr>
              <w:t xml:space="preserve">Edit / </w:t>
            </w:r>
            <w:r w:rsidR="00AF7865" w:rsidRPr="000961F5">
              <w:rPr>
                <w:rFonts w:eastAsia="Times New Roman"/>
              </w:rPr>
              <w:t>View:</w:t>
            </w:r>
            <w:r w:rsidR="00AF7865" w:rsidRPr="000961F5">
              <w:rPr>
                <w:rFonts w:eastAsia="Times New Roman"/>
              </w:rPr>
              <w:br/>
              <w:t>Yes</w:t>
            </w:r>
          </w:p>
        </w:tc>
        <w:tc>
          <w:tcPr>
            <w:tcW w:w="2268" w:type="dxa"/>
          </w:tcPr>
          <w:p w14:paraId="3A04DB71" w14:textId="1C450840" w:rsidR="00236E3E" w:rsidRPr="002B0661" w:rsidRDefault="00236E3E" w:rsidP="00EE0DAB">
            <w:pPr>
              <w:spacing w:after="0"/>
              <w:ind w:left="0"/>
              <w:jc w:val="center"/>
              <w:rPr>
                <w:rFonts w:ascii="Arial" w:eastAsia="Times New Roman" w:hAnsi="Arial"/>
                <w:color w:val="FF0000"/>
                <w:sz w:val="16"/>
                <w:szCs w:val="16"/>
              </w:rPr>
            </w:pPr>
            <w:r w:rsidRPr="000961F5">
              <w:rPr>
                <w:rFonts w:eastAsia="Times New Roman"/>
                <w:color w:val="FF0000"/>
              </w:rPr>
              <w:t xml:space="preserve">Edit / </w:t>
            </w:r>
            <w:r w:rsidR="00AF7865" w:rsidRPr="000961F5">
              <w:rPr>
                <w:rFonts w:eastAsia="Times New Roman"/>
              </w:rPr>
              <w:t>View:</w:t>
            </w:r>
            <w:r w:rsidR="00AF7865" w:rsidRPr="000961F5">
              <w:rPr>
                <w:rFonts w:eastAsia="Times New Roman"/>
              </w:rPr>
              <w:br/>
              <w:t>Yes</w:t>
            </w:r>
          </w:p>
        </w:tc>
        <w:tc>
          <w:tcPr>
            <w:tcW w:w="2268" w:type="dxa"/>
          </w:tcPr>
          <w:p w14:paraId="67634CCC" w14:textId="6F2A574A" w:rsidR="00236E3E" w:rsidRPr="002B0661" w:rsidRDefault="00236E3E" w:rsidP="00017E04">
            <w:pPr>
              <w:spacing w:after="0"/>
              <w:ind w:left="0"/>
              <w:jc w:val="center"/>
              <w:rPr>
                <w:rFonts w:ascii="Arial" w:eastAsia="Times New Roman" w:hAnsi="Arial"/>
                <w:color w:val="FF0000"/>
                <w:sz w:val="16"/>
                <w:szCs w:val="16"/>
              </w:rPr>
            </w:pPr>
            <w:r w:rsidRPr="000961F5">
              <w:rPr>
                <w:rFonts w:eastAsia="Times New Roman"/>
                <w:color w:val="FF0000"/>
              </w:rPr>
              <w:t xml:space="preserve">Edit / </w:t>
            </w:r>
            <w:r w:rsidR="00AF7865" w:rsidRPr="000961F5">
              <w:rPr>
                <w:rFonts w:eastAsia="Times New Roman"/>
              </w:rPr>
              <w:t>View:</w:t>
            </w:r>
            <w:r w:rsidR="00AF7865" w:rsidRPr="000961F5">
              <w:rPr>
                <w:rFonts w:eastAsia="Times New Roman"/>
              </w:rPr>
              <w:br/>
              <w:t>Yes</w:t>
            </w:r>
          </w:p>
        </w:tc>
        <w:tc>
          <w:tcPr>
            <w:tcW w:w="2268" w:type="dxa"/>
          </w:tcPr>
          <w:p w14:paraId="387AD6BC" w14:textId="72C67012" w:rsidR="00236E3E" w:rsidRPr="002B0661" w:rsidRDefault="00236E3E" w:rsidP="00EE0DAB">
            <w:pPr>
              <w:spacing w:after="0"/>
              <w:ind w:left="0"/>
              <w:jc w:val="center"/>
              <w:rPr>
                <w:rFonts w:ascii="Arial" w:eastAsia="Times New Roman" w:hAnsi="Arial"/>
                <w:color w:val="FF0000"/>
                <w:sz w:val="16"/>
                <w:szCs w:val="16"/>
              </w:rPr>
            </w:pPr>
            <w:r w:rsidRPr="000961F5">
              <w:rPr>
                <w:rFonts w:eastAsia="Times New Roman"/>
                <w:color w:val="FF0000"/>
              </w:rPr>
              <w:t xml:space="preserve">Edit / </w:t>
            </w:r>
            <w:r w:rsidR="00AF7865" w:rsidRPr="000961F5">
              <w:rPr>
                <w:rFonts w:eastAsia="Times New Roman"/>
              </w:rPr>
              <w:t>View:</w:t>
            </w:r>
            <w:r w:rsidR="00AF7865" w:rsidRPr="000961F5">
              <w:rPr>
                <w:rFonts w:eastAsia="Times New Roman"/>
              </w:rPr>
              <w:br/>
              <w:t>Yes</w:t>
            </w:r>
          </w:p>
        </w:tc>
        <w:tc>
          <w:tcPr>
            <w:tcW w:w="2268" w:type="dxa"/>
          </w:tcPr>
          <w:p w14:paraId="5B8CCC01" w14:textId="004F2136" w:rsidR="00236E3E" w:rsidRPr="002B0661" w:rsidRDefault="00236E3E" w:rsidP="00EE0DAB">
            <w:pPr>
              <w:spacing w:after="0"/>
              <w:ind w:left="0"/>
              <w:jc w:val="center"/>
              <w:rPr>
                <w:rFonts w:ascii="Arial" w:eastAsia="Times New Roman" w:hAnsi="Arial"/>
                <w:color w:val="FF0000"/>
                <w:sz w:val="16"/>
                <w:szCs w:val="16"/>
              </w:rPr>
            </w:pPr>
            <w:r w:rsidRPr="000961F5">
              <w:rPr>
                <w:rFonts w:eastAsia="Times New Roman"/>
                <w:color w:val="FF0000"/>
              </w:rPr>
              <w:t xml:space="preserve">Edit / </w:t>
            </w:r>
            <w:r w:rsidR="00AF7865" w:rsidRPr="000961F5">
              <w:rPr>
                <w:rFonts w:eastAsia="Times New Roman"/>
              </w:rPr>
              <w:t>View:</w:t>
            </w:r>
            <w:r w:rsidR="00AF7865" w:rsidRPr="000961F5">
              <w:rPr>
                <w:rFonts w:eastAsia="Times New Roman"/>
              </w:rPr>
              <w:br/>
              <w:t>Yes</w:t>
            </w:r>
          </w:p>
        </w:tc>
        <w:tc>
          <w:tcPr>
            <w:tcW w:w="2268" w:type="dxa"/>
            <w:gridSpan w:val="2"/>
          </w:tcPr>
          <w:p w14:paraId="437B16CF" w14:textId="7899687B" w:rsidR="00236E3E" w:rsidRPr="002B0661" w:rsidRDefault="00236E3E" w:rsidP="00EE0DAB">
            <w:pPr>
              <w:spacing w:after="0"/>
              <w:ind w:left="0"/>
              <w:jc w:val="center"/>
              <w:rPr>
                <w:rFonts w:ascii="Arial" w:eastAsia="Times New Roman" w:hAnsi="Arial"/>
                <w:color w:val="FF0000"/>
                <w:sz w:val="16"/>
                <w:szCs w:val="16"/>
              </w:rPr>
            </w:pPr>
            <w:r w:rsidRPr="000961F5">
              <w:rPr>
                <w:rFonts w:eastAsia="Times New Roman"/>
                <w:color w:val="FF0000"/>
              </w:rPr>
              <w:t xml:space="preserve">Edit / </w:t>
            </w:r>
            <w:r w:rsidR="00AF7865" w:rsidRPr="000961F5">
              <w:rPr>
                <w:rFonts w:eastAsia="Times New Roman"/>
              </w:rPr>
              <w:t>View:</w:t>
            </w:r>
            <w:r w:rsidR="00AF7865" w:rsidRPr="000961F5">
              <w:rPr>
                <w:rFonts w:eastAsia="Times New Roman"/>
              </w:rPr>
              <w:br/>
              <w:t>Yes</w:t>
            </w:r>
          </w:p>
        </w:tc>
        <w:tc>
          <w:tcPr>
            <w:tcW w:w="2268" w:type="dxa"/>
          </w:tcPr>
          <w:p w14:paraId="6426D1DF" w14:textId="30D2A55B" w:rsidR="00236E3E" w:rsidRPr="002B0661" w:rsidRDefault="00236E3E" w:rsidP="00017E04">
            <w:pPr>
              <w:spacing w:after="0"/>
              <w:ind w:left="0"/>
              <w:jc w:val="center"/>
              <w:rPr>
                <w:rFonts w:ascii="Arial" w:eastAsia="Times New Roman" w:hAnsi="Arial"/>
                <w:color w:val="FF0000"/>
                <w:sz w:val="16"/>
                <w:szCs w:val="16"/>
              </w:rPr>
            </w:pPr>
            <w:r w:rsidRPr="000961F5">
              <w:rPr>
                <w:rFonts w:eastAsia="Times New Roman"/>
                <w:color w:val="FF0000"/>
              </w:rPr>
              <w:t xml:space="preserve">Edit / </w:t>
            </w:r>
            <w:r w:rsidR="00AF7865" w:rsidRPr="000961F5">
              <w:rPr>
                <w:rFonts w:eastAsia="Times New Roman"/>
              </w:rPr>
              <w:t>View:</w:t>
            </w:r>
            <w:r w:rsidR="00AF7865" w:rsidRPr="000961F5">
              <w:rPr>
                <w:rFonts w:eastAsia="Times New Roman"/>
              </w:rPr>
              <w:br/>
              <w:t>Yes</w:t>
            </w:r>
          </w:p>
        </w:tc>
        <w:tc>
          <w:tcPr>
            <w:tcW w:w="2268" w:type="dxa"/>
          </w:tcPr>
          <w:p w14:paraId="02F4252A" w14:textId="25134A06" w:rsidR="00236E3E" w:rsidRPr="002B0661" w:rsidRDefault="00236E3E" w:rsidP="00EE0DAB">
            <w:pPr>
              <w:spacing w:after="0"/>
              <w:ind w:left="0"/>
              <w:jc w:val="center"/>
              <w:rPr>
                <w:rFonts w:ascii="Arial" w:eastAsia="Times New Roman" w:hAnsi="Arial"/>
                <w:color w:val="FF0000"/>
                <w:sz w:val="16"/>
                <w:szCs w:val="16"/>
              </w:rPr>
            </w:pPr>
            <w:r w:rsidRPr="000961F5">
              <w:rPr>
                <w:rFonts w:eastAsia="Times New Roman"/>
                <w:color w:val="FF0000"/>
              </w:rPr>
              <w:t xml:space="preserve">Edit / </w:t>
            </w:r>
            <w:r w:rsidR="00AF7865" w:rsidRPr="000961F5">
              <w:rPr>
                <w:rFonts w:eastAsia="Times New Roman"/>
              </w:rPr>
              <w:t>View:</w:t>
            </w:r>
            <w:r w:rsidR="00AF7865" w:rsidRPr="000961F5">
              <w:rPr>
                <w:rFonts w:eastAsia="Times New Roman"/>
              </w:rPr>
              <w:br/>
              <w:t>Yes</w:t>
            </w:r>
          </w:p>
        </w:tc>
        <w:tc>
          <w:tcPr>
            <w:tcW w:w="2268" w:type="dxa"/>
          </w:tcPr>
          <w:p w14:paraId="6B426FCF" w14:textId="788C5A9C" w:rsidR="00236E3E" w:rsidRPr="002B0661" w:rsidRDefault="00236E3E" w:rsidP="00EE0DAB">
            <w:pPr>
              <w:spacing w:after="0"/>
              <w:ind w:left="0"/>
              <w:jc w:val="center"/>
              <w:rPr>
                <w:rFonts w:ascii="Arial" w:eastAsia="Times New Roman" w:hAnsi="Arial"/>
                <w:color w:val="FF0000"/>
                <w:sz w:val="16"/>
                <w:szCs w:val="16"/>
              </w:rPr>
            </w:pPr>
            <w:r w:rsidRPr="000961F5">
              <w:rPr>
                <w:rFonts w:eastAsia="Times New Roman"/>
                <w:color w:val="FF0000"/>
              </w:rPr>
              <w:t xml:space="preserve">Edit / </w:t>
            </w:r>
            <w:r w:rsidR="00AF7865" w:rsidRPr="000961F5">
              <w:rPr>
                <w:rFonts w:eastAsia="Times New Roman"/>
              </w:rPr>
              <w:t>View:</w:t>
            </w:r>
            <w:r w:rsidR="00AF7865" w:rsidRPr="000961F5">
              <w:rPr>
                <w:rFonts w:eastAsia="Times New Roman"/>
              </w:rPr>
              <w:br/>
              <w:t>Yes</w:t>
            </w:r>
          </w:p>
        </w:tc>
        <w:tc>
          <w:tcPr>
            <w:tcW w:w="2268" w:type="dxa"/>
            <w:gridSpan w:val="2"/>
          </w:tcPr>
          <w:p w14:paraId="4B1319EB" w14:textId="35D19204" w:rsidR="00236E3E" w:rsidRPr="002B0661" w:rsidRDefault="00236E3E" w:rsidP="00EE0DAB">
            <w:pPr>
              <w:spacing w:after="0"/>
              <w:ind w:left="0"/>
              <w:jc w:val="center"/>
              <w:rPr>
                <w:rFonts w:ascii="Arial" w:eastAsia="Times New Roman" w:hAnsi="Arial"/>
                <w:color w:val="FF0000"/>
                <w:sz w:val="16"/>
                <w:szCs w:val="16"/>
              </w:rPr>
            </w:pPr>
            <w:r w:rsidRPr="000961F5">
              <w:rPr>
                <w:rFonts w:eastAsia="Times New Roman"/>
                <w:color w:val="FF0000"/>
              </w:rPr>
              <w:t xml:space="preserve">Edit / </w:t>
            </w:r>
            <w:r w:rsidR="00AF7865" w:rsidRPr="000961F5">
              <w:rPr>
                <w:rFonts w:eastAsia="Times New Roman"/>
              </w:rPr>
              <w:t>View:</w:t>
            </w:r>
            <w:r w:rsidR="00AF7865" w:rsidRPr="000961F5">
              <w:rPr>
                <w:rFonts w:eastAsia="Times New Roman"/>
              </w:rPr>
              <w:br/>
              <w:t>Yes</w:t>
            </w:r>
          </w:p>
        </w:tc>
        <w:tc>
          <w:tcPr>
            <w:tcW w:w="2268" w:type="dxa"/>
          </w:tcPr>
          <w:p w14:paraId="587844BB" w14:textId="40BD6D39" w:rsidR="00236E3E" w:rsidRPr="002B0661" w:rsidRDefault="00236E3E" w:rsidP="00017E04">
            <w:pPr>
              <w:spacing w:after="0"/>
              <w:ind w:left="0"/>
              <w:jc w:val="center"/>
              <w:rPr>
                <w:rFonts w:ascii="Arial" w:eastAsia="Times New Roman" w:hAnsi="Arial"/>
                <w:color w:val="FF0000"/>
                <w:sz w:val="16"/>
                <w:szCs w:val="16"/>
              </w:rPr>
            </w:pPr>
            <w:r w:rsidRPr="000961F5">
              <w:rPr>
                <w:rFonts w:eastAsia="Times New Roman"/>
                <w:color w:val="FF0000"/>
              </w:rPr>
              <w:t xml:space="preserve">Edit / </w:t>
            </w:r>
            <w:r w:rsidR="00AF7865" w:rsidRPr="000961F5">
              <w:rPr>
                <w:rFonts w:eastAsia="Times New Roman"/>
              </w:rPr>
              <w:t>View:</w:t>
            </w:r>
            <w:r w:rsidR="00AF7865" w:rsidRPr="000961F5">
              <w:rPr>
                <w:rFonts w:eastAsia="Times New Roman"/>
              </w:rPr>
              <w:br/>
              <w:t>Yes</w:t>
            </w:r>
          </w:p>
        </w:tc>
        <w:tc>
          <w:tcPr>
            <w:tcW w:w="1984" w:type="dxa"/>
          </w:tcPr>
          <w:p w14:paraId="4E4B0BFF" w14:textId="3E13F695" w:rsidR="00AF7865" w:rsidRPr="000961F5" w:rsidRDefault="00AF7865" w:rsidP="00017E04">
            <w:pPr>
              <w:spacing w:after="0"/>
              <w:ind w:left="0"/>
              <w:jc w:val="center"/>
              <w:rPr>
                <w:rFonts w:ascii="Arial" w:eastAsia="Times New Roman" w:hAnsi="Arial"/>
                <w:b/>
                <w:color w:val="FF0000"/>
                <w:sz w:val="16"/>
                <w:szCs w:val="16"/>
              </w:rPr>
            </w:pPr>
            <w:r w:rsidRPr="000961F5">
              <w:rPr>
                <w:rFonts w:eastAsia="Times New Roman"/>
                <w:b/>
                <w:color w:val="FF0000"/>
              </w:rPr>
              <w:t xml:space="preserve">Edit / View / Revert: </w:t>
            </w:r>
          </w:p>
          <w:p w14:paraId="2636A650" w14:textId="4B2E98EC" w:rsidR="00AF7865" w:rsidRPr="000961F5" w:rsidRDefault="00AF7865" w:rsidP="00EE0DAB">
            <w:pPr>
              <w:spacing w:after="0"/>
              <w:ind w:left="0"/>
              <w:jc w:val="center"/>
              <w:rPr>
                <w:rFonts w:ascii="Arial" w:eastAsia="Times New Roman" w:hAnsi="Arial"/>
                <w:b/>
                <w:color w:val="FF0000"/>
                <w:sz w:val="16"/>
                <w:szCs w:val="16"/>
              </w:rPr>
            </w:pPr>
            <w:r w:rsidRPr="000961F5">
              <w:rPr>
                <w:rFonts w:eastAsia="Times New Roman"/>
                <w:color w:val="FF0000"/>
              </w:rPr>
              <w:t>No</w:t>
            </w:r>
          </w:p>
        </w:tc>
      </w:tr>
      <w:tr w:rsidR="00AF7865" w:rsidRPr="000961F5" w14:paraId="1DBC77C8" w14:textId="77777777" w:rsidTr="004C2EBF">
        <w:trPr>
          <w:gridAfter w:val="3"/>
          <w:wAfter w:w="2250" w:type="dxa"/>
          <w:trHeight w:val="467"/>
        </w:trPr>
        <w:tc>
          <w:tcPr>
            <w:tcW w:w="393" w:type="dxa"/>
          </w:tcPr>
          <w:p w14:paraId="098FFA19" w14:textId="77777777" w:rsidR="00AF7865" w:rsidRPr="000961F5" w:rsidRDefault="00AF7865" w:rsidP="00EE0DAB">
            <w:pPr>
              <w:spacing w:after="0"/>
              <w:ind w:left="0"/>
              <w:jc w:val="center"/>
              <w:rPr>
                <w:rFonts w:ascii="Arial" w:eastAsia="Times New Roman" w:hAnsi="Arial"/>
                <w:color w:val="000000"/>
                <w:sz w:val="16"/>
                <w:szCs w:val="16"/>
              </w:rPr>
            </w:pPr>
            <w:r w:rsidRPr="000961F5">
              <w:rPr>
                <w:rFonts w:eastAsia="Times New Roman"/>
                <w:color w:val="000000"/>
              </w:rPr>
              <w:t>2</w:t>
            </w:r>
          </w:p>
        </w:tc>
        <w:tc>
          <w:tcPr>
            <w:tcW w:w="2863" w:type="dxa"/>
          </w:tcPr>
          <w:p w14:paraId="737A405C" w14:textId="3C115155" w:rsidR="00AF7865" w:rsidRPr="002B0661" w:rsidRDefault="00AF7865" w:rsidP="00EE0DAB">
            <w:pPr>
              <w:spacing w:after="0"/>
              <w:ind w:left="0"/>
              <w:jc w:val="left"/>
              <w:rPr>
                <w:rFonts w:ascii="Arial" w:eastAsia="Times New Roman" w:hAnsi="Arial"/>
                <w:b/>
                <w:color w:val="000000"/>
                <w:sz w:val="16"/>
                <w:szCs w:val="16"/>
              </w:rPr>
            </w:pPr>
            <w:r w:rsidRPr="000961F5">
              <w:rPr>
                <w:rFonts w:eastAsia="Times New Roman"/>
                <w:b/>
                <w:color w:val="000000"/>
              </w:rPr>
              <w:t xml:space="preserve">Principal Sponsor </w:t>
            </w:r>
            <w:r w:rsidRPr="000961F5">
              <w:rPr>
                <w:rFonts w:eastAsia="Times New Roman"/>
                <w:color w:val="000000"/>
              </w:rPr>
              <w:t xml:space="preserve">or </w:t>
            </w:r>
            <w:r w:rsidRPr="000961F5">
              <w:rPr>
                <w:rFonts w:eastAsia="Times New Roman"/>
                <w:b/>
                <w:color w:val="000000"/>
              </w:rPr>
              <w:t>Sponsor Counsel</w:t>
            </w:r>
            <w:r w:rsidRPr="000961F5">
              <w:rPr>
                <w:rFonts w:eastAsia="Times New Roman"/>
                <w:color w:val="000000"/>
              </w:rPr>
              <w:t xml:space="preserve"> make amendments to the form(s) online</w:t>
            </w:r>
          </w:p>
        </w:tc>
        <w:tc>
          <w:tcPr>
            <w:tcW w:w="1134" w:type="dxa"/>
            <w:gridSpan w:val="10"/>
          </w:tcPr>
          <w:p w14:paraId="3403FADD" w14:textId="77777777" w:rsidR="00AF7865" w:rsidRPr="000961F5" w:rsidRDefault="00AF7865" w:rsidP="00EE0DAB">
            <w:pPr>
              <w:spacing w:after="0"/>
              <w:ind w:left="0"/>
              <w:jc w:val="center"/>
              <w:rPr>
                <w:rFonts w:ascii="Arial" w:eastAsia="Times New Roman" w:hAnsi="Arial"/>
                <w:b/>
                <w:color w:val="000000"/>
                <w:sz w:val="16"/>
                <w:szCs w:val="16"/>
              </w:rPr>
            </w:pPr>
            <w:r w:rsidRPr="000961F5">
              <w:rPr>
                <w:rFonts w:eastAsia="Times New Roman"/>
                <w:b/>
                <w:color w:val="000000"/>
              </w:rPr>
              <w:t>Pending</w:t>
            </w:r>
          </w:p>
        </w:tc>
        <w:tc>
          <w:tcPr>
            <w:tcW w:w="2268" w:type="dxa"/>
            <w:gridSpan w:val="2"/>
          </w:tcPr>
          <w:p w14:paraId="1A517EC8" w14:textId="7D3F92ED" w:rsidR="00AF7865" w:rsidRPr="002B0661" w:rsidRDefault="00AF7865" w:rsidP="00862264">
            <w:pPr>
              <w:spacing w:after="0"/>
              <w:ind w:left="0"/>
              <w:jc w:val="center"/>
              <w:rPr>
                <w:rFonts w:ascii="Arial" w:eastAsia="Times New Roman" w:hAnsi="Arial"/>
                <w:b/>
                <w:color w:val="000000"/>
                <w:sz w:val="16"/>
                <w:szCs w:val="16"/>
              </w:rPr>
            </w:pPr>
            <w:r w:rsidRPr="000961F5">
              <w:rPr>
                <w:rFonts w:eastAsia="Times New Roman"/>
              </w:rPr>
              <w:t>Edit / View:</w:t>
            </w:r>
            <w:r w:rsidRPr="000961F5">
              <w:rPr>
                <w:rFonts w:eastAsia="Times New Roman"/>
              </w:rPr>
              <w:br/>
              <w:t>Yes</w:t>
            </w:r>
          </w:p>
        </w:tc>
        <w:tc>
          <w:tcPr>
            <w:tcW w:w="1984" w:type="dxa"/>
            <w:gridSpan w:val="5"/>
          </w:tcPr>
          <w:p w14:paraId="09FE89FC" w14:textId="0AF4779A" w:rsidR="00AF7865" w:rsidRPr="000961F5" w:rsidRDefault="00AF7865" w:rsidP="00017E04">
            <w:pPr>
              <w:spacing w:after="0"/>
              <w:ind w:left="0"/>
              <w:jc w:val="center"/>
              <w:rPr>
                <w:rFonts w:ascii="Arial" w:eastAsia="Times New Roman" w:hAnsi="Arial"/>
                <w:b/>
                <w:color w:val="FF0000"/>
                <w:sz w:val="16"/>
                <w:szCs w:val="16"/>
              </w:rPr>
            </w:pPr>
            <w:r w:rsidRPr="000961F5">
              <w:rPr>
                <w:rFonts w:eastAsia="Times New Roman"/>
                <w:b/>
                <w:color w:val="FF0000"/>
              </w:rPr>
              <w:t xml:space="preserve">Edit / View / Revert: </w:t>
            </w:r>
          </w:p>
          <w:p w14:paraId="1BFC1578" w14:textId="2D0F4088" w:rsidR="00AF7865" w:rsidRPr="002B0661" w:rsidRDefault="00AF7865" w:rsidP="00862264">
            <w:pPr>
              <w:spacing w:after="0"/>
              <w:ind w:left="0"/>
              <w:jc w:val="center"/>
              <w:rPr>
                <w:rFonts w:ascii="Arial" w:eastAsia="Times New Roman" w:hAnsi="Arial"/>
                <w:b/>
                <w:color w:val="FF0000"/>
                <w:sz w:val="16"/>
                <w:szCs w:val="16"/>
              </w:rPr>
            </w:pPr>
            <w:r w:rsidRPr="000961F5">
              <w:rPr>
                <w:rFonts w:eastAsia="Times New Roman"/>
                <w:color w:val="FF0000"/>
              </w:rPr>
              <w:t>No</w:t>
            </w:r>
          </w:p>
        </w:tc>
      </w:tr>
      <w:tr w:rsidR="00AF7865" w:rsidRPr="000961F5" w14:paraId="097208E5" w14:textId="77777777" w:rsidTr="004C2EBF">
        <w:trPr>
          <w:gridAfter w:val="3"/>
          <w:wAfter w:w="2250" w:type="dxa"/>
          <w:trHeight w:val="467"/>
        </w:trPr>
        <w:tc>
          <w:tcPr>
            <w:tcW w:w="393" w:type="dxa"/>
          </w:tcPr>
          <w:p w14:paraId="624BF1B2" w14:textId="77777777" w:rsidR="00AF7865" w:rsidRPr="000961F5" w:rsidRDefault="00AF7865" w:rsidP="00EE0DAB">
            <w:pPr>
              <w:spacing w:after="0"/>
              <w:ind w:left="0"/>
              <w:jc w:val="center"/>
              <w:rPr>
                <w:rFonts w:ascii="Arial" w:eastAsia="Times New Roman" w:hAnsi="Arial"/>
                <w:color w:val="000000"/>
                <w:sz w:val="16"/>
                <w:szCs w:val="16"/>
              </w:rPr>
            </w:pPr>
            <w:r w:rsidRPr="000961F5">
              <w:rPr>
                <w:rFonts w:eastAsia="Times New Roman"/>
                <w:color w:val="000000"/>
              </w:rPr>
              <w:t>3</w:t>
            </w:r>
          </w:p>
        </w:tc>
        <w:tc>
          <w:tcPr>
            <w:tcW w:w="2863" w:type="dxa"/>
          </w:tcPr>
          <w:p w14:paraId="168422CB" w14:textId="6A530F8F" w:rsidR="00AF7865" w:rsidRPr="002B0661" w:rsidRDefault="00AF7865" w:rsidP="00EE0DAB">
            <w:pPr>
              <w:spacing w:after="0"/>
              <w:ind w:left="0"/>
              <w:jc w:val="left"/>
              <w:rPr>
                <w:rFonts w:ascii="Arial" w:eastAsia="Times New Roman" w:hAnsi="Arial"/>
                <w:b/>
                <w:color w:val="000000"/>
                <w:sz w:val="16"/>
                <w:szCs w:val="16"/>
              </w:rPr>
            </w:pPr>
            <w:r w:rsidRPr="000961F5">
              <w:rPr>
                <w:rFonts w:eastAsia="Times New Roman"/>
                <w:b/>
                <w:color w:val="000000"/>
              </w:rPr>
              <w:t xml:space="preserve">Principal Sponsor </w:t>
            </w:r>
            <w:r w:rsidRPr="000961F5">
              <w:rPr>
                <w:rFonts w:eastAsia="Times New Roman"/>
                <w:color w:val="000000"/>
              </w:rPr>
              <w:t xml:space="preserve">or </w:t>
            </w:r>
            <w:r w:rsidRPr="000961F5">
              <w:rPr>
                <w:rFonts w:eastAsia="Times New Roman"/>
                <w:b/>
                <w:color w:val="000000"/>
              </w:rPr>
              <w:t>Sponsor Counsel</w:t>
            </w:r>
            <w:r w:rsidRPr="000961F5">
              <w:rPr>
                <w:rFonts w:eastAsia="Times New Roman"/>
                <w:color w:val="000000"/>
              </w:rPr>
              <w:t xml:space="preserve"> submits the form(s) to </w:t>
            </w:r>
            <w:r w:rsidRPr="000961F5">
              <w:rPr>
                <w:rFonts w:eastAsia="Times New Roman"/>
                <w:b/>
                <w:color w:val="000000"/>
              </w:rPr>
              <w:t>Regulator (HKEX) / Regulator (SFC)</w:t>
            </w:r>
          </w:p>
        </w:tc>
        <w:tc>
          <w:tcPr>
            <w:tcW w:w="1134" w:type="dxa"/>
            <w:gridSpan w:val="10"/>
          </w:tcPr>
          <w:p w14:paraId="66377327" w14:textId="77777777" w:rsidR="00AF7865" w:rsidRPr="000961F5" w:rsidRDefault="00AF7865" w:rsidP="00EE0DAB">
            <w:pPr>
              <w:spacing w:after="0"/>
              <w:ind w:left="0"/>
              <w:jc w:val="center"/>
              <w:rPr>
                <w:rFonts w:ascii="Arial" w:eastAsia="Times New Roman" w:hAnsi="Arial"/>
                <w:b/>
                <w:color w:val="000000"/>
                <w:sz w:val="16"/>
                <w:szCs w:val="16"/>
              </w:rPr>
            </w:pPr>
            <w:r w:rsidRPr="000961F5">
              <w:rPr>
                <w:rFonts w:eastAsia="Times New Roman"/>
                <w:b/>
                <w:color w:val="000000"/>
              </w:rPr>
              <w:t>Submitted</w:t>
            </w:r>
          </w:p>
        </w:tc>
        <w:tc>
          <w:tcPr>
            <w:tcW w:w="2268" w:type="dxa"/>
            <w:gridSpan w:val="2"/>
          </w:tcPr>
          <w:p w14:paraId="3B87BDC2" w14:textId="5F9CF8D4" w:rsidR="00AF7865" w:rsidRPr="000961F5" w:rsidRDefault="00AF7865" w:rsidP="002C7A5D">
            <w:pPr>
              <w:spacing w:after="0"/>
              <w:ind w:left="0"/>
              <w:jc w:val="center"/>
              <w:rPr>
                <w:rFonts w:ascii="Arial" w:eastAsia="Times New Roman" w:hAnsi="Arial"/>
                <w:b/>
                <w:color w:val="FF0000"/>
                <w:sz w:val="16"/>
                <w:szCs w:val="16"/>
              </w:rPr>
            </w:pPr>
            <w:r w:rsidRPr="000961F5">
              <w:rPr>
                <w:rFonts w:eastAsia="Times New Roman"/>
                <w:b/>
                <w:color w:val="FF0000"/>
              </w:rPr>
              <w:t>Edit:</w:t>
            </w:r>
          </w:p>
          <w:p w14:paraId="36214E7C" w14:textId="6082BDCF" w:rsidR="00AF7865" w:rsidRPr="002B0661" w:rsidRDefault="00AF7865" w:rsidP="00EE0DAB">
            <w:pPr>
              <w:spacing w:after="0"/>
              <w:ind w:left="0"/>
              <w:jc w:val="center"/>
              <w:rPr>
                <w:rFonts w:ascii="Arial" w:eastAsia="Times New Roman" w:hAnsi="Arial"/>
                <w:b/>
                <w:color w:val="000000"/>
                <w:sz w:val="16"/>
                <w:szCs w:val="16"/>
              </w:rPr>
            </w:pPr>
            <w:r w:rsidRPr="000961F5">
              <w:rPr>
                <w:rFonts w:eastAsia="Times New Roman"/>
                <w:color w:val="FF0000"/>
              </w:rPr>
              <w:t>No</w:t>
            </w:r>
            <w:r w:rsidRPr="000961F5">
              <w:rPr>
                <w:rFonts w:eastAsia="Times New Roman"/>
              </w:rPr>
              <w:br/>
            </w:r>
            <w:r w:rsidRPr="000961F5">
              <w:rPr>
                <w:rFonts w:eastAsia="Times New Roman"/>
              </w:rPr>
              <w:br/>
              <w:t>View:</w:t>
            </w:r>
            <w:r w:rsidRPr="000961F5">
              <w:rPr>
                <w:rFonts w:eastAsia="Times New Roman"/>
              </w:rPr>
              <w:br/>
              <w:t>Yes</w:t>
            </w:r>
          </w:p>
        </w:tc>
        <w:tc>
          <w:tcPr>
            <w:tcW w:w="1984" w:type="dxa"/>
            <w:gridSpan w:val="5"/>
          </w:tcPr>
          <w:p w14:paraId="42F4489E" w14:textId="2402CB76" w:rsidR="00AF7865" w:rsidRPr="000961F5" w:rsidRDefault="00AF7865" w:rsidP="002C7A5D">
            <w:pPr>
              <w:spacing w:after="0"/>
              <w:ind w:left="0"/>
              <w:jc w:val="center"/>
              <w:rPr>
                <w:rFonts w:ascii="Arial" w:eastAsia="Times New Roman" w:hAnsi="Arial"/>
                <w:b/>
                <w:color w:val="FF0000"/>
                <w:sz w:val="16"/>
                <w:szCs w:val="16"/>
              </w:rPr>
            </w:pPr>
            <w:r w:rsidRPr="000961F5">
              <w:rPr>
                <w:rFonts w:eastAsia="Times New Roman"/>
                <w:b/>
                <w:color w:val="FF0000"/>
              </w:rPr>
              <w:t>Edit:</w:t>
            </w:r>
          </w:p>
          <w:p w14:paraId="586FFF4F" w14:textId="21169690" w:rsidR="00AF7865" w:rsidRPr="002B0661" w:rsidRDefault="00AF7865" w:rsidP="00EE0DAB">
            <w:pPr>
              <w:spacing w:after="0"/>
              <w:ind w:left="0"/>
              <w:jc w:val="center"/>
              <w:rPr>
                <w:rFonts w:ascii="Arial" w:eastAsia="Times New Roman" w:hAnsi="Arial"/>
                <w:b/>
                <w:sz w:val="16"/>
                <w:szCs w:val="16"/>
              </w:rPr>
            </w:pPr>
            <w:r w:rsidRPr="000961F5">
              <w:rPr>
                <w:rFonts w:eastAsia="Times New Roman"/>
                <w:color w:val="FF0000"/>
              </w:rPr>
              <w:t>No</w:t>
            </w:r>
            <w:r w:rsidRPr="000961F5">
              <w:rPr>
                <w:rFonts w:eastAsia="Times New Roman"/>
              </w:rPr>
              <w:br/>
            </w:r>
            <w:r w:rsidRPr="000961F5">
              <w:rPr>
                <w:rFonts w:eastAsia="Times New Roman"/>
              </w:rPr>
              <w:br/>
              <w:t>View / Revert:</w:t>
            </w:r>
            <w:r w:rsidRPr="000961F5">
              <w:rPr>
                <w:rFonts w:eastAsia="Times New Roman"/>
              </w:rPr>
              <w:br/>
              <w:t>Yes</w:t>
            </w:r>
          </w:p>
        </w:tc>
      </w:tr>
      <w:tr w:rsidR="00AF7865" w:rsidRPr="000961F5" w14:paraId="3E0AE122" w14:textId="77777777" w:rsidTr="004C2EBF">
        <w:trPr>
          <w:trHeight w:val="535"/>
        </w:trPr>
        <w:tc>
          <w:tcPr>
            <w:tcW w:w="393" w:type="dxa"/>
          </w:tcPr>
          <w:p w14:paraId="57E74F78" w14:textId="46949336" w:rsidR="00AF7865" w:rsidRPr="000961F5" w:rsidRDefault="00AF7865" w:rsidP="00EE0DAB">
            <w:pPr>
              <w:spacing w:after="0"/>
              <w:ind w:left="0"/>
              <w:jc w:val="center"/>
              <w:rPr>
                <w:rFonts w:ascii="Arial" w:eastAsia="Times New Roman" w:hAnsi="Arial"/>
                <w:color w:val="000000"/>
                <w:sz w:val="16"/>
                <w:szCs w:val="16"/>
              </w:rPr>
            </w:pPr>
            <w:r w:rsidRPr="000961F5">
              <w:rPr>
                <w:rFonts w:eastAsia="Times New Roman"/>
                <w:color w:val="000000"/>
              </w:rPr>
              <w:lastRenderedPageBreak/>
              <w:t>4</w:t>
            </w:r>
          </w:p>
        </w:tc>
        <w:tc>
          <w:tcPr>
            <w:tcW w:w="2863" w:type="dxa"/>
          </w:tcPr>
          <w:p w14:paraId="5FE086A2" w14:textId="1A443DAB" w:rsidR="00AF7865" w:rsidRPr="002B0661" w:rsidRDefault="00AF7865" w:rsidP="00EE0DAB">
            <w:pPr>
              <w:spacing w:after="0"/>
              <w:ind w:left="0"/>
              <w:jc w:val="left"/>
              <w:rPr>
                <w:rFonts w:ascii="Arial" w:eastAsia="Times New Roman" w:hAnsi="Arial"/>
                <w:b/>
                <w:color w:val="000000"/>
                <w:sz w:val="16"/>
                <w:szCs w:val="16"/>
              </w:rPr>
            </w:pPr>
            <w:r w:rsidRPr="000961F5">
              <w:rPr>
                <w:rFonts w:eastAsia="Times New Roman"/>
                <w:b/>
                <w:color w:val="000000"/>
              </w:rPr>
              <w:t xml:space="preserve">Regulator (HKEX) / Regulator (SFC) </w:t>
            </w:r>
            <w:r w:rsidRPr="000961F5">
              <w:rPr>
                <w:rFonts w:eastAsia="Times New Roman"/>
                <w:color w:val="000000"/>
              </w:rPr>
              <w:t xml:space="preserve">reverts the form by </w:t>
            </w:r>
            <w:r w:rsidR="00236E3E" w:rsidRPr="000961F5">
              <w:rPr>
                <w:rFonts w:eastAsia="Times New Roman"/>
                <w:color w:val="000000"/>
              </w:rPr>
              <w:t xml:space="preserve">making comments on </w:t>
            </w:r>
            <w:r w:rsidRPr="000961F5">
              <w:rPr>
                <w:rFonts w:eastAsia="Times New Roman"/>
                <w:color w:val="000000"/>
              </w:rPr>
              <w:t xml:space="preserve">the submission back to the submitter, </w:t>
            </w:r>
            <w:r w:rsidRPr="000961F5">
              <w:rPr>
                <w:rFonts w:eastAsia="Times New Roman"/>
                <w:b/>
                <w:color w:val="000000"/>
              </w:rPr>
              <w:t xml:space="preserve">Principal Sponsor </w:t>
            </w:r>
            <w:r w:rsidRPr="000961F5">
              <w:rPr>
                <w:rFonts w:eastAsia="Times New Roman"/>
                <w:color w:val="000000"/>
              </w:rPr>
              <w:t xml:space="preserve">or </w:t>
            </w:r>
            <w:r w:rsidRPr="000961F5">
              <w:rPr>
                <w:rFonts w:eastAsia="Times New Roman"/>
                <w:b/>
                <w:color w:val="000000"/>
              </w:rPr>
              <w:t>Sponsor Counsel</w:t>
            </w:r>
          </w:p>
        </w:tc>
        <w:tc>
          <w:tcPr>
            <w:tcW w:w="1134" w:type="dxa"/>
          </w:tcPr>
          <w:p w14:paraId="4399DF1A" w14:textId="77777777" w:rsidR="00AF7865" w:rsidRPr="000961F5" w:rsidRDefault="00AF7865" w:rsidP="00EE0DAB">
            <w:pPr>
              <w:spacing w:after="0"/>
              <w:ind w:left="0"/>
              <w:jc w:val="center"/>
              <w:rPr>
                <w:rFonts w:ascii="Arial" w:eastAsia="Times New Roman" w:hAnsi="Arial"/>
                <w:b/>
                <w:color w:val="000000"/>
                <w:sz w:val="16"/>
                <w:szCs w:val="16"/>
              </w:rPr>
            </w:pPr>
            <w:r w:rsidRPr="000961F5">
              <w:rPr>
                <w:rFonts w:eastAsia="Times New Roman"/>
                <w:b/>
                <w:color w:val="000000"/>
              </w:rPr>
              <w:t>Pending</w:t>
            </w:r>
          </w:p>
        </w:tc>
        <w:tc>
          <w:tcPr>
            <w:tcW w:w="2268" w:type="dxa"/>
          </w:tcPr>
          <w:p w14:paraId="67862AA3" w14:textId="1FBA3E1C" w:rsidR="00AF7865" w:rsidRPr="002B0661" w:rsidRDefault="00AF7865" w:rsidP="00270E20">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68" w:type="dxa"/>
          </w:tcPr>
          <w:p w14:paraId="211EAB13" w14:textId="644CEC40" w:rsidR="00AF7865" w:rsidRPr="002B0661" w:rsidRDefault="00AF7865" w:rsidP="00270E20">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68" w:type="dxa"/>
          </w:tcPr>
          <w:p w14:paraId="3095B50C" w14:textId="6F641BF6" w:rsidR="00AF7865" w:rsidRPr="002B0661" w:rsidRDefault="00AF7865" w:rsidP="00270E20">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68" w:type="dxa"/>
          </w:tcPr>
          <w:p w14:paraId="7A4F4939" w14:textId="08E19CF7" w:rsidR="00AF7865" w:rsidRPr="002B0661" w:rsidRDefault="00AF7865" w:rsidP="002C7A5D">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68" w:type="dxa"/>
          </w:tcPr>
          <w:p w14:paraId="4EB914EE" w14:textId="34532C9B" w:rsidR="00AF7865" w:rsidRPr="002B0661" w:rsidRDefault="00AF7865" w:rsidP="00270E20">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68" w:type="dxa"/>
          </w:tcPr>
          <w:p w14:paraId="2D64C6CE" w14:textId="3BDBD718" w:rsidR="00AF7865" w:rsidRPr="002B0661" w:rsidRDefault="00AF7865" w:rsidP="00270E20">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68" w:type="dxa"/>
          </w:tcPr>
          <w:p w14:paraId="0E2B863C" w14:textId="19519587" w:rsidR="00AF7865" w:rsidRPr="002B0661" w:rsidRDefault="00AF7865" w:rsidP="00270E20">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68" w:type="dxa"/>
          </w:tcPr>
          <w:p w14:paraId="36C96485" w14:textId="57D81C4F" w:rsidR="00AF7865" w:rsidRPr="002B0661" w:rsidRDefault="00AF7865" w:rsidP="002C7A5D">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68" w:type="dxa"/>
          </w:tcPr>
          <w:p w14:paraId="404E4D93" w14:textId="463D7FA6" w:rsidR="00AF7865" w:rsidRPr="002B0661" w:rsidRDefault="00AF7865" w:rsidP="00270E20">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68" w:type="dxa"/>
          </w:tcPr>
          <w:p w14:paraId="1702DA05" w14:textId="5A6D9D3D" w:rsidR="00AF7865" w:rsidRPr="002B0661" w:rsidRDefault="00AF7865" w:rsidP="00270E20">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68" w:type="dxa"/>
            <w:gridSpan w:val="2"/>
          </w:tcPr>
          <w:p w14:paraId="6372AE95" w14:textId="62C6021B" w:rsidR="00AF7865" w:rsidRPr="002B0661" w:rsidRDefault="00AF7865" w:rsidP="00270E20">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68" w:type="dxa"/>
          </w:tcPr>
          <w:p w14:paraId="41A06FE2" w14:textId="3D5FF2B9" w:rsidR="00AF7865" w:rsidRPr="002B0661" w:rsidRDefault="00AF7865" w:rsidP="002C7A5D">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68" w:type="dxa"/>
          </w:tcPr>
          <w:p w14:paraId="6EC83C56" w14:textId="6BD7A6AE" w:rsidR="00AF7865" w:rsidRPr="002B0661" w:rsidRDefault="00AF7865" w:rsidP="00270E20">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68" w:type="dxa"/>
          </w:tcPr>
          <w:p w14:paraId="12BFA28F" w14:textId="29D65C4C" w:rsidR="00AF7865" w:rsidRPr="002B0661" w:rsidRDefault="00AF7865" w:rsidP="00270E20">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68" w:type="dxa"/>
            <w:gridSpan w:val="2"/>
          </w:tcPr>
          <w:p w14:paraId="36D61893" w14:textId="4CC47372" w:rsidR="00AF7865" w:rsidRPr="002B0661" w:rsidRDefault="00AF7865" w:rsidP="00270E20">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2268" w:type="dxa"/>
          </w:tcPr>
          <w:p w14:paraId="787C18E6" w14:textId="07AFF879" w:rsidR="00AF7865" w:rsidRPr="002B0661" w:rsidRDefault="00AF7865" w:rsidP="002C7A5D">
            <w:pPr>
              <w:spacing w:after="0"/>
              <w:ind w:left="0"/>
              <w:jc w:val="center"/>
              <w:rPr>
                <w:rFonts w:ascii="Arial" w:eastAsia="Times New Roman" w:hAnsi="Arial"/>
                <w:b/>
                <w:color w:val="FF0000"/>
                <w:sz w:val="16"/>
                <w:szCs w:val="16"/>
              </w:rPr>
            </w:pPr>
            <w:r w:rsidRPr="000961F5">
              <w:rPr>
                <w:rFonts w:eastAsia="Times New Roman"/>
              </w:rPr>
              <w:t>Edit / View:</w:t>
            </w:r>
            <w:r w:rsidRPr="000961F5">
              <w:rPr>
                <w:rFonts w:eastAsia="Times New Roman"/>
              </w:rPr>
              <w:br/>
              <w:t>Yes</w:t>
            </w:r>
          </w:p>
        </w:tc>
        <w:tc>
          <w:tcPr>
            <w:tcW w:w="1984" w:type="dxa"/>
          </w:tcPr>
          <w:p w14:paraId="1F6525B6" w14:textId="04DBDEFA" w:rsidR="00AF7865" w:rsidRPr="000961F5" w:rsidRDefault="00AF7865" w:rsidP="002C7A5D">
            <w:pPr>
              <w:spacing w:after="0"/>
              <w:ind w:left="0"/>
              <w:jc w:val="center"/>
              <w:rPr>
                <w:rFonts w:ascii="Arial" w:eastAsia="Times New Roman" w:hAnsi="Arial"/>
                <w:b/>
                <w:color w:val="FF0000"/>
                <w:sz w:val="16"/>
                <w:szCs w:val="16"/>
              </w:rPr>
            </w:pPr>
            <w:r w:rsidRPr="000961F5">
              <w:rPr>
                <w:rFonts w:eastAsia="Times New Roman"/>
                <w:b/>
                <w:color w:val="FF0000"/>
              </w:rPr>
              <w:t xml:space="preserve">Edit / View / Revert: </w:t>
            </w:r>
          </w:p>
          <w:p w14:paraId="5D8F15A8" w14:textId="5DECE0BC" w:rsidR="00AF7865" w:rsidRPr="000961F5" w:rsidRDefault="00AF7865" w:rsidP="00EE0DAB">
            <w:pPr>
              <w:spacing w:after="0"/>
              <w:ind w:left="0"/>
              <w:jc w:val="center"/>
              <w:rPr>
                <w:rFonts w:ascii="Arial" w:eastAsia="Times New Roman" w:hAnsi="Arial"/>
                <w:sz w:val="16"/>
                <w:szCs w:val="16"/>
              </w:rPr>
            </w:pPr>
            <w:r w:rsidRPr="000961F5">
              <w:rPr>
                <w:rFonts w:eastAsia="Times New Roman"/>
                <w:color w:val="FF0000"/>
              </w:rPr>
              <w:t>No</w:t>
            </w:r>
          </w:p>
        </w:tc>
      </w:tr>
    </w:tbl>
    <w:p w14:paraId="43E7CF16" w14:textId="3FBD1754" w:rsidR="004A476C" w:rsidRPr="000961F5" w:rsidRDefault="004A476C" w:rsidP="004A476C">
      <w:pPr>
        <w:ind w:left="0"/>
        <w:rPr>
          <w:lang w:val="en-US" w:eastAsia="x-none"/>
        </w:rPr>
      </w:pPr>
    </w:p>
    <w:p w14:paraId="4249083D" w14:textId="129B02F1" w:rsidR="00CC077D" w:rsidRPr="000961F5" w:rsidRDefault="00CC077D" w:rsidP="00CC077D">
      <w:pPr>
        <w:pStyle w:val="Heading5"/>
        <w:rPr>
          <w:lang w:val="en-US"/>
        </w:rPr>
      </w:pPr>
      <w:r w:rsidRPr="000961F5">
        <w:rPr>
          <w:lang w:val="en-US"/>
        </w:rPr>
        <w:t>Data Fields and Input Logic</w:t>
      </w:r>
      <w:r w:rsidRPr="000961F5">
        <w:rPr>
          <w:lang w:val="en-US"/>
        </w:rPr>
        <w:br/>
      </w:r>
    </w:p>
    <w:p w14:paraId="06CDF058" w14:textId="42E25DC8" w:rsidR="00CC077D" w:rsidRPr="000961F5" w:rsidRDefault="00CC077D" w:rsidP="00CC077D">
      <w:pPr>
        <w:spacing w:after="0"/>
        <w:ind w:left="0"/>
        <w:jc w:val="left"/>
        <w:rPr>
          <w:rFonts w:eastAsia="DengXian"/>
          <w:b/>
          <w:lang w:val="en-US" w:eastAsia="zh-CN"/>
        </w:rPr>
      </w:pPr>
      <w:r w:rsidRPr="000961F5">
        <w:rPr>
          <w:rFonts w:eastAsia="DengXian"/>
          <w:b/>
          <w:lang w:val="en-US" w:eastAsia="zh-CN"/>
        </w:rPr>
        <w:t>Item</w:t>
      </w:r>
      <w:r w:rsidRPr="000961F5">
        <w:rPr>
          <w:rFonts w:eastAsia="DengXian"/>
          <w:lang w:val="en-US" w:eastAsia="zh-CN"/>
        </w:rPr>
        <w:t>-</w:t>
      </w:r>
      <w:r w:rsidRPr="000961F5">
        <w:rPr>
          <w:rFonts w:eastAsia="DengXian"/>
          <w:b/>
          <w:lang w:val="en-US" w:eastAsia="zh-CN"/>
        </w:rPr>
        <w:t>2: Allotment Results Announcement</w:t>
      </w:r>
      <w:r w:rsidRPr="000961F5">
        <w:rPr>
          <w:rFonts w:eastAsia="DengXian"/>
          <w:b/>
          <w:lang w:val="en-US" w:eastAsia="zh-CN"/>
        </w:rPr>
        <w:br/>
      </w:r>
      <w:r w:rsidRPr="000961F5">
        <w:rPr>
          <w:rFonts w:eastAsia="DengXian"/>
          <w:b/>
          <w:lang w:val="en-US" w:eastAsia="zh-CN"/>
        </w:rPr>
        <w:br/>
      </w:r>
      <w:r w:rsidRPr="000961F5">
        <w:rPr>
          <w:rFonts w:eastAsia="DengXian"/>
          <w:lang w:val="en-US" w:eastAsia="zh-CN"/>
        </w:rPr>
        <w:t xml:space="preserve">Required data fields for the </w:t>
      </w:r>
      <w:r w:rsidRPr="000961F5">
        <w:rPr>
          <w:rFonts w:eastAsia="DengXian"/>
          <w:b/>
          <w:lang w:val="en-US"/>
        </w:rPr>
        <w:t>Principal Sponsor</w:t>
      </w:r>
      <w:r w:rsidR="00883EE6" w:rsidRPr="000961F5">
        <w:rPr>
          <w:rFonts w:eastAsia="DengXian"/>
          <w:b/>
          <w:lang w:val="en-US"/>
        </w:rPr>
        <w:t xml:space="preserve"> </w:t>
      </w:r>
      <w:r w:rsidR="00883EE6" w:rsidRPr="000961F5">
        <w:rPr>
          <w:rFonts w:eastAsia="DengXian"/>
          <w:u w:val="single"/>
          <w:lang w:val="en-US"/>
        </w:rPr>
        <w:t>OR</w:t>
      </w:r>
      <w:r w:rsidR="00883EE6" w:rsidRPr="000961F5">
        <w:rPr>
          <w:rFonts w:eastAsia="DengXian"/>
          <w:b/>
          <w:lang w:val="en-US"/>
        </w:rPr>
        <w:t xml:space="preserve"> Sponsor Counsel</w:t>
      </w:r>
      <w:r w:rsidRPr="000961F5">
        <w:rPr>
          <w:rFonts w:eastAsia="DengXian"/>
          <w:lang w:val="en-US"/>
        </w:rPr>
        <w:t xml:space="preserve"> are:</w:t>
      </w:r>
      <w:r w:rsidRPr="000961F5">
        <w:rPr>
          <w:rFonts w:eastAsia="DengXian"/>
          <w:b/>
          <w:lang w:val="en-US" w:eastAsia="zh-CN"/>
        </w:rPr>
        <w:br/>
      </w:r>
    </w:p>
    <w:tbl>
      <w:tblPr>
        <w:tblStyle w:val="TableGrid4"/>
        <w:tblW w:w="0" w:type="auto"/>
        <w:tblLook w:val="04A0" w:firstRow="1" w:lastRow="0" w:firstColumn="1" w:lastColumn="0" w:noHBand="0" w:noVBand="1"/>
      </w:tblPr>
      <w:tblGrid>
        <w:gridCol w:w="492"/>
        <w:gridCol w:w="1927"/>
        <w:gridCol w:w="2193"/>
        <w:gridCol w:w="1949"/>
        <w:gridCol w:w="1949"/>
        <w:gridCol w:w="1949"/>
      </w:tblGrid>
      <w:tr w:rsidR="00CC077D" w:rsidRPr="000961F5" w14:paraId="58AB2D9E" w14:textId="77777777" w:rsidTr="00FC04F8">
        <w:trPr>
          <w:gridAfter w:val="3"/>
          <w:wAfter w:w="6773" w:type="dxa"/>
        </w:trPr>
        <w:tc>
          <w:tcPr>
            <w:tcW w:w="981" w:type="dxa"/>
            <w:shd w:val="clear" w:color="auto" w:fill="FFE599"/>
            <w:vAlign w:val="center"/>
          </w:tcPr>
          <w:p w14:paraId="258A0DD4" w14:textId="77777777" w:rsidR="00CC077D" w:rsidRPr="000961F5" w:rsidRDefault="00CC077D" w:rsidP="00EE24F6">
            <w:pPr>
              <w:spacing w:after="0"/>
              <w:ind w:left="0"/>
              <w:jc w:val="left"/>
              <w:rPr>
                <w:rFonts w:ascii="Arial" w:eastAsia="Times New Roman" w:hAnsi="Arial"/>
                <w:b/>
                <w:bCs/>
                <w:kern w:val="24"/>
                <w:sz w:val="16"/>
                <w:szCs w:val="16"/>
                <w:lang w:val="en-HK"/>
              </w:rPr>
            </w:pPr>
            <w:r w:rsidRPr="000961F5">
              <w:rPr>
                <w:rFonts w:eastAsia="Times New Roman"/>
                <w:b/>
                <w:bCs/>
                <w:kern w:val="24"/>
                <w:lang w:val="en-HK"/>
              </w:rPr>
              <w:t>#</w:t>
            </w:r>
          </w:p>
        </w:tc>
        <w:tc>
          <w:tcPr>
            <w:tcW w:w="2705" w:type="dxa"/>
            <w:shd w:val="clear" w:color="auto" w:fill="FFE599"/>
            <w:vAlign w:val="center"/>
          </w:tcPr>
          <w:p w14:paraId="3C4137C9"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b/>
                <w:bCs/>
                <w:kern w:val="24"/>
                <w:lang w:val="en-HK"/>
              </w:rPr>
              <w:t>Data field</w:t>
            </w:r>
          </w:p>
        </w:tc>
        <w:tc>
          <w:tcPr>
            <w:tcW w:w="6773" w:type="dxa"/>
            <w:shd w:val="clear" w:color="auto" w:fill="FFE599"/>
            <w:vAlign w:val="center"/>
          </w:tcPr>
          <w:p w14:paraId="2D05F595" w14:textId="77777777" w:rsidR="00CC077D" w:rsidRPr="000961F5" w:rsidRDefault="00CC077D" w:rsidP="00EE24F6">
            <w:pPr>
              <w:spacing w:after="0"/>
              <w:ind w:left="0"/>
              <w:jc w:val="left"/>
              <w:rPr>
                <w:rFonts w:ascii="Arial" w:hAnsi="Arial"/>
                <w:b/>
                <w:sz w:val="16"/>
                <w:szCs w:val="16"/>
                <w:lang w:val="en-US"/>
              </w:rPr>
            </w:pPr>
            <w:r w:rsidRPr="000961F5">
              <w:rPr>
                <w:b/>
                <w:lang w:val="en-US"/>
              </w:rPr>
              <w:t>Input logic</w:t>
            </w:r>
          </w:p>
        </w:tc>
      </w:tr>
      <w:tr w:rsidR="00CC077D" w:rsidRPr="000961F5" w14:paraId="26A36F78" w14:textId="77777777" w:rsidTr="00FC04F8">
        <w:trPr>
          <w:gridAfter w:val="3"/>
          <w:wAfter w:w="6773" w:type="dxa"/>
        </w:trPr>
        <w:tc>
          <w:tcPr>
            <w:tcW w:w="981" w:type="dxa"/>
            <w:shd w:val="clear" w:color="auto" w:fill="auto"/>
            <w:vAlign w:val="center"/>
          </w:tcPr>
          <w:p w14:paraId="3A01F41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w:t>
            </w:r>
          </w:p>
        </w:tc>
        <w:tc>
          <w:tcPr>
            <w:tcW w:w="2705" w:type="dxa"/>
            <w:shd w:val="clear" w:color="auto" w:fill="auto"/>
            <w:vAlign w:val="center"/>
          </w:tcPr>
          <w:p w14:paraId="77FE138F" w14:textId="373D06B5"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Warning Statement</w:t>
            </w:r>
          </w:p>
        </w:tc>
        <w:tc>
          <w:tcPr>
            <w:tcW w:w="6773" w:type="dxa"/>
            <w:shd w:val="clear" w:color="auto" w:fill="auto"/>
            <w:vAlign w:val="center"/>
          </w:tcPr>
          <w:p w14:paraId="694142CB" w14:textId="77777777" w:rsidR="00CC077D" w:rsidRPr="000961F5" w:rsidRDefault="00CC077D" w:rsidP="00EE24F6">
            <w:pPr>
              <w:spacing w:after="0"/>
              <w:ind w:left="0"/>
              <w:jc w:val="left"/>
              <w:rPr>
                <w:rFonts w:ascii="Arial" w:hAnsi="Arial"/>
                <w:sz w:val="16"/>
                <w:szCs w:val="16"/>
              </w:rPr>
            </w:pPr>
            <w:r w:rsidRPr="000961F5">
              <w:t xml:space="preserve">If the sum of D2:D26 in Top Shareholders List </w:t>
            </w:r>
            <w:r w:rsidRPr="000961F5">
              <w:rPr>
                <w:b/>
              </w:rPr>
              <w:lastRenderedPageBreak/>
              <w:t xml:space="preserve">[Regulatory Submissions: Sponsor Confirmation Form Field #10] </w:t>
            </w:r>
            <w:r w:rsidRPr="000961F5">
              <w:t xml:space="preserve">/ </w:t>
            </w:r>
            <w:r w:rsidRPr="000961F5">
              <w:rPr>
                <w:lang w:val="en-US"/>
              </w:rPr>
              <w:t xml:space="preserve">Total Issued Share Capital Upon Listing </w:t>
            </w:r>
            <w:r w:rsidRPr="000961F5">
              <w:rPr>
                <w:b/>
              </w:rPr>
              <w:t>[</w:t>
            </w:r>
            <w:r w:rsidRPr="000961F5">
              <w:rPr>
                <w:b/>
                <w:lang w:val="en-US"/>
              </w:rPr>
              <w:t xml:space="preserve">Institutional Offer: Sub-placing Arrangement Field #8] </w:t>
            </w:r>
            <w:r w:rsidRPr="000961F5">
              <w:rPr>
                <w:lang w:val="en-US"/>
              </w:rPr>
              <w:t>&gt; 90%, then place warning statement.</w:t>
            </w:r>
          </w:p>
          <w:p w14:paraId="07AC4AAE" w14:textId="77777777" w:rsidR="00CC077D" w:rsidRPr="000961F5" w:rsidRDefault="00CC077D" w:rsidP="00EE24F6">
            <w:pPr>
              <w:spacing w:after="0"/>
              <w:ind w:left="0"/>
              <w:jc w:val="left"/>
              <w:rPr>
                <w:rFonts w:ascii="Arial" w:hAnsi="Arial"/>
                <w:sz w:val="16"/>
                <w:szCs w:val="16"/>
              </w:rPr>
            </w:pPr>
          </w:p>
          <w:p w14:paraId="77B99C05" w14:textId="77777777" w:rsidR="00CC077D" w:rsidRPr="000961F5" w:rsidRDefault="00CC077D" w:rsidP="00EE24F6">
            <w:pPr>
              <w:spacing w:after="0"/>
              <w:ind w:left="0"/>
              <w:jc w:val="left"/>
              <w:rPr>
                <w:rFonts w:ascii="Arial" w:hAnsi="Arial"/>
                <w:sz w:val="16"/>
                <w:szCs w:val="16"/>
              </w:rPr>
            </w:pPr>
            <w:r w:rsidRPr="000961F5">
              <w:t>Else, No warning statement needed.</w:t>
            </w:r>
          </w:p>
        </w:tc>
      </w:tr>
      <w:tr w:rsidR="00CC077D" w:rsidRPr="000961F5" w14:paraId="1B8884F5" w14:textId="77777777" w:rsidTr="00FC04F8">
        <w:trPr>
          <w:gridAfter w:val="3"/>
          <w:wAfter w:w="6773" w:type="dxa"/>
        </w:trPr>
        <w:tc>
          <w:tcPr>
            <w:tcW w:w="981" w:type="dxa"/>
            <w:vAlign w:val="center"/>
          </w:tcPr>
          <w:p w14:paraId="66F8079D"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2</w:t>
            </w:r>
          </w:p>
        </w:tc>
        <w:tc>
          <w:tcPr>
            <w:tcW w:w="2705" w:type="dxa"/>
            <w:vAlign w:val="center"/>
          </w:tcPr>
          <w:p w14:paraId="5448F4A4"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Company Name</w:t>
            </w:r>
          </w:p>
        </w:tc>
        <w:tc>
          <w:tcPr>
            <w:tcW w:w="6773" w:type="dxa"/>
            <w:vAlign w:val="center"/>
          </w:tcPr>
          <w:p w14:paraId="0DDE12EB"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Company Name (English Full) </w:t>
            </w:r>
            <w:r w:rsidRPr="000961F5">
              <w:rPr>
                <w:b/>
                <w:lang w:val="en-US"/>
              </w:rPr>
              <w:t>[IPO initiation Field #2]</w:t>
            </w:r>
          </w:p>
        </w:tc>
      </w:tr>
      <w:tr w:rsidR="00CC077D" w:rsidRPr="000961F5" w14:paraId="7273E330" w14:textId="77777777" w:rsidTr="00FC04F8">
        <w:trPr>
          <w:gridAfter w:val="3"/>
          <w:wAfter w:w="6773" w:type="dxa"/>
        </w:trPr>
        <w:tc>
          <w:tcPr>
            <w:tcW w:w="981" w:type="dxa"/>
            <w:vAlign w:val="center"/>
          </w:tcPr>
          <w:p w14:paraId="5F617EB2"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w:t>
            </w:r>
          </w:p>
        </w:tc>
        <w:tc>
          <w:tcPr>
            <w:tcW w:w="2705" w:type="dxa"/>
            <w:vAlign w:val="center"/>
          </w:tcPr>
          <w:p w14:paraId="3A466EBF"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Stock Code</w:t>
            </w:r>
          </w:p>
        </w:tc>
        <w:tc>
          <w:tcPr>
            <w:tcW w:w="6773" w:type="dxa"/>
            <w:vAlign w:val="center"/>
          </w:tcPr>
          <w:p w14:paraId="3B13676F"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Stock Code </w:t>
            </w:r>
            <w:r w:rsidRPr="000961F5">
              <w:rPr>
                <w:b/>
                <w:lang w:val="en-US"/>
              </w:rPr>
              <w:t>[IPO initiation Field #10]</w:t>
            </w:r>
          </w:p>
        </w:tc>
      </w:tr>
      <w:tr w:rsidR="00CC077D" w:rsidRPr="000961F5" w14:paraId="2C2FC153" w14:textId="77777777" w:rsidTr="00FC04F8">
        <w:trPr>
          <w:gridAfter w:val="3"/>
          <w:wAfter w:w="6773" w:type="dxa"/>
        </w:trPr>
        <w:tc>
          <w:tcPr>
            <w:tcW w:w="981" w:type="dxa"/>
            <w:vAlign w:val="center"/>
          </w:tcPr>
          <w:p w14:paraId="62DFAEC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4</w:t>
            </w:r>
          </w:p>
        </w:tc>
        <w:tc>
          <w:tcPr>
            <w:tcW w:w="2705" w:type="dxa"/>
            <w:vAlign w:val="center"/>
          </w:tcPr>
          <w:p w14:paraId="3A4122B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Stock Short Name </w:t>
            </w:r>
          </w:p>
        </w:tc>
        <w:tc>
          <w:tcPr>
            <w:tcW w:w="6773" w:type="dxa"/>
            <w:vAlign w:val="center"/>
          </w:tcPr>
          <w:p w14:paraId="6FDDD48B" w14:textId="77777777" w:rsidR="00CC077D" w:rsidRPr="000961F5" w:rsidRDefault="00CC077D" w:rsidP="00EE24F6">
            <w:pPr>
              <w:ind w:left="0"/>
              <w:jc w:val="left"/>
              <w:rPr>
                <w:rFonts w:ascii="Arial" w:hAnsi="Arial"/>
                <w:sz w:val="16"/>
                <w:szCs w:val="16"/>
                <w:lang w:val="en-US"/>
              </w:rPr>
            </w:pPr>
            <w:r w:rsidRPr="000961F5">
              <w:rPr>
                <w:lang w:val="en-US"/>
              </w:rPr>
              <w:t xml:space="preserve">Company Name (English Short) </w:t>
            </w:r>
            <w:r w:rsidRPr="000961F5">
              <w:rPr>
                <w:b/>
                <w:lang w:val="en-US"/>
              </w:rPr>
              <w:t>[IPO initiation Field #7]</w:t>
            </w:r>
          </w:p>
        </w:tc>
      </w:tr>
      <w:tr w:rsidR="00CC077D" w:rsidRPr="000961F5" w14:paraId="1ABA12EA" w14:textId="77777777" w:rsidTr="00FC04F8">
        <w:trPr>
          <w:gridAfter w:val="3"/>
          <w:wAfter w:w="6773" w:type="dxa"/>
        </w:trPr>
        <w:tc>
          <w:tcPr>
            <w:tcW w:w="981" w:type="dxa"/>
            <w:vAlign w:val="center"/>
          </w:tcPr>
          <w:p w14:paraId="3F18452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5</w:t>
            </w:r>
          </w:p>
        </w:tc>
        <w:tc>
          <w:tcPr>
            <w:tcW w:w="2705" w:type="dxa"/>
            <w:vAlign w:val="center"/>
          </w:tcPr>
          <w:p w14:paraId="2120AA67"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Number of Offer Shares</w:t>
            </w:r>
          </w:p>
        </w:tc>
        <w:tc>
          <w:tcPr>
            <w:tcW w:w="6773" w:type="dxa"/>
            <w:vAlign w:val="center"/>
          </w:tcPr>
          <w:p w14:paraId="7D35F9B8" w14:textId="18AE86B6" w:rsidR="00CC077D" w:rsidRPr="000961F5" w:rsidRDefault="00CC077D" w:rsidP="00EE24F6">
            <w:pPr>
              <w:spacing w:after="0"/>
              <w:ind w:left="0"/>
              <w:jc w:val="left"/>
              <w:rPr>
                <w:rFonts w:ascii="Arial" w:hAnsi="Arial"/>
                <w:sz w:val="16"/>
                <w:szCs w:val="16"/>
                <w:lang w:val="en-US"/>
              </w:rPr>
            </w:pPr>
            <w:r w:rsidRPr="000961F5">
              <w:rPr>
                <w:lang w:val="en-US"/>
              </w:rPr>
              <w:t xml:space="preserve">= Number of Offer Shares </w:t>
            </w:r>
            <w:r w:rsidR="00F7788A" w:rsidRPr="000961F5">
              <w:rPr>
                <w:b/>
                <w:lang w:val="en-US"/>
              </w:rPr>
              <w:t>[IPO initiation Field #31]</w:t>
            </w:r>
            <w:r w:rsidR="00F7788A" w:rsidRPr="000961F5">
              <w:rPr>
                <w:lang w:val="en-US"/>
              </w:rPr>
              <w:t xml:space="preserve"> </w:t>
            </w:r>
            <w:r w:rsidRPr="000961F5">
              <w:rPr>
                <w:lang w:val="en-US"/>
              </w:rPr>
              <w:t xml:space="preserve">+ Total Exercised </w:t>
            </w:r>
            <w:r w:rsidR="00F7788A" w:rsidRPr="000961F5">
              <w:rPr>
                <w:lang w:val="en-US"/>
              </w:rPr>
              <w:t xml:space="preserve">Offer Size Adjustment </w:t>
            </w:r>
            <w:r w:rsidRPr="000961F5">
              <w:rPr>
                <w:lang w:val="en-US"/>
              </w:rPr>
              <w:t xml:space="preserve">Option </w:t>
            </w:r>
            <w:r w:rsidR="00F7788A" w:rsidRPr="000961F5">
              <w:rPr>
                <w:lang w:val="en-US"/>
              </w:rPr>
              <w:t>[</w:t>
            </w:r>
            <w:r w:rsidRPr="000961F5">
              <w:rPr>
                <w:b/>
                <w:lang w:val="en-US"/>
              </w:rPr>
              <w:t xml:space="preserve">Institutional Offer: Sub-placing Arrangement </w:t>
            </w:r>
            <w:r w:rsidRPr="000961F5">
              <w:rPr>
                <w:b/>
                <w:lang w:val="en-US"/>
              </w:rPr>
              <w:br/>
              <w:t>Field #5]</w:t>
            </w:r>
          </w:p>
        </w:tc>
      </w:tr>
      <w:tr w:rsidR="00CC077D" w:rsidRPr="000961F5" w14:paraId="1C1EF155" w14:textId="77777777" w:rsidTr="00FC04F8">
        <w:tc>
          <w:tcPr>
            <w:tcW w:w="981" w:type="dxa"/>
            <w:vAlign w:val="center"/>
          </w:tcPr>
          <w:p w14:paraId="6F745347"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6</w:t>
            </w:r>
          </w:p>
        </w:tc>
        <w:tc>
          <w:tcPr>
            <w:tcW w:w="2705" w:type="dxa"/>
            <w:vAlign w:val="center"/>
          </w:tcPr>
          <w:p w14:paraId="7D32C079" w14:textId="6A6D4079" w:rsidR="009201D4" w:rsidRPr="000961F5" w:rsidRDefault="009201D4" w:rsidP="009201D4">
            <w:pPr>
              <w:spacing w:after="0"/>
              <w:ind w:left="0"/>
              <w:jc w:val="left"/>
              <w:rPr>
                <w:rFonts w:ascii="Arial" w:eastAsia="Times New Roman" w:hAnsi="Arial"/>
                <w:color w:val="000000"/>
                <w:kern w:val="24"/>
                <w:sz w:val="16"/>
                <w:szCs w:val="16"/>
                <w:lang w:val="en-HK" w:eastAsia="en-GB"/>
              </w:rPr>
            </w:pPr>
            <w:r w:rsidRPr="000961F5">
              <w:rPr>
                <w:rFonts w:eastAsia="Times New Roman"/>
                <w:color w:val="000000"/>
                <w:kern w:val="24"/>
                <w:lang w:val="en-HK"/>
              </w:rPr>
              <w:t xml:space="preserve">“Number of Offer Shares in Public Offer” [if final Public Offer size = </w:t>
            </w:r>
            <w:r w:rsidRPr="000961F5">
              <w:rPr>
                <w:rFonts w:eastAsia="Times New Roman"/>
                <w:color w:val="000000"/>
                <w:kern w:val="24"/>
                <w:lang w:val="en-HK"/>
              </w:rPr>
              <w:lastRenderedPageBreak/>
              <w:t xml:space="preserve">Number of Public Offer Shares </w:t>
            </w:r>
            <w:r w:rsidRPr="000961F5">
              <w:rPr>
                <w:rFonts w:eastAsia="Times New Roman"/>
                <w:b/>
                <w:color w:val="000000"/>
                <w:kern w:val="24"/>
                <w:lang w:val="en-HK"/>
              </w:rPr>
              <w:t>[IPO Initiation Field #32]</w:t>
            </w:r>
          </w:p>
          <w:p w14:paraId="303DCE7D" w14:textId="77777777" w:rsidR="009201D4" w:rsidRPr="000961F5" w:rsidRDefault="009201D4" w:rsidP="002A2B16">
            <w:pPr>
              <w:spacing w:after="0"/>
              <w:ind w:left="0"/>
              <w:jc w:val="left"/>
              <w:rPr>
                <w:rFonts w:ascii="Arial" w:eastAsia="Times New Roman" w:hAnsi="Arial"/>
                <w:color w:val="000000"/>
                <w:kern w:val="24"/>
                <w:sz w:val="16"/>
                <w:szCs w:val="16"/>
                <w:lang w:val="en-HK"/>
              </w:rPr>
            </w:pPr>
          </w:p>
          <w:p w14:paraId="1D2FC79E" w14:textId="4B0A9E71" w:rsidR="00BD0850" w:rsidRPr="000961F5" w:rsidRDefault="00BD0850" w:rsidP="002A2B1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“Number of Offer Shares in Public Offer (After Reallocation)” [if </w:t>
            </w:r>
            <w:r w:rsidR="00DD3CDB" w:rsidRPr="000961F5">
              <w:rPr>
                <w:rFonts w:eastAsia="Times New Roman"/>
                <w:color w:val="000000"/>
                <w:kern w:val="24"/>
                <w:lang w:val="en-HK"/>
              </w:rPr>
              <w:t xml:space="preserve">clawback triggered, PO default and reallocated to IO or Institutional Offer Reallocation Indicator </w:t>
            </w:r>
            <w:r w:rsidR="00DD3CDB" w:rsidRPr="000961F5">
              <w:rPr>
                <w:rFonts w:eastAsia="Times New Roman"/>
                <w:b/>
                <w:color w:val="000000"/>
                <w:kern w:val="24"/>
                <w:lang w:val="en-HK"/>
              </w:rPr>
              <w:t>[Institutional Offer: Sub-placing Arrangement Field #1]</w:t>
            </w:r>
            <w:r w:rsidR="009201D4" w:rsidRPr="000961F5">
              <w:rPr>
                <w:rFonts w:eastAsia="Times New Roman"/>
                <w:color w:val="000000"/>
                <w:kern w:val="24"/>
                <w:lang w:val="en-HK"/>
              </w:rPr>
              <w:t xml:space="preserve"> = undersubscription or re</w:t>
            </w:r>
            <w:r w:rsidR="00DD3CDB" w:rsidRPr="000961F5">
              <w:rPr>
                <w:rFonts w:eastAsia="Times New Roman"/>
                <w:color w:val="000000"/>
                <w:kern w:val="24"/>
                <w:lang w:val="en-HK"/>
              </w:rPr>
              <w:t>a</w:t>
            </w:r>
            <w:r w:rsidR="009201D4" w:rsidRPr="000961F5">
              <w:rPr>
                <w:rFonts w:eastAsia="Times New Roman"/>
                <w:color w:val="000000"/>
                <w:kern w:val="24"/>
                <w:lang w:val="en-HK"/>
              </w:rPr>
              <w:t>l</w:t>
            </w:r>
            <w:r w:rsidR="00DD3CDB" w:rsidRPr="000961F5">
              <w:rPr>
                <w:rFonts w:eastAsia="Times New Roman"/>
                <w:color w:val="000000"/>
                <w:kern w:val="24"/>
                <w:lang w:val="en-HK"/>
              </w:rPr>
              <w:t>location</w:t>
            </w:r>
            <w:r w:rsidR="009201D4" w:rsidRPr="000961F5">
              <w:rPr>
                <w:rFonts w:eastAsia="Times New Roman"/>
                <w:color w:val="000000"/>
                <w:kern w:val="24"/>
                <w:lang w:val="en-HK"/>
              </w:rPr>
              <w:t>]</w:t>
            </w:r>
          </w:p>
          <w:p w14:paraId="5CA063CB" w14:textId="77777777" w:rsidR="00BD0850" w:rsidRPr="000961F5" w:rsidRDefault="00BD0850" w:rsidP="002A2B16">
            <w:pPr>
              <w:spacing w:after="0"/>
              <w:ind w:left="0"/>
              <w:jc w:val="left"/>
              <w:rPr>
                <w:rFonts w:ascii="Arial" w:eastAsia="Times New Roman" w:hAnsi="Arial"/>
                <w:color w:val="000000"/>
                <w:kern w:val="24"/>
                <w:sz w:val="16"/>
                <w:szCs w:val="16"/>
                <w:lang w:val="en-HK"/>
              </w:rPr>
            </w:pPr>
          </w:p>
          <w:p w14:paraId="5CABB471" w14:textId="402C2E56" w:rsidR="00CC077D" w:rsidRPr="000961F5" w:rsidRDefault="009201D4"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Else, “Number of Offer Shares in Public Offer (After Offer Size Adjustment Option and Reallocation)” </w:t>
            </w:r>
          </w:p>
        </w:tc>
        <w:tc>
          <w:tcPr>
            <w:tcW w:w="6773" w:type="dxa"/>
            <w:vAlign w:val="center"/>
          </w:tcPr>
          <w:p w14:paraId="6722090C" w14:textId="315F503A" w:rsidR="00CC077D" w:rsidRPr="002B0661" w:rsidRDefault="00CC077D" w:rsidP="00EE24F6">
            <w:pPr>
              <w:spacing w:after="0"/>
              <w:ind w:left="0"/>
              <w:jc w:val="left"/>
              <w:rPr>
                <w:rFonts w:ascii="Arial" w:hAnsi="Arial"/>
                <w:sz w:val="16"/>
                <w:szCs w:val="16"/>
              </w:rPr>
            </w:pPr>
            <w:r w:rsidRPr="000961F5">
              <w:lastRenderedPageBreak/>
              <w:t>= Number of Offer Shares (</w:t>
            </w:r>
            <w:r w:rsidR="00BD0850" w:rsidRPr="000961F5">
              <w:t>#5</w:t>
            </w:r>
            <w:r w:rsidRPr="000961F5">
              <w:t xml:space="preserve"> above) - Number of Institutional Offer Shares </w:t>
            </w:r>
            <w:r w:rsidR="00BD0850" w:rsidRPr="000961F5">
              <w:rPr>
                <w:b/>
              </w:rPr>
              <w:t>[Institutional Offer: Sub-</w:t>
            </w:r>
            <w:r w:rsidR="00BD0850" w:rsidRPr="000961F5">
              <w:rPr>
                <w:b/>
              </w:rPr>
              <w:lastRenderedPageBreak/>
              <w:t>placing Arrangement Field #2]</w:t>
            </w:r>
            <w:r w:rsidRPr="000961F5">
              <w:t xml:space="preserve"> </w:t>
            </w:r>
            <w:r w:rsidR="00BD0850" w:rsidRPr="000961F5">
              <w:t>–</w:t>
            </w:r>
            <w:r w:rsidRPr="000961F5">
              <w:t xml:space="preserve"> </w:t>
            </w:r>
            <w:r w:rsidR="00BD0850" w:rsidRPr="000961F5">
              <w:rPr>
                <w:lang w:val="en-US"/>
              </w:rPr>
              <w:t xml:space="preserve">Size of Institutional Offer Size Adjustment Option Exercised </w:t>
            </w:r>
            <w:r w:rsidR="00BD0850" w:rsidRPr="000961F5">
              <w:rPr>
                <w:b/>
                <w:lang w:val="en-US"/>
              </w:rPr>
              <w:t>[Institutional Offer: Sub-placing Arrangement Field #4]</w:t>
            </w:r>
          </w:p>
        </w:tc>
        <w:tc>
          <w:tcPr>
            <w:tcW w:w="6773" w:type="dxa"/>
            <w:vAlign w:val="center"/>
          </w:tcPr>
          <w:p w14:paraId="1FC1FD2F" w14:textId="5DC1DB38" w:rsidR="00CC077D" w:rsidRPr="002B0661" w:rsidRDefault="00CC077D" w:rsidP="00EE24F6">
            <w:pPr>
              <w:spacing w:after="0"/>
              <w:ind w:left="0"/>
              <w:jc w:val="left"/>
              <w:rPr>
                <w:rFonts w:ascii="Arial" w:hAnsi="Arial"/>
                <w:sz w:val="16"/>
                <w:szCs w:val="16"/>
              </w:rPr>
            </w:pPr>
            <w:r w:rsidRPr="000961F5">
              <w:lastRenderedPageBreak/>
              <w:t>= Number of Offer Shares (</w:t>
            </w:r>
            <w:r w:rsidR="00BD0850" w:rsidRPr="000961F5">
              <w:t>#5</w:t>
            </w:r>
            <w:r w:rsidRPr="000961F5">
              <w:t xml:space="preserve"> above) - Number of Institutional Offer Shares </w:t>
            </w:r>
            <w:r w:rsidR="00BD0850" w:rsidRPr="000961F5">
              <w:rPr>
                <w:b/>
              </w:rPr>
              <w:t>[Institutional Offer: Sub-</w:t>
            </w:r>
            <w:r w:rsidR="00BD0850" w:rsidRPr="000961F5">
              <w:rPr>
                <w:b/>
              </w:rPr>
              <w:lastRenderedPageBreak/>
              <w:t>placing Arrangement Field #2]</w:t>
            </w:r>
            <w:r w:rsidRPr="000961F5">
              <w:t xml:space="preserve"> </w:t>
            </w:r>
            <w:r w:rsidR="00BD0850" w:rsidRPr="000961F5">
              <w:t>–</w:t>
            </w:r>
            <w:r w:rsidRPr="000961F5">
              <w:t xml:space="preserve"> </w:t>
            </w:r>
            <w:r w:rsidR="00BD0850" w:rsidRPr="000961F5">
              <w:rPr>
                <w:lang w:val="en-US"/>
              </w:rPr>
              <w:t xml:space="preserve">Size of Institutional Offer Size Adjustment Option Exercised </w:t>
            </w:r>
            <w:r w:rsidR="00BD0850" w:rsidRPr="000961F5">
              <w:rPr>
                <w:b/>
                <w:lang w:val="en-US"/>
              </w:rPr>
              <w:t>[Institutional Offer: Sub-placing Arrangement Field #4]</w:t>
            </w:r>
          </w:p>
        </w:tc>
        <w:tc>
          <w:tcPr>
            <w:tcW w:w="6773" w:type="dxa"/>
            <w:vAlign w:val="center"/>
          </w:tcPr>
          <w:p w14:paraId="42F0FE34" w14:textId="627A86A5" w:rsidR="00CC077D" w:rsidRPr="002B0661" w:rsidRDefault="00CC077D" w:rsidP="00EE24F6">
            <w:pPr>
              <w:spacing w:after="0"/>
              <w:ind w:left="0"/>
              <w:jc w:val="left"/>
              <w:rPr>
                <w:rFonts w:ascii="Arial" w:hAnsi="Arial"/>
                <w:sz w:val="16"/>
                <w:szCs w:val="16"/>
              </w:rPr>
            </w:pPr>
            <w:r w:rsidRPr="000961F5">
              <w:lastRenderedPageBreak/>
              <w:t>= Number of Offer Shares (</w:t>
            </w:r>
            <w:r w:rsidR="00BD0850" w:rsidRPr="000961F5">
              <w:t>#5</w:t>
            </w:r>
            <w:r w:rsidRPr="000961F5">
              <w:t xml:space="preserve"> above) - Number of Institutional Offer Shares </w:t>
            </w:r>
            <w:r w:rsidR="00BD0850" w:rsidRPr="000961F5">
              <w:rPr>
                <w:b/>
              </w:rPr>
              <w:t>[Institutional Offer: Sub-</w:t>
            </w:r>
            <w:r w:rsidR="00BD0850" w:rsidRPr="000961F5">
              <w:rPr>
                <w:b/>
              </w:rPr>
              <w:lastRenderedPageBreak/>
              <w:t>placing Arrangement Field #2]</w:t>
            </w:r>
            <w:r w:rsidRPr="000961F5">
              <w:t xml:space="preserve"> </w:t>
            </w:r>
            <w:r w:rsidR="00BD0850" w:rsidRPr="000961F5">
              <w:t>–</w:t>
            </w:r>
            <w:r w:rsidRPr="000961F5">
              <w:t xml:space="preserve"> </w:t>
            </w:r>
            <w:r w:rsidR="00BD0850" w:rsidRPr="000961F5">
              <w:rPr>
                <w:lang w:val="en-US"/>
              </w:rPr>
              <w:t xml:space="preserve">Size of Institutional Offer Size Adjustment Option Exercised </w:t>
            </w:r>
            <w:r w:rsidR="00BD0850" w:rsidRPr="000961F5">
              <w:rPr>
                <w:b/>
                <w:lang w:val="en-US"/>
              </w:rPr>
              <w:t>[Institutional Offer: Sub-placing Arrangement Field #4]</w:t>
            </w:r>
          </w:p>
        </w:tc>
        <w:tc>
          <w:tcPr>
            <w:tcW w:w="6773" w:type="dxa"/>
            <w:vAlign w:val="center"/>
          </w:tcPr>
          <w:p w14:paraId="341170BE" w14:textId="5133955A" w:rsidR="00CC077D" w:rsidRPr="000961F5" w:rsidRDefault="00CC077D" w:rsidP="00EE24F6">
            <w:pPr>
              <w:spacing w:after="0"/>
              <w:ind w:left="0"/>
              <w:jc w:val="left"/>
              <w:rPr>
                <w:rFonts w:ascii="Arial" w:hAnsi="Arial"/>
                <w:sz w:val="16"/>
                <w:szCs w:val="16"/>
              </w:rPr>
            </w:pPr>
            <w:r w:rsidRPr="000961F5">
              <w:lastRenderedPageBreak/>
              <w:t>= Number of Offer Shares (</w:t>
            </w:r>
            <w:r w:rsidR="00BD0850" w:rsidRPr="000961F5">
              <w:t>#5</w:t>
            </w:r>
            <w:r w:rsidRPr="000961F5">
              <w:t xml:space="preserve"> above) - Number of Institutional Offer Shares </w:t>
            </w:r>
            <w:r w:rsidR="00BD0850" w:rsidRPr="000961F5">
              <w:rPr>
                <w:b/>
              </w:rPr>
              <w:t>[Institutional Offer: Sub-</w:t>
            </w:r>
            <w:r w:rsidR="00BD0850" w:rsidRPr="000961F5">
              <w:rPr>
                <w:b/>
              </w:rPr>
              <w:lastRenderedPageBreak/>
              <w:t>placing Arrangement Field #2]</w:t>
            </w:r>
            <w:r w:rsidRPr="000961F5">
              <w:t xml:space="preserve"> </w:t>
            </w:r>
            <w:r w:rsidR="00BD0850" w:rsidRPr="000961F5">
              <w:t>–</w:t>
            </w:r>
            <w:r w:rsidRPr="000961F5">
              <w:t xml:space="preserve"> </w:t>
            </w:r>
            <w:r w:rsidR="00BD0850" w:rsidRPr="000961F5">
              <w:rPr>
                <w:lang w:val="en-US"/>
              </w:rPr>
              <w:t xml:space="preserve">Size of Institutional Offer Size Adjustment Option Exercised </w:t>
            </w:r>
            <w:r w:rsidR="00BD0850" w:rsidRPr="000961F5">
              <w:rPr>
                <w:b/>
                <w:lang w:val="en-US"/>
              </w:rPr>
              <w:t>[Institutional Offer: Sub-placing Arrangement Field #4]</w:t>
            </w:r>
          </w:p>
        </w:tc>
      </w:tr>
      <w:tr w:rsidR="00CC077D" w:rsidRPr="000961F5" w14:paraId="02E7B3EF" w14:textId="77777777" w:rsidTr="00FC04F8">
        <w:trPr>
          <w:gridAfter w:val="3"/>
          <w:wAfter w:w="6773" w:type="dxa"/>
        </w:trPr>
        <w:tc>
          <w:tcPr>
            <w:tcW w:w="981" w:type="dxa"/>
            <w:vAlign w:val="center"/>
          </w:tcPr>
          <w:p w14:paraId="6A1D083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7</w:t>
            </w:r>
          </w:p>
        </w:tc>
        <w:tc>
          <w:tcPr>
            <w:tcW w:w="2705" w:type="dxa"/>
            <w:vAlign w:val="center"/>
          </w:tcPr>
          <w:p w14:paraId="09857566" w14:textId="21ADE731" w:rsidR="009201D4" w:rsidRPr="000961F5" w:rsidRDefault="009201D4" w:rsidP="002A2B16">
            <w:pPr>
              <w:spacing w:after="0"/>
              <w:ind w:left="0"/>
              <w:jc w:val="left"/>
              <w:rPr>
                <w:rFonts w:ascii="Arial" w:eastAsia="Times New Roman" w:hAnsi="Arial"/>
                <w:b/>
                <w:color w:val="000000"/>
                <w:kern w:val="24"/>
                <w:sz w:val="16"/>
                <w:szCs w:val="16"/>
              </w:rPr>
            </w:pPr>
            <w:r w:rsidRPr="000961F5">
              <w:rPr>
                <w:rFonts w:eastAsia="Times New Roman"/>
                <w:color w:val="000000"/>
                <w:kern w:val="24"/>
              </w:rPr>
              <w:t xml:space="preserve">“Number of Offer Shares in Institutional Offer” </w:t>
            </w:r>
            <w:r w:rsidRPr="000961F5">
              <w:rPr>
                <w:rFonts w:eastAsia="Times New Roman"/>
                <w:color w:val="000000"/>
                <w:kern w:val="24"/>
              </w:rPr>
              <w:lastRenderedPageBreak/>
              <w:t xml:space="preserve">[if Final size of Institutional Offer </w:t>
            </w:r>
            <w:r w:rsidRPr="000961F5">
              <w:rPr>
                <w:rFonts w:eastAsia="Times New Roman"/>
                <w:b/>
                <w:color w:val="000000"/>
                <w:kern w:val="24"/>
              </w:rPr>
              <w:t>[Institutional Offer; Sub-placing Arrangement Field #7]</w:t>
            </w:r>
            <w:r w:rsidRPr="000961F5">
              <w:rPr>
                <w:rFonts w:eastAsia="Times New Roman"/>
                <w:color w:val="000000"/>
                <w:kern w:val="24"/>
              </w:rPr>
              <w:t xml:space="preserve"> = Number of Institutional Offer Shares </w:t>
            </w:r>
            <w:r w:rsidRPr="000961F5">
              <w:rPr>
                <w:rFonts w:eastAsia="Times New Roman"/>
                <w:b/>
                <w:color w:val="000000"/>
                <w:kern w:val="24"/>
              </w:rPr>
              <w:t>[IPO Initiation Field #33]]</w:t>
            </w:r>
          </w:p>
          <w:p w14:paraId="278B1466" w14:textId="4D118696" w:rsidR="009201D4" w:rsidRPr="000961F5" w:rsidRDefault="009201D4" w:rsidP="002A2B16">
            <w:pPr>
              <w:spacing w:after="0"/>
              <w:ind w:left="0"/>
              <w:jc w:val="left"/>
              <w:rPr>
                <w:rFonts w:ascii="Arial" w:eastAsia="Times New Roman" w:hAnsi="Arial"/>
                <w:b/>
                <w:color w:val="000000"/>
                <w:kern w:val="24"/>
                <w:sz w:val="16"/>
                <w:szCs w:val="16"/>
              </w:rPr>
            </w:pPr>
          </w:p>
          <w:p w14:paraId="3464F811" w14:textId="685F289E" w:rsidR="009201D4" w:rsidRPr="000961F5" w:rsidRDefault="009201D4" w:rsidP="002A2B1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“Number of Offer Shares in Institutional Offer (After Reallocation)” [if clawback triggered, PO default and reallocated to IO </w:t>
            </w:r>
            <w:r w:rsidRPr="000961F5">
              <w:rPr>
                <w:rFonts w:eastAsia="Times New Roman"/>
                <w:color w:val="000000"/>
                <w:kern w:val="24"/>
                <w:lang w:val="en-HK"/>
              </w:rPr>
              <w:t xml:space="preserve">or Institutional Offer Reallocation Indicator </w:t>
            </w:r>
            <w:r w:rsidRPr="000961F5">
              <w:rPr>
                <w:rFonts w:eastAsia="Times New Roman"/>
                <w:b/>
                <w:color w:val="000000"/>
                <w:kern w:val="24"/>
                <w:lang w:val="en-HK"/>
              </w:rPr>
              <w:t>[Institutional Offer: Sub-placing Arrangement Field #1]</w:t>
            </w:r>
            <w:r w:rsidRPr="000961F5">
              <w:rPr>
                <w:rFonts w:eastAsia="Times New Roman"/>
                <w:color w:val="000000"/>
                <w:kern w:val="24"/>
                <w:lang w:val="en-HK"/>
              </w:rPr>
              <w:t xml:space="preserve"> = undersubscription or reallocation]</w:t>
            </w:r>
          </w:p>
          <w:p w14:paraId="2D07E49E" w14:textId="77777777" w:rsidR="009201D4" w:rsidRPr="000961F5" w:rsidRDefault="009201D4" w:rsidP="002A2B16">
            <w:pPr>
              <w:spacing w:after="0"/>
              <w:ind w:left="0"/>
              <w:jc w:val="left"/>
              <w:rPr>
                <w:rFonts w:ascii="Arial" w:eastAsia="Times New Roman" w:hAnsi="Arial"/>
                <w:color w:val="000000"/>
                <w:kern w:val="24"/>
                <w:sz w:val="16"/>
                <w:szCs w:val="16"/>
              </w:rPr>
            </w:pPr>
          </w:p>
          <w:p w14:paraId="76D12AFA" w14:textId="42F58552" w:rsidR="00CC077D" w:rsidRPr="000961F5" w:rsidRDefault="009201D4"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rPr>
              <w:lastRenderedPageBreak/>
              <w:t>Else, “</w:t>
            </w:r>
            <w:r w:rsidR="00CC077D" w:rsidRPr="000961F5">
              <w:rPr>
                <w:rFonts w:eastAsia="Times New Roman"/>
                <w:color w:val="000000"/>
                <w:kern w:val="24"/>
              </w:rPr>
              <w:t>Number of Offer Shares in Institutional Offer (After Offer Size Adjustment Option and Reallocation)</w:t>
            </w:r>
            <w:r w:rsidRPr="000961F5">
              <w:rPr>
                <w:rFonts w:eastAsia="Times New Roman"/>
                <w:color w:val="000000"/>
                <w:kern w:val="24"/>
              </w:rPr>
              <w:t>”</w:t>
            </w:r>
          </w:p>
        </w:tc>
        <w:tc>
          <w:tcPr>
            <w:tcW w:w="6773" w:type="dxa"/>
            <w:vAlign w:val="center"/>
          </w:tcPr>
          <w:p w14:paraId="516AA278" w14:textId="77777777" w:rsidR="00CC077D" w:rsidRPr="000961F5" w:rsidRDefault="00CC077D" w:rsidP="00EE24F6">
            <w:pPr>
              <w:spacing w:after="0"/>
              <w:ind w:left="0"/>
              <w:jc w:val="left"/>
              <w:rPr>
                <w:rFonts w:ascii="Arial" w:hAnsi="Arial"/>
                <w:sz w:val="16"/>
                <w:szCs w:val="16"/>
                <w:lang w:val="en-US"/>
              </w:rPr>
            </w:pPr>
            <w:r w:rsidRPr="000961F5">
              <w:rPr>
                <w:lang w:val="en-HK"/>
              </w:rPr>
              <w:lastRenderedPageBreak/>
              <w:t xml:space="preserve">= </w:t>
            </w:r>
            <w:r w:rsidRPr="000961F5">
              <w:t xml:space="preserve">Number of Institutional Offer Shares (#2) + </w:t>
            </w:r>
            <w:r w:rsidRPr="000961F5">
              <w:rPr>
                <w:lang w:val="en-US"/>
              </w:rPr>
              <w:t xml:space="preserve">Institutional Offer Upsize </w:t>
            </w:r>
            <w:r w:rsidRPr="000961F5">
              <w:rPr>
                <w:lang w:val="en-US"/>
              </w:rPr>
              <w:lastRenderedPageBreak/>
              <w:t xml:space="preserve">(Number of Shares) (#4)  </w:t>
            </w:r>
            <w:r w:rsidRPr="000961F5">
              <w:rPr>
                <w:b/>
                <w:lang w:val="en-US"/>
              </w:rPr>
              <w:t>[Institutional Offer: Sub-placing Arrangement Field #2 / #4]</w:t>
            </w:r>
          </w:p>
        </w:tc>
      </w:tr>
      <w:tr w:rsidR="00CC077D" w:rsidRPr="000961F5" w14:paraId="559523C1" w14:textId="77777777" w:rsidTr="00FC04F8">
        <w:trPr>
          <w:gridAfter w:val="3"/>
          <w:wAfter w:w="6773" w:type="dxa"/>
        </w:trPr>
        <w:tc>
          <w:tcPr>
            <w:tcW w:w="981" w:type="dxa"/>
            <w:vAlign w:val="center"/>
          </w:tcPr>
          <w:p w14:paraId="0DEE7F3D"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8</w:t>
            </w:r>
          </w:p>
        </w:tc>
        <w:tc>
          <w:tcPr>
            <w:tcW w:w="2705" w:type="dxa"/>
            <w:vAlign w:val="center"/>
          </w:tcPr>
          <w:p w14:paraId="11940F79"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Issued Shares upon Listing</w:t>
            </w:r>
          </w:p>
        </w:tc>
        <w:tc>
          <w:tcPr>
            <w:tcW w:w="6773" w:type="dxa"/>
            <w:vAlign w:val="center"/>
          </w:tcPr>
          <w:p w14:paraId="782243EF" w14:textId="77777777" w:rsidR="00CC077D" w:rsidRPr="000961F5" w:rsidRDefault="00CC077D" w:rsidP="00EE24F6">
            <w:pPr>
              <w:spacing w:after="0"/>
              <w:ind w:left="0"/>
              <w:jc w:val="left"/>
              <w:rPr>
                <w:rFonts w:ascii="Arial" w:hAnsi="Arial"/>
                <w:sz w:val="16"/>
                <w:szCs w:val="16"/>
                <w:lang w:val="en-HK"/>
              </w:rPr>
            </w:pPr>
            <w:r w:rsidRPr="000961F5">
              <w:rPr>
                <w:lang w:val="en-US"/>
              </w:rPr>
              <w:t xml:space="preserve">Total number of issued shares upon listing </w:t>
            </w:r>
            <w:r w:rsidRPr="000961F5">
              <w:rPr>
                <w:b/>
                <w:lang w:val="en-US"/>
              </w:rPr>
              <w:t xml:space="preserve">[Institutional Offer: Sub-placing Arrangement </w:t>
            </w:r>
            <w:r w:rsidRPr="000961F5">
              <w:rPr>
                <w:b/>
                <w:lang w:val="en-US"/>
              </w:rPr>
              <w:br/>
              <w:t>Field #8]</w:t>
            </w:r>
          </w:p>
        </w:tc>
      </w:tr>
      <w:tr w:rsidR="00CC077D" w:rsidRPr="000961F5" w14:paraId="3B5D79C9" w14:textId="77777777" w:rsidTr="00FC04F8">
        <w:trPr>
          <w:gridAfter w:val="3"/>
          <w:wAfter w:w="6773" w:type="dxa"/>
        </w:trPr>
        <w:tc>
          <w:tcPr>
            <w:tcW w:w="981" w:type="dxa"/>
            <w:vAlign w:val="center"/>
          </w:tcPr>
          <w:p w14:paraId="55898DBC"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9</w:t>
            </w:r>
          </w:p>
        </w:tc>
        <w:tc>
          <w:tcPr>
            <w:tcW w:w="2705" w:type="dxa"/>
            <w:vAlign w:val="center"/>
          </w:tcPr>
          <w:p w14:paraId="190F5159" w14:textId="3B203E96"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Number of Shares </w:t>
            </w:r>
            <w:r w:rsidR="009121A4" w:rsidRPr="000961F5">
              <w:rPr>
                <w:rFonts w:eastAsia="Times New Roman"/>
                <w:color w:val="000000"/>
                <w:kern w:val="24"/>
              </w:rPr>
              <w:t>issuable</w:t>
            </w:r>
            <w:r w:rsidRPr="000961F5">
              <w:rPr>
                <w:rFonts w:eastAsia="Times New Roman"/>
                <w:color w:val="000000"/>
                <w:kern w:val="24"/>
              </w:rPr>
              <w:t xml:space="preserve"> Under the </w:t>
            </w:r>
            <w:r w:rsidR="009121A4" w:rsidRPr="000961F5">
              <w:rPr>
                <w:lang w:val="en-US"/>
              </w:rPr>
              <w:t>o</w:t>
            </w:r>
            <w:r w:rsidRPr="000961F5">
              <w:rPr>
                <w:rFonts w:eastAsia="Times New Roman"/>
                <w:color w:val="000000"/>
                <w:kern w:val="24"/>
              </w:rPr>
              <w:t>ption</w:t>
            </w:r>
          </w:p>
        </w:tc>
        <w:tc>
          <w:tcPr>
            <w:tcW w:w="6773" w:type="dxa"/>
            <w:vAlign w:val="center"/>
          </w:tcPr>
          <w:p w14:paraId="7BB073F5" w14:textId="77777777" w:rsidR="00CC077D" w:rsidRPr="000961F5" w:rsidRDefault="00CC077D" w:rsidP="00EE24F6">
            <w:pPr>
              <w:spacing w:after="0"/>
              <w:ind w:left="0"/>
              <w:jc w:val="left"/>
              <w:rPr>
                <w:rFonts w:ascii="Arial" w:hAnsi="Arial"/>
                <w:sz w:val="16"/>
                <w:szCs w:val="16"/>
                <w:lang w:val="en-US"/>
              </w:rPr>
            </w:pPr>
            <w:r w:rsidRPr="000961F5">
              <w:rPr>
                <w:lang w:val="en-US"/>
              </w:rPr>
              <w:t>= Number of Offer Shares (#31) * Offer Size Adjustment Option (#35)</w:t>
            </w:r>
            <w:r w:rsidRPr="000961F5">
              <w:rPr>
                <w:b/>
                <w:lang w:val="en-US"/>
              </w:rPr>
              <w:br/>
              <w:t>[IPO initiation Field #31/ #35]</w:t>
            </w:r>
          </w:p>
        </w:tc>
      </w:tr>
      <w:tr w:rsidR="00CC077D" w:rsidRPr="000961F5" w14:paraId="077E0833" w14:textId="77777777" w:rsidTr="00FC04F8">
        <w:trPr>
          <w:gridAfter w:val="3"/>
          <w:wAfter w:w="6773" w:type="dxa"/>
        </w:trPr>
        <w:tc>
          <w:tcPr>
            <w:tcW w:w="981" w:type="dxa"/>
            <w:vAlign w:val="center"/>
          </w:tcPr>
          <w:p w14:paraId="0C15F08F"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10</w:t>
            </w:r>
          </w:p>
        </w:tc>
        <w:tc>
          <w:tcPr>
            <w:tcW w:w="2705" w:type="dxa"/>
            <w:vAlign w:val="center"/>
          </w:tcPr>
          <w:p w14:paraId="40BA5DF0"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of Total Number of Shares Initially Available Under Global Offering</w:t>
            </w:r>
          </w:p>
        </w:tc>
        <w:tc>
          <w:tcPr>
            <w:tcW w:w="6773" w:type="dxa"/>
            <w:vAlign w:val="center"/>
          </w:tcPr>
          <w:p w14:paraId="48B29EAC" w14:textId="77777777" w:rsidR="00CC077D" w:rsidRPr="002B0661" w:rsidRDefault="00CC077D" w:rsidP="00EE24F6">
            <w:pPr>
              <w:spacing w:after="0"/>
              <w:ind w:left="0"/>
              <w:jc w:val="left"/>
              <w:rPr>
                <w:rFonts w:ascii="Arial" w:hAnsi="Arial"/>
                <w:sz w:val="24"/>
                <w:szCs w:val="24"/>
              </w:rPr>
            </w:pPr>
            <w:r w:rsidRPr="000961F5">
              <w:rPr>
                <w:lang w:val="en-US"/>
              </w:rPr>
              <w:t xml:space="preserve">Offer Size Adjustment Option </w:t>
            </w:r>
            <w:r w:rsidRPr="000961F5">
              <w:rPr>
                <w:b/>
                <w:lang w:val="en-US"/>
              </w:rPr>
              <w:t>[IPO initiation Field #35]</w:t>
            </w:r>
          </w:p>
        </w:tc>
      </w:tr>
      <w:tr w:rsidR="00CC077D" w:rsidRPr="000961F5" w14:paraId="5457E5AF" w14:textId="77777777" w:rsidTr="00FC04F8">
        <w:trPr>
          <w:gridAfter w:val="3"/>
          <w:wAfter w:w="6773" w:type="dxa"/>
        </w:trPr>
        <w:tc>
          <w:tcPr>
            <w:tcW w:w="981" w:type="dxa"/>
            <w:vAlign w:val="center"/>
          </w:tcPr>
          <w:p w14:paraId="090D4C9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11</w:t>
            </w:r>
          </w:p>
        </w:tc>
        <w:tc>
          <w:tcPr>
            <w:tcW w:w="2705" w:type="dxa"/>
            <w:vAlign w:val="center"/>
          </w:tcPr>
          <w:p w14:paraId="5E40224F"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Additional Shares Issued Under the Option</w:t>
            </w:r>
          </w:p>
        </w:tc>
        <w:tc>
          <w:tcPr>
            <w:tcW w:w="6773" w:type="dxa"/>
            <w:vAlign w:val="center"/>
          </w:tcPr>
          <w:p w14:paraId="5D71084A"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Total Exercised Upsize Option (Number of Shares)  </w:t>
            </w:r>
            <w:r w:rsidRPr="000961F5">
              <w:rPr>
                <w:b/>
                <w:lang w:val="en-US"/>
              </w:rPr>
              <w:t>[Institutional Offer: Sub-placing Arrangement Field #5]</w:t>
            </w:r>
          </w:p>
        </w:tc>
      </w:tr>
      <w:tr w:rsidR="00CC077D" w:rsidRPr="000961F5" w14:paraId="4E3E73DF" w14:textId="77777777" w:rsidTr="00FC04F8">
        <w:trPr>
          <w:gridAfter w:val="3"/>
          <w:wAfter w:w="6773" w:type="dxa"/>
        </w:trPr>
        <w:tc>
          <w:tcPr>
            <w:tcW w:w="981" w:type="dxa"/>
            <w:vAlign w:val="center"/>
          </w:tcPr>
          <w:p w14:paraId="4B134C81"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12</w:t>
            </w:r>
          </w:p>
        </w:tc>
        <w:tc>
          <w:tcPr>
            <w:tcW w:w="2705" w:type="dxa"/>
            <w:vAlign w:val="center"/>
          </w:tcPr>
          <w:p w14:paraId="3E6ADA36" w14:textId="300251A0" w:rsidR="00CC077D" w:rsidRPr="000961F5" w:rsidRDefault="0030744E"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Extent of option exercised</w:t>
            </w:r>
          </w:p>
        </w:tc>
        <w:tc>
          <w:tcPr>
            <w:tcW w:w="6773" w:type="dxa"/>
            <w:vAlign w:val="center"/>
          </w:tcPr>
          <w:p w14:paraId="2442324B" w14:textId="089F4E92" w:rsidR="00CC077D" w:rsidRPr="000961F5" w:rsidRDefault="00CC077D" w:rsidP="00EE24F6">
            <w:pPr>
              <w:spacing w:after="0"/>
              <w:ind w:left="0"/>
              <w:jc w:val="left"/>
              <w:rPr>
                <w:rFonts w:ascii="Arial" w:hAnsi="Arial"/>
                <w:sz w:val="16"/>
                <w:szCs w:val="16"/>
              </w:rPr>
            </w:pPr>
            <w:r w:rsidRPr="000961F5">
              <w:t xml:space="preserve">If </w:t>
            </w:r>
            <w:r w:rsidR="0030744E" w:rsidRPr="000961F5">
              <w:rPr>
                <w:rFonts w:eastAsia="Times New Roman"/>
                <w:color w:val="000000"/>
                <w:kern w:val="24"/>
              </w:rPr>
              <w:t>Field #9 = Field #11</w:t>
            </w:r>
            <w:r w:rsidRPr="000961F5">
              <w:t xml:space="preserve">, then </w:t>
            </w:r>
            <w:r w:rsidR="0030744E" w:rsidRPr="000961F5">
              <w:t>“</w:t>
            </w:r>
            <w:r w:rsidRPr="000961F5">
              <w:t>Fully exercised</w:t>
            </w:r>
            <w:r w:rsidR="0030744E" w:rsidRPr="000961F5">
              <w:t>”</w:t>
            </w:r>
          </w:p>
          <w:p w14:paraId="1A903792" w14:textId="77777777" w:rsidR="00CC077D" w:rsidRPr="000961F5" w:rsidRDefault="00CC077D" w:rsidP="00EE24F6">
            <w:pPr>
              <w:spacing w:after="0"/>
              <w:ind w:left="0"/>
              <w:jc w:val="left"/>
              <w:rPr>
                <w:rFonts w:ascii="Arial" w:hAnsi="Arial"/>
                <w:sz w:val="16"/>
                <w:szCs w:val="16"/>
              </w:rPr>
            </w:pPr>
          </w:p>
          <w:p w14:paraId="29B0AB17" w14:textId="70BC98BB" w:rsidR="00CC077D" w:rsidRPr="000961F5" w:rsidRDefault="00CC077D" w:rsidP="00EE24F6">
            <w:pPr>
              <w:spacing w:after="0"/>
              <w:ind w:left="0"/>
              <w:jc w:val="left"/>
              <w:rPr>
                <w:rFonts w:ascii="Arial" w:hAnsi="Arial"/>
                <w:sz w:val="16"/>
                <w:szCs w:val="16"/>
              </w:rPr>
            </w:pPr>
            <w:r w:rsidRPr="000961F5">
              <w:t xml:space="preserve">If </w:t>
            </w:r>
            <w:r w:rsidR="0030744E" w:rsidRPr="000961F5">
              <w:rPr>
                <w:rFonts w:eastAsia="Times New Roman"/>
                <w:color w:val="000000"/>
                <w:kern w:val="24"/>
              </w:rPr>
              <w:t>Field #11</w:t>
            </w:r>
            <w:r w:rsidRPr="000961F5">
              <w:t xml:space="preserve"> = 0, then: </w:t>
            </w:r>
            <w:r w:rsidR="0030744E" w:rsidRPr="000961F5">
              <w:t>“</w:t>
            </w:r>
            <w:r w:rsidRPr="000961F5">
              <w:t>No</w:t>
            </w:r>
            <w:r w:rsidR="0030744E" w:rsidRPr="000961F5">
              <w:t>t exercised”</w:t>
            </w:r>
          </w:p>
          <w:p w14:paraId="79A05D08" w14:textId="77777777" w:rsidR="00CC077D" w:rsidRPr="000961F5" w:rsidRDefault="00CC077D" w:rsidP="00EE24F6">
            <w:pPr>
              <w:spacing w:after="0"/>
              <w:ind w:left="0"/>
              <w:jc w:val="left"/>
              <w:rPr>
                <w:rFonts w:ascii="Arial" w:hAnsi="Arial"/>
                <w:sz w:val="16"/>
                <w:szCs w:val="16"/>
              </w:rPr>
            </w:pPr>
          </w:p>
          <w:p w14:paraId="181DE748" w14:textId="2C20A8BF" w:rsidR="00CC077D" w:rsidRPr="000961F5" w:rsidRDefault="00CC077D" w:rsidP="00EE24F6">
            <w:pPr>
              <w:spacing w:after="0"/>
              <w:ind w:left="0"/>
              <w:jc w:val="left"/>
              <w:rPr>
                <w:rFonts w:ascii="Arial" w:hAnsi="Arial"/>
                <w:sz w:val="16"/>
                <w:szCs w:val="16"/>
              </w:rPr>
            </w:pPr>
            <w:r w:rsidRPr="000961F5">
              <w:t xml:space="preserve">If 0 &lt; </w:t>
            </w:r>
            <w:r w:rsidR="0030744E" w:rsidRPr="000961F5">
              <w:rPr>
                <w:rFonts w:eastAsia="Times New Roman"/>
                <w:color w:val="000000"/>
                <w:kern w:val="24"/>
              </w:rPr>
              <w:t>Field #11 &lt; Field #9</w:t>
            </w:r>
            <w:r w:rsidRPr="000961F5">
              <w:t xml:space="preserve">, then: </w:t>
            </w:r>
            <w:r w:rsidR="0030744E" w:rsidRPr="000961F5">
              <w:t>“</w:t>
            </w:r>
            <w:r w:rsidRPr="000961F5">
              <w:t>Partially exercised</w:t>
            </w:r>
            <w:r w:rsidR="0030744E" w:rsidRPr="000961F5">
              <w:t>”</w:t>
            </w:r>
          </w:p>
        </w:tc>
      </w:tr>
      <w:tr w:rsidR="00CC077D" w:rsidRPr="000961F5" w14:paraId="14DF1A4F" w14:textId="77777777" w:rsidTr="00FC04F8">
        <w:trPr>
          <w:gridAfter w:val="3"/>
          <w:wAfter w:w="6773" w:type="dxa"/>
        </w:trPr>
        <w:tc>
          <w:tcPr>
            <w:tcW w:w="981" w:type="dxa"/>
            <w:shd w:val="clear" w:color="auto" w:fill="auto"/>
            <w:vAlign w:val="center"/>
          </w:tcPr>
          <w:p w14:paraId="4CF00D2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13</w:t>
            </w:r>
          </w:p>
        </w:tc>
        <w:tc>
          <w:tcPr>
            <w:tcW w:w="2705" w:type="dxa"/>
            <w:shd w:val="clear" w:color="auto" w:fill="auto"/>
            <w:vAlign w:val="center"/>
          </w:tcPr>
          <w:p w14:paraId="303459AB"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Final Offer Price</w:t>
            </w:r>
          </w:p>
        </w:tc>
        <w:tc>
          <w:tcPr>
            <w:tcW w:w="6773" w:type="dxa"/>
            <w:shd w:val="clear" w:color="auto" w:fill="auto"/>
            <w:vAlign w:val="center"/>
          </w:tcPr>
          <w:p w14:paraId="65382294" w14:textId="7BF67935" w:rsidR="00DE5EE3" w:rsidRPr="000961F5" w:rsidRDefault="00CC077D" w:rsidP="00EE24F6">
            <w:pPr>
              <w:spacing w:after="0"/>
              <w:ind w:left="0"/>
              <w:jc w:val="left"/>
              <w:rPr>
                <w:rFonts w:ascii="Arial" w:hAnsi="Arial"/>
                <w:b/>
                <w:sz w:val="16"/>
                <w:szCs w:val="16"/>
              </w:rPr>
            </w:pPr>
            <w:r w:rsidRPr="000961F5">
              <w:t xml:space="preserve">If Final Offer Price </w:t>
            </w:r>
            <w:r w:rsidRPr="000961F5">
              <w:rPr>
                <w:b/>
              </w:rPr>
              <w:t>[IPO Pricing Field #</w:t>
            </w:r>
            <w:r w:rsidR="00D77730" w:rsidRPr="000961F5">
              <w:rPr>
                <w:b/>
              </w:rPr>
              <w:t>5</w:t>
            </w:r>
            <w:r w:rsidRPr="000961F5">
              <w:rPr>
                <w:b/>
              </w:rPr>
              <w:t xml:space="preserve">] != </w:t>
            </w:r>
            <w:r w:rsidRPr="000961F5">
              <w:t>Final Offer price for Institutional offer</w:t>
            </w:r>
            <w:r w:rsidRPr="000961F5">
              <w:rPr>
                <w:b/>
              </w:rPr>
              <w:t xml:space="preserve"> [sponsor confirmation form field#14], then</w:t>
            </w:r>
            <w:r w:rsidR="00DE5EE3" w:rsidRPr="000961F5">
              <w:rPr>
                <w:b/>
              </w:rPr>
              <w:t>:</w:t>
            </w:r>
          </w:p>
          <w:p w14:paraId="7C70963C" w14:textId="77777777" w:rsidR="00DE5EE3" w:rsidRPr="000961F5" w:rsidRDefault="00DE5EE3" w:rsidP="00EE24F6">
            <w:pPr>
              <w:spacing w:after="0"/>
              <w:ind w:left="0"/>
              <w:jc w:val="left"/>
              <w:rPr>
                <w:rFonts w:ascii="Arial" w:hAnsi="Arial"/>
                <w:b/>
                <w:sz w:val="16"/>
                <w:szCs w:val="16"/>
              </w:rPr>
            </w:pPr>
          </w:p>
          <w:p w14:paraId="326B974F" w14:textId="1C9F9330" w:rsidR="00DE5EE3" w:rsidRPr="000961F5" w:rsidRDefault="00DE5EE3" w:rsidP="00EE24F6">
            <w:pPr>
              <w:spacing w:after="0"/>
              <w:ind w:left="0"/>
              <w:jc w:val="left"/>
              <w:rPr>
                <w:rFonts w:ascii="Arial" w:hAnsi="Arial"/>
                <w:b/>
                <w:sz w:val="16"/>
                <w:szCs w:val="16"/>
              </w:rPr>
            </w:pPr>
            <w:r w:rsidRPr="000961F5">
              <w:rPr>
                <w:b/>
              </w:rPr>
              <w:t>Public Offer:</w:t>
            </w:r>
            <w:r w:rsidR="00CC077D" w:rsidRPr="000961F5">
              <w:rPr>
                <w:b/>
              </w:rPr>
              <w:t xml:space="preserve"> </w:t>
            </w:r>
            <w:r w:rsidR="00CC077D" w:rsidRPr="000961F5">
              <w:t xml:space="preserve">Final Offer Price </w:t>
            </w:r>
            <w:r w:rsidR="00CC077D" w:rsidRPr="000961F5">
              <w:rPr>
                <w:b/>
              </w:rPr>
              <w:t>[IPO Pricing Field #</w:t>
            </w:r>
            <w:r w:rsidRPr="000961F5">
              <w:rPr>
                <w:b/>
              </w:rPr>
              <w:t>5</w:t>
            </w:r>
            <w:r w:rsidR="00CC077D" w:rsidRPr="000961F5">
              <w:rPr>
                <w:b/>
              </w:rPr>
              <w:t>]</w:t>
            </w:r>
          </w:p>
          <w:p w14:paraId="53CF2C6E" w14:textId="5FDE8A75" w:rsidR="00DE5EE3" w:rsidRPr="000961F5" w:rsidRDefault="00DE5EE3" w:rsidP="00EE24F6">
            <w:pPr>
              <w:spacing w:after="0"/>
              <w:ind w:left="0"/>
              <w:jc w:val="left"/>
              <w:rPr>
                <w:rFonts w:ascii="Arial" w:hAnsi="Arial"/>
                <w:b/>
                <w:sz w:val="16"/>
                <w:szCs w:val="16"/>
              </w:rPr>
            </w:pPr>
            <w:r w:rsidRPr="000961F5">
              <w:rPr>
                <w:b/>
              </w:rPr>
              <w:t xml:space="preserve">Institutional Offer: </w:t>
            </w:r>
            <w:r w:rsidR="00CC077D" w:rsidRPr="000961F5">
              <w:t xml:space="preserve">Final Offer price for Institutional offer </w:t>
            </w:r>
            <w:r w:rsidR="00CC077D" w:rsidRPr="000961F5">
              <w:rPr>
                <w:b/>
              </w:rPr>
              <w:t>[sponsor confirmation form field</w:t>
            </w:r>
            <w:r w:rsidRPr="000961F5">
              <w:rPr>
                <w:b/>
              </w:rPr>
              <w:t xml:space="preserve"> </w:t>
            </w:r>
            <w:r w:rsidR="00CC077D" w:rsidRPr="000961F5">
              <w:rPr>
                <w:b/>
              </w:rPr>
              <w:t>#</w:t>
            </w:r>
            <w:r w:rsidR="00D77730" w:rsidRPr="000961F5">
              <w:rPr>
                <w:b/>
              </w:rPr>
              <w:t>8</w:t>
            </w:r>
            <w:r w:rsidR="00CC077D" w:rsidRPr="000961F5">
              <w:rPr>
                <w:b/>
              </w:rPr>
              <w:t xml:space="preserve">]. </w:t>
            </w:r>
          </w:p>
          <w:p w14:paraId="2567F6F5" w14:textId="77777777" w:rsidR="00DE5EE3" w:rsidRPr="000961F5" w:rsidRDefault="00DE5EE3" w:rsidP="00EE24F6">
            <w:pPr>
              <w:spacing w:after="0"/>
              <w:ind w:left="0"/>
              <w:jc w:val="left"/>
              <w:rPr>
                <w:rFonts w:ascii="Arial" w:hAnsi="Arial"/>
                <w:b/>
                <w:sz w:val="16"/>
                <w:szCs w:val="16"/>
              </w:rPr>
            </w:pPr>
          </w:p>
          <w:p w14:paraId="6360D52D" w14:textId="777288E9" w:rsidR="00CC077D" w:rsidRPr="000961F5" w:rsidRDefault="00CC077D" w:rsidP="00EE24F6">
            <w:pPr>
              <w:spacing w:after="0"/>
              <w:ind w:left="0"/>
              <w:jc w:val="left"/>
              <w:rPr>
                <w:rFonts w:ascii="Arial" w:hAnsi="Arial"/>
                <w:sz w:val="16"/>
                <w:szCs w:val="16"/>
              </w:rPr>
            </w:pPr>
            <w:r w:rsidRPr="000961F5">
              <w:rPr>
                <w:b/>
              </w:rPr>
              <w:t xml:space="preserve">Else = </w:t>
            </w:r>
            <w:r w:rsidRPr="000961F5">
              <w:t xml:space="preserve">Final Offer Price </w:t>
            </w:r>
            <w:r w:rsidRPr="000961F5">
              <w:rPr>
                <w:b/>
              </w:rPr>
              <w:t>[IPO Pricing Field #</w:t>
            </w:r>
            <w:r w:rsidR="00D77730" w:rsidRPr="000961F5">
              <w:rPr>
                <w:b/>
              </w:rPr>
              <w:t>5</w:t>
            </w:r>
            <w:r w:rsidRPr="000961F5">
              <w:rPr>
                <w:b/>
              </w:rPr>
              <w:t>]</w:t>
            </w:r>
          </w:p>
        </w:tc>
      </w:tr>
      <w:tr w:rsidR="00CC077D" w:rsidRPr="000961F5" w14:paraId="1053E7FC" w14:textId="77777777" w:rsidTr="00FC04F8">
        <w:trPr>
          <w:gridAfter w:val="3"/>
          <w:wAfter w:w="6773" w:type="dxa"/>
        </w:trPr>
        <w:tc>
          <w:tcPr>
            <w:tcW w:w="981" w:type="dxa"/>
            <w:vAlign w:val="center"/>
          </w:tcPr>
          <w:p w14:paraId="4E00FEF2"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14</w:t>
            </w:r>
          </w:p>
        </w:tc>
        <w:tc>
          <w:tcPr>
            <w:tcW w:w="2705" w:type="dxa"/>
            <w:vAlign w:val="center"/>
          </w:tcPr>
          <w:p w14:paraId="1741773D" w14:textId="7FFB4DC0" w:rsidR="00CC077D" w:rsidRPr="000961F5" w:rsidRDefault="00DE5EE3"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Inclusive of </w:t>
            </w:r>
            <w:r w:rsidR="00CC077D" w:rsidRPr="000961F5">
              <w:rPr>
                <w:rFonts w:eastAsia="Times New Roman"/>
                <w:color w:val="000000"/>
                <w:kern w:val="24"/>
              </w:rPr>
              <w:t>Offer Price Adjustment</w:t>
            </w:r>
          </w:p>
        </w:tc>
        <w:tc>
          <w:tcPr>
            <w:tcW w:w="6773" w:type="dxa"/>
            <w:vAlign w:val="center"/>
          </w:tcPr>
          <w:p w14:paraId="794B1712" w14:textId="77777777" w:rsidR="00DE5EE3" w:rsidRPr="000961F5" w:rsidRDefault="00DE5EE3" w:rsidP="00DE5EE3">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1) Downward Price Flexibility </w:t>
            </w:r>
            <w:r w:rsidRPr="000961F5">
              <w:rPr>
                <w:rFonts w:eastAsia="Times New Roman"/>
                <w:b/>
                <w:color w:val="000000"/>
                <w:kern w:val="24"/>
              </w:rPr>
              <w:t xml:space="preserve">[IPO Initiation Field #25] </w:t>
            </w:r>
            <w:r w:rsidRPr="000961F5">
              <w:rPr>
                <w:rFonts w:eastAsia="Times New Roman"/>
                <w:color w:val="000000"/>
                <w:kern w:val="24"/>
              </w:rPr>
              <w:t xml:space="preserve">&gt; 0% and Upward Price Flexibility </w:t>
            </w:r>
            <w:r w:rsidRPr="000961F5">
              <w:rPr>
                <w:rFonts w:eastAsia="Times New Roman"/>
                <w:b/>
                <w:color w:val="000000"/>
                <w:kern w:val="24"/>
              </w:rPr>
              <w:t xml:space="preserve">[IPO Initiation Field #25a] </w:t>
            </w:r>
            <w:r w:rsidRPr="000961F5">
              <w:rPr>
                <w:rFonts w:eastAsia="Times New Roman"/>
                <w:color w:val="000000"/>
                <w:kern w:val="24"/>
              </w:rPr>
              <w:t>= 0%, then “Yes, Downward”</w:t>
            </w:r>
          </w:p>
          <w:p w14:paraId="50C0FF81" w14:textId="77777777" w:rsidR="00DE5EE3" w:rsidRPr="000961F5" w:rsidRDefault="00DE5EE3" w:rsidP="00DE5EE3">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2) Downward Price Flexibility </w:t>
            </w:r>
            <w:r w:rsidRPr="000961F5">
              <w:rPr>
                <w:rFonts w:eastAsia="Times New Roman"/>
                <w:b/>
                <w:color w:val="000000"/>
                <w:kern w:val="24"/>
              </w:rPr>
              <w:t xml:space="preserve">[IPO Initiation Field #25] </w:t>
            </w:r>
            <w:r w:rsidRPr="000961F5">
              <w:rPr>
                <w:rFonts w:eastAsia="Times New Roman"/>
                <w:color w:val="000000"/>
                <w:kern w:val="24"/>
              </w:rPr>
              <w:t xml:space="preserve">= 0% and Upward Price Flexibility </w:t>
            </w:r>
            <w:r w:rsidRPr="000961F5">
              <w:rPr>
                <w:rFonts w:eastAsia="Times New Roman"/>
                <w:b/>
                <w:color w:val="000000"/>
                <w:kern w:val="24"/>
              </w:rPr>
              <w:t xml:space="preserve">[IPO Initiation Field #25a] </w:t>
            </w:r>
            <w:r w:rsidRPr="000961F5">
              <w:rPr>
                <w:rFonts w:eastAsia="Times New Roman"/>
                <w:color w:val="000000"/>
                <w:kern w:val="24"/>
              </w:rPr>
              <w:t>&gt; 0%, then “Yes, Upward”</w:t>
            </w:r>
          </w:p>
          <w:p w14:paraId="3ECED802" w14:textId="31AE5DD0" w:rsidR="00DE5EE3" w:rsidRPr="000961F5" w:rsidRDefault="00DE5EE3" w:rsidP="002A2B16">
            <w:pPr>
              <w:spacing w:after="0"/>
              <w:ind w:left="0"/>
              <w:jc w:val="left"/>
              <w:rPr>
                <w:rFonts w:ascii="Arial" w:eastAsia="Times New Roman" w:hAnsi="Arial"/>
                <w:color w:val="000000"/>
                <w:kern w:val="24"/>
                <w:sz w:val="16"/>
                <w:szCs w:val="16"/>
              </w:rPr>
            </w:pPr>
            <w:r w:rsidRPr="000961F5">
              <w:rPr>
                <w:rFonts w:eastAsia="Times New Roman"/>
                <w:color w:val="000000"/>
                <w:kern w:val="24"/>
              </w:rPr>
              <w:lastRenderedPageBreak/>
              <w:t xml:space="preserve">3) Downward Price Flexibility </w:t>
            </w:r>
            <w:r w:rsidRPr="000961F5">
              <w:rPr>
                <w:rFonts w:eastAsia="Times New Roman"/>
                <w:b/>
                <w:color w:val="000000"/>
                <w:kern w:val="24"/>
              </w:rPr>
              <w:t xml:space="preserve">[IPO Initiation Field #25] </w:t>
            </w:r>
            <w:r w:rsidRPr="000961F5">
              <w:rPr>
                <w:rFonts w:eastAsia="Times New Roman"/>
                <w:color w:val="000000"/>
                <w:kern w:val="24"/>
              </w:rPr>
              <w:t xml:space="preserve">&gt; 0% and Upward Price Flexibility </w:t>
            </w:r>
            <w:r w:rsidRPr="000961F5">
              <w:rPr>
                <w:rFonts w:eastAsia="Times New Roman"/>
                <w:b/>
                <w:color w:val="000000"/>
                <w:kern w:val="24"/>
              </w:rPr>
              <w:t xml:space="preserve">[IPO Initiation Field #25a] </w:t>
            </w:r>
            <w:r w:rsidRPr="000961F5">
              <w:rPr>
                <w:rFonts w:eastAsia="Times New Roman"/>
                <w:color w:val="000000"/>
                <w:kern w:val="24"/>
              </w:rPr>
              <w:t>&gt; 0%, then “Yes, Downward and Upward”</w:t>
            </w:r>
            <w:r w:rsidR="00CC077D" w:rsidRPr="000961F5">
              <w:rPr>
                <w:rFonts w:eastAsia="Times New Roman"/>
                <w:color w:val="000000"/>
                <w:kern w:val="24"/>
              </w:rPr>
              <w:br/>
            </w:r>
          </w:p>
          <w:p w14:paraId="45881329" w14:textId="04F3ECFC" w:rsidR="00CC077D" w:rsidRPr="000961F5" w:rsidRDefault="00CC077D" w:rsidP="00EE24F6">
            <w:pPr>
              <w:spacing w:after="0"/>
              <w:ind w:left="0"/>
              <w:jc w:val="left"/>
              <w:rPr>
                <w:rFonts w:ascii="Arial" w:hAnsi="Arial"/>
                <w:sz w:val="16"/>
                <w:szCs w:val="16"/>
              </w:rPr>
            </w:pPr>
            <w:r w:rsidRPr="000961F5">
              <w:rPr>
                <w:rFonts w:eastAsia="Times New Roman"/>
                <w:color w:val="000000"/>
                <w:kern w:val="24"/>
              </w:rPr>
              <w:t>Else, No.</w:t>
            </w:r>
          </w:p>
        </w:tc>
      </w:tr>
      <w:tr w:rsidR="00CC077D" w:rsidRPr="000961F5" w14:paraId="329D9E20" w14:textId="77777777" w:rsidTr="00FC04F8">
        <w:trPr>
          <w:gridAfter w:val="3"/>
          <w:wAfter w:w="6773" w:type="dxa"/>
        </w:trPr>
        <w:tc>
          <w:tcPr>
            <w:tcW w:w="981" w:type="dxa"/>
            <w:vAlign w:val="center"/>
          </w:tcPr>
          <w:p w14:paraId="7DF76B16"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rPr>
              <w:lastRenderedPageBreak/>
              <w:t>15</w:t>
            </w:r>
          </w:p>
        </w:tc>
        <w:tc>
          <w:tcPr>
            <w:tcW w:w="2705" w:type="dxa"/>
            <w:vAlign w:val="center"/>
          </w:tcPr>
          <w:p w14:paraId="17D42235"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Minimum Offer Price</w:t>
            </w:r>
          </w:p>
        </w:tc>
        <w:tc>
          <w:tcPr>
            <w:tcW w:w="6773" w:type="dxa"/>
            <w:vAlign w:val="center"/>
          </w:tcPr>
          <w:p w14:paraId="4030FE6E" w14:textId="77777777" w:rsidR="00CC077D" w:rsidRPr="000961F5" w:rsidRDefault="00CC077D" w:rsidP="00EE24F6">
            <w:pPr>
              <w:spacing w:after="0"/>
              <w:ind w:left="0"/>
              <w:jc w:val="left"/>
              <w:rPr>
                <w:rFonts w:ascii="Arial" w:hAnsi="Arial"/>
                <w:sz w:val="16"/>
                <w:szCs w:val="16"/>
              </w:rPr>
            </w:pPr>
            <w:r w:rsidRPr="000961F5">
              <w:t xml:space="preserve">Offer Price Range </w:t>
            </w:r>
            <w:r w:rsidRPr="000961F5">
              <w:rPr>
                <w:b/>
                <w:lang w:val="en-US"/>
              </w:rPr>
              <w:t>[IPO initiation Field #26, floor]</w:t>
            </w:r>
          </w:p>
        </w:tc>
      </w:tr>
      <w:tr w:rsidR="00CC077D" w:rsidRPr="000961F5" w14:paraId="424A1080" w14:textId="77777777" w:rsidTr="00FC04F8">
        <w:trPr>
          <w:gridAfter w:val="3"/>
          <w:wAfter w:w="6773" w:type="dxa"/>
        </w:trPr>
        <w:tc>
          <w:tcPr>
            <w:tcW w:w="981" w:type="dxa"/>
            <w:vAlign w:val="center"/>
          </w:tcPr>
          <w:p w14:paraId="63C7F522"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lang w:val="en-HK"/>
              </w:rPr>
              <w:t>16</w:t>
            </w:r>
          </w:p>
        </w:tc>
        <w:tc>
          <w:tcPr>
            <w:tcW w:w="2705" w:type="dxa"/>
            <w:vAlign w:val="center"/>
          </w:tcPr>
          <w:p w14:paraId="09140C72"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Maximum Offer Price</w:t>
            </w:r>
          </w:p>
        </w:tc>
        <w:tc>
          <w:tcPr>
            <w:tcW w:w="6773" w:type="dxa"/>
            <w:vAlign w:val="center"/>
          </w:tcPr>
          <w:p w14:paraId="612E24E3" w14:textId="77777777" w:rsidR="00CC077D" w:rsidRPr="000961F5" w:rsidRDefault="00CC077D" w:rsidP="00EE24F6">
            <w:pPr>
              <w:spacing w:after="0"/>
              <w:ind w:left="0"/>
              <w:jc w:val="left"/>
              <w:rPr>
                <w:rFonts w:ascii="Arial" w:hAnsi="Arial"/>
                <w:sz w:val="16"/>
                <w:szCs w:val="16"/>
              </w:rPr>
            </w:pPr>
            <w:r w:rsidRPr="000961F5">
              <w:t xml:space="preserve">Offer Price Range </w:t>
            </w:r>
            <w:r w:rsidRPr="000961F5">
              <w:rPr>
                <w:b/>
                <w:lang w:val="en-US"/>
              </w:rPr>
              <w:t>[IPO initiation Field #26, ceiling]</w:t>
            </w:r>
          </w:p>
        </w:tc>
      </w:tr>
      <w:tr w:rsidR="00CC077D" w:rsidRPr="000961F5" w14:paraId="2F238C16" w14:textId="77777777" w:rsidTr="00FC04F8">
        <w:trPr>
          <w:gridAfter w:val="3"/>
          <w:wAfter w:w="6773" w:type="dxa"/>
        </w:trPr>
        <w:tc>
          <w:tcPr>
            <w:tcW w:w="981" w:type="dxa"/>
            <w:vAlign w:val="center"/>
          </w:tcPr>
          <w:p w14:paraId="2E67D7E4"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17</w:t>
            </w:r>
          </w:p>
        </w:tc>
        <w:tc>
          <w:tcPr>
            <w:tcW w:w="2705" w:type="dxa"/>
            <w:vAlign w:val="center"/>
          </w:tcPr>
          <w:p w14:paraId="60D2140D" w14:textId="0951C5DD" w:rsidR="00CC077D" w:rsidRPr="000961F5" w:rsidRDefault="00CD3A2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Offer price range inclusive of</w:t>
            </w:r>
            <w:r w:rsidR="00CC077D" w:rsidRPr="000961F5">
              <w:rPr>
                <w:rFonts w:eastAsia="Times New Roman"/>
                <w:color w:val="000000"/>
                <w:kern w:val="24"/>
                <w:lang w:val="en-HK"/>
              </w:rPr>
              <w:t xml:space="preserve"> Offer Price Adjustment</w:t>
            </w:r>
          </w:p>
        </w:tc>
        <w:tc>
          <w:tcPr>
            <w:tcW w:w="6773" w:type="dxa"/>
            <w:vAlign w:val="center"/>
          </w:tcPr>
          <w:p w14:paraId="206B2ACD" w14:textId="212065D6" w:rsidR="00CD3A2D" w:rsidRPr="000961F5" w:rsidRDefault="00CC077D" w:rsidP="002A2B16">
            <w:pPr>
              <w:spacing w:after="0"/>
              <w:ind w:left="0"/>
              <w:jc w:val="left"/>
              <w:rPr>
                <w:rFonts w:ascii="Arial" w:hAnsi="Arial"/>
                <w:sz w:val="16"/>
                <w:szCs w:val="16"/>
                <w:lang w:val="en-US"/>
              </w:rPr>
            </w:pPr>
            <w:r w:rsidRPr="000961F5">
              <w:t xml:space="preserve">= Minimum Offer Price (item 15 above) * (1 – Price Flexibility) </w:t>
            </w:r>
            <w:r w:rsidRPr="000961F5">
              <w:rPr>
                <w:b/>
                <w:lang w:val="en-US"/>
              </w:rPr>
              <w:t>[IPO initiation Field #25]</w:t>
            </w:r>
            <w:r w:rsidR="00CD3A2D" w:rsidRPr="000961F5">
              <w:rPr>
                <w:b/>
                <w:lang w:val="en-US"/>
              </w:rPr>
              <w:t xml:space="preserve"> </w:t>
            </w:r>
            <w:r w:rsidR="00CD3A2D" w:rsidRPr="000961F5">
              <w:rPr>
                <w:b/>
                <w:highlight w:val="cyan"/>
                <w:lang w:val="en-US"/>
              </w:rPr>
              <w:t>–</w:t>
            </w:r>
            <w:r w:rsidR="00CD3A2D" w:rsidRPr="000961F5">
              <w:rPr>
                <w:b/>
                <w:lang w:val="en-US"/>
              </w:rPr>
              <w:t xml:space="preserve"> </w:t>
            </w:r>
            <w:r w:rsidR="00CD3A2D" w:rsidRPr="000961F5">
              <w:rPr>
                <w:lang w:val="en-US"/>
              </w:rPr>
              <w:t xml:space="preserve">Maximum Offer Price (item 16 above) * (1 + Price Felxibility </w:t>
            </w:r>
            <w:r w:rsidR="00CD3A2D" w:rsidRPr="000961F5">
              <w:rPr>
                <w:b/>
                <w:lang w:val="en-US"/>
              </w:rPr>
              <w:t>[IPO Initiation Field #25a]</w:t>
            </w:r>
            <w:r w:rsidR="00CD3A2D" w:rsidRPr="000961F5">
              <w:rPr>
                <w:lang w:val="en-US"/>
              </w:rPr>
              <w:t>)</w:t>
            </w:r>
          </w:p>
          <w:p w14:paraId="35644AE9" w14:textId="77777777" w:rsidR="00CD3A2D" w:rsidRPr="000961F5" w:rsidRDefault="00CD3A2D" w:rsidP="002A2B16">
            <w:pPr>
              <w:spacing w:after="0"/>
              <w:ind w:left="0"/>
              <w:jc w:val="left"/>
              <w:rPr>
                <w:rFonts w:ascii="Arial" w:hAnsi="Arial"/>
                <w:sz w:val="16"/>
                <w:szCs w:val="16"/>
                <w:lang w:val="en-US"/>
              </w:rPr>
            </w:pPr>
          </w:p>
          <w:p w14:paraId="765828D6" w14:textId="047916F9" w:rsidR="00CC077D" w:rsidRPr="000961F5" w:rsidRDefault="00CD3A2D" w:rsidP="00EE24F6">
            <w:pPr>
              <w:spacing w:after="0"/>
              <w:ind w:left="0"/>
              <w:jc w:val="left"/>
              <w:rPr>
                <w:rFonts w:ascii="Arial" w:hAnsi="Arial"/>
                <w:sz w:val="16"/>
                <w:szCs w:val="16"/>
              </w:rPr>
            </w:pPr>
            <w:r w:rsidRPr="000961F5">
              <w:t>Note: the highlighted “-“ is a symbol to indicate “to” and not a mathematical symbol (minus)</w:t>
            </w:r>
          </w:p>
        </w:tc>
      </w:tr>
      <w:tr w:rsidR="00CC077D" w:rsidRPr="000961F5" w14:paraId="12F26F68" w14:textId="77777777" w:rsidTr="00FC04F8">
        <w:trPr>
          <w:gridAfter w:val="3"/>
          <w:wAfter w:w="6773" w:type="dxa"/>
        </w:trPr>
        <w:tc>
          <w:tcPr>
            <w:tcW w:w="981" w:type="dxa"/>
            <w:vAlign w:val="center"/>
          </w:tcPr>
          <w:p w14:paraId="01C1E2A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18</w:t>
            </w:r>
          </w:p>
        </w:tc>
        <w:tc>
          <w:tcPr>
            <w:tcW w:w="2705" w:type="dxa"/>
            <w:vAlign w:val="center"/>
          </w:tcPr>
          <w:p w14:paraId="06214FDB" w14:textId="7B4B18D1"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Gross</w:t>
            </w:r>
            <w:r w:rsidR="00CD3A2D" w:rsidRPr="000961F5">
              <w:rPr>
                <w:rFonts w:eastAsia="Times New Roman"/>
                <w:color w:val="000000"/>
                <w:kern w:val="24"/>
              </w:rPr>
              <w:t xml:space="preserve"> proceeds</w:t>
            </w:r>
          </w:p>
        </w:tc>
        <w:tc>
          <w:tcPr>
            <w:tcW w:w="6773" w:type="dxa"/>
            <w:vAlign w:val="center"/>
          </w:tcPr>
          <w:p w14:paraId="43E1BB4C" w14:textId="77777777" w:rsidR="00CD3A2D" w:rsidRPr="000961F5" w:rsidRDefault="00CD3A2D" w:rsidP="00CD3A2D">
            <w:pPr>
              <w:spacing w:after="0"/>
              <w:ind w:left="0"/>
              <w:jc w:val="left"/>
              <w:rPr>
                <w:rFonts w:ascii="Arial" w:hAnsi="Arial"/>
                <w:b/>
                <w:sz w:val="16"/>
                <w:szCs w:val="16"/>
              </w:rPr>
            </w:pPr>
            <w:r w:rsidRPr="000961F5">
              <w:t xml:space="preserve">If Final Offer Price </w:t>
            </w:r>
            <w:r w:rsidRPr="000961F5">
              <w:rPr>
                <w:b/>
              </w:rPr>
              <w:t xml:space="preserve">[IPO Pricing Field #5] != </w:t>
            </w:r>
            <w:r w:rsidRPr="000961F5">
              <w:t>Final Offer price for Institutional offer</w:t>
            </w:r>
            <w:r w:rsidRPr="000961F5">
              <w:rPr>
                <w:b/>
              </w:rPr>
              <w:t xml:space="preserve"> [sponsor confirmation form field#14], then:</w:t>
            </w:r>
          </w:p>
          <w:p w14:paraId="6689A0BC" w14:textId="254406A5" w:rsidR="00CD3A2D" w:rsidRPr="000961F5" w:rsidRDefault="00CD3A2D" w:rsidP="00EE24F6">
            <w:pPr>
              <w:spacing w:after="0"/>
              <w:ind w:left="0"/>
              <w:jc w:val="left"/>
              <w:rPr>
                <w:rFonts w:ascii="Arial" w:hAnsi="Arial"/>
                <w:sz w:val="16"/>
                <w:szCs w:val="16"/>
              </w:rPr>
            </w:pPr>
            <w:r w:rsidRPr="000961F5">
              <w:lastRenderedPageBreak/>
              <w:t xml:space="preserve">= Final Offer Price </w:t>
            </w:r>
            <w:r w:rsidRPr="000961F5">
              <w:rPr>
                <w:b/>
              </w:rPr>
              <w:t>[IPO Pricing Field #5]</w:t>
            </w:r>
            <w:r w:rsidRPr="000961F5">
              <w:t xml:space="preserve"> * Number of Public Offer Shares  </w:t>
            </w:r>
            <w:r w:rsidRPr="000961F5">
              <w:rPr>
                <w:b/>
              </w:rPr>
              <w:t>[Field #6]</w:t>
            </w:r>
            <w:r w:rsidRPr="000961F5">
              <w:t xml:space="preserve"> + Final Offer price for Institutional offer</w:t>
            </w:r>
            <w:r w:rsidRPr="000961F5">
              <w:rPr>
                <w:b/>
              </w:rPr>
              <w:t xml:space="preserve"> [sponsor confirmation form field#14]</w:t>
            </w:r>
            <w:r w:rsidRPr="000961F5">
              <w:t xml:space="preserve"> + Number of Institutional Offer Shares </w:t>
            </w:r>
            <w:r w:rsidRPr="000961F5">
              <w:rPr>
                <w:b/>
              </w:rPr>
              <w:t>[Field #7</w:t>
            </w:r>
            <w:r w:rsidRPr="000961F5">
              <w:t>]</w:t>
            </w:r>
          </w:p>
          <w:p w14:paraId="0E66DDF0" w14:textId="15B82DC0" w:rsidR="00CD3A2D" w:rsidRPr="000961F5" w:rsidRDefault="00CD3A2D" w:rsidP="00EE24F6">
            <w:pPr>
              <w:spacing w:after="0"/>
              <w:ind w:left="0"/>
              <w:jc w:val="left"/>
              <w:rPr>
                <w:rFonts w:ascii="Arial" w:hAnsi="Arial"/>
                <w:sz w:val="16"/>
                <w:szCs w:val="16"/>
              </w:rPr>
            </w:pPr>
          </w:p>
          <w:p w14:paraId="55BFE435" w14:textId="2C3A917D" w:rsidR="00CD3A2D" w:rsidRPr="000961F5" w:rsidRDefault="00CD3A2D" w:rsidP="00EE24F6">
            <w:pPr>
              <w:spacing w:after="0"/>
              <w:ind w:left="0"/>
              <w:jc w:val="left"/>
              <w:rPr>
                <w:rFonts w:ascii="Arial" w:hAnsi="Arial"/>
                <w:sz w:val="16"/>
                <w:szCs w:val="16"/>
              </w:rPr>
            </w:pPr>
            <w:r w:rsidRPr="000961F5">
              <w:t>Else,</w:t>
            </w:r>
          </w:p>
          <w:p w14:paraId="47012B99" w14:textId="5AE959DF" w:rsidR="00CC077D" w:rsidRPr="000961F5" w:rsidRDefault="00CC077D" w:rsidP="00EE24F6">
            <w:pPr>
              <w:spacing w:after="0"/>
              <w:ind w:left="0"/>
              <w:jc w:val="left"/>
              <w:rPr>
                <w:rFonts w:ascii="Arial" w:hAnsi="Arial"/>
                <w:sz w:val="16"/>
                <w:szCs w:val="16"/>
              </w:rPr>
            </w:pPr>
            <w:r w:rsidRPr="000961F5">
              <w:t xml:space="preserve">= Number of Offer Shares </w:t>
            </w:r>
            <w:r w:rsidR="00CD3A2D" w:rsidRPr="000961F5">
              <w:rPr>
                <w:b/>
              </w:rPr>
              <w:t>[Field #5]</w:t>
            </w:r>
            <w:r w:rsidRPr="000961F5">
              <w:t xml:space="preserve"> * </w:t>
            </w:r>
            <w:r w:rsidR="00CD3A2D" w:rsidRPr="000961F5">
              <w:t xml:space="preserve">Final Offer Price </w:t>
            </w:r>
            <w:r w:rsidR="00CD3A2D" w:rsidRPr="000961F5">
              <w:rPr>
                <w:b/>
              </w:rPr>
              <w:t>[IPO Pricing Field #5]</w:t>
            </w:r>
          </w:p>
        </w:tc>
      </w:tr>
      <w:tr w:rsidR="00CC077D" w:rsidRPr="000961F5" w14:paraId="0C467C07" w14:textId="77777777" w:rsidTr="00FC04F8">
        <w:trPr>
          <w:gridAfter w:val="3"/>
          <w:wAfter w:w="6773" w:type="dxa"/>
        </w:trPr>
        <w:tc>
          <w:tcPr>
            <w:tcW w:w="981" w:type="dxa"/>
            <w:shd w:val="clear" w:color="auto" w:fill="auto"/>
            <w:vAlign w:val="center"/>
          </w:tcPr>
          <w:p w14:paraId="79A8A35F"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19</w:t>
            </w:r>
          </w:p>
        </w:tc>
        <w:tc>
          <w:tcPr>
            <w:tcW w:w="2705" w:type="dxa"/>
            <w:shd w:val="clear" w:color="auto" w:fill="auto"/>
            <w:vAlign w:val="center"/>
          </w:tcPr>
          <w:p w14:paraId="5590755D"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Listing Expenses</w:t>
            </w:r>
          </w:p>
        </w:tc>
        <w:tc>
          <w:tcPr>
            <w:tcW w:w="6773" w:type="dxa"/>
            <w:shd w:val="clear" w:color="auto" w:fill="auto"/>
            <w:vAlign w:val="center"/>
          </w:tcPr>
          <w:p w14:paraId="21F34262" w14:textId="4529A2C4" w:rsidR="00CC077D" w:rsidRPr="000961F5" w:rsidRDefault="00CC077D" w:rsidP="00EE24F6">
            <w:pPr>
              <w:spacing w:after="0"/>
              <w:ind w:left="0"/>
              <w:jc w:val="left"/>
              <w:rPr>
                <w:rFonts w:ascii="Arial" w:hAnsi="Arial"/>
                <w:sz w:val="16"/>
                <w:szCs w:val="16"/>
              </w:rPr>
            </w:pPr>
            <w:r w:rsidRPr="000961F5">
              <w:rPr>
                <w:rFonts w:eastAsia="Times New Roman"/>
                <w:color w:val="000000"/>
                <w:kern w:val="24"/>
              </w:rPr>
              <w:t xml:space="preserve">= </w:t>
            </w:r>
            <w:r w:rsidR="00035842" w:rsidRPr="000961F5">
              <w:rPr>
                <w:rFonts w:eastAsia="Times New Roman"/>
                <w:color w:val="000000"/>
                <w:kern w:val="24"/>
              </w:rPr>
              <w:t>Actual</w:t>
            </w:r>
            <w:r w:rsidRPr="000961F5">
              <w:rPr>
                <w:rFonts w:eastAsia="Times New Roman"/>
                <w:color w:val="000000"/>
                <w:kern w:val="24"/>
              </w:rPr>
              <w:t xml:space="preserve"> Listing Expenses </w:t>
            </w:r>
            <w:r w:rsidRPr="000961F5">
              <w:rPr>
                <w:rFonts w:eastAsia="Times New Roman"/>
                <w:b/>
                <w:color w:val="000000"/>
                <w:kern w:val="24"/>
              </w:rPr>
              <w:t>[Regulatory Submissions: Sponsor Confirmation Form Field #</w:t>
            </w:r>
            <w:r w:rsidR="00035842" w:rsidRPr="000961F5">
              <w:rPr>
                <w:rFonts w:eastAsia="Times New Roman"/>
                <w:b/>
                <w:color w:val="000000"/>
                <w:kern w:val="24"/>
              </w:rPr>
              <w:t>3</w:t>
            </w:r>
            <w:r w:rsidRPr="000961F5">
              <w:rPr>
                <w:rFonts w:eastAsia="Times New Roman"/>
                <w:b/>
                <w:color w:val="000000"/>
                <w:kern w:val="24"/>
              </w:rPr>
              <w:t>]</w:t>
            </w:r>
          </w:p>
        </w:tc>
      </w:tr>
      <w:tr w:rsidR="00CC077D" w:rsidRPr="000961F5" w14:paraId="3334CB6C" w14:textId="77777777" w:rsidTr="00FC04F8">
        <w:trPr>
          <w:gridAfter w:val="3"/>
          <w:wAfter w:w="6773" w:type="dxa"/>
        </w:trPr>
        <w:tc>
          <w:tcPr>
            <w:tcW w:w="981" w:type="dxa"/>
            <w:shd w:val="clear" w:color="auto" w:fill="auto"/>
            <w:vAlign w:val="center"/>
          </w:tcPr>
          <w:p w14:paraId="0710C48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20</w:t>
            </w:r>
          </w:p>
        </w:tc>
        <w:tc>
          <w:tcPr>
            <w:tcW w:w="2705" w:type="dxa"/>
            <w:shd w:val="clear" w:color="auto" w:fill="auto"/>
            <w:vAlign w:val="center"/>
          </w:tcPr>
          <w:p w14:paraId="29503A6C"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Brokerage and Trading Fees</w:t>
            </w:r>
          </w:p>
        </w:tc>
        <w:tc>
          <w:tcPr>
            <w:tcW w:w="6773" w:type="dxa"/>
            <w:shd w:val="clear" w:color="auto" w:fill="auto"/>
            <w:vAlign w:val="center"/>
          </w:tcPr>
          <w:p w14:paraId="05DE10BD" w14:textId="6956227A"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 Brokerage and Trading Fees </w:t>
            </w:r>
            <w:r w:rsidRPr="000961F5">
              <w:rPr>
                <w:rFonts w:eastAsia="Times New Roman"/>
                <w:b/>
                <w:color w:val="000000"/>
                <w:kern w:val="24"/>
              </w:rPr>
              <w:t>[Regulatory Submissions: Sponsor Confirmation Form Field #</w:t>
            </w:r>
            <w:r w:rsidR="00035842" w:rsidRPr="000961F5">
              <w:rPr>
                <w:rFonts w:eastAsia="Times New Roman"/>
                <w:b/>
                <w:color w:val="000000"/>
                <w:kern w:val="24"/>
              </w:rPr>
              <w:t>4</w:t>
            </w:r>
            <w:r w:rsidRPr="000961F5">
              <w:rPr>
                <w:rFonts w:eastAsia="Times New Roman"/>
                <w:b/>
                <w:color w:val="000000"/>
                <w:kern w:val="24"/>
              </w:rPr>
              <w:t>]</w:t>
            </w:r>
          </w:p>
        </w:tc>
      </w:tr>
      <w:tr w:rsidR="00CC077D" w:rsidRPr="000961F5" w14:paraId="1AA6E882" w14:textId="77777777" w:rsidTr="00FC04F8">
        <w:trPr>
          <w:gridAfter w:val="3"/>
          <w:wAfter w:w="6773" w:type="dxa"/>
        </w:trPr>
        <w:tc>
          <w:tcPr>
            <w:tcW w:w="981" w:type="dxa"/>
            <w:vAlign w:val="center"/>
          </w:tcPr>
          <w:p w14:paraId="0B6CC0E2"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21</w:t>
            </w:r>
          </w:p>
        </w:tc>
        <w:tc>
          <w:tcPr>
            <w:tcW w:w="2705" w:type="dxa"/>
            <w:vAlign w:val="center"/>
          </w:tcPr>
          <w:p w14:paraId="66305EFD" w14:textId="2875840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Net Proceeds</w:t>
            </w:r>
          </w:p>
        </w:tc>
        <w:tc>
          <w:tcPr>
            <w:tcW w:w="6773" w:type="dxa"/>
            <w:vAlign w:val="center"/>
          </w:tcPr>
          <w:p w14:paraId="68B8F549"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Gross (item 18 above) – Listing Expenses (item 19 above)  – Brokerage and Trading Fees (item 20 above)</w:t>
            </w:r>
          </w:p>
        </w:tc>
      </w:tr>
      <w:tr w:rsidR="00CC077D" w:rsidRPr="000961F5" w14:paraId="4A399B6C" w14:textId="77777777" w:rsidTr="00FC04F8">
        <w:trPr>
          <w:gridAfter w:val="3"/>
          <w:wAfter w:w="6773" w:type="dxa"/>
        </w:trPr>
        <w:tc>
          <w:tcPr>
            <w:tcW w:w="981" w:type="dxa"/>
            <w:vAlign w:val="center"/>
          </w:tcPr>
          <w:p w14:paraId="103287C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22</w:t>
            </w:r>
          </w:p>
        </w:tc>
        <w:tc>
          <w:tcPr>
            <w:tcW w:w="2705" w:type="dxa"/>
            <w:vAlign w:val="center"/>
          </w:tcPr>
          <w:p w14:paraId="7D900B93"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Dealings Commencement Date</w:t>
            </w:r>
          </w:p>
        </w:tc>
        <w:tc>
          <w:tcPr>
            <w:tcW w:w="6773" w:type="dxa"/>
            <w:vAlign w:val="center"/>
          </w:tcPr>
          <w:p w14:paraId="1A18F347"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lang w:val="en-US"/>
              </w:rPr>
              <w:t xml:space="preserve">Commencement of Trading Date </w:t>
            </w:r>
            <w:r w:rsidRPr="000961F5">
              <w:rPr>
                <w:b/>
                <w:lang w:val="en-US"/>
              </w:rPr>
              <w:t>[IPO initiation Field #55]</w:t>
            </w:r>
          </w:p>
        </w:tc>
      </w:tr>
    </w:tbl>
    <w:p w14:paraId="26CE7736" w14:textId="4456DD09" w:rsidR="00FF5306" w:rsidRPr="000961F5" w:rsidRDefault="00FF5306" w:rsidP="001964C1">
      <w:pPr>
        <w:ind w:left="0"/>
      </w:pPr>
    </w:p>
    <w:p w14:paraId="536A7AFC" w14:textId="0DDBD629" w:rsidR="00FF5306" w:rsidRPr="000961F5" w:rsidRDefault="00FF5306" w:rsidP="001964C1">
      <w:pPr>
        <w:ind w:left="0"/>
      </w:pPr>
      <w:r w:rsidRPr="000961F5">
        <w:lastRenderedPageBreak/>
        <w:t xml:space="preserve">Public Offer – section not applicable if Offering Type </w:t>
      </w:r>
      <w:r w:rsidRPr="000961F5">
        <w:rPr>
          <w:b/>
        </w:rPr>
        <w:t>[IPO Initiation Field #16]</w:t>
      </w:r>
      <w:r w:rsidRPr="000961F5">
        <w:t xml:space="preserve"> = By placing only</w:t>
      </w:r>
    </w:p>
    <w:tbl>
      <w:tblPr>
        <w:tblStyle w:val="TableGrid4"/>
        <w:tblW w:w="0" w:type="auto"/>
        <w:tblLook w:val="04A0" w:firstRow="1" w:lastRow="0" w:firstColumn="1" w:lastColumn="0" w:noHBand="0" w:noVBand="1"/>
      </w:tblPr>
      <w:tblGrid>
        <w:gridCol w:w="844"/>
        <w:gridCol w:w="844"/>
        <w:gridCol w:w="968"/>
        <w:gridCol w:w="1530"/>
        <w:gridCol w:w="855"/>
        <w:gridCol w:w="4677"/>
        <w:gridCol w:w="741"/>
      </w:tblGrid>
      <w:tr w:rsidR="00CC077D" w:rsidRPr="000961F5" w14:paraId="4F4C5002" w14:textId="77777777" w:rsidTr="00FC04F8">
        <w:trPr>
          <w:gridAfter w:val="1"/>
          <w:wAfter w:w="837" w:type="dxa"/>
        </w:trPr>
        <w:tc>
          <w:tcPr>
            <w:tcW w:w="981" w:type="dxa"/>
            <w:gridSpan w:val="2"/>
            <w:vAlign w:val="center"/>
          </w:tcPr>
          <w:p w14:paraId="1F0C53A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23</w:t>
            </w:r>
          </w:p>
        </w:tc>
        <w:tc>
          <w:tcPr>
            <w:tcW w:w="2705" w:type="dxa"/>
            <w:gridSpan w:val="2"/>
            <w:vAlign w:val="center"/>
          </w:tcPr>
          <w:p w14:paraId="36F20A35"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valid applications</w:t>
            </w:r>
          </w:p>
        </w:tc>
        <w:tc>
          <w:tcPr>
            <w:tcW w:w="6773" w:type="dxa"/>
            <w:gridSpan w:val="2"/>
            <w:vAlign w:val="center"/>
          </w:tcPr>
          <w:p w14:paraId="7E7E533D" w14:textId="77777777" w:rsidR="00CC077D" w:rsidRPr="000961F5" w:rsidRDefault="00CC077D" w:rsidP="00EE24F6">
            <w:pPr>
              <w:spacing w:after="0"/>
              <w:ind w:left="0"/>
              <w:jc w:val="left"/>
              <w:rPr>
                <w:rFonts w:ascii="Arial" w:hAnsi="Arial"/>
                <w:sz w:val="16"/>
                <w:szCs w:val="16"/>
                <w:lang w:val="en-US"/>
              </w:rPr>
            </w:pPr>
            <w:r w:rsidRPr="000961F5">
              <w:rPr>
                <w:lang w:val="en-US"/>
              </w:rPr>
              <w:t>= From FINI system on Hong Kong Public Offer Results</w:t>
            </w:r>
          </w:p>
        </w:tc>
      </w:tr>
      <w:tr w:rsidR="00842027" w:rsidRPr="000961F5" w14:paraId="092C730C" w14:textId="77777777" w:rsidTr="00FC04F8">
        <w:trPr>
          <w:gridAfter w:val="1"/>
          <w:wAfter w:w="837" w:type="dxa"/>
        </w:trPr>
        <w:tc>
          <w:tcPr>
            <w:tcW w:w="981" w:type="dxa"/>
            <w:gridSpan w:val="2"/>
            <w:vAlign w:val="center"/>
          </w:tcPr>
          <w:p w14:paraId="4D0C81EE" w14:textId="5E967398" w:rsidR="00842027" w:rsidRPr="000961F5" w:rsidRDefault="00842027"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23a</w:t>
            </w:r>
          </w:p>
        </w:tc>
        <w:tc>
          <w:tcPr>
            <w:tcW w:w="2705" w:type="dxa"/>
            <w:gridSpan w:val="2"/>
            <w:vAlign w:val="center"/>
          </w:tcPr>
          <w:p w14:paraId="73E16199" w14:textId="24AED810" w:rsidR="00842027" w:rsidRPr="000961F5" w:rsidRDefault="00842027"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successful subscribers</w:t>
            </w:r>
          </w:p>
        </w:tc>
        <w:tc>
          <w:tcPr>
            <w:tcW w:w="6773" w:type="dxa"/>
            <w:gridSpan w:val="2"/>
            <w:vAlign w:val="center"/>
          </w:tcPr>
          <w:p w14:paraId="286A1821" w14:textId="3841ACC3" w:rsidR="00842027" w:rsidRPr="000961F5" w:rsidRDefault="00842027" w:rsidP="00EE24F6">
            <w:pPr>
              <w:spacing w:after="0"/>
              <w:ind w:left="0"/>
              <w:jc w:val="left"/>
              <w:rPr>
                <w:rFonts w:ascii="Arial" w:hAnsi="Arial"/>
                <w:sz w:val="16"/>
                <w:szCs w:val="16"/>
                <w:lang w:val="en-US"/>
              </w:rPr>
            </w:pPr>
            <w:r w:rsidRPr="000961F5">
              <w:rPr>
                <w:lang w:val="en-US"/>
              </w:rPr>
              <w:t>= From FINI system on Hong Kong Public Offer Results</w:t>
            </w:r>
          </w:p>
        </w:tc>
      </w:tr>
      <w:tr w:rsidR="00CC077D" w:rsidRPr="000961F5" w14:paraId="0050B9B5" w14:textId="77777777" w:rsidTr="00FC04F8">
        <w:trPr>
          <w:gridAfter w:val="1"/>
          <w:wAfter w:w="837" w:type="dxa"/>
        </w:trPr>
        <w:tc>
          <w:tcPr>
            <w:tcW w:w="981" w:type="dxa"/>
            <w:gridSpan w:val="2"/>
            <w:vAlign w:val="center"/>
          </w:tcPr>
          <w:p w14:paraId="3DA63884"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24</w:t>
            </w:r>
          </w:p>
        </w:tc>
        <w:tc>
          <w:tcPr>
            <w:tcW w:w="2705" w:type="dxa"/>
            <w:gridSpan w:val="2"/>
            <w:vAlign w:val="center"/>
          </w:tcPr>
          <w:p w14:paraId="2CD2E6FD" w14:textId="15D6AA6C"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applied</w:t>
            </w:r>
            <w:r w:rsidR="00FF5306" w:rsidRPr="000961F5">
              <w:rPr>
                <w:rFonts w:eastAsia="Times New Roman"/>
                <w:color w:val="000000"/>
                <w:kern w:val="24"/>
              </w:rPr>
              <w:t xml:space="preserve"> for</w:t>
            </w:r>
          </w:p>
        </w:tc>
        <w:tc>
          <w:tcPr>
            <w:tcW w:w="6773" w:type="dxa"/>
            <w:gridSpan w:val="2"/>
            <w:vAlign w:val="center"/>
          </w:tcPr>
          <w:p w14:paraId="31F432E1" w14:textId="77777777" w:rsidR="00CC077D" w:rsidRPr="000961F5" w:rsidRDefault="00CC077D" w:rsidP="00EE24F6">
            <w:pPr>
              <w:spacing w:after="0"/>
              <w:ind w:left="0"/>
              <w:jc w:val="left"/>
              <w:rPr>
                <w:rFonts w:ascii="Arial" w:hAnsi="Arial"/>
                <w:sz w:val="16"/>
                <w:szCs w:val="16"/>
              </w:rPr>
            </w:pPr>
            <w:r w:rsidRPr="000961F5">
              <w:t xml:space="preserve">= </w:t>
            </w:r>
            <w:r w:rsidRPr="000961F5">
              <w:rPr>
                <w:lang w:val="en-US"/>
              </w:rPr>
              <w:t>From FINI system on Hong Kong Public Offer Results</w:t>
            </w:r>
          </w:p>
        </w:tc>
      </w:tr>
      <w:tr w:rsidR="00CC077D" w:rsidRPr="000961F5" w14:paraId="4D295998" w14:textId="77777777" w:rsidTr="00FC04F8">
        <w:tc>
          <w:tcPr>
            <w:tcW w:w="981" w:type="dxa"/>
            <w:vAlign w:val="center"/>
          </w:tcPr>
          <w:p w14:paraId="16AB69E3" w14:textId="77777777" w:rsidR="00CC077D" w:rsidRPr="002B0661"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w:t>
            </w:r>
            <w:r w:rsidR="002A2B16" w:rsidRPr="000961F5">
              <w:rPr>
                <w:rFonts w:eastAsia="Times New Roman"/>
                <w:color w:val="000000"/>
                <w:kern w:val="24"/>
                <w:lang w:val="en-HK"/>
              </w:rPr>
              <w:t>5</w:t>
            </w:r>
          </w:p>
        </w:tc>
        <w:tc>
          <w:tcPr>
            <w:tcW w:w="981" w:type="dxa"/>
            <w:vAlign w:val="center"/>
          </w:tcPr>
          <w:p w14:paraId="4A562FDF" w14:textId="0072E019" w:rsidR="00CC077D" w:rsidRPr="002B0661"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w:t>
            </w:r>
            <w:r w:rsidR="002A2B16" w:rsidRPr="000961F5">
              <w:rPr>
                <w:rFonts w:eastAsia="Times New Roman"/>
                <w:color w:val="000000"/>
                <w:kern w:val="24"/>
                <w:lang w:val="en-HK"/>
              </w:rPr>
              <w:t>5</w:t>
            </w:r>
          </w:p>
        </w:tc>
        <w:tc>
          <w:tcPr>
            <w:tcW w:w="981" w:type="dxa"/>
            <w:vAlign w:val="center"/>
          </w:tcPr>
          <w:p w14:paraId="27452F5E" w14:textId="4B353938" w:rsidR="00CC077D" w:rsidRPr="002B0661"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w:t>
            </w:r>
            <w:r w:rsidR="002A2B16" w:rsidRPr="000961F5">
              <w:rPr>
                <w:rFonts w:eastAsia="Times New Roman"/>
                <w:color w:val="000000"/>
                <w:kern w:val="24"/>
                <w:lang w:val="en-HK"/>
              </w:rPr>
              <w:t>5</w:t>
            </w:r>
          </w:p>
        </w:tc>
        <w:tc>
          <w:tcPr>
            <w:tcW w:w="2705" w:type="dxa"/>
            <w:gridSpan w:val="2"/>
            <w:vAlign w:val="center"/>
          </w:tcPr>
          <w:p w14:paraId="2436FCC5" w14:textId="42E0EDAB"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Overall Subscription Level</w:t>
            </w:r>
          </w:p>
        </w:tc>
        <w:tc>
          <w:tcPr>
            <w:tcW w:w="6773" w:type="dxa"/>
            <w:gridSpan w:val="2"/>
            <w:vAlign w:val="center"/>
          </w:tcPr>
          <w:p w14:paraId="6C8BE050" w14:textId="20EB05DA" w:rsidR="00CC077D" w:rsidRPr="000961F5" w:rsidRDefault="00CC077D" w:rsidP="00EE24F6">
            <w:pPr>
              <w:spacing w:after="0"/>
              <w:ind w:left="0"/>
              <w:jc w:val="left"/>
              <w:rPr>
                <w:rFonts w:ascii="Arial" w:hAnsi="Arial"/>
                <w:sz w:val="16"/>
                <w:szCs w:val="16"/>
                <w:lang w:val="en-US"/>
              </w:rPr>
            </w:pPr>
            <w:r w:rsidRPr="000961F5">
              <w:t>= Data field #2</w:t>
            </w:r>
            <w:r w:rsidR="002A2B16" w:rsidRPr="000961F5">
              <w:t>4</w:t>
            </w:r>
            <w:r w:rsidRPr="000961F5">
              <w:t xml:space="preserve">  / ([</w:t>
            </w:r>
            <w:r w:rsidRPr="000961F5">
              <w:rPr>
                <w:b/>
              </w:rPr>
              <w:t>IPO initiation field # 32</w:t>
            </w:r>
            <w:r w:rsidRPr="000961F5">
              <w:t>] – [</w:t>
            </w:r>
            <w:r w:rsidRPr="000961F5">
              <w:rPr>
                <w:b/>
              </w:rPr>
              <w:t xml:space="preserve">IPO initiation field #60 if IPO initiation field #61 </w:t>
            </w:r>
            <w:r w:rsidR="002A2B16" w:rsidRPr="000961F5">
              <w:rPr>
                <w:b/>
              </w:rPr>
              <w:t>=</w:t>
            </w:r>
            <w:r w:rsidRPr="000961F5">
              <w:rPr>
                <w:b/>
              </w:rPr>
              <w:t xml:space="preserve"> public offer</w:t>
            </w:r>
            <w:r w:rsidRPr="000961F5">
              <w:t>])</w:t>
            </w:r>
          </w:p>
        </w:tc>
      </w:tr>
      <w:tr w:rsidR="00CC077D" w:rsidRPr="000961F5" w14:paraId="2FEF368A" w14:textId="77777777" w:rsidTr="00FC04F8">
        <w:trPr>
          <w:gridAfter w:val="1"/>
          <w:wAfter w:w="837" w:type="dxa"/>
        </w:trPr>
        <w:tc>
          <w:tcPr>
            <w:tcW w:w="981" w:type="dxa"/>
            <w:gridSpan w:val="2"/>
            <w:vAlign w:val="center"/>
          </w:tcPr>
          <w:p w14:paraId="465EF1DD" w14:textId="506536AA"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w:t>
            </w:r>
            <w:r w:rsidR="002A2B16" w:rsidRPr="000961F5">
              <w:rPr>
                <w:rFonts w:eastAsia="Times New Roman"/>
                <w:color w:val="000000"/>
                <w:kern w:val="24"/>
                <w:lang w:val="en-HK"/>
              </w:rPr>
              <w:t>6</w:t>
            </w:r>
          </w:p>
        </w:tc>
        <w:tc>
          <w:tcPr>
            <w:tcW w:w="2705" w:type="dxa"/>
            <w:gridSpan w:val="2"/>
            <w:vAlign w:val="center"/>
          </w:tcPr>
          <w:p w14:paraId="4371765D" w14:textId="08E9DD85"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application</w:t>
            </w:r>
            <w:r w:rsidR="002A2B16" w:rsidRPr="000961F5">
              <w:rPr>
                <w:rFonts w:eastAsia="Times New Roman"/>
                <w:color w:val="000000"/>
                <w:kern w:val="24"/>
              </w:rPr>
              <w:t>s</w:t>
            </w:r>
            <w:r w:rsidRPr="000961F5">
              <w:rPr>
                <w:rFonts w:eastAsia="Times New Roman"/>
                <w:color w:val="000000"/>
                <w:kern w:val="24"/>
              </w:rPr>
              <w:t xml:space="preserve"> rejected</w:t>
            </w:r>
          </w:p>
        </w:tc>
        <w:tc>
          <w:tcPr>
            <w:tcW w:w="6773" w:type="dxa"/>
            <w:gridSpan w:val="2"/>
            <w:vAlign w:val="center"/>
          </w:tcPr>
          <w:p w14:paraId="72D6A7C5" w14:textId="77777777" w:rsidR="00CC077D" w:rsidRPr="000961F5" w:rsidRDefault="00CC077D" w:rsidP="00EE24F6">
            <w:pPr>
              <w:spacing w:after="0"/>
              <w:ind w:left="0"/>
              <w:jc w:val="left"/>
              <w:rPr>
                <w:rFonts w:ascii="Arial" w:hAnsi="Arial"/>
                <w:sz w:val="16"/>
                <w:szCs w:val="16"/>
              </w:rPr>
            </w:pPr>
            <w:r w:rsidRPr="000961F5">
              <w:t>= From FINI system on Hong Kong Public Offer Results</w:t>
            </w:r>
          </w:p>
        </w:tc>
      </w:tr>
      <w:tr w:rsidR="002A2B16" w:rsidRPr="000961F5" w14:paraId="5B69B221" w14:textId="77777777" w:rsidTr="002A2B16">
        <w:trPr>
          <w:gridAfter w:val="1"/>
          <w:wAfter w:w="837" w:type="dxa"/>
        </w:trPr>
        <w:tc>
          <w:tcPr>
            <w:tcW w:w="981" w:type="dxa"/>
            <w:gridSpan w:val="2"/>
            <w:vAlign w:val="center"/>
          </w:tcPr>
          <w:p w14:paraId="1C5AA346" w14:textId="02204167" w:rsidR="002A2B16" w:rsidRPr="000961F5" w:rsidRDefault="002A2B16" w:rsidP="002A2B1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28</w:t>
            </w:r>
          </w:p>
        </w:tc>
        <w:tc>
          <w:tcPr>
            <w:tcW w:w="2705" w:type="dxa"/>
            <w:gridSpan w:val="2"/>
            <w:vAlign w:val="center"/>
          </w:tcPr>
          <w:p w14:paraId="5C36758A" w14:textId="0696B6D8" w:rsidR="002A2B16" w:rsidRPr="000961F5" w:rsidRDefault="002A2B16" w:rsidP="002A2B1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valid applications – Pool A</w:t>
            </w:r>
          </w:p>
        </w:tc>
        <w:tc>
          <w:tcPr>
            <w:tcW w:w="6773" w:type="dxa"/>
            <w:gridSpan w:val="2"/>
            <w:vAlign w:val="center"/>
          </w:tcPr>
          <w:p w14:paraId="3048296B" w14:textId="77777777" w:rsidR="002A2B16" w:rsidRPr="000961F5" w:rsidRDefault="002A2B16" w:rsidP="002A2B16">
            <w:pPr>
              <w:spacing w:after="0"/>
              <w:ind w:left="0"/>
              <w:jc w:val="left"/>
              <w:rPr>
                <w:rFonts w:ascii="Arial" w:hAnsi="Arial"/>
                <w:sz w:val="16"/>
                <w:szCs w:val="16"/>
              </w:rPr>
            </w:pPr>
            <w:r w:rsidRPr="000961F5">
              <w:t>= From FINI system on Hong Kong Public Offer Results</w:t>
            </w:r>
          </w:p>
        </w:tc>
      </w:tr>
      <w:tr w:rsidR="00CC077D" w:rsidRPr="000961F5" w14:paraId="70BB2A04" w14:textId="77777777" w:rsidTr="00FC04F8">
        <w:trPr>
          <w:gridAfter w:val="1"/>
          <w:wAfter w:w="837" w:type="dxa"/>
        </w:trPr>
        <w:tc>
          <w:tcPr>
            <w:tcW w:w="981" w:type="dxa"/>
            <w:gridSpan w:val="2"/>
            <w:vAlign w:val="center"/>
          </w:tcPr>
          <w:p w14:paraId="070C1D49" w14:textId="14922D50"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w:t>
            </w:r>
            <w:r w:rsidR="002A2B16" w:rsidRPr="000961F5">
              <w:rPr>
                <w:rFonts w:eastAsia="Times New Roman"/>
                <w:color w:val="000000"/>
                <w:kern w:val="24"/>
                <w:lang w:val="en-HK"/>
              </w:rPr>
              <w:t>9</w:t>
            </w:r>
          </w:p>
        </w:tc>
        <w:tc>
          <w:tcPr>
            <w:tcW w:w="2705" w:type="dxa"/>
            <w:gridSpan w:val="2"/>
            <w:vAlign w:val="center"/>
          </w:tcPr>
          <w:p w14:paraId="76CC2221" w14:textId="4DC13630"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Number of shares applied </w:t>
            </w:r>
            <w:r w:rsidR="002A2B16" w:rsidRPr="000961F5">
              <w:rPr>
                <w:rFonts w:eastAsia="Times New Roman"/>
                <w:color w:val="000000"/>
                <w:kern w:val="24"/>
              </w:rPr>
              <w:t>for – Pool A</w:t>
            </w:r>
          </w:p>
        </w:tc>
        <w:tc>
          <w:tcPr>
            <w:tcW w:w="6773" w:type="dxa"/>
            <w:gridSpan w:val="2"/>
            <w:vAlign w:val="center"/>
          </w:tcPr>
          <w:p w14:paraId="10463710" w14:textId="77777777" w:rsidR="00CC077D" w:rsidRPr="000961F5" w:rsidRDefault="00CC077D" w:rsidP="00EE24F6">
            <w:pPr>
              <w:spacing w:after="0"/>
              <w:ind w:left="0"/>
              <w:jc w:val="left"/>
              <w:rPr>
                <w:rFonts w:ascii="Arial" w:hAnsi="Arial"/>
                <w:sz w:val="16"/>
                <w:szCs w:val="16"/>
              </w:rPr>
            </w:pPr>
            <w:r w:rsidRPr="000961F5">
              <w:t>= From FINI system on Hong Kong Public Offer Results</w:t>
            </w:r>
          </w:p>
        </w:tc>
      </w:tr>
      <w:tr w:rsidR="00CC077D" w:rsidRPr="000961F5" w14:paraId="5708F712" w14:textId="77777777" w:rsidTr="00FC04F8">
        <w:trPr>
          <w:gridAfter w:val="1"/>
          <w:wAfter w:w="837" w:type="dxa"/>
        </w:trPr>
        <w:tc>
          <w:tcPr>
            <w:tcW w:w="981" w:type="dxa"/>
            <w:gridSpan w:val="2"/>
            <w:vAlign w:val="center"/>
          </w:tcPr>
          <w:p w14:paraId="359DA01F" w14:textId="1C6D9415" w:rsidR="00CC077D" w:rsidRPr="000961F5" w:rsidRDefault="002A2B16"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27</w:t>
            </w:r>
          </w:p>
        </w:tc>
        <w:tc>
          <w:tcPr>
            <w:tcW w:w="2705" w:type="dxa"/>
            <w:gridSpan w:val="2"/>
            <w:vAlign w:val="center"/>
          </w:tcPr>
          <w:p w14:paraId="7B14A40B" w14:textId="554ACE65"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Subscription level </w:t>
            </w:r>
            <w:r w:rsidR="002A2B16" w:rsidRPr="000961F5">
              <w:rPr>
                <w:rFonts w:eastAsia="Times New Roman"/>
                <w:color w:val="000000"/>
                <w:kern w:val="24"/>
              </w:rPr>
              <w:t>– Pool A</w:t>
            </w:r>
          </w:p>
        </w:tc>
        <w:tc>
          <w:tcPr>
            <w:tcW w:w="6773" w:type="dxa"/>
            <w:gridSpan w:val="2"/>
            <w:vAlign w:val="center"/>
          </w:tcPr>
          <w:p w14:paraId="61E63194" w14:textId="0C1C5BD1" w:rsidR="00CC077D" w:rsidRPr="000961F5" w:rsidRDefault="00CC077D" w:rsidP="00EE24F6">
            <w:pPr>
              <w:spacing w:after="0"/>
              <w:ind w:left="0"/>
              <w:jc w:val="left"/>
              <w:rPr>
                <w:rFonts w:ascii="Arial" w:hAnsi="Arial"/>
                <w:sz w:val="16"/>
                <w:szCs w:val="16"/>
              </w:rPr>
            </w:pPr>
            <w:r w:rsidRPr="000961F5">
              <w:t>= Data field #28 /  ([</w:t>
            </w:r>
            <w:r w:rsidRPr="000961F5">
              <w:rPr>
                <w:b/>
              </w:rPr>
              <w:t>IPO initiation field # 32</w:t>
            </w:r>
            <w:r w:rsidRPr="000961F5">
              <w:t>] – [</w:t>
            </w:r>
            <w:r w:rsidRPr="000961F5">
              <w:rPr>
                <w:b/>
              </w:rPr>
              <w:t xml:space="preserve">IPO initiation field #60 if IPO initiation field #61 </w:t>
            </w:r>
            <w:r w:rsidR="002A2B16" w:rsidRPr="000961F5">
              <w:rPr>
                <w:b/>
              </w:rPr>
              <w:t>=</w:t>
            </w:r>
            <w:r w:rsidRPr="000961F5">
              <w:rPr>
                <w:b/>
              </w:rPr>
              <w:t xml:space="preserve"> public offer</w:t>
            </w:r>
            <w:r w:rsidRPr="000961F5">
              <w:t xml:space="preserve">]) * 0.5 </w:t>
            </w:r>
          </w:p>
        </w:tc>
      </w:tr>
      <w:tr w:rsidR="002A2B16" w:rsidRPr="000961F5" w14:paraId="430FF455" w14:textId="77777777" w:rsidTr="002A2B16">
        <w:trPr>
          <w:gridAfter w:val="1"/>
          <w:wAfter w:w="837" w:type="dxa"/>
        </w:trPr>
        <w:tc>
          <w:tcPr>
            <w:tcW w:w="981" w:type="dxa"/>
            <w:gridSpan w:val="2"/>
            <w:vAlign w:val="center"/>
          </w:tcPr>
          <w:p w14:paraId="60123176" w14:textId="5621F073" w:rsidR="002A2B16" w:rsidRPr="000961F5" w:rsidRDefault="002A2B16" w:rsidP="002A2B1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31</w:t>
            </w:r>
          </w:p>
        </w:tc>
        <w:tc>
          <w:tcPr>
            <w:tcW w:w="2705" w:type="dxa"/>
            <w:gridSpan w:val="2"/>
            <w:vAlign w:val="center"/>
          </w:tcPr>
          <w:p w14:paraId="35005628" w14:textId="4448A4E7" w:rsidR="002A2B16" w:rsidRPr="000961F5" w:rsidRDefault="002A2B16" w:rsidP="002A2B1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valid applications – Pool B</w:t>
            </w:r>
          </w:p>
        </w:tc>
        <w:tc>
          <w:tcPr>
            <w:tcW w:w="6773" w:type="dxa"/>
            <w:gridSpan w:val="2"/>
            <w:vAlign w:val="center"/>
          </w:tcPr>
          <w:p w14:paraId="68F611A6" w14:textId="77777777" w:rsidR="002A2B16" w:rsidRPr="000961F5" w:rsidRDefault="002A2B16" w:rsidP="002A2B16">
            <w:pPr>
              <w:spacing w:after="0"/>
              <w:ind w:left="0"/>
              <w:jc w:val="left"/>
              <w:rPr>
                <w:rFonts w:ascii="Arial" w:hAnsi="Arial"/>
                <w:sz w:val="16"/>
                <w:szCs w:val="16"/>
              </w:rPr>
            </w:pPr>
            <w:r w:rsidRPr="000961F5">
              <w:t>= From FINI system on Hong Kong Public Offer Results</w:t>
            </w:r>
          </w:p>
        </w:tc>
      </w:tr>
      <w:tr w:rsidR="00CC077D" w:rsidRPr="000961F5" w14:paraId="0DF73BFB" w14:textId="77777777" w:rsidTr="00FC04F8">
        <w:trPr>
          <w:gridAfter w:val="1"/>
          <w:wAfter w:w="837" w:type="dxa"/>
        </w:trPr>
        <w:tc>
          <w:tcPr>
            <w:tcW w:w="981" w:type="dxa"/>
            <w:gridSpan w:val="2"/>
            <w:vAlign w:val="center"/>
          </w:tcPr>
          <w:p w14:paraId="0DFB547E" w14:textId="59E2D55E"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w:t>
            </w:r>
            <w:r w:rsidR="002A2B16" w:rsidRPr="000961F5">
              <w:rPr>
                <w:rFonts w:eastAsia="Times New Roman"/>
                <w:color w:val="000000"/>
                <w:kern w:val="24"/>
                <w:lang w:val="en-HK"/>
              </w:rPr>
              <w:t>2</w:t>
            </w:r>
          </w:p>
        </w:tc>
        <w:tc>
          <w:tcPr>
            <w:tcW w:w="2705" w:type="dxa"/>
            <w:gridSpan w:val="2"/>
            <w:vAlign w:val="center"/>
          </w:tcPr>
          <w:p w14:paraId="7DE52F46" w14:textId="25CF2FA3"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Number of shares applied </w:t>
            </w:r>
            <w:r w:rsidR="002A2B16" w:rsidRPr="000961F5">
              <w:rPr>
                <w:rFonts w:eastAsia="Times New Roman"/>
                <w:color w:val="000000"/>
                <w:kern w:val="24"/>
              </w:rPr>
              <w:t>for – Pool B</w:t>
            </w:r>
          </w:p>
        </w:tc>
        <w:tc>
          <w:tcPr>
            <w:tcW w:w="6773" w:type="dxa"/>
            <w:gridSpan w:val="2"/>
            <w:vAlign w:val="center"/>
          </w:tcPr>
          <w:p w14:paraId="5C5397E6" w14:textId="77777777" w:rsidR="00CC077D" w:rsidRPr="000961F5" w:rsidRDefault="00CC077D" w:rsidP="00EE24F6">
            <w:pPr>
              <w:spacing w:after="0"/>
              <w:ind w:left="0"/>
              <w:jc w:val="left"/>
              <w:rPr>
                <w:rFonts w:ascii="Arial" w:hAnsi="Arial"/>
                <w:sz w:val="16"/>
                <w:szCs w:val="16"/>
              </w:rPr>
            </w:pPr>
            <w:r w:rsidRPr="000961F5">
              <w:t>= From FINI system on Hong Kong Public Offer Results</w:t>
            </w:r>
          </w:p>
        </w:tc>
      </w:tr>
      <w:tr w:rsidR="00CC077D" w:rsidRPr="000961F5" w14:paraId="398D7DC3" w14:textId="77777777" w:rsidTr="00FC04F8">
        <w:trPr>
          <w:gridAfter w:val="1"/>
          <w:wAfter w:w="837" w:type="dxa"/>
        </w:trPr>
        <w:tc>
          <w:tcPr>
            <w:tcW w:w="981" w:type="dxa"/>
            <w:gridSpan w:val="2"/>
            <w:vAlign w:val="center"/>
          </w:tcPr>
          <w:p w14:paraId="7486970C" w14:textId="3890CC2D"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w:t>
            </w:r>
            <w:r w:rsidR="002A2B16" w:rsidRPr="000961F5">
              <w:rPr>
                <w:rFonts w:eastAsia="Times New Roman"/>
                <w:color w:val="000000"/>
                <w:kern w:val="24"/>
                <w:lang w:val="en-HK"/>
              </w:rPr>
              <w:t>0</w:t>
            </w:r>
          </w:p>
        </w:tc>
        <w:tc>
          <w:tcPr>
            <w:tcW w:w="2705" w:type="dxa"/>
            <w:gridSpan w:val="2"/>
            <w:vAlign w:val="center"/>
          </w:tcPr>
          <w:p w14:paraId="6A5D8E3C" w14:textId="08DEA924"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Subscription level </w:t>
            </w:r>
            <w:r w:rsidR="002A2B16" w:rsidRPr="000961F5">
              <w:rPr>
                <w:rFonts w:eastAsia="Times New Roman"/>
                <w:color w:val="000000"/>
                <w:kern w:val="24"/>
              </w:rPr>
              <w:t xml:space="preserve"> - Pool B</w:t>
            </w:r>
          </w:p>
        </w:tc>
        <w:tc>
          <w:tcPr>
            <w:tcW w:w="6773" w:type="dxa"/>
            <w:gridSpan w:val="2"/>
            <w:vAlign w:val="center"/>
          </w:tcPr>
          <w:p w14:paraId="22267CC6" w14:textId="5DADE6E5" w:rsidR="00CC077D" w:rsidRPr="000961F5" w:rsidRDefault="00CC077D" w:rsidP="00EE24F6">
            <w:pPr>
              <w:spacing w:after="0"/>
              <w:ind w:left="0"/>
              <w:jc w:val="left"/>
              <w:rPr>
                <w:rFonts w:ascii="Arial" w:hAnsi="Arial"/>
                <w:sz w:val="16"/>
                <w:szCs w:val="16"/>
              </w:rPr>
            </w:pPr>
            <w:r w:rsidRPr="000961F5">
              <w:t>= Data field #31 /  ([</w:t>
            </w:r>
            <w:r w:rsidRPr="000961F5">
              <w:rPr>
                <w:b/>
              </w:rPr>
              <w:t>IPO initiation field # 32</w:t>
            </w:r>
            <w:r w:rsidRPr="000961F5">
              <w:t>] – [</w:t>
            </w:r>
            <w:r w:rsidRPr="000961F5">
              <w:rPr>
                <w:b/>
              </w:rPr>
              <w:t xml:space="preserve">IPO initiation field #60 if IPO initiation field #61 </w:t>
            </w:r>
            <w:r w:rsidR="002A2B16" w:rsidRPr="000961F5">
              <w:rPr>
                <w:b/>
              </w:rPr>
              <w:t>=</w:t>
            </w:r>
            <w:r w:rsidRPr="000961F5">
              <w:rPr>
                <w:b/>
              </w:rPr>
              <w:t xml:space="preserve"> public offer</w:t>
            </w:r>
            <w:r w:rsidRPr="000961F5">
              <w:t>]) * 0.5</w:t>
            </w:r>
          </w:p>
        </w:tc>
      </w:tr>
      <w:tr w:rsidR="00CC077D" w:rsidRPr="000961F5" w14:paraId="3BEDF402" w14:textId="77777777" w:rsidTr="00FC04F8">
        <w:trPr>
          <w:gridAfter w:val="1"/>
          <w:wAfter w:w="837" w:type="dxa"/>
        </w:trPr>
        <w:tc>
          <w:tcPr>
            <w:tcW w:w="981" w:type="dxa"/>
            <w:gridSpan w:val="2"/>
            <w:vAlign w:val="center"/>
          </w:tcPr>
          <w:p w14:paraId="041E86C6" w14:textId="0963516D"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w:t>
            </w:r>
            <w:r w:rsidR="002A2B16" w:rsidRPr="000961F5">
              <w:rPr>
                <w:rFonts w:eastAsia="Times New Roman"/>
                <w:color w:val="000000"/>
                <w:kern w:val="24"/>
                <w:lang w:val="en-HK"/>
              </w:rPr>
              <w:t>3</w:t>
            </w:r>
          </w:p>
        </w:tc>
        <w:tc>
          <w:tcPr>
            <w:tcW w:w="2705" w:type="dxa"/>
            <w:gridSpan w:val="2"/>
            <w:vAlign w:val="center"/>
          </w:tcPr>
          <w:p w14:paraId="222500BF"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Claw-back triggered</w:t>
            </w:r>
          </w:p>
        </w:tc>
        <w:tc>
          <w:tcPr>
            <w:tcW w:w="6773" w:type="dxa"/>
            <w:gridSpan w:val="2"/>
            <w:vAlign w:val="center"/>
          </w:tcPr>
          <w:p w14:paraId="009A5650" w14:textId="734C4BFE" w:rsidR="00CC077D" w:rsidRPr="000961F5" w:rsidRDefault="00CC077D" w:rsidP="00EE24F6">
            <w:pPr>
              <w:spacing w:after="0"/>
              <w:ind w:left="0"/>
              <w:jc w:val="left"/>
              <w:rPr>
                <w:rFonts w:ascii="Arial" w:hAnsi="Arial"/>
                <w:sz w:val="16"/>
                <w:szCs w:val="16"/>
              </w:rPr>
            </w:pPr>
            <w:r w:rsidRPr="000961F5">
              <w:t xml:space="preserve">= Yes, if </w:t>
            </w:r>
            <w:r w:rsidR="0006569A" w:rsidRPr="000961F5">
              <w:t>clawback is triggered</w:t>
            </w:r>
            <w:r w:rsidRPr="000961F5">
              <w:t>. Else, = No</w:t>
            </w:r>
          </w:p>
        </w:tc>
      </w:tr>
      <w:tr w:rsidR="002A2B16" w:rsidRPr="000961F5" w14:paraId="2A1EBA38" w14:textId="77777777" w:rsidTr="002A2B16">
        <w:trPr>
          <w:gridAfter w:val="1"/>
          <w:wAfter w:w="837" w:type="dxa"/>
        </w:trPr>
        <w:tc>
          <w:tcPr>
            <w:tcW w:w="981" w:type="dxa"/>
            <w:gridSpan w:val="2"/>
            <w:vAlign w:val="center"/>
          </w:tcPr>
          <w:p w14:paraId="7A26892F" w14:textId="3DC645FB" w:rsidR="002A2B16" w:rsidRPr="000961F5" w:rsidRDefault="002A2B16" w:rsidP="002A2B1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34</w:t>
            </w:r>
          </w:p>
        </w:tc>
        <w:tc>
          <w:tcPr>
            <w:tcW w:w="2705" w:type="dxa"/>
            <w:gridSpan w:val="2"/>
            <w:vAlign w:val="center"/>
          </w:tcPr>
          <w:p w14:paraId="3369DC1E" w14:textId="77777777" w:rsidR="002A2B16" w:rsidRPr="000961F5" w:rsidRDefault="002A2B16" w:rsidP="002A2B1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initially available under the Public Offer</w:t>
            </w:r>
          </w:p>
        </w:tc>
        <w:tc>
          <w:tcPr>
            <w:tcW w:w="6773" w:type="dxa"/>
            <w:gridSpan w:val="2"/>
            <w:vAlign w:val="center"/>
          </w:tcPr>
          <w:p w14:paraId="7F2E311A" w14:textId="77777777" w:rsidR="002A2B16" w:rsidRPr="000961F5" w:rsidRDefault="002A2B16" w:rsidP="002A2B16">
            <w:pPr>
              <w:spacing w:after="0"/>
              <w:ind w:left="0"/>
              <w:jc w:val="left"/>
              <w:rPr>
                <w:rFonts w:ascii="Arial" w:hAnsi="Arial"/>
                <w:sz w:val="16"/>
                <w:szCs w:val="16"/>
                <w:lang w:val="en-US"/>
              </w:rPr>
            </w:pPr>
            <w:r w:rsidRPr="000961F5">
              <w:t>= [</w:t>
            </w:r>
            <w:r w:rsidRPr="000961F5">
              <w:rPr>
                <w:b/>
              </w:rPr>
              <w:t>IPO initiation field #32]</w:t>
            </w:r>
          </w:p>
        </w:tc>
      </w:tr>
      <w:tr w:rsidR="00CC077D" w:rsidRPr="000961F5" w14:paraId="5D6025F4" w14:textId="77777777" w:rsidTr="00FC04F8">
        <w:trPr>
          <w:gridAfter w:val="1"/>
          <w:wAfter w:w="837" w:type="dxa"/>
        </w:trPr>
        <w:tc>
          <w:tcPr>
            <w:tcW w:w="981" w:type="dxa"/>
            <w:gridSpan w:val="2"/>
            <w:vAlign w:val="center"/>
          </w:tcPr>
          <w:p w14:paraId="32B6CC5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35</w:t>
            </w:r>
          </w:p>
        </w:tc>
        <w:tc>
          <w:tcPr>
            <w:tcW w:w="2705" w:type="dxa"/>
            <w:gridSpan w:val="2"/>
            <w:vAlign w:val="center"/>
          </w:tcPr>
          <w:p w14:paraId="29CAF6B6" w14:textId="42E8742C"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Number of Shares reallocated from </w:t>
            </w:r>
            <w:r w:rsidR="0006569A" w:rsidRPr="000961F5">
              <w:rPr>
                <w:rFonts w:eastAsia="Times New Roman"/>
                <w:color w:val="000000"/>
                <w:kern w:val="24"/>
              </w:rPr>
              <w:t xml:space="preserve">the </w:t>
            </w:r>
            <w:r w:rsidRPr="000961F5">
              <w:rPr>
                <w:rFonts w:eastAsia="Times New Roman"/>
                <w:color w:val="000000"/>
                <w:kern w:val="24"/>
              </w:rPr>
              <w:lastRenderedPageBreak/>
              <w:t xml:space="preserve">Institutional Offer </w:t>
            </w:r>
            <w:r w:rsidR="0006569A" w:rsidRPr="000961F5">
              <w:rPr>
                <w:rFonts w:eastAsia="Times New Roman"/>
                <w:color w:val="000000"/>
                <w:kern w:val="24"/>
              </w:rPr>
              <w:t>(claw-back)</w:t>
            </w:r>
          </w:p>
        </w:tc>
        <w:tc>
          <w:tcPr>
            <w:tcW w:w="6773" w:type="dxa"/>
            <w:gridSpan w:val="2"/>
            <w:vAlign w:val="center"/>
          </w:tcPr>
          <w:p w14:paraId="6A675F4F" w14:textId="5D245197" w:rsidR="00CC077D" w:rsidRPr="000961F5" w:rsidRDefault="00CC077D" w:rsidP="00EE24F6">
            <w:pPr>
              <w:spacing w:after="0"/>
              <w:ind w:left="0"/>
              <w:jc w:val="left"/>
              <w:rPr>
                <w:rFonts w:ascii="Arial" w:hAnsi="Arial"/>
                <w:sz w:val="16"/>
                <w:szCs w:val="16"/>
              </w:rPr>
            </w:pPr>
            <w:r w:rsidRPr="000961F5">
              <w:lastRenderedPageBreak/>
              <w:t>= If field #</w:t>
            </w:r>
            <w:r w:rsidR="0006569A" w:rsidRPr="000961F5">
              <w:t xml:space="preserve">33 = Yes OR Institutional Offer Reallocation Indicator </w:t>
            </w:r>
            <w:r w:rsidR="0006569A" w:rsidRPr="000961F5">
              <w:rPr>
                <w:b/>
              </w:rPr>
              <w:t>[Institutional Offer: sub-placing arrangement Field #1]</w:t>
            </w:r>
            <w:r w:rsidR="0006569A" w:rsidRPr="000961F5">
              <w:t xml:space="preserve"> = </w:t>
            </w:r>
            <w:r w:rsidR="0006569A" w:rsidRPr="000961F5">
              <w:lastRenderedPageBreak/>
              <w:t>Undersubscription or Reallocation</w:t>
            </w:r>
            <w:r w:rsidRPr="000961F5">
              <w:t xml:space="preserve">, then = </w:t>
            </w:r>
            <w:r w:rsidR="0006569A" w:rsidRPr="000961F5">
              <w:t xml:space="preserve">Number of offer shares in public offer </w:t>
            </w:r>
            <w:r w:rsidR="0006569A" w:rsidRPr="000961F5">
              <w:rPr>
                <w:b/>
              </w:rPr>
              <w:t>[Field #6</w:t>
            </w:r>
            <w:r w:rsidR="0006569A" w:rsidRPr="000961F5">
              <w:t xml:space="preserve">] – Size of public offer size adjustment option exercised </w:t>
            </w:r>
            <w:r w:rsidR="0006569A" w:rsidRPr="000961F5">
              <w:rPr>
                <w:b/>
              </w:rPr>
              <w:t>[Institutional offer: sub-placing arrangement Field #3]</w:t>
            </w:r>
            <w:r w:rsidR="0006569A" w:rsidRPr="000961F5">
              <w:t xml:space="preserve">) – Number of shares initially available under the Public Offer </w:t>
            </w:r>
            <w:r w:rsidR="0006569A" w:rsidRPr="000961F5">
              <w:rPr>
                <w:b/>
              </w:rPr>
              <w:t>[Field #34]</w:t>
            </w:r>
          </w:p>
          <w:p w14:paraId="1E7B23FF" w14:textId="07CD31E1" w:rsidR="00CC077D" w:rsidRPr="000961F5" w:rsidRDefault="00CC077D" w:rsidP="007E250E">
            <w:pPr>
              <w:spacing w:after="0"/>
              <w:ind w:left="0"/>
              <w:jc w:val="left"/>
              <w:rPr>
                <w:rFonts w:ascii="Arial" w:hAnsi="Arial"/>
                <w:sz w:val="16"/>
                <w:szCs w:val="16"/>
              </w:rPr>
            </w:pPr>
          </w:p>
          <w:p w14:paraId="1AC04693" w14:textId="7D2E14D9" w:rsidR="00CC077D" w:rsidRPr="000961F5" w:rsidRDefault="007E250E" w:rsidP="00EE24F6">
            <w:pPr>
              <w:spacing w:after="0"/>
              <w:ind w:left="0"/>
              <w:jc w:val="left"/>
              <w:rPr>
                <w:rFonts w:ascii="Arial" w:hAnsi="Arial"/>
                <w:sz w:val="16"/>
                <w:szCs w:val="16"/>
              </w:rPr>
            </w:pPr>
            <w:r w:rsidRPr="000961F5">
              <w:t>Else, hide field</w:t>
            </w:r>
          </w:p>
        </w:tc>
      </w:tr>
      <w:tr w:rsidR="00CC077D" w:rsidRPr="000961F5" w14:paraId="4FC0D7F4" w14:textId="77777777" w:rsidTr="00FC04F8">
        <w:trPr>
          <w:gridAfter w:val="1"/>
          <w:wAfter w:w="837" w:type="dxa"/>
        </w:trPr>
        <w:tc>
          <w:tcPr>
            <w:tcW w:w="981" w:type="dxa"/>
            <w:gridSpan w:val="2"/>
            <w:vAlign w:val="center"/>
          </w:tcPr>
          <w:p w14:paraId="4C9CF674"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36</w:t>
            </w:r>
          </w:p>
        </w:tc>
        <w:tc>
          <w:tcPr>
            <w:tcW w:w="2705" w:type="dxa"/>
            <w:gridSpan w:val="2"/>
            <w:vAlign w:val="center"/>
          </w:tcPr>
          <w:p w14:paraId="3CA7A0CC" w14:textId="28442874"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Number of shares </w:t>
            </w:r>
            <w:r w:rsidR="0006569A" w:rsidRPr="000961F5">
              <w:rPr>
                <w:rFonts w:eastAsia="Times New Roman"/>
                <w:color w:val="000000"/>
                <w:kern w:val="24"/>
              </w:rPr>
              <w:t>reallocated</w:t>
            </w:r>
            <w:r w:rsidRPr="000961F5">
              <w:rPr>
                <w:rFonts w:eastAsia="Times New Roman"/>
                <w:color w:val="000000"/>
                <w:kern w:val="24"/>
              </w:rPr>
              <w:t xml:space="preserve"> to </w:t>
            </w:r>
            <w:r w:rsidR="0006569A" w:rsidRPr="000961F5">
              <w:rPr>
                <w:rFonts w:eastAsia="Times New Roman"/>
                <w:color w:val="000000"/>
                <w:kern w:val="24"/>
              </w:rPr>
              <w:t xml:space="preserve">the </w:t>
            </w:r>
            <w:r w:rsidRPr="000961F5">
              <w:rPr>
                <w:rFonts w:eastAsia="Times New Roman"/>
                <w:color w:val="000000"/>
                <w:kern w:val="24"/>
              </w:rPr>
              <w:t>Institutional Offer</w:t>
            </w:r>
            <w:r w:rsidR="0006569A" w:rsidRPr="000961F5">
              <w:rPr>
                <w:rFonts w:eastAsia="Times New Roman"/>
                <w:color w:val="000000"/>
                <w:kern w:val="24"/>
              </w:rPr>
              <w:t xml:space="preserve"> (claw</w:t>
            </w:r>
            <w:r w:rsidR="007E250E" w:rsidRPr="000961F5">
              <w:rPr>
                <w:rFonts w:eastAsia="Times New Roman"/>
                <w:color w:val="000000"/>
                <w:kern w:val="24"/>
              </w:rPr>
              <w:t>-</w:t>
            </w:r>
            <w:r w:rsidR="0006569A" w:rsidRPr="000961F5">
              <w:rPr>
                <w:rFonts w:eastAsia="Times New Roman"/>
                <w:color w:val="000000"/>
                <w:kern w:val="24"/>
              </w:rPr>
              <w:t>forward)</w:t>
            </w:r>
          </w:p>
        </w:tc>
        <w:tc>
          <w:tcPr>
            <w:tcW w:w="6773" w:type="dxa"/>
            <w:gridSpan w:val="2"/>
            <w:vAlign w:val="center"/>
          </w:tcPr>
          <w:p w14:paraId="6929D7EE" w14:textId="5ACD4D23" w:rsidR="007E250E" w:rsidRPr="000961F5" w:rsidRDefault="00CC077D" w:rsidP="007E250E">
            <w:pPr>
              <w:spacing w:after="0"/>
              <w:ind w:left="0"/>
              <w:jc w:val="left"/>
              <w:rPr>
                <w:rFonts w:ascii="Arial" w:hAnsi="Arial"/>
                <w:sz w:val="16"/>
                <w:szCs w:val="16"/>
              </w:rPr>
            </w:pPr>
            <w:r w:rsidRPr="000961F5">
              <w:t>= If field #2</w:t>
            </w:r>
            <w:r w:rsidR="007E250E" w:rsidRPr="000961F5">
              <w:t>5</w:t>
            </w:r>
            <w:r w:rsidRPr="000961F5">
              <w:t xml:space="preserve">&lt;1, then = </w:t>
            </w:r>
            <w:r w:rsidR="007E250E" w:rsidRPr="000961F5">
              <w:t xml:space="preserve">Number of shares initially available under the Public Offer </w:t>
            </w:r>
            <w:r w:rsidR="007E250E" w:rsidRPr="000961F5">
              <w:rPr>
                <w:b/>
              </w:rPr>
              <w:t>[Field #</w:t>
            </w:r>
            <w:r w:rsidR="007E250E" w:rsidRPr="000961F5">
              <w:t xml:space="preserve">34] - Number of offer shares in public offer </w:t>
            </w:r>
            <w:r w:rsidR="007E250E" w:rsidRPr="000961F5">
              <w:rPr>
                <w:b/>
              </w:rPr>
              <w:t>[Field #6</w:t>
            </w:r>
            <w:r w:rsidR="007E250E" w:rsidRPr="000961F5">
              <w:t>]</w:t>
            </w:r>
          </w:p>
          <w:p w14:paraId="6F5AA3AD" w14:textId="77777777" w:rsidR="007E250E" w:rsidRPr="000961F5" w:rsidRDefault="007E250E" w:rsidP="007E250E">
            <w:pPr>
              <w:spacing w:after="0"/>
              <w:ind w:left="0"/>
              <w:jc w:val="left"/>
              <w:rPr>
                <w:rFonts w:ascii="Arial" w:hAnsi="Arial"/>
                <w:sz w:val="16"/>
                <w:szCs w:val="16"/>
              </w:rPr>
            </w:pPr>
          </w:p>
          <w:p w14:paraId="2E676600" w14:textId="11151933" w:rsidR="00CC077D" w:rsidRPr="000961F5" w:rsidRDefault="007E250E" w:rsidP="00EE24F6">
            <w:pPr>
              <w:spacing w:after="0"/>
              <w:ind w:left="0"/>
              <w:jc w:val="left"/>
              <w:rPr>
                <w:rFonts w:ascii="Arial" w:hAnsi="Arial"/>
                <w:sz w:val="16"/>
                <w:szCs w:val="16"/>
              </w:rPr>
            </w:pPr>
            <w:r w:rsidRPr="000961F5">
              <w:t>Else, hide field</w:t>
            </w:r>
          </w:p>
        </w:tc>
      </w:tr>
      <w:tr w:rsidR="00CC077D" w:rsidRPr="000961F5" w14:paraId="6B46BBFF" w14:textId="77777777" w:rsidTr="00FC04F8">
        <w:trPr>
          <w:gridAfter w:val="1"/>
          <w:wAfter w:w="837" w:type="dxa"/>
        </w:trPr>
        <w:tc>
          <w:tcPr>
            <w:tcW w:w="981" w:type="dxa"/>
            <w:gridSpan w:val="2"/>
            <w:vAlign w:val="center"/>
          </w:tcPr>
          <w:p w14:paraId="34299032"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37</w:t>
            </w:r>
          </w:p>
        </w:tc>
        <w:tc>
          <w:tcPr>
            <w:tcW w:w="2705" w:type="dxa"/>
            <w:gridSpan w:val="2"/>
            <w:vAlign w:val="center"/>
          </w:tcPr>
          <w:p w14:paraId="398D9EDD" w14:textId="1C555C37" w:rsidR="00CC077D" w:rsidRPr="000961F5" w:rsidRDefault="00BC16D9"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w:t>
            </w:r>
            <w:r w:rsidR="007E250E" w:rsidRPr="000961F5">
              <w:rPr>
                <w:rFonts w:eastAsia="Times New Roman"/>
                <w:color w:val="000000"/>
                <w:kern w:val="24"/>
              </w:rPr>
              <w:t>Final</w:t>
            </w:r>
            <w:r w:rsidRPr="000961F5">
              <w:rPr>
                <w:rFonts w:eastAsia="Times New Roman"/>
                <w:color w:val="000000"/>
                <w:kern w:val="24"/>
              </w:rPr>
              <w:t>”</w:t>
            </w:r>
            <w:r w:rsidR="007E250E" w:rsidRPr="000961F5">
              <w:rPr>
                <w:rFonts w:eastAsia="Times New Roman"/>
                <w:color w:val="000000"/>
                <w:kern w:val="24"/>
              </w:rPr>
              <w:t xml:space="preserve"> </w:t>
            </w:r>
            <w:r w:rsidRPr="000961F5">
              <w:rPr>
                <w:rFonts w:eastAsia="Times New Roman"/>
                <w:color w:val="000000"/>
                <w:kern w:val="24"/>
              </w:rPr>
              <w:t xml:space="preserve">+ </w:t>
            </w:r>
            <w:r w:rsidRPr="000961F5">
              <w:rPr>
                <w:rFonts w:eastAsia="Times New Roman"/>
                <w:b/>
                <w:color w:val="000000"/>
                <w:kern w:val="24"/>
              </w:rPr>
              <w:t>[Field 7]</w:t>
            </w:r>
          </w:p>
        </w:tc>
        <w:tc>
          <w:tcPr>
            <w:tcW w:w="6773" w:type="dxa"/>
            <w:gridSpan w:val="2"/>
            <w:vAlign w:val="center"/>
          </w:tcPr>
          <w:p w14:paraId="09144FD1" w14:textId="11BF7822" w:rsidR="00CC077D" w:rsidRPr="000961F5" w:rsidRDefault="00CC077D" w:rsidP="00EE24F6">
            <w:pPr>
              <w:spacing w:after="0"/>
              <w:ind w:left="0"/>
              <w:jc w:val="left"/>
              <w:rPr>
                <w:rFonts w:ascii="Arial" w:hAnsi="Arial"/>
                <w:sz w:val="16"/>
                <w:szCs w:val="16"/>
              </w:rPr>
            </w:pPr>
            <w:r w:rsidRPr="000961F5">
              <w:t>= field #</w:t>
            </w:r>
            <w:r w:rsidR="00BC16D9" w:rsidRPr="000961F5">
              <w:t>7</w:t>
            </w:r>
          </w:p>
        </w:tc>
      </w:tr>
      <w:tr w:rsidR="00CC077D" w:rsidRPr="000961F5" w14:paraId="2C578148" w14:textId="77777777" w:rsidTr="00FC04F8">
        <w:trPr>
          <w:gridAfter w:val="1"/>
          <w:wAfter w:w="837" w:type="dxa"/>
        </w:trPr>
        <w:tc>
          <w:tcPr>
            <w:tcW w:w="981" w:type="dxa"/>
            <w:gridSpan w:val="2"/>
            <w:vAlign w:val="center"/>
          </w:tcPr>
          <w:p w14:paraId="13A712E3"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38</w:t>
            </w:r>
          </w:p>
        </w:tc>
        <w:tc>
          <w:tcPr>
            <w:tcW w:w="2705" w:type="dxa"/>
            <w:gridSpan w:val="2"/>
            <w:vAlign w:val="center"/>
          </w:tcPr>
          <w:p w14:paraId="0B8C3BA6"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new shares under Public Offer</w:t>
            </w:r>
          </w:p>
        </w:tc>
        <w:tc>
          <w:tcPr>
            <w:tcW w:w="6773" w:type="dxa"/>
            <w:gridSpan w:val="2"/>
            <w:vAlign w:val="center"/>
          </w:tcPr>
          <w:p w14:paraId="1DD91717" w14:textId="79707522" w:rsidR="00CC077D" w:rsidRPr="000961F5" w:rsidRDefault="00CC077D" w:rsidP="00EE24F6">
            <w:pPr>
              <w:spacing w:after="0"/>
              <w:ind w:left="0"/>
              <w:jc w:val="left"/>
              <w:rPr>
                <w:rFonts w:ascii="Arial" w:hAnsi="Arial"/>
                <w:sz w:val="16"/>
                <w:szCs w:val="16"/>
              </w:rPr>
            </w:pPr>
            <w:r w:rsidRPr="000961F5">
              <w:t>= Sponsor confirmation form field #</w:t>
            </w:r>
            <w:r w:rsidR="00BC16D9" w:rsidRPr="000961F5">
              <w:t>5</w:t>
            </w:r>
          </w:p>
        </w:tc>
      </w:tr>
      <w:tr w:rsidR="00CC077D" w:rsidRPr="000961F5" w14:paraId="2D7F3BCF" w14:textId="77777777" w:rsidTr="00FC04F8">
        <w:trPr>
          <w:gridAfter w:val="1"/>
          <w:wAfter w:w="837" w:type="dxa"/>
        </w:trPr>
        <w:tc>
          <w:tcPr>
            <w:tcW w:w="981" w:type="dxa"/>
            <w:gridSpan w:val="2"/>
            <w:vAlign w:val="center"/>
          </w:tcPr>
          <w:p w14:paraId="34077C47"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39</w:t>
            </w:r>
          </w:p>
        </w:tc>
        <w:tc>
          <w:tcPr>
            <w:tcW w:w="2705" w:type="dxa"/>
            <w:gridSpan w:val="2"/>
            <w:vAlign w:val="center"/>
          </w:tcPr>
          <w:p w14:paraId="1E377075"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sale shares under Public Offer</w:t>
            </w:r>
          </w:p>
        </w:tc>
        <w:tc>
          <w:tcPr>
            <w:tcW w:w="6773" w:type="dxa"/>
            <w:gridSpan w:val="2"/>
            <w:vAlign w:val="center"/>
          </w:tcPr>
          <w:p w14:paraId="4FE208FA" w14:textId="6A4A8FD0" w:rsidR="00CC077D" w:rsidRPr="000961F5" w:rsidRDefault="00CC077D" w:rsidP="00EE24F6">
            <w:pPr>
              <w:spacing w:after="0"/>
              <w:ind w:left="0"/>
              <w:jc w:val="left"/>
              <w:rPr>
                <w:rFonts w:ascii="Arial" w:hAnsi="Arial"/>
                <w:sz w:val="16"/>
                <w:szCs w:val="16"/>
              </w:rPr>
            </w:pPr>
            <w:r w:rsidRPr="000961F5">
              <w:t>= Sponsor confirmation form field #</w:t>
            </w:r>
            <w:r w:rsidR="00BC16D9" w:rsidRPr="000961F5">
              <w:t>6</w:t>
            </w:r>
          </w:p>
        </w:tc>
      </w:tr>
      <w:tr w:rsidR="00CC077D" w:rsidRPr="000961F5" w14:paraId="4D00E52B" w14:textId="77777777" w:rsidTr="00FC04F8">
        <w:trPr>
          <w:gridAfter w:val="1"/>
          <w:wAfter w:w="837" w:type="dxa"/>
        </w:trPr>
        <w:tc>
          <w:tcPr>
            <w:tcW w:w="981" w:type="dxa"/>
            <w:gridSpan w:val="2"/>
            <w:vAlign w:val="center"/>
          </w:tcPr>
          <w:p w14:paraId="052637A3"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40</w:t>
            </w:r>
          </w:p>
        </w:tc>
        <w:tc>
          <w:tcPr>
            <w:tcW w:w="2705" w:type="dxa"/>
            <w:gridSpan w:val="2"/>
            <w:vAlign w:val="center"/>
          </w:tcPr>
          <w:p w14:paraId="26312DFA" w14:textId="745F1C05" w:rsidR="00CC077D" w:rsidRPr="000961F5" w:rsidRDefault="00BC16D9"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 </w:t>
            </w:r>
            <w:r w:rsidR="00CC077D" w:rsidRPr="000961F5">
              <w:rPr>
                <w:rFonts w:eastAsia="Times New Roman"/>
                <w:color w:val="000000"/>
                <w:kern w:val="24"/>
              </w:rPr>
              <w:t xml:space="preserve">of </w:t>
            </w:r>
            <w:r w:rsidRPr="000961F5">
              <w:rPr>
                <w:rFonts w:eastAsia="Times New Roman"/>
                <w:color w:val="000000"/>
                <w:kern w:val="24"/>
              </w:rPr>
              <w:t xml:space="preserve">shares under the </w:t>
            </w:r>
            <w:r w:rsidR="00CC077D" w:rsidRPr="000961F5">
              <w:rPr>
                <w:rFonts w:eastAsia="Times New Roman"/>
                <w:color w:val="000000"/>
                <w:kern w:val="24"/>
              </w:rPr>
              <w:t xml:space="preserve">Public Offer </w:t>
            </w:r>
            <w:r w:rsidRPr="000961F5">
              <w:rPr>
                <w:rFonts w:eastAsia="Times New Roman"/>
                <w:color w:val="000000"/>
                <w:kern w:val="24"/>
              </w:rPr>
              <w:t>to the Global Offering</w:t>
            </w:r>
          </w:p>
        </w:tc>
        <w:tc>
          <w:tcPr>
            <w:tcW w:w="6773" w:type="dxa"/>
            <w:gridSpan w:val="2"/>
            <w:vAlign w:val="center"/>
          </w:tcPr>
          <w:p w14:paraId="47BD876B" w14:textId="0F20AA7E" w:rsidR="00CC077D" w:rsidRPr="000961F5" w:rsidRDefault="00CC077D" w:rsidP="00EE24F6">
            <w:pPr>
              <w:spacing w:after="0"/>
              <w:ind w:left="0"/>
              <w:jc w:val="left"/>
              <w:rPr>
                <w:rFonts w:ascii="Arial" w:hAnsi="Arial"/>
                <w:sz w:val="16"/>
                <w:szCs w:val="16"/>
              </w:rPr>
            </w:pPr>
            <w:r w:rsidRPr="000961F5">
              <w:t xml:space="preserve">= </w:t>
            </w:r>
            <w:r w:rsidR="00094361" w:rsidRPr="000961F5">
              <w:rPr>
                <w:b/>
              </w:rPr>
              <w:t>[</w:t>
            </w:r>
            <w:r w:rsidRPr="000961F5">
              <w:rPr>
                <w:b/>
              </w:rPr>
              <w:t>field #37 / field #5</w:t>
            </w:r>
            <w:r w:rsidR="00094361" w:rsidRPr="000961F5">
              <w:rPr>
                <w:b/>
              </w:rPr>
              <w:t>]</w:t>
            </w:r>
          </w:p>
        </w:tc>
      </w:tr>
    </w:tbl>
    <w:p w14:paraId="314CA16D" w14:textId="29E100A0" w:rsidR="00FC04F8" w:rsidRPr="000961F5" w:rsidRDefault="00FC04F8" w:rsidP="00FC04F8">
      <w:pPr>
        <w:ind w:left="0"/>
      </w:pPr>
    </w:p>
    <w:p w14:paraId="37E1C774" w14:textId="12C3C0C2" w:rsidR="00FC04F8" w:rsidRPr="000961F5" w:rsidRDefault="00FC04F8" w:rsidP="00FC04F8">
      <w:pPr>
        <w:ind w:left="0"/>
      </w:pPr>
      <w:r w:rsidRPr="000961F5">
        <w:t>Institutional Offer</w:t>
      </w:r>
      <w:r w:rsidR="00FF5306" w:rsidRPr="000961F5">
        <w:t xml:space="preserve"> - section not applicable if Offering Type </w:t>
      </w:r>
      <w:r w:rsidR="00FF5306" w:rsidRPr="000961F5">
        <w:rPr>
          <w:b/>
        </w:rPr>
        <w:t>[IPO Initiation Field #16]</w:t>
      </w:r>
      <w:r w:rsidR="00343BE9" w:rsidRPr="000961F5">
        <w:t xml:space="preserve"> = By public offer</w:t>
      </w:r>
      <w:r w:rsidR="00FF5306" w:rsidRPr="000961F5">
        <w:t xml:space="preserve"> only</w:t>
      </w:r>
    </w:p>
    <w:tbl>
      <w:tblPr>
        <w:tblStyle w:val="TableGrid4"/>
        <w:tblW w:w="0" w:type="auto"/>
        <w:tblLook w:val="04A0" w:firstRow="1" w:lastRow="0" w:firstColumn="1" w:lastColumn="0" w:noHBand="0" w:noVBand="1"/>
      </w:tblPr>
      <w:tblGrid>
        <w:gridCol w:w="981"/>
        <w:gridCol w:w="2705"/>
        <w:gridCol w:w="6773"/>
      </w:tblGrid>
      <w:tr w:rsidR="00CC077D" w:rsidRPr="000961F5" w14:paraId="0BDAB239" w14:textId="77777777" w:rsidTr="00FC04F8">
        <w:tc>
          <w:tcPr>
            <w:tcW w:w="981" w:type="dxa"/>
            <w:vAlign w:val="center"/>
          </w:tcPr>
          <w:p w14:paraId="36647F8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41</w:t>
            </w:r>
          </w:p>
        </w:tc>
        <w:tc>
          <w:tcPr>
            <w:tcW w:w="2705" w:type="dxa"/>
            <w:vAlign w:val="center"/>
          </w:tcPr>
          <w:p w14:paraId="487D673D"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Placees</w:t>
            </w:r>
          </w:p>
        </w:tc>
        <w:tc>
          <w:tcPr>
            <w:tcW w:w="6773" w:type="dxa"/>
            <w:vAlign w:val="center"/>
          </w:tcPr>
          <w:p w14:paraId="0DEE590B" w14:textId="77777777" w:rsidR="00CC077D" w:rsidRPr="000961F5" w:rsidRDefault="00CC077D" w:rsidP="00EE24F6">
            <w:pPr>
              <w:spacing w:after="0"/>
              <w:ind w:left="0"/>
              <w:jc w:val="left"/>
              <w:rPr>
                <w:rFonts w:ascii="Arial" w:hAnsi="Arial"/>
                <w:sz w:val="16"/>
                <w:szCs w:val="16"/>
              </w:rPr>
            </w:pPr>
            <w:r w:rsidRPr="000961F5">
              <w:t>= From Final Placees Allocation List</w:t>
            </w:r>
          </w:p>
        </w:tc>
      </w:tr>
      <w:tr w:rsidR="00CC077D" w:rsidRPr="000961F5" w14:paraId="79197EEE" w14:textId="77777777" w:rsidTr="00FC04F8">
        <w:tc>
          <w:tcPr>
            <w:tcW w:w="981" w:type="dxa"/>
            <w:vAlign w:val="center"/>
          </w:tcPr>
          <w:p w14:paraId="5FF3E32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42</w:t>
            </w:r>
          </w:p>
        </w:tc>
        <w:tc>
          <w:tcPr>
            <w:tcW w:w="2705" w:type="dxa"/>
            <w:vAlign w:val="center"/>
          </w:tcPr>
          <w:p w14:paraId="2A5E8D6A"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Subscription Level</w:t>
            </w:r>
          </w:p>
        </w:tc>
        <w:tc>
          <w:tcPr>
            <w:tcW w:w="6773" w:type="dxa"/>
            <w:vAlign w:val="center"/>
          </w:tcPr>
          <w:p w14:paraId="0863D61B" w14:textId="23BE16E2" w:rsidR="00CC077D" w:rsidRPr="000961F5" w:rsidRDefault="00CC077D" w:rsidP="00EE24F6">
            <w:pPr>
              <w:spacing w:after="0"/>
              <w:ind w:left="0"/>
              <w:jc w:val="left"/>
              <w:rPr>
                <w:rFonts w:ascii="Arial" w:hAnsi="Arial"/>
                <w:sz w:val="16"/>
                <w:szCs w:val="16"/>
              </w:rPr>
            </w:pPr>
            <w:r w:rsidRPr="000961F5">
              <w:t xml:space="preserve">= </w:t>
            </w:r>
            <w:r w:rsidR="00094361" w:rsidRPr="000961F5">
              <w:rPr>
                <w:b/>
              </w:rPr>
              <w:t>[</w:t>
            </w:r>
            <w:r w:rsidRPr="000961F5">
              <w:rPr>
                <w:b/>
              </w:rPr>
              <w:t>Sponsor confirmation form field #9</w:t>
            </w:r>
            <w:r w:rsidR="00094361" w:rsidRPr="000961F5">
              <w:rPr>
                <w:b/>
              </w:rPr>
              <w:t>]</w:t>
            </w:r>
          </w:p>
        </w:tc>
      </w:tr>
      <w:tr w:rsidR="00CC077D" w:rsidRPr="000961F5" w14:paraId="76FE7869" w14:textId="77777777" w:rsidTr="00FC04F8">
        <w:tc>
          <w:tcPr>
            <w:tcW w:w="981" w:type="dxa"/>
            <w:vAlign w:val="center"/>
          </w:tcPr>
          <w:p w14:paraId="6227685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43</w:t>
            </w:r>
          </w:p>
        </w:tc>
        <w:tc>
          <w:tcPr>
            <w:tcW w:w="2705" w:type="dxa"/>
            <w:vAlign w:val="center"/>
          </w:tcPr>
          <w:p w14:paraId="1CDAE9CA"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initially available in Institutional Offer</w:t>
            </w:r>
          </w:p>
        </w:tc>
        <w:tc>
          <w:tcPr>
            <w:tcW w:w="6773" w:type="dxa"/>
            <w:vAlign w:val="center"/>
          </w:tcPr>
          <w:p w14:paraId="15479A7D" w14:textId="497BFF25" w:rsidR="00CC077D" w:rsidRPr="000961F5" w:rsidRDefault="00CC077D" w:rsidP="00EE24F6">
            <w:pPr>
              <w:spacing w:after="0"/>
              <w:ind w:left="0"/>
              <w:jc w:val="left"/>
              <w:rPr>
                <w:rFonts w:ascii="Arial" w:hAnsi="Arial"/>
                <w:sz w:val="16"/>
                <w:szCs w:val="16"/>
              </w:rPr>
            </w:pPr>
            <w:r w:rsidRPr="000961F5">
              <w:t xml:space="preserve">= </w:t>
            </w:r>
            <w:r w:rsidRPr="000961F5">
              <w:rPr>
                <w:b/>
              </w:rPr>
              <w:t xml:space="preserve">[IPO </w:t>
            </w:r>
            <w:r w:rsidR="00094361" w:rsidRPr="000961F5">
              <w:rPr>
                <w:b/>
              </w:rPr>
              <w:t>I</w:t>
            </w:r>
            <w:r w:rsidRPr="000961F5">
              <w:rPr>
                <w:b/>
              </w:rPr>
              <w:t>nitiation</w:t>
            </w:r>
            <w:r w:rsidR="00094361" w:rsidRPr="000961F5">
              <w:rPr>
                <w:b/>
              </w:rPr>
              <w:t xml:space="preserve"> Field #33</w:t>
            </w:r>
            <w:r w:rsidRPr="000961F5">
              <w:rPr>
                <w:b/>
              </w:rPr>
              <w:t>]</w:t>
            </w:r>
          </w:p>
        </w:tc>
      </w:tr>
      <w:tr w:rsidR="00CC077D" w:rsidRPr="000961F5" w14:paraId="1624E6E4" w14:textId="77777777" w:rsidTr="00FC04F8">
        <w:tc>
          <w:tcPr>
            <w:tcW w:w="981" w:type="dxa"/>
            <w:vAlign w:val="center"/>
          </w:tcPr>
          <w:p w14:paraId="1B5E4D8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44</w:t>
            </w:r>
          </w:p>
        </w:tc>
        <w:tc>
          <w:tcPr>
            <w:tcW w:w="2705" w:type="dxa"/>
            <w:vAlign w:val="center"/>
          </w:tcPr>
          <w:p w14:paraId="0BD117C7" w14:textId="31E2211B"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Number of shares reallocated from </w:t>
            </w:r>
            <w:r w:rsidR="00094361" w:rsidRPr="000961F5">
              <w:rPr>
                <w:rFonts w:eastAsia="Times New Roman"/>
                <w:color w:val="000000"/>
                <w:kern w:val="24"/>
              </w:rPr>
              <w:t>the</w:t>
            </w:r>
            <w:r w:rsidRPr="000961F5">
              <w:rPr>
                <w:rFonts w:eastAsia="Times New Roman"/>
                <w:color w:val="000000"/>
                <w:kern w:val="24"/>
              </w:rPr>
              <w:t xml:space="preserve"> Public Offer</w:t>
            </w:r>
            <w:r w:rsidR="00094361" w:rsidRPr="000961F5">
              <w:rPr>
                <w:rFonts w:eastAsia="Times New Roman"/>
                <w:color w:val="000000"/>
                <w:kern w:val="24"/>
              </w:rPr>
              <w:t xml:space="preserve"> (claw-forward)</w:t>
            </w:r>
          </w:p>
        </w:tc>
        <w:tc>
          <w:tcPr>
            <w:tcW w:w="6773" w:type="dxa"/>
            <w:vAlign w:val="center"/>
          </w:tcPr>
          <w:p w14:paraId="6F89D7B3" w14:textId="2D81A3D0" w:rsidR="00CC077D" w:rsidRPr="000961F5" w:rsidRDefault="00CC077D" w:rsidP="00EE24F6">
            <w:pPr>
              <w:spacing w:after="0"/>
              <w:ind w:left="0"/>
              <w:jc w:val="left"/>
              <w:rPr>
                <w:rFonts w:ascii="Arial" w:hAnsi="Arial"/>
                <w:sz w:val="16"/>
                <w:szCs w:val="16"/>
              </w:rPr>
            </w:pPr>
            <w:r w:rsidRPr="000961F5">
              <w:t xml:space="preserve">= </w:t>
            </w:r>
            <w:r w:rsidR="00094361" w:rsidRPr="000961F5">
              <w:rPr>
                <w:b/>
              </w:rPr>
              <w:t>[</w:t>
            </w:r>
            <w:r w:rsidRPr="000961F5">
              <w:rPr>
                <w:b/>
              </w:rPr>
              <w:t>field #36</w:t>
            </w:r>
            <w:r w:rsidR="00094361" w:rsidRPr="000961F5">
              <w:rPr>
                <w:b/>
              </w:rPr>
              <w:t>]</w:t>
            </w:r>
          </w:p>
        </w:tc>
      </w:tr>
      <w:tr w:rsidR="00CC077D" w:rsidRPr="000961F5" w14:paraId="76EE67E7" w14:textId="77777777" w:rsidTr="00FC04F8">
        <w:tc>
          <w:tcPr>
            <w:tcW w:w="981" w:type="dxa"/>
            <w:vAlign w:val="center"/>
          </w:tcPr>
          <w:p w14:paraId="20BA6BDB"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45</w:t>
            </w:r>
          </w:p>
        </w:tc>
        <w:tc>
          <w:tcPr>
            <w:tcW w:w="2705" w:type="dxa"/>
            <w:vAlign w:val="center"/>
          </w:tcPr>
          <w:p w14:paraId="2AC87EC9" w14:textId="390A9724"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Number of shares reallocated to </w:t>
            </w:r>
            <w:r w:rsidR="00094361" w:rsidRPr="000961F5">
              <w:rPr>
                <w:rFonts w:eastAsia="Times New Roman"/>
                <w:color w:val="000000"/>
                <w:kern w:val="24"/>
              </w:rPr>
              <w:t xml:space="preserve">the </w:t>
            </w:r>
            <w:r w:rsidRPr="000961F5">
              <w:rPr>
                <w:rFonts w:eastAsia="Times New Roman"/>
                <w:color w:val="000000"/>
                <w:kern w:val="24"/>
              </w:rPr>
              <w:t xml:space="preserve">Public Offer </w:t>
            </w:r>
            <w:r w:rsidR="00094361" w:rsidRPr="000961F5">
              <w:rPr>
                <w:rFonts w:eastAsia="Times New Roman"/>
                <w:color w:val="000000"/>
                <w:kern w:val="24"/>
              </w:rPr>
              <w:t>(claw-back)</w:t>
            </w:r>
          </w:p>
        </w:tc>
        <w:tc>
          <w:tcPr>
            <w:tcW w:w="6773" w:type="dxa"/>
            <w:vAlign w:val="center"/>
          </w:tcPr>
          <w:p w14:paraId="68B4B0C5" w14:textId="42910A56" w:rsidR="00CC077D" w:rsidRPr="000961F5" w:rsidRDefault="00CC077D" w:rsidP="00EE24F6">
            <w:pPr>
              <w:spacing w:after="0"/>
              <w:ind w:left="0"/>
              <w:jc w:val="left"/>
              <w:rPr>
                <w:rFonts w:ascii="Arial" w:hAnsi="Arial"/>
                <w:sz w:val="16"/>
                <w:szCs w:val="16"/>
              </w:rPr>
            </w:pPr>
            <w:r w:rsidRPr="000961F5">
              <w:t xml:space="preserve">= </w:t>
            </w:r>
            <w:r w:rsidR="00094361" w:rsidRPr="000961F5">
              <w:rPr>
                <w:b/>
              </w:rPr>
              <w:t>[</w:t>
            </w:r>
            <w:r w:rsidRPr="000961F5">
              <w:rPr>
                <w:b/>
              </w:rPr>
              <w:t>field #35</w:t>
            </w:r>
            <w:r w:rsidR="00094361" w:rsidRPr="000961F5">
              <w:rPr>
                <w:b/>
              </w:rPr>
              <w:t>]</w:t>
            </w:r>
          </w:p>
        </w:tc>
      </w:tr>
      <w:tr w:rsidR="00CC077D" w:rsidRPr="000961F5" w14:paraId="618F7E28" w14:textId="77777777" w:rsidTr="00FC04F8">
        <w:tc>
          <w:tcPr>
            <w:tcW w:w="981" w:type="dxa"/>
            <w:vAlign w:val="center"/>
          </w:tcPr>
          <w:p w14:paraId="3315102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46</w:t>
            </w:r>
          </w:p>
        </w:tc>
        <w:tc>
          <w:tcPr>
            <w:tcW w:w="2705" w:type="dxa"/>
            <w:vAlign w:val="center"/>
          </w:tcPr>
          <w:p w14:paraId="4A19EFDA"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Final number of shares under Institutional Offer</w:t>
            </w:r>
          </w:p>
        </w:tc>
        <w:tc>
          <w:tcPr>
            <w:tcW w:w="6773" w:type="dxa"/>
            <w:vAlign w:val="center"/>
          </w:tcPr>
          <w:p w14:paraId="60135ACE" w14:textId="3DADFA53" w:rsidR="00CC077D" w:rsidRPr="000961F5" w:rsidRDefault="00CC077D" w:rsidP="00EE24F6">
            <w:pPr>
              <w:spacing w:after="0"/>
              <w:ind w:left="0"/>
              <w:jc w:val="left"/>
              <w:rPr>
                <w:rFonts w:ascii="Arial" w:hAnsi="Arial"/>
                <w:sz w:val="16"/>
                <w:szCs w:val="16"/>
              </w:rPr>
            </w:pPr>
            <w:r w:rsidRPr="000961F5">
              <w:t xml:space="preserve">= </w:t>
            </w:r>
            <w:r w:rsidR="00094361" w:rsidRPr="000961F5">
              <w:rPr>
                <w:b/>
              </w:rPr>
              <w:t>[</w:t>
            </w:r>
            <w:r w:rsidRPr="000961F5">
              <w:rPr>
                <w:b/>
              </w:rPr>
              <w:t>field #7</w:t>
            </w:r>
            <w:r w:rsidR="00094361" w:rsidRPr="000961F5">
              <w:rPr>
                <w:b/>
              </w:rPr>
              <w:t>]</w:t>
            </w:r>
          </w:p>
        </w:tc>
      </w:tr>
      <w:tr w:rsidR="00CC077D" w:rsidRPr="000961F5" w14:paraId="19D0BCE1" w14:textId="77777777" w:rsidTr="00FC04F8">
        <w:tc>
          <w:tcPr>
            <w:tcW w:w="981" w:type="dxa"/>
            <w:vAlign w:val="center"/>
          </w:tcPr>
          <w:p w14:paraId="58E79EE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47</w:t>
            </w:r>
          </w:p>
        </w:tc>
        <w:tc>
          <w:tcPr>
            <w:tcW w:w="2705" w:type="dxa"/>
            <w:vAlign w:val="center"/>
          </w:tcPr>
          <w:p w14:paraId="48C79347"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new shares under Institutional Offer</w:t>
            </w:r>
          </w:p>
        </w:tc>
        <w:tc>
          <w:tcPr>
            <w:tcW w:w="6773" w:type="dxa"/>
            <w:vAlign w:val="center"/>
          </w:tcPr>
          <w:p w14:paraId="2B69EDB3" w14:textId="34F80D74" w:rsidR="00CC077D" w:rsidRPr="000961F5" w:rsidRDefault="00CC077D" w:rsidP="00EE24F6">
            <w:pPr>
              <w:spacing w:after="0"/>
              <w:ind w:left="0"/>
              <w:jc w:val="left"/>
              <w:rPr>
                <w:rFonts w:ascii="Arial" w:hAnsi="Arial"/>
                <w:sz w:val="16"/>
                <w:szCs w:val="16"/>
              </w:rPr>
            </w:pPr>
            <w:r w:rsidRPr="000961F5">
              <w:t xml:space="preserve">= </w:t>
            </w:r>
            <w:r w:rsidR="00094361" w:rsidRPr="000961F5">
              <w:rPr>
                <w:b/>
              </w:rPr>
              <w:t>[</w:t>
            </w:r>
            <w:r w:rsidRPr="000961F5">
              <w:rPr>
                <w:b/>
              </w:rPr>
              <w:t>Sponsor confirmation form field #</w:t>
            </w:r>
            <w:r w:rsidR="00094361" w:rsidRPr="000961F5">
              <w:rPr>
                <w:b/>
              </w:rPr>
              <w:t>10]</w:t>
            </w:r>
          </w:p>
        </w:tc>
      </w:tr>
      <w:tr w:rsidR="00CC077D" w:rsidRPr="000961F5" w14:paraId="12C01689" w14:textId="77777777" w:rsidTr="00FC04F8">
        <w:tc>
          <w:tcPr>
            <w:tcW w:w="981" w:type="dxa"/>
            <w:vAlign w:val="center"/>
          </w:tcPr>
          <w:p w14:paraId="77EAB6D6"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48</w:t>
            </w:r>
          </w:p>
        </w:tc>
        <w:tc>
          <w:tcPr>
            <w:tcW w:w="2705" w:type="dxa"/>
            <w:vAlign w:val="center"/>
          </w:tcPr>
          <w:p w14:paraId="02752B4E"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old shares under Institutional Offer</w:t>
            </w:r>
          </w:p>
        </w:tc>
        <w:tc>
          <w:tcPr>
            <w:tcW w:w="6773" w:type="dxa"/>
            <w:vAlign w:val="center"/>
          </w:tcPr>
          <w:p w14:paraId="640AF0AD" w14:textId="5962BFDC" w:rsidR="00CC077D" w:rsidRPr="000961F5" w:rsidRDefault="00CC077D" w:rsidP="00EE24F6">
            <w:pPr>
              <w:spacing w:after="0"/>
              <w:ind w:left="0"/>
              <w:jc w:val="left"/>
              <w:rPr>
                <w:rFonts w:ascii="Arial" w:hAnsi="Arial"/>
                <w:sz w:val="16"/>
                <w:szCs w:val="16"/>
              </w:rPr>
            </w:pPr>
            <w:r w:rsidRPr="000961F5">
              <w:t xml:space="preserve">= </w:t>
            </w:r>
            <w:r w:rsidR="00094361" w:rsidRPr="000961F5">
              <w:rPr>
                <w:b/>
              </w:rPr>
              <w:t>[</w:t>
            </w:r>
            <w:r w:rsidRPr="000961F5">
              <w:rPr>
                <w:b/>
              </w:rPr>
              <w:t>Sponsor confirmation form field #</w:t>
            </w:r>
            <w:r w:rsidR="00094361" w:rsidRPr="000961F5">
              <w:rPr>
                <w:b/>
              </w:rPr>
              <w:t>11]</w:t>
            </w:r>
          </w:p>
        </w:tc>
      </w:tr>
      <w:tr w:rsidR="00CC077D" w:rsidRPr="000961F5" w14:paraId="4EDA1E54" w14:textId="77777777" w:rsidTr="00FC04F8">
        <w:tc>
          <w:tcPr>
            <w:tcW w:w="981" w:type="dxa"/>
            <w:vAlign w:val="center"/>
          </w:tcPr>
          <w:p w14:paraId="6E2D4FA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49</w:t>
            </w:r>
          </w:p>
        </w:tc>
        <w:tc>
          <w:tcPr>
            <w:tcW w:w="2705" w:type="dxa"/>
            <w:vAlign w:val="center"/>
          </w:tcPr>
          <w:p w14:paraId="5B5570E4"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Institutional Offer Shares as a percentage of Number of Offer Shares</w:t>
            </w:r>
          </w:p>
        </w:tc>
        <w:tc>
          <w:tcPr>
            <w:tcW w:w="6773" w:type="dxa"/>
            <w:vAlign w:val="center"/>
          </w:tcPr>
          <w:p w14:paraId="77D8AFB8" w14:textId="3D2C1DEB" w:rsidR="00CC077D" w:rsidRPr="000961F5" w:rsidRDefault="00CC077D" w:rsidP="00EE24F6">
            <w:pPr>
              <w:spacing w:after="0"/>
              <w:ind w:left="0"/>
              <w:jc w:val="left"/>
              <w:rPr>
                <w:rFonts w:ascii="Arial" w:hAnsi="Arial"/>
                <w:sz w:val="16"/>
                <w:szCs w:val="16"/>
              </w:rPr>
            </w:pPr>
            <w:r w:rsidRPr="000961F5">
              <w:t xml:space="preserve">= </w:t>
            </w:r>
            <w:r w:rsidR="00094361" w:rsidRPr="000961F5">
              <w:rPr>
                <w:b/>
              </w:rPr>
              <w:t>[</w:t>
            </w:r>
            <w:r w:rsidRPr="000961F5">
              <w:rPr>
                <w:b/>
              </w:rPr>
              <w:t xml:space="preserve">field </w:t>
            </w:r>
            <w:r w:rsidR="00094361" w:rsidRPr="000961F5">
              <w:rPr>
                <w:b/>
              </w:rPr>
              <w:t>#</w:t>
            </w:r>
            <w:r w:rsidRPr="000961F5">
              <w:rPr>
                <w:b/>
              </w:rPr>
              <w:t>46 / field #5</w:t>
            </w:r>
            <w:r w:rsidR="00094361" w:rsidRPr="000961F5">
              <w:rPr>
                <w:b/>
              </w:rPr>
              <w:t>]</w:t>
            </w:r>
          </w:p>
        </w:tc>
      </w:tr>
    </w:tbl>
    <w:p w14:paraId="6A171D9D" w14:textId="41E9B599" w:rsidR="00FC04F8" w:rsidRPr="000961F5" w:rsidRDefault="00FC04F8" w:rsidP="00FC04F8">
      <w:pPr>
        <w:ind w:left="0"/>
      </w:pPr>
    </w:p>
    <w:p w14:paraId="31064851" w14:textId="0219F871" w:rsidR="00FC04F8" w:rsidRPr="000961F5" w:rsidRDefault="00FC04F8" w:rsidP="00FC04F8">
      <w:pPr>
        <w:ind w:left="0"/>
      </w:pPr>
      <w:r w:rsidRPr="000961F5">
        <w:t>Over-Allotment Option</w:t>
      </w:r>
      <w:r w:rsidR="00FF5306" w:rsidRPr="000961F5">
        <w:t xml:space="preserve"> – section not applicable if Over-allotment Option (%) </w:t>
      </w:r>
      <w:r w:rsidR="00FF5306" w:rsidRPr="000961F5">
        <w:rPr>
          <w:b/>
        </w:rPr>
        <w:t>[IPO Initiation Field #37]</w:t>
      </w:r>
      <w:r w:rsidR="00FF5306" w:rsidRPr="000961F5">
        <w:t xml:space="preserve"> = 0%</w:t>
      </w:r>
    </w:p>
    <w:tbl>
      <w:tblPr>
        <w:tblStyle w:val="TableGrid4"/>
        <w:tblW w:w="0" w:type="auto"/>
        <w:tblLook w:val="04A0" w:firstRow="1" w:lastRow="0" w:firstColumn="1" w:lastColumn="0" w:noHBand="0" w:noVBand="1"/>
      </w:tblPr>
      <w:tblGrid>
        <w:gridCol w:w="981"/>
        <w:gridCol w:w="2705"/>
        <w:gridCol w:w="6773"/>
      </w:tblGrid>
      <w:tr w:rsidR="00CC077D" w:rsidRPr="000961F5" w14:paraId="7994D517" w14:textId="77777777" w:rsidTr="00FC04F8">
        <w:tc>
          <w:tcPr>
            <w:tcW w:w="981" w:type="dxa"/>
            <w:vAlign w:val="center"/>
          </w:tcPr>
          <w:p w14:paraId="584512C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51</w:t>
            </w:r>
          </w:p>
        </w:tc>
        <w:tc>
          <w:tcPr>
            <w:tcW w:w="2705" w:type="dxa"/>
            <w:vAlign w:val="center"/>
          </w:tcPr>
          <w:p w14:paraId="6CED2F82"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to be issued under over-allotment option</w:t>
            </w:r>
          </w:p>
        </w:tc>
        <w:tc>
          <w:tcPr>
            <w:tcW w:w="6773" w:type="dxa"/>
            <w:vAlign w:val="center"/>
          </w:tcPr>
          <w:p w14:paraId="62448450" w14:textId="77777777" w:rsidR="00CC077D" w:rsidRPr="000961F5" w:rsidRDefault="00CC077D" w:rsidP="00EE24F6">
            <w:pPr>
              <w:spacing w:after="0"/>
              <w:ind w:left="0"/>
              <w:jc w:val="left"/>
              <w:rPr>
                <w:rFonts w:ascii="Arial" w:hAnsi="Arial"/>
                <w:sz w:val="16"/>
                <w:szCs w:val="16"/>
              </w:rPr>
            </w:pPr>
            <w:r w:rsidRPr="000961F5">
              <w:t>= (field #31 [IPO initiation] + field #4 [sub-placing arrangement]) * field #37 [IPO initiation]</w:t>
            </w:r>
          </w:p>
        </w:tc>
      </w:tr>
      <w:tr w:rsidR="00CC077D" w:rsidRPr="000961F5" w14:paraId="1AD02441" w14:textId="77777777" w:rsidTr="00FC04F8">
        <w:tc>
          <w:tcPr>
            <w:tcW w:w="981" w:type="dxa"/>
            <w:vAlign w:val="center"/>
          </w:tcPr>
          <w:p w14:paraId="5DBFC00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52</w:t>
            </w:r>
          </w:p>
        </w:tc>
        <w:tc>
          <w:tcPr>
            <w:tcW w:w="2705" w:type="dxa"/>
            <w:vAlign w:val="center"/>
          </w:tcPr>
          <w:p w14:paraId="2035A887"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can be issued under over-allotment option to total offer shares </w:t>
            </w:r>
          </w:p>
        </w:tc>
        <w:tc>
          <w:tcPr>
            <w:tcW w:w="6773" w:type="dxa"/>
            <w:vAlign w:val="center"/>
          </w:tcPr>
          <w:p w14:paraId="458F056E" w14:textId="77777777" w:rsidR="00CC077D" w:rsidRPr="000961F5" w:rsidRDefault="00CC077D" w:rsidP="00EE24F6">
            <w:pPr>
              <w:spacing w:after="0"/>
              <w:ind w:left="0"/>
              <w:jc w:val="left"/>
              <w:rPr>
                <w:rFonts w:ascii="Arial" w:hAnsi="Arial"/>
                <w:sz w:val="16"/>
                <w:szCs w:val="16"/>
              </w:rPr>
            </w:pPr>
            <w:r w:rsidRPr="000961F5">
              <w:t>= field #37 [IPO initiation]</w:t>
            </w:r>
          </w:p>
        </w:tc>
      </w:tr>
      <w:tr w:rsidR="00CC077D" w:rsidRPr="000961F5" w14:paraId="5AA3DC84" w14:textId="77777777" w:rsidTr="00FC04F8">
        <w:tc>
          <w:tcPr>
            <w:tcW w:w="981" w:type="dxa"/>
            <w:vAlign w:val="center"/>
          </w:tcPr>
          <w:p w14:paraId="3E0B9C8B"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53</w:t>
            </w:r>
          </w:p>
        </w:tc>
        <w:tc>
          <w:tcPr>
            <w:tcW w:w="2705" w:type="dxa"/>
            <w:vAlign w:val="center"/>
          </w:tcPr>
          <w:p w14:paraId="5E814C8C"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over-allocated</w:t>
            </w:r>
          </w:p>
        </w:tc>
        <w:tc>
          <w:tcPr>
            <w:tcW w:w="6773" w:type="dxa"/>
            <w:vAlign w:val="center"/>
          </w:tcPr>
          <w:p w14:paraId="21627EB6" w14:textId="77777777" w:rsidR="00CC077D" w:rsidRPr="000961F5" w:rsidRDefault="00CC077D" w:rsidP="00EE24F6">
            <w:pPr>
              <w:spacing w:after="0"/>
              <w:ind w:left="0"/>
              <w:jc w:val="left"/>
              <w:rPr>
                <w:rFonts w:ascii="Arial" w:hAnsi="Arial"/>
                <w:sz w:val="16"/>
                <w:szCs w:val="16"/>
              </w:rPr>
            </w:pPr>
            <w:r w:rsidRPr="000961F5">
              <w:t>= field #6 [sub-placing arrangement]</w:t>
            </w:r>
          </w:p>
        </w:tc>
      </w:tr>
      <w:tr w:rsidR="00CC077D" w:rsidRPr="000961F5" w14:paraId="7F9E9E38" w14:textId="77777777" w:rsidTr="00FC04F8">
        <w:tc>
          <w:tcPr>
            <w:tcW w:w="981" w:type="dxa"/>
            <w:vAlign w:val="center"/>
          </w:tcPr>
          <w:p w14:paraId="5B4F89F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54</w:t>
            </w:r>
          </w:p>
        </w:tc>
        <w:tc>
          <w:tcPr>
            <w:tcW w:w="2705" w:type="dxa"/>
            <w:vAlign w:val="center"/>
          </w:tcPr>
          <w:p w14:paraId="156CDD04"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Over-allotment option will be exercised</w:t>
            </w:r>
          </w:p>
        </w:tc>
        <w:tc>
          <w:tcPr>
            <w:tcW w:w="6773" w:type="dxa"/>
            <w:vAlign w:val="center"/>
          </w:tcPr>
          <w:p w14:paraId="0C67A7D7" w14:textId="77777777" w:rsidR="00CC077D" w:rsidRPr="000961F5" w:rsidRDefault="00CC077D" w:rsidP="00EE24F6">
            <w:pPr>
              <w:spacing w:after="0"/>
              <w:ind w:left="0"/>
              <w:jc w:val="left"/>
              <w:rPr>
                <w:rFonts w:ascii="Arial" w:hAnsi="Arial"/>
                <w:sz w:val="16"/>
                <w:szCs w:val="16"/>
              </w:rPr>
            </w:pPr>
            <w:r w:rsidRPr="000961F5">
              <w:t>If field #53&gt;0, then “May be exercised after listing”. Else, “Will not be exercised”.</w:t>
            </w:r>
          </w:p>
        </w:tc>
      </w:tr>
      <w:tr w:rsidR="00CC077D" w:rsidRPr="000961F5" w14:paraId="589917FB" w14:textId="77777777" w:rsidTr="00FC04F8">
        <w:tc>
          <w:tcPr>
            <w:tcW w:w="981" w:type="dxa"/>
            <w:vAlign w:val="center"/>
          </w:tcPr>
          <w:p w14:paraId="0328D69D"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55</w:t>
            </w:r>
          </w:p>
        </w:tc>
        <w:tc>
          <w:tcPr>
            <w:tcW w:w="2705" w:type="dxa"/>
            <w:vAlign w:val="center"/>
          </w:tcPr>
          <w:p w14:paraId="50BDF9B6"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Stabilizing manager</w:t>
            </w:r>
          </w:p>
        </w:tc>
        <w:tc>
          <w:tcPr>
            <w:tcW w:w="6773" w:type="dxa"/>
            <w:vAlign w:val="center"/>
          </w:tcPr>
          <w:p w14:paraId="23218932" w14:textId="77777777" w:rsidR="00CC077D" w:rsidRPr="000961F5" w:rsidRDefault="00CC077D" w:rsidP="00EE24F6">
            <w:pPr>
              <w:spacing w:after="0"/>
              <w:ind w:left="0"/>
              <w:jc w:val="left"/>
              <w:rPr>
                <w:rFonts w:ascii="Arial" w:hAnsi="Arial"/>
                <w:sz w:val="16"/>
                <w:szCs w:val="16"/>
              </w:rPr>
            </w:pPr>
            <w:r w:rsidRPr="000961F5">
              <w:t>= Sponsor confirmation form field#10</w:t>
            </w:r>
          </w:p>
        </w:tc>
      </w:tr>
      <w:tr w:rsidR="00CC077D" w:rsidRPr="000961F5" w14:paraId="0C8805CC" w14:textId="77777777" w:rsidTr="00FC04F8">
        <w:tc>
          <w:tcPr>
            <w:tcW w:w="981" w:type="dxa"/>
            <w:vAlign w:val="center"/>
          </w:tcPr>
          <w:p w14:paraId="0439E9B4"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56</w:t>
            </w:r>
          </w:p>
        </w:tc>
        <w:tc>
          <w:tcPr>
            <w:tcW w:w="2705" w:type="dxa"/>
            <w:vAlign w:val="center"/>
          </w:tcPr>
          <w:p w14:paraId="3CC758FC"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Stabilizing period</w:t>
            </w:r>
          </w:p>
        </w:tc>
        <w:tc>
          <w:tcPr>
            <w:tcW w:w="6773" w:type="dxa"/>
            <w:vAlign w:val="center"/>
          </w:tcPr>
          <w:p w14:paraId="46AD9709" w14:textId="77777777" w:rsidR="00CC077D" w:rsidRPr="000961F5" w:rsidRDefault="00CC077D" w:rsidP="00EE24F6">
            <w:pPr>
              <w:spacing w:after="0"/>
              <w:ind w:left="0"/>
              <w:jc w:val="left"/>
              <w:rPr>
                <w:rFonts w:ascii="Arial" w:hAnsi="Arial"/>
                <w:sz w:val="16"/>
                <w:szCs w:val="16"/>
              </w:rPr>
            </w:pPr>
            <w:r w:rsidRPr="000961F5">
              <w:t>= field #52 [IPO initiation] +30 calendar days</w:t>
            </w:r>
          </w:p>
        </w:tc>
      </w:tr>
    </w:tbl>
    <w:p w14:paraId="396CCE44" w14:textId="313CABC0" w:rsidR="00DA5F5F" w:rsidRPr="000961F5" w:rsidRDefault="00DA5F5F" w:rsidP="00DA5F5F">
      <w:pPr>
        <w:ind w:left="0"/>
      </w:pPr>
    </w:p>
    <w:p w14:paraId="7F95B871" w14:textId="5129E9E1" w:rsidR="00DA5F5F" w:rsidRPr="000961F5" w:rsidRDefault="00DA5F5F" w:rsidP="00DA5F5F">
      <w:pPr>
        <w:ind w:left="0"/>
      </w:pPr>
      <w:r w:rsidRPr="000961F5">
        <w:lastRenderedPageBreak/>
        <w:t>Preferential Offerings</w:t>
      </w:r>
      <w:r w:rsidR="00FF5306" w:rsidRPr="000961F5">
        <w:t xml:space="preserve"> – section not applicable if </w:t>
      </w:r>
      <w:r w:rsidR="002A2B16" w:rsidRPr="000961F5">
        <w:t xml:space="preserve">there are no preferential offers (i.e. </w:t>
      </w:r>
      <w:r w:rsidR="002A2B16" w:rsidRPr="000961F5">
        <w:rPr>
          <w:b/>
        </w:rPr>
        <w:t>IPO Initiation Fields #58 - #61</w:t>
      </w:r>
      <w:r w:rsidR="002A2B16" w:rsidRPr="000961F5">
        <w:t xml:space="preserve"> = none)</w:t>
      </w:r>
    </w:p>
    <w:p w14:paraId="4FFE359A" w14:textId="7D1796A2" w:rsidR="00E2245E" w:rsidRPr="000961F5" w:rsidRDefault="00E2245E" w:rsidP="00DA5F5F">
      <w:pPr>
        <w:ind w:left="0"/>
      </w:pPr>
      <w:r w:rsidRPr="000961F5">
        <w:t>A. Employee preferential offering</w:t>
      </w:r>
      <w:r w:rsidR="006E79F0" w:rsidRPr="000961F5">
        <w:t xml:space="preserve"> – </w:t>
      </w:r>
      <w:r w:rsidR="00BA3FFA" w:rsidRPr="000961F5">
        <w:t>Only</w:t>
      </w:r>
      <w:r w:rsidR="006E79F0" w:rsidRPr="000961F5">
        <w:t xml:space="preserve"> applicable if </w:t>
      </w:r>
      <w:r w:rsidR="00BA3FFA" w:rsidRPr="000961F5">
        <w:t xml:space="preserve">Type of Offer </w:t>
      </w:r>
      <w:r w:rsidR="006E79F0" w:rsidRPr="000961F5">
        <w:rPr>
          <w:b/>
        </w:rPr>
        <w:t>[I</w:t>
      </w:r>
      <w:r w:rsidR="00BA3FFA" w:rsidRPr="000961F5">
        <w:rPr>
          <w:b/>
        </w:rPr>
        <w:t>PO Initiation Field #59]</w:t>
      </w:r>
      <w:r w:rsidR="00BA3FFA" w:rsidRPr="000961F5">
        <w:t xml:space="preserve"> = Employee offer. Otherwise, hide fields #57-64b</w:t>
      </w:r>
    </w:p>
    <w:tbl>
      <w:tblPr>
        <w:tblStyle w:val="TableGrid4"/>
        <w:tblW w:w="0" w:type="auto"/>
        <w:tblLook w:val="04A0" w:firstRow="1" w:lastRow="0" w:firstColumn="1" w:lastColumn="0" w:noHBand="0" w:noVBand="1"/>
      </w:tblPr>
      <w:tblGrid>
        <w:gridCol w:w="871"/>
        <w:gridCol w:w="870"/>
        <w:gridCol w:w="981"/>
        <w:gridCol w:w="1506"/>
        <w:gridCol w:w="846"/>
        <w:gridCol w:w="4646"/>
        <w:gridCol w:w="739"/>
      </w:tblGrid>
      <w:tr w:rsidR="00CC077D" w:rsidRPr="000961F5" w14:paraId="2AD7B59A" w14:textId="77777777" w:rsidTr="00FC04F8">
        <w:trPr>
          <w:gridAfter w:val="1"/>
          <w:wAfter w:w="833" w:type="dxa"/>
        </w:trPr>
        <w:tc>
          <w:tcPr>
            <w:tcW w:w="981" w:type="dxa"/>
            <w:gridSpan w:val="2"/>
            <w:vAlign w:val="center"/>
          </w:tcPr>
          <w:p w14:paraId="59530833"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57</w:t>
            </w:r>
          </w:p>
        </w:tc>
        <w:tc>
          <w:tcPr>
            <w:tcW w:w="2705" w:type="dxa"/>
            <w:gridSpan w:val="2"/>
            <w:vAlign w:val="center"/>
          </w:tcPr>
          <w:p w14:paraId="616E62FE"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Employee Reserved Shares available for subscription</w:t>
            </w:r>
          </w:p>
        </w:tc>
        <w:tc>
          <w:tcPr>
            <w:tcW w:w="6773" w:type="dxa"/>
            <w:gridSpan w:val="2"/>
            <w:vAlign w:val="center"/>
          </w:tcPr>
          <w:p w14:paraId="62D89BA3" w14:textId="79908834" w:rsidR="00CC077D" w:rsidRPr="000961F5" w:rsidRDefault="00BA3FFA" w:rsidP="00EE24F6">
            <w:pPr>
              <w:spacing w:after="0"/>
              <w:ind w:left="0"/>
              <w:jc w:val="left"/>
              <w:rPr>
                <w:rFonts w:ascii="Arial" w:hAnsi="Arial"/>
                <w:sz w:val="16"/>
                <w:szCs w:val="16"/>
              </w:rPr>
            </w:pPr>
            <w:r w:rsidRPr="000961F5">
              <w:t xml:space="preserve">= Number of Preferential Offer Shares </w:t>
            </w:r>
            <w:r w:rsidRPr="000961F5">
              <w:rPr>
                <w:b/>
              </w:rPr>
              <w:t>[IPO Reference Data Field #60]</w:t>
            </w:r>
          </w:p>
        </w:tc>
      </w:tr>
      <w:tr w:rsidR="00CC077D" w:rsidRPr="000961F5" w14:paraId="56F7A079" w14:textId="77777777" w:rsidTr="00FC04F8">
        <w:trPr>
          <w:gridAfter w:val="1"/>
          <w:wAfter w:w="833" w:type="dxa"/>
        </w:trPr>
        <w:tc>
          <w:tcPr>
            <w:tcW w:w="981" w:type="dxa"/>
            <w:gridSpan w:val="2"/>
            <w:vAlign w:val="center"/>
          </w:tcPr>
          <w:p w14:paraId="305E925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58</w:t>
            </w:r>
          </w:p>
        </w:tc>
        <w:tc>
          <w:tcPr>
            <w:tcW w:w="2705" w:type="dxa"/>
            <w:gridSpan w:val="2"/>
            <w:vAlign w:val="center"/>
          </w:tcPr>
          <w:p w14:paraId="371FD7D6"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valid applications</w:t>
            </w:r>
          </w:p>
        </w:tc>
        <w:tc>
          <w:tcPr>
            <w:tcW w:w="6773" w:type="dxa"/>
            <w:gridSpan w:val="2"/>
            <w:vAlign w:val="center"/>
          </w:tcPr>
          <w:p w14:paraId="5BA7FF3D" w14:textId="77777777" w:rsidR="00CC077D" w:rsidRPr="000961F5" w:rsidRDefault="00CC077D" w:rsidP="00EE24F6">
            <w:pPr>
              <w:spacing w:after="0"/>
              <w:ind w:left="0"/>
              <w:jc w:val="left"/>
              <w:rPr>
                <w:rFonts w:ascii="Arial" w:hAnsi="Arial"/>
                <w:sz w:val="16"/>
                <w:szCs w:val="16"/>
              </w:rPr>
            </w:pPr>
            <w:r w:rsidRPr="000961F5">
              <w:t>= Preferential Offering results inputted by Share Registrar</w:t>
            </w:r>
          </w:p>
        </w:tc>
      </w:tr>
      <w:tr w:rsidR="00CC077D" w:rsidRPr="000961F5" w14:paraId="33E59BDB" w14:textId="77777777" w:rsidTr="00FC04F8">
        <w:trPr>
          <w:gridAfter w:val="1"/>
          <w:wAfter w:w="833" w:type="dxa"/>
        </w:trPr>
        <w:tc>
          <w:tcPr>
            <w:tcW w:w="981" w:type="dxa"/>
            <w:gridSpan w:val="2"/>
            <w:vAlign w:val="center"/>
          </w:tcPr>
          <w:p w14:paraId="74D42F93"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59</w:t>
            </w:r>
          </w:p>
        </w:tc>
        <w:tc>
          <w:tcPr>
            <w:tcW w:w="2705" w:type="dxa"/>
            <w:gridSpan w:val="2"/>
            <w:vAlign w:val="center"/>
          </w:tcPr>
          <w:p w14:paraId="0B3210A5"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applications rejected</w:t>
            </w:r>
          </w:p>
        </w:tc>
        <w:tc>
          <w:tcPr>
            <w:tcW w:w="6773" w:type="dxa"/>
            <w:gridSpan w:val="2"/>
            <w:vAlign w:val="center"/>
          </w:tcPr>
          <w:p w14:paraId="1AB52F55" w14:textId="77777777" w:rsidR="00CC077D" w:rsidRPr="000961F5" w:rsidRDefault="00CC077D" w:rsidP="00EE24F6">
            <w:pPr>
              <w:spacing w:after="0"/>
              <w:ind w:left="0"/>
              <w:jc w:val="left"/>
              <w:rPr>
                <w:rFonts w:ascii="Arial" w:hAnsi="Arial"/>
                <w:sz w:val="16"/>
                <w:szCs w:val="16"/>
              </w:rPr>
            </w:pPr>
            <w:r w:rsidRPr="000961F5">
              <w:t>= Preferential Offering results inputted by Share Registrar</w:t>
            </w:r>
          </w:p>
        </w:tc>
      </w:tr>
      <w:tr w:rsidR="00CC077D" w:rsidRPr="000961F5" w14:paraId="6EE142A6" w14:textId="77777777" w:rsidTr="00FC04F8">
        <w:trPr>
          <w:gridAfter w:val="1"/>
          <w:wAfter w:w="833" w:type="dxa"/>
        </w:trPr>
        <w:tc>
          <w:tcPr>
            <w:tcW w:w="981" w:type="dxa"/>
            <w:gridSpan w:val="2"/>
            <w:vAlign w:val="center"/>
          </w:tcPr>
          <w:p w14:paraId="0A990172"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60</w:t>
            </w:r>
          </w:p>
        </w:tc>
        <w:tc>
          <w:tcPr>
            <w:tcW w:w="2705" w:type="dxa"/>
            <w:gridSpan w:val="2"/>
            <w:vAlign w:val="center"/>
          </w:tcPr>
          <w:p w14:paraId="2AD92092"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Number of shares applied </w:t>
            </w:r>
          </w:p>
        </w:tc>
        <w:tc>
          <w:tcPr>
            <w:tcW w:w="6773" w:type="dxa"/>
            <w:gridSpan w:val="2"/>
            <w:vAlign w:val="center"/>
          </w:tcPr>
          <w:p w14:paraId="66C356AE" w14:textId="77777777" w:rsidR="00CC077D" w:rsidRPr="000961F5" w:rsidRDefault="00CC077D" w:rsidP="00EE24F6">
            <w:pPr>
              <w:spacing w:after="0"/>
              <w:ind w:left="0"/>
              <w:jc w:val="left"/>
              <w:rPr>
                <w:rFonts w:ascii="Arial" w:hAnsi="Arial"/>
                <w:sz w:val="16"/>
                <w:szCs w:val="16"/>
              </w:rPr>
            </w:pPr>
            <w:r w:rsidRPr="000961F5">
              <w:t>= Preferential Offering results inputted by Share Registrar</w:t>
            </w:r>
          </w:p>
        </w:tc>
      </w:tr>
      <w:tr w:rsidR="00CC077D" w:rsidRPr="000961F5" w14:paraId="74CA1A6F" w14:textId="77777777" w:rsidTr="00FC04F8">
        <w:trPr>
          <w:gridAfter w:val="1"/>
          <w:wAfter w:w="833" w:type="dxa"/>
        </w:trPr>
        <w:tc>
          <w:tcPr>
            <w:tcW w:w="981" w:type="dxa"/>
            <w:gridSpan w:val="2"/>
            <w:vAlign w:val="center"/>
          </w:tcPr>
          <w:p w14:paraId="52C6DAA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61</w:t>
            </w:r>
          </w:p>
        </w:tc>
        <w:tc>
          <w:tcPr>
            <w:tcW w:w="2705" w:type="dxa"/>
            <w:gridSpan w:val="2"/>
            <w:vAlign w:val="center"/>
          </w:tcPr>
          <w:p w14:paraId="31BF3EB7"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Subscription level</w:t>
            </w:r>
          </w:p>
        </w:tc>
        <w:tc>
          <w:tcPr>
            <w:tcW w:w="6773" w:type="dxa"/>
            <w:gridSpan w:val="2"/>
            <w:vAlign w:val="center"/>
          </w:tcPr>
          <w:p w14:paraId="10D5CA99" w14:textId="77777777" w:rsidR="00CC077D" w:rsidRPr="000961F5" w:rsidRDefault="00CC077D" w:rsidP="00EE24F6">
            <w:pPr>
              <w:spacing w:after="0"/>
              <w:ind w:left="0"/>
              <w:jc w:val="left"/>
              <w:rPr>
                <w:rFonts w:ascii="Arial" w:hAnsi="Arial"/>
                <w:sz w:val="16"/>
                <w:szCs w:val="16"/>
              </w:rPr>
            </w:pPr>
            <w:r w:rsidRPr="000961F5">
              <w:t>= field #60/ field #57</w:t>
            </w:r>
          </w:p>
        </w:tc>
      </w:tr>
      <w:tr w:rsidR="00CC077D" w:rsidRPr="000961F5" w14:paraId="026F25DB" w14:textId="77777777" w:rsidTr="00FC04F8">
        <w:trPr>
          <w:gridAfter w:val="1"/>
          <w:wAfter w:w="833" w:type="dxa"/>
        </w:trPr>
        <w:tc>
          <w:tcPr>
            <w:tcW w:w="981" w:type="dxa"/>
            <w:gridSpan w:val="2"/>
            <w:vAlign w:val="center"/>
          </w:tcPr>
          <w:p w14:paraId="0864FFC6"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62</w:t>
            </w:r>
          </w:p>
        </w:tc>
        <w:tc>
          <w:tcPr>
            <w:tcW w:w="2705" w:type="dxa"/>
            <w:gridSpan w:val="2"/>
            <w:vAlign w:val="center"/>
          </w:tcPr>
          <w:p w14:paraId="25B514B1" w14:textId="77777777" w:rsidR="00CC077D" w:rsidRPr="000961F5" w:rsidRDefault="00CC077D" w:rsidP="00EE24F6">
            <w:pPr>
              <w:spacing w:after="0"/>
              <w:ind w:left="0"/>
              <w:jc w:val="left"/>
              <w:rPr>
                <w:rFonts w:ascii="Arial" w:eastAsia="Times New Roman" w:hAnsi="Arial"/>
                <w:color w:val="000000"/>
                <w:kern w:val="24"/>
                <w:sz w:val="16"/>
                <w:szCs w:val="16"/>
              </w:rPr>
            </w:pPr>
            <w:commentRangeStart w:id="618"/>
            <w:r w:rsidRPr="000961F5">
              <w:rPr>
                <w:rFonts w:eastAsia="Times New Roman"/>
                <w:color w:val="000000"/>
                <w:kern w:val="24"/>
              </w:rPr>
              <w:t>Final number of shares allotted</w:t>
            </w:r>
          </w:p>
        </w:tc>
        <w:tc>
          <w:tcPr>
            <w:tcW w:w="6773" w:type="dxa"/>
            <w:gridSpan w:val="2"/>
            <w:vAlign w:val="center"/>
          </w:tcPr>
          <w:p w14:paraId="2EE781E6" w14:textId="77777777" w:rsidR="00CC077D" w:rsidRPr="000961F5" w:rsidRDefault="00CC077D" w:rsidP="00EE24F6">
            <w:pPr>
              <w:spacing w:after="0"/>
              <w:ind w:left="0"/>
              <w:jc w:val="left"/>
              <w:rPr>
                <w:rFonts w:ascii="Arial" w:hAnsi="Arial"/>
                <w:sz w:val="16"/>
                <w:szCs w:val="16"/>
              </w:rPr>
            </w:pPr>
            <w:r w:rsidRPr="000961F5">
              <w:t>= Preferential Offering results inputted by Share Registrar</w:t>
            </w:r>
            <w:commentRangeEnd w:id="618"/>
            <w:r w:rsidRPr="002B0661">
              <w:rPr>
                <w:rStyle w:val="CommentReference"/>
                <w:rFonts w:ascii="Arial" w:eastAsia="PMingLiU" w:hAnsi="Arial"/>
              </w:rPr>
              <w:commentReference w:id="618"/>
            </w:r>
            <w:r w:rsidR="00E37758" w:rsidRPr="000961F5">
              <w:rPr>
                <w:rStyle w:val="CommentReference"/>
                <w:rFonts w:eastAsia="PMingLiU"/>
              </w:rPr>
              <w:commentReference w:id="619"/>
            </w:r>
            <w:r w:rsidR="00495B8E" w:rsidRPr="000961F5">
              <w:rPr>
                <w:rStyle w:val="CommentReference"/>
                <w:rFonts w:eastAsia="PMingLiU"/>
              </w:rPr>
              <w:commentReference w:id="620"/>
            </w:r>
          </w:p>
        </w:tc>
      </w:tr>
      <w:tr w:rsidR="00CC077D" w:rsidRPr="000961F5" w14:paraId="1A82D116" w14:textId="77777777" w:rsidTr="00FC04F8">
        <w:tc>
          <w:tcPr>
            <w:tcW w:w="981" w:type="dxa"/>
            <w:vAlign w:val="center"/>
          </w:tcPr>
          <w:p w14:paraId="03674BDD" w14:textId="77777777" w:rsidR="00CC077D" w:rsidRPr="002B0661"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64a</w:t>
            </w:r>
          </w:p>
        </w:tc>
        <w:tc>
          <w:tcPr>
            <w:tcW w:w="981" w:type="dxa"/>
            <w:vAlign w:val="center"/>
          </w:tcPr>
          <w:p w14:paraId="4EAEC51E" w14:textId="23470668" w:rsidR="00CC077D" w:rsidRPr="002B0661"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64a</w:t>
            </w:r>
          </w:p>
        </w:tc>
        <w:tc>
          <w:tcPr>
            <w:tcW w:w="981" w:type="dxa"/>
            <w:vAlign w:val="center"/>
          </w:tcPr>
          <w:p w14:paraId="4DB3524A" w14:textId="38F8DF98" w:rsidR="00CC077D" w:rsidRPr="002B0661"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64a</w:t>
            </w:r>
          </w:p>
        </w:tc>
        <w:tc>
          <w:tcPr>
            <w:tcW w:w="2705" w:type="dxa"/>
            <w:gridSpan w:val="2"/>
            <w:vAlign w:val="center"/>
          </w:tcPr>
          <w:p w14:paraId="7A203CBF"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Under-subscription of shares and to make available to the Institutional offer </w:t>
            </w:r>
          </w:p>
        </w:tc>
        <w:tc>
          <w:tcPr>
            <w:tcW w:w="6773" w:type="dxa"/>
            <w:gridSpan w:val="2"/>
            <w:vAlign w:val="center"/>
          </w:tcPr>
          <w:p w14:paraId="773AE9E6" w14:textId="493B3F32" w:rsidR="00673348" w:rsidRPr="000961F5" w:rsidRDefault="00FC04F8" w:rsidP="0067334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If </w:t>
            </w:r>
            <w:r w:rsidR="00673348" w:rsidRPr="000961F5">
              <w:rPr>
                <w:rFonts w:eastAsia="Times New Roman"/>
                <w:color w:val="000000"/>
                <w:kern w:val="24"/>
                <w:lang w:val="en-HK"/>
              </w:rPr>
              <w:t xml:space="preserve">IPO Tranche </w:t>
            </w:r>
            <w:r w:rsidR="00673348" w:rsidRPr="000961F5">
              <w:rPr>
                <w:rFonts w:eastAsia="Times New Roman"/>
                <w:b/>
                <w:color w:val="000000"/>
                <w:kern w:val="24"/>
                <w:lang w:val="en-HK"/>
              </w:rPr>
              <w:t>[IPO Reference Data</w:t>
            </w:r>
            <w:r w:rsidR="00CC077D" w:rsidRPr="000961F5">
              <w:rPr>
                <w:rFonts w:eastAsia="Times New Roman"/>
                <w:b/>
                <w:color w:val="000000"/>
                <w:kern w:val="24"/>
                <w:lang w:val="en-HK"/>
              </w:rPr>
              <w:t xml:space="preserve"> field #61]</w:t>
            </w:r>
            <w:r w:rsidR="00CC077D" w:rsidRPr="000961F5">
              <w:rPr>
                <w:rFonts w:eastAsia="Times New Roman"/>
                <w:color w:val="000000"/>
                <w:kern w:val="24"/>
                <w:lang w:val="en-HK"/>
              </w:rPr>
              <w:t xml:space="preserve"> = Institutional Offer </w:t>
            </w:r>
            <w:r w:rsidR="00673348" w:rsidRPr="000961F5">
              <w:rPr>
                <w:rFonts w:eastAsia="Times New Roman"/>
                <w:color w:val="000000"/>
                <w:kern w:val="24"/>
                <w:lang w:val="en-HK"/>
              </w:rPr>
              <w:t xml:space="preserve">AND </w:t>
            </w:r>
            <w:r w:rsidR="00CC077D" w:rsidRPr="000961F5">
              <w:rPr>
                <w:rFonts w:eastAsia="Times New Roman"/>
                <w:color w:val="000000"/>
                <w:kern w:val="24"/>
                <w:lang w:val="en-HK"/>
              </w:rPr>
              <w:t xml:space="preserve">field #61 &lt;1, then </w:t>
            </w:r>
            <w:r w:rsidR="00673348" w:rsidRPr="000961F5">
              <w:rPr>
                <w:rFonts w:eastAsia="Times New Roman"/>
                <w:color w:val="000000"/>
                <w:kern w:val="24"/>
                <w:lang w:val="en-HK"/>
              </w:rPr>
              <w:t xml:space="preserve">= </w:t>
            </w:r>
            <w:r w:rsidR="00CC077D" w:rsidRPr="000961F5">
              <w:rPr>
                <w:rFonts w:eastAsia="Times New Roman"/>
                <w:color w:val="000000"/>
                <w:kern w:val="24"/>
                <w:lang w:val="en-HK"/>
              </w:rPr>
              <w:t xml:space="preserve">field #57 – field #62. </w:t>
            </w:r>
          </w:p>
          <w:p w14:paraId="42795154" w14:textId="77777777" w:rsidR="00673348" w:rsidRPr="000961F5" w:rsidRDefault="00673348" w:rsidP="00673348">
            <w:pPr>
              <w:spacing w:after="0"/>
              <w:ind w:left="0"/>
              <w:jc w:val="left"/>
              <w:rPr>
                <w:rFonts w:ascii="Arial" w:eastAsia="Times New Roman" w:hAnsi="Arial"/>
                <w:color w:val="000000"/>
                <w:kern w:val="24"/>
                <w:sz w:val="16"/>
                <w:szCs w:val="16"/>
                <w:lang w:val="en-HK"/>
              </w:rPr>
            </w:pPr>
          </w:p>
          <w:p w14:paraId="41C76BE4" w14:textId="1C715291"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Else, hide field #64a</w:t>
            </w:r>
          </w:p>
        </w:tc>
      </w:tr>
      <w:tr w:rsidR="00CC077D" w:rsidRPr="000961F5" w14:paraId="55D956CB" w14:textId="77777777" w:rsidTr="00FC04F8">
        <w:trPr>
          <w:gridAfter w:val="1"/>
          <w:wAfter w:w="833" w:type="dxa"/>
        </w:trPr>
        <w:tc>
          <w:tcPr>
            <w:tcW w:w="981" w:type="dxa"/>
            <w:gridSpan w:val="2"/>
            <w:vAlign w:val="center"/>
          </w:tcPr>
          <w:p w14:paraId="279C08D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64b</w:t>
            </w:r>
          </w:p>
        </w:tc>
        <w:tc>
          <w:tcPr>
            <w:tcW w:w="2705" w:type="dxa"/>
            <w:gridSpan w:val="2"/>
            <w:vAlign w:val="center"/>
          </w:tcPr>
          <w:p w14:paraId="280CF841"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Under-subscription of shares and to make available to the Public offer</w:t>
            </w:r>
          </w:p>
        </w:tc>
        <w:tc>
          <w:tcPr>
            <w:tcW w:w="6773" w:type="dxa"/>
            <w:gridSpan w:val="2"/>
            <w:vAlign w:val="center"/>
          </w:tcPr>
          <w:p w14:paraId="094B8BE7" w14:textId="339F9183" w:rsidR="00673348" w:rsidRPr="000961F5" w:rsidRDefault="00CC077D" w:rsidP="00EE24F6">
            <w:pPr>
              <w:spacing w:after="0"/>
              <w:ind w:left="0"/>
              <w:jc w:val="left"/>
              <w:rPr>
                <w:rFonts w:ascii="Arial" w:hAnsi="Arial"/>
                <w:sz w:val="16"/>
                <w:szCs w:val="16"/>
              </w:rPr>
            </w:pPr>
            <w:r w:rsidRPr="000961F5">
              <w:t xml:space="preserve">If </w:t>
            </w:r>
            <w:r w:rsidR="00673348" w:rsidRPr="000961F5">
              <w:rPr>
                <w:rFonts w:eastAsia="Times New Roman"/>
                <w:color w:val="000000"/>
                <w:kern w:val="24"/>
                <w:lang w:val="en-HK"/>
              </w:rPr>
              <w:t xml:space="preserve">IPO Tranche </w:t>
            </w:r>
            <w:r w:rsidR="00673348" w:rsidRPr="000961F5">
              <w:rPr>
                <w:rFonts w:eastAsia="Times New Roman"/>
                <w:b/>
                <w:color w:val="000000"/>
                <w:kern w:val="24"/>
                <w:lang w:val="en-HK"/>
              </w:rPr>
              <w:t>[IPO Reference Data field #61]</w:t>
            </w:r>
            <w:r w:rsidRPr="000961F5">
              <w:t xml:space="preserve"> = Public Offer </w:t>
            </w:r>
            <w:r w:rsidR="00673348" w:rsidRPr="000961F5">
              <w:t xml:space="preserve">AND </w:t>
            </w:r>
            <w:r w:rsidRPr="000961F5">
              <w:t xml:space="preserve">field #61 &lt;1, then </w:t>
            </w:r>
            <w:r w:rsidR="00673348" w:rsidRPr="000961F5">
              <w:t>=</w:t>
            </w:r>
            <w:r w:rsidRPr="000961F5">
              <w:t xml:space="preserve"> field #57 – field #62. </w:t>
            </w:r>
          </w:p>
          <w:p w14:paraId="3813B385" w14:textId="77777777" w:rsidR="00673348" w:rsidRPr="000961F5" w:rsidRDefault="00673348" w:rsidP="00EE24F6">
            <w:pPr>
              <w:spacing w:after="0"/>
              <w:ind w:left="0"/>
              <w:jc w:val="left"/>
              <w:rPr>
                <w:rFonts w:ascii="Arial" w:hAnsi="Arial"/>
                <w:sz w:val="16"/>
                <w:szCs w:val="16"/>
              </w:rPr>
            </w:pPr>
          </w:p>
          <w:p w14:paraId="149C93A8" w14:textId="29C9A6E0" w:rsidR="00CC077D" w:rsidRPr="000961F5" w:rsidRDefault="00CC077D" w:rsidP="00EE24F6">
            <w:pPr>
              <w:spacing w:after="0"/>
              <w:ind w:left="0"/>
              <w:jc w:val="left"/>
              <w:rPr>
                <w:rFonts w:ascii="Arial" w:hAnsi="Arial"/>
                <w:sz w:val="16"/>
                <w:szCs w:val="16"/>
              </w:rPr>
            </w:pPr>
            <w:r w:rsidRPr="000961F5">
              <w:t>Else, hide field #64b</w:t>
            </w:r>
          </w:p>
        </w:tc>
      </w:tr>
    </w:tbl>
    <w:p w14:paraId="65B9E4FA" w14:textId="77777777" w:rsidR="00E2245E" w:rsidRPr="000961F5" w:rsidRDefault="00E2245E" w:rsidP="001964C1">
      <w:pPr>
        <w:ind w:left="0"/>
      </w:pPr>
    </w:p>
    <w:p w14:paraId="3F77C8E4" w14:textId="054958F5" w:rsidR="00E2245E" w:rsidRPr="000961F5" w:rsidRDefault="00E2245E" w:rsidP="001964C1">
      <w:pPr>
        <w:ind w:left="0"/>
      </w:pPr>
      <w:r w:rsidRPr="000961F5">
        <w:t>B. Preferential offering to qualifying shareholders</w:t>
      </w:r>
      <w:r w:rsidR="00673348" w:rsidRPr="000961F5">
        <w:t xml:space="preserve"> – Only applicable if Type of Offer </w:t>
      </w:r>
      <w:r w:rsidR="00673348" w:rsidRPr="000961F5">
        <w:rPr>
          <w:b/>
        </w:rPr>
        <w:t>[IPO Initiation Field #59]</w:t>
      </w:r>
      <w:r w:rsidR="00673348" w:rsidRPr="000961F5">
        <w:t xml:space="preserve"> = Shareholder Offer or Others. Otherwise, hide fields #65-71b</w:t>
      </w:r>
    </w:p>
    <w:tbl>
      <w:tblPr>
        <w:tblStyle w:val="TableGrid4"/>
        <w:tblW w:w="0" w:type="auto"/>
        <w:tblLook w:val="04A0" w:firstRow="1" w:lastRow="0" w:firstColumn="1" w:lastColumn="0" w:noHBand="0" w:noVBand="1"/>
      </w:tblPr>
      <w:tblGrid>
        <w:gridCol w:w="617"/>
        <w:gridCol w:w="1526"/>
        <w:gridCol w:w="2094"/>
        <w:gridCol w:w="2074"/>
        <w:gridCol w:w="2074"/>
        <w:gridCol w:w="2074"/>
      </w:tblGrid>
      <w:tr w:rsidR="00CC077D" w:rsidRPr="000961F5" w14:paraId="35DFF159" w14:textId="77777777" w:rsidTr="00FC04F8">
        <w:tc>
          <w:tcPr>
            <w:tcW w:w="981" w:type="dxa"/>
            <w:vAlign w:val="center"/>
          </w:tcPr>
          <w:p w14:paraId="0DE37D8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65</w:t>
            </w:r>
          </w:p>
        </w:tc>
        <w:tc>
          <w:tcPr>
            <w:tcW w:w="2705" w:type="dxa"/>
            <w:vAlign w:val="center"/>
          </w:tcPr>
          <w:p w14:paraId="6B530DA3"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Reserved shares available for subscription</w:t>
            </w:r>
          </w:p>
        </w:tc>
        <w:tc>
          <w:tcPr>
            <w:tcW w:w="6773" w:type="dxa"/>
            <w:vAlign w:val="center"/>
          </w:tcPr>
          <w:p w14:paraId="2CD60CF1" w14:textId="2D56A3B1" w:rsidR="00673348" w:rsidRPr="002B0661" w:rsidRDefault="00673348" w:rsidP="00EE24F6">
            <w:pPr>
              <w:spacing w:after="0"/>
              <w:ind w:left="0"/>
              <w:jc w:val="left"/>
              <w:rPr>
                <w:rFonts w:ascii="Arial" w:hAnsi="Arial"/>
                <w:sz w:val="16"/>
                <w:szCs w:val="16"/>
              </w:rPr>
            </w:pPr>
            <w:r w:rsidRPr="000961F5">
              <w:t xml:space="preserve">= Number of Preferential Offer Shares </w:t>
            </w:r>
            <w:r w:rsidRPr="000961F5">
              <w:rPr>
                <w:b/>
              </w:rPr>
              <w:t>[IPO Reference Data Field #60]</w:t>
            </w:r>
          </w:p>
        </w:tc>
        <w:tc>
          <w:tcPr>
            <w:tcW w:w="6773" w:type="dxa"/>
            <w:vAlign w:val="center"/>
          </w:tcPr>
          <w:p w14:paraId="2ABB411C" w14:textId="0AE035DE" w:rsidR="00673348" w:rsidRPr="002B0661" w:rsidRDefault="00673348" w:rsidP="00EE24F6">
            <w:pPr>
              <w:spacing w:after="0"/>
              <w:ind w:left="0"/>
              <w:jc w:val="left"/>
              <w:rPr>
                <w:rFonts w:ascii="Arial" w:hAnsi="Arial"/>
                <w:sz w:val="16"/>
                <w:szCs w:val="16"/>
              </w:rPr>
            </w:pPr>
            <w:r w:rsidRPr="000961F5">
              <w:t xml:space="preserve">= Number of Preferential Offer Shares </w:t>
            </w:r>
            <w:r w:rsidRPr="000961F5">
              <w:rPr>
                <w:b/>
              </w:rPr>
              <w:t>[IPO Reference Data Field #60]</w:t>
            </w:r>
          </w:p>
        </w:tc>
        <w:tc>
          <w:tcPr>
            <w:tcW w:w="6773" w:type="dxa"/>
            <w:vAlign w:val="center"/>
          </w:tcPr>
          <w:p w14:paraId="21CCFD85" w14:textId="40D13747" w:rsidR="00673348" w:rsidRPr="002B0661" w:rsidRDefault="00673348" w:rsidP="00EE24F6">
            <w:pPr>
              <w:spacing w:after="0"/>
              <w:ind w:left="0"/>
              <w:jc w:val="left"/>
              <w:rPr>
                <w:rFonts w:ascii="Arial" w:hAnsi="Arial"/>
                <w:sz w:val="16"/>
                <w:szCs w:val="16"/>
              </w:rPr>
            </w:pPr>
            <w:r w:rsidRPr="000961F5">
              <w:t xml:space="preserve">= Number of Preferential Offer Shares </w:t>
            </w:r>
            <w:r w:rsidRPr="000961F5">
              <w:rPr>
                <w:b/>
              </w:rPr>
              <w:t>[IPO Reference Data Field #60]</w:t>
            </w:r>
          </w:p>
        </w:tc>
        <w:tc>
          <w:tcPr>
            <w:tcW w:w="6773" w:type="dxa"/>
            <w:vAlign w:val="center"/>
          </w:tcPr>
          <w:p w14:paraId="4BE89D1B" w14:textId="2C0A2C6D" w:rsidR="00CC077D" w:rsidRPr="000961F5" w:rsidRDefault="00673348" w:rsidP="00EE24F6">
            <w:pPr>
              <w:spacing w:after="0"/>
              <w:ind w:left="0"/>
              <w:jc w:val="left"/>
              <w:rPr>
                <w:rFonts w:ascii="Arial" w:hAnsi="Arial"/>
                <w:sz w:val="16"/>
                <w:szCs w:val="16"/>
              </w:rPr>
            </w:pPr>
            <w:r w:rsidRPr="000961F5">
              <w:t xml:space="preserve">= Number of Preferential Offer Shares </w:t>
            </w:r>
            <w:r w:rsidRPr="000961F5">
              <w:rPr>
                <w:b/>
              </w:rPr>
              <w:t>[IPO Reference Data Field #60]</w:t>
            </w:r>
          </w:p>
        </w:tc>
      </w:tr>
      <w:tr w:rsidR="00CC077D" w:rsidRPr="000961F5" w14:paraId="5B8C1760" w14:textId="77777777" w:rsidTr="00FC04F8">
        <w:trPr>
          <w:gridAfter w:val="3"/>
          <w:wAfter w:w="6773" w:type="dxa"/>
        </w:trPr>
        <w:tc>
          <w:tcPr>
            <w:tcW w:w="981" w:type="dxa"/>
            <w:vAlign w:val="center"/>
          </w:tcPr>
          <w:p w14:paraId="6B3AA352"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66</w:t>
            </w:r>
          </w:p>
        </w:tc>
        <w:tc>
          <w:tcPr>
            <w:tcW w:w="2705" w:type="dxa"/>
            <w:vAlign w:val="center"/>
          </w:tcPr>
          <w:p w14:paraId="43985F46"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valid applications</w:t>
            </w:r>
          </w:p>
        </w:tc>
        <w:tc>
          <w:tcPr>
            <w:tcW w:w="6773" w:type="dxa"/>
            <w:vAlign w:val="center"/>
          </w:tcPr>
          <w:p w14:paraId="478BDC37" w14:textId="77777777" w:rsidR="00CC077D" w:rsidRPr="000961F5" w:rsidRDefault="00CC077D" w:rsidP="00EE24F6">
            <w:pPr>
              <w:spacing w:after="0"/>
              <w:ind w:left="0"/>
              <w:jc w:val="left"/>
              <w:rPr>
                <w:rFonts w:ascii="Arial" w:hAnsi="Arial"/>
                <w:sz w:val="16"/>
                <w:szCs w:val="16"/>
              </w:rPr>
            </w:pPr>
            <w:r w:rsidRPr="000961F5">
              <w:t>= Preferential Offering results inputted by Share Registrar</w:t>
            </w:r>
          </w:p>
        </w:tc>
      </w:tr>
      <w:tr w:rsidR="00CC077D" w:rsidRPr="000961F5" w14:paraId="08687E88" w14:textId="77777777" w:rsidTr="00FC04F8">
        <w:trPr>
          <w:gridAfter w:val="3"/>
          <w:wAfter w:w="6773" w:type="dxa"/>
        </w:trPr>
        <w:tc>
          <w:tcPr>
            <w:tcW w:w="981" w:type="dxa"/>
            <w:vAlign w:val="center"/>
          </w:tcPr>
          <w:p w14:paraId="28699F3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67</w:t>
            </w:r>
          </w:p>
        </w:tc>
        <w:tc>
          <w:tcPr>
            <w:tcW w:w="2705" w:type="dxa"/>
            <w:vAlign w:val="center"/>
          </w:tcPr>
          <w:p w14:paraId="770D8C37"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applications rejected</w:t>
            </w:r>
          </w:p>
        </w:tc>
        <w:tc>
          <w:tcPr>
            <w:tcW w:w="6773" w:type="dxa"/>
            <w:vAlign w:val="center"/>
          </w:tcPr>
          <w:p w14:paraId="5DC9239F" w14:textId="77777777" w:rsidR="00CC077D" w:rsidRPr="000961F5" w:rsidRDefault="00CC077D" w:rsidP="00EE24F6">
            <w:pPr>
              <w:spacing w:after="0"/>
              <w:ind w:left="0"/>
              <w:jc w:val="left"/>
              <w:rPr>
                <w:rFonts w:ascii="Arial" w:hAnsi="Arial"/>
                <w:sz w:val="16"/>
                <w:szCs w:val="16"/>
              </w:rPr>
            </w:pPr>
            <w:r w:rsidRPr="000961F5">
              <w:t>= Preferential Offering results inputted by Share Registrar</w:t>
            </w:r>
          </w:p>
        </w:tc>
      </w:tr>
      <w:tr w:rsidR="00CC077D" w:rsidRPr="000961F5" w14:paraId="43AB7C19" w14:textId="77777777" w:rsidTr="00FC04F8">
        <w:trPr>
          <w:gridAfter w:val="3"/>
          <w:wAfter w:w="6773" w:type="dxa"/>
        </w:trPr>
        <w:tc>
          <w:tcPr>
            <w:tcW w:w="981" w:type="dxa"/>
            <w:vAlign w:val="center"/>
          </w:tcPr>
          <w:p w14:paraId="2BCACCDF"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68</w:t>
            </w:r>
          </w:p>
        </w:tc>
        <w:tc>
          <w:tcPr>
            <w:tcW w:w="2705" w:type="dxa"/>
            <w:vAlign w:val="center"/>
          </w:tcPr>
          <w:p w14:paraId="1E2259F6"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Number of shares applied </w:t>
            </w:r>
          </w:p>
        </w:tc>
        <w:tc>
          <w:tcPr>
            <w:tcW w:w="6773" w:type="dxa"/>
            <w:vAlign w:val="center"/>
          </w:tcPr>
          <w:p w14:paraId="26E1E8C4" w14:textId="77777777" w:rsidR="00CC077D" w:rsidRPr="000961F5" w:rsidRDefault="00CC077D" w:rsidP="00EE24F6">
            <w:pPr>
              <w:spacing w:after="0"/>
              <w:ind w:left="0"/>
              <w:jc w:val="left"/>
              <w:rPr>
                <w:rFonts w:ascii="Arial" w:hAnsi="Arial"/>
                <w:sz w:val="16"/>
                <w:szCs w:val="16"/>
              </w:rPr>
            </w:pPr>
            <w:r w:rsidRPr="000961F5">
              <w:t>= Preferential Offering results inputted by Share Registrar</w:t>
            </w:r>
          </w:p>
        </w:tc>
      </w:tr>
      <w:tr w:rsidR="00CC077D" w:rsidRPr="000961F5" w14:paraId="59AC8F53" w14:textId="77777777" w:rsidTr="00FC04F8">
        <w:trPr>
          <w:gridAfter w:val="3"/>
          <w:wAfter w:w="6773" w:type="dxa"/>
        </w:trPr>
        <w:tc>
          <w:tcPr>
            <w:tcW w:w="981" w:type="dxa"/>
            <w:vAlign w:val="center"/>
          </w:tcPr>
          <w:p w14:paraId="24C49D3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69</w:t>
            </w:r>
          </w:p>
        </w:tc>
        <w:tc>
          <w:tcPr>
            <w:tcW w:w="2705" w:type="dxa"/>
            <w:vAlign w:val="center"/>
          </w:tcPr>
          <w:p w14:paraId="25CFB0BB"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Subscription level</w:t>
            </w:r>
          </w:p>
        </w:tc>
        <w:tc>
          <w:tcPr>
            <w:tcW w:w="6773" w:type="dxa"/>
            <w:vAlign w:val="center"/>
          </w:tcPr>
          <w:p w14:paraId="2BBBAB6F" w14:textId="77777777" w:rsidR="00CC077D" w:rsidRPr="000961F5" w:rsidRDefault="00CC077D" w:rsidP="00EE24F6">
            <w:pPr>
              <w:spacing w:after="0"/>
              <w:ind w:left="0"/>
              <w:jc w:val="left"/>
              <w:rPr>
                <w:rFonts w:ascii="Arial" w:hAnsi="Arial"/>
                <w:sz w:val="16"/>
                <w:szCs w:val="16"/>
              </w:rPr>
            </w:pPr>
            <w:r w:rsidRPr="000961F5">
              <w:t>= field #68/ field #65</w:t>
            </w:r>
          </w:p>
        </w:tc>
      </w:tr>
      <w:tr w:rsidR="00CC077D" w:rsidRPr="000961F5" w14:paraId="1BA7F5B0" w14:textId="77777777" w:rsidTr="00FC04F8">
        <w:trPr>
          <w:gridAfter w:val="3"/>
          <w:wAfter w:w="6773" w:type="dxa"/>
        </w:trPr>
        <w:tc>
          <w:tcPr>
            <w:tcW w:w="981" w:type="dxa"/>
            <w:vAlign w:val="center"/>
          </w:tcPr>
          <w:p w14:paraId="4C03405D"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70</w:t>
            </w:r>
          </w:p>
        </w:tc>
        <w:tc>
          <w:tcPr>
            <w:tcW w:w="2705" w:type="dxa"/>
            <w:vAlign w:val="center"/>
          </w:tcPr>
          <w:p w14:paraId="33C90820"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Final number of shares allotted</w:t>
            </w:r>
          </w:p>
        </w:tc>
        <w:tc>
          <w:tcPr>
            <w:tcW w:w="6773" w:type="dxa"/>
            <w:vAlign w:val="center"/>
          </w:tcPr>
          <w:p w14:paraId="42499362" w14:textId="77777777" w:rsidR="00CC077D" w:rsidRPr="000961F5" w:rsidRDefault="00CC077D" w:rsidP="00EE24F6">
            <w:pPr>
              <w:spacing w:after="0"/>
              <w:ind w:left="0"/>
              <w:jc w:val="left"/>
              <w:rPr>
                <w:rFonts w:ascii="Arial" w:hAnsi="Arial"/>
                <w:sz w:val="16"/>
                <w:szCs w:val="16"/>
              </w:rPr>
            </w:pPr>
            <w:r w:rsidRPr="000961F5">
              <w:t>= Preferential Offering results inputted by Share Registrar</w:t>
            </w:r>
          </w:p>
        </w:tc>
      </w:tr>
      <w:tr w:rsidR="00CC077D" w:rsidRPr="000961F5" w14:paraId="74C7F5C7" w14:textId="77777777" w:rsidTr="00FC04F8">
        <w:trPr>
          <w:gridAfter w:val="3"/>
          <w:wAfter w:w="6773" w:type="dxa"/>
        </w:trPr>
        <w:tc>
          <w:tcPr>
            <w:tcW w:w="981" w:type="dxa"/>
            <w:vAlign w:val="center"/>
          </w:tcPr>
          <w:p w14:paraId="158927AC"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71a</w:t>
            </w:r>
          </w:p>
        </w:tc>
        <w:tc>
          <w:tcPr>
            <w:tcW w:w="2705" w:type="dxa"/>
            <w:vAlign w:val="center"/>
          </w:tcPr>
          <w:p w14:paraId="49C3B6F1"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Under-subscription of shares and to make available to the Institutional offer</w:t>
            </w:r>
          </w:p>
        </w:tc>
        <w:tc>
          <w:tcPr>
            <w:tcW w:w="6773" w:type="dxa"/>
            <w:vAlign w:val="center"/>
          </w:tcPr>
          <w:p w14:paraId="2A603745" w14:textId="1538758F" w:rsidR="00673348" w:rsidRPr="000961F5" w:rsidRDefault="00CC077D" w:rsidP="00EE24F6">
            <w:pPr>
              <w:spacing w:after="0"/>
              <w:ind w:left="0"/>
              <w:jc w:val="left"/>
              <w:rPr>
                <w:rFonts w:ascii="Arial" w:hAnsi="Arial"/>
                <w:sz w:val="16"/>
                <w:szCs w:val="16"/>
              </w:rPr>
            </w:pPr>
            <w:r w:rsidRPr="000961F5">
              <w:t xml:space="preserve">= </w:t>
            </w:r>
            <w:r w:rsidR="00673348" w:rsidRPr="000961F5">
              <w:rPr>
                <w:rFonts w:eastAsia="Times New Roman"/>
                <w:color w:val="000000"/>
                <w:kern w:val="24"/>
                <w:lang w:val="en-HK"/>
              </w:rPr>
              <w:t xml:space="preserve">IPO Tranche </w:t>
            </w:r>
            <w:r w:rsidR="00673348" w:rsidRPr="000961F5">
              <w:rPr>
                <w:rFonts w:eastAsia="Times New Roman"/>
                <w:b/>
                <w:color w:val="000000"/>
                <w:kern w:val="24"/>
                <w:lang w:val="en-HK"/>
              </w:rPr>
              <w:t>[IPO Reference Data</w:t>
            </w:r>
            <w:r w:rsidRPr="000961F5">
              <w:rPr>
                <w:b/>
              </w:rPr>
              <w:t xml:space="preserve"> #61]</w:t>
            </w:r>
            <w:r w:rsidRPr="000961F5">
              <w:t xml:space="preserve"> = Institutional Offer </w:t>
            </w:r>
            <w:r w:rsidR="00673348" w:rsidRPr="000961F5">
              <w:t>AND</w:t>
            </w:r>
            <w:r w:rsidRPr="000961F5">
              <w:t xml:space="preserve"> field #69&lt;1, then </w:t>
            </w:r>
            <w:r w:rsidR="00673348" w:rsidRPr="000961F5">
              <w:t xml:space="preserve">= </w:t>
            </w:r>
            <w:r w:rsidRPr="000961F5">
              <w:t xml:space="preserve">field #65 – field #70. </w:t>
            </w:r>
          </w:p>
          <w:p w14:paraId="49AC4F8B" w14:textId="77777777" w:rsidR="00673348" w:rsidRPr="000961F5" w:rsidRDefault="00673348" w:rsidP="00EE24F6">
            <w:pPr>
              <w:spacing w:after="0"/>
              <w:ind w:left="0"/>
              <w:jc w:val="left"/>
              <w:rPr>
                <w:rFonts w:ascii="Arial" w:hAnsi="Arial"/>
                <w:sz w:val="16"/>
                <w:szCs w:val="16"/>
              </w:rPr>
            </w:pPr>
          </w:p>
          <w:p w14:paraId="744E23FF" w14:textId="653F54FD" w:rsidR="00CC077D" w:rsidRPr="000961F5" w:rsidRDefault="00CC077D" w:rsidP="00EE24F6">
            <w:pPr>
              <w:spacing w:after="0"/>
              <w:ind w:left="0"/>
              <w:jc w:val="left"/>
              <w:rPr>
                <w:rFonts w:ascii="Arial" w:hAnsi="Arial"/>
                <w:sz w:val="16"/>
                <w:szCs w:val="16"/>
              </w:rPr>
            </w:pPr>
            <w:r w:rsidRPr="000961F5">
              <w:t>Else hide field #71a</w:t>
            </w:r>
          </w:p>
        </w:tc>
      </w:tr>
      <w:tr w:rsidR="00CC077D" w:rsidRPr="000961F5" w14:paraId="66CAE36E" w14:textId="77777777" w:rsidTr="00FC04F8">
        <w:trPr>
          <w:gridAfter w:val="3"/>
          <w:wAfter w:w="6773" w:type="dxa"/>
        </w:trPr>
        <w:tc>
          <w:tcPr>
            <w:tcW w:w="981" w:type="dxa"/>
            <w:vAlign w:val="center"/>
          </w:tcPr>
          <w:p w14:paraId="362CD52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71b</w:t>
            </w:r>
          </w:p>
        </w:tc>
        <w:tc>
          <w:tcPr>
            <w:tcW w:w="2705" w:type="dxa"/>
            <w:vAlign w:val="center"/>
          </w:tcPr>
          <w:p w14:paraId="70F9BE09"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Under-subscription of shares and to make available to the Public offer</w:t>
            </w:r>
          </w:p>
        </w:tc>
        <w:tc>
          <w:tcPr>
            <w:tcW w:w="6773" w:type="dxa"/>
            <w:vAlign w:val="center"/>
          </w:tcPr>
          <w:p w14:paraId="03FAA725" w14:textId="46EF3A2C" w:rsidR="00673348" w:rsidRPr="000961F5" w:rsidRDefault="00CC077D" w:rsidP="00EE24F6">
            <w:pPr>
              <w:spacing w:after="0"/>
              <w:ind w:left="0"/>
              <w:jc w:val="left"/>
              <w:rPr>
                <w:rFonts w:ascii="Arial" w:hAnsi="Arial"/>
                <w:sz w:val="16"/>
                <w:szCs w:val="16"/>
              </w:rPr>
            </w:pPr>
            <w:r w:rsidRPr="000961F5">
              <w:t xml:space="preserve">= </w:t>
            </w:r>
            <w:r w:rsidR="00673348" w:rsidRPr="000961F5">
              <w:rPr>
                <w:rFonts w:eastAsia="Times New Roman"/>
                <w:color w:val="000000"/>
                <w:kern w:val="24"/>
                <w:lang w:val="en-HK"/>
              </w:rPr>
              <w:t xml:space="preserve">IPO Tranche </w:t>
            </w:r>
            <w:r w:rsidR="00673348" w:rsidRPr="000961F5">
              <w:rPr>
                <w:rFonts w:eastAsia="Times New Roman"/>
                <w:b/>
                <w:color w:val="000000"/>
                <w:kern w:val="24"/>
                <w:lang w:val="en-HK"/>
              </w:rPr>
              <w:t>[IPO Reference Data</w:t>
            </w:r>
            <w:r w:rsidRPr="000961F5">
              <w:rPr>
                <w:b/>
              </w:rPr>
              <w:t xml:space="preserve"> #61]</w:t>
            </w:r>
            <w:r w:rsidRPr="000961F5">
              <w:t xml:space="preserve"> = Public Offer </w:t>
            </w:r>
            <w:r w:rsidR="00673348" w:rsidRPr="000961F5">
              <w:t>AND</w:t>
            </w:r>
            <w:r w:rsidRPr="000961F5">
              <w:t xml:space="preserve"> field #69&lt;1, then </w:t>
            </w:r>
            <w:r w:rsidR="00673348" w:rsidRPr="000961F5">
              <w:t xml:space="preserve">= </w:t>
            </w:r>
            <w:r w:rsidRPr="000961F5">
              <w:t xml:space="preserve">field #65 – field #70. </w:t>
            </w:r>
          </w:p>
          <w:p w14:paraId="24A50E07" w14:textId="77777777" w:rsidR="00673348" w:rsidRPr="000961F5" w:rsidRDefault="00673348" w:rsidP="00EE24F6">
            <w:pPr>
              <w:spacing w:after="0"/>
              <w:ind w:left="0"/>
              <w:jc w:val="left"/>
              <w:rPr>
                <w:rFonts w:ascii="Arial" w:hAnsi="Arial"/>
                <w:sz w:val="16"/>
                <w:szCs w:val="16"/>
              </w:rPr>
            </w:pPr>
          </w:p>
          <w:p w14:paraId="37FC580E" w14:textId="1880EA31" w:rsidR="00CC077D" w:rsidRPr="000961F5" w:rsidRDefault="00CC077D" w:rsidP="00EE24F6">
            <w:pPr>
              <w:spacing w:after="0"/>
              <w:ind w:left="0"/>
              <w:jc w:val="left"/>
              <w:rPr>
                <w:rFonts w:ascii="Arial" w:hAnsi="Arial"/>
                <w:sz w:val="16"/>
                <w:szCs w:val="16"/>
              </w:rPr>
            </w:pPr>
            <w:r w:rsidRPr="000961F5">
              <w:t>Else hide field #71b</w:t>
            </w:r>
          </w:p>
        </w:tc>
      </w:tr>
    </w:tbl>
    <w:p w14:paraId="73A8E695" w14:textId="0DA585A7" w:rsidR="00E2245E" w:rsidRPr="000961F5" w:rsidRDefault="00E2245E" w:rsidP="001964C1">
      <w:pPr>
        <w:ind w:left="0"/>
      </w:pPr>
    </w:p>
    <w:p w14:paraId="45FD1B4E" w14:textId="2A9C35D1" w:rsidR="00157F16" w:rsidRPr="000961F5" w:rsidRDefault="00E2245E" w:rsidP="001964C1">
      <w:pPr>
        <w:ind w:left="0"/>
      </w:pPr>
      <w:r w:rsidRPr="000961F5">
        <w:lastRenderedPageBreak/>
        <w:t>Cornerstone Investors, Allottees with waivers/consents obtained, Lock-up Undertaking</w:t>
      </w:r>
    </w:p>
    <w:tbl>
      <w:tblPr>
        <w:tblStyle w:val="TableGrid4"/>
        <w:tblW w:w="0" w:type="auto"/>
        <w:tblLook w:val="04A0" w:firstRow="1" w:lastRow="0" w:firstColumn="1" w:lastColumn="0" w:noHBand="0" w:noVBand="1"/>
      </w:tblPr>
      <w:tblGrid>
        <w:gridCol w:w="981"/>
        <w:gridCol w:w="2705"/>
        <w:gridCol w:w="6773"/>
      </w:tblGrid>
      <w:tr w:rsidR="004716DF" w:rsidRPr="000961F5" w14:paraId="7BADE161" w14:textId="77777777" w:rsidTr="00FC04F8">
        <w:trPr>
          <w:trHeight w:val="1385"/>
        </w:trPr>
        <w:tc>
          <w:tcPr>
            <w:tcW w:w="981" w:type="dxa"/>
            <w:vAlign w:val="center"/>
          </w:tcPr>
          <w:p w14:paraId="52EE8A8F" w14:textId="08E24DED" w:rsidR="004716DF" w:rsidRPr="000961F5" w:rsidRDefault="004716DF"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72 - 77</w:t>
            </w:r>
          </w:p>
        </w:tc>
        <w:tc>
          <w:tcPr>
            <w:tcW w:w="2705" w:type="dxa"/>
            <w:vAlign w:val="center"/>
          </w:tcPr>
          <w:p w14:paraId="24466A8A" w14:textId="4135EA9F" w:rsidR="004716DF" w:rsidRPr="000961F5" w:rsidRDefault="004716DF"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Cornerstone Investors Table</w:t>
            </w:r>
          </w:p>
        </w:tc>
        <w:bookmarkStart w:id="621" w:name="_MON_1670676581"/>
        <w:bookmarkEnd w:id="621"/>
        <w:tc>
          <w:tcPr>
            <w:tcW w:w="6773" w:type="dxa"/>
            <w:vAlign w:val="center"/>
          </w:tcPr>
          <w:p w14:paraId="26DC6E05" w14:textId="77777777" w:rsidR="004716DF" w:rsidRPr="000961F5" w:rsidRDefault="00157F16" w:rsidP="00EE24F6">
            <w:pPr>
              <w:spacing w:after="0"/>
              <w:ind w:left="0"/>
              <w:jc w:val="left"/>
              <w:rPr>
                <w:rFonts w:ascii="Arial" w:eastAsia="PMingLiU" w:hAnsi="Arial"/>
                <w:sz w:val="16"/>
                <w:szCs w:val="16"/>
                <w:lang w:eastAsia="en-GB"/>
              </w:rPr>
            </w:pPr>
            <w:r w:rsidRPr="00381BCA">
              <w:rPr>
                <w:rFonts w:ascii="Arial" w:eastAsia="PMingLiU" w:hAnsi="Arial"/>
                <w:sz w:val="16"/>
                <w:szCs w:val="16"/>
                <w:lang w:eastAsia="en-GB"/>
              </w:rPr>
              <w:object w:dxaOrig="1791" w:dyaOrig="1229" w14:anchorId="45269E1A">
                <v:shape id="_x0000_i1056" type="#_x0000_t75" style="width:89.55pt;height:61.45pt" o:ole="">
                  <v:imagedata r:id="rId69" o:title=""/>
                </v:shape>
                <o:OLEObject Type="Embed" ProgID="Word.Document.12" ShapeID="_x0000_i1056" DrawAspect="Icon" ObjectID="_1676184164" r:id="rId70">
                  <o:FieldCodes>\s</o:FieldCodes>
                </o:OLEObject>
              </w:object>
            </w:r>
          </w:p>
          <w:p w14:paraId="5463B615" w14:textId="77777777" w:rsidR="00157F16" w:rsidRPr="000961F5" w:rsidRDefault="00157F16" w:rsidP="00EE24F6">
            <w:pPr>
              <w:spacing w:after="0"/>
              <w:ind w:left="0"/>
              <w:jc w:val="left"/>
              <w:rPr>
                <w:rFonts w:ascii="Arial" w:eastAsia="PMingLiU" w:hAnsi="Arial"/>
                <w:sz w:val="16"/>
                <w:szCs w:val="16"/>
                <w:lang w:eastAsia="en-GB"/>
              </w:rPr>
            </w:pPr>
            <w:r w:rsidRPr="000961F5">
              <w:rPr>
                <w:rFonts w:eastAsia="PMingLiU"/>
              </w:rPr>
              <w:t>Only applicable if there are placees tagged “Cornerstone Investor” under “Placee Category” [Field #9 for individual placees and corporate placees].</w:t>
            </w:r>
          </w:p>
          <w:p w14:paraId="63F0B914" w14:textId="77777777" w:rsidR="00157F16" w:rsidRPr="000961F5" w:rsidRDefault="00157F16" w:rsidP="00EE24F6">
            <w:pPr>
              <w:spacing w:after="0"/>
              <w:ind w:left="0"/>
              <w:jc w:val="left"/>
              <w:rPr>
                <w:rFonts w:ascii="Arial" w:eastAsia="PMingLiU" w:hAnsi="Arial"/>
                <w:sz w:val="16"/>
                <w:szCs w:val="16"/>
                <w:lang w:eastAsia="en-GB"/>
              </w:rPr>
            </w:pPr>
          </w:p>
          <w:p w14:paraId="3C71FAC3" w14:textId="7DAEC13E" w:rsidR="004716DF" w:rsidRPr="002B0661" w:rsidRDefault="00157F16" w:rsidP="00EE24F6">
            <w:pPr>
              <w:spacing w:after="0"/>
              <w:ind w:left="0"/>
              <w:jc w:val="left"/>
              <w:rPr>
                <w:rFonts w:ascii="Arial" w:hAnsi="Arial"/>
                <w:sz w:val="16"/>
                <w:szCs w:val="16"/>
              </w:rPr>
            </w:pPr>
            <w:r w:rsidRPr="000961F5">
              <w:rPr>
                <w:rFonts w:eastAsia="PMingLiU"/>
              </w:rPr>
              <w:t>Else, hide fields #72-77</w:t>
            </w:r>
          </w:p>
        </w:tc>
      </w:tr>
      <w:tr w:rsidR="00D60E04" w:rsidRPr="000961F5" w14:paraId="5C67D8F0" w14:textId="77777777" w:rsidTr="00FC04F8">
        <w:trPr>
          <w:trHeight w:val="1385"/>
        </w:trPr>
        <w:tc>
          <w:tcPr>
            <w:tcW w:w="981" w:type="dxa"/>
            <w:vAlign w:val="center"/>
          </w:tcPr>
          <w:p w14:paraId="7E18243F" w14:textId="7775EEC0" w:rsidR="00D60E04" w:rsidRPr="000961F5" w:rsidRDefault="00D60E04"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78 - 82</w:t>
            </w:r>
          </w:p>
        </w:tc>
        <w:tc>
          <w:tcPr>
            <w:tcW w:w="2705" w:type="dxa"/>
            <w:vAlign w:val="center"/>
          </w:tcPr>
          <w:p w14:paraId="7F337E31" w14:textId="0E09D7DC" w:rsidR="00D60E04" w:rsidRPr="000961F5" w:rsidRDefault="00D60E04"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Name of Placees Obtained Waiver OR Consent Table</w:t>
            </w:r>
          </w:p>
        </w:tc>
        <w:bookmarkStart w:id="622" w:name="_MON_1670677674"/>
        <w:bookmarkEnd w:id="622"/>
        <w:tc>
          <w:tcPr>
            <w:tcW w:w="6773" w:type="dxa"/>
            <w:vAlign w:val="center"/>
          </w:tcPr>
          <w:p w14:paraId="77DEAAD4" w14:textId="77777777" w:rsidR="00D60E04" w:rsidRPr="000961F5" w:rsidRDefault="00157F16" w:rsidP="00EE24F6">
            <w:pPr>
              <w:spacing w:after="0"/>
              <w:ind w:left="0"/>
              <w:jc w:val="left"/>
              <w:rPr>
                <w:rFonts w:ascii="Arial" w:eastAsia="PMingLiU" w:hAnsi="Arial"/>
                <w:sz w:val="16"/>
                <w:szCs w:val="16"/>
                <w:lang w:eastAsia="en-GB"/>
              </w:rPr>
            </w:pPr>
            <w:r w:rsidRPr="00381BCA">
              <w:rPr>
                <w:rFonts w:ascii="Arial" w:eastAsia="PMingLiU" w:hAnsi="Arial"/>
                <w:sz w:val="16"/>
                <w:szCs w:val="16"/>
                <w:lang w:eastAsia="en-GB"/>
              </w:rPr>
              <w:object w:dxaOrig="1791" w:dyaOrig="1229" w14:anchorId="32C2948F">
                <v:shape id="_x0000_i1057" type="#_x0000_t75" style="width:89.55pt;height:61.45pt" o:ole="">
                  <v:imagedata r:id="rId71" o:title=""/>
                </v:shape>
                <o:OLEObject Type="Embed" ProgID="Word.Document.12" ShapeID="_x0000_i1057" DrawAspect="Icon" ObjectID="_1676184165" r:id="rId72">
                  <o:FieldCodes>\s</o:FieldCodes>
                </o:OLEObject>
              </w:object>
            </w:r>
          </w:p>
          <w:p w14:paraId="2E3264F5" w14:textId="77777777" w:rsidR="00157F16" w:rsidRPr="000961F5" w:rsidRDefault="00157F16" w:rsidP="00EE24F6">
            <w:pPr>
              <w:spacing w:after="0"/>
              <w:ind w:left="0"/>
              <w:jc w:val="left"/>
              <w:rPr>
                <w:rFonts w:ascii="Arial" w:hAnsi="Arial"/>
                <w:sz w:val="16"/>
                <w:szCs w:val="16"/>
              </w:rPr>
            </w:pPr>
            <w:r w:rsidRPr="000961F5">
              <w:t>Only applicable if there are placees tagged “Connected Client”, “Existing shareholder and their close associate” or “Existing shareholder/director and their close associate” under ”Supporting Document Requirement” [Field #10 for individual placees and corporate placees].</w:t>
            </w:r>
          </w:p>
          <w:p w14:paraId="7D379B91" w14:textId="77777777" w:rsidR="00157F16" w:rsidRPr="000961F5" w:rsidRDefault="00157F16" w:rsidP="00EE24F6">
            <w:pPr>
              <w:spacing w:after="0"/>
              <w:ind w:left="0"/>
              <w:jc w:val="left"/>
              <w:rPr>
                <w:rFonts w:ascii="Arial" w:hAnsi="Arial"/>
                <w:sz w:val="16"/>
                <w:szCs w:val="16"/>
              </w:rPr>
            </w:pPr>
          </w:p>
          <w:p w14:paraId="757D20FF" w14:textId="4962A4BB" w:rsidR="00D60E04" w:rsidRPr="002B0661" w:rsidRDefault="00157F16" w:rsidP="00EE24F6">
            <w:pPr>
              <w:spacing w:after="0"/>
              <w:ind w:left="0"/>
              <w:jc w:val="left"/>
              <w:rPr>
                <w:rFonts w:ascii="Arial" w:hAnsi="Arial"/>
                <w:sz w:val="16"/>
                <w:szCs w:val="16"/>
              </w:rPr>
            </w:pPr>
            <w:r w:rsidRPr="000961F5">
              <w:t>Else, hide fields #78-82</w:t>
            </w:r>
          </w:p>
        </w:tc>
      </w:tr>
      <w:tr w:rsidR="00861060" w:rsidRPr="000961F5" w14:paraId="3B6AE1D5" w14:textId="77777777" w:rsidTr="00FC04F8">
        <w:trPr>
          <w:trHeight w:val="1385"/>
        </w:trPr>
        <w:tc>
          <w:tcPr>
            <w:tcW w:w="981" w:type="dxa"/>
            <w:vAlign w:val="center"/>
          </w:tcPr>
          <w:p w14:paraId="20C941C7" w14:textId="3442CCB7" w:rsidR="00861060" w:rsidRPr="000961F5" w:rsidRDefault="00861060"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83 - 87</w:t>
            </w:r>
          </w:p>
        </w:tc>
        <w:tc>
          <w:tcPr>
            <w:tcW w:w="2705" w:type="dxa"/>
            <w:vAlign w:val="center"/>
          </w:tcPr>
          <w:p w14:paraId="63ED2085" w14:textId="575252B2" w:rsidR="00861060" w:rsidRPr="000961F5" w:rsidRDefault="00861060"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Lock-up Undertaking Table</w:t>
            </w:r>
          </w:p>
        </w:tc>
        <w:bookmarkStart w:id="623" w:name="_MON_1670680900"/>
        <w:bookmarkEnd w:id="623"/>
        <w:tc>
          <w:tcPr>
            <w:tcW w:w="6773" w:type="dxa"/>
            <w:vAlign w:val="center"/>
          </w:tcPr>
          <w:p w14:paraId="1B05751F" w14:textId="31798D8E" w:rsidR="00861060" w:rsidRPr="000961F5" w:rsidRDefault="00AD3D37" w:rsidP="00EE24F6">
            <w:pPr>
              <w:spacing w:after="0"/>
              <w:ind w:left="0"/>
              <w:jc w:val="left"/>
              <w:rPr>
                <w:rFonts w:ascii="Arial" w:eastAsia="PMingLiU" w:hAnsi="Arial"/>
                <w:sz w:val="16"/>
                <w:szCs w:val="16"/>
                <w:lang w:eastAsia="en-GB"/>
              </w:rPr>
            </w:pPr>
            <w:r w:rsidRPr="00381BCA">
              <w:rPr>
                <w:rFonts w:ascii="Arial" w:eastAsia="PMingLiU" w:hAnsi="Arial"/>
                <w:sz w:val="16"/>
                <w:szCs w:val="16"/>
                <w:lang w:eastAsia="en-GB"/>
              </w:rPr>
              <w:object w:dxaOrig="1791" w:dyaOrig="1229" w14:anchorId="298B5DB3">
                <v:shape id="_x0000_i1058" type="#_x0000_t75" style="width:89.55pt;height:61.45pt" o:ole="">
                  <v:imagedata r:id="rId73" o:title=""/>
                </v:shape>
                <o:OLEObject Type="Embed" ProgID="Word.Document.12" ShapeID="_x0000_i1058" DrawAspect="Icon" ObjectID="_1676184166" r:id="rId74">
                  <o:FieldCodes>\s</o:FieldCodes>
                </o:OLEObject>
              </w:object>
            </w:r>
          </w:p>
        </w:tc>
      </w:tr>
    </w:tbl>
    <w:p w14:paraId="009B3B6B" w14:textId="0BE9077C" w:rsidR="00E2245E" w:rsidRPr="000961F5" w:rsidRDefault="00E2245E" w:rsidP="001964C1">
      <w:pPr>
        <w:ind w:left="0"/>
      </w:pPr>
    </w:p>
    <w:p w14:paraId="05D0CC09" w14:textId="345F5D64" w:rsidR="00E2245E" w:rsidRPr="000961F5" w:rsidRDefault="00E2245E" w:rsidP="001964C1">
      <w:pPr>
        <w:ind w:left="0"/>
      </w:pPr>
      <w:r w:rsidRPr="000961F5">
        <w:t>Placee concentration analysis</w:t>
      </w:r>
    </w:p>
    <w:tbl>
      <w:tblPr>
        <w:tblStyle w:val="TableGrid4"/>
        <w:tblW w:w="0" w:type="auto"/>
        <w:tblLook w:val="04A0" w:firstRow="1" w:lastRow="0" w:firstColumn="1" w:lastColumn="0" w:noHBand="0" w:noVBand="1"/>
      </w:tblPr>
      <w:tblGrid>
        <w:gridCol w:w="981"/>
        <w:gridCol w:w="2705"/>
        <w:gridCol w:w="6773"/>
      </w:tblGrid>
      <w:tr w:rsidR="00CC077D" w:rsidRPr="000961F5" w14:paraId="4B862097" w14:textId="77777777" w:rsidTr="00FC04F8">
        <w:tc>
          <w:tcPr>
            <w:tcW w:w="981" w:type="dxa"/>
            <w:vAlign w:val="center"/>
          </w:tcPr>
          <w:p w14:paraId="5F337823"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197</w:t>
            </w:r>
          </w:p>
        </w:tc>
        <w:tc>
          <w:tcPr>
            <w:tcW w:w="2705" w:type="dxa"/>
            <w:vAlign w:val="center"/>
          </w:tcPr>
          <w:p w14:paraId="5494B9FE"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Top 1 placee</w:t>
            </w:r>
          </w:p>
        </w:tc>
        <w:tc>
          <w:tcPr>
            <w:tcW w:w="6773" w:type="dxa"/>
            <w:vAlign w:val="center"/>
          </w:tcPr>
          <w:p w14:paraId="68B038F6" w14:textId="77777777" w:rsidR="00CC077D" w:rsidRPr="000961F5" w:rsidRDefault="00CC077D" w:rsidP="00EE24F6">
            <w:pPr>
              <w:spacing w:after="0"/>
              <w:ind w:left="0"/>
              <w:jc w:val="left"/>
              <w:rPr>
                <w:rFonts w:ascii="Arial" w:hAnsi="Arial"/>
                <w:sz w:val="16"/>
                <w:szCs w:val="16"/>
              </w:rPr>
            </w:pPr>
            <w:r w:rsidRPr="000961F5">
              <w:t xml:space="preserve">= FINI placee allocation result </w:t>
            </w:r>
          </w:p>
        </w:tc>
      </w:tr>
      <w:tr w:rsidR="00CC077D" w:rsidRPr="000961F5" w14:paraId="33CB1985" w14:textId="77777777" w:rsidTr="00FC04F8">
        <w:tc>
          <w:tcPr>
            <w:tcW w:w="981" w:type="dxa"/>
            <w:vAlign w:val="center"/>
          </w:tcPr>
          <w:p w14:paraId="739D17EB"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198</w:t>
            </w:r>
          </w:p>
        </w:tc>
        <w:tc>
          <w:tcPr>
            <w:tcW w:w="2705" w:type="dxa"/>
            <w:vAlign w:val="center"/>
          </w:tcPr>
          <w:p w14:paraId="6CAB951E"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Top 5 placees</w:t>
            </w:r>
          </w:p>
        </w:tc>
        <w:tc>
          <w:tcPr>
            <w:tcW w:w="6773" w:type="dxa"/>
            <w:vAlign w:val="center"/>
          </w:tcPr>
          <w:p w14:paraId="0D849EC1" w14:textId="77777777" w:rsidR="00CC077D" w:rsidRPr="000961F5" w:rsidRDefault="00CC077D" w:rsidP="00EE24F6">
            <w:pPr>
              <w:spacing w:after="0"/>
              <w:ind w:left="0"/>
              <w:jc w:val="left"/>
              <w:rPr>
                <w:rFonts w:ascii="Arial" w:hAnsi="Arial"/>
                <w:sz w:val="16"/>
                <w:szCs w:val="16"/>
              </w:rPr>
            </w:pPr>
            <w:r w:rsidRPr="000961F5">
              <w:t>= FINI placee allocation result</w:t>
            </w:r>
          </w:p>
        </w:tc>
      </w:tr>
      <w:tr w:rsidR="00CC077D" w:rsidRPr="000961F5" w14:paraId="21D36821" w14:textId="77777777" w:rsidTr="00FC04F8">
        <w:tc>
          <w:tcPr>
            <w:tcW w:w="981" w:type="dxa"/>
            <w:vAlign w:val="center"/>
          </w:tcPr>
          <w:p w14:paraId="119EE121"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199</w:t>
            </w:r>
          </w:p>
        </w:tc>
        <w:tc>
          <w:tcPr>
            <w:tcW w:w="2705" w:type="dxa"/>
            <w:vAlign w:val="center"/>
          </w:tcPr>
          <w:p w14:paraId="172F725A"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Top 10 placees</w:t>
            </w:r>
          </w:p>
        </w:tc>
        <w:tc>
          <w:tcPr>
            <w:tcW w:w="6773" w:type="dxa"/>
            <w:vAlign w:val="center"/>
          </w:tcPr>
          <w:p w14:paraId="1242A57D" w14:textId="77777777" w:rsidR="00CC077D" w:rsidRPr="000961F5" w:rsidRDefault="00CC077D" w:rsidP="00EE24F6">
            <w:pPr>
              <w:spacing w:after="0"/>
              <w:ind w:left="0"/>
              <w:jc w:val="left"/>
              <w:rPr>
                <w:rFonts w:ascii="Arial" w:hAnsi="Arial"/>
                <w:sz w:val="16"/>
                <w:szCs w:val="16"/>
              </w:rPr>
            </w:pPr>
            <w:r w:rsidRPr="000961F5">
              <w:t>= FINI placee allocation result</w:t>
            </w:r>
          </w:p>
        </w:tc>
      </w:tr>
      <w:tr w:rsidR="00CC077D" w:rsidRPr="000961F5" w14:paraId="5876769C" w14:textId="77777777" w:rsidTr="00FC04F8">
        <w:tc>
          <w:tcPr>
            <w:tcW w:w="981" w:type="dxa"/>
            <w:vAlign w:val="center"/>
          </w:tcPr>
          <w:p w14:paraId="464E8AE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200</w:t>
            </w:r>
          </w:p>
        </w:tc>
        <w:tc>
          <w:tcPr>
            <w:tcW w:w="2705" w:type="dxa"/>
            <w:vAlign w:val="center"/>
          </w:tcPr>
          <w:p w14:paraId="4E33ED14"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Top 25 placees</w:t>
            </w:r>
          </w:p>
        </w:tc>
        <w:tc>
          <w:tcPr>
            <w:tcW w:w="6773" w:type="dxa"/>
            <w:vAlign w:val="center"/>
          </w:tcPr>
          <w:p w14:paraId="391AE957" w14:textId="77777777" w:rsidR="00CC077D" w:rsidRPr="000961F5" w:rsidRDefault="00CC077D" w:rsidP="00EE24F6">
            <w:pPr>
              <w:spacing w:after="0"/>
              <w:ind w:left="0"/>
              <w:jc w:val="left"/>
              <w:rPr>
                <w:rFonts w:ascii="Arial" w:hAnsi="Arial"/>
                <w:sz w:val="16"/>
                <w:szCs w:val="16"/>
              </w:rPr>
            </w:pPr>
            <w:r w:rsidRPr="000961F5">
              <w:t>= FINI placee allocation result</w:t>
            </w:r>
          </w:p>
        </w:tc>
      </w:tr>
      <w:tr w:rsidR="00CC077D" w:rsidRPr="000961F5" w14:paraId="57B757F2" w14:textId="77777777" w:rsidTr="00FC04F8">
        <w:tc>
          <w:tcPr>
            <w:tcW w:w="981" w:type="dxa"/>
            <w:vAlign w:val="center"/>
          </w:tcPr>
          <w:p w14:paraId="53B12DDD"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88</w:t>
            </w:r>
          </w:p>
        </w:tc>
        <w:tc>
          <w:tcPr>
            <w:tcW w:w="2705" w:type="dxa"/>
            <w:vAlign w:val="center"/>
          </w:tcPr>
          <w:p w14:paraId="4F396667"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Top 1 placee</w:t>
            </w:r>
          </w:p>
        </w:tc>
        <w:tc>
          <w:tcPr>
            <w:tcW w:w="6773" w:type="dxa"/>
            <w:vAlign w:val="center"/>
          </w:tcPr>
          <w:p w14:paraId="681A6591" w14:textId="1D571137" w:rsidR="00CC077D" w:rsidRPr="000961F5" w:rsidRDefault="00CC077D" w:rsidP="00EE24F6">
            <w:pPr>
              <w:spacing w:after="0"/>
              <w:ind w:left="0"/>
              <w:jc w:val="left"/>
              <w:rPr>
                <w:rFonts w:ascii="Arial" w:hAnsi="Arial"/>
                <w:sz w:val="16"/>
                <w:szCs w:val="16"/>
              </w:rPr>
            </w:pPr>
            <w:r w:rsidRPr="000961F5">
              <w:t>= field #</w:t>
            </w:r>
            <w:r w:rsidR="004F767F" w:rsidRPr="000961F5">
              <w:t>7</w:t>
            </w:r>
            <w:r w:rsidRPr="000961F5">
              <w:t xml:space="preserve"> [sponsor confirmation form – regulatory submission] first input box </w:t>
            </w:r>
          </w:p>
        </w:tc>
      </w:tr>
      <w:tr w:rsidR="00CC077D" w:rsidRPr="000961F5" w14:paraId="2AFB2063" w14:textId="77777777" w:rsidTr="00FC04F8">
        <w:tc>
          <w:tcPr>
            <w:tcW w:w="981" w:type="dxa"/>
            <w:vAlign w:val="center"/>
          </w:tcPr>
          <w:p w14:paraId="2FB5CAD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89</w:t>
            </w:r>
          </w:p>
        </w:tc>
        <w:tc>
          <w:tcPr>
            <w:tcW w:w="2705" w:type="dxa"/>
            <w:vAlign w:val="center"/>
          </w:tcPr>
          <w:p w14:paraId="6C32569D"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Number of shares held by Top 5 placees </w:t>
            </w:r>
          </w:p>
        </w:tc>
        <w:tc>
          <w:tcPr>
            <w:tcW w:w="6773" w:type="dxa"/>
            <w:vAlign w:val="center"/>
          </w:tcPr>
          <w:p w14:paraId="6231C90F" w14:textId="303C26A0" w:rsidR="00CC077D" w:rsidRPr="000961F5" w:rsidRDefault="00CC077D" w:rsidP="00EE24F6">
            <w:pPr>
              <w:spacing w:after="0"/>
              <w:ind w:left="0"/>
              <w:jc w:val="left"/>
              <w:rPr>
                <w:rFonts w:ascii="Arial" w:hAnsi="Arial"/>
                <w:sz w:val="16"/>
                <w:szCs w:val="16"/>
              </w:rPr>
            </w:pPr>
            <w:r w:rsidRPr="000961F5">
              <w:t>= field #</w:t>
            </w:r>
            <w:r w:rsidR="004F767F" w:rsidRPr="000961F5">
              <w:t>7</w:t>
            </w:r>
            <w:r w:rsidRPr="000961F5">
              <w:t xml:space="preserve"> [sponsor confirmation form – regulatory submission] second input box </w:t>
            </w:r>
          </w:p>
        </w:tc>
      </w:tr>
      <w:tr w:rsidR="00CC077D" w:rsidRPr="000961F5" w14:paraId="58623D50" w14:textId="77777777" w:rsidTr="00FC04F8">
        <w:tc>
          <w:tcPr>
            <w:tcW w:w="981" w:type="dxa"/>
            <w:vAlign w:val="center"/>
          </w:tcPr>
          <w:p w14:paraId="7F164AE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90</w:t>
            </w:r>
          </w:p>
        </w:tc>
        <w:tc>
          <w:tcPr>
            <w:tcW w:w="2705" w:type="dxa"/>
            <w:vAlign w:val="center"/>
          </w:tcPr>
          <w:p w14:paraId="15458BEB"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Number of shares held by Top 10 placees </w:t>
            </w:r>
          </w:p>
        </w:tc>
        <w:tc>
          <w:tcPr>
            <w:tcW w:w="6773" w:type="dxa"/>
            <w:vAlign w:val="center"/>
          </w:tcPr>
          <w:p w14:paraId="281568CD" w14:textId="0EA29215" w:rsidR="00CC077D" w:rsidRPr="000961F5" w:rsidRDefault="00CC077D" w:rsidP="00EE24F6">
            <w:pPr>
              <w:spacing w:after="0"/>
              <w:ind w:left="0"/>
              <w:jc w:val="left"/>
              <w:rPr>
                <w:rFonts w:ascii="Arial" w:hAnsi="Arial"/>
                <w:sz w:val="16"/>
                <w:szCs w:val="16"/>
              </w:rPr>
            </w:pPr>
            <w:r w:rsidRPr="000961F5">
              <w:t>= field #</w:t>
            </w:r>
            <w:r w:rsidR="004F767F" w:rsidRPr="000961F5">
              <w:t>7</w:t>
            </w:r>
            <w:r w:rsidRPr="000961F5">
              <w:t xml:space="preserve"> [sponsor confirmation form – regulatory submission] third input box</w:t>
            </w:r>
          </w:p>
        </w:tc>
      </w:tr>
      <w:tr w:rsidR="00CC077D" w:rsidRPr="000961F5" w14:paraId="47D0A635" w14:textId="77777777" w:rsidTr="00FC04F8">
        <w:tc>
          <w:tcPr>
            <w:tcW w:w="981" w:type="dxa"/>
            <w:vAlign w:val="center"/>
          </w:tcPr>
          <w:p w14:paraId="4BD712C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91</w:t>
            </w:r>
          </w:p>
        </w:tc>
        <w:tc>
          <w:tcPr>
            <w:tcW w:w="2705" w:type="dxa"/>
            <w:vAlign w:val="center"/>
          </w:tcPr>
          <w:p w14:paraId="14F87201"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Top 25 placees</w:t>
            </w:r>
          </w:p>
        </w:tc>
        <w:tc>
          <w:tcPr>
            <w:tcW w:w="6773" w:type="dxa"/>
            <w:vAlign w:val="center"/>
          </w:tcPr>
          <w:p w14:paraId="1A3A40B2" w14:textId="0DCAEDD3" w:rsidR="00CC077D" w:rsidRPr="000961F5" w:rsidRDefault="00CC077D" w:rsidP="00EE24F6">
            <w:pPr>
              <w:spacing w:after="0"/>
              <w:ind w:left="0"/>
              <w:jc w:val="left"/>
              <w:rPr>
                <w:rFonts w:ascii="Arial" w:hAnsi="Arial"/>
                <w:sz w:val="16"/>
                <w:szCs w:val="16"/>
              </w:rPr>
            </w:pPr>
            <w:r w:rsidRPr="000961F5">
              <w:t>= field #</w:t>
            </w:r>
            <w:r w:rsidR="004F767F" w:rsidRPr="000961F5">
              <w:t>7</w:t>
            </w:r>
            <w:r w:rsidRPr="000961F5">
              <w:t xml:space="preserve"> [sponsor confirmation form – regulatory submission] fourth input box</w:t>
            </w:r>
          </w:p>
        </w:tc>
      </w:tr>
      <w:tr w:rsidR="00CC077D" w:rsidRPr="000961F5" w14:paraId="4179ACFA" w14:textId="77777777" w:rsidTr="00FC04F8">
        <w:tc>
          <w:tcPr>
            <w:tcW w:w="981" w:type="dxa"/>
            <w:vAlign w:val="center"/>
          </w:tcPr>
          <w:p w14:paraId="2A852C47"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92</w:t>
            </w:r>
          </w:p>
        </w:tc>
        <w:tc>
          <w:tcPr>
            <w:tcW w:w="2705" w:type="dxa"/>
            <w:vAlign w:val="center"/>
          </w:tcPr>
          <w:p w14:paraId="52005E48"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placed to Top 1 placee to Institutional Offer (assuming no exercise of the Over-allotment option)</w:t>
            </w:r>
          </w:p>
        </w:tc>
        <w:tc>
          <w:tcPr>
            <w:tcW w:w="6773" w:type="dxa"/>
            <w:vAlign w:val="center"/>
          </w:tcPr>
          <w:p w14:paraId="732DDCB9" w14:textId="0545F271" w:rsidR="00CC077D" w:rsidRPr="000961F5" w:rsidRDefault="00CC077D" w:rsidP="00EE24F6">
            <w:pPr>
              <w:spacing w:after="0"/>
              <w:ind w:left="0"/>
              <w:jc w:val="left"/>
              <w:rPr>
                <w:rFonts w:ascii="Arial" w:hAnsi="Arial"/>
                <w:sz w:val="16"/>
                <w:szCs w:val="16"/>
              </w:rPr>
            </w:pPr>
            <w:r w:rsidRPr="000961F5">
              <w:t>= field #</w:t>
            </w:r>
            <w:r w:rsidR="001B6C03" w:rsidRPr="000961F5">
              <w:t>197</w:t>
            </w:r>
            <w:r w:rsidRPr="000961F5">
              <w:t xml:space="preserve"> / field #</w:t>
            </w:r>
            <w:r w:rsidR="004F767F" w:rsidRPr="000961F5">
              <w:t>7</w:t>
            </w:r>
          </w:p>
        </w:tc>
      </w:tr>
      <w:tr w:rsidR="00CC077D" w:rsidRPr="000961F5" w14:paraId="5D4C506E" w14:textId="77777777" w:rsidTr="00FC04F8">
        <w:tc>
          <w:tcPr>
            <w:tcW w:w="981" w:type="dxa"/>
            <w:vAlign w:val="center"/>
          </w:tcPr>
          <w:p w14:paraId="73EDD1C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93</w:t>
            </w:r>
          </w:p>
        </w:tc>
        <w:tc>
          <w:tcPr>
            <w:tcW w:w="2705" w:type="dxa"/>
            <w:vAlign w:val="center"/>
          </w:tcPr>
          <w:p w14:paraId="0594B847"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placed to Top 5 placees to Institutional Offer (assuming no exercise of the Over-allotment option)</w:t>
            </w:r>
          </w:p>
        </w:tc>
        <w:tc>
          <w:tcPr>
            <w:tcW w:w="6773" w:type="dxa"/>
            <w:vAlign w:val="center"/>
          </w:tcPr>
          <w:p w14:paraId="356E2348" w14:textId="310FE282" w:rsidR="00CC077D" w:rsidRPr="000961F5" w:rsidRDefault="00CC077D" w:rsidP="00EE24F6">
            <w:pPr>
              <w:spacing w:after="0"/>
              <w:ind w:left="0"/>
              <w:jc w:val="left"/>
              <w:rPr>
                <w:rFonts w:ascii="Arial" w:hAnsi="Arial"/>
                <w:sz w:val="16"/>
                <w:szCs w:val="16"/>
              </w:rPr>
            </w:pPr>
            <w:r w:rsidRPr="000961F5">
              <w:t>= field #</w:t>
            </w:r>
            <w:r w:rsidR="001B6C03" w:rsidRPr="000961F5">
              <w:t>198</w:t>
            </w:r>
            <w:r w:rsidRPr="000961F5">
              <w:t xml:space="preserve"> / field #</w:t>
            </w:r>
            <w:r w:rsidR="004F767F" w:rsidRPr="000961F5">
              <w:t>7</w:t>
            </w:r>
          </w:p>
        </w:tc>
      </w:tr>
      <w:tr w:rsidR="00CC077D" w:rsidRPr="000961F5" w14:paraId="251092DB" w14:textId="77777777" w:rsidTr="00FC04F8">
        <w:tc>
          <w:tcPr>
            <w:tcW w:w="981" w:type="dxa"/>
            <w:vAlign w:val="center"/>
          </w:tcPr>
          <w:p w14:paraId="53B66C8B"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94</w:t>
            </w:r>
          </w:p>
        </w:tc>
        <w:tc>
          <w:tcPr>
            <w:tcW w:w="2705" w:type="dxa"/>
            <w:vAlign w:val="center"/>
          </w:tcPr>
          <w:p w14:paraId="186EEF82"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placed to Top 10 placees to Institutional Offer (assuming no exercise of the Over-allotment option)</w:t>
            </w:r>
          </w:p>
        </w:tc>
        <w:tc>
          <w:tcPr>
            <w:tcW w:w="6773" w:type="dxa"/>
            <w:vAlign w:val="center"/>
          </w:tcPr>
          <w:p w14:paraId="72E70DFD" w14:textId="65EBBB9F" w:rsidR="00CC077D" w:rsidRPr="000961F5" w:rsidRDefault="00CC077D" w:rsidP="00EE24F6">
            <w:pPr>
              <w:spacing w:after="0"/>
              <w:ind w:left="0"/>
              <w:jc w:val="left"/>
              <w:rPr>
                <w:rFonts w:ascii="Arial" w:hAnsi="Arial"/>
                <w:sz w:val="16"/>
                <w:szCs w:val="16"/>
              </w:rPr>
            </w:pPr>
            <w:r w:rsidRPr="000961F5">
              <w:t>= field #</w:t>
            </w:r>
            <w:r w:rsidR="001B6C03" w:rsidRPr="000961F5">
              <w:t>199</w:t>
            </w:r>
            <w:r w:rsidRPr="000961F5">
              <w:t xml:space="preserve"> / field #</w:t>
            </w:r>
            <w:r w:rsidR="004F767F" w:rsidRPr="000961F5">
              <w:t>7</w:t>
            </w:r>
          </w:p>
        </w:tc>
      </w:tr>
      <w:tr w:rsidR="00CC077D" w:rsidRPr="000961F5" w14:paraId="26EC35B6" w14:textId="77777777" w:rsidTr="00FC04F8">
        <w:tc>
          <w:tcPr>
            <w:tcW w:w="981" w:type="dxa"/>
            <w:vAlign w:val="center"/>
          </w:tcPr>
          <w:p w14:paraId="07DE9D6D"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95</w:t>
            </w:r>
          </w:p>
        </w:tc>
        <w:tc>
          <w:tcPr>
            <w:tcW w:w="2705" w:type="dxa"/>
            <w:vAlign w:val="center"/>
          </w:tcPr>
          <w:p w14:paraId="024A051D"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placed to Top 25 placees to Institutional Offer (assuming no exercise of the Over-allotment option)</w:t>
            </w:r>
          </w:p>
        </w:tc>
        <w:tc>
          <w:tcPr>
            <w:tcW w:w="6773" w:type="dxa"/>
            <w:vAlign w:val="center"/>
          </w:tcPr>
          <w:p w14:paraId="6CB2EAF2" w14:textId="2523C9CA" w:rsidR="00CC077D" w:rsidRPr="000961F5" w:rsidRDefault="00CC077D" w:rsidP="00EE24F6">
            <w:pPr>
              <w:spacing w:after="0"/>
              <w:ind w:left="0"/>
              <w:jc w:val="left"/>
              <w:rPr>
                <w:rFonts w:ascii="Arial" w:hAnsi="Arial"/>
                <w:sz w:val="16"/>
                <w:szCs w:val="16"/>
              </w:rPr>
            </w:pPr>
            <w:r w:rsidRPr="000961F5">
              <w:t>= field #</w:t>
            </w:r>
            <w:r w:rsidR="001B6C03" w:rsidRPr="000961F5">
              <w:t>200</w:t>
            </w:r>
            <w:r w:rsidRPr="000961F5">
              <w:t xml:space="preserve"> / field #</w:t>
            </w:r>
            <w:r w:rsidR="004F767F" w:rsidRPr="000961F5">
              <w:t>7</w:t>
            </w:r>
          </w:p>
        </w:tc>
      </w:tr>
      <w:tr w:rsidR="00CC077D" w:rsidRPr="000961F5" w14:paraId="3A02C7EB" w14:textId="77777777" w:rsidTr="00FC04F8">
        <w:tc>
          <w:tcPr>
            <w:tcW w:w="981" w:type="dxa"/>
            <w:vAlign w:val="center"/>
          </w:tcPr>
          <w:p w14:paraId="4ED551F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96</w:t>
            </w:r>
          </w:p>
        </w:tc>
        <w:tc>
          <w:tcPr>
            <w:tcW w:w="2705" w:type="dxa"/>
            <w:vAlign w:val="center"/>
          </w:tcPr>
          <w:p w14:paraId="68B6828A"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placed to Top 1 placee to total number of shares placing (assuming the over-allotment option is exercised in full)</w:t>
            </w:r>
          </w:p>
        </w:tc>
        <w:tc>
          <w:tcPr>
            <w:tcW w:w="6773" w:type="dxa"/>
            <w:vAlign w:val="center"/>
          </w:tcPr>
          <w:p w14:paraId="3CBAD41B" w14:textId="6BC0886A" w:rsidR="00CC077D" w:rsidRPr="000961F5" w:rsidRDefault="00CC077D" w:rsidP="00EE24F6">
            <w:pPr>
              <w:spacing w:after="0"/>
              <w:ind w:left="0"/>
              <w:jc w:val="left"/>
              <w:rPr>
                <w:rFonts w:ascii="Arial" w:hAnsi="Arial"/>
                <w:sz w:val="16"/>
                <w:szCs w:val="16"/>
              </w:rPr>
            </w:pPr>
            <w:r w:rsidRPr="000961F5">
              <w:t>If field #53=0, then block #96. Else = field #</w:t>
            </w:r>
            <w:r w:rsidR="001B6C03" w:rsidRPr="000961F5">
              <w:t>197</w:t>
            </w:r>
            <w:r w:rsidRPr="000961F5">
              <w:t xml:space="preserve"> / field #7 [sub-placing arrangement]</w:t>
            </w:r>
          </w:p>
          <w:p w14:paraId="6667DFD4" w14:textId="77777777" w:rsidR="00CC077D" w:rsidRPr="000961F5" w:rsidRDefault="00CC077D" w:rsidP="00EE24F6">
            <w:pPr>
              <w:spacing w:after="0"/>
              <w:ind w:left="0"/>
              <w:jc w:val="left"/>
              <w:rPr>
                <w:rFonts w:ascii="Arial" w:hAnsi="Arial"/>
                <w:sz w:val="16"/>
                <w:szCs w:val="16"/>
              </w:rPr>
            </w:pPr>
          </w:p>
        </w:tc>
      </w:tr>
      <w:tr w:rsidR="00CC077D" w:rsidRPr="000961F5" w14:paraId="63A4EEF0" w14:textId="77777777" w:rsidTr="00FC04F8">
        <w:tc>
          <w:tcPr>
            <w:tcW w:w="981" w:type="dxa"/>
            <w:vAlign w:val="center"/>
          </w:tcPr>
          <w:p w14:paraId="17BC5E8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97</w:t>
            </w:r>
          </w:p>
        </w:tc>
        <w:tc>
          <w:tcPr>
            <w:tcW w:w="2705" w:type="dxa"/>
            <w:vAlign w:val="center"/>
          </w:tcPr>
          <w:p w14:paraId="30837148"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placed to Top 5 placee to total number of shares placing (assuming the over-allotment option is exercised in full)</w:t>
            </w:r>
          </w:p>
        </w:tc>
        <w:tc>
          <w:tcPr>
            <w:tcW w:w="6773" w:type="dxa"/>
            <w:vAlign w:val="center"/>
          </w:tcPr>
          <w:p w14:paraId="3D9DA3E2" w14:textId="543E3BCC" w:rsidR="00CC077D" w:rsidRPr="000961F5" w:rsidRDefault="00CC077D" w:rsidP="00EE24F6">
            <w:pPr>
              <w:spacing w:after="0"/>
              <w:ind w:left="0"/>
              <w:jc w:val="left"/>
              <w:rPr>
                <w:rFonts w:ascii="Arial" w:hAnsi="Arial"/>
                <w:sz w:val="16"/>
                <w:szCs w:val="16"/>
              </w:rPr>
            </w:pPr>
            <w:r w:rsidRPr="000961F5">
              <w:t>If field #53=0, then block #97. Else = field #</w:t>
            </w:r>
            <w:r w:rsidR="001B6C03" w:rsidRPr="000961F5">
              <w:t>198</w:t>
            </w:r>
            <w:r w:rsidRPr="000961F5">
              <w:t xml:space="preserve"> / field #7 [sub-placing arrangement]</w:t>
            </w:r>
          </w:p>
        </w:tc>
      </w:tr>
      <w:tr w:rsidR="00CC077D" w:rsidRPr="000961F5" w14:paraId="44BE5874" w14:textId="77777777" w:rsidTr="00FC04F8">
        <w:tc>
          <w:tcPr>
            <w:tcW w:w="981" w:type="dxa"/>
            <w:vAlign w:val="center"/>
          </w:tcPr>
          <w:p w14:paraId="496F653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98</w:t>
            </w:r>
          </w:p>
        </w:tc>
        <w:tc>
          <w:tcPr>
            <w:tcW w:w="2705" w:type="dxa"/>
            <w:vAlign w:val="center"/>
          </w:tcPr>
          <w:p w14:paraId="518B1519"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placed to Top 10 placees to total number of shares placing (assuming </w:t>
            </w:r>
            <w:r w:rsidRPr="000961F5">
              <w:rPr>
                <w:rFonts w:eastAsia="Times New Roman"/>
                <w:color w:val="000000"/>
                <w:kern w:val="24"/>
              </w:rPr>
              <w:lastRenderedPageBreak/>
              <w:t>the over-allotment option is exercised in full)</w:t>
            </w:r>
          </w:p>
        </w:tc>
        <w:tc>
          <w:tcPr>
            <w:tcW w:w="6773" w:type="dxa"/>
            <w:vAlign w:val="center"/>
          </w:tcPr>
          <w:p w14:paraId="5FB52E4E" w14:textId="7288F386" w:rsidR="00CC077D" w:rsidRPr="000961F5" w:rsidRDefault="00CC077D" w:rsidP="00EE24F6">
            <w:pPr>
              <w:spacing w:after="0"/>
              <w:ind w:left="0"/>
              <w:jc w:val="left"/>
              <w:rPr>
                <w:rFonts w:ascii="Arial" w:hAnsi="Arial"/>
                <w:sz w:val="16"/>
                <w:szCs w:val="16"/>
              </w:rPr>
            </w:pPr>
            <w:r w:rsidRPr="000961F5">
              <w:lastRenderedPageBreak/>
              <w:t>If field #53=0, then block #98. Else = field #</w:t>
            </w:r>
            <w:r w:rsidR="001B6C03" w:rsidRPr="000961F5">
              <w:t>199</w:t>
            </w:r>
            <w:r w:rsidRPr="000961F5">
              <w:t xml:space="preserve"> / field #7 [sub-placing arrangement]</w:t>
            </w:r>
          </w:p>
        </w:tc>
      </w:tr>
      <w:tr w:rsidR="00CC077D" w:rsidRPr="000961F5" w14:paraId="032961FF" w14:textId="77777777" w:rsidTr="00FC04F8">
        <w:tc>
          <w:tcPr>
            <w:tcW w:w="981" w:type="dxa"/>
            <w:vAlign w:val="center"/>
          </w:tcPr>
          <w:p w14:paraId="5554261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99</w:t>
            </w:r>
          </w:p>
        </w:tc>
        <w:tc>
          <w:tcPr>
            <w:tcW w:w="2705" w:type="dxa"/>
            <w:vAlign w:val="center"/>
          </w:tcPr>
          <w:p w14:paraId="18472DC9"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placed to Top 25 placees to total number of shares placing (assuming the over-allotment option is exercised in full)</w:t>
            </w:r>
          </w:p>
        </w:tc>
        <w:tc>
          <w:tcPr>
            <w:tcW w:w="6773" w:type="dxa"/>
            <w:vAlign w:val="center"/>
          </w:tcPr>
          <w:p w14:paraId="7DB4262C" w14:textId="0AF34389" w:rsidR="00CC077D" w:rsidRPr="000961F5" w:rsidRDefault="00CC077D" w:rsidP="00EE24F6">
            <w:pPr>
              <w:spacing w:after="0"/>
              <w:ind w:left="0"/>
              <w:jc w:val="left"/>
              <w:rPr>
                <w:rFonts w:ascii="Arial" w:hAnsi="Arial"/>
                <w:sz w:val="16"/>
                <w:szCs w:val="16"/>
              </w:rPr>
            </w:pPr>
            <w:r w:rsidRPr="000961F5">
              <w:t>If field #53=0, then block #99. Else = field #</w:t>
            </w:r>
            <w:r w:rsidR="001B6C03" w:rsidRPr="000961F5">
              <w:t>200</w:t>
            </w:r>
            <w:r w:rsidRPr="000961F5">
              <w:t xml:space="preserve"> / field #7 [sub-placing arrangement]</w:t>
            </w:r>
          </w:p>
        </w:tc>
      </w:tr>
      <w:tr w:rsidR="00CC077D" w:rsidRPr="000961F5" w14:paraId="4ECDB7B9" w14:textId="77777777" w:rsidTr="00FC04F8">
        <w:tc>
          <w:tcPr>
            <w:tcW w:w="981" w:type="dxa"/>
            <w:vAlign w:val="center"/>
          </w:tcPr>
          <w:p w14:paraId="65A1186D"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100</w:t>
            </w:r>
          </w:p>
        </w:tc>
        <w:tc>
          <w:tcPr>
            <w:tcW w:w="2705" w:type="dxa"/>
            <w:vAlign w:val="center"/>
          </w:tcPr>
          <w:p w14:paraId="7032EE8E"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placed to Top 1 placee to total number of offer shares (assuming no exercise of the Over-allotment option)</w:t>
            </w:r>
          </w:p>
        </w:tc>
        <w:tc>
          <w:tcPr>
            <w:tcW w:w="6773" w:type="dxa"/>
            <w:vAlign w:val="center"/>
          </w:tcPr>
          <w:p w14:paraId="6CF6B013" w14:textId="317288F5" w:rsidR="00CC077D" w:rsidRPr="000961F5" w:rsidRDefault="00CC077D" w:rsidP="00EE24F6">
            <w:pPr>
              <w:spacing w:after="0"/>
              <w:ind w:left="0"/>
              <w:jc w:val="left"/>
              <w:rPr>
                <w:rFonts w:ascii="Arial" w:hAnsi="Arial"/>
                <w:sz w:val="16"/>
                <w:szCs w:val="16"/>
              </w:rPr>
            </w:pPr>
            <w:r w:rsidRPr="000961F5">
              <w:t>= field #</w:t>
            </w:r>
            <w:r w:rsidR="001B6C03" w:rsidRPr="000961F5">
              <w:t>197</w:t>
            </w:r>
            <w:r w:rsidRPr="000961F5">
              <w:t xml:space="preserve"> / field #5 </w:t>
            </w:r>
          </w:p>
        </w:tc>
      </w:tr>
      <w:tr w:rsidR="00CC077D" w:rsidRPr="000961F5" w14:paraId="7CA87D55" w14:textId="77777777" w:rsidTr="00FC04F8">
        <w:tc>
          <w:tcPr>
            <w:tcW w:w="981" w:type="dxa"/>
            <w:vAlign w:val="center"/>
          </w:tcPr>
          <w:p w14:paraId="450E008F"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101</w:t>
            </w:r>
          </w:p>
        </w:tc>
        <w:tc>
          <w:tcPr>
            <w:tcW w:w="2705" w:type="dxa"/>
            <w:vAlign w:val="center"/>
          </w:tcPr>
          <w:p w14:paraId="45384B4F"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placed to Top 5 placees to total number of offer shares (assuming no exercise of the Over-allotment option)</w:t>
            </w:r>
          </w:p>
        </w:tc>
        <w:tc>
          <w:tcPr>
            <w:tcW w:w="6773" w:type="dxa"/>
            <w:vAlign w:val="center"/>
          </w:tcPr>
          <w:p w14:paraId="1BADFBFB" w14:textId="11FCDC99" w:rsidR="00CC077D" w:rsidRPr="000961F5" w:rsidRDefault="00CC077D" w:rsidP="00EE24F6">
            <w:pPr>
              <w:spacing w:after="0"/>
              <w:ind w:left="0"/>
              <w:jc w:val="left"/>
              <w:rPr>
                <w:rFonts w:ascii="Arial" w:hAnsi="Arial"/>
                <w:sz w:val="16"/>
                <w:szCs w:val="16"/>
              </w:rPr>
            </w:pPr>
            <w:r w:rsidRPr="000961F5">
              <w:t>= field #</w:t>
            </w:r>
            <w:r w:rsidR="001B6C03" w:rsidRPr="000961F5">
              <w:t>198</w:t>
            </w:r>
            <w:r w:rsidRPr="000961F5">
              <w:t>/ field #5</w:t>
            </w:r>
          </w:p>
        </w:tc>
      </w:tr>
      <w:tr w:rsidR="00CC077D" w:rsidRPr="000961F5" w14:paraId="73ADDC1F" w14:textId="77777777" w:rsidTr="00FC04F8">
        <w:tc>
          <w:tcPr>
            <w:tcW w:w="981" w:type="dxa"/>
            <w:vAlign w:val="center"/>
          </w:tcPr>
          <w:p w14:paraId="66DD2C13"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102</w:t>
            </w:r>
          </w:p>
        </w:tc>
        <w:tc>
          <w:tcPr>
            <w:tcW w:w="2705" w:type="dxa"/>
            <w:vAlign w:val="center"/>
          </w:tcPr>
          <w:p w14:paraId="4DF0BB07"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placed to Top 10 placees to total number of offer shares (assuming no exercise of the Over-allotment option)</w:t>
            </w:r>
          </w:p>
        </w:tc>
        <w:tc>
          <w:tcPr>
            <w:tcW w:w="6773" w:type="dxa"/>
            <w:vAlign w:val="center"/>
          </w:tcPr>
          <w:p w14:paraId="2743EB7D" w14:textId="2CA798E6" w:rsidR="00CC077D" w:rsidRPr="000961F5" w:rsidRDefault="00CC077D" w:rsidP="00EE24F6">
            <w:pPr>
              <w:spacing w:after="0"/>
              <w:ind w:left="0"/>
              <w:jc w:val="left"/>
              <w:rPr>
                <w:rFonts w:ascii="Arial" w:hAnsi="Arial"/>
                <w:sz w:val="16"/>
                <w:szCs w:val="16"/>
              </w:rPr>
            </w:pPr>
            <w:r w:rsidRPr="000961F5">
              <w:t>= field #</w:t>
            </w:r>
            <w:r w:rsidR="001B6C03" w:rsidRPr="000961F5">
              <w:t>199</w:t>
            </w:r>
            <w:r w:rsidRPr="000961F5">
              <w:t>/ field #5</w:t>
            </w:r>
          </w:p>
        </w:tc>
      </w:tr>
      <w:tr w:rsidR="00CC077D" w:rsidRPr="000961F5" w14:paraId="60527200" w14:textId="77777777" w:rsidTr="00FC04F8">
        <w:tc>
          <w:tcPr>
            <w:tcW w:w="981" w:type="dxa"/>
            <w:vAlign w:val="center"/>
          </w:tcPr>
          <w:p w14:paraId="6FE2769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103</w:t>
            </w:r>
          </w:p>
        </w:tc>
        <w:tc>
          <w:tcPr>
            <w:tcW w:w="2705" w:type="dxa"/>
            <w:vAlign w:val="center"/>
          </w:tcPr>
          <w:p w14:paraId="5DEB6254"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placed to Top 25 placees to total number of </w:t>
            </w:r>
            <w:r w:rsidRPr="000961F5">
              <w:rPr>
                <w:rFonts w:eastAsia="Times New Roman"/>
                <w:color w:val="000000"/>
                <w:kern w:val="24"/>
              </w:rPr>
              <w:lastRenderedPageBreak/>
              <w:t>offer shares (assuming no exercise of the Over-allotment option)</w:t>
            </w:r>
          </w:p>
        </w:tc>
        <w:tc>
          <w:tcPr>
            <w:tcW w:w="6773" w:type="dxa"/>
            <w:vAlign w:val="center"/>
          </w:tcPr>
          <w:p w14:paraId="2A281FA3" w14:textId="34A175B0" w:rsidR="00CC077D" w:rsidRPr="000961F5" w:rsidRDefault="00CC077D" w:rsidP="00EE24F6">
            <w:pPr>
              <w:spacing w:after="0"/>
              <w:ind w:left="0"/>
              <w:jc w:val="left"/>
              <w:rPr>
                <w:rFonts w:ascii="Arial" w:hAnsi="Arial"/>
                <w:sz w:val="16"/>
                <w:szCs w:val="16"/>
              </w:rPr>
            </w:pPr>
            <w:r w:rsidRPr="000961F5">
              <w:lastRenderedPageBreak/>
              <w:t>= field #</w:t>
            </w:r>
            <w:r w:rsidR="001B6C03" w:rsidRPr="000961F5">
              <w:t>200</w:t>
            </w:r>
            <w:r w:rsidRPr="000961F5">
              <w:t>/ field #5</w:t>
            </w:r>
          </w:p>
        </w:tc>
      </w:tr>
      <w:tr w:rsidR="00CC077D" w:rsidRPr="000961F5" w14:paraId="425498AE" w14:textId="77777777" w:rsidTr="00FC04F8">
        <w:tc>
          <w:tcPr>
            <w:tcW w:w="981" w:type="dxa"/>
            <w:vAlign w:val="center"/>
          </w:tcPr>
          <w:p w14:paraId="55EC564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104</w:t>
            </w:r>
          </w:p>
        </w:tc>
        <w:tc>
          <w:tcPr>
            <w:tcW w:w="2705" w:type="dxa"/>
            <w:vAlign w:val="center"/>
          </w:tcPr>
          <w:p w14:paraId="66B680F6"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placed to Top 1 placee to total number of offer shares (assuming the Over-allotment Option is exercised in full) </w:t>
            </w:r>
          </w:p>
        </w:tc>
        <w:tc>
          <w:tcPr>
            <w:tcW w:w="6773" w:type="dxa"/>
            <w:vAlign w:val="center"/>
          </w:tcPr>
          <w:p w14:paraId="027E4CCA" w14:textId="312CBB61" w:rsidR="00CC077D" w:rsidRPr="000961F5" w:rsidRDefault="00CC077D" w:rsidP="00EE24F6">
            <w:pPr>
              <w:spacing w:after="0"/>
              <w:ind w:left="0"/>
              <w:jc w:val="left"/>
              <w:rPr>
                <w:rFonts w:ascii="Arial" w:hAnsi="Arial"/>
                <w:sz w:val="16"/>
                <w:szCs w:val="16"/>
              </w:rPr>
            </w:pPr>
            <w:r w:rsidRPr="000961F5">
              <w:t>If field #53=0, then block #104. Else = field #</w:t>
            </w:r>
            <w:r w:rsidR="001B6C03" w:rsidRPr="000961F5">
              <w:t>197</w:t>
            </w:r>
            <w:r w:rsidRPr="000961F5">
              <w:t>/ (field #5 + field #53)</w:t>
            </w:r>
          </w:p>
        </w:tc>
      </w:tr>
      <w:tr w:rsidR="00CC077D" w:rsidRPr="000961F5" w14:paraId="09423E90" w14:textId="77777777" w:rsidTr="00FC04F8">
        <w:tc>
          <w:tcPr>
            <w:tcW w:w="981" w:type="dxa"/>
            <w:vAlign w:val="center"/>
          </w:tcPr>
          <w:p w14:paraId="4272270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105</w:t>
            </w:r>
          </w:p>
        </w:tc>
        <w:tc>
          <w:tcPr>
            <w:tcW w:w="2705" w:type="dxa"/>
            <w:vAlign w:val="center"/>
          </w:tcPr>
          <w:p w14:paraId="304F0909"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placed to Top 5 placee to total number of offer shares (assuming the Over-allotment Option is exercised in full)</w:t>
            </w:r>
          </w:p>
        </w:tc>
        <w:tc>
          <w:tcPr>
            <w:tcW w:w="6773" w:type="dxa"/>
            <w:vAlign w:val="center"/>
          </w:tcPr>
          <w:p w14:paraId="631A7689" w14:textId="1C1D34EF" w:rsidR="00CC077D" w:rsidRPr="000961F5" w:rsidRDefault="00CC077D" w:rsidP="00EE24F6">
            <w:pPr>
              <w:spacing w:after="0"/>
              <w:ind w:left="0"/>
              <w:jc w:val="left"/>
              <w:rPr>
                <w:rFonts w:ascii="Arial" w:hAnsi="Arial"/>
                <w:sz w:val="16"/>
                <w:szCs w:val="16"/>
              </w:rPr>
            </w:pPr>
            <w:r w:rsidRPr="000961F5">
              <w:t>If field #53=0, then block #105. Else = field #</w:t>
            </w:r>
            <w:r w:rsidR="001B6C03" w:rsidRPr="000961F5">
              <w:t>198</w:t>
            </w:r>
            <w:r w:rsidRPr="000961F5">
              <w:t>/ (field #5 + field #53)</w:t>
            </w:r>
          </w:p>
        </w:tc>
      </w:tr>
      <w:tr w:rsidR="00CC077D" w:rsidRPr="000961F5" w14:paraId="5BB63A0A" w14:textId="77777777" w:rsidTr="00FC04F8">
        <w:tc>
          <w:tcPr>
            <w:tcW w:w="981" w:type="dxa"/>
            <w:vAlign w:val="center"/>
          </w:tcPr>
          <w:p w14:paraId="4D66D727"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106</w:t>
            </w:r>
          </w:p>
        </w:tc>
        <w:tc>
          <w:tcPr>
            <w:tcW w:w="2705" w:type="dxa"/>
            <w:vAlign w:val="center"/>
          </w:tcPr>
          <w:p w14:paraId="7D58DFE3"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placed to Top 10 placees to total number of offer shares (assuming the Over-allotment Option is exercised in full)</w:t>
            </w:r>
          </w:p>
        </w:tc>
        <w:tc>
          <w:tcPr>
            <w:tcW w:w="6773" w:type="dxa"/>
            <w:vAlign w:val="center"/>
          </w:tcPr>
          <w:p w14:paraId="5591F6CF" w14:textId="27846D3F" w:rsidR="001705FD" w:rsidRPr="000961F5" w:rsidRDefault="00CC077D" w:rsidP="00EE24F6">
            <w:pPr>
              <w:spacing w:after="0"/>
              <w:ind w:left="0"/>
              <w:jc w:val="left"/>
              <w:rPr>
                <w:rFonts w:ascii="Arial" w:hAnsi="Arial"/>
                <w:sz w:val="16"/>
                <w:szCs w:val="16"/>
              </w:rPr>
            </w:pPr>
            <w:r w:rsidRPr="000961F5">
              <w:t>If field #53=0, then block #106. Else = field #</w:t>
            </w:r>
            <w:r w:rsidR="001B6C03" w:rsidRPr="000961F5">
              <w:t>199</w:t>
            </w:r>
            <w:r w:rsidRPr="000961F5">
              <w:t>/ (field #5 + field #53)</w:t>
            </w:r>
          </w:p>
          <w:p w14:paraId="455F4FB0" w14:textId="77777777" w:rsidR="00CC077D" w:rsidRPr="000961F5" w:rsidRDefault="00CC077D" w:rsidP="001964C1">
            <w:pPr>
              <w:rPr>
                <w:rFonts w:ascii="Arial" w:hAnsi="Arial"/>
                <w:sz w:val="16"/>
                <w:szCs w:val="16"/>
              </w:rPr>
            </w:pPr>
          </w:p>
        </w:tc>
      </w:tr>
      <w:tr w:rsidR="00CC077D" w:rsidRPr="000961F5" w14:paraId="5FCC62F9" w14:textId="77777777" w:rsidTr="00FC04F8">
        <w:tc>
          <w:tcPr>
            <w:tcW w:w="981" w:type="dxa"/>
            <w:vAlign w:val="center"/>
          </w:tcPr>
          <w:p w14:paraId="78DD7F7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107</w:t>
            </w:r>
          </w:p>
        </w:tc>
        <w:tc>
          <w:tcPr>
            <w:tcW w:w="2705" w:type="dxa"/>
            <w:vAlign w:val="center"/>
          </w:tcPr>
          <w:p w14:paraId="64705019"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placed to Top 25 placees to total number of offer shares (assuming the Over-allotment Option is exercised in full)</w:t>
            </w:r>
          </w:p>
        </w:tc>
        <w:tc>
          <w:tcPr>
            <w:tcW w:w="6773" w:type="dxa"/>
            <w:vAlign w:val="center"/>
          </w:tcPr>
          <w:p w14:paraId="43BDB4C3" w14:textId="1E5FDB1D" w:rsidR="00CC077D" w:rsidRPr="000961F5" w:rsidRDefault="00CC077D" w:rsidP="00EE24F6">
            <w:pPr>
              <w:spacing w:after="0"/>
              <w:ind w:left="0"/>
              <w:jc w:val="left"/>
              <w:rPr>
                <w:rFonts w:ascii="Arial" w:hAnsi="Arial"/>
                <w:sz w:val="16"/>
                <w:szCs w:val="16"/>
              </w:rPr>
            </w:pPr>
            <w:r w:rsidRPr="000961F5">
              <w:t>If field #53=0, then block #107. Else = field #</w:t>
            </w:r>
            <w:r w:rsidR="001B6C03" w:rsidRPr="000961F5">
              <w:t>200</w:t>
            </w:r>
            <w:r w:rsidRPr="000961F5">
              <w:t>/ (field #5 + field #53)</w:t>
            </w:r>
          </w:p>
        </w:tc>
      </w:tr>
      <w:tr w:rsidR="00CC077D" w:rsidRPr="000961F5" w14:paraId="4783F2B5" w14:textId="77777777" w:rsidTr="00FC04F8">
        <w:tc>
          <w:tcPr>
            <w:tcW w:w="981" w:type="dxa"/>
            <w:vAlign w:val="center"/>
          </w:tcPr>
          <w:p w14:paraId="3EFDC4E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108</w:t>
            </w:r>
          </w:p>
        </w:tc>
        <w:tc>
          <w:tcPr>
            <w:tcW w:w="2705" w:type="dxa"/>
            <w:vAlign w:val="center"/>
          </w:tcPr>
          <w:p w14:paraId="28776840"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placed to Top 1 </w:t>
            </w:r>
            <w:r w:rsidRPr="000961F5">
              <w:rPr>
                <w:rFonts w:eastAsia="Times New Roman"/>
                <w:color w:val="000000"/>
                <w:kern w:val="24"/>
              </w:rPr>
              <w:lastRenderedPageBreak/>
              <w:t xml:space="preserve">placee to total number of issued shares upon listing (assuming no exercise of the Over-allotment Option) </w:t>
            </w:r>
          </w:p>
        </w:tc>
        <w:tc>
          <w:tcPr>
            <w:tcW w:w="6773" w:type="dxa"/>
            <w:vAlign w:val="center"/>
          </w:tcPr>
          <w:p w14:paraId="07E717AD" w14:textId="77777777" w:rsidR="00CC077D" w:rsidRPr="000961F5" w:rsidRDefault="00CC077D" w:rsidP="00EE24F6">
            <w:pPr>
              <w:spacing w:after="0"/>
              <w:ind w:left="0"/>
              <w:jc w:val="left"/>
              <w:rPr>
                <w:rFonts w:ascii="Arial" w:hAnsi="Arial"/>
                <w:sz w:val="16"/>
                <w:szCs w:val="16"/>
              </w:rPr>
            </w:pPr>
            <w:r w:rsidRPr="000961F5">
              <w:lastRenderedPageBreak/>
              <w:t>= field #88/ field #8 [sub-placing arrangement]</w:t>
            </w:r>
          </w:p>
        </w:tc>
      </w:tr>
      <w:tr w:rsidR="00CC077D" w:rsidRPr="000961F5" w14:paraId="7ED22306" w14:textId="77777777" w:rsidTr="00FC04F8">
        <w:tc>
          <w:tcPr>
            <w:tcW w:w="981" w:type="dxa"/>
            <w:vAlign w:val="center"/>
          </w:tcPr>
          <w:p w14:paraId="2C02DFB3"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109</w:t>
            </w:r>
          </w:p>
        </w:tc>
        <w:tc>
          <w:tcPr>
            <w:tcW w:w="2705" w:type="dxa"/>
            <w:vAlign w:val="center"/>
          </w:tcPr>
          <w:p w14:paraId="054C969F"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placed to Top 5 placees to total number of issued shares upon listing (assuming no exercise of the Over-allotment Option)</w:t>
            </w:r>
          </w:p>
        </w:tc>
        <w:tc>
          <w:tcPr>
            <w:tcW w:w="6773" w:type="dxa"/>
            <w:vAlign w:val="center"/>
          </w:tcPr>
          <w:p w14:paraId="663AF4E7" w14:textId="77777777" w:rsidR="00CC077D" w:rsidRPr="000961F5" w:rsidRDefault="00CC077D" w:rsidP="00EE24F6">
            <w:pPr>
              <w:spacing w:after="0"/>
              <w:ind w:left="0"/>
              <w:jc w:val="left"/>
              <w:rPr>
                <w:rFonts w:ascii="Arial" w:hAnsi="Arial"/>
                <w:sz w:val="16"/>
                <w:szCs w:val="16"/>
              </w:rPr>
            </w:pPr>
            <w:r w:rsidRPr="000961F5">
              <w:t>= field #89/ field #8 [sub-placing arrangement]</w:t>
            </w:r>
          </w:p>
        </w:tc>
      </w:tr>
      <w:tr w:rsidR="00CC077D" w:rsidRPr="000961F5" w14:paraId="2D800AC4" w14:textId="77777777" w:rsidTr="00FC04F8">
        <w:tc>
          <w:tcPr>
            <w:tcW w:w="981" w:type="dxa"/>
            <w:vAlign w:val="center"/>
          </w:tcPr>
          <w:p w14:paraId="5E96869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110</w:t>
            </w:r>
          </w:p>
        </w:tc>
        <w:tc>
          <w:tcPr>
            <w:tcW w:w="2705" w:type="dxa"/>
            <w:vAlign w:val="center"/>
          </w:tcPr>
          <w:p w14:paraId="4FB6B1AA"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placed to Top 10 placees to total number of issued shares upon listing (assuming no exercise of the Over-allotment Option)</w:t>
            </w:r>
          </w:p>
        </w:tc>
        <w:tc>
          <w:tcPr>
            <w:tcW w:w="6773" w:type="dxa"/>
            <w:vAlign w:val="center"/>
          </w:tcPr>
          <w:p w14:paraId="2ECA99EE" w14:textId="77777777" w:rsidR="00CC077D" w:rsidRPr="000961F5" w:rsidRDefault="00CC077D" w:rsidP="00EE24F6">
            <w:pPr>
              <w:spacing w:after="0"/>
              <w:ind w:left="0"/>
              <w:jc w:val="left"/>
              <w:rPr>
                <w:rFonts w:ascii="Arial" w:hAnsi="Arial"/>
                <w:sz w:val="16"/>
                <w:szCs w:val="16"/>
              </w:rPr>
            </w:pPr>
            <w:r w:rsidRPr="000961F5">
              <w:t>= field #90/ field #8 [sub-placing arrangement]</w:t>
            </w:r>
          </w:p>
        </w:tc>
      </w:tr>
      <w:tr w:rsidR="00CC077D" w:rsidRPr="000961F5" w14:paraId="5253BC20" w14:textId="77777777" w:rsidTr="00FC04F8">
        <w:tc>
          <w:tcPr>
            <w:tcW w:w="981" w:type="dxa"/>
            <w:vAlign w:val="center"/>
          </w:tcPr>
          <w:p w14:paraId="2429C9BC"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111</w:t>
            </w:r>
          </w:p>
        </w:tc>
        <w:tc>
          <w:tcPr>
            <w:tcW w:w="2705" w:type="dxa"/>
            <w:vAlign w:val="center"/>
          </w:tcPr>
          <w:p w14:paraId="722D048A"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placed to Top 25 placees upon listing (assuming no exercise of the Over-allotment Option)</w:t>
            </w:r>
          </w:p>
        </w:tc>
        <w:tc>
          <w:tcPr>
            <w:tcW w:w="6773" w:type="dxa"/>
            <w:vAlign w:val="center"/>
          </w:tcPr>
          <w:p w14:paraId="44141AC4" w14:textId="77777777" w:rsidR="00CC077D" w:rsidRPr="000961F5" w:rsidRDefault="00CC077D" w:rsidP="00EE24F6">
            <w:pPr>
              <w:spacing w:after="0"/>
              <w:ind w:left="0"/>
              <w:jc w:val="left"/>
              <w:rPr>
                <w:rFonts w:ascii="Arial" w:hAnsi="Arial"/>
                <w:sz w:val="16"/>
                <w:szCs w:val="16"/>
              </w:rPr>
            </w:pPr>
            <w:r w:rsidRPr="000961F5">
              <w:t>= field #91/ field #8 [sub-placing arrangement]</w:t>
            </w:r>
          </w:p>
        </w:tc>
      </w:tr>
      <w:tr w:rsidR="00CC077D" w:rsidRPr="000961F5" w14:paraId="56970FAE" w14:textId="77777777" w:rsidTr="00FC04F8">
        <w:tc>
          <w:tcPr>
            <w:tcW w:w="981" w:type="dxa"/>
            <w:vAlign w:val="center"/>
          </w:tcPr>
          <w:p w14:paraId="7164F92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112</w:t>
            </w:r>
          </w:p>
        </w:tc>
        <w:tc>
          <w:tcPr>
            <w:tcW w:w="2705" w:type="dxa"/>
            <w:vAlign w:val="center"/>
          </w:tcPr>
          <w:p w14:paraId="49B84695"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placed to Top 1 placee upon listing (assuming the Over-allotment Option is exercised in full)</w:t>
            </w:r>
          </w:p>
        </w:tc>
        <w:tc>
          <w:tcPr>
            <w:tcW w:w="6773" w:type="dxa"/>
            <w:vAlign w:val="center"/>
          </w:tcPr>
          <w:p w14:paraId="3D78991F" w14:textId="7A631A7C" w:rsidR="00CC077D" w:rsidRPr="000961F5" w:rsidRDefault="00CC077D" w:rsidP="00EE24F6">
            <w:pPr>
              <w:spacing w:after="0"/>
              <w:ind w:left="0"/>
              <w:jc w:val="left"/>
              <w:rPr>
                <w:rFonts w:ascii="Arial" w:hAnsi="Arial"/>
                <w:sz w:val="16"/>
                <w:szCs w:val="16"/>
              </w:rPr>
            </w:pPr>
            <w:r w:rsidRPr="000961F5">
              <w:t>If field #53=0, then block #112. Else = field #88/ (field #8 [sub-placing arrangement] + field #</w:t>
            </w:r>
            <w:r w:rsidR="00CF7D5F" w:rsidRPr="000961F5">
              <w:t>53</w:t>
            </w:r>
            <w:r w:rsidRPr="000961F5">
              <w:t>)</w:t>
            </w:r>
          </w:p>
        </w:tc>
      </w:tr>
      <w:tr w:rsidR="00CC077D" w:rsidRPr="000961F5" w14:paraId="13F64AF9" w14:textId="77777777" w:rsidTr="00FC04F8">
        <w:tc>
          <w:tcPr>
            <w:tcW w:w="981" w:type="dxa"/>
            <w:vAlign w:val="center"/>
          </w:tcPr>
          <w:p w14:paraId="7C4162B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113</w:t>
            </w:r>
          </w:p>
        </w:tc>
        <w:tc>
          <w:tcPr>
            <w:tcW w:w="2705" w:type="dxa"/>
            <w:vAlign w:val="center"/>
          </w:tcPr>
          <w:p w14:paraId="73761FBC"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placed to Top 5 </w:t>
            </w:r>
            <w:r w:rsidRPr="000961F5">
              <w:rPr>
                <w:rFonts w:eastAsia="Times New Roman"/>
                <w:color w:val="000000"/>
                <w:kern w:val="24"/>
              </w:rPr>
              <w:lastRenderedPageBreak/>
              <w:t>placees upon listing (assuming the Over-allotment Option is exercised in full)</w:t>
            </w:r>
          </w:p>
        </w:tc>
        <w:tc>
          <w:tcPr>
            <w:tcW w:w="6773" w:type="dxa"/>
            <w:vAlign w:val="center"/>
          </w:tcPr>
          <w:p w14:paraId="15AC744C" w14:textId="4B3C5030" w:rsidR="00CC077D" w:rsidRPr="000961F5" w:rsidRDefault="00CC077D" w:rsidP="00EE24F6">
            <w:pPr>
              <w:spacing w:after="0"/>
              <w:ind w:left="0"/>
              <w:jc w:val="left"/>
              <w:rPr>
                <w:rFonts w:ascii="Arial" w:hAnsi="Arial"/>
                <w:sz w:val="16"/>
                <w:szCs w:val="16"/>
              </w:rPr>
            </w:pPr>
            <w:r w:rsidRPr="000961F5">
              <w:lastRenderedPageBreak/>
              <w:t>If field #53=0, then block #113. Else = field #89/ (field #8 [sub-placing arrangement] + field #</w:t>
            </w:r>
            <w:r w:rsidR="00CF7D5F" w:rsidRPr="000961F5">
              <w:t>53</w:t>
            </w:r>
            <w:r w:rsidRPr="000961F5">
              <w:t>)</w:t>
            </w:r>
          </w:p>
        </w:tc>
      </w:tr>
      <w:tr w:rsidR="00CC077D" w:rsidRPr="000961F5" w14:paraId="7912BFE2" w14:textId="77777777" w:rsidTr="00FC04F8">
        <w:tc>
          <w:tcPr>
            <w:tcW w:w="981" w:type="dxa"/>
            <w:vAlign w:val="center"/>
          </w:tcPr>
          <w:p w14:paraId="6AA6F13F"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114</w:t>
            </w:r>
          </w:p>
        </w:tc>
        <w:tc>
          <w:tcPr>
            <w:tcW w:w="2705" w:type="dxa"/>
            <w:vAlign w:val="center"/>
          </w:tcPr>
          <w:p w14:paraId="2181DFF8"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placed to Top 10 placees upon listing (assuming the Over-allotment Option is exercised in full)</w:t>
            </w:r>
          </w:p>
        </w:tc>
        <w:tc>
          <w:tcPr>
            <w:tcW w:w="6773" w:type="dxa"/>
            <w:vAlign w:val="center"/>
          </w:tcPr>
          <w:p w14:paraId="0E79FE05" w14:textId="37CD7D8A" w:rsidR="00CC077D" w:rsidRPr="000961F5" w:rsidRDefault="00CC077D" w:rsidP="00EE24F6">
            <w:pPr>
              <w:spacing w:after="0"/>
              <w:ind w:left="0"/>
              <w:jc w:val="left"/>
              <w:rPr>
                <w:rFonts w:ascii="Arial" w:hAnsi="Arial"/>
                <w:sz w:val="16"/>
                <w:szCs w:val="16"/>
              </w:rPr>
            </w:pPr>
            <w:r w:rsidRPr="000961F5">
              <w:t>If field #53=0, then block #114. Else = field #90/ (field #8 [sub-placing arrangement] + field #</w:t>
            </w:r>
            <w:r w:rsidR="00CF7D5F" w:rsidRPr="000961F5">
              <w:t>53</w:t>
            </w:r>
            <w:r w:rsidRPr="000961F5">
              <w:t>)</w:t>
            </w:r>
          </w:p>
        </w:tc>
      </w:tr>
      <w:tr w:rsidR="00CC077D" w:rsidRPr="000961F5" w14:paraId="7BE19E2E" w14:textId="77777777" w:rsidTr="00FC04F8">
        <w:tc>
          <w:tcPr>
            <w:tcW w:w="981" w:type="dxa"/>
            <w:vAlign w:val="center"/>
          </w:tcPr>
          <w:p w14:paraId="5F58388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115</w:t>
            </w:r>
          </w:p>
        </w:tc>
        <w:tc>
          <w:tcPr>
            <w:tcW w:w="2705" w:type="dxa"/>
            <w:vAlign w:val="center"/>
          </w:tcPr>
          <w:p w14:paraId="567DCE4A"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placed to Top 25 placees upon listing (assuming the Over-allotment Option is exercised in full)</w:t>
            </w:r>
          </w:p>
        </w:tc>
        <w:tc>
          <w:tcPr>
            <w:tcW w:w="6773" w:type="dxa"/>
            <w:vAlign w:val="center"/>
          </w:tcPr>
          <w:p w14:paraId="335FC3A7" w14:textId="370D8905" w:rsidR="00CC077D" w:rsidRPr="000961F5" w:rsidRDefault="00CC077D" w:rsidP="00EE24F6">
            <w:pPr>
              <w:spacing w:after="0"/>
              <w:ind w:left="0"/>
              <w:jc w:val="left"/>
              <w:rPr>
                <w:rFonts w:ascii="Arial" w:hAnsi="Arial"/>
                <w:sz w:val="16"/>
                <w:szCs w:val="16"/>
              </w:rPr>
            </w:pPr>
            <w:r w:rsidRPr="000961F5">
              <w:t>If field #53=0, then block #115. Else = field #91/ (field #8 [sub-placing arrangement] + field #</w:t>
            </w:r>
            <w:r w:rsidR="00CF7D5F" w:rsidRPr="000961F5">
              <w:t>53</w:t>
            </w:r>
            <w:r w:rsidRPr="000961F5">
              <w:t>)</w:t>
            </w:r>
          </w:p>
        </w:tc>
      </w:tr>
    </w:tbl>
    <w:p w14:paraId="68545053" w14:textId="4EB12722" w:rsidR="00177D4D" w:rsidRPr="000961F5" w:rsidRDefault="00177D4D" w:rsidP="001964C1">
      <w:pPr>
        <w:ind w:left="0"/>
      </w:pPr>
    </w:p>
    <w:p w14:paraId="7D373517" w14:textId="1B07AE75" w:rsidR="00177D4D" w:rsidRPr="000961F5" w:rsidRDefault="00177D4D" w:rsidP="001964C1">
      <w:pPr>
        <w:ind w:left="0"/>
      </w:pPr>
      <w:r w:rsidRPr="000961F5">
        <w:t xml:space="preserve">Shareholder concentration </w:t>
      </w:r>
      <w:commentRangeStart w:id="624"/>
      <w:r w:rsidRPr="000961F5">
        <w:t>analysis</w:t>
      </w:r>
      <w:commentRangeEnd w:id="624"/>
      <w:r w:rsidR="00987391" w:rsidRPr="000961F5">
        <w:rPr>
          <w:rStyle w:val="CommentReference"/>
        </w:rPr>
        <w:commentReference w:id="624"/>
      </w:r>
    </w:p>
    <w:p w14:paraId="7E728AB6" w14:textId="2BB68DCB" w:rsidR="005A738A" w:rsidRPr="000961F5" w:rsidRDefault="005A738A" w:rsidP="001964C1">
      <w:pPr>
        <w:ind w:left="0"/>
      </w:pPr>
    </w:p>
    <w:p w14:paraId="156A6C01" w14:textId="2A13BFA9" w:rsidR="005A738A" w:rsidRPr="000961F5" w:rsidRDefault="005A738A" w:rsidP="001964C1">
      <w:pPr>
        <w:ind w:left="0"/>
      </w:pPr>
      <w:r w:rsidRPr="000961F5">
        <w:t>Hidden if Securities to be Listed [IPO Initiation Field #17] = Ordinary Shares (H shares) or Ordinary shares (conversion from B to H shares)</w:t>
      </w:r>
    </w:p>
    <w:tbl>
      <w:tblPr>
        <w:tblStyle w:val="TableGrid4"/>
        <w:tblW w:w="0" w:type="auto"/>
        <w:tblLook w:val="04A0" w:firstRow="1" w:lastRow="0" w:firstColumn="1" w:lastColumn="0" w:noHBand="0" w:noVBand="1"/>
      </w:tblPr>
      <w:tblGrid>
        <w:gridCol w:w="981"/>
        <w:gridCol w:w="2705"/>
        <w:gridCol w:w="6773"/>
      </w:tblGrid>
      <w:tr w:rsidR="00CC077D" w:rsidRPr="000961F5" w14:paraId="3554131C" w14:textId="77777777" w:rsidTr="00FC04F8">
        <w:tc>
          <w:tcPr>
            <w:tcW w:w="981" w:type="dxa"/>
            <w:vAlign w:val="center"/>
          </w:tcPr>
          <w:p w14:paraId="197E339D"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116</w:t>
            </w:r>
          </w:p>
        </w:tc>
        <w:tc>
          <w:tcPr>
            <w:tcW w:w="2705" w:type="dxa"/>
            <w:vAlign w:val="center"/>
          </w:tcPr>
          <w:p w14:paraId="198ECCE7"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the top 1 shareholder</w:t>
            </w:r>
          </w:p>
        </w:tc>
        <w:tc>
          <w:tcPr>
            <w:tcW w:w="6773" w:type="dxa"/>
            <w:vAlign w:val="center"/>
          </w:tcPr>
          <w:p w14:paraId="16577C9B" w14:textId="1D4E5EBC" w:rsidR="00CC077D" w:rsidRPr="000961F5" w:rsidRDefault="00CC077D" w:rsidP="00EE24F6">
            <w:pPr>
              <w:spacing w:after="0"/>
              <w:ind w:left="0"/>
              <w:jc w:val="left"/>
              <w:rPr>
                <w:rFonts w:ascii="Arial" w:hAnsi="Arial"/>
                <w:sz w:val="16"/>
                <w:szCs w:val="16"/>
              </w:rPr>
            </w:pPr>
            <w:r w:rsidRPr="000961F5">
              <w:t>= number of shares subscribed by the top 1 shareholder [</w:t>
            </w:r>
            <w:r w:rsidR="00290CE7" w:rsidRPr="000961F5">
              <w:t xml:space="preserve">row 2, </w:t>
            </w:r>
            <w:r w:rsidRPr="000961F5">
              <w:t xml:space="preserve">column c of the </w:t>
            </w:r>
            <w:r w:rsidR="00290CE7" w:rsidRPr="000961F5">
              <w:t xml:space="preserve">top </w:t>
            </w:r>
            <w:r w:rsidRPr="000961F5">
              <w:t>shareholder</w:t>
            </w:r>
            <w:r w:rsidR="00290CE7" w:rsidRPr="000961F5">
              <w:t>s</w:t>
            </w:r>
            <w:r w:rsidRPr="000961F5">
              <w:t xml:space="preserve"> list – sponsor confirmation form]</w:t>
            </w:r>
          </w:p>
        </w:tc>
      </w:tr>
      <w:tr w:rsidR="00CC077D" w:rsidRPr="000961F5" w14:paraId="29625563" w14:textId="77777777" w:rsidTr="00FC04F8">
        <w:tc>
          <w:tcPr>
            <w:tcW w:w="981" w:type="dxa"/>
            <w:vAlign w:val="center"/>
          </w:tcPr>
          <w:p w14:paraId="756DF9F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117</w:t>
            </w:r>
          </w:p>
        </w:tc>
        <w:tc>
          <w:tcPr>
            <w:tcW w:w="2705" w:type="dxa"/>
            <w:vAlign w:val="center"/>
          </w:tcPr>
          <w:p w14:paraId="171BDFBD"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the top 5 shareholders</w:t>
            </w:r>
          </w:p>
        </w:tc>
        <w:tc>
          <w:tcPr>
            <w:tcW w:w="6773" w:type="dxa"/>
            <w:vAlign w:val="center"/>
          </w:tcPr>
          <w:p w14:paraId="23630923" w14:textId="62950492" w:rsidR="00CC077D" w:rsidRPr="000961F5" w:rsidRDefault="00CC077D" w:rsidP="00EE24F6">
            <w:pPr>
              <w:spacing w:after="0"/>
              <w:ind w:left="0"/>
              <w:jc w:val="left"/>
              <w:rPr>
                <w:rFonts w:ascii="Arial" w:hAnsi="Arial"/>
                <w:sz w:val="16"/>
                <w:szCs w:val="16"/>
              </w:rPr>
            </w:pPr>
            <w:r w:rsidRPr="000961F5">
              <w:t>= number of shares subscribed by the top 5 shareholders [</w:t>
            </w:r>
            <w:r w:rsidR="00290CE7" w:rsidRPr="000961F5">
              <w:t xml:space="preserve">summation of rows 2:6, </w:t>
            </w:r>
            <w:r w:rsidRPr="000961F5">
              <w:t xml:space="preserve">column c of the </w:t>
            </w:r>
            <w:r w:rsidR="00290CE7" w:rsidRPr="000961F5">
              <w:t xml:space="preserve">top </w:t>
            </w:r>
            <w:r w:rsidRPr="000961F5">
              <w:t>shareholder</w:t>
            </w:r>
            <w:r w:rsidR="00290CE7" w:rsidRPr="000961F5">
              <w:t>s</w:t>
            </w:r>
            <w:r w:rsidRPr="000961F5">
              <w:t xml:space="preserve"> list – sponsor confirmation form]</w:t>
            </w:r>
          </w:p>
        </w:tc>
      </w:tr>
      <w:tr w:rsidR="00CC077D" w:rsidRPr="000961F5" w14:paraId="738B1E67" w14:textId="77777777" w:rsidTr="00FC04F8">
        <w:tc>
          <w:tcPr>
            <w:tcW w:w="981" w:type="dxa"/>
            <w:vAlign w:val="center"/>
          </w:tcPr>
          <w:p w14:paraId="3C72905B"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118</w:t>
            </w:r>
          </w:p>
        </w:tc>
        <w:tc>
          <w:tcPr>
            <w:tcW w:w="2705" w:type="dxa"/>
            <w:vAlign w:val="center"/>
          </w:tcPr>
          <w:p w14:paraId="1218C149"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the top 10 shareholders</w:t>
            </w:r>
          </w:p>
        </w:tc>
        <w:tc>
          <w:tcPr>
            <w:tcW w:w="6773" w:type="dxa"/>
            <w:vAlign w:val="center"/>
          </w:tcPr>
          <w:p w14:paraId="5ABBD945" w14:textId="09DD50AD" w:rsidR="00CC077D" w:rsidRPr="000961F5" w:rsidRDefault="00CC077D" w:rsidP="00EE24F6">
            <w:pPr>
              <w:spacing w:after="0"/>
              <w:ind w:left="0"/>
              <w:jc w:val="left"/>
              <w:rPr>
                <w:rFonts w:ascii="Arial" w:hAnsi="Arial"/>
                <w:sz w:val="16"/>
                <w:szCs w:val="16"/>
              </w:rPr>
            </w:pPr>
            <w:r w:rsidRPr="000961F5">
              <w:t>= number of shares subscribed by the top 10 shareholders [</w:t>
            </w:r>
            <w:r w:rsidR="00290CE7" w:rsidRPr="000961F5">
              <w:t xml:space="preserve">summation of rows 2:11, </w:t>
            </w:r>
            <w:r w:rsidRPr="000961F5">
              <w:t xml:space="preserve">column c of the </w:t>
            </w:r>
            <w:r w:rsidR="00290CE7" w:rsidRPr="000961F5">
              <w:t xml:space="preserve">top </w:t>
            </w:r>
            <w:r w:rsidRPr="000961F5">
              <w:t>shareholder</w:t>
            </w:r>
            <w:r w:rsidR="00290CE7" w:rsidRPr="000961F5">
              <w:t>s</w:t>
            </w:r>
            <w:r w:rsidRPr="000961F5">
              <w:t xml:space="preserve"> list – sponsor confirmation form]</w:t>
            </w:r>
          </w:p>
        </w:tc>
      </w:tr>
      <w:tr w:rsidR="00CC077D" w:rsidRPr="000961F5" w14:paraId="3AEDFCA8" w14:textId="77777777" w:rsidTr="00FC04F8">
        <w:tc>
          <w:tcPr>
            <w:tcW w:w="981" w:type="dxa"/>
            <w:vAlign w:val="center"/>
          </w:tcPr>
          <w:p w14:paraId="3B1A5CA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119</w:t>
            </w:r>
          </w:p>
        </w:tc>
        <w:tc>
          <w:tcPr>
            <w:tcW w:w="2705" w:type="dxa"/>
            <w:vAlign w:val="center"/>
          </w:tcPr>
          <w:p w14:paraId="7D61BA59"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the top 25</w:t>
            </w:r>
          </w:p>
        </w:tc>
        <w:tc>
          <w:tcPr>
            <w:tcW w:w="6773" w:type="dxa"/>
            <w:vAlign w:val="center"/>
          </w:tcPr>
          <w:p w14:paraId="2936EB4F" w14:textId="0A6CA516" w:rsidR="00CC077D" w:rsidRPr="000961F5" w:rsidRDefault="00CC077D" w:rsidP="00AE216F">
            <w:pPr>
              <w:spacing w:after="0"/>
              <w:ind w:left="0"/>
              <w:jc w:val="left"/>
              <w:rPr>
                <w:rFonts w:ascii="Arial" w:hAnsi="Arial"/>
                <w:sz w:val="16"/>
                <w:szCs w:val="16"/>
              </w:rPr>
            </w:pPr>
            <w:r w:rsidRPr="000961F5">
              <w:t>= number of shares subscribed by the top 25 shareholders [</w:t>
            </w:r>
            <w:r w:rsidR="00290CE7" w:rsidRPr="000961F5">
              <w:t xml:space="preserve">summation </w:t>
            </w:r>
            <w:r w:rsidR="00AE216F" w:rsidRPr="000961F5">
              <w:t>for row</w:t>
            </w:r>
            <w:r w:rsidR="00290CE7" w:rsidRPr="000961F5">
              <w:t xml:space="preserve">s 2:26, </w:t>
            </w:r>
            <w:r w:rsidRPr="000961F5">
              <w:t xml:space="preserve">column c of the </w:t>
            </w:r>
            <w:r w:rsidR="00290CE7" w:rsidRPr="000961F5">
              <w:t xml:space="preserve">top </w:t>
            </w:r>
            <w:r w:rsidRPr="000961F5">
              <w:t>shareholder</w:t>
            </w:r>
            <w:r w:rsidR="00290CE7" w:rsidRPr="000961F5">
              <w:t>s</w:t>
            </w:r>
            <w:r w:rsidRPr="000961F5">
              <w:t xml:space="preserve"> list – sponsor confirmation form]</w:t>
            </w:r>
          </w:p>
        </w:tc>
      </w:tr>
      <w:tr w:rsidR="00CC077D" w:rsidRPr="000961F5" w14:paraId="24DB8361" w14:textId="77777777" w:rsidTr="00FC04F8">
        <w:tc>
          <w:tcPr>
            <w:tcW w:w="981" w:type="dxa"/>
            <w:vAlign w:val="center"/>
          </w:tcPr>
          <w:p w14:paraId="5702936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120</w:t>
            </w:r>
          </w:p>
        </w:tc>
        <w:tc>
          <w:tcPr>
            <w:tcW w:w="2705" w:type="dxa"/>
            <w:vAlign w:val="center"/>
          </w:tcPr>
          <w:p w14:paraId="18DD65C8"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top 1 shareholder</w:t>
            </w:r>
          </w:p>
        </w:tc>
        <w:tc>
          <w:tcPr>
            <w:tcW w:w="6773" w:type="dxa"/>
            <w:vAlign w:val="center"/>
          </w:tcPr>
          <w:p w14:paraId="00966634" w14:textId="53033971" w:rsidR="00CC077D" w:rsidRPr="000961F5" w:rsidRDefault="00CC077D" w:rsidP="00EE24F6">
            <w:pPr>
              <w:spacing w:after="0"/>
              <w:ind w:left="0"/>
              <w:jc w:val="left"/>
              <w:rPr>
                <w:rFonts w:ascii="Arial" w:hAnsi="Arial"/>
                <w:sz w:val="16"/>
                <w:szCs w:val="16"/>
              </w:rPr>
            </w:pPr>
            <w:r w:rsidRPr="000961F5">
              <w:t>= number of shares held by top 1 shareholder [</w:t>
            </w:r>
            <w:r w:rsidR="00290CE7" w:rsidRPr="000961F5">
              <w:t xml:space="preserve">row 2, </w:t>
            </w:r>
            <w:r w:rsidRPr="000961F5">
              <w:t xml:space="preserve">column </w:t>
            </w:r>
            <w:r w:rsidR="00290CE7" w:rsidRPr="000961F5">
              <w:t xml:space="preserve">D </w:t>
            </w:r>
            <w:r w:rsidRPr="000961F5">
              <w:t xml:space="preserve">- </w:t>
            </w:r>
            <w:r w:rsidR="00290CE7" w:rsidRPr="000961F5">
              <w:t>top</w:t>
            </w:r>
            <w:r w:rsidRPr="000961F5">
              <w:t xml:space="preserve"> shareholder</w:t>
            </w:r>
            <w:r w:rsidR="00290CE7" w:rsidRPr="000961F5">
              <w:t>s</w:t>
            </w:r>
            <w:r w:rsidRPr="000961F5">
              <w:t xml:space="preserve"> list]</w:t>
            </w:r>
          </w:p>
        </w:tc>
      </w:tr>
      <w:tr w:rsidR="00CC077D" w:rsidRPr="000961F5" w14:paraId="1B9F4358" w14:textId="77777777" w:rsidTr="00FC04F8">
        <w:tc>
          <w:tcPr>
            <w:tcW w:w="981" w:type="dxa"/>
            <w:vAlign w:val="center"/>
          </w:tcPr>
          <w:p w14:paraId="144BD35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121</w:t>
            </w:r>
          </w:p>
        </w:tc>
        <w:tc>
          <w:tcPr>
            <w:tcW w:w="2705" w:type="dxa"/>
            <w:vAlign w:val="center"/>
          </w:tcPr>
          <w:p w14:paraId="3BF7914D"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top 5 shareholders</w:t>
            </w:r>
          </w:p>
        </w:tc>
        <w:tc>
          <w:tcPr>
            <w:tcW w:w="6773" w:type="dxa"/>
            <w:vAlign w:val="center"/>
          </w:tcPr>
          <w:p w14:paraId="238E0D41" w14:textId="77A3761B" w:rsidR="00CC077D" w:rsidRPr="000961F5" w:rsidRDefault="00CC077D" w:rsidP="00EE24F6">
            <w:pPr>
              <w:spacing w:after="0"/>
              <w:ind w:left="0"/>
              <w:jc w:val="left"/>
              <w:rPr>
                <w:rFonts w:ascii="Arial" w:hAnsi="Arial"/>
                <w:sz w:val="16"/>
                <w:szCs w:val="16"/>
              </w:rPr>
            </w:pPr>
            <w:r w:rsidRPr="000961F5">
              <w:t>= number of shares held by top 5 shareholders [</w:t>
            </w:r>
            <w:r w:rsidR="00290CE7" w:rsidRPr="000961F5">
              <w:t xml:space="preserve">summation of rows 2:6, </w:t>
            </w:r>
            <w:r w:rsidRPr="000961F5">
              <w:t xml:space="preserve">column </w:t>
            </w:r>
            <w:r w:rsidR="00290CE7" w:rsidRPr="000961F5">
              <w:t>D</w:t>
            </w:r>
            <w:r w:rsidRPr="000961F5">
              <w:t xml:space="preserve">- </w:t>
            </w:r>
            <w:r w:rsidR="00290CE7" w:rsidRPr="000961F5">
              <w:t xml:space="preserve">top </w:t>
            </w:r>
            <w:r w:rsidRPr="000961F5">
              <w:t>shareholder</w:t>
            </w:r>
            <w:r w:rsidR="00290CE7" w:rsidRPr="000961F5">
              <w:t>s</w:t>
            </w:r>
            <w:r w:rsidRPr="000961F5">
              <w:t xml:space="preserve"> list]</w:t>
            </w:r>
          </w:p>
        </w:tc>
      </w:tr>
      <w:tr w:rsidR="00CC077D" w:rsidRPr="000961F5" w14:paraId="67506FD3" w14:textId="77777777" w:rsidTr="00FC04F8">
        <w:tc>
          <w:tcPr>
            <w:tcW w:w="981" w:type="dxa"/>
            <w:vAlign w:val="center"/>
          </w:tcPr>
          <w:p w14:paraId="47E73A72"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122</w:t>
            </w:r>
          </w:p>
        </w:tc>
        <w:tc>
          <w:tcPr>
            <w:tcW w:w="2705" w:type="dxa"/>
            <w:vAlign w:val="center"/>
          </w:tcPr>
          <w:p w14:paraId="0CB9F917"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top 10 shareholders</w:t>
            </w:r>
          </w:p>
        </w:tc>
        <w:tc>
          <w:tcPr>
            <w:tcW w:w="6773" w:type="dxa"/>
            <w:vAlign w:val="center"/>
          </w:tcPr>
          <w:p w14:paraId="55959A61" w14:textId="3894EEC0" w:rsidR="00CC077D" w:rsidRPr="000961F5" w:rsidRDefault="00CC077D" w:rsidP="00EE24F6">
            <w:pPr>
              <w:spacing w:after="0"/>
              <w:ind w:left="0"/>
              <w:jc w:val="left"/>
              <w:rPr>
                <w:rFonts w:ascii="Arial" w:hAnsi="Arial"/>
                <w:sz w:val="16"/>
                <w:szCs w:val="16"/>
              </w:rPr>
            </w:pPr>
            <w:r w:rsidRPr="000961F5">
              <w:t>= number of shares held by top 10 shareholders [</w:t>
            </w:r>
            <w:r w:rsidR="00290CE7" w:rsidRPr="000961F5">
              <w:t xml:space="preserve">summation of rows 2:11, </w:t>
            </w:r>
            <w:r w:rsidRPr="000961F5">
              <w:t xml:space="preserve">column </w:t>
            </w:r>
            <w:r w:rsidR="00290CE7" w:rsidRPr="000961F5">
              <w:t>D –</w:t>
            </w:r>
            <w:r w:rsidRPr="000961F5">
              <w:t xml:space="preserve"> </w:t>
            </w:r>
            <w:r w:rsidR="00290CE7" w:rsidRPr="000961F5">
              <w:t>top</w:t>
            </w:r>
            <w:r w:rsidRPr="000961F5">
              <w:t xml:space="preserve"> shareholder</w:t>
            </w:r>
            <w:r w:rsidR="00290CE7" w:rsidRPr="000961F5">
              <w:t>s</w:t>
            </w:r>
            <w:r w:rsidRPr="000961F5">
              <w:t xml:space="preserve"> list]</w:t>
            </w:r>
          </w:p>
        </w:tc>
      </w:tr>
      <w:tr w:rsidR="00CC077D" w:rsidRPr="000961F5" w14:paraId="15F126C3" w14:textId="77777777" w:rsidTr="00FC04F8">
        <w:tc>
          <w:tcPr>
            <w:tcW w:w="981" w:type="dxa"/>
            <w:vAlign w:val="center"/>
          </w:tcPr>
          <w:p w14:paraId="13DEE3C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123</w:t>
            </w:r>
          </w:p>
        </w:tc>
        <w:tc>
          <w:tcPr>
            <w:tcW w:w="2705" w:type="dxa"/>
            <w:vAlign w:val="center"/>
          </w:tcPr>
          <w:p w14:paraId="68D4C88B"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top 25 shareholders</w:t>
            </w:r>
          </w:p>
        </w:tc>
        <w:tc>
          <w:tcPr>
            <w:tcW w:w="6773" w:type="dxa"/>
            <w:vAlign w:val="center"/>
          </w:tcPr>
          <w:p w14:paraId="461E5D61" w14:textId="17E8E5E5" w:rsidR="00CC077D" w:rsidRPr="000961F5" w:rsidRDefault="00CC077D" w:rsidP="00EE24F6">
            <w:pPr>
              <w:spacing w:after="0"/>
              <w:ind w:left="0"/>
              <w:jc w:val="left"/>
              <w:rPr>
                <w:rFonts w:ascii="Arial" w:hAnsi="Arial"/>
                <w:sz w:val="16"/>
                <w:szCs w:val="16"/>
              </w:rPr>
            </w:pPr>
            <w:r w:rsidRPr="000961F5">
              <w:t>= number of shares held by top 25 shareholder [</w:t>
            </w:r>
            <w:r w:rsidR="00290CE7" w:rsidRPr="000961F5">
              <w:t xml:space="preserve">summation of rows 2:26, </w:t>
            </w:r>
            <w:r w:rsidRPr="000961F5">
              <w:t xml:space="preserve">column </w:t>
            </w:r>
            <w:r w:rsidR="00290CE7" w:rsidRPr="000961F5">
              <w:t>D</w:t>
            </w:r>
            <w:r w:rsidRPr="000961F5">
              <w:t xml:space="preserve">- </w:t>
            </w:r>
            <w:r w:rsidR="00290CE7" w:rsidRPr="000961F5">
              <w:t xml:space="preserve">top </w:t>
            </w:r>
            <w:r w:rsidRPr="000961F5">
              <w:t>shareholder</w:t>
            </w:r>
            <w:r w:rsidR="00290CE7" w:rsidRPr="000961F5">
              <w:t>s</w:t>
            </w:r>
            <w:r w:rsidRPr="000961F5">
              <w:t xml:space="preserve"> list]</w:t>
            </w:r>
          </w:p>
        </w:tc>
      </w:tr>
      <w:tr w:rsidR="00CC077D" w:rsidRPr="000961F5" w14:paraId="28D99BD4" w14:textId="77777777" w:rsidTr="00FC04F8">
        <w:tc>
          <w:tcPr>
            <w:tcW w:w="981" w:type="dxa"/>
            <w:vAlign w:val="center"/>
          </w:tcPr>
          <w:p w14:paraId="5F68B61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124</w:t>
            </w:r>
          </w:p>
        </w:tc>
        <w:tc>
          <w:tcPr>
            <w:tcW w:w="2705" w:type="dxa"/>
            <w:vAlign w:val="center"/>
          </w:tcPr>
          <w:p w14:paraId="4F1F8E57"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 shareholder to number of shares in the Institutional Offer (assuming no exercise of the Over-allotment Option)</w:t>
            </w:r>
          </w:p>
        </w:tc>
        <w:tc>
          <w:tcPr>
            <w:tcW w:w="6773" w:type="dxa"/>
            <w:vAlign w:val="center"/>
          </w:tcPr>
          <w:p w14:paraId="08A47999" w14:textId="77777777" w:rsidR="00CC077D" w:rsidRPr="000961F5" w:rsidRDefault="00CC077D" w:rsidP="00EE24F6">
            <w:pPr>
              <w:spacing w:after="0"/>
              <w:ind w:left="0"/>
              <w:jc w:val="left"/>
              <w:rPr>
                <w:rFonts w:ascii="Arial" w:hAnsi="Arial"/>
                <w:sz w:val="16"/>
                <w:szCs w:val="16"/>
              </w:rPr>
            </w:pPr>
            <w:r w:rsidRPr="000961F5">
              <w:t>= field #116 / field #7</w:t>
            </w:r>
          </w:p>
        </w:tc>
      </w:tr>
      <w:tr w:rsidR="00CC077D" w:rsidRPr="000961F5" w14:paraId="3518A16F" w14:textId="77777777" w:rsidTr="00FC04F8">
        <w:tc>
          <w:tcPr>
            <w:tcW w:w="981" w:type="dxa"/>
            <w:vAlign w:val="center"/>
          </w:tcPr>
          <w:p w14:paraId="3F3BE52A" w14:textId="77777777" w:rsidR="00CC077D" w:rsidRPr="000961F5" w:rsidDel="001464AA"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125</w:t>
            </w:r>
          </w:p>
        </w:tc>
        <w:tc>
          <w:tcPr>
            <w:tcW w:w="2705" w:type="dxa"/>
            <w:vAlign w:val="center"/>
          </w:tcPr>
          <w:p w14:paraId="77D34B3B"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5 shareholder to number of shares in the Institutional Offer (assuming no exercise of the Over-allotment Option)</w:t>
            </w:r>
          </w:p>
        </w:tc>
        <w:tc>
          <w:tcPr>
            <w:tcW w:w="6773" w:type="dxa"/>
            <w:vAlign w:val="center"/>
          </w:tcPr>
          <w:p w14:paraId="7FFA0181" w14:textId="77777777" w:rsidR="00CC077D" w:rsidRPr="000961F5" w:rsidRDefault="00CC077D" w:rsidP="00EE24F6">
            <w:pPr>
              <w:spacing w:after="0"/>
              <w:ind w:left="0"/>
              <w:jc w:val="left"/>
              <w:rPr>
                <w:rFonts w:ascii="Arial" w:hAnsi="Arial"/>
                <w:sz w:val="16"/>
                <w:szCs w:val="16"/>
              </w:rPr>
            </w:pPr>
            <w:r w:rsidRPr="000961F5">
              <w:t>= field #117 / field #7</w:t>
            </w:r>
          </w:p>
        </w:tc>
      </w:tr>
      <w:tr w:rsidR="00CC077D" w:rsidRPr="000961F5" w14:paraId="0F9411DE" w14:textId="77777777" w:rsidTr="00FC04F8">
        <w:tc>
          <w:tcPr>
            <w:tcW w:w="981" w:type="dxa"/>
            <w:vAlign w:val="center"/>
          </w:tcPr>
          <w:p w14:paraId="0CF5E4A3"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126</w:t>
            </w:r>
          </w:p>
        </w:tc>
        <w:tc>
          <w:tcPr>
            <w:tcW w:w="2705" w:type="dxa"/>
            <w:vAlign w:val="center"/>
          </w:tcPr>
          <w:p w14:paraId="5050F55D"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10 shareholder to number of shares in the Institutional Offer (assuming no exercise of the Over-allotment Option)</w:t>
            </w:r>
          </w:p>
        </w:tc>
        <w:tc>
          <w:tcPr>
            <w:tcW w:w="6773" w:type="dxa"/>
            <w:vAlign w:val="center"/>
          </w:tcPr>
          <w:p w14:paraId="4CE1DACF" w14:textId="77777777" w:rsidR="00CC077D" w:rsidRPr="000961F5" w:rsidRDefault="00CC077D" w:rsidP="00EE24F6">
            <w:pPr>
              <w:spacing w:after="0"/>
              <w:ind w:left="0"/>
              <w:jc w:val="left"/>
              <w:rPr>
                <w:rFonts w:ascii="Arial" w:hAnsi="Arial"/>
                <w:sz w:val="16"/>
                <w:szCs w:val="16"/>
              </w:rPr>
            </w:pPr>
            <w:r w:rsidRPr="000961F5">
              <w:t>= field #118/ field #7</w:t>
            </w:r>
          </w:p>
        </w:tc>
      </w:tr>
      <w:tr w:rsidR="00CC077D" w:rsidRPr="000961F5" w14:paraId="4A3A7EEC" w14:textId="77777777" w:rsidTr="00FC04F8">
        <w:tc>
          <w:tcPr>
            <w:tcW w:w="981" w:type="dxa"/>
            <w:vAlign w:val="center"/>
          </w:tcPr>
          <w:p w14:paraId="3E7E1CE2"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127</w:t>
            </w:r>
          </w:p>
        </w:tc>
        <w:tc>
          <w:tcPr>
            <w:tcW w:w="2705" w:type="dxa"/>
            <w:vAlign w:val="center"/>
          </w:tcPr>
          <w:p w14:paraId="0726DC87"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25 shareholders to number of shares in the Institutional Offer (assuming no exercise of the Over-allotment Option)</w:t>
            </w:r>
          </w:p>
        </w:tc>
        <w:tc>
          <w:tcPr>
            <w:tcW w:w="6773" w:type="dxa"/>
            <w:vAlign w:val="center"/>
          </w:tcPr>
          <w:p w14:paraId="78E6D306" w14:textId="77777777" w:rsidR="00CC077D" w:rsidRPr="000961F5" w:rsidRDefault="00CC077D" w:rsidP="00EE24F6">
            <w:pPr>
              <w:spacing w:after="0"/>
              <w:ind w:left="0"/>
              <w:jc w:val="left"/>
              <w:rPr>
                <w:rFonts w:ascii="Arial" w:hAnsi="Arial"/>
                <w:sz w:val="16"/>
                <w:szCs w:val="16"/>
              </w:rPr>
            </w:pPr>
            <w:r w:rsidRPr="000961F5">
              <w:t>= field #119/ field #7</w:t>
            </w:r>
          </w:p>
        </w:tc>
      </w:tr>
      <w:tr w:rsidR="00CC077D" w:rsidRPr="000961F5" w14:paraId="5D9A6BE5" w14:textId="77777777" w:rsidTr="00FC04F8">
        <w:tc>
          <w:tcPr>
            <w:tcW w:w="981" w:type="dxa"/>
            <w:vAlign w:val="center"/>
          </w:tcPr>
          <w:p w14:paraId="4123F362"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128</w:t>
            </w:r>
          </w:p>
        </w:tc>
        <w:tc>
          <w:tcPr>
            <w:tcW w:w="2705" w:type="dxa"/>
            <w:vAlign w:val="center"/>
          </w:tcPr>
          <w:p w14:paraId="1B3CD3AA"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 shareholder to number of shares in the Institutional Offer (assuming the Over-allotment Option is exercised in full)</w:t>
            </w:r>
          </w:p>
        </w:tc>
        <w:tc>
          <w:tcPr>
            <w:tcW w:w="6773" w:type="dxa"/>
            <w:vAlign w:val="center"/>
          </w:tcPr>
          <w:p w14:paraId="0790EB2A" w14:textId="5CC83EF5" w:rsidR="00CC077D" w:rsidRPr="000961F5" w:rsidRDefault="00CC077D" w:rsidP="00EE24F6">
            <w:pPr>
              <w:spacing w:after="0"/>
              <w:ind w:left="0"/>
              <w:jc w:val="left"/>
              <w:rPr>
                <w:rFonts w:ascii="Arial" w:hAnsi="Arial"/>
                <w:sz w:val="16"/>
                <w:szCs w:val="16"/>
              </w:rPr>
            </w:pPr>
            <w:r w:rsidRPr="000961F5">
              <w:t>If field #53=0, then block field #128 to field #131. Else =field #116/ (field #7</w:t>
            </w:r>
            <w:r w:rsidR="00290CE7" w:rsidRPr="000961F5">
              <w:t xml:space="preserve"> [sub-placing arrangement]</w:t>
            </w:r>
            <w:r w:rsidRPr="000961F5">
              <w:t xml:space="preserve">) </w:t>
            </w:r>
          </w:p>
        </w:tc>
      </w:tr>
      <w:tr w:rsidR="00CC077D" w:rsidRPr="000961F5" w14:paraId="415079EC" w14:textId="77777777" w:rsidTr="00FC04F8">
        <w:tc>
          <w:tcPr>
            <w:tcW w:w="981" w:type="dxa"/>
            <w:vAlign w:val="center"/>
          </w:tcPr>
          <w:p w14:paraId="082A0E8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129</w:t>
            </w:r>
          </w:p>
        </w:tc>
        <w:tc>
          <w:tcPr>
            <w:tcW w:w="2705" w:type="dxa"/>
            <w:vAlign w:val="center"/>
          </w:tcPr>
          <w:p w14:paraId="507C1ED1"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5 shareholders to number of shares in the Institutional Offer (assuming the Over-</w:t>
            </w:r>
            <w:r w:rsidRPr="000961F5">
              <w:rPr>
                <w:rFonts w:eastAsia="Times New Roman"/>
                <w:color w:val="000000"/>
                <w:kern w:val="24"/>
              </w:rPr>
              <w:lastRenderedPageBreak/>
              <w:t>allotment Option is exercised in full)</w:t>
            </w:r>
          </w:p>
        </w:tc>
        <w:tc>
          <w:tcPr>
            <w:tcW w:w="6773" w:type="dxa"/>
            <w:vAlign w:val="center"/>
          </w:tcPr>
          <w:p w14:paraId="44B72698" w14:textId="092422C3" w:rsidR="00CC077D" w:rsidRPr="000961F5" w:rsidRDefault="00CC077D" w:rsidP="00EE24F6">
            <w:pPr>
              <w:spacing w:after="0"/>
              <w:ind w:left="0"/>
              <w:jc w:val="left"/>
              <w:rPr>
                <w:rFonts w:ascii="Arial" w:hAnsi="Arial"/>
                <w:sz w:val="16"/>
                <w:szCs w:val="16"/>
              </w:rPr>
            </w:pPr>
            <w:r w:rsidRPr="000961F5">
              <w:lastRenderedPageBreak/>
              <w:t>If field #53=0, then block field #128 to field #131. Else =field #117/ (field #7</w:t>
            </w:r>
            <w:r w:rsidR="00290CE7" w:rsidRPr="000961F5">
              <w:t xml:space="preserve"> [sub-placing arrangement]</w:t>
            </w:r>
            <w:r w:rsidRPr="000961F5">
              <w:t>)</w:t>
            </w:r>
          </w:p>
        </w:tc>
      </w:tr>
      <w:tr w:rsidR="00CC077D" w:rsidRPr="000961F5" w14:paraId="6227FF72" w14:textId="77777777" w:rsidTr="00FC04F8">
        <w:tc>
          <w:tcPr>
            <w:tcW w:w="981" w:type="dxa"/>
            <w:vAlign w:val="center"/>
          </w:tcPr>
          <w:p w14:paraId="4762315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130</w:t>
            </w:r>
          </w:p>
        </w:tc>
        <w:tc>
          <w:tcPr>
            <w:tcW w:w="2705" w:type="dxa"/>
            <w:vAlign w:val="center"/>
          </w:tcPr>
          <w:p w14:paraId="1D0CCCCD"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10 shareholders to number of shares in the Institutional Offer (assuming the Over-allotment Option is exercised in full)</w:t>
            </w:r>
          </w:p>
        </w:tc>
        <w:tc>
          <w:tcPr>
            <w:tcW w:w="6773" w:type="dxa"/>
            <w:vAlign w:val="center"/>
          </w:tcPr>
          <w:p w14:paraId="0F198C4C" w14:textId="4A563994" w:rsidR="00CC077D" w:rsidRPr="000961F5" w:rsidRDefault="00CC077D" w:rsidP="00EE24F6">
            <w:pPr>
              <w:spacing w:after="0"/>
              <w:ind w:left="0"/>
              <w:jc w:val="left"/>
              <w:rPr>
                <w:rFonts w:ascii="Arial" w:hAnsi="Arial"/>
                <w:sz w:val="16"/>
                <w:szCs w:val="16"/>
              </w:rPr>
            </w:pPr>
            <w:r w:rsidRPr="000961F5">
              <w:t>If field #53=0, then block field #128 to field #131. Else =field #118/ (field #7</w:t>
            </w:r>
            <w:r w:rsidR="00290CE7" w:rsidRPr="000961F5">
              <w:t xml:space="preserve"> [sub-placing arrangement]</w:t>
            </w:r>
            <w:r w:rsidRPr="000961F5">
              <w:t>)</w:t>
            </w:r>
          </w:p>
        </w:tc>
      </w:tr>
      <w:tr w:rsidR="00CC077D" w:rsidRPr="000961F5" w14:paraId="192A6D8C" w14:textId="77777777" w:rsidTr="00FC04F8">
        <w:tc>
          <w:tcPr>
            <w:tcW w:w="981" w:type="dxa"/>
            <w:vAlign w:val="center"/>
          </w:tcPr>
          <w:p w14:paraId="337FAF54"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131</w:t>
            </w:r>
          </w:p>
        </w:tc>
        <w:tc>
          <w:tcPr>
            <w:tcW w:w="2705" w:type="dxa"/>
            <w:vAlign w:val="center"/>
          </w:tcPr>
          <w:p w14:paraId="4475E71B"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25 shareholders to number of shares in the Institutional Offer (assuming the Over-allotment Option is exercised in full)</w:t>
            </w:r>
          </w:p>
        </w:tc>
        <w:tc>
          <w:tcPr>
            <w:tcW w:w="6773" w:type="dxa"/>
            <w:vAlign w:val="center"/>
          </w:tcPr>
          <w:p w14:paraId="7A2FDC7C" w14:textId="68EBB915" w:rsidR="00CC077D" w:rsidRPr="000961F5" w:rsidRDefault="00CC077D" w:rsidP="00EE24F6">
            <w:pPr>
              <w:spacing w:after="0"/>
              <w:ind w:left="0"/>
              <w:jc w:val="left"/>
              <w:rPr>
                <w:rFonts w:ascii="Arial" w:hAnsi="Arial"/>
                <w:sz w:val="16"/>
                <w:szCs w:val="16"/>
              </w:rPr>
            </w:pPr>
            <w:r w:rsidRPr="000961F5">
              <w:t>If field #53=0, then block field #128 to field #131. Else =field #119/ (field #7</w:t>
            </w:r>
            <w:r w:rsidR="00290CE7" w:rsidRPr="000961F5">
              <w:t xml:space="preserve"> [sub-placing arrangement]</w:t>
            </w:r>
            <w:r w:rsidRPr="000961F5">
              <w:t>)</w:t>
            </w:r>
          </w:p>
        </w:tc>
      </w:tr>
      <w:tr w:rsidR="00CC077D" w:rsidRPr="000961F5" w14:paraId="3ECB51E7" w14:textId="77777777" w:rsidTr="00FC04F8">
        <w:tc>
          <w:tcPr>
            <w:tcW w:w="981" w:type="dxa"/>
            <w:vAlign w:val="center"/>
          </w:tcPr>
          <w:p w14:paraId="0BB947F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132</w:t>
            </w:r>
          </w:p>
        </w:tc>
        <w:tc>
          <w:tcPr>
            <w:tcW w:w="2705" w:type="dxa"/>
            <w:vAlign w:val="center"/>
          </w:tcPr>
          <w:p w14:paraId="5E097EE1"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 shareholder to number of offer shares (assuming no exercise of the Over-allotment Option)</w:t>
            </w:r>
          </w:p>
        </w:tc>
        <w:tc>
          <w:tcPr>
            <w:tcW w:w="6773" w:type="dxa"/>
            <w:vAlign w:val="center"/>
          </w:tcPr>
          <w:p w14:paraId="2D555C86" w14:textId="77777777" w:rsidR="00CC077D" w:rsidRPr="000961F5" w:rsidRDefault="00CC077D" w:rsidP="00EE24F6">
            <w:pPr>
              <w:spacing w:after="0"/>
              <w:ind w:left="0"/>
              <w:jc w:val="left"/>
              <w:rPr>
                <w:rFonts w:ascii="Arial" w:hAnsi="Arial"/>
                <w:sz w:val="16"/>
                <w:szCs w:val="16"/>
              </w:rPr>
            </w:pPr>
            <w:r w:rsidRPr="000961F5">
              <w:t>= field #116/ field #5</w:t>
            </w:r>
          </w:p>
        </w:tc>
      </w:tr>
      <w:tr w:rsidR="00CC077D" w:rsidRPr="000961F5" w14:paraId="46A3F8D8" w14:textId="77777777" w:rsidTr="00FC04F8">
        <w:tc>
          <w:tcPr>
            <w:tcW w:w="981" w:type="dxa"/>
            <w:vAlign w:val="center"/>
          </w:tcPr>
          <w:p w14:paraId="1911E0DD"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133</w:t>
            </w:r>
          </w:p>
        </w:tc>
        <w:tc>
          <w:tcPr>
            <w:tcW w:w="2705" w:type="dxa"/>
            <w:vAlign w:val="center"/>
          </w:tcPr>
          <w:p w14:paraId="5DEC3EDF"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subscribed by the top 5 shareholders to number of offer shares </w:t>
            </w:r>
            <w:r w:rsidRPr="000961F5">
              <w:rPr>
                <w:rFonts w:eastAsia="Times New Roman"/>
                <w:color w:val="000000"/>
                <w:kern w:val="24"/>
              </w:rPr>
              <w:lastRenderedPageBreak/>
              <w:t>(assuming no exercise of the Over-allotment Option)</w:t>
            </w:r>
          </w:p>
        </w:tc>
        <w:tc>
          <w:tcPr>
            <w:tcW w:w="6773" w:type="dxa"/>
            <w:vAlign w:val="center"/>
          </w:tcPr>
          <w:p w14:paraId="4B34E0E1" w14:textId="77777777" w:rsidR="00CC077D" w:rsidRPr="000961F5" w:rsidRDefault="00CC077D" w:rsidP="00EE24F6">
            <w:pPr>
              <w:spacing w:after="0"/>
              <w:ind w:left="0"/>
              <w:jc w:val="left"/>
              <w:rPr>
                <w:rFonts w:ascii="Arial" w:hAnsi="Arial"/>
                <w:sz w:val="16"/>
                <w:szCs w:val="16"/>
              </w:rPr>
            </w:pPr>
            <w:r w:rsidRPr="000961F5">
              <w:lastRenderedPageBreak/>
              <w:t xml:space="preserve">= field #117/ field #5 </w:t>
            </w:r>
          </w:p>
        </w:tc>
      </w:tr>
      <w:tr w:rsidR="00CC077D" w:rsidRPr="000961F5" w14:paraId="21D0AF52" w14:textId="77777777" w:rsidTr="00FC04F8">
        <w:tc>
          <w:tcPr>
            <w:tcW w:w="981" w:type="dxa"/>
            <w:vAlign w:val="center"/>
          </w:tcPr>
          <w:p w14:paraId="1B8E5FE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134</w:t>
            </w:r>
          </w:p>
        </w:tc>
        <w:tc>
          <w:tcPr>
            <w:tcW w:w="2705" w:type="dxa"/>
            <w:vAlign w:val="center"/>
          </w:tcPr>
          <w:p w14:paraId="40019D79"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10 shareholders to number of offer shares (assuming no exercise of the Over-allotment Option)</w:t>
            </w:r>
          </w:p>
        </w:tc>
        <w:tc>
          <w:tcPr>
            <w:tcW w:w="6773" w:type="dxa"/>
            <w:vAlign w:val="center"/>
          </w:tcPr>
          <w:p w14:paraId="1902F729" w14:textId="77777777" w:rsidR="00CC077D" w:rsidRPr="000961F5" w:rsidRDefault="00CC077D" w:rsidP="00EE24F6">
            <w:pPr>
              <w:spacing w:after="0"/>
              <w:ind w:left="0"/>
              <w:jc w:val="left"/>
              <w:rPr>
                <w:rFonts w:ascii="Arial" w:hAnsi="Arial"/>
                <w:sz w:val="16"/>
                <w:szCs w:val="16"/>
              </w:rPr>
            </w:pPr>
            <w:r w:rsidRPr="000961F5">
              <w:t>= field #118/ field #5</w:t>
            </w:r>
          </w:p>
        </w:tc>
      </w:tr>
      <w:tr w:rsidR="00CC077D" w:rsidRPr="000961F5" w14:paraId="52A1A4E4" w14:textId="77777777" w:rsidTr="00FC04F8">
        <w:tc>
          <w:tcPr>
            <w:tcW w:w="981" w:type="dxa"/>
            <w:vAlign w:val="center"/>
          </w:tcPr>
          <w:p w14:paraId="5DE2A4F2"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135</w:t>
            </w:r>
          </w:p>
        </w:tc>
        <w:tc>
          <w:tcPr>
            <w:tcW w:w="2705" w:type="dxa"/>
            <w:vAlign w:val="center"/>
          </w:tcPr>
          <w:p w14:paraId="5ADEAEAE"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25 shareholders to number of offer shares (assuming no exercise of the Over-allotment Option)</w:t>
            </w:r>
          </w:p>
        </w:tc>
        <w:tc>
          <w:tcPr>
            <w:tcW w:w="6773" w:type="dxa"/>
            <w:vAlign w:val="center"/>
          </w:tcPr>
          <w:p w14:paraId="2BE03017" w14:textId="77777777" w:rsidR="00CC077D" w:rsidRPr="000961F5" w:rsidRDefault="00CC077D" w:rsidP="00EE24F6">
            <w:pPr>
              <w:spacing w:after="0"/>
              <w:ind w:left="0"/>
              <w:jc w:val="left"/>
              <w:rPr>
                <w:rFonts w:ascii="Arial" w:hAnsi="Arial"/>
                <w:sz w:val="16"/>
                <w:szCs w:val="16"/>
              </w:rPr>
            </w:pPr>
            <w:r w:rsidRPr="000961F5">
              <w:t>= field #119/ field #5</w:t>
            </w:r>
          </w:p>
        </w:tc>
      </w:tr>
      <w:tr w:rsidR="00CC077D" w:rsidRPr="000961F5" w14:paraId="6AF16DC2" w14:textId="77777777" w:rsidTr="00FC04F8">
        <w:tc>
          <w:tcPr>
            <w:tcW w:w="981" w:type="dxa"/>
            <w:vAlign w:val="center"/>
          </w:tcPr>
          <w:p w14:paraId="1E3FA40F"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136</w:t>
            </w:r>
          </w:p>
        </w:tc>
        <w:tc>
          <w:tcPr>
            <w:tcW w:w="2705" w:type="dxa"/>
            <w:vAlign w:val="center"/>
          </w:tcPr>
          <w:p w14:paraId="0A859624"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 shareholder to number of offer shares (assuming the Over-allotment Option is exercised in full)</w:t>
            </w:r>
          </w:p>
        </w:tc>
        <w:tc>
          <w:tcPr>
            <w:tcW w:w="6773" w:type="dxa"/>
            <w:vAlign w:val="center"/>
          </w:tcPr>
          <w:p w14:paraId="41DD8984" w14:textId="32E3DB16" w:rsidR="00CC077D" w:rsidRPr="000961F5" w:rsidRDefault="00CC077D" w:rsidP="00EE24F6">
            <w:pPr>
              <w:spacing w:after="0"/>
              <w:ind w:left="0"/>
              <w:jc w:val="left"/>
              <w:rPr>
                <w:rFonts w:ascii="Arial" w:hAnsi="Arial"/>
                <w:sz w:val="16"/>
                <w:szCs w:val="16"/>
              </w:rPr>
            </w:pPr>
            <w:r w:rsidRPr="000961F5">
              <w:t>If field #53=0, then block field #136 to field #139. Else = field #116/ (field #5 + field #53)</w:t>
            </w:r>
          </w:p>
        </w:tc>
      </w:tr>
      <w:tr w:rsidR="00CC077D" w:rsidRPr="000961F5" w14:paraId="2D598EA3" w14:textId="77777777" w:rsidTr="00FC04F8">
        <w:tc>
          <w:tcPr>
            <w:tcW w:w="981" w:type="dxa"/>
            <w:vAlign w:val="center"/>
          </w:tcPr>
          <w:p w14:paraId="4B0C9F64"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137</w:t>
            </w:r>
          </w:p>
        </w:tc>
        <w:tc>
          <w:tcPr>
            <w:tcW w:w="2705" w:type="dxa"/>
            <w:vAlign w:val="center"/>
          </w:tcPr>
          <w:p w14:paraId="3E4B992B"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5 shareholders to number of offer shares (assuming the Over-allotment Option is exercised in full</w:t>
            </w:r>
          </w:p>
        </w:tc>
        <w:tc>
          <w:tcPr>
            <w:tcW w:w="6773" w:type="dxa"/>
            <w:vAlign w:val="center"/>
          </w:tcPr>
          <w:p w14:paraId="753FD84A" w14:textId="2781D904" w:rsidR="00CC077D" w:rsidRPr="000961F5" w:rsidRDefault="00CC077D" w:rsidP="00EE24F6">
            <w:pPr>
              <w:spacing w:after="0"/>
              <w:ind w:left="0"/>
              <w:jc w:val="left"/>
              <w:rPr>
                <w:rFonts w:ascii="Arial" w:hAnsi="Arial"/>
                <w:sz w:val="16"/>
                <w:szCs w:val="16"/>
              </w:rPr>
            </w:pPr>
            <w:r w:rsidRPr="000961F5">
              <w:t>If field #53=0, then block field #136 to field #139. Else = field #117/ (field #5 + field #53)</w:t>
            </w:r>
          </w:p>
        </w:tc>
      </w:tr>
      <w:tr w:rsidR="00CC077D" w:rsidRPr="000961F5" w14:paraId="084B3DA7" w14:textId="77777777" w:rsidTr="00FC04F8">
        <w:tc>
          <w:tcPr>
            <w:tcW w:w="981" w:type="dxa"/>
            <w:vAlign w:val="center"/>
          </w:tcPr>
          <w:p w14:paraId="5FC1D183"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138</w:t>
            </w:r>
          </w:p>
        </w:tc>
        <w:tc>
          <w:tcPr>
            <w:tcW w:w="2705" w:type="dxa"/>
            <w:vAlign w:val="center"/>
          </w:tcPr>
          <w:p w14:paraId="298F87AD"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10 shareholders to number of offer shares (assuming the Over-allotment Option is exercised in full</w:t>
            </w:r>
          </w:p>
        </w:tc>
        <w:tc>
          <w:tcPr>
            <w:tcW w:w="6773" w:type="dxa"/>
            <w:vAlign w:val="center"/>
          </w:tcPr>
          <w:p w14:paraId="0254BFB5" w14:textId="41707C3C" w:rsidR="00CC077D" w:rsidRPr="000961F5" w:rsidRDefault="00CC077D" w:rsidP="00EE24F6">
            <w:pPr>
              <w:spacing w:after="0"/>
              <w:ind w:left="0"/>
              <w:jc w:val="left"/>
              <w:rPr>
                <w:rFonts w:ascii="Arial" w:hAnsi="Arial"/>
                <w:sz w:val="16"/>
                <w:szCs w:val="16"/>
              </w:rPr>
            </w:pPr>
            <w:r w:rsidRPr="000961F5">
              <w:t>If field #53=0, then block field #136 to field #139. Else = field #118/ (field #5 + field #53)</w:t>
            </w:r>
          </w:p>
        </w:tc>
      </w:tr>
      <w:tr w:rsidR="00CC077D" w:rsidRPr="000961F5" w14:paraId="5647B6A4" w14:textId="77777777" w:rsidTr="00FC04F8">
        <w:tc>
          <w:tcPr>
            <w:tcW w:w="981" w:type="dxa"/>
            <w:vAlign w:val="center"/>
          </w:tcPr>
          <w:p w14:paraId="4988DA4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139</w:t>
            </w:r>
          </w:p>
        </w:tc>
        <w:tc>
          <w:tcPr>
            <w:tcW w:w="2705" w:type="dxa"/>
            <w:vAlign w:val="center"/>
          </w:tcPr>
          <w:p w14:paraId="222BBA5F"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25 shareholders to number of offer shares (assuming the Over-allotment Option is exercised in full</w:t>
            </w:r>
          </w:p>
        </w:tc>
        <w:tc>
          <w:tcPr>
            <w:tcW w:w="6773" w:type="dxa"/>
            <w:vAlign w:val="center"/>
          </w:tcPr>
          <w:p w14:paraId="0299831E" w14:textId="46F7353F" w:rsidR="00CC077D" w:rsidRPr="000961F5" w:rsidRDefault="00CC077D" w:rsidP="00EE24F6">
            <w:pPr>
              <w:spacing w:after="0"/>
              <w:ind w:left="0"/>
              <w:jc w:val="left"/>
              <w:rPr>
                <w:rFonts w:ascii="Arial" w:hAnsi="Arial"/>
                <w:sz w:val="16"/>
                <w:szCs w:val="16"/>
              </w:rPr>
            </w:pPr>
            <w:r w:rsidRPr="000961F5">
              <w:t>If field #53=0, then block field #136 to field #139. Else = field #119/ (field #5 + field #53)</w:t>
            </w:r>
          </w:p>
        </w:tc>
      </w:tr>
      <w:tr w:rsidR="00CC077D" w:rsidRPr="000961F5" w14:paraId="14540043" w14:textId="77777777" w:rsidTr="00FC04F8">
        <w:tc>
          <w:tcPr>
            <w:tcW w:w="981" w:type="dxa"/>
            <w:vAlign w:val="center"/>
          </w:tcPr>
          <w:p w14:paraId="183699E2"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140</w:t>
            </w:r>
          </w:p>
        </w:tc>
        <w:tc>
          <w:tcPr>
            <w:tcW w:w="2705" w:type="dxa"/>
            <w:vAlign w:val="center"/>
          </w:tcPr>
          <w:p w14:paraId="01BA3797"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held by top 1 shareholder to total number of issued shares upon listing (assuming no exercise of the Over-allotment Option)</w:t>
            </w:r>
          </w:p>
        </w:tc>
        <w:tc>
          <w:tcPr>
            <w:tcW w:w="6773" w:type="dxa"/>
            <w:vAlign w:val="center"/>
          </w:tcPr>
          <w:p w14:paraId="5FF35014" w14:textId="77777777" w:rsidR="00CC077D" w:rsidRPr="000961F5" w:rsidRDefault="00CC077D" w:rsidP="00EE24F6">
            <w:pPr>
              <w:spacing w:after="0"/>
              <w:ind w:left="0"/>
              <w:jc w:val="left"/>
              <w:rPr>
                <w:rFonts w:ascii="Arial" w:hAnsi="Arial"/>
                <w:sz w:val="16"/>
                <w:szCs w:val="16"/>
              </w:rPr>
            </w:pPr>
            <w:r w:rsidRPr="000961F5">
              <w:t>=field #120/ field #8</w:t>
            </w:r>
          </w:p>
        </w:tc>
      </w:tr>
      <w:tr w:rsidR="00CC077D" w:rsidRPr="000961F5" w14:paraId="292A7DE2" w14:textId="77777777" w:rsidTr="00FC04F8">
        <w:tc>
          <w:tcPr>
            <w:tcW w:w="981" w:type="dxa"/>
            <w:vAlign w:val="center"/>
          </w:tcPr>
          <w:p w14:paraId="759AD18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141</w:t>
            </w:r>
          </w:p>
        </w:tc>
        <w:tc>
          <w:tcPr>
            <w:tcW w:w="2705" w:type="dxa"/>
            <w:vAlign w:val="center"/>
          </w:tcPr>
          <w:p w14:paraId="4F64CA96"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held by top 5 shareholders to total number of issued shares upon listing (assuming no exercise of the Over-allotment Option)</w:t>
            </w:r>
          </w:p>
        </w:tc>
        <w:tc>
          <w:tcPr>
            <w:tcW w:w="6773" w:type="dxa"/>
            <w:vAlign w:val="center"/>
          </w:tcPr>
          <w:p w14:paraId="68BCAC4A" w14:textId="77777777" w:rsidR="00CC077D" w:rsidRPr="000961F5" w:rsidRDefault="00CC077D" w:rsidP="00EE24F6">
            <w:pPr>
              <w:spacing w:after="0"/>
              <w:ind w:left="0"/>
              <w:jc w:val="left"/>
              <w:rPr>
                <w:rFonts w:ascii="Arial" w:hAnsi="Arial"/>
                <w:sz w:val="16"/>
                <w:szCs w:val="16"/>
              </w:rPr>
            </w:pPr>
            <w:r w:rsidRPr="000961F5">
              <w:t>=field #121/ field #8</w:t>
            </w:r>
          </w:p>
        </w:tc>
      </w:tr>
      <w:tr w:rsidR="00CC077D" w:rsidRPr="000961F5" w14:paraId="0736283D" w14:textId="77777777" w:rsidTr="00FC04F8">
        <w:tc>
          <w:tcPr>
            <w:tcW w:w="981" w:type="dxa"/>
            <w:vAlign w:val="center"/>
          </w:tcPr>
          <w:p w14:paraId="5E2C0943"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142</w:t>
            </w:r>
          </w:p>
        </w:tc>
        <w:tc>
          <w:tcPr>
            <w:tcW w:w="2705" w:type="dxa"/>
            <w:vAlign w:val="center"/>
          </w:tcPr>
          <w:p w14:paraId="5A6C3817"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held by top 10 shareholders to total number of issued shares upon listing (assuming no exercise of the Over-allotment Option)</w:t>
            </w:r>
          </w:p>
        </w:tc>
        <w:tc>
          <w:tcPr>
            <w:tcW w:w="6773" w:type="dxa"/>
            <w:vAlign w:val="center"/>
          </w:tcPr>
          <w:p w14:paraId="04B0A1A7" w14:textId="77777777" w:rsidR="00CC077D" w:rsidRPr="000961F5" w:rsidRDefault="00CC077D" w:rsidP="00EE24F6">
            <w:pPr>
              <w:spacing w:after="0"/>
              <w:ind w:left="0"/>
              <w:jc w:val="left"/>
              <w:rPr>
                <w:rFonts w:ascii="Arial" w:hAnsi="Arial"/>
                <w:sz w:val="16"/>
                <w:szCs w:val="16"/>
              </w:rPr>
            </w:pPr>
            <w:r w:rsidRPr="000961F5">
              <w:t>=field #122/ field #8</w:t>
            </w:r>
          </w:p>
        </w:tc>
      </w:tr>
      <w:tr w:rsidR="00CC077D" w:rsidRPr="000961F5" w14:paraId="1BDFCC7A" w14:textId="77777777" w:rsidTr="00FC04F8">
        <w:tc>
          <w:tcPr>
            <w:tcW w:w="981" w:type="dxa"/>
            <w:vAlign w:val="center"/>
          </w:tcPr>
          <w:p w14:paraId="43B251D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143</w:t>
            </w:r>
          </w:p>
        </w:tc>
        <w:tc>
          <w:tcPr>
            <w:tcW w:w="2705" w:type="dxa"/>
            <w:vAlign w:val="center"/>
          </w:tcPr>
          <w:p w14:paraId="2AFAD9AF"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held by top 25 shareholders to total number of issued shares upon listing (assuming no exercise of the Over-allotment Option)</w:t>
            </w:r>
          </w:p>
        </w:tc>
        <w:tc>
          <w:tcPr>
            <w:tcW w:w="6773" w:type="dxa"/>
            <w:vAlign w:val="center"/>
          </w:tcPr>
          <w:p w14:paraId="747DDEF8" w14:textId="77777777" w:rsidR="00CC077D" w:rsidRPr="000961F5" w:rsidRDefault="00CC077D" w:rsidP="00EE24F6">
            <w:pPr>
              <w:spacing w:after="0"/>
              <w:ind w:left="0"/>
              <w:jc w:val="left"/>
              <w:rPr>
                <w:rFonts w:ascii="Arial" w:hAnsi="Arial"/>
                <w:sz w:val="16"/>
                <w:szCs w:val="16"/>
              </w:rPr>
            </w:pPr>
            <w:r w:rsidRPr="000961F5">
              <w:t>=field #123/ field #8</w:t>
            </w:r>
          </w:p>
        </w:tc>
      </w:tr>
      <w:tr w:rsidR="00CC077D" w:rsidRPr="000961F5" w14:paraId="6C56C8AA" w14:textId="77777777" w:rsidTr="00FC04F8">
        <w:tc>
          <w:tcPr>
            <w:tcW w:w="981" w:type="dxa"/>
            <w:vAlign w:val="center"/>
          </w:tcPr>
          <w:p w14:paraId="73B42BE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144</w:t>
            </w:r>
          </w:p>
        </w:tc>
        <w:tc>
          <w:tcPr>
            <w:tcW w:w="2705" w:type="dxa"/>
            <w:vAlign w:val="center"/>
          </w:tcPr>
          <w:p w14:paraId="62041C1F"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held by top 1 shareholder to total number of issued shares upon listing (assuming the Over-allotment Option is exercise in full)</w:t>
            </w:r>
          </w:p>
        </w:tc>
        <w:tc>
          <w:tcPr>
            <w:tcW w:w="6773" w:type="dxa"/>
            <w:vAlign w:val="center"/>
          </w:tcPr>
          <w:p w14:paraId="52B7B2E4" w14:textId="77777777" w:rsidR="00CC077D" w:rsidRPr="000961F5" w:rsidRDefault="00CC077D" w:rsidP="00EE24F6">
            <w:pPr>
              <w:spacing w:after="0"/>
              <w:ind w:left="0"/>
              <w:jc w:val="left"/>
              <w:rPr>
                <w:rFonts w:ascii="Arial" w:hAnsi="Arial"/>
                <w:sz w:val="16"/>
                <w:szCs w:val="16"/>
              </w:rPr>
            </w:pPr>
            <w:r w:rsidRPr="000961F5">
              <w:t>If field#53=0, then block field #144 to field #147. Else = field #120/ (field #8 + field #53)</w:t>
            </w:r>
          </w:p>
        </w:tc>
      </w:tr>
      <w:tr w:rsidR="00CC077D" w:rsidRPr="000961F5" w14:paraId="108A0C3D" w14:textId="77777777" w:rsidTr="00FC04F8">
        <w:tc>
          <w:tcPr>
            <w:tcW w:w="981" w:type="dxa"/>
            <w:vAlign w:val="center"/>
          </w:tcPr>
          <w:p w14:paraId="585D1AE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145</w:t>
            </w:r>
          </w:p>
        </w:tc>
        <w:tc>
          <w:tcPr>
            <w:tcW w:w="2705" w:type="dxa"/>
            <w:vAlign w:val="center"/>
          </w:tcPr>
          <w:p w14:paraId="06DE7846"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held by top 5 shareholder to total number of issued shares upon listing (assuming the Over-allotment Option is exercise in full)</w:t>
            </w:r>
          </w:p>
        </w:tc>
        <w:tc>
          <w:tcPr>
            <w:tcW w:w="6773" w:type="dxa"/>
            <w:vAlign w:val="center"/>
          </w:tcPr>
          <w:p w14:paraId="1FB8D32C" w14:textId="77777777" w:rsidR="00CC077D" w:rsidRPr="000961F5" w:rsidRDefault="00CC077D" w:rsidP="00EE24F6">
            <w:pPr>
              <w:spacing w:after="0"/>
              <w:ind w:left="0"/>
              <w:jc w:val="left"/>
              <w:rPr>
                <w:rFonts w:ascii="Arial" w:hAnsi="Arial"/>
                <w:sz w:val="16"/>
                <w:szCs w:val="16"/>
              </w:rPr>
            </w:pPr>
            <w:r w:rsidRPr="000961F5">
              <w:t>If field#53=0, then block field #144 to field #147. Else = field #121/ (field #8 + field #53)</w:t>
            </w:r>
          </w:p>
        </w:tc>
      </w:tr>
      <w:tr w:rsidR="00CC077D" w:rsidRPr="000961F5" w14:paraId="236221F8" w14:textId="77777777" w:rsidTr="00FC04F8">
        <w:tc>
          <w:tcPr>
            <w:tcW w:w="981" w:type="dxa"/>
            <w:vAlign w:val="center"/>
          </w:tcPr>
          <w:p w14:paraId="1B043E0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146</w:t>
            </w:r>
          </w:p>
        </w:tc>
        <w:tc>
          <w:tcPr>
            <w:tcW w:w="2705" w:type="dxa"/>
            <w:vAlign w:val="center"/>
          </w:tcPr>
          <w:p w14:paraId="0CCD53EA"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held by top 10 shareholder to total number of issued shares upon listing (assuming the Over-allotment Option is exercise in full)</w:t>
            </w:r>
          </w:p>
        </w:tc>
        <w:tc>
          <w:tcPr>
            <w:tcW w:w="6773" w:type="dxa"/>
            <w:vAlign w:val="center"/>
          </w:tcPr>
          <w:p w14:paraId="3C18EDA8" w14:textId="77777777" w:rsidR="00CC077D" w:rsidRPr="000961F5" w:rsidRDefault="00CC077D" w:rsidP="00EE24F6">
            <w:pPr>
              <w:spacing w:after="0"/>
              <w:ind w:left="0"/>
              <w:jc w:val="left"/>
              <w:rPr>
                <w:rFonts w:ascii="Arial" w:hAnsi="Arial"/>
                <w:sz w:val="16"/>
                <w:szCs w:val="16"/>
              </w:rPr>
            </w:pPr>
            <w:r w:rsidRPr="000961F5">
              <w:t>If field#53=0, then block field #144 to field #147. Else = field #122/ (field #8 + field #53)</w:t>
            </w:r>
          </w:p>
        </w:tc>
      </w:tr>
      <w:tr w:rsidR="00CC077D" w:rsidRPr="000961F5" w14:paraId="0B3A9B18" w14:textId="77777777" w:rsidTr="00FC04F8">
        <w:tc>
          <w:tcPr>
            <w:tcW w:w="981" w:type="dxa"/>
            <w:vAlign w:val="center"/>
          </w:tcPr>
          <w:p w14:paraId="06BDFC11"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147</w:t>
            </w:r>
          </w:p>
        </w:tc>
        <w:tc>
          <w:tcPr>
            <w:tcW w:w="2705" w:type="dxa"/>
            <w:vAlign w:val="center"/>
          </w:tcPr>
          <w:p w14:paraId="417BCAE7"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held by top 25 shareholder to total number of issued shares upon listing (assuming the Over-allotment Option is exercise in full)</w:t>
            </w:r>
          </w:p>
        </w:tc>
        <w:tc>
          <w:tcPr>
            <w:tcW w:w="6773" w:type="dxa"/>
            <w:vAlign w:val="center"/>
          </w:tcPr>
          <w:p w14:paraId="4523D8A2" w14:textId="77777777" w:rsidR="00CC077D" w:rsidRPr="000961F5" w:rsidRDefault="00CC077D" w:rsidP="00EE24F6">
            <w:pPr>
              <w:spacing w:after="0"/>
              <w:ind w:left="0"/>
              <w:jc w:val="left"/>
              <w:rPr>
                <w:rFonts w:ascii="Arial" w:hAnsi="Arial"/>
                <w:sz w:val="16"/>
                <w:szCs w:val="16"/>
              </w:rPr>
            </w:pPr>
            <w:r w:rsidRPr="000961F5">
              <w:t>If field#53=0, then block field #144 to field #147. Else = field #123/ (field #8 + field #53)</w:t>
            </w:r>
          </w:p>
        </w:tc>
      </w:tr>
    </w:tbl>
    <w:p w14:paraId="3DAA973A" w14:textId="7E16CCCE" w:rsidR="00177D4D" w:rsidRPr="000961F5" w:rsidRDefault="00177D4D" w:rsidP="001964C1">
      <w:pPr>
        <w:ind w:left="0"/>
      </w:pPr>
    </w:p>
    <w:p w14:paraId="65CBFE7D" w14:textId="77777777" w:rsidR="005E3B0A" w:rsidRPr="000961F5" w:rsidRDefault="005E3B0A" w:rsidP="005E3B0A">
      <w:pPr>
        <w:ind w:left="0"/>
      </w:pPr>
      <w:r w:rsidRPr="000961F5">
        <w:t>Shareholder concentration analysis</w:t>
      </w:r>
    </w:p>
    <w:p w14:paraId="47B92B23" w14:textId="77777777" w:rsidR="005A738A" w:rsidRPr="000961F5" w:rsidRDefault="005A738A" w:rsidP="005E3B0A">
      <w:pPr>
        <w:ind w:left="0"/>
      </w:pPr>
    </w:p>
    <w:p w14:paraId="3D71F10F" w14:textId="1503A40C" w:rsidR="005A738A" w:rsidRPr="000961F5" w:rsidRDefault="005A738A" w:rsidP="005E3B0A">
      <w:pPr>
        <w:ind w:left="0"/>
      </w:pPr>
      <w:r w:rsidRPr="000961F5">
        <w:t>Hidden if Securities to be Listed [IPO Initiation Field #17] = !Ordinary Shares (H shares) or !Ordinary shares (conversion from B to H shares)</w:t>
      </w:r>
    </w:p>
    <w:tbl>
      <w:tblPr>
        <w:tblStyle w:val="TableGrid4"/>
        <w:tblW w:w="0" w:type="auto"/>
        <w:tblLook w:val="04A0" w:firstRow="1" w:lastRow="0" w:firstColumn="1" w:lastColumn="0" w:noHBand="0" w:noVBand="1"/>
      </w:tblPr>
      <w:tblGrid>
        <w:gridCol w:w="981"/>
        <w:gridCol w:w="2705"/>
        <w:gridCol w:w="6773"/>
      </w:tblGrid>
      <w:tr w:rsidR="005E3B0A" w:rsidRPr="000961F5" w14:paraId="645FA9F3" w14:textId="77777777" w:rsidTr="006F59EF">
        <w:tc>
          <w:tcPr>
            <w:tcW w:w="981" w:type="dxa"/>
            <w:vAlign w:val="center"/>
          </w:tcPr>
          <w:p w14:paraId="5DEEE36A" w14:textId="77D7ADB1" w:rsidR="005E3B0A" w:rsidRPr="000961F5" w:rsidRDefault="00E6383C" w:rsidP="006F59EF">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202</w:t>
            </w:r>
          </w:p>
        </w:tc>
        <w:tc>
          <w:tcPr>
            <w:tcW w:w="2705" w:type="dxa"/>
            <w:vAlign w:val="center"/>
          </w:tcPr>
          <w:p w14:paraId="309749D4" w14:textId="77777777" w:rsidR="005E3B0A" w:rsidRPr="000961F5" w:rsidRDefault="005E3B0A" w:rsidP="006F59EF">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the top 1 shareholder</w:t>
            </w:r>
          </w:p>
        </w:tc>
        <w:tc>
          <w:tcPr>
            <w:tcW w:w="6773" w:type="dxa"/>
            <w:vAlign w:val="center"/>
          </w:tcPr>
          <w:p w14:paraId="36F80835" w14:textId="409F46E7" w:rsidR="005E3B0A" w:rsidRPr="000961F5" w:rsidRDefault="005E3B0A" w:rsidP="00E6383C">
            <w:pPr>
              <w:spacing w:after="0"/>
              <w:ind w:left="0"/>
              <w:jc w:val="left"/>
              <w:rPr>
                <w:rFonts w:ascii="Arial" w:hAnsi="Arial"/>
                <w:sz w:val="16"/>
                <w:szCs w:val="16"/>
              </w:rPr>
            </w:pPr>
            <w:r w:rsidRPr="000961F5">
              <w:t xml:space="preserve">= number of shares subscribed by the top 1 shareholder [row 2, column c of the top shareholders </w:t>
            </w:r>
            <w:r w:rsidR="00E6383C" w:rsidRPr="000961F5">
              <w:t>sheet</w:t>
            </w:r>
            <w:r w:rsidRPr="000961F5">
              <w:t xml:space="preserve"> –</w:t>
            </w:r>
            <w:r w:rsidR="00E6383C" w:rsidRPr="000961F5">
              <w:t xml:space="preserve"> item 13a of</w:t>
            </w:r>
            <w:r w:rsidRPr="000961F5">
              <w:t xml:space="preserve"> sponsor confirmation form]</w:t>
            </w:r>
          </w:p>
        </w:tc>
      </w:tr>
      <w:tr w:rsidR="005E3B0A" w:rsidRPr="000961F5" w14:paraId="19DD8A47" w14:textId="77777777" w:rsidTr="006F59EF">
        <w:tc>
          <w:tcPr>
            <w:tcW w:w="981" w:type="dxa"/>
            <w:vAlign w:val="center"/>
          </w:tcPr>
          <w:p w14:paraId="4507C12B" w14:textId="469B50DE" w:rsidR="005E3B0A" w:rsidRPr="000961F5" w:rsidRDefault="00E6383C" w:rsidP="006F59EF">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203</w:t>
            </w:r>
          </w:p>
        </w:tc>
        <w:tc>
          <w:tcPr>
            <w:tcW w:w="2705" w:type="dxa"/>
            <w:vAlign w:val="center"/>
          </w:tcPr>
          <w:p w14:paraId="558A6C0E" w14:textId="77777777" w:rsidR="005E3B0A" w:rsidRPr="000961F5" w:rsidRDefault="005E3B0A" w:rsidP="006F59EF">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the top 5 shareholders</w:t>
            </w:r>
          </w:p>
        </w:tc>
        <w:tc>
          <w:tcPr>
            <w:tcW w:w="6773" w:type="dxa"/>
            <w:vAlign w:val="center"/>
          </w:tcPr>
          <w:p w14:paraId="3A604255" w14:textId="5E2EE21F" w:rsidR="005E3B0A" w:rsidRPr="000961F5" w:rsidRDefault="005E3B0A" w:rsidP="00E6383C">
            <w:pPr>
              <w:spacing w:after="0"/>
              <w:ind w:left="0"/>
              <w:jc w:val="left"/>
              <w:rPr>
                <w:rFonts w:ascii="Arial" w:hAnsi="Arial"/>
                <w:sz w:val="16"/>
                <w:szCs w:val="16"/>
              </w:rPr>
            </w:pPr>
            <w:r w:rsidRPr="000961F5">
              <w:t xml:space="preserve">= number of shares subscribed by the top 5 shareholders [summation of rows 2:6, column c of the top shareholders </w:t>
            </w:r>
            <w:r w:rsidR="00E6383C" w:rsidRPr="000961F5">
              <w:t>sheet</w:t>
            </w:r>
            <w:r w:rsidRPr="000961F5">
              <w:t xml:space="preserve"> –</w:t>
            </w:r>
            <w:r w:rsidR="00E6383C" w:rsidRPr="000961F5">
              <w:t xml:space="preserve"> item 13a of</w:t>
            </w:r>
            <w:r w:rsidRPr="000961F5">
              <w:t xml:space="preserve"> sponsor confirmation form]</w:t>
            </w:r>
          </w:p>
        </w:tc>
      </w:tr>
      <w:tr w:rsidR="005E3B0A" w:rsidRPr="000961F5" w14:paraId="5C69232E" w14:textId="77777777" w:rsidTr="006F59EF">
        <w:tc>
          <w:tcPr>
            <w:tcW w:w="981" w:type="dxa"/>
            <w:vAlign w:val="center"/>
          </w:tcPr>
          <w:p w14:paraId="630E7FA3" w14:textId="4E376730" w:rsidR="005E3B0A" w:rsidRPr="000961F5" w:rsidRDefault="00E6383C" w:rsidP="006F59EF">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204</w:t>
            </w:r>
          </w:p>
        </w:tc>
        <w:tc>
          <w:tcPr>
            <w:tcW w:w="2705" w:type="dxa"/>
            <w:vAlign w:val="center"/>
          </w:tcPr>
          <w:p w14:paraId="3E4372BF" w14:textId="77777777" w:rsidR="005E3B0A" w:rsidRPr="000961F5" w:rsidRDefault="005E3B0A" w:rsidP="006F59EF">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the top 10 shareholders</w:t>
            </w:r>
          </w:p>
        </w:tc>
        <w:tc>
          <w:tcPr>
            <w:tcW w:w="6773" w:type="dxa"/>
            <w:vAlign w:val="center"/>
          </w:tcPr>
          <w:p w14:paraId="3C95DDC2" w14:textId="505B06EC" w:rsidR="005E3B0A" w:rsidRPr="000961F5" w:rsidRDefault="005E3B0A" w:rsidP="00E6383C">
            <w:pPr>
              <w:spacing w:after="0"/>
              <w:ind w:left="0"/>
              <w:jc w:val="left"/>
              <w:rPr>
                <w:rFonts w:ascii="Arial" w:hAnsi="Arial"/>
                <w:sz w:val="16"/>
                <w:szCs w:val="16"/>
              </w:rPr>
            </w:pPr>
            <w:r w:rsidRPr="000961F5">
              <w:t xml:space="preserve">= number of shares subscribed by the top 10 shareholders [summation of rows 2:11, column c of the top shareholders </w:t>
            </w:r>
            <w:r w:rsidR="00E6383C" w:rsidRPr="000961F5">
              <w:t>sheet</w:t>
            </w:r>
            <w:r w:rsidRPr="000961F5">
              <w:t xml:space="preserve"> – </w:t>
            </w:r>
            <w:r w:rsidR="00E6383C" w:rsidRPr="000961F5">
              <w:t xml:space="preserve">item 13a of </w:t>
            </w:r>
            <w:r w:rsidRPr="000961F5">
              <w:t>sponsor confirmation form]</w:t>
            </w:r>
          </w:p>
        </w:tc>
      </w:tr>
      <w:tr w:rsidR="005E3B0A" w:rsidRPr="000961F5" w14:paraId="0D40D588" w14:textId="77777777" w:rsidTr="006F59EF">
        <w:tc>
          <w:tcPr>
            <w:tcW w:w="981" w:type="dxa"/>
            <w:vAlign w:val="center"/>
          </w:tcPr>
          <w:p w14:paraId="48779565" w14:textId="12798144" w:rsidR="005E3B0A" w:rsidRPr="000961F5" w:rsidRDefault="00E6383C" w:rsidP="006F59EF">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205</w:t>
            </w:r>
          </w:p>
        </w:tc>
        <w:tc>
          <w:tcPr>
            <w:tcW w:w="2705" w:type="dxa"/>
            <w:vAlign w:val="center"/>
          </w:tcPr>
          <w:p w14:paraId="2EAB1CEF" w14:textId="61429EA9" w:rsidR="005E3B0A" w:rsidRPr="000961F5" w:rsidRDefault="005E3B0A" w:rsidP="006F59EF">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the top 25</w:t>
            </w:r>
            <w:r w:rsidR="005A738A" w:rsidRPr="000961F5">
              <w:rPr>
                <w:rFonts w:eastAsia="Times New Roman"/>
                <w:color w:val="000000"/>
                <w:kern w:val="24"/>
              </w:rPr>
              <w:t xml:space="preserve"> shareholders</w:t>
            </w:r>
          </w:p>
        </w:tc>
        <w:tc>
          <w:tcPr>
            <w:tcW w:w="6773" w:type="dxa"/>
            <w:vAlign w:val="center"/>
          </w:tcPr>
          <w:p w14:paraId="7581BD1C" w14:textId="799CF3E7" w:rsidR="005E3B0A" w:rsidRPr="000961F5" w:rsidRDefault="005E3B0A" w:rsidP="00E6383C">
            <w:pPr>
              <w:spacing w:after="0"/>
              <w:ind w:left="0"/>
              <w:jc w:val="left"/>
              <w:rPr>
                <w:rFonts w:ascii="Arial" w:hAnsi="Arial"/>
                <w:sz w:val="16"/>
                <w:szCs w:val="16"/>
              </w:rPr>
            </w:pPr>
            <w:r w:rsidRPr="000961F5">
              <w:t>= number of shares subscribed by the top 25 shareholders [</w:t>
            </w:r>
            <w:r w:rsidR="00E6383C" w:rsidRPr="000961F5">
              <w:t>summation of ro</w:t>
            </w:r>
            <w:r w:rsidRPr="000961F5">
              <w:t xml:space="preserve">ws 2:26, column c of the top shareholders </w:t>
            </w:r>
            <w:r w:rsidR="00E6383C" w:rsidRPr="000961F5">
              <w:t>sheet</w:t>
            </w:r>
            <w:r w:rsidRPr="000961F5">
              <w:t xml:space="preserve"> – </w:t>
            </w:r>
            <w:r w:rsidR="00E6383C" w:rsidRPr="000961F5">
              <w:t xml:space="preserve">item 13a of </w:t>
            </w:r>
            <w:r w:rsidRPr="000961F5">
              <w:t>sponsor confirmation form]</w:t>
            </w:r>
          </w:p>
        </w:tc>
      </w:tr>
      <w:tr w:rsidR="00001AA4" w:rsidRPr="000961F5" w14:paraId="629FCB63" w14:textId="77777777" w:rsidTr="00584D1C">
        <w:tc>
          <w:tcPr>
            <w:tcW w:w="981" w:type="dxa"/>
            <w:vAlign w:val="center"/>
          </w:tcPr>
          <w:p w14:paraId="3697EEFB" w14:textId="77777777" w:rsidR="00001AA4" w:rsidRPr="000961F5" w:rsidRDefault="00001AA4" w:rsidP="00584D1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210</w:t>
            </w:r>
          </w:p>
        </w:tc>
        <w:tc>
          <w:tcPr>
            <w:tcW w:w="2705" w:type="dxa"/>
            <w:vAlign w:val="center"/>
          </w:tcPr>
          <w:p w14:paraId="7DB7E18E" w14:textId="77777777" w:rsidR="00001AA4" w:rsidRPr="000961F5" w:rsidRDefault="00001AA4" w:rsidP="00584D1C">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H shares held by top 1 shareholder</w:t>
            </w:r>
          </w:p>
        </w:tc>
        <w:tc>
          <w:tcPr>
            <w:tcW w:w="6773" w:type="dxa"/>
            <w:vAlign w:val="center"/>
          </w:tcPr>
          <w:p w14:paraId="125504A4" w14:textId="067693E2" w:rsidR="00001AA4" w:rsidRPr="000961F5" w:rsidRDefault="00001AA4" w:rsidP="00584D1C">
            <w:pPr>
              <w:spacing w:after="0"/>
              <w:ind w:left="0"/>
              <w:jc w:val="left"/>
              <w:rPr>
                <w:rFonts w:ascii="Arial" w:hAnsi="Arial"/>
                <w:sz w:val="16"/>
                <w:szCs w:val="16"/>
              </w:rPr>
            </w:pPr>
            <w:r w:rsidRPr="000961F5">
              <w:t>= number of shares held by top 1 shareholder [row 2, column D of the top shareholders sheet – item 13a of sponsor confirmation form]</w:t>
            </w:r>
          </w:p>
        </w:tc>
      </w:tr>
      <w:tr w:rsidR="00001AA4" w:rsidRPr="000961F5" w14:paraId="46B60DB8" w14:textId="77777777" w:rsidTr="00584D1C">
        <w:tc>
          <w:tcPr>
            <w:tcW w:w="981" w:type="dxa"/>
            <w:vAlign w:val="center"/>
          </w:tcPr>
          <w:p w14:paraId="274A7D91" w14:textId="77777777" w:rsidR="00001AA4" w:rsidRPr="000961F5" w:rsidRDefault="00001AA4" w:rsidP="00584D1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211</w:t>
            </w:r>
          </w:p>
        </w:tc>
        <w:tc>
          <w:tcPr>
            <w:tcW w:w="2705" w:type="dxa"/>
            <w:vAlign w:val="center"/>
          </w:tcPr>
          <w:p w14:paraId="6FBFED07" w14:textId="77777777" w:rsidR="00001AA4" w:rsidRPr="000961F5" w:rsidRDefault="00001AA4" w:rsidP="00584D1C">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H shares held by top 5 shareholder</w:t>
            </w:r>
          </w:p>
        </w:tc>
        <w:tc>
          <w:tcPr>
            <w:tcW w:w="6773" w:type="dxa"/>
            <w:vAlign w:val="center"/>
          </w:tcPr>
          <w:p w14:paraId="30F51F14" w14:textId="2D46A857" w:rsidR="00001AA4" w:rsidRPr="000961F5" w:rsidRDefault="00001AA4" w:rsidP="00584D1C">
            <w:pPr>
              <w:spacing w:after="0"/>
              <w:ind w:left="0"/>
              <w:jc w:val="left"/>
              <w:rPr>
                <w:rFonts w:ascii="Arial" w:hAnsi="Arial"/>
                <w:sz w:val="16"/>
                <w:szCs w:val="16"/>
              </w:rPr>
            </w:pPr>
            <w:r w:rsidRPr="000961F5">
              <w:t>= number of shares held by top 5 shareholders [summation of rows 2:6, column D of the top shareholders sheet – item 13a of sponsor confirmation form]</w:t>
            </w:r>
          </w:p>
        </w:tc>
      </w:tr>
      <w:tr w:rsidR="00001AA4" w:rsidRPr="000961F5" w14:paraId="408E96E5" w14:textId="77777777" w:rsidTr="00584D1C">
        <w:tc>
          <w:tcPr>
            <w:tcW w:w="981" w:type="dxa"/>
            <w:vAlign w:val="center"/>
          </w:tcPr>
          <w:p w14:paraId="5139224F" w14:textId="77777777" w:rsidR="00001AA4" w:rsidRPr="000961F5" w:rsidRDefault="00001AA4" w:rsidP="00584D1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212</w:t>
            </w:r>
          </w:p>
        </w:tc>
        <w:tc>
          <w:tcPr>
            <w:tcW w:w="2705" w:type="dxa"/>
            <w:vAlign w:val="center"/>
          </w:tcPr>
          <w:p w14:paraId="17E62212" w14:textId="77777777" w:rsidR="00001AA4" w:rsidRPr="000961F5" w:rsidRDefault="00001AA4" w:rsidP="00584D1C">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H shares held by top 10 shareholder</w:t>
            </w:r>
          </w:p>
        </w:tc>
        <w:tc>
          <w:tcPr>
            <w:tcW w:w="6773" w:type="dxa"/>
            <w:vAlign w:val="center"/>
          </w:tcPr>
          <w:p w14:paraId="72B5B932" w14:textId="09C236AD" w:rsidR="00001AA4" w:rsidRPr="000961F5" w:rsidRDefault="00001AA4" w:rsidP="00584D1C">
            <w:pPr>
              <w:spacing w:after="0"/>
              <w:ind w:left="0"/>
              <w:jc w:val="left"/>
              <w:rPr>
                <w:rFonts w:ascii="Arial" w:hAnsi="Arial"/>
                <w:sz w:val="16"/>
                <w:szCs w:val="16"/>
              </w:rPr>
            </w:pPr>
            <w:r w:rsidRPr="000961F5">
              <w:t>= number of shares held by top 10 shareholders [summation of rows 2:11, column D of the top shareholders sheet – item 13a of sponsor confirmation form]</w:t>
            </w:r>
          </w:p>
        </w:tc>
      </w:tr>
      <w:tr w:rsidR="00001AA4" w:rsidRPr="000961F5" w14:paraId="564C306C" w14:textId="77777777" w:rsidTr="00584D1C">
        <w:tc>
          <w:tcPr>
            <w:tcW w:w="981" w:type="dxa"/>
            <w:vAlign w:val="center"/>
          </w:tcPr>
          <w:p w14:paraId="393FA00A" w14:textId="77777777" w:rsidR="00001AA4" w:rsidRPr="000961F5" w:rsidRDefault="00001AA4" w:rsidP="00584D1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213</w:t>
            </w:r>
          </w:p>
        </w:tc>
        <w:tc>
          <w:tcPr>
            <w:tcW w:w="2705" w:type="dxa"/>
            <w:vAlign w:val="center"/>
          </w:tcPr>
          <w:p w14:paraId="58EB7919" w14:textId="77777777" w:rsidR="00001AA4" w:rsidRPr="000961F5" w:rsidRDefault="00001AA4" w:rsidP="00584D1C">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H shares held by top 25 shareholder</w:t>
            </w:r>
          </w:p>
        </w:tc>
        <w:tc>
          <w:tcPr>
            <w:tcW w:w="6773" w:type="dxa"/>
            <w:vAlign w:val="center"/>
          </w:tcPr>
          <w:p w14:paraId="5C918946" w14:textId="2EEED134" w:rsidR="00001AA4" w:rsidRPr="000961F5" w:rsidRDefault="00001AA4" w:rsidP="00584D1C">
            <w:pPr>
              <w:spacing w:after="0"/>
              <w:ind w:left="0"/>
              <w:jc w:val="left"/>
              <w:rPr>
                <w:rFonts w:ascii="Arial" w:hAnsi="Arial"/>
                <w:sz w:val="16"/>
                <w:szCs w:val="16"/>
              </w:rPr>
            </w:pPr>
            <w:r w:rsidRPr="000961F5">
              <w:t>= number of shares held by top 25 shareholder [summation of rows 2:26, column D of the top shareholders sheet – item 13a of sponsor confirmation form]</w:t>
            </w:r>
          </w:p>
        </w:tc>
      </w:tr>
      <w:tr w:rsidR="005E3B0A" w:rsidRPr="000961F5" w14:paraId="24D5B97F" w14:textId="77777777" w:rsidTr="006F59EF">
        <w:tc>
          <w:tcPr>
            <w:tcW w:w="981" w:type="dxa"/>
            <w:vAlign w:val="center"/>
          </w:tcPr>
          <w:p w14:paraId="0B4C8DB6" w14:textId="645175A1" w:rsidR="005E3B0A" w:rsidRPr="000961F5" w:rsidRDefault="00E6383C" w:rsidP="006F59EF">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206</w:t>
            </w:r>
          </w:p>
        </w:tc>
        <w:tc>
          <w:tcPr>
            <w:tcW w:w="2705" w:type="dxa"/>
            <w:vAlign w:val="center"/>
          </w:tcPr>
          <w:p w14:paraId="12E547A7" w14:textId="77777777" w:rsidR="005E3B0A" w:rsidRPr="000961F5" w:rsidRDefault="005E3B0A" w:rsidP="006F59EF">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top 1 shareholder</w:t>
            </w:r>
          </w:p>
        </w:tc>
        <w:tc>
          <w:tcPr>
            <w:tcW w:w="6773" w:type="dxa"/>
            <w:vAlign w:val="center"/>
          </w:tcPr>
          <w:p w14:paraId="00FA7E8E" w14:textId="428F4A01" w:rsidR="005E3B0A" w:rsidRPr="000961F5" w:rsidRDefault="005E3B0A" w:rsidP="00E6383C">
            <w:pPr>
              <w:spacing w:after="0"/>
              <w:ind w:left="0"/>
              <w:jc w:val="left"/>
              <w:rPr>
                <w:rFonts w:ascii="Arial" w:hAnsi="Arial"/>
                <w:sz w:val="16"/>
                <w:szCs w:val="16"/>
              </w:rPr>
            </w:pPr>
            <w:r w:rsidRPr="000961F5">
              <w:t>= number of shares held by top 1 sharehold</w:t>
            </w:r>
            <w:r w:rsidR="00001AA4" w:rsidRPr="000961F5">
              <w:t>er [row 2, column E</w:t>
            </w:r>
            <w:r w:rsidRPr="000961F5">
              <w:t xml:space="preserve"> </w:t>
            </w:r>
            <w:r w:rsidR="00E6383C" w:rsidRPr="000961F5">
              <w:t>of the top shareholders sheet – item 13a of sponsor confirmation form</w:t>
            </w:r>
            <w:r w:rsidRPr="000961F5">
              <w:t>]</w:t>
            </w:r>
          </w:p>
        </w:tc>
      </w:tr>
      <w:tr w:rsidR="005E3B0A" w:rsidRPr="000961F5" w14:paraId="5F4672C6" w14:textId="77777777" w:rsidTr="006F59EF">
        <w:tc>
          <w:tcPr>
            <w:tcW w:w="981" w:type="dxa"/>
            <w:vAlign w:val="center"/>
          </w:tcPr>
          <w:p w14:paraId="363A018C" w14:textId="4CC6D99F" w:rsidR="005E3B0A" w:rsidRPr="000961F5" w:rsidRDefault="00E6383C" w:rsidP="006F59EF">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207</w:t>
            </w:r>
          </w:p>
        </w:tc>
        <w:tc>
          <w:tcPr>
            <w:tcW w:w="2705" w:type="dxa"/>
            <w:vAlign w:val="center"/>
          </w:tcPr>
          <w:p w14:paraId="6A5A36FB" w14:textId="77777777" w:rsidR="005E3B0A" w:rsidRPr="000961F5" w:rsidRDefault="005E3B0A" w:rsidP="006F59EF">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top 5 shareholders</w:t>
            </w:r>
          </w:p>
        </w:tc>
        <w:tc>
          <w:tcPr>
            <w:tcW w:w="6773" w:type="dxa"/>
            <w:vAlign w:val="center"/>
          </w:tcPr>
          <w:p w14:paraId="21FC188C" w14:textId="42CB0AA7" w:rsidR="005E3B0A" w:rsidRPr="000961F5" w:rsidRDefault="005E3B0A" w:rsidP="006F59EF">
            <w:pPr>
              <w:spacing w:after="0"/>
              <w:ind w:left="0"/>
              <w:jc w:val="left"/>
              <w:rPr>
                <w:rFonts w:ascii="Arial" w:hAnsi="Arial"/>
                <w:sz w:val="16"/>
                <w:szCs w:val="16"/>
              </w:rPr>
            </w:pPr>
            <w:r w:rsidRPr="000961F5">
              <w:t xml:space="preserve">= number of shares held by top 5 shareholders </w:t>
            </w:r>
            <w:r w:rsidR="00001AA4" w:rsidRPr="000961F5">
              <w:t>[summation of rows 2:6, column E</w:t>
            </w:r>
            <w:r w:rsidR="00E6383C" w:rsidRPr="000961F5">
              <w:t xml:space="preserve"> of the top shareholders sheet – item 13a of sponsor confirmation form</w:t>
            </w:r>
            <w:r w:rsidRPr="000961F5">
              <w:t>]</w:t>
            </w:r>
          </w:p>
        </w:tc>
      </w:tr>
      <w:tr w:rsidR="005E3B0A" w:rsidRPr="000961F5" w14:paraId="0E061C2A" w14:textId="77777777" w:rsidTr="006F59EF">
        <w:tc>
          <w:tcPr>
            <w:tcW w:w="981" w:type="dxa"/>
            <w:vAlign w:val="center"/>
          </w:tcPr>
          <w:p w14:paraId="2CADED73" w14:textId="3500299A" w:rsidR="005E3B0A" w:rsidRPr="000961F5" w:rsidRDefault="00E6383C" w:rsidP="006F59EF">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208</w:t>
            </w:r>
          </w:p>
        </w:tc>
        <w:tc>
          <w:tcPr>
            <w:tcW w:w="2705" w:type="dxa"/>
            <w:vAlign w:val="center"/>
          </w:tcPr>
          <w:p w14:paraId="277B0E40" w14:textId="77777777" w:rsidR="005E3B0A" w:rsidRPr="000961F5" w:rsidRDefault="005E3B0A" w:rsidP="006F59EF">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top 10 shareholders</w:t>
            </w:r>
          </w:p>
        </w:tc>
        <w:tc>
          <w:tcPr>
            <w:tcW w:w="6773" w:type="dxa"/>
            <w:vAlign w:val="center"/>
          </w:tcPr>
          <w:p w14:paraId="36DE6CF1" w14:textId="79DBBB1A" w:rsidR="005E3B0A" w:rsidRPr="000961F5" w:rsidRDefault="005E3B0A" w:rsidP="006F59EF">
            <w:pPr>
              <w:spacing w:after="0"/>
              <w:ind w:left="0"/>
              <w:jc w:val="left"/>
              <w:rPr>
                <w:rFonts w:ascii="Arial" w:hAnsi="Arial"/>
                <w:sz w:val="16"/>
                <w:szCs w:val="16"/>
              </w:rPr>
            </w:pPr>
            <w:r w:rsidRPr="000961F5">
              <w:t>= number of shares held by top 10 shareholders [</w:t>
            </w:r>
            <w:r w:rsidR="00001AA4" w:rsidRPr="000961F5">
              <w:t>summation of rows 2:11, column E</w:t>
            </w:r>
            <w:r w:rsidRPr="000961F5">
              <w:t xml:space="preserve"> </w:t>
            </w:r>
            <w:r w:rsidR="00E6383C" w:rsidRPr="000961F5">
              <w:t>of the top shareholders sheet – item 13a of sponsor confirmation form</w:t>
            </w:r>
            <w:r w:rsidRPr="000961F5">
              <w:t>]</w:t>
            </w:r>
          </w:p>
        </w:tc>
      </w:tr>
      <w:tr w:rsidR="005E3B0A" w:rsidRPr="000961F5" w14:paraId="09CCB2F4" w14:textId="77777777" w:rsidTr="006F59EF">
        <w:tc>
          <w:tcPr>
            <w:tcW w:w="981" w:type="dxa"/>
            <w:vAlign w:val="center"/>
          </w:tcPr>
          <w:p w14:paraId="1B733D18" w14:textId="1DC605F1" w:rsidR="005E3B0A" w:rsidRPr="000961F5" w:rsidRDefault="00E6383C" w:rsidP="006F59EF">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209</w:t>
            </w:r>
          </w:p>
        </w:tc>
        <w:tc>
          <w:tcPr>
            <w:tcW w:w="2705" w:type="dxa"/>
            <w:vAlign w:val="center"/>
          </w:tcPr>
          <w:p w14:paraId="2EFB8049" w14:textId="77777777" w:rsidR="005E3B0A" w:rsidRPr="000961F5" w:rsidRDefault="005E3B0A" w:rsidP="006F59EF">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top 25 shareholders</w:t>
            </w:r>
          </w:p>
        </w:tc>
        <w:tc>
          <w:tcPr>
            <w:tcW w:w="6773" w:type="dxa"/>
            <w:vAlign w:val="center"/>
          </w:tcPr>
          <w:p w14:paraId="01753DB3" w14:textId="7B2DE404" w:rsidR="005E3B0A" w:rsidRPr="000961F5" w:rsidRDefault="005E3B0A" w:rsidP="00E6383C">
            <w:pPr>
              <w:spacing w:after="0"/>
              <w:ind w:left="0"/>
              <w:jc w:val="left"/>
              <w:rPr>
                <w:rFonts w:ascii="Arial" w:hAnsi="Arial"/>
                <w:sz w:val="16"/>
                <w:szCs w:val="16"/>
              </w:rPr>
            </w:pPr>
            <w:r w:rsidRPr="000961F5">
              <w:t>= number of shares held by top 25 shareholder [</w:t>
            </w:r>
            <w:r w:rsidR="00001AA4" w:rsidRPr="000961F5">
              <w:t>summation of rows 2:26, column E</w:t>
            </w:r>
            <w:r w:rsidR="00E6383C" w:rsidRPr="000961F5">
              <w:t xml:space="preserve"> of the top shareholders sheet – item 13a of sponsor confirmation form</w:t>
            </w:r>
            <w:r w:rsidRPr="000961F5">
              <w:t>]</w:t>
            </w:r>
          </w:p>
        </w:tc>
      </w:tr>
      <w:tr w:rsidR="00E6383C" w:rsidRPr="000961F5" w14:paraId="13CBAF3F" w14:textId="77777777" w:rsidTr="006F59EF">
        <w:tc>
          <w:tcPr>
            <w:tcW w:w="981" w:type="dxa"/>
            <w:vAlign w:val="center"/>
          </w:tcPr>
          <w:p w14:paraId="0CF9F397" w14:textId="3A843560"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214</w:t>
            </w:r>
          </w:p>
        </w:tc>
        <w:tc>
          <w:tcPr>
            <w:tcW w:w="2705" w:type="dxa"/>
            <w:vAlign w:val="center"/>
          </w:tcPr>
          <w:p w14:paraId="6C02A8A1" w14:textId="77777777" w:rsidR="00E6383C" w:rsidRPr="000961F5" w:rsidRDefault="00E6383C" w:rsidP="00E6383C">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subscribed by the top 1 shareholder to number of shares in the </w:t>
            </w:r>
            <w:r w:rsidRPr="000961F5">
              <w:rPr>
                <w:rFonts w:eastAsia="Times New Roman"/>
                <w:color w:val="000000"/>
                <w:kern w:val="24"/>
              </w:rPr>
              <w:lastRenderedPageBreak/>
              <w:t>Institutional Offer (assuming no exercise of the Over-allotment Option)</w:t>
            </w:r>
          </w:p>
        </w:tc>
        <w:tc>
          <w:tcPr>
            <w:tcW w:w="6773" w:type="dxa"/>
            <w:vAlign w:val="center"/>
          </w:tcPr>
          <w:p w14:paraId="3D0C1699" w14:textId="3058995C" w:rsidR="00E6383C" w:rsidRPr="000961F5" w:rsidRDefault="00E6383C" w:rsidP="00E6383C">
            <w:pPr>
              <w:spacing w:after="0"/>
              <w:ind w:left="0"/>
              <w:jc w:val="left"/>
              <w:rPr>
                <w:rFonts w:ascii="Arial" w:hAnsi="Arial"/>
                <w:sz w:val="16"/>
                <w:szCs w:val="16"/>
              </w:rPr>
            </w:pPr>
            <w:r w:rsidRPr="000961F5">
              <w:lastRenderedPageBreak/>
              <w:t>= field #202 / field #7</w:t>
            </w:r>
          </w:p>
        </w:tc>
      </w:tr>
      <w:tr w:rsidR="00E6383C" w:rsidRPr="000961F5" w14:paraId="1FA5EAA6" w14:textId="77777777" w:rsidTr="006F59EF">
        <w:tc>
          <w:tcPr>
            <w:tcW w:w="981" w:type="dxa"/>
            <w:vAlign w:val="center"/>
          </w:tcPr>
          <w:p w14:paraId="080EB831" w14:textId="3476038E" w:rsidR="00E6383C" w:rsidRPr="000961F5" w:rsidDel="001464AA"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215</w:t>
            </w:r>
          </w:p>
        </w:tc>
        <w:tc>
          <w:tcPr>
            <w:tcW w:w="2705" w:type="dxa"/>
            <w:vAlign w:val="center"/>
          </w:tcPr>
          <w:p w14:paraId="37BCDB09" w14:textId="6E3C5F49" w:rsidR="00E6383C" w:rsidRPr="000961F5" w:rsidRDefault="00E6383C" w:rsidP="00E6383C">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5 shareholder to number of shares in the Institutional Offer (assuming no exercise of the Over-allotment Option)</w:t>
            </w:r>
          </w:p>
        </w:tc>
        <w:tc>
          <w:tcPr>
            <w:tcW w:w="6773" w:type="dxa"/>
            <w:vAlign w:val="center"/>
          </w:tcPr>
          <w:p w14:paraId="632BBAB0" w14:textId="130A3826" w:rsidR="00E6383C" w:rsidRPr="000961F5" w:rsidRDefault="00E6383C" w:rsidP="00E6383C">
            <w:pPr>
              <w:spacing w:after="0"/>
              <w:ind w:left="0"/>
              <w:jc w:val="left"/>
              <w:rPr>
                <w:rFonts w:ascii="Arial" w:hAnsi="Arial"/>
                <w:sz w:val="16"/>
                <w:szCs w:val="16"/>
              </w:rPr>
            </w:pPr>
            <w:r w:rsidRPr="000961F5">
              <w:t>= field #203 / field #7</w:t>
            </w:r>
          </w:p>
        </w:tc>
      </w:tr>
      <w:tr w:rsidR="00E6383C" w:rsidRPr="000961F5" w14:paraId="5AE75930" w14:textId="77777777" w:rsidTr="006F59EF">
        <w:tc>
          <w:tcPr>
            <w:tcW w:w="981" w:type="dxa"/>
            <w:vAlign w:val="center"/>
          </w:tcPr>
          <w:p w14:paraId="3B27ADAF" w14:textId="3F43CECA"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216</w:t>
            </w:r>
          </w:p>
        </w:tc>
        <w:tc>
          <w:tcPr>
            <w:tcW w:w="2705" w:type="dxa"/>
            <w:vAlign w:val="center"/>
          </w:tcPr>
          <w:p w14:paraId="7C3EE212" w14:textId="77777777" w:rsidR="00E6383C" w:rsidRPr="000961F5" w:rsidRDefault="00E6383C" w:rsidP="00E6383C">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10 shareholder to number of shares in the Institutional Offer (assuming no exercise of the Over-allotment Option)</w:t>
            </w:r>
          </w:p>
        </w:tc>
        <w:tc>
          <w:tcPr>
            <w:tcW w:w="6773" w:type="dxa"/>
            <w:vAlign w:val="center"/>
          </w:tcPr>
          <w:p w14:paraId="1373C208" w14:textId="39D07D3F" w:rsidR="00E6383C" w:rsidRPr="000961F5" w:rsidRDefault="00E6383C" w:rsidP="00E6383C">
            <w:pPr>
              <w:spacing w:after="0"/>
              <w:ind w:left="0"/>
              <w:jc w:val="left"/>
              <w:rPr>
                <w:rFonts w:ascii="Arial" w:hAnsi="Arial"/>
                <w:sz w:val="16"/>
                <w:szCs w:val="16"/>
              </w:rPr>
            </w:pPr>
            <w:r w:rsidRPr="000961F5">
              <w:t>= field #204/ field #7</w:t>
            </w:r>
          </w:p>
        </w:tc>
      </w:tr>
      <w:tr w:rsidR="00E6383C" w:rsidRPr="000961F5" w14:paraId="5FF38927" w14:textId="77777777" w:rsidTr="006F59EF">
        <w:tc>
          <w:tcPr>
            <w:tcW w:w="981" w:type="dxa"/>
            <w:vAlign w:val="center"/>
          </w:tcPr>
          <w:p w14:paraId="78556DB0" w14:textId="59FD0202"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217</w:t>
            </w:r>
          </w:p>
        </w:tc>
        <w:tc>
          <w:tcPr>
            <w:tcW w:w="2705" w:type="dxa"/>
            <w:vAlign w:val="center"/>
          </w:tcPr>
          <w:p w14:paraId="005DDE52" w14:textId="77777777" w:rsidR="00E6383C" w:rsidRPr="000961F5" w:rsidRDefault="00E6383C" w:rsidP="00E6383C">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25 shareholders to number of shares in the Institutional Offer (assuming no exercise of the Over-allotment Option)</w:t>
            </w:r>
          </w:p>
        </w:tc>
        <w:tc>
          <w:tcPr>
            <w:tcW w:w="6773" w:type="dxa"/>
            <w:vAlign w:val="center"/>
          </w:tcPr>
          <w:p w14:paraId="2C269A20" w14:textId="6924B653" w:rsidR="00E6383C" w:rsidRPr="000961F5" w:rsidRDefault="00E6383C" w:rsidP="00E6383C">
            <w:pPr>
              <w:spacing w:after="0"/>
              <w:ind w:left="0"/>
              <w:jc w:val="left"/>
              <w:rPr>
                <w:rFonts w:ascii="Arial" w:hAnsi="Arial"/>
                <w:sz w:val="16"/>
                <w:szCs w:val="16"/>
              </w:rPr>
            </w:pPr>
            <w:r w:rsidRPr="000961F5">
              <w:t>= field #205/ field #7</w:t>
            </w:r>
          </w:p>
        </w:tc>
      </w:tr>
      <w:tr w:rsidR="00E6383C" w:rsidRPr="000961F5" w14:paraId="51BF4F4D" w14:textId="77777777" w:rsidTr="006F59EF">
        <w:tc>
          <w:tcPr>
            <w:tcW w:w="981" w:type="dxa"/>
            <w:vAlign w:val="center"/>
          </w:tcPr>
          <w:p w14:paraId="1CE188FE" w14:textId="729BFC80"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218</w:t>
            </w:r>
          </w:p>
        </w:tc>
        <w:tc>
          <w:tcPr>
            <w:tcW w:w="2705" w:type="dxa"/>
            <w:vAlign w:val="center"/>
          </w:tcPr>
          <w:p w14:paraId="13513A5D" w14:textId="18318349" w:rsidR="00E6383C" w:rsidRPr="000961F5" w:rsidRDefault="00E6383C" w:rsidP="00E6383C">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subscribed by the top 1 shareholder to number of shares in the Institutional Offer </w:t>
            </w:r>
            <w:r w:rsidRPr="000961F5">
              <w:rPr>
                <w:rFonts w:eastAsia="Times New Roman"/>
                <w:color w:val="000000"/>
                <w:kern w:val="24"/>
              </w:rPr>
              <w:lastRenderedPageBreak/>
              <w:t>(assuming the Over-allotment Option is exercised)</w:t>
            </w:r>
          </w:p>
        </w:tc>
        <w:tc>
          <w:tcPr>
            <w:tcW w:w="6773" w:type="dxa"/>
            <w:vAlign w:val="center"/>
          </w:tcPr>
          <w:p w14:paraId="2E38BD34" w14:textId="54EF3A45" w:rsidR="00E6383C" w:rsidRPr="000961F5" w:rsidRDefault="00E6383C" w:rsidP="00E6383C">
            <w:pPr>
              <w:spacing w:after="0"/>
              <w:ind w:left="0"/>
              <w:jc w:val="left"/>
              <w:rPr>
                <w:rFonts w:ascii="Arial" w:hAnsi="Arial"/>
                <w:sz w:val="16"/>
                <w:szCs w:val="16"/>
              </w:rPr>
            </w:pPr>
            <w:r w:rsidRPr="000961F5">
              <w:lastRenderedPageBreak/>
              <w:t xml:space="preserve">If field #53=0, then block field #218 to field #221. Else =field #202/ (field #7 [sub-placing arrangement]) </w:t>
            </w:r>
          </w:p>
        </w:tc>
      </w:tr>
      <w:tr w:rsidR="00E6383C" w:rsidRPr="000961F5" w14:paraId="7DDAAC30" w14:textId="77777777" w:rsidTr="006F59EF">
        <w:tc>
          <w:tcPr>
            <w:tcW w:w="981" w:type="dxa"/>
            <w:vAlign w:val="center"/>
          </w:tcPr>
          <w:p w14:paraId="33522DE4" w14:textId="61D0EC99"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219</w:t>
            </w:r>
          </w:p>
        </w:tc>
        <w:tc>
          <w:tcPr>
            <w:tcW w:w="2705" w:type="dxa"/>
            <w:vAlign w:val="center"/>
          </w:tcPr>
          <w:p w14:paraId="72B75366" w14:textId="5EF084CC" w:rsidR="00E6383C" w:rsidRPr="000961F5" w:rsidRDefault="00E6383C" w:rsidP="00E6383C">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5 shareholders to number of shares in the Institutional Offer (assuming the Over-allotment Option is exercised)</w:t>
            </w:r>
          </w:p>
        </w:tc>
        <w:tc>
          <w:tcPr>
            <w:tcW w:w="6773" w:type="dxa"/>
            <w:vAlign w:val="center"/>
          </w:tcPr>
          <w:p w14:paraId="7E076C82" w14:textId="712C00E3" w:rsidR="00E6383C" w:rsidRPr="000961F5" w:rsidRDefault="00E6383C" w:rsidP="00E6383C">
            <w:pPr>
              <w:spacing w:after="0"/>
              <w:ind w:left="0"/>
              <w:jc w:val="left"/>
              <w:rPr>
                <w:rFonts w:ascii="Arial" w:hAnsi="Arial"/>
                <w:sz w:val="16"/>
                <w:szCs w:val="16"/>
              </w:rPr>
            </w:pPr>
            <w:r w:rsidRPr="000961F5">
              <w:t>If field #53=0, then block field #218 to field #221. Else =field #203/ (field #7 [sub-placing arrangement])</w:t>
            </w:r>
          </w:p>
        </w:tc>
      </w:tr>
      <w:tr w:rsidR="00E6383C" w:rsidRPr="000961F5" w14:paraId="63C5DA3F" w14:textId="77777777" w:rsidTr="006F59EF">
        <w:tc>
          <w:tcPr>
            <w:tcW w:w="981" w:type="dxa"/>
            <w:vAlign w:val="center"/>
          </w:tcPr>
          <w:p w14:paraId="490C9C1B" w14:textId="6138B46A"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220</w:t>
            </w:r>
          </w:p>
        </w:tc>
        <w:tc>
          <w:tcPr>
            <w:tcW w:w="2705" w:type="dxa"/>
            <w:vAlign w:val="center"/>
          </w:tcPr>
          <w:p w14:paraId="03CD9C97" w14:textId="37766BE6" w:rsidR="00E6383C" w:rsidRPr="000961F5" w:rsidRDefault="00E6383C" w:rsidP="00E6383C">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10 shareholders to number of shares in the Institutional Offer (assuming the Over-allotment Option is exercised)</w:t>
            </w:r>
          </w:p>
        </w:tc>
        <w:tc>
          <w:tcPr>
            <w:tcW w:w="6773" w:type="dxa"/>
            <w:vAlign w:val="center"/>
          </w:tcPr>
          <w:p w14:paraId="01FD0C19" w14:textId="42DFBB5A" w:rsidR="00E6383C" w:rsidRPr="000961F5" w:rsidRDefault="00E6383C" w:rsidP="00E6383C">
            <w:pPr>
              <w:spacing w:after="0"/>
              <w:ind w:left="0"/>
              <w:jc w:val="left"/>
              <w:rPr>
                <w:rFonts w:ascii="Arial" w:hAnsi="Arial"/>
                <w:sz w:val="16"/>
                <w:szCs w:val="16"/>
              </w:rPr>
            </w:pPr>
            <w:r w:rsidRPr="000961F5">
              <w:t>If field #53=0, then block field #218 to field #221. Else =field #203/ (field #7 [sub-placing arrangement])</w:t>
            </w:r>
          </w:p>
        </w:tc>
      </w:tr>
      <w:tr w:rsidR="00E6383C" w:rsidRPr="000961F5" w14:paraId="74C1B470" w14:textId="77777777" w:rsidTr="006F59EF">
        <w:tc>
          <w:tcPr>
            <w:tcW w:w="981" w:type="dxa"/>
            <w:vAlign w:val="center"/>
          </w:tcPr>
          <w:p w14:paraId="38528173" w14:textId="29D3202E"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221</w:t>
            </w:r>
          </w:p>
        </w:tc>
        <w:tc>
          <w:tcPr>
            <w:tcW w:w="2705" w:type="dxa"/>
            <w:vAlign w:val="center"/>
          </w:tcPr>
          <w:p w14:paraId="503CEC19" w14:textId="7A4F2725" w:rsidR="00E6383C" w:rsidRPr="000961F5" w:rsidRDefault="00E6383C" w:rsidP="00E6383C">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25 shareholders to number of shares in the Institutional Offer (assuming the Over-allotment Option is exercised)</w:t>
            </w:r>
          </w:p>
        </w:tc>
        <w:tc>
          <w:tcPr>
            <w:tcW w:w="6773" w:type="dxa"/>
            <w:vAlign w:val="center"/>
          </w:tcPr>
          <w:p w14:paraId="4C3A5452" w14:textId="6914D0ED" w:rsidR="00E6383C" w:rsidRPr="000961F5" w:rsidRDefault="00E6383C" w:rsidP="00E6383C">
            <w:pPr>
              <w:spacing w:after="0"/>
              <w:ind w:left="0"/>
              <w:jc w:val="left"/>
              <w:rPr>
                <w:rFonts w:ascii="Arial" w:hAnsi="Arial"/>
                <w:sz w:val="16"/>
                <w:szCs w:val="16"/>
              </w:rPr>
            </w:pPr>
            <w:r w:rsidRPr="000961F5">
              <w:t>If field #53=0, then block field #218 to field #221. Else =field #204/ (field #7 [sub-placing arrangement])</w:t>
            </w:r>
          </w:p>
        </w:tc>
      </w:tr>
      <w:tr w:rsidR="00E6383C" w:rsidRPr="000961F5" w14:paraId="15363622" w14:textId="77777777" w:rsidTr="006F59EF">
        <w:tc>
          <w:tcPr>
            <w:tcW w:w="981" w:type="dxa"/>
            <w:vAlign w:val="center"/>
          </w:tcPr>
          <w:p w14:paraId="4634270C" w14:textId="22C6969D"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222</w:t>
            </w:r>
          </w:p>
        </w:tc>
        <w:tc>
          <w:tcPr>
            <w:tcW w:w="2705" w:type="dxa"/>
            <w:vAlign w:val="center"/>
          </w:tcPr>
          <w:p w14:paraId="59CAC2A9" w14:textId="77777777" w:rsidR="00E6383C" w:rsidRPr="000961F5" w:rsidRDefault="00E6383C" w:rsidP="00E6383C">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subscribed by the </w:t>
            </w:r>
            <w:r w:rsidRPr="000961F5">
              <w:rPr>
                <w:rFonts w:eastAsia="Times New Roman"/>
                <w:color w:val="000000"/>
                <w:kern w:val="24"/>
              </w:rPr>
              <w:lastRenderedPageBreak/>
              <w:t>top 1 shareholder to number of offer shares (assuming no exercise of the Over-allotment Option)</w:t>
            </w:r>
          </w:p>
        </w:tc>
        <w:tc>
          <w:tcPr>
            <w:tcW w:w="6773" w:type="dxa"/>
            <w:vAlign w:val="center"/>
          </w:tcPr>
          <w:p w14:paraId="529ABC4A" w14:textId="3CE31D5D" w:rsidR="00E6383C" w:rsidRPr="000961F5" w:rsidRDefault="006F59EF" w:rsidP="00E6383C">
            <w:pPr>
              <w:spacing w:after="0"/>
              <w:ind w:left="0"/>
              <w:jc w:val="left"/>
              <w:rPr>
                <w:rFonts w:ascii="Arial" w:hAnsi="Arial"/>
                <w:sz w:val="16"/>
                <w:szCs w:val="16"/>
              </w:rPr>
            </w:pPr>
            <w:r w:rsidRPr="000961F5">
              <w:lastRenderedPageBreak/>
              <w:t>= field #202</w:t>
            </w:r>
            <w:r w:rsidR="00E6383C" w:rsidRPr="000961F5">
              <w:t>/ field #5</w:t>
            </w:r>
          </w:p>
        </w:tc>
      </w:tr>
      <w:tr w:rsidR="00E6383C" w:rsidRPr="000961F5" w14:paraId="48604843" w14:textId="77777777" w:rsidTr="006F59EF">
        <w:tc>
          <w:tcPr>
            <w:tcW w:w="981" w:type="dxa"/>
            <w:vAlign w:val="center"/>
          </w:tcPr>
          <w:p w14:paraId="5BC76242" w14:textId="48E2197A"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223</w:t>
            </w:r>
          </w:p>
        </w:tc>
        <w:tc>
          <w:tcPr>
            <w:tcW w:w="2705" w:type="dxa"/>
            <w:vAlign w:val="center"/>
          </w:tcPr>
          <w:p w14:paraId="0B1168C1" w14:textId="77777777" w:rsidR="00E6383C" w:rsidRPr="000961F5" w:rsidRDefault="00E6383C" w:rsidP="00E6383C">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5 shareholders to number of offer shares (assuming no exercise of the Over-allotment Option)</w:t>
            </w:r>
          </w:p>
        </w:tc>
        <w:tc>
          <w:tcPr>
            <w:tcW w:w="6773" w:type="dxa"/>
            <w:vAlign w:val="center"/>
          </w:tcPr>
          <w:p w14:paraId="35EC615F" w14:textId="44FEF60A" w:rsidR="00E6383C" w:rsidRPr="000961F5" w:rsidRDefault="006F59EF" w:rsidP="00E6383C">
            <w:pPr>
              <w:spacing w:after="0"/>
              <w:ind w:left="0"/>
              <w:jc w:val="left"/>
              <w:rPr>
                <w:rFonts w:ascii="Arial" w:hAnsi="Arial"/>
                <w:sz w:val="16"/>
                <w:szCs w:val="16"/>
              </w:rPr>
            </w:pPr>
            <w:r w:rsidRPr="000961F5">
              <w:t>= field #203</w:t>
            </w:r>
            <w:r w:rsidR="00E6383C" w:rsidRPr="000961F5">
              <w:t xml:space="preserve">/ field #5 </w:t>
            </w:r>
          </w:p>
        </w:tc>
      </w:tr>
      <w:tr w:rsidR="00E6383C" w:rsidRPr="000961F5" w14:paraId="2BC50E91" w14:textId="77777777" w:rsidTr="006F59EF">
        <w:tc>
          <w:tcPr>
            <w:tcW w:w="981" w:type="dxa"/>
            <w:vAlign w:val="center"/>
          </w:tcPr>
          <w:p w14:paraId="30C10882" w14:textId="434BE780"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224</w:t>
            </w:r>
          </w:p>
        </w:tc>
        <w:tc>
          <w:tcPr>
            <w:tcW w:w="2705" w:type="dxa"/>
            <w:vAlign w:val="center"/>
          </w:tcPr>
          <w:p w14:paraId="787038B7" w14:textId="77777777" w:rsidR="00E6383C" w:rsidRPr="000961F5" w:rsidRDefault="00E6383C" w:rsidP="00E6383C">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10 shareholders to number of offer shares (assuming no exercise of the Over-allotment Option)</w:t>
            </w:r>
          </w:p>
        </w:tc>
        <w:tc>
          <w:tcPr>
            <w:tcW w:w="6773" w:type="dxa"/>
            <w:vAlign w:val="center"/>
          </w:tcPr>
          <w:p w14:paraId="043CCE5A" w14:textId="73785F5E" w:rsidR="00E6383C" w:rsidRPr="000961F5" w:rsidRDefault="006F59EF" w:rsidP="00E6383C">
            <w:pPr>
              <w:spacing w:after="0"/>
              <w:ind w:left="0"/>
              <w:jc w:val="left"/>
              <w:rPr>
                <w:rFonts w:ascii="Arial" w:hAnsi="Arial"/>
                <w:sz w:val="16"/>
                <w:szCs w:val="16"/>
              </w:rPr>
            </w:pPr>
            <w:r w:rsidRPr="000961F5">
              <w:t>= field #204</w:t>
            </w:r>
            <w:r w:rsidR="00E6383C" w:rsidRPr="000961F5">
              <w:t>/ field #5</w:t>
            </w:r>
          </w:p>
        </w:tc>
      </w:tr>
      <w:tr w:rsidR="00E6383C" w:rsidRPr="000961F5" w14:paraId="038845F4" w14:textId="77777777" w:rsidTr="006F59EF">
        <w:tc>
          <w:tcPr>
            <w:tcW w:w="981" w:type="dxa"/>
            <w:vAlign w:val="center"/>
          </w:tcPr>
          <w:p w14:paraId="41CC892C" w14:textId="1563E81D"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225</w:t>
            </w:r>
          </w:p>
        </w:tc>
        <w:tc>
          <w:tcPr>
            <w:tcW w:w="2705" w:type="dxa"/>
            <w:vAlign w:val="center"/>
          </w:tcPr>
          <w:p w14:paraId="5EB7352C" w14:textId="77777777" w:rsidR="00E6383C" w:rsidRPr="000961F5" w:rsidRDefault="00E6383C" w:rsidP="00E6383C">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25 shareholders to number of offer shares (assuming no exercise of the Over-allotment Option)</w:t>
            </w:r>
          </w:p>
        </w:tc>
        <w:tc>
          <w:tcPr>
            <w:tcW w:w="6773" w:type="dxa"/>
            <w:vAlign w:val="center"/>
          </w:tcPr>
          <w:p w14:paraId="357FD12C" w14:textId="55C380A9" w:rsidR="00E6383C" w:rsidRPr="000961F5" w:rsidRDefault="006F59EF" w:rsidP="00E6383C">
            <w:pPr>
              <w:spacing w:after="0"/>
              <w:ind w:left="0"/>
              <w:jc w:val="left"/>
              <w:rPr>
                <w:rFonts w:ascii="Arial" w:hAnsi="Arial"/>
                <w:sz w:val="16"/>
                <w:szCs w:val="16"/>
              </w:rPr>
            </w:pPr>
            <w:r w:rsidRPr="000961F5">
              <w:t>= field #205</w:t>
            </w:r>
            <w:r w:rsidR="00E6383C" w:rsidRPr="000961F5">
              <w:t>/ field #5</w:t>
            </w:r>
          </w:p>
        </w:tc>
      </w:tr>
      <w:tr w:rsidR="00E6383C" w:rsidRPr="000961F5" w14:paraId="54194F74" w14:textId="77777777" w:rsidTr="006F59EF">
        <w:tc>
          <w:tcPr>
            <w:tcW w:w="981" w:type="dxa"/>
            <w:vAlign w:val="center"/>
          </w:tcPr>
          <w:p w14:paraId="1DF04143" w14:textId="73106C9B"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226</w:t>
            </w:r>
          </w:p>
        </w:tc>
        <w:tc>
          <w:tcPr>
            <w:tcW w:w="2705" w:type="dxa"/>
            <w:vAlign w:val="center"/>
          </w:tcPr>
          <w:p w14:paraId="250473D8" w14:textId="25445FA4" w:rsidR="00E6383C" w:rsidRPr="000961F5" w:rsidRDefault="00E6383C" w:rsidP="00E6383C">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 shareholder to number of offer shares (assuming the Over-allotment Option is exercised)</w:t>
            </w:r>
          </w:p>
        </w:tc>
        <w:tc>
          <w:tcPr>
            <w:tcW w:w="6773" w:type="dxa"/>
            <w:vAlign w:val="center"/>
          </w:tcPr>
          <w:p w14:paraId="36DCEA67" w14:textId="44124FE4" w:rsidR="00E6383C" w:rsidRPr="000961F5" w:rsidRDefault="00E6383C" w:rsidP="00E6383C">
            <w:pPr>
              <w:spacing w:after="0"/>
              <w:ind w:left="0"/>
              <w:jc w:val="left"/>
              <w:rPr>
                <w:rFonts w:ascii="Arial" w:hAnsi="Arial"/>
                <w:sz w:val="16"/>
                <w:szCs w:val="16"/>
              </w:rPr>
            </w:pPr>
            <w:r w:rsidRPr="000961F5">
              <w:t>If fi</w:t>
            </w:r>
            <w:r w:rsidR="006F59EF" w:rsidRPr="000961F5">
              <w:t>eld #53=0, then block field #226 to field #229. Else = field #202</w:t>
            </w:r>
            <w:r w:rsidRPr="000961F5">
              <w:t>/ (field #5 + field #53)</w:t>
            </w:r>
          </w:p>
        </w:tc>
      </w:tr>
      <w:tr w:rsidR="00E6383C" w:rsidRPr="000961F5" w14:paraId="22B16A3F" w14:textId="77777777" w:rsidTr="006F59EF">
        <w:tc>
          <w:tcPr>
            <w:tcW w:w="981" w:type="dxa"/>
            <w:vAlign w:val="center"/>
          </w:tcPr>
          <w:p w14:paraId="6A09ED67" w14:textId="36A2EC7E"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227</w:t>
            </w:r>
          </w:p>
        </w:tc>
        <w:tc>
          <w:tcPr>
            <w:tcW w:w="2705" w:type="dxa"/>
            <w:vAlign w:val="center"/>
          </w:tcPr>
          <w:p w14:paraId="19E58793" w14:textId="0590B86F" w:rsidR="00E6383C" w:rsidRPr="000961F5" w:rsidRDefault="00E6383C" w:rsidP="00E6383C">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5 shareholders to number of offer shares (assuming the Over-allotment Option is exercised)</w:t>
            </w:r>
          </w:p>
        </w:tc>
        <w:tc>
          <w:tcPr>
            <w:tcW w:w="6773" w:type="dxa"/>
            <w:vAlign w:val="center"/>
          </w:tcPr>
          <w:p w14:paraId="158ECF3F" w14:textId="1A485967" w:rsidR="00E6383C" w:rsidRPr="000961F5" w:rsidRDefault="00E6383C" w:rsidP="00E6383C">
            <w:pPr>
              <w:spacing w:after="0"/>
              <w:ind w:left="0"/>
              <w:jc w:val="left"/>
              <w:rPr>
                <w:rFonts w:ascii="Arial" w:hAnsi="Arial"/>
                <w:sz w:val="16"/>
                <w:szCs w:val="16"/>
              </w:rPr>
            </w:pPr>
            <w:r w:rsidRPr="000961F5">
              <w:t>If fi</w:t>
            </w:r>
            <w:r w:rsidR="006F59EF" w:rsidRPr="000961F5">
              <w:t>eld #53=0, then block field #226</w:t>
            </w:r>
            <w:r w:rsidRPr="000961F5">
              <w:t xml:space="preserve"> </w:t>
            </w:r>
            <w:r w:rsidR="006F59EF" w:rsidRPr="000961F5">
              <w:t>to field #229. Else = field #203</w:t>
            </w:r>
            <w:r w:rsidRPr="000961F5">
              <w:t>/ (field #5 + field #53)</w:t>
            </w:r>
          </w:p>
        </w:tc>
      </w:tr>
      <w:tr w:rsidR="00E6383C" w:rsidRPr="000961F5" w14:paraId="25B70D9D" w14:textId="77777777" w:rsidTr="006F59EF">
        <w:tc>
          <w:tcPr>
            <w:tcW w:w="981" w:type="dxa"/>
            <w:vAlign w:val="center"/>
          </w:tcPr>
          <w:p w14:paraId="0B45BBDF" w14:textId="1898127C"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228</w:t>
            </w:r>
          </w:p>
        </w:tc>
        <w:tc>
          <w:tcPr>
            <w:tcW w:w="2705" w:type="dxa"/>
            <w:vAlign w:val="center"/>
          </w:tcPr>
          <w:p w14:paraId="0D450A58" w14:textId="782B348C" w:rsidR="00E6383C" w:rsidRPr="000961F5" w:rsidRDefault="00E6383C" w:rsidP="00E6383C">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10 shareholders to number of offer shares (assuming the Over-allotment Option is exercised)</w:t>
            </w:r>
          </w:p>
        </w:tc>
        <w:tc>
          <w:tcPr>
            <w:tcW w:w="6773" w:type="dxa"/>
            <w:vAlign w:val="center"/>
          </w:tcPr>
          <w:p w14:paraId="2CAA8B84" w14:textId="47909E55" w:rsidR="00E6383C" w:rsidRPr="000961F5" w:rsidRDefault="00E6383C" w:rsidP="00E6383C">
            <w:pPr>
              <w:spacing w:after="0"/>
              <w:ind w:left="0"/>
              <w:jc w:val="left"/>
              <w:rPr>
                <w:rFonts w:ascii="Arial" w:hAnsi="Arial"/>
                <w:sz w:val="16"/>
                <w:szCs w:val="16"/>
              </w:rPr>
            </w:pPr>
            <w:r w:rsidRPr="000961F5">
              <w:t>If f</w:t>
            </w:r>
            <w:r w:rsidR="006F59EF" w:rsidRPr="000961F5">
              <w:t>ield #53=0, then block field #22</w:t>
            </w:r>
            <w:r w:rsidRPr="000961F5">
              <w:t xml:space="preserve">6 </w:t>
            </w:r>
            <w:r w:rsidR="006F59EF" w:rsidRPr="000961F5">
              <w:t>to field #229. Else = field #204</w:t>
            </w:r>
            <w:r w:rsidRPr="000961F5">
              <w:t>/ (field #5 + field #53)</w:t>
            </w:r>
          </w:p>
        </w:tc>
      </w:tr>
      <w:tr w:rsidR="00E6383C" w:rsidRPr="000961F5" w14:paraId="7F1342D5" w14:textId="77777777" w:rsidTr="006F59EF">
        <w:tc>
          <w:tcPr>
            <w:tcW w:w="981" w:type="dxa"/>
            <w:vAlign w:val="center"/>
          </w:tcPr>
          <w:p w14:paraId="7A91FE86" w14:textId="4B139EF3"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229</w:t>
            </w:r>
          </w:p>
        </w:tc>
        <w:tc>
          <w:tcPr>
            <w:tcW w:w="2705" w:type="dxa"/>
            <w:vAlign w:val="center"/>
          </w:tcPr>
          <w:p w14:paraId="4DDE4740" w14:textId="650E0F74" w:rsidR="00E6383C" w:rsidRPr="000961F5" w:rsidRDefault="00E6383C" w:rsidP="00E6383C">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25 shareholders to number of offer shares (assuming the Over-allotment Option is exercised)</w:t>
            </w:r>
          </w:p>
        </w:tc>
        <w:tc>
          <w:tcPr>
            <w:tcW w:w="6773" w:type="dxa"/>
            <w:vAlign w:val="center"/>
          </w:tcPr>
          <w:p w14:paraId="636043BB" w14:textId="6C97A40D" w:rsidR="00E6383C" w:rsidRPr="000961F5" w:rsidRDefault="00E6383C" w:rsidP="00E6383C">
            <w:pPr>
              <w:spacing w:after="0"/>
              <w:ind w:left="0"/>
              <w:jc w:val="left"/>
              <w:rPr>
                <w:rFonts w:ascii="Arial" w:hAnsi="Arial"/>
                <w:sz w:val="16"/>
                <w:szCs w:val="16"/>
              </w:rPr>
            </w:pPr>
            <w:r w:rsidRPr="000961F5">
              <w:t>If f</w:t>
            </w:r>
            <w:r w:rsidR="006F59EF" w:rsidRPr="000961F5">
              <w:t>ield #53=0, then block field #22</w:t>
            </w:r>
            <w:r w:rsidRPr="000961F5">
              <w:t xml:space="preserve">6 </w:t>
            </w:r>
            <w:r w:rsidR="006F59EF" w:rsidRPr="000961F5">
              <w:t>to field #229. Else = field #205</w:t>
            </w:r>
            <w:r w:rsidRPr="000961F5">
              <w:t>/ (field #5 + field #53)</w:t>
            </w:r>
          </w:p>
        </w:tc>
      </w:tr>
      <w:tr w:rsidR="00E6383C" w:rsidRPr="000961F5" w14:paraId="7F3B8CA4" w14:textId="77777777" w:rsidTr="006F59EF">
        <w:tc>
          <w:tcPr>
            <w:tcW w:w="981" w:type="dxa"/>
            <w:vAlign w:val="center"/>
          </w:tcPr>
          <w:p w14:paraId="20F7E6C8" w14:textId="305F8EA2"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230</w:t>
            </w:r>
          </w:p>
        </w:tc>
        <w:tc>
          <w:tcPr>
            <w:tcW w:w="2705" w:type="dxa"/>
            <w:vAlign w:val="center"/>
          </w:tcPr>
          <w:p w14:paraId="615D54CE" w14:textId="6D1C1770" w:rsidR="00E6383C" w:rsidRPr="000961F5" w:rsidRDefault="00E6383C" w:rsidP="00FD7BC7">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held by top 1 shareholder to total number of issued</w:t>
            </w:r>
            <w:r w:rsidR="00FD7BC7" w:rsidRPr="000961F5">
              <w:rPr>
                <w:rFonts w:eastAsia="Times New Roman"/>
                <w:color w:val="000000"/>
                <w:kern w:val="24"/>
              </w:rPr>
              <w:t xml:space="preserve"> H-</w:t>
            </w:r>
            <w:r w:rsidRPr="000961F5">
              <w:rPr>
                <w:rFonts w:eastAsia="Times New Roman"/>
                <w:color w:val="000000"/>
                <w:kern w:val="24"/>
              </w:rPr>
              <w:t>shares upon listing (assuming no exercise of the Over-allotment Option)</w:t>
            </w:r>
          </w:p>
        </w:tc>
        <w:tc>
          <w:tcPr>
            <w:tcW w:w="6773" w:type="dxa"/>
            <w:vAlign w:val="center"/>
          </w:tcPr>
          <w:p w14:paraId="548B4DFC" w14:textId="6A7F1678" w:rsidR="00E6383C" w:rsidRPr="000961F5" w:rsidRDefault="006F59EF" w:rsidP="00E6383C">
            <w:pPr>
              <w:spacing w:after="0"/>
              <w:ind w:left="0"/>
              <w:jc w:val="left"/>
              <w:rPr>
                <w:rFonts w:ascii="Arial" w:hAnsi="Arial"/>
                <w:sz w:val="16"/>
                <w:szCs w:val="16"/>
              </w:rPr>
            </w:pPr>
            <w:r w:rsidRPr="000961F5">
              <w:t>=field #</w:t>
            </w:r>
            <w:r w:rsidR="00001AA4" w:rsidRPr="000961F5">
              <w:t>210</w:t>
            </w:r>
            <w:r w:rsidR="00FD7BC7" w:rsidRPr="000961F5">
              <w:t>/ [Sponsor’s confirmation form Field #13b]</w:t>
            </w:r>
          </w:p>
        </w:tc>
      </w:tr>
      <w:tr w:rsidR="00E6383C" w:rsidRPr="000961F5" w14:paraId="61AE8C8D" w14:textId="77777777" w:rsidTr="006F59EF">
        <w:tc>
          <w:tcPr>
            <w:tcW w:w="981" w:type="dxa"/>
            <w:vAlign w:val="center"/>
          </w:tcPr>
          <w:p w14:paraId="2A8F7673" w14:textId="030742BF"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231</w:t>
            </w:r>
          </w:p>
        </w:tc>
        <w:tc>
          <w:tcPr>
            <w:tcW w:w="2705" w:type="dxa"/>
            <w:vAlign w:val="center"/>
          </w:tcPr>
          <w:p w14:paraId="5CBFF1D1" w14:textId="0A6CBCAB" w:rsidR="00E6383C" w:rsidRPr="000961F5" w:rsidRDefault="00E6383C" w:rsidP="00FD7BC7">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held by top 5 shareholders to total number of issued</w:t>
            </w:r>
            <w:r w:rsidR="00FD7BC7" w:rsidRPr="000961F5">
              <w:rPr>
                <w:rFonts w:eastAsia="Times New Roman"/>
                <w:color w:val="000000"/>
                <w:kern w:val="24"/>
              </w:rPr>
              <w:t xml:space="preserve"> H-</w:t>
            </w:r>
            <w:r w:rsidRPr="000961F5">
              <w:rPr>
                <w:rFonts w:eastAsia="Times New Roman"/>
                <w:color w:val="000000"/>
                <w:kern w:val="24"/>
              </w:rPr>
              <w:t>shares upon listing (assuming no exercise of the Over-allotment Option)</w:t>
            </w:r>
          </w:p>
        </w:tc>
        <w:tc>
          <w:tcPr>
            <w:tcW w:w="6773" w:type="dxa"/>
            <w:vAlign w:val="center"/>
          </w:tcPr>
          <w:p w14:paraId="4AACC92C" w14:textId="36D3EE9A" w:rsidR="00E6383C" w:rsidRPr="000961F5" w:rsidRDefault="006F59EF" w:rsidP="00001AA4">
            <w:pPr>
              <w:spacing w:after="0"/>
              <w:ind w:left="0"/>
              <w:jc w:val="left"/>
              <w:rPr>
                <w:rFonts w:ascii="Arial" w:hAnsi="Arial"/>
                <w:sz w:val="16"/>
                <w:szCs w:val="16"/>
              </w:rPr>
            </w:pPr>
            <w:r w:rsidRPr="000961F5">
              <w:t>=field #</w:t>
            </w:r>
            <w:r w:rsidR="00001AA4" w:rsidRPr="000961F5">
              <w:t>211</w:t>
            </w:r>
            <w:r w:rsidR="00E6383C" w:rsidRPr="000961F5">
              <w:t xml:space="preserve">/ </w:t>
            </w:r>
            <w:r w:rsidR="00FD7BC7" w:rsidRPr="000961F5">
              <w:t>[Sponsor’s confirmation form Field #13b]</w:t>
            </w:r>
          </w:p>
        </w:tc>
      </w:tr>
      <w:tr w:rsidR="00E6383C" w:rsidRPr="000961F5" w14:paraId="1FA63D59" w14:textId="77777777" w:rsidTr="006F59EF">
        <w:tc>
          <w:tcPr>
            <w:tcW w:w="981" w:type="dxa"/>
            <w:vAlign w:val="center"/>
          </w:tcPr>
          <w:p w14:paraId="0052E8D3" w14:textId="511507FE"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232</w:t>
            </w:r>
          </w:p>
        </w:tc>
        <w:tc>
          <w:tcPr>
            <w:tcW w:w="2705" w:type="dxa"/>
            <w:vAlign w:val="center"/>
          </w:tcPr>
          <w:p w14:paraId="07BA93D6" w14:textId="4E526F12" w:rsidR="00E6383C" w:rsidRPr="000961F5" w:rsidRDefault="00E6383C" w:rsidP="00E6383C">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top 10 shareholders to total number of issued </w:t>
            </w:r>
            <w:r w:rsidR="00FD7BC7" w:rsidRPr="000961F5">
              <w:rPr>
                <w:rFonts w:eastAsia="Times New Roman"/>
                <w:color w:val="000000"/>
                <w:kern w:val="24"/>
              </w:rPr>
              <w:t>H-</w:t>
            </w:r>
            <w:r w:rsidRPr="000961F5">
              <w:rPr>
                <w:rFonts w:eastAsia="Times New Roman"/>
                <w:color w:val="000000"/>
                <w:kern w:val="24"/>
              </w:rPr>
              <w:t>shares upon listing (assuming no exercise of the Over-allotment Option)</w:t>
            </w:r>
          </w:p>
        </w:tc>
        <w:tc>
          <w:tcPr>
            <w:tcW w:w="6773" w:type="dxa"/>
            <w:vAlign w:val="center"/>
          </w:tcPr>
          <w:p w14:paraId="1BC64087" w14:textId="543699C6" w:rsidR="00E6383C" w:rsidRPr="000961F5" w:rsidRDefault="006F59EF" w:rsidP="00E6383C">
            <w:pPr>
              <w:spacing w:after="0"/>
              <w:ind w:left="0"/>
              <w:jc w:val="left"/>
              <w:rPr>
                <w:rFonts w:ascii="Arial" w:hAnsi="Arial"/>
                <w:sz w:val="16"/>
                <w:szCs w:val="16"/>
              </w:rPr>
            </w:pPr>
            <w:r w:rsidRPr="000961F5">
              <w:t>=field #</w:t>
            </w:r>
            <w:r w:rsidR="00001AA4" w:rsidRPr="000961F5">
              <w:t>212</w:t>
            </w:r>
            <w:r w:rsidR="00E6383C" w:rsidRPr="000961F5">
              <w:t xml:space="preserve">/ </w:t>
            </w:r>
            <w:r w:rsidR="00FD7BC7" w:rsidRPr="000961F5">
              <w:t>[Sponsor’s confirmation form Field #13b]</w:t>
            </w:r>
          </w:p>
        </w:tc>
      </w:tr>
      <w:tr w:rsidR="00E6383C" w:rsidRPr="000961F5" w14:paraId="6ED25E82" w14:textId="77777777" w:rsidTr="006F59EF">
        <w:tc>
          <w:tcPr>
            <w:tcW w:w="981" w:type="dxa"/>
            <w:vAlign w:val="center"/>
          </w:tcPr>
          <w:p w14:paraId="478C4068" w14:textId="05F2841B"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233</w:t>
            </w:r>
          </w:p>
        </w:tc>
        <w:tc>
          <w:tcPr>
            <w:tcW w:w="2705" w:type="dxa"/>
            <w:vAlign w:val="center"/>
          </w:tcPr>
          <w:p w14:paraId="6A8FB965" w14:textId="7CFA1DDF" w:rsidR="00E6383C" w:rsidRPr="000961F5" w:rsidRDefault="00E6383C" w:rsidP="00E6383C">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top 25 shareholders to total number of issued </w:t>
            </w:r>
            <w:r w:rsidR="00FD7BC7" w:rsidRPr="000961F5">
              <w:rPr>
                <w:rFonts w:eastAsia="Times New Roman"/>
                <w:color w:val="000000"/>
                <w:kern w:val="24"/>
              </w:rPr>
              <w:t>H-</w:t>
            </w:r>
            <w:r w:rsidRPr="000961F5">
              <w:rPr>
                <w:rFonts w:eastAsia="Times New Roman"/>
                <w:color w:val="000000"/>
                <w:kern w:val="24"/>
              </w:rPr>
              <w:t>shares upon listing (assuming no exercise of the Over-allotment Option)</w:t>
            </w:r>
          </w:p>
        </w:tc>
        <w:tc>
          <w:tcPr>
            <w:tcW w:w="6773" w:type="dxa"/>
            <w:vAlign w:val="center"/>
          </w:tcPr>
          <w:p w14:paraId="26C85785" w14:textId="08C49272" w:rsidR="00E6383C" w:rsidRPr="000961F5" w:rsidRDefault="006F59EF" w:rsidP="00E6383C">
            <w:pPr>
              <w:spacing w:after="0"/>
              <w:ind w:left="0"/>
              <w:jc w:val="left"/>
              <w:rPr>
                <w:rFonts w:ascii="Arial" w:hAnsi="Arial"/>
                <w:sz w:val="16"/>
                <w:szCs w:val="16"/>
              </w:rPr>
            </w:pPr>
            <w:r w:rsidRPr="000961F5">
              <w:t>=field #</w:t>
            </w:r>
            <w:r w:rsidR="00001AA4" w:rsidRPr="000961F5">
              <w:t>213</w:t>
            </w:r>
            <w:r w:rsidR="00E6383C" w:rsidRPr="000961F5">
              <w:t xml:space="preserve">/ </w:t>
            </w:r>
            <w:r w:rsidR="00FD7BC7" w:rsidRPr="000961F5">
              <w:t>[Sponsor’s confirmation form Field #13b]</w:t>
            </w:r>
          </w:p>
        </w:tc>
      </w:tr>
      <w:tr w:rsidR="00E6383C" w:rsidRPr="000961F5" w14:paraId="5E08317A" w14:textId="77777777" w:rsidTr="006F59EF">
        <w:tc>
          <w:tcPr>
            <w:tcW w:w="981" w:type="dxa"/>
            <w:vAlign w:val="center"/>
          </w:tcPr>
          <w:p w14:paraId="17808F39" w14:textId="11E4DD78"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234</w:t>
            </w:r>
          </w:p>
        </w:tc>
        <w:tc>
          <w:tcPr>
            <w:tcW w:w="2705" w:type="dxa"/>
            <w:vAlign w:val="center"/>
          </w:tcPr>
          <w:p w14:paraId="3A034A0F" w14:textId="088B51F9" w:rsidR="00E6383C" w:rsidRPr="000961F5" w:rsidRDefault="00E6383C" w:rsidP="00E6383C">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top 1 shareholder to total number of issued </w:t>
            </w:r>
            <w:r w:rsidR="00FD7BC7" w:rsidRPr="000961F5">
              <w:rPr>
                <w:rFonts w:eastAsia="Times New Roman"/>
                <w:color w:val="000000"/>
                <w:kern w:val="24"/>
              </w:rPr>
              <w:t>H-</w:t>
            </w:r>
            <w:r w:rsidRPr="000961F5">
              <w:rPr>
                <w:rFonts w:eastAsia="Times New Roman"/>
                <w:color w:val="000000"/>
                <w:kern w:val="24"/>
              </w:rPr>
              <w:t>shares upon listing (assuming the Over-allotment Option is exercised)</w:t>
            </w:r>
          </w:p>
        </w:tc>
        <w:tc>
          <w:tcPr>
            <w:tcW w:w="6773" w:type="dxa"/>
            <w:vAlign w:val="center"/>
          </w:tcPr>
          <w:p w14:paraId="2B3CFED0" w14:textId="733CA769" w:rsidR="00E6383C" w:rsidRPr="000961F5" w:rsidRDefault="00E6383C" w:rsidP="00E6383C">
            <w:pPr>
              <w:spacing w:after="0"/>
              <w:ind w:left="0"/>
              <w:jc w:val="left"/>
              <w:rPr>
                <w:rFonts w:ascii="Arial" w:hAnsi="Arial"/>
                <w:sz w:val="16"/>
                <w:szCs w:val="16"/>
              </w:rPr>
            </w:pPr>
            <w:r w:rsidRPr="000961F5">
              <w:t xml:space="preserve">If </w:t>
            </w:r>
            <w:r w:rsidR="006F59EF" w:rsidRPr="000961F5">
              <w:t>field#53=0, then block field #23</w:t>
            </w:r>
            <w:r w:rsidRPr="000961F5">
              <w:t xml:space="preserve">4 </w:t>
            </w:r>
            <w:r w:rsidR="006F59EF" w:rsidRPr="000961F5">
              <w:t>to field #237. Else = field #</w:t>
            </w:r>
            <w:r w:rsidR="00001AA4" w:rsidRPr="000961F5">
              <w:t>210</w:t>
            </w:r>
            <w:r w:rsidRPr="000961F5">
              <w:t>/ (</w:t>
            </w:r>
            <w:r w:rsidR="00FD7BC7" w:rsidRPr="000961F5">
              <w:t xml:space="preserve">[Sponsor’s confirmation form Field #13b] </w:t>
            </w:r>
            <w:r w:rsidRPr="000961F5">
              <w:t>+ field #53)</w:t>
            </w:r>
          </w:p>
        </w:tc>
      </w:tr>
      <w:tr w:rsidR="00E6383C" w:rsidRPr="000961F5" w14:paraId="0E7018FD" w14:textId="77777777" w:rsidTr="006F59EF">
        <w:tc>
          <w:tcPr>
            <w:tcW w:w="981" w:type="dxa"/>
            <w:vAlign w:val="center"/>
          </w:tcPr>
          <w:p w14:paraId="7B5EECD5" w14:textId="1313F28A"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235</w:t>
            </w:r>
          </w:p>
        </w:tc>
        <w:tc>
          <w:tcPr>
            <w:tcW w:w="2705" w:type="dxa"/>
            <w:vAlign w:val="center"/>
          </w:tcPr>
          <w:p w14:paraId="03B0AD94" w14:textId="75710E43" w:rsidR="00E6383C" w:rsidRPr="000961F5" w:rsidRDefault="00E6383C" w:rsidP="00E6383C">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top 5 shareholder to total number of issued </w:t>
            </w:r>
            <w:r w:rsidR="00FD7BC7" w:rsidRPr="000961F5">
              <w:rPr>
                <w:rFonts w:eastAsia="Times New Roman"/>
                <w:color w:val="000000"/>
                <w:kern w:val="24"/>
              </w:rPr>
              <w:t>H-</w:t>
            </w:r>
            <w:r w:rsidRPr="000961F5">
              <w:rPr>
                <w:rFonts w:eastAsia="Times New Roman"/>
                <w:color w:val="000000"/>
                <w:kern w:val="24"/>
              </w:rPr>
              <w:t>shares upon listing (assuming the Over-allotment Option is exercised)</w:t>
            </w:r>
          </w:p>
        </w:tc>
        <w:tc>
          <w:tcPr>
            <w:tcW w:w="6773" w:type="dxa"/>
            <w:vAlign w:val="center"/>
          </w:tcPr>
          <w:p w14:paraId="2BFFC688" w14:textId="079F48D0" w:rsidR="00E6383C" w:rsidRPr="000961F5" w:rsidRDefault="00E6383C" w:rsidP="00001AA4">
            <w:pPr>
              <w:spacing w:after="0"/>
              <w:ind w:left="0"/>
              <w:jc w:val="left"/>
              <w:rPr>
                <w:rFonts w:ascii="Arial" w:hAnsi="Arial"/>
                <w:sz w:val="16"/>
                <w:szCs w:val="16"/>
              </w:rPr>
            </w:pPr>
            <w:r w:rsidRPr="000961F5">
              <w:t xml:space="preserve">If </w:t>
            </w:r>
            <w:r w:rsidR="006F59EF" w:rsidRPr="000961F5">
              <w:t>field#53=0, then block field #23</w:t>
            </w:r>
            <w:r w:rsidRPr="000961F5">
              <w:t xml:space="preserve">4 </w:t>
            </w:r>
            <w:r w:rsidR="006F59EF" w:rsidRPr="000961F5">
              <w:t>to field #237. Else = field #</w:t>
            </w:r>
            <w:r w:rsidR="00001AA4" w:rsidRPr="000961F5">
              <w:t>211</w:t>
            </w:r>
            <w:r w:rsidRPr="000961F5">
              <w:t>/ (</w:t>
            </w:r>
            <w:r w:rsidR="00FD7BC7" w:rsidRPr="000961F5">
              <w:t xml:space="preserve">[Sponsor’s confirmation form Field #13b] </w:t>
            </w:r>
            <w:r w:rsidRPr="000961F5">
              <w:t>+ field #53)</w:t>
            </w:r>
          </w:p>
        </w:tc>
      </w:tr>
      <w:tr w:rsidR="00E6383C" w:rsidRPr="000961F5" w14:paraId="1B87C510" w14:textId="77777777" w:rsidTr="006F59EF">
        <w:tc>
          <w:tcPr>
            <w:tcW w:w="981" w:type="dxa"/>
            <w:vAlign w:val="center"/>
          </w:tcPr>
          <w:p w14:paraId="7D7B639E" w14:textId="47225A76"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236</w:t>
            </w:r>
          </w:p>
        </w:tc>
        <w:tc>
          <w:tcPr>
            <w:tcW w:w="2705" w:type="dxa"/>
            <w:vAlign w:val="center"/>
          </w:tcPr>
          <w:p w14:paraId="01A9B012" w14:textId="03C9CB4E" w:rsidR="00E6383C" w:rsidRPr="000961F5" w:rsidRDefault="00E6383C" w:rsidP="00E6383C">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top 10 shareholder to total number of issued </w:t>
            </w:r>
            <w:r w:rsidR="00FD7BC7" w:rsidRPr="000961F5">
              <w:rPr>
                <w:rFonts w:eastAsia="Times New Roman"/>
                <w:color w:val="000000"/>
                <w:kern w:val="24"/>
              </w:rPr>
              <w:t>H-</w:t>
            </w:r>
            <w:r w:rsidRPr="000961F5">
              <w:rPr>
                <w:rFonts w:eastAsia="Times New Roman"/>
                <w:color w:val="000000"/>
                <w:kern w:val="24"/>
              </w:rPr>
              <w:t>shares upon listing (assuming the Over-allotment Option is exercised)</w:t>
            </w:r>
          </w:p>
        </w:tc>
        <w:tc>
          <w:tcPr>
            <w:tcW w:w="6773" w:type="dxa"/>
            <w:vAlign w:val="center"/>
          </w:tcPr>
          <w:p w14:paraId="65D445D4" w14:textId="70328EE3" w:rsidR="00E6383C" w:rsidRPr="000961F5" w:rsidRDefault="00E6383C" w:rsidP="00E6383C">
            <w:pPr>
              <w:spacing w:after="0"/>
              <w:ind w:left="0"/>
              <w:jc w:val="left"/>
              <w:rPr>
                <w:rFonts w:ascii="Arial" w:hAnsi="Arial"/>
                <w:sz w:val="16"/>
                <w:szCs w:val="16"/>
              </w:rPr>
            </w:pPr>
            <w:r w:rsidRPr="000961F5">
              <w:t xml:space="preserve">If </w:t>
            </w:r>
            <w:r w:rsidR="006F59EF" w:rsidRPr="000961F5">
              <w:t>field#53=0, then block field #23</w:t>
            </w:r>
            <w:r w:rsidRPr="000961F5">
              <w:t xml:space="preserve">4 </w:t>
            </w:r>
            <w:r w:rsidR="006F59EF" w:rsidRPr="000961F5">
              <w:t>to field #237. Else = field #</w:t>
            </w:r>
            <w:r w:rsidR="00001AA4" w:rsidRPr="000961F5">
              <w:t>212</w:t>
            </w:r>
            <w:r w:rsidRPr="000961F5">
              <w:t>/ (</w:t>
            </w:r>
            <w:r w:rsidR="00FD7BC7" w:rsidRPr="000961F5">
              <w:t xml:space="preserve">[Sponsor’s confirmation form Field #13b] </w:t>
            </w:r>
            <w:r w:rsidRPr="000961F5">
              <w:t>+ field #53)</w:t>
            </w:r>
          </w:p>
        </w:tc>
      </w:tr>
      <w:tr w:rsidR="00E6383C" w:rsidRPr="000961F5" w14:paraId="6F2601F0" w14:textId="77777777" w:rsidTr="006F59EF">
        <w:tc>
          <w:tcPr>
            <w:tcW w:w="981" w:type="dxa"/>
            <w:vAlign w:val="center"/>
          </w:tcPr>
          <w:p w14:paraId="429FBD18" w14:textId="5BE3CE44" w:rsidR="00E6383C" w:rsidRPr="000961F5" w:rsidRDefault="00E6383C" w:rsidP="00E6383C">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237</w:t>
            </w:r>
          </w:p>
        </w:tc>
        <w:tc>
          <w:tcPr>
            <w:tcW w:w="2705" w:type="dxa"/>
            <w:vAlign w:val="center"/>
          </w:tcPr>
          <w:p w14:paraId="05262A19" w14:textId="41B1ABE2" w:rsidR="00E6383C" w:rsidRPr="000961F5" w:rsidRDefault="00E6383C" w:rsidP="00E6383C">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top 25 shareholder to total number of issued </w:t>
            </w:r>
            <w:r w:rsidR="00FD7BC7" w:rsidRPr="000961F5">
              <w:rPr>
                <w:rFonts w:eastAsia="Times New Roman"/>
                <w:color w:val="000000"/>
                <w:kern w:val="24"/>
              </w:rPr>
              <w:t>H-</w:t>
            </w:r>
            <w:r w:rsidRPr="000961F5">
              <w:rPr>
                <w:rFonts w:eastAsia="Times New Roman"/>
                <w:color w:val="000000"/>
                <w:kern w:val="24"/>
              </w:rPr>
              <w:t>shares upon listing (assuming the Over-allotment Option is exercised)</w:t>
            </w:r>
          </w:p>
        </w:tc>
        <w:tc>
          <w:tcPr>
            <w:tcW w:w="6773" w:type="dxa"/>
            <w:vAlign w:val="center"/>
          </w:tcPr>
          <w:p w14:paraId="2429B589" w14:textId="2E1B2DC3" w:rsidR="00E6383C" w:rsidRPr="000961F5" w:rsidRDefault="00E6383C" w:rsidP="00E6383C">
            <w:pPr>
              <w:spacing w:after="0"/>
              <w:ind w:left="0"/>
              <w:jc w:val="left"/>
              <w:rPr>
                <w:rFonts w:ascii="Arial" w:hAnsi="Arial"/>
                <w:sz w:val="16"/>
                <w:szCs w:val="16"/>
              </w:rPr>
            </w:pPr>
            <w:r w:rsidRPr="000961F5">
              <w:t xml:space="preserve">If </w:t>
            </w:r>
            <w:r w:rsidR="006F59EF" w:rsidRPr="000961F5">
              <w:t>field#53=0, then block field #23</w:t>
            </w:r>
            <w:r w:rsidRPr="000961F5">
              <w:t xml:space="preserve">4 </w:t>
            </w:r>
            <w:r w:rsidR="006F59EF" w:rsidRPr="000961F5">
              <w:t>to field #237. Else = field #</w:t>
            </w:r>
            <w:r w:rsidR="00001AA4" w:rsidRPr="000961F5">
              <w:t>213</w:t>
            </w:r>
            <w:r w:rsidRPr="000961F5">
              <w:t>/ (</w:t>
            </w:r>
            <w:r w:rsidR="00FD7BC7" w:rsidRPr="000961F5">
              <w:t xml:space="preserve">[Sponsor’s confirmation form Field #13b] </w:t>
            </w:r>
            <w:r w:rsidRPr="000961F5">
              <w:t>+ field #53)</w:t>
            </w:r>
          </w:p>
        </w:tc>
      </w:tr>
    </w:tbl>
    <w:p w14:paraId="202544BB" w14:textId="42AC47E4" w:rsidR="005E3B0A" w:rsidRPr="000961F5" w:rsidRDefault="005E3B0A" w:rsidP="005E3B0A">
      <w:pPr>
        <w:ind w:left="0"/>
      </w:pPr>
    </w:p>
    <w:p w14:paraId="17BA4232" w14:textId="5952F694" w:rsidR="00FD7BC7" w:rsidRPr="000961F5" w:rsidRDefault="00FD7BC7" w:rsidP="00FD7BC7">
      <w:pPr>
        <w:ind w:left="0"/>
      </w:pPr>
      <w:r w:rsidRPr="000961F5">
        <w:t>Hidden if Listing Categories [IPO Initiation Field #20] = !WVR</w:t>
      </w:r>
    </w:p>
    <w:p w14:paraId="5ECA8213" w14:textId="77777777" w:rsidR="00FD7BC7" w:rsidRPr="000961F5" w:rsidRDefault="00FD7BC7" w:rsidP="00FD7BC7">
      <w:pPr>
        <w:ind w:left="0"/>
      </w:pPr>
    </w:p>
    <w:tbl>
      <w:tblPr>
        <w:tblStyle w:val="TableGrid4"/>
        <w:tblW w:w="0" w:type="auto"/>
        <w:tblLook w:val="04A0" w:firstRow="1" w:lastRow="0" w:firstColumn="1" w:lastColumn="0" w:noHBand="0" w:noVBand="1"/>
      </w:tblPr>
      <w:tblGrid>
        <w:gridCol w:w="981"/>
        <w:gridCol w:w="2705"/>
        <w:gridCol w:w="6773"/>
      </w:tblGrid>
      <w:tr w:rsidR="00FD7BC7" w:rsidRPr="000961F5" w14:paraId="6ADC5E64" w14:textId="77777777" w:rsidTr="00173A38">
        <w:tc>
          <w:tcPr>
            <w:tcW w:w="981" w:type="dxa"/>
            <w:vAlign w:val="center"/>
          </w:tcPr>
          <w:p w14:paraId="5F8A4676" w14:textId="06EA5EDE"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274</w:t>
            </w:r>
          </w:p>
        </w:tc>
        <w:tc>
          <w:tcPr>
            <w:tcW w:w="2705" w:type="dxa"/>
            <w:vAlign w:val="center"/>
          </w:tcPr>
          <w:p w14:paraId="56BE15F3"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the top 1 shareholder</w:t>
            </w:r>
          </w:p>
        </w:tc>
        <w:tc>
          <w:tcPr>
            <w:tcW w:w="6773" w:type="dxa"/>
            <w:vAlign w:val="center"/>
          </w:tcPr>
          <w:p w14:paraId="555CF97F" w14:textId="75FC5227" w:rsidR="00FD7BC7" w:rsidRPr="000961F5" w:rsidRDefault="00FD7BC7" w:rsidP="00173A38">
            <w:pPr>
              <w:spacing w:after="0"/>
              <w:ind w:left="0"/>
              <w:jc w:val="left"/>
              <w:rPr>
                <w:rFonts w:ascii="Arial" w:hAnsi="Arial"/>
                <w:sz w:val="16"/>
                <w:szCs w:val="16"/>
              </w:rPr>
            </w:pPr>
            <w:r w:rsidRPr="000961F5">
              <w:t>= number of shares subscribed by the top 1 shareholder [row 2, column c of the top shareholders sheet – item 13c of sponsor confirmation form]</w:t>
            </w:r>
          </w:p>
        </w:tc>
      </w:tr>
      <w:tr w:rsidR="00FD7BC7" w:rsidRPr="000961F5" w14:paraId="4FEF9A38" w14:textId="77777777" w:rsidTr="00173A38">
        <w:tc>
          <w:tcPr>
            <w:tcW w:w="981" w:type="dxa"/>
            <w:vAlign w:val="center"/>
          </w:tcPr>
          <w:p w14:paraId="231E19B1" w14:textId="65ABEEAE"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275</w:t>
            </w:r>
          </w:p>
        </w:tc>
        <w:tc>
          <w:tcPr>
            <w:tcW w:w="2705" w:type="dxa"/>
            <w:vAlign w:val="center"/>
          </w:tcPr>
          <w:p w14:paraId="54CC5C6A"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the top 5 shareholders</w:t>
            </w:r>
          </w:p>
        </w:tc>
        <w:tc>
          <w:tcPr>
            <w:tcW w:w="6773" w:type="dxa"/>
            <w:vAlign w:val="center"/>
          </w:tcPr>
          <w:p w14:paraId="3F02226E" w14:textId="2274E698" w:rsidR="00FD7BC7" w:rsidRPr="000961F5" w:rsidRDefault="00FD7BC7" w:rsidP="00173A38">
            <w:pPr>
              <w:spacing w:after="0"/>
              <w:ind w:left="0"/>
              <w:jc w:val="left"/>
              <w:rPr>
                <w:rFonts w:ascii="Arial" w:hAnsi="Arial"/>
                <w:sz w:val="16"/>
                <w:szCs w:val="16"/>
              </w:rPr>
            </w:pPr>
            <w:r w:rsidRPr="000961F5">
              <w:t>= number of shares subscribed by the top 5 shareholders [summation of rows 2:6, column c of the top shareholders sheet – item 13c of sponsor confirmation form]</w:t>
            </w:r>
          </w:p>
        </w:tc>
      </w:tr>
      <w:tr w:rsidR="00FD7BC7" w:rsidRPr="000961F5" w14:paraId="75EC05CA" w14:textId="77777777" w:rsidTr="00173A38">
        <w:tc>
          <w:tcPr>
            <w:tcW w:w="981" w:type="dxa"/>
            <w:vAlign w:val="center"/>
          </w:tcPr>
          <w:p w14:paraId="35FC4264" w14:textId="2A6F436E"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276</w:t>
            </w:r>
          </w:p>
        </w:tc>
        <w:tc>
          <w:tcPr>
            <w:tcW w:w="2705" w:type="dxa"/>
            <w:vAlign w:val="center"/>
          </w:tcPr>
          <w:p w14:paraId="298BCD52"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the top 10 shareholders</w:t>
            </w:r>
          </w:p>
        </w:tc>
        <w:tc>
          <w:tcPr>
            <w:tcW w:w="6773" w:type="dxa"/>
            <w:vAlign w:val="center"/>
          </w:tcPr>
          <w:p w14:paraId="73509834" w14:textId="3203D1B3" w:rsidR="00FD7BC7" w:rsidRPr="000961F5" w:rsidRDefault="00FD7BC7" w:rsidP="00173A38">
            <w:pPr>
              <w:spacing w:after="0"/>
              <w:ind w:left="0"/>
              <w:jc w:val="left"/>
              <w:rPr>
                <w:rFonts w:ascii="Arial" w:hAnsi="Arial"/>
                <w:sz w:val="16"/>
                <w:szCs w:val="16"/>
              </w:rPr>
            </w:pPr>
            <w:r w:rsidRPr="000961F5">
              <w:t>= number of shares subscribed by the top 10 shareholders [summation of rows 2:11, column c of the top shareholders sheet – item 13c of sponsor confirmation form]</w:t>
            </w:r>
          </w:p>
        </w:tc>
      </w:tr>
      <w:tr w:rsidR="00FD7BC7" w:rsidRPr="000961F5" w14:paraId="6A75609D" w14:textId="77777777" w:rsidTr="00173A38">
        <w:tc>
          <w:tcPr>
            <w:tcW w:w="981" w:type="dxa"/>
            <w:vAlign w:val="center"/>
          </w:tcPr>
          <w:p w14:paraId="7AA6FCCE" w14:textId="78834D0A"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277</w:t>
            </w:r>
          </w:p>
        </w:tc>
        <w:tc>
          <w:tcPr>
            <w:tcW w:w="2705" w:type="dxa"/>
            <w:vAlign w:val="center"/>
          </w:tcPr>
          <w:p w14:paraId="733D76B9"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the top 25 shareholders</w:t>
            </w:r>
          </w:p>
        </w:tc>
        <w:tc>
          <w:tcPr>
            <w:tcW w:w="6773" w:type="dxa"/>
            <w:vAlign w:val="center"/>
          </w:tcPr>
          <w:p w14:paraId="18009C35" w14:textId="4B28594E" w:rsidR="00FD7BC7" w:rsidRPr="000961F5" w:rsidRDefault="00FD7BC7" w:rsidP="00173A38">
            <w:pPr>
              <w:spacing w:after="0"/>
              <w:ind w:left="0"/>
              <w:jc w:val="left"/>
              <w:rPr>
                <w:rFonts w:ascii="Arial" w:hAnsi="Arial"/>
                <w:sz w:val="16"/>
                <w:szCs w:val="16"/>
              </w:rPr>
            </w:pPr>
            <w:r w:rsidRPr="000961F5">
              <w:t>= number of shares subscribed by the top 25 shareholders [summation of rows 2:26, column c of the top shareholders sheet – item 13c of sponsor confirmation form]</w:t>
            </w:r>
          </w:p>
        </w:tc>
      </w:tr>
      <w:tr w:rsidR="00FD7BC7" w:rsidRPr="000961F5" w14:paraId="5856792A" w14:textId="77777777" w:rsidTr="00173A38">
        <w:tc>
          <w:tcPr>
            <w:tcW w:w="981" w:type="dxa"/>
            <w:vAlign w:val="center"/>
          </w:tcPr>
          <w:p w14:paraId="180749EA" w14:textId="46DD66AE"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278</w:t>
            </w:r>
          </w:p>
        </w:tc>
        <w:tc>
          <w:tcPr>
            <w:tcW w:w="2705" w:type="dxa"/>
            <w:vAlign w:val="center"/>
          </w:tcPr>
          <w:p w14:paraId="6AAB5ECC"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H shares held by top 1 shareholder</w:t>
            </w:r>
          </w:p>
        </w:tc>
        <w:tc>
          <w:tcPr>
            <w:tcW w:w="6773" w:type="dxa"/>
            <w:vAlign w:val="center"/>
          </w:tcPr>
          <w:p w14:paraId="4B60B6ED" w14:textId="4B65997B" w:rsidR="00FD7BC7" w:rsidRPr="000961F5" w:rsidRDefault="00FD7BC7" w:rsidP="00173A38">
            <w:pPr>
              <w:spacing w:after="0"/>
              <w:ind w:left="0"/>
              <w:jc w:val="left"/>
              <w:rPr>
                <w:rFonts w:ascii="Arial" w:hAnsi="Arial"/>
                <w:sz w:val="16"/>
                <w:szCs w:val="16"/>
              </w:rPr>
            </w:pPr>
            <w:r w:rsidRPr="000961F5">
              <w:t>= number of shares held by top 1 shareholder [row 2, column D of the top shareholders sheet – item 13c of sponsor confirmation form]</w:t>
            </w:r>
          </w:p>
        </w:tc>
      </w:tr>
      <w:tr w:rsidR="00FD7BC7" w:rsidRPr="000961F5" w14:paraId="0B8DECFC" w14:textId="77777777" w:rsidTr="00173A38">
        <w:tc>
          <w:tcPr>
            <w:tcW w:w="981" w:type="dxa"/>
            <w:vAlign w:val="center"/>
          </w:tcPr>
          <w:p w14:paraId="08731CA6" w14:textId="680B4C30" w:rsidR="00FD7BC7" w:rsidRPr="000961F5" w:rsidRDefault="00FD7BC7" w:rsidP="00FD7BC7">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279</w:t>
            </w:r>
          </w:p>
        </w:tc>
        <w:tc>
          <w:tcPr>
            <w:tcW w:w="2705" w:type="dxa"/>
            <w:vAlign w:val="center"/>
          </w:tcPr>
          <w:p w14:paraId="431EBE5B"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H shares held by top 5 shareholder</w:t>
            </w:r>
          </w:p>
        </w:tc>
        <w:tc>
          <w:tcPr>
            <w:tcW w:w="6773" w:type="dxa"/>
            <w:vAlign w:val="center"/>
          </w:tcPr>
          <w:p w14:paraId="0D798FCA" w14:textId="0749B15D" w:rsidR="00FD7BC7" w:rsidRPr="000961F5" w:rsidRDefault="00FD7BC7" w:rsidP="00FD7BC7">
            <w:pPr>
              <w:spacing w:after="0"/>
              <w:ind w:left="0"/>
              <w:jc w:val="left"/>
              <w:rPr>
                <w:rFonts w:ascii="Arial" w:hAnsi="Arial"/>
                <w:sz w:val="16"/>
                <w:szCs w:val="16"/>
              </w:rPr>
            </w:pPr>
            <w:r w:rsidRPr="000961F5">
              <w:t>= number of shares held by top 5 shareholders [summation of rows 2:6, column D of the top shareholders sheet – item 13c of sponsor confirmation form]</w:t>
            </w:r>
          </w:p>
        </w:tc>
      </w:tr>
      <w:tr w:rsidR="00FD7BC7" w:rsidRPr="000961F5" w14:paraId="1603FFD8" w14:textId="77777777" w:rsidTr="00173A38">
        <w:tc>
          <w:tcPr>
            <w:tcW w:w="981" w:type="dxa"/>
            <w:vAlign w:val="center"/>
          </w:tcPr>
          <w:p w14:paraId="5EC946A7" w14:textId="4E1C2CCB"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280</w:t>
            </w:r>
          </w:p>
        </w:tc>
        <w:tc>
          <w:tcPr>
            <w:tcW w:w="2705" w:type="dxa"/>
            <w:vAlign w:val="center"/>
          </w:tcPr>
          <w:p w14:paraId="6AA85CF7"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H shares held by top 10 shareholder</w:t>
            </w:r>
          </w:p>
        </w:tc>
        <w:tc>
          <w:tcPr>
            <w:tcW w:w="6773" w:type="dxa"/>
            <w:vAlign w:val="center"/>
          </w:tcPr>
          <w:p w14:paraId="580369F0" w14:textId="2443F911" w:rsidR="00FD7BC7" w:rsidRPr="000961F5" w:rsidRDefault="00FD7BC7" w:rsidP="00173A38">
            <w:pPr>
              <w:spacing w:after="0"/>
              <w:ind w:left="0"/>
              <w:jc w:val="left"/>
              <w:rPr>
                <w:rFonts w:ascii="Arial" w:hAnsi="Arial"/>
                <w:sz w:val="16"/>
                <w:szCs w:val="16"/>
              </w:rPr>
            </w:pPr>
            <w:r w:rsidRPr="000961F5">
              <w:t>= number of shares held by top 10 shareholders [summation of rows 2:11, column D of the top shareholders sheet – item 13c of sponsor confirmation form]</w:t>
            </w:r>
          </w:p>
        </w:tc>
      </w:tr>
      <w:tr w:rsidR="00FD7BC7" w:rsidRPr="000961F5" w14:paraId="023B30C1" w14:textId="77777777" w:rsidTr="00173A38">
        <w:tc>
          <w:tcPr>
            <w:tcW w:w="981" w:type="dxa"/>
            <w:vAlign w:val="center"/>
          </w:tcPr>
          <w:p w14:paraId="327ACB46" w14:textId="6DFC16AD"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281</w:t>
            </w:r>
          </w:p>
        </w:tc>
        <w:tc>
          <w:tcPr>
            <w:tcW w:w="2705" w:type="dxa"/>
            <w:vAlign w:val="center"/>
          </w:tcPr>
          <w:p w14:paraId="2BD5130C"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H shares held by top 25 shareholder</w:t>
            </w:r>
          </w:p>
        </w:tc>
        <w:tc>
          <w:tcPr>
            <w:tcW w:w="6773" w:type="dxa"/>
            <w:vAlign w:val="center"/>
          </w:tcPr>
          <w:p w14:paraId="28488C4D" w14:textId="27D337A6" w:rsidR="00FD7BC7" w:rsidRPr="000961F5" w:rsidRDefault="00FD7BC7" w:rsidP="00173A38">
            <w:pPr>
              <w:spacing w:after="0"/>
              <w:ind w:left="0"/>
              <w:jc w:val="left"/>
              <w:rPr>
                <w:rFonts w:ascii="Arial" w:hAnsi="Arial"/>
                <w:sz w:val="16"/>
                <w:szCs w:val="16"/>
              </w:rPr>
            </w:pPr>
            <w:r w:rsidRPr="000961F5">
              <w:t>= number of shares held by top 25 shareholder [summation of rows 2:26, column D of the top shareholders sheet – item 13c of sponsor confirmation form]</w:t>
            </w:r>
          </w:p>
        </w:tc>
      </w:tr>
      <w:tr w:rsidR="00FD7BC7" w:rsidRPr="000961F5" w14:paraId="6DF734E7" w14:textId="77777777" w:rsidTr="00173A38">
        <w:tc>
          <w:tcPr>
            <w:tcW w:w="981" w:type="dxa"/>
          </w:tcPr>
          <w:p w14:paraId="160F17FF" w14:textId="298B47CF"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282</w:t>
            </w:r>
          </w:p>
        </w:tc>
        <w:tc>
          <w:tcPr>
            <w:tcW w:w="2705" w:type="dxa"/>
          </w:tcPr>
          <w:p w14:paraId="5C185E49"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top 1 shareholder</w:t>
            </w:r>
          </w:p>
        </w:tc>
        <w:tc>
          <w:tcPr>
            <w:tcW w:w="6773" w:type="dxa"/>
          </w:tcPr>
          <w:p w14:paraId="2DE60FC1" w14:textId="21C21EAD" w:rsidR="00FD7BC7" w:rsidRPr="000961F5" w:rsidRDefault="00FD7BC7" w:rsidP="00173A38">
            <w:pPr>
              <w:spacing w:after="0"/>
              <w:ind w:left="0"/>
              <w:jc w:val="left"/>
              <w:rPr>
                <w:rFonts w:ascii="Arial" w:hAnsi="Arial"/>
                <w:sz w:val="16"/>
                <w:szCs w:val="16"/>
              </w:rPr>
            </w:pPr>
            <w:r w:rsidRPr="000961F5">
              <w:t>= number of shares held by top 1 shareholder [row 2, column E of the top shareholders sheet – item 13c of sponsor confirmation form]</w:t>
            </w:r>
          </w:p>
        </w:tc>
      </w:tr>
      <w:tr w:rsidR="00FD7BC7" w:rsidRPr="000961F5" w14:paraId="71A68BF9" w14:textId="77777777" w:rsidTr="00173A38">
        <w:tc>
          <w:tcPr>
            <w:tcW w:w="981" w:type="dxa"/>
          </w:tcPr>
          <w:p w14:paraId="3FB5814C" w14:textId="4D0BFCD6"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283</w:t>
            </w:r>
          </w:p>
        </w:tc>
        <w:tc>
          <w:tcPr>
            <w:tcW w:w="2705" w:type="dxa"/>
          </w:tcPr>
          <w:p w14:paraId="312E125B"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top 5 shareholders</w:t>
            </w:r>
          </w:p>
        </w:tc>
        <w:tc>
          <w:tcPr>
            <w:tcW w:w="6773" w:type="dxa"/>
          </w:tcPr>
          <w:p w14:paraId="4F830D6A" w14:textId="07057354" w:rsidR="00FD7BC7" w:rsidRPr="000961F5" w:rsidRDefault="00FD7BC7" w:rsidP="00173A38">
            <w:pPr>
              <w:spacing w:after="0"/>
              <w:ind w:left="0"/>
              <w:jc w:val="left"/>
              <w:rPr>
                <w:rFonts w:ascii="Arial" w:hAnsi="Arial"/>
                <w:sz w:val="16"/>
                <w:szCs w:val="16"/>
              </w:rPr>
            </w:pPr>
            <w:r w:rsidRPr="000961F5">
              <w:t>= number of shares held by top 5 shareholders [summation of rows 2:6, column E of the top shareholders sheet – item 13c of sponsor confirmation form]</w:t>
            </w:r>
          </w:p>
        </w:tc>
      </w:tr>
      <w:tr w:rsidR="00FD7BC7" w:rsidRPr="000961F5" w14:paraId="63CEFCCB" w14:textId="77777777" w:rsidTr="00173A38">
        <w:tc>
          <w:tcPr>
            <w:tcW w:w="981" w:type="dxa"/>
          </w:tcPr>
          <w:p w14:paraId="1D54C1F3" w14:textId="7AE2F99E"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284</w:t>
            </w:r>
          </w:p>
        </w:tc>
        <w:tc>
          <w:tcPr>
            <w:tcW w:w="2705" w:type="dxa"/>
          </w:tcPr>
          <w:p w14:paraId="57A14FBB"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top 10 shareholders</w:t>
            </w:r>
          </w:p>
        </w:tc>
        <w:tc>
          <w:tcPr>
            <w:tcW w:w="6773" w:type="dxa"/>
          </w:tcPr>
          <w:p w14:paraId="627CAB92" w14:textId="554B04F7" w:rsidR="00FD7BC7" w:rsidRPr="000961F5" w:rsidRDefault="00FD7BC7" w:rsidP="00173A38">
            <w:pPr>
              <w:spacing w:after="0"/>
              <w:ind w:left="0"/>
              <w:jc w:val="left"/>
              <w:rPr>
                <w:rFonts w:ascii="Arial" w:hAnsi="Arial"/>
                <w:sz w:val="16"/>
                <w:szCs w:val="16"/>
              </w:rPr>
            </w:pPr>
            <w:r w:rsidRPr="000961F5">
              <w:t>= number of shares held by top 10 shareholders [summation of rows 2:11, column E of the top shareholders sheet – item 13c of sponsor confirmation form]</w:t>
            </w:r>
          </w:p>
        </w:tc>
      </w:tr>
      <w:tr w:rsidR="00FD7BC7" w:rsidRPr="000961F5" w14:paraId="2B45C058" w14:textId="77777777" w:rsidTr="00173A38">
        <w:tc>
          <w:tcPr>
            <w:tcW w:w="981" w:type="dxa"/>
          </w:tcPr>
          <w:p w14:paraId="16C4E226" w14:textId="09270270"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285</w:t>
            </w:r>
          </w:p>
        </w:tc>
        <w:tc>
          <w:tcPr>
            <w:tcW w:w="2705" w:type="dxa"/>
          </w:tcPr>
          <w:p w14:paraId="1A247C96"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top 25 shareholders</w:t>
            </w:r>
          </w:p>
        </w:tc>
        <w:tc>
          <w:tcPr>
            <w:tcW w:w="6773" w:type="dxa"/>
          </w:tcPr>
          <w:p w14:paraId="04CC437D" w14:textId="451815D9" w:rsidR="00FD7BC7" w:rsidRPr="000961F5" w:rsidRDefault="00FD7BC7" w:rsidP="00173A38">
            <w:pPr>
              <w:spacing w:after="0"/>
              <w:ind w:left="0"/>
              <w:jc w:val="left"/>
              <w:rPr>
                <w:rFonts w:ascii="Arial" w:hAnsi="Arial"/>
                <w:sz w:val="16"/>
                <w:szCs w:val="16"/>
              </w:rPr>
            </w:pPr>
            <w:r w:rsidRPr="000961F5">
              <w:t>= number of shares held by top 25 shareholder [summation of rows 2:26, column E of the top shareholders sheet – item 13c of sponsor confirmation form]</w:t>
            </w:r>
          </w:p>
        </w:tc>
      </w:tr>
      <w:tr w:rsidR="00FD7BC7" w:rsidRPr="000961F5" w14:paraId="7A8976C9" w14:textId="77777777" w:rsidTr="00173A38">
        <w:tc>
          <w:tcPr>
            <w:tcW w:w="981" w:type="dxa"/>
            <w:vAlign w:val="center"/>
          </w:tcPr>
          <w:p w14:paraId="33CA1A3B" w14:textId="7F830BA5"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286</w:t>
            </w:r>
          </w:p>
        </w:tc>
        <w:tc>
          <w:tcPr>
            <w:tcW w:w="2705" w:type="dxa"/>
            <w:vAlign w:val="center"/>
          </w:tcPr>
          <w:p w14:paraId="6B5D132A"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 shareholder to number of shares in the Institutional Offer (assuming no exercise of the Over-allotment Option)</w:t>
            </w:r>
          </w:p>
        </w:tc>
        <w:tc>
          <w:tcPr>
            <w:tcW w:w="6773" w:type="dxa"/>
            <w:vAlign w:val="center"/>
          </w:tcPr>
          <w:p w14:paraId="6CB518E8" w14:textId="0EA50240" w:rsidR="00FD7BC7" w:rsidRPr="000961F5" w:rsidRDefault="00FD7BC7" w:rsidP="00173A38">
            <w:pPr>
              <w:spacing w:after="0"/>
              <w:ind w:left="0"/>
              <w:jc w:val="left"/>
              <w:rPr>
                <w:rFonts w:ascii="Arial" w:hAnsi="Arial"/>
                <w:sz w:val="16"/>
                <w:szCs w:val="16"/>
              </w:rPr>
            </w:pPr>
            <w:r w:rsidRPr="000961F5">
              <w:t>= field #</w:t>
            </w:r>
            <w:r w:rsidR="00CE3161" w:rsidRPr="000961F5">
              <w:t>274</w:t>
            </w:r>
            <w:r w:rsidRPr="000961F5">
              <w:t xml:space="preserve"> / field #7</w:t>
            </w:r>
          </w:p>
        </w:tc>
      </w:tr>
      <w:tr w:rsidR="00FD7BC7" w:rsidRPr="000961F5" w14:paraId="62FB9DFB" w14:textId="77777777" w:rsidTr="00173A38">
        <w:tc>
          <w:tcPr>
            <w:tcW w:w="981" w:type="dxa"/>
            <w:vAlign w:val="center"/>
          </w:tcPr>
          <w:p w14:paraId="069EFCA0" w14:textId="503DDB86" w:rsidR="00FD7BC7" w:rsidRPr="000961F5" w:rsidDel="001464AA"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287</w:t>
            </w:r>
          </w:p>
        </w:tc>
        <w:tc>
          <w:tcPr>
            <w:tcW w:w="2705" w:type="dxa"/>
            <w:vAlign w:val="center"/>
          </w:tcPr>
          <w:p w14:paraId="1C4E467E"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5 shareholder to number of shares in the Institutional Offer (assuming no exercise of the Over-allotment Option)</w:t>
            </w:r>
          </w:p>
        </w:tc>
        <w:tc>
          <w:tcPr>
            <w:tcW w:w="6773" w:type="dxa"/>
            <w:vAlign w:val="center"/>
          </w:tcPr>
          <w:p w14:paraId="01F30461" w14:textId="62098BB3" w:rsidR="00FD7BC7" w:rsidRPr="000961F5" w:rsidRDefault="00FD7BC7" w:rsidP="00173A38">
            <w:pPr>
              <w:spacing w:after="0"/>
              <w:ind w:left="0"/>
              <w:jc w:val="left"/>
              <w:rPr>
                <w:rFonts w:ascii="Arial" w:hAnsi="Arial"/>
                <w:sz w:val="16"/>
                <w:szCs w:val="16"/>
              </w:rPr>
            </w:pPr>
            <w:r w:rsidRPr="000961F5">
              <w:t>= field #</w:t>
            </w:r>
            <w:r w:rsidR="00CE3161" w:rsidRPr="000961F5">
              <w:t>275</w:t>
            </w:r>
            <w:r w:rsidRPr="000961F5">
              <w:t xml:space="preserve"> / field #7</w:t>
            </w:r>
          </w:p>
        </w:tc>
      </w:tr>
      <w:tr w:rsidR="00FD7BC7" w:rsidRPr="000961F5" w14:paraId="13A7DF4A" w14:textId="77777777" w:rsidTr="00173A38">
        <w:tc>
          <w:tcPr>
            <w:tcW w:w="981" w:type="dxa"/>
            <w:vAlign w:val="center"/>
          </w:tcPr>
          <w:p w14:paraId="69E88E7C" w14:textId="2FDCECE0"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288</w:t>
            </w:r>
          </w:p>
        </w:tc>
        <w:tc>
          <w:tcPr>
            <w:tcW w:w="2705" w:type="dxa"/>
            <w:vAlign w:val="center"/>
          </w:tcPr>
          <w:p w14:paraId="19AF15E6"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10 shareholder to number of shares in the Institutional Offer (assuming no exercise of the Over-allotment Option)</w:t>
            </w:r>
          </w:p>
        </w:tc>
        <w:tc>
          <w:tcPr>
            <w:tcW w:w="6773" w:type="dxa"/>
            <w:vAlign w:val="center"/>
          </w:tcPr>
          <w:p w14:paraId="6CE7CCC7" w14:textId="274FB16F" w:rsidR="00FD7BC7" w:rsidRPr="000961F5" w:rsidRDefault="00FD7BC7" w:rsidP="00173A38">
            <w:pPr>
              <w:spacing w:after="0"/>
              <w:ind w:left="0"/>
              <w:jc w:val="left"/>
              <w:rPr>
                <w:rFonts w:ascii="Arial" w:hAnsi="Arial"/>
                <w:sz w:val="16"/>
                <w:szCs w:val="16"/>
              </w:rPr>
            </w:pPr>
            <w:r w:rsidRPr="000961F5">
              <w:t>= field #</w:t>
            </w:r>
            <w:r w:rsidR="00CE3161" w:rsidRPr="000961F5">
              <w:t>276</w:t>
            </w:r>
            <w:r w:rsidRPr="000961F5">
              <w:t>/ field #7</w:t>
            </w:r>
          </w:p>
        </w:tc>
      </w:tr>
      <w:tr w:rsidR="00FD7BC7" w:rsidRPr="000961F5" w14:paraId="73385579" w14:textId="77777777" w:rsidTr="00173A38">
        <w:tc>
          <w:tcPr>
            <w:tcW w:w="981" w:type="dxa"/>
            <w:vAlign w:val="center"/>
          </w:tcPr>
          <w:p w14:paraId="2A2DCA10" w14:textId="761C06AB"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289</w:t>
            </w:r>
          </w:p>
        </w:tc>
        <w:tc>
          <w:tcPr>
            <w:tcW w:w="2705" w:type="dxa"/>
            <w:vAlign w:val="center"/>
          </w:tcPr>
          <w:p w14:paraId="39AD99C9"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subscribed by the top 25 shareholders to number of shares in the Institutional Offer </w:t>
            </w:r>
            <w:r w:rsidRPr="000961F5">
              <w:rPr>
                <w:rFonts w:eastAsia="Times New Roman"/>
                <w:color w:val="000000"/>
                <w:kern w:val="24"/>
              </w:rPr>
              <w:lastRenderedPageBreak/>
              <w:t>(assuming no exercise of the Over-allotment Option)</w:t>
            </w:r>
          </w:p>
        </w:tc>
        <w:tc>
          <w:tcPr>
            <w:tcW w:w="6773" w:type="dxa"/>
            <w:vAlign w:val="center"/>
          </w:tcPr>
          <w:p w14:paraId="53F182EB" w14:textId="4251644D" w:rsidR="00FD7BC7" w:rsidRPr="000961F5" w:rsidRDefault="00FD7BC7" w:rsidP="00173A38">
            <w:pPr>
              <w:spacing w:after="0"/>
              <w:ind w:left="0"/>
              <w:jc w:val="left"/>
              <w:rPr>
                <w:rFonts w:ascii="Arial" w:hAnsi="Arial"/>
                <w:sz w:val="16"/>
                <w:szCs w:val="16"/>
              </w:rPr>
            </w:pPr>
            <w:r w:rsidRPr="000961F5">
              <w:lastRenderedPageBreak/>
              <w:t>= field #</w:t>
            </w:r>
            <w:r w:rsidR="00CE3161" w:rsidRPr="000961F5">
              <w:t>277</w:t>
            </w:r>
            <w:r w:rsidRPr="000961F5">
              <w:t>/ field #7</w:t>
            </w:r>
          </w:p>
        </w:tc>
      </w:tr>
      <w:tr w:rsidR="00FD7BC7" w:rsidRPr="000961F5" w14:paraId="63A61B3A" w14:textId="77777777" w:rsidTr="00173A38">
        <w:tc>
          <w:tcPr>
            <w:tcW w:w="981" w:type="dxa"/>
            <w:vAlign w:val="center"/>
          </w:tcPr>
          <w:p w14:paraId="5333F692" w14:textId="3A17B7C9"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290</w:t>
            </w:r>
          </w:p>
        </w:tc>
        <w:tc>
          <w:tcPr>
            <w:tcW w:w="2705" w:type="dxa"/>
            <w:vAlign w:val="center"/>
          </w:tcPr>
          <w:p w14:paraId="0B87235F"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 shareholder to number of shares in the Institutional Offer (assuming the Over-allotment Option is exercised)</w:t>
            </w:r>
          </w:p>
        </w:tc>
        <w:tc>
          <w:tcPr>
            <w:tcW w:w="6773" w:type="dxa"/>
            <w:vAlign w:val="center"/>
          </w:tcPr>
          <w:p w14:paraId="5A64AF4E" w14:textId="1781F345" w:rsidR="00FD7BC7" w:rsidRPr="000961F5" w:rsidRDefault="00FD7BC7" w:rsidP="00173A38">
            <w:pPr>
              <w:spacing w:after="0"/>
              <w:ind w:left="0"/>
              <w:jc w:val="left"/>
              <w:rPr>
                <w:rFonts w:ascii="Arial" w:hAnsi="Arial"/>
                <w:sz w:val="16"/>
                <w:szCs w:val="16"/>
              </w:rPr>
            </w:pPr>
            <w:r w:rsidRPr="000961F5">
              <w:t>If field #53=0, then block field #</w:t>
            </w:r>
            <w:r w:rsidR="00CE3161" w:rsidRPr="000961F5">
              <w:t>290</w:t>
            </w:r>
            <w:r w:rsidRPr="000961F5">
              <w:t xml:space="preserve"> to field #</w:t>
            </w:r>
            <w:r w:rsidR="00CE3161" w:rsidRPr="000961F5">
              <w:t>293</w:t>
            </w:r>
            <w:r w:rsidRPr="000961F5">
              <w:t>. Else =field #</w:t>
            </w:r>
            <w:r w:rsidR="00CE3161" w:rsidRPr="000961F5">
              <w:t>274</w:t>
            </w:r>
            <w:r w:rsidRPr="000961F5">
              <w:t xml:space="preserve">/ (field #7 [sub-placing arrangement]) </w:t>
            </w:r>
          </w:p>
        </w:tc>
      </w:tr>
      <w:tr w:rsidR="00FD7BC7" w:rsidRPr="000961F5" w14:paraId="187C3BB7" w14:textId="77777777" w:rsidTr="00173A38">
        <w:tc>
          <w:tcPr>
            <w:tcW w:w="981" w:type="dxa"/>
            <w:vAlign w:val="center"/>
          </w:tcPr>
          <w:p w14:paraId="766F5C61" w14:textId="355AB725"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291</w:t>
            </w:r>
          </w:p>
        </w:tc>
        <w:tc>
          <w:tcPr>
            <w:tcW w:w="2705" w:type="dxa"/>
            <w:vAlign w:val="center"/>
          </w:tcPr>
          <w:p w14:paraId="2937ED0D"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5 shareholders to number of shares in the Institutional Offer (assuming the Over-allotment Option is exercised)</w:t>
            </w:r>
          </w:p>
        </w:tc>
        <w:tc>
          <w:tcPr>
            <w:tcW w:w="6773" w:type="dxa"/>
            <w:vAlign w:val="center"/>
          </w:tcPr>
          <w:p w14:paraId="618DD048" w14:textId="50BA4418" w:rsidR="00FD7BC7" w:rsidRPr="000961F5" w:rsidRDefault="00FD7BC7" w:rsidP="00173A38">
            <w:pPr>
              <w:spacing w:after="0"/>
              <w:ind w:left="0"/>
              <w:jc w:val="left"/>
              <w:rPr>
                <w:rFonts w:ascii="Arial" w:hAnsi="Arial"/>
                <w:sz w:val="16"/>
                <w:szCs w:val="16"/>
              </w:rPr>
            </w:pPr>
            <w:r w:rsidRPr="000961F5">
              <w:t>If field #53=0, then block field #</w:t>
            </w:r>
            <w:r w:rsidR="00CE3161" w:rsidRPr="000961F5">
              <w:t>290</w:t>
            </w:r>
            <w:r w:rsidRPr="000961F5">
              <w:t xml:space="preserve"> to field #</w:t>
            </w:r>
            <w:r w:rsidR="00CE3161" w:rsidRPr="000961F5">
              <w:t>293</w:t>
            </w:r>
            <w:r w:rsidRPr="000961F5">
              <w:t>. Else =field #</w:t>
            </w:r>
            <w:r w:rsidR="00CE3161" w:rsidRPr="000961F5">
              <w:t>275</w:t>
            </w:r>
            <w:r w:rsidRPr="000961F5">
              <w:t>/ (field #7 [sub-placing arrangement])</w:t>
            </w:r>
          </w:p>
        </w:tc>
      </w:tr>
      <w:tr w:rsidR="00FD7BC7" w:rsidRPr="000961F5" w14:paraId="28BD01E4" w14:textId="77777777" w:rsidTr="00173A38">
        <w:tc>
          <w:tcPr>
            <w:tcW w:w="981" w:type="dxa"/>
            <w:vAlign w:val="center"/>
          </w:tcPr>
          <w:p w14:paraId="710BA1FC" w14:textId="227C77BF"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292</w:t>
            </w:r>
          </w:p>
        </w:tc>
        <w:tc>
          <w:tcPr>
            <w:tcW w:w="2705" w:type="dxa"/>
            <w:vAlign w:val="center"/>
          </w:tcPr>
          <w:p w14:paraId="66523DD3"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10 shareholders to number of shares in the Institutional Offer (assuming the Over-allotment Option is exercised)</w:t>
            </w:r>
          </w:p>
        </w:tc>
        <w:tc>
          <w:tcPr>
            <w:tcW w:w="6773" w:type="dxa"/>
            <w:vAlign w:val="center"/>
          </w:tcPr>
          <w:p w14:paraId="7C1ABC76" w14:textId="17F86B78" w:rsidR="00FD7BC7" w:rsidRPr="000961F5" w:rsidRDefault="00FD7BC7" w:rsidP="00173A38">
            <w:pPr>
              <w:spacing w:after="0"/>
              <w:ind w:left="0"/>
              <w:jc w:val="left"/>
              <w:rPr>
                <w:rFonts w:ascii="Arial" w:hAnsi="Arial"/>
                <w:sz w:val="16"/>
                <w:szCs w:val="16"/>
              </w:rPr>
            </w:pPr>
            <w:r w:rsidRPr="000961F5">
              <w:t>If field #53=0, then block field #</w:t>
            </w:r>
            <w:r w:rsidR="00CE3161" w:rsidRPr="000961F5">
              <w:t>290</w:t>
            </w:r>
            <w:r w:rsidRPr="000961F5">
              <w:t xml:space="preserve"> to field #</w:t>
            </w:r>
            <w:r w:rsidR="00CE3161" w:rsidRPr="000961F5">
              <w:t>293</w:t>
            </w:r>
            <w:r w:rsidRPr="000961F5">
              <w:t>. Else =field #</w:t>
            </w:r>
            <w:r w:rsidR="00CE3161" w:rsidRPr="000961F5">
              <w:t>276</w:t>
            </w:r>
            <w:r w:rsidRPr="000961F5">
              <w:t>/ (field #7 [sub-placing arrangement])</w:t>
            </w:r>
          </w:p>
        </w:tc>
      </w:tr>
      <w:tr w:rsidR="00FD7BC7" w:rsidRPr="000961F5" w14:paraId="68AC751E" w14:textId="77777777" w:rsidTr="00173A38">
        <w:tc>
          <w:tcPr>
            <w:tcW w:w="981" w:type="dxa"/>
            <w:vAlign w:val="center"/>
          </w:tcPr>
          <w:p w14:paraId="75FE4797" w14:textId="741D765B"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293</w:t>
            </w:r>
          </w:p>
        </w:tc>
        <w:tc>
          <w:tcPr>
            <w:tcW w:w="2705" w:type="dxa"/>
            <w:vAlign w:val="center"/>
          </w:tcPr>
          <w:p w14:paraId="370D5BCD"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subscribed by the top 25 shareholders to </w:t>
            </w:r>
            <w:r w:rsidRPr="000961F5">
              <w:rPr>
                <w:rFonts w:eastAsia="Times New Roman"/>
                <w:color w:val="000000"/>
                <w:kern w:val="24"/>
              </w:rPr>
              <w:lastRenderedPageBreak/>
              <w:t>number of shares in the Institutional Offer (assuming the Over-allotment Option is exercised)</w:t>
            </w:r>
          </w:p>
        </w:tc>
        <w:tc>
          <w:tcPr>
            <w:tcW w:w="6773" w:type="dxa"/>
            <w:vAlign w:val="center"/>
          </w:tcPr>
          <w:p w14:paraId="16878956" w14:textId="3403AB51" w:rsidR="00FD7BC7" w:rsidRPr="000961F5" w:rsidRDefault="00FD7BC7" w:rsidP="00173A38">
            <w:pPr>
              <w:spacing w:after="0"/>
              <w:ind w:left="0"/>
              <w:jc w:val="left"/>
              <w:rPr>
                <w:rFonts w:ascii="Arial" w:hAnsi="Arial"/>
                <w:sz w:val="16"/>
                <w:szCs w:val="16"/>
              </w:rPr>
            </w:pPr>
            <w:r w:rsidRPr="000961F5">
              <w:lastRenderedPageBreak/>
              <w:t>If field #53=0, then block field #</w:t>
            </w:r>
            <w:r w:rsidR="00CE3161" w:rsidRPr="000961F5">
              <w:t>290</w:t>
            </w:r>
            <w:r w:rsidRPr="000961F5">
              <w:t xml:space="preserve"> to field #</w:t>
            </w:r>
            <w:r w:rsidR="00CE3161" w:rsidRPr="000961F5">
              <w:t>293</w:t>
            </w:r>
            <w:r w:rsidRPr="000961F5">
              <w:t>. Else =field #</w:t>
            </w:r>
            <w:r w:rsidR="00CE3161" w:rsidRPr="000961F5">
              <w:t>277</w:t>
            </w:r>
            <w:r w:rsidRPr="000961F5">
              <w:t>/ (field #7 [sub-placing arrangement])</w:t>
            </w:r>
          </w:p>
        </w:tc>
      </w:tr>
      <w:tr w:rsidR="00FD7BC7" w:rsidRPr="000961F5" w14:paraId="47EF6A02" w14:textId="77777777" w:rsidTr="00173A38">
        <w:tc>
          <w:tcPr>
            <w:tcW w:w="981" w:type="dxa"/>
            <w:vAlign w:val="center"/>
          </w:tcPr>
          <w:p w14:paraId="3B15E7AD" w14:textId="089626D1"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294</w:t>
            </w:r>
          </w:p>
        </w:tc>
        <w:tc>
          <w:tcPr>
            <w:tcW w:w="2705" w:type="dxa"/>
            <w:vAlign w:val="center"/>
          </w:tcPr>
          <w:p w14:paraId="5265A147"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 shareholder to number of offer shares (assuming no exercise of the Over-allotment Option)</w:t>
            </w:r>
          </w:p>
        </w:tc>
        <w:tc>
          <w:tcPr>
            <w:tcW w:w="6773" w:type="dxa"/>
            <w:vAlign w:val="center"/>
          </w:tcPr>
          <w:p w14:paraId="1FE8FAEF" w14:textId="1E2F7576" w:rsidR="00FD7BC7" w:rsidRPr="000961F5" w:rsidRDefault="00FD7BC7" w:rsidP="00173A38">
            <w:pPr>
              <w:spacing w:after="0"/>
              <w:ind w:left="0"/>
              <w:jc w:val="left"/>
              <w:rPr>
                <w:rFonts w:ascii="Arial" w:hAnsi="Arial"/>
                <w:sz w:val="16"/>
                <w:szCs w:val="16"/>
              </w:rPr>
            </w:pPr>
            <w:r w:rsidRPr="000961F5">
              <w:t>= field #</w:t>
            </w:r>
            <w:r w:rsidR="00CE3161" w:rsidRPr="000961F5">
              <w:t>274</w:t>
            </w:r>
            <w:r w:rsidRPr="000961F5">
              <w:t>/ field #5</w:t>
            </w:r>
          </w:p>
        </w:tc>
      </w:tr>
      <w:tr w:rsidR="00FD7BC7" w:rsidRPr="000961F5" w14:paraId="1DD0009C" w14:textId="77777777" w:rsidTr="00173A38">
        <w:tc>
          <w:tcPr>
            <w:tcW w:w="981" w:type="dxa"/>
            <w:vAlign w:val="center"/>
          </w:tcPr>
          <w:p w14:paraId="46C297A2" w14:textId="14696777"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295</w:t>
            </w:r>
          </w:p>
        </w:tc>
        <w:tc>
          <w:tcPr>
            <w:tcW w:w="2705" w:type="dxa"/>
            <w:vAlign w:val="center"/>
          </w:tcPr>
          <w:p w14:paraId="323FF194"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5 shareholders to number of offer shares (assuming no exercise of the Over-allotment Option)</w:t>
            </w:r>
          </w:p>
        </w:tc>
        <w:tc>
          <w:tcPr>
            <w:tcW w:w="6773" w:type="dxa"/>
            <w:vAlign w:val="center"/>
          </w:tcPr>
          <w:p w14:paraId="5A23786E" w14:textId="3B4FCCF2" w:rsidR="00FD7BC7" w:rsidRPr="000961F5" w:rsidRDefault="00FD7BC7" w:rsidP="00173A38">
            <w:pPr>
              <w:spacing w:after="0"/>
              <w:ind w:left="0"/>
              <w:jc w:val="left"/>
              <w:rPr>
                <w:rFonts w:ascii="Arial" w:hAnsi="Arial"/>
                <w:sz w:val="16"/>
                <w:szCs w:val="16"/>
              </w:rPr>
            </w:pPr>
            <w:r w:rsidRPr="000961F5">
              <w:t>= field #</w:t>
            </w:r>
            <w:r w:rsidR="00CE3161" w:rsidRPr="000961F5">
              <w:t>275</w:t>
            </w:r>
            <w:r w:rsidRPr="000961F5">
              <w:t xml:space="preserve">/ field #5 </w:t>
            </w:r>
          </w:p>
        </w:tc>
      </w:tr>
      <w:tr w:rsidR="00FD7BC7" w:rsidRPr="000961F5" w14:paraId="779617AD" w14:textId="77777777" w:rsidTr="00173A38">
        <w:tc>
          <w:tcPr>
            <w:tcW w:w="981" w:type="dxa"/>
            <w:vAlign w:val="center"/>
          </w:tcPr>
          <w:p w14:paraId="4FB422AF" w14:textId="3FD29130"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296</w:t>
            </w:r>
          </w:p>
        </w:tc>
        <w:tc>
          <w:tcPr>
            <w:tcW w:w="2705" w:type="dxa"/>
            <w:vAlign w:val="center"/>
          </w:tcPr>
          <w:p w14:paraId="4CA36E63"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10 shareholders to number of offer shares (assuming no exercise of the Over-allotment Option)</w:t>
            </w:r>
          </w:p>
        </w:tc>
        <w:tc>
          <w:tcPr>
            <w:tcW w:w="6773" w:type="dxa"/>
            <w:vAlign w:val="center"/>
          </w:tcPr>
          <w:p w14:paraId="34CEAB80" w14:textId="449AB4A3" w:rsidR="00FD7BC7" w:rsidRPr="000961F5" w:rsidRDefault="00FD7BC7" w:rsidP="00173A38">
            <w:pPr>
              <w:spacing w:after="0"/>
              <w:ind w:left="0"/>
              <w:jc w:val="left"/>
              <w:rPr>
                <w:rFonts w:ascii="Arial" w:hAnsi="Arial"/>
                <w:sz w:val="16"/>
                <w:szCs w:val="16"/>
              </w:rPr>
            </w:pPr>
            <w:r w:rsidRPr="000961F5">
              <w:t>= field #</w:t>
            </w:r>
            <w:r w:rsidR="00CE3161" w:rsidRPr="000961F5">
              <w:t>276</w:t>
            </w:r>
            <w:r w:rsidRPr="000961F5">
              <w:t>/ field #5</w:t>
            </w:r>
          </w:p>
        </w:tc>
      </w:tr>
      <w:tr w:rsidR="00FD7BC7" w:rsidRPr="000961F5" w14:paraId="6F15037E" w14:textId="77777777" w:rsidTr="00173A38">
        <w:tc>
          <w:tcPr>
            <w:tcW w:w="981" w:type="dxa"/>
            <w:vAlign w:val="center"/>
          </w:tcPr>
          <w:p w14:paraId="5417414E" w14:textId="568A3A22"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297</w:t>
            </w:r>
          </w:p>
        </w:tc>
        <w:tc>
          <w:tcPr>
            <w:tcW w:w="2705" w:type="dxa"/>
            <w:vAlign w:val="center"/>
          </w:tcPr>
          <w:p w14:paraId="1B31381C"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25 shareholders to number of offer shares (assuming no exercise of the Over-allotment Option)</w:t>
            </w:r>
          </w:p>
        </w:tc>
        <w:tc>
          <w:tcPr>
            <w:tcW w:w="6773" w:type="dxa"/>
            <w:vAlign w:val="center"/>
          </w:tcPr>
          <w:p w14:paraId="4A425DCB" w14:textId="7A674A20" w:rsidR="00FD7BC7" w:rsidRPr="000961F5" w:rsidRDefault="00FD7BC7" w:rsidP="00CE3161">
            <w:pPr>
              <w:spacing w:after="0"/>
              <w:ind w:left="0"/>
              <w:jc w:val="left"/>
              <w:rPr>
                <w:rFonts w:ascii="Arial" w:hAnsi="Arial"/>
                <w:sz w:val="16"/>
                <w:szCs w:val="16"/>
              </w:rPr>
            </w:pPr>
            <w:r w:rsidRPr="000961F5">
              <w:t>= field #</w:t>
            </w:r>
            <w:r w:rsidR="00CE3161" w:rsidRPr="000961F5">
              <w:t>277</w:t>
            </w:r>
            <w:r w:rsidRPr="000961F5">
              <w:t>/ field #5</w:t>
            </w:r>
          </w:p>
        </w:tc>
      </w:tr>
      <w:tr w:rsidR="00FD7BC7" w:rsidRPr="000961F5" w14:paraId="7EB3E253" w14:textId="77777777" w:rsidTr="00173A38">
        <w:tc>
          <w:tcPr>
            <w:tcW w:w="981" w:type="dxa"/>
            <w:vAlign w:val="center"/>
          </w:tcPr>
          <w:p w14:paraId="1433F54F" w14:textId="3276A694"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298</w:t>
            </w:r>
          </w:p>
        </w:tc>
        <w:tc>
          <w:tcPr>
            <w:tcW w:w="2705" w:type="dxa"/>
            <w:vAlign w:val="center"/>
          </w:tcPr>
          <w:p w14:paraId="285686FB" w14:textId="7AB3DE18"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 shareholder to number of offer shares (assuming the Over-allotment Option is exercised)</w:t>
            </w:r>
          </w:p>
        </w:tc>
        <w:tc>
          <w:tcPr>
            <w:tcW w:w="6773" w:type="dxa"/>
            <w:vAlign w:val="center"/>
          </w:tcPr>
          <w:p w14:paraId="1A851644" w14:textId="73B15846" w:rsidR="00FD7BC7" w:rsidRPr="000961F5" w:rsidRDefault="00FD7BC7" w:rsidP="00173A38">
            <w:pPr>
              <w:spacing w:after="0"/>
              <w:ind w:left="0"/>
              <w:jc w:val="left"/>
              <w:rPr>
                <w:rFonts w:ascii="Arial" w:hAnsi="Arial"/>
                <w:sz w:val="16"/>
                <w:szCs w:val="16"/>
              </w:rPr>
            </w:pPr>
            <w:r w:rsidRPr="000961F5">
              <w:t>If field #53=0, then block field #</w:t>
            </w:r>
            <w:r w:rsidR="00CE3161" w:rsidRPr="000961F5">
              <w:t>298</w:t>
            </w:r>
            <w:r w:rsidRPr="000961F5">
              <w:t xml:space="preserve"> to field #</w:t>
            </w:r>
            <w:r w:rsidR="00CE3161" w:rsidRPr="000961F5">
              <w:t>301</w:t>
            </w:r>
            <w:r w:rsidRPr="000961F5">
              <w:t>. Else = field #</w:t>
            </w:r>
            <w:r w:rsidR="00CE3161" w:rsidRPr="000961F5">
              <w:t>274</w:t>
            </w:r>
            <w:r w:rsidRPr="000961F5">
              <w:t>/ (field #5 + field #53)</w:t>
            </w:r>
          </w:p>
        </w:tc>
      </w:tr>
      <w:tr w:rsidR="00FD7BC7" w:rsidRPr="000961F5" w14:paraId="2B3226FE" w14:textId="77777777" w:rsidTr="00173A38">
        <w:tc>
          <w:tcPr>
            <w:tcW w:w="981" w:type="dxa"/>
            <w:vAlign w:val="center"/>
          </w:tcPr>
          <w:p w14:paraId="55FE9020" w14:textId="296DD164"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299</w:t>
            </w:r>
          </w:p>
        </w:tc>
        <w:tc>
          <w:tcPr>
            <w:tcW w:w="2705" w:type="dxa"/>
            <w:vAlign w:val="center"/>
          </w:tcPr>
          <w:p w14:paraId="21EBECC6"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5 shareholders to number of offer shares (assuming the Over-allotment Option is exercised)</w:t>
            </w:r>
          </w:p>
        </w:tc>
        <w:tc>
          <w:tcPr>
            <w:tcW w:w="6773" w:type="dxa"/>
            <w:vAlign w:val="center"/>
          </w:tcPr>
          <w:p w14:paraId="72E736E7" w14:textId="2114938B" w:rsidR="00FD7BC7" w:rsidRPr="000961F5" w:rsidRDefault="00FD7BC7" w:rsidP="00CE3161">
            <w:pPr>
              <w:spacing w:after="0"/>
              <w:ind w:left="0"/>
              <w:jc w:val="left"/>
              <w:rPr>
                <w:rFonts w:ascii="Arial" w:hAnsi="Arial"/>
                <w:sz w:val="16"/>
                <w:szCs w:val="16"/>
              </w:rPr>
            </w:pPr>
            <w:r w:rsidRPr="000961F5">
              <w:t>If field #53=0, then block field #</w:t>
            </w:r>
            <w:r w:rsidR="00CE3161" w:rsidRPr="000961F5">
              <w:t>298</w:t>
            </w:r>
            <w:r w:rsidRPr="000961F5">
              <w:t xml:space="preserve"> to field #</w:t>
            </w:r>
            <w:r w:rsidR="00CE3161" w:rsidRPr="000961F5">
              <w:t>301</w:t>
            </w:r>
            <w:r w:rsidRPr="000961F5">
              <w:t>. Else = field #</w:t>
            </w:r>
            <w:r w:rsidR="00CE3161" w:rsidRPr="000961F5">
              <w:t>275</w:t>
            </w:r>
            <w:r w:rsidRPr="000961F5">
              <w:t>/ (field #5 + field #53)</w:t>
            </w:r>
          </w:p>
        </w:tc>
      </w:tr>
      <w:tr w:rsidR="00FD7BC7" w:rsidRPr="000961F5" w14:paraId="4C06EF27" w14:textId="77777777" w:rsidTr="00173A38">
        <w:tc>
          <w:tcPr>
            <w:tcW w:w="981" w:type="dxa"/>
            <w:vAlign w:val="center"/>
          </w:tcPr>
          <w:p w14:paraId="3E0EA77B" w14:textId="3F40EAC8"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300</w:t>
            </w:r>
          </w:p>
        </w:tc>
        <w:tc>
          <w:tcPr>
            <w:tcW w:w="2705" w:type="dxa"/>
            <w:vAlign w:val="center"/>
          </w:tcPr>
          <w:p w14:paraId="533BDEEB"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10 shareholders to number of offer shares (assuming the Over-allotment Option is exercised)</w:t>
            </w:r>
          </w:p>
        </w:tc>
        <w:tc>
          <w:tcPr>
            <w:tcW w:w="6773" w:type="dxa"/>
            <w:vAlign w:val="center"/>
          </w:tcPr>
          <w:p w14:paraId="3AE3B0EB" w14:textId="399472D3" w:rsidR="00FD7BC7" w:rsidRPr="000961F5" w:rsidRDefault="00FD7BC7" w:rsidP="00CE3161">
            <w:pPr>
              <w:spacing w:after="0"/>
              <w:ind w:left="0"/>
              <w:jc w:val="left"/>
              <w:rPr>
                <w:rFonts w:ascii="Arial" w:hAnsi="Arial"/>
                <w:sz w:val="16"/>
                <w:szCs w:val="16"/>
              </w:rPr>
            </w:pPr>
            <w:r w:rsidRPr="000961F5">
              <w:t>If field #53=0, then block field #</w:t>
            </w:r>
            <w:r w:rsidR="00CE3161" w:rsidRPr="000961F5">
              <w:t>298</w:t>
            </w:r>
            <w:r w:rsidRPr="000961F5">
              <w:t xml:space="preserve"> to field #</w:t>
            </w:r>
            <w:r w:rsidR="00CE3161" w:rsidRPr="000961F5">
              <w:t>301</w:t>
            </w:r>
            <w:r w:rsidRPr="000961F5">
              <w:t>. Else = field #</w:t>
            </w:r>
            <w:r w:rsidR="00CE3161" w:rsidRPr="000961F5">
              <w:t>276</w:t>
            </w:r>
            <w:r w:rsidRPr="000961F5">
              <w:t>/ (field #5 + field #53)</w:t>
            </w:r>
          </w:p>
        </w:tc>
      </w:tr>
      <w:tr w:rsidR="00FD7BC7" w:rsidRPr="000961F5" w14:paraId="17DE45DC" w14:textId="77777777" w:rsidTr="00173A38">
        <w:tc>
          <w:tcPr>
            <w:tcW w:w="981" w:type="dxa"/>
            <w:vAlign w:val="center"/>
          </w:tcPr>
          <w:p w14:paraId="41118575" w14:textId="380FA13A"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301</w:t>
            </w:r>
          </w:p>
        </w:tc>
        <w:tc>
          <w:tcPr>
            <w:tcW w:w="2705" w:type="dxa"/>
            <w:vAlign w:val="center"/>
          </w:tcPr>
          <w:p w14:paraId="5839AE9F" w14:textId="7777777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25 shareholders to number of offer shares (assuming the Over-allotment Option is exercised)</w:t>
            </w:r>
          </w:p>
        </w:tc>
        <w:tc>
          <w:tcPr>
            <w:tcW w:w="6773" w:type="dxa"/>
            <w:vAlign w:val="center"/>
          </w:tcPr>
          <w:p w14:paraId="37ECF0CA" w14:textId="31EE570D" w:rsidR="00FD7BC7" w:rsidRPr="000961F5" w:rsidRDefault="00FD7BC7" w:rsidP="00CE3161">
            <w:pPr>
              <w:spacing w:after="0"/>
              <w:ind w:left="0"/>
              <w:jc w:val="left"/>
              <w:rPr>
                <w:rFonts w:ascii="Arial" w:hAnsi="Arial"/>
                <w:sz w:val="16"/>
                <w:szCs w:val="16"/>
              </w:rPr>
            </w:pPr>
            <w:r w:rsidRPr="000961F5">
              <w:t>If field #53=0, then block field #</w:t>
            </w:r>
            <w:r w:rsidR="00CE3161" w:rsidRPr="000961F5">
              <w:t>298</w:t>
            </w:r>
            <w:r w:rsidRPr="000961F5">
              <w:t xml:space="preserve"> to field #</w:t>
            </w:r>
            <w:r w:rsidR="00CE3161" w:rsidRPr="000961F5">
              <w:t>301</w:t>
            </w:r>
            <w:r w:rsidRPr="000961F5">
              <w:t>. Else = field #</w:t>
            </w:r>
            <w:r w:rsidR="00CE3161" w:rsidRPr="000961F5">
              <w:t>277</w:t>
            </w:r>
            <w:r w:rsidRPr="000961F5">
              <w:t>/ (field #5 + field #53)</w:t>
            </w:r>
          </w:p>
        </w:tc>
      </w:tr>
      <w:tr w:rsidR="00FD7BC7" w:rsidRPr="000961F5" w14:paraId="2DC9C21C" w14:textId="77777777" w:rsidTr="00173A38">
        <w:tc>
          <w:tcPr>
            <w:tcW w:w="981" w:type="dxa"/>
            <w:vAlign w:val="center"/>
          </w:tcPr>
          <w:p w14:paraId="452ABF8B" w14:textId="74ED23AA"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302</w:t>
            </w:r>
          </w:p>
        </w:tc>
        <w:tc>
          <w:tcPr>
            <w:tcW w:w="2705" w:type="dxa"/>
            <w:vAlign w:val="center"/>
          </w:tcPr>
          <w:p w14:paraId="1403214C" w14:textId="4260825D"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top 1 shareholder to total number of issued </w:t>
            </w:r>
            <w:r w:rsidR="009828B3" w:rsidRPr="000961F5">
              <w:rPr>
                <w:rFonts w:eastAsia="Times New Roman"/>
                <w:color w:val="000000"/>
                <w:kern w:val="24"/>
              </w:rPr>
              <w:t xml:space="preserve">non-WVR </w:t>
            </w:r>
            <w:r w:rsidRPr="000961F5">
              <w:rPr>
                <w:rFonts w:eastAsia="Times New Roman"/>
                <w:color w:val="000000"/>
                <w:kern w:val="24"/>
              </w:rPr>
              <w:t>shares upon listing (assuming no exercise of the Over-allotment Option)</w:t>
            </w:r>
          </w:p>
        </w:tc>
        <w:tc>
          <w:tcPr>
            <w:tcW w:w="6773" w:type="dxa"/>
            <w:vAlign w:val="center"/>
          </w:tcPr>
          <w:p w14:paraId="5721265E" w14:textId="54B91021" w:rsidR="00FD7BC7" w:rsidRPr="000961F5" w:rsidRDefault="00FD7BC7" w:rsidP="00173A38">
            <w:pPr>
              <w:spacing w:after="0"/>
              <w:ind w:left="0"/>
              <w:jc w:val="left"/>
              <w:rPr>
                <w:rFonts w:ascii="Arial" w:hAnsi="Arial"/>
                <w:sz w:val="16"/>
                <w:szCs w:val="16"/>
              </w:rPr>
            </w:pPr>
            <w:r w:rsidRPr="000961F5">
              <w:t>=field #</w:t>
            </w:r>
            <w:r w:rsidR="009828B3" w:rsidRPr="000961F5">
              <w:t>2</w:t>
            </w:r>
            <w:r w:rsidR="00001AA4" w:rsidRPr="000961F5">
              <w:t>78</w:t>
            </w:r>
            <w:r w:rsidRPr="000961F5">
              <w:t>/ [Sponsor’s confirmation form</w:t>
            </w:r>
            <w:r w:rsidR="009828B3" w:rsidRPr="000961F5">
              <w:t xml:space="preserve"> Field #13d</w:t>
            </w:r>
            <w:r w:rsidRPr="000961F5">
              <w:t>]</w:t>
            </w:r>
          </w:p>
        </w:tc>
      </w:tr>
      <w:tr w:rsidR="00FD7BC7" w:rsidRPr="000961F5" w14:paraId="10277A8C" w14:textId="77777777" w:rsidTr="00173A38">
        <w:tc>
          <w:tcPr>
            <w:tcW w:w="981" w:type="dxa"/>
            <w:vAlign w:val="center"/>
          </w:tcPr>
          <w:p w14:paraId="30287D78" w14:textId="4AC0E1C9"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303</w:t>
            </w:r>
          </w:p>
        </w:tc>
        <w:tc>
          <w:tcPr>
            <w:tcW w:w="2705" w:type="dxa"/>
            <w:vAlign w:val="center"/>
          </w:tcPr>
          <w:p w14:paraId="1C624182" w14:textId="5CDF9627"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top 5 shareholders to total number of issued </w:t>
            </w:r>
            <w:r w:rsidR="009828B3" w:rsidRPr="000961F5">
              <w:rPr>
                <w:rFonts w:eastAsia="Times New Roman"/>
                <w:color w:val="000000"/>
                <w:kern w:val="24"/>
              </w:rPr>
              <w:t xml:space="preserve">non-WVR </w:t>
            </w:r>
            <w:r w:rsidRPr="000961F5">
              <w:rPr>
                <w:rFonts w:eastAsia="Times New Roman"/>
                <w:color w:val="000000"/>
                <w:kern w:val="24"/>
              </w:rPr>
              <w:t>shares upon listing (assuming no exercise of the Over-allotment Option)</w:t>
            </w:r>
          </w:p>
        </w:tc>
        <w:tc>
          <w:tcPr>
            <w:tcW w:w="6773" w:type="dxa"/>
            <w:vAlign w:val="center"/>
          </w:tcPr>
          <w:p w14:paraId="0077D4B3" w14:textId="6ACA4394" w:rsidR="00FD7BC7" w:rsidRPr="000961F5" w:rsidRDefault="00FD7BC7" w:rsidP="00001AA4">
            <w:pPr>
              <w:spacing w:after="0"/>
              <w:ind w:left="0"/>
              <w:jc w:val="left"/>
              <w:rPr>
                <w:rFonts w:ascii="Arial" w:hAnsi="Arial"/>
                <w:sz w:val="16"/>
                <w:szCs w:val="16"/>
              </w:rPr>
            </w:pPr>
            <w:r w:rsidRPr="000961F5">
              <w:t>=field #</w:t>
            </w:r>
            <w:r w:rsidR="009828B3" w:rsidRPr="000961F5">
              <w:t>27</w:t>
            </w:r>
            <w:r w:rsidR="00001AA4" w:rsidRPr="000961F5">
              <w:t>9</w:t>
            </w:r>
            <w:r w:rsidRPr="000961F5">
              <w:t>/ [Sponsor’s confirmation form</w:t>
            </w:r>
            <w:r w:rsidR="009828B3" w:rsidRPr="000961F5">
              <w:t xml:space="preserve"> Field #13d</w:t>
            </w:r>
            <w:r w:rsidRPr="000961F5">
              <w:t>]</w:t>
            </w:r>
          </w:p>
        </w:tc>
      </w:tr>
      <w:tr w:rsidR="00FD7BC7" w:rsidRPr="000961F5" w14:paraId="7D5A25B2" w14:textId="77777777" w:rsidTr="00173A38">
        <w:tc>
          <w:tcPr>
            <w:tcW w:w="981" w:type="dxa"/>
            <w:vAlign w:val="center"/>
          </w:tcPr>
          <w:p w14:paraId="55950415" w14:textId="7E213137"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304</w:t>
            </w:r>
          </w:p>
        </w:tc>
        <w:tc>
          <w:tcPr>
            <w:tcW w:w="2705" w:type="dxa"/>
            <w:vAlign w:val="center"/>
          </w:tcPr>
          <w:p w14:paraId="50CA79F3" w14:textId="6ACE93B1"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top 10 shareholders to total number of issued </w:t>
            </w:r>
            <w:r w:rsidR="009828B3" w:rsidRPr="000961F5">
              <w:rPr>
                <w:rFonts w:eastAsia="Times New Roman"/>
                <w:color w:val="000000"/>
                <w:kern w:val="24"/>
              </w:rPr>
              <w:t xml:space="preserve">non-WVR </w:t>
            </w:r>
            <w:r w:rsidRPr="000961F5">
              <w:rPr>
                <w:rFonts w:eastAsia="Times New Roman"/>
                <w:color w:val="000000"/>
                <w:kern w:val="24"/>
              </w:rPr>
              <w:t>shares upon listing (assuming no exercise of the Over-allotment Option)</w:t>
            </w:r>
          </w:p>
        </w:tc>
        <w:tc>
          <w:tcPr>
            <w:tcW w:w="6773" w:type="dxa"/>
            <w:vAlign w:val="center"/>
          </w:tcPr>
          <w:p w14:paraId="02B5390C" w14:textId="7C90BA26" w:rsidR="00FD7BC7" w:rsidRPr="000961F5" w:rsidRDefault="00FD7BC7" w:rsidP="009828B3">
            <w:pPr>
              <w:spacing w:after="0"/>
              <w:ind w:left="0"/>
              <w:jc w:val="left"/>
              <w:rPr>
                <w:rFonts w:ascii="Arial" w:hAnsi="Arial"/>
                <w:sz w:val="16"/>
                <w:szCs w:val="16"/>
              </w:rPr>
            </w:pPr>
            <w:r w:rsidRPr="000961F5">
              <w:t>=field #</w:t>
            </w:r>
            <w:r w:rsidR="009828B3" w:rsidRPr="000961F5">
              <w:t>2</w:t>
            </w:r>
            <w:r w:rsidR="00001AA4" w:rsidRPr="000961F5">
              <w:t>80</w:t>
            </w:r>
            <w:r w:rsidRPr="000961F5">
              <w:t>/ [Sponsor’s confirmation form Field #13</w:t>
            </w:r>
            <w:r w:rsidR="009828B3" w:rsidRPr="000961F5">
              <w:t>d</w:t>
            </w:r>
            <w:r w:rsidRPr="000961F5">
              <w:t>]</w:t>
            </w:r>
          </w:p>
        </w:tc>
      </w:tr>
      <w:tr w:rsidR="00FD7BC7" w:rsidRPr="000961F5" w14:paraId="49C90158" w14:textId="77777777" w:rsidTr="00173A38">
        <w:tc>
          <w:tcPr>
            <w:tcW w:w="981" w:type="dxa"/>
            <w:vAlign w:val="center"/>
          </w:tcPr>
          <w:p w14:paraId="0665218B" w14:textId="20C06DC4"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305</w:t>
            </w:r>
          </w:p>
        </w:tc>
        <w:tc>
          <w:tcPr>
            <w:tcW w:w="2705" w:type="dxa"/>
            <w:vAlign w:val="center"/>
          </w:tcPr>
          <w:p w14:paraId="70C4900F" w14:textId="7BB41030"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held by top 25 sharehold</w:t>
            </w:r>
            <w:r w:rsidR="00001AA4" w:rsidRPr="000961F5">
              <w:rPr>
                <w:rFonts w:eastAsia="Times New Roman"/>
                <w:color w:val="000000"/>
                <w:kern w:val="24"/>
              </w:rPr>
              <w:t xml:space="preserve">ers to total number of issued non-WVR </w:t>
            </w:r>
            <w:r w:rsidRPr="000961F5">
              <w:rPr>
                <w:rFonts w:eastAsia="Times New Roman"/>
                <w:color w:val="000000"/>
                <w:kern w:val="24"/>
              </w:rPr>
              <w:t>shares upon listing (assuming no exercise of the Over-allotment Option)</w:t>
            </w:r>
          </w:p>
        </w:tc>
        <w:tc>
          <w:tcPr>
            <w:tcW w:w="6773" w:type="dxa"/>
            <w:vAlign w:val="center"/>
          </w:tcPr>
          <w:p w14:paraId="3FD782FD" w14:textId="5B946410" w:rsidR="00FD7BC7" w:rsidRPr="000961F5" w:rsidRDefault="00FD7BC7" w:rsidP="009828B3">
            <w:pPr>
              <w:spacing w:after="0"/>
              <w:ind w:left="0"/>
              <w:jc w:val="left"/>
              <w:rPr>
                <w:rFonts w:ascii="Arial" w:hAnsi="Arial"/>
                <w:sz w:val="16"/>
                <w:szCs w:val="16"/>
              </w:rPr>
            </w:pPr>
            <w:r w:rsidRPr="000961F5">
              <w:t>=field #</w:t>
            </w:r>
            <w:r w:rsidR="009828B3" w:rsidRPr="000961F5">
              <w:t>2</w:t>
            </w:r>
            <w:r w:rsidR="00001AA4" w:rsidRPr="000961F5">
              <w:t>81</w:t>
            </w:r>
            <w:r w:rsidRPr="000961F5">
              <w:t>/ [Sponsor’s confirmation form</w:t>
            </w:r>
            <w:r w:rsidR="009828B3" w:rsidRPr="000961F5">
              <w:t xml:space="preserve"> Field #13d</w:t>
            </w:r>
            <w:r w:rsidRPr="000961F5">
              <w:t>]</w:t>
            </w:r>
          </w:p>
        </w:tc>
      </w:tr>
      <w:tr w:rsidR="00FD7BC7" w:rsidRPr="000961F5" w14:paraId="11AC1A2A" w14:textId="77777777" w:rsidTr="00173A38">
        <w:tc>
          <w:tcPr>
            <w:tcW w:w="981" w:type="dxa"/>
            <w:vAlign w:val="center"/>
          </w:tcPr>
          <w:p w14:paraId="3F457A37" w14:textId="5761A47C"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306</w:t>
            </w:r>
          </w:p>
        </w:tc>
        <w:tc>
          <w:tcPr>
            <w:tcW w:w="2705" w:type="dxa"/>
            <w:vAlign w:val="center"/>
          </w:tcPr>
          <w:p w14:paraId="676E6360" w14:textId="1B254736"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top 1 shareholder to total number of issued </w:t>
            </w:r>
            <w:r w:rsidR="009828B3" w:rsidRPr="000961F5">
              <w:rPr>
                <w:rFonts w:eastAsia="Times New Roman"/>
                <w:color w:val="000000"/>
                <w:kern w:val="24"/>
              </w:rPr>
              <w:t xml:space="preserve">non-WVR </w:t>
            </w:r>
            <w:r w:rsidRPr="000961F5">
              <w:rPr>
                <w:rFonts w:eastAsia="Times New Roman"/>
                <w:color w:val="000000"/>
                <w:kern w:val="24"/>
              </w:rPr>
              <w:t>shares upon listing (assuming the Over-allotment Option is exercised)</w:t>
            </w:r>
          </w:p>
        </w:tc>
        <w:tc>
          <w:tcPr>
            <w:tcW w:w="6773" w:type="dxa"/>
            <w:vAlign w:val="center"/>
          </w:tcPr>
          <w:p w14:paraId="10E73A16" w14:textId="2C876122" w:rsidR="00FD7BC7" w:rsidRPr="000961F5" w:rsidRDefault="00FD7BC7" w:rsidP="00173A38">
            <w:pPr>
              <w:spacing w:after="0"/>
              <w:ind w:left="0"/>
              <w:jc w:val="left"/>
              <w:rPr>
                <w:rFonts w:ascii="Arial" w:hAnsi="Arial"/>
                <w:sz w:val="16"/>
                <w:szCs w:val="16"/>
              </w:rPr>
            </w:pPr>
            <w:r w:rsidRPr="000961F5">
              <w:t>If field#53=0, then block field #</w:t>
            </w:r>
            <w:r w:rsidR="009828B3" w:rsidRPr="000961F5">
              <w:t>306</w:t>
            </w:r>
            <w:r w:rsidRPr="000961F5">
              <w:t xml:space="preserve"> to field #</w:t>
            </w:r>
            <w:r w:rsidR="009828B3" w:rsidRPr="000961F5">
              <w:t>309</w:t>
            </w:r>
            <w:r w:rsidRPr="000961F5">
              <w:t>. Else = field #</w:t>
            </w:r>
            <w:r w:rsidR="009828B3" w:rsidRPr="000961F5">
              <w:t>2</w:t>
            </w:r>
            <w:r w:rsidR="00001AA4" w:rsidRPr="000961F5">
              <w:t>78</w:t>
            </w:r>
            <w:r w:rsidR="009828B3" w:rsidRPr="000961F5">
              <w:t>/</w:t>
            </w:r>
            <w:r w:rsidRPr="000961F5">
              <w:t xml:space="preserve"> ([Sponsor’s confirmation form</w:t>
            </w:r>
            <w:r w:rsidR="009828B3" w:rsidRPr="000961F5">
              <w:t xml:space="preserve"> Field #13d</w:t>
            </w:r>
            <w:r w:rsidRPr="000961F5">
              <w:t>] + field #53)</w:t>
            </w:r>
          </w:p>
        </w:tc>
      </w:tr>
      <w:tr w:rsidR="00FD7BC7" w:rsidRPr="000961F5" w14:paraId="74B77078" w14:textId="77777777" w:rsidTr="00173A38">
        <w:tc>
          <w:tcPr>
            <w:tcW w:w="981" w:type="dxa"/>
            <w:vAlign w:val="center"/>
          </w:tcPr>
          <w:p w14:paraId="12746B44" w14:textId="53D2E0C8"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307</w:t>
            </w:r>
          </w:p>
        </w:tc>
        <w:tc>
          <w:tcPr>
            <w:tcW w:w="2705" w:type="dxa"/>
            <w:vAlign w:val="center"/>
          </w:tcPr>
          <w:p w14:paraId="1743D76A" w14:textId="50EF0729"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top 5 shareholder to total number of issued </w:t>
            </w:r>
            <w:r w:rsidR="009828B3" w:rsidRPr="000961F5">
              <w:rPr>
                <w:rFonts w:eastAsia="Times New Roman"/>
                <w:color w:val="000000"/>
                <w:kern w:val="24"/>
              </w:rPr>
              <w:t xml:space="preserve">non-WVR </w:t>
            </w:r>
            <w:r w:rsidRPr="000961F5">
              <w:rPr>
                <w:rFonts w:eastAsia="Times New Roman"/>
                <w:color w:val="000000"/>
                <w:kern w:val="24"/>
              </w:rPr>
              <w:t>shares upon listing (assuming the Over-allotment Option is exercised)</w:t>
            </w:r>
          </w:p>
        </w:tc>
        <w:tc>
          <w:tcPr>
            <w:tcW w:w="6773" w:type="dxa"/>
            <w:vAlign w:val="center"/>
          </w:tcPr>
          <w:p w14:paraId="20ABAA78" w14:textId="4E3AC919" w:rsidR="00FD7BC7" w:rsidRPr="000961F5" w:rsidRDefault="00FD7BC7" w:rsidP="00001AA4">
            <w:pPr>
              <w:spacing w:after="0"/>
              <w:ind w:left="0"/>
              <w:jc w:val="left"/>
              <w:rPr>
                <w:rFonts w:ascii="Arial" w:hAnsi="Arial"/>
                <w:sz w:val="16"/>
                <w:szCs w:val="16"/>
              </w:rPr>
            </w:pPr>
            <w:r w:rsidRPr="000961F5">
              <w:t>If field#53=0, then block field #</w:t>
            </w:r>
            <w:r w:rsidR="009828B3" w:rsidRPr="000961F5">
              <w:t>306</w:t>
            </w:r>
            <w:r w:rsidRPr="000961F5">
              <w:t xml:space="preserve"> to field #</w:t>
            </w:r>
            <w:r w:rsidR="009828B3" w:rsidRPr="000961F5">
              <w:t>309</w:t>
            </w:r>
            <w:r w:rsidRPr="000961F5">
              <w:t>. Else = field #</w:t>
            </w:r>
            <w:r w:rsidR="009828B3" w:rsidRPr="000961F5">
              <w:t>27</w:t>
            </w:r>
            <w:r w:rsidR="00001AA4" w:rsidRPr="000961F5">
              <w:t>9</w:t>
            </w:r>
            <w:r w:rsidRPr="000961F5">
              <w:t>/ ([Sponsor’s confirmation form</w:t>
            </w:r>
            <w:r w:rsidR="009828B3" w:rsidRPr="000961F5">
              <w:t xml:space="preserve"> Field #13d</w:t>
            </w:r>
            <w:r w:rsidRPr="000961F5">
              <w:t>] + field #53)</w:t>
            </w:r>
          </w:p>
        </w:tc>
      </w:tr>
      <w:tr w:rsidR="00FD7BC7" w:rsidRPr="000961F5" w14:paraId="3B5BF539" w14:textId="77777777" w:rsidTr="00173A38">
        <w:tc>
          <w:tcPr>
            <w:tcW w:w="981" w:type="dxa"/>
            <w:vAlign w:val="center"/>
          </w:tcPr>
          <w:p w14:paraId="3C62923F" w14:textId="1772A43C"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308</w:t>
            </w:r>
          </w:p>
        </w:tc>
        <w:tc>
          <w:tcPr>
            <w:tcW w:w="2705" w:type="dxa"/>
            <w:vAlign w:val="center"/>
          </w:tcPr>
          <w:p w14:paraId="2C914F08" w14:textId="26EA22E0"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top 10 shareholder to total number of issued </w:t>
            </w:r>
            <w:r w:rsidR="009828B3" w:rsidRPr="000961F5">
              <w:rPr>
                <w:rFonts w:eastAsia="Times New Roman"/>
                <w:color w:val="000000"/>
                <w:kern w:val="24"/>
              </w:rPr>
              <w:t xml:space="preserve">non-WVR </w:t>
            </w:r>
            <w:r w:rsidRPr="000961F5">
              <w:rPr>
                <w:rFonts w:eastAsia="Times New Roman"/>
                <w:color w:val="000000"/>
                <w:kern w:val="24"/>
              </w:rPr>
              <w:t>shares upon listing (assuming the Over-allotment Option is exercised)</w:t>
            </w:r>
          </w:p>
        </w:tc>
        <w:tc>
          <w:tcPr>
            <w:tcW w:w="6773" w:type="dxa"/>
            <w:vAlign w:val="center"/>
          </w:tcPr>
          <w:p w14:paraId="5D91BF12" w14:textId="1A4E7FDC" w:rsidR="00FD7BC7" w:rsidRPr="000961F5" w:rsidRDefault="00FD7BC7" w:rsidP="00001AA4">
            <w:pPr>
              <w:spacing w:after="0"/>
              <w:ind w:left="0"/>
              <w:jc w:val="left"/>
              <w:rPr>
                <w:rFonts w:ascii="Arial" w:hAnsi="Arial"/>
                <w:sz w:val="16"/>
                <w:szCs w:val="16"/>
              </w:rPr>
            </w:pPr>
            <w:r w:rsidRPr="000961F5">
              <w:t>If field#53=0, then block field #</w:t>
            </w:r>
            <w:r w:rsidR="009828B3" w:rsidRPr="000961F5">
              <w:t>306</w:t>
            </w:r>
            <w:r w:rsidRPr="000961F5">
              <w:t xml:space="preserve"> to field #</w:t>
            </w:r>
            <w:r w:rsidR="009828B3" w:rsidRPr="000961F5">
              <w:t>309</w:t>
            </w:r>
            <w:r w:rsidRPr="000961F5">
              <w:t>. Else = field #</w:t>
            </w:r>
            <w:r w:rsidR="009828B3" w:rsidRPr="000961F5">
              <w:t>2</w:t>
            </w:r>
            <w:r w:rsidR="00001AA4" w:rsidRPr="000961F5">
              <w:t>80</w:t>
            </w:r>
            <w:r w:rsidRPr="000961F5">
              <w:t>/ ([Sponsor’s confirmation form</w:t>
            </w:r>
            <w:r w:rsidR="009828B3" w:rsidRPr="000961F5">
              <w:t xml:space="preserve"> Field #13d</w:t>
            </w:r>
            <w:r w:rsidRPr="000961F5">
              <w:t>] + field #53)</w:t>
            </w:r>
          </w:p>
        </w:tc>
      </w:tr>
      <w:tr w:rsidR="00FD7BC7" w:rsidRPr="000961F5" w14:paraId="4D5462AC" w14:textId="77777777" w:rsidTr="00173A38">
        <w:tc>
          <w:tcPr>
            <w:tcW w:w="981" w:type="dxa"/>
            <w:vAlign w:val="center"/>
          </w:tcPr>
          <w:p w14:paraId="51DB63D2" w14:textId="53B5BA07" w:rsidR="00FD7BC7" w:rsidRPr="000961F5" w:rsidRDefault="00FD7BC7"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309</w:t>
            </w:r>
          </w:p>
        </w:tc>
        <w:tc>
          <w:tcPr>
            <w:tcW w:w="2705" w:type="dxa"/>
            <w:vAlign w:val="center"/>
          </w:tcPr>
          <w:p w14:paraId="68916081" w14:textId="1193F292" w:rsidR="00FD7BC7" w:rsidRPr="000961F5" w:rsidRDefault="00FD7BC7"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top 25 shareholder to total number of issued </w:t>
            </w:r>
            <w:r w:rsidR="009828B3" w:rsidRPr="000961F5">
              <w:rPr>
                <w:rFonts w:eastAsia="Times New Roman"/>
                <w:color w:val="000000"/>
                <w:kern w:val="24"/>
              </w:rPr>
              <w:t xml:space="preserve">non-WVR </w:t>
            </w:r>
            <w:r w:rsidRPr="000961F5">
              <w:rPr>
                <w:rFonts w:eastAsia="Times New Roman"/>
                <w:color w:val="000000"/>
                <w:kern w:val="24"/>
              </w:rPr>
              <w:t xml:space="preserve">shares upon listing </w:t>
            </w:r>
            <w:r w:rsidRPr="000961F5">
              <w:rPr>
                <w:rFonts w:eastAsia="Times New Roman"/>
                <w:color w:val="000000"/>
                <w:kern w:val="24"/>
              </w:rPr>
              <w:lastRenderedPageBreak/>
              <w:t>(assuming the Over-allotment Option is exercised)</w:t>
            </w:r>
          </w:p>
        </w:tc>
        <w:tc>
          <w:tcPr>
            <w:tcW w:w="6773" w:type="dxa"/>
            <w:vAlign w:val="center"/>
          </w:tcPr>
          <w:p w14:paraId="2C302050" w14:textId="79E29736" w:rsidR="00FD7BC7" w:rsidRPr="000961F5" w:rsidRDefault="00FD7BC7" w:rsidP="009828B3">
            <w:pPr>
              <w:spacing w:after="0"/>
              <w:ind w:left="0"/>
              <w:jc w:val="left"/>
              <w:rPr>
                <w:rFonts w:ascii="Arial" w:hAnsi="Arial"/>
                <w:sz w:val="16"/>
                <w:szCs w:val="16"/>
              </w:rPr>
            </w:pPr>
            <w:r w:rsidRPr="000961F5">
              <w:lastRenderedPageBreak/>
              <w:t>If field#53=0, then block field #</w:t>
            </w:r>
            <w:r w:rsidR="009828B3" w:rsidRPr="000961F5">
              <w:t>306</w:t>
            </w:r>
            <w:r w:rsidRPr="000961F5">
              <w:t xml:space="preserve"> to field #</w:t>
            </w:r>
            <w:r w:rsidR="009828B3" w:rsidRPr="000961F5">
              <w:t>309</w:t>
            </w:r>
            <w:r w:rsidRPr="000961F5">
              <w:t>. Else = field #</w:t>
            </w:r>
            <w:r w:rsidR="009828B3" w:rsidRPr="000961F5">
              <w:t>2</w:t>
            </w:r>
            <w:r w:rsidR="00001AA4" w:rsidRPr="000961F5">
              <w:t>81</w:t>
            </w:r>
            <w:r w:rsidRPr="000961F5">
              <w:t>/ ([Sponsor’s confirmation form</w:t>
            </w:r>
            <w:r w:rsidR="009828B3" w:rsidRPr="000961F5">
              <w:t xml:space="preserve"> Field #13d</w:t>
            </w:r>
            <w:r w:rsidRPr="000961F5">
              <w:t>] + field #53)</w:t>
            </w:r>
          </w:p>
        </w:tc>
      </w:tr>
    </w:tbl>
    <w:p w14:paraId="664ECAF2" w14:textId="4E8DCA9A" w:rsidR="00FD7BC7" w:rsidRPr="000961F5" w:rsidRDefault="00FD7BC7" w:rsidP="005E3B0A">
      <w:pPr>
        <w:ind w:left="0"/>
      </w:pPr>
    </w:p>
    <w:p w14:paraId="30A24ED0" w14:textId="77777777" w:rsidR="00FD7BC7" w:rsidRPr="000961F5" w:rsidRDefault="00FD7BC7" w:rsidP="005E3B0A">
      <w:pPr>
        <w:ind w:left="0"/>
      </w:pPr>
    </w:p>
    <w:p w14:paraId="2BD9A42E" w14:textId="11CFC06C" w:rsidR="005A738A" w:rsidRPr="000961F5" w:rsidRDefault="005A738A" w:rsidP="005A738A">
      <w:pPr>
        <w:ind w:left="0"/>
      </w:pPr>
      <w:r w:rsidRPr="000961F5">
        <w:t>H Shareholder concentration analysis</w:t>
      </w:r>
    </w:p>
    <w:p w14:paraId="577C5519" w14:textId="77777777" w:rsidR="005A738A" w:rsidRPr="000961F5" w:rsidRDefault="005A738A" w:rsidP="005A738A">
      <w:pPr>
        <w:ind w:left="0"/>
      </w:pPr>
    </w:p>
    <w:p w14:paraId="57D9787F" w14:textId="77777777" w:rsidR="005A738A" w:rsidRPr="000961F5" w:rsidRDefault="005A738A" w:rsidP="005A738A">
      <w:pPr>
        <w:ind w:left="0"/>
      </w:pPr>
      <w:r w:rsidRPr="000961F5">
        <w:t>Hidden if Securities to be Listed [IPO Initiation Field #17] = !Ordinary Shares (H shares) or !Ordinary shares (conversion from B to H shares)</w:t>
      </w:r>
    </w:p>
    <w:tbl>
      <w:tblPr>
        <w:tblStyle w:val="TableGrid4"/>
        <w:tblW w:w="0" w:type="auto"/>
        <w:tblLook w:val="04A0" w:firstRow="1" w:lastRow="0" w:firstColumn="1" w:lastColumn="0" w:noHBand="0" w:noVBand="1"/>
      </w:tblPr>
      <w:tblGrid>
        <w:gridCol w:w="981"/>
        <w:gridCol w:w="2705"/>
        <w:gridCol w:w="6773"/>
      </w:tblGrid>
      <w:tr w:rsidR="005A738A" w:rsidRPr="000961F5" w14:paraId="2E7ED05C" w14:textId="77777777" w:rsidTr="005A738A">
        <w:tc>
          <w:tcPr>
            <w:tcW w:w="981" w:type="dxa"/>
            <w:vAlign w:val="center"/>
          </w:tcPr>
          <w:p w14:paraId="4CF086DD" w14:textId="7ED1C9FA"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238</w:t>
            </w:r>
          </w:p>
        </w:tc>
        <w:tc>
          <w:tcPr>
            <w:tcW w:w="2705" w:type="dxa"/>
            <w:vAlign w:val="center"/>
          </w:tcPr>
          <w:p w14:paraId="4272A740" w14:textId="1FA9DA6A"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the top 1 H shareholder</w:t>
            </w:r>
          </w:p>
        </w:tc>
        <w:tc>
          <w:tcPr>
            <w:tcW w:w="6773" w:type="dxa"/>
            <w:vAlign w:val="center"/>
          </w:tcPr>
          <w:p w14:paraId="4387095B" w14:textId="1F9F563A" w:rsidR="005A738A" w:rsidRPr="000961F5" w:rsidRDefault="005A738A" w:rsidP="005A738A">
            <w:pPr>
              <w:spacing w:after="0"/>
              <w:ind w:left="0"/>
              <w:jc w:val="left"/>
              <w:rPr>
                <w:rFonts w:ascii="Arial" w:hAnsi="Arial"/>
                <w:sz w:val="16"/>
                <w:szCs w:val="16"/>
              </w:rPr>
            </w:pPr>
            <w:r w:rsidRPr="000961F5">
              <w:t>= number of shares subscribed by the top 1 shareholder [row 2, column c of the top H shareholders sheet – item 13a of sponsor confirmation form]</w:t>
            </w:r>
          </w:p>
        </w:tc>
      </w:tr>
      <w:tr w:rsidR="005A738A" w:rsidRPr="000961F5" w14:paraId="54D683B0" w14:textId="77777777" w:rsidTr="005A738A">
        <w:tc>
          <w:tcPr>
            <w:tcW w:w="981" w:type="dxa"/>
            <w:vAlign w:val="center"/>
          </w:tcPr>
          <w:p w14:paraId="520C2D44" w14:textId="691F1E70"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239</w:t>
            </w:r>
          </w:p>
        </w:tc>
        <w:tc>
          <w:tcPr>
            <w:tcW w:w="2705" w:type="dxa"/>
            <w:vAlign w:val="center"/>
          </w:tcPr>
          <w:p w14:paraId="38316D5C" w14:textId="7D9625A8"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the top 5 H shareholders</w:t>
            </w:r>
          </w:p>
        </w:tc>
        <w:tc>
          <w:tcPr>
            <w:tcW w:w="6773" w:type="dxa"/>
            <w:vAlign w:val="center"/>
          </w:tcPr>
          <w:p w14:paraId="5B3D2C3A" w14:textId="2812B6DD" w:rsidR="005A738A" w:rsidRPr="000961F5" w:rsidRDefault="005A738A" w:rsidP="005A738A">
            <w:pPr>
              <w:spacing w:after="0"/>
              <w:ind w:left="0"/>
              <w:jc w:val="left"/>
              <w:rPr>
                <w:rFonts w:ascii="Arial" w:hAnsi="Arial"/>
                <w:sz w:val="16"/>
                <w:szCs w:val="16"/>
              </w:rPr>
            </w:pPr>
            <w:r w:rsidRPr="000961F5">
              <w:t>= number of shares subscribed by the top 5 shareholders [summation of rows 2:6, column c of the top H shareholders sheet – item 13a of sponsor confirmation form]</w:t>
            </w:r>
          </w:p>
        </w:tc>
      </w:tr>
      <w:tr w:rsidR="005A738A" w:rsidRPr="000961F5" w14:paraId="405C050E" w14:textId="77777777" w:rsidTr="005A738A">
        <w:tc>
          <w:tcPr>
            <w:tcW w:w="981" w:type="dxa"/>
            <w:vAlign w:val="center"/>
          </w:tcPr>
          <w:p w14:paraId="4486CFE1" w14:textId="350DBE7B"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240</w:t>
            </w:r>
          </w:p>
        </w:tc>
        <w:tc>
          <w:tcPr>
            <w:tcW w:w="2705" w:type="dxa"/>
            <w:vAlign w:val="center"/>
          </w:tcPr>
          <w:p w14:paraId="02E1B585" w14:textId="4221C4AF"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the top 10 H shareholders</w:t>
            </w:r>
          </w:p>
        </w:tc>
        <w:tc>
          <w:tcPr>
            <w:tcW w:w="6773" w:type="dxa"/>
            <w:vAlign w:val="center"/>
          </w:tcPr>
          <w:p w14:paraId="27FD6D6F" w14:textId="7589308C" w:rsidR="005A738A" w:rsidRPr="000961F5" w:rsidRDefault="005A738A" w:rsidP="005A738A">
            <w:pPr>
              <w:spacing w:after="0"/>
              <w:ind w:left="0"/>
              <w:jc w:val="left"/>
              <w:rPr>
                <w:rFonts w:ascii="Arial" w:hAnsi="Arial"/>
                <w:sz w:val="16"/>
                <w:szCs w:val="16"/>
              </w:rPr>
            </w:pPr>
            <w:r w:rsidRPr="000961F5">
              <w:t>= number of shares subscribed by the top 10 shareholders [summation of rows 2:11, column c of the top H shareholders sheet – item 13a of sponsor confirmation form]</w:t>
            </w:r>
          </w:p>
        </w:tc>
      </w:tr>
      <w:tr w:rsidR="005A738A" w:rsidRPr="000961F5" w14:paraId="45B4C9E7" w14:textId="77777777" w:rsidTr="005A738A">
        <w:tc>
          <w:tcPr>
            <w:tcW w:w="981" w:type="dxa"/>
            <w:vAlign w:val="center"/>
          </w:tcPr>
          <w:p w14:paraId="253AD0BD" w14:textId="2C33B924"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241</w:t>
            </w:r>
          </w:p>
        </w:tc>
        <w:tc>
          <w:tcPr>
            <w:tcW w:w="2705" w:type="dxa"/>
            <w:vAlign w:val="center"/>
          </w:tcPr>
          <w:p w14:paraId="5C66B6A7" w14:textId="2441F39D"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the top 25 H shareholders</w:t>
            </w:r>
          </w:p>
        </w:tc>
        <w:tc>
          <w:tcPr>
            <w:tcW w:w="6773" w:type="dxa"/>
            <w:vAlign w:val="center"/>
          </w:tcPr>
          <w:p w14:paraId="6B7A1642" w14:textId="1A3C66FE" w:rsidR="005A738A" w:rsidRPr="000961F5" w:rsidRDefault="005A738A" w:rsidP="005A738A">
            <w:pPr>
              <w:spacing w:after="0"/>
              <w:ind w:left="0"/>
              <w:jc w:val="left"/>
              <w:rPr>
                <w:rFonts w:ascii="Arial" w:hAnsi="Arial"/>
                <w:sz w:val="16"/>
                <w:szCs w:val="16"/>
              </w:rPr>
            </w:pPr>
            <w:r w:rsidRPr="000961F5">
              <w:t>= number of shares subscribed by the top 25 shareholders [summation of rows 2:26, column c of the top H shareholders sheet – item 13a of sponsor confirmation form]</w:t>
            </w:r>
          </w:p>
        </w:tc>
      </w:tr>
      <w:tr w:rsidR="005A738A" w:rsidRPr="000961F5" w14:paraId="1C7D34E7" w14:textId="77777777" w:rsidTr="005A738A">
        <w:tc>
          <w:tcPr>
            <w:tcW w:w="981" w:type="dxa"/>
            <w:vAlign w:val="center"/>
          </w:tcPr>
          <w:p w14:paraId="43B27A5C" w14:textId="4A7A9714"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24</w:t>
            </w:r>
            <w:r w:rsidR="00001AA4" w:rsidRPr="000961F5">
              <w:rPr>
                <w:rFonts w:eastAsia="Times New Roman"/>
                <w:color w:val="000000"/>
                <w:kern w:val="24"/>
                <w:lang w:val="en-HK"/>
              </w:rPr>
              <w:t>6</w:t>
            </w:r>
          </w:p>
        </w:tc>
        <w:tc>
          <w:tcPr>
            <w:tcW w:w="2705" w:type="dxa"/>
            <w:vAlign w:val="center"/>
          </w:tcPr>
          <w:p w14:paraId="310CF44A" w14:textId="6306C37A"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top 1 H shareholder</w:t>
            </w:r>
          </w:p>
        </w:tc>
        <w:tc>
          <w:tcPr>
            <w:tcW w:w="6773" w:type="dxa"/>
            <w:vAlign w:val="center"/>
          </w:tcPr>
          <w:p w14:paraId="59047EB1" w14:textId="6637102E" w:rsidR="005A738A" w:rsidRPr="000961F5" w:rsidRDefault="005A738A" w:rsidP="005A738A">
            <w:pPr>
              <w:spacing w:after="0"/>
              <w:ind w:left="0"/>
              <w:jc w:val="left"/>
              <w:rPr>
                <w:rFonts w:ascii="Arial" w:hAnsi="Arial"/>
                <w:sz w:val="16"/>
                <w:szCs w:val="16"/>
              </w:rPr>
            </w:pPr>
            <w:r w:rsidRPr="000961F5">
              <w:t>= number of shares held by top 1 shareholder [row 2, column D of the top H shareholders sheet – item 13a of sponsor confirmation form]</w:t>
            </w:r>
          </w:p>
        </w:tc>
      </w:tr>
      <w:tr w:rsidR="005A738A" w:rsidRPr="000961F5" w14:paraId="0D1EA9C9" w14:textId="77777777" w:rsidTr="005A738A">
        <w:tc>
          <w:tcPr>
            <w:tcW w:w="981" w:type="dxa"/>
            <w:vAlign w:val="center"/>
          </w:tcPr>
          <w:p w14:paraId="0A634B47" w14:textId="3D531F66"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24</w:t>
            </w:r>
            <w:r w:rsidR="00001AA4" w:rsidRPr="000961F5">
              <w:rPr>
                <w:rFonts w:eastAsia="Times New Roman"/>
                <w:color w:val="000000"/>
                <w:kern w:val="24"/>
                <w:lang w:val="en-HK"/>
              </w:rPr>
              <w:t>7</w:t>
            </w:r>
          </w:p>
        </w:tc>
        <w:tc>
          <w:tcPr>
            <w:tcW w:w="2705" w:type="dxa"/>
            <w:vAlign w:val="center"/>
          </w:tcPr>
          <w:p w14:paraId="1E4B8F9A" w14:textId="12320EA7"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top 5 H shareholders</w:t>
            </w:r>
          </w:p>
        </w:tc>
        <w:tc>
          <w:tcPr>
            <w:tcW w:w="6773" w:type="dxa"/>
            <w:vAlign w:val="center"/>
          </w:tcPr>
          <w:p w14:paraId="53D0D23F" w14:textId="7A43E725" w:rsidR="005A738A" w:rsidRPr="000961F5" w:rsidRDefault="005A738A" w:rsidP="005A738A">
            <w:pPr>
              <w:spacing w:after="0"/>
              <w:ind w:left="0"/>
              <w:jc w:val="left"/>
              <w:rPr>
                <w:rFonts w:ascii="Arial" w:hAnsi="Arial"/>
                <w:sz w:val="16"/>
                <w:szCs w:val="16"/>
              </w:rPr>
            </w:pPr>
            <w:r w:rsidRPr="000961F5">
              <w:t>= number of shares held by top 5 shareholders [summation of rows 2:6, column D of the top H shareholders sheet – item 13a of sponsor confirmation form]</w:t>
            </w:r>
          </w:p>
        </w:tc>
      </w:tr>
      <w:tr w:rsidR="005A738A" w:rsidRPr="000961F5" w14:paraId="4EF4B6FA" w14:textId="77777777" w:rsidTr="005A738A">
        <w:tc>
          <w:tcPr>
            <w:tcW w:w="981" w:type="dxa"/>
            <w:vAlign w:val="center"/>
          </w:tcPr>
          <w:p w14:paraId="6C6430E6" w14:textId="38DC1323"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24</w:t>
            </w:r>
            <w:r w:rsidR="00001AA4" w:rsidRPr="000961F5">
              <w:rPr>
                <w:rFonts w:eastAsia="Times New Roman"/>
                <w:color w:val="000000"/>
                <w:kern w:val="24"/>
                <w:lang w:val="en-HK"/>
              </w:rPr>
              <w:t>8</w:t>
            </w:r>
          </w:p>
        </w:tc>
        <w:tc>
          <w:tcPr>
            <w:tcW w:w="2705" w:type="dxa"/>
            <w:vAlign w:val="center"/>
          </w:tcPr>
          <w:p w14:paraId="5AB4E030" w14:textId="0E767057"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top 10 H shareholders</w:t>
            </w:r>
          </w:p>
        </w:tc>
        <w:tc>
          <w:tcPr>
            <w:tcW w:w="6773" w:type="dxa"/>
            <w:vAlign w:val="center"/>
          </w:tcPr>
          <w:p w14:paraId="68097C5C" w14:textId="7A91B271" w:rsidR="005A738A" w:rsidRPr="000961F5" w:rsidRDefault="005A738A" w:rsidP="005A738A">
            <w:pPr>
              <w:spacing w:after="0"/>
              <w:ind w:left="0"/>
              <w:jc w:val="left"/>
              <w:rPr>
                <w:rFonts w:ascii="Arial" w:hAnsi="Arial"/>
                <w:sz w:val="16"/>
                <w:szCs w:val="16"/>
              </w:rPr>
            </w:pPr>
            <w:r w:rsidRPr="000961F5">
              <w:t>= number of shares held by top 10 shareholders [summation of rows 2:11, column D of the top H shareholders sheet – item 13a of sponsor confirmation form]</w:t>
            </w:r>
          </w:p>
        </w:tc>
      </w:tr>
      <w:tr w:rsidR="005A738A" w:rsidRPr="000961F5" w14:paraId="05320068" w14:textId="77777777" w:rsidTr="005A738A">
        <w:tc>
          <w:tcPr>
            <w:tcW w:w="981" w:type="dxa"/>
            <w:vAlign w:val="center"/>
          </w:tcPr>
          <w:p w14:paraId="1D1C81B2" w14:textId="42745FE6"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24</w:t>
            </w:r>
            <w:r w:rsidR="00001AA4" w:rsidRPr="000961F5">
              <w:rPr>
                <w:rFonts w:eastAsia="Times New Roman"/>
                <w:color w:val="000000"/>
                <w:kern w:val="24"/>
                <w:lang w:val="en-HK"/>
              </w:rPr>
              <w:t>9</w:t>
            </w:r>
          </w:p>
        </w:tc>
        <w:tc>
          <w:tcPr>
            <w:tcW w:w="2705" w:type="dxa"/>
            <w:vAlign w:val="center"/>
          </w:tcPr>
          <w:p w14:paraId="69A83A37" w14:textId="1BE37149"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top 25 H shareholders</w:t>
            </w:r>
          </w:p>
        </w:tc>
        <w:tc>
          <w:tcPr>
            <w:tcW w:w="6773" w:type="dxa"/>
            <w:vAlign w:val="center"/>
          </w:tcPr>
          <w:p w14:paraId="75CE44CA" w14:textId="22EB9A45" w:rsidR="005A738A" w:rsidRPr="000961F5" w:rsidRDefault="005A738A" w:rsidP="005A738A">
            <w:pPr>
              <w:spacing w:after="0"/>
              <w:ind w:left="0"/>
              <w:jc w:val="left"/>
              <w:rPr>
                <w:rFonts w:ascii="Arial" w:hAnsi="Arial"/>
                <w:sz w:val="16"/>
                <w:szCs w:val="16"/>
              </w:rPr>
            </w:pPr>
            <w:r w:rsidRPr="000961F5">
              <w:t>= number of shares held by top 25 shareholder [summation of rows 2:26, column D of the top H shareholders sheet – item 13a of sponsor confirmation form]</w:t>
            </w:r>
          </w:p>
        </w:tc>
      </w:tr>
      <w:tr w:rsidR="005A738A" w:rsidRPr="000961F5" w14:paraId="69119B24" w14:textId="77777777" w:rsidTr="005A738A">
        <w:tc>
          <w:tcPr>
            <w:tcW w:w="981" w:type="dxa"/>
            <w:vAlign w:val="center"/>
          </w:tcPr>
          <w:p w14:paraId="6A46558B" w14:textId="1819DEFF"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24</w:t>
            </w:r>
            <w:r w:rsidR="00001AA4" w:rsidRPr="000961F5">
              <w:rPr>
                <w:rFonts w:eastAsia="Times New Roman"/>
                <w:color w:val="000000"/>
                <w:kern w:val="24"/>
                <w:lang w:val="en-HK"/>
              </w:rPr>
              <w:t>2</w:t>
            </w:r>
          </w:p>
        </w:tc>
        <w:tc>
          <w:tcPr>
            <w:tcW w:w="2705" w:type="dxa"/>
            <w:vAlign w:val="center"/>
          </w:tcPr>
          <w:p w14:paraId="274CA571" w14:textId="70DB6192"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H shares held by top 1 H shareholder</w:t>
            </w:r>
          </w:p>
        </w:tc>
        <w:tc>
          <w:tcPr>
            <w:tcW w:w="6773" w:type="dxa"/>
            <w:vAlign w:val="center"/>
          </w:tcPr>
          <w:p w14:paraId="4273A1C3" w14:textId="5675FEBD" w:rsidR="005A738A" w:rsidRPr="000961F5" w:rsidRDefault="005A738A" w:rsidP="005A738A">
            <w:pPr>
              <w:spacing w:after="0"/>
              <w:ind w:left="0"/>
              <w:jc w:val="left"/>
              <w:rPr>
                <w:rFonts w:ascii="Arial" w:hAnsi="Arial"/>
                <w:sz w:val="16"/>
                <w:szCs w:val="16"/>
              </w:rPr>
            </w:pPr>
            <w:r w:rsidRPr="000961F5">
              <w:t>= number of shares held by top 1 shareholder [row 2, column E of the top H shareholders sheet – item 13a of sponsor confirmation form]</w:t>
            </w:r>
          </w:p>
        </w:tc>
      </w:tr>
      <w:tr w:rsidR="005A738A" w:rsidRPr="000961F5" w14:paraId="0B5A5536" w14:textId="77777777" w:rsidTr="005A738A">
        <w:tc>
          <w:tcPr>
            <w:tcW w:w="981" w:type="dxa"/>
            <w:vAlign w:val="center"/>
          </w:tcPr>
          <w:p w14:paraId="6379A418" w14:textId="572993EE"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24</w:t>
            </w:r>
            <w:r w:rsidR="00001AA4" w:rsidRPr="000961F5">
              <w:rPr>
                <w:rFonts w:eastAsia="Times New Roman"/>
                <w:color w:val="000000"/>
                <w:kern w:val="24"/>
                <w:lang w:val="en-HK"/>
              </w:rPr>
              <w:t>3</w:t>
            </w:r>
          </w:p>
        </w:tc>
        <w:tc>
          <w:tcPr>
            <w:tcW w:w="2705" w:type="dxa"/>
            <w:vAlign w:val="center"/>
          </w:tcPr>
          <w:p w14:paraId="4C991BC3" w14:textId="44B4E85C"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H shares held by top 5 H shareholders</w:t>
            </w:r>
          </w:p>
        </w:tc>
        <w:tc>
          <w:tcPr>
            <w:tcW w:w="6773" w:type="dxa"/>
            <w:vAlign w:val="center"/>
          </w:tcPr>
          <w:p w14:paraId="28CAE906" w14:textId="4F71ACE7" w:rsidR="005A738A" w:rsidRPr="000961F5" w:rsidRDefault="005A738A" w:rsidP="005A738A">
            <w:pPr>
              <w:spacing w:after="0"/>
              <w:ind w:left="0"/>
              <w:jc w:val="left"/>
              <w:rPr>
                <w:rFonts w:ascii="Arial" w:hAnsi="Arial"/>
                <w:sz w:val="16"/>
                <w:szCs w:val="16"/>
              </w:rPr>
            </w:pPr>
            <w:r w:rsidRPr="000961F5">
              <w:t>= number of shares held by top 5 shareholders [summation of rows 2:6, column E of the top H shareholders sheet – item 13a of sponsor confirmation form]</w:t>
            </w:r>
          </w:p>
        </w:tc>
      </w:tr>
      <w:tr w:rsidR="005A738A" w:rsidRPr="000961F5" w14:paraId="685447EB" w14:textId="77777777" w:rsidTr="005A738A">
        <w:tc>
          <w:tcPr>
            <w:tcW w:w="981" w:type="dxa"/>
            <w:vAlign w:val="center"/>
          </w:tcPr>
          <w:p w14:paraId="2383BDC7" w14:textId="2FB00FD7"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24</w:t>
            </w:r>
            <w:r w:rsidR="00001AA4" w:rsidRPr="000961F5">
              <w:rPr>
                <w:rFonts w:eastAsia="Times New Roman"/>
                <w:color w:val="000000"/>
                <w:kern w:val="24"/>
                <w:lang w:val="en-HK"/>
              </w:rPr>
              <w:t>4</w:t>
            </w:r>
          </w:p>
        </w:tc>
        <w:tc>
          <w:tcPr>
            <w:tcW w:w="2705" w:type="dxa"/>
            <w:vAlign w:val="center"/>
          </w:tcPr>
          <w:p w14:paraId="101447DF" w14:textId="6483CDBD"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H shares held by top 10 H shareholders</w:t>
            </w:r>
          </w:p>
        </w:tc>
        <w:tc>
          <w:tcPr>
            <w:tcW w:w="6773" w:type="dxa"/>
            <w:vAlign w:val="center"/>
          </w:tcPr>
          <w:p w14:paraId="751601E9" w14:textId="5DE43D23" w:rsidR="005A738A" w:rsidRPr="000961F5" w:rsidRDefault="005A738A" w:rsidP="005A738A">
            <w:pPr>
              <w:spacing w:after="0"/>
              <w:ind w:left="0"/>
              <w:jc w:val="left"/>
              <w:rPr>
                <w:rFonts w:ascii="Arial" w:hAnsi="Arial"/>
                <w:sz w:val="16"/>
                <w:szCs w:val="16"/>
              </w:rPr>
            </w:pPr>
            <w:r w:rsidRPr="000961F5">
              <w:t>= number of shares held by top 10 shareholders [summation of rows 2:11, column E of the top H shareholders sheet – item 13a of sponsor confirmation form]</w:t>
            </w:r>
          </w:p>
        </w:tc>
      </w:tr>
      <w:tr w:rsidR="005A738A" w:rsidRPr="000961F5" w14:paraId="7C4C1D39" w14:textId="77777777" w:rsidTr="005A738A">
        <w:tc>
          <w:tcPr>
            <w:tcW w:w="981" w:type="dxa"/>
            <w:vAlign w:val="center"/>
          </w:tcPr>
          <w:p w14:paraId="04580161" w14:textId="168E0EAB"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24</w:t>
            </w:r>
            <w:r w:rsidR="00001AA4" w:rsidRPr="000961F5">
              <w:rPr>
                <w:rFonts w:eastAsia="Times New Roman"/>
                <w:color w:val="000000"/>
                <w:kern w:val="24"/>
                <w:lang w:val="en-HK"/>
              </w:rPr>
              <w:t>5</w:t>
            </w:r>
          </w:p>
        </w:tc>
        <w:tc>
          <w:tcPr>
            <w:tcW w:w="2705" w:type="dxa"/>
            <w:vAlign w:val="center"/>
          </w:tcPr>
          <w:p w14:paraId="3F399525" w14:textId="46754F21"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H shares held by top 25 H shareholders</w:t>
            </w:r>
          </w:p>
        </w:tc>
        <w:tc>
          <w:tcPr>
            <w:tcW w:w="6773" w:type="dxa"/>
            <w:vAlign w:val="center"/>
          </w:tcPr>
          <w:p w14:paraId="1F1B7B0B" w14:textId="62DE0981" w:rsidR="005A738A" w:rsidRPr="000961F5" w:rsidRDefault="005A738A" w:rsidP="005A738A">
            <w:pPr>
              <w:spacing w:after="0"/>
              <w:ind w:left="0"/>
              <w:jc w:val="left"/>
              <w:rPr>
                <w:rFonts w:ascii="Arial" w:hAnsi="Arial"/>
                <w:sz w:val="16"/>
                <w:szCs w:val="16"/>
              </w:rPr>
            </w:pPr>
            <w:r w:rsidRPr="000961F5">
              <w:t>= number of shares held by top 25 shareholder [summation of rows 2:26, column E of the top H shareholders sheet – item 13a of sponsor confirmation form]</w:t>
            </w:r>
          </w:p>
        </w:tc>
      </w:tr>
      <w:tr w:rsidR="005A738A" w:rsidRPr="000961F5" w14:paraId="6FBF5B95" w14:textId="77777777" w:rsidTr="005A738A">
        <w:tc>
          <w:tcPr>
            <w:tcW w:w="981" w:type="dxa"/>
            <w:vAlign w:val="center"/>
          </w:tcPr>
          <w:p w14:paraId="0F0A17CF" w14:textId="01B1A34B"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250</w:t>
            </w:r>
          </w:p>
        </w:tc>
        <w:tc>
          <w:tcPr>
            <w:tcW w:w="2705" w:type="dxa"/>
            <w:vAlign w:val="center"/>
          </w:tcPr>
          <w:p w14:paraId="11401CAB" w14:textId="1BDDCC16"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 H shareholder to number of shares in the Institutional Offer (assuming no exercise of the Over-allotment Option)</w:t>
            </w:r>
          </w:p>
        </w:tc>
        <w:tc>
          <w:tcPr>
            <w:tcW w:w="6773" w:type="dxa"/>
            <w:vAlign w:val="center"/>
          </w:tcPr>
          <w:p w14:paraId="63989600" w14:textId="3587F568" w:rsidR="005A738A" w:rsidRPr="000961F5" w:rsidRDefault="005A738A" w:rsidP="005A738A">
            <w:pPr>
              <w:spacing w:after="0"/>
              <w:ind w:left="0"/>
              <w:jc w:val="left"/>
              <w:rPr>
                <w:rFonts w:ascii="Arial" w:hAnsi="Arial"/>
                <w:sz w:val="16"/>
                <w:szCs w:val="16"/>
              </w:rPr>
            </w:pPr>
            <w:r w:rsidRPr="000961F5">
              <w:t>= field #238 / field #7</w:t>
            </w:r>
          </w:p>
        </w:tc>
      </w:tr>
      <w:tr w:rsidR="005A738A" w:rsidRPr="000961F5" w14:paraId="31AC96AD" w14:textId="77777777" w:rsidTr="005A738A">
        <w:tc>
          <w:tcPr>
            <w:tcW w:w="981" w:type="dxa"/>
            <w:vAlign w:val="center"/>
          </w:tcPr>
          <w:p w14:paraId="1B295E50" w14:textId="02630C99" w:rsidR="005A738A" w:rsidRPr="000961F5" w:rsidDel="001464AA"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251</w:t>
            </w:r>
          </w:p>
        </w:tc>
        <w:tc>
          <w:tcPr>
            <w:tcW w:w="2705" w:type="dxa"/>
            <w:vAlign w:val="center"/>
          </w:tcPr>
          <w:p w14:paraId="1D13EE38" w14:textId="758A1DB9"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subscribed by the top 5 H shareholders to number of shares in the Institutional Offer </w:t>
            </w:r>
            <w:r w:rsidRPr="000961F5">
              <w:rPr>
                <w:rFonts w:eastAsia="Times New Roman"/>
                <w:color w:val="000000"/>
                <w:kern w:val="24"/>
              </w:rPr>
              <w:lastRenderedPageBreak/>
              <w:t>(assuming no exercise of the Over-allotment Option)</w:t>
            </w:r>
          </w:p>
        </w:tc>
        <w:tc>
          <w:tcPr>
            <w:tcW w:w="6773" w:type="dxa"/>
            <w:vAlign w:val="center"/>
          </w:tcPr>
          <w:p w14:paraId="20A694F1" w14:textId="74450B7D" w:rsidR="005A738A" w:rsidRPr="000961F5" w:rsidRDefault="005A738A" w:rsidP="005A738A">
            <w:pPr>
              <w:spacing w:after="0"/>
              <w:ind w:left="0"/>
              <w:jc w:val="left"/>
              <w:rPr>
                <w:rFonts w:ascii="Arial" w:hAnsi="Arial"/>
                <w:sz w:val="16"/>
                <w:szCs w:val="16"/>
              </w:rPr>
            </w:pPr>
            <w:r w:rsidRPr="000961F5">
              <w:lastRenderedPageBreak/>
              <w:t>= field #239 / field #7</w:t>
            </w:r>
          </w:p>
        </w:tc>
      </w:tr>
      <w:tr w:rsidR="005A738A" w:rsidRPr="000961F5" w14:paraId="7C624C87" w14:textId="77777777" w:rsidTr="005A738A">
        <w:tc>
          <w:tcPr>
            <w:tcW w:w="981" w:type="dxa"/>
            <w:vAlign w:val="center"/>
          </w:tcPr>
          <w:p w14:paraId="451D3C5F" w14:textId="42A31305"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252</w:t>
            </w:r>
          </w:p>
        </w:tc>
        <w:tc>
          <w:tcPr>
            <w:tcW w:w="2705" w:type="dxa"/>
            <w:vAlign w:val="center"/>
          </w:tcPr>
          <w:p w14:paraId="0DA1D3F8" w14:textId="019DF2EE"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10 H shareholders to number of shares in the Institutional Offer (assuming no exercise of the Over-allotment Option)</w:t>
            </w:r>
          </w:p>
        </w:tc>
        <w:tc>
          <w:tcPr>
            <w:tcW w:w="6773" w:type="dxa"/>
            <w:vAlign w:val="center"/>
          </w:tcPr>
          <w:p w14:paraId="144D8133" w14:textId="6694B94F" w:rsidR="005A738A" w:rsidRPr="000961F5" w:rsidRDefault="005A738A" w:rsidP="005A738A">
            <w:pPr>
              <w:spacing w:after="0"/>
              <w:ind w:left="0"/>
              <w:jc w:val="left"/>
              <w:rPr>
                <w:rFonts w:ascii="Arial" w:hAnsi="Arial"/>
                <w:sz w:val="16"/>
                <w:szCs w:val="16"/>
              </w:rPr>
            </w:pPr>
            <w:r w:rsidRPr="000961F5">
              <w:t>= field #240/ field #7</w:t>
            </w:r>
          </w:p>
        </w:tc>
      </w:tr>
      <w:tr w:rsidR="005A738A" w:rsidRPr="000961F5" w14:paraId="09BD2562" w14:textId="77777777" w:rsidTr="005A738A">
        <w:tc>
          <w:tcPr>
            <w:tcW w:w="981" w:type="dxa"/>
            <w:vAlign w:val="center"/>
          </w:tcPr>
          <w:p w14:paraId="621ED06D" w14:textId="7E3F1A89"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253</w:t>
            </w:r>
          </w:p>
        </w:tc>
        <w:tc>
          <w:tcPr>
            <w:tcW w:w="2705" w:type="dxa"/>
            <w:vAlign w:val="center"/>
          </w:tcPr>
          <w:p w14:paraId="532EC954" w14:textId="10394F8B"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25 H shareholders to number of shares in the Institutional Offer (assuming no exercise of the Over-allotment Option)</w:t>
            </w:r>
          </w:p>
        </w:tc>
        <w:tc>
          <w:tcPr>
            <w:tcW w:w="6773" w:type="dxa"/>
            <w:vAlign w:val="center"/>
          </w:tcPr>
          <w:p w14:paraId="44EE6C4A" w14:textId="68D01208" w:rsidR="005A738A" w:rsidRPr="000961F5" w:rsidRDefault="005A738A" w:rsidP="005A738A">
            <w:pPr>
              <w:spacing w:after="0"/>
              <w:ind w:left="0"/>
              <w:jc w:val="left"/>
              <w:rPr>
                <w:rFonts w:ascii="Arial" w:hAnsi="Arial"/>
                <w:sz w:val="16"/>
                <w:szCs w:val="16"/>
              </w:rPr>
            </w:pPr>
            <w:r w:rsidRPr="000961F5">
              <w:t>= field #241/ field #7</w:t>
            </w:r>
          </w:p>
        </w:tc>
      </w:tr>
      <w:tr w:rsidR="005A738A" w:rsidRPr="000961F5" w14:paraId="72D1CE92" w14:textId="77777777" w:rsidTr="005A738A">
        <w:tc>
          <w:tcPr>
            <w:tcW w:w="981" w:type="dxa"/>
            <w:vAlign w:val="center"/>
          </w:tcPr>
          <w:p w14:paraId="384FD38E" w14:textId="20EF45CB"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254</w:t>
            </w:r>
          </w:p>
        </w:tc>
        <w:tc>
          <w:tcPr>
            <w:tcW w:w="2705" w:type="dxa"/>
            <w:vAlign w:val="center"/>
          </w:tcPr>
          <w:p w14:paraId="6973B5D7" w14:textId="20B110AB"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 H shareholder to number of shares in the Institutional Offer (assuming the Over-allotment Option is exercised)</w:t>
            </w:r>
          </w:p>
        </w:tc>
        <w:tc>
          <w:tcPr>
            <w:tcW w:w="6773" w:type="dxa"/>
            <w:vAlign w:val="center"/>
          </w:tcPr>
          <w:p w14:paraId="1713EF58" w14:textId="354EFF83" w:rsidR="005A738A" w:rsidRPr="000961F5" w:rsidRDefault="005A738A" w:rsidP="005A738A">
            <w:pPr>
              <w:spacing w:after="0"/>
              <w:ind w:left="0"/>
              <w:jc w:val="left"/>
              <w:rPr>
                <w:rFonts w:ascii="Arial" w:hAnsi="Arial"/>
                <w:sz w:val="16"/>
                <w:szCs w:val="16"/>
              </w:rPr>
            </w:pPr>
            <w:r w:rsidRPr="000961F5">
              <w:t xml:space="preserve">If field #53=0, then block field #254 to field #257. Else =field #238/ (field #7 [sub-placing arrangement]) </w:t>
            </w:r>
          </w:p>
        </w:tc>
      </w:tr>
      <w:tr w:rsidR="005A738A" w:rsidRPr="000961F5" w14:paraId="4B83E474" w14:textId="77777777" w:rsidTr="005A738A">
        <w:tc>
          <w:tcPr>
            <w:tcW w:w="981" w:type="dxa"/>
            <w:vAlign w:val="center"/>
          </w:tcPr>
          <w:p w14:paraId="75EE9B71" w14:textId="2B2E3D87"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255</w:t>
            </w:r>
          </w:p>
        </w:tc>
        <w:tc>
          <w:tcPr>
            <w:tcW w:w="2705" w:type="dxa"/>
            <w:vAlign w:val="center"/>
          </w:tcPr>
          <w:p w14:paraId="5DCE272C" w14:textId="2D816A1E"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subscribed by the top 5 H shareholders to number of shares in the Institutional Offer </w:t>
            </w:r>
            <w:r w:rsidRPr="000961F5">
              <w:rPr>
                <w:rFonts w:eastAsia="Times New Roman"/>
                <w:color w:val="000000"/>
                <w:kern w:val="24"/>
              </w:rPr>
              <w:lastRenderedPageBreak/>
              <w:t>(assuming the Over-allotment Option is exercised)</w:t>
            </w:r>
          </w:p>
        </w:tc>
        <w:tc>
          <w:tcPr>
            <w:tcW w:w="6773" w:type="dxa"/>
            <w:vAlign w:val="center"/>
          </w:tcPr>
          <w:p w14:paraId="48C1BD31" w14:textId="4B36D28B" w:rsidR="005A738A" w:rsidRPr="000961F5" w:rsidRDefault="005A738A" w:rsidP="005A738A">
            <w:pPr>
              <w:spacing w:after="0"/>
              <w:ind w:left="0"/>
              <w:jc w:val="left"/>
              <w:rPr>
                <w:rFonts w:ascii="Arial" w:hAnsi="Arial"/>
                <w:sz w:val="16"/>
                <w:szCs w:val="16"/>
              </w:rPr>
            </w:pPr>
            <w:r w:rsidRPr="000961F5">
              <w:lastRenderedPageBreak/>
              <w:t>If field #53=0, then block field #254 to field #257. Else =field #239/ (field #7 [sub-placing arrangement])</w:t>
            </w:r>
          </w:p>
        </w:tc>
      </w:tr>
      <w:tr w:rsidR="005A738A" w:rsidRPr="000961F5" w14:paraId="3EBFFFED" w14:textId="77777777" w:rsidTr="005A738A">
        <w:tc>
          <w:tcPr>
            <w:tcW w:w="981" w:type="dxa"/>
            <w:vAlign w:val="center"/>
          </w:tcPr>
          <w:p w14:paraId="1DE02650" w14:textId="3A81F7E8"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256</w:t>
            </w:r>
          </w:p>
        </w:tc>
        <w:tc>
          <w:tcPr>
            <w:tcW w:w="2705" w:type="dxa"/>
            <w:vAlign w:val="center"/>
          </w:tcPr>
          <w:p w14:paraId="3B2A7B51" w14:textId="5CA1A127"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10 H shareholders to number of shares in the Institutional Offer (assuming the Over-allotment Option is exercised)</w:t>
            </w:r>
          </w:p>
        </w:tc>
        <w:tc>
          <w:tcPr>
            <w:tcW w:w="6773" w:type="dxa"/>
            <w:vAlign w:val="center"/>
          </w:tcPr>
          <w:p w14:paraId="67C9AB5D" w14:textId="4B0672EE" w:rsidR="005A738A" w:rsidRPr="000961F5" w:rsidRDefault="005A738A" w:rsidP="005A738A">
            <w:pPr>
              <w:spacing w:after="0"/>
              <w:ind w:left="0"/>
              <w:jc w:val="left"/>
              <w:rPr>
                <w:rFonts w:ascii="Arial" w:hAnsi="Arial"/>
                <w:sz w:val="16"/>
                <w:szCs w:val="16"/>
              </w:rPr>
            </w:pPr>
            <w:r w:rsidRPr="000961F5">
              <w:t>If field #53=0, then block field #254 to field #257. Else =field #240/ (field #7 [sub-placing arrangement])</w:t>
            </w:r>
          </w:p>
        </w:tc>
      </w:tr>
      <w:tr w:rsidR="005A738A" w:rsidRPr="000961F5" w14:paraId="02FF3D29" w14:textId="77777777" w:rsidTr="005A738A">
        <w:tc>
          <w:tcPr>
            <w:tcW w:w="981" w:type="dxa"/>
            <w:vAlign w:val="center"/>
          </w:tcPr>
          <w:p w14:paraId="66CA0B93" w14:textId="36D09196"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257</w:t>
            </w:r>
          </w:p>
        </w:tc>
        <w:tc>
          <w:tcPr>
            <w:tcW w:w="2705" w:type="dxa"/>
            <w:vAlign w:val="center"/>
          </w:tcPr>
          <w:p w14:paraId="702AF67E" w14:textId="66949D95"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25 H shareholders to number of shares in the Institutional Offer (assuming the Over-allotment Option is exercised)</w:t>
            </w:r>
          </w:p>
        </w:tc>
        <w:tc>
          <w:tcPr>
            <w:tcW w:w="6773" w:type="dxa"/>
            <w:vAlign w:val="center"/>
          </w:tcPr>
          <w:p w14:paraId="3B3F35C9" w14:textId="21048CA7" w:rsidR="005A738A" w:rsidRPr="000961F5" w:rsidRDefault="005A738A" w:rsidP="005A738A">
            <w:pPr>
              <w:spacing w:after="0"/>
              <w:ind w:left="0"/>
              <w:jc w:val="left"/>
              <w:rPr>
                <w:rFonts w:ascii="Arial" w:hAnsi="Arial"/>
                <w:sz w:val="16"/>
                <w:szCs w:val="16"/>
              </w:rPr>
            </w:pPr>
            <w:r w:rsidRPr="000961F5">
              <w:t>If field #53=0, then block field #254 to field #257. Else =field #241/ (field #7 [sub-placing arrangement])</w:t>
            </w:r>
          </w:p>
        </w:tc>
      </w:tr>
      <w:tr w:rsidR="005A738A" w:rsidRPr="000961F5" w14:paraId="33918BD7" w14:textId="77777777" w:rsidTr="005A738A">
        <w:tc>
          <w:tcPr>
            <w:tcW w:w="981" w:type="dxa"/>
            <w:vAlign w:val="center"/>
          </w:tcPr>
          <w:p w14:paraId="14D9F8E8" w14:textId="17D21CAD"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258</w:t>
            </w:r>
          </w:p>
        </w:tc>
        <w:tc>
          <w:tcPr>
            <w:tcW w:w="2705" w:type="dxa"/>
            <w:vAlign w:val="center"/>
          </w:tcPr>
          <w:p w14:paraId="092E99CE" w14:textId="07C0CC09"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 H shareholder to number of offer shares (assuming no exercise of the Over-allotment Option)</w:t>
            </w:r>
          </w:p>
        </w:tc>
        <w:tc>
          <w:tcPr>
            <w:tcW w:w="6773" w:type="dxa"/>
            <w:vAlign w:val="center"/>
          </w:tcPr>
          <w:p w14:paraId="5BCF1CD2" w14:textId="11A93E1A" w:rsidR="005A738A" w:rsidRPr="000961F5" w:rsidRDefault="005A738A" w:rsidP="005A738A">
            <w:pPr>
              <w:spacing w:after="0"/>
              <w:ind w:left="0"/>
              <w:jc w:val="left"/>
              <w:rPr>
                <w:rFonts w:ascii="Arial" w:hAnsi="Arial"/>
                <w:sz w:val="16"/>
                <w:szCs w:val="16"/>
              </w:rPr>
            </w:pPr>
            <w:r w:rsidRPr="000961F5">
              <w:t>= field #238/ field #5</w:t>
            </w:r>
          </w:p>
        </w:tc>
      </w:tr>
      <w:tr w:rsidR="005A738A" w:rsidRPr="000961F5" w14:paraId="6D75832A" w14:textId="77777777" w:rsidTr="005A738A">
        <w:tc>
          <w:tcPr>
            <w:tcW w:w="981" w:type="dxa"/>
            <w:vAlign w:val="center"/>
          </w:tcPr>
          <w:p w14:paraId="71AE91FE" w14:textId="0E5BD73B"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259</w:t>
            </w:r>
          </w:p>
        </w:tc>
        <w:tc>
          <w:tcPr>
            <w:tcW w:w="2705" w:type="dxa"/>
            <w:vAlign w:val="center"/>
          </w:tcPr>
          <w:p w14:paraId="5123A3C6" w14:textId="170F8089"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subscribed by the top 5 H shareholders to number of offer shares </w:t>
            </w:r>
            <w:r w:rsidRPr="000961F5">
              <w:rPr>
                <w:rFonts w:eastAsia="Times New Roman"/>
                <w:color w:val="000000"/>
                <w:kern w:val="24"/>
              </w:rPr>
              <w:lastRenderedPageBreak/>
              <w:t>(assuming no exercise of the Over-allotment Option)</w:t>
            </w:r>
          </w:p>
        </w:tc>
        <w:tc>
          <w:tcPr>
            <w:tcW w:w="6773" w:type="dxa"/>
            <w:vAlign w:val="center"/>
          </w:tcPr>
          <w:p w14:paraId="5F4ECF59" w14:textId="006338E9" w:rsidR="005A738A" w:rsidRPr="000961F5" w:rsidRDefault="005A738A" w:rsidP="005A738A">
            <w:pPr>
              <w:spacing w:after="0"/>
              <w:ind w:left="0"/>
              <w:jc w:val="left"/>
              <w:rPr>
                <w:rFonts w:ascii="Arial" w:hAnsi="Arial"/>
                <w:sz w:val="16"/>
                <w:szCs w:val="16"/>
              </w:rPr>
            </w:pPr>
            <w:r w:rsidRPr="000961F5">
              <w:lastRenderedPageBreak/>
              <w:t xml:space="preserve">= field #239/ field #5 </w:t>
            </w:r>
          </w:p>
        </w:tc>
      </w:tr>
      <w:tr w:rsidR="005A738A" w:rsidRPr="000961F5" w14:paraId="501E9E12" w14:textId="77777777" w:rsidTr="005A738A">
        <w:tc>
          <w:tcPr>
            <w:tcW w:w="981" w:type="dxa"/>
            <w:vAlign w:val="center"/>
          </w:tcPr>
          <w:p w14:paraId="5035C96F" w14:textId="5171689F"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260</w:t>
            </w:r>
          </w:p>
        </w:tc>
        <w:tc>
          <w:tcPr>
            <w:tcW w:w="2705" w:type="dxa"/>
            <w:vAlign w:val="center"/>
          </w:tcPr>
          <w:p w14:paraId="3A7D85CF" w14:textId="76121D71"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10 H shareholders to number of offer shares (assuming no exercise of the Over-allotment Option)</w:t>
            </w:r>
          </w:p>
        </w:tc>
        <w:tc>
          <w:tcPr>
            <w:tcW w:w="6773" w:type="dxa"/>
            <w:vAlign w:val="center"/>
          </w:tcPr>
          <w:p w14:paraId="7C8331E8" w14:textId="39220A73" w:rsidR="005A738A" w:rsidRPr="000961F5" w:rsidRDefault="005A738A" w:rsidP="005A738A">
            <w:pPr>
              <w:spacing w:after="0"/>
              <w:ind w:left="0"/>
              <w:jc w:val="left"/>
              <w:rPr>
                <w:rFonts w:ascii="Arial" w:hAnsi="Arial"/>
                <w:sz w:val="16"/>
                <w:szCs w:val="16"/>
              </w:rPr>
            </w:pPr>
            <w:r w:rsidRPr="000961F5">
              <w:t>= field #240/ field #5</w:t>
            </w:r>
          </w:p>
        </w:tc>
      </w:tr>
      <w:tr w:rsidR="005A738A" w:rsidRPr="000961F5" w14:paraId="402B9F20" w14:textId="77777777" w:rsidTr="005A738A">
        <w:tc>
          <w:tcPr>
            <w:tcW w:w="981" w:type="dxa"/>
            <w:vAlign w:val="center"/>
          </w:tcPr>
          <w:p w14:paraId="41A2FE11" w14:textId="5E532776"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261</w:t>
            </w:r>
          </w:p>
        </w:tc>
        <w:tc>
          <w:tcPr>
            <w:tcW w:w="2705" w:type="dxa"/>
            <w:vAlign w:val="center"/>
          </w:tcPr>
          <w:p w14:paraId="24F9B0BD" w14:textId="477B9DCB"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25H  shareholders to number of offer shares (assuming no exercise of the Over-allotment Option)</w:t>
            </w:r>
          </w:p>
        </w:tc>
        <w:tc>
          <w:tcPr>
            <w:tcW w:w="6773" w:type="dxa"/>
            <w:vAlign w:val="center"/>
          </w:tcPr>
          <w:p w14:paraId="19FDFEFB" w14:textId="53DAD89B" w:rsidR="005A738A" w:rsidRPr="000961F5" w:rsidRDefault="005A738A" w:rsidP="005A738A">
            <w:pPr>
              <w:spacing w:after="0"/>
              <w:ind w:left="0"/>
              <w:jc w:val="left"/>
              <w:rPr>
                <w:rFonts w:ascii="Arial" w:hAnsi="Arial"/>
                <w:sz w:val="16"/>
                <w:szCs w:val="16"/>
              </w:rPr>
            </w:pPr>
            <w:r w:rsidRPr="000961F5">
              <w:t>= field #241/ field #5</w:t>
            </w:r>
          </w:p>
        </w:tc>
      </w:tr>
      <w:tr w:rsidR="005A738A" w:rsidRPr="000961F5" w14:paraId="7C275E5D" w14:textId="77777777" w:rsidTr="005A738A">
        <w:tc>
          <w:tcPr>
            <w:tcW w:w="981" w:type="dxa"/>
            <w:vAlign w:val="center"/>
          </w:tcPr>
          <w:p w14:paraId="64847473" w14:textId="476F39CE"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262</w:t>
            </w:r>
          </w:p>
        </w:tc>
        <w:tc>
          <w:tcPr>
            <w:tcW w:w="2705" w:type="dxa"/>
            <w:vAlign w:val="center"/>
          </w:tcPr>
          <w:p w14:paraId="48745A36" w14:textId="45FE9CF3"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 H shareholder to number of offer shares (assuming the Over-allotment Option is exercised)</w:t>
            </w:r>
          </w:p>
        </w:tc>
        <w:tc>
          <w:tcPr>
            <w:tcW w:w="6773" w:type="dxa"/>
            <w:vAlign w:val="center"/>
          </w:tcPr>
          <w:p w14:paraId="32B59BD1" w14:textId="3B4813B2" w:rsidR="005A738A" w:rsidRPr="000961F5" w:rsidRDefault="005A738A" w:rsidP="005A738A">
            <w:pPr>
              <w:spacing w:after="0"/>
              <w:ind w:left="0"/>
              <w:jc w:val="left"/>
              <w:rPr>
                <w:rFonts w:ascii="Arial" w:hAnsi="Arial"/>
                <w:sz w:val="16"/>
                <w:szCs w:val="16"/>
              </w:rPr>
            </w:pPr>
            <w:r w:rsidRPr="000961F5">
              <w:t>If field #53=0, then block field #262 to field #265. Else = field #238/ (field #5 + field #53)</w:t>
            </w:r>
          </w:p>
        </w:tc>
      </w:tr>
      <w:tr w:rsidR="005A738A" w:rsidRPr="000961F5" w14:paraId="179BF5C2" w14:textId="77777777" w:rsidTr="005A738A">
        <w:tc>
          <w:tcPr>
            <w:tcW w:w="981" w:type="dxa"/>
            <w:vAlign w:val="center"/>
          </w:tcPr>
          <w:p w14:paraId="0D5C13E5" w14:textId="49CE887B"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263</w:t>
            </w:r>
          </w:p>
        </w:tc>
        <w:tc>
          <w:tcPr>
            <w:tcW w:w="2705" w:type="dxa"/>
            <w:vAlign w:val="center"/>
          </w:tcPr>
          <w:p w14:paraId="2073E048" w14:textId="1878882E"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5 H shareholders to number of offer shares (assuming the Over-allotment Option is exercised)</w:t>
            </w:r>
          </w:p>
        </w:tc>
        <w:tc>
          <w:tcPr>
            <w:tcW w:w="6773" w:type="dxa"/>
            <w:vAlign w:val="center"/>
          </w:tcPr>
          <w:p w14:paraId="186FE474" w14:textId="42855CAD" w:rsidR="005A738A" w:rsidRPr="000961F5" w:rsidRDefault="005A738A" w:rsidP="005A738A">
            <w:pPr>
              <w:spacing w:after="0"/>
              <w:ind w:left="0"/>
              <w:jc w:val="left"/>
              <w:rPr>
                <w:rFonts w:ascii="Arial" w:hAnsi="Arial"/>
                <w:sz w:val="16"/>
                <w:szCs w:val="16"/>
              </w:rPr>
            </w:pPr>
            <w:r w:rsidRPr="000961F5">
              <w:t>If field #53=0, then block field #262 to field #265. Else = field #239/ (field #5 + field #53)</w:t>
            </w:r>
          </w:p>
        </w:tc>
      </w:tr>
      <w:tr w:rsidR="005A738A" w:rsidRPr="000961F5" w14:paraId="2624E478" w14:textId="77777777" w:rsidTr="005A738A">
        <w:tc>
          <w:tcPr>
            <w:tcW w:w="981" w:type="dxa"/>
            <w:vAlign w:val="center"/>
          </w:tcPr>
          <w:p w14:paraId="552FCF1E" w14:textId="2DA7E95E"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264</w:t>
            </w:r>
          </w:p>
        </w:tc>
        <w:tc>
          <w:tcPr>
            <w:tcW w:w="2705" w:type="dxa"/>
            <w:vAlign w:val="center"/>
          </w:tcPr>
          <w:p w14:paraId="2629A238" w14:textId="193D82E4"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10 H shareholders to number of offer shares (assuming the Over-allotment Option is exercised)</w:t>
            </w:r>
          </w:p>
        </w:tc>
        <w:tc>
          <w:tcPr>
            <w:tcW w:w="6773" w:type="dxa"/>
            <w:vAlign w:val="center"/>
          </w:tcPr>
          <w:p w14:paraId="2640FC89" w14:textId="0A6549B4" w:rsidR="005A738A" w:rsidRPr="000961F5" w:rsidRDefault="005A738A" w:rsidP="005A738A">
            <w:pPr>
              <w:spacing w:after="0"/>
              <w:ind w:left="0"/>
              <w:jc w:val="left"/>
              <w:rPr>
                <w:rFonts w:ascii="Arial" w:hAnsi="Arial"/>
                <w:sz w:val="16"/>
                <w:szCs w:val="16"/>
              </w:rPr>
            </w:pPr>
            <w:r w:rsidRPr="000961F5">
              <w:t>If field #53=0, then block field #262 to field #265. Else = field #240/ (field #5 + field #53)</w:t>
            </w:r>
          </w:p>
        </w:tc>
      </w:tr>
      <w:tr w:rsidR="005A738A" w:rsidRPr="000961F5" w14:paraId="18F04BEA" w14:textId="77777777" w:rsidTr="005A738A">
        <w:tc>
          <w:tcPr>
            <w:tcW w:w="981" w:type="dxa"/>
            <w:vAlign w:val="center"/>
          </w:tcPr>
          <w:p w14:paraId="705D9B1E" w14:textId="62E81673"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265</w:t>
            </w:r>
          </w:p>
        </w:tc>
        <w:tc>
          <w:tcPr>
            <w:tcW w:w="2705" w:type="dxa"/>
            <w:vAlign w:val="center"/>
          </w:tcPr>
          <w:p w14:paraId="5214D1B2" w14:textId="6E4BE2B6"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25 H shareholders to number of offer shares (assuming the Over-allotment Option is exercised)</w:t>
            </w:r>
          </w:p>
        </w:tc>
        <w:tc>
          <w:tcPr>
            <w:tcW w:w="6773" w:type="dxa"/>
            <w:vAlign w:val="center"/>
          </w:tcPr>
          <w:p w14:paraId="03BD86FD" w14:textId="36C3A28E" w:rsidR="005A738A" w:rsidRPr="000961F5" w:rsidRDefault="005A738A" w:rsidP="005A738A">
            <w:pPr>
              <w:spacing w:after="0"/>
              <w:ind w:left="0"/>
              <w:jc w:val="left"/>
              <w:rPr>
                <w:rFonts w:ascii="Arial" w:hAnsi="Arial"/>
                <w:sz w:val="16"/>
                <w:szCs w:val="16"/>
              </w:rPr>
            </w:pPr>
            <w:r w:rsidRPr="000961F5">
              <w:t>If field #53=0, then block field #262 to field #265. Else = field #241/ (field #5 + field #53)</w:t>
            </w:r>
          </w:p>
        </w:tc>
      </w:tr>
      <w:tr w:rsidR="005A738A" w:rsidRPr="000961F5" w14:paraId="3F1C931B" w14:textId="77777777" w:rsidTr="005A738A">
        <w:tc>
          <w:tcPr>
            <w:tcW w:w="981" w:type="dxa"/>
            <w:vAlign w:val="center"/>
          </w:tcPr>
          <w:p w14:paraId="559D05BB" w14:textId="7C88EED2"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266</w:t>
            </w:r>
          </w:p>
        </w:tc>
        <w:tc>
          <w:tcPr>
            <w:tcW w:w="2705" w:type="dxa"/>
            <w:vAlign w:val="center"/>
          </w:tcPr>
          <w:p w14:paraId="03F1B9D8" w14:textId="46B5DE58"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top 1 H shareholder to total number of issued </w:t>
            </w:r>
            <w:r w:rsidR="00FD7BC7" w:rsidRPr="000961F5">
              <w:rPr>
                <w:rFonts w:eastAsia="Times New Roman"/>
                <w:color w:val="000000"/>
                <w:kern w:val="24"/>
              </w:rPr>
              <w:t>H-</w:t>
            </w:r>
            <w:r w:rsidRPr="000961F5">
              <w:rPr>
                <w:rFonts w:eastAsia="Times New Roman"/>
                <w:color w:val="000000"/>
                <w:kern w:val="24"/>
              </w:rPr>
              <w:t>shares upon listing (assuming no exercise of the Over-allotment Option)</w:t>
            </w:r>
          </w:p>
        </w:tc>
        <w:tc>
          <w:tcPr>
            <w:tcW w:w="6773" w:type="dxa"/>
            <w:vAlign w:val="center"/>
          </w:tcPr>
          <w:p w14:paraId="6B733DF3" w14:textId="7475BBD2" w:rsidR="005A738A" w:rsidRPr="000961F5" w:rsidRDefault="005A738A" w:rsidP="00001AA4">
            <w:pPr>
              <w:spacing w:after="0"/>
              <w:ind w:left="0"/>
              <w:jc w:val="left"/>
              <w:rPr>
                <w:rFonts w:ascii="Arial" w:hAnsi="Arial"/>
                <w:sz w:val="16"/>
                <w:szCs w:val="16"/>
              </w:rPr>
            </w:pPr>
            <w:r w:rsidRPr="000961F5">
              <w:t>=field #</w:t>
            </w:r>
            <w:r w:rsidR="00001AA4" w:rsidRPr="000961F5">
              <w:t>246</w:t>
            </w:r>
            <w:r w:rsidRPr="000961F5">
              <w:t xml:space="preserve">/ </w:t>
            </w:r>
            <w:r w:rsidR="00FD7BC7" w:rsidRPr="000961F5">
              <w:t>[Sponsor’s confirmation form Field #13b]</w:t>
            </w:r>
          </w:p>
        </w:tc>
      </w:tr>
      <w:tr w:rsidR="005A738A" w:rsidRPr="000961F5" w14:paraId="40539EAD" w14:textId="77777777" w:rsidTr="005A738A">
        <w:tc>
          <w:tcPr>
            <w:tcW w:w="981" w:type="dxa"/>
            <w:vAlign w:val="center"/>
          </w:tcPr>
          <w:p w14:paraId="46444827" w14:textId="6AB736C4"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267</w:t>
            </w:r>
          </w:p>
        </w:tc>
        <w:tc>
          <w:tcPr>
            <w:tcW w:w="2705" w:type="dxa"/>
            <w:vAlign w:val="center"/>
          </w:tcPr>
          <w:p w14:paraId="4490D5BC" w14:textId="0C53582D"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top 5 H shareholders to total number of issued </w:t>
            </w:r>
            <w:r w:rsidR="00FD7BC7" w:rsidRPr="000961F5">
              <w:rPr>
                <w:rFonts w:eastAsia="Times New Roman"/>
                <w:color w:val="000000"/>
                <w:kern w:val="24"/>
              </w:rPr>
              <w:t>H-</w:t>
            </w:r>
            <w:r w:rsidRPr="000961F5">
              <w:rPr>
                <w:rFonts w:eastAsia="Times New Roman"/>
                <w:color w:val="000000"/>
                <w:kern w:val="24"/>
              </w:rPr>
              <w:t>shares upon listing (assuming no exercise of the Over-allotment Option)</w:t>
            </w:r>
          </w:p>
        </w:tc>
        <w:tc>
          <w:tcPr>
            <w:tcW w:w="6773" w:type="dxa"/>
            <w:vAlign w:val="center"/>
          </w:tcPr>
          <w:p w14:paraId="036477C6" w14:textId="1553683C" w:rsidR="005A738A" w:rsidRPr="000961F5" w:rsidRDefault="005A738A" w:rsidP="005A738A">
            <w:pPr>
              <w:spacing w:after="0"/>
              <w:ind w:left="0"/>
              <w:jc w:val="left"/>
              <w:rPr>
                <w:rFonts w:ascii="Arial" w:hAnsi="Arial"/>
                <w:sz w:val="16"/>
                <w:szCs w:val="16"/>
              </w:rPr>
            </w:pPr>
            <w:r w:rsidRPr="000961F5">
              <w:t>=field #2</w:t>
            </w:r>
            <w:r w:rsidR="00001AA4" w:rsidRPr="000961F5">
              <w:t>47</w:t>
            </w:r>
            <w:r w:rsidRPr="000961F5">
              <w:t xml:space="preserve">/ </w:t>
            </w:r>
            <w:r w:rsidR="00FD7BC7" w:rsidRPr="000961F5">
              <w:t>[Sponsor’s confirmation form Field #13b]</w:t>
            </w:r>
          </w:p>
        </w:tc>
      </w:tr>
      <w:tr w:rsidR="005A738A" w:rsidRPr="000961F5" w14:paraId="028529A4" w14:textId="77777777" w:rsidTr="005A738A">
        <w:tc>
          <w:tcPr>
            <w:tcW w:w="981" w:type="dxa"/>
            <w:vAlign w:val="center"/>
          </w:tcPr>
          <w:p w14:paraId="62FB3214" w14:textId="752E7C53"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268</w:t>
            </w:r>
          </w:p>
        </w:tc>
        <w:tc>
          <w:tcPr>
            <w:tcW w:w="2705" w:type="dxa"/>
            <w:vAlign w:val="center"/>
          </w:tcPr>
          <w:p w14:paraId="59BD244C" w14:textId="1ACADBEF"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top 10 H shareholders to total number of issued </w:t>
            </w:r>
            <w:r w:rsidR="00FD7BC7" w:rsidRPr="000961F5">
              <w:rPr>
                <w:rFonts w:eastAsia="Times New Roman"/>
                <w:color w:val="000000"/>
                <w:kern w:val="24"/>
              </w:rPr>
              <w:t>H-</w:t>
            </w:r>
            <w:r w:rsidRPr="000961F5">
              <w:rPr>
                <w:rFonts w:eastAsia="Times New Roman"/>
                <w:color w:val="000000"/>
                <w:kern w:val="24"/>
              </w:rPr>
              <w:t>shares upon listing (assuming no exercise of the Over-allotment Option)</w:t>
            </w:r>
          </w:p>
        </w:tc>
        <w:tc>
          <w:tcPr>
            <w:tcW w:w="6773" w:type="dxa"/>
            <w:vAlign w:val="center"/>
          </w:tcPr>
          <w:p w14:paraId="48265B30" w14:textId="30BE2C08" w:rsidR="005A738A" w:rsidRPr="000961F5" w:rsidRDefault="005A738A" w:rsidP="005A738A">
            <w:pPr>
              <w:spacing w:after="0"/>
              <w:ind w:left="0"/>
              <w:jc w:val="left"/>
              <w:rPr>
                <w:rFonts w:ascii="Arial" w:hAnsi="Arial"/>
                <w:sz w:val="16"/>
                <w:szCs w:val="16"/>
              </w:rPr>
            </w:pPr>
            <w:r w:rsidRPr="000961F5">
              <w:t>=field #2</w:t>
            </w:r>
            <w:r w:rsidR="00001AA4" w:rsidRPr="000961F5">
              <w:t>48</w:t>
            </w:r>
            <w:r w:rsidRPr="000961F5">
              <w:t xml:space="preserve">/ </w:t>
            </w:r>
            <w:r w:rsidR="00FD7BC7" w:rsidRPr="000961F5">
              <w:t>[Sponsor’s confirmation form Field #13b]</w:t>
            </w:r>
          </w:p>
        </w:tc>
      </w:tr>
      <w:tr w:rsidR="005A738A" w:rsidRPr="000961F5" w14:paraId="2330429B" w14:textId="77777777" w:rsidTr="005A738A">
        <w:tc>
          <w:tcPr>
            <w:tcW w:w="981" w:type="dxa"/>
            <w:vAlign w:val="center"/>
          </w:tcPr>
          <w:p w14:paraId="499B2CF4" w14:textId="2F7391ED"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269</w:t>
            </w:r>
          </w:p>
        </w:tc>
        <w:tc>
          <w:tcPr>
            <w:tcW w:w="2705" w:type="dxa"/>
            <w:vAlign w:val="center"/>
          </w:tcPr>
          <w:p w14:paraId="61186535" w14:textId="22196370"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top 25 H shareholders to total number of issued </w:t>
            </w:r>
            <w:r w:rsidR="00FD7BC7" w:rsidRPr="000961F5">
              <w:rPr>
                <w:rFonts w:eastAsia="Times New Roman"/>
                <w:color w:val="000000"/>
                <w:kern w:val="24"/>
              </w:rPr>
              <w:t>H-</w:t>
            </w:r>
            <w:r w:rsidRPr="000961F5">
              <w:rPr>
                <w:rFonts w:eastAsia="Times New Roman"/>
                <w:color w:val="000000"/>
                <w:kern w:val="24"/>
              </w:rPr>
              <w:t>shares upon listing (assuming no exercise of the Over-allotment Option)</w:t>
            </w:r>
          </w:p>
        </w:tc>
        <w:tc>
          <w:tcPr>
            <w:tcW w:w="6773" w:type="dxa"/>
            <w:vAlign w:val="center"/>
          </w:tcPr>
          <w:p w14:paraId="7FEF878E" w14:textId="6D6D8910" w:rsidR="005A738A" w:rsidRPr="000961F5" w:rsidRDefault="005A738A" w:rsidP="005A738A">
            <w:pPr>
              <w:spacing w:after="0"/>
              <w:ind w:left="0"/>
              <w:jc w:val="left"/>
              <w:rPr>
                <w:rFonts w:ascii="Arial" w:hAnsi="Arial"/>
                <w:sz w:val="16"/>
                <w:szCs w:val="16"/>
              </w:rPr>
            </w:pPr>
            <w:r w:rsidRPr="000961F5">
              <w:t>=field #2</w:t>
            </w:r>
            <w:r w:rsidR="00001AA4" w:rsidRPr="000961F5">
              <w:t>49</w:t>
            </w:r>
            <w:r w:rsidRPr="000961F5">
              <w:t xml:space="preserve">/ </w:t>
            </w:r>
            <w:r w:rsidR="00FD7BC7" w:rsidRPr="000961F5">
              <w:t>[Sponsor’s confirmation form Field #13b]</w:t>
            </w:r>
          </w:p>
        </w:tc>
      </w:tr>
      <w:tr w:rsidR="005A738A" w:rsidRPr="000961F5" w14:paraId="65EDC41C" w14:textId="77777777" w:rsidTr="005A738A">
        <w:tc>
          <w:tcPr>
            <w:tcW w:w="981" w:type="dxa"/>
            <w:vAlign w:val="center"/>
          </w:tcPr>
          <w:p w14:paraId="0D77FD11" w14:textId="09251E9F"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270</w:t>
            </w:r>
          </w:p>
        </w:tc>
        <w:tc>
          <w:tcPr>
            <w:tcW w:w="2705" w:type="dxa"/>
            <w:vAlign w:val="center"/>
          </w:tcPr>
          <w:p w14:paraId="4F3436F6" w14:textId="2571DF68"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top 1 H shareholder to total number of issued </w:t>
            </w:r>
            <w:r w:rsidR="00FD7BC7" w:rsidRPr="000961F5">
              <w:rPr>
                <w:rFonts w:eastAsia="Times New Roman"/>
                <w:color w:val="000000"/>
                <w:kern w:val="24"/>
              </w:rPr>
              <w:t>H-</w:t>
            </w:r>
            <w:r w:rsidRPr="000961F5">
              <w:rPr>
                <w:rFonts w:eastAsia="Times New Roman"/>
                <w:color w:val="000000"/>
                <w:kern w:val="24"/>
              </w:rPr>
              <w:t>shares upon listing (assuming the Over-allotment Option is exercised)</w:t>
            </w:r>
          </w:p>
        </w:tc>
        <w:tc>
          <w:tcPr>
            <w:tcW w:w="6773" w:type="dxa"/>
            <w:vAlign w:val="center"/>
          </w:tcPr>
          <w:p w14:paraId="212D67A4" w14:textId="49FEA5C2" w:rsidR="005A738A" w:rsidRPr="000961F5" w:rsidRDefault="005A738A" w:rsidP="005A738A">
            <w:pPr>
              <w:spacing w:after="0"/>
              <w:ind w:left="0"/>
              <w:jc w:val="left"/>
              <w:rPr>
                <w:rFonts w:ascii="Arial" w:hAnsi="Arial"/>
                <w:sz w:val="16"/>
                <w:szCs w:val="16"/>
              </w:rPr>
            </w:pPr>
            <w:r w:rsidRPr="000961F5">
              <w:t>If field#53=0, then block field #270 to field #273. Else = field #2</w:t>
            </w:r>
            <w:r w:rsidR="00001AA4" w:rsidRPr="000961F5">
              <w:t>46</w:t>
            </w:r>
            <w:r w:rsidRPr="000961F5">
              <w:t>/ (</w:t>
            </w:r>
            <w:r w:rsidR="00FD7BC7" w:rsidRPr="000961F5">
              <w:t xml:space="preserve">[Sponsor’s confirmation form Field #13b] </w:t>
            </w:r>
            <w:r w:rsidRPr="000961F5">
              <w:t>+ field #53)</w:t>
            </w:r>
          </w:p>
        </w:tc>
      </w:tr>
      <w:tr w:rsidR="005A738A" w:rsidRPr="000961F5" w14:paraId="5036CDCC" w14:textId="77777777" w:rsidTr="005A738A">
        <w:tc>
          <w:tcPr>
            <w:tcW w:w="981" w:type="dxa"/>
            <w:vAlign w:val="center"/>
          </w:tcPr>
          <w:p w14:paraId="6D895596" w14:textId="74ACE578"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271</w:t>
            </w:r>
          </w:p>
        </w:tc>
        <w:tc>
          <w:tcPr>
            <w:tcW w:w="2705" w:type="dxa"/>
            <w:vAlign w:val="center"/>
          </w:tcPr>
          <w:p w14:paraId="48A55F84" w14:textId="248C62E2"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top 5 H shareholders to total number of issued </w:t>
            </w:r>
            <w:r w:rsidR="00FD7BC7" w:rsidRPr="000961F5">
              <w:rPr>
                <w:rFonts w:eastAsia="Times New Roman"/>
                <w:color w:val="000000"/>
                <w:kern w:val="24"/>
              </w:rPr>
              <w:t>H-</w:t>
            </w:r>
            <w:r w:rsidRPr="000961F5">
              <w:rPr>
                <w:rFonts w:eastAsia="Times New Roman"/>
                <w:color w:val="000000"/>
                <w:kern w:val="24"/>
              </w:rPr>
              <w:t>shares upon listing (assuming the Over-allotment Option is exercised)</w:t>
            </w:r>
          </w:p>
        </w:tc>
        <w:tc>
          <w:tcPr>
            <w:tcW w:w="6773" w:type="dxa"/>
            <w:vAlign w:val="center"/>
          </w:tcPr>
          <w:p w14:paraId="0B4E26E5" w14:textId="2EC49D48" w:rsidR="005A738A" w:rsidRPr="000961F5" w:rsidRDefault="005A738A" w:rsidP="005A738A">
            <w:pPr>
              <w:spacing w:after="0"/>
              <w:ind w:left="0"/>
              <w:jc w:val="left"/>
              <w:rPr>
                <w:rFonts w:ascii="Arial" w:hAnsi="Arial"/>
                <w:sz w:val="16"/>
                <w:szCs w:val="16"/>
              </w:rPr>
            </w:pPr>
            <w:r w:rsidRPr="000961F5">
              <w:t>If field#53=0, then block field #270 to field #273. Else = field #2</w:t>
            </w:r>
            <w:r w:rsidR="00001AA4" w:rsidRPr="000961F5">
              <w:t>47</w:t>
            </w:r>
            <w:r w:rsidRPr="000961F5">
              <w:t>/ (</w:t>
            </w:r>
            <w:r w:rsidR="00FD7BC7" w:rsidRPr="000961F5">
              <w:t xml:space="preserve">[Sponsor’s confirmation form Field #13b] </w:t>
            </w:r>
            <w:r w:rsidRPr="000961F5">
              <w:t>+ field #53)</w:t>
            </w:r>
          </w:p>
        </w:tc>
      </w:tr>
      <w:tr w:rsidR="005A738A" w:rsidRPr="000961F5" w14:paraId="2FE26A52" w14:textId="77777777" w:rsidTr="005A738A">
        <w:tc>
          <w:tcPr>
            <w:tcW w:w="981" w:type="dxa"/>
            <w:vAlign w:val="center"/>
          </w:tcPr>
          <w:p w14:paraId="6181E433" w14:textId="1BFD045F"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272</w:t>
            </w:r>
          </w:p>
        </w:tc>
        <w:tc>
          <w:tcPr>
            <w:tcW w:w="2705" w:type="dxa"/>
            <w:vAlign w:val="center"/>
          </w:tcPr>
          <w:p w14:paraId="4F1C513E" w14:textId="7B34E8D7"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top 10 H shareholders to total number of issued </w:t>
            </w:r>
            <w:r w:rsidR="00FD7BC7" w:rsidRPr="000961F5">
              <w:rPr>
                <w:rFonts w:eastAsia="Times New Roman"/>
                <w:color w:val="000000"/>
                <w:kern w:val="24"/>
              </w:rPr>
              <w:t>H-</w:t>
            </w:r>
            <w:r w:rsidRPr="000961F5">
              <w:rPr>
                <w:rFonts w:eastAsia="Times New Roman"/>
                <w:color w:val="000000"/>
                <w:kern w:val="24"/>
              </w:rPr>
              <w:t>shares upon listing (assuming the Over-allotment Option is exercised)</w:t>
            </w:r>
          </w:p>
        </w:tc>
        <w:tc>
          <w:tcPr>
            <w:tcW w:w="6773" w:type="dxa"/>
            <w:vAlign w:val="center"/>
          </w:tcPr>
          <w:p w14:paraId="0C6593C3" w14:textId="291F8760" w:rsidR="005A738A" w:rsidRPr="000961F5" w:rsidRDefault="005A738A" w:rsidP="005A738A">
            <w:pPr>
              <w:spacing w:after="0"/>
              <w:ind w:left="0"/>
              <w:jc w:val="left"/>
              <w:rPr>
                <w:rFonts w:ascii="Arial" w:hAnsi="Arial"/>
                <w:sz w:val="16"/>
                <w:szCs w:val="16"/>
              </w:rPr>
            </w:pPr>
            <w:r w:rsidRPr="000961F5">
              <w:t>If field#53=0, then block field #270 to field #273. Else = field #2</w:t>
            </w:r>
            <w:r w:rsidR="00001AA4" w:rsidRPr="000961F5">
              <w:t>48</w:t>
            </w:r>
            <w:r w:rsidRPr="000961F5">
              <w:t>/ (</w:t>
            </w:r>
            <w:r w:rsidR="00FD7BC7" w:rsidRPr="000961F5">
              <w:t xml:space="preserve">[Sponsor’s confirmation form Field #13b] </w:t>
            </w:r>
            <w:r w:rsidRPr="000961F5">
              <w:t>+ field #53)</w:t>
            </w:r>
          </w:p>
        </w:tc>
      </w:tr>
      <w:tr w:rsidR="005A738A" w:rsidRPr="000961F5" w14:paraId="6522311C" w14:textId="77777777" w:rsidTr="005A738A">
        <w:tc>
          <w:tcPr>
            <w:tcW w:w="981" w:type="dxa"/>
            <w:vAlign w:val="center"/>
          </w:tcPr>
          <w:p w14:paraId="1C159466" w14:textId="34F8383A" w:rsidR="005A738A" w:rsidRPr="000961F5" w:rsidRDefault="005A738A" w:rsidP="005A738A">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273</w:t>
            </w:r>
          </w:p>
        </w:tc>
        <w:tc>
          <w:tcPr>
            <w:tcW w:w="2705" w:type="dxa"/>
            <w:vAlign w:val="center"/>
          </w:tcPr>
          <w:p w14:paraId="02EAC0E9" w14:textId="67B49C00" w:rsidR="005A738A" w:rsidRPr="000961F5" w:rsidRDefault="005A738A" w:rsidP="005A738A">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top 25 H shareholders to total number of issued </w:t>
            </w:r>
            <w:r w:rsidR="00FD7BC7" w:rsidRPr="000961F5">
              <w:rPr>
                <w:rFonts w:eastAsia="Times New Roman"/>
                <w:color w:val="000000"/>
                <w:kern w:val="24"/>
              </w:rPr>
              <w:t>H-</w:t>
            </w:r>
            <w:r w:rsidRPr="000961F5">
              <w:rPr>
                <w:rFonts w:eastAsia="Times New Roman"/>
                <w:color w:val="000000"/>
                <w:kern w:val="24"/>
              </w:rPr>
              <w:t>shares upon listing (assuming the Over-allotment Option is exercised)</w:t>
            </w:r>
          </w:p>
        </w:tc>
        <w:tc>
          <w:tcPr>
            <w:tcW w:w="6773" w:type="dxa"/>
            <w:vAlign w:val="center"/>
          </w:tcPr>
          <w:p w14:paraId="02F7526F" w14:textId="5C7A9078" w:rsidR="005A738A" w:rsidRPr="000961F5" w:rsidRDefault="005A738A" w:rsidP="00001AA4">
            <w:pPr>
              <w:spacing w:after="0"/>
              <w:ind w:left="0"/>
              <w:jc w:val="left"/>
              <w:rPr>
                <w:rFonts w:ascii="Arial" w:hAnsi="Arial"/>
                <w:sz w:val="16"/>
                <w:szCs w:val="16"/>
              </w:rPr>
            </w:pPr>
            <w:r w:rsidRPr="000961F5">
              <w:t>If field#53=0, then block field #270 to field #273. Else = field #24</w:t>
            </w:r>
            <w:r w:rsidR="00001AA4" w:rsidRPr="000961F5">
              <w:t>9</w:t>
            </w:r>
            <w:r w:rsidRPr="000961F5">
              <w:t>/ (</w:t>
            </w:r>
            <w:r w:rsidR="00FD7BC7" w:rsidRPr="000961F5">
              <w:t xml:space="preserve">[Sponsor’s confirmation form Field #13b] </w:t>
            </w:r>
            <w:r w:rsidRPr="000961F5">
              <w:t>+ field #53)</w:t>
            </w:r>
          </w:p>
        </w:tc>
      </w:tr>
    </w:tbl>
    <w:p w14:paraId="3C04B9FB" w14:textId="77777777" w:rsidR="00001AA4" w:rsidRPr="000961F5" w:rsidRDefault="00001AA4" w:rsidP="005A738A">
      <w:pPr>
        <w:ind w:left="0"/>
      </w:pPr>
    </w:p>
    <w:p w14:paraId="0FC4D00B" w14:textId="0AF6E03A" w:rsidR="005A738A" w:rsidRPr="000961F5" w:rsidRDefault="00173A38" w:rsidP="005A738A">
      <w:pPr>
        <w:ind w:left="0"/>
      </w:pPr>
      <w:r w:rsidRPr="000961F5">
        <w:t>Non-WVR shareholder concentration analysis</w:t>
      </w:r>
    </w:p>
    <w:p w14:paraId="1EA5F40E" w14:textId="217EB046" w:rsidR="00173A38" w:rsidRPr="000961F5" w:rsidRDefault="00173A38" w:rsidP="005A738A">
      <w:pPr>
        <w:ind w:left="0"/>
      </w:pPr>
    </w:p>
    <w:p w14:paraId="2AE0B2AE" w14:textId="77777777" w:rsidR="00173A38" w:rsidRPr="000961F5" w:rsidRDefault="00173A38" w:rsidP="00173A38">
      <w:pPr>
        <w:ind w:left="0"/>
      </w:pPr>
      <w:r w:rsidRPr="000961F5">
        <w:t>Hidden if Listing Categories [IPO Initiation Field #20] = !WVR</w:t>
      </w:r>
    </w:p>
    <w:p w14:paraId="09339482" w14:textId="77777777" w:rsidR="00173A38" w:rsidRPr="000961F5" w:rsidRDefault="00173A38" w:rsidP="00173A38">
      <w:pPr>
        <w:ind w:left="0"/>
      </w:pPr>
    </w:p>
    <w:tbl>
      <w:tblPr>
        <w:tblStyle w:val="TableGrid4"/>
        <w:tblW w:w="0" w:type="auto"/>
        <w:tblLook w:val="04A0" w:firstRow="1" w:lastRow="0" w:firstColumn="1" w:lastColumn="0" w:noHBand="0" w:noVBand="1"/>
      </w:tblPr>
      <w:tblGrid>
        <w:gridCol w:w="981"/>
        <w:gridCol w:w="2705"/>
        <w:gridCol w:w="6773"/>
      </w:tblGrid>
      <w:tr w:rsidR="00173A38" w:rsidRPr="000961F5" w14:paraId="23FC40EB" w14:textId="77777777" w:rsidTr="00173A38">
        <w:tc>
          <w:tcPr>
            <w:tcW w:w="981" w:type="dxa"/>
            <w:vAlign w:val="center"/>
          </w:tcPr>
          <w:p w14:paraId="1AD4E3CB" w14:textId="59C382C8"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310</w:t>
            </w:r>
          </w:p>
        </w:tc>
        <w:tc>
          <w:tcPr>
            <w:tcW w:w="2705" w:type="dxa"/>
            <w:vAlign w:val="center"/>
          </w:tcPr>
          <w:p w14:paraId="7433AECC"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the top 1 shareholder</w:t>
            </w:r>
          </w:p>
        </w:tc>
        <w:tc>
          <w:tcPr>
            <w:tcW w:w="6773" w:type="dxa"/>
            <w:vAlign w:val="center"/>
          </w:tcPr>
          <w:p w14:paraId="7DC5AFF5" w14:textId="72296F0D" w:rsidR="00173A38" w:rsidRPr="000961F5" w:rsidRDefault="00173A38" w:rsidP="00173A38">
            <w:pPr>
              <w:spacing w:after="0"/>
              <w:ind w:left="0"/>
              <w:jc w:val="left"/>
              <w:rPr>
                <w:rFonts w:ascii="Arial" w:hAnsi="Arial"/>
                <w:sz w:val="16"/>
                <w:szCs w:val="16"/>
              </w:rPr>
            </w:pPr>
            <w:r w:rsidRPr="000961F5">
              <w:t>= number of shares subscribed by the top 1 shareholder [row 2, column c of the top non-WVR shareholders sheet – item 13c of sponsor confirmation form]</w:t>
            </w:r>
          </w:p>
        </w:tc>
      </w:tr>
      <w:tr w:rsidR="00173A38" w:rsidRPr="000961F5" w14:paraId="29AC356B" w14:textId="77777777" w:rsidTr="00173A38">
        <w:tc>
          <w:tcPr>
            <w:tcW w:w="981" w:type="dxa"/>
            <w:vAlign w:val="center"/>
          </w:tcPr>
          <w:p w14:paraId="1F53350A" w14:textId="073F5976"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311</w:t>
            </w:r>
          </w:p>
        </w:tc>
        <w:tc>
          <w:tcPr>
            <w:tcW w:w="2705" w:type="dxa"/>
            <w:vAlign w:val="center"/>
          </w:tcPr>
          <w:p w14:paraId="562686EA"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the top 5 shareholders</w:t>
            </w:r>
          </w:p>
        </w:tc>
        <w:tc>
          <w:tcPr>
            <w:tcW w:w="6773" w:type="dxa"/>
            <w:vAlign w:val="center"/>
          </w:tcPr>
          <w:p w14:paraId="1F12A763" w14:textId="72CE6190" w:rsidR="00173A38" w:rsidRPr="000961F5" w:rsidRDefault="00173A38" w:rsidP="00173A38">
            <w:pPr>
              <w:spacing w:after="0"/>
              <w:ind w:left="0"/>
              <w:jc w:val="left"/>
              <w:rPr>
                <w:rFonts w:ascii="Arial" w:hAnsi="Arial"/>
                <w:sz w:val="16"/>
                <w:szCs w:val="16"/>
              </w:rPr>
            </w:pPr>
            <w:r w:rsidRPr="000961F5">
              <w:t>= number of shares subscribed by the top 5 shareholders [summation of rows 2:6, column c of the top non-WVR shareholders sheet – item 13c of sponsor confirmation form]</w:t>
            </w:r>
          </w:p>
        </w:tc>
      </w:tr>
      <w:tr w:rsidR="00173A38" w:rsidRPr="000961F5" w14:paraId="23CF85C0" w14:textId="77777777" w:rsidTr="00173A38">
        <w:tc>
          <w:tcPr>
            <w:tcW w:w="981" w:type="dxa"/>
            <w:vAlign w:val="center"/>
          </w:tcPr>
          <w:p w14:paraId="4E8A030A" w14:textId="3520017C"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312</w:t>
            </w:r>
          </w:p>
        </w:tc>
        <w:tc>
          <w:tcPr>
            <w:tcW w:w="2705" w:type="dxa"/>
            <w:vAlign w:val="center"/>
          </w:tcPr>
          <w:p w14:paraId="1FA3872D"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the top 10 shareholders</w:t>
            </w:r>
          </w:p>
        </w:tc>
        <w:tc>
          <w:tcPr>
            <w:tcW w:w="6773" w:type="dxa"/>
            <w:vAlign w:val="center"/>
          </w:tcPr>
          <w:p w14:paraId="5F859C71" w14:textId="7FA4A939" w:rsidR="00173A38" w:rsidRPr="000961F5" w:rsidRDefault="00173A38" w:rsidP="00173A38">
            <w:pPr>
              <w:spacing w:after="0"/>
              <w:ind w:left="0"/>
              <w:jc w:val="left"/>
              <w:rPr>
                <w:rFonts w:ascii="Arial" w:hAnsi="Arial"/>
                <w:sz w:val="16"/>
                <w:szCs w:val="16"/>
              </w:rPr>
            </w:pPr>
            <w:r w:rsidRPr="000961F5">
              <w:t>= number of shares subscribed by the top 10 shareholders [summation of rows 2:11, column c of the top non-WVR shareholders sheet – item 13c of sponsor confirmation form]</w:t>
            </w:r>
          </w:p>
        </w:tc>
      </w:tr>
      <w:tr w:rsidR="00173A38" w:rsidRPr="000961F5" w14:paraId="169D829B" w14:textId="77777777" w:rsidTr="00173A38">
        <w:tc>
          <w:tcPr>
            <w:tcW w:w="981" w:type="dxa"/>
            <w:vAlign w:val="center"/>
          </w:tcPr>
          <w:p w14:paraId="6B4AE366" w14:textId="7075A220"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313</w:t>
            </w:r>
          </w:p>
        </w:tc>
        <w:tc>
          <w:tcPr>
            <w:tcW w:w="2705" w:type="dxa"/>
            <w:vAlign w:val="center"/>
          </w:tcPr>
          <w:p w14:paraId="3302B94A"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subscribed by the top 25 shareholders</w:t>
            </w:r>
          </w:p>
        </w:tc>
        <w:tc>
          <w:tcPr>
            <w:tcW w:w="6773" w:type="dxa"/>
            <w:vAlign w:val="center"/>
          </w:tcPr>
          <w:p w14:paraId="0A8B21D4" w14:textId="5296E989" w:rsidR="00173A38" w:rsidRPr="000961F5" w:rsidRDefault="00173A38" w:rsidP="00173A38">
            <w:pPr>
              <w:spacing w:after="0"/>
              <w:ind w:left="0"/>
              <w:jc w:val="left"/>
              <w:rPr>
                <w:rFonts w:ascii="Arial" w:hAnsi="Arial"/>
                <w:sz w:val="16"/>
                <w:szCs w:val="16"/>
              </w:rPr>
            </w:pPr>
            <w:r w:rsidRPr="000961F5">
              <w:t>= number of shares subscribed by the top 25 shareholders [summation of rows 2:26, column c of the top non-WVR shareholders sheet – item 13c of sponsor confirmation form]</w:t>
            </w:r>
          </w:p>
        </w:tc>
      </w:tr>
      <w:tr w:rsidR="00173A38" w:rsidRPr="000961F5" w14:paraId="37DA2624" w14:textId="77777777" w:rsidTr="00173A38">
        <w:tc>
          <w:tcPr>
            <w:tcW w:w="981" w:type="dxa"/>
            <w:vAlign w:val="center"/>
          </w:tcPr>
          <w:p w14:paraId="33A83DD0" w14:textId="21F6D923"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314</w:t>
            </w:r>
          </w:p>
        </w:tc>
        <w:tc>
          <w:tcPr>
            <w:tcW w:w="2705" w:type="dxa"/>
            <w:vAlign w:val="center"/>
          </w:tcPr>
          <w:p w14:paraId="585835AB" w14:textId="34DF819A" w:rsidR="00173A38" w:rsidRPr="000961F5" w:rsidRDefault="00173A38" w:rsidP="001575B0">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Number of </w:t>
            </w:r>
            <w:r w:rsidR="001575B0" w:rsidRPr="000961F5">
              <w:rPr>
                <w:rFonts w:eastAsia="Times New Roman"/>
                <w:color w:val="000000"/>
                <w:kern w:val="24"/>
              </w:rPr>
              <w:t xml:space="preserve">non-WVR </w:t>
            </w:r>
            <w:r w:rsidRPr="000961F5">
              <w:rPr>
                <w:rFonts w:eastAsia="Times New Roman"/>
                <w:color w:val="000000"/>
                <w:kern w:val="24"/>
              </w:rPr>
              <w:t>shares held by top 1 shareholder</w:t>
            </w:r>
          </w:p>
        </w:tc>
        <w:tc>
          <w:tcPr>
            <w:tcW w:w="6773" w:type="dxa"/>
            <w:vAlign w:val="center"/>
          </w:tcPr>
          <w:p w14:paraId="4B0FCA8B" w14:textId="5B834CD4" w:rsidR="00173A38" w:rsidRPr="000961F5" w:rsidRDefault="00173A38" w:rsidP="00173A38">
            <w:pPr>
              <w:spacing w:after="0"/>
              <w:ind w:left="0"/>
              <w:jc w:val="left"/>
              <w:rPr>
                <w:rFonts w:ascii="Arial" w:hAnsi="Arial"/>
                <w:sz w:val="16"/>
                <w:szCs w:val="16"/>
              </w:rPr>
            </w:pPr>
            <w:r w:rsidRPr="000961F5">
              <w:t>= number of shares held by top 1 shareholder [row 2, column D of the top non-WVR shareholders sheet – item 13c of sponsor confirmation form]</w:t>
            </w:r>
          </w:p>
        </w:tc>
      </w:tr>
      <w:tr w:rsidR="00173A38" w:rsidRPr="000961F5" w14:paraId="44830F49" w14:textId="77777777" w:rsidTr="00173A38">
        <w:tc>
          <w:tcPr>
            <w:tcW w:w="981" w:type="dxa"/>
            <w:vAlign w:val="center"/>
          </w:tcPr>
          <w:p w14:paraId="46F5FF48" w14:textId="4029E08F"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315</w:t>
            </w:r>
          </w:p>
        </w:tc>
        <w:tc>
          <w:tcPr>
            <w:tcW w:w="2705" w:type="dxa"/>
            <w:vAlign w:val="center"/>
          </w:tcPr>
          <w:p w14:paraId="664F3C94" w14:textId="6074AC8A" w:rsidR="00173A38" w:rsidRPr="000961F5" w:rsidRDefault="001575B0"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non-WVR</w:t>
            </w:r>
            <w:r w:rsidR="00173A38" w:rsidRPr="000961F5">
              <w:rPr>
                <w:rFonts w:eastAsia="Times New Roman"/>
                <w:color w:val="000000"/>
                <w:kern w:val="24"/>
              </w:rPr>
              <w:t xml:space="preserve"> shares held by top 5 shareholder</w:t>
            </w:r>
          </w:p>
        </w:tc>
        <w:tc>
          <w:tcPr>
            <w:tcW w:w="6773" w:type="dxa"/>
            <w:vAlign w:val="center"/>
          </w:tcPr>
          <w:p w14:paraId="08D3E84A" w14:textId="280424AE" w:rsidR="00173A38" w:rsidRPr="000961F5" w:rsidRDefault="00173A38" w:rsidP="00173A38">
            <w:pPr>
              <w:spacing w:after="0"/>
              <w:ind w:left="0"/>
              <w:jc w:val="left"/>
              <w:rPr>
                <w:rFonts w:ascii="Arial" w:hAnsi="Arial"/>
                <w:sz w:val="16"/>
                <w:szCs w:val="16"/>
              </w:rPr>
            </w:pPr>
            <w:r w:rsidRPr="000961F5">
              <w:t>= number of shares held by top 5 shareholders [summation of rows 2:6, column D of the top non-WVR shareholders sheet – item 13c of sponsor confirmation form]</w:t>
            </w:r>
          </w:p>
        </w:tc>
      </w:tr>
      <w:tr w:rsidR="00173A38" w:rsidRPr="000961F5" w14:paraId="5576D1AD" w14:textId="77777777" w:rsidTr="00173A38">
        <w:tc>
          <w:tcPr>
            <w:tcW w:w="981" w:type="dxa"/>
            <w:vAlign w:val="center"/>
          </w:tcPr>
          <w:p w14:paraId="72EE4A65" w14:textId="7D57E5A0"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316</w:t>
            </w:r>
          </w:p>
        </w:tc>
        <w:tc>
          <w:tcPr>
            <w:tcW w:w="2705" w:type="dxa"/>
            <w:vAlign w:val="center"/>
          </w:tcPr>
          <w:p w14:paraId="3AA8ED97" w14:textId="64B61CE0" w:rsidR="00173A38" w:rsidRPr="000961F5" w:rsidRDefault="001575B0"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non-WVR</w:t>
            </w:r>
            <w:r w:rsidR="00173A38" w:rsidRPr="000961F5">
              <w:rPr>
                <w:rFonts w:eastAsia="Times New Roman"/>
                <w:color w:val="000000"/>
                <w:kern w:val="24"/>
              </w:rPr>
              <w:t xml:space="preserve"> shares held by top 10 shareholder</w:t>
            </w:r>
          </w:p>
        </w:tc>
        <w:tc>
          <w:tcPr>
            <w:tcW w:w="6773" w:type="dxa"/>
            <w:vAlign w:val="center"/>
          </w:tcPr>
          <w:p w14:paraId="7DAF9F15" w14:textId="0A0D255C" w:rsidR="00173A38" w:rsidRPr="000961F5" w:rsidRDefault="00173A38" w:rsidP="00173A38">
            <w:pPr>
              <w:spacing w:after="0"/>
              <w:ind w:left="0"/>
              <w:jc w:val="left"/>
              <w:rPr>
                <w:rFonts w:ascii="Arial" w:hAnsi="Arial"/>
                <w:sz w:val="16"/>
                <w:szCs w:val="16"/>
              </w:rPr>
            </w:pPr>
            <w:r w:rsidRPr="000961F5">
              <w:t>= number of shares held by top 10 shareholders [summation of rows 2:11, column D of the top non-WVR shareholders sheet – item 13c of sponsor confirmation form]</w:t>
            </w:r>
          </w:p>
        </w:tc>
      </w:tr>
      <w:tr w:rsidR="00173A38" w:rsidRPr="000961F5" w14:paraId="41AAC30E" w14:textId="77777777" w:rsidTr="00173A38">
        <w:tc>
          <w:tcPr>
            <w:tcW w:w="981" w:type="dxa"/>
            <w:vAlign w:val="center"/>
          </w:tcPr>
          <w:p w14:paraId="4A56CD29" w14:textId="04699382"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317</w:t>
            </w:r>
          </w:p>
        </w:tc>
        <w:tc>
          <w:tcPr>
            <w:tcW w:w="2705" w:type="dxa"/>
            <w:vAlign w:val="center"/>
          </w:tcPr>
          <w:p w14:paraId="7F098CA3" w14:textId="447B9A48" w:rsidR="00173A38" w:rsidRPr="000961F5" w:rsidRDefault="001575B0"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non-WVR</w:t>
            </w:r>
            <w:r w:rsidR="00173A38" w:rsidRPr="000961F5">
              <w:rPr>
                <w:rFonts w:eastAsia="Times New Roman"/>
                <w:color w:val="000000"/>
                <w:kern w:val="24"/>
              </w:rPr>
              <w:t xml:space="preserve"> shares held by top 25 shareholder</w:t>
            </w:r>
          </w:p>
        </w:tc>
        <w:tc>
          <w:tcPr>
            <w:tcW w:w="6773" w:type="dxa"/>
            <w:vAlign w:val="center"/>
          </w:tcPr>
          <w:p w14:paraId="2C6534E3" w14:textId="4D52489F" w:rsidR="00173A38" w:rsidRPr="000961F5" w:rsidRDefault="00173A38" w:rsidP="00173A38">
            <w:pPr>
              <w:spacing w:after="0"/>
              <w:ind w:left="0"/>
              <w:jc w:val="left"/>
              <w:rPr>
                <w:rFonts w:ascii="Arial" w:hAnsi="Arial"/>
                <w:sz w:val="16"/>
                <w:szCs w:val="16"/>
              </w:rPr>
            </w:pPr>
            <w:r w:rsidRPr="000961F5">
              <w:t>= number of shares held by top 25 shareholder [summation of rows 2:26, column D of the top non-WVR shareholders sheet – item 13c of sponsor confirmation form]</w:t>
            </w:r>
          </w:p>
        </w:tc>
      </w:tr>
      <w:tr w:rsidR="00173A38" w:rsidRPr="000961F5" w14:paraId="73F2BC11" w14:textId="77777777" w:rsidTr="00173A38">
        <w:tc>
          <w:tcPr>
            <w:tcW w:w="981" w:type="dxa"/>
          </w:tcPr>
          <w:p w14:paraId="4F09BAB7" w14:textId="0A543EA6"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318</w:t>
            </w:r>
          </w:p>
        </w:tc>
        <w:tc>
          <w:tcPr>
            <w:tcW w:w="2705" w:type="dxa"/>
          </w:tcPr>
          <w:p w14:paraId="434CD506"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top 1 shareholder</w:t>
            </w:r>
          </w:p>
        </w:tc>
        <w:tc>
          <w:tcPr>
            <w:tcW w:w="6773" w:type="dxa"/>
          </w:tcPr>
          <w:p w14:paraId="75951926" w14:textId="726CFC1F" w:rsidR="00173A38" w:rsidRPr="000961F5" w:rsidRDefault="00173A38" w:rsidP="00173A38">
            <w:pPr>
              <w:spacing w:after="0"/>
              <w:ind w:left="0"/>
              <w:jc w:val="left"/>
              <w:rPr>
                <w:rFonts w:ascii="Arial" w:hAnsi="Arial"/>
                <w:sz w:val="16"/>
                <w:szCs w:val="16"/>
              </w:rPr>
            </w:pPr>
            <w:r w:rsidRPr="000961F5">
              <w:t>= number of shares held by top 1 shareholder [row 2, column E of the top non-WVR shareholders sheet – item 13c of sponsor confirmation form]</w:t>
            </w:r>
          </w:p>
        </w:tc>
      </w:tr>
      <w:tr w:rsidR="00173A38" w:rsidRPr="000961F5" w14:paraId="32B27B8D" w14:textId="77777777" w:rsidTr="00173A38">
        <w:tc>
          <w:tcPr>
            <w:tcW w:w="981" w:type="dxa"/>
          </w:tcPr>
          <w:p w14:paraId="4225BC5B" w14:textId="75445CDB"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319</w:t>
            </w:r>
          </w:p>
        </w:tc>
        <w:tc>
          <w:tcPr>
            <w:tcW w:w="2705" w:type="dxa"/>
          </w:tcPr>
          <w:p w14:paraId="3CB7C35A"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top 5 shareholders</w:t>
            </w:r>
          </w:p>
        </w:tc>
        <w:tc>
          <w:tcPr>
            <w:tcW w:w="6773" w:type="dxa"/>
          </w:tcPr>
          <w:p w14:paraId="70CE3ACB" w14:textId="2B73118B" w:rsidR="00173A38" w:rsidRPr="000961F5" w:rsidRDefault="00173A38" w:rsidP="00173A38">
            <w:pPr>
              <w:spacing w:after="0"/>
              <w:ind w:left="0"/>
              <w:jc w:val="left"/>
              <w:rPr>
                <w:rFonts w:ascii="Arial" w:hAnsi="Arial"/>
                <w:sz w:val="16"/>
                <w:szCs w:val="16"/>
              </w:rPr>
            </w:pPr>
            <w:r w:rsidRPr="000961F5">
              <w:t>= number of shares held by top 5 shareholders [summation of rows 2:6, column E of the top non-WVR shareholders sheet – item 13c of sponsor confirmation form]</w:t>
            </w:r>
          </w:p>
        </w:tc>
      </w:tr>
      <w:tr w:rsidR="00173A38" w:rsidRPr="000961F5" w14:paraId="03CB4B7C" w14:textId="77777777" w:rsidTr="00173A38">
        <w:tc>
          <w:tcPr>
            <w:tcW w:w="981" w:type="dxa"/>
          </w:tcPr>
          <w:p w14:paraId="043AA92B" w14:textId="1A676BB5"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320</w:t>
            </w:r>
          </w:p>
        </w:tc>
        <w:tc>
          <w:tcPr>
            <w:tcW w:w="2705" w:type="dxa"/>
          </w:tcPr>
          <w:p w14:paraId="59787B09"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top 10 shareholders</w:t>
            </w:r>
          </w:p>
        </w:tc>
        <w:tc>
          <w:tcPr>
            <w:tcW w:w="6773" w:type="dxa"/>
          </w:tcPr>
          <w:p w14:paraId="7E14ECBF" w14:textId="1F1F52CB" w:rsidR="00173A38" w:rsidRPr="000961F5" w:rsidRDefault="00173A38" w:rsidP="00173A38">
            <w:pPr>
              <w:spacing w:after="0"/>
              <w:ind w:left="0"/>
              <w:jc w:val="left"/>
              <w:rPr>
                <w:rFonts w:ascii="Arial" w:hAnsi="Arial"/>
                <w:sz w:val="16"/>
                <w:szCs w:val="16"/>
              </w:rPr>
            </w:pPr>
            <w:r w:rsidRPr="000961F5">
              <w:t>= number of shares held by top 10 shareholders [summation of rows 2:11, column E of the top non-WVR shareholders sheet – item 13c of sponsor confirmation form]</w:t>
            </w:r>
          </w:p>
        </w:tc>
      </w:tr>
      <w:tr w:rsidR="00173A38" w:rsidRPr="000961F5" w14:paraId="607EF5A4" w14:textId="77777777" w:rsidTr="00173A38">
        <w:tc>
          <w:tcPr>
            <w:tcW w:w="981" w:type="dxa"/>
          </w:tcPr>
          <w:p w14:paraId="291B7D56" w14:textId="33C495ED"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321</w:t>
            </w:r>
          </w:p>
        </w:tc>
        <w:tc>
          <w:tcPr>
            <w:tcW w:w="2705" w:type="dxa"/>
          </w:tcPr>
          <w:p w14:paraId="1EA402F1"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top 25 shareholders</w:t>
            </w:r>
          </w:p>
        </w:tc>
        <w:tc>
          <w:tcPr>
            <w:tcW w:w="6773" w:type="dxa"/>
          </w:tcPr>
          <w:p w14:paraId="1511A1F5" w14:textId="6566D1C6" w:rsidR="00173A38" w:rsidRPr="000961F5" w:rsidRDefault="00173A38" w:rsidP="00173A38">
            <w:pPr>
              <w:spacing w:after="0"/>
              <w:ind w:left="0"/>
              <w:jc w:val="left"/>
              <w:rPr>
                <w:rFonts w:ascii="Arial" w:hAnsi="Arial"/>
                <w:sz w:val="16"/>
                <w:szCs w:val="16"/>
              </w:rPr>
            </w:pPr>
            <w:r w:rsidRPr="000961F5">
              <w:t>= number of shares held by top 25 shareholder [summation of rows 2:26, column E of the top non-WVR shareholders sheet – item 13c of sponsor confirmation form]</w:t>
            </w:r>
          </w:p>
        </w:tc>
      </w:tr>
      <w:tr w:rsidR="00173A38" w:rsidRPr="000961F5" w14:paraId="10B0D353" w14:textId="77777777" w:rsidTr="00173A38">
        <w:tc>
          <w:tcPr>
            <w:tcW w:w="981" w:type="dxa"/>
            <w:vAlign w:val="center"/>
          </w:tcPr>
          <w:p w14:paraId="01A272EB" w14:textId="671D508F"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322</w:t>
            </w:r>
          </w:p>
        </w:tc>
        <w:tc>
          <w:tcPr>
            <w:tcW w:w="2705" w:type="dxa"/>
            <w:vAlign w:val="center"/>
          </w:tcPr>
          <w:p w14:paraId="501F48C8"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subscribed by the </w:t>
            </w:r>
            <w:r w:rsidRPr="000961F5">
              <w:rPr>
                <w:rFonts w:eastAsia="Times New Roman"/>
                <w:color w:val="000000"/>
                <w:kern w:val="24"/>
              </w:rPr>
              <w:lastRenderedPageBreak/>
              <w:t>top 1 shareholder to number of shares in the Institutional Offer (assuming no exercise of the Over-allotment Option)</w:t>
            </w:r>
          </w:p>
        </w:tc>
        <w:tc>
          <w:tcPr>
            <w:tcW w:w="6773" w:type="dxa"/>
            <w:vAlign w:val="center"/>
          </w:tcPr>
          <w:p w14:paraId="5B380F53" w14:textId="1F839BD2" w:rsidR="00173A38" w:rsidRPr="000961F5" w:rsidRDefault="001575B0" w:rsidP="00173A38">
            <w:pPr>
              <w:spacing w:after="0"/>
              <w:ind w:left="0"/>
              <w:jc w:val="left"/>
              <w:rPr>
                <w:rFonts w:ascii="Arial" w:hAnsi="Arial"/>
                <w:sz w:val="16"/>
                <w:szCs w:val="16"/>
              </w:rPr>
            </w:pPr>
            <w:r w:rsidRPr="000961F5">
              <w:lastRenderedPageBreak/>
              <w:t>= field #310</w:t>
            </w:r>
            <w:r w:rsidR="00173A38" w:rsidRPr="000961F5">
              <w:t xml:space="preserve"> / field #7</w:t>
            </w:r>
          </w:p>
        </w:tc>
      </w:tr>
      <w:tr w:rsidR="00173A38" w:rsidRPr="000961F5" w14:paraId="02A38008" w14:textId="77777777" w:rsidTr="00173A38">
        <w:tc>
          <w:tcPr>
            <w:tcW w:w="981" w:type="dxa"/>
            <w:vAlign w:val="center"/>
          </w:tcPr>
          <w:p w14:paraId="6AA7C767" w14:textId="4C87144F" w:rsidR="00173A38" w:rsidRPr="000961F5" w:rsidDel="001464AA"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323</w:t>
            </w:r>
          </w:p>
        </w:tc>
        <w:tc>
          <w:tcPr>
            <w:tcW w:w="2705" w:type="dxa"/>
            <w:vAlign w:val="center"/>
          </w:tcPr>
          <w:p w14:paraId="4199B9B9"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5 shareholder to number of shares in the Institutional Offer (assuming no exercise of the Over-allotment Option)</w:t>
            </w:r>
          </w:p>
        </w:tc>
        <w:tc>
          <w:tcPr>
            <w:tcW w:w="6773" w:type="dxa"/>
            <w:vAlign w:val="center"/>
          </w:tcPr>
          <w:p w14:paraId="4176B8FC" w14:textId="35F32692" w:rsidR="00173A38" w:rsidRPr="000961F5" w:rsidRDefault="001575B0" w:rsidP="00173A38">
            <w:pPr>
              <w:spacing w:after="0"/>
              <w:ind w:left="0"/>
              <w:jc w:val="left"/>
              <w:rPr>
                <w:rFonts w:ascii="Arial" w:hAnsi="Arial"/>
                <w:sz w:val="16"/>
                <w:szCs w:val="16"/>
              </w:rPr>
            </w:pPr>
            <w:r w:rsidRPr="000961F5">
              <w:t>= field #311</w:t>
            </w:r>
            <w:r w:rsidR="00173A38" w:rsidRPr="000961F5">
              <w:t xml:space="preserve"> / field #7</w:t>
            </w:r>
          </w:p>
        </w:tc>
      </w:tr>
      <w:tr w:rsidR="00173A38" w:rsidRPr="000961F5" w14:paraId="628BE837" w14:textId="77777777" w:rsidTr="00173A38">
        <w:tc>
          <w:tcPr>
            <w:tcW w:w="981" w:type="dxa"/>
            <w:vAlign w:val="center"/>
          </w:tcPr>
          <w:p w14:paraId="55735645" w14:textId="6F3F3534"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324</w:t>
            </w:r>
          </w:p>
        </w:tc>
        <w:tc>
          <w:tcPr>
            <w:tcW w:w="2705" w:type="dxa"/>
            <w:vAlign w:val="center"/>
          </w:tcPr>
          <w:p w14:paraId="44C18B15"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10 shareholder to number of shares in the Institutional Offer (assuming no exercise of the Over-allotment Option)</w:t>
            </w:r>
          </w:p>
        </w:tc>
        <w:tc>
          <w:tcPr>
            <w:tcW w:w="6773" w:type="dxa"/>
            <w:vAlign w:val="center"/>
          </w:tcPr>
          <w:p w14:paraId="50017254" w14:textId="65327CA6" w:rsidR="00173A38" w:rsidRPr="000961F5" w:rsidRDefault="001575B0" w:rsidP="00173A38">
            <w:pPr>
              <w:spacing w:after="0"/>
              <w:ind w:left="0"/>
              <w:jc w:val="left"/>
              <w:rPr>
                <w:rFonts w:ascii="Arial" w:hAnsi="Arial"/>
                <w:sz w:val="16"/>
                <w:szCs w:val="16"/>
              </w:rPr>
            </w:pPr>
            <w:r w:rsidRPr="000961F5">
              <w:t>= field #312</w:t>
            </w:r>
            <w:r w:rsidR="00173A38" w:rsidRPr="000961F5">
              <w:t>/ field #7</w:t>
            </w:r>
          </w:p>
        </w:tc>
      </w:tr>
      <w:tr w:rsidR="00173A38" w:rsidRPr="000961F5" w14:paraId="2477D342" w14:textId="77777777" w:rsidTr="00173A38">
        <w:tc>
          <w:tcPr>
            <w:tcW w:w="981" w:type="dxa"/>
            <w:vAlign w:val="center"/>
          </w:tcPr>
          <w:p w14:paraId="2C586ECF" w14:textId="284B57AF"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325</w:t>
            </w:r>
          </w:p>
        </w:tc>
        <w:tc>
          <w:tcPr>
            <w:tcW w:w="2705" w:type="dxa"/>
            <w:vAlign w:val="center"/>
          </w:tcPr>
          <w:p w14:paraId="579FB318"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25 shareholders to number of shares in the Institutional Offer (assuming no exercise of the Over-allotment Option)</w:t>
            </w:r>
          </w:p>
        </w:tc>
        <w:tc>
          <w:tcPr>
            <w:tcW w:w="6773" w:type="dxa"/>
            <w:vAlign w:val="center"/>
          </w:tcPr>
          <w:p w14:paraId="24A68CE4" w14:textId="7427C000" w:rsidR="00173A38" w:rsidRPr="000961F5" w:rsidRDefault="001575B0" w:rsidP="00173A38">
            <w:pPr>
              <w:spacing w:after="0"/>
              <w:ind w:left="0"/>
              <w:jc w:val="left"/>
              <w:rPr>
                <w:rFonts w:ascii="Arial" w:hAnsi="Arial"/>
                <w:sz w:val="16"/>
                <w:szCs w:val="16"/>
              </w:rPr>
            </w:pPr>
            <w:r w:rsidRPr="000961F5">
              <w:t>= field #313</w:t>
            </w:r>
            <w:r w:rsidR="00173A38" w:rsidRPr="000961F5">
              <w:t>/ field #7</w:t>
            </w:r>
          </w:p>
        </w:tc>
      </w:tr>
      <w:tr w:rsidR="00173A38" w:rsidRPr="000961F5" w14:paraId="7200F040" w14:textId="77777777" w:rsidTr="00173A38">
        <w:tc>
          <w:tcPr>
            <w:tcW w:w="981" w:type="dxa"/>
            <w:vAlign w:val="center"/>
          </w:tcPr>
          <w:p w14:paraId="23F048F2" w14:textId="6586F649"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326</w:t>
            </w:r>
          </w:p>
        </w:tc>
        <w:tc>
          <w:tcPr>
            <w:tcW w:w="2705" w:type="dxa"/>
            <w:vAlign w:val="center"/>
          </w:tcPr>
          <w:p w14:paraId="542B27B5"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subscribed by the top 1 shareholder to </w:t>
            </w:r>
            <w:r w:rsidRPr="000961F5">
              <w:rPr>
                <w:rFonts w:eastAsia="Times New Roman"/>
                <w:color w:val="000000"/>
                <w:kern w:val="24"/>
              </w:rPr>
              <w:lastRenderedPageBreak/>
              <w:t>number of shares in the Institutional Offer (assuming the Over-allotment Option is exercised)</w:t>
            </w:r>
          </w:p>
        </w:tc>
        <w:tc>
          <w:tcPr>
            <w:tcW w:w="6773" w:type="dxa"/>
            <w:vAlign w:val="center"/>
          </w:tcPr>
          <w:p w14:paraId="169F22A6" w14:textId="0D24B182" w:rsidR="00173A38" w:rsidRPr="000961F5" w:rsidRDefault="00173A38" w:rsidP="00173A38">
            <w:pPr>
              <w:spacing w:after="0"/>
              <w:ind w:left="0"/>
              <w:jc w:val="left"/>
              <w:rPr>
                <w:rFonts w:ascii="Arial" w:hAnsi="Arial"/>
                <w:sz w:val="16"/>
                <w:szCs w:val="16"/>
              </w:rPr>
            </w:pPr>
            <w:r w:rsidRPr="000961F5">
              <w:lastRenderedPageBreak/>
              <w:t>If fi</w:t>
            </w:r>
            <w:r w:rsidR="001575B0" w:rsidRPr="000961F5">
              <w:t>eld #53=0, then block field #326</w:t>
            </w:r>
            <w:r w:rsidRPr="000961F5">
              <w:t xml:space="preserve"> to field</w:t>
            </w:r>
            <w:r w:rsidR="001575B0" w:rsidRPr="000961F5">
              <w:t xml:space="preserve"> #329. Else =field #310</w:t>
            </w:r>
            <w:r w:rsidRPr="000961F5">
              <w:t xml:space="preserve">/ (field #7 [sub-placing arrangement]) </w:t>
            </w:r>
          </w:p>
        </w:tc>
      </w:tr>
      <w:tr w:rsidR="00173A38" w:rsidRPr="000961F5" w14:paraId="38C4140C" w14:textId="77777777" w:rsidTr="00173A38">
        <w:tc>
          <w:tcPr>
            <w:tcW w:w="981" w:type="dxa"/>
            <w:vAlign w:val="center"/>
          </w:tcPr>
          <w:p w14:paraId="290DBF10" w14:textId="3F66E28A"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327</w:t>
            </w:r>
          </w:p>
        </w:tc>
        <w:tc>
          <w:tcPr>
            <w:tcW w:w="2705" w:type="dxa"/>
            <w:vAlign w:val="center"/>
          </w:tcPr>
          <w:p w14:paraId="0F678D60"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5 shareholders to number of shares in the Institutional Offer (assuming the Over-allotment Option is exercised)</w:t>
            </w:r>
          </w:p>
        </w:tc>
        <w:tc>
          <w:tcPr>
            <w:tcW w:w="6773" w:type="dxa"/>
            <w:vAlign w:val="center"/>
          </w:tcPr>
          <w:p w14:paraId="12A75712" w14:textId="41B224EA" w:rsidR="00173A38" w:rsidRPr="000961F5" w:rsidRDefault="00173A38" w:rsidP="00173A38">
            <w:pPr>
              <w:spacing w:after="0"/>
              <w:ind w:left="0"/>
              <w:jc w:val="left"/>
              <w:rPr>
                <w:rFonts w:ascii="Arial" w:hAnsi="Arial"/>
                <w:sz w:val="16"/>
                <w:szCs w:val="16"/>
              </w:rPr>
            </w:pPr>
            <w:r w:rsidRPr="000961F5">
              <w:t>If field #53=0, then bl</w:t>
            </w:r>
            <w:r w:rsidR="001575B0" w:rsidRPr="000961F5">
              <w:t>ock field #326 to field #329. Else =field #311/</w:t>
            </w:r>
            <w:r w:rsidRPr="000961F5">
              <w:t xml:space="preserve"> (field #7 [sub-placing arrangement])</w:t>
            </w:r>
          </w:p>
        </w:tc>
      </w:tr>
      <w:tr w:rsidR="00173A38" w:rsidRPr="000961F5" w14:paraId="6AD76EB0" w14:textId="77777777" w:rsidTr="00173A38">
        <w:tc>
          <w:tcPr>
            <w:tcW w:w="981" w:type="dxa"/>
            <w:vAlign w:val="center"/>
          </w:tcPr>
          <w:p w14:paraId="5541E746" w14:textId="0C8A0878"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328</w:t>
            </w:r>
          </w:p>
        </w:tc>
        <w:tc>
          <w:tcPr>
            <w:tcW w:w="2705" w:type="dxa"/>
            <w:vAlign w:val="center"/>
          </w:tcPr>
          <w:p w14:paraId="5C525D3E"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10 shareholders to number of shares in the Institutional Offer (assuming the Over-allotment Option is exercised)</w:t>
            </w:r>
          </w:p>
        </w:tc>
        <w:tc>
          <w:tcPr>
            <w:tcW w:w="6773" w:type="dxa"/>
            <w:vAlign w:val="center"/>
          </w:tcPr>
          <w:p w14:paraId="5ECFF42E" w14:textId="25499CD7" w:rsidR="00173A38" w:rsidRPr="000961F5" w:rsidRDefault="00173A38" w:rsidP="00173A38">
            <w:pPr>
              <w:spacing w:after="0"/>
              <w:ind w:left="0"/>
              <w:jc w:val="left"/>
              <w:rPr>
                <w:rFonts w:ascii="Arial" w:hAnsi="Arial"/>
                <w:sz w:val="16"/>
                <w:szCs w:val="16"/>
              </w:rPr>
            </w:pPr>
            <w:r w:rsidRPr="000961F5">
              <w:t>If fi</w:t>
            </w:r>
            <w:r w:rsidR="001575B0" w:rsidRPr="000961F5">
              <w:t>eld #53=0, then block field #326 to field #329. Else =field #312</w:t>
            </w:r>
            <w:r w:rsidRPr="000961F5">
              <w:t>/ (field #7 [sub-placing arrangement])</w:t>
            </w:r>
          </w:p>
        </w:tc>
      </w:tr>
      <w:tr w:rsidR="00173A38" w:rsidRPr="000961F5" w14:paraId="04BAC898" w14:textId="77777777" w:rsidTr="00173A38">
        <w:tc>
          <w:tcPr>
            <w:tcW w:w="981" w:type="dxa"/>
            <w:vAlign w:val="center"/>
          </w:tcPr>
          <w:p w14:paraId="65BE37F1" w14:textId="7CE6AEDC"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329</w:t>
            </w:r>
          </w:p>
        </w:tc>
        <w:tc>
          <w:tcPr>
            <w:tcW w:w="2705" w:type="dxa"/>
            <w:vAlign w:val="center"/>
          </w:tcPr>
          <w:p w14:paraId="4D7508DE"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25 shareholders to number of shares in the Institutional Offer (assuming the Over-allotment Option is exercised)</w:t>
            </w:r>
          </w:p>
        </w:tc>
        <w:tc>
          <w:tcPr>
            <w:tcW w:w="6773" w:type="dxa"/>
            <w:vAlign w:val="center"/>
          </w:tcPr>
          <w:p w14:paraId="1DE21134" w14:textId="45E191D7" w:rsidR="00173A38" w:rsidRPr="000961F5" w:rsidRDefault="00173A38" w:rsidP="00173A38">
            <w:pPr>
              <w:spacing w:after="0"/>
              <w:ind w:left="0"/>
              <w:jc w:val="left"/>
              <w:rPr>
                <w:rFonts w:ascii="Arial" w:hAnsi="Arial"/>
                <w:sz w:val="16"/>
                <w:szCs w:val="16"/>
              </w:rPr>
            </w:pPr>
            <w:r w:rsidRPr="000961F5">
              <w:t>If field #53=0, the</w:t>
            </w:r>
            <w:r w:rsidR="001575B0" w:rsidRPr="000961F5">
              <w:t>n block field #326 to field #329. Else =field #313</w:t>
            </w:r>
            <w:r w:rsidRPr="000961F5">
              <w:t>/ (field #7 [sub-placing arrangement])</w:t>
            </w:r>
          </w:p>
        </w:tc>
      </w:tr>
      <w:tr w:rsidR="00173A38" w:rsidRPr="000961F5" w14:paraId="1B75225A" w14:textId="77777777" w:rsidTr="00173A38">
        <w:tc>
          <w:tcPr>
            <w:tcW w:w="981" w:type="dxa"/>
            <w:vAlign w:val="center"/>
          </w:tcPr>
          <w:p w14:paraId="0CAE1463" w14:textId="344DC73D"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330</w:t>
            </w:r>
          </w:p>
        </w:tc>
        <w:tc>
          <w:tcPr>
            <w:tcW w:w="2705" w:type="dxa"/>
            <w:vAlign w:val="center"/>
          </w:tcPr>
          <w:p w14:paraId="0D50D10A"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 shareholder to number of offer shares (assuming no exercise of the Over-allotment Option)</w:t>
            </w:r>
          </w:p>
        </w:tc>
        <w:tc>
          <w:tcPr>
            <w:tcW w:w="6773" w:type="dxa"/>
            <w:vAlign w:val="center"/>
          </w:tcPr>
          <w:p w14:paraId="70703383" w14:textId="1096AB09" w:rsidR="00173A38" w:rsidRPr="000961F5" w:rsidRDefault="001575B0" w:rsidP="00173A38">
            <w:pPr>
              <w:spacing w:after="0"/>
              <w:ind w:left="0"/>
              <w:jc w:val="left"/>
              <w:rPr>
                <w:rFonts w:ascii="Arial" w:hAnsi="Arial"/>
                <w:sz w:val="16"/>
                <w:szCs w:val="16"/>
              </w:rPr>
            </w:pPr>
            <w:r w:rsidRPr="000961F5">
              <w:t>= field #310</w:t>
            </w:r>
            <w:r w:rsidR="00173A38" w:rsidRPr="000961F5">
              <w:t>/ field #5</w:t>
            </w:r>
          </w:p>
        </w:tc>
      </w:tr>
      <w:tr w:rsidR="00173A38" w:rsidRPr="000961F5" w14:paraId="7E883FE5" w14:textId="77777777" w:rsidTr="00173A38">
        <w:tc>
          <w:tcPr>
            <w:tcW w:w="981" w:type="dxa"/>
            <w:vAlign w:val="center"/>
          </w:tcPr>
          <w:p w14:paraId="77B3909D" w14:textId="24EAC9FE"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331</w:t>
            </w:r>
          </w:p>
        </w:tc>
        <w:tc>
          <w:tcPr>
            <w:tcW w:w="2705" w:type="dxa"/>
            <w:vAlign w:val="center"/>
          </w:tcPr>
          <w:p w14:paraId="3EBFC089"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5 shareholders to number of offer shares (assuming no exercise of the Over-allotment Option)</w:t>
            </w:r>
          </w:p>
        </w:tc>
        <w:tc>
          <w:tcPr>
            <w:tcW w:w="6773" w:type="dxa"/>
            <w:vAlign w:val="center"/>
          </w:tcPr>
          <w:p w14:paraId="5D4A1804" w14:textId="0930C8BB" w:rsidR="00173A38" w:rsidRPr="000961F5" w:rsidRDefault="001575B0" w:rsidP="001575B0">
            <w:pPr>
              <w:spacing w:after="0"/>
              <w:ind w:left="0"/>
              <w:jc w:val="left"/>
              <w:rPr>
                <w:rFonts w:ascii="Arial" w:hAnsi="Arial"/>
                <w:sz w:val="16"/>
                <w:szCs w:val="16"/>
              </w:rPr>
            </w:pPr>
            <w:r w:rsidRPr="000961F5">
              <w:t>= field #311</w:t>
            </w:r>
            <w:r w:rsidR="00173A38" w:rsidRPr="000961F5">
              <w:t xml:space="preserve">/ field #5 </w:t>
            </w:r>
          </w:p>
        </w:tc>
      </w:tr>
      <w:tr w:rsidR="00173A38" w:rsidRPr="000961F5" w14:paraId="5AD8984B" w14:textId="77777777" w:rsidTr="00173A38">
        <w:tc>
          <w:tcPr>
            <w:tcW w:w="981" w:type="dxa"/>
            <w:vAlign w:val="center"/>
          </w:tcPr>
          <w:p w14:paraId="4C082A5A" w14:textId="1CFA1B93"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332</w:t>
            </w:r>
          </w:p>
        </w:tc>
        <w:tc>
          <w:tcPr>
            <w:tcW w:w="2705" w:type="dxa"/>
            <w:vAlign w:val="center"/>
          </w:tcPr>
          <w:p w14:paraId="704DA9C4"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10 shareholders to number of offer shares (assuming no exercise of the Over-allotment Option)</w:t>
            </w:r>
          </w:p>
        </w:tc>
        <w:tc>
          <w:tcPr>
            <w:tcW w:w="6773" w:type="dxa"/>
            <w:vAlign w:val="center"/>
          </w:tcPr>
          <w:p w14:paraId="6E76B3B2" w14:textId="172FEE98" w:rsidR="00173A38" w:rsidRPr="000961F5" w:rsidRDefault="001575B0" w:rsidP="00173A38">
            <w:pPr>
              <w:spacing w:after="0"/>
              <w:ind w:left="0"/>
              <w:jc w:val="left"/>
              <w:rPr>
                <w:rFonts w:ascii="Arial" w:hAnsi="Arial"/>
                <w:sz w:val="16"/>
                <w:szCs w:val="16"/>
              </w:rPr>
            </w:pPr>
            <w:r w:rsidRPr="000961F5">
              <w:t>= field #312</w:t>
            </w:r>
            <w:r w:rsidR="00173A38" w:rsidRPr="000961F5">
              <w:t>/ field #5</w:t>
            </w:r>
          </w:p>
        </w:tc>
      </w:tr>
      <w:tr w:rsidR="00173A38" w:rsidRPr="000961F5" w14:paraId="3274315B" w14:textId="77777777" w:rsidTr="00173A38">
        <w:tc>
          <w:tcPr>
            <w:tcW w:w="981" w:type="dxa"/>
            <w:vAlign w:val="center"/>
          </w:tcPr>
          <w:p w14:paraId="42574CFD" w14:textId="25FF311B"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333</w:t>
            </w:r>
          </w:p>
        </w:tc>
        <w:tc>
          <w:tcPr>
            <w:tcW w:w="2705" w:type="dxa"/>
            <w:vAlign w:val="center"/>
          </w:tcPr>
          <w:p w14:paraId="2A315449"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25 shareholders to number of offer shares (assuming no exercise of the Over-allotment Option)</w:t>
            </w:r>
          </w:p>
        </w:tc>
        <w:tc>
          <w:tcPr>
            <w:tcW w:w="6773" w:type="dxa"/>
            <w:vAlign w:val="center"/>
          </w:tcPr>
          <w:p w14:paraId="417B4E35" w14:textId="2BEFBDA0" w:rsidR="00173A38" w:rsidRPr="000961F5" w:rsidRDefault="001575B0" w:rsidP="00173A38">
            <w:pPr>
              <w:spacing w:after="0"/>
              <w:ind w:left="0"/>
              <w:jc w:val="left"/>
              <w:rPr>
                <w:rFonts w:ascii="Arial" w:hAnsi="Arial"/>
                <w:sz w:val="16"/>
                <w:szCs w:val="16"/>
              </w:rPr>
            </w:pPr>
            <w:r w:rsidRPr="000961F5">
              <w:t>= field #313/</w:t>
            </w:r>
            <w:r w:rsidR="00173A38" w:rsidRPr="000961F5">
              <w:t xml:space="preserve"> field #5</w:t>
            </w:r>
          </w:p>
        </w:tc>
      </w:tr>
      <w:tr w:rsidR="00173A38" w:rsidRPr="000961F5" w14:paraId="17CA8A5E" w14:textId="77777777" w:rsidTr="00173A38">
        <w:tc>
          <w:tcPr>
            <w:tcW w:w="981" w:type="dxa"/>
            <w:vAlign w:val="center"/>
          </w:tcPr>
          <w:p w14:paraId="2E962B54" w14:textId="366EF41D"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334</w:t>
            </w:r>
          </w:p>
        </w:tc>
        <w:tc>
          <w:tcPr>
            <w:tcW w:w="2705" w:type="dxa"/>
            <w:vAlign w:val="center"/>
          </w:tcPr>
          <w:p w14:paraId="520902FE"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 shareholder to number of offer shares (assuming the Over-</w:t>
            </w:r>
            <w:r w:rsidRPr="000961F5">
              <w:rPr>
                <w:rFonts w:eastAsia="Times New Roman"/>
                <w:color w:val="000000"/>
                <w:kern w:val="24"/>
              </w:rPr>
              <w:lastRenderedPageBreak/>
              <w:t>allotment Option is exercised)</w:t>
            </w:r>
          </w:p>
        </w:tc>
        <w:tc>
          <w:tcPr>
            <w:tcW w:w="6773" w:type="dxa"/>
            <w:vAlign w:val="center"/>
          </w:tcPr>
          <w:p w14:paraId="3EC49D12" w14:textId="6906A69D" w:rsidR="00173A38" w:rsidRPr="000961F5" w:rsidRDefault="00173A38" w:rsidP="00173A38">
            <w:pPr>
              <w:spacing w:after="0"/>
              <w:ind w:left="0"/>
              <w:jc w:val="left"/>
              <w:rPr>
                <w:rFonts w:ascii="Arial" w:hAnsi="Arial"/>
                <w:sz w:val="16"/>
                <w:szCs w:val="16"/>
              </w:rPr>
            </w:pPr>
            <w:r w:rsidRPr="000961F5">
              <w:lastRenderedPageBreak/>
              <w:t>If fi</w:t>
            </w:r>
            <w:r w:rsidR="001575B0" w:rsidRPr="000961F5">
              <w:t>eld #53=0, then block field #334</w:t>
            </w:r>
            <w:r w:rsidRPr="000961F5">
              <w:t xml:space="preserve"> to field </w:t>
            </w:r>
            <w:r w:rsidR="001575B0" w:rsidRPr="000961F5">
              <w:t>#337. Else = field #310</w:t>
            </w:r>
            <w:r w:rsidRPr="000961F5">
              <w:t>/ (field #5 + field #53)</w:t>
            </w:r>
          </w:p>
        </w:tc>
      </w:tr>
      <w:tr w:rsidR="00173A38" w:rsidRPr="000961F5" w14:paraId="35169EA6" w14:textId="77777777" w:rsidTr="00173A38">
        <w:tc>
          <w:tcPr>
            <w:tcW w:w="981" w:type="dxa"/>
            <w:vAlign w:val="center"/>
          </w:tcPr>
          <w:p w14:paraId="502AEEEC" w14:textId="1E8452BA"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335</w:t>
            </w:r>
          </w:p>
        </w:tc>
        <w:tc>
          <w:tcPr>
            <w:tcW w:w="2705" w:type="dxa"/>
            <w:vAlign w:val="center"/>
          </w:tcPr>
          <w:p w14:paraId="1A1CA51C"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5 shareholders to number of offer shares (assuming the Over-allotment Option is exercised)</w:t>
            </w:r>
          </w:p>
        </w:tc>
        <w:tc>
          <w:tcPr>
            <w:tcW w:w="6773" w:type="dxa"/>
            <w:vAlign w:val="center"/>
          </w:tcPr>
          <w:p w14:paraId="57F6E0B0" w14:textId="6411EB18" w:rsidR="00173A38" w:rsidRPr="000961F5" w:rsidRDefault="00173A38" w:rsidP="001575B0">
            <w:pPr>
              <w:spacing w:after="0"/>
              <w:ind w:left="0"/>
              <w:jc w:val="left"/>
              <w:rPr>
                <w:rFonts w:ascii="Arial" w:hAnsi="Arial"/>
                <w:sz w:val="16"/>
                <w:szCs w:val="16"/>
              </w:rPr>
            </w:pPr>
            <w:r w:rsidRPr="000961F5">
              <w:t>If f</w:t>
            </w:r>
            <w:r w:rsidR="001575B0" w:rsidRPr="000961F5">
              <w:t>ield #53=0, then block field #334 to field #337</w:t>
            </w:r>
            <w:r w:rsidRPr="000961F5">
              <w:t>. Else =</w:t>
            </w:r>
            <w:r w:rsidR="001575B0" w:rsidRPr="000961F5">
              <w:t xml:space="preserve"> field #311</w:t>
            </w:r>
            <w:r w:rsidRPr="000961F5">
              <w:t>/ (field #5 + field #53)</w:t>
            </w:r>
          </w:p>
        </w:tc>
      </w:tr>
      <w:tr w:rsidR="00173A38" w:rsidRPr="000961F5" w14:paraId="02DD9A27" w14:textId="77777777" w:rsidTr="00173A38">
        <w:tc>
          <w:tcPr>
            <w:tcW w:w="981" w:type="dxa"/>
            <w:vAlign w:val="center"/>
          </w:tcPr>
          <w:p w14:paraId="3FD1108F" w14:textId="3FDB2391"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336</w:t>
            </w:r>
          </w:p>
        </w:tc>
        <w:tc>
          <w:tcPr>
            <w:tcW w:w="2705" w:type="dxa"/>
            <w:vAlign w:val="center"/>
          </w:tcPr>
          <w:p w14:paraId="52751803"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10 shareholders to number of offer shares (assuming the Over-allotment Option is exercised)</w:t>
            </w:r>
          </w:p>
        </w:tc>
        <w:tc>
          <w:tcPr>
            <w:tcW w:w="6773" w:type="dxa"/>
            <w:vAlign w:val="center"/>
          </w:tcPr>
          <w:p w14:paraId="712711AA" w14:textId="06CE5342" w:rsidR="00173A38" w:rsidRPr="000961F5" w:rsidRDefault="00173A38" w:rsidP="00173A38">
            <w:pPr>
              <w:spacing w:after="0"/>
              <w:ind w:left="0"/>
              <w:jc w:val="left"/>
              <w:rPr>
                <w:rFonts w:ascii="Arial" w:hAnsi="Arial"/>
                <w:sz w:val="16"/>
                <w:szCs w:val="16"/>
              </w:rPr>
            </w:pPr>
            <w:r w:rsidRPr="000961F5">
              <w:t>If fi</w:t>
            </w:r>
            <w:r w:rsidR="001575B0" w:rsidRPr="000961F5">
              <w:t>eld #53=0, then block field #334 to field #337. Else = field #312</w:t>
            </w:r>
            <w:r w:rsidRPr="000961F5">
              <w:t>/ (field #5 + field #53)</w:t>
            </w:r>
          </w:p>
        </w:tc>
      </w:tr>
      <w:tr w:rsidR="00173A38" w:rsidRPr="000961F5" w14:paraId="2538D7DF" w14:textId="77777777" w:rsidTr="00173A38">
        <w:tc>
          <w:tcPr>
            <w:tcW w:w="981" w:type="dxa"/>
            <w:vAlign w:val="center"/>
          </w:tcPr>
          <w:p w14:paraId="0A6F7328" w14:textId="2664B2B4"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337</w:t>
            </w:r>
          </w:p>
        </w:tc>
        <w:tc>
          <w:tcPr>
            <w:tcW w:w="2705" w:type="dxa"/>
            <w:vAlign w:val="center"/>
          </w:tcPr>
          <w:p w14:paraId="70A186B8"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subscribed by the top 25 shareholders to number of offer shares (assuming the Over-allotment Option is exercised)</w:t>
            </w:r>
          </w:p>
        </w:tc>
        <w:tc>
          <w:tcPr>
            <w:tcW w:w="6773" w:type="dxa"/>
            <w:vAlign w:val="center"/>
          </w:tcPr>
          <w:p w14:paraId="7FBA32B9" w14:textId="1A7A613C" w:rsidR="00173A38" w:rsidRPr="000961F5" w:rsidRDefault="00173A38" w:rsidP="00173A38">
            <w:pPr>
              <w:spacing w:after="0"/>
              <w:ind w:left="0"/>
              <w:jc w:val="left"/>
              <w:rPr>
                <w:rFonts w:ascii="Arial" w:hAnsi="Arial"/>
                <w:sz w:val="16"/>
                <w:szCs w:val="16"/>
              </w:rPr>
            </w:pPr>
            <w:r w:rsidRPr="000961F5">
              <w:t>If fi</w:t>
            </w:r>
            <w:r w:rsidR="001575B0" w:rsidRPr="000961F5">
              <w:t>eld #53=0, then block field #334 to field #337. Else = field #313</w:t>
            </w:r>
            <w:r w:rsidRPr="000961F5">
              <w:t>/ (field #5 + field #53)</w:t>
            </w:r>
          </w:p>
        </w:tc>
      </w:tr>
      <w:tr w:rsidR="00173A38" w:rsidRPr="000961F5" w14:paraId="676FF7DF" w14:textId="77777777" w:rsidTr="00173A38">
        <w:tc>
          <w:tcPr>
            <w:tcW w:w="981" w:type="dxa"/>
            <w:vAlign w:val="center"/>
          </w:tcPr>
          <w:p w14:paraId="10BE58D0" w14:textId="58641D62"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338</w:t>
            </w:r>
          </w:p>
        </w:tc>
        <w:tc>
          <w:tcPr>
            <w:tcW w:w="2705" w:type="dxa"/>
            <w:vAlign w:val="center"/>
          </w:tcPr>
          <w:p w14:paraId="7161CC05"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top 1 shareholder to total number of issued non-WVR shares upon listing </w:t>
            </w:r>
            <w:r w:rsidRPr="000961F5">
              <w:rPr>
                <w:rFonts w:eastAsia="Times New Roman"/>
                <w:color w:val="000000"/>
                <w:kern w:val="24"/>
              </w:rPr>
              <w:lastRenderedPageBreak/>
              <w:t>(assuming no exercise of the Over-allotment Option)</w:t>
            </w:r>
          </w:p>
        </w:tc>
        <w:tc>
          <w:tcPr>
            <w:tcW w:w="6773" w:type="dxa"/>
            <w:vAlign w:val="center"/>
          </w:tcPr>
          <w:p w14:paraId="4FDCDF51" w14:textId="55C8F0FA" w:rsidR="00173A38" w:rsidRPr="000961F5" w:rsidRDefault="001575B0" w:rsidP="00173A38">
            <w:pPr>
              <w:spacing w:after="0"/>
              <w:ind w:left="0"/>
              <w:jc w:val="left"/>
              <w:rPr>
                <w:rFonts w:ascii="Arial" w:hAnsi="Arial"/>
                <w:sz w:val="16"/>
                <w:szCs w:val="16"/>
              </w:rPr>
            </w:pPr>
            <w:r w:rsidRPr="000961F5">
              <w:lastRenderedPageBreak/>
              <w:t>=field #314</w:t>
            </w:r>
            <w:r w:rsidR="00173A38" w:rsidRPr="000961F5">
              <w:t>/ [Sponsor’s confirmation form Field #13d]</w:t>
            </w:r>
          </w:p>
        </w:tc>
      </w:tr>
      <w:tr w:rsidR="00173A38" w:rsidRPr="000961F5" w14:paraId="4701A8E3" w14:textId="77777777" w:rsidTr="00173A38">
        <w:tc>
          <w:tcPr>
            <w:tcW w:w="981" w:type="dxa"/>
            <w:vAlign w:val="center"/>
          </w:tcPr>
          <w:p w14:paraId="4D8510DC" w14:textId="3D9268BD"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339</w:t>
            </w:r>
          </w:p>
        </w:tc>
        <w:tc>
          <w:tcPr>
            <w:tcW w:w="2705" w:type="dxa"/>
            <w:vAlign w:val="center"/>
          </w:tcPr>
          <w:p w14:paraId="04E4A284"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held by top 5 shareholders to total number of issued non-WVR shares upon listing (assuming no exercise of the Over-allotment Option)</w:t>
            </w:r>
          </w:p>
        </w:tc>
        <w:tc>
          <w:tcPr>
            <w:tcW w:w="6773" w:type="dxa"/>
            <w:vAlign w:val="center"/>
          </w:tcPr>
          <w:p w14:paraId="523B4638" w14:textId="7DECB437" w:rsidR="00173A38" w:rsidRPr="000961F5" w:rsidRDefault="001575B0" w:rsidP="00173A38">
            <w:pPr>
              <w:spacing w:after="0"/>
              <w:ind w:left="0"/>
              <w:jc w:val="left"/>
              <w:rPr>
                <w:rFonts w:ascii="Arial" w:hAnsi="Arial"/>
                <w:sz w:val="16"/>
                <w:szCs w:val="16"/>
              </w:rPr>
            </w:pPr>
            <w:r w:rsidRPr="000961F5">
              <w:t>=field #315</w:t>
            </w:r>
            <w:r w:rsidR="00173A38" w:rsidRPr="000961F5">
              <w:t>/ [Sponsor’s confirmation form Field #13d]</w:t>
            </w:r>
          </w:p>
        </w:tc>
      </w:tr>
      <w:tr w:rsidR="00173A38" w:rsidRPr="000961F5" w14:paraId="26B3C5D6" w14:textId="77777777" w:rsidTr="00173A38">
        <w:tc>
          <w:tcPr>
            <w:tcW w:w="981" w:type="dxa"/>
            <w:vAlign w:val="center"/>
          </w:tcPr>
          <w:p w14:paraId="25B8DE70" w14:textId="7D389AF1"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340</w:t>
            </w:r>
          </w:p>
        </w:tc>
        <w:tc>
          <w:tcPr>
            <w:tcW w:w="2705" w:type="dxa"/>
            <w:vAlign w:val="center"/>
          </w:tcPr>
          <w:p w14:paraId="403A3D96"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held by top 10 shareholders to total number of issued non-WVR shares upon listing (assuming no exercise of the Over-allotment Option)</w:t>
            </w:r>
          </w:p>
        </w:tc>
        <w:tc>
          <w:tcPr>
            <w:tcW w:w="6773" w:type="dxa"/>
            <w:vAlign w:val="center"/>
          </w:tcPr>
          <w:p w14:paraId="15598799" w14:textId="3445E6B4" w:rsidR="00173A38" w:rsidRPr="000961F5" w:rsidRDefault="001575B0" w:rsidP="00173A38">
            <w:pPr>
              <w:spacing w:after="0"/>
              <w:ind w:left="0"/>
              <w:jc w:val="left"/>
              <w:rPr>
                <w:rFonts w:ascii="Arial" w:hAnsi="Arial"/>
                <w:sz w:val="16"/>
                <w:szCs w:val="16"/>
              </w:rPr>
            </w:pPr>
            <w:r w:rsidRPr="000961F5">
              <w:t>=field #316</w:t>
            </w:r>
            <w:r w:rsidR="00173A38" w:rsidRPr="000961F5">
              <w:t>/ [Sponsor’s confirmation form Field #13d]</w:t>
            </w:r>
          </w:p>
        </w:tc>
      </w:tr>
      <w:tr w:rsidR="00173A38" w:rsidRPr="000961F5" w14:paraId="5CBF36E1" w14:textId="77777777" w:rsidTr="00173A38">
        <w:tc>
          <w:tcPr>
            <w:tcW w:w="981" w:type="dxa"/>
            <w:vAlign w:val="center"/>
          </w:tcPr>
          <w:p w14:paraId="59B960A2" w14:textId="5F22A2CD"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341</w:t>
            </w:r>
          </w:p>
        </w:tc>
        <w:tc>
          <w:tcPr>
            <w:tcW w:w="2705" w:type="dxa"/>
            <w:vAlign w:val="center"/>
          </w:tcPr>
          <w:p w14:paraId="37BD020A"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held by top 25 shareholders to total number of issued H-shares upon listing (assuming no exercise of the Over-allotment Option)</w:t>
            </w:r>
          </w:p>
        </w:tc>
        <w:tc>
          <w:tcPr>
            <w:tcW w:w="6773" w:type="dxa"/>
            <w:vAlign w:val="center"/>
          </w:tcPr>
          <w:p w14:paraId="690415A4" w14:textId="2DECC0A1" w:rsidR="00173A38" w:rsidRPr="000961F5" w:rsidRDefault="001575B0" w:rsidP="001575B0">
            <w:pPr>
              <w:spacing w:after="0"/>
              <w:ind w:left="0"/>
              <w:jc w:val="left"/>
              <w:rPr>
                <w:rFonts w:ascii="Arial" w:hAnsi="Arial"/>
                <w:sz w:val="16"/>
                <w:szCs w:val="16"/>
              </w:rPr>
            </w:pPr>
            <w:r w:rsidRPr="000961F5">
              <w:t>=field #317</w:t>
            </w:r>
            <w:r w:rsidR="00173A38" w:rsidRPr="000961F5">
              <w:t>/ [Sponsor’s confirmation form Field #13d]</w:t>
            </w:r>
          </w:p>
        </w:tc>
      </w:tr>
      <w:tr w:rsidR="00173A38" w:rsidRPr="000961F5" w14:paraId="3D426C50" w14:textId="77777777" w:rsidTr="00173A38">
        <w:tc>
          <w:tcPr>
            <w:tcW w:w="981" w:type="dxa"/>
            <w:vAlign w:val="center"/>
          </w:tcPr>
          <w:p w14:paraId="2EA92AB5" w14:textId="3DF7CB9E"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342</w:t>
            </w:r>
          </w:p>
        </w:tc>
        <w:tc>
          <w:tcPr>
            <w:tcW w:w="2705" w:type="dxa"/>
            <w:vAlign w:val="center"/>
          </w:tcPr>
          <w:p w14:paraId="2AD83AD8"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held by top 1 shareholder to total number of issued non-WVR shares upon listing (assuming the Over-</w:t>
            </w:r>
            <w:r w:rsidRPr="000961F5">
              <w:rPr>
                <w:rFonts w:eastAsia="Times New Roman"/>
                <w:color w:val="000000"/>
                <w:kern w:val="24"/>
              </w:rPr>
              <w:lastRenderedPageBreak/>
              <w:t>allotment Option is exercised)</w:t>
            </w:r>
          </w:p>
        </w:tc>
        <w:tc>
          <w:tcPr>
            <w:tcW w:w="6773" w:type="dxa"/>
            <w:vAlign w:val="center"/>
          </w:tcPr>
          <w:p w14:paraId="4456492F" w14:textId="57465221" w:rsidR="00173A38" w:rsidRPr="000961F5" w:rsidRDefault="00173A38" w:rsidP="00173A38">
            <w:pPr>
              <w:spacing w:after="0"/>
              <w:ind w:left="0"/>
              <w:jc w:val="left"/>
              <w:rPr>
                <w:rFonts w:ascii="Arial" w:hAnsi="Arial"/>
                <w:sz w:val="16"/>
                <w:szCs w:val="16"/>
              </w:rPr>
            </w:pPr>
            <w:r w:rsidRPr="000961F5">
              <w:lastRenderedPageBreak/>
              <w:t>If f</w:t>
            </w:r>
            <w:r w:rsidR="001575B0" w:rsidRPr="000961F5">
              <w:t>ield#53=0, then block field #342</w:t>
            </w:r>
            <w:r w:rsidRPr="000961F5">
              <w:t xml:space="preserve"> </w:t>
            </w:r>
            <w:r w:rsidR="001575B0" w:rsidRPr="000961F5">
              <w:t>to field #345. Else = field #314</w:t>
            </w:r>
            <w:r w:rsidRPr="000961F5">
              <w:t>/ ([Sponsor’s confirmation form Field #13d] + field #53)</w:t>
            </w:r>
          </w:p>
        </w:tc>
      </w:tr>
      <w:tr w:rsidR="00173A38" w:rsidRPr="000961F5" w14:paraId="5284D88B" w14:textId="77777777" w:rsidTr="00173A38">
        <w:tc>
          <w:tcPr>
            <w:tcW w:w="981" w:type="dxa"/>
            <w:vAlign w:val="center"/>
          </w:tcPr>
          <w:p w14:paraId="3842038B" w14:textId="300A1282"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343</w:t>
            </w:r>
          </w:p>
        </w:tc>
        <w:tc>
          <w:tcPr>
            <w:tcW w:w="2705" w:type="dxa"/>
            <w:vAlign w:val="center"/>
          </w:tcPr>
          <w:p w14:paraId="578EB41A"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held by top 5 shareholder to total number of issued non-WVR shares upon listing (assuming the Over-allotment Option is exercised)</w:t>
            </w:r>
          </w:p>
        </w:tc>
        <w:tc>
          <w:tcPr>
            <w:tcW w:w="6773" w:type="dxa"/>
            <w:vAlign w:val="center"/>
          </w:tcPr>
          <w:p w14:paraId="18A023A9" w14:textId="199887E5" w:rsidR="00173A38" w:rsidRPr="000961F5" w:rsidRDefault="00173A38" w:rsidP="00173A38">
            <w:pPr>
              <w:spacing w:after="0"/>
              <w:ind w:left="0"/>
              <w:jc w:val="left"/>
              <w:rPr>
                <w:rFonts w:ascii="Arial" w:hAnsi="Arial"/>
                <w:sz w:val="16"/>
                <w:szCs w:val="16"/>
              </w:rPr>
            </w:pPr>
            <w:r w:rsidRPr="000961F5">
              <w:t>If f</w:t>
            </w:r>
            <w:r w:rsidR="001575B0" w:rsidRPr="000961F5">
              <w:t>ield#53=0, then block field #342</w:t>
            </w:r>
            <w:r w:rsidRPr="000961F5">
              <w:t xml:space="preserve"> </w:t>
            </w:r>
            <w:r w:rsidR="001575B0" w:rsidRPr="000961F5">
              <w:t>to field #345. Else = field #315</w:t>
            </w:r>
            <w:r w:rsidRPr="000961F5">
              <w:t>/ ([Sponsor’s confirmation form Field #13d] + field #53)</w:t>
            </w:r>
          </w:p>
        </w:tc>
      </w:tr>
      <w:tr w:rsidR="00173A38" w:rsidRPr="000961F5" w14:paraId="32238A1F" w14:textId="77777777" w:rsidTr="00173A38">
        <w:tc>
          <w:tcPr>
            <w:tcW w:w="981" w:type="dxa"/>
            <w:vAlign w:val="center"/>
          </w:tcPr>
          <w:p w14:paraId="4D7437A5" w14:textId="2048E7EE"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344</w:t>
            </w:r>
          </w:p>
        </w:tc>
        <w:tc>
          <w:tcPr>
            <w:tcW w:w="2705" w:type="dxa"/>
            <w:vAlign w:val="center"/>
          </w:tcPr>
          <w:p w14:paraId="7E878509"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held by top 10 shareholder to total number of issued non-WVR shares upon listing (assuming the Over-allotment Option is exercised)</w:t>
            </w:r>
          </w:p>
        </w:tc>
        <w:tc>
          <w:tcPr>
            <w:tcW w:w="6773" w:type="dxa"/>
            <w:vAlign w:val="center"/>
          </w:tcPr>
          <w:p w14:paraId="3007B124" w14:textId="17060CE9" w:rsidR="00173A38" w:rsidRPr="000961F5" w:rsidRDefault="00173A38" w:rsidP="00173A38">
            <w:pPr>
              <w:spacing w:after="0"/>
              <w:ind w:left="0"/>
              <w:jc w:val="left"/>
              <w:rPr>
                <w:rFonts w:ascii="Arial" w:hAnsi="Arial"/>
                <w:sz w:val="16"/>
                <w:szCs w:val="16"/>
              </w:rPr>
            </w:pPr>
            <w:r w:rsidRPr="000961F5">
              <w:t>If f</w:t>
            </w:r>
            <w:r w:rsidR="001575B0" w:rsidRPr="000961F5">
              <w:t>ield#53=0, then block field #342</w:t>
            </w:r>
            <w:r w:rsidRPr="000961F5">
              <w:t xml:space="preserve"> </w:t>
            </w:r>
            <w:r w:rsidR="001575B0" w:rsidRPr="000961F5">
              <w:t>to field #345. Else = field #316</w:t>
            </w:r>
            <w:r w:rsidRPr="000961F5">
              <w:t>/ ([Sponsor’s confirmation form Field #13d] + field #53)</w:t>
            </w:r>
          </w:p>
        </w:tc>
      </w:tr>
      <w:tr w:rsidR="00173A38" w:rsidRPr="000961F5" w14:paraId="3870E5B3" w14:textId="77777777" w:rsidTr="00173A38">
        <w:tc>
          <w:tcPr>
            <w:tcW w:w="981" w:type="dxa"/>
            <w:vAlign w:val="center"/>
          </w:tcPr>
          <w:p w14:paraId="18768B26" w14:textId="5945E57A" w:rsidR="00173A38" w:rsidRPr="000961F5" w:rsidRDefault="00173A38" w:rsidP="00173A38">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345</w:t>
            </w:r>
          </w:p>
        </w:tc>
        <w:tc>
          <w:tcPr>
            <w:tcW w:w="2705" w:type="dxa"/>
            <w:vAlign w:val="center"/>
          </w:tcPr>
          <w:p w14:paraId="16C4FA03" w14:textId="77777777" w:rsidR="00173A38" w:rsidRPr="000961F5" w:rsidRDefault="00173A38" w:rsidP="00173A38">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shares held by top 25 shareholder to total number of issued non-WVR shares upon listing (assuming the Over-allotment Option is exercised)</w:t>
            </w:r>
          </w:p>
        </w:tc>
        <w:tc>
          <w:tcPr>
            <w:tcW w:w="6773" w:type="dxa"/>
            <w:vAlign w:val="center"/>
          </w:tcPr>
          <w:p w14:paraId="1DB80A53" w14:textId="2E56D48F" w:rsidR="00173A38" w:rsidRPr="000961F5" w:rsidRDefault="00173A38" w:rsidP="00173A38">
            <w:pPr>
              <w:spacing w:after="0"/>
              <w:ind w:left="0"/>
              <w:jc w:val="left"/>
              <w:rPr>
                <w:rFonts w:ascii="Arial" w:hAnsi="Arial"/>
                <w:sz w:val="16"/>
                <w:szCs w:val="16"/>
              </w:rPr>
            </w:pPr>
            <w:r w:rsidRPr="000961F5">
              <w:t>If f</w:t>
            </w:r>
            <w:r w:rsidR="001575B0" w:rsidRPr="000961F5">
              <w:t>ield#53=0, then block field #342</w:t>
            </w:r>
            <w:r w:rsidRPr="000961F5">
              <w:t xml:space="preserve"> </w:t>
            </w:r>
            <w:r w:rsidR="001575B0" w:rsidRPr="000961F5">
              <w:t>to field #345. Else = field #317</w:t>
            </w:r>
            <w:r w:rsidRPr="000961F5">
              <w:t>/ ([Sponsor’s confirmation form Field #13d] + field #53)</w:t>
            </w:r>
          </w:p>
        </w:tc>
      </w:tr>
    </w:tbl>
    <w:p w14:paraId="7AE4A604" w14:textId="0FF85C4A" w:rsidR="00173A38" w:rsidRPr="000961F5" w:rsidRDefault="00173A38" w:rsidP="005A738A">
      <w:pPr>
        <w:ind w:left="0"/>
      </w:pPr>
    </w:p>
    <w:p w14:paraId="4BBBF0FF" w14:textId="0EAA11B9" w:rsidR="00177D4D" w:rsidRPr="000961F5" w:rsidRDefault="00177D4D" w:rsidP="001964C1">
      <w:pPr>
        <w:ind w:left="0"/>
      </w:pPr>
      <w:r w:rsidRPr="000961F5">
        <w:t>International Offer – Board lot analysis</w:t>
      </w:r>
    </w:p>
    <w:tbl>
      <w:tblPr>
        <w:tblStyle w:val="TableGrid4"/>
        <w:tblW w:w="0" w:type="auto"/>
        <w:tblLook w:val="04A0" w:firstRow="1" w:lastRow="0" w:firstColumn="1" w:lastColumn="0" w:noHBand="0" w:noVBand="1"/>
      </w:tblPr>
      <w:tblGrid>
        <w:gridCol w:w="981"/>
        <w:gridCol w:w="2705"/>
        <w:gridCol w:w="6773"/>
      </w:tblGrid>
      <w:tr w:rsidR="00CC077D" w:rsidRPr="000961F5" w14:paraId="39551A03" w14:textId="77777777" w:rsidTr="00FC04F8">
        <w:tc>
          <w:tcPr>
            <w:tcW w:w="981" w:type="dxa"/>
            <w:vAlign w:val="center"/>
          </w:tcPr>
          <w:p w14:paraId="625C8BD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148</w:t>
            </w:r>
          </w:p>
        </w:tc>
        <w:tc>
          <w:tcPr>
            <w:tcW w:w="2705" w:type="dxa"/>
            <w:vAlign w:val="center"/>
          </w:tcPr>
          <w:p w14:paraId="136D595A"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Number of placees with 1 board lot </w:t>
            </w:r>
          </w:p>
        </w:tc>
        <w:tc>
          <w:tcPr>
            <w:tcW w:w="6773" w:type="dxa"/>
            <w:vAlign w:val="center"/>
          </w:tcPr>
          <w:p w14:paraId="6509858B" w14:textId="77777777" w:rsidR="00CC077D" w:rsidRPr="000961F5" w:rsidRDefault="00CC077D" w:rsidP="00EE24F6">
            <w:pPr>
              <w:spacing w:after="0"/>
              <w:ind w:left="0"/>
              <w:jc w:val="left"/>
              <w:rPr>
                <w:rFonts w:ascii="Arial" w:hAnsi="Arial"/>
                <w:sz w:val="16"/>
                <w:szCs w:val="16"/>
              </w:rPr>
            </w:pPr>
            <w:r w:rsidRPr="000961F5">
              <w:t>= FINI placing results in placee list</w:t>
            </w:r>
          </w:p>
        </w:tc>
      </w:tr>
      <w:tr w:rsidR="00CC077D" w:rsidRPr="000961F5" w14:paraId="7EDFDD45" w14:textId="77777777" w:rsidTr="00FC04F8">
        <w:tc>
          <w:tcPr>
            <w:tcW w:w="981" w:type="dxa"/>
            <w:vAlign w:val="center"/>
          </w:tcPr>
          <w:p w14:paraId="10D3A9E1"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149</w:t>
            </w:r>
          </w:p>
        </w:tc>
        <w:tc>
          <w:tcPr>
            <w:tcW w:w="2705" w:type="dxa"/>
            <w:vAlign w:val="center"/>
          </w:tcPr>
          <w:p w14:paraId="2328C67A"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placees with 2 board lots</w:t>
            </w:r>
          </w:p>
        </w:tc>
        <w:tc>
          <w:tcPr>
            <w:tcW w:w="6773" w:type="dxa"/>
            <w:vAlign w:val="center"/>
          </w:tcPr>
          <w:p w14:paraId="6E52F076" w14:textId="77777777" w:rsidR="00CC077D" w:rsidRPr="000961F5" w:rsidRDefault="00CC077D" w:rsidP="00EE24F6">
            <w:pPr>
              <w:spacing w:after="0"/>
              <w:ind w:left="0"/>
              <w:jc w:val="left"/>
              <w:rPr>
                <w:rFonts w:ascii="Arial" w:hAnsi="Arial"/>
                <w:sz w:val="16"/>
                <w:szCs w:val="16"/>
              </w:rPr>
            </w:pPr>
            <w:r w:rsidRPr="000961F5">
              <w:t>= FINI placing results in placee list</w:t>
            </w:r>
          </w:p>
        </w:tc>
      </w:tr>
      <w:tr w:rsidR="00CC077D" w:rsidRPr="000961F5" w14:paraId="359B1381" w14:textId="77777777" w:rsidTr="00FC04F8">
        <w:tc>
          <w:tcPr>
            <w:tcW w:w="981" w:type="dxa"/>
            <w:vAlign w:val="center"/>
          </w:tcPr>
          <w:p w14:paraId="6D388A63"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150</w:t>
            </w:r>
          </w:p>
        </w:tc>
        <w:tc>
          <w:tcPr>
            <w:tcW w:w="2705" w:type="dxa"/>
            <w:vAlign w:val="center"/>
          </w:tcPr>
          <w:p w14:paraId="2D21EE94"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placees with 3 board lots</w:t>
            </w:r>
          </w:p>
        </w:tc>
        <w:tc>
          <w:tcPr>
            <w:tcW w:w="6773" w:type="dxa"/>
            <w:vAlign w:val="center"/>
          </w:tcPr>
          <w:p w14:paraId="09CA6BED" w14:textId="77777777" w:rsidR="00CC077D" w:rsidRPr="000961F5" w:rsidRDefault="00CC077D" w:rsidP="00EE24F6">
            <w:pPr>
              <w:spacing w:after="0"/>
              <w:ind w:left="0"/>
              <w:jc w:val="left"/>
              <w:rPr>
                <w:rFonts w:ascii="Arial" w:hAnsi="Arial"/>
                <w:sz w:val="16"/>
                <w:szCs w:val="16"/>
              </w:rPr>
            </w:pPr>
            <w:r w:rsidRPr="000961F5">
              <w:t>= FINI placing results in placee list</w:t>
            </w:r>
          </w:p>
        </w:tc>
      </w:tr>
      <w:tr w:rsidR="00CC077D" w:rsidRPr="000961F5" w14:paraId="1E2463A8" w14:textId="77777777" w:rsidTr="00FC04F8">
        <w:tc>
          <w:tcPr>
            <w:tcW w:w="981" w:type="dxa"/>
            <w:vAlign w:val="center"/>
          </w:tcPr>
          <w:p w14:paraId="1947FC61"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151</w:t>
            </w:r>
          </w:p>
        </w:tc>
        <w:tc>
          <w:tcPr>
            <w:tcW w:w="2705" w:type="dxa"/>
            <w:vAlign w:val="center"/>
          </w:tcPr>
          <w:p w14:paraId="79A9D7C5"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placees with 4 board lots</w:t>
            </w:r>
          </w:p>
        </w:tc>
        <w:tc>
          <w:tcPr>
            <w:tcW w:w="6773" w:type="dxa"/>
            <w:vAlign w:val="center"/>
          </w:tcPr>
          <w:p w14:paraId="03C7AC29" w14:textId="77777777" w:rsidR="00CC077D" w:rsidRPr="000961F5" w:rsidRDefault="00CC077D" w:rsidP="00EE24F6">
            <w:pPr>
              <w:spacing w:after="0"/>
              <w:ind w:left="0"/>
              <w:jc w:val="left"/>
              <w:rPr>
                <w:rFonts w:ascii="Arial" w:hAnsi="Arial"/>
                <w:sz w:val="16"/>
                <w:szCs w:val="16"/>
              </w:rPr>
            </w:pPr>
            <w:r w:rsidRPr="000961F5">
              <w:t>= FINI placing results in placee list</w:t>
            </w:r>
          </w:p>
        </w:tc>
      </w:tr>
      <w:tr w:rsidR="00CC077D" w:rsidRPr="000961F5" w14:paraId="457DE867" w14:textId="77777777" w:rsidTr="00FC04F8">
        <w:tc>
          <w:tcPr>
            <w:tcW w:w="981" w:type="dxa"/>
            <w:vAlign w:val="center"/>
          </w:tcPr>
          <w:p w14:paraId="750FF7CC"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152</w:t>
            </w:r>
          </w:p>
        </w:tc>
        <w:tc>
          <w:tcPr>
            <w:tcW w:w="2705" w:type="dxa"/>
            <w:vAlign w:val="center"/>
          </w:tcPr>
          <w:p w14:paraId="00A2502A"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placees with 5 board lots</w:t>
            </w:r>
          </w:p>
        </w:tc>
        <w:tc>
          <w:tcPr>
            <w:tcW w:w="6773" w:type="dxa"/>
            <w:vAlign w:val="center"/>
          </w:tcPr>
          <w:p w14:paraId="6DEA02E4" w14:textId="77777777" w:rsidR="00CC077D" w:rsidRPr="000961F5" w:rsidRDefault="00CC077D" w:rsidP="00EE24F6">
            <w:pPr>
              <w:spacing w:after="0"/>
              <w:ind w:left="0"/>
              <w:jc w:val="left"/>
              <w:rPr>
                <w:rFonts w:ascii="Arial" w:hAnsi="Arial"/>
                <w:sz w:val="16"/>
                <w:szCs w:val="16"/>
              </w:rPr>
            </w:pPr>
            <w:r w:rsidRPr="000961F5">
              <w:t>= FINI placing results in placee list</w:t>
            </w:r>
          </w:p>
        </w:tc>
      </w:tr>
      <w:tr w:rsidR="00CC077D" w:rsidRPr="000961F5" w14:paraId="0E709D10" w14:textId="77777777" w:rsidTr="00FC04F8">
        <w:tc>
          <w:tcPr>
            <w:tcW w:w="981" w:type="dxa"/>
            <w:vAlign w:val="center"/>
          </w:tcPr>
          <w:p w14:paraId="0A499B4D"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153</w:t>
            </w:r>
          </w:p>
        </w:tc>
        <w:tc>
          <w:tcPr>
            <w:tcW w:w="2705" w:type="dxa"/>
            <w:vAlign w:val="center"/>
          </w:tcPr>
          <w:p w14:paraId="44D79152"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placees with over 5 board lots</w:t>
            </w:r>
          </w:p>
        </w:tc>
        <w:tc>
          <w:tcPr>
            <w:tcW w:w="6773" w:type="dxa"/>
            <w:vAlign w:val="center"/>
          </w:tcPr>
          <w:p w14:paraId="1CEEC10C" w14:textId="77777777" w:rsidR="00CC077D" w:rsidRPr="000961F5" w:rsidRDefault="00CC077D" w:rsidP="00EE24F6">
            <w:pPr>
              <w:spacing w:after="0"/>
              <w:ind w:left="0"/>
              <w:jc w:val="left"/>
              <w:rPr>
                <w:rFonts w:ascii="Arial" w:hAnsi="Arial"/>
                <w:sz w:val="16"/>
                <w:szCs w:val="16"/>
              </w:rPr>
            </w:pPr>
            <w:r w:rsidRPr="000961F5">
              <w:t>= FINI placing results in placee list</w:t>
            </w:r>
          </w:p>
        </w:tc>
      </w:tr>
      <w:tr w:rsidR="00CC077D" w:rsidRPr="000961F5" w14:paraId="6300F984" w14:textId="77777777" w:rsidTr="00FC04F8">
        <w:tc>
          <w:tcPr>
            <w:tcW w:w="981" w:type="dxa"/>
            <w:vAlign w:val="center"/>
          </w:tcPr>
          <w:p w14:paraId="11462F07"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154</w:t>
            </w:r>
          </w:p>
        </w:tc>
        <w:tc>
          <w:tcPr>
            <w:tcW w:w="2705" w:type="dxa"/>
            <w:vAlign w:val="center"/>
          </w:tcPr>
          <w:p w14:paraId="4C86EC92"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placees with 1 board lot to total number of placees</w:t>
            </w:r>
          </w:p>
        </w:tc>
        <w:tc>
          <w:tcPr>
            <w:tcW w:w="6773" w:type="dxa"/>
            <w:vAlign w:val="center"/>
          </w:tcPr>
          <w:p w14:paraId="6F2E6C63" w14:textId="77777777" w:rsidR="00CC077D" w:rsidRPr="000961F5" w:rsidRDefault="00CC077D" w:rsidP="00EE24F6">
            <w:pPr>
              <w:spacing w:after="0"/>
              <w:ind w:left="0"/>
              <w:jc w:val="left"/>
              <w:rPr>
                <w:rFonts w:ascii="Arial" w:hAnsi="Arial"/>
                <w:sz w:val="16"/>
                <w:szCs w:val="16"/>
              </w:rPr>
            </w:pPr>
            <w:r w:rsidRPr="000961F5">
              <w:t>=field #148/ field# 41</w:t>
            </w:r>
          </w:p>
        </w:tc>
      </w:tr>
      <w:tr w:rsidR="00CC077D" w:rsidRPr="000961F5" w14:paraId="474748CF" w14:textId="77777777" w:rsidTr="00FC04F8">
        <w:tc>
          <w:tcPr>
            <w:tcW w:w="981" w:type="dxa"/>
            <w:vAlign w:val="center"/>
          </w:tcPr>
          <w:p w14:paraId="377117F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155</w:t>
            </w:r>
          </w:p>
        </w:tc>
        <w:tc>
          <w:tcPr>
            <w:tcW w:w="2705" w:type="dxa"/>
            <w:vAlign w:val="center"/>
          </w:tcPr>
          <w:p w14:paraId="08B2395A"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placees with 2 board lots to total number of placees</w:t>
            </w:r>
          </w:p>
        </w:tc>
        <w:tc>
          <w:tcPr>
            <w:tcW w:w="6773" w:type="dxa"/>
            <w:vAlign w:val="center"/>
          </w:tcPr>
          <w:p w14:paraId="384EEF83" w14:textId="77777777" w:rsidR="00CC077D" w:rsidRPr="000961F5" w:rsidRDefault="00CC077D" w:rsidP="00EE24F6">
            <w:pPr>
              <w:spacing w:after="0"/>
              <w:ind w:left="0"/>
              <w:jc w:val="left"/>
              <w:rPr>
                <w:rFonts w:ascii="Arial" w:hAnsi="Arial"/>
                <w:sz w:val="16"/>
                <w:szCs w:val="16"/>
              </w:rPr>
            </w:pPr>
            <w:r w:rsidRPr="000961F5">
              <w:t>=field #149/ field# 41</w:t>
            </w:r>
          </w:p>
        </w:tc>
      </w:tr>
      <w:tr w:rsidR="00CC077D" w:rsidRPr="000961F5" w14:paraId="65BA7FD3" w14:textId="77777777" w:rsidTr="00FC04F8">
        <w:tc>
          <w:tcPr>
            <w:tcW w:w="981" w:type="dxa"/>
            <w:vAlign w:val="center"/>
          </w:tcPr>
          <w:p w14:paraId="14C10D56"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156</w:t>
            </w:r>
          </w:p>
        </w:tc>
        <w:tc>
          <w:tcPr>
            <w:tcW w:w="2705" w:type="dxa"/>
            <w:vAlign w:val="center"/>
          </w:tcPr>
          <w:p w14:paraId="4D295171"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placees with 3 board lots to total number of placees</w:t>
            </w:r>
          </w:p>
        </w:tc>
        <w:tc>
          <w:tcPr>
            <w:tcW w:w="6773" w:type="dxa"/>
            <w:vAlign w:val="center"/>
          </w:tcPr>
          <w:p w14:paraId="4526348B" w14:textId="77777777" w:rsidR="00CC077D" w:rsidRPr="000961F5" w:rsidRDefault="00CC077D" w:rsidP="00EE24F6">
            <w:pPr>
              <w:spacing w:after="0"/>
              <w:ind w:left="0"/>
              <w:jc w:val="left"/>
              <w:rPr>
                <w:rFonts w:ascii="Arial" w:hAnsi="Arial"/>
                <w:sz w:val="16"/>
                <w:szCs w:val="16"/>
              </w:rPr>
            </w:pPr>
            <w:r w:rsidRPr="000961F5">
              <w:t>=field #150/ field# 41</w:t>
            </w:r>
          </w:p>
        </w:tc>
      </w:tr>
      <w:tr w:rsidR="00CC077D" w:rsidRPr="000961F5" w14:paraId="5F1694C4" w14:textId="77777777" w:rsidTr="00FC04F8">
        <w:tc>
          <w:tcPr>
            <w:tcW w:w="981" w:type="dxa"/>
            <w:vAlign w:val="center"/>
          </w:tcPr>
          <w:p w14:paraId="3EC6BEDC"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157</w:t>
            </w:r>
          </w:p>
        </w:tc>
        <w:tc>
          <w:tcPr>
            <w:tcW w:w="2705" w:type="dxa"/>
            <w:vAlign w:val="center"/>
          </w:tcPr>
          <w:p w14:paraId="6994C567"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placees with 4 board lots to total number of placees</w:t>
            </w:r>
          </w:p>
        </w:tc>
        <w:tc>
          <w:tcPr>
            <w:tcW w:w="6773" w:type="dxa"/>
            <w:vAlign w:val="center"/>
          </w:tcPr>
          <w:p w14:paraId="0B65E533" w14:textId="77777777" w:rsidR="00CC077D" w:rsidRPr="000961F5" w:rsidRDefault="00CC077D" w:rsidP="00EE24F6">
            <w:pPr>
              <w:spacing w:after="0"/>
              <w:ind w:left="0"/>
              <w:jc w:val="left"/>
              <w:rPr>
                <w:rFonts w:ascii="Arial" w:hAnsi="Arial"/>
                <w:sz w:val="16"/>
                <w:szCs w:val="16"/>
              </w:rPr>
            </w:pPr>
            <w:r w:rsidRPr="000961F5">
              <w:t>=field #151/ field# 41</w:t>
            </w:r>
          </w:p>
        </w:tc>
      </w:tr>
      <w:tr w:rsidR="00CC077D" w:rsidRPr="000961F5" w14:paraId="1C1DB2E9" w14:textId="77777777" w:rsidTr="00FC04F8">
        <w:tc>
          <w:tcPr>
            <w:tcW w:w="981" w:type="dxa"/>
            <w:vAlign w:val="center"/>
          </w:tcPr>
          <w:p w14:paraId="005608BC"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158</w:t>
            </w:r>
          </w:p>
        </w:tc>
        <w:tc>
          <w:tcPr>
            <w:tcW w:w="2705" w:type="dxa"/>
            <w:vAlign w:val="center"/>
          </w:tcPr>
          <w:p w14:paraId="7F99CC7D"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placees with 5 board lots to total number of placees</w:t>
            </w:r>
          </w:p>
        </w:tc>
        <w:tc>
          <w:tcPr>
            <w:tcW w:w="6773" w:type="dxa"/>
            <w:vAlign w:val="center"/>
          </w:tcPr>
          <w:p w14:paraId="4A46E075" w14:textId="77777777" w:rsidR="00CC077D" w:rsidRPr="000961F5" w:rsidRDefault="00CC077D" w:rsidP="00EE24F6">
            <w:pPr>
              <w:spacing w:after="0"/>
              <w:ind w:left="0"/>
              <w:jc w:val="left"/>
              <w:rPr>
                <w:rFonts w:ascii="Arial" w:hAnsi="Arial"/>
                <w:sz w:val="16"/>
                <w:szCs w:val="16"/>
              </w:rPr>
            </w:pPr>
            <w:r w:rsidRPr="000961F5">
              <w:t>=field #152/ field# 41</w:t>
            </w:r>
          </w:p>
        </w:tc>
      </w:tr>
      <w:tr w:rsidR="00CC077D" w:rsidRPr="000961F5" w14:paraId="6F641287" w14:textId="77777777" w:rsidTr="00FC04F8">
        <w:tc>
          <w:tcPr>
            <w:tcW w:w="981" w:type="dxa"/>
            <w:vAlign w:val="center"/>
          </w:tcPr>
          <w:p w14:paraId="3A65564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201</w:t>
            </w:r>
          </w:p>
        </w:tc>
        <w:tc>
          <w:tcPr>
            <w:tcW w:w="2705" w:type="dxa"/>
            <w:vAlign w:val="center"/>
          </w:tcPr>
          <w:p w14:paraId="5CABE67D"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Percentage of number of placees with 5 board lots to total number of placees</w:t>
            </w:r>
          </w:p>
        </w:tc>
        <w:tc>
          <w:tcPr>
            <w:tcW w:w="6773" w:type="dxa"/>
            <w:vAlign w:val="center"/>
          </w:tcPr>
          <w:p w14:paraId="49B63D8C" w14:textId="77777777" w:rsidR="00CC077D" w:rsidRPr="000961F5" w:rsidRDefault="00CC077D" w:rsidP="00EE24F6">
            <w:pPr>
              <w:spacing w:after="0"/>
              <w:ind w:left="0"/>
              <w:jc w:val="left"/>
              <w:rPr>
                <w:rFonts w:ascii="Arial" w:hAnsi="Arial"/>
                <w:sz w:val="16"/>
                <w:szCs w:val="16"/>
              </w:rPr>
            </w:pPr>
            <w:r w:rsidRPr="000961F5">
              <w:t>=field/ #153/ field#41</w:t>
            </w:r>
          </w:p>
        </w:tc>
      </w:tr>
      <w:tr w:rsidR="00CC077D" w:rsidRPr="000961F5" w14:paraId="56963349" w14:textId="77777777" w:rsidTr="00FC04F8">
        <w:tc>
          <w:tcPr>
            <w:tcW w:w="981" w:type="dxa"/>
            <w:vAlign w:val="center"/>
          </w:tcPr>
          <w:p w14:paraId="6D27A9BF"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159</w:t>
            </w:r>
          </w:p>
        </w:tc>
        <w:tc>
          <w:tcPr>
            <w:tcW w:w="2705" w:type="dxa"/>
            <w:vAlign w:val="center"/>
          </w:tcPr>
          <w:p w14:paraId="25A7E306"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placees with 1 board lot</w:t>
            </w:r>
          </w:p>
        </w:tc>
        <w:tc>
          <w:tcPr>
            <w:tcW w:w="6773" w:type="dxa"/>
            <w:vAlign w:val="center"/>
          </w:tcPr>
          <w:p w14:paraId="34BD208B" w14:textId="77777777" w:rsidR="00CC077D" w:rsidRPr="000961F5" w:rsidRDefault="00CC077D" w:rsidP="00EE24F6">
            <w:pPr>
              <w:spacing w:after="0"/>
              <w:ind w:left="0"/>
              <w:jc w:val="left"/>
              <w:rPr>
                <w:rFonts w:ascii="Arial" w:hAnsi="Arial"/>
                <w:sz w:val="16"/>
                <w:szCs w:val="16"/>
              </w:rPr>
            </w:pPr>
            <w:r w:rsidRPr="000961F5">
              <w:t>= field#148 * field#24 [IPO initiation]</w:t>
            </w:r>
          </w:p>
        </w:tc>
      </w:tr>
      <w:tr w:rsidR="00CC077D" w:rsidRPr="000961F5" w14:paraId="777F28B3" w14:textId="77777777" w:rsidTr="00FC04F8">
        <w:tc>
          <w:tcPr>
            <w:tcW w:w="981" w:type="dxa"/>
            <w:vAlign w:val="center"/>
          </w:tcPr>
          <w:p w14:paraId="5B3A599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160</w:t>
            </w:r>
          </w:p>
        </w:tc>
        <w:tc>
          <w:tcPr>
            <w:tcW w:w="2705" w:type="dxa"/>
            <w:vAlign w:val="center"/>
          </w:tcPr>
          <w:p w14:paraId="688C39DE"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placees with 2 board lots</w:t>
            </w:r>
          </w:p>
        </w:tc>
        <w:tc>
          <w:tcPr>
            <w:tcW w:w="6773" w:type="dxa"/>
            <w:vAlign w:val="center"/>
          </w:tcPr>
          <w:p w14:paraId="6694DA14" w14:textId="36283E0F" w:rsidR="00CC077D" w:rsidRPr="000961F5" w:rsidRDefault="00CC077D" w:rsidP="00EE24F6">
            <w:pPr>
              <w:spacing w:after="0"/>
              <w:ind w:left="0"/>
              <w:jc w:val="left"/>
              <w:rPr>
                <w:rFonts w:ascii="Arial" w:hAnsi="Arial"/>
                <w:sz w:val="16"/>
                <w:szCs w:val="16"/>
              </w:rPr>
            </w:pPr>
            <w:r w:rsidRPr="000961F5">
              <w:t>= field#14</w:t>
            </w:r>
            <w:r w:rsidR="002B6A79" w:rsidRPr="000961F5">
              <w:t>9</w:t>
            </w:r>
            <w:r w:rsidRPr="000961F5">
              <w:t xml:space="preserve"> * field#24 [IPO initiation]*2</w:t>
            </w:r>
          </w:p>
        </w:tc>
      </w:tr>
      <w:tr w:rsidR="00CC077D" w:rsidRPr="000961F5" w14:paraId="6DD6F562" w14:textId="77777777" w:rsidTr="00FC04F8">
        <w:tc>
          <w:tcPr>
            <w:tcW w:w="981" w:type="dxa"/>
            <w:vAlign w:val="center"/>
          </w:tcPr>
          <w:p w14:paraId="6449496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161</w:t>
            </w:r>
          </w:p>
        </w:tc>
        <w:tc>
          <w:tcPr>
            <w:tcW w:w="2705" w:type="dxa"/>
            <w:vAlign w:val="center"/>
          </w:tcPr>
          <w:p w14:paraId="6A9196F5"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placees with 3 board lots</w:t>
            </w:r>
          </w:p>
        </w:tc>
        <w:tc>
          <w:tcPr>
            <w:tcW w:w="6773" w:type="dxa"/>
            <w:vAlign w:val="center"/>
          </w:tcPr>
          <w:p w14:paraId="6E592B17" w14:textId="40E1A0B6" w:rsidR="00CC077D" w:rsidRPr="000961F5" w:rsidRDefault="00CC077D" w:rsidP="00EE24F6">
            <w:pPr>
              <w:spacing w:after="0"/>
              <w:ind w:left="0"/>
              <w:jc w:val="left"/>
              <w:rPr>
                <w:rFonts w:ascii="Arial" w:hAnsi="Arial"/>
                <w:sz w:val="16"/>
                <w:szCs w:val="16"/>
              </w:rPr>
            </w:pPr>
            <w:r w:rsidRPr="000961F5">
              <w:t>= field#1</w:t>
            </w:r>
            <w:r w:rsidR="002B6A79" w:rsidRPr="000961F5">
              <w:t>50</w:t>
            </w:r>
            <w:r w:rsidRPr="000961F5">
              <w:t xml:space="preserve"> * field#24 [IPO initiation]*3</w:t>
            </w:r>
          </w:p>
        </w:tc>
      </w:tr>
      <w:tr w:rsidR="00CC077D" w:rsidRPr="000961F5" w14:paraId="6BB094CB" w14:textId="77777777" w:rsidTr="00FC04F8">
        <w:tc>
          <w:tcPr>
            <w:tcW w:w="981" w:type="dxa"/>
            <w:vAlign w:val="center"/>
          </w:tcPr>
          <w:p w14:paraId="6A909D52"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162</w:t>
            </w:r>
          </w:p>
        </w:tc>
        <w:tc>
          <w:tcPr>
            <w:tcW w:w="2705" w:type="dxa"/>
            <w:vAlign w:val="center"/>
          </w:tcPr>
          <w:p w14:paraId="48F04235"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placees with 4 board lots</w:t>
            </w:r>
          </w:p>
        </w:tc>
        <w:tc>
          <w:tcPr>
            <w:tcW w:w="6773" w:type="dxa"/>
            <w:vAlign w:val="center"/>
          </w:tcPr>
          <w:p w14:paraId="4428C8EA" w14:textId="2ADF4919" w:rsidR="00CC077D" w:rsidRPr="000961F5" w:rsidRDefault="00CC077D" w:rsidP="00EE24F6">
            <w:pPr>
              <w:spacing w:after="0"/>
              <w:ind w:left="0"/>
              <w:jc w:val="left"/>
              <w:rPr>
                <w:rFonts w:ascii="Arial" w:hAnsi="Arial"/>
                <w:sz w:val="16"/>
                <w:szCs w:val="16"/>
              </w:rPr>
            </w:pPr>
            <w:r w:rsidRPr="000961F5">
              <w:t>= field#1</w:t>
            </w:r>
            <w:r w:rsidR="002B6A79" w:rsidRPr="000961F5">
              <w:t>51</w:t>
            </w:r>
            <w:r w:rsidRPr="000961F5">
              <w:t xml:space="preserve"> * field#24 [IPO initiation]*4</w:t>
            </w:r>
          </w:p>
        </w:tc>
      </w:tr>
      <w:tr w:rsidR="00CC077D" w:rsidRPr="000961F5" w14:paraId="628A4052" w14:textId="77777777" w:rsidTr="00FC04F8">
        <w:tc>
          <w:tcPr>
            <w:tcW w:w="981" w:type="dxa"/>
            <w:vAlign w:val="center"/>
          </w:tcPr>
          <w:p w14:paraId="70491D24"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163</w:t>
            </w:r>
          </w:p>
        </w:tc>
        <w:tc>
          <w:tcPr>
            <w:tcW w:w="2705" w:type="dxa"/>
            <w:vAlign w:val="center"/>
          </w:tcPr>
          <w:p w14:paraId="3FEFCF69"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held by placees with 5 board lots</w:t>
            </w:r>
          </w:p>
        </w:tc>
        <w:tc>
          <w:tcPr>
            <w:tcW w:w="6773" w:type="dxa"/>
            <w:vAlign w:val="center"/>
          </w:tcPr>
          <w:p w14:paraId="6DF4C72F" w14:textId="53041BE6" w:rsidR="00CC077D" w:rsidRPr="000961F5" w:rsidRDefault="00CC077D" w:rsidP="00EE24F6">
            <w:pPr>
              <w:spacing w:after="0"/>
              <w:ind w:left="0"/>
              <w:jc w:val="left"/>
              <w:rPr>
                <w:rFonts w:ascii="Arial" w:hAnsi="Arial"/>
                <w:sz w:val="16"/>
                <w:szCs w:val="16"/>
              </w:rPr>
            </w:pPr>
            <w:r w:rsidRPr="000961F5">
              <w:t>= field#1</w:t>
            </w:r>
            <w:r w:rsidR="002B6A79" w:rsidRPr="000961F5">
              <w:t>52</w:t>
            </w:r>
            <w:r w:rsidRPr="000961F5">
              <w:t xml:space="preserve"> * field#24 [IPO initiation]*5</w:t>
            </w:r>
          </w:p>
        </w:tc>
      </w:tr>
      <w:tr w:rsidR="00CC077D" w:rsidRPr="000961F5" w14:paraId="40E330B2" w14:textId="77777777" w:rsidTr="00FC04F8">
        <w:tc>
          <w:tcPr>
            <w:tcW w:w="981" w:type="dxa"/>
            <w:vAlign w:val="center"/>
          </w:tcPr>
          <w:p w14:paraId="6CD27981"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164</w:t>
            </w:r>
          </w:p>
        </w:tc>
        <w:tc>
          <w:tcPr>
            <w:tcW w:w="2705" w:type="dxa"/>
            <w:vAlign w:val="center"/>
          </w:tcPr>
          <w:p w14:paraId="618C4365"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Number of shares held by placees with over 5 board lots </w:t>
            </w:r>
          </w:p>
        </w:tc>
        <w:tc>
          <w:tcPr>
            <w:tcW w:w="6773" w:type="dxa"/>
            <w:vAlign w:val="center"/>
          </w:tcPr>
          <w:p w14:paraId="5D026B82" w14:textId="5FAF1BE5" w:rsidR="00CC077D" w:rsidRPr="000961F5" w:rsidRDefault="00CC077D" w:rsidP="00EE24F6">
            <w:pPr>
              <w:spacing w:after="0"/>
              <w:ind w:left="0"/>
              <w:jc w:val="left"/>
              <w:rPr>
                <w:rFonts w:ascii="Arial" w:hAnsi="Arial"/>
                <w:sz w:val="16"/>
                <w:szCs w:val="16"/>
              </w:rPr>
            </w:pPr>
            <w:r w:rsidRPr="000961F5">
              <w:t xml:space="preserve">=(field #7+ </w:t>
            </w:r>
            <w:r w:rsidR="002B6A79" w:rsidRPr="000961F5">
              <w:t xml:space="preserve">over-allocation for international offer </w:t>
            </w:r>
            <w:r w:rsidR="002B6A79" w:rsidRPr="000961F5">
              <w:rPr>
                <w:b/>
              </w:rPr>
              <w:t>[sub-placing arrangement field #6]</w:t>
            </w:r>
            <w:r w:rsidRPr="000961F5">
              <w:t>) – (field #159+field #160+ field #161+ field#162+ field# 163)</w:t>
            </w:r>
          </w:p>
        </w:tc>
      </w:tr>
      <w:tr w:rsidR="00CC077D" w:rsidRPr="000961F5" w14:paraId="7C1ECBF8" w14:textId="77777777" w:rsidTr="00FC04F8">
        <w:tc>
          <w:tcPr>
            <w:tcW w:w="981" w:type="dxa"/>
            <w:vAlign w:val="center"/>
          </w:tcPr>
          <w:p w14:paraId="66CFE7A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165</w:t>
            </w:r>
          </w:p>
        </w:tc>
        <w:tc>
          <w:tcPr>
            <w:tcW w:w="2705" w:type="dxa"/>
            <w:vAlign w:val="center"/>
          </w:tcPr>
          <w:p w14:paraId="50F75E24"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placees with 1 board lot to number of shares in the institutional offer </w:t>
            </w:r>
          </w:p>
        </w:tc>
        <w:tc>
          <w:tcPr>
            <w:tcW w:w="6773" w:type="dxa"/>
            <w:vAlign w:val="center"/>
          </w:tcPr>
          <w:p w14:paraId="3CE36ECF" w14:textId="77777777" w:rsidR="00CC077D" w:rsidRPr="000961F5" w:rsidRDefault="00CC077D" w:rsidP="00EE24F6">
            <w:pPr>
              <w:spacing w:after="0"/>
              <w:ind w:left="0"/>
              <w:jc w:val="left"/>
              <w:rPr>
                <w:rFonts w:ascii="Arial" w:hAnsi="Arial"/>
                <w:sz w:val="16"/>
                <w:szCs w:val="16"/>
              </w:rPr>
            </w:pPr>
            <w:r w:rsidRPr="000961F5">
              <w:t>=field #159/ (field #7 + field#53)</w:t>
            </w:r>
          </w:p>
        </w:tc>
      </w:tr>
      <w:tr w:rsidR="00CC077D" w:rsidRPr="000961F5" w14:paraId="3FB7E01B" w14:textId="77777777" w:rsidTr="00FC04F8">
        <w:tc>
          <w:tcPr>
            <w:tcW w:w="981" w:type="dxa"/>
            <w:vAlign w:val="center"/>
          </w:tcPr>
          <w:p w14:paraId="4483E1F4"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166</w:t>
            </w:r>
          </w:p>
        </w:tc>
        <w:tc>
          <w:tcPr>
            <w:tcW w:w="2705" w:type="dxa"/>
            <w:vAlign w:val="center"/>
          </w:tcPr>
          <w:p w14:paraId="12802708"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placees with 2 board lots to number of shares in the institutional offer </w:t>
            </w:r>
          </w:p>
        </w:tc>
        <w:tc>
          <w:tcPr>
            <w:tcW w:w="6773" w:type="dxa"/>
            <w:vAlign w:val="center"/>
          </w:tcPr>
          <w:p w14:paraId="59662C21" w14:textId="77777777" w:rsidR="00CC077D" w:rsidRPr="000961F5" w:rsidRDefault="00CC077D" w:rsidP="00EE24F6">
            <w:pPr>
              <w:spacing w:after="0"/>
              <w:ind w:left="0"/>
              <w:jc w:val="left"/>
              <w:rPr>
                <w:rFonts w:ascii="Arial" w:hAnsi="Arial"/>
                <w:sz w:val="16"/>
                <w:szCs w:val="16"/>
              </w:rPr>
            </w:pPr>
            <w:r w:rsidRPr="000961F5">
              <w:t>=field #160/ (field #7 + field#53)</w:t>
            </w:r>
          </w:p>
        </w:tc>
      </w:tr>
      <w:tr w:rsidR="00CC077D" w:rsidRPr="000961F5" w14:paraId="3ED55255" w14:textId="77777777" w:rsidTr="00FC04F8">
        <w:tc>
          <w:tcPr>
            <w:tcW w:w="981" w:type="dxa"/>
            <w:vAlign w:val="center"/>
          </w:tcPr>
          <w:p w14:paraId="0C1D37C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167</w:t>
            </w:r>
          </w:p>
        </w:tc>
        <w:tc>
          <w:tcPr>
            <w:tcW w:w="2705" w:type="dxa"/>
            <w:vAlign w:val="center"/>
          </w:tcPr>
          <w:p w14:paraId="57F1FAE7"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placees with 3 board lots to number of </w:t>
            </w:r>
            <w:r w:rsidRPr="000961F5">
              <w:rPr>
                <w:rFonts w:eastAsia="Times New Roman"/>
                <w:color w:val="000000"/>
                <w:kern w:val="24"/>
              </w:rPr>
              <w:lastRenderedPageBreak/>
              <w:t xml:space="preserve">shares in the institutional offer </w:t>
            </w:r>
          </w:p>
        </w:tc>
        <w:tc>
          <w:tcPr>
            <w:tcW w:w="6773" w:type="dxa"/>
            <w:vAlign w:val="center"/>
          </w:tcPr>
          <w:p w14:paraId="7933446F" w14:textId="77777777" w:rsidR="00CC077D" w:rsidRPr="000961F5" w:rsidRDefault="00CC077D" w:rsidP="00EE24F6">
            <w:pPr>
              <w:spacing w:after="0"/>
              <w:ind w:left="0"/>
              <w:jc w:val="left"/>
              <w:rPr>
                <w:rFonts w:ascii="Arial" w:hAnsi="Arial"/>
                <w:sz w:val="16"/>
                <w:szCs w:val="16"/>
              </w:rPr>
            </w:pPr>
            <w:r w:rsidRPr="000961F5">
              <w:lastRenderedPageBreak/>
              <w:t>=field #161/ (field #7 + field#53)</w:t>
            </w:r>
          </w:p>
        </w:tc>
      </w:tr>
      <w:tr w:rsidR="00CC077D" w:rsidRPr="000961F5" w14:paraId="0ECD7774" w14:textId="77777777" w:rsidTr="00FC04F8">
        <w:tc>
          <w:tcPr>
            <w:tcW w:w="981" w:type="dxa"/>
            <w:vAlign w:val="center"/>
          </w:tcPr>
          <w:p w14:paraId="18C4520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168</w:t>
            </w:r>
          </w:p>
        </w:tc>
        <w:tc>
          <w:tcPr>
            <w:tcW w:w="2705" w:type="dxa"/>
            <w:vAlign w:val="center"/>
          </w:tcPr>
          <w:p w14:paraId="3E8BDDDD"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placees with 4 board lots to number of shares in the institutional offer </w:t>
            </w:r>
          </w:p>
        </w:tc>
        <w:tc>
          <w:tcPr>
            <w:tcW w:w="6773" w:type="dxa"/>
            <w:vAlign w:val="center"/>
          </w:tcPr>
          <w:p w14:paraId="16CB42C7" w14:textId="77777777" w:rsidR="00CC077D" w:rsidRPr="000961F5" w:rsidRDefault="00CC077D" w:rsidP="00EE24F6">
            <w:pPr>
              <w:spacing w:after="0"/>
              <w:ind w:left="0"/>
              <w:jc w:val="left"/>
              <w:rPr>
                <w:rFonts w:ascii="Arial" w:hAnsi="Arial"/>
                <w:sz w:val="16"/>
                <w:szCs w:val="16"/>
              </w:rPr>
            </w:pPr>
            <w:r w:rsidRPr="000961F5">
              <w:t>=field #162/ (field #7 + field#53)</w:t>
            </w:r>
          </w:p>
        </w:tc>
      </w:tr>
      <w:tr w:rsidR="00CC077D" w:rsidRPr="000961F5" w14:paraId="57EA3F50" w14:textId="77777777" w:rsidTr="00FC04F8">
        <w:tc>
          <w:tcPr>
            <w:tcW w:w="981" w:type="dxa"/>
            <w:vAlign w:val="center"/>
          </w:tcPr>
          <w:p w14:paraId="7B6C6897"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169</w:t>
            </w:r>
          </w:p>
        </w:tc>
        <w:tc>
          <w:tcPr>
            <w:tcW w:w="2705" w:type="dxa"/>
            <w:vAlign w:val="center"/>
          </w:tcPr>
          <w:p w14:paraId="08F565B1"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placees with 5 board lots to number of shares in the institutional offer </w:t>
            </w:r>
          </w:p>
        </w:tc>
        <w:tc>
          <w:tcPr>
            <w:tcW w:w="6773" w:type="dxa"/>
            <w:vAlign w:val="center"/>
          </w:tcPr>
          <w:p w14:paraId="494ADC17" w14:textId="77777777" w:rsidR="00CC077D" w:rsidRPr="000961F5" w:rsidRDefault="00CC077D" w:rsidP="00EE24F6">
            <w:pPr>
              <w:spacing w:after="0"/>
              <w:ind w:left="0"/>
              <w:jc w:val="left"/>
              <w:rPr>
                <w:rFonts w:ascii="Arial" w:hAnsi="Arial"/>
                <w:sz w:val="16"/>
                <w:szCs w:val="16"/>
              </w:rPr>
            </w:pPr>
            <w:r w:rsidRPr="000961F5">
              <w:t>=field #163/ (field #7 + field#53)</w:t>
            </w:r>
          </w:p>
        </w:tc>
      </w:tr>
      <w:tr w:rsidR="00CC077D" w:rsidRPr="000961F5" w14:paraId="68183992" w14:textId="77777777" w:rsidTr="00FC04F8">
        <w:tc>
          <w:tcPr>
            <w:tcW w:w="981" w:type="dxa"/>
            <w:vAlign w:val="center"/>
          </w:tcPr>
          <w:p w14:paraId="508BBB8D"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170</w:t>
            </w:r>
          </w:p>
        </w:tc>
        <w:tc>
          <w:tcPr>
            <w:tcW w:w="2705" w:type="dxa"/>
            <w:vAlign w:val="center"/>
          </w:tcPr>
          <w:p w14:paraId="1BA6E1BF"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Percentage of number of shares held by placees with more than 5 board lots to number of shares in the institutional offer </w:t>
            </w:r>
          </w:p>
        </w:tc>
        <w:tc>
          <w:tcPr>
            <w:tcW w:w="6773" w:type="dxa"/>
            <w:vAlign w:val="center"/>
          </w:tcPr>
          <w:p w14:paraId="6C2F27D6" w14:textId="77777777" w:rsidR="00CC077D" w:rsidRPr="000961F5" w:rsidRDefault="00CC077D" w:rsidP="00EE24F6">
            <w:pPr>
              <w:spacing w:after="0"/>
              <w:ind w:left="0"/>
              <w:jc w:val="left"/>
              <w:rPr>
                <w:rFonts w:ascii="Arial" w:hAnsi="Arial"/>
                <w:sz w:val="16"/>
                <w:szCs w:val="16"/>
              </w:rPr>
            </w:pPr>
            <w:r w:rsidRPr="000961F5">
              <w:t>=field #164/ (field #7 + field#53)</w:t>
            </w:r>
          </w:p>
        </w:tc>
      </w:tr>
    </w:tbl>
    <w:p w14:paraId="72AD3EAB" w14:textId="01F69ACE" w:rsidR="00510864" w:rsidRPr="000961F5" w:rsidRDefault="00510864" w:rsidP="001964C1">
      <w:pPr>
        <w:ind w:left="0"/>
      </w:pPr>
    </w:p>
    <w:p w14:paraId="766252DA" w14:textId="658659C7" w:rsidR="00510864" w:rsidRPr="000961F5" w:rsidRDefault="00510864" w:rsidP="001964C1">
      <w:pPr>
        <w:ind w:left="0"/>
      </w:pPr>
      <w:r w:rsidRPr="000961F5">
        <w:t>Placees independence and public float</w:t>
      </w:r>
    </w:p>
    <w:tbl>
      <w:tblPr>
        <w:tblStyle w:val="TableGrid4"/>
        <w:tblW w:w="0" w:type="auto"/>
        <w:tblLook w:val="04A0" w:firstRow="1" w:lastRow="0" w:firstColumn="1" w:lastColumn="0" w:noHBand="0" w:noVBand="1"/>
      </w:tblPr>
      <w:tblGrid>
        <w:gridCol w:w="981"/>
        <w:gridCol w:w="2705"/>
        <w:gridCol w:w="6773"/>
      </w:tblGrid>
      <w:tr w:rsidR="00CC077D" w:rsidRPr="000961F5" w14:paraId="00363313" w14:textId="77777777" w:rsidTr="00FC04F8">
        <w:tc>
          <w:tcPr>
            <w:tcW w:w="981" w:type="dxa"/>
            <w:vAlign w:val="center"/>
          </w:tcPr>
          <w:p w14:paraId="0465878F"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177</w:t>
            </w:r>
          </w:p>
        </w:tc>
        <w:tc>
          <w:tcPr>
            <w:tcW w:w="2705" w:type="dxa"/>
            <w:vAlign w:val="center"/>
          </w:tcPr>
          <w:p w14:paraId="460E338B"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No shares are placed to core connected persons of the Company, or any connected clients (as defined in the Listing Rules), whether in their own names or through nominees.</w:t>
            </w:r>
          </w:p>
        </w:tc>
        <w:tc>
          <w:tcPr>
            <w:tcW w:w="6773" w:type="dxa"/>
            <w:vAlign w:val="center"/>
          </w:tcPr>
          <w:p w14:paraId="29DC36FC" w14:textId="0D19BBBD" w:rsidR="00CC077D" w:rsidRPr="000961F5" w:rsidRDefault="00CC077D" w:rsidP="00B329DD">
            <w:pPr>
              <w:spacing w:after="0"/>
              <w:ind w:left="0"/>
              <w:jc w:val="left"/>
              <w:rPr>
                <w:rFonts w:ascii="Arial" w:hAnsi="Arial"/>
                <w:sz w:val="16"/>
                <w:szCs w:val="16"/>
              </w:rPr>
            </w:pPr>
            <w:r w:rsidRPr="000961F5">
              <w:t xml:space="preserve">If </w:t>
            </w:r>
            <w:commentRangeStart w:id="625"/>
            <w:commentRangeStart w:id="626"/>
            <w:r w:rsidRPr="000961F5">
              <w:t>field#</w:t>
            </w:r>
            <w:r w:rsidR="00B329DD" w:rsidRPr="000961F5">
              <w:t xml:space="preserve">2 </w:t>
            </w:r>
            <w:r w:rsidRPr="000961F5">
              <w:t>[sponsor confirmation form] = 0</w:t>
            </w:r>
            <w:commentRangeEnd w:id="625"/>
            <w:r w:rsidR="0085176A" w:rsidRPr="000961F5">
              <w:rPr>
                <w:rStyle w:val="CommentReference"/>
                <w:rFonts w:eastAsia="PMingLiU"/>
              </w:rPr>
              <w:commentReference w:id="625"/>
            </w:r>
            <w:commentRangeEnd w:id="626"/>
            <w:r w:rsidR="005A6CED" w:rsidRPr="000961F5">
              <w:rPr>
                <w:rStyle w:val="CommentReference"/>
                <w:rFonts w:eastAsia="PMingLiU"/>
              </w:rPr>
              <w:commentReference w:id="626"/>
            </w:r>
            <w:r w:rsidRPr="000961F5">
              <w:t xml:space="preserve">, then = </w:t>
            </w:r>
            <w:r w:rsidRPr="000961F5">
              <w:rPr>
                <w:i/>
              </w:rPr>
              <w:t>“</w:t>
            </w:r>
            <w:r w:rsidRPr="000961F5">
              <w:rPr>
                <w:rFonts w:eastAsia="Times New Roman"/>
                <w:i/>
                <w:color w:val="000000"/>
                <w:kern w:val="24"/>
              </w:rPr>
              <w:t>No shares are placed to core connected persons of the Company, or any connected clients (as defined in the Listing Rules), whether in their own names or through nominees.”</w:t>
            </w:r>
            <w:r w:rsidRPr="000961F5">
              <w:rPr>
                <w:rFonts w:eastAsia="Times New Roman"/>
                <w:color w:val="000000"/>
                <w:kern w:val="24"/>
              </w:rPr>
              <w:t xml:space="preserve"> </w:t>
            </w:r>
            <w:r w:rsidRPr="000961F5">
              <w:rPr>
                <w:rFonts w:eastAsia="Times New Roman"/>
                <w:color w:val="000000"/>
                <w:kern w:val="24"/>
              </w:rPr>
              <w:br/>
            </w:r>
            <w:r w:rsidRPr="000961F5">
              <w:rPr>
                <w:rFonts w:eastAsia="Times New Roman"/>
                <w:color w:val="000000"/>
                <w:kern w:val="24"/>
              </w:rPr>
              <w:br/>
              <w:t xml:space="preserve">Else, = </w:t>
            </w:r>
            <w:r w:rsidRPr="000961F5">
              <w:rPr>
                <w:rFonts w:eastAsia="Times New Roman"/>
                <w:i/>
                <w:color w:val="000000"/>
                <w:kern w:val="24"/>
              </w:rPr>
              <w:t>“Except for the field#</w:t>
            </w:r>
            <w:r w:rsidR="00B329DD" w:rsidRPr="000961F5">
              <w:rPr>
                <w:rFonts w:eastAsia="Times New Roman"/>
                <w:i/>
                <w:color w:val="000000"/>
                <w:kern w:val="24"/>
              </w:rPr>
              <w:t xml:space="preserve">2 </w:t>
            </w:r>
            <w:r w:rsidRPr="000961F5">
              <w:rPr>
                <w:rFonts w:eastAsia="Times New Roman"/>
                <w:i/>
                <w:color w:val="000000"/>
                <w:kern w:val="24"/>
              </w:rPr>
              <w:t>[sponsor confirmation form] shares, no shares are placed to core connected persons of the Company, or any connected clients (as defined in the Listing Rules), whether in their own names or through nominees.”</w:t>
            </w:r>
            <w:r w:rsidRPr="000961F5">
              <w:rPr>
                <w:rFonts w:eastAsia="Times New Roman"/>
                <w:color w:val="000000"/>
                <w:kern w:val="24"/>
              </w:rPr>
              <w:t xml:space="preserve"> </w:t>
            </w:r>
            <w:r w:rsidRPr="000961F5">
              <w:t xml:space="preserve"> </w:t>
            </w:r>
          </w:p>
        </w:tc>
      </w:tr>
      <w:tr w:rsidR="00CC077D" w:rsidRPr="000961F5" w14:paraId="26CA24CF" w14:textId="77777777" w:rsidTr="00FC04F8">
        <w:tc>
          <w:tcPr>
            <w:tcW w:w="981" w:type="dxa"/>
            <w:vAlign w:val="center"/>
          </w:tcPr>
          <w:p w14:paraId="3A5204F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178</w:t>
            </w:r>
          </w:p>
        </w:tc>
        <w:tc>
          <w:tcPr>
            <w:tcW w:w="2705" w:type="dxa"/>
            <w:vAlign w:val="center"/>
          </w:tcPr>
          <w:p w14:paraId="77965ABD"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No placee will hold more than 10% of the enlarged issued share capital of the company immediately after the IPO</w:t>
            </w:r>
          </w:p>
        </w:tc>
        <w:tc>
          <w:tcPr>
            <w:tcW w:w="6773" w:type="dxa"/>
            <w:vAlign w:val="center"/>
          </w:tcPr>
          <w:p w14:paraId="5E240469" w14:textId="3FF5701F" w:rsidR="00CC077D" w:rsidRPr="000961F5" w:rsidRDefault="00CC077D" w:rsidP="00EE24F6">
            <w:pPr>
              <w:spacing w:after="0"/>
              <w:ind w:left="0"/>
              <w:jc w:val="left"/>
              <w:rPr>
                <w:rFonts w:ascii="Arial" w:hAnsi="Arial"/>
                <w:sz w:val="16"/>
                <w:szCs w:val="16"/>
              </w:rPr>
            </w:pPr>
            <w:r w:rsidRPr="000961F5">
              <w:t>If field#</w:t>
            </w:r>
            <w:r w:rsidR="0085176A" w:rsidRPr="000961F5">
              <w:t>20</w:t>
            </w:r>
            <w:r w:rsidRPr="000961F5">
              <w:t xml:space="preserve"> [sponsor confirmation form] is True, then =  </w:t>
            </w:r>
            <w:r w:rsidRPr="000961F5">
              <w:rPr>
                <w:i/>
              </w:rPr>
              <w:t>“The Directors confirm that no placee will, individually, hold more than 10% of the enlarged issued share capital of the company immediately after the IPO.</w:t>
            </w:r>
            <w:r w:rsidRPr="000961F5">
              <w:t xml:space="preserve">” </w:t>
            </w:r>
            <w:r w:rsidRPr="000961F5">
              <w:br/>
            </w:r>
            <w:r w:rsidRPr="000961F5">
              <w:br/>
              <w:t xml:space="preserve">Else, = </w:t>
            </w:r>
            <w:r w:rsidRPr="000961F5">
              <w:rPr>
                <w:i/>
              </w:rPr>
              <w:t>“Save as disclosed in the announcement</w:t>
            </w:r>
            <w:r w:rsidRPr="000961F5">
              <w:rPr>
                <w:rFonts w:eastAsia="Times New Roman"/>
                <w:i/>
                <w:color w:val="000000"/>
                <w:kern w:val="24"/>
              </w:rPr>
              <w:t xml:space="preserve">, </w:t>
            </w:r>
            <w:r w:rsidR="0085176A" w:rsidRPr="000961F5">
              <w:rPr>
                <w:i/>
              </w:rPr>
              <w:t>t</w:t>
            </w:r>
            <w:r w:rsidRPr="000961F5">
              <w:rPr>
                <w:i/>
              </w:rPr>
              <w:t>he Directors confirm that no placee will, individually, hold more than 10% of the enlarged issued share capital of the company immediately after the IPO.”</w:t>
            </w:r>
          </w:p>
        </w:tc>
      </w:tr>
      <w:tr w:rsidR="00CC077D" w:rsidRPr="000961F5" w14:paraId="37B80789" w14:textId="77777777" w:rsidTr="00FC04F8">
        <w:tc>
          <w:tcPr>
            <w:tcW w:w="981" w:type="dxa"/>
            <w:vAlign w:val="center"/>
          </w:tcPr>
          <w:p w14:paraId="33F2EBEC"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179</w:t>
            </w:r>
          </w:p>
        </w:tc>
        <w:tc>
          <w:tcPr>
            <w:tcW w:w="2705" w:type="dxa"/>
            <w:vAlign w:val="center"/>
          </w:tcPr>
          <w:p w14:paraId="09518498"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Number of shares in public hands will satisfy the minimum percentage as required under Rule 8.08(1)</w:t>
            </w:r>
          </w:p>
        </w:tc>
        <w:tc>
          <w:tcPr>
            <w:tcW w:w="6773" w:type="dxa"/>
            <w:vAlign w:val="center"/>
          </w:tcPr>
          <w:p w14:paraId="0E7CAA22" w14:textId="45DB38D7" w:rsidR="0085176A" w:rsidRPr="000961F5" w:rsidRDefault="00CC077D" w:rsidP="00EE24F6">
            <w:pPr>
              <w:spacing w:after="0"/>
              <w:ind w:left="0"/>
              <w:jc w:val="left"/>
              <w:rPr>
                <w:rFonts w:ascii="Arial" w:hAnsi="Arial"/>
                <w:i/>
                <w:sz w:val="16"/>
                <w:szCs w:val="16"/>
              </w:rPr>
            </w:pPr>
            <w:r w:rsidRPr="000961F5">
              <w:t>If field#</w:t>
            </w:r>
            <w:r w:rsidR="0085176A" w:rsidRPr="000961F5">
              <w:t>21</w:t>
            </w:r>
            <w:r w:rsidRPr="000961F5">
              <w:t xml:space="preserve"> [sponsor confirmation] </w:t>
            </w:r>
            <w:r w:rsidR="0085176A" w:rsidRPr="000961F5">
              <w:t>is</w:t>
            </w:r>
            <w:r w:rsidRPr="000961F5">
              <w:t xml:space="preserve"> True, then = </w:t>
            </w:r>
            <w:r w:rsidRPr="000961F5">
              <w:rPr>
                <w:i/>
              </w:rPr>
              <w:t>“The Directors confirm that the number of shares in public hands will satisfy the minimum percentage as required under Rule 8.08(1).</w:t>
            </w:r>
            <w:r w:rsidRPr="000961F5">
              <w:t xml:space="preserve">” </w:t>
            </w:r>
            <w:r w:rsidRPr="000961F5">
              <w:br/>
            </w:r>
            <w:r w:rsidRPr="000961F5">
              <w:br/>
              <w:t xml:space="preserve">Else = </w:t>
            </w:r>
            <w:r w:rsidRPr="000961F5">
              <w:rPr>
                <w:i/>
              </w:rPr>
              <w:t>“The company has obtained a waiver from strict compliance of public float requirement under Rule 8.08(1).”</w:t>
            </w:r>
          </w:p>
          <w:p w14:paraId="229E9339" w14:textId="77777777" w:rsidR="0085176A" w:rsidRPr="000961F5" w:rsidRDefault="0085176A" w:rsidP="00EE24F6">
            <w:pPr>
              <w:spacing w:after="0"/>
              <w:ind w:left="0"/>
              <w:jc w:val="left"/>
              <w:rPr>
                <w:rFonts w:ascii="Arial" w:hAnsi="Arial"/>
                <w:i/>
                <w:sz w:val="16"/>
                <w:szCs w:val="16"/>
              </w:rPr>
            </w:pPr>
          </w:p>
          <w:p w14:paraId="1758761D" w14:textId="3B91EFE8" w:rsidR="00CC077D" w:rsidRPr="000961F5" w:rsidRDefault="0085176A" w:rsidP="00EE24F6">
            <w:pPr>
              <w:spacing w:after="0"/>
              <w:ind w:left="0"/>
              <w:jc w:val="left"/>
              <w:rPr>
                <w:rFonts w:ascii="Arial" w:hAnsi="Arial"/>
                <w:sz w:val="16"/>
                <w:szCs w:val="16"/>
              </w:rPr>
            </w:pPr>
            <w:r w:rsidRPr="000961F5">
              <w:t>If [IPO Initiation Field #18] != Main Board</w:t>
            </w:r>
            <w:r w:rsidR="00FE7ECC" w:rsidRPr="000961F5">
              <w:t>, hide field.</w:t>
            </w:r>
          </w:p>
        </w:tc>
      </w:tr>
      <w:tr w:rsidR="00CC077D" w:rsidRPr="000961F5" w14:paraId="706A0F64" w14:textId="77777777" w:rsidTr="00FC04F8">
        <w:tc>
          <w:tcPr>
            <w:tcW w:w="981" w:type="dxa"/>
            <w:vAlign w:val="center"/>
          </w:tcPr>
          <w:p w14:paraId="2A05D3CF"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180</w:t>
            </w:r>
          </w:p>
        </w:tc>
        <w:tc>
          <w:tcPr>
            <w:tcW w:w="2705" w:type="dxa"/>
            <w:vAlign w:val="center"/>
          </w:tcPr>
          <w:p w14:paraId="3C9B7927"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Market capitalisation of at least HK$375 million as required under Rule 18A.07.</w:t>
            </w:r>
          </w:p>
        </w:tc>
        <w:tc>
          <w:tcPr>
            <w:tcW w:w="6773" w:type="dxa"/>
            <w:vAlign w:val="center"/>
          </w:tcPr>
          <w:p w14:paraId="430F3A32" w14:textId="27703178" w:rsidR="0085176A" w:rsidRPr="000961F5" w:rsidRDefault="00CC077D" w:rsidP="00EE24F6">
            <w:pPr>
              <w:spacing w:after="0"/>
              <w:ind w:left="0"/>
              <w:jc w:val="left"/>
              <w:rPr>
                <w:rFonts w:ascii="Arial" w:hAnsi="Arial"/>
                <w:i/>
                <w:sz w:val="16"/>
                <w:szCs w:val="16"/>
              </w:rPr>
            </w:pPr>
            <w:r w:rsidRPr="000961F5">
              <w:rPr>
                <w:u w:val="single"/>
              </w:rPr>
              <w:t>If</w:t>
            </w:r>
            <w:r w:rsidRPr="000961F5">
              <w:t xml:space="preserve"> field #</w:t>
            </w:r>
            <w:r w:rsidR="0085176A" w:rsidRPr="000961F5">
              <w:t>22a</w:t>
            </w:r>
            <w:r w:rsidRPr="000961F5">
              <w:t xml:space="preserve"> [sponsor confirmation form] True, then = </w:t>
            </w:r>
            <w:r w:rsidRPr="000961F5">
              <w:rPr>
                <w:i/>
              </w:rPr>
              <w:t>“The Directors confirm that the Company will have a market capitalization of at least HK$375 million as required under Rule 18A.07</w:t>
            </w:r>
            <w:r w:rsidR="0085176A" w:rsidRPr="000961F5">
              <w:rPr>
                <w:i/>
              </w:rPr>
              <w:t>”</w:t>
            </w:r>
          </w:p>
          <w:p w14:paraId="123FDCCF" w14:textId="77777777" w:rsidR="0085176A" w:rsidRPr="000961F5" w:rsidRDefault="0085176A" w:rsidP="00EE24F6">
            <w:pPr>
              <w:spacing w:after="0"/>
              <w:ind w:left="0"/>
              <w:jc w:val="left"/>
              <w:rPr>
                <w:rFonts w:ascii="Arial" w:hAnsi="Arial"/>
                <w:i/>
                <w:sz w:val="16"/>
                <w:szCs w:val="16"/>
              </w:rPr>
            </w:pPr>
          </w:p>
          <w:p w14:paraId="3383958D" w14:textId="458B55DD" w:rsidR="00CC077D" w:rsidRPr="000961F5" w:rsidRDefault="0085176A" w:rsidP="00EE24F6">
            <w:pPr>
              <w:spacing w:after="0"/>
              <w:ind w:left="0"/>
              <w:jc w:val="left"/>
              <w:rPr>
                <w:rFonts w:ascii="Arial" w:hAnsi="Arial"/>
                <w:sz w:val="16"/>
                <w:szCs w:val="16"/>
              </w:rPr>
            </w:pPr>
            <w:r w:rsidRPr="000961F5">
              <w:t>E</w:t>
            </w:r>
            <w:r w:rsidR="00CC077D" w:rsidRPr="000961F5">
              <w:t>lse</w:t>
            </w:r>
            <w:r w:rsidR="00CC077D" w:rsidRPr="000961F5">
              <w:rPr>
                <w:i/>
              </w:rPr>
              <w:t xml:space="preserve"> = </w:t>
            </w:r>
            <w:r w:rsidRPr="000961F5">
              <w:rPr>
                <w:i/>
              </w:rPr>
              <w:t>“T</w:t>
            </w:r>
            <w:r w:rsidR="00CC077D" w:rsidRPr="000961F5">
              <w:rPr>
                <w:i/>
              </w:rPr>
              <w:t>he company has obtained a waiver from strict compliance of public float requirement under Rule 18A.07.</w:t>
            </w:r>
            <w:r w:rsidR="00CC077D" w:rsidRPr="000961F5">
              <w:t xml:space="preserve">” </w:t>
            </w:r>
          </w:p>
          <w:p w14:paraId="5A0D0788" w14:textId="77777777" w:rsidR="00CC077D" w:rsidRPr="000961F5" w:rsidRDefault="00CC077D" w:rsidP="00EE24F6">
            <w:pPr>
              <w:spacing w:after="0"/>
              <w:ind w:left="0"/>
              <w:jc w:val="left"/>
              <w:rPr>
                <w:rFonts w:ascii="Arial" w:hAnsi="Arial"/>
                <w:sz w:val="16"/>
                <w:szCs w:val="16"/>
              </w:rPr>
            </w:pPr>
          </w:p>
          <w:p w14:paraId="40E6C6EB" w14:textId="47579A2D" w:rsidR="00CC077D" w:rsidRPr="000961F5" w:rsidRDefault="00CC077D" w:rsidP="00EE24F6">
            <w:pPr>
              <w:spacing w:after="0"/>
              <w:ind w:left="0"/>
              <w:jc w:val="left"/>
              <w:rPr>
                <w:rFonts w:ascii="Arial" w:hAnsi="Arial"/>
                <w:sz w:val="16"/>
                <w:szCs w:val="16"/>
              </w:rPr>
            </w:pPr>
            <w:r w:rsidRPr="000961F5">
              <w:t xml:space="preserve">If </w:t>
            </w:r>
            <w:r w:rsidR="0085176A" w:rsidRPr="000961F5">
              <w:rPr>
                <w:b/>
              </w:rPr>
              <w:t>[IPO Initiation</w:t>
            </w:r>
            <w:r w:rsidRPr="000961F5">
              <w:rPr>
                <w:b/>
              </w:rPr>
              <w:t xml:space="preserve"> </w:t>
            </w:r>
            <w:r w:rsidRPr="000961F5">
              <w:t>Field #20] != Biotech, hide field.</w:t>
            </w:r>
          </w:p>
        </w:tc>
      </w:tr>
      <w:tr w:rsidR="0085176A" w:rsidRPr="000961F5" w14:paraId="36FA9F03" w14:textId="77777777" w:rsidTr="00FC04F8">
        <w:tc>
          <w:tcPr>
            <w:tcW w:w="981" w:type="dxa"/>
            <w:vAlign w:val="center"/>
          </w:tcPr>
          <w:p w14:paraId="59E80E06" w14:textId="6A76F08C" w:rsidR="0085176A" w:rsidRPr="000961F5" w:rsidRDefault="0085176A"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180a</w:t>
            </w:r>
          </w:p>
        </w:tc>
        <w:tc>
          <w:tcPr>
            <w:tcW w:w="2705" w:type="dxa"/>
            <w:vAlign w:val="center"/>
          </w:tcPr>
          <w:p w14:paraId="366EE861" w14:textId="7EB9C147" w:rsidR="0085176A" w:rsidRPr="000961F5" w:rsidRDefault="0085176A"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Market capitalization of at least HK$150</w:t>
            </w:r>
            <w:r w:rsidR="00FE7ECC" w:rsidRPr="000961F5">
              <w:rPr>
                <w:rFonts w:eastAsia="Times New Roman"/>
                <w:color w:val="000000"/>
                <w:kern w:val="24"/>
              </w:rPr>
              <w:t xml:space="preserve"> </w:t>
            </w:r>
            <w:r w:rsidRPr="000961F5">
              <w:rPr>
                <w:rFonts w:eastAsia="Times New Roman"/>
                <w:color w:val="000000"/>
                <w:kern w:val="24"/>
              </w:rPr>
              <w:t>m</w:t>
            </w:r>
            <w:r w:rsidR="00FE7ECC" w:rsidRPr="000961F5">
              <w:rPr>
                <w:rFonts w:eastAsia="Times New Roman"/>
                <w:color w:val="000000"/>
                <w:kern w:val="24"/>
              </w:rPr>
              <w:t>illion</w:t>
            </w:r>
            <w:r w:rsidRPr="000961F5">
              <w:rPr>
                <w:rFonts w:eastAsia="Times New Roman"/>
                <w:color w:val="000000"/>
                <w:kern w:val="24"/>
              </w:rPr>
              <w:t xml:space="preserve"> under GEM rules 11.23(6) and public hands market capitalization of at least HK$45 million under GEM rules 11.23(9)</w:t>
            </w:r>
          </w:p>
        </w:tc>
        <w:tc>
          <w:tcPr>
            <w:tcW w:w="6773" w:type="dxa"/>
            <w:vAlign w:val="center"/>
          </w:tcPr>
          <w:p w14:paraId="01A88BC4" w14:textId="77777777" w:rsidR="0085176A" w:rsidRPr="000961F5" w:rsidRDefault="0085176A" w:rsidP="00EE24F6">
            <w:pPr>
              <w:spacing w:after="0"/>
              <w:ind w:left="0"/>
              <w:jc w:val="left"/>
              <w:rPr>
                <w:rFonts w:ascii="Arial" w:hAnsi="Arial"/>
                <w:i/>
                <w:sz w:val="16"/>
                <w:szCs w:val="16"/>
                <w:u w:val="single"/>
              </w:rPr>
            </w:pPr>
            <w:r w:rsidRPr="000961F5">
              <w:rPr>
                <w:u w:val="single"/>
              </w:rPr>
              <w:t>If [Sponsor confirmation form field #22b] = true, then “</w:t>
            </w:r>
            <w:r w:rsidRPr="000961F5">
              <w:rPr>
                <w:i/>
                <w:u w:val="single"/>
              </w:rPr>
              <w:t>The Directors confirm that the Company will have a market capitalization of at least HK$150 million as required under Rule 11.23(6) of the GEM Listing Rules and that the shares in public hands will have a market capitalization of at least HK$45 million as required under Rule 11.23(9) of the GEM Listing Rules.”</w:t>
            </w:r>
          </w:p>
          <w:p w14:paraId="4F79D5FF" w14:textId="77777777" w:rsidR="0085176A" w:rsidRPr="000961F5" w:rsidRDefault="0085176A" w:rsidP="00EE24F6">
            <w:pPr>
              <w:spacing w:after="0"/>
              <w:ind w:left="0"/>
              <w:jc w:val="left"/>
              <w:rPr>
                <w:rFonts w:ascii="Arial" w:hAnsi="Arial"/>
                <w:i/>
                <w:sz w:val="16"/>
                <w:szCs w:val="16"/>
                <w:u w:val="single"/>
              </w:rPr>
            </w:pPr>
          </w:p>
          <w:p w14:paraId="4EFE94BA" w14:textId="77777777" w:rsidR="0085176A" w:rsidRPr="000961F5" w:rsidRDefault="0085176A" w:rsidP="00EE24F6">
            <w:pPr>
              <w:spacing w:after="0"/>
              <w:ind w:left="0"/>
              <w:jc w:val="left"/>
              <w:rPr>
                <w:rFonts w:ascii="Arial" w:hAnsi="Arial"/>
                <w:sz w:val="16"/>
                <w:szCs w:val="16"/>
                <w:u w:val="single"/>
              </w:rPr>
            </w:pPr>
            <w:r w:rsidRPr="000961F5">
              <w:rPr>
                <w:u w:val="single"/>
              </w:rPr>
              <w:lastRenderedPageBreak/>
              <w:t xml:space="preserve">Else = </w:t>
            </w:r>
            <w:r w:rsidRPr="000961F5">
              <w:rPr>
                <w:i/>
                <w:u w:val="single"/>
              </w:rPr>
              <w:t>“The company has obtained a waiver from strict compliance of public float requirement under Rule 11.23(9) of the GEM Listing Rules.</w:t>
            </w:r>
            <w:r w:rsidRPr="000961F5">
              <w:rPr>
                <w:u w:val="single"/>
              </w:rPr>
              <w:t>”</w:t>
            </w:r>
          </w:p>
          <w:p w14:paraId="04B566D6" w14:textId="77777777" w:rsidR="0085176A" w:rsidRPr="000961F5" w:rsidRDefault="0085176A" w:rsidP="00EE24F6">
            <w:pPr>
              <w:spacing w:after="0"/>
              <w:ind w:left="0"/>
              <w:jc w:val="left"/>
              <w:rPr>
                <w:rFonts w:ascii="Arial" w:hAnsi="Arial"/>
                <w:sz w:val="16"/>
                <w:szCs w:val="16"/>
                <w:u w:val="single"/>
              </w:rPr>
            </w:pPr>
          </w:p>
          <w:p w14:paraId="57D58FCD" w14:textId="7D2EE0D7" w:rsidR="0085176A" w:rsidRPr="000961F5" w:rsidRDefault="0085176A" w:rsidP="00FE7ECC">
            <w:pPr>
              <w:spacing w:after="0"/>
              <w:ind w:left="0"/>
              <w:jc w:val="left"/>
              <w:rPr>
                <w:rFonts w:ascii="Arial" w:hAnsi="Arial"/>
                <w:sz w:val="16"/>
                <w:szCs w:val="16"/>
                <w:u w:val="single"/>
              </w:rPr>
            </w:pPr>
            <w:r w:rsidRPr="000961F5">
              <w:rPr>
                <w:u w:val="single"/>
              </w:rPr>
              <w:t xml:space="preserve">If [IPO Initiation Field #18] = </w:t>
            </w:r>
            <w:r w:rsidR="00FE7ECC" w:rsidRPr="000961F5">
              <w:rPr>
                <w:u w:val="single"/>
              </w:rPr>
              <w:t>Main Board</w:t>
            </w:r>
            <w:r w:rsidRPr="000961F5">
              <w:rPr>
                <w:u w:val="single"/>
              </w:rPr>
              <w:t>, hide field.</w:t>
            </w:r>
          </w:p>
        </w:tc>
      </w:tr>
      <w:tr w:rsidR="00FE7ECC" w:rsidRPr="000961F5" w14:paraId="1F989B26" w14:textId="77777777" w:rsidTr="00FC04F8">
        <w:tc>
          <w:tcPr>
            <w:tcW w:w="981" w:type="dxa"/>
            <w:vAlign w:val="center"/>
          </w:tcPr>
          <w:p w14:paraId="0143A1E4" w14:textId="5FC25EE2" w:rsidR="00FE7ECC" w:rsidRPr="000961F5" w:rsidRDefault="00FE7ECC"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180b</w:t>
            </w:r>
          </w:p>
        </w:tc>
        <w:tc>
          <w:tcPr>
            <w:tcW w:w="2705" w:type="dxa"/>
            <w:vAlign w:val="center"/>
          </w:tcPr>
          <w:p w14:paraId="1AA65576" w14:textId="4B9B1C23" w:rsidR="00FE7ECC" w:rsidRPr="000961F5" w:rsidRDefault="00FE7ECC"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Market capitalization of at least HK$500 million under Rule 8.09(2) and public hands market capitalization of at least HK$125 million under Rule 8.09(1).</w:t>
            </w:r>
          </w:p>
        </w:tc>
        <w:tc>
          <w:tcPr>
            <w:tcW w:w="6773" w:type="dxa"/>
            <w:vAlign w:val="center"/>
          </w:tcPr>
          <w:p w14:paraId="5A0D1F67" w14:textId="77777777" w:rsidR="00FE7ECC" w:rsidRPr="000961F5" w:rsidRDefault="00FE7ECC" w:rsidP="00EE24F6">
            <w:pPr>
              <w:spacing w:after="0"/>
              <w:ind w:left="0"/>
              <w:jc w:val="left"/>
              <w:rPr>
                <w:rFonts w:ascii="Arial" w:hAnsi="Arial"/>
                <w:sz w:val="16"/>
                <w:szCs w:val="16"/>
                <w:u w:val="single"/>
              </w:rPr>
            </w:pPr>
            <w:r w:rsidRPr="000961F5">
              <w:rPr>
                <w:u w:val="single"/>
              </w:rPr>
              <w:t>If [Sponsor confirmation form field #22c] = true, then “</w:t>
            </w:r>
            <w:r w:rsidRPr="000961F5">
              <w:rPr>
                <w:i/>
                <w:u w:val="single"/>
              </w:rPr>
              <w:t>The Directors confirm that the Company will have a market capitalization of at least HK$500 million as required under Rule 8.09(2) of the Listing Rules and that the shares in public hands will have a market capitalization of at least HK$125 million as required under Rule 8.09(1) of the Listing Rules.</w:t>
            </w:r>
            <w:r w:rsidRPr="000961F5">
              <w:rPr>
                <w:u w:val="single"/>
              </w:rPr>
              <w:t>”</w:t>
            </w:r>
          </w:p>
          <w:p w14:paraId="2E2C21DF" w14:textId="77777777" w:rsidR="00FE7ECC" w:rsidRPr="000961F5" w:rsidRDefault="00FE7ECC" w:rsidP="00EE24F6">
            <w:pPr>
              <w:spacing w:after="0"/>
              <w:ind w:left="0"/>
              <w:jc w:val="left"/>
              <w:rPr>
                <w:rFonts w:ascii="Arial" w:hAnsi="Arial"/>
                <w:sz w:val="16"/>
                <w:szCs w:val="16"/>
                <w:u w:val="single"/>
              </w:rPr>
            </w:pPr>
          </w:p>
          <w:p w14:paraId="257E0DB3" w14:textId="350B1B18" w:rsidR="00FE7ECC" w:rsidRPr="000961F5" w:rsidRDefault="00FE7ECC" w:rsidP="00EE24F6">
            <w:pPr>
              <w:spacing w:after="0"/>
              <w:ind w:left="0"/>
              <w:jc w:val="left"/>
              <w:rPr>
                <w:rFonts w:ascii="Arial" w:hAnsi="Arial"/>
                <w:sz w:val="16"/>
                <w:szCs w:val="16"/>
                <w:u w:val="single"/>
              </w:rPr>
            </w:pPr>
            <w:r w:rsidRPr="000961F5">
              <w:rPr>
                <w:u w:val="single"/>
              </w:rPr>
              <w:t xml:space="preserve">Else = </w:t>
            </w:r>
            <w:r w:rsidRPr="000961F5">
              <w:rPr>
                <w:i/>
                <w:u w:val="single"/>
              </w:rPr>
              <w:t>“The company has obtained a waiver from strict compliance of public float requirement under Rule 8.09(1) of the Listing Rules.</w:t>
            </w:r>
            <w:r w:rsidRPr="000961F5">
              <w:rPr>
                <w:u w:val="single"/>
              </w:rPr>
              <w:t>”</w:t>
            </w:r>
          </w:p>
          <w:p w14:paraId="58F87CAE" w14:textId="77777777" w:rsidR="00FE7ECC" w:rsidRPr="000961F5" w:rsidRDefault="00FE7ECC" w:rsidP="00EE24F6">
            <w:pPr>
              <w:spacing w:after="0"/>
              <w:ind w:left="0"/>
              <w:jc w:val="left"/>
              <w:rPr>
                <w:rFonts w:ascii="Arial" w:hAnsi="Arial"/>
                <w:sz w:val="16"/>
                <w:szCs w:val="16"/>
                <w:u w:val="single"/>
              </w:rPr>
            </w:pPr>
          </w:p>
          <w:p w14:paraId="7A295B18" w14:textId="2BEA0E64" w:rsidR="00FE7ECC" w:rsidRPr="000961F5" w:rsidRDefault="00FE7ECC" w:rsidP="00FE7ECC">
            <w:pPr>
              <w:spacing w:after="0"/>
              <w:ind w:left="0"/>
              <w:jc w:val="left"/>
              <w:rPr>
                <w:rFonts w:ascii="Arial" w:hAnsi="Arial"/>
                <w:sz w:val="16"/>
                <w:szCs w:val="16"/>
                <w:u w:val="single"/>
              </w:rPr>
            </w:pPr>
            <w:r w:rsidRPr="000961F5">
              <w:rPr>
                <w:u w:val="single"/>
              </w:rPr>
              <w:t xml:space="preserve"> If [IPO Initiation Field #18] = GEM, hide field.</w:t>
            </w:r>
          </w:p>
        </w:tc>
      </w:tr>
      <w:tr w:rsidR="00CC077D" w:rsidRPr="000961F5" w14:paraId="107DF633" w14:textId="77777777" w:rsidTr="00FC04F8">
        <w:tc>
          <w:tcPr>
            <w:tcW w:w="981" w:type="dxa"/>
            <w:vAlign w:val="center"/>
          </w:tcPr>
          <w:p w14:paraId="2FDD705B"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181</w:t>
            </w:r>
          </w:p>
        </w:tc>
        <w:tc>
          <w:tcPr>
            <w:tcW w:w="2705" w:type="dxa"/>
            <w:vAlign w:val="center"/>
          </w:tcPr>
          <w:p w14:paraId="5D2C24CE" w14:textId="06C27D4E"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Three largest public shareholders of the company do not hold more than 50% of the shares in public hands at the time of listing</w:t>
            </w:r>
            <w:r w:rsidR="00FE7ECC" w:rsidRPr="000961F5">
              <w:rPr>
                <w:rFonts w:eastAsia="Times New Roman"/>
                <w:color w:val="000000"/>
                <w:kern w:val="24"/>
              </w:rPr>
              <w:t xml:space="preserve"> and there will be at least 300 shareholders (MB)</w:t>
            </w:r>
          </w:p>
        </w:tc>
        <w:tc>
          <w:tcPr>
            <w:tcW w:w="6773" w:type="dxa"/>
            <w:vAlign w:val="center"/>
          </w:tcPr>
          <w:p w14:paraId="2F5DEFA8" w14:textId="6E4DBB5A" w:rsidR="00FE7ECC" w:rsidRPr="000961F5" w:rsidRDefault="00CC077D" w:rsidP="00EE24F6">
            <w:pPr>
              <w:spacing w:after="0"/>
              <w:ind w:left="0"/>
              <w:jc w:val="left"/>
              <w:rPr>
                <w:rFonts w:ascii="Arial" w:hAnsi="Arial"/>
                <w:sz w:val="16"/>
                <w:szCs w:val="16"/>
              </w:rPr>
            </w:pPr>
            <w:r w:rsidRPr="000961F5">
              <w:t>= if field#</w:t>
            </w:r>
            <w:r w:rsidR="00FE7ECC" w:rsidRPr="000961F5">
              <w:t>23a</w:t>
            </w:r>
            <w:r w:rsidRPr="000961F5">
              <w:t xml:space="preserve"> [sponsor confirmation form] = True, then = </w:t>
            </w:r>
            <w:r w:rsidRPr="000961F5">
              <w:rPr>
                <w:i/>
              </w:rPr>
              <w:t>“The Directors confirm that the three largest public shareholders of the Company do no hold more than 50% of the shares in the public hands at the time of listing pursuant to Rules 8.08(3) and 8.24 of the Listing Rules, and there will be at least 300 shareholders at the time of the listing pursuant to Rule 8.08(2).”</w:t>
            </w:r>
            <w:r w:rsidRPr="000961F5">
              <w:t xml:space="preserve"> </w:t>
            </w:r>
          </w:p>
          <w:p w14:paraId="1813972E" w14:textId="77777777" w:rsidR="00FE7ECC" w:rsidRPr="000961F5" w:rsidRDefault="00FE7ECC" w:rsidP="00EE24F6">
            <w:pPr>
              <w:spacing w:after="0"/>
              <w:ind w:left="0"/>
              <w:jc w:val="left"/>
              <w:rPr>
                <w:rFonts w:ascii="Arial" w:hAnsi="Arial"/>
                <w:sz w:val="16"/>
                <w:szCs w:val="16"/>
              </w:rPr>
            </w:pPr>
          </w:p>
          <w:p w14:paraId="018CD333" w14:textId="670E016B" w:rsidR="00CC077D" w:rsidRPr="000961F5" w:rsidRDefault="00CC077D" w:rsidP="00EE24F6">
            <w:pPr>
              <w:spacing w:after="0"/>
              <w:ind w:left="0"/>
              <w:jc w:val="left"/>
              <w:rPr>
                <w:rFonts w:ascii="Arial" w:hAnsi="Arial"/>
                <w:i/>
                <w:sz w:val="16"/>
                <w:szCs w:val="16"/>
              </w:rPr>
            </w:pPr>
            <w:r w:rsidRPr="000961F5">
              <w:t xml:space="preserve">Else = </w:t>
            </w:r>
            <w:r w:rsidRPr="000961F5">
              <w:rPr>
                <w:i/>
              </w:rPr>
              <w:t>“The Company has obtained a waiver from strict compliance of public float requirement under Rules 8.08(2) and/or 8.08(3).”</w:t>
            </w:r>
          </w:p>
          <w:p w14:paraId="45D92EFB" w14:textId="77777777" w:rsidR="00CC077D" w:rsidRPr="000961F5" w:rsidRDefault="00CC077D" w:rsidP="00EE24F6">
            <w:pPr>
              <w:spacing w:after="0"/>
              <w:ind w:left="0"/>
              <w:jc w:val="left"/>
              <w:rPr>
                <w:rFonts w:ascii="Arial" w:hAnsi="Arial"/>
                <w:sz w:val="16"/>
                <w:szCs w:val="16"/>
              </w:rPr>
            </w:pPr>
          </w:p>
          <w:p w14:paraId="128EEF45" w14:textId="35FEA373" w:rsidR="00CC077D" w:rsidRPr="000961F5" w:rsidRDefault="00FE7ECC" w:rsidP="00EE24F6">
            <w:pPr>
              <w:spacing w:after="0"/>
              <w:ind w:left="0"/>
              <w:jc w:val="left"/>
              <w:rPr>
                <w:rFonts w:ascii="Arial" w:hAnsi="Arial"/>
                <w:sz w:val="16"/>
                <w:szCs w:val="16"/>
              </w:rPr>
            </w:pPr>
            <w:r w:rsidRPr="000961F5">
              <w:rPr>
                <w:u w:val="single"/>
              </w:rPr>
              <w:t>If [IPO Initiation Field #18] = GEM, hide field.</w:t>
            </w:r>
          </w:p>
        </w:tc>
      </w:tr>
      <w:tr w:rsidR="00FE7ECC" w:rsidRPr="000961F5" w14:paraId="1141E862" w14:textId="77777777" w:rsidTr="00FC04F8">
        <w:tc>
          <w:tcPr>
            <w:tcW w:w="981" w:type="dxa"/>
            <w:vAlign w:val="center"/>
          </w:tcPr>
          <w:p w14:paraId="27414824" w14:textId="61869232" w:rsidR="00FE7ECC" w:rsidRPr="000961F5" w:rsidRDefault="00FE7ECC"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181a</w:t>
            </w:r>
          </w:p>
        </w:tc>
        <w:tc>
          <w:tcPr>
            <w:tcW w:w="2705" w:type="dxa"/>
            <w:vAlign w:val="center"/>
          </w:tcPr>
          <w:p w14:paraId="0E795D54" w14:textId="315292AE" w:rsidR="00FE7ECC" w:rsidRPr="000961F5" w:rsidRDefault="00FE7ECC" w:rsidP="00FE7ECC">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Three largest public shareholders of the company do not hold more than 50% of the shares in public hands at the time of listing and there will be at </w:t>
            </w:r>
            <w:r w:rsidRPr="000961F5">
              <w:rPr>
                <w:rFonts w:eastAsia="Times New Roman"/>
                <w:color w:val="000000"/>
                <w:kern w:val="24"/>
              </w:rPr>
              <w:lastRenderedPageBreak/>
              <w:t>least 100 shareholders (GEM)</w:t>
            </w:r>
          </w:p>
        </w:tc>
        <w:tc>
          <w:tcPr>
            <w:tcW w:w="6773" w:type="dxa"/>
            <w:vAlign w:val="center"/>
          </w:tcPr>
          <w:p w14:paraId="388DB8D3" w14:textId="4AE3632A" w:rsidR="00FE7ECC" w:rsidRPr="000961F5" w:rsidRDefault="00FE7ECC" w:rsidP="00FE7ECC">
            <w:pPr>
              <w:spacing w:after="0"/>
              <w:ind w:left="0"/>
              <w:jc w:val="left"/>
              <w:rPr>
                <w:rFonts w:ascii="Arial" w:hAnsi="Arial"/>
                <w:sz w:val="16"/>
                <w:szCs w:val="16"/>
              </w:rPr>
            </w:pPr>
            <w:r w:rsidRPr="000961F5">
              <w:lastRenderedPageBreak/>
              <w:t xml:space="preserve">= if field#23b [sponsor confirmation form] = True, then = </w:t>
            </w:r>
            <w:r w:rsidRPr="000961F5">
              <w:rPr>
                <w:i/>
              </w:rPr>
              <w:t>“The Directors confirm that the three largest public shareholders of the Company do no hold more than 50% of the shares in the public hands at the time of listing pursuant to Rule 11.23(8) and notes 2 and 3 to Rule 11.23 of the GEM Listing Rules, and there will be at least 100 shareholders at the time of the listing pursuant to Rule 11.23(3) of the GEM Listing Rules.”</w:t>
            </w:r>
            <w:r w:rsidRPr="000961F5">
              <w:t xml:space="preserve"> </w:t>
            </w:r>
          </w:p>
          <w:p w14:paraId="2FF8555D" w14:textId="77777777" w:rsidR="00FE7ECC" w:rsidRPr="000961F5" w:rsidRDefault="00FE7ECC" w:rsidP="00FE7ECC">
            <w:pPr>
              <w:spacing w:after="0"/>
              <w:ind w:left="0"/>
              <w:jc w:val="left"/>
              <w:rPr>
                <w:rFonts w:ascii="Arial" w:hAnsi="Arial"/>
                <w:sz w:val="16"/>
                <w:szCs w:val="16"/>
              </w:rPr>
            </w:pPr>
          </w:p>
          <w:p w14:paraId="64EF9B0A" w14:textId="623D0673" w:rsidR="00FE7ECC" w:rsidRPr="000961F5" w:rsidRDefault="00FE7ECC" w:rsidP="00FE7ECC">
            <w:pPr>
              <w:spacing w:after="0"/>
              <w:ind w:left="0"/>
              <w:jc w:val="left"/>
              <w:rPr>
                <w:rFonts w:ascii="Arial" w:hAnsi="Arial"/>
                <w:i/>
                <w:sz w:val="16"/>
                <w:szCs w:val="16"/>
              </w:rPr>
            </w:pPr>
            <w:r w:rsidRPr="000961F5">
              <w:t xml:space="preserve">Else = </w:t>
            </w:r>
            <w:r w:rsidRPr="000961F5">
              <w:rPr>
                <w:i/>
              </w:rPr>
              <w:t>“The Company has obtained a waiver from strict compliance of public float requirement under Rules 11.23(8) and/or 11.23(8) of the GEM Listing Rules).”</w:t>
            </w:r>
          </w:p>
          <w:p w14:paraId="571BA8B2" w14:textId="77777777" w:rsidR="00FE7ECC" w:rsidRPr="000961F5" w:rsidRDefault="00FE7ECC" w:rsidP="00FE7ECC">
            <w:pPr>
              <w:spacing w:after="0"/>
              <w:ind w:left="0"/>
              <w:jc w:val="left"/>
              <w:rPr>
                <w:rFonts w:ascii="Arial" w:hAnsi="Arial"/>
                <w:sz w:val="16"/>
                <w:szCs w:val="16"/>
              </w:rPr>
            </w:pPr>
          </w:p>
          <w:p w14:paraId="60FE2798" w14:textId="586FF377" w:rsidR="00FE7ECC" w:rsidRPr="000961F5" w:rsidRDefault="00FE7ECC" w:rsidP="00FE7ECC">
            <w:pPr>
              <w:spacing w:after="0"/>
              <w:ind w:left="0"/>
              <w:jc w:val="left"/>
              <w:rPr>
                <w:rFonts w:ascii="Arial" w:hAnsi="Arial"/>
                <w:sz w:val="16"/>
                <w:szCs w:val="16"/>
              </w:rPr>
            </w:pPr>
            <w:r w:rsidRPr="000961F5">
              <w:rPr>
                <w:u w:val="single"/>
              </w:rPr>
              <w:t>If [IPO Initiation Field #18] = Main Board, hide field.</w:t>
            </w:r>
          </w:p>
        </w:tc>
      </w:tr>
      <w:tr w:rsidR="00CC077D" w:rsidRPr="000961F5" w14:paraId="790E89EA" w14:textId="77777777" w:rsidTr="00FC04F8">
        <w:tc>
          <w:tcPr>
            <w:tcW w:w="981" w:type="dxa"/>
            <w:vAlign w:val="center"/>
          </w:tcPr>
          <w:p w14:paraId="4B5AB01F"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182</w:t>
            </w:r>
          </w:p>
        </w:tc>
        <w:tc>
          <w:tcPr>
            <w:tcW w:w="2705" w:type="dxa"/>
            <w:vAlign w:val="center"/>
          </w:tcPr>
          <w:p w14:paraId="7123702F"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No shares subscribed by the placee and public has been financed by the directors, the Company or the controlling shareholder</w:t>
            </w:r>
          </w:p>
        </w:tc>
        <w:tc>
          <w:tcPr>
            <w:tcW w:w="6773" w:type="dxa"/>
            <w:vAlign w:val="center"/>
          </w:tcPr>
          <w:p w14:paraId="6F862DF2" w14:textId="62398BBC" w:rsidR="00FE7ECC" w:rsidRPr="000961F5" w:rsidRDefault="00CC077D" w:rsidP="00FE7ECC">
            <w:pPr>
              <w:spacing w:after="0"/>
              <w:ind w:left="0"/>
              <w:jc w:val="left"/>
              <w:rPr>
                <w:rFonts w:ascii="Arial" w:hAnsi="Arial"/>
                <w:sz w:val="16"/>
                <w:szCs w:val="16"/>
              </w:rPr>
            </w:pPr>
            <w:r w:rsidRPr="000961F5">
              <w:t>If field #</w:t>
            </w:r>
            <w:r w:rsidR="00FE7ECC" w:rsidRPr="000961F5">
              <w:t>24</w:t>
            </w:r>
            <w:r w:rsidRPr="000961F5">
              <w:t xml:space="preserve"> [sponsor confirmation form] checked, then = “</w:t>
            </w:r>
            <w:r w:rsidRPr="000961F5">
              <w:rPr>
                <w:i/>
              </w:rPr>
              <w:t>The Directors confirm that, to the best of their knowledge, none of the offer shares subscribed by the place and the public has been financed directly or indirectly by any of the Directors, chief executives of the Company, the Controlling Shareholders, substantial shareholders, existing shareholders or any of its subsidiaries, or their respective close associates, and none of the placees and the public who has subscribed for the offer shares is accustomed to taking instructions from any of the Directors, chief executive of the Company, the Controlling Shareholder, substantial shareholders, existing shareholders or any of its subsidiaries or their respective close associates in relation to the acquisition, disposal, voting or other disposition of the shares registered in his/her/its name of otherwise held by him/h her/ it are existing shareholders or close associates of existing shareholders and/or directors of the Company”</w:t>
            </w:r>
            <w:r w:rsidRPr="000961F5">
              <w:t xml:space="preserve">. </w:t>
            </w:r>
          </w:p>
          <w:p w14:paraId="5FD8A326" w14:textId="77777777" w:rsidR="00FE7ECC" w:rsidRPr="000961F5" w:rsidRDefault="00FE7ECC" w:rsidP="00FE7ECC">
            <w:pPr>
              <w:spacing w:after="0"/>
              <w:ind w:left="0"/>
              <w:jc w:val="left"/>
              <w:rPr>
                <w:rFonts w:ascii="Arial" w:hAnsi="Arial"/>
                <w:sz w:val="16"/>
                <w:szCs w:val="16"/>
              </w:rPr>
            </w:pPr>
          </w:p>
          <w:p w14:paraId="7793B834" w14:textId="3CE60849" w:rsidR="00CC077D" w:rsidRPr="000961F5" w:rsidRDefault="00CC077D" w:rsidP="00EE24F6">
            <w:pPr>
              <w:spacing w:after="0"/>
              <w:ind w:left="0"/>
              <w:jc w:val="left"/>
              <w:rPr>
                <w:rFonts w:ascii="Arial" w:hAnsi="Arial"/>
                <w:sz w:val="16"/>
                <w:szCs w:val="16"/>
              </w:rPr>
            </w:pPr>
            <w:r w:rsidRPr="000961F5">
              <w:t>Else = add “</w:t>
            </w:r>
            <w:r w:rsidRPr="000961F5">
              <w:rPr>
                <w:i/>
              </w:rPr>
              <w:t>Except for the disclosed</w:t>
            </w:r>
            <w:r w:rsidRPr="000961F5">
              <w:t>” in the beginning of the above paragraph.</w:t>
            </w:r>
          </w:p>
        </w:tc>
      </w:tr>
      <w:tr w:rsidR="00FE7ECC" w:rsidRPr="000961F5" w14:paraId="13ECCED5" w14:textId="77777777" w:rsidTr="00FC04F8">
        <w:tc>
          <w:tcPr>
            <w:tcW w:w="981" w:type="dxa"/>
            <w:vAlign w:val="center"/>
          </w:tcPr>
          <w:p w14:paraId="067E2219" w14:textId="4F58D175" w:rsidR="00FE7ECC" w:rsidRPr="000961F5" w:rsidRDefault="00FE7ECC"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182a</w:t>
            </w:r>
          </w:p>
        </w:tc>
        <w:tc>
          <w:tcPr>
            <w:tcW w:w="2705" w:type="dxa"/>
            <w:vAlign w:val="center"/>
          </w:tcPr>
          <w:p w14:paraId="2FEEBA47" w14:textId="2EC01A29" w:rsidR="00FE7ECC" w:rsidRPr="000961F5" w:rsidRDefault="00FE7ECC"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No placees or public that have subscribed for shares are accustomed to taking instructions </w:t>
            </w:r>
            <w:r w:rsidRPr="000961F5">
              <w:rPr>
                <w:lang w:val="en-US"/>
              </w:rPr>
              <w:t xml:space="preserve">from any of the directors, chief executives, controlling shareholders, substantial </w:t>
            </w:r>
            <w:r w:rsidRPr="000961F5">
              <w:rPr>
                <w:lang w:val="en-US"/>
              </w:rPr>
              <w:lastRenderedPageBreak/>
              <w:t>shareholders or existing shareholders of the company or any of their subsidiaries or close associates.</w:t>
            </w:r>
          </w:p>
        </w:tc>
        <w:tc>
          <w:tcPr>
            <w:tcW w:w="6773" w:type="dxa"/>
            <w:vAlign w:val="center"/>
          </w:tcPr>
          <w:p w14:paraId="7309FF57" w14:textId="54B29C4A" w:rsidR="00FE7ECC" w:rsidRPr="000961F5" w:rsidRDefault="00FE7ECC" w:rsidP="00FE7ECC">
            <w:pPr>
              <w:spacing w:after="0"/>
              <w:ind w:left="0"/>
              <w:jc w:val="left"/>
              <w:rPr>
                <w:rFonts w:ascii="Arial" w:hAnsi="Arial"/>
                <w:sz w:val="16"/>
                <w:szCs w:val="16"/>
              </w:rPr>
            </w:pPr>
            <w:r w:rsidRPr="000961F5">
              <w:lastRenderedPageBreak/>
              <w:t>If field #25 [sponsor confirmation form] checked, then = “</w:t>
            </w:r>
            <w:r w:rsidRPr="000961F5">
              <w:rPr>
                <w:i/>
              </w:rPr>
              <w:t xml:space="preserve">The Directors confirm that, to the best of their knowledge, none of the placees </w:t>
            </w:r>
            <w:r w:rsidR="005A6CED" w:rsidRPr="000961F5">
              <w:rPr>
                <w:i/>
              </w:rPr>
              <w:t>and the</w:t>
            </w:r>
            <w:r w:rsidRPr="000961F5">
              <w:rPr>
                <w:i/>
              </w:rPr>
              <w:t xml:space="preserve"> public that have subscribed for the offer shares are accustomed to taking instructions from any of the directors, chief executives, controlling shareholders, substantial shareholders or existing shareholders of the company or any of their subsidiaries or close associates.</w:t>
            </w:r>
            <w:r w:rsidRPr="000961F5">
              <w:t>”</w:t>
            </w:r>
          </w:p>
          <w:p w14:paraId="22D8D8ED" w14:textId="77777777" w:rsidR="00FE7ECC" w:rsidRPr="000961F5" w:rsidRDefault="00FE7ECC" w:rsidP="00FE7ECC">
            <w:pPr>
              <w:spacing w:after="0"/>
              <w:ind w:left="0"/>
              <w:jc w:val="left"/>
              <w:rPr>
                <w:rFonts w:ascii="Arial" w:hAnsi="Arial"/>
                <w:sz w:val="16"/>
                <w:szCs w:val="16"/>
              </w:rPr>
            </w:pPr>
          </w:p>
          <w:p w14:paraId="746CFB2C" w14:textId="5797D539" w:rsidR="00FE7ECC" w:rsidRPr="000961F5" w:rsidRDefault="00FE7ECC" w:rsidP="00FE7ECC">
            <w:pPr>
              <w:spacing w:after="0"/>
              <w:ind w:left="0"/>
              <w:jc w:val="left"/>
              <w:rPr>
                <w:rFonts w:ascii="Arial" w:hAnsi="Arial"/>
                <w:sz w:val="16"/>
                <w:szCs w:val="16"/>
              </w:rPr>
            </w:pPr>
            <w:r w:rsidRPr="000961F5">
              <w:lastRenderedPageBreak/>
              <w:t>Else, add “</w:t>
            </w:r>
            <w:r w:rsidRPr="000961F5">
              <w:rPr>
                <w:i/>
              </w:rPr>
              <w:t>Except for the disclosed</w:t>
            </w:r>
            <w:r w:rsidRPr="000961F5">
              <w:t>” in the beginning of the above paragraph.</w:t>
            </w:r>
          </w:p>
        </w:tc>
      </w:tr>
    </w:tbl>
    <w:p w14:paraId="00A58EB7" w14:textId="19BC1A25" w:rsidR="00510864" w:rsidRPr="000961F5" w:rsidRDefault="00510864" w:rsidP="001964C1">
      <w:pPr>
        <w:ind w:left="0"/>
      </w:pPr>
    </w:p>
    <w:p w14:paraId="6043CC7D" w14:textId="5271FB7A" w:rsidR="00510864" w:rsidRPr="000961F5" w:rsidRDefault="00510864" w:rsidP="001964C1">
      <w:pPr>
        <w:ind w:left="0"/>
      </w:pPr>
      <w:r w:rsidRPr="000961F5">
        <w:t>Cornerstone Investors</w:t>
      </w:r>
      <w:r w:rsidR="00774B77" w:rsidRPr="000961F5">
        <w:t xml:space="preserve"> </w:t>
      </w:r>
    </w:p>
    <w:tbl>
      <w:tblPr>
        <w:tblStyle w:val="TableGrid4"/>
        <w:tblW w:w="0" w:type="auto"/>
        <w:tblLook w:val="04A0" w:firstRow="1" w:lastRow="0" w:firstColumn="1" w:lastColumn="0" w:noHBand="0" w:noVBand="1"/>
      </w:tblPr>
      <w:tblGrid>
        <w:gridCol w:w="981"/>
        <w:gridCol w:w="2705"/>
        <w:gridCol w:w="6773"/>
      </w:tblGrid>
      <w:tr w:rsidR="00CC077D" w:rsidRPr="000961F5" w14:paraId="465E2B67" w14:textId="77777777" w:rsidTr="00FC04F8">
        <w:tc>
          <w:tcPr>
            <w:tcW w:w="981" w:type="dxa"/>
            <w:vAlign w:val="center"/>
          </w:tcPr>
          <w:p w14:paraId="3DCDCCEB"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183</w:t>
            </w:r>
          </w:p>
        </w:tc>
        <w:tc>
          <w:tcPr>
            <w:tcW w:w="2705" w:type="dxa"/>
            <w:vAlign w:val="center"/>
          </w:tcPr>
          <w:p w14:paraId="1B3B3767"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Cornerstone investors are independent third party and is not connected person </w:t>
            </w:r>
          </w:p>
        </w:tc>
        <w:tc>
          <w:tcPr>
            <w:tcW w:w="6773" w:type="dxa"/>
            <w:vAlign w:val="center"/>
          </w:tcPr>
          <w:p w14:paraId="443D3848" w14:textId="6322996C" w:rsidR="00774B77" w:rsidRPr="000961F5" w:rsidRDefault="00CC077D" w:rsidP="00EE24F6">
            <w:pPr>
              <w:spacing w:after="0"/>
              <w:ind w:left="0"/>
              <w:jc w:val="left"/>
              <w:rPr>
                <w:rFonts w:ascii="Arial" w:hAnsi="Arial"/>
                <w:sz w:val="16"/>
                <w:szCs w:val="16"/>
              </w:rPr>
            </w:pPr>
            <w:r w:rsidRPr="000961F5">
              <w:t>If field #</w:t>
            </w:r>
            <w:r w:rsidR="00774B77" w:rsidRPr="000961F5">
              <w:t>26</w:t>
            </w:r>
            <w:r w:rsidRPr="000961F5">
              <w:t xml:space="preserve"> [sponsor confirmation form]= Yes, then = “</w:t>
            </w:r>
            <w:r w:rsidRPr="000961F5">
              <w:rPr>
                <w:i/>
              </w:rPr>
              <w:t>To the best knowledge of the Company, each of the cornerstone investors is an independent third party and is not a connected person of the Company</w:t>
            </w:r>
            <w:r w:rsidRPr="000961F5">
              <w:t xml:space="preserve">”. </w:t>
            </w:r>
          </w:p>
          <w:p w14:paraId="26E7FCC0" w14:textId="77777777" w:rsidR="00774B77" w:rsidRPr="000961F5" w:rsidRDefault="00774B77" w:rsidP="00EE24F6">
            <w:pPr>
              <w:spacing w:after="0"/>
              <w:ind w:left="0"/>
              <w:jc w:val="left"/>
              <w:rPr>
                <w:rFonts w:ascii="Arial" w:hAnsi="Arial"/>
                <w:sz w:val="16"/>
                <w:szCs w:val="16"/>
              </w:rPr>
            </w:pPr>
          </w:p>
          <w:p w14:paraId="065E7CAE" w14:textId="50A2FBF0" w:rsidR="00774B77" w:rsidRPr="000961F5" w:rsidRDefault="00CC077D" w:rsidP="00EE24F6">
            <w:pPr>
              <w:spacing w:after="0"/>
              <w:ind w:left="0"/>
              <w:jc w:val="left"/>
              <w:rPr>
                <w:rFonts w:ascii="Arial" w:hAnsi="Arial"/>
                <w:sz w:val="16"/>
                <w:szCs w:val="16"/>
              </w:rPr>
            </w:pPr>
            <w:r w:rsidRPr="000961F5">
              <w:t>If field #</w:t>
            </w:r>
            <w:r w:rsidR="00774B77" w:rsidRPr="000961F5">
              <w:t>26</w:t>
            </w:r>
            <w:r w:rsidRPr="000961F5">
              <w:t xml:space="preserve"> [sponsor confirmation form] = No, then add “</w:t>
            </w:r>
            <w:r w:rsidRPr="000961F5">
              <w:rPr>
                <w:i/>
              </w:rPr>
              <w:t>Save as those obtained consent/ waiver</w:t>
            </w:r>
            <w:r w:rsidRPr="000961F5">
              <w:t xml:space="preserve">” in the beginning for the paragraph for Yes. </w:t>
            </w:r>
          </w:p>
          <w:p w14:paraId="09DD093A" w14:textId="77777777" w:rsidR="00774B77" w:rsidRPr="000961F5" w:rsidRDefault="00774B77" w:rsidP="00EE24F6">
            <w:pPr>
              <w:spacing w:after="0"/>
              <w:ind w:left="0"/>
              <w:jc w:val="left"/>
              <w:rPr>
                <w:rFonts w:ascii="Arial" w:hAnsi="Arial"/>
                <w:sz w:val="16"/>
                <w:szCs w:val="16"/>
              </w:rPr>
            </w:pPr>
          </w:p>
          <w:p w14:paraId="49C930B3" w14:textId="17A80A4B" w:rsidR="00CC077D" w:rsidRPr="000961F5" w:rsidRDefault="00CC077D" w:rsidP="00EE24F6">
            <w:pPr>
              <w:spacing w:after="0"/>
              <w:ind w:left="0"/>
              <w:jc w:val="left"/>
              <w:rPr>
                <w:rFonts w:ascii="Arial" w:hAnsi="Arial"/>
                <w:sz w:val="16"/>
                <w:szCs w:val="16"/>
              </w:rPr>
            </w:pPr>
            <w:r w:rsidRPr="000961F5">
              <w:t>If field  #</w:t>
            </w:r>
            <w:r w:rsidR="00774B77" w:rsidRPr="000961F5">
              <w:t>26</w:t>
            </w:r>
            <w:r w:rsidRPr="000961F5">
              <w:t xml:space="preserve"> [sponsor confirmation form] = N/A. Then block field</w:t>
            </w:r>
            <w:r w:rsidR="00774B77" w:rsidRPr="000961F5">
              <w:t>s</w:t>
            </w:r>
            <w:r w:rsidRPr="000961F5">
              <w:t xml:space="preserve"> #183 to field #186.</w:t>
            </w:r>
          </w:p>
        </w:tc>
      </w:tr>
      <w:tr w:rsidR="00CC077D" w:rsidRPr="000961F5" w14:paraId="516A6787" w14:textId="77777777" w:rsidTr="00FC04F8">
        <w:tc>
          <w:tcPr>
            <w:tcW w:w="981" w:type="dxa"/>
            <w:vAlign w:val="center"/>
          </w:tcPr>
          <w:p w14:paraId="25B3E93C"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184</w:t>
            </w:r>
          </w:p>
        </w:tc>
        <w:tc>
          <w:tcPr>
            <w:tcW w:w="2705" w:type="dxa"/>
            <w:vAlign w:val="center"/>
          </w:tcPr>
          <w:p w14:paraId="02075BF9"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Cornerstone investors do not have any board representation in the Company after listing</w:t>
            </w:r>
          </w:p>
        </w:tc>
        <w:tc>
          <w:tcPr>
            <w:tcW w:w="6773" w:type="dxa"/>
            <w:vAlign w:val="center"/>
          </w:tcPr>
          <w:p w14:paraId="4AFEE43E" w14:textId="249FAC80" w:rsidR="00774B77" w:rsidRPr="000961F5" w:rsidRDefault="00CC077D" w:rsidP="00774B77">
            <w:pPr>
              <w:spacing w:after="0"/>
              <w:ind w:left="0"/>
              <w:jc w:val="left"/>
              <w:rPr>
                <w:rFonts w:ascii="Arial" w:hAnsi="Arial"/>
                <w:sz w:val="16"/>
                <w:szCs w:val="16"/>
              </w:rPr>
            </w:pPr>
            <w:r w:rsidRPr="000961F5">
              <w:t>If field #</w:t>
            </w:r>
            <w:r w:rsidR="00774B77" w:rsidRPr="000961F5">
              <w:t>27</w:t>
            </w:r>
            <w:r w:rsidRPr="000961F5">
              <w:t>[sponsor confirmation form] = Yes, then = “</w:t>
            </w:r>
            <w:r w:rsidRPr="000961F5">
              <w:rPr>
                <w:i/>
              </w:rPr>
              <w:t>The cornerstone investors will not have any board representation in the Company after listing.</w:t>
            </w:r>
            <w:r w:rsidRPr="000961F5">
              <w:t xml:space="preserve">” </w:t>
            </w:r>
          </w:p>
          <w:p w14:paraId="0D2E0315" w14:textId="77777777" w:rsidR="00774B77" w:rsidRPr="000961F5" w:rsidRDefault="00774B77" w:rsidP="00774B77">
            <w:pPr>
              <w:spacing w:after="0"/>
              <w:ind w:left="0"/>
              <w:jc w:val="left"/>
              <w:rPr>
                <w:rFonts w:ascii="Arial" w:hAnsi="Arial"/>
                <w:sz w:val="16"/>
                <w:szCs w:val="16"/>
              </w:rPr>
            </w:pPr>
          </w:p>
          <w:p w14:paraId="6F600345" w14:textId="1CA96865" w:rsidR="00CC077D" w:rsidRPr="000961F5" w:rsidRDefault="00CC077D" w:rsidP="00EE24F6">
            <w:pPr>
              <w:spacing w:after="0"/>
              <w:ind w:left="0"/>
              <w:jc w:val="left"/>
              <w:rPr>
                <w:rFonts w:ascii="Arial" w:hAnsi="Arial"/>
                <w:sz w:val="16"/>
                <w:szCs w:val="16"/>
              </w:rPr>
            </w:pPr>
            <w:r w:rsidRPr="000961F5">
              <w:t>If field #</w:t>
            </w:r>
            <w:r w:rsidR="00774B77" w:rsidRPr="000961F5">
              <w:t>27</w:t>
            </w:r>
            <w:r w:rsidRPr="000961F5">
              <w:t>[sponsor confirmation form] = No, then add “</w:t>
            </w:r>
            <w:r w:rsidRPr="000961F5">
              <w:rPr>
                <w:i/>
              </w:rPr>
              <w:t>Except for those disclosed in the announcement”</w:t>
            </w:r>
            <w:r w:rsidRPr="000961F5">
              <w:t xml:space="preserve"> in the beginning for the paragraph for Yes.</w:t>
            </w:r>
          </w:p>
        </w:tc>
      </w:tr>
      <w:tr w:rsidR="00CC077D" w:rsidRPr="000961F5" w14:paraId="6DB44ECF" w14:textId="77777777" w:rsidTr="00FC04F8">
        <w:tc>
          <w:tcPr>
            <w:tcW w:w="981" w:type="dxa"/>
            <w:vAlign w:val="center"/>
          </w:tcPr>
          <w:p w14:paraId="7A128161"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185</w:t>
            </w:r>
          </w:p>
        </w:tc>
        <w:tc>
          <w:tcPr>
            <w:tcW w:w="2705" w:type="dxa"/>
            <w:vAlign w:val="center"/>
          </w:tcPr>
          <w:p w14:paraId="32FA5030"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None of the cornerstone investors are substantial shareholders of the Company after listing</w:t>
            </w:r>
          </w:p>
        </w:tc>
        <w:tc>
          <w:tcPr>
            <w:tcW w:w="6773" w:type="dxa"/>
            <w:vAlign w:val="center"/>
          </w:tcPr>
          <w:p w14:paraId="1CE3A9CE" w14:textId="2A169F84" w:rsidR="00F41541" w:rsidRPr="000961F5" w:rsidRDefault="00CC077D" w:rsidP="00EE24F6">
            <w:pPr>
              <w:spacing w:after="0"/>
              <w:ind w:left="0"/>
              <w:jc w:val="left"/>
              <w:rPr>
                <w:rFonts w:ascii="Arial" w:hAnsi="Arial"/>
                <w:sz w:val="16"/>
                <w:szCs w:val="16"/>
              </w:rPr>
            </w:pPr>
            <w:r w:rsidRPr="000961F5">
              <w:t>If field #</w:t>
            </w:r>
            <w:r w:rsidR="00F41541" w:rsidRPr="000961F5">
              <w:t>28</w:t>
            </w:r>
            <w:r w:rsidRPr="000961F5">
              <w:t xml:space="preserve">[sponsor confirmation form] = Yes, then = </w:t>
            </w:r>
            <w:r w:rsidRPr="000961F5">
              <w:rPr>
                <w:i/>
              </w:rPr>
              <w:t>“None of the cornerstone investors will become a substantial shareholder of the Company after listing.”</w:t>
            </w:r>
            <w:r w:rsidRPr="000961F5">
              <w:t xml:space="preserve"> </w:t>
            </w:r>
          </w:p>
          <w:p w14:paraId="27629700" w14:textId="77777777" w:rsidR="00F41541" w:rsidRPr="000961F5" w:rsidRDefault="00F41541" w:rsidP="00EE24F6">
            <w:pPr>
              <w:spacing w:after="0"/>
              <w:ind w:left="0"/>
              <w:jc w:val="left"/>
              <w:rPr>
                <w:rFonts w:ascii="Arial" w:hAnsi="Arial"/>
                <w:sz w:val="16"/>
                <w:szCs w:val="16"/>
              </w:rPr>
            </w:pPr>
          </w:p>
          <w:p w14:paraId="47E31548" w14:textId="40F266F7" w:rsidR="00CC077D" w:rsidRPr="000961F5" w:rsidRDefault="00CC077D" w:rsidP="00EE24F6">
            <w:pPr>
              <w:spacing w:after="0"/>
              <w:ind w:left="0"/>
              <w:jc w:val="left"/>
              <w:rPr>
                <w:rFonts w:ascii="Arial" w:hAnsi="Arial"/>
                <w:sz w:val="16"/>
                <w:szCs w:val="16"/>
              </w:rPr>
            </w:pPr>
            <w:r w:rsidRPr="000961F5">
              <w:t>If field #</w:t>
            </w:r>
            <w:r w:rsidR="00F41541" w:rsidRPr="000961F5">
              <w:t>28</w:t>
            </w:r>
            <w:r w:rsidRPr="000961F5">
              <w:t>[sponsor confirmation form] = No, then add “</w:t>
            </w:r>
            <w:r w:rsidRPr="000961F5">
              <w:rPr>
                <w:i/>
              </w:rPr>
              <w:t>Except for those disclosed in the announcement</w:t>
            </w:r>
            <w:r w:rsidRPr="000961F5">
              <w:t>” in the beginning for the paragraph for Yes.</w:t>
            </w:r>
          </w:p>
        </w:tc>
      </w:tr>
      <w:tr w:rsidR="00CC077D" w:rsidRPr="000961F5" w14:paraId="03DDA608" w14:textId="77777777" w:rsidTr="00FC04F8">
        <w:tc>
          <w:tcPr>
            <w:tcW w:w="981" w:type="dxa"/>
            <w:vAlign w:val="center"/>
          </w:tcPr>
          <w:p w14:paraId="39404B5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186</w:t>
            </w:r>
          </w:p>
        </w:tc>
        <w:tc>
          <w:tcPr>
            <w:tcW w:w="2705" w:type="dxa"/>
            <w:vAlign w:val="center"/>
          </w:tcPr>
          <w:p w14:paraId="72982BD6"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Shareholdings of the cornerstone investors will not be counted towards the public float of the shares for the purpose Rule 18A.07</w:t>
            </w:r>
          </w:p>
        </w:tc>
        <w:tc>
          <w:tcPr>
            <w:tcW w:w="6773" w:type="dxa"/>
            <w:vAlign w:val="center"/>
          </w:tcPr>
          <w:p w14:paraId="094699F9" w14:textId="2E64EDAB" w:rsidR="00F41541" w:rsidRPr="000961F5" w:rsidRDefault="00CC077D" w:rsidP="00EE24F6">
            <w:pPr>
              <w:spacing w:after="0"/>
              <w:ind w:left="0"/>
              <w:jc w:val="left"/>
              <w:rPr>
                <w:rFonts w:ascii="Arial" w:hAnsi="Arial"/>
                <w:sz w:val="16"/>
                <w:szCs w:val="16"/>
              </w:rPr>
            </w:pPr>
            <w:r w:rsidRPr="000961F5">
              <w:t>If field #</w:t>
            </w:r>
            <w:r w:rsidR="00F41541" w:rsidRPr="000961F5">
              <w:t>29</w:t>
            </w:r>
            <w:r w:rsidRPr="000961F5">
              <w:t>[sponsor confirmation form] = Yes, then = “</w:t>
            </w:r>
            <w:r w:rsidRPr="000961F5">
              <w:rPr>
                <w:i/>
              </w:rPr>
              <w:t>The shareholdings of the cornerstone investors will not be counted towards the public float of the shares for the purpose of Rule 18A.07.</w:t>
            </w:r>
            <w:r w:rsidRPr="000961F5">
              <w:t>”</w:t>
            </w:r>
          </w:p>
          <w:p w14:paraId="1563DF19" w14:textId="77777777" w:rsidR="00F41541" w:rsidRPr="000961F5" w:rsidRDefault="00F41541" w:rsidP="00EE24F6">
            <w:pPr>
              <w:spacing w:after="0"/>
              <w:ind w:left="0"/>
              <w:jc w:val="left"/>
              <w:rPr>
                <w:rFonts w:ascii="Arial" w:hAnsi="Arial"/>
                <w:sz w:val="16"/>
                <w:szCs w:val="16"/>
              </w:rPr>
            </w:pPr>
          </w:p>
          <w:p w14:paraId="52D6B703" w14:textId="70FE8E16" w:rsidR="00CC077D" w:rsidRPr="000961F5" w:rsidRDefault="00CC077D" w:rsidP="00EE24F6">
            <w:pPr>
              <w:spacing w:after="0"/>
              <w:ind w:left="0"/>
              <w:jc w:val="left"/>
              <w:rPr>
                <w:rFonts w:ascii="Arial" w:hAnsi="Arial"/>
                <w:sz w:val="16"/>
                <w:szCs w:val="16"/>
              </w:rPr>
            </w:pPr>
            <w:r w:rsidRPr="000961F5">
              <w:t>If field #</w:t>
            </w:r>
            <w:r w:rsidR="00F41541" w:rsidRPr="000961F5">
              <w:t>29</w:t>
            </w:r>
            <w:r w:rsidRPr="000961F5">
              <w:t>[sponsor confirmation form] = No, then add “</w:t>
            </w:r>
            <w:r w:rsidRPr="000961F5">
              <w:rPr>
                <w:i/>
              </w:rPr>
              <w:t>Save as disclosed in the announcement</w:t>
            </w:r>
            <w:r w:rsidRPr="000961F5">
              <w:t>”, in the beginning for the paragraph for Yes.</w:t>
            </w:r>
          </w:p>
          <w:p w14:paraId="1237DB1D" w14:textId="77777777" w:rsidR="00CC077D" w:rsidRPr="000961F5" w:rsidRDefault="00CC077D" w:rsidP="00EE24F6">
            <w:pPr>
              <w:spacing w:after="0"/>
              <w:ind w:left="0"/>
              <w:jc w:val="left"/>
              <w:rPr>
                <w:rFonts w:ascii="Arial" w:hAnsi="Arial"/>
                <w:sz w:val="16"/>
                <w:szCs w:val="16"/>
              </w:rPr>
            </w:pPr>
          </w:p>
        </w:tc>
      </w:tr>
    </w:tbl>
    <w:p w14:paraId="57AC5BEC" w14:textId="6668867D" w:rsidR="00F41541" w:rsidRPr="000961F5" w:rsidRDefault="00F41541" w:rsidP="001964C1">
      <w:pPr>
        <w:ind w:left="0"/>
      </w:pPr>
    </w:p>
    <w:p w14:paraId="54FAB696" w14:textId="01FE35AB" w:rsidR="00F41541" w:rsidRPr="000961F5" w:rsidRDefault="00F41541" w:rsidP="001964C1">
      <w:pPr>
        <w:ind w:left="0"/>
      </w:pPr>
      <w:r w:rsidRPr="000961F5">
        <w:t>Details of Public Offer and Preferential Offer</w:t>
      </w:r>
    </w:p>
    <w:tbl>
      <w:tblPr>
        <w:tblStyle w:val="TableGrid4"/>
        <w:tblW w:w="0" w:type="auto"/>
        <w:tblLook w:val="04A0" w:firstRow="1" w:lastRow="0" w:firstColumn="1" w:lastColumn="0" w:noHBand="0" w:noVBand="1"/>
      </w:tblPr>
      <w:tblGrid>
        <w:gridCol w:w="981"/>
        <w:gridCol w:w="2705"/>
        <w:gridCol w:w="6773"/>
      </w:tblGrid>
      <w:tr w:rsidR="00CC077D" w:rsidRPr="000961F5" w14:paraId="69D9BC64" w14:textId="77777777" w:rsidTr="00FC04F8">
        <w:tc>
          <w:tcPr>
            <w:tcW w:w="981" w:type="dxa"/>
            <w:vAlign w:val="center"/>
          </w:tcPr>
          <w:p w14:paraId="693720C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188</w:t>
            </w:r>
          </w:p>
        </w:tc>
        <w:tc>
          <w:tcPr>
            <w:tcW w:w="2705" w:type="dxa"/>
            <w:vAlign w:val="center"/>
          </w:tcPr>
          <w:p w14:paraId="02F04729"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Reallocation between tranches description </w:t>
            </w:r>
          </w:p>
        </w:tc>
        <w:tc>
          <w:tcPr>
            <w:tcW w:w="6773" w:type="dxa"/>
            <w:vAlign w:val="center"/>
          </w:tcPr>
          <w:p w14:paraId="20B08C86" w14:textId="767DDE62" w:rsidR="00052682" w:rsidRPr="000961F5" w:rsidRDefault="00CC077D" w:rsidP="00EE24F6">
            <w:pPr>
              <w:spacing w:after="0"/>
              <w:ind w:left="0"/>
              <w:jc w:val="left"/>
              <w:rPr>
                <w:rFonts w:ascii="Arial" w:hAnsi="Arial"/>
                <w:sz w:val="16"/>
                <w:szCs w:val="16"/>
              </w:rPr>
            </w:pPr>
            <w:r w:rsidRPr="000961F5">
              <w:t>If Field #3</w:t>
            </w:r>
            <w:r w:rsidR="00052682" w:rsidRPr="000961F5">
              <w:t>3</w:t>
            </w:r>
            <w:r w:rsidRPr="000961F5">
              <w:t xml:space="preserve"> = Yes, then = “</w:t>
            </w:r>
            <w:r w:rsidRPr="000961F5">
              <w:rPr>
                <w:i/>
              </w:rPr>
              <w:t>As the over-subscription in the Public Offer is more than [field #2</w:t>
            </w:r>
            <w:r w:rsidR="00052682" w:rsidRPr="000961F5">
              <w:rPr>
                <w:i/>
              </w:rPr>
              <w:t>5</w:t>
            </w:r>
            <w:r w:rsidRPr="000961F5">
              <w:rPr>
                <w:i/>
              </w:rPr>
              <w:t>] times, the reallocation procedures as disclosed in the prospectus was applied.</w:t>
            </w:r>
            <w:r w:rsidRPr="000961F5">
              <w:t xml:space="preserve">” </w:t>
            </w:r>
          </w:p>
          <w:p w14:paraId="54F1CFE6" w14:textId="77777777" w:rsidR="00052682" w:rsidRPr="000961F5" w:rsidRDefault="00052682" w:rsidP="00EE24F6">
            <w:pPr>
              <w:spacing w:after="0"/>
              <w:ind w:left="0"/>
              <w:jc w:val="left"/>
              <w:rPr>
                <w:rFonts w:ascii="Arial" w:hAnsi="Arial"/>
                <w:sz w:val="16"/>
                <w:szCs w:val="16"/>
              </w:rPr>
            </w:pPr>
          </w:p>
          <w:p w14:paraId="0E45BBFE" w14:textId="7C019D5B" w:rsidR="00052682" w:rsidRPr="000961F5" w:rsidRDefault="00052682" w:rsidP="00EE24F6">
            <w:pPr>
              <w:spacing w:after="0"/>
              <w:ind w:left="0"/>
              <w:jc w:val="left"/>
              <w:rPr>
                <w:rFonts w:ascii="Arial" w:hAnsi="Arial"/>
                <w:sz w:val="16"/>
                <w:szCs w:val="16"/>
              </w:rPr>
            </w:pPr>
            <w:r w:rsidRPr="000961F5">
              <w:t xml:space="preserve">If Field #33 = No AND Field #35&gt;0, then </w:t>
            </w:r>
            <w:r w:rsidRPr="000961F5">
              <w:rPr>
                <w:i/>
              </w:rPr>
              <w:t>“Due to the over-subscription in the Public Offer and under-subscription in the Institutional Offer, the reallocation procedures as disclosed in the prospectus was applied.</w:t>
            </w:r>
            <w:r w:rsidRPr="000961F5">
              <w:t>”</w:t>
            </w:r>
          </w:p>
          <w:p w14:paraId="242D01C5" w14:textId="7AF91E64" w:rsidR="00052682" w:rsidRPr="000961F5" w:rsidRDefault="00052682" w:rsidP="00EE24F6">
            <w:pPr>
              <w:spacing w:after="0"/>
              <w:ind w:left="0"/>
              <w:jc w:val="left"/>
              <w:rPr>
                <w:rFonts w:ascii="Arial" w:hAnsi="Arial"/>
                <w:sz w:val="16"/>
                <w:szCs w:val="16"/>
              </w:rPr>
            </w:pPr>
          </w:p>
          <w:p w14:paraId="420FCD2D" w14:textId="39A6A2D5" w:rsidR="00052682" w:rsidRPr="000961F5" w:rsidRDefault="00052682" w:rsidP="00EE24F6">
            <w:pPr>
              <w:spacing w:after="0"/>
              <w:ind w:left="0"/>
              <w:jc w:val="left"/>
              <w:rPr>
                <w:rFonts w:ascii="Arial" w:hAnsi="Arial"/>
                <w:sz w:val="16"/>
                <w:szCs w:val="16"/>
              </w:rPr>
            </w:pPr>
            <w:r w:rsidRPr="000961F5">
              <w:t>If Field #25&lt;0 AND Field #36&gt;0, then “</w:t>
            </w:r>
            <w:r w:rsidRPr="000961F5">
              <w:rPr>
                <w:i/>
              </w:rPr>
              <w:t>Due to the under-subscription the Public Offer and over-subscription in the Institutional Offer, the reallocation procedures as disclosed in the prospectus was applied</w:t>
            </w:r>
            <w:r w:rsidRPr="000961F5">
              <w:t>.”</w:t>
            </w:r>
          </w:p>
          <w:p w14:paraId="69983A81" w14:textId="77777777" w:rsidR="00052682" w:rsidRPr="000961F5" w:rsidRDefault="00052682" w:rsidP="00EE24F6">
            <w:pPr>
              <w:spacing w:after="0"/>
              <w:ind w:left="0"/>
              <w:jc w:val="left"/>
              <w:rPr>
                <w:rFonts w:ascii="Arial" w:hAnsi="Arial"/>
                <w:sz w:val="16"/>
                <w:szCs w:val="16"/>
              </w:rPr>
            </w:pPr>
          </w:p>
          <w:p w14:paraId="56E6A877" w14:textId="4664CD83" w:rsidR="00CC077D" w:rsidRPr="000961F5" w:rsidRDefault="00CC077D" w:rsidP="00EE24F6">
            <w:pPr>
              <w:spacing w:after="0"/>
              <w:ind w:left="0"/>
              <w:jc w:val="left"/>
              <w:rPr>
                <w:rFonts w:ascii="Arial" w:hAnsi="Arial"/>
                <w:sz w:val="16"/>
                <w:szCs w:val="16"/>
              </w:rPr>
            </w:pPr>
            <w:r w:rsidRPr="000961F5">
              <w:t xml:space="preserve">Else, = </w:t>
            </w:r>
            <w:r w:rsidRPr="000961F5">
              <w:rPr>
                <w:i/>
              </w:rPr>
              <w:t xml:space="preserve">“As there was no claw-back trigger, there was no reallocation of shares from Institutional Offer to the Public Offer.” </w:t>
            </w:r>
          </w:p>
        </w:tc>
      </w:tr>
      <w:tr w:rsidR="00CC077D" w:rsidRPr="000961F5" w14:paraId="0A1AEBD8" w14:textId="77777777" w:rsidTr="00FC04F8">
        <w:tc>
          <w:tcPr>
            <w:tcW w:w="981" w:type="dxa"/>
            <w:vAlign w:val="center"/>
          </w:tcPr>
          <w:p w14:paraId="611D2D0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190</w:t>
            </w:r>
          </w:p>
        </w:tc>
        <w:tc>
          <w:tcPr>
            <w:tcW w:w="2705" w:type="dxa"/>
            <w:vAlign w:val="center"/>
          </w:tcPr>
          <w:p w14:paraId="37556A8B"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Public float treatment to shares allocated to directors in employee preferential offering</w:t>
            </w:r>
          </w:p>
        </w:tc>
        <w:tc>
          <w:tcPr>
            <w:tcW w:w="6773" w:type="dxa"/>
            <w:vAlign w:val="center"/>
          </w:tcPr>
          <w:p w14:paraId="59AA6B37" w14:textId="55C947CB" w:rsidR="00052682" w:rsidRPr="000961F5" w:rsidRDefault="00CC077D" w:rsidP="00EE24F6">
            <w:pPr>
              <w:spacing w:after="0"/>
              <w:ind w:left="0"/>
              <w:jc w:val="left"/>
              <w:rPr>
                <w:rFonts w:ascii="Arial" w:hAnsi="Arial"/>
                <w:i/>
                <w:sz w:val="16"/>
                <w:szCs w:val="16"/>
              </w:rPr>
            </w:pPr>
            <w:r w:rsidRPr="000961F5">
              <w:t>If field #6</w:t>
            </w:r>
            <w:r w:rsidR="00052682" w:rsidRPr="000961F5">
              <w:t>2</w:t>
            </w:r>
            <w:r w:rsidRPr="000961F5">
              <w:t xml:space="preserve"> &gt;0, then = </w:t>
            </w:r>
            <w:r w:rsidRPr="000961F5">
              <w:rPr>
                <w:i/>
              </w:rPr>
              <w:t xml:space="preserve">“The offer shares allocated or placed to such eligible directors and close associates and supervisor will not be counted as part of the public float of the Company under the Listing Rules.” </w:t>
            </w:r>
          </w:p>
          <w:p w14:paraId="23E9736C" w14:textId="77777777" w:rsidR="00052682" w:rsidRPr="000961F5" w:rsidRDefault="00052682" w:rsidP="00EE24F6">
            <w:pPr>
              <w:spacing w:after="0"/>
              <w:ind w:left="0"/>
              <w:jc w:val="left"/>
              <w:rPr>
                <w:rFonts w:ascii="Arial" w:hAnsi="Arial"/>
                <w:i/>
                <w:sz w:val="16"/>
                <w:szCs w:val="16"/>
              </w:rPr>
            </w:pPr>
          </w:p>
          <w:p w14:paraId="62E519C8" w14:textId="00F2098B" w:rsidR="00CC077D" w:rsidRPr="000961F5" w:rsidRDefault="00052682" w:rsidP="00EE24F6">
            <w:pPr>
              <w:spacing w:after="0"/>
              <w:ind w:left="0"/>
              <w:jc w:val="left"/>
              <w:rPr>
                <w:rFonts w:ascii="Arial" w:hAnsi="Arial"/>
                <w:sz w:val="16"/>
                <w:szCs w:val="16"/>
              </w:rPr>
            </w:pPr>
            <w:r w:rsidRPr="000961F5">
              <w:t>If field #57=0, then block field #190</w:t>
            </w:r>
          </w:p>
        </w:tc>
      </w:tr>
      <w:tr w:rsidR="00CC077D" w:rsidRPr="000961F5" w14:paraId="4B4031C8" w14:textId="77777777" w:rsidTr="00FC04F8">
        <w:tc>
          <w:tcPr>
            <w:tcW w:w="981" w:type="dxa"/>
            <w:vAlign w:val="center"/>
          </w:tcPr>
          <w:p w14:paraId="45D67D4F"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191</w:t>
            </w:r>
          </w:p>
        </w:tc>
        <w:tc>
          <w:tcPr>
            <w:tcW w:w="2705" w:type="dxa"/>
            <w:vAlign w:val="center"/>
          </w:tcPr>
          <w:p w14:paraId="5092103F"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 xml:space="preserve">Allocation basis of Employee preferential offering </w:t>
            </w:r>
          </w:p>
        </w:tc>
        <w:tc>
          <w:tcPr>
            <w:tcW w:w="6773" w:type="dxa"/>
            <w:vAlign w:val="center"/>
          </w:tcPr>
          <w:p w14:paraId="1C368310" w14:textId="25D409B2" w:rsidR="00052682" w:rsidRPr="000961F5" w:rsidRDefault="00CC077D" w:rsidP="00EE24F6">
            <w:pPr>
              <w:spacing w:after="0"/>
              <w:ind w:left="0"/>
              <w:jc w:val="left"/>
              <w:rPr>
                <w:rFonts w:ascii="Arial" w:hAnsi="Arial"/>
                <w:sz w:val="16"/>
                <w:szCs w:val="16"/>
              </w:rPr>
            </w:pPr>
            <w:r w:rsidRPr="000961F5">
              <w:t>If field #</w:t>
            </w:r>
            <w:r w:rsidR="00052682" w:rsidRPr="000961F5">
              <w:t>62</w:t>
            </w:r>
            <w:r w:rsidRPr="000961F5">
              <w:t xml:space="preserve">&gt;0, then = </w:t>
            </w:r>
            <w:r w:rsidRPr="000961F5">
              <w:rPr>
                <w:i/>
              </w:rPr>
              <w:t xml:space="preserve">“The Employee Reserved Shares offered under the Employee Preferential Offering were conditionally allocated on the basis </w:t>
            </w:r>
            <w:r w:rsidRPr="000961F5">
              <w:rPr>
                <w:i/>
              </w:rPr>
              <w:lastRenderedPageBreak/>
              <w:t>set out in the paragraph headed “Basis of Allocation under the Employee Preferential Offering” below:</w:t>
            </w:r>
            <w:r w:rsidRPr="000961F5">
              <w:t>”</w:t>
            </w:r>
          </w:p>
          <w:p w14:paraId="75D6E840" w14:textId="77777777" w:rsidR="00052682" w:rsidRPr="000961F5" w:rsidRDefault="00052682" w:rsidP="00EE24F6">
            <w:pPr>
              <w:spacing w:after="0"/>
              <w:ind w:left="0"/>
              <w:jc w:val="left"/>
              <w:rPr>
                <w:rFonts w:ascii="Arial" w:hAnsi="Arial"/>
                <w:sz w:val="16"/>
                <w:szCs w:val="16"/>
              </w:rPr>
            </w:pPr>
          </w:p>
          <w:p w14:paraId="0E8624D8" w14:textId="447BEBE0" w:rsidR="00CC077D" w:rsidRPr="000961F5" w:rsidRDefault="00052682" w:rsidP="00EE24F6">
            <w:pPr>
              <w:spacing w:after="0"/>
              <w:ind w:left="0"/>
              <w:jc w:val="left"/>
              <w:rPr>
                <w:rFonts w:ascii="Arial" w:hAnsi="Arial"/>
                <w:sz w:val="16"/>
                <w:szCs w:val="16"/>
              </w:rPr>
            </w:pPr>
            <w:r w:rsidRPr="000961F5">
              <w:t>If field #57=0, then</w:t>
            </w:r>
            <w:r w:rsidR="00CC077D" w:rsidRPr="000961F5">
              <w:t xml:space="preserve"> block field #191</w:t>
            </w:r>
          </w:p>
        </w:tc>
      </w:tr>
      <w:tr w:rsidR="00CC077D" w:rsidRPr="000961F5" w14:paraId="5D7F7370" w14:textId="77777777" w:rsidTr="00FC04F8">
        <w:tc>
          <w:tcPr>
            <w:tcW w:w="981" w:type="dxa"/>
            <w:shd w:val="clear" w:color="auto" w:fill="D9D9D9" w:themeFill="background1" w:themeFillShade="D9"/>
            <w:vAlign w:val="center"/>
          </w:tcPr>
          <w:p w14:paraId="78C2B226"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192</w:t>
            </w:r>
          </w:p>
        </w:tc>
        <w:tc>
          <w:tcPr>
            <w:tcW w:w="2705" w:type="dxa"/>
            <w:shd w:val="clear" w:color="auto" w:fill="D9D9D9" w:themeFill="background1" w:themeFillShade="D9"/>
            <w:vAlign w:val="center"/>
          </w:tcPr>
          <w:p w14:paraId="60395C9B"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No preferential treatment given to qualifying shareholders in the preferential shareholder offering</w:t>
            </w:r>
          </w:p>
        </w:tc>
        <w:tc>
          <w:tcPr>
            <w:tcW w:w="6773" w:type="dxa"/>
            <w:shd w:val="clear" w:color="auto" w:fill="D9D9D9" w:themeFill="background1" w:themeFillShade="D9"/>
            <w:vAlign w:val="center"/>
          </w:tcPr>
          <w:p w14:paraId="7E2C110D" w14:textId="6114CD36" w:rsidR="00052682" w:rsidRPr="000961F5" w:rsidRDefault="00CC077D" w:rsidP="00EE24F6">
            <w:pPr>
              <w:spacing w:after="0"/>
              <w:ind w:left="0"/>
              <w:jc w:val="left"/>
              <w:rPr>
                <w:rFonts w:ascii="Arial" w:hAnsi="Arial"/>
                <w:sz w:val="16"/>
                <w:szCs w:val="16"/>
              </w:rPr>
            </w:pPr>
            <w:r w:rsidRPr="000961F5">
              <w:t>If field #</w:t>
            </w:r>
            <w:r w:rsidR="00052682" w:rsidRPr="000961F5">
              <w:t>70</w:t>
            </w:r>
            <w:r w:rsidRPr="000961F5">
              <w:t xml:space="preserve">&gt;0, then = </w:t>
            </w:r>
            <w:r w:rsidR="00052682" w:rsidRPr="000961F5">
              <w:t>“</w:t>
            </w:r>
            <w:r w:rsidRPr="000961F5">
              <w:rPr>
                <w:i/>
              </w:rPr>
              <w:t>No preferential treatment was given to any of the qualifying shareholders in the allocation of the Reserved Shares applied for by them under the Preferential Offering and such allocation of Reserved Shares under the Preferential Offering was made in accordance with the allocation basis disclosed in the Prospectus. Valid application made by the qualifying shareholders for excess Reserved Shares on the application forms will be conditionally allotted on the basis set out below</w:t>
            </w:r>
            <w:r w:rsidRPr="000961F5">
              <w:t>.</w:t>
            </w:r>
            <w:r w:rsidR="00052682" w:rsidRPr="000961F5">
              <w:t>”</w:t>
            </w:r>
          </w:p>
          <w:p w14:paraId="3CFC83E4" w14:textId="77777777" w:rsidR="00052682" w:rsidRPr="000961F5" w:rsidRDefault="00052682" w:rsidP="00EE24F6">
            <w:pPr>
              <w:spacing w:after="0"/>
              <w:ind w:left="0"/>
              <w:jc w:val="left"/>
              <w:rPr>
                <w:rFonts w:ascii="Arial" w:hAnsi="Arial"/>
                <w:sz w:val="16"/>
                <w:szCs w:val="16"/>
              </w:rPr>
            </w:pPr>
          </w:p>
          <w:p w14:paraId="13A28971" w14:textId="0A9C3D7E" w:rsidR="00CC077D" w:rsidRPr="000961F5" w:rsidRDefault="00052682" w:rsidP="00EE24F6">
            <w:pPr>
              <w:spacing w:after="0"/>
              <w:ind w:left="0"/>
              <w:jc w:val="left"/>
              <w:rPr>
                <w:rFonts w:ascii="Arial" w:hAnsi="Arial"/>
                <w:sz w:val="16"/>
                <w:szCs w:val="16"/>
              </w:rPr>
            </w:pPr>
            <w:r w:rsidRPr="000961F5">
              <w:t>If field #65=0, then block field #192</w:t>
            </w:r>
          </w:p>
        </w:tc>
      </w:tr>
      <w:tr w:rsidR="00CC077D" w:rsidRPr="000961F5" w14:paraId="3244E896" w14:textId="77777777" w:rsidTr="00FC04F8">
        <w:tc>
          <w:tcPr>
            <w:tcW w:w="981" w:type="dxa"/>
            <w:vAlign w:val="center"/>
          </w:tcPr>
          <w:p w14:paraId="7D7C8326" w14:textId="77777777" w:rsidR="00CC077D" w:rsidRPr="000961F5" w:rsidRDefault="00CC077D" w:rsidP="00EE24F6">
            <w:pPr>
              <w:spacing w:after="0"/>
              <w:ind w:left="0"/>
              <w:jc w:val="left"/>
              <w:rPr>
                <w:rFonts w:ascii="Arial" w:eastAsia="Times New Roman" w:hAnsi="Arial"/>
                <w:color w:val="000000"/>
                <w:kern w:val="24"/>
                <w:sz w:val="16"/>
                <w:szCs w:val="16"/>
                <w:highlight w:val="yellow"/>
                <w:lang w:val="en-HK"/>
              </w:rPr>
            </w:pPr>
            <w:r w:rsidRPr="000961F5">
              <w:rPr>
                <w:rFonts w:eastAsia="Times New Roman"/>
                <w:color w:val="000000"/>
                <w:kern w:val="24"/>
                <w:highlight w:val="yellow"/>
                <w:lang w:val="en-HK"/>
              </w:rPr>
              <w:t>193</w:t>
            </w:r>
          </w:p>
        </w:tc>
        <w:tc>
          <w:tcPr>
            <w:tcW w:w="2705" w:type="dxa"/>
            <w:vAlign w:val="center"/>
          </w:tcPr>
          <w:p w14:paraId="2CC0457D" w14:textId="63766AB4" w:rsidR="00CC077D" w:rsidRPr="000961F5" w:rsidRDefault="00E255C4" w:rsidP="00EE24F6">
            <w:pPr>
              <w:spacing w:after="0"/>
              <w:ind w:left="0"/>
              <w:jc w:val="left"/>
              <w:rPr>
                <w:rFonts w:ascii="Arial" w:eastAsia="Times New Roman" w:hAnsi="Arial"/>
                <w:color w:val="000000"/>
                <w:kern w:val="24"/>
                <w:sz w:val="16"/>
                <w:szCs w:val="16"/>
                <w:highlight w:val="yellow"/>
              </w:rPr>
            </w:pPr>
            <w:r w:rsidRPr="000961F5">
              <w:rPr>
                <w:rFonts w:eastAsia="Times New Roman"/>
                <w:color w:val="000000"/>
                <w:kern w:val="24"/>
                <w:highlight w:val="yellow"/>
              </w:rPr>
              <w:t>Basis of Allocation under the Public Offer</w:t>
            </w:r>
          </w:p>
        </w:tc>
        <w:tc>
          <w:tcPr>
            <w:tcW w:w="6773" w:type="dxa"/>
            <w:vAlign w:val="center"/>
          </w:tcPr>
          <w:p w14:paraId="6736897A" w14:textId="52D1E27D" w:rsidR="00CC077D" w:rsidRPr="000961F5" w:rsidRDefault="00CC077D" w:rsidP="00EE24F6">
            <w:pPr>
              <w:spacing w:after="0"/>
              <w:ind w:left="0"/>
              <w:jc w:val="left"/>
              <w:rPr>
                <w:rFonts w:ascii="Arial" w:hAnsi="Arial"/>
                <w:sz w:val="16"/>
                <w:szCs w:val="16"/>
                <w:highlight w:val="yellow"/>
              </w:rPr>
            </w:pPr>
            <w:r w:rsidRPr="000961F5">
              <w:rPr>
                <w:highlight w:val="yellow"/>
              </w:rPr>
              <w:t xml:space="preserve">= </w:t>
            </w:r>
            <w:r w:rsidR="004D3F89" w:rsidRPr="000961F5">
              <w:rPr>
                <w:highlight w:val="yellow"/>
              </w:rPr>
              <w:t>FINI</w:t>
            </w:r>
            <w:r w:rsidRPr="000961F5">
              <w:rPr>
                <w:highlight w:val="yellow"/>
              </w:rPr>
              <w:t xml:space="preserve"> balloting results </w:t>
            </w:r>
          </w:p>
        </w:tc>
      </w:tr>
      <w:tr w:rsidR="00CC077D" w:rsidRPr="000961F5" w14:paraId="3326822F" w14:textId="77777777" w:rsidTr="00FC04F8">
        <w:tc>
          <w:tcPr>
            <w:tcW w:w="981" w:type="dxa"/>
            <w:shd w:val="clear" w:color="auto" w:fill="D9D9D9" w:themeFill="background1" w:themeFillShade="D9"/>
            <w:vAlign w:val="center"/>
          </w:tcPr>
          <w:p w14:paraId="189B7F1D"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194</w:t>
            </w:r>
          </w:p>
        </w:tc>
        <w:tc>
          <w:tcPr>
            <w:tcW w:w="2705" w:type="dxa"/>
            <w:shd w:val="clear" w:color="auto" w:fill="D9D9D9" w:themeFill="background1" w:themeFillShade="D9"/>
            <w:vAlign w:val="center"/>
          </w:tcPr>
          <w:p w14:paraId="20682CFD" w14:textId="77777777" w:rsidR="00CC077D" w:rsidRPr="000961F5" w:rsidRDefault="00CC077D"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Description of allocation basis of preferential offer</w:t>
            </w:r>
          </w:p>
        </w:tc>
        <w:tc>
          <w:tcPr>
            <w:tcW w:w="6773" w:type="dxa"/>
            <w:shd w:val="clear" w:color="auto" w:fill="D9D9D9" w:themeFill="background1" w:themeFillShade="D9"/>
            <w:vAlign w:val="center"/>
          </w:tcPr>
          <w:p w14:paraId="59E2E522" w14:textId="76116C7A" w:rsidR="00052682" w:rsidRPr="000961F5" w:rsidRDefault="00CC077D" w:rsidP="00EE24F6">
            <w:pPr>
              <w:spacing w:after="0"/>
              <w:ind w:left="0"/>
              <w:jc w:val="left"/>
              <w:rPr>
                <w:rFonts w:ascii="Arial" w:hAnsi="Arial"/>
                <w:sz w:val="16"/>
                <w:szCs w:val="16"/>
              </w:rPr>
            </w:pPr>
            <w:r w:rsidRPr="000961F5">
              <w:t>If field #</w:t>
            </w:r>
            <w:r w:rsidR="00052682" w:rsidRPr="000961F5">
              <w:t>62</w:t>
            </w:r>
            <w:r w:rsidRPr="000961F5">
              <w:t xml:space="preserve">&gt;0, then = </w:t>
            </w:r>
            <w:r w:rsidR="00052682" w:rsidRPr="000961F5">
              <w:t>“</w:t>
            </w:r>
            <w:r w:rsidRPr="000961F5">
              <w:rPr>
                <w:i/>
              </w:rPr>
              <w:t>Subject to the satisfaction of the conditions set out in the Prospectus, valid applications on PINK Application Forms will be conditionally allocated on the basis set out below. No preferential treatment was given to any of the Eligible Employees in the allocation of the Shares applied for by them under the Employee Preferential Offering and such allocation of Shares under the Employee Preferential Offerings was made in accordance with the allocation basis described in the Prospectus. All of the [field #57] Employee Reserved Shares validly applied for will be allocated to Eligible Employees who have applied pursuant to the Employee Preferential Offering.</w:t>
            </w:r>
            <w:r w:rsidR="00052682" w:rsidRPr="000961F5">
              <w:rPr>
                <w:i/>
              </w:rPr>
              <w:t>”</w:t>
            </w:r>
          </w:p>
          <w:p w14:paraId="752AB53D" w14:textId="77777777" w:rsidR="00052682" w:rsidRPr="000961F5" w:rsidRDefault="00052682" w:rsidP="00EE24F6">
            <w:pPr>
              <w:spacing w:after="0"/>
              <w:ind w:left="0"/>
              <w:jc w:val="left"/>
              <w:rPr>
                <w:rFonts w:ascii="Arial" w:hAnsi="Arial"/>
                <w:sz w:val="16"/>
                <w:szCs w:val="16"/>
              </w:rPr>
            </w:pPr>
          </w:p>
          <w:p w14:paraId="5792BB41" w14:textId="157B78B0" w:rsidR="00CC077D" w:rsidRPr="000961F5" w:rsidRDefault="00052682" w:rsidP="00EE24F6">
            <w:pPr>
              <w:spacing w:after="0"/>
              <w:ind w:left="0"/>
              <w:jc w:val="left"/>
              <w:rPr>
                <w:rFonts w:ascii="Arial" w:hAnsi="Arial"/>
                <w:sz w:val="16"/>
                <w:szCs w:val="16"/>
              </w:rPr>
            </w:pPr>
            <w:r w:rsidRPr="000961F5">
              <w:t>If field #57=0, then block field #194</w:t>
            </w:r>
          </w:p>
        </w:tc>
      </w:tr>
      <w:tr w:rsidR="00E255C4" w:rsidRPr="000961F5" w14:paraId="0249307A" w14:textId="77777777" w:rsidTr="00FC04F8">
        <w:tc>
          <w:tcPr>
            <w:tcW w:w="981" w:type="dxa"/>
            <w:vAlign w:val="center"/>
          </w:tcPr>
          <w:p w14:paraId="675D092F" w14:textId="77777777" w:rsidR="00E255C4" w:rsidRPr="000961F5" w:rsidRDefault="00E255C4" w:rsidP="00E255C4">
            <w:pPr>
              <w:spacing w:after="0"/>
              <w:ind w:left="0"/>
              <w:jc w:val="left"/>
              <w:rPr>
                <w:rFonts w:ascii="Arial" w:eastAsia="Times New Roman" w:hAnsi="Arial"/>
                <w:color w:val="000000"/>
                <w:kern w:val="24"/>
                <w:sz w:val="16"/>
                <w:szCs w:val="16"/>
                <w:highlight w:val="yellow"/>
                <w:lang w:val="en-HK"/>
              </w:rPr>
            </w:pPr>
            <w:r w:rsidRPr="000961F5">
              <w:rPr>
                <w:rFonts w:eastAsia="Times New Roman"/>
                <w:color w:val="000000"/>
                <w:kern w:val="24"/>
                <w:highlight w:val="yellow"/>
                <w:lang w:val="en-HK"/>
              </w:rPr>
              <w:t>195</w:t>
            </w:r>
          </w:p>
        </w:tc>
        <w:tc>
          <w:tcPr>
            <w:tcW w:w="2705" w:type="dxa"/>
            <w:vAlign w:val="center"/>
          </w:tcPr>
          <w:p w14:paraId="77362E2E" w14:textId="50E8767F" w:rsidR="00E255C4" w:rsidRPr="000961F5" w:rsidRDefault="00E255C4" w:rsidP="00E255C4">
            <w:pPr>
              <w:spacing w:after="0"/>
              <w:ind w:left="0"/>
              <w:jc w:val="left"/>
              <w:rPr>
                <w:rFonts w:ascii="Arial" w:eastAsia="Times New Roman" w:hAnsi="Arial"/>
                <w:color w:val="000000"/>
                <w:kern w:val="24"/>
                <w:sz w:val="16"/>
                <w:szCs w:val="16"/>
                <w:highlight w:val="yellow"/>
              </w:rPr>
            </w:pPr>
            <w:r w:rsidRPr="000961F5">
              <w:rPr>
                <w:rFonts w:eastAsia="Times New Roman"/>
                <w:color w:val="000000"/>
                <w:kern w:val="24"/>
                <w:highlight w:val="yellow"/>
              </w:rPr>
              <w:t>Basis of Allocation under the Preferential Offer</w:t>
            </w:r>
          </w:p>
        </w:tc>
        <w:tc>
          <w:tcPr>
            <w:tcW w:w="6773" w:type="dxa"/>
            <w:vAlign w:val="center"/>
          </w:tcPr>
          <w:p w14:paraId="7496A04E" w14:textId="77777777" w:rsidR="00E255C4" w:rsidRPr="000961F5" w:rsidRDefault="00E255C4" w:rsidP="00E255C4">
            <w:pPr>
              <w:spacing w:after="0"/>
              <w:ind w:left="0"/>
              <w:jc w:val="left"/>
              <w:rPr>
                <w:rFonts w:ascii="Arial" w:hAnsi="Arial"/>
                <w:sz w:val="16"/>
                <w:szCs w:val="16"/>
                <w:highlight w:val="yellow"/>
              </w:rPr>
            </w:pPr>
            <w:r w:rsidRPr="000961F5">
              <w:rPr>
                <w:highlight w:val="yellow"/>
              </w:rPr>
              <w:t>For each preferential offer:</w:t>
            </w:r>
          </w:p>
          <w:p w14:paraId="5190CB71" w14:textId="77777777" w:rsidR="00E255C4" w:rsidRPr="000961F5" w:rsidRDefault="00E255C4" w:rsidP="00E255C4">
            <w:pPr>
              <w:spacing w:after="0"/>
              <w:ind w:left="0"/>
              <w:jc w:val="left"/>
              <w:rPr>
                <w:rFonts w:ascii="Arial" w:hAnsi="Arial"/>
                <w:sz w:val="16"/>
                <w:szCs w:val="16"/>
                <w:highlight w:val="yellow"/>
              </w:rPr>
            </w:pPr>
          </w:p>
          <w:p w14:paraId="3AD998AD" w14:textId="0116D0B0" w:rsidR="00E255C4" w:rsidRPr="000961F5" w:rsidRDefault="00E255C4" w:rsidP="00E255C4">
            <w:pPr>
              <w:spacing w:after="0"/>
              <w:ind w:left="0"/>
              <w:jc w:val="left"/>
              <w:rPr>
                <w:rFonts w:ascii="Arial" w:hAnsi="Arial"/>
                <w:sz w:val="16"/>
                <w:szCs w:val="16"/>
                <w:highlight w:val="yellow"/>
              </w:rPr>
            </w:pPr>
            <w:r w:rsidRPr="000961F5">
              <w:rPr>
                <w:highlight w:val="yellow"/>
              </w:rPr>
              <w:t>= FINI balloting results</w:t>
            </w:r>
          </w:p>
          <w:p w14:paraId="48C2EA88" w14:textId="77777777" w:rsidR="00E255C4" w:rsidRPr="000961F5" w:rsidRDefault="00E255C4" w:rsidP="00E255C4">
            <w:pPr>
              <w:spacing w:after="0"/>
              <w:ind w:left="0"/>
              <w:jc w:val="left"/>
              <w:rPr>
                <w:rFonts w:ascii="Arial" w:hAnsi="Arial"/>
                <w:sz w:val="16"/>
                <w:szCs w:val="16"/>
                <w:highlight w:val="yellow"/>
              </w:rPr>
            </w:pPr>
          </w:p>
          <w:p w14:paraId="78AC3A65" w14:textId="77777777" w:rsidR="00E255C4" w:rsidRPr="000961F5" w:rsidRDefault="00E255C4" w:rsidP="00E255C4">
            <w:pPr>
              <w:spacing w:after="0"/>
              <w:ind w:left="0"/>
              <w:jc w:val="left"/>
              <w:rPr>
                <w:rFonts w:ascii="Arial" w:hAnsi="Arial"/>
                <w:sz w:val="16"/>
                <w:szCs w:val="16"/>
                <w:highlight w:val="yellow"/>
              </w:rPr>
            </w:pPr>
          </w:p>
        </w:tc>
      </w:tr>
      <w:tr w:rsidR="00E255C4" w:rsidRPr="000961F5" w14:paraId="6DA827E4" w14:textId="77777777" w:rsidTr="00FC04F8">
        <w:tc>
          <w:tcPr>
            <w:tcW w:w="981" w:type="dxa"/>
            <w:vAlign w:val="center"/>
          </w:tcPr>
          <w:p w14:paraId="4CD56E7E" w14:textId="77777777" w:rsidR="00E255C4" w:rsidRPr="000961F5" w:rsidRDefault="00E255C4" w:rsidP="00E255C4">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196</w:t>
            </w:r>
          </w:p>
        </w:tc>
        <w:tc>
          <w:tcPr>
            <w:tcW w:w="2705" w:type="dxa"/>
            <w:vAlign w:val="center"/>
          </w:tcPr>
          <w:p w14:paraId="32FCBE21" w14:textId="77777777" w:rsidR="00E255C4" w:rsidRPr="000961F5" w:rsidRDefault="00E255C4" w:rsidP="00E255C4">
            <w:pPr>
              <w:spacing w:after="0"/>
              <w:ind w:left="0"/>
              <w:jc w:val="left"/>
              <w:rPr>
                <w:rFonts w:ascii="Arial" w:eastAsia="Times New Roman" w:hAnsi="Arial"/>
                <w:color w:val="000000"/>
                <w:kern w:val="24"/>
                <w:sz w:val="16"/>
                <w:szCs w:val="16"/>
              </w:rPr>
            </w:pPr>
            <w:r w:rsidRPr="000961F5">
              <w:rPr>
                <w:rFonts w:eastAsia="Times New Roman"/>
                <w:color w:val="000000"/>
                <w:kern w:val="24"/>
              </w:rPr>
              <w:t>Disclaimer for secondary listings with primary listing in the U.S.</w:t>
            </w:r>
          </w:p>
        </w:tc>
        <w:tc>
          <w:tcPr>
            <w:tcW w:w="6773" w:type="dxa"/>
            <w:vAlign w:val="center"/>
          </w:tcPr>
          <w:p w14:paraId="2516C71D" w14:textId="77777777" w:rsidR="00E255C4" w:rsidRPr="000961F5" w:rsidRDefault="00E255C4" w:rsidP="00E255C4">
            <w:pPr>
              <w:spacing w:after="0"/>
              <w:ind w:left="0"/>
              <w:jc w:val="left"/>
              <w:rPr>
                <w:rFonts w:ascii="Arial" w:hAnsi="Arial"/>
                <w:sz w:val="16"/>
                <w:szCs w:val="16"/>
              </w:rPr>
            </w:pPr>
            <w:r w:rsidRPr="000961F5">
              <w:t xml:space="preserve">If field #19 [IPO reference data] = secondary, and </w:t>
            </w:r>
          </w:p>
          <w:p w14:paraId="75E1762E" w14:textId="77777777" w:rsidR="00E255C4" w:rsidRPr="000961F5" w:rsidRDefault="00E255C4" w:rsidP="00E255C4">
            <w:pPr>
              <w:spacing w:after="0"/>
              <w:ind w:left="0"/>
              <w:jc w:val="left"/>
              <w:rPr>
                <w:rFonts w:ascii="Arial" w:hAnsi="Arial"/>
                <w:sz w:val="16"/>
                <w:szCs w:val="16"/>
              </w:rPr>
            </w:pPr>
            <w:r w:rsidRPr="000961F5">
              <w:t xml:space="preserve">If field #22 [IPO reference data] = NYSE or NASDAQ, then = </w:t>
            </w:r>
          </w:p>
          <w:p w14:paraId="657FA9F6" w14:textId="3CD1AEDC" w:rsidR="00E255C4" w:rsidRPr="000961F5" w:rsidRDefault="00DB56C4" w:rsidP="00E255C4">
            <w:pPr>
              <w:spacing w:after="0"/>
              <w:ind w:left="0"/>
              <w:jc w:val="left"/>
              <w:rPr>
                <w:rFonts w:ascii="Arial" w:hAnsi="Arial"/>
                <w:sz w:val="16"/>
                <w:szCs w:val="16"/>
              </w:rPr>
            </w:pPr>
            <w:r w:rsidRPr="000961F5">
              <w:t>“</w:t>
            </w:r>
            <w:r w:rsidR="00E255C4" w:rsidRPr="000961F5">
              <w:rPr>
                <w:i/>
              </w:rPr>
              <w:t>We are conducting a public offering of the securities described herein in the United States pursuant to our shelf registration statement on Form F-3 filed with the United States Securities and Exchange Commission in connection with the Global Offering. We have filed a shelf registration statement on Form F-3ASR and a final prospectus supplement with the United States Securities and Exchange Commission in connection with the Global Offering.</w:t>
            </w:r>
            <w:r w:rsidRPr="000961F5">
              <w:t>“</w:t>
            </w:r>
          </w:p>
        </w:tc>
      </w:tr>
    </w:tbl>
    <w:p w14:paraId="670F5AC0" w14:textId="7E0892F3" w:rsidR="00CC077D" w:rsidRPr="000961F5" w:rsidRDefault="00CC077D" w:rsidP="00CC077D">
      <w:pPr>
        <w:spacing w:after="0"/>
        <w:ind w:left="0"/>
        <w:jc w:val="left"/>
        <w:rPr>
          <w:rFonts w:eastAsia="DengXian"/>
          <w:b/>
          <w:lang w:eastAsia="zh-CN"/>
        </w:rPr>
      </w:pPr>
    </w:p>
    <w:p w14:paraId="29FA6918" w14:textId="01035495" w:rsidR="00787AC1" w:rsidRPr="000961F5" w:rsidRDefault="00587BE6" w:rsidP="00CC077D">
      <w:pPr>
        <w:spacing w:after="0"/>
        <w:ind w:left="0"/>
        <w:jc w:val="left"/>
        <w:rPr>
          <w:rFonts w:eastAsia="DengXian"/>
          <w:lang w:eastAsia="zh-CN"/>
        </w:rPr>
      </w:pPr>
      <w:r w:rsidRPr="000961F5">
        <w:rPr>
          <w:rFonts w:eastAsia="DengXian"/>
          <w:lang w:eastAsia="zh-CN"/>
        </w:rPr>
        <w:t xml:space="preserve">Once Regulator (HKEX) has </w:t>
      </w:r>
      <w:r w:rsidR="0090748C" w:rsidRPr="000961F5">
        <w:rPr>
          <w:rFonts w:eastAsia="DengXian"/>
          <w:lang w:eastAsia="zh-CN"/>
        </w:rPr>
        <w:t xml:space="preserve">indicated no further comments on the Allotment Results Announcement, the No Comment Letter on the Allotment Results Announcement template </w:t>
      </w:r>
      <w:r w:rsidR="00D037BE" w:rsidRPr="000961F5">
        <w:rPr>
          <w:rFonts w:eastAsia="DengXian"/>
          <w:lang w:eastAsia="zh-CN"/>
        </w:rPr>
        <w:t>(e-form)</w:t>
      </w:r>
      <w:r w:rsidR="0090748C" w:rsidRPr="000961F5">
        <w:rPr>
          <w:rFonts w:eastAsia="DengXian"/>
          <w:lang w:eastAsia="zh-CN"/>
        </w:rPr>
        <w:t xml:space="preserve"> should be </w:t>
      </w:r>
      <w:r w:rsidR="007C7B86" w:rsidRPr="000961F5">
        <w:rPr>
          <w:rFonts w:eastAsia="DengXian"/>
          <w:lang w:eastAsia="zh-CN"/>
        </w:rPr>
        <w:t>populated</w:t>
      </w:r>
      <w:r w:rsidR="0090748C" w:rsidRPr="000961F5">
        <w:rPr>
          <w:rFonts w:eastAsia="DengXian"/>
          <w:lang w:eastAsia="zh-CN"/>
        </w:rPr>
        <w:t xml:space="preserve"> for the IPO Vetting team. Once completed, the No Comment Letter should be issued to the Principal Sponsor and Other Sponsors on FINI. </w:t>
      </w:r>
      <w:r w:rsidR="00973A7A" w:rsidRPr="000961F5">
        <w:rPr>
          <w:rFonts w:eastAsia="DengXian"/>
          <w:lang w:eastAsia="zh-CN"/>
        </w:rPr>
        <w:t>A copy should also be made to Regulator (SFC).</w:t>
      </w:r>
    </w:p>
    <w:p w14:paraId="75DD0D07" w14:textId="7C14956C" w:rsidR="0090748C" w:rsidRPr="000961F5" w:rsidRDefault="0090748C" w:rsidP="00CC077D">
      <w:pPr>
        <w:spacing w:after="0"/>
        <w:ind w:left="0"/>
        <w:jc w:val="left"/>
        <w:rPr>
          <w:rFonts w:eastAsia="DengXian"/>
          <w:lang w:eastAsia="zh-CN"/>
        </w:rPr>
      </w:pPr>
    </w:p>
    <w:bookmarkStart w:id="627" w:name="_MON_1672502149"/>
    <w:bookmarkEnd w:id="627"/>
    <w:p w14:paraId="3CB558FB" w14:textId="41B1DD05" w:rsidR="0090748C" w:rsidRPr="000961F5" w:rsidRDefault="00973A7A" w:rsidP="00CC077D">
      <w:pPr>
        <w:spacing w:after="0"/>
        <w:ind w:left="0"/>
        <w:jc w:val="left"/>
        <w:rPr>
          <w:rFonts w:eastAsia="DengXian"/>
          <w:b/>
          <w:lang w:eastAsia="zh-CN"/>
        </w:rPr>
      </w:pPr>
      <w:r w:rsidRPr="00381BCA">
        <w:rPr>
          <w:rFonts w:eastAsia="DengXian"/>
          <w:lang w:eastAsia="zh-CN"/>
        </w:rPr>
        <w:object w:dxaOrig="1543" w:dyaOrig="1058" w14:anchorId="3A277BB8">
          <v:shape id="_x0000_i1059" type="#_x0000_t75" style="width:77.15pt;height:52.9pt" o:ole="">
            <v:imagedata r:id="rId75" o:title=""/>
          </v:shape>
          <o:OLEObject Type="Embed" ProgID="Word.DocumentMacroEnabled.12" ShapeID="_x0000_i1059" DrawAspect="Icon" ObjectID="_1676184167" r:id="rId76"/>
        </w:object>
      </w:r>
    </w:p>
    <w:p w14:paraId="3188EC79" w14:textId="77777777" w:rsidR="00787AC1" w:rsidRPr="000961F5" w:rsidRDefault="00787AC1" w:rsidP="00CC077D">
      <w:pPr>
        <w:spacing w:after="0"/>
        <w:ind w:left="0"/>
        <w:jc w:val="left"/>
        <w:rPr>
          <w:rFonts w:eastAsia="DengXian"/>
          <w:b/>
          <w:lang w:eastAsia="zh-CN"/>
        </w:rPr>
      </w:pPr>
    </w:p>
    <w:tbl>
      <w:tblPr>
        <w:tblStyle w:val="TableGrid4"/>
        <w:tblW w:w="0" w:type="auto"/>
        <w:tblLook w:val="04A0" w:firstRow="1" w:lastRow="0" w:firstColumn="1" w:lastColumn="0" w:noHBand="0" w:noVBand="1"/>
      </w:tblPr>
      <w:tblGrid>
        <w:gridCol w:w="440"/>
        <w:gridCol w:w="1987"/>
        <w:gridCol w:w="5118"/>
        <w:gridCol w:w="1950"/>
        <w:gridCol w:w="964"/>
      </w:tblGrid>
      <w:tr w:rsidR="007C7B86" w:rsidRPr="000961F5" w14:paraId="4125D5C2" w14:textId="77777777" w:rsidTr="00DA1652">
        <w:tc>
          <w:tcPr>
            <w:tcW w:w="394" w:type="dxa"/>
            <w:shd w:val="clear" w:color="auto" w:fill="FFE599"/>
          </w:tcPr>
          <w:p w14:paraId="3515F833" w14:textId="77777777" w:rsidR="007C7B86" w:rsidRPr="000961F5" w:rsidRDefault="007C7B86" w:rsidP="00934A62">
            <w:pPr>
              <w:spacing w:after="0"/>
              <w:ind w:left="0"/>
              <w:jc w:val="left"/>
              <w:rPr>
                <w:rFonts w:ascii="Arial" w:eastAsia="Times New Roman" w:hAnsi="Arial"/>
                <w:b/>
                <w:bCs/>
                <w:kern w:val="24"/>
                <w:sz w:val="16"/>
                <w:szCs w:val="16"/>
                <w:lang w:val="en-HK"/>
              </w:rPr>
            </w:pPr>
            <w:r w:rsidRPr="000961F5">
              <w:rPr>
                <w:rFonts w:eastAsia="Times New Roman"/>
                <w:b/>
                <w:bCs/>
                <w:kern w:val="24"/>
                <w:lang w:val="en-HK"/>
              </w:rPr>
              <w:t>#</w:t>
            </w:r>
          </w:p>
        </w:tc>
        <w:tc>
          <w:tcPr>
            <w:tcW w:w="2071" w:type="dxa"/>
            <w:shd w:val="clear" w:color="auto" w:fill="FFE599"/>
            <w:vAlign w:val="center"/>
          </w:tcPr>
          <w:p w14:paraId="26DF9445" w14:textId="77777777" w:rsidR="007C7B86" w:rsidRPr="000961F5" w:rsidRDefault="007C7B86" w:rsidP="00934A62">
            <w:pPr>
              <w:spacing w:after="0"/>
              <w:ind w:left="0"/>
              <w:jc w:val="left"/>
              <w:rPr>
                <w:rFonts w:ascii="Arial" w:eastAsia="Times New Roman" w:hAnsi="Arial"/>
                <w:sz w:val="16"/>
                <w:szCs w:val="16"/>
              </w:rPr>
            </w:pPr>
            <w:r w:rsidRPr="000961F5">
              <w:rPr>
                <w:rFonts w:eastAsia="Times New Roman"/>
                <w:b/>
                <w:bCs/>
                <w:kern w:val="24"/>
                <w:lang w:val="en-HK"/>
              </w:rPr>
              <w:t>Data field</w:t>
            </w:r>
          </w:p>
        </w:tc>
        <w:tc>
          <w:tcPr>
            <w:tcW w:w="5468" w:type="dxa"/>
            <w:shd w:val="clear" w:color="auto" w:fill="FFE599"/>
            <w:vAlign w:val="center"/>
          </w:tcPr>
          <w:p w14:paraId="6A47E970" w14:textId="77777777" w:rsidR="007C7B86" w:rsidRPr="000961F5" w:rsidRDefault="007C7B86" w:rsidP="00934A62">
            <w:pPr>
              <w:spacing w:after="0"/>
              <w:ind w:left="0"/>
              <w:jc w:val="left"/>
              <w:rPr>
                <w:rFonts w:ascii="Arial" w:hAnsi="Arial"/>
                <w:b/>
                <w:sz w:val="16"/>
                <w:szCs w:val="16"/>
                <w:lang w:val="en-US"/>
              </w:rPr>
            </w:pPr>
            <w:r w:rsidRPr="000961F5">
              <w:rPr>
                <w:b/>
                <w:lang w:val="en-US"/>
              </w:rPr>
              <w:t>Input logic</w:t>
            </w:r>
          </w:p>
        </w:tc>
        <w:tc>
          <w:tcPr>
            <w:tcW w:w="1596" w:type="dxa"/>
            <w:shd w:val="clear" w:color="auto" w:fill="FFE599"/>
          </w:tcPr>
          <w:p w14:paraId="21D8FE59" w14:textId="450EB9A2" w:rsidR="007C7B86" w:rsidRPr="000961F5" w:rsidRDefault="007C7B86" w:rsidP="00934A62">
            <w:pPr>
              <w:spacing w:after="0"/>
              <w:ind w:left="0"/>
              <w:jc w:val="left"/>
              <w:rPr>
                <w:rFonts w:ascii="Arial" w:hAnsi="Arial"/>
                <w:b/>
                <w:sz w:val="16"/>
                <w:szCs w:val="16"/>
                <w:lang w:val="en-US"/>
              </w:rPr>
            </w:pPr>
            <w:r w:rsidRPr="000961F5">
              <w:rPr>
                <w:b/>
                <w:lang w:val="en-US"/>
              </w:rPr>
              <w:t>Populated/Manual input</w:t>
            </w:r>
          </w:p>
        </w:tc>
        <w:tc>
          <w:tcPr>
            <w:tcW w:w="930" w:type="dxa"/>
            <w:shd w:val="clear" w:color="auto" w:fill="FFE599"/>
          </w:tcPr>
          <w:p w14:paraId="63D36DBD" w14:textId="36136A12" w:rsidR="007C7B86" w:rsidRPr="000961F5" w:rsidRDefault="007C7B86" w:rsidP="00934A62">
            <w:pPr>
              <w:spacing w:after="0"/>
              <w:ind w:left="0"/>
              <w:jc w:val="left"/>
              <w:rPr>
                <w:rFonts w:ascii="Arial" w:hAnsi="Arial"/>
                <w:b/>
                <w:sz w:val="16"/>
                <w:szCs w:val="16"/>
                <w:lang w:val="en-US"/>
              </w:rPr>
            </w:pPr>
            <w:r w:rsidRPr="000961F5">
              <w:rPr>
                <w:b/>
                <w:lang w:val="en-US"/>
              </w:rPr>
              <w:t>Editable</w:t>
            </w:r>
          </w:p>
        </w:tc>
      </w:tr>
      <w:tr w:rsidR="007C7B86" w:rsidRPr="000961F5" w14:paraId="060C8335" w14:textId="77777777" w:rsidTr="00DA1652">
        <w:tc>
          <w:tcPr>
            <w:tcW w:w="394" w:type="dxa"/>
            <w:vAlign w:val="center"/>
          </w:tcPr>
          <w:p w14:paraId="6386551B" w14:textId="77777777" w:rsidR="007C7B86" w:rsidRPr="000961F5" w:rsidRDefault="007C7B86" w:rsidP="00934A62">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w:t>
            </w:r>
          </w:p>
        </w:tc>
        <w:tc>
          <w:tcPr>
            <w:tcW w:w="2071" w:type="dxa"/>
            <w:vAlign w:val="center"/>
          </w:tcPr>
          <w:p w14:paraId="337BE0A6" w14:textId="277D018F" w:rsidR="007C7B86" w:rsidRPr="000961F5" w:rsidRDefault="007C7B86" w:rsidP="00934A62">
            <w:pPr>
              <w:spacing w:after="0"/>
              <w:ind w:left="0"/>
              <w:jc w:val="left"/>
              <w:rPr>
                <w:rFonts w:ascii="Arial" w:eastAsia="Times New Roman" w:hAnsi="Arial"/>
                <w:sz w:val="16"/>
                <w:szCs w:val="16"/>
              </w:rPr>
            </w:pPr>
            <w:r w:rsidRPr="000961F5">
              <w:rPr>
                <w:rFonts w:eastAsia="Times New Roman"/>
              </w:rPr>
              <w:t>Reference</w:t>
            </w:r>
          </w:p>
        </w:tc>
        <w:tc>
          <w:tcPr>
            <w:tcW w:w="5468" w:type="dxa"/>
            <w:vAlign w:val="center"/>
          </w:tcPr>
          <w:p w14:paraId="3266131A" w14:textId="0DCDA81E" w:rsidR="007C7B86" w:rsidRPr="000961F5" w:rsidRDefault="00973A7A" w:rsidP="00934A62">
            <w:pPr>
              <w:spacing w:after="0"/>
              <w:ind w:left="0"/>
              <w:jc w:val="left"/>
              <w:rPr>
                <w:rFonts w:ascii="Arial" w:hAnsi="Arial"/>
                <w:b/>
                <w:sz w:val="16"/>
                <w:szCs w:val="16"/>
                <w:lang w:val="en-US"/>
              </w:rPr>
            </w:pPr>
            <w:r w:rsidRPr="000961F5">
              <w:rPr>
                <w:lang w:val="en-US"/>
              </w:rPr>
              <w:t>Free text input</w:t>
            </w:r>
          </w:p>
        </w:tc>
        <w:tc>
          <w:tcPr>
            <w:tcW w:w="1596" w:type="dxa"/>
            <w:vAlign w:val="center"/>
          </w:tcPr>
          <w:p w14:paraId="1B18BBA6" w14:textId="55B43658" w:rsidR="007C7B86" w:rsidRPr="000961F5" w:rsidRDefault="00973A7A" w:rsidP="00934A62">
            <w:pPr>
              <w:spacing w:after="0"/>
              <w:ind w:left="0"/>
              <w:jc w:val="left"/>
              <w:rPr>
                <w:rFonts w:ascii="Arial" w:hAnsi="Arial"/>
                <w:sz w:val="16"/>
                <w:szCs w:val="16"/>
                <w:lang w:val="en-US"/>
              </w:rPr>
            </w:pPr>
            <w:r w:rsidRPr="000961F5">
              <w:rPr>
                <w:lang w:val="en-US"/>
              </w:rPr>
              <w:t>Manual</w:t>
            </w:r>
          </w:p>
        </w:tc>
        <w:tc>
          <w:tcPr>
            <w:tcW w:w="930" w:type="dxa"/>
            <w:vAlign w:val="center"/>
          </w:tcPr>
          <w:p w14:paraId="10F79B46" w14:textId="40383388" w:rsidR="007C7B86" w:rsidRPr="000961F5" w:rsidRDefault="00973A7A" w:rsidP="00934A62">
            <w:pPr>
              <w:spacing w:after="0"/>
              <w:ind w:left="0"/>
              <w:jc w:val="left"/>
              <w:rPr>
                <w:rFonts w:ascii="Arial" w:hAnsi="Arial"/>
                <w:sz w:val="16"/>
                <w:szCs w:val="16"/>
                <w:lang w:val="en-US"/>
              </w:rPr>
            </w:pPr>
            <w:r w:rsidRPr="000961F5">
              <w:rPr>
                <w:lang w:val="en-US"/>
              </w:rPr>
              <w:t>Y</w:t>
            </w:r>
          </w:p>
        </w:tc>
      </w:tr>
      <w:tr w:rsidR="00A00559" w:rsidRPr="000961F5" w14:paraId="0D980B4A" w14:textId="77777777" w:rsidTr="00DA1652">
        <w:tc>
          <w:tcPr>
            <w:tcW w:w="394" w:type="dxa"/>
            <w:vAlign w:val="center"/>
          </w:tcPr>
          <w:p w14:paraId="36183A8D" w14:textId="5EFB5E2A" w:rsidR="00A00559" w:rsidRPr="000961F5" w:rsidRDefault="00E80291" w:rsidP="00C03769">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w:t>
            </w:r>
          </w:p>
        </w:tc>
        <w:tc>
          <w:tcPr>
            <w:tcW w:w="2071" w:type="dxa"/>
            <w:vAlign w:val="center"/>
          </w:tcPr>
          <w:p w14:paraId="5A8B0CC3" w14:textId="1CAE230D" w:rsidR="00A00559" w:rsidRPr="000961F5" w:rsidRDefault="00A00559" w:rsidP="00C03769">
            <w:pPr>
              <w:spacing w:after="0"/>
              <w:ind w:left="0"/>
              <w:jc w:val="left"/>
              <w:rPr>
                <w:rFonts w:ascii="Arial" w:eastAsia="Times New Roman" w:hAnsi="Arial"/>
                <w:sz w:val="16"/>
                <w:szCs w:val="16"/>
              </w:rPr>
            </w:pPr>
            <w:r w:rsidRPr="000961F5">
              <w:rPr>
                <w:rFonts w:eastAsia="Times New Roman"/>
              </w:rPr>
              <w:t>Date</w:t>
            </w:r>
          </w:p>
        </w:tc>
        <w:tc>
          <w:tcPr>
            <w:tcW w:w="5468" w:type="dxa"/>
            <w:vAlign w:val="center"/>
          </w:tcPr>
          <w:p w14:paraId="23757101" w14:textId="303658E3" w:rsidR="00A00559" w:rsidRPr="000961F5" w:rsidRDefault="00A00559" w:rsidP="00C03769">
            <w:pPr>
              <w:spacing w:after="0"/>
              <w:ind w:left="0"/>
              <w:jc w:val="left"/>
              <w:rPr>
                <w:rFonts w:ascii="Arial" w:hAnsi="Arial"/>
                <w:sz w:val="16"/>
                <w:szCs w:val="16"/>
                <w:lang w:val="en-US"/>
              </w:rPr>
            </w:pPr>
            <w:r w:rsidRPr="000961F5">
              <w:rPr>
                <w:lang w:val="en-US"/>
              </w:rPr>
              <w:t>System generated date, at point of submission</w:t>
            </w:r>
          </w:p>
        </w:tc>
        <w:tc>
          <w:tcPr>
            <w:tcW w:w="1596" w:type="dxa"/>
            <w:vAlign w:val="center"/>
          </w:tcPr>
          <w:p w14:paraId="6B7CF6DF" w14:textId="27A2B67A" w:rsidR="00A00559" w:rsidRPr="000961F5" w:rsidRDefault="00A00559" w:rsidP="00C03769">
            <w:pPr>
              <w:spacing w:after="0"/>
              <w:ind w:left="0"/>
              <w:jc w:val="left"/>
              <w:rPr>
                <w:rFonts w:ascii="Arial" w:hAnsi="Arial"/>
                <w:sz w:val="16"/>
                <w:szCs w:val="16"/>
                <w:lang w:val="en-US"/>
              </w:rPr>
            </w:pPr>
            <w:r w:rsidRPr="000961F5">
              <w:rPr>
                <w:lang w:val="en-US"/>
              </w:rPr>
              <w:t>Populated</w:t>
            </w:r>
          </w:p>
        </w:tc>
        <w:tc>
          <w:tcPr>
            <w:tcW w:w="930" w:type="dxa"/>
            <w:vAlign w:val="center"/>
          </w:tcPr>
          <w:p w14:paraId="3417BC1A" w14:textId="60E5F2F9" w:rsidR="00A00559" w:rsidRPr="000961F5" w:rsidRDefault="00A00559" w:rsidP="00C03769">
            <w:pPr>
              <w:spacing w:after="0"/>
              <w:ind w:left="0"/>
              <w:jc w:val="left"/>
              <w:rPr>
                <w:rFonts w:ascii="Arial" w:hAnsi="Arial"/>
                <w:sz w:val="16"/>
                <w:szCs w:val="16"/>
                <w:lang w:val="en-US"/>
              </w:rPr>
            </w:pPr>
            <w:r w:rsidRPr="000961F5">
              <w:rPr>
                <w:lang w:val="en-US"/>
              </w:rPr>
              <w:t>N</w:t>
            </w:r>
          </w:p>
        </w:tc>
      </w:tr>
      <w:tr w:rsidR="00E80291" w:rsidRPr="000961F5" w14:paraId="2B93703C" w14:textId="77777777" w:rsidTr="00DA1652">
        <w:tc>
          <w:tcPr>
            <w:tcW w:w="394" w:type="dxa"/>
            <w:vAlign w:val="center"/>
          </w:tcPr>
          <w:p w14:paraId="0831D5CC" w14:textId="13004B53" w:rsidR="00E80291" w:rsidRPr="000961F5" w:rsidRDefault="00E80291" w:rsidP="00C03769">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w:t>
            </w:r>
          </w:p>
        </w:tc>
        <w:tc>
          <w:tcPr>
            <w:tcW w:w="2071" w:type="dxa"/>
            <w:vAlign w:val="center"/>
          </w:tcPr>
          <w:p w14:paraId="7AE39CB1" w14:textId="05582F75" w:rsidR="00E80291" w:rsidRPr="000961F5" w:rsidRDefault="00E80291" w:rsidP="00C03769">
            <w:pPr>
              <w:spacing w:after="0"/>
              <w:ind w:left="0"/>
              <w:jc w:val="left"/>
              <w:rPr>
                <w:rFonts w:ascii="Arial" w:eastAsia="Times New Roman" w:hAnsi="Arial"/>
                <w:sz w:val="16"/>
                <w:szCs w:val="16"/>
              </w:rPr>
            </w:pPr>
            <w:r w:rsidRPr="000961F5">
              <w:rPr>
                <w:rFonts w:eastAsia="Times New Roman"/>
              </w:rPr>
              <w:t>Sponsor’s Name</w:t>
            </w:r>
          </w:p>
        </w:tc>
        <w:tc>
          <w:tcPr>
            <w:tcW w:w="5468" w:type="dxa"/>
            <w:vAlign w:val="center"/>
          </w:tcPr>
          <w:p w14:paraId="08FF2B3D" w14:textId="2987DE81" w:rsidR="00E80291" w:rsidRPr="000961F5" w:rsidRDefault="00E80291" w:rsidP="00C03769">
            <w:pPr>
              <w:spacing w:after="0"/>
              <w:ind w:left="0"/>
              <w:jc w:val="left"/>
              <w:rPr>
                <w:rFonts w:ascii="Arial" w:hAnsi="Arial"/>
                <w:sz w:val="16"/>
                <w:szCs w:val="16"/>
                <w:lang w:val="en-US"/>
              </w:rPr>
            </w:pPr>
            <w:r w:rsidRPr="000961F5">
              <w:rPr>
                <w:lang w:val="en-US"/>
              </w:rPr>
              <w:t xml:space="preserve">Principal Sponsor </w:t>
            </w:r>
            <w:r w:rsidRPr="000961F5">
              <w:rPr>
                <w:b/>
                <w:lang w:val="en-US"/>
              </w:rPr>
              <w:t>[IPO Initiation Field #40]</w:t>
            </w:r>
            <w:r w:rsidRPr="000961F5">
              <w:rPr>
                <w:lang w:val="en-US"/>
              </w:rPr>
              <w:t xml:space="preserve"> and Sponsors </w:t>
            </w:r>
            <w:r w:rsidRPr="000961F5">
              <w:rPr>
                <w:b/>
                <w:lang w:val="en-US"/>
              </w:rPr>
              <w:t>[IPO Initiation Field #41]</w:t>
            </w:r>
          </w:p>
        </w:tc>
        <w:tc>
          <w:tcPr>
            <w:tcW w:w="1596" w:type="dxa"/>
            <w:vAlign w:val="center"/>
          </w:tcPr>
          <w:p w14:paraId="402A7D3B" w14:textId="1C8B1B4B" w:rsidR="00E80291" w:rsidRPr="000961F5" w:rsidRDefault="00E80291" w:rsidP="00C03769">
            <w:pPr>
              <w:spacing w:after="0"/>
              <w:ind w:left="0"/>
              <w:jc w:val="left"/>
              <w:rPr>
                <w:rFonts w:ascii="Arial" w:hAnsi="Arial"/>
                <w:sz w:val="16"/>
                <w:szCs w:val="16"/>
                <w:lang w:val="en-US"/>
              </w:rPr>
            </w:pPr>
            <w:r w:rsidRPr="000961F5">
              <w:rPr>
                <w:lang w:val="en-US"/>
              </w:rPr>
              <w:t>Populated</w:t>
            </w:r>
          </w:p>
        </w:tc>
        <w:tc>
          <w:tcPr>
            <w:tcW w:w="930" w:type="dxa"/>
            <w:vAlign w:val="center"/>
          </w:tcPr>
          <w:p w14:paraId="39131182" w14:textId="2CA0BD4E" w:rsidR="00E80291" w:rsidRPr="000961F5" w:rsidRDefault="00E80291" w:rsidP="00C03769">
            <w:pPr>
              <w:spacing w:after="0"/>
              <w:ind w:left="0"/>
              <w:jc w:val="left"/>
              <w:rPr>
                <w:rFonts w:ascii="Arial" w:hAnsi="Arial"/>
                <w:sz w:val="16"/>
                <w:szCs w:val="16"/>
                <w:lang w:val="en-US"/>
              </w:rPr>
            </w:pPr>
            <w:r w:rsidRPr="000961F5">
              <w:rPr>
                <w:lang w:val="en-US"/>
              </w:rPr>
              <w:t>N</w:t>
            </w:r>
          </w:p>
        </w:tc>
      </w:tr>
      <w:tr w:rsidR="007C7B86" w:rsidRPr="000961F5" w14:paraId="66B92019" w14:textId="77777777" w:rsidTr="00DA1652">
        <w:tc>
          <w:tcPr>
            <w:tcW w:w="394" w:type="dxa"/>
            <w:vAlign w:val="center"/>
          </w:tcPr>
          <w:p w14:paraId="29123344" w14:textId="723FB6D3" w:rsidR="007C7B86" w:rsidRPr="000961F5" w:rsidRDefault="00E80291" w:rsidP="00934A62">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4</w:t>
            </w:r>
          </w:p>
        </w:tc>
        <w:tc>
          <w:tcPr>
            <w:tcW w:w="2071" w:type="dxa"/>
            <w:vAlign w:val="center"/>
          </w:tcPr>
          <w:p w14:paraId="3A457538" w14:textId="6BBA09E5" w:rsidR="007C7B86" w:rsidRPr="000961F5" w:rsidRDefault="007C7B86" w:rsidP="00934A62">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Sponsor’s Address</w:t>
            </w:r>
          </w:p>
        </w:tc>
        <w:tc>
          <w:tcPr>
            <w:tcW w:w="5468" w:type="dxa"/>
            <w:vAlign w:val="center"/>
          </w:tcPr>
          <w:p w14:paraId="709944BD" w14:textId="5537D780" w:rsidR="007C7B86" w:rsidRPr="000961F5" w:rsidRDefault="00A00559" w:rsidP="00934A62">
            <w:pPr>
              <w:pStyle w:val="ListParagraph"/>
              <w:spacing w:after="0"/>
              <w:ind w:leftChars="0" w:left="0"/>
              <w:jc w:val="left"/>
              <w:rPr>
                <w:rFonts w:ascii="Arial" w:eastAsia="DengXian" w:hAnsi="Arial"/>
                <w:sz w:val="16"/>
                <w:szCs w:val="16"/>
                <w:lang w:val="en-US"/>
              </w:rPr>
            </w:pPr>
            <w:r w:rsidRPr="000961F5">
              <w:rPr>
                <w:rFonts w:eastAsia="DengXian"/>
                <w:lang w:val="en-US"/>
              </w:rPr>
              <w:t>Free text input</w:t>
            </w:r>
          </w:p>
        </w:tc>
        <w:tc>
          <w:tcPr>
            <w:tcW w:w="1596" w:type="dxa"/>
            <w:vAlign w:val="center"/>
          </w:tcPr>
          <w:p w14:paraId="1A19F8F3" w14:textId="635FEBCA" w:rsidR="007C7B86" w:rsidRPr="000961F5" w:rsidRDefault="00A00559" w:rsidP="00934A62">
            <w:pPr>
              <w:spacing w:after="0"/>
              <w:ind w:left="0"/>
              <w:jc w:val="left"/>
              <w:rPr>
                <w:rFonts w:ascii="Arial" w:hAnsi="Arial"/>
                <w:sz w:val="16"/>
                <w:szCs w:val="16"/>
                <w:lang w:val="en-US"/>
              </w:rPr>
            </w:pPr>
            <w:r w:rsidRPr="000961F5">
              <w:rPr>
                <w:lang w:val="en-US"/>
              </w:rPr>
              <w:t>Manual</w:t>
            </w:r>
          </w:p>
        </w:tc>
        <w:tc>
          <w:tcPr>
            <w:tcW w:w="930" w:type="dxa"/>
            <w:vAlign w:val="center"/>
          </w:tcPr>
          <w:p w14:paraId="42EF05AA" w14:textId="1EE38960" w:rsidR="007C7B86" w:rsidRPr="000961F5" w:rsidRDefault="007C7B86" w:rsidP="00934A62">
            <w:pPr>
              <w:spacing w:after="0"/>
              <w:ind w:left="0"/>
              <w:jc w:val="left"/>
              <w:rPr>
                <w:rFonts w:ascii="Arial" w:hAnsi="Arial"/>
                <w:sz w:val="16"/>
                <w:szCs w:val="16"/>
                <w:lang w:val="en-US"/>
              </w:rPr>
            </w:pPr>
            <w:r w:rsidRPr="000961F5">
              <w:rPr>
                <w:lang w:val="en-US"/>
              </w:rPr>
              <w:t>Y</w:t>
            </w:r>
          </w:p>
        </w:tc>
      </w:tr>
      <w:tr w:rsidR="007C7B86" w:rsidRPr="000961F5" w14:paraId="730F1EDB" w14:textId="77777777" w:rsidTr="00DA1652">
        <w:tc>
          <w:tcPr>
            <w:tcW w:w="394" w:type="dxa"/>
            <w:vAlign w:val="center"/>
          </w:tcPr>
          <w:p w14:paraId="67115B03" w14:textId="2E2520AE" w:rsidR="007C7B86" w:rsidRPr="000961F5" w:rsidRDefault="00E80291" w:rsidP="00934A62">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5</w:t>
            </w:r>
          </w:p>
        </w:tc>
        <w:tc>
          <w:tcPr>
            <w:tcW w:w="2071" w:type="dxa"/>
            <w:vAlign w:val="center"/>
          </w:tcPr>
          <w:p w14:paraId="1FDD6C91" w14:textId="6E178733" w:rsidR="007C7B86" w:rsidRPr="000961F5" w:rsidRDefault="007C7B86" w:rsidP="00934A62">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Responsible Staff of the Sponsor </w:t>
            </w:r>
          </w:p>
        </w:tc>
        <w:tc>
          <w:tcPr>
            <w:tcW w:w="5468" w:type="dxa"/>
            <w:vAlign w:val="center"/>
          </w:tcPr>
          <w:p w14:paraId="3872EC47" w14:textId="7EA14ED6" w:rsidR="00C03769" w:rsidRPr="000961F5" w:rsidRDefault="00C03769" w:rsidP="00C03769">
            <w:pPr>
              <w:pStyle w:val="ListParagraph"/>
              <w:numPr>
                <w:ilvl w:val="0"/>
                <w:numId w:val="117"/>
              </w:numPr>
              <w:spacing w:after="0"/>
              <w:ind w:leftChars="0" w:left="112" w:hanging="142"/>
              <w:jc w:val="left"/>
              <w:rPr>
                <w:rFonts w:ascii="Arial" w:eastAsia="DengXian" w:hAnsi="Arial"/>
                <w:sz w:val="16"/>
                <w:szCs w:val="16"/>
                <w:lang w:val="en-US"/>
              </w:rPr>
            </w:pPr>
            <w:r w:rsidRPr="000961F5">
              <w:rPr>
                <w:rFonts w:eastAsia="DengXian"/>
                <w:lang w:val="en-US"/>
              </w:rPr>
              <w:t xml:space="preserve">Inclusive of Principal Sponsor </w:t>
            </w:r>
            <w:r w:rsidRPr="000961F5">
              <w:rPr>
                <w:rFonts w:eastAsia="DengXian"/>
                <w:b/>
                <w:lang w:val="en-US"/>
              </w:rPr>
              <w:t>[IPO Initiation Field #40]</w:t>
            </w:r>
            <w:r w:rsidRPr="000961F5">
              <w:rPr>
                <w:rFonts w:eastAsia="DengXian"/>
                <w:lang w:val="en-US"/>
              </w:rPr>
              <w:t xml:space="preserve"> and Sponsors </w:t>
            </w:r>
            <w:r w:rsidRPr="000961F5">
              <w:rPr>
                <w:rFonts w:eastAsia="DengXian"/>
                <w:b/>
                <w:lang w:val="en-US"/>
              </w:rPr>
              <w:t>[IPO Initiation Field #41]</w:t>
            </w:r>
          </w:p>
          <w:p w14:paraId="0D5A6A7F" w14:textId="6D1823E1" w:rsidR="00C03769" w:rsidRPr="000961F5" w:rsidRDefault="00C03769" w:rsidP="00C03769">
            <w:pPr>
              <w:pStyle w:val="ListParagraph"/>
              <w:numPr>
                <w:ilvl w:val="0"/>
                <w:numId w:val="117"/>
              </w:numPr>
              <w:spacing w:after="0"/>
              <w:ind w:leftChars="0" w:left="112" w:hanging="142"/>
              <w:jc w:val="left"/>
              <w:rPr>
                <w:rFonts w:ascii="Arial" w:eastAsia="DengXian" w:hAnsi="Arial"/>
                <w:sz w:val="16"/>
                <w:szCs w:val="16"/>
                <w:lang w:val="en-US"/>
              </w:rPr>
            </w:pPr>
            <w:r w:rsidRPr="000961F5">
              <w:rPr>
                <w:rFonts w:eastAsia="DengXian"/>
                <w:lang w:val="en-US"/>
              </w:rPr>
              <w:t xml:space="preserve">Inclusion of all team members </w:t>
            </w:r>
          </w:p>
          <w:p w14:paraId="522572FC" w14:textId="1432B40F" w:rsidR="00824DFC" w:rsidRPr="002B0661" w:rsidRDefault="00824DFC" w:rsidP="00824DFC">
            <w:pPr>
              <w:spacing w:after="0"/>
              <w:ind w:left="-30"/>
              <w:jc w:val="left"/>
              <w:rPr>
                <w:rFonts w:ascii="Arial" w:hAnsi="Arial"/>
                <w:sz w:val="16"/>
                <w:szCs w:val="16"/>
                <w:lang w:val="en-US"/>
              </w:rPr>
            </w:pPr>
          </w:p>
          <w:p w14:paraId="78325533" w14:textId="552C105A" w:rsidR="00824DFC" w:rsidRPr="000961F5" w:rsidRDefault="00824DFC" w:rsidP="00824DFC">
            <w:pPr>
              <w:spacing w:after="0"/>
              <w:ind w:left="-30"/>
              <w:jc w:val="left"/>
              <w:rPr>
                <w:rFonts w:ascii="Arial" w:hAnsi="Arial"/>
                <w:sz w:val="16"/>
                <w:szCs w:val="16"/>
                <w:lang w:val="en-US"/>
              </w:rPr>
            </w:pPr>
            <w:r w:rsidRPr="000961F5">
              <w:rPr>
                <w:lang w:val="en-US"/>
              </w:rPr>
              <w:t>Example below:</w:t>
            </w:r>
          </w:p>
          <w:p w14:paraId="167C3CCA" w14:textId="5E0A85B3" w:rsidR="00824DFC" w:rsidRPr="002B0661" w:rsidRDefault="00824DFC" w:rsidP="00824DFC">
            <w:pPr>
              <w:spacing w:after="0"/>
              <w:ind w:left="-30"/>
              <w:jc w:val="left"/>
              <w:rPr>
                <w:rFonts w:ascii="Arial" w:hAnsi="Arial"/>
                <w:sz w:val="16"/>
                <w:szCs w:val="16"/>
                <w:lang w:val="en-US"/>
              </w:rPr>
            </w:pPr>
          </w:p>
          <w:tbl>
            <w:tblPr>
              <w:tblW w:w="0" w:type="auto"/>
              <w:tblCellMar>
                <w:left w:w="0" w:type="dxa"/>
                <w:right w:w="0" w:type="dxa"/>
              </w:tblCellMar>
              <w:tblLook w:val="04A0" w:firstRow="1" w:lastRow="0" w:firstColumn="1" w:lastColumn="0" w:noHBand="0" w:noVBand="1"/>
            </w:tblPr>
            <w:tblGrid>
              <w:gridCol w:w="1131"/>
              <w:gridCol w:w="1291"/>
              <w:gridCol w:w="1232"/>
              <w:gridCol w:w="1228"/>
            </w:tblGrid>
            <w:tr w:rsidR="00824DFC" w:rsidRPr="000961F5" w14:paraId="015D7E86" w14:textId="77777777" w:rsidTr="00824DFC">
              <w:tc>
                <w:tcPr>
                  <w:tcW w:w="5752" w:type="dxa"/>
                  <w:gridSpan w:val="4"/>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94F46D7" w14:textId="77777777" w:rsidR="00824DFC" w:rsidRPr="000961F5" w:rsidRDefault="00824DFC" w:rsidP="00824DFC">
                  <w:pPr>
                    <w:ind w:left="0"/>
                    <w:jc w:val="center"/>
                    <w:rPr>
                      <w:b/>
                      <w:bCs/>
                      <w:u w:val="single"/>
                      <w:lang w:eastAsia="zh-CN"/>
                    </w:rPr>
                  </w:pPr>
                  <w:r w:rsidRPr="000961F5">
                    <w:rPr>
                      <w:b/>
                      <w:bCs/>
                      <w:u w:val="single"/>
                      <w:lang w:eastAsia="zh-CN"/>
                    </w:rPr>
                    <w:t>Information stored in ForgeRock for Team 1 of ZYX Securities (Principal Sponsor)</w:t>
                  </w:r>
                </w:p>
              </w:tc>
            </w:tr>
            <w:tr w:rsidR="00824DFC" w:rsidRPr="000961F5" w14:paraId="2A24BBEE" w14:textId="77777777" w:rsidTr="00824DFC">
              <w:tc>
                <w:tcPr>
                  <w:tcW w:w="14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ACB9B0A" w14:textId="77777777" w:rsidR="00824DFC" w:rsidRPr="000961F5" w:rsidRDefault="00824DFC" w:rsidP="00824DFC">
                  <w:pPr>
                    <w:ind w:left="-18"/>
                    <w:rPr>
                      <w:b/>
                      <w:bCs/>
                      <w:lang w:eastAsia="zh-CN"/>
                    </w:rPr>
                  </w:pPr>
                  <w:r w:rsidRPr="000961F5">
                    <w:rPr>
                      <w:b/>
                      <w:bCs/>
                      <w:lang w:eastAsia="zh-CN"/>
                    </w:rPr>
                    <w:t>Title</w:t>
                  </w:r>
                </w:p>
              </w:tc>
              <w:tc>
                <w:tcPr>
                  <w:tcW w:w="1438" w:type="dxa"/>
                  <w:tcBorders>
                    <w:top w:val="nil"/>
                    <w:left w:val="nil"/>
                    <w:bottom w:val="single" w:sz="8" w:space="0" w:color="auto"/>
                    <w:right w:val="single" w:sz="8" w:space="0" w:color="auto"/>
                  </w:tcBorders>
                  <w:tcMar>
                    <w:top w:w="0" w:type="dxa"/>
                    <w:left w:w="108" w:type="dxa"/>
                    <w:bottom w:w="0" w:type="dxa"/>
                    <w:right w:w="108" w:type="dxa"/>
                  </w:tcMar>
                  <w:hideMark/>
                </w:tcPr>
                <w:p w14:paraId="7007CFF5" w14:textId="199D59C2" w:rsidR="00824DFC" w:rsidRPr="000961F5" w:rsidRDefault="00824DFC" w:rsidP="00824DFC">
                  <w:pPr>
                    <w:ind w:left="63"/>
                    <w:rPr>
                      <w:b/>
                      <w:bCs/>
                      <w:lang w:eastAsia="zh-CN"/>
                    </w:rPr>
                  </w:pPr>
                  <w:r w:rsidRPr="000961F5">
                    <w:rPr>
                      <w:b/>
                      <w:bCs/>
                      <w:lang w:eastAsia="zh-CN"/>
                    </w:rPr>
                    <w:t>First name</w:t>
                  </w:r>
                </w:p>
              </w:tc>
              <w:tc>
                <w:tcPr>
                  <w:tcW w:w="1438" w:type="dxa"/>
                  <w:tcBorders>
                    <w:top w:val="nil"/>
                    <w:left w:val="nil"/>
                    <w:bottom w:val="single" w:sz="8" w:space="0" w:color="auto"/>
                    <w:right w:val="single" w:sz="8" w:space="0" w:color="auto"/>
                  </w:tcBorders>
                  <w:tcMar>
                    <w:top w:w="0" w:type="dxa"/>
                    <w:left w:w="108" w:type="dxa"/>
                    <w:bottom w:w="0" w:type="dxa"/>
                    <w:right w:w="108" w:type="dxa"/>
                  </w:tcMar>
                  <w:hideMark/>
                </w:tcPr>
                <w:p w14:paraId="76C1E303" w14:textId="77777777" w:rsidR="00824DFC" w:rsidRPr="000961F5" w:rsidRDefault="00824DFC" w:rsidP="00824DFC">
                  <w:pPr>
                    <w:ind w:left="101"/>
                    <w:rPr>
                      <w:b/>
                      <w:bCs/>
                      <w:lang w:eastAsia="zh-CN"/>
                    </w:rPr>
                  </w:pPr>
                  <w:r w:rsidRPr="000961F5">
                    <w:rPr>
                      <w:b/>
                      <w:bCs/>
                      <w:lang w:eastAsia="zh-CN"/>
                    </w:rPr>
                    <w:t>Last name</w:t>
                  </w:r>
                </w:p>
              </w:tc>
              <w:tc>
                <w:tcPr>
                  <w:tcW w:w="1438" w:type="dxa"/>
                  <w:tcBorders>
                    <w:top w:val="nil"/>
                    <w:left w:val="nil"/>
                    <w:bottom w:val="single" w:sz="8" w:space="0" w:color="auto"/>
                    <w:right w:val="single" w:sz="8" w:space="0" w:color="auto"/>
                  </w:tcBorders>
                  <w:tcMar>
                    <w:top w:w="0" w:type="dxa"/>
                    <w:left w:w="108" w:type="dxa"/>
                    <w:bottom w:w="0" w:type="dxa"/>
                    <w:right w:w="108" w:type="dxa"/>
                  </w:tcMar>
                  <w:hideMark/>
                </w:tcPr>
                <w:p w14:paraId="072ED16B" w14:textId="77777777" w:rsidR="00824DFC" w:rsidRPr="000961F5" w:rsidRDefault="00824DFC" w:rsidP="00824DFC">
                  <w:pPr>
                    <w:ind w:left="0"/>
                    <w:rPr>
                      <w:b/>
                      <w:bCs/>
                      <w:lang w:eastAsia="zh-CN"/>
                    </w:rPr>
                  </w:pPr>
                  <w:r w:rsidRPr="000961F5">
                    <w:rPr>
                      <w:b/>
                      <w:bCs/>
                      <w:lang w:eastAsia="zh-CN"/>
                    </w:rPr>
                    <w:t>Role</w:t>
                  </w:r>
                </w:p>
              </w:tc>
            </w:tr>
            <w:tr w:rsidR="00824DFC" w:rsidRPr="000961F5" w14:paraId="2438E933" w14:textId="77777777" w:rsidTr="00824DFC">
              <w:tc>
                <w:tcPr>
                  <w:tcW w:w="14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E4A6CEE" w14:textId="77777777" w:rsidR="00824DFC" w:rsidRPr="000961F5" w:rsidRDefault="00824DFC" w:rsidP="00824DFC">
                  <w:pPr>
                    <w:ind w:left="-18"/>
                    <w:rPr>
                      <w:lang w:eastAsia="zh-CN"/>
                    </w:rPr>
                  </w:pPr>
                  <w:r w:rsidRPr="000961F5">
                    <w:rPr>
                      <w:lang w:eastAsia="zh-CN"/>
                    </w:rPr>
                    <w:t>Ms.</w:t>
                  </w:r>
                </w:p>
              </w:tc>
              <w:tc>
                <w:tcPr>
                  <w:tcW w:w="1438" w:type="dxa"/>
                  <w:tcBorders>
                    <w:top w:val="nil"/>
                    <w:left w:val="nil"/>
                    <w:bottom w:val="single" w:sz="8" w:space="0" w:color="auto"/>
                    <w:right w:val="single" w:sz="8" w:space="0" w:color="auto"/>
                  </w:tcBorders>
                  <w:tcMar>
                    <w:top w:w="0" w:type="dxa"/>
                    <w:left w:w="108" w:type="dxa"/>
                    <w:bottom w:w="0" w:type="dxa"/>
                    <w:right w:w="108" w:type="dxa"/>
                  </w:tcMar>
                  <w:hideMark/>
                </w:tcPr>
                <w:p w14:paraId="6841CDA3" w14:textId="77777777" w:rsidR="00824DFC" w:rsidRPr="000961F5" w:rsidRDefault="00824DFC" w:rsidP="00824DFC">
                  <w:pPr>
                    <w:ind w:left="63"/>
                    <w:rPr>
                      <w:lang w:eastAsia="zh-CN"/>
                    </w:rPr>
                  </w:pPr>
                  <w:r w:rsidRPr="000961F5">
                    <w:rPr>
                      <w:lang w:eastAsia="zh-CN"/>
                    </w:rPr>
                    <w:t>Jessica</w:t>
                  </w:r>
                </w:p>
              </w:tc>
              <w:tc>
                <w:tcPr>
                  <w:tcW w:w="1438" w:type="dxa"/>
                  <w:tcBorders>
                    <w:top w:val="nil"/>
                    <w:left w:val="nil"/>
                    <w:bottom w:val="single" w:sz="8" w:space="0" w:color="auto"/>
                    <w:right w:val="single" w:sz="8" w:space="0" w:color="auto"/>
                  </w:tcBorders>
                  <w:tcMar>
                    <w:top w:w="0" w:type="dxa"/>
                    <w:left w:w="108" w:type="dxa"/>
                    <w:bottom w:w="0" w:type="dxa"/>
                    <w:right w:w="108" w:type="dxa"/>
                  </w:tcMar>
                  <w:hideMark/>
                </w:tcPr>
                <w:p w14:paraId="3F7AC4A0" w14:textId="77777777" w:rsidR="00824DFC" w:rsidRPr="000961F5" w:rsidRDefault="00824DFC" w:rsidP="00824DFC">
                  <w:pPr>
                    <w:ind w:left="101"/>
                    <w:rPr>
                      <w:lang w:eastAsia="zh-CN"/>
                    </w:rPr>
                  </w:pPr>
                  <w:r w:rsidRPr="000961F5">
                    <w:rPr>
                      <w:lang w:eastAsia="zh-CN"/>
                    </w:rPr>
                    <w:t>Xu</w:t>
                  </w:r>
                </w:p>
              </w:tc>
              <w:tc>
                <w:tcPr>
                  <w:tcW w:w="1438" w:type="dxa"/>
                  <w:tcBorders>
                    <w:top w:val="nil"/>
                    <w:left w:val="nil"/>
                    <w:bottom w:val="single" w:sz="8" w:space="0" w:color="auto"/>
                    <w:right w:val="single" w:sz="8" w:space="0" w:color="auto"/>
                  </w:tcBorders>
                  <w:tcMar>
                    <w:top w:w="0" w:type="dxa"/>
                    <w:left w:w="108" w:type="dxa"/>
                    <w:bottom w:w="0" w:type="dxa"/>
                    <w:right w:w="108" w:type="dxa"/>
                  </w:tcMar>
                  <w:hideMark/>
                </w:tcPr>
                <w:p w14:paraId="63D602DE" w14:textId="77777777" w:rsidR="00824DFC" w:rsidRPr="000961F5" w:rsidRDefault="00824DFC" w:rsidP="00824DFC">
                  <w:pPr>
                    <w:ind w:left="0"/>
                    <w:rPr>
                      <w:lang w:eastAsia="zh-CN"/>
                    </w:rPr>
                  </w:pPr>
                  <w:r w:rsidRPr="000961F5">
                    <w:rPr>
                      <w:lang w:eastAsia="zh-CN"/>
                    </w:rPr>
                    <w:t>Maker</w:t>
                  </w:r>
                </w:p>
              </w:tc>
            </w:tr>
            <w:tr w:rsidR="00824DFC" w:rsidRPr="000961F5" w14:paraId="180274DE" w14:textId="77777777" w:rsidTr="00824DFC">
              <w:tc>
                <w:tcPr>
                  <w:tcW w:w="14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657083E" w14:textId="77777777" w:rsidR="00824DFC" w:rsidRPr="000961F5" w:rsidRDefault="00824DFC" w:rsidP="00824DFC">
                  <w:pPr>
                    <w:ind w:left="-18"/>
                    <w:rPr>
                      <w:lang w:eastAsia="zh-CN"/>
                    </w:rPr>
                  </w:pPr>
                  <w:r w:rsidRPr="000961F5">
                    <w:rPr>
                      <w:lang w:eastAsia="zh-CN"/>
                    </w:rPr>
                    <w:t>Mr.</w:t>
                  </w:r>
                </w:p>
              </w:tc>
              <w:tc>
                <w:tcPr>
                  <w:tcW w:w="1438" w:type="dxa"/>
                  <w:tcBorders>
                    <w:top w:val="nil"/>
                    <w:left w:val="nil"/>
                    <w:bottom w:val="single" w:sz="8" w:space="0" w:color="auto"/>
                    <w:right w:val="single" w:sz="8" w:space="0" w:color="auto"/>
                  </w:tcBorders>
                  <w:tcMar>
                    <w:top w:w="0" w:type="dxa"/>
                    <w:left w:w="108" w:type="dxa"/>
                    <w:bottom w:w="0" w:type="dxa"/>
                    <w:right w:w="108" w:type="dxa"/>
                  </w:tcMar>
                  <w:hideMark/>
                </w:tcPr>
                <w:p w14:paraId="43E40DA3" w14:textId="77777777" w:rsidR="00824DFC" w:rsidRPr="000961F5" w:rsidRDefault="00824DFC" w:rsidP="00824DFC">
                  <w:pPr>
                    <w:ind w:left="63"/>
                    <w:rPr>
                      <w:lang w:eastAsia="zh-CN"/>
                    </w:rPr>
                  </w:pPr>
                  <w:r w:rsidRPr="000961F5">
                    <w:rPr>
                      <w:lang w:eastAsia="zh-CN"/>
                    </w:rPr>
                    <w:t>Larry</w:t>
                  </w:r>
                </w:p>
              </w:tc>
              <w:tc>
                <w:tcPr>
                  <w:tcW w:w="1438" w:type="dxa"/>
                  <w:tcBorders>
                    <w:top w:val="nil"/>
                    <w:left w:val="nil"/>
                    <w:bottom w:val="single" w:sz="8" w:space="0" w:color="auto"/>
                    <w:right w:val="single" w:sz="8" w:space="0" w:color="auto"/>
                  </w:tcBorders>
                  <w:tcMar>
                    <w:top w:w="0" w:type="dxa"/>
                    <w:left w:w="108" w:type="dxa"/>
                    <w:bottom w:w="0" w:type="dxa"/>
                    <w:right w:w="108" w:type="dxa"/>
                  </w:tcMar>
                  <w:hideMark/>
                </w:tcPr>
                <w:p w14:paraId="1EEBFB43" w14:textId="77777777" w:rsidR="00824DFC" w:rsidRPr="000961F5" w:rsidRDefault="00824DFC" w:rsidP="00824DFC">
                  <w:pPr>
                    <w:ind w:left="101"/>
                    <w:rPr>
                      <w:lang w:eastAsia="zh-CN"/>
                    </w:rPr>
                  </w:pPr>
                  <w:r w:rsidRPr="000961F5">
                    <w:rPr>
                      <w:lang w:eastAsia="zh-CN"/>
                    </w:rPr>
                    <w:t>Huang</w:t>
                  </w:r>
                </w:p>
              </w:tc>
              <w:tc>
                <w:tcPr>
                  <w:tcW w:w="1438" w:type="dxa"/>
                  <w:tcBorders>
                    <w:top w:val="nil"/>
                    <w:left w:val="nil"/>
                    <w:bottom w:val="single" w:sz="8" w:space="0" w:color="auto"/>
                    <w:right w:val="single" w:sz="8" w:space="0" w:color="auto"/>
                  </w:tcBorders>
                  <w:tcMar>
                    <w:top w:w="0" w:type="dxa"/>
                    <w:left w:w="108" w:type="dxa"/>
                    <w:bottom w:w="0" w:type="dxa"/>
                    <w:right w:w="108" w:type="dxa"/>
                  </w:tcMar>
                  <w:hideMark/>
                </w:tcPr>
                <w:p w14:paraId="5E12F308" w14:textId="77777777" w:rsidR="00824DFC" w:rsidRPr="000961F5" w:rsidRDefault="00824DFC" w:rsidP="00824DFC">
                  <w:pPr>
                    <w:ind w:left="0"/>
                    <w:rPr>
                      <w:lang w:eastAsia="zh-CN"/>
                    </w:rPr>
                  </w:pPr>
                  <w:r w:rsidRPr="000961F5">
                    <w:rPr>
                      <w:lang w:eastAsia="zh-CN"/>
                    </w:rPr>
                    <w:t>Maker</w:t>
                  </w:r>
                </w:p>
              </w:tc>
            </w:tr>
            <w:tr w:rsidR="00824DFC" w:rsidRPr="000961F5" w14:paraId="3865457A" w14:textId="77777777" w:rsidTr="00824DFC">
              <w:tc>
                <w:tcPr>
                  <w:tcW w:w="14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14A1EE6" w14:textId="77777777" w:rsidR="00824DFC" w:rsidRPr="000961F5" w:rsidRDefault="00824DFC" w:rsidP="00824DFC">
                  <w:pPr>
                    <w:ind w:left="-18"/>
                    <w:rPr>
                      <w:lang w:eastAsia="zh-CN"/>
                    </w:rPr>
                  </w:pPr>
                  <w:r w:rsidRPr="000961F5">
                    <w:rPr>
                      <w:lang w:eastAsia="zh-CN"/>
                    </w:rPr>
                    <w:t>Mr.</w:t>
                  </w:r>
                </w:p>
              </w:tc>
              <w:tc>
                <w:tcPr>
                  <w:tcW w:w="1438" w:type="dxa"/>
                  <w:tcBorders>
                    <w:top w:val="nil"/>
                    <w:left w:val="nil"/>
                    <w:bottom w:val="single" w:sz="8" w:space="0" w:color="auto"/>
                    <w:right w:val="single" w:sz="8" w:space="0" w:color="auto"/>
                  </w:tcBorders>
                  <w:tcMar>
                    <w:top w:w="0" w:type="dxa"/>
                    <w:left w:w="108" w:type="dxa"/>
                    <w:bottom w:w="0" w:type="dxa"/>
                    <w:right w:w="108" w:type="dxa"/>
                  </w:tcMar>
                  <w:hideMark/>
                </w:tcPr>
                <w:p w14:paraId="03902484" w14:textId="77777777" w:rsidR="00824DFC" w:rsidRPr="000961F5" w:rsidRDefault="00824DFC" w:rsidP="00824DFC">
                  <w:pPr>
                    <w:ind w:left="63"/>
                    <w:rPr>
                      <w:lang w:eastAsia="zh-CN"/>
                    </w:rPr>
                  </w:pPr>
                  <w:r w:rsidRPr="000961F5">
                    <w:rPr>
                      <w:lang w:eastAsia="zh-CN"/>
                    </w:rPr>
                    <w:t>Alexander</w:t>
                  </w:r>
                </w:p>
              </w:tc>
              <w:tc>
                <w:tcPr>
                  <w:tcW w:w="1438" w:type="dxa"/>
                  <w:tcBorders>
                    <w:top w:val="nil"/>
                    <w:left w:val="nil"/>
                    <w:bottom w:val="single" w:sz="8" w:space="0" w:color="auto"/>
                    <w:right w:val="single" w:sz="8" w:space="0" w:color="auto"/>
                  </w:tcBorders>
                  <w:tcMar>
                    <w:top w:w="0" w:type="dxa"/>
                    <w:left w:w="108" w:type="dxa"/>
                    <w:bottom w:w="0" w:type="dxa"/>
                    <w:right w:w="108" w:type="dxa"/>
                  </w:tcMar>
                  <w:hideMark/>
                </w:tcPr>
                <w:p w14:paraId="4BD58FF4" w14:textId="77777777" w:rsidR="00824DFC" w:rsidRPr="000961F5" w:rsidRDefault="00824DFC" w:rsidP="00824DFC">
                  <w:pPr>
                    <w:ind w:left="101"/>
                    <w:rPr>
                      <w:lang w:eastAsia="zh-CN"/>
                    </w:rPr>
                  </w:pPr>
                  <w:r w:rsidRPr="000961F5">
                    <w:rPr>
                      <w:lang w:eastAsia="zh-CN"/>
                    </w:rPr>
                    <w:t>Guo</w:t>
                  </w:r>
                </w:p>
              </w:tc>
              <w:tc>
                <w:tcPr>
                  <w:tcW w:w="1438" w:type="dxa"/>
                  <w:tcBorders>
                    <w:top w:val="nil"/>
                    <w:left w:val="nil"/>
                    <w:bottom w:val="single" w:sz="8" w:space="0" w:color="auto"/>
                    <w:right w:val="single" w:sz="8" w:space="0" w:color="auto"/>
                  </w:tcBorders>
                  <w:tcMar>
                    <w:top w:w="0" w:type="dxa"/>
                    <w:left w:w="108" w:type="dxa"/>
                    <w:bottom w:w="0" w:type="dxa"/>
                    <w:right w:w="108" w:type="dxa"/>
                  </w:tcMar>
                  <w:hideMark/>
                </w:tcPr>
                <w:p w14:paraId="5B005FBA" w14:textId="77777777" w:rsidR="00824DFC" w:rsidRPr="000961F5" w:rsidRDefault="00824DFC" w:rsidP="00824DFC">
                  <w:pPr>
                    <w:ind w:left="0"/>
                    <w:rPr>
                      <w:lang w:eastAsia="zh-CN"/>
                    </w:rPr>
                  </w:pPr>
                  <w:r w:rsidRPr="000961F5">
                    <w:rPr>
                      <w:lang w:eastAsia="zh-CN"/>
                    </w:rPr>
                    <w:t>Checker</w:t>
                  </w:r>
                </w:p>
              </w:tc>
            </w:tr>
            <w:tr w:rsidR="00824DFC" w:rsidRPr="000961F5" w14:paraId="5C259DE4" w14:textId="77777777" w:rsidTr="00824DFC">
              <w:tc>
                <w:tcPr>
                  <w:tcW w:w="14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0272A2C" w14:textId="77777777" w:rsidR="00824DFC" w:rsidRPr="000961F5" w:rsidRDefault="00824DFC" w:rsidP="00824DFC">
                  <w:pPr>
                    <w:ind w:left="-18"/>
                    <w:rPr>
                      <w:lang w:eastAsia="zh-CN"/>
                    </w:rPr>
                  </w:pPr>
                  <w:r w:rsidRPr="000961F5">
                    <w:rPr>
                      <w:lang w:eastAsia="zh-CN"/>
                    </w:rPr>
                    <w:t>Mr.</w:t>
                  </w:r>
                </w:p>
              </w:tc>
              <w:tc>
                <w:tcPr>
                  <w:tcW w:w="1438" w:type="dxa"/>
                  <w:tcBorders>
                    <w:top w:val="nil"/>
                    <w:left w:val="nil"/>
                    <w:bottom w:val="single" w:sz="8" w:space="0" w:color="auto"/>
                    <w:right w:val="single" w:sz="8" w:space="0" w:color="auto"/>
                  </w:tcBorders>
                  <w:tcMar>
                    <w:top w:w="0" w:type="dxa"/>
                    <w:left w:w="108" w:type="dxa"/>
                    <w:bottom w:w="0" w:type="dxa"/>
                    <w:right w:w="108" w:type="dxa"/>
                  </w:tcMar>
                  <w:hideMark/>
                </w:tcPr>
                <w:p w14:paraId="19898D17" w14:textId="77777777" w:rsidR="00824DFC" w:rsidRPr="000961F5" w:rsidRDefault="00824DFC" w:rsidP="00824DFC">
                  <w:pPr>
                    <w:ind w:left="63"/>
                    <w:rPr>
                      <w:lang w:eastAsia="zh-CN"/>
                    </w:rPr>
                  </w:pPr>
                  <w:r w:rsidRPr="000961F5">
                    <w:rPr>
                      <w:lang w:eastAsia="zh-CN"/>
                    </w:rPr>
                    <w:t>Brian</w:t>
                  </w:r>
                </w:p>
              </w:tc>
              <w:tc>
                <w:tcPr>
                  <w:tcW w:w="1438" w:type="dxa"/>
                  <w:tcBorders>
                    <w:top w:val="nil"/>
                    <w:left w:val="nil"/>
                    <w:bottom w:val="single" w:sz="8" w:space="0" w:color="auto"/>
                    <w:right w:val="single" w:sz="8" w:space="0" w:color="auto"/>
                  </w:tcBorders>
                  <w:tcMar>
                    <w:top w:w="0" w:type="dxa"/>
                    <w:left w:w="108" w:type="dxa"/>
                    <w:bottom w:w="0" w:type="dxa"/>
                    <w:right w:w="108" w:type="dxa"/>
                  </w:tcMar>
                  <w:hideMark/>
                </w:tcPr>
                <w:p w14:paraId="4CF65A2F" w14:textId="77777777" w:rsidR="00824DFC" w:rsidRPr="000961F5" w:rsidRDefault="00824DFC" w:rsidP="00824DFC">
                  <w:pPr>
                    <w:ind w:left="101"/>
                    <w:rPr>
                      <w:lang w:eastAsia="zh-CN"/>
                    </w:rPr>
                  </w:pPr>
                  <w:r w:rsidRPr="000961F5">
                    <w:rPr>
                      <w:lang w:eastAsia="zh-CN"/>
                    </w:rPr>
                    <w:t>Zhang</w:t>
                  </w:r>
                </w:p>
              </w:tc>
              <w:tc>
                <w:tcPr>
                  <w:tcW w:w="1438" w:type="dxa"/>
                  <w:tcBorders>
                    <w:top w:val="nil"/>
                    <w:left w:val="nil"/>
                    <w:bottom w:val="single" w:sz="8" w:space="0" w:color="auto"/>
                    <w:right w:val="single" w:sz="8" w:space="0" w:color="auto"/>
                  </w:tcBorders>
                  <w:tcMar>
                    <w:top w:w="0" w:type="dxa"/>
                    <w:left w:w="108" w:type="dxa"/>
                    <w:bottom w:w="0" w:type="dxa"/>
                    <w:right w:w="108" w:type="dxa"/>
                  </w:tcMar>
                  <w:hideMark/>
                </w:tcPr>
                <w:p w14:paraId="21EEAB12" w14:textId="77777777" w:rsidR="00824DFC" w:rsidRPr="000961F5" w:rsidRDefault="00824DFC" w:rsidP="00824DFC">
                  <w:pPr>
                    <w:ind w:left="0"/>
                    <w:rPr>
                      <w:lang w:eastAsia="zh-CN"/>
                    </w:rPr>
                  </w:pPr>
                  <w:r w:rsidRPr="000961F5">
                    <w:rPr>
                      <w:lang w:eastAsia="zh-CN"/>
                    </w:rPr>
                    <w:t>Checker</w:t>
                  </w:r>
                </w:p>
              </w:tc>
            </w:tr>
            <w:tr w:rsidR="00824DFC" w:rsidRPr="000961F5" w14:paraId="0B1DCEA6" w14:textId="77777777" w:rsidTr="00824DFC">
              <w:tc>
                <w:tcPr>
                  <w:tcW w:w="14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A271131" w14:textId="77777777" w:rsidR="00824DFC" w:rsidRPr="000961F5" w:rsidRDefault="00824DFC" w:rsidP="00824DFC">
                  <w:pPr>
                    <w:ind w:left="-18"/>
                    <w:rPr>
                      <w:lang w:eastAsia="zh-CN"/>
                    </w:rPr>
                  </w:pPr>
                  <w:r w:rsidRPr="000961F5">
                    <w:rPr>
                      <w:lang w:eastAsia="zh-CN"/>
                    </w:rPr>
                    <w:t>Mr.</w:t>
                  </w:r>
                </w:p>
              </w:tc>
              <w:tc>
                <w:tcPr>
                  <w:tcW w:w="1438" w:type="dxa"/>
                  <w:tcBorders>
                    <w:top w:val="nil"/>
                    <w:left w:val="nil"/>
                    <w:bottom w:val="single" w:sz="8" w:space="0" w:color="auto"/>
                    <w:right w:val="single" w:sz="8" w:space="0" w:color="auto"/>
                  </w:tcBorders>
                  <w:tcMar>
                    <w:top w:w="0" w:type="dxa"/>
                    <w:left w:w="108" w:type="dxa"/>
                    <w:bottom w:w="0" w:type="dxa"/>
                    <w:right w:w="108" w:type="dxa"/>
                  </w:tcMar>
                  <w:hideMark/>
                </w:tcPr>
                <w:p w14:paraId="37CB44B7" w14:textId="77777777" w:rsidR="00824DFC" w:rsidRPr="000961F5" w:rsidRDefault="00824DFC" w:rsidP="00824DFC">
                  <w:pPr>
                    <w:ind w:left="63"/>
                    <w:rPr>
                      <w:lang w:eastAsia="zh-CN"/>
                    </w:rPr>
                  </w:pPr>
                  <w:r w:rsidRPr="000961F5">
                    <w:rPr>
                      <w:lang w:eastAsia="zh-CN"/>
                    </w:rPr>
                    <w:t>Steven</w:t>
                  </w:r>
                </w:p>
              </w:tc>
              <w:tc>
                <w:tcPr>
                  <w:tcW w:w="1438" w:type="dxa"/>
                  <w:tcBorders>
                    <w:top w:val="nil"/>
                    <w:left w:val="nil"/>
                    <w:bottom w:val="single" w:sz="8" w:space="0" w:color="auto"/>
                    <w:right w:val="single" w:sz="8" w:space="0" w:color="auto"/>
                  </w:tcBorders>
                  <w:tcMar>
                    <w:top w:w="0" w:type="dxa"/>
                    <w:left w:w="108" w:type="dxa"/>
                    <w:bottom w:w="0" w:type="dxa"/>
                    <w:right w:w="108" w:type="dxa"/>
                  </w:tcMar>
                  <w:hideMark/>
                </w:tcPr>
                <w:p w14:paraId="0C17F800" w14:textId="77777777" w:rsidR="00824DFC" w:rsidRPr="000961F5" w:rsidRDefault="00824DFC" w:rsidP="00824DFC">
                  <w:pPr>
                    <w:ind w:left="101"/>
                    <w:rPr>
                      <w:lang w:eastAsia="zh-CN"/>
                    </w:rPr>
                  </w:pPr>
                  <w:r w:rsidRPr="000961F5">
                    <w:rPr>
                      <w:lang w:eastAsia="zh-CN"/>
                    </w:rPr>
                    <w:t>Zheng</w:t>
                  </w:r>
                </w:p>
              </w:tc>
              <w:tc>
                <w:tcPr>
                  <w:tcW w:w="1438" w:type="dxa"/>
                  <w:tcBorders>
                    <w:top w:val="nil"/>
                    <w:left w:val="nil"/>
                    <w:bottom w:val="single" w:sz="8" w:space="0" w:color="auto"/>
                    <w:right w:val="single" w:sz="8" w:space="0" w:color="auto"/>
                  </w:tcBorders>
                  <w:tcMar>
                    <w:top w:w="0" w:type="dxa"/>
                    <w:left w:w="108" w:type="dxa"/>
                    <w:bottom w:w="0" w:type="dxa"/>
                    <w:right w:w="108" w:type="dxa"/>
                  </w:tcMar>
                  <w:hideMark/>
                </w:tcPr>
                <w:p w14:paraId="0E91D179" w14:textId="77777777" w:rsidR="00824DFC" w:rsidRPr="000961F5" w:rsidRDefault="00824DFC" w:rsidP="00824DFC">
                  <w:pPr>
                    <w:ind w:left="0"/>
                    <w:rPr>
                      <w:lang w:eastAsia="zh-CN"/>
                    </w:rPr>
                  </w:pPr>
                  <w:r w:rsidRPr="000961F5">
                    <w:rPr>
                      <w:lang w:eastAsia="zh-CN"/>
                    </w:rPr>
                    <w:t>Enquiry</w:t>
                  </w:r>
                </w:p>
              </w:tc>
            </w:tr>
            <w:tr w:rsidR="00824DFC" w:rsidRPr="000961F5" w14:paraId="7243F362" w14:textId="0C191DE3" w:rsidTr="00824DFC">
              <w:tc>
                <w:tcPr>
                  <w:tcW w:w="14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18D78EB" w14:textId="77777777" w:rsidR="00824DFC" w:rsidRPr="000961F5" w:rsidRDefault="00824DFC" w:rsidP="00824DFC">
                  <w:pPr>
                    <w:ind w:left="-18"/>
                    <w:rPr>
                      <w:lang w:eastAsia="zh-CN"/>
                    </w:rPr>
                  </w:pPr>
                  <w:r w:rsidRPr="000961F5">
                    <w:rPr>
                      <w:lang w:eastAsia="zh-CN"/>
                    </w:rPr>
                    <w:t>Ms.</w:t>
                  </w:r>
                </w:p>
              </w:tc>
              <w:tc>
                <w:tcPr>
                  <w:tcW w:w="1438" w:type="dxa"/>
                  <w:tcBorders>
                    <w:top w:val="nil"/>
                    <w:left w:val="nil"/>
                    <w:bottom w:val="single" w:sz="8" w:space="0" w:color="auto"/>
                    <w:right w:val="single" w:sz="8" w:space="0" w:color="auto"/>
                  </w:tcBorders>
                  <w:tcMar>
                    <w:top w:w="0" w:type="dxa"/>
                    <w:left w:w="108" w:type="dxa"/>
                    <w:bottom w:w="0" w:type="dxa"/>
                    <w:right w:w="108" w:type="dxa"/>
                  </w:tcMar>
                  <w:hideMark/>
                </w:tcPr>
                <w:p w14:paraId="7B649533" w14:textId="4CEAC18D" w:rsidR="00824DFC" w:rsidRPr="000961F5" w:rsidRDefault="00824DFC" w:rsidP="00824DFC">
                  <w:pPr>
                    <w:ind w:left="63"/>
                    <w:rPr>
                      <w:lang w:eastAsia="zh-CN"/>
                    </w:rPr>
                  </w:pPr>
                  <w:r w:rsidRPr="000961F5">
                    <w:rPr>
                      <w:lang w:eastAsia="zh-CN"/>
                    </w:rPr>
                    <w:t>Margaret</w:t>
                  </w:r>
                </w:p>
              </w:tc>
              <w:tc>
                <w:tcPr>
                  <w:tcW w:w="1438" w:type="dxa"/>
                  <w:tcBorders>
                    <w:top w:val="nil"/>
                    <w:left w:val="nil"/>
                    <w:bottom w:val="single" w:sz="8" w:space="0" w:color="auto"/>
                    <w:right w:val="single" w:sz="8" w:space="0" w:color="auto"/>
                  </w:tcBorders>
                  <w:tcMar>
                    <w:top w:w="0" w:type="dxa"/>
                    <w:left w:w="108" w:type="dxa"/>
                    <w:bottom w:w="0" w:type="dxa"/>
                    <w:right w:w="108" w:type="dxa"/>
                  </w:tcMar>
                  <w:hideMark/>
                </w:tcPr>
                <w:p w14:paraId="5CBCD0D1" w14:textId="499617C4" w:rsidR="00824DFC" w:rsidRPr="000961F5" w:rsidRDefault="00824DFC" w:rsidP="00824DFC">
                  <w:pPr>
                    <w:ind w:left="101"/>
                    <w:rPr>
                      <w:lang w:eastAsia="zh-CN"/>
                    </w:rPr>
                  </w:pPr>
                  <w:r w:rsidRPr="000961F5">
                    <w:rPr>
                      <w:lang w:eastAsia="zh-CN"/>
                    </w:rPr>
                    <w:t>Phillips</w:t>
                  </w:r>
                </w:p>
              </w:tc>
              <w:tc>
                <w:tcPr>
                  <w:tcW w:w="1438" w:type="dxa"/>
                  <w:tcBorders>
                    <w:top w:val="nil"/>
                    <w:left w:val="nil"/>
                    <w:bottom w:val="single" w:sz="8" w:space="0" w:color="auto"/>
                    <w:right w:val="single" w:sz="8" w:space="0" w:color="auto"/>
                  </w:tcBorders>
                  <w:tcMar>
                    <w:top w:w="0" w:type="dxa"/>
                    <w:left w:w="108" w:type="dxa"/>
                    <w:bottom w:w="0" w:type="dxa"/>
                    <w:right w:w="108" w:type="dxa"/>
                  </w:tcMar>
                  <w:hideMark/>
                </w:tcPr>
                <w:p w14:paraId="52A3D58A" w14:textId="2A9C8B02" w:rsidR="00824DFC" w:rsidRPr="000961F5" w:rsidRDefault="00824DFC" w:rsidP="00824DFC">
                  <w:pPr>
                    <w:ind w:left="0"/>
                    <w:rPr>
                      <w:lang w:eastAsia="zh-CN"/>
                    </w:rPr>
                  </w:pPr>
                  <w:r w:rsidRPr="000961F5">
                    <w:rPr>
                      <w:lang w:eastAsia="zh-CN"/>
                    </w:rPr>
                    <w:t>Enquiry</w:t>
                  </w:r>
                </w:p>
              </w:tc>
            </w:tr>
          </w:tbl>
          <w:p w14:paraId="33DCF827" w14:textId="77777777" w:rsidR="00824DFC" w:rsidRPr="002B0661" w:rsidRDefault="00824DFC" w:rsidP="00824DFC">
            <w:pPr>
              <w:rPr>
                <w:rFonts w:ascii="Arial" w:eastAsiaTheme="minorEastAsia" w:hAnsi="Arial"/>
                <w:color w:val="1F497D"/>
              </w:rPr>
            </w:pPr>
          </w:p>
          <w:p w14:paraId="3F28CC41" w14:textId="0129F640" w:rsidR="00824DFC" w:rsidRPr="000961F5" w:rsidRDefault="00824DFC" w:rsidP="00824DFC">
            <w:pPr>
              <w:ind w:left="0"/>
              <w:rPr>
                <w:rFonts w:ascii="Arial" w:hAnsi="Arial"/>
                <w:sz w:val="16"/>
                <w:szCs w:val="16"/>
              </w:rPr>
            </w:pPr>
            <w:r w:rsidRPr="000961F5">
              <w:t>Consequent output – “</w:t>
            </w:r>
            <w:r w:rsidRPr="000961F5">
              <w:rPr>
                <w:bCs/>
                <w:u w:val="single"/>
              </w:rPr>
              <w:t>Attn.: Ms. Jessica Xu / Mr. Larry Huang / Mr. Alexander Guo / Mr. Brian Zhang</w:t>
            </w:r>
            <w:r w:rsidRPr="000961F5">
              <w:t>”</w:t>
            </w:r>
          </w:p>
          <w:p w14:paraId="54B8061C" w14:textId="4BAE6D21" w:rsidR="00824DFC" w:rsidRPr="000961F5" w:rsidRDefault="00824DFC" w:rsidP="00824DFC">
            <w:pPr>
              <w:spacing w:after="0"/>
              <w:ind w:left="0"/>
              <w:jc w:val="left"/>
              <w:rPr>
                <w:rFonts w:ascii="Arial" w:hAnsi="Arial"/>
                <w:sz w:val="16"/>
                <w:szCs w:val="16"/>
                <w:lang w:val="en-US"/>
              </w:rPr>
            </w:pPr>
          </w:p>
          <w:p w14:paraId="7D9D5D1B" w14:textId="0406B389" w:rsidR="00824DFC" w:rsidRPr="000961F5" w:rsidRDefault="00E80291" w:rsidP="00824DFC">
            <w:pPr>
              <w:spacing w:after="0"/>
              <w:ind w:left="0"/>
              <w:jc w:val="left"/>
              <w:rPr>
                <w:rFonts w:ascii="Arial" w:hAnsi="Arial"/>
                <w:sz w:val="16"/>
                <w:szCs w:val="16"/>
                <w:lang w:val="en-US"/>
              </w:rPr>
            </w:pPr>
            <w:r w:rsidRPr="000961F5">
              <w:rPr>
                <w:lang w:val="en-US"/>
              </w:rPr>
              <w:t xml:space="preserve">Note: Fields 3-5 should repeat </w:t>
            </w:r>
            <w:r w:rsidR="00973A7A" w:rsidRPr="000961F5">
              <w:rPr>
                <w:lang w:val="en-US"/>
              </w:rPr>
              <w:t>if there is</w:t>
            </w:r>
            <w:r w:rsidRPr="000961F5">
              <w:rPr>
                <w:lang w:val="en-US"/>
              </w:rPr>
              <w:t xml:space="preserve"> more than 1 sponsor.</w:t>
            </w:r>
          </w:p>
          <w:p w14:paraId="1F3EDD93" w14:textId="64592CED" w:rsidR="007C7B86" w:rsidRPr="000961F5" w:rsidRDefault="007C7B86" w:rsidP="00934A62">
            <w:pPr>
              <w:spacing w:after="0"/>
              <w:ind w:left="0"/>
              <w:jc w:val="left"/>
              <w:rPr>
                <w:rFonts w:ascii="Arial" w:hAnsi="Arial"/>
                <w:sz w:val="16"/>
                <w:szCs w:val="16"/>
                <w:lang w:val="en-US"/>
              </w:rPr>
            </w:pPr>
          </w:p>
        </w:tc>
        <w:tc>
          <w:tcPr>
            <w:tcW w:w="1596" w:type="dxa"/>
            <w:vAlign w:val="center"/>
          </w:tcPr>
          <w:p w14:paraId="7BDE9B59" w14:textId="1795B9A2" w:rsidR="007C7B86" w:rsidRPr="000961F5" w:rsidRDefault="00E80291" w:rsidP="00934A62">
            <w:pPr>
              <w:spacing w:after="0"/>
              <w:ind w:left="0"/>
              <w:jc w:val="left"/>
              <w:rPr>
                <w:rFonts w:ascii="Arial" w:hAnsi="Arial"/>
                <w:sz w:val="16"/>
                <w:szCs w:val="16"/>
                <w:lang w:val="en-US"/>
              </w:rPr>
            </w:pPr>
            <w:r w:rsidRPr="000961F5">
              <w:rPr>
                <w:lang w:val="en-US"/>
              </w:rPr>
              <w:t>Populated</w:t>
            </w:r>
          </w:p>
        </w:tc>
        <w:tc>
          <w:tcPr>
            <w:tcW w:w="930" w:type="dxa"/>
            <w:vAlign w:val="center"/>
          </w:tcPr>
          <w:p w14:paraId="49C704C7" w14:textId="71704A48" w:rsidR="007C7B86" w:rsidRPr="000961F5" w:rsidRDefault="007C7B86" w:rsidP="00934A62">
            <w:pPr>
              <w:spacing w:after="0"/>
              <w:ind w:left="0"/>
              <w:jc w:val="left"/>
              <w:rPr>
                <w:rFonts w:ascii="Arial" w:hAnsi="Arial"/>
                <w:sz w:val="16"/>
                <w:szCs w:val="16"/>
                <w:lang w:val="en-US"/>
              </w:rPr>
            </w:pPr>
            <w:r w:rsidRPr="000961F5">
              <w:rPr>
                <w:lang w:val="en-US"/>
              </w:rPr>
              <w:t>N</w:t>
            </w:r>
          </w:p>
        </w:tc>
      </w:tr>
      <w:tr w:rsidR="007C7B86" w:rsidRPr="000961F5" w14:paraId="0933A13E" w14:textId="77777777" w:rsidTr="00DA1652">
        <w:tc>
          <w:tcPr>
            <w:tcW w:w="394" w:type="dxa"/>
            <w:vAlign w:val="center"/>
          </w:tcPr>
          <w:p w14:paraId="0245E771" w14:textId="14AA9BB0" w:rsidR="007C7B86" w:rsidRPr="000961F5" w:rsidRDefault="00E80291" w:rsidP="00934A62">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6</w:t>
            </w:r>
          </w:p>
        </w:tc>
        <w:tc>
          <w:tcPr>
            <w:tcW w:w="2071" w:type="dxa"/>
            <w:vAlign w:val="center"/>
          </w:tcPr>
          <w:p w14:paraId="4ECC8D4D" w14:textId="4155CD86" w:rsidR="007C7B86" w:rsidRPr="000961F5" w:rsidRDefault="007C7B86" w:rsidP="00934A62">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Name of Listing Applicant</w:t>
            </w:r>
          </w:p>
        </w:tc>
        <w:tc>
          <w:tcPr>
            <w:tcW w:w="5468" w:type="dxa"/>
            <w:vAlign w:val="center"/>
          </w:tcPr>
          <w:p w14:paraId="1855A61C" w14:textId="78E5A2C6" w:rsidR="007C7B86" w:rsidRPr="000961F5" w:rsidRDefault="00A00559" w:rsidP="00934A62">
            <w:pPr>
              <w:spacing w:after="0"/>
              <w:ind w:left="0"/>
              <w:jc w:val="left"/>
              <w:rPr>
                <w:rFonts w:ascii="Arial" w:hAnsi="Arial"/>
                <w:sz w:val="16"/>
                <w:szCs w:val="16"/>
                <w:lang w:val="en-US"/>
              </w:rPr>
            </w:pPr>
            <w:r w:rsidRPr="000961F5">
              <w:rPr>
                <w:lang w:val="en-US"/>
              </w:rPr>
              <w:t xml:space="preserve">Company Name (English Full) </w:t>
            </w:r>
            <w:r w:rsidRPr="000961F5">
              <w:rPr>
                <w:b/>
                <w:lang w:val="en-US"/>
              </w:rPr>
              <w:t>[IPO initiation Field #2]</w:t>
            </w:r>
          </w:p>
        </w:tc>
        <w:tc>
          <w:tcPr>
            <w:tcW w:w="1596" w:type="dxa"/>
            <w:vAlign w:val="center"/>
          </w:tcPr>
          <w:p w14:paraId="28D23034" w14:textId="7B4FB970" w:rsidR="007C7B86" w:rsidRPr="000961F5" w:rsidRDefault="00A00559" w:rsidP="00934A62">
            <w:pPr>
              <w:spacing w:after="0"/>
              <w:ind w:left="0"/>
              <w:jc w:val="left"/>
              <w:rPr>
                <w:rFonts w:ascii="Arial" w:hAnsi="Arial"/>
                <w:sz w:val="16"/>
                <w:szCs w:val="16"/>
                <w:lang w:val="en-US"/>
              </w:rPr>
            </w:pPr>
            <w:r w:rsidRPr="000961F5">
              <w:rPr>
                <w:lang w:val="en-US"/>
              </w:rPr>
              <w:t>Populated</w:t>
            </w:r>
          </w:p>
        </w:tc>
        <w:tc>
          <w:tcPr>
            <w:tcW w:w="930" w:type="dxa"/>
            <w:vAlign w:val="center"/>
          </w:tcPr>
          <w:p w14:paraId="228FFEED" w14:textId="3A43D67E" w:rsidR="007C7B86" w:rsidRPr="000961F5" w:rsidRDefault="00A00559" w:rsidP="00934A62">
            <w:pPr>
              <w:spacing w:after="0"/>
              <w:ind w:left="0"/>
              <w:jc w:val="left"/>
              <w:rPr>
                <w:rFonts w:ascii="Arial" w:hAnsi="Arial"/>
                <w:sz w:val="16"/>
                <w:szCs w:val="16"/>
                <w:lang w:val="en-US"/>
              </w:rPr>
            </w:pPr>
            <w:r w:rsidRPr="000961F5">
              <w:rPr>
                <w:lang w:val="en-US"/>
              </w:rPr>
              <w:t>N</w:t>
            </w:r>
          </w:p>
        </w:tc>
      </w:tr>
      <w:tr w:rsidR="007C7B86" w:rsidRPr="000961F5" w14:paraId="41716380" w14:textId="77777777" w:rsidTr="00DA1652">
        <w:tc>
          <w:tcPr>
            <w:tcW w:w="394" w:type="dxa"/>
            <w:vAlign w:val="center"/>
          </w:tcPr>
          <w:p w14:paraId="6AF838B4" w14:textId="011658A3" w:rsidR="007C7B86" w:rsidRPr="000961F5" w:rsidRDefault="00E80291" w:rsidP="00934A62">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7</w:t>
            </w:r>
          </w:p>
        </w:tc>
        <w:tc>
          <w:tcPr>
            <w:tcW w:w="2071" w:type="dxa"/>
            <w:vAlign w:val="center"/>
          </w:tcPr>
          <w:p w14:paraId="4FA44827" w14:textId="67D22FA2" w:rsidR="007C7B86" w:rsidRPr="000961F5" w:rsidRDefault="007C7B86" w:rsidP="00934A62">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Case Number</w:t>
            </w:r>
          </w:p>
        </w:tc>
        <w:tc>
          <w:tcPr>
            <w:tcW w:w="5468" w:type="dxa"/>
            <w:vAlign w:val="center"/>
          </w:tcPr>
          <w:p w14:paraId="6C70D642" w14:textId="4F49D5EE" w:rsidR="007C7B86" w:rsidRPr="000961F5" w:rsidRDefault="00E80291" w:rsidP="00934A62">
            <w:pPr>
              <w:spacing w:after="0"/>
              <w:ind w:left="0"/>
              <w:jc w:val="left"/>
              <w:rPr>
                <w:rFonts w:ascii="Arial" w:hAnsi="Arial"/>
                <w:sz w:val="16"/>
                <w:szCs w:val="16"/>
                <w:lang w:val="en-US"/>
              </w:rPr>
            </w:pPr>
            <w:r w:rsidRPr="000961F5">
              <w:rPr>
                <w:lang w:val="en-US"/>
              </w:rPr>
              <w:t xml:space="preserve">Case Number </w:t>
            </w:r>
            <w:r w:rsidRPr="000961F5">
              <w:rPr>
                <w:b/>
                <w:lang w:val="en-US"/>
              </w:rPr>
              <w:t>[IPO initiation Field #1]</w:t>
            </w:r>
          </w:p>
        </w:tc>
        <w:tc>
          <w:tcPr>
            <w:tcW w:w="1596" w:type="dxa"/>
            <w:vAlign w:val="center"/>
          </w:tcPr>
          <w:p w14:paraId="3FD896DD" w14:textId="76FE96B6" w:rsidR="007C7B86" w:rsidRPr="000961F5" w:rsidRDefault="00E80291" w:rsidP="00934A62">
            <w:pPr>
              <w:spacing w:after="0"/>
              <w:ind w:left="0"/>
              <w:jc w:val="left"/>
              <w:rPr>
                <w:rFonts w:ascii="Arial" w:hAnsi="Arial"/>
                <w:sz w:val="16"/>
                <w:szCs w:val="16"/>
                <w:lang w:val="en-US"/>
              </w:rPr>
            </w:pPr>
            <w:r w:rsidRPr="000961F5">
              <w:rPr>
                <w:lang w:val="en-US"/>
              </w:rPr>
              <w:t>Populated</w:t>
            </w:r>
          </w:p>
        </w:tc>
        <w:tc>
          <w:tcPr>
            <w:tcW w:w="930" w:type="dxa"/>
            <w:vAlign w:val="center"/>
          </w:tcPr>
          <w:p w14:paraId="732083E8" w14:textId="6D1CCDE6" w:rsidR="007C7B86" w:rsidRPr="000961F5" w:rsidRDefault="00E80291" w:rsidP="00934A62">
            <w:pPr>
              <w:spacing w:after="0"/>
              <w:ind w:left="0"/>
              <w:jc w:val="left"/>
              <w:rPr>
                <w:rFonts w:ascii="Arial" w:hAnsi="Arial"/>
                <w:sz w:val="16"/>
                <w:szCs w:val="16"/>
                <w:lang w:val="en-US"/>
              </w:rPr>
            </w:pPr>
            <w:r w:rsidRPr="000961F5">
              <w:rPr>
                <w:lang w:val="en-US"/>
              </w:rPr>
              <w:t>N</w:t>
            </w:r>
          </w:p>
        </w:tc>
      </w:tr>
      <w:tr w:rsidR="007C7B86" w:rsidRPr="000961F5" w14:paraId="26AEC956" w14:textId="77777777" w:rsidTr="00DA1652">
        <w:tc>
          <w:tcPr>
            <w:tcW w:w="394" w:type="dxa"/>
            <w:vAlign w:val="center"/>
          </w:tcPr>
          <w:p w14:paraId="4C422A6A" w14:textId="3696A1DE" w:rsidR="007C7B86" w:rsidRPr="000961F5" w:rsidRDefault="00E80291" w:rsidP="00934A62">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8</w:t>
            </w:r>
          </w:p>
        </w:tc>
        <w:tc>
          <w:tcPr>
            <w:tcW w:w="2071" w:type="dxa"/>
            <w:vAlign w:val="center"/>
          </w:tcPr>
          <w:p w14:paraId="21620FCF" w14:textId="0E319D2A" w:rsidR="007C7B86" w:rsidRPr="000961F5" w:rsidRDefault="007C7B86" w:rsidP="00934A62">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Transaction Type</w:t>
            </w:r>
          </w:p>
        </w:tc>
        <w:tc>
          <w:tcPr>
            <w:tcW w:w="5468" w:type="dxa"/>
            <w:vAlign w:val="center"/>
          </w:tcPr>
          <w:p w14:paraId="4A052FDF" w14:textId="32801391" w:rsidR="007C7B86" w:rsidRPr="000961F5" w:rsidRDefault="00E80291" w:rsidP="00934A62">
            <w:pPr>
              <w:spacing w:after="0"/>
              <w:ind w:left="0"/>
              <w:jc w:val="left"/>
              <w:rPr>
                <w:rFonts w:ascii="Arial" w:hAnsi="Arial"/>
                <w:sz w:val="16"/>
                <w:szCs w:val="16"/>
                <w:lang w:val="en-US"/>
              </w:rPr>
            </w:pPr>
            <w:r w:rsidRPr="000961F5">
              <w:rPr>
                <w:lang w:val="en-US"/>
              </w:rPr>
              <w:t xml:space="preserve">Primary </w:t>
            </w:r>
            <w:r w:rsidR="00973A7A" w:rsidRPr="000961F5">
              <w:rPr>
                <w:lang w:val="en-US"/>
              </w:rPr>
              <w:t xml:space="preserve">Listing </w:t>
            </w:r>
            <w:r w:rsidRPr="000961F5">
              <w:rPr>
                <w:lang w:val="en-US"/>
              </w:rPr>
              <w:t>or Secondary Listing</w:t>
            </w:r>
            <w:r w:rsidRPr="000961F5">
              <w:rPr>
                <w:b/>
                <w:lang w:val="en-US"/>
              </w:rPr>
              <w:t xml:space="preserve"> [IPO initiation Field #19]</w:t>
            </w:r>
          </w:p>
        </w:tc>
        <w:tc>
          <w:tcPr>
            <w:tcW w:w="1596" w:type="dxa"/>
            <w:vAlign w:val="center"/>
          </w:tcPr>
          <w:p w14:paraId="440A5647" w14:textId="24624F6A" w:rsidR="007C7B86" w:rsidRPr="000961F5" w:rsidRDefault="00E80291" w:rsidP="00934A62">
            <w:pPr>
              <w:spacing w:after="0"/>
              <w:ind w:left="0"/>
              <w:jc w:val="left"/>
              <w:rPr>
                <w:rFonts w:ascii="Arial" w:hAnsi="Arial"/>
                <w:sz w:val="16"/>
                <w:szCs w:val="16"/>
                <w:lang w:val="en-US"/>
              </w:rPr>
            </w:pPr>
            <w:r w:rsidRPr="000961F5">
              <w:rPr>
                <w:lang w:val="en-US"/>
              </w:rPr>
              <w:t>Populated</w:t>
            </w:r>
          </w:p>
        </w:tc>
        <w:tc>
          <w:tcPr>
            <w:tcW w:w="930" w:type="dxa"/>
            <w:vAlign w:val="center"/>
          </w:tcPr>
          <w:p w14:paraId="5B9CBA95" w14:textId="0DB25124" w:rsidR="007C7B86" w:rsidRPr="000961F5" w:rsidRDefault="00E80291" w:rsidP="00934A62">
            <w:pPr>
              <w:spacing w:after="0"/>
              <w:ind w:left="0"/>
              <w:jc w:val="left"/>
              <w:rPr>
                <w:rFonts w:ascii="Arial" w:hAnsi="Arial"/>
                <w:sz w:val="16"/>
                <w:szCs w:val="16"/>
                <w:lang w:val="en-US"/>
              </w:rPr>
            </w:pPr>
            <w:r w:rsidRPr="000961F5">
              <w:rPr>
                <w:lang w:val="en-US"/>
              </w:rPr>
              <w:t>N</w:t>
            </w:r>
          </w:p>
        </w:tc>
      </w:tr>
      <w:tr w:rsidR="00A00559" w:rsidRPr="000961F5" w14:paraId="641E6F91" w14:textId="77777777" w:rsidTr="00DA1652">
        <w:tc>
          <w:tcPr>
            <w:tcW w:w="394" w:type="dxa"/>
            <w:vAlign w:val="center"/>
          </w:tcPr>
          <w:p w14:paraId="1B9EF8CF" w14:textId="3F2EB5A7" w:rsidR="00A00559" w:rsidRPr="000961F5" w:rsidRDefault="00E80291" w:rsidP="00C03769">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9</w:t>
            </w:r>
          </w:p>
        </w:tc>
        <w:tc>
          <w:tcPr>
            <w:tcW w:w="2071" w:type="dxa"/>
            <w:vAlign w:val="center"/>
          </w:tcPr>
          <w:p w14:paraId="3CBBD09A" w14:textId="3ACF235E" w:rsidR="00A00559" w:rsidRPr="000961F5" w:rsidRDefault="00A00559" w:rsidP="00C03769">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Date of final announcement</w:t>
            </w:r>
          </w:p>
        </w:tc>
        <w:tc>
          <w:tcPr>
            <w:tcW w:w="5468" w:type="dxa"/>
            <w:vAlign w:val="center"/>
          </w:tcPr>
          <w:p w14:paraId="0C3E6EA7" w14:textId="619B3EF9" w:rsidR="00A00559" w:rsidRPr="000961F5" w:rsidRDefault="00C03769" w:rsidP="00C03769">
            <w:pPr>
              <w:spacing w:after="0"/>
              <w:ind w:left="0"/>
              <w:jc w:val="left"/>
              <w:rPr>
                <w:rFonts w:ascii="Arial" w:hAnsi="Arial"/>
                <w:sz w:val="16"/>
                <w:szCs w:val="16"/>
                <w:lang w:val="en-US"/>
              </w:rPr>
            </w:pPr>
            <w:r w:rsidRPr="000961F5">
              <w:rPr>
                <w:lang w:val="en-US"/>
              </w:rPr>
              <w:t>System generated date, date the Regulator (HKEX) has indicated no further comments on the announcement</w:t>
            </w:r>
          </w:p>
        </w:tc>
        <w:tc>
          <w:tcPr>
            <w:tcW w:w="1596" w:type="dxa"/>
            <w:vAlign w:val="center"/>
          </w:tcPr>
          <w:p w14:paraId="5227B3D0" w14:textId="536C00C7" w:rsidR="00A00559" w:rsidRPr="000961F5" w:rsidRDefault="00C03769" w:rsidP="00C03769">
            <w:pPr>
              <w:spacing w:after="0"/>
              <w:ind w:left="0"/>
              <w:jc w:val="left"/>
              <w:rPr>
                <w:rFonts w:ascii="Arial" w:hAnsi="Arial"/>
                <w:sz w:val="16"/>
                <w:szCs w:val="16"/>
                <w:lang w:val="en-US"/>
              </w:rPr>
            </w:pPr>
            <w:r w:rsidRPr="000961F5">
              <w:rPr>
                <w:lang w:val="en-US"/>
              </w:rPr>
              <w:t>Populated</w:t>
            </w:r>
          </w:p>
        </w:tc>
        <w:tc>
          <w:tcPr>
            <w:tcW w:w="930" w:type="dxa"/>
            <w:vAlign w:val="center"/>
          </w:tcPr>
          <w:p w14:paraId="582A26C6" w14:textId="45B884E3" w:rsidR="00A00559" w:rsidRPr="000961F5" w:rsidRDefault="00C03769" w:rsidP="00C03769">
            <w:pPr>
              <w:spacing w:after="0"/>
              <w:ind w:left="0"/>
              <w:jc w:val="left"/>
              <w:rPr>
                <w:rFonts w:ascii="Arial" w:hAnsi="Arial"/>
                <w:sz w:val="16"/>
                <w:szCs w:val="16"/>
                <w:lang w:val="en-US"/>
              </w:rPr>
            </w:pPr>
            <w:r w:rsidRPr="000961F5">
              <w:rPr>
                <w:lang w:val="en-US"/>
              </w:rPr>
              <w:t>N</w:t>
            </w:r>
          </w:p>
        </w:tc>
      </w:tr>
      <w:tr w:rsidR="00A00559" w:rsidRPr="000961F5" w14:paraId="22582D0F" w14:textId="77777777" w:rsidTr="00DA1652">
        <w:tc>
          <w:tcPr>
            <w:tcW w:w="394" w:type="dxa"/>
            <w:vAlign w:val="center"/>
          </w:tcPr>
          <w:p w14:paraId="640901FC" w14:textId="1481D849" w:rsidR="00A00559" w:rsidRPr="000961F5" w:rsidRDefault="00E80291" w:rsidP="00C03769">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10</w:t>
            </w:r>
          </w:p>
        </w:tc>
        <w:tc>
          <w:tcPr>
            <w:tcW w:w="2071" w:type="dxa"/>
            <w:vAlign w:val="center"/>
          </w:tcPr>
          <w:p w14:paraId="489DFB82" w14:textId="01850C64" w:rsidR="00A00559" w:rsidRPr="000961F5" w:rsidRDefault="00A00559" w:rsidP="00C03769">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Vetting team contact</w:t>
            </w:r>
          </w:p>
        </w:tc>
        <w:tc>
          <w:tcPr>
            <w:tcW w:w="5468" w:type="dxa"/>
            <w:vAlign w:val="center"/>
          </w:tcPr>
          <w:p w14:paraId="25DC0F25" w14:textId="63743D98" w:rsidR="00A00559" w:rsidRPr="000961F5" w:rsidRDefault="00A00559" w:rsidP="00C03769">
            <w:pPr>
              <w:spacing w:after="0"/>
              <w:ind w:left="0"/>
              <w:jc w:val="left"/>
              <w:rPr>
                <w:rFonts w:ascii="Arial" w:hAnsi="Arial"/>
                <w:sz w:val="16"/>
                <w:szCs w:val="16"/>
                <w:lang w:val="en-US"/>
              </w:rPr>
            </w:pPr>
            <w:r w:rsidRPr="000961F5">
              <w:rPr>
                <w:lang w:val="en-US"/>
              </w:rPr>
              <w:t>Telephone number of the user approving the no comment letter</w:t>
            </w:r>
            <w:r w:rsidR="00C03769" w:rsidRPr="000961F5">
              <w:rPr>
                <w:lang w:val="en-US"/>
              </w:rPr>
              <w:t xml:space="preserve"> in the below format:</w:t>
            </w:r>
          </w:p>
          <w:p w14:paraId="7D6BD8D1" w14:textId="3BF8A088" w:rsidR="00C03769" w:rsidRPr="000961F5" w:rsidRDefault="00C03769" w:rsidP="00C03769">
            <w:pPr>
              <w:spacing w:after="0"/>
              <w:ind w:left="0"/>
              <w:jc w:val="left"/>
              <w:rPr>
                <w:rFonts w:ascii="Arial" w:hAnsi="Arial"/>
                <w:sz w:val="16"/>
                <w:szCs w:val="16"/>
                <w:lang w:val="en-US"/>
              </w:rPr>
            </w:pPr>
          </w:p>
          <w:p w14:paraId="6FC697B2" w14:textId="6C69B0F1" w:rsidR="00A00559" w:rsidRPr="000961F5" w:rsidRDefault="00973A7A" w:rsidP="00C03769">
            <w:pPr>
              <w:spacing w:after="0"/>
              <w:ind w:left="0"/>
              <w:jc w:val="left"/>
              <w:rPr>
                <w:rFonts w:ascii="Arial" w:hAnsi="Arial"/>
                <w:sz w:val="16"/>
                <w:szCs w:val="16"/>
                <w:lang w:val="en-US"/>
              </w:rPr>
            </w:pPr>
            <w:r w:rsidRPr="000961F5">
              <w:rPr>
                <w:lang w:val="en-US"/>
              </w:rPr>
              <w:t>xxxx</w:t>
            </w:r>
            <w:r w:rsidR="00C03769" w:rsidRPr="000961F5">
              <w:rPr>
                <w:lang w:val="en-US"/>
              </w:rPr>
              <w:t>-xxxx</w:t>
            </w:r>
          </w:p>
        </w:tc>
        <w:tc>
          <w:tcPr>
            <w:tcW w:w="1596" w:type="dxa"/>
            <w:vAlign w:val="center"/>
          </w:tcPr>
          <w:p w14:paraId="30B66FF7" w14:textId="40423CC3" w:rsidR="00A00559" w:rsidRPr="000961F5" w:rsidRDefault="00A00559" w:rsidP="00C03769">
            <w:pPr>
              <w:spacing w:after="0"/>
              <w:ind w:left="0"/>
              <w:jc w:val="left"/>
              <w:rPr>
                <w:rFonts w:ascii="Arial" w:hAnsi="Arial"/>
                <w:sz w:val="16"/>
                <w:szCs w:val="16"/>
                <w:lang w:val="en-US"/>
              </w:rPr>
            </w:pPr>
            <w:r w:rsidRPr="000961F5">
              <w:rPr>
                <w:lang w:val="en-US"/>
              </w:rPr>
              <w:lastRenderedPageBreak/>
              <w:t>Populated</w:t>
            </w:r>
          </w:p>
        </w:tc>
        <w:tc>
          <w:tcPr>
            <w:tcW w:w="930" w:type="dxa"/>
            <w:vAlign w:val="center"/>
          </w:tcPr>
          <w:p w14:paraId="61F22A93" w14:textId="2A52D546" w:rsidR="00A00559" w:rsidRPr="000961F5" w:rsidRDefault="00A00559" w:rsidP="00C03769">
            <w:pPr>
              <w:spacing w:after="0"/>
              <w:ind w:left="0"/>
              <w:jc w:val="left"/>
              <w:rPr>
                <w:rFonts w:ascii="Arial" w:hAnsi="Arial"/>
                <w:sz w:val="16"/>
                <w:szCs w:val="16"/>
                <w:lang w:val="en-US"/>
              </w:rPr>
            </w:pPr>
            <w:r w:rsidRPr="000961F5">
              <w:rPr>
                <w:lang w:val="en-US"/>
              </w:rPr>
              <w:t>Y</w:t>
            </w:r>
          </w:p>
        </w:tc>
      </w:tr>
      <w:tr w:rsidR="00A00559" w:rsidRPr="000961F5" w14:paraId="4A5F9749" w14:textId="77777777" w:rsidTr="00DA1652">
        <w:tc>
          <w:tcPr>
            <w:tcW w:w="394" w:type="dxa"/>
            <w:vAlign w:val="center"/>
          </w:tcPr>
          <w:p w14:paraId="4A60D7A3" w14:textId="501C2B5C" w:rsidR="00A00559" w:rsidRPr="000961F5" w:rsidRDefault="00A00559" w:rsidP="00C03769">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w:t>
            </w:r>
            <w:r w:rsidR="00E80291" w:rsidRPr="000961F5">
              <w:rPr>
                <w:rFonts w:eastAsia="Times New Roman"/>
                <w:color w:val="000000"/>
                <w:kern w:val="24"/>
                <w:lang w:val="en-HK"/>
              </w:rPr>
              <w:t>1</w:t>
            </w:r>
          </w:p>
        </w:tc>
        <w:tc>
          <w:tcPr>
            <w:tcW w:w="2071" w:type="dxa"/>
            <w:vAlign w:val="center"/>
          </w:tcPr>
          <w:p w14:paraId="003D529F" w14:textId="60DF99B3" w:rsidR="00A00559" w:rsidRPr="000961F5" w:rsidRDefault="00A00559" w:rsidP="00C03769">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Name of IPO team staff</w:t>
            </w:r>
          </w:p>
        </w:tc>
        <w:tc>
          <w:tcPr>
            <w:tcW w:w="5468" w:type="dxa"/>
            <w:vAlign w:val="center"/>
          </w:tcPr>
          <w:p w14:paraId="4B975F66" w14:textId="72DC2B2A" w:rsidR="00A00559" w:rsidRPr="000961F5" w:rsidRDefault="00C03769" w:rsidP="00C03769">
            <w:pPr>
              <w:spacing w:after="0"/>
              <w:ind w:left="0"/>
              <w:jc w:val="left"/>
              <w:rPr>
                <w:rFonts w:ascii="Arial" w:hAnsi="Arial"/>
                <w:sz w:val="16"/>
                <w:szCs w:val="16"/>
                <w:lang w:val="en-US"/>
              </w:rPr>
            </w:pPr>
            <w:r w:rsidRPr="000961F5">
              <w:rPr>
                <w:lang w:val="en-US"/>
              </w:rPr>
              <w:t>Name of the user approving the no comment letter</w:t>
            </w:r>
          </w:p>
        </w:tc>
        <w:tc>
          <w:tcPr>
            <w:tcW w:w="1596" w:type="dxa"/>
            <w:vAlign w:val="center"/>
          </w:tcPr>
          <w:p w14:paraId="0933AA65" w14:textId="7A6371A4" w:rsidR="00A00559" w:rsidRPr="000961F5" w:rsidRDefault="00C03769" w:rsidP="00C03769">
            <w:pPr>
              <w:spacing w:after="0"/>
              <w:ind w:left="0"/>
              <w:jc w:val="left"/>
              <w:rPr>
                <w:rFonts w:ascii="Arial" w:hAnsi="Arial"/>
                <w:sz w:val="16"/>
                <w:szCs w:val="16"/>
                <w:lang w:val="en-US"/>
              </w:rPr>
            </w:pPr>
            <w:r w:rsidRPr="000961F5">
              <w:rPr>
                <w:lang w:val="en-US"/>
              </w:rPr>
              <w:t>Populated</w:t>
            </w:r>
          </w:p>
        </w:tc>
        <w:tc>
          <w:tcPr>
            <w:tcW w:w="930" w:type="dxa"/>
            <w:vAlign w:val="center"/>
          </w:tcPr>
          <w:p w14:paraId="1E1C9A7E" w14:textId="6873CB13" w:rsidR="00A00559" w:rsidRPr="000961F5" w:rsidRDefault="00C03769" w:rsidP="00C03769">
            <w:pPr>
              <w:spacing w:after="0"/>
              <w:ind w:left="0"/>
              <w:jc w:val="left"/>
              <w:rPr>
                <w:rFonts w:ascii="Arial" w:hAnsi="Arial"/>
                <w:sz w:val="16"/>
                <w:szCs w:val="16"/>
                <w:lang w:val="en-US"/>
              </w:rPr>
            </w:pPr>
            <w:r w:rsidRPr="000961F5">
              <w:rPr>
                <w:lang w:val="en-US"/>
              </w:rPr>
              <w:t>Y</w:t>
            </w:r>
          </w:p>
        </w:tc>
      </w:tr>
      <w:tr w:rsidR="007C7B86" w:rsidRPr="000961F5" w14:paraId="2B938B47" w14:textId="77777777" w:rsidTr="00DA1652">
        <w:tc>
          <w:tcPr>
            <w:tcW w:w="394" w:type="dxa"/>
            <w:vAlign w:val="center"/>
          </w:tcPr>
          <w:p w14:paraId="261FAC39" w14:textId="68E97C74" w:rsidR="007C7B86" w:rsidRPr="000961F5" w:rsidRDefault="00E80291" w:rsidP="00934A62">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12</w:t>
            </w:r>
          </w:p>
        </w:tc>
        <w:tc>
          <w:tcPr>
            <w:tcW w:w="2071" w:type="dxa"/>
            <w:vAlign w:val="center"/>
          </w:tcPr>
          <w:p w14:paraId="281ED981" w14:textId="3ADE5EB5" w:rsidR="007C7B86" w:rsidRPr="000961F5" w:rsidRDefault="00C03769" w:rsidP="00934A62">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Title</w:t>
            </w:r>
            <w:r w:rsidR="00A00559" w:rsidRPr="000961F5">
              <w:rPr>
                <w:rFonts w:eastAsia="Times New Roman"/>
                <w:color w:val="000000"/>
                <w:kern w:val="24"/>
                <w:lang w:val="en-HK"/>
              </w:rPr>
              <w:t xml:space="preserve"> of IPO team staff</w:t>
            </w:r>
          </w:p>
        </w:tc>
        <w:tc>
          <w:tcPr>
            <w:tcW w:w="5468" w:type="dxa"/>
            <w:vAlign w:val="center"/>
          </w:tcPr>
          <w:p w14:paraId="428AF8B0" w14:textId="726E1770" w:rsidR="007C7B86" w:rsidRPr="000961F5" w:rsidRDefault="00C03769" w:rsidP="00934A62">
            <w:pPr>
              <w:spacing w:after="0"/>
              <w:ind w:left="0"/>
              <w:jc w:val="left"/>
              <w:rPr>
                <w:rFonts w:ascii="Arial" w:hAnsi="Arial"/>
                <w:sz w:val="16"/>
                <w:szCs w:val="16"/>
                <w:lang w:val="en-US"/>
              </w:rPr>
            </w:pPr>
            <w:r w:rsidRPr="000961F5">
              <w:rPr>
                <w:lang w:val="en-US"/>
              </w:rPr>
              <w:t>Title of the user approving the no comment letter</w:t>
            </w:r>
          </w:p>
        </w:tc>
        <w:tc>
          <w:tcPr>
            <w:tcW w:w="1596" w:type="dxa"/>
            <w:vAlign w:val="center"/>
          </w:tcPr>
          <w:p w14:paraId="191DE801" w14:textId="78888ECC" w:rsidR="007C7B86" w:rsidRPr="000961F5" w:rsidRDefault="00C03769" w:rsidP="00934A62">
            <w:pPr>
              <w:spacing w:after="0"/>
              <w:ind w:left="0"/>
              <w:jc w:val="left"/>
              <w:rPr>
                <w:rFonts w:ascii="Arial" w:hAnsi="Arial"/>
                <w:sz w:val="16"/>
                <w:szCs w:val="16"/>
                <w:lang w:val="en-US"/>
              </w:rPr>
            </w:pPr>
            <w:r w:rsidRPr="000961F5">
              <w:rPr>
                <w:lang w:val="en-US"/>
              </w:rPr>
              <w:t>Populated</w:t>
            </w:r>
          </w:p>
        </w:tc>
        <w:tc>
          <w:tcPr>
            <w:tcW w:w="930" w:type="dxa"/>
            <w:vAlign w:val="center"/>
          </w:tcPr>
          <w:p w14:paraId="68735512" w14:textId="41889F35" w:rsidR="007C7B86" w:rsidRPr="000961F5" w:rsidRDefault="00C03769" w:rsidP="00934A62">
            <w:pPr>
              <w:spacing w:after="0"/>
              <w:ind w:left="0"/>
              <w:jc w:val="left"/>
              <w:rPr>
                <w:rFonts w:ascii="Arial" w:hAnsi="Arial"/>
                <w:sz w:val="16"/>
                <w:szCs w:val="16"/>
                <w:lang w:val="en-US"/>
              </w:rPr>
            </w:pPr>
            <w:r w:rsidRPr="000961F5">
              <w:rPr>
                <w:lang w:val="en-US"/>
              </w:rPr>
              <w:t>Y</w:t>
            </w:r>
          </w:p>
        </w:tc>
      </w:tr>
    </w:tbl>
    <w:p w14:paraId="4F13E110" w14:textId="08523A59" w:rsidR="007C7B86" w:rsidRPr="000961F5" w:rsidRDefault="007C7B86" w:rsidP="00CC077D">
      <w:pPr>
        <w:spacing w:after="0"/>
        <w:ind w:left="0"/>
        <w:jc w:val="left"/>
        <w:rPr>
          <w:rFonts w:eastAsia="DengXian"/>
          <w:b/>
          <w:lang w:eastAsia="zh-CN"/>
        </w:rPr>
      </w:pPr>
    </w:p>
    <w:p w14:paraId="53195A94" w14:textId="77777777" w:rsidR="00CC077D" w:rsidRPr="000961F5" w:rsidRDefault="00CC077D" w:rsidP="00CC077D">
      <w:pPr>
        <w:spacing w:after="0"/>
        <w:ind w:left="0"/>
        <w:jc w:val="left"/>
        <w:rPr>
          <w:rFonts w:eastAsia="DengXian"/>
          <w:b/>
          <w:lang w:val="en-US" w:eastAsia="zh-CN"/>
        </w:rPr>
      </w:pPr>
      <w:r w:rsidRPr="000961F5">
        <w:rPr>
          <w:rFonts w:eastAsia="DengXian"/>
          <w:b/>
          <w:lang w:val="en-US" w:eastAsia="zh-CN"/>
        </w:rPr>
        <w:t>Item</w:t>
      </w:r>
      <w:r w:rsidRPr="000961F5">
        <w:rPr>
          <w:rFonts w:eastAsia="DengXian"/>
          <w:lang w:val="en-US" w:eastAsia="zh-CN"/>
        </w:rPr>
        <w:t>-</w:t>
      </w:r>
      <w:r w:rsidRPr="000961F5">
        <w:rPr>
          <w:rFonts w:eastAsia="DengXian"/>
          <w:b/>
          <w:lang w:val="en-US" w:eastAsia="zh-CN"/>
        </w:rPr>
        <w:t>3: Letter of Independence</w:t>
      </w:r>
    </w:p>
    <w:p w14:paraId="0EB4D003" w14:textId="77777777" w:rsidR="00CC077D" w:rsidRPr="000961F5" w:rsidRDefault="00CC077D" w:rsidP="00CC077D">
      <w:pPr>
        <w:spacing w:after="0"/>
        <w:ind w:left="0"/>
        <w:jc w:val="left"/>
        <w:rPr>
          <w:rFonts w:eastAsia="DengXian"/>
          <w:lang w:val="en-US" w:eastAsia="zh-CN"/>
        </w:rPr>
      </w:pPr>
    </w:p>
    <w:p w14:paraId="499CBA50" w14:textId="77777777" w:rsidR="00CC077D" w:rsidRPr="000961F5" w:rsidRDefault="00CC077D" w:rsidP="00CC077D">
      <w:pPr>
        <w:spacing w:after="0"/>
        <w:ind w:left="0"/>
        <w:jc w:val="left"/>
        <w:rPr>
          <w:rFonts w:eastAsia="DengXian"/>
          <w:lang w:val="en-US" w:eastAsia="zh-CN"/>
        </w:rPr>
      </w:pPr>
      <w:r w:rsidRPr="000961F5">
        <w:rPr>
          <w:rFonts w:eastAsia="DengXian"/>
          <w:lang w:val="en-US" w:eastAsia="zh-CN"/>
        </w:rPr>
        <w:t xml:space="preserve">Required data fields for the </w:t>
      </w:r>
      <w:r w:rsidRPr="000961F5">
        <w:rPr>
          <w:rFonts w:eastAsia="DengXian"/>
          <w:b/>
          <w:lang w:val="en-US" w:eastAsia="zh-CN"/>
        </w:rPr>
        <w:t>Principal Lead Broker</w:t>
      </w:r>
      <w:r w:rsidRPr="000961F5">
        <w:rPr>
          <w:rFonts w:eastAsia="DengXian"/>
          <w:lang w:val="en-US" w:eastAsia="zh-CN"/>
        </w:rPr>
        <w:t xml:space="preserve"> </w:t>
      </w:r>
      <w:r w:rsidRPr="000961F5">
        <w:rPr>
          <w:rFonts w:eastAsia="DengXian"/>
          <w:b/>
          <w:lang w:val="en-US" w:eastAsia="zh-CN"/>
        </w:rPr>
        <w:t>/</w:t>
      </w:r>
      <w:r w:rsidRPr="000961F5">
        <w:rPr>
          <w:rFonts w:eastAsia="DengXian"/>
          <w:lang w:val="en-US" w:eastAsia="zh-CN"/>
        </w:rPr>
        <w:t xml:space="preserve"> </w:t>
      </w:r>
      <w:r w:rsidRPr="000961F5">
        <w:rPr>
          <w:rFonts w:eastAsia="DengXian"/>
          <w:b/>
          <w:lang w:val="en-US" w:eastAsia="zh-CN"/>
        </w:rPr>
        <w:t xml:space="preserve">Distributor(s) </w:t>
      </w:r>
      <w:r w:rsidRPr="000961F5">
        <w:rPr>
          <w:rFonts w:eastAsia="DengXian"/>
          <w:lang w:val="en-US" w:eastAsia="zh-CN"/>
        </w:rPr>
        <w:t>are:</w:t>
      </w:r>
      <w:r w:rsidRPr="000961F5">
        <w:rPr>
          <w:lang w:eastAsia="x-none"/>
        </w:rPr>
        <w:br/>
      </w:r>
    </w:p>
    <w:tbl>
      <w:tblPr>
        <w:tblStyle w:val="TableGrid4"/>
        <w:tblW w:w="0" w:type="auto"/>
        <w:tblLook w:val="04A0" w:firstRow="1" w:lastRow="0" w:firstColumn="1" w:lastColumn="0" w:noHBand="0" w:noVBand="1"/>
      </w:tblPr>
      <w:tblGrid>
        <w:gridCol w:w="351"/>
        <w:gridCol w:w="2306"/>
        <w:gridCol w:w="6836"/>
        <w:gridCol w:w="966"/>
      </w:tblGrid>
      <w:tr w:rsidR="00CC077D" w:rsidRPr="000961F5" w14:paraId="44C3C287" w14:textId="0F44498D" w:rsidTr="001964C1">
        <w:tc>
          <w:tcPr>
            <w:tcW w:w="351" w:type="dxa"/>
            <w:shd w:val="clear" w:color="auto" w:fill="FFE599"/>
          </w:tcPr>
          <w:p w14:paraId="1CA463E2" w14:textId="77777777" w:rsidR="00CC077D" w:rsidRPr="000961F5" w:rsidRDefault="00CC077D" w:rsidP="00EE24F6">
            <w:pPr>
              <w:spacing w:after="0"/>
              <w:ind w:left="0"/>
              <w:jc w:val="left"/>
              <w:rPr>
                <w:rFonts w:ascii="Arial" w:eastAsia="Times New Roman" w:hAnsi="Arial"/>
                <w:b/>
                <w:bCs/>
                <w:kern w:val="24"/>
                <w:sz w:val="16"/>
                <w:szCs w:val="16"/>
                <w:lang w:val="en-HK"/>
              </w:rPr>
            </w:pPr>
            <w:r w:rsidRPr="000961F5">
              <w:rPr>
                <w:rFonts w:eastAsia="Times New Roman"/>
                <w:b/>
                <w:bCs/>
                <w:kern w:val="24"/>
                <w:lang w:val="en-HK"/>
              </w:rPr>
              <w:t>#</w:t>
            </w:r>
          </w:p>
        </w:tc>
        <w:tc>
          <w:tcPr>
            <w:tcW w:w="2306" w:type="dxa"/>
            <w:shd w:val="clear" w:color="auto" w:fill="FFE599"/>
            <w:vAlign w:val="center"/>
          </w:tcPr>
          <w:p w14:paraId="6998A041"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b/>
                <w:bCs/>
                <w:kern w:val="24"/>
                <w:lang w:val="en-HK"/>
              </w:rPr>
              <w:t>Data field</w:t>
            </w:r>
          </w:p>
        </w:tc>
        <w:tc>
          <w:tcPr>
            <w:tcW w:w="6836" w:type="dxa"/>
            <w:shd w:val="clear" w:color="auto" w:fill="FFE599"/>
            <w:vAlign w:val="center"/>
          </w:tcPr>
          <w:p w14:paraId="1F48BE93" w14:textId="77777777" w:rsidR="00CC077D" w:rsidRPr="000961F5" w:rsidRDefault="00CC077D" w:rsidP="00EE24F6">
            <w:pPr>
              <w:spacing w:after="0"/>
              <w:ind w:left="0"/>
              <w:jc w:val="left"/>
              <w:rPr>
                <w:rFonts w:ascii="Arial" w:hAnsi="Arial"/>
                <w:b/>
                <w:sz w:val="16"/>
                <w:szCs w:val="16"/>
                <w:lang w:val="en-US"/>
              </w:rPr>
            </w:pPr>
            <w:r w:rsidRPr="000961F5">
              <w:rPr>
                <w:b/>
                <w:lang w:val="en-US"/>
              </w:rPr>
              <w:t>Input logic</w:t>
            </w:r>
          </w:p>
        </w:tc>
        <w:tc>
          <w:tcPr>
            <w:tcW w:w="966" w:type="dxa"/>
            <w:shd w:val="clear" w:color="auto" w:fill="FFE599"/>
          </w:tcPr>
          <w:p w14:paraId="163EF89F" w14:textId="44239F8E" w:rsidR="00373829" w:rsidRPr="002B0661" w:rsidRDefault="00373829" w:rsidP="00EE24F6">
            <w:pPr>
              <w:spacing w:after="0"/>
              <w:ind w:left="0"/>
              <w:jc w:val="left"/>
              <w:rPr>
                <w:rFonts w:ascii="Arial" w:hAnsi="Arial"/>
                <w:b/>
                <w:sz w:val="16"/>
                <w:szCs w:val="16"/>
                <w:lang w:val="en-US"/>
              </w:rPr>
            </w:pPr>
            <w:r w:rsidRPr="000961F5">
              <w:rPr>
                <w:b/>
                <w:lang w:val="en-US"/>
              </w:rPr>
              <w:t>Editable</w:t>
            </w:r>
          </w:p>
        </w:tc>
      </w:tr>
      <w:tr w:rsidR="00CC077D" w:rsidRPr="000961F5" w14:paraId="3D31CF82" w14:textId="0F099C31" w:rsidTr="001964C1">
        <w:tc>
          <w:tcPr>
            <w:tcW w:w="351" w:type="dxa"/>
          </w:tcPr>
          <w:p w14:paraId="250A8691"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w:t>
            </w:r>
          </w:p>
        </w:tc>
        <w:tc>
          <w:tcPr>
            <w:tcW w:w="2306" w:type="dxa"/>
            <w:vAlign w:val="center"/>
          </w:tcPr>
          <w:p w14:paraId="1FD93422"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Company Name</w:t>
            </w:r>
          </w:p>
        </w:tc>
        <w:tc>
          <w:tcPr>
            <w:tcW w:w="6836" w:type="dxa"/>
            <w:vAlign w:val="center"/>
          </w:tcPr>
          <w:p w14:paraId="6AB1AC74" w14:textId="77777777" w:rsidR="00CC077D" w:rsidRPr="000961F5" w:rsidRDefault="00CC077D" w:rsidP="00EE24F6">
            <w:pPr>
              <w:spacing w:after="0"/>
              <w:ind w:left="0"/>
              <w:jc w:val="left"/>
              <w:rPr>
                <w:rFonts w:ascii="Arial" w:hAnsi="Arial"/>
                <w:b/>
                <w:sz w:val="16"/>
                <w:szCs w:val="16"/>
                <w:lang w:val="en-US"/>
              </w:rPr>
            </w:pPr>
            <w:r w:rsidRPr="000961F5">
              <w:rPr>
                <w:lang w:val="en-US"/>
              </w:rPr>
              <w:t xml:space="preserve">Company Name (English Full) </w:t>
            </w:r>
            <w:r w:rsidRPr="000961F5">
              <w:rPr>
                <w:b/>
                <w:lang w:val="en-US"/>
              </w:rPr>
              <w:t>[IPO initiation Field #2]</w:t>
            </w:r>
          </w:p>
        </w:tc>
        <w:tc>
          <w:tcPr>
            <w:tcW w:w="966" w:type="dxa"/>
          </w:tcPr>
          <w:p w14:paraId="27EE8DA3" w14:textId="56495D07" w:rsidR="00373829" w:rsidRPr="002B0661" w:rsidRDefault="00373829" w:rsidP="00EE24F6">
            <w:pPr>
              <w:spacing w:after="0"/>
              <w:ind w:left="0"/>
              <w:jc w:val="left"/>
              <w:rPr>
                <w:rFonts w:ascii="Arial" w:hAnsi="Arial"/>
                <w:sz w:val="16"/>
                <w:szCs w:val="16"/>
                <w:lang w:val="en-US"/>
              </w:rPr>
            </w:pPr>
            <w:r w:rsidRPr="000961F5">
              <w:rPr>
                <w:lang w:val="en-US"/>
              </w:rPr>
              <w:t>N</w:t>
            </w:r>
          </w:p>
        </w:tc>
      </w:tr>
      <w:tr w:rsidR="00CC077D" w:rsidRPr="000961F5" w14:paraId="4374847B" w14:textId="32034DF6" w:rsidTr="001964C1">
        <w:tc>
          <w:tcPr>
            <w:tcW w:w="351" w:type="dxa"/>
            <w:vAlign w:val="center"/>
          </w:tcPr>
          <w:p w14:paraId="3AF2813F"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w:t>
            </w:r>
          </w:p>
        </w:tc>
        <w:tc>
          <w:tcPr>
            <w:tcW w:w="2306" w:type="dxa"/>
            <w:vAlign w:val="center"/>
          </w:tcPr>
          <w:p w14:paraId="0455319F"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Exception</w:t>
            </w:r>
          </w:p>
        </w:tc>
        <w:tc>
          <w:tcPr>
            <w:tcW w:w="6836" w:type="dxa"/>
            <w:vAlign w:val="center"/>
          </w:tcPr>
          <w:p w14:paraId="535D4B2C" w14:textId="77777777" w:rsidR="00CC077D" w:rsidRPr="000961F5" w:rsidRDefault="00CC077D" w:rsidP="00EE24F6">
            <w:pPr>
              <w:spacing w:after="0"/>
              <w:ind w:left="0"/>
              <w:jc w:val="left"/>
              <w:rPr>
                <w:rFonts w:ascii="Arial" w:hAnsi="Arial"/>
                <w:sz w:val="16"/>
                <w:szCs w:val="16"/>
                <w:lang w:val="en-US"/>
              </w:rPr>
            </w:pPr>
            <w:r w:rsidRPr="000961F5">
              <w:rPr>
                <w:lang w:val="en-US"/>
              </w:rPr>
              <w:t>If the submitter has in its placee allocation at least one of the following:</w:t>
            </w:r>
          </w:p>
          <w:p w14:paraId="3D19A97B" w14:textId="77777777" w:rsidR="00CC077D" w:rsidRPr="000961F5" w:rsidRDefault="00CC077D" w:rsidP="00CC077D">
            <w:pPr>
              <w:pStyle w:val="ListParagraph"/>
              <w:numPr>
                <w:ilvl w:val="0"/>
                <w:numId w:val="93"/>
              </w:numPr>
              <w:spacing w:after="0"/>
              <w:ind w:leftChars="0"/>
              <w:jc w:val="left"/>
              <w:rPr>
                <w:rFonts w:ascii="Arial" w:eastAsia="DengXian" w:hAnsi="Arial"/>
                <w:sz w:val="16"/>
                <w:szCs w:val="16"/>
                <w:lang w:val="en-US"/>
              </w:rPr>
            </w:pPr>
            <w:r w:rsidRPr="000961F5">
              <w:rPr>
                <w:rFonts w:eastAsia="DengXian"/>
                <w:lang w:val="en-US"/>
              </w:rPr>
              <w:t>“Connected client” (individual or corporate);</w:t>
            </w:r>
          </w:p>
          <w:p w14:paraId="1C87AD00" w14:textId="77777777" w:rsidR="00CC077D" w:rsidRPr="000961F5" w:rsidRDefault="00CC077D" w:rsidP="00CC077D">
            <w:pPr>
              <w:pStyle w:val="ListParagraph"/>
              <w:numPr>
                <w:ilvl w:val="0"/>
                <w:numId w:val="93"/>
              </w:numPr>
              <w:spacing w:after="0"/>
              <w:ind w:leftChars="0"/>
              <w:jc w:val="left"/>
              <w:rPr>
                <w:rFonts w:ascii="Arial" w:eastAsia="DengXian" w:hAnsi="Arial"/>
                <w:sz w:val="16"/>
                <w:szCs w:val="16"/>
                <w:lang w:val="en-US"/>
              </w:rPr>
            </w:pPr>
            <w:r w:rsidRPr="000961F5">
              <w:rPr>
                <w:rFonts w:eastAsia="DengXian"/>
                <w:lang w:val="en-US"/>
              </w:rPr>
              <w:t>“Existing shareholder/director and their close associate” (individual)</w:t>
            </w:r>
          </w:p>
          <w:p w14:paraId="1C04A042" w14:textId="77777777" w:rsidR="00CC077D" w:rsidRPr="000961F5" w:rsidRDefault="00CC077D" w:rsidP="00CC077D">
            <w:pPr>
              <w:pStyle w:val="ListParagraph"/>
              <w:numPr>
                <w:ilvl w:val="0"/>
                <w:numId w:val="93"/>
              </w:numPr>
              <w:spacing w:after="0"/>
              <w:ind w:leftChars="0"/>
              <w:jc w:val="left"/>
              <w:rPr>
                <w:rFonts w:ascii="Arial" w:eastAsia="DengXian" w:hAnsi="Arial"/>
                <w:sz w:val="16"/>
                <w:szCs w:val="16"/>
                <w:lang w:val="en-US"/>
              </w:rPr>
            </w:pPr>
            <w:r w:rsidRPr="000961F5">
              <w:rPr>
                <w:rFonts w:eastAsia="DengXian"/>
                <w:lang w:val="en-US"/>
              </w:rPr>
              <w:t>“Existing shareholder and their close associate” (corporate)</w:t>
            </w:r>
          </w:p>
          <w:p w14:paraId="7884D3D9" w14:textId="77777777" w:rsidR="00CC077D" w:rsidRPr="000961F5" w:rsidRDefault="00CC077D" w:rsidP="00EE24F6">
            <w:pPr>
              <w:pStyle w:val="ListParagraph"/>
              <w:spacing w:after="0"/>
              <w:ind w:leftChars="0" w:left="360"/>
              <w:jc w:val="left"/>
              <w:rPr>
                <w:rFonts w:ascii="Arial" w:eastAsia="DengXian" w:hAnsi="Arial"/>
                <w:sz w:val="16"/>
                <w:szCs w:val="16"/>
                <w:lang w:val="en-US"/>
              </w:rPr>
            </w:pPr>
          </w:p>
          <w:p w14:paraId="1AC01DCD" w14:textId="77777777" w:rsidR="00CC077D" w:rsidRPr="000961F5" w:rsidRDefault="00CC077D" w:rsidP="00CC077D">
            <w:pPr>
              <w:pStyle w:val="ListParagraph"/>
              <w:numPr>
                <w:ilvl w:val="0"/>
                <w:numId w:val="93"/>
              </w:numPr>
              <w:spacing w:after="0"/>
              <w:ind w:leftChars="0"/>
              <w:jc w:val="left"/>
              <w:rPr>
                <w:rFonts w:ascii="Arial" w:eastAsia="DengXian" w:hAnsi="Arial"/>
                <w:sz w:val="16"/>
                <w:szCs w:val="16"/>
                <w:lang w:val="en-US"/>
              </w:rPr>
            </w:pPr>
            <w:r w:rsidRPr="000961F5">
              <w:rPr>
                <w:lang w:val="en-US"/>
              </w:rPr>
              <w:t>For individuals: tagged “Cat 3”, “Cat 4” or “Cat 3 + 4”</w:t>
            </w:r>
          </w:p>
          <w:p w14:paraId="5743FF96" w14:textId="77777777" w:rsidR="00CC077D" w:rsidRPr="000961F5" w:rsidRDefault="00CC077D" w:rsidP="00CC077D">
            <w:pPr>
              <w:pStyle w:val="ListParagraph"/>
              <w:numPr>
                <w:ilvl w:val="0"/>
                <w:numId w:val="93"/>
              </w:numPr>
              <w:spacing w:after="0"/>
              <w:ind w:leftChars="0"/>
              <w:jc w:val="left"/>
              <w:rPr>
                <w:rFonts w:ascii="Arial" w:eastAsia="DengXian" w:hAnsi="Arial"/>
                <w:sz w:val="16"/>
                <w:szCs w:val="16"/>
                <w:lang w:val="en-US"/>
              </w:rPr>
            </w:pPr>
            <w:r w:rsidRPr="000961F5">
              <w:rPr>
                <w:lang w:val="en-US"/>
              </w:rPr>
              <w:t>For corporate: tagged “Cat 5”, “Cat 6”, “Cat 5+6”, “Cat 5+7”, “Cat 6+7” or “Cat 5+6+7”</w:t>
            </w:r>
          </w:p>
          <w:p w14:paraId="66B10D95" w14:textId="77777777" w:rsidR="00CC077D" w:rsidRPr="000961F5" w:rsidRDefault="00CC077D" w:rsidP="00EE24F6">
            <w:pPr>
              <w:pStyle w:val="ListParagraph"/>
              <w:spacing w:after="0"/>
              <w:ind w:leftChars="0" w:left="0"/>
              <w:jc w:val="left"/>
              <w:rPr>
                <w:rFonts w:ascii="Arial" w:eastAsia="DengXian" w:hAnsi="Arial"/>
                <w:sz w:val="16"/>
                <w:szCs w:val="16"/>
                <w:lang w:val="en-US"/>
              </w:rPr>
            </w:pPr>
          </w:p>
          <w:p w14:paraId="31630324" w14:textId="77777777" w:rsidR="00CC077D" w:rsidRPr="000961F5" w:rsidRDefault="00CC077D" w:rsidP="00EE24F6">
            <w:pPr>
              <w:pStyle w:val="ListParagraph"/>
              <w:spacing w:after="0"/>
              <w:ind w:leftChars="0" w:left="0"/>
              <w:jc w:val="left"/>
              <w:rPr>
                <w:rFonts w:ascii="Arial" w:eastAsia="DengXian" w:hAnsi="Arial"/>
                <w:sz w:val="16"/>
                <w:szCs w:val="16"/>
                <w:lang w:val="en-US"/>
              </w:rPr>
            </w:pPr>
          </w:p>
          <w:p w14:paraId="3E7C5924" w14:textId="77777777" w:rsidR="00CC077D" w:rsidRPr="000961F5" w:rsidRDefault="00CC077D" w:rsidP="00EE24F6">
            <w:pPr>
              <w:pStyle w:val="ListParagraph"/>
              <w:spacing w:after="0"/>
              <w:ind w:leftChars="0" w:left="0"/>
              <w:jc w:val="left"/>
              <w:rPr>
                <w:rFonts w:ascii="Arial" w:eastAsia="DengXian" w:hAnsi="Arial"/>
                <w:sz w:val="16"/>
                <w:szCs w:val="16"/>
                <w:lang w:val="en-US"/>
              </w:rPr>
            </w:pPr>
            <w:r w:rsidRPr="000961F5">
              <w:rPr>
                <w:rFonts w:eastAsia="DengXian"/>
                <w:lang w:val="en-US"/>
              </w:rPr>
              <w:t>Then include “except for those disclosed in the Prospectus and those to be disclosed in the Company’s allotment result announcement”</w:t>
            </w:r>
          </w:p>
        </w:tc>
        <w:tc>
          <w:tcPr>
            <w:tcW w:w="966" w:type="dxa"/>
          </w:tcPr>
          <w:p w14:paraId="01B215F6" w14:textId="7A6B0999" w:rsidR="00373829" w:rsidRPr="002B0661" w:rsidRDefault="00373829" w:rsidP="00EE24F6">
            <w:pPr>
              <w:spacing w:after="0"/>
              <w:ind w:left="0"/>
              <w:jc w:val="left"/>
              <w:rPr>
                <w:rFonts w:ascii="Arial" w:hAnsi="Arial"/>
                <w:sz w:val="16"/>
                <w:szCs w:val="16"/>
                <w:lang w:val="en-US"/>
              </w:rPr>
            </w:pPr>
            <w:r w:rsidRPr="000961F5">
              <w:rPr>
                <w:lang w:val="en-US"/>
              </w:rPr>
              <w:t>Y</w:t>
            </w:r>
          </w:p>
        </w:tc>
      </w:tr>
      <w:tr w:rsidR="00CC077D" w:rsidRPr="000961F5" w14:paraId="3F77508A" w14:textId="4F4E02C2" w:rsidTr="001964C1">
        <w:tc>
          <w:tcPr>
            <w:tcW w:w="351" w:type="dxa"/>
          </w:tcPr>
          <w:p w14:paraId="680B4AAF"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w:t>
            </w:r>
          </w:p>
        </w:tc>
        <w:tc>
          <w:tcPr>
            <w:tcW w:w="2306" w:type="dxa"/>
            <w:vAlign w:val="center"/>
          </w:tcPr>
          <w:p w14:paraId="143CF9E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Rule Reference</w:t>
            </w:r>
          </w:p>
        </w:tc>
        <w:tc>
          <w:tcPr>
            <w:tcW w:w="6836" w:type="dxa"/>
            <w:vAlign w:val="center"/>
          </w:tcPr>
          <w:p w14:paraId="4F14A9D4" w14:textId="77777777" w:rsidR="00CC077D" w:rsidRPr="000961F5" w:rsidRDefault="00CC077D" w:rsidP="00EE24F6">
            <w:pPr>
              <w:spacing w:after="0"/>
              <w:ind w:left="0"/>
              <w:jc w:val="left"/>
              <w:rPr>
                <w:rFonts w:ascii="Arial" w:hAnsi="Arial"/>
                <w:sz w:val="16"/>
                <w:szCs w:val="16"/>
                <w:lang w:val="en-US"/>
              </w:rPr>
            </w:pPr>
            <w:r w:rsidRPr="000961F5">
              <w:rPr>
                <w:lang w:val="en-US"/>
              </w:rPr>
              <w:t>As specified in section 2.6.7.2.1 Summary Table, Remarks for this form template</w:t>
            </w:r>
          </w:p>
          <w:p w14:paraId="06DB3962" w14:textId="77777777" w:rsidR="00657589" w:rsidRPr="000961F5" w:rsidRDefault="00657589" w:rsidP="00EE24F6">
            <w:pPr>
              <w:spacing w:after="0"/>
              <w:ind w:left="0"/>
              <w:jc w:val="left"/>
              <w:rPr>
                <w:rFonts w:ascii="Arial" w:hAnsi="Arial"/>
                <w:sz w:val="16"/>
                <w:szCs w:val="16"/>
                <w:lang w:val="en-US"/>
              </w:rPr>
            </w:pPr>
          </w:p>
          <w:p w14:paraId="20588520" w14:textId="77777777" w:rsidR="00657589" w:rsidRPr="000961F5" w:rsidRDefault="00657589" w:rsidP="00657589">
            <w:pPr>
              <w:spacing w:after="0"/>
              <w:ind w:left="0"/>
              <w:jc w:val="left"/>
              <w:rPr>
                <w:rFonts w:ascii="Arial" w:hAnsi="Arial"/>
                <w:sz w:val="16"/>
                <w:szCs w:val="16"/>
                <w:lang w:val="en-US"/>
              </w:rPr>
            </w:pPr>
            <w:r w:rsidRPr="000961F5">
              <w:rPr>
                <w:lang w:val="en-US"/>
              </w:rPr>
              <w:t>If it is a Main Board applicant, add “paragraph 13 of Appendix 6 to the Main Board Rules” in placeholder 1 (Rule Reference).</w:t>
            </w:r>
          </w:p>
          <w:p w14:paraId="7EF7D38B" w14:textId="77777777" w:rsidR="00657589" w:rsidRPr="000961F5" w:rsidRDefault="00657589" w:rsidP="00657589">
            <w:pPr>
              <w:spacing w:after="0"/>
              <w:ind w:left="0"/>
              <w:jc w:val="left"/>
              <w:rPr>
                <w:rFonts w:ascii="Arial" w:hAnsi="Arial"/>
                <w:sz w:val="16"/>
                <w:szCs w:val="16"/>
                <w:lang w:val="en-US"/>
              </w:rPr>
            </w:pPr>
          </w:p>
          <w:p w14:paraId="024C2D6D" w14:textId="047B812C" w:rsidR="00CC077D" w:rsidRPr="000961F5" w:rsidRDefault="00657589" w:rsidP="00EE24F6">
            <w:pPr>
              <w:spacing w:after="0"/>
              <w:ind w:left="0"/>
              <w:jc w:val="left"/>
              <w:rPr>
                <w:rFonts w:ascii="Arial" w:hAnsi="Arial"/>
                <w:sz w:val="16"/>
                <w:szCs w:val="16"/>
                <w:lang w:val="en-US"/>
              </w:rPr>
            </w:pPr>
            <w:r w:rsidRPr="000961F5">
              <w:rPr>
                <w:lang w:val="en-US"/>
              </w:rPr>
              <w:lastRenderedPageBreak/>
              <w:t>If it is a GEM applicant, add “Note 2 of the GEM Rule 10.12(4)” in placeholder 1 (Rule Reference).</w:t>
            </w:r>
          </w:p>
        </w:tc>
        <w:tc>
          <w:tcPr>
            <w:tcW w:w="966" w:type="dxa"/>
          </w:tcPr>
          <w:p w14:paraId="71EA283A" w14:textId="58494317" w:rsidR="00373829" w:rsidRPr="002B0661" w:rsidRDefault="00373829" w:rsidP="00EE24F6">
            <w:pPr>
              <w:spacing w:after="0"/>
              <w:ind w:left="0"/>
              <w:jc w:val="left"/>
              <w:rPr>
                <w:rFonts w:ascii="Arial" w:hAnsi="Arial"/>
                <w:sz w:val="16"/>
                <w:szCs w:val="16"/>
                <w:lang w:val="en-US"/>
              </w:rPr>
            </w:pPr>
            <w:r w:rsidRPr="000961F5">
              <w:rPr>
                <w:lang w:val="en-US"/>
              </w:rPr>
              <w:lastRenderedPageBreak/>
              <w:t>N</w:t>
            </w:r>
          </w:p>
        </w:tc>
      </w:tr>
      <w:tr w:rsidR="00CC077D" w:rsidRPr="000961F5" w14:paraId="3C8D254C" w14:textId="598FDFCA" w:rsidTr="001964C1">
        <w:tc>
          <w:tcPr>
            <w:tcW w:w="351" w:type="dxa"/>
            <w:vAlign w:val="center"/>
          </w:tcPr>
          <w:p w14:paraId="5F59A2D6"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4</w:t>
            </w:r>
          </w:p>
        </w:tc>
        <w:tc>
          <w:tcPr>
            <w:tcW w:w="2306" w:type="dxa"/>
            <w:vAlign w:val="center"/>
          </w:tcPr>
          <w:p w14:paraId="0CC8E162"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Name of Broker</w:t>
            </w:r>
          </w:p>
        </w:tc>
        <w:tc>
          <w:tcPr>
            <w:tcW w:w="6836" w:type="dxa"/>
            <w:vAlign w:val="center"/>
          </w:tcPr>
          <w:p w14:paraId="117B26D3"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Submitter’s full name, on behalf of Distributor (Checker) </w:t>
            </w:r>
            <w:r w:rsidRPr="000961F5">
              <w:rPr>
                <w:b/>
                <w:lang w:val="en-US"/>
              </w:rPr>
              <w:t>[IPO initiation Field #46 / 47]</w:t>
            </w:r>
          </w:p>
        </w:tc>
        <w:tc>
          <w:tcPr>
            <w:tcW w:w="966" w:type="dxa"/>
          </w:tcPr>
          <w:p w14:paraId="1204FF37" w14:textId="47640CB6" w:rsidR="00373829" w:rsidRPr="002B0661" w:rsidRDefault="00373829" w:rsidP="00EE24F6">
            <w:pPr>
              <w:spacing w:after="0"/>
              <w:ind w:left="0"/>
              <w:jc w:val="left"/>
              <w:rPr>
                <w:rFonts w:ascii="Arial" w:hAnsi="Arial"/>
                <w:sz w:val="16"/>
                <w:szCs w:val="16"/>
                <w:lang w:val="en-US"/>
              </w:rPr>
            </w:pPr>
            <w:r w:rsidRPr="000961F5">
              <w:rPr>
                <w:lang w:val="en-US"/>
              </w:rPr>
              <w:t>N</w:t>
            </w:r>
          </w:p>
        </w:tc>
      </w:tr>
      <w:tr w:rsidR="00CC077D" w:rsidRPr="000961F5" w14:paraId="4D72DD19" w14:textId="7721E842" w:rsidTr="001964C1">
        <w:tc>
          <w:tcPr>
            <w:tcW w:w="351" w:type="dxa"/>
            <w:vAlign w:val="center"/>
          </w:tcPr>
          <w:p w14:paraId="0DDCBABD"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5</w:t>
            </w:r>
          </w:p>
        </w:tc>
        <w:tc>
          <w:tcPr>
            <w:tcW w:w="2306" w:type="dxa"/>
            <w:vAlign w:val="center"/>
          </w:tcPr>
          <w:p w14:paraId="67F4AE3D"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Title of Broker </w:t>
            </w:r>
          </w:p>
        </w:tc>
        <w:tc>
          <w:tcPr>
            <w:tcW w:w="6836" w:type="dxa"/>
            <w:vAlign w:val="center"/>
          </w:tcPr>
          <w:p w14:paraId="30CD423D" w14:textId="77777777" w:rsidR="00CC077D" w:rsidRPr="000961F5" w:rsidRDefault="00CC077D" w:rsidP="00EE24F6">
            <w:pPr>
              <w:ind w:left="0"/>
              <w:jc w:val="left"/>
              <w:rPr>
                <w:rFonts w:ascii="Arial" w:hAnsi="Arial"/>
                <w:sz w:val="16"/>
                <w:szCs w:val="16"/>
                <w:lang w:val="en-US"/>
              </w:rPr>
            </w:pPr>
            <w:r w:rsidRPr="000961F5">
              <w:rPr>
                <w:lang w:val="en-US"/>
              </w:rPr>
              <w:t xml:space="preserve">The title of the submitting Principal Lead Broker / Lead Underwriter or Distributor </w:t>
            </w:r>
            <w:r w:rsidRPr="000961F5">
              <w:rPr>
                <w:b/>
                <w:lang w:val="en-US"/>
              </w:rPr>
              <w:t>[IPO initiation Field #46 / 47]</w:t>
            </w:r>
          </w:p>
        </w:tc>
        <w:tc>
          <w:tcPr>
            <w:tcW w:w="966" w:type="dxa"/>
          </w:tcPr>
          <w:p w14:paraId="253E5E33" w14:textId="782F5599" w:rsidR="00373829" w:rsidRPr="002B0661" w:rsidRDefault="00373829" w:rsidP="00EE24F6">
            <w:pPr>
              <w:ind w:left="0"/>
              <w:jc w:val="left"/>
              <w:rPr>
                <w:rFonts w:ascii="Arial" w:hAnsi="Arial"/>
                <w:sz w:val="16"/>
                <w:szCs w:val="16"/>
                <w:lang w:val="en-US"/>
              </w:rPr>
            </w:pPr>
            <w:r w:rsidRPr="000961F5">
              <w:rPr>
                <w:lang w:val="en-US"/>
              </w:rPr>
              <w:t>Y</w:t>
            </w:r>
          </w:p>
        </w:tc>
      </w:tr>
      <w:tr w:rsidR="00CC077D" w:rsidRPr="000961F5" w14:paraId="516AC13A" w14:textId="3F3FF928" w:rsidTr="001964C1">
        <w:tc>
          <w:tcPr>
            <w:tcW w:w="351" w:type="dxa"/>
            <w:vAlign w:val="center"/>
          </w:tcPr>
          <w:p w14:paraId="4A98F81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6</w:t>
            </w:r>
          </w:p>
        </w:tc>
        <w:tc>
          <w:tcPr>
            <w:tcW w:w="2306" w:type="dxa"/>
            <w:vAlign w:val="center"/>
          </w:tcPr>
          <w:p w14:paraId="6972C62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Broker’s Company Name</w:t>
            </w:r>
          </w:p>
        </w:tc>
        <w:tc>
          <w:tcPr>
            <w:tcW w:w="6836" w:type="dxa"/>
            <w:vAlign w:val="center"/>
          </w:tcPr>
          <w:p w14:paraId="73279ACE" w14:textId="77777777" w:rsidR="00CC077D" w:rsidRPr="000961F5" w:rsidRDefault="00CC077D" w:rsidP="00EE24F6">
            <w:pPr>
              <w:ind w:left="0"/>
              <w:jc w:val="left"/>
              <w:rPr>
                <w:rFonts w:ascii="Arial" w:hAnsi="Arial"/>
                <w:sz w:val="16"/>
                <w:szCs w:val="16"/>
                <w:lang w:val="en-US"/>
              </w:rPr>
            </w:pPr>
            <w:r w:rsidRPr="000961F5">
              <w:rPr>
                <w:lang w:val="en-US"/>
              </w:rPr>
              <w:t xml:space="preserve">Company name of the submitting Principal Lead Broker / Lead Underwriter or Distributor </w:t>
            </w:r>
            <w:r w:rsidRPr="000961F5">
              <w:rPr>
                <w:b/>
                <w:lang w:val="en-US"/>
              </w:rPr>
              <w:t>[IPO initiation Field #46 / 47]</w:t>
            </w:r>
          </w:p>
        </w:tc>
        <w:tc>
          <w:tcPr>
            <w:tcW w:w="966" w:type="dxa"/>
          </w:tcPr>
          <w:p w14:paraId="59C3BC2A" w14:textId="5A8C7680" w:rsidR="00373829" w:rsidRPr="002B0661" w:rsidRDefault="00373829" w:rsidP="00EE24F6">
            <w:pPr>
              <w:ind w:left="0"/>
              <w:jc w:val="left"/>
              <w:rPr>
                <w:rFonts w:ascii="Arial" w:hAnsi="Arial"/>
                <w:sz w:val="16"/>
                <w:szCs w:val="16"/>
                <w:lang w:val="en-US"/>
              </w:rPr>
            </w:pPr>
            <w:r w:rsidRPr="000961F5">
              <w:rPr>
                <w:lang w:val="en-US"/>
              </w:rPr>
              <w:t>N</w:t>
            </w:r>
          </w:p>
        </w:tc>
      </w:tr>
      <w:tr w:rsidR="00CC077D" w:rsidRPr="000961F5" w14:paraId="32527B01" w14:textId="786227DF" w:rsidTr="001964C1">
        <w:trPr>
          <w:trHeight w:val="63"/>
        </w:trPr>
        <w:tc>
          <w:tcPr>
            <w:tcW w:w="351" w:type="dxa"/>
            <w:vAlign w:val="center"/>
          </w:tcPr>
          <w:p w14:paraId="0783B99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7</w:t>
            </w:r>
          </w:p>
        </w:tc>
        <w:tc>
          <w:tcPr>
            <w:tcW w:w="2306" w:type="dxa"/>
            <w:vAlign w:val="center"/>
          </w:tcPr>
          <w:p w14:paraId="6373C8CB"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Date</w:t>
            </w:r>
          </w:p>
        </w:tc>
        <w:tc>
          <w:tcPr>
            <w:tcW w:w="6836" w:type="dxa"/>
            <w:vAlign w:val="center"/>
          </w:tcPr>
          <w:p w14:paraId="6BEB0602" w14:textId="77777777" w:rsidR="00CC077D" w:rsidRPr="000961F5" w:rsidRDefault="00CC077D" w:rsidP="00EE24F6">
            <w:pPr>
              <w:ind w:left="0"/>
              <w:jc w:val="left"/>
              <w:rPr>
                <w:rFonts w:ascii="Arial" w:hAnsi="Arial"/>
                <w:sz w:val="16"/>
                <w:szCs w:val="16"/>
                <w:lang w:val="en-US"/>
              </w:rPr>
            </w:pPr>
            <w:r w:rsidRPr="000961F5">
              <w:rPr>
                <w:lang w:val="en-US"/>
              </w:rPr>
              <w:t>System generated date, at point of submission</w:t>
            </w:r>
          </w:p>
        </w:tc>
        <w:tc>
          <w:tcPr>
            <w:tcW w:w="966" w:type="dxa"/>
          </w:tcPr>
          <w:p w14:paraId="3C8F1B1E" w14:textId="4A361C92" w:rsidR="00373829" w:rsidRPr="002B0661" w:rsidRDefault="00373829" w:rsidP="00EE24F6">
            <w:pPr>
              <w:ind w:left="0"/>
              <w:jc w:val="left"/>
              <w:rPr>
                <w:rFonts w:ascii="Arial" w:hAnsi="Arial"/>
                <w:sz w:val="16"/>
                <w:szCs w:val="16"/>
                <w:lang w:val="en-US"/>
              </w:rPr>
            </w:pPr>
            <w:r w:rsidRPr="000961F5">
              <w:rPr>
                <w:lang w:val="en-US"/>
              </w:rPr>
              <w:t>N</w:t>
            </w:r>
          </w:p>
        </w:tc>
      </w:tr>
    </w:tbl>
    <w:p w14:paraId="2145AE01" w14:textId="77777777" w:rsidR="00CC077D" w:rsidRPr="000961F5" w:rsidRDefault="00CC077D" w:rsidP="00CC077D">
      <w:pPr>
        <w:ind w:left="0"/>
        <w:jc w:val="left"/>
        <w:rPr>
          <w:lang w:eastAsia="x-none"/>
        </w:rPr>
      </w:pPr>
      <w:r w:rsidRPr="000961F5">
        <w:rPr>
          <w:lang w:val="en-US" w:eastAsia="x-none"/>
        </w:rPr>
        <w:br/>
        <w:t>To confirm the information is accurate and ready for release, the action(s) required to be taken for approving the Letter of Independence are listed below:</w:t>
      </w:r>
      <w:r w:rsidRPr="000961F5">
        <w:rPr>
          <w:lang w:val="en-US" w:eastAsia="x-none"/>
        </w:rPr>
        <w:br/>
      </w:r>
    </w:p>
    <w:tbl>
      <w:tblPr>
        <w:tblStyle w:val="TableGrid4"/>
        <w:tblW w:w="10485" w:type="dxa"/>
        <w:tblLook w:val="04A0" w:firstRow="1" w:lastRow="0" w:firstColumn="1" w:lastColumn="0" w:noHBand="0" w:noVBand="1"/>
      </w:tblPr>
      <w:tblGrid>
        <w:gridCol w:w="886"/>
        <w:gridCol w:w="1917"/>
        <w:gridCol w:w="1301"/>
        <w:gridCol w:w="6381"/>
      </w:tblGrid>
      <w:tr w:rsidR="00CC077D" w:rsidRPr="000961F5" w14:paraId="1A7D29A5" w14:textId="77777777" w:rsidTr="00EE24F6">
        <w:tc>
          <w:tcPr>
            <w:tcW w:w="886" w:type="dxa"/>
            <w:shd w:val="clear" w:color="auto" w:fill="FFE599"/>
          </w:tcPr>
          <w:p w14:paraId="093131A3" w14:textId="77777777" w:rsidR="00CC077D" w:rsidRPr="000961F5" w:rsidRDefault="00CC077D" w:rsidP="00EE24F6">
            <w:pPr>
              <w:spacing w:after="0"/>
              <w:ind w:left="0"/>
              <w:jc w:val="left"/>
              <w:rPr>
                <w:rFonts w:ascii="Arial" w:eastAsia="Times New Roman" w:hAnsi="Arial"/>
                <w:b/>
                <w:bCs/>
                <w:kern w:val="24"/>
                <w:sz w:val="16"/>
                <w:szCs w:val="16"/>
                <w:lang w:val="en-HK"/>
              </w:rPr>
            </w:pPr>
            <w:r w:rsidRPr="000961F5">
              <w:rPr>
                <w:rFonts w:eastAsia="Times New Roman"/>
                <w:b/>
                <w:bCs/>
                <w:kern w:val="24"/>
                <w:lang w:val="en-HK"/>
              </w:rPr>
              <w:t>Action</w:t>
            </w:r>
          </w:p>
        </w:tc>
        <w:tc>
          <w:tcPr>
            <w:tcW w:w="1917" w:type="dxa"/>
            <w:shd w:val="clear" w:color="auto" w:fill="FFE599"/>
          </w:tcPr>
          <w:p w14:paraId="3F49E274" w14:textId="77777777" w:rsidR="00CC077D" w:rsidRPr="000961F5" w:rsidRDefault="00CC077D" w:rsidP="00EE24F6">
            <w:pPr>
              <w:spacing w:after="0"/>
              <w:ind w:left="0"/>
              <w:jc w:val="left"/>
              <w:rPr>
                <w:rFonts w:ascii="Arial" w:eastAsia="Times New Roman" w:hAnsi="Arial"/>
                <w:b/>
                <w:bCs/>
                <w:kern w:val="24"/>
                <w:sz w:val="16"/>
                <w:szCs w:val="16"/>
                <w:lang w:val="en-HK"/>
              </w:rPr>
            </w:pPr>
            <w:r w:rsidRPr="000961F5">
              <w:rPr>
                <w:rFonts w:eastAsia="Times New Roman"/>
                <w:b/>
                <w:bCs/>
                <w:kern w:val="24"/>
                <w:lang w:val="en-HK"/>
              </w:rPr>
              <w:t>Description</w:t>
            </w:r>
          </w:p>
        </w:tc>
        <w:tc>
          <w:tcPr>
            <w:tcW w:w="1301" w:type="dxa"/>
            <w:shd w:val="clear" w:color="auto" w:fill="FFE599"/>
            <w:vAlign w:val="center"/>
          </w:tcPr>
          <w:p w14:paraId="10814460"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b/>
                <w:bCs/>
                <w:kern w:val="24"/>
                <w:lang w:val="en-HK"/>
              </w:rPr>
              <w:t>Role</w:t>
            </w:r>
          </w:p>
        </w:tc>
        <w:tc>
          <w:tcPr>
            <w:tcW w:w="6381" w:type="dxa"/>
            <w:shd w:val="clear" w:color="auto" w:fill="FFE599"/>
            <w:vAlign w:val="center"/>
          </w:tcPr>
          <w:p w14:paraId="4A28CE3F" w14:textId="77777777" w:rsidR="00CC077D" w:rsidRPr="000961F5" w:rsidRDefault="00CC077D" w:rsidP="00EE24F6">
            <w:pPr>
              <w:spacing w:after="0"/>
              <w:ind w:left="0"/>
              <w:jc w:val="left"/>
              <w:rPr>
                <w:rFonts w:ascii="Arial" w:hAnsi="Arial"/>
                <w:b/>
                <w:sz w:val="16"/>
                <w:szCs w:val="16"/>
                <w:lang w:val="en-US"/>
              </w:rPr>
            </w:pPr>
            <w:r w:rsidRPr="000961F5">
              <w:rPr>
                <w:b/>
                <w:lang w:val="en-US"/>
              </w:rPr>
              <w:t>Prompt message</w:t>
            </w:r>
          </w:p>
        </w:tc>
      </w:tr>
      <w:tr w:rsidR="00CC077D" w:rsidRPr="000961F5" w14:paraId="6730F310" w14:textId="77777777" w:rsidTr="00EE24F6">
        <w:tc>
          <w:tcPr>
            <w:tcW w:w="886" w:type="dxa"/>
          </w:tcPr>
          <w:p w14:paraId="4EB361D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Sign off </w:t>
            </w:r>
          </w:p>
        </w:tc>
        <w:tc>
          <w:tcPr>
            <w:tcW w:w="1917" w:type="dxa"/>
          </w:tcPr>
          <w:p w14:paraId="52BDC9E7"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Click the Submit button</w:t>
            </w:r>
          </w:p>
        </w:tc>
        <w:tc>
          <w:tcPr>
            <w:tcW w:w="1301" w:type="dxa"/>
            <w:vAlign w:val="center"/>
          </w:tcPr>
          <w:p w14:paraId="55F7775C"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Distributor (Checker)</w:t>
            </w:r>
          </w:p>
        </w:tc>
        <w:tc>
          <w:tcPr>
            <w:tcW w:w="6381" w:type="dxa"/>
            <w:vAlign w:val="center"/>
          </w:tcPr>
          <w:p w14:paraId="11AAF977" w14:textId="77777777" w:rsidR="00CC077D" w:rsidRPr="000961F5" w:rsidRDefault="00CC077D" w:rsidP="00EE24F6">
            <w:pPr>
              <w:spacing w:after="0"/>
              <w:ind w:left="0"/>
              <w:jc w:val="left"/>
              <w:rPr>
                <w:rFonts w:ascii="Arial" w:hAnsi="Arial"/>
                <w:sz w:val="16"/>
                <w:szCs w:val="16"/>
                <w:lang w:val="en-US"/>
              </w:rPr>
            </w:pPr>
            <w:r w:rsidRPr="000961F5">
              <w:rPr>
                <w:b/>
                <w:i/>
                <w:lang w:val="en-US"/>
              </w:rPr>
              <w:t>“I hereby confirm the information in this letter is accurate and not misleading in any material respect”</w:t>
            </w:r>
          </w:p>
        </w:tc>
      </w:tr>
    </w:tbl>
    <w:p w14:paraId="5BE9ACCA" w14:textId="77777777" w:rsidR="00CC077D" w:rsidRPr="000961F5" w:rsidRDefault="00CC077D" w:rsidP="00CC077D">
      <w:pPr>
        <w:spacing w:after="0"/>
        <w:ind w:left="0"/>
        <w:jc w:val="left"/>
        <w:rPr>
          <w:rFonts w:eastAsia="DengXian"/>
          <w:lang w:val="en-US" w:eastAsia="zh-CN"/>
        </w:rPr>
      </w:pPr>
    </w:p>
    <w:p w14:paraId="2E96A484" w14:textId="77777777" w:rsidR="00CC077D" w:rsidRPr="000961F5" w:rsidRDefault="00CC077D" w:rsidP="00CC077D">
      <w:pPr>
        <w:spacing w:after="0"/>
        <w:ind w:left="0"/>
        <w:jc w:val="left"/>
        <w:rPr>
          <w:rFonts w:eastAsia="DengXian"/>
          <w:b/>
          <w:lang w:val="en-US" w:eastAsia="zh-CN"/>
        </w:rPr>
      </w:pPr>
      <w:r w:rsidRPr="000961F5">
        <w:rPr>
          <w:rFonts w:eastAsia="DengXian"/>
          <w:b/>
          <w:lang w:val="en-US" w:eastAsia="zh-CN"/>
        </w:rPr>
        <w:t xml:space="preserve">Item-4: Marketing Statement </w:t>
      </w:r>
    </w:p>
    <w:p w14:paraId="64321B57" w14:textId="77777777" w:rsidR="00CC077D" w:rsidRPr="000961F5" w:rsidRDefault="00CC077D" w:rsidP="00CC077D">
      <w:pPr>
        <w:spacing w:after="0"/>
        <w:ind w:left="0"/>
        <w:jc w:val="left"/>
        <w:rPr>
          <w:rFonts w:eastAsia="DengXian"/>
          <w:lang w:val="en-US" w:eastAsia="zh-CN"/>
        </w:rPr>
      </w:pPr>
    </w:p>
    <w:p w14:paraId="714FCC11" w14:textId="77777777" w:rsidR="00CC077D" w:rsidRPr="000961F5" w:rsidRDefault="00CC077D" w:rsidP="00CC077D">
      <w:pPr>
        <w:spacing w:after="0"/>
        <w:ind w:left="0"/>
        <w:jc w:val="left"/>
        <w:rPr>
          <w:rFonts w:eastAsia="DengXian"/>
          <w:lang w:val="en-US" w:eastAsia="zh-CN"/>
        </w:rPr>
      </w:pPr>
      <w:r w:rsidRPr="000961F5">
        <w:rPr>
          <w:rFonts w:eastAsia="DengXian"/>
          <w:lang w:val="en-US" w:eastAsia="zh-CN"/>
        </w:rPr>
        <w:t xml:space="preserve">After placing allocations have been finalised, each Distributor, including the Principal Lead Broker, must submit a Marketing Statement to summarize its (i.) sub-placing relationships </w:t>
      </w:r>
      <w:r w:rsidRPr="000961F5">
        <w:rPr>
          <w:rFonts w:eastAsia="DengXian"/>
          <w:b/>
          <w:lang w:val="en-US" w:eastAsia="zh-CN"/>
        </w:rPr>
        <w:t>AND</w:t>
      </w:r>
      <w:r w:rsidRPr="000961F5">
        <w:rPr>
          <w:rFonts w:eastAsia="DengXian"/>
          <w:lang w:val="en-US" w:eastAsia="zh-CN"/>
        </w:rPr>
        <w:t xml:space="preserve"> (ii.) placee information. </w:t>
      </w:r>
    </w:p>
    <w:p w14:paraId="1D54A4DC" w14:textId="77777777" w:rsidR="00CC077D" w:rsidRPr="000961F5" w:rsidRDefault="00CC077D" w:rsidP="00CC077D">
      <w:pPr>
        <w:spacing w:after="0"/>
        <w:ind w:left="0"/>
        <w:jc w:val="left"/>
        <w:rPr>
          <w:rFonts w:eastAsia="DengXian"/>
          <w:lang w:val="en-US" w:eastAsia="zh-CN"/>
        </w:rPr>
      </w:pPr>
    </w:p>
    <w:p w14:paraId="534548FD" w14:textId="77777777" w:rsidR="00CC077D" w:rsidRPr="000961F5" w:rsidRDefault="00CC077D" w:rsidP="00CC077D">
      <w:pPr>
        <w:spacing w:after="0"/>
        <w:ind w:left="0"/>
        <w:jc w:val="left"/>
        <w:rPr>
          <w:rFonts w:eastAsia="DengXian"/>
          <w:lang w:val="en-US" w:eastAsia="zh-CN"/>
        </w:rPr>
      </w:pPr>
      <w:r w:rsidRPr="000961F5">
        <w:rPr>
          <w:rFonts w:eastAsia="DengXian"/>
          <w:lang w:val="en-US" w:eastAsia="zh-CN"/>
        </w:rPr>
        <w:t xml:space="preserve">Required data fields for the </w:t>
      </w:r>
      <w:r w:rsidRPr="000961F5">
        <w:rPr>
          <w:rFonts w:eastAsia="DengXian"/>
          <w:b/>
          <w:lang w:val="en-US" w:eastAsia="zh-CN"/>
        </w:rPr>
        <w:t xml:space="preserve">Principal Lead Broker </w:t>
      </w:r>
      <w:r w:rsidRPr="000961F5">
        <w:rPr>
          <w:rFonts w:eastAsia="DengXian"/>
          <w:lang w:val="en-US" w:eastAsia="zh-CN"/>
        </w:rPr>
        <w:t>are:</w:t>
      </w:r>
    </w:p>
    <w:p w14:paraId="240DED2D" w14:textId="77777777" w:rsidR="00CC077D" w:rsidRPr="000961F5" w:rsidRDefault="00CC077D" w:rsidP="00CC077D">
      <w:pPr>
        <w:spacing w:after="0"/>
        <w:ind w:left="0"/>
        <w:jc w:val="left"/>
        <w:rPr>
          <w:rFonts w:eastAsia="DengXian"/>
          <w:lang w:val="en-US" w:eastAsia="zh-CN"/>
        </w:rPr>
      </w:pPr>
    </w:p>
    <w:tbl>
      <w:tblPr>
        <w:tblStyle w:val="TableGrid4"/>
        <w:tblW w:w="0" w:type="auto"/>
        <w:tblLook w:val="04A0" w:firstRow="1" w:lastRow="0" w:firstColumn="1" w:lastColumn="0" w:noHBand="0" w:noVBand="1"/>
      </w:tblPr>
      <w:tblGrid>
        <w:gridCol w:w="847"/>
        <w:gridCol w:w="3499"/>
        <w:gridCol w:w="4652"/>
        <w:gridCol w:w="1461"/>
      </w:tblGrid>
      <w:tr w:rsidR="00CC077D" w:rsidRPr="000961F5" w14:paraId="7F7C0275" w14:textId="5997EFCC" w:rsidTr="001964C1">
        <w:tc>
          <w:tcPr>
            <w:tcW w:w="847" w:type="dxa"/>
            <w:shd w:val="clear" w:color="auto" w:fill="FFE599"/>
            <w:vAlign w:val="center"/>
          </w:tcPr>
          <w:p w14:paraId="455093F7" w14:textId="77777777" w:rsidR="00CC077D" w:rsidRPr="000961F5" w:rsidRDefault="00CC077D" w:rsidP="00EE24F6">
            <w:pPr>
              <w:spacing w:after="0"/>
              <w:ind w:left="0"/>
              <w:jc w:val="left"/>
              <w:rPr>
                <w:rFonts w:ascii="Arial" w:eastAsia="Times New Roman" w:hAnsi="Arial"/>
                <w:b/>
                <w:bCs/>
                <w:kern w:val="24"/>
                <w:sz w:val="16"/>
                <w:szCs w:val="16"/>
                <w:lang w:val="en-HK"/>
              </w:rPr>
            </w:pPr>
            <w:r w:rsidRPr="000961F5">
              <w:rPr>
                <w:rFonts w:eastAsia="Times New Roman"/>
                <w:b/>
                <w:bCs/>
                <w:kern w:val="24"/>
                <w:lang w:val="en-HK"/>
              </w:rPr>
              <w:t>#</w:t>
            </w:r>
          </w:p>
        </w:tc>
        <w:tc>
          <w:tcPr>
            <w:tcW w:w="3499" w:type="dxa"/>
            <w:shd w:val="clear" w:color="auto" w:fill="FFE599"/>
            <w:vAlign w:val="center"/>
          </w:tcPr>
          <w:p w14:paraId="3F49428C"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b/>
                <w:bCs/>
                <w:kern w:val="24"/>
                <w:lang w:val="en-HK"/>
              </w:rPr>
              <w:t>Data field</w:t>
            </w:r>
          </w:p>
        </w:tc>
        <w:tc>
          <w:tcPr>
            <w:tcW w:w="4652" w:type="dxa"/>
            <w:shd w:val="clear" w:color="auto" w:fill="FFE599"/>
            <w:vAlign w:val="center"/>
          </w:tcPr>
          <w:p w14:paraId="788ACA33" w14:textId="77777777" w:rsidR="00CC077D" w:rsidRPr="000961F5" w:rsidRDefault="00CC077D" w:rsidP="00EE24F6">
            <w:pPr>
              <w:spacing w:after="0"/>
              <w:ind w:left="0"/>
              <w:jc w:val="left"/>
              <w:rPr>
                <w:rFonts w:ascii="Arial" w:hAnsi="Arial"/>
                <w:b/>
                <w:sz w:val="16"/>
                <w:szCs w:val="16"/>
                <w:lang w:val="en-US"/>
              </w:rPr>
            </w:pPr>
            <w:r w:rsidRPr="000961F5">
              <w:rPr>
                <w:b/>
                <w:lang w:val="en-US"/>
              </w:rPr>
              <w:t>Input logic</w:t>
            </w:r>
          </w:p>
        </w:tc>
        <w:tc>
          <w:tcPr>
            <w:tcW w:w="1461" w:type="dxa"/>
            <w:shd w:val="clear" w:color="auto" w:fill="FFE599"/>
          </w:tcPr>
          <w:p w14:paraId="3E5BB195" w14:textId="0E32F186" w:rsidR="008E14A4" w:rsidRPr="000961F5" w:rsidRDefault="008E14A4" w:rsidP="00EE24F6">
            <w:pPr>
              <w:spacing w:after="0"/>
              <w:ind w:left="0"/>
              <w:jc w:val="left"/>
              <w:rPr>
                <w:rFonts w:ascii="Arial" w:hAnsi="Arial"/>
                <w:b/>
                <w:sz w:val="16"/>
                <w:szCs w:val="16"/>
                <w:lang w:val="en-US"/>
              </w:rPr>
            </w:pPr>
            <w:r w:rsidRPr="000961F5">
              <w:rPr>
                <w:b/>
                <w:lang w:val="en-US"/>
              </w:rPr>
              <w:t>Editable</w:t>
            </w:r>
          </w:p>
        </w:tc>
      </w:tr>
      <w:tr w:rsidR="003A05D3" w:rsidRPr="000961F5" w14:paraId="3C33A022" w14:textId="77777777" w:rsidTr="003A05D3">
        <w:tc>
          <w:tcPr>
            <w:tcW w:w="847" w:type="dxa"/>
            <w:vAlign w:val="center"/>
          </w:tcPr>
          <w:p w14:paraId="7E4C9762" w14:textId="71808F45" w:rsidR="003A05D3" w:rsidRPr="002B0661" w:rsidRDefault="003A05D3" w:rsidP="003A05D3">
            <w:pPr>
              <w:spacing w:after="0"/>
              <w:ind w:left="0"/>
              <w:jc w:val="left"/>
              <w:rPr>
                <w:rFonts w:ascii="Arial" w:eastAsia="Times New Roman" w:hAnsi="Arial"/>
                <w:color w:val="000000"/>
                <w:kern w:val="24"/>
                <w:sz w:val="16"/>
                <w:szCs w:val="16"/>
                <w:lang w:val="en-HK"/>
              </w:rPr>
            </w:pPr>
          </w:p>
        </w:tc>
        <w:tc>
          <w:tcPr>
            <w:tcW w:w="3499" w:type="dxa"/>
            <w:vAlign w:val="center"/>
          </w:tcPr>
          <w:p w14:paraId="5B588449" w14:textId="4E86EF0E" w:rsidR="003A05D3" w:rsidRPr="002B0661" w:rsidRDefault="003A05D3" w:rsidP="003A05D3">
            <w:pPr>
              <w:spacing w:after="0"/>
              <w:ind w:left="0"/>
              <w:jc w:val="left"/>
              <w:rPr>
                <w:rFonts w:ascii="Arial" w:eastAsia="Times New Roman" w:hAnsi="Arial"/>
                <w:color w:val="000000"/>
                <w:kern w:val="24"/>
                <w:sz w:val="16"/>
                <w:szCs w:val="16"/>
                <w:lang w:val="en-HK"/>
              </w:rPr>
            </w:pPr>
            <w:r w:rsidRPr="000961F5">
              <w:rPr>
                <w:lang w:val="en-US"/>
              </w:rPr>
              <w:t>Rule Reference</w:t>
            </w:r>
          </w:p>
        </w:tc>
        <w:tc>
          <w:tcPr>
            <w:tcW w:w="4652" w:type="dxa"/>
          </w:tcPr>
          <w:p w14:paraId="74FD6A7B" w14:textId="77777777" w:rsidR="003A05D3" w:rsidRPr="000961F5" w:rsidRDefault="003A05D3" w:rsidP="003A05D3">
            <w:pPr>
              <w:spacing w:after="0"/>
              <w:ind w:left="0"/>
              <w:jc w:val="left"/>
              <w:rPr>
                <w:rFonts w:ascii="Arial" w:hAnsi="Arial"/>
                <w:sz w:val="16"/>
                <w:szCs w:val="16"/>
                <w:lang w:val="en-US"/>
              </w:rPr>
            </w:pPr>
            <w:r w:rsidRPr="000961F5">
              <w:rPr>
                <w:lang w:val="en-US"/>
              </w:rPr>
              <w:t xml:space="preserve">If it is a Main Board applicant, add “The requirements of Chapter 7 and Appendix 6 and the accompanying Note should be read before </w:t>
            </w:r>
            <w:r w:rsidRPr="000961F5">
              <w:rPr>
                <w:lang w:val="en-US"/>
              </w:rPr>
              <w:lastRenderedPageBreak/>
              <w:t>submitting this statement.” in placeholder 1 (Rule Reference).</w:t>
            </w:r>
            <w:r w:rsidRPr="000961F5">
              <w:rPr>
                <w:lang w:val="en-US"/>
              </w:rPr>
              <w:br/>
            </w:r>
            <w:r w:rsidRPr="000961F5">
              <w:rPr>
                <w:lang w:val="en-US"/>
              </w:rPr>
              <w:br/>
              <w:t>If it is a GEM applicant, add “Rule 10.12 of the Rules Governing the Listing of Securities on the Growth Enterprise Market of The Stock Exchange of Hong Kong Limited (the “GEM Listing Rules”) and the Note accompanying this form should be read before submitting this statement.” in placeholder 1 (Rule Reference)</w:t>
            </w:r>
          </w:p>
          <w:p w14:paraId="6DD7BDC2" w14:textId="6885EDB7" w:rsidR="003A05D3" w:rsidRPr="002B0661" w:rsidRDefault="003A05D3" w:rsidP="003A05D3">
            <w:pPr>
              <w:spacing w:after="0"/>
              <w:ind w:left="0"/>
              <w:jc w:val="left"/>
              <w:rPr>
                <w:rFonts w:ascii="Arial" w:hAnsi="Arial"/>
                <w:sz w:val="16"/>
                <w:szCs w:val="16"/>
                <w:lang w:val="en-US"/>
              </w:rPr>
            </w:pPr>
            <w:r w:rsidRPr="000961F5">
              <w:rPr>
                <w:lang w:val="en-US"/>
              </w:rPr>
              <w:t>.</w:t>
            </w:r>
          </w:p>
        </w:tc>
        <w:tc>
          <w:tcPr>
            <w:tcW w:w="1461" w:type="dxa"/>
          </w:tcPr>
          <w:p w14:paraId="0897A222" w14:textId="1C33A66F" w:rsidR="003A05D3" w:rsidRPr="000961F5" w:rsidRDefault="003A05D3" w:rsidP="003A05D3">
            <w:pPr>
              <w:spacing w:after="0"/>
              <w:ind w:left="0"/>
              <w:jc w:val="left"/>
              <w:rPr>
                <w:rFonts w:ascii="Arial" w:hAnsi="Arial"/>
                <w:sz w:val="16"/>
                <w:szCs w:val="16"/>
                <w:lang w:val="en-US"/>
              </w:rPr>
            </w:pPr>
          </w:p>
        </w:tc>
      </w:tr>
      <w:tr w:rsidR="00CC077D" w:rsidRPr="000961F5" w14:paraId="533A20A1" w14:textId="2EBDD40B" w:rsidTr="001964C1">
        <w:tc>
          <w:tcPr>
            <w:tcW w:w="847" w:type="dxa"/>
            <w:vAlign w:val="center"/>
          </w:tcPr>
          <w:p w14:paraId="53772D2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w:t>
            </w:r>
          </w:p>
        </w:tc>
        <w:tc>
          <w:tcPr>
            <w:tcW w:w="3499" w:type="dxa"/>
            <w:vAlign w:val="center"/>
          </w:tcPr>
          <w:p w14:paraId="1E0B10C0"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Name of the Issuer (English)</w:t>
            </w:r>
          </w:p>
        </w:tc>
        <w:tc>
          <w:tcPr>
            <w:tcW w:w="4652" w:type="dxa"/>
            <w:vAlign w:val="center"/>
          </w:tcPr>
          <w:p w14:paraId="298E4D59"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Company Name (English Full) </w:t>
            </w:r>
            <w:r w:rsidRPr="000961F5">
              <w:rPr>
                <w:b/>
                <w:lang w:val="en-US"/>
              </w:rPr>
              <w:t>[IPO initiation Field #2]</w:t>
            </w:r>
          </w:p>
        </w:tc>
        <w:tc>
          <w:tcPr>
            <w:tcW w:w="1461" w:type="dxa"/>
          </w:tcPr>
          <w:p w14:paraId="291B07C1" w14:textId="3F5C254C" w:rsidR="008E14A4" w:rsidRPr="000961F5" w:rsidRDefault="008E14A4" w:rsidP="00EE24F6">
            <w:pPr>
              <w:spacing w:after="0"/>
              <w:ind w:left="0"/>
              <w:jc w:val="left"/>
              <w:rPr>
                <w:rFonts w:ascii="Arial" w:hAnsi="Arial"/>
                <w:sz w:val="16"/>
                <w:szCs w:val="16"/>
                <w:lang w:val="en-US"/>
              </w:rPr>
            </w:pPr>
            <w:r w:rsidRPr="000961F5">
              <w:rPr>
                <w:lang w:val="en-US"/>
              </w:rPr>
              <w:t>N</w:t>
            </w:r>
          </w:p>
        </w:tc>
      </w:tr>
      <w:tr w:rsidR="00CC077D" w:rsidRPr="000961F5" w14:paraId="6143976C" w14:textId="60129B1C" w:rsidTr="001964C1">
        <w:tc>
          <w:tcPr>
            <w:tcW w:w="847" w:type="dxa"/>
            <w:vAlign w:val="center"/>
          </w:tcPr>
          <w:p w14:paraId="78029D6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w:t>
            </w:r>
          </w:p>
        </w:tc>
        <w:tc>
          <w:tcPr>
            <w:tcW w:w="3499" w:type="dxa"/>
            <w:vAlign w:val="center"/>
          </w:tcPr>
          <w:p w14:paraId="175D34E3"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Name of the Issuer (Chinese)</w:t>
            </w:r>
          </w:p>
        </w:tc>
        <w:tc>
          <w:tcPr>
            <w:tcW w:w="4652" w:type="dxa"/>
            <w:vAlign w:val="center"/>
          </w:tcPr>
          <w:p w14:paraId="6DC2B26B"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Company Name (Chinese Full) </w:t>
            </w:r>
            <w:r w:rsidRPr="000961F5">
              <w:rPr>
                <w:b/>
                <w:lang w:val="en-US"/>
              </w:rPr>
              <w:t>[IPO initiation Field #8]</w:t>
            </w:r>
          </w:p>
        </w:tc>
        <w:tc>
          <w:tcPr>
            <w:tcW w:w="1461" w:type="dxa"/>
          </w:tcPr>
          <w:p w14:paraId="3449159A" w14:textId="592B409A" w:rsidR="008E14A4" w:rsidRPr="000961F5" w:rsidRDefault="008E14A4" w:rsidP="00EE24F6">
            <w:pPr>
              <w:spacing w:after="0"/>
              <w:ind w:left="0"/>
              <w:jc w:val="left"/>
              <w:rPr>
                <w:rFonts w:ascii="Arial" w:hAnsi="Arial"/>
                <w:sz w:val="16"/>
                <w:szCs w:val="16"/>
                <w:lang w:val="en-US"/>
              </w:rPr>
            </w:pPr>
            <w:r w:rsidRPr="000961F5">
              <w:rPr>
                <w:lang w:val="en-US"/>
              </w:rPr>
              <w:t>N</w:t>
            </w:r>
          </w:p>
        </w:tc>
      </w:tr>
      <w:tr w:rsidR="00CC077D" w:rsidRPr="000961F5" w14:paraId="724E1732" w14:textId="4E567EDA" w:rsidTr="001964C1">
        <w:tc>
          <w:tcPr>
            <w:tcW w:w="847" w:type="dxa"/>
            <w:vAlign w:val="center"/>
          </w:tcPr>
          <w:p w14:paraId="79150171"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w:t>
            </w:r>
          </w:p>
        </w:tc>
        <w:tc>
          <w:tcPr>
            <w:tcW w:w="3499" w:type="dxa"/>
            <w:vAlign w:val="center"/>
          </w:tcPr>
          <w:p w14:paraId="35E54BE1"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Description of Security</w:t>
            </w:r>
          </w:p>
        </w:tc>
        <w:tc>
          <w:tcPr>
            <w:tcW w:w="4652" w:type="dxa"/>
            <w:vAlign w:val="center"/>
          </w:tcPr>
          <w:p w14:paraId="389CCC15"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Securities to be Listed </w:t>
            </w:r>
            <w:r w:rsidRPr="000961F5">
              <w:rPr>
                <w:b/>
                <w:lang w:val="en-US"/>
              </w:rPr>
              <w:t>[IPO initiation Field #17]</w:t>
            </w:r>
          </w:p>
        </w:tc>
        <w:tc>
          <w:tcPr>
            <w:tcW w:w="1461" w:type="dxa"/>
          </w:tcPr>
          <w:p w14:paraId="694BB363" w14:textId="5F82E903" w:rsidR="008E14A4" w:rsidRPr="000961F5" w:rsidRDefault="008E14A4" w:rsidP="00EE24F6">
            <w:pPr>
              <w:spacing w:after="0"/>
              <w:ind w:left="0"/>
              <w:jc w:val="left"/>
              <w:rPr>
                <w:rFonts w:ascii="Arial" w:hAnsi="Arial"/>
                <w:sz w:val="16"/>
                <w:szCs w:val="16"/>
                <w:lang w:val="en-US"/>
              </w:rPr>
            </w:pPr>
            <w:r w:rsidRPr="000961F5">
              <w:rPr>
                <w:lang w:val="en-US"/>
              </w:rPr>
              <w:t>N</w:t>
            </w:r>
          </w:p>
        </w:tc>
      </w:tr>
      <w:tr w:rsidR="00CC077D" w:rsidRPr="000961F5" w14:paraId="3E9C7986" w14:textId="6DA5C341" w:rsidTr="001964C1">
        <w:tc>
          <w:tcPr>
            <w:tcW w:w="847" w:type="dxa"/>
            <w:vAlign w:val="center"/>
          </w:tcPr>
          <w:p w14:paraId="38DCC3A3"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w:t>
            </w:r>
          </w:p>
        </w:tc>
        <w:tc>
          <w:tcPr>
            <w:tcW w:w="3499" w:type="dxa"/>
            <w:vAlign w:val="center"/>
          </w:tcPr>
          <w:p w14:paraId="084A2267" w14:textId="61A4A4A0"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 xml:space="preserve">Total Amount </w:t>
            </w:r>
            <w:r w:rsidR="008E14A4" w:rsidRPr="000961F5">
              <w:rPr>
                <w:rFonts w:eastAsia="Times New Roman"/>
                <w:color w:val="000000"/>
                <w:kern w:val="24"/>
                <w:lang w:val="en-HK"/>
              </w:rPr>
              <w:t>o</w:t>
            </w:r>
            <w:r w:rsidR="00326C3C" w:rsidRPr="000961F5">
              <w:rPr>
                <w:rFonts w:eastAsia="Times New Roman"/>
                <w:color w:val="000000"/>
                <w:kern w:val="24"/>
                <w:lang w:val="en-HK"/>
              </w:rPr>
              <w:t>r</w:t>
            </w:r>
            <w:r w:rsidRPr="000961F5">
              <w:rPr>
                <w:rFonts w:eastAsia="Times New Roman"/>
                <w:color w:val="000000"/>
                <w:kern w:val="24"/>
                <w:lang w:val="en-HK"/>
              </w:rPr>
              <w:t xml:space="preserve"> Number of Securities being placed </w:t>
            </w:r>
          </w:p>
        </w:tc>
        <w:tc>
          <w:tcPr>
            <w:tcW w:w="4652" w:type="dxa"/>
            <w:vAlign w:val="center"/>
          </w:tcPr>
          <w:p w14:paraId="1F168942"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Final Size of the Institutional Offer </w:t>
            </w:r>
            <w:r w:rsidRPr="000961F5">
              <w:rPr>
                <w:b/>
                <w:lang w:val="en-US"/>
              </w:rPr>
              <w:t>[Institutional Offer: Sub-placing Arrangement Field #7]</w:t>
            </w:r>
          </w:p>
        </w:tc>
        <w:tc>
          <w:tcPr>
            <w:tcW w:w="1461" w:type="dxa"/>
          </w:tcPr>
          <w:p w14:paraId="2808D1EC" w14:textId="080C19FB" w:rsidR="00326C3C" w:rsidRPr="000961F5" w:rsidRDefault="00326C3C" w:rsidP="00EE24F6">
            <w:pPr>
              <w:spacing w:after="0"/>
              <w:ind w:left="0"/>
              <w:jc w:val="left"/>
              <w:rPr>
                <w:rFonts w:ascii="Arial" w:hAnsi="Arial"/>
                <w:sz w:val="16"/>
                <w:szCs w:val="16"/>
                <w:lang w:val="en-US"/>
              </w:rPr>
            </w:pPr>
            <w:r w:rsidRPr="000961F5">
              <w:rPr>
                <w:lang w:val="en-US"/>
              </w:rPr>
              <w:t>Y</w:t>
            </w:r>
          </w:p>
        </w:tc>
      </w:tr>
      <w:tr w:rsidR="00CC077D" w:rsidRPr="000961F5" w14:paraId="5B74E092" w14:textId="0BBFCB94" w:rsidTr="001964C1">
        <w:tc>
          <w:tcPr>
            <w:tcW w:w="847" w:type="dxa"/>
            <w:vAlign w:val="center"/>
          </w:tcPr>
          <w:p w14:paraId="13EEEDA3"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4</w:t>
            </w:r>
          </w:p>
        </w:tc>
        <w:tc>
          <w:tcPr>
            <w:tcW w:w="3499" w:type="dxa"/>
            <w:vAlign w:val="center"/>
          </w:tcPr>
          <w:p w14:paraId="501F4587"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Total Amount or Number of Securities being placed by the Undersigned</w:t>
            </w:r>
          </w:p>
        </w:tc>
        <w:tc>
          <w:tcPr>
            <w:tcW w:w="4652" w:type="dxa"/>
            <w:vAlign w:val="center"/>
          </w:tcPr>
          <w:p w14:paraId="5ABB388A" w14:textId="77777777" w:rsidR="00CC077D" w:rsidRPr="000961F5" w:rsidRDefault="00CC077D" w:rsidP="00EE24F6">
            <w:pPr>
              <w:spacing w:after="0"/>
              <w:ind w:left="0"/>
              <w:jc w:val="left"/>
              <w:rPr>
                <w:rFonts w:ascii="Arial" w:hAnsi="Arial"/>
                <w:sz w:val="16"/>
                <w:szCs w:val="16"/>
                <w:lang w:val="en-US"/>
              </w:rPr>
            </w:pPr>
            <w:r w:rsidRPr="000961F5">
              <w:rPr>
                <w:lang w:val="en-US"/>
              </w:rPr>
              <w:t>Final number of shares placed by the Principal Lead Broker (per placee list)</w:t>
            </w:r>
          </w:p>
        </w:tc>
        <w:tc>
          <w:tcPr>
            <w:tcW w:w="1461" w:type="dxa"/>
          </w:tcPr>
          <w:p w14:paraId="5212877C" w14:textId="4B0006CB" w:rsidR="00326C3C" w:rsidRPr="000961F5" w:rsidRDefault="00326C3C" w:rsidP="00EE24F6">
            <w:pPr>
              <w:spacing w:after="0"/>
              <w:ind w:left="0"/>
              <w:jc w:val="left"/>
              <w:rPr>
                <w:rFonts w:ascii="Arial" w:hAnsi="Arial"/>
                <w:sz w:val="16"/>
                <w:szCs w:val="16"/>
                <w:lang w:val="en-US"/>
              </w:rPr>
            </w:pPr>
            <w:r w:rsidRPr="000961F5">
              <w:rPr>
                <w:lang w:val="en-US"/>
              </w:rPr>
              <w:t>Y</w:t>
            </w:r>
          </w:p>
        </w:tc>
      </w:tr>
      <w:tr w:rsidR="00CC077D" w:rsidRPr="000961F5" w14:paraId="313A38CD" w14:textId="25FBD29F" w:rsidTr="001964C1">
        <w:tc>
          <w:tcPr>
            <w:tcW w:w="847" w:type="dxa"/>
            <w:vAlign w:val="center"/>
          </w:tcPr>
          <w:p w14:paraId="2DD8241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5</w:t>
            </w:r>
          </w:p>
        </w:tc>
        <w:tc>
          <w:tcPr>
            <w:tcW w:w="3499" w:type="dxa"/>
            <w:vAlign w:val="center"/>
          </w:tcPr>
          <w:p w14:paraId="57ED8B80"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Net Price to the Issuer</w:t>
            </w:r>
          </w:p>
        </w:tc>
        <w:tc>
          <w:tcPr>
            <w:tcW w:w="4652" w:type="dxa"/>
            <w:vAlign w:val="center"/>
          </w:tcPr>
          <w:p w14:paraId="4F0DA516" w14:textId="77777777" w:rsidR="00CC077D" w:rsidRPr="000961F5" w:rsidRDefault="00CC077D" w:rsidP="00EE24F6">
            <w:pPr>
              <w:spacing w:after="0"/>
              <w:ind w:left="0"/>
              <w:jc w:val="left"/>
              <w:rPr>
                <w:rFonts w:ascii="Arial" w:hAnsi="Arial"/>
                <w:sz w:val="16"/>
                <w:szCs w:val="16"/>
                <w:lang w:val="en-US"/>
              </w:rPr>
            </w:pPr>
            <w:r w:rsidRPr="000961F5">
              <w:rPr>
                <w:lang w:val="en-US"/>
              </w:rPr>
              <w:t>Final IPO price</w:t>
            </w:r>
          </w:p>
          <w:p w14:paraId="598312EF" w14:textId="532E0D3B" w:rsidR="00CC077D" w:rsidRPr="000961F5" w:rsidRDefault="00CC077D" w:rsidP="00CC077D">
            <w:pPr>
              <w:pStyle w:val="ListParagraph"/>
              <w:numPr>
                <w:ilvl w:val="0"/>
                <w:numId w:val="92"/>
              </w:numPr>
              <w:spacing w:after="0"/>
              <w:ind w:leftChars="0" w:left="419"/>
              <w:jc w:val="left"/>
              <w:rPr>
                <w:rFonts w:ascii="Arial" w:hAnsi="Arial"/>
                <w:sz w:val="16"/>
                <w:szCs w:val="16"/>
                <w:lang w:val="en-US"/>
              </w:rPr>
            </w:pPr>
            <w:r w:rsidRPr="000961F5">
              <w:rPr>
                <w:rFonts w:eastAsia="DengXian"/>
                <w:lang w:val="en-US"/>
              </w:rPr>
              <w:t xml:space="preserve">If Listing Type </w:t>
            </w:r>
            <w:r w:rsidRPr="000961F5">
              <w:rPr>
                <w:rFonts w:eastAsia="DengXian"/>
                <w:b/>
                <w:lang w:val="en-US"/>
              </w:rPr>
              <w:t>[IPO Initiation Field #19]</w:t>
            </w:r>
            <w:r w:rsidRPr="000961F5">
              <w:rPr>
                <w:rFonts w:eastAsia="DengXian"/>
                <w:lang w:val="en-US"/>
              </w:rPr>
              <w:t xml:space="preserve"> = Secondary, Final offer price of Institutional Offer </w:t>
            </w:r>
            <w:r w:rsidRPr="000961F5">
              <w:rPr>
                <w:rFonts w:eastAsia="DengXian"/>
                <w:b/>
                <w:lang w:val="en-US"/>
              </w:rPr>
              <w:t>[Sponsor Confirmation Field #</w:t>
            </w:r>
            <w:r w:rsidR="00326C3C" w:rsidRPr="000961F5">
              <w:rPr>
                <w:rFonts w:eastAsia="DengXian"/>
                <w:b/>
                <w:lang w:val="en-US"/>
              </w:rPr>
              <w:t>8</w:t>
            </w:r>
            <w:r w:rsidRPr="000961F5">
              <w:rPr>
                <w:rFonts w:eastAsia="DengXian"/>
                <w:b/>
                <w:lang w:val="en-US"/>
              </w:rPr>
              <w:t>]</w:t>
            </w:r>
          </w:p>
          <w:p w14:paraId="147A41C7" w14:textId="28BE6C13" w:rsidR="00CC077D" w:rsidRPr="000961F5" w:rsidRDefault="00CC077D" w:rsidP="00CC077D">
            <w:pPr>
              <w:pStyle w:val="ListParagraph"/>
              <w:numPr>
                <w:ilvl w:val="0"/>
                <w:numId w:val="92"/>
              </w:numPr>
              <w:spacing w:after="0"/>
              <w:ind w:leftChars="0" w:left="419"/>
              <w:jc w:val="left"/>
              <w:rPr>
                <w:rFonts w:ascii="Arial" w:hAnsi="Arial"/>
                <w:sz w:val="16"/>
                <w:szCs w:val="16"/>
                <w:lang w:val="en-US"/>
              </w:rPr>
            </w:pPr>
            <w:r w:rsidRPr="000961F5">
              <w:rPr>
                <w:rFonts w:eastAsia="DengXian"/>
                <w:lang w:val="en-US"/>
              </w:rPr>
              <w:t xml:space="preserve">Else, </w:t>
            </w:r>
            <w:r w:rsidRPr="000961F5">
              <w:rPr>
                <w:b/>
                <w:lang w:val="en-US"/>
              </w:rPr>
              <w:t>[IPO Pricing Field #</w:t>
            </w:r>
            <w:r w:rsidR="00326C3C" w:rsidRPr="000961F5">
              <w:rPr>
                <w:b/>
                <w:lang w:val="en-US"/>
              </w:rPr>
              <w:t>5</w:t>
            </w:r>
            <w:r w:rsidRPr="000961F5">
              <w:rPr>
                <w:b/>
                <w:lang w:val="en-US"/>
              </w:rPr>
              <w:t>]</w:t>
            </w:r>
          </w:p>
        </w:tc>
        <w:tc>
          <w:tcPr>
            <w:tcW w:w="1461" w:type="dxa"/>
          </w:tcPr>
          <w:p w14:paraId="746A5F56" w14:textId="0E5B2692" w:rsidR="00326C3C" w:rsidRPr="000961F5" w:rsidRDefault="00326C3C" w:rsidP="00EE24F6">
            <w:pPr>
              <w:spacing w:after="0"/>
              <w:ind w:left="0"/>
              <w:jc w:val="left"/>
              <w:rPr>
                <w:rFonts w:ascii="Arial" w:hAnsi="Arial"/>
                <w:sz w:val="16"/>
                <w:szCs w:val="16"/>
                <w:lang w:val="en-US"/>
              </w:rPr>
            </w:pPr>
            <w:r w:rsidRPr="000961F5">
              <w:rPr>
                <w:lang w:val="en-US"/>
              </w:rPr>
              <w:t>Y</w:t>
            </w:r>
          </w:p>
        </w:tc>
      </w:tr>
      <w:tr w:rsidR="00CC077D" w:rsidRPr="000961F5" w14:paraId="049F4B05" w14:textId="4757B027" w:rsidTr="001964C1">
        <w:tc>
          <w:tcPr>
            <w:tcW w:w="847" w:type="dxa"/>
            <w:vAlign w:val="center"/>
          </w:tcPr>
          <w:p w14:paraId="21A1CB3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6</w:t>
            </w:r>
          </w:p>
        </w:tc>
        <w:tc>
          <w:tcPr>
            <w:tcW w:w="3499" w:type="dxa"/>
            <w:vAlign w:val="center"/>
          </w:tcPr>
          <w:p w14:paraId="56FDE667"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Name of the Principal Lead Broker</w:t>
            </w:r>
          </w:p>
        </w:tc>
        <w:tc>
          <w:tcPr>
            <w:tcW w:w="4652" w:type="dxa"/>
            <w:vAlign w:val="center"/>
          </w:tcPr>
          <w:p w14:paraId="657CED0F"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Principal Lead Broker </w:t>
            </w:r>
            <w:r w:rsidRPr="000961F5">
              <w:rPr>
                <w:b/>
                <w:lang w:val="en-US"/>
              </w:rPr>
              <w:t>[IPO initiation Field #46]</w:t>
            </w:r>
          </w:p>
        </w:tc>
        <w:tc>
          <w:tcPr>
            <w:tcW w:w="1461" w:type="dxa"/>
          </w:tcPr>
          <w:p w14:paraId="1385C5F1" w14:textId="5E0B0169" w:rsidR="00326C3C" w:rsidRPr="000961F5" w:rsidRDefault="00326C3C" w:rsidP="00EE24F6">
            <w:pPr>
              <w:spacing w:after="0"/>
              <w:ind w:left="0"/>
              <w:jc w:val="left"/>
              <w:rPr>
                <w:rFonts w:ascii="Arial" w:hAnsi="Arial"/>
                <w:sz w:val="16"/>
                <w:szCs w:val="16"/>
                <w:lang w:val="en-US"/>
              </w:rPr>
            </w:pPr>
            <w:r w:rsidRPr="000961F5">
              <w:rPr>
                <w:lang w:val="en-US"/>
              </w:rPr>
              <w:t>N</w:t>
            </w:r>
          </w:p>
        </w:tc>
      </w:tr>
      <w:tr w:rsidR="00CC077D" w:rsidRPr="000961F5" w14:paraId="5D20A2C0" w14:textId="59F98EBA" w:rsidTr="001964C1">
        <w:tc>
          <w:tcPr>
            <w:tcW w:w="847" w:type="dxa"/>
            <w:vAlign w:val="center"/>
          </w:tcPr>
          <w:p w14:paraId="6E0DA7E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7</w:t>
            </w:r>
          </w:p>
        </w:tc>
        <w:tc>
          <w:tcPr>
            <w:tcW w:w="3499" w:type="dxa"/>
            <w:vAlign w:val="center"/>
          </w:tcPr>
          <w:p w14:paraId="1CEE2AE6"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Name(s) of Distributor(s) (if appropriate)</w:t>
            </w:r>
          </w:p>
        </w:tc>
        <w:tc>
          <w:tcPr>
            <w:tcW w:w="4652" w:type="dxa"/>
            <w:vAlign w:val="center"/>
          </w:tcPr>
          <w:p w14:paraId="77F06A08" w14:textId="0A2C5003" w:rsidR="00CC077D" w:rsidRPr="000961F5" w:rsidRDefault="00CC077D" w:rsidP="00EE24F6">
            <w:pPr>
              <w:spacing w:after="0"/>
              <w:ind w:left="0"/>
              <w:jc w:val="left"/>
              <w:rPr>
                <w:rFonts w:ascii="Arial" w:hAnsi="Arial"/>
                <w:sz w:val="16"/>
                <w:szCs w:val="16"/>
                <w:lang w:val="en-US"/>
              </w:rPr>
            </w:pPr>
            <w:r w:rsidRPr="000961F5">
              <w:rPr>
                <w:lang w:val="en-US"/>
              </w:rPr>
              <w:t xml:space="preserve">A list of all Distributors </w:t>
            </w:r>
            <w:r w:rsidRPr="000961F5">
              <w:rPr>
                <w:u w:val="single"/>
                <w:lang w:val="en-US"/>
              </w:rPr>
              <w:t>one level down</w:t>
            </w:r>
            <w:r w:rsidRPr="000961F5">
              <w:rPr>
                <w:lang w:val="en-US"/>
              </w:rPr>
              <w:t xml:space="preserve"> from the Principal Lead Broker </w:t>
            </w:r>
            <w:r w:rsidRPr="000961F5">
              <w:rPr>
                <w:b/>
                <w:lang w:val="en-US"/>
              </w:rPr>
              <w:t>[IPO initiation Field #47]</w:t>
            </w:r>
            <w:r w:rsidR="00326C3C" w:rsidRPr="000961F5">
              <w:rPr>
                <w:lang w:val="en-US"/>
              </w:rPr>
              <w:t xml:space="preserve"> with reference to the Control List (section 2.3.3)</w:t>
            </w:r>
          </w:p>
        </w:tc>
        <w:tc>
          <w:tcPr>
            <w:tcW w:w="1461" w:type="dxa"/>
          </w:tcPr>
          <w:p w14:paraId="79488CC2" w14:textId="7F288396" w:rsidR="00326C3C" w:rsidRPr="000961F5" w:rsidRDefault="00326C3C" w:rsidP="00EE24F6">
            <w:pPr>
              <w:spacing w:after="0"/>
              <w:ind w:left="0"/>
              <w:jc w:val="left"/>
              <w:rPr>
                <w:rFonts w:ascii="Arial" w:hAnsi="Arial"/>
                <w:sz w:val="16"/>
                <w:szCs w:val="16"/>
                <w:lang w:val="en-US"/>
              </w:rPr>
            </w:pPr>
            <w:r w:rsidRPr="000961F5">
              <w:rPr>
                <w:lang w:val="en-US"/>
              </w:rPr>
              <w:t>N</w:t>
            </w:r>
          </w:p>
        </w:tc>
      </w:tr>
      <w:tr w:rsidR="00CC077D" w:rsidRPr="000961F5" w14:paraId="5110F18F" w14:textId="1321C143" w:rsidTr="001964C1">
        <w:tc>
          <w:tcPr>
            <w:tcW w:w="847" w:type="dxa"/>
            <w:vAlign w:val="center"/>
          </w:tcPr>
          <w:p w14:paraId="481084A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8</w:t>
            </w:r>
          </w:p>
        </w:tc>
        <w:tc>
          <w:tcPr>
            <w:tcW w:w="3499" w:type="dxa"/>
            <w:vAlign w:val="center"/>
          </w:tcPr>
          <w:p w14:paraId="3CBED463"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Name(s) of the Persons(s) or Firm(s) from whom the Undersigned obtained the Securities to be placed by the Undersigned</w:t>
            </w:r>
          </w:p>
        </w:tc>
        <w:tc>
          <w:tcPr>
            <w:tcW w:w="4652" w:type="dxa"/>
            <w:shd w:val="clear" w:color="auto" w:fill="D9D9D9" w:themeFill="background1" w:themeFillShade="D9"/>
            <w:vAlign w:val="center"/>
          </w:tcPr>
          <w:p w14:paraId="7FE6B73F" w14:textId="77777777" w:rsidR="00CC077D" w:rsidRPr="000961F5" w:rsidRDefault="00CC077D" w:rsidP="00EE24F6">
            <w:pPr>
              <w:spacing w:after="0"/>
              <w:ind w:left="0"/>
              <w:jc w:val="left"/>
              <w:rPr>
                <w:rFonts w:ascii="Arial" w:hAnsi="Arial"/>
                <w:sz w:val="16"/>
                <w:szCs w:val="16"/>
                <w:lang w:val="en-US"/>
              </w:rPr>
            </w:pPr>
            <w:r w:rsidRPr="000961F5">
              <w:rPr>
                <w:lang w:val="en-US"/>
              </w:rPr>
              <w:t>[leave as blank]</w:t>
            </w:r>
          </w:p>
        </w:tc>
        <w:tc>
          <w:tcPr>
            <w:tcW w:w="1461" w:type="dxa"/>
            <w:shd w:val="clear" w:color="auto" w:fill="D9D9D9" w:themeFill="background1" w:themeFillShade="D9"/>
          </w:tcPr>
          <w:p w14:paraId="383F5441" w14:textId="77777777" w:rsidR="008E14A4" w:rsidRPr="000961F5" w:rsidRDefault="008E14A4" w:rsidP="00EE24F6">
            <w:pPr>
              <w:spacing w:after="0"/>
              <w:ind w:left="0"/>
              <w:jc w:val="left"/>
              <w:rPr>
                <w:rFonts w:ascii="Arial" w:hAnsi="Arial"/>
                <w:sz w:val="16"/>
                <w:szCs w:val="16"/>
                <w:lang w:val="en-US"/>
              </w:rPr>
            </w:pPr>
          </w:p>
        </w:tc>
      </w:tr>
      <w:tr w:rsidR="00CC077D" w:rsidRPr="000961F5" w14:paraId="4B327E78" w14:textId="0FF01ECB" w:rsidTr="001964C1">
        <w:tc>
          <w:tcPr>
            <w:tcW w:w="847" w:type="dxa"/>
            <w:vAlign w:val="center"/>
          </w:tcPr>
          <w:p w14:paraId="120FD697"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9</w:t>
            </w:r>
          </w:p>
        </w:tc>
        <w:tc>
          <w:tcPr>
            <w:tcW w:w="3499" w:type="dxa"/>
            <w:vAlign w:val="center"/>
          </w:tcPr>
          <w:p w14:paraId="04A817F4"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Summary of Distribution</w:t>
            </w:r>
          </w:p>
        </w:tc>
        <w:tc>
          <w:tcPr>
            <w:tcW w:w="4652" w:type="dxa"/>
            <w:vAlign w:val="center"/>
          </w:tcPr>
          <w:p w14:paraId="3DD4BDD2" w14:textId="77777777" w:rsidR="00AA2C12" w:rsidRPr="000961F5" w:rsidRDefault="00AA2C12" w:rsidP="00AA2C12">
            <w:pPr>
              <w:pStyle w:val="ListParagraph"/>
              <w:numPr>
                <w:ilvl w:val="0"/>
                <w:numId w:val="93"/>
              </w:numPr>
              <w:spacing w:after="0"/>
              <w:ind w:leftChars="0"/>
              <w:jc w:val="left"/>
              <w:rPr>
                <w:rFonts w:ascii="Arial" w:hAnsi="Arial"/>
                <w:sz w:val="16"/>
                <w:szCs w:val="16"/>
                <w:lang w:val="en-US"/>
              </w:rPr>
            </w:pPr>
            <w:r w:rsidRPr="000961F5">
              <w:rPr>
                <w:lang w:val="en-US"/>
              </w:rPr>
              <w:t xml:space="preserve">For “Principal Lead Broker”, ”, the number of placing shares placed by the Principal Lead Broker (equivalent to </w:t>
            </w:r>
            <w:r w:rsidRPr="000961F5">
              <w:rPr>
                <w:b/>
                <w:lang w:val="en-US"/>
              </w:rPr>
              <w:t>item #4</w:t>
            </w:r>
          </w:p>
          <w:p w14:paraId="2582F343" w14:textId="77777777" w:rsidR="00AA2C12" w:rsidRPr="000961F5" w:rsidRDefault="00AA2C12" w:rsidP="00AA2C12">
            <w:pPr>
              <w:pStyle w:val="ListParagraph"/>
              <w:spacing w:after="0"/>
              <w:ind w:leftChars="0" w:left="360"/>
              <w:jc w:val="left"/>
              <w:rPr>
                <w:rFonts w:ascii="Arial" w:hAnsi="Arial"/>
                <w:sz w:val="16"/>
                <w:szCs w:val="16"/>
                <w:lang w:val="en-US"/>
              </w:rPr>
            </w:pPr>
          </w:p>
          <w:tbl>
            <w:tblPr>
              <w:tblStyle w:val="TableGrid"/>
              <w:tblW w:w="0" w:type="auto"/>
              <w:tblInd w:w="360" w:type="dxa"/>
              <w:tblLook w:val="04A0" w:firstRow="1" w:lastRow="0" w:firstColumn="1" w:lastColumn="0" w:noHBand="0" w:noVBand="1"/>
            </w:tblPr>
            <w:tblGrid>
              <w:gridCol w:w="1430"/>
              <w:gridCol w:w="1395"/>
            </w:tblGrid>
            <w:tr w:rsidR="00AA2C12" w:rsidRPr="000961F5" w14:paraId="13D405F5" w14:textId="77777777" w:rsidTr="006525C3">
              <w:tc>
                <w:tcPr>
                  <w:tcW w:w="1430" w:type="dxa"/>
                </w:tcPr>
                <w:p w14:paraId="2BBB203E" w14:textId="77777777" w:rsidR="00AA2C12" w:rsidRPr="000961F5" w:rsidRDefault="00AA2C12" w:rsidP="00AA2C12">
                  <w:pPr>
                    <w:pStyle w:val="ListParagraph"/>
                    <w:spacing w:after="0"/>
                    <w:ind w:leftChars="0" w:left="0"/>
                    <w:jc w:val="left"/>
                    <w:rPr>
                      <w:b/>
                      <w:lang w:val="en-US"/>
                    </w:rPr>
                  </w:pPr>
                  <w:r w:rsidRPr="000961F5">
                    <w:rPr>
                      <w:b/>
                      <w:lang w:val="en-US"/>
                    </w:rPr>
                    <w:t>Number of Securities</w:t>
                  </w:r>
                </w:p>
              </w:tc>
              <w:tc>
                <w:tcPr>
                  <w:tcW w:w="1395" w:type="dxa"/>
                </w:tcPr>
                <w:p w14:paraId="44D0A844" w14:textId="77777777" w:rsidR="00AA2C12" w:rsidRPr="000961F5" w:rsidRDefault="00AA2C12" w:rsidP="00AA2C12">
                  <w:pPr>
                    <w:pStyle w:val="ListParagraph"/>
                    <w:spacing w:after="0"/>
                    <w:ind w:leftChars="0" w:left="0"/>
                    <w:jc w:val="left"/>
                    <w:rPr>
                      <w:b/>
                      <w:lang w:val="en-US"/>
                    </w:rPr>
                  </w:pPr>
                  <w:r w:rsidRPr="000961F5">
                    <w:rPr>
                      <w:b/>
                      <w:lang w:val="en-US"/>
                    </w:rPr>
                    <w:t>% of placing</w:t>
                  </w:r>
                </w:p>
              </w:tc>
            </w:tr>
            <w:tr w:rsidR="00AA2C12" w:rsidRPr="000961F5" w14:paraId="0A4A8E41" w14:textId="77777777" w:rsidTr="006525C3">
              <w:tc>
                <w:tcPr>
                  <w:tcW w:w="1430" w:type="dxa"/>
                </w:tcPr>
                <w:p w14:paraId="47F545E5" w14:textId="77777777" w:rsidR="00AA2C12" w:rsidRPr="000961F5" w:rsidRDefault="00AA2C12" w:rsidP="00AA2C12">
                  <w:pPr>
                    <w:pStyle w:val="ListParagraph"/>
                    <w:spacing w:after="0"/>
                    <w:ind w:leftChars="0" w:left="0"/>
                    <w:jc w:val="left"/>
                    <w:rPr>
                      <w:lang w:val="en-US"/>
                    </w:rPr>
                  </w:pPr>
                  <w:r w:rsidRPr="000961F5">
                    <w:rPr>
                      <w:lang w:val="en-US"/>
                    </w:rPr>
                    <w:t>Field #4</w:t>
                  </w:r>
                </w:p>
              </w:tc>
              <w:tc>
                <w:tcPr>
                  <w:tcW w:w="1395" w:type="dxa"/>
                </w:tcPr>
                <w:p w14:paraId="27873D62" w14:textId="77777777" w:rsidR="00AA2C12" w:rsidRPr="000961F5" w:rsidRDefault="00AA2C12" w:rsidP="00AA2C12">
                  <w:pPr>
                    <w:pStyle w:val="ListParagraph"/>
                    <w:spacing w:after="0"/>
                    <w:ind w:leftChars="0" w:left="0"/>
                    <w:jc w:val="left"/>
                    <w:rPr>
                      <w:lang w:val="en-US"/>
                    </w:rPr>
                  </w:pPr>
                  <w:r w:rsidRPr="000961F5">
                    <w:rPr>
                      <w:lang w:val="en-US"/>
                    </w:rPr>
                    <w:t>= Field #4/Field#3</w:t>
                  </w:r>
                </w:p>
              </w:tc>
            </w:tr>
          </w:tbl>
          <w:p w14:paraId="50CE96FC" w14:textId="6C60F6F6" w:rsidR="00AA2C12" w:rsidRPr="002B0661" w:rsidRDefault="00AA2C12" w:rsidP="001964C1">
            <w:pPr>
              <w:spacing w:after="0"/>
              <w:ind w:left="0"/>
              <w:jc w:val="left"/>
              <w:rPr>
                <w:rFonts w:ascii="Arial" w:hAnsi="Arial"/>
                <w:sz w:val="16"/>
                <w:szCs w:val="16"/>
                <w:lang w:val="en-US"/>
              </w:rPr>
            </w:pPr>
          </w:p>
          <w:p w14:paraId="3FABAEDA" w14:textId="669F9935" w:rsidR="00CC077D" w:rsidRPr="000961F5" w:rsidRDefault="00CC077D" w:rsidP="00CC077D">
            <w:pPr>
              <w:pStyle w:val="ListParagraph"/>
              <w:numPr>
                <w:ilvl w:val="0"/>
                <w:numId w:val="93"/>
              </w:numPr>
              <w:spacing w:after="0"/>
              <w:ind w:leftChars="0"/>
              <w:jc w:val="left"/>
              <w:rPr>
                <w:rFonts w:ascii="Arial" w:hAnsi="Arial"/>
                <w:sz w:val="16"/>
                <w:szCs w:val="16"/>
                <w:lang w:val="en-US"/>
              </w:rPr>
            </w:pPr>
            <w:r w:rsidRPr="000961F5">
              <w:rPr>
                <w:rFonts w:eastAsia="DengXian"/>
                <w:lang w:val="en-US"/>
              </w:rPr>
              <w:t>For “Distributor(s)”, the</w:t>
            </w:r>
            <w:r w:rsidRPr="000961F5">
              <w:rPr>
                <w:lang w:val="en-US"/>
              </w:rPr>
              <w:t xml:space="preserve"> number of placing shares sub-placed to each Distributor (</w:t>
            </w:r>
            <w:r w:rsidR="00326C3C" w:rsidRPr="000961F5">
              <w:rPr>
                <w:lang w:val="en-US"/>
              </w:rPr>
              <w:t>Total should be Field #3 – Field #4</w:t>
            </w:r>
            <w:r w:rsidRPr="000961F5">
              <w:rPr>
                <w:lang w:val="en-US"/>
              </w:rPr>
              <w:t>)</w:t>
            </w:r>
          </w:p>
          <w:p w14:paraId="12991700" w14:textId="1E8713C5" w:rsidR="00326C3C" w:rsidRPr="000961F5" w:rsidRDefault="00326C3C" w:rsidP="001964C1">
            <w:pPr>
              <w:pStyle w:val="ListParagraph"/>
              <w:spacing w:after="0"/>
              <w:ind w:leftChars="0" w:left="360"/>
              <w:jc w:val="left"/>
              <w:rPr>
                <w:rFonts w:ascii="Arial" w:hAnsi="Arial"/>
                <w:sz w:val="16"/>
                <w:szCs w:val="16"/>
                <w:lang w:val="en-US"/>
              </w:rPr>
            </w:pPr>
          </w:p>
          <w:tbl>
            <w:tblPr>
              <w:tblStyle w:val="TableGrid"/>
              <w:tblW w:w="0" w:type="auto"/>
              <w:tblInd w:w="360" w:type="dxa"/>
              <w:tblLook w:val="04A0" w:firstRow="1" w:lastRow="0" w:firstColumn="1" w:lastColumn="0" w:noHBand="0" w:noVBand="1"/>
            </w:tblPr>
            <w:tblGrid>
              <w:gridCol w:w="1325"/>
              <w:gridCol w:w="1403"/>
              <w:gridCol w:w="1338"/>
            </w:tblGrid>
            <w:tr w:rsidR="00326C3C" w:rsidRPr="000961F5" w14:paraId="768E83A9" w14:textId="77777777" w:rsidTr="001964C1">
              <w:tc>
                <w:tcPr>
                  <w:tcW w:w="1386" w:type="dxa"/>
                </w:tcPr>
                <w:p w14:paraId="005D39C6" w14:textId="26CEE884" w:rsidR="00326C3C" w:rsidRPr="000961F5" w:rsidRDefault="00326C3C" w:rsidP="00326C3C">
                  <w:pPr>
                    <w:pStyle w:val="ListParagraph"/>
                    <w:spacing w:after="0"/>
                    <w:ind w:leftChars="0" w:left="0"/>
                    <w:jc w:val="left"/>
                    <w:rPr>
                      <w:b/>
                      <w:lang w:val="en-US"/>
                    </w:rPr>
                  </w:pPr>
                  <w:r w:rsidRPr="000961F5">
                    <w:rPr>
                      <w:b/>
                      <w:lang w:val="en-US"/>
                    </w:rPr>
                    <w:t>Name of Broker</w:t>
                  </w:r>
                </w:p>
              </w:tc>
              <w:tc>
                <w:tcPr>
                  <w:tcW w:w="1430" w:type="dxa"/>
                </w:tcPr>
                <w:p w14:paraId="137E13E2" w14:textId="0C009AC1" w:rsidR="00326C3C" w:rsidRPr="000961F5" w:rsidRDefault="00326C3C" w:rsidP="00326C3C">
                  <w:pPr>
                    <w:pStyle w:val="ListParagraph"/>
                    <w:spacing w:after="0"/>
                    <w:ind w:leftChars="0" w:left="0"/>
                    <w:jc w:val="left"/>
                    <w:rPr>
                      <w:b/>
                      <w:lang w:val="en-US"/>
                    </w:rPr>
                  </w:pPr>
                  <w:r w:rsidRPr="000961F5">
                    <w:rPr>
                      <w:b/>
                      <w:lang w:val="en-US"/>
                    </w:rPr>
                    <w:t>Number of Securities</w:t>
                  </w:r>
                </w:p>
              </w:tc>
              <w:tc>
                <w:tcPr>
                  <w:tcW w:w="1395" w:type="dxa"/>
                </w:tcPr>
                <w:p w14:paraId="66CD8C5C" w14:textId="3AE0FCBE" w:rsidR="00326C3C" w:rsidRPr="000961F5" w:rsidRDefault="00326C3C" w:rsidP="00326C3C">
                  <w:pPr>
                    <w:pStyle w:val="ListParagraph"/>
                    <w:spacing w:after="0"/>
                    <w:ind w:leftChars="0" w:left="0"/>
                    <w:jc w:val="left"/>
                    <w:rPr>
                      <w:b/>
                      <w:lang w:val="en-US"/>
                    </w:rPr>
                  </w:pPr>
                  <w:r w:rsidRPr="000961F5">
                    <w:rPr>
                      <w:b/>
                      <w:lang w:val="en-US"/>
                    </w:rPr>
                    <w:t>% of placing</w:t>
                  </w:r>
                </w:p>
              </w:tc>
            </w:tr>
            <w:tr w:rsidR="004F6550" w:rsidRPr="000961F5" w14:paraId="71A9CF93" w14:textId="77777777" w:rsidTr="001964C1">
              <w:tc>
                <w:tcPr>
                  <w:tcW w:w="1386" w:type="dxa"/>
                </w:tcPr>
                <w:p w14:paraId="0E5DE29D" w14:textId="77777777" w:rsidR="004F6550" w:rsidRPr="000961F5" w:rsidRDefault="004F6550" w:rsidP="00326C3C">
                  <w:pPr>
                    <w:pStyle w:val="ListParagraph"/>
                    <w:spacing w:after="0"/>
                    <w:ind w:leftChars="0" w:left="0"/>
                    <w:jc w:val="left"/>
                    <w:rPr>
                      <w:lang w:val="en-US"/>
                    </w:rPr>
                  </w:pPr>
                </w:p>
              </w:tc>
              <w:tc>
                <w:tcPr>
                  <w:tcW w:w="1430" w:type="dxa"/>
                </w:tcPr>
                <w:p w14:paraId="42CB5C27" w14:textId="1674E887" w:rsidR="004F6550" w:rsidRPr="000961F5" w:rsidRDefault="004F6550" w:rsidP="001964C1">
                  <w:pPr>
                    <w:pStyle w:val="ListParagraph"/>
                    <w:spacing w:after="0"/>
                    <w:ind w:leftChars="0" w:left="0"/>
                    <w:jc w:val="center"/>
                    <w:rPr>
                      <w:lang w:val="en-US"/>
                    </w:rPr>
                  </w:pPr>
                  <w:r w:rsidRPr="000961F5">
                    <w:rPr>
                      <w:lang w:val="en-US"/>
                    </w:rPr>
                    <w:t>A</w:t>
                  </w:r>
                </w:p>
              </w:tc>
              <w:tc>
                <w:tcPr>
                  <w:tcW w:w="1395" w:type="dxa"/>
                </w:tcPr>
                <w:p w14:paraId="0E9B2A13" w14:textId="4C923438" w:rsidR="004F6550" w:rsidRPr="000961F5" w:rsidRDefault="00AA2C12" w:rsidP="001964C1">
                  <w:pPr>
                    <w:pStyle w:val="ListParagraph"/>
                    <w:spacing w:after="0"/>
                    <w:ind w:leftChars="0" w:left="0"/>
                    <w:jc w:val="center"/>
                    <w:rPr>
                      <w:lang w:val="en-US"/>
                    </w:rPr>
                  </w:pPr>
                  <w:r w:rsidRPr="000961F5">
                    <w:rPr>
                      <w:lang w:val="en-US"/>
                    </w:rPr>
                    <w:t>B</w:t>
                  </w:r>
                </w:p>
              </w:tc>
            </w:tr>
            <w:tr w:rsidR="00326C3C" w:rsidRPr="000961F5" w14:paraId="54877E28" w14:textId="77777777" w:rsidTr="001964C1">
              <w:tc>
                <w:tcPr>
                  <w:tcW w:w="1386" w:type="dxa"/>
                </w:tcPr>
                <w:p w14:paraId="545DDF6E" w14:textId="0D12C27C" w:rsidR="00326C3C" w:rsidRPr="000961F5" w:rsidRDefault="00326C3C" w:rsidP="00326C3C">
                  <w:pPr>
                    <w:pStyle w:val="ListParagraph"/>
                    <w:spacing w:after="0"/>
                    <w:ind w:leftChars="0" w:left="0"/>
                    <w:jc w:val="left"/>
                    <w:rPr>
                      <w:lang w:val="en-US"/>
                    </w:rPr>
                  </w:pPr>
                  <w:r w:rsidRPr="000961F5">
                    <w:rPr>
                      <w:lang w:val="en-US"/>
                    </w:rPr>
                    <w:t>Per Field #7</w:t>
                  </w:r>
                </w:p>
              </w:tc>
              <w:tc>
                <w:tcPr>
                  <w:tcW w:w="1430" w:type="dxa"/>
                </w:tcPr>
                <w:p w14:paraId="305174AD" w14:textId="2E0F5487" w:rsidR="00326C3C" w:rsidRPr="000961F5" w:rsidRDefault="004F6550" w:rsidP="00326C3C">
                  <w:pPr>
                    <w:pStyle w:val="ListParagraph"/>
                    <w:spacing w:after="0"/>
                    <w:ind w:leftChars="0" w:left="0"/>
                    <w:jc w:val="left"/>
                    <w:rPr>
                      <w:lang w:val="en-US"/>
                    </w:rPr>
                  </w:pPr>
                  <w:r w:rsidRPr="000961F5">
                    <w:rPr>
                      <w:lang w:val="en-US"/>
                    </w:rPr>
                    <w:t># of securities initially allocated by PLB to that Distributor (i.e. before that Distributor further sub-allocates to other Distributors downstream)</w:t>
                  </w:r>
                </w:p>
              </w:tc>
              <w:tc>
                <w:tcPr>
                  <w:tcW w:w="1395" w:type="dxa"/>
                </w:tcPr>
                <w:p w14:paraId="3FF5D209" w14:textId="48851303" w:rsidR="00326C3C" w:rsidRPr="000961F5" w:rsidRDefault="00AA2C12" w:rsidP="00326C3C">
                  <w:pPr>
                    <w:pStyle w:val="ListParagraph"/>
                    <w:spacing w:after="0"/>
                    <w:ind w:leftChars="0" w:left="0"/>
                    <w:jc w:val="left"/>
                    <w:rPr>
                      <w:lang w:val="en-US"/>
                    </w:rPr>
                  </w:pPr>
                  <w:r w:rsidRPr="000961F5">
                    <w:rPr>
                      <w:lang w:val="en-US"/>
                    </w:rPr>
                    <w:t>= A/Field #3</w:t>
                  </w:r>
                </w:p>
              </w:tc>
            </w:tr>
            <w:tr w:rsidR="00326C3C" w:rsidRPr="000961F5" w14:paraId="54965D98" w14:textId="77777777" w:rsidTr="001964C1">
              <w:tc>
                <w:tcPr>
                  <w:tcW w:w="1386" w:type="dxa"/>
                </w:tcPr>
                <w:p w14:paraId="6CFFAB08" w14:textId="77777777" w:rsidR="00326C3C" w:rsidRPr="000961F5" w:rsidRDefault="00326C3C" w:rsidP="00326C3C">
                  <w:pPr>
                    <w:pStyle w:val="ListParagraph"/>
                    <w:spacing w:after="0"/>
                    <w:ind w:leftChars="0" w:left="0"/>
                    <w:jc w:val="left"/>
                    <w:rPr>
                      <w:lang w:val="en-US"/>
                    </w:rPr>
                  </w:pPr>
                </w:p>
              </w:tc>
              <w:tc>
                <w:tcPr>
                  <w:tcW w:w="1430" w:type="dxa"/>
                </w:tcPr>
                <w:p w14:paraId="27513E54" w14:textId="77777777" w:rsidR="00326C3C" w:rsidRPr="000961F5" w:rsidRDefault="00326C3C" w:rsidP="00326C3C">
                  <w:pPr>
                    <w:pStyle w:val="ListParagraph"/>
                    <w:spacing w:after="0"/>
                    <w:ind w:leftChars="0" w:left="0"/>
                    <w:jc w:val="left"/>
                    <w:rPr>
                      <w:lang w:val="en-US"/>
                    </w:rPr>
                  </w:pPr>
                </w:p>
              </w:tc>
              <w:tc>
                <w:tcPr>
                  <w:tcW w:w="1395" w:type="dxa"/>
                </w:tcPr>
                <w:p w14:paraId="72D0F00F" w14:textId="77777777" w:rsidR="00326C3C" w:rsidRPr="000961F5" w:rsidRDefault="00326C3C" w:rsidP="00326C3C">
                  <w:pPr>
                    <w:pStyle w:val="ListParagraph"/>
                    <w:spacing w:after="0"/>
                    <w:ind w:leftChars="0" w:left="0"/>
                    <w:jc w:val="left"/>
                    <w:rPr>
                      <w:lang w:val="en-US"/>
                    </w:rPr>
                  </w:pPr>
                </w:p>
              </w:tc>
            </w:tr>
          </w:tbl>
          <w:p w14:paraId="3F0E419C" w14:textId="575E8F25" w:rsidR="00326C3C" w:rsidRPr="000961F5" w:rsidRDefault="00326C3C" w:rsidP="001964C1">
            <w:pPr>
              <w:pStyle w:val="ListParagraph"/>
              <w:spacing w:after="0"/>
              <w:ind w:leftChars="0" w:left="360"/>
              <w:jc w:val="left"/>
              <w:rPr>
                <w:rFonts w:ascii="Arial" w:hAnsi="Arial"/>
                <w:sz w:val="16"/>
                <w:szCs w:val="16"/>
                <w:lang w:val="en-US"/>
              </w:rPr>
            </w:pPr>
          </w:p>
          <w:p w14:paraId="61A65FC6" w14:textId="77777777" w:rsidR="00326C3C" w:rsidRPr="000961F5" w:rsidRDefault="00326C3C" w:rsidP="001964C1">
            <w:pPr>
              <w:pStyle w:val="ListParagraph"/>
              <w:spacing w:after="0"/>
              <w:ind w:leftChars="0" w:left="360"/>
              <w:jc w:val="left"/>
              <w:rPr>
                <w:rFonts w:ascii="Arial" w:hAnsi="Arial"/>
                <w:sz w:val="16"/>
                <w:szCs w:val="16"/>
                <w:lang w:val="en-US"/>
              </w:rPr>
            </w:pPr>
          </w:p>
          <w:p w14:paraId="14640A5B" w14:textId="1B5F6CB4" w:rsidR="004F6550" w:rsidRPr="000961F5" w:rsidRDefault="00CC077D" w:rsidP="00AA2C12">
            <w:pPr>
              <w:pStyle w:val="ListParagraph"/>
              <w:numPr>
                <w:ilvl w:val="0"/>
                <w:numId w:val="93"/>
              </w:numPr>
              <w:spacing w:after="0"/>
              <w:ind w:leftChars="0"/>
              <w:jc w:val="left"/>
              <w:rPr>
                <w:rFonts w:ascii="Arial" w:hAnsi="Arial"/>
                <w:sz w:val="16"/>
                <w:szCs w:val="16"/>
                <w:lang w:val="en-US"/>
              </w:rPr>
            </w:pPr>
            <w:r w:rsidRPr="000961F5">
              <w:rPr>
                <w:lang w:val="en-US"/>
              </w:rPr>
              <w:lastRenderedPageBreak/>
              <w:t>For “General Public</w:t>
            </w:r>
            <w:r w:rsidR="00AA2C12" w:rsidRPr="000961F5">
              <w:rPr>
                <w:lang w:val="en-US"/>
              </w:rPr>
              <w:t xml:space="preserve"> – leave blank</w:t>
            </w:r>
          </w:p>
          <w:p w14:paraId="34608FBE" w14:textId="77777777" w:rsidR="004F6550" w:rsidRPr="000961F5" w:rsidRDefault="004F6550" w:rsidP="004F6550">
            <w:pPr>
              <w:pStyle w:val="ListParagraph"/>
              <w:numPr>
                <w:ilvl w:val="0"/>
                <w:numId w:val="93"/>
              </w:numPr>
              <w:spacing w:after="0"/>
              <w:ind w:leftChars="0"/>
              <w:jc w:val="left"/>
              <w:rPr>
                <w:rFonts w:ascii="Arial" w:hAnsi="Arial"/>
                <w:sz w:val="16"/>
                <w:szCs w:val="16"/>
                <w:lang w:val="en-US"/>
              </w:rPr>
            </w:pPr>
            <w:r w:rsidRPr="000961F5">
              <w:rPr>
                <w:lang w:val="en-US"/>
              </w:rPr>
              <w:t>Total of number of securities and % of placing above should equal Field #3 and 100%, respectively.</w:t>
            </w:r>
          </w:p>
          <w:p w14:paraId="385FB86A" w14:textId="36DA0591" w:rsidR="00CC077D" w:rsidRPr="000961F5" w:rsidRDefault="00CC077D" w:rsidP="001964C1">
            <w:pPr>
              <w:pStyle w:val="ListParagraph"/>
              <w:spacing w:after="0"/>
              <w:ind w:leftChars="0" w:left="360"/>
              <w:jc w:val="left"/>
              <w:rPr>
                <w:rFonts w:ascii="Arial" w:hAnsi="Arial"/>
                <w:sz w:val="16"/>
                <w:szCs w:val="16"/>
                <w:lang w:val="en-US"/>
              </w:rPr>
            </w:pPr>
          </w:p>
        </w:tc>
        <w:tc>
          <w:tcPr>
            <w:tcW w:w="1461" w:type="dxa"/>
          </w:tcPr>
          <w:p w14:paraId="252A5421" w14:textId="539DEC4F" w:rsidR="008E14A4" w:rsidRPr="000961F5" w:rsidRDefault="005247B3">
            <w:pPr>
              <w:spacing w:after="0"/>
              <w:ind w:left="0"/>
              <w:jc w:val="left"/>
              <w:rPr>
                <w:rFonts w:ascii="Arial" w:hAnsi="Arial"/>
                <w:sz w:val="16"/>
                <w:szCs w:val="16"/>
                <w:lang w:val="en-US"/>
              </w:rPr>
            </w:pPr>
            <w:r w:rsidRPr="000961F5">
              <w:rPr>
                <w:lang w:val="en-US"/>
              </w:rPr>
              <w:lastRenderedPageBreak/>
              <w:t>Y</w:t>
            </w:r>
          </w:p>
        </w:tc>
      </w:tr>
      <w:tr w:rsidR="00CC077D" w:rsidRPr="000961F5" w14:paraId="6A13D8B5" w14:textId="3D283C7B" w:rsidTr="001964C1">
        <w:tc>
          <w:tcPr>
            <w:tcW w:w="847" w:type="dxa"/>
            <w:vAlign w:val="center"/>
          </w:tcPr>
          <w:p w14:paraId="6B2A91C4"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10</w:t>
            </w:r>
          </w:p>
        </w:tc>
        <w:tc>
          <w:tcPr>
            <w:tcW w:w="3499" w:type="dxa"/>
            <w:vAlign w:val="center"/>
          </w:tcPr>
          <w:p w14:paraId="5B26F3AE"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Analysis of Distribution</w:t>
            </w:r>
          </w:p>
        </w:tc>
        <w:tc>
          <w:tcPr>
            <w:tcW w:w="4652" w:type="dxa"/>
            <w:vAlign w:val="center"/>
          </w:tcPr>
          <w:p w14:paraId="005F2E36" w14:textId="77777777" w:rsidR="00CC077D" w:rsidRPr="000961F5" w:rsidRDefault="00CC077D" w:rsidP="00EE24F6">
            <w:pPr>
              <w:spacing w:after="0"/>
              <w:ind w:left="0"/>
              <w:jc w:val="left"/>
              <w:rPr>
                <w:rFonts w:ascii="Arial" w:hAnsi="Arial"/>
                <w:sz w:val="16"/>
                <w:szCs w:val="16"/>
                <w:lang w:val="en-US"/>
              </w:rPr>
            </w:pPr>
            <w:r w:rsidRPr="000961F5">
              <w:rPr>
                <w:b/>
                <w:lang w:val="en-US"/>
              </w:rPr>
              <w:t>Clients</w:t>
            </w:r>
            <w:r w:rsidRPr="000961F5">
              <w:rPr>
                <w:lang w:val="en-US"/>
              </w:rPr>
              <w:t xml:space="preserve"> – any independent clients under Placee List (individual + corporate)</w:t>
            </w:r>
          </w:p>
          <w:p w14:paraId="5E7C727B" w14:textId="77777777" w:rsidR="00CC077D" w:rsidRPr="000961F5" w:rsidRDefault="00CC077D" w:rsidP="00EE24F6">
            <w:pPr>
              <w:spacing w:after="0"/>
              <w:ind w:left="0"/>
              <w:jc w:val="left"/>
              <w:rPr>
                <w:rFonts w:ascii="Arial" w:hAnsi="Arial"/>
                <w:sz w:val="16"/>
                <w:szCs w:val="16"/>
                <w:lang w:val="en-US"/>
              </w:rPr>
            </w:pPr>
            <w:r w:rsidRPr="000961F5">
              <w:rPr>
                <w:b/>
                <w:lang w:val="en-US"/>
              </w:rPr>
              <w:t>Existing or past Employees of the Issuer</w:t>
            </w:r>
            <w:r w:rsidRPr="000961F5">
              <w:rPr>
                <w:lang w:val="en-US"/>
              </w:rPr>
              <w:t xml:space="preserve"> – flagged under Placee List (individual) (Placee “Cat 2” or “Cat 1+2”)</w:t>
            </w:r>
          </w:p>
          <w:p w14:paraId="6740C09C" w14:textId="77777777" w:rsidR="00CC077D" w:rsidRPr="000961F5" w:rsidRDefault="00CC077D" w:rsidP="00EE24F6">
            <w:pPr>
              <w:spacing w:after="0"/>
              <w:ind w:left="0"/>
              <w:jc w:val="left"/>
              <w:rPr>
                <w:rFonts w:ascii="Arial" w:hAnsi="Arial"/>
                <w:sz w:val="16"/>
                <w:szCs w:val="16"/>
                <w:lang w:val="en-US"/>
              </w:rPr>
            </w:pPr>
            <w:r w:rsidRPr="000961F5">
              <w:rPr>
                <w:b/>
                <w:lang w:val="en-US"/>
              </w:rPr>
              <w:t>Discretionary managed Portfolios</w:t>
            </w:r>
            <w:r w:rsidRPr="000961F5">
              <w:rPr>
                <w:lang w:val="en-US"/>
              </w:rPr>
              <w:t xml:space="preserve"> – flagged under Placee List (corporate) (Placee “Cat 2”, “Cat 1+2”, “Cat 2+3”, “Cat 2+4”, “Cat 1+2+3”, “Cat 1+2+4”, “Cat 2+3+4” or “Cat 1+2+3+4”</w:t>
            </w:r>
          </w:p>
          <w:p w14:paraId="3A2A066D" w14:textId="77777777" w:rsidR="00CC077D" w:rsidRPr="000961F5" w:rsidRDefault="00CC077D" w:rsidP="00EE24F6">
            <w:pPr>
              <w:spacing w:after="0"/>
              <w:ind w:left="0"/>
              <w:jc w:val="left"/>
              <w:rPr>
                <w:rFonts w:ascii="Arial" w:hAnsi="Arial"/>
                <w:sz w:val="16"/>
                <w:szCs w:val="16"/>
                <w:lang w:val="en-US"/>
              </w:rPr>
            </w:pPr>
            <w:r w:rsidRPr="000961F5">
              <w:rPr>
                <w:b/>
                <w:lang w:val="en-US"/>
              </w:rPr>
              <w:t>Other Exchange Participants*</w:t>
            </w:r>
            <w:r w:rsidRPr="000961F5">
              <w:rPr>
                <w:lang w:val="en-US"/>
              </w:rPr>
              <w:t xml:space="preserve"> – sub-placed to other Distributors</w:t>
            </w:r>
          </w:p>
          <w:p w14:paraId="794550B2" w14:textId="77777777" w:rsidR="00CC077D" w:rsidRPr="000961F5" w:rsidRDefault="00CC077D" w:rsidP="00EE24F6">
            <w:pPr>
              <w:spacing w:after="0"/>
              <w:ind w:left="0"/>
              <w:jc w:val="left"/>
              <w:rPr>
                <w:rFonts w:ascii="Arial" w:hAnsi="Arial"/>
                <w:sz w:val="16"/>
                <w:szCs w:val="16"/>
                <w:lang w:val="en-US"/>
              </w:rPr>
            </w:pPr>
            <w:r w:rsidRPr="000961F5">
              <w:rPr>
                <w:b/>
                <w:lang w:val="en-US"/>
              </w:rPr>
              <w:t>Retained by the Undersigned</w:t>
            </w:r>
            <w:r w:rsidRPr="000961F5">
              <w:rPr>
                <w:lang w:val="en-US"/>
              </w:rPr>
              <w:t xml:space="preserve"> – if the company name (corporate placee) = name of the Principal Lead Broker</w:t>
            </w:r>
          </w:p>
          <w:p w14:paraId="7335B958" w14:textId="77777777" w:rsidR="00CC077D" w:rsidRPr="000961F5" w:rsidRDefault="00CC077D" w:rsidP="00EE24F6">
            <w:pPr>
              <w:spacing w:after="0"/>
              <w:ind w:left="0"/>
              <w:jc w:val="left"/>
              <w:rPr>
                <w:rFonts w:ascii="Arial" w:hAnsi="Arial"/>
                <w:sz w:val="16"/>
                <w:szCs w:val="16"/>
                <w:lang w:val="en-US"/>
              </w:rPr>
            </w:pPr>
            <w:r w:rsidRPr="000961F5">
              <w:rPr>
                <w:b/>
                <w:lang w:val="en-US"/>
              </w:rPr>
              <w:t xml:space="preserve">Total </w:t>
            </w:r>
            <w:r w:rsidRPr="000961F5">
              <w:rPr>
                <w:lang w:val="en-US"/>
              </w:rPr>
              <w:t xml:space="preserve">– sum of all the fields above.  (equivalent to </w:t>
            </w:r>
            <w:r w:rsidRPr="000961F5">
              <w:rPr>
                <w:b/>
                <w:lang w:val="en-US"/>
              </w:rPr>
              <w:t>item #4</w:t>
            </w:r>
            <w:r w:rsidRPr="000961F5">
              <w:rPr>
                <w:lang w:val="en-US"/>
              </w:rPr>
              <w:t>)</w:t>
            </w:r>
          </w:p>
          <w:p w14:paraId="6F144865" w14:textId="77777777" w:rsidR="00CC077D" w:rsidRPr="000961F5" w:rsidRDefault="00CC077D" w:rsidP="00EE24F6">
            <w:pPr>
              <w:spacing w:after="0"/>
              <w:ind w:left="0"/>
              <w:jc w:val="left"/>
              <w:rPr>
                <w:rFonts w:ascii="Arial" w:hAnsi="Arial"/>
                <w:sz w:val="16"/>
                <w:szCs w:val="16"/>
                <w:lang w:val="en-US"/>
              </w:rPr>
            </w:pPr>
          </w:p>
          <w:p w14:paraId="782A4C64" w14:textId="77777777" w:rsidR="00CC077D" w:rsidRPr="000961F5" w:rsidRDefault="00CC077D" w:rsidP="00CC077D">
            <w:pPr>
              <w:pStyle w:val="ListParagraph"/>
              <w:numPr>
                <w:ilvl w:val="0"/>
                <w:numId w:val="94"/>
              </w:numPr>
              <w:spacing w:after="0"/>
              <w:ind w:leftChars="0" w:left="317" w:hanging="261"/>
              <w:jc w:val="left"/>
              <w:rPr>
                <w:rFonts w:ascii="Arial" w:hAnsi="Arial"/>
                <w:sz w:val="16"/>
                <w:szCs w:val="16"/>
                <w:lang w:val="en-US"/>
              </w:rPr>
            </w:pPr>
            <w:r w:rsidRPr="000961F5">
              <w:rPr>
                <w:rFonts w:eastAsia="DengXian"/>
                <w:lang w:val="en-US"/>
              </w:rPr>
              <w:t>Number of Holders = # of placees</w:t>
            </w:r>
          </w:p>
          <w:p w14:paraId="09C1825B" w14:textId="77777777" w:rsidR="00CC077D" w:rsidRPr="000961F5" w:rsidRDefault="00CC077D" w:rsidP="00CC077D">
            <w:pPr>
              <w:pStyle w:val="ListParagraph"/>
              <w:numPr>
                <w:ilvl w:val="0"/>
                <w:numId w:val="94"/>
              </w:numPr>
              <w:spacing w:after="0"/>
              <w:ind w:leftChars="0" w:left="317" w:hanging="261"/>
              <w:jc w:val="left"/>
              <w:rPr>
                <w:rFonts w:ascii="Arial" w:hAnsi="Arial"/>
                <w:sz w:val="16"/>
                <w:szCs w:val="16"/>
                <w:lang w:val="en-US"/>
              </w:rPr>
            </w:pPr>
            <w:r w:rsidRPr="000961F5">
              <w:rPr>
                <w:rFonts w:eastAsia="DengXian"/>
                <w:lang w:val="en-US"/>
              </w:rPr>
              <w:t>Amount or number of securities = # of shares placed</w:t>
            </w:r>
          </w:p>
          <w:p w14:paraId="5FB2916F" w14:textId="77777777" w:rsidR="00CC077D" w:rsidRPr="000961F5" w:rsidRDefault="00CC077D" w:rsidP="00CC077D">
            <w:pPr>
              <w:pStyle w:val="ListParagraph"/>
              <w:numPr>
                <w:ilvl w:val="0"/>
                <w:numId w:val="94"/>
              </w:numPr>
              <w:spacing w:after="0"/>
              <w:ind w:leftChars="0" w:left="317" w:hanging="261"/>
              <w:jc w:val="left"/>
              <w:rPr>
                <w:rFonts w:ascii="Arial" w:hAnsi="Arial"/>
                <w:sz w:val="16"/>
                <w:szCs w:val="16"/>
                <w:lang w:val="en-US"/>
              </w:rPr>
            </w:pPr>
            <w:r w:rsidRPr="000961F5">
              <w:rPr>
                <w:rFonts w:eastAsia="DengXian"/>
                <w:lang w:val="en-US"/>
              </w:rPr>
              <w:t>% of placing = # of shares placed / Total Amount or Number of Securities being placed by the Undersigned (</w:t>
            </w:r>
            <w:r w:rsidRPr="000961F5">
              <w:rPr>
                <w:rFonts w:eastAsia="DengXian"/>
                <w:b/>
                <w:lang w:val="en-US"/>
              </w:rPr>
              <w:t>Item #4</w:t>
            </w:r>
            <w:r w:rsidRPr="000961F5">
              <w:rPr>
                <w:rFonts w:eastAsia="DengXian"/>
                <w:lang w:val="en-US"/>
              </w:rPr>
              <w:t>)</w:t>
            </w:r>
          </w:p>
          <w:p w14:paraId="608227E3" w14:textId="77777777" w:rsidR="00CC077D" w:rsidRPr="000961F5" w:rsidRDefault="00CC077D" w:rsidP="00EE24F6">
            <w:pPr>
              <w:pStyle w:val="ListParagraph"/>
              <w:spacing w:after="0"/>
              <w:ind w:leftChars="0" w:left="317"/>
              <w:jc w:val="left"/>
              <w:rPr>
                <w:rFonts w:ascii="Arial" w:hAnsi="Arial"/>
                <w:sz w:val="16"/>
                <w:szCs w:val="16"/>
                <w:lang w:val="en-US"/>
              </w:rPr>
            </w:pPr>
          </w:p>
          <w:p w14:paraId="7C412420" w14:textId="77777777" w:rsidR="00CC077D" w:rsidRPr="000961F5" w:rsidRDefault="003A05D3" w:rsidP="00EE24F6">
            <w:pPr>
              <w:spacing w:after="0"/>
              <w:ind w:left="0"/>
              <w:jc w:val="left"/>
              <w:rPr>
                <w:rFonts w:ascii="Arial" w:hAnsi="Arial"/>
                <w:sz w:val="16"/>
                <w:szCs w:val="16"/>
                <w:lang w:val="en-US"/>
              </w:rPr>
            </w:pPr>
            <w:r w:rsidRPr="00381BCA">
              <w:rPr>
                <w:rFonts w:ascii="Arial" w:eastAsia="PMingLiU" w:hAnsi="Arial"/>
                <w:sz w:val="16"/>
                <w:szCs w:val="16"/>
                <w:lang w:val="en-US" w:eastAsia="en-GB"/>
              </w:rPr>
              <w:object w:dxaOrig="1539" w:dyaOrig="998" w14:anchorId="7CA1D8FD">
                <v:shape id="_x0000_i1060" type="#_x0000_t75" style="width:53.15pt;height:35.7pt" o:ole="">
                  <v:imagedata r:id="rId77" o:title=""/>
                </v:shape>
                <o:OLEObject Type="Embed" ProgID="PowerPoint.Show.12" ShapeID="_x0000_i1060" DrawAspect="Icon" ObjectID="_1676184168" r:id="rId78"/>
              </w:object>
            </w:r>
          </w:p>
        </w:tc>
        <w:tc>
          <w:tcPr>
            <w:tcW w:w="1461" w:type="dxa"/>
          </w:tcPr>
          <w:p w14:paraId="4372760F" w14:textId="18C53FC3" w:rsidR="008E14A4" w:rsidRPr="000961F5" w:rsidRDefault="005247B3" w:rsidP="00EE24F6">
            <w:pPr>
              <w:spacing w:after="0"/>
              <w:ind w:left="0"/>
              <w:jc w:val="left"/>
              <w:rPr>
                <w:rFonts w:ascii="Arial" w:hAnsi="Arial"/>
                <w:sz w:val="16"/>
                <w:szCs w:val="16"/>
                <w:lang w:val="en-US"/>
              </w:rPr>
            </w:pPr>
            <w:r w:rsidRPr="000961F5">
              <w:rPr>
                <w:lang w:val="en-US"/>
              </w:rPr>
              <w:lastRenderedPageBreak/>
              <w:t>Y</w:t>
            </w:r>
          </w:p>
        </w:tc>
      </w:tr>
      <w:tr w:rsidR="00CC077D" w:rsidRPr="000961F5" w14:paraId="086C6ABA" w14:textId="450717D2" w:rsidTr="001964C1">
        <w:tc>
          <w:tcPr>
            <w:tcW w:w="847" w:type="dxa"/>
            <w:vAlign w:val="center"/>
          </w:tcPr>
          <w:p w14:paraId="166D85F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11</w:t>
            </w:r>
          </w:p>
        </w:tc>
        <w:tc>
          <w:tcPr>
            <w:tcW w:w="3499" w:type="dxa"/>
            <w:vAlign w:val="center"/>
          </w:tcPr>
          <w:p w14:paraId="02B982B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By the </w:t>
            </w:r>
            <w:commentRangeStart w:id="628"/>
            <w:r w:rsidRPr="000961F5">
              <w:rPr>
                <w:rFonts w:eastAsia="Times New Roman"/>
                <w:color w:val="000000"/>
                <w:kern w:val="24"/>
                <w:lang w:val="en-HK"/>
              </w:rPr>
              <w:t>Principal</w:t>
            </w:r>
            <w:commentRangeEnd w:id="628"/>
            <w:r w:rsidR="00AA2C12" w:rsidRPr="000961F5">
              <w:rPr>
                <w:rStyle w:val="CommentReference"/>
                <w:rFonts w:eastAsia="PMingLiU"/>
              </w:rPr>
              <w:commentReference w:id="628"/>
            </w:r>
            <w:r w:rsidRPr="000961F5">
              <w:rPr>
                <w:rFonts w:eastAsia="Times New Roman"/>
                <w:color w:val="000000"/>
                <w:kern w:val="24"/>
                <w:lang w:val="en-HK"/>
              </w:rPr>
              <w:t xml:space="preserve"> Lead Broker to the General Public </w:t>
            </w:r>
          </w:p>
        </w:tc>
        <w:tc>
          <w:tcPr>
            <w:tcW w:w="4652" w:type="dxa"/>
            <w:shd w:val="clear" w:color="auto" w:fill="D9D9D9" w:themeFill="background1" w:themeFillShade="D9"/>
            <w:vAlign w:val="center"/>
          </w:tcPr>
          <w:p w14:paraId="21D8777B" w14:textId="77777777" w:rsidR="00CC077D" w:rsidRPr="000961F5" w:rsidRDefault="00CC077D" w:rsidP="00EE24F6">
            <w:pPr>
              <w:spacing w:after="0"/>
              <w:ind w:left="0"/>
              <w:jc w:val="left"/>
              <w:rPr>
                <w:rFonts w:ascii="Arial" w:hAnsi="Arial"/>
                <w:sz w:val="16"/>
                <w:szCs w:val="16"/>
                <w:lang w:val="en-US"/>
              </w:rPr>
            </w:pPr>
            <w:r w:rsidRPr="000961F5">
              <w:rPr>
                <w:lang w:val="en-US"/>
              </w:rPr>
              <w:t>[leave as blank]</w:t>
            </w:r>
          </w:p>
        </w:tc>
        <w:tc>
          <w:tcPr>
            <w:tcW w:w="1461" w:type="dxa"/>
            <w:shd w:val="clear" w:color="auto" w:fill="D9D9D9" w:themeFill="background1" w:themeFillShade="D9"/>
          </w:tcPr>
          <w:p w14:paraId="508C3FA4" w14:textId="77777777" w:rsidR="008E14A4" w:rsidRPr="000961F5" w:rsidRDefault="008E14A4" w:rsidP="00EE24F6">
            <w:pPr>
              <w:spacing w:after="0"/>
              <w:ind w:left="0"/>
              <w:jc w:val="left"/>
              <w:rPr>
                <w:rFonts w:ascii="Arial" w:hAnsi="Arial"/>
                <w:sz w:val="16"/>
                <w:szCs w:val="16"/>
                <w:lang w:val="en-US"/>
              </w:rPr>
            </w:pPr>
          </w:p>
        </w:tc>
      </w:tr>
      <w:tr w:rsidR="00CC077D" w:rsidRPr="000961F5" w14:paraId="50245035" w14:textId="472DAC8B" w:rsidTr="001964C1">
        <w:tc>
          <w:tcPr>
            <w:tcW w:w="847" w:type="dxa"/>
            <w:vAlign w:val="center"/>
          </w:tcPr>
          <w:p w14:paraId="42471F2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12</w:t>
            </w:r>
          </w:p>
        </w:tc>
        <w:tc>
          <w:tcPr>
            <w:tcW w:w="3499" w:type="dxa"/>
            <w:vAlign w:val="center"/>
          </w:tcPr>
          <w:p w14:paraId="3D834D93"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By the Undersigned to Other Exchange Participants</w:t>
            </w:r>
          </w:p>
        </w:tc>
        <w:tc>
          <w:tcPr>
            <w:tcW w:w="4652" w:type="dxa"/>
            <w:vAlign w:val="center"/>
          </w:tcPr>
          <w:p w14:paraId="7143C688"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A detailed list of each brokerage firm, which is not a Distributor, to whom the Principal Lead Broker has placed shares to and number of shares placed and the sub-total percentage (equivalent to item 10, Other Exchange Participants) </w:t>
            </w:r>
          </w:p>
        </w:tc>
        <w:tc>
          <w:tcPr>
            <w:tcW w:w="1461" w:type="dxa"/>
          </w:tcPr>
          <w:p w14:paraId="2867F2A2" w14:textId="4619B9E2" w:rsidR="008E14A4" w:rsidRPr="000961F5" w:rsidRDefault="005247B3" w:rsidP="00EE24F6">
            <w:pPr>
              <w:spacing w:after="0"/>
              <w:ind w:left="0"/>
              <w:jc w:val="left"/>
              <w:rPr>
                <w:rFonts w:ascii="Arial" w:hAnsi="Arial"/>
                <w:sz w:val="16"/>
                <w:szCs w:val="16"/>
                <w:lang w:val="en-US"/>
              </w:rPr>
            </w:pPr>
            <w:r w:rsidRPr="000961F5">
              <w:rPr>
                <w:lang w:val="en-US"/>
              </w:rPr>
              <w:t>Y</w:t>
            </w:r>
          </w:p>
        </w:tc>
      </w:tr>
      <w:tr w:rsidR="00CC077D" w:rsidRPr="000961F5" w14:paraId="3B6C3C83" w14:textId="0D7CE159" w:rsidTr="001964C1">
        <w:tc>
          <w:tcPr>
            <w:tcW w:w="847" w:type="dxa"/>
            <w:vAlign w:val="center"/>
          </w:tcPr>
          <w:p w14:paraId="1C25E463"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13</w:t>
            </w:r>
          </w:p>
        </w:tc>
        <w:tc>
          <w:tcPr>
            <w:tcW w:w="3499" w:type="dxa"/>
            <w:vAlign w:val="center"/>
          </w:tcPr>
          <w:p w14:paraId="74B7695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Distribution of Placing Shares </w:t>
            </w:r>
          </w:p>
        </w:tc>
        <w:tc>
          <w:tcPr>
            <w:tcW w:w="4652" w:type="dxa"/>
            <w:vAlign w:val="center"/>
          </w:tcPr>
          <w:p w14:paraId="3B519529" w14:textId="77777777" w:rsidR="00CC077D" w:rsidRPr="000961F5" w:rsidRDefault="00CC077D" w:rsidP="00EE24F6">
            <w:pPr>
              <w:spacing w:after="0"/>
              <w:ind w:left="0"/>
              <w:jc w:val="left"/>
              <w:rPr>
                <w:rFonts w:ascii="Arial" w:hAnsi="Arial"/>
                <w:sz w:val="16"/>
                <w:szCs w:val="16"/>
                <w:lang w:val="en-US"/>
              </w:rPr>
            </w:pPr>
            <w:r w:rsidRPr="000961F5">
              <w:rPr>
                <w:b/>
                <w:lang w:val="en-US"/>
              </w:rPr>
              <w:t>Number of Placees</w:t>
            </w:r>
            <w:r w:rsidRPr="000961F5">
              <w:rPr>
                <w:lang w:val="en-US"/>
              </w:rPr>
              <w:t xml:space="preserve"> with </w:t>
            </w:r>
            <w:r w:rsidRPr="000961F5">
              <w:rPr>
                <w:b/>
                <w:lang w:val="en-US"/>
              </w:rPr>
              <w:t>1 and up to 10 board lots</w:t>
            </w:r>
            <w:r w:rsidRPr="000961F5">
              <w:rPr>
                <w:lang w:val="en-US"/>
              </w:rPr>
              <w:t xml:space="preserve">, and </w:t>
            </w:r>
            <w:r w:rsidRPr="000961F5">
              <w:rPr>
                <w:b/>
                <w:lang w:val="en-US"/>
              </w:rPr>
              <w:t>more than 10 board lots</w:t>
            </w:r>
            <w:r w:rsidRPr="000961F5">
              <w:rPr>
                <w:lang w:val="en-US"/>
              </w:rPr>
              <w:t xml:space="preserve"> [from results of placing allocations]</w:t>
            </w:r>
          </w:p>
          <w:p w14:paraId="43D41C49" w14:textId="77777777" w:rsidR="00CC077D" w:rsidRPr="000961F5" w:rsidRDefault="00CC077D" w:rsidP="00EE24F6">
            <w:pPr>
              <w:spacing w:after="0"/>
              <w:ind w:left="0"/>
              <w:jc w:val="left"/>
              <w:rPr>
                <w:rFonts w:ascii="Arial" w:hAnsi="Arial"/>
                <w:sz w:val="16"/>
                <w:szCs w:val="16"/>
                <w:lang w:val="en-US"/>
              </w:rPr>
            </w:pPr>
          </w:p>
          <w:p w14:paraId="3B4E06EB" w14:textId="77777777" w:rsidR="00CC077D" w:rsidRPr="000961F5" w:rsidRDefault="00CC077D" w:rsidP="00EE24F6">
            <w:pPr>
              <w:spacing w:after="0"/>
              <w:ind w:left="0"/>
              <w:jc w:val="left"/>
              <w:rPr>
                <w:rFonts w:ascii="Arial" w:hAnsi="Arial"/>
                <w:sz w:val="16"/>
                <w:szCs w:val="16"/>
                <w:lang w:val="en-US"/>
              </w:rPr>
            </w:pPr>
            <w:r w:rsidRPr="000961F5">
              <w:rPr>
                <w:b/>
                <w:lang w:val="en-US"/>
              </w:rPr>
              <w:t>% of Placee to total</w:t>
            </w:r>
            <w:r w:rsidRPr="000961F5">
              <w:rPr>
                <w:lang w:val="en-US"/>
              </w:rPr>
              <w:t xml:space="preserve"> [from results of placing allocations]</w:t>
            </w:r>
          </w:p>
        </w:tc>
        <w:tc>
          <w:tcPr>
            <w:tcW w:w="1461" w:type="dxa"/>
          </w:tcPr>
          <w:p w14:paraId="4DE04C7C" w14:textId="02DC7EE5" w:rsidR="008E14A4" w:rsidRPr="000961F5" w:rsidRDefault="005247B3" w:rsidP="00EE24F6">
            <w:pPr>
              <w:spacing w:after="0"/>
              <w:ind w:left="0"/>
              <w:jc w:val="left"/>
              <w:rPr>
                <w:rFonts w:ascii="Arial" w:hAnsi="Arial"/>
                <w:b/>
                <w:sz w:val="16"/>
                <w:szCs w:val="16"/>
                <w:lang w:val="en-US"/>
              </w:rPr>
            </w:pPr>
            <w:r w:rsidRPr="000961F5">
              <w:rPr>
                <w:lang w:val="en-US"/>
              </w:rPr>
              <w:t>Y</w:t>
            </w:r>
          </w:p>
        </w:tc>
      </w:tr>
      <w:tr w:rsidR="00CC077D" w:rsidRPr="000961F5" w14:paraId="7CE40EF5" w14:textId="44A2AB9E" w:rsidTr="001964C1">
        <w:tc>
          <w:tcPr>
            <w:tcW w:w="847" w:type="dxa"/>
            <w:vAlign w:val="center"/>
          </w:tcPr>
          <w:p w14:paraId="425A50F2"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13</w:t>
            </w:r>
          </w:p>
        </w:tc>
        <w:tc>
          <w:tcPr>
            <w:tcW w:w="3499" w:type="dxa"/>
            <w:vAlign w:val="center"/>
          </w:tcPr>
          <w:p w14:paraId="1DE02836"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Concentration of Placing Shares</w:t>
            </w:r>
          </w:p>
        </w:tc>
        <w:tc>
          <w:tcPr>
            <w:tcW w:w="4652" w:type="dxa"/>
            <w:vAlign w:val="center"/>
          </w:tcPr>
          <w:p w14:paraId="3B73605B" w14:textId="77777777" w:rsidR="00CC077D" w:rsidRPr="000961F5" w:rsidRDefault="00CC077D" w:rsidP="00EE24F6">
            <w:pPr>
              <w:spacing w:after="0"/>
              <w:ind w:left="0"/>
              <w:jc w:val="left"/>
              <w:rPr>
                <w:rFonts w:ascii="Arial" w:hAnsi="Arial"/>
                <w:sz w:val="16"/>
                <w:szCs w:val="16"/>
                <w:lang w:val="en-US"/>
              </w:rPr>
            </w:pPr>
            <w:r w:rsidRPr="000961F5">
              <w:rPr>
                <w:b/>
                <w:lang w:val="en-US"/>
              </w:rPr>
              <w:t>Number of Shares</w:t>
            </w:r>
            <w:r w:rsidRPr="000961F5">
              <w:rPr>
                <w:lang w:val="en-US"/>
              </w:rPr>
              <w:t xml:space="preserve"> held by </w:t>
            </w:r>
            <w:r w:rsidRPr="000961F5">
              <w:rPr>
                <w:b/>
                <w:lang w:val="en-US"/>
              </w:rPr>
              <w:t>Top, Top 5, Top 10, and Top 25 Placees</w:t>
            </w:r>
            <w:r w:rsidRPr="000961F5">
              <w:rPr>
                <w:lang w:val="en-US"/>
              </w:rPr>
              <w:t xml:space="preserve"> [from results of placing allocations]</w:t>
            </w:r>
          </w:p>
          <w:p w14:paraId="54445A80" w14:textId="77777777" w:rsidR="00CC077D" w:rsidRPr="000961F5" w:rsidRDefault="00CC077D" w:rsidP="00EE24F6">
            <w:pPr>
              <w:spacing w:after="0"/>
              <w:ind w:left="0"/>
              <w:jc w:val="left"/>
              <w:rPr>
                <w:rFonts w:ascii="Arial" w:hAnsi="Arial"/>
                <w:sz w:val="16"/>
                <w:szCs w:val="16"/>
                <w:lang w:val="en-US"/>
              </w:rPr>
            </w:pPr>
          </w:p>
          <w:p w14:paraId="5D50B95D" w14:textId="77777777" w:rsidR="00CC077D" w:rsidRPr="000961F5" w:rsidRDefault="00CC077D" w:rsidP="00EE24F6">
            <w:pPr>
              <w:spacing w:after="0"/>
              <w:ind w:left="0"/>
              <w:jc w:val="left"/>
              <w:rPr>
                <w:rFonts w:ascii="Arial" w:hAnsi="Arial"/>
                <w:sz w:val="16"/>
                <w:szCs w:val="16"/>
                <w:lang w:val="en-US"/>
              </w:rPr>
            </w:pPr>
            <w:r w:rsidRPr="000961F5">
              <w:rPr>
                <w:b/>
                <w:lang w:val="en-US"/>
              </w:rPr>
              <w:t>% of Placing to total</w:t>
            </w:r>
            <w:r w:rsidRPr="000961F5">
              <w:rPr>
                <w:lang w:val="en-US"/>
              </w:rPr>
              <w:t xml:space="preserve"> [from results of placing allocations]</w:t>
            </w:r>
          </w:p>
        </w:tc>
        <w:tc>
          <w:tcPr>
            <w:tcW w:w="1461" w:type="dxa"/>
          </w:tcPr>
          <w:p w14:paraId="2B9D2F5D" w14:textId="313FBA8D" w:rsidR="008E14A4" w:rsidRPr="000961F5" w:rsidRDefault="005247B3" w:rsidP="00EE24F6">
            <w:pPr>
              <w:spacing w:after="0"/>
              <w:ind w:left="0"/>
              <w:jc w:val="left"/>
              <w:rPr>
                <w:rFonts w:ascii="Arial" w:hAnsi="Arial"/>
                <w:b/>
                <w:sz w:val="16"/>
                <w:szCs w:val="16"/>
                <w:lang w:val="en-US"/>
              </w:rPr>
            </w:pPr>
            <w:r w:rsidRPr="000961F5">
              <w:rPr>
                <w:lang w:val="en-US"/>
              </w:rPr>
              <w:t>Y</w:t>
            </w:r>
          </w:p>
        </w:tc>
      </w:tr>
      <w:tr w:rsidR="00AA2C12" w:rsidRPr="000961F5" w14:paraId="2BC7AA4C" w14:textId="77777777" w:rsidTr="003A05D3">
        <w:tc>
          <w:tcPr>
            <w:tcW w:w="847" w:type="dxa"/>
            <w:vAlign w:val="center"/>
          </w:tcPr>
          <w:p w14:paraId="07CADFD5" w14:textId="4E6567C9" w:rsidR="00AA2C12" w:rsidRPr="000961F5" w:rsidRDefault="00AA2C12" w:rsidP="00AA2C12">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14</w:t>
            </w:r>
          </w:p>
        </w:tc>
        <w:tc>
          <w:tcPr>
            <w:tcW w:w="3499" w:type="dxa"/>
            <w:vAlign w:val="center"/>
          </w:tcPr>
          <w:p w14:paraId="0CF9B2A4" w14:textId="3ECA6120" w:rsidR="00AA2C12" w:rsidRPr="000961F5" w:rsidRDefault="00AA2C12" w:rsidP="00AA2C12">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Name and Title </w:t>
            </w:r>
          </w:p>
        </w:tc>
        <w:tc>
          <w:tcPr>
            <w:tcW w:w="4652" w:type="dxa"/>
            <w:vAlign w:val="center"/>
          </w:tcPr>
          <w:p w14:paraId="62470342" w14:textId="73ED67C8" w:rsidR="00AA2C12" w:rsidRPr="000961F5" w:rsidRDefault="00AA2C12" w:rsidP="00AA2C12">
            <w:pPr>
              <w:spacing w:after="0"/>
              <w:ind w:left="0"/>
              <w:jc w:val="left"/>
              <w:rPr>
                <w:rFonts w:ascii="Arial" w:hAnsi="Arial"/>
                <w:b/>
                <w:sz w:val="16"/>
                <w:szCs w:val="16"/>
                <w:lang w:val="en-US"/>
              </w:rPr>
            </w:pPr>
            <w:r w:rsidRPr="000961F5">
              <w:rPr>
                <w:lang w:val="en-US"/>
              </w:rPr>
              <w:t xml:space="preserve">The name and title of the submitting Principal Lead Broker </w:t>
            </w:r>
            <w:r w:rsidRPr="000961F5">
              <w:rPr>
                <w:b/>
                <w:lang w:val="en-US"/>
              </w:rPr>
              <w:t>[IPO initiation Field #46]</w:t>
            </w:r>
          </w:p>
        </w:tc>
        <w:tc>
          <w:tcPr>
            <w:tcW w:w="1461" w:type="dxa"/>
          </w:tcPr>
          <w:p w14:paraId="5954F855" w14:textId="5519B6F2" w:rsidR="00AA2C12" w:rsidRPr="000961F5" w:rsidRDefault="005247B3" w:rsidP="00AA2C12">
            <w:pPr>
              <w:spacing w:after="0"/>
              <w:ind w:left="0"/>
              <w:jc w:val="left"/>
              <w:rPr>
                <w:rFonts w:ascii="Arial" w:hAnsi="Arial"/>
                <w:b/>
                <w:sz w:val="16"/>
                <w:szCs w:val="16"/>
                <w:lang w:val="en-US"/>
              </w:rPr>
            </w:pPr>
            <w:r w:rsidRPr="000961F5">
              <w:rPr>
                <w:lang w:val="en-US"/>
              </w:rPr>
              <w:t>Y</w:t>
            </w:r>
          </w:p>
        </w:tc>
      </w:tr>
      <w:tr w:rsidR="00CC077D" w:rsidRPr="000961F5" w14:paraId="1AE0F5C4" w14:textId="718578BA" w:rsidTr="001964C1">
        <w:tc>
          <w:tcPr>
            <w:tcW w:w="847" w:type="dxa"/>
            <w:vAlign w:val="center"/>
          </w:tcPr>
          <w:p w14:paraId="541EB59A" w14:textId="65144CC9" w:rsidR="00CC077D" w:rsidRPr="000961F5" w:rsidRDefault="00AA2C12"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15</w:t>
            </w:r>
          </w:p>
        </w:tc>
        <w:tc>
          <w:tcPr>
            <w:tcW w:w="3499" w:type="dxa"/>
            <w:vAlign w:val="center"/>
          </w:tcPr>
          <w:p w14:paraId="3929C4A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Name of Company</w:t>
            </w:r>
          </w:p>
        </w:tc>
        <w:tc>
          <w:tcPr>
            <w:tcW w:w="4652" w:type="dxa"/>
            <w:vAlign w:val="center"/>
          </w:tcPr>
          <w:p w14:paraId="126A80EE" w14:textId="77777777" w:rsidR="00CC077D" w:rsidRPr="000961F5" w:rsidRDefault="00CC077D" w:rsidP="00EE24F6">
            <w:pPr>
              <w:spacing w:after="0"/>
              <w:ind w:left="0"/>
              <w:jc w:val="left"/>
              <w:rPr>
                <w:rFonts w:ascii="Arial" w:hAnsi="Arial"/>
                <w:b/>
                <w:sz w:val="16"/>
                <w:szCs w:val="16"/>
                <w:lang w:val="en-US"/>
              </w:rPr>
            </w:pPr>
            <w:r w:rsidRPr="000961F5">
              <w:rPr>
                <w:lang w:val="en-US"/>
              </w:rPr>
              <w:t xml:space="preserve">Principal Lead Broker company name </w:t>
            </w:r>
            <w:r w:rsidRPr="000961F5">
              <w:rPr>
                <w:b/>
                <w:lang w:val="en-US"/>
              </w:rPr>
              <w:t>[IPO initiation Field #46]</w:t>
            </w:r>
          </w:p>
        </w:tc>
        <w:tc>
          <w:tcPr>
            <w:tcW w:w="1461" w:type="dxa"/>
          </w:tcPr>
          <w:p w14:paraId="5686C5CD" w14:textId="6FBBE55A" w:rsidR="008E14A4" w:rsidRPr="000961F5" w:rsidRDefault="005247B3" w:rsidP="00EE24F6">
            <w:pPr>
              <w:spacing w:after="0"/>
              <w:ind w:left="0"/>
              <w:jc w:val="left"/>
              <w:rPr>
                <w:rFonts w:ascii="Arial" w:hAnsi="Arial"/>
                <w:sz w:val="16"/>
                <w:szCs w:val="16"/>
                <w:lang w:val="en-US"/>
              </w:rPr>
            </w:pPr>
            <w:r w:rsidRPr="000961F5">
              <w:rPr>
                <w:lang w:val="en-US"/>
              </w:rPr>
              <w:t>N</w:t>
            </w:r>
          </w:p>
        </w:tc>
      </w:tr>
      <w:tr w:rsidR="00CC077D" w:rsidRPr="000961F5" w14:paraId="7D0096F9" w14:textId="54DE8867" w:rsidTr="001964C1">
        <w:tc>
          <w:tcPr>
            <w:tcW w:w="847" w:type="dxa"/>
            <w:vAlign w:val="center"/>
          </w:tcPr>
          <w:p w14:paraId="434128BC" w14:textId="56D2B54D" w:rsidR="00CC077D" w:rsidRPr="000961F5" w:rsidRDefault="00AA2C12"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16</w:t>
            </w:r>
          </w:p>
        </w:tc>
        <w:tc>
          <w:tcPr>
            <w:tcW w:w="3499" w:type="dxa"/>
            <w:vAlign w:val="center"/>
          </w:tcPr>
          <w:p w14:paraId="35C4878B"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Date</w:t>
            </w:r>
          </w:p>
        </w:tc>
        <w:tc>
          <w:tcPr>
            <w:tcW w:w="4652" w:type="dxa"/>
            <w:vAlign w:val="center"/>
          </w:tcPr>
          <w:p w14:paraId="4F90B1C4" w14:textId="77777777" w:rsidR="00CC077D" w:rsidRPr="000961F5" w:rsidRDefault="00CC077D" w:rsidP="00EE24F6">
            <w:pPr>
              <w:spacing w:after="0"/>
              <w:ind w:left="0"/>
              <w:jc w:val="left"/>
              <w:rPr>
                <w:rFonts w:ascii="Arial" w:hAnsi="Arial"/>
                <w:sz w:val="16"/>
                <w:szCs w:val="16"/>
                <w:lang w:val="en-US"/>
              </w:rPr>
            </w:pPr>
            <w:r w:rsidRPr="000961F5">
              <w:rPr>
                <w:lang w:val="en-US"/>
              </w:rPr>
              <w:t>System generated date, at point of submission</w:t>
            </w:r>
          </w:p>
        </w:tc>
        <w:tc>
          <w:tcPr>
            <w:tcW w:w="1461" w:type="dxa"/>
          </w:tcPr>
          <w:p w14:paraId="24E2599A" w14:textId="64887FFE" w:rsidR="008E14A4" w:rsidRPr="000961F5" w:rsidRDefault="005247B3" w:rsidP="00EE24F6">
            <w:pPr>
              <w:spacing w:after="0"/>
              <w:ind w:left="0"/>
              <w:jc w:val="left"/>
              <w:rPr>
                <w:rFonts w:ascii="Arial" w:hAnsi="Arial"/>
                <w:sz w:val="16"/>
                <w:szCs w:val="16"/>
                <w:lang w:val="en-US"/>
              </w:rPr>
            </w:pPr>
            <w:r w:rsidRPr="000961F5">
              <w:rPr>
                <w:lang w:val="en-US"/>
              </w:rPr>
              <w:t>N</w:t>
            </w:r>
          </w:p>
        </w:tc>
      </w:tr>
    </w:tbl>
    <w:p w14:paraId="76082C31" w14:textId="77777777" w:rsidR="003A05D3" w:rsidRPr="000961F5" w:rsidRDefault="003A05D3" w:rsidP="00CC077D">
      <w:pPr>
        <w:spacing w:after="0"/>
        <w:ind w:left="0"/>
        <w:jc w:val="left"/>
        <w:rPr>
          <w:rFonts w:eastAsia="DengXian"/>
          <w:lang w:val="en-US" w:eastAsia="zh-CN"/>
        </w:rPr>
      </w:pPr>
    </w:p>
    <w:p w14:paraId="1AACC871" w14:textId="77777777" w:rsidR="00CC077D" w:rsidRPr="000961F5" w:rsidRDefault="00CC077D" w:rsidP="00CC077D">
      <w:pPr>
        <w:spacing w:after="0"/>
        <w:ind w:left="0"/>
        <w:jc w:val="left"/>
        <w:rPr>
          <w:rFonts w:eastAsia="DengXian"/>
          <w:lang w:val="en-US" w:eastAsia="zh-CN"/>
        </w:rPr>
      </w:pPr>
      <w:r w:rsidRPr="000961F5">
        <w:rPr>
          <w:rFonts w:eastAsia="DengXian"/>
          <w:lang w:val="en-US" w:eastAsia="zh-CN"/>
        </w:rPr>
        <w:lastRenderedPageBreak/>
        <w:br/>
        <w:t xml:space="preserve">Required data fields for </w:t>
      </w:r>
      <w:r w:rsidRPr="000961F5">
        <w:rPr>
          <w:rFonts w:eastAsia="DengXian"/>
          <w:b/>
          <w:lang w:val="en-US" w:eastAsia="zh-CN"/>
        </w:rPr>
        <w:t xml:space="preserve">Distributor(s) </w:t>
      </w:r>
      <w:r w:rsidRPr="000961F5">
        <w:rPr>
          <w:rFonts w:eastAsia="DengXian"/>
          <w:lang w:val="en-US" w:eastAsia="zh-CN"/>
        </w:rPr>
        <w:t>are:</w:t>
      </w:r>
    </w:p>
    <w:p w14:paraId="719265CC" w14:textId="77777777" w:rsidR="00CC077D" w:rsidRPr="000961F5" w:rsidRDefault="00CC077D" w:rsidP="00CC077D">
      <w:pPr>
        <w:spacing w:after="0"/>
        <w:ind w:left="0"/>
        <w:jc w:val="left"/>
        <w:rPr>
          <w:rFonts w:eastAsia="DengXian"/>
          <w:lang w:val="en-US" w:eastAsia="zh-CN"/>
        </w:rPr>
      </w:pPr>
    </w:p>
    <w:tbl>
      <w:tblPr>
        <w:tblStyle w:val="TableGrid4"/>
        <w:tblW w:w="0" w:type="auto"/>
        <w:tblLook w:val="04A0" w:firstRow="1" w:lastRow="0" w:firstColumn="1" w:lastColumn="0" w:noHBand="0" w:noVBand="1"/>
      </w:tblPr>
      <w:tblGrid>
        <w:gridCol w:w="440"/>
        <w:gridCol w:w="3745"/>
        <w:gridCol w:w="4885"/>
        <w:gridCol w:w="1389"/>
      </w:tblGrid>
      <w:tr w:rsidR="00CC077D" w:rsidRPr="000961F5" w14:paraId="3A5E8602" w14:textId="20EA3365" w:rsidTr="001964C1">
        <w:tc>
          <w:tcPr>
            <w:tcW w:w="394" w:type="dxa"/>
            <w:shd w:val="clear" w:color="auto" w:fill="FFE599"/>
          </w:tcPr>
          <w:p w14:paraId="18583FA5" w14:textId="77777777" w:rsidR="00CC077D" w:rsidRPr="000961F5" w:rsidRDefault="00CC077D" w:rsidP="00EE24F6">
            <w:pPr>
              <w:spacing w:after="0"/>
              <w:ind w:left="0"/>
              <w:jc w:val="left"/>
              <w:rPr>
                <w:rFonts w:ascii="Arial" w:eastAsia="Times New Roman" w:hAnsi="Arial"/>
                <w:b/>
                <w:bCs/>
                <w:kern w:val="24"/>
                <w:sz w:val="16"/>
                <w:szCs w:val="16"/>
                <w:lang w:val="en-HK"/>
              </w:rPr>
            </w:pPr>
            <w:r w:rsidRPr="000961F5">
              <w:rPr>
                <w:rFonts w:eastAsia="Times New Roman"/>
                <w:b/>
                <w:bCs/>
                <w:kern w:val="24"/>
                <w:lang w:val="en-HK"/>
              </w:rPr>
              <w:t>#</w:t>
            </w:r>
          </w:p>
        </w:tc>
        <w:tc>
          <w:tcPr>
            <w:tcW w:w="3763" w:type="dxa"/>
            <w:shd w:val="clear" w:color="auto" w:fill="FFE599"/>
            <w:vAlign w:val="center"/>
          </w:tcPr>
          <w:p w14:paraId="0C8E4C3A"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b/>
                <w:bCs/>
                <w:kern w:val="24"/>
                <w:lang w:val="en-HK"/>
              </w:rPr>
              <w:t>Data field</w:t>
            </w:r>
          </w:p>
        </w:tc>
        <w:tc>
          <w:tcPr>
            <w:tcW w:w="4910" w:type="dxa"/>
            <w:shd w:val="clear" w:color="auto" w:fill="FFE599"/>
            <w:vAlign w:val="center"/>
          </w:tcPr>
          <w:p w14:paraId="4A0EF1C9" w14:textId="77777777" w:rsidR="00CC077D" w:rsidRPr="000961F5" w:rsidRDefault="00CC077D" w:rsidP="00EE24F6">
            <w:pPr>
              <w:spacing w:after="0"/>
              <w:ind w:left="0"/>
              <w:jc w:val="left"/>
              <w:rPr>
                <w:rFonts w:ascii="Arial" w:hAnsi="Arial"/>
                <w:b/>
                <w:sz w:val="16"/>
                <w:szCs w:val="16"/>
                <w:lang w:val="en-US"/>
              </w:rPr>
            </w:pPr>
            <w:r w:rsidRPr="000961F5">
              <w:rPr>
                <w:b/>
                <w:lang w:val="en-US"/>
              </w:rPr>
              <w:t>Input logic</w:t>
            </w:r>
          </w:p>
        </w:tc>
        <w:tc>
          <w:tcPr>
            <w:tcW w:w="1392" w:type="dxa"/>
            <w:shd w:val="clear" w:color="auto" w:fill="FFE599"/>
          </w:tcPr>
          <w:p w14:paraId="0532D7E3" w14:textId="37F923BB" w:rsidR="005247B3" w:rsidRPr="002B0661" w:rsidRDefault="005247B3" w:rsidP="00EE24F6">
            <w:pPr>
              <w:spacing w:after="0"/>
              <w:ind w:left="0"/>
              <w:jc w:val="left"/>
              <w:rPr>
                <w:rFonts w:ascii="Arial" w:hAnsi="Arial"/>
                <w:b/>
                <w:sz w:val="16"/>
                <w:szCs w:val="16"/>
                <w:lang w:val="en-US"/>
              </w:rPr>
            </w:pPr>
            <w:r w:rsidRPr="000961F5">
              <w:rPr>
                <w:b/>
                <w:lang w:val="en-US"/>
              </w:rPr>
              <w:t>Editable</w:t>
            </w:r>
          </w:p>
        </w:tc>
      </w:tr>
      <w:tr w:rsidR="00CC077D" w:rsidRPr="000961F5" w14:paraId="261CCA32" w14:textId="58E530CB" w:rsidTr="001964C1">
        <w:tc>
          <w:tcPr>
            <w:tcW w:w="394" w:type="dxa"/>
            <w:vAlign w:val="center"/>
          </w:tcPr>
          <w:p w14:paraId="5747DA5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w:t>
            </w:r>
          </w:p>
        </w:tc>
        <w:tc>
          <w:tcPr>
            <w:tcW w:w="3763" w:type="dxa"/>
            <w:vAlign w:val="center"/>
          </w:tcPr>
          <w:p w14:paraId="7A8FE663"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Name of the Issuer (English)</w:t>
            </w:r>
          </w:p>
        </w:tc>
        <w:tc>
          <w:tcPr>
            <w:tcW w:w="4910" w:type="dxa"/>
            <w:vAlign w:val="center"/>
          </w:tcPr>
          <w:p w14:paraId="7D86594D"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Company Name (English Full) </w:t>
            </w:r>
            <w:r w:rsidRPr="000961F5">
              <w:rPr>
                <w:b/>
                <w:lang w:val="en-US"/>
              </w:rPr>
              <w:t>[IPO initiation Field #2]</w:t>
            </w:r>
          </w:p>
        </w:tc>
        <w:tc>
          <w:tcPr>
            <w:tcW w:w="1392" w:type="dxa"/>
          </w:tcPr>
          <w:p w14:paraId="6F38CD65" w14:textId="762E5D84" w:rsidR="005247B3" w:rsidRPr="002B0661" w:rsidRDefault="005247B3" w:rsidP="00EE24F6">
            <w:pPr>
              <w:spacing w:after="0"/>
              <w:ind w:left="0"/>
              <w:jc w:val="left"/>
              <w:rPr>
                <w:rFonts w:ascii="Arial" w:hAnsi="Arial"/>
                <w:sz w:val="16"/>
                <w:szCs w:val="16"/>
                <w:lang w:val="en-US"/>
              </w:rPr>
            </w:pPr>
            <w:r w:rsidRPr="000961F5">
              <w:rPr>
                <w:lang w:val="en-US"/>
              </w:rPr>
              <w:t>N</w:t>
            </w:r>
          </w:p>
        </w:tc>
      </w:tr>
      <w:tr w:rsidR="00CC077D" w:rsidRPr="000961F5" w14:paraId="53325E52" w14:textId="1795AA5F" w:rsidTr="001964C1">
        <w:tc>
          <w:tcPr>
            <w:tcW w:w="394" w:type="dxa"/>
            <w:vAlign w:val="center"/>
          </w:tcPr>
          <w:p w14:paraId="3985B74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w:t>
            </w:r>
          </w:p>
        </w:tc>
        <w:tc>
          <w:tcPr>
            <w:tcW w:w="3763" w:type="dxa"/>
            <w:vAlign w:val="center"/>
          </w:tcPr>
          <w:p w14:paraId="59D60EB1"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Name of the Issuer (Chinese)</w:t>
            </w:r>
          </w:p>
        </w:tc>
        <w:tc>
          <w:tcPr>
            <w:tcW w:w="4910" w:type="dxa"/>
            <w:vAlign w:val="center"/>
          </w:tcPr>
          <w:p w14:paraId="03FE7099"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Company Name (Chinese Full) </w:t>
            </w:r>
            <w:r w:rsidRPr="000961F5">
              <w:rPr>
                <w:b/>
                <w:lang w:val="en-US"/>
              </w:rPr>
              <w:t>[IPO initiation Field #8]</w:t>
            </w:r>
          </w:p>
        </w:tc>
        <w:tc>
          <w:tcPr>
            <w:tcW w:w="1392" w:type="dxa"/>
          </w:tcPr>
          <w:p w14:paraId="55EFC2C0" w14:textId="3B5D55AD" w:rsidR="005247B3" w:rsidRPr="002B0661" w:rsidRDefault="005247B3" w:rsidP="00EE24F6">
            <w:pPr>
              <w:spacing w:after="0"/>
              <w:ind w:left="0"/>
              <w:jc w:val="left"/>
              <w:rPr>
                <w:rFonts w:ascii="Arial" w:hAnsi="Arial"/>
                <w:sz w:val="16"/>
                <w:szCs w:val="16"/>
                <w:lang w:val="en-US"/>
              </w:rPr>
            </w:pPr>
            <w:r w:rsidRPr="000961F5">
              <w:rPr>
                <w:lang w:val="en-US"/>
              </w:rPr>
              <w:t>N</w:t>
            </w:r>
          </w:p>
        </w:tc>
      </w:tr>
      <w:tr w:rsidR="00CC077D" w:rsidRPr="000961F5" w14:paraId="719A6D41" w14:textId="2CD41B26" w:rsidTr="001964C1">
        <w:tc>
          <w:tcPr>
            <w:tcW w:w="394" w:type="dxa"/>
            <w:vAlign w:val="center"/>
          </w:tcPr>
          <w:p w14:paraId="4E59473B"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w:t>
            </w:r>
          </w:p>
        </w:tc>
        <w:tc>
          <w:tcPr>
            <w:tcW w:w="3763" w:type="dxa"/>
            <w:vAlign w:val="center"/>
          </w:tcPr>
          <w:p w14:paraId="520E7B4C"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Description of Security</w:t>
            </w:r>
          </w:p>
        </w:tc>
        <w:tc>
          <w:tcPr>
            <w:tcW w:w="4910" w:type="dxa"/>
            <w:vAlign w:val="center"/>
          </w:tcPr>
          <w:p w14:paraId="109CFCC9"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Securities to be Listed </w:t>
            </w:r>
            <w:r w:rsidRPr="000961F5">
              <w:rPr>
                <w:b/>
                <w:lang w:val="en-US"/>
              </w:rPr>
              <w:t>[IPO initiation Field #17]</w:t>
            </w:r>
          </w:p>
        </w:tc>
        <w:tc>
          <w:tcPr>
            <w:tcW w:w="1392" w:type="dxa"/>
          </w:tcPr>
          <w:p w14:paraId="611EBE79" w14:textId="230726DF" w:rsidR="005247B3" w:rsidRPr="002B0661" w:rsidRDefault="005247B3" w:rsidP="00EE24F6">
            <w:pPr>
              <w:spacing w:after="0"/>
              <w:ind w:left="0"/>
              <w:jc w:val="left"/>
              <w:rPr>
                <w:rFonts w:ascii="Arial" w:hAnsi="Arial"/>
                <w:sz w:val="16"/>
                <w:szCs w:val="16"/>
                <w:lang w:val="en-US"/>
              </w:rPr>
            </w:pPr>
            <w:r w:rsidRPr="000961F5">
              <w:rPr>
                <w:lang w:val="en-US"/>
              </w:rPr>
              <w:t>N</w:t>
            </w:r>
          </w:p>
        </w:tc>
      </w:tr>
      <w:tr w:rsidR="00CC077D" w:rsidRPr="000961F5" w14:paraId="7ACCB2F6" w14:textId="6C3578EE" w:rsidTr="001964C1">
        <w:tc>
          <w:tcPr>
            <w:tcW w:w="394" w:type="dxa"/>
            <w:vAlign w:val="center"/>
          </w:tcPr>
          <w:p w14:paraId="4C5E465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w:t>
            </w:r>
          </w:p>
        </w:tc>
        <w:tc>
          <w:tcPr>
            <w:tcW w:w="3763" w:type="dxa"/>
            <w:vAlign w:val="center"/>
          </w:tcPr>
          <w:p w14:paraId="57BCFE20"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 xml:space="preserve">Total Amount or Number of Securities being placed </w:t>
            </w:r>
          </w:p>
        </w:tc>
        <w:tc>
          <w:tcPr>
            <w:tcW w:w="4910" w:type="dxa"/>
            <w:vAlign w:val="center"/>
          </w:tcPr>
          <w:p w14:paraId="086DE3E6"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Final Size of the Institutional Offer </w:t>
            </w:r>
            <w:r w:rsidRPr="000961F5">
              <w:rPr>
                <w:b/>
                <w:lang w:val="en-US"/>
              </w:rPr>
              <w:t>[Institutional Offer: Sub-placing Arrangement Field #7]</w:t>
            </w:r>
          </w:p>
        </w:tc>
        <w:tc>
          <w:tcPr>
            <w:tcW w:w="1392" w:type="dxa"/>
          </w:tcPr>
          <w:p w14:paraId="46C9A1BE" w14:textId="2AEBE790" w:rsidR="005247B3" w:rsidRPr="002B0661" w:rsidRDefault="005247B3" w:rsidP="00EE24F6">
            <w:pPr>
              <w:spacing w:after="0"/>
              <w:ind w:left="0"/>
              <w:jc w:val="left"/>
              <w:rPr>
                <w:rFonts w:ascii="Arial" w:hAnsi="Arial"/>
                <w:sz w:val="16"/>
                <w:szCs w:val="16"/>
                <w:lang w:val="en-US"/>
              </w:rPr>
            </w:pPr>
            <w:r w:rsidRPr="000961F5">
              <w:rPr>
                <w:lang w:val="en-US"/>
              </w:rPr>
              <w:t>Y</w:t>
            </w:r>
          </w:p>
        </w:tc>
      </w:tr>
      <w:tr w:rsidR="00CC077D" w:rsidRPr="000961F5" w14:paraId="1593F0A0" w14:textId="7E60CE20" w:rsidTr="001964C1">
        <w:tc>
          <w:tcPr>
            <w:tcW w:w="394" w:type="dxa"/>
            <w:vAlign w:val="center"/>
          </w:tcPr>
          <w:p w14:paraId="19FA815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4</w:t>
            </w:r>
          </w:p>
        </w:tc>
        <w:tc>
          <w:tcPr>
            <w:tcW w:w="3763" w:type="dxa"/>
            <w:vAlign w:val="center"/>
          </w:tcPr>
          <w:p w14:paraId="3A412872"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Total Amount of Number of Securities being placed by the Undersigned</w:t>
            </w:r>
          </w:p>
        </w:tc>
        <w:tc>
          <w:tcPr>
            <w:tcW w:w="4910" w:type="dxa"/>
            <w:vAlign w:val="center"/>
          </w:tcPr>
          <w:p w14:paraId="70B97394" w14:textId="77777777" w:rsidR="00CC077D" w:rsidRPr="000961F5" w:rsidRDefault="00CC077D" w:rsidP="00EE24F6">
            <w:pPr>
              <w:spacing w:after="0"/>
              <w:ind w:left="0"/>
              <w:jc w:val="left"/>
              <w:rPr>
                <w:rFonts w:ascii="Arial" w:hAnsi="Arial"/>
                <w:sz w:val="16"/>
                <w:szCs w:val="16"/>
                <w:lang w:val="en-US"/>
              </w:rPr>
            </w:pPr>
            <w:r w:rsidRPr="000961F5">
              <w:rPr>
                <w:lang w:val="en-US"/>
              </w:rPr>
              <w:t>Total shares placed under the distributor’s placee allocations</w:t>
            </w:r>
          </w:p>
        </w:tc>
        <w:tc>
          <w:tcPr>
            <w:tcW w:w="1392" w:type="dxa"/>
          </w:tcPr>
          <w:p w14:paraId="2BBF94FE" w14:textId="35987EA8" w:rsidR="005247B3" w:rsidRPr="002B0661" w:rsidRDefault="005247B3" w:rsidP="00EE24F6">
            <w:pPr>
              <w:spacing w:after="0"/>
              <w:ind w:left="0"/>
              <w:jc w:val="left"/>
              <w:rPr>
                <w:rFonts w:ascii="Arial" w:hAnsi="Arial"/>
                <w:sz w:val="16"/>
                <w:szCs w:val="16"/>
                <w:lang w:val="en-US"/>
              </w:rPr>
            </w:pPr>
            <w:r w:rsidRPr="000961F5">
              <w:rPr>
                <w:lang w:val="en-US"/>
              </w:rPr>
              <w:t>Y</w:t>
            </w:r>
          </w:p>
        </w:tc>
      </w:tr>
      <w:tr w:rsidR="00CC077D" w:rsidRPr="000961F5" w14:paraId="238A99F8" w14:textId="7ADBC947" w:rsidTr="001964C1">
        <w:tc>
          <w:tcPr>
            <w:tcW w:w="394" w:type="dxa"/>
            <w:vAlign w:val="center"/>
          </w:tcPr>
          <w:p w14:paraId="6782E757"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5</w:t>
            </w:r>
          </w:p>
        </w:tc>
        <w:tc>
          <w:tcPr>
            <w:tcW w:w="3763" w:type="dxa"/>
            <w:vAlign w:val="center"/>
          </w:tcPr>
          <w:p w14:paraId="23F1DDCF"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Net Price to the Issuer</w:t>
            </w:r>
          </w:p>
        </w:tc>
        <w:tc>
          <w:tcPr>
            <w:tcW w:w="4910" w:type="dxa"/>
            <w:shd w:val="clear" w:color="auto" w:fill="F2F2F2" w:themeFill="background1" w:themeFillShade="F2"/>
            <w:vAlign w:val="center"/>
          </w:tcPr>
          <w:p w14:paraId="10D70294" w14:textId="77777777" w:rsidR="00CC077D" w:rsidRPr="000961F5" w:rsidRDefault="00CC077D" w:rsidP="00EE24F6">
            <w:pPr>
              <w:spacing w:after="0"/>
              <w:ind w:left="0"/>
              <w:jc w:val="left"/>
              <w:rPr>
                <w:rFonts w:ascii="Arial" w:hAnsi="Arial"/>
                <w:sz w:val="16"/>
                <w:szCs w:val="16"/>
                <w:lang w:val="en-US"/>
              </w:rPr>
            </w:pPr>
            <w:r w:rsidRPr="000961F5">
              <w:rPr>
                <w:lang w:val="en-US"/>
              </w:rPr>
              <w:t>[leave as blank]</w:t>
            </w:r>
          </w:p>
        </w:tc>
        <w:tc>
          <w:tcPr>
            <w:tcW w:w="1392" w:type="dxa"/>
            <w:shd w:val="clear" w:color="auto" w:fill="F2F2F2" w:themeFill="background1" w:themeFillShade="F2"/>
          </w:tcPr>
          <w:p w14:paraId="3D74C8D1" w14:textId="77777777" w:rsidR="005247B3" w:rsidRPr="002B0661" w:rsidRDefault="005247B3" w:rsidP="00EE24F6">
            <w:pPr>
              <w:spacing w:after="0"/>
              <w:ind w:left="0"/>
              <w:jc w:val="left"/>
              <w:rPr>
                <w:rFonts w:ascii="Arial" w:hAnsi="Arial"/>
                <w:sz w:val="16"/>
                <w:szCs w:val="16"/>
                <w:lang w:val="en-US"/>
              </w:rPr>
            </w:pPr>
          </w:p>
        </w:tc>
      </w:tr>
      <w:tr w:rsidR="00CC077D" w:rsidRPr="000961F5" w14:paraId="4F04B10B" w14:textId="7624E964" w:rsidTr="001964C1">
        <w:tc>
          <w:tcPr>
            <w:tcW w:w="394" w:type="dxa"/>
            <w:vAlign w:val="center"/>
          </w:tcPr>
          <w:p w14:paraId="17418D66"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6</w:t>
            </w:r>
          </w:p>
        </w:tc>
        <w:tc>
          <w:tcPr>
            <w:tcW w:w="3763" w:type="dxa"/>
            <w:vAlign w:val="center"/>
          </w:tcPr>
          <w:p w14:paraId="48DA2E69"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Name of the Principal Lead Broker</w:t>
            </w:r>
          </w:p>
        </w:tc>
        <w:tc>
          <w:tcPr>
            <w:tcW w:w="4910" w:type="dxa"/>
            <w:shd w:val="clear" w:color="auto" w:fill="F2F2F2" w:themeFill="background1" w:themeFillShade="F2"/>
            <w:vAlign w:val="center"/>
          </w:tcPr>
          <w:p w14:paraId="7533605C" w14:textId="77777777" w:rsidR="00CC077D" w:rsidRPr="000961F5" w:rsidRDefault="00CC077D" w:rsidP="00EE24F6">
            <w:pPr>
              <w:spacing w:after="0"/>
              <w:ind w:left="0"/>
              <w:jc w:val="left"/>
              <w:rPr>
                <w:rFonts w:ascii="Arial" w:hAnsi="Arial"/>
                <w:sz w:val="16"/>
                <w:szCs w:val="16"/>
                <w:lang w:val="en-US"/>
              </w:rPr>
            </w:pPr>
            <w:r w:rsidRPr="000961F5">
              <w:rPr>
                <w:lang w:val="en-US"/>
              </w:rPr>
              <w:t>[leave as blank]</w:t>
            </w:r>
          </w:p>
        </w:tc>
        <w:tc>
          <w:tcPr>
            <w:tcW w:w="1392" w:type="dxa"/>
            <w:shd w:val="clear" w:color="auto" w:fill="F2F2F2" w:themeFill="background1" w:themeFillShade="F2"/>
          </w:tcPr>
          <w:p w14:paraId="3752EA80" w14:textId="77777777" w:rsidR="005247B3" w:rsidRPr="002B0661" w:rsidRDefault="005247B3" w:rsidP="00EE24F6">
            <w:pPr>
              <w:spacing w:after="0"/>
              <w:ind w:left="0"/>
              <w:jc w:val="left"/>
              <w:rPr>
                <w:rFonts w:ascii="Arial" w:hAnsi="Arial"/>
                <w:sz w:val="16"/>
                <w:szCs w:val="16"/>
                <w:lang w:val="en-US"/>
              </w:rPr>
            </w:pPr>
          </w:p>
        </w:tc>
      </w:tr>
      <w:tr w:rsidR="00CC077D" w:rsidRPr="000961F5" w14:paraId="1E2E2B44" w14:textId="42D27066" w:rsidTr="001964C1">
        <w:tc>
          <w:tcPr>
            <w:tcW w:w="394" w:type="dxa"/>
            <w:vAlign w:val="center"/>
          </w:tcPr>
          <w:p w14:paraId="0208C426"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7</w:t>
            </w:r>
          </w:p>
        </w:tc>
        <w:tc>
          <w:tcPr>
            <w:tcW w:w="3763" w:type="dxa"/>
            <w:vAlign w:val="center"/>
          </w:tcPr>
          <w:p w14:paraId="25598E6B"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Name(s) of Distributor(s) (if appropriate)</w:t>
            </w:r>
          </w:p>
        </w:tc>
        <w:tc>
          <w:tcPr>
            <w:tcW w:w="4910" w:type="dxa"/>
            <w:shd w:val="clear" w:color="auto" w:fill="F2F2F2" w:themeFill="background1" w:themeFillShade="F2"/>
            <w:vAlign w:val="center"/>
          </w:tcPr>
          <w:p w14:paraId="77B96394" w14:textId="77777777" w:rsidR="00CC077D" w:rsidRPr="000961F5" w:rsidRDefault="00CC077D" w:rsidP="00EE24F6">
            <w:pPr>
              <w:spacing w:after="0"/>
              <w:ind w:left="0"/>
              <w:jc w:val="left"/>
              <w:rPr>
                <w:rFonts w:ascii="Arial" w:hAnsi="Arial"/>
                <w:sz w:val="16"/>
                <w:szCs w:val="16"/>
                <w:lang w:val="en-US"/>
              </w:rPr>
            </w:pPr>
            <w:r w:rsidRPr="000961F5">
              <w:rPr>
                <w:lang w:val="en-US"/>
              </w:rPr>
              <w:t>[leave as blank]</w:t>
            </w:r>
          </w:p>
        </w:tc>
        <w:tc>
          <w:tcPr>
            <w:tcW w:w="1392" w:type="dxa"/>
            <w:shd w:val="clear" w:color="auto" w:fill="F2F2F2" w:themeFill="background1" w:themeFillShade="F2"/>
          </w:tcPr>
          <w:p w14:paraId="70A9613A" w14:textId="77777777" w:rsidR="005247B3" w:rsidRPr="002B0661" w:rsidRDefault="005247B3" w:rsidP="00EE24F6">
            <w:pPr>
              <w:spacing w:after="0"/>
              <w:ind w:left="0"/>
              <w:jc w:val="left"/>
              <w:rPr>
                <w:rFonts w:ascii="Arial" w:hAnsi="Arial"/>
                <w:sz w:val="16"/>
                <w:szCs w:val="16"/>
                <w:lang w:val="en-US"/>
              </w:rPr>
            </w:pPr>
          </w:p>
        </w:tc>
      </w:tr>
      <w:tr w:rsidR="00CC077D" w:rsidRPr="000961F5" w14:paraId="5FF9001B" w14:textId="63AD4F0C" w:rsidTr="001964C1">
        <w:tc>
          <w:tcPr>
            <w:tcW w:w="394" w:type="dxa"/>
            <w:vAlign w:val="center"/>
          </w:tcPr>
          <w:p w14:paraId="6C3E84F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8</w:t>
            </w:r>
          </w:p>
        </w:tc>
        <w:tc>
          <w:tcPr>
            <w:tcW w:w="3763" w:type="dxa"/>
            <w:vAlign w:val="center"/>
          </w:tcPr>
          <w:p w14:paraId="35804A48"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Name(s) of the Persons(s) or Firm(s) from whom the Undersigned obtained the Securities to be placed by the Undersigned</w:t>
            </w:r>
          </w:p>
        </w:tc>
        <w:tc>
          <w:tcPr>
            <w:tcW w:w="4910" w:type="dxa"/>
            <w:shd w:val="clear" w:color="auto" w:fill="F2F2F2" w:themeFill="background1" w:themeFillShade="F2"/>
            <w:vAlign w:val="center"/>
          </w:tcPr>
          <w:p w14:paraId="15AE6F85" w14:textId="77777777" w:rsidR="00CC077D" w:rsidRPr="000961F5" w:rsidRDefault="00CC077D" w:rsidP="00EE24F6">
            <w:pPr>
              <w:spacing w:after="0"/>
              <w:ind w:left="0"/>
              <w:jc w:val="left"/>
              <w:rPr>
                <w:rFonts w:ascii="Arial" w:hAnsi="Arial"/>
                <w:sz w:val="16"/>
                <w:szCs w:val="16"/>
                <w:lang w:val="en-US"/>
              </w:rPr>
            </w:pPr>
            <w:r w:rsidRPr="000961F5">
              <w:rPr>
                <w:lang w:val="en-US"/>
              </w:rPr>
              <w:t>[leave as blank]</w:t>
            </w:r>
          </w:p>
        </w:tc>
        <w:tc>
          <w:tcPr>
            <w:tcW w:w="1392" w:type="dxa"/>
            <w:shd w:val="clear" w:color="auto" w:fill="F2F2F2" w:themeFill="background1" w:themeFillShade="F2"/>
          </w:tcPr>
          <w:p w14:paraId="09FE65F0" w14:textId="77777777" w:rsidR="005247B3" w:rsidRPr="002B0661" w:rsidRDefault="005247B3" w:rsidP="00EE24F6">
            <w:pPr>
              <w:spacing w:after="0"/>
              <w:ind w:left="0"/>
              <w:jc w:val="left"/>
              <w:rPr>
                <w:rFonts w:ascii="Arial" w:hAnsi="Arial"/>
                <w:sz w:val="16"/>
                <w:szCs w:val="16"/>
                <w:lang w:val="en-US"/>
              </w:rPr>
            </w:pPr>
          </w:p>
        </w:tc>
      </w:tr>
      <w:tr w:rsidR="00CC077D" w:rsidRPr="000961F5" w14:paraId="14D0DE26" w14:textId="2A476045" w:rsidTr="001964C1">
        <w:tc>
          <w:tcPr>
            <w:tcW w:w="394" w:type="dxa"/>
            <w:vAlign w:val="center"/>
          </w:tcPr>
          <w:p w14:paraId="6E85EDE3"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9</w:t>
            </w:r>
          </w:p>
        </w:tc>
        <w:tc>
          <w:tcPr>
            <w:tcW w:w="3763" w:type="dxa"/>
            <w:vAlign w:val="center"/>
          </w:tcPr>
          <w:p w14:paraId="230414C1"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Summary of Distribution</w:t>
            </w:r>
          </w:p>
        </w:tc>
        <w:tc>
          <w:tcPr>
            <w:tcW w:w="4910" w:type="dxa"/>
            <w:shd w:val="clear" w:color="auto" w:fill="F2F2F2" w:themeFill="background1" w:themeFillShade="F2"/>
            <w:vAlign w:val="center"/>
          </w:tcPr>
          <w:p w14:paraId="6E9CEA2E" w14:textId="77777777" w:rsidR="00CC077D" w:rsidRPr="000961F5" w:rsidRDefault="00CC077D" w:rsidP="00EE24F6">
            <w:pPr>
              <w:spacing w:after="0"/>
              <w:ind w:left="0"/>
              <w:jc w:val="left"/>
              <w:rPr>
                <w:rFonts w:ascii="Arial" w:hAnsi="Arial"/>
                <w:sz w:val="16"/>
                <w:szCs w:val="16"/>
                <w:lang w:val="en-US"/>
              </w:rPr>
            </w:pPr>
            <w:r w:rsidRPr="000961F5">
              <w:rPr>
                <w:lang w:val="en-US"/>
              </w:rPr>
              <w:t>[leave as blank]</w:t>
            </w:r>
          </w:p>
        </w:tc>
        <w:tc>
          <w:tcPr>
            <w:tcW w:w="1392" w:type="dxa"/>
            <w:shd w:val="clear" w:color="auto" w:fill="F2F2F2" w:themeFill="background1" w:themeFillShade="F2"/>
          </w:tcPr>
          <w:p w14:paraId="38E2BFFE" w14:textId="77777777" w:rsidR="005247B3" w:rsidRPr="002B0661" w:rsidRDefault="005247B3" w:rsidP="00EE24F6">
            <w:pPr>
              <w:spacing w:after="0"/>
              <w:ind w:left="0"/>
              <w:jc w:val="left"/>
              <w:rPr>
                <w:rFonts w:ascii="Arial" w:hAnsi="Arial"/>
                <w:sz w:val="16"/>
                <w:szCs w:val="16"/>
                <w:lang w:val="en-US"/>
              </w:rPr>
            </w:pPr>
          </w:p>
        </w:tc>
      </w:tr>
      <w:tr w:rsidR="00CC077D" w:rsidRPr="000961F5" w14:paraId="26BE41AE" w14:textId="015651C2" w:rsidTr="001964C1">
        <w:tc>
          <w:tcPr>
            <w:tcW w:w="394" w:type="dxa"/>
            <w:vAlign w:val="center"/>
          </w:tcPr>
          <w:p w14:paraId="2BE71FF6"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10</w:t>
            </w:r>
          </w:p>
        </w:tc>
        <w:tc>
          <w:tcPr>
            <w:tcW w:w="3763" w:type="dxa"/>
            <w:vAlign w:val="center"/>
          </w:tcPr>
          <w:p w14:paraId="5CC1F722"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Analysis of Distribution</w:t>
            </w:r>
          </w:p>
        </w:tc>
        <w:tc>
          <w:tcPr>
            <w:tcW w:w="4910" w:type="dxa"/>
            <w:vAlign w:val="center"/>
          </w:tcPr>
          <w:p w14:paraId="1832BA3B" w14:textId="77777777" w:rsidR="00CC077D" w:rsidRPr="000961F5" w:rsidRDefault="00CC077D" w:rsidP="00EE24F6">
            <w:pPr>
              <w:spacing w:after="0"/>
              <w:ind w:left="0"/>
              <w:jc w:val="left"/>
              <w:rPr>
                <w:rFonts w:ascii="Arial" w:hAnsi="Arial"/>
                <w:sz w:val="16"/>
                <w:szCs w:val="16"/>
                <w:lang w:val="en-US"/>
              </w:rPr>
            </w:pPr>
            <w:r w:rsidRPr="000961F5">
              <w:rPr>
                <w:b/>
                <w:lang w:val="en-US"/>
              </w:rPr>
              <w:t>Clients</w:t>
            </w:r>
            <w:r w:rsidRPr="000961F5">
              <w:rPr>
                <w:lang w:val="en-US"/>
              </w:rPr>
              <w:t xml:space="preserve"> – any independent clients under Placee List (individual + corporate)</w:t>
            </w:r>
          </w:p>
          <w:p w14:paraId="6D1F2BF8" w14:textId="77777777" w:rsidR="00CC077D" w:rsidRPr="000961F5" w:rsidRDefault="00CC077D" w:rsidP="00EE24F6">
            <w:pPr>
              <w:spacing w:after="0"/>
              <w:ind w:left="0"/>
              <w:jc w:val="left"/>
              <w:rPr>
                <w:rFonts w:ascii="Arial" w:hAnsi="Arial"/>
                <w:sz w:val="16"/>
                <w:szCs w:val="16"/>
                <w:lang w:val="en-US"/>
              </w:rPr>
            </w:pPr>
            <w:r w:rsidRPr="000961F5">
              <w:rPr>
                <w:b/>
                <w:lang w:val="en-US"/>
              </w:rPr>
              <w:t>Existing or past Employees of the Issuer</w:t>
            </w:r>
            <w:r w:rsidRPr="000961F5">
              <w:rPr>
                <w:lang w:val="en-US"/>
              </w:rPr>
              <w:t xml:space="preserve"> – flagged under Placee List (individual) (Placee “Cat 2” or “Cat 1+2”)</w:t>
            </w:r>
          </w:p>
          <w:p w14:paraId="5FE6AE52" w14:textId="77777777" w:rsidR="00CC077D" w:rsidRPr="000961F5" w:rsidRDefault="00CC077D" w:rsidP="00EE24F6">
            <w:pPr>
              <w:spacing w:after="0"/>
              <w:ind w:left="0"/>
              <w:jc w:val="left"/>
              <w:rPr>
                <w:rFonts w:ascii="Arial" w:hAnsi="Arial"/>
                <w:sz w:val="16"/>
                <w:szCs w:val="16"/>
                <w:lang w:val="en-US"/>
              </w:rPr>
            </w:pPr>
            <w:r w:rsidRPr="000961F5">
              <w:rPr>
                <w:b/>
                <w:lang w:val="en-US"/>
              </w:rPr>
              <w:t>Discretionary managed Portfolios</w:t>
            </w:r>
            <w:r w:rsidRPr="000961F5">
              <w:rPr>
                <w:lang w:val="en-US"/>
              </w:rPr>
              <w:t xml:space="preserve"> – flagged under Placee List (corporate) (Placee “Cat 2”, “Cat 1+2”, </w:t>
            </w:r>
            <w:r w:rsidRPr="000961F5">
              <w:rPr>
                <w:lang w:val="en-US"/>
              </w:rPr>
              <w:lastRenderedPageBreak/>
              <w:t>“Cat 2+3”, “Cat 2+4”, “Cat 1+2+3”, “Cat 1+2+4”, “Cat 2+3+4” or “Cat 1+2+3+4”</w:t>
            </w:r>
          </w:p>
          <w:p w14:paraId="2FBA68EA" w14:textId="77777777" w:rsidR="00CC077D" w:rsidRPr="000961F5" w:rsidRDefault="00CC077D" w:rsidP="00EE24F6">
            <w:pPr>
              <w:spacing w:after="0"/>
              <w:ind w:left="0"/>
              <w:jc w:val="left"/>
              <w:rPr>
                <w:rFonts w:ascii="Arial" w:hAnsi="Arial"/>
                <w:sz w:val="16"/>
                <w:szCs w:val="16"/>
                <w:lang w:val="en-US"/>
              </w:rPr>
            </w:pPr>
            <w:r w:rsidRPr="000961F5">
              <w:rPr>
                <w:b/>
                <w:lang w:val="en-US"/>
              </w:rPr>
              <w:t>Other Exchange Participants*</w:t>
            </w:r>
            <w:r w:rsidRPr="000961F5">
              <w:rPr>
                <w:lang w:val="en-US"/>
              </w:rPr>
              <w:t xml:space="preserve"> – sub-placed to other Distributors</w:t>
            </w:r>
          </w:p>
          <w:p w14:paraId="1D57ACC8" w14:textId="77777777" w:rsidR="00CC077D" w:rsidRPr="000961F5" w:rsidRDefault="00CC077D" w:rsidP="00EE24F6">
            <w:pPr>
              <w:spacing w:after="0"/>
              <w:ind w:left="0"/>
              <w:jc w:val="left"/>
              <w:rPr>
                <w:rFonts w:ascii="Arial" w:hAnsi="Arial"/>
                <w:sz w:val="16"/>
                <w:szCs w:val="16"/>
                <w:lang w:val="en-US"/>
              </w:rPr>
            </w:pPr>
            <w:r w:rsidRPr="000961F5">
              <w:rPr>
                <w:b/>
                <w:lang w:val="en-US"/>
              </w:rPr>
              <w:t>Retained by the Undersigned</w:t>
            </w:r>
            <w:r w:rsidRPr="000961F5">
              <w:rPr>
                <w:lang w:val="en-US"/>
              </w:rPr>
              <w:t xml:space="preserve"> – if the company name (corporate placee) = name of the Principal Lead Broker</w:t>
            </w:r>
            <w:r w:rsidRPr="000961F5">
              <w:rPr>
                <w:lang w:val="en-US"/>
              </w:rPr>
              <w:br/>
            </w:r>
            <w:r w:rsidRPr="000961F5">
              <w:rPr>
                <w:b/>
                <w:lang w:val="en-US"/>
              </w:rPr>
              <w:t xml:space="preserve">Total </w:t>
            </w:r>
            <w:r w:rsidRPr="000961F5">
              <w:rPr>
                <w:lang w:val="en-US"/>
              </w:rPr>
              <w:t xml:space="preserve">– sum of all the fields above. (equivalent to </w:t>
            </w:r>
            <w:r w:rsidRPr="000961F5">
              <w:rPr>
                <w:b/>
                <w:lang w:val="en-US"/>
              </w:rPr>
              <w:t>item #4</w:t>
            </w:r>
            <w:r w:rsidRPr="000961F5">
              <w:rPr>
                <w:lang w:val="en-US"/>
              </w:rPr>
              <w:t>)</w:t>
            </w:r>
          </w:p>
          <w:p w14:paraId="478C2AFB" w14:textId="77777777" w:rsidR="00CC077D" w:rsidRPr="000961F5" w:rsidRDefault="00CC077D" w:rsidP="00EE24F6">
            <w:pPr>
              <w:spacing w:after="0"/>
              <w:ind w:left="0"/>
              <w:jc w:val="left"/>
              <w:rPr>
                <w:rFonts w:ascii="Arial" w:hAnsi="Arial"/>
                <w:sz w:val="16"/>
                <w:szCs w:val="16"/>
                <w:lang w:val="en-US"/>
              </w:rPr>
            </w:pPr>
          </w:p>
          <w:p w14:paraId="6759AD1B" w14:textId="77777777" w:rsidR="00CC077D" w:rsidRPr="000961F5" w:rsidRDefault="00CC077D" w:rsidP="00CC077D">
            <w:pPr>
              <w:pStyle w:val="ListParagraph"/>
              <w:numPr>
                <w:ilvl w:val="0"/>
                <w:numId w:val="95"/>
              </w:numPr>
              <w:spacing w:after="0"/>
              <w:ind w:leftChars="0" w:left="317"/>
              <w:jc w:val="left"/>
              <w:rPr>
                <w:rFonts w:ascii="Arial" w:hAnsi="Arial"/>
                <w:sz w:val="16"/>
                <w:szCs w:val="16"/>
                <w:lang w:val="en-US"/>
              </w:rPr>
            </w:pPr>
            <w:r w:rsidRPr="000961F5">
              <w:rPr>
                <w:rFonts w:eastAsia="DengXian"/>
                <w:lang w:val="en-US"/>
              </w:rPr>
              <w:t>Number of Holders = # of placees</w:t>
            </w:r>
          </w:p>
          <w:p w14:paraId="7652E169" w14:textId="77777777" w:rsidR="00CC077D" w:rsidRPr="000961F5" w:rsidRDefault="00CC077D" w:rsidP="00CC077D">
            <w:pPr>
              <w:pStyle w:val="ListParagraph"/>
              <w:numPr>
                <w:ilvl w:val="0"/>
                <w:numId w:val="95"/>
              </w:numPr>
              <w:spacing w:after="0"/>
              <w:ind w:leftChars="0" w:left="317" w:hanging="261"/>
              <w:jc w:val="left"/>
              <w:rPr>
                <w:rFonts w:ascii="Arial" w:hAnsi="Arial"/>
                <w:sz w:val="16"/>
                <w:szCs w:val="16"/>
                <w:lang w:val="en-US"/>
              </w:rPr>
            </w:pPr>
            <w:r w:rsidRPr="000961F5">
              <w:rPr>
                <w:rFonts w:eastAsia="DengXian"/>
                <w:lang w:val="en-US"/>
              </w:rPr>
              <w:t>Amount or number of securities = # of shares placed</w:t>
            </w:r>
          </w:p>
          <w:p w14:paraId="649E7BF8" w14:textId="77777777" w:rsidR="00CC077D" w:rsidRPr="000961F5" w:rsidRDefault="00CC077D" w:rsidP="00CC077D">
            <w:pPr>
              <w:pStyle w:val="ListParagraph"/>
              <w:numPr>
                <w:ilvl w:val="0"/>
                <w:numId w:val="95"/>
              </w:numPr>
              <w:spacing w:after="0"/>
              <w:ind w:leftChars="0" w:left="317" w:hanging="261"/>
              <w:jc w:val="left"/>
              <w:rPr>
                <w:rFonts w:ascii="Arial" w:hAnsi="Arial"/>
                <w:sz w:val="16"/>
                <w:szCs w:val="16"/>
                <w:lang w:val="en-US"/>
              </w:rPr>
            </w:pPr>
            <w:r w:rsidRPr="000961F5">
              <w:rPr>
                <w:rFonts w:eastAsia="DengXian"/>
                <w:lang w:val="en-US"/>
              </w:rPr>
              <w:t>% of placing = # of shares placed / Total Amount or Number of Securities being placed by the Undersigned (</w:t>
            </w:r>
            <w:r w:rsidRPr="000961F5">
              <w:rPr>
                <w:rFonts w:eastAsia="DengXian"/>
                <w:b/>
                <w:lang w:val="en-US"/>
              </w:rPr>
              <w:t>Item #4</w:t>
            </w:r>
            <w:r w:rsidRPr="000961F5">
              <w:rPr>
                <w:rFonts w:eastAsia="DengXian"/>
                <w:lang w:val="en-US"/>
              </w:rPr>
              <w:t>)</w:t>
            </w:r>
          </w:p>
          <w:p w14:paraId="2F06B8A1" w14:textId="77777777" w:rsidR="00CC077D" w:rsidRPr="000961F5" w:rsidRDefault="00CC077D" w:rsidP="00EE24F6">
            <w:pPr>
              <w:spacing w:after="0"/>
              <w:ind w:left="0"/>
              <w:jc w:val="left"/>
              <w:rPr>
                <w:rFonts w:ascii="Arial" w:hAnsi="Arial"/>
                <w:sz w:val="16"/>
                <w:szCs w:val="16"/>
                <w:lang w:val="en-US"/>
              </w:rPr>
            </w:pPr>
          </w:p>
          <w:p w14:paraId="2FE5C2AB" w14:textId="77777777" w:rsidR="00CC077D" w:rsidRPr="000961F5" w:rsidRDefault="00CC077D" w:rsidP="00EE24F6">
            <w:pPr>
              <w:spacing w:after="0"/>
              <w:ind w:left="0"/>
              <w:jc w:val="left"/>
              <w:rPr>
                <w:rFonts w:ascii="Arial" w:hAnsi="Arial"/>
                <w:sz w:val="16"/>
                <w:szCs w:val="16"/>
                <w:lang w:val="en-US"/>
              </w:rPr>
            </w:pPr>
          </w:p>
          <w:p w14:paraId="1C69ED38" w14:textId="77777777" w:rsidR="00CC077D" w:rsidRPr="000961F5" w:rsidRDefault="005247B3" w:rsidP="00EE24F6">
            <w:pPr>
              <w:spacing w:after="0"/>
              <w:ind w:left="0"/>
              <w:jc w:val="left"/>
              <w:rPr>
                <w:rFonts w:ascii="Arial" w:hAnsi="Arial"/>
                <w:sz w:val="16"/>
                <w:szCs w:val="16"/>
                <w:lang w:val="en-US"/>
              </w:rPr>
            </w:pPr>
            <w:r w:rsidRPr="00381BCA">
              <w:rPr>
                <w:rFonts w:ascii="Arial" w:eastAsia="PMingLiU" w:hAnsi="Arial"/>
                <w:sz w:val="16"/>
                <w:szCs w:val="16"/>
                <w:lang w:val="en-US" w:eastAsia="en-GB"/>
              </w:rPr>
              <w:object w:dxaOrig="1539" w:dyaOrig="998" w14:anchorId="680E55BF">
                <v:shape id="_x0000_i1061" type="#_x0000_t75" style="width:53.15pt;height:35.5pt" o:ole="">
                  <v:imagedata r:id="rId77" o:title=""/>
                </v:shape>
                <o:OLEObject Type="Embed" ProgID="PowerPoint.Show.12" ShapeID="_x0000_i1061" DrawAspect="Icon" ObjectID="_1676184169" r:id="rId79"/>
              </w:object>
            </w:r>
          </w:p>
        </w:tc>
        <w:tc>
          <w:tcPr>
            <w:tcW w:w="1392" w:type="dxa"/>
          </w:tcPr>
          <w:p w14:paraId="1B183D13" w14:textId="4D444439" w:rsidR="005247B3" w:rsidRPr="002B0661" w:rsidRDefault="005247B3" w:rsidP="00EE24F6">
            <w:pPr>
              <w:spacing w:after="0"/>
              <w:ind w:left="0"/>
              <w:jc w:val="left"/>
              <w:rPr>
                <w:rFonts w:ascii="Arial" w:hAnsi="Arial"/>
                <w:sz w:val="16"/>
                <w:szCs w:val="16"/>
                <w:lang w:val="en-US"/>
              </w:rPr>
            </w:pPr>
            <w:r w:rsidRPr="000961F5">
              <w:rPr>
                <w:lang w:val="en-US"/>
              </w:rPr>
              <w:lastRenderedPageBreak/>
              <w:t>Y</w:t>
            </w:r>
          </w:p>
        </w:tc>
      </w:tr>
      <w:tr w:rsidR="00CC077D" w:rsidRPr="000961F5" w14:paraId="4DE1B1E8" w14:textId="61075C09" w:rsidTr="001964C1">
        <w:tc>
          <w:tcPr>
            <w:tcW w:w="394" w:type="dxa"/>
            <w:vAlign w:val="center"/>
          </w:tcPr>
          <w:p w14:paraId="6BEA7CDC"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11</w:t>
            </w:r>
          </w:p>
        </w:tc>
        <w:tc>
          <w:tcPr>
            <w:tcW w:w="3763" w:type="dxa"/>
            <w:vAlign w:val="center"/>
          </w:tcPr>
          <w:p w14:paraId="1DC4FD2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By the Principal Lead Broker to the </w:t>
            </w:r>
            <w:commentRangeStart w:id="629"/>
            <w:r w:rsidRPr="000961F5">
              <w:rPr>
                <w:rFonts w:eastAsia="Times New Roman"/>
                <w:color w:val="000000"/>
                <w:kern w:val="24"/>
                <w:lang w:val="en-HK"/>
              </w:rPr>
              <w:t xml:space="preserve">General Public </w:t>
            </w:r>
            <w:commentRangeEnd w:id="629"/>
            <w:r w:rsidR="005247B3" w:rsidRPr="000961F5">
              <w:rPr>
                <w:rStyle w:val="CommentReference"/>
                <w:rFonts w:eastAsia="PMingLiU"/>
              </w:rPr>
              <w:commentReference w:id="629"/>
            </w:r>
          </w:p>
        </w:tc>
        <w:tc>
          <w:tcPr>
            <w:tcW w:w="4910" w:type="dxa"/>
            <w:shd w:val="clear" w:color="auto" w:fill="F2F2F2" w:themeFill="background1" w:themeFillShade="F2"/>
            <w:vAlign w:val="center"/>
          </w:tcPr>
          <w:p w14:paraId="2930BD7A" w14:textId="77777777" w:rsidR="00CC077D" w:rsidRPr="000961F5" w:rsidRDefault="00CC077D" w:rsidP="00EE24F6">
            <w:pPr>
              <w:spacing w:after="0"/>
              <w:ind w:left="0"/>
              <w:jc w:val="left"/>
              <w:rPr>
                <w:rFonts w:ascii="Arial" w:hAnsi="Arial"/>
                <w:b/>
                <w:sz w:val="16"/>
                <w:szCs w:val="16"/>
                <w:lang w:val="en-US"/>
              </w:rPr>
            </w:pPr>
            <w:r w:rsidRPr="000961F5">
              <w:rPr>
                <w:lang w:val="en-US"/>
              </w:rPr>
              <w:t>[leave as blank]</w:t>
            </w:r>
          </w:p>
        </w:tc>
        <w:tc>
          <w:tcPr>
            <w:tcW w:w="1392" w:type="dxa"/>
            <w:shd w:val="clear" w:color="auto" w:fill="F2F2F2" w:themeFill="background1" w:themeFillShade="F2"/>
          </w:tcPr>
          <w:p w14:paraId="6F577C5A" w14:textId="77777777" w:rsidR="005247B3" w:rsidRPr="002B0661" w:rsidRDefault="005247B3" w:rsidP="00EE24F6">
            <w:pPr>
              <w:spacing w:after="0"/>
              <w:ind w:left="0"/>
              <w:jc w:val="left"/>
              <w:rPr>
                <w:rFonts w:ascii="Arial" w:hAnsi="Arial"/>
                <w:sz w:val="16"/>
                <w:szCs w:val="16"/>
                <w:lang w:val="en-US"/>
              </w:rPr>
            </w:pPr>
          </w:p>
        </w:tc>
      </w:tr>
      <w:tr w:rsidR="00CC077D" w:rsidRPr="000961F5" w14:paraId="264D26D2" w14:textId="610663F9" w:rsidTr="001964C1">
        <w:tc>
          <w:tcPr>
            <w:tcW w:w="394" w:type="dxa"/>
            <w:vAlign w:val="center"/>
          </w:tcPr>
          <w:p w14:paraId="66730126"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12</w:t>
            </w:r>
          </w:p>
        </w:tc>
        <w:tc>
          <w:tcPr>
            <w:tcW w:w="3763" w:type="dxa"/>
            <w:vAlign w:val="center"/>
          </w:tcPr>
          <w:p w14:paraId="64FFEFE9"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By the Undersigned to Other Exchange Participants</w:t>
            </w:r>
          </w:p>
        </w:tc>
        <w:tc>
          <w:tcPr>
            <w:tcW w:w="4910" w:type="dxa"/>
            <w:vAlign w:val="center"/>
          </w:tcPr>
          <w:p w14:paraId="49A3A712"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A detailed list of each brokerage firm, which is not a Distributor, to whom the Principal Lead Broker has placed shares to and number of shares placed and the sub-total percentage (equivalent to item 10, Other Exchange Participants) </w:t>
            </w:r>
          </w:p>
        </w:tc>
        <w:tc>
          <w:tcPr>
            <w:tcW w:w="1392" w:type="dxa"/>
          </w:tcPr>
          <w:p w14:paraId="672B000B" w14:textId="3A67EAAA" w:rsidR="005247B3" w:rsidRPr="002B0661" w:rsidRDefault="005247B3" w:rsidP="00EE24F6">
            <w:pPr>
              <w:spacing w:after="0"/>
              <w:ind w:left="0"/>
              <w:jc w:val="left"/>
              <w:rPr>
                <w:rFonts w:ascii="Arial" w:hAnsi="Arial"/>
                <w:sz w:val="16"/>
                <w:szCs w:val="16"/>
                <w:lang w:val="en-US"/>
              </w:rPr>
            </w:pPr>
            <w:r w:rsidRPr="000961F5">
              <w:rPr>
                <w:lang w:val="en-US"/>
              </w:rPr>
              <w:t>Y</w:t>
            </w:r>
          </w:p>
        </w:tc>
      </w:tr>
      <w:tr w:rsidR="00CC077D" w:rsidRPr="000961F5" w14:paraId="726C9F6A" w14:textId="179BFFC4" w:rsidTr="001964C1">
        <w:tc>
          <w:tcPr>
            <w:tcW w:w="394" w:type="dxa"/>
            <w:vAlign w:val="center"/>
          </w:tcPr>
          <w:p w14:paraId="78D7127D"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13</w:t>
            </w:r>
          </w:p>
        </w:tc>
        <w:tc>
          <w:tcPr>
            <w:tcW w:w="3763" w:type="dxa"/>
            <w:vAlign w:val="center"/>
          </w:tcPr>
          <w:p w14:paraId="6DED3B32"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Distribution of Placing Shares</w:t>
            </w:r>
          </w:p>
        </w:tc>
        <w:tc>
          <w:tcPr>
            <w:tcW w:w="4910" w:type="dxa"/>
            <w:shd w:val="clear" w:color="auto" w:fill="F2F2F2" w:themeFill="background1" w:themeFillShade="F2"/>
            <w:vAlign w:val="center"/>
          </w:tcPr>
          <w:p w14:paraId="4104DBAF" w14:textId="77777777" w:rsidR="00CC077D" w:rsidRPr="000961F5" w:rsidRDefault="00CC077D" w:rsidP="00EE24F6">
            <w:pPr>
              <w:spacing w:after="0"/>
              <w:ind w:left="0"/>
              <w:jc w:val="left"/>
              <w:rPr>
                <w:rFonts w:ascii="Arial" w:hAnsi="Arial"/>
                <w:sz w:val="16"/>
                <w:szCs w:val="16"/>
                <w:lang w:val="en-US"/>
              </w:rPr>
            </w:pPr>
            <w:r w:rsidRPr="000961F5">
              <w:rPr>
                <w:lang w:val="en-US"/>
              </w:rPr>
              <w:t>[leave as blank]</w:t>
            </w:r>
          </w:p>
        </w:tc>
        <w:tc>
          <w:tcPr>
            <w:tcW w:w="1392" w:type="dxa"/>
            <w:shd w:val="clear" w:color="auto" w:fill="F2F2F2" w:themeFill="background1" w:themeFillShade="F2"/>
          </w:tcPr>
          <w:p w14:paraId="58724ADE" w14:textId="77777777" w:rsidR="005247B3" w:rsidRPr="002B0661" w:rsidRDefault="005247B3" w:rsidP="00EE24F6">
            <w:pPr>
              <w:spacing w:after="0"/>
              <w:ind w:left="0"/>
              <w:jc w:val="left"/>
              <w:rPr>
                <w:rFonts w:ascii="Arial" w:hAnsi="Arial"/>
                <w:sz w:val="16"/>
                <w:szCs w:val="16"/>
                <w:lang w:val="en-US"/>
              </w:rPr>
            </w:pPr>
          </w:p>
        </w:tc>
      </w:tr>
      <w:tr w:rsidR="00CC077D" w:rsidRPr="000961F5" w14:paraId="0608BA43" w14:textId="2BF16F1E" w:rsidTr="001964C1">
        <w:tc>
          <w:tcPr>
            <w:tcW w:w="394" w:type="dxa"/>
            <w:vAlign w:val="center"/>
          </w:tcPr>
          <w:p w14:paraId="4C2C935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13</w:t>
            </w:r>
          </w:p>
        </w:tc>
        <w:tc>
          <w:tcPr>
            <w:tcW w:w="3763" w:type="dxa"/>
            <w:vAlign w:val="center"/>
          </w:tcPr>
          <w:p w14:paraId="651DC89F"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Concentration of Placing Shares</w:t>
            </w:r>
          </w:p>
        </w:tc>
        <w:tc>
          <w:tcPr>
            <w:tcW w:w="4910" w:type="dxa"/>
            <w:shd w:val="clear" w:color="auto" w:fill="F2F2F2" w:themeFill="background1" w:themeFillShade="F2"/>
            <w:vAlign w:val="center"/>
          </w:tcPr>
          <w:p w14:paraId="42A66F4D" w14:textId="77777777" w:rsidR="00CC077D" w:rsidRPr="000961F5" w:rsidRDefault="00CC077D" w:rsidP="00EE24F6">
            <w:pPr>
              <w:spacing w:after="0"/>
              <w:ind w:left="0"/>
              <w:jc w:val="left"/>
              <w:rPr>
                <w:rFonts w:ascii="Arial" w:hAnsi="Arial"/>
                <w:sz w:val="16"/>
                <w:szCs w:val="16"/>
                <w:lang w:val="en-US"/>
              </w:rPr>
            </w:pPr>
            <w:r w:rsidRPr="000961F5">
              <w:rPr>
                <w:lang w:val="en-US"/>
              </w:rPr>
              <w:t>[leave as blank]</w:t>
            </w:r>
          </w:p>
        </w:tc>
        <w:tc>
          <w:tcPr>
            <w:tcW w:w="1392" w:type="dxa"/>
            <w:shd w:val="clear" w:color="auto" w:fill="F2F2F2" w:themeFill="background1" w:themeFillShade="F2"/>
          </w:tcPr>
          <w:p w14:paraId="5C5385D7" w14:textId="77777777" w:rsidR="005247B3" w:rsidRPr="002B0661" w:rsidRDefault="005247B3" w:rsidP="00EE24F6">
            <w:pPr>
              <w:spacing w:after="0"/>
              <w:ind w:left="0"/>
              <w:jc w:val="left"/>
              <w:rPr>
                <w:rFonts w:ascii="Arial" w:hAnsi="Arial"/>
                <w:sz w:val="16"/>
                <w:szCs w:val="16"/>
                <w:lang w:val="en-US"/>
              </w:rPr>
            </w:pPr>
          </w:p>
        </w:tc>
      </w:tr>
      <w:tr w:rsidR="005247B3" w:rsidRPr="000961F5" w14:paraId="3A9B4150" w14:textId="77777777" w:rsidTr="005247B3">
        <w:tc>
          <w:tcPr>
            <w:tcW w:w="394" w:type="dxa"/>
            <w:vAlign w:val="center"/>
          </w:tcPr>
          <w:p w14:paraId="2BCC6957" w14:textId="08742775" w:rsidR="005247B3" w:rsidRPr="000961F5" w:rsidRDefault="005247B3" w:rsidP="005247B3">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14</w:t>
            </w:r>
          </w:p>
        </w:tc>
        <w:tc>
          <w:tcPr>
            <w:tcW w:w="3763" w:type="dxa"/>
            <w:vAlign w:val="center"/>
          </w:tcPr>
          <w:p w14:paraId="5BF206B8" w14:textId="183057D4" w:rsidR="005247B3" w:rsidRPr="000961F5" w:rsidRDefault="005247B3" w:rsidP="005247B3">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Name and Title </w:t>
            </w:r>
          </w:p>
        </w:tc>
        <w:tc>
          <w:tcPr>
            <w:tcW w:w="4910" w:type="dxa"/>
            <w:shd w:val="clear" w:color="auto" w:fill="F2F2F2" w:themeFill="background1" w:themeFillShade="F2"/>
            <w:vAlign w:val="center"/>
          </w:tcPr>
          <w:p w14:paraId="6EF8B20F" w14:textId="17403820" w:rsidR="005247B3" w:rsidRPr="000961F5" w:rsidRDefault="005247B3" w:rsidP="005247B3">
            <w:pPr>
              <w:spacing w:after="0"/>
              <w:ind w:left="0"/>
              <w:jc w:val="left"/>
              <w:rPr>
                <w:rFonts w:ascii="Arial" w:hAnsi="Arial"/>
                <w:sz w:val="16"/>
                <w:szCs w:val="16"/>
                <w:lang w:val="en-US"/>
              </w:rPr>
            </w:pPr>
            <w:r w:rsidRPr="000961F5">
              <w:rPr>
                <w:lang w:val="en-US"/>
              </w:rPr>
              <w:t xml:space="preserve">The name and title of the submitting Distributor </w:t>
            </w:r>
            <w:r w:rsidRPr="000961F5">
              <w:rPr>
                <w:b/>
                <w:lang w:val="en-US"/>
              </w:rPr>
              <w:t>[IPO initiation Field #47]</w:t>
            </w:r>
          </w:p>
        </w:tc>
        <w:tc>
          <w:tcPr>
            <w:tcW w:w="1392" w:type="dxa"/>
            <w:shd w:val="clear" w:color="auto" w:fill="F2F2F2" w:themeFill="background1" w:themeFillShade="F2"/>
          </w:tcPr>
          <w:p w14:paraId="55D3D4E5" w14:textId="3ED73971" w:rsidR="005247B3" w:rsidRPr="000961F5" w:rsidRDefault="005247B3" w:rsidP="005247B3">
            <w:pPr>
              <w:spacing w:after="0"/>
              <w:ind w:left="0"/>
              <w:jc w:val="left"/>
              <w:rPr>
                <w:rFonts w:ascii="Arial" w:hAnsi="Arial"/>
                <w:sz w:val="16"/>
                <w:szCs w:val="16"/>
                <w:lang w:val="en-US"/>
              </w:rPr>
            </w:pPr>
            <w:r w:rsidRPr="000961F5">
              <w:rPr>
                <w:lang w:val="en-US"/>
              </w:rPr>
              <w:t>Y</w:t>
            </w:r>
          </w:p>
        </w:tc>
      </w:tr>
      <w:tr w:rsidR="00CC077D" w:rsidRPr="000961F5" w14:paraId="01E5F17D" w14:textId="48B32BCE" w:rsidTr="001964C1">
        <w:tc>
          <w:tcPr>
            <w:tcW w:w="394" w:type="dxa"/>
            <w:vAlign w:val="center"/>
          </w:tcPr>
          <w:p w14:paraId="17DE554A" w14:textId="6C823598" w:rsidR="00CC077D" w:rsidRPr="000961F5" w:rsidRDefault="005247B3"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15</w:t>
            </w:r>
          </w:p>
        </w:tc>
        <w:tc>
          <w:tcPr>
            <w:tcW w:w="3763" w:type="dxa"/>
            <w:vAlign w:val="center"/>
          </w:tcPr>
          <w:p w14:paraId="477AAD2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Name of Company</w:t>
            </w:r>
          </w:p>
        </w:tc>
        <w:tc>
          <w:tcPr>
            <w:tcW w:w="4910" w:type="dxa"/>
            <w:vAlign w:val="center"/>
          </w:tcPr>
          <w:p w14:paraId="4851B6FD" w14:textId="77777777" w:rsidR="00CC077D" w:rsidRPr="000961F5" w:rsidRDefault="00CC077D" w:rsidP="00EE24F6">
            <w:pPr>
              <w:spacing w:after="0"/>
              <w:ind w:left="0"/>
              <w:jc w:val="left"/>
              <w:rPr>
                <w:rFonts w:ascii="Arial" w:hAnsi="Arial"/>
                <w:b/>
                <w:sz w:val="16"/>
                <w:szCs w:val="16"/>
                <w:lang w:val="en-US"/>
              </w:rPr>
            </w:pPr>
            <w:r w:rsidRPr="000961F5">
              <w:rPr>
                <w:lang w:val="en-US"/>
              </w:rPr>
              <w:t xml:space="preserve">Distributor(s) company name  </w:t>
            </w:r>
            <w:r w:rsidRPr="000961F5">
              <w:rPr>
                <w:b/>
                <w:lang w:val="en-US"/>
              </w:rPr>
              <w:t>[IPO initiation Field #47]</w:t>
            </w:r>
          </w:p>
        </w:tc>
        <w:tc>
          <w:tcPr>
            <w:tcW w:w="1392" w:type="dxa"/>
          </w:tcPr>
          <w:p w14:paraId="0CB27166" w14:textId="57A2E979" w:rsidR="005247B3" w:rsidRPr="002B0661" w:rsidRDefault="005247B3" w:rsidP="005247B3">
            <w:pPr>
              <w:spacing w:after="0"/>
              <w:ind w:left="0"/>
              <w:jc w:val="left"/>
              <w:rPr>
                <w:rFonts w:ascii="Arial" w:hAnsi="Arial"/>
                <w:sz w:val="16"/>
                <w:szCs w:val="16"/>
                <w:lang w:val="en-US"/>
              </w:rPr>
            </w:pPr>
            <w:r w:rsidRPr="000961F5">
              <w:rPr>
                <w:lang w:val="en-US"/>
              </w:rPr>
              <w:t>N</w:t>
            </w:r>
          </w:p>
        </w:tc>
      </w:tr>
      <w:tr w:rsidR="00CC077D" w:rsidRPr="000961F5" w14:paraId="3639003C" w14:textId="13C72570" w:rsidTr="001964C1">
        <w:tc>
          <w:tcPr>
            <w:tcW w:w="394" w:type="dxa"/>
            <w:vAlign w:val="center"/>
          </w:tcPr>
          <w:p w14:paraId="6D6DF943" w14:textId="5A4EF444" w:rsidR="00CC077D" w:rsidRPr="000961F5" w:rsidRDefault="005247B3"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16</w:t>
            </w:r>
          </w:p>
        </w:tc>
        <w:tc>
          <w:tcPr>
            <w:tcW w:w="3763" w:type="dxa"/>
            <w:vAlign w:val="center"/>
          </w:tcPr>
          <w:p w14:paraId="2F0069AB"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Date</w:t>
            </w:r>
          </w:p>
        </w:tc>
        <w:tc>
          <w:tcPr>
            <w:tcW w:w="4910" w:type="dxa"/>
            <w:vAlign w:val="center"/>
          </w:tcPr>
          <w:p w14:paraId="3DE285EF" w14:textId="77777777" w:rsidR="00CC077D" w:rsidRPr="000961F5" w:rsidRDefault="00CC077D" w:rsidP="00EE24F6">
            <w:pPr>
              <w:spacing w:after="0"/>
              <w:ind w:left="0"/>
              <w:jc w:val="left"/>
              <w:rPr>
                <w:rFonts w:ascii="Arial" w:hAnsi="Arial"/>
                <w:sz w:val="16"/>
                <w:szCs w:val="16"/>
                <w:lang w:val="en-US"/>
              </w:rPr>
            </w:pPr>
            <w:r w:rsidRPr="000961F5">
              <w:rPr>
                <w:lang w:val="en-US"/>
              </w:rPr>
              <w:t>System generated date, at point of submission</w:t>
            </w:r>
          </w:p>
        </w:tc>
        <w:tc>
          <w:tcPr>
            <w:tcW w:w="1392" w:type="dxa"/>
          </w:tcPr>
          <w:p w14:paraId="230FD77D" w14:textId="5675BA30" w:rsidR="005247B3" w:rsidRPr="002B0661" w:rsidRDefault="005247B3" w:rsidP="005247B3">
            <w:pPr>
              <w:spacing w:after="0"/>
              <w:ind w:left="0"/>
              <w:jc w:val="left"/>
              <w:rPr>
                <w:rFonts w:ascii="Arial" w:hAnsi="Arial"/>
                <w:sz w:val="16"/>
                <w:szCs w:val="16"/>
                <w:lang w:val="en-US"/>
              </w:rPr>
            </w:pPr>
            <w:r w:rsidRPr="000961F5">
              <w:rPr>
                <w:lang w:val="en-US"/>
              </w:rPr>
              <w:t>N</w:t>
            </w:r>
          </w:p>
        </w:tc>
      </w:tr>
    </w:tbl>
    <w:p w14:paraId="43CAD28A" w14:textId="77777777" w:rsidR="00CC077D" w:rsidRPr="000961F5" w:rsidRDefault="00CC077D" w:rsidP="00CC077D">
      <w:pPr>
        <w:spacing w:after="0"/>
        <w:ind w:left="0"/>
        <w:jc w:val="left"/>
        <w:rPr>
          <w:rFonts w:eastAsia="DengXian"/>
          <w:lang w:val="en-US" w:eastAsia="zh-CN"/>
        </w:rPr>
      </w:pPr>
      <w:r w:rsidRPr="000961F5">
        <w:rPr>
          <w:rFonts w:eastAsia="DengXian"/>
          <w:lang w:val="en-US" w:eastAsia="zh-CN"/>
        </w:rPr>
        <w:br/>
      </w:r>
      <w:r w:rsidRPr="000961F5">
        <w:rPr>
          <w:lang w:val="en-US" w:eastAsia="x-none"/>
        </w:rPr>
        <w:t>To confirm the information is accurate and ready for release, the action(s) required to be taken for approving the Marketing Statement are listed below:</w:t>
      </w:r>
    </w:p>
    <w:p w14:paraId="56FBE2AE" w14:textId="77777777" w:rsidR="00CC077D" w:rsidRPr="000961F5" w:rsidRDefault="00CC077D" w:rsidP="00CC077D">
      <w:pPr>
        <w:spacing w:after="0"/>
        <w:ind w:left="0"/>
        <w:jc w:val="left"/>
        <w:rPr>
          <w:rFonts w:eastAsia="DengXian"/>
          <w:lang w:val="en-US" w:eastAsia="zh-CN"/>
        </w:rPr>
      </w:pPr>
    </w:p>
    <w:tbl>
      <w:tblPr>
        <w:tblStyle w:val="TableGrid4"/>
        <w:tblW w:w="10485" w:type="dxa"/>
        <w:tblLook w:val="04A0" w:firstRow="1" w:lastRow="0" w:firstColumn="1" w:lastColumn="0" w:noHBand="0" w:noVBand="1"/>
      </w:tblPr>
      <w:tblGrid>
        <w:gridCol w:w="891"/>
        <w:gridCol w:w="1934"/>
        <w:gridCol w:w="1187"/>
        <w:gridCol w:w="6473"/>
      </w:tblGrid>
      <w:tr w:rsidR="00CC077D" w:rsidRPr="000961F5" w14:paraId="54027CA9" w14:textId="77777777" w:rsidTr="00EE24F6">
        <w:tc>
          <w:tcPr>
            <w:tcW w:w="893" w:type="dxa"/>
            <w:shd w:val="clear" w:color="auto" w:fill="FFE599"/>
          </w:tcPr>
          <w:p w14:paraId="1834124B" w14:textId="77777777" w:rsidR="00CC077D" w:rsidRPr="000961F5" w:rsidRDefault="00CC077D" w:rsidP="00EE24F6">
            <w:pPr>
              <w:spacing w:after="0"/>
              <w:ind w:left="0"/>
              <w:jc w:val="left"/>
              <w:rPr>
                <w:rFonts w:ascii="Arial" w:eastAsia="Times New Roman" w:hAnsi="Arial"/>
                <w:b/>
                <w:bCs/>
                <w:kern w:val="24"/>
                <w:sz w:val="16"/>
                <w:szCs w:val="16"/>
                <w:lang w:val="en-HK"/>
              </w:rPr>
            </w:pPr>
            <w:r w:rsidRPr="000961F5">
              <w:rPr>
                <w:rFonts w:eastAsia="Times New Roman"/>
                <w:b/>
                <w:bCs/>
                <w:kern w:val="24"/>
                <w:lang w:val="en-HK"/>
              </w:rPr>
              <w:t>Action</w:t>
            </w:r>
          </w:p>
        </w:tc>
        <w:tc>
          <w:tcPr>
            <w:tcW w:w="1951" w:type="dxa"/>
            <w:shd w:val="clear" w:color="auto" w:fill="FFE599"/>
          </w:tcPr>
          <w:p w14:paraId="20AE7BFF" w14:textId="77777777" w:rsidR="00CC077D" w:rsidRPr="000961F5" w:rsidRDefault="00CC077D" w:rsidP="00EE24F6">
            <w:pPr>
              <w:spacing w:after="0"/>
              <w:ind w:left="0"/>
              <w:jc w:val="left"/>
              <w:rPr>
                <w:rFonts w:ascii="Arial" w:eastAsia="Times New Roman" w:hAnsi="Arial"/>
                <w:b/>
                <w:bCs/>
                <w:kern w:val="24"/>
                <w:sz w:val="16"/>
                <w:szCs w:val="16"/>
                <w:lang w:val="en-HK"/>
              </w:rPr>
            </w:pPr>
            <w:r w:rsidRPr="000961F5">
              <w:rPr>
                <w:rFonts w:eastAsia="Times New Roman"/>
                <w:b/>
                <w:bCs/>
                <w:kern w:val="24"/>
                <w:lang w:val="en-HK"/>
              </w:rPr>
              <w:t>Description</w:t>
            </w:r>
          </w:p>
        </w:tc>
        <w:tc>
          <w:tcPr>
            <w:tcW w:w="1035" w:type="dxa"/>
            <w:shd w:val="clear" w:color="auto" w:fill="FFE599"/>
            <w:vAlign w:val="center"/>
          </w:tcPr>
          <w:p w14:paraId="60D7BAAE"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b/>
                <w:bCs/>
                <w:kern w:val="24"/>
                <w:lang w:val="en-HK"/>
              </w:rPr>
              <w:t>Role</w:t>
            </w:r>
          </w:p>
        </w:tc>
        <w:tc>
          <w:tcPr>
            <w:tcW w:w="6606" w:type="dxa"/>
            <w:shd w:val="clear" w:color="auto" w:fill="FFE599"/>
            <w:vAlign w:val="center"/>
          </w:tcPr>
          <w:p w14:paraId="4F218545" w14:textId="77777777" w:rsidR="00CC077D" w:rsidRPr="000961F5" w:rsidRDefault="00CC077D" w:rsidP="00EE24F6">
            <w:pPr>
              <w:spacing w:after="0"/>
              <w:ind w:left="0"/>
              <w:jc w:val="left"/>
              <w:rPr>
                <w:rFonts w:ascii="Arial" w:hAnsi="Arial"/>
                <w:b/>
                <w:sz w:val="16"/>
                <w:szCs w:val="16"/>
                <w:lang w:val="en-US"/>
              </w:rPr>
            </w:pPr>
            <w:r w:rsidRPr="000961F5">
              <w:rPr>
                <w:b/>
                <w:lang w:val="en-US"/>
              </w:rPr>
              <w:t>Prompt message</w:t>
            </w:r>
          </w:p>
        </w:tc>
      </w:tr>
      <w:tr w:rsidR="00CC077D" w:rsidRPr="000961F5" w14:paraId="5117972C" w14:textId="77777777" w:rsidTr="00EE24F6">
        <w:tc>
          <w:tcPr>
            <w:tcW w:w="893" w:type="dxa"/>
          </w:tcPr>
          <w:p w14:paraId="7E753C01"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Sign off </w:t>
            </w:r>
          </w:p>
        </w:tc>
        <w:tc>
          <w:tcPr>
            <w:tcW w:w="1951" w:type="dxa"/>
          </w:tcPr>
          <w:p w14:paraId="728BDFA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Click the Submit button</w:t>
            </w:r>
          </w:p>
        </w:tc>
        <w:tc>
          <w:tcPr>
            <w:tcW w:w="1035" w:type="dxa"/>
            <w:vAlign w:val="center"/>
          </w:tcPr>
          <w:p w14:paraId="7B111702"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Distributor (Checker)</w:t>
            </w:r>
          </w:p>
        </w:tc>
        <w:tc>
          <w:tcPr>
            <w:tcW w:w="6606" w:type="dxa"/>
            <w:vAlign w:val="center"/>
          </w:tcPr>
          <w:p w14:paraId="59ACB138" w14:textId="77777777" w:rsidR="00CC077D" w:rsidRPr="000961F5" w:rsidRDefault="00CC077D" w:rsidP="00EE24F6">
            <w:pPr>
              <w:spacing w:after="0"/>
              <w:ind w:left="0"/>
              <w:jc w:val="left"/>
              <w:rPr>
                <w:rFonts w:ascii="Arial" w:hAnsi="Arial"/>
                <w:sz w:val="16"/>
                <w:szCs w:val="16"/>
                <w:lang w:val="en-US"/>
              </w:rPr>
            </w:pPr>
            <w:r w:rsidRPr="000961F5">
              <w:rPr>
                <w:b/>
                <w:i/>
                <w:lang w:val="en-US"/>
              </w:rPr>
              <w:t>“I hereby confirm the information filled in this form is accurate and not misleading in any material respect”</w:t>
            </w:r>
          </w:p>
        </w:tc>
      </w:tr>
    </w:tbl>
    <w:p w14:paraId="110F470F" w14:textId="77777777" w:rsidR="00CC077D" w:rsidRPr="000961F5" w:rsidRDefault="00CC077D" w:rsidP="00CC077D">
      <w:pPr>
        <w:spacing w:after="0"/>
        <w:ind w:left="0"/>
        <w:jc w:val="left"/>
        <w:rPr>
          <w:rFonts w:eastAsia="DengXian"/>
          <w:lang w:val="en-US" w:eastAsia="zh-CN"/>
        </w:rPr>
      </w:pPr>
    </w:p>
    <w:p w14:paraId="1225B649" w14:textId="77777777" w:rsidR="00CC077D" w:rsidRPr="000961F5" w:rsidRDefault="00CC077D" w:rsidP="00CC077D">
      <w:pPr>
        <w:spacing w:after="0"/>
        <w:ind w:left="0"/>
        <w:rPr>
          <w:rFonts w:eastAsia="DengXian"/>
          <w:lang w:eastAsia="zh-CN"/>
        </w:rPr>
      </w:pPr>
    </w:p>
    <w:p w14:paraId="4BCECBF6" w14:textId="77777777" w:rsidR="00CC077D" w:rsidRPr="000961F5" w:rsidRDefault="00CC077D" w:rsidP="00CC077D">
      <w:pPr>
        <w:spacing w:after="0"/>
        <w:ind w:left="0"/>
        <w:jc w:val="left"/>
        <w:rPr>
          <w:rFonts w:eastAsia="DengXian"/>
          <w:b/>
          <w:lang w:val="en-US" w:eastAsia="zh-CN"/>
        </w:rPr>
      </w:pPr>
      <w:r w:rsidRPr="000961F5">
        <w:rPr>
          <w:rFonts w:eastAsia="DengXian"/>
          <w:b/>
          <w:lang w:val="en-US" w:eastAsia="zh-CN"/>
        </w:rPr>
        <w:t>Item-5: Sponsor’s Declaration</w:t>
      </w:r>
    </w:p>
    <w:p w14:paraId="5773741B" w14:textId="77777777" w:rsidR="00CC077D" w:rsidRPr="000961F5" w:rsidRDefault="00CC077D" w:rsidP="00CC077D">
      <w:pPr>
        <w:spacing w:after="0"/>
        <w:ind w:left="0"/>
        <w:jc w:val="left"/>
        <w:rPr>
          <w:rFonts w:eastAsia="DengXian"/>
          <w:lang w:val="en-US" w:eastAsia="zh-CN"/>
        </w:rPr>
      </w:pPr>
    </w:p>
    <w:p w14:paraId="033A248D" w14:textId="77777777" w:rsidR="00CC077D" w:rsidRPr="000961F5" w:rsidRDefault="00CC077D" w:rsidP="00CC077D">
      <w:pPr>
        <w:spacing w:after="0"/>
        <w:ind w:left="0"/>
        <w:jc w:val="left"/>
        <w:rPr>
          <w:rFonts w:eastAsia="DengXian"/>
          <w:lang w:val="en-US" w:eastAsia="zh-CN"/>
        </w:rPr>
      </w:pPr>
      <w:r w:rsidRPr="000961F5">
        <w:rPr>
          <w:rFonts w:eastAsia="DengXian"/>
          <w:lang w:val="en-US" w:eastAsia="zh-CN"/>
        </w:rPr>
        <w:t xml:space="preserve">Required data fields for the </w:t>
      </w:r>
      <w:r w:rsidRPr="000961F5">
        <w:rPr>
          <w:rFonts w:eastAsia="DengXian"/>
          <w:b/>
          <w:lang w:val="en-US" w:eastAsia="zh-CN"/>
        </w:rPr>
        <w:t xml:space="preserve">Principal Sponsor </w:t>
      </w:r>
      <w:r w:rsidRPr="000961F5">
        <w:rPr>
          <w:rFonts w:eastAsia="DengXian"/>
          <w:lang w:val="en-US" w:eastAsia="zh-CN"/>
        </w:rPr>
        <w:t>are:</w:t>
      </w:r>
      <w:r w:rsidRPr="000961F5">
        <w:rPr>
          <w:rFonts w:eastAsia="DengXian"/>
          <w:lang w:val="en-US" w:eastAsia="zh-CN"/>
        </w:rPr>
        <w:br/>
      </w:r>
    </w:p>
    <w:tbl>
      <w:tblPr>
        <w:tblStyle w:val="TableGrid4"/>
        <w:tblW w:w="0" w:type="auto"/>
        <w:tblLook w:val="04A0" w:firstRow="1" w:lastRow="0" w:firstColumn="1" w:lastColumn="0" w:noHBand="0" w:noVBand="1"/>
      </w:tblPr>
      <w:tblGrid>
        <w:gridCol w:w="441"/>
        <w:gridCol w:w="3261"/>
        <w:gridCol w:w="5650"/>
        <w:gridCol w:w="1107"/>
      </w:tblGrid>
      <w:tr w:rsidR="00CC077D" w:rsidRPr="000961F5" w14:paraId="035876FE" w14:textId="5E36AC34" w:rsidTr="001964C1">
        <w:tc>
          <w:tcPr>
            <w:tcW w:w="411" w:type="dxa"/>
            <w:shd w:val="clear" w:color="auto" w:fill="FFE599"/>
          </w:tcPr>
          <w:p w14:paraId="6898E88C" w14:textId="77777777" w:rsidR="00CC077D" w:rsidRPr="000961F5" w:rsidRDefault="00CC077D" w:rsidP="00EE24F6">
            <w:pPr>
              <w:spacing w:after="0"/>
              <w:ind w:left="0"/>
              <w:jc w:val="left"/>
              <w:rPr>
                <w:rFonts w:ascii="Arial" w:eastAsia="Times New Roman" w:hAnsi="Arial"/>
                <w:b/>
                <w:bCs/>
                <w:kern w:val="24"/>
                <w:sz w:val="16"/>
                <w:szCs w:val="16"/>
                <w:lang w:val="en-HK"/>
              </w:rPr>
            </w:pPr>
            <w:r w:rsidRPr="000961F5">
              <w:rPr>
                <w:rFonts w:eastAsia="Times New Roman"/>
                <w:b/>
                <w:bCs/>
                <w:kern w:val="24"/>
                <w:lang w:val="en-HK"/>
              </w:rPr>
              <w:t>#</w:t>
            </w:r>
          </w:p>
        </w:tc>
        <w:tc>
          <w:tcPr>
            <w:tcW w:w="3270" w:type="dxa"/>
            <w:shd w:val="clear" w:color="auto" w:fill="FFE599"/>
            <w:vAlign w:val="center"/>
          </w:tcPr>
          <w:p w14:paraId="4D1E2CF6"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b/>
                <w:bCs/>
                <w:kern w:val="24"/>
                <w:lang w:val="en-HK"/>
              </w:rPr>
              <w:t>Data field</w:t>
            </w:r>
          </w:p>
        </w:tc>
        <w:tc>
          <w:tcPr>
            <w:tcW w:w="5670" w:type="dxa"/>
            <w:shd w:val="clear" w:color="auto" w:fill="FFE599"/>
            <w:vAlign w:val="center"/>
          </w:tcPr>
          <w:p w14:paraId="19AFABA4" w14:textId="77777777" w:rsidR="00CC077D" w:rsidRPr="000961F5" w:rsidRDefault="00CC077D" w:rsidP="00EE24F6">
            <w:pPr>
              <w:spacing w:after="0"/>
              <w:ind w:left="0"/>
              <w:jc w:val="left"/>
              <w:rPr>
                <w:rFonts w:ascii="Arial" w:hAnsi="Arial"/>
                <w:b/>
                <w:sz w:val="16"/>
                <w:szCs w:val="16"/>
                <w:lang w:val="en-US"/>
              </w:rPr>
            </w:pPr>
            <w:r w:rsidRPr="000961F5">
              <w:rPr>
                <w:b/>
                <w:lang w:val="en-US"/>
              </w:rPr>
              <w:t>Input logic</w:t>
            </w:r>
          </w:p>
        </w:tc>
        <w:tc>
          <w:tcPr>
            <w:tcW w:w="1108" w:type="dxa"/>
            <w:shd w:val="clear" w:color="auto" w:fill="FFE599"/>
          </w:tcPr>
          <w:p w14:paraId="3530849C" w14:textId="68DF5E87" w:rsidR="005B422F" w:rsidRPr="002B0661" w:rsidRDefault="005B422F" w:rsidP="00EE24F6">
            <w:pPr>
              <w:spacing w:after="0"/>
              <w:ind w:left="0"/>
              <w:jc w:val="left"/>
              <w:rPr>
                <w:rFonts w:ascii="Arial" w:hAnsi="Arial"/>
                <w:b/>
                <w:sz w:val="16"/>
                <w:szCs w:val="16"/>
                <w:lang w:val="en-US"/>
              </w:rPr>
            </w:pPr>
            <w:r w:rsidRPr="000961F5">
              <w:rPr>
                <w:b/>
                <w:lang w:val="en-US"/>
              </w:rPr>
              <w:t>Editable</w:t>
            </w:r>
          </w:p>
        </w:tc>
      </w:tr>
      <w:tr w:rsidR="003A05D3" w:rsidRPr="000961F5" w14:paraId="690EDA25" w14:textId="77777777" w:rsidTr="003A05D3">
        <w:tc>
          <w:tcPr>
            <w:tcW w:w="411" w:type="dxa"/>
            <w:shd w:val="clear" w:color="auto" w:fill="auto"/>
          </w:tcPr>
          <w:p w14:paraId="79878E62" w14:textId="77777777" w:rsidR="003A05D3" w:rsidRPr="002B0661" w:rsidRDefault="003A05D3" w:rsidP="00EE24F6">
            <w:pPr>
              <w:spacing w:after="0"/>
              <w:ind w:left="0"/>
              <w:jc w:val="left"/>
              <w:rPr>
                <w:rFonts w:ascii="Arial" w:eastAsia="Times New Roman" w:hAnsi="Arial"/>
                <w:b/>
                <w:bCs/>
                <w:kern w:val="24"/>
                <w:sz w:val="16"/>
                <w:szCs w:val="16"/>
                <w:lang w:val="en-HK"/>
              </w:rPr>
            </w:pPr>
          </w:p>
        </w:tc>
        <w:tc>
          <w:tcPr>
            <w:tcW w:w="3270" w:type="dxa"/>
            <w:shd w:val="clear" w:color="auto" w:fill="auto"/>
            <w:vAlign w:val="center"/>
          </w:tcPr>
          <w:p w14:paraId="606E30F9" w14:textId="67FDDADE" w:rsidR="003A05D3" w:rsidRPr="000961F5" w:rsidRDefault="003A05D3" w:rsidP="00EE24F6">
            <w:pPr>
              <w:spacing w:after="0"/>
              <w:ind w:left="0"/>
              <w:jc w:val="left"/>
              <w:rPr>
                <w:rFonts w:ascii="Arial" w:hAnsi="Arial"/>
                <w:sz w:val="16"/>
                <w:szCs w:val="16"/>
                <w:lang w:val="en-US"/>
              </w:rPr>
            </w:pPr>
            <w:r w:rsidRPr="000961F5">
              <w:rPr>
                <w:lang w:val="en-US"/>
              </w:rPr>
              <w:t>Header</w:t>
            </w:r>
          </w:p>
        </w:tc>
        <w:tc>
          <w:tcPr>
            <w:tcW w:w="5670" w:type="dxa"/>
            <w:shd w:val="clear" w:color="auto" w:fill="auto"/>
            <w:vAlign w:val="center"/>
          </w:tcPr>
          <w:p w14:paraId="7E59A588" w14:textId="01259320" w:rsidR="003A05D3" w:rsidRPr="000961F5" w:rsidRDefault="003A05D3" w:rsidP="00EE24F6">
            <w:pPr>
              <w:spacing w:after="0"/>
              <w:ind w:left="0"/>
              <w:jc w:val="left"/>
              <w:rPr>
                <w:rFonts w:ascii="Arial" w:hAnsi="Arial"/>
                <w:sz w:val="16"/>
                <w:szCs w:val="16"/>
                <w:lang w:val="en-US"/>
              </w:rPr>
            </w:pPr>
            <w:r w:rsidRPr="000961F5">
              <w:rPr>
                <w:lang w:val="en-US"/>
              </w:rPr>
              <w:t>If it is a Main Board applicant, add “Appendix 5 – Form E” in the header section.</w:t>
            </w:r>
            <w:r w:rsidRPr="000961F5">
              <w:rPr>
                <w:lang w:val="en-US"/>
              </w:rPr>
              <w:br/>
            </w:r>
            <w:r w:rsidRPr="000961F5">
              <w:rPr>
                <w:lang w:val="en-US"/>
              </w:rPr>
              <w:br/>
              <w:t>If it is a GEM applicant, add “Appendix 7 – Form I” in the header section, and the contents inside the following embedded document to section (1) Offers for Subscriptions and Offers for Sales.</w:t>
            </w:r>
          </w:p>
        </w:tc>
        <w:tc>
          <w:tcPr>
            <w:tcW w:w="1108" w:type="dxa"/>
            <w:shd w:val="clear" w:color="auto" w:fill="auto"/>
          </w:tcPr>
          <w:p w14:paraId="503053E2" w14:textId="0C5719A9" w:rsidR="003A05D3" w:rsidRPr="000961F5" w:rsidRDefault="003A05D3" w:rsidP="00EE24F6">
            <w:pPr>
              <w:spacing w:after="0"/>
              <w:ind w:left="0"/>
              <w:jc w:val="left"/>
              <w:rPr>
                <w:rFonts w:ascii="Arial" w:hAnsi="Arial"/>
                <w:sz w:val="16"/>
                <w:szCs w:val="16"/>
                <w:lang w:val="en-US"/>
              </w:rPr>
            </w:pPr>
            <w:r w:rsidRPr="000961F5">
              <w:rPr>
                <w:lang w:val="en-US"/>
              </w:rPr>
              <w:t>N</w:t>
            </w:r>
          </w:p>
        </w:tc>
      </w:tr>
      <w:tr w:rsidR="00CC077D" w:rsidRPr="000961F5" w14:paraId="5F504377" w14:textId="231C3221" w:rsidTr="001964C1">
        <w:tc>
          <w:tcPr>
            <w:tcW w:w="411" w:type="dxa"/>
            <w:vAlign w:val="center"/>
          </w:tcPr>
          <w:p w14:paraId="73D99B87"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w:t>
            </w:r>
          </w:p>
        </w:tc>
        <w:tc>
          <w:tcPr>
            <w:tcW w:w="3270" w:type="dxa"/>
            <w:vAlign w:val="center"/>
          </w:tcPr>
          <w:p w14:paraId="7E307F27"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Case Number</w:t>
            </w:r>
          </w:p>
        </w:tc>
        <w:tc>
          <w:tcPr>
            <w:tcW w:w="5670" w:type="dxa"/>
            <w:vAlign w:val="center"/>
          </w:tcPr>
          <w:p w14:paraId="258AF7C7"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Case Number </w:t>
            </w:r>
            <w:r w:rsidRPr="000961F5">
              <w:rPr>
                <w:b/>
                <w:lang w:val="en-US"/>
              </w:rPr>
              <w:t>[IPO initiation Field #1]</w:t>
            </w:r>
          </w:p>
        </w:tc>
        <w:tc>
          <w:tcPr>
            <w:tcW w:w="1108" w:type="dxa"/>
          </w:tcPr>
          <w:p w14:paraId="667CFFC3" w14:textId="05B34892" w:rsidR="005B422F" w:rsidRPr="002B0661" w:rsidRDefault="005B422F" w:rsidP="00EE24F6">
            <w:pPr>
              <w:spacing w:after="0"/>
              <w:ind w:left="0"/>
              <w:jc w:val="left"/>
              <w:rPr>
                <w:rFonts w:ascii="Arial" w:hAnsi="Arial"/>
                <w:sz w:val="16"/>
                <w:szCs w:val="16"/>
                <w:lang w:val="en-US"/>
              </w:rPr>
            </w:pPr>
            <w:r w:rsidRPr="000961F5">
              <w:rPr>
                <w:lang w:val="en-US"/>
              </w:rPr>
              <w:t>N</w:t>
            </w:r>
          </w:p>
        </w:tc>
      </w:tr>
      <w:tr w:rsidR="00CC077D" w:rsidRPr="000961F5" w14:paraId="1CA6BBD1" w14:textId="76CDE167" w:rsidTr="001964C1">
        <w:tc>
          <w:tcPr>
            <w:tcW w:w="411" w:type="dxa"/>
            <w:vAlign w:val="center"/>
          </w:tcPr>
          <w:p w14:paraId="25391296"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w:t>
            </w:r>
          </w:p>
        </w:tc>
        <w:tc>
          <w:tcPr>
            <w:tcW w:w="3270" w:type="dxa"/>
            <w:vAlign w:val="center"/>
          </w:tcPr>
          <w:p w14:paraId="198ABC9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Name of Sponsor(s)</w:t>
            </w:r>
          </w:p>
        </w:tc>
        <w:tc>
          <w:tcPr>
            <w:tcW w:w="5670" w:type="dxa"/>
            <w:vAlign w:val="center"/>
          </w:tcPr>
          <w:p w14:paraId="7A72AEBF"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Principal Sponsor, Sponsor(s) </w:t>
            </w:r>
            <w:r w:rsidRPr="000961F5">
              <w:rPr>
                <w:b/>
                <w:lang w:val="en-US"/>
              </w:rPr>
              <w:t>[IPO initiation Fields #40 / #41]</w:t>
            </w:r>
          </w:p>
        </w:tc>
        <w:tc>
          <w:tcPr>
            <w:tcW w:w="1108" w:type="dxa"/>
          </w:tcPr>
          <w:p w14:paraId="3D6AF8E1" w14:textId="56521588" w:rsidR="005B422F" w:rsidRPr="002B0661" w:rsidRDefault="005B422F" w:rsidP="005B422F">
            <w:pPr>
              <w:spacing w:after="0"/>
              <w:ind w:left="0"/>
              <w:jc w:val="left"/>
              <w:rPr>
                <w:rFonts w:ascii="Arial" w:hAnsi="Arial"/>
                <w:sz w:val="16"/>
                <w:szCs w:val="16"/>
                <w:lang w:val="en-US"/>
              </w:rPr>
            </w:pPr>
            <w:r w:rsidRPr="000961F5">
              <w:rPr>
                <w:lang w:val="en-US"/>
              </w:rPr>
              <w:t>N</w:t>
            </w:r>
          </w:p>
        </w:tc>
      </w:tr>
      <w:tr w:rsidR="00CC077D" w:rsidRPr="000961F5" w14:paraId="6603593E" w14:textId="3B9D229B" w:rsidTr="001964C1">
        <w:tc>
          <w:tcPr>
            <w:tcW w:w="411" w:type="dxa"/>
            <w:vAlign w:val="center"/>
          </w:tcPr>
          <w:p w14:paraId="43800017"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3</w:t>
            </w:r>
          </w:p>
        </w:tc>
        <w:tc>
          <w:tcPr>
            <w:tcW w:w="3270" w:type="dxa"/>
            <w:vAlign w:val="center"/>
          </w:tcPr>
          <w:p w14:paraId="209050EB"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Name of the Issuer</w:t>
            </w:r>
          </w:p>
        </w:tc>
        <w:tc>
          <w:tcPr>
            <w:tcW w:w="5670" w:type="dxa"/>
            <w:vAlign w:val="center"/>
          </w:tcPr>
          <w:p w14:paraId="5B7D03B0"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Company Name (English Full) </w:t>
            </w:r>
            <w:r w:rsidRPr="000961F5">
              <w:rPr>
                <w:b/>
                <w:lang w:val="en-US"/>
              </w:rPr>
              <w:t>[IPO initiation Field #2]</w:t>
            </w:r>
          </w:p>
        </w:tc>
        <w:tc>
          <w:tcPr>
            <w:tcW w:w="1108" w:type="dxa"/>
          </w:tcPr>
          <w:p w14:paraId="1C63BE90" w14:textId="7E4E4761" w:rsidR="005B422F" w:rsidRPr="002B0661" w:rsidRDefault="005B422F" w:rsidP="005B422F">
            <w:pPr>
              <w:spacing w:after="0"/>
              <w:ind w:left="0"/>
              <w:jc w:val="left"/>
              <w:rPr>
                <w:rFonts w:ascii="Arial" w:hAnsi="Arial"/>
                <w:sz w:val="16"/>
                <w:szCs w:val="16"/>
                <w:lang w:val="en-US"/>
              </w:rPr>
            </w:pPr>
            <w:r w:rsidRPr="000961F5">
              <w:rPr>
                <w:lang w:val="en-US"/>
              </w:rPr>
              <w:t>N</w:t>
            </w:r>
          </w:p>
        </w:tc>
      </w:tr>
      <w:tr w:rsidR="00CC077D" w:rsidRPr="000961F5" w14:paraId="4FE862DC" w14:textId="661B7798" w:rsidTr="001964C1">
        <w:tc>
          <w:tcPr>
            <w:tcW w:w="411" w:type="dxa"/>
            <w:vAlign w:val="center"/>
          </w:tcPr>
          <w:p w14:paraId="2983855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4</w:t>
            </w:r>
          </w:p>
        </w:tc>
        <w:tc>
          <w:tcPr>
            <w:tcW w:w="3270" w:type="dxa"/>
            <w:vAlign w:val="center"/>
          </w:tcPr>
          <w:p w14:paraId="359FA1C4"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Number of Shareholders in Retail Tranche</w:t>
            </w:r>
          </w:p>
        </w:tc>
        <w:tc>
          <w:tcPr>
            <w:tcW w:w="5670" w:type="dxa"/>
            <w:vAlign w:val="center"/>
          </w:tcPr>
          <w:p w14:paraId="480DAE66" w14:textId="77777777" w:rsidR="00CC077D" w:rsidRPr="000961F5" w:rsidRDefault="00CC077D" w:rsidP="00EE24F6">
            <w:pPr>
              <w:spacing w:after="0"/>
              <w:ind w:left="0"/>
              <w:jc w:val="left"/>
              <w:rPr>
                <w:rFonts w:ascii="Arial" w:hAnsi="Arial"/>
                <w:sz w:val="16"/>
                <w:szCs w:val="16"/>
                <w:lang w:val="en-US"/>
              </w:rPr>
            </w:pPr>
            <w:r w:rsidRPr="000961F5">
              <w:rPr>
                <w:lang w:val="en-US"/>
              </w:rPr>
              <w:t>Number of allotted Retail Tranche Investors, from EIPO allotment list</w:t>
            </w:r>
          </w:p>
        </w:tc>
        <w:tc>
          <w:tcPr>
            <w:tcW w:w="1108" w:type="dxa"/>
          </w:tcPr>
          <w:p w14:paraId="40B2E288" w14:textId="5662B71C" w:rsidR="005B422F" w:rsidRPr="002B0661" w:rsidRDefault="005B422F" w:rsidP="005B422F">
            <w:pPr>
              <w:spacing w:after="0"/>
              <w:ind w:left="0"/>
              <w:jc w:val="left"/>
              <w:rPr>
                <w:rFonts w:ascii="Arial" w:hAnsi="Arial"/>
                <w:sz w:val="16"/>
                <w:szCs w:val="16"/>
                <w:lang w:val="en-US"/>
              </w:rPr>
            </w:pPr>
            <w:r w:rsidRPr="000961F5">
              <w:rPr>
                <w:lang w:val="en-US"/>
              </w:rPr>
              <w:t>Y</w:t>
            </w:r>
          </w:p>
        </w:tc>
      </w:tr>
      <w:tr w:rsidR="00CC077D" w:rsidRPr="000961F5" w14:paraId="5178E8BB" w14:textId="11A22882" w:rsidTr="001964C1">
        <w:tc>
          <w:tcPr>
            <w:tcW w:w="411" w:type="dxa"/>
            <w:vAlign w:val="center"/>
          </w:tcPr>
          <w:p w14:paraId="212569A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5</w:t>
            </w:r>
          </w:p>
        </w:tc>
        <w:tc>
          <w:tcPr>
            <w:tcW w:w="3270" w:type="dxa"/>
            <w:vAlign w:val="center"/>
          </w:tcPr>
          <w:p w14:paraId="33536D22"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Number of Placees </w:t>
            </w:r>
          </w:p>
        </w:tc>
        <w:tc>
          <w:tcPr>
            <w:tcW w:w="5670" w:type="dxa"/>
            <w:vAlign w:val="center"/>
          </w:tcPr>
          <w:p w14:paraId="228E8B0B" w14:textId="77777777" w:rsidR="00CC077D" w:rsidRPr="000961F5" w:rsidRDefault="00CC077D" w:rsidP="00EE24F6">
            <w:pPr>
              <w:spacing w:after="0"/>
              <w:ind w:left="0"/>
              <w:jc w:val="left"/>
              <w:rPr>
                <w:rFonts w:ascii="Arial" w:hAnsi="Arial"/>
                <w:sz w:val="16"/>
                <w:szCs w:val="16"/>
                <w:lang w:val="en-US"/>
              </w:rPr>
            </w:pPr>
            <w:r w:rsidRPr="000961F5">
              <w:rPr>
                <w:lang w:val="en-US"/>
              </w:rPr>
              <w:t>From consolidated Placee List</w:t>
            </w:r>
          </w:p>
        </w:tc>
        <w:tc>
          <w:tcPr>
            <w:tcW w:w="1108" w:type="dxa"/>
          </w:tcPr>
          <w:p w14:paraId="613AD7EB" w14:textId="26B84E91" w:rsidR="005B422F" w:rsidRPr="002B0661" w:rsidRDefault="005B422F" w:rsidP="005B422F">
            <w:pPr>
              <w:spacing w:after="0"/>
              <w:ind w:left="0"/>
              <w:jc w:val="left"/>
              <w:rPr>
                <w:rFonts w:ascii="Arial" w:hAnsi="Arial"/>
                <w:sz w:val="16"/>
                <w:szCs w:val="16"/>
                <w:lang w:val="en-US"/>
              </w:rPr>
            </w:pPr>
            <w:r w:rsidRPr="000961F5">
              <w:rPr>
                <w:lang w:val="en-US"/>
              </w:rPr>
              <w:t>Y</w:t>
            </w:r>
          </w:p>
        </w:tc>
      </w:tr>
      <w:tr w:rsidR="00CC077D" w:rsidRPr="000961F5" w14:paraId="050C478F" w14:textId="1FC22229" w:rsidTr="001964C1">
        <w:tc>
          <w:tcPr>
            <w:tcW w:w="411" w:type="dxa"/>
            <w:vAlign w:val="center"/>
          </w:tcPr>
          <w:p w14:paraId="26852F91"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6</w:t>
            </w:r>
          </w:p>
        </w:tc>
        <w:tc>
          <w:tcPr>
            <w:tcW w:w="3270" w:type="dxa"/>
            <w:vAlign w:val="center"/>
          </w:tcPr>
          <w:p w14:paraId="5E7E9B26"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Number of Securities being placed </w:t>
            </w:r>
          </w:p>
        </w:tc>
        <w:tc>
          <w:tcPr>
            <w:tcW w:w="5670" w:type="dxa"/>
            <w:vAlign w:val="center"/>
          </w:tcPr>
          <w:p w14:paraId="3A12F9F7"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Final Size of the Institutional Offer </w:t>
            </w:r>
            <w:r w:rsidRPr="000961F5">
              <w:rPr>
                <w:b/>
                <w:lang w:val="en-US"/>
              </w:rPr>
              <w:t>[Institutional Offer: Sub-placing Arrangement Field #7]</w:t>
            </w:r>
          </w:p>
        </w:tc>
        <w:tc>
          <w:tcPr>
            <w:tcW w:w="1108" w:type="dxa"/>
          </w:tcPr>
          <w:p w14:paraId="50D65014" w14:textId="36534017" w:rsidR="005B422F" w:rsidRPr="002B0661" w:rsidRDefault="005B422F" w:rsidP="005B422F">
            <w:pPr>
              <w:spacing w:after="0"/>
              <w:ind w:left="0"/>
              <w:jc w:val="left"/>
              <w:rPr>
                <w:rFonts w:ascii="Arial" w:hAnsi="Arial"/>
                <w:sz w:val="16"/>
                <w:szCs w:val="16"/>
                <w:lang w:val="en-US"/>
              </w:rPr>
            </w:pPr>
            <w:r w:rsidRPr="000961F5">
              <w:rPr>
                <w:lang w:val="en-US"/>
              </w:rPr>
              <w:t>Y</w:t>
            </w:r>
          </w:p>
        </w:tc>
      </w:tr>
      <w:tr w:rsidR="00CC077D" w:rsidRPr="000961F5" w14:paraId="3180CAA7" w14:textId="1B7745E9" w:rsidTr="001964C1">
        <w:tc>
          <w:tcPr>
            <w:tcW w:w="411" w:type="dxa"/>
            <w:vAlign w:val="center"/>
          </w:tcPr>
          <w:p w14:paraId="4321EFB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7</w:t>
            </w:r>
          </w:p>
        </w:tc>
        <w:tc>
          <w:tcPr>
            <w:tcW w:w="3270" w:type="dxa"/>
            <w:vAlign w:val="center"/>
          </w:tcPr>
          <w:p w14:paraId="07F65D9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Sponsor Name </w:t>
            </w:r>
          </w:p>
        </w:tc>
        <w:tc>
          <w:tcPr>
            <w:tcW w:w="5670" w:type="dxa"/>
            <w:vAlign w:val="center"/>
          </w:tcPr>
          <w:p w14:paraId="1170DAA6"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Submitter’s full name, on behalf of the Principal Sponsor </w:t>
            </w:r>
            <w:r w:rsidRPr="000961F5">
              <w:rPr>
                <w:b/>
                <w:lang w:val="en-US"/>
              </w:rPr>
              <w:t>[IPO initiation Field #40]</w:t>
            </w:r>
          </w:p>
        </w:tc>
        <w:tc>
          <w:tcPr>
            <w:tcW w:w="1108" w:type="dxa"/>
          </w:tcPr>
          <w:p w14:paraId="2D7FA9E9" w14:textId="0F90ACA2" w:rsidR="005B422F" w:rsidRPr="002B0661" w:rsidRDefault="005B422F" w:rsidP="005B422F">
            <w:pPr>
              <w:spacing w:after="0"/>
              <w:ind w:left="0"/>
              <w:jc w:val="left"/>
              <w:rPr>
                <w:rFonts w:ascii="Arial" w:hAnsi="Arial"/>
                <w:sz w:val="16"/>
                <w:szCs w:val="16"/>
                <w:lang w:val="en-US"/>
              </w:rPr>
            </w:pPr>
            <w:r w:rsidRPr="000961F5">
              <w:rPr>
                <w:lang w:val="en-US"/>
              </w:rPr>
              <w:t>N</w:t>
            </w:r>
          </w:p>
        </w:tc>
      </w:tr>
      <w:tr w:rsidR="00CC077D" w:rsidRPr="000961F5" w14:paraId="65DFEDF6" w14:textId="4930CD66" w:rsidTr="001964C1">
        <w:tc>
          <w:tcPr>
            <w:tcW w:w="411" w:type="dxa"/>
            <w:vAlign w:val="center"/>
          </w:tcPr>
          <w:p w14:paraId="34EB32EC"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8</w:t>
            </w:r>
          </w:p>
        </w:tc>
        <w:tc>
          <w:tcPr>
            <w:tcW w:w="3270" w:type="dxa"/>
            <w:vAlign w:val="center"/>
          </w:tcPr>
          <w:p w14:paraId="3E0D61CC"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Title of the Sponsor</w:t>
            </w:r>
          </w:p>
        </w:tc>
        <w:tc>
          <w:tcPr>
            <w:tcW w:w="5670" w:type="dxa"/>
            <w:vAlign w:val="center"/>
          </w:tcPr>
          <w:p w14:paraId="226DB5B0"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The title of the submitter </w:t>
            </w:r>
            <w:r w:rsidRPr="000961F5">
              <w:rPr>
                <w:b/>
                <w:lang w:val="en-US"/>
              </w:rPr>
              <w:t>[IPO initiation Field #40]</w:t>
            </w:r>
            <w:r w:rsidRPr="000961F5">
              <w:rPr>
                <w:lang w:val="en-US"/>
              </w:rPr>
              <w:t xml:space="preserve"> </w:t>
            </w:r>
          </w:p>
        </w:tc>
        <w:tc>
          <w:tcPr>
            <w:tcW w:w="1108" w:type="dxa"/>
          </w:tcPr>
          <w:p w14:paraId="202567A8" w14:textId="30C77F8E" w:rsidR="005B422F" w:rsidRPr="002B0661" w:rsidRDefault="005B422F" w:rsidP="005B422F">
            <w:pPr>
              <w:spacing w:after="0"/>
              <w:ind w:left="0"/>
              <w:jc w:val="left"/>
              <w:rPr>
                <w:rFonts w:ascii="Arial" w:hAnsi="Arial"/>
                <w:sz w:val="16"/>
                <w:szCs w:val="16"/>
                <w:lang w:val="en-US"/>
              </w:rPr>
            </w:pPr>
            <w:r w:rsidRPr="000961F5">
              <w:rPr>
                <w:lang w:val="en-US"/>
              </w:rPr>
              <w:t>Y</w:t>
            </w:r>
          </w:p>
        </w:tc>
      </w:tr>
      <w:tr w:rsidR="00CC077D" w:rsidRPr="000961F5" w14:paraId="61064011" w14:textId="38A76491" w:rsidTr="001964C1">
        <w:tc>
          <w:tcPr>
            <w:tcW w:w="411" w:type="dxa"/>
            <w:vAlign w:val="center"/>
          </w:tcPr>
          <w:p w14:paraId="5AB8EC14"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9</w:t>
            </w:r>
          </w:p>
        </w:tc>
        <w:tc>
          <w:tcPr>
            <w:tcW w:w="3270" w:type="dxa"/>
            <w:vAlign w:val="center"/>
          </w:tcPr>
          <w:p w14:paraId="0345A2D2"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Sponsor’s Company Name </w:t>
            </w:r>
          </w:p>
        </w:tc>
        <w:tc>
          <w:tcPr>
            <w:tcW w:w="5670" w:type="dxa"/>
            <w:vAlign w:val="center"/>
          </w:tcPr>
          <w:p w14:paraId="218406D1"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Company Name of the Principal Sponsor </w:t>
            </w:r>
            <w:r w:rsidRPr="000961F5">
              <w:rPr>
                <w:b/>
                <w:lang w:val="en-US"/>
              </w:rPr>
              <w:t>[IPO initiation Field #40]</w:t>
            </w:r>
          </w:p>
        </w:tc>
        <w:tc>
          <w:tcPr>
            <w:tcW w:w="1108" w:type="dxa"/>
          </w:tcPr>
          <w:p w14:paraId="4BA53F39" w14:textId="0CD0B1A4" w:rsidR="005B422F" w:rsidRPr="002B0661" w:rsidRDefault="005B422F" w:rsidP="005B422F">
            <w:pPr>
              <w:spacing w:after="0"/>
              <w:ind w:left="0"/>
              <w:jc w:val="left"/>
              <w:rPr>
                <w:rFonts w:ascii="Arial" w:hAnsi="Arial"/>
                <w:sz w:val="16"/>
                <w:szCs w:val="16"/>
                <w:lang w:val="en-US"/>
              </w:rPr>
            </w:pPr>
            <w:r w:rsidRPr="000961F5">
              <w:rPr>
                <w:lang w:val="en-US"/>
              </w:rPr>
              <w:t>N</w:t>
            </w:r>
          </w:p>
        </w:tc>
      </w:tr>
      <w:tr w:rsidR="00CC077D" w:rsidRPr="000961F5" w14:paraId="72251265" w14:textId="6FAA3C0A" w:rsidTr="001964C1">
        <w:tc>
          <w:tcPr>
            <w:tcW w:w="411" w:type="dxa"/>
            <w:vAlign w:val="center"/>
          </w:tcPr>
          <w:p w14:paraId="47D4A93D"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10</w:t>
            </w:r>
          </w:p>
        </w:tc>
        <w:tc>
          <w:tcPr>
            <w:tcW w:w="3270" w:type="dxa"/>
            <w:vAlign w:val="center"/>
          </w:tcPr>
          <w:p w14:paraId="446D539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Date </w:t>
            </w:r>
          </w:p>
        </w:tc>
        <w:tc>
          <w:tcPr>
            <w:tcW w:w="5670" w:type="dxa"/>
            <w:vAlign w:val="center"/>
          </w:tcPr>
          <w:p w14:paraId="312BA350" w14:textId="77777777" w:rsidR="00CC077D" w:rsidRPr="000961F5" w:rsidRDefault="00CC077D" w:rsidP="00EE24F6">
            <w:pPr>
              <w:spacing w:after="0"/>
              <w:ind w:left="0"/>
              <w:jc w:val="left"/>
              <w:rPr>
                <w:rFonts w:ascii="Arial" w:hAnsi="Arial"/>
                <w:sz w:val="16"/>
                <w:szCs w:val="16"/>
                <w:lang w:val="en-US"/>
              </w:rPr>
            </w:pPr>
            <w:r w:rsidRPr="000961F5">
              <w:rPr>
                <w:lang w:val="en-US"/>
              </w:rPr>
              <w:t>System generated date, at point of form generation</w:t>
            </w:r>
          </w:p>
        </w:tc>
        <w:tc>
          <w:tcPr>
            <w:tcW w:w="1108" w:type="dxa"/>
          </w:tcPr>
          <w:p w14:paraId="06A6F904" w14:textId="3D928053" w:rsidR="005B422F" w:rsidRPr="002B0661" w:rsidRDefault="005B422F" w:rsidP="005B422F">
            <w:pPr>
              <w:spacing w:after="0"/>
              <w:ind w:left="0"/>
              <w:jc w:val="left"/>
              <w:rPr>
                <w:rFonts w:ascii="Arial" w:hAnsi="Arial"/>
                <w:sz w:val="16"/>
                <w:szCs w:val="16"/>
                <w:lang w:val="en-US"/>
              </w:rPr>
            </w:pPr>
            <w:r w:rsidRPr="000961F5">
              <w:rPr>
                <w:lang w:val="en-US"/>
              </w:rPr>
              <w:t>N</w:t>
            </w:r>
          </w:p>
        </w:tc>
      </w:tr>
    </w:tbl>
    <w:p w14:paraId="133FA0D5" w14:textId="77777777" w:rsidR="00CC077D" w:rsidRPr="000961F5" w:rsidRDefault="00CC077D" w:rsidP="00CC077D">
      <w:pPr>
        <w:spacing w:after="0"/>
        <w:ind w:left="0"/>
        <w:jc w:val="left"/>
        <w:rPr>
          <w:rFonts w:eastAsia="DengXian"/>
          <w:lang w:eastAsia="zh-CN"/>
        </w:rPr>
      </w:pPr>
    </w:p>
    <w:bookmarkStart w:id="630" w:name="_MON_1666081009"/>
    <w:bookmarkEnd w:id="630"/>
    <w:p w14:paraId="26765F00" w14:textId="3004C34E" w:rsidR="003A05D3" w:rsidRPr="000961F5" w:rsidRDefault="003A05D3" w:rsidP="00CC077D">
      <w:pPr>
        <w:spacing w:after="0"/>
        <w:ind w:left="0"/>
        <w:jc w:val="left"/>
        <w:rPr>
          <w:lang w:val="en-US" w:eastAsia="x-none"/>
        </w:rPr>
      </w:pPr>
      <w:r w:rsidRPr="00381BCA">
        <w:rPr>
          <w:b/>
          <w:lang w:val="en-US"/>
        </w:rPr>
        <w:object w:dxaOrig="1543" w:dyaOrig="1058" w14:anchorId="10A54996">
          <v:shape id="_x0000_i1062" type="#_x0000_t75" style="width:77.15pt;height:52.9pt" o:ole="">
            <v:imagedata r:id="rId80" o:title=""/>
          </v:shape>
          <o:OLEObject Type="Embed" ProgID="Word.Document.12" ShapeID="_x0000_i1062" DrawAspect="Icon" ObjectID="_1676184170" r:id="rId81">
            <o:FieldCodes>\s</o:FieldCodes>
          </o:OLEObject>
        </w:object>
      </w:r>
    </w:p>
    <w:p w14:paraId="0B09D3D7" w14:textId="77777777" w:rsidR="00CC077D" w:rsidRPr="000961F5" w:rsidRDefault="00CC077D" w:rsidP="00CC077D">
      <w:pPr>
        <w:spacing w:after="0"/>
        <w:ind w:left="0"/>
        <w:jc w:val="left"/>
        <w:rPr>
          <w:lang w:val="en-US" w:eastAsia="x-none"/>
        </w:rPr>
      </w:pPr>
      <w:r w:rsidRPr="000961F5">
        <w:rPr>
          <w:lang w:val="en-US" w:eastAsia="x-none"/>
        </w:rPr>
        <w:t>To confirm the information is accurate and ready for release, the action(s) required to be taken for approving the Sponsor’s Declaration are listed below:</w:t>
      </w:r>
    </w:p>
    <w:p w14:paraId="13108506" w14:textId="77777777" w:rsidR="00CC077D" w:rsidRPr="000961F5" w:rsidRDefault="00CC077D" w:rsidP="00CC077D">
      <w:pPr>
        <w:spacing w:after="0"/>
        <w:ind w:left="0"/>
        <w:jc w:val="left"/>
        <w:rPr>
          <w:rFonts w:eastAsia="DengXian"/>
          <w:lang w:val="en-US" w:eastAsia="zh-CN"/>
        </w:rPr>
      </w:pPr>
    </w:p>
    <w:tbl>
      <w:tblPr>
        <w:tblStyle w:val="TableGrid4"/>
        <w:tblW w:w="10485" w:type="dxa"/>
        <w:tblLook w:val="04A0" w:firstRow="1" w:lastRow="0" w:firstColumn="1" w:lastColumn="0" w:noHBand="0" w:noVBand="1"/>
      </w:tblPr>
      <w:tblGrid>
        <w:gridCol w:w="892"/>
        <w:gridCol w:w="1947"/>
        <w:gridCol w:w="1071"/>
        <w:gridCol w:w="6575"/>
      </w:tblGrid>
      <w:tr w:rsidR="00CC077D" w:rsidRPr="000961F5" w14:paraId="7551C6E1" w14:textId="77777777" w:rsidTr="00EE24F6">
        <w:tc>
          <w:tcPr>
            <w:tcW w:w="893" w:type="dxa"/>
            <w:shd w:val="clear" w:color="auto" w:fill="FFE599"/>
          </w:tcPr>
          <w:p w14:paraId="7BCBE735" w14:textId="77777777" w:rsidR="00CC077D" w:rsidRPr="000961F5" w:rsidRDefault="00CC077D" w:rsidP="00EE24F6">
            <w:pPr>
              <w:spacing w:after="0"/>
              <w:ind w:left="0"/>
              <w:jc w:val="left"/>
              <w:rPr>
                <w:rFonts w:ascii="Arial" w:eastAsia="Times New Roman" w:hAnsi="Arial"/>
                <w:b/>
                <w:bCs/>
                <w:kern w:val="24"/>
                <w:sz w:val="16"/>
                <w:szCs w:val="16"/>
                <w:lang w:val="en-HK"/>
              </w:rPr>
            </w:pPr>
            <w:r w:rsidRPr="000961F5">
              <w:rPr>
                <w:rFonts w:eastAsia="Times New Roman"/>
                <w:b/>
                <w:bCs/>
                <w:kern w:val="24"/>
                <w:lang w:val="en-HK"/>
              </w:rPr>
              <w:t>Action</w:t>
            </w:r>
          </w:p>
        </w:tc>
        <w:tc>
          <w:tcPr>
            <w:tcW w:w="1951" w:type="dxa"/>
            <w:shd w:val="clear" w:color="auto" w:fill="FFE599"/>
          </w:tcPr>
          <w:p w14:paraId="5871C6A7" w14:textId="77777777" w:rsidR="00CC077D" w:rsidRPr="000961F5" w:rsidRDefault="00CC077D" w:rsidP="00EE24F6">
            <w:pPr>
              <w:spacing w:after="0"/>
              <w:ind w:left="0"/>
              <w:jc w:val="left"/>
              <w:rPr>
                <w:rFonts w:ascii="Arial" w:eastAsia="Times New Roman" w:hAnsi="Arial"/>
                <w:b/>
                <w:bCs/>
                <w:kern w:val="24"/>
                <w:sz w:val="16"/>
                <w:szCs w:val="16"/>
                <w:lang w:val="en-HK"/>
              </w:rPr>
            </w:pPr>
            <w:r w:rsidRPr="000961F5">
              <w:rPr>
                <w:rFonts w:eastAsia="Times New Roman"/>
                <w:b/>
                <w:bCs/>
                <w:kern w:val="24"/>
                <w:lang w:val="en-HK"/>
              </w:rPr>
              <w:t>Description</w:t>
            </w:r>
          </w:p>
        </w:tc>
        <w:tc>
          <w:tcPr>
            <w:tcW w:w="1035" w:type="dxa"/>
            <w:shd w:val="clear" w:color="auto" w:fill="FFE599"/>
            <w:vAlign w:val="center"/>
          </w:tcPr>
          <w:p w14:paraId="1FDECBD0"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b/>
                <w:bCs/>
                <w:kern w:val="24"/>
                <w:lang w:val="en-HK"/>
              </w:rPr>
              <w:t>Role</w:t>
            </w:r>
          </w:p>
        </w:tc>
        <w:tc>
          <w:tcPr>
            <w:tcW w:w="6606" w:type="dxa"/>
            <w:shd w:val="clear" w:color="auto" w:fill="FFE599"/>
            <w:vAlign w:val="center"/>
          </w:tcPr>
          <w:p w14:paraId="413DA78E" w14:textId="77777777" w:rsidR="00CC077D" w:rsidRPr="000961F5" w:rsidRDefault="00CC077D" w:rsidP="00EE24F6">
            <w:pPr>
              <w:spacing w:after="0"/>
              <w:ind w:left="0"/>
              <w:jc w:val="left"/>
              <w:rPr>
                <w:rFonts w:ascii="Arial" w:hAnsi="Arial"/>
                <w:b/>
                <w:sz w:val="16"/>
                <w:szCs w:val="16"/>
                <w:lang w:val="en-US"/>
              </w:rPr>
            </w:pPr>
            <w:r w:rsidRPr="000961F5">
              <w:rPr>
                <w:b/>
                <w:lang w:val="en-US"/>
              </w:rPr>
              <w:t>Prompt message</w:t>
            </w:r>
          </w:p>
        </w:tc>
      </w:tr>
      <w:tr w:rsidR="00CC077D" w:rsidRPr="000961F5" w14:paraId="3DBCEAD7" w14:textId="77777777" w:rsidTr="00EE24F6">
        <w:tc>
          <w:tcPr>
            <w:tcW w:w="893" w:type="dxa"/>
          </w:tcPr>
          <w:p w14:paraId="5D478CD7"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Sign off </w:t>
            </w:r>
          </w:p>
        </w:tc>
        <w:tc>
          <w:tcPr>
            <w:tcW w:w="1951" w:type="dxa"/>
          </w:tcPr>
          <w:p w14:paraId="1CF2EB8D"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Click the Submit button</w:t>
            </w:r>
          </w:p>
        </w:tc>
        <w:tc>
          <w:tcPr>
            <w:tcW w:w="1035" w:type="dxa"/>
            <w:vAlign w:val="center"/>
          </w:tcPr>
          <w:p w14:paraId="2E4332BA"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 xml:space="preserve">Principal </w:t>
            </w:r>
            <w:commentRangeStart w:id="631"/>
            <w:r w:rsidRPr="000961F5">
              <w:rPr>
                <w:rFonts w:eastAsia="Times New Roman"/>
                <w:color w:val="000000"/>
                <w:kern w:val="24"/>
                <w:lang w:val="en-HK"/>
              </w:rPr>
              <w:t>Sponsor</w:t>
            </w:r>
            <w:commentRangeEnd w:id="631"/>
            <w:r w:rsidR="00BE7A55" w:rsidRPr="000961F5">
              <w:rPr>
                <w:rStyle w:val="CommentReference"/>
                <w:rFonts w:eastAsia="PMingLiU"/>
              </w:rPr>
              <w:commentReference w:id="631"/>
            </w:r>
            <w:r w:rsidRPr="000961F5">
              <w:rPr>
                <w:rFonts w:eastAsia="Times New Roman"/>
                <w:color w:val="000000"/>
                <w:kern w:val="24"/>
                <w:lang w:val="en-HK"/>
              </w:rPr>
              <w:t xml:space="preserve"> (Checker)</w:t>
            </w:r>
          </w:p>
        </w:tc>
        <w:tc>
          <w:tcPr>
            <w:tcW w:w="6606" w:type="dxa"/>
            <w:vAlign w:val="center"/>
          </w:tcPr>
          <w:p w14:paraId="62FDCD61" w14:textId="21FDABD9" w:rsidR="00CC077D" w:rsidRPr="000961F5" w:rsidRDefault="00CC077D" w:rsidP="00EE24F6">
            <w:pPr>
              <w:spacing w:after="0"/>
              <w:ind w:left="0"/>
              <w:jc w:val="left"/>
              <w:rPr>
                <w:rFonts w:ascii="Arial" w:hAnsi="Arial"/>
                <w:sz w:val="16"/>
                <w:szCs w:val="16"/>
                <w:lang w:val="en-US"/>
              </w:rPr>
            </w:pPr>
            <w:r w:rsidRPr="000961F5">
              <w:rPr>
                <w:b/>
                <w:i/>
                <w:lang w:val="en-US"/>
              </w:rPr>
              <w:t>“I hereby confirm (1) I have obtained all the necessary information and supporting documents to make this confirmation; (2) the information filled in this form is accurate and not misleading in any material respect</w:t>
            </w:r>
            <w:r w:rsidR="00E14918" w:rsidRPr="000961F5">
              <w:rPr>
                <w:b/>
                <w:i/>
                <w:lang w:val="en-US"/>
              </w:rPr>
              <w:t>; and (3) that I have been delegated the right to make this confirmation on behalf of all sponsors</w:t>
            </w:r>
            <w:r w:rsidRPr="000961F5">
              <w:rPr>
                <w:b/>
                <w:i/>
                <w:lang w:val="en-US"/>
              </w:rPr>
              <w:t>.”</w:t>
            </w:r>
          </w:p>
        </w:tc>
      </w:tr>
    </w:tbl>
    <w:p w14:paraId="138A0377" w14:textId="77777777" w:rsidR="00CC077D" w:rsidRPr="000961F5" w:rsidRDefault="00CC077D" w:rsidP="00CC077D">
      <w:pPr>
        <w:spacing w:after="0"/>
        <w:ind w:left="0"/>
        <w:jc w:val="left"/>
        <w:rPr>
          <w:rFonts w:eastAsia="DengXian"/>
          <w:lang w:val="en-US" w:eastAsia="zh-CN"/>
        </w:rPr>
      </w:pPr>
    </w:p>
    <w:p w14:paraId="30B3990A" w14:textId="77777777" w:rsidR="00CC077D" w:rsidRPr="000961F5" w:rsidRDefault="00CC077D" w:rsidP="00CC077D">
      <w:pPr>
        <w:spacing w:after="0"/>
        <w:ind w:left="0"/>
        <w:jc w:val="left"/>
        <w:rPr>
          <w:rFonts w:eastAsia="DengXian"/>
          <w:lang w:val="en-US" w:eastAsia="zh-CN"/>
        </w:rPr>
      </w:pPr>
      <w:r w:rsidRPr="000961F5">
        <w:rPr>
          <w:rFonts w:eastAsia="DengXian"/>
          <w:b/>
          <w:lang w:val="en-US" w:eastAsia="zh-CN"/>
        </w:rPr>
        <w:t>Item-6: Transaction Levy Form</w:t>
      </w:r>
    </w:p>
    <w:p w14:paraId="7502DFEF" w14:textId="77777777" w:rsidR="00CC077D" w:rsidRPr="000961F5" w:rsidRDefault="00CC077D" w:rsidP="00CC077D">
      <w:pPr>
        <w:spacing w:after="0"/>
        <w:ind w:left="0"/>
        <w:jc w:val="left"/>
        <w:rPr>
          <w:rFonts w:eastAsia="DengXian"/>
          <w:lang w:val="en-US" w:eastAsia="zh-CN"/>
        </w:rPr>
      </w:pPr>
    </w:p>
    <w:p w14:paraId="0A55C2B9" w14:textId="1BB660D4" w:rsidR="00CC077D" w:rsidRPr="000961F5" w:rsidRDefault="00CC077D" w:rsidP="00CC077D">
      <w:pPr>
        <w:spacing w:after="0"/>
        <w:ind w:left="0"/>
        <w:jc w:val="left"/>
        <w:rPr>
          <w:rFonts w:eastAsia="DengXian"/>
          <w:lang w:val="en-US" w:eastAsia="zh-CN"/>
        </w:rPr>
      </w:pPr>
      <w:r w:rsidRPr="000961F5">
        <w:rPr>
          <w:rFonts w:eastAsia="DengXian"/>
          <w:lang w:val="en-US" w:eastAsia="zh-CN"/>
        </w:rPr>
        <w:lastRenderedPageBreak/>
        <w:t xml:space="preserve">After the placing allocation has been finalized, the Transaction Levy Form will be submitted by the </w:t>
      </w:r>
      <w:r w:rsidR="00180999" w:rsidRPr="000961F5">
        <w:rPr>
          <w:rFonts w:eastAsia="DengXian"/>
          <w:lang w:val="en-US" w:eastAsia="zh-CN"/>
        </w:rPr>
        <w:t>Principal Sponsor</w:t>
      </w:r>
      <w:r w:rsidRPr="000961F5">
        <w:rPr>
          <w:rFonts w:eastAsia="DengXian"/>
          <w:lang w:val="en-US" w:eastAsia="zh-CN"/>
        </w:rPr>
        <w:t xml:space="preserve"> to specify the number of shares in placing and retail tranches that were allotted, the offer price to calculate the amount of trading fees and transaction levy, as well as brokerage.</w:t>
      </w:r>
      <w:r w:rsidRPr="000961F5">
        <w:rPr>
          <w:rFonts w:eastAsia="DengXian"/>
          <w:lang w:val="en-US" w:eastAsia="zh-CN"/>
        </w:rPr>
        <w:br/>
      </w:r>
      <w:r w:rsidRPr="000961F5">
        <w:rPr>
          <w:rFonts w:eastAsia="DengXian"/>
          <w:lang w:val="en-US" w:eastAsia="zh-CN"/>
        </w:rPr>
        <w:br/>
        <w:t xml:space="preserve">Required data fields for the </w:t>
      </w:r>
      <w:r w:rsidRPr="000961F5">
        <w:rPr>
          <w:rFonts w:eastAsia="DengXian"/>
          <w:b/>
          <w:lang w:val="en-US" w:eastAsia="zh-CN"/>
        </w:rPr>
        <w:t xml:space="preserve">Principal Sponsor </w:t>
      </w:r>
      <w:r w:rsidRPr="000961F5">
        <w:rPr>
          <w:rFonts w:eastAsia="DengXian"/>
          <w:lang w:val="en-US" w:eastAsia="zh-CN"/>
        </w:rPr>
        <w:t>are:</w:t>
      </w:r>
    </w:p>
    <w:p w14:paraId="171BE018" w14:textId="77777777" w:rsidR="00CC077D" w:rsidRPr="000961F5" w:rsidRDefault="00CC077D" w:rsidP="00CC077D">
      <w:pPr>
        <w:spacing w:after="0"/>
        <w:ind w:left="0"/>
        <w:jc w:val="left"/>
        <w:rPr>
          <w:rFonts w:eastAsia="DengXian"/>
          <w:lang w:val="en-US" w:eastAsia="zh-CN"/>
        </w:rPr>
      </w:pPr>
    </w:p>
    <w:tbl>
      <w:tblPr>
        <w:tblStyle w:val="TableGrid4"/>
        <w:tblW w:w="0" w:type="auto"/>
        <w:tblLook w:val="04A0" w:firstRow="1" w:lastRow="0" w:firstColumn="1" w:lastColumn="0" w:noHBand="0" w:noVBand="1"/>
      </w:tblPr>
      <w:tblGrid>
        <w:gridCol w:w="485"/>
        <w:gridCol w:w="1889"/>
        <w:gridCol w:w="7119"/>
        <w:gridCol w:w="966"/>
      </w:tblGrid>
      <w:tr w:rsidR="00CC077D" w:rsidRPr="000961F5" w14:paraId="0602041A" w14:textId="0C7A7FD8" w:rsidTr="001964C1">
        <w:tc>
          <w:tcPr>
            <w:tcW w:w="485" w:type="dxa"/>
            <w:shd w:val="clear" w:color="auto" w:fill="FFE599"/>
            <w:vAlign w:val="center"/>
          </w:tcPr>
          <w:p w14:paraId="2370A4A1" w14:textId="77777777" w:rsidR="00CC077D" w:rsidRPr="000961F5" w:rsidRDefault="00CC077D" w:rsidP="00EE24F6">
            <w:pPr>
              <w:spacing w:after="0"/>
              <w:ind w:left="0"/>
              <w:jc w:val="left"/>
              <w:rPr>
                <w:rFonts w:ascii="Arial" w:eastAsia="Times New Roman" w:hAnsi="Arial"/>
                <w:b/>
                <w:bCs/>
                <w:kern w:val="24"/>
                <w:sz w:val="16"/>
                <w:szCs w:val="16"/>
                <w:lang w:val="en-HK"/>
              </w:rPr>
            </w:pPr>
            <w:r w:rsidRPr="000961F5">
              <w:rPr>
                <w:rFonts w:eastAsia="Times New Roman"/>
                <w:b/>
                <w:bCs/>
                <w:kern w:val="24"/>
                <w:lang w:val="en-HK"/>
              </w:rPr>
              <w:t>#</w:t>
            </w:r>
          </w:p>
        </w:tc>
        <w:tc>
          <w:tcPr>
            <w:tcW w:w="1889" w:type="dxa"/>
            <w:shd w:val="clear" w:color="auto" w:fill="FFE599"/>
            <w:vAlign w:val="center"/>
          </w:tcPr>
          <w:p w14:paraId="336878E6"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b/>
                <w:bCs/>
                <w:kern w:val="24"/>
                <w:lang w:val="en-HK"/>
              </w:rPr>
              <w:t>Data field</w:t>
            </w:r>
          </w:p>
        </w:tc>
        <w:tc>
          <w:tcPr>
            <w:tcW w:w="7119" w:type="dxa"/>
            <w:shd w:val="clear" w:color="auto" w:fill="FFE599"/>
            <w:vAlign w:val="center"/>
          </w:tcPr>
          <w:p w14:paraId="49F2E32D" w14:textId="77777777" w:rsidR="00CC077D" w:rsidRPr="000961F5" w:rsidRDefault="00CC077D" w:rsidP="00EE24F6">
            <w:pPr>
              <w:spacing w:after="0"/>
              <w:ind w:left="0"/>
              <w:jc w:val="left"/>
              <w:rPr>
                <w:rFonts w:ascii="Arial" w:hAnsi="Arial"/>
                <w:b/>
                <w:sz w:val="16"/>
                <w:szCs w:val="16"/>
                <w:lang w:val="en-US"/>
              </w:rPr>
            </w:pPr>
            <w:r w:rsidRPr="000961F5">
              <w:rPr>
                <w:b/>
                <w:lang w:val="en-US"/>
              </w:rPr>
              <w:t>Input logic</w:t>
            </w:r>
          </w:p>
        </w:tc>
        <w:tc>
          <w:tcPr>
            <w:tcW w:w="966" w:type="dxa"/>
            <w:shd w:val="clear" w:color="auto" w:fill="FFE599"/>
          </w:tcPr>
          <w:p w14:paraId="2A9312FB" w14:textId="1E2F91A7" w:rsidR="00180999" w:rsidRPr="002B0661" w:rsidRDefault="00180999" w:rsidP="00EE24F6">
            <w:pPr>
              <w:spacing w:after="0"/>
              <w:ind w:left="0"/>
              <w:jc w:val="left"/>
              <w:rPr>
                <w:rFonts w:ascii="Arial" w:hAnsi="Arial"/>
                <w:b/>
                <w:sz w:val="16"/>
                <w:szCs w:val="16"/>
                <w:lang w:val="en-US"/>
              </w:rPr>
            </w:pPr>
            <w:r w:rsidRPr="000961F5">
              <w:rPr>
                <w:b/>
                <w:lang w:val="en-US"/>
              </w:rPr>
              <w:t>Editable</w:t>
            </w:r>
          </w:p>
        </w:tc>
      </w:tr>
      <w:tr w:rsidR="003A05D3" w:rsidRPr="000961F5" w14:paraId="2602BEF5" w14:textId="77777777" w:rsidTr="003A05D3">
        <w:tc>
          <w:tcPr>
            <w:tcW w:w="485" w:type="dxa"/>
            <w:shd w:val="clear" w:color="auto" w:fill="auto"/>
            <w:vAlign w:val="center"/>
          </w:tcPr>
          <w:p w14:paraId="6B087013" w14:textId="77777777" w:rsidR="003A05D3" w:rsidRPr="002B0661" w:rsidRDefault="003A05D3" w:rsidP="00EE24F6">
            <w:pPr>
              <w:spacing w:after="0"/>
              <w:ind w:left="0"/>
              <w:jc w:val="left"/>
              <w:rPr>
                <w:rFonts w:ascii="Arial" w:eastAsia="Times New Roman" w:hAnsi="Arial"/>
                <w:b/>
                <w:bCs/>
                <w:kern w:val="24"/>
                <w:sz w:val="16"/>
                <w:szCs w:val="16"/>
                <w:lang w:val="en-HK"/>
              </w:rPr>
            </w:pPr>
          </w:p>
        </w:tc>
        <w:tc>
          <w:tcPr>
            <w:tcW w:w="1889" w:type="dxa"/>
            <w:shd w:val="clear" w:color="auto" w:fill="auto"/>
            <w:vAlign w:val="center"/>
          </w:tcPr>
          <w:p w14:paraId="3DC06F41" w14:textId="2B2D0F1A" w:rsidR="003A05D3" w:rsidRPr="000961F5" w:rsidRDefault="003A05D3"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Placeholder 1</w:t>
            </w:r>
          </w:p>
        </w:tc>
        <w:tc>
          <w:tcPr>
            <w:tcW w:w="7119" w:type="dxa"/>
            <w:shd w:val="clear" w:color="auto" w:fill="auto"/>
            <w:vAlign w:val="center"/>
          </w:tcPr>
          <w:p w14:paraId="799B4E10" w14:textId="77777777" w:rsidR="003A05D3" w:rsidRPr="000961F5" w:rsidRDefault="003A05D3"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If it is a Main Board applicant, add “[IPO Reference Data Field #19] Listing on the Main Board of The Stock Exchange of Hong Kong Limited” for placeholder 1 and “Appendix 8 of the Main Board Listing Rules” for placeholder 2 (Rule Reference).</w:t>
            </w:r>
          </w:p>
          <w:p w14:paraId="12E48A09" w14:textId="77777777" w:rsidR="003A05D3" w:rsidRPr="000961F5" w:rsidRDefault="003A05D3" w:rsidP="00EE24F6">
            <w:pPr>
              <w:spacing w:after="0"/>
              <w:ind w:left="0"/>
              <w:jc w:val="left"/>
              <w:rPr>
                <w:rFonts w:ascii="Arial" w:eastAsia="Times New Roman" w:hAnsi="Arial"/>
                <w:color w:val="000000"/>
                <w:kern w:val="24"/>
                <w:sz w:val="16"/>
                <w:szCs w:val="16"/>
                <w:lang w:val="en-HK"/>
              </w:rPr>
            </w:pPr>
          </w:p>
          <w:p w14:paraId="1A78EF40" w14:textId="288C2F1C" w:rsidR="003A05D3" w:rsidRPr="000961F5" w:rsidRDefault="003A05D3" w:rsidP="00EE24F6">
            <w:pPr>
              <w:spacing w:after="0"/>
              <w:ind w:left="0"/>
              <w:jc w:val="left"/>
              <w:rPr>
                <w:rFonts w:ascii="Arial" w:eastAsia="Times New Roman" w:hAnsi="Arial"/>
                <w:color w:val="000000"/>
                <w:kern w:val="24"/>
                <w:sz w:val="16"/>
                <w:szCs w:val="16"/>
              </w:rPr>
            </w:pPr>
            <w:r w:rsidRPr="000961F5">
              <w:rPr>
                <w:rFonts w:eastAsia="Times New Roman"/>
                <w:color w:val="000000"/>
                <w:kern w:val="24"/>
              </w:rPr>
              <w:t>If it is a GEM applicant, add  “Primary Listing on GEM of The Stock Exchange of Hong Kong Limited” for placeholder 1 and “Note 2 of the GEM Rule 10.12(4)” for placeholder 2 (Rule Reference).</w:t>
            </w:r>
          </w:p>
        </w:tc>
        <w:tc>
          <w:tcPr>
            <w:tcW w:w="966" w:type="dxa"/>
            <w:shd w:val="clear" w:color="auto" w:fill="auto"/>
          </w:tcPr>
          <w:p w14:paraId="2C7F2D8A" w14:textId="77777777" w:rsidR="003A05D3" w:rsidRPr="002B0661" w:rsidRDefault="003A05D3" w:rsidP="00EE24F6">
            <w:pPr>
              <w:spacing w:after="0"/>
              <w:ind w:left="0"/>
              <w:jc w:val="left"/>
              <w:rPr>
                <w:rFonts w:ascii="Arial" w:hAnsi="Arial"/>
                <w:b/>
                <w:sz w:val="16"/>
                <w:szCs w:val="16"/>
                <w:lang w:val="en-US"/>
              </w:rPr>
            </w:pPr>
          </w:p>
        </w:tc>
      </w:tr>
      <w:tr w:rsidR="003A05D3" w:rsidRPr="000961F5" w14:paraId="0DCCAD53" w14:textId="77777777" w:rsidTr="003A05D3">
        <w:tc>
          <w:tcPr>
            <w:tcW w:w="485" w:type="dxa"/>
            <w:shd w:val="clear" w:color="auto" w:fill="auto"/>
            <w:vAlign w:val="center"/>
          </w:tcPr>
          <w:p w14:paraId="63266E2B" w14:textId="77777777" w:rsidR="003A05D3" w:rsidRPr="002B0661" w:rsidRDefault="003A05D3" w:rsidP="00EE24F6">
            <w:pPr>
              <w:spacing w:after="0"/>
              <w:ind w:left="0"/>
              <w:jc w:val="left"/>
              <w:rPr>
                <w:rFonts w:ascii="Arial" w:eastAsia="Times New Roman" w:hAnsi="Arial"/>
                <w:b/>
                <w:bCs/>
                <w:kern w:val="24"/>
                <w:sz w:val="16"/>
                <w:szCs w:val="16"/>
                <w:lang w:val="en-HK"/>
              </w:rPr>
            </w:pPr>
          </w:p>
        </w:tc>
        <w:tc>
          <w:tcPr>
            <w:tcW w:w="1889" w:type="dxa"/>
            <w:shd w:val="clear" w:color="auto" w:fill="auto"/>
            <w:vAlign w:val="center"/>
          </w:tcPr>
          <w:p w14:paraId="545D5CF5" w14:textId="03EBFF00" w:rsidR="003A05D3" w:rsidRPr="000961F5" w:rsidRDefault="003A05D3"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Placeholder 2</w:t>
            </w:r>
          </w:p>
        </w:tc>
        <w:tc>
          <w:tcPr>
            <w:tcW w:w="7119" w:type="dxa"/>
            <w:shd w:val="clear" w:color="auto" w:fill="auto"/>
            <w:vAlign w:val="center"/>
          </w:tcPr>
          <w:p w14:paraId="726AAB96" w14:textId="77777777" w:rsidR="003A05D3" w:rsidRPr="000961F5" w:rsidRDefault="003A05D3" w:rsidP="003A05D3">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If it is a Main Board applicant, add “[IPO Reference Data Field #19] Listing on the Main Board of The Stock Exchange of Hong Kong Limited” for placeholder 1 and “Appendix 8 of the Main Board Listing Rules” for placeholder 2 (Rule Reference).</w:t>
            </w:r>
          </w:p>
          <w:p w14:paraId="014599C6" w14:textId="77777777" w:rsidR="003A05D3" w:rsidRPr="000961F5" w:rsidRDefault="003A05D3" w:rsidP="003A05D3">
            <w:pPr>
              <w:spacing w:after="0"/>
              <w:ind w:left="0"/>
              <w:jc w:val="left"/>
              <w:rPr>
                <w:rFonts w:ascii="Arial" w:eastAsia="Times New Roman" w:hAnsi="Arial"/>
                <w:color w:val="000000"/>
                <w:kern w:val="24"/>
                <w:sz w:val="16"/>
                <w:szCs w:val="16"/>
                <w:lang w:val="en-HK"/>
              </w:rPr>
            </w:pPr>
          </w:p>
          <w:p w14:paraId="1CC40E14" w14:textId="6628F334" w:rsidR="003A05D3" w:rsidRPr="000961F5" w:rsidRDefault="003A05D3" w:rsidP="003A05D3">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rPr>
              <w:t>If it is a GEM applicant, add  “Primary Listing on GEM of The Stock Exchange of Hong Kong Limited” for placeholder 1 and “Note 2 of the GEM Rule 10.12(4)” for placeholder 2 (Rule Reference).</w:t>
            </w:r>
          </w:p>
        </w:tc>
        <w:tc>
          <w:tcPr>
            <w:tcW w:w="966" w:type="dxa"/>
            <w:shd w:val="clear" w:color="auto" w:fill="auto"/>
          </w:tcPr>
          <w:p w14:paraId="285CDE66" w14:textId="77777777" w:rsidR="003A05D3" w:rsidRPr="002B0661" w:rsidRDefault="003A05D3" w:rsidP="00EE24F6">
            <w:pPr>
              <w:spacing w:after="0"/>
              <w:ind w:left="0"/>
              <w:jc w:val="left"/>
              <w:rPr>
                <w:rFonts w:ascii="Arial" w:hAnsi="Arial"/>
                <w:b/>
                <w:sz w:val="16"/>
                <w:szCs w:val="16"/>
                <w:lang w:val="en-US"/>
              </w:rPr>
            </w:pPr>
          </w:p>
        </w:tc>
      </w:tr>
      <w:tr w:rsidR="00CC077D" w:rsidRPr="000961F5" w14:paraId="05228247" w14:textId="065F9BA1" w:rsidTr="001964C1">
        <w:tc>
          <w:tcPr>
            <w:tcW w:w="485" w:type="dxa"/>
            <w:vAlign w:val="center"/>
          </w:tcPr>
          <w:p w14:paraId="16640941"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w:t>
            </w:r>
          </w:p>
        </w:tc>
        <w:tc>
          <w:tcPr>
            <w:tcW w:w="1889" w:type="dxa"/>
            <w:vAlign w:val="center"/>
          </w:tcPr>
          <w:p w14:paraId="16C3B1BF"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Listing Applicant </w:t>
            </w:r>
          </w:p>
        </w:tc>
        <w:tc>
          <w:tcPr>
            <w:tcW w:w="7119" w:type="dxa"/>
            <w:vAlign w:val="center"/>
          </w:tcPr>
          <w:p w14:paraId="6C86A987"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Company Name (English Full) </w:t>
            </w:r>
            <w:r w:rsidRPr="000961F5">
              <w:rPr>
                <w:b/>
                <w:lang w:val="en-US"/>
              </w:rPr>
              <w:t>[IPO initiation Field #2]</w:t>
            </w:r>
          </w:p>
        </w:tc>
        <w:tc>
          <w:tcPr>
            <w:tcW w:w="966" w:type="dxa"/>
          </w:tcPr>
          <w:p w14:paraId="68AAE20A" w14:textId="5F965156" w:rsidR="00D77B38" w:rsidRPr="002B0661" w:rsidRDefault="00D77B38" w:rsidP="00EE24F6">
            <w:pPr>
              <w:spacing w:after="0"/>
              <w:ind w:left="0"/>
              <w:jc w:val="left"/>
              <w:rPr>
                <w:rFonts w:ascii="Arial" w:hAnsi="Arial"/>
                <w:sz w:val="16"/>
                <w:szCs w:val="16"/>
                <w:lang w:val="en-US"/>
              </w:rPr>
            </w:pPr>
            <w:r w:rsidRPr="000961F5">
              <w:rPr>
                <w:lang w:val="en-US"/>
              </w:rPr>
              <w:t>N</w:t>
            </w:r>
          </w:p>
        </w:tc>
      </w:tr>
      <w:tr w:rsidR="00CC077D" w:rsidRPr="000961F5" w14:paraId="776E47BC" w14:textId="2192847E" w:rsidTr="001964C1">
        <w:tc>
          <w:tcPr>
            <w:tcW w:w="485" w:type="dxa"/>
            <w:vAlign w:val="center"/>
          </w:tcPr>
          <w:p w14:paraId="17EC965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w:t>
            </w:r>
          </w:p>
        </w:tc>
        <w:tc>
          <w:tcPr>
            <w:tcW w:w="1889" w:type="dxa"/>
            <w:vAlign w:val="center"/>
          </w:tcPr>
          <w:p w14:paraId="6A514CF1"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Case Number</w:t>
            </w:r>
          </w:p>
        </w:tc>
        <w:tc>
          <w:tcPr>
            <w:tcW w:w="7119" w:type="dxa"/>
            <w:vAlign w:val="center"/>
          </w:tcPr>
          <w:p w14:paraId="4C01AD9D"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Case Number </w:t>
            </w:r>
            <w:r w:rsidRPr="000961F5">
              <w:rPr>
                <w:b/>
                <w:lang w:val="en-US"/>
              </w:rPr>
              <w:t>[IPO initiation Field #1]</w:t>
            </w:r>
          </w:p>
        </w:tc>
        <w:tc>
          <w:tcPr>
            <w:tcW w:w="966" w:type="dxa"/>
          </w:tcPr>
          <w:p w14:paraId="0AFFFC0A" w14:textId="1F5FDE55" w:rsidR="00D77B38" w:rsidRPr="002B0661" w:rsidRDefault="00D77B38" w:rsidP="00EE24F6">
            <w:pPr>
              <w:spacing w:after="0"/>
              <w:ind w:left="0"/>
              <w:jc w:val="left"/>
              <w:rPr>
                <w:rFonts w:ascii="Arial" w:hAnsi="Arial"/>
                <w:sz w:val="16"/>
                <w:szCs w:val="16"/>
                <w:lang w:val="en-US"/>
              </w:rPr>
            </w:pPr>
            <w:r w:rsidRPr="000961F5">
              <w:rPr>
                <w:lang w:val="en-US"/>
              </w:rPr>
              <w:t>N</w:t>
            </w:r>
          </w:p>
        </w:tc>
      </w:tr>
      <w:tr w:rsidR="00CC077D" w:rsidRPr="000961F5" w14:paraId="5F1CBBBA" w14:textId="4E10BFC0" w:rsidTr="001964C1">
        <w:tc>
          <w:tcPr>
            <w:tcW w:w="485" w:type="dxa"/>
            <w:vAlign w:val="center"/>
          </w:tcPr>
          <w:p w14:paraId="5CC2E01F"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w:t>
            </w:r>
          </w:p>
        </w:tc>
        <w:tc>
          <w:tcPr>
            <w:tcW w:w="1889" w:type="dxa"/>
            <w:vAlign w:val="center"/>
          </w:tcPr>
          <w:p w14:paraId="3B1CE39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Transaction Type</w:t>
            </w:r>
          </w:p>
        </w:tc>
        <w:tc>
          <w:tcPr>
            <w:tcW w:w="7119" w:type="dxa"/>
            <w:vAlign w:val="center"/>
          </w:tcPr>
          <w:p w14:paraId="5E54325B" w14:textId="77777777" w:rsidR="00CC077D" w:rsidRPr="000961F5" w:rsidRDefault="00CC077D" w:rsidP="00EE24F6">
            <w:pPr>
              <w:spacing w:after="0"/>
              <w:ind w:left="0"/>
              <w:jc w:val="left"/>
              <w:rPr>
                <w:rFonts w:ascii="Arial" w:hAnsi="Arial"/>
                <w:sz w:val="16"/>
                <w:szCs w:val="16"/>
                <w:lang w:val="en-US"/>
              </w:rPr>
            </w:pPr>
            <w:r w:rsidRPr="000961F5">
              <w:rPr>
                <w:lang w:val="en-US"/>
              </w:rPr>
              <w:t>Primary or Secondary Listing</w:t>
            </w:r>
            <w:r w:rsidRPr="000961F5">
              <w:rPr>
                <w:b/>
                <w:lang w:val="en-US"/>
              </w:rPr>
              <w:t xml:space="preserve"> [IPO initiation Field #19]</w:t>
            </w:r>
          </w:p>
        </w:tc>
        <w:tc>
          <w:tcPr>
            <w:tcW w:w="966" w:type="dxa"/>
          </w:tcPr>
          <w:p w14:paraId="2ED466D8" w14:textId="19C777BC" w:rsidR="00D77B38" w:rsidRPr="002B0661" w:rsidRDefault="00D77B38" w:rsidP="00EE24F6">
            <w:pPr>
              <w:spacing w:after="0"/>
              <w:ind w:left="0"/>
              <w:jc w:val="left"/>
              <w:rPr>
                <w:rFonts w:ascii="Arial" w:hAnsi="Arial"/>
                <w:sz w:val="16"/>
                <w:szCs w:val="16"/>
                <w:lang w:val="en-US"/>
              </w:rPr>
            </w:pPr>
            <w:r w:rsidRPr="000961F5">
              <w:rPr>
                <w:lang w:val="en-US"/>
              </w:rPr>
              <w:t>N</w:t>
            </w:r>
          </w:p>
        </w:tc>
      </w:tr>
      <w:tr w:rsidR="00CC077D" w:rsidRPr="000961F5" w14:paraId="604BDAFF" w14:textId="7DBDE317" w:rsidTr="001964C1">
        <w:tc>
          <w:tcPr>
            <w:tcW w:w="485" w:type="dxa"/>
            <w:vAlign w:val="center"/>
          </w:tcPr>
          <w:p w14:paraId="6C5AB346"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4</w:t>
            </w:r>
          </w:p>
        </w:tc>
        <w:tc>
          <w:tcPr>
            <w:tcW w:w="1889" w:type="dxa"/>
            <w:vAlign w:val="center"/>
          </w:tcPr>
          <w:p w14:paraId="6E9C631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Rule Reference</w:t>
            </w:r>
          </w:p>
        </w:tc>
        <w:tc>
          <w:tcPr>
            <w:tcW w:w="7119" w:type="dxa"/>
            <w:vAlign w:val="center"/>
          </w:tcPr>
          <w:p w14:paraId="0091468A" w14:textId="77777777" w:rsidR="00CC077D" w:rsidRPr="000961F5" w:rsidRDefault="00CC077D" w:rsidP="00EE24F6">
            <w:pPr>
              <w:spacing w:after="0"/>
              <w:ind w:left="0"/>
              <w:jc w:val="left"/>
              <w:rPr>
                <w:rFonts w:ascii="Arial" w:hAnsi="Arial"/>
                <w:sz w:val="16"/>
                <w:szCs w:val="16"/>
                <w:lang w:val="en-US"/>
              </w:rPr>
            </w:pPr>
            <w:r w:rsidRPr="000961F5">
              <w:rPr>
                <w:lang w:val="en-US"/>
              </w:rPr>
              <w:t>As specified in section 2.6.7.2.1 Summary Table, Remarks for this form template</w:t>
            </w:r>
          </w:p>
        </w:tc>
        <w:tc>
          <w:tcPr>
            <w:tcW w:w="966" w:type="dxa"/>
          </w:tcPr>
          <w:p w14:paraId="5ED6D725" w14:textId="5851697A" w:rsidR="00D77B38" w:rsidRPr="002B0661" w:rsidRDefault="00D77B38" w:rsidP="00EE24F6">
            <w:pPr>
              <w:spacing w:after="0"/>
              <w:ind w:left="0"/>
              <w:jc w:val="left"/>
              <w:rPr>
                <w:rFonts w:ascii="Arial" w:hAnsi="Arial"/>
                <w:sz w:val="16"/>
                <w:szCs w:val="16"/>
                <w:lang w:val="en-US"/>
              </w:rPr>
            </w:pPr>
            <w:r w:rsidRPr="000961F5">
              <w:rPr>
                <w:lang w:val="en-US"/>
              </w:rPr>
              <w:t>N</w:t>
            </w:r>
          </w:p>
        </w:tc>
      </w:tr>
      <w:tr w:rsidR="00CC077D" w:rsidRPr="000961F5" w14:paraId="6267DD7D" w14:textId="4E0E8770" w:rsidTr="001964C1">
        <w:tc>
          <w:tcPr>
            <w:tcW w:w="485" w:type="dxa"/>
            <w:vAlign w:val="center"/>
          </w:tcPr>
          <w:p w14:paraId="591D51B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5</w:t>
            </w:r>
          </w:p>
        </w:tc>
        <w:tc>
          <w:tcPr>
            <w:tcW w:w="1889" w:type="dxa"/>
            <w:vAlign w:val="center"/>
          </w:tcPr>
          <w:p w14:paraId="54D3A534"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Number of Placing Shares</w:t>
            </w:r>
          </w:p>
        </w:tc>
        <w:tc>
          <w:tcPr>
            <w:tcW w:w="7119" w:type="dxa"/>
            <w:vAlign w:val="center"/>
          </w:tcPr>
          <w:p w14:paraId="567594AE"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If Offering Type </w:t>
            </w:r>
            <w:r w:rsidRPr="000961F5">
              <w:rPr>
                <w:b/>
                <w:lang w:val="en-US"/>
              </w:rPr>
              <w:t>[IPO Initiation Field #16]</w:t>
            </w:r>
            <w:r w:rsidRPr="000961F5">
              <w:rPr>
                <w:lang w:val="en-US"/>
              </w:rPr>
              <w:t xml:space="preserve"> = By Public Offer Only, then non-editable as blank</w:t>
            </w:r>
          </w:p>
          <w:p w14:paraId="77D5BA6A" w14:textId="77777777" w:rsidR="00CC077D" w:rsidRPr="000961F5" w:rsidRDefault="00CC077D" w:rsidP="00EE24F6">
            <w:pPr>
              <w:spacing w:after="0"/>
              <w:ind w:left="0"/>
              <w:jc w:val="left"/>
              <w:rPr>
                <w:rFonts w:ascii="Arial" w:hAnsi="Arial"/>
                <w:sz w:val="16"/>
                <w:szCs w:val="16"/>
                <w:lang w:val="en-HK"/>
              </w:rPr>
            </w:pPr>
          </w:p>
          <w:p w14:paraId="5D5D613A" w14:textId="77777777" w:rsidR="00CC077D" w:rsidRPr="000961F5" w:rsidRDefault="00CC077D" w:rsidP="00EE24F6">
            <w:pPr>
              <w:spacing w:after="0"/>
              <w:ind w:left="0"/>
              <w:jc w:val="left"/>
              <w:rPr>
                <w:rFonts w:ascii="Arial" w:hAnsi="Arial"/>
                <w:sz w:val="16"/>
                <w:szCs w:val="16"/>
                <w:lang w:val="en-US"/>
              </w:rPr>
            </w:pPr>
            <w:r w:rsidRPr="000961F5">
              <w:rPr>
                <w:lang w:val="en-HK"/>
              </w:rPr>
              <w:t xml:space="preserve">= </w:t>
            </w:r>
            <w:r w:rsidRPr="000961F5">
              <w:t>Final Size of the Institutional Offer</w:t>
            </w:r>
            <w:r w:rsidRPr="000961F5">
              <w:rPr>
                <w:lang w:val="en-US"/>
              </w:rPr>
              <w:t xml:space="preserve"> </w:t>
            </w:r>
            <w:r w:rsidRPr="000961F5">
              <w:rPr>
                <w:b/>
                <w:lang w:val="en-US"/>
              </w:rPr>
              <w:t>[Institutional Offer: Sub-placing Arrangement Field #7]</w:t>
            </w:r>
          </w:p>
        </w:tc>
        <w:tc>
          <w:tcPr>
            <w:tcW w:w="966" w:type="dxa"/>
          </w:tcPr>
          <w:p w14:paraId="2BD171EE" w14:textId="31112105" w:rsidR="00D77B38" w:rsidRPr="002B0661" w:rsidRDefault="00D77B38" w:rsidP="00EE24F6">
            <w:pPr>
              <w:spacing w:after="0"/>
              <w:ind w:left="0"/>
              <w:jc w:val="left"/>
              <w:rPr>
                <w:rFonts w:ascii="Arial" w:hAnsi="Arial"/>
                <w:sz w:val="16"/>
                <w:szCs w:val="16"/>
                <w:lang w:val="en-US"/>
              </w:rPr>
            </w:pPr>
            <w:r w:rsidRPr="000961F5">
              <w:rPr>
                <w:lang w:val="en-US"/>
              </w:rPr>
              <w:lastRenderedPageBreak/>
              <w:t>Y</w:t>
            </w:r>
          </w:p>
        </w:tc>
      </w:tr>
      <w:tr w:rsidR="00CC077D" w:rsidRPr="000961F5" w14:paraId="19C80AA3" w14:textId="452ED680" w:rsidTr="001964C1">
        <w:tc>
          <w:tcPr>
            <w:tcW w:w="485" w:type="dxa"/>
            <w:vAlign w:val="center"/>
          </w:tcPr>
          <w:p w14:paraId="45A8E212"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6</w:t>
            </w:r>
          </w:p>
        </w:tc>
        <w:tc>
          <w:tcPr>
            <w:tcW w:w="1889" w:type="dxa"/>
            <w:vAlign w:val="center"/>
          </w:tcPr>
          <w:p w14:paraId="7AF5A853"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lang w:val="en-US"/>
              </w:rPr>
              <w:t>Number of Public Offer Shares</w:t>
            </w:r>
          </w:p>
        </w:tc>
        <w:tc>
          <w:tcPr>
            <w:tcW w:w="7119" w:type="dxa"/>
            <w:vAlign w:val="center"/>
          </w:tcPr>
          <w:p w14:paraId="3D47658C"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If Offering Type </w:t>
            </w:r>
            <w:r w:rsidRPr="000961F5">
              <w:rPr>
                <w:b/>
                <w:lang w:val="en-US"/>
              </w:rPr>
              <w:t>[IPO Initiation Field #16]</w:t>
            </w:r>
            <w:r w:rsidRPr="000961F5">
              <w:rPr>
                <w:lang w:val="en-US"/>
              </w:rPr>
              <w:t xml:space="preserve"> = By Placing Only, then non-editable as blank</w:t>
            </w:r>
          </w:p>
          <w:p w14:paraId="770F8D30" w14:textId="77777777" w:rsidR="00CC077D" w:rsidRPr="000961F5" w:rsidRDefault="00CC077D" w:rsidP="00EE24F6">
            <w:pPr>
              <w:spacing w:after="0"/>
              <w:ind w:left="0"/>
              <w:jc w:val="left"/>
              <w:rPr>
                <w:rFonts w:ascii="Arial" w:hAnsi="Arial"/>
                <w:sz w:val="16"/>
                <w:szCs w:val="16"/>
              </w:rPr>
            </w:pPr>
          </w:p>
          <w:p w14:paraId="2AA868C5" w14:textId="77777777" w:rsidR="00CC077D" w:rsidRPr="000961F5" w:rsidRDefault="00CC077D" w:rsidP="00EE24F6">
            <w:pPr>
              <w:spacing w:after="0"/>
              <w:ind w:left="0"/>
              <w:jc w:val="left"/>
              <w:rPr>
                <w:rFonts w:ascii="Arial" w:hAnsi="Arial"/>
                <w:sz w:val="16"/>
                <w:szCs w:val="16"/>
                <w:lang w:val="en-US"/>
              </w:rPr>
            </w:pPr>
            <w:r w:rsidRPr="000961F5">
              <w:t>Number of allotted Retail Tranche shares, from EIPO allotment list</w:t>
            </w:r>
          </w:p>
        </w:tc>
        <w:tc>
          <w:tcPr>
            <w:tcW w:w="966" w:type="dxa"/>
          </w:tcPr>
          <w:p w14:paraId="01833E73" w14:textId="1846C1D2" w:rsidR="00D77B38" w:rsidRPr="002B0661" w:rsidRDefault="00D77B38" w:rsidP="00EE24F6">
            <w:pPr>
              <w:spacing w:after="0"/>
              <w:ind w:left="0"/>
              <w:jc w:val="left"/>
              <w:rPr>
                <w:rFonts w:ascii="Arial" w:hAnsi="Arial"/>
                <w:sz w:val="16"/>
                <w:szCs w:val="16"/>
                <w:lang w:val="en-US"/>
              </w:rPr>
            </w:pPr>
            <w:r w:rsidRPr="000961F5">
              <w:rPr>
                <w:lang w:val="en-US"/>
              </w:rPr>
              <w:t>Y</w:t>
            </w:r>
          </w:p>
        </w:tc>
      </w:tr>
      <w:tr w:rsidR="00CC077D" w:rsidRPr="000961F5" w14:paraId="245444E9" w14:textId="5E2BD27D" w:rsidTr="001964C1">
        <w:tc>
          <w:tcPr>
            <w:tcW w:w="485" w:type="dxa"/>
            <w:vAlign w:val="center"/>
          </w:tcPr>
          <w:p w14:paraId="2A4CC41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7</w:t>
            </w:r>
          </w:p>
        </w:tc>
        <w:tc>
          <w:tcPr>
            <w:tcW w:w="1889" w:type="dxa"/>
            <w:vAlign w:val="center"/>
          </w:tcPr>
          <w:p w14:paraId="5E0C6F84" w14:textId="6F792B4A"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lang w:val="en-HK"/>
              </w:rPr>
              <w:t>Offer Price</w:t>
            </w:r>
            <w:r w:rsidR="00D77730" w:rsidRPr="000961F5">
              <w:rPr>
                <w:rFonts w:eastAsia="Times New Roman"/>
                <w:lang w:val="en-HK"/>
              </w:rPr>
              <w:t xml:space="preserve"> 1</w:t>
            </w:r>
          </w:p>
        </w:tc>
        <w:tc>
          <w:tcPr>
            <w:tcW w:w="7119" w:type="dxa"/>
            <w:vAlign w:val="center"/>
          </w:tcPr>
          <w:p w14:paraId="1E1EF2C5" w14:textId="3EAD52F2" w:rsidR="00CC077D" w:rsidRPr="000961F5" w:rsidRDefault="00D77730" w:rsidP="00EE24F6">
            <w:pPr>
              <w:spacing w:after="0"/>
              <w:ind w:left="0"/>
              <w:jc w:val="left"/>
              <w:rPr>
                <w:rFonts w:ascii="Arial" w:hAnsi="Arial"/>
                <w:b/>
                <w:sz w:val="16"/>
                <w:szCs w:val="16"/>
                <w:lang w:val="en-US"/>
              </w:rPr>
            </w:pPr>
            <w:r w:rsidRPr="000961F5">
              <w:rPr>
                <w:lang w:val="en-US"/>
              </w:rPr>
              <w:t xml:space="preserve">Final offer price for Institutional Offer </w:t>
            </w:r>
            <w:r w:rsidRPr="000961F5">
              <w:rPr>
                <w:b/>
                <w:lang w:val="en-US"/>
              </w:rPr>
              <w:t>[Sponsor Confirmation Form Field #8]</w:t>
            </w:r>
          </w:p>
        </w:tc>
        <w:tc>
          <w:tcPr>
            <w:tcW w:w="966" w:type="dxa"/>
          </w:tcPr>
          <w:p w14:paraId="3B64E5C1" w14:textId="258266DA" w:rsidR="00D77B38" w:rsidRPr="002B0661" w:rsidRDefault="00D77B38" w:rsidP="00EE24F6">
            <w:pPr>
              <w:spacing w:after="0"/>
              <w:ind w:left="0"/>
              <w:jc w:val="left"/>
              <w:rPr>
                <w:rFonts w:ascii="Arial" w:hAnsi="Arial"/>
                <w:sz w:val="16"/>
                <w:szCs w:val="16"/>
                <w:lang w:val="en-US"/>
              </w:rPr>
            </w:pPr>
            <w:r w:rsidRPr="000961F5">
              <w:rPr>
                <w:lang w:val="en-US"/>
              </w:rPr>
              <w:t>Y</w:t>
            </w:r>
          </w:p>
        </w:tc>
      </w:tr>
      <w:tr w:rsidR="00D77730" w:rsidRPr="000961F5" w14:paraId="6D3151EC" w14:textId="77777777" w:rsidTr="00180999">
        <w:tc>
          <w:tcPr>
            <w:tcW w:w="485" w:type="dxa"/>
            <w:vAlign w:val="center"/>
          </w:tcPr>
          <w:p w14:paraId="45C38C19" w14:textId="66FA42AC" w:rsidR="00D77730" w:rsidRPr="000961F5" w:rsidRDefault="00D77730"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8</w:t>
            </w:r>
          </w:p>
        </w:tc>
        <w:tc>
          <w:tcPr>
            <w:tcW w:w="1889" w:type="dxa"/>
            <w:vAlign w:val="center"/>
          </w:tcPr>
          <w:p w14:paraId="79E27418" w14:textId="2A417D5A" w:rsidR="00D77730" w:rsidRPr="000961F5" w:rsidRDefault="00D77730" w:rsidP="00EE24F6">
            <w:pPr>
              <w:spacing w:after="0"/>
              <w:ind w:left="0"/>
              <w:jc w:val="left"/>
              <w:rPr>
                <w:rFonts w:ascii="Arial" w:eastAsia="Times New Roman" w:hAnsi="Arial"/>
                <w:sz w:val="16"/>
                <w:szCs w:val="16"/>
                <w:lang w:val="en-HK"/>
              </w:rPr>
            </w:pPr>
            <w:r w:rsidRPr="000961F5">
              <w:rPr>
                <w:rFonts w:eastAsia="Times New Roman"/>
                <w:lang w:val="en-HK"/>
              </w:rPr>
              <w:t>Offer Price 2</w:t>
            </w:r>
          </w:p>
        </w:tc>
        <w:tc>
          <w:tcPr>
            <w:tcW w:w="7119" w:type="dxa"/>
            <w:vAlign w:val="center"/>
          </w:tcPr>
          <w:p w14:paraId="7F8CB4D3" w14:textId="7D4BC794" w:rsidR="00D77730" w:rsidRPr="000961F5" w:rsidRDefault="00D77730" w:rsidP="00EE24F6">
            <w:pPr>
              <w:spacing w:after="0"/>
              <w:ind w:left="0"/>
              <w:jc w:val="left"/>
              <w:rPr>
                <w:rFonts w:ascii="Arial" w:hAnsi="Arial"/>
                <w:b/>
                <w:sz w:val="16"/>
                <w:szCs w:val="16"/>
                <w:lang w:val="en-US"/>
              </w:rPr>
            </w:pPr>
            <w:r w:rsidRPr="000961F5">
              <w:rPr>
                <w:lang w:val="en-US"/>
              </w:rPr>
              <w:t xml:space="preserve">Final offer price </w:t>
            </w:r>
            <w:r w:rsidRPr="000961F5">
              <w:rPr>
                <w:b/>
                <w:lang w:val="en-US"/>
              </w:rPr>
              <w:t>[IPO Pricing Field #5]</w:t>
            </w:r>
          </w:p>
        </w:tc>
        <w:tc>
          <w:tcPr>
            <w:tcW w:w="966" w:type="dxa"/>
          </w:tcPr>
          <w:p w14:paraId="54020973" w14:textId="4779025B" w:rsidR="00D77730" w:rsidRPr="000961F5" w:rsidRDefault="00D77730" w:rsidP="00EE24F6">
            <w:pPr>
              <w:spacing w:after="0"/>
              <w:ind w:left="0"/>
              <w:jc w:val="left"/>
              <w:rPr>
                <w:rFonts w:ascii="Arial" w:hAnsi="Arial"/>
                <w:sz w:val="16"/>
                <w:szCs w:val="16"/>
                <w:lang w:val="en-US"/>
              </w:rPr>
            </w:pPr>
            <w:r w:rsidRPr="000961F5">
              <w:rPr>
                <w:lang w:val="en-US"/>
              </w:rPr>
              <w:t>Y</w:t>
            </w:r>
          </w:p>
        </w:tc>
      </w:tr>
      <w:tr w:rsidR="00CC077D" w:rsidRPr="000961F5" w14:paraId="5DDDB7FF" w14:textId="516997D9" w:rsidTr="001964C1">
        <w:tc>
          <w:tcPr>
            <w:tcW w:w="485" w:type="dxa"/>
            <w:shd w:val="clear" w:color="auto" w:fill="auto"/>
            <w:vAlign w:val="center"/>
          </w:tcPr>
          <w:p w14:paraId="4FE47436" w14:textId="1A53F505" w:rsidR="00CC077D" w:rsidRPr="000961F5" w:rsidRDefault="00D77730"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9</w:t>
            </w:r>
          </w:p>
        </w:tc>
        <w:tc>
          <w:tcPr>
            <w:tcW w:w="1889" w:type="dxa"/>
            <w:shd w:val="clear" w:color="auto" w:fill="auto"/>
            <w:vAlign w:val="center"/>
          </w:tcPr>
          <w:p w14:paraId="0A4B261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Amount 1</w:t>
            </w:r>
          </w:p>
        </w:tc>
        <w:tc>
          <w:tcPr>
            <w:tcW w:w="7119" w:type="dxa"/>
            <w:shd w:val="clear" w:color="auto" w:fill="auto"/>
            <w:vAlign w:val="center"/>
          </w:tcPr>
          <w:p w14:paraId="00011E78"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If Offering Type </w:t>
            </w:r>
            <w:r w:rsidRPr="000961F5">
              <w:rPr>
                <w:b/>
                <w:lang w:val="en-US"/>
              </w:rPr>
              <w:t>[IPO Initiation Field #16]</w:t>
            </w:r>
            <w:r w:rsidRPr="000961F5">
              <w:rPr>
                <w:lang w:val="en-US"/>
              </w:rPr>
              <w:t xml:space="preserve"> = By Public Offer Only, then non-editable as blank</w:t>
            </w:r>
          </w:p>
          <w:p w14:paraId="45FA9A77" w14:textId="77777777" w:rsidR="00CC077D" w:rsidRPr="000961F5" w:rsidRDefault="00CC077D" w:rsidP="00EE24F6">
            <w:pPr>
              <w:spacing w:after="0"/>
              <w:ind w:left="0"/>
              <w:jc w:val="left"/>
              <w:rPr>
                <w:rFonts w:ascii="Arial" w:hAnsi="Arial"/>
                <w:sz w:val="16"/>
                <w:szCs w:val="16"/>
                <w:lang w:val="en-US"/>
              </w:rPr>
            </w:pPr>
          </w:p>
          <w:p w14:paraId="3A049BE7" w14:textId="77777777" w:rsidR="00CC077D" w:rsidRPr="000961F5" w:rsidRDefault="00CC077D" w:rsidP="00EE24F6">
            <w:pPr>
              <w:spacing w:after="0"/>
              <w:ind w:left="0"/>
              <w:jc w:val="left"/>
              <w:rPr>
                <w:rFonts w:ascii="Arial" w:hAnsi="Arial"/>
                <w:sz w:val="16"/>
                <w:szCs w:val="16"/>
                <w:lang w:val="en-US"/>
              </w:rPr>
            </w:pPr>
            <w:r w:rsidRPr="000961F5">
              <w:rPr>
                <w:lang w:val="en-US"/>
              </w:rPr>
              <w:t>= Number of Placing Shares (item 5 above) x Offer Price (item 7 above) x 0.010%</w:t>
            </w:r>
          </w:p>
        </w:tc>
        <w:tc>
          <w:tcPr>
            <w:tcW w:w="966" w:type="dxa"/>
          </w:tcPr>
          <w:p w14:paraId="27958866" w14:textId="44F2512B" w:rsidR="00D77B38" w:rsidRPr="002B0661" w:rsidRDefault="00D77B38" w:rsidP="00EE24F6">
            <w:pPr>
              <w:spacing w:after="0"/>
              <w:ind w:left="0"/>
              <w:jc w:val="left"/>
              <w:rPr>
                <w:rFonts w:ascii="Arial" w:hAnsi="Arial"/>
                <w:sz w:val="16"/>
                <w:szCs w:val="16"/>
                <w:lang w:val="en-US"/>
              </w:rPr>
            </w:pPr>
            <w:r w:rsidRPr="000961F5">
              <w:rPr>
                <w:lang w:val="en-US"/>
              </w:rPr>
              <w:t>N</w:t>
            </w:r>
          </w:p>
        </w:tc>
      </w:tr>
      <w:tr w:rsidR="00CC077D" w:rsidRPr="000961F5" w14:paraId="1A119CA8" w14:textId="67553DA7" w:rsidTr="001964C1">
        <w:tc>
          <w:tcPr>
            <w:tcW w:w="485" w:type="dxa"/>
            <w:shd w:val="clear" w:color="auto" w:fill="auto"/>
            <w:vAlign w:val="center"/>
          </w:tcPr>
          <w:p w14:paraId="1DE88BA1" w14:textId="21EB71E6" w:rsidR="00CC077D" w:rsidRPr="000961F5" w:rsidRDefault="00D77730"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10</w:t>
            </w:r>
          </w:p>
        </w:tc>
        <w:tc>
          <w:tcPr>
            <w:tcW w:w="1889" w:type="dxa"/>
            <w:shd w:val="clear" w:color="auto" w:fill="auto"/>
            <w:vAlign w:val="center"/>
          </w:tcPr>
          <w:p w14:paraId="7D4158BB"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Amount 2</w:t>
            </w:r>
          </w:p>
        </w:tc>
        <w:tc>
          <w:tcPr>
            <w:tcW w:w="7119" w:type="dxa"/>
            <w:shd w:val="clear" w:color="auto" w:fill="auto"/>
            <w:vAlign w:val="center"/>
          </w:tcPr>
          <w:p w14:paraId="4EF5F572"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If Offering Type </w:t>
            </w:r>
            <w:r w:rsidRPr="000961F5">
              <w:rPr>
                <w:b/>
                <w:lang w:val="en-US"/>
              </w:rPr>
              <w:t>[IPO Initiation Field #16]</w:t>
            </w:r>
            <w:r w:rsidRPr="000961F5">
              <w:rPr>
                <w:lang w:val="en-US"/>
              </w:rPr>
              <w:t xml:space="preserve"> = By Public Offer Only, then non-editable as blank</w:t>
            </w:r>
          </w:p>
          <w:p w14:paraId="4CD5E577" w14:textId="77777777" w:rsidR="00CC077D" w:rsidRPr="000961F5" w:rsidRDefault="00CC077D" w:rsidP="00EE24F6">
            <w:pPr>
              <w:spacing w:after="0"/>
              <w:ind w:left="0"/>
              <w:jc w:val="left"/>
              <w:rPr>
                <w:rFonts w:ascii="Arial" w:hAnsi="Arial"/>
                <w:sz w:val="16"/>
                <w:szCs w:val="16"/>
                <w:lang w:val="en-US"/>
              </w:rPr>
            </w:pPr>
          </w:p>
          <w:p w14:paraId="44D0D1E8" w14:textId="77777777" w:rsidR="00CC077D" w:rsidRPr="000961F5" w:rsidRDefault="00CC077D" w:rsidP="00EE24F6">
            <w:pPr>
              <w:spacing w:after="0"/>
              <w:ind w:left="0"/>
              <w:jc w:val="left"/>
              <w:rPr>
                <w:rFonts w:ascii="Arial" w:hAnsi="Arial"/>
                <w:sz w:val="16"/>
                <w:szCs w:val="16"/>
                <w:lang w:val="en-US"/>
              </w:rPr>
            </w:pPr>
            <w:r w:rsidRPr="000961F5">
              <w:rPr>
                <w:lang w:val="en-US"/>
              </w:rPr>
              <w:t>= Number of Placing Shares (item 5 above) x Offer Price (item 7 above) x 0.0054%</w:t>
            </w:r>
          </w:p>
        </w:tc>
        <w:tc>
          <w:tcPr>
            <w:tcW w:w="966" w:type="dxa"/>
          </w:tcPr>
          <w:p w14:paraId="103B27C9" w14:textId="49F28996" w:rsidR="00D77B38" w:rsidRPr="002B0661" w:rsidRDefault="00D77B38" w:rsidP="00EE24F6">
            <w:pPr>
              <w:spacing w:after="0"/>
              <w:ind w:left="0"/>
              <w:jc w:val="left"/>
              <w:rPr>
                <w:rFonts w:ascii="Arial" w:hAnsi="Arial"/>
                <w:sz w:val="16"/>
                <w:szCs w:val="16"/>
                <w:lang w:val="en-US"/>
              </w:rPr>
            </w:pPr>
            <w:r w:rsidRPr="000961F5">
              <w:rPr>
                <w:lang w:val="en-US"/>
              </w:rPr>
              <w:t>N</w:t>
            </w:r>
          </w:p>
        </w:tc>
      </w:tr>
      <w:tr w:rsidR="00CC077D" w:rsidRPr="000961F5" w14:paraId="51324632" w14:textId="4086D79A" w:rsidTr="001964C1">
        <w:tc>
          <w:tcPr>
            <w:tcW w:w="485" w:type="dxa"/>
            <w:shd w:val="clear" w:color="auto" w:fill="auto"/>
            <w:vAlign w:val="center"/>
          </w:tcPr>
          <w:p w14:paraId="30B397AC" w14:textId="607D370E" w:rsidR="00CC077D" w:rsidRPr="000961F5" w:rsidRDefault="00180999"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w:t>
            </w:r>
            <w:r w:rsidR="00D77730" w:rsidRPr="000961F5">
              <w:rPr>
                <w:rFonts w:eastAsia="Times New Roman"/>
                <w:color w:val="000000"/>
                <w:kern w:val="24"/>
                <w:lang w:val="en-HK"/>
              </w:rPr>
              <w:t>1</w:t>
            </w:r>
          </w:p>
        </w:tc>
        <w:tc>
          <w:tcPr>
            <w:tcW w:w="1889" w:type="dxa"/>
            <w:shd w:val="clear" w:color="auto" w:fill="auto"/>
            <w:vAlign w:val="center"/>
          </w:tcPr>
          <w:p w14:paraId="74CE75A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Amount 3</w:t>
            </w:r>
          </w:p>
        </w:tc>
        <w:tc>
          <w:tcPr>
            <w:tcW w:w="7119" w:type="dxa"/>
            <w:shd w:val="clear" w:color="auto" w:fill="auto"/>
            <w:vAlign w:val="center"/>
          </w:tcPr>
          <w:p w14:paraId="2F837AA7"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If Offering Type </w:t>
            </w:r>
            <w:r w:rsidRPr="000961F5">
              <w:rPr>
                <w:b/>
                <w:lang w:val="en-US"/>
              </w:rPr>
              <w:t>[IPO Initiation Field #16]</w:t>
            </w:r>
            <w:r w:rsidRPr="000961F5">
              <w:rPr>
                <w:lang w:val="en-US"/>
              </w:rPr>
              <w:t xml:space="preserve"> = By Public Offer Only, then non-editable as blank</w:t>
            </w:r>
          </w:p>
          <w:p w14:paraId="62053880" w14:textId="77777777" w:rsidR="00CC077D" w:rsidRPr="000961F5" w:rsidRDefault="00CC077D" w:rsidP="00EE24F6">
            <w:pPr>
              <w:spacing w:after="0"/>
              <w:ind w:left="0"/>
              <w:jc w:val="left"/>
              <w:rPr>
                <w:rFonts w:ascii="Arial" w:hAnsi="Arial"/>
                <w:sz w:val="16"/>
                <w:szCs w:val="16"/>
                <w:lang w:val="en-US"/>
              </w:rPr>
            </w:pPr>
          </w:p>
          <w:p w14:paraId="7D556C8D" w14:textId="77777777" w:rsidR="00CC077D" w:rsidRPr="000961F5" w:rsidRDefault="00CC077D" w:rsidP="00EE24F6">
            <w:pPr>
              <w:spacing w:after="0"/>
              <w:ind w:left="0"/>
              <w:jc w:val="left"/>
              <w:rPr>
                <w:rFonts w:ascii="Arial" w:hAnsi="Arial"/>
                <w:sz w:val="16"/>
                <w:szCs w:val="16"/>
                <w:lang w:val="en-US"/>
              </w:rPr>
            </w:pPr>
            <w:r w:rsidRPr="000961F5">
              <w:rPr>
                <w:lang w:val="en-US"/>
              </w:rPr>
              <w:t>= Amount 1 (item 8 above) + Amount 2 (item 9 above)</w:t>
            </w:r>
          </w:p>
        </w:tc>
        <w:tc>
          <w:tcPr>
            <w:tcW w:w="966" w:type="dxa"/>
          </w:tcPr>
          <w:p w14:paraId="580B4353" w14:textId="4EF3646F" w:rsidR="00D77B38" w:rsidRPr="002B0661" w:rsidRDefault="00D77B38" w:rsidP="00EE24F6">
            <w:pPr>
              <w:spacing w:after="0"/>
              <w:ind w:left="0"/>
              <w:jc w:val="left"/>
              <w:rPr>
                <w:rFonts w:ascii="Arial" w:hAnsi="Arial"/>
                <w:sz w:val="16"/>
                <w:szCs w:val="16"/>
                <w:lang w:val="en-US"/>
              </w:rPr>
            </w:pPr>
            <w:r w:rsidRPr="000961F5">
              <w:rPr>
                <w:lang w:val="en-US"/>
              </w:rPr>
              <w:t>N</w:t>
            </w:r>
          </w:p>
        </w:tc>
      </w:tr>
      <w:tr w:rsidR="00CC077D" w:rsidRPr="000961F5" w14:paraId="288D4AEB" w14:textId="28531802" w:rsidTr="001964C1">
        <w:tc>
          <w:tcPr>
            <w:tcW w:w="485" w:type="dxa"/>
            <w:shd w:val="clear" w:color="auto" w:fill="auto"/>
            <w:vAlign w:val="center"/>
          </w:tcPr>
          <w:p w14:paraId="10BBD870" w14:textId="3EB5FE42" w:rsidR="00CC077D" w:rsidRPr="000961F5" w:rsidRDefault="00180999"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w:t>
            </w:r>
            <w:r w:rsidR="00D77730" w:rsidRPr="000961F5">
              <w:rPr>
                <w:rFonts w:eastAsia="Times New Roman"/>
                <w:color w:val="000000"/>
                <w:kern w:val="24"/>
                <w:lang w:val="en-HK"/>
              </w:rPr>
              <w:t>2</w:t>
            </w:r>
          </w:p>
        </w:tc>
        <w:tc>
          <w:tcPr>
            <w:tcW w:w="1889" w:type="dxa"/>
            <w:shd w:val="clear" w:color="auto" w:fill="auto"/>
            <w:vAlign w:val="center"/>
          </w:tcPr>
          <w:p w14:paraId="116B063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Amount 4</w:t>
            </w:r>
          </w:p>
        </w:tc>
        <w:tc>
          <w:tcPr>
            <w:tcW w:w="7119" w:type="dxa"/>
            <w:shd w:val="clear" w:color="auto" w:fill="auto"/>
            <w:vAlign w:val="center"/>
          </w:tcPr>
          <w:p w14:paraId="51DA81C3"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If Offering Type </w:t>
            </w:r>
            <w:r w:rsidRPr="000961F5">
              <w:rPr>
                <w:b/>
                <w:lang w:val="en-US"/>
              </w:rPr>
              <w:t>[IPO Initiation Field #16]</w:t>
            </w:r>
            <w:r w:rsidRPr="000961F5">
              <w:rPr>
                <w:lang w:val="en-US"/>
              </w:rPr>
              <w:t xml:space="preserve"> = By Placing Only, then non-editable as blank</w:t>
            </w:r>
          </w:p>
          <w:p w14:paraId="46B0F380" w14:textId="77777777" w:rsidR="00CC077D" w:rsidRPr="000961F5" w:rsidRDefault="00CC077D" w:rsidP="00EE24F6">
            <w:pPr>
              <w:spacing w:after="0"/>
              <w:ind w:left="0"/>
              <w:jc w:val="left"/>
              <w:rPr>
                <w:rFonts w:ascii="Arial" w:eastAsia="PMingLiU" w:hAnsi="Arial"/>
                <w:sz w:val="16"/>
                <w:szCs w:val="16"/>
                <w:lang w:eastAsia="en-GB"/>
              </w:rPr>
            </w:pPr>
          </w:p>
          <w:p w14:paraId="0D7A514A" w14:textId="77777777" w:rsidR="00CC077D" w:rsidRPr="000961F5" w:rsidRDefault="00CC077D" w:rsidP="00EE24F6">
            <w:pPr>
              <w:spacing w:after="0"/>
              <w:ind w:left="0"/>
              <w:jc w:val="left"/>
              <w:rPr>
                <w:rFonts w:ascii="Arial" w:hAnsi="Arial"/>
                <w:sz w:val="16"/>
                <w:szCs w:val="16"/>
                <w:lang w:val="en-US"/>
              </w:rPr>
            </w:pPr>
            <w:r w:rsidRPr="000961F5">
              <w:rPr>
                <w:lang w:val="en-US"/>
              </w:rPr>
              <w:t>= Number of Public Offer Shares (item 6 above) x Offer Price (item 7 above) x 0.010%</w:t>
            </w:r>
          </w:p>
        </w:tc>
        <w:tc>
          <w:tcPr>
            <w:tcW w:w="966" w:type="dxa"/>
          </w:tcPr>
          <w:p w14:paraId="24EE2646" w14:textId="53EE4679" w:rsidR="00D77B38" w:rsidRPr="002B0661" w:rsidRDefault="00D77B38" w:rsidP="00EE24F6">
            <w:pPr>
              <w:spacing w:after="0"/>
              <w:ind w:left="0"/>
              <w:jc w:val="left"/>
              <w:rPr>
                <w:rFonts w:ascii="Arial" w:hAnsi="Arial"/>
                <w:sz w:val="16"/>
                <w:szCs w:val="16"/>
                <w:lang w:val="en-US"/>
              </w:rPr>
            </w:pPr>
            <w:r w:rsidRPr="000961F5">
              <w:rPr>
                <w:lang w:val="en-US"/>
              </w:rPr>
              <w:t>N</w:t>
            </w:r>
          </w:p>
        </w:tc>
      </w:tr>
      <w:tr w:rsidR="00CC077D" w:rsidRPr="000961F5" w14:paraId="5BD2826F" w14:textId="55DE91D0" w:rsidTr="001964C1">
        <w:tc>
          <w:tcPr>
            <w:tcW w:w="485" w:type="dxa"/>
            <w:shd w:val="clear" w:color="auto" w:fill="auto"/>
            <w:vAlign w:val="center"/>
          </w:tcPr>
          <w:p w14:paraId="4F7FD457" w14:textId="66E81293" w:rsidR="00CC077D" w:rsidRPr="000961F5" w:rsidRDefault="00180999"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w:t>
            </w:r>
            <w:r w:rsidR="00D77730" w:rsidRPr="000961F5">
              <w:rPr>
                <w:rFonts w:eastAsia="Times New Roman"/>
                <w:color w:val="000000"/>
                <w:kern w:val="24"/>
                <w:lang w:val="en-HK"/>
              </w:rPr>
              <w:t>3</w:t>
            </w:r>
          </w:p>
        </w:tc>
        <w:tc>
          <w:tcPr>
            <w:tcW w:w="1889" w:type="dxa"/>
            <w:shd w:val="clear" w:color="auto" w:fill="auto"/>
            <w:vAlign w:val="center"/>
          </w:tcPr>
          <w:p w14:paraId="7601E591"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Amount 5</w:t>
            </w:r>
          </w:p>
        </w:tc>
        <w:tc>
          <w:tcPr>
            <w:tcW w:w="7119" w:type="dxa"/>
            <w:shd w:val="clear" w:color="auto" w:fill="auto"/>
            <w:vAlign w:val="center"/>
          </w:tcPr>
          <w:p w14:paraId="41D0F552"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If Offering Type </w:t>
            </w:r>
            <w:r w:rsidRPr="000961F5">
              <w:rPr>
                <w:b/>
                <w:lang w:val="en-US"/>
              </w:rPr>
              <w:t>[IPO Initiation Field #16]</w:t>
            </w:r>
            <w:r w:rsidRPr="000961F5">
              <w:rPr>
                <w:lang w:val="en-US"/>
              </w:rPr>
              <w:t xml:space="preserve"> = By Placing Only, then non-editable as blank</w:t>
            </w:r>
          </w:p>
          <w:p w14:paraId="08601832" w14:textId="77777777" w:rsidR="00CC077D" w:rsidRPr="000961F5" w:rsidRDefault="00CC077D" w:rsidP="00EE24F6">
            <w:pPr>
              <w:spacing w:after="0"/>
              <w:ind w:left="0"/>
              <w:jc w:val="left"/>
              <w:rPr>
                <w:rFonts w:ascii="Arial" w:eastAsia="PMingLiU" w:hAnsi="Arial"/>
                <w:sz w:val="16"/>
                <w:szCs w:val="16"/>
                <w:lang w:eastAsia="en-GB"/>
              </w:rPr>
            </w:pPr>
          </w:p>
          <w:p w14:paraId="698CDBA0" w14:textId="77777777" w:rsidR="00CC077D" w:rsidRPr="000961F5" w:rsidRDefault="00CC077D" w:rsidP="00EE24F6">
            <w:pPr>
              <w:spacing w:after="0"/>
              <w:ind w:left="0"/>
              <w:jc w:val="left"/>
              <w:rPr>
                <w:rFonts w:ascii="Arial" w:hAnsi="Arial"/>
                <w:sz w:val="16"/>
                <w:szCs w:val="16"/>
                <w:lang w:val="en-US"/>
              </w:rPr>
            </w:pPr>
            <w:r w:rsidRPr="000961F5">
              <w:rPr>
                <w:lang w:val="en-US"/>
              </w:rPr>
              <w:lastRenderedPageBreak/>
              <w:t>= Number of Public Offer Shares (item 6 above) x Offer Price (item 7 above) x 0.0054%</w:t>
            </w:r>
          </w:p>
        </w:tc>
        <w:tc>
          <w:tcPr>
            <w:tcW w:w="966" w:type="dxa"/>
          </w:tcPr>
          <w:p w14:paraId="0EC5DBF5" w14:textId="0EDC21D9" w:rsidR="00D77B38" w:rsidRPr="002B0661" w:rsidRDefault="00D77B38" w:rsidP="00EE24F6">
            <w:pPr>
              <w:spacing w:after="0"/>
              <w:ind w:left="0"/>
              <w:jc w:val="left"/>
              <w:rPr>
                <w:rFonts w:ascii="Arial" w:hAnsi="Arial"/>
                <w:sz w:val="16"/>
                <w:szCs w:val="16"/>
                <w:lang w:val="en-US"/>
              </w:rPr>
            </w:pPr>
            <w:r w:rsidRPr="000961F5">
              <w:rPr>
                <w:lang w:val="en-US"/>
              </w:rPr>
              <w:lastRenderedPageBreak/>
              <w:t>N</w:t>
            </w:r>
          </w:p>
        </w:tc>
      </w:tr>
      <w:tr w:rsidR="00CC077D" w:rsidRPr="000961F5" w14:paraId="4025A33D" w14:textId="0C649AAD" w:rsidTr="001964C1">
        <w:tc>
          <w:tcPr>
            <w:tcW w:w="485" w:type="dxa"/>
            <w:shd w:val="clear" w:color="auto" w:fill="auto"/>
            <w:vAlign w:val="center"/>
          </w:tcPr>
          <w:p w14:paraId="35E2B916" w14:textId="701D811E" w:rsidR="00CC077D" w:rsidRPr="000961F5" w:rsidRDefault="00180999"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w:t>
            </w:r>
            <w:r w:rsidR="00D77730" w:rsidRPr="000961F5">
              <w:rPr>
                <w:rFonts w:eastAsia="Times New Roman"/>
                <w:color w:val="000000"/>
                <w:kern w:val="24"/>
                <w:lang w:val="en-HK"/>
              </w:rPr>
              <w:t>4</w:t>
            </w:r>
          </w:p>
        </w:tc>
        <w:tc>
          <w:tcPr>
            <w:tcW w:w="1889" w:type="dxa"/>
            <w:shd w:val="clear" w:color="auto" w:fill="auto"/>
            <w:vAlign w:val="center"/>
          </w:tcPr>
          <w:p w14:paraId="55E355E3"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Amount 6</w:t>
            </w:r>
          </w:p>
        </w:tc>
        <w:tc>
          <w:tcPr>
            <w:tcW w:w="7119" w:type="dxa"/>
            <w:shd w:val="clear" w:color="auto" w:fill="auto"/>
            <w:vAlign w:val="center"/>
          </w:tcPr>
          <w:p w14:paraId="0D62B797"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If Offering Type </w:t>
            </w:r>
            <w:r w:rsidRPr="000961F5">
              <w:rPr>
                <w:b/>
                <w:lang w:val="en-US"/>
              </w:rPr>
              <w:t>[IPO Initiation Field #16]</w:t>
            </w:r>
            <w:r w:rsidRPr="000961F5">
              <w:rPr>
                <w:lang w:val="en-US"/>
              </w:rPr>
              <w:t xml:space="preserve"> = By Placing Only, then non-editable as blank</w:t>
            </w:r>
          </w:p>
          <w:p w14:paraId="1F29D255" w14:textId="77777777" w:rsidR="00CC077D" w:rsidRPr="000961F5" w:rsidRDefault="00CC077D" w:rsidP="00EE24F6">
            <w:pPr>
              <w:spacing w:after="0"/>
              <w:ind w:left="0"/>
              <w:jc w:val="left"/>
              <w:rPr>
                <w:rFonts w:ascii="Arial" w:eastAsia="PMingLiU" w:hAnsi="Arial"/>
                <w:sz w:val="16"/>
                <w:szCs w:val="16"/>
                <w:lang w:eastAsia="en-GB"/>
              </w:rPr>
            </w:pPr>
          </w:p>
          <w:p w14:paraId="2276BC61" w14:textId="14E83701" w:rsidR="00CC077D" w:rsidRPr="000961F5" w:rsidRDefault="00CC077D" w:rsidP="00EE24F6">
            <w:pPr>
              <w:spacing w:after="0"/>
              <w:ind w:left="0"/>
              <w:jc w:val="left"/>
              <w:rPr>
                <w:rFonts w:ascii="Arial" w:hAnsi="Arial"/>
                <w:sz w:val="16"/>
                <w:szCs w:val="16"/>
                <w:lang w:val="en-US"/>
              </w:rPr>
            </w:pPr>
            <w:r w:rsidRPr="000961F5">
              <w:rPr>
                <w:lang w:val="en-US"/>
              </w:rPr>
              <w:t xml:space="preserve"> = Amount 4 (item 11 above) + Amount 5 (item 12 above)</w:t>
            </w:r>
          </w:p>
        </w:tc>
        <w:tc>
          <w:tcPr>
            <w:tcW w:w="966" w:type="dxa"/>
          </w:tcPr>
          <w:p w14:paraId="62C57621" w14:textId="101DA6C8" w:rsidR="00D77B38" w:rsidRPr="002B0661" w:rsidRDefault="00D77B38" w:rsidP="00EE24F6">
            <w:pPr>
              <w:spacing w:after="0"/>
              <w:ind w:left="0"/>
              <w:jc w:val="left"/>
              <w:rPr>
                <w:rFonts w:ascii="Arial" w:hAnsi="Arial"/>
                <w:sz w:val="16"/>
                <w:szCs w:val="16"/>
                <w:lang w:val="en-US"/>
              </w:rPr>
            </w:pPr>
            <w:r w:rsidRPr="000961F5">
              <w:rPr>
                <w:lang w:val="en-US"/>
              </w:rPr>
              <w:t>N</w:t>
            </w:r>
          </w:p>
        </w:tc>
      </w:tr>
      <w:tr w:rsidR="00CC077D" w:rsidRPr="000961F5" w14:paraId="5DC73DAB" w14:textId="40A4A3EC" w:rsidTr="001964C1">
        <w:tc>
          <w:tcPr>
            <w:tcW w:w="485" w:type="dxa"/>
            <w:shd w:val="clear" w:color="auto" w:fill="auto"/>
            <w:vAlign w:val="center"/>
          </w:tcPr>
          <w:p w14:paraId="7EF4385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15</w:t>
            </w:r>
          </w:p>
        </w:tc>
        <w:tc>
          <w:tcPr>
            <w:tcW w:w="1889" w:type="dxa"/>
            <w:shd w:val="clear" w:color="auto" w:fill="auto"/>
            <w:vAlign w:val="center"/>
          </w:tcPr>
          <w:p w14:paraId="7A236CD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Amount 7</w:t>
            </w:r>
          </w:p>
        </w:tc>
        <w:tc>
          <w:tcPr>
            <w:tcW w:w="7119" w:type="dxa"/>
            <w:shd w:val="clear" w:color="auto" w:fill="auto"/>
            <w:vAlign w:val="center"/>
          </w:tcPr>
          <w:p w14:paraId="3C13C707" w14:textId="77777777" w:rsidR="00CC077D" w:rsidRPr="000961F5" w:rsidRDefault="00CC077D" w:rsidP="00EE24F6">
            <w:pPr>
              <w:spacing w:after="0"/>
              <w:ind w:left="0"/>
              <w:jc w:val="left"/>
              <w:rPr>
                <w:rFonts w:ascii="Arial" w:hAnsi="Arial"/>
                <w:sz w:val="16"/>
                <w:szCs w:val="16"/>
                <w:lang w:val="en-US"/>
              </w:rPr>
            </w:pPr>
            <w:r w:rsidRPr="000961F5">
              <w:rPr>
                <w:lang w:val="en-US"/>
              </w:rPr>
              <w:t>= Amount 3 (item 10 above) + Amount 6 (item 13 above)</w:t>
            </w:r>
          </w:p>
        </w:tc>
        <w:tc>
          <w:tcPr>
            <w:tcW w:w="966" w:type="dxa"/>
          </w:tcPr>
          <w:p w14:paraId="779051C8" w14:textId="2181746B" w:rsidR="00D77B38" w:rsidRPr="002B0661" w:rsidRDefault="00D77B38" w:rsidP="00EE24F6">
            <w:pPr>
              <w:spacing w:after="0"/>
              <w:ind w:left="0"/>
              <w:jc w:val="left"/>
              <w:rPr>
                <w:rFonts w:ascii="Arial" w:hAnsi="Arial"/>
                <w:sz w:val="16"/>
                <w:szCs w:val="16"/>
                <w:lang w:val="en-US"/>
              </w:rPr>
            </w:pPr>
            <w:r w:rsidRPr="000961F5">
              <w:rPr>
                <w:lang w:val="en-US"/>
              </w:rPr>
              <w:t>N</w:t>
            </w:r>
          </w:p>
        </w:tc>
      </w:tr>
      <w:tr w:rsidR="00CC077D" w:rsidRPr="000961F5" w14:paraId="459B9426" w14:textId="3D5F0E4C" w:rsidTr="001964C1">
        <w:tc>
          <w:tcPr>
            <w:tcW w:w="485" w:type="dxa"/>
            <w:shd w:val="clear" w:color="auto" w:fill="auto"/>
            <w:vAlign w:val="center"/>
          </w:tcPr>
          <w:p w14:paraId="3F95B91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16</w:t>
            </w:r>
          </w:p>
        </w:tc>
        <w:tc>
          <w:tcPr>
            <w:tcW w:w="1889" w:type="dxa"/>
            <w:shd w:val="clear" w:color="auto" w:fill="auto"/>
            <w:vAlign w:val="center"/>
          </w:tcPr>
          <w:p w14:paraId="6DE982E3"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Date 1</w:t>
            </w:r>
          </w:p>
        </w:tc>
        <w:tc>
          <w:tcPr>
            <w:tcW w:w="7119" w:type="dxa"/>
            <w:shd w:val="clear" w:color="auto" w:fill="auto"/>
            <w:vAlign w:val="center"/>
          </w:tcPr>
          <w:p w14:paraId="324F23C5" w14:textId="77777777" w:rsidR="00CC077D" w:rsidRPr="000961F5" w:rsidRDefault="00CC077D" w:rsidP="00EE24F6">
            <w:pPr>
              <w:spacing w:after="0"/>
              <w:ind w:left="0"/>
              <w:jc w:val="left"/>
              <w:rPr>
                <w:rFonts w:ascii="Arial" w:hAnsi="Arial"/>
                <w:sz w:val="16"/>
                <w:szCs w:val="16"/>
                <w:lang w:val="en-US"/>
              </w:rPr>
            </w:pPr>
            <w:r w:rsidRPr="000961F5">
              <w:rPr>
                <w:lang w:val="en-US"/>
              </w:rPr>
              <w:t>Default: System generated date, at point of form generation</w:t>
            </w:r>
          </w:p>
          <w:p w14:paraId="211C0639" w14:textId="77777777" w:rsidR="00CC077D" w:rsidRPr="000961F5" w:rsidRDefault="00CC077D" w:rsidP="00EE24F6">
            <w:pPr>
              <w:spacing w:after="0"/>
              <w:ind w:left="0"/>
              <w:jc w:val="left"/>
              <w:rPr>
                <w:rFonts w:ascii="Arial" w:hAnsi="Arial"/>
                <w:sz w:val="16"/>
                <w:szCs w:val="16"/>
                <w:lang w:val="en-US"/>
              </w:rPr>
            </w:pPr>
          </w:p>
          <w:p w14:paraId="4B278163" w14:textId="77777777" w:rsidR="00CC077D" w:rsidRPr="000961F5" w:rsidRDefault="00CC077D" w:rsidP="00EE24F6">
            <w:pPr>
              <w:spacing w:after="0"/>
              <w:ind w:left="0"/>
              <w:jc w:val="left"/>
              <w:rPr>
                <w:rFonts w:ascii="Arial" w:hAnsi="Arial"/>
                <w:sz w:val="16"/>
                <w:szCs w:val="16"/>
                <w:lang w:val="en-US"/>
              </w:rPr>
            </w:pPr>
            <w:r w:rsidRPr="000961F5">
              <w:rPr>
                <w:lang w:val="en-US"/>
              </w:rPr>
              <w:t>Editable date in ISO 8601 format</w:t>
            </w:r>
          </w:p>
        </w:tc>
        <w:tc>
          <w:tcPr>
            <w:tcW w:w="966" w:type="dxa"/>
          </w:tcPr>
          <w:p w14:paraId="36C4AE83" w14:textId="67C2998B" w:rsidR="00D77B38" w:rsidRPr="002B0661" w:rsidRDefault="00D77B38" w:rsidP="00EE24F6">
            <w:pPr>
              <w:spacing w:after="0"/>
              <w:ind w:left="0"/>
              <w:jc w:val="left"/>
              <w:rPr>
                <w:rFonts w:ascii="Arial" w:hAnsi="Arial"/>
                <w:sz w:val="16"/>
                <w:szCs w:val="16"/>
                <w:lang w:val="en-US"/>
              </w:rPr>
            </w:pPr>
            <w:r w:rsidRPr="000961F5">
              <w:rPr>
                <w:lang w:val="en-US"/>
              </w:rPr>
              <w:t>N</w:t>
            </w:r>
          </w:p>
        </w:tc>
      </w:tr>
      <w:tr w:rsidR="00CC077D" w:rsidRPr="000961F5" w14:paraId="644E76E8" w14:textId="2A2AC7C7" w:rsidTr="001964C1">
        <w:tc>
          <w:tcPr>
            <w:tcW w:w="485" w:type="dxa"/>
            <w:vAlign w:val="center"/>
          </w:tcPr>
          <w:p w14:paraId="7C8F3FD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17</w:t>
            </w:r>
          </w:p>
        </w:tc>
        <w:tc>
          <w:tcPr>
            <w:tcW w:w="1889" w:type="dxa"/>
            <w:vAlign w:val="center"/>
          </w:tcPr>
          <w:p w14:paraId="1E90B9E7"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Sponsor Name </w:t>
            </w:r>
          </w:p>
        </w:tc>
        <w:tc>
          <w:tcPr>
            <w:tcW w:w="7119" w:type="dxa"/>
            <w:vAlign w:val="center"/>
          </w:tcPr>
          <w:p w14:paraId="31389F92"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Submitter’s full name, on behalf of the Principal Sponsor </w:t>
            </w:r>
            <w:r w:rsidRPr="000961F5">
              <w:rPr>
                <w:b/>
                <w:lang w:val="en-US"/>
              </w:rPr>
              <w:t>[IPO initiation Field #40]</w:t>
            </w:r>
          </w:p>
        </w:tc>
        <w:tc>
          <w:tcPr>
            <w:tcW w:w="966" w:type="dxa"/>
          </w:tcPr>
          <w:p w14:paraId="4F7BD5B8" w14:textId="57C06D1D" w:rsidR="00D77B38" w:rsidRPr="002B0661" w:rsidRDefault="00D77B38" w:rsidP="00EE24F6">
            <w:pPr>
              <w:spacing w:after="0"/>
              <w:ind w:left="0"/>
              <w:jc w:val="left"/>
              <w:rPr>
                <w:rFonts w:ascii="Arial" w:hAnsi="Arial"/>
                <w:sz w:val="16"/>
                <w:szCs w:val="16"/>
                <w:lang w:val="en-US"/>
              </w:rPr>
            </w:pPr>
            <w:r w:rsidRPr="000961F5">
              <w:rPr>
                <w:lang w:val="en-US"/>
              </w:rPr>
              <w:t>N</w:t>
            </w:r>
          </w:p>
        </w:tc>
      </w:tr>
      <w:tr w:rsidR="00CC077D" w:rsidRPr="000961F5" w14:paraId="75405D12" w14:textId="48CDE9CF" w:rsidTr="001964C1">
        <w:tc>
          <w:tcPr>
            <w:tcW w:w="485" w:type="dxa"/>
            <w:vAlign w:val="center"/>
          </w:tcPr>
          <w:p w14:paraId="31349E7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18</w:t>
            </w:r>
          </w:p>
        </w:tc>
        <w:tc>
          <w:tcPr>
            <w:tcW w:w="1889" w:type="dxa"/>
            <w:vAlign w:val="center"/>
          </w:tcPr>
          <w:p w14:paraId="4AAF07B4"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Title of the Sponsor</w:t>
            </w:r>
          </w:p>
        </w:tc>
        <w:tc>
          <w:tcPr>
            <w:tcW w:w="7119" w:type="dxa"/>
            <w:vAlign w:val="center"/>
          </w:tcPr>
          <w:p w14:paraId="37C75623"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The title of the submitter </w:t>
            </w:r>
            <w:r w:rsidRPr="000961F5">
              <w:rPr>
                <w:b/>
                <w:lang w:val="en-US"/>
              </w:rPr>
              <w:t>[IPO initiation Field #40]</w:t>
            </w:r>
            <w:r w:rsidRPr="000961F5">
              <w:rPr>
                <w:lang w:val="en-US"/>
              </w:rPr>
              <w:t xml:space="preserve"> </w:t>
            </w:r>
          </w:p>
        </w:tc>
        <w:tc>
          <w:tcPr>
            <w:tcW w:w="966" w:type="dxa"/>
          </w:tcPr>
          <w:p w14:paraId="37CF8A74" w14:textId="569ED03B" w:rsidR="00D77B38" w:rsidRPr="002B0661" w:rsidRDefault="00D77B38" w:rsidP="00EE24F6">
            <w:pPr>
              <w:spacing w:after="0"/>
              <w:ind w:left="0"/>
              <w:jc w:val="left"/>
              <w:rPr>
                <w:rFonts w:ascii="Arial" w:hAnsi="Arial"/>
                <w:sz w:val="16"/>
                <w:szCs w:val="16"/>
                <w:lang w:val="en-US"/>
              </w:rPr>
            </w:pPr>
            <w:r w:rsidRPr="000961F5">
              <w:rPr>
                <w:lang w:val="en-US"/>
              </w:rPr>
              <w:t>Y</w:t>
            </w:r>
          </w:p>
        </w:tc>
      </w:tr>
      <w:tr w:rsidR="00CC077D" w:rsidRPr="000961F5" w14:paraId="545DB59F" w14:textId="2CD474DE" w:rsidTr="001964C1">
        <w:tc>
          <w:tcPr>
            <w:tcW w:w="485" w:type="dxa"/>
            <w:vAlign w:val="center"/>
          </w:tcPr>
          <w:p w14:paraId="413F6C02"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19</w:t>
            </w:r>
          </w:p>
        </w:tc>
        <w:tc>
          <w:tcPr>
            <w:tcW w:w="1889" w:type="dxa"/>
            <w:vAlign w:val="center"/>
          </w:tcPr>
          <w:p w14:paraId="391F54E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Sponsor’s Company Name </w:t>
            </w:r>
          </w:p>
        </w:tc>
        <w:tc>
          <w:tcPr>
            <w:tcW w:w="7119" w:type="dxa"/>
            <w:vAlign w:val="center"/>
          </w:tcPr>
          <w:p w14:paraId="0209FDE4"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Company Name of the Principal Sponsor </w:t>
            </w:r>
            <w:r w:rsidRPr="000961F5">
              <w:rPr>
                <w:b/>
                <w:lang w:val="en-US"/>
              </w:rPr>
              <w:t>[IPO initiation Field #40]</w:t>
            </w:r>
          </w:p>
        </w:tc>
        <w:tc>
          <w:tcPr>
            <w:tcW w:w="966" w:type="dxa"/>
          </w:tcPr>
          <w:p w14:paraId="7399EE48" w14:textId="20B85C9B" w:rsidR="00D77B38" w:rsidRPr="002B0661" w:rsidRDefault="00D77B38" w:rsidP="00EE24F6">
            <w:pPr>
              <w:spacing w:after="0"/>
              <w:ind w:left="0"/>
              <w:jc w:val="left"/>
              <w:rPr>
                <w:rFonts w:ascii="Arial" w:hAnsi="Arial"/>
                <w:sz w:val="16"/>
                <w:szCs w:val="16"/>
                <w:lang w:val="en-US"/>
              </w:rPr>
            </w:pPr>
            <w:r w:rsidRPr="000961F5">
              <w:rPr>
                <w:lang w:val="en-US"/>
              </w:rPr>
              <w:t>N</w:t>
            </w:r>
          </w:p>
        </w:tc>
      </w:tr>
      <w:tr w:rsidR="00CC077D" w:rsidRPr="000961F5" w14:paraId="3EFED8BA" w14:textId="0D86E95F" w:rsidTr="001964C1">
        <w:tc>
          <w:tcPr>
            <w:tcW w:w="485" w:type="dxa"/>
            <w:vAlign w:val="center"/>
          </w:tcPr>
          <w:p w14:paraId="2A0D6B8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20</w:t>
            </w:r>
          </w:p>
        </w:tc>
        <w:tc>
          <w:tcPr>
            <w:tcW w:w="1889" w:type="dxa"/>
            <w:vAlign w:val="center"/>
          </w:tcPr>
          <w:p w14:paraId="5FE317EC"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Date 2</w:t>
            </w:r>
          </w:p>
        </w:tc>
        <w:tc>
          <w:tcPr>
            <w:tcW w:w="7119" w:type="dxa"/>
            <w:vAlign w:val="center"/>
          </w:tcPr>
          <w:p w14:paraId="26199892" w14:textId="77777777" w:rsidR="00CC077D" w:rsidRPr="000961F5" w:rsidRDefault="00CC077D" w:rsidP="00EE24F6">
            <w:pPr>
              <w:spacing w:after="0"/>
              <w:ind w:left="0"/>
              <w:jc w:val="left"/>
              <w:rPr>
                <w:rFonts w:ascii="Arial" w:hAnsi="Arial"/>
                <w:sz w:val="16"/>
                <w:szCs w:val="16"/>
                <w:lang w:val="en-US"/>
              </w:rPr>
            </w:pPr>
            <w:r w:rsidRPr="000961F5">
              <w:rPr>
                <w:lang w:val="en-US"/>
              </w:rPr>
              <w:t>System generated date, at point of form generation</w:t>
            </w:r>
          </w:p>
        </w:tc>
        <w:tc>
          <w:tcPr>
            <w:tcW w:w="966" w:type="dxa"/>
          </w:tcPr>
          <w:p w14:paraId="75865894" w14:textId="7E312BAB" w:rsidR="00D77B38" w:rsidRPr="002B0661" w:rsidRDefault="00D77B38" w:rsidP="00EE24F6">
            <w:pPr>
              <w:spacing w:after="0"/>
              <w:ind w:left="0"/>
              <w:jc w:val="left"/>
              <w:rPr>
                <w:rFonts w:ascii="Arial" w:hAnsi="Arial"/>
                <w:sz w:val="16"/>
                <w:szCs w:val="16"/>
                <w:lang w:val="en-US"/>
              </w:rPr>
            </w:pPr>
            <w:r w:rsidRPr="000961F5">
              <w:rPr>
                <w:lang w:val="en-US"/>
              </w:rPr>
              <w:t>N</w:t>
            </w:r>
          </w:p>
        </w:tc>
      </w:tr>
    </w:tbl>
    <w:p w14:paraId="51CD408B" w14:textId="77777777" w:rsidR="00CC077D" w:rsidRPr="000961F5" w:rsidRDefault="00CC077D" w:rsidP="00CC077D">
      <w:pPr>
        <w:spacing w:after="0"/>
        <w:ind w:left="0"/>
        <w:jc w:val="left"/>
        <w:rPr>
          <w:rFonts w:eastAsia="DengXian"/>
          <w:lang w:val="en-US" w:eastAsia="zh-CN"/>
        </w:rPr>
      </w:pPr>
    </w:p>
    <w:p w14:paraId="4A3200B1" w14:textId="77777777" w:rsidR="00CC077D" w:rsidRPr="000961F5" w:rsidRDefault="00CC077D" w:rsidP="00CC077D">
      <w:pPr>
        <w:spacing w:after="0"/>
        <w:ind w:left="0"/>
        <w:jc w:val="left"/>
        <w:rPr>
          <w:lang w:val="en-US" w:eastAsia="x-none"/>
        </w:rPr>
      </w:pPr>
      <w:r w:rsidRPr="000961F5">
        <w:rPr>
          <w:lang w:val="en-US" w:eastAsia="x-none"/>
        </w:rPr>
        <w:t>To confirm the information is accurate and ready for release, the action(s) required to be taken for approving the Transaction Levy Form are listed below:</w:t>
      </w:r>
    </w:p>
    <w:p w14:paraId="7B516B3A" w14:textId="77777777" w:rsidR="00CC077D" w:rsidRPr="000961F5" w:rsidRDefault="00CC077D" w:rsidP="00CC077D">
      <w:pPr>
        <w:spacing w:after="0"/>
        <w:ind w:left="0"/>
        <w:jc w:val="left"/>
        <w:rPr>
          <w:rFonts w:eastAsia="DengXian"/>
          <w:lang w:val="en-US" w:eastAsia="zh-CN"/>
        </w:rPr>
      </w:pPr>
    </w:p>
    <w:tbl>
      <w:tblPr>
        <w:tblStyle w:val="TableGrid4"/>
        <w:tblW w:w="10485" w:type="dxa"/>
        <w:tblLook w:val="04A0" w:firstRow="1" w:lastRow="0" w:firstColumn="1" w:lastColumn="0" w:noHBand="0" w:noVBand="1"/>
      </w:tblPr>
      <w:tblGrid>
        <w:gridCol w:w="892"/>
        <w:gridCol w:w="1947"/>
        <w:gridCol w:w="1071"/>
        <w:gridCol w:w="6575"/>
      </w:tblGrid>
      <w:tr w:rsidR="00CC077D" w:rsidRPr="000961F5" w14:paraId="16C4FEA8" w14:textId="77777777" w:rsidTr="00EE24F6">
        <w:tc>
          <w:tcPr>
            <w:tcW w:w="893" w:type="dxa"/>
            <w:shd w:val="clear" w:color="auto" w:fill="FFE599"/>
          </w:tcPr>
          <w:p w14:paraId="7D8B839B" w14:textId="77777777" w:rsidR="00CC077D" w:rsidRPr="000961F5" w:rsidRDefault="00CC077D" w:rsidP="00EE24F6">
            <w:pPr>
              <w:spacing w:after="0"/>
              <w:ind w:left="0"/>
              <w:jc w:val="left"/>
              <w:rPr>
                <w:rFonts w:ascii="Arial" w:eastAsia="Times New Roman" w:hAnsi="Arial"/>
                <w:b/>
                <w:bCs/>
                <w:kern w:val="24"/>
                <w:sz w:val="16"/>
                <w:szCs w:val="16"/>
                <w:lang w:val="en-HK"/>
              </w:rPr>
            </w:pPr>
            <w:r w:rsidRPr="000961F5">
              <w:rPr>
                <w:rFonts w:eastAsia="Times New Roman"/>
                <w:b/>
                <w:bCs/>
                <w:kern w:val="24"/>
                <w:lang w:val="en-HK"/>
              </w:rPr>
              <w:t>Action</w:t>
            </w:r>
          </w:p>
        </w:tc>
        <w:tc>
          <w:tcPr>
            <w:tcW w:w="1951" w:type="dxa"/>
            <w:shd w:val="clear" w:color="auto" w:fill="FFE599"/>
          </w:tcPr>
          <w:p w14:paraId="6C44D51B" w14:textId="77777777" w:rsidR="00CC077D" w:rsidRPr="000961F5" w:rsidRDefault="00CC077D" w:rsidP="00EE24F6">
            <w:pPr>
              <w:spacing w:after="0"/>
              <w:ind w:left="0"/>
              <w:jc w:val="left"/>
              <w:rPr>
                <w:rFonts w:ascii="Arial" w:eastAsia="Times New Roman" w:hAnsi="Arial"/>
                <w:b/>
                <w:bCs/>
                <w:kern w:val="24"/>
                <w:sz w:val="16"/>
                <w:szCs w:val="16"/>
                <w:lang w:val="en-HK"/>
              </w:rPr>
            </w:pPr>
            <w:r w:rsidRPr="000961F5">
              <w:rPr>
                <w:rFonts w:eastAsia="Times New Roman"/>
                <w:b/>
                <w:bCs/>
                <w:kern w:val="24"/>
                <w:lang w:val="en-HK"/>
              </w:rPr>
              <w:t>Description</w:t>
            </w:r>
          </w:p>
        </w:tc>
        <w:tc>
          <w:tcPr>
            <w:tcW w:w="1035" w:type="dxa"/>
            <w:shd w:val="clear" w:color="auto" w:fill="FFE599"/>
            <w:vAlign w:val="center"/>
          </w:tcPr>
          <w:p w14:paraId="27B05A21"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b/>
                <w:bCs/>
                <w:kern w:val="24"/>
                <w:lang w:val="en-HK"/>
              </w:rPr>
              <w:t>Role</w:t>
            </w:r>
          </w:p>
        </w:tc>
        <w:tc>
          <w:tcPr>
            <w:tcW w:w="6606" w:type="dxa"/>
            <w:shd w:val="clear" w:color="auto" w:fill="FFE599"/>
            <w:vAlign w:val="center"/>
          </w:tcPr>
          <w:p w14:paraId="337E7E6E" w14:textId="77777777" w:rsidR="00CC077D" w:rsidRPr="000961F5" w:rsidRDefault="00CC077D" w:rsidP="00EE24F6">
            <w:pPr>
              <w:spacing w:after="0"/>
              <w:ind w:left="0"/>
              <w:jc w:val="left"/>
              <w:rPr>
                <w:rFonts w:ascii="Arial" w:hAnsi="Arial"/>
                <w:b/>
                <w:sz w:val="16"/>
                <w:szCs w:val="16"/>
                <w:lang w:val="en-US"/>
              </w:rPr>
            </w:pPr>
            <w:r w:rsidRPr="000961F5">
              <w:rPr>
                <w:b/>
                <w:lang w:val="en-US"/>
              </w:rPr>
              <w:t>Prompt message</w:t>
            </w:r>
          </w:p>
        </w:tc>
      </w:tr>
      <w:tr w:rsidR="00CC077D" w:rsidRPr="000961F5" w14:paraId="21339330" w14:textId="77777777" w:rsidTr="00EE24F6">
        <w:tc>
          <w:tcPr>
            <w:tcW w:w="893" w:type="dxa"/>
          </w:tcPr>
          <w:p w14:paraId="1E6A2B74"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 xml:space="preserve">Sign off </w:t>
            </w:r>
          </w:p>
        </w:tc>
        <w:tc>
          <w:tcPr>
            <w:tcW w:w="1951" w:type="dxa"/>
          </w:tcPr>
          <w:p w14:paraId="6A11D25C"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Click the Submit button</w:t>
            </w:r>
          </w:p>
        </w:tc>
        <w:tc>
          <w:tcPr>
            <w:tcW w:w="1035" w:type="dxa"/>
            <w:vAlign w:val="center"/>
          </w:tcPr>
          <w:p w14:paraId="48C00FBA"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Principal Sponsor (Checker)</w:t>
            </w:r>
          </w:p>
        </w:tc>
        <w:tc>
          <w:tcPr>
            <w:tcW w:w="6606" w:type="dxa"/>
            <w:vAlign w:val="center"/>
          </w:tcPr>
          <w:p w14:paraId="0B283986" w14:textId="77777777" w:rsidR="00CC077D" w:rsidRPr="000961F5" w:rsidRDefault="00CC077D" w:rsidP="00EE24F6">
            <w:pPr>
              <w:spacing w:after="0"/>
              <w:ind w:left="0"/>
              <w:jc w:val="left"/>
              <w:rPr>
                <w:rFonts w:ascii="Arial" w:hAnsi="Arial"/>
                <w:sz w:val="16"/>
                <w:szCs w:val="16"/>
                <w:lang w:val="en-US"/>
              </w:rPr>
            </w:pPr>
            <w:r w:rsidRPr="000961F5">
              <w:rPr>
                <w:b/>
                <w:i/>
                <w:lang w:val="en-US"/>
              </w:rPr>
              <w:t>“I hereby confirm (1) I have obtained all the necessary information and supporting documents to make this confirmation; and (2) the information filled in this form is accurate and not misleading in any material respect.”</w:t>
            </w:r>
          </w:p>
        </w:tc>
      </w:tr>
    </w:tbl>
    <w:p w14:paraId="52A2532E" w14:textId="77777777" w:rsidR="00CC077D" w:rsidRPr="000961F5" w:rsidRDefault="00CC077D" w:rsidP="00CC077D">
      <w:pPr>
        <w:spacing w:after="0"/>
        <w:ind w:left="0"/>
        <w:jc w:val="left"/>
        <w:rPr>
          <w:rFonts w:eastAsia="DengXian"/>
          <w:b/>
          <w:lang w:val="en-US" w:eastAsia="zh-CN"/>
        </w:rPr>
      </w:pPr>
    </w:p>
    <w:p w14:paraId="385DF523" w14:textId="77777777" w:rsidR="00CC077D" w:rsidRPr="000961F5" w:rsidRDefault="00CC077D" w:rsidP="00CC077D">
      <w:pPr>
        <w:spacing w:after="0"/>
        <w:ind w:left="0"/>
        <w:jc w:val="left"/>
        <w:rPr>
          <w:rFonts w:eastAsia="DengXian"/>
          <w:b/>
          <w:lang w:val="en-US" w:eastAsia="zh-CN"/>
        </w:rPr>
      </w:pPr>
      <w:r w:rsidRPr="000961F5">
        <w:rPr>
          <w:rFonts w:eastAsia="DengXian"/>
          <w:b/>
          <w:lang w:val="en-US" w:eastAsia="zh-CN"/>
        </w:rPr>
        <w:t>Item-7: Issuer’s Declaration</w:t>
      </w:r>
      <w:r w:rsidRPr="000961F5">
        <w:rPr>
          <w:rFonts w:eastAsia="DengXian"/>
          <w:b/>
          <w:lang w:val="en-US" w:eastAsia="zh-CN"/>
        </w:rPr>
        <w:br/>
      </w:r>
    </w:p>
    <w:p w14:paraId="07920900" w14:textId="77777777" w:rsidR="00CC077D" w:rsidRPr="000961F5" w:rsidRDefault="00CC077D" w:rsidP="00CC077D">
      <w:pPr>
        <w:spacing w:after="0"/>
        <w:ind w:left="0"/>
        <w:jc w:val="left"/>
        <w:rPr>
          <w:rFonts w:eastAsia="DengXian"/>
          <w:lang w:val="en-US" w:eastAsia="zh-CN"/>
        </w:rPr>
      </w:pPr>
      <w:r w:rsidRPr="000961F5">
        <w:rPr>
          <w:rFonts w:eastAsia="DengXian"/>
          <w:lang w:val="en-US" w:eastAsia="zh-CN"/>
        </w:rPr>
        <w:lastRenderedPageBreak/>
        <w:t>A listing applicant must submit an Issuer’s Declaration. This form requires the listing applicant’s representatives (i.e. a director and a company secretary) to confirm matters relating to the listing applicant’s IPO such as (i.) the listing documents, (ii.) the number and type of shares to be issued, and (iii.) whether the conditions relating to the listing approval have been satisfied. Only 1 Issuer’s Declaration is required for a listing applicant.</w:t>
      </w:r>
    </w:p>
    <w:p w14:paraId="086FEAD8" w14:textId="5CB3E001" w:rsidR="00CC077D" w:rsidRPr="000961F5" w:rsidRDefault="00CC077D" w:rsidP="00CC077D">
      <w:pPr>
        <w:spacing w:after="0"/>
        <w:ind w:left="0"/>
        <w:jc w:val="left"/>
        <w:rPr>
          <w:rFonts w:eastAsia="DengXian"/>
          <w:lang w:val="en-US" w:eastAsia="zh-CN"/>
        </w:rPr>
      </w:pPr>
      <w:r w:rsidRPr="000961F5">
        <w:rPr>
          <w:rFonts w:eastAsia="DengXian"/>
          <w:lang w:val="en-US" w:eastAsia="zh-CN"/>
        </w:rPr>
        <w:br/>
        <w:t>Required data fields for the</w:t>
      </w:r>
      <w:r w:rsidRPr="000961F5">
        <w:rPr>
          <w:rFonts w:eastAsia="DengXian"/>
          <w:b/>
          <w:lang w:val="en-US" w:eastAsia="zh-CN"/>
        </w:rPr>
        <w:t xml:space="preserve"> Issuer</w:t>
      </w:r>
      <w:r w:rsidR="00664637" w:rsidRPr="000961F5">
        <w:rPr>
          <w:rFonts w:eastAsia="DengXian"/>
          <w:b/>
          <w:lang w:val="en-US" w:eastAsia="zh-CN"/>
        </w:rPr>
        <w:t>’s Counsel</w:t>
      </w:r>
      <w:r w:rsidRPr="000961F5">
        <w:rPr>
          <w:rFonts w:eastAsia="DengXian"/>
          <w:lang w:val="en-US" w:eastAsia="zh-CN"/>
        </w:rPr>
        <w:t xml:space="preserve"> are:</w:t>
      </w:r>
      <w:r w:rsidRPr="000961F5">
        <w:rPr>
          <w:rFonts w:eastAsia="DengXian"/>
          <w:lang w:val="en-US" w:eastAsia="zh-CN"/>
        </w:rPr>
        <w:br/>
      </w:r>
    </w:p>
    <w:tbl>
      <w:tblPr>
        <w:tblStyle w:val="TableGrid4"/>
        <w:tblW w:w="0" w:type="auto"/>
        <w:tblLook w:val="04A0" w:firstRow="1" w:lastRow="0" w:firstColumn="1" w:lastColumn="0" w:noHBand="0" w:noVBand="1"/>
      </w:tblPr>
      <w:tblGrid>
        <w:gridCol w:w="440"/>
        <w:gridCol w:w="5376"/>
        <w:gridCol w:w="4643"/>
      </w:tblGrid>
      <w:tr w:rsidR="00CC077D" w:rsidRPr="000961F5" w14:paraId="169E234B" w14:textId="77777777" w:rsidTr="00EE24F6">
        <w:tc>
          <w:tcPr>
            <w:tcW w:w="421" w:type="dxa"/>
            <w:shd w:val="clear" w:color="auto" w:fill="FFE599"/>
          </w:tcPr>
          <w:p w14:paraId="48910987" w14:textId="77777777" w:rsidR="00CC077D" w:rsidRPr="000961F5" w:rsidRDefault="00CC077D" w:rsidP="00EE24F6">
            <w:pPr>
              <w:spacing w:after="0"/>
              <w:ind w:left="0"/>
              <w:jc w:val="left"/>
              <w:rPr>
                <w:rFonts w:ascii="Arial" w:eastAsia="Times New Roman" w:hAnsi="Arial"/>
                <w:b/>
                <w:bCs/>
                <w:kern w:val="24"/>
                <w:sz w:val="16"/>
                <w:szCs w:val="16"/>
                <w:lang w:val="en-HK"/>
              </w:rPr>
            </w:pPr>
            <w:r w:rsidRPr="000961F5">
              <w:rPr>
                <w:rFonts w:eastAsia="Times New Roman"/>
                <w:b/>
                <w:bCs/>
                <w:kern w:val="24"/>
                <w:lang w:val="en-HK"/>
              </w:rPr>
              <w:t>#</w:t>
            </w:r>
          </w:p>
        </w:tc>
        <w:tc>
          <w:tcPr>
            <w:tcW w:w="5386" w:type="dxa"/>
            <w:shd w:val="clear" w:color="auto" w:fill="FFE599"/>
            <w:vAlign w:val="center"/>
          </w:tcPr>
          <w:p w14:paraId="7F276E8F"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b/>
                <w:bCs/>
                <w:kern w:val="24"/>
                <w:lang w:val="en-HK"/>
              </w:rPr>
              <w:t>Data field</w:t>
            </w:r>
          </w:p>
        </w:tc>
        <w:tc>
          <w:tcPr>
            <w:tcW w:w="4652" w:type="dxa"/>
            <w:shd w:val="clear" w:color="auto" w:fill="FFE599"/>
            <w:vAlign w:val="center"/>
          </w:tcPr>
          <w:p w14:paraId="26C96115" w14:textId="77777777" w:rsidR="00CC077D" w:rsidRPr="000961F5" w:rsidRDefault="00CC077D" w:rsidP="00EE24F6">
            <w:pPr>
              <w:spacing w:after="0"/>
              <w:ind w:left="0"/>
              <w:jc w:val="left"/>
              <w:rPr>
                <w:rFonts w:ascii="Arial" w:hAnsi="Arial"/>
                <w:b/>
                <w:sz w:val="16"/>
                <w:szCs w:val="16"/>
                <w:lang w:val="en-US"/>
              </w:rPr>
            </w:pPr>
            <w:r w:rsidRPr="000961F5">
              <w:rPr>
                <w:b/>
                <w:lang w:val="en-US"/>
              </w:rPr>
              <w:t>Input logic</w:t>
            </w:r>
          </w:p>
        </w:tc>
      </w:tr>
      <w:tr w:rsidR="00CC077D" w:rsidRPr="000961F5" w14:paraId="19BD48B0" w14:textId="77777777" w:rsidTr="00EE24F6">
        <w:tc>
          <w:tcPr>
            <w:tcW w:w="421" w:type="dxa"/>
          </w:tcPr>
          <w:p w14:paraId="4BBCC4B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w:t>
            </w:r>
          </w:p>
        </w:tc>
        <w:tc>
          <w:tcPr>
            <w:tcW w:w="5386" w:type="dxa"/>
          </w:tcPr>
          <w:p w14:paraId="23D3A3D5" w14:textId="77777777" w:rsidR="00CC077D" w:rsidRPr="000961F5" w:rsidRDefault="00CC077D" w:rsidP="00EE24F6">
            <w:pPr>
              <w:spacing w:after="0"/>
              <w:ind w:left="0"/>
              <w:jc w:val="left"/>
              <w:rPr>
                <w:rFonts w:ascii="Arial" w:eastAsia="Times New Roman" w:hAnsi="Arial"/>
                <w:sz w:val="16"/>
                <w:szCs w:val="16"/>
              </w:rPr>
            </w:pPr>
            <w:r w:rsidRPr="000961F5">
              <w:rPr>
                <w:rFonts w:eastAsia="Times New Roman"/>
                <w:color w:val="000000"/>
                <w:kern w:val="24"/>
                <w:lang w:val="en-HK"/>
              </w:rPr>
              <w:t>Case Number</w:t>
            </w:r>
          </w:p>
        </w:tc>
        <w:tc>
          <w:tcPr>
            <w:tcW w:w="4652" w:type="dxa"/>
            <w:vAlign w:val="center"/>
          </w:tcPr>
          <w:p w14:paraId="0940E5D1"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Case ID </w:t>
            </w:r>
            <w:r w:rsidRPr="000961F5">
              <w:rPr>
                <w:b/>
                <w:lang w:val="en-US"/>
              </w:rPr>
              <w:t>[IPO initiation Field #1]</w:t>
            </w:r>
          </w:p>
        </w:tc>
      </w:tr>
      <w:tr w:rsidR="00CC077D" w:rsidRPr="000961F5" w14:paraId="3E5E6FD3" w14:textId="77777777" w:rsidTr="00EE24F6">
        <w:tc>
          <w:tcPr>
            <w:tcW w:w="421" w:type="dxa"/>
          </w:tcPr>
          <w:p w14:paraId="0D9A3F8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w:t>
            </w:r>
          </w:p>
        </w:tc>
        <w:tc>
          <w:tcPr>
            <w:tcW w:w="5386" w:type="dxa"/>
          </w:tcPr>
          <w:p w14:paraId="71843C1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Name of Director</w:t>
            </w:r>
          </w:p>
        </w:tc>
        <w:tc>
          <w:tcPr>
            <w:tcW w:w="4652" w:type="dxa"/>
            <w:vAlign w:val="center"/>
          </w:tcPr>
          <w:p w14:paraId="79013515"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62973A13" w14:textId="77777777" w:rsidTr="00EE24F6">
        <w:tc>
          <w:tcPr>
            <w:tcW w:w="421" w:type="dxa"/>
          </w:tcPr>
          <w:p w14:paraId="47F4BB9B"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w:t>
            </w:r>
          </w:p>
        </w:tc>
        <w:tc>
          <w:tcPr>
            <w:tcW w:w="5386" w:type="dxa"/>
          </w:tcPr>
          <w:p w14:paraId="12CE0DD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Name of Company Secretary</w:t>
            </w:r>
          </w:p>
        </w:tc>
        <w:tc>
          <w:tcPr>
            <w:tcW w:w="4652" w:type="dxa"/>
            <w:vAlign w:val="center"/>
          </w:tcPr>
          <w:p w14:paraId="05F6A7FD"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0FD58D0C" w14:textId="77777777" w:rsidTr="00EE24F6">
        <w:tc>
          <w:tcPr>
            <w:tcW w:w="421" w:type="dxa"/>
          </w:tcPr>
          <w:p w14:paraId="5E9BC856"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4</w:t>
            </w:r>
          </w:p>
        </w:tc>
        <w:tc>
          <w:tcPr>
            <w:tcW w:w="5386" w:type="dxa"/>
          </w:tcPr>
          <w:p w14:paraId="1961787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Name of the Issuer</w:t>
            </w:r>
          </w:p>
        </w:tc>
        <w:tc>
          <w:tcPr>
            <w:tcW w:w="4652" w:type="dxa"/>
            <w:vAlign w:val="center"/>
          </w:tcPr>
          <w:p w14:paraId="4B5826CE" w14:textId="77777777" w:rsidR="00CC077D" w:rsidRPr="000961F5" w:rsidRDefault="00CC077D" w:rsidP="00EE24F6">
            <w:pPr>
              <w:spacing w:after="0"/>
              <w:ind w:left="0"/>
              <w:jc w:val="left"/>
              <w:rPr>
                <w:rFonts w:ascii="Arial" w:hAnsi="Arial"/>
                <w:sz w:val="16"/>
                <w:szCs w:val="16"/>
                <w:lang w:val="en-US"/>
              </w:rPr>
            </w:pPr>
            <w:r w:rsidRPr="000961F5">
              <w:rPr>
                <w:lang w:val="en-US"/>
              </w:rPr>
              <w:t xml:space="preserve">Company Name (English Full) </w:t>
            </w:r>
            <w:r w:rsidRPr="000961F5">
              <w:rPr>
                <w:b/>
                <w:lang w:val="en-US"/>
              </w:rPr>
              <w:t>[IPO initiation Field #2]</w:t>
            </w:r>
          </w:p>
        </w:tc>
      </w:tr>
      <w:tr w:rsidR="00CC077D" w:rsidRPr="000961F5" w14:paraId="0E5E5F4E" w14:textId="77777777" w:rsidTr="00EE24F6">
        <w:tc>
          <w:tcPr>
            <w:tcW w:w="421" w:type="dxa"/>
          </w:tcPr>
          <w:p w14:paraId="0E90C18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5</w:t>
            </w:r>
          </w:p>
        </w:tc>
        <w:tc>
          <w:tcPr>
            <w:tcW w:w="5386" w:type="dxa"/>
          </w:tcPr>
          <w:p w14:paraId="625D2C6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Issue / Offering Type</w:t>
            </w:r>
          </w:p>
        </w:tc>
        <w:tc>
          <w:tcPr>
            <w:tcW w:w="4652" w:type="dxa"/>
            <w:vAlign w:val="center"/>
          </w:tcPr>
          <w:p w14:paraId="2B7DA637"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68F3BC0A" w14:textId="77777777" w:rsidTr="00EE24F6">
        <w:tc>
          <w:tcPr>
            <w:tcW w:w="421" w:type="dxa"/>
          </w:tcPr>
          <w:p w14:paraId="557AE636"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6</w:t>
            </w:r>
          </w:p>
        </w:tc>
        <w:tc>
          <w:tcPr>
            <w:tcW w:w="5386" w:type="dxa"/>
          </w:tcPr>
          <w:p w14:paraId="66DE8C44"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Offer Date</w:t>
            </w:r>
          </w:p>
        </w:tc>
        <w:tc>
          <w:tcPr>
            <w:tcW w:w="4652" w:type="dxa"/>
            <w:vAlign w:val="center"/>
          </w:tcPr>
          <w:p w14:paraId="02B80711"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6832E184" w14:textId="77777777" w:rsidTr="00EE24F6">
        <w:tc>
          <w:tcPr>
            <w:tcW w:w="421" w:type="dxa"/>
          </w:tcPr>
          <w:p w14:paraId="6981B38F"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7</w:t>
            </w:r>
          </w:p>
        </w:tc>
        <w:tc>
          <w:tcPr>
            <w:tcW w:w="5386" w:type="dxa"/>
          </w:tcPr>
          <w:p w14:paraId="2FD26352"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Particulars</w:t>
            </w:r>
          </w:p>
        </w:tc>
        <w:tc>
          <w:tcPr>
            <w:tcW w:w="4652" w:type="dxa"/>
            <w:vAlign w:val="center"/>
          </w:tcPr>
          <w:p w14:paraId="3539099F"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5A889B4C" w14:textId="77777777" w:rsidTr="00EE24F6">
        <w:tc>
          <w:tcPr>
            <w:tcW w:w="421" w:type="dxa"/>
          </w:tcPr>
          <w:p w14:paraId="03026D1C"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8</w:t>
            </w:r>
          </w:p>
        </w:tc>
        <w:tc>
          <w:tcPr>
            <w:tcW w:w="5386" w:type="dxa"/>
          </w:tcPr>
          <w:p w14:paraId="0F206AB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Issue / Offering Type</w:t>
            </w:r>
          </w:p>
        </w:tc>
        <w:tc>
          <w:tcPr>
            <w:tcW w:w="4652" w:type="dxa"/>
            <w:vAlign w:val="center"/>
          </w:tcPr>
          <w:p w14:paraId="69AADA61"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3076E3A7" w14:textId="77777777" w:rsidTr="00EE24F6">
        <w:tc>
          <w:tcPr>
            <w:tcW w:w="421" w:type="dxa"/>
          </w:tcPr>
          <w:p w14:paraId="45BA8734"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9</w:t>
            </w:r>
          </w:p>
        </w:tc>
        <w:tc>
          <w:tcPr>
            <w:tcW w:w="5386" w:type="dxa"/>
          </w:tcPr>
          <w:p w14:paraId="1FE1B281"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Number of Securities (Public Offer)</w:t>
            </w:r>
          </w:p>
        </w:tc>
        <w:tc>
          <w:tcPr>
            <w:tcW w:w="4652" w:type="dxa"/>
          </w:tcPr>
          <w:p w14:paraId="3089C5D2"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41CBE739" w14:textId="77777777" w:rsidTr="00EE24F6">
        <w:tc>
          <w:tcPr>
            <w:tcW w:w="421" w:type="dxa"/>
          </w:tcPr>
          <w:p w14:paraId="5C0859C1"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10</w:t>
            </w:r>
          </w:p>
        </w:tc>
        <w:tc>
          <w:tcPr>
            <w:tcW w:w="5386" w:type="dxa"/>
            <w:vAlign w:val="center"/>
          </w:tcPr>
          <w:p w14:paraId="4768240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Class of Securities</w:t>
            </w:r>
          </w:p>
        </w:tc>
        <w:tc>
          <w:tcPr>
            <w:tcW w:w="4652" w:type="dxa"/>
          </w:tcPr>
          <w:p w14:paraId="013AA4AB"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408C0609" w14:textId="77777777" w:rsidTr="00EE24F6">
        <w:tc>
          <w:tcPr>
            <w:tcW w:w="421" w:type="dxa"/>
          </w:tcPr>
          <w:p w14:paraId="46724AE7"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11</w:t>
            </w:r>
          </w:p>
        </w:tc>
        <w:tc>
          <w:tcPr>
            <w:tcW w:w="5386" w:type="dxa"/>
            <w:vAlign w:val="center"/>
          </w:tcPr>
          <w:p w14:paraId="29B05304"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Trading Currency</w:t>
            </w:r>
          </w:p>
        </w:tc>
        <w:tc>
          <w:tcPr>
            <w:tcW w:w="4652" w:type="dxa"/>
          </w:tcPr>
          <w:p w14:paraId="6C6D84C9"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7EC42E7D" w14:textId="77777777" w:rsidTr="00EE24F6">
        <w:tc>
          <w:tcPr>
            <w:tcW w:w="421" w:type="dxa"/>
          </w:tcPr>
          <w:p w14:paraId="56D05A37"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12</w:t>
            </w:r>
          </w:p>
        </w:tc>
        <w:tc>
          <w:tcPr>
            <w:tcW w:w="5386" w:type="dxa"/>
            <w:vAlign w:val="center"/>
          </w:tcPr>
          <w:p w14:paraId="1221CCBF"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Value of Securities (Public Offer)</w:t>
            </w:r>
          </w:p>
        </w:tc>
        <w:tc>
          <w:tcPr>
            <w:tcW w:w="4652" w:type="dxa"/>
          </w:tcPr>
          <w:p w14:paraId="35B869EB"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45A40DAB" w14:textId="77777777" w:rsidTr="00EE24F6">
        <w:tc>
          <w:tcPr>
            <w:tcW w:w="421" w:type="dxa"/>
          </w:tcPr>
          <w:p w14:paraId="4738749C"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13</w:t>
            </w:r>
          </w:p>
        </w:tc>
        <w:tc>
          <w:tcPr>
            <w:tcW w:w="5386" w:type="dxa"/>
            <w:vAlign w:val="center"/>
          </w:tcPr>
          <w:p w14:paraId="5BDE609C"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Subscription Arrangements (Public Offer)</w:t>
            </w:r>
          </w:p>
        </w:tc>
        <w:tc>
          <w:tcPr>
            <w:tcW w:w="4652" w:type="dxa"/>
          </w:tcPr>
          <w:p w14:paraId="7D2D15A3"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48F50791" w14:textId="77777777" w:rsidTr="00EE24F6">
        <w:tc>
          <w:tcPr>
            <w:tcW w:w="421" w:type="dxa"/>
          </w:tcPr>
          <w:p w14:paraId="41AD31E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14</w:t>
            </w:r>
          </w:p>
        </w:tc>
        <w:tc>
          <w:tcPr>
            <w:tcW w:w="5386" w:type="dxa"/>
            <w:vAlign w:val="center"/>
          </w:tcPr>
          <w:p w14:paraId="2C609AD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Settlement Arrangements (Public Offer)</w:t>
            </w:r>
          </w:p>
        </w:tc>
        <w:tc>
          <w:tcPr>
            <w:tcW w:w="4652" w:type="dxa"/>
          </w:tcPr>
          <w:p w14:paraId="1121638E"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7603D0BC" w14:textId="77777777" w:rsidTr="00EE24F6">
        <w:tc>
          <w:tcPr>
            <w:tcW w:w="421" w:type="dxa"/>
          </w:tcPr>
          <w:p w14:paraId="7B301C5D"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15</w:t>
            </w:r>
          </w:p>
        </w:tc>
        <w:tc>
          <w:tcPr>
            <w:tcW w:w="5386" w:type="dxa"/>
            <w:vAlign w:val="center"/>
          </w:tcPr>
          <w:p w14:paraId="7FBD220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Share Conversation Arrangements, if any</w:t>
            </w:r>
          </w:p>
        </w:tc>
        <w:tc>
          <w:tcPr>
            <w:tcW w:w="4652" w:type="dxa"/>
          </w:tcPr>
          <w:p w14:paraId="15D0601C" w14:textId="77777777" w:rsidR="00CC077D" w:rsidRPr="000961F5" w:rsidRDefault="00CC077D" w:rsidP="00EE24F6">
            <w:pPr>
              <w:spacing w:after="0"/>
              <w:ind w:left="0"/>
              <w:jc w:val="left"/>
              <w:rPr>
                <w:rFonts w:ascii="Arial" w:hAnsi="Arial"/>
                <w:sz w:val="16"/>
                <w:szCs w:val="16"/>
                <w:lang w:val="en-HK"/>
              </w:rPr>
            </w:pPr>
            <w:r w:rsidRPr="000961F5">
              <w:rPr>
                <w:lang w:val="en-US"/>
              </w:rPr>
              <w:t>(Human Input)</w:t>
            </w:r>
          </w:p>
        </w:tc>
      </w:tr>
      <w:tr w:rsidR="00CC077D" w:rsidRPr="000961F5" w14:paraId="4737CB9D" w14:textId="77777777" w:rsidTr="00EE24F6">
        <w:tc>
          <w:tcPr>
            <w:tcW w:w="421" w:type="dxa"/>
          </w:tcPr>
          <w:p w14:paraId="0B6BAFD7"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16</w:t>
            </w:r>
          </w:p>
        </w:tc>
        <w:tc>
          <w:tcPr>
            <w:tcW w:w="5386" w:type="dxa"/>
            <w:vAlign w:val="center"/>
          </w:tcPr>
          <w:p w14:paraId="3D45822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Status of Settlement, if applicable</w:t>
            </w:r>
          </w:p>
        </w:tc>
        <w:tc>
          <w:tcPr>
            <w:tcW w:w="4652" w:type="dxa"/>
          </w:tcPr>
          <w:p w14:paraId="2E9FE598"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31C27C5D" w14:textId="77777777" w:rsidTr="00EE24F6">
        <w:tc>
          <w:tcPr>
            <w:tcW w:w="421" w:type="dxa"/>
          </w:tcPr>
          <w:p w14:paraId="428B263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17</w:t>
            </w:r>
          </w:p>
        </w:tc>
        <w:tc>
          <w:tcPr>
            <w:tcW w:w="5386" w:type="dxa"/>
          </w:tcPr>
          <w:p w14:paraId="6F46FB0D"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Number of Securities (Institutional Offer)</w:t>
            </w:r>
          </w:p>
        </w:tc>
        <w:tc>
          <w:tcPr>
            <w:tcW w:w="4652" w:type="dxa"/>
          </w:tcPr>
          <w:p w14:paraId="111A1C75"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07A603FD" w14:textId="77777777" w:rsidTr="00EE24F6">
        <w:tc>
          <w:tcPr>
            <w:tcW w:w="421" w:type="dxa"/>
          </w:tcPr>
          <w:p w14:paraId="0D29B6AF"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18</w:t>
            </w:r>
          </w:p>
        </w:tc>
        <w:tc>
          <w:tcPr>
            <w:tcW w:w="5386" w:type="dxa"/>
            <w:vAlign w:val="center"/>
          </w:tcPr>
          <w:p w14:paraId="14520236"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Class of Securities</w:t>
            </w:r>
          </w:p>
        </w:tc>
        <w:tc>
          <w:tcPr>
            <w:tcW w:w="4652" w:type="dxa"/>
          </w:tcPr>
          <w:p w14:paraId="292B92A8"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2F011A4A" w14:textId="77777777" w:rsidTr="00EE24F6">
        <w:tc>
          <w:tcPr>
            <w:tcW w:w="421" w:type="dxa"/>
          </w:tcPr>
          <w:p w14:paraId="06F3A2E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19</w:t>
            </w:r>
          </w:p>
        </w:tc>
        <w:tc>
          <w:tcPr>
            <w:tcW w:w="5386" w:type="dxa"/>
            <w:vAlign w:val="center"/>
          </w:tcPr>
          <w:p w14:paraId="4BBE49C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Trading Currency</w:t>
            </w:r>
          </w:p>
        </w:tc>
        <w:tc>
          <w:tcPr>
            <w:tcW w:w="4652" w:type="dxa"/>
          </w:tcPr>
          <w:p w14:paraId="5E20E514"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5BD42371" w14:textId="77777777" w:rsidTr="00EE24F6">
        <w:tc>
          <w:tcPr>
            <w:tcW w:w="421" w:type="dxa"/>
          </w:tcPr>
          <w:p w14:paraId="585A638B"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20</w:t>
            </w:r>
          </w:p>
        </w:tc>
        <w:tc>
          <w:tcPr>
            <w:tcW w:w="5386" w:type="dxa"/>
            <w:vAlign w:val="center"/>
          </w:tcPr>
          <w:p w14:paraId="1EA9C37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Value of Securities (Institutional Offer)</w:t>
            </w:r>
          </w:p>
        </w:tc>
        <w:tc>
          <w:tcPr>
            <w:tcW w:w="4652" w:type="dxa"/>
          </w:tcPr>
          <w:p w14:paraId="71BC31EC"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384FDBAE" w14:textId="77777777" w:rsidTr="00EE24F6">
        <w:tc>
          <w:tcPr>
            <w:tcW w:w="421" w:type="dxa"/>
          </w:tcPr>
          <w:p w14:paraId="746097DD"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lastRenderedPageBreak/>
              <w:t>21</w:t>
            </w:r>
          </w:p>
        </w:tc>
        <w:tc>
          <w:tcPr>
            <w:tcW w:w="5386" w:type="dxa"/>
            <w:vAlign w:val="center"/>
          </w:tcPr>
          <w:p w14:paraId="38AEF61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Settlement Arrangements (Institutional Offer)</w:t>
            </w:r>
          </w:p>
        </w:tc>
        <w:tc>
          <w:tcPr>
            <w:tcW w:w="4652" w:type="dxa"/>
          </w:tcPr>
          <w:p w14:paraId="2B24A80E"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07B6B452" w14:textId="77777777" w:rsidTr="00EE24F6">
        <w:tc>
          <w:tcPr>
            <w:tcW w:w="421" w:type="dxa"/>
          </w:tcPr>
          <w:p w14:paraId="6AAB7DB2"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22</w:t>
            </w:r>
          </w:p>
        </w:tc>
        <w:tc>
          <w:tcPr>
            <w:tcW w:w="5386" w:type="dxa"/>
            <w:vAlign w:val="center"/>
          </w:tcPr>
          <w:p w14:paraId="50020D8C"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Share Arrangements, if any</w:t>
            </w:r>
          </w:p>
        </w:tc>
        <w:tc>
          <w:tcPr>
            <w:tcW w:w="4652" w:type="dxa"/>
          </w:tcPr>
          <w:p w14:paraId="79CEA5AC"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1ABADA30" w14:textId="77777777" w:rsidTr="00EE24F6">
        <w:tc>
          <w:tcPr>
            <w:tcW w:w="421" w:type="dxa"/>
          </w:tcPr>
          <w:p w14:paraId="0730529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23</w:t>
            </w:r>
          </w:p>
        </w:tc>
        <w:tc>
          <w:tcPr>
            <w:tcW w:w="5386" w:type="dxa"/>
            <w:vAlign w:val="center"/>
          </w:tcPr>
          <w:p w14:paraId="63DCD8B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Delivery Status of Definitive Documents of Title</w:t>
            </w:r>
          </w:p>
        </w:tc>
        <w:tc>
          <w:tcPr>
            <w:tcW w:w="4652" w:type="dxa"/>
          </w:tcPr>
          <w:p w14:paraId="2A730CB2" w14:textId="77777777" w:rsidR="00CC077D" w:rsidRPr="000961F5" w:rsidRDefault="00CC077D" w:rsidP="00EE24F6">
            <w:pPr>
              <w:spacing w:after="0"/>
              <w:ind w:left="0"/>
              <w:jc w:val="left"/>
              <w:rPr>
                <w:rFonts w:ascii="Arial" w:hAnsi="Arial"/>
                <w:sz w:val="16"/>
                <w:szCs w:val="16"/>
                <w:lang w:val="en-HK"/>
              </w:rPr>
            </w:pPr>
            <w:r w:rsidRPr="000961F5">
              <w:rPr>
                <w:lang w:val="en-US"/>
              </w:rPr>
              <w:t>(Human Input)</w:t>
            </w:r>
          </w:p>
        </w:tc>
      </w:tr>
      <w:tr w:rsidR="00CC077D" w:rsidRPr="000961F5" w14:paraId="6CEBBF21" w14:textId="77777777" w:rsidTr="00EE24F6">
        <w:tc>
          <w:tcPr>
            <w:tcW w:w="421" w:type="dxa"/>
          </w:tcPr>
          <w:p w14:paraId="0D512EE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24</w:t>
            </w:r>
          </w:p>
        </w:tc>
        <w:tc>
          <w:tcPr>
            <w:tcW w:w="5386" w:type="dxa"/>
            <w:vAlign w:val="center"/>
          </w:tcPr>
          <w:p w14:paraId="7E80B74B"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Date of Underwriting Agreement</w:t>
            </w:r>
          </w:p>
        </w:tc>
        <w:tc>
          <w:tcPr>
            <w:tcW w:w="4652" w:type="dxa"/>
          </w:tcPr>
          <w:p w14:paraId="2B04A99D"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40E2435D" w14:textId="77777777" w:rsidTr="00EE24F6">
        <w:tc>
          <w:tcPr>
            <w:tcW w:w="421" w:type="dxa"/>
          </w:tcPr>
          <w:p w14:paraId="2B103FB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25</w:t>
            </w:r>
          </w:p>
        </w:tc>
        <w:tc>
          <w:tcPr>
            <w:tcW w:w="5386" w:type="dxa"/>
            <w:vAlign w:val="center"/>
          </w:tcPr>
          <w:p w14:paraId="29680F97"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Trust Deed / Deed Poll</w:t>
            </w:r>
          </w:p>
        </w:tc>
        <w:tc>
          <w:tcPr>
            <w:tcW w:w="4652" w:type="dxa"/>
          </w:tcPr>
          <w:p w14:paraId="182AE6BB"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377E6C7F" w14:textId="77777777" w:rsidTr="00EE24F6">
        <w:tc>
          <w:tcPr>
            <w:tcW w:w="421" w:type="dxa"/>
          </w:tcPr>
          <w:p w14:paraId="433F1FCD"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26</w:t>
            </w:r>
          </w:p>
        </w:tc>
        <w:tc>
          <w:tcPr>
            <w:tcW w:w="5386" w:type="dxa"/>
            <w:vAlign w:val="center"/>
          </w:tcPr>
          <w:p w14:paraId="67B3CD3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Class of Securities</w:t>
            </w:r>
          </w:p>
        </w:tc>
        <w:tc>
          <w:tcPr>
            <w:tcW w:w="4652" w:type="dxa"/>
          </w:tcPr>
          <w:p w14:paraId="77D4BDB3"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12CF1C95" w14:textId="77777777" w:rsidTr="00EE24F6">
        <w:tc>
          <w:tcPr>
            <w:tcW w:w="421" w:type="dxa"/>
          </w:tcPr>
          <w:p w14:paraId="0815105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27</w:t>
            </w:r>
          </w:p>
        </w:tc>
        <w:tc>
          <w:tcPr>
            <w:tcW w:w="5386" w:type="dxa"/>
            <w:vAlign w:val="center"/>
          </w:tcPr>
          <w:p w14:paraId="2B20A908"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Class of Securities</w:t>
            </w:r>
          </w:p>
        </w:tc>
        <w:tc>
          <w:tcPr>
            <w:tcW w:w="4652" w:type="dxa"/>
          </w:tcPr>
          <w:p w14:paraId="1F016011"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31C6D8E9" w14:textId="77777777" w:rsidTr="00EE24F6">
        <w:tc>
          <w:tcPr>
            <w:tcW w:w="421" w:type="dxa"/>
          </w:tcPr>
          <w:p w14:paraId="2E8840A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28</w:t>
            </w:r>
          </w:p>
        </w:tc>
        <w:tc>
          <w:tcPr>
            <w:tcW w:w="5386" w:type="dxa"/>
            <w:vAlign w:val="center"/>
          </w:tcPr>
          <w:p w14:paraId="3C24BC7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Signature of Director</w:t>
            </w:r>
          </w:p>
        </w:tc>
        <w:tc>
          <w:tcPr>
            <w:tcW w:w="4652" w:type="dxa"/>
          </w:tcPr>
          <w:p w14:paraId="685F798C"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5830C6BD" w14:textId="77777777" w:rsidTr="00EE24F6">
        <w:tc>
          <w:tcPr>
            <w:tcW w:w="421" w:type="dxa"/>
          </w:tcPr>
          <w:p w14:paraId="347C2F72"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29</w:t>
            </w:r>
          </w:p>
        </w:tc>
        <w:tc>
          <w:tcPr>
            <w:tcW w:w="5386" w:type="dxa"/>
            <w:vAlign w:val="center"/>
          </w:tcPr>
          <w:p w14:paraId="1B350939"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Name of Director</w:t>
            </w:r>
          </w:p>
        </w:tc>
        <w:tc>
          <w:tcPr>
            <w:tcW w:w="4652" w:type="dxa"/>
          </w:tcPr>
          <w:p w14:paraId="5CAF9D42"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1423DEF6" w14:textId="77777777" w:rsidTr="00EE24F6">
        <w:tc>
          <w:tcPr>
            <w:tcW w:w="421" w:type="dxa"/>
          </w:tcPr>
          <w:p w14:paraId="624531B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30</w:t>
            </w:r>
          </w:p>
        </w:tc>
        <w:tc>
          <w:tcPr>
            <w:tcW w:w="5386" w:type="dxa"/>
            <w:vAlign w:val="center"/>
          </w:tcPr>
          <w:p w14:paraId="13918A15"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Date of Signature, Director</w:t>
            </w:r>
          </w:p>
        </w:tc>
        <w:tc>
          <w:tcPr>
            <w:tcW w:w="4652" w:type="dxa"/>
          </w:tcPr>
          <w:p w14:paraId="516B157B"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61C44011" w14:textId="77777777" w:rsidTr="00EE24F6">
        <w:tc>
          <w:tcPr>
            <w:tcW w:w="421" w:type="dxa"/>
          </w:tcPr>
          <w:p w14:paraId="3F2D3D96"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31</w:t>
            </w:r>
          </w:p>
        </w:tc>
        <w:tc>
          <w:tcPr>
            <w:tcW w:w="5386" w:type="dxa"/>
            <w:vAlign w:val="center"/>
          </w:tcPr>
          <w:p w14:paraId="45A0828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Signature of Company Secretary</w:t>
            </w:r>
          </w:p>
        </w:tc>
        <w:tc>
          <w:tcPr>
            <w:tcW w:w="4652" w:type="dxa"/>
          </w:tcPr>
          <w:p w14:paraId="39BB4EA1"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64152034" w14:textId="77777777" w:rsidTr="00EE24F6">
        <w:tc>
          <w:tcPr>
            <w:tcW w:w="421" w:type="dxa"/>
          </w:tcPr>
          <w:p w14:paraId="40DAB440"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32</w:t>
            </w:r>
          </w:p>
        </w:tc>
        <w:tc>
          <w:tcPr>
            <w:tcW w:w="5386" w:type="dxa"/>
            <w:vAlign w:val="center"/>
          </w:tcPr>
          <w:p w14:paraId="2141E08E"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Name of Company Secretary</w:t>
            </w:r>
          </w:p>
        </w:tc>
        <w:tc>
          <w:tcPr>
            <w:tcW w:w="4652" w:type="dxa"/>
          </w:tcPr>
          <w:p w14:paraId="7750713D"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r w:rsidR="00CC077D" w:rsidRPr="000961F5" w14:paraId="0755FF88" w14:textId="77777777" w:rsidTr="00EE24F6">
        <w:tc>
          <w:tcPr>
            <w:tcW w:w="421" w:type="dxa"/>
          </w:tcPr>
          <w:p w14:paraId="19814C3A"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33</w:t>
            </w:r>
          </w:p>
        </w:tc>
        <w:tc>
          <w:tcPr>
            <w:tcW w:w="5386" w:type="dxa"/>
            <w:vAlign w:val="center"/>
          </w:tcPr>
          <w:p w14:paraId="1055FEAD" w14:textId="77777777" w:rsidR="00CC077D" w:rsidRPr="000961F5" w:rsidRDefault="00CC077D" w:rsidP="00EE24F6">
            <w:pPr>
              <w:spacing w:after="0"/>
              <w:ind w:left="0"/>
              <w:jc w:val="left"/>
              <w:rPr>
                <w:rFonts w:ascii="Arial" w:eastAsia="Times New Roman" w:hAnsi="Arial"/>
                <w:color w:val="000000"/>
                <w:kern w:val="24"/>
                <w:sz w:val="16"/>
                <w:szCs w:val="16"/>
                <w:lang w:val="en-HK"/>
              </w:rPr>
            </w:pPr>
            <w:r w:rsidRPr="000961F5">
              <w:rPr>
                <w:rFonts w:eastAsia="Times New Roman"/>
                <w:color w:val="000000"/>
                <w:kern w:val="24"/>
                <w:lang w:val="en-HK"/>
              </w:rPr>
              <w:t>Date of Signature, Company Secretary</w:t>
            </w:r>
          </w:p>
        </w:tc>
        <w:tc>
          <w:tcPr>
            <w:tcW w:w="4652" w:type="dxa"/>
          </w:tcPr>
          <w:p w14:paraId="4E17EFC4" w14:textId="77777777" w:rsidR="00CC077D" w:rsidRPr="000961F5" w:rsidRDefault="00CC077D" w:rsidP="00EE24F6">
            <w:pPr>
              <w:spacing w:after="0"/>
              <w:ind w:left="0"/>
              <w:jc w:val="left"/>
              <w:rPr>
                <w:rFonts w:ascii="Arial" w:hAnsi="Arial"/>
                <w:sz w:val="16"/>
                <w:szCs w:val="16"/>
                <w:lang w:val="en-US"/>
              </w:rPr>
            </w:pPr>
            <w:r w:rsidRPr="000961F5">
              <w:rPr>
                <w:lang w:val="en-US"/>
              </w:rPr>
              <w:t>(Human Input)</w:t>
            </w:r>
          </w:p>
        </w:tc>
      </w:tr>
    </w:tbl>
    <w:p w14:paraId="0938C945" w14:textId="77777777" w:rsidR="00CC077D" w:rsidRPr="000961F5" w:rsidRDefault="00CC077D" w:rsidP="00CC077D">
      <w:pPr>
        <w:spacing w:after="0"/>
        <w:ind w:left="0"/>
        <w:jc w:val="left"/>
        <w:rPr>
          <w:rFonts w:eastAsia="DengXian"/>
          <w:b/>
          <w:lang w:val="en-US" w:eastAsia="zh-CN"/>
        </w:rPr>
      </w:pPr>
    </w:p>
    <w:p w14:paraId="628E0CC5" w14:textId="3EA6EAB3" w:rsidR="00CC077D" w:rsidRPr="000961F5" w:rsidRDefault="00CC077D" w:rsidP="00CC077D">
      <w:pPr>
        <w:pStyle w:val="Heading5"/>
        <w:rPr>
          <w:lang w:val="en-US"/>
        </w:rPr>
      </w:pPr>
      <w:bookmarkStart w:id="632" w:name="_Ref55499778"/>
      <w:r w:rsidRPr="00381BCA">
        <w:rPr>
          <w:noProof/>
          <w:lang w:eastAsia="zh-CN"/>
        </w:rPr>
        <w:drawing>
          <wp:anchor distT="0" distB="0" distL="114300" distR="114300" simplePos="0" relativeHeight="251658243" behindDoc="1" locked="0" layoutInCell="1" allowOverlap="1" wp14:anchorId="22D91DB8" wp14:editId="7E55E5B8">
            <wp:simplePos x="0" y="0"/>
            <wp:positionH relativeFrom="column">
              <wp:posOffset>3267075</wp:posOffset>
            </wp:positionH>
            <wp:positionV relativeFrom="paragraph">
              <wp:posOffset>184150</wp:posOffset>
            </wp:positionV>
            <wp:extent cx="3051810" cy="4399280"/>
            <wp:effectExtent l="0" t="0" r="0" b="1270"/>
            <wp:wrapTight wrapText="bothSides">
              <wp:wrapPolygon edited="0">
                <wp:start x="0" y="0"/>
                <wp:lineTo x="0" y="21513"/>
                <wp:lineTo x="21438" y="21513"/>
                <wp:lineTo x="2143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SF2 v0.4.8.png"/>
                    <pic:cNvPicPr/>
                  </pic:nvPicPr>
                  <pic:blipFill rotWithShape="1">
                    <a:blip r:embed="rId82">
                      <a:extLst>
                        <a:ext uri="{28A0092B-C50C-407E-A947-70E740481C1C}">
                          <a14:useLocalDpi xmlns:a14="http://schemas.microsoft.com/office/drawing/2010/main" val="0"/>
                        </a:ext>
                      </a:extLst>
                    </a:blip>
                    <a:srcRect t="845" b="1507"/>
                    <a:stretch/>
                  </pic:blipFill>
                  <pic:spPr bwMode="auto">
                    <a:xfrm>
                      <a:off x="0" y="0"/>
                      <a:ext cx="3051810" cy="4399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961F5">
        <w:rPr>
          <w:lang w:val="en-US"/>
        </w:rPr>
        <w:t>Workflow Diagrams</w:t>
      </w:r>
      <w:bookmarkEnd w:id="632"/>
    </w:p>
    <w:p w14:paraId="7E8CBDF3" w14:textId="77777777" w:rsidR="00CC077D" w:rsidRPr="000961F5" w:rsidRDefault="00CC077D" w:rsidP="00CC077D">
      <w:pPr>
        <w:ind w:left="0"/>
        <w:rPr>
          <w:b/>
          <w:noProof/>
          <w:lang w:val="en-US" w:eastAsia="zh-CN"/>
        </w:rPr>
      </w:pPr>
      <w:r w:rsidRPr="00381BCA">
        <w:rPr>
          <w:noProof/>
          <w:lang w:eastAsia="zh-CN"/>
        </w:rPr>
        <mc:AlternateContent>
          <mc:Choice Requires="wps">
            <w:drawing>
              <wp:anchor distT="0" distB="0" distL="114300" distR="114300" simplePos="0" relativeHeight="251658244" behindDoc="1" locked="0" layoutInCell="1" allowOverlap="1" wp14:anchorId="405AC7CB" wp14:editId="75AF8BA3">
                <wp:simplePos x="0" y="0"/>
                <wp:positionH relativeFrom="column">
                  <wp:posOffset>0</wp:posOffset>
                </wp:positionH>
                <wp:positionV relativeFrom="paragraph">
                  <wp:posOffset>4687570</wp:posOffset>
                </wp:positionV>
                <wp:extent cx="305244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08FC79B3" w14:textId="22863B4F" w:rsidR="00E959E0" w:rsidRPr="00A61B5F" w:rsidRDefault="00E959E0" w:rsidP="00CC077D">
                            <w:pPr>
                              <w:pStyle w:val="Caption"/>
                              <w:rPr>
                                <w:b/>
                                <w:i w:val="0"/>
                                <w:color w:val="auto"/>
                                <w:sz w:val="20"/>
                                <w:szCs w:val="20"/>
                                <w:lang w:eastAsia="zh-CN"/>
                              </w:rPr>
                            </w:pPr>
                            <w:r w:rsidRPr="00A61B5F">
                              <w:rPr>
                                <w:i w:val="0"/>
                                <w:color w:val="auto"/>
                              </w:rPr>
                              <w:t xml:space="preserve">Regulatory Submission Flow </w:t>
                            </w:r>
                            <w:r w:rsidRPr="00A61B5F">
                              <w:rPr>
                                <w:i w:val="0"/>
                                <w:color w:val="auto"/>
                              </w:rPr>
                              <w:fldChar w:fldCharType="begin"/>
                            </w:r>
                            <w:r w:rsidRPr="00A61B5F">
                              <w:rPr>
                                <w:i w:val="0"/>
                                <w:color w:val="auto"/>
                              </w:rPr>
                              <w:instrText xml:space="preserve"> SEQ Regulatory_Submission_Flow \* ARABIC </w:instrText>
                            </w:r>
                            <w:r w:rsidRPr="00A61B5F">
                              <w:rPr>
                                <w:i w:val="0"/>
                                <w:color w:val="auto"/>
                              </w:rPr>
                              <w:fldChar w:fldCharType="separate"/>
                            </w:r>
                            <w:r>
                              <w:rPr>
                                <w:i w:val="0"/>
                                <w:noProof/>
                                <w:color w:val="auto"/>
                              </w:rPr>
                              <w:t>1</w:t>
                            </w:r>
                            <w:r w:rsidRPr="00A61B5F">
                              <w:rPr>
                                <w:i w:val="0"/>
                                <w:color w:val="auto"/>
                              </w:rPr>
                              <w:fldChar w:fldCharType="end"/>
                            </w:r>
                            <w:r w:rsidRPr="00A61B5F">
                              <w:rPr>
                                <w:i w:val="0"/>
                                <w:color w:val="auto"/>
                              </w:rPr>
                              <w:t>. (RSF1)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05AC7CB" id="_x0000_t202" coordsize="21600,21600" o:spt="202" path="m,l,21600r21600,l21600,xe">
                <v:stroke joinstyle="miter"/>
                <v:path gradientshapeok="t" o:connecttype="rect"/>
              </v:shapetype>
              <v:shape id="Text Box 26" o:spid="_x0000_s1026" type="#_x0000_t202" style="position:absolute;left:0;text-align:left;margin-left:0;margin-top:369.1pt;width:240.35pt;height:.05pt;z-index:-2516582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" stroked="f">
                <v:textbox style="mso-fit-shape-to-text:t" inset="0,0,0,0">
                  <w:txbxContent>
                    <w:p w14:paraId="08FC79B3" w14:textId="22863B4F" w:rsidR="00E959E0" w:rsidRPr="00A61B5F" w:rsidRDefault="00E959E0" w:rsidP="00CC077D">
                      <w:pPr>
                        <w:pStyle w:val="Caption"/>
                        <w:rPr>
                          <w:b/>
                          <w:i w:val="0"/>
                          <w:color w:val="auto"/>
                          <w:sz w:val="20"/>
                          <w:szCs w:val="20"/>
                          <w:lang w:eastAsia="zh-CN"/>
                        </w:rPr>
                      </w:pPr>
                      <w:r w:rsidRPr="00A61B5F">
                        <w:rPr>
                          <w:i w:val="0"/>
                          <w:color w:val="auto"/>
                        </w:rPr>
                        <w:t xml:space="preserve">Regulatory Submission Flow </w:t>
                      </w:r>
                      <w:r w:rsidRPr="00A61B5F">
                        <w:rPr>
                          <w:i w:val="0"/>
                          <w:color w:val="auto"/>
                        </w:rPr>
                        <w:fldChar w:fldCharType="begin"/>
                      </w:r>
                      <w:r w:rsidRPr="00A61B5F">
                        <w:rPr>
                          <w:i w:val="0"/>
                          <w:color w:val="auto"/>
                        </w:rPr>
                        <w:instrText xml:space="preserve"> SEQ Regulatory_Submission_Flow \* ARABIC </w:instrText>
                      </w:r>
                      <w:r w:rsidRPr="00A61B5F">
                        <w:rPr>
                          <w:i w:val="0"/>
                          <w:color w:val="auto"/>
                        </w:rPr>
                        <w:fldChar w:fldCharType="separate"/>
                      </w:r>
                      <w:r>
                        <w:rPr>
                          <w:i w:val="0"/>
                          <w:noProof/>
                          <w:color w:val="auto"/>
                        </w:rPr>
                        <w:t>1</w:t>
                      </w:r>
                      <w:r w:rsidRPr="00A61B5F">
                        <w:rPr>
                          <w:i w:val="0"/>
                          <w:color w:val="auto"/>
                        </w:rPr>
                        <w:fldChar w:fldCharType="end"/>
                      </w:r>
                      <w:r w:rsidRPr="00A61B5F">
                        <w:rPr>
                          <w:i w:val="0"/>
                          <w:color w:val="auto"/>
                        </w:rPr>
                        <w:t>. (RSF1)</w:t>
                      </w:r>
                    </w:p>
                  </w:txbxContent>
                </v:textbox>
                <w10:wrap type="tight"/>
              </v:shape>
            </w:pict>
          </mc:Fallback>
        </mc:AlternateContent>
      </w:r>
      <w:r w:rsidRPr="00381BCA">
        <w:rPr>
          <w:b/>
          <w:noProof/>
          <w:lang w:eastAsia="zh-CN"/>
        </w:rPr>
        <w:drawing>
          <wp:anchor distT="0" distB="0" distL="114300" distR="114300" simplePos="0" relativeHeight="251658253" behindDoc="1" locked="0" layoutInCell="1" allowOverlap="1" wp14:anchorId="6A8CE4B2" wp14:editId="3A2E83DD">
            <wp:simplePos x="0" y="0"/>
            <wp:positionH relativeFrom="margin">
              <wp:align>left</wp:align>
            </wp:positionH>
            <wp:positionV relativeFrom="paragraph">
              <wp:posOffset>-1270</wp:posOffset>
            </wp:positionV>
            <wp:extent cx="3052445" cy="4627880"/>
            <wp:effectExtent l="0" t="0" r="635" b="9525"/>
            <wp:wrapTight wrapText="bothSides">
              <wp:wrapPolygon edited="0">
                <wp:start x="0" y="0"/>
                <wp:lineTo x="0" y="21554"/>
                <wp:lineTo x="21466" y="21554"/>
                <wp:lineTo x="2146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SF1 v1.0.png"/>
                    <pic:cNvPicPr/>
                  </pic:nvPicPr>
                  <pic:blipFill rotWithShape="1">
                    <a:blip r:embed="rId83">
                      <a:extLst>
                        <a:ext uri="{28A0092B-C50C-407E-A947-70E740481C1C}">
                          <a14:useLocalDpi xmlns:a14="http://schemas.microsoft.com/office/drawing/2010/main" val="0"/>
                        </a:ext>
                      </a:extLst>
                    </a:blip>
                    <a:srcRect l="-1" r="1263"/>
                    <a:stretch/>
                  </pic:blipFill>
                  <pic:spPr bwMode="auto">
                    <a:xfrm>
                      <a:off x="0" y="0"/>
                      <a:ext cx="3052445" cy="4627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60120E" w14:textId="77777777" w:rsidR="00CC077D" w:rsidRPr="000961F5" w:rsidRDefault="00CC077D" w:rsidP="00CC077D">
      <w:pPr>
        <w:ind w:left="0"/>
        <w:rPr>
          <w:noProof/>
          <w:lang w:val="en-US" w:eastAsia="zh-CN"/>
        </w:rPr>
      </w:pPr>
    </w:p>
    <w:p w14:paraId="18A189D1" w14:textId="77777777" w:rsidR="00CC077D" w:rsidRPr="000961F5" w:rsidRDefault="00CC077D" w:rsidP="00CC077D">
      <w:pPr>
        <w:ind w:left="0"/>
        <w:rPr>
          <w:noProof/>
          <w:lang w:val="en-US" w:eastAsia="zh-CN"/>
        </w:rPr>
      </w:pPr>
    </w:p>
    <w:p w14:paraId="0830CB9B" w14:textId="77777777" w:rsidR="00CC077D" w:rsidRPr="000961F5" w:rsidRDefault="00CC077D" w:rsidP="00CC077D">
      <w:pPr>
        <w:ind w:left="0"/>
        <w:rPr>
          <w:lang w:val="en-US" w:eastAsia="x-none"/>
        </w:rPr>
      </w:pPr>
    </w:p>
    <w:p w14:paraId="52FFA105" w14:textId="77777777" w:rsidR="00CC077D" w:rsidRPr="000961F5" w:rsidRDefault="00CC077D" w:rsidP="00CC077D">
      <w:pPr>
        <w:ind w:left="0"/>
        <w:rPr>
          <w:lang w:val="en-US" w:eastAsia="x-none"/>
        </w:rPr>
      </w:pPr>
    </w:p>
    <w:p w14:paraId="33D120FF" w14:textId="77777777" w:rsidR="00CC077D" w:rsidRPr="000961F5" w:rsidRDefault="00CC077D" w:rsidP="00CC077D">
      <w:pPr>
        <w:ind w:left="0"/>
        <w:rPr>
          <w:lang w:val="en-US" w:eastAsia="x-none"/>
        </w:rPr>
      </w:pPr>
    </w:p>
    <w:p w14:paraId="78EBAADA" w14:textId="77777777" w:rsidR="00CC077D" w:rsidRPr="000961F5" w:rsidRDefault="00CC077D" w:rsidP="00CC077D">
      <w:pPr>
        <w:ind w:left="0"/>
        <w:rPr>
          <w:lang w:val="en-US" w:eastAsia="x-none"/>
        </w:rPr>
      </w:pPr>
    </w:p>
    <w:p w14:paraId="040673B2" w14:textId="77777777" w:rsidR="00CC077D" w:rsidRPr="000961F5" w:rsidRDefault="00CC077D" w:rsidP="00CC077D">
      <w:pPr>
        <w:ind w:left="0"/>
        <w:rPr>
          <w:lang w:val="en-US" w:eastAsia="x-none"/>
        </w:rPr>
      </w:pPr>
    </w:p>
    <w:p w14:paraId="069128F1" w14:textId="77777777" w:rsidR="00CC077D" w:rsidRPr="000961F5" w:rsidRDefault="00CC077D" w:rsidP="00CC077D">
      <w:pPr>
        <w:ind w:left="0"/>
        <w:rPr>
          <w:lang w:val="en-US" w:eastAsia="x-none"/>
        </w:rPr>
      </w:pPr>
    </w:p>
    <w:p w14:paraId="09DC5EA6" w14:textId="77777777" w:rsidR="00CC077D" w:rsidRPr="000961F5" w:rsidRDefault="00CC077D" w:rsidP="00CC077D">
      <w:pPr>
        <w:ind w:left="0"/>
        <w:rPr>
          <w:lang w:val="en-US" w:eastAsia="x-none"/>
        </w:rPr>
      </w:pPr>
    </w:p>
    <w:p w14:paraId="6627C983" w14:textId="77777777" w:rsidR="00CC077D" w:rsidRPr="000961F5" w:rsidRDefault="00CC077D" w:rsidP="00CC077D">
      <w:pPr>
        <w:ind w:left="0"/>
        <w:rPr>
          <w:lang w:val="en-US" w:eastAsia="x-none"/>
        </w:rPr>
      </w:pPr>
    </w:p>
    <w:p w14:paraId="1F6AA42C" w14:textId="77777777" w:rsidR="00CC077D" w:rsidRPr="000961F5" w:rsidRDefault="00CC077D" w:rsidP="00CC077D">
      <w:pPr>
        <w:ind w:left="0"/>
        <w:rPr>
          <w:lang w:val="en-US" w:eastAsia="x-none"/>
        </w:rPr>
      </w:pPr>
    </w:p>
    <w:p w14:paraId="5928EFF1" w14:textId="77777777" w:rsidR="00CC077D" w:rsidRPr="000961F5" w:rsidRDefault="00CC077D" w:rsidP="00CC077D">
      <w:pPr>
        <w:ind w:left="0"/>
        <w:rPr>
          <w:lang w:val="en-US" w:eastAsia="x-none"/>
        </w:rPr>
      </w:pPr>
    </w:p>
    <w:p w14:paraId="1289E717" w14:textId="77777777" w:rsidR="00CC077D" w:rsidRPr="000961F5" w:rsidRDefault="00CC077D" w:rsidP="00CC077D">
      <w:pPr>
        <w:ind w:left="0"/>
        <w:rPr>
          <w:lang w:val="en-US" w:eastAsia="x-none"/>
        </w:rPr>
      </w:pPr>
    </w:p>
    <w:p w14:paraId="4F731E78" w14:textId="77777777" w:rsidR="00CC077D" w:rsidRPr="000961F5" w:rsidRDefault="00CC077D" w:rsidP="00CC077D">
      <w:pPr>
        <w:ind w:left="0"/>
        <w:rPr>
          <w:lang w:val="en-US" w:eastAsia="x-none"/>
        </w:rPr>
      </w:pPr>
    </w:p>
    <w:p w14:paraId="0E64B584" w14:textId="77777777" w:rsidR="00CC077D" w:rsidRPr="000961F5" w:rsidRDefault="00CC077D" w:rsidP="00CC077D">
      <w:pPr>
        <w:ind w:left="0"/>
        <w:rPr>
          <w:lang w:val="en-US" w:eastAsia="x-none"/>
        </w:rPr>
      </w:pPr>
    </w:p>
    <w:p w14:paraId="48944D36" w14:textId="77777777" w:rsidR="00CC077D" w:rsidRPr="000961F5" w:rsidRDefault="00CC077D" w:rsidP="00CC077D">
      <w:pPr>
        <w:ind w:left="0"/>
        <w:rPr>
          <w:lang w:val="en-US" w:eastAsia="x-none"/>
        </w:rPr>
      </w:pPr>
    </w:p>
    <w:p w14:paraId="7C62FCA9" w14:textId="77777777" w:rsidR="00CC077D" w:rsidRPr="000961F5" w:rsidRDefault="00CC077D" w:rsidP="00CC077D">
      <w:pPr>
        <w:ind w:left="0"/>
        <w:rPr>
          <w:lang w:val="en-US" w:eastAsia="x-none"/>
        </w:rPr>
      </w:pPr>
    </w:p>
    <w:p w14:paraId="7C83DCBF" w14:textId="77777777" w:rsidR="00CC077D" w:rsidRPr="000961F5" w:rsidRDefault="00CC077D" w:rsidP="00CC077D">
      <w:pPr>
        <w:ind w:left="0"/>
        <w:rPr>
          <w:lang w:val="en-US" w:eastAsia="x-none"/>
        </w:rPr>
      </w:pPr>
    </w:p>
    <w:p w14:paraId="69B8873E" w14:textId="77777777" w:rsidR="00CC077D" w:rsidRPr="000961F5" w:rsidRDefault="00CC077D" w:rsidP="00CC077D">
      <w:pPr>
        <w:ind w:left="0"/>
        <w:rPr>
          <w:lang w:val="en-US" w:eastAsia="x-none"/>
        </w:rPr>
      </w:pPr>
    </w:p>
    <w:p w14:paraId="6729391A" w14:textId="77777777" w:rsidR="00CC077D" w:rsidRPr="000961F5" w:rsidRDefault="00CC077D" w:rsidP="00CC077D">
      <w:pPr>
        <w:ind w:left="0"/>
        <w:rPr>
          <w:lang w:val="en-US" w:eastAsia="x-none"/>
        </w:rPr>
      </w:pPr>
    </w:p>
    <w:p w14:paraId="338083A5" w14:textId="77777777" w:rsidR="00CC077D" w:rsidRPr="000961F5" w:rsidRDefault="00CC077D" w:rsidP="00CC077D">
      <w:pPr>
        <w:ind w:left="0"/>
        <w:rPr>
          <w:lang w:val="en-US" w:eastAsia="x-none"/>
        </w:rPr>
      </w:pPr>
    </w:p>
    <w:p w14:paraId="64472BAD" w14:textId="77777777" w:rsidR="00CC077D" w:rsidRPr="000961F5" w:rsidRDefault="00CC077D" w:rsidP="00CC077D">
      <w:pPr>
        <w:ind w:left="0"/>
        <w:rPr>
          <w:lang w:val="en-US" w:eastAsia="x-none"/>
        </w:rPr>
      </w:pPr>
      <w:r w:rsidRPr="00381BCA">
        <w:rPr>
          <w:noProof/>
          <w:lang w:eastAsia="zh-CN"/>
        </w:rPr>
        <mc:AlternateContent>
          <mc:Choice Requires="wps">
            <w:drawing>
              <wp:anchor distT="0" distB="0" distL="114300" distR="114300" simplePos="0" relativeHeight="251658246" behindDoc="0" locked="0" layoutInCell="1" allowOverlap="1" wp14:anchorId="25859126" wp14:editId="101E2CCF">
                <wp:simplePos x="0" y="0"/>
                <wp:positionH relativeFrom="column">
                  <wp:posOffset>3524250</wp:posOffset>
                </wp:positionH>
                <wp:positionV relativeFrom="paragraph">
                  <wp:posOffset>113030</wp:posOffset>
                </wp:positionV>
                <wp:extent cx="1133475" cy="14287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1133475"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A9604C" id="Rectangle 28" o:spid="_x0000_s1026" style="position:absolute;margin-left:277.5pt;margin-top:8.9pt;width:89.25pt;height:11.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" fillcolor="white [3212]" strokecolor="white [3212]" strokeweight="2pt"/>
            </w:pict>
          </mc:Fallback>
        </mc:AlternateContent>
      </w:r>
    </w:p>
    <w:p w14:paraId="19638AC7" w14:textId="77777777" w:rsidR="00CC077D" w:rsidRPr="000961F5" w:rsidRDefault="00CC077D" w:rsidP="00CC077D">
      <w:pPr>
        <w:ind w:left="0"/>
        <w:rPr>
          <w:lang w:val="en-US" w:eastAsia="x-none"/>
        </w:rPr>
      </w:pPr>
      <w:r w:rsidRPr="00381BCA">
        <w:rPr>
          <w:noProof/>
          <w:lang w:eastAsia="zh-CN"/>
        </w:rPr>
        <mc:AlternateContent>
          <mc:Choice Requires="wps">
            <w:drawing>
              <wp:anchor distT="0" distB="0" distL="114300" distR="114300" simplePos="0" relativeHeight="251658258" behindDoc="0" locked="0" layoutInCell="1" allowOverlap="1" wp14:anchorId="70A9B80B" wp14:editId="3A067CB3">
                <wp:simplePos x="0" y="0"/>
                <wp:positionH relativeFrom="column">
                  <wp:posOffset>147955</wp:posOffset>
                </wp:positionH>
                <wp:positionV relativeFrom="paragraph">
                  <wp:posOffset>166039</wp:posOffset>
                </wp:positionV>
                <wp:extent cx="1133475" cy="142875"/>
                <wp:effectExtent l="0" t="0" r="28575" b="28575"/>
                <wp:wrapNone/>
                <wp:docPr id="22" name="Rectangle 22"/>
                <wp:cNvGraphicFramePr/>
                <a:graphic xmlns:a="http://schemas.openxmlformats.org/drawingml/2006/main">
                  <a:graphicData uri="http://schemas.microsoft.com/office/word/2010/wordprocessingShape">
                    <wps:wsp>
                      <wps:cNvSpPr/>
                      <wps:spPr>
                        <a:xfrm>
                          <a:off x="0" y="0"/>
                          <a:ext cx="1133475"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8A40B7" id="Rectangle 22" o:spid="_x0000_s1026" style="position:absolute;margin-left:11.65pt;margin-top:13.05pt;width:89.25pt;height:11.25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" fillcolor="white [3212]" strokecolor="white [3212]" strokeweight="2pt"/>
            </w:pict>
          </mc:Fallback>
        </mc:AlternateContent>
      </w:r>
      <w:r w:rsidRPr="00381BCA">
        <w:rPr>
          <w:noProof/>
          <w:lang w:eastAsia="zh-CN"/>
        </w:rPr>
        <mc:AlternateContent>
          <mc:Choice Requires="wps">
            <w:drawing>
              <wp:anchor distT="0" distB="0" distL="114300" distR="114300" simplePos="0" relativeHeight="251658247" behindDoc="0" locked="0" layoutInCell="1" allowOverlap="1" wp14:anchorId="25EABEDD" wp14:editId="39A8E3FA">
                <wp:simplePos x="0" y="0"/>
                <wp:positionH relativeFrom="column">
                  <wp:posOffset>142875</wp:posOffset>
                </wp:positionH>
                <wp:positionV relativeFrom="paragraph">
                  <wp:posOffset>119380</wp:posOffset>
                </wp:positionV>
                <wp:extent cx="1133475" cy="142875"/>
                <wp:effectExtent l="0" t="0" r="28575" b="28575"/>
                <wp:wrapNone/>
                <wp:docPr id="29" name="Rectangle 29"/>
                <wp:cNvGraphicFramePr/>
                <a:graphic xmlns:a="http://schemas.openxmlformats.org/drawingml/2006/main">
                  <a:graphicData uri="http://schemas.microsoft.com/office/word/2010/wordprocessingShape">
                    <wps:wsp>
                      <wps:cNvSpPr/>
                      <wps:spPr>
                        <a:xfrm>
                          <a:off x="0" y="0"/>
                          <a:ext cx="1133475" cy="1428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FAAFA8" id="Rectangle 29" o:spid="_x0000_s1026" style="position:absolute;margin-left:11.25pt;margin-top:9.4pt;width:89.25pt;height:11.2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" fillcolor="white [3212]" strokecolor="white [3212]" strokeweight="2pt"/>
            </w:pict>
          </mc:Fallback>
        </mc:AlternateContent>
      </w:r>
    </w:p>
    <w:p w14:paraId="1ACFC298" w14:textId="77777777" w:rsidR="00CC077D" w:rsidRPr="000961F5" w:rsidRDefault="00CC077D" w:rsidP="00CC077D">
      <w:pPr>
        <w:ind w:left="0"/>
        <w:rPr>
          <w:lang w:val="en-US" w:eastAsia="x-none"/>
        </w:rPr>
      </w:pPr>
    </w:p>
    <w:p w14:paraId="2F6913F1" w14:textId="77777777" w:rsidR="00CC077D" w:rsidRPr="000961F5" w:rsidRDefault="00CC077D" w:rsidP="00CC077D">
      <w:pPr>
        <w:ind w:left="0"/>
        <w:rPr>
          <w:lang w:val="en-US" w:eastAsia="x-none"/>
        </w:rPr>
      </w:pPr>
      <w:r w:rsidRPr="00381BCA">
        <w:rPr>
          <w:noProof/>
          <w:lang w:eastAsia="zh-CN"/>
        </w:rPr>
        <mc:AlternateContent>
          <mc:Choice Requires="wps">
            <w:drawing>
              <wp:anchor distT="0" distB="0" distL="114300" distR="114300" simplePos="0" relativeHeight="251658245" behindDoc="1" locked="0" layoutInCell="1" allowOverlap="1" wp14:anchorId="1F3EB06F" wp14:editId="43035828">
                <wp:simplePos x="0" y="0"/>
                <wp:positionH relativeFrom="column">
                  <wp:posOffset>3242945</wp:posOffset>
                </wp:positionH>
                <wp:positionV relativeFrom="paragraph">
                  <wp:posOffset>69850</wp:posOffset>
                </wp:positionV>
                <wp:extent cx="3052445"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115FF07F" w14:textId="77777777" w:rsidR="00E959E0" w:rsidRPr="00A61B5F" w:rsidRDefault="00E959E0" w:rsidP="00CC077D">
                            <w:pPr>
                              <w:pStyle w:val="Caption"/>
                              <w:rPr>
                                <w:b/>
                                <w:i w:val="0"/>
                                <w:color w:val="auto"/>
                                <w:sz w:val="20"/>
                                <w:szCs w:val="20"/>
                                <w:lang w:eastAsia="zh-CN"/>
                              </w:rPr>
                            </w:pPr>
                            <w:r w:rsidRPr="00A61B5F">
                              <w:rPr>
                                <w:i w:val="0"/>
                                <w:color w:val="auto"/>
                              </w:rPr>
                              <w:t>Regulatory Submission Flow 2. (RSF2)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3EB06F" id="Text Box 27" o:spid="_x0000_s1027" type="#_x0000_t202" style="position:absolute;left:0;text-align:left;margin-left:255.35pt;margin-top:5.5pt;width:240.35pt;height:.05pt;z-index:-25165823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RpLwIAAGY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" stroked="f">
                <v:textbox style="mso-fit-shape-to-text:t" inset="0,0,0,0">
                  <w:txbxContent>
                    <w:p w14:paraId="115FF07F" w14:textId="77777777" w:rsidR="00E959E0" w:rsidRPr="00A61B5F" w:rsidRDefault="00E959E0" w:rsidP="00CC077D">
                      <w:pPr>
                        <w:pStyle w:val="Caption"/>
                        <w:rPr>
                          <w:b/>
                          <w:i w:val="0"/>
                          <w:color w:val="auto"/>
                          <w:sz w:val="20"/>
                          <w:szCs w:val="20"/>
                          <w:lang w:eastAsia="zh-CN"/>
                        </w:rPr>
                      </w:pPr>
                      <w:r w:rsidRPr="00A61B5F">
                        <w:rPr>
                          <w:i w:val="0"/>
                          <w:color w:val="auto"/>
                        </w:rPr>
                        <w:t>Regulatory Submission Flow 2. (RSF2)</w:t>
                      </w:r>
                    </w:p>
                  </w:txbxContent>
                </v:textbox>
                <w10:wrap type="tight"/>
              </v:shape>
            </w:pict>
          </mc:Fallback>
        </mc:AlternateContent>
      </w:r>
      <w:r w:rsidRPr="00381BCA">
        <w:rPr>
          <w:noProof/>
          <w:lang w:eastAsia="zh-CN"/>
        </w:rPr>
        <mc:AlternateContent>
          <mc:Choice Requires="wps">
            <w:drawing>
              <wp:anchor distT="0" distB="0" distL="114300" distR="114300" simplePos="0" relativeHeight="251658252" behindDoc="0" locked="0" layoutInCell="1" allowOverlap="1" wp14:anchorId="7259DB75" wp14:editId="7C450B0A">
                <wp:simplePos x="0" y="0"/>
                <wp:positionH relativeFrom="column">
                  <wp:posOffset>3183186</wp:posOffset>
                </wp:positionH>
                <wp:positionV relativeFrom="paragraph">
                  <wp:posOffset>4358567</wp:posOffset>
                </wp:positionV>
                <wp:extent cx="1414462" cy="238125"/>
                <wp:effectExtent l="0" t="0" r="14605" b="28575"/>
                <wp:wrapNone/>
                <wp:docPr id="69" name="Rectangle 69"/>
                <wp:cNvGraphicFramePr/>
                <a:graphic xmlns:a="http://schemas.openxmlformats.org/drawingml/2006/main">
                  <a:graphicData uri="http://schemas.microsoft.com/office/word/2010/wordprocessingShape">
                    <wps:wsp>
                      <wps:cNvSpPr/>
                      <wps:spPr>
                        <a:xfrm>
                          <a:off x="0" y="0"/>
                          <a:ext cx="1414462" cy="2381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F20FE" id="Rectangle 69" o:spid="_x0000_s1026" style="position:absolute;margin-left:250.65pt;margin-top:343.2pt;width:111.35pt;height:18.7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" fillcolor="white [3212]" strokecolor="white [3212]" strokeweight="2pt"/>
            </w:pict>
          </mc:Fallback>
        </mc:AlternateContent>
      </w:r>
      <w:r w:rsidRPr="00381BCA">
        <w:rPr>
          <w:noProof/>
          <w:lang w:eastAsia="zh-CN"/>
        </w:rPr>
        <mc:AlternateContent>
          <mc:Choice Requires="wps">
            <w:drawing>
              <wp:anchor distT="0" distB="0" distL="114300" distR="114300" simplePos="0" relativeHeight="251658249" behindDoc="0" locked="0" layoutInCell="1" allowOverlap="1" wp14:anchorId="7FC5826E" wp14:editId="5729A348">
                <wp:simplePos x="0" y="0"/>
                <wp:positionH relativeFrom="column">
                  <wp:posOffset>3419158</wp:posOffset>
                </wp:positionH>
                <wp:positionV relativeFrom="paragraph">
                  <wp:posOffset>3940493</wp:posOffset>
                </wp:positionV>
                <wp:extent cx="1414462" cy="238125"/>
                <wp:effectExtent l="0" t="0" r="14605" b="28575"/>
                <wp:wrapNone/>
                <wp:docPr id="31" name="Rectangle 31"/>
                <wp:cNvGraphicFramePr/>
                <a:graphic xmlns:a="http://schemas.openxmlformats.org/drawingml/2006/main">
                  <a:graphicData uri="http://schemas.microsoft.com/office/word/2010/wordprocessingShape">
                    <wps:wsp>
                      <wps:cNvSpPr/>
                      <wps:spPr>
                        <a:xfrm>
                          <a:off x="0" y="0"/>
                          <a:ext cx="1414462" cy="2381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5B956" id="Rectangle 31" o:spid="_x0000_s1026" style="position:absolute;margin-left:269.25pt;margin-top:310.3pt;width:111.35pt;height:18.7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" fillcolor="white [3212]" strokecolor="white [3212]" strokeweight="2pt"/>
            </w:pict>
          </mc:Fallback>
        </mc:AlternateContent>
      </w:r>
      <w:r w:rsidRPr="00381BCA">
        <w:rPr>
          <w:noProof/>
          <w:lang w:eastAsia="zh-CN"/>
        </w:rPr>
        <mc:AlternateContent>
          <mc:Choice Requires="wps">
            <w:drawing>
              <wp:anchor distT="0" distB="0" distL="114300" distR="114300" simplePos="0" relativeHeight="251658248" behindDoc="0" locked="0" layoutInCell="1" allowOverlap="1" wp14:anchorId="7369DB98" wp14:editId="3F1A3946">
                <wp:simplePos x="0" y="0"/>
                <wp:positionH relativeFrom="column">
                  <wp:posOffset>42863</wp:posOffset>
                </wp:positionH>
                <wp:positionV relativeFrom="paragraph">
                  <wp:posOffset>4145280</wp:posOffset>
                </wp:positionV>
                <wp:extent cx="1414462" cy="238125"/>
                <wp:effectExtent l="0" t="0" r="14605" b="28575"/>
                <wp:wrapNone/>
                <wp:docPr id="30" name="Rectangle 30"/>
                <wp:cNvGraphicFramePr/>
                <a:graphic xmlns:a="http://schemas.openxmlformats.org/drawingml/2006/main">
                  <a:graphicData uri="http://schemas.microsoft.com/office/word/2010/wordprocessingShape">
                    <wps:wsp>
                      <wps:cNvSpPr/>
                      <wps:spPr>
                        <a:xfrm>
                          <a:off x="0" y="0"/>
                          <a:ext cx="1414462" cy="2381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B1065" id="Rectangle 30" o:spid="_x0000_s1026" style="position:absolute;margin-left:3.4pt;margin-top:326.4pt;width:111.35pt;height:18.7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" fillcolor="white [3212]" strokecolor="white [3212]" strokeweight="2pt"/>
            </w:pict>
          </mc:Fallback>
        </mc:AlternateContent>
      </w:r>
    </w:p>
    <w:p w14:paraId="6D2ECC68" w14:textId="77777777" w:rsidR="00CC077D" w:rsidRPr="000961F5" w:rsidRDefault="00CC077D" w:rsidP="00CC077D">
      <w:pPr>
        <w:ind w:left="0"/>
        <w:rPr>
          <w:lang w:val="en-US" w:eastAsia="x-none"/>
        </w:rPr>
      </w:pPr>
    </w:p>
    <w:p w14:paraId="3764930A" w14:textId="77777777" w:rsidR="00CC077D" w:rsidRPr="000961F5" w:rsidRDefault="00CC077D" w:rsidP="00CC077D">
      <w:pPr>
        <w:ind w:left="0"/>
        <w:rPr>
          <w:lang w:val="en-US" w:eastAsia="x-none"/>
        </w:rPr>
      </w:pPr>
    </w:p>
    <w:p w14:paraId="2869B7C8" w14:textId="77777777" w:rsidR="00CC077D" w:rsidRPr="000961F5" w:rsidRDefault="00CC077D" w:rsidP="00CC077D">
      <w:pPr>
        <w:ind w:left="0"/>
        <w:rPr>
          <w:lang w:val="en-US" w:eastAsia="x-none"/>
        </w:rPr>
      </w:pPr>
    </w:p>
    <w:p w14:paraId="7ABC42A1" w14:textId="77777777" w:rsidR="00CC077D" w:rsidRPr="000961F5" w:rsidRDefault="00CC077D" w:rsidP="00CC077D">
      <w:pPr>
        <w:ind w:left="0"/>
        <w:rPr>
          <w:lang w:val="en-US" w:eastAsia="x-none"/>
        </w:rPr>
      </w:pPr>
    </w:p>
    <w:p w14:paraId="23550590" w14:textId="77777777" w:rsidR="00CC077D" w:rsidRPr="000961F5" w:rsidRDefault="00CC077D" w:rsidP="00CC077D">
      <w:pPr>
        <w:ind w:left="0"/>
        <w:rPr>
          <w:lang w:val="en-US" w:eastAsia="x-none"/>
        </w:rPr>
      </w:pPr>
    </w:p>
    <w:p w14:paraId="0FC32E85" w14:textId="77777777" w:rsidR="00CC077D" w:rsidRPr="000961F5" w:rsidRDefault="00CC077D" w:rsidP="00CC077D">
      <w:pPr>
        <w:ind w:left="0"/>
        <w:rPr>
          <w:lang w:val="en-US" w:eastAsia="x-none"/>
        </w:rPr>
      </w:pPr>
    </w:p>
    <w:p w14:paraId="4DDC698D" w14:textId="77777777" w:rsidR="00CC077D" w:rsidRPr="000961F5" w:rsidRDefault="00CC077D" w:rsidP="00CC077D">
      <w:pPr>
        <w:ind w:left="0"/>
        <w:rPr>
          <w:lang w:val="en-US" w:eastAsia="x-none"/>
        </w:rPr>
      </w:pPr>
    </w:p>
    <w:p w14:paraId="1BCA19C5" w14:textId="77777777" w:rsidR="00CC077D" w:rsidRPr="000961F5" w:rsidRDefault="00CC077D" w:rsidP="00CC077D">
      <w:pPr>
        <w:ind w:left="0"/>
        <w:rPr>
          <w:lang w:val="en-US" w:eastAsia="x-none"/>
        </w:rPr>
      </w:pPr>
    </w:p>
    <w:p w14:paraId="334B6259" w14:textId="77777777" w:rsidR="00CC077D" w:rsidRPr="000961F5" w:rsidRDefault="00CC077D" w:rsidP="00CC077D">
      <w:pPr>
        <w:ind w:left="0"/>
        <w:rPr>
          <w:lang w:val="en-US" w:eastAsia="x-none"/>
        </w:rPr>
      </w:pPr>
    </w:p>
    <w:p w14:paraId="6E08CA9E" w14:textId="77777777" w:rsidR="00CC077D" w:rsidRPr="000961F5" w:rsidRDefault="00CC077D" w:rsidP="00CC077D">
      <w:pPr>
        <w:ind w:left="0"/>
        <w:rPr>
          <w:lang w:val="en-US" w:eastAsia="x-none"/>
        </w:rPr>
      </w:pPr>
    </w:p>
    <w:p w14:paraId="62520AE1" w14:textId="77777777" w:rsidR="00CC077D" w:rsidRPr="000961F5" w:rsidRDefault="00CC077D" w:rsidP="00CC077D">
      <w:pPr>
        <w:ind w:left="0"/>
        <w:rPr>
          <w:lang w:val="en-US" w:eastAsia="x-none"/>
        </w:rPr>
      </w:pPr>
    </w:p>
    <w:p w14:paraId="007840C5" w14:textId="77777777" w:rsidR="00CC077D" w:rsidRPr="000961F5" w:rsidRDefault="00CC077D" w:rsidP="00CC077D">
      <w:pPr>
        <w:ind w:left="0"/>
        <w:rPr>
          <w:lang w:val="en-US" w:eastAsia="x-none"/>
        </w:rPr>
      </w:pPr>
    </w:p>
    <w:p w14:paraId="20596FAE" w14:textId="77777777" w:rsidR="00CC077D" w:rsidRPr="000961F5" w:rsidRDefault="00CC077D" w:rsidP="00CC077D">
      <w:pPr>
        <w:ind w:left="0"/>
        <w:rPr>
          <w:lang w:val="en-US" w:eastAsia="x-none"/>
        </w:rPr>
      </w:pPr>
    </w:p>
    <w:p w14:paraId="221E1CD6" w14:textId="77777777" w:rsidR="00CC077D" w:rsidRPr="000961F5" w:rsidRDefault="00CC077D" w:rsidP="00CC077D">
      <w:pPr>
        <w:ind w:left="0"/>
        <w:rPr>
          <w:lang w:val="en-US" w:eastAsia="x-none"/>
        </w:rPr>
      </w:pPr>
    </w:p>
    <w:p w14:paraId="78450CAD" w14:textId="77777777" w:rsidR="00CC077D" w:rsidRPr="000961F5" w:rsidRDefault="00CC077D" w:rsidP="00CC077D">
      <w:pPr>
        <w:ind w:left="0"/>
        <w:rPr>
          <w:lang w:val="en-US" w:eastAsia="x-none"/>
        </w:rPr>
      </w:pPr>
    </w:p>
    <w:p w14:paraId="0C04439F" w14:textId="77777777" w:rsidR="00CC077D" w:rsidRPr="000961F5" w:rsidRDefault="00CC077D" w:rsidP="00CC077D">
      <w:pPr>
        <w:ind w:left="0"/>
        <w:rPr>
          <w:lang w:val="en-US" w:eastAsia="x-none"/>
        </w:rPr>
      </w:pPr>
    </w:p>
    <w:p w14:paraId="1AA2E2E3" w14:textId="77777777" w:rsidR="00CC077D" w:rsidRPr="000961F5" w:rsidRDefault="00CC077D" w:rsidP="00CC077D">
      <w:pPr>
        <w:ind w:left="0"/>
        <w:rPr>
          <w:lang w:val="en-US" w:eastAsia="x-none"/>
        </w:rPr>
      </w:pPr>
    </w:p>
    <w:p w14:paraId="75E6D3D0" w14:textId="77777777" w:rsidR="00CC077D" w:rsidRPr="000961F5" w:rsidRDefault="00CC077D" w:rsidP="00CC077D">
      <w:pPr>
        <w:ind w:left="0"/>
        <w:rPr>
          <w:lang w:val="en-US" w:eastAsia="x-none"/>
        </w:rPr>
      </w:pPr>
    </w:p>
    <w:p w14:paraId="3358B8FE" w14:textId="77777777" w:rsidR="00CC077D" w:rsidRPr="000961F5" w:rsidRDefault="00CC077D" w:rsidP="00CC077D">
      <w:pPr>
        <w:ind w:left="0"/>
        <w:rPr>
          <w:lang w:val="en-US" w:eastAsia="x-none"/>
        </w:rPr>
      </w:pPr>
    </w:p>
    <w:p w14:paraId="6DBDA76F" w14:textId="77777777" w:rsidR="00CC077D" w:rsidRPr="000961F5" w:rsidRDefault="00CC077D" w:rsidP="00CC077D">
      <w:pPr>
        <w:ind w:left="0"/>
        <w:rPr>
          <w:lang w:val="en-US" w:eastAsia="x-none"/>
        </w:rPr>
      </w:pPr>
    </w:p>
    <w:p w14:paraId="1FCD5240" w14:textId="77777777" w:rsidR="00CC077D" w:rsidRPr="000961F5" w:rsidRDefault="00CC077D" w:rsidP="00CC077D">
      <w:pPr>
        <w:ind w:left="0"/>
      </w:pPr>
      <w:r w:rsidRPr="00381BCA">
        <w:rPr>
          <w:noProof/>
          <w:lang w:eastAsia="zh-CN"/>
        </w:rPr>
        <mc:AlternateContent>
          <mc:Choice Requires="wps">
            <w:drawing>
              <wp:anchor distT="0" distB="0" distL="114300" distR="114300" simplePos="0" relativeHeight="251658251" behindDoc="1" locked="0" layoutInCell="1" allowOverlap="1" wp14:anchorId="6C14115D" wp14:editId="58EAFBF1">
                <wp:simplePos x="0" y="0"/>
                <wp:positionH relativeFrom="margin">
                  <wp:posOffset>3371850</wp:posOffset>
                </wp:positionH>
                <wp:positionV relativeFrom="paragraph">
                  <wp:posOffset>4335780</wp:posOffset>
                </wp:positionV>
                <wp:extent cx="3105150" cy="266700"/>
                <wp:effectExtent l="0" t="0" r="0" b="0"/>
                <wp:wrapTight wrapText="bothSides">
                  <wp:wrapPolygon edited="0">
                    <wp:start x="0" y="0"/>
                    <wp:lineTo x="0" y="20057"/>
                    <wp:lineTo x="21467" y="20057"/>
                    <wp:lineTo x="21467" y="0"/>
                    <wp:lineTo x="0" y="0"/>
                  </wp:wrapPolygon>
                </wp:wrapTight>
                <wp:docPr id="67" name="Text Box 67"/>
                <wp:cNvGraphicFramePr/>
                <a:graphic xmlns:a="http://schemas.openxmlformats.org/drawingml/2006/main">
                  <a:graphicData uri="http://schemas.microsoft.com/office/word/2010/wordprocessingShape">
                    <wps:wsp>
                      <wps:cNvSpPr txBox="1"/>
                      <wps:spPr>
                        <a:xfrm>
                          <a:off x="0" y="0"/>
                          <a:ext cx="3105150" cy="266700"/>
                        </a:xfrm>
                        <a:prstGeom prst="rect">
                          <a:avLst/>
                        </a:prstGeom>
                        <a:solidFill>
                          <a:prstClr val="white"/>
                        </a:solidFill>
                        <a:ln>
                          <a:noFill/>
                        </a:ln>
                      </wps:spPr>
                      <wps:txbx>
                        <w:txbxContent>
                          <w:p w14:paraId="32C8A507" w14:textId="77777777" w:rsidR="00E959E0" w:rsidRPr="00A61B5F" w:rsidRDefault="00E959E0" w:rsidP="00CC077D">
                            <w:pPr>
                              <w:pStyle w:val="Caption"/>
                              <w:jc w:val="center"/>
                              <w:rPr>
                                <w:i w:val="0"/>
                                <w:noProof/>
                                <w:color w:val="auto"/>
                                <w:szCs w:val="16"/>
                                <w:lang w:eastAsia="zh-CN"/>
                              </w:rPr>
                            </w:pPr>
                            <w:r w:rsidRPr="00A61B5F">
                              <w:rPr>
                                <w:i w:val="0"/>
                                <w:color w:val="auto"/>
                                <w:szCs w:val="16"/>
                              </w:rPr>
                              <w:t>Regulatory Submission Flow 3-2</w:t>
                            </w:r>
                            <w:r>
                              <w:rPr>
                                <w:i w:val="0"/>
                                <w:color w:val="auto"/>
                                <w:szCs w:val="16"/>
                              </w:rPr>
                              <w:t>. (RSF3-2)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4115D" id="Text Box 67" o:spid="_x0000_s1028" type="#_x0000_t202" style="position:absolute;left:0;text-align:left;margin-left:265.5pt;margin-top:341.4pt;width:244.5pt;height:21pt;z-index:-2516582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" stroked="f">
                <v:textbox inset="0,0,0,0">
                  <w:txbxContent>
                    <w:p w14:paraId="32C8A507" w14:textId="77777777" w:rsidR="00E959E0" w:rsidRPr="00A61B5F" w:rsidRDefault="00E959E0" w:rsidP="00CC077D">
                      <w:pPr>
                        <w:pStyle w:val="Caption"/>
                        <w:jc w:val="center"/>
                        <w:rPr>
                          <w:i w:val="0"/>
                          <w:noProof/>
                          <w:color w:val="auto"/>
                          <w:szCs w:val="16"/>
                          <w:lang w:eastAsia="zh-CN"/>
                        </w:rPr>
                      </w:pPr>
                      <w:r w:rsidRPr="00A61B5F">
                        <w:rPr>
                          <w:i w:val="0"/>
                          <w:color w:val="auto"/>
                          <w:szCs w:val="16"/>
                        </w:rPr>
                        <w:t>Regulatory Submission Flow 3-2</w:t>
                      </w:r>
                      <w:r>
                        <w:rPr>
                          <w:i w:val="0"/>
                          <w:color w:val="auto"/>
                          <w:szCs w:val="16"/>
                        </w:rPr>
                        <w:t>. (RSF3-2)</w:t>
                      </w:r>
                    </w:p>
                  </w:txbxContent>
                </v:textbox>
                <w10:wrap type="tight" anchorx="margin"/>
              </v:shape>
            </w:pict>
          </mc:Fallback>
        </mc:AlternateContent>
      </w:r>
      <w:r w:rsidRPr="00381BCA">
        <w:rPr>
          <w:noProof/>
          <w:lang w:eastAsia="zh-CN"/>
        </w:rPr>
        <mc:AlternateContent>
          <mc:Choice Requires="wps">
            <w:drawing>
              <wp:anchor distT="0" distB="0" distL="114300" distR="114300" simplePos="0" relativeHeight="251658250" behindDoc="1" locked="0" layoutInCell="1" allowOverlap="1" wp14:anchorId="49D040C4" wp14:editId="55516E7A">
                <wp:simplePos x="0" y="0"/>
                <wp:positionH relativeFrom="margin">
                  <wp:posOffset>0</wp:posOffset>
                </wp:positionH>
                <wp:positionV relativeFrom="paragraph">
                  <wp:posOffset>4366260</wp:posOffset>
                </wp:positionV>
                <wp:extent cx="3162300" cy="257175"/>
                <wp:effectExtent l="0" t="0" r="0" b="9525"/>
                <wp:wrapTight wrapText="bothSides">
                  <wp:wrapPolygon edited="0">
                    <wp:start x="0" y="0"/>
                    <wp:lineTo x="0" y="20800"/>
                    <wp:lineTo x="21470" y="20800"/>
                    <wp:lineTo x="21470"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3162300" cy="257175"/>
                        </a:xfrm>
                        <a:prstGeom prst="rect">
                          <a:avLst/>
                        </a:prstGeom>
                        <a:solidFill>
                          <a:prstClr val="white"/>
                        </a:solidFill>
                        <a:ln>
                          <a:noFill/>
                        </a:ln>
                      </wps:spPr>
                      <wps:txbx>
                        <w:txbxContent>
                          <w:p w14:paraId="1BF438C9" w14:textId="77777777" w:rsidR="00E959E0" w:rsidRPr="00A61B5F" w:rsidRDefault="00E959E0" w:rsidP="00CC077D">
                            <w:pPr>
                              <w:pStyle w:val="Caption"/>
                              <w:rPr>
                                <w:i w:val="0"/>
                                <w:noProof/>
                                <w:color w:val="auto"/>
                                <w:szCs w:val="16"/>
                                <w:lang w:eastAsia="zh-CN"/>
                              </w:rPr>
                            </w:pPr>
                            <w:r w:rsidRPr="00A61B5F">
                              <w:rPr>
                                <w:i w:val="0"/>
                                <w:color w:val="auto"/>
                                <w:szCs w:val="16"/>
                              </w:rPr>
                              <w:t>Regulatory Submission Flow 3-1</w:t>
                            </w:r>
                            <w:r>
                              <w:rPr>
                                <w:i w:val="0"/>
                                <w:color w:val="auto"/>
                                <w:szCs w:val="16"/>
                              </w:rPr>
                              <w:t>. (RSF3-1)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040C4" id="Text Box 66" o:spid="_x0000_s1029" type="#_x0000_t202" style="position:absolute;left:0;text-align:left;margin-left:0;margin-top:343.8pt;width:249pt;height:20.25pt;z-index:-2516582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" stroked="f">
                <v:textbox inset="0,0,0,0">
                  <w:txbxContent>
                    <w:p w14:paraId="1BF438C9" w14:textId="77777777" w:rsidR="00E959E0" w:rsidRPr="00A61B5F" w:rsidRDefault="00E959E0" w:rsidP="00CC077D">
                      <w:pPr>
                        <w:pStyle w:val="Caption"/>
                        <w:rPr>
                          <w:i w:val="0"/>
                          <w:noProof/>
                          <w:color w:val="auto"/>
                          <w:szCs w:val="16"/>
                          <w:lang w:eastAsia="zh-CN"/>
                        </w:rPr>
                      </w:pPr>
                      <w:r w:rsidRPr="00A61B5F">
                        <w:rPr>
                          <w:i w:val="0"/>
                          <w:color w:val="auto"/>
                          <w:szCs w:val="16"/>
                        </w:rPr>
                        <w:t>Regulatory Submission Flow 3-1</w:t>
                      </w:r>
                      <w:r>
                        <w:rPr>
                          <w:i w:val="0"/>
                          <w:color w:val="auto"/>
                          <w:szCs w:val="16"/>
                        </w:rPr>
                        <w:t>. (RSF3-1)</w:t>
                      </w:r>
                    </w:p>
                  </w:txbxContent>
                </v:textbox>
                <w10:wrap type="tight" anchorx="margin"/>
              </v:shape>
            </w:pict>
          </mc:Fallback>
        </mc:AlternateContent>
      </w:r>
      <w:r w:rsidRPr="00381BCA">
        <w:rPr>
          <w:noProof/>
          <w:lang w:eastAsia="zh-CN"/>
        </w:rPr>
        <w:drawing>
          <wp:anchor distT="0" distB="0" distL="114300" distR="114300" simplePos="0" relativeHeight="251658255" behindDoc="1" locked="0" layoutInCell="1" allowOverlap="1" wp14:anchorId="30081EE7" wp14:editId="429662ED">
            <wp:simplePos x="0" y="0"/>
            <wp:positionH relativeFrom="margin">
              <wp:posOffset>3305175</wp:posOffset>
            </wp:positionH>
            <wp:positionV relativeFrom="paragraph">
              <wp:posOffset>49530</wp:posOffset>
            </wp:positionV>
            <wp:extent cx="3283585" cy="4010025"/>
            <wp:effectExtent l="0" t="0" r="0" b="9525"/>
            <wp:wrapTight wrapText="bothSides">
              <wp:wrapPolygon edited="0">
                <wp:start x="0" y="0"/>
                <wp:lineTo x="0" y="21549"/>
                <wp:lineTo x="21429" y="21549"/>
                <wp:lineTo x="2142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SF3-2 v1.01.png"/>
                    <pic:cNvPicPr/>
                  </pic:nvPicPr>
                  <pic:blipFill>
                    <a:blip r:embed="rId84">
                      <a:extLst>
                        <a:ext uri="{28A0092B-C50C-407E-A947-70E740481C1C}">
                          <a14:useLocalDpi xmlns:a14="http://schemas.microsoft.com/office/drawing/2010/main" val="0"/>
                        </a:ext>
                      </a:extLst>
                    </a:blip>
                    <a:stretch>
                      <a:fillRect/>
                    </a:stretch>
                  </pic:blipFill>
                  <pic:spPr>
                    <a:xfrm>
                      <a:off x="0" y="0"/>
                      <a:ext cx="3283585" cy="4010025"/>
                    </a:xfrm>
                    <a:prstGeom prst="rect">
                      <a:avLst/>
                    </a:prstGeom>
                  </pic:spPr>
                </pic:pic>
              </a:graphicData>
            </a:graphic>
            <wp14:sizeRelH relativeFrom="page">
              <wp14:pctWidth>0</wp14:pctWidth>
            </wp14:sizeRelH>
            <wp14:sizeRelV relativeFrom="page">
              <wp14:pctHeight>0</wp14:pctHeight>
            </wp14:sizeRelV>
          </wp:anchor>
        </w:drawing>
      </w:r>
      <w:r w:rsidRPr="00381BCA">
        <w:rPr>
          <w:noProof/>
          <w:lang w:eastAsia="zh-CN"/>
        </w:rPr>
        <mc:AlternateContent>
          <mc:Choice Requires="wps">
            <w:drawing>
              <wp:anchor distT="0" distB="0" distL="114300" distR="114300" simplePos="0" relativeHeight="251658257" behindDoc="0" locked="0" layoutInCell="1" allowOverlap="1" wp14:anchorId="1E5E043A" wp14:editId="17D4EEA7">
                <wp:simplePos x="0" y="0"/>
                <wp:positionH relativeFrom="column">
                  <wp:posOffset>3352800</wp:posOffset>
                </wp:positionH>
                <wp:positionV relativeFrom="paragraph">
                  <wp:posOffset>3840480</wp:posOffset>
                </wp:positionV>
                <wp:extent cx="1485900" cy="304800"/>
                <wp:effectExtent l="0" t="0" r="0" b="0"/>
                <wp:wrapNone/>
                <wp:docPr id="13" name="Rectangle 13"/>
                <wp:cNvGraphicFramePr/>
                <a:graphic xmlns:a="http://schemas.openxmlformats.org/drawingml/2006/main">
                  <a:graphicData uri="http://schemas.microsoft.com/office/word/2010/wordprocessingShape">
                    <wps:wsp>
                      <wps:cNvSpPr/>
                      <wps:spPr>
                        <a:xfrm>
                          <a:off x="0" y="0"/>
                          <a:ext cx="14859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11ADC4" id="Rectangle 13" o:spid="_x0000_s1026" style="position:absolute;margin-left:264pt;margin-top:302.4pt;width:117pt;height:24pt;z-index:2516582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" fillcolor="white [3212]" stroked="f" strokeweight="2pt"/>
            </w:pict>
          </mc:Fallback>
        </mc:AlternateContent>
      </w:r>
      <w:r w:rsidRPr="00381BCA">
        <w:rPr>
          <w:noProof/>
          <w:lang w:eastAsia="zh-CN"/>
        </w:rPr>
        <mc:AlternateContent>
          <mc:Choice Requires="wps">
            <w:drawing>
              <wp:anchor distT="0" distB="0" distL="114300" distR="114300" simplePos="0" relativeHeight="251658256" behindDoc="0" locked="0" layoutInCell="1" allowOverlap="1" wp14:anchorId="5ED43E61" wp14:editId="0F69F48B">
                <wp:simplePos x="0" y="0"/>
                <wp:positionH relativeFrom="column">
                  <wp:posOffset>95250</wp:posOffset>
                </wp:positionH>
                <wp:positionV relativeFrom="paragraph">
                  <wp:posOffset>3707130</wp:posOffset>
                </wp:positionV>
                <wp:extent cx="1381125" cy="304800"/>
                <wp:effectExtent l="0" t="0" r="9525" b="0"/>
                <wp:wrapNone/>
                <wp:docPr id="17" name="Rectangle 17"/>
                <wp:cNvGraphicFramePr/>
                <a:graphic xmlns:a="http://schemas.openxmlformats.org/drawingml/2006/main">
                  <a:graphicData uri="http://schemas.microsoft.com/office/word/2010/wordprocessingShape">
                    <wps:wsp>
                      <wps:cNvSpPr/>
                      <wps:spPr>
                        <a:xfrm>
                          <a:off x="0" y="0"/>
                          <a:ext cx="1381125"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8F7AC" id="Rectangle 17" o:spid="_x0000_s1026" style="position:absolute;margin-left:7.5pt;margin-top:291.9pt;width:108.75pt;height:24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" fillcolor="white [3212]" stroked="f" strokeweight="2pt"/>
            </w:pict>
          </mc:Fallback>
        </mc:AlternateContent>
      </w:r>
      <w:r w:rsidRPr="00381BCA">
        <w:rPr>
          <w:noProof/>
          <w:lang w:eastAsia="zh-CN"/>
        </w:rPr>
        <w:drawing>
          <wp:anchor distT="0" distB="0" distL="114300" distR="114300" simplePos="0" relativeHeight="251658254" behindDoc="1" locked="0" layoutInCell="1" allowOverlap="1" wp14:anchorId="6ED74226" wp14:editId="53119AD9">
            <wp:simplePos x="0" y="0"/>
            <wp:positionH relativeFrom="margin">
              <wp:posOffset>0</wp:posOffset>
            </wp:positionH>
            <wp:positionV relativeFrom="paragraph">
              <wp:posOffset>57150</wp:posOffset>
            </wp:positionV>
            <wp:extent cx="3114675" cy="3938905"/>
            <wp:effectExtent l="0" t="0" r="9525" b="4445"/>
            <wp:wrapTight wrapText="bothSides">
              <wp:wrapPolygon edited="0">
                <wp:start x="0" y="0"/>
                <wp:lineTo x="0" y="21520"/>
                <wp:lineTo x="21534" y="21520"/>
                <wp:lineTo x="2153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SF3-1 v1.0.1.png"/>
                    <pic:cNvPicPr/>
                  </pic:nvPicPr>
                  <pic:blipFill>
                    <a:blip r:embed="rId85">
                      <a:extLst>
                        <a:ext uri="{28A0092B-C50C-407E-A947-70E740481C1C}">
                          <a14:useLocalDpi xmlns:a14="http://schemas.microsoft.com/office/drawing/2010/main" val="0"/>
                        </a:ext>
                      </a:extLst>
                    </a:blip>
                    <a:stretch>
                      <a:fillRect/>
                    </a:stretch>
                  </pic:blipFill>
                  <pic:spPr>
                    <a:xfrm>
                      <a:off x="0" y="0"/>
                      <a:ext cx="3114675" cy="3938905"/>
                    </a:xfrm>
                    <a:prstGeom prst="rect">
                      <a:avLst/>
                    </a:prstGeom>
                  </pic:spPr>
                </pic:pic>
              </a:graphicData>
            </a:graphic>
            <wp14:sizeRelH relativeFrom="page">
              <wp14:pctWidth>0</wp14:pctWidth>
            </wp14:sizeRelH>
            <wp14:sizeRelV relativeFrom="page">
              <wp14:pctHeight>0</wp14:pctHeight>
            </wp14:sizeRelV>
          </wp:anchor>
        </w:drawing>
      </w:r>
    </w:p>
    <w:p w14:paraId="4768D573" w14:textId="77777777" w:rsidR="00CC077D" w:rsidRPr="000961F5" w:rsidRDefault="00CC077D" w:rsidP="0074396F">
      <w:pPr>
        <w:spacing w:after="0"/>
        <w:ind w:left="0"/>
        <w:jc w:val="left"/>
        <w:rPr>
          <w:b/>
          <w:color w:val="1F497D" w:themeColor="text2"/>
          <w:lang w:eastAsia="x-none"/>
        </w:rPr>
      </w:pPr>
    </w:p>
    <w:p w14:paraId="4FE02FCB" w14:textId="77777777" w:rsidR="00CC077D" w:rsidRPr="000961F5" w:rsidRDefault="00CC077D" w:rsidP="0074396F">
      <w:pPr>
        <w:spacing w:after="0"/>
        <w:ind w:left="0"/>
        <w:jc w:val="left"/>
        <w:rPr>
          <w:b/>
          <w:color w:val="1F497D" w:themeColor="text2"/>
          <w:lang w:eastAsia="x-none"/>
        </w:rPr>
      </w:pPr>
    </w:p>
    <w:p w14:paraId="2B1ADF9E" w14:textId="77777777" w:rsidR="00CC077D" w:rsidRPr="000961F5" w:rsidRDefault="00CC077D" w:rsidP="0074396F">
      <w:pPr>
        <w:spacing w:after="0"/>
        <w:ind w:left="0"/>
        <w:jc w:val="left"/>
        <w:rPr>
          <w:b/>
          <w:color w:val="1F497D" w:themeColor="text2"/>
          <w:lang w:eastAsia="x-none"/>
        </w:rPr>
      </w:pPr>
    </w:p>
    <w:p w14:paraId="4328D7D2" w14:textId="77777777" w:rsidR="00CC077D" w:rsidRPr="000961F5" w:rsidRDefault="00CC077D" w:rsidP="0074396F">
      <w:pPr>
        <w:spacing w:after="0"/>
        <w:ind w:left="0"/>
        <w:jc w:val="left"/>
        <w:rPr>
          <w:b/>
          <w:color w:val="1F497D" w:themeColor="text2"/>
          <w:lang w:eastAsia="x-none"/>
        </w:rPr>
      </w:pPr>
    </w:p>
    <w:p w14:paraId="0EEA1FF3" w14:textId="77777777" w:rsidR="00CC077D" w:rsidRPr="000961F5" w:rsidRDefault="00CC077D" w:rsidP="0074396F">
      <w:pPr>
        <w:spacing w:after="0"/>
        <w:ind w:left="0"/>
        <w:jc w:val="left"/>
        <w:rPr>
          <w:b/>
          <w:color w:val="1F497D" w:themeColor="text2"/>
          <w:lang w:eastAsia="x-none"/>
        </w:rPr>
      </w:pPr>
    </w:p>
    <w:p w14:paraId="50AA19BB" w14:textId="4169B24E" w:rsidR="006637E8" w:rsidRPr="000961F5" w:rsidRDefault="006637E8" w:rsidP="0074396F">
      <w:pPr>
        <w:spacing w:after="0"/>
        <w:ind w:left="0"/>
        <w:jc w:val="left"/>
        <w:rPr>
          <w:b/>
          <w:color w:val="1F497D" w:themeColor="text2"/>
          <w:lang w:eastAsia="x-none"/>
        </w:rPr>
      </w:pPr>
      <w:r w:rsidRPr="000961F5">
        <w:rPr>
          <w:b/>
          <w:color w:val="1F497D" w:themeColor="text2"/>
          <w:lang w:eastAsia="x-none"/>
        </w:rPr>
        <w:br w:type="page"/>
      </w:r>
    </w:p>
    <w:p w14:paraId="65F562B6" w14:textId="36EF556F" w:rsidR="006637E8" w:rsidRPr="000961F5" w:rsidRDefault="00F948C9" w:rsidP="006637E8">
      <w:pPr>
        <w:pStyle w:val="Heading3"/>
      </w:pPr>
      <w:bookmarkStart w:id="633" w:name="_Toc65138891"/>
      <w:bookmarkStart w:id="634" w:name="_Toc65145871"/>
      <w:r w:rsidRPr="000961F5">
        <w:lastRenderedPageBreak/>
        <w:t>Depository and Settlement</w:t>
      </w:r>
      <w:r w:rsidR="007D1D4D" w:rsidRPr="000961F5">
        <w:t xml:space="preserve"> Forms</w:t>
      </w:r>
      <w:bookmarkEnd w:id="633"/>
      <w:bookmarkEnd w:id="634"/>
    </w:p>
    <w:p w14:paraId="363F3ACC" w14:textId="2B21F2A1" w:rsidR="004B4EE8" w:rsidRPr="000961F5" w:rsidRDefault="004B4EE8" w:rsidP="004B4EE8">
      <w:pPr>
        <w:spacing w:after="0"/>
        <w:ind w:left="0"/>
        <w:jc w:val="left"/>
        <w:rPr>
          <w:lang w:eastAsia="x-none"/>
        </w:rPr>
      </w:pPr>
    </w:p>
    <w:p w14:paraId="32BF72A3" w14:textId="77777777" w:rsidR="004B4EE8" w:rsidRPr="000961F5" w:rsidRDefault="004B4EE8" w:rsidP="004B4EE8">
      <w:pPr>
        <w:pStyle w:val="Heading4"/>
      </w:pPr>
      <w:bookmarkStart w:id="635" w:name="_Toc62722949"/>
      <w:bookmarkStart w:id="636" w:name="_Toc65058090"/>
      <w:bookmarkStart w:id="637" w:name="_Toc65138892"/>
      <w:bookmarkStart w:id="638" w:name="_Toc65145872"/>
      <w:r w:rsidRPr="000961F5">
        <w:t>Functional Overview</w:t>
      </w:r>
      <w:bookmarkEnd w:id="635"/>
      <w:bookmarkEnd w:id="636"/>
      <w:bookmarkEnd w:id="637"/>
      <w:bookmarkEnd w:id="638"/>
    </w:p>
    <w:p w14:paraId="759D9879" w14:textId="2D8739F9" w:rsidR="004B4EE8" w:rsidRPr="000961F5" w:rsidRDefault="004B4EE8" w:rsidP="004B4EE8">
      <w:pPr>
        <w:ind w:left="0"/>
        <w:rPr>
          <w:lang w:eastAsia="x-none"/>
        </w:rPr>
      </w:pPr>
    </w:p>
    <w:p w14:paraId="7B3831E8" w14:textId="0F5EA0F2" w:rsidR="000F7B71" w:rsidRPr="00A13A6E" w:rsidRDefault="00446418" w:rsidP="00E34DF7">
      <w:pPr>
        <w:spacing w:after="0"/>
        <w:ind w:left="0"/>
        <w:rPr>
          <w:rFonts w:eastAsia="DengXian"/>
          <w:sz w:val="20"/>
          <w:lang w:val="en-US" w:eastAsia="zh-CN"/>
        </w:rPr>
      </w:pPr>
      <w:r w:rsidRPr="00A13A6E">
        <w:rPr>
          <w:rFonts w:eastAsia="DengXian"/>
          <w:sz w:val="20"/>
          <w:lang w:val="en-US" w:eastAsia="zh-CN"/>
        </w:rPr>
        <w:t xml:space="preserve">The </w:t>
      </w:r>
      <w:r w:rsidR="00050D85" w:rsidRPr="00A13A6E">
        <w:rPr>
          <w:rFonts w:eastAsia="DengXian"/>
          <w:sz w:val="20"/>
          <w:lang w:val="en-US" w:eastAsia="zh-CN"/>
        </w:rPr>
        <w:t>Depository and Settlement Forms function</w:t>
      </w:r>
      <w:r w:rsidRPr="00A13A6E">
        <w:rPr>
          <w:rFonts w:eastAsia="DengXian"/>
          <w:sz w:val="20"/>
          <w:lang w:val="en-US" w:eastAsia="zh-CN"/>
        </w:rPr>
        <w:t xml:space="preserve"> is for the issuer’s advisers to arrange settlement of the institutional offer with HKSCC, which includes:</w:t>
      </w:r>
    </w:p>
    <w:p w14:paraId="108325C8" w14:textId="67B757A2" w:rsidR="00446418" w:rsidRPr="00A13A6E" w:rsidRDefault="00446418" w:rsidP="00E34DF7">
      <w:pPr>
        <w:spacing w:after="0"/>
        <w:ind w:left="0"/>
        <w:rPr>
          <w:rFonts w:eastAsia="DengXian"/>
          <w:sz w:val="20"/>
          <w:lang w:val="en-US" w:eastAsia="zh-CN"/>
        </w:rPr>
      </w:pPr>
    </w:p>
    <w:p w14:paraId="7FA9CA00" w14:textId="4E72A39E" w:rsidR="00446418" w:rsidRPr="00A13A6E" w:rsidRDefault="00446418" w:rsidP="00446418">
      <w:pPr>
        <w:pStyle w:val="ListParagraph"/>
        <w:numPr>
          <w:ilvl w:val="0"/>
          <w:numId w:val="144"/>
        </w:numPr>
        <w:spacing w:after="0"/>
        <w:ind w:leftChars="0"/>
        <w:rPr>
          <w:rFonts w:eastAsia="DengXian"/>
          <w:sz w:val="20"/>
          <w:lang w:val="en-US" w:eastAsia="zh-CN"/>
        </w:rPr>
      </w:pPr>
      <w:r w:rsidRPr="00A13A6E">
        <w:rPr>
          <w:rFonts w:eastAsia="DengXian"/>
          <w:sz w:val="20"/>
          <w:lang w:val="en-US" w:eastAsia="zh-CN"/>
        </w:rPr>
        <w:t xml:space="preserve">A </w:t>
      </w:r>
      <w:r w:rsidR="00A21F1C" w:rsidRPr="00A13A6E">
        <w:rPr>
          <w:rFonts w:eastAsia="DengXian"/>
          <w:b/>
          <w:sz w:val="20"/>
          <w:lang w:val="en-US" w:eastAsia="zh-CN"/>
        </w:rPr>
        <w:t xml:space="preserve">Placement / Pre-deposit </w:t>
      </w:r>
      <w:ins w:id="639" w:author="Raymond Lee" w:date="2021-02-26T11:52:00Z">
        <w:r w:rsidR="009B39AB">
          <w:rPr>
            <w:rFonts w:eastAsia="DengXian"/>
            <w:b/>
            <w:sz w:val="20"/>
            <w:lang w:val="en-US" w:eastAsia="zh-CN"/>
          </w:rPr>
          <w:t>F</w:t>
        </w:r>
      </w:ins>
      <w:del w:id="640" w:author="Raymond Lee" w:date="2021-02-26T11:52:00Z">
        <w:r w:rsidR="00A21F1C" w:rsidRPr="00A13A6E" w:rsidDel="009B39AB">
          <w:rPr>
            <w:rFonts w:eastAsia="DengXian"/>
            <w:b/>
            <w:sz w:val="20"/>
            <w:lang w:val="en-US" w:eastAsia="zh-CN"/>
          </w:rPr>
          <w:delText>f</w:delText>
        </w:r>
      </w:del>
      <w:r w:rsidR="00A21F1C" w:rsidRPr="00A13A6E">
        <w:rPr>
          <w:rFonts w:eastAsia="DengXian"/>
          <w:b/>
          <w:sz w:val="20"/>
          <w:lang w:val="en-US" w:eastAsia="zh-CN"/>
        </w:rPr>
        <w:t>orm</w:t>
      </w:r>
      <w:r w:rsidR="00A21F1C" w:rsidRPr="00A13A6E">
        <w:rPr>
          <w:rFonts w:eastAsia="DengXian"/>
          <w:sz w:val="20"/>
          <w:lang w:val="en-US" w:eastAsia="zh-CN"/>
        </w:rPr>
        <w:t xml:space="preserve"> </w:t>
      </w:r>
      <w:r w:rsidR="00634F8B" w:rsidRPr="00A13A6E">
        <w:rPr>
          <w:rFonts w:eastAsia="DengXian"/>
          <w:sz w:val="20"/>
          <w:lang w:val="en-US" w:eastAsia="zh-CN"/>
        </w:rPr>
        <w:t xml:space="preserve">function </w:t>
      </w:r>
      <w:r w:rsidR="00A21F1C" w:rsidRPr="00A13A6E">
        <w:rPr>
          <w:rFonts w:eastAsia="DengXian"/>
          <w:sz w:val="20"/>
          <w:lang w:val="en-US" w:eastAsia="zh-CN"/>
        </w:rPr>
        <w:t>(Item-1), an e-form made available to the issuer’s advisers at “Deal Initiated” for HKSCC’s clearance by the Placement deadline [15:45, IPO Initiation Field #5</w:t>
      </w:r>
      <w:r w:rsidR="009653D6" w:rsidRPr="00A13A6E">
        <w:rPr>
          <w:rFonts w:eastAsia="DengXian"/>
          <w:sz w:val="20"/>
          <w:lang w:val="en-US" w:eastAsia="zh-CN"/>
        </w:rPr>
        <w:t>5</w:t>
      </w:r>
      <w:r w:rsidR="00A21F1C" w:rsidRPr="00A13A6E">
        <w:rPr>
          <w:rFonts w:eastAsia="DengXian"/>
          <w:sz w:val="20"/>
          <w:lang w:val="en-US" w:eastAsia="zh-CN"/>
        </w:rPr>
        <w:t xml:space="preserve"> date]</w:t>
      </w:r>
    </w:p>
    <w:p w14:paraId="4AEF931E" w14:textId="4B721A31" w:rsidR="00A21F1C" w:rsidRPr="00A13A6E" w:rsidRDefault="00634F8B" w:rsidP="00446418">
      <w:pPr>
        <w:pStyle w:val="ListParagraph"/>
        <w:numPr>
          <w:ilvl w:val="0"/>
          <w:numId w:val="144"/>
        </w:numPr>
        <w:spacing w:after="0"/>
        <w:ind w:leftChars="0"/>
        <w:rPr>
          <w:rFonts w:eastAsia="DengXian"/>
          <w:sz w:val="20"/>
          <w:lang w:val="en-US" w:eastAsia="zh-CN"/>
        </w:rPr>
      </w:pPr>
      <w:r w:rsidRPr="00A13A6E">
        <w:rPr>
          <w:rFonts w:eastAsia="DengXian"/>
          <w:sz w:val="20"/>
          <w:lang w:val="en-US" w:eastAsia="zh-CN"/>
        </w:rPr>
        <w:t>A</w:t>
      </w:r>
      <w:r w:rsidRPr="00A13A6E">
        <w:rPr>
          <w:rFonts w:eastAsia="DengXian"/>
          <w:b/>
          <w:sz w:val="20"/>
          <w:lang w:val="en-US" w:eastAsia="zh-CN"/>
        </w:rPr>
        <w:t xml:space="preserve"> </w:t>
      </w:r>
      <w:r w:rsidR="00A21F1C" w:rsidRPr="00A13A6E">
        <w:rPr>
          <w:rFonts w:eastAsia="DengXian"/>
          <w:b/>
          <w:sz w:val="20"/>
          <w:lang w:val="en-US" w:eastAsia="zh-CN"/>
        </w:rPr>
        <w:t xml:space="preserve">Placement </w:t>
      </w:r>
      <w:del w:id="641" w:author="Raymond Lee" w:date="2021-02-26T11:52:00Z">
        <w:r w:rsidR="00A21F1C" w:rsidRPr="00A13A6E" w:rsidDel="009B39AB">
          <w:rPr>
            <w:rFonts w:eastAsia="DengXian"/>
            <w:b/>
            <w:sz w:val="20"/>
            <w:lang w:val="en-US" w:eastAsia="zh-CN"/>
          </w:rPr>
          <w:delText>f</w:delText>
        </w:r>
      </w:del>
      <w:ins w:id="642" w:author="Raymond Lee" w:date="2021-02-26T11:52:00Z">
        <w:r w:rsidR="009B39AB">
          <w:rPr>
            <w:rFonts w:eastAsia="DengXian"/>
            <w:b/>
            <w:sz w:val="20"/>
            <w:lang w:val="en-US" w:eastAsia="zh-CN"/>
          </w:rPr>
          <w:t>F</w:t>
        </w:r>
      </w:ins>
      <w:r w:rsidR="00A21F1C" w:rsidRPr="00A13A6E">
        <w:rPr>
          <w:rFonts w:eastAsia="DengXian"/>
          <w:b/>
          <w:sz w:val="20"/>
          <w:lang w:val="en-US" w:eastAsia="zh-CN"/>
        </w:rPr>
        <w:t>orm (Over-allotment Option)</w:t>
      </w:r>
      <w:r w:rsidR="00A21F1C" w:rsidRPr="00A13A6E">
        <w:rPr>
          <w:rFonts w:eastAsia="DengXian"/>
          <w:sz w:val="20"/>
          <w:lang w:val="en-US" w:eastAsia="zh-CN"/>
        </w:rPr>
        <w:t xml:space="preserve"> </w:t>
      </w:r>
      <w:r w:rsidRPr="00A13A6E">
        <w:rPr>
          <w:rFonts w:eastAsia="DengXian"/>
          <w:sz w:val="20"/>
          <w:lang w:val="en-US" w:eastAsia="zh-CN"/>
        </w:rPr>
        <w:t xml:space="preserve">function </w:t>
      </w:r>
      <w:r w:rsidR="00A21F1C" w:rsidRPr="00A13A6E">
        <w:rPr>
          <w:rFonts w:eastAsia="DengXian"/>
          <w:sz w:val="20"/>
          <w:lang w:val="en-US" w:eastAsia="zh-CN"/>
        </w:rPr>
        <w:t xml:space="preserve">(Item-2), </w:t>
      </w:r>
      <w:r w:rsidRPr="00A13A6E">
        <w:rPr>
          <w:rFonts w:eastAsia="DengXian"/>
          <w:sz w:val="20"/>
          <w:lang w:val="en-US" w:eastAsia="zh-CN"/>
        </w:rPr>
        <w:t xml:space="preserve">multiple e-forms made available to the issuer’s advisers after the Placement deadline for HKSCC’s clearance </w:t>
      </w:r>
      <w:r w:rsidR="00303865" w:rsidRPr="00A13A6E">
        <w:rPr>
          <w:rFonts w:eastAsia="DengXian"/>
          <w:sz w:val="20"/>
          <w:lang w:val="en-US" w:eastAsia="zh-CN"/>
        </w:rPr>
        <w:t xml:space="preserve">by the </w:t>
      </w:r>
      <w:r w:rsidR="00343ACD" w:rsidRPr="00A13A6E">
        <w:rPr>
          <w:rFonts w:eastAsia="DengXian"/>
          <w:sz w:val="20"/>
          <w:lang w:val="en-US" w:eastAsia="zh-CN"/>
        </w:rPr>
        <w:t xml:space="preserve">Over-allotment Option deadline [15:45, </w:t>
      </w:r>
      <w:r w:rsidR="003647F6" w:rsidRPr="00A13A6E">
        <w:rPr>
          <w:rFonts w:eastAsia="DengXian"/>
          <w:sz w:val="20"/>
          <w:lang w:val="en-US" w:eastAsia="zh-CN"/>
        </w:rPr>
        <w:t>6</w:t>
      </w:r>
      <w:r w:rsidR="00343ACD" w:rsidRPr="00A13A6E">
        <w:rPr>
          <w:rFonts w:eastAsia="DengXian"/>
          <w:sz w:val="20"/>
          <w:lang w:val="en-US" w:eastAsia="zh-CN"/>
        </w:rPr>
        <w:t>0 calendar days after IPO Initiation Field #</w:t>
      </w:r>
      <w:r w:rsidR="00050D85" w:rsidRPr="00A13A6E">
        <w:rPr>
          <w:rFonts w:eastAsia="DengXian"/>
          <w:sz w:val="20"/>
          <w:lang w:val="en-US" w:eastAsia="zh-CN"/>
        </w:rPr>
        <w:t>55</w:t>
      </w:r>
      <w:r w:rsidR="00343ACD" w:rsidRPr="00A13A6E">
        <w:rPr>
          <w:rFonts w:eastAsia="DengXian"/>
          <w:sz w:val="20"/>
          <w:lang w:val="en-US" w:eastAsia="zh-CN"/>
        </w:rPr>
        <w:t xml:space="preserve"> date]</w:t>
      </w:r>
    </w:p>
    <w:p w14:paraId="4D2DD833" w14:textId="5D984054" w:rsidR="00A21F1C" w:rsidRPr="00A13A6E" w:rsidRDefault="00A21F1C" w:rsidP="00446418">
      <w:pPr>
        <w:pStyle w:val="ListParagraph"/>
        <w:numPr>
          <w:ilvl w:val="0"/>
          <w:numId w:val="144"/>
        </w:numPr>
        <w:spacing w:after="0"/>
        <w:ind w:leftChars="0"/>
        <w:rPr>
          <w:rFonts w:eastAsia="DengXian"/>
          <w:sz w:val="20"/>
          <w:lang w:val="en-US" w:eastAsia="zh-CN"/>
        </w:rPr>
      </w:pPr>
      <w:r w:rsidRPr="00A13A6E">
        <w:rPr>
          <w:rFonts w:eastAsia="DengXian"/>
          <w:sz w:val="20"/>
          <w:lang w:val="en-US" w:eastAsia="zh-CN"/>
        </w:rPr>
        <w:t xml:space="preserve">A </w:t>
      </w:r>
      <w:r w:rsidRPr="00A13A6E">
        <w:rPr>
          <w:rFonts w:eastAsia="DengXian"/>
          <w:b/>
          <w:sz w:val="20"/>
          <w:lang w:val="en-US" w:eastAsia="zh-CN"/>
        </w:rPr>
        <w:t>Formal Admission Letter</w:t>
      </w:r>
      <w:r w:rsidRPr="00A13A6E">
        <w:rPr>
          <w:rFonts w:eastAsia="DengXian"/>
          <w:sz w:val="20"/>
          <w:lang w:val="en-US" w:eastAsia="zh-CN"/>
        </w:rPr>
        <w:t xml:space="preserve"> (Item-3), a pdf document generated by the system </w:t>
      </w:r>
      <w:r w:rsidR="00634F8B" w:rsidRPr="00A13A6E">
        <w:rPr>
          <w:rFonts w:eastAsia="DengXian"/>
          <w:sz w:val="20"/>
          <w:lang w:val="en-US" w:eastAsia="zh-CN"/>
        </w:rPr>
        <w:t xml:space="preserve">and made available for download </w:t>
      </w:r>
      <w:r w:rsidRPr="00A13A6E">
        <w:rPr>
          <w:rFonts w:eastAsia="DengXian"/>
          <w:sz w:val="20"/>
          <w:lang w:val="en-US" w:eastAsia="zh-CN"/>
        </w:rPr>
        <w:t>upon the deal reaching “Placing Approved” status</w:t>
      </w:r>
    </w:p>
    <w:p w14:paraId="1F2E84BD" w14:textId="77777777" w:rsidR="000C1709" w:rsidRPr="000961F5" w:rsidRDefault="000C1709" w:rsidP="002B0661">
      <w:pPr>
        <w:ind w:left="0"/>
        <w:rPr>
          <w:lang w:eastAsia="x-none"/>
        </w:rPr>
      </w:pPr>
    </w:p>
    <w:p w14:paraId="4A8D91FB" w14:textId="77777777" w:rsidR="004B4EE8" w:rsidRPr="000961F5" w:rsidRDefault="004B4EE8" w:rsidP="004B4EE8">
      <w:pPr>
        <w:pStyle w:val="Heading4"/>
      </w:pPr>
      <w:bookmarkStart w:id="643" w:name="_Toc62722950"/>
      <w:bookmarkStart w:id="644" w:name="_Toc65058091"/>
      <w:bookmarkStart w:id="645" w:name="_Toc65138893"/>
      <w:bookmarkStart w:id="646" w:name="_Toc65145873"/>
      <w:r w:rsidRPr="000961F5">
        <w:t>Participants and Roles</w:t>
      </w:r>
      <w:bookmarkEnd w:id="643"/>
      <w:bookmarkEnd w:id="644"/>
      <w:bookmarkEnd w:id="645"/>
      <w:bookmarkEnd w:id="646"/>
    </w:p>
    <w:p w14:paraId="3426296B" w14:textId="02BA47BF" w:rsidR="004B4EE8" w:rsidRPr="000961F5" w:rsidRDefault="004B4EE8" w:rsidP="004B4EE8">
      <w:pPr>
        <w:spacing w:after="0"/>
        <w:ind w:left="0"/>
        <w:jc w:val="left"/>
        <w:rPr>
          <w:lang w:eastAsia="x-none"/>
        </w:rPr>
      </w:pPr>
    </w:p>
    <w:p w14:paraId="5F79E86A" w14:textId="54F79E81" w:rsidR="00E34DF7" w:rsidRPr="00A13A6E" w:rsidRDefault="00E34DF7" w:rsidP="00E34DF7">
      <w:pPr>
        <w:spacing w:after="0"/>
        <w:ind w:left="0"/>
        <w:jc w:val="left"/>
        <w:rPr>
          <w:b/>
          <w:sz w:val="20"/>
          <w:lang w:eastAsia="x-none"/>
        </w:rPr>
      </w:pPr>
      <w:r w:rsidRPr="00A13A6E">
        <w:rPr>
          <w:b/>
          <w:sz w:val="20"/>
          <w:lang w:eastAsia="x-none"/>
        </w:rPr>
        <w:t>Item</w:t>
      </w:r>
      <w:r w:rsidR="00832893" w:rsidRPr="00A13A6E">
        <w:rPr>
          <w:b/>
          <w:sz w:val="20"/>
          <w:lang w:eastAsia="x-none"/>
        </w:rPr>
        <w:t>-</w:t>
      </w:r>
      <w:r w:rsidRPr="00A13A6E">
        <w:rPr>
          <w:b/>
          <w:sz w:val="20"/>
          <w:lang w:eastAsia="x-none"/>
        </w:rPr>
        <w:t xml:space="preserve">1: Placement / Pre-deposit form &amp; </w:t>
      </w:r>
      <w:r w:rsidR="00832893" w:rsidRPr="00A13A6E">
        <w:rPr>
          <w:b/>
          <w:sz w:val="20"/>
          <w:lang w:eastAsia="x-none"/>
        </w:rPr>
        <w:t>I</w:t>
      </w:r>
      <w:r w:rsidRPr="00A13A6E">
        <w:rPr>
          <w:b/>
          <w:sz w:val="20"/>
          <w:lang w:eastAsia="x-none"/>
        </w:rPr>
        <w:t>tem</w:t>
      </w:r>
      <w:r w:rsidR="00832893" w:rsidRPr="00A13A6E">
        <w:rPr>
          <w:b/>
          <w:sz w:val="20"/>
          <w:lang w:eastAsia="x-none"/>
        </w:rPr>
        <w:t>-</w:t>
      </w:r>
      <w:r w:rsidRPr="00A13A6E">
        <w:rPr>
          <w:b/>
          <w:sz w:val="20"/>
          <w:lang w:eastAsia="x-none"/>
        </w:rPr>
        <w:t>2: Placement form (</w:t>
      </w:r>
      <w:r w:rsidR="00C66A77" w:rsidRPr="00A13A6E">
        <w:rPr>
          <w:b/>
          <w:sz w:val="20"/>
          <w:lang w:eastAsia="x-none"/>
        </w:rPr>
        <w:t>Over-allotment Option</w:t>
      </w:r>
      <w:r w:rsidRPr="00A13A6E">
        <w:rPr>
          <w:b/>
          <w:sz w:val="20"/>
          <w:lang w:eastAsia="x-none"/>
        </w:rPr>
        <w:t>)</w:t>
      </w:r>
    </w:p>
    <w:p w14:paraId="62D60877" w14:textId="77777777" w:rsidR="00E34DF7" w:rsidRPr="000961F5" w:rsidRDefault="00E34DF7" w:rsidP="00E34DF7">
      <w:pPr>
        <w:spacing w:after="0"/>
        <w:ind w:left="0"/>
        <w:jc w:val="left"/>
        <w:rPr>
          <w:lang w:eastAsia="x-none"/>
        </w:rPr>
      </w:pPr>
    </w:p>
    <w:tbl>
      <w:tblPr>
        <w:tblStyle w:val="TableGrid"/>
        <w:tblW w:w="10485" w:type="dxa"/>
        <w:tblLook w:val="04A0" w:firstRow="1" w:lastRow="0" w:firstColumn="1" w:lastColumn="0" w:noHBand="0" w:noVBand="1"/>
      </w:tblPr>
      <w:tblGrid>
        <w:gridCol w:w="2614"/>
        <w:gridCol w:w="7871"/>
      </w:tblGrid>
      <w:tr w:rsidR="00E34DF7" w:rsidRPr="000961F5" w14:paraId="6E81147D" w14:textId="77777777" w:rsidTr="00C90DDD">
        <w:tc>
          <w:tcPr>
            <w:tcW w:w="2614" w:type="dxa"/>
            <w:shd w:val="clear" w:color="auto" w:fill="13426B"/>
          </w:tcPr>
          <w:p w14:paraId="480FB4E4" w14:textId="77777777" w:rsidR="00E34DF7" w:rsidRPr="00A13A6E" w:rsidRDefault="00E34DF7" w:rsidP="00C90DDD">
            <w:pPr>
              <w:ind w:left="0"/>
              <w:rPr>
                <w:b/>
                <w:lang w:eastAsia="x-none"/>
              </w:rPr>
            </w:pPr>
            <w:r w:rsidRPr="00A13A6E">
              <w:rPr>
                <w:b/>
                <w:lang w:eastAsia="x-none"/>
              </w:rPr>
              <w:t>User</w:t>
            </w:r>
          </w:p>
        </w:tc>
        <w:tc>
          <w:tcPr>
            <w:tcW w:w="7871" w:type="dxa"/>
            <w:shd w:val="clear" w:color="auto" w:fill="13426B"/>
          </w:tcPr>
          <w:p w14:paraId="1D9B6BBE" w14:textId="77777777" w:rsidR="00E34DF7" w:rsidRPr="00A13A6E" w:rsidRDefault="00E34DF7" w:rsidP="00C90DDD">
            <w:pPr>
              <w:ind w:left="0"/>
              <w:rPr>
                <w:b/>
                <w:lang w:eastAsia="x-none"/>
              </w:rPr>
            </w:pPr>
            <w:r w:rsidRPr="00A13A6E">
              <w:rPr>
                <w:b/>
                <w:lang w:eastAsia="x-none"/>
              </w:rPr>
              <w:t>Permissions</w:t>
            </w:r>
          </w:p>
        </w:tc>
      </w:tr>
      <w:tr w:rsidR="00E34DF7" w:rsidRPr="000961F5" w14:paraId="36CD97AF" w14:textId="77777777" w:rsidTr="00C90DDD">
        <w:tc>
          <w:tcPr>
            <w:tcW w:w="2614" w:type="dxa"/>
          </w:tcPr>
          <w:p w14:paraId="68FBEFA7" w14:textId="77777777" w:rsidR="00E34DF7" w:rsidRPr="00A13A6E" w:rsidRDefault="00E34DF7" w:rsidP="00C90DDD">
            <w:pPr>
              <w:ind w:left="0"/>
              <w:jc w:val="left"/>
              <w:rPr>
                <w:b/>
                <w:lang w:eastAsia="x-none"/>
              </w:rPr>
            </w:pPr>
            <w:r w:rsidRPr="00A13A6E">
              <w:rPr>
                <w:b/>
                <w:lang w:eastAsia="x-none"/>
              </w:rPr>
              <w:t>Principal Lead Broker / Lead Underwriter</w:t>
            </w:r>
          </w:p>
        </w:tc>
        <w:tc>
          <w:tcPr>
            <w:tcW w:w="7871" w:type="dxa"/>
          </w:tcPr>
          <w:p w14:paraId="2425B768" w14:textId="3A88A45D" w:rsidR="00E34DF7" w:rsidRPr="00A13A6E" w:rsidRDefault="00E34DF7" w:rsidP="00E34DF7">
            <w:pPr>
              <w:pStyle w:val="ListParagraph"/>
              <w:numPr>
                <w:ilvl w:val="0"/>
                <w:numId w:val="31"/>
              </w:numPr>
              <w:ind w:leftChars="0"/>
              <w:rPr>
                <w:lang w:eastAsia="x-none"/>
              </w:rPr>
            </w:pPr>
            <w:r w:rsidRPr="00A13A6E">
              <w:rPr>
                <w:lang w:eastAsia="x-none"/>
              </w:rPr>
              <w:t>Input, submit and amend e-form</w:t>
            </w:r>
          </w:p>
          <w:p w14:paraId="55F9CD2C" w14:textId="27165409" w:rsidR="00E34DF7" w:rsidRPr="00A13A6E" w:rsidRDefault="00E34DF7" w:rsidP="00E34DF7">
            <w:pPr>
              <w:pStyle w:val="ListParagraph"/>
              <w:numPr>
                <w:ilvl w:val="0"/>
                <w:numId w:val="31"/>
              </w:numPr>
              <w:ind w:leftChars="0"/>
              <w:rPr>
                <w:lang w:eastAsia="x-none"/>
              </w:rPr>
            </w:pPr>
            <w:r w:rsidRPr="00A13A6E">
              <w:rPr>
                <w:lang w:eastAsia="x-none"/>
              </w:rPr>
              <w:t xml:space="preserve">Enquire </w:t>
            </w:r>
            <w:r w:rsidR="00381E9F" w:rsidRPr="00A13A6E">
              <w:rPr>
                <w:lang w:eastAsia="x-none"/>
              </w:rPr>
              <w:t>submitted</w:t>
            </w:r>
            <w:r w:rsidR="00F948C9" w:rsidRPr="00A13A6E">
              <w:rPr>
                <w:lang w:eastAsia="x-none"/>
              </w:rPr>
              <w:t xml:space="preserve"> / cleared / finalised</w:t>
            </w:r>
            <w:r w:rsidR="00381E9F" w:rsidRPr="00A13A6E">
              <w:rPr>
                <w:lang w:eastAsia="x-none"/>
              </w:rPr>
              <w:t xml:space="preserve"> </w:t>
            </w:r>
            <w:r w:rsidRPr="00A13A6E">
              <w:rPr>
                <w:lang w:eastAsia="x-none"/>
              </w:rPr>
              <w:t>e-form</w:t>
            </w:r>
          </w:p>
          <w:p w14:paraId="6B40FA42" w14:textId="60AE3D7E" w:rsidR="00E34DF7" w:rsidRPr="00A13A6E" w:rsidRDefault="00E34DF7">
            <w:pPr>
              <w:pStyle w:val="ListParagraph"/>
              <w:numPr>
                <w:ilvl w:val="0"/>
                <w:numId w:val="31"/>
              </w:numPr>
              <w:ind w:leftChars="0"/>
              <w:rPr>
                <w:lang w:eastAsia="x-none"/>
              </w:rPr>
            </w:pPr>
            <w:r w:rsidRPr="00A13A6E">
              <w:rPr>
                <w:lang w:eastAsia="x-none"/>
              </w:rPr>
              <w:t xml:space="preserve">Download </w:t>
            </w:r>
            <w:r w:rsidR="00381E9F" w:rsidRPr="00A13A6E">
              <w:rPr>
                <w:lang w:eastAsia="x-none"/>
              </w:rPr>
              <w:t xml:space="preserve">generated PDF </w:t>
            </w:r>
            <w:r w:rsidRPr="00A13A6E">
              <w:rPr>
                <w:lang w:eastAsia="x-none"/>
              </w:rPr>
              <w:t>document</w:t>
            </w:r>
            <w:r w:rsidR="00381E9F" w:rsidRPr="00A13A6E">
              <w:rPr>
                <w:lang w:eastAsia="x-none"/>
              </w:rPr>
              <w:t>s</w:t>
            </w:r>
          </w:p>
        </w:tc>
      </w:tr>
      <w:tr w:rsidR="00E34DF7" w:rsidRPr="000961F5" w14:paraId="124706AC" w14:textId="77777777" w:rsidTr="00C90DDD">
        <w:tc>
          <w:tcPr>
            <w:tcW w:w="2614" w:type="dxa"/>
          </w:tcPr>
          <w:p w14:paraId="0840E906" w14:textId="77777777" w:rsidR="00E34DF7" w:rsidRPr="00A13A6E" w:rsidRDefault="00E34DF7" w:rsidP="00C90DDD">
            <w:pPr>
              <w:ind w:left="0"/>
              <w:jc w:val="left"/>
              <w:rPr>
                <w:b/>
                <w:lang w:eastAsia="x-none"/>
              </w:rPr>
            </w:pPr>
            <w:r w:rsidRPr="00A13A6E">
              <w:rPr>
                <w:b/>
                <w:lang w:eastAsia="x-none"/>
              </w:rPr>
              <w:t>Principal Sponsor</w:t>
            </w:r>
          </w:p>
        </w:tc>
        <w:tc>
          <w:tcPr>
            <w:tcW w:w="7871" w:type="dxa"/>
          </w:tcPr>
          <w:p w14:paraId="2AECC9F4" w14:textId="77777777" w:rsidR="00381E9F" w:rsidRPr="00A13A6E" w:rsidRDefault="00381E9F" w:rsidP="00381E9F">
            <w:pPr>
              <w:pStyle w:val="ListParagraph"/>
              <w:numPr>
                <w:ilvl w:val="0"/>
                <w:numId w:val="31"/>
              </w:numPr>
              <w:ind w:leftChars="0"/>
              <w:rPr>
                <w:lang w:eastAsia="x-none"/>
              </w:rPr>
            </w:pPr>
            <w:r w:rsidRPr="00A13A6E">
              <w:rPr>
                <w:lang w:eastAsia="x-none"/>
              </w:rPr>
              <w:t>Input, submit and amend e-form</w:t>
            </w:r>
          </w:p>
          <w:p w14:paraId="590C570D" w14:textId="2EA4B511" w:rsidR="00381E9F" w:rsidRPr="00A13A6E" w:rsidRDefault="00381E9F" w:rsidP="00381E9F">
            <w:pPr>
              <w:pStyle w:val="ListParagraph"/>
              <w:numPr>
                <w:ilvl w:val="0"/>
                <w:numId w:val="31"/>
              </w:numPr>
              <w:ind w:leftChars="0"/>
              <w:rPr>
                <w:lang w:eastAsia="x-none"/>
              </w:rPr>
            </w:pPr>
            <w:r w:rsidRPr="00A13A6E">
              <w:rPr>
                <w:lang w:eastAsia="x-none"/>
              </w:rPr>
              <w:t xml:space="preserve">Enquire submitted </w:t>
            </w:r>
            <w:r w:rsidR="00050D85" w:rsidRPr="00A13A6E">
              <w:rPr>
                <w:lang w:eastAsia="x-none"/>
              </w:rPr>
              <w:t xml:space="preserve">/ cleared / finalised </w:t>
            </w:r>
            <w:r w:rsidRPr="00A13A6E">
              <w:rPr>
                <w:lang w:eastAsia="x-none"/>
              </w:rPr>
              <w:t>e-form</w:t>
            </w:r>
          </w:p>
          <w:p w14:paraId="459C2512" w14:textId="7D0210AC" w:rsidR="00E34DF7" w:rsidRPr="00A13A6E" w:rsidRDefault="00381E9F" w:rsidP="00E34DF7">
            <w:pPr>
              <w:pStyle w:val="ListParagraph"/>
              <w:numPr>
                <w:ilvl w:val="0"/>
                <w:numId w:val="31"/>
              </w:numPr>
              <w:ind w:leftChars="0"/>
              <w:rPr>
                <w:lang w:eastAsia="x-none"/>
              </w:rPr>
            </w:pPr>
            <w:r w:rsidRPr="00A13A6E">
              <w:rPr>
                <w:lang w:eastAsia="x-none"/>
              </w:rPr>
              <w:lastRenderedPageBreak/>
              <w:t>Download generated PDF documents</w:t>
            </w:r>
          </w:p>
        </w:tc>
      </w:tr>
      <w:tr w:rsidR="00E34DF7" w:rsidRPr="000961F5" w14:paraId="559E2C34" w14:textId="77777777" w:rsidTr="00C90DDD">
        <w:tc>
          <w:tcPr>
            <w:tcW w:w="2614" w:type="dxa"/>
          </w:tcPr>
          <w:p w14:paraId="49D7B3E0" w14:textId="77777777" w:rsidR="00E34DF7" w:rsidRPr="00A13A6E" w:rsidRDefault="00E34DF7" w:rsidP="00C90DDD">
            <w:pPr>
              <w:ind w:left="0"/>
              <w:jc w:val="left"/>
              <w:rPr>
                <w:b/>
                <w:lang w:eastAsia="x-none"/>
              </w:rPr>
            </w:pPr>
            <w:r w:rsidRPr="00A13A6E">
              <w:rPr>
                <w:b/>
                <w:lang w:eastAsia="x-none"/>
              </w:rPr>
              <w:lastRenderedPageBreak/>
              <w:t>Other Sponsor(s)</w:t>
            </w:r>
          </w:p>
        </w:tc>
        <w:tc>
          <w:tcPr>
            <w:tcW w:w="7871" w:type="dxa"/>
          </w:tcPr>
          <w:p w14:paraId="0CB7458A" w14:textId="77777777" w:rsidR="00381E9F" w:rsidRPr="00A13A6E" w:rsidRDefault="00381E9F" w:rsidP="00381E9F">
            <w:pPr>
              <w:pStyle w:val="ListParagraph"/>
              <w:numPr>
                <w:ilvl w:val="0"/>
                <w:numId w:val="31"/>
              </w:numPr>
              <w:ind w:leftChars="0"/>
              <w:rPr>
                <w:lang w:eastAsia="x-none"/>
              </w:rPr>
            </w:pPr>
            <w:r w:rsidRPr="00A13A6E">
              <w:rPr>
                <w:lang w:eastAsia="x-none"/>
              </w:rPr>
              <w:t>Input, submit and amend e-form</w:t>
            </w:r>
          </w:p>
          <w:p w14:paraId="6DF3893C" w14:textId="305E2042" w:rsidR="00381E9F" w:rsidRPr="00A13A6E" w:rsidRDefault="00381E9F" w:rsidP="00381E9F">
            <w:pPr>
              <w:pStyle w:val="ListParagraph"/>
              <w:numPr>
                <w:ilvl w:val="0"/>
                <w:numId w:val="31"/>
              </w:numPr>
              <w:ind w:leftChars="0"/>
              <w:rPr>
                <w:lang w:eastAsia="x-none"/>
              </w:rPr>
            </w:pPr>
            <w:r w:rsidRPr="00A13A6E">
              <w:rPr>
                <w:lang w:eastAsia="x-none"/>
              </w:rPr>
              <w:t>Enquire submitted</w:t>
            </w:r>
            <w:r w:rsidR="00050D85" w:rsidRPr="00A13A6E">
              <w:rPr>
                <w:lang w:eastAsia="x-none"/>
              </w:rPr>
              <w:t xml:space="preserve"> / cleared / finalised</w:t>
            </w:r>
            <w:r w:rsidRPr="00A13A6E">
              <w:rPr>
                <w:lang w:eastAsia="x-none"/>
              </w:rPr>
              <w:t xml:space="preserve"> e-form</w:t>
            </w:r>
          </w:p>
          <w:p w14:paraId="46C383A5" w14:textId="6FEF7A9D" w:rsidR="00E34DF7" w:rsidRPr="00A13A6E" w:rsidRDefault="00381E9F" w:rsidP="00E34DF7">
            <w:pPr>
              <w:pStyle w:val="ListParagraph"/>
              <w:numPr>
                <w:ilvl w:val="0"/>
                <w:numId w:val="31"/>
              </w:numPr>
              <w:ind w:leftChars="0"/>
              <w:rPr>
                <w:lang w:eastAsia="x-none"/>
              </w:rPr>
            </w:pPr>
            <w:r w:rsidRPr="00A13A6E">
              <w:rPr>
                <w:lang w:eastAsia="x-none"/>
              </w:rPr>
              <w:t>Download generated PDF documents</w:t>
            </w:r>
          </w:p>
        </w:tc>
      </w:tr>
      <w:tr w:rsidR="00E34DF7" w:rsidRPr="000961F5" w14:paraId="03BB678A" w14:textId="77777777" w:rsidTr="00C90DDD">
        <w:tc>
          <w:tcPr>
            <w:tcW w:w="2614" w:type="dxa"/>
          </w:tcPr>
          <w:p w14:paraId="3012A9DF" w14:textId="77777777" w:rsidR="00E34DF7" w:rsidRPr="00A13A6E" w:rsidRDefault="00E34DF7" w:rsidP="00C90DDD">
            <w:pPr>
              <w:ind w:left="0"/>
              <w:jc w:val="left"/>
              <w:rPr>
                <w:b/>
                <w:lang w:eastAsia="x-none"/>
              </w:rPr>
            </w:pPr>
            <w:r w:rsidRPr="00A13A6E">
              <w:rPr>
                <w:b/>
                <w:lang w:eastAsia="x-none"/>
              </w:rPr>
              <w:t>Legal Advisor (Sponsor)</w:t>
            </w:r>
          </w:p>
        </w:tc>
        <w:tc>
          <w:tcPr>
            <w:tcW w:w="7871" w:type="dxa"/>
          </w:tcPr>
          <w:p w14:paraId="564B6DBD" w14:textId="77777777" w:rsidR="00381E9F" w:rsidRPr="00A13A6E" w:rsidRDefault="00381E9F" w:rsidP="00381E9F">
            <w:pPr>
              <w:pStyle w:val="ListParagraph"/>
              <w:numPr>
                <w:ilvl w:val="0"/>
                <w:numId w:val="31"/>
              </w:numPr>
              <w:ind w:leftChars="0"/>
              <w:rPr>
                <w:lang w:eastAsia="x-none"/>
              </w:rPr>
            </w:pPr>
            <w:r w:rsidRPr="00A13A6E">
              <w:rPr>
                <w:lang w:eastAsia="x-none"/>
              </w:rPr>
              <w:t>Input, submit and amend e-form</w:t>
            </w:r>
          </w:p>
          <w:p w14:paraId="26BDD66F" w14:textId="7382EDA9" w:rsidR="00381E9F" w:rsidRPr="00A13A6E" w:rsidRDefault="00381E9F" w:rsidP="00381E9F">
            <w:pPr>
              <w:pStyle w:val="ListParagraph"/>
              <w:numPr>
                <w:ilvl w:val="0"/>
                <w:numId w:val="31"/>
              </w:numPr>
              <w:ind w:leftChars="0"/>
              <w:rPr>
                <w:lang w:eastAsia="x-none"/>
              </w:rPr>
            </w:pPr>
            <w:r w:rsidRPr="00A13A6E">
              <w:rPr>
                <w:lang w:eastAsia="x-none"/>
              </w:rPr>
              <w:t xml:space="preserve">Enquire submitted </w:t>
            </w:r>
            <w:r w:rsidR="00050D85" w:rsidRPr="00A13A6E">
              <w:rPr>
                <w:lang w:eastAsia="x-none"/>
              </w:rPr>
              <w:t xml:space="preserve">/ cleared / finalised </w:t>
            </w:r>
            <w:r w:rsidRPr="00A13A6E">
              <w:rPr>
                <w:lang w:eastAsia="x-none"/>
              </w:rPr>
              <w:t>e-form</w:t>
            </w:r>
          </w:p>
          <w:p w14:paraId="249BAFFE" w14:textId="1ED206FE" w:rsidR="00E34DF7" w:rsidRPr="00A13A6E" w:rsidRDefault="00381E9F" w:rsidP="00E34DF7">
            <w:pPr>
              <w:pStyle w:val="ListParagraph"/>
              <w:numPr>
                <w:ilvl w:val="0"/>
                <w:numId w:val="31"/>
              </w:numPr>
              <w:ind w:leftChars="0"/>
              <w:rPr>
                <w:lang w:eastAsia="x-none"/>
              </w:rPr>
            </w:pPr>
            <w:r w:rsidRPr="00A13A6E">
              <w:rPr>
                <w:lang w:eastAsia="x-none"/>
              </w:rPr>
              <w:t>Download generated PDF documents</w:t>
            </w:r>
          </w:p>
        </w:tc>
      </w:tr>
      <w:tr w:rsidR="00E34DF7" w:rsidRPr="000961F5" w14:paraId="757ACFCB" w14:textId="77777777" w:rsidTr="00C90DDD">
        <w:tc>
          <w:tcPr>
            <w:tcW w:w="2614" w:type="dxa"/>
          </w:tcPr>
          <w:p w14:paraId="477FB874" w14:textId="77777777" w:rsidR="00E34DF7" w:rsidRPr="00A13A6E" w:rsidRDefault="00E34DF7" w:rsidP="00C90DDD">
            <w:pPr>
              <w:ind w:left="0"/>
              <w:jc w:val="left"/>
              <w:rPr>
                <w:b/>
                <w:lang w:eastAsia="x-none"/>
              </w:rPr>
            </w:pPr>
            <w:r w:rsidRPr="00A13A6E">
              <w:rPr>
                <w:b/>
                <w:lang w:eastAsia="x-none"/>
              </w:rPr>
              <w:t>Legal Advisor (Issuer)</w:t>
            </w:r>
          </w:p>
        </w:tc>
        <w:tc>
          <w:tcPr>
            <w:tcW w:w="7871" w:type="dxa"/>
          </w:tcPr>
          <w:p w14:paraId="4ADD81F6" w14:textId="77777777" w:rsidR="00381E9F" w:rsidRPr="00A13A6E" w:rsidRDefault="00381E9F" w:rsidP="00381E9F">
            <w:pPr>
              <w:pStyle w:val="ListParagraph"/>
              <w:numPr>
                <w:ilvl w:val="0"/>
                <w:numId w:val="31"/>
              </w:numPr>
              <w:ind w:leftChars="0"/>
              <w:rPr>
                <w:lang w:eastAsia="x-none"/>
              </w:rPr>
            </w:pPr>
            <w:r w:rsidRPr="00A13A6E">
              <w:rPr>
                <w:lang w:eastAsia="x-none"/>
              </w:rPr>
              <w:t>Input, submit and amend e-form</w:t>
            </w:r>
          </w:p>
          <w:p w14:paraId="2ECF9A47" w14:textId="3C340902" w:rsidR="00381E9F" w:rsidRPr="00A13A6E" w:rsidRDefault="00381E9F" w:rsidP="00381E9F">
            <w:pPr>
              <w:pStyle w:val="ListParagraph"/>
              <w:numPr>
                <w:ilvl w:val="0"/>
                <w:numId w:val="31"/>
              </w:numPr>
              <w:ind w:leftChars="0"/>
              <w:rPr>
                <w:lang w:eastAsia="x-none"/>
              </w:rPr>
            </w:pPr>
            <w:r w:rsidRPr="00A13A6E">
              <w:rPr>
                <w:lang w:eastAsia="x-none"/>
              </w:rPr>
              <w:t xml:space="preserve">Enquire submitted </w:t>
            </w:r>
            <w:r w:rsidR="00050D85" w:rsidRPr="00A13A6E">
              <w:rPr>
                <w:lang w:eastAsia="x-none"/>
              </w:rPr>
              <w:t xml:space="preserve">/ cleared / finalised </w:t>
            </w:r>
            <w:r w:rsidRPr="00A13A6E">
              <w:rPr>
                <w:lang w:eastAsia="x-none"/>
              </w:rPr>
              <w:t>e-form</w:t>
            </w:r>
          </w:p>
          <w:p w14:paraId="10E9D41B" w14:textId="08E30079" w:rsidR="00E34DF7" w:rsidRPr="00A13A6E" w:rsidRDefault="00381E9F" w:rsidP="00E34DF7">
            <w:pPr>
              <w:pStyle w:val="ListParagraph"/>
              <w:numPr>
                <w:ilvl w:val="0"/>
                <w:numId w:val="31"/>
              </w:numPr>
              <w:ind w:leftChars="0"/>
              <w:rPr>
                <w:lang w:eastAsia="x-none"/>
              </w:rPr>
            </w:pPr>
            <w:r w:rsidRPr="00A13A6E">
              <w:rPr>
                <w:lang w:eastAsia="x-none"/>
              </w:rPr>
              <w:t>Download generated PDF documents</w:t>
            </w:r>
          </w:p>
        </w:tc>
      </w:tr>
      <w:tr w:rsidR="00E34DF7" w:rsidRPr="000961F5" w14:paraId="121A45C3" w14:textId="77777777" w:rsidTr="00C90DDD">
        <w:tc>
          <w:tcPr>
            <w:tcW w:w="2614" w:type="dxa"/>
          </w:tcPr>
          <w:p w14:paraId="0382A399" w14:textId="77777777" w:rsidR="00E34DF7" w:rsidRPr="00A13A6E" w:rsidRDefault="00E34DF7" w:rsidP="00C90DDD">
            <w:pPr>
              <w:ind w:left="0"/>
              <w:jc w:val="left"/>
              <w:rPr>
                <w:b/>
                <w:lang w:eastAsia="x-none"/>
              </w:rPr>
            </w:pPr>
            <w:r w:rsidRPr="00A13A6E">
              <w:rPr>
                <w:b/>
                <w:lang w:eastAsia="x-none"/>
              </w:rPr>
              <w:t>Distributors</w:t>
            </w:r>
          </w:p>
        </w:tc>
        <w:tc>
          <w:tcPr>
            <w:tcW w:w="7871" w:type="dxa"/>
          </w:tcPr>
          <w:p w14:paraId="39846F14" w14:textId="2F779779" w:rsidR="00050D85" w:rsidRPr="00A13A6E" w:rsidRDefault="00050D85" w:rsidP="00050D85">
            <w:pPr>
              <w:pStyle w:val="ListParagraph"/>
              <w:numPr>
                <w:ilvl w:val="0"/>
                <w:numId w:val="31"/>
              </w:numPr>
              <w:ind w:leftChars="0"/>
              <w:rPr>
                <w:lang w:eastAsia="x-none"/>
              </w:rPr>
            </w:pPr>
            <w:r w:rsidRPr="00A13A6E">
              <w:rPr>
                <w:lang w:eastAsia="x-none"/>
              </w:rPr>
              <w:t>Enquire cleared / finalised e-form</w:t>
            </w:r>
          </w:p>
          <w:p w14:paraId="45CADA02" w14:textId="0795CFBE" w:rsidR="00E34DF7" w:rsidRPr="00A13A6E" w:rsidRDefault="00E34DF7">
            <w:pPr>
              <w:pStyle w:val="ListParagraph"/>
              <w:numPr>
                <w:ilvl w:val="0"/>
                <w:numId w:val="31"/>
              </w:numPr>
              <w:ind w:leftChars="0"/>
              <w:rPr>
                <w:lang w:eastAsia="x-none"/>
              </w:rPr>
            </w:pPr>
            <w:r w:rsidRPr="00A13A6E">
              <w:rPr>
                <w:lang w:eastAsia="x-none"/>
              </w:rPr>
              <w:t xml:space="preserve">Download </w:t>
            </w:r>
            <w:r w:rsidR="00381E9F" w:rsidRPr="00A13A6E">
              <w:rPr>
                <w:lang w:eastAsia="x-none"/>
              </w:rPr>
              <w:t>generated PDF documents</w:t>
            </w:r>
          </w:p>
        </w:tc>
      </w:tr>
      <w:tr w:rsidR="00E34DF7" w:rsidRPr="000961F5" w14:paraId="7465CA75" w14:textId="77777777" w:rsidTr="00C90DDD">
        <w:tc>
          <w:tcPr>
            <w:tcW w:w="2614" w:type="dxa"/>
          </w:tcPr>
          <w:p w14:paraId="14F304D0" w14:textId="77777777" w:rsidR="00E34DF7" w:rsidRPr="00A13A6E" w:rsidRDefault="00E34DF7" w:rsidP="00C90DDD">
            <w:pPr>
              <w:ind w:left="0"/>
              <w:jc w:val="left"/>
              <w:rPr>
                <w:b/>
                <w:lang w:eastAsia="x-none"/>
              </w:rPr>
            </w:pPr>
            <w:r w:rsidRPr="00A13A6E">
              <w:rPr>
                <w:b/>
                <w:lang w:eastAsia="x-none"/>
              </w:rPr>
              <w:t>HK Share Registrar</w:t>
            </w:r>
          </w:p>
        </w:tc>
        <w:tc>
          <w:tcPr>
            <w:tcW w:w="7871" w:type="dxa"/>
          </w:tcPr>
          <w:p w14:paraId="4A0C512A" w14:textId="70274746" w:rsidR="00E34DF7" w:rsidRPr="00A13A6E" w:rsidRDefault="00E34DF7" w:rsidP="00E34DF7">
            <w:pPr>
              <w:pStyle w:val="ListParagraph"/>
              <w:numPr>
                <w:ilvl w:val="0"/>
                <w:numId w:val="31"/>
              </w:numPr>
              <w:ind w:leftChars="0"/>
              <w:rPr>
                <w:lang w:eastAsia="x-none"/>
              </w:rPr>
            </w:pPr>
            <w:r w:rsidRPr="00A13A6E">
              <w:rPr>
                <w:lang w:eastAsia="x-none"/>
              </w:rPr>
              <w:t xml:space="preserve">Enquire </w:t>
            </w:r>
            <w:r w:rsidR="00050D85" w:rsidRPr="00A13A6E">
              <w:rPr>
                <w:lang w:eastAsia="x-none"/>
              </w:rPr>
              <w:t>pending / submitted / cleared / finalised</w:t>
            </w:r>
            <w:r w:rsidR="00381E9F" w:rsidRPr="00A13A6E">
              <w:rPr>
                <w:lang w:eastAsia="x-none"/>
              </w:rPr>
              <w:t xml:space="preserve"> </w:t>
            </w:r>
            <w:r w:rsidRPr="00A13A6E">
              <w:rPr>
                <w:lang w:eastAsia="x-none"/>
              </w:rPr>
              <w:t>e-form</w:t>
            </w:r>
          </w:p>
          <w:p w14:paraId="55929B89" w14:textId="7361047E" w:rsidR="00E34DF7" w:rsidRPr="00A13A6E" w:rsidRDefault="00E34DF7">
            <w:pPr>
              <w:pStyle w:val="ListParagraph"/>
              <w:numPr>
                <w:ilvl w:val="0"/>
                <w:numId w:val="31"/>
              </w:numPr>
              <w:ind w:leftChars="0"/>
              <w:rPr>
                <w:lang w:eastAsia="x-none"/>
              </w:rPr>
            </w:pPr>
            <w:r w:rsidRPr="00A13A6E">
              <w:rPr>
                <w:lang w:eastAsia="x-none"/>
              </w:rPr>
              <w:t xml:space="preserve">Download </w:t>
            </w:r>
            <w:r w:rsidR="00381E9F" w:rsidRPr="00A13A6E">
              <w:rPr>
                <w:lang w:eastAsia="x-none"/>
              </w:rPr>
              <w:t xml:space="preserve">generated </w:t>
            </w:r>
            <w:r w:rsidRPr="00A13A6E">
              <w:rPr>
                <w:lang w:eastAsia="x-none"/>
              </w:rPr>
              <w:t>PDF</w:t>
            </w:r>
            <w:r w:rsidR="00381E9F" w:rsidRPr="00A13A6E">
              <w:rPr>
                <w:lang w:eastAsia="x-none"/>
              </w:rPr>
              <w:t xml:space="preserve"> documents</w:t>
            </w:r>
          </w:p>
        </w:tc>
      </w:tr>
      <w:tr w:rsidR="00E34DF7" w:rsidRPr="000961F5" w14:paraId="5A94E039" w14:textId="77777777" w:rsidTr="00C90DDD">
        <w:tc>
          <w:tcPr>
            <w:tcW w:w="2614" w:type="dxa"/>
          </w:tcPr>
          <w:p w14:paraId="3A5817B6" w14:textId="0C2B284A" w:rsidR="00E34DF7" w:rsidRPr="00A13A6E" w:rsidRDefault="00E34DF7" w:rsidP="00C90DDD">
            <w:pPr>
              <w:ind w:left="0"/>
              <w:jc w:val="left"/>
              <w:rPr>
                <w:b/>
                <w:i/>
                <w:lang w:eastAsia="x-none"/>
              </w:rPr>
            </w:pPr>
            <w:r w:rsidRPr="00A13A6E">
              <w:rPr>
                <w:b/>
                <w:lang w:eastAsia="x-none"/>
              </w:rPr>
              <w:t>HKSCC</w:t>
            </w:r>
          </w:p>
        </w:tc>
        <w:tc>
          <w:tcPr>
            <w:tcW w:w="7871" w:type="dxa"/>
          </w:tcPr>
          <w:p w14:paraId="1DD1ECF2" w14:textId="48813356" w:rsidR="00381E9F" w:rsidRPr="00A13A6E" w:rsidRDefault="00E34DF7">
            <w:pPr>
              <w:pStyle w:val="ListParagraph"/>
              <w:numPr>
                <w:ilvl w:val="0"/>
                <w:numId w:val="31"/>
              </w:numPr>
              <w:ind w:leftChars="0"/>
              <w:rPr>
                <w:lang w:eastAsia="x-none"/>
              </w:rPr>
            </w:pPr>
            <w:r w:rsidRPr="00A13A6E">
              <w:rPr>
                <w:lang w:eastAsia="x-none"/>
              </w:rPr>
              <w:t xml:space="preserve">Revert </w:t>
            </w:r>
            <w:r w:rsidR="00381E9F" w:rsidRPr="00A13A6E">
              <w:rPr>
                <w:lang w:eastAsia="x-none"/>
              </w:rPr>
              <w:t xml:space="preserve">submitted </w:t>
            </w:r>
            <w:r w:rsidRPr="00A13A6E">
              <w:rPr>
                <w:lang w:eastAsia="x-none"/>
              </w:rPr>
              <w:t xml:space="preserve">e-form </w:t>
            </w:r>
            <w:r w:rsidR="00381E9F" w:rsidRPr="00A13A6E">
              <w:rPr>
                <w:lang w:eastAsia="x-none"/>
              </w:rPr>
              <w:t xml:space="preserve">with </w:t>
            </w:r>
            <w:r w:rsidRPr="00A13A6E">
              <w:rPr>
                <w:lang w:eastAsia="x-none"/>
              </w:rPr>
              <w:t>comments</w:t>
            </w:r>
          </w:p>
          <w:p w14:paraId="21F56A3D" w14:textId="02B5C452" w:rsidR="007214CF" w:rsidRPr="00A13A6E" w:rsidRDefault="007214CF">
            <w:pPr>
              <w:pStyle w:val="ListParagraph"/>
              <w:numPr>
                <w:ilvl w:val="0"/>
                <w:numId w:val="31"/>
              </w:numPr>
              <w:ind w:leftChars="0"/>
              <w:rPr>
                <w:lang w:eastAsia="x-none"/>
              </w:rPr>
            </w:pPr>
            <w:r w:rsidRPr="00A13A6E">
              <w:rPr>
                <w:lang w:eastAsia="x-none"/>
              </w:rPr>
              <w:t>Revert cleared e-form with comments</w:t>
            </w:r>
          </w:p>
          <w:p w14:paraId="6FF0F7E3" w14:textId="1F9B4AE7" w:rsidR="00E34DF7" w:rsidRPr="00A13A6E" w:rsidRDefault="00E34DF7" w:rsidP="00E34DF7">
            <w:pPr>
              <w:pStyle w:val="ListParagraph"/>
              <w:numPr>
                <w:ilvl w:val="0"/>
                <w:numId w:val="31"/>
              </w:numPr>
              <w:ind w:leftChars="0"/>
              <w:rPr>
                <w:lang w:eastAsia="x-none"/>
              </w:rPr>
            </w:pPr>
            <w:r w:rsidRPr="00A13A6E">
              <w:rPr>
                <w:lang w:eastAsia="x-none"/>
              </w:rPr>
              <w:t xml:space="preserve">Clear </w:t>
            </w:r>
            <w:r w:rsidR="00B76FB9" w:rsidRPr="00A13A6E">
              <w:rPr>
                <w:lang w:eastAsia="x-none"/>
              </w:rPr>
              <w:t xml:space="preserve">submitted </w:t>
            </w:r>
            <w:r w:rsidRPr="00A13A6E">
              <w:rPr>
                <w:lang w:eastAsia="x-none"/>
              </w:rPr>
              <w:t>e-form</w:t>
            </w:r>
          </w:p>
          <w:p w14:paraId="0A62A8D1" w14:textId="23953F89" w:rsidR="00E34DF7" w:rsidRPr="00A13A6E" w:rsidRDefault="00E34DF7" w:rsidP="00E34DF7">
            <w:pPr>
              <w:pStyle w:val="ListParagraph"/>
              <w:numPr>
                <w:ilvl w:val="0"/>
                <w:numId w:val="31"/>
              </w:numPr>
              <w:ind w:leftChars="0"/>
              <w:rPr>
                <w:lang w:eastAsia="x-none"/>
              </w:rPr>
            </w:pPr>
            <w:r w:rsidRPr="00A13A6E">
              <w:rPr>
                <w:lang w:eastAsia="x-none"/>
              </w:rPr>
              <w:t xml:space="preserve">Enquire </w:t>
            </w:r>
            <w:r w:rsidR="00381E9F" w:rsidRPr="00A13A6E">
              <w:rPr>
                <w:lang w:eastAsia="x-none"/>
              </w:rPr>
              <w:t>submitted</w:t>
            </w:r>
            <w:r w:rsidR="00050D85" w:rsidRPr="00A13A6E">
              <w:rPr>
                <w:lang w:eastAsia="x-none"/>
              </w:rPr>
              <w:t xml:space="preserve"> / cleared / finalised</w:t>
            </w:r>
            <w:r w:rsidR="00381E9F" w:rsidRPr="00A13A6E">
              <w:rPr>
                <w:lang w:eastAsia="x-none"/>
              </w:rPr>
              <w:t xml:space="preserve"> </w:t>
            </w:r>
            <w:r w:rsidRPr="00A13A6E">
              <w:rPr>
                <w:lang w:eastAsia="x-none"/>
              </w:rPr>
              <w:t>e-form</w:t>
            </w:r>
          </w:p>
          <w:p w14:paraId="05F31C64" w14:textId="06D57A77" w:rsidR="00E34DF7" w:rsidRPr="00A13A6E" w:rsidRDefault="00E34DF7">
            <w:pPr>
              <w:pStyle w:val="ListParagraph"/>
              <w:numPr>
                <w:ilvl w:val="0"/>
                <w:numId w:val="31"/>
              </w:numPr>
              <w:ind w:leftChars="0"/>
              <w:rPr>
                <w:lang w:eastAsia="x-none"/>
              </w:rPr>
            </w:pPr>
            <w:r w:rsidRPr="00A13A6E">
              <w:rPr>
                <w:lang w:eastAsia="x-none"/>
              </w:rPr>
              <w:t xml:space="preserve">Download </w:t>
            </w:r>
            <w:r w:rsidR="00381E9F" w:rsidRPr="00A13A6E">
              <w:rPr>
                <w:lang w:eastAsia="x-none"/>
              </w:rPr>
              <w:t xml:space="preserve">generated PDF </w:t>
            </w:r>
            <w:r w:rsidRPr="00A13A6E">
              <w:rPr>
                <w:lang w:eastAsia="x-none"/>
              </w:rPr>
              <w:t>document</w:t>
            </w:r>
            <w:r w:rsidR="00381E9F" w:rsidRPr="00A13A6E">
              <w:rPr>
                <w:lang w:eastAsia="x-none"/>
              </w:rPr>
              <w:t>s</w:t>
            </w:r>
          </w:p>
        </w:tc>
      </w:tr>
    </w:tbl>
    <w:p w14:paraId="6E2C2658" w14:textId="77777777" w:rsidR="00E34DF7" w:rsidRPr="000961F5" w:rsidRDefault="00E34DF7" w:rsidP="00E34DF7">
      <w:pPr>
        <w:spacing w:after="0"/>
        <w:ind w:left="0"/>
        <w:jc w:val="left"/>
        <w:rPr>
          <w:b/>
          <w:lang w:eastAsia="x-none"/>
        </w:rPr>
      </w:pPr>
    </w:p>
    <w:p w14:paraId="2EC7E838" w14:textId="77777777" w:rsidR="00E34DF7" w:rsidRPr="00A13A6E" w:rsidRDefault="00E34DF7" w:rsidP="00E34DF7">
      <w:pPr>
        <w:spacing w:after="0"/>
        <w:ind w:left="0"/>
        <w:jc w:val="left"/>
        <w:rPr>
          <w:b/>
          <w:sz w:val="20"/>
          <w:lang w:eastAsia="x-none"/>
        </w:rPr>
      </w:pPr>
      <w:r w:rsidRPr="00A13A6E">
        <w:rPr>
          <w:b/>
          <w:sz w:val="20"/>
          <w:lang w:eastAsia="x-none"/>
        </w:rPr>
        <w:t>Item 3: Formal Admission Letter</w:t>
      </w:r>
    </w:p>
    <w:p w14:paraId="462475B3" w14:textId="77777777" w:rsidR="00E34DF7" w:rsidRPr="000961F5" w:rsidRDefault="00E34DF7" w:rsidP="00E34DF7">
      <w:pPr>
        <w:spacing w:after="0"/>
        <w:ind w:left="0"/>
        <w:jc w:val="left"/>
        <w:rPr>
          <w:b/>
          <w:lang w:eastAsia="x-none"/>
        </w:rPr>
      </w:pPr>
    </w:p>
    <w:tbl>
      <w:tblPr>
        <w:tblStyle w:val="TableGrid"/>
        <w:tblW w:w="10485" w:type="dxa"/>
        <w:tblLook w:val="04A0" w:firstRow="1" w:lastRow="0" w:firstColumn="1" w:lastColumn="0" w:noHBand="0" w:noVBand="1"/>
      </w:tblPr>
      <w:tblGrid>
        <w:gridCol w:w="2614"/>
        <w:gridCol w:w="7871"/>
      </w:tblGrid>
      <w:tr w:rsidR="00E34DF7" w:rsidRPr="000961F5" w14:paraId="34E0A5FC" w14:textId="77777777" w:rsidTr="00C90DDD">
        <w:tc>
          <w:tcPr>
            <w:tcW w:w="2614" w:type="dxa"/>
            <w:shd w:val="clear" w:color="auto" w:fill="13426B"/>
          </w:tcPr>
          <w:p w14:paraId="7FC42732" w14:textId="77777777" w:rsidR="00E34DF7" w:rsidRPr="00A13A6E" w:rsidRDefault="00E34DF7" w:rsidP="00C90DDD">
            <w:pPr>
              <w:ind w:left="0"/>
              <w:rPr>
                <w:b/>
                <w:lang w:eastAsia="x-none"/>
              </w:rPr>
            </w:pPr>
            <w:r w:rsidRPr="00A13A6E">
              <w:rPr>
                <w:b/>
                <w:lang w:eastAsia="x-none"/>
              </w:rPr>
              <w:t>User</w:t>
            </w:r>
          </w:p>
        </w:tc>
        <w:tc>
          <w:tcPr>
            <w:tcW w:w="7871" w:type="dxa"/>
            <w:shd w:val="clear" w:color="auto" w:fill="13426B"/>
          </w:tcPr>
          <w:p w14:paraId="23209AD5" w14:textId="77777777" w:rsidR="00E34DF7" w:rsidRPr="00A13A6E" w:rsidRDefault="00E34DF7" w:rsidP="00C90DDD">
            <w:pPr>
              <w:ind w:left="0"/>
              <w:rPr>
                <w:b/>
                <w:lang w:eastAsia="x-none"/>
              </w:rPr>
            </w:pPr>
            <w:r w:rsidRPr="00A13A6E">
              <w:rPr>
                <w:b/>
                <w:lang w:eastAsia="x-none"/>
              </w:rPr>
              <w:t>Permissions</w:t>
            </w:r>
          </w:p>
        </w:tc>
      </w:tr>
      <w:tr w:rsidR="00FD39DD" w:rsidRPr="000961F5" w14:paraId="1A4C810F" w14:textId="77777777" w:rsidTr="00C90DDD">
        <w:tc>
          <w:tcPr>
            <w:tcW w:w="2614" w:type="dxa"/>
          </w:tcPr>
          <w:p w14:paraId="294C8EC3" w14:textId="77777777" w:rsidR="00FD39DD" w:rsidRPr="00A13A6E" w:rsidRDefault="00FD39DD" w:rsidP="00FD39DD">
            <w:pPr>
              <w:ind w:left="0"/>
              <w:jc w:val="left"/>
              <w:rPr>
                <w:b/>
                <w:lang w:eastAsia="x-none"/>
              </w:rPr>
            </w:pPr>
            <w:r w:rsidRPr="00A13A6E">
              <w:rPr>
                <w:b/>
                <w:lang w:eastAsia="x-none"/>
              </w:rPr>
              <w:t>Principal Lead Broker / Lead Underwriter</w:t>
            </w:r>
          </w:p>
        </w:tc>
        <w:tc>
          <w:tcPr>
            <w:tcW w:w="7871" w:type="dxa"/>
          </w:tcPr>
          <w:p w14:paraId="790D9CFD" w14:textId="28AE05C1" w:rsidR="00FD39DD" w:rsidRPr="00A13A6E" w:rsidRDefault="00FD39DD" w:rsidP="00FD39DD">
            <w:pPr>
              <w:pStyle w:val="ListParagraph"/>
              <w:numPr>
                <w:ilvl w:val="0"/>
                <w:numId w:val="31"/>
              </w:numPr>
              <w:ind w:leftChars="0"/>
              <w:rPr>
                <w:lang w:eastAsia="x-none"/>
              </w:rPr>
            </w:pPr>
            <w:r w:rsidRPr="00A13A6E">
              <w:rPr>
                <w:lang w:eastAsia="x-none"/>
              </w:rPr>
              <w:t>Download generated PDF documents</w:t>
            </w:r>
          </w:p>
        </w:tc>
      </w:tr>
      <w:tr w:rsidR="00FD39DD" w:rsidRPr="000961F5" w14:paraId="02A29CF9" w14:textId="77777777" w:rsidTr="00C90DDD">
        <w:tc>
          <w:tcPr>
            <w:tcW w:w="2614" w:type="dxa"/>
          </w:tcPr>
          <w:p w14:paraId="03FFECB4" w14:textId="77777777" w:rsidR="00FD39DD" w:rsidRPr="00A13A6E" w:rsidRDefault="00FD39DD" w:rsidP="00FD39DD">
            <w:pPr>
              <w:ind w:left="0"/>
              <w:jc w:val="left"/>
              <w:rPr>
                <w:b/>
                <w:lang w:eastAsia="x-none"/>
              </w:rPr>
            </w:pPr>
            <w:r w:rsidRPr="00A13A6E">
              <w:rPr>
                <w:b/>
                <w:lang w:eastAsia="x-none"/>
              </w:rPr>
              <w:t>Principal Sponsor</w:t>
            </w:r>
          </w:p>
        </w:tc>
        <w:tc>
          <w:tcPr>
            <w:tcW w:w="7871" w:type="dxa"/>
          </w:tcPr>
          <w:p w14:paraId="0C28571D" w14:textId="371F7DC7" w:rsidR="00FD39DD" w:rsidRPr="00A13A6E" w:rsidRDefault="00FD39DD" w:rsidP="00FD39DD">
            <w:pPr>
              <w:pStyle w:val="ListParagraph"/>
              <w:numPr>
                <w:ilvl w:val="0"/>
                <w:numId w:val="31"/>
              </w:numPr>
              <w:ind w:leftChars="0"/>
              <w:rPr>
                <w:lang w:eastAsia="x-none"/>
              </w:rPr>
            </w:pPr>
            <w:r w:rsidRPr="00A13A6E">
              <w:rPr>
                <w:lang w:eastAsia="x-none"/>
              </w:rPr>
              <w:t>Download generated PDF documents</w:t>
            </w:r>
          </w:p>
        </w:tc>
      </w:tr>
      <w:tr w:rsidR="00FD39DD" w:rsidRPr="000961F5" w14:paraId="075BF27F" w14:textId="77777777" w:rsidTr="00C90DDD">
        <w:tc>
          <w:tcPr>
            <w:tcW w:w="2614" w:type="dxa"/>
          </w:tcPr>
          <w:p w14:paraId="336CC118" w14:textId="77777777" w:rsidR="00FD39DD" w:rsidRPr="00A13A6E" w:rsidRDefault="00FD39DD" w:rsidP="00FD39DD">
            <w:pPr>
              <w:ind w:left="0"/>
              <w:jc w:val="left"/>
              <w:rPr>
                <w:b/>
                <w:lang w:eastAsia="x-none"/>
              </w:rPr>
            </w:pPr>
            <w:r w:rsidRPr="00A13A6E">
              <w:rPr>
                <w:b/>
                <w:lang w:eastAsia="x-none"/>
              </w:rPr>
              <w:t>Other Sponsor(s)</w:t>
            </w:r>
          </w:p>
        </w:tc>
        <w:tc>
          <w:tcPr>
            <w:tcW w:w="7871" w:type="dxa"/>
          </w:tcPr>
          <w:p w14:paraId="6E3877E1" w14:textId="4E290BC4" w:rsidR="00FD39DD" w:rsidRPr="00A13A6E" w:rsidRDefault="00FD39DD" w:rsidP="00FD39DD">
            <w:pPr>
              <w:pStyle w:val="ListParagraph"/>
              <w:numPr>
                <w:ilvl w:val="0"/>
                <w:numId w:val="31"/>
              </w:numPr>
              <w:ind w:leftChars="0"/>
              <w:rPr>
                <w:lang w:eastAsia="x-none"/>
              </w:rPr>
            </w:pPr>
            <w:r w:rsidRPr="00A13A6E">
              <w:rPr>
                <w:lang w:eastAsia="x-none"/>
              </w:rPr>
              <w:t>Download generated PDF documents</w:t>
            </w:r>
          </w:p>
        </w:tc>
      </w:tr>
      <w:tr w:rsidR="00FD39DD" w:rsidRPr="000961F5" w14:paraId="33E4CAFB" w14:textId="77777777" w:rsidTr="00C90DDD">
        <w:tc>
          <w:tcPr>
            <w:tcW w:w="2614" w:type="dxa"/>
          </w:tcPr>
          <w:p w14:paraId="6D729A12" w14:textId="77777777" w:rsidR="00FD39DD" w:rsidRPr="00A13A6E" w:rsidRDefault="00FD39DD" w:rsidP="00FD39DD">
            <w:pPr>
              <w:ind w:left="0"/>
              <w:jc w:val="left"/>
              <w:rPr>
                <w:b/>
                <w:lang w:eastAsia="x-none"/>
              </w:rPr>
            </w:pPr>
            <w:r w:rsidRPr="00A13A6E">
              <w:rPr>
                <w:b/>
                <w:lang w:eastAsia="x-none"/>
              </w:rPr>
              <w:t>HK Share Registrar</w:t>
            </w:r>
          </w:p>
        </w:tc>
        <w:tc>
          <w:tcPr>
            <w:tcW w:w="7871" w:type="dxa"/>
          </w:tcPr>
          <w:p w14:paraId="608D9D9F" w14:textId="17B53B31" w:rsidR="00FD39DD" w:rsidRPr="00A13A6E" w:rsidRDefault="00FD39DD" w:rsidP="00FD39DD">
            <w:pPr>
              <w:pStyle w:val="ListParagraph"/>
              <w:numPr>
                <w:ilvl w:val="0"/>
                <w:numId w:val="31"/>
              </w:numPr>
              <w:ind w:leftChars="0"/>
              <w:rPr>
                <w:lang w:eastAsia="x-none"/>
              </w:rPr>
            </w:pPr>
            <w:r w:rsidRPr="00A13A6E">
              <w:rPr>
                <w:lang w:eastAsia="x-none"/>
              </w:rPr>
              <w:t>Download generated PDF documents</w:t>
            </w:r>
          </w:p>
        </w:tc>
      </w:tr>
      <w:tr w:rsidR="00FD39DD" w:rsidRPr="000961F5" w14:paraId="425053D6" w14:textId="77777777" w:rsidTr="00C90DDD">
        <w:tc>
          <w:tcPr>
            <w:tcW w:w="2614" w:type="dxa"/>
          </w:tcPr>
          <w:p w14:paraId="6B4BE070" w14:textId="77777777" w:rsidR="00FD39DD" w:rsidRPr="00A13A6E" w:rsidRDefault="00FD39DD" w:rsidP="00FD39DD">
            <w:pPr>
              <w:ind w:left="0"/>
              <w:jc w:val="left"/>
              <w:rPr>
                <w:b/>
                <w:lang w:eastAsia="x-none"/>
              </w:rPr>
            </w:pPr>
            <w:r w:rsidRPr="00A13A6E">
              <w:rPr>
                <w:b/>
                <w:lang w:eastAsia="x-none"/>
              </w:rPr>
              <w:t>HKSCC</w:t>
            </w:r>
          </w:p>
        </w:tc>
        <w:tc>
          <w:tcPr>
            <w:tcW w:w="7871" w:type="dxa"/>
          </w:tcPr>
          <w:p w14:paraId="58EE200C" w14:textId="1EAC8A3D" w:rsidR="00FD39DD" w:rsidRPr="00A13A6E" w:rsidRDefault="00FD39DD" w:rsidP="00FD39DD">
            <w:pPr>
              <w:pStyle w:val="ListParagraph"/>
              <w:numPr>
                <w:ilvl w:val="0"/>
                <w:numId w:val="31"/>
              </w:numPr>
              <w:ind w:leftChars="0"/>
              <w:rPr>
                <w:lang w:eastAsia="x-none"/>
              </w:rPr>
            </w:pPr>
            <w:r w:rsidRPr="00A13A6E">
              <w:rPr>
                <w:lang w:eastAsia="x-none"/>
              </w:rPr>
              <w:t>Download generated PDF documents</w:t>
            </w:r>
          </w:p>
        </w:tc>
      </w:tr>
    </w:tbl>
    <w:p w14:paraId="1EAD0CAA" w14:textId="29C04ED4" w:rsidR="00E34DF7" w:rsidRDefault="00E34DF7" w:rsidP="00E34DF7">
      <w:pPr>
        <w:spacing w:after="0"/>
        <w:ind w:left="0"/>
        <w:rPr>
          <w:rFonts w:eastAsia="DengXian"/>
          <w:lang w:eastAsia="zh-CN"/>
        </w:rPr>
      </w:pPr>
    </w:p>
    <w:p w14:paraId="519CF23C" w14:textId="75C9732C" w:rsidR="00A13A6E" w:rsidRDefault="00A13A6E" w:rsidP="00E34DF7">
      <w:pPr>
        <w:spacing w:after="0"/>
        <w:ind w:left="0"/>
        <w:rPr>
          <w:rFonts w:eastAsia="DengXian"/>
          <w:lang w:eastAsia="zh-CN"/>
        </w:rPr>
      </w:pPr>
    </w:p>
    <w:p w14:paraId="4C5461F5" w14:textId="41E4CE41" w:rsidR="00A13A6E" w:rsidRDefault="00A13A6E" w:rsidP="00E34DF7">
      <w:pPr>
        <w:spacing w:after="0"/>
        <w:ind w:left="0"/>
        <w:rPr>
          <w:rFonts w:eastAsia="DengXian"/>
          <w:lang w:eastAsia="zh-CN"/>
        </w:rPr>
      </w:pPr>
    </w:p>
    <w:p w14:paraId="01C96391" w14:textId="01940E02" w:rsidR="00A13A6E" w:rsidRDefault="00A13A6E" w:rsidP="00E34DF7">
      <w:pPr>
        <w:spacing w:after="0"/>
        <w:ind w:left="0"/>
        <w:rPr>
          <w:rFonts w:eastAsia="DengXian"/>
          <w:lang w:eastAsia="zh-CN"/>
        </w:rPr>
      </w:pPr>
    </w:p>
    <w:p w14:paraId="27EA0425" w14:textId="4B3FE9C2" w:rsidR="00A13A6E" w:rsidRDefault="00A13A6E" w:rsidP="00E34DF7">
      <w:pPr>
        <w:spacing w:after="0"/>
        <w:ind w:left="0"/>
        <w:rPr>
          <w:rFonts w:eastAsia="DengXian"/>
          <w:lang w:eastAsia="zh-CN"/>
        </w:rPr>
      </w:pPr>
    </w:p>
    <w:p w14:paraId="6DF784E0" w14:textId="77777777" w:rsidR="00A13A6E" w:rsidRPr="000961F5" w:rsidRDefault="00A13A6E" w:rsidP="00E34DF7">
      <w:pPr>
        <w:spacing w:after="0"/>
        <w:ind w:left="0"/>
        <w:rPr>
          <w:rFonts w:eastAsia="DengXian"/>
          <w:lang w:eastAsia="zh-CN"/>
        </w:rPr>
      </w:pPr>
    </w:p>
    <w:p w14:paraId="6FCB9A04" w14:textId="77777777" w:rsidR="00E34DF7" w:rsidRPr="000961F5" w:rsidRDefault="00E34DF7" w:rsidP="00E34DF7">
      <w:pPr>
        <w:pStyle w:val="Heading4"/>
      </w:pPr>
      <w:bookmarkStart w:id="647" w:name="_Toc62722951"/>
      <w:bookmarkStart w:id="648" w:name="_Toc62723378"/>
      <w:bookmarkStart w:id="649" w:name="_Toc65058092"/>
      <w:bookmarkStart w:id="650" w:name="_Toc65138894"/>
      <w:bookmarkStart w:id="651" w:name="_Toc65145874"/>
      <w:r w:rsidRPr="000961F5">
        <w:t>Functional Workflow</w:t>
      </w:r>
      <w:bookmarkEnd w:id="647"/>
      <w:bookmarkEnd w:id="648"/>
      <w:bookmarkEnd w:id="649"/>
      <w:bookmarkEnd w:id="650"/>
      <w:bookmarkEnd w:id="651"/>
    </w:p>
    <w:p w14:paraId="70E0777F" w14:textId="77777777" w:rsidR="00E34DF7" w:rsidRPr="000961F5" w:rsidRDefault="00E34DF7" w:rsidP="00E34DF7">
      <w:pPr>
        <w:spacing w:after="0"/>
        <w:ind w:left="0"/>
        <w:jc w:val="left"/>
        <w:rPr>
          <w:lang w:eastAsia="x-none"/>
        </w:rPr>
      </w:pPr>
    </w:p>
    <w:p w14:paraId="6E5540A4" w14:textId="0A16D22E" w:rsidR="00E34DF7" w:rsidRPr="00A13A6E" w:rsidRDefault="00E34DF7" w:rsidP="00E34DF7">
      <w:pPr>
        <w:spacing w:after="0"/>
        <w:ind w:left="0"/>
        <w:jc w:val="left"/>
        <w:rPr>
          <w:b/>
          <w:sz w:val="20"/>
          <w:szCs w:val="20"/>
          <w:lang w:eastAsia="x-none"/>
        </w:rPr>
      </w:pPr>
      <w:r w:rsidRPr="00A13A6E">
        <w:rPr>
          <w:b/>
          <w:sz w:val="20"/>
          <w:szCs w:val="20"/>
          <w:lang w:eastAsia="x-none"/>
        </w:rPr>
        <w:t>Item</w:t>
      </w:r>
      <w:r w:rsidR="003647F6" w:rsidRPr="00A13A6E">
        <w:rPr>
          <w:b/>
          <w:sz w:val="20"/>
          <w:szCs w:val="20"/>
          <w:lang w:eastAsia="x-none"/>
        </w:rPr>
        <w:t>-</w:t>
      </w:r>
      <w:r w:rsidRPr="00A13A6E">
        <w:rPr>
          <w:b/>
          <w:sz w:val="20"/>
          <w:szCs w:val="20"/>
          <w:lang w:eastAsia="x-none"/>
        </w:rPr>
        <w:t>1: Placement / Pre-deposit form</w:t>
      </w:r>
    </w:p>
    <w:p w14:paraId="579DB702" w14:textId="77777777" w:rsidR="00E34DF7" w:rsidRPr="000961F5" w:rsidRDefault="00E34DF7" w:rsidP="00E34DF7">
      <w:pPr>
        <w:spacing w:after="0"/>
        <w:ind w:left="0"/>
        <w:jc w:val="left"/>
        <w:rPr>
          <w:b/>
          <w:lang w:eastAsia="x-none"/>
        </w:rPr>
      </w:pPr>
    </w:p>
    <w:p w14:paraId="10A6FDAC" w14:textId="4F51FE47" w:rsidR="00E34DF7" w:rsidRPr="000961F5" w:rsidRDefault="00B966B9" w:rsidP="00E34DF7">
      <w:pPr>
        <w:spacing w:after="0"/>
        <w:ind w:left="0"/>
        <w:rPr>
          <w:rFonts w:eastAsia="DengXian"/>
          <w:lang w:val="en-US" w:eastAsia="zh-CN"/>
        </w:rPr>
      </w:pPr>
      <w:r w:rsidRPr="00381BCA">
        <w:rPr>
          <w:rFonts w:eastAsia="DengXian"/>
          <w:noProof/>
          <w:lang w:eastAsia="zh-CN"/>
        </w:rPr>
        <w:lastRenderedPageBreak/>
        <w:drawing>
          <wp:inline distT="0" distB="0" distL="0" distR="0" wp14:anchorId="1473E3C2" wp14:editId="68E47239">
            <wp:extent cx="4020541" cy="8272732"/>
            <wp:effectExtent l="0" t="0" r="0" b="0"/>
            <wp:docPr id="43" name="Picture 43" descr="C:\Users\DerekChan\Desktop\Document Services Flow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rekChan\Desktop\Document Services Flow (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33868" cy="8300154"/>
                    </a:xfrm>
                    <a:prstGeom prst="rect">
                      <a:avLst/>
                    </a:prstGeom>
                    <a:noFill/>
                    <a:ln>
                      <a:noFill/>
                    </a:ln>
                  </pic:spPr>
                </pic:pic>
              </a:graphicData>
            </a:graphic>
          </wp:inline>
        </w:drawing>
      </w:r>
    </w:p>
    <w:p w14:paraId="17C27F6F" w14:textId="77777777" w:rsidR="00A13A6E" w:rsidRDefault="00A13A6E" w:rsidP="00E34DF7">
      <w:pPr>
        <w:ind w:left="0"/>
        <w:rPr>
          <w:lang w:eastAsia="x-none"/>
        </w:rPr>
      </w:pPr>
    </w:p>
    <w:p w14:paraId="4C8E8E78" w14:textId="6EA70046" w:rsidR="00E34DF7" w:rsidRPr="00A13A6E" w:rsidRDefault="00E34DF7" w:rsidP="00E34DF7">
      <w:pPr>
        <w:ind w:left="0"/>
        <w:rPr>
          <w:sz w:val="20"/>
          <w:szCs w:val="20"/>
          <w:lang w:eastAsia="x-none"/>
        </w:rPr>
      </w:pPr>
      <w:r w:rsidRPr="00A13A6E">
        <w:rPr>
          <w:sz w:val="20"/>
          <w:szCs w:val="20"/>
          <w:lang w:eastAsia="x-none"/>
        </w:rPr>
        <w:t>Workflow:</w:t>
      </w:r>
    </w:p>
    <w:p w14:paraId="13FC7E9E" w14:textId="77777777" w:rsidR="00E34DF7" w:rsidRPr="00A13A6E" w:rsidRDefault="00E34DF7" w:rsidP="00E34DF7">
      <w:pPr>
        <w:ind w:left="0"/>
        <w:rPr>
          <w:sz w:val="20"/>
          <w:szCs w:val="20"/>
          <w:lang w:eastAsia="x-none"/>
        </w:rPr>
      </w:pPr>
    </w:p>
    <w:p w14:paraId="589231E3" w14:textId="2253E545" w:rsidR="00E34DF7" w:rsidRPr="00A13A6E" w:rsidRDefault="00E34DF7" w:rsidP="00E34DF7">
      <w:pPr>
        <w:ind w:left="0"/>
        <w:rPr>
          <w:sz w:val="20"/>
          <w:szCs w:val="20"/>
          <w:lang w:eastAsia="x-none"/>
        </w:rPr>
      </w:pPr>
      <w:r w:rsidRPr="00A13A6E">
        <w:rPr>
          <w:sz w:val="20"/>
          <w:szCs w:val="20"/>
          <w:lang w:eastAsia="x-none"/>
        </w:rPr>
        <w:t xml:space="preserve">[Between </w:t>
      </w:r>
      <w:r w:rsidR="00FD39DD" w:rsidRPr="00A13A6E">
        <w:rPr>
          <w:b/>
          <w:sz w:val="20"/>
          <w:szCs w:val="20"/>
          <w:lang w:eastAsia="x-none"/>
        </w:rPr>
        <w:t>“Deal Initiated”</w:t>
      </w:r>
      <w:r w:rsidRPr="00A13A6E">
        <w:rPr>
          <w:sz w:val="20"/>
          <w:szCs w:val="20"/>
          <w:lang w:eastAsia="x-none"/>
        </w:rPr>
        <w:t xml:space="preserve"> </w:t>
      </w:r>
      <w:r w:rsidR="00FD39DD" w:rsidRPr="00A13A6E">
        <w:rPr>
          <w:sz w:val="20"/>
          <w:szCs w:val="20"/>
          <w:lang w:eastAsia="x-none"/>
        </w:rPr>
        <w:t xml:space="preserve">and </w:t>
      </w:r>
      <w:r w:rsidR="00F948C9" w:rsidRPr="00A13A6E">
        <w:rPr>
          <w:b/>
          <w:sz w:val="20"/>
          <w:szCs w:val="20"/>
          <w:lang w:eastAsia="x-none"/>
        </w:rPr>
        <w:t>Placement deadline</w:t>
      </w:r>
      <w:r w:rsidR="00F948C9" w:rsidRPr="00A13A6E">
        <w:rPr>
          <w:sz w:val="20"/>
          <w:szCs w:val="20"/>
          <w:lang w:eastAsia="x-none"/>
        </w:rPr>
        <w:t xml:space="preserve"> [</w:t>
      </w:r>
      <w:r w:rsidR="00F948C9" w:rsidRPr="00A13A6E">
        <w:rPr>
          <w:b/>
          <w:sz w:val="20"/>
          <w:szCs w:val="20"/>
          <w:lang w:eastAsia="x-none"/>
        </w:rPr>
        <w:t>15:45, IPO Initiation Field #55 date</w:t>
      </w:r>
      <w:r w:rsidR="00F948C9" w:rsidRPr="00A13A6E">
        <w:rPr>
          <w:sz w:val="20"/>
          <w:szCs w:val="20"/>
          <w:lang w:eastAsia="x-none"/>
        </w:rPr>
        <w:t>]</w:t>
      </w:r>
      <w:r w:rsidRPr="00A13A6E">
        <w:rPr>
          <w:sz w:val="20"/>
          <w:szCs w:val="20"/>
          <w:lang w:eastAsia="x-none"/>
        </w:rPr>
        <w:t>]</w:t>
      </w:r>
    </w:p>
    <w:p w14:paraId="7B90BE08" w14:textId="3DEB5A4C" w:rsidR="00E34DF7" w:rsidRPr="00A13A6E" w:rsidRDefault="006D530D" w:rsidP="00E34DF7">
      <w:pPr>
        <w:pStyle w:val="ListParagraph"/>
        <w:numPr>
          <w:ilvl w:val="0"/>
          <w:numId w:val="128"/>
        </w:numPr>
        <w:ind w:leftChars="0"/>
        <w:rPr>
          <w:sz w:val="20"/>
          <w:szCs w:val="20"/>
          <w:lang w:eastAsia="x-none"/>
        </w:rPr>
      </w:pPr>
      <w:r w:rsidRPr="00A13A6E">
        <w:rPr>
          <w:sz w:val="20"/>
          <w:szCs w:val="20"/>
          <w:lang w:eastAsia="x-none"/>
        </w:rPr>
        <w:t xml:space="preserve">All </w:t>
      </w:r>
      <w:r w:rsidR="00E34DF7" w:rsidRPr="00A13A6E">
        <w:rPr>
          <w:sz w:val="20"/>
          <w:szCs w:val="20"/>
          <w:lang w:eastAsia="x-none"/>
        </w:rPr>
        <w:t>Submitter</w:t>
      </w:r>
      <w:r w:rsidRPr="00A13A6E">
        <w:rPr>
          <w:sz w:val="20"/>
          <w:szCs w:val="20"/>
          <w:lang w:eastAsia="x-none"/>
        </w:rPr>
        <w:t>s</w:t>
      </w:r>
      <w:r w:rsidR="00E34DF7" w:rsidRPr="00A13A6E">
        <w:rPr>
          <w:sz w:val="20"/>
          <w:szCs w:val="20"/>
          <w:lang w:eastAsia="x-none"/>
        </w:rPr>
        <w:t xml:space="preserve"> </w:t>
      </w:r>
      <w:r w:rsidR="00FD39DD" w:rsidRPr="00A13A6E">
        <w:rPr>
          <w:sz w:val="20"/>
          <w:szCs w:val="20"/>
          <w:lang w:eastAsia="x-none"/>
        </w:rPr>
        <w:t>[</w:t>
      </w:r>
      <w:r w:rsidR="00E34DF7" w:rsidRPr="00A13A6E">
        <w:rPr>
          <w:sz w:val="20"/>
          <w:szCs w:val="20"/>
          <w:lang w:eastAsia="x-none"/>
        </w:rPr>
        <w:t>Principal Lead Broker / Lead Underwriter / Principal Sponsor / Other Sponsor(s) / Legal Advisor (Sponsor) / Legal Advisor (Issuer)</w:t>
      </w:r>
      <w:r w:rsidR="00326D45" w:rsidRPr="00A13A6E">
        <w:rPr>
          <w:sz w:val="20"/>
          <w:szCs w:val="20"/>
          <w:lang w:eastAsia="x-none"/>
        </w:rPr>
        <w:t>]</w:t>
      </w:r>
      <w:r w:rsidR="00E34DF7" w:rsidRPr="00A13A6E">
        <w:rPr>
          <w:sz w:val="20"/>
          <w:szCs w:val="20"/>
          <w:lang w:eastAsia="x-none"/>
        </w:rPr>
        <w:t xml:space="preserve"> can input, amend and save the e-form, which is a single image shared b</w:t>
      </w:r>
      <w:r w:rsidR="009653D6" w:rsidRPr="00A13A6E">
        <w:rPr>
          <w:sz w:val="20"/>
          <w:szCs w:val="20"/>
          <w:lang w:eastAsia="x-none"/>
        </w:rPr>
        <w:t>etween</w:t>
      </w:r>
      <w:r w:rsidR="00E34DF7" w:rsidRPr="00A13A6E">
        <w:rPr>
          <w:sz w:val="20"/>
          <w:szCs w:val="20"/>
          <w:lang w:eastAsia="x-none"/>
        </w:rPr>
        <w:t xml:space="preserve"> every Submitter.</w:t>
      </w:r>
    </w:p>
    <w:p w14:paraId="7AD740AC" w14:textId="77777777" w:rsidR="00E34DF7" w:rsidRPr="00A13A6E" w:rsidRDefault="00E34DF7" w:rsidP="00E34DF7">
      <w:pPr>
        <w:pStyle w:val="ListParagraph"/>
        <w:numPr>
          <w:ilvl w:val="0"/>
          <w:numId w:val="128"/>
        </w:numPr>
        <w:ind w:leftChars="0"/>
        <w:rPr>
          <w:sz w:val="20"/>
          <w:szCs w:val="20"/>
          <w:lang w:eastAsia="x-none"/>
        </w:rPr>
      </w:pPr>
      <w:r w:rsidRPr="00A13A6E">
        <w:rPr>
          <w:sz w:val="20"/>
          <w:szCs w:val="20"/>
          <w:lang w:eastAsia="x-none"/>
        </w:rPr>
        <w:t>If another Submitter saves the e-form before the current Submitter saves the e-form, FINI rejects saving and reminds the current Submitter to refresh the page.</w:t>
      </w:r>
    </w:p>
    <w:p w14:paraId="57A5D6E4" w14:textId="27E8D11E" w:rsidR="00E34DF7" w:rsidRPr="00A13A6E" w:rsidRDefault="00E34DF7" w:rsidP="002B0661">
      <w:pPr>
        <w:pStyle w:val="ListParagraph"/>
        <w:numPr>
          <w:ilvl w:val="0"/>
          <w:numId w:val="128"/>
        </w:numPr>
        <w:ind w:leftChars="0"/>
        <w:rPr>
          <w:sz w:val="20"/>
          <w:szCs w:val="20"/>
          <w:lang w:eastAsia="x-none"/>
        </w:rPr>
      </w:pPr>
      <w:r w:rsidRPr="00A13A6E">
        <w:rPr>
          <w:sz w:val="20"/>
          <w:szCs w:val="20"/>
          <w:lang w:eastAsia="x-none"/>
        </w:rPr>
        <w:t>After the e-form is refreshed, every Submitter can see the amendment and continue to make amendment on the updated image.</w:t>
      </w:r>
    </w:p>
    <w:p w14:paraId="253919AF" w14:textId="77777777" w:rsidR="00E34DF7" w:rsidRPr="00A13A6E" w:rsidRDefault="00E34DF7" w:rsidP="00E34DF7">
      <w:pPr>
        <w:pStyle w:val="ListParagraph"/>
        <w:numPr>
          <w:ilvl w:val="0"/>
          <w:numId w:val="128"/>
        </w:numPr>
        <w:ind w:leftChars="0"/>
        <w:rPr>
          <w:sz w:val="20"/>
          <w:szCs w:val="20"/>
          <w:lang w:eastAsia="x-none"/>
        </w:rPr>
      </w:pPr>
      <w:r w:rsidRPr="00A13A6E">
        <w:rPr>
          <w:sz w:val="20"/>
          <w:szCs w:val="20"/>
          <w:lang w:eastAsia="x-none"/>
        </w:rPr>
        <w:t>If another Submitter saves the e-form before the current Submitter saves or submits the e-form, FINI rejects saving or submission, and reminds the current Submitter to refresh the page.</w:t>
      </w:r>
    </w:p>
    <w:p w14:paraId="1A9B02F4" w14:textId="77777777" w:rsidR="00E34DF7" w:rsidRPr="00A13A6E" w:rsidRDefault="00E34DF7" w:rsidP="00E34DF7">
      <w:pPr>
        <w:pStyle w:val="ListParagraph"/>
        <w:numPr>
          <w:ilvl w:val="0"/>
          <w:numId w:val="128"/>
        </w:numPr>
        <w:ind w:leftChars="0"/>
        <w:rPr>
          <w:sz w:val="20"/>
          <w:szCs w:val="20"/>
          <w:lang w:eastAsia="x-none"/>
        </w:rPr>
      </w:pPr>
      <w:r w:rsidRPr="00A13A6E">
        <w:rPr>
          <w:sz w:val="20"/>
          <w:szCs w:val="20"/>
          <w:lang w:eastAsia="x-none"/>
        </w:rPr>
        <w:t>If another Submitter submits the e-form before the current Submitter saves or submits the e-form, FINI rejects saving or submission, and reminds the current Submitter that no further saving or submission is allowed.</w:t>
      </w:r>
    </w:p>
    <w:p w14:paraId="47CCFCD8" w14:textId="499AA74C" w:rsidR="00E34DF7" w:rsidRPr="00A13A6E" w:rsidRDefault="00E34DF7" w:rsidP="00E34DF7">
      <w:pPr>
        <w:pStyle w:val="ListParagraph"/>
        <w:numPr>
          <w:ilvl w:val="0"/>
          <w:numId w:val="128"/>
        </w:numPr>
        <w:ind w:leftChars="0"/>
        <w:rPr>
          <w:sz w:val="20"/>
          <w:szCs w:val="20"/>
          <w:lang w:eastAsia="x-none"/>
        </w:rPr>
      </w:pPr>
      <w:r w:rsidRPr="00A13A6E">
        <w:rPr>
          <w:sz w:val="20"/>
          <w:szCs w:val="20"/>
          <w:lang w:eastAsia="x-none"/>
        </w:rPr>
        <w:t xml:space="preserve">Upon submission of an e-form, FINI sends a dashboard notification and an email to all the Submitters and HKSCC, and locks the e-form to prevent further amendment, saving </w:t>
      </w:r>
      <w:r w:rsidR="009653D6" w:rsidRPr="00A13A6E">
        <w:rPr>
          <w:sz w:val="20"/>
          <w:szCs w:val="20"/>
          <w:lang w:eastAsia="x-none"/>
        </w:rPr>
        <w:t xml:space="preserve">or </w:t>
      </w:r>
      <w:r w:rsidRPr="00A13A6E">
        <w:rPr>
          <w:sz w:val="20"/>
          <w:szCs w:val="20"/>
          <w:lang w:eastAsia="x-none"/>
        </w:rPr>
        <w:t>submission. Every Submitter can only enquire the submitted e-form.</w:t>
      </w:r>
    </w:p>
    <w:p w14:paraId="1E0CB8C5" w14:textId="1A792F0F" w:rsidR="00E34DF7" w:rsidRPr="00A13A6E" w:rsidRDefault="00E34DF7" w:rsidP="00E34DF7">
      <w:pPr>
        <w:pStyle w:val="ListParagraph"/>
        <w:numPr>
          <w:ilvl w:val="0"/>
          <w:numId w:val="128"/>
        </w:numPr>
        <w:ind w:leftChars="0"/>
        <w:rPr>
          <w:sz w:val="20"/>
          <w:szCs w:val="20"/>
          <w:lang w:eastAsia="x-none"/>
        </w:rPr>
      </w:pPr>
      <w:r w:rsidRPr="00A13A6E">
        <w:rPr>
          <w:sz w:val="20"/>
          <w:szCs w:val="20"/>
          <w:lang w:eastAsia="x-none"/>
        </w:rPr>
        <w:t>HKSCC performs review on it and decides whether to clear it or revert it with comment for further amendment.</w:t>
      </w:r>
    </w:p>
    <w:p w14:paraId="69193049" w14:textId="77777777" w:rsidR="00E34DF7" w:rsidRPr="00A13A6E" w:rsidRDefault="00E34DF7" w:rsidP="00E34DF7">
      <w:pPr>
        <w:pStyle w:val="ListParagraph"/>
        <w:numPr>
          <w:ilvl w:val="0"/>
          <w:numId w:val="128"/>
        </w:numPr>
        <w:ind w:leftChars="0"/>
        <w:rPr>
          <w:sz w:val="20"/>
          <w:szCs w:val="20"/>
          <w:lang w:eastAsia="x-none"/>
        </w:rPr>
      </w:pPr>
      <w:r w:rsidRPr="00A13A6E">
        <w:rPr>
          <w:sz w:val="20"/>
          <w:szCs w:val="20"/>
          <w:lang w:eastAsia="x-none"/>
        </w:rPr>
        <w:lastRenderedPageBreak/>
        <w:t>After HKSCC reverts the e-form, FINI sends a dashboard notification and an email to all the Submitter, and unlocks the e-form to allow further amendment, saving and submission.</w:t>
      </w:r>
    </w:p>
    <w:p w14:paraId="065E4EBE" w14:textId="77777777" w:rsidR="00E34DF7" w:rsidRPr="00A13A6E" w:rsidRDefault="00E34DF7" w:rsidP="00E34DF7">
      <w:pPr>
        <w:pStyle w:val="ListParagraph"/>
        <w:numPr>
          <w:ilvl w:val="0"/>
          <w:numId w:val="128"/>
        </w:numPr>
        <w:ind w:leftChars="0"/>
        <w:rPr>
          <w:rFonts w:eastAsia="MS PGothic"/>
          <w:sz w:val="20"/>
          <w:szCs w:val="20"/>
          <w:lang w:eastAsia="x-none"/>
        </w:rPr>
      </w:pPr>
      <w:r w:rsidRPr="00A13A6E">
        <w:rPr>
          <w:sz w:val="20"/>
          <w:szCs w:val="20"/>
          <w:lang w:eastAsia="x-none"/>
        </w:rPr>
        <w:t>FINI allows HKSCC to revert the e-form to all the Submitters even after it is cleared by HKSCC, FINI will perform the following tasks:</w:t>
      </w:r>
    </w:p>
    <w:p w14:paraId="6AFF89EA" w14:textId="77777777" w:rsidR="00E34DF7" w:rsidRPr="00A13A6E" w:rsidRDefault="00E34DF7" w:rsidP="00E34DF7">
      <w:pPr>
        <w:pStyle w:val="ListParagraph"/>
        <w:numPr>
          <w:ilvl w:val="1"/>
          <w:numId w:val="128"/>
        </w:numPr>
        <w:ind w:leftChars="0"/>
        <w:rPr>
          <w:sz w:val="20"/>
          <w:szCs w:val="20"/>
          <w:lang w:eastAsia="x-none"/>
        </w:rPr>
      </w:pPr>
      <w:r w:rsidRPr="00A13A6E">
        <w:rPr>
          <w:sz w:val="20"/>
          <w:szCs w:val="20"/>
          <w:lang w:eastAsia="x-none"/>
        </w:rPr>
        <w:t>revert the e-form (image as of ‘Mark Clear’) with comment to all the Submitters</w:t>
      </w:r>
    </w:p>
    <w:p w14:paraId="685ACD5E" w14:textId="360F0FD1" w:rsidR="00E34DF7" w:rsidRPr="00A13A6E" w:rsidRDefault="00E34DF7" w:rsidP="00E34DF7">
      <w:pPr>
        <w:pStyle w:val="ListParagraph"/>
        <w:numPr>
          <w:ilvl w:val="1"/>
          <w:numId w:val="128"/>
        </w:numPr>
        <w:ind w:leftChars="0"/>
        <w:rPr>
          <w:sz w:val="20"/>
          <w:szCs w:val="20"/>
          <w:lang w:eastAsia="x-none"/>
        </w:rPr>
      </w:pPr>
      <w:r w:rsidRPr="00A13A6E">
        <w:rPr>
          <w:sz w:val="20"/>
          <w:szCs w:val="20"/>
          <w:lang w:eastAsia="x-none"/>
        </w:rPr>
        <w:t>removes the generated PDF of Placement form in the website</w:t>
      </w:r>
    </w:p>
    <w:p w14:paraId="7E85769F" w14:textId="77777777" w:rsidR="00E34DF7" w:rsidRPr="00A13A6E" w:rsidRDefault="00E34DF7" w:rsidP="00E34DF7">
      <w:pPr>
        <w:pStyle w:val="ListParagraph"/>
        <w:numPr>
          <w:ilvl w:val="1"/>
          <w:numId w:val="128"/>
        </w:numPr>
        <w:ind w:leftChars="0"/>
        <w:rPr>
          <w:sz w:val="20"/>
          <w:szCs w:val="20"/>
          <w:lang w:eastAsia="x-none"/>
        </w:rPr>
      </w:pPr>
      <w:r w:rsidRPr="00A13A6E">
        <w:rPr>
          <w:sz w:val="20"/>
          <w:szCs w:val="20"/>
          <w:lang w:eastAsia="x-none"/>
        </w:rPr>
        <w:t>Send dashboard notification to all the submitters and HKSCC</w:t>
      </w:r>
    </w:p>
    <w:p w14:paraId="6124AC0B" w14:textId="77777777" w:rsidR="00E34DF7" w:rsidRPr="00A13A6E" w:rsidRDefault="00E34DF7" w:rsidP="00E34DF7">
      <w:pPr>
        <w:pStyle w:val="ListParagraph"/>
        <w:numPr>
          <w:ilvl w:val="1"/>
          <w:numId w:val="128"/>
        </w:numPr>
        <w:ind w:leftChars="0"/>
        <w:rPr>
          <w:sz w:val="20"/>
          <w:szCs w:val="20"/>
          <w:lang w:eastAsia="x-none"/>
        </w:rPr>
      </w:pPr>
      <w:r w:rsidRPr="00A13A6E">
        <w:rPr>
          <w:sz w:val="20"/>
          <w:szCs w:val="20"/>
          <w:lang w:eastAsia="x-none"/>
        </w:rPr>
        <w:t>Send email to all the submitters, HKSCC and Depo Team</w:t>
      </w:r>
    </w:p>
    <w:p w14:paraId="56E90C9E" w14:textId="250C6CC4" w:rsidR="00E34DF7" w:rsidRPr="00A13A6E" w:rsidRDefault="00E34DF7" w:rsidP="00EC4015">
      <w:pPr>
        <w:pStyle w:val="ListParagraph"/>
        <w:numPr>
          <w:ilvl w:val="0"/>
          <w:numId w:val="128"/>
        </w:numPr>
        <w:ind w:leftChars="0"/>
        <w:rPr>
          <w:sz w:val="20"/>
          <w:szCs w:val="20"/>
          <w:lang w:eastAsia="x-none"/>
        </w:rPr>
      </w:pPr>
      <w:r w:rsidRPr="00A13A6E">
        <w:rPr>
          <w:sz w:val="20"/>
          <w:szCs w:val="20"/>
          <w:lang w:eastAsia="x-none"/>
        </w:rPr>
        <w:t xml:space="preserve">After HKSCC clears the e-form, FINI generates a PDF of Placement form by populating the data fields </w:t>
      </w:r>
      <w:r w:rsidR="00EC4015" w:rsidRPr="00A13A6E">
        <w:rPr>
          <w:sz w:val="20"/>
          <w:szCs w:val="20"/>
          <w:lang w:eastAsia="x-none"/>
        </w:rPr>
        <w:t xml:space="preserve">(refer to Item-1: Placement / Pre-deposit </w:t>
      </w:r>
      <w:r w:rsidR="009653D6" w:rsidRPr="00A13A6E">
        <w:rPr>
          <w:sz w:val="20"/>
          <w:szCs w:val="20"/>
          <w:lang w:eastAsia="x-none"/>
        </w:rPr>
        <w:t>F</w:t>
      </w:r>
      <w:r w:rsidR="00EC4015" w:rsidRPr="00A13A6E">
        <w:rPr>
          <w:sz w:val="20"/>
          <w:szCs w:val="20"/>
          <w:lang w:eastAsia="x-none"/>
        </w:rPr>
        <w:t>orm in 2.3.8.4 E-Form Data Fields)</w:t>
      </w:r>
      <w:r w:rsidRPr="00A13A6E">
        <w:rPr>
          <w:sz w:val="20"/>
          <w:szCs w:val="20"/>
          <w:lang w:eastAsia="x-none"/>
        </w:rPr>
        <w:t xml:space="preserve"> to the template, and appends the Share Certificate Specimen </w:t>
      </w:r>
      <w:r w:rsidR="009653D6" w:rsidRPr="00A13A6E">
        <w:rPr>
          <w:sz w:val="20"/>
          <w:szCs w:val="20"/>
          <w:lang w:eastAsia="x-none"/>
        </w:rPr>
        <w:t xml:space="preserve">[Field #2] </w:t>
      </w:r>
      <w:r w:rsidRPr="00A13A6E">
        <w:rPr>
          <w:sz w:val="20"/>
          <w:szCs w:val="20"/>
          <w:lang w:eastAsia="x-none"/>
        </w:rPr>
        <w:t xml:space="preserve">at the final page of PDF. FINI sends an email with the PDF attachment to Depo Team (email address: (to) </w:t>
      </w:r>
      <w:hyperlink r:id="rId87" w:history="1">
        <w:r w:rsidRPr="00A13A6E">
          <w:rPr>
            <w:rStyle w:val="Hyperlink"/>
            <w:sz w:val="20"/>
            <w:szCs w:val="20"/>
            <w:lang w:eastAsia="x-none"/>
          </w:rPr>
          <w:t>depo_counter@HKEX.COM.HK</w:t>
        </w:r>
      </w:hyperlink>
      <w:r w:rsidRPr="00A13A6E">
        <w:rPr>
          <w:sz w:val="20"/>
          <w:szCs w:val="20"/>
          <w:lang w:eastAsia="x-none"/>
        </w:rPr>
        <w:t xml:space="preserve">; (cc) </w:t>
      </w:r>
      <w:hyperlink r:id="rId88" w:history="1">
        <w:r w:rsidRPr="00A13A6E">
          <w:rPr>
            <w:rStyle w:val="Hyperlink"/>
            <w:sz w:val="20"/>
            <w:szCs w:val="20"/>
            <w:lang w:eastAsia="x-none"/>
          </w:rPr>
          <w:t>hkscc_sa@HKEX.COM.HK</w:t>
        </w:r>
      </w:hyperlink>
      <w:r w:rsidRPr="00A13A6E">
        <w:rPr>
          <w:sz w:val="20"/>
          <w:szCs w:val="20"/>
          <w:lang w:eastAsia="x-none"/>
        </w:rPr>
        <w:t xml:space="preserve"> ), and triggers a dashboard notification to all the Submitters and HKSCC.</w:t>
      </w:r>
    </w:p>
    <w:p w14:paraId="4595F572" w14:textId="77777777" w:rsidR="00E34DF7" w:rsidRPr="00A13A6E" w:rsidRDefault="00E34DF7" w:rsidP="00E34DF7">
      <w:pPr>
        <w:tabs>
          <w:tab w:val="left" w:pos="2028"/>
        </w:tabs>
        <w:ind w:left="0"/>
        <w:rPr>
          <w:sz w:val="20"/>
          <w:szCs w:val="20"/>
          <w:lang w:eastAsia="x-none"/>
        </w:rPr>
      </w:pPr>
    </w:p>
    <w:p w14:paraId="43A8CF4B" w14:textId="77777777" w:rsidR="003647F6" w:rsidRPr="00A13A6E" w:rsidRDefault="003647F6">
      <w:pPr>
        <w:spacing w:after="0"/>
        <w:ind w:left="0"/>
        <w:jc w:val="left"/>
        <w:rPr>
          <w:sz w:val="20"/>
          <w:szCs w:val="20"/>
          <w:lang w:eastAsia="x-none"/>
        </w:rPr>
      </w:pPr>
      <w:r w:rsidRPr="00A13A6E">
        <w:rPr>
          <w:sz w:val="20"/>
          <w:szCs w:val="20"/>
          <w:lang w:eastAsia="x-none"/>
        </w:rPr>
        <w:br w:type="page"/>
      </w:r>
    </w:p>
    <w:p w14:paraId="23BC5401" w14:textId="6CB1E9D9" w:rsidR="00E34DF7" w:rsidRPr="00A13A6E" w:rsidRDefault="00E34DF7" w:rsidP="00E34DF7">
      <w:pPr>
        <w:ind w:left="0"/>
        <w:rPr>
          <w:b/>
          <w:sz w:val="20"/>
          <w:szCs w:val="20"/>
          <w:lang w:eastAsia="x-none"/>
        </w:rPr>
      </w:pPr>
      <w:r w:rsidRPr="00A13A6E">
        <w:rPr>
          <w:b/>
          <w:sz w:val="20"/>
          <w:szCs w:val="20"/>
          <w:lang w:eastAsia="x-none"/>
        </w:rPr>
        <w:lastRenderedPageBreak/>
        <w:t>Item-2: Placement form (</w:t>
      </w:r>
      <w:r w:rsidR="00C66A77" w:rsidRPr="00A13A6E">
        <w:rPr>
          <w:b/>
          <w:sz w:val="20"/>
          <w:szCs w:val="20"/>
          <w:lang w:eastAsia="x-none"/>
        </w:rPr>
        <w:t>Over-allotment Option</w:t>
      </w:r>
      <w:r w:rsidRPr="00A13A6E">
        <w:rPr>
          <w:b/>
          <w:sz w:val="20"/>
          <w:szCs w:val="20"/>
          <w:lang w:eastAsia="x-none"/>
        </w:rPr>
        <w:t>)</w:t>
      </w:r>
    </w:p>
    <w:p w14:paraId="1E57DF02" w14:textId="5AA679FD" w:rsidR="00E34DF7" w:rsidRPr="000961F5" w:rsidRDefault="00CA6B41" w:rsidP="00E34DF7">
      <w:pPr>
        <w:spacing w:after="0"/>
        <w:ind w:left="0"/>
        <w:rPr>
          <w:lang w:eastAsia="x-none"/>
        </w:rPr>
      </w:pPr>
      <w:r w:rsidRPr="00381BCA">
        <w:rPr>
          <w:b/>
          <w:noProof/>
          <w:lang w:eastAsia="zh-CN"/>
        </w:rPr>
        <w:lastRenderedPageBreak/>
        <w:drawing>
          <wp:inline distT="0" distB="0" distL="0" distR="0" wp14:anchorId="34560225" wp14:editId="0373ADEA">
            <wp:extent cx="4246705" cy="8720920"/>
            <wp:effectExtent l="0" t="0" r="1905" b="4445"/>
            <wp:docPr id="32" name="Picture 32" descr="C:\Users\DerekChan\Desktop\Document Services 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rekChan\Desktop\Document Services Flow.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56871" cy="8741797"/>
                    </a:xfrm>
                    <a:prstGeom prst="rect">
                      <a:avLst/>
                    </a:prstGeom>
                    <a:noFill/>
                    <a:ln>
                      <a:noFill/>
                    </a:ln>
                  </pic:spPr>
                </pic:pic>
              </a:graphicData>
            </a:graphic>
          </wp:inline>
        </w:drawing>
      </w:r>
    </w:p>
    <w:p w14:paraId="4D5A7F28" w14:textId="3EAA3366" w:rsidR="00E34DF7" w:rsidRPr="00A13A6E" w:rsidRDefault="00E34DF7" w:rsidP="00E34DF7">
      <w:pPr>
        <w:spacing w:after="0"/>
        <w:ind w:left="0"/>
        <w:rPr>
          <w:rFonts w:eastAsia="DengXian"/>
          <w:sz w:val="20"/>
          <w:lang w:eastAsia="zh-CN"/>
        </w:rPr>
      </w:pPr>
      <w:r w:rsidRPr="00A13A6E">
        <w:rPr>
          <w:sz w:val="20"/>
          <w:lang w:eastAsia="x-none"/>
        </w:rPr>
        <w:lastRenderedPageBreak/>
        <w:t>Workflow:</w:t>
      </w:r>
    </w:p>
    <w:p w14:paraId="23CD07A9" w14:textId="470DD474" w:rsidR="00E34DF7" w:rsidRPr="00A13A6E" w:rsidRDefault="00E34DF7" w:rsidP="00E34DF7">
      <w:pPr>
        <w:ind w:left="0"/>
        <w:rPr>
          <w:sz w:val="20"/>
          <w:lang w:eastAsia="x-none"/>
        </w:rPr>
      </w:pPr>
    </w:p>
    <w:p w14:paraId="4FA25456" w14:textId="7935D41C" w:rsidR="003647F6" w:rsidRPr="00A13A6E" w:rsidRDefault="003647F6" w:rsidP="003647F6">
      <w:pPr>
        <w:ind w:left="0"/>
        <w:rPr>
          <w:sz w:val="20"/>
          <w:lang w:eastAsia="x-none"/>
        </w:rPr>
      </w:pPr>
      <w:r w:rsidRPr="00A13A6E">
        <w:rPr>
          <w:sz w:val="20"/>
          <w:lang w:eastAsia="x-none"/>
        </w:rPr>
        <w:t xml:space="preserve">[Between </w:t>
      </w:r>
      <w:r w:rsidRPr="00A13A6E">
        <w:rPr>
          <w:b/>
          <w:sz w:val="20"/>
          <w:lang w:eastAsia="x-none"/>
        </w:rPr>
        <w:t>Placement deadline [15:45, IPO Initiation Field #5</w:t>
      </w:r>
      <w:r w:rsidR="00921528" w:rsidRPr="00A13A6E">
        <w:rPr>
          <w:b/>
          <w:sz w:val="20"/>
          <w:lang w:eastAsia="x-none"/>
        </w:rPr>
        <w:t>5</w:t>
      </w:r>
      <w:r w:rsidRPr="00A13A6E">
        <w:rPr>
          <w:b/>
          <w:sz w:val="20"/>
          <w:lang w:eastAsia="x-none"/>
        </w:rPr>
        <w:t xml:space="preserve"> date]</w:t>
      </w:r>
      <w:r w:rsidRPr="00A13A6E">
        <w:rPr>
          <w:sz w:val="20"/>
          <w:lang w:eastAsia="x-none"/>
        </w:rPr>
        <w:t xml:space="preserve"> and </w:t>
      </w:r>
      <w:r w:rsidRPr="00A13A6E">
        <w:rPr>
          <w:b/>
          <w:sz w:val="20"/>
          <w:lang w:eastAsia="x-none"/>
        </w:rPr>
        <w:t>Over-Allotment Option deadline [15:45, the 60</w:t>
      </w:r>
      <w:r w:rsidRPr="00A13A6E">
        <w:rPr>
          <w:b/>
          <w:sz w:val="20"/>
          <w:vertAlign w:val="superscript"/>
          <w:lang w:eastAsia="x-none"/>
        </w:rPr>
        <w:t>th</w:t>
      </w:r>
      <w:r w:rsidRPr="00A13A6E">
        <w:rPr>
          <w:b/>
          <w:sz w:val="20"/>
          <w:lang w:eastAsia="x-none"/>
        </w:rPr>
        <w:t xml:space="preserve"> day after IPO Initiation Field #</w:t>
      </w:r>
      <w:r w:rsidR="00E636D2" w:rsidRPr="00A13A6E">
        <w:rPr>
          <w:b/>
          <w:sz w:val="20"/>
          <w:lang w:eastAsia="x-none"/>
        </w:rPr>
        <w:t>55</w:t>
      </w:r>
      <w:r w:rsidRPr="00A13A6E">
        <w:rPr>
          <w:b/>
          <w:sz w:val="20"/>
          <w:lang w:eastAsia="x-none"/>
        </w:rPr>
        <w:t>]</w:t>
      </w:r>
      <w:r w:rsidRPr="00A13A6E">
        <w:rPr>
          <w:sz w:val="20"/>
          <w:lang w:eastAsia="x-none"/>
        </w:rPr>
        <w:t>]</w:t>
      </w:r>
    </w:p>
    <w:p w14:paraId="789C38C9" w14:textId="167E340D" w:rsidR="003647F6" w:rsidRPr="00A13A6E" w:rsidRDefault="003647F6" w:rsidP="00E34DF7">
      <w:pPr>
        <w:ind w:left="0"/>
        <w:rPr>
          <w:sz w:val="20"/>
          <w:lang w:eastAsia="x-none"/>
        </w:rPr>
      </w:pPr>
    </w:p>
    <w:p w14:paraId="5357E388" w14:textId="73724E65" w:rsidR="00E34DF7" w:rsidRPr="00A13A6E" w:rsidRDefault="00E34DF7" w:rsidP="002B0661">
      <w:pPr>
        <w:ind w:left="0"/>
        <w:rPr>
          <w:sz w:val="20"/>
          <w:lang w:eastAsia="x-none"/>
        </w:rPr>
      </w:pPr>
      <w:r w:rsidRPr="00A13A6E">
        <w:rPr>
          <w:sz w:val="20"/>
          <w:lang w:eastAsia="x-none"/>
        </w:rPr>
        <w:t xml:space="preserve">At </w:t>
      </w:r>
      <w:r w:rsidR="00F948C9" w:rsidRPr="00A13A6E">
        <w:rPr>
          <w:sz w:val="20"/>
          <w:lang w:eastAsia="x-none"/>
        </w:rPr>
        <w:t>15:45,</w:t>
      </w:r>
      <w:r w:rsidRPr="00A13A6E">
        <w:rPr>
          <w:sz w:val="20"/>
          <w:lang w:eastAsia="x-none"/>
        </w:rPr>
        <w:t xml:space="preserve"> </w:t>
      </w:r>
      <w:r w:rsidR="00F948C9" w:rsidRPr="00A13A6E">
        <w:rPr>
          <w:sz w:val="20"/>
          <w:lang w:eastAsia="x-none"/>
        </w:rPr>
        <w:t>[IPO Initiation Field #55 date]</w:t>
      </w:r>
      <w:r w:rsidRPr="00A13A6E">
        <w:rPr>
          <w:sz w:val="20"/>
          <w:lang w:eastAsia="x-none"/>
        </w:rPr>
        <w:t>, FINI enables the submission function of the e-form.</w:t>
      </w:r>
    </w:p>
    <w:p w14:paraId="6DC0BDB5" w14:textId="76296742" w:rsidR="00E34DF7" w:rsidRPr="00A13A6E" w:rsidRDefault="006D530D" w:rsidP="00E34DF7">
      <w:pPr>
        <w:pStyle w:val="ListParagraph"/>
        <w:numPr>
          <w:ilvl w:val="0"/>
          <w:numId w:val="128"/>
        </w:numPr>
        <w:ind w:leftChars="0"/>
        <w:rPr>
          <w:sz w:val="20"/>
          <w:lang w:eastAsia="x-none"/>
        </w:rPr>
      </w:pPr>
      <w:r w:rsidRPr="00A13A6E">
        <w:rPr>
          <w:sz w:val="20"/>
          <w:lang w:eastAsia="x-none"/>
        </w:rPr>
        <w:t xml:space="preserve">All </w:t>
      </w:r>
      <w:r w:rsidR="00E34DF7" w:rsidRPr="00A13A6E">
        <w:rPr>
          <w:sz w:val="20"/>
          <w:lang w:eastAsia="x-none"/>
        </w:rPr>
        <w:t>Submitter</w:t>
      </w:r>
      <w:r w:rsidRPr="00A13A6E">
        <w:rPr>
          <w:sz w:val="20"/>
          <w:lang w:eastAsia="x-none"/>
        </w:rPr>
        <w:t>s</w:t>
      </w:r>
      <w:r w:rsidR="00E34DF7" w:rsidRPr="00A13A6E">
        <w:rPr>
          <w:sz w:val="20"/>
          <w:lang w:eastAsia="x-none"/>
        </w:rPr>
        <w:t xml:space="preserve"> </w:t>
      </w:r>
      <w:r w:rsidR="00921528" w:rsidRPr="00A13A6E">
        <w:rPr>
          <w:sz w:val="20"/>
          <w:lang w:eastAsia="x-none"/>
        </w:rPr>
        <w:t>[</w:t>
      </w:r>
      <w:r w:rsidR="00E34DF7" w:rsidRPr="00A13A6E">
        <w:rPr>
          <w:sz w:val="20"/>
          <w:lang w:eastAsia="x-none"/>
        </w:rPr>
        <w:t>Principal Lead Broker / Lead Underwriter / Principal Sponsor / Other Sponsor(s) / Legal Advisor (Sponsor) / Legal Advisor (Issuer)</w:t>
      </w:r>
      <w:r w:rsidR="00921528" w:rsidRPr="00A13A6E">
        <w:rPr>
          <w:sz w:val="20"/>
          <w:lang w:eastAsia="x-none"/>
        </w:rPr>
        <w:t>]</w:t>
      </w:r>
      <w:r w:rsidR="00E34DF7" w:rsidRPr="00A13A6E">
        <w:rPr>
          <w:sz w:val="20"/>
          <w:lang w:eastAsia="x-none"/>
        </w:rPr>
        <w:t xml:space="preserve"> can input, amend and save the e-form, which is a single image shared by every Submitter.</w:t>
      </w:r>
    </w:p>
    <w:p w14:paraId="163AB8C6" w14:textId="77777777" w:rsidR="00E34DF7" w:rsidRPr="00A13A6E" w:rsidRDefault="00E34DF7" w:rsidP="00E34DF7">
      <w:pPr>
        <w:pStyle w:val="ListParagraph"/>
        <w:numPr>
          <w:ilvl w:val="0"/>
          <w:numId w:val="128"/>
        </w:numPr>
        <w:ind w:leftChars="0"/>
        <w:rPr>
          <w:sz w:val="20"/>
          <w:lang w:eastAsia="x-none"/>
        </w:rPr>
      </w:pPr>
      <w:r w:rsidRPr="00A13A6E">
        <w:rPr>
          <w:sz w:val="20"/>
          <w:lang w:eastAsia="x-none"/>
        </w:rPr>
        <w:t>If another Submitter saves the e-form before the current Submitter saves or submits the e-form, FINI rejects saving or submission, and reminds the current Submitter to refresh the page.</w:t>
      </w:r>
    </w:p>
    <w:p w14:paraId="65CF4CAF" w14:textId="2D6B401F" w:rsidR="00E34DF7" w:rsidRPr="00A13A6E" w:rsidRDefault="00E34DF7" w:rsidP="00E34DF7">
      <w:pPr>
        <w:pStyle w:val="ListParagraph"/>
        <w:numPr>
          <w:ilvl w:val="0"/>
          <w:numId w:val="128"/>
        </w:numPr>
        <w:ind w:leftChars="0"/>
        <w:rPr>
          <w:sz w:val="20"/>
          <w:lang w:eastAsia="x-none"/>
        </w:rPr>
      </w:pPr>
      <w:r w:rsidRPr="00A13A6E">
        <w:rPr>
          <w:sz w:val="20"/>
          <w:lang w:eastAsia="x-none"/>
        </w:rPr>
        <w:t xml:space="preserve">After the e-form is refreshed, </w:t>
      </w:r>
      <w:r w:rsidR="00921528" w:rsidRPr="00A13A6E">
        <w:rPr>
          <w:sz w:val="20"/>
          <w:lang w:eastAsia="x-none"/>
        </w:rPr>
        <w:t>the current</w:t>
      </w:r>
      <w:r w:rsidRPr="00A13A6E">
        <w:rPr>
          <w:sz w:val="20"/>
          <w:lang w:eastAsia="x-none"/>
        </w:rPr>
        <w:t xml:space="preserve"> Submitter can see the amendment and continue to make amendment on the updated image.</w:t>
      </w:r>
    </w:p>
    <w:p w14:paraId="5CBDBDB9" w14:textId="77777777" w:rsidR="00E34DF7" w:rsidRPr="00A13A6E" w:rsidRDefault="00E34DF7" w:rsidP="00E34DF7">
      <w:pPr>
        <w:pStyle w:val="ListParagraph"/>
        <w:numPr>
          <w:ilvl w:val="0"/>
          <w:numId w:val="128"/>
        </w:numPr>
        <w:ind w:leftChars="0"/>
        <w:rPr>
          <w:sz w:val="20"/>
          <w:lang w:eastAsia="x-none"/>
        </w:rPr>
      </w:pPr>
      <w:r w:rsidRPr="00A13A6E">
        <w:rPr>
          <w:sz w:val="20"/>
          <w:lang w:eastAsia="x-none"/>
        </w:rPr>
        <w:t>If another Submitter submits the e-form before the current Submitter saves or submits the e-form, FINI rejects saving or submission, and reminds the current Submitter that no further saving or submission is allowed.</w:t>
      </w:r>
    </w:p>
    <w:p w14:paraId="76244E7A" w14:textId="0687A388" w:rsidR="00E34DF7" w:rsidRPr="00A13A6E" w:rsidRDefault="00E34DF7" w:rsidP="00E34DF7">
      <w:pPr>
        <w:pStyle w:val="ListParagraph"/>
        <w:numPr>
          <w:ilvl w:val="0"/>
          <w:numId w:val="128"/>
        </w:numPr>
        <w:ind w:leftChars="0"/>
        <w:rPr>
          <w:sz w:val="20"/>
          <w:lang w:eastAsia="x-none"/>
        </w:rPr>
      </w:pPr>
      <w:r w:rsidRPr="00A13A6E">
        <w:rPr>
          <w:sz w:val="20"/>
          <w:lang w:eastAsia="x-none"/>
        </w:rPr>
        <w:t xml:space="preserve">Upon submission of an e-form, FINI sends a dashboard notification and an email to all the Submitters and HKSCC, and locks the e-form to prevent further amendment, saving </w:t>
      </w:r>
      <w:r w:rsidR="009653D6" w:rsidRPr="00A13A6E">
        <w:rPr>
          <w:sz w:val="20"/>
          <w:lang w:eastAsia="x-none"/>
        </w:rPr>
        <w:t xml:space="preserve">or </w:t>
      </w:r>
      <w:r w:rsidRPr="00A13A6E">
        <w:rPr>
          <w:sz w:val="20"/>
          <w:lang w:eastAsia="x-none"/>
        </w:rPr>
        <w:t>submission. Every Submitter can only enquire the submitted e-form.</w:t>
      </w:r>
    </w:p>
    <w:p w14:paraId="69E38A37" w14:textId="1C9949B6" w:rsidR="00E34DF7" w:rsidRPr="00A13A6E" w:rsidRDefault="00E34DF7" w:rsidP="00E34DF7">
      <w:pPr>
        <w:pStyle w:val="ListParagraph"/>
        <w:numPr>
          <w:ilvl w:val="0"/>
          <w:numId w:val="128"/>
        </w:numPr>
        <w:ind w:leftChars="0"/>
        <w:rPr>
          <w:sz w:val="20"/>
          <w:lang w:eastAsia="x-none"/>
        </w:rPr>
      </w:pPr>
      <w:r w:rsidRPr="00A13A6E">
        <w:rPr>
          <w:sz w:val="20"/>
          <w:lang w:eastAsia="x-none"/>
        </w:rPr>
        <w:t>HKSCC performs review on it and decides whether to clear it or revert it with comment for further amendment.</w:t>
      </w:r>
    </w:p>
    <w:p w14:paraId="593A4F66" w14:textId="77777777" w:rsidR="00E34DF7" w:rsidRPr="00A13A6E" w:rsidRDefault="00E34DF7" w:rsidP="00E34DF7">
      <w:pPr>
        <w:pStyle w:val="ListParagraph"/>
        <w:numPr>
          <w:ilvl w:val="0"/>
          <w:numId w:val="128"/>
        </w:numPr>
        <w:ind w:leftChars="0"/>
        <w:rPr>
          <w:sz w:val="20"/>
          <w:lang w:eastAsia="x-none"/>
        </w:rPr>
      </w:pPr>
      <w:r w:rsidRPr="00A13A6E">
        <w:rPr>
          <w:sz w:val="20"/>
          <w:lang w:eastAsia="x-none"/>
        </w:rPr>
        <w:lastRenderedPageBreak/>
        <w:t>After HKSCC reverts the e-form, FINI sends a dashboard notification and an email to all the Submitter, and unlocks the e-form to allow further amendment, saving and submission.</w:t>
      </w:r>
    </w:p>
    <w:p w14:paraId="2D04D9B7" w14:textId="00DAFC7E" w:rsidR="00E34DF7" w:rsidRPr="00A13A6E" w:rsidRDefault="00E34DF7" w:rsidP="00E34DF7">
      <w:pPr>
        <w:pStyle w:val="ListParagraph"/>
        <w:numPr>
          <w:ilvl w:val="0"/>
          <w:numId w:val="128"/>
        </w:numPr>
        <w:ind w:leftChars="0"/>
        <w:rPr>
          <w:rFonts w:eastAsia="MS PGothic"/>
          <w:sz w:val="20"/>
          <w:lang w:eastAsia="x-none"/>
        </w:rPr>
      </w:pPr>
      <w:r w:rsidRPr="00A13A6E">
        <w:rPr>
          <w:sz w:val="20"/>
          <w:lang w:eastAsia="x-none"/>
        </w:rPr>
        <w:t xml:space="preserve">FINI allows HKSCC to </w:t>
      </w:r>
      <w:r w:rsidR="00921528" w:rsidRPr="00A13A6E">
        <w:rPr>
          <w:sz w:val="20"/>
          <w:lang w:eastAsia="x-none"/>
        </w:rPr>
        <w:t>revert</w:t>
      </w:r>
      <w:r w:rsidRPr="00A13A6E">
        <w:rPr>
          <w:sz w:val="20"/>
          <w:lang w:eastAsia="x-none"/>
        </w:rPr>
        <w:t xml:space="preserve"> the e-form to all the Submitters even after it is cleared by HKSCC, FINI will perform the following tasks:</w:t>
      </w:r>
    </w:p>
    <w:p w14:paraId="2E211D45" w14:textId="6C153122" w:rsidR="00E34DF7" w:rsidRPr="00A13A6E" w:rsidRDefault="00921528" w:rsidP="00921528">
      <w:pPr>
        <w:pStyle w:val="ListParagraph"/>
        <w:numPr>
          <w:ilvl w:val="1"/>
          <w:numId w:val="128"/>
        </w:numPr>
        <w:ind w:leftChars="0"/>
        <w:rPr>
          <w:sz w:val="20"/>
          <w:lang w:eastAsia="x-none"/>
        </w:rPr>
      </w:pPr>
      <w:r w:rsidRPr="00A13A6E">
        <w:rPr>
          <w:sz w:val="20"/>
          <w:lang w:eastAsia="x-none"/>
        </w:rPr>
        <w:t>Revert the e-form (image as of ‘Mark Clear’) with comment to all the Submitters</w:t>
      </w:r>
    </w:p>
    <w:p w14:paraId="476CA719" w14:textId="040ACA83" w:rsidR="00E34DF7" w:rsidRPr="00A13A6E" w:rsidRDefault="00E34DF7" w:rsidP="00C66A77">
      <w:pPr>
        <w:pStyle w:val="ListParagraph"/>
        <w:numPr>
          <w:ilvl w:val="1"/>
          <w:numId w:val="128"/>
        </w:numPr>
        <w:ind w:leftChars="0"/>
        <w:rPr>
          <w:sz w:val="20"/>
          <w:lang w:eastAsia="x-none"/>
        </w:rPr>
      </w:pPr>
      <w:r w:rsidRPr="00A13A6E">
        <w:rPr>
          <w:sz w:val="20"/>
          <w:lang w:eastAsia="x-none"/>
        </w:rPr>
        <w:t>Removes the generated PDF of Placement form (</w:t>
      </w:r>
      <w:r w:rsidR="00C66A77" w:rsidRPr="00A13A6E">
        <w:rPr>
          <w:sz w:val="20"/>
          <w:lang w:eastAsia="x-none"/>
        </w:rPr>
        <w:t>Over-allotment Option</w:t>
      </w:r>
      <w:r w:rsidRPr="00A13A6E">
        <w:rPr>
          <w:sz w:val="20"/>
          <w:lang w:eastAsia="x-none"/>
        </w:rPr>
        <w:t>) in the website</w:t>
      </w:r>
    </w:p>
    <w:p w14:paraId="2E534B6A" w14:textId="77777777" w:rsidR="00E34DF7" w:rsidRPr="00A13A6E" w:rsidRDefault="00E34DF7" w:rsidP="00E34DF7">
      <w:pPr>
        <w:pStyle w:val="ListParagraph"/>
        <w:numPr>
          <w:ilvl w:val="1"/>
          <w:numId w:val="128"/>
        </w:numPr>
        <w:ind w:leftChars="0"/>
        <w:rPr>
          <w:sz w:val="20"/>
          <w:lang w:eastAsia="x-none"/>
        </w:rPr>
      </w:pPr>
      <w:r w:rsidRPr="00A13A6E">
        <w:rPr>
          <w:sz w:val="20"/>
          <w:lang w:eastAsia="x-none"/>
        </w:rPr>
        <w:t>Send dashboard notification to all the submitters and HKSCC</w:t>
      </w:r>
    </w:p>
    <w:p w14:paraId="4C80F979" w14:textId="77777777" w:rsidR="00E34DF7" w:rsidRPr="00A13A6E" w:rsidRDefault="00E34DF7" w:rsidP="00E34DF7">
      <w:pPr>
        <w:pStyle w:val="ListParagraph"/>
        <w:numPr>
          <w:ilvl w:val="1"/>
          <w:numId w:val="128"/>
        </w:numPr>
        <w:ind w:leftChars="0"/>
        <w:rPr>
          <w:sz w:val="20"/>
          <w:lang w:eastAsia="x-none"/>
        </w:rPr>
      </w:pPr>
      <w:r w:rsidRPr="00A13A6E">
        <w:rPr>
          <w:sz w:val="20"/>
          <w:lang w:eastAsia="x-none"/>
        </w:rPr>
        <w:t>Send email to all the submitters, HKSCC and Depo Team</w:t>
      </w:r>
    </w:p>
    <w:p w14:paraId="0AEF7A3E" w14:textId="2D07A47C" w:rsidR="00E34DF7" w:rsidRPr="00A13A6E" w:rsidRDefault="00E34DF7" w:rsidP="00C66A77">
      <w:pPr>
        <w:pStyle w:val="ListParagraph"/>
        <w:numPr>
          <w:ilvl w:val="1"/>
          <w:numId w:val="128"/>
        </w:numPr>
        <w:ind w:leftChars="0"/>
        <w:rPr>
          <w:sz w:val="20"/>
          <w:lang w:eastAsia="x-none"/>
        </w:rPr>
      </w:pPr>
      <w:r w:rsidRPr="00A13A6E">
        <w:rPr>
          <w:sz w:val="20"/>
          <w:lang w:eastAsia="x-none"/>
        </w:rPr>
        <w:t xml:space="preserve">Update the outstanding </w:t>
      </w:r>
      <w:r w:rsidR="00C66A77" w:rsidRPr="00A13A6E">
        <w:rPr>
          <w:sz w:val="20"/>
          <w:lang w:eastAsia="x-none"/>
        </w:rPr>
        <w:t>quota of Over-allotment Option</w:t>
      </w:r>
    </w:p>
    <w:p w14:paraId="2031437D" w14:textId="3B6E64A6" w:rsidR="00E34DF7" w:rsidRPr="00A13A6E" w:rsidRDefault="00E34DF7" w:rsidP="00EC4015">
      <w:pPr>
        <w:pStyle w:val="ListParagraph"/>
        <w:numPr>
          <w:ilvl w:val="0"/>
          <w:numId w:val="128"/>
        </w:numPr>
        <w:ind w:leftChars="0"/>
        <w:rPr>
          <w:sz w:val="20"/>
          <w:lang w:eastAsia="x-none"/>
        </w:rPr>
      </w:pPr>
      <w:r w:rsidRPr="00A13A6E">
        <w:rPr>
          <w:sz w:val="20"/>
          <w:lang w:eastAsia="x-none"/>
        </w:rPr>
        <w:t>After HKSCC clears the e-form, FINI generates a PDF of Placement form (</w:t>
      </w:r>
      <w:r w:rsidR="000026C0" w:rsidRPr="00A13A6E">
        <w:rPr>
          <w:sz w:val="20"/>
          <w:lang w:eastAsia="x-none"/>
        </w:rPr>
        <w:t>Over-allotment Option</w:t>
      </w:r>
      <w:r w:rsidRPr="00A13A6E">
        <w:rPr>
          <w:sz w:val="20"/>
          <w:lang w:eastAsia="x-none"/>
        </w:rPr>
        <w:t xml:space="preserve">) by populating the data fields </w:t>
      </w:r>
      <w:r w:rsidR="00EC4015" w:rsidRPr="00A13A6E">
        <w:rPr>
          <w:sz w:val="20"/>
          <w:lang w:eastAsia="x-none"/>
        </w:rPr>
        <w:t>(refer to Item-2: Placement form (Over-allotment Option) in 2.3.8.4 E-Form Data Fields)</w:t>
      </w:r>
      <w:r w:rsidRPr="00A13A6E">
        <w:rPr>
          <w:sz w:val="20"/>
          <w:lang w:eastAsia="x-none"/>
        </w:rPr>
        <w:t xml:space="preserve"> to the template, and appends the upload softcopy of Share Certificate Specimen at the final page of PDF. FINI sends an email with the PDF attachment to Depo Team (email address: (to)</w:t>
      </w:r>
      <w:r w:rsidR="00CB1220" w:rsidRPr="00A13A6E">
        <w:rPr>
          <w:sz w:val="20"/>
          <w:lang w:eastAsia="x-none"/>
        </w:rPr>
        <w:t xml:space="preserve"> </w:t>
      </w:r>
      <w:hyperlink r:id="rId90" w:history="1">
        <w:r w:rsidRPr="00A13A6E">
          <w:rPr>
            <w:rStyle w:val="Hyperlink"/>
            <w:sz w:val="20"/>
            <w:lang w:eastAsia="x-none"/>
          </w:rPr>
          <w:t>depo_counter@HKEX.COM.HK</w:t>
        </w:r>
      </w:hyperlink>
      <w:r w:rsidRPr="00A13A6E">
        <w:rPr>
          <w:sz w:val="20"/>
          <w:lang w:eastAsia="x-none"/>
        </w:rPr>
        <w:t xml:space="preserve">; (cc) </w:t>
      </w:r>
      <w:hyperlink r:id="rId91" w:history="1">
        <w:r w:rsidRPr="00A13A6E">
          <w:rPr>
            <w:rStyle w:val="Hyperlink"/>
            <w:sz w:val="20"/>
            <w:lang w:eastAsia="x-none"/>
          </w:rPr>
          <w:t>hkscc_sa@HKEX.COM.HK</w:t>
        </w:r>
      </w:hyperlink>
      <w:r w:rsidRPr="00A13A6E">
        <w:rPr>
          <w:sz w:val="20"/>
          <w:lang w:eastAsia="x-none"/>
        </w:rPr>
        <w:t>), and triggers a dashboard notification to all the Submitters and HKSCC.</w:t>
      </w:r>
    </w:p>
    <w:p w14:paraId="3C9C517C" w14:textId="68FBDBF8" w:rsidR="00E34DF7" w:rsidRPr="000961F5" w:rsidRDefault="00CD3A7D" w:rsidP="00E34DF7">
      <w:pPr>
        <w:ind w:left="0"/>
        <w:rPr>
          <w:b/>
          <w:lang w:eastAsia="x-none"/>
        </w:rPr>
      </w:pPr>
      <w:r w:rsidRPr="000961F5">
        <w:rPr>
          <w:rStyle w:val="CommentReference"/>
        </w:rPr>
        <w:commentReference w:id="652"/>
      </w:r>
    </w:p>
    <w:p w14:paraId="57B63A10" w14:textId="77777777" w:rsidR="00CB1220" w:rsidRPr="000961F5" w:rsidRDefault="00CB1220" w:rsidP="00E34DF7">
      <w:pPr>
        <w:ind w:left="0"/>
        <w:rPr>
          <w:b/>
          <w:lang w:eastAsia="x-none"/>
        </w:rPr>
      </w:pPr>
    </w:p>
    <w:p w14:paraId="6003646F" w14:textId="77777777" w:rsidR="00CB1220" w:rsidRPr="000961F5" w:rsidRDefault="00CB1220">
      <w:pPr>
        <w:spacing w:after="0"/>
        <w:ind w:left="0"/>
        <w:jc w:val="left"/>
        <w:rPr>
          <w:b/>
          <w:lang w:eastAsia="x-none"/>
        </w:rPr>
      </w:pPr>
      <w:r w:rsidRPr="000961F5">
        <w:rPr>
          <w:b/>
          <w:lang w:eastAsia="x-none"/>
        </w:rPr>
        <w:br w:type="page"/>
      </w:r>
    </w:p>
    <w:p w14:paraId="53EEE22E" w14:textId="2132BA1F" w:rsidR="00E34DF7" w:rsidRPr="00A13A6E" w:rsidRDefault="00E34DF7" w:rsidP="00E34DF7">
      <w:pPr>
        <w:ind w:left="0"/>
        <w:rPr>
          <w:b/>
          <w:sz w:val="20"/>
          <w:lang w:eastAsia="x-none"/>
        </w:rPr>
      </w:pPr>
      <w:r w:rsidRPr="00A13A6E">
        <w:rPr>
          <w:b/>
          <w:sz w:val="20"/>
          <w:lang w:eastAsia="x-none"/>
        </w:rPr>
        <w:lastRenderedPageBreak/>
        <w:t>Item</w:t>
      </w:r>
      <w:r w:rsidR="00CB1220" w:rsidRPr="00A13A6E">
        <w:rPr>
          <w:b/>
          <w:sz w:val="20"/>
          <w:lang w:eastAsia="x-none"/>
        </w:rPr>
        <w:t>-</w:t>
      </w:r>
      <w:r w:rsidRPr="00A13A6E">
        <w:rPr>
          <w:b/>
          <w:sz w:val="20"/>
          <w:lang w:eastAsia="x-none"/>
        </w:rPr>
        <w:t>3: Formal Admission Letter</w:t>
      </w:r>
    </w:p>
    <w:p w14:paraId="0E67DA47" w14:textId="77777777" w:rsidR="00E34DF7" w:rsidRPr="000961F5" w:rsidRDefault="00E34DF7" w:rsidP="00E34DF7">
      <w:pPr>
        <w:ind w:left="0"/>
        <w:rPr>
          <w:lang w:eastAsia="x-none"/>
        </w:rPr>
      </w:pPr>
    </w:p>
    <w:p w14:paraId="5C2ED4EC" w14:textId="69FBE418" w:rsidR="00E34DF7" w:rsidRPr="000961F5" w:rsidRDefault="001B341A" w:rsidP="00E34DF7">
      <w:pPr>
        <w:ind w:left="0"/>
        <w:rPr>
          <w:lang w:eastAsia="x-none"/>
        </w:rPr>
      </w:pPr>
      <w:r w:rsidRPr="00381BCA">
        <w:rPr>
          <w:noProof/>
          <w:lang w:eastAsia="zh-CN"/>
        </w:rPr>
        <w:drawing>
          <wp:inline distT="0" distB="0" distL="0" distR="0" wp14:anchorId="35CC04F4" wp14:editId="3C8C6C15">
            <wp:extent cx="2104845" cy="3966454"/>
            <wp:effectExtent l="0" t="0" r="0" b="0"/>
            <wp:docPr id="12" name="Picture 12" descr="C:\Users\DerekChan\Desktop\Document Services 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rekChan\Desktop\Document Services Flow.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22756" cy="4000206"/>
                    </a:xfrm>
                    <a:prstGeom prst="rect">
                      <a:avLst/>
                    </a:prstGeom>
                    <a:noFill/>
                    <a:ln>
                      <a:noFill/>
                    </a:ln>
                  </pic:spPr>
                </pic:pic>
              </a:graphicData>
            </a:graphic>
          </wp:inline>
        </w:drawing>
      </w:r>
      <w:r w:rsidRPr="000961F5" w:rsidDel="001B341A">
        <w:rPr>
          <w:lang w:eastAsia="x-none"/>
        </w:rPr>
        <w:t xml:space="preserve"> </w:t>
      </w:r>
    </w:p>
    <w:p w14:paraId="44443AA0" w14:textId="77777777" w:rsidR="00E34DF7" w:rsidRPr="000961F5" w:rsidRDefault="00E34DF7" w:rsidP="00E34DF7">
      <w:pPr>
        <w:spacing w:after="0"/>
        <w:ind w:left="0"/>
        <w:rPr>
          <w:lang w:eastAsia="x-none"/>
        </w:rPr>
      </w:pPr>
    </w:p>
    <w:p w14:paraId="0889DEED" w14:textId="10580A30" w:rsidR="00E34DF7" w:rsidRPr="00A13A6E" w:rsidRDefault="00E34DF7" w:rsidP="00E34DF7">
      <w:pPr>
        <w:spacing w:after="0"/>
        <w:ind w:left="0"/>
        <w:rPr>
          <w:rFonts w:eastAsia="DengXian"/>
          <w:sz w:val="20"/>
          <w:lang w:eastAsia="zh-CN"/>
        </w:rPr>
      </w:pPr>
      <w:r w:rsidRPr="00A13A6E">
        <w:rPr>
          <w:sz w:val="20"/>
          <w:lang w:eastAsia="x-none"/>
        </w:rPr>
        <w:t>Workflow:</w:t>
      </w:r>
    </w:p>
    <w:p w14:paraId="2C39D28F" w14:textId="77777777" w:rsidR="00E34DF7" w:rsidRPr="00A13A6E" w:rsidRDefault="00E34DF7" w:rsidP="00E34DF7">
      <w:pPr>
        <w:ind w:left="0"/>
        <w:rPr>
          <w:sz w:val="20"/>
          <w:lang w:eastAsia="x-none"/>
        </w:rPr>
      </w:pPr>
    </w:p>
    <w:p w14:paraId="414F9516" w14:textId="58FF67CB" w:rsidR="00E34DF7" w:rsidRPr="00A13A6E" w:rsidRDefault="00E34DF7" w:rsidP="00E34DF7">
      <w:pPr>
        <w:ind w:left="0"/>
        <w:rPr>
          <w:sz w:val="20"/>
          <w:lang w:eastAsia="x-none"/>
        </w:rPr>
      </w:pPr>
      <w:r w:rsidRPr="00A13A6E">
        <w:rPr>
          <w:sz w:val="20"/>
          <w:lang w:eastAsia="x-none"/>
        </w:rPr>
        <w:t>[</w:t>
      </w:r>
      <w:r w:rsidR="00CB1220" w:rsidRPr="00A13A6E">
        <w:rPr>
          <w:sz w:val="20"/>
          <w:lang w:eastAsia="x-none"/>
        </w:rPr>
        <w:t xml:space="preserve">Once deal reaches </w:t>
      </w:r>
      <w:r w:rsidR="00CB1220" w:rsidRPr="00A13A6E">
        <w:rPr>
          <w:b/>
          <w:sz w:val="20"/>
          <w:lang w:eastAsia="x-none"/>
        </w:rPr>
        <w:t>“Placing Approved”</w:t>
      </w:r>
      <w:r w:rsidRPr="00A13A6E">
        <w:rPr>
          <w:sz w:val="20"/>
          <w:lang w:eastAsia="x-none"/>
        </w:rPr>
        <w:t>]</w:t>
      </w:r>
    </w:p>
    <w:p w14:paraId="25173E5E" w14:textId="77777777" w:rsidR="00E34DF7" w:rsidRPr="00A13A6E" w:rsidRDefault="00E34DF7" w:rsidP="00E34DF7">
      <w:pPr>
        <w:ind w:left="0"/>
        <w:rPr>
          <w:sz w:val="20"/>
          <w:lang w:eastAsia="x-none"/>
        </w:rPr>
      </w:pPr>
    </w:p>
    <w:p w14:paraId="07C059AB" w14:textId="100E0352" w:rsidR="00E34DF7" w:rsidRPr="00A13A6E" w:rsidRDefault="00995C7C" w:rsidP="002B0661">
      <w:pPr>
        <w:pStyle w:val="ListParagraph"/>
        <w:numPr>
          <w:ilvl w:val="0"/>
          <w:numId w:val="128"/>
        </w:numPr>
        <w:ind w:leftChars="0" w:left="227" w:hanging="227"/>
        <w:rPr>
          <w:sz w:val="20"/>
          <w:lang w:eastAsia="x-none"/>
        </w:rPr>
      </w:pPr>
      <w:r w:rsidRPr="00A13A6E">
        <w:rPr>
          <w:sz w:val="20"/>
          <w:lang w:eastAsia="x-none"/>
        </w:rPr>
        <w:t xml:space="preserve">Once the deal reaches </w:t>
      </w:r>
      <w:r w:rsidRPr="00A13A6E">
        <w:rPr>
          <w:b/>
          <w:sz w:val="20"/>
          <w:lang w:eastAsia="x-none"/>
        </w:rPr>
        <w:t>“Placing Approved”</w:t>
      </w:r>
      <w:r w:rsidRPr="00A13A6E">
        <w:rPr>
          <w:sz w:val="20"/>
          <w:lang w:eastAsia="x-none"/>
        </w:rPr>
        <w:t>,</w:t>
      </w:r>
      <w:r w:rsidR="00E34DF7" w:rsidRPr="00A13A6E">
        <w:rPr>
          <w:sz w:val="20"/>
          <w:lang w:eastAsia="x-none"/>
        </w:rPr>
        <w:t xml:space="preserve"> FINI automatically generates the Formal Admission Letter by populating the data fields (refer to Item</w:t>
      </w:r>
      <w:r w:rsidRPr="00A13A6E">
        <w:rPr>
          <w:sz w:val="20"/>
          <w:lang w:eastAsia="x-none"/>
        </w:rPr>
        <w:t>-</w:t>
      </w:r>
      <w:r w:rsidR="00E34DF7" w:rsidRPr="00A13A6E">
        <w:rPr>
          <w:sz w:val="20"/>
          <w:lang w:eastAsia="x-none"/>
        </w:rPr>
        <w:t>3: Formal Admission Letter</w:t>
      </w:r>
      <w:r w:rsidRPr="00A13A6E">
        <w:rPr>
          <w:sz w:val="20"/>
          <w:lang w:eastAsia="x-none"/>
        </w:rPr>
        <w:t xml:space="preserve"> in </w:t>
      </w:r>
      <w:r w:rsidR="003C7804" w:rsidRPr="00A13A6E">
        <w:rPr>
          <w:sz w:val="20"/>
          <w:lang w:eastAsia="x-none"/>
        </w:rPr>
        <w:fldChar w:fldCharType="begin"/>
      </w:r>
      <w:r w:rsidR="003C7804" w:rsidRPr="00A13A6E">
        <w:rPr>
          <w:sz w:val="20"/>
          <w:lang w:eastAsia="x-none"/>
        </w:rPr>
        <w:instrText xml:space="preserve"> REF _Ref64981235 \w \h </w:instrText>
      </w:r>
      <w:r w:rsidR="000961F5" w:rsidRPr="00A13A6E">
        <w:rPr>
          <w:sz w:val="20"/>
          <w:lang w:eastAsia="x-none"/>
        </w:rPr>
        <w:instrText xml:space="preserve"> \* MERGEFORMAT </w:instrText>
      </w:r>
      <w:r w:rsidR="003C7804" w:rsidRPr="00A13A6E">
        <w:rPr>
          <w:sz w:val="20"/>
          <w:lang w:eastAsia="x-none"/>
        </w:rPr>
      </w:r>
      <w:r w:rsidR="003C7804" w:rsidRPr="00A13A6E">
        <w:rPr>
          <w:sz w:val="20"/>
          <w:lang w:eastAsia="x-none"/>
        </w:rPr>
        <w:fldChar w:fldCharType="separate"/>
      </w:r>
      <w:r w:rsidR="00A57E12">
        <w:rPr>
          <w:sz w:val="20"/>
          <w:lang w:eastAsia="x-none"/>
        </w:rPr>
        <w:t>2.3.8.4</w:t>
      </w:r>
      <w:r w:rsidR="003C7804" w:rsidRPr="00A13A6E">
        <w:rPr>
          <w:sz w:val="20"/>
          <w:lang w:eastAsia="x-none"/>
        </w:rPr>
        <w:fldChar w:fldCharType="end"/>
      </w:r>
      <w:r w:rsidRPr="00A13A6E">
        <w:rPr>
          <w:sz w:val="20"/>
          <w:lang w:eastAsia="x-none"/>
        </w:rPr>
        <w:t xml:space="preserve"> E-Form Data Fields</w:t>
      </w:r>
      <w:r w:rsidR="00E34DF7" w:rsidRPr="00A13A6E">
        <w:rPr>
          <w:sz w:val="20"/>
          <w:lang w:eastAsia="x-none"/>
        </w:rPr>
        <w:t xml:space="preserve">) to the template. </w:t>
      </w:r>
    </w:p>
    <w:p w14:paraId="103D2C98" w14:textId="77777777" w:rsidR="004C7D93" w:rsidRPr="000961F5" w:rsidRDefault="004C7D93" w:rsidP="0086181A">
      <w:pPr>
        <w:ind w:left="0"/>
        <w:rPr>
          <w:lang w:eastAsia="x-none"/>
        </w:rPr>
      </w:pPr>
    </w:p>
    <w:p w14:paraId="0C770A8F" w14:textId="26A02075" w:rsidR="008347BA" w:rsidRPr="000961F5" w:rsidRDefault="008347BA" w:rsidP="008347BA">
      <w:pPr>
        <w:pStyle w:val="Heading4"/>
      </w:pPr>
      <w:bookmarkStart w:id="653" w:name="_Toc62722952"/>
      <w:bookmarkStart w:id="654" w:name="_Ref64981235"/>
      <w:bookmarkStart w:id="655" w:name="_Toc65058093"/>
      <w:bookmarkStart w:id="656" w:name="_Toc65138895"/>
      <w:bookmarkStart w:id="657" w:name="_Toc65145875"/>
      <w:r w:rsidRPr="000961F5">
        <w:t>E-Form Data Fields</w:t>
      </w:r>
      <w:bookmarkEnd w:id="653"/>
      <w:bookmarkEnd w:id="654"/>
      <w:bookmarkEnd w:id="655"/>
      <w:bookmarkEnd w:id="656"/>
      <w:bookmarkEnd w:id="657"/>
    </w:p>
    <w:p w14:paraId="1CAC7766" w14:textId="0B00456F" w:rsidR="00CC077D" w:rsidRPr="000961F5" w:rsidRDefault="00CC077D" w:rsidP="00CC077D">
      <w:pPr>
        <w:ind w:left="0"/>
        <w:rPr>
          <w:lang w:eastAsia="x-none"/>
        </w:rPr>
      </w:pPr>
    </w:p>
    <w:p w14:paraId="3D857E6C" w14:textId="3D7F0AEC" w:rsidR="008524C2" w:rsidRPr="00A13A6E" w:rsidRDefault="008524C2" w:rsidP="002B0661">
      <w:pPr>
        <w:ind w:left="0"/>
        <w:rPr>
          <w:sz w:val="20"/>
          <w:lang w:val="en-US" w:eastAsia="x-none"/>
        </w:rPr>
      </w:pPr>
      <w:r w:rsidRPr="00A13A6E">
        <w:rPr>
          <w:sz w:val="20"/>
          <w:lang w:val="en-US" w:eastAsia="x-none"/>
        </w:rPr>
        <w:t xml:space="preserve">A tracked changes display should be included to display the data field value changes over repeated submissions. </w:t>
      </w:r>
    </w:p>
    <w:p w14:paraId="2B01BDCE" w14:textId="77777777" w:rsidR="008524C2" w:rsidRPr="00A13A6E" w:rsidRDefault="008524C2" w:rsidP="00E34DF7">
      <w:pPr>
        <w:pStyle w:val="ListParagraph"/>
        <w:ind w:leftChars="0" w:left="0"/>
        <w:rPr>
          <w:sz w:val="20"/>
          <w:lang w:eastAsia="x-none"/>
        </w:rPr>
      </w:pPr>
    </w:p>
    <w:p w14:paraId="753C51A5" w14:textId="6718ED71" w:rsidR="00E34DF7" w:rsidRPr="00A13A6E" w:rsidRDefault="00E34DF7" w:rsidP="00E34DF7">
      <w:pPr>
        <w:pStyle w:val="ListParagraph"/>
        <w:ind w:leftChars="0" w:left="0"/>
        <w:rPr>
          <w:sz w:val="20"/>
          <w:lang w:eastAsia="x-none"/>
        </w:rPr>
      </w:pPr>
      <w:r w:rsidRPr="00A13A6E">
        <w:rPr>
          <w:sz w:val="20"/>
          <w:lang w:eastAsia="x-none"/>
        </w:rPr>
        <w:t xml:space="preserve">For fields marked with “[security type]” and “[security type holder]”, the display should be based on the table below. [Security type] will be displayed automatically in PDF </w:t>
      </w:r>
      <w:r w:rsidR="004543AD" w:rsidRPr="00A13A6E">
        <w:rPr>
          <w:sz w:val="20"/>
          <w:lang w:eastAsia="x-none"/>
        </w:rPr>
        <w:t>for Placement / Pre-</w:t>
      </w:r>
      <w:ins w:id="658" w:author="Raymond Lee" w:date="2021-02-26T11:20:00Z">
        <w:r w:rsidR="00A57E12">
          <w:rPr>
            <w:sz w:val="20"/>
            <w:lang w:eastAsia="x-none"/>
          </w:rPr>
          <w:t>d</w:t>
        </w:r>
      </w:ins>
      <w:del w:id="659" w:author="Raymond Lee" w:date="2021-02-26T11:20:00Z">
        <w:r w:rsidR="004543AD" w:rsidRPr="00A13A6E" w:rsidDel="00A57E12">
          <w:rPr>
            <w:sz w:val="20"/>
            <w:lang w:eastAsia="x-none"/>
          </w:rPr>
          <w:delText>D</w:delText>
        </w:r>
      </w:del>
      <w:r w:rsidR="004543AD" w:rsidRPr="00A13A6E">
        <w:rPr>
          <w:sz w:val="20"/>
          <w:lang w:eastAsia="x-none"/>
        </w:rPr>
        <w:t xml:space="preserve">eposit form and Placement </w:t>
      </w:r>
      <w:ins w:id="660" w:author="Raymond Lee" w:date="2021-02-26T11:20:00Z">
        <w:r w:rsidR="00A57E12">
          <w:rPr>
            <w:sz w:val="20"/>
            <w:lang w:eastAsia="x-none"/>
          </w:rPr>
          <w:t>F</w:t>
        </w:r>
      </w:ins>
      <w:del w:id="661" w:author="Raymond Lee" w:date="2021-02-26T11:20:00Z">
        <w:r w:rsidR="004543AD" w:rsidRPr="00A13A6E" w:rsidDel="00A57E12">
          <w:rPr>
            <w:sz w:val="20"/>
            <w:lang w:eastAsia="x-none"/>
          </w:rPr>
          <w:delText>f</w:delText>
        </w:r>
      </w:del>
      <w:r w:rsidR="004543AD" w:rsidRPr="00A13A6E">
        <w:rPr>
          <w:sz w:val="20"/>
          <w:lang w:eastAsia="x-none"/>
        </w:rPr>
        <w:t>orm (</w:t>
      </w:r>
      <w:r w:rsidR="000026C0" w:rsidRPr="00A13A6E">
        <w:rPr>
          <w:sz w:val="20"/>
          <w:lang w:eastAsia="x-none"/>
        </w:rPr>
        <w:t>Over-allotment Option</w:t>
      </w:r>
      <w:r w:rsidR="004543AD" w:rsidRPr="00A13A6E">
        <w:rPr>
          <w:sz w:val="20"/>
          <w:lang w:eastAsia="x-none"/>
        </w:rPr>
        <w:t>)</w:t>
      </w:r>
      <w:r w:rsidRPr="00A13A6E">
        <w:rPr>
          <w:sz w:val="20"/>
          <w:lang w:eastAsia="x-none"/>
        </w:rPr>
        <w:t>.</w:t>
      </w:r>
    </w:p>
    <w:p w14:paraId="26152B6B" w14:textId="77777777" w:rsidR="00E34DF7" w:rsidRPr="000961F5" w:rsidRDefault="00E34DF7" w:rsidP="00E34DF7">
      <w:pPr>
        <w:pStyle w:val="ListParagraph"/>
        <w:ind w:leftChars="0" w:left="0"/>
        <w:rPr>
          <w:lang w:eastAsia="x-none"/>
        </w:rPr>
      </w:pPr>
    </w:p>
    <w:tbl>
      <w:tblPr>
        <w:tblStyle w:val="TableGrid"/>
        <w:tblW w:w="0" w:type="auto"/>
        <w:tblLook w:val="04A0" w:firstRow="1" w:lastRow="0" w:firstColumn="1" w:lastColumn="0" w:noHBand="0" w:noVBand="1"/>
      </w:tblPr>
      <w:tblGrid>
        <w:gridCol w:w="4815"/>
        <w:gridCol w:w="1701"/>
        <w:gridCol w:w="2693"/>
      </w:tblGrid>
      <w:tr w:rsidR="00E34DF7" w:rsidRPr="000961F5" w14:paraId="1F315A2A" w14:textId="77777777" w:rsidTr="00C90DDD">
        <w:trPr>
          <w:trHeight w:val="248"/>
        </w:trPr>
        <w:tc>
          <w:tcPr>
            <w:tcW w:w="4815" w:type="dxa"/>
            <w:shd w:val="clear" w:color="auto" w:fill="13426B"/>
          </w:tcPr>
          <w:p w14:paraId="152F6C49" w14:textId="77777777" w:rsidR="00E34DF7" w:rsidRPr="002B0661" w:rsidRDefault="00E34DF7" w:rsidP="00C90DDD">
            <w:pPr>
              <w:pStyle w:val="ListParagraph"/>
              <w:ind w:leftChars="0" w:left="0"/>
              <w:jc w:val="left"/>
              <w:rPr>
                <w:b/>
                <w:lang w:eastAsia="x-none"/>
              </w:rPr>
            </w:pPr>
            <w:r w:rsidRPr="002B0661">
              <w:rPr>
                <w:b/>
                <w:lang w:eastAsia="x-none"/>
              </w:rPr>
              <w:t>Securities to be Listed [IPO Initiation Field #17]</w:t>
            </w:r>
          </w:p>
        </w:tc>
        <w:tc>
          <w:tcPr>
            <w:tcW w:w="1701" w:type="dxa"/>
            <w:shd w:val="clear" w:color="auto" w:fill="13426B"/>
          </w:tcPr>
          <w:p w14:paraId="5759D9C6" w14:textId="77777777" w:rsidR="00E34DF7" w:rsidRPr="002B0661" w:rsidRDefault="00E34DF7" w:rsidP="00C90DDD">
            <w:pPr>
              <w:pStyle w:val="ListParagraph"/>
              <w:ind w:leftChars="0" w:left="0"/>
              <w:rPr>
                <w:b/>
                <w:lang w:eastAsia="x-none"/>
              </w:rPr>
            </w:pPr>
            <w:r w:rsidRPr="002B0661">
              <w:rPr>
                <w:b/>
                <w:lang w:eastAsia="x-none"/>
              </w:rPr>
              <w:t>[Security type]</w:t>
            </w:r>
          </w:p>
        </w:tc>
        <w:tc>
          <w:tcPr>
            <w:tcW w:w="2693" w:type="dxa"/>
            <w:shd w:val="clear" w:color="auto" w:fill="13426B"/>
          </w:tcPr>
          <w:p w14:paraId="2D04760B" w14:textId="77777777" w:rsidR="00E34DF7" w:rsidRPr="002B0661" w:rsidRDefault="00E34DF7" w:rsidP="00C90DDD">
            <w:pPr>
              <w:pStyle w:val="ListParagraph"/>
              <w:ind w:leftChars="0" w:left="0"/>
              <w:rPr>
                <w:b/>
                <w:lang w:eastAsia="x-none"/>
              </w:rPr>
            </w:pPr>
            <w:r w:rsidRPr="002B0661">
              <w:rPr>
                <w:b/>
                <w:lang w:eastAsia="x-none"/>
              </w:rPr>
              <w:t>[Security type holder]</w:t>
            </w:r>
          </w:p>
        </w:tc>
      </w:tr>
      <w:tr w:rsidR="00E34DF7" w:rsidRPr="000961F5" w14:paraId="6559CB53" w14:textId="77777777" w:rsidTr="00C90DDD">
        <w:trPr>
          <w:trHeight w:val="260"/>
        </w:trPr>
        <w:tc>
          <w:tcPr>
            <w:tcW w:w="4815" w:type="dxa"/>
          </w:tcPr>
          <w:p w14:paraId="435CD2C0" w14:textId="77777777" w:rsidR="00E34DF7" w:rsidRPr="002B0661" w:rsidRDefault="00E34DF7" w:rsidP="00C90DDD">
            <w:pPr>
              <w:pStyle w:val="ListParagraph"/>
              <w:ind w:leftChars="0" w:left="0"/>
              <w:rPr>
                <w:lang w:eastAsia="x-none"/>
              </w:rPr>
            </w:pPr>
            <w:r w:rsidRPr="002B0661">
              <w:rPr>
                <w:lang w:val="en-US"/>
              </w:rPr>
              <w:t>Ordinary shares</w:t>
            </w:r>
          </w:p>
        </w:tc>
        <w:tc>
          <w:tcPr>
            <w:tcW w:w="1701" w:type="dxa"/>
            <w:vMerge w:val="restart"/>
          </w:tcPr>
          <w:p w14:paraId="5B0DF341" w14:textId="77777777" w:rsidR="00E34DF7" w:rsidRPr="002B0661" w:rsidRDefault="00E34DF7" w:rsidP="00C90DDD">
            <w:pPr>
              <w:pStyle w:val="ListParagraph"/>
              <w:ind w:leftChars="0" w:left="0"/>
              <w:rPr>
                <w:lang w:eastAsia="x-none"/>
              </w:rPr>
            </w:pPr>
            <w:r w:rsidRPr="002B0661">
              <w:rPr>
                <w:lang w:eastAsia="x-none"/>
              </w:rPr>
              <w:t>Shares</w:t>
            </w:r>
          </w:p>
        </w:tc>
        <w:tc>
          <w:tcPr>
            <w:tcW w:w="2693" w:type="dxa"/>
            <w:vMerge w:val="restart"/>
          </w:tcPr>
          <w:p w14:paraId="4139E6D8" w14:textId="77777777" w:rsidR="00E34DF7" w:rsidRPr="002B0661" w:rsidRDefault="00E34DF7" w:rsidP="00C90DDD">
            <w:pPr>
              <w:pStyle w:val="ListParagraph"/>
              <w:ind w:leftChars="0" w:left="0"/>
              <w:rPr>
                <w:lang w:eastAsia="x-none"/>
              </w:rPr>
            </w:pPr>
            <w:r w:rsidRPr="002B0661">
              <w:rPr>
                <w:lang w:eastAsia="x-none"/>
              </w:rPr>
              <w:t>Shareholders</w:t>
            </w:r>
          </w:p>
        </w:tc>
      </w:tr>
      <w:tr w:rsidR="00E34DF7" w:rsidRPr="000961F5" w14:paraId="12E15BEB" w14:textId="77777777" w:rsidTr="00C90DDD">
        <w:trPr>
          <w:trHeight w:val="248"/>
        </w:trPr>
        <w:tc>
          <w:tcPr>
            <w:tcW w:w="4815" w:type="dxa"/>
          </w:tcPr>
          <w:p w14:paraId="40DA2DB5" w14:textId="77777777" w:rsidR="00E34DF7" w:rsidRPr="002B0661" w:rsidRDefault="00E34DF7" w:rsidP="00C90DDD">
            <w:pPr>
              <w:pStyle w:val="ListParagraph"/>
              <w:ind w:leftChars="0" w:left="0"/>
              <w:rPr>
                <w:lang w:eastAsia="x-none"/>
              </w:rPr>
            </w:pPr>
            <w:r w:rsidRPr="002B0661">
              <w:rPr>
                <w:lang w:val="en-US"/>
              </w:rPr>
              <w:t>Ordinary shares (H shares)</w:t>
            </w:r>
          </w:p>
        </w:tc>
        <w:tc>
          <w:tcPr>
            <w:tcW w:w="1701" w:type="dxa"/>
            <w:vMerge/>
          </w:tcPr>
          <w:p w14:paraId="0D184A94" w14:textId="77777777" w:rsidR="00E34DF7" w:rsidRPr="002B0661" w:rsidRDefault="00E34DF7" w:rsidP="00C90DDD">
            <w:pPr>
              <w:pStyle w:val="ListParagraph"/>
              <w:ind w:leftChars="0" w:left="0"/>
              <w:rPr>
                <w:lang w:eastAsia="x-none"/>
              </w:rPr>
            </w:pPr>
          </w:p>
        </w:tc>
        <w:tc>
          <w:tcPr>
            <w:tcW w:w="2693" w:type="dxa"/>
            <w:vMerge/>
          </w:tcPr>
          <w:p w14:paraId="77F1D0BA" w14:textId="77777777" w:rsidR="00E34DF7" w:rsidRPr="002B0661" w:rsidRDefault="00E34DF7" w:rsidP="00C90DDD">
            <w:pPr>
              <w:pStyle w:val="ListParagraph"/>
              <w:ind w:leftChars="0" w:left="0"/>
              <w:rPr>
                <w:lang w:eastAsia="x-none"/>
              </w:rPr>
            </w:pPr>
          </w:p>
        </w:tc>
      </w:tr>
      <w:tr w:rsidR="00E34DF7" w:rsidRPr="000961F5" w14:paraId="5432E8F8" w14:textId="77777777" w:rsidTr="00C90DDD">
        <w:trPr>
          <w:trHeight w:val="248"/>
        </w:trPr>
        <w:tc>
          <w:tcPr>
            <w:tcW w:w="4815" w:type="dxa"/>
          </w:tcPr>
          <w:p w14:paraId="6A901305" w14:textId="77777777" w:rsidR="00E34DF7" w:rsidRPr="002B0661" w:rsidRDefault="00E34DF7" w:rsidP="00C90DDD">
            <w:pPr>
              <w:pStyle w:val="ListParagraph"/>
              <w:ind w:leftChars="0" w:left="0"/>
              <w:rPr>
                <w:lang w:eastAsia="x-none"/>
              </w:rPr>
            </w:pPr>
            <w:r w:rsidRPr="002B0661">
              <w:rPr>
                <w:lang w:val="en-US"/>
              </w:rPr>
              <w:t>Ordinary shares (conversion from B to H shares)</w:t>
            </w:r>
          </w:p>
        </w:tc>
        <w:tc>
          <w:tcPr>
            <w:tcW w:w="1701" w:type="dxa"/>
            <w:vMerge/>
          </w:tcPr>
          <w:p w14:paraId="3436A00D" w14:textId="77777777" w:rsidR="00E34DF7" w:rsidRPr="002B0661" w:rsidRDefault="00E34DF7" w:rsidP="00C90DDD">
            <w:pPr>
              <w:pStyle w:val="ListParagraph"/>
              <w:ind w:leftChars="0" w:left="0"/>
              <w:rPr>
                <w:lang w:eastAsia="x-none"/>
              </w:rPr>
            </w:pPr>
          </w:p>
        </w:tc>
        <w:tc>
          <w:tcPr>
            <w:tcW w:w="2693" w:type="dxa"/>
            <w:vMerge/>
          </w:tcPr>
          <w:p w14:paraId="2EA6E884" w14:textId="77777777" w:rsidR="00E34DF7" w:rsidRPr="002B0661" w:rsidRDefault="00E34DF7" w:rsidP="00C90DDD">
            <w:pPr>
              <w:pStyle w:val="ListParagraph"/>
              <w:ind w:leftChars="0" w:left="0"/>
              <w:rPr>
                <w:lang w:eastAsia="x-none"/>
              </w:rPr>
            </w:pPr>
          </w:p>
        </w:tc>
      </w:tr>
      <w:tr w:rsidR="00E34DF7" w:rsidRPr="000961F5" w14:paraId="37EC995F" w14:textId="77777777" w:rsidTr="00C90DDD">
        <w:trPr>
          <w:trHeight w:val="248"/>
        </w:trPr>
        <w:tc>
          <w:tcPr>
            <w:tcW w:w="4815" w:type="dxa"/>
          </w:tcPr>
          <w:p w14:paraId="402043D7" w14:textId="77777777" w:rsidR="00E34DF7" w:rsidRPr="002B0661" w:rsidRDefault="00E34DF7" w:rsidP="00C90DDD">
            <w:pPr>
              <w:pStyle w:val="ListParagraph"/>
              <w:ind w:leftChars="0" w:left="0"/>
              <w:rPr>
                <w:lang w:eastAsia="x-none"/>
              </w:rPr>
            </w:pPr>
            <w:r w:rsidRPr="002B0661">
              <w:rPr>
                <w:lang w:val="en-US"/>
              </w:rPr>
              <w:t>Preference shares</w:t>
            </w:r>
          </w:p>
        </w:tc>
        <w:tc>
          <w:tcPr>
            <w:tcW w:w="1701" w:type="dxa"/>
            <w:vMerge/>
          </w:tcPr>
          <w:p w14:paraId="30D76F77" w14:textId="77777777" w:rsidR="00E34DF7" w:rsidRPr="002B0661" w:rsidRDefault="00E34DF7" w:rsidP="00C90DDD">
            <w:pPr>
              <w:pStyle w:val="ListParagraph"/>
              <w:ind w:leftChars="0" w:left="0"/>
              <w:rPr>
                <w:lang w:eastAsia="x-none"/>
              </w:rPr>
            </w:pPr>
          </w:p>
        </w:tc>
        <w:tc>
          <w:tcPr>
            <w:tcW w:w="2693" w:type="dxa"/>
            <w:vMerge/>
          </w:tcPr>
          <w:p w14:paraId="53DBF255" w14:textId="77777777" w:rsidR="00E34DF7" w:rsidRPr="002B0661" w:rsidRDefault="00E34DF7" w:rsidP="00C90DDD">
            <w:pPr>
              <w:pStyle w:val="ListParagraph"/>
              <w:ind w:leftChars="0" w:left="0"/>
              <w:rPr>
                <w:lang w:eastAsia="x-none"/>
              </w:rPr>
            </w:pPr>
          </w:p>
        </w:tc>
      </w:tr>
      <w:tr w:rsidR="00E34DF7" w:rsidRPr="000961F5" w14:paraId="27E83551" w14:textId="77777777" w:rsidTr="00C90DDD">
        <w:trPr>
          <w:trHeight w:val="260"/>
        </w:trPr>
        <w:tc>
          <w:tcPr>
            <w:tcW w:w="4815" w:type="dxa"/>
          </w:tcPr>
          <w:p w14:paraId="0AC499F9" w14:textId="77777777" w:rsidR="00E34DF7" w:rsidRPr="002B0661" w:rsidRDefault="00E34DF7" w:rsidP="00C90DDD">
            <w:pPr>
              <w:pStyle w:val="ListParagraph"/>
              <w:ind w:leftChars="0" w:left="0"/>
              <w:rPr>
                <w:lang w:eastAsia="x-none"/>
              </w:rPr>
            </w:pPr>
            <w:r w:rsidRPr="002B0661">
              <w:rPr>
                <w:lang w:val="en-US"/>
              </w:rPr>
              <w:t>Real Estate Investment Trust</w:t>
            </w:r>
          </w:p>
        </w:tc>
        <w:tc>
          <w:tcPr>
            <w:tcW w:w="1701" w:type="dxa"/>
            <w:vMerge w:val="restart"/>
          </w:tcPr>
          <w:p w14:paraId="33538B5F" w14:textId="77777777" w:rsidR="00E34DF7" w:rsidRPr="002B0661" w:rsidRDefault="00E34DF7" w:rsidP="00C90DDD">
            <w:pPr>
              <w:pStyle w:val="ListParagraph"/>
              <w:ind w:leftChars="0" w:left="0"/>
              <w:rPr>
                <w:lang w:eastAsia="x-none"/>
              </w:rPr>
            </w:pPr>
            <w:r w:rsidRPr="002B0661">
              <w:rPr>
                <w:lang w:eastAsia="x-none"/>
              </w:rPr>
              <w:t>Units</w:t>
            </w:r>
          </w:p>
        </w:tc>
        <w:tc>
          <w:tcPr>
            <w:tcW w:w="2693" w:type="dxa"/>
            <w:vMerge w:val="restart"/>
          </w:tcPr>
          <w:p w14:paraId="271691E8" w14:textId="77777777" w:rsidR="00E34DF7" w:rsidRPr="002B0661" w:rsidRDefault="00E34DF7" w:rsidP="00C90DDD">
            <w:pPr>
              <w:pStyle w:val="ListParagraph"/>
              <w:ind w:leftChars="0" w:left="0"/>
              <w:rPr>
                <w:lang w:eastAsia="x-none"/>
              </w:rPr>
            </w:pPr>
            <w:r w:rsidRPr="002B0661">
              <w:rPr>
                <w:lang w:eastAsia="x-none"/>
              </w:rPr>
              <w:t>Unitholders</w:t>
            </w:r>
          </w:p>
        </w:tc>
      </w:tr>
      <w:tr w:rsidR="00E34DF7" w:rsidRPr="000961F5" w14:paraId="7DBE4BB3" w14:textId="77777777" w:rsidTr="00C90DDD">
        <w:trPr>
          <w:trHeight w:val="248"/>
        </w:trPr>
        <w:tc>
          <w:tcPr>
            <w:tcW w:w="4815" w:type="dxa"/>
          </w:tcPr>
          <w:p w14:paraId="12523B92" w14:textId="77777777" w:rsidR="00E34DF7" w:rsidRPr="002B0661" w:rsidRDefault="00E34DF7" w:rsidP="00C90DDD">
            <w:pPr>
              <w:pStyle w:val="ListParagraph"/>
              <w:ind w:leftChars="0" w:left="0"/>
              <w:rPr>
                <w:lang w:eastAsia="x-none"/>
              </w:rPr>
            </w:pPr>
            <w:r w:rsidRPr="002B0661">
              <w:rPr>
                <w:lang w:val="en-US"/>
              </w:rPr>
              <w:t>Exchange Traded Product</w:t>
            </w:r>
          </w:p>
        </w:tc>
        <w:tc>
          <w:tcPr>
            <w:tcW w:w="1701" w:type="dxa"/>
            <w:vMerge/>
          </w:tcPr>
          <w:p w14:paraId="77C40D07" w14:textId="77777777" w:rsidR="00E34DF7" w:rsidRPr="002B0661" w:rsidRDefault="00E34DF7" w:rsidP="00C90DDD">
            <w:pPr>
              <w:pStyle w:val="ListParagraph"/>
              <w:ind w:leftChars="0" w:left="0"/>
              <w:rPr>
                <w:lang w:eastAsia="x-none"/>
              </w:rPr>
            </w:pPr>
          </w:p>
        </w:tc>
        <w:tc>
          <w:tcPr>
            <w:tcW w:w="2693" w:type="dxa"/>
            <w:vMerge/>
          </w:tcPr>
          <w:p w14:paraId="3734C034" w14:textId="77777777" w:rsidR="00E34DF7" w:rsidRPr="002B0661" w:rsidRDefault="00E34DF7" w:rsidP="00C90DDD">
            <w:pPr>
              <w:pStyle w:val="ListParagraph"/>
              <w:ind w:leftChars="0" w:left="0"/>
              <w:rPr>
                <w:lang w:eastAsia="x-none"/>
              </w:rPr>
            </w:pPr>
          </w:p>
        </w:tc>
      </w:tr>
      <w:tr w:rsidR="00E34DF7" w:rsidRPr="000961F5" w14:paraId="3A52CB1F" w14:textId="77777777" w:rsidTr="00C90DDD">
        <w:trPr>
          <w:trHeight w:val="248"/>
        </w:trPr>
        <w:tc>
          <w:tcPr>
            <w:tcW w:w="4815" w:type="dxa"/>
          </w:tcPr>
          <w:p w14:paraId="086B16CE" w14:textId="77777777" w:rsidR="00E34DF7" w:rsidRPr="002B0661" w:rsidRDefault="00E34DF7" w:rsidP="00C90DDD">
            <w:pPr>
              <w:pStyle w:val="ListParagraph"/>
              <w:ind w:leftChars="0" w:left="0"/>
              <w:rPr>
                <w:lang w:eastAsia="x-none"/>
              </w:rPr>
            </w:pPr>
            <w:r w:rsidRPr="002B0661">
              <w:rPr>
                <w:lang w:val="en-US"/>
              </w:rPr>
              <w:t>Depositary Receipts</w:t>
            </w:r>
          </w:p>
        </w:tc>
        <w:tc>
          <w:tcPr>
            <w:tcW w:w="1701" w:type="dxa"/>
          </w:tcPr>
          <w:p w14:paraId="0F568B38" w14:textId="77777777" w:rsidR="00E34DF7" w:rsidRPr="002B0661" w:rsidRDefault="00E34DF7" w:rsidP="00C90DDD">
            <w:pPr>
              <w:pStyle w:val="ListParagraph"/>
              <w:ind w:leftChars="0" w:left="0"/>
              <w:rPr>
                <w:lang w:eastAsia="x-none"/>
              </w:rPr>
            </w:pPr>
            <w:r w:rsidRPr="002B0661">
              <w:rPr>
                <w:lang w:eastAsia="x-none"/>
              </w:rPr>
              <w:t>Receipts</w:t>
            </w:r>
          </w:p>
        </w:tc>
        <w:tc>
          <w:tcPr>
            <w:tcW w:w="2693" w:type="dxa"/>
          </w:tcPr>
          <w:p w14:paraId="0627A788" w14:textId="77777777" w:rsidR="00E34DF7" w:rsidRPr="002B0661" w:rsidRDefault="00E34DF7" w:rsidP="00C90DDD">
            <w:pPr>
              <w:pStyle w:val="ListParagraph"/>
              <w:ind w:leftChars="0" w:left="0"/>
              <w:rPr>
                <w:lang w:eastAsia="x-none"/>
              </w:rPr>
            </w:pPr>
            <w:r w:rsidRPr="002B0661">
              <w:rPr>
                <w:lang w:eastAsia="x-none"/>
              </w:rPr>
              <w:t>DR Holders</w:t>
            </w:r>
          </w:p>
        </w:tc>
      </w:tr>
      <w:tr w:rsidR="00E34DF7" w:rsidRPr="000961F5" w14:paraId="0895158F" w14:textId="77777777" w:rsidTr="00C90DDD">
        <w:trPr>
          <w:trHeight w:val="260"/>
        </w:trPr>
        <w:tc>
          <w:tcPr>
            <w:tcW w:w="4815" w:type="dxa"/>
          </w:tcPr>
          <w:p w14:paraId="15473F61" w14:textId="77777777" w:rsidR="00E34DF7" w:rsidRPr="002B0661" w:rsidRDefault="00E34DF7" w:rsidP="00C90DDD">
            <w:pPr>
              <w:pStyle w:val="ListParagraph"/>
              <w:ind w:leftChars="0" w:left="0"/>
              <w:rPr>
                <w:lang w:eastAsia="x-none"/>
              </w:rPr>
            </w:pPr>
            <w:r w:rsidRPr="002B0661">
              <w:rPr>
                <w:lang w:val="en-US"/>
              </w:rPr>
              <w:t>Stapled Securities</w:t>
            </w:r>
          </w:p>
        </w:tc>
        <w:tc>
          <w:tcPr>
            <w:tcW w:w="1701" w:type="dxa"/>
          </w:tcPr>
          <w:p w14:paraId="69571AEB" w14:textId="77777777" w:rsidR="00E34DF7" w:rsidRPr="002B0661" w:rsidRDefault="00E34DF7" w:rsidP="00C90DDD">
            <w:pPr>
              <w:pStyle w:val="ListParagraph"/>
              <w:ind w:leftChars="0" w:left="0"/>
              <w:rPr>
                <w:lang w:eastAsia="x-none"/>
              </w:rPr>
            </w:pPr>
            <w:r w:rsidRPr="002B0661">
              <w:rPr>
                <w:lang w:eastAsia="x-none"/>
              </w:rPr>
              <w:t>Units</w:t>
            </w:r>
          </w:p>
        </w:tc>
        <w:tc>
          <w:tcPr>
            <w:tcW w:w="2693" w:type="dxa"/>
          </w:tcPr>
          <w:p w14:paraId="4DB0896E" w14:textId="77777777" w:rsidR="00E34DF7" w:rsidRPr="002B0661" w:rsidRDefault="00E34DF7" w:rsidP="00C90DDD">
            <w:pPr>
              <w:pStyle w:val="ListParagraph"/>
              <w:ind w:leftChars="0" w:left="0"/>
              <w:rPr>
                <w:lang w:eastAsia="x-none"/>
              </w:rPr>
            </w:pPr>
            <w:r w:rsidRPr="002B0661">
              <w:rPr>
                <w:lang w:eastAsia="x-none"/>
              </w:rPr>
              <w:t>Unitholders</w:t>
            </w:r>
          </w:p>
        </w:tc>
      </w:tr>
      <w:tr w:rsidR="00E34DF7" w:rsidRPr="000961F5" w14:paraId="47FCC73C" w14:textId="77777777" w:rsidTr="00C90DDD">
        <w:trPr>
          <w:trHeight w:val="248"/>
        </w:trPr>
        <w:tc>
          <w:tcPr>
            <w:tcW w:w="4815" w:type="dxa"/>
          </w:tcPr>
          <w:p w14:paraId="5A68C532" w14:textId="77777777" w:rsidR="00E34DF7" w:rsidRPr="002B0661" w:rsidRDefault="00E34DF7" w:rsidP="00C90DDD">
            <w:pPr>
              <w:pStyle w:val="ListParagraph"/>
              <w:ind w:leftChars="0" w:left="0"/>
              <w:rPr>
                <w:lang w:eastAsia="x-none"/>
              </w:rPr>
            </w:pPr>
            <w:r w:rsidRPr="002B0661">
              <w:rPr>
                <w:lang w:val="en-US"/>
              </w:rPr>
              <w:t xml:space="preserve">Others </w:t>
            </w:r>
            <w:r w:rsidRPr="002B0661">
              <w:rPr>
                <w:color w:val="000000"/>
              </w:rPr>
              <w:t>(please fill in)</w:t>
            </w:r>
          </w:p>
        </w:tc>
        <w:tc>
          <w:tcPr>
            <w:tcW w:w="1701" w:type="dxa"/>
          </w:tcPr>
          <w:p w14:paraId="0061FC7D" w14:textId="77777777" w:rsidR="00E34DF7" w:rsidRPr="002B0661" w:rsidRDefault="00E34DF7" w:rsidP="00C90DDD">
            <w:pPr>
              <w:pStyle w:val="ListParagraph"/>
              <w:ind w:leftChars="0" w:left="0"/>
              <w:rPr>
                <w:lang w:eastAsia="x-none"/>
              </w:rPr>
            </w:pPr>
            <w:r w:rsidRPr="002B0661">
              <w:rPr>
                <w:lang w:eastAsia="x-none"/>
              </w:rPr>
              <w:t>Shares</w:t>
            </w:r>
          </w:p>
        </w:tc>
        <w:tc>
          <w:tcPr>
            <w:tcW w:w="2693" w:type="dxa"/>
          </w:tcPr>
          <w:p w14:paraId="4A1FFB69" w14:textId="77777777" w:rsidR="00E34DF7" w:rsidRPr="002B0661" w:rsidRDefault="00E34DF7" w:rsidP="00C90DDD">
            <w:pPr>
              <w:pStyle w:val="ListParagraph"/>
              <w:ind w:leftChars="0" w:left="0"/>
              <w:rPr>
                <w:lang w:eastAsia="x-none"/>
              </w:rPr>
            </w:pPr>
            <w:r w:rsidRPr="002B0661">
              <w:rPr>
                <w:lang w:eastAsia="x-none"/>
              </w:rPr>
              <w:t>Shareholders</w:t>
            </w:r>
          </w:p>
        </w:tc>
      </w:tr>
    </w:tbl>
    <w:p w14:paraId="477413BA" w14:textId="02857647" w:rsidR="00E34DF7" w:rsidRDefault="00E34DF7" w:rsidP="00E34DF7">
      <w:pPr>
        <w:ind w:left="0"/>
        <w:rPr>
          <w:b/>
          <w:u w:val="single"/>
          <w:lang w:eastAsia="x-none"/>
        </w:rPr>
      </w:pPr>
    </w:p>
    <w:p w14:paraId="55172229" w14:textId="77777777" w:rsidR="00A13A6E" w:rsidRPr="000961F5" w:rsidRDefault="00A13A6E" w:rsidP="00E34DF7">
      <w:pPr>
        <w:ind w:left="0"/>
        <w:rPr>
          <w:b/>
          <w:u w:val="single"/>
          <w:lang w:eastAsia="x-none"/>
        </w:rPr>
      </w:pPr>
    </w:p>
    <w:p w14:paraId="7B76C59C" w14:textId="0F6D3055" w:rsidR="00E34DF7" w:rsidRPr="00A13A6E" w:rsidRDefault="00E34DF7" w:rsidP="00E34DF7">
      <w:pPr>
        <w:spacing w:after="0"/>
        <w:ind w:left="0"/>
        <w:rPr>
          <w:rFonts w:eastAsia="DengXian"/>
          <w:sz w:val="20"/>
          <w:lang w:eastAsia="zh-CN"/>
        </w:rPr>
      </w:pPr>
      <w:r w:rsidRPr="00A13A6E">
        <w:rPr>
          <w:b/>
          <w:sz w:val="20"/>
          <w:u w:val="single"/>
          <w:lang w:eastAsia="x-none"/>
        </w:rPr>
        <w:lastRenderedPageBreak/>
        <w:t>Item-1: Placement / Pre-deposit form</w:t>
      </w:r>
    </w:p>
    <w:p w14:paraId="20973F87" w14:textId="77777777" w:rsidR="003C7804" w:rsidRPr="00A13A6E" w:rsidRDefault="003C7804" w:rsidP="00E34DF7">
      <w:pPr>
        <w:ind w:left="0"/>
        <w:rPr>
          <w:b/>
          <w:sz w:val="20"/>
          <w:u w:val="single"/>
          <w:lang w:eastAsia="x-none"/>
        </w:rPr>
      </w:pPr>
    </w:p>
    <w:p w14:paraId="0E1F6320" w14:textId="2E83150C" w:rsidR="003C7804" w:rsidRPr="00A13A6E" w:rsidRDefault="00E34DF7" w:rsidP="00E34DF7">
      <w:pPr>
        <w:ind w:left="0"/>
        <w:rPr>
          <w:sz w:val="20"/>
          <w:lang w:eastAsia="x-none"/>
        </w:rPr>
      </w:pPr>
      <w:r w:rsidRPr="00A13A6E">
        <w:rPr>
          <w:b/>
          <w:sz w:val="20"/>
          <w:u w:val="single"/>
          <w:lang w:eastAsia="x-none"/>
        </w:rPr>
        <w:t>Section A: Supporting Documentation</w:t>
      </w:r>
    </w:p>
    <w:p w14:paraId="4E49EB03" w14:textId="77777777" w:rsidR="00E34DF7" w:rsidRPr="000961F5" w:rsidRDefault="00E34DF7" w:rsidP="00E34DF7">
      <w:pPr>
        <w:spacing w:after="0"/>
        <w:ind w:left="0"/>
        <w:rPr>
          <w:lang w:eastAsia="x-none"/>
        </w:rPr>
      </w:pPr>
    </w:p>
    <w:tbl>
      <w:tblPr>
        <w:tblStyle w:val="TableGrid4"/>
        <w:tblW w:w="10435" w:type="dxa"/>
        <w:tblLook w:val="04A0" w:firstRow="1" w:lastRow="0" w:firstColumn="1" w:lastColumn="0" w:noHBand="0" w:noVBand="1"/>
      </w:tblPr>
      <w:tblGrid>
        <w:gridCol w:w="397"/>
        <w:gridCol w:w="2717"/>
        <w:gridCol w:w="992"/>
        <w:gridCol w:w="992"/>
        <w:gridCol w:w="5337"/>
      </w:tblGrid>
      <w:tr w:rsidR="00E34DF7" w:rsidRPr="000961F5" w14:paraId="4BBFE5BA" w14:textId="77777777" w:rsidTr="00C90DDD">
        <w:tc>
          <w:tcPr>
            <w:tcW w:w="397" w:type="dxa"/>
            <w:shd w:val="clear" w:color="auto" w:fill="13426B"/>
          </w:tcPr>
          <w:p w14:paraId="04C9A39E" w14:textId="77777777" w:rsidR="00E34DF7" w:rsidRPr="009103D1" w:rsidRDefault="00E34DF7" w:rsidP="00C90DDD">
            <w:pPr>
              <w:spacing w:after="0"/>
              <w:ind w:left="0"/>
              <w:jc w:val="left"/>
              <w:rPr>
                <w:rFonts w:ascii="Arial" w:eastAsia="Times New Roman" w:hAnsi="Arial"/>
                <w:b/>
                <w:bCs/>
                <w:kern w:val="24"/>
                <w:sz w:val="16"/>
                <w:szCs w:val="16"/>
                <w:lang w:val="en-HK"/>
              </w:rPr>
            </w:pPr>
            <w:r w:rsidRPr="009103D1">
              <w:rPr>
                <w:rFonts w:ascii="Arial" w:eastAsia="Times New Roman" w:hAnsi="Arial"/>
                <w:b/>
                <w:bCs/>
                <w:kern w:val="24"/>
                <w:sz w:val="16"/>
                <w:szCs w:val="16"/>
                <w:lang w:val="en-HK"/>
              </w:rPr>
              <w:t>#</w:t>
            </w:r>
          </w:p>
        </w:tc>
        <w:tc>
          <w:tcPr>
            <w:tcW w:w="2717" w:type="dxa"/>
            <w:shd w:val="clear" w:color="auto" w:fill="13426B"/>
            <w:vAlign w:val="center"/>
          </w:tcPr>
          <w:p w14:paraId="4696897D" w14:textId="77777777" w:rsidR="00E34DF7" w:rsidRPr="009103D1" w:rsidRDefault="00E34DF7" w:rsidP="00C90DDD">
            <w:pPr>
              <w:spacing w:after="0"/>
              <w:ind w:left="0"/>
              <w:jc w:val="center"/>
              <w:rPr>
                <w:rFonts w:ascii="Arial" w:eastAsia="Times New Roman" w:hAnsi="Arial"/>
                <w:sz w:val="16"/>
                <w:szCs w:val="16"/>
              </w:rPr>
            </w:pPr>
            <w:r w:rsidRPr="009103D1">
              <w:rPr>
                <w:rFonts w:ascii="Arial" w:eastAsia="Times New Roman" w:hAnsi="Arial"/>
                <w:b/>
                <w:bCs/>
                <w:kern w:val="24"/>
                <w:sz w:val="16"/>
                <w:szCs w:val="16"/>
                <w:lang w:val="en-HK"/>
              </w:rPr>
              <w:t>Field name</w:t>
            </w:r>
          </w:p>
        </w:tc>
        <w:tc>
          <w:tcPr>
            <w:tcW w:w="992" w:type="dxa"/>
            <w:shd w:val="clear" w:color="auto" w:fill="13426B"/>
          </w:tcPr>
          <w:p w14:paraId="182556E1" w14:textId="77777777" w:rsidR="00E34DF7" w:rsidRPr="009103D1" w:rsidRDefault="00E34DF7" w:rsidP="00C90DDD">
            <w:pPr>
              <w:spacing w:after="0"/>
              <w:ind w:left="0"/>
              <w:jc w:val="center"/>
              <w:rPr>
                <w:rFonts w:ascii="Arial" w:hAnsi="Arial"/>
                <w:b/>
                <w:sz w:val="16"/>
                <w:szCs w:val="16"/>
                <w:lang w:val="en-US"/>
              </w:rPr>
            </w:pPr>
            <w:r w:rsidRPr="009103D1">
              <w:rPr>
                <w:rFonts w:ascii="Arial" w:hAnsi="Arial"/>
                <w:b/>
                <w:sz w:val="16"/>
                <w:szCs w:val="16"/>
                <w:lang w:val="en-US"/>
              </w:rPr>
              <w:t>Input method</w:t>
            </w:r>
          </w:p>
        </w:tc>
        <w:tc>
          <w:tcPr>
            <w:tcW w:w="992" w:type="dxa"/>
            <w:shd w:val="clear" w:color="auto" w:fill="13426B"/>
          </w:tcPr>
          <w:p w14:paraId="6B82C0BD" w14:textId="77777777" w:rsidR="00E34DF7" w:rsidRPr="009103D1" w:rsidRDefault="00E34DF7" w:rsidP="00C90DDD">
            <w:pPr>
              <w:spacing w:after="0"/>
              <w:ind w:left="0"/>
              <w:jc w:val="center"/>
              <w:rPr>
                <w:rFonts w:ascii="Arial" w:hAnsi="Arial"/>
                <w:b/>
                <w:sz w:val="16"/>
                <w:szCs w:val="16"/>
                <w:lang w:val="en-US"/>
              </w:rPr>
            </w:pPr>
            <w:r w:rsidRPr="009103D1">
              <w:rPr>
                <w:rFonts w:ascii="Arial" w:hAnsi="Arial"/>
                <w:b/>
                <w:sz w:val="16"/>
                <w:szCs w:val="16"/>
                <w:lang w:val="en-US"/>
              </w:rPr>
              <w:t>Max field length</w:t>
            </w:r>
          </w:p>
        </w:tc>
        <w:tc>
          <w:tcPr>
            <w:tcW w:w="5337" w:type="dxa"/>
            <w:shd w:val="clear" w:color="auto" w:fill="13426B"/>
            <w:vAlign w:val="center"/>
          </w:tcPr>
          <w:p w14:paraId="12290C0C" w14:textId="77777777" w:rsidR="00E34DF7" w:rsidRPr="009103D1" w:rsidRDefault="00E34DF7" w:rsidP="00C90DDD">
            <w:pPr>
              <w:spacing w:after="0"/>
              <w:ind w:left="0"/>
              <w:jc w:val="center"/>
              <w:rPr>
                <w:rFonts w:ascii="Arial" w:hAnsi="Arial"/>
                <w:b/>
                <w:sz w:val="16"/>
                <w:szCs w:val="16"/>
                <w:lang w:val="en-US"/>
              </w:rPr>
            </w:pPr>
            <w:r w:rsidRPr="009103D1">
              <w:rPr>
                <w:rFonts w:ascii="Arial" w:hAnsi="Arial"/>
                <w:b/>
                <w:sz w:val="16"/>
                <w:szCs w:val="16"/>
                <w:lang w:val="en-US"/>
              </w:rPr>
              <w:t>Notes</w:t>
            </w:r>
          </w:p>
        </w:tc>
      </w:tr>
      <w:tr w:rsidR="00E34DF7" w:rsidRPr="000961F5" w14:paraId="53DC42C9" w14:textId="77777777" w:rsidTr="00C90DDD">
        <w:trPr>
          <w:trHeight w:val="56"/>
        </w:trPr>
        <w:tc>
          <w:tcPr>
            <w:tcW w:w="397" w:type="dxa"/>
          </w:tcPr>
          <w:p w14:paraId="1BDCE158" w14:textId="77777777" w:rsidR="00E34DF7" w:rsidRPr="009103D1" w:rsidRDefault="00E34DF7" w:rsidP="00C90DDD">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1</w:t>
            </w:r>
          </w:p>
        </w:tc>
        <w:tc>
          <w:tcPr>
            <w:tcW w:w="2717" w:type="dxa"/>
          </w:tcPr>
          <w:p w14:paraId="03BDBF78" w14:textId="579E11FD" w:rsidR="00E34DF7" w:rsidRPr="009103D1" w:rsidRDefault="00E34DF7" w:rsidP="00C90DDD">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Board Resolution</w:t>
            </w:r>
          </w:p>
        </w:tc>
        <w:tc>
          <w:tcPr>
            <w:tcW w:w="992" w:type="dxa"/>
          </w:tcPr>
          <w:p w14:paraId="2167118C" w14:textId="77777777" w:rsidR="00E34DF7" w:rsidRPr="009103D1" w:rsidRDefault="00E34DF7" w:rsidP="00C90DDD">
            <w:pPr>
              <w:spacing w:after="0"/>
              <w:ind w:left="0"/>
              <w:jc w:val="center"/>
              <w:rPr>
                <w:rFonts w:ascii="Arial" w:hAnsi="Arial"/>
                <w:sz w:val="16"/>
                <w:szCs w:val="16"/>
                <w:lang w:val="en-US"/>
              </w:rPr>
            </w:pPr>
            <w:r w:rsidRPr="009103D1">
              <w:rPr>
                <w:rFonts w:ascii="Arial" w:hAnsi="Arial"/>
                <w:sz w:val="16"/>
                <w:szCs w:val="16"/>
                <w:lang w:val="en-US"/>
              </w:rPr>
              <w:t>File upload</w:t>
            </w:r>
          </w:p>
        </w:tc>
        <w:tc>
          <w:tcPr>
            <w:tcW w:w="992" w:type="dxa"/>
          </w:tcPr>
          <w:p w14:paraId="0A18EF1F" w14:textId="77777777" w:rsidR="00E34DF7" w:rsidRPr="009103D1" w:rsidRDefault="00E34DF7" w:rsidP="00C90DDD">
            <w:pPr>
              <w:spacing w:after="0"/>
              <w:ind w:left="0"/>
              <w:jc w:val="center"/>
              <w:rPr>
                <w:rFonts w:ascii="Arial" w:hAnsi="Arial"/>
                <w:sz w:val="16"/>
                <w:szCs w:val="16"/>
                <w:lang w:val="en-US"/>
              </w:rPr>
            </w:pPr>
            <w:r w:rsidRPr="009103D1">
              <w:rPr>
                <w:rFonts w:ascii="Arial" w:hAnsi="Arial"/>
                <w:sz w:val="16"/>
                <w:szCs w:val="16"/>
                <w:lang w:val="en-US"/>
              </w:rPr>
              <w:t>N/A</w:t>
            </w:r>
          </w:p>
        </w:tc>
        <w:tc>
          <w:tcPr>
            <w:tcW w:w="5337" w:type="dxa"/>
          </w:tcPr>
          <w:p w14:paraId="0958DE1B" w14:textId="6327F4D6" w:rsidR="00B74E3B" w:rsidRPr="009103D1" w:rsidRDefault="009103D1" w:rsidP="00B74E3B">
            <w:pPr>
              <w:spacing w:after="0"/>
              <w:ind w:left="0"/>
              <w:jc w:val="left"/>
              <w:rPr>
                <w:rFonts w:ascii="Arial" w:hAnsi="Arial"/>
                <w:sz w:val="16"/>
                <w:szCs w:val="16"/>
                <w:lang w:val="en-US"/>
              </w:rPr>
            </w:pPr>
            <w:r>
              <w:rPr>
                <w:rFonts w:ascii="Arial" w:hAnsi="Arial"/>
                <w:sz w:val="16"/>
                <w:szCs w:val="16"/>
                <w:lang w:val="en-US"/>
              </w:rPr>
              <w:t>S</w:t>
            </w:r>
            <w:r w:rsidR="00B74E3B" w:rsidRPr="009103D1">
              <w:rPr>
                <w:rFonts w:ascii="Arial" w:hAnsi="Arial"/>
                <w:sz w:val="16"/>
                <w:szCs w:val="16"/>
                <w:lang w:val="en-US"/>
              </w:rPr>
              <w:t xml:space="preserve">ingle file </w:t>
            </w:r>
          </w:p>
          <w:p w14:paraId="314D5BFF" w14:textId="50569F13" w:rsidR="00B74E3B" w:rsidRPr="009103D1" w:rsidRDefault="00B74E3B" w:rsidP="00B74E3B">
            <w:pPr>
              <w:spacing w:after="0"/>
              <w:ind w:left="0"/>
              <w:jc w:val="left"/>
              <w:rPr>
                <w:rFonts w:ascii="Arial" w:hAnsi="Arial"/>
                <w:sz w:val="16"/>
                <w:szCs w:val="16"/>
                <w:lang w:val="en-US"/>
              </w:rPr>
            </w:pPr>
            <w:r w:rsidRPr="009103D1">
              <w:rPr>
                <w:rFonts w:ascii="Arial" w:hAnsi="Arial"/>
                <w:sz w:val="16"/>
                <w:szCs w:val="16"/>
                <w:lang w:val="en-US"/>
              </w:rPr>
              <w:t>Max file size per upload: 40mb</w:t>
            </w:r>
          </w:p>
          <w:p w14:paraId="7FCF0339" w14:textId="77777777" w:rsidR="00B74E3B" w:rsidRPr="009103D1" w:rsidRDefault="00B74E3B" w:rsidP="00B74E3B">
            <w:pPr>
              <w:spacing w:after="0"/>
              <w:ind w:left="0"/>
              <w:jc w:val="left"/>
              <w:rPr>
                <w:rFonts w:ascii="Arial" w:hAnsi="Arial"/>
                <w:sz w:val="16"/>
                <w:szCs w:val="16"/>
                <w:lang w:val="en-US"/>
              </w:rPr>
            </w:pPr>
            <w:r w:rsidRPr="009103D1">
              <w:rPr>
                <w:rFonts w:ascii="Arial" w:hAnsi="Arial"/>
                <w:sz w:val="16"/>
                <w:szCs w:val="16"/>
                <w:lang w:val="en-US"/>
              </w:rPr>
              <w:t>Formats: PDF / JPEG / PNG</w:t>
            </w:r>
          </w:p>
          <w:p w14:paraId="79A194CF" w14:textId="77777777" w:rsidR="00E34DF7" w:rsidRPr="009103D1" w:rsidRDefault="00E34DF7" w:rsidP="00C90DDD">
            <w:pPr>
              <w:spacing w:after="0"/>
              <w:ind w:left="0"/>
              <w:jc w:val="left"/>
              <w:rPr>
                <w:rFonts w:ascii="Arial" w:hAnsi="Arial"/>
                <w:sz w:val="16"/>
                <w:szCs w:val="16"/>
                <w:lang w:val="en-US"/>
              </w:rPr>
            </w:pPr>
          </w:p>
          <w:p w14:paraId="46D6CCA0" w14:textId="0185A5A9" w:rsidR="00E34DF7" w:rsidRPr="009103D1" w:rsidRDefault="00E34DF7" w:rsidP="00C90DDD">
            <w:pPr>
              <w:spacing w:after="0"/>
              <w:ind w:left="0"/>
              <w:jc w:val="left"/>
              <w:rPr>
                <w:rFonts w:ascii="Arial" w:hAnsi="Arial"/>
                <w:sz w:val="16"/>
                <w:szCs w:val="16"/>
                <w:lang w:val="en-US"/>
              </w:rPr>
            </w:pPr>
            <w:r w:rsidRPr="009103D1">
              <w:rPr>
                <w:rFonts w:ascii="Arial" w:hAnsi="Arial"/>
                <w:sz w:val="16"/>
                <w:szCs w:val="16"/>
                <w:lang w:val="en-US"/>
              </w:rPr>
              <w:t xml:space="preserve">Assistive text: “Please upload </w:t>
            </w:r>
            <w:r w:rsidR="006D2965" w:rsidRPr="009103D1">
              <w:rPr>
                <w:rFonts w:ascii="Arial" w:hAnsi="Arial"/>
                <w:sz w:val="16"/>
                <w:szCs w:val="16"/>
                <w:lang w:val="en-US"/>
              </w:rPr>
              <w:t xml:space="preserve">a copy of the </w:t>
            </w:r>
            <w:r w:rsidRPr="009103D1">
              <w:rPr>
                <w:rFonts w:ascii="Arial" w:hAnsi="Arial"/>
                <w:sz w:val="16"/>
                <w:szCs w:val="16"/>
                <w:lang w:val="en-US"/>
              </w:rPr>
              <w:t xml:space="preserve">board resolution </w:t>
            </w:r>
            <w:r w:rsidR="000961F5" w:rsidRPr="009103D1">
              <w:rPr>
                <w:rFonts w:ascii="Arial" w:hAnsi="Arial"/>
                <w:sz w:val="16"/>
                <w:szCs w:val="16"/>
                <w:lang w:val="en-US"/>
              </w:rPr>
              <w:t>approving the execution of the offer</w:t>
            </w:r>
            <w:r w:rsidRPr="009103D1">
              <w:rPr>
                <w:rFonts w:ascii="Arial" w:hAnsi="Arial"/>
                <w:sz w:val="16"/>
                <w:szCs w:val="16"/>
                <w:lang w:val="en-US"/>
              </w:rPr>
              <w:t>.”</w:t>
            </w:r>
          </w:p>
          <w:p w14:paraId="3974E0AE" w14:textId="77777777" w:rsidR="00E34DF7" w:rsidRPr="009103D1" w:rsidRDefault="00E34DF7" w:rsidP="00C90DDD">
            <w:pPr>
              <w:spacing w:after="0"/>
              <w:ind w:left="0"/>
              <w:jc w:val="left"/>
              <w:rPr>
                <w:rFonts w:ascii="Arial" w:hAnsi="Arial"/>
                <w:sz w:val="16"/>
                <w:szCs w:val="16"/>
                <w:u w:val="single"/>
                <w:lang w:val="en-US"/>
              </w:rPr>
            </w:pPr>
          </w:p>
        </w:tc>
      </w:tr>
      <w:tr w:rsidR="00E34DF7" w:rsidRPr="000961F5" w14:paraId="37D9D913" w14:textId="77777777" w:rsidTr="00C90DDD">
        <w:trPr>
          <w:trHeight w:val="56"/>
        </w:trPr>
        <w:tc>
          <w:tcPr>
            <w:tcW w:w="397" w:type="dxa"/>
          </w:tcPr>
          <w:p w14:paraId="43FAEF1D" w14:textId="77777777" w:rsidR="00E34DF7" w:rsidRPr="009103D1" w:rsidRDefault="00E34DF7" w:rsidP="00C90DDD">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2</w:t>
            </w:r>
          </w:p>
        </w:tc>
        <w:tc>
          <w:tcPr>
            <w:tcW w:w="2717" w:type="dxa"/>
          </w:tcPr>
          <w:p w14:paraId="0CB3FA10" w14:textId="77777777" w:rsidR="00E34DF7" w:rsidRPr="009103D1" w:rsidRDefault="00E34DF7" w:rsidP="00C90DDD">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Share Certificate Specimen</w:t>
            </w:r>
          </w:p>
        </w:tc>
        <w:tc>
          <w:tcPr>
            <w:tcW w:w="992" w:type="dxa"/>
          </w:tcPr>
          <w:p w14:paraId="6F8CF913" w14:textId="77777777" w:rsidR="00E34DF7" w:rsidRPr="009103D1" w:rsidRDefault="00E34DF7" w:rsidP="00C90DDD">
            <w:pPr>
              <w:spacing w:after="0"/>
              <w:ind w:left="0"/>
              <w:jc w:val="center"/>
              <w:rPr>
                <w:rFonts w:ascii="Arial" w:hAnsi="Arial"/>
                <w:sz w:val="16"/>
                <w:szCs w:val="16"/>
                <w:lang w:val="en-US"/>
              </w:rPr>
            </w:pPr>
            <w:r w:rsidRPr="009103D1">
              <w:rPr>
                <w:rFonts w:ascii="Arial" w:hAnsi="Arial"/>
                <w:sz w:val="16"/>
                <w:szCs w:val="16"/>
                <w:lang w:val="en-US"/>
              </w:rPr>
              <w:t>File upload</w:t>
            </w:r>
          </w:p>
        </w:tc>
        <w:tc>
          <w:tcPr>
            <w:tcW w:w="992" w:type="dxa"/>
          </w:tcPr>
          <w:p w14:paraId="0E3C2FC3" w14:textId="77777777" w:rsidR="00E34DF7" w:rsidRPr="009103D1" w:rsidRDefault="00E34DF7" w:rsidP="00C90DDD">
            <w:pPr>
              <w:spacing w:after="0"/>
              <w:ind w:left="0"/>
              <w:jc w:val="center"/>
              <w:rPr>
                <w:rFonts w:ascii="Arial" w:hAnsi="Arial"/>
                <w:sz w:val="16"/>
                <w:szCs w:val="16"/>
                <w:lang w:val="en-US"/>
              </w:rPr>
            </w:pPr>
            <w:r w:rsidRPr="009103D1">
              <w:rPr>
                <w:rFonts w:ascii="Arial" w:hAnsi="Arial"/>
                <w:sz w:val="16"/>
                <w:szCs w:val="16"/>
                <w:lang w:val="en-US"/>
              </w:rPr>
              <w:t>N/A</w:t>
            </w:r>
          </w:p>
        </w:tc>
        <w:tc>
          <w:tcPr>
            <w:tcW w:w="5337" w:type="dxa"/>
          </w:tcPr>
          <w:p w14:paraId="36010802" w14:textId="35321B80" w:rsidR="00E34DF7" w:rsidRPr="009103D1" w:rsidRDefault="009103D1" w:rsidP="00C90DDD">
            <w:pPr>
              <w:spacing w:after="0"/>
              <w:ind w:left="0"/>
              <w:jc w:val="left"/>
              <w:rPr>
                <w:rFonts w:ascii="Arial" w:hAnsi="Arial"/>
                <w:sz w:val="16"/>
                <w:szCs w:val="16"/>
                <w:lang w:val="en-US"/>
              </w:rPr>
            </w:pPr>
            <w:r>
              <w:rPr>
                <w:rFonts w:ascii="Arial" w:hAnsi="Arial"/>
                <w:sz w:val="16"/>
                <w:szCs w:val="16"/>
                <w:lang w:val="en-US"/>
              </w:rPr>
              <w:t>S</w:t>
            </w:r>
            <w:r w:rsidR="00E34DF7" w:rsidRPr="009103D1">
              <w:rPr>
                <w:rFonts w:ascii="Arial" w:hAnsi="Arial"/>
                <w:sz w:val="16"/>
                <w:szCs w:val="16"/>
                <w:lang w:val="en-US"/>
              </w:rPr>
              <w:t xml:space="preserve">ingle file </w:t>
            </w:r>
          </w:p>
          <w:p w14:paraId="609D0918" w14:textId="77777777" w:rsidR="00E34DF7" w:rsidRPr="009103D1" w:rsidRDefault="00E34DF7" w:rsidP="00C90DDD">
            <w:pPr>
              <w:spacing w:after="0"/>
              <w:ind w:left="0"/>
              <w:jc w:val="left"/>
              <w:rPr>
                <w:rFonts w:ascii="Arial" w:hAnsi="Arial"/>
                <w:sz w:val="16"/>
                <w:szCs w:val="16"/>
                <w:lang w:val="en-US"/>
              </w:rPr>
            </w:pPr>
            <w:r w:rsidRPr="009103D1">
              <w:rPr>
                <w:rFonts w:ascii="Arial" w:hAnsi="Arial"/>
                <w:sz w:val="16"/>
                <w:szCs w:val="16"/>
                <w:lang w:val="en-US"/>
              </w:rPr>
              <w:t>Max file size per upload: 38mb</w:t>
            </w:r>
          </w:p>
          <w:p w14:paraId="0372CBCB" w14:textId="77777777" w:rsidR="00E34DF7" w:rsidRPr="009103D1" w:rsidRDefault="00E34DF7" w:rsidP="00C90DDD">
            <w:pPr>
              <w:spacing w:after="0"/>
              <w:ind w:left="0"/>
              <w:jc w:val="left"/>
              <w:rPr>
                <w:rFonts w:ascii="Arial" w:hAnsi="Arial"/>
                <w:sz w:val="16"/>
                <w:szCs w:val="16"/>
                <w:lang w:val="en-US"/>
              </w:rPr>
            </w:pPr>
            <w:r w:rsidRPr="009103D1">
              <w:rPr>
                <w:rFonts w:ascii="Arial" w:hAnsi="Arial"/>
                <w:sz w:val="16"/>
                <w:szCs w:val="16"/>
                <w:lang w:val="en-US"/>
              </w:rPr>
              <w:t>Formats: PDF / JPEG / PNG</w:t>
            </w:r>
          </w:p>
          <w:p w14:paraId="6600D7B3" w14:textId="77777777" w:rsidR="00E34DF7" w:rsidRPr="009103D1" w:rsidRDefault="00E34DF7" w:rsidP="00C90DDD">
            <w:pPr>
              <w:spacing w:after="0"/>
              <w:ind w:left="0"/>
              <w:jc w:val="left"/>
              <w:rPr>
                <w:rFonts w:ascii="Arial" w:hAnsi="Arial"/>
                <w:sz w:val="16"/>
                <w:szCs w:val="16"/>
                <w:lang w:val="en-US"/>
              </w:rPr>
            </w:pPr>
          </w:p>
          <w:p w14:paraId="495FEDA1" w14:textId="77777777" w:rsidR="00E34DF7" w:rsidRPr="009103D1" w:rsidRDefault="00E34DF7" w:rsidP="00C90DDD">
            <w:pPr>
              <w:spacing w:after="0"/>
              <w:ind w:left="0"/>
              <w:jc w:val="left"/>
              <w:rPr>
                <w:rFonts w:ascii="Arial" w:hAnsi="Arial"/>
                <w:sz w:val="16"/>
                <w:szCs w:val="16"/>
                <w:lang w:val="en-US"/>
              </w:rPr>
            </w:pPr>
            <w:r w:rsidRPr="009103D1">
              <w:rPr>
                <w:rFonts w:ascii="Arial" w:hAnsi="Arial"/>
                <w:sz w:val="16"/>
                <w:szCs w:val="16"/>
                <w:lang w:val="en-US"/>
              </w:rPr>
              <w:t>When uploaded, it is appended to the final page of the PDF generated.</w:t>
            </w:r>
          </w:p>
          <w:p w14:paraId="002C2025" w14:textId="77777777" w:rsidR="00E34DF7" w:rsidRPr="009103D1" w:rsidRDefault="00E34DF7" w:rsidP="00C90DDD">
            <w:pPr>
              <w:spacing w:after="0"/>
              <w:ind w:left="0"/>
              <w:jc w:val="left"/>
              <w:rPr>
                <w:rFonts w:ascii="Arial" w:hAnsi="Arial"/>
                <w:sz w:val="16"/>
                <w:szCs w:val="16"/>
                <w:lang w:val="en-US"/>
              </w:rPr>
            </w:pPr>
          </w:p>
        </w:tc>
      </w:tr>
      <w:tr w:rsidR="00B74E3B" w:rsidRPr="000961F5" w14:paraId="65BF1D38" w14:textId="77777777" w:rsidTr="00C90DDD">
        <w:trPr>
          <w:trHeight w:val="56"/>
        </w:trPr>
        <w:tc>
          <w:tcPr>
            <w:tcW w:w="397" w:type="dxa"/>
          </w:tcPr>
          <w:p w14:paraId="5578BDE0" w14:textId="0186987D" w:rsidR="00B74E3B" w:rsidRPr="009103D1" w:rsidRDefault="00B74E3B" w:rsidP="00B74E3B">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2a</w:t>
            </w:r>
          </w:p>
        </w:tc>
        <w:tc>
          <w:tcPr>
            <w:tcW w:w="2717" w:type="dxa"/>
          </w:tcPr>
          <w:p w14:paraId="141912B8" w14:textId="63833543" w:rsidR="00B74E3B" w:rsidRPr="009103D1" w:rsidRDefault="00B74E3B" w:rsidP="00B74E3B">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Other Supporting Documents</w:t>
            </w:r>
          </w:p>
        </w:tc>
        <w:tc>
          <w:tcPr>
            <w:tcW w:w="992" w:type="dxa"/>
          </w:tcPr>
          <w:p w14:paraId="20EFD63E" w14:textId="10BBDD72" w:rsidR="00B74E3B" w:rsidRPr="009103D1" w:rsidRDefault="00B74E3B" w:rsidP="00B74E3B">
            <w:pPr>
              <w:spacing w:after="0"/>
              <w:ind w:left="0"/>
              <w:jc w:val="center"/>
              <w:rPr>
                <w:rFonts w:ascii="Arial" w:hAnsi="Arial"/>
                <w:sz w:val="16"/>
                <w:szCs w:val="16"/>
                <w:lang w:val="en-US"/>
              </w:rPr>
            </w:pPr>
            <w:r w:rsidRPr="009103D1">
              <w:rPr>
                <w:rFonts w:ascii="Arial" w:hAnsi="Arial"/>
                <w:sz w:val="16"/>
                <w:szCs w:val="16"/>
                <w:lang w:val="en-US"/>
              </w:rPr>
              <w:t>File upload</w:t>
            </w:r>
          </w:p>
        </w:tc>
        <w:tc>
          <w:tcPr>
            <w:tcW w:w="992" w:type="dxa"/>
          </w:tcPr>
          <w:p w14:paraId="2BFAC13F" w14:textId="1983D7A1" w:rsidR="00B74E3B" w:rsidRPr="009103D1" w:rsidRDefault="00B74E3B" w:rsidP="00B74E3B">
            <w:pPr>
              <w:spacing w:after="0"/>
              <w:ind w:left="0"/>
              <w:jc w:val="center"/>
              <w:rPr>
                <w:rFonts w:ascii="Arial" w:hAnsi="Arial"/>
                <w:sz w:val="16"/>
                <w:szCs w:val="16"/>
                <w:lang w:val="en-US"/>
              </w:rPr>
            </w:pPr>
            <w:r w:rsidRPr="009103D1">
              <w:rPr>
                <w:rFonts w:ascii="Arial" w:hAnsi="Arial"/>
                <w:sz w:val="16"/>
                <w:szCs w:val="16"/>
                <w:lang w:val="en-US"/>
              </w:rPr>
              <w:t>N/A</w:t>
            </w:r>
          </w:p>
        </w:tc>
        <w:tc>
          <w:tcPr>
            <w:tcW w:w="5337" w:type="dxa"/>
          </w:tcPr>
          <w:p w14:paraId="77260F07" w14:textId="151212A5" w:rsidR="00B74E3B" w:rsidRPr="009103D1" w:rsidRDefault="00B74E3B" w:rsidP="00B74E3B">
            <w:pPr>
              <w:spacing w:after="0"/>
              <w:ind w:left="0"/>
              <w:jc w:val="left"/>
              <w:rPr>
                <w:rFonts w:ascii="Arial" w:hAnsi="Arial"/>
                <w:sz w:val="16"/>
                <w:szCs w:val="16"/>
                <w:lang w:val="en-US"/>
              </w:rPr>
            </w:pPr>
            <w:r w:rsidRPr="009103D1">
              <w:rPr>
                <w:rFonts w:ascii="Arial" w:hAnsi="Arial"/>
                <w:sz w:val="16"/>
                <w:szCs w:val="16"/>
                <w:u w:val="single"/>
                <w:lang w:val="en-US"/>
              </w:rPr>
              <w:t>Optional</w:t>
            </w:r>
            <w:r w:rsidRPr="009103D1">
              <w:rPr>
                <w:rFonts w:ascii="Arial" w:hAnsi="Arial"/>
                <w:sz w:val="16"/>
                <w:szCs w:val="16"/>
                <w:lang w:val="en-US"/>
              </w:rPr>
              <w:t xml:space="preserve">: up to ten files </w:t>
            </w:r>
          </w:p>
          <w:p w14:paraId="5D53C4DF" w14:textId="77777777" w:rsidR="00B74E3B" w:rsidRPr="009103D1" w:rsidRDefault="00B74E3B" w:rsidP="00B74E3B">
            <w:pPr>
              <w:spacing w:after="0"/>
              <w:ind w:left="0"/>
              <w:jc w:val="left"/>
              <w:rPr>
                <w:rFonts w:ascii="Arial" w:hAnsi="Arial"/>
                <w:sz w:val="16"/>
                <w:szCs w:val="16"/>
                <w:lang w:val="en-US"/>
              </w:rPr>
            </w:pPr>
            <w:r w:rsidRPr="009103D1">
              <w:rPr>
                <w:rFonts w:ascii="Arial" w:hAnsi="Arial"/>
                <w:sz w:val="16"/>
                <w:szCs w:val="16"/>
                <w:lang w:val="en-US"/>
              </w:rPr>
              <w:t>Max file size per upload: 40mb</w:t>
            </w:r>
          </w:p>
          <w:p w14:paraId="71B48BCE" w14:textId="77777777" w:rsidR="00B74E3B" w:rsidRPr="009103D1" w:rsidRDefault="00B74E3B" w:rsidP="00B74E3B">
            <w:pPr>
              <w:spacing w:after="0"/>
              <w:ind w:left="0"/>
              <w:jc w:val="left"/>
              <w:rPr>
                <w:rFonts w:ascii="Arial" w:hAnsi="Arial"/>
                <w:sz w:val="16"/>
                <w:szCs w:val="16"/>
                <w:lang w:val="en-US"/>
              </w:rPr>
            </w:pPr>
            <w:r w:rsidRPr="009103D1">
              <w:rPr>
                <w:rFonts w:ascii="Arial" w:hAnsi="Arial"/>
                <w:sz w:val="16"/>
                <w:szCs w:val="16"/>
                <w:lang w:val="en-US"/>
              </w:rPr>
              <w:t>Formats: PDF / JPEG / PNG</w:t>
            </w:r>
          </w:p>
          <w:p w14:paraId="36645426" w14:textId="77777777" w:rsidR="00B74E3B" w:rsidRPr="009103D1" w:rsidRDefault="00B74E3B" w:rsidP="00B74E3B">
            <w:pPr>
              <w:spacing w:after="0"/>
              <w:ind w:left="0"/>
              <w:jc w:val="left"/>
              <w:rPr>
                <w:rFonts w:ascii="Arial" w:hAnsi="Arial"/>
                <w:sz w:val="16"/>
                <w:szCs w:val="16"/>
                <w:lang w:val="en-US"/>
              </w:rPr>
            </w:pPr>
          </w:p>
          <w:p w14:paraId="41FD0873" w14:textId="56F30ED1" w:rsidR="00B74E3B" w:rsidRPr="009103D1" w:rsidRDefault="00B74E3B" w:rsidP="00B74E3B">
            <w:pPr>
              <w:spacing w:after="0"/>
              <w:ind w:left="0"/>
              <w:jc w:val="left"/>
              <w:rPr>
                <w:rFonts w:ascii="Arial" w:hAnsi="Arial"/>
                <w:sz w:val="16"/>
                <w:szCs w:val="16"/>
                <w:lang w:val="en-US"/>
              </w:rPr>
            </w:pPr>
            <w:r w:rsidRPr="009103D1">
              <w:rPr>
                <w:rFonts w:ascii="Arial" w:hAnsi="Arial"/>
                <w:sz w:val="16"/>
                <w:szCs w:val="16"/>
                <w:lang w:val="en-US"/>
              </w:rPr>
              <w:t>Assistive text: “</w:t>
            </w:r>
            <w:r w:rsidR="000961F5" w:rsidRPr="009103D1">
              <w:rPr>
                <w:rFonts w:ascii="Arial" w:hAnsi="Arial"/>
                <w:sz w:val="16"/>
                <w:szCs w:val="16"/>
                <w:lang w:val="en-US"/>
              </w:rPr>
              <w:t>Please upload any further supporting documentation deemed relevant in respect of the offer’s depository and settlement arrangements</w:t>
            </w:r>
            <w:r w:rsidRPr="009103D1">
              <w:rPr>
                <w:rFonts w:ascii="Arial" w:hAnsi="Arial"/>
                <w:sz w:val="16"/>
                <w:szCs w:val="16"/>
                <w:lang w:val="en-US"/>
              </w:rPr>
              <w:t>.”</w:t>
            </w:r>
          </w:p>
          <w:p w14:paraId="4DD4549E" w14:textId="4A36F4AA" w:rsidR="00B74E3B" w:rsidRPr="009103D1" w:rsidRDefault="00B74E3B" w:rsidP="00B74E3B">
            <w:pPr>
              <w:spacing w:after="0"/>
              <w:ind w:left="0"/>
              <w:jc w:val="left"/>
              <w:rPr>
                <w:rFonts w:ascii="Arial" w:hAnsi="Arial"/>
                <w:sz w:val="16"/>
                <w:szCs w:val="16"/>
                <w:u w:val="single"/>
                <w:lang w:val="en-US"/>
              </w:rPr>
            </w:pPr>
          </w:p>
        </w:tc>
      </w:tr>
      <w:tr w:rsidR="00B74E3B" w:rsidRPr="000961F5" w14:paraId="32DCE28E" w14:textId="77777777" w:rsidTr="00C90DDD">
        <w:trPr>
          <w:trHeight w:val="56"/>
        </w:trPr>
        <w:tc>
          <w:tcPr>
            <w:tcW w:w="397" w:type="dxa"/>
          </w:tcPr>
          <w:p w14:paraId="3B697922" w14:textId="77777777" w:rsidR="00B74E3B" w:rsidRPr="009103D1" w:rsidRDefault="00B74E3B" w:rsidP="00B74E3B">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3</w:t>
            </w:r>
          </w:p>
        </w:tc>
        <w:tc>
          <w:tcPr>
            <w:tcW w:w="2717" w:type="dxa"/>
          </w:tcPr>
          <w:p w14:paraId="5858DD4D" w14:textId="47A4D483" w:rsidR="00B74E3B" w:rsidRPr="009103D1" w:rsidRDefault="00B74E3B" w:rsidP="00B74E3B">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Pre-depositary Securities Transferred from Overseas Share Registrar to HK Share Registrar</w:t>
            </w:r>
          </w:p>
          <w:p w14:paraId="642EA58B" w14:textId="77777777" w:rsidR="00B74E3B" w:rsidRPr="009103D1" w:rsidRDefault="00B74E3B" w:rsidP="00B74E3B">
            <w:pPr>
              <w:spacing w:after="0"/>
              <w:ind w:left="0"/>
              <w:jc w:val="left"/>
              <w:rPr>
                <w:rFonts w:ascii="Arial" w:eastAsia="Times New Roman" w:hAnsi="Arial"/>
                <w:color w:val="000000"/>
                <w:kern w:val="24"/>
                <w:sz w:val="16"/>
                <w:szCs w:val="16"/>
                <w:lang w:val="en-HK"/>
              </w:rPr>
            </w:pPr>
          </w:p>
        </w:tc>
        <w:tc>
          <w:tcPr>
            <w:tcW w:w="992" w:type="dxa"/>
          </w:tcPr>
          <w:p w14:paraId="6C91A5C7" w14:textId="77777777" w:rsidR="00B74E3B" w:rsidRPr="009103D1" w:rsidRDefault="00B74E3B" w:rsidP="00B74E3B">
            <w:pPr>
              <w:spacing w:after="0"/>
              <w:ind w:left="0"/>
              <w:jc w:val="center"/>
              <w:rPr>
                <w:rFonts w:ascii="Arial" w:hAnsi="Arial"/>
                <w:sz w:val="16"/>
                <w:szCs w:val="16"/>
                <w:lang w:val="en-US"/>
              </w:rPr>
            </w:pPr>
            <w:r w:rsidRPr="009103D1">
              <w:rPr>
                <w:rFonts w:ascii="Arial" w:hAnsi="Arial"/>
                <w:sz w:val="16"/>
                <w:szCs w:val="16"/>
                <w:lang w:val="en-US"/>
              </w:rPr>
              <w:t>Tick box</w:t>
            </w:r>
          </w:p>
        </w:tc>
        <w:tc>
          <w:tcPr>
            <w:tcW w:w="992" w:type="dxa"/>
          </w:tcPr>
          <w:p w14:paraId="2A91ACCB" w14:textId="77777777" w:rsidR="00B74E3B" w:rsidRPr="009103D1" w:rsidRDefault="00B74E3B" w:rsidP="00B74E3B">
            <w:pPr>
              <w:spacing w:after="0"/>
              <w:ind w:left="0"/>
              <w:jc w:val="center"/>
              <w:rPr>
                <w:rFonts w:ascii="Arial" w:hAnsi="Arial"/>
                <w:sz w:val="16"/>
                <w:szCs w:val="16"/>
                <w:lang w:val="en-US"/>
              </w:rPr>
            </w:pPr>
            <w:r w:rsidRPr="009103D1">
              <w:rPr>
                <w:rFonts w:ascii="Arial" w:hAnsi="Arial"/>
                <w:sz w:val="16"/>
                <w:szCs w:val="16"/>
                <w:lang w:val="en-US"/>
              </w:rPr>
              <w:t>N/A</w:t>
            </w:r>
          </w:p>
        </w:tc>
        <w:tc>
          <w:tcPr>
            <w:tcW w:w="5337" w:type="dxa"/>
          </w:tcPr>
          <w:p w14:paraId="319EB7FF" w14:textId="19798E7E" w:rsidR="00B74E3B" w:rsidRPr="009103D1" w:rsidRDefault="00B74E3B" w:rsidP="00B74E3B">
            <w:pPr>
              <w:spacing w:after="0"/>
              <w:ind w:left="0"/>
              <w:jc w:val="left"/>
              <w:rPr>
                <w:rFonts w:ascii="Arial" w:hAnsi="Arial"/>
                <w:sz w:val="16"/>
                <w:szCs w:val="16"/>
                <w:lang w:val="en-US"/>
              </w:rPr>
            </w:pPr>
            <w:r w:rsidRPr="009103D1">
              <w:rPr>
                <w:rFonts w:ascii="Arial" w:hAnsi="Arial"/>
                <w:sz w:val="16"/>
                <w:szCs w:val="16"/>
                <w:u w:val="single"/>
                <w:lang w:val="en-US"/>
              </w:rPr>
              <w:t>Optional</w:t>
            </w:r>
            <w:r w:rsidRPr="009103D1">
              <w:rPr>
                <w:rFonts w:ascii="Arial" w:hAnsi="Arial"/>
                <w:sz w:val="16"/>
                <w:szCs w:val="16"/>
                <w:lang w:val="en-US"/>
              </w:rPr>
              <w:t>: Default unticked</w:t>
            </w:r>
          </w:p>
          <w:p w14:paraId="3A1B57A5" w14:textId="07AFA182" w:rsidR="00B74E3B" w:rsidRPr="009103D1" w:rsidRDefault="00B74E3B" w:rsidP="00B74E3B">
            <w:pPr>
              <w:spacing w:after="0"/>
              <w:ind w:left="0"/>
              <w:jc w:val="left"/>
              <w:rPr>
                <w:rFonts w:ascii="Arial" w:hAnsi="Arial"/>
                <w:sz w:val="16"/>
                <w:szCs w:val="16"/>
                <w:u w:val="single"/>
                <w:lang w:val="en-US"/>
              </w:rPr>
            </w:pPr>
          </w:p>
          <w:p w14:paraId="45FE1993" w14:textId="5F98DBEA" w:rsidR="00B74E3B" w:rsidRPr="009103D1" w:rsidRDefault="00B74E3B" w:rsidP="00B74E3B">
            <w:pPr>
              <w:spacing w:after="0"/>
              <w:ind w:left="0"/>
              <w:jc w:val="left"/>
              <w:rPr>
                <w:rFonts w:ascii="Arial" w:hAnsi="Arial"/>
                <w:sz w:val="16"/>
                <w:szCs w:val="16"/>
                <w:lang w:val="en-US"/>
              </w:rPr>
            </w:pPr>
            <w:r w:rsidRPr="009103D1">
              <w:rPr>
                <w:rFonts w:ascii="Arial" w:hAnsi="Arial"/>
                <w:sz w:val="16"/>
                <w:szCs w:val="16"/>
                <w:lang w:val="en-US"/>
              </w:rPr>
              <w:t>If it is clicked, it will add the following text in the Placement form / Pre-deposit form:</w:t>
            </w:r>
          </w:p>
          <w:p w14:paraId="402804ED" w14:textId="06399B45" w:rsidR="00B74E3B" w:rsidRPr="009103D1" w:rsidRDefault="00B74E3B" w:rsidP="00B74E3B">
            <w:pPr>
              <w:spacing w:after="0"/>
              <w:ind w:left="0"/>
              <w:jc w:val="left"/>
              <w:rPr>
                <w:rFonts w:ascii="Arial" w:hAnsi="Arial"/>
                <w:sz w:val="16"/>
                <w:szCs w:val="16"/>
                <w:lang w:val="en-US"/>
              </w:rPr>
            </w:pPr>
          </w:p>
          <w:p w14:paraId="5A51E0D9" w14:textId="77D3B2AB" w:rsidR="00B74E3B" w:rsidRPr="009103D1" w:rsidRDefault="00B74E3B" w:rsidP="00B74E3B">
            <w:pPr>
              <w:spacing w:after="0"/>
              <w:ind w:left="0"/>
              <w:jc w:val="left"/>
              <w:rPr>
                <w:rFonts w:ascii="Arial" w:hAnsi="Arial"/>
                <w:sz w:val="16"/>
                <w:szCs w:val="16"/>
                <w:lang w:val="en-US"/>
              </w:rPr>
            </w:pPr>
            <w:r w:rsidRPr="009103D1">
              <w:rPr>
                <w:rFonts w:ascii="Arial" w:hAnsi="Arial"/>
                <w:sz w:val="16"/>
                <w:szCs w:val="16"/>
                <w:lang w:val="en-US"/>
              </w:rPr>
              <w:t>“We hereby confirm that the depositing securities are originated from a transfer from the Issuer’s overseas share register to its Hong Kong share register and confirm to provide HKSCC a board resolution issued by the Company for approving the above-mentioned deposit of Shares which are originated from a transfer from the Company’s overseas share register to its Hong Kong share register.”</w:t>
            </w:r>
          </w:p>
          <w:p w14:paraId="122BBC20" w14:textId="77777777" w:rsidR="00B74E3B" w:rsidRPr="009103D1" w:rsidRDefault="00B74E3B" w:rsidP="00B74E3B">
            <w:pPr>
              <w:spacing w:after="0"/>
              <w:ind w:left="0"/>
              <w:jc w:val="left"/>
              <w:rPr>
                <w:rFonts w:ascii="Arial" w:hAnsi="Arial"/>
                <w:sz w:val="16"/>
                <w:szCs w:val="16"/>
                <w:lang w:val="en-US"/>
              </w:rPr>
            </w:pPr>
          </w:p>
        </w:tc>
      </w:tr>
      <w:tr w:rsidR="00B74E3B" w:rsidRPr="000961F5" w14:paraId="3029D063" w14:textId="77777777" w:rsidTr="00C90DDD">
        <w:trPr>
          <w:trHeight w:val="56"/>
        </w:trPr>
        <w:tc>
          <w:tcPr>
            <w:tcW w:w="397" w:type="dxa"/>
          </w:tcPr>
          <w:p w14:paraId="5EEC2DA3" w14:textId="77777777" w:rsidR="00B74E3B" w:rsidRPr="009103D1" w:rsidRDefault="00B74E3B" w:rsidP="00B74E3B">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lastRenderedPageBreak/>
              <w:t>4</w:t>
            </w:r>
          </w:p>
        </w:tc>
        <w:tc>
          <w:tcPr>
            <w:tcW w:w="2717" w:type="dxa"/>
          </w:tcPr>
          <w:p w14:paraId="259FAE11" w14:textId="77777777" w:rsidR="00B74E3B" w:rsidRPr="009103D1" w:rsidRDefault="00B74E3B" w:rsidP="00B74E3B">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Name of Depositary</w:t>
            </w:r>
          </w:p>
        </w:tc>
        <w:tc>
          <w:tcPr>
            <w:tcW w:w="992" w:type="dxa"/>
          </w:tcPr>
          <w:p w14:paraId="79E59292" w14:textId="77777777" w:rsidR="00B74E3B" w:rsidRPr="009103D1" w:rsidRDefault="00B74E3B" w:rsidP="00B74E3B">
            <w:pPr>
              <w:spacing w:after="0"/>
              <w:ind w:left="0"/>
              <w:jc w:val="center"/>
              <w:rPr>
                <w:rFonts w:ascii="Arial" w:hAnsi="Arial"/>
                <w:sz w:val="16"/>
                <w:szCs w:val="16"/>
                <w:lang w:val="en-US"/>
              </w:rPr>
            </w:pPr>
            <w:r w:rsidRPr="009103D1">
              <w:rPr>
                <w:rFonts w:ascii="Arial" w:hAnsi="Arial"/>
                <w:sz w:val="16"/>
                <w:szCs w:val="16"/>
                <w:lang w:val="en-US"/>
              </w:rPr>
              <w:t>Text string</w:t>
            </w:r>
          </w:p>
        </w:tc>
        <w:tc>
          <w:tcPr>
            <w:tcW w:w="992" w:type="dxa"/>
          </w:tcPr>
          <w:p w14:paraId="7734E76B" w14:textId="77777777" w:rsidR="00B74E3B" w:rsidRPr="009103D1" w:rsidRDefault="00B74E3B" w:rsidP="00B74E3B">
            <w:pPr>
              <w:spacing w:after="0"/>
              <w:ind w:left="0"/>
              <w:jc w:val="center"/>
              <w:rPr>
                <w:rFonts w:ascii="Arial" w:hAnsi="Arial"/>
                <w:sz w:val="16"/>
                <w:szCs w:val="16"/>
                <w:lang w:val="en-US"/>
              </w:rPr>
            </w:pPr>
            <w:r w:rsidRPr="009103D1">
              <w:rPr>
                <w:rFonts w:ascii="Arial" w:hAnsi="Arial"/>
                <w:sz w:val="16"/>
                <w:szCs w:val="16"/>
                <w:lang w:val="en-US"/>
              </w:rPr>
              <w:t>80</w:t>
            </w:r>
          </w:p>
        </w:tc>
        <w:tc>
          <w:tcPr>
            <w:tcW w:w="5337" w:type="dxa"/>
          </w:tcPr>
          <w:p w14:paraId="439EE1CA" w14:textId="035384FC" w:rsidR="00B74E3B" w:rsidRPr="009103D1" w:rsidRDefault="00B74E3B" w:rsidP="00A13A6E">
            <w:pPr>
              <w:pStyle w:val="ListParagraph"/>
              <w:numPr>
                <w:ilvl w:val="0"/>
                <w:numId w:val="128"/>
              </w:numPr>
              <w:spacing w:after="0"/>
              <w:ind w:leftChars="0" w:left="227" w:hanging="227"/>
              <w:jc w:val="left"/>
              <w:rPr>
                <w:rFonts w:ascii="Arial" w:eastAsia="DengXian" w:hAnsi="Arial"/>
                <w:sz w:val="16"/>
                <w:szCs w:val="16"/>
                <w:lang w:val="en-US"/>
              </w:rPr>
            </w:pPr>
            <w:r w:rsidRPr="009103D1">
              <w:rPr>
                <w:rFonts w:ascii="Arial" w:eastAsia="DengXian" w:hAnsi="Arial"/>
                <w:sz w:val="16"/>
                <w:szCs w:val="16"/>
                <w:u w:val="single"/>
                <w:lang w:val="en-US"/>
              </w:rPr>
              <w:t>Mandatory</w:t>
            </w:r>
            <w:r w:rsidRPr="009103D1">
              <w:rPr>
                <w:rFonts w:ascii="Arial" w:eastAsia="DengXian" w:hAnsi="Arial"/>
                <w:sz w:val="16"/>
                <w:szCs w:val="16"/>
                <w:lang w:val="en-US"/>
              </w:rPr>
              <w:t xml:space="preserve"> input and editable only if IPO Initiation Field #17 (Securities to be listed)= </w:t>
            </w:r>
            <w:r w:rsidRPr="009103D1">
              <w:rPr>
                <w:rFonts w:ascii="Arial" w:eastAsia="DengXian" w:hAnsi="Arial"/>
                <w:b/>
                <w:sz w:val="16"/>
                <w:szCs w:val="16"/>
                <w:lang w:val="en-US"/>
              </w:rPr>
              <w:t>“Depositary Receipts</w:t>
            </w:r>
            <w:r w:rsidRPr="009103D1">
              <w:rPr>
                <w:rFonts w:ascii="Arial" w:eastAsia="DengXian" w:hAnsi="Arial"/>
                <w:sz w:val="16"/>
                <w:szCs w:val="16"/>
                <w:lang w:val="en-US"/>
              </w:rPr>
              <w:t>”, if else it is hidden from the e-form and the template</w:t>
            </w:r>
          </w:p>
          <w:p w14:paraId="4148EE34" w14:textId="64790E0E" w:rsidR="00B74E3B" w:rsidRPr="009103D1" w:rsidRDefault="00B74E3B" w:rsidP="00A13A6E">
            <w:pPr>
              <w:pStyle w:val="ListParagraph"/>
              <w:numPr>
                <w:ilvl w:val="0"/>
                <w:numId w:val="128"/>
              </w:numPr>
              <w:spacing w:after="0"/>
              <w:ind w:leftChars="0" w:left="227" w:hanging="227"/>
              <w:jc w:val="left"/>
              <w:rPr>
                <w:rFonts w:ascii="Arial" w:eastAsia="DengXian" w:hAnsi="Arial"/>
                <w:sz w:val="16"/>
                <w:szCs w:val="16"/>
                <w:lang w:val="en-US"/>
              </w:rPr>
            </w:pPr>
            <w:r w:rsidRPr="009103D1">
              <w:rPr>
                <w:rFonts w:ascii="Arial" w:eastAsia="DengXian" w:hAnsi="Arial"/>
                <w:sz w:val="16"/>
                <w:szCs w:val="16"/>
                <w:lang w:val="en-US"/>
              </w:rPr>
              <w:t>Free text field</w:t>
            </w:r>
          </w:p>
          <w:p w14:paraId="25E72958" w14:textId="77777777" w:rsidR="00B74E3B" w:rsidRPr="009103D1" w:rsidRDefault="00B74E3B" w:rsidP="00B74E3B">
            <w:pPr>
              <w:spacing w:after="0"/>
              <w:ind w:left="0"/>
              <w:jc w:val="left"/>
              <w:rPr>
                <w:rFonts w:ascii="Arial" w:hAnsi="Arial"/>
                <w:sz w:val="16"/>
                <w:szCs w:val="16"/>
                <w:lang w:val="en-US"/>
              </w:rPr>
            </w:pPr>
          </w:p>
        </w:tc>
      </w:tr>
      <w:tr w:rsidR="00B74E3B" w:rsidRPr="000961F5" w14:paraId="7759AD35" w14:textId="77777777" w:rsidTr="00C90DDD">
        <w:trPr>
          <w:trHeight w:val="56"/>
        </w:trPr>
        <w:tc>
          <w:tcPr>
            <w:tcW w:w="397" w:type="dxa"/>
          </w:tcPr>
          <w:p w14:paraId="4F2C4160" w14:textId="77777777" w:rsidR="00B74E3B" w:rsidRPr="009103D1" w:rsidRDefault="00B74E3B" w:rsidP="00B74E3B">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5</w:t>
            </w:r>
          </w:p>
        </w:tc>
        <w:tc>
          <w:tcPr>
            <w:tcW w:w="2717" w:type="dxa"/>
          </w:tcPr>
          <w:p w14:paraId="6FD4F0CA" w14:textId="77777777" w:rsidR="00B74E3B" w:rsidRPr="009103D1" w:rsidRDefault="00B74E3B" w:rsidP="00B74E3B">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Name of Trustee-Manager</w:t>
            </w:r>
          </w:p>
        </w:tc>
        <w:tc>
          <w:tcPr>
            <w:tcW w:w="992" w:type="dxa"/>
          </w:tcPr>
          <w:p w14:paraId="57266B52" w14:textId="77777777" w:rsidR="00B74E3B" w:rsidRPr="009103D1" w:rsidRDefault="00B74E3B" w:rsidP="00B74E3B">
            <w:pPr>
              <w:spacing w:after="0"/>
              <w:ind w:left="0"/>
              <w:jc w:val="center"/>
              <w:rPr>
                <w:rFonts w:ascii="Arial" w:hAnsi="Arial"/>
                <w:sz w:val="16"/>
                <w:szCs w:val="16"/>
                <w:lang w:val="en-US"/>
              </w:rPr>
            </w:pPr>
            <w:r w:rsidRPr="009103D1">
              <w:rPr>
                <w:rFonts w:ascii="Arial" w:hAnsi="Arial"/>
                <w:sz w:val="16"/>
                <w:szCs w:val="16"/>
                <w:lang w:val="en-US"/>
              </w:rPr>
              <w:t>Text string</w:t>
            </w:r>
          </w:p>
        </w:tc>
        <w:tc>
          <w:tcPr>
            <w:tcW w:w="992" w:type="dxa"/>
          </w:tcPr>
          <w:p w14:paraId="77EFFF07" w14:textId="77777777" w:rsidR="00B74E3B" w:rsidRPr="009103D1" w:rsidRDefault="00B74E3B" w:rsidP="00B74E3B">
            <w:pPr>
              <w:spacing w:after="0"/>
              <w:ind w:left="0"/>
              <w:jc w:val="center"/>
              <w:rPr>
                <w:rFonts w:ascii="Arial" w:hAnsi="Arial"/>
                <w:sz w:val="16"/>
                <w:szCs w:val="16"/>
                <w:lang w:val="en-US"/>
              </w:rPr>
            </w:pPr>
            <w:r w:rsidRPr="009103D1">
              <w:rPr>
                <w:rFonts w:ascii="Arial" w:hAnsi="Arial"/>
                <w:sz w:val="16"/>
                <w:szCs w:val="16"/>
                <w:lang w:val="en-US"/>
              </w:rPr>
              <w:t>80</w:t>
            </w:r>
          </w:p>
        </w:tc>
        <w:tc>
          <w:tcPr>
            <w:tcW w:w="5337" w:type="dxa"/>
          </w:tcPr>
          <w:p w14:paraId="56189D37" w14:textId="21CE69B4" w:rsidR="00A13A6E" w:rsidRPr="009103D1" w:rsidRDefault="00A13A6E" w:rsidP="00A13A6E">
            <w:pPr>
              <w:pStyle w:val="ListParagraph"/>
              <w:numPr>
                <w:ilvl w:val="0"/>
                <w:numId w:val="128"/>
              </w:numPr>
              <w:spacing w:after="0"/>
              <w:ind w:leftChars="0" w:left="227" w:hanging="227"/>
              <w:jc w:val="left"/>
              <w:rPr>
                <w:rFonts w:ascii="Arial" w:eastAsia="DengXian" w:hAnsi="Arial"/>
                <w:sz w:val="16"/>
                <w:szCs w:val="16"/>
                <w:lang w:val="en-US"/>
              </w:rPr>
            </w:pPr>
            <w:r w:rsidRPr="009103D1">
              <w:rPr>
                <w:rFonts w:ascii="Arial" w:eastAsia="DengXian" w:hAnsi="Arial"/>
                <w:sz w:val="16"/>
                <w:szCs w:val="16"/>
                <w:u w:val="single"/>
                <w:lang w:val="en-US"/>
              </w:rPr>
              <w:t>Mandatory</w:t>
            </w:r>
            <w:r w:rsidRPr="009103D1">
              <w:rPr>
                <w:rFonts w:ascii="Arial" w:eastAsia="DengXian" w:hAnsi="Arial"/>
                <w:sz w:val="16"/>
                <w:szCs w:val="16"/>
                <w:lang w:val="en-US"/>
              </w:rPr>
              <w:t xml:space="preserve"> input and editable only if IPO Initiation Field #17 (Securities to be listed)= </w:t>
            </w:r>
            <w:r w:rsidRPr="009103D1">
              <w:rPr>
                <w:rFonts w:ascii="Arial" w:eastAsia="DengXian" w:hAnsi="Arial"/>
                <w:b/>
                <w:sz w:val="16"/>
                <w:szCs w:val="16"/>
                <w:lang w:val="en-US"/>
              </w:rPr>
              <w:t>“Stapled Securities</w:t>
            </w:r>
            <w:r w:rsidRPr="009103D1">
              <w:rPr>
                <w:rFonts w:ascii="Arial" w:eastAsia="DengXian" w:hAnsi="Arial"/>
                <w:sz w:val="16"/>
                <w:szCs w:val="16"/>
                <w:lang w:val="en-US"/>
              </w:rPr>
              <w:t>”, if else it is hidden from the e-form and the template</w:t>
            </w:r>
          </w:p>
          <w:p w14:paraId="095432BB" w14:textId="77777777" w:rsidR="00A13A6E" w:rsidRPr="009103D1" w:rsidRDefault="00A13A6E" w:rsidP="00A13A6E">
            <w:pPr>
              <w:pStyle w:val="ListParagraph"/>
              <w:numPr>
                <w:ilvl w:val="0"/>
                <w:numId w:val="128"/>
              </w:numPr>
              <w:spacing w:after="0"/>
              <w:ind w:leftChars="0" w:left="227" w:hanging="227"/>
              <w:jc w:val="left"/>
              <w:rPr>
                <w:rFonts w:ascii="Arial" w:eastAsia="DengXian" w:hAnsi="Arial"/>
                <w:sz w:val="16"/>
                <w:szCs w:val="16"/>
                <w:lang w:val="en-US"/>
              </w:rPr>
            </w:pPr>
            <w:r w:rsidRPr="009103D1">
              <w:rPr>
                <w:rFonts w:ascii="Arial" w:eastAsia="DengXian" w:hAnsi="Arial"/>
                <w:sz w:val="16"/>
                <w:szCs w:val="16"/>
                <w:lang w:val="en-US"/>
              </w:rPr>
              <w:t>Free text field</w:t>
            </w:r>
          </w:p>
          <w:p w14:paraId="4854C6C1" w14:textId="7E2AEB0C" w:rsidR="00B74E3B" w:rsidRPr="009103D1" w:rsidRDefault="00A13A6E" w:rsidP="00A13A6E">
            <w:pPr>
              <w:spacing w:after="0"/>
              <w:ind w:left="0"/>
              <w:jc w:val="left"/>
              <w:rPr>
                <w:rFonts w:ascii="Arial" w:hAnsi="Arial"/>
                <w:sz w:val="16"/>
                <w:szCs w:val="16"/>
                <w:lang w:val="en-US"/>
              </w:rPr>
            </w:pPr>
            <w:r w:rsidRPr="009103D1">
              <w:rPr>
                <w:rFonts w:ascii="Arial" w:hAnsi="Arial"/>
                <w:sz w:val="16"/>
                <w:szCs w:val="16"/>
                <w:lang w:val="en-US"/>
              </w:rPr>
              <w:t xml:space="preserve"> </w:t>
            </w:r>
          </w:p>
        </w:tc>
      </w:tr>
    </w:tbl>
    <w:p w14:paraId="4656B4F4" w14:textId="77777777" w:rsidR="00E34DF7" w:rsidRPr="000961F5" w:rsidRDefault="00E34DF7" w:rsidP="00E34DF7">
      <w:pPr>
        <w:spacing w:after="0"/>
        <w:ind w:left="0"/>
        <w:rPr>
          <w:rFonts w:eastAsia="DengXian"/>
          <w:lang w:eastAsia="zh-CN"/>
        </w:rPr>
      </w:pPr>
    </w:p>
    <w:p w14:paraId="1CCA57E0" w14:textId="77777777" w:rsidR="00C90DDD" w:rsidRPr="000961F5" w:rsidRDefault="00C90DDD" w:rsidP="00E34DF7">
      <w:pPr>
        <w:ind w:left="0"/>
        <w:rPr>
          <w:b/>
          <w:u w:val="single"/>
          <w:lang w:eastAsia="x-none"/>
        </w:rPr>
      </w:pPr>
    </w:p>
    <w:p w14:paraId="22FA301B" w14:textId="6BBBC03A" w:rsidR="00E34DF7" w:rsidRPr="001243CC" w:rsidRDefault="00E34DF7" w:rsidP="00E34DF7">
      <w:pPr>
        <w:ind w:left="0"/>
        <w:rPr>
          <w:b/>
          <w:sz w:val="20"/>
          <w:szCs w:val="20"/>
          <w:u w:val="single"/>
          <w:lang w:eastAsia="x-none"/>
        </w:rPr>
      </w:pPr>
      <w:r w:rsidRPr="001243CC">
        <w:rPr>
          <w:b/>
          <w:sz w:val="20"/>
          <w:szCs w:val="20"/>
          <w:u w:val="single"/>
          <w:lang w:eastAsia="x-none"/>
        </w:rPr>
        <w:t>Section B: Settlement Arrangement</w:t>
      </w:r>
    </w:p>
    <w:p w14:paraId="73144B3B" w14:textId="66A11F3C" w:rsidR="00E34DF7" w:rsidRPr="00A13A6E" w:rsidRDefault="00E34DF7" w:rsidP="00E34DF7">
      <w:pPr>
        <w:ind w:left="0"/>
        <w:rPr>
          <w:sz w:val="20"/>
          <w:szCs w:val="20"/>
          <w:lang w:eastAsia="x-none"/>
        </w:rPr>
      </w:pPr>
      <w:r w:rsidRPr="00A13A6E">
        <w:rPr>
          <w:sz w:val="20"/>
          <w:szCs w:val="20"/>
          <w:lang w:eastAsia="x-none"/>
        </w:rPr>
        <w:t xml:space="preserve">This section specifies up to </w:t>
      </w:r>
      <w:r w:rsidRPr="00A13A6E">
        <w:rPr>
          <w:b/>
          <w:sz w:val="20"/>
          <w:szCs w:val="20"/>
          <w:lang w:eastAsia="x-none"/>
        </w:rPr>
        <w:t>10</w:t>
      </w:r>
      <w:r w:rsidRPr="00A13A6E">
        <w:rPr>
          <w:sz w:val="20"/>
          <w:szCs w:val="20"/>
          <w:lang w:eastAsia="x-none"/>
        </w:rPr>
        <w:t xml:space="preserve"> CCASS participant accounts into which the institutional offer shares should be deposited on the </w:t>
      </w:r>
      <w:r w:rsidR="00C86E6C" w:rsidRPr="00A13A6E">
        <w:rPr>
          <w:sz w:val="20"/>
          <w:szCs w:val="20"/>
          <w:lang w:eastAsia="x-none"/>
        </w:rPr>
        <w:t>P</w:t>
      </w:r>
      <w:r w:rsidRPr="00A13A6E">
        <w:rPr>
          <w:sz w:val="20"/>
          <w:szCs w:val="20"/>
          <w:lang w:eastAsia="x-none"/>
        </w:rPr>
        <w:t>re-deposit</w:t>
      </w:r>
      <w:r w:rsidR="00C86E6C" w:rsidRPr="00A13A6E">
        <w:rPr>
          <w:sz w:val="20"/>
          <w:szCs w:val="20"/>
          <w:lang w:eastAsia="x-none"/>
        </w:rPr>
        <w:t xml:space="preserve"> </w:t>
      </w:r>
      <w:r w:rsidRPr="00A13A6E">
        <w:rPr>
          <w:sz w:val="20"/>
          <w:szCs w:val="20"/>
          <w:lang w:eastAsia="x-none"/>
        </w:rPr>
        <w:t xml:space="preserve">/ </w:t>
      </w:r>
      <w:r w:rsidR="00C86E6C" w:rsidRPr="00A13A6E">
        <w:rPr>
          <w:sz w:val="20"/>
          <w:szCs w:val="20"/>
          <w:lang w:eastAsia="x-none"/>
        </w:rPr>
        <w:t>P</w:t>
      </w:r>
      <w:r w:rsidRPr="00A13A6E">
        <w:rPr>
          <w:sz w:val="20"/>
          <w:szCs w:val="20"/>
          <w:lang w:eastAsia="x-none"/>
        </w:rPr>
        <w:t xml:space="preserve">lacing </w:t>
      </w:r>
      <w:r w:rsidR="00C86E6C" w:rsidRPr="00A13A6E">
        <w:rPr>
          <w:sz w:val="20"/>
          <w:szCs w:val="20"/>
          <w:lang w:eastAsia="x-none"/>
        </w:rPr>
        <w:t>S</w:t>
      </w:r>
      <w:r w:rsidRPr="00A13A6E">
        <w:rPr>
          <w:sz w:val="20"/>
          <w:szCs w:val="20"/>
          <w:lang w:eastAsia="x-none"/>
        </w:rPr>
        <w:t xml:space="preserve">hares </w:t>
      </w:r>
      <w:r w:rsidR="00C86E6C" w:rsidRPr="00A13A6E">
        <w:rPr>
          <w:sz w:val="20"/>
          <w:szCs w:val="20"/>
          <w:lang w:eastAsia="x-none"/>
        </w:rPr>
        <w:t>D</w:t>
      </w:r>
      <w:r w:rsidRPr="00A13A6E">
        <w:rPr>
          <w:sz w:val="20"/>
          <w:szCs w:val="20"/>
          <w:lang w:eastAsia="x-none"/>
        </w:rPr>
        <w:t xml:space="preserve">elivery </w:t>
      </w:r>
      <w:r w:rsidR="00C86E6C" w:rsidRPr="00A13A6E">
        <w:rPr>
          <w:sz w:val="20"/>
          <w:szCs w:val="20"/>
          <w:lang w:eastAsia="x-none"/>
        </w:rPr>
        <w:t>D</w:t>
      </w:r>
      <w:r w:rsidRPr="00A13A6E">
        <w:rPr>
          <w:sz w:val="20"/>
          <w:szCs w:val="20"/>
          <w:lang w:eastAsia="x-none"/>
        </w:rPr>
        <w:t xml:space="preserve">ate </w:t>
      </w:r>
      <w:r w:rsidR="00C86E6C" w:rsidRPr="00A13A6E">
        <w:rPr>
          <w:sz w:val="20"/>
          <w:szCs w:val="20"/>
          <w:lang w:eastAsia="x-none"/>
        </w:rPr>
        <w:t>[</w:t>
      </w:r>
      <w:r w:rsidRPr="00A13A6E">
        <w:rPr>
          <w:sz w:val="20"/>
          <w:szCs w:val="20"/>
          <w:lang w:eastAsia="x-none"/>
        </w:rPr>
        <w:t xml:space="preserve">IPO Initiation </w:t>
      </w:r>
      <w:r w:rsidR="00C86E6C" w:rsidRPr="00A13A6E">
        <w:rPr>
          <w:sz w:val="20"/>
          <w:szCs w:val="20"/>
          <w:lang w:eastAsia="x-none"/>
        </w:rPr>
        <w:t>F</w:t>
      </w:r>
      <w:r w:rsidRPr="00A13A6E">
        <w:rPr>
          <w:sz w:val="20"/>
          <w:szCs w:val="20"/>
          <w:lang w:eastAsia="x-none"/>
        </w:rPr>
        <w:t>ield #57]:</w:t>
      </w:r>
    </w:p>
    <w:p w14:paraId="6C9704F3" w14:textId="77777777" w:rsidR="00E34DF7" w:rsidRPr="000961F5" w:rsidRDefault="00E34DF7" w:rsidP="00E34DF7">
      <w:pPr>
        <w:ind w:left="0"/>
        <w:rPr>
          <w:u w:val="single"/>
          <w:lang w:eastAsia="x-none"/>
        </w:rPr>
      </w:pPr>
    </w:p>
    <w:tbl>
      <w:tblPr>
        <w:tblStyle w:val="TableGrid4"/>
        <w:tblW w:w="10525" w:type="dxa"/>
        <w:tblLook w:val="04A0" w:firstRow="1" w:lastRow="0" w:firstColumn="1" w:lastColumn="0" w:noHBand="0" w:noVBand="1"/>
      </w:tblPr>
      <w:tblGrid>
        <w:gridCol w:w="417"/>
        <w:gridCol w:w="2255"/>
        <w:gridCol w:w="1406"/>
        <w:gridCol w:w="1462"/>
        <w:gridCol w:w="4985"/>
      </w:tblGrid>
      <w:tr w:rsidR="00E34DF7" w:rsidRPr="000961F5" w14:paraId="0AD9F432" w14:textId="77777777" w:rsidTr="00C90DDD">
        <w:tc>
          <w:tcPr>
            <w:tcW w:w="417" w:type="dxa"/>
            <w:shd w:val="clear" w:color="auto" w:fill="13426B"/>
          </w:tcPr>
          <w:p w14:paraId="78A5DB7B" w14:textId="77777777" w:rsidR="00E34DF7" w:rsidRPr="00A13A6E" w:rsidRDefault="00E34DF7" w:rsidP="00C90DDD">
            <w:pPr>
              <w:spacing w:after="0"/>
              <w:ind w:left="0"/>
              <w:jc w:val="left"/>
              <w:rPr>
                <w:rFonts w:ascii="Arial" w:eastAsia="Times New Roman" w:hAnsi="Arial"/>
                <w:b/>
                <w:bCs/>
                <w:kern w:val="24"/>
                <w:sz w:val="16"/>
                <w:szCs w:val="18"/>
                <w:lang w:val="en-HK"/>
              </w:rPr>
            </w:pPr>
            <w:r w:rsidRPr="00A13A6E">
              <w:rPr>
                <w:rFonts w:ascii="Arial" w:eastAsia="Times New Roman" w:hAnsi="Arial"/>
                <w:b/>
                <w:bCs/>
                <w:kern w:val="24"/>
                <w:sz w:val="16"/>
                <w:szCs w:val="18"/>
                <w:lang w:val="en-HK"/>
              </w:rPr>
              <w:t>#</w:t>
            </w:r>
          </w:p>
        </w:tc>
        <w:tc>
          <w:tcPr>
            <w:tcW w:w="2255" w:type="dxa"/>
            <w:shd w:val="clear" w:color="auto" w:fill="13426B"/>
            <w:vAlign w:val="center"/>
          </w:tcPr>
          <w:p w14:paraId="0DE1EB9B" w14:textId="77777777" w:rsidR="00E34DF7" w:rsidRPr="00A13A6E" w:rsidRDefault="00E34DF7" w:rsidP="00C90DDD">
            <w:pPr>
              <w:spacing w:after="0"/>
              <w:ind w:left="0"/>
              <w:jc w:val="left"/>
              <w:rPr>
                <w:rFonts w:ascii="Arial" w:eastAsia="Times New Roman" w:hAnsi="Arial"/>
                <w:sz w:val="16"/>
                <w:szCs w:val="18"/>
              </w:rPr>
            </w:pPr>
            <w:r w:rsidRPr="00A13A6E">
              <w:rPr>
                <w:rFonts w:ascii="Arial" w:eastAsia="Times New Roman" w:hAnsi="Arial"/>
                <w:b/>
                <w:bCs/>
                <w:kern w:val="24"/>
                <w:sz w:val="16"/>
                <w:szCs w:val="18"/>
                <w:lang w:val="en-HK"/>
              </w:rPr>
              <w:t>Data field</w:t>
            </w:r>
          </w:p>
        </w:tc>
        <w:tc>
          <w:tcPr>
            <w:tcW w:w="1406" w:type="dxa"/>
            <w:shd w:val="clear" w:color="auto" w:fill="13426B"/>
          </w:tcPr>
          <w:p w14:paraId="2F185EC5" w14:textId="77777777" w:rsidR="00E34DF7" w:rsidRPr="00A13A6E" w:rsidRDefault="00E34DF7" w:rsidP="00C90DDD">
            <w:pPr>
              <w:spacing w:after="0"/>
              <w:ind w:left="0"/>
              <w:jc w:val="left"/>
              <w:rPr>
                <w:rFonts w:ascii="Arial" w:hAnsi="Arial"/>
                <w:b/>
                <w:sz w:val="16"/>
                <w:szCs w:val="18"/>
                <w:lang w:val="en-US"/>
              </w:rPr>
            </w:pPr>
            <w:r w:rsidRPr="00A13A6E">
              <w:rPr>
                <w:rFonts w:ascii="Arial" w:hAnsi="Arial"/>
                <w:b/>
                <w:sz w:val="16"/>
                <w:szCs w:val="18"/>
                <w:lang w:val="en-US"/>
              </w:rPr>
              <w:t>Input method</w:t>
            </w:r>
          </w:p>
        </w:tc>
        <w:tc>
          <w:tcPr>
            <w:tcW w:w="1462" w:type="dxa"/>
            <w:shd w:val="clear" w:color="auto" w:fill="13426B"/>
          </w:tcPr>
          <w:p w14:paraId="54F86DA7" w14:textId="77777777" w:rsidR="00E34DF7" w:rsidRPr="00A13A6E" w:rsidRDefault="00E34DF7" w:rsidP="00C90DDD">
            <w:pPr>
              <w:spacing w:after="0"/>
              <w:ind w:left="0"/>
              <w:jc w:val="left"/>
              <w:rPr>
                <w:rFonts w:ascii="Arial" w:hAnsi="Arial"/>
                <w:b/>
                <w:sz w:val="16"/>
                <w:szCs w:val="18"/>
                <w:lang w:val="en-US"/>
              </w:rPr>
            </w:pPr>
            <w:r w:rsidRPr="00A13A6E">
              <w:rPr>
                <w:rFonts w:ascii="Arial" w:hAnsi="Arial"/>
                <w:b/>
                <w:sz w:val="16"/>
                <w:szCs w:val="18"/>
                <w:lang w:val="en-US"/>
              </w:rPr>
              <w:t>Max field length</w:t>
            </w:r>
          </w:p>
        </w:tc>
        <w:tc>
          <w:tcPr>
            <w:tcW w:w="4985" w:type="dxa"/>
            <w:shd w:val="clear" w:color="auto" w:fill="13426B"/>
            <w:vAlign w:val="center"/>
          </w:tcPr>
          <w:p w14:paraId="59938173" w14:textId="77777777" w:rsidR="00E34DF7" w:rsidRPr="00A13A6E" w:rsidRDefault="00E34DF7" w:rsidP="00C90DDD">
            <w:pPr>
              <w:spacing w:after="0"/>
              <w:ind w:left="0"/>
              <w:jc w:val="left"/>
              <w:rPr>
                <w:rFonts w:ascii="Arial" w:hAnsi="Arial"/>
                <w:b/>
                <w:sz w:val="16"/>
                <w:szCs w:val="18"/>
                <w:lang w:val="en-US"/>
              </w:rPr>
            </w:pPr>
            <w:r w:rsidRPr="00A13A6E">
              <w:rPr>
                <w:rFonts w:ascii="Arial" w:hAnsi="Arial"/>
                <w:b/>
                <w:sz w:val="16"/>
                <w:szCs w:val="18"/>
                <w:lang w:val="en-US"/>
              </w:rPr>
              <w:t>Notes</w:t>
            </w:r>
          </w:p>
        </w:tc>
      </w:tr>
      <w:tr w:rsidR="00E34DF7" w:rsidRPr="000961F5" w14:paraId="701D5896" w14:textId="77777777" w:rsidTr="00C90DDD">
        <w:tc>
          <w:tcPr>
            <w:tcW w:w="417" w:type="dxa"/>
          </w:tcPr>
          <w:p w14:paraId="6679C65A" w14:textId="77777777" w:rsidR="00E34DF7" w:rsidRPr="00A13A6E" w:rsidRDefault="00E34DF7" w:rsidP="00C90DDD">
            <w:pPr>
              <w:spacing w:after="0"/>
              <w:ind w:left="0"/>
              <w:jc w:val="left"/>
              <w:rPr>
                <w:rFonts w:ascii="Arial" w:eastAsia="Times New Roman" w:hAnsi="Arial"/>
                <w:color w:val="000000"/>
                <w:kern w:val="24"/>
                <w:sz w:val="16"/>
                <w:szCs w:val="18"/>
                <w:lang w:val="en-HK"/>
              </w:rPr>
            </w:pPr>
            <w:r w:rsidRPr="00A13A6E">
              <w:rPr>
                <w:rFonts w:ascii="Arial" w:eastAsia="Times New Roman" w:hAnsi="Arial"/>
                <w:color w:val="000000"/>
                <w:kern w:val="24"/>
                <w:sz w:val="16"/>
                <w:szCs w:val="18"/>
                <w:lang w:val="en-HK"/>
              </w:rPr>
              <w:t>6</w:t>
            </w:r>
          </w:p>
        </w:tc>
        <w:tc>
          <w:tcPr>
            <w:tcW w:w="2255" w:type="dxa"/>
          </w:tcPr>
          <w:p w14:paraId="68BB60A1" w14:textId="77777777" w:rsidR="00E34DF7" w:rsidRPr="00A13A6E" w:rsidRDefault="00E34DF7" w:rsidP="00C90DDD">
            <w:pPr>
              <w:spacing w:after="0"/>
              <w:ind w:left="0"/>
              <w:jc w:val="left"/>
              <w:rPr>
                <w:rFonts w:ascii="Arial" w:eastAsia="Times New Roman" w:hAnsi="Arial"/>
                <w:color w:val="000000"/>
                <w:kern w:val="24"/>
                <w:sz w:val="16"/>
                <w:szCs w:val="18"/>
                <w:lang w:val="en-HK"/>
              </w:rPr>
            </w:pPr>
            <w:r w:rsidRPr="00A13A6E">
              <w:rPr>
                <w:rFonts w:ascii="Arial" w:eastAsia="Times New Roman" w:hAnsi="Arial"/>
                <w:color w:val="000000"/>
                <w:kern w:val="24"/>
                <w:sz w:val="16"/>
                <w:szCs w:val="18"/>
                <w:lang w:val="en-HK"/>
              </w:rPr>
              <w:t>Number of Securities</w:t>
            </w:r>
          </w:p>
        </w:tc>
        <w:tc>
          <w:tcPr>
            <w:tcW w:w="1406" w:type="dxa"/>
          </w:tcPr>
          <w:p w14:paraId="7776FCF1" w14:textId="77777777" w:rsidR="00E34DF7" w:rsidRPr="00A13A6E" w:rsidRDefault="00E34DF7" w:rsidP="00C90DDD">
            <w:pPr>
              <w:spacing w:after="0"/>
              <w:ind w:left="0"/>
              <w:jc w:val="left"/>
              <w:rPr>
                <w:rFonts w:ascii="Arial" w:eastAsia="Times New Roman" w:hAnsi="Arial"/>
                <w:color w:val="000000"/>
                <w:kern w:val="24"/>
                <w:sz w:val="16"/>
                <w:szCs w:val="18"/>
                <w:lang w:val="en-HK"/>
              </w:rPr>
            </w:pPr>
            <w:r w:rsidRPr="00A13A6E">
              <w:rPr>
                <w:rFonts w:ascii="Arial" w:eastAsia="Times New Roman" w:hAnsi="Arial"/>
                <w:color w:val="000000"/>
                <w:kern w:val="24"/>
                <w:sz w:val="16"/>
                <w:szCs w:val="18"/>
                <w:lang w:val="en-HK"/>
              </w:rPr>
              <w:t>0</w:t>
            </w:r>
          </w:p>
        </w:tc>
        <w:tc>
          <w:tcPr>
            <w:tcW w:w="1462" w:type="dxa"/>
          </w:tcPr>
          <w:p w14:paraId="2AD29E71" w14:textId="77777777" w:rsidR="00E34DF7" w:rsidRPr="00A13A6E" w:rsidRDefault="00E34DF7" w:rsidP="00C90DDD">
            <w:pPr>
              <w:spacing w:after="0"/>
              <w:ind w:left="0"/>
              <w:jc w:val="left"/>
              <w:rPr>
                <w:rFonts w:ascii="Arial" w:eastAsia="Times New Roman" w:hAnsi="Arial"/>
                <w:color w:val="000000"/>
                <w:kern w:val="24"/>
                <w:sz w:val="16"/>
                <w:szCs w:val="18"/>
                <w:lang w:val="en-HK"/>
              </w:rPr>
            </w:pPr>
            <w:r w:rsidRPr="00A13A6E">
              <w:rPr>
                <w:rFonts w:ascii="Arial" w:eastAsia="Times New Roman" w:hAnsi="Arial"/>
                <w:color w:val="000000"/>
                <w:kern w:val="24"/>
                <w:sz w:val="16"/>
                <w:szCs w:val="18"/>
                <w:lang w:val="en-HK"/>
              </w:rPr>
              <w:t>Integer</w:t>
            </w:r>
          </w:p>
        </w:tc>
        <w:tc>
          <w:tcPr>
            <w:tcW w:w="4985" w:type="dxa"/>
          </w:tcPr>
          <w:p w14:paraId="6EF2B52C" w14:textId="77777777" w:rsidR="00E34DF7" w:rsidRPr="00A13A6E" w:rsidRDefault="00E34DF7" w:rsidP="00A13A6E">
            <w:pPr>
              <w:spacing w:after="0"/>
              <w:ind w:left="0"/>
              <w:jc w:val="left"/>
              <w:rPr>
                <w:rFonts w:ascii="Arial" w:eastAsia="Times New Roman" w:hAnsi="Arial"/>
                <w:color w:val="000000"/>
                <w:kern w:val="24"/>
                <w:sz w:val="16"/>
                <w:szCs w:val="18"/>
                <w:lang w:val="en-HK"/>
              </w:rPr>
            </w:pPr>
          </w:p>
        </w:tc>
      </w:tr>
      <w:tr w:rsidR="00E34DF7" w:rsidRPr="000961F5" w14:paraId="0D245C39" w14:textId="77777777" w:rsidTr="00C90DDD">
        <w:tc>
          <w:tcPr>
            <w:tcW w:w="417" w:type="dxa"/>
          </w:tcPr>
          <w:p w14:paraId="30DC5938" w14:textId="77777777" w:rsidR="00E34DF7" w:rsidRPr="00A13A6E" w:rsidRDefault="00E34DF7" w:rsidP="00C90DDD">
            <w:pPr>
              <w:spacing w:after="0"/>
              <w:ind w:left="0"/>
              <w:jc w:val="left"/>
              <w:rPr>
                <w:rFonts w:ascii="Arial" w:eastAsia="Times New Roman" w:hAnsi="Arial"/>
                <w:color w:val="000000"/>
                <w:kern w:val="24"/>
                <w:sz w:val="16"/>
                <w:szCs w:val="18"/>
                <w:lang w:val="en-HK"/>
              </w:rPr>
            </w:pPr>
            <w:r w:rsidRPr="00A13A6E">
              <w:rPr>
                <w:rFonts w:ascii="Arial" w:eastAsia="Times New Roman" w:hAnsi="Arial"/>
                <w:color w:val="000000"/>
                <w:kern w:val="24"/>
                <w:sz w:val="16"/>
                <w:szCs w:val="18"/>
                <w:lang w:val="en-HK"/>
              </w:rPr>
              <w:t>7</w:t>
            </w:r>
          </w:p>
        </w:tc>
        <w:tc>
          <w:tcPr>
            <w:tcW w:w="2255" w:type="dxa"/>
          </w:tcPr>
          <w:p w14:paraId="10579463" w14:textId="77777777" w:rsidR="00E34DF7" w:rsidRPr="00A13A6E" w:rsidRDefault="00E34DF7" w:rsidP="00C90DDD">
            <w:pPr>
              <w:spacing w:after="0"/>
              <w:ind w:left="0"/>
              <w:jc w:val="left"/>
              <w:rPr>
                <w:rFonts w:ascii="Arial" w:eastAsia="Times New Roman" w:hAnsi="Arial"/>
                <w:color w:val="000000"/>
                <w:kern w:val="24"/>
                <w:sz w:val="16"/>
                <w:szCs w:val="18"/>
                <w:lang w:val="en-HK"/>
              </w:rPr>
            </w:pPr>
            <w:r w:rsidRPr="00A13A6E">
              <w:rPr>
                <w:rFonts w:ascii="Arial" w:eastAsia="Times New Roman" w:hAnsi="Arial"/>
                <w:color w:val="000000"/>
                <w:kern w:val="24"/>
                <w:sz w:val="16"/>
                <w:szCs w:val="18"/>
                <w:lang w:val="en-HK"/>
              </w:rPr>
              <w:t>Type</w:t>
            </w:r>
          </w:p>
        </w:tc>
        <w:tc>
          <w:tcPr>
            <w:tcW w:w="1406" w:type="dxa"/>
          </w:tcPr>
          <w:p w14:paraId="0AE441AE" w14:textId="77777777" w:rsidR="00E34DF7" w:rsidRPr="00A13A6E" w:rsidRDefault="00E34DF7" w:rsidP="00C90DDD">
            <w:pPr>
              <w:spacing w:after="0"/>
              <w:ind w:left="0"/>
              <w:jc w:val="left"/>
              <w:rPr>
                <w:rFonts w:ascii="Arial" w:hAnsi="Arial"/>
                <w:sz w:val="16"/>
                <w:szCs w:val="18"/>
                <w:lang w:val="en-US"/>
              </w:rPr>
            </w:pPr>
            <w:r w:rsidRPr="00A13A6E">
              <w:rPr>
                <w:rFonts w:ascii="Arial" w:hAnsi="Arial"/>
                <w:sz w:val="16"/>
                <w:szCs w:val="18"/>
                <w:lang w:val="en-US"/>
              </w:rPr>
              <w:t>List</w:t>
            </w:r>
          </w:p>
          <w:p w14:paraId="71B86E06" w14:textId="77777777" w:rsidR="00E34DF7" w:rsidRPr="00A13A6E" w:rsidRDefault="00E34DF7" w:rsidP="00C90DDD">
            <w:pPr>
              <w:spacing w:after="0"/>
              <w:ind w:left="0"/>
              <w:jc w:val="left"/>
              <w:rPr>
                <w:rFonts w:ascii="Arial" w:eastAsia="Times New Roman" w:hAnsi="Arial"/>
                <w:color w:val="000000"/>
                <w:kern w:val="24"/>
                <w:sz w:val="16"/>
                <w:szCs w:val="18"/>
                <w:lang w:val="en-HK"/>
              </w:rPr>
            </w:pPr>
            <w:r w:rsidRPr="00A13A6E">
              <w:rPr>
                <w:rFonts w:ascii="Arial" w:hAnsi="Arial"/>
                <w:sz w:val="16"/>
                <w:szCs w:val="18"/>
                <w:lang w:val="en-US"/>
              </w:rPr>
              <w:t>(single selection)</w:t>
            </w:r>
          </w:p>
        </w:tc>
        <w:tc>
          <w:tcPr>
            <w:tcW w:w="1462" w:type="dxa"/>
          </w:tcPr>
          <w:p w14:paraId="4B61D6C3" w14:textId="77777777" w:rsidR="00E34DF7" w:rsidRPr="00A13A6E" w:rsidRDefault="00E34DF7" w:rsidP="00C90DDD">
            <w:pPr>
              <w:spacing w:after="0"/>
              <w:ind w:left="0"/>
              <w:jc w:val="left"/>
              <w:rPr>
                <w:rFonts w:ascii="Arial" w:eastAsia="Times New Roman" w:hAnsi="Arial"/>
                <w:color w:val="000000"/>
                <w:kern w:val="24"/>
                <w:sz w:val="16"/>
                <w:szCs w:val="18"/>
                <w:lang w:val="en-HK"/>
              </w:rPr>
            </w:pPr>
            <w:r w:rsidRPr="00A13A6E">
              <w:rPr>
                <w:rFonts w:ascii="Arial" w:hAnsi="Arial"/>
                <w:sz w:val="16"/>
                <w:szCs w:val="18"/>
                <w:lang w:val="en-US"/>
              </w:rPr>
              <w:t>N/A (80 for free text)</w:t>
            </w:r>
          </w:p>
        </w:tc>
        <w:tc>
          <w:tcPr>
            <w:tcW w:w="4985" w:type="dxa"/>
          </w:tcPr>
          <w:p w14:paraId="0378D6FA" w14:textId="05B02141" w:rsidR="00E34DF7" w:rsidRPr="00A13A6E" w:rsidRDefault="00E34DF7" w:rsidP="00C90DDD">
            <w:pPr>
              <w:spacing w:after="0"/>
              <w:ind w:left="0"/>
              <w:jc w:val="left"/>
              <w:rPr>
                <w:rFonts w:ascii="Arial" w:eastAsia="Times New Roman" w:hAnsi="Arial"/>
                <w:color w:val="000000"/>
                <w:kern w:val="24"/>
                <w:sz w:val="16"/>
                <w:szCs w:val="18"/>
                <w:lang w:val="en-HK"/>
              </w:rPr>
            </w:pPr>
            <w:r w:rsidRPr="00A13A6E">
              <w:rPr>
                <w:rFonts w:ascii="Arial" w:eastAsia="Times New Roman" w:hAnsi="Arial"/>
                <w:color w:val="000000"/>
                <w:kern w:val="24"/>
                <w:sz w:val="16"/>
                <w:szCs w:val="18"/>
                <w:lang w:val="en-HK"/>
              </w:rPr>
              <w:t>Dropdown selection for the following choices in specified order:</w:t>
            </w:r>
          </w:p>
          <w:p w14:paraId="4DDBEA05" w14:textId="77777777" w:rsidR="00E34DF7" w:rsidRPr="00A13A6E" w:rsidRDefault="00E34DF7" w:rsidP="00C90DDD">
            <w:pPr>
              <w:spacing w:after="0"/>
              <w:ind w:left="0"/>
              <w:jc w:val="left"/>
              <w:rPr>
                <w:rFonts w:ascii="Arial" w:eastAsia="Times New Roman" w:hAnsi="Arial"/>
                <w:color w:val="000000"/>
                <w:kern w:val="24"/>
                <w:sz w:val="16"/>
                <w:szCs w:val="18"/>
                <w:lang w:val="en-HK"/>
              </w:rPr>
            </w:pPr>
          </w:p>
          <w:tbl>
            <w:tblPr>
              <w:tblStyle w:val="TableGrid"/>
              <w:tblW w:w="0" w:type="auto"/>
              <w:tblLook w:val="04A0" w:firstRow="1" w:lastRow="0" w:firstColumn="1" w:lastColumn="0" w:noHBand="0" w:noVBand="1"/>
            </w:tblPr>
            <w:tblGrid>
              <w:gridCol w:w="4252"/>
            </w:tblGrid>
            <w:tr w:rsidR="00E34DF7" w:rsidRPr="00A13A6E" w14:paraId="07059009" w14:textId="77777777" w:rsidTr="00C90DDD">
              <w:tc>
                <w:tcPr>
                  <w:tcW w:w="4252" w:type="dxa"/>
                </w:tcPr>
                <w:p w14:paraId="08AD9A4F" w14:textId="77777777" w:rsidR="00E34DF7" w:rsidRPr="00A13A6E" w:rsidRDefault="00E34DF7" w:rsidP="00C90DDD">
                  <w:pPr>
                    <w:spacing w:after="0"/>
                    <w:ind w:left="0"/>
                    <w:jc w:val="left"/>
                    <w:rPr>
                      <w:szCs w:val="18"/>
                      <w:lang w:val="en-US"/>
                    </w:rPr>
                  </w:pPr>
                  <w:r w:rsidRPr="00A13A6E">
                    <w:rPr>
                      <w:szCs w:val="18"/>
                      <w:lang w:val="en-US"/>
                    </w:rPr>
                    <w:t>New</w:t>
                  </w:r>
                </w:p>
              </w:tc>
            </w:tr>
            <w:tr w:rsidR="00E34DF7" w:rsidRPr="00A13A6E" w14:paraId="1346E23C" w14:textId="77777777" w:rsidTr="00C90DDD">
              <w:tc>
                <w:tcPr>
                  <w:tcW w:w="4252" w:type="dxa"/>
                </w:tcPr>
                <w:p w14:paraId="7B7359BF" w14:textId="77777777" w:rsidR="00E34DF7" w:rsidRPr="00A13A6E" w:rsidRDefault="00E34DF7" w:rsidP="00C90DDD">
                  <w:pPr>
                    <w:spacing w:after="0"/>
                    <w:ind w:left="0"/>
                    <w:jc w:val="left"/>
                    <w:rPr>
                      <w:szCs w:val="18"/>
                      <w:lang w:val="en-US"/>
                    </w:rPr>
                  </w:pPr>
                  <w:r w:rsidRPr="00A13A6E">
                    <w:rPr>
                      <w:szCs w:val="18"/>
                      <w:lang w:val="en-US"/>
                    </w:rPr>
                    <w:t>Borrowed</w:t>
                  </w:r>
                </w:p>
              </w:tc>
            </w:tr>
            <w:tr w:rsidR="00E34DF7" w:rsidRPr="00A13A6E" w14:paraId="41697AF6" w14:textId="77777777" w:rsidTr="00C90DDD">
              <w:tc>
                <w:tcPr>
                  <w:tcW w:w="4252" w:type="dxa"/>
                </w:tcPr>
                <w:p w14:paraId="2161D65D" w14:textId="77777777" w:rsidR="00E34DF7" w:rsidRPr="00A13A6E" w:rsidRDefault="00E34DF7" w:rsidP="00C90DDD">
                  <w:pPr>
                    <w:spacing w:after="0"/>
                    <w:ind w:left="0"/>
                    <w:jc w:val="left"/>
                    <w:rPr>
                      <w:szCs w:val="18"/>
                      <w:lang w:val="en-US"/>
                    </w:rPr>
                  </w:pPr>
                  <w:r w:rsidRPr="00A13A6E">
                    <w:rPr>
                      <w:szCs w:val="18"/>
                      <w:lang w:val="en-US"/>
                    </w:rPr>
                    <w:t>Sale</w:t>
                  </w:r>
                </w:p>
              </w:tc>
            </w:tr>
            <w:tr w:rsidR="00E34DF7" w:rsidRPr="00A13A6E" w14:paraId="1EB541FB" w14:textId="77777777" w:rsidTr="00C90DDD">
              <w:tc>
                <w:tcPr>
                  <w:tcW w:w="4252" w:type="dxa"/>
                </w:tcPr>
                <w:p w14:paraId="069F0CA8" w14:textId="77777777" w:rsidR="00E34DF7" w:rsidRPr="00A13A6E" w:rsidRDefault="00E34DF7" w:rsidP="00C90DDD">
                  <w:pPr>
                    <w:spacing w:after="0"/>
                    <w:ind w:left="0"/>
                    <w:jc w:val="left"/>
                    <w:rPr>
                      <w:szCs w:val="18"/>
                      <w:lang w:val="en-US"/>
                    </w:rPr>
                  </w:pPr>
                  <w:r w:rsidRPr="00A13A6E">
                    <w:rPr>
                      <w:szCs w:val="18"/>
                      <w:lang w:val="en-US"/>
                    </w:rPr>
                    <w:t>Pre-deposit</w:t>
                  </w:r>
                </w:p>
              </w:tc>
            </w:tr>
            <w:tr w:rsidR="00E34DF7" w:rsidRPr="00A13A6E" w14:paraId="60DF3AF6" w14:textId="77777777" w:rsidTr="00C90DDD">
              <w:tc>
                <w:tcPr>
                  <w:tcW w:w="4252" w:type="dxa"/>
                </w:tcPr>
                <w:p w14:paraId="2AB0EF76" w14:textId="77777777" w:rsidR="00E34DF7" w:rsidRPr="00A13A6E" w:rsidRDefault="00E34DF7" w:rsidP="00C90DDD">
                  <w:pPr>
                    <w:spacing w:after="0"/>
                    <w:ind w:left="0"/>
                    <w:jc w:val="left"/>
                    <w:rPr>
                      <w:szCs w:val="18"/>
                      <w:lang w:val="en-US"/>
                    </w:rPr>
                  </w:pPr>
                  <w:r w:rsidRPr="00A13A6E">
                    <w:rPr>
                      <w:szCs w:val="18"/>
                      <w:lang w:val="en-US"/>
                    </w:rPr>
                    <w:t xml:space="preserve">Others </w:t>
                  </w:r>
                  <w:r w:rsidRPr="00A13A6E">
                    <w:rPr>
                      <w:color w:val="000000"/>
                      <w:szCs w:val="18"/>
                    </w:rPr>
                    <w:t>(please fill in) [Prompt free text]</w:t>
                  </w:r>
                </w:p>
              </w:tc>
            </w:tr>
          </w:tbl>
          <w:p w14:paraId="6EE5D8F0" w14:textId="77777777" w:rsidR="00E34DF7" w:rsidRPr="00A13A6E" w:rsidRDefault="00E34DF7" w:rsidP="00C90DDD">
            <w:pPr>
              <w:spacing w:after="0"/>
              <w:ind w:left="0"/>
              <w:jc w:val="left"/>
              <w:rPr>
                <w:rFonts w:ascii="Arial" w:eastAsia="Times New Roman" w:hAnsi="Arial"/>
                <w:color w:val="000000"/>
                <w:kern w:val="24"/>
                <w:sz w:val="16"/>
                <w:szCs w:val="18"/>
              </w:rPr>
            </w:pPr>
          </w:p>
          <w:p w14:paraId="02C06CC5" w14:textId="21681B43" w:rsidR="00E34DF7" w:rsidRPr="00A13A6E" w:rsidRDefault="00E34DF7" w:rsidP="00C90DDD">
            <w:pPr>
              <w:spacing w:after="0"/>
              <w:ind w:left="0"/>
              <w:jc w:val="left"/>
              <w:rPr>
                <w:rFonts w:ascii="Arial" w:eastAsia="Times New Roman" w:hAnsi="Arial"/>
                <w:color w:val="000000"/>
                <w:kern w:val="24"/>
                <w:sz w:val="16"/>
                <w:szCs w:val="18"/>
                <w:lang w:val="en-HK"/>
              </w:rPr>
            </w:pPr>
            <w:r w:rsidRPr="00A13A6E">
              <w:rPr>
                <w:rFonts w:ascii="Arial" w:eastAsia="Times New Roman" w:hAnsi="Arial"/>
                <w:color w:val="000000"/>
                <w:kern w:val="24"/>
                <w:sz w:val="16"/>
                <w:szCs w:val="18"/>
                <w:lang w:val="en-HK"/>
              </w:rPr>
              <w:t xml:space="preserve">If IPO Initiation field #16 (Offering Type) = </w:t>
            </w:r>
            <w:r w:rsidRPr="00A13A6E">
              <w:rPr>
                <w:rFonts w:ascii="Arial" w:eastAsia="Times New Roman" w:hAnsi="Arial"/>
                <w:color w:val="000000"/>
                <w:kern w:val="24"/>
                <w:sz w:val="16"/>
                <w:szCs w:val="18"/>
                <w:u w:val="single"/>
                <w:lang w:val="en-HK"/>
              </w:rPr>
              <w:t xml:space="preserve">“By </w:t>
            </w:r>
            <w:r w:rsidR="00021514" w:rsidRPr="00A13A6E">
              <w:rPr>
                <w:rFonts w:ascii="Arial" w:eastAsia="Times New Roman" w:hAnsi="Arial"/>
                <w:color w:val="000000"/>
                <w:kern w:val="24"/>
                <w:sz w:val="16"/>
                <w:szCs w:val="18"/>
                <w:u w:val="single"/>
                <w:lang w:val="en-HK"/>
              </w:rPr>
              <w:t>I</w:t>
            </w:r>
            <w:r w:rsidRPr="00A13A6E">
              <w:rPr>
                <w:rFonts w:ascii="Arial" w:eastAsia="Times New Roman" w:hAnsi="Arial"/>
                <w:color w:val="000000"/>
                <w:kern w:val="24"/>
                <w:sz w:val="16"/>
                <w:szCs w:val="18"/>
                <w:u w:val="single"/>
                <w:lang w:val="en-HK"/>
              </w:rPr>
              <w:t>ntroduction</w:t>
            </w:r>
            <w:r w:rsidRPr="00A13A6E">
              <w:rPr>
                <w:rFonts w:ascii="Arial" w:eastAsia="Times New Roman" w:hAnsi="Arial"/>
                <w:color w:val="000000"/>
                <w:kern w:val="24"/>
                <w:sz w:val="16"/>
                <w:szCs w:val="18"/>
                <w:lang w:val="en-HK"/>
              </w:rPr>
              <w:t>”; then only ‘Pre-Deposit’ and ‘Others’ are allowed for selection</w:t>
            </w:r>
          </w:p>
          <w:p w14:paraId="2B198587" w14:textId="77777777" w:rsidR="00E34DF7" w:rsidRPr="00A13A6E" w:rsidRDefault="00E34DF7" w:rsidP="00C90DDD">
            <w:pPr>
              <w:spacing w:after="0"/>
              <w:ind w:left="0"/>
              <w:jc w:val="left"/>
              <w:rPr>
                <w:rFonts w:ascii="Arial" w:eastAsia="Times New Roman" w:hAnsi="Arial"/>
                <w:color w:val="000000"/>
                <w:kern w:val="24"/>
                <w:sz w:val="16"/>
                <w:szCs w:val="18"/>
                <w:lang w:val="en-HK"/>
              </w:rPr>
            </w:pPr>
          </w:p>
        </w:tc>
      </w:tr>
      <w:tr w:rsidR="00E34DF7" w:rsidRPr="000961F5" w14:paraId="192CF6B1" w14:textId="77777777" w:rsidTr="00C90DDD">
        <w:tc>
          <w:tcPr>
            <w:tcW w:w="417" w:type="dxa"/>
          </w:tcPr>
          <w:p w14:paraId="46F2A876" w14:textId="77777777" w:rsidR="00E34DF7" w:rsidRPr="00A13A6E" w:rsidRDefault="00E34DF7" w:rsidP="00C90DDD">
            <w:pPr>
              <w:spacing w:after="0"/>
              <w:ind w:left="0"/>
              <w:jc w:val="left"/>
              <w:rPr>
                <w:rFonts w:ascii="Arial" w:eastAsia="Times New Roman" w:hAnsi="Arial"/>
                <w:color w:val="000000"/>
                <w:kern w:val="24"/>
                <w:sz w:val="16"/>
                <w:szCs w:val="18"/>
                <w:lang w:val="en-HK"/>
              </w:rPr>
            </w:pPr>
            <w:r w:rsidRPr="00A13A6E">
              <w:rPr>
                <w:rFonts w:ascii="Arial" w:eastAsia="Times New Roman" w:hAnsi="Arial"/>
                <w:color w:val="000000"/>
                <w:kern w:val="24"/>
                <w:sz w:val="16"/>
                <w:szCs w:val="18"/>
                <w:lang w:val="en-HK"/>
              </w:rPr>
              <w:t>8</w:t>
            </w:r>
          </w:p>
        </w:tc>
        <w:tc>
          <w:tcPr>
            <w:tcW w:w="2255" w:type="dxa"/>
          </w:tcPr>
          <w:p w14:paraId="663581B8" w14:textId="77777777" w:rsidR="00E34DF7" w:rsidRPr="00A13A6E" w:rsidRDefault="00E34DF7" w:rsidP="00C90DDD">
            <w:pPr>
              <w:spacing w:after="0"/>
              <w:ind w:left="0"/>
              <w:jc w:val="left"/>
              <w:rPr>
                <w:rFonts w:ascii="Arial" w:eastAsia="Times New Roman" w:hAnsi="Arial"/>
                <w:color w:val="000000"/>
                <w:kern w:val="24"/>
                <w:sz w:val="16"/>
                <w:szCs w:val="18"/>
                <w:lang w:val="en-HK"/>
              </w:rPr>
            </w:pPr>
            <w:r w:rsidRPr="00A13A6E">
              <w:rPr>
                <w:rFonts w:ascii="Arial" w:eastAsia="Times New Roman" w:hAnsi="Arial"/>
                <w:color w:val="000000"/>
                <w:kern w:val="24"/>
                <w:sz w:val="16"/>
                <w:szCs w:val="18"/>
                <w:lang w:val="en-HK"/>
              </w:rPr>
              <w:t>Name of Shareholder</w:t>
            </w:r>
          </w:p>
        </w:tc>
        <w:tc>
          <w:tcPr>
            <w:tcW w:w="1406" w:type="dxa"/>
          </w:tcPr>
          <w:p w14:paraId="2DBE5B4B" w14:textId="77777777" w:rsidR="00E34DF7" w:rsidRPr="00A13A6E" w:rsidRDefault="00E34DF7" w:rsidP="00C90DDD">
            <w:pPr>
              <w:spacing w:after="0"/>
              <w:ind w:left="0"/>
              <w:jc w:val="left"/>
              <w:rPr>
                <w:rFonts w:ascii="Arial" w:hAnsi="Arial"/>
                <w:sz w:val="16"/>
                <w:szCs w:val="18"/>
                <w:lang w:val="en-US"/>
              </w:rPr>
            </w:pPr>
            <w:r w:rsidRPr="00A13A6E">
              <w:rPr>
                <w:rFonts w:ascii="Arial" w:hAnsi="Arial"/>
                <w:sz w:val="16"/>
                <w:szCs w:val="18"/>
                <w:lang w:val="en-US"/>
              </w:rPr>
              <w:t>Text string</w:t>
            </w:r>
          </w:p>
        </w:tc>
        <w:tc>
          <w:tcPr>
            <w:tcW w:w="1462" w:type="dxa"/>
          </w:tcPr>
          <w:p w14:paraId="7AC111DA" w14:textId="77777777" w:rsidR="00E34DF7" w:rsidRPr="00A13A6E" w:rsidRDefault="00E34DF7" w:rsidP="00C90DDD">
            <w:pPr>
              <w:spacing w:after="0"/>
              <w:ind w:left="0"/>
              <w:jc w:val="left"/>
              <w:rPr>
                <w:rFonts w:ascii="Arial" w:hAnsi="Arial"/>
                <w:sz w:val="16"/>
                <w:szCs w:val="18"/>
                <w:lang w:val="en-US"/>
              </w:rPr>
            </w:pPr>
            <w:r w:rsidRPr="00A13A6E">
              <w:rPr>
                <w:rFonts w:ascii="Arial" w:hAnsi="Arial"/>
                <w:sz w:val="16"/>
                <w:szCs w:val="18"/>
                <w:lang w:val="en-US"/>
              </w:rPr>
              <w:t>80</w:t>
            </w:r>
          </w:p>
        </w:tc>
        <w:tc>
          <w:tcPr>
            <w:tcW w:w="4985" w:type="dxa"/>
          </w:tcPr>
          <w:p w14:paraId="13599349" w14:textId="77777777" w:rsidR="00E34DF7" w:rsidRPr="00A13A6E" w:rsidRDefault="00E34DF7" w:rsidP="00C90DDD">
            <w:pPr>
              <w:spacing w:after="0"/>
              <w:ind w:left="0"/>
              <w:jc w:val="left"/>
              <w:rPr>
                <w:rFonts w:ascii="Arial" w:hAnsi="Arial"/>
                <w:sz w:val="16"/>
                <w:szCs w:val="18"/>
                <w:lang w:val="en-US"/>
              </w:rPr>
            </w:pPr>
            <w:r w:rsidRPr="00A13A6E">
              <w:rPr>
                <w:rFonts w:ascii="Arial" w:hAnsi="Arial"/>
                <w:sz w:val="16"/>
                <w:szCs w:val="18"/>
                <w:lang w:val="en-US"/>
              </w:rPr>
              <w:t>If E-form data field #7 = ‘New’, non-editable as ‘HKSCC Nominees Limited’</w:t>
            </w:r>
          </w:p>
          <w:p w14:paraId="6E741B07" w14:textId="77777777" w:rsidR="00E34DF7" w:rsidRPr="00A13A6E" w:rsidRDefault="00E34DF7" w:rsidP="00C90DDD">
            <w:pPr>
              <w:spacing w:after="0"/>
              <w:ind w:left="0"/>
              <w:jc w:val="left"/>
              <w:rPr>
                <w:rFonts w:ascii="Arial" w:hAnsi="Arial"/>
                <w:sz w:val="16"/>
                <w:szCs w:val="18"/>
                <w:lang w:val="en-US"/>
              </w:rPr>
            </w:pPr>
            <w:r w:rsidRPr="00A13A6E">
              <w:rPr>
                <w:rFonts w:ascii="Arial" w:hAnsi="Arial"/>
                <w:sz w:val="16"/>
                <w:szCs w:val="18"/>
                <w:lang w:val="en-US"/>
              </w:rPr>
              <w:t>If E-form data field #7 = ‘Borrowed’ / ‘Sale’ / ‘Pre-deposit’ / ‘Others’, prompt free text input for input</w:t>
            </w:r>
          </w:p>
          <w:p w14:paraId="773DCEA1" w14:textId="77777777" w:rsidR="00E34DF7" w:rsidRPr="00A13A6E" w:rsidRDefault="00E34DF7" w:rsidP="00C90DDD">
            <w:pPr>
              <w:spacing w:after="0"/>
              <w:ind w:left="0"/>
              <w:jc w:val="left"/>
              <w:rPr>
                <w:rFonts w:ascii="Arial" w:hAnsi="Arial"/>
                <w:sz w:val="16"/>
                <w:szCs w:val="18"/>
                <w:lang w:val="en-US"/>
              </w:rPr>
            </w:pPr>
          </w:p>
        </w:tc>
      </w:tr>
      <w:tr w:rsidR="00E34DF7" w:rsidRPr="000961F5" w14:paraId="48CCA6BC" w14:textId="77777777" w:rsidTr="00C90DDD">
        <w:tc>
          <w:tcPr>
            <w:tcW w:w="417" w:type="dxa"/>
          </w:tcPr>
          <w:p w14:paraId="6D00B60C" w14:textId="77777777" w:rsidR="00E34DF7" w:rsidRPr="00A13A6E" w:rsidRDefault="00E34DF7" w:rsidP="00C90DDD">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t>9</w:t>
            </w:r>
          </w:p>
        </w:tc>
        <w:tc>
          <w:tcPr>
            <w:tcW w:w="2255" w:type="dxa"/>
          </w:tcPr>
          <w:p w14:paraId="4F54CAB7" w14:textId="77777777" w:rsidR="00E34DF7" w:rsidRPr="00A13A6E" w:rsidRDefault="00E34DF7" w:rsidP="00C90DDD">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t>CCASS Participant ID / Name</w:t>
            </w:r>
          </w:p>
        </w:tc>
        <w:tc>
          <w:tcPr>
            <w:tcW w:w="1406" w:type="dxa"/>
          </w:tcPr>
          <w:p w14:paraId="02F1BF1A" w14:textId="77777777" w:rsidR="00E34DF7" w:rsidRPr="00A13A6E" w:rsidRDefault="00E34DF7" w:rsidP="00C90DDD">
            <w:pPr>
              <w:spacing w:after="0"/>
              <w:ind w:left="0"/>
              <w:jc w:val="left"/>
              <w:rPr>
                <w:rFonts w:ascii="Arial" w:hAnsi="Arial"/>
                <w:sz w:val="16"/>
                <w:szCs w:val="16"/>
                <w:lang w:val="en-US"/>
              </w:rPr>
            </w:pPr>
            <w:r w:rsidRPr="00A13A6E">
              <w:rPr>
                <w:rFonts w:ascii="Arial" w:hAnsi="Arial"/>
                <w:sz w:val="16"/>
                <w:szCs w:val="16"/>
                <w:lang w:val="en-US"/>
              </w:rPr>
              <w:t>List</w:t>
            </w:r>
          </w:p>
          <w:p w14:paraId="0F3CFC26" w14:textId="77777777" w:rsidR="00E34DF7" w:rsidRPr="00A13A6E" w:rsidRDefault="00E34DF7" w:rsidP="00C90DDD">
            <w:pPr>
              <w:spacing w:after="0"/>
              <w:ind w:left="0"/>
              <w:jc w:val="left"/>
              <w:rPr>
                <w:rFonts w:ascii="Arial" w:hAnsi="Arial"/>
                <w:sz w:val="16"/>
                <w:szCs w:val="16"/>
                <w:lang w:val="en-US"/>
              </w:rPr>
            </w:pPr>
            <w:r w:rsidRPr="00A13A6E">
              <w:rPr>
                <w:rFonts w:ascii="Arial" w:hAnsi="Arial"/>
                <w:sz w:val="16"/>
                <w:szCs w:val="16"/>
                <w:lang w:val="en-US"/>
              </w:rPr>
              <w:t>(single selection)</w:t>
            </w:r>
          </w:p>
        </w:tc>
        <w:tc>
          <w:tcPr>
            <w:tcW w:w="1462" w:type="dxa"/>
          </w:tcPr>
          <w:p w14:paraId="31A1FE06" w14:textId="77777777" w:rsidR="00E34DF7" w:rsidRPr="00A13A6E" w:rsidRDefault="00E34DF7" w:rsidP="00C90DDD">
            <w:pPr>
              <w:spacing w:after="0"/>
              <w:ind w:left="0"/>
              <w:jc w:val="left"/>
              <w:rPr>
                <w:rFonts w:ascii="Arial" w:hAnsi="Arial"/>
                <w:sz w:val="16"/>
                <w:szCs w:val="16"/>
                <w:lang w:val="en-US"/>
              </w:rPr>
            </w:pPr>
            <w:r w:rsidRPr="00A13A6E">
              <w:rPr>
                <w:rFonts w:ascii="Arial" w:hAnsi="Arial"/>
                <w:sz w:val="16"/>
                <w:szCs w:val="16"/>
                <w:lang w:val="en-US"/>
              </w:rPr>
              <w:t>N/A</w:t>
            </w:r>
          </w:p>
        </w:tc>
        <w:tc>
          <w:tcPr>
            <w:tcW w:w="4985" w:type="dxa"/>
          </w:tcPr>
          <w:p w14:paraId="004D70EA" w14:textId="77777777" w:rsidR="00E34DF7" w:rsidRPr="00A13A6E" w:rsidRDefault="00E34DF7" w:rsidP="00C90DDD">
            <w:pPr>
              <w:spacing w:after="0"/>
              <w:ind w:left="0"/>
              <w:jc w:val="left"/>
              <w:rPr>
                <w:rFonts w:ascii="Arial" w:hAnsi="Arial"/>
                <w:sz w:val="16"/>
                <w:szCs w:val="16"/>
                <w:lang w:val="en-US"/>
              </w:rPr>
            </w:pPr>
            <w:r w:rsidRPr="00A13A6E">
              <w:rPr>
                <w:rFonts w:ascii="Arial" w:hAnsi="Arial"/>
                <w:sz w:val="16"/>
                <w:szCs w:val="16"/>
                <w:lang w:val="en-US"/>
              </w:rPr>
              <w:t xml:space="preserve">List of Participants from Participant Master (from CCASS interface file feed) displaying: </w:t>
            </w:r>
          </w:p>
          <w:p w14:paraId="35F17575" w14:textId="77777777" w:rsidR="00E34DF7" w:rsidRPr="00A13A6E" w:rsidRDefault="00E34DF7" w:rsidP="00E34DF7">
            <w:pPr>
              <w:pStyle w:val="ListParagraph"/>
              <w:numPr>
                <w:ilvl w:val="0"/>
                <w:numId w:val="44"/>
              </w:numPr>
              <w:spacing w:after="0"/>
              <w:ind w:leftChars="0" w:left="232" w:hanging="232"/>
              <w:jc w:val="left"/>
              <w:rPr>
                <w:rFonts w:ascii="Arial" w:hAnsi="Arial"/>
                <w:sz w:val="16"/>
                <w:szCs w:val="16"/>
                <w:lang w:val="en-US"/>
              </w:rPr>
            </w:pPr>
            <w:r w:rsidRPr="00A13A6E">
              <w:rPr>
                <w:rFonts w:ascii="Arial" w:eastAsia="DengXian" w:hAnsi="Arial"/>
                <w:sz w:val="16"/>
                <w:szCs w:val="16"/>
                <w:lang w:val="en-US"/>
              </w:rPr>
              <w:t>Participant ID (Participant Master Field #2)</w:t>
            </w:r>
          </w:p>
          <w:p w14:paraId="0B33E90B" w14:textId="77777777" w:rsidR="00E34DF7" w:rsidRPr="00A13A6E" w:rsidRDefault="00E34DF7" w:rsidP="00E34DF7">
            <w:pPr>
              <w:pStyle w:val="ListParagraph"/>
              <w:numPr>
                <w:ilvl w:val="0"/>
                <w:numId w:val="44"/>
              </w:numPr>
              <w:spacing w:after="0"/>
              <w:ind w:leftChars="0" w:left="232" w:hanging="232"/>
              <w:jc w:val="left"/>
              <w:rPr>
                <w:rFonts w:ascii="Arial" w:hAnsi="Arial"/>
                <w:sz w:val="16"/>
                <w:szCs w:val="16"/>
                <w:lang w:val="en-US"/>
              </w:rPr>
            </w:pPr>
            <w:r w:rsidRPr="00A13A6E">
              <w:rPr>
                <w:rFonts w:ascii="Arial" w:eastAsia="DengXian" w:hAnsi="Arial"/>
                <w:sz w:val="16"/>
                <w:szCs w:val="16"/>
                <w:lang w:val="en-US"/>
              </w:rPr>
              <w:t>Full Name 1 (Participant Master Field #11)</w:t>
            </w:r>
          </w:p>
          <w:p w14:paraId="617FFD32" w14:textId="77777777" w:rsidR="00E34DF7" w:rsidRPr="00A13A6E" w:rsidRDefault="00E34DF7" w:rsidP="00E34DF7">
            <w:pPr>
              <w:pStyle w:val="ListParagraph"/>
              <w:numPr>
                <w:ilvl w:val="0"/>
                <w:numId w:val="44"/>
              </w:numPr>
              <w:spacing w:after="0"/>
              <w:ind w:leftChars="0" w:left="232" w:hanging="232"/>
              <w:jc w:val="left"/>
              <w:rPr>
                <w:rFonts w:ascii="Arial" w:eastAsia="DengXian" w:hAnsi="Arial"/>
                <w:sz w:val="16"/>
                <w:szCs w:val="16"/>
                <w:lang w:val="en-US"/>
              </w:rPr>
            </w:pPr>
            <w:r w:rsidRPr="00A13A6E">
              <w:rPr>
                <w:rFonts w:ascii="Arial" w:eastAsia="DengXian" w:hAnsi="Arial"/>
                <w:sz w:val="16"/>
                <w:szCs w:val="16"/>
                <w:lang w:val="en-US"/>
              </w:rPr>
              <w:lastRenderedPageBreak/>
              <w:t>Full Name 2 (Participant Master Field #12)</w:t>
            </w:r>
          </w:p>
          <w:p w14:paraId="06215BD5" w14:textId="77777777" w:rsidR="00E34DF7" w:rsidRPr="00A13A6E" w:rsidRDefault="00E34DF7" w:rsidP="00C90DDD">
            <w:pPr>
              <w:spacing w:after="0"/>
              <w:ind w:left="0"/>
              <w:jc w:val="left"/>
              <w:rPr>
                <w:rFonts w:ascii="Arial" w:hAnsi="Arial"/>
                <w:sz w:val="16"/>
                <w:szCs w:val="16"/>
                <w:lang w:val="en-US"/>
              </w:rPr>
            </w:pPr>
          </w:p>
        </w:tc>
      </w:tr>
      <w:tr w:rsidR="00E34DF7" w:rsidRPr="000961F5" w14:paraId="4B5853C5" w14:textId="77777777" w:rsidTr="00C90DDD">
        <w:tc>
          <w:tcPr>
            <w:tcW w:w="417" w:type="dxa"/>
          </w:tcPr>
          <w:p w14:paraId="6E256884" w14:textId="77777777" w:rsidR="00E34DF7" w:rsidRPr="00A13A6E" w:rsidRDefault="00E34DF7" w:rsidP="00C90DDD">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lastRenderedPageBreak/>
              <w:t>10</w:t>
            </w:r>
          </w:p>
        </w:tc>
        <w:tc>
          <w:tcPr>
            <w:tcW w:w="2255" w:type="dxa"/>
          </w:tcPr>
          <w:p w14:paraId="2C277136" w14:textId="77777777" w:rsidR="00E34DF7" w:rsidRPr="00A13A6E" w:rsidRDefault="00E34DF7" w:rsidP="00C90DDD">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t>Remarks</w:t>
            </w:r>
          </w:p>
        </w:tc>
        <w:tc>
          <w:tcPr>
            <w:tcW w:w="1406" w:type="dxa"/>
          </w:tcPr>
          <w:p w14:paraId="002EF5C5" w14:textId="77777777" w:rsidR="00E34DF7" w:rsidRPr="00A13A6E" w:rsidRDefault="00E34DF7" w:rsidP="00C90DDD">
            <w:pPr>
              <w:spacing w:after="0"/>
              <w:ind w:left="0"/>
              <w:jc w:val="left"/>
              <w:rPr>
                <w:rFonts w:ascii="Arial" w:hAnsi="Arial"/>
                <w:sz w:val="16"/>
                <w:szCs w:val="16"/>
                <w:lang w:val="en-US"/>
              </w:rPr>
            </w:pPr>
            <w:r w:rsidRPr="00A13A6E">
              <w:rPr>
                <w:rFonts w:ascii="Arial" w:hAnsi="Arial"/>
                <w:sz w:val="16"/>
                <w:szCs w:val="16"/>
                <w:lang w:val="en-US"/>
              </w:rPr>
              <w:t>Text string</w:t>
            </w:r>
          </w:p>
        </w:tc>
        <w:tc>
          <w:tcPr>
            <w:tcW w:w="1462" w:type="dxa"/>
          </w:tcPr>
          <w:p w14:paraId="24972F2E" w14:textId="77777777" w:rsidR="00E34DF7" w:rsidRPr="00A13A6E" w:rsidRDefault="00E34DF7" w:rsidP="00C90DDD">
            <w:pPr>
              <w:spacing w:after="0"/>
              <w:ind w:left="0"/>
              <w:jc w:val="left"/>
              <w:rPr>
                <w:rFonts w:ascii="Arial" w:hAnsi="Arial"/>
                <w:sz w:val="16"/>
                <w:szCs w:val="16"/>
                <w:lang w:val="en-US"/>
              </w:rPr>
            </w:pPr>
            <w:r w:rsidRPr="00A13A6E">
              <w:rPr>
                <w:rFonts w:ascii="Arial" w:hAnsi="Arial"/>
                <w:sz w:val="16"/>
                <w:szCs w:val="16"/>
                <w:lang w:val="en-US"/>
              </w:rPr>
              <w:t>1,000</w:t>
            </w:r>
          </w:p>
        </w:tc>
        <w:tc>
          <w:tcPr>
            <w:tcW w:w="4985" w:type="dxa"/>
          </w:tcPr>
          <w:p w14:paraId="56F9BC6C" w14:textId="77777777" w:rsidR="00E34DF7" w:rsidRPr="00A13A6E" w:rsidRDefault="00E34DF7" w:rsidP="00C90DDD">
            <w:pPr>
              <w:spacing w:after="0"/>
              <w:ind w:left="0"/>
              <w:jc w:val="left"/>
              <w:rPr>
                <w:rFonts w:ascii="Arial" w:hAnsi="Arial"/>
                <w:sz w:val="16"/>
                <w:szCs w:val="16"/>
                <w:lang w:val="en-US"/>
              </w:rPr>
            </w:pPr>
            <w:r w:rsidRPr="00A13A6E">
              <w:rPr>
                <w:rFonts w:ascii="Arial" w:hAnsi="Arial"/>
                <w:sz w:val="16"/>
                <w:szCs w:val="16"/>
                <w:u w:val="single"/>
                <w:lang w:val="en-US"/>
              </w:rPr>
              <w:t>Optional</w:t>
            </w:r>
            <w:r w:rsidRPr="00A13A6E">
              <w:rPr>
                <w:rFonts w:ascii="Arial" w:hAnsi="Arial"/>
                <w:sz w:val="16"/>
                <w:szCs w:val="16"/>
                <w:lang w:val="en-US"/>
              </w:rPr>
              <w:t xml:space="preserve">: </w:t>
            </w:r>
          </w:p>
          <w:p w14:paraId="45BE52C0" w14:textId="77777777" w:rsidR="00E34DF7" w:rsidRPr="00A13A6E" w:rsidRDefault="00E34DF7" w:rsidP="00C90DDD">
            <w:pPr>
              <w:spacing w:after="0"/>
              <w:ind w:left="0"/>
              <w:jc w:val="left"/>
              <w:rPr>
                <w:rFonts w:ascii="Arial" w:hAnsi="Arial"/>
                <w:sz w:val="16"/>
                <w:szCs w:val="16"/>
                <w:lang w:val="en-US"/>
              </w:rPr>
            </w:pPr>
          </w:p>
          <w:p w14:paraId="31796F96" w14:textId="77777777" w:rsidR="00E34DF7" w:rsidRPr="00A13A6E" w:rsidRDefault="00E34DF7" w:rsidP="00C90DDD">
            <w:pPr>
              <w:spacing w:after="0"/>
              <w:ind w:left="0"/>
              <w:jc w:val="left"/>
              <w:rPr>
                <w:rFonts w:ascii="Arial" w:hAnsi="Arial"/>
                <w:sz w:val="16"/>
                <w:szCs w:val="16"/>
                <w:lang w:val="en-US"/>
              </w:rPr>
            </w:pPr>
            <w:r w:rsidRPr="00A13A6E">
              <w:rPr>
                <w:rFonts w:ascii="Arial" w:hAnsi="Arial"/>
                <w:sz w:val="16"/>
                <w:szCs w:val="16"/>
                <w:lang w:val="en-US"/>
              </w:rPr>
              <w:t>Assistive text:</w:t>
            </w:r>
          </w:p>
          <w:p w14:paraId="1ABA8D2F" w14:textId="77777777" w:rsidR="00E34DF7" w:rsidRPr="00A13A6E" w:rsidRDefault="00E34DF7" w:rsidP="00C90DDD">
            <w:pPr>
              <w:spacing w:after="0"/>
              <w:ind w:left="0"/>
              <w:jc w:val="left"/>
              <w:rPr>
                <w:rFonts w:ascii="Arial" w:hAnsi="Arial"/>
                <w:sz w:val="16"/>
                <w:szCs w:val="16"/>
                <w:lang w:val="en-US"/>
              </w:rPr>
            </w:pPr>
            <w:r w:rsidRPr="00A13A6E">
              <w:rPr>
                <w:rFonts w:ascii="Arial" w:hAnsi="Arial"/>
                <w:sz w:val="16"/>
                <w:szCs w:val="16"/>
                <w:lang w:val="en-US"/>
              </w:rPr>
              <w:t>“Note: Submitter to provide any indication if the pre-deposit shares is subjected to withdrawal fee concession”.</w:t>
            </w:r>
          </w:p>
          <w:p w14:paraId="01C706B1" w14:textId="77777777" w:rsidR="00E34DF7" w:rsidRPr="00A13A6E" w:rsidRDefault="00E34DF7" w:rsidP="00C90DDD">
            <w:pPr>
              <w:spacing w:after="0"/>
              <w:ind w:left="0"/>
              <w:jc w:val="left"/>
              <w:rPr>
                <w:rFonts w:ascii="Arial" w:hAnsi="Arial"/>
                <w:sz w:val="16"/>
                <w:szCs w:val="16"/>
                <w:lang w:val="en-US"/>
              </w:rPr>
            </w:pPr>
          </w:p>
        </w:tc>
      </w:tr>
    </w:tbl>
    <w:p w14:paraId="16929180" w14:textId="2AB0065D" w:rsidR="00E34DF7" w:rsidRPr="000961F5" w:rsidRDefault="00E34DF7" w:rsidP="00E34DF7">
      <w:pPr>
        <w:ind w:left="0"/>
        <w:rPr>
          <w:lang w:val="en-US" w:eastAsia="x-none"/>
        </w:rPr>
      </w:pPr>
    </w:p>
    <w:p w14:paraId="3DF0DD2D" w14:textId="60CF1F2C" w:rsidR="003C7804" w:rsidRPr="000961F5" w:rsidRDefault="003C7804" w:rsidP="00E34DF7">
      <w:pPr>
        <w:ind w:left="0"/>
        <w:rPr>
          <w:b/>
          <w:u w:val="single"/>
          <w:lang w:val="en-US" w:eastAsia="x-none"/>
        </w:rPr>
      </w:pPr>
      <w:r w:rsidRPr="002B0661">
        <w:rPr>
          <w:b/>
          <w:u w:val="single"/>
          <w:lang w:val="en-US" w:eastAsia="x-none"/>
        </w:rPr>
        <w:t>Section C: Declaration(s)</w:t>
      </w:r>
    </w:p>
    <w:p w14:paraId="2CD53876" w14:textId="77777777" w:rsidR="008524C2" w:rsidRPr="002B0661" w:rsidRDefault="008524C2" w:rsidP="00E34DF7">
      <w:pPr>
        <w:ind w:left="0"/>
        <w:rPr>
          <w:b/>
          <w:u w:val="single"/>
          <w:lang w:val="en-US" w:eastAsia="x-none"/>
        </w:rPr>
      </w:pPr>
    </w:p>
    <w:tbl>
      <w:tblPr>
        <w:tblStyle w:val="TableGrid4"/>
        <w:tblW w:w="10525" w:type="dxa"/>
        <w:tblLook w:val="04A0" w:firstRow="1" w:lastRow="0" w:firstColumn="1" w:lastColumn="0" w:noHBand="0" w:noVBand="1"/>
      </w:tblPr>
      <w:tblGrid>
        <w:gridCol w:w="417"/>
        <w:gridCol w:w="7048"/>
        <w:gridCol w:w="990"/>
        <w:gridCol w:w="1350"/>
        <w:gridCol w:w="720"/>
      </w:tblGrid>
      <w:tr w:rsidR="002C62B8" w:rsidRPr="000961F5" w14:paraId="18AD914D" w14:textId="77777777" w:rsidTr="002B0661">
        <w:trPr>
          <w:trHeight w:val="251"/>
        </w:trPr>
        <w:tc>
          <w:tcPr>
            <w:tcW w:w="417" w:type="dxa"/>
            <w:shd w:val="clear" w:color="auto" w:fill="13426B"/>
          </w:tcPr>
          <w:p w14:paraId="187EC4F7" w14:textId="77777777" w:rsidR="002C62B8" w:rsidRPr="002B0661" w:rsidRDefault="002C62B8" w:rsidP="007B6335">
            <w:pPr>
              <w:spacing w:after="0"/>
              <w:ind w:left="0"/>
              <w:jc w:val="left"/>
              <w:rPr>
                <w:rFonts w:ascii="Arial" w:eastAsia="Times New Roman" w:hAnsi="Arial"/>
                <w:b/>
                <w:bCs/>
                <w:kern w:val="24"/>
                <w:sz w:val="16"/>
                <w:szCs w:val="16"/>
                <w:lang w:val="en-HK"/>
              </w:rPr>
            </w:pPr>
            <w:r w:rsidRPr="002B0661">
              <w:rPr>
                <w:rFonts w:eastAsia="Times New Roman"/>
                <w:b/>
                <w:bCs/>
                <w:kern w:val="24"/>
                <w:sz w:val="16"/>
                <w:szCs w:val="16"/>
                <w:lang w:val="en-HK"/>
              </w:rPr>
              <w:t>#</w:t>
            </w:r>
          </w:p>
        </w:tc>
        <w:tc>
          <w:tcPr>
            <w:tcW w:w="7048" w:type="dxa"/>
            <w:shd w:val="clear" w:color="auto" w:fill="13426B"/>
            <w:vAlign w:val="center"/>
          </w:tcPr>
          <w:p w14:paraId="525704AE" w14:textId="77777777" w:rsidR="002C62B8" w:rsidRPr="002B0661" w:rsidRDefault="002C62B8" w:rsidP="007B6335">
            <w:pPr>
              <w:spacing w:after="0"/>
              <w:ind w:left="0"/>
              <w:jc w:val="left"/>
              <w:rPr>
                <w:rFonts w:ascii="Arial" w:eastAsia="Times New Roman" w:hAnsi="Arial"/>
                <w:sz w:val="16"/>
                <w:szCs w:val="16"/>
              </w:rPr>
            </w:pPr>
            <w:r w:rsidRPr="002B0661">
              <w:rPr>
                <w:rFonts w:eastAsia="Times New Roman"/>
                <w:b/>
                <w:bCs/>
                <w:kern w:val="24"/>
                <w:sz w:val="16"/>
                <w:szCs w:val="16"/>
                <w:lang w:val="en-HK"/>
              </w:rPr>
              <w:t>Data field</w:t>
            </w:r>
          </w:p>
        </w:tc>
        <w:tc>
          <w:tcPr>
            <w:tcW w:w="990" w:type="dxa"/>
            <w:shd w:val="clear" w:color="auto" w:fill="13426B"/>
          </w:tcPr>
          <w:p w14:paraId="6F5B75F4" w14:textId="77777777" w:rsidR="002C62B8" w:rsidRPr="002B0661" w:rsidRDefault="002C62B8" w:rsidP="007B6335">
            <w:pPr>
              <w:spacing w:after="0"/>
              <w:ind w:left="0"/>
              <w:jc w:val="left"/>
              <w:rPr>
                <w:rFonts w:ascii="Arial" w:hAnsi="Arial"/>
                <w:b/>
                <w:sz w:val="16"/>
                <w:szCs w:val="16"/>
                <w:lang w:val="en-US"/>
              </w:rPr>
            </w:pPr>
            <w:r w:rsidRPr="002B0661">
              <w:rPr>
                <w:b/>
                <w:sz w:val="16"/>
                <w:szCs w:val="16"/>
                <w:lang w:val="en-US"/>
              </w:rPr>
              <w:t>Input method</w:t>
            </w:r>
          </w:p>
        </w:tc>
        <w:tc>
          <w:tcPr>
            <w:tcW w:w="1350" w:type="dxa"/>
            <w:shd w:val="clear" w:color="auto" w:fill="13426B"/>
          </w:tcPr>
          <w:p w14:paraId="22C8FD51" w14:textId="77777777" w:rsidR="002C62B8" w:rsidRPr="002B0661" w:rsidRDefault="002C62B8" w:rsidP="007B6335">
            <w:pPr>
              <w:spacing w:after="0"/>
              <w:ind w:left="0"/>
              <w:jc w:val="left"/>
              <w:rPr>
                <w:rFonts w:ascii="Arial" w:hAnsi="Arial"/>
                <w:b/>
                <w:sz w:val="16"/>
                <w:szCs w:val="16"/>
                <w:lang w:val="en-US"/>
              </w:rPr>
            </w:pPr>
            <w:r w:rsidRPr="002B0661">
              <w:rPr>
                <w:b/>
                <w:sz w:val="16"/>
                <w:szCs w:val="16"/>
                <w:lang w:val="en-US"/>
              </w:rPr>
              <w:t>Max field length</w:t>
            </w:r>
          </w:p>
        </w:tc>
        <w:tc>
          <w:tcPr>
            <w:tcW w:w="720" w:type="dxa"/>
            <w:shd w:val="clear" w:color="auto" w:fill="13426B"/>
            <w:vAlign w:val="center"/>
          </w:tcPr>
          <w:p w14:paraId="13AAC0A7" w14:textId="77777777" w:rsidR="002C62B8" w:rsidRPr="002B0661" w:rsidRDefault="002C62B8" w:rsidP="007B6335">
            <w:pPr>
              <w:spacing w:after="0"/>
              <w:ind w:left="0"/>
              <w:jc w:val="left"/>
              <w:rPr>
                <w:rFonts w:ascii="Arial" w:hAnsi="Arial"/>
                <w:b/>
                <w:sz w:val="16"/>
                <w:szCs w:val="16"/>
                <w:lang w:val="en-US"/>
              </w:rPr>
            </w:pPr>
            <w:r w:rsidRPr="002B0661">
              <w:rPr>
                <w:b/>
                <w:sz w:val="16"/>
                <w:szCs w:val="16"/>
                <w:lang w:val="en-US"/>
              </w:rPr>
              <w:t>Notes</w:t>
            </w:r>
          </w:p>
        </w:tc>
      </w:tr>
      <w:tr w:rsidR="002C62B8" w:rsidRPr="000961F5" w14:paraId="5F98C908" w14:textId="77777777" w:rsidTr="002B0661">
        <w:tc>
          <w:tcPr>
            <w:tcW w:w="417" w:type="dxa"/>
          </w:tcPr>
          <w:p w14:paraId="55ABE727" w14:textId="6DFE08D5" w:rsidR="002C62B8" w:rsidRPr="00A13A6E" w:rsidRDefault="002C62B8" w:rsidP="008524C2">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t>11</w:t>
            </w:r>
          </w:p>
        </w:tc>
        <w:tc>
          <w:tcPr>
            <w:tcW w:w="7048" w:type="dxa"/>
          </w:tcPr>
          <w:p w14:paraId="763EAC07" w14:textId="77777777" w:rsidR="002C62B8" w:rsidRPr="00A13A6E" w:rsidRDefault="002C62B8" w:rsidP="002C62B8">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t>I hereby confirm the information provided is true and accurate, has been approved by the issuer [IPO Initiation Field # 2 (Name of Issuer)] and its other advisers, and bound by the Terms and Condition.</w:t>
            </w:r>
          </w:p>
          <w:p w14:paraId="5D5A7E8E" w14:textId="77777777" w:rsidR="002C62B8" w:rsidRPr="00A13A6E" w:rsidRDefault="002C62B8" w:rsidP="002C62B8">
            <w:pPr>
              <w:spacing w:after="0"/>
              <w:ind w:left="0"/>
              <w:jc w:val="left"/>
              <w:rPr>
                <w:rFonts w:ascii="Arial" w:eastAsia="Times New Roman" w:hAnsi="Arial"/>
                <w:color w:val="000000"/>
                <w:kern w:val="24"/>
                <w:sz w:val="16"/>
                <w:szCs w:val="16"/>
                <w:lang w:val="en-HK"/>
              </w:rPr>
            </w:pPr>
          </w:p>
          <w:p w14:paraId="7E075117" w14:textId="66658227" w:rsidR="002C62B8" w:rsidRPr="00A13A6E" w:rsidRDefault="002C62B8" w:rsidP="002C62B8">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t xml:space="preserve">I hereby acknowledge that any submission of online form that is made after </w:t>
            </w:r>
            <w:r w:rsidR="00997879" w:rsidRPr="00A13A6E">
              <w:rPr>
                <w:rFonts w:ascii="Arial" w:eastAsia="Times New Roman" w:hAnsi="Arial"/>
                <w:color w:val="000000"/>
                <w:kern w:val="24"/>
                <w:sz w:val="16"/>
                <w:szCs w:val="16"/>
                <w:lang w:val="en-HK"/>
              </w:rPr>
              <w:t>HKSCC's prescribed deadline</w:t>
            </w:r>
            <w:r w:rsidRPr="00A13A6E">
              <w:rPr>
                <w:rFonts w:ascii="Arial" w:eastAsia="Times New Roman" w:hAnsi="Arial"/>
                <w:color w:val="000000"/>
                <w:kern w:val="24"/>
                <w:sz w:val="16"/>
                <w:szCs w:val="16"/>
                <w:lang w:val="en-HK"/>
              </w:rPr>
              <w:t xml:space="preserve"> may result in a delay in the deposit of shares into CCASS.</w:t>
            </w:r>
          </w:p>
          <w:p w14:paraId="105C9CB4" w14:textId="6392C9CF" w:rsidR="00AC5EA0" w:rsidRPr="00A13A6E" w:rsidRDefault="00AC5EA0" w:rsidP="002C62B8">
            <w:pPr>
              <w:spacing w:after="0"/>
              <w:ind w:left="0"/>
              <w:jc w:val="left"/>
              <w:rPr>
                <w:rFonts w:ascii="Arial" w:eastAsia="Times New Roman" w:hAnsi="Arial"/>
                <w:color w:val="000000"/>
                <w:kern w:val="24"/>
                <w:sz w:val="16"/>
                <w:szCs w:val="16"/>
                <w:lang w:val="en-HK"/>
              </w:rPr>
            </w:pPr>
          </w:p>
          <w:p w14:paraId="40F81068" w14:textId="77777777" w:rsidR="00AC5EA0" w:rsidRPr="00A13A6E" w:rsidRDefault="00AC5EA0" w:rsidP="00AC5EA0">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t>[Form Declaration]</w:t>
            </w:r>
          </w:p>
          <w:p w14:paraId="079A3369" w14:textId="77777777" w:rsidR="00AC5EA0" w:rsidRPr="00A13A6E" w:rsidRDefault="00AC5EA0" w:rsidP="00AC5EA0">
            <w:pPr>
              <w:spacing w:after="0"/>
              <w:ind w:left="0"/>
              <w:jc w:val="left"/>
              <w:rPr>
                <w:rFonts w:ascii="Arial" w:eastAsia="Times New Roman" w:hAnsi="Arial"/>
                <w:color w:val="000000"/>
                <w:kern w:val="24"/>
                <w:sz w:val="16"/>
                <w:szCs w:val="16"/>
                <w:lang w:val="en-HK"/>
              </w:rPr>
            </w:pPr>
          </w:p>
          <w:p w14:paraId="41B2FD84" w14:textId="77777777" w:rsidR="00AC5EA0" w:rsidRPr="00A13A6E" w:rsidRDefault="00AC5EA0" w:rsidP="00AC5EA0">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t>We, on the instructions of the Issuer, hereby advise that the securities (the “Securities”) sponsored/arranged by us shall be delivered through CCASS.  Details of the Securities, the Issuer’s designated CCASS Participant name, and Certificate Delivery Date set out in online form.</w:t>
            </w:r>
          </w:p>
          <w:p w14:paraId="0AB4778A" w14:textId="77777777" w:rsidR="00AC5EA0" w:rsidRPr="00A13A6E" w:rsidRDefault="00AC5EA0" w:rsidP="00AC5EA0">
            <w:pPr>
              <w:spacing w:after="0"/>
              <w:ind w:left="0"/>
              <w:jc w:val="left"/>
              <w:rPr>
                <w:rFonts w:ascii="Arial" w:eastAsia="Times New Roman" w:hAnsi="Arial"/>
                <w:color w:val="000000"/>
                <w:kern w:val="24"/>
                <w:sz w:val="16"/>
                <w:szCs w:val="16"/>
                <w:lang w:val="en-HK"/>
              </w:rPr>
            </w:pPr>
          </w:p>
          <w:p w14:paraId="485AA0A8" w14:textId="77777777" w:rsidR="00AC5EA0" w:rsidRPr="00A13A6E" w:rsidRDefault="00AC5EA0" w:rsidP="00AC5EA0">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t>[Declaration undertaking on Settlement Arrangement]</w:t>
            </w:r>
          </w:p>
          <w:p w14:paraId="57D2175C" w14:textId="77777777" w:rsidR="00AC5EA0" w:rsidRPr="00A13A6E" w:rsidRDefault="00AC5EA0" w:rsidP="00AC5EA0">
            <w:pPr>
              <w:spacing w:after="0"/>
              <w:ind w:left="0"/>
              <w:jc w:val="left"/>
              <w:rPr>
                <w:rFonts w:ascii="Arial" w:eastAsia="Times New Roman" w:hAnsi="Arial"/>
                <w:color w:val="000000"/>
                <w:kern w:val="24"/>
                <w:sz w:val="16"/>
                <w:szCs w:val="16"/>
                <w:lang w:val="en-HK"/>
              </w:rPr>
            </w:pPr>
          </w:p>
          <w:p w14:paraId="31D70575" w14:textId="77777777" w:rsidR="00AC5EA0" w:rsidRPr="00A13A6E" w:rsidRDefault="00AC5EA0" w:rsidP="00AC5EA0">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t>[Applicable for new shares only]</w:t>
            </w:r>
          </w:p>
          <w:p w14:paraId="719B5F38" w14:textId="4B0EFD82" w:rsidR="00AC5EA0" w:rsidRPr="00A13A6E" w:rsidRDefault="00AC5EA0" w:rsidP="00AC5EA0">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t>[We hereby confirm that we have already instructed the Registrar to issue the certificates representing the Securities in the name of HKSCC Nominees Limited according to your requested denominations and to deliver the same to CCASS Depository for credit to the stock account number 02 of the above mentioned CCASS Participant on the Certificates Delivery Date.</w:t>
            </w:r>
          </w:p>
          <w:p w14:paraId="70A0D1F7" w14:textId="77777777" w:rsidR="00AC5EA0" w:rsidRPr="00A13A6E" w:rsidRDefault="00AC5EA0" w:rsidP="00AC5EA0">
            <w:pPr>
              <w:spacing w:after="0"/>
              <w:ind w:left="0"/>
              <w:jc w:val="left"/>
              <w:rPr>
                <w:rFonts w:ascii="Arial" w:eastAsia="Times New Roman" w:hAnsi="Arial"/>
                <w:color w:val="000000"/>
                <w:kern w:val="24"/>
                <w:sz w:val="16"/>
                <w:szCs w:val="16"/>
                <w:lang w:val="en-HK"/>
              </w:rPr>
            </w:pPr>
          </w:p>
          <w:p w14:paraId="64A3DCDA" w14:textId="77777777" w:rsidR="00AC5EA0" w:rsidRPr="00A13A6E" w:rsidRDefault="00AC5EA0" w:rsidP="00AC5EA0">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t>We acknowledge that the SI Input Date is the earliest possible date for CCASS Participants to input SI into CCASS. Settlement of SI transactions will, however, only be effected after the Securities are credited to the stock account of the designated CCASS Participant.</w:t>
            </w:r>
          </w:p>
          <w:p w14:paraId="7D5C753A" w14:textId="77777777" w:rsidR="00AC5EA0" w:rsidRPr="00A13A6E" w:rsidRDefault="00AC5EA0" w:rsidP="00AC5EA0">
            <w:pPr>
              <w:spacing w:after="0"/>
              <w:ind w:left="0"/>
              <w:jc w:val="left"/>
              <w:rPr>
                <w:rFonts w:ascii="Arial" w:eastAsia="Times New Roman" w:hAnsi="Arial"/>
                <w:color w:val="000000"/>
                <w:kern w:val="24"/>
                <w:sz w:val="16"/>
                <w:szCs w:val="16"/>
                <w:lang w:val="en-HK"/>
              </w:rPr>
            </w:pPr>
          </w:p>
          <w:p w14:paraId="5F0A30B3" w14:textId="77777777" w:rsidR="00AC5EA0" w:rsidRPr="00A13A6E" w:rsidRDefault="00AC5EA0" w:rsidP="00AC5EA0">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lastRenderedPageBreak/>
              <w:t>We undertake to indemnify you against all actions, claims, proceedings, costs and expenses, damages, losses or liabilities which may be brought against you or suffered or incurred by you as a result of or in connection with any question as to the title or validity of the Securities to be issued in the name of HKSCC Nominees Limited as aforesaid and to be deposited into CCASS.]</w:t>
            </w:r>
          </w:p>
          <w:p w14:paraId="24FB1BF8" w14:textId="77777777" w:rsidR="00AC5EA0" w:rsidRPr="00A13A6E" w:rsidRDefault="00AC5EA0" w:rsidP="00AC5EA0">
            <w:pPr>
              <w:spacing w:after="0"/>
              <w:ind w:left="0"/>
              <w:jc w:val="left"/>
              <w:rPr>
                <w:rFonts w:ascii="Arial" w:eastAsia="Times New Roman" w:hAnsi="Arial"/>
                <w:color w:val="000000"/>
                <w:kern w:val="24"/>
                <w:sz w:val="16"/>
                <w:szCs w:val="16"/>
                <w:lang w:val="en-HK"/>
              </w:rPr>
            </w:pPr>
          </w:p>
          <w:p w14:paraId="506CC3DF" w14:textId="77777777" w:rsidR="00AC5EA0" w:rsidRPr="00A13A6E" w:rsidRDefault="00AC5EA0" w:rsidP="00AC5EA0">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t>[Applicable for sale /borrowed / pre-deposited shares]</w:t>
            </w:r>
          </w:p>
          <w:p w14:paraId="77A3267D" w14:textId="77777777" w:rsidR="00AC5EA0" w:rsidRPr="00A13A6E" w:rsidRDefault="00AC5EA0" w:rsidP="00AC5EA0">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t>[In connection with the deposit of our [Number of sale/ borrowed/ pre-deposited] existing issued Securities into CCASS before they are listed on The Stock Exchange of Hong Kong Limited, tentatively on (the “Listing Day”), we confirm to HKSCC that the Securities upon depositing with CCASS are legally owned by person(s) whose name(s) is(are) shown on the relevant certificate(s) as listed above and that such person(s) has(have) been duly recorded in the Register of Members of the Company as the holder(s) of the Securities.</w:t>
            </w:r>
          </w:p>
          <w:p w14:paraId="49087981" w14:textId="77777777" w:rsidR="00AC5EA0" w:rsidRPr="00A13A6E" w:rsidRDefault="00AC5EA0" w:rsidP="00AC5EA0">
            <w:pPr>
              <w:spacing w:after="0"/>
              <w:ind w:left="0"/>
              <w:jc w:val="left"/>
              <w:rPr>
                <w:rFonts w:ascii="Arial" w:eastAsia="Times New Roman" w:hAnsi="Arial"/>
                <w:color w:val="000000"/>
                <w:kern w:val="24"/>
                <w:sz w:val="16"/>
                <w:szCs w:val="16"/>
                <w:lang w:val="en-HK"/>
              </w:rPr>
            </w:pPr>
          </w:p>
          <w:p w14:paraId="652A1983" w14:textId="77777777" w:rsidR="00AC5EA0" w:rsidRPr="00A13A6E" w:rsidRDefault="00AC5EA0" w:rsidP="00AC5EA0">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t>Further, we undertake to HKSCC that we shall:</w:t>
            </w:r>
          </w:p>
          <w:p w14:paraId="1B2193A7" w14:textId="77777777" w:rsidR="00AC5EA0" w:rsidRPr="00A13A6E" w:rsidRDefault="00AC5EA0" w:rsidP="00AC5EA0">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t>1.</w:t>
            </w:r>
            <w:r w:rsidRPr="00A13A6E">
              <w:rPr>
                <w:rFonts w:ascii="Arial" w:eastAsia="Times New Roman" w:hAnsi="Arial"/>
                <w:color w:val="000000"/>
                <w:kern w:val="24"/>
                <w:sz w:val="16"/>
                <w:szCs w:val="16"/>
                <w:lang w:val="en-HK"/>
              </w:rPr>
              <w:tab/>
              <w:t>arrange for deposit of the relevant certificate(s) together with the duly executed transfer form(s) no later than the Certificates Delivery Date; and</w:t>
            </w:r>
          </w:p>
          <w:p w14:paraId="722A3812" w14:textId="77777777" w:rsidR="00AC5EA0" w:rsidRPr="00A13A6E" w:rsidRDefault="00AC5EA0" w:rsidP="00AC5EA0">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t>2.</w:t>
            </w:r>
            <w:r w:rsidRPr="00A13A6E">
              <w:rPr>
                <w:rFonts w:ascii="Arial" w:eastAsia="Times New Roman" w:hAnsi="Arial"/>
                <w:color w:val="000000"/>
                <w:kern w:val="24"/>
                <w:sz w:val="16"/>
                <w:szCs w:val="16"/>
                <w:lang w:val="en-HK"/>
              </w:rPr>
              <w:tab/>
              <w:t>procure our share registrar in Hong Kong to complete the registration of the Securities into the name of HKSCC Nominees Limited (“HKSCC Nom”) within a turnaround period of one business day without imposing any registration fee on HKSCC Nom and to make available the certificate(s) so issued in the denominations specified by the CCASS Depository for collection one business day after the Certificate Delivery Date; and</w:t>
            </w:r>
          </w:p>
          <w:p w14:paraId="58B5F28A" w14:textId="77777777" w:rsidR="00AC5EA0" w:rsidRPr="00A13A6E" w:rsidRDefault="00AC5EA0" w:rsidP="00AC5EA0">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t>3.</w:t>
            </w:r>
            <w:r w:rsidRPr="00A13A6E">
              <w:rPr>
                <w:rFonts w:ascii="Arial" w:eastAsia="Times New Roman" w:hAnsi="Arial"/>
                <w:color w:val="000000"/>
                <w:kern w:val="24"/>
                <w:sz w:val="16"/>
                <w:szCs w:val="16"/>
                <w:lang w:val="en-HK"/>
              </w:rPr>
              <w:tab/>
              <w:t>indemnify HKSCC and/or HKSCC Nom against any damages, losses and/or costs that it may suffer should there be any defect in the title of the Securities deposited into CCASS.]</w:t>
            </w:r>
          </w:p>
          <w:p w14:paraId="57267677" w14:textId="77777777" w:rsidR="00AC5EA0" w:rsidRPr="00A13A6E" w:rsidRDefault="00AC5EA0" w:rsidP="00AC5EA0">
            <w:pPr>
              <w:spacing w:after="0"/>
              <w:ind w:left="0"/>
              <w:jc w:val="left"/>
              <w:rPr>
                <w:rFonts w:ascii="Arial" w:eastAsia="Times New Roman" w:hAnsi="Arial"/>
                <w:color w:val="000000"/>
                <w:kern w:val="24"/>
                <w:sz w:val="16"/>
                <w:szCs w:val="16"/>
                <w:lang w:val="en-HK"/>
              </w:rPr>
            </w:pPr>
          </w:p>
          <w:p w14:paraId="799BA75E" w14:textId="77777777" w:rsidR="00AC5EA0" w:rsidRPr="00A13A6E" w:rsidRDefault="00AC5EA0" w:rsidP="00AC5EA0">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t>[When Transfer from Overseas Share Registrar to Hong Kong Share Registrar tick box is ticked ]</w:t>
            </w:r>
          </w:p>
          <w:p w14:paraId="6370AFD1" w14:textId="77777777" w:rsidR="00AC5EA0" w:rsidRPr="00A13A6E" w:rsidRDefault="00AC5EA0" w:rsidP="00AC5EA0">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t>We hereby confirm that the depositing securities are originated from a transfer from the Issuer’s overseas share register to its Hong Kong share register and confirm to [provide HKSCC a board resolution issued by the Company for approving the above-mentioned deposit of Shares which are originated from a transfer from the Company’s overseas share register to its Hong Kong share register”</w:t>
            </w:r>
          </w:p>
          <w:p w14:paraId="7515C9B4" w14:textId="77777777" w:rsidR="00AC5EA0" w:rsidRPr="00A13A6E" w:rsidRDefault="00AC5EA0" w:rsidP="00AC5EA0">
            <w:pPr>
              <w:spacing w:after="0"/>
              <w:ind w:left="0"/>
              <w:jc w:val="left"/>
              <w:rPr>
                <w:rFonts w:ascii="Arial" w:eastAsia="Times New Roman" w:hAnsi="Arial"/>
                <w:color w:val="000000"/>
                <w:kern w:val="24"/>
                <w:sz w:val="16"/>
                <w:szCs w:val="16"/>
                <w:lang w:val="en-HK"/>
              </w:rPr>
            </w:pPr>
          </w:p>
          <w:p w14:paraId="3ECF9524" w14:textId="5FE7E3FE" w:rsidR="00AC5EA0" w:rsidRPr="00A13A6E" w:rsidRDefault="00AC5EA0" w:rsidP="00AC5EA0">
            <w:pPr>
              <w:spacing w:after="0"/>
              <w:ind w:left="0"/>
              <w:jc w:val="left"/>
              <w:rPr>
                <w:rFonts w:ascii="Arial" w:eastAsia="Times New Roman" w:hAnsi="Arial"/>
                <w:color w:val="000000"/>
                <w:kern w:val="24"/>
                <w:sz w:val="16"/>
                <w:szCs w:val="16"/>
                <w:lang w:val="en-HK"/>
              </w:rPr>
            </w:pPr>
            <w:r w:rsidRPr="00A13A6E">
              <w:rPr>
                <w:rFonts w:ascii="Arial" w:eastAsia="Times New Roman" w:hAnsi="Arial"/>
                <w:color w:val="000000"/>
                <w:kern w:val="24"/>
                <w:sz w:val="16"/>
                <w:szCs w:val="16"/>
                <w:lang w:val="en-HK"/>
              </w:rPr>
              <w:t>Subject to the acceptance of the above by HKSCC, we acknowledge that (i) should we fail to comply with any of the aforesaid arrangement, the Securities represented by the relevant certificate(s) may be rejected for deposit into CCASS prior to the Listing Day; and (ii) HKSCC shall not be liable and/or responsible for such rejection and shall hold harmless in respect of any damages, losses and/or costs that we may suffer or incur as a result thereof.</w:t>
            </w:r>
          </w:p>
        </w:tc>
        <w:tc>
          <w:tcPr>
            <w:tcW w:w="990" w:type="dxa"/>
          </w:tcPr>
          <w:p w14:paraId="3C9954FA" w14:textId="7891C94F" w:rsidR="002C62B8" w:rsidRPr="002B0661" w:rsidRDefault="002C62B8" w:rsidP="008524C2">
            <w:pPr>
              <w:spacing w:after="0"/>
              <w:ind w:left="0"/>
              <w:jc w:val="left"/>
              <w:rPr>
                <w:rFonts w:ascii="Arial" w:eastAsia="Times New Roman" w:hAnsi="Arial"/>
                <w:color w:val="000000"/>
                <w:kern w:val="24"/>
                <w:sz w:val="16"/>
                <w:szCs w:val="16"/>
                <w:lang w:val="en-HK"/>
              </w:rPr>
            </w:pPr>
            <w:r w:rsidRPr="002B0661">
              <w:rPr>
                <w:rFonts w:eastAsia="Times New Roman"/>
                <w:color w:val="000000"/>
                <w:kern w:val="24"/>
                <w:sz w:val="16"/>
                <w:szCs w:val="16"/>
                <w:lang w:val="en-HK"/>
              </w:rPr>
              <w:lastRenderedPageBreak/>
              <w:t>Tick box</w:t>
            </w:r>
          </w:p>
        </w:tc>
        <w:tc>
          <w:tcPr>
            <w:tcW w:w="1350" w:type="dxa"/>
          </w:tcPr>
          <w:p w14:paraId="615DDEEC" w14:textId="70DFDC5A" w:rsidR="002C62B8" w:rsidRPr="002B0661" w:rsidRDefault="002C62B8" w:rsidP="008524C2">
            <w:pPr>
              <w:spacing w:after="0"/>
              <w:ind w:left="0"/>
              <w:jc w:val="left"/>
              <w:rPr>
                <w:rFonts w:ascii="Arial" w:eastAsia="Times New Roman" w:hAnsi="Arial"/>
                <w:color w:val="000000"/>
                <w:kern w:val="24"/>
                <w:sz w:val="16"/>
                <w:szCs w:val="16"/>
                <w:lang w:val="en-HK"/>
              </w:rPr>
            </w:pPr>
            <w:r w:rsidRPr="002B0661">
              <w:rPr>
                <w:rFonts w:eastAsia="Times New Roman"/>
                <w:color w:val="000000"/>
                <w:kern w:val="24"/>
                <w:sz w:val="16"/>
                <w:szCs w:val="16"/>
                <w:lang w:val="en-HK"/>
              </w:rPr>
              <w:t>N/A</w:t>
            </w:r>
          </w:p>
        </w:tc>
        <w:tc>
          <w:tcPr>
            <w:tcW w:w="720" w:type="dxa"/>
          </w:tcPr>
          <w:p w14:paraId="70AE08E9" w14:textId="5F3EF020" w:rsidR="002C62B8" w:rsidRPr="002B0661" w:rsidRDefault="002C62B8">
            <w:pPr>
              <w:spacing w:after="0"/>
              <w:ind w:left="0"/>
              <w:jc w:val="left"/>
              <w:rPr>
                <w:rFonts w:ascii="Arial" w:eastAsia="Times New Roman" w:hAnsi="Arial"/>
                <w:color w:val="000000"/>
                <w:kern w:val="24"/>
                <w:sz w:val="16"/>
                <w:szCs w:val="16"/>
                <w:lang w:val="en-HK"/>
              </w:rPr>
            </w:pPr>
          </w:p>
        </w:tc>
      </w:tr>
    </w:tbl>
    <w:p w14:paraId="10EBB2D8" w14:textId="77777777" w:rsidR="00C90DDD" w:rsidRPr="000961F5" w:rsidRDefault="00C90DDD" w:rsidP="00E34DF7">
      <w:pPr>
        <w:spacing w:after="0"/>
        <w:ind w:left="0"/>
        <w:rPr>
          <w:rFonts w:eastAsia="DengXian"/>
          <w:lang w:val="en-US" w:eastAsia="zh-CN"/>
        </w:rPr>
      </w:pPr>
    </w:p>
    <w:p w14:paraId="4FDA8CA5" w14:textId="39424AB6" w:rsidR="00E34DF7" w:rsidRPr="009103D1" w:rsidRDefault="00E34DF7" w:rsidP="00E34DF7">
      <w:pPr>
        <w:spacing w:after="0"/>
        <w:ind w:left="0"/>
        <w:rPr>
          <w:rFonts w:eastAsia="DengXian"/>
          <w:sz w:val="20"/>
          <w:szCs w:val="20"/>
          <w:lang w:val="en-US" w:eastAsia="zh-CN"/>
        </w:rPr>
      </w:pPr>
      <w:r w:rsidRPr="009103D1">
        <w:rPr>
          <w:rFonts w:eastAsia="DengXian"/>
          <w:sz w:val="20"/>
          <w:szCs w:val="20"/>
          <w:lang w:val="en-US" w:eastAsia="zh-CN"/>
        </w:rPr>
        <w:t>Output (PDF generated) template for Placement/ Pre-deposit template:</w:t>
      </w:r>
    </w:p>
    <w:p w14:paraId="0E527614" w14:textId="77777777" w:rsidR="00E34DF7" w:rsidRPr="000961F5" w:rsidRDefault="00E34DF7" w:rsidP="00E34DF7">
      <w:pPr>
        <w:spacing w:after="0"/>
        <w:ind w:left="0"/>
        <w:rPr>
          <w:rFonts w:eastAsia="DengXian"/>
          <w:lang w:val="en-US" w:eastAsia="zh-CN"/>
        </w:rPr>
      </w:pPr>
    </w:p>
    <w:bookmarkStart w:id="662" w:name="_1675599445"/>
    <w:bookmarkEnd w:id="662"/>
    <w:bookmarkStart w:id="663" w:name="_MON_1675775826"/>
    <w:bookmarkEnd w:id="663"/>
    <w:p w14:paraId="6E67B7B8" w14:textId="2AC37F13" w:rsidR="00E34DF7" w:rsidRPr="000961F5" w:rsidRDefault="00CA37DE" w:rsidP="00E34DF7">
      <w:pPr>
        <w:spacing w:after="0"/>
        <w:ind w:left="0"/>
        <w:rPr>
          <w:rFonts w:eastAsia="DengXian"/>
          <w:lang w:val="en-US" w:eastAsia="zh-CN"/>
        </w:rPr>
      </w:pPr>
      <w:r w:rsidRPr="00381BCA">
        <w:rPr>
          <w:rFonts w:eastAsia="DengXian"/>
          <w:lang w:val="en-US" w:eastAsia="zh-CN"/>
        </w:rPr>
        <w:object w:dxaOrig="1543" w:dyaOrig="998" w14:anchorId="2C9C3D32">
          <v:shape id="_x0000_i1063" type="#_x0000_t75" style="width:77.15pt;height:49.9pt" o:ole="">
            <v:imagedata r:id="rId93" o:title=""/>
          </v:shape>
          <o:OLEObject Type="Embed" ProgID="Word.Document.12" ShapeID="_x0000_i1063" DrawAspect="Icon" ObjectID="_1676184171" r:id="rId94">
            <o:FieldCodes>\s</o:FieldCodes>
          </o:OLEObject>
        </w:object>
      </w:r>
    </w:p>
    <w:p w14:paraId="1BFFFB8B" w14:textId="77777777" w:rsidR="00E34DF7" w:rsidRPr="000961F5" w:rsidRDefault="00E34DF7" w:rsidP="00E34DF7">
      <w:pPr>
        <w:spacing w:after="0"/>
        <w:ind w:left="0"/>
        <w:rPr>
          <w:rFonts w:eastAsia="DengXian"/>
          <w:lang w:val="en-US" w:eastAsia="zh-CN"/>
        </w:rPr>
      </w:pPr>
    </w:p>
    <w:p w14:paraId="4661B3FA" w14:textId="77777777" w:rsidR="00E34DF7" w:rsidRPr="009103D1" w:rsidRDefault="00E34DF7" w:rsidP="00E34DF7">
      <w:pPr>
        <w:spacing w:after="0"/>
        <w:ind w:left="0"/>
        <w:rPr>
          <w:rFonts w:eastAsia="DengXian"/>
          <w:sz w:val="20"/>
          <w:szCs w:val="20"/>
          <w:lang w:val="en-US" w:eastAsia="zh-CN"/>
        </w:rPr>
      </w:pPr>
      <w:r w:rsidRPr="009103D1">
        <w:rPr>
          <w:rFonts w:eastAsia="DengXian"/>
          <w:sz w:val="20"/>
          <w:szCs w:val="20"/>
          <w:lang w:val="en-US" w:eastAsia="zh-CN"/>
        </w:rPr>
        <w:t>The PDF of Placement / Pre-Deposit Form is generated by filling the above template with the e-form data fields as specified in Section A &amp; B and the data fields coming from other parts of FINI (see the table below):</w:t>
      </w:r>
    </w:p>
    <w:p w14:paraId="2D42454E" w14:textId="77777777" w:rsidR="00E34DF7" w:rsidRPr="009103D1" w:rsidRDefault="00E34DF7" w:rsidP="00E34DF7">
      <w:pPr>
        <w:spacing w:after="0"/>
        <w:ind w:left="0"/>
        <w:rPr>
          <w:rFonts w:eastAsia="DengXian"/>
          <w:sz w:val="20"/>
          <w:szCs w:val="20"/>
          <w:lang w:val="en-US" w:eastAsia="zh-CN"/>
        </w:rPr>
      </w:pPr>
    </w:p>
    <w:p w14:paraId="62697FC0" w14:textId="77777777" w:rsidR="00E34DF7" w:rsidRPr="009103D1" w:rsidRDefault="00E34DF7" w:rsidP="00E34DF7">
      <w:pPr>
        <w:ind w:left="0"/>
        <w:rPr>
          <w:sz w:val="20"/>
          <w:szCs w:val="20"/>
          <w:lang w:val="en-US" w:eastAsia="x-none"/>
        </w:rPr>
      </w:pPr>
      <w:r w:rsidRPr="009103D1">
        <w:rPr>
          <w:sz w:val="20"/>
          <w:szCs w:val="20"/>
          <w:lang w:val="en-US" w:eastAsia="x-none"/>
        </w:rPr>
        <w:t>The output fields in the template are as follows:</w:t>
      </w:r>
    </w:p>
    <w:p w14:paraId="0456CE5B" w14:textId="77777777" w:rsidR="00E34DF7" w:rsidRPr="000961F5" w:rsidRDefault="00E34DF7" w:rsidP="00E34DF7">
      <w:pPr>
        <w:ind w:left="0"/>
        <w:rPr>
          <w:lang w:val="en-US" w:eastAsia="x-none"/>
        </w:rPr>
      </w:pPr>
    </w:p>
    <w:tbl>
      <w:tblPr>
        <w:tblStyle w:val="TableGrid4"/>
        <w:tblW w:w="10435" w:type="dxa"/>
        <w:tblLook w:val="04A0" w:firstRow="1" w:lastRow="0" w:firstColumn="1" w:lastColumn="0" w:noHBand="0" w:noVBand="1"/>
      </w:tblPr>
      <w:tblGrid>
        <w:gridCol w:w="510"/>
        <w:gridCol w:w="3118"/>
        <w:gridCol w:w="6807"/>
      </w:tblGrid>
      <w:tr w:rsidR="00E34DF7" w:rsidRPr="000961F5" w14:paraId="6A7801E8" w14:textId="77777777" w:rsidTr="00C90DDD">
        <w:tc>
          <w:tcPr>
            <w:tcW w:w="510" w:type="dxa"/>
            <w:shd w:val="clear" w:color="auto" w:fill="FFE599"/>
          </w:tcPr>
          <w:p w14:paraId="1137383A" w14:textId="77777777" w:rsidR="00E34DF7" w:rsidRPr="009103D1" w:rsidRDefault="00E34DF7" w:rsidP="00C90DDD">
            <w:pPr>
              <w:spacing w:after="0"/>
              <w:ind w:left="0"/>
              <w:jc w:val="left"/>
              <w:rPr>
                <w:rFonts w:ascii="Arial" w:eastAsia="Times New Roman" w:hAnsi="Arial"/>
                <w:b/>
                <w:bCs/>
                <w:kern w:val="24"/>
                <w:sz w:val="16"/>
                <w:szCs w:val="16"/>
                <w:lang w:val="en-HK"/>
              </w:rPr>
            </w:pPr>
            <w:r w:rsidRPr="009103D1">
              <w:rPr>
                <w:rFonts w:ascii="Arial" w:eastAsia="Times New Roman" w:hAnsi="Arial"/>
                <w:b/>
                <w:bCs/>
                <w:kern w:val="24"/>
                <w:sz w:val="16"/>
                <w:szCs w:val="16"/>
                <w:lang w:val="en-HK"/>
              </w:rPr>
              <w:t>#</w:t>
            </w:r>
          </w:p>
        </w:tc>
        <w:tc>
          <w:tcPr>
            <w:tcW w:w="3118" w:type="dxa"/>
            <w:shd w:val="clear" w:color="auto" w:fill="FFE599"/>
            <w:vAlign w:val="center"/>
          </w:tcPr>
          <w:p w14:paraId="0E74C145" w14:textId="77777777" w:rsidR="00E34DF7" w:rsidRPr="009103D1" w:rsidRDefault="00E34DF7" w:rsidP="00C90DDD">
            <w:pPr>
              <w:spacing w:after="0"/>
              <w:ind w:left="0"/>
              <w:jc w:val="left"/>
              <w:rPr>
                <w:rFonts w:ascii="Arial" w:eastAsia="Times New Roman" w:hAnsi="Arial"/>
                <w:sz w:val="16"/>
                <w:szCs w:val="16"/>
              </w:rPr>
            </w:pPr>
            <w:r w:rsidRPr="009103D1">
              <w:rPr>
                <w:rFonts w:ascii="Arial" w:eastAsia="Times New Roman" w:hAnsi="Arial"/>
                <w:b/>
                <w:bCs/>
                <w:kern w:val="24"/>
                <w:sz w:val="16"/>
                <w:szCs w:val="16"/>
                <w:lang w:val="en-HK"/>
              </w:rPr>
              <w:t>Data field</w:t>
            </w:r>
          </w:p>
        </w:tc>
        <w:tc>
          <w:tcPr>
            <w:tcW w:w="6807" w:type="dxa"/>
            <w:shd w:val="clear" w:color="auto" w:fill="FFE599"/>
            <w:vAlign w:val="center"/>
          </w:tcPr>
          <w:p w14:paraId="30273063" w14:textId="77777777" w:rsidR="00E34DF7" w:rsidRPr="009103D1" w:rsidRDefault="00E34DF7" w:rsidP="00C90DDD">
            <w:pPr>
              <w:spacing w:after="0"/>
              <w:ind w:left="0"/>
              <w:jc w:val="left"/>
              <w:rPr>
                <w:rFonts w:ascii="Arial" w:hAnsi="Arial"/>
                <w:b/>
                <w:sz w:val="16"/>
                <w:szCs w:val="16"/>
                <w:lang w:val="en-US"/>
              </w:rPr>
            </w:pPr>
            <w:r w:rsidRPr="009103D1">
              <w:rPr>
                <w:rFonts w:ascii="Arial" w:hAnsi="Arial"/>
                <w:b/>
                <w:sz w:val="16"/>
                <w:szCs w:val="16"/>
                <w:lang w:val="en-US"/>
              </w:rPr>
              <w:t>Output logic</w:t>
            </w:r>
          </w:p>
        </w:tc>
      </w:tr>
      <w:tr w:rsidR="00E34DF7" w:rsidRPr="000961F5" w14:paraId="3D427BB9" w14:textId="77777777" w:rsidTr="00C90DDD">
        <w:tc>
          <w:tcPr>
            <w:tcW w:w="510" w:type="dxa"/>
          </w:tcPr>
          <w:p w14:paraId="18EE071D" w14:textId="77777777" w:rsidR="00E34DF7" w:rsidRPr="009103D1" w:rsidRDefault="00E34DF7" w:rsidP="00C90DDD">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1</w:t>
            </w:r>
          </w:p>
        </w:tc>
        <w:tc>
          <w:tcPr>
            <w:tcW w:w="3118" w:type="dxa"/>
          </w:tcPr>
          <w:p w14:paraId="7E93913D" w14:textId="77777777" w:rsidR="00E34DF7" w:rsidRPr="009103D1" w:rsidRDefault="00E34DF7" w:rsidP="00C90DDD">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Securities to be Admitted into CCASS</w:t>
            </w:r>
          </w:p>
        </w:tc>
        <w:tc>
          <w:tcPr>
            <w:tcW w:w="6807" w:type="dxa"/>
          </w:tcPr>
          <w:p w14:paraId="7E37C9B7" w14:textId="77777777" w:rsidR="00E34DF7" w:rsidRPr="009103D1" w:rsidRDefault="00E34DF7" w:rsidP="00C90DDD">
            <w:pPr>
              <w:pStyle w:val="ListParagraph"/>
              <w:numPr>
                <w:ilvl w:val="0"/>
                <w:numId w:val="6"/>
              </w:numPr>
              <w:spacing w:after="0"/>
              <w:ind w:leftChars="0" w:left="234" w:hanging="234"/>
              <w:jc w:val="left"/>
              <w:rPr>
                <w:rFonts w:ascii="Arial" w:eastAsia="DengXian" w:hAnsi="Arial"/>
                <w:sz w:val="16"/>
                <w:szCs w:val="16"/>
                <w:lang w:val="en-US"/>
              </w:rPr>
            </w:pPr>
            <w:r w:rsidRPr="009103D1">
              <w:rPr>
                <w:rFonts w:ascii="Arial" w:hAnsi="Arial"/>
                <w:sz w:val="16"/>
                <w:szCs w:val="16"/>
                <w:lang w:val="en-US"/>
              </w:rPr>
              <w:t>Securities to be listed [IPO initiation Field #17]</w:t>
            </w:r>
          </w:p>
        </w:tc>
      </w:tr>
      <w:tr w:rsidR="00E34DF7" w:rsidRPr="000961F5" w14:paraId="502D934B" w14:textId="77777777" w:rsidTr="00C90DDD">
        <w:tc>
          <w:tcPr>
            <w:tcW w:w="510" w:type="dxa"/>
          </w:tcPr>
          <w:p w14:paraId="3A9146FE" w14:textId="77777777" w:rsidR="00E34DF7" w:rsidRPr="009103D1" w:rsidRDefault="00E34DF7" w:rsidP="00C90DDD">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2</w:t>
            </w:r>
          </w:p>
        </w:tc>
        <w:tc>
          <w:tcPr>
            <w:tcW w:w="3118" w:type="dxa"/>
          </w:tcPr>
          <w:p w14:paraId="725D4F7E" w14:textId="77777777" w:rsidR="00E34DF7" w:rsidRPr="009103D1" w:rsidRDefault="00E34DF7" w:rsidP="00C90DDD">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Name of issuer</w:t>
            </w:r>
          </w:p>
        </w:tc>
        <w:tc>
          <w:tcPr>
            <w:tcW w:w="6807" w:type="dxa"/>
          </w:tcPr>
          <w:p w14:paraId="00BF9115" w14:textId="77777777" w:rsidR="00E34DF7" w:rsidRPr="009103D1" w:rsidRDefault="00E34DF7" w:rsidP="00C90DDD">
            <w:pPr>
              <w:pStyle w:val="ListParagraph"/>
              <w:numPr>
                <w:ilvl w:val="0"/>
                <w:numId w:val="6"/>
              </w:numPr>
              <w:spacing w:after="0"/>
              <w:ind w:leftChars="0" w:left="234" w:hanging="234"/>
              <w:jc w:val="left"/>
              <w:rPr>
                <w:rFonts w:ascii="Arial" w:eastAsia="DengXian" w:hAnsi="Arial"/>
                <w:sz w:val="16"/>
                <w:szCs w:val="16"/>
                <w:lang w:val="en-US"/>
              </w:rPr>
            </w:pPr>
            <w:r w:rsidRPr="009103D1">
              <w:rPr>
                <w:rFonts w:ascii="Arial" w:eastAsia="DengXian" w:hAnsi="Arial"/>
                <w:sz w:val="16"/>
                <w:szCs w:val="16"/>
                <w:lang w:val="en-US"/>
              </w:rPr>
              <w:t xml:space="preserve">Company name (English full) </w:t>
            </w:r>
            <w:r w:rsidRPr="009103D1">
              <w:rPr>
                <w:rFonts w:ascii="Arial" w:hAnsi="Arial"/>
                <w:sz w:val="16"/>
                <w:szCs w:val="16"/>
                <w:lang w:val="en-US"/>
              </w:rPr>
              <w:t>[IPO initiation Field #2]</w:t>
            </w:r>
          </w:p>
        </w:tc>
      </w:tr>
      <w:tr w:rsidR="00E34DF7" w:rsidRPr="000961F5" w14:paraId="3602C1B3" w14:textId="77777777" w:rsidTr="00C90DDD">
        <w:tc>
          <w:tcPr>
            <w:tcW w:w="510" w:type="dxa"/>
          </w:tcPr>
          <w:p w14:paraId="7F7874B7" w14:textId="77777777" w:rsidR="00E34DF7" w:rsidRPr="009103D1" w:rsidRDefault="00E34DF7" w:rsidP="00C90DDD">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3</w:t>
            </w:r>
          </w:p>
        </w:tc>
        <w:tc>
          <w:tcPr>
            <w:tcW w:w="3118" w:type="dxa"/>
          </w:tcPr>
          <w:p w14:paraId="4B229F4B" w14:textId="77777777" w:rsidR="00E34DF7" w:rsidRPr="009103D1" w:rsidRDefault="00E34DF7" w:rsidP="00C90DDD">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Registrar</w:t>
            </w:r>
          </w:p>
        </w:tc>
        <w:tc>
          <w:tcPr>
            <w:tcW w:w="6807" w:type="dxa"/>
          </w:tcPr>
          <w:p w14:paraId="0A45E22E" w14:textId="77777777" w:rsidR="00E34DF7" w:rsidRPr="009103D1" w:rsidRDefault="00E34DF7" w:rsidP="00C90DDD">
            <w:pPr>
              <w:pStyle w:val="ListParagraph"/>
              <w:numPr>
                <w:ilvl w:val="0"/>
                <w:numId w:val="6"/>
              </w:numPr>
              <w:spacing w:after="0"/>
              <w:ind w:leftChars="0" w:left="234" w:hanging="234"/>
              <w:jc w:val="left"/>
              <w:rPr>
                <w:rFonts w:ascii="Arial" w:eastAsia="DengXian" w:hAnsi="Arial"/>
                <w:sz w:val="16"/>
                <w:szCs w:val="16"/>
                <w:lang w:val="en-US"/>
              </w:rPr>
            </w:pPr>
            <w:r w:rsidRPr="009103D1">
              <w:rPr>
                <w:rFonts w:ascii="Arial" w:eastAsia="DengXian" w:hAnsi="Arial"/>
                <w:sz w:val="16"/>
                <w:szCs w:val="16"/>
                <w:lang w:val="en-US"/>
              </w:rPr>
              <w:t xml:space="preserve">Name of HK share registrar </w:t>
            </w:r>
            <w:r w:rsidRPr="009103D1">
              <w:rPr>
                <w:rFonts w:ascii="Arial" w:hAnsi="Arial"/>
                <w:sz w:val="16"/>
                <w:szCs w:val="16"/>
                <w:lang w:val="en-US"/>
              </w:rPr>
              <w:t>[IPO initiation Field #48]</w:t>
            </w:r>
          </w:p>
        </w:tc>
      </w:tr>
      <w:tr w:rsidR="00E34DF7" w:rsidRPr="000961F5" w14:paraId="08473D45" w14:textId="77777777" w:rsidTr="00C90DDD">
        <w:tc>
          <w:tcPr>
            <w:tcW w:w="510" w:type="dxa"/>
          </w:tcPr>
          <w:p w14:paraId="22CDB257" w14:textId="77777777" w:rsidR="00E34DF7" w:rsidRPr="009103D1" w:rsidRDefault="00E34DF7" w:rsidP="00C90DDD">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4</w:t>
            </w:r>
          </w:p>
        </w:tc>
        <w:tc>
          <w:tcPr>
            <w:tcW w:w="3118" w:type="dxa"/>
          </w:tcPr>
          <w:p w14:paraId="483F83EE" w14:textId="77777777" w:rsidR="00E34DF7" w:rsidRPr="009103D1" w:rsidRDefault="00E34DF7" w:rsidP="00C90DDD">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Sponsor</w:t>
            </w:r>
          </w:p>
        </w:tc>
        <w:tc>
          <w:tcPr>
            <w:tcW w:w="6807" w:type="dxa"/>
          </w:tcPr>
          <w:p w14:paraId="47B51083" w14:textId="77777777" w:rsidR="00E34DF7" w:rsidRPr="009103D1" w:rsidRDefault="00E34DF7" w:rsidP="00E34DF7">
            <w:pPr>
              <w:pStyle w:val="ListParagraph"/>
              <w:numPr>
                <w:ilvl w:val="0"/>
                <w:numId w:val="90"/>
              </w:numPr>
              <w:spacing w:after="0"/>
              <w:ind w:leftChars="0" w:left="234" w:hanging="234"/>
              <w:jc w:val="left"/>
              <w:rPr>
                <w:rFonts w:ascii="Arial" w:eastAsia="DengXian" w:hAnsi="Arial"/>
                <w:sz w:val="16"/>
                <w:szCs w:val="16"/>
                <w:lang w:val="en-US"/>
              </w:rPr>
            </w:pPr>
            <w:r w:rsidRPr="009103D1">
              <w:rPr>
                <w:rFonts w:ascii="Arial" w:eastAsia="DengXian" w:hAnsi="Arial"/>
                <w:sz w:val="16"/>
                <w:szCs w:val="16"/>
                <w:lang w:val="en-US"/>
              </w:rPr>
              <w:t>Principal Sponsor [IPO initiation Field #40] AND Sponsor(s) [IPO initiation Field #41]</w:t>
            </w:r>
          </w:p>
        </w:tc>
      </w:tr>
      <w:tr w:rsidR="00E34DF7" w:rsidRPr="000961F5" w14:paraId="21E324D7" w14:textId="77777777" w:rsidTr="00C90DDD">
        <w:tc>
          <w:tcPr>
            <w:tcW w:w="510" w:type="dxa"/>
          </w:tcPr>
          <w:p w14:paraId="30064514" w14:textId="77777777" w:rsidR="00E34DF7" w:rsidRPr="009103D1" w:rsidRDefault="00E34DF7" w:rsidP="00C90DDD">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5</w:t>
            </w:r>
          </w:p>
        </w:tc>
        <w:tc>
          <w:tcPr>
            <w:tcW w:w="3118" w:type="dxa"/>
          </w:tcPr>
          <w:p w14:paraId="7B94CEE7" w14:textId="77777777" w:rsidR="00E34DF7" w:rsidRPr="009103D1" w:rsidRDefault="00E34DF7" w:rsidP="00C90DDD">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Board lot size</w:t>
            </w:r>
          </w:p>
        </w:tc>
        <w:tc>
          <w:tcPr>
            <w:tcW w:w="6807" w:type="dxa"/>
          </w:tcPr>
          <w:p w14:paraId="16D26E6E" w14:textId="77777777" w:rsidR="00E34DF7" w:rsidRPr="009103D1" w:rsidRDefault="00E34DF7" w:rsidP="00E34DF7">
            <w:pPr>
              <w:pStyle w:val="ListParagraph"/>
              <w:numPr>
                <w:ilvl w:val="0"/>
                <w:numId w:val="90"/>
              </w:numPr>
              <w:spacing w:after="0"/>
              <w:ind w:leftChars="0" w:left="234" w:hanging="234"/>
              <w:jc w:val="left"/>
              <w:rPr>
                <w:rFonts w:ascii="Arial" w:eastAsia="DengXian" w:hAnsi="Arial"/>
                <w:sz w:val="16"/>
                <w:szCs w:val="16"/>
                <w:lang w:val="en-US"/>
              </w:rPr>
            </w:pPr>
            <w:r w:rsidRPr="009103D1">
              <w:rPr>
                <w:rFonts w:ascii="Arial" w:eastAsia="DengXian" w:hAnsi="Arial"/>
                <w:sz w:val="16"/>
                <w:szCs w:val="16"/>
                <w:lang w:val="en-US"/>
              </w:rPr>
              <w:t>Trading Board Lot [IPO initiation Field #24]</w:t>
            </w:r>
          </w:p>
        </w:tc>
      </w:tr>
      <w:tr w:rsidR="00E34DF7" w:rsidRPr="000961F5" w14:paraId="5FCF342F" w14:textId="77777777" w:rsidTr="00C90DDD">
        <w:tc>
          <w:tcPr>
            <w:tcW w:w="510" w:type="dxa"/>
          </w:tcPr>
          <w:p w14:paraId="22090C65" w14:textId="77777777" w:rsidR="00E34DF7" w:rsidRPr="009103D1" w:rsidRDefault="00E34DF7" w:rsidP="00C90DDD">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6</w:t>
            </w:r>
          </w:p>
        </w:tc>
        <w:tc>
          <w:tcPr>
            <w:tcW w:w="3118" w:type="dxa"/>
          </w:tcPr>
          <w:p w14:paraId="502D52AF" w14:textId="77777777" w:rsidR="00E34DF7" w:rsidRPr="009103D1" w:rsidRDefault="00E34DF7" w:rsidP="00C90DDD">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Settlement Instructions (SI) Input Date</w:t>
            </w:r>
          </w:p>
        </w:tc>
        <w:tc>
          <w:tcPr>
            <w:tcW w:w="6807" w:type="dxa"/>
          </w:tcPr>
          <w:p w14:paraId="75C9F52A" w14:textId="574BCB9A" w:rsidR="00E34DF7" w:rsidRPr="009103D1" w:rsidRDefault="00E34DF7" w:rsidP="00E34DF7">
            <w:pPr>
              <w:pStyle w:val="ListParagraph"/>
              <w:numPr>
                <w:ilvl w:val="0"/>
                <w:numId w:val="90"/>
              </w:numPr>
              <w:spacing w:after="0"/>
              <w:ind w:leftChars="0" w:left="234" w:hanging="234"/>
              <w:jc w:val="left"/>
              <w:rPr>
                <w:rFonts w:ascii="Arial" w:eastAsia="DengXian" w:hAnsi="Arial"/>
                <w:sz w:val="16"/>
                <w:szCs w:val="16"/>
                <w:lang w:val="en-US"/>
              </w:rPr>
            </w:pPr>
            <w:r w:rsidRPr="009103D1">
              <w:rPr>
                <w:rFonts w:ascii="Arial" w:eastAsia="DengXian" w:hAnsi="Arial"/>
                <w:sz w:val="16"/>
                <w:szCs w:val="16"/>
                <w:lang w:val="en-US"/>
              </w:rPr>
              <w:t>Settlement Instructions (SI) Input Date [IPO initiation Field #56]</w:t>
            </w:r>
            <w:r w:rsidR="00B21581" w:rsidRPr="009103D1">
              <w:rPr>
                <w:rFonts w:ascii="Arial" w:eastAsia="DengXian" w:hAnsi="Arial"/>
                <w:sz w:val="16"/>
                <w:szCs w:val="16"/>
                <w:lang w:val="en-US"/>
              </w:rPr>
              <w:t xml:space="preserve"> (</w:t>
            </w:r>
            <w:r w:rsidR="00997879" w:rsidRPr="009103D1">
              <w:rPr>
                <w:rFonts w:ascii="Arial" w:eastAsia="DengXian" w:hAnsi="Arial"/>
                <w:sz w:val="16"/>
                <w:szCs w:val="16"/>
                <w:lang w:val="en-US"/>
              </w:rPr>
              <w:t xml:space="preserve">date </w:t>
            </w:r>
            <w:r w:rsidR="00B21581" w:rsidRPr="009103D1">
              <w:rPr>
                <w:rFonts w:ascii="Arial" w:eastAsia="DengXian" w:hAnsi="Arial"/>
                <w:sz w:val="16"/>
                <w:szCs w:val="16"/>
                <w:lang w:val="en-US"/>
              </w:rPr>
              <w:t>format: 2-March-2021)</w:t>
            </w:r>
          </w:p>
        </w:tc>
      </w:tr>
      <w:tr w:rsidR="00E34DF7" w:rsidRPr="000961F5" w14:paraId="39D0F1AF" w14:textId="77777777" w:rsidTr="00C90DDD">
        <w:tc>
          <w:tcPr>
            <w:tcW w:w="510" w:type="dxa"/>
          </w:tcPr>
          <w:p w14:paraId="2B11C684" w14:textId="77777777" w:rsidR="00E34DF7" w:rsidRPr="009103D1" w:rsidRDefault="00E34DF7" w:rsidP="00C90DDD">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7</w:t>
            </w:r>
          </w:p>
        </w:tc>
        <w:tc>
          <w:tcPr>
            <w:tcW w:w="3118" w:type="dxa"/>
          </w:tcPr>
          <w:p w14:paraId="63F98ED1" w14:textId="77777777" w:rsidR="00E34DF7" w:rsidRPr="009103D1" w:rsidRDefault="00E34DF7" w:rsidP="00C90DDD">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Certificates Delivery Date</w:t>
            </w:r>
          </w:p>
        </w:tc>
        <w:tc>
          <w:tcPr>
            <w:tcW w:w="6807" w:type="dxa"/>
          </w:tcPr>
          <w:p w14:paraId="77E8D219" w14:textId="37CAD65E" w:rsidR="00E34DF7" w:rsidRPr="009103D1" w:rsidRDefault="00E34DF7" w:rsidP="00E34DF7">
            <w:pPr>
              <w:pStyle w:val="ListParagraph"/>
              <w:numPr>
                <w:ilvl w:val="0"/>
                <w:numId w:val="90"/>
              </w:numPr>
              <w:spacing w:after="0"/>
              <w:ind w:leftChars="0" w:left="234" w:hanging="234"/>
              <w:jc w:val="left"/>
              <w:rPr>
                <w:rFonts w:ascii="Arial" w:eastAsia="DengXian" w:hAnsi="Arial"/>
                <w:sz w:val="16"/>
                <w:szCs w:val="16"/>
                <w:lang w:val="en-US"/>
              </w:rPr>
            </w:pPr>
            <w:r w:rsidRPr="009103D1">
              <w:rPr>
                <w:rFonts w:ascii="Arial" w:eastAsia="DengXian" w:hAnsi="Arial"/>
                <w:sz w:val="16"/>
                <w:szCs w:val="16"/>
                <w:lang w:val="en-US"/>
              </w:rPr>
              <w:t>Pre-Deposit/Placing shares delivery date [IPO initiation Field #57]</w:t>
            </w:r>
            <w:r w:rsidR="00B21581" w:rsidRPr="009103D1">
              <w:rPr>
                <w:rFonts w:ascii="Arial" w:eastAsia="DengXian" w:hAnsi="Arial"/>
                <w:sz w:val="16"/>
                <w:szCs w:val="16"/>
                <w:lang w:val="en-US"/>
              </w:rPr>
              <w:t xml:space="preserve"> (</w:t>
            </w:r>
            <w:r w:rsidR="00997879" w:rsidRPr="009103D1">
              <w:rPr>
                <w:rFonts w:ascii="Arial" w:eastAsia="DengXian" w:hAnsi="Arial"/>
                <w:sz w:val="16"/>
                <w:szCs w:val="16"/>
                <w:lang w:val="en-US"/>
              </w:rPr>
              <w:t xml:space="preserve">date </w:t>
            </w:r>
            <w:r w:rsidR="00B21581" w:rsidRPr="009103D1">
              <w:rPr>
                <w:rFonts w:ascii="Arial" w:eastAsia="DengXian" w:hAnsi="Arial"/>
                <w:sz w:val="16"/>
                <w:szCs w:val="16"/>
                <w:lang w:val="en-US"/>
              </w:rPr>
              <w:t>format: 2-March-2021)</w:t>
            </w:r>
          </w:p>
        </w:tc>
      </w:tr>
      <w:tr w:rsidR="00E34DF7" w:rsidRPr="000961F5" w14:paraId="09771F2E" w14:textId="77777777" w:rsidTr="00C90DDD">
        <w:tc>
          <w:tcPr>
            <w:tcW w:w="510" w:type="dxa"/>
          </w:tcPr>
          <w:p w14:paraId="086DEBC6" w14:textId="3420252E" w:rsidR="00E34DF7" w:rsidRPr="009103D1" w:rsidRDefault="00CA37DE" w:rsidP="00C90DDD">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8</w:t>
            </w:r>
          </w:p>
        </w:tc>
        <w:tc>
          <w:tcPr>
            <w:tcW w:w="3118" w:type="dxa"/>
          </w:tcPr>
          <w:p w14:paraId="7BFAB735" w14:textId="77777777" w:rsidR="00E34DF7" w:rsidRPr="009103D1" w:rsidRDefault="00E34DF7" w:rsidP="00C90DDD">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Total Quantity</w:t>
            </w:r>
          </w:p>
        </w:tc>
        <w:tc>
          <w:tcPr>
            <w:tcW w:w="6807" w:type="dxa"/>
          </w:tcPr>
          <w:p w14:paraId="5C5379DE" w14:textId="77777777" w:rsidR="00E34DF7" w:rsidRPr="009103D1" w:rsidRDefault="00E34DF7" w:rsidP="00E34DF7">
            <w:pPr>
              <w:pStyle w:val="ListParagraph"/>
              <w:numPr>
                <w:ilvl w:val="0"/>
                <w:numId w:val="90"/>
              </w:numPr>
              <w:spacing w:after="0"/>
              <w:ind w:leftChars="0" w:left="234" w:hanging="234"/>
              <w:jc w:val="left"/>
              <w:rPr>
                <w:rFonts w:ascii="Arial" w:eastAsia="DengXian" w:hAnsi="Arial"/>
                <w:sz w:val="16"/>
                <w:szCs w:val="16"/>
                <w:lang w:val="en-US"/>
              </w:rPr>
            </w:pPr>
            <w:r w:rsidRPr="009103D1">
              <w:rPr>
                <w:rFonts w:ascii="Arial" w:eastAsia="DengXian" w:hAnsi="Arial"/>
                <w:sz w:val="16"/>
                <w:szCs w:val="16"/>
                <w:lang w:val="en-US"/>
              </w:rPr>
              <w:t>Sum of e-form data field #6 (</w:t>
            </w:r>
            <w:r w:rsidRPr="009103D1">
              <w:rPr>
                <w:rFonts w:ascii="Arial" w:eastAsia="Times New Roman" w:hAnsi="Arial"/>
                <w:color w:val="000000"/>
                <w:kern w:val="24"/>
                <w:sz w:val="16"/>
                <w:szCs w:val="16"/>
                <w:lang w:val="en-HK"/>
              </w:rPr>
              <w:t>Number of Securities</w:t>
            </w:r>
            <w:r w:rsidRPr="009103D1">
              <w:rPr>
                <w:rFonts w:ascii="Arial" w:eastAsia="DengXian" w:hAnsi="Arial"/>
                <w:sz w:val="16"/>
                <w:szCs w:val="16"/>
                <w:lang w:val="en-US"/>
              </w:rPr>
              <w:t>)</w:t>
            </w:r>
          </w:p>
        </w:tc>
      </w:tr>
      <w:tr w:rsidR="00E34DF7" w:rsidRPr="000961F5" w14:paraId="3385C050" w14:textId="77777777" w:rsidTr="00C90DDD">
        <w:tc>
          <w:tcPr>
            <w:tcW w:w="510" w:type="dxa"/>
          </w:tcPr>
          <w:p w14:paraId="39F3DFE8" w14:textId="19662ED3" w:rsidR="00E34DF7" w:rsidRPr="009103D1" w:rsidRDefault="00CA37DE" w:rsidP="00C90DDD">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9</w:t>
            </w:r>
          </w:p>
        </w:tc>
        <w:tc>
          <w:tcPr>
            <w:tcW w:w="3118" w:type="dxa"/>
          </w:tcPr>
          <w:p w14:paraId="5BE1A9F6" w14:textId="093D6132" w:rsidR="00E34DF7" w:rsidRPr="009103D1" w:rsidRDefault="00E34DF7" w:rsidP="00C90DDD">
            <w:pPr>
              <w:spacing w:after="0"/>
              <w:ind w:left="0"/>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No of Sale</w:t>
            </w:r>
            <w:r w:rsidR="00AE2549" w:rsidRPr="009103D1">
              <w:rPr>
                <w:rFonts w:ascii="Arial" w:eastAsia="Times New Roman" w:hAnsi="Arial"/>
                <w:color w:val="000000"/>
                <w:kern w:val="24"/>
                <w:sz w:val="16"/>
                <w:szCs w:val="16"/>
                <w:lang w:val="en-HK"/>
              </w:rPr>
              <w:t xml:space="preserve"> </w:t>
            </w:r>
            <w:r w:rsidRPr="009103D1">
              <w:rPr>
                <w:rFonts w:ascii="Arial" w:eastAsia="Times New Roman" w:hAnsi="Arial"/>
                <w:color w:val="000000"/>
                <w:kern w:val="24"/>
                <w:sz w:val="16"/>
                <w:szCs w:val="16"/>
                <w:lang w:val="en-HK"/>
              </w:rPr>
              <w:t>/ Borrowed / Pre-Deposit shares</w:t>
            </w:r>
          </w:p>
        </w:tc>
        <w:tc>
          <w:tcPr>
            <w:tcW w:w="6807" w:type="dxa"/>
          </w:tcPr>
          <w:p w14:paraId="7B4224AB" w14:textId="7D9F9C16" w:rsidR="00E34DF7" w:rsidRPr="009103D1" w:rsidRDefault="00E34DF7" w:rsidP="00CA37DE">
            <w:pPr>
              <w:pStyle w:val="ListParagraph"/>
              <w:numPr>
                <w:ilvl w:val="0"/>
                <w:numId w:val="90"/>
              </w:numPr>
              <w:spacing w:after="0"/>
              <w:ind w:leftChars="0" w:left="234" w:hanging="234"/>
              <w:jc w:val="left"/>
              <w:rPr>
                <w:rFonts w:ascii="Arial" w:eastAsia="DengXian" w:hAnsi="Arial"/>
                <w:sz w:val="16"/>
                <w:szCs w:val="16"/>
                <w:lang w:val="en-US"/>
              </w:rPr>
            </w:pPr>
            <w:r w:rsidRPr="009103D1">
              <w:rPr>
                <w:rFonts w:ascii="Arial" w:eastAsia="DengXian" w:hAnsi="Arial"/>
                <w:sz w:val="16"/>
                <w:szCs w:val="16"/>
                <w:lang w:val="en-US"/>
              </w:rPr>
              <w:t>Sum of e-form data field #6 (Number of Securities)</w:t>
            </w:r>
            <w:r w:rsidR="00CA37DE" w:rsidRPr="009103D1">
              <w:rPr>
                <w:rFonts w:ascii="Arial" w:eastAsia="DengXian" w:hAnsi="Arial"/>
                <w:sz w:val="16"/>
                <w:szCs w:val="16"/>
                <w:lang w:val="en-US"/>
              </w:rPr>
              <w:t xml:space="preserve"> with e-form data field #7 (Type)</w:t>
            </w:r>
            <w:r w:rsidRPr="009103D1">
              <w:rPr>
                <w:rFonts w:ascii="Arial" w:eastAsia="DengXian" w:hAnsi="Arial"/>
                <w:sz w:val="16"/>
                <w:szCs w:val="16"/>
                <w:lang w:val="en-US"/>
              </w:rPr>
              <w:t xml:space="preserve"> = ‘Sale’ / ‘Borrowed’ / ‘Pre-Deposit’ / ‘Others’</w:t>
            </w:r>
          </w:p>
        </w:tc>
      </w:tr>
      <w:tr w:rsidR="00793DED" w:rsidRPr="000961F5" w14:paraId="63ABC65C" w14:textId="77777777" w:rsidTr="00C90DDD">
        <w:tc>
          <w:tcPr>
            <w:tcW w:w="510" w:type="dxa"/>
          </w:tcPr>
          <w:p w14:paraId="636F3FB3" w14:textId="73F108C8" w:rsidR="00793DED" w:rsidRPr="009103D1" w:rsidRDefault="00CA37DE" w:rsidP="00793DED">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10</w:t>
            </w:r>
          </w:p>
        </w:tc>
        <w:tc>
          <w:tcPr>
            <w:tcW w:w="3118" w:type="dxa"/>
          </w:tcPr>
          <w:p w14:paraId="3DEBA5AC" w14:textId="337DE4A3" w:rsidR="00793DED" w:rsidRPr="009103D1" w:rsidRDefault="00793DED" w:rsidP="00793DED">
            <w:pPr>
              <w:spacing w:after="0"/>
              <w:ind w:left="0"/>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Name of Sponsor Counsel</w:t>
            </w:r>
          </w:p>
        </w:tc>
        <w:tc>
          <w:tcPr>
            <w:tcW w:w="6807" w:type="dxa"/>
          </w:tcPr>
          <w:p w14:paraId="143F83B0" w14:textId="64FAA4D7" w:rsidR="00793DED" w:rsidRPr="009103D1" w:rsidRDefault="00793DED">
            <w:pPr>
              <w:pStyle w:val="ListParagraph"/>
              <w:numPr>
                <w:ilvl w:val="0"/>
                <w:numId w:val="90"/>
              </w:numPr>
              <w:spacing w:after="0"/>
              <w:ind w:leftChars="0" w:left="234" w:hanging="234"/>
              <w:jc w:val="left"/>
              <w:rPr>
                <w:rFonts w:ascii="Arial" w:eastAsia="DengXian" w:hAnsi="Arial"/>
                <w:sz w:val="16"/>
                <w:szCs w:val="16"/>
                <w:lang w:val="en-US"/>
              </w:rPr>
            </w:pPr>
            <w:r w:rsidRPr="009103D1">
              <w:rPr>
                <w:rFonts w:ascii="Arial" w:eastAsia="DengXian" w:hAnsi="Arial"/>
                <w:sz w:val="16"/>
                <w:szCs w:val="16"/>
                <w:lang w:val="en-US"/>
              </w:rPr>
              <w:t>HK Legal Adviser (for Sponsor) [IPO Initiation Field #42]</w:t>
            </w:r>
          </w:p>
        </w:tc>
      </w:tr>
    </w:tbl>
    <w:p w14:paraId="2A85823F" w14:textId="77777777" w:rsidR="00E34DF7" w:rsidRPr="000961F5" w:rsidRDefault="00E34DF7" w:rsidP="00E34DF7">
      <w:pPr>
        <w:spacing w:after="0"/>
        <w:ind w:left="0"/>
        <w:rPr>
          <w:rFonts w:eastAsia="DengXian"/>
          <w:lang w:eastAsia="zh-CN"/>
        </w:rPr>
      </w:pPr>
    </w:p>
    <w:p w14:paraId="5EE26FF8" w14:textId="77777777" w:rsidR="00E34DF7" w:rsidRPr="000961F5" w:rsidRDefault="00E34DF7" w:rsidP="00E34DF7">
      <w:pPr>
        <w:spacing w:after="0"/>
        <w:ind w:left="0"/>
        <w:rPr>
          <w:rFonts w:eastAsia="DengXian"/>
          <w:lang w:val="en-US" w:eastAsia="zh-CN"/>
        </w:rPr>
      </w:pPr>
    </w:p>
    <w:p w14:paraId="61ED067D" w14:textId="6644805B" w:rsidR="00E34DF7" w:rsidRPr="009103D1" w:rsidRDefault="00E34DF7" w:rsidP="00E34DF7">
      <w:pPr>
        <w:ind w:left="0"/>
        <w:rPr>
          <w:sz w:val="20"/>
          <w:szCs w:val="20"/>
          <w:lang w:eastAsia="x-none"/>
        </w:rPr>
      </w:pPr>
      <w:r w:rsidRPr="009103D1">
        <w:rPr>
          <w:b/>
          <w:sz w:val="20"/>
          <w:szCs w:val="20"/>
          <w:lang w:eastAsia="x-none"/>
        </w:rPr>
        <w:t>Item-2: Placement form (</w:t>
      </w:r>
      <w:r w:rsidR="000026C0" w:rsidRPr="009103D1">
        <w:rPr>
          <w:b/>
          <w:sz w:val="20"/>
          <w:szCs w:val="20"/>
          <w:lang w:eastAsia="x-none"/>
        </w:rPr>
        <w:t>Over-allotment Option</w:t>
      </w:r>
      <w:r w:rsidRPr="009103D1">
        <w:rPr>
          <w:b/>
          <w:sz w:val="20"/>
          <w:szCs w:val="20"/>
          <w:lang w:eastAsia="x-none"/>
        </w:rPr>
        <w:t>)</w:t>
      </w:r>
    </w:p>
    <w:p w14:paraId="236CD1F3" w14:textId="77777777" w:rsidR="004029AF" w:rsidRPr="009103D1" w:rsidRDefault="004029AF" w:rsidP="00E34DF7">
      <w:pPr>
        <w:ind w:left="0"/>
        <w:rPr>
          <w:rFonts w:eastAsia="DengXian"/>
          <w:sz w:val="20"/>
          <w:szCs w:val="20"/>
          <w:lang w:eastAsia="zh-CN"/>
        </w:rPr>
      </w:pPr>
    </w:p>
    <w:p w14:paraId="371907C8" w14:textId="6D93B42F" w:rsidR="00933597" w:rsidRPr="009103D1" w:rsidRDefault="00E34DF7" w:rsidP="00E34DF7">
      <w:pPr>
        <w:ind w:left="0"/>
        <w:rPr>
          <w:rFonts w:eastAsia="DengXian"/>
          <w:sz w:val="20"/>
          <w:szCs w:val="20"/>
          <w:lang w:eastAsia="zh-CN"/>
        </w:rPr>
      </w:pPr>
      <w:r w:rsidRPr="009103D1">
        <w:rPr>
          <w:rFonts w:eastAsia="DengXian"/>
          <w:sz w:val="20"/>
          <w:szCs w:val="20"/>
          <w:lang w:eastAsia="zh-CN"/>
        </w:rPr>
        <w:t>For multiple submission creation for Placement form (</w:t>
      </w:r>
      <w:r w:rsidR="000026C0" w:rsidRPr="009103D1">
        <w:rPr>
          <w:rFonts w:eastAsia="DengXian"/>
          <w:sz w:val="20"/>
          <w:szCs w:val="20"/>
          <w:lang w:eastAsia="zh-CN"/>
        </w:rPr>
        <w:t>Over-allotment Option</w:t>
      </w:r>
      <w:r w:rsidRPr="009103D1">
        <w:rPr>
          <w:rFonts w:eastAsia="DengXian"/>
          <w:sz w:val="20"/>
          <w:szCs w:val="20"/>
          <w:lang w:eastAsia="zh-CN"/>
        </w:rPr>
        <w:t>), new form will be created upon press [add placement form]</w:t>
      </w:r>
    </w:p>
    <w:p w14:paraId="220F9211" w14:textId="77777777" w:rsidR="00933597" w:rsidRPr="000961F5" w:rsidRDefault="00933597" w:rsidP="00E34DF7">
      <w:pPr>
        <w:ind w:left="0"/>
        <w:rPr>
          <w:rFonts w:eastAsia="DengXian"/>
          <w:lang w:eastAsia="zh-CN"/>
        </w:rPr>
      </w:pPr>
    </w:p>
    <w:tbl>
      <w:tblPr>
        <w:tblStyle w:val="TableGrid"/>
        <w:tblW w:w="10435" w:type="dxa"/>
        <w:tblLook w:val="04A0" w:firstRow="1" w:lastRow="0" w:firstColumn="1" w:lastColumn="0" w:noHBand="0" w:noVBand="1"/>
      </w:tblPr>
      <w:tblGrid>
        <w:gridCol w:w="1838"/>
        <w:gridCol w:w="2693"/>
        <w:gridCol w:w="5904"/>
      </w:tblGrid>
      <w:tr w:rsidR="00E34DF7" w:rsidRPr="000961F5" w14:paraId="6E6A6259" w14:textId="77777777" w:rsidTr="002B0661">
        <w:trPr>
          <w:trHeight w:val="130"/>
        </w:trPr>
        <w:tc>
          <w:tcPr>
            <w:tcW w:w="1838" w:type="dxa"/>
            <w:shd w:val="clear" w:color="auto" w:fill="244061" w:themeFill="accent1" w:themeFillShade="80"/>
          </w:tcPr>
          <w:p w14:paraId="2DB52908" w14:textId="77777777" w:rsidR="00E34DF7" w:rsidRPr="002B0661" w:rsidRDefault="00E34DF7" w:rsidP="00C90DDD">
            <w:pPr>
              <w:ind w:left="0"/>
              <w:jc w:val="center"/>
              <w:rPr>
                <w:rFonts w:eastAsia="DengXian"/>
                <w:b/>
                <w:color w:val="FFFFFF" w:themeColor="background1"/>
                <w:lang w:eastAsia="zh-CN"/>
              </w:rPr>
            </w:pPr>
            <w:r w:rsidRPr="002B0661">
              <w:rPr>
                <w:rFonts w:eastAsia="DengXian"/>
                <w:b/>
                <w:color w:val="FFFFFF" w:themeColor="background1"/>
                <w:lang w:eastAsia="zh-CN"/>
              </w:rPr>
              <w:t>Display</w:t>
            </w:r>
          </w:p>
        </w:tc>
        <w:tc>
          <w:tcPr>
            <w:tcW w:w="2693" w:type="dxa"/>
            <w:shd w:val="clear" w:color="auto" w:fill="244061" w:themeFill="accent1" w:themeFillShade="80"/>
          </w:tcPr>
          <w:p w14:paraId="19F3EB3B" w14:textId="77777777" w:rsidR="00E34DF7" w:rsidRPr="002B0661" w:rsidRDefault="00E34DF7" w:rsidP="00C90DDD">
            <w:pPr>
              <w:ind w:left="0"/>
              <w:jc w:val="center"/>
              <w:rPr>
                <w:rFonts w:eastAsia="DengXian"/>
                <w:b/>
                <w:color w:val="FFFFFF" w:themeColor="background1"/>
                <w:lang w:eastAsia="zh-CN"/>
              </w:rPr>
            </w:pPr>
            <w:r w:rsidRPr="002B0661">
              <w:rPr>
                <w:rFonts w:eastAsia="DengXian"/>
                <w:b/>
                <w:color w:val="FFFFFF" w:themeColor="background1"/>
                <w:lang w:eastAsia="zh-CN"/>
              </w:rPr>
              <w:t>Pre-requisite</w:t>
            </w:r>
          </w:p>
        </w:tc>
        <w:tc>
          <w:tcPr>
            <w:tcW w:w="5904" w:type="dxa"/>
            <w:shd w:val="clear" w:color="auto" w:fill="244061" w:themeFill="accent1" w:themeFillShade="80"/>
          </w:tcPr>
          <w:p w14:paraId="3D93E94F" w14:textId="77777777" w:rsidR="00E34DF7" w:rsidRPr="002B0661" w:rsidRDefault="00E34DF7" w:rsidP="00C90DDD">
            <w:pPr>
              <w:ind w:left="0"/>
              <w:jc w:val="center"/>
              <w:rPr>
                <w:rFonts w:eastAsia="DengXian"/>
                <w:b/>
                <w:color w:val="FFFFFF" w:themeColor="background1"/>
                <w:lang w:eastAsia="zh-CN"/>
              </w:rPr>
            </w:pPr>
            <w:r w:rsidRPr="002B0661">
              <w:rPr>
                <w:rFonts w:eastAsia="DengXian"/>
                <w:b/>
                <w:color w:val="FFFFFF" w:themeColor="background1"/>
                <w:lang w:eastAsia="zh-CN"/>
              </w:rPr>
              <w:t>System validation</w:t>
            </w:r>
          </w:p>
        </w:tc>
      </w:tr>
      <w:tr w:rsidR="00E34DF7" w:rsidRPr="000961F5" w14:paraId="3D77F744" w14:textId="77777777" w:rsidTr="002B0661">
        <w:trPr>
          <w:trHeight w:val="554"/>
        </w:trPr>
        <w:tc>
          <w:tcPr>
            <w:tcW w:w="1838" w:type="dxa"/>
          </w:tcPr>
          <w:p w14:paraId="024BEAB2" w14:textId="77777777" w:rsidR="00E34DF7" w:rsidRPr="002B0661" w:rsidRDefault="00E34DF7" w:rsidP="00C90DDD">
            <w:pPr>
              <w:ind w:left="0"/>
              <w:jc w:val="center"/>
              <w:rPr>
                <w:rFonts w:eastAsia="DengXian"/>
                <w:lang w:eastAsia="zh-CN"/>
              </w:rPr>
            </w:pPr>
            <w:r w:rsidRPr="002B0661">
              <w:rPr>
                <w:rFonts w:eastAsia="DengXian"/>
                <w:lang w:eastAsia="zh-CN"/>
              </w:rPr>
              <w:t>Add placement form</w:t>
            </w:r>
          </w:p>
        </w:tc>
        <w:tc>
          <w:tcPr>
            <w:tcW w:w="2693" w:type="dxa"/>
          </w:tcPr>
          <w:p w14:paraId="3577539B" w14:textId="56744FF5" w:rsidR="00E34DF7" w:rsidRPr="002B0661" w:rsidRDefault="008A23AC" w:rsidP="00C90DDD">
            <w:pPr>
              <w:ind w:left="0"/>
              <w:rPr>
                <w:rFonts w:eastAsia="DengXian"/>
                <w:lang w:eastAsia="zh-CN"/>
              </w:rPr>
            </w:pPr>
            <w:r w:rsidRPr="002B0661">
              <w:rPr>
                <w:rFonts w:eastAsia="DengXian"/>
                <w:lang w:eastAsia="zh-CN"/>
              </w:rPr>
              <w:t>All the p</w:t>
            </w:r>
            <w:r w:rsidR="00E34DF7" w:rsidRPr="002B0661">
              <w:rPr>
                <w:rFonts w:eastAsia="DengXian"/>
                <w:lang w:eastAsia="zh-CN"/>
              </w:rPr>
              <w:t>revious form</w:t>
            </w:r>
            <w:r w:rsidRPr="002B0661">
              <w:rPr>
                <w:rFonts w:eastAsia="DengXian"/>
                <w:lang w:eastAsia="zh-CN"/>
              </w:rPr>
              <w:t>s</w:t>
            </w:r>
            <w:r w:rsidR="00E34DF7" w:rsidRPr="002B0661">
              <w:rPr>
                <w:rFonts w:eastAsia="DengXian"/>
                <w:lang w:eastAsia="zh-CN"/>
              </w:rPr>
              <w:t xml:space="preserve"> must be in ‘Cleared’ status; </w:t>
            </w:r>
          </w:p>
          <w:p w14:paraId="3DCF29D8" w14:textId="77777777" w:rsidR="00E34DF7" w:rsidRPr="002B0661" w:rsidRDefault="00E34DF7" w:rsidP="00C90DDD">
            <w:pPr>
              <w:ind w:left="0"/>
              <w:rPr>
                <w:rFonts w:eastAsia="DengXian"/>
                <w:lang w:eastAsia="zh-CN"/>
              </w:rPr>
            </w:pPr>
          </w:p>
        </w:tc>
        <w:tc>
          <w:tcPr>
            <w:tcW w:w="5904" w:type="dxa"/>
          </w:tcPr>
          <w:p w14:paraId="53ED12D1" w14:textId="14935520" w:rsidR="00E34DF7" w:rsidRPr="002B0661" w:rsidRDefault="008A23AC" w:rsidP="000026C0">
            <w:pPr>
              <w:pStyle w:val="ListParagraph"/>
              <w:numPr>
                <w:ilvl w:val="0"/>
                <w:numId w:val="143"/>
              </w:numPr>
              <w:ind w:leftChars="0"/>
              <w:rPr>
                <w:rFonts w:eastAsia="DengXian"/>
                <w:u w:val="single"/>
                <w:lang w:eastAsia="zh-CN"/>
              </w:rPr>
            </w:pPr>
            <w:r w:rsidRPr="002B0661">
              <w:rPr>
                <w:rFonts w:eastAsia="DengXian"/>
                <w:u w:val="single"/>
                <w:lang w:eastAsia="zh-CN"/>
              </w:rPr>
              <w:t>Current date</w:t>
            </w:r>
            <w:r w:rsidR="00E34DF7" w:rsidRPr="002B0661">
              <w:rPr>
                <w:rFonts w:eastAsia="DengXian"/>
                <w:lang w:eastAsia="zh-CN"/>
              </w:rPr>
              <w:t xml:space="preserve"> &gt; </w:t>
            </w:r>
            <w:r w:rsidR="00E34DF7" w:rsidRPr="002B0661">
              <w:rPr>
                <w:rFonts w:eastAsia="Times New Roman"/>
                <w:color w:val="000000"/>
                <w:kern w:val="24"/>
                <w:lang w:val="en-HK"/>
              </w:rPr>
              <w:t>Certificates Delivery Date (E-form data field #5)</w:t>
            </w:r>
            <w:r w:rsidRPr="002B0661">
              <w:rPr>
                <w:rFonts w:eastAsia="Times New Roman"/>
                <w:color w:val="000000"/>
                <w:kern w:val="24"/>
                <w:lang w:val="en-HK"/>
              </w:rPr>
              <w:t xml:space="preserve"> of the last cleared e-form</w:t>
            </w:r>
          </w:p>
          <w:p w14:paraId="4F85075A" w14:textId="6A22B691" w:rsidR="004029AF" w:rsidRPr="002B0661" w:rsidRDefault="00904EB9" w:rsidP="000026C0">
            <w:pPr>
              <w:pStyle w:val="ListParagraph"/>
              <w:numPr>
                <w:ilvl w:val="0"/>
                <w:numId w:val="143"/>
              </w:numPr>
              <w:ind w:leftChars="0"/>
              <w:rPr>
                <w:rFonts w:eastAsia="DengXian"/>
                <w:u w:val="single"/>
                <w:lang w:eastAsia="zh-CN"/>
              </w:rPr>
            </w:pPr>
            <w:r w:rsidRPr="002B0661">
              <w:rPr>
                <w:rFonts w:eastAsia="Times New Roman"/>
                <w:color w:val="000000"/>
                <w:kern w:val="24"/>
              </w:rPr>
              <w:t>Over-allotment</w:t>
            </w:r>
            <w:r w:rsidR="004029AF" w:rsidRPr="002B0661">
              <w:rPr>
                <w:rFonts w:eastAsia="Times New Roman"/>
                <w:color w:val="000000"/>
                <w:kern w:val="24"/>
              </w:rPr>
              <w:t xml:space="preserve"> (Number of Security) remaining (UI field #2) &gt; 0</w:t>
            </w:r>
          </w:p>
        </w:tc>
      </w:tr>
    </w:tbl>
    <w:p w14:paraId="3E55B0F0" w14:textId="19A0489A" w:rsidR="00E34DF7" w:rsidRPr="000961F5" w:rsidRDefault="00E34DF7" w:rsidP="00E34DF7">
      <w:pPr>
        <w:ind w:left="0"/>
        <w:rPr>
          <w:rFonts w:eastAsia="DengXian"/>
          <w:lang w:eastAsia="zh-CN"/>
        </w:rPr>
      </w:pPr>
    </w:p>
    <w:p w14:paraId="7BED55C9" w14:textId="3E9E8832" w:rsidR="004029AF" w:rsidRPr="002B0661" w:rsidRDefault="004029AF" w:rsidP="004029AF">
      <w:pPr>
        <w:spacing w:after="0"/>
        <w:ind w:left="0"/>
        <w:rPr>
          <w:rFonts w:eastAsia="DengXian"/>
          <w:b/>
          <w:u w:val="single"/>
          <w:lang w:eastAsia="zh-CN"/>
        </w:rPr>
      </w:pPr>
      <w:r w:rsidRPr="002B0661">
        <w:rPr>
          <w:rFonts w:eastAsia="DengXian"/>
          <w:b/>
          <w:u w:val="single"/>
          <w:lang w:eastAsia="zh-CN"/>
        </w:rPr>
        <w:t>Displayed in User Interface:</w:t>
      </w:r>
    </w:p>
    <w:p w14:paraId="5B00FA3A" w14:textId="04B85E94" w:rsidR="004029AF" w:rsidRPr="000961F5" w:rsidRDefault="004029AF" w:rsidP="004029AF">
      <w:pPr>
        <w:spacing w:after="0"/>
        <w:ind w:left="0"/>
        <w:rPr>
          <w:rFonts w:eastAsia="DengXian"/>
          <w:highlight w:val="yellow"/>
          <w:lang w:eastAsia="zh-CN"/>
        </w:rPr>
      </w:pPr>
    </w:p>
    <w:tbl>
      <w:tblPr>
        <w:tblStyle w:val="TableGrid4"/>
        <w:tblW w:w="10343" w:type="dxa"/>
        <w:tblLook w:val="04A0" w:firstRow="1" w:lastRow="0" w:firstColumn="1" w:lastColumn="0" w:noHBand="0" w:noVBand="1"/>
      </w:tblPr>
      <w:tblGrid>
        <w:gridCol w:w="510"/>
        <w:gridCol w:w="3118"/>
        <w:gridCol w:w="6715"/>
      </w:tblGrid>
      <w:tr w:rsidR="004029AF" w:rsidRPr="000961F5" w14:paraId="1BD5B7C6" w14:textId="77777777" w:rsidTr="00AB77A1">
        <w:tc>
          <w:tcPr>
            <w:tcW w:w="510" w:type="dxa"/>
            <w:shd w:val="clear" w:color="auto" w:fill="FFE599"/>
          </w:tcPr>
          <w:p w14:paraId="00A4412A" w14:textId="77777777" w:rsidR="004029AF" w:rsidRPr="00436F41" w:rsidRDefault="004029AF" w:rsidP="00AB77A1">
            <w:pPr>
              <w:spacing w:after="0"/>
              <w:ind w:left="0"/>
              <w:jc w:val="left"/>
              <w:rPr>
                <w:rFonts w:ascii="Arial" w:eastAsia="Times New Roman" w:hAnsi="Arial"/>
                <w:b/>
                <w:bCs/>
                <w:kern w:val="24"/>
                <w:sz w:val="16"/>
                <w:szCs w:val="16"/>
                <w:lang w:val="en-HK"/>
              </w:rPr>
            </w:pPr>
            <w:r w:rsidRPr="00436F41">
              <w:rPr>
                <w:rFonts w:ascii="Arial" w:eastAsia="Times New Roman" w:hAnsi="Arial"/>
                <w:b/>
                <w:bCs/>
                <w:kern w:val="24"/>
                <w:sz w:val="16"/>
                <w:szCs w:val="16"/>
                <w:lang w:val="en-HK"/>
              </w:rPr>
              <w:t>#</w:t>
            </w:r>
          </w:p>
        </w:tc>
        <w:tc>
          <w:tcPr>
            <w:tcW w:w="3118" w:type="dxa"/>
            <w:shd w:val="clear" w:color="auto" w:fill="FFE599"/>
            <w:vAlign w:val="center"/>
          </w:tcPr>
          <w:p w14:paraId="38649451" w14:textId="17575188" w:rsidR="004029AF" w:rsidRPr="00436F41" w:rsidRDefault="004029AF" w:rsidP="00AB77A1">
            <w:pPr>
              <w:spacing w:after="0"/>
              <w:ind w:left="0"/>
              <w:jc w:val="left"/>
              <w:rPr>
                <w:rFonts w:ascii="Arial" w:eastAsia="Times New Roman" w:hAnsi="Arial"/>
                <w:sz w:val="16"/>
                <w:szCs w:val="16"/>
              </w:rPr>
            </w:pPr>
            <w:r w:rsidRPr="00436F41">
              <w:rPr>
                <w:rFonts w:ascii="Arial" w:eastAsia="Times New Roman" w:hAnsi="Arial"/>
                <w:b/>
                <w:bCs/>
                <w:kern w:val="24"/>
                <w:sz w:val="16"/>
                <w:szCs w:val="16"/>
                <w:lang w:val="en-HK"/>
              </w:rPr>
              <w:t>UI field</w:t>
            </w:r>
          </w:p>
        </w:tc>
        <w:tc>
          <w:tcPr>
            <w:tcW w:w="6715" w:type="dxa"/>
            <w:shd w:val="clear" w:color="auto" w:fill="FFE599"/>
            <w:vAlign w:val="center"/>
          </w:tcPr>
          <w:p w14:paraId="059AB9C7" w14:textId="77777777" w:rsidR="004029AF" w:rsidRPr="00436F41" w:rsidRDefault="004029AF" w:rsidP="00AB77A1">
            <w:pPr>
              <w:spacing w:after="0"/>
              <w:ind w:left="0"/>
              <w:jc w:val="left"/>
              <w:rPr>
                <w:rFonts w:ascii="Arial" w:hAnsi="Arial"/>
                <w:b/>
                <w:sz w:val="16"/>
                <w:szCs w:val="16"/>
                <w:lang w:val="en-US"/>
              </w:rPr>
            </w:pPr>
            <w:r w:rsidRPr="00436F41">
              <w:rPr>
                <w:rFonts w:ascii="Arial" w:hAnsi="Arial"/>
                <w:b/>
                <w:sz w:val="16"/>
                <w:szCs w:val="16"/>
                <w:lang w:val="en-US"/>
              </w:rPr>
              <w:t>Output logic</w:t>
            </w:r>
          </w:p>
        </w:tc>
      </w:tr>
      <w:tr w:rsidR="004029AF" w:rsidRPr="000961F5" w14:paraId="01F845B8" w14:textId="77777777" w:rsidTr="002B0661">
        <w:tc>
          <w:tcPr>
            <w:tcW w:w="510" w:type="dxa"/>
          </w:tcPr>
          <w:p w14:paraId="70F7EE69" w14:textId="77777777" w:rsidR="004029AF" w:rsidRPr="00436F41" w:rsidRDefault="004029AF" w:rsidP="00AB77A1">
            <w:pPr>
              <w:spacing w:after="0"/>
              <w:ind w:left="0"/>
              <w:jc w:val="left"/>
              <w:rPr>
                <w:rFonts w:ascii="Arial" w:eastAsia="Times New Roman" w:hAnsi="Arial"/>
                <w:color w:val="000000"/>
                <w:kern w:val="24"/>
                <w:sz w:val="16"/>
                <w:szCs w:val="16"/>
                <w:lang w:val="en-HK"/>
              </w:rPr>
            </w:pPr>
            <w:r w:rsidRPr="00436F41">
              <w:rPr>
                <w:rFonts w:ascii="Arial" w:eastAsia="Times New Roman" w:hAnsi="Arial"/>
                <w:color w:val="000000"/>
                <w:kern w:val="24"/>
                <w:sz w:val="16"/>
                <w:szCs w:val="16"/>
                <w:lang w:val="en-HK"/>
              </w:rPr>
              <w:t>1</w:t>
            </w:r>
          </w:p>
        </w:tc>
        <w:tc>
          <w:tcPr>
            <w:tcW w:w="3118" w:type="dxa"/>
            <w:shd w:val="clear" w:color="auto" w:fill="auto"/>
          </w:tcPr>
          <w:p w14:paraId="728216EC" w14:textId="3DF75812" w:rsidR="004029AF" w:rsidRPr="00436F41" w:rsidRDefault="004029AF" w:rsidP="00AB77A1">
            <w:pPr>
              <w:spacing w:after="0"/>
              <w:ind w:left="0"/>
              <w:jc w:val="left"/>
              <w:rPr>
                <w:rFonts w:ascii="Arial" w:eastAsia="Times New Roman" w:hAnsi="Arial"/>
                <w:color w:val="000000"/>
                <w:kern w:val="24"/>
                <w:sz w:val="16"/>
                <w:szCs w:val="16"/>
                <w:lang w:val="en-HK"/>
              </w:rPr>
            </w:pPr>
            <w:r w:rsidRPr="00436F41">
              <w:rPr>
                <w:rFonts w:ascii="Arial" w:eastAsia="Times New Roman" w:hAnsi="Arial"/>
                <w:color w:val="000000"/>
                <w:kern w:val="24"/>
                <w:sz w:val="16"/>
                <w:szCs w:val="16"/>
                <w:lang w:val="en-HK"/>
              </w:rPr>
              <w:t>Over-allocation (Number of Securities) available</w:t>
            </w:r>
          </w:p>
        </w:tc>
        <w:tc>
          <w:tcPr>
            <w:tcW w:w="6715" w:type="dxa"/>
            <w:shd w:val="clear" w:color="auto" w:fill="auto"/>
          </w:tcPr>
          <w:p w14:paraId="03B6416B" w14:textId="1042E94C" w:rsidR="004029AF" w:rsidRPr="00436F41" w:rsidRDefault="004029AF">
            <w:pPr>
              <w:pStyle w:val="ListParagraph"/>
              <w:numPr>
                <w:ilvl w:val="0"/>
                <w:numId w:val="6"/>
              </w:numPr>
              <w:spacing w:after="0"/>
              <w:ind w:leftChars="0" w:left="234" w:hanging="234"/>
              <w:jc w:val="left"/>
              <w:rPr>
                <w:rFonts w:ascii="Arial" w:eastAsia="DengXian" w:hAnsi="Arial"/>
                <w:sz w:val="16"/>
                <w:szCs w:val="16"/>
                <w:lang w:val="en-US"/>
              </w:rPr>
            </w:pPr>
            <w:r w:rsidRPr="00436F41">
              <w:rPr>
                <w:rFonts w:ascii="Arial" w:hAnsi="Arial"/>
                <w:sz w:val="16"/>
                <w:szCs w:val="16"/>
              </w:rPr>
              <w:t>Size of Institutional Offer Over-allocation [Number of security]) [Deal Size Management Field #11]</w:t>
            </w:r>
          </w:p>
        </w:tc>
      </w:tr>
      <w:tr w:rsidR="004029AF" w:rsidRPr="000961F5" w14:paraId="127E1CFB" w14:textId="77777777" w:rsidTr="002B0661">
        <w:tc>
          <w:tcPr>
            <w:tcW w:w="510" w:type="dxa"/>
          </w:tcPr>
          <w:p w14:paraId="2C975EE4" w14:textId="77777777" w:rsidR="004029AF" w:rsidRPr="00436F41" w:rsidRDefault="004029AF" w:rsidP="00AB77A1">
            <w:pPr>
              <w:spacing w:after="0"/>
              <w:ind w:left="0"/>
              <w:jc w:val="left"/>
              <w:rPr>
                <w:rFonts w:ascii="Arial" w:eastAsia="Times New Roman" w:hAnsi="Arial"/>
                <w:color w:val="000000"/>
                <w:kern w:val="24"/>
                <w:sz w:val="16"/>
                <w:szCs w:val="16"/>
                <w:lang w:val="en-HK"/>
              </w:rPr>
            </w:pPr>
            <w:r w:rsidRPr="00436F41">
              <w:rPr>
                <w:rFonts w:ascii="Arial" w:eastAsia="Times New Roman" w:hAnsi="Arial"/>
                <w:color w:val="000000"/>
                <w:kern w:val="24"/>
                <w:sz w:val="16"/>
                <w:szCs w:val="16"/>
                <w:lang w:val="en-HK"/>
              </w:rPr>
              <w:t>2</w:t>
            </w:r>
          </w:p>
        </w:tc>
        <w:tc>
          <w:tcPr>
            <w:tcW w:w="3118" w:type="dxa"/>
            <w:shd w:val="clear" w:color="auto" w:fill="auto"/>
          </w:tcPr>
          <w:p w14:paraId="46200967" w14:textId="2085CFF8" w:rsidR="004029AF" w:rsidRPr="00436F41" w:rsidRDefault="004029AF" w:rsidP="00AB77A1">
            <w:pPr>
              <w:spacing w:after="0"/>
              <w:ind w:left="0"/>
              <w:jc w:val="left"/>
              <w:rPr>
                <w:rFonts w:ascii="Arial" w:eastAsia="Times New Roman" w:hAnsi="Arial"/>
                <w:color w:val="000000"/>
                <w:kern w:val="24"/>
                <w:sz w:val="16"/>
                <w:szCs w:val="16"/>
                <w:lang w:val="en-HK"/>
              </w:rPr>
            </w:pPr>
            <w:r w:rsidRPr="00436F41">
              <w:rPr>
                <w:rFonts w:ascii="Arial" w:eastAsia="Times New Roman" w:hAnsi="Arial"/>
                <w:color w:val="000000"/>
                <w:kern w:val="24"/>
                <w:sz w:val="16"/>
                <w:szCs w:val="16"/>
              </w:rPr>
              <w:t>Over-allocation (Number of Security) remaining</w:t>
            </w:r>
          </w:p>
        </w:tc>
        <w:tc>
          <w:tcPr>
            <w:tcW w:w="6715" w:type="dxa"/>
            <w:shd w:val="clear" w:color="auto" w:fill="auto"/>
          </w:tcPr>
          <w:p w14:paraId="56158437" w14:textId="04CBB42F" w:rsidR="004029AF" w:rsidRPr="00436F41" w:rsidRDefault="004029AF">
            <w:pPr>
              <w:pStyle w:val="ListParagraph"/>
              <w:numPr>
                <w:ilvl w:val="0"/>
                <w:numId w:val="6"/>
              </w:numPr>
              <w:spacing w:after="0"/>
              <w:ind w:leftChars="0" w:left="234" w:hanging="234"/>
              <w:jc w:val="left"/>
              <w:rPr>
                <w:rFonts w:ascii="Arial" w:eastAsia="DengXian" w:hAnsi="Arial"/>
                <w:sz w:val="16"/>
                <w:szCs w:val="16"/>
                <w:lang w:val="en-US"/>
              </w:rPr>
            </w:pPr>
            <w:r w:rsidRPr="00436F41">
              <w:rPr>
                <w:rFonts w:ascii="Arial" w:eastAsia="DengXian" w:hAnsi="Arial"/>
                <w:sz w:val="16"/>
                <w:szCs w:val="16"/>
              </w:rPr>
              <w:t>[A] – [B] – [C],</w:t>
            </w:r>
            <w:r w:rsidRPr="00436F41">
              <w:rPr>
                <w:rFonts w:ascii="Arial" w:eastAsia="DengXian" w:hAnsi="Arial"/>
                <w:sz w:val="16"/>
                <w:szCs w:val="16"/>
              </w:rPr>
              <w:br/>
              <w:t>where</w:t>
            </w:r>
            <w:r w:rsidRPr="00436F41">
              <w:rPr>
                <w:rFonts w:ascii="Arial" w:eastAsia="DengXian" w:hAnsi="Arial"/>
                <w:sz w:val="16"/>
                <w:szCs w:val="16"/>
              </w:rPr>
              <w:br/>
            </w:r>
            <w:r w:rsidRPr="00436F41">
              <w:rPr>
                <w:rFonts w:ascii="Arial" w:eastAsia="DengXian" w:hAnsi="Arial"/>
                <w:sz w:val="16"/>
                <w:szCs w:val="16"/>
                <w:lang w:val="en-US"/>
              </w:rPr>
              <w:t xml:space="preserve">[A] = </w:t>
            </w:r>
            <w:r w:rsidRPr="00436F41">
              <w:rPr>
                <w:rFonts w:ascii="Arial" w:eastAsia="DengXian" w:hAnsi="Arial"/>
                <w:sz w:val="16"/>
                <w:szCs w:val="16"/>
                <w:lang w:val="en-HK"/>
              </w:rPr>
              <w:t>Over-allocation (Number of Securities) available (the field #1),</w:t>
            </w:r>
            <w:r w:rsidRPr="00436F41">
              <w:rPr>
                <w:rFonts w:ascii="Arial" w:eastAsia="DengXian" w:hAnsi="Arial"/>
                <w:sz w:val="16"/>
                <w:szCs w:val="16"/>
                <w:lang w:val="en-HK"/>
              </w:rPr>
              <w:br/>
              <w:t xml:space="preserve">[B] = </w:t>
            </w:r>
            <w:r w:rsidRPr="00436F41">
              <w:rPr>
                <w:rFonts w:ascii="Arial" w:eastAsia="DengXian" w:hAnsi="Arial"/>
                <w:sz w:val="16"/>
                <w:szCs w:val="16"/>
              </w:rPr>
              <w:t>the sum of field #6 (Number of Securities) in all the e-forms, which have been submitted, cleared and finalised (sub-flow status = ‘Submitted’ / ‘Cleared’ / ‘Finalised’),</w:t>
            </w:r>
            <w:r w:rsidRPr="00436F41">
              <w:rPr>
                <w:rFonts w:ascii="Arial" w:eastAsia="DengXian" w:hAnsi="Arial"/>
                <w:sz w:val="16"/>
                <w:szCs w:val="16"/>
              </w:rPr>
              <w:br/>
              <w:t>[C] = the sum of field #6 (Number of Securities) in the current e-form</w:t>
            </w:r>
          </w:p>
        </w:tc>
      </w:tr>
    </w:tbl>
    <w:p w14:paraId="3010FA21" w14:textId="77777777" w:rsidR="004029AF" w:rsidRPr="000961F5" w:rsidRDefault="004029AF" w:rsidP="004029AF">
      <w:pPr>
        <w:spacing w:after="0"/>
        <w:ind w:left="0"/>
        <w:rPr>
          <w:rFonts w:eastAsia="DengXian"/>
          <w:highlight w:val="yellow"/>
          <w:lang w:eastAsia="zh-CN"/>
        </w:rPr>
      </w:pPr>
    </w:p>
    <w:p w14:paraId="76959FAE" w14:textId="77777777" w:rsidR="00E34DF7" w:rsidRPr="000961F5" w:rsidRDefault="00E34DF7" w:rsidP="00E34DF7">
      <w:pPr>
        <w:ind w:left="0"/>
        <w:rPr>
          <w:b/>
          <w:lang w:eastAsia="x-none"/>
        </w:rPr>
      </w:pPr>
      <w:r w:rsidRPr="002B0661">
        <w:rPr>
          <w:b/>
          <w:u w:val="single"/>
          <w:lang w:eastAsia="x-none"/>
        </w:rPr>
        <w:t>Section A: Supporting Documentation(s)</w:t>
      </w:r>
    </w:p>
    <w:p w14:paraId="7565700D" w14:textId="457E8766" w:rsidR="00E34DF7" w:rsidRPr="000961F5" w:rsidRDefault="00E34DF7" w:rsidP="00E34DF7">
      <w:pPr>
        <w:ind w:left="0"/>
        <w:rPr>
          <w:lang w:eastAsia="x-none"/>
        </w:rPr>
      </w:pPr>
    </w:p>
    <w:tbl>
      <w:tblPr>
        <w:tblStyle w:val="TableGrid4"/>
        <w:tblW w:w="10375" w:type="dxa"/>
        <w:tblLook w:val="04A0" w:firstRow="1" w:lastRow="0" w:firstColumn="1" w:lastColumn="0" w:noHBand="0" w:noVBand="1"/>
      </w:tblPr>
      <w:tblGrid>
        <w:gridCol w:w="418"/>
        <w:gridCol w:w="2776"/>
        <w:gridCol w:w="1343"/>
        <w:gridCol w:w="1380"/>
        <w:gridCol w:w="4458"/>
      </w:tblGrid>
      <w:tr w:rsidR="00E34DF7" w:rsidRPr="002A6E07" w14:paraId="3D801F9A" w14:textId="77777777" w:rsidTr="009C05F2">
        <w:tc>
          <w:tcPr>
            <w:tcW w:w="418" w:type="dxa"/>
            <w:shd w:val="clear" w:color="auto" w:fill="13426B"/>
          </w:tcPr>
          <w:p w14:paraId="4F889B5B" w14:textId="77777777" w:rsidR="00E34DF7" w:rsidRPr="009103D1" w:rsidRDefault="00E34DF7" w:rsidP="00C90DDD">
            <w:pPr>
              <w:spacing w:after="0"/>
              <w:ind w:left="0"/>
              <w:jc w:val="left"/>
              <w:rPr>
                <w:rFonts w:ascii="Arial" w:eastAsia="Times New Roman" w:hAnsi="Arial"/>
                <w:b/>
                <w:bCs/>
                <w:kern w:val="24"/>
                <w:sz w:val="16"/>
                <w:szCs w:val="16"/>
                <w:lang w:val="en-HK"/>
              </w:rPr>
            </w:pPr>
            <w:r w:rsidRPr="009103D1">
              <w:rPr>
                <w:rFonts w:ascii="Arial" w:eastAsia="Times New Roman" w:hAnsi="Arial"/>
                <w:b/>
                <w:bCs/>
                <w:kern w:val="24"/>
                <w:sz w:val="16"/>
                <w:szCs w:val="16"/>
                <w:lang w:val="en-HK"/>
              </w:rPr>
              <w:t>#</w:t>
            </w:r>
          </w:p>
        </w:tc>
        <w:tc>
          <w:tcPr>
            <w:tcW w:w="2776" w:type="dxa"/>
            <w:shd w:val="clear" w:color="auto" w:fill="13426B"/>
            <w:vAlign w:val="center"/>
          </w:tcPr>
          <w:p w14:paraId="46BCDCFB" w14:textId="77777777" w:rsidR="00E34DF7" w:rsidRPr="009103D1" w:rsidRDefault="00E34DF7" w:rsidP="00C90DDD">
            <w:pPr>
              <w:spacing w:after="0"/>
              <w:ind w:left="0"/>
              <w:jc w:val="left"/>
              <w:rPr>
                <w:rFonts w:ascii="Arial" w:eastAsia="Times New Roman" w:hAnsi="Arial"/>
                <w:sz w:val="16"/>
                <w:szCs w:val="16"/>
              </w:rPr>
            </w:pPr>
            <w:r w:rsidRPr="009103D1">
              <w:rPr>
                <w:rFonts w:ascii="Arial" w:eastAsia="Times New Roman" w:hAnsi="Arial"/>
                <w:b/>
                <w:bCs/>
                <w:kern w:val="24"/>
                <w:sz w:val="16"/>
                <w:szCs w:val="16"/>
                <w:lang w:val="en-HK"/>
              </w:rPr>
              <w:t>Field name</w:t>
            </w:r>
          </w:p>
        </w:tc>
        <w:tc>
          <w:tcPr>
            <w:tcW w:w="1343" w:type="dxa"/>
            <w:shd w:val="clear" w:color="auto" w:fill="13426B"/>
          </w:tcPr>
          <w:p w14:paraId="56766ABD" w14:textId="77777777" w:rsidR="00E34DF7" w:rsidRPr="009103D1" w:rsidRDefault="00E34DF7" w:rsidP="00C90DDD">
            <w:pPr>
              <w:spacing w:after="0"/>
              <w:ind w:left="0"/>
              <w:jc w:val="left"/>
              <w:rPr>
                <w:rFonts w:ascii="Arial" w:hAnsi="Arial"/>
                <w:b/>
                <w:sz w:val="16"/>
                <w:szCs w:val="16"/>
                <w:lang w:val="en-US"/>
              </w:rPr>
            </w:pPr>
            <w:r w:rsidRPr="009103D1">
              <w:rPr>
                <w:rFonts w:ascii="Arial" w:hAnsi="Arial"/>
                <w:b/>
                <w:sz w:val="16"/>
                <w:szCs w:val="16"/>
                <w:lang w:val="en-US"/>
              </w:rPr>
              <w:t>Input method</w:t>
            </w:r>
          </w:p>
        </w:tc>
        <w:tc>
          <w:tcPr>
            <w:tcW w:w="1380" w:type="dxa"/>
            <w:shd w:val="clear" w:color="auto" w:fill="13426B"/>
          </w:tcPr>
          <w:p w14:paraId="17E9C189" w14:textId="77777777" w:rsidR="00E34DF7" w:rsidRPr="009103D1" w:rsidRDefault="00E34DF7" w:rsidP="00C90DDD">
            <w:pPr>
              <w:spacing w:after="0"/>
              <w:ind w:left="0"/>
              <w:jc w:val="left"/>
              <w:rPr>
                <w:rFonts w:ascii="Arial" w:hAnsi="Arial"/>
                <w:b/>
                <w:sz w:val="16"/>
                <w:szCs w:val="16"/>
                <w:lang w:val="en-US"/>
              </w:rPr>
            </w:pPr>
            <w:r w:rsidRPr="009103D1">
              <w:rPr>
                <w:rFonts w:ascii="Arial" w:hAnsi="Arial"/>
                <w:b/>
                <w:sz w:val="16"/>
                <w:szCs w:val="16"/>
                <w:lang w:val="en-US"/>
              </w:rPr>
              <w:t>Max field length</w:t>
            </w:r>
          </w:p>
        </w:tc>
        <w:tc>
          <w:tcPr>
            <w:tcW w:w="4458" w:type="dxa"/>
            <w:shd w:val="clear" w:color="auto" w:fill="13426B"/>
            <w:vAlign w:val="center"/>
          </w:tcPr>
          <w:p w14:paraId="7DB25552" w14:textId="77777777" w:rsidR="00E34DF7" w:rsidRPr="009103D1" w:rsidRDefault="00E34DF7" w:rsidP="00C90DDD">
            <w:pPr>
              <w:spacing w:after="0"/>
              <w:ind w:left="0"/>
              <w:jc w:val="left"/>
              <w:rPr>
                <w:rFonts w:ascii="Arial" w:hAnsi="Arial"/>
                <w:b/>
                <w:sz w:val="16"/>
                <w:szCs w:val="16"/>
                <w:lang w:val="en-US"/>
              </w:rPr>
            </w:pPr>
            <w:r w:rsidRPr="009103D1">
              <w:rPr>
                <w:rFonts w:ascii="Arial" w:hAnsi="Arial"/>
                <w:b/>
                <w:sz w:val="16"/>
                <w:szCs w:val="16"/>
                <w:lang w:val="en-US"/>
              </w:rPr>
              <w:t>Notes</w:t>
            </w:r>
          </w:p>
        </w:tc>
      </w:tr>
      <w:tr w:rsidR="009C05F2" w:rsidRPr="002A6E07" w14:paraId="57DA6763" w14:textId="77777777" w:rsidTr="009C05F2">
        <w:trPr>
          <w:trHeight w:val="56"/>
        </w:trPr>
        <w:tc>
          <w:tcPr>
            <w:tcW w:w="418" w:type="dxa"/>
          </w:tcPr>
          <w:p w14:paraId="774937AD" w14:textId="221D29A0" w:rsidR="009C05F2" w:rsidRPr="009103D1" w:rsidRDefault="009C05F2" w:rsidP="009C05F2">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1</w:t>
            </w:r>
          </w:p>
        </w:tc>
        <w:tc>
          <w:tcPr>
            <w:tcW w:w="2776" w:type="dxa"/>
          </w:tcPr>
          <w:p w14:paraId="4EE9D4CB" w14:textId="52CD12E8" w:rsidR="009C05F2" w:rsidRPr="009103D1" w:rsidRDefault="009C05F2" w:rsidP="009C05F2">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Board Resolution</w:t>
            </w:r>
          </w:p>
        </w:tc>
        <w:tc>
          <w:tcPr>
            <w:tcW w:w="1343" w:type="dxa"/>
          </w:tcPr>
          <w:p w14:paraId="7B954DC7" w14:textId="205B2D84" w:rsidR="009C05F2" w:rsidRPr="009103D1" w:rsidRDefault="009C05F2" w:rsidP="009C05F2">
            <w:pPr>
              <w:spacing w:after="0"/>
              <w:ind w:left="0"/>
              <w:jc w:val="left"/>
              <w:rPr>
                <w:rFonts w:ascii="Arial" w:hAnsi="Arial"/>
                <w:sz w:val="16"/>
                <w:szCs w:val="16"/>
                <w:lang w:val="en-US"/>
              </w:rPr>
            </w:pPr>
            <w:r w:rsidRPr="009103D1">
              <w:rPr>
                <w:rFonts w:ascii="Arial" w:hAnsi="Arial"/>
                <w:sz w:val="16"/>
                <w:szCs w:val="16"/>
                <w:lang w:val="en-US"/>
              </w:rPr>
              <w:t>File upload</w:t>
            </w:r>
          </w:p>
        </w:tc>
        <w:tc>
          <w:tcPr>
            <w:tcW w:w="1380" w:type="dxa"/>
          </w:tcPr>
          <w:p w14:paraId="29D5C9EC" w14:textId="64EDF59F" w:rsidR="009C05F2" w:rsidRPr="00436F41" w:rsidRDefault="009C05F2" w:rsidP="009C05F2">
            <w:pPr>
              <w:spacing w:after="0"/>
              <w:ind w:left="0"/>
              <w:jc w:val="left"/>
              <w:rPr>
                <w:rFonts w:ascii="Arial" w:hAnsi="Arial"/>
                <w:sz w:val="16"/>
                <w:szCs w:val="16"/>
                <w:lang w:val="en-US"/>
              </w:rPr>
            </w:pPr>
            <w:r w:rsidRPr="00436F41">
              <w:rPr>
                <w:rFonts w:ascii="Arial" w:hAnsi="Arial"/>
                <w:sz w:val="16"/>
                <w:szCs w:val="16"/>
                <w:lang w:val="en-US"/>
              </w:rPr>
              <w:t>N/A</w:t>
            </w:r>
          </w:p>
        </w:tc>
        <w:tc>
          <w:tcPr>
            <w:tcW w:w="4458" w:type="dxa"/>
          </w:tcPr>
          <w:p w14:paraId="49079535" w14:textId="1BF34C4C" w:rsidR="009C05F2" w:rsidRPr="00436F41" w:rsidRDefault="00436F41" w:rsidP="009C05F2">
            <w:pPr>
              <w:spacing w:after="0"/>
              <w:ind w:left="0"/>
              <w:jc w:val="left"/>
              <w:rPr>
                <w:rFonts w:ascii="Arial" w:hAnsi="Arial"/>
                <w:sz w:val="16"/>
                <w:szCs w:val="16"/>
                <w:lang w:val="en-US"/>
              </w:rPr>
            </w:pPr>
            <w:r w:rsidRPr="00436F41">
              <w:rPr>
                <w:rFonts w:ascii="Arial" w:hAnsi="Arial"/>
                <w:sz w:val="16"/>
                <w:szCs w:val="16"/>
                <w:lang w:val="en-US"/>
              </w:rPr>
              <w:t>Single file</w:t>
            </w:r>
          </w:p>
          <w:p w14:paraId="42F3E02E" w14:textId="77777777" w:rsidR="009C05F2" w:rsidRPr="00436F41" w:rsidRDefault="009C05F2" w:rsidP="009C05F2">
            <w:pPr>
              <w:spacing w:after="0"/>
              <w:ind w:left="0"/>
              <w:jc w:val="left"/>
              <w:rPr>
                <w:rFonts w:ascii="Arial" w:hAnsi="Arial"/>
                <w:sz w:val="16"/>
                <w:szCs w:val="16"/>
                <w:lang w:val="en-US"/>
              </w:rPr>
            </w:pPr>
            <w:r w:rsidRPr="00436F41">
              <w:rPr>
                <w:rFonts w:ascii="Arial" w:hAnsi="Arial"/>
                <w:sz w:val="16"/>
                <w:szCs w:val="16"/>
                <w:lang w:val="en-US"/>
              </w:rPr>
              <w:t>Max file size per upload: 40mb</w:t>
            </w:r>
          </w:p>
          <w:p w14:paraId="20EC1AF5" w14:textId="77777777" w:rsidR="009C05F2" w:rsidRPr="00436F41" w:rsidRDefault="009C05F2" w:rsidP="009C05F2">
            <w:pPr>
              <w:spacing w:after="0"/>
              <w:ind w:left="0"/>
              <w:jc w:val="left"/>
              <w:rPr>
                <w:rFonts w:ascii="Arial" w:hAnsi="Arial"/>
                <w:sz w:val="16"/>
                <w:szCs w:val="16"/>
                <w:lang w:val="en-US"/>
              </w:rPr>
            </w:pPr>
            <w:r w:rsidRPr="00436F41">
              <w:rPr>
                <w:rFonts w:ascii="Arial" w:hAnsi="Arial"/>
                <w:sz w:val="16"/>
                <w:szCs w:val="16"/>
                <w:lang w:val="en-US"/>
              </w:rPr>
              <w:t>Formats: PDF / JPEG / PNG</w:t>
            </w:r>
          </w:p>
          <w:p w14:paraId="1CD2DF1B" w14:textId="77777777" w:rsidR="009C05F2" w:rsidRPr="00436F41" w:rsidRDefault="009C05F2" w:rsidP="009C05F2">
            <w:pPr>
              <w:spacing w:after="0"/>
              <w:ind w:left="0"/>
              <w:jc w:val="left"/>
              <w:rPr>
                <w:rFonts w:ascii="Arial" w:hAnsi="Arial"/>
                <w:sz w:val="16"/>
                <w:szCs w:val="16"/>
                <w:lang w:val="en-US"/>
              </w:rPr>
            </w:pPr>
          </w:p>
          <w:p w14:paraId="60C5C7D4" w14:textId="2250CACF" w:rsidR="009C05F2" w:rsidRPr="00436F41" w:rsidRDefault="009C05F2" w:rsidP="009C05F2">
            <w:pPr>
              <w:spacing w:after="0"/>
              <w:ind w:left="0"/>
              <w:jc w:val="left"/>
              <w:rPr>
                <w:rFonts w:ascii="Arial" w:hAnsi="Arial"/>
                <w:sz w:val="16"/>
                <w:szCs w:val="16"/>
                <w:lang w:val="en-US"/>
              </w:rPr>
            </w:pPr>
            <w:r w:rsidRPr="00436F41">
              <w:rPr>
                <w:rFonts w:ascii="Arial" w:hAnsi="Arial"/>
                <w:sz w:val="16"/>
                <w:szCs w:val="16"/>
                <w:lang w:val="en-US"/>
              </w:rPr>
              <w:t xml:space="preserve">Assistive text: </w:t>
            </w:r>
            <w:r w:rsidR="002A6E07" w:rsidRPr="00436F41">
              <w:rPr>
                <w:rFonts w:ascii="Arial" w:hAnsi="Arial"/>
                <w:sz w:val="16"/>
                <w:szCs w:val="16"/>
                <w:lang w:val="en-US"/>
              </w:rPr>
              <w:t>“Please upload a copy of the board resolution approving the execution of the offer.”</w:t>
            </w:r>
          </w:p>
          <w:p w14:paraId="26A660C0" w14:textId="77777777" w:rsidR="009C05F2" w:rsidRPr="00436F41" w:rsidRDefault="009C05F2" w:rsidP="009C05F2">
            <w:pPr>
              <w:spacing w:after="0"/>
              <w:ind w:left="0"/>
              <w:jc w:val="left"/>
              <w:rPr>
                <w:rFonts w:ascii="Arial" w:hAnsi="Arial"/>
                <w:sz w:val="16"/>
                <w:szCs w:val="16"/>
                <w:u w:val="single"/>
                <w:lang w:val="en-US"/>
              </w:rPr>
            </w:pPr>
          </w:p>
        </w:tc>
      </w:tr>
      <w:tr w:rsidR="009C05F2" w:rsidRPr="002A6E07" w14:paraId="27B7924C" w14:textId="77777777" w:rsidTr="009C05F2">
        <w:trPr>
          <w:trHeight w:val="56"/>
        </w:trPr>
        <w:tc>
          <w:tcPr>
            <w:tcW w:w="418" w:type="dxa"/>
          </w:tcPr>
          <w:p w14:paraId="70BD1F4C" w14:textId="77777777" w:rsidR="009C05F2" w:rsidRPr="009103D1" w:rsidRDefault="009C05F2" w:rsidP="009C05F2">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2</w:t>
            </w:r>
          </w:p>
        </w:tc>
        <w:tc>
          <w:tcPr>
            <w:tcW w:w="2776" w:type="dxa"/>
          </w:tcPr>
          <w:p w14:paraId="22669AC0" w14:textId="77777777" w:rsidR="009C05F2" w:rsidRPr="009103D1" w:rsidRDefault="009C05F2" w:rsidP="009C05F2">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Share Certificate Specimen</w:t>
            </w:r>
          </w:p>
        </w:tc>
        <w:tc>
          <w:tcPr>
            <w:tcW w:w="1343" w:type="dxa"/>
          </w:tcPr>
          <w:p w14:paraId="554B8034" w14:textId="77777777" w:rsidR="009C05F2" w:rsidRPr="009103D1" w:rsidRDefault="009C05F2" w:rsidP="009C05F2">
            <w:pPr>
              <w:spacing w:after="0"/>
              <w:ind w:left="0"/>
              <w:jc w:val="left"/>
              <w:rPr>
                <w:rFonts w:ascii="Arial" w:hAnsi="Arial"/>
                <w:sz w:val="16"/>
                <w:szCs w:val="16"/>
                <w:lang w:val="en-US"/>
              </w:rPr>
            </w:pPr>
            <w:r w:rsidRPr="009103D1">
              <w:rPr>
                <w:rFonts w:ascii="Arial" w:hAnsi="Arial"/>
                <w:sz w:val="16"/>
                <w:szCs w:val="16"/>
                <w:lang w:val="en-US"/>
              </w:rPr>
              <w:t>File upload</w:t>
            </w:r>
          </w:p>
        </w:tc>
        <w:tc>
          <w:tcPr>
            <w:tcW w:w="1380" w:type="dxa"/>
          </w:tcPr>
          <w:p w14:paraId="4C823D88" w14:textId="77777777" w:rsidR="009C05F2" w:rsidRPr="009103D1" w:rsidRDefault="009C05F2" w:rsidP="009C05F2">
            <w:pPr>
              <w:spacing w:after="0"/>
              <w:ind w:left="0"/>
              <w:jc w:val="left"/>
              <w:rPr>
                <w:rFonts w:ascii="Arial" w:hAnsi="Arial"/>
                <w:sz w:val="16"/>
                <w:szCs w:val="16"/>
                <w:lang w:val="en-US"/>
              </w:rPr>
            </w:pPr>
            <w:r w:rsidRPr="009103D1">
              <w:rPr>
                <w:rFonts w:ascii="Arial" w:hAnsi="Arial"/>
                <w:sz w:val="16"/>
                <w:szCs w:val="16"/>
                <w:lang w:val="en-US"/>
              </w:rPr>
              <w:t>N/A</w:t>
            </w:r>
          </w:p>
        </w:tc>
        <w:tc>
          <w:tcPr>
            <w:tcW w:w="4458" w:type="dxa"/>
          </w:tcPr>
          <w:p w14:paraId="3B7F60CD" w14:textId="4C911E51" w:rsidR="009C05F2" w:rsidRPr="009103D1" w:rsidRDefault="009C05F2" w:rsidP="009C05F2">
            <w:pPr>
              <w:spacing w:after="0"/>
              <w:ind w:left="0"/>
              <w:jc w:val="left"/>
              <w:rPr>
                <w:rFonts w:ascii="Arial" w:hAnsi="Arial"/>
                <w:sz w:val="16"/>
                <w:szCs w:val="16"/>
                <w:lang w:val="en-US"/>
              </w:rPr>
            </w:pPr>
            <w:r w:rsidRPr="009103D1">
              <w:rPr>
                <w:rFonts w:ascii="Arial" w:hAnsi="Arial"/>
                <w:sz w:val="16"/>
                <w:szCs w:val="16"/>
                <w:u w:val="single"/>
                <w:lang w:val="en-US"/>
              </w:rPr>
              <w:t>Optional</w:t>
            </w:r>
            <w:r w:rsidR="00436F41">
              <w:rPr>
                <w:rFonts w:ascii="Arial" w:hAnsi="Arial"/>
                <w:sz w:val="16"/>
                <w:szCs w:val="16"/>
                <w:lang w:val="en-US"/>
              </w:rPr>
              <w:t>: single file</w:t>
            </w:r>
          </w:p>
          <w:p w14:paraId="20B15C83" w14:textId="77777777" w:rsidR="009C05F2" w:rsidRPr="009103D1" w:rsidRDefault="009C05F2" w:rsidP="009C05F2">
            <w:pPr>
              <w:spacing w:after="0"/>
              <w:ind w:left="0"/>
              <w:jc w:val="left"/>
              <w:rPr>
                <w:rFonts w:ascii="Arial" w:hAnsi="Arial"/>
                <w:sz w:val="16"/>
                <w:szCs w:val="16"/>
                <w:lang w:val="en-US"/>
              </w:rPr>
            </w:pPr>
            <w:r w:rsidRPr="009103D1">
              <w:rPr>
                <w:rFonts w:ascii="Arial" w:hAnsi="Arial"/>
                <w:sz w:val="16"/>
                <w:szCs w:val="16"/>
                <w:lang w:val="en-US"/>
              </w:rPr>
              <w:t>Max file size per upload: 38mb</w:t>
            </w:r>
          </w:p>
          <w:p w14:paraId="4F36BE5E" w14:textId="77777777" w:rsidR="009C05F2" w:rsidRPr="009103D1" w:rsidRDefault="009C05F2" w:rsidP="009C05F2">
            <w:pPr>
              <w:spacing w:after="0"/>
              <w:ind w:left="0"/>
              <w:jc w:val="left"/>
              <w:rPr>
                <w:rFonts w:ascii="Arial" w:hAnsi="Arial"/>
                <w:sz w:val="16"/>
                <w:szCs w:val="16"/>
                <w:lang w:val="en-US"/>
              </w:rPr>
            </w:pPr>
            <w:r w:rsidRPr="009103D1">
              <w:rPr>
                <w:rFonts w:ascii="Arial" w:hAnsi="Arial"/>
                <w:sz w:val="16"/>
                <w:szCs w:val="16"/>
                <w:lang w:val="en-US"/>
              </w:rPr>
              <w:t>Formats: PDF / JPEG / PNG</w:t>
            </w:r>
          </w:p>
          <w:p w14:paraId="0231FF82" w14:textId="77777777" w:rsidR="009C05F2" w:rsidRPr="009103D1" w:rsidRDefault="009C05F2" w:rsidP="009C05F2">
            <w:pPr>
              <w:spacing w:after="0"/>
              <w:ind w:left="0"/>
              <w:jc w:val="left"/>
              <w:rPr>
                <w:rFonts w:ascii="Arial" w:hAnsi="Arial"/>
                <w:sz w:val="16"/>
                <w:szCs w:val="16"/>
                <w:lang w:val="en-US"/>
              </w:rPr>
            </w:pPr>
          </w:p>
          <w:p w14:paraId="5323CC28" w14:textId="77777777" w:rsidR="009C05F2" w:rsidRPr="009103D1" w:rsidRDefault="009C05F2" w:rsidP="009C05F2">
            <w:pPr>
              <w:spacing w:after="0"/>
              <w:ind w:left="0"/>
              <w:jc w:val="left"/>
              <w:rPr>
                <w:rFonts w:ascii="Arial" w:hAnsi="Arial"/>
                <w:sz w:val="16"/>
                <w:szCs w:val="16"/>
                <w:lang w:val="en-US"/>
              </w:rPr>
            </w:pPr>
            <w:r w:rsidRPr="009103D1">
              <w:rPr>
                <w:rFonts w:ascii="Arial" w:hAnsi="Arial"/>
                <w:sz w:val="16"/>
                <w:szCs w:val="16"/>
                <w:lang w:val="en-US"/>
              </w:rPr>
              <w:t>When uploaded, it is appended to the final page of the PDF generated.</w:t>
            </w:r>
          </w:p>
          <w:p w14:paraId="1F5C01A3" w14:textId="77777777" w:rsidR="009C05F2" w:rsidRPr="009103D1" w:rsidRDefault="009C05F2" w:rsidP="009C05F2">
            <w:pPr>
              <w:spacing w:after="0"/>
              <w:ind w:left="0"/>
              <w:jc w:val="left"/>
              <w:rPr>
                <w:rFonts w:ascii="Arial" w:hAnsi="Arial"/>
                <w:sz w:val="16"/>
                <w:szCs w:val="16"/>
                <w:lang w:val="en-US"/>
              </w:rPr>
            </w:pPr>
          </w:p>
        </w:tc>
      </w:tr>
      <w:tr w:rsidR="009C05F2" w:rsidRPr="002A6E07" w14:paraId="621A4397" w14:textId="77777777" w:rsidTr="009C05F2">
        <w:trPr>
          <w:trHeight w:val="56"/>
        </w:trPr>
        <w:tc>
          <w:tcPr>
            <w:tcW w:w="418" w:type="dxa"/>
          </w:tcPr>
          <w:p w14:paraId="7806D31A" w14:textId="01FA97E8" w:rsidR="009C05F2" w:rsidRPr="009103D1" w:rsidRDefault="009C05F2" w:rsidP="009C05F2">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2a</w:t>
            </w:r>
          </w:p>
        </w:tc>
        <w:tc>
          <w:tcPr>
            <w:tcW w:w="2776" w:type="dxa"/>
          </w:tcPr>
          <w:p w14:paraId="38DD8EAC" w14:textId="6510E06B" w:rsidR="009C05F2" w:rsidRPr="009103D1" w:rsidRDefault="009C05F2" w:rsidP="009C05F2">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Other Supporting Documents</w:t>
            </w:r>
          </w:p>
        </w:tc>
        <w:tc>
          <w:tcPr>
            <w:tcW w:w="1343" w:type="dxa"/>
          </w:tcPr>
          <w:p w14:paraId="26B72AA3" w14:textId="537E4B53" w:rsidR="009C05F2" w:rsidRPr="009103D1" w:rsidRDefault="009C05F2" w:rsidP="009C05F2">
            <w:pPr>
              <w:spacing w:after="0"/>
              <w:ind w:left="0"/>
              <w:jc w:val="left"/>
              <w:rPr>
                <w:rFonts w:ascii="Arial" w:hAnsi="Arial"/>
                <w:sz w:val="16"/>
                <w:szCs w:val="16"/>
                <w:lang w:val="en-US"/>
              </w:rPr>
            </w:pPr>
            <w:r w:rsidRPr="009103D1">
              <w:rPr>
                <w:rFonts w:ascii="Arial" w:hAnsi="Arial"/>
                <w:sz w:val="16"/>
                <w:szCs w:val="16"/>
                <w:lang w:val="en-US"/>
              </w:rPr>
              <w:t>File upload</w:t>
            </w:r>
          </w:p>
        </w:tc>
        <w:tc>
          <w:tcPr>
            <w:tcW w:w="1380" w:type="dxa"/>
          </w:tcPr>
          <w:p w14:paraId="5BEB73FF" w14:textId="2F1CA2EB" w:rsidR="009C05F2" w:rsidRPr="009103D1" w:rsidRDefault="009C05F2" w:rsidP="009C05F2">
            <w:pPr>
              <w:spacing w:after="0"/>
              <w:ind w:left="0"/>
              <w:jc w:val="left"/>
              <w:rPr>
                <w:rFonts w:ascii="Arial" w:hAnsi="Arial"/>
                <w:sz w:val="16"/>
                <w:szCs w:val="16"/>
                <w:lang w:val="en-US"/>
              </w:rPr>
            </w:pPr>
            <w:r w:rsidRPr="009103D1">
              <w:rPr>
                <w:rFonts w:ascii="Arial" w:hAnsi="Arial"/>
                <w:sz w:val="16"/>
                <w:szCs w:val="16"/>
                <w:lang w:val="en-US"/>
              </w:rPr>
              <w:t>N/A</w:t>
            </w:r>
          </w:p>
        </w:tc>
        <w:tc>
          <w:tcPr>
            <w:tcW w:w="4458" w:type="dxa"/>
          </w:tcPr>
          <w:p w14:paraId="78A2DD32" w14:textId="086029BD" w:rsidR="009C05F2" w:rsidRPr="009103D1" w:rsidRDefault="009C05F2" w:rsidP="009C05F2">
            <w:pPr>
              <w:spacing w:after="0"/>
              <w:ind w:left="0"/>
              <w:jc w:val="left"/>
              <w:rPr>
                <w:rFonts w:ascii="Arial" w:hAnsi="Arial"/>
                <w:sz w:val="16"/>
                <w:szCs w:val="16"/>
                <w:lang w:val="en-US"/>
              </w:rPr>
            </w:pPr>
            <w:r w:rsidRPr="009103D1">
              <w:rPr>
                <w:rFonts w:ascii="Arial" w:hAnsi="Arial"/>
                <w:sz w:val="16"/>
                <w:szCs w:val="16"/>
                <w:u w:val="single"/>
                <w:lang w:val="en-US"/>
              </w:rPr>
              <w:t>Optional</w:t>
            </w:r>
            <w:r w:rsidR="00436F41">
              <w:rPr>
                <w:rFonts w:ascii="Arial" w:hAnsi="Arial"/>
                <w:sz w:val="16"/>
                <w:szCs w:val="16"/>
                <w:lang w:val="en-US"/>
              </w:rPr>
              <w:t>: up to ten files</w:t>
            </w:r>
          </w:p>
          <w:p w14:paraId="1B0CC07A" w14:textId="77777777" w:rsidR="009C05F2" w:rsidRPr="009103D1" w:rsidRDefault="009C05F2" w:rsidP="009C05F2">
            <w:pPr>
              <w:spacing w:after="0"/>
              <w:ind w:left="0"/>
              <w:jc w:val="left"/>
              <w:rPr>
                <w:rFonts w:ascii="Arial" w:hAnsi="Arial"/>
                <w:sz w:val="16"/>
                <w:szCs w:val="16"/>
                <w:lang w:val="en-US"/>
              </w:rPr>
            </w:pPr>
            <w:r w:rsidRPr="009103D1">
              <w:rPr>
                <w:rFonts w:ascii="Arial" w:hAnsi="Arial"/>
                <w:sz w:val="16"/>
                <w:szCs w:val="16"/>
                <w:lang w:val="en-US"/>
              </w:rPr>
              <w:lastRenderedPageBreak/>
              <w:t>Max file size per upload: 40mb</w:t>
            </w:r>
          </w:p>
          <w:p w14:paraId="5340BECB" w14:textId="77777777" w:rsidR="009C05F2" w:rsidRPr="009103D1" w:rsidRDefault="009C05F2" w:rsidP="009C05F2">
            <w:pPr>
              <w:spacing w:after="0"/>
              <w:ind w:left="0"/>
              <w:jc w:val="left"/>
              <w:rPr>
                <w:rFonts w:ascii="Arial" w:hAnsi="Arial"/>
                <w:sz w:val="16"/>
                <w:szCs w:val="16"/>
                <w:lang w:val="en-US"/>
              </w:rPr>
            </w:pPr>
            <w:r w:rsidRPr="009103D1">
              <w:rPr>
                <w:rFonts w:ascii="Arial" w:hAnsi="Arial"/>
                <w:sz w:val="16"/>
                <w:szCs w:val="16"/>
                <w:lang w:val="en-US"/>
              </w:rPr>
              <w:t>Formats: PDF / JPEG / PNG</w:t>
            </w:r>
          </w:p>
          <w:p w14:paraId="75E44D9B" w14:textId="77777777" w:rsidR="009C05F2" w:rsidRPr="009103D1" w:rsidRDefault="009C05F2" w:rsidP="009C05F2">
            <w:pPr>
              <w:spacing w:after="0"/>
              <w:ind w:left="0"/>
              <w:jc w:val="left"/>
              <w:rPr>
                <w:rFonts w:ascii="Arial" w:hAnsi="Arial"/>
                <w:sz w:val="16"/>
                <w:szCs w:val="16"/>
                <w:lang w:val="en-US"/>
              </w:rPr>
            </w:pPr>
          </w:p>
          <w:p w14:paraId="22DE8C8E" w14:textId="77777777" w:rsidR="002A6E07" w:rsidRPr="009103D1" w:rsidRDefault="002A6E07" w:rsidP="002A6E07">
            <w:pPr>
              <w:spacing w:after="0"/>
              <w:ind w:left="0"/>
              <w:jc w:val="left"/>
              <w:rPr>
                <w:rFonts w:ascii="Arial" w:hAnsi="Arial"/>
                <w:sz w:val="16"/>
                <w:szCs w:val="16"/>
                <w:lang w:val="en-US"/>
              </w:rPr>
            </w:pPr>
            <w:r w:rsidRPr="009103D1">
              <w:rPr>
                <w:rFonts w:ascii="Arial" w:hAnsi="Arial"/>
                <w:sz w:val="16"/>
                <w:szCs w:val="16"/>
                <w:lang w:val="en-US"/>
              </w:rPr>
              <w:t>Assistive text: “Please upload any further supporting documentation deemed relevant in respect of the offer’s depository and settlement arrangements.”</w:t>
            </w:r>
          </w:p>
          <w:p w14:paraId="72CDF418" w14:textId="21CE4A06" w:rsidR="009C05F2" w:rsidRPr="009103D1" w:rsidRDefault="009C05F2" w:rsidP="009C05F2">
            <w:pPr>
              <w:spacing w:after="0"/>
              <w:ind w:left="0"/>
              <w:jc w:val="left"/>
              <w:rPr>
                <w:rFonts w:ascii="Arial" w:hAnsi="Arial"/>
                <w:sz w:val="16"/>
                <w:szCs w:val="16"/>
                <w:u w:val="single"/>
                <w:lang w:val="en-US"/>
              </w:rPr>
            </w:pPr>
          </w:p>
        </w:tc>
      </w:tr>
      <w:tr w:rsidR="009C05F2" w:rsidRPr="002A6E07" w14:paraId="0F1DDDC8" w14:textId="77777777" w:rsidTr="009C05F2">
        <w:trPr>
          <w:trHeight w:val="56"/>
        </w:trPr>
        <w:tc>
          <w:tcPr>
            <w:tcW w:w="418" w:type="dxa"/>
          </w:tcPr>
          <w:p w14:paraId="48743D68" w14:textId="390577B6" w:rsidR="009C05F2" w:rsidRPr="009103D1" w:rsidRDefault="009C05F2" w:rsidP="009C05F2">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lastRenderedPageBreak/>
              <w:t>3</w:t>
            </w:r>
          </w:p>
        </w:tc>
        <w:tc>
          <w:tcPr>
            <w:tcW w:w="2776" w:type="dxa"/>
          </w:tcPr>
          <w:p w14:paraId="2E64A9C8" w14:textId="77777777" w:rsidR="009C05F2" w:rsidRPr="009103D1" w:rsidRDefault="009C05F2" w:rsidP="009C05F2">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Name of Depositary</w:t>
            </w:r>
          </w:p>
        </w:tc>
        <w:tc>
          <w:tcPr>
            <w:tcW w:w="1343" w:type="dxa"/>
          </w:tcPr>
          <w:p w14:paraId="66D21FD1" w14:textId="77777777" w:rsidR="009C05F2" w:rsidRPr="009103D1" w:rsidRDefault="009C05F2" w:rsidP="009C05F2">
            <w:pPr>
              <w:spacing w:after="0"/>
              <w:ind w:left="0"/>
              <w:jc w:val="left"/>
              <w:rPr>
                <w:rFonts w:ascii="Arial" w:hAnsi="Arial"/>
                <w:sz w:val="16"/>
                <w:szCs w:val="16"/>
                <w:lang w:val="en-US"/>
              </w:rPr>
            </w:pPr>
            <w:r w:rsidRPr="009103D1">
              <w:rPr>
                <w:rFonts w:ascii="Arial" w:hAnsi="Arial"/>
                <w:sz w:val="16"/>
                <w:szCs w:val="16"/>
                <w:lang w:val="en-US"/>
              </w:rPr>
              <w:t>Text string</w:t>
            </w:r>
          </w:p>
        </w:tc>
        <w:tc>
          <w:tcPr>
            <w:tcW w:w="1380" w:type="dxa"/>
          </w:tcPr>
          <w:p w14:paraId="261B7DAD" w14:textId="77777777" w:rsidR="009C05F2" w:rsidRPr="009103D1" w:rsidRDefault="009C05F2" w:rsidP="009C05F2">
            <w:pPr>
              <w:spacing w:after="0"/>
              <w:ind w:left="0"/>
              <w:jc w:val="left"/>
              <w:rPr>
                <w:rFonts w:ascii="Arial" w:hAnsi="Arial"/>
                <w:sz w:val="16"/>
                <w:szCs w:val="16"/>
                <w:lang w:val="en-US"/>
              </w:rPr>
            </w:pPr>
            <w:r w:rsidRPr="009103D1">
              <w:rPr>
                <w:rFonts w:ascii="Arial" w:hAnsi="Arial"/>
                <w:sz w:val="16"/>
                <w:szCs w:val="16"/>
                <w:lang w:val="en-US"/>
              </w:rPr>
              <w:t>80</w:t>
            </w:r>
          </w:p>
        </w:tc>
        <w:tc>
          <w:tcPr>
            <w:tcW w:w="4458" w:type="dxa"/>
          </w:tcPr>
          <w:p w14:paraId="07B12D25" w14:textId="40D5CF2E" w:rsidR="009C05F2" w:rsidRPr="009103D1" w:rsidRDefault="009C05F2" w:rsidP="009C05F2">
            <w:pPr>
              <w:spacing w:after="0"/>
              <w:ind w:left="0"/>
              <w:jc w:val="left"/>
              <w:rPr>
                <w:rFonts w:ascii="Arial" w:hAnsi="Arial"/>
                <w:sz w:val="16"/>
                <w:szCs w:val="16"/>
                <w:lang w:val="en-US"/>
              </w:rPr>
            </w:pPr>
            <w:r w:rsidRPr="009103D1">
              <w:rPr>
                <w:rFonts w:ascii="Arial" w:hAnsi="Arial"/>
                <w:sz w:val="16"/>
                <w:szCs w:val="16"/>
                <w:lang w:val="en-US"/>
              </w:rPr>
              <w:t>-</w:t>
            </w:r>
            <w:r w:rsidRPr="009103D1">
              <w:rPr>
                <w:rFonts w:ascii="Arial" w:hAnsi="Arial"/>
                <w:sz w:val="16"/>
                <w:szCs w:val="16"/>
                <w:u w:val="single"/>
                <w:lang w:val="en-US"/>
              </w:rPr>
              <w:t>Mandatory</w:t>
            </w:r>
            <w:r w:rsidRPr="009103D1">
              <w:rPr>
                <w:rFonts w:ascii="Arial" w:hAnsi="Arial"/>
                <w:sz w:val="16"/>
                <w:szCs w:val="16"/>
                <w:lang w:val="en-US"/>
              </w:rPr>
              <w:t xml:space="preserve"> input and editable only if IPO Initiation Field #17 (Securities to be listed) = </w:t>
            </w:r>
            <w:r w:rsidRPr="009103D1">
              <w:rPr>
                <w:rFonts w:ascii="Arial" w:hAnsi="Arial"/>
                <w:b/>
                <w:sz w:val="16"/>
                <w:szCs w:val="16"/>
                <w:lang w:val="en-US"/>
              </w:rPr>
              <w:t>“Depositary Receipts</w:t>
            </w:r>
            <w:r w:rsidRPr="009103D1">
              <w:rPr>
                <w:rFonts w:ascii="Arial" w:hAnsi="Arial"/>
                <w:sz w:val="16"/>
                <w:szCs w:val="16"/>
                <w:lang w:val="en-US"/>
              </w:rPr>
              <w:t>”, if else it is hidden from the e-form and the template</w:t>
            </w:r>
          </w:p>
          <w:p w14:paraId="331D8902" w14:textId="4B0C7C32" w:rsidR="009C05F2" w:rsidRPr="009103D1" w:rsidRDefault="009C05F2" w:rsidP="009C05F2">
            <w:pPr>
              <w:spacing w:after="0"/>
              <w:ind w:left="0"/>
              <w:jc w:val="left"/>
              <w:rPr>
                <w:rFonts w:ascii="Arial" w:hAnsi="Arial"/>
                <w:sz w:val="16"/>
                <w:szCs w:val="16"/>
                <w:lang w:val="en-US"/>
              </w:rPr>
            </w:pPr>
            <w:r w:rsidRPr="009103D1">
              <w:rPr>
                <w:rFonts w:ascii="Arial" w:hAnsi="Arial"/>
                <w:sz w:val="16"/>
                <w:szCs w:val="16"/>
                <w:lang w:val="en-US"/>
              </w:rPr>
              <w:t>-Free text field</w:t>
            </w:r>
          </w:p>
        </w:tc>
      </w:tr>
      <w:tr w:rsidR="009C05F2" w:rsidRPr="002A6E07" w14:paraId="6151F573" w14:textId="77777777" w:rsidTr="009C05F2">
        <w:trPr>
          <w:trHeight w:val="56"/>
        </w:trPr>
        <w:tc>
          <w:tcPr>
            <w:tcW w:w="418" w:type="dxa"/>
          </w:tcPr>
          <w:p w14:paraId="07D20326" w14:textId="6ABC0B5A" w:rsidR="009C05F2" w:rsidRPr="009103D1" w:rsidRDefault="009C05F2" w:rsidP="009C05F2">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4</w:t>
            </w:r>
          </w:p>
        </w:tc>
        <w:tc>
          <w:tcPr>
            <w:tcW w:w="2776" w:type="dxa"/>
          </w:tcPr>
          <w:p w14:paraId="1ECF72D8" w14:textId="77777777" w:rsidR="009C05F2" w:rsidRPr="009103D1" w:rsidRDefault="009C05F2" w:rsidP="009C05F2">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Name of Trustee-Manager</w:t>
            </w:r>
          </w:p>
        </w:tc>
        <w:tc>
          <w:tcPr>
            <w:tcW w:w="1343" w:type="dxa"/>
          </w:tcPr>
          <w:p w14:paraId="17757820" w14:textId="77777777" w:rsidR="009C05F2" w:rsidRPr="009103D1" w:rsidRDefault="009C05F2" w:rsidP="009C05F2">
            <w:pPr>
              <w:spacing w:after="0"/>
              <w:ind w:left="0"/>
              <w:jc w:val="left"/>
              <w:rPr>
                <w:rFonts w:ascii="Arial" w:hAnsi="Arial"/>
                <w:sz w:val="16"/>
                <w:szCs w:val="16"/>
                <w:lang w:val="en-US"/>
              </w:rPr>
            </w:pPr>
            <w:r w:rsidRPr="009103D1">
              <w:rPr>
                <w:rFonts w:ascii="Arial" w:hAnsi="Arial"/>
                <w:sz w:val="16"/>
                <w:szCs w:val="16"/>
                <w:lang w:val="en-US"/>
              </w:rPr>
              <w:t>Text string</w:t>
            </w:r>
          </w:p>
        </w:tc>
        <w:tc>
          <w:tcPr>
            <w:tcW w:w="1380" w:type="dxa"/>
          </w:tcPr>
          <w:p w14:paraId="108E2B2F" w14:textId="77777777" w:rsidR="009C05F2" w:rsidRPr="009103D1" w:rsidRDefault="009C05F2" w:rsidP="009C05F2">
            <w:pPr>
              <w:spacing w:after="0"/>
              <w:ind w:left="0"/>
              <w:jc w:val="left"/>
              <w:rPr>
                <w:rFonts w:ascii="Arial" w:hAnsi="Arial"/>
                <w:sz w:val="16"/>
                <w:szCs w:val="16"/>
                <w:lang w:val="en-US"/>
              </w:rPr>
            </w:pPr>
            <w:r w:rsidRPr="009103D1">
              <w:rPr>
                <w:rFonts w:ascii="Arial" w:hAnsi="Arial"/>
                <w:sz w:val="16"/>
                <w:szCs w:val="16"/>
                <w:lang w:val="en-US"/>
              </w:rPr>
              <w:t>80</w:t>
            </w:r>
          </w:p>
        </w:tc>
        <w:tc>
          <w:tcPr>
            <w:tcW w:w="4458" w:type="dxa"/>
          </w:tcPr>
          <w:p w14:paraId="391B6F75" w14:textId="6579EA5B" w:rsidR="009C05F2" w:rsidRPr="009103D1" w:rsidRDefault="009C05F2" w:rsidP="009C05F2">
            <w:pPr>
              <w:spacing w:after="0"/>
              <w:ind w:left="0"/>
              <w:jc w:val="left"/>
              <w:rPr>
                <w:rFonts w:ascii="Arial" w:hAnsi="Arial"/>
                <w:b/>
                <w:sz w:val="16"/>
                <w:szCs w:val="16"/>
                <w:lang w:val="en-US"/>
              </w:rPr>
            </w:pPr>
            <w:r w:rsidRPr="009103D1">
              <w:rPr>
                <w:rFonts w:ascii="Arial" w:hAnsi="Arial"/>
                <w:sz w:val="16"/>
                <w:szCs w:val="16"/>
                <w:lang w:val="en-US"/>
              </w:rPr>
              <w:t>-</w:t>
            </w:r>
            <w:r w:rsidRPr="009103D1">
              <w:rPr>
                <w:rFonts w:ascii="Arial" w:hAnsi="Arial"/>
                <w:sz w:val="16"/>
                <w:szCs w:val="16"/>
                <w:u w:val="single"/>
                <w:lang w:val="en-US"/>
              </w:rPr>
              <w:t>Mandatory</w:t>
            </w:r>
            <w:r w:rsidRPr="009103D1">
              <w:rPr>
                <w:rFonts w:ascii="Arial" w:hAnsi="Arial"/>
                <w:sz w:val="16"/>
                <w:szCs w:val="16"/>
                <w:lang w:val="en-US"/>
              </w:rPr>
              <w:t xml:space="preserve"> input and editable only if IPO Initiation Field #17 (Securities to be listed)  = </w:t>
            </w:r>
            <w:r w:rsidRPr="009103D1">
              <w:rPr>
                <w:rFonts w:ascii="Arial" w:hAnsi="Arial"/>
                <w:b/>
                <w:sz w:val="16"/>
                <w:szCs w:val="16"/>
                <w:lang w:val="en-US"/>
              </w:rPr>
              <w:t>“Stapled Securities”</w:t>
            </w:r>
            <w:r w:rsidRPr="009103D1">
              <w:rPr>
                <w:rFonts w:ascii="Arial" w:hAnsi="Arial"/>
                <w:sz w:val="16"/>
                <w:szCs w:val="16"/>
                <w:lang w:val="en-US"/>
              </w:rPr>
              <w:t>, if else it is hidden from the e-form and the template</w:t>
            </w:r>
          </w:p>
          <w:p w14:paraId="6C8FBCFC" w14:textId="56F0B0D0" w:rsidR="009C05F2" w:rsidRPr="009103D1" w:rsidRDefault="009C05F2" w:rsidP="009C05F2">
            <w:pPr>
              <w:spacing w:after="0"/>
              <w:ind w:left="0"/>
              <w:jc w:val="left"/>
              <w:rPr>
                <w:rFonts w:ascii="Arial" w:hAnsi="Arial"/>
                <w:sz w:val="16"/>
                <w:szCs w:val="16"/>
                <w:lang w:val="en-US"/>
              </w:rPr>
            </w:pPr>
            <w:r w:rsidRPr="009103D1">
              <w:rPr>
                <w:rFonts w:ascii="Arial" w:hAnsi="Arial"/>
                <w:sz w:val="16"/>
                <w:szCs w:val="16"/>
                <w:lang w:val="en-US"/>
              </w:rPr>
              <w:t>-Free text field</w:t>
            </w:r>
          </w:p>
        </w:tc>
      </w:tr>
      <w:tr w:rsidR="009C05F2" w:rsidRPr="002A6E07" w14:paraId="79887A31" w14:textId="77777777" w:rsidTr="009C05F2">
        <w:trPr>
          <w:trHeight w:val="56"/>
        </w:trPr>
        <w:tc>
          <w:tcPr>
            <w:tcW w:w="418" w:type="dxa"/>
          </w:tcPr>
          <w:p w14:paraId="204217D1" w14:textId="65570892" w:rsidR="009C05F2" w:rsidRPr="009103D1" w:rsidRDefault="009C05F2" w:rsidP="009C05F2">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5</w:t>
            </w:r>
          </w:p>
        </w:tc>
        <w:tc>
          <w:tcPr>
            <w:tcW w:w="2776" w:type="dxa"/>
          </w:tcPr>
          <w:p w14:paraId="22987B01" w14:textId="77777777" w:rsidR="009C05F2" w:rsidRPr="009103D1" w:rsidRDefault="009C05F2" w:rsidP="009C05F2">
            <w:pPr>
              <w:spacing w:after="0"/>
              <w:ind w:left="0"/>
              <w:jc w:val="left"/>
              <w:rPr>
                <w:rFonts w:ascii="Arial" w:eastAsia="Times New Roman" w:hAnsi="Arial"/>
                <w:color w:val="000000"/>
                <w:kern w:val="24"/>
                <w:sz w:val="16"/>
                <w:szCs w:val="16"/>
                <w:lang w:val="en-HK"/>
              </w:rPr>
            </w:pPr>
            <w:r w:rsidRPr="009103D1">
              <w:rPr>
                <w:rFonts w:ascii="Arial" w:eastAsia="Times New Roman" w:hAnsi="Arial"/>
                <w:color w:val="000000"/>
                <w:kern w:val="24"/>
                <w:sz w:val="16"/>
                <w:szCs w:val="16"/>
                <w:lang w:val="en-HK"/>
              </w:rPr>
              <w:t>Certificates Delivery Date</w:t>
            </w:r>
          </w:p>
        </w:tc>
        <w:tc>
          <w:tcPr>
            <w:tcW w:w="1343" w:type="dxa"/>
          </w:tcPr>
          <w:p w14:paraId="4EB3932E" w14:textId="2B4266B2" w:rsidR="009C05F2" w:rsidRPr="009103D1" w:rsidRDefault="001243CC" w:rsidP="009C05F2">
            <w:pPr>
              <w:spacing w:after="0"/>
              <w:ind w:left="0"/>
              <w:jc w:val="left"/>
              <w:rPr>
                <w:rFonts w:ascii="Arial" w:hAnsi="Arial"/>
                <w:sz w:val="16"/>
                <w:szCs w:val="16"/>
                <w:lang w:val="en-US"/>
              </w:rPr>
            </w:pPr>
            <w:r>
              <w:rPr>
                <w:rFonts w:ascii="Arial" w:hAnsi="Arial"/>
                <w:sz w:val="16"/>
                <w:szCs w:val="16"/>
                <w:lang w:val="en-US"/>
              </w:rPr>
              <w:t>Time / Date</w:t>
            </w:r>
          </w:p>
        </w:tc>
        <w:tc>
          <w:tcPr>
            <w:tcW w:w="1380" w:type="dxa"/>
          </w:tcPr>
          <w:p w14:paraId="5A221FEE" w14:textId="77777777" w:rsidR="009C05F2" w:rsidRPr="009103D1" w:rsidRDefault="009C05F2" w:rsidP="009C05F2">
            <w:pPr>
              <w:spacing w:after="0"/>
              <w:ind w:left="0"/>
              <w:jc w:val="left"/>
              <w:rPr>
                <w:rFonts w:ascii="Arial" w:hAnsi="Arial"/>
                <w:sz w:val="16"/>
                <w:szCs w:val="16"/>
                <w:lang w:val="en-US"/>
              </w:rPr>
            </w:pPr>
            <w:r w:rsidRPr="009103D1">
              <w:rPr>
                <w:rFonts w:ascii="Arial" w:hAnsi="Arial"/>
                <w:sz w:val="16"/>
                <w:szCs w:val="16"/>
                <w:lang w:val="en-US"/>
              </w:rPr>
              <w:t>N/A</w:t>
            </w:r>
          </w:p>
        </w:tc>
        <w:tc>
          <w:tcPr>
            <w:tcW w:w="4458" w:type="dxa"/>
          </w:tcPr>
          <w:p w14:paraId="6A2FCD97" w14:textId="2BDEB3AF" w:rsidR="009C05F2" w:rsidRPr="009103D1" w:rsidRDefault="001243CC" w:rsidP="009C05F2">
            <w:pPr>
              <w:spacing w:after="0"/>
              <w:ind w:left="0"/>
              <w:jc w:val="left"/>
              <w:rPr>
                <w:rFonts w:ascii="Arial" w:hAnsi="Arial"/>
                <w:sz w:val="16"/>
                <w:szCs w:val="16"/>
                <w:lang w:val="en-US"/>
              </w:rPr>
            </w:pPr>
            <w:r>
              <w:rPr>
                <w:rFonts w:ascii="Arial" w:hAnsi="Arial"/>
                <w:sz w:val="16"/>
                <w:szCs w:val="16"/>
                <w:lang w:val="en-US"/>
              </w:rPr>
              <w:t>Must include time / date:</w:t>
            </w:r>
          </w:p>
          <w:p w14:paraId="46EF1BC8" w14:textId="77777777" w:rsidR="009C05F2" w:rsidRPr="009103D1" w:rsidRDefault="009C05F2" w:rsidP="009C05F2">
            <w:pPr>
              <w:spacing w:after="0"/>
              <w:ind w:left="0"/>
              <w:jc w:val="left"/>
              <w:rPr>
                <w:rFonts w:ascii="Arial" w:hAnsi="Arial"/>
                <w:sz w:val="16"/>
                <w:szCs w:val="16"/>
                <w:lang w:val="en-US"/>
              </w:rPr>
            </w:pPr>
          </w:p>
          <w:tbl>
            <w:tblPr>
              <w:tblStyle w:val="TableGrid"/>
              <w:tblW w:w="0" w:type="auto"/>
              <w:tblLook w:val="04A0" w:firstRow="1" w:lastRow="0" w:firstColumn="1" w:lastColumn="0" w:noHBand="0" w:noVBand="1"/>
            </w:tblPr>
            <w:tblGrid>
              <w:gridCol w:w="876"/>
              <w:gridCol w:w="2003"/>
              <w:gridCol w:w="1353"/>
            </w:tblGrid>
            <w:tr w:rsidR="009C05F2" w:rsidRPr="009103D1" w14:paraId="06D7F76F" w14:textId="77777777" w:rsidTr="00C90DDD">
              <w:tc>
                <w:tcPr>
                  <w:tcW w:w="878" w:type="dxa"/>
                </w:tcPr>
                <w:p w14:paraId="5E09A025" w14:textId="77777777" w:rsidR="009C05F2" w:rsidRPr="009103D1" w:rsidRDefault="009C05F2" w:rsidP="009C05F2">
                  <w:pPr>
                    <w:spacing w:after="0"/>
                    <w:ind w:left="0"/>
                    <w:jc w:val="left"/>
                    <w:rPr>
                      <w:rFonts w:eastAsia="DengXian"/>
                      <w:lang w:val="en-US"/>
                    </w:rPr>
                  </w:pPr>
                </w:p>
              </w:tc>
              <w:tc>
                <w:tcPr>
                  <w:tcW w:w="2011" w:type="dxa"/>
                </w:tcPr>
                <w:p w14:paraId="32519923" w14:textId="77777777" w:rsidR="009C05F2" w:rsidRPr="001243CC" w:rsidRDefault="009C05F2" w:rsidP="009C05F2">
                  <w:pPr>
                    <w:spacing w:after="0"/>
                    <w:ind w:left="0"/>
                    <w:jc w:val="left"/>
                    <w:rPr>
                      <w:rFonts w:eastAsia="DengXian"/>
                      <w:b/>
                      <w:lang w:val="en-US"/>
                    </w:rPr>
                  </w:pPr>
                  <w:r w:rsidRPr="001243CC">
                    <w:rPr>
                      <w:rFonts w:eastAsia="DengXian"/>
                      <w:b/>
                      <w:lang w:val="en-US"/>
                    </w:rPr>
                    <w:t>Pre-fill value</w:t>
                  </w:r>
                </w:p>
              </w:tc>
              <w:tc>
                <w:tcPr>
                  <w:tcW w:w="1356" w:type="dxa"/>
                </w:tcPr>
                <w:p w14:paraId="7F6CAA8E" w14:textId="77777777" w:rsidR="009C05F2" w:rsidRPr="001243CC" w:rsidRDefault="009C05F2" w:rsidP="009C05F2">
                  <w:pPr>
                    <w:spacing w:after="0"/>
                    <w:ind w:left="0"/>
                    <w:jc w:val="left"/>
                    <w:rPr>
                      <w:rFonts w:eastAsia="DengXian"/>
                      <w:b/>
                      <w:lang w:val="en-US"/>
                    </w:rPr>
                  </w:pPr>
                  <w:r w:rsidRPr="001243CC">
                    <w:rPr>
                      <w:rFonts w:eastAsia="DengXian"/>
                      <w:b/>
                      <w:lang w:val="en-US"/>
                    </w:rPr>
                    <w:t>System validation</w:t>
                  </w:r>
                </w:p>
              </w:tc>
            </w:tr>
            <w:tr w:rsidR="009C05F2" w:rsidRPr="009103D1" w14:paraId="5F8F15B0" w14:textId="77777777" w:rsidTr="00C90DDD">
              <w:tc>
                <w:tcPr>
                  <w:tcW w:w="878" w:type="dxa"/>
                </w:tcPr>
                <w:p w14:paraId="263C1BE4" w14:textId="77777777" w:rsidR="009C05F2" w:rsidRPr="001243CC" w:rsidRDefault="009C05F2" w:rsidP="009C05F2">
                  <w:pPr>
                    <w:spacing w:after="0"/>
                    <w:ind w:left="0"/>
                    <w:jc w:val="left"/>
                    <w:rPr>
                      <w:rFonts w:eastAsia="DengXian"/>
                      <w:b/>
                      <w:lang w:val="en-US"/>
                    </w:rPr>
                  </w:pPr>
                  <w:r w:rsidRPr="001243CC">
                    <w:rPr>
                      <w:rFonts w:eastAsia="DengXian"/>
                      <w:b/>
                      <w:lang w:val="en-US"/>
                    </w:rPr>
                    <w:t>Time</w:t>
                  </w:r>
                </w:p>
              </w:tc>
              <w:tc>
                <w:tcPr>
                  <w:tcW w:w="2011" w:type="dxa"/>
                </w:tcPr>
                <w:p w14:paraId="6B06C701" w14:textId="77777777" w:rsidR="009C05F2" w:rsidRPr="009103D1" w:rsidRDefault="009C05F2" w:rsidP="009C05F2">
                  <w:pPr>
                    <w:spacing w:after="0"/>
                    <w:ind w:left="0"/>
                    <w:jc w:val="left"/>
                    <w:rPr>
                      <w:rFonts w:eastAsia="DengXian"/>
                      <w:lang w:val="en-US"/>
                    </w:rPr>
                  </w:pPr>
                  <w:r w:rsidRPr="009103D1">
                    <w:rPr>
                      <w:rFonts w:eastAsia="DengXian"/>
                      <w:lang w:val="en-US"/>
                    </w:rPr>
                    <w:t>09:00 (non-editable)</w:t>
                  </w:r>
                </w:p>
              </w:tc>
              <w:tc>
                <w:tcPr>
                  <w:tcW w:w="1356" w:type="dxa"/>
                </w:tcPr>
                <w:p w14:paraId="7E0D4EA5" w14:textId="77777777" w:rsidR="009C05F2" w:rsidRPr="009103D1" w:rsidRDefault="009C05F2" w:rsidP="009C05F2">
                  <w:pPr>
                    <w:spacing w:after="0"/>
                    <w:ind w:left="0"/>
                    <w:jc w:val="left"/>
                    <w:rPr>
                      <w:rFonts w:eastAsia="DengXian"/>
                      <w:lang w:val="en-US"/>
                    </w:rPr>
                  </w:pPr>
                  <w:r w:rsidRPr="009103D1">
                    <w:rPr>
                      <w:rFonts w:eastAsia="DengXian"/>
                      <w:lang w:val="en-US"/>
                    </w:rPr>
                    <w:t>None</w:t>
                  </w:r>
                </w:p>
              </w:tc>
            </w:tr>
            <w:tr w:rsidR="009C05F2" w:rsidRPr="009103D1" w14:paraId="3089F16A" w14:textId="77777777" w:rsidTr="00C90DDD">
              <w:tc>
                <w:tcPr>
                  <w:tcW w:w="878" w:type="dxa"/>
                </w:tcPr>
                <w:p w14:paraId="0F3FE39F" w14:textId="77777777" w:rsidR="009C05F2" w:rsidRPr="001243CC" w:rsidRDefault="009C05F2" w:rsidP="009C05F2">
                  <w:pPr>
                    <w:spacing w:after="0"/>
                    <w:ind w:left="0"/>
                    <w:jc w:val="left"/>
                    <w:rPr>
                      <w:rFonts w:eastAsia="DengXian"/>
                      <w:b/>
                      <w:lang w:val="en-US"/>
                    </w:rPr>
                  </w:pPr>
                  <w:r w:rsidRPr="001243CC">
                    <w:rPr>
                      <w:rFonts w:eastAsia="DengXian"/>
                      <w:b/>
                      <w:lang w:val="en-US"/>
                    </w:rPr>
                    <w:t>Date</w:t>
                  </w:r>
                </w:p>
              </w:tc>
              <w:tc>
                <w:tcPr>
                  <w:tcW w:w="2011" w:type="dxa"/>
                </w:tcPr>
                <w:p w14:paraId="210C06B5" w14:textId="45C6BFBD" w:rsidR="009C05F2" w:rsidRPr="009103D1" w:rsidRDefault="001243CC" w:rsidP="001243CC">
                  <w:pPr>
                    <w:spacing w:after="0"/>
                    <w:ind w:left="0"/>
                    <w:jc w:val="left"/>
                    <w:rPr>
                      <w:rFonts w:eastAsia="DengXian"/>
                      <w:lang w:val="en-US"/>
                    </w:rPr>
                  </w:pPr>
                  <w:r>
                    <w:rPr>
                      <w:rFonts w:eastAsia="DengXian"/>
                      <w:lang w:val="en-US"/>
                    </w:rPr>
                    <w:t>Current day</w:t>
                  </w:r>
                  <w:r w:rsidR="009C05F2" w:rsidRPr="009103D1">
                    <w:rPr>
                      <w:rFonts w:eastAsia="DengXian"/>
                      <w:lang w:val="en-US"/>
                    </w:rPr>
                    <w:t xml:space="preserve"> + 1 </w:t>
                  </w:r>
                  <w:r>
                    <w:rPr>
                      <w:rFonts w:eastAsia="DengXian"/>
                      <w:lang w:val="en-US"/>
                    </w:rPr>
                    <w:t>CCHK CCASS Working Day</w:t>
                  </w:r>
                </w:p>
              </w:tc>
              <w:tc>
                <w:tcPr>
                  <w:tcW w:w="1356" w:type="dxa"/>
                </w:tcPr>
                <w:p w14:paraId="656A0D37" w14:textId="77777777" w:rsidR="009C05F2" w:rsidRPr="009103D1" w:rsidRDefault="009C05F2" w:rsidP="009C05F2">
                  <w:pPr>
                    <w:spacing w:after="0"/>
                    <w:ind w:left="0"/>
                    <w:jc w:val="left"/>
                    <w:rPr>
                      <w:rFonts w:eastAsia="DengXian"/>
                      <w:lang w:val="en-US"/>
                    </w:rPr>
                  </w:pPr>
                  <w:r w:rsidRPr="009103D1">
                    <w:rPr>
                      <w:rFonts w:eastAsia="DengXian"/>
                      <w:lang w:val="en-US"/>
                    </w:rPr>
                    <w:t>None</w:t>
                  </w:r>
                </w:p>
              </w:tc>
            </w:tr>
          </w:tbl>
          <w:p w14:paraId="36FF41B4" w14:textId="22225EE4" w:rsidR="009C05F2" w:rsidRPr="009103D1" w:rsidRDefault="009C05F2" w:rsidP="009C05F2">
            <w:pPr>
              <w:spacing w:after="0"/>
              <w:ind w:left="0"/>
              <w:jc w:val="left"/>
              <w:rPr>
                <w:rFonts w:ascii="Arial" w:hAnsi="Arial"/>
                <w:sz w:val="16"/>
                <w:szCs w:val="16"/>
                <w:lang w:val="en-US"/>
              </w:rPr>
            </w:pPr>
            <w:r w:rsidRPr="009103D1">
              <w:rPr>
                <w:rFonts w:ascii="Arial" w:hAnsi="Arial"/>
                <w:sz w:val="16"/>
                <w:szCs w:val="16"/>
                <w:lang w:val="en-US"/>
              </w:rPr>
              <w:t xml:space="preserve"> </w:t>
            </w:r>
          </w:p>
        </w:tc>
      </w:tr>
    </w:tbl>
    <w:p w14:paraId="03C4A7E9" w14:textId="736BEC1F" w:rsidR="00E34DF7" w:rsidRPr="001243CC" w:rsidRDefault="00E34DF7" w:rsidP="00E34DF7">
      <w:pPr>
        <w:spacing w:after="0"/>
        <w:ind w:left="0"/>
        <w:rPr>
          <w:rFonts w:eastAsia="DengXian"/>
          <w:sz w:val="20"/>
          <w:lang w:eastAsia="zh-CN"/>
        </w:rPr>
      </w:pPr>
    </w:p>
    <w:p w14:paraId="68C74543" w14:textId="77777777" w:rsidR="00E34DF7" w:rsidRPr="001243CC" w:rsidRDefault="00E34DF7" w:rsidP="00E34DF7">
      <w:pPr>
        <w:ind w:left="0"/>
        <w:rPr>
          <w:b/>
          <w:sz w:val="20"/>
          <w:u w:val="single"/>
          <w:lang w:eastAsia="x-none"/>
        </w:rPr>
      </w:pPr>
      <w:r w:rsidRPr="001243CC">
        <w:rPr>
          <w:b/>
          <w:sz w:val="20"/>
          <w:u w:val="single"/>
          <w:lang w:eastAsia="x-none"/>
        </w:rPr>
        <w:t>Section B: Settlement Arrangement</w:t>
      </w:r>
    </w:p>
    <w:p w14:paraId="05F78E5A" w14:textId="77777777" w:rsidR="002C62B8" w:rsidRPr="001243CC" w:rsidRDefault="002C62B8" w:rsidP="00E34DF7">
      <w:pPr>
        <w:ind w:left="0"/>
        <w:rPr>
          <w:sz w:val="20"/>
          <w:lang w:eastAsia="x-none"/>
        </w:rPr>
      </w:pPr>
    </w:p>
    <w:p w14:paraId="0F97DCBF" w14:textId="3453968B" w:rsidR="00E34DF7" w:rsidRPr="001243CC" w:rsidRDefault="00E34DF7" w:rsidP="00E34DF7">
      <w:pPr>
        <w:ind w:left="0"/>
        <w:rPr>
          <w:sz w:val="20"/>
          <w:lang w:eastAsia="x-none"/>
        </w:rPr>
      </w:pPr>
      <w:r w:rsidRPr="001243CC">
        <w:rPr>
          <w:sz w:val="20"/>
          <w:lang w:eastAsia="x-none"/>
        </w:rPr>
        <w:t xml:space="preserve">This section </w:t>
      </w:r>
      <w:r w:rsidR="002C62B8" w:rsidRPr="001243CC">
        <w:rPr>
          <w:sz w:val="20"/>
          <w:lang w:eastAsia="x-none"/>
        </w:rPr>
        <w:t xml:space="preserve">allows </w:t>
      </w:r>
      <w:r w:rsidRPr="001243CC">
        <w:rPr>
          <w:sz w:val="20"/>
          <w:lang w:eastAsia="x-none"/>
        </w:rPr>
        <w:t xml:space="preserve">up to 10 CCASS participant accounts into which the institutional offer shares should be deposited on the [Certificate Delivery Date (e-form data field #5)]. In addition, </w:t>
      </w:r>
      <w:r w:rsidR="000026C0" w:rsidRPr="001243CC">
        <w:rPr>
          <w:sz w:val="20"/>
          <w:lang w:eastAsia="x-none"/>
        </w:rPr>
        <w:t xml:space="preserve">Over-allotment Option </w:t>
      </w:r>
      <w:r w:rsidRPr="001243CC">
        <w:rPr>
          <w:sz w:val="20"/>
          <w:lang w:eastAsia="x-none"/>
        </w:rPr>
        <w:t>will allow multiple form submission.</w:t>
      </w:r>
    </w:p>
    <w:p w14:paraId="4FFC4A2D" w14:textId="77777777" w:rsidR="00E34DF7" w:rsidRPr="002A6E07" w:rsidRDefault="00E34DF7" w:rsidP="00E34DF7">
      <w:pPr>
        <w:ind w:left="0"/>
        <w:rPr>
          <w:lang w:eastAsia="x-none"/>
        </w:rPr>
      </w:pPr>
    </w:p>
    <w:tbl>
      <w:tblPr>
        <w:tblStyle w:val="TableGrid4"/>
        <w:tblW w:w="10437" w:type="dxa"/>
        <w:tblLook w:val="04A0" w:firstRow="1" w:lastRow="0" w:firstColumn="1" w:lastColumn="0" w:noHBand="0" w:noVBand="1"/>
      </w:tblPr>
      <w:tblGrid>
        <w:gridCol w:w="394"/>
        <w:gridCol w:w="2195"/>
        <w:gridCol w:w="1942"/>
        <w:gridCol w:w="1473"/>
        <w:gridCol w:w="4433"/>
      </w:tblGrid>
      <w:tr w:rsidR="00E34DF7" w:rsidRPr="002A6E07" w14:paraId="4C971326" w14:textId="77777777" w:rsidTr="001243CC">
        <w:tc>
          <w:tcPr>
            <w:tcW w:w="394" w:type="dxa"/>
            <w:shd w:val="clear" w:color="auto" w:fill="13426B"/>
          </w:tcPr>
          <w:p w14:paraId="1CB6826E" w14:textId="77777777" w:rsidR="00E34DF7" w:rsidRPr="001243CC" w:rsidRDefault="00E34DF7" w:rsidP="00C90DDD">
            <w:pPr>
              <w:spacing w:after="0"/>
              <w:ind w:left="0"/>
              <w:jc w:val="left"/>
              <w:rPr>
                <w:rFonts w:ascii="Arial" w:eastAsia="Times New Roman" w:hAnsi="Arial"/>
                <w:b/>
                <w:bCs/>
                <w:kern w:val="24"/>
                <w:sz w:val="16"/>
                <w:szCs w:val="16"/>
                <w:lang w:val="en-HK"/>
              </w:rPr>
            </w:pPr>
            <w:r w:rsidRPr="001243CC">
              <w:rPr>
                <w:rFonts w:ascii="Arial" w:eastAsia="Times New Roman" w:hAnsi="Arial"/>
                <w:b/>
                <w:bCs/>
                <w:kern w:val="24"/>
                <w:sz w:val="16"/>
                <w:szCs w:val="16"/>
                <w:lang w:val="en-HK"/>
              </w:rPr>
              <w:t>#</w:t>
            </w:r>
          </w:p>
        </w:tc>
        <w:tc>
          <w:tcPr>
            <w:tcW w:w="2195" w:type="dxa"/>
            <w:shd w:val="clear" w:color="auto" w:fill="13426B"/>
            <w:vAlign w:val="center"/>
          </w:tcPr>
          <w:p w14:paraId="20B686E3" w14:textId="77777777" w:rsidR="00E34DF7" w:rsidRPr="001243CC" w:rsidRDefault="00E34DF7" w:rsidP="00C90DDD">
            <w:pPr>
              <w:spacing w:after="0"/>
              <w:ind w:left="0"/>
              <w:jc w:val="left"/>
              <w:rPr>
                <w:rFonts w:ascii="Arial" w:eastAsia="Times New Roman" w:hAnsi="Arial"/>
                <w:sz w:val="16"/>
                <w:szCs w:val="16"/>
              </w:rPr>
            </w:pPr>
            <w:r w:rsidRPr="001243CC">
              <w:rPr>
                <w:rFonts w:ascii="Arial" w:eastAsia="Times New Roman" w:hAnsi="Arial"/>
                <w:b/>
                <w:bCs/>
                <w:kern w:val="24"/>
                <w:sz w:val="16"/>
                <w:szCs w:val="16"/>
                <w:lang w:val="en-HK"/>
              </w:rPr>
              <w:t>Data field</w:t>
            </w:r>
          </w:p>
        </w:tc>
        <w:tc>
          <w:tcPr>
            <w:tcW w:w="1942" w:type="dxa"/>
            <w:shd w:val="clear" w:color="auto" w:fill="13426B"/>
          </w:tcPr>
          <w:p w14:paraId="15616C8A" w14:textId="77777777" w:rsidR="00E34DF7" w:rsidRPr="001243CC" w:rsidRDefault="00E34DF7" w:rsidP="00C90DDD">
            <w:pPr>
              <w:spacing w:after="0"/>
              <w:ind w:left="0"/>
              <w:jc w:val="left"/>
              <w:rPr>
                <w:rFonts w:ascii="Arial" w:hAnsi="Arial"/>
                <w:b/>
                <w:sz w:val="16"/>
                <w:szCs w:val="16"/>
                <w:lang w:val="en-US"/>
              </w:rPr>
            </w:pPr>
            <w:r w:rsidRPr="001243CC">
              <w:rPr>
                <w:rFonts w:ascii="Arial" w:hAnsi="Arial"/>
                <w:b/>
                <w:sz w:val="16"/>
                <w:szCs w:val="16"/>
                <w:lang w:val="en-US"/>
              </w:rPr>
              <w:t>Input method</w:t>
            </w:r>
          </w:p>
        </w:tc>
        <w:tc>
          <w:tcPr>
            <w:tcW w:w="1473" w:type="dxa"/>
            <w:shd w:val="clear" w:color="auto" w:fill="13426B"/>
          </w:tcPr>
          <w:p w14:paraId="558D94D7" w14:textId="77777777" w:rsidR="00E34DF7" w:rsidRPr="001243CC" w:rsidRDefault="00E34DF7" w:rsidP="00C90DDD">
            <w:pPr>
              <w:spacing w:after="0"/>
              <w:ind w:left="0"/>
              <w:jc w:val="left"/>
              <w:rPr>
                <w:rFonts w:ascii="Arial" w:hAnsi="Arial"/>
                <w:b/>
                <w:sz w:val="16"/>
                <w:szCs w:val="16"/>
                <w:lang w:val="en-US"/>
              </w:rPr>
            </w:pPr>
            <w:r w:rsidRPr="001243CC">
              <w:rPr>
                <w:rFonts w:ascii="Arial" w:hAnsi="Arial"/>
                <w:b/>
                <w:sz w:val="16"/>
                <w:szCs w:val="16"/>
                <w:lang w:val="en-US"/>
              </w:rPr>
              <w:t>Max field length</w:t>
            </w:r>
          </w:p>
        </w:tc>
        <w:tc>
          <w:tcPr>
            <w:tcW w:w="4433" w:type="dxa"/>
            <w:shd w:val="clear" w:color="auto" w:fill="13426B"/>
            <w:vAlign w:val="center"/>
          </w:tcPr>
          <w:p w14:paraId="3393EA7A" w14:textId="77777777" w:rsidR="00E34DF7" w:rsidRPr="001243CC" w:rsidRDefault="00E34DF7" w:rsidP="00C90DDD">
            <w:pPr>
              <w:spacing w:after="0"/>
              <w:ind w:left="0"/>
              <w:jc w:val="left"/>
              <w:rPr>
                <w:rFonts w:ascii="Arial" w:hAnsi="Arial"/>
                <w:b/>
                <w:sz w:val="16"/>
                <w:szCs w:val="16"/>
                <w:lang w:val="en-US"/>
              </w:rPr>
            </w:pPr>
            <w:r w:rsidRPr="001243CC">
              <w:rPr>
                <w:rFonts w:ascii="Arial" w:hAnsi="Arial"/>
                <w:b/>
                <w:sz w:val="16"/>
                <w:szCs w:val="16"/>
                <w:lang w:val="en-US"/>
              </w:rPr>
              <w:t>Notes</w:t>
            </w:r>
          </w:p>
        </w:tc>
      </w:tr>
      <w:tr w:rsidR="00E34DF7" w:rsidRPr="002A6E07" w14:paraId="45DD7D30" w14:textId="77777777" w:rsidTr="001243CC">
        <w:tc>
          <w:tcPr>
            <w:tcW w:w="394" w:type="dxa"/>
          </w:tcPr>
          <w:p w14:paraId="5AC687EC" w14:textId="77777777" w:rsidR="00E34DF7" w:rsidRPr="001243CC" w:rsidRDefault="00E34DF7" w:rsidP="00C90DDD">
            <w:pPr>
              <w:spacing w:after="0"/>
              <w:ind w:left="0"/>
              <w:jc w:val="left"/>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t>6</w:t>
            </w:r>
          </w:p>
        </w:tc>
        <w:tc>
          <w:tcPr>
            <w:tcW w:w="2195" w:type="dxa"/>
          </w:tcPr>
          <w:p w14:paraId="0D5950E3" w14:textId="77777777" w:rsidR="00E34DF7" w:rsidRPr="001243CC" w:rsidRDefault="00E34DF7" w:rsidP="00C90DDD">
            <w:pPr>
              <w:spacing w:after="0"/>
              <w:ind w:left="0"/>
              <w:jc w:val="left"/>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t>Number of Securities</w:t>
            </w:r>
          </w:p>
        </w:tc>
        <w:tc>
          <w:tcPr>
            <w:tcW w:w="1942" w:type="dxa"/>
          </w:tcPr>
          <w:p w14:paraId="3680DA60" w14:textId="77777777" w:rsidR="00E34DF7" w:rsidRPr="001243CC" w:rsidRDefault="00E34DF7" w:rsidP="00C90DDD">
            <w:pPr>
              <w:spacing w:after="0"/>
              <w:ind w:left="0"/>
              <w:jc w:val="left"/>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t>0</w:t>
            </w:r>
          </w:p>
        </w:tc>
        <w:tc>
          <w:tcPr>
            <w:tcW w:w="1473" w:type="dxa"/>
          </w:tcPr>
          <w:p w14:paraId="08465A6A" w14:textId="77777777" w:rsidR="00E34DF7" w:rsidRPr="001243CC" w:rsidRDefault="00E34DF7" w:rsidP="00C90DDD">
            <w:pPr>
              <w:spacing w:after="0"/>
              <w:ind w:left="0"/>
              <w:jc w:val="left"/>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t>Integer</w:t>
            </w:r>
          </w:p>
        </w:tc>
        <w:tc>
          <w:tcPr>
            <w:tcW w:w="4433" w:type="dxa"/>
          </w:tcPr>
          <w:p w14:paraId="0E073734" w14:textId="7E8E16F9" w:rsidR="00E34DF7" w:rsidRPr="001243CC" w:rsidRDefault="00E34DF7" w:rsidP="00C90DDD">
            <w:pPr>
              <w:spacing w:after="0"/>
              <w:ind w:left="0"/>
              <w:jc w:val="left"/>
              <w:rPr>
                <w:rFonts w:ascii="Arial" w:hAnsi="Arial"/>
                <w:sz w:val="16"/>
                <w:szCs w:val="16"/>
                <w:lang w:val="en-US"/>
              </w:rPr>
            </w:pPr>
          </w:p>
        </w:tc>
      </w:tr>
      <w:tr w:rsidR="00E34DF7" w:rsidRPr="002A6E07" w14:paraId="1EAE9733" w14:textId="77777777" w:rsidTr="001243CC">
        <w:tc>
          <w:tcPr>
            <w:tcW w:w="394" w:type="dxa"/>
          </w:tcPr>
          <w:p w14:paraId="5D187639" w14:textId="77777777" w:rsidR="00E34DF7" w:rsidRPr="001243CC" w:rsidRDefault="00E34DF7" w:rsidP="00C90DDD">
            <w:pPr>
              <w:spacing w:after="0"/>
              <w:ind w:left="0"/>
              <w:jc w:val="left"/>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t>7</w:t>
            </w:r>
          </w:p>
        </w:tc>
        <w:tc>
          <w:tcPr>
            <w:tcW w:w="2195" w:type="dxa"/>
          </w:tcPr>
          <w:p w14:paraId="0E7C561B" w14:textId="77777777" w:rsidR="00E34DF7" w:rsidRPr="001243CC" w:rsidRDefault="00E34DF7" w:rsidP="00C90DDD">
            <w:pPr>
              <w:spacing w:after="0"/>
              <w:ind w:left="0"/>
              <w:jc w:val="left"/>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t>Type</w:t>
            </w:r>
          </w:p>
        </w:tc>
        <w:tc>
          <w:tcPr>
            <w:tcW w:w="1942" w:type="dxa"/>
          </w:tcPr>
          <w:p w14:paraId="530004C7" w14:textId="77777777" w:rsidR="00E34DF7" w:rsidRPr="001243CC" w:rsidRDefault="00E34DF7" w:rsidP="00C90DDD">
            <w:pPr>
              <w:spacing w:after="0"/>
              <w:ind w:left="0"/>
              <w:jc w:val="left"/>
              <w:rPr>
                <w:rFonts w:ascii="Arial" w:eastAsia="Times New Roman" w:hAnsi="Arial"/>
                <w:color w:val="000000"/>
                <w:kern w:val="24"/>
                <w:sz w:val="16"/>
                <w:szCs w:val="16"/>
                <w:lang w:val="en-HK"/>
              </w:rPr>
            </w:pPr>
            <w:r w:rsidRPr="001243CC">
              <w:rPr>
                <w:rFonts w:ascii="Arial" w:hAnsi="Arial"/>
                <w:sz w:val="16"/>
                <w:szCs w:val="16"/>
                <w:lang w:val="en-US"/>
              </w:rPr>
              <w:t>N/A</w:t>
            </w:r>
          </w:p>
        </w:tc>
        <w:tc>
          <w:tcPr>
            <w:tcW w:w="1473" w:type="dxa"/>
          </w:tcPr>
          <w:p w14:paraId="42C41E42" w14:textId="77777777" w:rsidR="00E34DF7" w:rsidRPr="001243CC" w:rsidRDefault="00E34DF7" w:rsidP="00C90DDD">
            <w:pPr>
              <w:spacing w:after="0"/>
              <w:ind w:left="0"/>
              <w:jc w:val="left"/>
              <w:rPr>
                <w:rFonts w:ascii="Arial" w:eastAsia="Times New Roman" w:hAnsi="Arial"/>
                <w:color w:val="000000"/>
                <w:kern w:val="24"/>
                <w:sz w:val="16"/>
                <w:szCs w:val="16"/>
                <w:lang w:val="en-HK"/>
              </w:rPr>
            </w:pPr>
            <w:r w:rsidRPr="001243CC">
              <w:rPr>
                <w:rFonts w:ascii="Arial" w:hAnsi="Arial"/>
                <w:sz w:val="16"/>
                <w:szCs w:val="16"/>
                <w:lang w:val="en-US"/>
              </w:rPr>
              <w:t>N/A</w:t>
            </w:r>
          </w:p>
        </w:tc>
        <w:tc>
          <w:tcPr>
            <w:tcW w:w="4433" w:type="dxa"/>
          </w:tcPr>
          <w:p w14:paraId="78C9AD41" w14:textId="77777777" w:rsidR="00E34DF7" w:rsidRPr="001243CC" w:rsidRDefault="00E34DF7" w:rsidP="00C90DDD">
            <w:pPr>
              <w:spacing w:after="0"/>
              <w:ind w:left="0"/>
              <w:jc w:val="left"/>
              <w:rPr>
                <w:rFonts w:ascii="Arial" w:eastAsia="Times New Roman" w:hAnsi="Arial"/>
                <w:color w:val="000000"/>
                <w:kern w:val="24"/>
                <w:sz w:val="16"/>
                <w:szCs w:val="16"/>
                <w:lang w:val="en-HK"/>
              </w:rPr>
            </w:pPr>
            <w:r w:rsidRPr="001243CC">
              <w:rPr>
                <w:rFonts w:ascii="Arial" w:hAnsi="Arial"/>
                <w:sz w:val="16"/>
                <w:szCs w:val="16"/>
                <w:lang w:val="en-US"/>
              </w:rPr>
              <w:t>Non-editable as ‘New’</w:t>
            </w:r>
          </w:p>
          <w:p w14:paraId="6C088A4D" w14:textId="77777777" w:rsidR="00E34DF7" w:rsidRPr="001243CC" w:rsidRDefault="00E34DF7" w:rsidP="00C90DDD">
            <w:pPr>
              <w:spacing w:after="0"/>
              <w:ind w:left="0"/>
              <w:jc w:val="left"/>
              <w:rPr>
                <w:rFonts w:ascii="Arial" w:eastAsia="Times New Roman" w:hAnsi="Arial"/>
                <w:color w:val="000000"/>
                <w:kern w:val="24"/>
                <w:sz w:val="16"/>
                <w:szCs w:val="16"/>
                <w:lang w:val="en-HK"/>
              </w:rPr>
            </w:pPr>
          </w:p>
        </w:tc>
      </w:tr>
      <w:tr w:rsidR="00E34DF7" w:rsidRPr="002A6E07" w14:paraId="0FDB804D" w14:textId="77777777" w:rsidTr="001243CC">
        <w:tc>
          <w:tcPr>
            <w:tcW w:w="394" w:type="dxa"/>
          </w:tcPr>
          <w:p w14:paraId="2AEB304F" w14:textId="77777777" w:rsidR="00E34DF7" w:rsidRPr="001243CC" w:rsidRDefault="00E34DF7" w:rsidP="00C90DDD">
            <w:pPr>
              <w:spacing w:after="0"/>
              <w:ind w:left="0"/>
              <w:jc w:val="left"/>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t>8</w:t>
            </w:r>
          </w:p>
        </w:tc>
        <w:tc>
          <w:tcPr>
            <w:tcW w:w="2195" w:type="dxa"/>
          </w:tcPr>
          <w:p w14:paraId="1BA903B2" w14:textId="77777777" w:rsidR="00E34DF7" w:rsidRPr="001243CC" w:rsidRDefault="00E34DF7" w:rsidP="00C90DDD">
            <w:pPr>
              <w:spacing w:after="0"/>
              <w:ind w:left="0"/>
              <w:jc w:val="left"/>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t>Name of Shareholder</w:t>
            </w:r>
          </w:p>
        </w:tc>
        <w:tc>
          <w:tcPr>
            <w:tcW w:w="1942" w:type="dxa"/>
          </w:tcPr>
          <w:p w14:paraId="3DFF7198" w14:textId="77777777" w:rsidR="00E34DF7" w:rsidRPr="001243CC" w:rsidRDefault="00E34DF7" w:rsidP="00C90DDD">
            <w:pPr>
              <w:spacing w:after="0"/>
              <w:ind w:left="0"/>
              <w:jc w:val="left"/>
              <w:rPr>
                <w:rFonts w:ascii="Arial" w:hAnsi="Arial"/>
                <w:sz w:val="16"/>
                <w:szCs w:val="16"/>
                <w:lang w:val="en-US"/>
              </w:rPr>
            </w:pPr>
            <w:r w:rsidRPr="001243CC">
              <w:rPr>
                <w:rFonts w:ascii="Arial" w:hAnsi="Arial"/>
                <w:sz w:val="16"/>
                <w:szCs w:val="16"/>
                <w:lang w:val="en-US"/>
              </w:rPr>
              <w:t>N/A</w:t>
            </w:r>
          </w:p>
        </w:tc>
        <w:tc>
          <w:tcPr>
            <w:tcW w:w="1473" w:type="dxa"/>
          </w:tcPr>
          <w:p w14:paraId="0BB5BB53" w14:textId="77777777" w:rsidR="00E34DF7" w:rsidRPr="001243CC" w:rsidRDefault="00E34DF7" w:rsidP="00C90DDD">
            <w:pPr>
              <w:spacing w:after="0"/>
              <w:ind w:left="0"/>
              <w:jc w:val="left"/>
              <w:rPr>
                <w:rFonts w:ascii="Arial" w:hAnsi="Arial"/>
                <w:sz w:val="16"/>
                <w:szCs w:val="16"/>
                <w:lang w:val="en-US"/>
              </w:rPr>
            </w:pPr>
            <w:r w:rsidRPr="001243CC">
              <w:rPr>
                <w:rFonts w:ascii="Arial" w:hAnsi="Arial"/>
                <w:sz w:val="16"/>
                <w:szCs w:val="16"/>
                <w:lang w:val="en-US"/>
              </w:rPr>
              <w:t>N/A</w:t>
            </w:r>
          </w:p>
        </w:tc>
        <w:tc>
          <w:tcPr>
            <w:tcW w:w="4433" w:type="dxa"/>
          </w:tcPr>
          <w:p w14:paraId="55E0103B" w14:textId="77777777" w:rsidR="00E34DF7" w:rsidRPr="001243CC" w:rsidRDefault="00E34DF7" w:rsidP="00C90DDD">
            <w:pPr>
              <w:spacing w:after="0"/>
              <w:ind w:left="0"/>
              <w:jc w:val="left"/>
              <w:rPr>
                <w:rFonts w:ascii="Arial" w:hAnsi="Arial"/>
                <w:sz w:val="16"/>
                <w:szCs w:val="16"/>
                <w:lang w:val="en-US"/>
              </w:rPr>
            </w:pPr>
            <w:r w:rsidRPr="001243CC">
              <w:rPr>
                <w:rFonts w:ascii="Arial" w:hAnsi="Arial"/>
                <w:sz w:val="16"/>
                <w:szCs w:val="16"/>
                <w:lang w:val="en-US"/>
              </w:rPr>
              <w:t>Non-editable as ‘HKSCC Nominees Limited’</w:t>
            </w:r>
          </w:p>
        </w:tc>
      </w:tr>
      <w:tr w:rsidR="00E34DF7" w:rsidRPr="002A6E07" w14:paraId="40D3ED8B" w14:textId="77777777" w:rsidTr="001243CC">
        <w:tc>
          <w:tcPr>
            <w:tcW w:w="394" w:type="dxa"/>
          </w:tcPr>
          <w:p w14:paraId="72D5CDC8" w14:textId="77777777" w:rsidR="00E34DF7" w:rsidRPr="001243CC" w:rsidRDefault="00E34DF7" w:rsidP="00C90DDD">
            <w:pPr>
              <w:spacing w:after="0"/>
              <w:ind w:left="0"/>
              <w:jc w:val="left"/>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lastRenderedPageBreak/>
              <w:t>9</w:t>
            </w:r>
          </w:p>
        </w:tc>
        <w:tc>
          <w:tcPr>
            <w:tcW w:w="2195" w:type="dxa"/>
          </w:tcPr>
          <w:p w14:paraId="0F445A42" w14:textId="77777777" w:rsidR="00E34DF7" w:rsidRPr="001243CC" w:rsidRDefault="00E34DF7" w:rsidP="00C90DDD">
            <w:pPr>
              <w:spacing w:after="0"/>
              <w:ind w:left="0"/>
              <w:jc w:val="left"/>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t xml:space="preserve">CCASS Participant ID / Name </w:t>
            </w:r>
          </w:p>
        </w:tc>
        <w:tc>
          <w:tcPr>
            <w:tcW w:w="1942" w:type="dxa"/>
          </w:tcPr>
          <w:p w14:paraId="4C475F55" w14:textId="77777777" w:rsidR="00E34DF7" w:rsidRPr="001243CC" w:rsidRDefault="00E34DF7" w:rsidP="00C90DDD">
            <w:pPr>
              <w:spacing w:after="0"/>
              <w:ind w:left="0"/>
              <w:jc w:val="left"/>
              <w:rPr>
                <w:rFonts w:ascii="Arial" w:hAnsi="Arial"/>
                <w:sz w:val="16"/>
                <w:szCs w:val="16"/>
                <w:lang w:val="en-US"/>
              </w:rPr>
            </w:pPr>
            <w:r w:rsidRPr="001243CC">
              <w:rPr>
                <w:rFonts w:ascii="Arial" w:hAnsi="Arial"/>
                <w:sz w:val="16"/>
                <w:szCs w:val="16"/>
                <w:lang w:val="en-US"/>
              </w:rPr>
              <w:t>List</w:t>
            </w:r>
          </w:p>
          <w:p w14:paraId="6921130C" w14:textId="77777777" w:rsidR="00E34DF7" w:rsidRPr="001243CC" w:rsidRDefault="00E34DF7" w:rsidP="00C90DDD">
            <w:pPr>
              <w:spacing w:after="0"/>
              <w:ind w:left="0"/>
              <w:jc w:val="left"/>
              <w:rPr>
                <w:rFonts w:ascii="Arial" w:hAnsi="Arial"/>
                <w:sz w:val="16"/>
                <w:szCs w:val="16"/>
                <w:lang w:val="en-US"/>
              </w:rPr>
            </w:pPr>
            <w:r w:rsidRPr="001243CC">
              <w:rPr>
                <w:rFonts w:ascii="Arial" w:hAnsi="Arial"/>
                <w:sz w:val="16"/>
                <w:szCs w:val="16"/>
                <w:lang w:val="en-US"/>
              </w:rPr>
              <w:t>(single selection)</w:t>
            </w:r>
          </w:p>
        </w:tc>
        <w:tc>
          <w:tcPr>
            <w:tcW w:w="1473" w:type="dxa"/>
          </w:tcPr>
          <w:p w14:paraId="34E4A507" w14:textId="77777777" w:rsidR="00E34DF7" w:rsidRPr="001243CC" w:rsidRDefault="00E34DF7" w:rsidP="00C90DDD">
            <w:pPr>
              <w:spacing w:after="0"/>
              <w:ind w:left="0"/>
              <w:jc w:val="left"/>
              <w:rPr>
                <w:rFonts w:ascii="Arial" w:hAnsi="Arial"/>
                <w:sz w:val="16"/>
                <w:szCs w:val="16"/>
                <w:lang w:val="en-US"/>
              </w:rPr>
            </w:pPr>
            <w:r w:rsidRPr="001243CC">
              <w:rPr>
                <w:rFonts w:ascii="Arial" w:hAnsi="Arial"/>
                <w:sz w:val="16"/>
                <w:szCs w:val="16"/>
                <w:lang w:val="en-US"/>
              </w:rPr>
              <w:t>N/A</w:t>
            </w:r>
          </w:p>
        </w:tc>
        <w:tc>
          <w:tcPr>
            <w:tcW w:w="4433" w:type="dxa"/>
          </w:tcPr>
          <w:p w14:paraId="429BC613" w14:textId="1148416F" w:rsidR="00E34DF7" w:rsidRPr="001243CC" w:rsidRDefault="00E34DF7" w:rsidP="00C90DDD">
            <w:pPr>
              <w:spacing w:after="0"/>
              <w:ind w:left="0"/>
              <w:jc w:val="left"/>
              <w:rPr>
                <w:rFonts w:ascii="Arial" w:hAnsi="Arial"/>
                <w:sz w:val="16"/>
                <w:szCs w:val="16"/>
                <w:lang w:val="en-US"/>
              </w:rPr>
            </w:pPr>
            <w:r w:rsidRPr="001243CC">
              <w:rPr>
                <w:rFonts w:ascii="Arial" w:hAnsi="Arial"/>
                <w:sz w:val="16"/>
                <w:szCs w:val="16"/>
                <w:lang w:val="en-US"/>
              </w:rPr>
              <w:t xml:space="preserve">List of Participants from Participant Master (from CCASS interface file feed) displaying: </w:t>
            </w:r>
          </w:p>
          <w:p w14:paraId="6D0A9A25" w14:textId="77777777" w:rsidR="00E34DF7" w:rsidRPr="001243CC" w:rsidRDefault="00E34DF7" w:rsidP="00C90DDD">
            <w:pPr>
              <w:spacing w:after="0"/>
              <w:ind w:left="0"/>
              <w:jc w:val="left"/>
              <w:rPr>
                <w:rFonts w:ascii="Arial" w:hAnsi="Arial"/>
                <w:sz w:val="16"/>
                <w:szCs w:val="16"/>
                <w:lang w:val="en-US"/>
              </w:rPr>
            </w:pPr>
          </w:p>
          <w:p w14:paraId="4AC87613" w14:textId="77777777" w:rsidR="00E34DF7" w:rsidRPr="001243CC" w:rsidRDefault="00E34DF7" w:rsidP="00E34DF7">
            <w:pPr>
              <w:pStyle w:val="ListParagraph"/>
              <w:numPr>
                <w:ilvl w:val="0"/>
                <w:numId w:val="44"/>
              </w:numPr>
              <w:spacing w:after="0"/>
              <w:ind w:leftChars="0" w:left="232" w:hanging="232"/>
              <w:jc w:val="left"/>
              <w:rPr>
                <w:rFonts w:ascii="Arial" w:hAnsi="Arial"/>
                <w:sz w:val="16"/>
                <w:szCs w:val="16"/>
                <w:lang w:val="en-US"/>
              </w:rPr>
            </w:pPr>
            <w:r w:rsidRPr="001243CC">
              <w:rPr>
                <w:rFonts w:ascii="Arial" w:eastAsia="DengXian" w:hAnsi="Arial"/>
                <w:sz w:val="16"/>
                <w:szCs w:val="16"/>
                <w:lang w:val="en-US"/>
              </w:rPr>
              <w:t>Participant ID (Participant Master Field #2)</w:t>
            </w:r>
          </w:p>
          <w:p w14:paraId="0766A1D4" w14:textId="77777777" w:rsidR="00E34DF7" w:rsidRPr="001243CC" w:rsidRDefault="00E34DF7" w:rsidP="00E34DF7">
            <w:pPr>
              <w:pStyle w:val="ListParagraph"/>
              <w:numPr>
                <w:ilvl w:val="0"/>
                <w:numId w:val="44"/>
              </w:numPr>
              <w:spacing w:after="0"/>
              <w:ind w:leftChars="0" w:left="232" w:hanging="232"/>
              <w:jc w:val="left"/>
              <w:rPr>
                <w:rFonts w:ascii="Arial" w:hAnsi="Arial"/>
                <w:sz w:val="16"/>
                <w:szCs w:val="16"/>
                <w:lang w:val="en-US"/>
              </w:rPr>
            </w:pPr>
            <w:r w:rsidRPr="001243CC">
              <w:rPr>
                <w:rFonts w:ascii="Arial" w:eastAsia="DengXian" w:hAnsi="Arial"/>
                <w:sz w:val="16"/>
                <w:szCs w:val="16"/>
                <w:lang w:val="en-US"/>
              </w:rPr>
              <w:t>Full Name 1 (Participant Master Field #11)</w:t>
            </w:r>
          </w:p>
          <w:p w14:paraId="075AFD36" w14:textId="77777777" w:rsidR="00E34DF7" w:rsidRPr="001243CC" w:rsidRDefault="00E34DF7" w:rsidP="00E34DF7">
            <w:pPr>
              <w:pStyle w:val="ListParagraph"/>
              <w:numPr>
                <w:ilvl w:val="0"/>
                <w:numId w:val="44"/>
              </w:numPr>
              <w:spacing w:after="0"/>
              <w:ind w:leftChars="0" w:left="232" w:hanging="232"/>
              <w:jc w:val="left"/>
              <w:rPr>
                <w:rFonts w:ascii="Arial" w:eastAsia="DengXian" w:hAnsi="Arial"/>
                <w:sz w:val="16"/>
                <w:szCs w:val="16"/>
                <w:lang w:val="en-US"/>
              </w:rPr>
            </w:pPr>
            <w:r w:rsidRPr="001243CC">
              <w:rPr>
                <w:rFonts w:ascii="Arial" w:eastAsia="DengXian" w:hAnsi="Arial"/>
                <w:sz w:val="16"/>
                <w:szCs w:val="16"/>
                <w:lang w:val="en-US"/>
              </w:rPr>
              <w:t>Full Name 2 (Participant Master Field #12)</w:t>
            </w:r>
          </w:p>
          <w:p w14:paraId="48B0C720" w14:textId="77777777" w:rsidR="00E34DF7" w:rsidRPr="001243CC" w:rsidRDefault="00E34DF7" w:rsidP="00C90DDD">
            <w:pPr>
              <w:spacing w:after="0"/>
              <w:ind w:left="0"/>
              <w:jc w:val="left"/>
              <w:rPr>
                <w:rFonts w:ascii="Arial" w:hAnsi="Arial"/>
                <w:sz w:val="16"/>
                <w:szCs w:val="16"/>
                <w:lang w:val="en-US"/>
              </w:rPr>
            </w:pPr>
          </w:p>
        </w:tc>
      </w:tr>
      <w:tr w:rsidR="00E34DF7" w:rsidRPr="002A6E07" w14:paraId="6DA4482A" w14:textId="77777777" w:rsidTr="001243CC">
        <w:tc>
          <w:tcPr>
            <w:tcW w:w="394" w:type="dxa"/>
          </w:tcPr>
          <w:p w14:paraId="1D4CBBF3" w14:textId="77777777" w:rsidR="00E34DF7" w:rsidRPr="001243CC" w:rsidRDefault="00E34DF7" w:rsidP="00C90DDD">
            <w:pPr>
              <w:spacing w:after="0"/>
              <w:ind w:left="0"/>
              <w:jc w:val="left"/>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t>10</w:t>
            </w:r>
          </w:p>
        </w:tc>
        <w:tc>
          <w:tcPr>
            <w:tcW w:w="2195" w:type="dxa"/>
          </w:tcPr>
          <w:p w14:paraId="23D31393" w14:textId="77777777" w:rsidR="00E34DF7" w:rsidRPr="001243CC" w:rsidRDefault="00E34DF7" w:rsidP="00C90DDD">
            <w:pPr>
              <w:spacing w:after="0"/>
              <w:ind w:left="0"/>
              <w:jc w:val="left"/>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t>Remarks</w:t>
            </w:r>
          </w:p>
        </w:tc>
        <w:tc>
          <w:tcPr>
            <w:tcW w:w="1942" w:type="dxa"/>
          </w:tcPr>
          <w:p w14:paraId="73A2AE03" w14:textId="77777777" w:rsidR="00E34DF7" w:rsidRPr="001243CC" w:rsidRDefault="00E34DF7" w:rsidP="00C90DDD">
            <w:pPr>
              <w:spacing w:after="0"/>
              <w:ind w:left="0"/>
              <w:jc w:val="left"/>
              <w:rPr>
                <w:rFonts w:ascii="Arial" w:hAnsi="Arial"/>
                <w:sz w:val="16"/>
                <w:szCs w:val="16"/>
                <w:lang w:val="en-US"/>
              </w:rPr>
            </w:pPr>
            <w:r w:rsidRPr="001243CC">
              <w:rPr>
                <w:rFonts w:ascii="Arial" w:hAnsi="Arial"/>
                <w:sz w:val="16"/>
                <w:szCs w:val="16"/>
                <w:lang w:val="en-US"/>
              </w:rPr>
              <w:t>Text string</w:t>
            </w:r>
          </w:p>
        </w:tc>
        <w:tc>
          <w:tcPr>
            <w:tcW w:w="1473" w:type="dxa"/>
          </w:tcPr>
          <w:p w14:paraId="42FAB176" w14:textId="77777777" w:rsidR="00E34DF7" w:rsidRPr="001243CC" w:rsidRDefault="00E34DF7" w:rsidP="00C90DDD">
            <w:pPr>
              <w:spacing w:after="0"/>
              <w:ind w:left="0"/>
              <w:jc w:val="left"/>
              <w:rPr>
                <w:rFonts w:ascii="Arial" w:hAnsi="Arial"/>
                <w:sz w:val="16"/>
                <w:szCs w:val="16"/>
                <w:lang w:val="en-US"/>
              </w:rPr>
            </w:pPr>
            <w:r w:rsidRPr="001243CC">
              <w:rPr>
                <w:rFonts w:ascii="Arial" w:hAnsi="Arial"/>
                <w:sz w:val="16"/>
                <w:szCs w:val="16"/>
                <w:lang w:val="en-US"/>
              </w:rPr>
              <w:t>1,000</w:t>
            </w:r>
          </w:p>
        </w:tc>
        <w:tc>
          <w:tcPr>
            <w:tcW w:w="4433" w:type="dxa"/>
          </w:tcPr>
          <w:p w14:paraId="358FEDD8" w14:textId="2AEF22B0" w:rsidR="00E34DF7" w:rsidRPr="001243CC" w:rsidRDefault="00E34DF7" w:rsidP="00C90DDD">
            <w:pPr>
              <w:spacing w:after="0"/>
              <w:ind w:left="0"/>
              <w:jc w:val="left"/>
              <w:rPr>
                <w:rFonts w:ascii="Arial" w:hAnsi="Arial"/>
                <w:sz w:val="16"/>
                <w:szCs w:val="16"/>
                <w:lang w:val="en-US"/>
              </w:rPr>
            </w:pPr>
            <w:r w:rsidRPr="001243CC">
              <w:rPr>
                <w:rFonts w:ascii="Arial" w:hAnsi="Arial"/>
                <w:sz w:val="16"/>
                <w:szCs w:val="16"/>
                <w:u w:val="single"/>
                <w:lang w:val="en-US"/>
              </w:rPr>
              <w:t>Optional</w:t>
            </w:r>
          </w:p>
        </w:tc>
      </w:tr>
    </w:tbl>
    <w:p w14:paraId="52716526" w14:textId="77777777" w:rsidR="00E34DF7" w:rsidRPr="002A6E07" w:rsidRDefault="00E34DF7" w:rsidP="00E34DF7">
      <w:pPr>
        <w:spacing w:after="0"/>
        <w:ind w:left="0"/>
        <w:rPr>
          <w:rFonts w:eastAsia="DengXian"/>
          <w:lang w:eastAsia="zh-CN"/>
        </w:rPr>
      </w:pPr>
    </w:p>
    <w:p w14:paraId="730A59F8" w14:textId="77777777" w:rsidR="008524C2" w:rsidRPr="002A6E07" w:rsidRDefault="008524C2" w:rsidP="008524C2">
      <w:pPr>
        <w:ind w:left="0"/>
        <w:rPr>
          <w:b/>
          <w:u w:val="single"/>
          <w:lang w:val="en-US" w:eastAsia="x-none"/>
        </w:rPr>
      </w:pPr>
      <w:r w:rsidRPr="002A6E07">
        <w:rPr>
          <w:b/>
          <w:u w:val="single"/>
          <w:lang w:val="en-US" w:eastAsia="x-none"/>
        </w:rPr>
        <w:t>Section C: Declaration(s)</w:t>
      </w:r>
    </w:p>
    <w:p w14:paraId="6F2A85AA" w14:textId="77777777" w:rsidR="008524C2" w:rsidRPr="002A6E07" w:rsidRDefault="008524C2" w:rsidP="008524C2">
      <w:pPr>
        <w:ind w:left="0"/>
        <w:rPr>
          <w:b/>
          <w:u w:val="single"/>
          <w:lang w:val="en-US" w:eastAsia="x-none"/>
        </w:rPr>
      </w:pPr>
    </w:p>
    <w:tbl>
      <w:tblPr>
        <w:tblStyle w:val="TableGrid4"/>
        <w:tblW w:w="10485" w:type="dxa"/>
        <w:tblLook w:val="04A0" w:firstRow="1" w:lastRow="0" w:firstColumn="1" w:lastColumn="0" w:noHBand="0" w:noVBand="1"/>
      </w:tblPr>
      <w:tblGrid>
        <w:gridCol w:w="417"/>
        <w:gridCol w:w="8934"/>
        <w:gridCol w:w="1134"/>
      </w:tblGrid>
      <w:tr w:rsidR="008E36B5" w:rsidRPr="002A6E07" w14:paraId="2567DB2B" w14:textId="77777777" w:rsidTr="002B0661">
        <w:trPr>
          <w:trHeight w:val="251"/>
        </w:trPr>
        <w:tc>
          <w:tcPr>
            <w:tcW w:w="417" w:type="dxa"/>
            <w:shd w:val="clear" w:color="auto" w:fill="13426B"/>
          </w:tcPr>
          <w:p w14:paraId="4D56AD4A" w14:textId="77777777" w:rsidR="008E36B5" w:rsidRPr="001243CC" w:rsidRDefault="008E36B5" w:rsidP="008524C2">
            <w:pPr>
              <w:spacing w:after="0"/>
              <w:ind w:left="0"/>
              <w:jc w:val="left"/>
              <w:rPr>
                <w:rFonts w:ascii="Arial" w:eastAsia="Times New Roman" w:hAnsi="Arial"/>
                <w:b/>
                <w:bCs/>
                <w:kern w:val="24"/>
                <w:sz w:val="16"/>
                <w:szCs w:val="16"/>
                <w:lang w:val="en-HK"/>
              </w:rPr>
            </w:pPr>
            <w:r w:rsidRPr="001243CC">
              <w:rPr>
                <w:rFonts w:ascii="Arial" w:eastAsia="Times New Roman" w:hAnsi="Arial"/>
                <w:b/>
                <w:bCs/>
                <w:kern w:val="24"/>
                <w:sz w:val="16"/>
                <w:szCs w:val="16"/>
                <w:lang w:val="en-HK"/>
              </w:rPr>
              <w:t>#</w:t>
            </w:r>
          </w:p>
        </w:tc>
        <w:tc>
          <w:tcPr>
            <w:tcW w:w="8934" w:type="dxa"/>
            <w:shd w:val="clear" w:color="auto" w:fill="13426B"/>
            <w:vAlign w:val="center"/>
          </w:tcPr>
          <w:p w14:paraId="1142C455" w14:textId="77777777" w:rsidR="008E36B5" w:rsidRPr="001243CC" w:rsidRDefault="008E36B5" w:rsidP="008524C2">
            <w:pPr>
              <w:spacing w:after="0"/>
              <w:ind w:left="0"/>
              <w:jc w:val="left"/>
              <w:rPr>
                <w:rFonts w:ascii="Arial" w:eastAsia="Times New Roman" w:hAnsi="Arial"/>
                <w:sz w:val="16"/>
                <w:szCs w:val="16"/>
              </w:rPr>
            </w:pPr>
            <w:r w:rsidRPr="001243CC">
              <w:rPr>
                <w:rFonts w:ascii="Arial" w:eastAsia="Times New Roman" w:hAnsi="Arial"/>
                <w:b/>
                <w:bCs/>
                <w:kern w:val="24"/>
                <w:sz w:val="16"/>
                <w:szCs w:val="16"/>
                <w:lang w:val="en-HK"/>
              </w:rPr>
              <w:t>Data field</w:t>
            </w:r>
          </w:p>
        </w:tc>
        <w:tc>
          <w:tcPr>
            <w:tcW w:w="1134" w:type="dxa"/>
            <w:shd w:val="clear" w:color="auto" w:fill="13426B"/>
          </w:tcPr>
          <w:p w14:paraId="49729931" w14:textId="77777777" w:rsidR="008E36B5" w:rsidRPr="001243CC" w:rsidRDefault="008E36B5" w:rsidP="008524C2">
            <w:pPr>
              <w:spacing w:after="0"/>
              <w:ind w:left="0"/>
              <w:jc w:val="left"/>
              <w:rPr>
                <w:rFonts w:ascii="Arial" w:hAnsi="Arial"/>
                <w:b/>
                <w:sz w:val="16"/>
                <w:szCs w:val="16"/>
                <w:lang w:val="en-US"/>
              </w:rPr>
            </w:pPr>
            <w:r w:rsidRPr="001243CC">
              <w:rPr>
                <w:rFonts w:ascii="Arial" w:hAnsi="Arial"/>
                <w:b/>
                <w:sz w:val="16"/>
                <w:szCs w:val="16"/>
                <w:lang w:val="en-US"/>
              </w:rPr>
              <w:t>Input method</w:t>
            </w:r>
          </w:p>
        </w:tc>
      </w:tr>
      <w:tr w:rsidR="008E36B5" w:rsidRPr="002A6E07" w14:paraId="714A113A" w14:textId="77777777" w:rsidTr="002B0661">
        <w:tc>
          <w:tcPr>
            <w:tcW w:w="417" w:type="dxa"/>
          </w:tcPr>
          <w:p w14:paraId="1C4FC003" w14:textId="77777777" w:rsidR="008E36B5" w:rsidRPr="001243CC" w:rsidRDefault="008E36B5" w:rsidP="008524C2">
            <w:pPr>
              <w:spacing w:after="0"/>
              <w:ind w:left="0"/>
              <w:jc w:val="left"/>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t>11</w:t>
            </w:r>
          </w:p>
        </w:tc>
        <w:tc>
          <w:tcPr>
            <w:tcW w:w="8934" w:type="dxa"/>
          </w:tcPr>
          <w:p w14:paraId="3A860031" w14:textId="77777777" w:rsidR="008E36B5" w:rsidRPr="001243CC" w:rsidRDefault="008E36B5" w:rsidP="008524C2">
            <w:pPr>
              <w:spacing w:after="0"/>
              <w:ind w:left="0"/>
              <w:jc w:val="left"/>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t>I hereby confirm the information provided is true and accurate, has been approved by the issuer [IPO Initiation Field # 2 (Name of Issuer)] and its other advisers, and bound by the Terms and Condition.</w:t>
            </w:r>
          </w:p>
          <w:p w14:paraId="41C22E1E" w14:textId="77777777" w:rsidR="008E36B5" w:rsidRPr="001243CC" w:rsidRDefault="008E36B5" w:rsidP="008524C2">
            <w:pPr>
              <w:spacing w:after="0"/>
              <w:ind w:left="0"/>
              <w:jc w:val="left"/>
              <w:rPr>
                <w:rFonts w:ascii="Arial" w:eastAsia="Times New Roman" w:hAnsi="Arial"/>
                <w:color w:val="000000"/>
                <w:kern w:val="24"/>
                <w:sz w:val="16"/>
                <w:szCs w:val="16"/>
                <w:lang w:val="en-HK"/>
              </w:rPr>
            </w:pPr>
          </w:p>
          <w:p w14:paraId="4AD7DDBF" w14:textId="77777777" w:rsidR="008E36B5" w:rsidRPr="001243CC" w:rsidRDefault="008E36B5" w:rsidP="002B6ADC">
            <w:pPr>
              <w:spacing w:after="0"/>
              <w:ind w:left="0"/>
              <w:jc w:val="left"/>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t>I hereby acknowledge that any submission that is made after HKSCC’s prescribed deadline may result in a delay in the deposit of shares into CCASS.</w:t>
            </w:r>
          </w:p>
          <w:p w14:paraId="45D2C5BA" w14:textId="77777777" w:rsidR="008E36B5" w:rsidRPr="001243CC" w:rsidRDefault="008E36B5" w:rsidP="002B6ADC">
            <w:pPr>
              <w:spacing w:after="0"/>
              <w:ind w:left="0"/>
              <w:jc w:val="left"/>
              <w:rPr>
                <w:rFonts w:ascii="Arial" w:eastAsia="Times New Roman" w:hAnsi="Arial"/>
                <w:color w:val="000000"/>
                <w:kern w:val="24"/>
                <w:sz w:val="16"/>
                <w:szCs w:val="16"/>
                <w:lang w:val="en-HK"/>
              </w:rPr>
            </w:pPr>
          </w:p>
          <w:p w14:paraId="3108E62F" w14:textId="77777777" w:rsidR="008E36B5" w:rsidRPr="001243CC" w:rsidRDefault="008E36B5" w:rsidP="00933597">
            <w:pPr>
              <w:spacing w:after="0"/>
              <w:ind w:left="0"/>
              <w:jc w:val="left"/>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t>[Form Declaration]</w:t>
            </w:r>
          </w:p>
          <w:p w14:paraId="3D736F3E" w14:textId="77777777" w:rsidR="008E36B5" w:rsidRPr="001243CC" w:rsidRDefault="008E36B5" w:rsidP="00933597">
            <w:pPr>
              <w:ind w:left="0"/>
              <w:rPr>
                <w:rFonts w:ascii="Arial" w:eastAsia="Times New Roman" w:hAnsi="Arial"/>
                <w:color w:val="000000"/>
                <w:kern w:val="24"/>
                <w:sz w:val="16"/>
                <w:szCs w:val="16"/>
                <w:lang w:val="en-HK"/>
              </w:rPr>
            </w:pPr>
          </w:p>
          <w:p w14:paraId="107F7305" w14:textId="77777777" w:rsidR="008E36B5" w:rsidRPr="001243CC" w:rsidRDefault="008E36B5" w:rsidP="00933597">
            <w:pPr>
              <w:ind w:left="0"/>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t>We, on the instructions of the Issuer, hereby advise that the securities (the “Securities”) sponsored/arranged by us shall be delivered through CCASS.  Details of the Securities, the Issuer’s designated CCASS Participant name, and Certificate Delivery Date set out in online form.</w:t>
            </w:r>
          </w:p>
          <w:p w14:paraId="046C43F6" w14:textId="77777777" w:rsidR="008E36B5" w:rsidRPr="001243CC" w:rsidRDefault="008E36B5" w:rsidP="00933597">
            <w:pPr>
              <w:ind w:left="0"/>
              <w:rPr>
                <w:rFonts w:ascii="Arial" w:eastAsia="Times New Roman" w:hAnsi="Arial"/>
                <w:color w:val="000000"/>
                <w:kern w:val="24"/>
                <w:sz w:val="16"/>
                <w:szCs w:val="16"/>
                <w:lang w:val="en-HK"/>
              </w:rPr>
            </w:pPr>
          </w:p>
          <w:p w14:paraId="4877F03C" w14:textId="77777777" w:rsidR="008E36B5" w:rsidRPr="001243CC" w:rsidRDefault="008E36B5" w:rsidP="00933597">
            <w:pPr>
              <w:spacing w:after="0"/>
              <w:ind w:left="0"/>
              <w:jc w:val="left"/>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t>[Declaration undertaking on Settlement Arrangement]</w:t>
            </w:r>
          </w:p>
          <w:p w14:paraId="3C480CA8" w14:textId="77777777" w:rsidR="008E36B5" w:rsidRPr="001243CC" w:rsidRDefault="008E36B5" w:rsidP="00933597">
            <w:pPr>
              <w:spacing w:after="0"/>
              <w:ind w:left="0"/>
              <w:jc w:val="left"/>
              <w:rPr>
                <w:rFonts w:ascii="Arial" w:eastAsia="Times New Roman" w:hAnsi="Arial"/>
                <w:color w:val="000000"/>
                <w:kern w:val="24"/>
                <w:sz w:val="16"/>
                <w:szCs w:val="16"/>
                <w:lang w:val="en-HK"/>
              </w:rPr>
            </w:pPr>
          </w:p>
          <w:p w14:paraId="331A6139" w14:textId="77777777" w:rsidR="008E36B5" w:rsidRPr="001243CC" w:rsidRDefault="008E36B5" w:rsidP="00933597">
            <w:pPr>
              <w:spacing w:after="0"/>
              <w:ind w:left="0"/>
              <w:jc w:val="left"/>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t>[Applicable for new shares only]</w:t>
            </w:r>
          </w:p>
          <w:p w14:paraId="16109988" w14:textId="77777777" w:rsidR="008E36B5" w:rsidRPr="001243CC" w:rsidRDefault="008E36B5" w:rsidP="00933597">
            <w:pPr>
              <w:spacing w:after="0"/>
              <w:ind w:left="0"/>
              <w:jc w:val="left"/>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t>[We hereby confirm that we have already instructed the Registrar to issue the certificates representing the Securities in the name of HKSCC Nominees Limited according to your requested denominations and to deliver the same to CCASS Depository for credit to the stock account number 02 of the above mentioned CCASS Participant on the Certificates Delivery Date.</w:t>
            </w:r>
          </w:p>
          <w:p w14:paraId="15DEB75F" w14:textId="77777777" w:rsidR="008E36B5" w:rsidRPr="001243CC" w:rsidRDefault="008E36B5" w:rsidP="00933597">
            <w:pPr>
              <w:spacing w:after="0"/>
              <w:ind w:left="0"/>
              <w:jc w:val="left"/>
              <w:rPr>
                <w:rFonts w:ascii="Arial" w:eastAsia="Times New Roman" w:hAnsi="Arial"/>
                <w:color w:val="000000"/>
                <w:kern w:val="24"/>
                <w:sz w:val="16"/>
                <w:szCs w:val="16"/>
                <w:lang w:val="en-HK"/>
              </w:rPr>
            </w:pPr>
          </w:p>
          <w:p w14:paraId="1C2D7D7F" w14:textId="77777777" w:rsidR="008E36B5" w:rsidRPr="001243CC" w:rsidRDefault="008E36B5" w:rsidP="00933597">
            <w:pPr>
              <w:spacing w:after="0"/>
              <w:ind w:left="0"/>
              <w:jc w:val="left"/>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t>We acknowledge that the SI Input Date is the earliest possible date for CCASS Participants to input SI into CCASS. Settlement of SI transactions will, however, only be effected after the Securities are credited to the stock account of the designated CCASS Participant.</w:t>
            </w:r>
          </w:p>
          <w:p w14:paraId="18343DA4" w14:textId="77777777" w:rsidR="008E36B5" w:rsidRPr="001243CC" w:rsidRDefault="008E36B5" w:rsidP="00933597">
            <w:pPr>
              <w:spacing w:after="0"/>
              <w:ind w:left="0"/>
              <w:jc w:val="left"/>
              <w:rPr>
                <w:rFonts w:ascii="Arial" w:eastAsia="Times New Roman" w:hAnsi="Arial"/>
                <w:color w:val="000000"/>
                <w:kern w:val="24"/>
                <w:sz w:val="16"/>
                <w:szCs w:val="16"/>
                <w:lang w:val="en-HK"/>
              </w:rPr>
            </w:pPr>
          </w:p>
          <w:p w14:paraId="51701854" w14:textId="272D8184" w:rsidR="008E36B5" w:rsidRPr="001243CC" w:rsidRDefault="008E36B5" w:rsidP="00933597">
            <w:pPr>
              <w:spacing w:after="0"/>
              <w:ind w:left="0"/>
              <w:jc w:val="left"/>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t xml:space="preserve">We undertake to indemnify you against all actions, claims, proceedings, costs and expenses, damages, losses or liabilities which may be brought against you or suffered or incurred by you as a result of or in connection with any question as to the </w:t>
            </w:r>
            <w:r w:rsidRPr="001243CC">
              <w:rPr>
                <w:rFonts w:ascii="Arial" w:eastAsia="Times New Roman" w:hAnsi="Arial"/>
                <w:color w:val="000000"/>
                <w:kern w:val="24"/>
                <w:sz w:val="16"/>
                <w:szCs w:val="16"/>
                <w:lang w:val="en-HK"/>
              </w:rPr>
              <w:lastRenderedPageBreak/>
              <w:t>title or validity of the Securities to be issued in the name of HKSCC Nominees Limited as aforesaid and to be deposited into CCASS.]</w:t>
            </w:r>
          </w:p>
        </w:tc>
        <w:tc>
          <w:tcPr>
            <w:tcW w:w="1134" w:type="dxa"/>
          </w:tcPr>
          <w:p w14:paraId="546229C7" w14:textId="10845493" w:rsidR="008E36B5" w:rsidRPr="001243CC" w:rsidRDefault="008E36B5" w:rsidP="008524C2">
            <w:pPr>
              <w:spacing w:after="0"/>
              <w:ind w:left="0"/>
              <w:jc w:val="left"/>
              <w:rPr>
                <w:rFonts w:ascii="Arial" w:eastAsia="Times New Roman" w:hAnsi="Arial"/>
                <w:color w:val="000000"/>
                <w:kern w:val="24"/>
                <w:sz w:val="16"/>
                <w:szCs w:val="16"/>
                <w:lang w:val="en-HK"/>
              </w:rPr>
            </w:pPr>
            <w:r w:rsidRPr="001243CC">
              <w:rPr>
                <w:rFonts w:ascii="Arial" w:eastAsia="Times New Roman" w:hAnsi="Arial"/>
                <w:color w:val="000000"/>
                <w:kern w:val="24"/>
                <w:sz w:val="16"/>
                <w:szCs w:val="16"/>
                <w:lang w:val="en-HK"/>
              </w:rPr>
              <w:lastRenderedPageBreak/>
              <w:t>Tick box</w:t>
            </w:r>
          </w:p>
        </w:tc>
      </w:tr>
    </w:tbl>
    <w:p w14:paraId="1A06ED6E" w14:textId="77777777" w:rsidR="008524C2" w:rsidRPr="000961F5" w:rsidRDefault="008524C2" w:rsidP="00E34DF7">
      <w:pPr>
        <w:spacing w:after="0"/>
        <w:ind w:left="0"/>
        <w:rPr>
          <w:rFonts w:eastAsia="DengXian"/>
          <w:lang w:val="en-US" w:eastAsia="zh-CN"/>
        </w:rPr>
      </w:pPr>
    </w:p>
    <w:p w14:paraId="6342403D" w14:textId="05C32FC9" w:rsidR="00E34DF7" w:rsidRPr="000961F5" w:rsidRDefault="00E34DF7" w:rsidP="00E34DF7">
      <w:pPr>
        <w:spacing w:after="0"/>
        <w:ind w:left="0"/>
        <w:rPr>
          <w:rFonts w:eastAsia="DengXian"/>
          <w:lang w:val="en-US" w:eastAsia="zh-CN"/>
        </w:rPr>
      </w:pPr>
      <w:r w:rsidRPr="0048501A">
        <w:rPr>
          <w:rFonts w:eastAsia="DengXian"/>
          <w:sz w:val="20"/>
          <w:lang w:val="en-US" w:eastAsia="zh-CN"/>
          <w:rPrChange w:id="664" w:author="Raymond Lee" w:date="2021-02-26T10:56:00Z">
            <w:rPr>
              <w:rFonts w:eastAsia="DengXian"/>
              <w:lang w:val="en-US" w:eastAsia="zh-CN"/>
            </w:rPr>
          </w:rPrChange>
        </w:rPr>
        <w:t>Output (PDF generated) template for Placement form template (</w:t>
      </w:r>
      <w:r w:rsidR="000026C0" w:rsidRPr="0048501A">
        <w:rPr>
          <w:rFonts w:eastAsia="DengXian"/>
          <w:sz w:val="20"/>
          <w:lang w:val="en-US" w:eastAsia="zh-CN"/>
          <w:rPrChange w:id="665" w:author="Raymond Lee" w:date="2021-02-26T10:56:00Z">
            <w:rPr>
              <w:rFonts w:eastAsia="DengXian"/>
              <w:lang w:val="en-US" w:eastAsia="zh-CN"/>
            </w:rPr>
          </w:rPrChange>
        </w:rPr>
        <w:t>Over-allotment Option</w:t>
      </w:r>
      <w:r w:rsidRPr="0048501A">
        <w:rPr>
          <w:rFonts w:eastAsia="DengXian"/>
          <w:sz w:val="20"/>
          <w:lang w:val="en-US" w:eastAsia="zh-CN"/>
          <w:rPrChange w:id="666" w:author="Raymond Lee" w:date="2021-02-26T10:56:00Z">
            <w:rPr>
              <w:rFonts w:eastAsia="DengXian"/>
              <w:lang w:val="en-US" w:eastAsia="zh-CN"/>
            </w:rPr>
          </w:rPrChange>
        </w:rPr>
        <w:t>):</w:t>
      </w:r>
    </w:p>
    <w:p w14:paraId="33B4E331" w14:textId="77777777" w:rsidR="00CE2959" w:rsidRPr="000961F5" w:rsidRDefault="00CE2959" w:rsidP="00E34DF7">
      <w:pPr>
        <w:spacing w:after="0"/>
        <w:ind w:left="0"/>
        <w:rPr>
          <w:rFonts w:eastAsia="DengXian"/>
          <w:lang w:val="en-US" w:eastAsia="zh-CN"/>
        </w:rPr>
      </w:pPr>
    </w:p>
    <w:bookmarkStart w:id="667" w:name="_MON_1675778608"/>
    <w:bookmarkEnd w:id="667"/>
    <w:p w14:paraId="50EAD62D" w14:textId="3D79D56A" w:rsidR="00E34DF7" w:rsidRPr="000961F5" w:rsidRDefault="00276C2E" w:rsidP="00E34DF7">
      <w:pPr>
        <w:spacing w:after="0"/>
        <w:ind w:left="0"/>
        <w:rPr>
          <w:rFonts w:eastAsia="DengXian"/>
          <w:lang w:eastAsia="zh-CN"/>
        </w:rPr>
      </w:pPr>
      <w:r w:rsidRPr="00381BCA">
        <w:rPr>
          <w:rFonts w:eastAsia="DengXian"/>
          <w:lang w:eastAsia="zh-CN"/>
        </w:rPr>
        <w:object w:dxaOrig="1543" w:dyaOrig="998" w14:anchorId="78776317">
          <v:shape id="_x0000_i1064" type="#_x0000_t75" style="width:77.15pt;height:49.9pt" o:ole="">
            <v:imagedata r:id="rId95" o:title=""/>
          </v:shape>
          <o:OLEObject Type="Embed" ProgID="Word.Document.12" ShapeID="_x0000_i1064" DrawAspect="Icon" ObjectID="_1676184172" r:id="rId96">
            <o:FieldCodes>\s</o:FieldCodes>
          </o:OLEObject>
        </w:object>
      </w:r>
    </w:p>
    <w:p w14:paraId="1F588F60" w14:textId="77777777" w:rsidR="00E34DF7" w:rsidRPr="000961F5" w:rsidRDefault="00E34DF7" w:rsidP="00E34DF7">
      <w:pPr>
        <w:spacing w:after="0"/>
        <w:ind w:left="0"/>
        <w:rPr>
          <w:rFonts w:eastAsia="DengXian"/>
          <w:lang w:eastAsia="zh-CN"/>
        </w:rPr>
      </w:pPr>
    </w:p>
    <w:tbl>
      <w:tblPr>
        <w:tblStyle w:val="TableGrid4"/>
        <w:tblW w:w="10343" w:type="dxa"/>
        <w:tblLook w:val="04A0" w:firstRow="1" w:lastRow="0" w:firstColumn="1" w:lastColumn="0" w:noHBand="0" w:noVBand="1"/>
      </w:tblPr>
      <w:tblGrid>
        <w:gridCol w:w="510"/>
        <w:gridCol w:w="3118"/>
        <w:gridCol w:w="6715"/>
      </w:tblGrid>
      <w:tr w:rsidR="00E34DF7" w:rsidRPr="000961F5" w14:paraId="442EBA5C" w14:textId="77777777" w:rsidTr="00C90DDD">
        <w:tc>
          <w:tcPr>
            <w:tcW w:w="510" w:type="dxa"/>
            <w:shd w:val="clear" w:color="auto" w:fill="FFE599"/>
          </w:tcPr>
          <w:p w14:paraId="2381095A" w14:textId="77777777" w:rsidR="00E34DF7" w:rsidRPr="002B0661" w:rsidRDefault="00E34DF7" w:rsidP="00C90DDD">
            <w:pPr>
              <w:spacing w:after="0"/>
              <w:ind w:left="0"/>
              <w:jc w:val="left"/>
              <w:rPr>
                <w:rFonts w:ascii="Arial" w:eastAsia="Times New Roman" w:hAnsi="Arial"/>
                <w:b/>
                <w:bCs/>
                <w:kern w:val="24"/>
                <w:sz w:val="16"/>
                <w:szCs w:val="18"/>
                <w:lang w:val="en-HK"/>
              </w:rPr>
            </w:pPr>
            <w:r w:rsidRPr="002B0661">
              <w:rPr>
                <w:rFonts w:eastAsia="Times New Roman"/>
                <w:b/>
                <w:bCs/>
                <w:kern w:val="24"/>
                <w:sz w:val="16"/>
                <w:szCs w:val="18"/>
                <w:lang w:val="en-HK"/>
              </w:rPr>
              <w:t>#</w:t>
            </w:r>
          </w:p>
        </w:tc>
        <w:tc>
          <w:tcPr>
            <w:tcW w:w="3118" w:type="dxa"/>
            <w:shd w:val="clear" w:color="auto" w:fill="FFE599"/>
            <w:vAlign w:val="center"/>
          </w:tcPr>
          <w:p w14:paraId="2850935E" w14:textId="77777777" w:rsidR="00E34DF7" w:rsidRPr="002B0661" w:rsidRDefault="00E34DF7" w:rsidP="00C90DDD">
            <w:pPr>
              <w:spacing w:after="0"/>
              <w:ind w:left="0"/>
              <w:jc w:val="left"/>
              <w:rPr>
                <w:rFonts w:ascii="Arial" w:eastAsia="Times New Roman" w:hAnsi="Arial"/>
                <w:sz w:val="16"/>
                <w:szCs w:val="18"/>
              </w:rPr>
            </w:pPr>
            <w:r w:rsidRPr="002B0661">
              <w:rPr>
                <w:rFonts w:eastAsia="Times New Roman"/>
                <w:b/>
                <w:bCs/>
                <w:kern w:val="24"/>
                <w:sz w:val="16"/>
                <w:szCs w:val="18"/>
                <w:lang w:val="en-HK"/>
              </w:rPr>
              <w:t>Data field</w:t>
            </w:r>
          </w:p>
        </w:tc>
        <w:tc>
          <w:tcPr>
            <w:tcW w:w="6715" w:type="dxa"/>
            <w:shd w:val="clear" w:color="auto" w:fill="FFE599"/>
            <w:vAlign w:val="center"/>
          </w:tcPr>
          <w:p w14:paraId="3632568A" w14:textId="77777777" w:rsidR="00E34DF7" w:rsidRPr="002B0661" w:rsidRDefault="00E34DF7" w:rsidP="00C90DDD">
            <w:pPr>
              <w:spacing w:after="0"/>
              <w:ind w:left="0"/>
              <w:jc w:val="left"/>
              <w:rPr>
                <w:rFonts w:ascii="Arial" w:hAnsi="Arial"/>
                <w:b/>
                <w:sz w:val="16"/>
                <w:szCs w:val="18"/>
                <w:lang w:val="en-US"/>
              </w:rPr>
            </w:pPr>
            <w:r w:rsidRPr="002B0661">
              <w:rPr>
                <w:b/>
                <w:sz w:val="16"/>
                <w:szCs w:val="18"/>
                <w:lang w:val="en-US"/>
              </w:rPr>
              <w:t>Output logic</w:t>
            </w:r>
          </w:p>
        </w:tc>
      </w:tr>
      <w:tr w:rsidR="00E34DF7" w:rsidRPr="000961F5" w14:paraId="2C68B7CA" w14:textId="77777777" w:rsidTr="00C90DDD">
        <w:tc>
          <w:tcPr>
            <w:tcW w:w="510" w:type="dxa"/>
          </w:tcPr>
          <w:p w14:paraId="4FB0272C"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1</w:t>
            </w:r>
          </w:p>
        </w:tc>
        <w:tc>
          <w:tcPr>
            <w:tcW w:w="3118" w:type="dxa"/>
          </w:tcPr>
          <w:p w14:paraId="33DBB553"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Securities to be Admitted into CCASS</w:t>
            </w:r>
          </w:p>
        </w:tc>
        <w:tc>
          <w:tcPr>
            <w:tcW w:w="6715" w:type="dxa"/>
          </w:tcPr>
          <w:p w14:paraId="0EC8120A" w14:textId="77777777" w:rsidR="00E34DF7" w:rsidRPr="002B0661" w:rsidRDefault="00E34DF7" w:rsidP="00C90DDD">
            <w:pPr>
              <w:pStyle w:val="ListParagraph"/>
              <w:numPr>
                <w:ilvl w:val="0"/>
                <w:numId w:val="6"/>
              </w:numPr>
              <w:spacing w:after="0"/>
              <w:ind w:leftChars="0" w:left="234" w:hanging="234"/>
              <w:jc w:val="left"/>
              <w:rPr>
                <w:rFonts w:ascii="Arial" w:eastAsia="DengXian" w:hAnsi="Arial"/>
                <w:sz w:val="16"/>
                <w:szCs w:val="18"/>
                <w:lang w:val="en-US"/>
              </w:rPr>
            </w:pPr>
            <w:r w:rsidRPr="002B0661">
              <w:rPr>
                <w:sz w:val="16"/>
                <w:szCs w:val="18"/>
                <w:lang w:val="en-US"/>
              </w:rPr>
              <w:t>Securities to be listed [IPO initiation Field #17]</w:t>
            </w:r>
          </w:p>
        </w:tc>
      </w:tr>
      <w:tr w:rsidR="00E34DF7" w:rsidRPr="000961F5" w14:paraId="00D13B5D" w14:textId="77777777" w:rsidTr="00C90DDD">
        <w:tc>
          <w:tcPr>
            <w:tcW w:w="510" w:type="dxa"/>
          </w:tcPr>
          <w:p w14:paraId="485F9607"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2</w:t>
            </w:r>
          </w:p>
        </w:tc>
        <w:tc>
          <w:tcPr>
            <w:tcW w:w="3118" w:type="dxa"/>
          </w:tcPr>
          <w:p w14:paraId="160B55A0"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Name of issuer</w:t>
            </w:r>
          </w:p>
        </w:tc>
        <w:tc>
          <w:tcPr>
            <w:tcW w:w="6715" w:type="dxa"/>
          </w:tcPr>
          <w:p w14:paraId="4BE08EC0" w14:textId="77777777" w:rsidR="00E34DF7" w:rsidRPr="002B0661" w:rsidRDefault="00E34DF7" w:rsidP="00C90DDD">
            <w:pPr>
              <w:pStyle w:val="ListParagraph"/>
              <w:numPr>
                <w:ilvl w:val="0"/>
                <w:numId w:val="6"/>
              </w:numPr>
              <w:spacing w:after="0"/>
              <w:ind w:leftChars="0" w:left="234" w:hanging="234"/>
              <w:jc w:val="left"/>
              <w:rPr>
                <w:rFonts w:ascii="Arial" w:eastAsia="DengXian" w:hAnsi="Arial"/>
                <w:sz w:val="16"/>
                <w:szCs w:val="18"/>
                <w:lang w:val="en-US"/>
              </w:rPr>
            </w:pPr>
            <w:r w:rsidRPr="002B0661">
              <w:rPr>
                <w:rFonts w:eastAsia="DengXian"/>
                <w:sz w:val="16"/>
                <w:szCs w:val="18"/>
                <w:lang w:val="en-US"/>
              </w:rPr>
              <w:t xml:space="preserve">Company name (English full) </w:t>
            </w:r>
            <w:r w:rsidRPr="002B0661">
              <w:rPr>
                <w:sz w:val="16"/>
                <w:szCs w:val="18"/>
                <w:lang w:val="en-US"/>
              </w:rPr>
              <w:t>[IPO initiation Field #2]</w:t>
            </w:r>
          </w:p>
        </w:tc>
      </w:tr>
      <w:tr w:rsidR="00E34DF7" w:rsidRPr="000961F5" w14:paraId="1E2C4379" w14:textId="77777777" w:rsidTr="00C90DDD">
        <w:tc>
          <w:tcPr>
            <w:tcW w:w="510" w:type="dxa"/>
          </w:tcPr>
          <w:p w14:paraId="75DF0991"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3</w:t>
            </w:r>
          </w:p>
        </w:tc>
        <w:tc>
          <w:tcPr>
            <w:tcW w:w="3118" w:type="dxa"/>
          </w:tcPr>
          <w:p w14:paraId="087EF505"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Registrar</w:t>
            </w:r>
          </w:p>
        </w:tc>
        <w:tc>
          <w:tcPr>
            <w:tcW w:w="6715" w:type="dxa"/>
          </w:tcPr>
          <w:p w14:paraId="098A6AB4" w14:textId="77777777" w:rsidR="00E34DF7" w:rsidRPr="002B0661" w:rsidRDefault="00E34DF7" w:rsidP="00C90DDD">
            <w:pPr>
              <w:pStyle w:val="ListParagraph"/>
              <w:numPr>
                <w:ilvl w:val="0"/>
                <w:numId w:val="6"/>
              </w:numPr>
              <w:spacing w:after="0"/>
              <w:ind w:leftChars="0" w:left="234" w:hanging="234"/>
              <w:jc w:val="left"/>
              <w:rPr>
                <w:rFonts w:ascii="Arial" w:eastAsia="DengXian" w:hAnsi="Arial"/>
                <w:sz w:val="16"/>
                <w:szCs w:val="18"/>
                <w:lang w:val="en-US"/>
              </w:rPr>
            </w:pPr>
            <w:r w:rsidRPr="002B0661">
              <w:rPr>
                <w:rFonts w:eastAsia="DengXian"/>
                <w:sz w:val="16"/>
                <w:szCs w:val="18"/>
                <w:lang w:val="en-US"/>
              </w:rPr>
              <w:t xml:space="preserve">HK share registrar </w:t>
            </w:r>
            <w:r w:rsidRPr="002B0661">
              <w:rPr>
                <w:sz w:val="16"/>
                <w:szCs w:val="18"/>
                <w:lang w:val="en-US"/>
              </w:rPr>
              <w:t>[IPO initiation Field #48]</w:t>
            </w:r>
          </w:p>
        </w:tc>
      </w:tr>
      <w:tr w:rsidR="00E34DF7" w:rsidRPr="000961F5" w14:paraId="42C93E6A" w14:textId="77777777" w:rsidTr="00C90DDD">
        <w:tc>
          <w:tcPr>
            <w:tcW w:w="510" w:type="dxa"/>
          </w:tcPr>
          <w:p w14:paraId="232548C2"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4</w:t>
            </w:r>
          </w:p>
        </w:tc>
        <w:tc>
          <w:tcPr>
            <w:tcW w:w="3118" w:type="dxa"/>
          </w:tcPr>
          <w:p w14:paraId="6864FF1C"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Sponsor</w:t>
            </w:r>
          </w:p>
        </w:tc>
        <w:tc>
          <w:tcPr>
            <w:tcW w:w="6715" w:type="dxa"/>
          </w:tcPr>
          <w:p w14:paraId="059BBDB3" w14:textId="77777777" w:rsidR="00E34DF7" w:rsidRPr="002B0661" w:rsidRDefault="00E34DF7" w:rsidP="00E34DF7">
            <w:pPr>
              <w:pStyle w:val="ListParagraph"/>
              <w:numPr>
                <w:ilvl w:val="0"/>
                <w:numId w:val="90"/>
              </w:numPr>
              <w:spacing w:after="0"/>
              <w:ind w:leftChars="0" w:left="234" w:hanging="234"/>
              <w:jc w:val="left"/>
              <w:rPr>
                <w:rFonts w:ascii="Arial" w:eastAsia="DengXian" w:hAnsi="Arial"/>
                <w:sz w:val="16"/>
                <w:szCs w:val="18"/>
                <w:lang w:val="en-US"/>
              </w:rPr>
            </w:pPr>
            <w:r w:rsidRPr="002B0661">
              <w:rPr>
                <w:rFonts w:eastAsia="DengXian"/>
                <w:sz w:val="16"/>
                <w:szCs w:val="18"/>
                <w:lang w:val="en-US"/>
              </w:rPr>
              <w:t>Principal Sponsor [IPO initiation Field #40] AND Sponsor(s) [IPO initiation Field #41]</w:t>
            </w:r>
          </w:p>
        </w:tc>
      </w:tr>
      <w:tr w:rsidR="00E34DF7" w:rsidRPr="000961F5" w14:paraId="08586886" w14:textId="77777777" w:rsidTr="00C90DDD">
        <w:tc>
          <w:tcPr>
            <w:tcW w:w="510" w:type="dxa"/>
          </w:tcPr>
          <w:p w14:paraId="3D6C3FCD"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5</w:t>
            </w:r>
          </w:p>
        </w:tc>
        <w:tc>
          <w:tcPr>
            <w:tcW w:w="3118" w:type="dxa"/>
          </w:tcPr>
          <w:p w14:paraId="7CD86666"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Board lot size</w:t>
            </w:r>
          </w:p>
        </w:tc>
        <w:tc>
          <w:tcPr>
            <w:tcW w:w="6715" w:type="dxa"/>
          </w:tcPr>
          <w:p w14:paraId="14DD4979" w14:textId="77777777" w:rsidR="00E34DF7" w:rsidRPr="002B0661" w:rsidRDefault="00E34DF7" w:rsidP="00E34DF7">
            <w:pPr>
              <w:pStyle w:val="ListParagraph"/>
              <w:numPr>
                <w:ilvl w:val="0"/>
                <w:numId w:val="90"/>
              </w:numPr>
              <w:spacing w:after="0"/>
              <w:ind w:leftChars="0" w:left="234" w:hanging="234"/>
              <w:jc w:val="left"/>
              <w:rPr>
                <w:rFonts w:ascii="Arial" w:eastAsia="DengXian" w:hAnsi="Arial"/>
                <w:sz w:val="16"/>
                <w:szCs w:val="18"/>
                <w:lang w:val="en-US"/>
              </w:rPr>
            </w:pPr>
            <w:r w:rsidRPr="002B0661">
              <w:rPr>
                <w:rFonts w:eastAsia="DengXian"/>
                <w:sz w:val="16"/>
                <w:szCs w:val="18"/>
                <w:lang w:val="en-US"/>
              </w:rPr>
              <w:t>Trading board lot [IPO initiation Field #24]</w:t>
            </w:r>
          </w:p>
        </w:tc>
      </w:tr>
      <w:tr w:rsidR="00E34DF7" w:rsidRPr="000961F5" w14:paraId="697CED38" w14:textId="77777777" w:rsidTr="00C90DDD">
        <w:tc>
          <w:tcPr>
            <w:tcW w:w="510" w:type="dxa"/>
          </w:tcPr>
          <w:p w14:paraId="3FCD6273" w14:textId="18DE781C" w:rsidR="00E34DF7" w:rsidRPr="002B0661" w:rsidRDefault="00276C2E"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6</w:t>
            </w:r>
          </w:p>
        </w:tc>
        <w:tc>
          <w:tcPr>
            <w:tcW w:w="3118" w:type="dxa"/>
          </w:tcPr>
          <w:p w14:paraId="4546A93F"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Total Quantity</w:t>
            </w:r>
          </w:p>
        </w:tc>
        <w:tc>
          <w:tcPr>
            <w:tcW w:w="6715" w:type="dxa"/>
          </w:tcPr>
          <w:p w14:paraId="42D7BD10" w14:textId="4D9E5D6D" w:rsidR="00E34DF7" w:rsidRPr="002B0661" w:rsidRDefault="00E34DF7">
            <w:pPr>
              <w:pStyle w:val="ListParagraph"/>
              <w:numPr>
                <w:ilvl w:val="0"/>
                <w:numId w:val="90"/>
              </w:numPr>
              <w:spacing w:after="0"/>
              <w:ind w:leftChars="0" w:left="234" w:hanging="234"/>
              <w:jc w:val="left"/>
              <w:rPr>
                <w:rFonts w:ascii="Arial" w:eastAsia="DengXian" w:hAnsi="Arial"/>
                <w:sz w:val="16"/>
                <w:szCs w:val="18"/>
                <w:lang w:val="en-US"/>
              </w:rPr>
            </w:pPr>
            <w:r w:rsidRPr="002B0661">
              <w:rPr>
                <w:rFonts w:eastAsia="DengXian"/>
                <w:sz w:val="16"/>
                <w:szCs w:val="18"/>
                <w:lang w:val="en-US"/>
              </w:rPr>
              <w:t xml:space="preserve">Sum of </w:t>
            </w:r>
            <w:r w:rsidR="008E36B5">
              <w:rPr>
                <w:rFonts w:ascii="Arial" w:eastAsia="DengXian" w:hAnsi="Arial"/>
                <w:sz w:val="16"/>
                <w:szCs w:val="18"/>
                <w:lang w:val="en-US"/>
              </w:rPr>
              <w:t>Number of Securities [Field #6]</w:t>
            </w:r>
          </w:p>
        </w:tc>
      </w:tr>
      <w:tr w:rsidR="00AE2549" w:rsidRPr="000961F5" w14:paraId="5D0A63E4" w14:textId="77777777" w:rsidTr="00C90DDD">
        <w:tc>
          <w:tcPr>
            <w:tcW w:w="510" w:type="dxa"/>
          </w:tcPr>
          <w:p w14:paraId="3EA82441" w14:textId="685DF8B5" w:rsidR="00AE2549" w:rsidRPr="002B0661" w:rsidRDefault="00276C2E" w:rsidP="00AE2549">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7</w:t>
            </w:r>
          </w:p>
        </w:tc>
        <w:tc>
          <w:tcPr>
            <w:tcW w:w="3118" w:type="dxa"/>
          </w:tcPr>
          <w:p w14:paraId="5383AD8D" w14:textId="62D96A13" w:rsidR="00AE2549" w:rsidRPr="002B0661" w:rsidRDefault="00AE2549" w:rsidP="00AE2549">
            <w:pPr>
              <w:spacing w:after="0"/>
              <w:ind w:left="0"/>
              <w:rPr>
                <w:rFonts w:ascii="Arial" w:eastAsia="Times New Roman" w:hAnsi="Arial"/>
                <w:color w:val="000000"/>
                <w:kern w:val="24"/>
                <w:sz w:val="16"/>
                <w:szCs w:val="18"/>
                <w:lang w:val="en-HK"/>
              </w:rPr>
            </w:pPr>
            <w:r w:rsidRPr="002B0661">
              <w:rPr>
                <w:rFonts w:eastAsia="Times New Roman"/>
                <w:color w:val="000000"/>
                <w:kern w:val="24"/>
                <w:sz w:val="16"/>
                <w:szCs w:val="18"/>
                <w:lang w:val="en-HK"/>
              </w:rPr>
              <w:t>Name of Sponsor Counsel</w:t>
            </w:r>
          </w:p>
        </w:tc>
        <w:tc>
          <w:tcPr>
            <w:tcW w:w="6715" w:type="dxa"/>
          </w:tcPr>
          <w:p w14:paraId="7DA5CF30" w14:textId="488C5062" w:rsidR="00AE2549" w:rsidRPr="002B0661" w:rsidRDefault="00AE2549" w:rsidP="00AE2549">
            <w:pPr>
              <w:pStyle w:val="ListParagraph"/>
              <w:numPr>
                <w:ilvl w:val="0"/>
                <w:numId w:val="90"/>
              </w:numPr>
              <w:spacing w:after="0"/>
              <w:ind w:leftChars="0" w:left="234" w:hanging="234"/>
              <w:jc w:val="left"/>
              <w:rPr>
                <w:rFonts w:ascii="Arial" w:eastAsia="DengXian" w:hAnsi="Arial"/>
                <w:sz w:val="16"/>
                <w:szCs w:val="18"/>
                <w:lang w:val="en-US"/>
              </w:rPr>
            </w:pPr>
            <w:r w:rsidRPr="002B0661">
              <w:rPr>
                <w:rFonts w:eastAsia="DengXian"/>
                <w:sz w:val="16"/>
                <w:szCs w:val="18"/>
                <w:lang w:val="en-US"/>
              </w:rPr>
              <w:t>HK Legal Adviser (for Sponsor) [IPO Initiation Field #42]</w:t>
            </w:r>
          </w:p>
        </w:tc>
      </w:tr>
    </w:tbl>
    <w:p w14:paraId="6649A08E" w14:textId="77777777" w:rsidR="00E34DF7" w:rsidRPr="000961F5" w:rsidRDefault="00E34DF7" w:rsidP="00E34DF7">
      <w:pPr>
        <w:spacing w:after="0"/>
        <w:ind w:left="0"/>
        <w:rPr>
          <w:rFonts w:eastAsia="DengXian"/>
          <w:lang w:eastAsia="zh-CN"/>
        </w:rPr>
      </w:pPr>
    </w:p>
    <w:p w14:paraId="31A14446" w14:textId="77777777" w:rsidR="00E34DF7" w:rsidRPr="000961F5" w:rsidRDefault="00E34DF7" w:rsidP="00E34DF7">
      <w:pPr>
        <w:ind w:left="0"/>
        <w:rPr>
          <w:b/>
          <w:lang w:eastAsia="x-none"/>
        </w:rPr>
      </w:pPr>
    </w:p>
    <w:p w14:paraId="12C4FF5C" w14:textId="48B47533" w:rsidR="00E34DF7" w:rsidRPr="0048501A" w:rsidRDefault="00E34DF7" w:rsidP="00E34DF7">
      <w:pPr>
        <w:ind w:left="0"/>
        <w:rPr>
          <w:b/>
          <w:sz w:val="20"/>
          <w:lang w:eastAsia="x-none"/>
          <w:rPrChange w:id="668" w:author="Raymond Lee" w:date="2021-02-26T10:56:00Z">
            <w:rPr>
              <w:b/>
              <w:lang w:eastAsia="x-none"/>
            </w:rPr>
          </w:rPrChange>
        </w:rPr>
      </w:pPr>
      <w:r w:rsidRPr="0048501A">
        <w:rPr>
          <w:b/>
          <w:sz w:val="20"/>
          <w:lang w:eastAsia="x-none"/>
          <w:rPrChange w:id="669" w:author="Raymond Lee" w:date="2021-02-26T10:56:00Z">
            <w:rPr>
              <w:b/>
              <w:lang w:eastAsia="x-none"/>
            </w:rPr>
          </w:rPrChange>
        </w:rPr>
        <w:t xml:space="preserve">Item-3: Formal </w:t>
      </w:r>
      <w:r w:rsidR="004056D5" w:rsidRPr="0048501A">
        <w:rPr>
          <w:b/>
          <w:sz w:val="20"/>
          <w:lang w:eastAsia="x-none"/>
          <w:rPrChange w:id="670" w:author="Raymond Lee" w:date="2021-02-26T10:56:00Z">
            <w:rPr>
              <w:b/>
              <w:lang w:eastAsia="x-none"/>
            </w:rPr>
          </w:rPrChange>
        </w:rPr>
        <w:t>A</w:t>
      </w:r>
      <w:r w:rsidRPr="0048501A">
        <w:rPr>
          <w:b/>
          <w:sz w:val="20"/>
          <w:lang w:eastAsia="x-none"/>
          <w:rPrChange w:id="671" w:author="Raymond Lee" w:date="2021-02-26T10:56:00Z">
            <w:rPr>
              <w:b/>
              <w:lang w:eastAsia="x-none"/>
            </w:rPr>
          </w:rPrChange>
        </w:rPr>
        <w:t xml:space="preserve">dmission </w:t>
      </w:r>
      <w:r w:rsidR="004056D5" w:rsidRPr="0048501A">
        <w:rPr>
          <w:b/>
          <w:sz w:val="20"/>
          <w:lang w:eastAsia="x-none"/>
          <w:rPrChange w:id="672" w:author="Raymond Lee" w:date="2021-02-26T10:56:00Z">
            <w:rPr>
              <w:b/>
              <w:lang w:eastAsia="x-none"/>
            </w:rPr>
          </w:rPrChange>
        </w:rPr>
        <w:t>L</w:t>
      </w:r>
      <w:r w:rsidRPr="0048501A">
        <w:rPr>
          <w:b/>
          <w:sz w:val="20"/>
          <w:lang w:eastAsia="x-none"/>
          <w:rPrChange w:id="673" w:author="Raymond Lee" w:date="2021-02-26T10:56:00Z">
            <w:rPr>
              <w:b/>
              <w:lang w:eastAsia="x-none"/>
            </w:rPr>
          </w:rPrChange>
        </w:rPr>
        <w:t>etter</w:t>
      </w:r>
    </w:p>
    <w:p w14:paraId="2A851C4D" w14:textId="77777777" w:rsidR="00E34DF7" w:rsidRPr="0048501A" w:rsidRDefault="00E34DF7" w:rsidP="00E34DF7">
      <w:pPr>
        <w:ind w:left="0"/>
        <w:rPr>
          <w:sz w:val="20"/>
          <w:lang w:eastAsia="x-none"/>
          <w:rPrChange w:id="674" w:author="Raymond Lee" w:date="2021-02-26T10:56:00Z">
            <w:rPr>
              <w:lang w:eastAsia="x-none"/>
            </w:rPr>
          </w:rPrChange>
        </w:rPr>
      </w:pPr>
    </w:p>
    <w:p w14:paraId="4F9B926F" w14:textId="77777777" w:rsidR="00E34DF7" w:rsidRPr="0048501A" w:rsidRDefault="00E34DF7" w:rsidP="00E34DF7">
      <w:pPr>
        <w:spacing w:after="0"/>
        <w:ind w:left="0"/>
        <w:rPr>
          <w:sz w:val="20"/>
          <w:lang w:val="en-US"/>
          <w:rPrChange w:id="675" w:author="Raymond Lee" w:date="2021-02-26T10:56:00Z">
            <w:rPr>
              <w:lang w:val="en-US"/>
            </w:rPr>
          </w:rPrChange>
        </w:rPr>
      </w:pPr>
      <w:r w:rsidRPr="0048501A">
        <w:rPr>
          <w:sz w:val="20"/>
          <w:lang w:val="en-US"/>
          <w:rPrChange w:id="676" w:author="Raymond Lee" w:date="2021-02-26T10:56:00Z">
            <w:rPr>
              <w:lang w:val="en-US"/>
            </w:rPr>
          </w:rPrChange>
        </w:rPr>
        <w:t xml:space="preserve">The output of the letter to Sponsor should take reference from following attachment: </w:t>
      </w:r>
    </w:p>
    <w:p w14:paraId="1E4D8BB6" w14:textId="77777777" w:rsidR="00E34DF7" w:rsidRPr="000961F5" w:rsidRDefault="00E34DF7" w:rsidP="00E34DF7">
      <w:pPr>
        <w:spacing w:after="0"/>
        <w:ind w:left="0"/>
        <w:rPr>
          <w:rFonts w:eastAsia="DengXian"/>
          <w:lang w:val="en-US" w:eastAsia="zh-CN"/>
        </w:rPr>
      </w:pPr>
    </w:p>
    <w:bookmarkStart w:id="677" w:name="_MON_1675070076"/>
    <w:bookmarkEnd w:id="677"/>
    <w:p w14:paraId="1FF5815D" w14:textId="7B78EE6D" w:rsidR="00E34DF7" w:rsidRPr="000961F5" w:rsidRDefault="00734C72" w:rsidP="00E34DF7">
      <w:pPr>
        <w:spacing w:after="0"/>
        <w:ind w:left="0"/>
        <w:rPr>
          <w:rFonts w:eastAsia="DengXian"/>
          <w:lang w:eastAsia="zh-CN"/>
        </w:rPr>
      </w:pPr>
      <w:r w:rsidRPr="00381BCA">
        <w:rPr>
          <w:rFonts w:eastAsia="DengXian"/>
          <w:lang w:eastAsia="zh-CN"/>
        </w:rPr>
        <w:object w:dxaOrig="1708" w:dyaOrig="1105" w14:anchorId="00FC9713">
          <v:shape id="_x0000_i1065" type="#_x0000_t75" style="width:85.4pt;height:55.25pt" o:ole="">
            <v:imagedata r:id="rId97" o:title=""/>
          </v:shape>
          <o:OLEObject Type="Embed" ProgID="Word.Document.12" ShapeID="_x0000_i1065" DrawAspect="Icon" ObjectID="_1676184173" r:id="rId98">
            <o:FieldCodes>\s</o:FieldCodes>
          </o:OLEObject>
        </w:object>
      </w:r>
    </w:p>
    <w:p w14:paraId="287081C3" w14:textId="77777777" w:rsidR="00E34DF7" w:rsidRPr="000961F5" w:rsidRDefault="00E34DF7" w:rsidP="00E34DF7">
      <w:pPr>
        <w:spacing w:after="0"/>
        <w:ind w:left="0"/>
        <w:rPr>
          <w:rFonts w:eastAsia="DengXian"/>
          <w:lang w:eastAsia="zh-CN"/>
        </w:rPr>
      </w:pPr>
    </w:p>
    <w:tbl>
      <w:tblPr>
        <w:tblStyle w:val="TableGrid4"/>
        <w:tblW w:w="10343" w:type="dxa"/>
        <w:tblLook w:val="04A0" w:firstRow="1" w:lastRow="0" w:firstColumn="1" w:lastColumn="0" w:noHBand="0" w:noVBand="1"/>
      </w:tblPr>
      <w:tblGrid>
        <w:gridCol w:w="510"/>
        <w:gridCol w:w="3118"/>
        <w:gridCol w:w="6715"/>
      </w:tblGrid>
      <w:tr w:rsidR="00E34DF7" w:rsidRPr="000961F5" w14:paraId="5E3BADA5" w14:textId="77777777" w:rsidTr="00C90DDD">
        <w:tc>
          <w:tcPr>
            <w:tcW w:w="510" w:type="dxa"/>
            <w:shd w:val="clear" w:color="auto" w:fill="FFE599"/>
          </w:tcPr>
          <w:p w14:paraId="7F2ED96C" w14:textId="77777777" w:rsidR="00E34DF7" w:rsidRPr="002B0661" w:rsidRDefault="00E34DF7" w:rsidP="00C90DDD">
            <w:pPr>
              <w:spacing w:after="0"/>
              <w:ind w:left="0"/>
              <w:jc w:val="left"/>
              <w:rPr>
                <w:rFonts w:ascii="Arial" w:eastAsia="Times New Roman" w:hAnsi="Arial"/>
                <w:b/>
                <w:bCs/>
                <w:kern w:val="24"/>
                <w:sz w:val="16"/>
                <w:szCs w:val="18"/>
                <w:lang w:val="en-HK"/>
              </w:rPr>
            </w:pPr>
            <w:r w:rsidRPr="002B0661">
              <w:rPr>
                <w:rFonts w:eastAsia="Times New Roman"/>
                <w:b/>
                <w:bCs/>
                <w:kern w:val="24"/>
                <w:sz w:val="16"/>
                <w:szCs w:val="18"/>
                <w:lang w:val="en-HK"/>
              </w:rPr>
              <w:t>#</w:t>
            </w:r>
          </w:p>
        </w:tc>
        <w:tc>
          <w:tcPr>
            <w:tcW w:w="3118" w:type="dxa"/>
            <w:shd w:val="clear" w:color="auto" w:fill="FFE599"/>
          </w:tcPr>
          <w:p w14:paraId="4357FE4B" w14:textId="77777777" w:rsidR="00E34DF7" w:rsidRPr="002B0661" w:rsidRDefault="00E34DF7" w:rsidP="00C90DDD">
            <w:pPr>
              <w:spacing w:after="0"/>
              <w:ind w:left="0"/>
              <w:jc w:val="left"/>
              <w:rPr>
                <w:rFonts w:ascii="Arial" w:eastAsia="Times New Roman" w:hAnsi="Arial"/>
                <w:sz w:val="16"/>
                <w:szCs w:val="18"/>
              </w:rPr>
            </w:pPr>
            <w:r w:rsidRPr="002B0661">
              <w:rPr>
                <w:rFonts w:eastAsia="Times New Roman"/>
                <w:b/>
                <w:bCs/>
                <w:kern w:val="24"/>
                <w:sz w:val="16"/>
                <w:szCs w:val="18"/>
                <w:lang w:val="en-HK"/>
              </w:rPr>
              <w:t>Data field</w:t>
            </w:r>
          </w:p>
        </w:tc>
        <w:tc>
          <w:tcPr>
            <w:tcW w:w="6715" w:type="dxa"/>
            <w:shd w:val="clear" w:color="auto" w:fill="FFE599"/>
          </w:tcPr>
          <w:p w14:paraId="21C3590B" w14:textId="77777777" w:rsidR="00E34DF7" w:rsidRPr="002B0661" w:rsidRDefault="00E34DF7" w:rsidP="00C90DDD">
            <w:pPr>
              <w:spacing w:after="0"/>
              <w:ind w:left="0"/>
              <w:jc w:val="left"/>
              <w:rPr>
                <w:rFonts w:ascii="Arial" w:hAnsi="Arial"/>
                <w:b/>
                <w:sz w:val="16"/>
                <w:szCs w:val="18"/>
                <w:lang w:val="en-US"/>
              </w:rPr>
            </w:pPr>
            <w:r w:rsidRPr="002B0661">
              <w:rPr>
                <w:b/>
                <w:sz w:val="16"/>
                <w:szCs w:val="18"/>
                <w:lang w:val="en-US"/>
              </w:rPr>
              <w:t>Output logic</w:t>
            </w:r>
          </w:p>
        </w:tc>
      </w:tr>
      <w:tr w:rsidR="00E34DF7" w:rsidRPr="000961F5" w14:paraId="2CF72D6D" w14:textId="77777777" w:rsidTr="00C90DDD">
        <w:tc>
          <w:tcPr>
            <w:tcW w:w="510" w:type="dxa"/>
          </w:tcPr>
          <w:p w14:paraId="32818B0D"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1</w:t>
            </w:r>
          </w:p>
        </w:tc>
        <w:tc>
          <w:tcPr>
            <w:tcW w:w="3118" w:type="dxa"/>
          </w:tcPr>
          <w:p w14:paraId="2EC05215"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Reference number</w:t>
            </w:r>
          </w:p>
        </w:tc>
        <w:tc>
          <w:tcPr>
            <w:tcW w:w="6715" w:type="dxa"/>
          </w:tcPr>
          <w:p w14:paraId="2319B9BC" w14:textId="77777777" w:rsidR="00E34DF7" w:rsidRPr="002B0661" w:rsidRDefault="00E34DF7" w:rsidP="002B0661">
            <w:pPr>
              <w:pStyle w:val="ListParagraph"/>
              <w:numPr>
                <w:ilvl w:val="0"/>
                <w:numId w:val="6"/>
              </w:numPr>
              <w:spacing w:after="0"/>
              <w:ind w:leftChars="0" w:left="227" w:hanging="227"/>
              <w:jc w:val="left"/>
              <w:rPr>
                <w:rFonts w:ascii="Arial" w:eastAsia="DengXian" w:hAnsi="Arial"/>
                <w:sz w:val="16"/>
                <w:szCs w:val="18"/>
                <w:lang w:val="en-US"/>
              </w:rPr>
            </w:pPr>
            <w:r w:rsidRPr="002B0661">
              <w:rPr>
                <w:rFonts w:eastAsia="DengXian"/>
                <w:sz w:val="16"/>
                <w:szCs w:val="18"/>
                <w:lang w:val="en-US"/>
              </w:rPr>
              <w:t>Case number [IPO initiation Field #1]</w:t>
            </w:r>
          </w:p>
        </w:tc>
      </w:tr>
      <w:tr w:rsidR="00E34DF7" w:rsidRPr="000961F5" w14:paraId="615B9487" w14:textId="77777777" w:rsidTr="00C90DDD">
        <w:tc>
          <w:tcPr>
            <w:tcW w:w="510" w:type="dxa"/>
          </w:tcPr>
          <w:p w14:paraId="2196770E"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lastRenderedPageBreak/>
              <w:t>2</w:t>
            </w:r>
          </w:p>
        </w:tc>
        <w:tc>
          <w:tcPr>
            <w:tcW w:w="3118" w:type="dxa"/>
          </w:tcPr>
          <w:p w14:paraId="2462205D"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Approval date</w:t>
            </w:r>
          </w:p>
        </w:tc>
        <w:tc>
          <w:tcPr>
            <w:tcW w:w="6715" w:type="dxa"/>
          </w:tcPr>
          <w:p w14:paraId="4FDCB6BF" w14:textId="43D8BE82" w:rsidR="00E34DF7" w:rsidRPr="002B0661" w:rsidRDefault="001803BA" w:rsidP="002B0661">
            <w:pPr>
              <w:pStyle w:val="ListParagraph"/>
              <w:numPr>
                <w:ilvl w:val="0"/>
                <w:numId w:val="6"/>
              </w:numPr>
              <w:spacing w:after="0"/>
              <w:ind w:leftChars="0" w:left="227" w:hanging="227"/>
              <w:jc w:val="left"/>
              <w:rPr>
                <w:rFonts w:ascii="Arial" w:eastAsia="DengXian" w:hAnsi="Arial"/>
                <w:sz w:val="16"/>
                <w:szCs w:val="18"/>
                <w:lang w:val="en-US"/>
              </w:rPr>
            </w:pPr>
            <w:r w:rsidRPr="002B0661">
              <w:rPr>
                <w:rFonts w:eastAsia="DengXian"/>
                <w:sz w:val="16"/>
                <w:szCs w:val="18"/>
                <w:lang w:val="en-US"/>
              </w:rPr>
              <w:t xml:space="preserve">Commencement of </w:t>
            </w:r>
            <w:r w:rsidR="00D6663C" w:rsidRPr="002B0661">
              <w:rPr>
                <w:rFonts w:eastAsia="DengXian"/>
                <w:sz w:val="16"/>
                <w:szCs w:val="18"/>
                <w:lang w:val="en-US"/>
              </w:rPr>
              <w:t>T</w:t>
            </w:r>
            <w:r w:rsidRPr="002B0661">
              <w:rPr>
                <w:rFonts w:eastAsia="DengXian"/>
                <w:sz w:val="16"/>
                <w:szCs w:val="18"/>
                <w:lang w:val="en-US"/>
              </w:rPr>
              <w:t xml:space="preserve">rading </w:t>
            </w:r>
            <w:r w:rsidR="00D6663C" w:rsidRPr="002B0661">
              <w:rPr>
                <w:rFonts w:eastAsia="DengXian"/>
                <w:sz w:val="16"/>
                <w:szCs w:val="18"/>
                <w:lang w:val="en-US"/>
              </w:rPr>
              <w:t>D</w:t>
            </w:r>
            <w:r w:rsidRPr="002B0661">
              <w:rPr>
                <w:rFonts w:eastAsia="DengXian"/>
                <w:sz w:val="16"/>
                <w:szCs w:val="18"/>
                <w:lang w:val="en-US"/>
              </w:rPr>
              <w:t>ate [IPO Initiation Field #55] - 1 CCHK CCASS Working Day</w:t>
            </w:r>
            <w:r w:rsidR="00B21581" w:rsidRPr="002B0661">
              <w:rPr>
                <w:rFonts w:eastAsia="DengXian"/>
                <w:sz w:val="16"/>
                <w:szCs w:val="18"/>
                <w:lang w:val="en-US"/>
              </w:rPr>
              <w:t xml:space="preserve"> (</w:t>
            </w:r>
            <w:r w:rsidR="00276C2E" w:rsidRPr="002B0661">
              <w:rPr>
                <w:rFonts w:eastAsia="DengXian"/>
                <w:sz w:val="16"/>
                <w:szCs w:val="18"/>
                <w:lang w:val="en-US"/>
              </w:rPr>
              <w:t xml:space="preserve">date </w:t>
            </w:r>
            <w:r w:rsidR="00B21581" w:rsidRPr="002B0661">
              <w:rPr>
                <w:rFonts w:eastAsia="DengXian"/>
                <w:sz w:val="16"/>
                <w:szCs w:val="18"/>
                <w:lang w:val="en-US"/>
              </w:rPr>
              <w:t>format: 2-March-2021)</w:t>
            </w:r>
          </w:p>
        </w:tc>
      </w:tr>
      <w:tr w:rsidR="00E34DF7" w:rsidRPr="000961F5" w14:paraId="7B94D1C3" w14:textId="77777777" w:rsidTr="00C90DDD">
        <w:tc>
          <w:tcPr>
            <w:tcW w:w="510" w:type="dxa"/>
          </w:tcPr>
          <w:p w14:paraId="115DE267"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3</w:t>
            </w:r>
          </w:p>
        </w:tc>
        <w:tc>
          <w:tcPr>
            <w:tcW w:w="3118" w:type="dxa"/>
          </w:tcPr>
          <w:p w14:paraId="59C33759"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Sponsor name</w:t>
            </w:r>
          </w:p>
        </w:tc>
        <w:tc>
          <w:tcPr>
            <w:tcW w:w="6715" w:type="dxa"/>
          </w:tcPr>
          <w:p w14:paraId="312F386F" w14:textId="25851871" w:rsidR="00E34DF7" w:rsidRPr="002B0661" w:rsidRDefault="00E34DF7">
            <w:pPr>
              <w:pStyle w:val="ListParagraph"/>
              <w:numPr>
                <w:ilvl w:val="0"/>
                <w:numId w:val="6"/>
              </w:numPr>
              <w:spacing w:after="0"/>
              <w:ind w:leftChars="0" w:left="234" w:hanging="234"/>
              <w:jc w:val="left"/>
              <w:rPr>
                <w:rFonts w:ascii="Arial" w:eastAsia="DengXian" w:hAnsi="Arial"/>
                <w:sz w:val="16"/>
                <w:szCs w:val="18"/>
                <w:lang w:val="en-US"/>
              </w:rPr>
            </w:pPr>
            <w:r w:rsidRPr="002B0661">
              <w:rPr>
                <w:rFonts w:eastAsia="DengXian"/>
                <w:sz w:val="16"/>
                <w:szCs w:val="18"/>
                <w:lang w:val="en-US"/>
              </w:rPr>
              <w:t>Principal Sponsor [IPO initiation Field #40]</w:t>
            </w:r>
          </w:p>
        </w:tc>
      </w:tr>
      <w:tr w:rsidR="00E34DF7" w:rsidRPr="000961F5" w14:paraId="78E452F5" w14:textId="77777777" w:rsidTr="00C90DDD">
        <w:tc>
          <w:tcPr>
            <w:tcW w:w="510" w:type="dxa"/>
          </w:tcPr>
          <w:p w14:paraId="17402512"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4</w:t>
            </w:r>
          </w:p>
        </w:tc>
        <w:tc>
          <w:tcPr>
            <w:tcW w:w="3118" w:type="dxa"/>
          </w:tcPr>
          <w:p w14:paraId="12DAE781"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Type of Securities</w:t>
            </w:r>
          </w:p>
        </w:tc>
        <w:tc>
          <w:tcPr>
            <w:tcW w:w="6715" w:type="dxa"/>
          </w:tcPr>
          <w:p w14:paraId="72EFE9AC" w14:textId="77777777" w:rsidR="00E34DF7" w:rsidRPr="002B0661" w:rsidRDefault="00E34DF7" w:rsidP="00E34DF7">
            <w:pPr>
              <w:pStyle w:val="ListParagraph"/>
              <w:numPr>
                <w:ilvl w:val="0"/>
                <w:numId w:val="90"/>
              </w:numPr>
              <w:spacing w:after="0"/>
              <w:ind w:leftChars="0" w:left="234" w:hanging="234"/>
              <w:jc w:val="left"/>
              <w:rPr>
                <w:rFonts w:ascii="Arial" w:eastAsia="DengXian" w:hAnsi="Arial"/>
                <w:sz w:val="16"/>
                <w:szCs w:val="18"/>
                <w:lang w:val="en-US"/>
              </w:rPr>
            </w:pPr>
            <w:r w:rsidRPr="002B0661">
              <w:rPr>
                <w:rFonts w:eastAsia="Times New Roman"/>
                <w:color w:val="000000"/>
                <w:kern w:val="24"/>
                <w:sz w:val="16"/>
                <w:szCs w:val="18"/>
                <w:lang w:val="en-HK"/>
              </w:rPr>
              <w:t>Securities to be listed [IPO initiation Field #17]</w:t>
            </w:r>
          </w:p>
        </w:tc>
      </w:tr>
      <w:tr w:rsidR="00E34DF7" w:rsidRPr="000961F5" w14:paraId="6E6123B5" w14:textId="77777777" w:rsidTr="00C90DDD">
        <w:tc>
          <w:tcPr>
            <w:tcW w:w="510" w:type="dxa"/>
          </w:tcPr>
          <w:p w14:paraId="6A4F7B5C"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5</w:t>
            </w:r>
          </w:p>
        </w:tc>
        <w:tc>
          <w:tcPr>
            <w:tcW w:w="3118" w:type="dxa"/>
          </w:tcPr>
          <w:p w14:paraId="063C6A18"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Name of Issuer</w:t>
            </w:r>
          </w:p>
        </w:tc>
        <w:tc>
          <w:tcPr>
            <w:tcW w:w="6715" w:type="dxa"/>
          </w:tcPr>
          <w:p w14:paraId="56BEBCE3" w14:textId="77777777" w:rsidR="00E34DF7" w:rsidRPr="002B0661" w:rsidRDefault="00E34DF7" w:rsidP="00E34DF7">
            <w:pPr>
              <w:pStyle w:val="ListParagraph"/>
              <w:numPr>
                <w:ilvl w:val="0"/>
                <w:numId w:val="90"/>
              </w:numPr>
              <w:spacing w:after="0"/>
              <w:ind w:leftChars="0" w:left="234" w:hanging="234"/>
              <w:jc w:val="left"/>
              <w:rPr>
                <w:rFonts w:ascii="Arial" w:eastAsia="DengXian" w:hAnsi="Arial"/>
                <w:sz w:val="16"/>
                <w:szCs w:val="18"/>
                <w:lang w:val="en-US"/>
              </w:rPr>
            </w:pPr>
            <w:r w:rsidRPr="002B0661">
              <w:rPr>
                <w:rFonts w:eastAsia="Times New Roman"/>
                <w:color w:val="000000"/>
                <w:kern w:val="24"/>
                <w:sz w:val="16"/>
                <w:szCs w:val="18"/>
                <w:lang w:val="en-HK"/>
              </w:rPr>
              <w:t>Company name (English full) [IPO initiation Field #2]</w:t>
            </w:r>
          </w:p>
        </w:tc>
      </w:tr>
      <w:tr w:rsidR="00E34DF7" w:rsidRPr="000961F5" w14:paraId="2BB005B0" w14:textId="77777777" w:rsidTr="00C90DDD">
        <w:tc>
          <w:tcPr>
            <w:tcW w:w="510" w:type="dxa"/>
          </w:tcPr>
          <w:p w14:paraId="1FA3CF64"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6</w:t>
            </w:r>
          </w:p>
        </w:tc>
        <w:tc>
          <w:tcPr>
            <w:tcW w:w="3118" w:type="dxa"/>
          </w:tcPr>
          <w:p w14:paraId="6A57F3E3" w14:textId="77777777" w:rsidR="00E34DF7" w:rsidRPr="002B0661" w:rsidRDefault="00E34DF7" w:rsidP="00C90DDD">
            <w:pPr>
              <w:spacing w:after="0"/>
              <w:ind w:left="0"/>
              <w:jc w:val="left"/>
              <w:rPr>
                <w:rFonts w:ascii="Arial" w:eastAsia="Times New Roman" w:hAnsi="Arial"/>
                <w:color w:val="000000"/>
                <w:kern w:val="24"/>
                <w:sz w:val="16"/>
                <w:szCs w:val="18"/>
                <w:lang w:val="en-HK"/>
              </w:rPr>
            </w:pPr>
            <w:r w:rsidRPr="002B0661">
              <w:rPr>
                <w:rFonts w:eastAsia="Times New Roman"/>
                <w:color w:val="000000"/>
                <w:kern w:val="24"/>
                <w:sz w:val="16"/>
                <w:szCs w:val="18"/>
                <w:lang w:val="en-HK"/>
              </w:rPr>
              <w:t>Listing date</w:t>
            </w:r>
          </w:p>
        </w:tc>
        <w:tc>
          <w:tcPr>
            <w:tcW w:w="6715" w:type="dxa"/>
          </w:tcPr>
          <w:p w14:paraId="4B342D05" w14:textId="14F24D2C" w:rsidR="00E34DF7" w:rsidRPr="002B0661" w:rsidRDefault="00E34DF7" w:rsidP="001243CC">
            <w:pPr>
              <w:pStyle w:val="ListParagraph"/>
              <w:numPr>
                <w:ilvl w:val="0"/>
                <w:numId w:val="90"/>
              </w:numPr>
              <w:spacing w:after="0"/>
              <w:ind w:leftChars="0" w:left="234" w:hanging="234"/>
              <w:jc w:val="left"/>
              <w:rPr>
                <w:rFonts w:ascii="Arial" w:eastAsia="DengXian" w:hAnsi="Arial"/>
                <w:sz w:val="16"/>
                <w:szCs w:val="18"/>
                <w:lang w:val="en-US"/>
              </w:rPr>
            </w:pPr>
            <w:r w:rsidRPr="002B0661">
              <w:rPr>
                <w:rFonts w:eastAsia="Times New Roman"/>
                <w:color w:val="000000"/>
                <w:kern w:val="24"/>
                <w:sz w:val="16"/>
                <w:szCs w:val="18"/>
                <w:lang w:val="en-HK"/>
              </w:rPr>
              <w:t>Commencement of trading date [IPO initiation Field #55]</w:t>
            </w:r>
            <w:r w:rsidR="00997879" w:rsidRPr="002B0661">
              <w:rPr>
                <w:rFonts w:eastAsia="Times New Roman"/>
                <w:color w:val="000000"/>
                <w:kern w:val="24"/>
                <w:sz w:val="16"/>
                <w:szCs w:val="18"/>
                <w:lang w:val="en-HK"/>
              </w:rPr>
              <w:t xml:space="preserve"> </w:t>
            </w:r>
            <w:r w:rsidR="001243CC">
              <w:rPr>
                <w:rFonts w:eastAsia="DengXian"/>
                <w:sz w:val="16"/>
                <w:szCs w:val="18"/>
                <w:lang w:val="en-US"/>
              </w:rPr>
              <w:t>(date format: d</w:t>
            </w:r>
            <w:r w:rsidR="00997879" w:rsidRPr="002B0661">
              <w:rPr>
                <w:rFonts w:eastAsia="DengXian"/>
                <w:sz w:val="16"/>
                <w:szCs w:val="18"/>
                <w:lang w:val="en-US"/>
              </w:rPr>
              <w:t>-</w:t>
            </w:r>
            <w:r w:rsidR="001243CC">
              <w:rPr>
                <w:rFonts w:eastAsia="DengXian"/>
                <w:sz w:val="16"/>
                <w:szCs w:val="18"/>
                <w:lang w:val="en-US"/>
              </w:rPr>
              <w:t>mmm</w:t>
            </w:r>
            <w:r w:rsidR="00997879" w:rsidRPr="002B0661">
              <w:rPr>
                <w:rFonts w:eastAsia="DengXian"/>
                <w:sz w:val="16"/>
                <w:szCs w:val="18"/>
                <w:lang w:val="en-US"/>
              </w:rPr>
              <w:t>-</w:t>
            </w:r>
            <w:r w:rsidR="001243CC">
              <w:rPr>
                <w:rFonts w:eastAsia="DengXian"/>
                <w:sz w:val="16"/>
                <w:szCs w:val="18"/>
                <w:lang w:val="en-US"/>
              </w:rPr>
              <w:t>yyyy</w:t>
            </w:r>
            <w:r w:rsidR="00997879" w:rsidRPr="002B0661">
              <w:rPr>
                <w:rFonts w:eastAsia="DengXian"/>
                <w:sz w:val="16"/>
                <w:szCs w:val="18"/>
                <w:lang w:val="en-US"/>
              </w:rPr>
              <w:t>)</w:t>
            </w:r>
          </w:p>
        </w:tc>
      </w:tr>
    </w:tbl>
    <w:p w14:paraId="3D11CD04" w14:textId="441F96E3" w:rsidR="008347BA" w:rsidRPr="000961F5" w:rsidRDefault="008347BA" w:rsidP="008347BA">
      <w:pPr>
        <w:ind w:left="0"/>
        <w:rPr>
          <w:lang w:eastAsia="x-none"/>
        </w:rPr>
      </w:pPr>
    </w:p>
    <w:p w14:paraId="5938BBE0" w14:textId="77777777" w:rsidR="008347BA" w:rsidRPr="0048501A" w:rsidRDefault="008347BA" w:rsidP="008347BA">
      <w:pPr>
        <w:pStyle w:val="Heading4"/>
        <w:rPr>
          <w:szCs w:val="20"/>
        </w:rPr>
      </w:pPr>
      <w:bookmarkStart w:id="678" w:name="_Toc62722953"/>
      <w:bookmarkStart w:id="679" w:name="_Toc65058094"/>
      <w:bookmarkStart w:id="680" w:name="_Toc65138896"/>
      <w:bookmarkStart w:id="681" w:name="_Toc65145876"/>
      <w:r w:rsidRPr="0048501A">
        <w:rPr>
          <w:szCs w:val="20"/>
        </w:rPr>
        <w:t>Statuses and User Permissions</w:t>
      </w:r>
      <w:bookmarkEnd w:id="678"/>
      <w:bookmarkEnd w:id="679"/>
      <w:bookmarkEnd w:id="680"/>
      <w:bookmarkEnd w:id="681"/>
    </w:p>
    <w:p w14:paraId="708C76FC" w14:textId="62177357" w:rsidR="008347BA" w:rsidRPr="0048501A" w:rsidRDefault="008347BA" w:rsidP="008347BA">
      <w:pPr>
        <w:spacing w:after="0"/>
        <w:ind w:left="0"/>
        <w:jc w:val="left"/>
        <w:rPr>
          <w:sz w:val="20"/>
          <w:szCs w:val="20"/>
          <w:lang w:eastAsia="x-none"/>
          <w:rPrChange w:id="682" w:author="Raymond Lee" w:date="2021-02-26T10:56:00Z">
            <w:rPr>
              <w:lang w:eastAsia="x-none"/>
            </w:rPr>
          </w:rPrChange>
        </w:rPr>
      </w:pPr>
    </w:p>
    <w:p w14:paraId="56BD99F5" w14:textId="41893111" w:rsidR="00E34DF7" w:rsidRPr="0048501A" w:rsidRDefault="00E34DF7" w:rsidP="00E34DF7">
      <w:pPr>
        <w:ind w:left="0"/>
        <w:rPr>
          <w:b/>
          <w:sz w:val="20"/>
          <w:szCs w:val="20"/>
          <w:lang w:eastAsia="x-none"/>
          <w:rPrChange w:id="683" w:author="Raymond Lee" w:date="2021-02-26T10:56:00Z">
            <w:rPr>
              <w:b/>
              <w:lang w:eastAsia="x-none"/>
            </w:rPr>
          </w:rPrChange>
        </w:rPr>
      </w:pPr>
      <w:r w:rsidRPr="0048501A">
        <w:rPr>
          <w:b/>
          <w:sz w:val="20"/>
          <w:szCs w:val="20"/>
          <w:lang w:eastAsia="x-none"/>
          <w:rPrChange w:id="684" w:author="Raymond Lee" w:date="2021-02-26T10:56:00Z">
            <w:rPr>
              <w:b/>
              <w:lang w:eastAsia="x-none"/>
            </w:rPr>
          </w:rPrChange>
        </w:rPr>
        <w:t>Item-1: Placement / Pre-deposit form</w:t>
      </w:r>
    </w:p>
    <w:p w14:paraId="42C840E4" w14:textId="77777777" w:rsidR="00E34DF7" w:rsidRPr="0048501A" w:rsidRDefault="00E34DF7" w:rsidP="00E34DF7">
      <w:pPr>
        <w:spacing w:after="0"/>
        <w:ind w:left="0"/>
        <w:jc w:val="left"/>
        <w:rPr>
          <w:sz w:val="20"/>
          <w:szCs w:val="20"/>
          <w:lang w:eastAsia="x-none"/>
          <w:rPrChange w:id="685" w:author="Raymond Lee" w:date="2021-02-26T10:56:00Z">
            <w:rPr>
              <w:lang w:eastAsia="x-none"/>
            </w:rPr>
          </w:rPrChange>
        </w:rPr>
      </w:pPr>
    </w:p>
    <w:p w14:paraId="176E5275" w14:textId="77777777" w:rsidR="00E34DF7" w:rsidRPr="0048501A" w:rsidRDefault="00E34DF7" w:rsidP="00E34DF7">
      <w:pPr>
        <w:spacing w:after="0"/>
        <w:ind w:left="0"/>
        <w:jc w:val="left"/>
        <w:rPr>
          <w:sz w:val="20"/>
          <w:szCs w:val="20"/>
          <w:lang w:eastAsia="x-none"/>
          <w:rPrChange w:id="686" w:author="Raymond Lee" w:date="2021-02-26T10:56:00Z">
            <w:rPr>
              <w:lang w:eastAsia="x-none"/>
            </w:rPr>
          </w:rPrChange>
        </w:rPr>
      </w:pPr>
      <w:r w:rsidRPr="0048501A">
        <w:rPr>
          <w:sz w:val="20"/>
          <w:szCs w:val="20"/>
          <w:lang w:eastAsia="x-none"/>
          <w:rPrChange w:id="687" w:author="Raymond Lee" w:date="2021-02-26T10:56:00Z">
            <w:rPr>
              <w:lang w:eastAsia="x-none"/>
            </w:rPr>
          </w:rPrChange>
        </w:rPr>
        <w:t>At any time, there is only one e-form in circulation.</w:t>
      </w:r>
    </w:p>
    <w:p w14:paraId="7E5E0DFE" w14:textId="77777777" w:rsidR="00E34DF7" w:rsidRPr="000961F5" w:rsidRDefault="00E34DF7" w:rsidP="00E34DF7">
      <w:pPr>
        <w:spacing w:after="0"/>
        <w:ind w:left="0"/>
        <w:jc w:val="left"/>
        <w:rPr>
          <w:lang w:eastAsia="x-none"/>
        </w:rPr>
      </w:pPr>
    </w:p>
    <w:tbl>
      <w:tblPr>
        <w:tblStyle w:val="TableGrid1"/>
        <w:tblW w:w="10435" w:type="dxa"/>
        <w:tblLook w:val="04A0" w:firstRow="1" w:lastRow="0" w:firstColumn="1" w:lastColumn="0" w:noHBand="0" w:noVBand="1"/>
      </w:tblPr>
      <w:tblGrid>
        <w:gridCol w:w="395"/>
        <w:gridCol w:w="1193"/>
        <w:gridCol w:w="2464"/>
        <w:gridCol w:w="2158"/>
        <w:gridCol w:w="2157"/>
        <w:gridCol w:w="2068"/>
      </w:tblGrid>
      <w:tr w:rsidR="00E34DF7" w:rsidRPr="000961F5" w14:paraId="05F9EA13" w14:textId="77777777" w:rsidTr="002B0661">
        <w:trPr>
          <w:trHeight w:val="771"/>
        </w:trPr>
        <w:tc>
          <w:tcPr>
            <w:tcW w:w="395" w:type="dxa"/>
            <w:shd w:val="clear" w:color="auto" w:fill="13426B"/>
            <w:hideMark/>
          </w:tcPr>
          <w:p w14:paraId="794BD204" w14:textId="77777777" w:rsidR="00E34DF7" w:rsidRPr="001243CC" w:rsidRDefault="00E34DF7" w:rsidP="00C90DDD">
            <w:pPr>
              <w:spacing w:after="0"/>
              <w:ind w:left="0"/>
              <w:jc w:val="center"/>
              <w:rPr>
                <w:rFonts w:ascii="Arial" w:eastAsia="Times New Roman" w:hAnsi="Arial"/>
                <w:color w:val="FFFFFF" w:themeColor="background1"/>
                <w:sz w:val="16"/>
                <w:szCs w:val="16"/>
              </w:rPr>
            </w:pPr>
            <w:r w:rsidRPr="001243CC">
              <w:rPr>
                <w:rFonts w:ascii="Arial" w:eastAsia="Times New Roman" w:hAnsi="Arial"/>
                <w:color w:val="FFFFFF" w:themeColor="background1"/>
                <w:sz w:val="16"/>
                <w:szCs w:val="16"/>
              </w:rPr>
              <w:t>#</w:t>
            </w:r>
          </w:p>
        </w:tc>
        <w:tc>
          <w:tcPr>
            <w:tcW w:w="1193" w:type="dxa"/>
            <w:shd w:val="clear" w:color="auto" w:fill="13426B"/>
            <w:hideMark/>
          </w:tcPr>
          <w:p w14:paraId="6CC4D052" w14:textId="77777777" w:rsidR="00E34DF7" w:rsidRPr="001243CC" w:rsidRDefault="00E34DF7" w:rsidP="00C90DDD">
            <w:pPr>
              <w:spacing w:after="0"/>
              <w:ind w:left="0"/>
              <w:jc w:val="center"/>
              <w:rPr>
                <w:rFonts w:ascii="Arial" w:eastAsia="Times New Roman" w:hAnsi="Arial"/>
                <w:b/>
                <w:bCs/>
                <w:color w:val="FFFFFF" w:themeColor="background1"/>
                <w:sz w:val="16"/>
                <w:szCs w:val="16"/>
              </w:rPr>
            </w:pPr>
            <w:r w:rsidRPr="001243CC">
              <w:rPr>
                <w:rFonts w:ascii="Arial" w:eastAsia="Times New Roman" w:hAnsi="Arial"/>
                <w:b/>
                <w:bCs/>
                <w:color w:val="FFFFFF" w:themeColor="background1"/>
                <w:sz w:val="16"/>
                <w:szCs w:val="16"/>
              </w:rPr>
              <w:t>Sub-flow status</w:t>
            </w:r>
          </w:p>
        </w:tc>
        <w:tc>
          <w:tcPr>
            <w:tcW w:w="2464" w:type="dxa"/>
            <w:shd w:val="clear" w:color="auto" w:fill="13426B"/>
            <w:hideMark/>
          </w:tcPr>
          <w:p w14:paraId="5578D725" w14:textId="77777777" w:rsidR="00E34DF7" w:rsidRPr="001243CC" w:rsidRDefault="00E34DF7" w:rsidP="00C90DDD">
            <w:pPr>
              <w:spacing w:after="0"/>
              <w:ind w:left="0"/>
              <w:jc w:val="center"/>
              <w:rPr>
                <w:rFonts w:ascii="Arial" w:eastAsia="Times New Roman" w:hAnsi="Arial"/>
                <w:b/>
                <w:bCs/>
                <w:color w:val="FFFFFF" w:themeColor="background1"/>
                <w:sz w:val="16"/>
                <w:szCs w:val="16"/>
              </w:rPr>
            </w:pPr>
            <w:r w:rsidRPr="001243CC">
              <w:rPr>
                <w:rFonts w:ascii="Arial" w:eastAsia="Times New Roman" w:hAnsi="Arial"/>
                <w:b/>
                <w:bCs/>
                <w:color w:val="FFFFFF" w:themeColor="background1"/>
                <w:sz w:val="16"/>
                <w:szCs w:val="16"/>
              </w:rPr>
              <w:t>Principal Lead Broker /</w:t>
            </w:r>
          </w:p>
          <w:p w14:paraId="17E27BF0" w14:textId="77777777" w:rsidR="00E34DF7" w:rsidRPr="001243CC" w:rsidRDefault="00E34DF7" w:rsidP="00C90DDD">
            <w:pPr>
              <w:spacing w:after="0"/>
              <w:ind w:left="0"/>
              <w:jc w:val="center"/>
              <w:rPr>
                <w:rFonts w:ascii="Arial" w:eastAsia="Times New Roman" w:hAnsi="Arial"/>
                <w:b/>
                <w:bCs/>
                <w:color w:val="FFFFFF" w:themeColor="background1"/>
                <w:sz w:val="16"/>
                <w:szCs w:val="16"/>
              </w:rPr>
            </w:pPr>
            <w:r w:rsidRPr="001243CC">
              <w:rPr>
                <w:rFonts w:ascii="Arial" w:eastAsia="Times New Roman" w:hAnsi="Arial"/>
                <w:b/>
                <w:bCs/>
                <w:color w:val="FFFFFF" w:themeColor="background1"/>
                <w:sz w:val="16"/>
                <w:szCs w:val="16"/>
              </w:rPr>
              <w:t>Lead Underwriter /</w:t>
            </w:r>
          </w:p>
          <w:p w14:paraId="66B96354" w14:textId="77777777" w:rsidR="00E34DF7" w:rsidRPr="001243CC" w:rsidRDefault="00E34DF7" w:rsidP="00C90DDD">
            <w:pPr>
              <w:spacing w:after="0"/>
              <w:ind w:left="0"/>
              <w:jc w:val="center"/>
              <w:rPr>
                <w:rFonts w:ascii="Arial" w:eastAsia="Times New Roman" w:hAnsi="Arial"/>
                <w:b/>
                <w:bCs/>
                <w:color w:val="FFFFFF" w:themeColor="background1"/>
                <w:sz w:val="16"/>
                <w:szCs w:val="16"/>
              </w:rPr>
            </w:pPr>
            <w:r w:rsidRPr="001243CC">
              <w:rPr>
                <w:rFonts w:ascii="Arial" w:eastAsia="Times New Roman" w:hAnsi="Arial"/>
                <w:b/>
                <w:bCs/>
                <w:color w:val="FFFFFF" w:themeColor="background1"/>
                <w:sz w:val="16"/>
                <w:szCs w:val="16"/>
              </w:rPr>
              <w:t>Principal Sponsor /</w:t>
            </w:r>
          </w:p>
          <w:p w14:paraId="71246FBE" w14:textId="77777777" w:rsidR="00E34DF7" w:rsidRPr="001243CC" w:rsidRDefault="00E34DF7" w:rsidP="00C90DDD">
            <w:pPr>
              <w:spacing w:after="0"/>
              <w:ind w:left="0"/>
              <w:jc w:val="center"/>
              <w:rPr>
                <w:rFonts w:ascii="Arial" w:eastAsia="Times New Roman" w:hAnsi="Arial"/>
                <w:b/>
                <w:bCs/>
                <w:color w:val="FFFFFF" w:themeColor="background1"/>
                <w:sz w:val="16"/>
                <w:szCs w:val="16"/>
              </w:rPr>
            </w:pPr>
            <w:r w:rsidRPr="001243CC">
              <w:rPr>
                <w:rFonts w:ascii="Arial" w:eastAsia="Times New Roman" w:hAnsi="Arial"/>
                <w:b/>
                <w:bCs/>
                <w:color w:val="FFFFFF" w:themeColor="background1"/>
                <w:sz w:val="16"/>
                <w:szCs w:val="16"/>
              </w:rPr>
              <w:t>Other Sponsor(s) /</w:t>
            </w:r>
          </w:p>
          <w:p w14:paraId="1DDFD140" w14:textId="77777777" w:rsidR="00E34DF7" w:rsidRPr="001243CC" w:rsidRDefault="00E34DF7" w:rsidP="00C90DDD">
            <w:pPr>
              <w:spacing w:after="0"/>
              <w:ind w:left="0"/>
              <w:jc w:val="center"/>
              <w:rPr>
                <w:rFonts w:ascii="Arial" w:eastAsia="Times New Roman" w:hAnsi="Arial"/>
                <w:b/>
                <w:bCs/>
                <w:color w:val="FFFFFF" w:themeColor="background1"/>
                <w:sz w:val="16"/>
                <w:szCs w:val="16"/>
              </w:rPr>
            </w:pPr>
            <w:r w:rsidRPr="001243CC">
              <w:rPr>
                <w:rFonts w:ascii="Arial" w:eastAsia="Times New Roman" w:hAnsi="Arial"/>
                <w:b/>
                <w:bCs/>
                <w:color w:val="FFFFFF" w:themeColor="background1"/>
                <w:sz w:val="16"/>
                <w:szCs w:val="16"/>
              </w:rPr>
              <w:t>Legal Advisor (Sponsor) /</w:t>
            </w:r>
          </w:p>
          <w:p w14:paraId="2E6B363B" w14:textId="77777777" w:rsidR="00E34DF7" w:rsidRPr="001243CC" w:rsidRDefault="00E34DF7" w:rsidP="00C90DDD">
            <w:pPr>
              <w:spacing w:after="0"/>
              <w:ind w:left="0"/>
              <w:jc w:val="center"/>
              <w:rPr>
                <w:rFonts w:ascii="Arial" w:eastAsia="Times New Roman" w:hAnsi="Arial"/>
                <w:b/>
                <w:bCs/>
                <w:color w:val="FFFFFF" w:themeColor="background1"/>
                <w:sz w:val="16"/>
                <w:szCs w:val="16"/>
              </w:rPr>
            </w:pPr>
            <w:r w:rsidRPr="001243CC">
              <w:rPr>
                <w:rFonts w:ascii="Arial" w:eastAsia="Times New Roman" w:hAnsi="Arial"/>
                <w:b/>
                <w:bCs/>
                <w:color w:val="FFFFFF" w:themeColor="background1"/>
                <w:sz w:val="16"/>
                <w:szCs w:val="16"/>
              </w:rPr>
              <w:t>Legal Advisor (Issuer)</w:t>
            </w:r>
          </w:p>
        </w:tc>
        <w:tc>
          <w:tcPr>
            <w:tcW w:w="2158" w:type="dxa"/>
            <w:shd w:val="clear" w:color="auto" w:fill="13426B"/>
          </w:tcPr>
          <w:p w14:paraId="620C2ED4" w14:textId="77777777" w:rsidR="00E34DF7" w:rsidRPr="001243CC" w:rsidRDefault="00E34DF7" w:rsidP="00C90DDD">
            <w:pPr>
              <w:spacing w:after="0"/>
              <w:ind w:left="0"/>
              <w:jc w:val="center"/>
              <w:rPr>
                <w:rFonts w:ascii="Arial" w:eastAsia="Times New Roman" w:hAnsi="Arial"/>
                <w:b/>
                <w:bCs/>
                <w:color w:val="FFFFFF" w:themeColor="background1"/>
                <w:sz w:val="16"/>
                <w:szCs w:val="16"/>
              </w:rPr>
            </w:pPr>
            <w:r w:rsidRPr="001243CC">
              <w:rPr>
                <w:rFonts w:ascii="Arial" w:eastAsia="Times New Roman" w:hAnsi="Arial"/>
                <w:b/>
                <w:bCs/>
                <w:color w:val="FFFFFF" w:themeColor="background1"/>
                <w:sz w:val="16"/>
                <w:szCs w:val="16"/>
              </w:rPr>
              <w:t>HKSCC</w:t>
            </w:r>
          </w:p>
          <w:p w14:paraId="086D5A1A" w14:textId="77777777" w:rsidR="00E34DF7" w:rsidRPr="001243CC" w:rsidRDefault="00E34DF7" w:rsidP="00C90DDD">
            <w:pPr>
              <w:spacing w:after="0"/>
              <w:ind w:left="0"/>
              <w:jc w:val="center"/>
              <w:rPr>
                <w:rFonts w:ascii="Arial" w:eastAsia="Times New Roman" w:hAnsi="Arial"/>
                <w:b/>
                <w:bCs/>
                <w:color w:val="FFFFFF" w:themeColor="background1"/>
                <w:sz w:val="16"/>
                <w:szCs w:val="16"/>
              </w:rPr>
            </w:pPr>
          </w:p>
        </w:tc>
        <w:tc>
          <w:tcPr>
            <w:tcW w:w="2157" w:type="dxa"/>
            <w:shd w:val="clear" w:color="auto" w:fill="13426B"/>
          </w:tcPr>
          <w:p w14:paraId="66265E2D" w14:textId="77777777" w:rsidR="00E34DF7" w:rsidRPr="001243CC" w:rsidRDefault="00E34DF7" w:rsidP="00C90DDD">
            <w:pPr>
              <w:spacing w:after="0"/>
              <w:ind w:left="0"/>
              <w:jc w:val="center"/>
              <w:rPr>
                <w:rFonts w:ascii="Arial" w:eastAsia="Times New Roman" w:hAnsi="Arial"/>
                <w:b/>
                <w:bCs/>
                <w:color w:val="FFFFFF" w:themeColor="background1"/>
                <w:sz w:val="16"/>
                <w:szCs w:val="16"/>
              </w:rPr>
            </w:pPr>
            <w:r w:rsidRPr="001243CC">
              <w:rPr>
                <w:rFonts w:ascii="Arial" w:eastAsia="Times New Roman" w:hAnsi="Arial"/>
                <w:b/>
                <w:bCs/>
                <w:color w:val="FFFFFF" w:themeColor="background1"/>
                <w:sz w:val="16"/>
                <w:szCs w:val="16"/>
              </w:rPr>
              <w:t>Share Registrar</w:t>
            </w:r>
          </w:p>
        </w:tc>
        <w:tc>
          <w:tcPr>
            <w:tcW w:w="2068" w:type="dxa"/>
            <w:shd w:val="clear" w:color="auto" w:fill="13426B"/>
          </w:tcPr>
          <w:p w14:paraId="68F7D02B" w14:textId="77777777" w:rsidR="00E34DF7" w:rsidRPr="001243CC" w:rsidRDefault="00E34DF7" w:rsidP="00C90DDD">
            <w:pPr>
              <w:spacing w:after="0"/>
              <w:ind w:left="0"/>
              <w:jc w:val="center"/>
              <w:rPr>
                <w:rFonts w:ascii="Arial" w:eastAsia="Times New Roman" w:hAnsi="Arial"/>
                <w:b/>
                <w:bCs/>
                <w:color w:val="FFFFFF" w:themeColor="background1"/>
                <w:sz w:val="16"/>
                <w:szCs w:val="16"/>
              </w:rPr>
            </w:pPr>
            <w:r w:rsidRPr="001243CC">
              <w:rPr>
                <w:rFonts w:ascii="Arial" w:eastAsia="Times New Roman" w:hAnsi="Arial"/>
                <w:b/>
                <w:bCs/>
                <w:color w:val="FFFFFF" w:themeColor="background1"/>
                <w:sz w:val="16"/>
                <w:szCs w:val="16"/>
              </w:rPr>
              <w:t>Distributors</w:t>
            </w:r>
          </w:p>
        </w:tc>
      </w:tr>
      <w:tr w:rsidR="00E34DF7" w:rsidRPr="000961F5" w14:paraId="22FB9E46" w14:textId="77777777" w:rsidTr="002B0661">
        <w:trPr>
          <w:trHeight w:val="618"/>
        </w:trPr>
        <w:tc>
          <w:tcPr>
            <w:tcW w:w="395" w:type="dxa"/>
            <w:hideMark/>
          </w:tcPr>
          <w:p w14:paraId="5F959652" w14:textId="77777777" w:rsidR="00E34DF7" w:rsidRPr="001243CC" w:rsidRDefault="00E34DF7" w:rsidP="00C90DDD">
            <w:pPr>
              <w:spacing w:after="0"/>
              <w:ind w:left="0"/>
              <w:jc w:val="center"/>
              <w:rPr>
                <w:rFonts w:ascii="Arial" w:eastAsia="Times New Roman" w:hAnsi="Arial"/>
                <w:color w:val="000000"/>
                <w:sz w:val="16"/>
                <w:szCs w:val="16"/>
              </w:rPr>
            </w:pPr>
            <w:r w:rsidRPr="001243CC">
              <w:rPr>
                <w:rFonts w:ascii="Arial" w:eastAsia="Times New Roman" w:hAnsi="Arial"/>
                <w:color w:val="000000"/>
                <w:sz w:val="16"/>
                <w:szCs w:val="16"/>
              </w:rPr>
              <w:t>1</w:t>
            </w:r>
          </w:p>
        </w:tc>
        <w:tc>
          <w:tcPr>
            <w:tcW w:w="1193" w:type="dxa"/>
            <w:hideMark/>
          </w:tcPr>
          <w:p w14:paraId="08B4A335" w14:textId="77777777" w:rsidR="00E34DF7" w:rsidRPr="001243CC" w:rsidRDefault="00E34DF7" w:rsidP="00C90DDD">
            <w:pPr>
              <w:spacing w:after="0"/>
              <w:ind w:left="0"/>
              <w:jc w:val="left"/>
              <w:rPr>
                <w:rFonts w:ascii="Arial" w:eastAsia="Times New Roman" w:hAnsi="Arial"/>
                <w:color w:val="000000"/>
                <w:sz w:val="16"/>
                <w:szCs w:val="16"/>
              </w:rPr>
            </w:pPr>
            <w:r w:rsidRPr="001243CC">
              <w:rPr>
                <w:rFonts w:ascii="Arial" w:eastAsia="Times New Roman" w:hAnsi="Arial"/>
                <w:b/>
                <w:color w:val="000000"/>
                <w:sz w:val="16"/>
                <w:szCs w:val="16"/>
              </w:rPr>
              <w:t>Pending</w:t>
            </w:r>
          </w:p>
          <w:p w14:paraId="14E5CC72" w14:textId="77777777" w:rsidR="00E34DF7" w:rsidRPr="001243CC" w:rsidRDefault="00E34DF7" w:rsidP="00C90DDD">
            <w:pPr>
              <w:spacing w:after="0"/>
              <w:ind w:left="0"/>
              <w:jc w:val="left"/>
              <w:rPr>
                <w:rFonts w:ascii="Arial" w:eastAsia="Times New Roman" w:hAnsi="Arial"/>
                <w:color w:val="000000"/>
                <w:sz w:val="16"/>
                <w:szCs w:val="16"/>
              </w:rPr>
            </w:pPr>
          </w:p>
        </w:tc>
        <w:tc>
          <w:tcPr>
            <w:tcW w:w="2464" w:type="dxa"/>
          </w:tcPr>
          <w:p w14:paraId="4EE100FD"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hAnsi="Arial"/>
                <w:b/>
                <w:sz w:val="16"/>
                <w:szCs w:val="16"/>
              </w:rPr>
              <w:t xml:space="preserve">Input / amend </w:t>
            </w:r>
            <w:r w:rsidRPr="001243CC">
              <w:rPr>
                <w:rFonts w:ascii="Arial" w:hAnsi="Arial"/>
                <w:sz w:val="16"/>
                <w:szCs w:val="16"/>
              </w:rPr>
              <w:t>data fields</w:t>
            </w:r>
            <w:r w:rsidRPr="001243CC">
              <w:rPr>
                <w:rFonts w:ascii="Arial" w:hAnsi="Arial"/>
                <w:b/>
                <w:sz w:val="16"/>
                <w:szCs w:val="16"/>
              </w:rPr>
              <w:t xml:space="preserve"> </w:t>
            </w:r>
            <w:r w:rsidRPr="001243CC">
              <w:rPr>
                <w:rFonts w:ascii="Arial" w:hAnsi="Arial"/>
                <w:sz w:val="16"/>
                <w:szCs w:val="16"/>
              </w:rPr>
              <w:t>within the e-form</w:t>
            </w:r>
          </w:p>
          <w:p w14:paraId="28EFC001"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hAnsi="Arial"/>
                <w:b/>
                <w:sz w:val="16"/>
                <w:szCs w:val="16"/>
              </w:rPr>
              <w:t xml:space="preserve">Save </w:t>
            </w:r>
            <w:r w:rsidRPr="001243CC">
              <w:rPr>
                <w:rFonts w:ascii="Arial" w:hAnsi="Arial"/>
                <w:sz w:val="16"/>
                <w:szCs w:val="16"/>
              </w:rPr>
              <w:t>the e-form</w:t>
            </w:r>
          </w:p>
          <w:p w14:paraId="10A5B4E4"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hAnsi="Arial"/>
                <w:b/>
                <w:sz w:val="16"/>
                <w:szCs w:val="16"/>
              </w:rPr>
              <w:t>Submit</w:t>
            </w:r>
            <w:r w:rsidRPr="001243CC">
              <w:rPr>
                <w:rFonts w:ascii="Arial" w:hAnsi="Arial"/>
                <w:sz w:val="16"/>
                <w:szCs w:val="16"/>
              </w:rPr>
              <w:t xml:space="preserve"> e-form</w:t>
            </w:r>
          </w:p>
          <w:p w14:paraId="40195017" w14:textId="77777777" w:rsidR="00E34DF7" w:rsidRPr="001243CC" w:rsidRDefault="00E34DF7" w:rsidP="00C90DDD">
            <w:pPr>
              <w:spacing w:before="40" w:after="40"/>
              <w:ind w:left="0"/>
              <w:jc w:val="left"/>
              <w:rPr>
                <w:rFonts w:ascii="Arial" w:eastAsia="Times New Roman" w:hAnsi="Arial"/>
                <w:b/>
                <w:color w:val="000000"/>
                <w:sz w:val="16"/>
                <w:szCs w:val="16"/>
              </w:rPr>
            </w:pPr>
          </w:p>
        </w:tc>
        <w:tc>
          <w:tcPr>
            <w:tcW w:w="2158" w:type="dxa"/>
            <w:shd w:val="clear" w:color="auto" w:fill="F2F2F2" w:themeFill="background1" w:themeFillShade="F2"/>
          </w:tcPr>
          <w:p w14:paraId="26226437" w14:textId="77777777" w:rsidR="00E34DF7" w:rsidRPr="001243CC" w:rsidRDefault="00E34DF7" w:rsidP="00E34DF7">
            <w:pPr>
              <w:pStyle w:val="ListParagraph"/>
              <w:numPr>
                <w:ilvl w:val="0"/>
                <w:numId w:val="109"/>
              </w:numPr>
              <w:spacing w:before="40" w:after="40"/>
              <w:ind w:leftChars="0" w:left="232" w:hanging="232"/>
              <w:jc w:val="left"/>
              <w:rPr>
                <w:rFonts w:ascii="Arial" w:eastAsia="Times New Roman" w:hAnsi="Arial"/>
                <w:color w:val="000000"/>
                <w:sz w:val="16"/>
                <w:szCs w:val="16"/>
              </w:rPr>
            </w:pPr>
            <w:r w:rsidRPr="001243CC">
              <w:rPr>
                <w:rFonts w:ascii="Arial" w:eastAsia="Times New Roman" w:hAnsi="Arial"/>
                <w:b/>
                <w:color w:val="000000"/>
                <w:sz w:val="16"/>
                <w:szCs w:val="16"/>
              </w:rPr>
              <w:t>No permission</w:t>
            </w:r>
          </w:p>
        </w:tc>
        <w:tc>
          <w:tcPr>
            <w:tcW w:w="2157" w:type="dxa"/>
          </w:tcPr>
          <w:p w14:paraId="106B4E00" w14:textId="77777777" w:rsidR="00E34DF7" w:rsidRPr="001243CC" w:rsidRDefault="00E34DF7" w:rsidP="00E34DF7">
            <w:pPr>
              <w:pStyle w:val="ListParagraph"/>
              <w:numPr>
                <w:ilvl w:val="0"/>
                <w:numId w:val="109"/>
              </w:numPr>
              <w:spacing w:before="40" w:after="40"/>
              <w:ind w:leftChars="0" w:left="232" w:hanging="232"/>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pending form</w:t>
            </w:r>
          </w:p>
        </w:tc>
        <w:tc>
          <w:tcPr>
            <w:tcW w:w="2068" w:type="dxa"/>
            <w:shd w:val="clear" w:color="auto" w:fill="F2F2F2" w:themeFill="background1" w:themeFillShade="F2"/>
          </w:tcPr>
          <w:p w14:paraId="7F9C1C6E" w14:textId="77777777" w:rsidR="00E34DF7" w:rsidRPr="001243CC" w:rsidRDefault="00E34DF7" w:rsidP="00E34DF7">
            <w:pPr>
              <w:pStyle w:val="ListParagraph"/>
              <w:numPr>
                <w:ilvl w:val="0"/>
                <w:numId w:val="109"/>
              </w:numPr>
              <w:spacing w:before="40" w:after="40"/>
              <w:ind w:leftChars="0" w:left="232" w:hanging="232"/>
              <w:jc w:val="left"/>
              <w:rPr>
                <w:rFonts w:ascii="Arial" w:eastAsia="Times New Roman" w:hAnsi="Arial"/>
                <w:color w:val="000000"/>
                <w:sz w:val="16"/>
                <w:szCs w:val="16"/>
              </w:rPr>
            </w:pPr>
            <w:r w:rsidRPr="001243CC">
              <w:rPr>
                <w:rFonts w:ascii="Arial" w:eastAsia="Times New Roman" w:hAnsi="Arial"/>
                <w:b/>
                <w:color w:val="000000"/>
                <w:sz w:val="16"/>
                <w:szCs w:val="16"/>
              </w:rPr>
              <w:t>No permission</w:t>
            </w:r>
          </w:p>
        </w:tc>
      </w:tr>
      <w:tr w:rsidR="00E34DF7" w:rsidRPr="000961F5" w14:paraId="6EFB0AB2" w14:textId="77777777" w:rsidTr="002B0661">
        <w:trPr>
          <w:trHeight w:val="394"/>
        </w:trPr>
        <w:tc>
          <w:tcPr>
            <w:tcW w:w="395" w:type="dxa"/>
            <w:hideMark/>
          </w:tcPr>
          <w:p w14:paraId="29F3B614" w14:textId="77777777" w:rsidR="00E34DF7" w:rsidRPr="001243CC" w:rsidRDefault="00E34DF7" w:rsidP="00C90DDD">
            <w:pPr>
              <w:spacing w:after="0"/>
              <w:ind w:left="0"/>
              <w:jc w:val="center"/>
              <w:rPr>
                <w:rFonts w:ascii="Arial" w:eastAsia="Times New Roman" w:hAnsi="Arial"/>
                <w:color w:val="000000"/>
                <w:sz w:val="16"/>
                <w:szCs w:val="16"/>
              </w:rPr>
            </w:pPr>
            <w:r w:rsidRPr="001243CC">
              <w:rPr>
                <w:rFonts w:ascii="Arial" w:eastAsia="Times New Roman" w:hAnsi="Arial"/>
                <w:color w:val="000000"/>
                <w:sz w:val="16"/>
                <w:szCs w:val="16"/>
              </w:rPr>
              <w:t>2</w:t>
            </w:r>
          </w:p>
        </w:tc>
        <w:tc>
          <w:tcPr>
            <w:tcW w:w="1193" w:type="dxa"/>
            <w:hideMark/>
          </w:tcPr>
          <w:p w14:paraId="059CDE28" w14:textId="77777777" w:rsidR="00E34DF7" w:rsidRPr="001243CC" w:rsidRDefault="00E34DF7" w:rsidP="00C90DDD">
            <w:pPr>
              <w:spacing w:after="0"/>
              <w:ind w:left="0"/>
              <w:jc w:val="left"/>
              <w:rPr>
                <w:rFonts w:ascii="Arial" w:eastAsia="Times New Roman" w:hAnsi="Arial"/>
                <w:color w:val="000000"/>
                <w:sz w:val="16"/>
                <w:szCs w:val="16"/>
              </w:rPr>
            </w:pPr>
            <w:r w:rsidRPr="001243CC">
              <w:rPr>
                <w:rFonts w:ascii="Arial" w:eastAsia="Times New Roman" w:hAnsi="Arial"/>
                <w:b/>
                <w:color w:val="000000"/>
                <w:sz w:val="16"/>
                <w:szCs w:val="16"/>
              </w:rPr>
              <w:t>Submitted</w:t>
            </w:r>
          </w:p>
          <w:p w14:paraId="6E03638B" w14:textId="77777777" w:rsidR="00E34DF7" w:rsidRPr="001243CC" w:rsidRDefault="00E34DF7" w:rsidP="00C90DDD">
            <w:pPr>
              <w:spacing w:after="0"/>
              <w:ind w:left="0"/>
              <w:jc w:val="left"/>
              <w:rPr>
                <w:rFonts w:ascii="Arial" w:eastAsia="Times New Roman" w:hAnsi="Arial"/>
                <w:color w:val="000000"/>
                <w:sz w:val="16"/>
                <w:szCs w:val="16"/>
              </w:rPr>
            </w:pPr>
            <w:r w:rsidRPr="001243CC">
              <w:rPr>
                <w:rFonts w:ascii="Arial" w:eastAsia="Times New Roman" w:hAnsi="Arial"/>
                <w:color w:val="000000"/>
                <w:sz w:val="16"/>
                <w:szCs w:val="16"/>
              </w:rPr>
              <w:t> </w:t>
            </w:r>
          </w:p>
        </w:tc>
        <w:tc>
          <w:tcPr>
            <w:tcW w:w="2464" w:type="dxa"/>
          </w:tcPr>
          <w:p w14:paraId="130EC27C"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submitted e-form</w:t>
            </w:r>
          </w:p>
          <w:p w14:paraId="3847D39B" w14:textId="77777777" w:rsidR="00E34DF7" w:rsidRPr="001243CC" w:rsidRDefault="00E34DF7" w:rsidP="00C90DDD">
            <w:pPr>
              <w:pStyle w:val="ListParagraph"/>
              <w:spacing w:before="40" w:after="40"/>
              <w:ind w:leftChars="0" w:left="227"/>
              <w:jc w:val="left"/>
              <w:rPr>
                <w:rFonts w:ascii="Arial" w:eastAsia="Times New Roman" w:hAnsi="Arial"/>
                <w:b/>
                <w:color w:val="000000"/>
                <w:sz w:val="16"/>
                <w:szCs w:val="16"/>
              </w:rPr>
            </w:pPr>
          </w:p>
        </w:tc>
        <w:tc>
          <w:tcPr>
            <w:tcW w:w="2158" w:type="dxa"/>
          </w:tcPr>
          <w:p w14:paraId="368DC2DE" w14:textId="03B6E8C3"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hAnsi="Arial"/>
                <w:b/>
                <w:sz w:val="16"/>
                <w:szCs w:val="16"/>
              </w:rPr>
              <w:t xml:space="preserve">Change status </w:t>
            </w:r>
            <w:r w:rsidRPr="001243CC">
              <w:rPr>
                <w:rFonts w:ascii="Arial" w:hAnsi="Arial"/>
                <w:sz w:val="16"/>
                <w:szCs w:val="16"/>
              </w:rPr>
              <w:t xml:space="preserve">of submitted </w:t>
            </w:r>
            <w:r w:rsidRPr="001243CC">
              <w:rPr>
                <w:rFonts w:ascii="Arial" w:eastAsia="Times New Roman" w:hAnsi="Arial"/>
                <w:color w:val="000000"/>
                <w:sz w:val="16"/>
                <w:szCs w:val="16"/>
              </w:rPr>
              <w:t>e-form</w:t>
            </w:r>
            <w:r w:rsidRPr="001243CC">
              <w:rPr>
                <w:rFonts w:ascii="Arial" w:hAnsi="Arial"/>
                <w:sz w:val="16"/>
                <w:szCs w:val="16"/>
              </w:rPr>
              <w:t xml:space="preserve"> to “Finali</w:t>
            </w:r>
            <w:r w:rsidR="00C810A5" w:rsidRPr="001243CC">
              <w:rPr>
                <w:rFonts w:ascii="Arial" w:hAnsi="Arial"/>
                <w:sz w:val="16"/>
                <w:szCs w:val="16"/>
              </w:rPr>
              <w:t>s</w:t>
            </w:r>
            <w:r w:rsidRPr="001243CC">
              <w:rPr>
                <w:rFonts w:ascii="Arial" w:hAnsi="Arial"/>
                <w:sz w:val="16"/>
                <w:szCs w:val="16"/>
              </w:rPr>
              <w:t>ed”</w:t>
            </w:r>
          </w:p>
          <w:p w14:paraId="77798527"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hAnsi="Arial"/>
                <w:b/>
                <w:sz w:val="16"/>
                <w:szCs w:val="16"/>
              </w:rPr>
              <w:t xml:space="preserve">Change status </w:t>
            </w:r>
            <w:r w:rsidRPr="001243CC">
              <w:rPr>
                <w:rFonts w:ascii="Arial" w:hAnsi="Arial"/>
                <w:sz w:val="16"/>
                <w:szCs w:val="16"/>
              </w:rPr>
              <w:t xml:space="preserve">of submitted </w:t>
            </w:r>
            <w:r w:rsidRPr="001243CC">
              <w:rPr>
                <w:rFonts w:ascii="Arial" w:eastAsia="Times New Roman" w:hAnsi="Arial"/>
                <w:color w:val="000000"/>
                <w:sz w:val="16"/>
                <w:szCs w:val="16"/>
              </w:rPr>
              <w:t>e-form</w:t>
            </w:r>
            <w:r w:rsidRPr="001243CC">
              <w:rPr>
                <w:rFonts w:ascii="Arial" w:hAnsi="Arial"/>
                <w:sz w:val="16"/>
                <w:szCs w:val="16"/>
              </w:rPr>
              <w:t xml:space="preserve"> back to “Reverted” for amendment and </w:t>
            </w:r>
            <w:r w:rsidRPr="001243CC">
              <w:rPr>
                <w:rFonts w:ascii="Arial" w:hAnsi="Arial"/>
                <w:b/>
                <w:sz w:val="16"/>
                <w:szCs w:val="16"/>
              </w:rPr>
              <w:t>Write comment</w:t>
            </w:r>
          </w:p>
          <w:p w14:paraId="0BF62674" w14:textId="77777777" w:rsidR="00E34DF7" w:rsidRPr="001243CC" w:rsidRDefault="00E34DF7" w:rsidP="00C90DDD">
            <w:pPr>
              <w:pStyle w:val="ListParagraph"/>
              <w:spacing w:before="40" w:after="40"/>
              <w:ind w:leftChars="0" w:left="227"/>
              <w:jc w:val="left"/>
              <w:rPr>
                <w:rFonts w:ascii="Arial" w:eastAsia="Times New Roman" w:hAnsi="Arial"/>
                <w:b/>
                <w:color w:val="000000"/>
                <w:sz w:val="16"/>
                <w:szCs w:val="16"/>
              </w:rPr>
            </w:pPr>
          </w:p>
        </w:tc>
        <w:tc>
          <w:tcPr>
            <w:tcW w:w="2157" w:type="dxa"/>
          </w:tcPr>
          <w:p w14:paraId="7D2DD839" w14:textId="77777777" w:rsidR="00E34DF7" w:rsidRPr="001243CC" w:rsidRDefault="00E34DF7" w:rsidP="00C90DDD">
            <w:pPr>
              <w:pStyle w:val="ListParagraph"/>
              <w:spacing w:before="40" w:after="40"/>
              <w:ind w:leftChars="0" w:left="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submitted e-form</w:t>
            </w:r>
          </w:p>
        </w:tc>
        <w:tc>
          <w:tcPr>
            <w:tcW w:w="2068" w:type="dxa"/>
            <w:shd w:val="clear" w:color="auto" w:fill="F2F2F2" w:themeFill="background1" w:themeFillShade="F2"/>
          </w:tcPr>
          <w:p w14:paraId="62CD09BA"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No permission</w:t>
            </w:r>
          </w:p>
        </w:tc>
      </w:tr>
      <w:tr w:rsidR="00E34DF7" w:rsidRPr="000961F5" w14:paraId="0F566FB6" w14:textId="77777777" w:rsidTr="002B0661">
        <w:trPr>
          <w:trHeight w:val="394"/>
        </w:trPr>
        <w:tc>
          <w:tcPr>
            <w:tcW w:w="395" w:type="dxa"/>
          </w:tcPr>
          <w:p w14:paraId="2FD63E9C" w14:textId="77777777" w:rsidR="00E34DF7" w:rsidRPr="001243CC" w:rsidRDefault="00E34DF7" w:rsidP="00C90DDD">
            <w:pPr>
              <w:spacing w:after="0"/>
              <w:ind w:left="0"/>
              <w:jc w:val="center"/>
              <w:rPr>
                <w:rFonts w:ascii="Arial" w:eastAsia="Times New Roman" w:hAnsi="Arial"/>
                <w:color w:val="000000"/>
                <w:sz w:val="16"/>
                <w:szCs w:val="16"/>
              </w:rPr>
            </w:pPr>
            <w:r w:rsidRPr="001243CC">
              <w:rPr>
                <w:rFonts w:ascii="Arial" w:eastAsia="Times New Roman" w:hAnsi="Arial"/>
                <w:color w:val="000000"/>
                <w:sz w:val="16"/>
                <w:szCs w:val="16"/>
              </w:rPr>
              <w:lastRenderedPageBreak/>
              <w:t>3</w:t>
            </w:r>
          </w:p>
        </w:tc>
        <w:tc>
          <w:tcPr>
            <w:tcW w:w="1193" w:type="dxa"/>
          </w:tcPr>
          <w:p w14:paraId="492CA889" w14:textId="77777777" w:rsidR="00E34DF7" w:rsidRPr="001243CC" w:rsidRDefault="00E34DF7" w:rsidP="00C90DDD">
            <w:pPr>
              <w:spacing w:after="0"/>
              <w:ind w:left="0"/>
              <w:jc w:val="left"/>
              <w:rPr>
                <w:rFonts w:ascii="Arial" w:eastAsia="Times New Roman" w:hAnsi="Arial"/>
                <w:b/>
                <w:color w:val="000000"/>
                <w:sz w:val="16"/>
                <w:szCs w:val="16"/>
              </w:rPr>
            </w:pPr>
            <w:r w:rsidRPr="001243CC">
              <w:rPr>
                <w:rFonts w:ascii="Arial" w:eastAsia="Times New Roman" w:hAnsi="Arial"/>
                <w:b/>
                <w:color w:val="000000"/>
                <w:sz w:val="16"/>
                <w:szCs w:val="16"/>
              </w:rPr>
              <w:t>Reverted</w:t>
            </w:r>
          </w:p>
        </w:tc>
        <w:tc>
          <w:tcPr>
            <w:tcW w:w="2464" w:type="dxa"/>
          </w:tcPr>
          <w:p w14:paraId="514A5CA5"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A</w:t>
            </w:r>
            <w:r w:rsidRPr="001243CC">
              <w:rPr>
                <w:rFonts w:ascii="Arial" w:hAnsi="Arial"/>
                <w:b/>
                <w:sz w:val="16"/>
                <w:szCs w:val="16"/>
              </w:rPr>
              <w:t xml:space="preserve">mend </w:t>
            </w:r>
            <w:r w:rsidRPr="001243CC">
              <w:rPr>
                <w:rFonts w:ascii="Arial" w:hAnsi="Arial"/>
                <w:sz w:val="16"/>
                <w:szCs w:val="16"/>
              </w:rPr>
              <w:t>data fields</w:t>
            </w:r>
            <w:r w:rsidRPr="001243CC">
              <w:rPr>
                <w:rFonts w:ascii="Arial" w:hAnsi="Arial"/>
                <w:b/>
                <w:sz w:val="16"/>
                <w:szCs w:val="16"/>
              </w:rPr>
              <w:t xml:space="preserve"> </w:t>
            </w:r>
            <w:r w:rsidRPr="001243CC">
              <w:rPr>
                <w:rFonts w:ascii="Arial" w:hAnsi="Arial"/>
                <w:sz w:val="16"/>
                <w:szCs w:val="16"/>
              </w:rPr>
              <w:t>within the e-form</w:t>
            </w:r>
          </w:p>
          <w:p w14:paraId="2CD10DB8"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hAnsi="Arial"/>
                <w:b/>
                <w:sz w:val="16"/>
                <w:szCs w:val="16"/>
              </w:rPr>
              <w:t xml:space="preserve">Save </w:t>
            </w:r>
            <w:r w:rsidRPr="001243CC">
              <w:rPr>
                <w:rFonts w:ascii="Arial" w:hAnsi="Arial"/>
                <w:sz w:val="16"/>
                <w:szCs w:val="16"/>
              </w:rPr>
              <w:t>the e-form</w:t>
            </w:r>
          </w:p>
          <w:p w14:paraId="6B081545"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hAnsi="Arial"/>
                <w:b/>
                <w:sz w:val="16"/>
                <w:szCs w:val="16"/>
              </w:rPr>
              <w:t>Submit</w:t>
            </w:r>
            <w:r w:rsidRPr="001243CC">
              <w:rPr>
                <w:rFonts w:ascii="Arial" w:hAnsi="Arial"/>
                <w:sz w:val="16"/>
                <w:szCs w:val="16"/>
              </w:rPr>
              <w:t xml:space="preserve"> e-form</w:t>
            </w:r>
          </w:p>
          <w:p w14:paraId="3024F892" w14:textId="77777777" w:rsidR="00E34DF7" w:rsidRPr="001243CC" w:rsidRDefault="00E34DF7" w:rsidP="00C90DDD">
            <w:pPr>
              <w:pStyle w:val="ListParagraph"/>
              <w:spacing w:before="40" w:after="40"/>
              <w:ind w:leftChars="0" w:left="227"/>
              <w:jc w:val="left"/>
              <w:rPr>
                <w:rFonts w:ascii="Arial" w:eastAsia="Times New Roman" w:hAnsi="Arial"/>
                <w:b/>
                <w:color w:val="000000"/>
                <w:sz w:val="16"/>
                <w:szCs w:val="16"/>
              </w:rPr>
            </w:pPr>
          </w:p>
        </w:tc>
        <w:tc>
          <w:tcPr>
            <w:tcW w:w="2158" w:type="dxa"/>
          </w:tcPr>
          <w:p w14:paraId="1560C04C"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e-form (last submitted image)</w:t>
            </w:r>
          </w:p>
        </w:tc>
        <w:tc>
          <w:tcPr>
            <w:tcW w:w="2157" w:type="dxa"/>
          </w:tcPr>
          <w:p w14:paraId="3BBDF37C" w14:textId="128A74E8" w:rsidR="00E34DF7" w:rsidRPr="001243CC" w:rsidRDefault="00E34DF7" w:rsidP="00847054">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reverted e-form</w:t>
            </w:r>
            <w:r w:rsidR="00847054" w:rsidRPr="001243CC">
              <w:rPr>
                <w:rFonts w:ascii="Arial" w:eastAsia="Times New Roman" w:hAnsi="Arial"/>
                <w:color w:val="000000"/>
                <w:sz w:val="16"/>
                <w:szCs w:val="16"/>
              </w:rPr>
              <w:t xml:space="preserve"> (share the view as the Submitter)</w:t>
            </w:r>
          </w:p>
        </w:tc>
        <w:tc>
          <w:tcPr>
            <w:tcW w:w="2068" w:type="dxa"/>
            <w:shd w:val="clear" w:color="auto" w:fill="F2F2F2" w:themeFill="background1" w:themeFillShade="F2"/>
          </w:tcPr>
          <w:p w14:paraId="0132A7A7"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No permission</w:t>
            </w:r>
          </w:p>
        </w:tc>
      </w:tr>
      <w:tr w:rsidR="00146BA9" w:rsidRPr="000961F5" w14:paraId="2FFC6BD0" w14:textId="77777777" w:rsidTr="002B0661">
        <w:trPr>
          <w:trHeight w:val="394"/>
        </w:trPr>
        <w:tc>
          <w:tcPr>
            <w:tcW w:w="395" w:type="dxa"/>
          </w:tcPr>
          <w:p w14:paraId="2366E518" w14:textId="348D726C" w:rsidR="00146BA9" w:rsidRPr="001243CC" w:rsidRDefault="00146BA9" w:rsidP="00146BA9">
            <w:pPr>
              <w:spacing w:after="0"/>
              <w:ind w:left="0"/>
              <w:jc w:val="center"/>
              <w:rPr>
                <w:rFonts w:ascii="Arial" w:eastAsia="Times New Roman" w:hAnsi="Arial"/>
                <w:color w:val="000000"/>
                <w:sz w:val="16"/>
                <w:szCs w:val="16"/>
              </w:rPr>
            </w:pPr>
            <w:r w:rsidRPr="001243CC">
              <w:rPr>
                <w:rFonts w:ascii="Arial" w:eastAsia="Times New Roman" w:hAnsi="Arial"/>
                <w:color w:val="000000"/>
                <w:sz w:val="16"/>
                <w:szCs w:val="16"/>
              </w:rPr>
              <w:t>4</w:t>
            </w:r>
          </w:p>
        </w:tc>
        <w:tc>
          <w:tcPr>
            <w:tcW w:w="1193" w:type="dxa"/>
          </w:tcPr>
          <w:p w14:paraId="3D6F971F" w14:textId="2D78E114" w:rsidR="00146BA9" w:rsidRPr="001243CC" w:rsidRDefault="00146BA9" w:rsidP="00146BA9">
            <w:pPr>
              <w:spacing w:after="0"/>
              <w:ind w:left="0"/>
              <w:jc w:val="left"/>
              <w:rPr>
                <w:rFonts w:ascii="Arial" w:eastAsia="Times New Roman" w:hAnsi="Arial"/>
                <w:b/>
                <w:color w:val="000000"/>
                <w:sz w:val="16"/>
                <w:szCs w:val="16"/>
              </w:rPr>
            </w:pPr>
            <w:r w:rsidRPr="001243CC">
              <w:rPr>
                <w:rFonts w:ascii="Arial" w:eastAsia="Times New Roman" w:hAnsi="Arial"/>
                <w:b/>
                <w:color w:val="000000"/>
                <w:sz w:val="16"/>
                <w:szCs w:val="16"/>
              </w:rPr>
              <w:t>Cleared</w:t>
            </w:r>
          </w:p>
        </w:tc>
        <w:tc>
          <w:tcPr>
            <w:tcW w:w="2464" w:type="dxa"/>
          </w:tcPr>
          <w:p w14:paraId="7D054C16" w14:textId="46B3BB88" w:rsidR="00146BA9" w:rsidRPr="001243CC" w:rsidRDefault="00146BA9" w:rsidP="00146BA9">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cleared e-form</w:t>
            </w:r>
          </w:p>
        </w:tc>
        <w:tc>
          <w:tcPr>
            <w:tcW w:w="2158" w:type="dxa"/>
          </w:tcPr>
          <w:p w14:paraId="11B065BF" w14:textId="77777777" w:rsidR="00146BA9" w:rsidRPr="001243CC" w:rsidRDefault="00146BA9" w:rsidP="00146BA9">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cleared e-form</w:t>
            </w:r>
          </w:p>
          <w:p w14:paraId="50569945" w14:textId="2A0363CD" w:rsidR="00146BA9" w:rsidRPr="001243CC" w:rsidRDefault="00146BA9" w:rsidP="00146BA9">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hAnsi="Arial"/>
                <w:b/>
                <w:sz w:val="16"/>
                <w:szCs w:val="16"/>
              </w:rPr>
              <w:t xml:space="preserve">Change status </w:t>
            </w:r>
            <w:r w:rsidRPr="001243CC">
              <w:rPr>
                <w:rFonts w:ascii="Arial" w:hAnsi="Arial"/>
                <w:sz w:val="16"/>
                <w:szCs w:val="16"/>
              </w:rPr>
              <w:t xml:space="preserve">of cleared </w:t>
            </w:r>
            <w:r w:rsidRPr="001243CC">
              <w:rPr>
                <w:rFonts w:ascii="Arial" w:eastAsia="Times New Roman" w:hAnsi="Arial"/>
                <w:color w:val="000000"/>
                <w:sz w:val="16"/>
                <w:szCs w:val="16"/>
              </w:rPr>
              <w:t>e-form</w:t>
            </w:r>
            <w:r w:rsidRPr="001243CC">
              <w:rPr>
                <w:rFonts w:ascii="Arial" w:hAnsi="Arial"/>
                <w:sz w:val="16"/>
                <w:szCs w:val="16"/>
              </w:rPr>
              <w:t xml:space="preserve"> back to “Reverted” for amendment and </w:t>
            </w:r>
            <w:r w:rsidRPr="001243CC">
              <w:rPr>
                <w:rFonts w:ascii="Arial" w:hAnsi="Arial"/>
                <w:b/>
                <w:sz w:val="16"/>
                <w:szCs w:val="16"/>
              </w:rPr>
              <w:t>Write comment</w:t>
            </w:r>
          </w:p>
          <w:p w14:paraId="4F44E14D" w14:textId="5CA3C459" w:rsidR="00146BA9" w:rsidRPr="001243CC" w:rsidRDefault="00146BA9" w:rsidP="002B0661">
            <w:pPr>
              <w:pStyle w:val="ListParagraph"/>
              <w:spacing w:before="40" w:after="40"/>
              <w:ind w:leftChars="0" w:left="227"/>
              <w:jc w:val="left"/>
              <w:rPr>
                <w:rFonts w:ascii="Arial" w:eastAsia="Times New Roman" w:hAnsi="Arial"/>
                <w:b/>
                <w:color w:val="000000"/>
                <w:sz w:val="16"/>
                <w:szCs w:val="16"/>
              </w:rPr>
            </w:pPr>
          </w:p>
        </w:tc>
        <w:tc>
          <w:tcPr>
            <w:tcW w:w="2157" w:type="dxa"/>
          </w:tcPr>
          <w:p w14:paraId="208423D0" w14:textId="0C49D2FD" w:rsidR="00146BA9" w:rsidRPr="001243CC" w:rsidRDefault="00146BA9" w:rsidP="00146BA9">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cleared e-form</w:t>
            </w:r>
          </w:p>
        </w:tc>
        <w:tc>
          <w:tcPr>
            <w:tcW w:w="2068" w:type="dxa"/>
            <w:shd w:val="clear" w:color="auto" w:fill="auto"/>
          </w:tcPr>
          <w:p w14:paraId="085E9811" w14:textId="7980A28F" w:rsidR="00146BA9" w:rsidRPr="001243CC" w:rsidRDefault="00146BA9" w:rsidP="00146BA9">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cleared e-form</w:t>
            </w:r>
          </w:p>
        </w:tc>
      </w:tr>
      <w:tr w:rsidR="00E34DF7" w:rsidRPr="000961F5" w14:paraId="7A32FF0C" w14:textId="77777777" w:rsidTr="002B0661">
        <w:trPr>
          <w:trHeight w:val="394"/>
        </w:trPr>
        <w:tc>
          <w:tcPr>
            <w:tcW w:w="395" w:type="dxa"/>
          </w:tcPr>
          <w:p w14:paraId="02085BE2" w14:textId="7E763E33" w:rsidR="00E34DF7" w:rsidRPr="001243CC" w:rsidRDefault="00146BA9" w:rsidP="00C90DDD">
            <w:pPr>
              <w:spacing w:after="0"/>
              <w:ind w:left="0"/>
              <w:jc w:val="center"/>
              <w:rPr>
                <w:rFonts w:ascii="Arial" w:eastAsia="Times New Roman" w:hAnsi="Arial"/>
                <w:color w:val="000000"/>
                <w:sz w:val="16"/>
                <w:szCs w:val="16"/>
              </w:rPr>
            </w:pPr>
            <w:r w:rsidRPr="001243CC">
              <w:rPr>
                <w:rFonts w:ascii="Arial" w:eastAsia="Times New Roman" w:hAnsi="Arial"/>
                <w:color w:val="000000"/>
                <w:sz w:val="16"/>
                <w:szCs w:val="16"/>
              </w:rPr>
              <w:t>5</w:t>
            </w:r>
          </w:p>
        </w:tc>
        <w:tc>
          <w:tcPr>
            <w:tcW w:w="1193" w:type="dxa"/>
          </w:tcPr>
          <w:p w14:paraId="15B9A603" w14:textId="77777777" w:rsidR="00E34DF7" w:rsidRPr="001243CC" w:rsidRDefault="00E34DF7" w:rsidP="00C90DDD">
            <w:pPr>
              <w:spacing w:after="0"/>
              <w:ind w:left="0"/>
              <w:jc w:val="left"/>
              <w:rPr>
                <w:rFonts w:ascii="Arial" w:eastAsia="Times New Roman" w:hAnsi="Arial"/>
                <w:b/>
                <w:color w:val="000000"/>
                <w:sz w:val="16"/>
                <w:szCs w:val="16"/>
              </w:rPr>
            </w:pPr>
            <w:r w:rsidRPr="001243CC">
              <w:rPr>
                <w:rFonts w:ascii="Arial" w:eastAsia="Times New Roman" w:hAnsi="Arial"/>
                <w:b/>
                <w:color w:val="000000"/>
                <w:sz w:val="16"/>
                <w:szCs w:val="16"/>
              </w:rPr>
              <w:t>Finalised</w:t>
            </w:r>
          </w:p>
        </w:tc>
        <w:tc>
          <w:tcPr>
            <w:tcW w:w="2464" w:type="dxa"/>
          </w:tcPr>
          <w:p w14:paraId="0E228611"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finalised e-form</w:t>
            </w:r>
          </w:p>
        </w:tc>
        <w:tc>
          <w:tcPr>
            <w:tcW w:w="2158" w:type="dxa"/>
          </w:tcPr>
          <w:p w14:paraId="5D7DF927"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finalised e-form</w:t>
            </w:r>
          </w:p>
        </w:tc>
        <w:tc>
          <w:tcPr>
            <w:tcW w:w="2157" w:type="dxa"/>
          </w:tcPr>
          <w:p w14:paraId="44CC2D7D"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finalised e-form</w:t>
            </w:r>
          </w:p>
        </w:tc>
        <w:tc>
          <w:tcPr>
            <w:tcW w:w="2068" w:type="dxa"/>
          </w:tcPr>
          <w:p w14:paraId="67F9EE2C"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finalised e-form</w:t>
            </w:r>
          </w:p>
        </w:tc>
      </w:tr>
    </w:tbl>
    <w:p w14:paraId="116F733D" w14:textId="77777777" w:rsidR="00E34DF7" w:rsidRPr="000961F5" w:rsidRDefault="00E34DF7" w:rsidP="00E34DF7">
      <w:pPr>
        <w:ind w:left="0"/>
        <w:rPr>
          <w:b/>
          <w:lang w:eastAsia="x-none"/>
        </w:rPr>
      </w:pPr>
    </w:p>
    <w:p w14:paraId="739AB993" w14:textId="77777777" w:rsidR="00E34DF7" w:rsidRPr="000961F5" w:rsidRDefault="00E34DF7" w:rsidP="00E34DF7">
      <w:pPr>
        <w:ind w:left="0"/>
        <w:rPr>
          <w:b/>
          <w:lang w:eastAsia="x-none"/>
        </w:rPr>
      </w:pPr>
    </w:p>
    <w:p w14:paraId="6CDD9E63" w14:textId="193D135B" w:rsidR="00E34DF7" w:rsidRPr="001243CC" w:rsidRDefault="00E34DF7" w:rsidP="00E34DF7">
      <w:pPr>
        <w:ind w:left="0"/>
        <w:rPr>
          <w:b/>
          <w:sz w:val="20"/>
          <w:lang w:eastAsia="x-none"/>
        </w:rPr>
      </w:pPr>
      <w:r w:rsidRPr="001243CC">
        <w:rPr>
          <w:b/>
          <w:sz w:val="20"/>
          <w:lang w:eastAsia="x-none"/>
        </w:rPr>
        <w:t>Item-2: Placement form (</w:t>
      </w:r>
      <w:r w:rsidR="000026C0" w:rsidRPr="001243CC">
        <w:rPr>
          <w:b/>
          <w:sz w:val="20"/>
          <w:lang w:eastAsia="x-none"/>
        </w:rPr>
        <w:t>Over-allotment Option</w:t>
      </w:r>
      <w:r w:rsidRPr="001243CC">
        <w:rPr>
          <w:b/>
          <w:sz w:val="20"/>
          <w:lang w:eastAsia="x-none"/>
        </w:rPr>
        <w:t>)</w:t>
      </w:r>
    </w:p>
    <w:p w14:paraId="0D123068" w14:textId="77777777" w:rsidR="00E34DF7" w:rsidRPr="001243CC" w:rsidRDefault="00E34DF7" w:rsidP="00E34DF7">
      <w:pPr>
        <w:spacing w:after="0"/>
        <w:ind w:left="0"/>
        <w:jc w:val="left"/>
        <w:rPr>
          <w:sz w:val="20"/>
          <w:lang w:eastAsia="x-none"/>
        </w:rPr>
      </w:pPr>
    </w:p>
    <w:p w14:paraId="4505E2E9" w14:textId="19986857" w:rsidR="00CA0C6F" w:rsidRPr="001243CC" w:rsidRDefault="00CA0C6F" w:rsidP="00E34DF7">
      <w:pPr>
        <w:spacing w:after="0"/>
        <w:ind w:left="0"/>
        <w:jc w:val="left"/>
        <w:rPr>
          <w:sz w:val="20"/>
          <w:lang w:eastAsia="x-none"/>
        </w:rPr>
      </w:pPr>
      <w:r w:rsidRPr="001243CC">
        <w:rPr>
          <w:sz w:val="20"/>
          <w:lang w:eastAsia="x-none"/>
        </w:rPr>
        <w:t>There may be more than one e-form in circulation</w:t>
      </w:r>
      <w:r w:rsidR="007E7AEC" w:rsidRPr="001243CC">
        <w:rPr>
          <w:sz w:val="20"/>
          <w:lang w:eastAsia="x-none"/>
        </w:rPr>
        <w:t>.</w:t>
      </w:r>
    </w:p>
    <w:p w14:paraId="0D284629" w14:textId="6A1AB64A" w:rsidR="009D7E1E" w:rsidRPr="000961F5" w:rsidRDefault="009D7E1E" w:rsidP="00E34DF7">
      <w:pPr>
        <w:spacing w:after="0"/>
        <w:ind w:left="0"/>
        <w:jc w:val="left"/>
        <w:rPr>
          <w:lang w:eastAsia="x-none"/>
        </w:rPr>
      </w:pPr>
    </w:p>
    <w:tbl>
      <w:tblPr>
        <w:tblStyle w:val="TableGrid1"/>
        <w:tblW w:w="10345" w:type="dxa"/>
        <w:tblLook w:val="04A0" w:firstRow="1" w:lastRow="0" w:firstColumn="1" w:lastColumn="0" w:noHBand="0" w:noVBand="1"/>
      </w:tblPr>
      <w:tblGrid>
        <w:gridCol w:w="384"/>
        <w:gridCol w:w="1194"/>
        <w:gridCol w:w="2467"/>
        <w:gridCol w:w="2160"/>
        <w:gridCol w:w="2070"/>
        <w:gridCol w:w="2070"/>
      </w:tblGrid>
      <w:tr w:rsidR="00E34DF7" w:rsidRPr="000961F5" w14:paraId="0583A578" w14:textId="77777777" w:rsidTr="0032420F">
        <w:trPr>
          <w:trHeight w:val="764"/>
        </w:trPr>
        <w:tc>
          <w:tcPr>
            <w:tcW w:w="384" w:type="dxa"/>
            <w:shd w:val="clear" w:color="auto" w:fill="13426B"/>
            <w:hideMark/>
          </w:tcPr>
          <w:p w14:paraId="48BAA463" w14:textId="77777777" w:rsidR="00E34DF7" w:rsidRPr="001243CC" w:rsidRDefault="00E34DF7" w:rsidP="00C90DDD">
            <w:pPr>
              <w:spacing w:after="0"/>
              <w:ind w:left="0"/>
              <w:jc w:val="center"/>
              <w:rPr>
                <w:rFonts w:ascii="Arial" w:eastAsia="Times New Roman" w:hAnsi="Arial"/>
                <w:color w:val="FFFFFF" w:themeColor="background1"/>
                <w:sz w:val="16"/>
                <w:szCs w:val="16"/>
              </w:rPr>
            </w:pPr>
            <w:r w:rsidRPr="001243CC">
              <w:rPr>
                <w:rFonts w:ascii="Arial" w:eastAsia="Times New Roman" w:hAnsi="Arial"/>
                <w:color w:val="FFFFFF" w:themeColor="background1"/>
                <w:sz w:val="16"/>
                <w:szCs w:val="16"/>
              </w:rPr>
              <w:t> #</w:t>
            </w:r>
          </w:p>
        </w:tc>
        <w:tc>
          <w:tcPr>
            <w:tcW w:w="1194" w:type="dxa"/>
            <w:shd w:val="clear" w:color="auto" w:fill="13426B"/>
            <w:hideMark/>
          </w:tcPr>
          <w:p w14:paraId="3B414647" w14:textId="77777777" w:rsidR="00E34DF7" w:rsidRPr="001243CC" w:rsidRDefault="00E34DF7" w:rsidP="00C90DDD">
            <w:pPr>
              <w:spacing w:after="0"/>
              <w:ind w:left="0"/>
              <w:jc w:val="left"/>
              <w:rPr>
                <w:rFonts w:ascii="Arial" w:eastAsia="Times New Roman" w:hAnsi="Arial"/>
                <w:b/>
                <w:bCs/>
                <w:color w:val="FFFFFF" w:themeColor="background1"/>
                <w:sz w:val="16"/>
                <w:szCs w:val="16"/>
              </w:rPr>
            </w:pPr>
            <w:r w:rsidRPr="001243CC">
              <w:rPr>
                <w:rFonts w:ascii="Arial" w:eastAsia="Times New Roman" w:hAnsi="Arial"/>
                <w:b/>
                <w:bCs/>
                <w:color w:val="FFFFFF" w:themeColor="background1"/>
                <w:sz w:val="16"/>
                <w:szCs w:val="16"/>
              </w:rPr>
              <w:t>Sub-flow status</w:t>
            </w:r>
          </w:p>
        </w:tc>
        <w:tc>
          <w:tcPr>
            <w:tcW w:w="2467" w:type="dxa"/>
            <w:shd w:val="clear" w:color="auto" w:fill="13426B"/>
            <w:hideMark/>
          </w:tcPr>
          <w:p w14:paraId="5231E33D" w14:textId="77777777" w:rsidR="00E34DF7" w:rsidRPr="001243CC" w:rsidRDefault="00E34DF7" w:rsidP="00C90DDD">
            <w:pPr>
              <w:spacing w:after="0"/>
              <w:ind w:left="0"/>
              <w:jc w:val="center"/>
              <w:rPr>
                <w:rFonts w:ascii="Arial" w:eastAsia="Times New Roman" w:hAnsi="Arial"/>
                <w:b/>
                <w:bCs/>
                <w:color w:val="FFFFFF" w:themeColor="background1"/>
                <w:sz w:val="16"/>
                <w:szCs w:val="16"/>
              </w:rPr>
            </w:pPr>
            <w:r w:rsidRPr="001243CC">
              <w:rPr>
                <w:rFonts w:ascii="Arial" w:eastAsia="Times New Roman" w:hAnsi="Arial"/>
                <w:b/>
                <w:bCs/>
                <w:color w:val="FFFFFF" w:themeColor="background1"/>
                <w:sz w:val="16"/>
                <w:szCs w:val="16"/>
              </w:rPr>
              <w:t xml:space="preserve">Principal Lead Broker / </w:t>
            </w:r>
          </w:p>
          <w:p w14:paraId="5EE78602" w14:textId="77777777" w:rsidR="00E34DF7" w:rsidRPr="001243CC" w:rsidRDefault="00E34DF7" w:rsidP="00C90DDD">
            <w:pPr>
              <w:spacing w:after="0"/>
              <w:ind w:left="0"/>
              <w:jc w:val="center"/>
              <w:rPr>
                <w:rFonts w:ascii="Arial" w:eastAsia="Times New Roman" w:hAnsi="Arial"/>
                <w:b/>
                <w:bCs/>
                <w:color w:val="FFFFFF" w:themeColor="background1"/>
                <w:sz w:val="16"/>
                <w:szCs w:val="16"/>
              </w:rPr>
            </w:pPr>
            <w:r w:rsidRPr="001243CC">
              <w:rPr>
                <w:rFonts w:ascii="Arial" w:eastAsia="Times New Roman" w:hAnsi="Arial"/>
                <w:b/>
                <w:bCs/>
                <w:color w:val="FFFFFF" w:themeColor="background1"/>
                <w:sz w:val="16"/>
                <w:szCs w:val="16"/>
              </w:rPr>
              <w:t>Lead Underwriter /</w:t>
            </w:r>
          </w:p>
          <w:p w14:paraId="730CD550" w14:textId="77777777" w:rsidR="00E34DF7" w:rsidRPr="001243CC" w:rsidRDefault="00E34DF7" w:rsidP="00C90DDD">
            <w:pPr>
              <w:spacing w:after="0"/>
              <w:ind w:left="0"/>
              <w:jc w:val="center"/>
              <w:rPr>
                <w:rFonts w:ascii="Arial" w:eastAsia="Times New Roman" w:hAnsi="Arial"/>
                <w:b/>
                <w:bCs/>
                <w:color w:val="FFFFFF" w:themeColor="background1"/>
                <w:sz w:val="16"/>
                <w:szCs w:val="16"/>
              </w:rPr>
            </w:pPr>
            <w:r w:rsidRPr="001243CC">
              <w:rPr>
                <w:rFonts w:ascii="Arial" w:eastAsia="Times New Roman" w:hAnsi="Arial"/>
                <w:b/>
                <w:bCs/>
                <w:color w:val="FFFFFF" w:themeColor="background1"/>
                <w:sz w:val="16"/>
                <w:szCs w:val="16"/>
              </w:rPr>
              <w:t>Principal Sponsor /</w:t>
            </w:r>
          </w:p>
          <w:p w14:paraId="4E604F0E" w14:textId="77777777" w:rsidR="00E34DF7" w:rsidRPr="001243CC" w:rsidRDefault="00E34DF7" w:rsidP="00C90DDD">
            <w:pPr>
              <w:spacing w:after="0"/>
              <w:ind w:left="0"/>
              <w:jc w:val="center"/>
              <w:rPr>
                <w:rFonts w:ascii="Arial" w:eastAsia="Times New Roman" w:hAnsi="Arial"/>
                <w:b/>
                <w:bCs/>
                <w:color w:val="FFFFFF" w:themeColor="background1"/>
                <w:sz w:val="16"/>
                <w:szCs w:val="16"/>
              </w:rPr>
            </w:pPr>
            <w:r w:rsidRPr="001243CC">
              <w:rPr>
                <w:rFonts w:ascii="Arial" w:eastAsia="Times New Roman" w:hAnsi="Arial"/>
                <w:b/>
                <w:bCs/>
                <w:color w:val="FFFFFF" w:themeColor="background1"/>
                <w:sz w:val="16"/>
                <w:szCs w:val="16"/>
              </w:rPr>
              <w:t>Other Sponsor(s) /</w:t>
            </w:r>
          </w:p>
          <w:p w14:paraId="5FC5A2A0" w14:textId="77777777" w:rsidR="00E34DF7" w:rsidRPr="001243CC" w:rsidRDefault="00E34DF7" w:rsidP="00C90DDD">
            <w:pPr>
              <w:spacing w:after="0"/>
              <w:ind w:left="0"/>
              <w:jc w:val="center"/>
              <w:rPr>
                <w:rFonts w:ascii="Arial" w:eastAsia="Times New Roman" w:hAnsi="Arial"/>
                <w:b/>
                <w:bCs/>
                <w:color w:val="FFFFFF" w:themeColor="background1"/>
                <w:sz w:val="16"/>
                <w:szCs w:val="16"/>
              </w:rPr>
            </w:pPr>
            <w:r w:rsidRPr="001243CC">
              <w:rPr>
                <w:rFonts w:ascii="Arial" w:eastAsia="Times New Roman" w:hAnsi="Arial"/>
                <w:b/>
                <w:bCs/>
                <w:color w:val="FFFFFF" w:themeColor="background1"/>
                <w:sz w:val="16"/>
                <w:szCs w:val="16"/>
              </w:rPr>
              <w:t>Legal Advisor (Sponsor) /</w:t>
            </w:r>
          </w:p>
          <w:p w14:paraId="3BFCCC76" w14:textId="77777777" w:rsidR="00E34DF7" w:rsidRPr="001243CC" w:rsidRDefault="00E34DF7" w:rsidP="00C90DDD">
            <w:pPr>
              <w:spacing w:after="0"/>
              <w:ind w:left="0"/>
              <w:jc w:val="center"/>
              <w:rPr>
                <w:rFonts w:ascii="Arial" w:eastAsia="Times New Roman" w:hAnsi="Arial"/>
                <w:b/>
                <w:bCs/>
                <w:color w:val="FFFFFF" w:themeColor="background1"/>
                <w:sz w:val="16"/>
                <w:szCs w:val="16"/>
              </w:rPr>
            </w:pPr>
            <w:r w:rsidRPr="001243CC">
              <w:rPr>
                <w:rFonts w:ascii="Arial" w:eastAsia="Times New Roman" w:hAnsi="Arial"/>
                <w:b/>
                <w:bCs/>
                <w:color w:val="FFFFFF" w:themeColor="background1"/>
                <w:sz w:val="16"/>
                <w:szCs w:val="16"/>
              </w:rPr>
              <w:t>Legal Advisor (Issuer)</w:t>
            </w:r>
          </w:p>
        </w:tc>
        <w:tc>
          <w:tcPr>
            <w:tcW w:w="2160" w:type="dxa"/>
            <w:shd w:val="clear" w:color="auto" w:fill="13426B"/>
          </w:tcPr>
          <w:p w14:paraId="6C3C99C4" w14:textId="77777777" w:rsidR="00E34DF7" w:rsidRPr="001243CC" w:rsidRDefault="00E34DF7" w:rsidP="00C90DDD">
            <w:pPr>
              <w:spacing w:after="0"/>
              <w:ind w:left="0"/>
              <w:jc w:val="center"/>
              <w:rPr>
                <w:rFonts w:ascii="Arial" w:eastAsia="Times New Roman" w:hAnsi="Arial"/>
                <w:b/>
                <w:bCs/>
                <w:color w:val="FFFFFF" w:themeColor="background1"/>
                <w:sz w:val="16"/>
                <w:szCs w:val="16"/>
              </w:rPr>
            </w:pPr>
            <w:r w:rsidRPr="001243CC">
              <w:rPr>
                <w:rFonts w:ascii="Arial" w:eastAsia="Times New Roman" w:hAnsi="Arial"/>
                <w:b/>
                <w:bCs/>
                <w:color w:val="FFFFFF" w:themeColor="background1"/>
                <w:sz w:val="16"/>
                <w:szCs w:val="16"/>
              </w:rPr>
              <w:t>HKSCC</w:t>
            </w:r>
          </w:p>
          <w:p w14:paraId="6BE3D84E" w14:textId="77777777" w:rsidR="00E34DF7" w:rsidRPr="001243CC" w:rsidRDefault="00E34DF7" w:rsidP="00C90DDD">
            <w:pPr>
              <w:spacing w:after="0"/>
              <w:ind w:left="0"/>
              <w:jc w:val="center"/>
              <w:rPr>
                <w:rFonts w:ascii="Arial" w:eastAsia="Times New Roman" w:hAnsi="Arial"/>
                <w:b/>
                <w:bCs/>
                <w:color w:val="FFFFFF" w:themeColor="background1"/>
                <w:sz w:val="16"/>
                <w:szCs w:val="16"/>
              </w:rPr>
            </w:pPr>
          </w:p>
        </w:tc>
        <w:tc>
          <w:tcPr>
            <w:tcW w:w="2070" w:type="dxa"/>
            <w:shd w:val="clear" w:color="auto" w:fill="13426B"/>
          </w:tcPr>
          <w:p w14:paraId="1EEE1BF4" w14:textId="77777777" w:rsidR="00E34DF7" w:rsidRPr="001243CC" w:rsidRDefault="00E34DF7" w:rsidP="00C90DDD">
            <w:pPr>
              <w:spacing w:after="0"/>
              <w:ind w:left="0"/>
              <w:jc w:val="center"/>
              <w:rPr>
                <w:rFonts w:ascii="Arial" w:eastAsia="Times New Roman" w:hAnsi="Arial"/>
                <w:b/>
                <w:bCs/>
                <w:color w:val="FFFFFF" w:themeColor="background1"/>
                <w:sz w:val="16"/>
                <w:szCs w:val="16"/>
              </w:rPr>
            </w:pPr>
            <w:r w:rsidRPr="001243CC">
              <w:rPr>
                <w:rFonts w:ascii="Arial" w:eastAsia="Times New Roman" w:hAnsi="Arial"/>
                <w:b/>
                <w:bCs/>
                <w:color w:val="FFFFFF" w:themeColor="background1"/>
                <w:sz w:val="16"/>
                <w:szCs w:val="16"/>
              </w:rPr>
              <w:t>Share Registrar</w:t>
            </w:r>
          </w:p>
        </w:tc>
        <w:tc>
          <w:tcPr>
            <w:tcW w:w="2070" w:type="dxa"/>
            <w:shd w:val="clear" w:color="auto" w:fill="13426B"/>
          </w:tcPr>
          <w:p w14:paraId="2FB31D9C" w14:textId="77777777" w:rsidR="00E34DF7" w:rsidRPr="001243CC" w:rsidRDefault="00E34DF7" w:rsidP="00C90DDD">
            <w:pPr>
              <w:spacing w:after="0"/>
              <w:ind w:left="0"/>
              <w:jc w:val="center"/>
              <w:rPr>
                <w:rFonts w:ascii="Arial" w:eastAsia="Times New Roman" w:hAnsi="Arial"/>
                <w:b/>
                <w:bCs/>
                <w:color w:val="FFFFFF" w:themeColor="background1"/>
                <w:sz w:val="16"/>
                <w:szCs w:val="16"/>
              </w:rPr>
            </w:pPr>
            <w:r w:rsidRPr="001243CC">
              <w:rPr>
                <w:rFonts w:ascii="Arial" w:eastAsia="Times New Roman" w:hAnsi="Arial"/>
                <w:b/>
                <w:bCs/>
                <w:color w:val="FFFFFF" w:themeColor="background1"/>
                <w:sz w:val="16"/>
                <w:szCs w:val="16"/>
              </w:rPr>
              <w:t>Distributors</w:t>
            </w:r>
          </w:p>
        </w:tc>
      </w:tr>
      <w:tr w:rsidR="00E34DF7" w:rsidRPr="000961F5" w14:paraId="51E12251" w14:textId="77777777" w:rsidTr="002B0661">
        <w:trPr>
          <w:trHeight w:val="611"/>
        </w:trPr>
        <w:tc>
          <w:tcPr>
            <w:tcW w:w="384" w:type="dxa"/>
            <w:hideMark/>
          </w:tcPr>
          <w:p w14:paraId="266F9E20" w14:textId="77777777" w:rsidR="00E34DF7" w:rsidRPr="001243CC" w:rsidRDefault="00E34DF7" w:rsidP="00C90DDD">
            <w:pPr>
              <w:spacing w:after="0"/>
              <w:ind w:left="0"/>
              <w:jc w:val="center"/>
              <w:rPr>
                <w:rFonts w:ascii="Arial" w:eastAsia="Times New Roman" w:hAnsi="Arial"/>
                <w:color w:val="000000"/>
                <w:sz w:val="16"/>
                <w:szCs w:val="16"/>
              </w:rPr>
            </w:pPr>
            <w:r w:rsidRPr="001243CC">
              <w:rPr>
                <w:rFonts w:ascii="Arial" w:eastAsia="Times New Roman" w:hAnsi="Arial"/>
                <w:color w:val="000000"/>
                <w:sz w:val="16"/>
                <w:szCs w:val="16"/>
              </w:rPr>
              <w:t>1</w:t>
            </w:r>
          </w:p>
        </w:tc>
        <w:tc>
          <w:tcPr>
            <w:tcW w:w="1194" w:type="dxa"/>
            <w:hideMark/>
          </w:tcPr>
          <w:p w14:paraId="2311E793" w14:textId="77777777" w:rsidR="00E34DF7" w:rsidRPr="001243CC" w:rsidRDefault="00E34DF7" w:rsidP="00C90DDD">
            <w:pPr>
              <w:spacing w:after="0"/>
              <w:ind w:left="0"/>
              <w:jc w:val="left"/>
              <w:rPr>
                <w:rFonts w:ascii="Arial" w:eastAsia="Times New Roman" w:hAnsi="Arial"/>
                <w:color w:val="000000"/>
                <w:sz w:val="16"/>
                <w:szCs w:val="16"/>
              </w:rPr>
            </w:pPr>
            <w:r w:rsidRPr="001243CC">
              <w:rPr>
                <w:rFonts w:ascii="Arial" w:eastAsia="Times New Roman" w:hAnsi="Arial"/>
                <w:b/>
                <w:color w:val="000000"/>
                <w:sz w:val="16"/>
                <w:szCs w:val="16"/>
              </w:rPr>
              <w:t>Pending</w:t>
            </w:r>
          </w:p>
          <w:p w14:paraId="00EDC3DB" w14:textId="77777777" w:rsidR="00E34DF7" w:rsidRPr="001243CC" w:rsidRDefault="00E34DF7" w:rsidP="00C90DDD">
            <w:pPr>
              <w:spacing w:after="0"/>
              <w:ind w:left="0"/>
              <w:jc w:val="left"/>
              <w:rPr>
                <w:rFonts w:ascii="Arial" w:eastAsia="Times New Roman" w:hAnsi="Arial"/>
                <w:color w:val="000000"/>
                <w:sz w:val="16"/>
                <w:szCs w:val="16"/>
              </w:rPr>
            </w:pPr>
          </w:p>
        </w:tc>
        <w:tc>
          <w:tcPr>
            <w:tcW w:w="2467" w:type="dxa"/>
          </w:tcPr>
          <w:p w14:paraId="3C7F46AE"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hAnsi="Arial"/>
                <w:b/>
                <w:sz w:val="16"/>
                <w:szCs w:val="16"/>
              </w:rPr>
              <w:t xml:space="preserve">Input / amend </w:t>
            </w:r>
            <w:r w:rsidRPr="001243CC">
              <w:rPr>
                <w:rFonts w:ascii="Arial" w:hAnsi="Arial"/>
                <w:sz w:val="16"/>
                <w:szCs w:val="16"/>
              </w:rPr>
              <w:t>data fields</w:t>
            </w:r>
            <w:r w:rsidRPr="001243CC">
              <w:rPr>
                <w:rFonts w:ascii="Arial" w:hAnsi="Arial"/>
                <w:b/>
                <w:sz w:val="16"/>
                <w:szCs w:val="16"/>
              </w:rPr>
              <w:t xml:space="preserve"> </w:t>
            </w:r>
            <w:r w:rsidRPr="001243CC">
              <w:rPr>
                <w:rFonts w:ascii="Arial" w:hAnsi="Arial"/>
                <w:sz w:val="16"/>
                <w:szCs w:val="16"/>
              </w:rPr>
              <w:t>within the e-form</w:t>
            </w:r>
          </w:p>
          <w:p w14:paraId="79C75BCC"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hAnsi="Arial"/>
                <w:b/>
                <w:sz w:val="16"/>
                <w:szCs w:val="16"/>
              </w:rPr>
              <w:t xml:space="preserve">Save </w:t>
            </w:r>
            <w:r w:rsidRPr="001243CC">
              <w:rPr>
                <w:rFonts w:ascii="Arial" w:hAnsi="Arial"/>
                <w:sz w:val="16"/>
                <w:szCs w:val="16"/>
              </w:rPr>
              <w:t>the e-form</w:t>
            </w:r>
          </w:p>
          <w:p w14:paraId="70199D90"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hAnsi="Arial"/>
                <w:b/>
                <w:sz w:val="16"/>
                <w:szCs w:val="16"/>
              </w:rPr>
              <w:t>Submit</w:t>
            </w:r>
            <w:r w:rsidRPr="001243CC">
              <w:rPr>
                <w:rFonts w:ascii="Arial" w:hAnsi="Arial"/>
                <w:sz w:val="16"/>
                <w:szCs w:val="16"/>
              </w:rPr>
              <w:t xml:space="preserve"> e-form</w:t>
            </w:r>
          </w:p>
          <w:p w14:paraId="21BE9247" w14:textId="77777777" w:rsidR="00E34DF7" w:rsidRPr="001243CC" w:rsidRDefault="00E34DF7" w:rsidP="00C90DDD">
            <w:pPr>
              <w:spacing w:before="40" w:after="40"/>
              <w:ind w:left="0"/>
              <w:jc w:val="left"/>
              <w:rPr>
                <w:rFonts w:ascii="Arial" w:eastAsia="Times New Roman" w:hAnsi="Arial"/>
                <w:b/>
                <w:color w:val="000000"/>
                <w:sz w:val="16"/>
                <w:szCs w:val="16"/>
              </w:rPr>
            </w:pPr>
          </w:p>
        </w:tc>
        <w:tc>
          <w:tcPr>
            <w:tcW w:w="2160" w:type="dxa"/>
            <w:shd w:val="clear" w:color="auto" w:fill="F2F2F2" w:themeFill="background1" w:themeFillShade="F2"/>
          </w:tcPr>
          <w:p w14:paraId="26FE761A" w14:textId="488FF217" w:rsidR="00E34DF7" w:rsidRPr="001243CC" w:rsidRDefault="00E34DF7" w:rsidP="00E34DF7">
            <w:pPr>
              <w:pStyle w:val="ListParagraph"/>
              <w:numPr>
                <w:ilvl w:val="0"/>
                <w:numId w:val="109"/>
              </w:numPr>
              <w:spacing w:before="40" w:after="40"/>
              <w:ind w:leftChars="0" w:left="232" w:hanging="232"/>
              <w:jc w:val="left"/>
              <w:rPr>
                <w:rFonts w:ascii="Arial" w:eastAsia="Times New Roman" w:hAnsi="Arial"/>
                <w:color w:val="000000"/>
                <w:sz w:val="16"/>
                <w:szCs w:val="16"/>
              </w:rPr>
            </w:pPr>
            <w:r w:rsidRPr="001243CC">
              <w:rPr>
                <w:rFonts w:ascii="Arial" w:eastAsia="Times New Roman" w:hAnsi="Arial"/>
                <w:b/>
                <w:color w:val="000000"/>
                <w:sz w:val="16"/>
                <w:szCs w:val="16"/>
              </w:rPr>
              <w:t>No permission</w:t>
            </w:r>
            <w:r w:rsidR="00D2507D" w:rsidRPr="001243CC">
              <w:rPr>
                <w:rFonts w:ascii="Arial" w:eastAsia="Times New Roman" w:hAnsi="Arial"/>
                <w:b/>
                <w:color w:val="000000"/>
                <w:sz w:val="16"/>
                <w:szCs w:val="16"/>
              </w:rPr>
              <w:t>s</w:t>
            </w:r>
          </w:p>
        </w:tc>
        <w:tc>
          <w:tcPr>
            <w:tcW w:w="2070" w:type="dxa"/>
          </w:tcPr>
          <w:p w14:paraId="0B0581CA" w14:textId="77777777" w:rsidR="00E34DF7" w:rsidRPr="001243CC" w:rsidRDefault="00E34DF7" w:rsidP="00E34DF7">
            <w:pPr>
              <w:pStyle w:val="ListParagraph"/>
              <w:numPr>
                <w:ilvl w:val="0"/>
                <w:numId w:val="109"/>
              </w:numPr>
              <w:spacing w:before="40" w:after="40"/>
              <w:ind w:leftChars="0" w:left="232" w:hanging="232"/>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pending form</w:t>
            </w:r>
          </w:p>
        </w:tc>
        <w:tc>
          <w:tcPr>
            <w:tcW w:w="2070" w:type="dxa"/>
            <w:shd w:val="clear" w:color="auto" w:fill="F2F2F2" w:themeFill="background1" w:themeFillShade="F2"/>
          </w:tcPr>
          <w:p w14:paraId="6D50DAA7" w14:textId="296B5290" w:rsidR="00E34DF7" w:rsidRPr="001243CC" w:rsidRDefault="00E34DF7" w:rsidP="00E34DF7">
            <w:pPr>
              <w:pStyle w:val="ListParagraph"/>
              <w:numPr>
                <w:ilvl w:val="0"/>
                <w:numId w:val="109"/>
              </w:numPr>
              <w:spacing w:before="40" w:after="40"/>
              <w:ind w:leftChars="0" w:left="232" w:hanging="232"/>
              <w:jc w:val="left"/>
              <w:rPr>
                <w:rFonts w:ascii="Arial" w:eastAsia="Times New Roman" w:hAnsi="Arial"/>
                <w:color w:val="000000"/>
                <w:sz w:val="16"/>
                <w:szCs w:val="16"/>
              </w:rPr>
            </w:pPr>
            <w:r w:rsidRPr="001243CC">
              <w:rPr>
                <w:rFonts w:ascii="Arial" w:eastAsia="Times New Roman" w:hAnsi="Arial"/>
                <w:b/>
                <w:color w:val="000000"/>
                <w:sz w:val="16"/>
                <w:szCs w:val="16"/>
              </w:rPr>
              <w:t>No permission</w:t>
            </w:r>
            <w:r w:rsidR="00D2507D" w:rsidRPr="001243CC">
              <w:rPr>
                <w:rFonts w:ascii="Arial" w:eastAsia="Times New Roman" w:hAnsi="Arial"/>
                <w:b/>
                <w:color w:val="000000"/>
                <w:sz w:val="16"/>
                <w:szCs w:val="16"/>
              </w:rPr>
              <w:t>s</w:t>
            </w:r>
          </w:p>
        </w:tc>
      </w:tr>
      <w:tr w:rsidR="00E34DF7" w:rsidRPr="000961F5" w14:paraId="7BA37E18" w14:textId="77777777" w:rsidTr="002B0661">
        <w:trPr>
          <w:trHeight w:val="390"/>
        </w:trPr>
        <w:tc>
          <w:tcPr>
            <w:tcW w:w="384" w:type="dxa"/>
            <w:hideMark/>
          </w:tcPr>
          <w:p w14:paraId="44EE5BC3" w14:textId="77777777" w:rsidR="00E34DF7" w:rsidRPr="001243CC" w:rsidRDefault="00E34DF7" w:rsidP="00C90DDD">
            <w:pPr>
              <w:spacing w:after="0"/>
              <w:ind w:left="0"/>
              <w:jc w:val="center"/>
              <w:rPr>
                <w:rFonts w:ascii="Arial" w:eastAsia="Times New Roman" w:hAnsi="Arial"/>
                <w:color w:val="000000"/>
                <w:sz w:val="16"/>
                <w:szCs w:val="16"/>
              </w:rPr>
            </w:pPr>
            <w:r w:rsidRPr="001243CC">
              <w:rPr>
                <w:rFonts w:ascii="Arial" w:eastAsia="Times New Roman" w:hAnsi="Arial"/>
                <w:color w:val="000000"/>
                <w:sz w:val="16"/>
                <w:szCs w:val="16"/>
              </w:rPr>
              <w:lastRenderedPageBreak/>
              <w:t>2</w:t>
            </w:r>
          </w:p>
        </w:tc>
        <w:tc>
          <w:tcPr>
            <w:tcW w:w="1194" w:type="dxa"/>
            <w:hideMark/>
          </w:tcPr>
          <w:p w14:paraId="0743159F" w14:textId="77777777" w:rsidR="00E34DF7" w:rsidRPr="001243CC" w:rsidRDefault="00E34DF7" w:rsidP="00C90DDD">
            <w:pPr>
              <w:spacing w:after="0"/>
              <w:ind w:left="0"/>
              <w:jc w:val="left"/>
              <w:rPr>
                <w:rFonts w:ascii="Arial" w:eastAsia="Times New Roman" w:hAnsi="Arial"/>
                <w:color w:val="000000"/>
                <w:sz w:val="16"/>
                <w:szCs w:val="16"/>
              </w:rPr>
            </w:pPr>
            <w:r w:rsidRPr="001243CC">
              <w:rPr>
                <w:rFonts w:ascii="Arial" w:eastAsia="Times New Roman" w:hAnsi="Arial"/>
                <w:b/>
                <w:color w:val="000000"/>
                <w:sz w:val="16"/>
                <w:szCs w:val="16"/>
              </w:rPr>
              <w:t>Submitted</w:t>
            </w:r>
          </w:p>
          <w:p w14:paraId="33A116B5" w14:textId="77777777" w:rsidR="00E34DF7" w:rsidRPr="001243CC" w:rsidRDefault="00E34DF7" w:rsidP="00C90DDD">
            <w:pPr>
              <w:spacing w:after="0"/>
              <w:ind w:left="0"/>
              <w:jc w:val="left"/>
              <w:rPr>
                <w:rFonts w:ascii="Arial" w:eastAsia="Times New Roman" w:hAnsi="Arial"/>
                <w:color w:val="000000"/>
                <w:sz w:val="16"/>
                <w:szCs w:val="16"/>
              </w:rPr>
            </w:pPr>
            <w:r w:rsidRPr="001243CC">
              <w:rPr>
                <w:rFonts w:ascii="Arial" w:eastAsia="Times New Roman" w:hAnsi="Arial"/>
                <w:color w:val="000000"/>
                <w:sz w:val="16"/>
                <w:szCs w:val="16"/>
              </w:rPr>
              <w:t> </w:t>
            </w:r>
          </w:p>
        </w:tc>
        <w:tc>
          <w:tcPr>
            <w:tcW w:w="2467" w:type="dxa"/>
          </w:tcPr>
          <w:p w14:paraId="45F0DC18"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submitted e-form</w:t>
            </w:r>
          </w:p>
          <w:p w14:paraId="4438635A" w14:textId="77777777" w:rsidR="00E34DF7" w:rsidRPr="001243CC" w:rsidRDefault="00E34DF7" w:rsidP="00C90DDD">
            <w:pPr>
              <w:pStyle w:val="ListParagraph"/>
              <w:spacing w:before="40" w:after="40"/>
              <w:ind w:leftChars="0" w:left="227"/>
              <w:jc w:val="left"/>
              <w:rPr>
                <w:rFonts w:ascii="Arial" w:eastAsia="Times New Roman" w:hAnsi="Arial"/>
                <w:b/>
                <w:color w:val="000000"/>
                <w:sz w:val="16"/>
                <w:szCs w:val="16"/>
              </w:rPr>
            </w:pPr>
          </w:p>
        </w:tc>
        <w:tc>
          <w:tcPr>
            <w:tcW w:w="2160" w:type="dxa"/>
          </w:tcPr>
          <w:p w14:paraId="42485D58" w14:textId="0326D3E2"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hAnsi="Arial"/>
                <w:b/>
                <w:sz w:val="16"/>
                <w:szCs w:val="16"/>
              </w:rPr>
              <w:t xml:space="preserve">Change status </w:t>
            </w:r>
            <w:r w:rsidRPr="001243CC">
              <w:rPr>
                <w:rFonts w:ascii="Arial" w:hAnsi="Arial"/>
                <w:sz w:val="16"/>
                <w:szCs w:val="16"/>
              </w:rPr>
              <w:t xml:space="preserve">of submitted </w:t>
            </w:r>
            <w:r w:rsidRPr="001243CC">
              <w:rPr>
                <w:rFonts w:ascii="Arial" w:eastAsia="Times New Roman" w:hAnsi="Arial"/>
                <w:color w:val="000000"/>
                <w:sz w:val="16"/>
                <w:szCs w:val="16"/>
              </w:rPr>
              <w:t>e-form</w:t>
            </w:r>
            <w:r w:rsidRPr="001243CC">
              <w:rPr>
                <w:rFonts w:ascii="Arial" w:hAnsi="Arial"/>
                <w:sz w:val="16"/>
                <w:szCs w:val="16"/>
              </w:rPr>
              <w:t xml:space="preserve">  to “Finali</w:t>
            </w:r>
            <w:r w:rsidR="00C810A5" w:rsidRPr="001243CC">
              <w:rPr>
                <w:rFonts w:ascii="Arial" w:hAnsi="Arial"/>
                <w:sz w:val="16"/>
                <w:szCs w:val="16"/>
              </w:rPr>
              <w:t>s</w:t>
            </w:r>
            <w:r w:rsidRPr="001243CC">
              <w:rPr>
                <w:rFonts w:ascii="Arial" w:hAnsi="Arial"/>
                <w:sz w:val="16"/>
                <w:szCs w:val="16"/>
              </w:rPr>
              <w:t>ed”</w:t>
            </w:r>
          </w:p>
          <w:p w14:paraId="6D31D727"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hAnsi="Arial"/>
                <w:b/>
                <w:sz w:val="16"/>
                <w:szCs w:val="16"/>
              </w:rPr>
              <w:t xml:space="preserve">Change status </w:t>
            </w:r>
            <w:r w:rsidRPr="001243CC">
              <w:rPr>
                <w:rFonts w:ascii="Arial" w:hAnsi="Arial"/>
                <w:sz w:val="16"/>
                <w:szCs w:val="16"/>
              </w:rPr>
              <w:t xml:space="preserve">of submitted </w:t>
            </w:r>
            <w:r w:rsidRPr="001243CC">
              <w:rPr>
                <w:rFonts w:ascii="Arial" w:eastAsia="Times New Roman" w:hAnsi="Arial"/>
                <w:color w:val="000000"/>
                <w:sz w:val="16"/>
                <w:szCs w:val="16"/>
              </w:rPr>
              <w:t>e-form</w:t>
            </w:r>
            <w:r w:rsidRPr="001243CC">
              <w:rPr>
                <w:rFonts w:ascii="Arial" w:hAnsi="Arial"/>
                <w:sz w:val="16"/>
                <w:szCs w:val="16"/>
              </w:rPr>
              <w:t xml:space="preserve"> back to “Reverted” for amendment and </w:t>
            </w:r>
            <w:r w:rsidRPr="001243CC">
              <w:rPr>
                <w:rFonts w:ascii="Arial" w:hAnsi="Arial"/>
                <w:b/>
                <w:sz w:val="16"/>
                <w:szCs w:val="16"/>
              </w:rPr>
              <w:t>Write comment</w:t>
            </w:r>
          </w:p>
          <w:p w14:paraId="2C17D95F" w14:textId="77777777" w:rsidR="00E34DF7" w:rsidRPr="001243CC" w:rsidRDefault="00E34DF7" w:rsidP="00C90DDD">
            <w:pPr>
              <w:pStyle w:val="ListParagraph"/>
              <w:spacing w:before="40" w:after="40"/>
              <w:ind w:leftChars="0" w:left="227"/>
              <w:jc w:val="left"/>
              <w:rPr>
                <w:rFonts w:ascii="Arial" w:eastAsia="Times New Roman" w:hAnsi="Arial"/>
                <w:b/>
                <w:color w:val="000000"/>
                <w:sz w:val="16"/>
                <w:szCs w:val="16"/>
              </w:rPr>
            </w:pPr>
          </w:p>
        </w:tc>
        <w:tc>
          <w:tcPr>
            <w:tcW w:w="2070" w:type="dxa"/>
          </w:tcPr>
          <w:p w14:paraId="29FAE210"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submitted e-form</w:t>
            </w:r>
          </w:p>
        </w:tc>
        <w:tc>
          <w:tcPr>
            <w:tcW w:w="2070" w:type="dxa"/>
            <w:shd w:val="clear" w:color="auto" w:fill="F2F2F2" w:themeFill="background1" w:themeFillShade="F2"/>
          </w:tcPr>
          <w:p w14:paraId="18BF3D68" w14:textId="1217B37E"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No permission</w:t>
            </w:r>
            <w:r w:rsidR="00D2507D" w:rsidRPr="001243CC">
              <w:rPr>
                <w:rFonts w:ascii="Arial" w:eastAsia="Times New Roman" w:hAnsi="Arial"/>
                <w:b/>
                <w:color w:val="000000"/>
                <w:sz w:val="16"/>
                <w:szCs w:val="16"/>
              </w:rPr>
              <w:t>s</w:t>
            </w:r>
          </w:p>
        </w:tc>
      </w:tr>
      <w:tr w:rsidR="00E34DF7" w:rsidRPr="000961F5" w14:paraId="609856D7" w14:textId="77777777" w:rsidTr="002B0661">
        <w:trPr>
          <w:trHeight w:val="390"/>
        </w:trPr>
        <w:tc>
          <w:tcPr>
            <w:tcW w:w="384" w:type="dxa"/>
          </w:tcPr>
          <w:p w14:paraId="4A294B37" w14:textId="77777777" w:rsidR="00E34DF7" w:rsidRPr="001243CC" w:rsidRDefault="00E34DF7" w:rsidP="00C90DDD">
            <w:pPr>
              <w:spacing w:after="0"/>
              <w:ind w:left="0"/>
              <w:jc w:val="center"/>
              <w:rPr>
                <w:rFonts w:ascii="Arial" w:eastAsia="Times New Roman" w:hAnsi="Arial"/>
                <w:color w:val="000000"/>
                <w:sz w:val="16"/>
                <w:szCs w:val="16"/>
              </w:rPr>
            </w:pPr>
            <w:r w:rsidRPr="001243CC">
              <w:rPr>
                <w:rFonts w:ascii="Arial" w:eastAsia="Times New Roman" w:hAnsi="Arial"/>
                <w:color w:val="000000"/>
                <w:sz w:val="16"/>
                <w:szCs w:val="16"/>
              </w:rPr>
              <w:t>3</w:t>
            </w:r>
          </w:p>
        </w:tc>
        <w:tc>
          <w:tcPr>
            <w:tcW w:w="1194" w:type="dxa"/>
          </w:tcPr>
          <w:p w14:paraId="2D37576C" w14:textId="77777777" w:rsidR="00E34DF7" w:rsidRPr="001243CC" w:rsidRDefault="00E34DF7" w:rsidP="00C90DDD">
            <w:pPr>
              <w:spacing w:after="0"/>
              <w:ind w:left="0"/>
              <w:jc w:val="left"/>
              <w:rPr>
                <w:rFonts w:ascii="Arial" w:eastAsia="Times New Roman" w:hAnsi="Arial"/>
                <w:b/>
                <w:color w:val="000000"/>
                <w:sz w:val="16"/>
                <w:szCs w:val="16"/>
              </w:rPr>
            </w:pPr>
            <w:r w:rsidRPr="001243CC">
              <w:rPr>
                <w:rFonts w:ascii="Arial" w:eastAsia="Times New Roman" w:hAnsi="Arial"/>
                <w:b/>
                <w:color w:val="000000"/>
                <w:sz w:val="16"/>
                <w:szCs w:val="16"/>
              </w:rPr>
              <w:t>Reverted</w:t>
            </w:r>
          </w:p>
        </w:tc>
        <w:tc>
          <w:tcPr>
            <w:tcW w:w="2467" w:type="dxa"/>
          </w:tcPr>
          <w:p w14:paraId="3F2186ED"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A</w:t>
            </w:r>
            <w:r w:rsidRPr="001243CC">
              <w:rPr>
                <w:rFonts w:ascii="Arial" w:hAnsi="Arial"/>
                <w:b/>
                <w:sz w:val="16"/>
                <w:szCs w:val="16"/>
              </w:rPr>
              <w:t xml:space="preserve">mend </w:t>
            </w:r>
            <w:r w:rsidRPr="001243CC">
              <w:rPr>
                <w:rFonts w:ascii="Arial" w:hAnsi="Arial"/>
                <w:sz w:val="16"/>
                <w:szCs w:val="16"/>
              </w:rPr>
              <w:t>data fields</w:t>
            </w:r>
            <w:r w:rsidRPr="001243CC">
              <w:rPr>
                <w:rFonts w:ascii="Arial" w:hAnsi="Arial"/>
                <w:b/>
                <w:sz w:val="16"/>
                <w:szCs w:val="16"/>
              </w:rPr>
              <w:t xml:space="preserve"> </w:t>
            </w:r>
            <w:r w:rsidRPr="001243CC">
              <w:rPr>
                <w:rFonts w:ascii="Arial" w:hAnsi="Arial"/>
                <w:sz w:val="16"/>
                <w:szCs w:val="16"/>
              </w:rPr>
              <w:t>within the e-form</w:t>
            </w:r>
          </w:p>
          <w:p w14:paraId="044210E3"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hAnsi="Arial"/>
                <w:b/>
                <w:sz w:val="16"/>
                <w:szCs w:val="16"/>
              </w:rPr>
              <w:t xml:space="preserve">Save </w:t>
            </w:r>
            <w:r w:rsidRPr="001243CC">
              <w:rPr>
                <w:rFonts w:ascii="Arial" w:hAnsi="Arial"/>
                <w:sz w:val="16"/>
                <w:szCs w:val="16"/>
              </w:rPr>
              <w:t>the e-form</w:t>
            </w:r>
          </w:p>
          <w:p w14:paraId="758E7F52"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hAnsi="Arial"/>
                <w:b/>
                <w:sz w:val="16"/>
                <w:szCs w:val="16"/>
              </w:rPr>
              <w:t>Submit</w:t>
            </w:r>
            <w:r w:rsidRPr="001243CC">
              <w:rPr>
                <w:rFonts w:ascii="Arial" w:hAnsi="Arial"/>
                <w:sz w:val="16"/>
                <w:szCs w:val="16"/>
              </w:rPr>
              <w:t xml:space="preserve"> e-form</w:t>
            </w:r>
          </w:p>
          <w:p w14:paraId="76B76918" w14:textId="77777777" w:rsidR="00E34DF7" w:rsidRPr="001243CC" w:rsidRDefault="00E34DF7" w:rsidP="00C90DDD">
            <w:pPr>
              <w:pStyle w:val="ListParagraph"/>
              <w:spacing w:before="40" w:after="40"/>
              <w:ind w:leftChars="0" w:left="227"/>
              <w:jc w:val="left"/>
              <w:rPr>
                <w:rFonts w:ascii="Arial" w:eastAsia="Times New Roman" w:hAnsi="Arial"/>
                <w:b/>
                <w:color w:val="000000"/>
                <w:sz w:val="16"/>
                <w:szCs w:val="16"/>
              </w:rPr>
            </w:pPr>
          </w:p>
        </w:tc>
        <w:tc>
          <w:tcPr>
            <w:tcW w:w="2160" w:type="dxa"/>
          </w:tcPr>
          <w:p w14:paraId="7547A4BE"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e-form (last submitted image)</w:t>
            </w:r>
          </w:p>
        </w:tc>
        <w:tc>
          <w:tcPr>
            <w:tcW w:w="2070" w:type="dxa"/>
          </w:tcPr>
          <w:p w14:paraId="588803EF" w14:textId="3543015C"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reverted e-form</w:t>
            </w:r>
            <w:r w:rsidR="00847054" w:rsidRPr="001243CC">
              <w:rPr>
                <w:rFonts w:ascii="Arial" w:eastAsia="Times New Roman" w:hAnsi="Arial"/>
                <w:color w:val="000000"/>
                <w:sz w:val="16"/>
                <w:szCs w:val="16"/>
              </w:rPr>
              <w:t xml:space="preserve"> (share the same view as the Submitter)</w:t>
            </w:r>
          </w:p>
        </w:tc>
        <w:tc>
          <w:tcPr>
            <w:tcW w:w="2070" w:type="dxa"/>
            <w:shd w:val="clear" w:color="auto" w:fill="F2F2F2" w:themeFill="background1" w:themeFillShade="F2"/>
          </w:tcPr>
          <w:p w14:paraId="750BCBDA" w14:textId="3DF5EA86"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No permission</w:t>
            </w:r>
            <w:r w:rsidR="00D2507D" w:rsidRPr="001243CC">
              <w:rPr>
                <w:rFonts w:ascii="Arial" w:eastAsia="Times New Roman" w:hAnsi="Arial"/>
                <w:b/>
                <w:color w:val="000000"/>
                <w:sz w:val="16"/>
                <w:szCs w:val="16"/>
              </w:rPr>
              <w:t>s</w:t>
            </w:r>
          </w:p>
        </w:tc>
      </w:tr>
      <w:tr w:rsidR="000D5CC3" w:rsidRPr="000961F5" w14:paraId="55F08294" w14:textId="77777777" w:rsidTr="002B0661">
        <w:trPr>
          <w:trHeight w:val="390"/>
        </w:trPr>
        <w:tc>
          <w:tcPr>
            <w:tcW w:w="384" w:type="dxa"/>
          </w:tcPr>
          <w:p w14:paraId="42F1F433" w14:textId="6EAADF5F" w:rsidR="000D5CC3" w:rsidRPr="001243CC" w:rsidRDefault="000D5CC3" w:rsidP="000D5CC3">
            <w:pPr>
              <w:spacing w:after="0"/>
              <w:ind w:left="0"/>
              <w:jc w:val="center"/>
              <w:rPr>
                <w:rFonts w:ascii="Arial" w:eastAsia="Times New Roman" w:hAnsi="Arial"/>
                <w:color w:val="000000"/>
                <w:sz w:val="16"/>
                <w:szCs w:val="16"/>
              </w:rPr>
            </w:pPr>
            <w:r w:rsidRPr="001243CC">
              <w:rPr>
                <w:rFonts w:ascii="Arial" w:eastAsia="Times New Roman" w:hAnsi="Arial"/>
                <w:color w:val="000000"/>
                <w:sz w:val="16"/>
                <w:szCs w:val="16"/>
              </w:rPr>
              <w:t>4</w:t>
            </w:r>
          </w:p>
        </w:tc>
        <w:tc>
          <w:tcPr>
            <w:tcW w:w="1194" w:type="dxa"/>
          </w:tcPr>
          <w:p w14:paraId="57321D1F" w14:textId="17E8A120" w:rsidR="000D5CC3" w:rsidRPr="001243CC" w:rsidRDefault="000D5CC3" w:rsidP="000D5CC3">
            <w:pPr>
              <w:spacing w:after="0"/>
              <w:ind w:left="0"/>
              <w:jc w:val="left"/>
              <w:rPr>
                <w:rFonts w:ascii="Arial" w:eastAsia="Times New Roman" w:hAnsi="Arial"/>
                <w:b/>
                <w:color w:val="000000"/>
                <w:sz w:val="16"/>
                <w:szCs w:val="16"/>
              </w:rPr>
            </w:pPr>
            <w:r w:rsidRPr="001243CC">
              <w:rPr>
                <w:rFonts w:ascii="Arial" w:eastAsia="Times New Roman" w:hAnsi="Arial"/>
                <w:b/>
                <w:color w:val="000000"/>
                <w:sz w:val="16"/>
                <w:szCs w:val="16"/>
              </w:rPr>
              <w:t>Cleared</w:t>
            </w:r>
          </w:p>
        </w:tc>
        <w:tc>
          <w:tcPr>
            <w:tcW w:w="2467" w:type="dxa"/>
          </w:tcPr>
          <w:p w14:paraId="38940AE0" w14:textId="527A10A1" w:rsidR="000D5CC3" w:rsidRPr="001243CC" w:rsidRDefault="000D5CC3" w:rsidP="000D5CC3">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cleared e-form</w:t>
            </w:r>
          </w:p>
        </w:tc>
        <w:tc>
          <w:tcPr>
            <w:tcW w:w="2160" w:type="dxa"/>
          </w:tcPr>
          <w:p w14:paraId="2FDCDFAF" w14:textId="77777777" w:rsidR="000D5CC3" w:rsidRPr="001243CC" w:rsidRDefault="000D5CC3" w:rsidP="000D5CC3">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cleared e-form</w:t>
            </w:r>
          </w:p>
          <w:p w14:paraId="7FF05A15" w14:textId="77777777" w:rsidR="000D5CC3" w:rsidRPr="001243CC" w:rsidRDefault="000D5CC3">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hAnsi="Arial"/>
                <w:b/>
                <w:sz w:val="16"/>
                <w:szCs w:val="16"/>
              </w:rPr>
              <w:t xml:space="preserve">Change status </w:t>
            </w:r>
            <w:r w:rsidRPr="001243CC">
              <w:rPr>
                <w:rFonts w:ascii="Arial" w:hAnsi="Arial"/>
                <w:sz w:val="16"/>
                <w:szCs w:val="16"/>
              </w:rPr>
              <w:t xml:space="preserve">of cleared </w:t>
            </w:r>
            <w:r w:rsidRPr="001243CC">
              <w:rPr>
                <w:rFonts w:ascii="Arial" w:eastAsia="Times New Roman" w:hAnsi="Arial"/>
                <w:color w:val="000000"/>
                <w:sz w:val="16"/>
                <w:szCs w:val="16"/>
              </w:rPr>
              <w:t>e-form</w:t>
            </w:r>
            <w:r w:rsidRPr="001243CC">
              <w:rPr>
                <w:rFonts w:ascii="Arial" w:hAnsi="Arial"/>
                <w:sz w:val="16"/>
                <w:szCs w:val="16"/>
              </w:rPr>
              <w:t xml:space="preserve"> back to “Reverted” for amendment and </w:t>
            </w:r>
            <w:r w:rsidRPr="001243CC">
              <w:rPr>
                <w:rFonts w:ascii="Arial" w:hAnsi="Arial"/>
                <w:b/>
                <w:sz w:val="16"/>
                <w:szCs w:val="16"/>
              </w:rPr>
              <w:t>Write comment</w:t>
            </w:r>
          </w:p>
          <w:p w14:paraId="2271FA56" w14:textId="76178904" w:rsidR="002A644F" w:rsidRPr="001243CC" w:rsidRDefault="002A644F" w:rsidP="002B0661">
            <w:pPr>
              <w:pStyle w:val="ListParagraph"/>
              <w:spacing w:before="40" w:after="40"/>
              <w:ind w:leftChars="0" w:left="227"/>
              <w:jc w:val="left"/>
              <w:rPr>
                <w:rFonts w:ascii="Arial" w:eastAsia="Times New Roman" w:hAnsi="Arial"/>
                <w:b/>
                <w:color w:val="000000"/>
                <w:sz w:val="16"/>
                <w:szCs w:val="16"/>
              </w:rPr>
            </w:pPr>
          </w:p>
        </w:tc>
        <w:tc>
          <w:tcPr>
            <w:tcW w:w="2070" w:type="dxa"/>
          </w:tcPr>
          <w:p w14:paraId="099D693F" w14:textId="489F4FAA" w:rsidR="000D5CC3" w:rsidRPr="001243CC" w:rsidRDefault="000D5CC3" w:rsidP="000D5CC3">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cleared e-form</w:t>
            </w:r>
          </w:p>
        </w:tc>
        <w:tc>
          <w:tcPr>
            <w:tcW w:w="2070" w:type="dxa"/>
            <w:shd w:val="clear" w:color="auto" w:fill="auto"/>
          </w:tcPr>
          <w:p w14:paraId="76DB4B9B" w14:textId="42025605" w:rsidR="000D5CC3" w:rsidRPr="001243CC" w:rsidRDefault="000D5CC3" w:rsidP="000D5CC3">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cleared e-form</w:t>
            </w:r>
          </w:p>
        </w:tc>
      </w:tr>
      <w:tr w:rsidR="00E34DF7" w:rsidRPr="000961F5" w14:paraId="47749527" w14:textId="77777777" w:rsidTr="0032420F">
        <w:trPr>
          <w:trHeight w:val="390"/>
        </w:trPr>
        <w:tc>
          <w:tcPr>
            <w:tcW w:w="384" w:type="dxa"/>
          </w:tcPr>
          <w:p w14:paraId="4F485EA1" w14:textId="039B4385" w:rsidR="00E34DF7" w:rsidRPr="001243CC" w:rsidRDefault="000D5CC3" w:rsidP="00C90DDD">
            <w:pPr>
              <w:spacing w:after="0"/>
              <w:ind w:left="0"/>
              <w:jc w:val="center"/>
              <w:rPr>
                <w:rFonts w:ascii="Arial" w:eastAsia="Times New Roman" w:hAnsi="Arial"/>
                <w:color w:val="000000"/>
                <w:sz w:val="16"/>
                <w:szCs w:val="16"/>
              </w:rPr>
            </w:pPr>
            <w:r w:rsidRPr="001243CC">
              <w:rPr>
                <w:rFonts w:ascii="Arial" w:eastAsia="Times New Roman" w:hAnsi="Arial"/>
                <w:color w:val="000000"/>
                <w:sz w:val="16"/>
                <w:szCs w:val="16"/>
              </w:rPr>
              <w:t>5</w:t>
            </w:r>
          </w:p>
        </w:tc>
        <w:tc>
          <w:tcPr>
            <w:tcW w:w="1194" w:type="dxa"/>
          </w:tcPr>
          <w:p w14:paraId="26632F3D" w14:textId="767A048E" w:rsidR="00E34DF7" w:rsidRPr="001243CC" w:rsidRDefault="00E34DF7" w:rsidP="00C90DDD">
            <w:pPr>
              <w:spacing w:after="0"/>
              <w:ind w:left="0"/>
              <w:jc w:val="left"/>
              <w:rPr>
                <w:rFonts w:ascii="Arial" w:eastAsia="Times New Roman" w:hAnsi="Arial"/>
                <w:b/>
                <w:color w:val="000000"/>
                <w:sz w:val="16"/>
                <w:szCs w:val="16"/>
              </w:rPr>
            </w:pPr>
            <w:r w:rsidRPr="001243CC">
              <w:rPr>
                <w:rFonts w:ascii="Arial" w:eastAsia="Times New Roman" w:hAnsi="Arial"/>
                <w:b/>
                <w:color w:val="000000"/>
                <w:sz w:val="16"/>
                <w:szCs w:val="16"/>
              </w:rPr>
              <w:t>Finali</w:t>
            </w:r>
            <w:r w:rsidR="00C810A5" w:rsidRPr="001243CC">
              <w:rPr>
                <w:rFonts w:ascii="Arial" w:eastAsia="Times New Roman" w:hAnsi="Arial"/>
                <w:b/>
                <w:color w:val="000000"/>
                <w:sz w:val="16"/>
                <w:szCs w:val="16"/>
              </w:rPr>
              <w:t>s</w:t>
            </w:r>
            <w:r w:rsidRPr="001243CC">
              <w:rPr>
                <w:rFonts w:ascii="Arial" w:eastAsia="Times New Roman" w:hAnsi="Arial"/>
                <w:b/>
                <w:color w:val="000000"/>
                <w:sz w:val="16"/>
                <w:szCs w:val="16"/>
              </w:rPr>
              <w:t>ed</w:t>
            </w:r>
          </w:p>
        </w:tc>
        <w:tc>
          <w:tcPr>
            <w:tcW w:w="2467" w:type="dxa"/>
          </w:tcPr>
          <w:p w14:paraId="46180E74"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finalised e-form</w:t>
            </w:r>
          </w:p>
        </w:tc>
        <w:tc>
          <w:tcPr>
            <w:tcW w:w="2160" w:type="dxa"/>
          </w:tcPr>
          <w:p w14:paraId="23EF4312"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finalised e-form</w:t>
            </w:r>
          </w:p>
        </w:tc>
        <w:tc>
          <w:tcPr>
            <w:tcW w:w="2070" w:type="dxa"/>
          </w:tcPr>
          <w:p w14:paraId="2CECD598"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finalised e-form</w:t>
            </w:r>
          </w:p>
        </w:tc>
        <w:tc>
          <w:tcPr>
            <w:tcW w:w="2070" w:type="dxa"/>
          </w:tcPr>
          <w:p w14:paraId="14CAE9B6" w14:textId="77777777" w:rsidR="00E34DF7" w:rsidRPr="001243CC" w:rsidRDefault="00E34DF7" w:rsidP="00E34DF7">
            <w:pPr>
              <w:pStyle w:val="ListParagraph"/>
              <w:numPr>
                <w:ilvl w:val="0"/>
                <w:numId w:val="34"/>
              </w:numPr>
              <w:spacing w:before="40" w:after="40"/>
              <w:ind w:leftChars="0" w:left="227" w:hanging="227"/>
              <w:jc w:val="left"/>
              <w:rPr>
                <w:rFonts w:ascii="Arial" w:eastAsia="Times New Roman" w:hAnsi="Arial"/>
                <w:b/>
                <w:color w:val="000000"/>
                <w:sz w:val="16"/>
                <w:szCs w:val="16"/>
              </w:rPr>
            </w:pPr>
            <w:r w:rsidRPr="001243CC">
              <w:rPr>
                <w:rFonts w:ascii="Arial" w:eastAsia="Times New Roman" w:hAnsi="Arial"/>
                <w:b/>
                <w:color w:val="000000"/>
                <w:sz w:val="16"/>
                <w:szCs w:val="16"/>
              </w:rPr>
              <w:t xml:space="preserve">Enquire </w:t>
            </w:r>
            <w:r w:rsidRPr="001243CC">
              <w:rPr>
                <w:rFonts w:ascii="Arial" w:eastAsia="Times New Roman" w:hAnsi="Arial"/>
                <w:color w:val="000000"/>
                <w:sz w:val="16"/>
                <w:szCs w:val="16"/>
              </w:rPr>
              <w:t>the finalised e-form</w:t>
            </w:r>
          </w:p>
        </w:tc>
      </w:tr>
    </w:tbl>
    <w:p w14:paraId="6D72F4D4" w14:textId="77777777" w:rsidR="00165718" w:rsidRPr="000961F5" w:rsidRDefault="00165718" w:rsidP="00E02C03">
      <w:pPr>
        <w:ind w:left="0"/>
        <w:rPr>
          <w:lang w:eastAsia="x-none"/>
        </w:rPr>
      </w:pPr>
    </w:p>
    <w:p w14:paraId="3ADA86D3" w14:textId="77777777" w:rsidR="00E02C03" w:rsidRPr="000961F5" w:rsidRDefault="00E02C03" w:rsidP="00E02C03">
      <w:pPr>
        <w:pStyle w:val="Heading4"/>
      </w:pPr>
      <w:bookmarkStart w:id="688" w:name="_Toc62722954"/>
      <w:bookmarkStart w:id="689" w:name="_Toc65058095"/>
      <w:bookmarkStart w:id="690" w:name="_Toc65138897"/>
      <w:bookmarkStart w:id="691" w:name="_Toc65145877"/>
      <w:r w:rsidRPr="000961F5">
        <w:t>Validation Checks / System Tasks</w:t>
      </w:r>
      <w:bookmarkEnd w:id="688"/>
      <w:bookmarkEnd w:id="689"/>
      <w:bookmarkEnd w:id="690"/>
      <w:bookmarkEnd w:id="691"/>
    </w:p>
    <w:p w14:paraId="6C731A93" w14:textId="77777777" w:rsidR="00E02C03" w:rsidRPr="000961F5" w:rsidRDefault="00E02C03" w:rsidP="00E02C03">
      <w:pPr>
        <w:ind w:left="0"/>
        <w:rPr>
          <w:lang w:eastAsia="x-none"/>
        </w:rPr>
      </w:pPr>
    </w:p>
    <w:p w14:paraId="2BC80246" w14:textId="3AB8BA63" w:rsidR="00E34DF7" w:rsidRPr="001243CC" w:rsidRDefault="00E34DF7" w:rsidP="00E34DF7">
      <w:pPr>
        <w:spacing w:after="0"/>
        <w:ind w:left="0"/>
        <w:jc w:val="left"/>
        <w:rPr>
          <w:b/>
          <w:sz w:val="20"/>
          <w:szCs w:val="20"/>
          <w:lang w:eastAsia="x-none"/>
        </w:rPr>
      </w:pPr>
      <w:r w:rsidRPr="001243CC">
        <w:rPr>
          <w:b/>
          <w:sz w:val="20"/>
          <w:szCs w:val="20"/>
          <w:lang w:eastAsia="x-none"/>
        </w:rPr>
        <w:t>Item</w:t>
      </w:r>
      <w:r w:rsidR="004056D5" w:rsidRPr="001243CC">
        <w:rPr>
          <w:b/>
          <w:sz w:val="20"/>
          <w:szCs w:val="20"/>
          <w:lang w:eastAsia="x-none"/>
        </w:rPr>
        <w:t>-</w:t>
      </w:r>
      <w:r w:rsidRPr="001243CC">
        <w:rPr>
          <w:b/>
          <w:sz w:val="20"/>
          <w:szCs w:val="20"/>
          <w:lang w:eastAsia="x-none"/>
        </w:rPr>
        <w:t>1: Placement / Pre-deposit form</w:t>
      </w:r>
    </w:p>
    <w:p w14:paraId="330C00B6" w14:textId="77777777" w:rsidR="00E34DF7" w:rsidRPr="000961F5" w:rsidRDefault="00E34DF7" w:rsidP="00E34DF7">
      <w:pPr>
        <w:ind w:left="0"/>
        <w:rPr>
          <w:lang w:eastAsia="x-none"/>
        </w:rPr>
      </w:pPr>
    </w:p>
    <w:tbl>
      <w:tblPr>
        <w:tblStyle w:val="TableGrid"/>
        <w:tblW w:w="10348" w:type="dxa"/>
        <w:jc w:val="center"/>
        <w:tblLook w:val="04A0" w:firstRow="1" w:lastRow="0" w:firstColumn="1" w:lastColumn="0" w:noHBand="0" w:noVBand="1"/>
      </w:tblPr>
      <w:tblGrid>
        <w:gridCol w:w="572"/>
        <w:gridCol w:w="3316"/>
        <w:gridCol w:w="2353"/>
        <w:gridCol w:w="4107"/>
      </w:tblGrid>
      <w:tr w:rsidR="00E34DF7" w:rsidRPr="000961F5" w14:paraId="3DD4DB90" w14:textId="77777777" w:rsidTr="00DD43F3">
        <w:trPr>
          <w:trHeight w:val="55"/>
          <w:jc w:val="center"/>
        </w:trPr>
        <w:tc>
          <w:tcPr>
            <w:tcW w:w="483" w:type="dxa"/>
            <w:shd w:val="clear" w:color="auto" w:fill="13426B"/>
          </w:tcPr>
          <w:p w14:paraId="6E841251" w14:textId="77777777" w:rsidR="00E34DF7" w:rsidRPr="000961F5" w:rsidRDefault="00E34DF7" w:rsidP="00C90DDD">
            <w:pPr>
              <w:spacing w:line="276" w:lineRule="auto"/>
              <w:ind w:left="0"/>
              <w:jc w:val="left"/>
              <w:rPr>
                <w:b/>
                <w:lang w:eastAsia="x-none"/>
              </w:rPr>
            </w:pPr>
            <w:r w:rsidRPr="000961F5">
              <w:rPr>
                <w:b/>
                <w:lang w:eastAsia="x-none"/>
              </w:rPr>
              <w:t>#</w:t>
            </w:r>
          </w:p>
        </w:tc>
        <w:tc>
          <w:tcPr>
            <w:tcW w:w="3344" w:type="dxa"/>
            <w:shd w:val="clear" w:color="auto" w:fill="13426B"/>
          </w:tcPr>
          <w:p w14:paraId="5BBFA336" w14:textId="77777777" w:rsidR="00E34DF7" w:rsidRPr="000961F5" w:rsidRDefault="00E34DF7" w:rsidP="00C90DDD">
            <w:pPr>
              <w:spacing w:line="276" w:lineRule="auto"/>
              <w:ind w:left="0"/>
              <w:jc w:val="center"/>
              <w:rPr>
                <w:b/>
                <w:lang w:eastAsia="x-none"/>
              </w:rPr>
            </w:pPr>
            <w:r w:rsidRPr="000961F5">
              <w:rPr>
                <w:b/>
                <w:lang w:eastAsia="x-none"/>
              </w:rPr>
              <w:t>Validation Check / Action</w:t>
            </w:r>
          </w:p>
        </w:tc>
        <w:tc>
          <w:tcPr>
            <w:tcW w:w="2371" w:type="dxa"/>
            <w:shd w:val="clear" w:color="auto" w:fill="13426B"/>
          </w:tcPr>
          <w:p w14:paraId="61E53D22" w14:textId="77777777" w:rsidR="00E34DF7" w:rsidRPr="000961F5" w:rsidRDefault="00E34DF7" w:rsidP="00C90DDD">
            <w:pPr>
              <w:spacing w:line="276" w:lineRule="auto"/>
              <w:ind w:left="0"/>
              <w:jc w:val="center"/>
              <w:rPr>
                <w:b/>
                <w:lang w:val="en-US"/>
              </w:rPr>
            </w:pPr>
            <w:r w:rsidRPr="000961F5">
              <w:rPr>
                <w:b/>
                <w:lang w:val="en-US"/>
              </w:rPr>
              <w:t>Condition</w:t>
            </w:r>
          </w:p>
        </w:tc>
        <w:tc>
          <w:tcPr>
            <w:tcW w:w="4150" w:type="dxa"/>
            <w:shd w:val="clear" w:color="auto" w:fill="13426B"/>
            <w:vAlign w:val="bottom"/>
          </w:tcPr>
          <w:p w14:paraId="32673E7C" w14:textId="77777777" w:rsidR="00E34DF7" w:rsidRPr="000961F5" w:rsidRDefault="00E34DF7" w:rsidP="00C90DDD">
            <w:pPr>
              <w:spacing w:line="276" w:lineRule="auto"/>
              <w:ind w:left="0"/>
              <w:jc w:val="center"/>
              <w:rPr>
                <w:b/>
                <w:lang w:val="en-US"/>
              </w:rPr>
            </w:pPr>
            <w:r w:rsidRPr="000961F5">
              <w:rPr>
                <w:b/>
                <w:lang w:val="en-US"/>
              </w:rPr>
              <w:t>System Task</w:t>
            </w:r>
          </w:p>
        </w:tc>
      </w:tr>
      <w:tr w:rsidR="00AD15F1" w:rsidRPr="000961F5" w14:paraId="2F7C8F80" w14:textId="77777777" w:rsidTr="00DD43F3">
        <w:trPr>
          <w:jc w:val="center"/>
        </w:trPr>
        <w:tc>
          <w:tcPr>
            <w:tcW w:w="483" w:type="dxa"/>
          </w:tcPr>
          <w:p w14:paraId="3589E4E9" w14:textId="1D969E23" w:rsidR="00AD15F1" w:rsidRPr="000961F5" w:rsidRDefault="00AD15F1" w:rsidP="00AD15F1">
            <w:pPr>
              <w:spacing w:line="276" w:lineRule="auto"/>
              <w:ind w:left="0"/>
              <w:jc w:val="left"/>
              <w:rPr>
                <w:lang w:eastAsia="x-none"/>
              </w:rPr>
            </w:pPr>
            <w:r w:rsidRPr="002B0661">
              <w:rPr>
                <w:lang w:eastAsia="x-none"/>
              </w:rPr>
              <w:t>1</w:t>
            </w:r>
          </w:p>
        </w:tc>
        <w:tc>
          <w:tcPr>
            <w:tcW w:w="3344" w:type="dxa"/>
            <w:shd w:val="clear" w:color="auto" w:fill="auto"/>
          </w:tcPr>
          <w:p w14:paraId="061F8A40" w14:textId="5BD33EA8" w:rsidR="00AD15F1" w:rsidRPr="000961F5" w:rsidDel="004056D5" w:rsidRDefault="00AD15F1" w:rsidP="00AD15F1">
            <w:pPr>
              <w:spacing w:line="276" w:lineRule="auto"/>
              <w:ind w:left="0"/>
              <w:jc w:val="left"/>
              <w:rPr>
                <w:lang w:eastAsia="zh-TW"/>
              </w:rPr>
            </w:pPr>
            <w:r w:rsidRPr="000961F5">
              <w:rPr>
                <w:lang w:eastAsia="zh-TW"/>
              </w:rPr>
              <w:t>Deal reaches “</w:t>
            </w:r>
            <w:r w:rsidR="00F948C9" w:rsidRPr="000961F5">
              <w:rPr>
                <w:lang w:eastAsia="zh-TW"/>
              </w:rPr>
              <w:t>Deal Initiated</w:t>
            </w:r>
            <w:r w:rsidRPr="000961F5">
              <w:rPr>
                <w:lang w:eastAsia="zh-TW"/>
              </w:rPr>
              <w:t>” status</w:t>
            </w:r>
          </w:p>
        </w:tc>
        <w:tc>
          <w:tcPr>
            <w:tcW w:w="2371" w:type="dxa"/>
            <w:shd w:val="clear" w:color="auto" w:fill="auto"/>
          </w:tcPr>
          <w:p w14:paraId="0307774B" w14:textId="521792F0" w:rsidR="00AD15F1" w:rsidRPr="000961F5" w:rsidDel="004056D5" w:rsidRDefault="008F7C10" w:rsidP="008F7C10">
            <w:pPr>
              <w:spacing w:line="276" w:lineRule="auto"/>
              <w:ind w:left="0"/>
              <w:jc w:val="left"/>
              <w:rPr>
                <w:lang w:eastAsia="x-none"/>
              </w:rPr>
            </w:pPr>
            <w:r w:rsidRPr="000961F5">
              <w:rPr>
                <w:lang w:eastAsia="x-none"/>
              </w:rPr>
              <w:t>Reach</w:t>
            </w:r>
            <w:r w:rsidR="00F948C9" w:rsidRPr="000961F5">
              <w:rPr>
                <w:lang w:eastAsia="x-none"/>
              </w:rPr>
              <w:t xml:space="preserve"> Public Offer Start </w:t>
            </w:r>
            <w:r w:rsidRPr="000961F5">
              <w:rPr>
                <w:lang w:eastAsia="x-none"/>
              </w:rPr>
              <w:t>time/date</w:t>
            </w:r>
          </w:p>
        </w:tc>
        <w:tc>
          <w:tcPr>
            <w:tcW w:w="4150" w:type="dxa"/>
            <w:shd w:val="clear" w:color="auto" w:fill="auto"/>
          </w:tcPr>
          <w:p w14:paraId="41331D41" w14:textId="2B85EE63" w:rsidR="008F7C10" w:rsidRPr="002B0661" w:rsidRDefault="00AD15F1">
            <w:pPr>
              <w:pStyle w:val="ListParagraph"/>
              <w:numPr>
                <w:ilvl w:val="0"/>
                <w:numId w:val="47"/>
              </w:numPr>
              <w:spacing w:after="0" w:line="276" w:lineRule="auto"/>
              <w:ind w:leftChars="0" w:left="232" w:hanging="232"/>
              <w:jc w:val="left"/>
              <w:rPr>
                <w:b/>
                <w:lang w:eastAsia="x-none"/>
              </w:rPr>
            </w:pPr>
            <w:r w:rsidRPr="00C86E6C">
              <w:rPr>
                <w:b/>
                <w:lang w:eastAsia="x-none"/>
              </w:rPr>
              <w:t xml:space="preserve">Enable </w:t>
            </w:r>
            <w:r w:rsidRPr="00C86E6C">
              <w:rPr>
                <w:lang w:eastAsia="x-none"/>
              </w:rPr>
              <w:t>drafting</w:t>
            </w:r>
            <w:r w:rsidR="008F7C10" w:rsidRPr="002B0661">
              <w:rPr>
                <w:lang w:eastAsia="x-none"/>
              </w:rPr>
              <w:t>,</w:t>
            </w:r>
            <w:r w:rsidRPr="00C86E6C">
              <w:rPr>
                <w:lang w:eastAsia="x-none"/>
              </w:rPr>
              <w:t xml:space="preserve"> amendment</w:t>
            </w:r>
            <w:r w:rsidR="008F7C10" w:rsidRPr="002B0661">
              <w:rPr>
                <w:lang w:eastAsia="x-none"/>
              </w:rPr>
              <w:t xml:space="preserve"> and submission</w:t>
            </w:r>
            <w:r w:rsidRPr="00C86E6C">
              <w:rPr>
                <w:lang w:eastAsia="x-none"/>
              </w:rPr>
              <w:t xml:space="preserve"> </w:t>
            </w:r>
            <w:r w:rsidR="000368D3" w:rsidRPr="00C86E6C">
              <w:rPr>
                <w:lang w:eastAsia="x-none"/>
              </w:rPr>
              <w:t xml:space="preserve">functions to </w:t>
            </w:r>
            <w:r w:rsidR="00C86E6C" w:rsidRPr="00C86E6C">
              <w:rPr>
                <w:lang w:eastAsia="x-none"/>
              </w:rPr>
              <w:t>All Submitters</w:t>
            </w:r>
          </w:p>
          <w:p w14:paraId="50783B02" w14:textId="2ADB8260" w:rsidR="00AD15F1" w:rsidRPr="00C86E6C" w:rsidRDefault="008F7C10" w:rsidP="00704BC6">
            <w:pPr>
              <w:pStyle w:val="ListParagraph"/>
              <w:numPr>
                <w:ilvl w:val="0"/>
                <w:numId w:val="47"/>
              </w:numPr>
              <w:spacing w:after="0" w:line="276" w:lineRule="auto"/>
              <w:ind w:leftChars="0" w:left="232" w:hanging="232"/>
              <w:jc w:val="left"/>
              <w:rPr>
                <w:b/>
                <w:lang w:eastAsia="x-none"/>
              </w:rPr>
            </w:pPr>
            <w:r w:rsidRPr="00C86E6C">
              <w:rPr>
                <w:b/>
                <w:lang w:eastAsia="x-none"/>
              </w:rPr>
              <w:t>Prompt notification [</w:t>
            </w:r>
            <w:r w:rsidR="00C86E6C" w:rsidRPr="00C86E6C">
              <w:rPr>
                <w:b/>
                <w:lang w:eastAsia="x-none"/>
              </w:rPr>
              <w:t>All Submitters</w:t>
            </w:r>
            <w:r w:rsidRPr="00C86E6C">
              <w:rPr>
                <w:b/>
                <w:lang w:eastAsia="x-none"/>
              </w:rPr>
              <w:t xml:space="preserve">] </w:t>
            </w:r>
            <w:r w:rsidR="00704BC6">
              <w:rPr>
                <w:lang w:eastAsia="x-none"/>
              </w:rPr>
              <w:t>(“REMINDER: The P</w:t>
            </w:r>
            <w:r w:rsidR="00C86E6C" w:rsidRPr="00C86E6C">
              <w:rPr>
                <w:lang w:eastAsia="x-none"/>
              </w:rPr>
              <w:t xml:space="preserve">lacement / </w:t>
            </w:r>
            <w:r w:rsidR="00704BC6">
              <w:rPr>
                <w:lang w:eastAsia="x-none"/>
              </w:rPr>
              <w:t>P</w:t>
            </w:r>
            <w:r w:rsidR="00C86E6C" w:rsidRPr="00C86E6C">
              <w:rPr>
                <w:lang w:eastAsia="x-none"/>
              </w:rPr>
              <w:t xml:space="preserve">re-deposit </w:t>
            </w:r>
            <w:r w:rsidR="00704BC6">
              <w:rPr>
                <w:lang w:eastAsia="x-none"/>
              </w:rPr>
              <w:t xml:space="preserve">Form </w:t>
            </w:r>
            <w:r w:rsidR="00C86E6C" w:rsidRPr="00C86E6C">
              <w:rPr>
                <w:lang w:eastAsia="x-none"/>
              </w:rPr>
              <w:lastRenderedPageBreak/>
              <w:t>for [IPO Initiation Field #2] should be completed by 15:45, [</w:t>
            </w:r>
            <w:r w:rsidR="00C86E6C">
              <w:rPr>
                <w:lang w:eastAsia="x-none"/>
              </w:rPr>
              <w:t>IPO Initiation Field #55</w:t>
            </w:r>
            <w:r w:rsidR="00C86E6C" w:rsidRPr="00C86E6C">
              <w:rPr>
                <w:lang w:eastAsia="x-none"/>
              </w:rPr>
              <w:t xml:space="preserve"> date].”)</w:t>
            </w:r>
          </w:p>
        </w:tc>
      </w:tr>
      <w:tr w:rsidR="00AD15F1" w:rsidRPr="000961F5" w14:paraId="7502F351" w14:textId="77777777" w:rsidTr="00DD43F3">
        <w:trPr>
          <w:jc w:val="center"/>
        </w:trPr>
        <w:tc>
          <w:tcPr>
            <w:tcW w:w="483" w:type="dxa"/>
          </w:tcPr>
          <w:p w14:paraId="0209C4D6" w14:textId="5D898F09" w:rsidR="00AD15F1" w:rsidRPr="002B0661" w:rsidRDefault="008F7C10" w:rsidP="00AD15F1">
            <w:pPr>
              <w:spacing w:line="276" w:lineRule="auto"/>
              <w:ind w:left="0"/>
              <w:jc w:val="left"/>
              <w:rPr>
                <w:lang w:eastAsia="x-none"/>
              </w:rPr>
            </w:pPr>
            <w:r w:rsidRPr="000961F5">
              <w:rPr>
                <w:lang w:eastAsia="x-none"/>
              </w:rPr>
              <w:lastRenderedPageBreak/>
              <w:t>2</w:t>
            </w:r>
          </w:p>
        </w:tc>
        <w:tc>
          <w:tcPr>
            <w:tcW w:w="3344" w:type="dxa"/>
          </w:tcPr>
          <w:p w14:paraId="05194802" w14:textId="0141266A" w:rsidR="003F77C5" w:rsidRPr="000961F5" w:rsidRDefault="00AD15F1" w:rsidP="00AD15F1">
            <w:pPr>
              <w:spacing w:line="276" w:lineRule="auto"/>
              <w:ind w:left="0"/>
              <w:jc w:val="left"/>
              <w:rPr>
                <w:lang w:eastAsia="x-none"/>
              </w:rPr>
            </w:pPr>
            <w:r w:rsidRPr="000961F5">
              <w:rPr>
                <w:lang w:eastAsia="x-none"/>
              </w:rPr>
              <w:t xml:space="preserve">Submitter </w:t>
            </w:r>
            <w:r w:rsidRPr="002B0661">
              <w:rPr>
                <w:b/>
                <w:lang w:eastAsia="x-none"/>
              </w:rPr>
              <w:t>uploads</w:t>
            </w:r>
            <w:r w:rsidRPr="002B0661">
              <w:rPr>
                <w:lang w:eastAsia="x-none"/>
              </w:rPr>
              <w:t xml:space="preserve"> file with file size exceeding limit for</w:t>
            </w:r>
            <w:r w:rsidR="003F77C5" w:rsidRPr="000961F5">
              <w:rPr>
                <w:lang w:eastAsia="x-none"/>
              </w:rPr>
              <w:t>:</w:t>
            </w:r>
          </w:p>
          <w:p w14:paraId="4BD0FAA4" w14:textId="7A7EAFA6" w:rsidR="00AD15F1" w:rsidRPr="002B0661" w:rsidRDefault="003F77C5" w:rsidP="002B0661">
            <w:pPr>
              <w:pStyle w:val="ListParagraph"/>
              <w:numPr>
                <w:ilvl w:val="0"/>
                <w:numId w:val="145"/>
              </w:numPr>
              <w:spacing w:line="276" w:lineRule="auto"/>
              <w:ind w:leftChars="0" w:left="227" w:hanging="227"/>
              <w:jc w:val="left"/>
              <w:rPr>
                <w:lang w:eastAsia="x-none"/>
              </w:rPr>
            </w:pPr>
            <w:r w:rsidRPr="00381BCA">
              <w:rPr>
                <w:lang w:eastAsia="x-none"/>
              </w:rPr>
              <w:t>Field #2 [Share Certificate Specimen]</w:t>
            </w:r>
          </w:p>
        </w:tc>
        <w:tc>
          <w:tcPr>
            <w:tcW w:w="2371" w:type="dxa"/>
          </w:tcPr>
          <w:p w14:paraId="2B2C4890" w14:textId="69256DA9" w:rsidR="00AD15F1" w:rsidRPr="002B0661" w:rsidRDefault="00AD15F1" w:rsidP="002B0661">
            <w:pPr>
              <w:spacing w:line="276" w:lineRule="auto"/>
              <w:ind w:left="0"/>
              <w:jc w:val="left"/>
              <w:rPr>
                <w:lang w:eastAsia="x-none"/>
              </w:rPr>
            </w:pPr>
            <w:r w:rsidRPr="002B0661">
              <w:rPr>
                <w:lang w:eastAsia="x-none"/>
              </w:rPr>
              <w:t>At point of file upload</w:t>
            </w:r>
          </w:p>
        </w:tc>
        <w:tc>
          <w:tcPr>
            <w:tcW w:w="4150" w:type="dxa"/>
          </w:tcPr>
          <w:p w14:paraId="5CE884C4" w14:textId="77777777" w:rsidR="00AD15F1" w:rsidRPr="002B0661" w:rsidRDefault="00AD15F1" w:rsidP="00AD15F1">
            <w:pPr>
              <w:pStyle w:val="ListParagraph"/>
              <w:numPr>
                <w:ilvl w:val="0"/>
                <w:numId w:val="47"/>
              </w:numPr>
              <w:spacing w:after="0" w:line="276" w:lineRule="auto"/>
              <w:ind w:leftChars="0" w:left="232" w:hanging="232"/>
              <w:jc w:val="left"/>
              <w:rPr>
                <w:b/>
                <w:lang w:eastAsia="x-none"/>
              </w:rPr>
            </w:pPr>
            <w:r w:rsidRPr="002B0661">
              <w:rPr>
                <w:b/>
                <w:lang w:eastAsia="x-none"/>
              </w:rPr>
              <w:t>Reject upload</w:t>
            </w:r>
          </w:p>
          <w:p w14:paraId="5F3A45D8" w14:textId="290FD458" w:rsidR="00AD15F1" w:rsidRPr="002B0661" w:rsidRDefault="00AD15F1" w:rsidP="00AD15F1">
            <w:pPr>
              <w:pStyle w:val="ListParagraph"/>
              <w:numPr>
                <w:ilvl w:val="0"/>
                <w:numId w:val="47"/>
              </w:numPr>
              <w:spacing w:after="0" w:line="276" w:lineRule="auto"/>
              <w:ind w:leftChars="0" w:left="232" w:hanging="232"/>
              <w:jc w:val="left"/>
              <w:rPr>
                <w:b/>
                <w:lang w:eastAsia="x-none"/>
              </w:rPr>
            </w:pPr>
            <w:r w:rsidRPr="002B0661">
              <w:rPr>
                <w:b/>
                <w:lang w:eastAsia="x-none"/>
              </w:rPr>
              <w:t>Prompt Error message</w:t>
            </w:r>
            <w:r w:rsidRPr="002B0661">
              <w:rPr>
                <w:lang w:eastAsia="x-none"/>
              </w:rPr>
              <w:t xml:space="preserve"> (“The file cannot exceed 38mb.”)</w:t>
            </w:r>
          </w:p>
          <w:p w14:paraId="599645DC" w14:textId="77777777" w:rsidR="00AD15F1" w:rsidRPr="002B0661" w:rsidRDefault="00AD15F1" w:rsidP="00AD15F1">
            <w:pPr>
              <w:pStyle w:val="ListParagraph"/>
              <w:spacing w:after="0" w:line="276" w:lineRule="auto"/>
              <w:ind w:leftChars="0" w:left="232"/>
              <w:jc w:val="left"/>
              <w:rPr>
                <w:b/>
                <w:lang w:eastAsia="x-none"/>
              </w:rPr>
            </w:pPr>
          </w:p>
        </w:tc>
      </w:tr>
      <w:tr w:rsidR="00AD15F1" w:rsidRPr="000961F5" w14:paraId="1934F7AC" w14:textId="77777777" w:rsidTr="00DD43F3">
        <w:trPr>
          <w:jc w:val="center"/>
        </w:trPr>
        <w:tc>
          <w:tcPr>
            <w:tcW w:w="483" w:type="dxa"/>
          </w:tcPr>
          <w:p w14:paraId="6A44EA7B" w14:textId="38F50237" w:rsidR="00AD15F1" w:rsidRPr="002B0661" w:rsidRDefault="008F7C10" w:rsidP="00AD15F1">
            <w:pPr>
              <w:spacing w:line="276" w:lineRule="auto"/>
              <w:ind w:left="0"/>
              <w:jc w:val="left"/>
              <w:rPr>
                <w:lang w:eastAsia="x-none"/>
              </w:rPr>
            </w:pPr>
            <w:r w:rsidRPr="000961F5">
              <w:rPr>
                <w:lang w:eastAsia="x-none"/>
              </w:rPr>
              <w:t>3</w:t>
            </w:r>
          </w:p>
        </w:tc>
        <w:tc>
          <w:tcPr>
            <w:tcW w:w="3344" w:type="dxa"/>
          </w:tcPr>
          <w:p w14:paraId="0A95FC93" w14:textId="0CECE78C" w:rsidR="003F77C5" w:rsidRPr="000961F5" w:rsidRDefault="00AD15F1" w:rsidP="00AD15F1">
            <w:pPr>
              <w:spacing w:line="276" w:lineRule="auto"/>
              <w:ind w:left="0"/>
              <w:jc w:val="left"/>
              <w:rPr>
                <w:lang w:eastAsia="x-none"/>
              </w:rPr>
            </w:pPr>
            <w:r w:rsidRPr="000961F5">
              <w:rPr>
                <w:lang w:eastAsia="x-none"/>
              </w:rPr>
              <w:t xml:space="preserve">Submitter </w:t>
            </w:r>
            <w:r w:rsidRPr="002B0661">
              <w:rPr>
                <w:b/>
                <w:lang w:eastAsia="x-none"/>
              </w:rPr>
              <w:t>uploads</w:t>
            </w:r>
            <w:r w:rsidRPr="002B0661">
              <w:rPr>
                <w:lang w:eastAsia="x-none"/>
              </w:rPr>
              <w:t xml:space="preserve"> file with file size exceeding limit for</w:t>
            </w:r>
            <w:r w:rsidR="003F77C5" w:rsidRPr="000961F5">
              <w:rPr>
                <w:lang w:eastAsia="x-none"/>
              </w:rPr>
              <w:t>:</w:t>
            </w:r>
          </w:p>
          <w:p w14:paraId="35C17970" w14:textId="04EF069D" w:rsidR="003F77C5" w:rsidRPr="000961F5" w:rsidRDefault="003F77C5" w:rsidP="003F77C5">
            <w:pPr>
              <w:pStyle w:val="ListParagraph"/>
              <w:numPr>
                <w:ilvl w:val="0"/>
                <w:numId w:val="145"/>
              </w:numPr>
              <w:spacing w:line="276" w:lineRule="auto"/>
              <w:ind w:leftChars="0" w:left="227" w:hanging="227"/>
              <w:jc w:val="left"/>
              <w:rPr>
                <w:lang w:eastAsia="x-none"/>
              </w:rPr>
            </w:pPr>
            <w:r w:rsidRPr="000961F5">
              <w:rPr>
                <w:lang w:eastAsia="x-none"/>
              </w:rPr>
              <w:t>Field #1 [Board Resolution]</w:t>
            </w:r>
          </w:p>
          <w:p w14:paraId="70E451A3" w14:textId="36786173" w:rsidR="00AD15F1" w:rsidRPr="002B0661" w:rsidRDefault="003F77C5" w:rsidP="002B0661">
            <w:pPr>
              <w:pStyle w:val="ListParagraph"/>
              <w:numPr>
                <w:ilvl w:val="0"/>
                <w:numId w:val="145"/>
              </w:numPr>
              <w:spacing w:line="276" w:lineRule="auto"/>
              <w:ind w:leftChars="0" w:left="227" w:hanging="227"/>
              <w:jc w:val="left"/>
              <w:rPr>
                <w:lang w:eastAsia="x-none"/>
              </w:rPr>
            </w:pPr>
            <w:r w:rsidRPr="00381BCA">
              <w:rPr>
                <w:lang w:eastAsia="x-none"/>
              </w:rPr>
              <w:t>Field #2a [Other Supporting Documents]</w:t>
            </w:r>
          </w:p>
        </w:tc>
        <w:tc>
          <w:tcPr>
            <w:tcW w:w="2371" w:type="dxa"/>
          </w:tcPr>
          <w:p w14:paraId="021CDC12" w14:textId="433F53D1" w:rsidR="00AD15F1" w:rsidRPr="002B0661" w:rsidRDefault="00AD15F1" w:rsidP="002B0661">
            <w:pPr>
              <w:spacing w:line="276" w:lineRule="auto"/>
              <w:ind w:left="0"/>
              <w:jc w:val="left"/>
              <w:rPr>
                <w:lang w:eastAsia="x-none"/>
              </w:rPr>
            </w:pPr>
            <w:r w:rsidRPr="002B0661">
              <w:rPr>
                <w:lang w:eastAsia="x-none"/>
              </w:rPr>
              <w:t>At point of file upload</w:t>
            </w:r>
          </w:p>
        </w:tc>
        <w:tc>
          <w:tcPr>
            <w:tcW w:w="4150" w:type="dxa"/>
          </w:tcPr>
          <w:p w14:paraId="283349C6" w14:textId="77777777" w:rsidR="00AD15F1" w:rsidRPr="002B0661" w:rsidRDefault="00AD15F1" w:rsidP="00AD15F1">
            <w:pPr>
              <w:pStyle w:val="ListParagraph"/>
              <w:numPr>
                <w:ilvl w:val="0"/>
                <w:numId w:val="47"/>
              </w:numPr>
              <w:spacing w:after="0" w:line="276" w:lineRule="auto"/>
              <w:ind w:leftChars="0" w:left="232" w:hanging="232"/>
              <w:jc w:val="left"/>
              <w:rPr>
                <w:b/>
                <w:lang w:eastAsia="x-none"/>
              </w:rPr>
            </w:pPr>
            <w:r w:rsidRPr="002B0661">
              <w:rPr>
                <w:b/>
                <w:lang w:eastAsia="x-none"/>
              </w:rPr>
              <w:t>Reject upload</w:t>
            </w:r>
          </w:p>
          <w:p w14:paraId="52A2035A" w14:textId="028B7B65" w:rsidR="00AD15F1" w:rsidRPr="002B0661" w:rsidRDefault="00AD15F1" w:rsidP="00AD15F1">
            <w:pPr>
              <w:pStyle w:val="ListParagraph"/>
              <w:numPr>
                <w:ilvl w:val="0"/>
                <w:numId w:val="47"/>
              </w:numPr>
              <w:spacing w:after="0" w:line="276" w:lineRule="auto"/>
              <w:ind w:leftChars="0" w:left="232" w:hanging="232"/>
              <w:jc w:val="left"/>
              <w:rPr>
                <w:b/>
                <w:lang w:eastAsia="x-none"/>
              </w:rPr>
            </w:pPr>
            <w:r w:rsidRPr="002B0661">
              <w:rPr>
                <w:b/>
                <w:lang w:eastAsia="x-none"/>
              </w:rPr>
              <w:t>Prompt Error message</w:t>
            </w:r>
            <w:r w:rsidRPr="002B0661">
              <w:rPr>
                <w:lang w:eastAsia="x-none"/>
              </w:rPr>
              <w:t xml:space="preserve"> (“</w:t>
            </w:r>
            <w:r w:rsidRPr="000961F5">
              <w:rPr>
                <w:lang w:eastAsia="x-none"/>
              </w:rPr>
              <w:t xml:space="preserve">The file cannot exceed </w:t>
            </w:r>
            <w:r w:rsidRPr="002B0661">
              <w:rPr>
                <w:lang w:eastAsia="x-none"/>
              </w:rPr>
              <w:t>40mb.”)</w:t>
            </w:r>
          </w:p>
          <w:p w14:paraId="2C677D0C" w14:textId="77777777" w:rsidR="00AD15F1" w:rsidRPr="002B0661" w:rsidRDefault="00AD15F1" w:rsidP="00AD15F1">
            <w:pPr>
              <w:pStyle w:val="ListParagraph"/>
              <w:spacing w:after="0" w:line="276" w:lineRule="auto"/>
              <w:ind w:leftChars="0" w:left="232"/>
              <w:jc w:val="left"/>
              <w:rPr>
                <w:b/>
                <w:lang w:eastAsia="x-none"/>
              </w:rPr>
            </w:pPr>
          </w:p>
        </w:tc>
      </w:tr>
      <w:tr w:rsidR="00AD15F1" w:rsidRPr="000961F5" w14:paraId="5D1EC5B9" w14:textId="77777777" w:rsidTr="00DD43F3">
        <w:trPr>
          <w:jc w:val="center"/>
        </w:trPr>
        <w:tc>
          <w:tcPr>
            <w:tcW w:w="483" w:type="dxa"/>
          </w:tcPr>
          <w:p w14:paraId="4BA76068" w14:textId="74E52F80" w:rsidR="00AD15F1" w:rsidRPr="000961F5" w:rsidRDefault="008F7C10" w:rsidP="00AD15F1">
            <w:pPr>
              <w:spacing w:line="276" w:lineRule="auto"/>
              <w:ind w:left="0"/>
              <w:jc w:val="left"/>
              <w:rPr>
                <w:lang w:eastAsia="x-none"/>
              </w:rPr>
            </w:pPr>
            <w:r w:rsidRPr="000961F5">
              <w:rPr>
                <w:lang w:eastAsia="x-none"/>
              </w:rPr>
              <w:t>4</w:t>
            </w:r>
          </w:p>
        </w:tc>
        <w:tc>
          <w:tcPr>
            <w:tcW w:w="3344" w:type="dxa"/>
          </w:tcPr>
          <w:p w14:paraId="62153E27" w14:textId="3C09955A" w:rsidR="00AD15F1" w:rsidRPr="002B0661" w:rsidRDefault="00AD15F1" w:rsidP="00AD15F1">
            <w:pPr>
              <w:spacing w:line="276" w:lineRule="auto"/>
              <w:ind w:left="0"/>
              <w:jc w:val="left"/>
              <w:rPr>
                <w:lang w:eastAsia="x-none"/>
              </w:rPr>
            </w:pPr>
            <w:r w:rsidRPr="000961F5">
              <w:rPr>
                <w:lang w:eastAsia="x-none"/>
              </w:rPr>
              <w:t xml:space="preserve">Submitter </w:t>
            </w:r>
            <w:r w:rsidRPr="002B0661">
              <w:rPr>
                <w:b/>
                <w:lang w:eastAsia="x-none"/>
              </w:rPr>
              <w:t>upload</w:t>
            </w:r>
            <w:r w:rsidRPr="000961F5">
              <w:rPr>
                <w:b/>
                <w:lang w:eastAsia="x-none"/>
              </w:rPr>
              <w:t>s</w:t>
            </w:r>
            <w:r w:rsidRPr="002B0661">
              <w:rPr>
                <w:lang w:eastAsia="x-none"/>
              </w:rPr>
              <w:t xml:space="preserve"> unsupported file format for:</w:t>
            </w:r>
          </w:p>
          <w:p w14:paraId="18A174E3" w14:textId="77777777" w:rsidR="003F77C5" w:rsidRPr="000961F5" w:rsidRDefault="003F77C5" w:rsidP="003F77C5">
            <w:pPr>
              <w:pStyle w:val="ListParagraph"/>
              <w:numPr>
                <w:ilvl w:val="0"/>
                <w:numId w:val="145"/>
              </w:numPr>
              <w:spacing w:line="276" w:lineRule="auto"/>
              <w:ind w:leftChars="0" w:left="227" w:hanging="227"/>
              <w:jc w:val="left"/>
              <w:rPr>
                <w:lang w:eastAsia="x-none"/>
              </w:rPr>
            </w:pPr>
            <w:r w:rsidRPr="000961F5">
              <w:rPr>
                <w:lang w:eastAsia="x-none"/>
              </w:rPr>
              <w:t>Field #1 [Board Resolution]</w:t>
            </w:r>
          </w:p>
          <w:p w14:paraId="515F3764" w14:textId="77777777" w:rsidR="003F77C5" w:rsidRPr="000961F5" w:rsidRDefault="003F77C5" w:rsidP="00AD15F1">
            <w:pPr>
              <w:pStyle w:val="ListParagraph"/>
              <w:numPr>
                <w:ilvl w:val="0"/>
                <w:numId w:val="145"/>
              </w:numPr>
              <w:spacing w:line="276" w:lineRule="auto"/>
              <w:ind w:leftChars="0" w:left="227" w:hanging="227"/>
              <w:jc w:val="left"/>
              <w:rPr>
                <w:lang w:eastAsia="x-none"/>
              </w:rPr>
            </w:pPr>
            <w:r w:rsidRPr="000961F5">
              <w:rPr>
                <w:lang w:eastAsia="x-none"/>
              </w:rPr>
              <w:t>Field #2 [Share Certificate Specimen]</w:t>
            </w:r>
          </w:p>
          <w:p w14:paraId="6F2A4547" w14:textId="324F8D47" w:rsidR="00AD15F1" w:rsidRPr="000961F5" w:rsidRDefault="003F77C5" w:rsidP="00AD15F1">
            <w:pPr>
              <w:pStyle w:val="ListParagraph"/>
              <w:numPr>
                <w:ilvl w:val="0"/>
                <w:numId w:val="145"/>
              </w:numPr>
              <w:spacing w:line="276" w:lineRule="auto"/>
              <w:ind w:leftChars="0" w:left="227" w:hanging="227"/>
              <w:jc w:val="left"/>
              <w:rPr>
                <w:lang w:eastAsia="x-none"/>
              </w:rPr>
            </w:pPr>
            <w:r w:rsidRPr="000961F5">
              <w:rPr>
                <w:lang w:eastAsia="x-none"/>
              </w:rPr>
              <w:t>Field #2a [Other Supporting Documents]</w:t>
            </w:r>
          </w:p>
        </w:tc>
        <w:tc>
          <w:tcPr>
            <w:tcW w:w="2371" w:type="dxa"/>
          </w:tcPr>
          <w:p w14:paraId="43B0AA48" w14:textId="30EBAFBD" w:rsidR="00AD15F1" w:rsidRPr="000961F5" w:rsidRDefault="00AD15F1" w:rsidP="00AD15F1">
            <w:pPr>
              <w:spacing w:line="276" w:lineRule="auto"/>
              <w:ind w:left="0"/>
              <w:jc w:val="left"/>
              <w:rPr>
                <w:lang w:eastAsia="x-none"/>
              </w:rPr>
            </w:pPr>
            <w:r w:rsidRPr="002B0661">
              <w:rPr>
                <w:lang w:eastAsia="x-none"/>
              </w:rPr>
              <w:t>At point of file upload</w:t>
            </w:r>
          </w:p>
        </w:tc>
        <w:tc>
          <w:tcPr>
            <w:tcW w:w="4150" w:type="dxa"/>
          </w:tcPr>
          <w:p w14:paraId="1E9A314D" w14:textId="77777777" w:rsidR="00AD15F1" w:rsidRPr="002B0661" w:rsidRDefault="00AD15F1" w:rsidP="00AD15F1">
            <w:pPr>
              <w:pStyle w:val="ListParagraph"/>
              <w:numPr>
                <w:ilvl w:val="0"/>
                <w:numId w:val="47"/>
              </w:numPr>
              <w:spacing w:after="0" w:line="276" w:lineRule="auto"/>
              <w:ind w:leftChars="0" w:left="232" w:hanging="232"/>
              <w:jc w:val="left"/>
              <w:rPr>
                <w:b/>
                <w:lang w:eastAsia="x-none"/>
              </w:rPr>
            </w:pPr>
            <w:r w:rsidRPr="002B0661">
              <w:rPr>
                <w:b/>
                <w:lang w:eastAsia="x-none"/>
              </w:rPr>
              <w:t>Reject upload</w:t>
            </w:r>
          </w:p>
          <w:p w14:paraId="6B815ECD" w14:textId="104C7E22" w:rsidR="00AD15F1" w:rsidRPr="000961F5" w:rsidRDefault="00AD15F1" w:rsidP="00AD15F1">
            <w:pPr>
              <w:pStyle w:val="ListParagraph"/>
              <w:numPr>
                <w:ilvl w:val="0"/>
                <w:numId w:val="47"/>
              </w:numPr>
              <w:spacing w:after="0" w:line="276" w:lineRule="auto"/>
              <w:ind w:leftChars="0" w:left="232" w:hanging="232"/>
              <w:jc w:val="left"/>
              <w:rPr>
                <w:b/>
                <w:lang w:eastAsia="x-none"/>
              </w:rPr>
            </w:pPr>
            <w:r w:rsidRPr="002B0661">
              <w:rPr>
                <w:b/>
                <w:lang w:eastAsia="x-none"/>
              </w:rPr>
              <w:t>Prompt Error message</w:t>
            </w:r>
            <w:r w:rsidRPr="002B0661">
              <w:rPr>
                <w:lang w:eastAsia="x-none"/>
              </w:rPr>
              <w:t xml:space="preserve"> (“PDF / JPEG / PNG only.”)</w:t>
            </w:r>
          </w:p>
        </w:tc>
      </w:tr>
      <w:tr w:rsidR="00AD15F1" w:rsidRPr="000961F5" w14:paraId="2BA011BC" w14:textId="77777777" w:rsidTr="00DD43F3">
        <w:trPr>
          <w:jc w:val="center"/>
        </w:trPr>
        <w:tc>
          <w:tcPr>
            <w:tcW w:w="483" w:type="dxa"/>
          </w:tcPr>
          <w:p w14:paraId="002182CE" w14:textId="1E30DBD5" w:rsidR="00AD15F1" w:rsidRPr="000961F5" w:rsidRDefault="008F7C10" w:rsidP="00AD15F1">
            <w:pPr>
              <w:spacing w:line="276" w:lineRule="auto"/>
              <w:ind w:left="0"/>
              <w:jc w:val="left"/>
              <w:rPr>
                <w:lang w:eastAsia="x-none"/>
              </w:rPr>
            </w:pPr>
            <w:r w:rsidRPr="000961F5">
              <w:rPr>
                <w:lang w:eastAsia="x-none"/>
              </w:rPr>
              <w:t>5</w:t>
            </w:r>
          </w:p>
        </w:tc>
        <w:tc>
          <w:tcPr>
            <w:tcW w:w="3344" w:type="dxa"/>
          </w:tcPr>
          <w:p w14:paraId="3E37405F" w14:textId="77777777" w:rsidR="003F77C5" w:rsidRPr="000961F5" w:rsidRDefault="00AD15F1" w:rsidP="00AD15F1">
            <w:pPr>
              <w:spacing w:line="276" w:lineRule="auto"/>
              <w:ind w:left="0"/>
              <w:jc w:val="left"/>
              <w:rPr>
                <w:lang w:eastAsia="x-none"/>
              </w:rPr>
            </w:pPr>
            <w:r w:rsidRPr="000961F5">
              <w:rPr>
                <w:b/>
                <w:lang w:eastAsia="x-none"/>
              </w:rPr>
              <w:t>Submitter</w:t>
            </w:r>
            <w:r w:rsidRPr="000961F5">
              <w:rPr>
                <w:lang w:eastAsia="x-none"/>
              </w:rPr>
              <w:t xml:space="preserve"> submits e-form with no attachment uploaded for</w:t>
            </w:r>
            <w:r w:rsidR="003F77C5" w:rsidRPr="000961F5">
              <w:rPr>
                <w:lang w:eastAsia="x-none"/>
              </w:rPr>
              <w:t>:</w:t>
            </w:r>
          </w:p>
          <w:p w14:paraId="20A3C6EB" w14:textId="5AB23102" w:rsidR="00AD15F1" w:rsidRPr="002B0661" w:rsidRDefault="003F77C5" w:rsidP="002B0661">
            <w:pPr>
              <w:pStyle w:val="ListParagraph"/>
              <w:numPr>
                <w:ilvl w:val="0"/>
                <w:numId w:val="145"/>
              </w:numPr>
              <w:spacing w:line="276" w:lineRule="auto"/>
              <w:ind w:leftChars="0" w:left="227" w:hanging="227"/>
              <w:jc w:val="left"/>
              <w:rPr>
                <w:lang w:eastAsia="x-none"/>
              </w:rPr>
            </w:pPr>
            <w:r w:rsidRPr="00381BCA">
              <w:rPr>
                <w:lang w:eastAsia="x-none"/>
              </w:rPr>
              <w:t>Field #1 [Board Resolution]</w:t>
            </w:r>
          </w:p>
        </w:tc>
        <w:tc>
          <w:tcPr>
            <w:tcW w:w="2371" w:type="dxa"/>
          </w:tcPr>
          <w:p w14:paraId="4612F40C" w14:textId="65F81D68" w:rsidR="00AD15F1" w:rsidRPr="000961F5" w:rsidRDefault="00AD15F1" w:rsidP="00AD15F1">
            <w:pPr>
              <w:spacing w:line="276" w:lineRule="auto"/>
              <w:ind w:left="0"/>
              <w:jc w:val="left"/>
              <w:rPr>
                <w:lang w:eastAsia="x-none"/>
              </w:rPr>
            </w:pPr>
            <w:r w:rsidRPr="000961F5">
              <w:rPr>
                <w:lang w:eastAsia="x-none"/>
              </w:rPr>
              <w:t>At point of Submitter submitting the e-form</w:t>
            </w:r>
          </w:p>
        </w:tc>
        <w:tc>
          <w:tcPr>
            <w:tcW w:w="4150" w:type="dxa"/>
          </w:tcPr>
          <w:p w14:paraId="53AF0824" w14:textId="77777777" w:rsidR="00AD15F1" w:rsidRPr="000961F5" w:rsidRDefault="00AD15F1" w:rsidP="00AD15F1">
            <w:pPr>
              <w:pStyle w:val="ListParagraph"/>
              <w:numPr>
                <w:ilvl w:val="0"/>
                <w:numId w:val="47"/>
              </w:numPr>
              <w:spacing w:after="0" w:line="276" w:lineRule="auto"/>
              <w:ind w:leftChars="0" w:left="232" w:hanging="232"/>
              <w:jc w:val="left"/>
              <w:rPr>
                <w:b/>
                <w:lang w:eastAsia="x-none"/>
              </w:rPr>
            </w:pPr>
            <w:r w:rsidRPr="000961F5">
              <w:rPr>
                <w:b/>
                <w:lang w:eastAsia="x-none"/>
              </w:rPr>
              <w:t>Reject submission</w:t>
            </w:r>
          </w:p>
          <w:p w14:paraId="708D066F" w14:textId="010EF598" w:rsidR="00AD15F1" w:rsidRPr="000961F5" w:rsidRDefault="00AD15F1" w:rsidP="00AD15F1">
            <w:pPr>
              <w:pStyle w:val="ListParagraph"/>
              <w:numPr>
                <w:ilvl w:val="0"/>
                <w:numId w:val="47"/>
              </w:numPr>
              <w:spacing w:after="0" w:line="276" w:lineRule="auto"/>
              <w:ind w:leftChars="0" w:left="232" w:hanging="232"/>
              <w:jc w:val="left"/>
              <w:rPr>
                <w:b/>
                <w:lang w:eastAsia="x-none"/>
              </w:rPr>
            </w:pPr>
            <w:r w:rsidRPr="000961F5">
              <w:rPr>
                <w:b/>
                <w:lang w:eastAsia="x-none"/>
              </w:rPr>
              <w:t xml:space="preserve">Prompt error message </w:t>
            </w:r>
            <w:r w:rsidRPr="000961F5">
              <w:rPr>
                <w:lang w:eastAsia="x-none"/>
              </w:rPr>
              <w:t>(“</w:t>
            </w:r>
            <w:r w:rsidR="003F77C5" w:rsidRPr="000961F5">
              <w:rPr>
                <w:lang w:eastAsia="x-none"/>
              </w:rPr>
              <w:t>Board Resolution</w:t>
            </w:r>
            <w:r w:rsidR="003F77C5" w:rsidRPr="000961F5" w:rsidDel="003F77C5">
              <w:rPr>
                <w:lang w:eastAsia="x-none"/>
              </w:rPr>
              <w:t xml:space="preserve"> </w:t>
            </w:r>
            <w:r w:rsidRPr="000961F5">
              <w:rPr>
                <w:lang w:eastAsia="x-none"/>
              </w:rPr>
              <w:t>is missing.”)</w:t>
            </w:r>
          </w:p>
          <w:p w14:paraId="60294DF1" w14:textId="430B9C6F" w:rsidR="00AD15F1" w:rsidRPr="000961F5" w:rsidRDefault="00AD15F1" w:rsidP="00AD15F1">
            <w:pPr>
              <w:pStyle w:val="ListParagraph"/>
              <w:numPr>
                <w:ilvl w:val="0"/>
                <w:numId w:val="47"/>
              </w:numPr>
              <w:spacing w:after="0" w:line="276" w:lineRule="auto"/>
              <w:ind w:leftChars="0" w:left="232" w:hanging="232"/>
              <w:jc w:val="left"/>
              <w:rPr>
                <w:b/>
                <w:lang w:eastAsia="x-none"/>
              </w:rPr>
            </w:pPr>
            <w:r w:rsidRPr="000961F5">
              <w:rPr>
                <w:b/>
                <w:lang w:eastAsia="x-none"/>
              </w:rPr>
              <w:t>Flag out missing attachment</w:t>
            </w:r>
          </w:p>
        </w:tc>
      </w:tr>
      <w:tr w:rsidR="00AD15F1" w:rsidRPr="000961F5" w14:paraId="3C9E947F" w14:textId="77777777" w:rsidTr="00DD43F3">
        <w:trPr>
          <w:jc w:val="center"/>
        </w:trPr>
        <w:tc>
          <w:tcPr>
            <w:tcW w:w="483" w:type="dxa"/>
          </w:tcPr>
          <w:p w14:paraId="41930823" w14:textId="2137803E" w:rsidR="00AD15F1" w:rsidRPr="000961F5" w:rsidRDefault="008F7C10" w:rsidP="00AD15F1">
            <w:pPr>
              <w:spacing w:line="276" w:lineRule="auto"/>
              <w:ind w:left="0"/>
              <w:jc w:val="left"/>
              <w:rPr>
                <w:lang w:eastAsia="x-none"/>
              </w:rPr>
            </w:pPr>
            <w:r w:rsidRPr="000961F5">
              <w:rPr>
                <w:lang w:eastAsia="x-none"/>
              </w:rPr>
              <w:t>6</w:t>
            </w:r>
          </w:p>
        </w:tc>
        <w:tc>
          <w:tcPr>
            <w:tcW w:w="3344" w:type="dxa"/>
          </w:tcPr>
          <w:p w14:paraId="40AC0E44" w14:textId="77777777" w:rsidR="00AD15F1" w:rsidRPr="000961F5" w:rsidRDefault="00AD15F1" w:rsidP="00AD15F1">
            <w:pPr>
              <w:spacing w:line="276" w:lineRule="auto"/>
              <w:ind w:left="0"/>
              <w:jc w:val="left"/>
              <w:rPr>
                <w:lang w:eastAsia="x-none"/>
              </w:rPr>
            </w:pPr>
            <w:r w:rsidRPr="000961F5">
              <w:rPr>
                <w:b/>
                <w:lang w:eastAsia="x-none"/>
              </w:rPr>
              <w:t>Submitter</w:t>
            </w:r>
            <w:r w:rsidRPr="000961F5">
              <w:rPr>
                <w:lang w:eastAsia="x-none"/>
              </w:rPr>
              <w:t xml:space="preserve"> inputs invalid information within a data field</w:t>
            </w:r>
          </w:p>
        </w:tc>
        <w:tc>
          <w:tcPr>
            <w:tcW w:w="2371" w:type="dxa"/>
          </w:tcPr>
          <w:p w14:paraId="23AC2198" w14:textId="640001C5" w:rsidR="00AD15F1" w:rsidRPr="000961F5" w:rsidRDefault="00AD15F1" w:rsidP="00AD15F1">
            <w:pPr>
              <w:spacing w:line="276" w:lineRule="auto"/>
              <w:ind w:left="0"/>
              <w:jc w:val="left"/>
              <w:rPr>
                <w:lang w:eastAsia="x-none"/>
              </w:rPr>
            </w:pPr>
            <w:r w:rsidRPr="002B0661">
              <w:rPr>
                <w:lang w:eastAsia="x-none"/>
              </w:rPr>
              <w:t>At point of</w:t>
            </w:r>
            <w:r w:rsidRPr="000961F5">
              <w:rPr>
                <w:lang w:eastAsia="x-none"/>
              </w:rPr>
              <w:t xml:space="preserve"> Submitter saving the</w:t>
            </w:r>
            <w:r w:rsidRPr="002B0661">
              <w:rPr>
                <w:lang w:eastAsia="x-none"/>
              </w:rPr>
              <w:t xml:space="preserve"> e-form</w:t>
            </w:r>
            <w:r w:rsidRPr="000961F5" w:rsidDel="00750828">
              <w:rPr>
                <w:lang w:eastAsia="x-none"/>
              </w:rPr>
              <w:t xml:space="preserve"> </w:t>
            </w:r>
          </w:p>
        </w:tc>
        <w:tc>
          <w:tcPr>
            <w:tcW w:w="4150" w:type="dxa"/>
          </w:tcPr>
          <w:p w14:paraId="1D91845C" w14:textId="77777777" w:rsidR="00AD15F1" w:rsidRPr="000961F5" w:rsidRDefault="00AD15F1" w:rsidP="00AD15F1">
            <w:pPr>
              <w:pStyle w:val="ListParagraph"/>
              <w:numPr>
                <w:ilvl w:val="0"/>
                <w:numId w:val="47"/>
              </w:numPr>
              <w:spacing w:after="0" w:line="276" w:lineRule="auto"/>
              <w:ind w:leftChars="0" w:left="232" w:hanging="232"/>
              <w:jc w:val="left"/>
              <w:rPr>
                <w:b/>
                <w:lang w:eastAsia="x-none"/>
              </w:rPr>
            </w:pPr>
            <w:r w:rsidRPr="000961F5">
              <w:rPr>
                <w:b/>
                <w:lang w:eastAsia="x-none"/>
              </w:rPr>
              <w:t>Reject submission</w:t>
            </w:r>
          </w:p>
          <w:p w14:paraId="728F837A" w14:textId="77777777" w:rsidR="00AD15F1" w:rsidRPr="000961F5" w:rsidRDefault="00AD15F1" w:rsidP="00AD15F1">
            <w:pPr>
              <w:pStyle w:val="ListParagraph"/>
              <w:numPr>
                <w:ilvl w:val="0"/>
                <w:numId w:val="47"/>
              </w:numPr>
              <w:spacing w:after="0" w:line="276" w:lineRule="auto"/>
              <w:ind w:leftChars="0" w:left="232" w:hanging="232"/>
              <w:jc w:val="left"/>
              <w:rPr>
                <w:b/>
                <w:lang w:eastAsia="x-none"/>
              </w:rPr>
            </w:pPr>
            <w:r w:rsidRPr="000961F5">
              <w:rPr>
                <w:b/>
                <w:lang w:eastAsia="x-none"/>
              </w:rPr>
              <w:t xml:space="preserve">Prompt error message </w:t>
            </w:r>
            <w:r w:rsidRPr="000961F5">
              <w:rPr>
                <w:lang w:eastAsia="x-none"/>
              </w:rPr>
              <w:t>(“[Data field] is incomplete / invalid”)</w:t>
            </w:r>
          </w:p>
          <w:p w14:paraId="06B3D928" w14:textId="77777777" w:rsidR="00AD15F1" w:rsidRPr="000961F5" w:rsidRDefault="00AD15F1" w:rsidP="00AD15F1">
            <w:pPr>
              <w:pStyle w:val="ListParagraph"/>
              <w:numPr>
                <w:ilvl w:val="0"/>
                <w:numId w:val="47"/>
              </w:numPr>
              <w:spacing w:after="0" w:line="276" w:lineRule="auto"/>
              <w:ind w:leftChars="0" w:left="232" w:hanging="232"/>
              <w:jc w:val="left"/>
              <w:rPr>
                <w:b/>
                <w:lang w:eastAsia="x-none"/>
              </w:rPr>
            </w:pPr>
            <w:r w:rsidRPr="000961F5">
              <w:rPr>
                <w:b/>
                <w:lang w:eastAsia="x-none"/>
              </w:rPr>
              <w:t xml:space="preserve">Flag out </w:t>
            </w:r>
            <w:r w:rsidRPr="000961F5">
              <w:rPr>
                <w:lang w:eastAsia="x-none"/>
              </w:rPr>
              <w:t>missing fields</w:t>
            </w:r>
          </w:p>
        </w:tc>
      </w:tr>
      <w:tr w:rsidR="00A85A38" w:rsidRPr="000961F5" w14:paraId="6A1AC91B" w14:textId="77777777" w:rsidTr="00DD43F3">
        <w:trPr>
          <w:jc w:val="center"/>
        </w:trPr>
        <w:tc>
          <w:tcPr>
            <w:tcW w:w="483" w:type="dxa"/>
          </w:tcPr>
          <w:p w14:paraId="30910742" w14:textId="17987C21" w:rsidR="00A85A38" w:rsidRPr="002B0661" w:rsidRDefault="003F77C5" w:rsidP="00A85A38">
            <w:pPr>
              <w:spacing w:line="276" w:lineRule="auto"/>
              <w:ind w:left="0"/>
              <w:jc w:val="left"/>
              <w:rPr>
                <w:lang w:eastAsia="x-none"/>
              </w:rPr>
            </w:pPr>
            <w:r w:rsidRPr="000961F5">
              <w:rPr>
                <w:lang w:eastAsia="x-none"/>
              </w:rPr>
              <w:t>7</w:t>
            </w:r>
          </w:p>
        </w:tc>
        <w:tc>
          <w:tcPr>
            <w:tcW w:w="3344" w:type="dxa"/>
          </w:tcPr>
          <w:p w14:paraId="46D03988" w14:textId="187EEA44" w:rsidR="00A85A38" w:rsidRPr="002B0661" w:rsidRDefault="00A85A38" w:rsidP="00A85A38">
            <w:pPr>
              <w:spacing w:line="276" w:lineRule="auto"/>
              <w:ind w:left="0"/>
              <w:jc w:val="left"/>
              <w:rPr>
                <w:lang w:eastAsia="x-none"/>
              </w:rPr>
            </w:pPr>
            <w:r w:rsidRPr="000961F5">
              <w:rPr>
                <w:b/>
                <w:lang w:eastAsia="x-none"/>
              </w:rPr>
              <w:t>Submitter</w:t>
            </w:r>
            <w:r w:rsidRPr="000961F5">
              <w:rPr>
                <w:lang w:eastAsia="x-none"/>
              </w:rPr>
              <w:t xml:space="preserve"> s</w:t>
            </w:r>
            <w:r w:rsidRPr="002B0661">
              <w:rPr>
                <w:lang w:eastAsia="x-none"/>
              </w:rPr>
              <w:t>ubmit</w:t>
            </w:r>
            <w:r w:rsidRPr="000961F5">
              <w:rPr>
                <w:lang w:eastAsia="x-none"/>
              </w:rPr>
              <w:t>s</w:t>
            </w:r>
            <w:r w:rsidRPr="002B0661">
              <w:rPr>
                <w:lang w:eastAsia="x-none"/>
              </w:rPr>
              <w:t xml:space="preserve"> </w:t>
            </w:r>
            <w:r w:rsidRPr="000961F5">
              <w:rPr>
                <w:lang w:eastAsia="x-none"/>
              </w:rPr>
              <w:t xml:space="preserve">a valid and complete </w:t>
            </w:r>
            <w:r w:rsidRPr="002B0661">
              <w:rPr>
                <w:lang w:eastAsia="x-none"/>
              </w:rPr>
              <w:t xml:space="preserve">e-form </w:t>
            </w:r>
            <w:r w:rsidRPr="000961F5">
              <w:rPr>
                <w:lang w:eastAsia="x-none"/>
              </w:rPr>
              <w:t>before the Placement deadline [15:45, IPO Initiation Field #5</w:t>
            </w:r>
            <w:r w:rsidR="00FD39DD" w:rsidRPr="000961F5">
              <w:rPr>
                <w:lang w:eastAsia="x-none"/>
              </w:rPr>
              <w:t>5]</w:t>
            </w:r>
          </w:p>
        </w:tc>
        <w:tc>
          <w:tcPr>
            <w:tcW w:w="2371" w:type="dxa"/>
          </w:tcPr>
          <w:p w14:paraId="3D3BE5FB" w14:textId="77777777" w:rsidR="00A85A38" w:rsidRPr="002B0661" w:rsidRDefault="00A85A38" w:rsidP="002B0661">
            <w:pPr>
              <w:spacing w:line="276" w:lineRule="auto"/>
              <w:ind w:left="0"/>
              <w:jc w:val="left"/>
              <w:rPr>
                <w:lang w:eastAsia="x-none"/>
              </w:rPr>
            </w:pPr>
            <w:r w:rsidRPr="002B0661">
              <w:rPr>
                <w:lang w:eastAsia="x-none"/>
              </w:rPr>
              <w:t>At the point of e-form submission (passing the validation check)</w:t>
            </w:r>
          </w:p>
        </w:tc>
        <w:tc>
          <w:tcPr>
            <w:tcW w:w="4150" w:type="dxa"/>
          </w:tcPr>
          <w:p w14:paraId="3DF2A447" w14:textId="77777777" w:rsidR="00A85A38" w:rsidRPr="002B0661" w:rsidRDefault="00A85A38" w:rsidP="00A85A38">
            <w:pPr>
              <w:pStyle w:val="ListParagraph"/>
              <w:numPr>
                <w:ilvl w:val="0"/>
                <w:numId w:val="47"/>
              </w:numPr>
              <w:spacing w:after="0" w:line="276" w:lineRule="auto"/>
              <w:ind w:leftChars="0" w:left="232" w:hanging="232"/>
              <w:jc w:val="left"/>
              <w:rPr>
                <w:b/>
                <w:lang w:eastAsia="x-none"/>
              </w:rPr>
            </w:pPr>
            <w:r w:rsidRPr="002B0661">
              <w:rPr>
                <w:b/>
                <w:lang w:eastAsia="x-none"/>
              </w:rPr>
              <w:t>Accept submission</w:t>
            </w:r>
          </w:p>
          <w:p w14:paraId="20950652" w14:textId="77777777" w:rsidR="00A85A38" w:rsidRPr="002B0661" w:rsidRDefault="00A85A38" w:rsidP="00A85A38">
            <w:pPr>
              <w:pStyle w:val="ListParagraph"/>
              <w:numPr>
                <w:ilvl w:val="0"/>
                <w:numId w:val="47"/>
              </w:numPr>
              <w:spacing w:after="0" w:line="276" w:lineRule="auto"/>
              <w:ind w:leftChars="0" w:left="232" w:hanging="232"/>
              <w:jc w:val="left"/>
              <w:rPr>
                <w:b/>
                <w:lang w:eastAsia="x-none"/>
              </w:rPr>
            </w:pPr>
            <w:r w:rsidRPr="002B0661">
              <w:rPr>
                <w:b/>
              </w:rPr>
              <w:t xml:space="preserve">Change status </w:t>
            </w:r>
            <w:r w:rsidRPr="002B0661">
              <w:t>of e-</w:t>
            </w:r>
            <w:r w:rsidRPr="002B0661">
              <w:rPr>
                <w:rFonts w:eastAsia="Times New Roman"/>
                <w:color w:val="000000"/>
              </w:rPr>
              <w:t>form</w:t>
            </w:r>
            <w:r w:rsidRPr="002B0661">
              <w:t xml:space="preserve"> to ‘Submitted’</w:t>
            </w:r>
          </w:p>
          <w:p w14:paraId="3F398994" w14:textId="3C8409F3" w:rsidR="00A85A38" w:rsidRPr="002B0661" w:rsidRDefault="00A85A38" w:rsidP="00A85A38">
            <w:pPr>
              <w:pStyle w:val="ListParagraph"/>
              <w:numPr>
                <w:ilvl w:val="0"/>
                <w:numId w:val="47"/>
              </w:numPr>
              <w:spacing w:after="0" w:line="276" w:lineRule="auto"/>
              <w:ind w:leftChars="0" w:left="232" w:hanging="232"/>
              <w:jc w:val="left"/>
              <w:rPr>
                <w:b/>
                <w:lang w:eastAsia="x-none"/>
              </w:rPr>
            </w:pPr>
            <w:r w:rsidRPr="002B0661">
              <w:rPr>
                <w:b/>
                <w:lang w:eastAsia="x-none"/>
              </w:rPr>
              <w:t>Prompt notification [</w:t>
            </w:r>
            <w:r w:rsidR="00C86E6C">
              <w:rPr>
                <w:b/>
                <w:lang w:eastAsia="x-none"/>
              </w:rPr>
              <w:t>All Submitters</w:t>
            </w:r>
            <w:r w:rsidRPr="002B0661">
              <w:rPr>
                <w:b/>
                <w:lang w:eastAsia="x-none"/>
              </w:rPr>
              <w:t xml:space="preserve"> / HKSCC] </w:t>
            </w:r>
            <w:r w:rsidRPr="000961F5">
              <w:rPr>
                <w:lang w:eastAsia="x-none"/>
              </w:rPr>
              <w:t>(“The</w:t>
            </w:r>
            <w:r w:rsidRPr="002B0661">
              <w:rPr>
                <w:lang w:eastAsia="x-none"/>
              </w:rPr>
              <w:t xml:space="preserve"> Placement form / Pre-deposit form for [IPO Initiation Field #2] has been submitted.”)</w:t>
            </w:r>
          </w:p>
          <w:p w14:paraId="0080D93E" w14:textId="77777777" w:rsidR="00A85A38" w:rsidRPr="002B0661" w:rsidRDefault="00A85A38" w:rsidP="00A85A38">
            <w:pPr>
              <w:pStyle w:val="ListParagraph"/>
              <w:spacing w:after="0" w:line="276" w:lineRule="auto"/>
              <w:ind w:leftChars="0" w:left="232"/>
              <w:jc w:val="left"/>
              <w:rPr>
                <w:b/>
                <w:lang w:eastAsia="x-none"/>
              </w:rPr>
            </w:pPr>
          </w:p>
        </w:tc>
      </w:tr>
      <w:tr w:rsidR="00A85A38" w:rsidRPr="000961F5" w14:paraId="42BA3AD7" w14:textId="77777777" w:rsidTr="00DD43F3">
        <w:trPr>
          <w:jc w:val="center"/>
        </w:trPr>
        <w:tc>
          <w:tcPr>
            <w:tcW w:w="483" w:type="dxa"/>
          </w:tcPr>
          <w:p w14:paraId="4AFBB0D9" w14:textId="307E83A6" w:rsidR="00A85A38" w:rsidRPr="000961F5" w:rsidRDefault="003F77C5" w:rsidP="008F7C10">
            <w:pPr>
              <w:spacing w:line="276" w:lineRule="auto"/>
              <w:ind w:left="0"/>
              <w:jc w:val="left"/>
              <w:rPr>
                <w:lang w:eastAsia="x-none"/>
              </w:rPr>
            </w:pPr>
            <w:r w:rsidRPr="000961F5">
              <w:rPr>
                <w:lang w:eastAsia="x-none"/>
              </w:rPr>
              <w:t>8</w:t>
            </w:r>
          </w:p>
        </w:tc>
        <w:tc>
          <w:tcPr>
            <w:tcW w:w="3344" w:type="dxa"/>
          </w:tcPr>
          <w:p w14:paraId="34BC50D8" w14:textId="56C9FEFD" w:rsidR="00A85A38" w:rsidRPr="000961F5" w:rsidRDefault="00A85A38">
            <w:pPr>
              <w:spacing w:line="276" w:lineRule="auto"/>
              <w:ind w:left="0"/>
              <w:jc w:val="left"/>
              <w:rPr>
                <w:lang w:eastAsia="x-none"/>
              </w:rPr>
            </w:pPr>
            <w:r w:rsidRPr="000961F5">
              <w:rPr>
                <w:b/>
                <w:lang w:eastAsia="zh-TW"/>
              </w:rPr>
              <w:t>Submitter</w:t>
            </w:r>
            <w:r w:rsidRPr="000961F5">
              <w:rPr>
                <w:lang w:eastAsia="zh-TW"/>
              </w:rPr>
              <w:t xml:space="preserve"> does not tick the required declaration</w:t>
            </w:r>
            <w:r w:rsidR="00C86E6C">
              <w:rPr>
                <w:lang w:eastAsia="zh-TW"/>
              </w:rPr>
              <w:t xml:space="preserve"> in Field #11</w:t>
            </w:r>
          </w:p>
        </w:tc>
        <w:tc>
          <w:tcPr>
            <w:tcW w:w="2371" w:type="dxa"/>
          </w:tcPr>
          <w:p w14:paraId="37764A68" w14:textId="0279391D" w:rsidR="00A85A38" w:rsidRPr="000961F5" w:rsidRDefault="00A85A38" w:rsidP="00A85A38">
            <w:pPr>
              <w:spacing w:line="276" w:lineRule="auto"/>
              <w:ind w:left="0"/>
              <w:jc w:val="left"/>
              <w:rPr>
                <w:lang w:eastAsia="x-none"/>
              </w:rPr>
            </w:pPr>
            <w:r w:rsidRPr="002B0661">
              <w:rPr>
                <w:lang w:eastAsia="x-none"/>
              </w:rPr>
              <w:t>At point of e-form submission</w:t>
            </w:r>
          </w:p>
        </w:tc>
        <w:tc>
          <w:tcPr>
            <w:tcW w:w="4150" w:type="dxa"/>
          </w:tcPr>
          <w:p w14:paraId="0F87197E" w14:textId="77777777" w:rsidR="00A85A38" w:rsidRPr="002B0661" w:rsidRDefault="00A85A38" w:rsidP="00A85A38">
            <w:pPr>
              <w:pStyle w:val="ListParagraph"/>
              <w:numPr>
                <w:ilvl w:val="0"/>
                <w:numId w:val="47"/>
              </w:numPr>
              <w:spacing w:after="0" w:line="276" w:lineRule="auto"/>
              <w:ind w:leftChars="0" w:left="232" w:hanging="232"/>
              <w:jc w:val="left"/>
              <w:rPr>
                <w:b/>
                <w:lang w:eastAsia="x-none"/>
              </w:rPr>
            </w:pPr>
            <w:r w:rsidRPr="002B0661">
              <w:rPr>
                <w:b/>
                <w:lang w:eastAsia="x-none"/>
              </w:rPr>
              <w:t>Reject submission</w:t>
            </w:r>
          </w:p>
          <w:p w14:paraId="50114CC0" w14:textId="7F6442B2" w:rsidR="00A85A38" w:rsidRPr="000961F5" w:rsidRDefault="00A85A38" w:rsidP="00A85A38">
            <w:pPr>
              <w:pStyle w:val="ListParagraph"/>
              <w:numPr>
                <w:ilvl w:val="0"/>
                <w:numId w:val="47"/>
              </w:numPr>
              <w:spacing w:after="0" w:line="276" w:lineRule="auto"/>
              <w:ind w:leftChars="0" w:left="232" w:hanging="232"/>
              <w:jc w:val="left"/>
              <w:rPr>
                <w:b/>
                <w:lang w:eastAsia="x-none"/>
              </w:rPr>
            </w:pPr>
            <w:r w:rsidRPr="002B0661">
              <w:rPr>
                <w:b/>
                <w:lang w:eastAsia="x-none"/>
              </w:rPr>
              <w:t>Prompt Error message</w:t>
            </w:r>
            <w:r w:rsidRPr="002B0661">
              <w:rPr>
                <w:lang w:eastAsia="x-none"/>
              </w:rPr>
              <w:t xml:space="preserve"> (“Please tick and confirm the required declaration</w:t>
            </w:r>
            <w:r w:rsidR="00C86E6C">
              <w:rPr>
                <w:lang w:eastAsia="x-none"/>
              </w:rPr>
              <w:t>(</w:t>
            </w:r>
            <w:r w:rsidRPr="002B0661">
              <w:rPr>
                <w:lang w:eastAsia="x-none"/>
              </w:rPr>
              <w:t>s</w:t>
            </w:r>
            <w:r w:rsidR="00C86E6C">
              <w:rPr>
                <w:lang w:eastAsia="x-none"/>
              </w:rPr>
              <w:t>)</w:t>
            </w:r>
            <w:r w:rsidRPr="002B0661">
              <w:rPr>
                <w:lang w:eastAsia="x-none"/>
              </w:rPr>
              <w:t xml:space="preserve"> before submission.”)</w:t>
            </w:r>
          </w:p>
        </w:tc>
      </w:tr>
      <w:tr w:rsidR="00CD7D98" w:rsidRPr="000961F5" w14:paraId="06A2ADD7" w14:textId="77777777" w:rsidTr="00DD43F3">
        <w:trPr>
          <w:jc w:val="center"/>
          <w:ins w:id="692" w:author="Derek Chan" w:date="2021-02-26T10:24:00Z"/>
        </w:trPr>
        <w:tc>
          <w:tcPr>
            <w:tcW w:w="483" w:type="dxa"/>
          </w:tcPr>
          <w:p w14:paraId="20670F71" w14:textId="76C6086F" w:rsidR="00CD7D98" w:rsidRPr="000961F5" w:rsidRDefault="00CD7D98" w:rsidP="00CD7D98">
            <w:pPr>
              <w:spacing w:line="276" w:lineRule="auto"/>
              <w:ind w:left="0"/>
              <w:jc w:val="left"/>
              <w:rPr>
                <w:ins w:id="693" w:author="Derek Chan" w:date="2021-02-26T10:24:00Z"/>
                <w:lang w:eastAsia="x-none"/>
              </w:rPr>
            </w:pPr>
            <w:ins w:id="694" w:author="Derek Chan" w:date="2021-02-26T10:25:00Z">
              <w:r>
                <w:rPr>
                  <w:lang w:eastAsia="x-none"/>
                </w:rPr>
                <w:t>9</w:t>
              </w:r>
            </w:ins>
          </w:p>
        </w:tc>
        <w:tc>
          <w:tcPr>
            <w:tcW w:w="3344" w:type="dxa"/>
          </w:tcPr>
          <w:p w14:paraId="0BE48646" w14:textId="324D5153" w:rsidR="009301C0" w:rsidRDefault="009301C0">
            <w:pPr>
              <w:pStyle w:val="ListParagraph"/>
              <w:spacing w:afterLines="60" w:after="144" w:line="276" w:lineRule="auto"/>
              <w:ind w:leftChars="0" w:left="0"/>
              <w:jc w:val="left"/>
              <w:rPr>
                <w:ins w:id="695" w:author="Raymond Lee" w:date="2021-02-26T10:47:00Z"/>
                <w:lang w:eastAsia="x-none"/>
              </w:rPr>
              <w:pPrChange w:id="696" w:author="Raymond Lee" w:date="2021-02-26T10:50:00Z">
                <w:pPr>
                  <w:pStyle w:val="ListParagraph"/>
                  <w:numPr>
                    <w:numId w:val="145"/>
                  </w:numPr>
                  <w:spacing w:line="276" w:lineRule="auto"/>
                  <w:ind w:leftChars="0" w:left="227" w:hanging="227"/>
                  <w:jc w:val="left"/>
                </w:pPr>
              </w:pPrChange>
            </w:pPr>
            <w:ins w:id="697" w:author="Raymond Lee" w:date="2021-02-26T10:45:00Z">
              <w:r>
                <w:rPr>
                  <w:lang w:eastAsia="x-none"/>
                </w:rPr>
                <w:t xml:space="preserve">Between </w:t>
              </w:r>
              <w:r w:rsidRPr="001013AF">
                <w:rPr>
                  <w:b/>
                  <w:lang w:eastAsia="x-none"/>
                  <w:rPrChange w:id="698" w:author="Raymond Lee" w:date="2021-02-26T10:53:00Z">
                    <w:rPr>
                      <w:lang w:eastAsia="x-none"/>
                    </w:rPr>
                  </w:rPrChange>
                </w:rPr>
                <w:t>“Deal Initiated”</w:t>
              </w:r>
              <w:r>
                <w:rPr>
                  <w:lang w:eastAsia="x-none"/>
                </w:rPr>
                <w:t xml:space="preserve"> and </w:t>
              </w:r>
              <w:r w:rsidRPr="001013AF">
                <w:rPr>
                  <w:b/>
                  <w:lang w:eastAsia="x-none"/>
                  <w:rPrChange w:id="699" w:author="Raymond Lee" w:date="2021-02-26T10:53:00Z">
                    <w:rPr>
                      <w:lang w:eastAsia="x-none"/>
                    </w:rPr>
                  </w:rPrChange>
                </w:rPr>
                <w:t>“</w:t>
              </w:r>
            </w:ins>
            <w:ins w:id="700" w:author="Raymond Lee" w:date="2021-02-26T10:46:00Z">
              <w:r w:rsidRPr="001013AF">
                <w:rPr>
                  <w:b/>
                  <w:lang w:eastAsia="x-none"/>
                  <w:rPrChange w:id="701" w:author="Raymond Lee" w:date="2021-02-26T10:53:00Z">
                    <w:rPr>
                      <w:lang w:eastAsia="x-none"/>
                    </w:rPr>
                  </w:rPrChange>
                </w:rPr>
                <w:t>Placing Approved”</w:t>
              </w:r>
            </w:ins>
            <w:ins w:id="702" w:author="Raymond Lee" w:date="2021-02-26T10:49:00Z">
              <w:r>
                <w:rPr>
                  <w:lang w:eastAsia="x-none"/>
                </w:rPr>
                <w:t xml:space="preserve">, </w:t>
              </w:r>
            </w:ins>
            <w:ins w:id="703" w:author="Raymond Lee" w:date="2021-02-26T10:50:00Z">
              <w:r>
                <w:rPr>
                  <w:lang w:eastAsia="x-none"/>
                </w:rPr>
                <w:t>the s</w:t>
              </w:r>
            </w:ins>
            <w:ins w:id="704" w:author="Derek Chan" w:date="2021-02-26T10:31:00Z">
              <w:del w:id="705" w:author="Raymond Lee" w:date="2021-02-26T10:50:00Z">
                <w:r w:rsidR="00CD7D98" w:rsidRPr="00CD7D98" w:rsidDel="009301C0">
                  <w:rPr>
                    <w:lang w:eastAsia="x-none"/>
                  </w:rPr>
                  <w:delText>S</w:delText>
                </w:r>
              </w:del>
              <w:r w:rsidR="00CD7D98" w:rsidRPr="00CD7D98">
                <w:rPr>
                  <w:lang w:eastAsia="x-none"/>
                </w:rPr>
                <w:t xml:space="preserve">um of Number of </w:t>
              </w:r>
              <w:r w:rsidR="00CD7D98" w:rsidRPr="00CD7D98">
                <w:rPr>
                  <w:lang w:eastAsia="x-none"/>
                </w:rPr>
                <w:lastRenderedPageBreak/>
                <w:t xml:space="preserve">Securities [Field #6] </w:t>
              </w:r>
            </w:ins>
            <w:ins w:id="706" w:author="Raymond Lee" w:date="2021-02-26T10:46:00Z">
              <w:r>
                <w:rPr>
                  <w:lang w:eastAsia="x-none"/>
                </w:rPr>
                <w:t xml:space="preserve">with </w:t>
              </w:r>
            </w:ins>
            <w:ins w:id="707" w:author="Derek Chan" w:date="2021-02-26T11:00:00Z">
              <w:r w:rsidR="004216DE">
                <w:rPr>
                  <w:lang w:eastAsia="x-none"/>
                </w:rPr>
                <w:t>[</w:t>
              </w:r>
            </w:ins>
            <w:ins w:id="708" w:author="Raymond Lee" w:date="2021-02-26T10:47:00Z">
              <w:r>
                <w:rPr>
                  <w:lang w:eastAsia="x-none"/>
                </w:rPr>
                <w:t>Field #7</w:t>
              </w:r>
            </w:ins>
            <w:ins w:id="709" w:author="Derek Chan" w:date="2021-02-26T11:00:00Z">
              <w:r w:rsidR="004216DE">
                <w:rPr>
                  <w:lang w:eastAsia="x-none"/>
                </w:rPr>
                <w:t>]</w:t>
              </w:r>
            </w:ins>
            <w:ins w:id="710" w:author="Raymond Lee" w:date="2021-02-26T10:47:00Z">
              <w:r>
                <w:rPr>
                  <w:lang w:eastAsia="x-none"/>
                </w:rPr>
                <w:t xml:space="preserve"> != “Pre-deposit” exceeds</w:t>
              </w:r>
            </w:ins>
            <w:ins w:id="711" w:author="Derek Chan" w:date="2021-02-26T11:00:00Z">
              <w:r w:rsidR="004216DE">
                <w:rPr>
                  <w:lang w:eastAsia="x-none"/>
                </w:rPr>
                <w:t xml:space="preserve"> the sum of</w:t>
              </w:r>
            </w:ins>
            <w:ins w:id="712" w:author="Raymond Lee" w:date="2021-02-26T10:49:00Z">
              <w:r>
                <w:rPr>
                  <w:lang w:eastAsia="x-none"/>
                </w:rPr>
                <w:t>:</w:t>
              </w:r>
            </w:ins>
          </w:p>
          <w:p w14:paraId="664215EE" w14:textId="77777777" w:rsidR="009301C0" w:rsidRDefault="009301C0">
            <w:pPr>
              <w:pStyle w:val="ListParagraph"/>
              <w:numPr>
                <w:ilvl w:val="0"/>
                <w:numId w:val="149"/>
              </w:numPr>
              <w:shd w:val="clear" w:color="auto" w:fill="FFFFFF"/>
              <w:spacing w:afterLines="60" w:after="144" w:line="276" w:lineRule="auto"/>
              <w:ind w:leftChars="0" w:left="227" w:hanging="227"/>
              <w:contextualSpacing/>
              <w:jc w:val="left"/>
              <w:rPr>
                <w:ins w:id="713" w:author="Raymond Lee" w:date="2021-02-26T10:47:00Z"/>
                <w:rFonts w:eastAsia="Times New Roman"/>
                <w:color w:val="000000"/>
                <w:shd w:val="clear" w:color="auto" w:fill="FFFFFF"/>
              </w:rPr>
              <w:pPrChange w:id="714" w:author="Raymond Lee" w:date="2021-02-26T10:50:00Z">
                <w:pPr>
                  <w:pStyle w:val="ListParagraph"/>
                  <w:numPr>
                    <w:numId w:val="149"/>
                  </w:numPr>
                  <w:shd w:val="clear" w:color="auto" w:fill="FFFFFF"/>
                  <w:spacing w:beforeLines="40" w:before="96" w:afterLines="40" w:after="96"/>
                  <w:ind w:leftChars="0" w:left="360" w:hanging="360"/>
                  <w:contextualSpacing/>
                  <w:jc w:val="left"/>
                </w:pPr>
              </w:pPrChange>
            </w:pPr>
            <w:ins w:id="715" w:author="Raymond Lee" w:date="2021-02-26T10:47:00Z">
              <w:r w:rsidRPr="003F07B1">
                <w:rPr>
                  <w:rFonts w:eastAsia="Times New Roman"/>
                  <w:b/>
                  <w:color w:val="000000"/>
                  <w:shd w:val="clear" w:color="auto" w:fill="FFFFFF"/>
                </w:rPr>
                <w:t>Number of Institutional Offer [Security type]</w:t>
              </w:r>
              <w:r w:rsidRPr="003F07B1">
                <w:rPr>
                  <w:rFonts w:eastAsia="Times New Roman"/>
                  <w:color w:val="000000"/>
                  <w:shd w:val="clear" w:color="auto" w:fill="FFFFFF"/>
                </w:rPr>
                <w:t xml:space="preserve"> [</w:t>
              </w:r>
              <w:r>
                <w:rPr>
                  <w:rFonts w:eastAsia="Times New Roman"/>
                  <w:color w:val="000000"/>
                  <w:shd w:val="clear" w:color="auto" w:fill="FFFFFF"/>
                </w:rPr>
                <w:t>Deal Size Management Field #2</w:t>
              </w:r>
              <w:r w:rsidRPr="003F07B1">
                <w:rPr>
                  <w:rFonts w:eastAsia="Times New Roman"/>
                  <w:color w:val="000000"/>
                  <w:shd w:val="clear" w:color="auto" w:fill="FFFFFF"/>
                </w:rPr>
                <w:t xml:space="preserve">] </w:t>
              </w:r>
            </w:ins>
          </w:p>
          <w:p w14:paraId="1050491E" w14:textId="77777777" w:rsidR="009301C0" w:rsidRDefault="009301C0">
            <w:pPr>
              <w:pStyle w:val="ListParagraph"/>
              <w:numPr>
                <w:ilvl w:val="0"/>
                <w:numId w:val="149"/>
              </w:numPr>
              <w:shd w:val="clear" w:color="auto" w:fill="FFFFFF"/>
              <w:spacing w:afterLines="60" w:after="144" w:line="276" w:lineRule="auto"/>
              <w:ind w:leftChars="0" w:left="227" w:hanging="227"/>
              <w:contextualSpacing/>
              <w:jc w:val="left"/>
              <w:rPr>
                <w:ins w:id="716" w:author="Raymond Lee" w:date="2021-02-26T10:47:00Z"/>
                <w:rFonts w:eastAsia="Times New Roman"/>
                <w:color w:val="000000"/>
                <w:shd w:val="clear" w:color="auto" w:fill="FFFFFF"/>
              </w:rPr>
              <w:pPrChange w:id="717" w:author="Raymond Lee" w:date="2021-02-26T10:50:00Z">
                <w:pPr>
                  <w:pStyle w:val="ListParagraph"/>
                  <w:numPr>
                    <w:numId w:val="149"/>
                  </w:numPr>
                  <w:shd w:val="clear" w:color="auto" w:fill="FFFFFF"/>
                  <w:spacing w:beforeLines="40" w:before="96" w:afterLines="40" w:after="96"/>
                  <w:ind w:leftChars="0" w:left="360" w:hanging="360"/>
                  <w:contextualSpacing/>
                  <w:jc w:val="left"/>
                </w:pPr>
              </w:pPrChange>
            </w:pPr>
            <w:ins w:id="718" w:author="Raymond Lee" w:date="2021-02-26T10:47:00Z">
              <w:r w:rsidRPr="003F07B1">
                <w:rPr>
                  <w:rFonts w:eastAsia="Times New Roman"/>
                  <w:b/>
                  <w:color w:val="000000"/>
                  <w:shd w:val="clear" w:color="auto" w:fill="FFFFFF"/>
                </w:rPr>
                <w:t>Upper Limit of Size Adjustment Option</w:t>
              </w:r>
              <w:r w:rsidRPr="003F07B1">
                <w:rPr>
                  <w:rFonts w:eastAsia="Times New Roman"/>
                  <w:color w:val="000000"/>
                  <w:shd w:val="clear" w:color="auto" w:fill="FFFFFF"/>
                </w:rPr>
                <w:t xml:space="preserve"> [IPO Initiation Field #31 * IPO Initiation Field #35, rounded down to the nearest board lot]</w:t>
              </w:r>
            </w:ins>
          </w:p>
          <w:p w14:paraId="7311CED3" w14:textId="77777777" w:rsidR="009301C0" w:rsidRPr="003F07B1" w:rsidRDefault="009301C0">
            <w:pPr>
              <w:pStyle w:val="ListParagraph"/>
              <w:numPr>
                <w:ilvl w:val="0"/>
                <w:numId w:val="149"/>
              </w:numPr>
              <w:shd w:val="clear" w:color="auto" w:fill="FFFFFF"/>
              <w:spacing w:afterLines="60" w:after="144" w:line="276" w:lineRule="auto"/>
              <w:ind w:leftChars="0" w:left="227" w:hanging="227"/>
              <w:contextualSpacing/>
              <w:jc w:val="left"/>
              <w:rPr>
                <w:ins w:id="719" w:author="Raymond Lee" w:date="2021-02-26T10:47:00Z"/>
                <w:rFonts w:eastAsia="Times New Roman"/>
                <w:color w:val="000000"/>
                <w:shd w:val="clear" w:color="auto" w:fill="FFFFFF"/>
              </w:rPr>
              <w:pPrChange w:id="720" w:author="Raymond Lee" w:date="2021-02-26T10:50:00Z">
                <w:pPr>
                  <w:pStyle w:val="ListParagraph"/>
                  <w:numPr>
                    <w:numId w:val="149"/>
                  </w:numPr>
                  <w:shd w:val="clear" w:color="auto" w:fill="FFFFFF"/>
                  <w:spacing w:beforeLines="40" w:before="96" w:afterLines="40" w:after="96"/>
                  <w:ind w:leftChars="0" w:left="360" w:hanging="360"/>
                  <w:contextualSpacing/>
                  <w:jc w:val="left"/>
                </w:pPr>
              </w:pPrChange>
            </w:pPr>
            <w:ins w:id="721" w:author="Raymond Lee" w:date="2021-02-26T10:47:00Z">
              <w:r w:rsidRPr="003F07B1">
                <w:rPr>
                  <w:rFonts w:eastAsia="Times New Roman"/>
                  <w:b/>
                  <w:color w:val="000000"/>
                  <w:shd w:val="clear" w:color="auto" w:fill="FFFFFF"/>
                </w:rPr>
                <w:t>Upper Limit of Over-allotment Option</w:t>
              </w:r>
            </w:ins>
          </w:p>
          <w:p w14:paraId="0D386712" w14:textId="77777777" w:rsidR="009301C0" w:rsidRPr="003F07B1" w:rsidRDefault="009301C0">
            <w:pPr>
              <w:pStyle w:val="ListParagraph"/>
              <w:numPr>
                <w:ilvl w:val="1"/>
                <w:numId w:val="149"/>
              </w:numPr>
              <w:shd w:val="clear" w:color="auto" w:fill="FFFFFF"/>
              <w:spacing w:afterLines="60" w:after="144" w:line="276" w:lineRule="auto"/>
              <w:ind w:leftChars="0" w:left="454" w:hanging="227"/>
              <w:contextualSpacing/>
              <w:jc w:val="left"/>
              <w:rPr>
                <w:ins w:id="722" w:author="Raymond Lee" w:date="2021-02-26T10:47:00Z"/>
                <w:rFonts w:eastAsia="Times New Roman"/>
                <w:color w:val="000000"/>
                <w:shd w:val="clear" w:color="auto" w:fill="FFFFFF"/>
              </w:rPr>
              <w:pPrChange w:id="723" w:author="Raymond Lee" w:date="2021-02-26T10:50:00Z">
                <w:pPr>
                  <w:pStyle w:val="ListParagraph"/>
                  <w:numPr>
                    <w:ilvl w:val="1"/>
                    <w:numId w:val="149"/>
                  </w:numPr>
                  <w:shd w:val="clear" w:color="auto" w:fill="FFFFFF"/>
                  <w:spacing w:beforeLines="40" w:before="96" w:afterLines="40" w:after="96"/>
                  <w:ind w:leftChars="0" w:left="1080" w:hanging="360"/>
                  <w:contextualSpacing/>
                  <w:jc w:val="left"/>
                </w:pPr>
              </w:pPrChange>
            </w:pPr>
            <w:ins w:id="724" w:author="Raymond Lee" w:date="2021-02-26T10:47:00Z">
              <w:r>
                <w:rPr>
                  <w:rFonts w:eastAsia="Times New Roman"/>
                  <w:b/>
                  <w:color w:val="000000"/>
                  <w:shd w:val="clear" w:color="auto" w:fill="FFFFFF"/>
                </w:rPr>
                <w:t>If IPO Initiation Field #36 = “Inclusive”</w:t>
              </w:r>
              <w:r w:rsidRPr="003F07B1">
                <w:rPr>
                  <w:rFonts w:eastAsia="Times New Roman"/>
                  <w:color w:val="000000"/>
                  <w:shd w:val="clear" w:color="auto" w:fill="FFFFFF"/>
                </w:rPr>
                <w:t>,</w:t>
              </w:r>
              <w:r>
                <w:rPr>
                  <w:rFonts w:eastAsia="Times New Roman"/>
                  <w:color w:val="000000"/>
                  <w:shd w:val="clear" w:color="auto" w:fill="FFFFFF"/>
                </w:rPr>
                <w:t xml:space="preserve"> </w:t>
              </w:r>
              <w:r w:rsidRPr="003F07B1">
                <w:rPr>
                  <w:rFonts w:eastAsia="Times New Roman"/>
                  <w:color w:val="000000"/>
                  <w:shd w:val="clear" w:color="auto" w:fill="FFFFFF"/>
                </w:rPr>
                <w:t>(IPO Initiation Field #31</w:t>
              </w:r>
              <w:r>
                <w:rPr>
                  <w:rFonts w:eastAsia="Times New Roman"/>
                  <w:color w:val="000000"/>
                  <w:shd w:val="clear" w:color="auto" w:fill="FFFFFF"/>
                </w:rPr>
                <w:t>) * (1 + IPO Initiation Field #35) * IPO Initiation Field #37</w:t>
              </w:r>
              <w:r w:rsidRPr="003F07B1">
                <w:rPr>
                  <w:rFonts w:eastAsia="Times New Roman"/>
                  <w:color w:val="000000"/>
                  <w:shd w:val="clear" w:color="auto" w:fill="FFFFFF"/>
                </w:rPr>
                <w:t>, rounded down to the nearest board lot</w:t>
              </w:r>
            </w:ins>
          </w:p>
          <w:p w14:paraId="47D6DF1A" w14:textId="66886EE9" w:rsidR="009301C0" w:rsidRPr="003F07B1" w:rsidRDefault="009301C0">
            <w:pPr>
              <w:pStyle w:val="ListParagraph"/>
              <w:numPr>
                <w:ilvl w:val="1"/>
                <w:numId w:val="149"/>
              </w:numPr>
              <w:shd w:val="clear" w:color="auto" w:fill="FFFFFF"/>
              <w:spacing w:afterLines="60" w:after="144" w:line="276" w:lineRule="auto"/>
              <w:ind w:leftChars="0" w:left="454" w:hanging="227"/>
              <w:contextualSpacing/>
              <w:jc w:val="left"/>
              <w:rPr>
                <w:ins w:id="725" w:author="Raymond Lee" w:date="2021-02-26T10:47:00Z"/>
                <w:rFonts w:eastAsia="Times New Roman"/>
                <w:color w:val="000000"/>
                <w:shd w:val="clear" w:color="auto" w:fill="FFFFFF"/>
              </w:rPr>
              <w:pPrChange w:id="726" w:author="Raymond Lee" w:date="2021-02-26T10:50:00Z">
                <w:pPr>
                  <w:pStyle w:val="ListParagraph"/>
                  <w:numPr>
                    <w:ilvl w:val="1"/>
                    <w:numId w:val="149"/>
                  </w:numPr>
                  <w:shd w:val="clear" w:color="auto" w:fill="FFFFFF"/>
                  <w:spacing w:beforeLines="40" w:before="96" w:afterLines="40" w:after="96"/>
                  <w:ind w:leftChars="0" w:left="1080" w:hanging="360"/>
                  <w:contextualSpacing/>
                  <w:jc w:val="left"/>
                </w:pPr>
              </w:pPrChange>
            </w:pPr>
            <w:ins w:id="727" w:author="Raymond Lee" w:date="2021-02-26T10:47:00Z">
              <w:r w:rsidRPr="003F07B1">
                <w:rPr>
                  <w:rFonts w:eastAsia="Times New Roman"/>
                  <w:b/>
                  <w:color w:val="000000"/>
                  <w:shd w:val="clear" w:color="auto" w:fill="FFFFFF"/>
                </w:rPr>
                <w:t>If IPO Initiation Field #36 = “Exclusive</w:t>
              </w:r>
              <w:r>
                <w:rPr>
                  <w:rFonts w:eastAsia="Times New Roman"/>
                  <w:b/>
                  <w:color w:val="000000"/>
                  <w:shd w:val="clear" w:color="auto" w:fill="FFFFFF"/>
                </w:rPr>
                <w:t>”</w:t>
              </w:r>
              <w:r w:rsidRPr="003F07B1">
                <w:rPr>
                  <w:rFonts w:eastAsia="Times New Roman"/>
                  <w:color w:val="000000"/>
                  <w:shd w:val="clear" w:color="auto" w:fill="FFFFFF"/>
                </w:rPr>
                <w:t>,</w:t>
              </w:r>
              <w:r>
                <w:rPr>
                  <w:rFonts w:eastAsia="Times New Roman"/>
                  <w:b/>
                  <w:color w:val="000000"/>
                  <w:shd w:val="clear" w:color="auto" w:fill="FFFFFF"/>
                </w:rPr>
                <w:t xml:space="preserve"> </w:t>
              </w:r>
              <w:r w:rsidRPr="003F07B1">
                <w:rPr>
                  <w:rFonts w:eastAsia="Times New Roman"/>
                  <w:color w:val="000000"/>
                  <w:shd w:val="clear" w:color="auto" w:fill="FFFFFF"/>
                </w:rPr>
                <w:t>IPO Initiation Field #31</w:t>
              </w:r>
              <w:r>
                <w:rPr>
                  <w:rFonts w:eastAsia="Times New Roman"/>
                  <w:color w:val="000000"/>
                  <w:shd w:val="clear" w:color="auto" w:fill="FFFFFF"/>
                </w:rPr>
                <w:t xml:space="preserve"> * IPO Initiation Field #37</w:t>
              </w:r>
              <w:r w:rsidRPr="003F07B1">
                <w:rPr>
                  <w:rFonts w:eastAsia="Times New Roman"/>
                  <w:color w:val="000000"/>
                  <w:shd w:val="clear" w:color="auto" w:fill="FFFFFF"/>
                </w:rPr>
                <w:t>, rounded down to the nearest board lot</w:t>
              </w:r>
            </w:ins>
          </w:p>
          <w:p w14:paraId="10CDE23F" w14:textId="4A886CDF" w:rsidR="00CD7D98" w:rsidDel="009301C0" w:rsidRDefault="00532127">
            <w:pPr>
              <w:spacing w:afterLines="60" w:after="144" w:line="276" w:lineRule="auto"/>
              <w:ind w:left="0"/>
              <w:jc w:val="left"/>
              <w:rPr>
                <w:del w:id="728" w:author="Raymond Lee" w:date="2021-02-26T10:48:00Z"/>
                <w:lang w:eastAsia="x-none"/>
              </w:rPr>
              <w:pPrChange w:id="729" w:author="Raymond Lee" w:date="2021-02-26T10:50:00Z">
                <w:pPr>
                  <w:spacing w:line="276" w:lineRule="auto"/>
                  <w:ind w:left="0"/>
                  <w:jc w:val="left"/>
                </w:pPr>
              </w:pPrChange>
            </w:pPr>
            <w:ins w:id="730" w:author="Derek Chan" w:date="2021-02-26T10:36:00Z">
              <w:del w:id="731" w:author="Raymond Lee" w:date="2021-02-26T10:48:00Z">
                <w:r w:rsidDel="009301C0">
                  <w:rPr>
                    <w:lang w:eastAsia="x-none"/>
                  </w:rPr>
                  <w:delText>cannot exceed the sum of:</w:delText>
                </w:r>
              </w:del>
            </w:ins>
          </w:p>
          <w:p w14:paraId="03AE656F" w14:textId="03CC1172" w:rsidR="00532127" w:rsidRPr="000961F5" w:rsidDel="009301C0" w:rsidRDefault="00532127">
            <w:pPr>
              <w:pStyle w:val="ListParagraph"/>
              <w:spacing w:afterLines="60" w:after="144" w:line="276" w:lineRule="auto"/>
              <w:ind w:leftChars="0" w:left="0"/>
              <w:jc w:val="left"/>
              <w:rPr>
                <w:ins w:id="732" w:author="Derek Chan" w:date="2021-02-26T10:37:00Z"/>
                <w:del w:id="733" w:author="Raymond Lee" w:date="2021-02-26T10:48:00Z"/>
                <w:lang w:eastAsia="x-none"/>
              </w:rPr>
              <w:pPrChange w:id="734" w:author="Raymond Lee" w:date="2021-02-26T10:50:00Z">
                <w:pPr>
                  <w:pStyle w:val="ListParagraph"/>
                  <w:numPr>
                    <w:numId w:val="145"/>
                  </w:numPr>
                  <w:spacing w:line="276" w:lineRule="auto"/>
                  <w:ind w:leftChars="0" w:left="227" w:hanging="227"/>
                  <w:jc w:val="left"/>
                </w:pPr>
              </w:pPrChange>
            </w:pPr>
            <w:ins w:id="735" w:author="Derek Chan" w:date="2021-02-26T10:38:00Z">
              <w:del w:id="736" w:author="Raymond Lee" w:date="2021-02-26T10:48:00Z">
                <w:r w:rsidDel="009301C0">
                  <w:rPr>
                    <w:lang w:eastAsia="x-none"/>
                  </w:rPr>
                  <w:delText>Number of Institutional Offer [Security type] (Deal Size Management Field #2)</w:delText>
                </w:r>
              </w:del>
            </w:ins>
          </w:p>
          <w:p w14:paraId="5475FEA2" w14:textId="6D465F76" w:rsidR="00532127" w:rsidRPr="000961F5" w:rsidDel="009301C0" w:rsidRDefault="00532127">
            <w:pPr>
              <w:pStyle w:val="ListParagraph"/>
              <w:numPr>
                <w:ilvl w:val="0"/>
                <w:numId w:val="145"/>
              </w:numPr>
              <w:spacing w:afterLines="60" w:after="144" w:line="276" w:lineRule="auto"/>
              <w:ind w:leftChars="0" w:left="227" w:hanging="227"/>
              <w:jc w:val="left"/>
              <w:rPr>
                <w:ins w:id="737" w:author="Derek Chan" w:date="2021-02-26T10:37:00Z"/>
                <w:del w:id="738" w:author="Raymond Lee" w:date="2021-02-26T10:48:00Z"/>
                <w:lang w:eastAsia="x-none"/>
              </w:rPr>
              <w:pPrChange w:id="739" w:author="Raymond Lee" w:date="2021-02-26T10:50:00Z">
                <w:pPr>
                  <w:pStyle w:val="ListParagraph"/>
                  <w:numPr>
                    <w:numId w:val="145"/>
                  </w:numPr>
                  <w:spacing w:line="276" w:lineRule="auto"/>
                  <w:ind w:leftChars="0" w:left="227" w:hanging="227"/>
                  <w:jc w:val="left"/>
                </w:pPr>
              </w:pPrChange>
            </w:pPr>
            <w:ins w:id="740" w:author="Derek Chan" w:date="2021-02-26T10:37:00Z">
              <w:del w:id="741" w:author="Raymond Lee" w:date="2021-02-26T10:48:00Z">
                <w:r w:rsidRPr="000961F5" w:rsidDel="009301C0">
                  <w:rPr>
                    <w:lang w:eastAsia="x-none"/>
                  </w:rPr>
                  <w:delText>Field #2 [Share Certificate Specimen]</w:delText>
                </w:r>
              </w:del>
            </w:ins>
          </w:p>
          <w:p w14:paraId="3B9570B7" w14:textId="22200A7B" w:rsidR="00532127" w:rsidDel="009301C0" w:rsidRDefault="00532127">
            <w:pPr>
              <w:spacing w:afterLines="60" w:after="144" w:line="276" w:lineRule="auto"/>
              <w:ind w:left="0"/>
              <w:jc w:val="left"/>
              <w:rPr>
                <w:ins w:id="742" w:author="Derek Chan" w:date="2021-02-26T10:37:00Z"/>
                <w:del w:id="743" w:author="Raymond Lee" w:date="2021-02-26T10:48:00Z"/>
                <w:lang w:eastAsia="x-none"/>
              </w:rPr>
              <w:pPrChange w:id="744" w:author="Raymond Lee" w:date="2021-02-26T10:50:00Z">
                <w:pPr>
                  <w:spacing w:line="276" w:lineRule="auto"/>
                  <w:ind w:left="0"/>
                  <w:jc w:val="left"/>
                </w:pPr>
              </w:pPrChange>
            </w:pPr>
            <w:ins w:id="745" w:author="Derek Chan" w:date="2021-02-26T10:37:00Z">
              <w:del w:id="746" w:author="Raymond Lee" w:date="2021-02-26T10:48:00Z">
                <w:r w:rsidRPr="000961F5" w:rsidDel="009301C0">
                  <w:rPr>
                    <w:lang w:eastAsia="x-none"/>
                  </w:rPr>
                  <w:delText>Field #2a [Other Supporting Documents]</w:delText>
                </w:r>
              </w:del>
            </w:ins>
          </w:p>
          <w:p w14:paraId="2CC81AEC" w14:textId="2A155E42" w:rsidR="00CD7D98" w:rsidRPr="000961F5" w:rsidRDefault="00CD7D98">
            <w:pPr>
              <w:spacing w:afterLines="60" w:after="144" w:line="276" w:lineRule="auto"/>
              <w:ind w:left="0"/>
              <w:jc w:val="left"/>
              <w:rPr>
                <w:ins w:id="747" w:author="Derek Chan" w:date="2021-02-26T10:24:00Z"/>
                <w:b/>
                <w:lang w:eastAsia="zh-TW"/>
              </w:rPr>
              <w:pPrChange w:id="748" w:author="Raymond Lee" w:date="2021-02-26T10:50:00Z">
                <w:pPr>
                  <w:spacing w:line="276" w:lineRule="auto"/>
                  <w:ind w:left="0"/>
                  <w:jc w:val="left"/>
                </w:pPr>
              </w:pPrChange>
            </w:pPr>
          </w:p>
        </w:tc>
        <w:tc>
          <w:tcPr>
            <w:tcW w:w="2371" w:type="dxa"/>
          </w:tcPr>
          <w:p w14:paraId="33A3BEC4" w14:textId="5734C63C" w:rsidR="00CD7D98" w:rsidDel="009301C0" w:rsidRDefault="00CD7D98">
            <w:pPr>
              <w:spacing w:afterLines="60" w:after="144" w:line="276" w:lineRule="auto"/>
              <w:ind w:left="0"/>
              <w:jc w:val="left"/>
              <w:rPr>
                <w:ins w:id="749" w:author="Derek Chan" w:date="2021-02-26T10:37:00Z"/>
                <w:del w:id="750" w:author="Raymond Lee" w:date="2021-02-26T10:48:00Z"/>
                <w:lang w:eastAsia="x-none"/>
              </w:rPr>
              <w:pPrChange w:id="751" w:author="Raymond Lee" w:date="2021-02-26T10:50:00Z">
                <w:pPr>
                  <w:spacing w:line="276" w:lineRule="auto"/>
                  <w:ind w:left="0"/>
                  <w:jc w:val="left"/>
                </w:pPr>
              </w:pPrChange>
            </w:pPr>
            <w:ins w:id="752" w:author="Derek Chan" w:date="2021-02-26T10:25:00Z">
              <w:del w:id="753" w:author="Raymond Lee" w:date="2021-02-26T10:45:00Z">
                <w:r w:rsidRPr="000961F5" w:rsidDel="009301C0">
                  <w:rPr>
                    <w:lang w:eastAsia="x-none"/>
                  </w:rPr>
                  <w:lastRenderedPageBreak/>
                  <w:delText>At point of e-form submission</w:delText>
                </w:r>
              </w:del>
            </w:ins>
            <w:ins w:id="754" w:author="Raymond Lee" w:date="2021-02-26T10:48:00Z">
              <w:r w:rsidR="009301C0">
                <w:rPr>
                  <w:lang w:eastAsia="x-none"/>
                </w:rPr>
                <w:t>At point of e-form submission</w:t>
              </w:r>
            </w:ins>
          </w:p>
          <w:p w14:paraId="1CA824EB" w14:textId="5E70BE61" w:rsidR="00532127" w:rsidDel="009301C0" w:rsidRDefault="00532127">
            <w:pPr>
              <w:spacing w:afterLines="60" w:after="144" w:line="276" w:lineRule="auto"/>
              <w:ind w:left="0"/>
              <w:jc w:val="left"/>
              <w:rPr>
                <w:ins w:id="755" w:author="Derek Chan" w:date="2021-02-26T10:37:00Z"/>
                <w:del w:id="756" w:author="Raymond Lee" w:date="2021-02-26T10:48:00Z"/>
                <w:lang w:eastAsia="x-none"/>
              </w:rPr>
              <w:pPrChange w:id="757" w:author="Raymond Lee" w:date="2021-02-26T10:50:00Z">
                <w:pPr>
                  <w:spacing w:line="276" w:lineRule="auto"/>
                  <w:ind w:left="0"/>
                  <w:jc w:val="left"/>
                </w:pPr>
              </w:pPrChange>
            </w:pPr>
            <w:ins w:id="758" w:author="Derek Chan" w:date="2021-02-26T10:38:00Z">
              <w:del w:id="759" w:author="Raymond Lee" w:date="2021-02-26T10:48:00Z">
                <w:r w:rsidDel="009301C0">
                  <w:rPr>
                    <w:lang w:eastAsia="x-none"/>
                  </w:rPr>
                  <w:delText>(Deal reached</w:delText>
                </w:r>
              </w:del>
            </w:ins>
          </w:p>
          <w:p w14:paraId="5BF4DC4B" w14:textId="2D5709B6" w:rsidR="00532127" w:rsidDel="009301C0" w:rsidRDefault="00532127">
            <w:pPr>
              <w:spacing w:afterLines="60" w:after="144" w:line="276" w:lineRule="auto"/>
              <w:ind w:left="0"/>
              <w:jc w:val="left"/>
              <w:rPr>
                <w:ins w:id="760" w:author="Derek Chan" w:date="2021-02-26T10:37:00Z"/>
                <w:del w:id="761" w:author="Raymond Lee" w:date="2021-02-26T10:48:00Z"/>
                <w:lang w:eastAsia="x-none"/>
              </w:rPr>
              <w:pPrChange w:id="762" w:author="Raymond Lee" w:date="2021-02-26T10:50:00Z">
                <w:pPr>
                  <w:spacing w:line="276" w:lineRule="auto"/>
                  <w:ind w:left="0"/>
                  <w:jc w:val="left"/>
                </w:pPr>
              </w:pPrChange>
            </w:pPr>
            <w:ins w:id="763" w:author="Derek Chan" w:date="2021-02-26T10:37:00Z">
              <w:del w:id="764" w:author="Raymond Lee" w:date="2021-02-26T10:48:00Z">
                <w:r w:rsidDel="009301C0">
                  <w:rPr>
                    <w:lang w:eastAsia="x-none"/>
                  </w:rPr>
                  <w:delText xml:space="preserve">Number of Institutional Offer [Security type] [Deal Size Management Field #2] </w:delText>
                </w:r>
              </w:del>
            </w:ins>
          </w:p>
          <w:p w14:paraId="5BB41A76" w14:textId="40170E57" w:rsidR="00532127" w:rsidDel="009301C0" w:rsidRDefault="00532127">
            <w:pPr>
              <w:spacing w:afterLines="60" w:after="144" w:line="276" w:lineRule="auto"/>
              <w:ind w:left="0"/>
              <w:jc w:val="left"/>
              <w:rPr>
                <w:ins w:id="765" w:author="Derek Chan" w:date="2021-02-26T10:37:00Z"/>
                <w:del w:id="766" w:author="Raymond Lee" w:date="2021-02-26T10:48:00Z"/>
                <w:lang w:eastAsia="x-none"/>
              </w:rPr>
              <w:pPrChange w:id="767" w:author="Raymond Lee" w:date="2021-02-26T10:50:00Z">
                <w:pPr>
                  <w:spacing w:line="276" w:lineRule="auto"/>
                  <w:ind w:left="0"/>
                  <w:jc w:val="left"/>
                </w:pPr>
              </w:pPrChange>
            </w:pPr>
            <w:ins w:id="768" w:author="Derek Chan" w:date="2021-02-26T10:37:00Z">
              <w:del w:id="769" w:author="Raymond Lee" w:date="2021-02-26T10:48:00Z">
                <w:r w:rsidDel="009301C0">
                  <w:rPr>
                    <w:rFonts w:hint="eastAsia"/>
                    <w:lang w:eastAsia="x-none"/>
                  </w:rPr>
                  <w:delText></w:delText>
                </w:r>
                <w:r w:rsidDel="009301C0">
                  <w:rPr>
                    <w:rFonts w:hint="eastAsia"/>
                    <w:lang w:eastAsia="x-none"/>
                  </w:rPr>
                  <w:tab/>
                  <w:delText>Upper Limit of Size Adjustment Option [IPO Initiation Field #31 * IPO Initiation Field #35, rounded down to the nearest board lot]</w:delText>
                </w:r>
              </w:del>
            </w:ins>
          </w:p>
          <w:p w14:paraId="276819F4" w14:textId="4856B7CD" w:rsidR="00532127" w:rsidDel="009301C0" w:rsidRDefault="00532127">
            <w:pPr>
              <w:spacing w:afterLines="60" w:after="144" w:line="276" w:lineRule="auto"/>
              <w:ind w:left="0"/>
              <w:jc w:val="left"/>
              <w:rPr>
                <w:ins w:id="770" w:author="Derek Chan" w:date="2021-02-26T10:37:00Z"/>
                <w:del w:id="771" w:author="Raymond Lee" w:date="2021-02-26T10:48:00Z"/>
                <w:lang w:eastAsia="x-none"/>
              </w:rPr>
              <w:pPrChange w:id="772" w:author="Raymond Lee" w:date="2021-02-26T10:50:00Z">
                <w:pPr>
                  <w:spacing w:line="276" w:lineRule="auto"/>
                  <w:ind w:left="0"/>
                  <w:jc w:val="left"/>
                </w:pPr>
              </w:pPrChange>
            </w:pPr>
            <w:ins w:id="773" w:author="Derek Chan" w:date="2021-02-26T10:37:00Z">
              <w:del w:id="774" w:author="Raymond Lee" w:date="2021-02-26T10:48:00Z">
                <w:r w:rsidDel="009301C0">
                  <w:rPr>
                    <w:rFonts w:hint="eastAsia"/>
                    <w:lang w:eastAsia="x-none"/>
                  </w:rPr>
                  <w:delText></w:delText>
                </w:r>
                <w:r w:rsidDel="009301C0">
                  <w:rPr>
                    <w:rFonts w:hint="eastAsia"/>
                    <w:lang w:eastAsia="x-none"/>
                  </w:rPr>
                  <w:tab/>
                  <w:delText>Upper Limit of Over-allotment Option</w:delText>
                </w:r>
              </w:del>
            </w:ins>
          </w:p>
          <w:p w14:paraId="5FB86D7F" w14:textId="7DB57BBF" w:rsidR="00532127" w:rsidDel="009301C0" w:rsidRDefault="00532127">
            <w:pPr>
              <w:spacing w:afterLines="60" w:after="144" w:line="276" w:lineRule="auto"/>
              <w:ind w:left="0"/>
              <w:jc w:val="left"/>
              <w:rPr>
                <w:ins w:id="775" w:author="Derek Chan" w:date="2021-02-26T10:37:00Z"/>
                <w:del w:id="776" w:author="Raymond Lee" w:date="2021-02-26T10:48:00Z"/>
                <w:lang w:eastAsia="x-none"/>
              </w:rPr>
              <w:pPrChange w:id="777" w:author="Raymond Lee" w:date="2021-02-26T10:50:00Z">
                <w:pPr>
                  <w:spacing w:line="276" w:lineRule="auto"/>
                  <w:ind w:left="0"/>
                  <w:jc w:val="left"/>
                </w:pPr>
              </w:pPrChange>
            </w:pPr>
            <w:ins w:id="778" w:author="Derek Chan" w:date="2021-02-26T10:37:00Z">
              <w:del w:id="779" w:author="Raymond Lee" w:date="2021-02-26T10:48:00Z">
                <w:r w:rsidDel="009301C0">
                  <w:rPr>
                    <w:lang w:eastAsia="x-none"/>
                  </w:rPr>
                  <w:delText>o</w:delText>
                </w:r>
                <w:r w:rsidDel="009301C0">
                  <w:rPr>
                    <w:lang w:eastAsia="x-none"/>
                  </w:rPr>
                  <w:tab/>
                  <w:delText>If IPO Initiation Field #36 = “Inclusive”, (IPO Initiation Field #31) * (1 + IPO Initiation Field #35) * IPO Initiation Field #37, rounded down to the nearest board lot</w:delText>
                </w:r>
              </w:del>
            </w:ins>
          </w:p>
          <w:p w14:paraId="13BDA468" w14:textId="3659387C" w:rsidR="00532127" w:rsidRPr="002B0661" w:rsidRDefault="00532127">
            <w:pPr>
              <w:spacing w:afterLines="60" w:after="144" w:line="276" w:lineRule="auto"/>
              <w:ind w:left="0"/>
              <w:jc w:val="left"/>
              <w:rPr>
                <w:ins w:id="780" w:author="Derek Chan" w:date="2021-02-26T10:24:00Z"/>
                <w:lang w:eastAsia="x-none"/>
              </w:rPr>
              <w:pPrChange w:id="781" w:author="Raymond Lee" w:date="2021-02-26T10:50:00Z">
                <w:pPr>
                  <w:spacing w:line="276" w:lineRule="auto"/>
                  <w:ind w:left="0"/>
                  <w:jc w:val="left"/>
                </w:pPr>
              </w:pPrChange>
            </w:pPr>
            <w:ins w:id="782" w:author="Derek Chan" w:date="2021-02-26T10:37:00Z">
              <w:del w:id="783" w:author="Raymond Lee" w:date="2021-02-26T10:48:00Z">
                <w:r w:rsidDel="009301C0">
                  <w:rPr>
                    <w:lang w:eastAsia="x-none"/>
                  </w:rPr>
                  <w:delText>o</w:delText>
                </w:r>
                <w:r w:rsidDel="009301C0">
                  <w:rPr>
                    <w:lang w:eastAsia="x-none"/>
                  </w:rPr>
                  <w:tab/>
                  <w:delText>If IPO Initiation Field #36 = “Exclusive”, IPO Initiation Field #31 * IPO Initiation Field #37, rounded down to the nearest board lot</w:delText>
                </w:r>
              </w:del>
            </w:ins>
          </w:p>
        </w:tc>
        <w:tc>
          <w:tcPr>
            <w:tcW w:w="4150" w:type="dxa"/>
          </w:tcPr>
          <w:p w14:paraId="5616F3C4" w14:textId="77777777" w:rsidR="00CD7D98" w:rsidRPr="000961F5" w:rsidRDefault="00CD7D98" w:rsidP="009301C0">
            <w:pPr>
              <w:pStyle w:val="ListParagraph"/>
              <w:numPr>
                <w:ilvl w:val="0"/>
                <w:numId w:val="47"/>
              </w:numPr>
              <w:spacing w:after="0" w:line="276" w:lineRule="auto"/>
              <w:ind w:leftChars="0" w:left="232" w:hanging="232"/>
              <w:jc w:val="left"/>
              <w:rPr>
                <w:ins w:id="784" w:author="Derek Chan" w:date="2021-02-26T10:25:00Z"/>
                <w:b/>
                <w:lang w:eastAsia="x-none"/>
              </w:rPr>
            </w:pPr>
            <w:ins w:id="785" w:author="Derek Chan" w:date="2021-02-26T10:25:00Z">
              <w:r w:rsidRPr="000961F5">
                <w:rPr>
                  <w:b/>
                  <w:lang w:eastAsia="x-none"/>
                </w:rPr>
                <w:t>Reject submission</w:t>
              </w:r>
            </w:ins>
          </w:p>
          <w:p w14:paraId="6D58E6FF" w14:textId="2407FC23" w:rsidR="00CD7D98" w:rsidRPr="002B0661" w:rsidRDefault="00CD7D98">
            <w:pPr>
              <w:pStyle w:val="ListParagraph"/>
              <w:numPr>
                <w:ilvl w:val="0"/>
                <w:numId w:val="47"/>
              </w:numPr>
              <w:spacing w:after="0" w:line="276" w:lineRule="auto"/>
              <w:ind w:leftChars="0" w:left="232" w:hanging="232"/>
              <w:jc w:val="left"/>
              <w:rPr>
                <w:ins w:id="786" w:author="Derek Chan" w:date="2021-02-26T10:24:00Z"/>
                <w:b/>
                <w:lang w:eastAsia="x-none"/>
              </w:rPr>
              <w:pPrChange w:id="787" w:author="Raymond Lee" w:date="2021-02-26T10:50:00Z">
                <w:pPr>
                  <w:pStyle w:val="ListParagraph"/>
                  <w:numPr>
                    <w:numId w:val="47"/>
                  </w:numPr>
                  <w:spacing w:after="0" w:line="276" w:lineRule="auto"/>
                  <w:ind w:leftChars="0" w:left="720" w:hanging="360"/>
                  <w:jc w:val="left"/>
                </w:pPr>
              </w:pPrChange>
            </w:pPr>
            <w:ins w:id="788" w:author="Derek Chan" w:date="2021-02-26T10:25:00Z">
              <w:r w:rsidRPr="000961F5">
                <w:rPr>
                  <w:b/>
                  <w:lang w:eastAsia="x-none"/>
                </w:rPr>
                <w:lastRenderedPageBreak/>
                <w:t xml:space="preserve">Prompt Error message </w:t>
              </w:r>
              <w:r w:rsidRPr="000961F5">
                <w:rPr>
                  <w:lang w:eastAsia="x-none"/>
                </w:rPr>
                <w:t>(“</w:t>
              </w:r>
            </w:ins>
            <w:ins w:id="789" w:author="Derek Chan" w:date="2021-02-26T10:32:00Z">
              <w:r w:rsidRPr="00FD6511">
                <w:rPr>
                  <w:lang w:eastAsia="x-none"/>
                </w:rPr>
                <w:t xml:space="preserve">The total number of securities being submitted cannot exceed the </w:t>
              </w:r>
              <w:del w:id="790" w:author="Raymond Lee" w:date="2021-02-26T10:49:00Z">
                <w:r w:rsidRPr="00FD6511" w:rsidDel="009301C0">
                  <w:rPr>
                    <w:lang w:eastAsia="x-none"/>
                  </w:rPr>
                  <w:delText>size of</w:delText>
                </w:r>
              </w:del>
            </w:ins>
            <w:ins w:id="791" w:author="Raymond Lee" w:date="2021-02-26T10:49:00Z">
              <w:r w:rsidR="009301C0">
                <w:rPr>
                  <w:lang w:eastAsia="x-none"/>
                </w:rPr>
                <w:t xml:space="preserve">upper bound of the </w:t>
              </w:r>
            </w:ins>
            <w:ins w:id="792" w:author="Raymond Lee" w:date="2021-02-26T10:51:00Z">
              <w:r w:rsidR="00DD43F3">
                <w:rPr>
                  <w:lang w:eastAsia="x-none"/>
                </w:rPr>
                <w:t xml:space="preserve">institutional </w:t>
              </w:r>
            </w:ins>
            <w:ins w:id="793" w:author="Raymond Lee" w:date="2021-02-26T10:49:00Z">
              <w:r w:rsidR="009301C0">
                <w:rPr>
                  <w:lang w:eastAsia="x-none"/>
                </w:rPr>
                <w:t>offer size</w:t>
              </w:r>
            </w:ins>
            <w:ins w:id="794" w:author="Derek Chan" w:date="2021-02-26T10:32:00Z">
              <w:del w:id="795" w:author="Raymond Lee" w:date="2021-02-26T10:49:00Z">
                <w:r w:rsidRPr="00FD6511" w:rsidDel="009301C0">
                  <w:rPr>
                    <w:lang w:eastAsia="x-none"/>
                  </w:rPr>
                  <w:delText xml:space="preserve"> the institutional offer</w:delText>
                </w:r>
              </w:del>
            </w:ins>
            <w:ins w:id="796" w:author="Derek Chan" w:date="2021-02-26T10:25:00Z">
              <w:r w:rsidRPr="000961F5">
                <w:rPr>
                  <w:lang w:eastAsia="x-none"/>
                </w:rPr>
                <w:t>.”)</w:t>
              </w:r>
            </w:ins>
          </w:p>
        </w:tc>
      </w:tr>
      <w:tr w:rsidR="00DD43F3" w:rsidRPr="000961F5" w14:paraId="43E4DF58" w14:textId="77777777" w:rsidTr="00DD43F3">
        <w:trPr>
          <w:jc w:val="center"/>
          <w:ins w:id="797" w:author="Derek Chan" w:date="2021-02-26T10:40:00Z"/>
        </w:trPr>
        <w:tc>
          <w:tcPr>
            <w:tcW w:w="483" w:type="dxa"/>
          </w:tcPr>
          <w:p w14:paraId="517C8EE9" w14:textId="7DB1C9AC" w:rsidR="00DD43F3" w:rsidRPr="00DD43F3" w:rsidRDefault="00DD43F3" w:rsidP="00DD43F3">
            <w:pPr>
              <w:spacing w:line="276" w:lineRule="auto"/>
              <w:ind w:left="0"/>
              <w:jc w:val="left"/>
              <w:rPr>
                <w:ins w:id="798" w:author="Derek Chan" w:date="2021-02-26T10:40:00Z"/>
                <w:lang w:eastAsia="x-none"/>
              </w:rPr>
            </w:pPr>
            <w:ins w:id="799" w:author="Raymond Lee" w:date="2021-02-26T10:51:00Z">
              <w:r w:rsidRPr="00DD43F3">
                <w:rPr>
                  <w:lang w:eastAsia="x-none"/>
                </w:rPr>
                <w:lastRenderedPageBreak/>
                <w:t>10</w:t>
              </w:r>
            </w:ins>
            <w:ins w:id="800" w:author="Derek Chan" w:date="2021-02-26T10:40:00Z">
              <w:del w:id="801" w:author="Raymond Lee" w:date="2021-02-26T10:51:00Z">
                <w:r w:rsidRPr="00DD43F3" w:rsidDel="00DD43F3">
                  <w:rPr>
                    <w:lang w:eastAsia="x-none"/>
                  </w:rPr>
                  <w:delText>9</w:delText>
                </w:r>
              </w:del>
            </w:ins>
          </w:p>
        </w:tc>
        <w:tc>
          <w:tcPr>
            <w:tcW w:w="3344" w:type="dxa"/>
          </w:tcPr>
          <w:p w14:paraId="78846064" w14:textId="70C3D08F" w:rsidR="00DD43F3" w:rsidRPr="003F07B1" w:rsidRDefault="00DD43F3">
            <w:pPr>
              <w:pStyle w:val="ListParagraph"/>
              <w:spacing w:afterLines="60" w:after="144" w:line="276" w:lineRule="auto"/>
              <w:ind w:leftChars="0" w:left="0"/>
              <w:jc w:val="left"/>
              <w:rPr>
                <w:ins w:id="802" w:author="Raymond Lee" w:date="2021-02-26T10:51:00Z"/>
                <w:rFonts w:eastAsia="Times New Roman"/>
                <w:color w:val="000000"/>
                <w:shd w:val="clear" w:color="auto" w:fill="FFFFFF"/>
              </w:rPr>
              <w:pPrChange w:id="803" w:author="Raymond Lee" w:date="2021-02-26T10:52:00Z">
                <w:pPr>
                  <w:pStyle w:val="ListParagraph"/>
                  <w:numPr>
                    <w:ilvl w:val="1"/>
                    <w:numId w:val="149"/>
                  </w:numPr>
                  <w:shd w:val="clear" w:color="auto" w:fill="FFFFFF"/>
                  <w:spacing w:afterLines="60" w:after="144" w:line="276" w:lineRule="auto"/>
                  <w:ind w:leftChars="0" w:left="454" w:hanging="227"/>
                  <w:contextualSpacing/>
                  <w:jc w:val="left"/>
                </w:pPr>
              </w:pPrChange>
            </w:pPr>
            <w:ins w:id="804" w:author="Raymond Lee" w:date="2021-02-26T10:51:00Z">
              <w:r>
                <w:rPr>
                  <w:lang w:eastAsia="x-none"/>
                </w:rPr>
                <w:t xml:space="preserve">After </w:t>
              </w:r>
              <w:r w:rsidRPr="001013AF">
                <w:rPr>
                  <w:b/>
                  <w:lang w:eastAsia="x-none"/>
                  <w:rPrChange w:id="805" w:author="Raymond Lee" w:date="2021-02-26T10:53:00Z">
                    <w:rPr>
                      <w:lang w:eastAsia="x-none"/>
                    </w:rPr>
                  </w:rPrChange>
                </w:rPr>
                <w:t>“Placing Approved”</w:t>
              </w:r>
              <w:r>
                <w:rPr>
                  <w:lang w:eastAsia="x-none"/>
                </w:rPr>
                <w:t>, the s</w:t>
              </w:r>
              <w:r w:rsidRPr="00CD7D98">
                <w:rPr>
                  <w:lang w:eastAsia="x-none"/>
                </w:rPr>
                <w:t xml:space="preserve">um of Number of Securities [Field #6] </w:t>
              </w:r>
              <w:r>
                <w:rPr>
                  <w:lang w:eastAsia="x-none"/>
                </w:rPr>
                <w:t xml:space="preserve">with </w:t>
              </w:r>
            </w:ins>
            <w:ins w:id="806" w:author="Derek Chan" w:date="2021-02-26T11:00:00Z">
              <w:r w:rsidR="004216DE">
                <w:rPr>
                  <w:lang w:eastAsia="x-none"/>
                </w:rPr>
                <w:t>[</w:t>
              </w:r>
            </w:ins>
            <w:ins w:id="807" w:author="Raymond Lee" w:date="2021-02-26T10:51:00Z">
              <w:r>
                <w:rPr>
                  <w:lang w:eastAsia="x-none"/>
                </w:rPr>
                <w:t>Field #7</w:t>
              </w:r>
            </w:ins>
            <w:ins w:id="808" w:author="Derek Chan" w:date="2021-02-26T11:00:00Z">
              <w:r w:rsidR="004216DE">
                <w:rPr>
                  <w:lang w:eastAsia="x-none"/>
                </w:rPr>
                <w:t>]</w:t>
              </w:r>
            </w:ins>
            <w:ins w:id="809" w:author="Raymond Lee" w:date="2021-02-26T10:51:00Z">
              <w:r>
                <w:rPr>
                  <w:lang w:eastAsia="x-none"/>
                </w:rPr>
                <w:t xml:space="preserve"> != “Pre-deposit” exceed</w:t>
              </w:r>
            </w:ins>
            <w:ins w:id="810" w:author="Derek Chan" w:date="2021-02-26T11:03:00Z">
              <w:r w:rsidR="000D5120">
                <w:rPr>
                  <w:lang w:eastAsia="x-none"/>
                </w:rPr>
                <w:t>s</w:t>
              </w:r>
            </w:ins>
            <w:ins w:id="811" w:author="Raymond Lee" w:date="2021-02-26T10:52:00Z">
              <w:r>
                <w:rPr>
                  <w:lang w:eastAsia="x-none"/>
                </w:rPr>
                <w:t xml:space="preserve"> the </w:t>
              </w:r>
              <w:r w:rsidRPr="001013AF">
                <w:rPr>
                  <w:b/>
                  <w:lang w:eastAsia="x-none"/>
                  <w:rPrChange w:id="812" w:author="Raymond Lee" w:date="2021-02-26T10:53:00Z">
                    <w:rPr>
                      <w:lang w:eastAsia="x-none"/>
                    </w:rPr>
                  </w:rPrChange>
                </w:rPr>
                <w:t>Final Size of the Institutional Offer</w:t>
              </w:r>
              <w:r>
                <w:rPr>
                  <w:lang w:eastAsia="x-none"/>
                </w:rPr>
                <w:t xml:space="preserve"> [Deal Size Management Field #13]</w:t>
              </w:r>
            </w:ins>
          </w:p>
          <w:p w14:paraId="61701776" w14:textId="4FE50CE1" w:rsidR="00DD43F3" w:rsidRPr="000961F5" w:rsidDel="00084F75" w:rsidRDefault="00DD43F3" w:rsidP="00DD43F3">
            <w:pPr>
              <w:pStyle w:val="ListParagraph"/>
              <w:numPr>
                <w:ilvl w:val="0"/>
                <w:numId w:val="145"/>
              </w:numPr>
              <w:spacing w:line="276" w:lineRule="auto"/>
              <w:ind w:leftChars="0" w:left="227" w:hanging="227"/>
              <w:jc w:val="left"/>
              <w:rPr>
                <w:ins w:id="813" w:author="Derek Chan" w:date="2021-02-26T10:40:00Z"/>
                <w:del w:id="814" w:author="Raymond Lee" w:date="2021-02-26T10:51:00Z"/>
                <w:lang w:eastAsia="x-none"/>
              </w:rPr>
            </w:pPr>
            <w:ins w:id="815" w:author="Derek Chan" w:date="2021-02-26T10:40:00Z">
              <w:del w:id="816" w:author="Raymond Lee" w:date="2021-02-26T10:51:00Z">
                <w:r w:rsidRPr="00CD7D98" w:rsidDel="00084F75">
                  <w:rPr>
                    <w:lang w:eastAsia="x-none"/>
                  </w:rPr>
                  <w:delText xml:space="preserve">Sum of Number of Securities [Field #6] </w:delText>
                </w:r>
                <w:r w:rsidDel="00084F75">
                  <w:rPr>
                    <w:lang w:eastAsia="x-none"/>
                  </w:rPr>
                  <w:delText>cannot exceed the sum of:Number of Institutional Offer [Security type] (Deal Size Management Field #2)</w:delText>
                </w:r>
              </w:del>
            </w:ins>
          </w:p>
          <w:p w14:paraId="2440F4CB" w14:textId="2EB32804" w:rsidR="00DD43F3" w:rsidRPr="000961F5" w:rsidDel="00084F75" w:rsidRDefault="00DD43F3" w:rsidP="00DD43F3">
            <w:pPr>
              <w:pStyle w:val="ListParagraph"/>
              <w:numPr>
                <w:ilvl w:val="0"/>
                <w:numId w:val="145"/>
              </w:numPr>
              <w:spacing w:line="276" w:lineRule="auto"/>
              <w:ind w:leftChars="0" w:left="227" w:hanging="227"/>
              <w:jc w:val="left"/>
              <w:rPr>
                <w:ins w:id="817" w:author="Derek Chan" w:date="2021-02-26T10:40:00Z"/>
                <w:del w:id="818" w:author="Raymond Lee" w:date="2021-02-26T10:51:00Z"/>
                <w:lang w:eastAsia="x-none"/>
              </w:rPr>
            </w:pPr>
            <w:ins w:id="819" w:author="Derek Chan" w:date="2021-02-26T10:40:00Z">
              <w:del w:id="820" w:author="Raymond Lee" w:date="2021-02-26T10:51:00Z">
                <w:r w:rsidRPr="000961F5" w:rsidDel="00084F75">
                  <w:rPr>
                    <w:lang w:eastAsia="x-none"/>
                  </w:rPr>
                  <w:delText>Field #2 [Share Certificate Specimen]</w:delText>
                </w:r>
              </w:del>
            </w:ins>
          </w:p>
          <w:p w14:paraId="6AFBCAF0" w14:textId="0812A864" w:rsidR="00DD43F3" w:rsidDel="00084F75" w:rsidRDefault="00DD43F3" w:rsidP="00DD43F3">
            <w:pPr>
              <w:spacing w:line="276" w:lineRule="auto"/>
              <w:ind w:left="0"/>
              <w:jc w:val="left"/>
              <w:rPr>
                <w:ins w:id="821" w:author="Derek Chan" w:date="2021-02-26T10:40:00Z"/>
                <w:del w:id="822" w:author="Raymond Lee" w:date="2021-02-26T10:51:00Z"/>
                <w:lang w:eastAsia="x-none"/>
              </w:rPr>
            </w:pPr>
            <w:ins w:id="823" w:author="Derek Chan" w:date="2021-02-26T10:40:00Z">
              <w:del w:id="824" w:author="Raymond Lee" w:date="2021-02-26T10:51:00Z">
                <w:r w:rsidRPr="000961F5" w:rsidDel="00084F75">
                  <w:rPr>
                    <w:lang w:eastAsia="x-none"/>
                  </w:rPr>
                  <w:delText>Field #2a [Other Supporting Documents]</w:delText>
                </w:r>
              </w:del>
            </w:ins>
          </w:p>
          <w:p w14:paraId="32835444" w14:textId="77777777" w:rsidR="00DD43F3" w:rsidRDefault="00DD43F3" w:rsidP="00DD43F3">
            <w:pPr>
              <w:spacing w:line="276" w:lineRule="auto"/>
              <w:ind w:left="0"/>
              <w:jc w:val="left"/>
              <w:rPr>
                <w:ins w:id="825" w:author="Derek Chan" w:date="2021-02-26T10:40:00Z"/>
                <w:lang w:eastAsia="x-none"/>
              </w:rPr>
            </w:pPr>
          </w:p>
        </w:tc>
        <w:tc>
          <w:tcPr>
            <w:tcW w:w="2371" w:type="dxa"/>
          </w:tcPr>
          <w:p w14:paraId="58A5460F" w14:textId="7757D5C8" w:rsidR="00DD43F3" w:rsidDel="00084F75" w:rsidRDefault="00DD43F3" w:rsidP="00DD43F3">
            <w:pPr>
              <w:spacing w:line="276" w:lineRule="auto"/>
              <w:ind w:left="0"/>
              <w:jc w:val="left"/>
              <w:rPr>
                <w:ins w:id="826" w:author="Derek Chan" w:date="2021-02-26T10:40:00Z"/>
                <w:del w:id="827" w:author="Raymond Lee" w:date="2021-02-26T10:51:00Z"/>
                <w:lang w:eastAsia="x-none"/>
              </w:rPr>
            </w:pPr>
            <w:ins w:id="828" w:author="Raymond Lee" w:date="2021-02-26T10:51:00Z">
              <w:r>
                <w:rPr>
                  <w:lang w:eastAsia="x-none"/>
                </w:rPr>
                <w:t>At point of e-form submission</w:t>
              </w:r>
            </w:ins>
            <w:ins w:id="829" w:author="Derek Chan" w:date="2021-02-26T10:40:00Z">
              <w:del w:id="830" w:author="Raymond Lee" w:date="2021-02-26T10:51:00Z">
                <w:r w:rsidRPr="000961F5" w:rsidDel="00084F75">
                  <w:rPr>
                    <w:lang w:eastAsia="x-none"/>
                  </w:rPr>
                  <w:delText>At point of e-form submission</w:delText>
                </w:r>
              </w:del>
            </w:ins>
          </w:p>
          <w:p w14:paraId="577D8471" w14:textId="764B5B44" w:rsidR="00DD43F3" w:rsidDel="00084F75" w:rsidRDefault="00DD43F3" w:rsidP="00DD43F3">
            <w:pPr>
              <w:spacing w:line="276" w:lineRule="auto"/>
              <w:ind w:left="0"/>
              <w:jc w:val="left"/>
              <w:rPr>
                <w:ins w:id="831" w:author="Derek Chan" w:date="2021-02-26T10:40:00Z"/>
                <w:del w:id="832" w:author="Raymond Lee" w:date="2021-02-26T10:51:00Z"/>
                <w:lang w:eastAsia="x-none"/>
              </w:rPr>
            </w:pPr>
            <w:ins w:id="833" w:author="Derek Chan" w:date="2021-02-26T10:40:00Z">
              <w:del w:id="834" w:author="Raymond Lee" w:date="2021-02-26T10:51:00Z">
                <w:r w:rsidDel="00084F75">
                  <w:rPr>
                    <w:lang w:eastAsia="x-none"/>
                  </w:rPr>
                  <w:delText>(Deal reached</w:delText>
                </w:r>
              </w:del>
            </w:ins>
          </w:p>
          <w:p w14:paraId="054EB879" w14:textId="4D154D71" w:rsidR="00DD43F3" w:rsidDel="00084F75" w:rsidRDefault="00DD43F3" w:rsidP="00DD43F3">
            <w:pPr>
              <w:spacing w:line="276" w:lineRule="auto"/>
              <w:ind w:left="0"/>
              <w:jc w:val="left"/>
              <w:rPr>
                <w:ins w:id="835" w:author="Derek Chan" w:date="2021-02-26T10:40:00Z"/>
                <w:del w:id="836" w:author="Raymond Lee" w:date="2021-02-26T10:51:00Z"/>
                <w:lang w:eastAsia="x-none"/>
              </w:rPr>
            </w:pPr>
            <w:ins w:id="837" w:author="Derek Chan" w:date="2021-02-26T10:40:00Z">
              <w:del w:id="838" w:author="Raymond Lee" w:date="2021-02-26T10:51:00Z">
                <w:r w:rsidDel="00084F75">
                  <w:rPr>
                    <w:lang w:eastAsia="x-none"/>
                  </w:rPr>
                  <w:delText xml:space="preserve">Number of Institutional Offer [Security type] [Deal Size Management Field #2] </w:delText>
                </w:r>
              </w:del>
            </w:ins>
          </w:p>
          <w:p w14:paraId="3807B022" w14:textId="5947C175" w:rsidR="00DD43F3" w:rsidDel="00084F75" w:rsidRDefault="00DD43F3" w:rsidP="00DD43F3">
            <w:pPr>
              <w:spacing w:line="276" w:lineRule="auto"/>
              <w:ind w:left="0"/>
              <w:jc w:val="left"/>
              <w:rPr>
                <w:ins w:id="839" w:author="Derek Chan" w:date="2021-02-26T10:40:00Z"/>
                <w:del w:id="840" w:author="Raymond Lee" w:date="2021-02-26T10:51:00Z"/>
                <w:lang w:eastAsia="x-none"/>
              </w:rPr>
            </w:pPr>
            <w:ins w:id="841" w:author="Derek Chan" w:date="2021-02-26T10:40:00Z">
              <w:del w:id="842" w:author="Raymond Lee" w:date="2021-02-26T10:51:00Z">
                <w:r w:rsidDel="00084F75">
                  <w:rPr>
                    <w:rFonts w:hint="eastAsia"/>
                    <w:lang w:eastAsia="x-none"/>
                  </w:rPr>
                  <w:delText></w:delText>
                </w:r>
                <w:r w:rsidDel="00084F75">
                  <w:rPr>
                    <w:rFonts w:hint="eastAsia"/>
                    <w:lang w:eastAsia="x-none"/>
                  </w:rPr>
                  <w:tab/>
                  <w:delText>Upper Limit of Size Adjustment Option [IPO Initiation Field #31 * IPO Initiation Field #35, rounded down to the nearest board lot]</w:delText>
                </w:r>
              </w:del>
            </w:ins>
          </w:p>
          <w:p w14:paraId="19FCC858" w14:textId="43AB9956" w:rsidR="00DD43F3" w:rsidDel="00084F75" w:rsidRDefault="00DD43F3" w:rsidP="00DD43F3">
            <w:pPr>
              <w:spacing w:line="276" w:lineRule="auto"/>
              <w:ind w:left="0"/>
              <w:jc w:val="left"/>
              <w:rPr>
                <w:ins w:id="843" w:author="Derek Chan" w:date="2021-02-26T10:40:00Z"/>
                <w:del w:id="844" w:author="Raymond Lee" w:date="2021-02-26T10:51:00Z"/>
                <w:lang w:eastAsia="x-none"/>
              </w:rPr>
            </w:pPr>
            <w:ins w:id="845" w:author="Derek Chan" w:date="2021-02-26T10:40:00Z">
              <w:del w:id="846" w:author="Raymond Lee" w:date="2021-02-26T10:51:00Z">
                <w:r w:rsidDel="00084F75">
                  <w:rPr>
                    <w:rFonts w:hint="eastAsia"/>
                    <w:lang w:eastAsia="x-none"/>
                  </w:rPr>
                  <w:delText></w:delText>
                </w:r>
                <w:r w:rsidDel="00084F75">
                  <w:rPr>
                    <w:rFonts w:hint="eastAsia"/>
                    <w:lang w:eastAsia="x-none"/>
                  </w:rPr>
                  <w:tab/>
                  <w:delText>Upper Limit of Over-allotment Option</w:delText>
                </w:r>
              </w:del>
            </w:ins>
          </w:p>
          <w:p w14:paraId="119E9018" w14:textId="4021AA8A" w:rsidR="00DD43F3" w:rsidDel="00084F75" w:rsidRDefault="00DD43F3" w:rsidP="00DD43F3">
            <w:pPr>
              <w:spacing w:line="276" w:lineRule="auto"/>
              <w:ind w:left="0"/>
              <w:jc w:val="left"/>
              <w:rPr>
                <w:ins w:id="847" w:author="Derek Chan" w:date="2021-02-26T10:40:00Z"/>
                <w:del w:id="848" w:author="Raymond Lee" w:date="2021-02-26T10:51:00Z"/>
                <w:lang w:eastAsia="x-none"/>
              </w:rPr>
            </w:pPr>
            <w:ins w:id="849" w:author="Derek Chan" w:date="2021-02-26T10:40:00Z">
              <w:del w:id="850" w:author="Raymond Lee" w:date="2021-02-26T10:51:00Z">
                <w:r w:rsidDel="00084F75">
                  <w:rPr>
                    <w:lang w:eastAsia="x-none"/>
                  </w:rPr>
                  <w:delText>o</w:delText>
                </w:r>
                <w:r w:rsidDel="00084F75">
                  <w:rPr>
                    <w:lang w:eastAsia="x-none"/>
                  </w:rPr>
                  <w:tab/>
                  <w:delText>If IPO Initiation Field #36 = “Inclusive”, (IPO Initiation Field #31) * (1 + IPO Initiation Field #35) * IPO Initiation Field #37, rounded down to the nearest board lot</w:delText>
                </w:r>
              </w:del>
            </w:ins>
          </w:p>
          <w:p w14:paraId="73448373" w14:textId="7BD361B2" w:rsidR="00DD43F3" w:rsidRPr="000961F5" w:rsidRDefault="00DD43F3" w:rsidP="00DD43F3">
            <w:pPr>
              <w:spacing w:line="276" w:lineRule="auto"/>
              <w:ind w:left="0"/>
              <w:jc w:val="left"/>
              <w:rPr>
                <w:ins w:id="851" w:author="Derek Chan" w:date="2021-02-26T10:40:00Z"/>
                <w:lang w:eastAsia="x-none"/>
              </w:rPr>
            </w:pPr>
            <w:ins w:id="852" w:author="Derek Chan" w:date="2021-02-26T10:40:00Z">
              <w:del w:id="853" w:author="Raymond Lee" w:date="2021-02-26T10:51:00Z">
                <w:r w:rsidDel="00084F75">
                  <w:rPr>
                    <w:lang w:eastAsia="x-none"/>
                  </w:rPr>
                  <w:delText>o</w:delText>
                </w:r>
                <w:r w:rsidDel="00084F75">
                  <w:rPr>
                    <w:lang w:eastAsia="x-none"/>
                  </w:rPr>
                  <w:tab/>
                  <w:delText>If IPO Initiation Field #36 = “Exclusive”, IPO Initiation Field #31 * IPO Initiation Field #37, rounded down to the nearest board lot</w:delText>
                </w:r>
              </w:del>
            </w:ins>
          </w:p>
        </w:tc>
        <w:tc>
          <w:tcPr>
            <w:tcW w:w="4150" w:type="dxa"/>
          </w:tcPr>
          <w:p w14:paraId="5491856F" w14:textId="77777777" w:rsidR="00DD43F3" w:rsidRPr="000961F5" w:rsidRDefault="00DD43F3" w:rsidP="00DD43F3">
            <w:pPr>
              <w:pStyle w:val="ListParagraph"/>
              <w:numPr>
                <w:ilvl w:val="0"/>
                <w:numId w:val="47"/>
              </w:numPr>
              <w:spacing w:after="0" w:line="276" w:lineRule="auto"/>
              <w:ind w:leftChars="0" w:left="232" w:hanging="232"/>
              <w:jc w:val="left"/>
              <w:rPr>
                <w:ins w:id="854" w:author="Raymond Lee" w:date="2021-02-26T10:51:00Z"/>
                <w:b/>
                <w:lang w:eastAsia="x-none"/>
              </w:rPr>
            </w:pPr>
            <w:ins w:id="855" w:author="Raymond Lee" w:date="2021-02-26T10:51:00Z">
              <w:r w:rsidRPr="000961F5">
                <w:rPr>
                  <w:b/>
                  <w:lang w:eastAsia="x-none"/>
                </w:rPr>
                <w:t>Reject submission</w:t>
              </w:r>
            </w:ins>
          </w:p>
          <w:p w14:paraId="315ED89B" w14:textId="0DEA1272" w:rsidR="00DD43F3" w:rsidRPr="000961F5" w:rsidDel="00084F75" w:rsidRDefault="00DD43F3" w:rsidP="00DD43F3">
            <w:pPr>
              <w:pStyle w:val="ListParagraph"/>
              <w:numPr>
                <w:ilvl w:val="0"/>
                <w:numId w:val="47"/>
              </w:numPr>
              <w:spacing w:after="0" w:line="276" w:lineRule="auto"/>
              <w:ind w:leftChars="0" w:left="232" w:hanging="232"/>
              <w:jc w:val="left"/>
              <w:rPr>
                <w:ins w:id="856" w:author="Derek Chan" w:date="2021-02-26T10:40:00Z"/>
                <w:del w:id="857" w:author="Raymond Lee" w:date="2021-02-26T10:51:00Z"/>
                <w:b/>
                <w:lang w:eastAsia="x-none"/>
              </w:rPr>
            </w:pPr>
            <w:ins w:id="858" w:author="Raymond Lee" w:date="2021-02-26T10:51:00Z">
              <w:r w:rsidRPr="000961F5">
                <w:rPr>
                  <w:b/>
                  <w:lang w:eastAsia="x-none"/>
                </w:rPr>
                <w:t xml:space="preserve">Prompt Error message </w:t>
              </w:r>
              <w:r w:rsidRPr="000961F5">
                <w:rPr>
                  <w:lang w:eastAsia="x-none"/>
                </w:rPr>
                <w:t>(“</w:t>
              </w:r>
              <w:r w:rsidRPr="00FD6511">
                <w:rPr>
                  <w:lang w:eastAsia="x-none"/>
                </w:rPr>
                <w:t>The total number of securities being submitted cannot exceed the</w:t>
              </w:r>
            </w:ins>
            <w:ins w:id="859" w:author="Derek Chan" w:date="2021-02-26T11:02:00Z">
              <w:r w:rsidR="00354FD0">
                <w:rPr>
                  <w:lang w:eastAsia="x-none"/>
                </w:rPr>
                <w:t xml:space="preserve"> </w:t>
              </w:r>
            </w:ins>
            <w:ins w:id="860" w:author="Raymond Lee" w:date="2021-02-26T10:53:00Z">
              <w:r w:rsidR="001013AF">
                <w:rPr>
                  <w:lang w:eastAsia="x-none"/>
                </w:rPr>
                <w:t>final size of the institutional offer</w:t>
              </w:r>
            </w:ins>
            <w:ins w:id="861" w:author="Raymond Lee" w:date="2021-02-26T10:51:00Z">
              <w:r w:rsidRPr="000961F5">
                <w:rPr>
                  <w:lang w:eastAsia="x-none"/>
                </w:rPr>
                <w:t>.”)</w:t>
              </w:r>
            </w:ins>
            <w:ins w:id="862" w:author="Derek Chan" w:date="2021-02-26T10:40:00Z">
              <w:del w:id="863" w:author="Raymond Lee" w:date="2021-02-26T10:51:00Z">
                <w:r w:rsidRPr="000961F5" w:rsidDel="00084F75">
                  <w:rPr>
                    <w:b/>
                    <w:lang w:eastAsia="x-none"/>
                  </w:rPr>
                  <w:delText>Reject submission</w:delText>
                </w:r>
              </w:del>
            </w:ins>
          </w:p>
          <w:p w14:paraId="2673CF4F" w14:textId="22633FC1" w:rsidR="00DD43F3" w:rsidRPr="000961F5" w:rsidRDefault="00DD43F3" w:rsidP="00DD43F3">
            <w:pPr>
              <w:pStyle w:val="ListParagraph"/>
              <w:numPr>
                <w:ilvl w:val="0"/>
                <w:numId w:val="47"/>
              </w:numPr>
              <w:spacing w:after="0" w:line="276" w:lineRule="auto"/>
              <w:ind w:leftChars="0" w:left="232" w:hanging="232"/>
              <w:jc w:val="left"/>
              <w:rPr>
                <w:ins w:id="864" w:author="Derek Chan" w:date="2021-02-26T10:40:00Z"/>
                <w:b/>
                <w:lang w:eastAsia="x-none"/>
              </w:rPr>
            </w:pPr>
            <w:ins w:id="865" w:author="Derek Chan" w:date="2021-02-26T10:40:00Z">
              <w:del w:id="866" w:author="Raymond Lee" w:date="2021-02-26T10:51:00Z">
                <w:r w:rsidRPr="000961F5" w:rsidDel="00084F75">
                  <w:rPr>
                    <w:b/>
                    <w:lang w:eastAsia="x-none"/>
                  </w:rPr>
                  <w:delText xml:space="preserve">Prompt Error message </w:delText>
                </w:r>
                <w:r w:rsidRPr="000961F5" w:rsidDel="00084F75">
                  <w:rPr>
                    <w:lang w:eastAsia="x-none"/>
                  </w:rPr>
                  <w:delText>(“</w:delText>
                </w:r>
                <w:r w:rsidRPr="00FD6511" w:rsidDel="00084F75">
                  <w:rPr>
                    <w:lang w:eastAsia="x-none"/>
                  </w:rPr>
                  <w:delText>The total number of securities being submitted cannot exceed the size of the institutional offer</w:delText>
                </w:r>
                <w:r w:rsidRPr="000961F5" w:rsidDel="00084F75">
                  <w:rPr>
                    <w:lang w:eastAsia="x-none"/>
                  </w:rPr>
                  <w:delText>.”)</w:delText>
                </w:r>
              </w:del>
            </w:ins>
          </w:p>
        </w:tc>
      </w:tr>
      <w:tr w:rsidR="001013AF" w:rsidRPr="000961F5" w14:paraId="313B794B" w14:textId="77777777" w:rsidTr="00DD43F3">
        <w:trPr>
          <w:jc w:val="center"/>
        </w:trPr>
        <w:tc>
          <w:tcPr>
            <w:tcW w:w="483" w:type="dxa"/>
          </w:tcPr>
          <w:p w14:paraId="7C965A37" w14:textId="750D4651" w:rsidR="001013AF" w:rsidRPr="002B0661" w:rsidRDefault="001013AF" w:rsidP="001013AF">
            <w:pPr>
              <w:spacing w:line="276" w:lineRule="auto"/>
              <w:ind w:left="0"/>
              <w:jc w:val="left"/>
              <w:rPr>
                <w:lang w:eastAsia="x-none"/>
              </w:rPr>
            </w:pPr>
            <w:ins w:id="867" w:author="Raymond Lee" w:date="2021-02-26T10:54:00Z">
              <w:r w:rsidRPr="000961F5">
                <w:rPr>
                  <w:lang w:eastAsia="x-none"/>
                </w:rPr>
                <w:t>11</w:t>
              </w:r>
            </w:ins>
            <w:del w:id="868" w:author="Raymond Lee" w:date="2021-02-26T10:54:00Z">
              <w:r w:rsidRPr="000961F5" w:rsidDel="003C7666">
                <w:rPr>
                  <w:lang w:eastAsia="x-none"/>
                </w:rPr>
                <w:delText>9</w:delText>
              </w:r>
            </w:del>
          </w:p>
        </w:tc>
        <w:tc>
          <w:tcPr>
            <w:tcW w:w="3344" w:type="dxa"/>
          </w:tcPr>
          <w:p w14:paraId="2F0FF368" w14:textId="2B574A2C" w:rsidR="001013AF" w:rsidRPr="002B0661" w:rsidRDefault="001013AF" w:rsidP="001013AF">
            <w:pPr>
              <w:spacing w:line="276" w:lineRule="auto"/>
              <w:ind w:left="0"/>
              <w:jc w:val="left"/>
              <w:rPr>
                <w:lang w:eastAsia="x-none"/>
              </w:rPr>
            </w:pPr>
            <w:r w:rsidRPr="002B0661">
              <w:rPr>
                <w:lang w:eastAsia="x-none"/>
              </w:rPr>
              <w:t>Submitter</w:t>
            </w:r>
            <w:r w:rsidRPr="000961F5">
              <w:rPr>
                <w:b/>
                <w:lang w:eastAsia="x-none"/>
              </w:rPr>
              <w:t xml:space="preserve"> s</w:t>
            </w:r>
            <w:r w:rsidRPr="002B0661">
              <w:rPr>
                <w:b/>
                <w:lang w:eastAsia="x-none"/>
              </w:rPr>
              <w:t>ave</w:t>
            </w:r>
            <w:r w:rsidRPr="000961F5">
              <w:rPr>
                <w:b/>
                <w:lang w:eastAsia="x-none"/>
              </w:rPr>
              <w:t>s</w:t>
            </w:r>
            <w:r w:rsidRPr="002B0661">
              <w:rPr>
                <w:lang w:eastAsia="x-none"/>
              </w:rPr>
              <w:t xml:space="preserve"> an e-form but another Submitter </w:t>
            </w:r>
            <w:r w:rsidRPr="002B0661">
              <w:rPr>
                <w:b/>
                <w:lang w:eastAsia="x-none"/>
              </w:rPr>
              <w:t>saved</w:t>
            </w:r>
            <w:r w:rsidRPr="002B0661">
              <w:rPr>
                <w:lang w:eastAsia="x-none"/>
              </w:rPr>
              <w:t xml:space="preserve"> </w:t>
            </w:r>
            <w:r w:rsidRPr="000961F5">
              <w:rPr>
                <w:lang w:eastAsia="x-none"/>
              </w:rPr>
              <w:t>another snapshot</w:t>
            </w:r>
            <w:r w:rsidRPr="002B0661">
              <w:rPr>
                <w:lang w:eastAsia="x-none"/>
              </w:rPr>
              <w:t xml:space="preserve"> </w:t>
            </w:r>
            <w:r w:rsidRPr="000961F5">
              <w:rPr>
                <w:lang w:eastAsia="x-none"/>
              </w:rPr>
              <w:t>prior</w:t>
            </w:r>
          </w:p>
          <w:p w14:paraId="11F9A757" w14:textId="77777777" w:rsidR="001013AF" w:rsidRPr="002B0661" w:rsidRDefault="001013AF" w:rsidP="001013AF">
            <w:pPr>
              <w:spacing w:line="276" w:lineRule="auto"/>
              <w:ind w:left="0"/>
              <w:jc w:val="left"/>
              <w:rPr>
                <w:lang w:eastAsia="x-none"/>
              </w:rPr>
            </w:pPr>
          </w:p>
        </w:tc>
        <w:tc>
          <w:tcPr>
            <w:tcW w:w="2371" w:type="dxa"/>
          </w:tcPr>
          <w:p w14:paraId="31955DD1" w14:textId="718BC64D" w:rsidR="001013AF" w:rsidRPr="002B0661" w:rsidRDefault="001013AF" w:rsidP="001013AF">
            <w:pPr>
              <w:spacing w:line="276" w:lineRule="auto"/>
              <w:ind w:left="0"/>
              <w:jc w:val="left"/>
              <w:rPr>
                <w:lang w:eastAsia="x-none"/>
              </w:rPr>
            </w:pPr>
            <w:r w:rsidRPr="002B0661">
              <w:rPr>
                <w:lang w:eastAsia="x-none"/>
              </w:rPr>
              <w:t>At point of</w:t>
            </w:r>
            <w:r w:rsidRPr="000961F5">
              <w:rPr>
                <w:lang w:eastAsia="x-none"/>
              </w:rPr>
              <w:t xml:space="preserve"> Submitter saving the</w:t>
            </w:r>
            <w:r w:rsidRPr="002B0661">
              <w:rPr>
                <w:lang w:eastAsia="x-none"/>
              </w:rPr>
              <w:t xml:space="preserve"> e-form</w:t>
            </w:r>
          </w:p>
        </w:tc>
        <w:tc>
          <w:tcPr>
            <w:tcW w:w="4150" w:type="dxa"/>
          </w:tcPr>
          <w:p w14:paraId="4A3CF105" w14:textId="1A437854" w:rsidR="001013AF" w:rsidRPr="002B0661" w:rsidRDefault="001013AF" w:rsidP="001013AF">
            <w:pPr>
              <w:pStyle w:val="ListParagraph"/>
              <w:numPr>
                <w:ilvl w:val="0"/>
                <w:numId w:val="47"/>
              </w:numPr>
              <w:spacing w:after="0" w:line="276" w:lineRule="auto"/>
              <w:ind w:leftChars="0" w:left="232" w:hanging="232"/>
              <w:jc w:val="left"/>
              <w:rPr>
                <w:b/>
                <w:lang w:eastAsia="x-none"/>
              </w:rPr>
            </w:pPr>
            <w:r w:rsidRPr="002B0661">
              <w:rPr>
                <w:b/>
                <w:lang w:eastAsia="x-none"/>
              </w:rPr>
              <w:t xml:space="preserve">Reject </w:t>
            </w:r>
            <w:r w:rsidRPr="000961F5">
              <w:rPr>
                <w:b/>
                <w:lang w:eastAsia="x-none"/>
              </w:rPr>
              <w:t>snapshot</w:t>
            </w:r>
          </w:p>
          <w:p w14:paraId="1EF71B58" w14:textId="2F196D49" w:rsidR="001013AF" w:rsidRPr="002B0661" w:rsidRDefault="001013AF" w:rsidP="001013AF">
            <w:pPr>
              <w:pStyle w:val="ListParagraph"/>
              <w:numPr>
                <w:ilvl w:val="0"/>
                <w:numId w:val="47"/>
              </w:numPr>
              <w:spacing w:after="0" w:line="276" w:lineRule="auto"/>
              <w:ind w:leftChars="0" w:left="232" w:hanging="232"/>
              <w:jc w:val="left"/>
              <w:rPr>
                <w:b/>
                <w:lang w:eastAsia="x-none"/>
              </w:rPr>
            </w:pPr>
            <w:r w:rsidRPr="002B0661">
              <w:rPr>
                <w:b/>
                <w:lang w:eastAsia="x-none"/>
              </w:rPr>
              <w:t>Prompt Error message</w:t>
            </w:r>
            <w:r w:rsidRPr="002B0661">
              <w:rPr>
                <w:lang w:eastAsia="x-none"/>
              </w:rPr>
              <w:t xml:space="preserve"> (“The </w:t>
            </w:r>
            <w:r w:rsidRPr="000961F5">
              <w:rPr>
                <w:lang w:eastAsia="x-none"/>
              </w:rPr>
              <w:t xml:space="preserve">Placement / Pre-deposit Form of </w:t>
            </w:r>
            <w:r w:rsidRPr="002B0661">
              <w:rPr>
                <w:lang w:eastAsia="x-none"/>
              </w:rPr>
              <w:t xml:space="preserve">[IPO Initiation Field #2] </w:t>
            </w:r>
            <w:r w:rsidRPr="000961F5">
              <w:rPr>
                <w:lang w:eastAsia="x-none"/>
              </w:rPr>
              <w:t>has been</w:t>
            </w:r>
            <w:r w:rsidRPr="002B0661">
              <w:rPr>
                <w:lang w:eastAsia="x-none"/>
              </w:rPr>
              <w:t xml:space="preserve"> updated</w:t>
            </w:r>
            <w:r w:rsidRPr="000961F5">
              <w:rPr>
                <w:lang w:eastAsia="x-none"/>
              </w:rPr>
              <w:t xml:space="preserve"> by another submitter</w:t>
            </w:r>
            <w:r w:rsidRPr="002B0661">
              <w:rPr>
                <w:lang w:eastAsia="x-none"/>
              </w:rPr>
              <w:t xml:space="preserve">. Please refresh the </w:t>
            </w:r>
            <w:r w:rsidRPr="000961F5">
              <w:rPr>
                <w:lang w:eastAsia="x-none"/>
              </w:rPr>
              <w:t xml:space="preserve">current </w:t>
            </w:r>
            <w:r w:rsidRPr="002B0661">
              <w:rPr>
                <w:lang w:eastAsia="x-none"/>
              </w:rPr>
              <w:t>page.”)</w:t>
            </w:r>
          </w:p>
          <w:p w14:paraId="08E0C03C" w14:textId="77777777" w:rsidR="001013AF" w:rsidRPr="002B0661" w:rsidRDefault="001013AF" w:rsidP="001013AF">
            <w:pPr>
              <w:pStyle w:val="ListParagraph"/>
              <w:spacing w:after="0" w:line="276" w:lineRule="auto"/>
              <w:ind w:leftChars="0" w:left="232"/>
              <w:jc w:val="left"/>
              <w:rPr>
                <w:b/>
                <w:lang w:eastAsia="x-none"/>
              </w:rPr>
            </w:pPr>
          </w:p>
        </w:tc>
      </w:tr>
      <w:tr w:rsidR="001013AF" w:rsidRPr="000961F5" w14:paraId="162A1DD1" w14:textId="77777777" w:rsidTr="00DD43F3">
        <w:trPr>
          <w:jc w:val="center"/>
        </w:trPr>
        <w:tc>
          <w:tcPr>
            <w:tcW w:w="483" w:type="dxa"/>
          </w:tcPr>
          <w:p w14:paraId="51A8EE43" w14:textId="12BFC668" w:rsidR="001013AF" w:rsidRPr="002B0661" w:rsidRDefault="001013AF" w:rsidP="001013AF">
            <w:pPr>
              <w:spacing w:line="276" w:lineRule="auto"/>
              <w:ind w:left="0"/>
              <w:jc w:val="left"/>
              <w:rPr>
                <w:lang w:eastAsia="x-none"/>
              </w:rPr>
            </w:pPr>
            <w:ins w:id="869" w:author="Raymond Lee" w:date="2021-02-26T10:54:00Z">
              <w:r w:rsidRPr="000961F5">
                <w:rPr>
                  <w:lang w:eastAsia="x-none"/>
                </w:rPr>
                <w:t>12</w:t>
              </w:r>
            </w:ins>
            <w:del w:id="870" w:author="Raymond Lee" w:date="2021-02-26T10:54:00Z">
              <w:r w:rsidRPr="002B0661" w:rsidDel="003C7666">
                <w:rPr>
                  <w:lang w:eastAsia="x-none"/>
                </w:rPr>
                <w:delText>1</w:delText>
              </w:r>
              <w:r w:rsidRPr="000961F5" w:rsidDel="003C7666">
                <w:rPr>
                  <w:lang w:eastAsia="x-none"/>
                </w:rPr>
                <w:delText>0</w:delText>
              </w:r>
            </w:del>
          </w:p>
        </w:tc>
        <w:tc>
          <w:tcPr>
            <w:tcW w:w="3344" w:type="dxa"/>
          </w:tcPr>
          <w:p w14:paraId="58C96D22" w14:textId="0CA9636D" w:rsidR="001013AF" w:rsidRPr="002B0661" w:rsidRDefault="001013AF" w:rsidP="001013AF">
            <w:pPr>
              <w:spacing w:line="276" w:lineRule="auto"/>
              <w:ind w:left="0"/>
              <w:jc w:val="left"/>
              <w:rPr>
                <w:lang w:eastAsia="x-none"/>
              </w:rPr>
            </w:pPr>
            <w:r w:rsidRPr="000961F5">
              <w:rPr>
                <w:lang w:eastAsia="x-none"/>
              </w:rPr>
              <w:t>Submitter</w:t>
            </w:r>
            <w:r w:rsidRPr="000961F5">
              <w:rPr>
                <w:b/>
                <w:lang w:eastAsia="x-none"/>
              </w:rPr>
              <w:t xml:space="preserve"> s</w:t>
            </w:r>
            <w:r w:rsidRPr="002B0661">
              <w:rPr>
                <w:b/>
                <w:lang w:eastAsia="x-none"/>
              </w:rPr>
              <w:t>ave</w:t>
            </w:r>
            <w:r w:rsidRPr="000961F5">
              <w:rPr>
                <w:b/>
                <w:lang w:eastAsia="x-none"/>
              </w:rPr>
              <w:t>s</w:t>
            </w:r>
            <w:r w:rsidRPr="002B0661">
              <w:rPr>
                <w:lang w:eastAsia="x-none"/>
              </w:rPr>
              <w:t xml:space="preserve"> an e-form but another Submitter </w:t>
            </w:r>
            <w:r w:rsidRPr="002B0661">
              <w:rPr>
                <w:b/>
                <w:lang w:eastAsia="x-none"/>
              </w:rPr>
              <w:t>submitted</w:t>
            </w:r>
            <w:r w:rsidRPr="002B0661">
              <w:rPr>
                <w:lang w:eastAsia="x-none"/>
              </w:rPr>
              <w:t xml:space="preserve"> the e-form </w:t>
            </w:r>
            <w:r w:rsidRPr="000961F5">
              <w:rPr>
                <w:lang w:eastAsia="x-none"/>
              </w:rPr>
              <w:t>prior</w:t>
            </w:r>
          </w:p>
          <w:p w14:paraId="426CA7AA" w14:textId="77777777" w:rsidR="001013AF" w:rsidRPr="002B0661" w:rsidRDefault="001013AF" w:rsidP="001013AF">
            <w:pPr>
              <w:spacing w:line="276" w:lineRule="auto"/>
              <w:ind w:left="0"/>
              <w:jc w:val="left"/>
              <w:rPr>
                <w:lang w:eastAsia="x-none"/>
              </w:rPr>
            </w:pPr>
          </w:p>
        </w:tc>
        <w:tc>
          <w:tcPr>
            <w:tcW w:w="2371" w:type="dxa"/>
          </w:tcPr>
          <w:p w14:paraId="5D68F754" w14:textId="4F10B55C" w:rsidR="001013AF" w:rsidRPr="002B0661" w:rsidRDefault="001013AF" w:rsidP="001013AF">
            <w:pPr>
              <w:spacing w:line="276" w:lineRule="auto"/>
              <w:ind w:left="0"/>
              <w:jc w:val="left"/>
              <w:rPr>
                <w:lang w:eastAsia="x-none"/>
              </w:rPr>
            </w:pPr>
            <w:r w:rsidRPr="002B0661">
              <w:rPr>
                <w:lang w:eastAsia="x-none"/>
              </w:rPr>
              <w:lastRenderedPageBreak/>
              <w:t>At point of</w:t>
            </w:r>
            <w:r w:rsidRPr="000961F5">
              <w:rPr>
                <w:lang w:eastAsia="x-none"/>
              </w:rPr>
              <w:t xml:space="preserve"> Submitter saving the</w:t>
            </w:r>
            <w:r w:rsidRPr="002B0661">
              <w:rPr>
                <w:lang w:eastAsia="x-none"/>
              </w:rPr>
              <w:t xml:space="preserve"> e-form</w:t>
            </w:r>
            <w:r w:rsidRPr="000961F5" w:rsidDel="00750828">
              <w:rPr>
                <w:lang w:eastAsia="x-none"/>
              </w:rPr>
              <w:t xml:space="preserve"> </w:t>
            </w:r>
          </w:p>
        </w:tc>
        <w:tc>
          <w:tcPr>
            <w:tcW w:w="4150" w:type="dxa"/>
          </w:tcPr>
          <w:p w14:paraId="617F0B6E" w14:textId="77777777" w:rsidR="001013AF" w:rsidRPr="000961F5" w:rsidRDefault="001013AF" w:rsidP="001013AF">
            <w:pPr>
              <w:pStyle w:val="ListParagraph"/>
              <w:numPr>
                <w:ilvl w:val="0"/>
                <w:numId w:val="47"/>
              </w:numPr>
              <w:spacing w:after="0" w:line="276" w:lineRule="auto"/>
              <w:ind w:leftChars="0" w:left="232" w:hanging="232"/>
              <w:jc w:val="left"/>
              <w:rPr>
                <w:b/>
                <w:lang w:eastAsia="x-none"/>
              </w:rPr>
            </w:pPr>
            <w:r w:rsidRPr="000961F5">
              <w:rPr>
                <w:b/>
                <w:lang w:eastAsia="x-none"/>
              </w:rPr>
              <w:t>Reject snapshot</w:t>
            </w:r>
          </w:p>
          <w:p w14:paraId="59B4489B" w14:textId="592DDFC0" w:rsidR="001013AF" w:rsidRPr="002B0661" w:rsidRDefault="001013AF" w:rsidP="001013AF">
            <w:pPr>
              <w:pStyle w:val="ListParagraph"/>
              <w:numPr>
                <w:ilvl w:val="0"/>
                <w:numId w:val="47"/>
              </w:numPr>
              <w:spacing w:after="0" w:line="276" w:lineRule="auto"/>
              <w:ind w:leftChars="0" w:left="232" w:hanging="232"/>
              <w:jc w:val="left"/>
              <w:rPr>
                <w:b/>
                <w:lang w:eastAsia="x-none"/>
              </w:rPr>
            </w:pPr>
            <w:r w:rsidRPr="002B0661">
              <w:rPr>
                <w:b/>
                <w:lang w:eastAsia="x-none"/>
              </w:rPr>
              <w:lastRenderedPageBreak/>
              <w:t>Prompt Error message</w:t>
            </w:r>
            <w:r w:rsidRPr="002B0661">
              <w:rPr>
                <w:lang w:eastAsia="x-none"/>
              </w:rPr>
              <w:t xml:space="preserve"> (“The </w:t>
            </w:r>
            <w:r w:rsidRPr="000961F5">
              <w:rPr>
                <w:lang w:eastAsia="x-none"/>
              </w:rPr>
              <w:t>Placement / Pre-deposit Form</w:t>
            </w:r>
            <w:r w:rsidRPr="002B0661">
              <w:rPr>
                <w:lang w:eastAsia="x-none"/>
              </w:rPr>
              <w:t xml:space="preserve"> of [IPO Initiation Field #2] has been submitted by someone else. It is not </w:t>
            </w:r>
            <w:r w:rsidRPr="000961F5">
              <w:rPr>
                <w:lang w:eastAsia="x-none"/>
              </w:rPr>
              <w:t xml:space="preserve">currently not </w:t>
            </w:r>
            <w:r w:rsidRPr="002B0661">
              <w:rPr>
                <w:lang w:eastAsia="x-none"/>
              </w:rPr>
              <w:t>open for amendment.”)</w:t>
            </w:r>
          </w:p>
          <w:p w14:paraId="745258EB" w14:textId="77777777" w:rsidR="001013AF" w:rsidRPr="002B0661" w:rsidRDefault="001013AF" w:rsidP="001013AF">
            <w:pPr>
              <w:pStyle w:val="ListParagraph"/>
              <w:spacing w:after="0" w:line="276" w:lineRule="auto"/>
              <w:ind w:leftChars="0" w:left="232"/>
              <w:jc w:val="left"/>
              <w:rPr>
                <w:b/>
                <w:lang w:eastAsia="x-none"/>
              </w:rPr>
            </w:pPr>
          </w:p>
        </w:tc>
      </w:tr>
      <w:tr w:rsidR="001013AF" w:rsidRPr="000961F5" w14:paraId="366CA36D" w14:textId="77777777" w:rsidTr="00DD43F3">
        <w:trPr>
          <w:jc w:val="center"/>
        </w:trPr>
        <w:tc>
          <w:tcPr>
            <w:tcW w:w="483" w:type="dxa"/>
          </w:tcPr>
          <w:p w14:paraId="508F89A0" w14:textId="0ADA4EEB" w:rsidR="001013AF" w:rsidRPr="002B0661" w:rsidRDefault="001013AF" w:rsidP="001013AF">
            <w:pPr>
              <w:spacing w:line="276" w:lineRule="auto"/>
              <w:ind w:left="0"/>
              <w:jc w:val="left"/>
              <w:rPr>
                <w:lang w:eastAsia="x-none"/>
              </w:rPr>
            </w:pPr>
            <w:ins w:id="871" w:author="Raymond Lee" w:date="2021-02-26T10:54:00Z">
              <w:r w:rsidRPr="000961F5">
                <w:rPr>
                  <w:lang w:eastAsia="x-none"/>
                </w:rPr>
                <w:lastRenderedPageBreak/>
                <w:t>13</w:t>
              </w:r>
            </w:ins>
            <w:del w:id="872" w:author="Raymond Lee" w:date="2021-02-26T10:54:00Z">
              <w:r w:rsidRPr="000961F5" w:rsidDel="003C7666">
                <w:rPr>
                  <w:lang w:eastAsia="x-none"/>
                </w:rPr>
                <w:delText>11</w:delText>
              </w:r>
            </w:del>
          </w:p>
        </w:tc>
        <w:tc>
          <w:tcPr>
            <w:tcW w:w="3344" w:type="dxa"/>
          </w:tcPr>
          <w:p w14:paraId="2D9F9691" w14:textId="2A821B08" w:rsidR="001013AF" w:rsidRPr="002B0661" w:rsidRDefault="001013AF" w:rsidP="001013AF">
            <w:pPr>
              <w:spacing w:line="276" w:lineRule="auto"/>
              <w:ind w:left="0"/>
              <w:jc w:val="left"/>
              <w:rPr>
                <w:lang w:eastAsia="x-none"/>
              </w:rPr>
            </w:pPr>
            <w:r w:rsidRPr="000961F5">
              <w:rPr>
                <w:lang w:eastAsia="x-none"/>
              </w:rPr>
              <w:t>Submitter</w:t>
            </w:r>
            <w:r w:rsidRPr="000961F5">
              <w:rPr>
                <w:b/>
                <w:lang w:eastAsia="x-none"/>
              </w:rPr>
              <w:t xml:space="preserve"> s</w:t>
            </w:r>
            <w:r w:rsidRPr="002B0661">
              <w:rPr>
                <w:b/>
                <w:lang w:eastAsia="x-none"/>
              </w:rPr>
              <w:t>ubmit</w:t>
            </w:r>
            <w:r w:rsidRPr="000961F5">
              <w:rPr>
                <w:b/>
                <w:lang w:eastAsia="x-none"/>
              </w:rPr>
              <w:t>s</w:t>
            </w:r>
            <w:r w:rsidRPr="002B0661">
              <w:rPr>
                <w:lang w:eastAsia="x-none"/>
              </w:rPr>
              <w:t xml:space="preserve"> e-form but another Submitter </w:t>
            </w:r>
            <w:r w:rsidRPr="002B0661">
              <w:rPr>
                <w:b/>
                <w:lang w:eastAsia="x-none"/>
              </w:rPr>
              <w:t>saved</w:t>
            </w:r>
            <w:r w:rsidRPr="002B0661">
              <w:rPr>
                <w:lang w:eastAsia="x-none"/>
              </w:rPr>
              <w:t xml:space="preserve"> </w:t>
            </w:r>
            <w:r w:rsidRPr="000961F5">
              <w:rPr>
                <w:lang w:eastAsia="x-none"/>
              </w:rPr>
              <w:t>another snapshot prior</w:t>
            </w:r>
          </w:p>
          <w:p w14:paraId="5E60118A" w14:textId="77777777" w:rsidR="001013AF" w:rsidRPr="002B0661" w:rsidRDefault="001013AF" w:rsidP="001013AF">
            <w:pPr>
              <w:spacing w:line="276" w:lineRule="auto"/>
              <w:ind w:left="0"/>
              <w:jc w:val="left"/>
              <w:rPr>
                <w:lang w:eastAsia="x-none"/>
              </w:rPr>
            </w:pPr>
          </w:p>
        </w:tc>
        <w:tc>
          <w:tcPr>
            <w:tcW w:w="2371" w:type="dxa"/>
          </w:tcPr>
          <w:p w14:paraId="268DC54F" w14:textId="6E34B6F8" w:rsidR="001013AF" w:rsidRPr="002B0661" w:rsidRDefault="001013AF" w:rsidP="001013AF">
            <w:pPr>
              <w:spacing w:line="276" w:lineRule="auto"/>
              <w:ind w:left="0"/>
              <w:jc w:val="left"/>
              <w:rPr>
                <w:lang w:eastAsia="x-none"/>
              </w:rPr>
            </w:pPr>
            <w:r w:rsidRPr="002B0661">
              <w:rPr>
                <w:lang w:eastAsia="x-none"/>
              </w:rPr>
              <w:t>At the point of e-form submission</w:t>
            </w:r>
          </w:p>
        </w:tc>
        <w:tc>
          <w:tcPr>
            <w:tcW w:w="4150" w:type="dxa"/>
          </w:tcPr>
          <w:p w14:paraId="0D60F942" w14:textId="6BD67D44" w:rsidR="001013AF" w:rsidRPr="002B0661" w:rsidRDefault="001013AF" w:rsidP="001013AF">
            <w:pPr>
              <w:pStyle w:val="ListParagraph"/>
              <w:numPr>
                <w:ilvl w:val="0"/>
                <w:numId w:val="47"/>
              </w:numPr>
              <w:spacing w:after="0" w:line="276" w:lineRule="auto"/>
              <w:ind w:leftChars="0" w:left="232" w:hanging="232"/>
              <w:jc w:val="left"/>
              <w:rPr>
                <w:b/>
                <w:lang w:eastAsia="x-none"/>
              </w:rPr>
            </w:pPr>
            <w:r w:rsidRPr="002B0661">
              <w:rPr>
                <w:b/>
                <w:lang w:eastAsia="x-none"/>
              </w:rPr>
              <w:t xml:space="preserve">Reject </w:t>
            </w:r>
            <w:r w:rsidRPr="000961F5">
              <w:rPr>
                <w:b/>
                <w:lang w:eastAsia="x-none"/>
              </w:rPr>
              <w:t>submission</w:t>
            </w:r>
          </w:p>
          <w:p w14:paraId="5C47009D" w14:textId="2879588D" w:rsidR="001013AF" w:rsidRPr="002B0661" w:rsidRDefault="001013AF" w:rsidP="001013AF">
            <w:pPr>
              <w:pStyle w:val="ListParagraph"/>
              <w:numPr>
                <w:ilvl w:val="0"/>
                <w:numId w:val="47"/>
              </w:numPr>
              <w:spacing w:after="0" w:line="276" w:lineRule="auto"/>
              <w:ind w:leftChars="0" w:left="232" w:hanging="232"/>
              <w:jc w:val="left"/>
              <w:rPr>
                <w:b/>
                <w:lang w:eastAsia="x-none"/>
              </w:rPr>
            </w:pPr>
            <w:r w:rsidRPr="002B0661">
              <w:rPr>
                <w:b/>
                <w:lang w:eastAsia="x-none"/>
              </w:rPr>
              <w:t>Prompt Error message</w:t>
            </w:r>
            <w:r w:rsidRPr="002B0661">
              <w:rPr>
                <w:lang w:eastAsia="x-none"/>
              </w:rPr>
              <w:t xml:space="preserve"> (“The </w:t>
            </w:r>
            <w:r w:rsidRPr="000961F5">
              <w:rPr>
                <w:lang w:eastAsia="x-none"/>
              </w:rPr>
              <w:t xml:space="preserve">Placement / Pre-deposit Form of </w:t>
            </w:r>
            <w:r w:rsidRPr="002B0661">
              <w:rPr>
                <w:lang w:eastAsia="x-none"/>
              </w:rPr>
              <w:t xml:space="preserve">[IPO Initiation Field #2] </w:t>
            </w:r>
            <w:r w:rsidRPr="000961F5">
              <w:rPr>
                <w:lang w:eastAsia="x-none"/>
              </w:rPr>
              <w:t>has been</w:t>
            </w:r>
            <w:r w:rsidRPr="002B0661">
              <w:rPr>
                <w:lang w:eastAsia="x-none"/>
              </w:rPr>
              <w:t xml:space="preserve"> updated</w:t>
            </w:r>
            <w:r w:rsidRPr="000961F5">
              <w:rPr>
                <w:lang w:eastAsia="x-none"/>
              </w:rPr>
              <w:t xml:space="preserve"> by another submitter</w:t>
            </w:r>
            <w:r w:rsidRPr="002B0661">
              <w:rPr>
                <w:lang w:eastAsia="x-none"/>
              </w:rPr>
              <w:t xml:space="preserve">. Please refresh the </w:t>
            </w:r>
            <w:r w:rsidRPr="000961F5">
              <w:rPr>
                <w:lang w:eastAsia="x-none"/>
              </w:rPr>
              <w:t xml:space="preserve">current </w:t>
            </w:r>
            <w:r w:rsidRPr="002B0661">
              <w:rPr>
                <w:lang w:eastAsia="x-none"/>
              </w:rPr>
              <w:t>page.”)</w:t>
            </w:r>
          </w:p>
          <w:p w14:paraId="708B98AA" w14:textId="77777777" w:rsidR="001013AF" w:rsidRPr="002B0661" w:rsidRDefault="001013AF" w:rsidP="001013AF">
            <w:pPr>
              <w:pStyle w:val="ListParagraph"/>
              <w:spacing w:after="0" w:line="276" w:lineRule="auto"/>
              <w:ind w:leftChars="0" w:left="232"/>
              <w:jc w:val="left"/>
              <w:rPr>
                <w:b/>
                <w:lang w:eastAsia="x-none"/>
              </w:rPr>
            </w:pPr>
          </w:p>
        </w:tc>
      </w:tr>
      <w:tr w:rsidR="001013AF" w:rsidRPr="000961F5" w14:paraId="552ACFF0" w14:textId="77777777" w:rsidTr="00DD43F3">
        <w:trPr>
          <w:jc w:val="center"/>
        </w:trPr>
        <w:tc>
          <w:tcPr>
            <w:tcW w:w="483" w:type="dxa"/>
          </w:tcPr>
          <w:p w14:paraId="00C65535" w14:textId="5592C961" w:rsidR="001013AF" w:rsidRPr="002B0661" w:rsidRDefault="001013AF" w:rsidP="001013AF">
            <w:pPr>
              <w:spacing w:line="276" w:lineRule="auto"/>
              <w:ind w:left="0"/>
              <w:jc w:val="left"/>
              <w:rPr>
                <w:lang w:eastAsia="x-none"/>
              </w:rPr>
            </w:pPr>
            <w:ins w:id="873" w:author="Raymond Lee" w:date="2021-02-26T10:54:00Z">
              <w:r w:rsidRPr="000961F5">
                <w:rPr>
                  <w:lang w:eastAsia="x-none"/>
                </w:rPr>
                <w:t>14</w:t>
              </w:r>
            </w:ins>
            <w:del w:id="874" w:author="Raymond Lee" w:date="2021-02-26T10:54:00Z">
              <w:r w:rsidRPr="000961F5" w:rsidDel="003C7666">
                <w:rPr>
                  <w:lang w:eastAsia="x-none"/>
                </w:rPr>
                <w:delText>12</w:delText>
              </w:r>
            </w:del>
          </w:p>
        </w:tc>
        <w:tc>
          <w:tcPr>
            <w:tcW w:w="3344" w:type="dxa"/>
          </w:tcPr>
          <w:p w14:paraId="53BF861A" w14:textId="5D138AB7" w:rsidR="001013AF" w:rsidRPr="002B0661" w:rsidRDefault="001013AF" w:rsidP="001013AF">
            <w:pPr>
              <w:spacing w:line="276" w:lineRule="auto"/>
              <w:ind w:left="0"/>
              <w:jc w:val="left"/>
              <w:rPr>
                <w:lang w:eastAsia="x-none"/>
              </w:rPr>
            </w:pPr>
            <w:r w:rsidRPr="000961F5">
              <w:rPr>
                <w:lang w:eastAsia="x-none"/>
              </w:rPr>
              <w:t>Submitter</w:t>
            </w:r>
            <w:r w:rsidRPr="000961F5">
              <w:rPr>
                <w:b/>
                <w:lang w:eastAsia="x-none"/>
              </w:rPr>
              <w:t xml:space="preserve"> s</w:t>
            </w:r>
            <w:r w:rsidRPr="002B0661">
              <w:rPr>
                <w:b/>
                <w:lang w:eastAsia="x-none"/>
              </w:rPr>
              <w:t>ubmit</w:t>
            </w:r>
            <w:r w:rsidRPr="000961F5">
              <w:rPr>
                <w:b/>
                <w:lang w:eastAsia="x-none"/>
              </w:rPr>
              <w:t>s</w:t>
            </w:r>
            <w:r w:rsidRPr="002B0661">
              <w:rPr>
                <w:lang w:eastAsia="x-none"/>
              </w:rPr>
              <w:t xml:space="preserve"> e-form but another Submitter </w:t>
            </w:r>
            <w:r w:rsidRPr="002B0661">
              <w:rPr>
                <w:b/>
                <w:lang w:eastAsia="x-none"/>
              </w:rPr>
              <w:t>submitted</w:t>
            </w:r>
            <w:r w:rsidRPr="002B0661">
              <w:rPr>
                <w:lang w:eastAsia="x-none"/>
              </w:rPr>
              <w:t xml:space="preserve"> </w:t>
            </w:r>
            <w:r w:rsidRPr="000961F5">
              <w:rPr>
                <w:lang w:eastAsia="x-none"/>
              </w:rPr>
              <w:t>another snapshot prior</w:t>
            </w:r>
          </w:p>
          <w:p w14:paraId="758887F5" w14:textId="77777777" w:rsidR="001013AF" w:rsidRPr="002B0661" w:rsidRDefault="001013AF" w:rsidP="001013AF">
            <w:pPr>
              <w:spacing w:line="276" w:lineRule="auto"/>
              <w:ind w:left="0"/>
              <w:jc w:val="left"/>
              <w:rPr>
                <w:lang w:eastAsia="x-none"/>
              </w:rPr>
            </w:pPr>
          </w:p>
        </w:tc>
        <w:tc>
          <w:tcPr>
            <w:tcW w:w="2371" w:type="dxa"/>
          </w:tcPr>
          <w:p w14:paraId="11D4B89E" w14:textId="40E3D12A" w:rsidR="001013AF" w:rsidRPr="002B0661" w:rsidRDefault="001013AF" w:rsidP="001013AF">
            <w:pPr>
              <w:spacing w:line="276" w:lineRule="auto"/>
              <w:ind w:left="0"/>
              <w:jc w:val="left"/>
              <w:rPr>
                <w:lang w:eastAsia="x-none"/>
              </w:rPr>
            </w:pPr>
            <w:r w:rsidRPr="002B0661">
              <w:rPr>
                <w:lang w:eastAsia="x-none"/>
              </w:rPr>
              <w:t>At the point of e-form submission</w:t>
            </w:r>
          </w:p>
        </w:tc>
        <w:tc>
          <w:tcPr>
            <w:tcW w:w="4150" w:type="dxa"/>
          </w:tcPr>
          <w:p w14:paraId="2AEF643F" w14:textId="6696A96D" w:rsidR="001013AF" w:rsidRPr="000961F5" w:rsidRDefault="001013AF" w:rsidP="001013AF">
            <w:pPr>
              <w:pStyle w:val="ListParagraph"/>
              <w:numPr>
                <w:ilvl w:val="0"/>
                <w:numId w:val="47"/>
              </w:numPr>
              <w:spacing w:after="0" w:line="276" w:lineRule="auto"/>
              <w:ind w:leftChars="0" w:left="232" w:hanging="232"/>
              <w:jc w:val="left"/>
              <w:rPr>
                <w:b/>
                <w:lang w:eastAsia="x-none"/>
              </w:rPr>
            </w:pPr>
            <w:r w:rsidRPr="000961F5">
              <w:rPr>
                <w:b/>
                <w:lang w:eastAsia="x-none"/>
              </w:rPr>
              <w:t>Reject submission</w:t>
            </w:r>
          </w:p>
          <w:p w14:paraId="4FCD99D4" w14:textId="5CD260A8" w:rsidR="001013AF" w:rsidRPr="002B0661" w:rsidRDefault="001013AF" w:rsidP="001013AF">
            <w:pPr>
              <w:pStyle w:val="ListParagraph"/>
              <w:numPr>
                <w:ilvl w:val="0"/>
                <w:numId w:val="47"/>
              </w:numPr>
              <w:spacing w:after="0" w:line="276" w:lineRule="auto"/>
              <w:ind w:leftChars="0" w:left="232" w:hanging="232"/>
              <w:jc w:val="left"/>
              <w:rPr>
                <w:b/>
                <w:lang w:eastAsia="x-none"/>
              </w:rPr>
            </w:pPr>
            <w:r w:rsidRPr="002B0661">
              <w:rPr>
                <w:b/>
                <w:lang w:eastAsia="x-none"/>
              </w:rPr>
              <w:t>Prompt Error message</w:t>
            </w:r>
            <w:r w:rsidRPr="002B0661">
              <w:rPr>
                <w:lang w:eastAsia="x-none"/>
              </w:rPr>
              <w:t xml:space="preserve"> (“The </w:t>
            </w:r>
            <w:r w:rsidRPr="000961F5">
              <w:rPr>
                <w:lang w:eastAsia="x-none"/>
              </w:rPr>
              <w:t>Placement / Pre-deposit Form</w:t>
            </w:r>
            <w:r w:rsidRPr="002B0661">
              <w:rPr>
                <w:lang w:eastAsia="x-none"/>
              </w:rPr>
              <w:t xml:space="preserve"> of [IPO Initiation Field #2] has been submitted by someone else. It is not </w:t>
            </w:r>
            <w:r w:rsidRPr="000961F5">
              <w:rPr>
                <w:lang w:eastAsia="x-none"/>
              </w:rPr>
              <w:t xml:space="preserve">currently not </w:t>
            </w:r>
            <w:r w:rsidRPr="002B0661">
              <w:rPr>
                <w:lang w:eastAsia="x-none"/>
              </w:rPr>
              <w:t>open for amendment.”)</w:t>
            </w:r>
          </w:p>
          <w:p w14:paraId="3CDBBE93" w14:textId="77777777" w:rsidR="001013AF" w:rsidRPr="002B0661" w:rsidRDefault="001013AF" w:rsidP="001013AF">
            <w:pPr>
              <w:pStyle w:val="ListParagraph"/>
              <w:spacing w:after="0" w:line="276" w:lineRule="auto"/>
              <w:ind w:leftChars="0" w:left="232"/>
              <w:jc w:val="left"/>
              <w:rPr>
                <w:b/>
                <w:lang w:eastAsia="x-none"/>
              </w:rPr>
            </w:pPr>
          </w:p>
        </w:tc>
      </w:tr>
      <w:tr w:rsidR="001013AF" w:rsidRPr="000961F5" w14:paraId="63B986B5" w14:textId="77777777" w:rsidTr="00DD43F3">
        <w:trPr>
          <w:jc w:val="center"/>
        </w:trPr>
        <w:tc>
          <w:tcPr>
            <w:tcW w:w="483" w:type="dxa"/>
          </w:tcPr>
          <w:p w14:paraId="67D1DDAF" w14:textId="2DDC967E" w:rsidR="001013AF" w:rsidRPr="000961F5" w:rsidRDefault="001013AF" w:rsidP="001013AF">
            <w:pPr>
              <w:spacing w:line="276" w:lineRule="auto"/>
              <w:ind w:left="0"/>
              <w:jc w:val="left"/>
              <w:rPr>
                <w:lang w:eastAsia="x-none"/>
              </w:rPr>
            </w:pPr>
            <w:ins w:id="875" w:author="Raymond Lee" w:date="2021-02-26T10:54:00Z">
              <w:r w:rsidRPr="000961F5">
                <w:rPr>
                  <w:lang w:eastAsia="x-none"/>
                </w:rPr>
                <w:t>15</w:t>
              </w:r>
            </w:ins>
            <w:del w:id="876" w:author="Raymond Lee" w:date="2021-02-26T10:54:00Z">
              <w:r w:rsidRPr="000961F5" w:rsidDel="003C7666">
                <w:rPr>
                  <w:lang w:eastAsia="x-none"/>
                </w:rPr>
                <w:delText>13</w:delText>
              </w:r>
            </w:del>
          </w:p>
        </w:tc>
        <w:tc>
          <w:tcPr>
            <w:tcW w:w="3344" w:type="dxa"/>
          </w:tcPr>
          <w:p w14:paraId="79327702" w14:textId="05129EC7" w:rsidR="001013AF" w:rsidRPr="000961F5" w:rsidRDefault="001013AF" w:rsidP="001013AF">
            <w:pPr>
              <w:spacing w:line="276" w:lineRule="auto"/>
              <w:ind w:left="0"/>
              <w:jc w:val="left"/>
              <w:rPr>
                <w:lang w:eastAsia="x-none"/>
              </w:rPr>
            </w:pPr>
            <w:r w:rsidRPr="000961F5">
              <w:rPr>
                <w:lang w:eastAsia="x-none"/>
              </w:rPr>
              <w:t xml:space="preserve">HKSCC reverts a e-form in “Submitted” sub-flow status </w:t>
            </w:r>
          </w:p>
        </w:tc>
        <w:tc>
          <w:tcPr>
            <w:tcW w:w="2371" w:type="dxa"/>
          </w:tcPr>
          <w:p w14:paraId="200C9245" w14:textId="15847230" w:rsidR="001013AF" w:rsidRPr="000961F5" w:rsidRDefault="001013AF" w:rsidP="001013AF">
            <w:pPr>
              <w:spacing w:line="276" w:lineRule="auto"/>
              <w:ind w:left="0"/>
              <w:jc w:val="left"/>
              <w:rPr>
                <w:lang w:eastAsia="x-none"/>
              </w:rPr>
            </w:pPr>
            <w:r w:rsidRPr="000961F5">
              <w:rPr>
                <w:lang w:eastAsia="x-none"/>
              </w:rPr>
              <w:t>At the point of reverting e-form</w:t>
            </w:r>
          </w:p>
        </w:tc>
        <w:tc>
          <w:tcPr>
            <w:tcW w:w="4150" w:type="dxa"/>
          </w:tcPr>
          <w:p w14:paraId="1D54355D" w14:textId="28A6FBAD" w:rsidR="001013AF" w:rsidRPr="000961F5" w:rsidRDefault="001013AF" w:rsidP="001013AF">
            <w:pPr>
              <w:pStyle w:val="ListParagraph"/>
              <w:numPr>
                <w:ilvl w:val="0"/>
                <w:numId w:val="47"/>
              </w:numPr>
              <w:spacing w:after="0" w:line="276" w:lineRule="auto"/>
              <w:ind w:leftChars="0" w:left="232" w:hanging="232"/>
              <w:jc w:val="left"/>
              <w:rPr>
                <w:b/>
                <w:lang w:eastAsia="x-none"/>
              </w:rPr>
            </w:pPr>
            <w:r w:rsidRPr="000961F5">
              <w:rPr>
                <w:b/>
              </w:rPr>
              <w:t xml:space="preserve">Change status </w:t>
            </w:r>
            <w:r w:rsidRPr="000961F5">
              <w:t>of e-</w:t>
            </w:r>
            <w:r w:rsidRPr="000961F5">
              <w:rPr>
                <w:rFonts w:eastAsia="Times New Roman"/>
                <w:color w:val="000000"/>
              </w:rPr>
              <w:t>form</w:t>
            </w:r>
            <w:r w:rsidRPr="000961F5">
              <w:t xml:space="preserve"> to ‘Reverted’</w:t>
            </w:r>
          </w:p>
          <w:p w14:paraId="2731791F" w14:textId="3B565F47" w:rsidR="001013AF" w:rsidRPr="000961F5" w:rsidRDefault="001013AF" w:rsidP="001013AF">
            <w:pPr>
              <w:pStyle w:val="ListParagraph"/>
              <w:numPr>
                <w:ilvl w:val="0"/>
                <w:numId w:val="47"/>
              </w:numPr>
              <w:spacing w:after="0" w:line="276" w:lineRule="auto"/>
              <w:ind w:leftChars="0" w:left="232" w:hanging="232"/>
              <w:jc w:val="left"/>
              <w:rPr>
                <w:b/>
                <w:lang w:eastAsia="x-none"/>
              </w:rPr>
            </w:pPr>
            <w:r w:rsidRPr="000961F5">
              <w:rPr>
                <w:b/>
                <w:lang w:eastAsia="x-none"/>
              </w:rPr>
              <w:t>Prompt notification [</w:t>
            </w:r>
            <w:r>
              <w:rPr>
                <w:b/>
                <w:lang w:eastAsia="x-none"/>
              </w:rPr>
              <w:t>All Submitters</w:t>
            </w:r>
            <w:r w:rsidRPr="000961F5">
              <w:rPr>
                <w:b/>
                <w:lang w:eastAsia="x-none"/>
              </w:rPr>
              <w:t xml:space="preserve"> / HKSCC] </w:t>
            </w:r>
            <w:r w:rsidRPr="000961F5">
              <w:rPr>
                <w:lang w:eastAsia="x-none"/>
              </w:rPr>
              <w:t>(“The Placement form / Pre-deposit form of [IPO Initiation Field #2] has been reverted.”)</w:t>
            </w:r>
          </w:p>
          <w:p w14:paraId="1C4D7CCD" w14:textId="77777777" w:rsidR="001013AF" w:rsidRPr="000961F5" w:rsidRDefault="001013AF" w:rsidP="001013AF">
            <w:pPr>
              <w:pStyle w:val="ListParagraph"/>
              <w:spacing w:after="0" w:line="276" w:lineRule="auto"/>
              <w:ind w:leftChars="0" w:left="232"/>
              <w:jc w:val="left"/>
              <w:rPr>
                <w:b/>
                <w:lang w:eastAsia="x-none"/>
              </w:rPr>
            </w:pPr>
          </w:p>
        </w:tc>
      </w:tr>
      <w:tr w:rsidR="001013AF" w:rsidRPr="000961F5" w14:paraId="685CA4B7" w14:textId="77777777" w:rsidTr="00DD43F3">
        <w:trPr>
          <w:jc w:val="center"/>
        </w:trPr>
        <w:tc>
          <w:tcPr>
            <w:tcW w:w="483" w:type="dxa"/>
          </w:tcPr>
          <w:p w14:paraId="5F71BD78" w14:textId="2A67CAA0" w:rsidR="001013AF" w:rsidRPr="000961F5" w:rsidRDefault="001013AF" w:rsidP="001013AF">
            <w:pPr>
              <w:spacing w:line="276" w:lineRule="auto"/>
              <w:ind w:left="0"/>
              <w:jc w:val="left"/>
              <w:rPr>
                <w:lang w:eastAsia="x-none"/>
              </w:rPr>
            </w:pPr>
            <w:ins w:id="877" w:author="Raymond Lee" w:date="2021-02-26T10:54:00Z">
              <w:r w:rsidRPr="000961F5">
                <w:rPr>
                  <w:lang w:eastAsia="x-none"/>
                </w:rPr>
                <w:t>16</w:t>
              </w:r>
            </w:ins>
            <w:del w:id="878" w:author="Raymond Lee" w:date="2021-02-26T10:54:00Z">
              <w:r w:rsidRPr="000961F5" w:rsidDel="003C7666">
                <w:rPr>
                  <w:lang w:eastAsia="x-none"/>
                </w:rPr>
                <w:delText>14</w:delText>
              </w:r>
            </w:del>
          </w:p>
        </w:tc>
        <w:tc>
          <w:tcPr>
            <w:tcW w:w="3344" w:type="dxa"/>
          </w:tcPr>
          <w:p w14:paraId="297E9E21" w14:textId="2A0FA575" w:rsidR="001013AF" w:rsidRPr="000961F5" w:rsidRDefault="001013AF" w:rsidP="001013AF">
            <w:pPr>
              <w:spacing w:line="276" w:lineRule="auto"/>
              <w:ind w:left="0"/>
              <w:jc w:val="left"/>
              <w:rPr>
                <w:lang w:eastAsia="x-none"/>
              </w:rPr>
            </w:pPr>
            <w:r w:rsidRPr="000961F5">
              <w:rPr>
                <w:lang w:eastAsia="x-none"/>
              </w:rPr>
              <w:t xml:space="preserve">HKSCC clears the form </w:t>
            </w:r>
          </w:p>
        </w:tc>
        <w:tc>
          <w:tcPr>
            <w:tcW w:w="2371" w:type="dxa"/>
          </w:tcPr>
          <w:p w14:paraId="7985234A" w14:textId="77777777" w:rsidR="001013AF" w:rsidRPr="000961F5" w:rsidRDefault="001013AF" w:rsidP="001013AF">
            <w:pPr>
              <w:spacing w:line="276" w:lineRule="auto"/>
              <w:ind w:left="0"/>
              <w:jc w:val="left"/>
              <w:rPr>
                <w:lang w:eastAsia="x-none"/>
              </w:rPr>
            </w:pPr>
            <w:r w:rsidRPr="000961F5">
              <w:rPr>
                <w:lang w:eastAsia="x-none"/>
              </w:rPr>
              <w:t>At the point of e-form clear</w:t>
            </w:r>
          </w:p>
        </w:tc>
        <w:tc>
          <w:tcPr>
            <w:tcW w:w="4150" w:type="dxa"/>
          </w:tcPr>
          <w:p w14:paraId="03A7BCC8" w14:textId="354B4927" w:rsidR="001013AF" w:rsidRPr="000961F5" w:rsidRDefault="001013AF" w:rsidP="001013AF">
            <w:pPr>
              <w:pStyle w:val="ListParagraph"/>
              <w:numPr>
                <w:ilvl w:val="0"/>
                <w:numId w:val="47"/>
              </w:numPr>
              <w:spacing w:after="0" w:line="276" w:lineRule="auto"/>
              <w:ind w:leftChars="0" w:left="232" w:hanging="232"/>
              <w:jc w:val="left"/>
              <w:rPr>
                <w:b/>
                <w:lang w:eastAsia="x-none"/>
              </w:rPr>
            </w:pPr>
            <w:r w:rsidRPr="000961F5">
              <w:rPr>
                <w:b/>
              </w:rPr>
              <w:t xml:space="preserve">Change status </w:t>
            </w:r>
            <w:r w:rsidRPr="000961F5">
              <w:t>of e-</w:t>
            </w:r>
            <w:r w:rsidRPr="000961F5">
              <w:rPr>
                <w:rFonts w:eastAsia="Times New Roman"/>
                <w:color w:val="000000"/>
              </w:rPr>
              <w:t>form</w:t>
            </w:r>
            <w:r w:rsidRPr="000961F5">
              <w:t xml:space="preserve"> to ‘Cleared’</w:t>
            </w:r>
          </w:p>
          <w:p w14:paraId="5501F18A" w14:textId="24423A3B" w:rsidR="001013AF" w:rsidRPr="000961F5" w:rsidRDefault="001013AF" w:rsidP="001013AF">
            <w:pPr>
              <w:pStyle w:val="ListParagraph"/>
              <w:numPr>
                <w:ilvl w:val="0"/>
                <w:numId w:val="47"/>
              </w:numPr>
              <w:spacing w:after="0" w:line="276" w:lineRule="auto"/>
              <w:ind w:leftChars="0" w:left="232" w:hanging="232"/>
              <w:jc w:val="left"/>
              <w:rPr>
                <w:b/>
                <w:lang w:eastAsia="x-none"/>
              </w:rPr>
            </w:pPr>
            <w:r w:rsidRPr="000961F5">
              <w:rPr>
                <w:b/>
                <w:lang w:eastAsia="x-none"/>
              </w:rPr>
              <w:t>Generate</w:t>
            </w:r>
            <w:r w:rsidRPr="000961F5">
              <w:rPr>
                <w:lang w:eastAsia="x-none"/>
              </w:rPr>
              <w:t xml:space="preserve"> Placement / Pre-deposit Form PDF</w:t>
            </w:r>
          </w:p>
          <w:p w14:paraId="469C0D67" w14:textId="4AC000BE" w:rsidR="001013AF" w:rsidRPr="000961F5" w:rsidRDefault="001013AF" w:rsidP="001013AF">
            <w:pPr>
              <w:pStyle w:val="ListParagraph"/>
              <w:numPr>
                <w:ilvl w:val="0"/>
                <w:numId w:val="47"/>
              </w:numPr>
              <w:spacing w:after="0" w:line="276" w:lineRule="auto"/>
              <w:ind w:leftChars="0" w:left="232" w:hanging="232"/>
              <w:jc w:val="left"/>
              <w:rPr>
                <w:b/>
                <w:lang w:eastAsia="x-none"/>
              </w:rPr>
            </w:pPr>
            <w:r w:rsidRPr="000961F5">
              <w:rPr>
                <w:b/>
                <w:lang w:eastAsia="x-none"/>
              </w:rPr>
              <w:t>Prompt notification [</w:t>
            </w:r>
            <w:r>
              <w:rPr>
                <w:b/>
                <w:lang w:eastAsia="x-none"/>
              </w:rPr>
              <w:t>All Submitters</w:t>
            </w:r>
            <w:r w:rsidRPr="000961F5">
              <w:rPr>
                <w:b/>
                <w:lang w:eastAsia="x-none"/>
              </w:rPr>
              <w:t xml:space="preserve"> / HKSCC] </w:t>
            </w:r>
            <w:r w:rsidRPr="000961F5">
              <w:rPr>
                <w:lang w:eastAsia="x-none"/>
              </w:rPr>
              <w:t>(“The PDF of Placement form / Pre-deposit form for [IPO Initiation Field #2] has been generated.”)</w:t>
            </w:r>
          </w:p>
          <w:p w14:paraId="6BBB1330" w14:textId="1D9796D6" w:rsidR="001013AF" w:rsidRPr="002B0661" w:rsidRDefault="001013AF" w:rsidP="001013AF">
            <w:pPr>
              <w:pStyle w:val="ListParagraph"/>
              <w:numPr>
                <w:ilvl w:val="0"/>
                <w:numId w:val="47"/>
              </w:numPr>
              <w:spacing w:after="0" w:line="276" w:lineRule="auto"/>
              <w:ind w:leftChars="0" w:left="232" w:hanging="232"/>
              <w:jc w:val="left"/>
              <w:rPr>
                <w:b/>
                <w:lang w:eastAsia="x-none"/>
              </w:rPr>
            </w:pPr>
            <w:r w:rsidRPr="002B0661">
              <w:rPr>
                <w:b/>
                <w:lang w:eastAsia="x-none"/>
              </w:rPr>
              <w:t xml:space="preserve">Send email with PDF attachment (encrypted by AES-256) [Depo Team / HKSCC] </w:t>
            </w:r>
            <w:r w:rsidRPr="002B0661">
              <w:rPr>
                <w:lang w:eastAsia="x-none"/>
              </w:rPr>
              <w:t>(“The Placement / Pre-deposit Form of [IPO Initiation Field #2] has been generated.”)</w:t>
            </w:r>
          </w:p>
          <w:p w14:paraId="02DC126D" w14:textId="499DB918" w:rsidR="001013AF" w:rsidRPr="000961F5" w:rsidRDefault="001013AF" w:rsidP="001013AF">
            <w:pPr>
              <w:pStyle w:val="ListParagraph"/>
              <w:numPr>
                <w:ilvl w:val="0"/>
                <w:numId w:val="47"/>
              </w:numPr>
              <w:spacing w:after="0" w:line="276" w:lineRule="auto"/>
              <w:ind w:leftChars="0" w:left="232" w:hanging="232"/>
              <w:jc w:val="left"/>
              <w:rPr>
                <w:b/>
                <w:lang w:eastAsia="x-none"/>
              </w:rPr>
            </w:pPr>
            <w:r w:rsidRPr="000961F5">
              <w:rPr>
                <w:b/>
                <w:lang w:eastAsia="x-none"/>
              </w:rPr>
              <w:t>Send email without PDF attachment [</w:t>
            </w:r>
            <w:r>
              <w:rPr>
                <w:b/>
                <w:lang w:eastAsia="x-none"/>
              </w:rPr>
              <w:t>All Submitters</w:t>
            </w:r>
            <w:r w:rsidRPr="000961F5">
              <w:rPr>
                <w:b/>
                <w:lang w:eastAsia="x-none"/>
              </w:rPr>
              <w:t xml:space="preserve">] </w:t>
            </w:r>
            <w:r w:rsidRPr="000961F5">
              <w:rPr>
                <w:lang w:eastAsia="x-none"/>
              </w:rPr>
              <w:t>(“The Placement / Pre-deposit Form of [IPO Initiation Field #2] has been generated. The PDF document may be downloaded by logging onto FINI.”)</w:t>
            </w:r>
          </w:p>
          <w:p w14:paraId="4FBB87FC" w14:textId="77777777" w:rsidR="001013AF" w:rsidRPr="000961F5" w:rsidRDefault="001013AF" w:rsidP="001013AF">
            <w:pPr>
              <w:pStyle w:val="ListParagraph"/>
              <w:spacing w:after="0" w:line="276" w:lineRule="auto"/>
              <w:ind w:leftChars="0" w:left="232"/>
              <w:jc w:val="left"/>
              <w:rPr>
                <w:b/>
                <w:lang w:eastAsia="x-none"/>
              </w:rPr>
            </w:pPr>
          </w:p>
        </w:tc>
      </w:tr>
      <w:tr w:rsidR="001013AF" w:rsidRPr="000961F5" w14:paraId="5485C632" w14:textId="77777777" w:rsidTr="00DD43F3">
        <w:trPr>
          <w:jc w:val="center"/>
        </w:trPr>
        <w:tc>
          <w:tcPr>
            <w:tcW w:w="483" w:type="dxa"/>
          </w:tcPr>
          <w:p w14:paraId="4F6EE300" w14:textId="2CD9D2A4" w:rsidR="001013AF" w:rsidRPr="000961F5" w:rsidRDefault="001013AF" w:rsidP="001013AF">
            <w:pPr>
              <w:spacing w:line="276" w:lineRule="auto"/>
              <w:ind w:left="0"/>
              <w:jc w:val="left"/>
              <w:rPr>
                <w:lang w:eastAsia="x-none"/>
              </w:rPr>
            </w:pPr>
            <w:ins w:id="879" w:author="Raymond Lee" w:date="2021-02-26T10:54:00Z">
              <w:r w:rsidRPr="000961F5">
                <w:rPr>
                  <w:lang w:eastAsia="x-none"/>
                </w:rPr>
                <w:lastRenderedPageBreak/>
                <w:t>17</w:t>
              </w:r>
            </w:ins>
            <w:del w:id="880" w:author="Raymond Lee" w:date="2021-02-26T10:54:00Z">
              <w:r w:rsidRPr="000961F5" w:rsidDel="003C7666">
                <w:rPr>
                  <w:lang w:eastAsia="x-none"/>
                </w:rPr>
                <w:delText>15</w:delText>
              </w:r>
            </w:del>
          </w:p>
        </w:tc>
        <w:tc>
          <w:tcPr>
            <w:tcW w:w="3344" w:type="dxa"/>
          </w:tcPr>
          <w:p w14:paraId="6C076538" w14:textId="0BD83F15" w:rsidR="001013AF" w:rsidRPr="000961F5" w:rsidRDefault="001013AF" w:rsidP="001013AF">
            <w:pPr>
              <w:spacing w:line="276" w:lineRule="auto"/>
              <w:ind w:left="0"/>
              <w:jc w:val="left"/>
              <w:rPr>
                <w:lang w:eastAsia="x-none"/>
              </w:rPr>
            </w:pPr>
            <w:r w:rsidRPr="000961F5">
              <w:rPr>
                <w:lang w:eastAsia="x-none"/>
              </w:rPr>
              <w:t>HKSCC reverts a cleared e-form in “Cleared” sub-flow status</w:t>
            </w:r>
          </w:p>
        </w:tc>
        <w:tc>
          <w:tcPr>
            <w:tcW w:w="2371" w:type="dxa"/>
          </w:tcPr>
          <w:p w14:paraId="72C2F699" w14:textId="77777777" w:rsidR="001013AF" w:rsidRPr="000961F5" w:rsidRDefault="001013AF" w:rsidP="001013AF">
            <w:pPr>
              <w:spacing w:line="276" w:lineRule="auto"/>
              <w:ind w:left="0"/>
              <w:jc w:val="left"/>
              <w:rPr>
                <w:lang w:eastAsia="x-none"/>
              </w:rPr>
            </w:pPr>
            <w:r w:rsidRPr="000961F5">
              <w:rPr>
                <w:lang w:eastAsia="x-none"/>
              </w:rPr>
              <w:t>At the point of reverting e-form</w:t>
            </w:r>
          </w:p>
        </w:tc>
        <w:tc>
          <w:tcPr>
            <w:tcW w:w="4150" w:type="dxa"/>
          </w:tcPr>
          <w:p w14:paraId="3C7B4318" w14:textId="77777777" w:rsidR="001013AF" w:rsidRPr="000961F5" w:rsidRDefault="001013AF" w:rsidP="001013AF">
            <w:pPr>
              <w:pStyle w:val="ListParagraph"/>
              <w:numPr>
                <w:ilvl w:val="0"/>
                <w:numId w:val="47"/>
              </w:numPr>
              <w:spacing w:after="0" w:line="276" w:lineRule="auto"/>
              <w:ind w:leftChars="0" w:left="232" w:hanging="232"/>
              <w:jc w:val="left"/>
              <w:rPr>
                <w:b/>
                <w:lang w:eastAsia="x-none"/>
              </w:rPr>
            </w:pPr>
            <w:r w:rsidRPr="000961F5">
              <w:rPr>
                <w:b/>
              </w:rPr>
              <w:t xml:space="preserve">Change status </w:t>
            </w:r>
            <w:r w:rsidRPr="000961F5">
              <w:t>of e-</w:t>
            </w:r>
            <w:r w:rsidRPr="000961F5">
              <w:rPr>
                <w:rFonts w:eastAsia="Times New Roman"/>
                <w:color w:val="000000"/>
              </w:rPr>
              <w:t>form</w:t>
            </w:r>
            <w:r w:rsidRPr="000961F5">
              <w:t xml:space="preserve"> to ‘Reverted’</w:t>
            </w:r>
          </w:p>
          <w:p w14:paraId="78A4D675" w14:textId="26B46ADB" w:rsidR="001013AF" w:rsidRPr="000961F5" w:rsidRDefault="001013AF" w:rsidP="001013AF">
            <w:pPr>
              <w:pStyle w:val="ListParagraph"/>
              <w:numPr>
                <w:ilvl w:val="0"/>
                <w:numId w:val="47"/>
              </w:numPr>
              <w:spacing w:after="0" w:line="276" w:lineRule="auto"/>
              <w:ind w:leftChars="0" w:left="232" w:hanging="232"/>
              <w:jc w:val="left"/>
              <w:rPr>
                <w:b/>
                <w:lang w:eastAsia="x-none"/>
              </w:rPr>
            </w:pPr>
            <w:r w:rsidRPr="000961F5">
              <w:rPr>
                <w:b/>
                <w:lang w:eastAsia="x-none"/>
              </w:rPr>
              <w:t>Prompt notification [</w:t>
            </w:r>
            <w:r>
              <w:rPr>
                <w:b/>
                <w:lang w:eastAsia="x-none"/>
              </w:rPr>
              <w:t>All Submitters</w:t>
            </w:r>
            <w:r w:rsidRPr="000961F5">
              <w:rPr>
                <w:b/>
                <w:lang w:eastAsia="x-none"/>
              </w:rPr>
              <w:t xml:space="preserve"> / Depo Team HKSCC] </w:t>
            </w:r>
            <w:r w:rsidRPr="000961F5">
              <w:rPr>
                <w:lang w:eastAsia="x-none"/>
              </w:rPr>
              <w:t xml:space="preserve">(“The Placement form / Pre-deposit </w:t>
            </w:r>
            <w:r>
              <w:rPr>
                <w:lang w:eastAsia="x-none"/>
              </w:rPr>
              <w:t>F</w:t>
            </w:r>
            <w:r w:rsidRPr="000961F5">
              <w:rPr>
                <w:lang w:eastAsia="x-none"/>
              </w:rPr>
              <w:t>orm of [IPO Initiation Field #2] has been reverted.”)</w:t>
            </w:r>
          </w:p>
          <w:p w14:paraId="2A27D0E6" w14:textId="3C0FA35F" w:rsidR="001013AF" w:rsidRPr="000961F5" w:rsidRDefault="001013AF" w:rsidP="001013AF">
            <w:pPr>
              <w:pStyle w:val="ListParagraph"/>
              <w:numPr>
                <w:ilvl w:val="0"/>
                <w:numId w:val="47"/>
              </w:numPr>
              <w:spacing w:after="0" w:line="276" w:lineRule="auto"/>
              <w:ind w:leftChars="0" w:left="232" w:hanging="232"/>
              <w:jc w:val="left"/>
              <w:rPr>
                <w:b/>
              </w:rPr>
            </w:pPr>
            <w:r w:rsidRPr="000961F5">
              <w:rPr>
                <w:b/>
              </w:rPr>
              <w:t xml:space="preserve">Delete </w:t>
            </w:r>
            <w:r w:rsidRPr="000961F5">
              <w:t>Placement / Pre-deposit Form PDF</w:t>
            </w:r>
          </w:p>
        </w:tc>
      </w:tr>
      <w:tr w:rsidR="001013AF" w:rsidRPr="000961F5" w14:paraId="1055E023" w14:textId="77777777" w:rsidTr="00DD43F3">
        <w:trPr>
          <w:jc w:val="center"/>
        </w:trPr>
        <w:tc>
          <w:tcPr>
            <w:tcW w:w="483" w:type="dxa"/>
          </w:tcPr>
          <w:p w14:paraId="6BD1357D" w14:textId="5BF3E3EB" w:rsidR="001013AF" w:rsidRPr="000961F5" w:rsidRDefault="001013AF" w:rsidP="001013AF">
            <w:pPr>
              <w:spacing w:line="276" w:lineRule="auto"/>
              <w:ind w:left="0"/>
              <w:jc w:val="left"/>
              <w:rPr>
                <w:lang w:eastAsia="x-none"/>
              </w:rPr>
            </w:pPr>
            <w:ins w:id="881" w:author="Raymond Lee" w:date="2021-02-26T10:54:00Z">
              <w:r w:rsidRPr="000961F5">
                <w:rPr>
                  <w:lang w:eastAsia="x-none"/>
                </w:rPr>
                <w:t>18</w:t>
              </w:r>
            </w:ins>
            <w:del w:id="882" w:author="Raymond Lee" w:date="2021-02-26T10:54:00Z">
              <w:r w:rsidRPr="000961F5" w:rsidDel="003C7666">
                <w:rPr>
                  <w:lang w:eastAsia="x-none"/>
                </w:rPr>
                <w:delText>16</w:delText>
              </w:r>
            </w:del>
          </w:p>
        </w:tc>
        <w:tc>
          <w:tcPr>
            <w:tcW w:w="3344" w:type="dxa"/>
          </w:tcPr>
          <w:p w14:paraId="53FDE648" w14:textId="40C9B611" w:rsidR="001013AF" w:rsidRPr="000961F5" w:rsidDel="003F1333" w:rsidRDefault="001013AF" w:rsidP="001013AF">
            <w:pPr>
              <w:spacing w:line="276" w:lineRule="auto"/>
              <w:ind w:left="0"/>
              <w:jc w:val="left"/>
              <w:rPr>
                <w:lang w:eastAsia="x-none"/>
              </w:rPr>
            </w:pPr>
            <w:r w:rsidRPr="000961F5">
              <w:rPr>
                <w:lang w:eastAsia="x-none"/>
              </w:rPr>
              <w:t>No e-form has been submitted</w:t>
            </w:r>
          </w:p>
        </w:tc>
        <w:tc>
          <w:tcPr>
            <w:tcW w:w="2371" w:type="dxa"/>
          </w:tcPr>
          <w:p w14:paraId="4E784B52" w14:textId="777DE9FF" w:rsidR="001013AF" w:rsidRPr="000961F5" w:rsidRDefault="001013AF" w:rsidP="001013AF">
            <w:pPr>
              <w:spacing w:line="276" w:lineRule="auto"/>
              <w:ind w:left="0"/>
              <w:jc w:val="left"/>
              <w:rPr>
                <w:lang w:eastAsia="x-none"/>
              </w:rPr>
            </w:pPr>
            <w:r w:rsidRPr="000961F5">
              <w:rPr>
                <w:lang w:eastAsia="x-none"/>
              </w:rPr>
              <w:t xml:space="preserve">13:45, [IPO Initiation Field #55 date] </w:t>
            </w:r>
          </w:p>
        </w:tc>
        <w:tc>
          <w:tcPr>
            <w:tcW w:w="4150" w:type="dxa"/>
          </w:tcPr>
          <w:p w14:paraId="77EE6998" w14:textId="34171F94" w:rsidR="001013AF" w:rsidRPr="000961F5" w:rsidRDefault="001013AF" w:rsidP="001013AF">
            <w:pPr>
              <w:pStyle w:val="ListParagraph"/>
              <w:numPr>
                <w:ilvl w:val="0"/>
                <w:numId w:val="47"/>
              </w:numPr>
              <w:spacing w:after="0" w:line="276" w:lineRule="auto"/>
              <w:ind w:leftChars="0" w:left="232" w:hanging="232"/>
              <w:jc w:val="left"/>
              <w:rPr>
                <w:b/>
                <w:lang w:eastAsia="x-none"/>
              </w:rPr>
            </w:pPr>
            <w:r w:rsidRPr="000961F5">
              <w:rPr>
                <w:b/>
                <w:lang w:eastAsia="x-none"/>
              </w:rPr>
              <w:t>Prompt notification [</w:t>
            </w:r>
            <w:r>
              <w:rPr>
                <w:b/>
                <w:lang w:eastAsia="x-none"/>
              </w:rPr>
              <w:t>All Submitters</w:t>
            </w:r>
            <w:r w:rsidRPr="000961F5">
              <w:rPr>
                <w:b/>
                <w:lang w:eastAsia="x-none"/>
              </w:rPr>
              <w:t xml:space="preserve">] </w:t>
            </w:r>
            <w:r w:rsidRPr="000961F5">
              <w:rPr>
                <w:lang w:eastAsia="x-none"/>
              </w:rPr>
              <w:t>(“REMINDER: The placement / pre-deposit e-form for [IPO Initiation Field #2] should be completed by 15:45, [IPO Initiation Field #5</w:t>
            </w:r>
            <w:r>
              <w:rPr>
                <w:lang w:eastAsia="x-none"/>
              </w:rPr>
              <w:t>5</w:t>
            </w:r>
            <w:r w:rsidRPr="000961F5">
              <w:rPr>
                <w:lang w:eastAsia="x-none"/>
              </w:rPr>
              <w:t xml:space="preserve"> date].”)</w:t>
            </w:r>
          </w:p>
        </w:tc>
      </w:tr>
      <w:tr w:rsidR="001013AF" w:rsidRPr="000961F5" w14:paraId="0E56307E" w14:textId="77777777" w:rsidTr="00DD43F3">
        <w:trPr>
          <w:jc w:val="center"/>
        </w:trPr>
        <w:tc>
          <w:tcPr>
            <w:tcW w:w="483" w:type="dxa"/>
          </w:tcPr>
          <w:p w14:paraId="0415FFA1" w14:textId="04610978" w:rsidR="001013AF" w:rsidRPr="000961F5" w:rsidRDefault="001013AF" w:rsidP="001013AF">
            <w:pPr>
              <w:spacing w:line="276" w:lineRule="auto"/>
              <w:ind w:left="0"/>
              <w:jc w:val="left"/>
              <w:rPr>
                <w:lang w:eastAsia="x-none"/>
              </w:rPr>
            </w:pPr>
            <w:ins w:id="883" w:author="Raymond Lee" w:date="2021-02-26T10:54:00Z">
              <w:r w:rsidRPr="000961F5">
                <w:rPr>
                  <w:lang w:eastAsia="x-none"/>
                </w:rPr>
                <w:t>19</w:t>
              </w:r>
            </w:ins>
            <w:del w:id="884" w:author="Raymond Lee" w:date="2021-02-26T10:54:00Z">
              <w:r w:rsidRPr="000961F5" w:rsidDel="003C7666">
                <w:rPr>
                  <w:lang w:eastAsia="x-none"/>
                </w:rPr>
                <w:delText>17</w:delText>
              </w:r>
            </w:del>
          </w:p>
        </w:tc>
        <w:tc>
          <w:tcPr>
            <w:tcW w:w="3344" w:type="dxa"/>
          </w:tcPr>
          <w:p w14:paraId="5AFC6308" w14:textId="7DD5607D" w:rsidR="001013AF" w:rsidRPr="000961F5" w:rsidRDefault="001013AF" w:rsidP="001013AF">
            <w:pPr>
              <w:spacing w:line="276" w:lineRule="auto"/>
              <w:ind w:left="0"/>
              <w:jc w:val="left"/>
              <w:rPr>
                <w:lang w:eastAsia="x-none"/>
              </w:rPr>
            </w:pPr>
            <w:r w:rsidRPr="000961F5">
              <w:rPr>
                <w:lang w:eastAsia="x-none"/>
              </w:rPr>
              <w:t>No e-form has been submitted</w:t>
            </w:r>
          </w:p>
        </w:tc>
        <w:tc>
          <w:tcPr>
            <w:tcW w:w="2371" w:type="dxa"/>
          </w:tcPr>
          <w:p w14:paraId="1F7015CE" w14:textId="418A9E25" w:rsidR="001013AF" w:rsidRPr="000961F5" w:rsidRDefault="001013AF" w:rsidP="001013AF">
            <w:pPr>
              <w:spacing w:line="276" w:lineRule="auto"/>
              <w:ind w:left="0"/>
              <w:jc w:val="left"/>
              <w:rPr>
                <w:lang w:eastAsia="x-none"/>
              </w:rPr>
            </w:pPr>
            <w:r w:rsidRPr="000961F5">
              <w:rPr>
                <w:lang w:eastAsia="x-none"/>
              </w:rPr>
              <w:t xml:space="preserve">15:00, [IPO Initiation Field #55 date] </w:t>
            </w:r>
          </w:p>
        </w:tc>
        <w:tc>
          <w:tcPr>
            <w:tcW w:w="4150" w:type="dxa"/>
          </w:tcPr>
          <w:p w14:paraId="2A0148E5" w14:textId="6B43EAE6" w:rsidR="001013AF" w:rsidRPr="000961F5" w:rsidRDefault="001013AF" w:rsidP="001013AF">
            <w:pPr>
              <w:pStyle w:val="ListParagraph"/>
              <w:numPr>
                <w:ilvl w:val="0"/>
                <w:numId w:val="47"/>
              </w:numPr>
              <w:spacing w:after="0" w:line="276" w:lineRule="auto"/>
              <w:ind w:leftChars="0" w:left="232" w:hanging="232"/>
              <w:jc w:val="left"/>
              <w:rPr>
                <w:b/>
                <w:lang w:eastAsia="x-none"/>
              </w:rPr>
            </w:pPr>
            <w:r w:rsidRPr="000961F5">
              <w:rPr>
                <w:b/>
                <w:lang w:eastAsia="x-none"/>
              </w:rPr>
              <w:t>Prompt notification [</w:t>
            </w:r>
            <w:r>
              <w:rPr>
                <w:b/>
                <w:lang w:eastAsia="x-none"/>
              </w:rPr>
              <w:t>All Submitters</w:t>
            </w:r>
            <w:r w:rsidRPr="000961F5">
              <w:rPr>
                <w:b/>
                <w:lang w:eastAsia="x-none"/>
              </w:rPr>
              <w:t xml:space="preserve">] </w:t>
            </w:r>
            <w:r>
              <w:rPr>
                <w:lang w:eastAsia="x-none"/>
              </w:rPr>
              <w:t>(“REMINDER: The P</w:t>
            </w:r>
            <w:r w:rsidRPr="000961F5">
              <w:rPr>
                <w:lang w:eastAsia="x-none"/>
              </w:rPr>
              <w:t xml:space="preserve">lacement / </w:t>
            </w:r>
            <w:r>
              <w:rPr>
                <w:lang w:eastAsia="x-none"/>
              </w:rPr>
              <w:t>P</w:t>
            </w:r>
            <w:r w:rsidRPr="000961F5">
              <w:rPr>
                <w:lang w:eastAsia="x-none"/>
              </w:rPr>
              <w:t xml:space="preserve">re-deposit </w:t>
            </w:r>
            <w:r>
              <w:rPr>
                <w:lang w:eastAsia="x-none"/>
              </w:rPr>
              <w:t>Form</w:t>
            </w:r>
            <w:r w:rsidRPr="000961F5">
              <w:rPr>
                <w:lang w:eastAsia="x-none"/>
              </w:rPr>
              <w:t xml:space="preserve"> for [IPO Initiation Field #2] should be completed by 15:45, [IPO Initiation Field #5</w:t>
            </w:r>
            <w:r>
              <w:rPr>
                <w:lang w:eastAsia="x-none"/>
              </w:rPr>
              <w:t>5</w:t>
            </w:r>
            <w:r w:rsidRPr="000961F5">
              <w:rPr>
                <w:lang w:eastAsia="x-none"/>
              </w:rPr>
              <w:t xml:space="preserve"> date].”)</w:t>
            </w:r>
          </w:p>
        </w:tc>
      </w:tr>
      <w:tr w:rsidR="001013AF" w:rsidRPr="000961F5" w14:paraId="1C22D201" w14:textId="77777777" w:rsidTr="00DD43F3">
        <w:trPr>
          <w:jc w:val="center"/>
        </w:trPr>
        <w:tc>
          <w:tcPr>
            <w:tcW w:w="483" w:type="dxa"/>
          </w:tcPr>
          <w:p w14:paraId="14B404B7" w14:textId="452E9A99" w:rsidR="001013AF" w:rsidRPr="000961F5" w:rsidRDefault="001013AF" w:rsidP="001013AF">
            <w:pPr>
              <w:spacing w:line="276" w:lineRule="auto"/>
              <w:ind w:left="0"/>
              <w:jc w:val="left"/>
              <w:rPr>
                <w:lang w:eastAsia="x-none"/>
              </w:rPr>
            </w:pPr>
            <w:ins w:id="885" w:author="Raymond Lee" w:date="2021-02-26T10:54:00Z">
              <w:r>
                <w:rPr>
                  <w:lang w:eastAsia="x-none"/>
                </w:rPr>
                <w:t>20</w:t>
              </w:r>
            </w:ins>
            <w:del w:id="886" w:author="Raymond Lee" w:date="2021-02-26T10:54:00Z">
              <w:r w:rsidRPr="000961F5" w:rsidDel="001013AF">
                <w:rPr>
                  <w:lang w:eastAsia="x-none"/>
                </w:rPr>
                <w:delText>18</w:delText>
              </w:r>
            </w:del>
          </w:p>
        </w:tc>
        <w:tc>
          <w:tcPr>
            <w:tcW w:w="3344" w:type="dxa"/>
          </w:tcPr>
          <w:p w14:paraId="5925AF87" w14:textId="15E94572" w:rsidR="001013AF" w:rsidRPr="000961F5" w:rsidRDefault="001013AF" w:rsidP="001013AF">
            <w:pPr>
              <w:spacing w:line="276" w:lineRule="auto"/>
              <w:ind w:left="0"/>
              <w:jc w:val="left"/>
              <w:rPr>
                <w:lang w:eastAsia="x-none"/>
              </w:rPr>
            </w:pPr>
            <w:r w:rsidRPr="000961F5">
              <w:rPr>
                <w:lang w:eastAsia="x-none"/>
              </w:rPr>
              <w:t xml:space="preserve">Deal reaches the Placement deadline [15:45, IPO Initiation Field #55 date], with the e-form in “Cleared” sub-flow status </w:t>
            </w:r>
          </w:p>
        </w:tc>
        <w:tc>
          <w:tcPr>
            <w:tcW w:w="2371" w:type="dxa"/>
          </w:tcPr>
          <w:p w14:paraId="15CBC016" w14:textId="3119F4A4" w:rsidR="001013AF" w:rsidRPr="000961F5" w:rsidRDefault="001013AF" w:rsidP="001013AF">
            <w:pPr>
              <w:spacing w:line="276" w:lineRule="auto"/>
              <w:ind w:left="0"/>
              <w:jc w:val="left"/>
              <w:rPr>
                <w:lang w:eastAsia="x-none"/>
              </w:rPr>
            </w:pPr>
            <w:r w:rsidRPr="000961F5">
              <w:rPr>
                <w:lang w:eastAsia="x-none"/>
              </w:rPr>
              <w:t>15:45, [IPO Initiation Field #55 date]</w:t>
            </w:r>
          </w:p>
        </w:tc>
        <w:tc>
          <w:tcPr>
            <w:tcW w:w="4150" w:type="dxa"/>
          </w:tcPr>
          <w:p w14:paraId="31330498" w14:textId="55741651" w:rsidR="001013AF" w:rsidRPr="000961F5" w:rsidRDefault="001013AF" w:rsidP="001013AF">
            <w:pPr>
              <w:pStyle w:val="ListParagraph"/>
              <w:numPr>
                <w:ilvl w:val="0"/>
                <w:numId w:val="47"/>
              </w:numPr>
              <w:spacing w:after="0" w:line="276" w:lineRule="auto"/>
              <w:ind w:leftChars="0" w:left="232" w:hanging="232"/>
              <w:jc w:val="left"/>
              <w:rPr>
                <w:b/>
                <w:lang w:eastAsia="x-none"/>
              </w:rPr>
            </w:pPr>
            <w:r w:rsidRPr="000961F5">
              <w:rPr>
                <w:b/>
                <w:lang w:eastAsia="x-none"/>
              </w:rPr>
              <w:t xml:space="preserve">Change </w:t>
            </w:r>
            <w:r w:rsidRPr="000961F5">
              <w:rPr>
                <w:lang w:eastAsia="x-none"/>
              </w:rPr>
              <w:t>sub-flow status to “Finalised”</w:t>
            </w:r>
          </w:p>
          <w:p w14:paraId="0D441789" w14:textId="69E64491" w:rsidR="001013AF" w:rsidRPr="000961F5" w:rsidRDefault="001013AF" w:rsidP="001013AF">
            <w:pPr>
              <w:pStyle w:val="ListParagraph"/>
              <w:numPr>
                <w:ilvl w:val="0"/>
                <w:numId w:val="47"/>
              </w:numPr>
              <w:spacing w:after="0" w:line="276" w:lineRule="auto"/>
              <w:ind w:leftChars="0" w:left="232" w:hanging="232"/>
              <w:jc w:val="left"/>
              <w:rPr>
                <w:b/>
                <w:lang w:eastAsia="x-none"/>
              </w:rPr>
            </w:pPr>
            <w:r w:rsidRPr="000961F5">
              <w:rPr>
                <w:b/>
                <w:lang w:eastAsia="x-none"/>
              </w:rPr>
              <w:t>Prompt notification [</w:t>
            </w:r>
            <w:r>
              <w:rPr>
                <w:b/>
                <w:lang w:eastAsia="x-none"/>
              </w:rPr>
              <w:t>All Submitters</w:t>
            </w:r>
            <w:r w:rsidRPr="000961F5">
              <w:rPr>
                <w:b/>
                <w:lang w:eastAsia="x-none"/>
              </w:rPr>
              <w:t xml:space="preserve"> / HKSCC] </w:t>
            </w:r>
            <w:r w:rsidRPr="000961F5">
              <w:rPr>
                <w:lang w:eastAsia="x-none"/>
              </w:rPr>
              <w:t>(“The Placement / Pre-deposit Form of [IPO Initiation Field #2] has been finalised.”)</w:t>
            </w:r>
          </w:p>
          <w:p w14:paraId="2B5E8E48" w14:textId="41E16AAF" w:rsidR="001013AF" w:rsidRPr="000961F5" w:rsidRDefault="001013AF" w:rsidP="001013AF">
            <w:pPr>
              <w:pStyle w:val="ListParagraph"/>
              <w:numPr>
                <w:ilvl w:val="0"/>
                <w:numId w:val="47"/>
              </w:numPr>
              <w:spacing w:after="0" w:line="276" w:lineRule="auto"/>
              <w:ind w:leftChars="0" w:left="232" w:hanging="232"/>
              <w:jc w:val="left"/>
              <w:rPr>
                <w:b/>
                <w:lang w:eastAsia="x-none"/>
              </w:rPr>
            </w:pPr>
            <w:r w:rsidRPr="000961F5">
              <w:rPr>
                <w:b/>
                <w:lang w:eastAsia="x-none"/>
              </w:rPr>
              <w:t xml:space="preserve">Send email with PDF attachment (encrypted by AES-256) [Depo Team / HKSCC] </w:t>
            </w:r>
            <w:r w:rsidRPr="000961F5">
              <w:rPr>
                <w:lang w:eastAsia="x-none"/>
              </w:rPr>
              <w:t>(“The Placement / Pre-deposit Form of [IPO Initiation Field #2] has been finalised.”)</w:t>
            </w:r>
          </w:p>
          <w:p w14:paraId="4494D100" w14:textId="7E557E61" w:rsidR="001013AF" w:rsidRPr="000961F5" w:rsidRDefault="001013AF" w:rsidP="001013AF">
            <w:pPr>
              <w:pStyle w:val="ListParagraph"/>
              <w:numPr>
                <w:ilvl w:val="0"/>
                <w:numId w:val="47"/>
              </w:numPr>
              <w:spacing w:after="0" w:line="276" w:lineRule="auto"/>
              <w:ind w:leftChars="0" w:left="232" w:hanging="232"/>
              <w:jc w:val="left"/>
              <w:rPr>
                <w:b/>
                <w:lang w:eastAsia="x-none"/>
              </w:rPr>
            </w:pPr>
            <w:r w:rsidRPr="000961F5">
              <w:rPr>
                <w:b/>
                <w:lang w:eastAsia="x-none"/>
              </w:rPr>
              <w:t>Send email without PDF attachment [</w:t>
            </w:r>
            <w:r>
              <w:rPr>
                <w:b/>
                <w:lang w:eastAsia="x-none"/>
              </w:rPr>
              <w:t>All Submitters</w:t>
            </w:r>
            <w:r w:rsidRPr="000961F5">
              <w:rPr>
                <w:b/>
                <w:lang w:eastAsia="x-none"/>
              </w:rPr>
              <w:t xml:space="preserve">] </w:t>
            </w:r>
            <w:r w:rsidRPr="000961F5">
              <w:rPr>
                <w:lang w:eastAsia="x-none"/>
              </w:rPr>
              <w:t>(“The Placement / Pre-deposit Form of [IPO Initiation Field #2] has been finalised. The PDF document may be downloaded by logging onto FINI.”)</w:t>
            </w:r>
          </w:p>
        </w:tc>
      </w:tr>
      <w:tr w:rsidR="001013AF" w:rsidRPr="000961F5" w14:paraId="30C5BFA2" w14:textId="77777777" w:rsidTr="00DD43F3">
        <w:trPr>
          <w:jc w:val="center"/>
        </w:trPr>
        <w:tc>
          <w:tcPr>
            <w:tcW w:w="483" w:type="dxa"/>
          </w:tcPr>
          <w:p w14:paraId="683AB8ED" w14:textId="422E4B71" w:rsidR="001013AF" w:rsidRPr="000961F5" w:rsidRDefault="001013AF" w:rsidP="001013AF">
            <w:pPr>
              <w:spacing w:line="276" w:lineRule="auto"/>
              <w:ind w:left="0"/>
              <w:jc w:val="left"/>
              <w:rPr>
                <w:lang w:eastAsia="x-none"/>
              </w:rPr>
            </w:pPr>
            <w:ins w:id="887" w:author="Raymond Lee" w:date="2021-02-26T10:54:00Z">
              <w:r>
                <w:rPr>
                  <w:lang w:eastAsia="x-none"/>
                </w:rPr>
                <w:t>21</w:t>
              </w:r>
            </w:ins>
            <w:del w:id="888" w:author="Raymond Lee" w:date="2021-02-26T10:54:00Z">
              <w:r w:rsidRPr="000961F5" w:rsidDel="001013AF">
                <w:rPr>
                  <w:lang w:eastAsia="x-none"/>
                </w:rPr>
                <w:delText>19</w:delText>
              </w:r>
            </w:del>
          </w:p>
        </w:tc>
        <w:tc>
          <w:tcPr>
            <w:tcW w:w="3344" w:type="dxa"/>
          </w:tcPr>
          <w:p w14:paraId="2FD55961" w14:textId="58EB72A1" w:rsidR="001013AF" w:rsidRPr="000961F5" w:rsidRDefault="001013AF" w:rsidP="001013AF">
            <w:pPr>
              <w:spacing w:line="276" w:lineRule="auto"/>
              <w:ind w:left="0"/>
              <w:jc w:val="left"/>
              <w:rPr>
                <w:lang w:eastAsia="x-none"/>
              </w:rPr>
            </w:pPr>
            <w:r w:rsidRPr="000961F5">
              <w:rPr>
                <w:lang w:eastAsia="x-none"/>
              </w:rPr>
              <w:t xml:space="preserve">Deal reaches the Placement deadline [15:45, IPO Initiation Field #55 date], with the e-form </w:t>
            </w:r>
            <w:r w:rsidRPr="000961F5">
              <w:rPr>
                <w:u w:val="single"/>
                <w:lang w:eastAsia="x-none"/>
              </w:rPr>
              <w:t>not</w:t>
            </w:r>
            <w:r w:rsidRPr="000961F5">
              <w:rPr>
                <w:lang w:eastAsia="x-none"/>
              </w:rPr>
              <w:t xml:space="preserve"> in “Cleared” sub-flow status</w:t>
            </w:r>
          </w:p>
        </w:tc>
        <w:tc>
          <w:tcPr>
            <w:tcW w:w="2371" w:type="dxa"/>
          </w:tcPr>
          <w:p w14:paraId="26D2ACB1" w14:textId="5B997DBA" w:rsidR="001013AF" w:rsidRPr="000961F5" w:rsidRDefault="001013AF" w:rsidP="001013AF">
            <w:pPr>
              <w:spacing w:line="276" w:lineRule="auto"/>
              <w:ind w:left="0"/>
              <w:jc w:val="left"/>
              <w:rPr>
                <w:lang w:eastAsia="x-none"/>
              </w:rPr>
            </w:pPr>
            <w:r w:rsidRPr="000961F5">
              <w:rPr>
                <w:lang w:eastAsia="x-none"/>
              </w:rPr>
              <w:t>15:45, [IPO Initiation Field #55 date]</w:t>
            </w:r>
          </w:p>
        </w:tc>
        <w:tc>
          <w:tcPr>
            <w:tcW w:w="4150" w:type="dxa"/>
          </w:tcPr>
          <w:p w14:paraId="7B37BC97" w14:textId="77777777" w:rsidR="001013AF" w:rsidRPr="000961F5" w:rsidRDefault="001013AF" w:rsidP="001013AF">
            <w:pPr>
              <w:pStyle w:val="ListParagraph"/>
              <w:numPr>
                <w:ilvl w:val="0"/>
                <w:numId w:val="47"/>
              </w:numPr>
              <w:spacing w:after="0" w:line="276" w:lineRule="auto"/>
              <w:ind w:leftChars="0" w:left="232" w:hanging="232"/>
              <w:jc w:val="left"/>
              <w:rPr>
                <w:b/>
                <w:lang w:eastAsia="x-none"/>
              </w:rPr>
            </w:pPr>
            <w:r w:rsidRPr="000961F5">
              <w:rPr>
                <w:b/>
                <w:lang w:eastAsia="x-none"/>
              </w:rPr>
              <w:t>Disable the e-form</w:t>
            </w:r>
            <w:r w:rsidRPr="000961F5">
              <w:rPr>
                <w:lang w:eastAsia="x-none"/>
              </w:rPr>
              <w:t xml:space="preserve"> to prevent amendment, saving and submission</w:t>
            </w:r>
          </w:p>
          <w:p w14:paraId="176FA2D0" w14:textId="09256110" w:rsidR="001013AF" w:rsidRPr="000961F5" w:rsidRDefault="001013AF" w:rsidP="001013AF">
            <w:pPr>
              <w:pStyle w:val="ListParagraph"/>
              <w:numPr>
                <w:ilvl w:val="0"/>
                <w:numId w:val="47"/>
              </w:numPr>
              <w:spacing w:after="0" w:line="276" w:lineRule="auto"/>
              <w:ind w:leftChars="0" w:left="232" w:hanging="232"/>
              <w:jc w:val="left"/>
              <w:rPr>
                <w:b/>
                <w:lang w:eastAsia="x-none"/>
              </w:rPr>
            </w:pPr>
            <w:r w:rsidRPr="000961F5">
              <w:rPr>
                <w:b/>
                <w:lang w:eastAsia="x-none"/>
              </w:rPr>
              <w:t>Prompt notification [</w:t>
            </w:r>
            <w:r>
              <w:rPr>
                <w:b/>
                <w:lang w:eastAsia="x-none"/>
              </w:rPr>
              <w:t>All Submitters</w:t>
            </w:r>
            <w:r w:rsidRPr="000961F5">
              <w:rPr>
                <w:b/>
                <w:lang w:eastAsia="x-none"/>
              </w:rPr>
              <w:t xml:space="preserve"> / HKSCC] </w:t>
            </w:r>
            <w:r w:rsidRPr="000961F5">
              <w:rPr>
                <w:lang w:eastAsia="x-none"/>
              </w:rPr>
              <w:t>(“The final deadline for submitting the Placement / Pre-deposit Form of [IPO Initiation Field #2] has passed.”)</w:t>
            </w:r>
          </w:p>
        </w:tc>
      </w:tr>
    </w:tbl>
    <w:p w14:paraId="7D8A6BA4" w14:textId="77777777" w:rsidR="00E34DF7" w:rsidRPr="000961F5" w:rsidRDefault="00E34DF7" w:rsidP="00E34DF7">
      <w:pPr>
        <w:spacing w:after="0"/>
        <w:ind w:left="0"/>
        <w:jc w:val="left"/>
        <w:rPr>
          <w:b/>
          <w:lang w:eastAsia="x-none"/>
        </w:rPr>
      </w:pPr>
    </w:p>
    <w:p w14:paraId="425062BF" w14:textId="0C9A0486" w:rsidR="00E34DF7" w:rsidRPr="000961F5" w:rsidDel="001013AF" w:rsidRDefault="00E34DF7" w:rsidP="00E34DF7">
      <w:pPr>
        <w:spacing w:after="0"/>
        <w:ind w:left="0"/>
        <w:jc w:val="left"/>
        <w:rPr>
          <w:del w:id="889" w:author="Raymond Lee" w:date="2021-02-26T10:55:00Z"/>
          <w:b/>
          <w:lang w:eastAsia="x-none"/>
        </w:rPr>
      </w:pPr>
    </w:p>
    <w:p w14:paraId="0E06A30C" w14:textId="0BAC50D7" w:rsidR="00E218C8" w:rsidDel="001013AF" w:rsidRDefault="00E218C8" w:rsidP="00E34DF7">
      <w:pPr>
        <w:spacing w:after="0"/>
        <w:ind w:left="0"/>
        <w:jc w:val="left"/>
        <w:rPr>
          <w:del w:id="890" w:author="Raymond Lee" w:date="2021-02-26T10:55:00Z"/>
          <w:b/>
          <w:sz w:val="20"/>
          <w:szCs w:val="20"/>
          <w:lang w:eastAsia="x-none"/>
        </w:rPr>
      </w:pPr>
    </w:p>
    <w:p w14:paraId="657AA22C" w14:textId="6CA5F882" w:rsidR="00E218C8" w:rsidDel="001013AF" w:rsidRDefault="00E218C8" w:rsidP="00E34DF7">
      <w:pPr>
        <w:spacing w:after="0"/>
        <w:ind w:left="0"/>
        <w:jc w:val="left"/>
        <w:rPr>
          <w:del w:id="891" w:author="Raymond Lee" w:date="2021-02-26T10:55:00Z"/>
          <w:b/>
          <w:sz w:val="20"/>
          <w:szCs w:val="20"/>
          <w:lang w:eastAsia="x-none"/>
        </w:rPr>
      </w:pPr>
    </w:p>
    <w:p w14:paraId="48393E97" w14:textId="363B7A1B" w:rsidR="00E218C8" w:rsidDel="001013AF" w:rsidRDefault="00E218C8" w:rsidP="00E34DF7">
      <w:pPr>
        <w:spacing w:after="0"/>
        <w:ind w:left="0"/>
        <w:jc w:val="left"/>
        <w:rPr>
          <w:del w:id="892" w:author="Raymond Lee" w:date="2021-02-26T10:55:00Z"/>
          <w:b/>
          <w:sz w:val="20"/>
          <w:szCs w:val="20"/>
          <w:lang w:eastAsia="x-none"/>
        </w:rPr>
      </w:pPr>
    </w:p>
    <w:p w14:paraId="66709B91" w14:textId="22C8206C" w:rsidR="00E218C8" w:rsidDel="001013AF" w:rsidRDefault="00E218C8" w:rsidP="00E34DF7">
      <w:pPr>
        <w:spacing w:after="0"/>
        <w:ind w:left="0"/>
        <w:jc w:val="left"/>
        <w:rPr>
          <w:del w:id="893" w:author="Raymond Lee" w:date="2021-02-26T10:55:00Z"/>
          <w:b/>
          <w:sz w:val="20"/>
          <w:szCs w:val="20"/>
          <w:lang w:eastAsia="x-none"/>
        </w:rPr>
      </w:pPr>
    </w:p>
    <w:p w14:paraId="0E528EC2" w14:textId="06B90511" w:rsidR="00E218C8" w:rsidDel="001013AF" w:rsidRDefault="00E218C8" w:rsidP="00E34DF7">
      <w:pPr>
        <w:spacing w:after="0"/>
        <w:ind w:left="0"/>
        <w:jc w:val="left"/>
        <w:rPr>
          <w:del w:id="894" w:author="Raymond Lee" w:date="2021-02-26T10:55:00Z"/>
          <w:b/>
          <w:sz w:val="20"/>
          <w:szCs w:val="20"/>
          <w:lang w:eastAsia="x-none"/>
        </w:rPr>
      </w:pPr>
    </w:p>
    <w:p w14:paraId="55F0BA7F" w14:textId="77777777" w:rsidR="00E218C8" w:rsidRDefault="00E218C8" w:rsidP="00E34DF7">
      <w:pPr>
        <w:spacing w:after="0"/>
        <w:ind w:left="0"/>
        <w:jc w:val="left"/>
        <w:rPr>
          <w:b/>
          <w:sz w:val="20"/>
          <w:szCs w:val="20"/>
          <w:lang w:eastAsia="x-none"/>
        </w:rPr>
      </w:pPr>
    </w:p>
    <w:p w14:paraId="20E91015" w14:textId="1EBAE0FF" w:rsidR="00E34DF7" w:rsidRPr="00E218C8" w:rsidRDefault="00FD6511" w:rsidP="00E34DF7">
      <w:pPr>
        <w:spacing w:after="0"/>
        <w:ind w:left="0"/>
        <w:jc w:val="left"/>
        <w:rPr>
          <w:sz w:val="20"/>
          <w:szCs w:val="20"/>
          <w:lang w:eastAsia="x-none"/>
        </w:rPr>
      </w:pPr>
      <w:r w:rsidRPr="00E218C8">
        <w:rPr>
          <w:b/>
          <w:sz w:val="20"/>
          <w:szCs w:val="20"/>
          <w:lang w:eastAsia="x-none"/>
        </w:rPr>
        <w:t>Item-</w:t>
      </w:r>
      <w:r w:rsidR="00E34DF7" w:rsidRPr="00E218C8">
        <w:rPr>
          <w:b/>
          <w:sz w:val="20"/>
          <w:szCs w:val="20"/>
          <w:lang w:eastAsia="x-none"/>
        </w:rPr>
        <w:t xml:space="preserve">2: Placement </w:t>
      </w:r>
      <w:ins w:id="895" w:author="Raymond Lee" w:date="2021-02-26T11:51:00Z">
        <w:r w:rsidR="00E959E0">
          <w:rPr>
            <w:b/>
            <w:sz w:val="20"/>
            <w:szCs w:val="20"/>
            <w:lang w:eastAsia="x-none"/>
          </w:rPr>
          <w:t>F</w:t>
        </w:r>
      </w:ins>
      <w:del w:id="896" w:author="Raymond Lee" w:date="2021-02-26T11:51:00Z">
        <w:r w:rsidR="00E34DF7" w:rsidRPr="00E218C8" w:rsidDel="00E959E0">
          <w:rPr>
            <w:b/>
            <w:sz w:val="20"/>
            <w:szCs w:val="20"/>
            <w:lang w:eastAsia="x-none"/>
          </w:rPr>
          <w:delText>f</w:delText>
        </w:r>
      </w:del>
      <w:r w:rsidR="00E34DF7" w:rsidRPr="00E218C8">
        <w:rPr>
          <w:b/>
          <w:sz w:val="20"/>
          <w:szCs w:val="20"/>
          <w:lang w:eastAsia="x-none"/>
        </w:rPr>
        <w:t>orm (</w:t>
      </w:r>
      <w:r w:rsidR="000026C0" w:rsidRPr="00E218C8">
        <w:rPr>
          <w:b/>
          <w:sz w:val="20"/>
          <w:szCs w:val="20"/>
          <w:lang w:eastAsia="x-none"/>
        </w:rPr>
        <w:t>Over-allotment Option</w:t>
      </w:r>
      <w:r w:rsidR="00E34DF7" w:rsidRPr="00E218C8">
        <w:rPr>
          <w:b/>
          <w:sz w:val="20"/>
          <w:szCs w:val="20"/>
          <w:lang w:eastAsia="x-none"/>
        </w:rPr>
        <w:t>)</w:t>
      </w:r>
    </w:p>
    <w:p w14:paraId="281AAF2D" w14:textId="51AEC8A6" w:rsidR="00FD6511" w:rsidRPr="000961F5" w:rsidRDefault="00FD6511" w:rsidP="00E34DF7">
      <w:pPr>
        <w:spacing w:after="0"/>
        <w:ind w:left="0"/>
        <w:jc w:val="left"/>
        <w:rPr>
          <w:lang w:eastAsia="x-none"/>
        </w:rPr>
      </w:pPr>
    </w:p>
    <w:tbl>
      <w:tblPr>
        <w:tblStyle w:val="TableGrid"/>
        <w:tblW w:w="10348" w:type="dxa"/>
        <w:jc w:val="center"/>
        <w:tblLook w:val="04A0" w:firstRow="1" w:lastRow="0" w:firstColumn="1" w:lastColumn="0" w:noHBand="0" w:noVBand="1"/>
      </w:tblPr>
      <w:tblGrid>
        <w:gridCol w:w="572"/>
        <w:gridCol w:w="3318"/>
        <w:gridCol w:w="2354"/>
        <w:gridCol w:w="4104"/>
      </w:tblGrid>
      <w:tr w:rsidR="00FD6511" w:rsidRPr="000961F5" w14:paraId="4DDDBED8" w14:textId="77777777" w:rsidTr="00C86E6C">
        <w:trPr>
          <w:trHeight w:val="55"/>
          <w:jc w:val="center"/>
        </w:trPr>
        <w:tc>
          <w:tcPr>
            <w:tcW w:w="572" w:type="dxa"/>
            <w:shd w:val="clear" w:color="auto" w:fill="13426B"/>
          </w:tcPr>
          <w:p w14:paraId="1EEB5048" w14:textId="77777777" w:rsidR="00FD6511" w:rsidRPr="000961F5" w:rsidRDefault="00FD6511" w:rsidP="00626123">
            <w:pPr>
              <w:spacing w:line="276" w:lineRule="auto"/>
              <w:ind w:left="0"/>
              <w:jc w:val="left"/>
              <w:rPr>
                <w:b/>
                <w:lang w:eastAsia="x-none"/>
              </w:rPr>
            </w:pPr>
            <w:r w:rsidRPr="000961F5">
              <w:rPr>
                <w:b/>
                <w:lang w:eastAsia="x-none"/>
              </w:rPr>
              <w:t>#</w:t>
            </w:r>
          </w:p>
        </w:tc>
        <w:tc>
          <w:tcPr>
            <w:tcW w:w="3318" w:type="dxa"/>
            <w:shd w:val="clear" w:color="auto" w:fill="13426B"/>
          </w:tcPr>
          <w:p w14:paraId="4473AADB" w14:textId="77777777" w:rsidR="00FD6511" w:rsidRPr="000961F5" w:rsidRDefault="00FD6511" w:rsidP="00626123">
            <w:pPr>
              <w:spacing w:line="276" w:lineRule="auto"/>
              <w:ind w:left="0"/>
              <w:jc w:val="center"/>
              <w:rPr>
                <w:b/>
                <w:lang w:eastAsia="x-none"/>
              </w:rPr>
            </w:pPr>
            <w:r w:rsidRPr="000961F5">
              <w:rPr>
                <w:b/>
                <w:lang w:eastAsia="x-none"/>
              </w:rPr>
              <w:t>Validation Check / Action</w:t>
            </w:r>
          </w:p>
        </w:tc>
        <w:tc>
          <w:tcPr>
            <w:tcW w:w="2354" w:type="dxa"/>
            <w:shd w:val="clear" w:color="auto" w:fill="13426B"/>
          </w:tcPr>
          <w:p w14:paraId="246E5F17" w14:textId="77777777" w:rsidR="00FD6511" w:rsidRPr="000961F5" w:rsidRDefault="00FD6511" w:rsidP="00626123">
            <w:pPr>
              <w:spacing w:line="276" w:lineRule="auto"/>
              <w:ind w:left="0"/>
              <w:jc w:val="center"/>
              <w:rPr>
                <w:b/>
                <w:lang w:val="en-US"/>
              </w:rPr>
            </w:pPr>
            <w:r w:rsidRPr="000961F5">
              <w:rPr>
                <w:b/>
                <w:lang w:val="en-US"/>
              </w:rPr>
              <w:t>Condition</w:t>
            </w:r>
          </w:p>
        </w:tc>
        <w:tc>
          <w:tcPr>
            <w:tcW w:w="4104" w:type="dxa"/>
            <w:shd w:val="clear" w:color="auto" w:fill="13426B"/>
            <w:vAlign w:val="bottom"/>
          </w:tcPr>
          <w:p w14:paraId="3942AC6E" w14:textId="77777777" w:rsidR="00FD6511" w:rsidRPr="000961F5" w:rsidRDefault="00FD6511" w:rsidP="00626123">
            <w:pPr>
              <w:spacing w:line="276" w:lineRule="auto"/>
              <w:ind w:left="0"/>
              <w:jc w:val="center"/>
              <w:rPr>
                <w:b/>
                <w:lang w:val="en-US"/>
              </w:rPr>
            </w:pPr>
            <w:r w:rsidRPr="000961F5">
              <w:rPr>
                <w:b/>
                <w:lang w:val="en-US"/>
              </w:rPr>
              <w:t>System Task</w:t>
            </w:r>
          </w:p>
        </w:tc>
      </w:tr>
      <w:tr w:rsidR="00FD6511" w:rsidRPr="000961F5" w14:paraId="730F9C9B" w14:textId="77777777" w:rsidTr="002B0661">
        <w:trPr>
          <w:jc w:val="center"/>
        </w:trPr>
        <w:tc>
          <w:tcPr>
            <w:tcW w:w="572" w:type="dxa"/>
          </w:tcPr>
          <w:p w14:paraId="4EEF37DD" w14:textId="77777777" w:rsidR="00FD6511" w:rsidRPr="000961F5" w:rsidRDefault="00FD6511" w:rsidP="00626123">
            <w:pPr>
              <w:spacing w:line="276" w:lineRule="auto"/>
              <w:ind w:left="0"/>
              <w:jc w:val="left"/>
              <w:rPr>
                <w:lang w:eastAsia="x-none"/>
              </w:rPr>
            </w:pPr>
            <w:r w:rsidRPr="002B0661">
              <w:rPr>
                <w:lang w:eastAsia="x-none"/>
              </w:rPr>
              <w:t>1</w:t>
            </w:r>
          </w:p>
        </w:tc>
        <w:tc>
          <w:tcPr>
            <w:tcW w:w="3318" w:type="dxa"/>
          </w:tcPr>
          <w:p w14:paraId="42EE4B42" w14:textId="64BE47FC" w:rsidR="00FD6511" w:rsidRPr="002B0661" w:rsidRDefault="00FD6511" w:rsidP="00626123">
            <w:pPr>
              <w:spacing w:line="276" w:lineRule="auto"/>
              <w:ind w:left="0"/>
              <w:jc w:val="left"/>
              <w:rPr>
                <w:lang w:eastAsia="zh-TW"/>
              </w:rPr>
            </w:pPr>
            <w:r w:rsidRPr="000961F5">
              <w:rPr>
                <w:lang w:eastAsia="zh-TW"/>
              </w:rPr>
              <w:t>Deal reaches “</w:t>
            </w:r>
            <w:r w:rsidR="00F955E3" w:rsidRPr="000961F5">
              <w:rPr>
                <w:lang w:eastAsia="zh-TW"/>
              </w:rPr>
              <w:t>Trading Started</w:t>
            </w:r>
            <w:r w:rsidRPr="000961F5">
              <w:rPr>
                <w:lang w:eastAsia="zh-TW"/>
              </w:rPr>
              <w:t>” status</w:t>
            </w:r>
          </w:p>
          <w:p w14:paraId="4A3EF97E" w14:textId="5F30091F" w:rsidR="000A72EA" w:rsidRPr="002B0661" w:rsidDel="004056D5" w:rsidRDefault="000A72EA" w:rsidP="00626123">
            <w:pPr>
              <w:spacing w:line="276" w:lineRule="auto"/>
              <w:ind w:left="0"/>
              <w:jc w:val="left"/>
              <w:rPr>
                <w:highlight w:val="green"/>
                <w:lang w:eastAsia="zh-TW"/>
              </w:rPr>
            </w:pPr>
          </w:p>
        </w:tc>
        <w:tc>
          <w:tcPr>
            <w:tcW w:w="2354" w:type="dxa"/>
          </w:tcPr>
          <w:p w14:paraId="6CF6394D" w14:textId="72DC726C" w:rsidR="00FD6511" w:rsidRPr="002B0661" w:rsidDel="004056D5" w:rsidRDefault="003F77C5" w:rsidP="00626123">
            <w:pPr>
              <w:spacing w:line="276" w:lineRule="auto"/>
              <w:ind w:left="0"/>
              <w:jc w:val="left"/>
              <w:rPr>
                <w:highlight w:val="green"/>
                <w:lang w:eastAsia="x-none"/>
              </w:rPr>
            </w:pPr>
            <w:r w:rsidRPr="000961F5">
              <w:rPr>
                <w:lang w:eastAsia="x-none"/>
              </w:rPr>
              <w:t>15:45, [IPO Initiation Field #55 date]</w:t>
            </w:r>
          </w:p>
        </w:tc>
        <w:tc>
          <w:tcPr>
            <w:tcW w:w="4104" w:type="dxa"/>
            <w:shd w:val="clear" w:color="auto" w:fill="auto"/>
          </w:tcPr>
          <w:p w14:paraId="547B83A5" w14:textId="0E1E9E4F" w:rsidR="003F77C5" w:rsidRPr="002B0661" w:rsidRDefault="003F77C5" w:rsidP="002B0661">
            <w:pPr>
              <w:pStyle w:val="ListParagraph"/>
              <w:numPr>
                <w:ilvl w:val="0"/>
                <w:numId w:val="47"/>
              </w:numPr>
              <w:spacing w:after="0" w:line="276" w:lineRule="auto"/>
              <w:ind w:leftChars="0" w:left="232" w:hanging="232"/>
              <w:jc w:val="left"/>
              <w:rPr>
                <w:b/>
                <w:lang w:eastAsia="x-none"/>
              </w:rPr>
            </w:pPr>
            <w:r w:rsidRPr="000961F5">
              <w:rPr>
                <w:b/>
                <w:lang w:eastAsia="x-none"/>
              </w:rPr>
              <w:t xml:space="preserve">Enable </w:t>
            </w:r>
            <w:r w:rsidRPr="000961F5">
              <w:rPr>
                <w:lang w:eastAsia="x-none"/>
              </w:rPr>
              <w:t xml:space="preserve">drafting, amendment and submission functions to </w:t>
            </w:r>
            <w:r w:rsidR="00C86E6C">
              <w:rPr>
                <w:lang w:eastAsia="x-none"/>
              </w:rPr>
              <w:t>All Submitters</w:t>
            </w:r>
          </w:p>
          <w:p w14:paraId="5CAA3BD6" w14:textId="0AD65736" w:rsidR="003F77C5" w:rsidRPr="002B0661" w:rsidRDefault="003F77C5" w:rsidP="002B0661">
            <w:pPr>
              <w:pStyle w:val="ListParagraph"/>
              <w:numPr>
                <w:ilvl w:val="0"/>
                <w:numId w:val="47"/>
              </w:numPr>
              <w:spacing w:after="0" w:line="276" w:lineRule="auto"/>
              <w:ind w:leftChars="0" w:left="232" w:hanging="232"/>
              <w:jc w:val="left"/>
              <w:rPr>
                <w:b/>
                <w:lang w:eastAsia="x-none"/>
              </w:rPr>
            </w:pPr>
            <w:r w:rsidRPr="000961F5">
              <w:rPr>
                <w:b/>
                <w:lang w:eastAsia="x-none"/>
              </w:rPr>
              <w:t>Prompt notification [</w:t>
            </w:r>
            <w:r w:rsidR="00C86E6C">
              <w:rPr>
                <w:b/>
                <w:lang w:eastAsia="x-none"/>
              </w:rPr>
              <w:t>All Submitters</w:t>
            </w:r>
            <w:r w:rsidRPr="000961F5">
              <w:rPr>
                <w:b/>
                <w:lang w:eastAsia="x-none"/>
              </w:rPr>
              <w:t xml:space="preserve">] </w:t>
            </w:r>
            <w:r w:rsidR="00E218C8">
              <w:rPr>
                <w:lang w:eastAsia="x-none"/>
              </w:rPr>
              <w:t>(“REMINDER: The Placement F</w:t>
            </w:r>
            <w:r w:rsidRPr="000961F5">
              <w:rPr>
                <w:lang w:eastAsia="x-none"/>
              </w:rPr>
              <w:t>orm (Over-allotment Option) for [IPO Initiation Field #2] may now be submitted.”)</w:t>
            </w:r>
          </w:p>
          <w:p w14:paraId="3D0139B5" w14:textId="125617F8" w:rsidR="00652C61" w:rsidRPr="002B0661" w:rsidRDefault="00652C61" w:rsidP="002B0661">
            <w:pPr>
              <w:spacing w:after="0" w:line="276" w:lineRule="auto"/>
              <w:ind w:left="0"/>
              <w:jc w:val="left"/>
              <w:rPr>
                <w:b/>
                <w:highlight w:val="yellow"/>
                <w:lang w:eastAsia="x-none"/>
              </w:rPr>
            </w:pPr>
          </w:p>
        </w:tc>
      </w:tr>
      <w:tr w:rsidR="003F77C5" w:rsidRPr="000961F5" w14:paraId="79FBED29" w14:textId="77777777" w:rsidTr="00C86E6C">
        <w:trPr>
          <w:jc w:val="center"/>
        </w:trPr>
        <w:tc>
          <w:tcPr>
            <w:tcW w:w="572" w:type="dxa"/>
          </w:tcPr>
          <w:p w14:paraId="6F087CB7" w14:textId="04E26205" w:rsidR="003F77C5" w:rsidRPr="002B0661" w:rsidRDefault="003F77C5" w:rsidP="003F77C5">
            <w:pPr>
              <w:spacing w:line="276" w:lineRule="auto"/>
              <w:ind w:left="0"/>
              <w:jc w:val="left"/>
              <w:rPr>
                <w:lang w:eastAsia="x-none"/>
              </w:rPr>
            </w:pPr>
            <w:r w:rsidRPr="000961F5">
              <w:rPr>
                <w:lang w:eastAsia="x-none"/>
              </w:rPr>
              <w:t>2</w:t>
            </w:r>
          </w:p>
        </w:tc>
        <w:tc>
          <w:tcPr>
            <w:tcW w:w="3318" w:type="dxa"/>
          </w:tcPr>
          <w:p w14:paraId="266BFA3C" w14:textId="77777777" w:rsidR="003F77C5" w:rsidRPr="000961F5" w:rsidRDefault="003F77C5" w:rsidP="003F77C5">
            <w:pPr>
              <w:spacing w:line="276" w:lineRule="auto"/>
              <w:ind w:left="0"/>
              <w:jc w:val="left"/>
              <w:rPr>
                <w:lang w:eastAsia="x-none"/>
              </w:rPr>
            </w:pPr>
            <w:r w:rsidRPr="000961F5">
              <w:rPr>
                <w:lang w:eastAsia="x-none"/>
              </w:rPr>
              <w:t xml:space="preserve">Submitter </w:t>
            </w:r>
            <w:r w:rsidRPr="000961F5">
              <w:rPr>
                <w:b/>
                <w:lang w:eastAsia="x-none"/>
              </w:rPr>
              <w:t>uploads</w:t>
            </w:r>
            <w:r w:rsidRPr="000961F5">
              <w:rPr>
                <w:lang w:eastAsia="x-none"/>
              </w:rPr>
              <w:t xml:space="preserve"> file with file size exceeding limit for:</w:t>
            </w:r>
          </w:p>
          <w:p w14:paraId="33A5692C" w14:textId="0171F566" w:rsidR="003F77C5" w:rsidRPr="002B0661" w:rsidRDefault="003F77C5" w:rsidP="002B0661">
            <w:pPr>
              <w:pStyle w:val="ListParagraph"/>
              <w:numPr>
                <w:ilvl w:val="0"/>
                <w:numId w:val="145"/>
              </w:numPr>
              <w:spacing w:line="276" w:lineRule="auto"/>
              <w:ind w:leftChars="0" w:left="227" w:hanging="227"/>
              <w:jc w:val="left"/>
              <w:rPr>
                <w:lang w:eastAsia="x-none"/>
              </w:rPr>
            </w:pPr>
            <w:r w:rsidRPr="00381BCA">
              <w:rPr>
                <w:lang w:eastAsia="x-none"/>
              </w:rPr>
              <w:t>Field #2 [Share Certificate Specimen]</w:t>
            </w:r>
            <w:r w:rsidRPr="002B0661" w:rsidDel="00154975">
              <w:rPr>
                <w:lang w:eastAsia="x-none"/>
              </w:rPr>
              <w:t xml:space="preserve"> </w:t>
            </w:r>
          </w:p>
        </w:tc>
        <w:tc>
          <w:tcPr>
            <w:tcW w:w="2354" w:type="dxa"/>
          </w:tcPr>
          <w:p w14:paraId="6BC09E04" w14:textId="0BDFF6DE" w:rsidR="003F77C5" w:rsidRPr="002B0661" w:rsidRDefault="003F77C5" w:rsidP="002B0661">
            <w:pPr>
              <w:spacing w:line="276" w:lineRule="auto"/>
              <w:ind w:left="0"/>
              <w:jc w:val="left"/>
              <w:rPr>
                <w:lang w:eastAsia="x-none"/>
              </w:rPr>
            </w:pPr>
            <w:r w:rsidRPr="000961F5">
              <w:rPr>
                <w:lang w:eastAsia="x-none"/>
              </w:rPr>
              <w:t>At point of file upload</w:t>
            </w:r>
          </w:p>
        </w:tc>
        <w:tc>
          <w:tcPr>
            <w:tcW w:w="4104" w:type="dxa"/>
          </w:tcPr>
          <w:p w14:paraId="0FA24EC8" w14:textId="77777777" w:rsidR="003F77C5" w:rsidRPr="000961F5" w:rsidRDefault="003F77C5" w:rsidP="003F77C5">
            <w:pPr>
              <w:pStyle w:val="ListParagraph"/>
              <w:numPr>
                <w:ilvl w:val="0"/>
                <w:numId w:val="47"/>
              </w:numPr>
              <w:spacing w:after="0" w:line="276" w:lineRule="auto"/>
              <w:ind w:leftChars="0" w:left="232" w:hanging="232"/>
              <w:jc w:val="left"/>
              <w:rPr>
                <w:b/>
                <w:lang w:eastAsia="x-none"/>
              </w:rPr>
            </w:pPr>
            <w:r w:rsidRPr="000961F5">
              <w:rPr>
                <w:b/>
                <w:lang w:eastAsia="x-none"/>
              </w:rPr>
              <w:t>Reject upload</w:t>
            </w:r>
          </w:p>
          <w:p w14:paraId="60B4FF6A" w14:textId="77777777" w:rsidR="003F77C5" w:rsidRPr="000961F5" w:rsidRDefault="003F77C5" w:rsidP="003F77C5">
            <w:pPr>
              <w:pStyle w:val="ListParagraph"/>
              <w:numPr>
                <w:ilvl w:val="0"/>
                <w:numId w:val="47"/>
              </w:numPr>
              <w:spacing w:after="0" w:line="276" w:lineRule="auto"/>
              <w:ind w:leftChars="0" w:left="232" w:hanging="232"/>
              <w:jc w:val="left"/>
              <w:rPr>
                <w:b/>
                <w:lang w:eastAsia="x-none"/>
              </w:rPr>
            </w:pPr>
            <w:r w:rsidRPr="000961F5">
              <w:rPr>
                <w:b/>
                <w:lang w:eastAsia="x-none"/>
              </w:rPr>
              <w:t>Prompt Error message</w:t>
            </w:r>
            <w:r w:rsidRPr="000961F5">
              <w:rPr>
                <w:lang w:eastAsia="x-none"/>
              </w:rPr>
              <w:t xml:space="preserve"> (“The file cannot exceed 38mb.”)</w:t>
            </w:r>
          </w:p>
          <w:p w14:paraId="5751D8ED" w14:textId="77777777" w:rsidR="003F77C5" w:rsidRPr="002B0661" w:rsidRDefault="003F77C5" w:rsidP="003F77C5">
            <w:pPr>
              <w:pStyle w:val="ListParagraph"/>
              <w:spacing w:after="0" w:line="276" w:lineRule="auto"/>
              <w:ind w:leftChars="0" w:left="232"/>
              <w:jc w:val="left"/>
              <w:rPr>
                <w:b/>
                <w:lang w:eastAsia="x-none"/>
              </w:rPr>
            </w:pPr>
          </w:p>
        </w:tc>
      </w:tr>
      <w:tr w:rsidR="003F77C5" w:rsidRPr="000961F5" w14:paraId="1EAE73B4" w14:textId="77777777" w:rsidTr="00C86E6C">
        <w:trPr>
          <w:jc w:val="center"/>
        </w:trPr>
        <w:tc>
          <w:tcPr>
            <w:tcW w:w="572" w:type="dxa"/>
          </w:tcPr>
          <w:p w14:paraId="12DD15B1" w14:textId="1663BD17" w:rsidR="003F77C5" w:rsidRPr="002B0661" w:rsidRDefault="003F77C5" w:rsidP="003F77C5">
            <w:pPr>
              <w:spacing w:line="276" w:lineRule="auto"/>
              <w:ind w:left="0"/>
              <w:jc w:val="left"/>
              <w:rPr>
                <w:lang w:eastAsia="x-none"/>
              </w:rPr>
            </w:pPr>
            <w:r w:rsidRPr="000961F5">
              <w:rPr>
                <w:lang w:eastAsia="x-none"/>
              </w:rPr>
              <w:t>3</w:t>
            </w:r>
          </w:p>
        </w:tc>
        <w:tc>
          <w:tcPr>
            <w:tcW w:w="3318" w:type="dxa"/>
          </w:tcPr>
          <w:p w14:paraId="4B939A88" w14:textId="77777777" w:rsidR="003F77C5" w:rsidRPr="000961F5" w:rsidRDefault="003F77C5" w:rsidP="003F77C5">
            <w:pPr>
              <w:spacing w:line="276" w:lineRule="auto"/>
              <w:ind w:left="0"/>
              <w:jc w:val="left"/>
              <w:rPr>
                <w:lang w:eastAsia="x-none"/>
              </w:rPr>
            </w:pPr>
            <w:r w:rsidRPr="000961F5">
              <w:rPr>
                <w:lang w:eastAsia="x-none"/>
              </w:rPr>
              <w:t xml:space="preserve">Submitter </w:t>
            </w:r>
            <w:r w:rsidRPr="000961F5">
              <w:rPr>
                <w:b/>
                <w:lang w:eastAsia="x-none"/>
              </w:rPr>
              <w:t>uploads</w:t>
            </w:r>
            <w:r w:rsidRPr="000961F5">
              <w:rPr>
                <w:lang w:eastAsia="x-none"/>
              </w:rPr>
              <w:t xml:space="preserve"> file with file size exceeding limit for:</w:t>
            </w:r>
          </w:p>
          <w:p w14:paraId="5BABCF57" w14:textId="77777777" w:rsidR="003F77C5" w:rsidRPr="00381BCA" w:rsidRDefault="003F77C5" w:rsidP="002B0661">
            <w:pPr>
              <w:pStyle w:val="ListParagraph"/>
              <w:numPr>
                <w:ilvl w:val="0"/>
                <w:numId w:val="145"/>
              </w:numPr>
              <w:spacing w:line="276" w:lineRule="auto"/>
              <w:ind w:leftChars="0" w:left="227" w:hanging="227"/>
              <w:jc w:val="left"/>
              <w:rPr>
                <w:lang w:eastAsia="x-none"/>
              </w:rPr>
            </w:pPr>
            <w:r w:rsidRPr="00381BCA">
              <w:rPr>
                <w:lang w:eastAsia="x-none"/>
              </w:rPr>
              <w:t>Field #1 [Board Resolution]</w:t>
            </w:r>
          </w:p>
          <w:p w14:paraId="4695E63E" w14:textId="22A3C9EA" w:rsidR="003F77C5" w:rsidRPr="002B0661" w:rsidRDefault="003F77C5" w:rsidP="002B0661">
            <w:pPr>
              <w:pStyle w:val="ListParagraph"/>
              <w:numPr>
                <w:ilvl w:val="0"/>
                <w:numId w:val="145"/>
              </w:numPr>
              <w:spacing w:line="276" w:lineRule="auto"/>
              <w:ind w:leftChars="0" w:left="227" w:hanging="227"/>
              <w:jc w:val="left"/>
              <w:rPr>
                <w:lang w:eastAsia="x-none"/>
              </w:rPr>
            </w:pPr>
            <w:r w:rsidRPr="00381BCA">
              <w:rPr>
                <w:lang w:eastAsia="x-none"/>
              </w:rPr>
              <w:t>Field #2a [Other Supporting Documents]</w:t>
            </w:r>
          </w:p>
        </w:tc>
        <w:tc>
          <w:tcPr>
            <w:tcW w:w="2354" w:type="dxa"/>
          </w:tcPr>
          <w:p w14:paraId="7FAEA22D" w14:textId="0085DA92" w:rsidR="003F77C5" w:rsidRPr="002B0661" w:rsidRDefault="003F77C5" w:rsidP="002B0661">
            <w:pPr>
              <w:spacing w:line="276" w:lineRule="auto"/>
              <w:ind w:left="0"/>
              <w:jc w:val="left"/>
              <w:rPr>
                <w:lang w:eastAsia="x-none"/>
              </w:rPr>
            </w:pPr>
            <w:r w:rsidRPr="000961F5">
              <w:rPr>
                <w:lang w:eastAsia="x-none"/>
              </w:rPr>
              <w:t>At point of file upload</w:t>
            </w:r>
          </w:p>
        </w:tc>
        <w:tc>
          <w:tcPr>
            <w:tcW w:w="4104" w:type="dxa"/>
          </w:tcPr>
          <w:p w14:paraId="1CF85968" w14:textId="77777777" w:rsidR="003F77C5" w:rsidRPr="000961F5" w:rsidRDefault="003F77C5" w:rsidP="003F77C5">
            <w:pPr>
              <w:pStyle w:val="ListParagraph"/>
              <w:numPr>
                <w:ilvl w:val="0"/>
                <w:numId w:val="47"/>
              </w:numPr>
              <w:spacing w:after="0" w:line="276" w:lineRule="auto"/>
              <w:ind w:leftChars="0" w:left="232" w:hanging="232"/>
              <w:jc w:val="left"/>
              <w:rPr>
                <w:b/>
                <w:lang w:eastAsia="x-none"/>
              </w:rPr>
            </w:pPr>
            <w:r w:rsidRPr="000961F5">
              <w:rPr>
                <w:b/>
                <w:lang w:eastAsia="x-none"/>
              </w:rPr>
              <w:t>Reject upload</w:t>
            </w:r>
          </w:p>
          <w:p w14:paraId="7E8AB15C" w14:textId="77777777" w:rsidR="003F77C5" w:rsidRPr="000961F5" w:rsidRDefault="003F77C5" w:rsidP="003F77C5">
            <w:pPr>
              <w:pStyle w:val="ListParagraph"/>
              <w:numPr>
                <w:ilvl w:val="0"/>
                <w:numId w:val="47"/>
              </w:numPr>
              <w:spacing w:after="0" w:line="276" w:lineRule="auto"/>
              <w:ind w:leftChars="0" w:left="232" w:hanging="232"/>
              <w:jc w:val="left"/>
              <w:rPr>
                <w:b/>
                <w:lang w:eastAsia="x-none"/>
              </w:rPr>
            </w:pPr>
            <w:r w:rsidRPr="000961F5">
              <w:rPr>
                <w:b/>
                <w:lang w:eastAsia="x-none"/>
              </w:rPr>
              <w:t>Prompt Error message</w:t>
            </w:r>
            <w:r w:rsidRPr="000961F5">
              <w:rPr>
                <w:lang w:eastAsia="x-none"/>
              </w:rPr>
              <w:t xml:space="preserve"> (“The file cannot exceed 40mb.”)</w:t>
            </w:r>
          </w:p>
          <w:p w14:paraId="6638735C" w14:textId="77777777" w:rsidR="003F77C5" w:rsidRPr="002B0661" w:rsidRDefault="003F77C5" w:rsidP="003F77C5">
            <w:pPr>
              <w:pStyle w:val="ListParagraph"/>
              <w:spacing w:after="0" w:line="276" w:lineRule="auto"/>
              <w:ind w:leftChars="0" w:left="232"/>
              <w:jc w:val="left"/>
              <w:rPr>
                <w:b/>
                <w:lang w:eastAsia="x-none"/>
              </w:rPr>
            </w:pPr>
          </w:p>
        </w:tc>
      </w:tr>
      <w:tr w:rsidR="003F77C5" w:rsidRPr="000961F5" w14:paraId="6F683B16" w14:textId="77777777" w:rsidTr="00C86E6C">
        <w:trPr>
          <w:jc w:val="center"/>
        </w:trPr>
        <w:tc>
          <w:tcPr>
            <w:tcW w:w="572" w:type="dxa"/>
          </w:tcPr>
          <w:p w14:paraId="25998DB8" w14:textId="214DCBC8" w:rsidR="003F77C5" w:rsidRPr="000961F5" w:rsidRDefault="003F77C5" w:rsidP="003F77C5">
            <w:pPr>
              <w:spacing w:line="276" w:lineRule="auto"/>
              <w:ind w:left="0"/>
              <w:jc w:val="left"/>
              <w:rPr>
                <w:lang w:eastAsia="x-none"/>
              </w:rPr>
            </w:pPr>
            <w:r w:rsidRPr="000961F5">
              <w:rPr>
                <w:lang w:eastAsia="x-none"/>
              </w:rPr>
              <w:t>4</w:t>
            </w:r>
          </w:p>
        </w:tc>
        <w:tc>
          <w:tcPr>
            <w:tcW w:w="3318" w:type="dxa"/>
          </w:tcPr>
          <w:p w14:paraId="531A24DD" w14:textId="77777777" w:rsidR="003F77C5" w:rsidRPr="000961F5" w:rsidRDefault="003F77C5" w:rsidP="003F77C5">
            <w:pPr>
              <w:spacing w:line="276" w:lineRule="auto"/>
              <w:ind w:left="0"/>
              <w:jc w:val="left"/>
              <w:rPr>
                <w:lang w:eastAsia="x-none"/>
              </w:rPr>
            </w:pPr>
            <w:r w:rsidRPr="000961F5">
              <w:rPr>
                <w:lang w:eastAsia="x-none"/>
              </w:rPr>
              <w:t xml:space="preserve">Submitter </w:t>
            </w:r>
            <w:r w:rsidRPr="000961F5">
              <w:rPr>
                <w:b/>
                <w:lang w:eastAsia="x-none"/>
              </w:rPr>
              <w:t>uploads</w:t>
            </w:r>
            <w:r w:rsidRPr="000961F5">
              <w:rPr>
                <w:lang w:eastAsia="x-none"/>
              </w:rPr>
              <w:t xml:space="preserve"> unsupported file format for:</w:t>
            </w:r>
          </w:p>
          <w:p w14:paraId="2D051C3D" w14:textId="77777777" w:rsidR="003F77C5" w:rsidRPr="000961F5" w:rsidRDefault="003F77C5" w:rsidP="003F77C5">
            <w:pPr>
              <w:pStyle w:val="ListParagraph"/>
              <w:numPr>
                <w:ilvl w:val="0"/>
                <w:numId w:val="145"/>
              </w:numPr>
              <w:spacing w:line="276" w:lineRule="auto"/>
              <w:ind w:leftChars="0" w:left="227" w:hanging="227"/>
              <w:jc w:val="left"/>
              <w:rPr>
                <w:lang w:eastAsia="x-none"/>
              </w:rPr>
            </w:pPr>
            <w:r w:rsidRPr="000961F5">
              <w:rPr>
                <w:lang w:eastAsia="x-none"/>
              </w:rPr>
              <w:t>Field #1 [Board Resolution]</w:t>
            </w:r>
          </w:p>
          <w:p w14:paraId="3819147F" w14:textId="77777777" w:rsidR="003F77C5" w:rsidRPr="000961F5" w:rsidRDefault="003F77C5" w:rsidP="003F77C5">
            <w:pPr>
              <w:pStyle w:val="ListParagraph"/>
              <w:numPr>
                <w:ilvl w:val="0"/>
                <w:numId w:val="145"/>
              </w:numPr>
              <w:spacing w:line="276" w:lineRule="auto"/>
              <w:ind w:leftChars="0" w:left="227" w:hanging="227"/>
              <w:jc w:val="left"/>
              <w:rPr>
                <w:lang w:eastAsia="x-none"/>
              </w:rPr>
            </w:pPr>
            <w:r w:rsidRPr="000961F5">
              <w:rPr>
                <w:lang w:eastAsia="x-none"/>
              </w:rPr>
              <w:t>Field #2 [Share Certificate Specimen]</w:t>
            </w:r>
          </w:p>
          <w:p w14:paraId="4E8404E4" w14:textId="2652F037" w:rsidR="003F77C5" w:rsidRPr="002B0661" w:rsidRDefault="003F77C5" w:rsidP="002B0661">
            <w:pPr>
              <w:pStyle w:val="ListParagraph"/>
              <w:numPr>
                <w:ilvl w:val="0"/>
                <w:numId w:val="145"/>
              </w:numPr>
              <w:spacing w:line="276" w:lineRule="auto"/>
              <w:ind w:leftChars="0" w:left="227" w:hanging="227"/>
              <w:jc w:val="left"/>
              <w:rPr>
                <w:lang w:eastAsia="x-none"/>
              </w:rPr>
            </w:pPr>
            <w:r w:rsidRPr="000961F5">
              <w:rPr>
                <w:lang w:eastAsia="x-none"/>
              </w:rPr>
              <w:t>Field #2a [Other Supporting Documents]</w:t>
            </w:r>
          </w:p>
        </w:tc>
        <w:tc>
          <w:tcPr>
            <w:tcW w:w="2354" w:type="dxa"/>
          </w:tcPr>
          <w:p w14:paraId="39BC773F" w14:textId="56D63217" w:rsidR="003F77C5" w:rsidRPr="000961F5" w:rsidRDefault="003F77C5" w:rsidP="003F77C5">
            <w:pPr>
              <w:spacing w:line="276" w:lineRule="auto"/>
              <w:ind w:left="0"/>
              <w:jc w:val="left"/>
              <w:rPr>
                <w:lang w:eastAsia="x-none"/>
              </w:rPr>
            </w:pPr>
            <w:r w:rsidRPr="000961F5">
              <w:rPr>
                <w:lang w:eastAsia="x-none"/>
              </w:rPr>
              <w:t>At point of file upload</w:t>
            </w:r>
          </w:p>
        </w:tc>
        <w:tc>
          <w:tcPr>
            <w:tcW w:w="4104" w:type="dxa"/>
          </w:tcPr>
          <w:p w14:paraId="4B23C29B" w14:textId="77777777" w:rsidR="003F77C5" w:rsidRPr="000961F5" w:rsidRDefault="003F77C5" w:rsidP="003F77C5">
            <w:pPr>
              <w:pStyle w:val="ListParagraph"/>
              <w:numPr>
                <w:ilvl w:val="0"/>
                <w:numId w:val="47"/>
              </w:numPr>
              <w:spacing w:after="0" w:line="276" w:lineRule="auto"/>
              <w:ind w:leftChars="0" w:left="232" w:hanging="232"/>
              <w:jc w:val="left"/>
              <w:rPr>
                <w:b/>
                <w:lang w:eastAsia="x-none"/>
              </w:rPr>
            </w:pPr>
            <w:r w:rsidRPr="000961F5">
              <w:rPr>
                <w:b/>
                <w:lang w:eastAsia="x-none"/>
              </w:rPr>
              <w:t>Reject upload</w:t>
            </w:r>
          </w:p>
          <w:p w14:paraId="7F40AE36" w14:textId="26D92382" w:rsidR="003F77C5" w:rsidRPr="000961F5" w:rsidRDefault="003F77C5" w:rsidP="003F77C5">
            <w:pPr>
              <w:pStyle w:val="ListParagraph"/>
              <w:numPr>
                <w:ilvl w:val="0"/>
                <w:numId w:val="47"/>
              </w:numPr>
              <w:spacing w:after="0" w:line="276" w:lineRule="auto"/>
              <w:ind w:leftChars="0" w:left="232" w:hanging="232"/>
              <w:jc w:val="left"/>
              <w:rPr>
                <w:b/>
                <w:lang w:eastAsia="x-none"/>
              </w:rPr>
            </w:pPr>
            <w:r w:rsidRPr="000961F5">
              <w:rPr>
                <w:b/>
                <w:lang w:eastAsia="x-none"/>
              </w:rPr>
              <w:t>Prompt Error message</w:t>
            </w:r>
            <w:r w:rsidRPr="000961F5">
              <w:rPr>
                <w:lang w:eastAsia="x-none"/>
              </w:rPr>
              <w:t xml:space="preserve"> (“PDF / JPEG / PNG only.”)</w:t>
            </w:r>
          </w:p>
        </w:tc>
      </w:tr>
      <w:tr w:rsidR="00FD6511" w:rsidRPr="000961F5" w14:paraId="2EAE81EB" w14:textId="77777777" w:rsidTr="00C86E6C">
        <w:trPr>
          <w:jc w:val="center"/>
        </w:trPr>
        <w:tc>
          <w:tcPr>
            <w:tcW w:w="572" w:type="dxa"/>
          </w:tcPr>
          <w:p w14:paraId="0CAFA35F" w14:textId="7333E866" w:rsidR="00FD6511" w:rsidRPr="000961F5" w:rsidRDefault="003F77C5" w:rsidP="00626123">
            <w:pPr>
              <w:spacing w:line="276" w:lineRule="auto"/>
              <w:ind w:left="0"/>
              <w:jc w:val="left"/>
              <w:rPr>
                <w:lang w:eastAsia="x-none"/>
              </w:rPr>
            </w:pPr>
            <w:r w:rsidRPr="000961F5">
              <w:rPr>
                <w:lang w:eastAsia="x-none"/>
              </w:rPr>
              <w:t>5</w:t>
            </w:r>
          </w:p>
        </w:tc>
        <w:tc>
          <w:tcPr>
            <w:tcW w:w="3318" w:type="dxa"/>
          </w:tcPr>
          <w:p w14:paraId="418DC29C" w14:textId="77777777" w:rsidR="00E9497A" w:rsidRPr="000961F5" w:rsidRDefault="00FD6511" w:rsidP="00E9497A">
            <w:pPr>
              <w:spacing w:line="276" w:lineRule="auto"/>
              <w:ind w:left="0"/>
              <w:jc w:val="left"/>
              <w:rPr>
                <w:lang w:eastAsia="x-none"/>
              </w:rPr>
            </w:pPr>
            <w:r w:rsidRPr="000961F5">
              <w:rPr>
                <w:b/>
                <w:lang w:eastAsia="x-none"/>
              </w:rPr>
              <w:t>Submitter</w:t>
            </w:r>
            <w:r w:rsidRPr="000961F5">
              <w:rPr>
                <w:lang w:eastAsia="x-none"/>
              </w:rPr>
              <w:t xml:space="preserve"> submits e-form with no attachment uploaded for</w:t>
            </w:r>
            <w:r w:rsidR="00E9497A" w:rsidRPr="000961F5">
              <w:rPr>
                <w:lang w:eastAsia="x-none"/>
              </w:rPr>
              <w:t>:</w:t>
            </w:r>
          </w:p>
          <w:p w14:paraId="491B2809" w14:textId="015CAF6B" w:rsidR="00FD6511" w:rsidRPr="002B0661" w:rsidRDefault="00E9497A" w:rsidP="002B0661">
            <w:pPr>
              <w:pStyle w:val="ListParagraph"/>
              <w:numPr>
                <w:ilvl w:val="0"/>
                <w:numId w:val="145"/>
              </w:numPr>
              <w:spacing w:line="276" w:lineRule="auto"/>
              <w:ind w:leftChars="0" w:left="227" w:hanging="227"/>
              <w:jc w:val="left"/>
              <w:rPr>
                <w:lang w:eastAsia="x-none"/>
              </w:rPr>
            </w:pPr>
            <w:r w:rsidRPr="00381BCA">
              <w:rPr>
                <w:lang w:eastAsia="x-none"/>
              </w:rPr>
              <w:t>Field #1 [Board Resolution]</w:t>
            </w:r>
          </w:p>
        </w:tc>
        <w:tc>
          <w:tcPr>
            <w:tcW w:w="2354" w:type="dxa"/>
          </w:tcPr>
          <w:p w14:paraId="31DBC7C6" w14:textId="77777777" w:rsidR="00FD6511" w:rsidRPr="000961F5" w:rsidRDefault="00FD6511" w:rsidP="00626123">
            <w:pPr>
              <w:spacing w:line="276" w:lineRule="auto"/>
              <w:ind w:left="0"/>
              <w:jc w:val="left"/>
              <w:rPr>
                <w:lang w:eastAsia="x-none"/>
              </w:rPr>
            </w:pPr>
            <w:r w:rsidRPr="000961F5">
              <w:rPr>
                <w:lang w:eastAsia="x-none"/>
              </w:rPr>
              <w:t>At point of Submitter submitting the e-form</w:t>
            </w:r>
          </w:p>
        </w:tc>
        <w:tc>
          <w:tcPr>
            <w:tcW w:w="4104" w:type="dxa"/>
          </w:tcPr>
          <w:p w14:paraId="578BBCFD" w14:textId="77777777" w:rsidR="00FD6511" w:rsidRPr="000961F5" w:rsidRDefault="00FD6511" w:rsidP="00626123">
            <w:pPr>
              <w:pStyle w:val="ListParagraph"/>
              <w:numPr>
                <w:ilvl w:val="0"/>
                <w:numId w:val="47"/>
              </w:numPr>
              <w:spacing w:after="0" w:line="276" w:lineRule="auto"/>
              <w:ind w:leftChars="0" w:left="232" w:hanging="232"/>
              <w:jc w:val="left"/>
              <w:rPr>
                <w:b/>
                <w:lang w:eastAsia="x-none"/>
              </w:rPr>
            </w:pPr>
            <w:r w:rsidRPr="000961F5">
              <w:rPr>
                <w:b/>
                <w:lang w:eastAsia="x-none"/>
              </w:rPr>
              <w:t>Reject submission</w:t>
            </w:r>
          </w:p>
          <w:p w14:paraId="26DE0962" w14:textId="5BC25F28" w:rsidR="00FD6511" w:rsidRPr="000961F5" w:rsidRDefault="00FD6511" w:rsidP="00626123">
            <w:pPr>
              <w:pStyle w:val="ListParagraph"/>
              <w:numPr>
                <w:ilvl w:val="0"/>
                <w:numId w:val="47"/>
              </w:numPr>
              <w:spacing w:after="0" w:line="276" w:lineRule="auto"/>
              <w:ind w:leftChars="0" w:left="232" w:hanging="232"/>
              <w:jc w:val="left"/>
              <w:rPr>
                <w:b/>
                <w:lang w:eastAsia="x-none"/>
              </w:rPr>
            </w:pPr>
            <w:r w:rsidRPr="000961F5">
              <w:rPr>
                <w:b/>
                <w:lang w:eastAsia="x-none"/>
              </w:rPr>
              <w:t xml:space="preserve">Prompt error message </w:t>
            </w:r>
            <w:r w:rsidRPr="000961F5">
              <w:rPr>
                <w:lang w:eastAsia="x-none"/>
              </w:rPr>
              <w:t>(“</w:t>
            </w:r>
            <w:r w:rsidR="00E9497A" w:rsidRPr="000961F5">
              <w:rPr>
                <w:lang w:eastAsia="x-none"/>
              </w:rPr>
              <w:t xml:space="preserve">Board Resolution </w:t>
            </w:r>
            <w:r w:rsidRPr="000961F5">
              <w:rPr>
                <w:lang w:eastAsia="x-none"/>
              </w:rPr>
              <w:t>is missing.”)</w:t>
            </w:r>
          </w:p>
          <w:p w14:paraId="2F1AB56A" w14:textId="77777777" w:rsidR="00FD6511" w:rsidRPr="000961F5" w:rsidRDefault="00FD6511" w:rsidP="00626123">
            <w:pPr>
              <w:pStyle w:val="ListParagraph"/>
              <w:numPr>
                <w:ilvl w:val="0"/>
                <w:numId w:val="47"/>
              </w:numPr>
              <w:spacing w:after="0" w:line="276" w:lineRule="auto"/>
              <w:ind w:leftChars="0" w:left="232" w:hanging="232"/>
              <w:jc w:val="left"/>
              <w:rPr>
                <w:b/>
                <w:lang w:eastAsia="x-none"/>
              </w:rPr>
            </w:pPr>
            <w:r w:rsidRPr="000961F5">
              <w:rPr>
                <w:b/>
                <w:lang w:eastAsia="x-none"/>
              </w:rPr>
              <w:t>Flag out missing attachment</w:t>
            </w:r>
          </w:p>
        </w:tc>
      </w:tr>
      <w:tr w:rsidR="00FD6511" w:rsidRPr="000961F5" w14:paraId="3992682A" w14:textId="77777777" w:rsidTr="00C86E6C">
        <w:trPr>
          <w:jc w:val="center"/>
        </w:trPr>
        <w:tc>
          <w:tcPr>
            <w:tcW w:w="572" w:type="dxa"/>
          </w:tcPr>
          <w:p w14:paraId="77BAE91D" w14:textId="4AC95FB8" w:rsidR="00FD6511" w:rsidRPr="000961F5" w:rsidRDefault="003F77C5" w:rsidP="00626123">
            <w:pPr>
              <w:spacing w:line="276" w:lineRule="auto"/>
              <w:ind w:left="0"/>
              <w:jc w:val="left"/>
              <w:rPr>
                <w:lang w:eastAsia="x-none"/>
              </w:rPr>
            </w:pPr>
            <w:r w:rsidRPr="000961F5">
              <w:rPr>
                <w:lang w:eastAsia="x-none"/>
              </w:rPr>
              <w:t>6</w:t>
            </w:r>
          </w:p>
        </w:tc>
        <w:tc>
          <w:tcPr>
            <w:tcW w:w="3318" w:type="dxa"/>
          </w:tcPr>
          <w:p w14:paraId="588DE815" w14:textId="77777777" w:rsidR="00FD6511" w:rsidRPr="000961F5" w:rsidRDefault="00FD6511" w:rsidP="00626123">
            <w:pPr>
              <w:spacing w:line="276" w:lineRule="auto"/>
              <w:ind w:left="0"/>
              <w:jc w:val="left"/>
              <w:rPr>
                <w:lang w:eastAsia="x-none"/>
              </w:rPr>
            </w:pPr>
            <w:r w:rsidRPr="000961F5">
              <w:rPr>
                <w:b/>
                <w:lang w:eastAsia="x-none"/>
              </w:rPr>
              <w:t>Submitter</w:t>
            </w:r>
            <w:r w:rsidRPr="000961F5">
              <w:rPr>
                <w:lang w:eastAsia="x-none"/>
              </w:rPr>
              <w:t xml:space="preserve"> inputs invalid information within a data field</w:t>
            </w:r>
          </w:p>
        </w:tc>
        <w:tc>
          <w:tcPr>
            <w:tcW w:w="2354" w:type="dxa"/>
          </w:tcPr>
          <w:p w14:paraId="570D52DB" w14:textId="3AEF3756" w:rsidR="00FD6511" w:rsidRPr="000961F5" w:rsidRDefault="00FD6511" w:rsidP="00626123">
            <w:pPr>
              <w:spacing w:line="276" w:lineRule="auto"/>
              <w:ind w:left="0"/>
              <w:jc w:val="left"/>
              <w:rPr>
                <w:lang w:eastAsia="x-none"/>
              </w:rPr>
            </w:pPr>
            <w:r w:rsidRPr="002B0661">
              <w:rPr>
                <w:lang w:eastAsia="x-none"/>
              </w:rPr>
              <w:t>At point of</w:t>
            </w:r>
            <w:r w:rsidRPr="000961F5">
              <w:rPr>
                <w:lang w:eastAsia="x-none"/>
              </w:rPr>
              <w:t xml:space="preserve"> Submitter saving the</w:t>
            </w:r>
            <w:r w:rsidRPr="002B0661">
              <w:rPr>
                <w:lang w:eastAsia="x-none"/>
              </w:rPr>
              <w:t xml:space="preserve"> e-form</w:t>
            </w:r>
            <w:r w:rsidRPr="000961F5" w:rsidDel="00750828">
              <w:rPr>
                <w:lang w:eastAsia="x-none"/>
              </w:rPr>
              <w:t xml:space="preserve"> </w:t>
            </w:r>
          </w:p>
        </w:tc>
        <w:tc>
          <w:tcPr>
            <w:tcW w:w="4104" w:type="dxa"/>
          </w:tcPr>
          <w:p w14:paraId="215C217A" w14:textId="77777777" w:rsidR="00FD6511" w:rsidRPr="000961F5" w:rsidRDefault="00FD6511" w:rsidP="00626123">
            <w:pPr>
              <w:pStyle w:val="ListParagraph"/>
              <w:numPr>
                <w:ilvl w:val="0"/>
                <w:numId w:val="47"/>
              </w:numPr>
              <w:spacing w:after="0" w:line="276" w:lineRule="auto"/>
              <w:ind w:leftChars="0" w:left="232" w:hanging="232"/>
              <w:jc w:val="left"/>
              <w:rPr>
                <w:b/>
                <w:lang w:eastAsia="x-none"/>
              </w:rPr>
            </w:pPr>
            <w:r w:rsidRPr="000961F5">
              <w:rPr>
                <w:b/>
                <w:lang w:eastAsia="x-none"/>
              </w:rPr>
              <w:t>Reject submission</w:t>
            </w:r>
          </w:p>
          <w:p w14:paraId="646CCFC1" w14:textId="77777777" w:rsidR="00FD6511" w:rsidRPr="000961F5" w:rsidRDefault="00FD6511" w:rsidP="00626123">
            <w:pPr>
              <w:pStyle w:val="ListParagraph"/>
              <w:numPr>
                <w:ilvl w:val="0"/>
                <w:numId w:val="47"/>
              </w:numPr>
              <w:spacing w:after="0" w:line="276" w:lineRule="auto"/>
              <w:ind w:leftChars="0" w:left="232" w:hanging="232"/>
              <w:jc w:val="left"/>
              <w:rPr>
                <w:b/>
                <w:lang w:eastAsia="x-none"/>
              </w:rPr>
            </w:pPr>
            <w:r w:rsidRPr="000961F5">
              <w:rPr>
                <w:b/>
                <w:lang w:eastAsia="x-none"/>
              </w:rPr>
              <w:t xml:space="preserve">Prompt error message </w:t>
            </w:r>
            <w:r w:rsidRPr="000961F5">
              <w:rPr>
                <w:lang w:eastAsia="x-none"/>
              </w:rPr>
              <w:t>(“[Data field] is incomplete / invalid”)</w:t>
            </w:r>
          </w:p>
          <w:p w14:paraId="4BDA9A71" w14:textId="77777777" w:rsidR="00FD6511" w:rsidRPr="000961F5" w:rsidRDefault="00FD6511" w:rsidP="00626123">
            <w:pPr>
              <w:pStyle w:val="ListParagraph"/>
              <w:numPr>
                <w:ilvl w:val="0"/>
                <w:numId w:val="47"/>
              </w:numPr>
              <w:spacing w:after="0" w:line="276" w:lineRule="auto"/>
              <w:ind w:leftChars="0" w:left="232" w:hanging="232"/>
              <w:jc w:val="left"/>
              <w:rPr>
                <w:b/>
                <w:lang w:eastAsia="x-none"/>
              </w:rPr>
            </w:pPr>
            <w:r w:rsidRPr="000961F5">
              <w:rPr>
                <w:b/>
                <w:lang w:eastAsia="x-none"/>
              </w:rPr>
              <w:t xml:space="preserve">Flag out </w:t>
            </w:r>
            <w:r w:rsidRPr="000961F5">
              <w:rPr>
                <w:lang w:eastAsia="x-none"/>
              </w:rPr>
              <w:t>missing fields</w:t>
            </w:r>
          </w:p>
        </w:tc>
      </w:tr>
      <w:tr w:rsidR="00FD6511" w:rsidRPr="000961F5" w14:paraId="4EABB3FE" w14:textId="77777777" w:rsidTr="00C86E6C">
        <w:trPr>
          <w:jc w:val="center"/>
        </w:trPr>
        <w:tc>
          <w:tcPr>
            <w:tcW w:w="572" w:type="dxa"/>
          </w:tcPr>
          <w:p w14:paraId="29A95BFE" w14:textId="062AB17E" w:rsidR="00FD6511" w:rsidRPr="000961F5" w:rsidRDefault="003F77C5" w:rsidP="00626123">
            <w:pPr>
              <w:spacing w:line="276" w:lineRule="auto"/>
              <w:ind w:left="0"/>
              <w:jc w:val="left"/>
              <w:rPr>
                <w:lang w:eastAsia="x-none"/>
              </w:rPr>
            </w:pPr>
            <w:r w:rsidRPr="000961F5">
              <w:rPr>
                <w:lang w:eastAsia="x-none"/>
              </w:rPr>
              <w:t>7</w:t>
            </w:r>
          </w:p>
        </w:tc>
        <w:tc>
          <w:tcPr>
            <w:tcW w:w="3318" w:type="dxa"/>
          </w:tcPr>
          <w:p w14:paraId="297A3880" w14:textId="1576CBCC" w:rsidR="00FD6511" w:rsidRPr="000961F5" w:rsidRDefault="00FD6511" w:rsidP="00626123">
            <w:pPr>
              <w:spacing w:line="276" w:lineRule="auto"/>
              <w:ind w:left="0"/>
              <w:jc w:val="left"/>
              <w:rPr>
                <w:lang w:eastAsia="x-none"/>
              </w:rPr>
            </w:pPr>
            <w:r w:rsidRPr="000961F5">
              <w:rPr>
                <w:lang w:eastAsia="x-none"/>
              </w:rPr>
              <w:t>Sum</w:t>
            </w:r>
            <w:r w:rsidRPr="000961F5">
              <w:rPr>
                <w:b/>
                <w:lang w:eastAsia="x-none"/>
              </w:rPr>
              <w:t xml:space="preserve"> </w:t>
            </w:r>
            <w:r w:rsidRPr="000961F5">
              <w:rPr>
                <w:lang w:eastAsia="x-none"/>
              </w:rPr>
              <w:t>of Number of Securities [Field #6] &gt; outstanding quota for the over-allotment option</w:t>
            </w:r>
          </w:p>
          <w:p w14:paraId="48CAF757" w14:textId="77777777" w:rsidR="00FD6511" w:rsidRPr="000961F5" w:rsidRDefault="00FD6511" w:rsidP="00626123">
            <w:pPr>
              <w:spacing w:line="276" w:lineRule="auto"/>
              <w:ind w:left="0"/>
              <w:jc w:val="left"/>
              <w:rPr>
                <w:b/>
                <w:lang w:eastAsia="x-none"/>
              </w:rPr>
            </w:pPr>
          </w:p>
        </w:tc>
        <w:tc>
          <w:tcPr>
            <w:tcW w:w="2354" w:type="dxa"/>
          </w:tcPr>
          <w:p w14:paraId="15A6194D" w14:textId="77777777" w:rsidR="00FD6511" w:rsidRPr="000961F5" w:rsidRDefault="00FD6511" w:rsidP="00626123">
            <w:pPr>
              <w:spacing w:line="276" w:lineRule="auto"/>
              <w:ind w:left="0"/>
              <w:jc w:val="left"/>
              <w:rPr>
                <w:lang w:eastAsia="x-none"/>
              </w:rPr>
            </w:pPr>
            <w:r w:rsidRPr="000961F5">
              <w:rPr>
                <w:lang w:eastAsia="x-none"/>
              </w:rPr>
              <w:t>At point of e-form submission</w:t>
            </w:r>
          </w:p>
        </w:tc>
        <w:tc>
          <w:tcPr>
            <w:tcW w:w="4104" w:type="dxa"/>
          </w:tcPr>
          <w:p w14:paraId="560652D9" w14:textId="77777777" w:rsidR="00FD6511" w:rsidRPr="000961F5" w:rsidRDefault="00FD6511" w:rsidP="00626123">
            <w:pPr>
              <w:pStyle w:val="ListParagraph"/>
              <w:numPr>
                <w:ilvl w:val="0"/>
                <w:numId w:val="47"/>
              </w:numPr>
              <w:spacing w:after="0" w:line="276" w:lineRule="auto"/>
              <w:ind w:leftChars="0" w:left="232" w:hanging="232"/>
              <w:jc w:val="left"/>
              <w:rPr>
                <w:b/>
                <w:lang w:eastAsia="x-none"/>
              </w:rPr>
            </w:pPr>
            <w:r w:rsidRPr="000961F5">
              <w:rPr>
                <w:b/>
                <w:lang w:eastAsia="x-none"/>
              </w:rPr>
              <w:t>Reject submission</w:t>
            </w:r>
          </w:p>
          <w:p w14:paraId="1D77593B" w14:textId="698DB541" w:rsidR="00FD6511" w:rsidRPr="000961F5" w:rsidRDefault="00FD6511" w:rsidP="00FD6511">
            <w:pPr>
              <w:pStyle w:val="ListParagraph"/>
              <w:numPr>
                <w:ilvl w:val="0"/>
                <w:numId w:val="47"/>
              </w:numPr>
              <w:spacing w:after="0" w:line="276" w:lineRule="auto"/>
              <w:ind w:leftChars="0" w:left="232" w:hanging="232"/>
              <w:jc w:val="left"/>
              <w:rPr>
                <w:b/>
                <w:lang w:eastAsia="x-none"/>
              </w:rPr>
            </w:pPr>
            <w:r w:rsidRPr="000961F5">
              <w:rPr>
                <w:b/>
                <w:lang w:eastAsia="x-none"/>
              </w:rPr>
              <w:t xml:space="preserve">Prompt Error message </w:t>
            </w:r>
            <w:r w:rsidRPr="000961F5">
              <w:rPr>
                <w:lang w:eastAsia="x-none"/>
              </w:rPr>
              <w:t>(“The total number of securities being submitted cannot exceed the outstanding quota for the over-allotment option.”)</w:t>
            </w:r>
          </w:p>
        </w:tc>
      </w:tr>
      <w:tr w:rsidR="00FD6511" w:rsidRPr="000961F5" w14:paraId="396F2F5A" w14:textId="77777777" w:rsidTr="00C86E6C">
        <w:trPr>
          <w:jc w:val="center"/>
        </w:trPr>
        <w:tc>
          <w:tcPr>
            <w:tcW w:w="572" w:type="dxa"/>
          </w:tcPr>
          <w:p w14:paraId="2C24F130" w14:textId="2EE7DAAF" w:rsidR="00FD6511" w:rsidRPr="002B0661" w:rsidRDefault="003F77C5" w:rsidP="00626123">
            <w:pPr>
              <w:spacing w:line="276" w:lineRule="auto"/>
              <w:ind w:left="0"/>
              <w:jc w:val="left"/>
              <w:rPr>
                <w:lang w:eastAsia="x-none"/>
              </w:rPr>
            </w:pPr>
            <w:r w:rsidRPr="000961F5">
              <w:rPr>
                <w:lang w:eastAsia="x-none"/>
              </w:rPr>
              <w:lastRenderedPageBreak/>
              <w:t>8</w:t>
            </w:r>
          </w:p>
        </w:tc>
        <w:tc>
          <w:tcPr>
            <w:tcW w:w="3318" w:type="dxa"/>
          </w:tcPr>
          <w:p w14:paraId="20459714" w14:textId="67E6AA2A" w:rsidR="00FD6511" w:rsidRPr="002B0661" w:rsidRDefault="00FD6511" w:rsidP="00626123">
            <w:pPr>
              <w:spacing w:line="276" w:lineRule="auto"/>
              <w:ind w:left="0"/>
              <w:jc w:val="left"/>
              <w:rPr>
                <w:lang w:eastAsia="x-none"/>
              </w:rPr>
            </w:pPr>
            <w:r w:rsidRPr="000961F5">
              <w:rPr>
                <w:b/>
                <w:lang w:eastAsia="x-none"/>
              </w:rPr>
              <w:t>Submitter</w:t>
            </w:r>
            <w:r w:rsidRPr="000961F5">
              <w:rPr>
                <w:lang w:eastAsia="x-none"/>
              </w:rPr>
              <w:t xml:space="preserve"> s</w:t>
            </w:r>
            <w:r w:rsidRPr="002B0661">
              <w:rPr>
                <w:lang w:eastAsia="x-none"/>
              </w:rPr>
              <w:t>ubmit</w:t>
            </w:r>
            <w:r w:rsidRPr="000961F5">
              <w:rPr>
                <w:lang w:eastAsia="x-none"/>
              </w:rPr>
              <w:t>s</w:t>
            </w:r>
            <w:r w:rsidRPr="002B0661">
              <w:rPr>
                <w:lang w:eastAsia="x-none"/>
              </w:rPr>
              <w:t xml:space="preserve"> </w:t>
            </w:r>
            <w:r w:rsidRPr="000961F5">
              <w:rPr>
                <w:lang w:eastAsia="x-none"/>
              </w:rPr>
              <w:t xml:space="preserve">a valid and complete </w:t>
            </w:r>
            <w:r w:rsidRPr="002B0661">
              <w:rPr>
                <w:lang w:eastAsia="x-none"/>
              </w:rPr>
              <w:t xml:space="preserve">e-form </w:t>
            </w:r>
            <w:r w:rsidRPr="000961F5">
              <w:rPr>
                <w:lang w:eastAsia="x-none"/>
              </w:rPr>
              <w:t xml:space="preserve">before the </w:t>
            </w:r>
            <w:r w:rsidR="003F77C5" w:rsidRPr="000961F5">
              <w:rPr>
                <w:lang w:eastAsia="x-none"/>
              </w:rPr>
              <w:t>Over-allotment Option deadline [15:45, 60 calendar days after IPO Initiation Field #55 date]</w:t>
            </w:r>
          </w:p>
        </w:tc>
        <w:tc>
          <w:tcPr>
            <w:tcW w:w="2354" w:type="dxa"/>
          </w:tcPr>
          <w:p w14:paraId="28C1AF89" w14:textId="77777777" w:rsidR="00FD6511" w:rsidRPr="002B0661" w:rsidRDefault="00FD6511" w:rsidP="002B0661">
            <w:pPr>
              <w:spacing w:line="276" w:lineRule="auto"/>
              <w:ind w:left="0"/>
              <w:jc w:val="left"/>
              <w:rPr>
                <w:lang w:eastAsia="x-none"/>
              </w:rPr>
            </w:pPr>
            <w:r w:rsidRPr="002B0661">
              <w:rPr>
                <w:lang w:eastAsia="x-none"/>
              </w:rPr>
              <w:t>At the point of e-form submission (passing the validation check)</w:t>
            </w:r>
          </w:p>
        </w:tc>
        <w:tc>
          <w:tcPr>
            <w:tcW w:w="4104" w:type="dxa"/>
          </w:tcPr>
          <w:p w14:paraId="2977E95F" w14:textId="77777777" w:rsidR="00FD6511" w:rsidRPr="002B0661" w:rsidRDefault="00FD6511" w:rsidP="00626123">
            <w:pPr>
              <w:pStyle w:val="ListParagraph"/>
              <w:numPr>
                <w:ilvl w:val="0"/>
                <w:numId w:val="47"/>
              </w:numPr>
              <w:spacing w:after="0" w:line="276" w:lineRule="auto"/>
              <w:ind w:leftChars="0" w:left="232" w:hanging="232"/>
              <w:jc w:val="left"/>
              <w:rPr>
                <w:b/>
                <w:lang w:eastAsia="x-none"/>
              </w:rPr>
            </w:pPr>
            <w:r w:rsidRPr="002B0661">
              <w:rPr>
                <w:b/>
                <w:lang w:eastAsia="x-none"/>
              </w:rPr>
              <w:t>Accept submission</w:t>
            </w:r>
          </w:p>
          <w:p w14:paraId="7840A9BD" w14:textId="77777777" w:rsidR="00FD6511" w:rsidRPr="002B0661" w:rsidRDefault="00FD6511" w:rsidP="00626123">
            <w:pPr>
              <w:pStyle w:val="ListParagraph"/>
              <w:numPr>
                <w:ilvl w:val="0"/>
                <w:numId w:val="47"/>
              </w:numPr>
              <w:spacing w:after="0" w:line="276" w:lineRule="auto"/>
              <w:ind w:leftChars="0" w:left="232" w:hanging="232"/>
              <w:jc w:val="left"/>
              <w:rPr>
                <w:b/>
                <w:lang w:eastAsia="x-none"/>
              </w:rPr>
            </w:pPr>
            <w:r w:rsidRPr="002B0661">
              <w:rPr>
                <w:b/>
              </w:rPr>
              <w:t xml:space="preserve">Change status </w:t>
            </w:r>
            <w:r w:rsidRPr="002B0661">
              <w:t>of e-</w:t>
            </w:r>
            <w:r w:rsidRPr="002B0661">
              <w:rPr>
                <w:rFonts w:eastAsia="Times New Roman"/>
                <w:color w:val="000000"/>
              </w:rPr>
              <w:t>form</w:t>
            </w:r>
            <w:r w:rsidRPr="002B0661">
              <w:t xml:space="preserve"> to ‘Submitted’</w:t>
            </w:r>
          </w:p>
          <w:p w14:paraId="5A7BE44E" w14:textId="21CCE428" w:rsidR="00FD6511" w:rsidRPr="002B0661" w:rsidRDefault="00FD6511" w:rsidP="00626123">
            <w:pPr>
              <w:pStyle w:val="ListParagraph"/>
              <w:numPr>
                <w:ilvl w:val="0"/>
                <w:numId w:val="47"/>
              </w:numPr>
              <w:spacing w:after="0" w:line="276" w:lineRule="auto"/>
              <w:ind w:leftChars="0" w:left="232" w:hanging="232"/>
              <w:jc w:val="left"/>
              <w:rPr>
                <w:b/>
                <w:lang w:eastAsia="x-none"/>
              </w:rPr>
            </w:pPr>
            <w:r w:rsidRPr="002B0661">
              <w:rPr>
                <w:b/>
                <w:lang w:eastAsia="x-none"/>
              </w:rPr>
              <w:t>Prompt notification [</w:t>
            </w:r>
            <w:r w:rsidR="00C86E6C">
              <w:rPr>
                <w:b/>
                <w:lang w:eastAsia="x-none"/>
              </w:rPr>
              <w:t>All Submitters</w:t>
            </w:r>
            <w:r w:rsidRPr="002B0661">
              <w:rPr>
                <w:b/>
                <w:lang w:eastAsia="x-none"/>
              </w:rPr>
              <w:t xml:space="preserve"> / HKSCC] </w:t>
            </w:r>
            <w:r w:rsidRPr="000961F5">
              <w:rPr>
                <w:lang w:eastAsia="x-none"/>
              </w:rPr>
              <w:t>(“The</w:t>
            </w:r>
            <w:r w:rsidRPr="002B0661">
              <w:rPr>
                <w:lang w:eastAsia="x-none"/>
              </w:rPr>
              <w:t xml:space="preserve"> </w:t>
            </w:r>
            <w:r w:rsidR="000227A2">
              <w:rPr>
                <w:lang w:eastAsia="x-none"/>
              </w:rPr>
              <w:t>Placement F</w:t>
            </w:r>
            <w:r w:rsidR="009C05F2" w:rsidRPr="000961F5">
              <w:rPr>
                <w:lang w:eastAsia="x-none"/>
              </w:rPr>
              <w:t>orm (Over-allotment Option)</w:t>
            </w:r>
            <w:r w:rsidRPr="002B0661">
              <w:rPr>
                <w:lang w:eastAsia="x-none"/>
              </w:rPr>
              <w:t xml:space="preserve"> for [IPO Initiation Field #2] has been submitted.”)</w:t>
            </w:r>
          </w:p>
          <w:p w14:paraId="5DF27494" w14:textId="77777777" w:rsidR="00FD6511" w:rsidRPr="002B0661" w:rsidRDefault="00FD6511" w:rsidP="00626123">
            <w:pPr>
              <w:pStyle w:val="ListParagraph"/>
              <w:spacing w:after="0" w:line="276" w:lineRule="auto"/>
              <w:ind w:leftChars="0" w:left="232"/>
              <w:jc w:val="left"/>
              <w:rPr>
                <w:b/>
                <w:lang w:eastAsia="x-none"/>
              </w:rPr>
            </w:pPr>
          </w:p>
        </w:tc>
      </w:tr>
      <w:tr w:rsidR="00C86E6C" w:rsidRPr="000961F5" w14:paraId="53FD124F" w14:textId="77777777" w:rsidTr="00C86E6C">
        <w:trPr>
          <w:jc w:val="center"/>
        </w:trPr>
        <w:tc>
          <w:tcPr>
            <w:tcW w:w="572" w:type="dxa"/>
          </w:tcPr>
          <w:p w14:paraId="79786483" w14:textId="68162530" w:rsidR="00C86E6C" w:rsidRPr="000961F5" w:rsidRDefault="00C86E6C" w:rsidP="00C86E6C">
            <w:pPr>
              <w:spacing w:line="276" w:lineRule="auto"/>
              <w:ind w:left="0"/>
              <w:jc w:val="left"/>
              <w:rPr>
                <w:lang w:eastAsia="x-none"/>
              </w:rPr>
            </w:pPr>
            <w:r w:rsidRPr="000961F5">
              <w:rPr>
                <w:lang w:eastAsia="x-none"/>
              </w:rPr>
              <w:t>9</w:t>
            </w:r>
          </w:p>
        </w:tc>
        <w:tc>
          <w:tcPr>
            <w:tcW w:w="3318" w:type="dxa"/>
          </w:tcPr>
          <w:p w14:paraId="1AB4E71C" w14:textId="671A41F7" w:rsidR="00C86E6C" w:rsidRPr="000961F5" w:rsidRDefault="00C86E6C" w:rsidP="00C86E6C">
            <w:pPr>
              <w:spacing w:line="276" w:lineRule="auto"/>
              <w:ind w:left="0"/>
              <w:jc w:val="left"/>
              <w:rPr>
                <w:lang w:eastAsia="x-none"/>
              </w:rPr>
            </w:pPr>
            <w:r w:rsidRPr="00C1403A">
              <w:rPr>
                <w:b/>
                <w:lang w:eastAsia="zh-TW"/>
              </w:rPr>
              <w:t>Submitter</w:t>
            </w:r>
            <w:r w:rsidRPr="00C1403A">
              <w:rPr>
                <w:lang w:eastAsia="zh-TW"/>
              </w:rPr>
              <w:t xml:space="preserve"> does not tick the required declaration</w:t>
            </w:r>
            <w:r>
              <w:rPr>
                <w:lang w:eastAsia="zh-TW"/>
              </w:rPr>
              <w:t xml:space="preserve"> in Field #11</w:t>
            </w:r>
          </w:p>
        </w:tc>
        <w:tc>
          <w:tcPr>
            <w:tcW w:w="2354" w:type="dxa"/>
          </w:tcPr>
          <w:p w14:paraId="2912D7D8" w14:textId="39687089" w:rsidR="00C86E6C" w:rsidRPr="000961F5" w:rsidRDefault="00C86E6C" w:rsidP="00C86E6C">
            <w:pPr>
              <w:spacing w:line="276" w:lineRule="auto"/>
              <w:ind w:left="0"/>
              <w:jc w:val="left"/>
              <w:rPr>
                <w:lang w:eastAsia="x-none"/>
              </w:rPr>
            </w:pPr>
            <w:r w:rsidRPr="00C1403A">
              <w:rPr>
                <w:lang w:eastAsia="x-none"/>
              </w:rPr>
              <w:t>At point of e-form submission</w:t>
            </w:r>
          </w:p>
        </w:tc>
        <w:tc>
          <w:tcPr>
            <w:tcW w:w="4104" w:type="dxa"/>
          </w:tcPr>
          <w:p w14:paraId="0FB4CF9C" w14:textId="77777777" w:rsidR="00C86E6C" w:rsidRPr="00C1403A" w:rsidRDefault="00C86E6C" w:rsidP="00C86E6C">
            <w:pPr>
              <w:pStyle w:val="ListParagraph"/>
              <w:numPr>
                <w:ilvl w:val="0"/>
                <w:numId w:val="47"/>
              </w:numPr>
              <w:spacing w:after="0" w:line="276" w:lineRule="auto"/>
              <w:ind w:leftChars="0" w:left="232" w:hanging="232"/>
              <w:jc w:val="left"/>
              <w:rPr>
                <w:b/>
                <w:lang w:eastAsia="x-none"/>
              </w:rPr>
            </w:pPr>
            <w:r w:rsidRPr="00C1403A">
              <w:rPr>
                <w:b/>
                <w:lang w:eastAsia="x-none"/>
              </w:rPr>
              <w:t>Reject submission</w:t>
            </w:r>
          </w:p>
          <w:p w14:paraId="3DE6A2B7" w14:textId="268D41C1" w:rsidR="00C86E6C" w:rsidRPr="000961F5" w:rsidRDefault="00C86E6C" w:rsidP="00C86E6C">
            <w:pPr>
              <w:pStyle w:val="ListParagraph"/>
              <w:numPr>
                <w:ilvl w:val="0"/>
                <w:numId w:val="47"/>
              </w:numPr>
              <w:spacing w:after="0" w:line="276" w:lineRule="auto"/>
              <w:ind w:leftChars="0" w:left="232" w:hanging="232"/>
              <w:jc w:val="left"/>
              <w:rPr>
                <w:b/>
                <w:lang w:eastAsia="x-none"/>
              </w:rPr>
            </w:pPr>
            <w:r w:rsidRPr="00C1403A">
              <w:rPr>
                <w:b/>
                <w:lang w:eastAsia="x-none"/>
              </w:rPr>
              <w:t>Prompt Error message</w:t>
            </w:r>
            <w:r w:rsidRPr="00C1403A">
              <w:rPr>
                <w:lang w:eastAsia="x-none"/>
              </w:rPr>
              <w:t xml:space="preserve"> (“Please tick and confirm the required declaration</w:t>
            </w:r>
            <w:r>
              <w:rPr>
                <w:lang w:eastAsia="x-none"/>
              </w:rPr>
              <w:t>(</w:t>
            </w:r>
            <w:r w:rsidRPr="00C1403A">
              <w:rPr>
                <w:lang w:eastAsia="x-none"/>
              </w:rPr>
              <w:t>s</w:t>
            </w:r>
            <w:r>
              <w:rPr>
                <w:lang w:eastAsia="x-none"/>
              </w:rPr>
              <w:t>)</w:t>
            </w:r>
            <w:r w:rsidRPr="00C1403A">
              <w:rPr>
                <w:lang w:eastAsia="x-none"/>
              </w:rPr>
              <w:t xml:space="preserve"> before submission.”)</w:t>
            </w:r>
          </w:p>
        </w:tc>
      </w:tr>
      <w:tr w:rsidR="00FD6511" w:rsidRPr="000961F5" w14:paraId="32276BCD" w14:textId="77777777" w:rsidTr="00C86E6C">
        <w:trPr>
          <w:jc w:val="center"/>
        </w:trPr>
        <w:tc>
          <w:tcPr>
            <w:tcW w:w="572" w:type="dxa"/>
          </w:tcPr>
          <w:p w14:paraId="2EB433A5" w14:textId="349D9202" w:rsidR="00FD6511" w:rsidRPr="002B0661" w:rsidRDefault="00FD6511" w:rsidP="00626123">
            <w:pPr>
              <w:spacing w:line="276" w:lineRule="auto"/>
              <w:ind w:left="0"/>
              <w:jc w:val="left"/>
              <w:rPr>
                <w:lang w:eastAsia="x-none"/>
              </w:rPr>
            </w:pPr>
            <w:r w:rsidRPr="002B0661">
              <w:rPr>
                <w:lang w:eastAsia="x-none"/>
              </w:rPr>
              <w:t>1</w:t>
            </w:r>
            <w:r w:rsidR="003F77C5" w:rsidRPr="000961F5">
              <w:rPr>
                <w:lang w:eastAsia="x-none"/>
              </w:rPr>
              <w:t>0</w:t>
            </w:r>
          </w:p>
        </w:tc>
        <w:tc>
          <w:tcPr>
            <w:tcW w:w="3318" w:type="dxa"/>
          </w:tcPr>
          <w:p w14:paraId="522E1DB4" w14:textId="487B4ED2" w:rsidR="00FD6511" w:rsidRPr="002B0661" w:rsidRDefault="00FD6511" w:rsidP="00626123">
            <w:pPr>
              <w:spacing w:line="276" w:lineRule="auto"/>
              <w:ind w:left="0"/>
              <w:jc w:val="left"/>
              <w:rPr>
                <w:lang w:eastAsia="x-none"/>
              </w:rPr>
            </w:pPr>
            <w:r w:rsidRPr="002B0661">
              <w:rPr>
                <w:lang w:eastAsia="x-none"/>
              </w:rPr>
              <w:t>Submitter</w:t>
            </w:r>
            <w:r w:rsidRPr="000961F5">
              <w:rPr>
                <w:b/>
                <w:lang w:eastAsia="x-none"/>
              </w:rPr>
              <w:t xml:space="preserve"> s</w:t>
            </w:r>
            <w:r w:rsidRPr="002B0661">
              <w:rPr>
                <w:b/>
                <w:lang w:eastAsia="x-none"/>
              </w:rPr>
              <w:t>ave</w:t>
            </w:r>
            <w:r w:rsidRPr="000961F5">
              <w:rPr>
                <w:b/>
                <w:lang w:eastAsia="x-none"/>
              </w:rPr>
              <w:t>s</w:t>
            </w:r>
            <w:r w:rsidRPr="002B0661">
              <w:rPr>
                <w:lang w:eastAsia="x-none"/>
              </w:rPr>
              <w:t xml:space="preserve"> an e-form but another Submitter </w:t>
            </w:r>
            <w:r w:rsidRPr="002B0661">
              <w:rPr>
                <w:b/>
                <w:lang w:eastAsia="x-none"/>
              </w:rPr>
              <w:t>saved</w:t>
            </w:r>
            <w:r w:rsidRPr="002B0661">
              <w:rPr>
                <w:lang w:eastAsia="x-none"/>
              </w:rPr>
              <w:t xml:space="preserve"> </w:t>
            </w:r>
            <w:r w:rsidRPr="000961F5">
              <w:rPr>
                <w:lang w:eastAsia="x-none"/>
              </w:rPr>
              <w:t>another snapshot</w:t>
            </w:r>
            <w:r w:rsidRPr="002B0661">
              <w:rPr>
                <w:lang w:eastAsia="x-none"/>
              </w:rPr>
              <w:t xml:space="preserve"> </w:t>
            </w:r>
            <w:r w:rsidRPr="000961F5">
              <w:rPr>
                <w:lang w:eastAsia="x-none"/>
              </w:rPr>
              <w:t>prior</w:t>
            </w:r>
          </w:p>
          <w:p w14:paraId="4E365749" w14:textId="77777777" w:rsidR="00FD6511" w:rsidRPr="002B0661" w:rsidRDefault="00FD6511" w:rsidP="00626123">
            <w:pPr>
              <w:spacing w:line="276" w:lineRule="auto"/>
              <w:ind w:left="0"/>
              <w:jc w:val="left"/>
              <w:rPr>
                <w:lang w:eastAsia="x-none"/>
              </w:rPr>
            </w:pPr>
          </w:p>
        </w:tc>
        <w:tc>
          <w:tcPr>
            <w:tcW w:w="2354" w:type="dxa"/>
          </w:tcPr>
          <w:p w14:paraId="15BF5DA5" w14:textId="550FCC56" w:rsidR="00FD6511" w:rsidRPr="002B0661" w:rsidRDefault="00FD6511" w:rsidP="002B0661">
            <w:pPr>
              <w:spacing w:line="276" w:lineRule="auto"/>
              <w:ind w:left="0"/>
              <w:jc w:val="left"/>
              <w:rPr>
                <w:lang w:eastAsia="x-none"/>
              </w:rPr>
            </w:pPr>
            <w:r w:rsidRPr="002B0661">
              <w:rPr>
                <w:lang w:eastAsia="x-none"/>
              </w:rPr>
              <w:t>At point of</w:t>
            </w:r>
            <w:r w:rsidRPr="000961F5">
              <w:rPr>
                <w:lang w:eastAsia="x-none"/>
              </w:rPr>
              <w:t xml:space="preserve"> Submitter saving the</w:t>
            </w:r>
            <w:r w:rsidRPr="002B0661">
              <w:rPr>
                <w:lang w:eastAsia="x-none"/>
              </w:rPr>
              <w:t xml:space="preserve"> e-form</w:t>
            </w:r>
          </w:p>
        </w:tc>
        <w:tc>
          <w:tcPr>
            <w:tcW w:w="4104" w:type="dxa"/>
          </w:tcPr>
          <w:p w14:paraId="69783969" w14:textId="5A1ED52F" w:rsidR="00FD6511" w:rsidRPr="002B0661" w:rsidRDefault="00FD6511" w:rsidP="00626123">
            <w:pPr>
              <w:pStyle w:val="ListParagraph"/>
              <w:numPr>
                <w:ilvl w:val="0"/>
                <w:numId w:val="47"/>
              </w:numPr>
              <w:spacing w:after="0" w:line="276" w:lineRule="auto"/>
              <w:ind w:leftChars="0" w:left="232" w:hanging="232"/>
              <w:jc w:val="left"/>
              <w:rPr>
                <w:b/>
                <w:lang w:eastAsia="x-none"/>
              </w:rPr>
            </w:pPr>
            <w:r w:rsidRPr="002B0661">
              <w:rPr>
                <w:b/>
                <w:lang w:eastAsia="x-none"/>
              </w:rPr>
              <w:t xml:space="preserve">Reject </w:t>
            </w:r>
            <w:r w:rsidRPr="000961F5">
              <w:rPr>
                <w:b/>
                <w:lang w:eastAsia="x-none"/>
              </w:rPr>
              <w:t>snapshot</w:t>
            </w:r>
          </w:p>
          <w:p w14:paraId="443F735F" w14:textId="0E69CE23" w:rsidR="00FD6511" w:rsidRPr="002B0661" w:rsidRDefault="00FD6511" w:rsidP="00626123">
            <w:pPr>
              <w:pStyle w:val="ListParagraph"/>
              <w:numPr>
                <w:ilvl w:val="0"/>
                <w:numId w:val="47"/>
              </w:numPr>
              <w:spacing w:after="0" w:line="276" w:lineRule="auto"/>
              <w:ind w:leftChars="0" w:left="232" w:hanging="232"/>
              <w:jc w:val="left"/>
              <w:rPr>
                <w:b/>
                <w:lang w:eastAsia="x-none"/>
              </w:rPr>
            </w:pPr>
            <w:r w:rsidRPr="002B0661">
              <w:rPr>
                <w:b/>
                <w:lang w:eastAsia="x-none"/>
              </w:rPr>
              <w:t>Prompt Error message</w:t>
            </w:r>
            <w:r w:rsidRPr="002B0661">
              <w:rPr>
                <w:lang w:eastAsia="x-none"/>
              </w:rPr>
              <w:t xml:space="preserve"> </w:t>
            </w:r>
            <w:r w:rsidR="000227A2">
              <w:rPr>
                <w:lang w:eastAsia="x-none"/>
              </w:rPr>
              <w:t xml:space="preserve">(“The </w:t>
            </w:r>
            <w:r w:rsidR="009C05F2" w:rsidRPr="000961F5">
              <w:rPr>
                <w:lang w:eastAsia="x-none"/>
              </w:rPr>
              <w:t xml:space="preserve">Placement </w:t>
            </w:r>
            <w:r w:rsidR="000227A2">
              <w:rPr>
                <w:lang w:eastAsia="x-none"/>
              </w:rPr>
              <w:t>F</w:t>
            </w:r>
            <w:r w:rsidR="009C05F2" w:rsidRPr="000961F5">
              <w:rPr>
                <w:lang w:eastAsia="x-none"/>
              </w:rPr>
              <w:t>orm (Over-allotment Option)</w:t>
            </w:r>
            <w:r w:rsidRPr="000961F5">
              <w:rPr>
                <w:lang w:eastAsia="x-none"/>
              </w:rPr>
              <w:t xml:space="preserve"> of </w:t>
            </w:r>
            <w:r w:rsidRPr="002B0661">
              <w:rPr>
                <w:lang w:eastAsia="x-none"/>
              </w:rPr>
              <w:t xml:space="preserve">[IPO Initiation Field #2] </w:t>
            </w:r>
            <w:r w:rsidRPr="000961F5">
              <w:rPr>
                <w:lang w:eastAsia="x-none"/>
              </w:rPr>
              <w:t>has been</w:t>
            </w:r>
            <w:r w:rsidRPr="002B0661">
              <w:rPr>
                <w:lang w:eastAsia="x-none"/>
              </w:rPr>
              <w:t xml:space="preserve"> updated</w:t>
            </w:r>
            <w:r w:rsidRPr="000961F5">
              <w:rPr>
                <w:lang w:eastAsia="x-none"/>
              </w:rPr>
              <w:t xml:space="preserve"> by another submitter</w:t>
            </w:r>
            <w:r w:rsidRPr="002B0661">
              <w:rPr>
                <w:lang w:eastAsia="x-none"/>
              </w:rPr>
              <w:t xml:space="preserve">. Please refresh the </w:t>
            </w:r>
            <w:r w:rsidRPr="000961F5">
              <w:rPr>
                <w:lang w:eastAsia="x-none"/>
              </w:rPr>
              <w:t xml:space="preserve">current </w:t>
            </w:r>
            <w:r w:rsidRPr="002B0661">
              <w:rPr>
                <w:lang w:eastAsia="x-none"/>
              </w:rPr>
              <w:t>page.”)</w:t>
            </w:r>
          </w:p>
          <w:p w14:paraId="5139D183" w14:textId="77777777" w:rsidR="00FD6511" w:rsidRPr="002B0661" w:rsidRDefault="00FD6511" w:rsidP="00626123">
            <w:pPr>
              <w:pStyle w:val="ListParagraph"/>
              <w:spacing w:after="0" w:line="276" w:lineRule="auto"/>
              <w:ind w:leftChars="0" w:left="232"/>
              <w:jc w:val="left"/>
              <w:rPr>
                <w:b/>
                <w:lang w:eastAsia="x-none"/>
              </w:rPr>
            </w:pPr>
          </w:p>
        </w:tc>
      </w:tr>
      <w:tr w:rsidR="00FD6511" w:rsidRPr="000961F5" w14:paraId="2C3A93C8" w14:textId="77777777" w:rsidTr="00C86E6C">
        <w:trPr>
          <w:jc w:val="center"/>
        </w:trPr>
        <w:tc>
          <w:tcPr>
            <w:tcW w:w="572" w:type="dxa"/>
          </w:tcPr>
          <w:p w14:paraId="2D5F6FD1" w14:textId="0E1D2C35" w:rsidR="00FD6511" w:rsidRPr="002B0661" w:rsidRDefault="00FD6511" w:rsidP="00626123">
            <w:pPr>
              <w:spacing w:line="276" w:lineRule="auto"/>
              <w:ind w:left="0"/>
              <w:jc w:val="left"/>
              <w:rPr>
                <w:lang w:eastAsia="x-none"/>
              </w:rPr>
            </w:pPr>
            <w:r w:rsidRPr="002B0661">
              <w:rPr>
                <w:lang w:eastAsia="x-none"/>
              </w:rPr>
              <w:t>1</w:t>
            </w:r>
            <w:r w:rsidR="003F77C5" w:rsidRPr="000961F5">
              <w:rPr>
                <w:lang w:eastAsia="x-none"/>
              </w:rPr>
              <w:t>1</w:t>
            </w:r>
          </w:p>
        </w:tc>
        <w:tc>
          <w:tcPr>
            <w:tcW w:w="3318" w:type="dxa"/>
          </w:tcPr>
          <w:p w14:paraId="41515E52" w14:textId="10359378" w:rsidR="00FD6511" w:rsidRPr="002B0661" w:rsidRDefault="00FD6511" w:rsidP="00626123">
            <w:pPr>
              <w:spacing w:line="276" w:lineRule="auto"/>
              <w:ind w:left="0"/>
              <w:jc w:val="left"/>
              <w:rPr>
                <w:lang w:eastAsia="x-none"/>
              </w:rPr>
            </w:pPr>
            <w:r w:rsidRPr="000961F5">
              <w:rPr>
                <w:lang w:eastAsia="x-none"/>
              </w:rPr>
              <w:t>Submitter</w:t>
            </w:r>
            <w:r w:rsidRPr="000961F5">
              <w:rPr>
                <w:b/>
                <w:lang w:eastAsia="x-none"/>
              </w:rPr>
              <w:t xml:space="preserve"> s</w:t>
            </w:r>
            <w:r w:rsidRPr="002B0661">
              <w:rPr>
                <w:b/>
                <w:lang w:eastAsia="x-none"/>
              </w:rPr>
              <w:t>ave</w:t>
            </w:r>
            <w:r w:rsidRPr="000961F5">
              <w:rPr>
                <w:b/>
                <w:lang w:eastAsia="x-none"/>
              </w:rPr>
              <w:t>s</w:t>
            </w:r>
            <w:r w:rsidRPr="002B0661">
              <w:rPr>
                <w:lang w:eastAsia="x-none"/>
              </w:rPr>
              <w:t xml:space="preserve"> an e-form but another Submitter </w:t>
            </w:r>
            <w:r w:rsidRPr="002B0661">
              <w:rPr>
                <w:b/>
                <w:lang w:eastAsia="x-none"/>
              </w:rPr>
              <w:t>submitted</w:t>
            </w:r>
            <w:r w:rsidRPr="002B0661">
              <w:rPr>
                <w:lang w:eastAsia="x-none"/>
              </w:rPr>
              <w:t xml:space="preserve"> the e-form </w:t>
            </w:r>
            <w:r w:rsidRPr="000961F5">
              <w:rPr>
                <w:lang w:eastAsia="x-none"/>
              </w:rPr>
              <w:t>prior</w:t>
            </w:r>
          </w:p>
          <w:p w14:paraId="699C4EDF" w14:textId="77777777" w:rsidR="00FD6511" w:rsidRPr="002B0661" w:rsidRDefault="00FD6511" w:rsidP="00626123">
            <w:pPr>
              <w:spacing w:line="276" w:lineRule="auto"/>
              <w:ind w:left="0"/>
              <w:jc w:val="left"/>
              <w:rPr>
                <w:lang w:eastAsia="x-none"/>
              </w:rPr>
            </w:pPr>
          </w:p>
        </w:tc>
        <w:tc>
          <w:tcPr>
            <w:tcW w:w="2354" w:type="dxa"/>
          </w:tcPr>
          <w:p w14:paraId="2C8AAE1C" w14:textId="7B6F980C" w:rsidR="00FD6511" w:rsidRPr="002B0661" w:rsidRDefault="00FD6511" w:rsidP="002B0661">
            <w:pPr>
              <w:spacing w:line="276" w:lineRule="auto"/>
              <w:ind w:left="0"/>
              <w:jc w:val="left"/>
              <w:rPr>
                <w:lang w:eastAsia="x-none"/>
              </w:rPr>
            </w:pPr>
            <w:r w:rsidRPr="002B0661">
              <w:rPr>
                <w:lang w:eastAsia="x-none"/>
              </w:rPr>
              <w:t>At point of</w:t>
            </w:r>
            <w:r w:rsidRPr="000961F5">
              <w:rPr>
                <w:lang w:eastAsia="x-none"/>
              </w:rPr>
              <w:t xml:space="preserve"> Submitter saving the</w:t>
            </w:r>
            <w:r w:rsidRPr="002B0661">
              <w:rPr>
                <w:lang w:eastAsia="x-none"/>
              </w:rPr>
              <w:t xml:space="preserve"> e-form</w:t>
            </w:r>
            <w:r w:rsidRPr="000961F5" w:rsidDel="00750828">
              <w:rPr>
                <w:lang w:eastAsia="x-none"/>
              </w:rPr>
              <w:t xml:space="preserve"> </w:t>
            </w:r>
          </w:p>
        </w:tc>
        <w:tc>
          <w:tcPr>
            <w:tcW w:w="4104" w:type="dxa"/>
          </w:tcPr>
          <w:p w14:paraId="5F462DA1" w14:textId="77777777" w:rsidR="00FD6511" w:rsidRPr="000961F5" w:rsidRDefault="00FD6511" w:rsidP="00626123">
            <w:pPr>
              <w:pStyle w:val="ListParagraph"/>
              <w:numPr>
                <w:ilvl w:val="0"/>
                <w:numId w:val="47"/>
              </w:numPr>
              <w:spacing w:after="0" w:line="276" w:lineRule="auto"/>
              <w:ind w:leftChars="0" w:left="232" w:hanging="232"/>
              <w:jc w:val="left"/>
              <w:rPr>
                <w:b/>
                <w:lang w:eastAsia="x-none"/>
              </w:rPr>
            </w:pPr>
            <w:r w:rsidRPr="000961F5">
              <w:rPr>
                <w:b/>
                <w:lang w:eastAsia="x-none"/>
              </w:rPr>
              <w:t>Reject snapshot</w:t>
            </w:r>
          </w:p>
          <w:p w14:paraId="272715F9" w14:textId="29A17247" w:rsidR="00FD6511" w:rsidRPr="002B0661" w:rsidRDefault="00FD6511" w:rsidP="00626123">
            <w:pPr>
              <w:pStyle w:val="ListParagraph"/>
              <w:numPr>
                <w:ilvl w:val="0"/>
                <w:numId w:val="47"/>
              </w:numPr>
              <w:spacing w:after="0" w:line="276" w:lineRule="auto"/>
              <w:ind w:leftChars="0" w:left="232" w:hanging="232"/>
              <w:jc w:val="left"/>
              <w:rPr>
                <w:b/>
                <w:lang w:eastAsia="x-none"/>
              </w:rPr>
            </w:pPr>
            <w:r w:rsidRPr="002B0661">
              <w:rPr>
                <w:b/>
                <w:lang w:eastAsia="x-none"/>
              </w:rPr>
              <w:t>Prompt Error message</w:t>
            </w:r>
            <w:r w:rsidRPr="002B0661">
              <w:rPr>
                <w:lang w:eastAsia="x-none"/>
              </w:rPr>
              <w:t xml:space="preserve"> (“The </w:t>
            </w:r>
            <w:r w:rsidR="009C05F2" w:rsidRPr="000961F5">
              <w:rPr>
                <w:lang w:eastAsia="x-none"/>
              </w:rPr>
              <w:t xml:space="preserve">Placement </w:t>
            </w:r>
            <w:r w:rsidR="000227A2">
              <w:rPr>
                <w:lang w:eastAsia="x-none"/>
              </w:rPr>
              <w:t>F</w:t>
            </w:r>
            <w:r w:rsidR="009C05F2" w:rsidRPr="000961F5">
              <w:rPr>
                <w:lang w:eastAsia="x-none"/>
              </w:rPr>
              <w:t xml:space="preserve">orm (Over-allotment Option) </w:t>
            </w:r>
            <w:r w:rsidRPr="002B0661">
              <w:rPr>
                <w:lang w:eastAsia="x-none"/>
              </w:rPr>
              <w:t xml:space="preserve">of [IPO Initiation Field #2] has been submitted by someone else. It is not </w:t>
            </w:r>
            <w:r w:rsidRPr="000961F5">
              <w:rPr>
                <w:lang w:eastAsia="x-none"/>
              </w:rPr>
              <w:t xml:space="preserve">currently not </w:t>
            </w:r>
            <w:r w:rsidRPr="002B0661">
              <w:rPr>
                <w:lang w:eastAsia="x-none"/>
              </w:rPr>
              <w:t>open for amendment.”)</w:t>
            </w:r>
          </w:p>
          <w:p w14:paraId="2182A682" w14:textId="77777777" w:rsidR="00FD6511" w:rsidRPr="002B0661" w:rsidRDefault="00FD6511" w:rsidP="00626123">
            <w:pPr>
              <w:pStyle w:val="ListParagraph"/>
              <w:spacing w:after="0" w:line="276" w:lineRule="auto"/>
              <w:ind w:leftChars="0" w:left="232"/>
              <w:jc w:val="left"/>
              <w:rPr>
                <w:b/>
                <w:lang w:eastAsia="x-none"/>
              </w:rPr>
            </w:pPr>
          </w:p>
        </w:tc>
      </w:tr>
      <w:tr w:rsidR="00FD6511" w:rsidRPr="000961F5" w14:paraId="0E638B5D" w14:textId="77777777" w:rsidTr="00C86E6C">
        <w:trPr>
          <w:jc w:val="center"/>
        </w:trPr>
        <w:tc>
          <w:tcPr>
            <w:tcW w:w="572" w:type="dxa"/>
          </w:tcPr>
          <w:p w14:paraId="5E442F3B" w14:textId="24A3AF6D" w:rsidR="00FD6511" w:rsidRPr="002B0661" w:rsidRDefault="00FD6511" w:rsidP="00626123">
            <w:pPr>
              <w:spacing w:line="276" w:lineRule="auto"/>
              <w:ind w:left="0"/>
              <w:jc w:val="left"/>
              <w:rPr>
                <w:lang w:eastAsia="x-none"/>
              </w:rPr>
            </w:pPr>
            <w:r w:rsidRPr="000961F5">
              <w:rPr>
                <w:lang w:eastAsia="x-none"/>
              </w:rPr>
              <w:t>1</w:t>
            </w:r>
            <w:r w:rsidR="003F77C5" w:rsidRPr="000961F5">
              <w:rPr>
                <w:lang w:eastAsia="x-none"/>
              </w:rPr>
              <w:t>2</w:t>
            </w:r>
          </w:p>
        </w:tc>
        <w:tc>
          <w:tcPr>
            <w:tcW w:w="3318" w:type="dxa"/>
          </w:tcPr>
          <w:p w14:paraId="78D4C086" w14:textId="77777777" w:rsidR="00FD6511" w:rsidRPr="002B0661" w:rsidRDefault="00FD6511" w:rsidP="00626123">
            <w:pPr>
              <w:spacing w:line="276" w:lineRule="auto"/>
              <w:ind w:left="0"/>
              <w:jc w:val="left"/>
              <w:rPr>
                <w:lang w:eastAsia="x-none"/>
              </w:rPr>
            </w:pPr>
            <w:r w:rsidRPr="000961F5">
              <w:rPr>
                <w:lang w:eastAsia="x-none"/>
              </w:rPr>
              <w:t>Submitter</w:t>
            </w:r>
            <w:r w:rsidRPr="000961F5">
              <w:rPr>
                <w:b/>
                <w:lang w:eastAsia="x-none"/>
              </w:rPr>
              <w:t xml:space="preserve"> s</w:t>
            </w:r>
            <w:r w:rsidRPr="002B0661">
              <w:rPr>
                <w:b/>
                <w:lang w:eastAsia="x-none"/>
              </w:rPr>
              <w:t>ubmit</w:t>
            </w:r>
            <w:r w:rsidRPr="000961F5">
              <w:rPr>
                <w:b/>
                <w:lang w:eastAsia="x-none"/>
              </w:rPr>
              <w:t>s</w:t>
            </w:r>
            <w:r w:rsidRPr="002B0661">
              <w:rPr>
                <w:lang w:eastAsia="x-none"/>
              </w:rPr>
              <w:t xml:space="preserve"> e-form but another Submitter </w:t>
            </w:r>
            <w:r w:rsidRPr="002B0661">
              <w:rPr>
                <w:b/>
                <w:lang w:eastAsia="x-none"/>
              </w:rPr>
              <w:t>saved</w:t>
            </w:r>
            <w:r w:rsidRPr="002B0661">
              <w:rPr>
                <w:lang w:eastAsia="x-none"/>
              </w:rPr>
              <w:t xml:space="preserve"> </w:t>
            </w:r>
            <w:r w:rsidRPr="000961F5">
              <w:rPr>
                <w:lang w:eastAsia="x-none"/>
              </w:rPr>
              <w:t>another snapshot prior</w:t>
            </w:r>
          </w:p>
          <w:p w14:paraId="14EAC992" w14:textId="77777777" w:rsidR="00FD6511" w:rsidRPr="002B0661" w:rsidRDefault="00FD6511" w:rsidP="00626123">
            <w:pPr>
              <w:spacing w:line="276" w:lineRule="auto"/>
              <w:ind w:left="0"/>
              <w:jc w:val="left"/>
              <w:rPr>
                <w:lang w:eastAsia="x-none"/>
              </w:rPr>
            </w:pPr>
          </w:p>
        </w:tc>
        <w:tc>
          <w:tcPr>
            <w:tcW w:w="2354" w:type="dxa"/>
          </w:tcPr>
          <w:p w14:paraId="0E43A74E" w14:textId="77777777" w:rsidR="00FD6511" w:rsidRPr="002B0661" w:rsidRDefault="00FD6511" w:rsidP="002B0661">
            <w:pPr>
              <w:spacing w:line="276" w:lineRule="auto"/>
              <w:ind w:left="0"/>
              <w:jc w:val="left"/>
              <w:rPr>
                <w:lang w:eastAsia="x-none"/>
              </w:rPr>
            </w:pPr>
            <w:r w:rsidRPr="002B0661">
              <w:rPr>
                <w:lang w:eastAsia="x-none"/>
              </w:rPr>
              <w:t>At the point of e-form submission</w:t>
            </w:r>
          </w:p>
        </w:tc>
        <w:tc>
          <w:tcPr>
            <w:tcW w:w="4104" w:type="dxa"/>
          </w:tcPr>
          <w:p w14:paraId="547616D4" w14:textId="368D9C99" w:rsidR="00FD6511" w:rsidRPr="002B0661" w:rsidRDefault="00FD6511" w:rsidP="00626123">
            <w:pPr>
              <w:pStyle w:val="ListParagraph"/>
              <w:numPr>
                <w:ilvl w:val="0"/>
                <w:numId w:val="47"/>
              </w:numPr>
              <w:spacing w:after="0" w:line="276" w:lineRule="auto"/>
              <w:ind w:leftChars="0" w:left="232" w:hanging="232"/>
              <w:jc w:val="left"/>
              <w:rPr>
                <w:b/>
                <w:lang w:eastAsia="x-none"/>
              </w:rPr>
            </w:pPr>
            <w:r w:rsidRPr="002B0661">
              <w:rPr>
                <w:b/>
                <w:lang w:eastAsia="x-none"/>
              </w:rPr>
              <w:t xml:space="preserve">Reject </w:t>
            </w:r>
            <w:r w:rsidRPr="000961F5">
              <w:rPr>
                <w:b/>
                <w:lang w:eastAsia="x-none"/>
              </w:rPr>
              <w:t>submission</w:t>
            </w:r>
          </w:p>
          <w:p w14:paraId="5156A565" w14:textId="260242CB" w:rsidR="00FD6511" w:rsidRPr="002B0661" w:rsidRDefault="00FD6511" w:rsidP="00626123">
            <w:pPr>
              <w:pStyle w:val="ListParagraph"/>
              <w:numPr>
                <w:ilvl w:val="0"/>
                <w:numId w:val="47"/>
              </w:numPr>
              <w:spacing w:after="0" w:line="276" w:lineRule="auto"/>
              <w:ind w:leftChars="0" w:left="232" w:hanging="232"/>
              <w:jc w:val="left"/>
              <w:rPr>
                <w:b/>
                <w:lang w:eastAsia="x-none"/>
              </w:rPr>
            </w:pPr>
            <w:r w:rsidRPr="002B0661">
              <w:rPr>
                <w:b/>
                <w:lang w:eastAsia="x-none"/>
              </w:rPr>
              <w:t>Prompt Error message</w:t>
            </w:r>
            <w:r w:rsidRPr="002B0661">
              <w:rPr>
                <w:lang w:eastAsia="x-none"/>
              </w:rPr>
              <w:t xml:space="preserve"> (“The </w:t>
            </w:r>
            <w:r w:rsidR="009C05F2" w:rsidRPr="000961F5">
              <w:rPr>
                <w:lang w:eastAsia="x-none"/>
              </w:rPr>
              <w:t>Placement form (Over-allotment Option)</w:t>
            </w:r>
            <w:r w:rsidRPr="000961F5">
              <w:rPr>
                <w:lang w:eastAsia="x-none"/>
              </w:rPr>
              <w:t xml:space="preserve"> of </w:t>
            </w:r>
            <w:r w:rsidRPr="002B0661">
              <w:rPr>
                <w:lang w:eastAsia="x-none"/>
              </w:rPr>
              <w:t xml:space="preserve">[IPO Initiation Field #2] </w:t>
            </w:r>
            <w:r w:rsidRPr="000961F5">
              <w:rPr>
                <w:lang w:eastAsia="x-none"/>
              </w:rPr>
              <w:t>has been</w:t>
            </w:r>
            <w:r w:rsidRPr="002B0661">
              <w:rPr>
                <w:lang w:eastAsia="x-none"/>
              </w:rPr>
              <w:t xml:space="preserve"> updated</w:t>
            </w:r>
            <w:r w:rsidRPr="000961F5">
              <w:rPr>
                <w:lang w:eastAsia="x-none"/>
              </w:rPr>
              <w:t xml:space="preserve"> by another submitter</w:t>
            </w:r>
            <w:r w:rsidRPr="002B0661">
              <w:rPr>
                <w:lang w:eastAsia="x-none"/>
              </w:rPr>
              <w:t xml:space="preserve">. Please refresh the </w:t>
            </w:r>
            <w:r w:rsidRPr="000961F5">
              <w:rPr>
                <w:lang w:eastAsia="x-none"/>
              </w:rPr>
              <w:t xml:space="preserve">current </w:t>
            </w:r>
            <w:r w:rsidRPr="002B0661">
              <w:rPr>
                <w:lang w:eastAsia="x-none"/>
              </w:rPr>
              <w:t>page.”)</w:t>
            </w:r>
          </w:p>
          <w:p w14:paraId="0414007E" w14:textId="77777777" w:rsidR="00FD6511" w:rsidRPr="002B0661" w:rsidRDefault="00FD6511" w:rsidP="00626123">
            <w:pPr>
              <w:pStyle w:val="ListParagraph"/>
              <w:spacing w:after="0" w:line="276" w:lineRule="auto"/>
              <w:ind w:leftChars="0" w:left="232"/>
              <w:jc w:val="left"/>
              <w:rPr>
                <w:b/>
                <w:lang w:eastAsia="x-none"/>
              </w:rPr>
            </w:pPr>
          </w:p>
        </w:tc>
      </w:tr>
      <w:tr w:rsidR="00FD6511" w:rsidRPr="000961F5" w14:paraId="71C6C63E" w14:textId="77777777" w:rsidTr="00C86E6C">
        <w:trPr>
          <w:jc w:val="center"/>
        </w:trPr>
        <w:tc>
          <w:tcPr>
            <w:tcW w:w="572" w:type="dxa"/>
          </w:tcPr>
          <w:p w14:paraId="1BE61AFF" w14:textId="3FC93AF1" w:rsidR="00FD6511" w:rsidRPr="002B0661" w:rsidRDefault="00FD6511" w:rsidP="00626123">
            <w:pPr>
              <w:spacing w:line="276" w:lineRule="auto"/>
              <w:ind w:left="0"/>
              <w:jc w:val="left"/>
              <w:rPr>
                <w:lang w:eastAsia="x-none"/>
              </w:rPr>
            </w:pPr>
            <w:r w:rsidRPr="000961F5">
              <w:rPr>
                <w:lang w:eastAsia="x-none"/>
              </w:rPr>
              <w:t>1</w:t>
            </w:r>
            <w:r w:rsidR="003F77C5" w:rsidRPr="000961F5">
              <w:rPr>
                <w:lang w:eastAsia="x-none"/>
              </w:rPr>
              <w:t>3</w:t>
            </w:r>
          </w:p>
        </w:tc>
        <w:tc>
          <w:tcPr>
            <w:tcW w:w="3318" w:type="dxa"/>
          </w:tcPr>
          <w:p w14:paraId="65A6628E" w14:textId="77777777" w:rsidR="00FD6511" w:rsidRPr="002B0661" w:rsidRDefault="00FD6511" w:rsidP="00626123">
            <w:pPr>
              <w:spacing w:line="276" w:lineRule="auto"/>
              <w:ind w:left="0"/>
              <w:jc w:val="left"/>
              <w:rPr>
                <w:lang w:eastAsia="x-none"/>
              </w:rPr>
            </w:pPr>
            <w:r w:rsidRPr="000961F5">
              <w:rPr>
                <w:lang w:eastAsia="x-none"/>
              </w:rPr>
              <w:t>Submitter</w:t>
            </w:r>
            <w:r w:rsidRPr="000961F5">
              <w:rPr>
                <w:b/>
                <w:lang w:eastAsia="x-none"/>
              </w:rPr>
              <w:t xml:space="preserve"> s</w:t>
            </w:r>
            <w:r w:rsidRPr="002B0661">
              <w:rPr>
                <w:b/>
                <w:lang w:eastAsia="x-none"/>
              </w:rPr>
              <w:t>ubmit</w:t>
            </w:r>
            <w:r w:rsidRPr="000961F5">
              <w:rPr>
                <w:b/>
                <w:lang w:eastAsia="x-none"/>
              </w:rPr>
              <w:t>s</w:t>
            </w:r>
            <w:r w:rsidRPr="002B0661">
              <w:rPr>
                <w:lang w:eastAsia="x-none"/>
              </w:rPr>
              <w:t xml:space="preserve"> e-form but another Submitter </w:t>
            </w:r>
            <w:r w:rsidRPr="002B0661">
              <w:rPr>
                <w:b/>
                <w:lang w:eastAsia="x-none"/>
              </w:rPr>
              <w:t>submitted</w:t>
            </w:r>
            <w:r w:rsidRPr="002B0661">
              <w:rPr>
                <w:lang w:eastAsia="x-none"/>
              </w:rPr>
              <w:t xml:space="preserve"> </w:t>
            </w:r>
            <w:r w:rsidRPr="000961F5">
              <w:rPr>
                <w:lang w:eastAsia="x-none"/>
              </w:rPr>
              <w:t>another snapshot prior</w:t>
            </w:r>
          </w:p>
          <w:p w14:paraId="3B1FCB16" w14:textId="77777777" w:rsidR="00FD6511" w:rsidRPr="002B0661" w:rsidRDefault="00FD6511" w:rsidP="00626123">
            <w:pPr>
              <w:spacing w:line="276" w:lineRule="auto"/>
              <w:ind w:left="0"/>
              <w:jc w:val="left"/>
              <w:rPr>
                <w:lang w:eastAsia="x-none"/>
              </w:rPr>
            </w:pPr>
          </w:p>
        </w:tc>
        <w:tc>
          <w:tcPr>
            <w:tcW w:w="2354" w:type="dxa"/>
          </w:tcPr>
          <w:p w14:paraId="4DBEDB3D" w14:textId="77777777" w:rsidR="00FD6511" w:rsidRPr="002B0661" w:rsidRDefault="00FD6511" w:rsidP="002B0661">
            <w:pPr>
              <w:spacing w:line="276" w:lineRule="auto"/>
              <w:ind w:left="0"/>
              <w:jc w:val="left"/>
              <w:rPr>
                <w:lang w:eastAsia="x-none"/>
              </w:rPr>
            </w:pPr>
            <w:r w:rsidRPr="002B0661">
              <w:rPr>
                <w:lang w:eastAsia="x-none"/>
              </w:rPr>
              <w:t>At the point of e-form submission</w:t>
            </w:r>
          </w:p>
        </w:tc>
        <w:tc>
          <w:tcPr>
            <w:tcW w:w="4104" w:type="dxa"/>
          </w:tcPr>
          <w:p w14:paraId="2DEDA19B" w14:textId="77777777" w:rsidR="00FD6511" w:rsidRPr="000961F5" w:rsidRDefault="00FD6511" w:rsidP="00626123">
            <w:pPr>
              <w:pStyle w:val="ListParagraph"/>
              <w:numPr>
                <w:ilvl w:val="0"/>
                <w:numId w:val="47"/>
              </w:numPr>
              <w:spacing w:after="0" w:line="276" w:lineRule="auto"/>
              <w:ind w:leftChars="0" w:left="232" w:hanging="232"/>
              <w:jc w:val="left"/>
              <w:rPr>
                <w:b/>
                <w:lang w:eastAsia="x-none"/>
              </w:rPr>
            </w:pPr>
            <w:r w:rsidRPr="000961F5">
              <w:rPr>
                <w:b/>
                <w:lang w:eastAsia="x-none"/>
              </w:rPr>
              <w:t>Reject submission</w:t>
            </w:r>
          </w:p>
          <w:p w14:paraId="6F1501CE" w14:textId="1092677E" w:rsidR="00FD6511" w:rsidRPr="002B0661" w:rsidRDefault="00FD6511" w:rsidP="00626123">
            <w:pPr>
              <w:pStyle w:val="ListParagraph"/>
              <w:numPr>
                <w:ilvl w:val="0"/>
                <w:numId w:val="47"/>
              </w:numPr>
              <w:spacing w:after="0" w:line="276" w:lineRule="auto"/>
              <w:ind w:leftChars="0" w:left="232" w:hanging="232"/>
              <w:jc w:val="left"/>
              <w:rPr>
                <w:b/>
                <w:lang w:eastAsia="x-none"/>
              </w:rPr>
            </w:pPr>
            <w:r w:rsidRPr="002B0661">
              <w:rPr>
                <w:b/>
                <w:lang w:eastAsia="x-none"/>
              </w:rPr>
              <w:t>Prompt Error message</w:t>
            </w:r>
            <w:r w:rsidRPr="002B0661">
              <w:rPr>
                <w:lang w:eastAsia="x-none"/>
              </w:rPr>
              <w:t xml:space="preserve"> (“The </w:t>
            </w:r>
            <w:r w:rsidR="009C05F2" w:rsidRPr="000961F5">
              <w:rPr>
                <w:lang w:eastAsia="x-none"/>
              </w:rPr>
              <w:t xml:space="preserve">Placement </w:t>
            </w:r>
            <w:r w:rsidR="00AD213E">
              <w:rPr>
                <w:lang w:eastAsia="x-none"/>
              </w:rPr>
              <w:t>F</w:t>
            </w:r>
            <w:r w:rsidR="009C05F2" w:rsidRPr="000961F5">
              <w:rPr>
                <w:lang w:eastAsia="x-none"/>
              </w:rPr>
              <w:t>orm (Over-allotment Option)</w:t>
            </w:r>
            <w:r w:rsidRPr="002B0661">
              <w:rPr>
                <w:lang w:eastAsia="x-none"/>
              </w:rPr>
              <w:t xml:space="preserve"> of [IPO Initiation Field #2] has been submitted by someone else. It is not </w:t>
            </w:r>
            <w:r w:rsidRPr="000961F5">
              <w:rPr>
                <w:lang w:eastAsia="x-none"/>
              </w:rPr>
              <w:t xml:space="preserve">currently not </w:t>
            </w:r>
            <w:r w:rsidRPr="002B0661">
              <w:rPr>
                <w:lang w:eastAsia="x-none"/>
              </w:rPr>
              <w:t>open for amendment.”)</w:t>
            </w:r>
          </w:p>
          <w:p w14:paraId="13F3245D" w14:textId="77777777" w:rsidR="00FD6511" w:rsidRPr="002B0661" w:rsidRDefault="00FD6511" w:rsidP="00626123">
            <w:pPr>
              <w:pStyle w:val="ListParagraph"/>
              <w:spacing w:after="0" w:line="276" w:lineRule="auto"/>
              <w:ind w:leftChars="0" w:left="232"/>
              <w:jc w:val="left"/>
              <w:rPr>
                <w:b/>
                <w:lang w:eastAsia="x-none"/>
              </w:rPr>
            </w:pPr>
          </w:p>
        </w:tc>
      </w:tr>
      <w:tr w:rsidR="00FD6511" w:rsidRPr="000961F5" w14:paraId="4112D858" w14:textId="77777777" w:rsidTr="00C86E6C">
        <w:trPr>
          <w:jc w:val="center"/>
        </w:trPr>
        <w:tc>
          <w:tcPr>
            <w:tcW w:w="572" w:type="dxa"/>
          </w:tcPr>
          <w:p w14:paraId="71B03D25" w14:textId="3B34FA80" w:rsidR="00FD6511" w:rsidRPr="000961F5" w:rsidRDefault="00FD6511" w:rsidP="00626123">
            <w:pPr>
              <w:spacing w:line="276" w:lineRule="auto"/>
              <w:ind w:left="0"/>
              <w:jc w:val="left"/>
              <w:rPr>
                <w:lang w:eastAsia="x-none"/>
              </w:rPr>
            </w:pPr>
            <w:r w:rsidRPr="000961F5">
              <w:rPr>
                <w:lang w:eastAsia="x-none"/>
              </w:rPr>
              <w:t>1</w:t>
            </w:r>
            <w:r w:rsidR="003F77C5" w:rsidRPr="000961F5">
              <w:rPr>
                <w:lang w:eastAsia="x-none"/>
              </w:rPr>
              <w:t>4</w:t>
            </w:r>
          </w:p>
        </w:tc>
        <w:tc>
          <w:tcPr>
            <w:tcW w:w="3318" w:type="dxa"/>
          </w:tcPr>
          <w:p w14:paraId="1126A1C4" w14:textId="77777777" w:rsidR="00FD6511" w:rsidRPr="000961F5" w:rsidRDefault="00FD6511" w:rsidP="00626123">
            <w:pPr>
              <w:spacing w:line="276" w:lineRule="auto"/>
              <w:ind w:left="0"/>
              <w:jc w:val="left"/>
              <w:rPr>
                <w:lang w:eastAsia="x-none"/>
              </w:rPr>
            </w:pPr>
            <w:r w:rsidRPr="000961F5">
              <w:rPr>
                <w:lang w:eastAsia="x-none"/>
              </w:rPr>
              <w:t xml:space="preserve">HKSCC reverts a e-form in “Submitted” sub-flow status </w:t>
            </w:r>
          </w:p>
        </w:tc>
        <w:tc>
          <w:tcPr>
            <w:tcW w:w="2354" w:type="dxa"/>
          </w:tcPr>
          <w:p w14:paraId="12189048" w14:textId="77777777" w:rsidR="00FD6511" w:rsidRPr="000961F5" w:rsidRDefault="00FD6511" w:rsidP="002B0661">
            <w:pPr>
              <w:spacing w:line="276" w:lineRule="auto"/>
              <w:ind w:left="0"/>
              <w:jc w:val="left"/>
              <w:rPr>
                <w:lang w:eastAsia="x-none"/>
              </w:rPr>
            </w:pPr>
            <w:r w:rsidRPr="000961F5">
              <w:rPr>
                <w:lang w:eastAsia="x-none"/>
              </w:rPr>
              <w:t>At the point of reverting e-form</w:t>
            </w:r>
          </w:p>
        </w:tc>
        <w:tc>
          <w:tcPr>
            <w:tcW w:w="4104" w:type="dxa"/>
          </w:tcPr>
          <w:p w14:paraId="5363D6D9" w14:textId="77777777" w:rsidR="00FD6511" w:rsidRPr="000961F5" w:rsidRDefault="00FD6511" w:rsidP="00626123">
            <w:pPr>
              <w:pStyle w:val="ListParagraph"/>
              <w:numPr>
                <w:ilvl w:val="0"/>
                <w:numId w:val="47"/>
              </w:numPr>
              <w:spacing w:after="0" w:line="276" w:lineRule="auto"/>
              <w:ind w:leftChars="0" w:left="232" w:hanging="232"/>
              <w:jc w:val="left"/>
              <w:rPr>
                <w:b/>
                <w:lang w:eastAsia="x-none"/>
              </w:rPr>
            </w:pPr>
            <w:r w:rsidRPr="000961F5">
              <w:rPr>
                <w:b/>
              </w:rPr>
              <w:t xml:space="preserve">Change status </w:t>
            </w:r>
            <w:r w:rsidRPr="000961F5">
              <w:t>of e-</w:t>
            </w:r>
            <w:r w:rsidRPr="000961F5">
              <w:rPr>
                <w:rFonts w:eastAsia="Times New Roman"/>
                <w:color w:val="000000"/>
              </w:rPr>
              <w:t>form</w:t>
            </w:r>
            <w:r w:rsidRPr="000961F5">
              <w:t xml:space="preserve"> to ‘Reverted’</w:t>
            </w:r>
          </w:p>
          <w:p w14:paraId="0FB47BA0" w14:textId="6D7BF1F6" w:rsidR="00FD6511" w:rsidRPr="000961F5" w:rsidRDefault="00FD6511" w:rsidP="00626123">
            <w:pPr>
              <w:pStyle w:val="ListParagraph"/>
              <w:numPr>
                <w:ilvl w:val="0"/>
                <w:numId w:val="47"/>
              </w:numPr>
              <w:spacing w:after="0" w:line="276" w:lineRule="auto"/>
              <w:ind w:leftChars="0" w:left="232" w:hanging="232"/>
              <w:jc w:val="left"/>
              <w:rPr>
                <w:b/>
                <w:lang w:eastAsia="x-none"/>
              </w:rPr>
            </w:pPr>
            <w:r w:rsidRPr="000961F5">
              <w:rPr>
                <w:b/>
                <w:lang w:eastAsia="x-none"/>
              </w:rPr>
              <w:t>Prompt notification [</w:t>
            </w:r>
            <w:r w:rsidR="00C86E6C">
              <w:rPr>
                <w:b/>
                <w:lang w:eastAsia="x-none"/>
              </w:rPr>
              <w:t>All Submitters</w:t>
            </w:r>
            <w:r w:rsidRPr="000961F5">
              <w:rPr>
                <w:b/>
                <w:lang w:eastAsia="x-none"/>
              </w:rPr>
              <w:t xml:space="preserve"> / HKSCC] </w:t>
            </w:r>
            <w:r w:rsidRPr="000961F5">
              <w:rPr>
                <w:lang w:eastAsia="x-none"/>
              </w:rPr>
              <w:t xml:space="preserve">(“The </w:t>
            </w:r>
            <w:r w:rsidR="00AD213E">
              <w:rPr>
                <w:lang w:eastAsia="x-none"/>
              </w:rPr>
              <w:t>Placement F</w:t>
            </w:r>
            <w:r w:rsidR="009C05F2" w:rsidRPr="000961F5">
              <w:rPr>
                <w:lang w:eastAsia="x-none"/>
              </w:rPr>
              <w:t>orm (Over-allotment Option)</w:t>
            </w:r>
            <w:r w:rsidRPr="000961F5">
              <w:rPr>
                <w:lang w:eastAsia="x-none"/>
              </w:rPr>
              <w:t xml:space="preserve"> of [IPO Initiation Field #2] has been reverted.”)</w:t>
            </w:r>
          </w:p>
          <w:p w14:paraId="19F758B5" w14:textId="77777777" w:rsidR="00FD6511" w:rsidRPr="000961F5" w:rsidRDefault="00FD6511" w:rsidP="00626123">
            <w:pPr>
              <w:pStyle w:val="ListParagraph"/>
              <w:spacing w:after="0" w:line="276" w:lineRule="auto"/>
              <w:ind w:leftChars="0" w:left="232"/>
              <w:jc w:val="left"/>
              <w:rPr>
                <w:b/>
                <w:lang w:eastAsia="x-none"/>
              </w:rPr>
            </w:pPr>
          </w:p>
        </w:tc>
      </w:tr>
      <w:tr w:rsidR="00FD6511" w:rsidRPr="000961F5" w14:paraId="03783F45" w14:textId="77777777" w:rsidTr="00C86E6C">
        <w:trPr>
          <w:jc w:val="center"/>
        </w:trPr>
        <w:tc>
          <w:tcPr>
            <w:tcW w:w="572" w:type="dxa"/>
          </w:tcPr>
          <w:p w14:paraId="0B02717A" w14:textId="2CD4A09F" w:rsidR="00FD6511" w:rsidRPr="000961F5" w:rsidRDefault="00FD6511" w:rsidP="00626123">
            <w:pPr>
              <w:spacing w:line="276" w:lineRule="auto"/>
              <w:ind w:left="0"/>
              <w:jc w:val="left"/>
              <w:rPr>
                <w:lang w:eastAsia="x-none"/>
              </w:rPr>
            </w:pPr>
            <w:r w:rsidRPr="000961F5">
              <w:rPr>
                <w:lang w:eastAsia="x-none"/>
              </w:rPr>
              <w:lastRenderedPageBreak/>
              <w:t>1</w:t>
            </w:r>
            <w:r w:rsidR="003F77C5" w:rsidRPr="000961F5">
              <w:rPr>
                <w:lang w:eastAsia="x-none"/>
              </w:rPr>
              <w:t>5</w:t>
            </w:r>
          </w:p>
        </w:tc>
        <w:tc>
          <w:tcPr>
            <w:tcW w:w="3318" w:type="dxa"/>
          </w:tcPr>
          <w:p w14:paraId="77C81010" w14:textId="7422CBE0" w:rsidR="00FD6511" w:rsidRPr="000961F5" w:rsidRDefault="00FD6511" w:rsidP="00626123">
            <w:pPr>
              <w:spacing w:line="276" w:lineRule="auto"/>
              <w:ind w:left="0"/>
              <w:jc w:val="left"/>
              <w:rPr>
                <w:lang w:eastAsia="x-none"/>
              </w:rPr>
            </w:pPr>
            <w:r w:rsidRPr="000961F5">
              <w:rPr>
                <w:lang w:eastAsia="x-none"/>
              </w:rPr>
              <w:t xml:space="preserve">HKSCC clears the form </w:t>
            </w:r>
          </w:p>
        </w:tc>
        <w:tc>
          <w:tcPr>
            <w:tcW w:w="2354" w:type="dxa"/>
          </w:tcPr>
          <w:p w14:paraId="511D1F3C" w14:textId="77777777" w:rsidR="00FD6511" w:rsidRPr="000961F5" w:rsidRDefault="00FD6511" w:rsidP="002B0661">
            <w:pPr>
              <w:spacing w:line="276" w:lineRule="auto"/>
              <w:ind w:left="0"/>
              <w:jc w:val="left"/>
              <w:rPr>
                <w:lang w:eastAsia="x-none"/>
              </w:rPr>
            </w:pPr>
            <w:r w:rsidRPr="000961F5">
              <w:rPr>
                <w:lang w:eastAsia="x-none"/>
              </w:rPr>
              <w:t>At the point of e-form clear</w:t>
            </w:r>
          </w:p>
        </w:tc>
        <w:tc>
          <w:tcPr>
            <w:tcW w:w="4104" w:type="dxa"/>
          </w:tcPr>
          <w:p w14:paraId="65443083" w14:textId="75F44197" w:rsidR="00FD6511" w:rsidRPr="000961F5" w:rsidRDefault="00FD6511" w:rsidP="00626123">
            <w:pPr>
              <w:pStyle w:val="ListParagraph"/>
              <w:numPr>
                <w:ilvl w:val="0"/>
                <w:numId w:val="47"/>
              </w:numPr>
              <w:spacing w:after="0" w:line="276" w:lineRule="auto"/>
              <w:ind w:leftChars="0" w:left="232" w:hanging="232"/>
              <w:jc w:val="left"/>
              <w:rPr>
                <w:b/>
                <w:lang w:eastAsia="x-none"/>
              </w:rPr>
            </w:pPr>
            <w:r w:rsidRPr="000961F5">
              <w:rPr>
                <w:b/>
              </w:rPr>
              <w:t xml:space="preserve">Change status </w:t>
            </w:r>
            <w:r w:rsidRPr="000961F5">
              <w:t>of e-</w:t>
            </w:r>
            <w:r w:rsidRPr="000961F5">
              <w:rPr>
                <w:rFonts w:eastAsia="Times New Roman"/>
                <w:color w:val="000000"/>
              </w:rPr>
              <w:t>form</w:t>
            </w:r>
            <w:r w:rsidRPr="000961F5">
              <w:t xml:space="preserve"> to ‘</w:t>
            </w:r>
            <w:r w:rsidR="00B17644" w:rsidRPr="000961F5">
              <w:t>Cleared’</w:t>
            </w:r>
          </w:p>
          <w:p w14:paraId="04060B21" w14:textId="378D0FB3" w:rsidR="00FD6511" w:rsidRPr="000961F5" w:rsidRDefault="00FD6511" w:rsidP="00626123">
            <w:pPr>
              <w:pStyle w:val="ListParagraph"/>
              <w:numPr>
                <w:ilvl w:val="0"/>
                <w:numId w:val="47"/>
              </w:numPr>
              <w:spacing w:after="0" w:line="276" w:lineRule="auto"/>
              <w:ind w:leftChars="0" w:left="232" w:hanging="232"/>
              <w:jc w:val="left"/>
              <w:rPr>
                <w:b/>
                <w:lang w:eastAsia="x-none"/>
              </w:rPr>
            </w:pPr>
            <w:r w:rsidRPr="000961F5">
              <w:rPr>
                <w:b/>
                <w:lang w:eastAsia="x-none"/>
              </w:rPr>
              <w:t>Generate</w:t>
            </w:r>
            <w:r w:rsidRPr="000961F5">
              <w:rPr>
                <w:lang w:eastAsia="x-none"/>
              </w:rPr>
              <w:t xml:space="preserve"> </w:t>
            </w:r>
            <w:r w:rsidR="009C05F2" w:rsidRPr="000961F5">
              <w:rPr>
                <w:lang w:eastAsia="x-none"/>
              </w:rPr>
              <w:t>Placement form (Over-allotment Option)</w:t>
            </w:r>
            <w:r w:rsidRPr="000961F5">
              <w:rPr>
                <w:lang w:eastAsia="x-none"/>
              </w:rPr>
              <w:t xml:space="preserve"> PDF</w:t>
            </w:r>
          </w:p>
          <w:p w14:paraId="76E595ED" w14:textId="13F42A5E" w:rsidR="00FD6511" w:rsidRPr="000961F5" w:rsidRDefault="00FD6511" w:rsidP="00626123">
            <w:pPr>
              <w:pStyle w:val="ListParagraph"/>
              <w:numPr>
                <w:ilvl w:val="0"/>
                <w:numId w:val="47"/>
              </w:numPr>
              <w:spacing w:after="0" w:line="276" w:lineRule="auto"/>
              <w:ind w:leftChars="0" w:left="232" w:hanging="232"/>
              <w:jc w:val="left"/>
              <w:rPr>
                <w:b/>
                <w:lang w:eastAsia="x-none"/>
              </w:rPr>
            </w:pPr>
            <w:r w:rsidRPr="000961F5">
              <w:rPr>
                <w:b/>
                <w:lang w:eastAsia="x-none"/>
              </w:rPr>
              <w:t>Prompt notification [</w:t>
            </w:r>
            <w:r w:rsidR="00C86E6C">
              <w:rPr>
                <w:b/>
                <w:lang w:eastAsia="x-none"/>
              </w:rPr>
              <w:t>All Submitters</w:t>
            </w:r>
            <w:r w:rsidRPr="000961F5">
              <w:rPr>
                <w:b/>
                <w:lang w:eastAsia="x-none"/>
              </w:rPr>
              <w:t xml:space="preserve"> / HKSCC] </w:t>
            </w:r>
            <w:r w:rsidRPr="000961F5">
              <w:rPr>
                <w:lang w:eastAsia="x-none"/>
              </w:rPr>
              <w:t xml:space="preserve">(“The PDF of </w:t>
            </w:r>
            <w:r w:rsidR="00AD213E">
              <w:rPr>
                <w:lang w:eastAsia="x-none"/>
              </w:rPr>
              <w:t>Placement F</w:t>
            </w:r>
            <w:r w:rsidR="009C05F2" w:rsidRPr="000961F5">
              <w:rPr>
                <w:lang w:eastAsia="x-none"/>
              </w:rPr>
              <w:t>orm (Over-allotment Option)</w:t>
            </w:r>
            <w:r w:rsidRPr="000961F5">
              <w:rPr>
                <w:lang w:eastAsia="x-none"/>
              </w:rPr>
              <w:t xml:space="preserve"> for [IPO Initiation Field #2] has been generated.”)</w:t>
            </w:r>
          </w:p>
          <w:p w14:paraId="60B593FD" w14:textId="5B032851" w:rsidR="00FD6511" w:rsidRPr="000961F5" w:rsidRDefault="00FD6511" w:rsidP="00626123">
            <w:pPr>
              <w:pStyle w:val="ListParagraph"/>
              <w:numPr>
                <w:ilvl w:val="0"/>
                <w:numId w:val="47"/>
              </w:numPr>
              <w:spacing w:after="0" w:line="276" w:lineRule="auto"/>
              <w:ind w:leftChars="0" w:left="232" w:hanging="232"/>
              <w:jc w:val="left"/>
              <w:rPr>
                <w:b/>
                <w:lang w:eastAsia="x-none"/>
              </w:rPr>
            </w:pPr>
            <w:r w:rsidRPr="000961F5">
              <w:rPr>
                <w:b/>
                <w:lang w:eastAsia="x-none"/>
              </w:rPr>
              <w:t xml:space="preserve">Send email with PDF attachment (encrypted by AES-256) [Depo Team / HKSCC] </w:t>
            </w:r>
            <w:r w:rsidRPr="000961F5">
              <w:rPr>
                <w:lang w:eastAsia="x-none"/>
              </w:rPr>
              <w:t xml:space="preserve">(“The </w:t>
            </w:r>
            <w:r w:rsidR="009C05F2" w:rsidRPr="000961F5">
              <w:rPr>
                <w:lang w:eastAsia="x-none"/>
              </w:rPr>
              <w:t xml:space="preserve">Placement </w:t>
            </w:r>
            <w:r w:rsidR="00A456B8">
              <w:rPr>
                <w:lang w:eastAsia="x-none"/>
              </w:rPr>
              <w:t>F</w:t>
            </w:r>
            <w:r w:rsidR="009C05F2" w:rsidRPr="000961F5">
              <w:rPr>
                <w:lang w:eastAsia="x-none"/>
              </w:rPr>
              <w:t>orm (Over-allotment Option)</w:t>
            </w:r>
            <w:r w:rsidRPr="000961F5">
              <w:rPr>
                <w:lang w:eastAsia="x-none"/>
              </w:rPr>
              <w:t xml:space="preserve"> of [IPO Initiation Field #2] has been </w:t>
            </w:r>
            <w:r w:rsidR="00100013" w:rsidRPr="000961F5">
              <w:rPr>
                <w:lang w:eastAsia="x-none"/>
              </w:rPr>
              <w:t>generated</w:t>
            </w:r>
            <w:r w:rsidRPr="000961F5">
              <w:rPr>
                <w:lang w:eastAsia="x-none"/>
              </w:rPr>
              <w:t>.”)</w:t>
            </w:r>
          </w:p>
          <w:p w14:paraId="30FB4A85" w14:textId="4F34EE9C" w:rsidR="00FD6511" w:rsidRPr="000961F5" w:rsidRDefault="00FD6511" w:rsidP="00626123">
            <w:pPr>
              <w:pStyle w:val="ListParagraph"/>
              <w:numPr>
                <w:ilvl w:val="0"/>
                <w:numId w:val="47"/>
              </w:numPr>
              <w:spacing w:after="0" w:line="276" w:lineRule="auto"/>
              <w:ind w:leftChars="0" w:left="232" w:hanging="232"/>
              <w:jc w:val="left"/>
              <w:rPr>
                <w:b/>
                <w:lang w:eastAsia="x-none"/>
              </w:rPr>
            </w:pPr>
            <w:r w:rsidRPr="000961F5">
              <w:rPr>
                <w:b/>
                <w:lang w:eastAsia="x-none"/>
              </w:rPr>
              <w:t>Send email without PDF attachment [</w:t>
            </w:r>
            <w:r w:rsidR="00C86E6C">
              <w:rPr>
                <w:b/>
                <w:lang w:eastAsia="x-none"/>
              </w:rPr>
              <w:t>All Submitters</w:t>
            </w:r>
            <w:r w:rsidRPr="000961F5">
              <w:rPr>
                <w:b/>
                <w:lang w:eastAsia="x-none"/>
              </w:rPr>
              <w:t xml:space="preserve">] </w:t>
            </w:r>
            <w:r w:rsidRPr="000961F5">
              <w:rPr>
                <w:lang w:eastAsia="x-none"/>
              </w:rPr>
              <w:t xml:space="preserve">(“The </w:t>
            </w:r>
            <w:r w:rsidR="00A456B8">
              <w:rPr>
                <w:lang w:eastAsia="x-none"/>
              </w:rPr>
              <w:t>Placement F</w:t>
            </w:r>
            <w:r w:rsidR="009C05F2" w:rsidRPr="000961F5">
              <w:rPr>
                <w:lang w:eastAsia="x-none"/>
              </w:rPr>
              <w:t>orm (Over-allotment Option)</w:t>
            </w:r>
            <w:r w:rsidRPr="000961F5">
              <w:rPr>
                <w:lang w:eastAsia="x-none"/>
              </w:rPr>
              <w:t xml:space="preserve"> of [IPO Initiation Field #2] has been </w:t>
            </w:r>
            <w:r w:rsidR="008776CC" w:rsidRPr="000961F5">
              <w:rPr>
                <w:lang w:eastAsia="x-none"/>
              </w:rPr>
              <w:t>generated</w:t>
            </w:r>
            <w:r w:rsidRPr="000961F5">
              <w:rPr>
                <w:lang w:eastAsia="x-none"/>
              </w:rPr>
              <w:t>. The PDF document may be downloaded by logging onto FINI.”)</w:t>
            </w:r>
          </w:p>
          <w:p w14:paraId="3366A297" w14:textId="77777777" w:rsidR="00FD6511" w:rsidRPr="000961F5" w:rsidRDefault="00FD6511" w:rsidP="00626123">
            <w:pPr>
              <w:pStyle w:val="ListParagraph"/>
              <w:spacing w:after="0" w:line="276" w:lineRule="auto"/>
              <w:ind w:leftChars="0" w:left="232"/>
              <w:jc w:val="left"/>
              <w:rPr>
                <w:b/>
                <w:lang w:eastAsia="x-none"/>
              </w:rPr>
            </w:pPr>
          </w:p>
        </w:tc>
      </w:tr>
      <w:tr w:rsidR="00FD6511" w:rsidRPr="000961F5" w14:paraId="6C477E30" w14:textId="77777777" w:rsidTr="00C86E6C">
        <w:trPr>
          <w:jc w:val="center"/>
        </w:trPr>
        <w:tc>
          <w:tcPr>
            <w:tcW w:w="572" w:type="dxa"/>
          </w:tcPr>
          <w:p w14:paraId="371FE753" w14:textId="0C07C1A2" w:rsidR="00FD6511" w:rsidRPr="000961F5" w:rsidRDefault="00FD6511" w:rsidP="00626123">
            <w:pPr>
              <w:spacing w:line="276" w:lineRule="auto"/>
              <w:ind w:left="0"/>
              <w:jc w:val="left"/>
              <w:rPr>
                <w:lang w:eastAsia="x-none"/>
              </w:rPr>
            </w:pPr>
            <w:r w:rsidRPr="000961F5">
              <w:rPr>
                <w:lang w:eastAsia="x-none"/>
              </w:rPr>
              <w:t>1</w:t>
            </w:r>
            <w:r w:rsidR="003F77C5" w:rsidRPr="000961F5">
              <w:rPr>
                <w:lang w:eastAsia="x-none"/>
              </w:rPr>
              <w:t>6</w:t>
            </w:r>
          </w:p>
        </w:tc>
        <w:tc>
          <w:tcPr>
            <w:tcW w:w="3318" w:type="dxa"/>
          </w:tcPr>
          <w:p w14:paraId="5DFA29E7" w14:textId="77777777" w:rsidR="00FD6511" w:rsidRPr="000961F5" w:rsidRDefault="00FD6511" w:rsidP="00626123">
            <w:pPr>
              <w:spacing w:line="276" w:lineRule="auto"/>
              <w:ind w:left="0"/>
              <w:jc w:val="left"/>
              <w:rPr>
                <w:lang w:eastAsia="x-none"/>
              </w:rPr>
            </w:pPr>
            <w:r w:rsidRPr="000961F5">
              <w:rPr>
                <w:lang w:eastAsia="x-none"/>
              </w:rPr>
              <w:t>HKSCC reverts a cleared e-form in “Cleared” sub-flow status</w:t>
            </w:r>
          </w:p>
        </w:tc>
        <w:tc>
          <w:tcPr>
            <w:tcW w:w="2354" w:type="dxa"/>
          </w:tcPr>
          <w:p w14:paraId="61265915" w14:textId="77777777" w:rsidR="00FD6511" w:rsidRPr="000961F5" w:rsidRDefault="00FD6511" w:rsidP="00626123">
            <w:pPr>
              <w:spacing w:line="276" w:lineRule="auto"/>
              <w:ind w:left="0"/>
              <w:jc w:val="left"/>
              <w:rPr>
                <w:lang w:eastAsia="x-none"/>
              </w:rPr>
            </w:pPr>
            <w:r w:rsidRPr="000961F5">
              <w:rPr>
                <w:lang w:eastAsia="x-none"/>
              </w:rPr>
              <w:t>At the point of reverting e-form</w:t>
            </w:r>
          </w:p>
        </w:tc>
        <w:tc>
          <w:tcPr>
            <w:tcW w:w="4104" w:type="dxa"/>
          </w:tcPr>
          <w:p w14:paraId="1734767D" w14:textId="77777777" w:rsidR="00FD6511" w:rsidRPr="000961F5" w:rsidRDefault="00FD6511" w:rsidP="00626123">
            <w:pPr>
              <w:pStyle w:val="ListParagraph"/>
              <w:numPr>
                <w:ilvl w:val="0"/>
                <w:numId w:val="47"/>
              </w:numPr>
              <w:spacing w:after="0" w:line="276" w:lineRule="auto"/>
              <w:ind w:leftChars="0" w:left="232" w:hanging="232"/>
              <w:jc w:val="left"/>
              <w:rPr>
                <w:b/>
                <w:lang w:eastAsia="x-none"/>
              </w:rPr>
            </w:pPr>
            <w:r w:rsidRPr="000961F5">
              <w:rPr>
                <w:b/>
              </w:rPr>
              <w:t xml:space="preserve">Change status </w:t>
            </w:r>
            <w:r w:rsidRPr="000961F5">
              <w:t>of e-</w:t>
            </w:r>
            <w:r w:rsidRPr="000961F5">
              <w:rPr>
                <w:rFonts w:eastAsia="Times New Roman"/>
                <w:color w:val="000000"/>
              </w:rPr>
              <w:t>form</w:t>
            </w:r>
            <w:r w:rsidRPr="000961F5">
              <w:t xml:space="preserve"> to ‘Reverted’</w:t>
            </w:r>
          </w:p>
          <w:p w14:paraId="1EAF4175" w14:textId="146BDD2E" w:rsidR="00FD6511" w:rsidRPr="000961F5" w:rsidRDefault="00FD6511" w:rsidP="00626123">
            <w:pPr>
              <w:pStyle w:val="ListParagraph"/>
              <w:numPr>
                <w:ilvl w:val="0"/>
                <w:numId w:val="47"/>
              </w:numPr>
              <w:spacing w:after="0" w:line="276" w:lineRule="auto"/>
              <w:ind w:leftChars="0" w:left="232" w:hanging="232"/>
              <w:jc w:val="left"/>
              <w:rPr>
                <w:b/>
                <w:lang w:eastAsia="x-none"/>
              </w:rPr>
            </w:pPr>
            <w:r w:rsidRPr="000961F5">
              <w:rPr>
                <w:b/>
                <w:lang w:eastAsia="x-none"/>
              </w:rPr>
              <w:t>Prompt notification [</w:t>
            </w:r>
            <w:r w:rsidR="00C86E6C">
              <w:rPr>
                <w:b/>
                <w:lang w:eastAsia="x-none"/>
              </w:rPr>
              <w:t>All Submitters</w:t>
            </w:r>
            <w:r w:rsidRPr="000961F5">
              <w:rPr>
                <w:b/>
                <w:lang w:eastAsia="x-none"/>
              </w:rPr>
              <w:t xml:space="preserve"> / HKSCC] </w:t>
            </w:r>
            <w:r w:rsidRPr="000961F5">
              <w:rPr>
                <w:lang w:eastAsia="x-none"/>
              </w:rPr>
              <w:t xml:space="preserve">(“The </w:t>
            </w:r>
            <w:r w:rsidR="00A456B8">
              <w:rPr>
                <w:lang w:eastAsia="x-none"/>
              </w:rPr>
              <w:t>Placement F</w:t>
            </w:r>
            <w:r w:rsidR="003F77C5" w:rsidRPr="000961F5">
              <w:rPr>
                <w:lang w:eastAsia="x-none"/>
              </w:rPr>
              <w:t>orm (Over-allotment Option)</w:t>
            </w:r>
            <w:r w:rsidRPr="000961F5">
              <w:rPr>
                <w:lang w:eastAsia="x-none"/>
              </w:rPr>
              <w:t xml:space="preserve"> of [IPO Initiation Field #2] has been reverted.”)</w:t>
            </w:r>
          </w:p>
          <w:p w14:paraId="446EDE00" w14:textId="77777777" w:rsidR="00FD6511" w:rsidRPr="000961F5" w:rsidRDefault="00FD6511" w:rsidP="00626123">
            <w:pPr>
              <w:pStyle w:val="ListParagraph"/>
              <w:numPr>
                <w:ilvl w:val="0"/>
                <w:numId w:val="47"/>
              </w:numPr>
              <w:spacing w:after="0" w:line="276" w:lineRule="auto"/>
              <w:ind w:leftChars="0" w:left="232" w:hanging="232"/>
              <w:jc w:val="left"/>
              <w:rPr>
                <w:b/>
              </w:rPr>
            </w:pPr>
            <w:r w:rsidRPr="000961F5">
              <w:rPr>
                <w:b/>
              </w:rPr>
              <w:t xml:space="preserve">Delete </w:t>
            </w:r>
            <w:r w:rsidRPr="000961F5">
              <w:t>Placement / Pre-deposit Form PDF</w:t>
            </w:r>
          </w:p>
        </w:tc>
      </w:tr>
      <w:tr w:rsidR="00FD6511" w:rsidRPr="000961F5" w14:paraId="28ADA7FB" w14:textId="77777777" w:rsidTr="00C86E6C">
        <w:trPr>
          <w:jc w:val="center"/>
        </w:trPr>
        <w:tc>
          <w:tcPr>
            <w:tcW w:w="572" w:type="dxa"/>
          </w:tcPr>
          <w:p w14:paraId="019A90B8" w14:textId="54A32303" w:rsidR="00FD6511" w:rsidRPr="000961F5" w:rsidRDefault="00FD6511" w:rsidP="00626123">
            <w:pPr>
              <w:spacing w:line="276" w:lineRule="auto"/>
              <w:ind w:left="0"/>
              <w:jc w:val="left"/>
              <w:rPr>
                <w:lang w:eastAsia="x-none"/>
              </w:rPr>
            </w:pPr>
            <w:r w:rsidRPr="000961F5">
              <w:rPr>
                <w:lang w:eastAsia="x-none"/>
              </w:rPr>
              <w:t>1</w:t>
            </w:r>
            <w:r w:rsidR="003F77C5" w:rsidRPr="000961F5">
              <w:rPr>
                <w:lang w:eastAsia="x-none"/>
              </w:rPr>
              <w:t>7</w:t>
            </w:r>
          </w:p>
        </w:tc>
        <w:tc>
          <w:tcPr>
            <w:tcW w:w="3318" w:type="dxa"/>
          </w:tcPr>
          <w:p w14:paraId="21AE90A1" w14:textId="11831996" w:rsidR="00FD6511" w:rsidRPr="000961F5" w:rsidRDefault="009C05F2" w:rsidP="00626123">
            <w:pPr>
              <w:spacing w:line="276" w:lineRule="auto"/>
              <w:ind w:left="0"/>
              <w:jc w:val="left"/>
              <w:rPr>
                <w:lang w:eastAsia="x-none"/>
              </w:rPr>
            </w:pPr>
            <w:r w:rsidRPr="000961F5">
              <w:rPr>
                <w:lang w:eastAsia="x-none"/>
              </w:rPr>
              <w:t>No e-form has been cleared</w:t>
            </w:r>
          </w:p>
        </w:tc>
        <w:tc>
          <w:tcPr>
            <w:tcW w:w="2354" w:type="dxa"/>
          </w:tcPr>
          <w:p w14:paraId="40EF234B" w14:textId="6D794DC1" w:rsidR="00FD6511" w:rsidRPr="002B0661" w:rsidRDefault="009C05F2" w:rsidP="003F77C5">
            <w:pPr>
              <w:spacing w:line="276" w:lineRule="auto"/>
              <w:ind w:left="0"/>
              <w:jc w:val="left"/>
              <w:rPr>
                <w:highlight w:val="green"/>
                <w:lang w:eastAsia="x-none"/>
              </w:rPr>
            </w:pPr>
            <w:r w:rsidRPr="000961F5">
              <w:rPr>
                <w:lang w:eastAsia="x-none"/>
              </w:rPr>
              <w:t>14:45, [the 3</w:t>
            </w:r>
            <w:r w:rsidR="00E9497A" w:rsidRPr="000961F5">
              <w:rPr>
                <w:lang w:eastAsia="x-none"/>
              </w:rPr>
              <w:t>1</w:t>
            </w:r>
            <w:r w:rsidR="003F77C5" w:rsidRPr="000961F5">
              <w:rPr>
                <w:lang w:eastAsia="x-none"/>
              </w:rPr>
              <w:t>st</w:t>
            </w:r>
            <w:r w:rsidRPr="000961F5">
              <w:rPr>
                <w:lang w:eastAsia="x-none"/>
              </w:rPr>
              <w:t xml:space="preserve"> calendar day after IPO Initiation Field #52]</w:t>
            </w:r>
          </w:p>
        </w:tc>
        <w:tc>
          <w:tcPr>
            <w:tcW w:w="4104" w:type="dxa"/>
          </w:tcPr>
          <w:p w14:paraId="3129B912" w14:textId="58DA4163" w:rsidR="00FD6511" w:rsidRPr="000961F5" w:rsidRDefault="00FD6511" w:rsidP="009C05F2">
            <w:pPr>
              <w:pStyle w:val="ListParagraph"/>
              <w:numPr>
                <w:ilvl w:val="0"/>
                <w:numId w:val="47"/>
              </w:numPr>
              <w:spacing w:after="0" w:line="276" w:lineRule="auto"/>
              <w:ind w:leftChars="0" w:left="232" w:hanging="232"/>
              <w:jc w:val="left"/>
              <w:rPr>
                <w:b/>
                <w:lang w:eastAsia="x-none"/>
              </w:rPr>
            </w:pPr>
            <w:r w:rsidRPr="000961F5">
              <w:rPr>
                <w:b/>
                <w:lang w:eastAsia="x-none"/>
              </w:rPr>
              <w:t>Prompt notification [</w:t>
            </w:r>
            <w:r w:rsidR="00C86E6C">
              <w:rPr>
                <w:b/>
                <w:lang w:eastAsia="x-none"/>
              </w:rPr>
              <w:t>All Submitters</w:t>
            </w:r>
            <w:r w:rsidRPr="000961F5">
              <w:rPr>
                <w:b/>
                <w:lang w:eastAsia="x-none"/>
              </w:rPr>
              <w:t xml:space="preserve">] </w:t>
            </w:r>
            <w:r w:rsidRPr="000961F5">
              <w:rPr>
                <w:lang w:eastAsia="x-none"/>
              </w:rPr>
              <w:t xml:space="preserve">(“REMINDER: The </w:t>
            </w:r>
            <w:r w:rsidR="00A456B8">
              <w:rPr>
                <w:lang w:eastAsia="x-none"/>
              </w:rPr>
              <w:t>Placement F</w:t>
            </w:r>
            <w:r w:rsidR="009C05F2" w:rsidRPr="000961F5">
              <w:rPr>
                <w:lang w:eastAsia="x-none"/>
              </w:rPr>
              <w:t>orm (Over-allotment Option) e-form</w:t>
            </w:r>
            <w:r w:rsidRPr="000961F5">
              <w:rPr>
                <w:lang w:eastAsia="x-none"/>
              </w:rPr>
              <w:t xml:space="preserve"> for [IPO Initiation Field #2] should be completed by 15:45, </w:t>
            </w:r>
            <w:r w:rsidR="009C05F2" w:rsidRPr="000961F5">
              <w:rPr>
                <w:lang w:eastAsia="x-none"/>
              </w:rPr>
              <w:t xml:space="preserve">[the </w:t>
            </w:r>
            <w:r w:rsidR="003F77C5" w:rsidRPr="000961F5">
              <w:rPr>
                <w:lang w:eastAsia="x-none"/>
              </w:rPr>
              <w:t>31st</w:t>
            </w:r>
            <w:r w:rsidR="009C05F2" w:rsidRPr="000961F5">
              <w:rPr>
                <w:lang w:eastAsia="x-none"/>
              </w:rPr>
              <w:t xml:space="preserve"> calendar day after Public Offer End Date (IPO Initiation Field #52)]</w:t>
            </w:r>
            <w:r w:rsidRPr="000961F5">
              <w:rPr>
                <w:lang w:eastAsia="x-none"/>
              </w:rPr>
              <w:t>.”)</w:t>
            </w:r>
          </w:p>
        </w:tc>
      </w:tr>
      <w:tr w:rsidR="00FD6511" w:rsidRPr="000961F5" w14:paraId="22EBE1EE" w14:textId="77777777" w:rsidTr="00C86E6C">
        <w:trPr>
          <w:jc w:val="center"/>
        </w:trPr>
        <w:tc>
          <w:tcPr>
            <w:tcW w:w="572" w:type="dxa"/>
          </w:tcPr>
          <w:p w14:paraId="40B0A8E9" w14:textId="50A89806" w:rsidR="00FD6511" w:rsidRPr="000961F5" w:rsidRDefault="003F77C5" w:rsidP="00626123">
            <w:pPr>
              <w:spacing w:line="276" w:lineRule="auto"/>
              <w:ind w:left="0"/>
              <w:jc w:val="left"/>
              <w:rPr>
                <w:lang w:eastAsia="x-none"/>
              </w:rPr>
            </w:pPr>
            <w:r w:rsidRPr="000961F5">
              <w:rPr>
                <w:lang w:eastAsia="x-none"/>
              </w:rPr>
              <w:t>18</w:t>
            </w:r>
          </w:p>
        </w:tc>
        <w:tc>
          <w:tcPr>
            <w:tcW w:w="3318" w:type="dxa"/>
          </w:tcPr>
          <w:p w14:paraId="544CBDB9" w14:textId="35A3511E" w:rsidR="00FD6511" w:rsidRPr="000961F5" w:rsidRDefault="003F77C5" w:rsidP="00F955E3">
            <w:pPr>
              <w:spacing w:line="276" w:lineRule="auto"/>
              <w:ind w:left="0"/>
              <w:jc w:val="left"/>
              <w:rPr>
                <w:lang w:eastAsia="x-none"/>
              </w:rPr>
            </w:pPr>
            <w:r w:rsidRPr="000961F5">
              <w:rPr>
                <w:lang w:eastAsia="zh-TW"/>
              </w:rPr>
              <w:t>Reach Over-allotment Option deadline [15:45, the 60th calendar days after IPO Initiation Field #55 date]</w:t>
            </w:r>
          </w:p>
        </w:tc>
        <w:tc>
          <w:tcPr>
            <w:tcW w:w="2354" w:type="dxa"/>
          </w:tcPr>
          <w:p w14:paraId="1F173C33" w14:textId="556BC73C" w:rsidR="00FD6511" w:rsidRPr="002B0661" w:rsidRDefault="00F955E3" w:rsidP="002B0661">
            <w:pPr>
              <w:spacing w:line="276" w:lineRule="auto"/>
              <w:ind w:left="0"/>
              <w:jc w:val="left"/>
              <w:rPr>
                <w:highlight w:val="green"/>
                <w:lang w:eastAsia="x-none"/>
              </w:rPr>
            </w:pPr>
            <w:r w:rsidRPr="000961F5">
              <w:rPr>
                <w:lang w:eastAsia="x-none"/>
              </w:rPr>
              <w:t xml:space="preserve">15:45, </w:t>
            </w:r>
            <w:r w:rsidR="009C05F2" w:rsidRPr="000961F5">
              <w:rPr>
                <w:lang w:eastAsia="x-none"/>
              </w:rPr>
              <w:t>[</w:t>
            </w:r>
            <w:r w:rsidR="003F77C5" w:rsidRPr="000961F5">
              <w:rPr>
                <w:lang w:eastAsia="zh-TW"/>
              </w:rPr>
              <w:t>the 60th calendar days after IPO Initiation Field #55 date</w:t>
            </w:r>
            <w:r w:rsidRPr="000961F5">
              <w:rPr>
                <w:lang w:eastAsia="x-none"/>
              </w:rPr>
              <w:t>]</w:t>
            </w:r>
          </w:p>
        </w:tc>
        <w:tc>
          <w:tcPr>
            <w:tcW w:w="4104" w:type="dxa"/>
          </w:tcPr>
          <w:p w14:paraId="1036D73C" w14:textId="3C3B07E6" w:rsidR="00FD6511" w:rsidRPr="000961F5" w:rsidRDefault="00FD6511" w:rsidP="002B0661">
            <w:pPr>
              <w:pStyle w:val="ListParagraph"/>
              <w:numPr>
                <w:ilvl w:val="0"/>
                <w:numId w:val="47"/>
              </w:numPr>
              <w:spacing w:after="0" w:line="276" w:lineRule="auto"/>
              <w:ind w:leftChars="0" w:left="232" w:hanging="232"/>
              <w:jc w:val="left"/>
            </w:pPr>
            <w:r w:rsidRPr="000961F5">
              <w:rPr>
                <w:b/>
                <w:lang w:eastAsia="x-none"/>
              </w:rPr>
              <w:t>Disable the e-form</w:t>
            </w:r>
            <w:r w:rsidRPr="000961F5">
              <w:rPr>
                <w:lang w:eastAsia="x-none"/>
              </w:rPr>
              <w:t xml:space="preserve"> to prevent amendment, saving and submission</w:t>
            </w:r>
          </w:p>
        </w:tc>
      </w:tr>
    </w:tbl>
    <w:p w14:paraId="2BFF7D65" w14:textId="2984B9D7" w:rsidR="00FD6511" w:rsidRPr="000961F5" w:rsidRDefault="00FD6511" w:rsidP="00E34DF7">
      <w:pPr>
        <w:spacing w:after="0"/>
        <w:ind w:left="0"/>
        <w:jc w:val="left"/>
        <w:rPr>
          <w:lang w:eastAsia="x-none"/>
        </w:rPr>
      </w:pPr>
    </w:p>
    <w:p w14:paraId="63DA4658" w14:textId="77777777" w:rsidR="002B6ADC" w:rsidRPr="000961F5" w:rsidRDefault="002B6ADC" w:rsidP="00E34DF7">
      <w:pPr>
        <w:spacing w:after="0"/>
        <w:ind w:left="0"/>
        <w:jc w:val="left"/>
        <w:rPr>
          <w:lang w:eastAsia="x-none"/>
        </w:rPr>
      </w:pPr>
    </w:p>
    <w:p w14:paraId="2F6B2A3F" w14:textId="26473566" w:rsidR="00C810A5" w:rsidRPr="004E07A1" w:rsidRDefault="00C810A5" w:rsidP="00C810A5">
      <w:pPr>
        <w:spacing w:after="0"/>
        <w:ind w:left="0"/>
        <w:jc w:val="left"/>
        <w:rPr>
          <w:sz w:val="20"/>
          <w:lang w:eastAsia="x-none"/>
        </w:rPr>
      </w:pPr>
      <w:r w:rsidRPr="004E07A1">
        <w:rPr>
          <w:b/>
          <w:sz w:val="20"/>
          <w:lang w:eastAsia="x-none"/>
        </w:rPr>
        <w:t>Item</w:t>
      </w:r>
      <w:r w:rsidR="00343ACD" w:rsidRPr="004E07A1">
        <w:rPr>
          <w:b/>
          <w:sz w:val="20"/>
          <w:lang w:eastAsia="x-none"/>
        </w:rPr>
        <w:t>-</w:t>
      </w:r>
      <w:r w:rsidRPr="004E07A1">
        <w:rPr>
          <w:b/>
          <w:sz w:val="20"/>
          <w:lang w:eastAsia="x-none"/>
        </w:rPr>
        <w:t>3: Formal Admission Letter</w:t>
      </w:r>
    </w:p>
    <w:p w14:paraId="3D406C82" w14:textId="77777777" w:rsidR="00C810A5" w:rsidRPr="000961F5" w:rsidRDefault="00C810A5" w:rsidP="00C810A5">
      <w:pPr>
        <w:ind w:left="0"/>
        <w:rPr>
          <w:lang w:eastAsia="x-none"/>
        </w:rPr>
      </w:pPr>
    </w:p>
    <w:tbl>
      <w:tblPr>
        <w:tblStyle w:val="TableGrid"/>
        <w:tblW w:w="10348" w:type="dxa"/>
        <w:jc w:val="center"/>
        <w:tblLook w:val="04A0" w:firstRow="1" w:lastRow="0" w:firstColumn="1" w:lastColumn="0" w:noHBand="0" w:noVBand="1"/>
      </w:tblPr>
      <w:tblGrid>
        <w:gridCol w:w="417"/>
        <w:gridCol w:w="3368"/>
        <w:gridCol w:w="2377"/>
        <w:gridCol w:w="4186"/>
      </w:tblGrid>
      <w:tr w:rsidR="00C810A5" w:rsidRPr="000961F5" w14:paraId="2C67BD31" w14:textId="77777777" w:rsidTr="001A6494">
        <w:trPr>
          <w:trHeight w:val="55"/>
          <w:jc w:val="center"/>
        </w:trPr>
        <w:tc>
          <w:tcPr>
            <w:tcW w:w="417" w:type="dxa"/>
            <w:shd w:val="clear" w:color="auto" w:fill="13426B"/>
          </w:tcPr>
          <w:p w14:paraId="6B8F84DA" w14:textId="77777777" w:rsidR="00C810A5" w:rsidRPr="002B0661" w:rsidRDefault="00C810A5" w:rsidP="001A6494">
            <w:pPr>
              <w:spacing w:line="276" w:lineRule="auto"/>
              <w:ind w:left="0"/>
              <w:jc w:val="left"/>
              <w:rPr>
                <w:b/>
                <w:lang w:eastAsia="x-none"/>
              </w:rPr>
            </w:pPr>
            <w:r w:rsidRPr="002B0661">
              <w:rPr>
                <w:b/>
                <w:lang w:eastAsia="x-none"/>
              </w:rPr>
              <w:t>#</w:t>
            </w:r>
          </w:p>
        </w:tc>
        <w:tc>
          <w:tcPr>
            <w:tcW w:w="3368" w:type="dxa"/>
            <w:shd w:val="clear" w:color="auto" w:fill="13426B"/>
          </w:tcPr>
          <w:p w14:paraId="7BE87FED" w14:textId="77777777" w:rsidR="00C810A5" w:rsidRPr="002B0661" w:rsidRDefault="00C810A5" w:rsidP="001A6494">
            <w:pPr>
              <w:spacing w:line="276" w:lineRule="auto"/>
              <w:ind w:left="0"/>
              <w:jc w:val="center"/>
              <w:rPr>
                <w:b/>
                <w:lang w:eastAsia="x-none"/>
              </w:rPr>
            </w:pPr>
            <w:r w:rsidRPr="002B0661">
              <w:rPr>
                <w:b/>
                <w:lang w:eastAsia="x-none"/>
              </w:rPr>
              <w:t>Validation Check / Action</w:t>
            </w:r>
          </w:p>
        </w:tc>
        <w:tc>
          <w:tcPr>
            <w:tcW w:w="2377" w:type="dxa"/>
            <w:shd w:val="clear" w:color="auto" w:fill="13426B"/>
          </w:tcPr>
          <w:p w14:paraId="2180941F" w14:textId="77777777" w:rsidR="00C810A5" w:rsidRPr="002B0661" w:rsidRDefault="00C810A5" w:rsidP="001A6494">
            <w:pPr>
              <w:spacing w:line="276" w:lineRule="auto"/>
              <w:ind w:left="0"/>
              <w:jc w:val="center"/>
              <w:rPr>
                <w:b/>
                <w:lang w:val="en-US"/>
              </w:rPr>
            </w:pPr>
            <w:r w:rsidRPr="002B0661">
              <w:rPr>
                <w:b/>
                <w:lang w:val="en-US"/>
              </w:rPr>
              <w:t>Condition</w:t>
            </w:r>
          </w:p>
        </w:tc>
        <w:tc>
          <w:tcPr>
            <w:tcW w:w="4186" w:type="dxa"/>
            <w:shd w:val="clear" w:color="auto" w:fill="13426B"/>
            <w:vAlign w:val="bottom"/>
          </w:tcPr>
          <w:p w14:paraId="5CBF27D3" w14:textId="77777777" w:rsidR="00C810A5" w:rsidRPr="002B0661" w:rsidRDefault="00C810A5" w:rsidP="001A6494">
            <w:pPr>
              <w:spacing w:line="276" w:lineRule="auto"/>
              <w:ind w:left="0"/>
              <w:jc w:val="center"/>
              <w:rPr>
                <w:b/>
                <w:lang w:val="en-US"/>
              </w:rPr>
            </w:pPr>
            <w:r w:rsidRPr="002B0661">
              <w:rPr>
                <w:b/>
                <w:lang w:val="en-US"/>
              </w:rPr>
              <w:t>System Task</w:t>
            </w:r>
          </w:p>
        </w:tc>
      </w:tr>
      <w:tr w:rsidR="00C810A5" w:rsidRPr="000961F5" w14:paraId="78E8093C" w14:textId="77777777" w:rsidTr="001A6494">
        <w:trPr>
          <w:jc w:val="center"/>
        </w:trPr>
        <w:tc>
          <w:tcPr>
            <w:tcW w:w="417" w:type="dxa"/>
          </w:tcPr>
          <w:p w14:paraId="22D1DE17" w14:textId="77777777" w:rsidR="00C810A5" w:rsidRPr="002B0661" w:rsidRDefault="00C810A5" w:rsidP="001A6494">
            <w:pPr>
              <w:spacing w:line="276" w:lineRule="auto"/>
              <w:ind w:left="0"/>
              <w:jc w:val="left"/>
              <w:rPr>
                <w:lang w:eastAsia="x-none"/>
              </w:rPr>
            </w:pPr>
            <w:r w:rsidRPr="002B0661">
              <w:rPr>
                <w:lang w:eastAsia="x-none"/>
              </w:rPr>
              <w:t>1</w:t>
            </w:r>
          </w:p>
        </w:tc>
        <w:tc>
          <w:tcPr>
            <w:tcW w:w="3368" w:type="dxa"/>
          </w:tcPr>
          <w:p w14:paraId="6841D14D" w14:textId="6DD65256" w:rsidR="00C810A5" w:rsidRPr="002B0661" w:rsidRDefault="001342D4" w:rsidP="001A6494">
            <w:pPr>
              <w:spacing w:line="276" w:lineRule="auto"/>
              <w:ind w:left="0"/>
              <w:jc w:val="left"/>
              <w:rPr>
                <w:lang w:eastAsia="x-none"/>
              </w:rPr>
            </w:pPr>
            <w:r w:rsidRPr="002B0661">
              <w:rPr>
                <w:lang w:eastAsia="x-none"/>
              </w:rPr>
              <w:t>System reaches “Placing Approved” status</w:t>
            </w:r>
          </w:p>
        </w:tc>
        <w:tc>
          <w:tcPr>
            <w:tcW w:w="2377" w:type="dxa"/>
          </w:tcPr>
          <w:p w14:paraId="4007529C" w14:textId="1DC71055" w:rsidR="00C810A5" w:rsidRPr="002B0661" w:rsidRDefault="001342D4" w:rsidP="001342D4">
            <w:pPr>
              <w:spacing w:line="276" w:lineRule="auto"/>
              <w:ind w:left="0"/>
              <w:jc w:val="left"/>
              <w:rPr>
                <w:lang w:eastAsia="x-none"/>
              </w:rPr>
            </w:pPr>
            <w:r w:rsidRPr="002B0661">
              <w:rPr>
                <w:lang w:eastAsia="x-none"/>
              </w:rPr>
              <w:t>Placee allocations successfully approved before the Regulator cut-off</w:t>
            </w:r>
          </w:p>
        </w:tc>
        <w:tc>
          <w:tcPr>
            <w:tcW w:w="4186" w:type="dxa"/>
          </w:tcPr>
          <w:p w14:paraId="34067D90" w14:textId="67817E25" w:rsidR="00C810A5" w:rsidRPr="002B0661" w:rsidRDefault="00C810A5" w:rsidP="001A6494">
            <w:pPr>
              <w:numPr>
                <w:ilvl w:val="0"/>
                <w:numId w:val="47"/>
              </w:numPr>
              <w:spacing w:after="0" w:line="276" w:lineRule="auto"/>
              <w:ind w:left="232" w:hanging="232"/>
              <w:jc w:val="left"/>
              <w:rPr>
                <w:rFonts w:eastAsiaTheme="minorEastAsia"/>
                <w:b/>
                <w:lang w:eastAsia="x-none"/>
              </w:rPr>
            </w:pPr>
            <w:r w:rsidRPr="002B0661">
              <w:rPr>
                <w:rFonts w:eastAsiaTheme="minorEastAsia"/>
                <w:b/>
                <w:lang w:eastAsia="x-none"/>
              </w:rPr>
              <w:t xml:space="preserve">Generate </w:t>
            </w:r>
            <w:r w:rsidRPr="002B0661">
              <w:rPr>
                <w:rFonts w:eastAsiaTheme="minorEastAsia"/>
                <w:lang w:eastAsia="x-none"/>
              </w:rPr>
              <w:t>Formal Admission Letter</w:t>
            </w:r>
            <w:r w:rsidR="001342D4" w:rsidRPr="002B0661">
              <w:rPr>
                <w:rFonts w:eastAsiaTheme="minorEastAsia"/>
                <w:lang w:eastAsia="x-none"/>
              </w:rPr>
              <w:t xml:space="preserve"> as PDF document</w:t>
            </w:r>
          </w:p>
          <w:p w14:paraId="780BD49A" w14:textId="77777777" w:rsidR="00C810A5" w:rsidRPr="002B0661" w:rsidRDefault="00C810A5" w:rsidP="001A6494">
            <w:pPr>
              <w:spacing w:after="0" w:line="276" w:lineRule="auto"/>
              <w:ind w:left="0"/>
              <w:jc w:val="left"/>
              <w:rPr>
                <w:b/>
                <w:lang w:eastAsia="x-none"/>
              </w:rPr>
            </w:pPr>
          </w:p>
        </w:tc>
      </w:tr>
      <w:tr w:rsidR="001342D4" w:rsidRPr="000961F5" w14:paraId="75F3465E" w14:textId="77777777" w:rsidTr="000F7B71">
        <w:trPr>
          <w:jc w:val="center"/>
        </w:trPr>
        <w:tc>
          <w:tcPr>
            <w:tcW w:w="417" w:type="dxa"/>
          </w:tcPr>
          <w:p w14:paraId="4FA34548" w14:textId="01862C59" w:rsidR="001342D4" w:rsidRPr="002B0661" w:rsidRDefault="001342D4" w:rsidP="000F7B71">
            <w:pPr>
              <w:spacing w:line="276" w:lineRule="auto"/>
              <w:ind w:left="0"/>
              <w:jc w:val="left"/>
              <w:rPr>
                <w:lang w:eastAsia="x-none"/>
              </w:rPr>
            </w:pPr>
            <w:r w:rsidRPr="002B0661">
              <w:rPr>
                <w:lang w:eastAsia="x-none"/>
              </w:rPr>
              <w:t>2</w:t>
            </w:r>
          </w:p>
        </w:tc>
        <w:tc>
          <w:tcPr>
            <w:tcW w:w="3368" w:type="dxa"/>
          </w:tcPr>
          <w:p w14:paraId="45A5CA5A" w14:textId="4BB9A53E" w:rsidR="001342D4" w:rsidRPr="002B0661" w:rsidRDefault="001342D4" w:rsidP="001342D4">
            <w:pPr>
              <w:spacing w:line="276" w:lineRule="auto"/>
              <w:ind w:left="0"/>
              <w:jc w:val="left"/>
              <w:rPr>
                <w:lang w:eastAsia="x-none"/>
              </w:rPr>
            </w:pPr>
            <w:r w:rsidRPr="002B0661">
              <w:rPr>
                <w:lang w:eastAsia="x-none"/>
              </w:rPr>
              <w:t>System reaches “Cancelled” status after placee allocations were previously approved</w:t>
            </w:r>
          </w:p>
        </w:tc>
        <w:tc>
          <w:tcPr>
            <w:tcW w:w="2377" w:type="dxa"/>
          </w:tcPr>
          <w:p w14:paraId="0450A774" w14:textId="348D6533" w:rsidR="001342D4" w:rsidRPr="002B0661" w:rsidRDefault="00ED3CC8" w:rsidP="001342D4">
            <w:pPr>
              <w:spacing w:line="276" w:lineRule="auto"/>
              <w:ind w:left="0"/>
              <w:jc w:val="left"/>
              <w:rPr>
                <w:lang w:eastAsia="x-none"/>
              </w:rPr>
            </w:pPr>
            <w:r w:rsidRPr="002B0661">
              <w:rPr>
                <w:lang w:eastAsia="x-none"/>
              </w:rPr>
              <w:t>Deal was previously at “Placing Approved” status</w:t>
            </w:r>
          </w:p>
        </w:tc>
        <w:tc>
          <w:tcPr>
            <w:tcW w:w="4186" w:type="dxa"/>
          </w:tcPr>
          <w:p w14:paraId="2534CEEE" w14:textId="37DEA3D4" w:rsidR="001342D4" w:rsidRPr="002B0661" w:rsidRDefault="001342D4" w:rsidP="000F7B71">
            <w:pPr>
              <w:numPr>
                <w:ilvl w:val="0"/>
                <w:numId w:val="47"/>
              </w:numPr>
              <w:spacing w:after="0" w:line="276" w:lineRule="auto"/>
              <w:ind w:left="232" w:hanging="232"/>
              <w:jc w:val="left"/>
              <w:rPr>
                <w:rFonts w:eastAsiaTheme="minorEastAsia"/>
                <w:b/>
                <w:lang w:eastAsia="x-none"/>
              </w:rPr>
            </w:pPr>
            <w:r w:rsidRPr="002B0661">
              <w:rPr>
                <w:rFonts w:eastAsiaTheme="minorEastAsia"/>
                <w:b/>
                <w:lang w:eastAsia="x-none"/>
              </w:rPr>
              <w:t xml:space="preserve">Delete </w:t>
            </w:r>
            <w:r w:rsidRPr="002B0661">
              <w:rPr>
                <w:rFonts w:eastAsiaTheme="minorEastAsia"/>
                <w:lang w:eastAsia="x-none"/>
              </w:rPr>
              <w:t>the Formal Admission Letter</w:t>
            </w:r>
          </w:p>
        </w:tc>
      </w:tr>
    </w:tbl>
    <w:p w14:paraId="33E10365" w14:textId="77777777" w:rsidR="00C810A5" w:rsidRPr="000961F5" w:rsidRDefault="00C810A5" w:rsidP="0032420F">
      <w:pPr>
        <w:ind w:left="0"/>
        <w:rPr>
          <w:lang w:eastAsia="x-none"/>
        </w:rPr>
      </w:pPr>
    </w:p>
    <w:p w14:paraId="106D916A" w14:textId="3D181B48" w:rsidR="00E659BD" w:rsidRPr="000961F5" w:rsidRDefault="00E659BD" w:rsidP="006F07F3">
      <w:pPr>
        <w:ind w:left="0"/>
        <w:rPr>
          <w:lang w:eastAsia="x-none"/>
        </w:rPr>
      </w:pPr>
    </w:p>
    <w:p w14:paraId="60DB66EE" w14:textId="108E67D8" w:rsidR="00E659BD" w:rsidRPr="000961F5" w:rsidRDefault="00E659BD" w:rsidP="006F07F3">
      <w:pPr>
        <w:ind w:left="0"/>
        <w:rPr>
          <w:lang w:eastAsia="x-none"/>
        </w:rPr>
      </w:pPr>
    </w:p>
    <w:p w14:paraId="42328F74" w14:textId="1FE741B1" w:rsidR="00E659BD" w:rsidRPr="000961F5" w:rsidRDefault="00E659BD" w:rsidP="006F07F3">
      <w:pPr>
        <w:ind w:left="0"/>
        <w:rPr>
          <w:lang w:eastAsia="x-none"/>
        </w:rPr>
      </w:pPr>
    </w:p>
    <w:p w14:paraId="05CFF5A7" w14:textId="3A8183DF" w:rsidR="00E659BD" w:rsidRPr="000961F5" w:rsidRDefault="00E659BD" w:rsidP="006F07F3">
      <w:pPr>
        <w:ind w:left="0"/>
        <w:rPr>
          <w:lang w:eastAsia="x-none"/>
        </w:rPr>
      </w:pPr>
    </w:p>
    <w:p w14:paraId="708BC3DD" w14:textId="3C64A086" w:rsidR="00DC55E6" w:rsidRPr="000961F5" w:rsidRDefault="00DC55E6" w:rsidP="006F07F3">
      <w:pPr>
        <w:ind w:left="0"/>
        <w:rPr>
          <w:lang w:eastAsia="x-none"/>
        </w:rPr>
      </w:pPr>
    </w:p>
    <w:p w14:paraId="7B6F0539" w14:textId="0640C478" w:rsidR="00DC55E6" w:rsidRPr="000961F5" w:rsidRDefault="00DC55E6" w:rsidP="006F07F3">
      <w:pPr>
        <w:ind w:left="0"/>
        <w:rPr>
          <w:lang w:eastAsia="x-none"/>
        </w:rPr>
      </w:pPr>
    </w:p>
    <w:p w14:paraId="7DBDDCEC" w14:textId="70B6A6DE" w:rsidR="00DC55E6" w:rsidRPr="000961F5" w:rsidRDefault="00DC55E6" w:rsidP="006F07F3">
      <w:pPr>
        <w:ind w:left="0"/>
        <w:rPr>
          <w:lang w:eastAsia="x-none"/>
        </w:rPr>
      </w:pPr>
    </w:p>
    <w:p w14:paraId="2A2C7C60" w14:textId="77777777" w:rsidR="00DC55E6" w:rsidRPr="000961F5" w:rsidRDefault="00DC55E6" w:rsidP="006F07F3">
      <w:pPr>
        <w:ind w:left="0"/>
        <w:rPr>
          <w:lang w:eastAsia="x-none"/>
        </w:rPr>
      </w:pPr>
    </w:p>
    <w:p w14:paraId="3566798C" w14:textId="793341BB" w:rsidR="008B39D0" w:rsidRPr="000961F5" w:rsidRDefault="008B39D0" w:rsidP="006F07F3">
      <w:pPr>
        <w:pStyle w:val="Heading4"/>
        <w:numPr>
          <w:ilvl w:val="0"/>
          <w:numId w:val="0"/>
        </w:numPr>
        <w:ind w:left="864" w:hanging="864"/>
        <w:jc w:val="left"/>
      </w:pPr>
      <w:r w:rsidRPr="000961F5">
        <w:br w:type="page"/>
      </w:r>
    </w:p>
    <w:p w14:paraId="1A4E2F00" w14:textId="2F57FC2D" w:rsidR="00356573" w:rsidRPr="000961F5" w:rsidRDefault="00356573" w:rsidP="00356573">
      <w:pPr>
        <w:pStyle w:val="Heading2"/>
      </w:pPr>
      <w:bookmarkStart w:id="897" w:name="_Toc58341748"/>
      <w:bookmarkStart w:id="898" w:name="_Toc58418423"/>
      <w:bookmarkStart w:id="899" w:name="_Toc58602073"/>
      <w:bookmarkStart w:id="900" w:name="_Toc62722955"/>
      <w:bookmarkStart w:id="901" w:name="_Toc65058096"/>
      <w:bookmarkStart w:id="902" w:name="_Toc65138898"/>
      <w:bookmarkStart w:id="903" w:name="_Toc65145878"/>
      <w:r w:rsidRPr="000961F5">
        <w:lastRenderedPageBreak/>
        <w:t>System Interface Specifications</w:t>
      </w:r>
      <w:bookmarkEnd w:id="897"/>
      <w:bookmarkEnd w:id="898"/>
      <w:bookmarkEnd w:id="899"/>
      <w:bookmarkEnd w:id="900"/>
      <w:bookmarkEnd w:id="901"/>
      <w:bookmarkEnd w:id="902"/>
      <w:bookmarkEnd w:id="903"/>
    </w:p>
    <w:p w14:paraId="5D720F21" w14:textId="77777777" w:rsidR="00F817C1" w:rsidRPr="000961F5" w:rsidRDefault="00F817C1" w:rsidP="00F817C1">
      <w:pPr>
        <w:rPr>
          <w:lang w:eastAsia="x-none"/>
        </w:rPr>
      </w:pPr>
    </w:p>
    <w:p w14:paraId="5FAD57F6" w14:textId="71537A5D" w:rsidR="00356573" w:rsidRPr="000961F5" w:rsidRDefault="00356573" w:rsidP="00356573">
      <w:pPr>
        <w:pStyle w:val="Heading3"/>
      </w:pPr>
      <w:bookmarkStart w:id="904" w:name="_Toc58341749"/>
      <w:bookmarkStart w:id="905" w:name="_Toc58418424"/>
      <w:bookmarkStart w:id="906" w:name="_Toc58602074"/>
      <w:bookmarkStart w:id="907" w:name="_Toc62722956"/>
      <w:bookmarkStart w:id="908" w:name="_Toc65058097"/>
      <w:bookmarkStart w:id="909" w:name="_Toc65138899"/>
      <w:bookmarkStart w:id="910" w:name="_Toc65145879"/>
      <w:r w:rsidRPr="000961F5">
        <w:t>HKEX Internal</w:t>
      </w:r>
      <w:r w:rsidR="0078795B" w:rsidRPr="000961F5">
        <w:t>: CCASS</w:t>
      </w:r>
      <w:bookmarkEnd w:id="904"/>
      <w:bookmarkEnd w:id="905"/>
      <w:r w:rsidR="00D924F8" w:rsidRPr="000961F5">
        <w:t xml:space="preserve"> &amp; EMFT</w:t>
      </w:r>
      <w:bookmarkEnd w:id="906"/>
      <w:bookmarkEnd w:id="907"/>
      <w:bookmarkEnd w:id="908"/>
      <w:bookmarkEnd w:id="909"/>
      <w:bookmarkEnd w:id="910"/>
    </w:p>
    <w:p w14:paraId="212717FB" w14:textId="44FD94C7" w:rsidR="00F817C1" w:rsidRPr="000961F5" w:rsidRDefault="00F817C1" w:rsidP="00F817C1">
      <w:pPr>
        <w:ind w:left="0"/>
        <w:rPr>
          <w:lang w:eastAsia="x-none"/>
        </w:rPr>
      </w:pPr>
    </w:p>
    <w:p w14:paraId="4F416CC2" w14:textId="2D0DBD99" w:rsidR="00B83569" w:rsidRPr="000961F5" w:rsidRDefault="00BD45C6" w:rsidP="00F817C1">
      <w:pPr>
        <w:ind w:left="0"/>
        <w:rPr>
          <w:lang w:eastAsia="x-none"/>
        </w:rPr>
      </w:pPr>
      <w:r w:rsidRPr="000961F5">
        <w:rPr>
          <w:lang w:eastAsia="x-none"/>
        </w:rPr>
        <w:t xml:space="preserve">All data file exchanges between FINI and </w:t>
      </w:r>
      <w:r w:rsidR="00D924F8" w:rsidRPr="000961F5">
        <w:rPr>
          <w:lang w:eastAsia="x-none"/>
        </w:rPr>
        <w:t>HKEX internal systems</w:t>
      </w:r>
      <w:r w:rsidRPr="000961F5">
        <w:rPr>
          <w:lang w:eastAsia="x-none"/>
        </w:rPr>
        <w:t xml:space="preserve"> are facilitated through EMFT. Each to be deposited into EMFT should be placed in a compressed .zip file with AES-256 encryption.</w:t>
      </w:r>
    </w:p>
    <w:p w14:paraId="3057B347" w14:textId="1671CB8A" w:rsidR="00BD45C6" w:rsidRPr="000961F5" w:rsidRDefault="00BD45C6" w:rsidP="00F817C1">
      <w:pPr>
        <w:ind w:left="0"/>
        <w:rPr>
          <w:lang w:eastAsia="x-none"/>
        </w:rPr>
      </w:pPr>
    </w:p>
    <w:tbl>
      <w:tblPr>
        <w:tblStyle w:val="TableGrid1"/>
        <w:tblpPr w:leftFromText="180" w:rightFromText="180" w:vertAnchor="text" w:tblpY="1"/>
        <w:tblOverlap w:val="never"/>
        <w:tblW w:w="10207" w:type="dxa"/>
        <w:tblLayout w:type="fixed"/>
        <w:tblLook w:val="04A0" w:firstRow="1" w:lastRow="0" w:firstColumn="1" w:lastColumn="0" w:noHBand="0" w:noVBand="1"/>
      </w:tblPr>
      <w:tblGrid>
        <w:gridCol w:w="682"/>
        <w:gridCol w:w="1031"/>
        <w:gridCol w:w="3215"/>
        <w:gridCol w:w="566"/>
        <w:gridCol w:w="1456"/>
        <w:gridCol w:w="3257"/>
      </w:tblGrid>
      <w:tr w:rsidR="00425763" w:rsidRPr="000961F5" w14:paraId="487551A5" w14:textId="77777777" w:rsidTr="002B0661">
        <w:trPr>
          <w:trHeight w:val="300"/>
        </w:trPr>
        <w:tc>
          <w:tcPr>
            <w:tcW w:w="682" w:type="dxa"/>
            <w:shd w:val="clear" w:color="auto" w:fill="13426B"/>
            <w:noWrap/>
            <w:hideMark/>
          </w:tcPr>
          <w:p w14:paraId="6B232D52" w14:textId="2DDD9A0E" w:rsidR="00425763" w:rsidRPr="004E07A1" w:rsidRDefault="00425763" w:rsidP="00046205">
            <w:pPr>
              <w:spacing w:after="0"/>
              <w:ind w:left="0"/>
              <w:jc w:val="left"/>
              <w:rPr>
                <w:rFonts w:ascii="Arial" w:eastAsia="Times New Roman" w:hAnsi="Arial"/>
                <w:b/>
                <w:color w:val="FFFFFF" w:themeColor="background1"/>
                <w:sz w:val="16"/>
                <w:szCs w:val="16"/>
              </w:rPr>
            </w:pPr>
            <w:r w:rsidRPr="004E07A1">
              <w:rPr>
                <w:rFonts w:eastAsia="Times New Roman"/>
                <w:b/>
                <w:color w:val="FFFFFF" w:themeColor="background1"/>
                <w:sz w:val="16"/>
                <w:szCs w:val="16"/>
              </w:rPr>
              <w:t>Daily  schedule</w:t>
            </w:r>
          </w:p>
        </w:tc>
        <w:tc>
          <w:tcPr>
            <w:tcW w:w="1031" w:type="dxa"/>
            <w:shd w:val="clear" w:color="auto" w:fill="13426B"/>
            <w:noWrap/>
            <w:hideMark/>
          </w:tcPr>
          <w:p w14:paraId="3F8E8971" w14:textId="77777777" w:rsidR="00425763" w:rsidRPr="004E07A1" w:rsidRDefault="00425763" w:rsidP="00046205">
            <w:pPr>
              <w:spacing w:after="0"/>
              <w:ind w:left="0"/>
              <w:jc w:val="left"/>
              <w:rPr>
                <w:rFonts w:ascii="Arial" w:eastAsia="Times New Roman" w:hAnsi="Arial"/>
                <w:b/>
                <w:color w:val="FFFFFF" w:themeColor="background1"/>
                <w:sz w:val="16"/>
                <w:szCs w:val="16"/>
              </w:rPr>
            </w:pPr>
            <w:r w:rsidRPr="004E07A1">
              <w:rPr>
                <w:rFonts w:eastAsia="Times New Roman"/>
                <w:b/>
                <w:color w:val="FFFFFF" w:themeColor="background1"/>
                <w:sz w:val="16"/>
                <w:szCs w:val="16"/>
              </w:rPr>
              <w:t>Condition</w:t>
            </w:r>
          </w:p>
        </w:tc>
        <w:tc>
          <w:tcPr>
            <w:tcW w:w="3215" w:type="dxa"/>
            <w:shd w:val="clear" w:color="auto" w:fill="13426B"/>
            <w:noWrap/>
            <w:hideMark/>
          </w:tcPr>
          <w:p w14:paraId="5A3B8832" w14:textId="77777777" w:rsidR="00425763" w:rsidRPr="004E07A1" w:rsidRDefault="00425763" w:rsidP="00046205">
            <w:pPr>
              <w:spacing w:after="0"/>
              <w:ind w:left="0"/>
              <w:jc w:val="left"/>
              <w:rPr>
                <w:rFonts w:ascii="Arial" w:eastAsia="Times New Roman" w:hAnsi="Arial"/>
                <w:b/>
                <w:color w:val="FFFFFF" w:themeColor="background1"/>
                <w:sz w:val="16"/>
                <w:szCs w:val="16"/>
              </w:rPr>
            </w:pPr>
            <w:r w:rsidRPr="004E07A1">
              <w:rPr>
                <w:rFonts w:eastAsia="Times New Roman"/>
                <w:b/>
                <w:color w:val="FFFFFF" w:themeColor="background1"/>
                <w:sz w:val="16"/>
                <w:szCs w:val="16"/>
              </w:rPr>
              <w:t>File</w:t>
            </w:r>
          </w:p>
        </w:tc>
        <w:tc>
          <w:tcPr>
            <w:tcW w:w="566" w:type="dxa"/>
            <w:shd w:val="clear" w:color="auto" w:fill="13426B"/>
          </w:tcPr>
          <w:p w14:paraId="1F14441A" w14:textId="2A781429" w:rsidR="00425763" w:rsidRPr="004E07A1" w:rsidRDefault="00425763" w:rsidP="00046205">
            <w:pPr>
              <w:spacing w:after="0"/>
              <w:ind w:left="0"/>
              <w:jc w:val="left"/>
              <w:rPr>
                <w:rFonts w:ascii="Arial" w:eastAsia="Times New Roman" w:hAnsi="Arial"/>
                <w:b/>
                <w:color w:val="FFFFFF" w:themeColor="background1"/>
                <w:sz w:val="16"/>
                <w:szCs w:val="16"/>
              </w:rPr>
            </w:pPr>
          </w:p>
        </w:tc>
        <w:tc>
          <w:tcPr>
            <w:tcW w:w="1456" w:type="dxa"/>
            <w:shd w:val="clear" w:color="auto" w:fill="13426B"/>
            <w:noWrap/>
            <w:hideMark/>
          </w:tcPr>
          <w:p w14:paraId="38E4BF54" w14:textId="182002B3" w:rsidR="00425763" w:rsidRPr="004E07A1" w:rsidRDefault="00425763" w:rsidP="00046205">
            <w:pPr>
              <w:spacing w:after="0"/>
              <w:ind w:left="0"/>
              <w:jc w:val="left"/>
              <w:rPr>
                <w:rFonts w:ascii="Arial" w:eastAsia="Times New Roman" w:hAnsi="Arial"/>
                <w:b/>
                <w:color w:val="FFFFFF" w:themeColor="background1"/>
                <w:sz w:val="16"/>
                <w:szCs w:val="16"/>
              </w:rPr>
            </w:pPr>
            <w:r w:rsidRPr="004E07A1">
              <w:rPr>
                <w:rFonts w:eastAsia="Times New Roman"/>
                <w:b/>
                <w:color w:val="FFFFFF" w:themeColor="background1"/>
                <w:sz w:val="16"/>
                <w:szCs w:val="16"/>
              </w:rPr>
              <w:t>FINI in(out) bound</w:t>
            </w:r>
          </w:p>
        </w:tc>
        <w:tc>
          <w:tcPr>
            <w:tcW w:w="3257" w:type="dxa"/>
            <w:shd w:val="clear" w:color="auto" w:fill="13426B"/>
          </w:tcPr>
          <w:p w14:paraId="3A8CD933" w14:textId="77777777" w:rsidR="00425763" w:rsidRPr="004E07A1" w:rsidRDefault="00425763" w:rsidP="00046205">
            <w:pPr>
              <w:spacing w:after="0"/>
              <w:ind w:left="0"/>
              <w:jc w:val="left"/>
              <w:rPr>
                <w:rFonts w:ascii="Arial" w:eastAsia="Times New Roman" w:hAnsi="Arial"/>
                <w:b/>
                <w:color w:val="FFFFFF" w:themeColor="background1"/>
                <w:sz w:val="16"/>
                <w:szCs w:val="16"/>
              </w:rPr>
            </w:pPr>
            <w:r w:rsidRPr="004E07A1">
              <w:rPr>
                <w:rFonts w:eastAsia="Times New Roman"/>
                <w:b/>
                <w:color w:val="FFFFFF" w:themeColor="background1"/>
                <w:sz w:val="16"/>
                <w:szCs w:val="16"/>
              </w:rPr>
              <w:t>EMFT folder</w:t>
            </w:r>
          </w:p>
        </w:tc>
      </w:tr>
      <w:tr w:rsidR="00425763" w:rsidRPr="000961F5" w14:paraId="3221B490" w14:textId="77777777" w:rsidTr="002B0661">
        <w:trPr>
          <w:trHeight w:val="300"/>
        </w:trPr>
        <w:tc>
          <w:tcPr>
            <w:tcW w:w="682" w:type="dxa"/>
            <w:vMerge w:val="restart"/>
            <w:noWrap/>
          </w:tcPr>
          <w:p w14:paraId="57C9F1CB" w14:textId="312AAFBA" w:rsidR="00425763" w:rsidRPr="004E07A1" w:rsidRDefault="00425763" w:rsidP="00C074C1">
            <w:pPr>
              <w:spacing w:after="0"/>
              <w:ind w:left="0"/>
              <w:jc w:val="left"/>
              <w:rPr>
                <w:rFonts w:ascii="Arial" w:eastAsia="Times New Roman" w:hAnsi="Arial"/>
                <w:color w:val="000000"/>
                <w:sz w:val="16"/>
                <w:szCs w:val="16"/>
              </w:rPr>
            </w:pPr>
            <w:r w:rsidRPr="004E07A1">
              <w:rPr>
                <w:rFonts w:eastAsia="Times New Roman"/>
                <w:color w:val="000000"/>
                <w:sz w:val="16"/>
                <w:szCs w:val="16"/>
              </w:rPr>
              <w:t>08:00</w:t>
            </w:r>
          </w:p>
        </w:tc>
        <w:tc>
          <w:tcPr>
            <w:tcW w:w="1031" w:type="dxa"/>
            <w:vMerge w:val="restart"/>
            <w:noWrap/>
          </w:tcPr>
          <w:p w14:paraId="794DE431" w14:textId="373571CC" w:rsidR="00425763" w:rsidRPr="004E07A1" w:rsidRDefault="00425763" w:rsidP="00C074C1">
            <w:pPr>
              <w:spacing w:after="0"/>
              <w:ind w:left="0"/>
              <w:jc w:val="left"/>
              <w:rPr>
                <w:rFonts w:ascii="Arial" w:eastAsia="Times New Roman" w:hAnsi="Arial"/>
                <w:color w:val="000000"/>
                <w:sz w:val="16"/>
                <w:szCs w:val="16"/>
              </w:rPr>
            </w:pPr>
            <w:r w:rsidRPr="004E07A1">
              <w:rPr>
                <w:rFonts w:eastAsia="Times New Roman"/>
                <w:color w:val="000000"/>
                <w:sz w:val="16"/>
                <w:szCs w:val="16"/>
              </w:rPr>
              <w:t>Scheduled drop</w:t>
            </w:r>
          </w:p>
        </w:tc>
        <w:tc>
          <w:tcPr>
            <w:tcW w:w="3215" w:type="dxa"/>
            <w:noWrap/>
          </w:tcPr>
          <w:p w14:paraId="3C3817C6" w14:textId="7DB77D61" w:rsidR="00425763" w:rsidRPr="004E07A1" w:rsidRDefault="00425763" w:rsidP="00C074C1">
            <w:pPr>
              <w:spacing w:after="0"/>
              <w:ind w:left="0"/>
              <w:jc w:val="left"/>
              <w:rPr>
                <w:rFonts w:ascii="Arial" w:eastAsia="Times New Roman" w:hAnsi="Arial"/>
                <w:b/>
                <w:color w:val="000000"/>
                <w:sz w:val="16"/>
                <w:szCs w:val="16"/>
              </w:rPr>
            </w:pPr>
            <w:r w:rsidRPr="004E07A1">
              <w:rPr>
                <w:b/>
                <w:sz w:val="16"/>
                <w:szCs w:val="16"/>
              </w:rPr>
              <w:t>Participant Master</w:t>
            </w:r>
          </w:p>
        </w:tc>
        <w:tc>
          <w:tcPr>
            <w:tcW w:w="566" w:type="dxa"/>
          </w:tcPr>
          <w:p w14:paraId="4C9940BA" w14:textId="77777777" w:rsidR="00425763" w:rsidRPr="004E07A1" w:rsidRDefault="00425763" w:rsidP="00C074C1">
            <w:pPr>
              <w:spacing w:after="0"/>
              <w:ind w:left="0"/>
              <w:jc w:val="left"/>
              <w:rPr>
                <w:rFonts w:ascii="Arial" w:eastAsia="Times New Roman" w:hAnsi="Arial"/>
                <w:b/>
                <w:color w:val="76923C" w:themeColor="accent3" w:themeShade="BF"/>
                <w:sz w:val="16"/>
                <w:szCs w:val="16"/>
              </w:rPr>
            </w:pPr>
          </w:p>
        </w:tc>
        <w:tc>
          <w:tcPr>
            <w:tcW w:w="1456" w:type="dxa"/>
            <w:noWrap/>
          </w:tcPr>
          <w:p w14:paraId="4EF4D707" w14:textId="18994FDB" w:rsidR="00425763" w:rsidRPr="004E07A1" w:rsidRDefault="00425763" w:rsidP="00C074C1">
            <w:pPr>
              <w:spacing w:after="0"/>
              <w:ind w:left="0"/>
              <w:jc w:val="left"/>
              <w:rPr>
                <w:rFonts w:ascii="Arial" w:eastAsia="Times New Roman" w:hAnsi="Arial"/>
                <w:b/>
                <w:color w:val="0070C0"/>
                <w:sz w:val="16"/>
                <w:szCs w:val="16"/>
              </w:rPr>
            </w:pPr>
            <w:r w:rsidRPr="004E07A1">
              <w:rPr>
                <w:rFonts w:eastAsia="Times New Roman"/>
                <w:b/>
                <w:color w:val="76923C" w:themeColor="accent3" w:themeShade="BF"/>
                <w:sz w:val="16"/>
                <w:szCs w:val="16"/>
              </w:rPr>
              <w:t>Inbound</w:t>
            </w:r>
          </w:p>
        </w:tc>
        <w:tc>
          <w:tcPr>
            <w:tcW w:w="3257" w:type="dxa"/>
          </w:tcPr>
          <w:p w14:paraId="022DCD18" w14:textId="21D17B09" w:rsidR="00425763" w:rsidRPr="004E07A1" w:rsidRDefault="00425763" w:rsidP="00F31E1A">
            <w:pPr>
              <w:spacing w:after="0"/>
              <w:ind w:left="0"/>
              <w:jc w:val="left"/>
              <w:rPr>
                <w:rFonts w:ascii="Arial" w:eastAsia="Times New Roman" w:hAnsi="Arial"/>
                <w:color w:val="000000"/>
                <w:sz w:val="16"/>
                <w:szCs w:val="16"/>
              </w:rPr>
            </w:pPr>
            <w:r w:rsidRPr="004E07A1">
              <w:rPr>
                <w:rFonts w:eastAsia="Times New Roman"/>
                <w:color w:val="000000"/>
                <w:sz w:val="16"/>
                <w:szCs w:val="16"/>
              </w:rPr>
              <w:t>FINI/INBOX/from_prod_CCASS_FINI/FCSPARTM_FINI.TXT</w:t>
            </w:r>
          </w:p>
        </w:tc>
      </w:tr>
      <w:tr w:rsidR="00425763" w:rsidRPr="000961F5" w14:paraId="63CCD425" w14:textId="77777777" w:rsidTr="002B0661">
        <w:trPr>
          <w:trHeight w:val="300"/>
        </w:trPr>
        <w:tc>
          <w:tcPr>
            <w:tcW w:w="682" w:type="dxa"/>
            <w:vMerge/>
            <w:noWrap/>
          </w:tcPr>
          <w:p w14:paraId="301B55C0" w14:textId="77777777" w:rsidR="00425763" w:rsidRPr="004E07A1" w:rsidRDefault="00425763" w:rsidP="00C074C1">
            <w:pPr>
              <w:spacing w:after="0"/>
              <w:ind w:left="0"/>
              <w:jc w:val="left"/>
              <w:rPr>
                <w:rFonts w:ascii="Arial" w:eastAsia="Times New Roman" w:hAnsi="Arial"/>
                <w:color w:val="000000"/>
                <w:sz w:val="16"/>
                <w:szCs w:val="16"/>
              </w:rPr>
            </w:pPr>
          </w:p>
        </w:tc>
        <w:tc>
          <w:tcPr>
            <w:tcW w:w="1031" w:type="dxa"/>
            <w:vMerge/>
            <w:noWrap/>
          </w:tcPr>
          <w:p w14:paraId="23B5682A" w14:textId="07D76072" w:rsidR="00425763" w:rsidRPr="004E07A1" w:rsidRDefault="00425763" w:rsidP="00C074C1">
            <w:pPr>
              <w:spacing w:after="0"/>
              <w:ind w:left="0"/>
              <w:jc w:val="left"/>
              <w:rPr>
                <w:rFonts w:ascii="Arial" w:eastAsia="Times New Roman" w:hAnsi="Arial"/>
                <w:color w:val="000000"/>
                <w:sz w:val="16"/>
                <w:szCs w:val="16"/>
              </w:rPr>
            </w:pPr>
          </w:p>
        </w:tc>
        <w:tc>
          <w:tcPr>
            <w:tcW w:w="3215" w:type="dxa"/>
            <w:noWrap/>
          </w:tcPr>
          <w:p w14:paraId="0169DCB1" w14:textId="0351E75B" w:rsidR="00425763" w:rsidRPr="004E07A1" w:rsidRDefault="00425763" w:rsidP="00C074C1">
            <w:pPr>
              <w:spacing w:after="0"/>
              <w:ind w:left="0"/>
              <w:jc w:val="left"/>
              <w:rPr>
                <w:rFonts w:ascii="Arial" w:eastAsia="Times New Roman" w:hAnsi="Arial"/>
                <w:b/>
                <w:color w:val="000000"/>
                <w:sz w:val="16"/>
                <w:szCs w:val="16"/>
              </w:rPr>
            </w:pPr>
            <w:r w:rsidRPr="004E07A1">
              <w:rPr>
                <w:b/>
                <w:sz w:val="16"/>
                <w:szCs w:val="16"/>
              </w:rPr>
              <w:t>Registrar Master</w:t>
            </w:r>
          </w:p>
        </w:tc>
        <w:tc>
          <w:tcPr>
            <w:tcW w:w="566" w:type="dxa"/>
          </w:tcPr>
          <w:p w14:paraId="21FC721A" w14:textId="77777777" w:rsidR="00425763" w:rsidRPr="004E07A1" w:rsidRDefault="00425763" w:rsidP="00C074C1">
            <w:pPr>
              <w:spacing w:after="0"/>
              <w:ind w:left="0"/>
              <w:jc w:val="left"/>
              <w:rPr>
                <w:rFonts w:ascii="Arial" w:eastAsia="Times New Roman" w:hAnsi="Arial"/>
                <w:b/>
                <w:color w:val="76923C" w:themeColor="accent3" w:themeShade="BF"/>
                <w:sz w:val="16"/>
                <w:szCs w:val="16"/>
              </w:rPr>
            </w:pPr>
          </w:p>
        </w:tc>
        <w:tc>
          <w:tcPr>
            <w:tcW w:w="1456" w:type="dxa"/>
            <w:noWrap/>
          </w:tcPr>
          <w:p w14:paraId="55442613" w14:textId="6162AFBB" w:rsidR="00425763" w:rsidRPr="004E07A1" w:rsidRDefault="00425763" w:rsidP="00C074C1">
            <w:pPr>
              <w:spacing w:after="0"/>
              <w:ind w:left="0"/>
              <w:jc w:val="left"/>
              <w:rPr>
                <w:rFonts w:ascii="Arial" w:eastAsia="Times New Roman" w:hAnsi="Arial"/>
                <w:b/>
                <w:color w:val="0070C0"/>
                <w:sz w:val="16"/>
                <w:szCs w:val="16"/>
              </w:rPr>
            </w:pPr>
            <w:r w:rsidRPr="004E07A1">
              <w:rPr>
                <w:rFonts w:eastAsia="Times New Roman"/>
                <w:b/>
                <w:color w:val="76923C" w:themeColor="accent3" w:themeShade="BF"/>
                <w:sz w:val="16"/>
                <w:szCs w:val="16"/>
              </w:rPr>
              <w:t>Inbound</w:t>
            </w:r>
          </w:p>
        </w:tc>
        <w:tc>
          <w:tcPr>
            <w:tcW w:w="3257" w:type="dxa"/>
          </w:tcPr>
          <w:p w14:paraId="32759473" w14:textId="56214302" w:rsidR="00425763" w:rsidRPr="004E07A1" w:rsidRDefault="00425763" w:rsidP="00F31E1A">
            <w:pPr>
              <w:spacing w:after="0"/>
              <w:ind w:left="0"/>
              <w:jc w:val="left"/>
              <w:rPr>
                <w:rFonts w:ascii="Arial" w:eastAsia="Times New Roman" w:hAnsi="Arial"/>
                <w:color w:val="000000"/>
                <w:sz w:val="16"/>
                <w:szCs w:val="16"/>
              </w:rPr>
            </w:pPr>
            <w:r w:rsidRPr="004E07A1">
              <w:rPr>
                <w:rFonts w:eastAsia="Times New Roman"/>
                <w:color w:val="000000"/>
                <w:sz w:val="16"/>
                <w:szCs w:val="16"/>
              </w:rPr>
              <w:t>FINI/INBOX/from_prod_CCASS_FINI/FCSREGM_FINI.TXT</w:t>
            </w:r>
          </w:p>
        </w:tc>
      </w:tr>
      <w:tr w:rsidR="00425763" w:rsidRPr="000961F5" w14:paraId="32714AA6" w14:textId="77777777" w:rsidTr="002B0661">
        <w:trPr>
          <w:trHeight w:val="300"/>
        </w:trPr>
        <w:tc>
          <w:tcPr>
            <w:tcW w:w="682" w:type="dxa"/>
            <w:vMerge/>
            <w:noWrap/>
          </w:tcPr>
          <w:p w14:paraId="545025A5" w14:textId="77777777" w:rsidR="00425763" w:rsidRPr="004E07A1" w:rsidRDefault="00425763" w:rsidP="00C074C1">
            <w:pPr>
              <w:spacing w:after="0"/>
              <w:ind w:left="0"/>
              <w:jc w:val="left"/>
              <w:rPr>
                <w:rFonts w:ascii="Arial" w:eastAsia="Times New Roman" w:hAnsi="Arial"/>
                <w:color w:val="000000"/>
                <w:sz w:val="16"/>
                <w:szCs w:val="16"/>
              </w:rPr>
            </w:pPr>
          </w:p>
        </w:tc>
        <w:tc>
          <w:tcPr>
            <w:tcW w:w="1031" w:type="dxa"/>
            <w:vMerge/>
            <w:noWrap/>
          </w:tcPr>
          <w:p w14:paraId="21C11246" w14:textId="6C9BBBEB" w:rsidR="00425763" w:rsidRPr="004E07A1" w:rsidRDefault="00425763" w:rsidP="00C074C1">
            <w:pPr>
              <w:spacing w:after="0"/>
              <w:ind w:left="0"/>
              <w:jc w:val="left"/>
              <w:rPr>
                <w:rFonts w:ascii="Arial" w:eastAsia="Times New Roman" w:hAnsi="Arial"/>
                <w:color w:val="000000"/>
                <w:sz w:val="16"/>
                <w:szCs w:val="16"/>
              </w:rPr>
            </w:pPr>
          </w:p>
        </w:tc>
        <w:tc>
          <w:tcPr>
            <w:tcW w:w="3215" w:type="dxa"/>
            <w:noWrap/>
          </w:tcPr>
          <w:p w14:paraId="06E6BE0E" w14:textId="78253DEF" w:rsidR="00425763" w:rsidRPr="004E07A1" w:rsidRDefault="00425763" w:rsidP="00C074C1">
            <w:pPr>
              <w:spacing w:after="0"/>
              <w:ind w:left="0"/>
              <w:jc w:val="left"/>
              <w:rPr>
                <w:rFonts w:ascii="Arial" w:eastAsia="Times New Roman" w:hAnsi="Arial"/>
                <w:b/>
                <w:color w:val="000000"/>
                <w:sz w:val="16"/>
                <w:szCs w:val="16"/>
              </w:rPr>
            </w:pPr>
            <w:r w:rsidRPr="004E07A1">
              <w:rPr>
                <w:b/>
                <w:sz w:val="16"/>
                <w:szCs w:val="16"/>
              </w:rPr>
              <w:t>Designated Bank Account Master</w:t>
            </w:r>
          </w:p>
        </w:tc>
        <w:tc>
          <w:tcPr>
            <w:tcW w:w="566" w:type="dxa"/>
          </w:tcPr>
          <w:p w14:paraId="7E871515" w14:textId="77777777" w:rsidR="00425763" w:rsidRPr="004E07A1" w:rsidRDefault="00425763" w:rsidP="00C074C1">
            <w:pPr>
              <w:spacing w:after="0"/>
              <w:ind w:left="0"/>
              <w:jc w:val="left"/>
              <w:rPr>
                <w:rFonts w:ascii="Arial" w:eastAsia="Times New Roman" w:hAnsi="Arial"/>
                <w:b/>
                <w:color w:val="76923C" w:themeColor="accent3" w:themeShade="BF"/>
                <w:sz w:val="16"/>
                <w:szCs w:val="16"/>
              </w:rPr>
            </w:pPr>
          </w:p>
        </w:tc>
        <w:tc>
          <w:tcPr>
            <w:tcW w:w="1456" w:type="dxa"/>
            <w:noWrap/>
          </w:tcPr>
          <w:p w14:paraId="5D15E285" w14:textId="779732DC" w:rsidR="00425763" w:rsidRPr="004E07A1" w:rsidRDefault="00425763" w:rsidP="00C074C1">
            <w:pPr>
              <w:spacing w:after="0"/>
              <w:ind w:left="0"/>
              <w:jc w:val="left"/>
              <w:rPr>
                <w:rFonts w:ascii="Arial" w:eastAsia="Times New Roman" w:hAnsi="Arial"/>
                <w:b/>
                <w:color w:val="0070C0"/>
                <w:sz w:val="16"/>
                <w:szCs w:val="16"/>
              </w:rPr>
            </w:pPr>
            <w:r w:rsidRPr="004E07A1">
              <w:rPr>
                <w:rFonts w:eastAsia="Times New Roman"/>
                <w:b/>
                <w:color w:val="76923C" w:themeColor="accent3" w:themeShade="BF"/>
                <w:sz w:val="16"/>
                <w:szCs w:val="16"/>
              </w:rPr>
              <w:t>Inbound</w:t>
            </w:r>
          </w:p>
        </w:tc>
        <w:tc>
          <w:tcPr>
            <w:tcW w:w="3257" w:type="dxa"/>
          </w:tcPr>
          <w:p w14:paraId="2B9FF471" w14:textId="3573A483" w:rsidR="00425763" w:rsidRPr="004E07A1" w:rsidRDefault="00425763" w:rsidP="00F31E1A">
            <w:pPr>
              <w:spacing w:after="0"/>
              <w:ind w:left="0"/>
              <w:jc w:val="left"/>
              <w:rPr>
                <w:rFonts w:ascii="Arial" w:eastAsia="Times New Roman" w:hAnsi="Arial"/>
                <w:color w:val="000000"/>
                <w:sz w:val="16"/>
                <w:szCs w:val="16"/>
              </w:rPr>
            </w:pPr>
            <w:r w:rsidRPr="004E07A1">
              <w:rPr>
                <w:rFonts w:eastAsia="Times New Roman"/>
                <w:color w:val="000000"/>
                <w:sz w:val="16"/>
                <w:szCs w:val="16"/>
              </w:rPr>
              <w:t>FINI/INBOX/from_prod_CCASS_FINI/FCSDBACM_FINI.TXT</w:t>
            </w:r>
          </w:p>
        </w:tc>
      </w:tr>
      <w:tr w:rsidR="00425763" w:rsidRPr="000961F5" w14:paraId="49BEA3A4" w14:textId="77777777" w:rsidTr="002B0661">
        <w:trPr>
          <w:trHeight w:val="300"/>
        </w:trPr>
        <w:tc>
          <w:tcPr>
            <w:tcW w:w="682" w:type="dxa"/>
            <w:vMerge/>
            <w:noWrap/>
          </w:tcPr>
          <w:p w14:paraId="5AE7FC7C" w14:textId="77777777" w:rsidR="00425763" w:rsidRPr="004E07A1" w:rsidRDefault="00425763" w:rsidP="00C074C1">
            <w:pPr>
              <w:spacing w:after="0"/>
              <w:ind w:left="0"/>
              <w:jc w:val="left"/>
              <w:rPr>
                <w:rFonts w:ascii="Arial" w:eastAsia="Times New Roman" w:hAnsi="Arial"/>
                <w:color w:val="000000"/>
                <w:sz w:val="16"/>
                <w:szCs w:val="16"/>
              </w:rPr>
            </w:pPr>
          </w:p>
        </w:tc>
        <w:tc>
          <w:tcPr>
            <w:tcW w:w="1031" w:type="dxa"/>
            <w:vMerge/>
            <w:noWrap/>
          </w:tcPr>
          <w:p w14:paraId="10CDF964" w14:textId="2D8523A7" w:rsidR="00425763" w:rsidRPr="004E07A1" w:rsidRDefault="00425763" w:rsidP="00C074C1">
            <w:pPr>
              <w:spacing w:after="0"/>
              <w:ind w:left="0"/>
              <w:jc w:val="left"/>
              <w:rPr>
                <w:rFonts w:ascii="Arial" w:eastAsia="Times New Roman" w:hAnsi="Arial"/>
                <w:color w:val="000000"/>
                <w:sz w:val="16"/>
                <w:szCs w:val="16"/>
              </w:rPr>
            </w:pPr>
          </w:p>
        </w:tc>
        <w:tc>
          <w:tcPr>
            <w:tcW w:w="3215" w:type="dxa"/>
            <w:noWrap/>
          </w:tcPr>
          <w:p w14:paraId="48E52AB9" w14:textId="47C5FCA7" w:rsidR="00425763" w:rsidRPr="004E07A1" w:rsidRDefault="00425763" w:rsidP="00C074C1">
            <w:pPr>
              <w:spacing w:after="0"/>
              <w:ind w:left="0"/>
              <w:jc w:val="left"/>
              <w:rPr>
                <w:rFonts w:ascii="Arial" w:eastAsia="Times New Roman" w:hAnsi="Arial"/>
                <w:b/>
                <w:color w:val="000000"/>
                <w:sz w:val="16"/>
                <w:szCs w:val="16"/>
              </w:rPr>
            </w:pPr>
            <w:r w:rsidRPr="004E07A1">
              <w:rPr>
                <w:b/>
                <w:sz w:val="16"/>
                <w:szCs w:val="16"/>
              </w:rPr>
              <w:t>Bank Indicator Master</w:t>
            </w:r>
          </w:p>
        </w:tc>
        <w:tc>
          <w:tcPr>
            <w:tcW w:w="566" w:type="dxa"/>
          </w:tcPr>
          <w:p w14:paraId="0FA262B7" w14:textId="77777777" w:rsidR="00425763" w:rsidRPr="004E07A1" w:rsidRDefault="00425763" w:rsidP="00C074C1">
            <w:pPr>
              <w:spacing w:after="0"/>
              <w:ind w:left="0"/>
              <w:jc w:val="left"/>
              <w:rPr>
                <w:rFonts w:ascii="Arial" w:eastAsia="Times New Roman" w:hAnsi="Arial"/>
                <w:b/>
                <w:color w:val="76923C" w:themeColor="accent3" w:themeShade="BF"/>
                <w:sz w:val="16"/>
                <w:szCs w:val="16"/>
              </w:rPr>
            </w:pPr>
          </w:p>
        </w:tc>
        <w:tc>
          <w:tcPr>
            <w:tcW w:w="1456" w:type="dxa"/>
            <w:noWrap/>
          </w:tcPr>
          <w:p w14:paraId="1AA4DA4B" w14:textId="3244ACB5" w:rsidR="00425763" w:rsidRPr="004E07A1" w:rsidRDefault="00425763" w:rsidP="00C074C1">
            <w:pPr>
              <w:spacing w:after="0"/>
              <w:ind w:left="0"/>
              <w:jc w:val="left"/>
              <w:rPr>
                <w:rFonts w:ascii="Arial" w:eastAsia="Times New Roman" w:hAnsi="Arial"/>
                <w:b/>
                <w:color w:val="0070C0"/>
                <w:sz w:val="16"/>
                <w:szCs w:val="16"/>
              </w:rPr>
            </w:pPr>
            <w:r w:rsidRPr="004E07A1">
              <w:rPr>
                <w:rFonts w:eastAsia="Times New Roman"/>
                <w:b/>
                <w:color w:val="76923C" w:themeColor="accent3" w:themeShade="BF"/>
                <w:sz w:val="16"/>
                <w:szCs w:val="16"/>
              </w:rPr>
              <w:t>Inbound</w:t>
            </w:r>
          </w:p>
        </w:tc>
        <w:tc>
          <w:tcPr>
            <w:tcW w:w="3257" w:type="dxa"/>
          </w:tcPr>
          <w:p w14:paraId="415735FB" w14:textId="146386C0" w:rsidR="00425763" w:rsidRPr="004E07A1" w:rsidRDefault="00425763" w:rsidP="00F31E1A">
            <w:pPr>
              <w:spacing w:after="0"/>
              <w:ind w:left="0"/>
              <w:jc w:val="left"/>
              <w:rPr>
                <w:rFonts w:ascii="Arial" w:eastAsia="Times New Roman" w:hAnsi="Arial"/>
                <w:color w:val="000000"/>
                <w:sz w:val="16"/>
                <w:szCs w:val="16"/>
              </w:rPr>
            </w:pPr>
            <w:r w:rsidRPr="004E07A1">
              <w:rPr>
                <w:rFonts w:eastAsia="Times New Roman"/>
                <w:color w:val="000000"/>
                <w:sz w:val="16"/>
                <w:szCs w:val="16"/>
              </w:rPr>
              <w:t>FINI/INBOX/from_prod_CCASS_FINI/FCSBKIND_FINI.TXT</w:t>
            </w:r>
          </w:p>
        </w:tc>
      </w:tr>
      <w:tr w:rsidR="00425763" w:rsidRPr="000961F5" w14:paraId="158A2C60" w14:textId="77777777" w:rsidTr="002B0661">
        <w:trPr>
          <w:trHeight w:val="300"/>
        </w:trPr>
        <w:tc>
          <w:tcPr>
            <w:tcW w:w="682" w:type="dxa"/>
            <w:vMerge/>
            <w:noWrap/>
          </w:tcPr>
          <w:p w14:paraId="74E28E02" w14:textId="77777777" w:rsidR="00425763" w:rsidRPr="004E07A1" w:rsidRDefault="00425763" w:rsidP="00C074C1">
            <w:pPr>
              <w:spacing w:after="0"/>
              <w:ind w:left="0"/>
              <w:jc w:val="left"/>
              <w:rPr>
                <w:rFonts w:ascii="Arial" w:eastAsia="Times New Roman" w:hAnsi="Arial"/>
                <w:color w:val="000000"/>
                <w:sz w:val="16"/>
                <w:szCs w:val="16"/>
              </w:rPr>
            </w:pPr>
          </w:p>
        </w:tc>
        <w:tc>
          <w:tcPr>
            <w:tcW w:w="1031" w:type="dxa"/>
            <w:vMerge/>
            <w:noWrap/>
          </w:tcPr>
          <w:p w14:paraId="326EE301" w14:textId="67B58C1E" w:rsidR="00425763" w:rsidRPr="004E07A1" w:rsidRDefault="00425763" w:rsidP="00C074C1">
            <w:pPr>
              <w:spacing w:after="0"/>
              <w:ind w:left="0"/>
              <w:jc w:val="left"/>
              <w:rPr>
                <w:rFonts w:ascii="Arial" w:eastAsia="Times New Roman" w:hAnsi="Arial"/>
                <w:color w:val="000000"/>
                <w:sz w:val="16"/>
                <w:szCs w:val="16"/>
              </w:rPr>
            </w:pPr>
          </w:p>
        </w:tc>
        <w:tc>
          <w:tcPr>
            <w:tcW w:w="3215" w:type="dxa"/>
            <w:noWrap/>
          </w:tcPr>
          <w:p w14:paraId="63077600" w14:textId="117A62C5" w:rsidR="00425763" w:rsidRPr="004E07A1" w:rsidRDefault="00425763" w:rsidP="00C074C1">
            <w:pPr>
              <w:spacing w:after="0"/>
              <w:ind w:left="0"/>
              <w:jc w:val="left"/>
              <w:rPr>
                <w:rFonts w:ascii="Arial" w:eastAsia="Times New Roman" w:hAnsi="Arial"/>
                <w:b/>
                <w:color w:val="000000"/>
                <w:sz w:val="16"/>
                <w:szCs w:val="16"/>
              </w:rPr>
            </w:pPr>
            <w:r w:rsidRPr="004E07A1">
              <w:rPr>
                <w:b/>
                <w:sz w:val="16"/>
                <w:szCs w:val="16"/>
              </w:rPr>
              <w:t>Non-Clearing Participant Master</w:t>
            </w:r>
          </w:p>
        </w:tc>
        <w:tc>
          <w:tcPr>
            <w:tcW w:w="566" w:type="dxa"/>
          </w:tcPr>
          <w:p w14:paraId="79F276CD" w14:textId="77777777" w:rsidR="00425763" w:rsidRPr="004E07A1" w:rsidRDefault="00425763" w:rsidP="00C074C1">
            <w:pPr>
              <w:spacing w:after="0"/>
              <w:ind w:left="0"/>
              <w:jc w:val="left"/>
              <w:rPr>
                <w:rFonts w:ascii="Arial" w:eastAsia="Times New Roman" w:hAnsi="Arial"/>
                <w:b/>
                <w:color w:val="76923C" w:themeColor="accent3" w:themeShade="BF"/>
                <w:sz w:val="16"/>
                <w:szCs w:val="16"/>
              </w:rPr>
            </w:pPr>
          </w:p>
        </w:tc>
        <w:tc>
          <w:tcPr>
            <w:tcW w:w="1456" w:type="dxa"/>
            <w:noWrap/>
          </w:tcPr>
          <w:p w14:paraId="3046D9A2" w14:textId="5D615478" w:rsidR="00425763" w:rsidRPr="004E07A1" w:rsidRDefault="00425763" w:rsidP="00C074C1">
            <w:pPr>
              <w:spacing w:after="0"/>
              <w:ind w:left="0"/>
              <w:jc w:val="left"/>
              <w:rPr>
                <w:rFonts w:ascii="Arial" w:eastAsia="Times New Roman" w:hAnsi="Arial"/>
                <w:b/>
                <w:color w:val="0070C0"/>
                <w:sz w:val="16"/>
                <w:szCs w:val="16"/>
              </w:rPr>
            </w:pPr>
            <w:r w:rsidRPr="004E07A1">
              <w:rPr>
                <w:rFonts w:eastAsia="Times New Roman"/>
                <w:b/>
                <w:color w:val="76923C" w:themeColor="accent3" w:themeShade="BF"/>
                <w:sz w:val="16"/>
                <w:szCs w:val="16"/>
              </w:rPr>
              <w:t>Inbound</w:t>
            </w:r>
          </w:p>
        </w:tc>
        <w:tc>
          <w:tcPr>
            <w:tcW w:w="3257" w:type="dxa"/>
          </w:tcPr>
          <w:p w14:paraId="2917EA74" w14:textId="51692A37" w:rsidR="00425763" w:rsidRPr="004E07A1" w:rsidRDefault="00425763" w:rsidP="00F31E1A">
            <w:pPr>
              <w:spacing w:after="0"/>
              <w:ind w:left="0"/>
              <w:jc w:val="left"/>
              <w:rPr>
                <w:rFonts w:ascii="Arial" w:eastAsia="Times New Roman" w:hAnsi="Arial"/>
                <w:color w:val="000000"/>
                <w:sz w:val="16"/>
                <w:szCs w:val="16"/>
              </w:rPr>
            </w:pPr>
            <w:r w:rsidRPr="004E07A1">
              <w:rPr>
                <w:rFonts w:eastAsia="Times New Roman"/>
                <w:color w:val="000000"/>
                <w:sz w:val="16"/>
                <w:szCs w:val="16"/>
              </w:rPr>
              <w:t>FINI/INBOX/from_prod_CCASS_FINI/FCSNCPM_FINI.TXT</w:t>
            </w:r>
          </w:p>
        </w:tc>
      </w:tr>
      <w:tr w:rsidR="00425763" w:rsidRPr="000961F5" w14:paraId="13E74C71" w14:textId="77777777" w:rsidTr="002B0661">
        <w:trPr>
          <w:trHeight w:val="300"/>
        </w:trPr>
        <w:tc>
          <w:tcPr>
            <w:tcW w:w="682" w:type="dxa"/>
            <w:vMerge/>
            <w:noWrap/>
          </w:tcPr>
          <w:p w14:paraId="72A73DAA" w14:textId="77777777" w:rsidR="00425763" w:rsidRPr="004E07A1" w:rsidRDefault="00425763" w:rsidP="00C074C1">
            <w:pPr>
              <w:spacing w:after="0"/>
              <w:ind w:left="0"/>
              <w:jc w:val="left"/>
              <w:rPr>
                <w:rFonts w:ascii="Arial" w:eastAsia="Times New Roman" w:hAnsi="Arial"/>
                <w:color w:val="000000"/>
                <w:sz w:val="16"/>
                <w:szCs w:val="16"/>
              </w:rPr>
            </w:pPr>
          </w:p>
        </w:tc>
        <w:tc>
          <w:tcPr>
            <w:tcW w:w="1031" w:type="dxa"/>
            <w:vMerge/>
            <w:noWrap/>
          </w:tcPr>
          <w:p w14:paraId="14F591CE" w14:textId="3ACD3B8E" w:rsidR="00425763" w:rsidRPr="004E07A1" w:rsidRDefault="00425763" w:rsidP="00C074C1">
            <w:pPr>
              <w:spacing w:after="0"/>
              <w:ind w:left="0"/>
              <w:jc w:val="left"/>
              <w:rPr>
                <w:rFonts w:ascii="Arial" w:eastAsia="Times New Roman" w:hAnsi="Arial"/>
                <w:color w:val="000000"/>
                <w:sz w:val="16"/>
                <w:szCs w:val="16"/>
              </w:rPr>
            </w:pPr>
          </w:p>
        </w:tc>
        <w:tc>
          <w:tcPr>
            <w:tcW w:w="3215" w:type="dxa"/>
            <w:noWrap/>
          </w:tcPr>
          <w:p w14:paraId="2BE746CE" w14:textId="1F2BD9B7" w:rsidR="00425763" w:rsidRPr="004E07A1" w:rsidRDefault="00425763" w:rsidP="00C074C1">
            <w:pPr>
              <w:spacing w:after="0"/>
              <w:ind w:left="0"/>
              <w:jc w:val="left"/>
              <w:rPr>
                <w:rFonts w:ascii="Arial" w:eastAsia="Times New Roman" w:hAnsi="Arial"/>
                <w:b/>
                <w:color w:val="000000"/>
                <w:sz w:val="16"/>
                <w:szCs w:val="16"/>
              </w:rPr>
            </w:pPr>
            <w:r w:rsidRPr="004E07A1">
              <w:rPr>
                <w:b/>
                <w:sz w:val="16"/>
                <w:szCs w:val="16"/>
              </w:rPr>
              <w:t>Non-Clearing Participant Bank Account Master</w:t>
            </w:r>
          </w:p>
        </w:tc>
        <w:tc>
          <w:tcPr>
            <w:tcW w:w="566" w:type="dxa"/>
          </w:tcPr>
          <w:p w14:paraId="016197C0" w14:textId="77777777" w:rsidR="00425763" w:rsidRPr="004E07A1" w:rsidRDefault="00425763" w:rsidP="00C074C1">
            <w:pPr>
              <w:spacing w:after="0"/>
              <w:ind w:left="0"/>
              <w:jc w:val="left"/>
              <w:rPr>
                <w:rFonts w:ascii="Arial" w:eastAsia="Times New Roman" w:hAnsi="Arial"/>
                <w:b/>
                <w:color w:val="76923C" w:themeColor="accent3" w:themeShade="BF"/>
                <w:sz w:val="16"/>
                <w:szCs w:val="16"/>
              </w:rPr>
            </w:pPr>
          </w:p>
        </w:tc>
        <w:tc>
          <w:tcPr>
            <w:tcW w:w="1456" w:type="dxa"/>
            <w:noWrap/>
          </w:tcPr>
          <w:p w14:paraId="629424CD" w14:textId="052541FF" w:rsidR="00425763" w:rsidRPr="004E07A1" w:rsidRDefault="00425763" w:rsidP="00C074C1">
            <w:pPr>
              <w:spacing w:after="0"/>
              <w:ind w:left="0"/>
              <w:jc w:val="left"/>
              <w:rPr>
                <w:rFonts w:ascii="Arial" w:eastAsia="Times New Roman" w:hAnsi="Arial"/>
                <w:b/>
                <w:color w:val="0070C0"/>
                <w:sz w:val="16"/>
                <w:szCs w:val="16"/>
              </w:rPr>
            </w:pPr>
            <w:r w:rsidRPr="004E07A1">
              <w:rPr>
                <w:rFonts w:eastAsia="Times New Roman"/>
                <w:b/>
                <w:color w:val="76923C" w:themeColor="accent3" w:themeShade="BF"/>
                <w:sz w:val="16"/>
                <w:szCs w:val="16"/>
              </w:rPr>
              <w:t>Inbound</w:t>
            </w:r>
          </w:p>
        </w:tc>
        <w:tc>
          <w:tcPr>
            <w:tcW w:w="3257" w:type="dxa"/>
          </w:tcPr>
          <w:p w14:paraId="6854AFC0" w14:textId="59A09D7A" w:rsidR="00425763" w:rsidRPr="004E07A1" w:rsidRDefault="00425763" w:rsidP="00F31E1A">
            <w:pPr>
              <w:spacing w:after="0"/>
              <w:ind w:left="0"/>
              <w:jc w:val="left"/>
              <w:rPr>
                <w:rFonts w:ascii="Arial" w:eastAsia="Times New Roman" w:hAnsi="Arial"/>
                <w:color w:val="000000"/>
                <w:sz w:val="16"/>
                <w:szCs w:val="16"/>
              </w:rPr>
            </w:pPr>
            <w:r w:rsidRPr="004E07A1">
              <w:rPr>
                <w:rFonts w:eastAsia="Times New Roman"/>
                <w:color w:val="000000"/>
                <w:sz w:val="16"/>
                <w:szCs w:val="16"/>
              </w:rPr>
              <w:t>FINI/INBOX/from_prod_CCASS_FINI/FCSNCBM_FINI.TXT</w:t>
            </w:r>
          </w:p>
        </w:tc>
      </w:tr>
      <w:tr w:rsidR="00425763" w:rsidRPr="000961F5" w14:paraId="4808D0DF" w14:textId="77777777" w:rsidTr="002B0661">
        <w:trPr>
          <w:trHeight w:val="300"/>
        </w:trPr>
        <w:tc>
          <w:tcPr>
            <w:tcW w:w="682" w:type="dxa"/>
            <w:vMerge/>
            <w:noWrap/>
          </w:tcPr>
          <w:p w14:paraId="73D402CF" w14:textId="77777777" w:rsidR="00425763" w:rsidRPr="004E07A1" w:rsidRDefault="00425763" w:rsidP="00C074C1">
            <w:pPr>
              <w:spacing w:after="0"/>
              <w:ind w:left="0"/>
              <w:jc w:val="left"/>
              <w:rPr>
                <w:rFonts w:ascii="Arial" w:eastAsia="Times New Roman" w:hAnsi="Arial"/>
                <w:color w:val="000000"/>
                <w:sz w:val="16"/>
                <w:szCs w:val="16"/>
              </w:rPr>
            </w:pPr>
          </w:p>
        </w:tc>
        <w:tc>
          <w:tcPr>
            <w:tcW w:w="1031" w:type="dxa"/>
            <w:vMerge/>
            <w:noWrap/>
          </w:tcPr>
          <w:p w14:paraId="277CBDC1" w14:textId="6E729C90" w:rsidR="00425763" w:rsidRPr="004E07A1" w:rsidRDefault="00425763" w:rsidP="00C074C1">
            <w:pPr>
              <w:spacing w:after="0"/>
              <w:ind w:left="0"/>
              <w:jc w:val="left"/>
              <w:rPr>
                <w:rFonts w:ascii="Arial" w:eastAsia="Times New Roman" w:hAnsi="Arial"/>
                <w:color w:val="000000"/>
                <w:sz w:val="16"/>
                <w:szCs w:val="16"/>
              </w:rPr>
            </w:pPr>
          </w:p>
        </w:tc>
        <w:tc>
          <w:tcPr>
            <w:tcW w:w="3215" w:type="dxa"/>
            <w:noWrap/>
          </w:tcPr>
          <w:p w14:paraId="77886702" w14:textId="704BF328" w:rsidR="00425763" w:rsidRPr="004E07A1" w:rsidRDefault="00425763" w:rsidP="00C074C1">
            <w:pPr>
              <w:spacing w:after="0"/>
              <w:ind w:left="0"/>
              <w:jc w:val="left"/>
              <w:rPr>
                <w:rFonts w:ascii="Arial" w:eastAsia="Times New Roman" w:hAnsi="Arial"/>
                <w:b/>
                <w:color w:val="000000"/>
                <w:sz w:val="16"/>
                <w:szCs w:val="16"/>
              </w:rPr>
            </w:pPr>
            <w:r w:rsidRPr="004E07A1">
              <w:rPr>
                <w:b/>
                <w:sz w:val="16"/>
                <w:szCs w:val="16"/>
              </w:rPr>
              <w:t>Calendar Master</w:t>
            </w:r>
          </w:p>
        </w:tc>
        <w:tc>
          <w:tcPr>
            <w:tcW w:w="566" w:type="dxa"/>
          </w:tcPr>
          <w:p w14:paraId="69A44879" w14:textId="77777777" w:rsidR="00425763" w:rsidRPr="004E07A1" w:rsidRDefault="00425763" w:rsidP="00C074C1">
            <w:pPr>
              <w:spacing w:after="0"/>
              <w:ind w:left="0"/>
              <w:jc w:val="left"/>
              <w:rPr>
                <w:rFonts w:ascii="Arial" w:eastAsia="Times New Roman" w:hAnsi="Arial"/>
                <w:b/>
                <w:color w:val="76923C" w:themeColor="accent3" w:themeShade="BF"/>
                <w:sz w:val="16"/>
                <w:szCs w:val="16"/>
              </w:rPr>
            </w:pPr>
          </w:p>
        </w:tc>
        <w:tc>
          <w:tcPr>
            <w:tcW w:w="1456" w:type="dxa"/>
            <w:noWrap/>
          </w:tcPr>
          <w:p w14:paraId="46E4A605" w14:textId="23B81FAF" w:rsidR="00425763" w:rsidRPr="004E07A1" w:rsidRDefault="00425763" w:rsidP="00C074C1">
            <w:pPr>
              <w:spacing w:after="0"/>
              <w:ind w:left="0"/>
              <w:jc w:val="left"/>
              <w:rPr>
                <w:rFonts w:ascii="Arial" w:eastAsia="Times New Roman" w:hAnsi="Arial"/>
                <w:b/>
                <w:color w:val="0070C0"/>
                <w:sz w:val="16"/>
                <w:szCs w:val="16"/>
              </w:rPr>
            </w:pPr>
            <w:r w:rsidRPr="004E07A1">
              <w:rPr>
                <w:rFonts w:eastAsia="Times New Roman"/>
                <w:b/>
                <w:color w:val="76923C" w:themeColor="accent3" w:themeShade="BF"/>
                <w:sz w:val="16"/>
                <w:szCs w:val="16"/>
              </w:rPr>
              <w:t>Inbound</w:t>
            </w:r>
          </w:p>
        </w:tc>
        <w:tc>
          <w:tcPr>
            <w:tcW w:w="3257" w:type="dxa"/>
          </w:tcPr>
          <w:p w14:paraId="4CC1F60B" w14:textId="18037BF4" w:rsidR="00425763" w:rsidRPr="004E07A1" w:rsidRDefault="00425763" w:rsidP="00F31E1A">
            <w:pPr>
              <w:spacing w:after="0"/>
              <w:ind w:left="0"/>
              <w:jc w:val="left"/>
              <w:rPr>
                <w:rFonts w:ascii="Arial" w:eastAsia="Times New Roman" w:hAnsi="Arial"/>
                <w:color w:val="000000"/>
                <w:sz w:val="16"/>
                <w:szCs w:val="16"/>
              </w:rPr>
            </w:pPr>
            <w:r w:rsidRPr="004E07A1">
              <w:rPr>
                <w:rFonts w:eastAsia="Times New Roman"/>
                <w:color w:val="000000"/>
                <w:sz w:val="16"/>
                <w:szCs w:val="16"/>
              </w:rPr>
              <w:t>FINI/INBOX/from_prod_CCASS_FINI/FCSCALRM_FINI.TXT</w:t>
            </w:r>
          </w:p>
        </w:tc>
      </w:tr>
      <w:tr w:rsidR="00425763" w:rsidRPr="000961F5" w14:paraId="6E1A582F" w14:textId="77777777" w:rsidTr="002B0661">
        <w:trPr>
          <w:trHeight w:val="300"/>
        </w:trPr>
        <w:tc>
          <w:tcPr>
            <w:tcW w:w="682" w:type="dxa"/>
            <w:vMerge/>
            <w:noWrap/>
          </w:tcPr>
          <w:p w14:paraId="3B39AC3A" w14:textId="77777777" w:rsidR="00425763" w:rsidRPr="004E07A1" w:rsidRDefault="00425763" w:rsidP="00C074C1">
            <w:pPr>
              <w:spacing w:after="0"/>
              <w:ind w:left="0"/>
              <w:jc w:val="left"/>
              <w:rPr>
                <w:rFonts w:ascii="Arial" w:eastAsia="Times New Roman" w:hAnsi="Arial"/>
                <w:color w:val="000000"/>
                <w:sz w:val="16"/>
                <w:szCs w:val="16"/>
              </w:rPr>
            </w:pPr>
          </w:p>
        </w:tc>
        <w:tc>
          <w:tcPr>
            <w:tcW w:w="1031" w:type="dxa"/>
            <w:vMerge/>
            <w:noWrap/>
          </w:tcPr>
          <w:p w14:paraId="2E910078" w14:textId="3DED2252" w:rsidR="00425763" w:rsidRPr="004E07A1" w:rsidRDefault="00425763" w:rsidP="00C074C1">
            <w:pPr>
              <w:spacing w:after="0"/>
              <w:ind w:left="0"/>
              <w:jc w:val="left"/>
              <w:rPr>
                <w:rFonts w:ascii="Arial" w:eastAsia="Times New Roman" w:hAnsi="Arial"/>
                <w:color w:val="000000"/>
                <w:sz w:val="16"/>
                <w:szCs w:val="16"/>
              </w:rPr>
            </w:pPr>
          </w:p>
        </w:tc>
        <w:tc>
          <w:tcPr>
            <w:tcW w:w="3215" w:type="dxa"/>
            <w:noWrap/>
          </w:tcPr>
          <w:p w14:paraId="0BCBB571" w14:textId="2CBC2FC8" w:rsidR="00425763" w:rsidRPr="004E07A1" w:rsidRDefault="00425763" w:rsidP="00C074C1">
            <w:pPr>
              <w:spacing w:after="0"/>
              <w:ind w:left="0"/>
              <w:jc w:val="left"/>
              <w:rPr>
                <w:rFonts w:ascii="Arial" w:eastAsia="Times New Roman" w:hAnsi="Arial"/>
                <w:b/>
                <w:color w:val="000000"/>
                <w:sz w:val="16"/>
                <w:szCs w:val="16"/>
              </w:rPr>
            </w:pPr>
            <w:r w:rsidRPr="004E07A1">
              <w:rPr>
                <w:b/>
                <w:sz w:val="16"/>
                <w:szCs w:val="16"/>
              </w:rPr>
              <w:t>ICL Member Information File</w:t>
            </w:r>
          </w:p>
        </w:tc>
        <w:tc>
          <w:tcPr>
            <w:tcW w:w="566" w:type="dxa"/>
          </w:tcPr>
          <w:p w14:paraId="1FA7069B" w14:textId="77777777" w:rsidR="00425763" w:rsidRPr="004E07A1" w:rsidRDefault="00425763" w:rsidP="00C074C1">
            <w:pPr>
              <w:spacing w:after="0"/>
              <w:ind w:left="0"/>
              <w:jc w:val="left"/>
              <w:rPr>
                <w:rFonts w:ascii="Arial" w:eastAsia="Times New Roman" w:hAnsi="Arial"/>
                <w:b/>
                <w:color w:val="76923C" w:themeColor="accent3" w:themeShade="BF"/>
                <w:sz w:val="16"/>
                <w:szCs w:val="16"/>
              </w:rPr>
            </w:pPr>
          </w:p>
        </w:tc>
        <w:tc>
          <w:tcPr>
            <w:tcW w:w="1456" w:type="dxa"/>
            <w:noWrap/>
          </w:tcPr>
          <w:p w14:paraId="20FC6C38" w14:textId="15D175F5" w:rsidR="00425763" w:rsidRPr="004E07A1" w:rsidRDefault="00425763" w:rsidP="00C074C1">
            <w:pPr>
              <w:spacing w:after="0"/>
              <w:ind w:left="0"/>
              <w:jc w:val="left"/>
              <w:rPr>
                <w:rFonts w:ascii="Arial" w:eastAsia="Times New Roman" w:hAnsi="Arial"/>
                <w:b/>
                <w:color w:val="0070C0"/>
                <w:sz w:val="16"/>
                <w:szCs w:val="16"/>
              </w:rPr>
            </w:pPr>
            <w:r w:rsidRPr="004E07A1">
              <w:rPr>
                <w:rFonts w:eastAsia="Times New Roman"/>
                <w:b/>
                <w:color w:val="76923C" w:themeColor="accent3" w:themeShade="BF"/>
                <w:sz w:val="16"/>
                <w:szCs w:val="16"/>
              </w:rPr>
              <w:t>Inbound</w:t>
            </w:r>
          </w:p>
        </w:tc>
        <w:tc>
          <w:tcPr>
            <w:tcW w:w="3257" w:type="dxa"/>
          </w:tcPr>
          <w:p w14:paraId="0ED074B7" w14:textId="7EAAB45E" w:rsidR="00425763" w:rsidRPr="004E07A1" w:rsidRDefault="00425763" w:rsidP="00F31E1A">
            <w:pPr>
              <w:spacing w:after="0"/>
              <w:ind w:left="0"/>
              <w:jc w:val="left"/>
              <w:rPr>
                <w:rFonts w:ascii="Arial" w:eastAsia="Times New Roman" w:hAnsi="Arial"/>
                <w:color w:val="000000"/>
                <w:sz w:val="16"/>
                <w:szCs w:val="16"/>
              </w:rPr>
            </w:pPr>
            <w:r w:rsidRPr="004E07A1">
              <w:rPr>
                <w:rFonts w:eastAsia="Times New Roman"/>
                <w:color w:val="000000"/>
                <w:sz w:val="16"/>
                <w:szCs w:val="16"/>
              </w:rPr>
              <w:t>FINI/INBOX/from_prod_CCASS_FINI/FCSICMIF_FINI.TXT</w:t>
            </w:r>
          </w:p>
        </w:tc>
      </w:tr>
      <w:tr w:rsidR="00425763" w:rsidRPr="000961F5" w14:paraId="13D94C88" w14:textId="77777777" w:rsidTr="002B0661">
        <w:trPr>
          <w:trHeight w:val="300"/>
        </w:trPr>
        <w:tc>
          <w:tcPr>
            <w:tcW w:w="682" w:type="dxa"/>
            <w:vMerge/>
            <w:noWrap/>
          </w:tcPr>
          <w:p w14:paraId="2967FD75" w14:textId="77777777" w:rsidR="00425763" w:rsidRPr="004E07A1" w:rsidRDefault="00425763" w:rsidP="00C074C1">
            <w:pPr>
              <w:spacing w:after="0"/>
              <w:ind w:left="0"/>
              <w:jc w:val="left"/>
              <w:rPr>
                <w:rFonts w:ascii="Arial" w:eastAsia="Times New Roman" w:hAnsi="Arial"/>
                <w:color w:val="000000"/>
                <w:sz w:val="16"/>
                <w:szCs w:val="16"/>
              </w:rPr>
            </w:pPr>
          </w:p>
        </w:tc>
        <w:tc>
          <w:tcPr>
            <w:tcW w:w="1031" w:type="dxa"/>
            <w:vMerge/>
            <w:noWrap/>
          </w:tcPr>
          <w:p w14:paraId="15732AAD" w14:textId="4D4A6DBE" w:rsidR="00425763" w:rsidRPr="004E07A1" w:rsidRDefault="00425763" w:rsidP="00C074C1">
            <w:pPr>
              <w:spacing w:after="0"/>
              <w:ind w:left="0"/>
              <w:jc w:val="left"/>
              <w:rPr>
                <w:rFonts w:ascii="Arial" w:eastAsia="Times New Roman" w:hAnsi="Arial"/>
                <w:color w:val="000000"/>
                <w:sz w:val="16"/>
                <w:szCs w:val="16"/>
              </w:rPr>
            </w:pPr>
          </w:p>
        </w:tc>
        <w:tc>
          <w:tcPr>
            <w:tcW w:w="3215" w:type="dxa"/>
            <w:noWrap/>
          </w:tcPr>
          <w:p w14:paraId="7E38F906" w14:textId="4A81D503" w:rsidR="00425763" w:rsidRPr="004E07A1" w:rsidRDefault="00425763" w:rsidP="00C074C1">
            <w:pPr>
              <w:spacing w:after="0"/>
              <w:ind w:left="0"/>
              <w:jc w:val="left"/>
              <w:rPr>
                <w:rFonts w:ascii="Arial" w:eastAsia="Times New Roman" w:hAnsi="Arial"/>
                <w:b/>
                <w:color w:val="000000"/>
                <w:sz w:val="16"/>
                <w:szCs w:val="16"/>
              </w:rPr>
            </w:pPr>
            <w:r w:rsidRPr="004E07A1">
              <w:rPr>
                <w:b/>
                <w:sz w:val="16"/>
                <w:szCs w:val="16"/>
              </w:rPr>
              <w:t>Stock Master</w:t>
            </w:r>
          </w:p>
        </w:tc>
        <w:tc>
          <w:tcPr>
            <w:tcW w:w="566" w:type="dxa"/>
          </w:tcPr>
          <w:p w14:paraId="34A996D8" w14:textId="77777777" w:rsidR="00425763" w:rsidRPr="004E07A1" w:rsidRDefault="00425763" w:rsidP="00C074C1">
            <w:pPr>
              <w:spacing w:after="0"/>
              <w:ind w:left="0"/>
              <w:jc w:val="left"/>
              <w:rPr>
                <w:rFonts w:ascii="Arial" w:eastAsia="Times New Roman" w:hAnsi="Arial"/>
                <w:b/>
                <w:color w:val="76923C" w:themeColor="accent3" w:themeShade="BF"/>
                <w:sz w:val="16"/>
                <w:szCs w:val="16"/>
              </w:rPr>
            </w:pPr>
          </w:p>
        </w:tc>
        <w:tc>
          <w:tcPr>
            <w:tcW w:w="1456" w:type="dxa"/>
            <w:noWrap/>
          </w:tcPr>
          <w:p w14:paraId="6AB654A3" w14:textId="60B25667" w:rsidR="00425763" w:rsidRPr="004E07A1" w:rsidRDefault="00425763" w:rsidP="00C074C1">
            <w:pPr>
              <w:spacing w:after="0"/>
              <w:ind w:left="0"/>
              <w:jc w:val="left"/>
              <w:rPr>
                <w:rFonts w:ascii="Arial" w:eastAsia="Times New Roman" w:hAnsi="Arial"/>
                <w:b/>
                <w:color w:val="0070C0"/>
                <w:sz w:val="16"/>
                <w:szCs w:val="16"/>
              </w:rPr>
            </w:pPr>
            <w:r w:rsidRPr="004E07A1">
              <w:rPr>
                <w:rFonts w:eastAsia="Times New Roman"/>
                <w:b/>
                <w:color w:val="76923C" w:themeColor="accent3" w:themeShade="BF"/>
                <w:sz w:val="16"/>
                <w:szCs w:val="16"/>
              </w:rPr>
              <w:t>Inbound</w:t>
            </w:r>
          </w:p>
        </w:tc>
        <w:tc>
          <w:tcPr>
            <w:tcW w:w="3257" w:type="dxa"/>
          </w:tcPr>
          <w:p w14:paraId="6FD9DBFC" w14:textId="2288F519" w:rsidR="00425763" w:rsidRPr="004E07A1" w:rsidRDefault="00425763" w:rsidP="00F31E1A">
            <w:pPr>
              <w:spacing w:after="0"/>
              <w:ind w:left="0"/>
              <w:jc w:val="left"/>
              <w:rPr>
                <w:rFonts w:ascii="Arial" w:eastAsia="Times New Roman" w:hAnsi="Arial"/>
                <w:color w:val="000000"/>
                <w:sz w:val="16"/>
                <w:szCs w:val="16"/>
              </w:rPr>
            </w:pPr>
            <w:r w:rsidRPr="004E07A1">
              <w:rPr>
                <w:rFonts w:eastAsia="Times New Roman"/>
                <w:color w:val="000000"/>
                <w:sz w:val="16"/>
                <w:szCs w:val="16"/>
              </w:rPr>
              <w:t>FINI/INBOX/from_prod_CCASS_FINI/FCSSTKM_FINI.TXT</w:t>
            </w:r>
          </w:p>
        </w:tc>
      </w:tr>
      <w:tr w:rsidR="00425763" w:rsidRPr="000961F5" w14:paraId="637DFE63" w14:textId="77777777" w:rsidTr="002B0661">
        <w:trPr>
          <w:trHeight w:val="300"/>
        </w:trPr>
        <w:tc>
          <w:tcPr>
            <w:tcW w:w="682" w:type="dxa"/>
            <w:noWrap/>
          </w:tcPr>
          <w:p w14:paraId="63BFCC32" w14:textId="55A3C422" w:rsidR="00425763" w:rsidRPr="004E07A1" w:rsidRDefault="00425763" w:rsidP="00046205">
            <w:pPr>
              <w:spacing w:after="0"/>
              <w:ind w:left="0"/>
              <w:jc w:val="left"/>
              <w:rPr>
                <w:rFonts w:ascii="Arial" w:eastAsia="Times New Roman" w:hAnsi="Arial"/>
                <w:color w:val="000000"/>
                <w:sz w:val="16"/>
                <w:szCs w:val="16"/>
              </w:rPr>
            </w:pPr>
            <w:r w:rsidRPr="004E07A1">
              <w:rPr>
                <w:rFonts w:eastAsia="Times New Roman"/>
                <w:color w:val="000000"/>
                <w:sz w:val="16"/>
                <w:szCs w:val="16"/>
              </w:rPr>
              <w:t>09:30</w:t>
            </w:r>
          </w:p>
        </w:tc>
        <w:tc>
          <w:tcPr>
            <w:tcW w:w="1031" w:type="dxa"/>
            <w:vMerge/>
            <w:noWrap/>
          </w:tcPr>
          <w:p w14:paraId="50099100" w14:textId="32AF9B78" w:rsidR="00425763" w:rsidRPr="004E07A1" w:rsidRDefault="00425763" w:rsidP="00046205">
            <w:pPr>
              <w:spacing w:after="0"/>
              <w:ind w:left="0"/>
              <w:jc w:val="left"/>
              <w:rPr>
                <w:rFonts w:ascii="Arial" w:eastAsia="Times New Roman" w:hAnsi="Arial"/>
                <w:color w:val="000000"/>
                <w:sz w:val="16"/>
                <w:szCs w:val="16"/>
              </w:rPr>
            </w:pPr>
          </w:p>
        </w:tc>
        <w:tc>
          <w:tcPr>
            <w:tcW w:w="3215" w:type="dxa"/>
            <w:noWrap/>
          </w:tcPr>
          <w:p w14:paraId="1A0C89FD" w14:textId="0303219E" w:rsidR="00425763" w:rsidRPr="004E07A1" w:rsidRDefault="00425763" w:rsidP="00046205">
            <w:pPr>
              <w:spacing w:after="0"/>
              <w:ind w:left="0"/>
              <w:jc w:val="left"/>
              <w:rPr>
                <w:rFonts w:ascii="Arial" w:eastAsia="Times New Roman" w:hAnsi="Arial"/>
                <w:b/>
                <w:color w:val="000000"/>
                <w:sz w:val="16"/>
                <w:szCs w:val="16"/>
              </w:rPr>
            </w:pPr>
            <w:r w:rsidRPr="004E07A1">
              <w:rPr>
                <w:rFonts w:eastAsia="Times New Roman"/>
                <w:b/>
                <w:color w:val="000000"/>
                <w:sz w:val="16"/>
                <w:szCs w:val="16"/>
              </w:rPr>
              <w:t>Weekly EIPO Fee Invoice</w:t>
            </w:r>
          </w:p>
        </w:tc>
        <w:tc>
          <w:tcPr>
            <w:tcW w:w="566" w:type="dxa"/>
          </w:tcPr>
          <w:p w14:paraId="70164654" w14:textId="77777777" w:rsidR="00425763" w:rsidRPr="004E07A1" w:rsidRDefault="00425763" w:rsidP="00046205">
            <w:pPr>
              <w:spacing w:after="0"/>
              <w:ind w:left="0"/>
              <w:jc w:val="left"/>
              <w:rPr>
                <w:rFonts w:ascii="Arial" w:eastAsia="Times New Roman" w:hAnsi="Arial"/>
                <w:b/>
                <w:color w:val="0070C0"/>
                <w:sz w:val="16"/>
                <w:szCs w:val="16"/>
              </w:rPr>
            </w:pPr>
          </w:p>
        </w:tc>
        <w:tc>
          <w:tcPr>
            <w:tcW w:w="1456" w:type="dxa"/>
            <w:noWrap/>
          </w:tcPr>
          <w:p w14:paraId="6E167258" w14:textId="108F9A11" w:rsidR="00425763" w:rsidRPr="004E07A1" w:rsidRDefault="00425763" w:rsidP="00046205">
            <w:pPr>
              <w:spacing w:after="0"/>
              <w:ind w:left="0"/>
              <w:jc w:val="left"/>
              <w:rPr>
                <w:rFonts w:ascii="Arial" w:eastAsia="Times New Roman" w:hAnsi="Arial"/>
                <w:b/>
                <w:color w:val="0070C0"/>
                <w:sz w:val="16"/>
                <w:szCs w:val="16"/>
              </w:rPr>
            </w:pPr>
            <w:r w:rsidRPr="004E07A1">
              <w:rPr>
                <w:rFonts w:eastAsia="Times New Roman"/>
                <w:b/>
                <w:color w:val="0070C0"/>
                <w:sz w:val="16"/>
                <w:szCs w:val="16"/>
              </w:rPr>
              <w:t>Outbound</w:t>
            </w:r>
          </w:p>
        </w:tc>
        <w:tc>
          <w:tcPr>
            <w:tcW w:w="3257" w:type="dxa"/>
          </w:tcPr>
          <w:p w14:paraId="6E2D8616" w14:textId="724811A3" w:rsidR="00425763" w:rsidRPr="004E07A1" w:rsidRDefault="00425763" w:rsidP="00046205">
            <w:pPr>
              <w:spacing w:after="0"/>
              <w:ind w:left="0"/>
              <w:jc w:val="left"/>
              <w:rPr>
                <w:rFonts w:ascii="Arial" w:eastAsia="Times New Roman" w:hAnsi="Arial"/>
                <w:color w:val="000000"/>
                <w:sz w:val="16"/>
                <w:szCs w:val="16"/>
              </w:rPr>
            </w:pPr>
            <w:r w:rsidRPr="004E07A1">
              <w:rPr>
                <w:rFonts w:eastAsia="Times New Roman"/>
                <w:color w:val="000000"/>
                <w:sz w:val="16"/>
                <w:szCs w:val="16"/>
              </w:rPr>
              <w:t>FINI/OUTBOX/to_prod_SDFSR/FEPFEEIN_FINI.TXT</w:t>
            </w:r>
          </w:p>
        </w:tc>
      </w:tr>
      <w:tr w:rsidR="00425763" w:rsidRPr="000961F5" w14:paraId="1B2AC70E" w14:textId="77777777" w:rsidTr="002B0661">
        <w:trPr>
          <w:trHeight w:val="300"/>
        </w:trPr>
        <w:tc>
          <w:tcPr>
            <w:tcW w:w="682" w:type="dxa"/>
            <w:noWrap/>
          </w:tcPr>
          <w:p w14:paraId="609455EF" w14:textId="2953BFE5" w:rsidR="00425763" w:rsidRPr="004E07A1" w:rsidRDefault="00425763" w:rsidP="00046205">
            <w:pPr>
              <w:spacing w:after="0"/>
              <w:ind w:left="0"/>
              <w:jc w:val="left"/>
              <w:rPr>
                <w:rFonts w:ascii="Arial" w:eastAsia="Times New Roman" w:hAnsi="Arial"/>
                <w:color w:val="000000"/>
                <w:sz w:val="16"/>
                <w:szCs w:val="16"/>
              </w:rPr>
            </w:pPr>
            <w:r w:rsidRPr="004E07A1">
              <w:rPr>
                <w:rFonts w:eastAsia="Times New Roman"/>
                <w:color w:val="000000"/>
                <w:sz w:val="16"/>
                <w:szCs w:val="16"/>
              </w:rPr>
              <w:t>09:30</w:t>
            </w:r>
          </w:p>
        </w:tc>
        <w:tc>
          <w:tcPr>
            <w:tcW w:w="1031" w:type="dxa"/>
            <w:vMerge w:val="restart"/>
            <w:noWrap/>
          </w:tcPr>
          <w:p w14:paraId="35B18A2A" w14:textId="665AFF8B" w:rsidR="00425763" w:rsidRPr="004E07A1" w:rsidRDefault="00425763" w:rsidP="00D64CCB">
            <w:pPr>
              <w:spacing w:after="0"/>
              <w:ind w:left="0"/>
              <w:jc w:val="left"/>
              <w:rPr>
                <w:rFonts w:ascii="Arial" w:eastAsia="Times New Roman" w:hAnsi="Arial"/>
                <w:color w:val="000000"/>
                <w:sz w:val="16"/>
                <w:szCs w:val="16"/>
              </w:rPr>
            </w:pPr>
            <w:r w:rsidRPr="004E07A1">
              <w:rPr>
                <w:rFonts w:eastAsia="Times New Roman"/>
                <w:color w:val="000000"/>
                <w:sz w:val="16"/>
                <w:szCs w:val="16"/>
              </w:rPr>
              <w:t>IPO reaches “Trading Started” status</w:t>
            </w:r>
          </w:p>
        </w:tc>
        <w:tc>
          <w:tcPr>
            <w:tcW w:w="3215" w:type="dxa"/>
            <w:noWrap/>
          </w:tcPr>
          <w:p w14:paraId="770E4D03" w14:textId="1107668B" w:rsidR="00425763" w:rsidRPr="004E07A1" w:rsidRDefault="00425763" w:rsidP="00046205">
            <w:pPr>
              <w:spacing w:after="0"/>
              <w:ind w:left="0"/>
              <w:jc w:val="left"/>
              <w:rPr>
                <w:rFonts w:ascii="Arial" w:eastAsia="Times New Roman" w:hAnsi="Arial"/>
                <w:b/>
                <w:color w:val="000000"/>
                <w:sz w:val="16"/>
                <w:szCs w:val="16"/>
              </w:rPr>
            </w:pPr>
            <w:r w:rsidRPr="004E07A1">
              <w:rPr>
                <w:rFonts w:eastAsia="Times New Roman"/>
                <w:b/>
                <w:color w:val="000000"/>
                <w:sz w:val="16"/>
                <w:szCs w:val="16"/>
              </w:rPr>
              <w:t>IPO Closing Documents</w:t>
            </w:r>
          </w:p>
        </w:tc>
        <w:tc>
          <w:tcPr>
            <w:tcW w:w="566" w:type="dxa"/>
          </w:tcPr>
          <w:p w14:paraId="42C20ED0" w14:textId="77777777" w:rsidR="00425763" w:rsidRPr="004E07A1" w:rsidRDefault="00425763" w:rsidP="00046205">
            <w:pPr>
              <w:spacing w:after="0"/>
              <w:ind w:left="0"/>
              <w:jc w:val="left"/>
              <w:rPr>
                <w:rFonts w:ascii="Arial" w:eastAsia="Times New Roman" w:hAnsi="Arial"/>
                <w:b/>
                <w:color w:val="0070C0"/>
                <w:sz w:val="16"/>
                <w:szCs w:val="16"/>
              </w:rPr>
            </w:pPr>
          </w:p>
        </w:tc>
        <w:tc>
          <w:tcPr>
            <w:tcW w:w="1456" w:type="dxa"/>
            <w:noWrap/>
          </w:tcPr>
          <w:p w14:paraId="7AAD7189" w14:textId="2C57E391" w:rsidR="00425763" w:rsidRPr="004E07A1" w:rsidRDefault="00425763" w:rsidP="00046205">
            <w:pPr>
              <w:spacing w:after="0"/>
              <w:ind w:left="0"/>
              <w:jc w:val="left"/>
              <w:rPr>
                <w:rFonts w:ascii="Arial" w:eastAsia="Times New Roman" w:hAnsi="Arial"/>
                <w:b/>
                <w:color w:val="0070C0"/>
                <w:sz w:val="16"/>
                <w:szCs w:val="16"/>
              </w:rPr>
            </w:pPr>
            <w:r w:rsidRPr="004E07A1">
              <w:rPr>
                <w:rFonts w:eastAsia="Times New Roman"/>
                <w:b/>
                <w:color w:val="0070C0"/>
                <w:sz w:val="16"/>
                <w:szCs w:val="16"/>
              </w:rPr>
              <w:t>Outbound</w:t>
            </w:r>
          </w:p>
        </w:tc>
        <w:tc>
          <w:tcPr>
            <w:tcW w:w="3257" w:type="dxa"/>
          </w:tcPr>
          <w:p w14:paraId="6AE981F0" w14:textId="2DC50571" w:rsidR="00425763" w:rsidRPr="004E07A1" w:rsidRDefault="00425763" w:rsidP="00046205">
            <w:pPr>
              <w:spacing w:after="0"/>
              <w:ind w:left="0"/>
              <w:jc w:val="left"/>
              <w:rPr>
                <w:rFonts w:ascii="Arial" w:eastAsia="Times New Roman" w:hAnsi="Arial"/>
                <w:color w:val="000000"/>
                <w:sz w:val="16"/>
                <w:szCs w:val="16"/>
              </w:rPr>
            </w:pPr>
            <w:r w:rsidRPr="004E07A1">
              <w:rPr>
                <w:rFonts w:eastAsia="Times New Roman"/>
                <w:color w:val="000000"/>
                <w:sz w:val="16"/>
                <w:szCs w:val="16"/>
              </w:rPr>
              <w:t>FINI/OUTBOX/to_prod_SDFSR</w:t>
            </w:r>
          </w:p>
        </w:tc>
      </w:tr>
      <w:tr w:rsidR="00425763" w:rsidRPr="000961F5" w14:paraId="68C729E2" w14:textId="77777777" w:rsidTr="002B0661">
        <w:trPr>
          <w:trHeight w:val="300"/>
        </w:trPr>
        <w:tc>
          <w:tcPr>
            <w:tcW w:w="682" w:type="dxa"/>
            <w:noWrap/>
          </w:tcPr>
          <w:p w14:paraId="189F75CB" w14:textId="0DC85FDF" w:rsidR="00425763" w:rsidRPr="004E07A1" w:rsidRDefault="00425763" w:rsidP="00046205">
            <w:pPr>
              <w:spacing w:after="0"/>
              <w:ind w:left="0"/>
              <w:jc w:val="left"/>
              <w:rPr>
                <w:rFonts w:ascii="Arial" w:eastAsia="Times New Roman" w:hAnsi="Arial"/>
                <w:color w:val="000000"/>
                <w:sz w:val="16"/>
                <w:szCs w:val="16"/>
              </w:rPr>
            </w:pPr>
            <w:r w:rsidRPr="004E07A1">
              <w:rPr>
                <w:rFonts w:eastAsia="Times New Roman"/>
                <w:color w:val="000000"/>
                <w:sz w:val="16"/>
                <w:szCs w:val="16"/>
              </w:rPr>
              <w:t>09:30</w:t>
            </w:r>
          </w:p>
        </w:tc>
        <w:tc>
          <w:tcPr>
            <w:tcW w:w="1031" w:type="dxa"/>
            <w:vMerge/>
            <w:noWrap/>
          </w:tcPr>
          <w:p w14:paraId="3876B74D" w14:textId="3147DD36" w:rsidR="00425763" w:rsidRPr="004E07A1" w:rsidRDefault="00425763" w:rsidP="00046205">
            <w:pPr>
              <w:spacing w:after="0"/>
              <w:ind w:left="0"/>
              <w:jc w:val="left"/>
              <w:rPr>
                <w:rFonts w:ascii="Arial" w:eastAsia="Times New Roman" w:hAnsi="Arial"/>
                <w:color w:val="000000"/>
                <w:sz w:val="16"/>
                <w:szCs w:val="16"/>
              </w:rPr>
            </w:pPr>
          </w:p>
        </w:tc>
        <w:tc>
          <w:tcPr>
            <w:tcW w:w="3215" w:type="dxa"/>
            <w:noWrap/>
          </w:tcPr>
          <w:p w14:paraId="3D62D48C" w14:textId="01FC2AA8" w:rsidR="00425763" w:rsidRPr="004E07A1" w:rsidRDefault="00425763" w:rsidP="00046205">
            <w:pPr>
              <w:spacing w:after="0"/>
              <w:ind w:left="0"/>
              <w:jc w:val="left"/>
              <w:rPr>
                <w:rFonts w:ascii="Arial" w:eastAsia="Times New Roman" w:hAnsi="Arial"/>
                <w:b/>
                <w:color w:val="000000"/>
                <w:sz w:val="16"/>
                <w:szCs w:val="16"/>
              </w:rPr>
            </w:pPr>
            <w:r w:rsidRPr="004E07A1">
              <w:rPr>
                <w:rFonts w:eastAsia="Times New Roman"/>
                <w:b/>
                <w:color w:val="000000"/>
                <w:sz w:val="16"/>
                <w:szCs w:val="16"/>
              </w:rPr>
              <w:t>IPO Closing Data Files</w:t>
            </w:r>
          </w:p>
        </w:tc>
        <w:tc>
          <w:tcPr>
            <w:tcW w:w="566" w:type="dxa"/>
          </w:tcPr>
          <w:p w14:paraId="6986D5B2" w14:textId="77777777" w:rsidR="00425763" w:rsidRPr="004E07A1" w:rsidRDefault="00425763" w:rsidP="00046205">
            <w:pPr>
              <w:spacing w:after="0"/>
              <w:ind w:left="0"/>
              <w:jc w:val="left"/>
              <w:rPr>
                <w:rFonts w:ascii="Arial" w:eastAsia="Times New Roman" w:hAnsi="Arial"/>
                <w:b/>
                <w:color w:val="0070C0"/>
                <w:sz w:val="16"/>
                <w:szCs w:val="16"/>
              </w:rPr>
            </w:pPr>
          </w:p>
        </w:tc>
        <w:tc>
          <w:tcPr>
            <w:tcW w:w="1456" w:type="dxa"/>
            <w:noWrap/>
          </w:tcPr>
          <w:p w14:paraId="1380D4F4" w14:textId="7BE05E19" w:rsidR="00425763" w:rsidRPr="004E07A1" w:rsidRDefault="00425763" w:rsidP="00046205">
            <w:pPr>
              <w:spacing w:after="0"/>
              <w:ind w:left="0"/>
              <w:jc w:val="left"/>
              <w:rPr>
                <w:rFonts w:ascii="Arial" w:eastAsia="Times New Roman" w:hAnsi="Arial"/>
                <w:b/>
                <w:color w:val="0070C0"/>
                <w:sz w:val="16"/>
                <w:szCs w:val="16"/>
              </w:rPr>
            </w:pPr>
            <w:r w:rsidRPr="004E07A1">
              <w:rPr>
                <w:rFonts w:eastAsia="Times New Roman"/>
                <w:b/>
                <w:color w:val="0070C0"/>
                <w:sz w:val="16"/>
                <w:szCs w:val="16"/>
              </w:rPr>
              <w:t>Outbound</w:t>
            </w:r>
          </w:p>
        </w:tc>
        <w:tc>
          <w:tcPr>
            <w:tcW w:w="3257" w:type="dxa"/>
          </w:tcPr>
          <w:p w14:paraId="5076632A" w14:textId="1C67C767" w:rsidR="00425763" w:rsidRPr="004E07A1" w:rsidRDefault="00425763" w:rsidP="00046205">
            <w:pPr>
              <w:spacing w:after="0"/>
              <w:ind w:left="0"/>
              <w:jc w:val="left"/>
              <w:rPr>
                <w:rFonts w:ascii="Arial" w:eastAsia="Times New Roman" w:hAnsi="Arial"/>
                <w:color w:val="000000"/>
                <w:sz w:val="16"/>
                <w:szCs w:val="16"/>
              </w:rPr>
            </w:pPr>
            <w:r w:rsidRPr="004E07A1">
              <w:rPr>
                <w:rFonts w:eastAsia="Times New Roman"/>
                <w:color w:val="000000"/>
                <w:sz w:val="16"/>
                <w:szCs w:val="16"/>
              </w:rPr>
              <w:t>FINI/OUTBOX/to_prod_SDFSR</w:t>
            </w:r>
          </w:p>
        </w:tc>
      </w:tr>
      <w:tr w:rsidR="00425763" w:rsidRPr="000961F5" w14:paraId="542951B9" w14:textId="77777777" w:rsidTr="002B0661">
        <w:trPr>
          <w:trHeight w:val="300"/>
        </w:trPr>
        <w:tc>
          <w:tcPr>
            <w:tcW w:w="682" w:type="dxa"/>
            <w:noWrap/>
          </w:tcPr>
          <w:p w14:paraId="0BCA77AB" w14:textId="72C04FA1" w:rsidR="00425763" w:rsidRPr="004E07A1" w:rsidRDefault="00425763" w:rsidP="00046205">
            <w:pPr>
              <w:spacing w:after="0"/>
              <w:ind w:left="0"/>
              <w:jc w:val="left"/>
              <w:rPr>
                <w:rFonts w:ascii="Arial" w:eastAsia="Times New Roman" w:hAnsi="Arial"/>
                <w:color w:val="000000"/>
                <w:sz w:val="16"/>
                <w:szCs w:val="16"/>
              </w:rPr>
            </w:pPr>
            <w:r w:rsidRPr="004E07A1">
              <w:rPr>
                <w:rFonts w:eastAsia="Times New Roman"/>
                <w:color w:val="000000"/>
                <w:sz w:val="16"/>
                <w:szCs w:val="16"/>
              </w:rPr>
              <w:t>14:30</w:t>
            </w:r>
          </w:p>
        </w:tc>
        <w:tc>
          <w:tcPr>
            <w:tcW w:w="1031" w:type="dxa"/>
            <w:noWrap/>
          </w:tcPr>
          <w:p w14:paraId="715D9EA1" w14:textId="17435727" w:rsidR="00425763" w:rsidRPr="004E07A1" w:rsidRDefault="00425763" w:rsidP="00046205">
            <w:pPr>
              <w:spacing w:after="0"/>
              <w:ind w:left="0"/>
              <w:jc w:val="left"/>
              <w:rPr>
                <w:rFonts w:ascii="Arial" w:eastAsia="Times New Roman" w:hAnsi="Arial"/>
                <w:color w:val="000000"/>
                <w:sz w:val="16"/>
                <w:szCs w:val="16"/>
              </w:rPr>
            </w:pPr>
            <w:r w:rsidRPr="004E07A1">
              <w:rPr>
                <w:rFonts w:eastAsia="Times New Roman"/>
                <w:color w:val="000000"/>
                <w:sz w:val="16"/>
                <w:szCs w:val="16"/>
              </w:rPr>
              <w:t>IPO reaches “Allocated Confirmed” status</w:t>
            </w:r>
          </w:p>
        </w:tc>
        <w:tc>
          <w:tcPr>
            <w:tcW w:w="3215" w:type="dxa"/>
            <w:noWrap/>
          </w:tcPr>
          <w:p w14:paraId="2F9B7994" w14:textId="6EB8172C" w:rsidR="00425763" w:rsidRPr="004E07A1" w:rsidRDefault="00425763" w:rsidP="00046205">
            <w:pPr>
              <w:spacing w:after="0"/>
              <w:ind w:left="0"/>
              <w:jc w:val="left"/>
              <w:rPr>
                <w:rFonts w:ascii="Arial" w:eastAsia="Times New Roman" w:hAnsi="Arial"/>
                <w:b/>
                <w:color w:val="000000"/>
                <w:sz w:val="16"/>
                <w:szCs w:val="16"/>
              </w:rPr>
            </w:pPr>
            <w:r w:rsidRPr="004E07A1">
              <w:rPr>
                <w:rFonts w:eastAsia="Times New Roman"/>
                <w:b/>
                <w:color w:val="000000"/>
                <w:sz w:val="16"/>
                <w:szCs w:val="16"/>
              </w:rPr>
              <w:t>Share Posting File</w:t>
            </w:r>
          </w:p>
        </w:tc>
        <w:tc>
          <w:tcPr>
            <w:tcW w:w="566" w:type="dxa"/>
          </w:tcPr>
          <w:p w14:paraId="53F8F17D" w14:textId="77777777" w:rsidR="00425763" w:rsidRPr="004E07A1" w:rsidRDefault="00425763" w:rsidP="00046205">
            <w:pPr>
              <w:spacing w:after="0"/>
              <w:ind w:left="0"/>
              <w:jc w:val="left"/>
              <w:rPr>
                <w:rFonts w:ascii="Arial" w:eastAsia="Times New Roman" w:hAnsi="Arial"/>
                <w:b/>
                <w:color w:val="0070C0"/>
                <w:sz w:val="16"/>
                <w:szCs w:val="16"/>
              </w:rPr>
            </w:pPr>
          </w:p>
        </w:tc>
        <w:tc>
          <w:tcPr>
            <w:tcW w:w="1456" w:type="dxa"/>
            <w:noWrap/>
          </w:tcPr>
          <w:p w14:paraId="7A93FC9A" w14:textId="7060FDE3" w:rsidR="00425763" w:rsidRPr="004E07A1" w:rsidRDefault="00425763" w:rsidP="00046205">
            <w:pPr>
              <w:spacing w:after="0"/>
              <w:ind w:left="0"/>
              <w:jc w:val="left"/>
              <w:rPr>
                <w:rFonts w:ascii="Arial" w:eastAsia="Times New Roman" w:hAnsi="Arial"/>
                <w:b/>
                <w:color w:val="0070C0"/>
                <w:sz w:val="16"/>
                <w:szCs w:val="16"/>
              </w:rPr>
            </w:pPr>
            <w:r w:rsidRPr="004E07A1">
              <w:rPr>
                <w:rFonts w:eastAsia="Times New Roman"/>
                <w:b/>
                <w:color w:val="0070C0"/>
                <w:sz w:val="16"/>
                <w:szCs w:val="16"/>
              </w:rPr>
              <w:t>Outbound</w:t>
            </w:r>
          </w:p>
        </w:tc>
        <w:tc>
          <w:tcPr>
            <w:tcW w:w="3257" w:type="dxa"/>
          </w:tcPr>
          <w:p w14:paraId="1A4E97FC" w14:textId="2C205FB4" w:rsidR="00425763" w:rsidRPr="004E07A1" w:rsidRDefault="00425763" w:rsidP="00046205">
            <w:pPr>
              <w:spacing w:after="0"/>
              <w:ind w:left="0"/>
              <w:jc w:val="left"/>
              <w:rPr>
                <w:rFonts w:ascii="Arial" w:eastAsia="Times New Roman" w:hAnsi="Arial"/>
                <w:color w:val="000000"/>
                <w:sz w:val="16"/>
                <w:szCs w:val="16"/>
              </w:rPr>
            </w:pPr>
            <w:r w:rsidRPr="004E07A1">
              <w:rPr>
                <w:rFonts w:eastAsia="Times New Roman"/>
                <w:color w:val="000000"/>
                <w:sz w:val="16"/>
                <w:szCs w:val="16"/>
              </w:rPr>
              <w:t>FINI/OUTBOX/to_prod_SDFSR/FEPSRPST_FINI.TXT</w:t>
            </w:r>
          </w:p>
        </w:tc>
      </w:tr>
    </w:tbl>
    <w:p w14:paraId="5D8140BD" w14:textId="0F878CEC" w:rsidR="0078795B" w:rsidRPr="000961F5" w:rsidRDefault="0078795B" w:rsidP="00F817C1">
      <w:pPr>
        <w:ind w:left="0"/>
        <w:rPr>
          <w:lang w:eastAsia="x-none"/>
        </w:rPr>
      </w:pPr>
    </w:p>
    <w:p w14:paraId="726E77BD" w14:textId="760262C8" w:rsidR="0078795B" w:rsidRPr="000961F5" w:rsidRDefault="00046205" w:rsidP="0078795B">
      <w:pPr>
        <w:pStyle w:val="Heading4"/>
      </w:pPr>
      <w:bookmarkStart w:id="911" w:name="_Toc58341750"/>
      <w:bookmarkStart w:id="912" w:name="_Toc58418425"/>
      <w:bookmarkStart w:id="913" w:name="_Toc58602075"/>
      <w:bookmarkStart w:id="914" w:name="_Toc62722957"/>
      <w:bookmarkStart w:id="915" w:name="_Toc65058098"/>
      <w:bookmarkStart w:id="916" w:name="_Toc65138900"/>
      <w:bookmarkStart w:id="917" w:name="_Toc65145880"/>
      <w:r w:rsidRPr="000961F5">
        <w:lastRenderedPageBreak/>
        <w:t>Participant Master</w:t>
      </w:r>
      <w:bookmarkEnd w:id="911"/>
      <w:bookmarkEnd w:id="912"/>
      <w:bookmarkEnd w:id="913"/>
      <w:bookmarkEnd w:id="914"/>
      <w:bookmarkEnd w:id="915"/>
      <w:bookmarkEnd w:id="916"/>
      <w:bookmarkEnd w:id="917"/>
    </w:p>
    <w:p w14:paraId="1949CF5C" w14:textId="77B241F8" w:rsidR="00E9310D" w:rsidRPr="000961F5" w:rsidRDefault="00E9310D" w:rsidP="00F817C1">
      <w:pPr>
        <w:ind w:left="0"/>
        <w:rPr>
          <w:lang w:eastAsia="x-none"/>
        </w:rPr>
      </w:pPr>
    </w:p>
    <w:p w14:paraId="3D84D096" w14:textId="77777777" w:rsidR="00E9310D" w:rsidRPr="000961F5" w:rsidRDefault="00E9310D" w:rsidP="00E9310D">
      <w:pPr>
        <w:spacing w:after="0"/>
        <w:ind w:left="0"/>
        <w:jc w:val="left"/>
        <w:rPr>
          <w:b/>
        </w:rPr>
      </w:pPr>
      <w:r w:rsidRPr="000961F5">
        <w:rPr>
          <w:b/>
        </w:rPr>
        <w:t>File naming convention:</w:t>
      </w:r>
    </w:p>
    <w:tbl>
      <w:tblPr>
        <w:tblStyle w:val="TableGrid"/>
        <w:tblW w:w="4370" w:type="dxa"/>
        <w:tblLook w:val="04A0" w:firstRow="1" w:lastRow="0" w:firstColumn="1" w:lastColumn="0" w:noHBand="0" w:noVBand="1"/>
      </w:tblPr>
      <w:tblGrid>
        <w:gridCol w:w="1861"/>
        <w:gridCol w:w="2509"/>
      </w:tblGrid>
      <w:tr w:rsidR="00E9310D" w:rsidRPr="000961F5" w14:paraId="5E374505" w14:textId="77777777" w:rsidTr="00E9310D">
        <w:tc>
          <w:tcPr>
            <w:tcW w:w="1696" w:type="dxa"/>
            <w:shd w:val="clear" w:color="auto" w:fill="13426B"/>
          </w:tcPr>
          <w:p w14:paraId="2B42E8AE" w14:textId="77777777" w:rsidR="00E9310D" w:rsidRPr="000961F5" w:rsidRDefault="00E9310D" w:rsidP="00067ECC">
            <w:pPr>
              <w:spacing w:after="39"/>
              <w:ind w:left="0"/>
              <w:jc w:val="left"/>
              <w:rPr>
                <w:b/>
                <w:lang w:eastAsia="x-none"/>
              </w:rPr>
            </w:pPr>
            <w:r w:rsidRPr="000961F5">
              <w:rPr>
                <w:b/>
                <w:lang w:eastAsia="x-none"/>
              </w:rPr>
              <w:t>Field Name</w:t>
            </w:r>
          </w:p>
        </w:tc>
        <w:tc>
          <w:tcPr>
            <w:tcW w:w="2674" w:type="dxa"/>
            <w:shd w:val="clear" w:color="auto" w:fill="13426B"/>
          </w:tcPr>
          <w:p w14:paraId="40E51B0D" w14:textId="77777777" w:rsidR="00E9310D" w:rsidRPr="000961F5" w:rsidRDefault="00E9310D" w:rsidP="00067ECC">
            <w:pPr>
              <w:spacing w:after="39"/>
              <w:ind w:left="0"/>
              <w:jc w:val="left"/>
              <w:rPr>
                <w:b/>
                <w:lang w:eastAsia="x-none"/>
              </w:rPr>
            </w:pPr>
            <w:r w:rsidRPr="000961F5">
              <w:rPr>
                <w:b/>
                <w:lang w:eastAsia="x-none"/>
              </w:rPr>
              <w:t>Field Format</w:t>
            </w:r>
          </w:p>
        </w:tc>
      </w:tr>
      <w:tr w:rsidR="00E9310D" w:rsidRPr="000961F5" w14:paraId="53F050EB" w14:textId="77777777" w:rsidTr="00E9310D">
        <w:tc>
          <w:tcPr>
            <w:tcW w:w="1696" w:type="dxa"/>
          </w:tcPr>
          <w:p w14:paraId="095FB67F" w14:textId="50F2D953" w:rsidR="00E9310D" w:rsidRPr="000961F5" w:rsidRDefault="00EC7058" w:rsidP="00067ECC">
            <w:pPr>
              <w:spacing w:after="39"/>
              <w:ind w:left="0"/>
              <w:jc w:val="left"/>
              <w:rPr>
                <w:lang w:eastAsia="x-none"/>
              </w:rPr>
            </w:pPr>
            <w:r w:rsidRPr="000961F5">
              <w:rPr>
                <w:lang w:eastAsia="x-none"/>
              </w:rPr>
              <w:t>FCSPARTM_FINI.CSV</w:t>
            </w:r>
          </w:p>
        </w:tc>
        <w:tc>
          <w:tcPr>
            <w:tcW w:w="2674" w:type="dxa"/>
          </w:tcPr>
          <w:p w14:paraId="37E8EC45" w14:textId="7734B185" w:rsidR="00E9310D" w:rsidRPr="000961F5" w:rsidRDefault="00EC7058" w:rsidP="00EC7058">
            <w:pPr>
              <w:spacing w:after="39"/>
              <w:ind w:left="0"/>
              <w:jc w:val="left"/>
              <w:rPr>
                <w:lang w:eastAsia="x-none"/>
              </w:rPr>
            </w:pPr>
            <w:r w:rsidRPr="000961F5">
              <w:rPr>
                <w:lang w:eastAsia="x-none"/>
              </w:rPr>
              <w:t>Fields delimited by semicolons</w:t>
            </w:r>
          </w:p>
        </w:tc>
      </w:tr>
    </w:tbl>
    <w:p w14:paraId="24C5D3CA" w14:textId="77777777" w:rsidR="00E9310D" w:rsidRPr="000961F5" w:rsidRDefault="00E9310D" w:rsidP="00E9310D">
      <w:pPr>
        <w:ind w:left="0"/>
        <w:rPr>
          <w:b/>
          <w:lang w:eastAsia="x-none"/>
        </w:rPr>
      </w:pPr>
    </w:p>
    <w:p w14:paraId="7CD521A2" w14:textId="7DB53D78" w:rsidR="00E9310D" w:rsidRPr="000961F5" w:rsidRDefault="00E9310D" w:rsidP="00E9310D">
      <w:pPr>
        <w:ind w:left="0"/>
        <w:rPr>
          <w:b/>
          <w:lang w:eastAsia="x-none"/>
        </w:rPr>
      </w:pPr>
      <w:r w:rsidRPr="000961F5">
        <w:rPr>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E9310D" w:rsidRPr="000961F5" w14:paraId="28CA5643" w14:textId="77777777" w:rsidTr="00067ECC">
        <w:tc>
          <w:tcPr>
            <w:tcW w:w="2972" w:type="dxa"/>
            <w:shd w:val="clear" w:color="auto" w:fill="13426B"/>
          </w:tcPr>
          <w:p w14:paraId="17783106" w14:textId="77777777" w:rsidR="00E9310D" w:rsidRPr="000961F5" w:rsidRDefault="00E9310D" w:rsidP="00067ECC">
            <w:pPr>
              <w:spacing w:after="39"/>
              <w:ind w:left="0"/>
              <w:jc w:val="left"/>
              <w:rPr>
                <w:b/>
                <w:lang w:eastAsia="x-none"/>
              </w:rPr>
            </w:pPr>
            <w:r w:rsidRPr="000961F5">
              <w:rPr>
                <w:b/>
                <w:lang w:eastAsia="x-none"/>
              </w:rPr>
              <w:t>Field Name</w:t>
            </w:r>
          </w:p>
        </w:tc>
        <w:tc>
          <w:tcPr>
            <w:tcW w:w="1276" w:type="dxa"/>
            <w:shd w:val="clear" w:color="auto" w:fill="13426B"/>
          </w:tcPr>
          <w:p w14:paraId="78FD7FAE" w14:textId="77777777" w:rsidR="00E9310D" w:rsidRPr="000961F5" w:rsidRDefault="00E9310D" w:rsidP="00067ECC">
            <w:pPr>
              <w:spacing w:after="39"/>
              <w:ind w:left="0"/>
              <w:jc w:val="left"/>
              <w:rPr>
                <w:b/>
                <w:lang w:eastAsia="x-none"/>
              </w:rPr>
            </w:pPr>
            <w:r w:rsidRPr="000961F5">
              <w:rPr>
                <w:b/>
                <w:lang w:eastAsia="x-none"/>
              </w:rPr>
              <w:t>Field Format</w:t>
            </w:r>
          </w:p>
        </w:tc>
        <w:tc>
          <w:tcPr>
            <w:tcW w:w="6237" w:type="dxa"/>
            <w:shd w:val="clear" w:color="auto" w:fill="13426B"/>
          </w:tcPr>
          <w:p w14:paraId="30182182" w14:textId="77777777" w:rsidR="00E9310D" w:rsidRPr="000961F5" w:rsidRDefault="00E9310D" w:rsidP="00067ECC">
            <w:pPr>
              <w:spacing w:after="39"/>
              <w:ind w:left="0"/>
              <w:jc w:val="left"/>
              <w:rPr>
                <w:b/>
                <w:lang w:eastAsia="x-none"/>
              </w:rPr>
            </w:pPr>
            <w:r w:rsidRPr="000961F5">
              <w:rPr>
                <w:b/>
                <w:lang w:eastAsia="x-none"/>
              </w:rPr>
              <w:t>Description</w:t>
            </w:r>
          </w:p>
        </w:tc>
      </w:tr>
      <w:tr w:rsidR="00E9310D" w:rsidRPr="000961F5" w14:paraId="2A58221D" w14:textId="77777777" w:rsidTr="00067ECC">
        <w:tc>
          <w:tcPr>
            <w:tcW w:w="2972" w:type="dxa"/>
          </w:tcPr>
          <w:p w14:paraId="755C209A" w14:textId="6EE0518B" w:rsidR="00E9310D" w:rsidRPr="000961F5" w:rsidRDefault="00E9310D" w:rsidP="00E9310D">
            <w:pPr>
              <w:spacing w:after="39"/>
              <w:ind w:left="0"/>
              <w:jc w:val="left"/>
              <w:rPr>
                <w:lang w:eastAsia="x-none"/>
              </w:rPr>
            </w:pPr>
            <w:r w:rsidRPr="000961F5">
              <w:rPr>
                <w:b/>
                <w:lang w:val="en-US" w:eastAsia="zh-TW"/>
              </w:rPr>
              <w:t>Key</w:t>
            </w:r>
          </w:p>
        </w:tc>
        <w:tc>
          <w:tcPr>
            <w:tcW w:w="1276" w:type="dxa"/>
          </w:tcPr>
          <w:p w14:paraId="6A5BB319" w14:textId="722A251A" w:rsidR="00E9310D" w:rsidRPr="000961F5" w:rsidRDefault="00E9310D" w:rsidP="00E9310D">
            <w:pPr>
              <w:spacing w:after="39"/>
              <w:ind w:left="0"/>
              <w:jc w:val="left"/>
              <w:rPr>
                <w:lang w:eastAsia="x-none"/>
              </w:rPr>
            </w:pPr>
            <w:r w:rsidRPr="000961F5">
              <w:rPr>
                <w:lang w:eastAsia="x-none"/>
              </w:rPr>
              <w:t>9(1)</w:t>
            </w:r>
          </w:p>
        </w:tc>
        <w:tc>
          <w:tcPr>
            <w:tcW w:w="6237" w:type="dxa"/>
          </w:tcPr>
          <w:p w14:paraId="5AF2A95C" w14:textId="54C8E0B3" w:rsidR="00E9310D" w:rsidRPr="000961F5" w:rsidRDefault="005A4549" w:rsidP="005A4549">
            <w:pPr>
              <w:spacing w:after="39"/>
              <w:ind w:left="0"/>
              <w:jc w:val="left"/>
              <w:rPr>
                <w:lang w:eastAsia="x-none"/>
              </w:rPr>
            </w:pPr>
            <w:r w:rsidRPr="000961F5">
              <w:rPr>
                <w:lang w:eastAsia="x-none"/>
              </w:rPr>
              <w:t>Always ‘</w:t>
            </w:r>
            <w:r w:rsidR="00E9310D" w:rsidRPr="000961F5">
              <w:rPr>
                <w:b/>
                <w:lang w:eastAsia="x-none"/>
              </w:rPr>
              <w:t>0</w:t>
            </w:r>
            <w:r w:rsidRPr="000961F5">
              <w:rPr>
                <w:lang w:eastAsia="x-none"/>
              </w:rPr>
              <w:t>’</w:t>
            </w:r>
            <w:r w:rsidR="00E9310D" w:rsidRPr="000961F5">
              <w:rPr>
                <w:lang w:eastAsia="x-none"/>
              </w:rPr>
              <w:t xml:space="preserve"> for header record</w:t>
            </w:r>
          </w:p>
        </w:tc>
      </w:tr>
      <w:tr w:rsidR="00E9310D" w:rsidRPr="000961F5" w14:paraId="162398B5" w14:textId="77777777" w:rsidTr="00067ECC">
        <w:tc>
          <w:tcPr>
            <w:tcW w:w="2972" w:type="dxa"/>
          </w:tcPr>
          <w:p w14:paraId="6946F9C0" w14:textId="3FEC1D6F" w:rsidR="00E9310D" w:rsidRPr="000961F5" w:rsidRDefault="00E9310D" w:rsidP="00E9310D">
            <w:pPr>
              <w:spacing w:after="39"/>
              <w:ind w:left="0"/>
              <w:jc w:val="left"/>
              <w:rPr>
                <w:lang w:eastAsia="x-none"/>
              </w:rPr>
            </w:pPr>
            <w:r w:rsidRPr="000961F5">
              <w:rPr>
                <w:b/>
                <w:lang w:val="en-US" w:eastAsia="zh-TW"/>
              </w:rPr>
              <w:t>File Header Name</w:t>
            </w:r>
          </w:p>
        </w:tc>
        <w:tc>
          <w:tcPr>
            <w:tcW w:w="1276" w:type="dxa"/>
          </w:tcPr>
          <w:p w14:paraId="62E83C26" w14:textId="156E9B06" w:rsidR="00E9310D" w:rsidRPr="000961F5" w:rsidRDefault="00E9310D" w:rsidP="00E9310D">
            <w:pPr>
              <w:spacing w:after="39"/>
              <w:ind w:left="0"/>
              <w:jc w:val="left"/>
              <w:rPr>
                <w:lang w:eastAsia="x-none"/>
              </w:rPr>
            </w:pPr>
            <w:r w:rsidRPr="000961F5">
              <w:rPr>
                <w:lang w:eastAsia="x-none"/>
              </w:rPr>
              <w:t>X(</w:t>
            </w:r>
            <w:r w:rsidR="00250F04" w:rsidRPr="000961F5">
              <w:rPr>
                <w:lang w:eastAsia="x-none"/>
              </w:rPr>
              <w:t>30</w:t>
            </w:r>
            <w:r w:rsidRPr="000961F5">
              <w:rPr>
                <w:lang w:eastAsia="x-none"/>
              </w:rPr>
              <w:t>)</w:t>
            </w:r>
          </w:p>
        </w:tc>
        <w:tc>
          <w:tcPr>
            <w:tcW w:w="6237" w:type="dxa"/>
          </w:tcPr>
          <w:p w14:paraId="22AA50C5" w14:textId="77777777" w:rsidR="00E9310D" w:rsidRPr="000961F5" w:rsidRDefault="00E9310D" w:rsidP="00FF053E">
            <w:pPr>
              <w:spacing w:after="39"/>
              <w:ind w:left="0"/>
              <w:jc w:val="left"/>
              <w:rPr>
                <w:lang w:eastAsia="x-none"/>
              </w:rPr>
            </w:pPr>
            <w:r w:rsidRPr="000961F5">
              <w:rPr>
                <w:lang w:eastAsia="x-none"/>
              </w:rPr>
              <w:t>Always ‘</w:t>
            </w:r>
            <w:r w:rsidRPr="000961F5">
              <w:rPr>
                <w:b/>
                <w:lang w:eastAsia="x-none"/>
              </w:rPr>
              <w:t>PARTICIPANT MASTER</w:t>
            </w:r>
            <w:r w:rsidRPr="000961F5">
              <w:rPr>
                <w:lang w:eastAsia="x-none"/>
              </w:rPr>
              <w:t>’</w:t>
            </w:r>
          </w:p>
          <w:p w14:paraId="0258723F" w14:textId="6D534376" w:rsidR="00250F04" w:rsidRPr="000961F5" w:rsidRDefault="00250F04" w:rsidP="00250F04">
            <w:pPr>
              <w:spacing w:after="39"/>
              <w:ind w:left="0"/>
              <w:jc w:val="left"/>
              <w:rPr>
                <w:lang w:eastAsia="x-none"/>
              </w:rPr>
            </w:pPr>
            <w:r w:rsidRPr="000961F5">
              <w:rPr>
                <w:lang w:eastAsia="x-none"/>
              </w:rPr>
              <w:t>Left justify with trailing space</w:t>
            </w:r>
          </w:p>
        </w:tc>
      </w:tr>
      <w:tr w:rsidR="00E9310D" w:rsidRPr="000961F5" w14:paraId="6F3E719C" w14:textId="77777777" w:rsidTr="00067ECC">
        <w:tc>
          <w:tcPr>
            <w:tcW w:w="2972" w:type="dxa"/>
          </w:tcPr>
          <w:p w14:paraId="313D0018" w14:textId="081A75C7" w:rsidR="00E9310D" w:rsidRPr="000961F5" w:rsidRDefault="00E9310D" w:rsidP="00E9310D">
            <w:pPr>
              <w:spacing w:after="39"/>
              <w:ind w:left="0"/>
              <w:jc w:val="left"/>
              <w:rPr>
                <w:lang w:eastAsia="x-none"/>
              </w:rPr>
            </w:pPr>
            <w:r w:rsidRPr="000961F5">
              <w:rPr>
                <w:b/>
                <w:lang w:val="en-US" w:eastAsia="zh-TW"/>
              </w:rPr>
              <w:t>File Date</w:t>
            </w:r>
          </w:p>
        </w:tc>
        <w:tc>
          <w:tcPr>
            <w:tcW w:w="1276" w:type="dxa"/>
          </w:tcPr>
          <w:p w14:paraId="0C396539" w14:textId="1D02D0D3" w:rsidR="00E9310D" w:rsidRPr="000961F5" w:rsidRDefault="00E9310D" w:rsidP="00E9310D">
            <w:pPr>
              <w:spacing w:after="39"/>
              <w:ind w:left="0"/>
              <w:jc w:val="left"/>
              <w:rPr>
                <w:lang w:eastAsia="x-none"/>
              </w:rPr>
            </w:pPr>
            <w:r w:rsidRPr="000961F5">
              <w:rPr>
                <w:lang w:eastAsia="x-none"/>
              </w:rPr>
              <w:t>X(10)</w:t>
            </w:r>
          </w:p>
        </w:tc>
        <w:tc>
          <w:tcPr>
            <w:tcW w:w="6237" w:type="dxa"/>
          </w:tcPr>
          <w:p w14:paraId="10ED00A5" w14:textId="5C41524D" w:rsidR="00E9310D" w:rsidRPr="000961F5" w:rsidRDefault="00E9310D" w:rsidP="00E9310D">
            <w:pPr>
              <w:spacing w:after="39"/>
              <w:ind w:left="0"/>
              <w:jc w:val="left"/>
              <w:rPr>
                <w:lang w:eastAsia="x-none"/>
              </w:rPr>
            </w:pPr>
            <w:r w:rsidRPr="000961F5">
              <w:rPr>
                <w:lang w:eastAsia="x-none"/>
              </w:rPr>
              <w:t>File generation date, in “YYYY-MM-DD” format</w:t>
            </w:r>
          </w:p>
        </w:tc>
      </w:tr>
      <w:tr w:rsidR="00E9310D" w:rsidRPr="000961F5" w14:paraId="58631D02" w14:textId="77777777" w:rsidTr="00067ECC">
        <w:tc>
          <w:tcPr>
            <w:tcW w:w="2972" w:type="dxa"/>
          </w:tcPr>
          <w:p w14:paraId="4DC7D96C" w14:textId="78F4AB92" w:rsidR="00E9310D" w:rsidRPr="000961F5" w:rsidRDefault="00E9310D" w:rsidP="00E9310D">
            <w:pPr>
              <w:spacing w:after="39"/>
              <w:ind w:left="0"/>
              <w:jc w:val="left"/>
              <w:rPr>
                <w:lang w:eastAsia="x-none"/>
              </w:rPr>
            </w:pPr>
            <w:r w:rsidRPr="000961F5">
              <w:rPr>
                <w:b/>
                <w:lang w:val="en-US" w:eastAsia="zh-TW"/>
              </w:rPr>
              <w:t>File Time</w:t>
            </w:r>
          </w:p>
        </w:tc>
        <w:tc>
          <w:tcPr>
            <w:tcW w:w="1276" w:type="dxa"/>
          </w:tcPr>
          <w:p w14:paraId="06ECDDED" w14:textId="5BFB8884" w:rsidR="00E9310D" w:rsidRPr="000961F5" w:rsidRDefault="00E9310D" w:rsidP="00E9310D">
            <w:pPr>
              <w:spacing w:after="39"/>
              <w:ind w:left="0"/>
              <w:jc w:val="left"/>
              <w:rPr>
                <w:lang w:eastAsia="x-none"/>
              </w:rPr>
            </w:pPr>
            <w:r w:rsidRPr="000961F5">
              <w:rPr>
                <w:lang w:eastAsia="x-none"/>
              </w:rPr>
              <w:t>X(8)</w:t>
            </w:r>
          </w:p>
        </w:tc>
        <w:tc>
          <w:tcPr>
            <w:tcW w:w="6237" w:type="dxa"/>
          </w:tcPr>
          <w:p w14:paraId="480A90D5" w14:textId="4F3DEA3A" w:rsidR="00E9310D" w:rsidRPr="000961F5" w:rsidRDefault="00E9310D" w:rsidP="00250F04">
            <w:pPr>
              <w:spacing w:after="39"/>
              <w:ind w:left="0"/>
              <w:jc w:val="left"/>
              <w:rPr>
                <w:lang w:eastAsia="x-none"/>
              </w:rPr>
            </w:pPr>
            <w:r w:rsidRPr="000961F5">
              <w:rPr>
                <w:lang w:eastAsia="x-none"/>
              </w:rPr>
              <w:t>File generation time, in “</w:t>
            </w:r>
            <w:r w:rsidR="00250F04" w:rsidRPr="000961F5">
              <w:rPr>
                <w:lang w:eastAsia="x-none"/>
              </w:rPr>
              <w:t>hh.mm.ss</w:t>
            </w:r>
            <w:r w:rsidRPr="000961F5">
              <w:rPr>
                <w:lang w:eastAsia="x-none"/>
              </w:rPr>
              <w:t>” format</w:t>
            </w:r>
          </w:p>
        </w:tc>
      </w:tr>
      <w:tr w:rsidR="00E9310D" w:rsidRPr="000961F5" w14:paraId="1AF41F37" w14:textId="77777777" w:rsidTr="00067ECC">
        <w:tc>
          <w:tcPr>
            <w:tcW w:w="2972" w:type="dxa"/>
          </w:tcPr>
          <w:p w14:paraId="0872056F" w14:textId="54F6CB75" w:rsidR="00E9310D" w:rsidRPr="000961F5" w:rsidRDefault="00E9310D" w:rsidP="00E9310D">
            <w:pPr>
              <w:spacing w:after="39"/>
              <w:ind w:left="0"/>
              <w:jc w:val="left"/>
              <w:rPr>
                <w:lang w:eastAsia="x-none"/>
              </w:rPr>
            </w:pPr>
            <w:r w:rsidRPr="000961F5">
              <w:rPr>
                <w:b/>
                <w:lang w:val="en-US" w:eastAsia="zh-TW"/>
              </w:rPr>
              <w:t>Filler</w:t>
            </w:r>
          </w:p>
        </w:tc>
        <w:tc>
          <w:tcPr>
            <w:tcW w:w="1276" w:type="dxa"/>
          </w:tcPr>
          <w:p w14:paraId="19471618" w14:textId="154FA3FD" w:rsidR="00E9310D" w:rsidRPr="000961F5" w:rsidRDefault="00E9310D" w:rsidP="00E9310D">
            <w:pPr>
              <w:spacing w:after="39"/>
              <w:ind w:left="0"/>
              <w:jc w:val="left"/>
              <w:rPr>
                <w:lang w:eastAsia="x-none"/>
              </w:rPr>
            </w:pPr>
            <w:r w:rsidRPr="000961F5">
              <w:rPr>
                <w:lang w:eastAsia="x-none"/>
              </w:rPr>
              <w:t>X(</w:t>
            </w:r>
            <w:r w:rsidR="00250F04" w:rsidRPr="000961F5">
              <w:rPr>
                <w:lang w:eastAsia="x-none"/>
              </w:rPr>
              <w:t>551</w:t>
            </w:r>
            <w:r w:rsidRPr="000961F5">
              <w:rPr>
                <w:lang w:eastAsia="x-none"/>
              </w:rPr>
              <w:t>)</w:t>
            </w:r>
          </w:p>
        </w:tc>
        <w:tc>
          <w:tcPr>
            <w:tcW w:w="6237" w:type="dxa"/>
          </w:tcPr>
          <w:p w14:paraId="572754FC" w14:textId="4F46B15B" w:rsidR="00E9310D" w:rsidRPr="000961F5" w:rsidRDefault="00284C92" w:rsidP="00E9310D">
            <w:pPr>
              <w:spacing w:after="39"/>
              <w:ind w:left="0"/>
              <w:jc w:val="left"/>
              <w:rPr>
                <w:lang w:eastAsia="x-none"/>
              </w:rPr>
            </w:pPr>
            <w:r w:rsidRPr="000961F5">
              <w:rPr>
                <w:lang w:eastAsia="x-none"/>
              </w:rPr>
              <w:t>Always SPACE</w:t>
            </w:r>
          </w:p>
        </w:tc>
      </w:tr>
    </w:tbl>
    <w:p w14:paraId="4DBEA74B" w14:textId="77777777" w:rsidR="00E91930" w:rsidRPr="000961F5" w:rsidRDefault="00E91930" w:rsidP="00E9310D">
      <w:pPr>
        <w:ind w:left="0"/>
        <w:rPr>
          <w:b/>
          <w:lang w:eastAsia="x-none"/>
        </w:rPr>
      </w:pPr>
    </w:p>
    <w:p w14:paraId="1DDC9EEA" w14:textId="13A57678" w:rsidR="00E9310D" w:rsidRPr="000961F5" w:rsidRDefault="00E9310D" w:rsidP="00E9310D">
      <w:pPr>
        <w:ind w:left="0"/>
        <w:rPr>
          <w:b/>
          <w:lang w:eastAsia="x-none"/>
        </w:rPr>
      </w:pPr>
      <w:r w:rsidRPr="000961F5">
        <w:rPr>
          <w:b/>
          <w:lang w:eastAsia="x-none"/>
        </w:rPr>
        <w:t>Detailed record:</w:t>
      </w:r>
    </w:p>
    <w:tbl>
      <w:tblPr>
        <w:tblStyle w:val="TableGrid"/>
        <w:tblW w:w="10485" w:type="dxa"/>
        <w:tblLook w:val="04A0" w:firstRow="1" w:lastRow="0" w:firstColumn="1" w:lastColumn="0" w:noHBand="0" w:noVBand="1"/>
      </w:tblPr>
      <w:tblGrid>
        <w:gridCol w:w="2972"/>
        <w:gridCol w:w="1276"/>
        <w:gridCol w:w="6237"/>
      </w:tblGrid>
      <w:tr w:rsidR="00E9310D" w:rsidRPr="000961F5" w14:paraId="58355F15" w14:textId="77777777" w:rsidTr="00067ECC">
        <w:tc>
          <w:tcPr>
            <w:tcW w:w="2972" w:type="dxa"/>
            <w:shd w:val="clear" w:color="auto" w:fill="13426B"/>
          </w:tcPr>
          <w:p w14:paraId="33C941CA" w14:textId="77777777" w:rsidR="00E9310D" w:rsidRPr="000961F5" w:rsidRDefault="00E9310D" w:rsidP="00067ECC">
            <w:pPr>
              <w:spacing w:after="39"/>
              <w:ind w:left="0"/>
              <w:jc w:val="left"/>
              <w:rPr>
                <w:b/>
                <w:lang w:eastAsia="x-none"/>
              </w:rPr>
            </w:pPr>
            <w:r w:rsidRPr="000961F5">
              <w:rPr>
                <w:b/>
                <w:lang w:eastAsia="x-none"/>
              </w:rPr>
              <w:t>Field Name</w:t>
            </w:r>
          </w:p>
        </w:tc>
        <w:tc>
          <w:tcPr>
            <w:tcW w:w="1276" w:type="dxa"/>
            <w:shd w:val="clear" w:color="auto" w:fill="13426B"/>
          </w:tcPr>
          <w:p w14:paraId="4AEDA07F" w14:textId="77777777" w:rsidR="00E9310D" w:rsidRPr="000961F5" w:rsidRDefault="00E9310D" w:rsidP="00067ECC">
            <w:pPr>
              <w:spacing w:after="39"/>
              <w:ind w:left="0"/>
              <w:jc w:val="left"/>
              <w:rPr>
                <w:b/>
                <w:lang w:eastAsia="x-none"/>
              </w:rPr>
            </w:pPr>
            <w:r w:rsidRPr="000961F5">
              <w:rPr>
                <w:b/>
                <w:lang w:eastAsia="x-none"/>
              </w:rPr>
              <w:t>Field Format</w:t>
            </w:r>
          </w:p>
        </w:tc>
        <w:tc>
          <w:tcPr>
            <w:tcW w:w="6237" w:type="dxa"/>
            <w:shd w:val="clear" w:color="auto" w:fill="13426B"/>
          </w:tcPr>
          <w:p w14:paraId="1933183B" w14:textId="77777777" w:rsidR="00E9310D" w:rsidRPr="000961F5" w:rsidRDefault="00E9310D" w:rsidP="00067ECC">
            <w:pPr>
              <w:spacing w:after="39"/>
              <w:ind w:left="0"/>
              <w:jc w:val="left"/>
              <w:rPr>
                <w:b/>
                <w:lang w:eastAsia="x-none"/>
              </w:rPr>
            </w:pPr>
            <w:r w:rsidRPr="000961F5">
              <w:rPr>
                <w:b/>
                <w:lang w:eastAsia="x-none"/>
              </w:rPr>
              <w:t>Description</w:t>
            </w:r>
          </w:p>
        </w:tc>
      </w:tr>
      <w:tr w:rsidR="005A4549" w:rsidRPr="000961F5" w14:paraId="779800A9" w14:textId="77777777" w:rsidTr="00067ECC">
        <w:tc>
          <w:tcPr>
            <w:tcW w:w="2972" w:type="dxa"/>
          </w:tcPr>
          <w:p w14:paraId="128D85B1" w14:textId="7C89B012" w:rsidR="005A4549" w:rsidRPr="000961F5" w:rsidRDefault="005A4549" w:rsidP="005A4549">
            <w:pPr>
              <w:spacing w:after="39"/>
              <w:ind w:left="0"/>
              <w:jc w:val="left"/>
              <w:rPr>
                <w:lang w:eastAsia="x-none"/>
              </w:rPr>
            </w:pPr>
            <w:r w:rsidRPr="000961F5">
              <w:rPr>
                <w:b/>
                <w:lang w:val="en-US" w:eastAsia="zh-TW"/>
              </w:rPr>
              <w:t>Key</w:t>
            </w:r>
          </w:p>
        </w:tc>
        <w:tc>
          <w:tcPr>
            <w:tcW w:w="1276" w:type="dxa"/>
            <w:vAlign w:val="bottom"/>
          </w:tcPr>
          <w:p w14:paraId="5A4EA1B4" w14:textId="4A53D450" w:rsidR="005A4549" w:rsidRPr="000961F5" w:rsidRDefault="005A4549" w:rsidP="005A4549">
            <w:pPr>
              <w:spacing w:after="39"/>
              <w:ind w:left="0"/>
              <w:jc w:val="left"/>
              <w:rPr>
                <w:lang w:eastAsia="x-none"/>
              </w:rPr>
            </w:pPr>
            <w:r w:rsidRPr="000961F5">
              <w:rPr>
                <w:color w:val="000000"/>
              </w:rPr>
              <w:t>9(1)</w:t>
            </w:r>
          </w:p>
        </w:tc>
        <w:tc>
          <w:tcPr>
            <w:tcW w:w="6237" w:type="dxa"/>
          </w:tcPr>
          <w:p w14:paraId="159E5E65" w14:textId="43691E61" w:rsidR="005A4549" w:rsidRPr="000961F5" w:rsidRDefault="005A4549" w:rsidP="005A4549">
            <w:pPr>
              <w:spacing w:after="0"/>
              <w:ind w:left="0"/>
              <w:rPr>
                <w:lang w:val="en-US" w:eastAsia="zh-TW"/>
              </w:rPr>
            </w:pPr>
            <w:r w:rsidRPr="000961F5">
              <w:rPr>
                <w:lang w:val="en-US" w:eastAsia="zh-TW"/>
              </w:rPr>
              <w:t>Always ‘</w:t>
            </w:r>
            <w:r w:rsidRPr="000961F5">
              <w:rPr>
                <w:b/>
                <w:lang w:val="en-US" w:eastAsia="zh-TW"/>
              </w:rPr>
              <w:t>1</w:t>
            </w:r>
            <w:r w:rsidRPr="000961F5">
              <w:rPr>
                <w:lang w:val="en-US" w:eastAsia="zh-TW"/>
              </w:rPr>
              <w:t>’ for Detail Record</w:t>
            </w:r>
          </w:p>
        </w:tc>
      </w:tr>
      <w:tr w:rsidR="005A4549" w:rsidRPr="000961F5" w14:paraId="6D470B25" w14:textId="77777777" w:rsidTr="00067ECC">
        <w:tc>
          <w:tcPr>
            <w:tcW w:w="2972" w:type="dxa"/>
          </w:tcPr>
          <w:p w14:paraId="010A4B9C" w14:textId="29EF708D" w:rsidR="005A4549" w:rsidRPr="000961F5" w:rsidRDefault="005A4549" w:rsidP="005A4549">
            <w:pPr>
              <w:spacing w:after="39"/>
              <w:ind w:left="0"/>
              <w:jc w:val="left"/>
              <w:rPr>
                <w:lang w:eastAsia="x-none"/>
              </w:rPr>
            </w:pPr>
            <w:r w:rsidRPr="000961F5">
              <w:rPr>
                <w:b/>
                <w:lang w:val="en-US" w:eastAsia="zh-TW"/>
              </w:rPr>
              <w:t>Participant ID</w:t>
            </w:r>
          </w:p>
        </w:tc>
        <w:tc>
          <w:tcPr>
            <w:tcW w:w="1276" w:type="dxa"/>
            <w:vAlign w:val="bottom"/>
          </w:tcPr>
          <w:p w14:paraId="03035074" w14:textId="40FE03D8" w:rsidR="005A4549" w:rsidRPr="000961F5" w:rsidRDefault="005A4549" w:rsidP="005A4549">
            <w:pPr>
              <w:spacing w:after="39"/>
              <w:ind w:left="0"/>
              <w:jc w:val="left"/>
              <w:rPr>
                <w:lang w:eastAsia="x-none"/>
              </w:rPr>
            </w:pPr>
            <w:r w:rsidRPr="000961F5">
              <w:rPr>
                <w:color w:val="000000"/>
              </w:rPr>
              <w:t>X(6)</w:t>
            </w:r>
          </w:p>
        </w:tc>
        <w:tc>
          <w:tcPr>
            <w:tcW w:w="6237" w:type="dxa"/>
          </w:tcPr>
          <w:p w14:paraId="31322F22" w14:textId="2B52F07C" w:rsidR="00250F04" w:rsidRPr="000961F5" w:rsidRDefault="008A2BBA" w:rsidP="008A2BBA">
            <w:pPr>
              <w:spacing w:after="39"/>
              <w:ind w:left="0"/>
              <w:jc w:val="left"/>
              <w:rPr>
                <w:lang w:eastAsia="x-none"/>
              </w:rPr>
            </w:pPr>
            <w:commentRangeStart w:id="918"/>
            <w:r w:rsidRPr="000961F5">
              <w:rPr>
                <w:lang w:val="en-US" w:eastAsia="zh-TW"/>
              </w:rPr>
              <w:t>*</w:t>
            </w:r>
            <w:r w:rsidR="00250F04" w:rsidRPr="000961F5">
              <w:rPr>
                <w:lang w:eastAsia="x-none"/>
              </w:rPr>
              <w:t>Dummy participant records is included (if any)</w:t>
            </w:r>
            <w:commentRangeEnd w:id="918"/>
            <w:r w:rsidR="00AB77A1" w:rsidRPr="000961F5">
              <w:rPr>
                <w:rStyle w:val="CommentReference"/>
              </w:rPr>
              <w:commentReference w:id="918"/>
            </w:r>
          </w:p>
        </w:tc>
      </w:tr>
      <w:tr w:rsidR="005A4549" w:rsidRPr="000961F5" w14:paraId="188909F7" w14:textId="77777777" w:rsidTr="00067ECC">
        <w:tc>
          <w:tcPr>
            <w:tcW w:w="2972" w:type="dxa"/>
          </w:tcPr>
          <w:p w14:paraId="760BB873" w14:textId="25CC1058" w:rsidR="005A4549" w:rsidRPr="000961F5" w:rsidRDefault="005A4549" w:rsidP="005A4549">
            <w:pPr>
              <w:spacing w:after="39"/>
              <w:ind w:left="0"/>
              <w:jc w:val="left"/>
              <w:rPr>
                <w:lang w:eastAsia="x-none"/>
              </w:rPr>
            </w:pPr>
            <w:r w:rsidRPr="000961F5">
              <w:rPr>
                <w:b/>
                <w:lang w:val="en-US" w:eastAsia="zh-TW"/>
              </w:rPr>
              <w:t>Participant Type Indicator</w:t>
            </w:r>
          </w:p>
        </w:tc>
        <w:tc>
          <w:tcPr>
            <w:tcW w:w="1276" w:type="dxa"/>
            <w:vAlign w:val="bottom"/>
          </w:tcPr>
          <w:p w14:paraId="3AB00D17" w14:textId="7059977A" w:rsidR="005A4549" w:rsidRPr="000961F5" w:rsidRDefault="005A4549" w:rsidP="005A4549">
            <w:pPr>
              <w:spacing w:after="39"/>
              <w:ind w:left="0"/>
              <w:jc w:val="left"/>
              <w:rPr>
                <w:lang w:eastAsia="x-none"/>
              </w:rPr>
            </w:pPr>
            <w:r w:rsidRPr="000961F5">
              <w:rPr>
                <w:color w:val="000000"/>
              </w:rPr>
              <w:t>X(1)</w:t>
            </w:r>
          </w:p>
        </w:tc>
        <w:tc>
          <w:tcPr>
            <w:tcW w:w="6237" w:type="dxa"/>
          </w:tcPr>
          <w:p w14:paraId="18312055" w14:textId="77777777" w:rsidR="005A4549" w:rsidRPr="000961F5" w:rsidRDefault="005A4549" w:rsidP="005A4549">
            <w:pPr>
              <w:spacing w:after="0"/>
              <w:ind w:left="0"/>
              <w:rPr>
                <w:lang w:val="en-US" w:eastAsia="zh-TW"/>
              </w:rPr>
            </w:pPr>
            <w:r w:rsidRPr="000961F5">
              <w:rPr>
                <w:lang w:val="en-US" w:eastAsia="zh-TW"/>
              </w:rPr>
              <w:t>‘</w:t>
            </w:r>
            <w:r w:rsidRPr="000961F5">
              <w:rPr>
                <w:b/>
                <w:lang w:val="en-US" w:eastAsia="zh-TW"/>
              </w:rPr>
              <w:t>A</w:t>
            </w:r>
            <w:r w:rsidRPr="000961F5">
              <w:rPr>
                <w:lang w:val="en-US" w:eastAsia="zh-TW"/>
              </w:rPr>
              <w:t>’ – Clearing Agent</w:t>
            </w:r>
          </w:p>
          <w:p w14:paraId="2FB2100E" w14:textId="77777777" w:rsidR="005A4549" w:rsidRPr="000961F5" w:rsidRDefault="005A4549" w:rsidP="005A4549">
            <w:pPr>
              <w:spacing w:after="0"/>
              <w:ind w:left="0"/>
              <w:rPr>
                <w:lang w:val="en-US" w:eastAsia="zh-TW"/>
              </w:rPr>
            </w:pPr>
            <w:r w:rsidRPr="000961F5">
              <w:rPr>
                <w:lang w:val="en-US" w:eastAsia="zh-TW"/>
              </w:rPr>
              <w:t>‘</w:t>
            </w:r>
            <w:r w:rsidRPr="000961F5">
              <w:rPr>
                <w:b/>
                <w:lang w:val="en-US" w:eastAsia="zh-TW"/>
              </w:rPr>
              <w:t>B</w:t>
            </w:r>
            <w:r w:rsidRPr="000961F5">
              <w:rPr>
                <w:lang w:val="en-US" w:eastAsia="zh-TW"/>
              </w:rPr>
              <w:t>’ – Exchange Participant</w:t>
            </w:r>
          </w:p>
          <w:p w14:paraId="5D1EC53F" w14:textId="77777777" w:rsidR="005A4549" w:rsidRPr="000961F5" w:rsidRDefault="005A4549" w:rsidP="005A4549">
            <w:pPr>
              <w:spacing w:after="0"/>
              <w:ind w:left="0"/>
              <w:rPr>
                <w:lang w:val="en-US" w:eastAsia="zh-TW"/>
              </w:rPr>
            </w:pPr>
            <w:r w:rsidRPr="000961F5">
              <w:rPr>
                <w:lang w:val="en-US" w:eastAsia="zh-TW"/>
              </w:rPr>
              <w:t>‘</w:t>
            </w:r>
            <w:r w:rsidRPr="000961F5">
              <w:rPr>
                <w:b/>
                <w:lang w:val="en-US" w:eastAsia="zh-TW"/>
              </w:rPr>
              <w:t>C</w:t>
            </w:r>
            <w:r w:rsidRPr="000961F5">
              <w:rPr>
                <w:lang w:val="en-US" w:eastAsia="zh-TW"/>
              </w:rPr>
              <w:t>’ – Custodian</w:t>
            </w:r>
          </w:p>
          <w:p w14:paraId="0081EBC4" w14:textId="77777777" w:rsidR="005A4549" w:rsidRPr="000961F5" w:rsidRDefault="005A4549" w:rsidP="005A4549">
            <w:pPr>
              <w:spacing w:after="0"/>
              <w:ind w:left="0"/>
              <w:rPr>
                <w:lang w:val="en-US" w:eastAsia="zh-TW"/>
              </w:rPr>
            </w:pPr>
            <w:r w:rsidRPr="000961F5">
              <w:rPr>
                <w:lang w:val="en-US" w:eastAsia="zh-TW"/>
              </w:rPr>
              <w:t>‘</w:t>
            </w:r>
            <w:r w:rsidRPr="000961F5">
              <w:rPr>
                <w:b/>
                <w:lang w:val="en-US" w:eastAsia="zh-TW"/>
              </w:rPr>
              <w:t>L</w:t>
            </w:r>
            <w:r w:rsidRPr="000961F5">
              <w:rPr>
                <w:lang w:val="en-US" w:eastAsia="zh-TW"/>
              </w:rPr>
              <w:t>’ – Lender</w:t>
            </w:r>
          </w:p>
          <w:p w14:paraId="133E6492" w14:textId="77777777" w:rsidR="005A4549" w:rsidRPr="000961F5" w:rsidRDefault="005A4549" w:rsidP="005A4549">
            <w:pPr>
              <w:spacing w:after="0"/>
              <w:ind w:left="0"/>
              <w:rPr>
                <w:lang w:val="en-US" w:eastAsia="zh-TW"/>
              </w:rPr>
            </w:pPr>
            <w:r w:rsidRPr="000961F5">
              <w:rPr>
                <w:lang w:val="en-US" w:eastAsia="zh-TW"/>
              </w:rPr>
              <w:t>‘</w:t>
            </w:r>
            <w:r w:rsidRPr="000961F5">
              <w:rPr>
                <w:b/>
                <w:lang w:val="en-US" w:eastAsia="zh-TW"/>
              </w:rPr>
              <w:t>P</w:t>
            </w:r>
            <w:r w:rsidRPr="000961F5">
              <w:rPr>
                <w:lang w:val="en-US" w:eastAsia="zh-TW"/>
              </w:rPr>
              <w:t>’ – Pledgee</w:t>
            </w:r>
          </w:p>
          <w:p w14:paraId="0EF2ED5F" w14:textId="2897F999" w:rsidR="005A4549" w:rsidRPr="000961F5" w:rsidRDefault="005A4549" w:rsidP="00D8615D">
            <w:pPr>
              <w:spacing w:after="0"/>
              <w:ind w:left="0"/>
              <w:rPr>
                <w:lang w:eastAsia="x-none"/>
              </w:rPr>
            </w:pPr>
            <w:commentRangeStart w:id="919"/>
            <w:r w:rsidRPr="000961F5">
              <w:rPr>
                <w:lang w:val="en-US" w:eastAsia="zh-TW"/>
              </w:rPr>
              <w:t>‘</w:t>
            </w:r>
            <w:r w:rsidRPr="000961F5">
              <w:rPr>
                <w:b/>
                <w:lang w:val="en-US" w:eastAsia="zh-TW"/>
              </w:rPr>
              <w:t>H</w:t>
            </w:r>
            <w:r w:rsidRPr="000961F5">
              <w:rPr>
                <w:lang w:val="en-US" w:eastAsia="zh-TW"/>
              </w:rPr>
              <w:t>’ – HKSCC</w:t>
            </w:r>
            <w:commentRangeEnd w:id="919"/>
            <w:r w:rsidR="00AB77A1" w:rsidRPr="000961F5">
              <w:rPr>
                <w:rStyle w:val="CommentReference"/>
              </w:rPr>
              <w:commentReference w:id="919"/>
            </w:r>
          </w:p>
        </w:tc>
      </w:tr>
      <w:tr w:rsidR="005A4549" w:rsidRPr="000961F5" w14:paraId="28D3C53F" w14:textId="77777777" w:rsidTr="00067ECC">
        <w:tc>
          <w:tcPr>
            <w:tcW w:w="2972" w:type="dxa"/>
          </w:tcPr>
          <w:p w14:paraId="69C1F8F3" w14:textId="51A3D131" w:rsidR="005A4549" w:rsidRPr="000961F5" w:rsidRDefault="005A4549" w:rsidP="005A4549">
            <w:pPr>
              <w:spacing w:after="39"/>
              <w:ind w:left="0"/>
              <w:jc w:val="left"/>
              <w:rPr>
                <w:lang w:eastAsia="x-none"/>
              </w:rPr>
            </w:pPr>
            <w:r w:rsidRPr="000961F5">
              <w:rPr>
                <w:b/>
                <w:lang w:val="en-US" w:eastAsia="zh-TW"/>
              </w:rPr>
              <w:t>Participant Broker Firm ID</w:t>
            </w:r>
          </w:p>
        </w:tc>
        <w:tc>
          <w:tcPr>
            <w:tcW w:w="1276" w:type="dxa"/>
            <w:vAlign w:val="bottom"/>
          </w:tcPr>
          <w:p w14:paraId="51786269" w14:textId="0BE29BEF" w:rsidR="005A4549" w:rsidRPr="000961F5" w:rsidRDefault="005A4549" w:rsidP="005A4549">
            <w:pPr>
              <w:spacing w:after="39"/>
              <w:ind w:left="0"/>
              <w:jc w:val="left"/>
              <w:rPr>
                <w:lang w:eastAsia="x-none"/>
              </w:rPr>
            </w:pPr>
            <w:r w:rsidRPr="000961F5">
              <w:rPr>
                <w:color w:val="000000"/>
              </w:rPr>
              <w:t>9(5)</w:t>
            </w:r>
          </w:p>
        </w:tc>
        <w:tc>
          <w:tcPr>
            <w:tcW w:w="6237" w:type="dxa"/>
          </w:tcPr>
          <w:p w14:paraId="126431B6" w14:textId="1DC2A472" w:rsidR="005A4549" w:rsidRPr="000961F5" w:rsidRDefault="00250F04" w:rsidP="00284C92">
            <w:pPr>
              <w:spacing w:after="39"/>
              <w:ind w:left="0"/>
              <w:jc w:val="left"/>
              <w:rPr>
                <w:lang w:eastAsia="x-none"/>
              </w:rPr>
            </w:pPr>
            <w:r w:rsidRPr="000961F5">
              <w:rPr>
                <w:lang w:val="en-US" w:eastAsia="zh-TW"/>
              </w:rPr>
              <w:t xml:space="preserve">Right justify with </w:t>
            </w:r>
            <w:r w:rsidR="00E90EEC" w:rsidRPr="000961F5">
              <w:rPr>
                <w:lang w:val="en-US" w:eastAsia="zh-TW"/>
              </w:rPr>
              <w:t xml:space="preserve">leading </w:t>
            </w:r>
            <w:r w:rsidR="00284C92" w:rsidRPr="000961F5">
              <w:rPr>
                <w:lang w:val="en-US" w:eastAsia="zh-TW"/>
              </w:rPr>
              <w:t>ZERO</w:t>
            </w:r>
          </w:p>
        </w:tc>
      </w:tr>
      <w:tr w:rsidR="005A4549" w:rsidRPr="000961F5" w14:paraId="55999276" w14:textId="77777777" w:rsidTr="00067ECC">
        <w:tc>
          <w:tcPr>
            <w:tcW w:w="2972" w:type="dxa"/>
          </w:tcPr>
          <w:p w14:paraId="2D8090A7" w14:textId="1B6AD901" w:rsidR="005A4549" w:rsidRPr="000961F5" w:rsidRDefault="005A4549" w:rsidP="005A4549">
            <w:pPr>
              <w:spacing w:after="39"/>
              <w:ind w:left="0"/>
              <w:jc w:val="left"/>
              <w:rPr>
                <w:b/>
                <w:lang w:val="en-US" w:eastAsia="zh-TW"/>
              </w:rPr>
            </w:pPr>
            <w:r w:rsidRPr="000961F5">
              <w:rPr>
                <w:b/>
                <w:lang w:val="en-US" w:eastAsia="zh-TW"/>
              </w:rPr>
              <w:t>BIC Code</w:t>
            </w:r>
          </w:p>
        </w:tc>
        <w:tc>
          <w:tcPr>
            <w:tcW w:w="1276" w:type="dxa"/>
            <w:vAlign w:val="bottom"/>
          </w:tcPr>
          <w:p w14:paraId="383A3394" w14:textId="54440EC7" w:rsidR="005A4549" w:rsidRPr="000961F5" w:rsidRDefault="005A4549" w:rsidP="005A4549">
            <w:pPr>
              <w:spacing w:after="39"/>
              <w:ind w:left="0"/>
              <w:jc w:val="left"/>
              <w:rPr>
                <w:lang w:eastAsia="x-none"/>
              </w:rPr>
            </w:pPr>
            <w:r w:rsidRPr="000961F5">
              <w:rPr>
                <w:color w:val="000000"/>
              </w:rPr>
              <w:t>X(8)</w:t>
            </w:r>
          </w:p>
        </w:tc>
        <w:tc>
          <w:tcPr>
            <w:tcW w:w="6237" w:type="dxa"/>
          </w:tcPr>
          <w:p w14:paraId="2BD99799" w14:textId="1E088403" w:rsidR="005A4549" w:rsidRPr="000961F5" w:rsidRDefault="005A4549" w:rsidP="005A4549">
            <w:pPr>
              <w:spacing w:after="39"/>
              <w:ind w:left="0"/>
              <w:jc w:val="left"/>
              <w:rPr>
                <w:lang w:eastAsia="x-none"/>
              </w:rPr>
            </w:pPr>
            <w:r w:rsidRPr="000961F5">
              <w:rPr>
                <w:lang w:val="en-US" w:eastAsia="zh-TW"/>
              </w:rPr>
              <w:t>Optional field</w:t>
            </w:r>
          </w:p>
        </w:tc>
      </w:tr>
      <w:tr w:rsidR="005A4549" w:rsidRPr="000961F5" w14:paraId="31BDB5CD" w14:textId="77777777" w:rsidTr="00067ECC">
        <w:tc>
          <w:tcPr>
            <w:tcW w:w="2972" w:type="dxa"/>
          </w:tcPr>
          <w:p w14:paraId="29003162" w14:textId="290030E2" w:rsidR="005A4549" w:rsidRPr="000961F5" w:rsidRDefault="005A4549" w:rsidP="005A4549">
            <w:pPr>
              <w:spacing w:after="39"/>
              <w:ind w:left="0"/>
              <w:jc w:val="left"/>
              <w:rPr>
                <w:b/>
                <w:lang w:val="en-US" w:eastAsia="zh-TW"/>
              </w:rPr>
            </w:pPr>
            <w:r w:rsidRPr="000961F5">
              <w:rPr>
                <w:b/>
                <w:lang w:val="en-US" w:eastAsia="zh-TW"/>
              </w:rPr>
              <w:t>Bank HKAB Code</w:t>
            </w:r>
          </w:p>
        </w:tc>
        <w:tc>
          <w:tcPr>
            <w:tcW w:w="1276" w:type="dxa"/>
            <w:vAlign w:val="bottom"/>
          </w:tcPr>
          <w:p w14:paraId="077334BA" w14:textId="3B24B789" w:rsidR="005A4549" w:rsidRPr="000961F5" w:rsidRDefault="005A4549" w:rsidP="005A4549">
            <w:pPr>
              <w:spacing w:after="39"/>
              <w:ind w:left="0"/>
              <w:jc w:val="left"/>
              <w:rPr>
                <w:lang w:eastAsia="x-none"/>
              </w:rPr>
            </w:pPr>
            <w:r w:rsidRPr="000961F5">
              <w:rPr>
                <w:color w:val="000000"/>
              </w:rPr>
              <w:t>X(3)</w:t>
            </w:r>
          </w:p>
        </w:tc>
        <w:tc>
          <w:tcPr>
            <w:tcW w:w="6237" w:type="dxa"/>
          </w:tcPr>
          <w:p w14:paraId="69BA78EB" w14:textId="0BFAA107" w:rsidR="005A4549" w:rsidRPr="000961F5" w:rsidRDefault="005A4549" w:rsidP="005A4549">
            <w:pPr>
              <w:spacing w:after="39"/>
              <w:ind w:left="0"/>
              <w:jc w:val="left"/>
              <w:rPr>
                <w:lang w:eastAsia="x-none"/>
              </w:rPr>
            </w:pPr>
          </w:p>
        </w:tc>
      </w:tr>
      <w:tr w:rsidR="005A4549" w:rsidRPr="000961F5" w14:paraId="2F9257B7" w14:textId="77777777" w:rsidTr="00067ECC">
        <w:tc>
          <w:tcPr>
            <w:tcW w:w="2972" w:type="dxa"/>
          </w:tcPr>
          <w:p w14:paraId="7937A49F" w14:textId="6B685C9C" w:rsidR="005A4549" w:rsidRPr="000961F5" w:rsidRDefault="005A4549" w:rsidP="005A4549">
            <w:pPr>
              <w:spacing w:after="39"/>
              <w:ind w:left="0"/>
              <w:jc w:val="left"/>
              <w:rPr>
                <w:b/>
                <w:lang w:val="en-US" w:eastAsia="zh-TW"/>
              </w:rPr>
            </w:pPr>
            <w:r w:rsidRPr="000961F5">
              <w:rPr>
                <w:b/>
                <w:lang w:val="en-US" w:eastAsia="zh-TW"/>
              </w:rPr>
              <w:t>Participant Bank Account Number</w:t>
            </w:r>
          </w:p>
        </w:tc>
        <w:tc>
          <w:tcPr>
            <w:tcW w:w="1276" w:type="dxa"/>
            <w:vAlign w:val="bottom"/>
          </w:tcPr>
          <w:p w14:paraId="66B35C33" w14:textId="4B0CBC83" w:rsidR="005A4549" w:rsidRPr="000961F5" w:rsidRDefault="005A4549" w:rsidP="005A4549">
            <w:pPr>
              <w:spacing w:after="39"/>
              <w:ind w:left="0"/>
              <w:jc w:val="left"/>
              <w:rPr>
                <w:lang w:eastAsia="x-none"/>
              </w:rPr>
            </w:pPr>
            <w:r w:rsidRPr="000961F5">
              <w:rPr>
                <w:color w:val="000000"/>
              </w:rPr>
              <w:t>X(9)</w:t>
            </w:r>
          </w:p>
        </w:tc>
        <w:tc>
          <w:tcPr>
            <w:tcW w:w="6237" w:type="dxa"/>
          </w:tcPr>
          <w:p w14:paraId="09E4F4DC" w14:textId="139F901D" w:rsidR="005A4549" w:rsidRPr="000961F5" w:rsidRDefault="005A4549" w:rsidP="005A4549">
            <w:pPr>
              <w:spacing w:after="39"/>
              <w:ind w:left="0"/>
              <w:jc w:val="left"/>
              <w:rPr>
                <w:lang w:eastAsia="x-none"/>
              </w:rPr>
            </w:pPr>
          </w:p>
        </w:tc>
      </w:tr>
      <w:tr w:rsidR="005A4549" w:rsidRPr="000961F5" w14:paraId="4AD43250" w14:textId="77777777" w:rsidTr="00067ECC">
        <w:tc>
          <w:tcPr>
            <w:tcW w:w="2972" w:type="dxa"/>
          </w:tcPr>
          <w:p w14:paraId="7C25C958" w14:textId="54946170" w:rsidR="005A4549" w:rsidRPr="000961F5" w:rsidRDefault="005A4549" w:rsidP="005A4549">
            <w:pPr>
              <w:spacing w:after="39"/>
              <w:ind w:left="0"/>
              <w:jc w:val="left"/>
              <w:rPr>
                <w:b/>
                <w:lang w:val="en-US" w:eastAsia="zh-TW"/>
              </w:rPr>
            </w:pPr>
            <w:r w:rsidRPr="000961F5">
              <w:rPr>
                <w:b/>
                <w:lang w:val="en-US" w:eastAsia="zh-TW"/>
              </w:rPr>
              <w:t>Participant Bank Account Name</w:t>
            </w:r>
          </w:p>
        </w:tc>
        <w:tc>
          <w:tcPr>
            <w:tcW w:w="1276" w:type="dxa"/>
            <w:vAlign w:val="bottom"/>
          </w:tcPr>
          <w:p w14:paraId="50AA353F" w14:textId="66212762" w:rsidR="005A4549" w:rsidRPr="000961F5" w:rsidRDefault="005A4549" w:rsidP="005A4549">
            <w:pPr>
              <w:spacing w:after="39"/>
              <w:ind w:left="0"/>
              <w:jc w:val="left"/>
              <w:rPr>
                <w:lang w:eastAsia="x-none"/>
              </w:rPr>
            </w:pPr>
            <w:r w:rsidRPr="000961F5">
              <w:rPr>
                <w:color w:val="000000"/>
              </w:rPr>
              <w:t>X(40)</w:t>
            </w:r>
          </w:p>
        </w:tc>
        <w:tc>
          <w:tcPr>
            <w:tcW w:w="6237" w:type="dxa"/>
          </w:tcPr>
          <w:p w14:paraId="2CC98A87" w14:textId="5B367E33" w:rsidR="005A4549" w:rsidRPr="000961F5" w:rsidRDefault="005A4549" w:rsidP="005A4549">
            <w:pPr>
              <w:spacing w:after="39"/>
              <w:ind w:left="0"/>
              <w:jc w:val="left"/>
              <w:rPr>
                <w:lang w:eastAsia="x-none"/>
              </w:rPr>
            </w:pPr>
          </w:p>
        </w:tc>
      </w:tr>
      <w:tr w:rsidR="005A4549" w:rsidRPr="000961F5" w14:paraId="44CD61DB" w14:textId="77777777" w:rsidTr="00067ECC">
        <w:tc>
          <w:tcPr>
            <w:tcW w:w="2972" w:type="dxa"/>
          </w:tcPr>
          <w:p w14:paraId="6164A27A" w14:textId="5C0A75EB" w:rsidR="005A4549" w:rsidRPr="000961F5" w:rsidRDefault="005A4549" w:rsidP="005A4549">
            <w:pPr>
              <w:spacing w:after="39"/>
              <w:ind w:left="0"/>
              <w:jc w:val="left"/>
              <w:rPr>
                <w:b/>
                <w:lang w:val="en-US" w:eastAsia="zh-TW"/>
              </w:rPr>
            </w:pPr>
            <w:r w:rsidRPr="000961F5">
              <w:rPr>
                <w:b/>
                <w:lang w:val="en-US" w:eastAsia="zh-TW"/>
              </w:rPr>
              <w:t>Participant Bank Branch Code</w:t>
            </w:r>
          </w:p>
        </w:tc>
        <w:tc>
          <w:tcPr>
            <w:tcW w:w="1276" w:type="dxa"/>
            <w:vAlign w:val="bottom"/>
          </w:tcPr>
          <w:p w14:paraId="6CBA10E9" w14:textId="6BD5AF1D" w:rsidR="005A4549" w:rsidRPr="000961F5" w:rsidRDefault="005A4549" w:rsidP="005A4549">
            <w:pPr>
              <w:spacing w:after="39"/>
              <w:ind w:left="0"/>
              <w:jc w:val="left"/>
              <w:rPr>
                <w:lang w:eastAsia="x-none"/>
              </w:rPr>
            </w:pPr>
            <w:r w:rsidRPr="000961F5">
              <w:rPr>
                <w:color w:val="000000"/>
              </w:rPr>
              <w:t>X(3)</w:t>
            </w:r>
          </w:p>
        </w:tc>
        <w:tc>
          <w:tcPr>
            <w:tcW w:w="6237" w:type="dxa"/>
          </w:tcPr>
          <w:p w14:paraId="3927BEBE" w14:textId="4074CDDD" w:rsidR="005A4549" w:rsidRPr="000961F5" w:rsidRDefault="005A4549" w:rsidP="005A4549">
            <w:pPr>
              <w:spacing w:after="39"/>
              <w:ind w:left="0"/>
              <w:jc w:val="left"/>
              <w:rPr>
                <w:lang w:eastAsia="x-none"/>
              </w:rPr>
            </w:pPr>
          </w:p>
        </w:tc>
      </w:tr>
      <w:tr w:rsidR="005A4549" w:rsidRPr="000961F5" w14:paraId="5D6216E6" w14:textId="77777777" w:rsidTr="00067ECC">
        <w:tc>
          <w:tcPr>
            <w:tcW w:w="2972" w:type="dxa"/>
          </w:tcPr>
          <w:p w14:paraId="749D9FB9" w14:textId="01373EDB" w:rsidR="005A4549" w:rsidRPr="000961F5" w:rsidRDefault="005A4549" w:rsidP="005A4549">
            <w:pPr>
              <w:spacing w:after="39"/>
              <w:ind w:left="0"/>
              <w:jc w:val="left"/>
              <w:rPr>
                <w:b/>
                <w:lang w:val="en-US" w:eastAsia="zh-TW"/>
              </w:rPr>
            </w:pPr>
            <w:r w:rsidRPr="000961F5">
              <w:rPr>
                <w:b/>
                <w:lang w:val="en-US" w:eastAsia="zh-TW"/>
              </w:rPr>
              <w:t>Autopay Authorization Code</w:t>
            </w:r>
          </w:p>
        </w:tc>
        <w:tc>
          <w:tcPr>
            <w:tcW w:w="1276" w:type="dxa"/>
            <w:vAlign w:val="bottom"/>
          </w:tcPr>
          <w:p w14:paraId="5E057511" w14:textId="086B6D4B" w:rsidR="005A4549" w:rsidRPr="000961F5" w:rsidRDefault="005A4549" w:rsidP="005A4549">
            <w:pPr>
              <w:spacing w:after="39"/>
              <w:ind w:left="0"/>
              <w:jc w:val="left"/>
              <w:rPr>
                <w:lang w:eastAsia="x-none"/>
              </w:rPr>
            </w:pPr>
            <w:r w:rsidRPr="000961F5">
              <w:rPr>
                <w:color w:val="000000"/>
              </w:rPr>
              <w:t>X(18)</w:t>
            </w:r>
          </w:p>
        </w:tc>
        <w:tc>
          <w:tcPr>
            <w:tcW w:w="6237" w:type="dxa"/>
          </w:tcPr>
          <w:p w14:paraId="1268E691" w14:textId="5B9F16B7" w:rsidR="005A4549" w:rsidRPr="000961F5" w:rsidRDefault="005A4549" w:rsidP="005A4549">
            <w:pPr>
              <w:spacing w:after="39"/>
              <w:ind w:left="0"/>
              <w:jc w:val="left"/>
              <w:rPr>
                <w:lang w:eastAsia="x-none"/>
              </w:rPr>
            </w:pPr>
          </w:p>
        </w:tc>
      </w:tr>
      <w:tr w:rsidR="005A4549" w:rsidRPr="000961F5" w14:paraId="19CEB8FF" w14:textId="77777777" w:rsidTr="00067ECC">
        <w:tc>
          <w:tcPr>
            <w:tcW w:w="2972" w:type="dxa"/>
          </w:tcPr>
          <w:p w14:paraId="392C4B87" w14:textId="28732607" w:rsidR="005A4549" w:rsidRPr="000961F5" w:rsidRDefault="005A4549" w:rsidP="005A4549">
            <w:pPr>
              <w:spacing w:after="39"/>
              <w:ind w:left="0"/>
              <w:jc w:val="left"/>
              <w:rPr>
                <w:b/>
                <w:lang w:val="en-US" w:eastAsia="zh-TW"/>
              </w:rPr>
            </w:pPr>
            <w:r w:rsidRPr="000961F5">
              <w:rPr>
                <w:b/>
                <w:lang w:val="en-US" w:eastAsia="zh-TW"/>
              </w:rPr>
              <w:lastRenderedPageBreak/>
              <w:t>Full name 1</w:t>
            </w:r>
          </w:p>
        </w:tc>
        <w:tc>
          <w:tcPr>
            <w:tcW w:w="1276" w:type="dxa"/>
            <w:vAlign w:val="bottom"/>
          </w:tcPr>
          <w:p w14:paraId="735A3E3A" w14:textId="75D5A5A1" w:rsidR="005A4549" w:rsidRPr="000961F5" w:rsidRDefault="005A4549" w:rsidP="005A4549">
            <w:pPr>
              <w:spacing w:after="39"/>
              <w:ind w:left="0"/>
              <w:jc w:val="left"/>
              <w:rPr>
                <w:lang w:eastAsia="x-none"/>
              </w:rPr>
            </w:pPr>
            <w:r w:rsidRPr="000961F5">
              <w:rPr>
                <w:color w:val="000000"/>
              </w:rPr>
              <w:t>X(40)</w:t>
            </w:r>
          </w:p>
        </w:tc>
        <w:tc>
          <w:tcPr>
            <w:tcW w:w="6237" w:type="dxa"/>
          </w:tcPr>
          <w:p w14:paraId="68121C25" w14:textId="0017B479" w:rsidR="005A4549" w:rsidRPr="000961F5" w:rsidRDefault="005A4549" w:rsidP="005A4549">
            <w:pPr>
              <w:spacing w:after="39"/>
              <w:ind w:left="0"/>
              <w:jc w:val="left"/>
              <w:rPr>
                <w:lang w:eastAsia="x-none"/>
              </w:rPr>
            </w:pPr>
          </w:p>
        </w:tc>
      </w:tr>
      <w:tr w:rsidR="005A4549" w:rsidRPr="000961F5" w14:paraId="202E71F7" w14:textId="77777777" w:rsidTr="00067ECC">
        <w:tc>
          <w:tcPr>
            <w:tcW w:w="2972" w:type="dxa"/>
          </w:tcPr>
          <w:p w14:paraId="1E478F89" w14:textId="209FA2FC" w:rsidR="005A4549" w:rsidRPr="000961F5" w:rsidRDefault="005A4549" w:rsidP="005A4549">
            <w:pPr>
              <w:spacing w:after="39"/>
              <w:ind w:left="0"/>
              <w:jc w:val="left"/>
              <w:rPr>
                <w:b/>
                <w:lang w:val="en-US" w:eastAsia="zh-TW"/>
              </w:rPr>
            </w:pPr>
            <w:r w:rsidRPr="000961F5">
              <w:rPr>
                <w:b/>
                <w:lang w:val="en-US" w:eastAsia="zh-TW"/>
              </w:rPr>
              <w:t>Full name 2</w:t>
            </w:r>
          </w:p>
        </w:tc>
        <w:tc>
          <w:tcPr>
            <w:tcW w:w="1276" w:type="dxa"/>
            <w:vAlign w:val="bottom"/>
          </w:tcPr>
          <w:p w14:paraId="3A5A2C73" w14:textId="47380523" w:rsidR="005A4549" w:rsidRPr="000961F5" w:rsidRDefault="005A4549" w:rsidP="005A4549">
            <w:pPr>
              <w:spacing w:after="39"/>
              <w:ind w:left="0"/>
              <w:jc w:val="left"/>
              <w:rPr>
                <w:lang w:eastAsia="x-none"/>
              </w:rPr>
            </w:pPr>
            <w:r w:rsidRPr="000961F5">
              <w:rPr>
                <w:color w:val="000000"/>
              </w:rPr>
              <w:t>X(40)</w:t>
            </w:r>
          </w:p>
        </w:tc>
        <w:tc>
          <w:tcPr>
            <w:tcW w:w="6237" w:type="dxa"/>
          </w:tcPr>
          <w:p w14:paraId="3067FBAA" w14:textId="645D3FF7" w:rsidR="005A4549" w:rsidRPr="000961F5" w:rsidRDefault="005A4549" w:rsidP="005A4549">
            <w:pPr>
              <w:spacing w:after="39"/>
              <w:ind w:left="0"/>
              <w:jc w:val="left"/>
              <w:rPr>
                <w:lang w:eastAsia="x-none"/>
              </w:rPr>
            </w:pPr>
            <w:r w:rsidRPr="000961F5">
              <w:rPr>
                <w:lang w:val="en-US" w:eastAsia="zh-TW"/>
              </w:rPr>
              <w:t>Optional field</w:t>
            </w:r>
          </w:p>
        </w:tc>
      </w:tr>
      <w:tr w:rsidR="005A4549" w:rsidRPr="000961F5" w14:paraId="3E87E9C5" w14:textId="77777777" w:rsidTr="00067ECC">
        <w:tc>
          <w:tcPr>
            <w:tcW w:w="2972" w:type="dxa"/>
          </w:tcPr>
          <w:p w14:paraId="11B6E5E1" w14:textId="0E28CDCC" w:rsidR="005A4549" w:rsidRPr="000961F5" w:rsidRDefault="005A4549" w:rsidP="005A4549">
            <w:pPr>
              <w:spacing w:after="39"/>
              <w:ind w:left="0"/>
              <w:jc w:val="left"/>
              <w:rPr>
                <w:b/>
                <w:lang w:val="en-US" w:eastAsia="zh-TW"/>
              </w:rPr>
            </w:pPr>
            <w:r w:rsidRPr="000961F5">
              <w:rPr>
                <w:b/>
                <w:lang w:val="en-US" w:eastAsia="zh-TW"/>
              </w:rPr>
              <w:t>Short Name</w:t>
            </w:r>
          </w:p>
        </w:tc>
        <w:tc>
          <w:tcPr>
            <w:tcW w:w="1276" w:type="dxa"/>
            <w:vAlign w:val="bottom"/>
          </w:tcPr>
          <w:p w14:paraId="309DAC2D" w14:textId="44FD4C63" w:rsidR="005A4549" w:rsidRPr="000961F5" w:rsidRDefault="005A4549" w:rsidP="005A4549">
            <w:pPr>
              <w:spacing w:after="39"/>
              <w:ind w:left="0"/>
              <w:jc w:val="left"/>
              <w:rPr>
                <w:lang w:eastAsia="x-none"/>
              </w:rPr>
            </w:pPr>
            <w:r w:rsidRPr="000961F5">
              <w:rPr>
                <w:color w:val="000000"/>
              </w:rPr>
              <w:t>X(15)</w:t>
            </w:r>
          </w:p>
        </w:tc>
        <w:tc>
          <w:tcPr>
            <w:tcW w:w="6237" w:type="dxa"/>
          </w:tcPr>
          <w:p w14:paraId="2BE3001C" w14:textId="70E4A207" w:rsidR="005A4549" w:rsidRPr="000961F5" w:rsidRDefault="005A4549" w:rsidP="005A4549">
            <w:pPr>
              <w:spacing w:after="39"/>
              <w:ind w:left="0"/>
              <w:jc w:val="left"/>
              <w:rPr>
                <w:lang w:eastAsia="x-none"/>
              </w:rPr>
            </w:pPr>
          </w:p>
        </w:tc>
      </w:tr>
      <w:tr w:rsidR="005A4549" w:rsidRPr="000961F5" w14:paraId="7B013716" w14:textId="77777777" w:rsidTr="00067ECC">
        <w:tc>
          <w:tcPr>
            <w:tcW w:w="2972" w:type="dxa"/>
          </w:tcPr>
          <w:p w14:paraId="7D720394" w14:textId="05569DDB" w:rsidR="005A4549" w:rsidRPr="000961F5" w:rsidRDefault="005A4549" w:rsidP="005A4549">
            <w:pPr>
              <w:spacing w:after="39"/>
              <w:ind w:left="0"/>
              <w:jc w:val="left"/>
              <w:rPr>
                <w:b/>
                <w:lang w:val="en-US" w:eastAsia="zh-TW"/>
              </w:rPr>
            </w:pPr>
            <w:r w:rsidRPr="000961F5">
              <w:rPr>
                <w:b/>
                <w:lang w:val="en-US" w:eastAsia="zh-TW"/>
              </w:rPr>
              <w:t>Address 1</w:t>
            </w:r>
          </w:p>
        </w:tc>
        <w:tc>
          <w:tcPr>
            <w:tcW w:w="1276" w:type="dxa"/>
            <w:vAlign w:val="bottom"/>
          </w:tcPr>
          <w:p w14:paraId="1A0047F8" w14:textId="730DD8F2" w:rsidR="005A4549" w:rsidRPr="000961F5" w:rsidRDefault="005A4549" w:rsidP="005A4549">
            <w:pPr>
              <w:spacing w:after="39"/>
              <w:ind w:left="0"/>
              <w:jc w:val="left"/>
              <w:rPr>
                <w:lang w:eastAsia="x-none"/>
              </w:rPr>
            </w:pPr>
            <w:r w:rsidRPr="000961F5">
              <w:rPr>
                <w:color w:val="000000"/>
              </w:rPr>
              <w:t>X(40)</w:t>
            </w:r>
          </w:p>
        </w:tc>
        <w:tc>
          <w:tcPr>
            <w:tcW w:w="6237" w:type="dxa"/>
          </w:tcPr>
          <w:p w14:paraId="17D5AAAC" w14:textId="2AB1E2CD" w:rsidR="005A4549" w:rsidRPr="000961F5" w:rsidRDefault="005A4549" w:rsidP="005A4549">
            <w:pPr>
              <w:spacing w:after="39"/>
              <w:ind w:left="0"/>
              <w:jc w:val="left"/>
              <w:rPr>
                <w:lang w:eastAsia="x-none"/>
              </w:rPr>
            </w:pPr>
          </w:p>
        </w:tc>
      </w:tr>
      <w:tr w:rsidR="005A4549" w:rsidRPr="000961F5" w14:paraId="3B4980B3" w14:textId="77777777" w:rsidTr="00067ECC">
        <w:tc>
          <w:tcPr>
            <w:tcW w:w="2972" w:type="dxa"/>
          </w:tcPr>
          <w:p w14:paraId="0E34A65C" w14:textId="5D090B07" w:rsidR="005A4549" w:rsidRPr="000961F5" w:rsidRDefault="005A4549" w:rsidP="005A4549">
            <w:pPr>
              <w:spacing w:after="39"/>
              <w:ind w:left="0"/>
              <w:jc w:val="left"/>
              <w:rPr>
                <w:b/>
                <w:lang w:val="en-US" w:eastAsia="zh-TW"/>
              </w:rPr>
            </w:pPr>
            <w:r w:rsidRPr="000961F5">
              <w:rPr>
                <w:b/>
                <w:lang w:val="en-US" w:eastAsia="zh-TW"/>
              </w:rPr>
              <w:t>Address 2</w:t>
            </w:r>
          </w:p>
        </w:tc>
        <w:tc>
          <w:tcPr>
            <w:tcW w:w="1276" w:type="dxa"/>
            <w:vAlign w:val="bottom"/>
          </w:tcPr>
          <w:p w14:paraId="14DED504" w14:textId="51964D7B" w:rsidR="005A4549" w:rsidRPr="000961F5" w:rsidRDefault="005A4549" w:rsidP="005A4549">
            <w:pPr>
              <w:spacing w:after="39"/>
              <w:ind w:left="0"/>
              <w:jc w:val="left"/>
              <w:rPr>
                <w:lang w:eastAsia="x-none"/>
              </w:rPr>
            </w:pPr>
            <w:r w:rsidRPr="000961F5">
              <w:rPr>
                <w:color w:val="000000"/>
              </w:rPr>
              <w:t>X(40)</w:t>
            </w:r>
          </w:p>
        </w:tc>
        <w:tc>
          <w:tcPr>
            <w:tcW w:w="6237" w:type="dxa"/>
          </w:tcPr>
          <w:p w14:paraId="439EB9C5" w14:textId="24BF616B" w:rsidR="005A4549" w:rsidRPr="000961F5" w:rsidRDefault="005A4549" w:rsidP="005A4549">
            <w:pPr>
              <w:spacing w:after="39"/>
              <w:ind w:left="0"/>
              <w:jc w:val="left"/>
              <w:rPr>
                <w:lang w:eastAsia="x-none"/>
              </w:rPr>
            </w:pPr>
            <w:r w:rsidRPr="000961F5">
              <w:rPr>
                <w:lang w:val="en-US" w:eastAsia="zh-TW"/>
              </w:rPr>
              <w:t>Optional field</w:t>
            </w:r>
          </w:p>
        </w:tc>
      </w:tr>
      <w:tr w:rsidR="005A4549" w:rsidRPr="000961F5" w14:paraId="3C7C8A34" w14:textId="77777777" w:rsidTr="00067ECC">
        <w:tc>
          <w:tcPr>
            <w:tcW w:w="2972" w:type="dxa"/>
          </w:tcPr>
          <w:p w14:paraId="1975562F" w14:textId="787467CF" w:rsidR="005A4549" w:rsidRPr="000961F5" w:rsidRDefault="005A4549" w:rsidP="005A4549">
            <w:pPr>
              <w:spacing w:after="39"/>
              <w:ind w:left="0"/>
              <w:jc w:val="left"/>
              <w:rPr>
                <w:b/>
                <w:lang w:val="en-US" w:eastAsia="zh-TW"/>
              </w:rPr>
            </w:pPr>
            <w:r w:rsidRPr="000961F5">
              <w:rPr>
                <w:b/>
                <w:lang w:val="en-US" w:eastAsia="zh-TW"/>
              </w:rPr>
              <w:t>Address 3</w:t>
            </w:r>
          </w:p>
        </w:tc>
        <w:tc>
          <w:tcPr>
            <w:tcW w:w="1276" w:type="dxa"/>
            <w:vAlign w:val="bottom"/>
          </w:tcPr>
          <w:p w14:paraId="4577F5F5" w14:textId="681FC90F" w:rsidR="005A4549" w:rsidRPr="000961F5" w:rsidRDefault="005A4549" w:rsidP="005A4549">
            <w:pPr>
              <w:spacing w:after="39"/>
              <w:ind w:left="0"/>
              <w:jc w:val="left"/>
              <w:rPr>
                <w:lang w:eastAsia="x-none"/>
              </w:rPr>
            </w:pPr>
            <w:r w:rsidRPr="000961F5">
              <w:rPr>
                <w:color w:val="000000"/>
              </w:rPr>
              <w:t>X(40)</w:t>
            </w:r>
          </w:p>
        </w:tc>
        <w:tc>
          <w:tcPr>
            <w:tcW w:w="6237" w:type="dxa"/>
          </w:tcPr>
          <w:p w14:paraId="26238A47" w14:textId="4C9B2F5A" w:rsidR="005A4549" w:rsidRPr="000961F5" w:rsidRDefault="005A4549" w:rsidP="005A4549">
            <w:pPr>
              <w:spacing w:after="39"/>
              <w:ind w:left="0"/>
              <w:jc w:val="left"/>
              <w:rPr>
                <w:lang w:eastAsia="x-none"/>
              </w:rPr>
            </w:pPr>
            <w:r w:rsidRPr="000961F5">
              <w:rPr>
                <w:lang w:val="en-US" w:eastAsia="zh-TW"/>
              </w:rPr>
              <w:t>Optional field</w:t>
            </w:r>
          </w:p>
        </w:tc>
      </w:tr>
      <w:tr w:rsidR="005A4549" w:rsidRPr="000961F5" w14:paraId="0552441F" w14:textId="77777777" w:rsidTr="00067ECC">
        <w:tc>
          <w:tcPr>
            <w:tcW w:w="2972" w:type="dxa"/>
          </w:tcPr>
          <w:p w14:paraId="03C5B15F" w14:textId="3E43DDA7" w:rsidR="005A4549" w:rsidRPr="000961F5" w:rsidRDefault="005A4549" w:rsidP="005A4549">
            <w:pPr>
              <w:spacing w:after="39"/>
              <w:ind w:left="0"/>
              <w:jc w:val="left"/>
              <w:rPr>
                <w:b/>
                <w:lang w:val="en-US" w:eastAsia="zh-TW"/>
              </w:rPr>
            </w:pPr>
            <w:r w:rsidRPr="000961F5">
              <w:rPr>
                <w:b/>
                <w:lang w:val="en-US" w:eastAsia="zh-TW"/>
              </w:rPr>
              <w:t>Address 4</w:t>
            </w:r>
          </w:p>
        </w:tc>
        <w:tc>
          <w:tcPr>
            <w:tcW w:w="1276" w:type="dxa"/>
            <w:vAlign w:val="bottom"/>
          </w:tcPr>
          <w:p w14:paraId="5232483A" w14:textId="067AC452" w:rsidR="005A4549" w:rsidRPr="000961F5" w:rsidRDefault="005A4549" w:rsidP="005A4549">
            <w:pPr>
              <w:spacing w:after="39"/>
              <w:ind w:left="0"/>
              <w:jc w:val="left"/>
              <w:rPr>
                <w:lang w:eastAsia="x-none"/>
              </w:rPr>
            </w:pPr>
            <w:r w:rsidRPr="000961F5">
              <w:rPr>
                <w:color w:val="000000"/>
              </w:rPr>
              <w:t>X(40)</w:t>
            </w:r>
          </w:p>
        </w:tc>
        <w:tc>
          <w:tcPr>
            <w:tcW w:w="6237" w:type="dxa"/>
          </w:tcPr>
          <w:p w14:paraId="6E09B42E" w14:textId="2B6434A1" w:rsidR="005A4549" w:rsidRPr="000961F5" w:rsidRDefault="005A4549" w:rsidP="005A4549">
            <w:pPr>
              <w:spacing w:after="39"/>
              <w:ind w:left="0"/>
              <w:jc w:val="left"/>
              <w:rPr>
                <w:lang w:eastAsia="x-none"/>
              </w:rPr>
            </w:pPr>
            <w:r w:rsidRPr="000961F5">
              <w:rPr>
                <w:lang w:val="en-US" w:eastAsia="zh-TW"/>
              </w:rPr>
              <w:t>Optional field</w:t>
            </w:r>
          </w:p>
        </w:tc>
      </w:tr>
      <w:tr w:rsidR="005A4549" w:rsidRPr="000961F5" w14:paraId="478CCFAD" w14:textId="77777777" w:rsidTr="00067ECC">
        <w:tc>
          <w:tcPr>
            <w:tcW w:w="2972" w:type="dxa"/>
          </w:tcPr>
          <w:p w14:paraId="1BC9062E" w14:textId="12E662AD" w:rsidR="005A4549" w:rsidRPr="000961F5" w:rsidRDefault="005A4549" w:rsidP="005A4549">
            <w:pPr>
              <w:spacing w:after="39"/>
              <w:ind w:left="0"/>
              <w:jc w:val="left"/>
              <w:rPr>
                <w:b/>
                <w:lang w:val="en-US" w:eastAsia="zh-TW"/>
              </w:rPr>
            </w:pPr>
            <w:r w:rsidRPr="000961F5">
              <w:rPr>
                <w:b/>
                <w:lang w:val="en-US" w:eastAsia="zh-TW"/>
              </w:rPr>
              <w:t>Telephone Number</w:t>
            </w:r>
          </w:p>
        </w:tc>
        <w:tc>
          <w:tcPr>
            <w:tcW w:w="1276" w:type="dxa"/>
            <w:vAlign w:val="bottom"/>
          </w:tcPr>
          <w:p w14:paraId="09FECC7D" w14:textId="2871A3CB" w:rsidR="005A4549" w:rsidRPr="000961F5" w:rsidRDefault="005A4549" w:rsidP="005A4549">
            <w:pPr>
              <w:spacing w:after="39"/>
              <w:ind w:left="0"/>
              <w:jc w:val="left"/>
              <w:rPr>
                <w:lang w:eastAsia="x-none"/>
              </w:rPr>
            </w:pPr>
            <w:r w:rsidRPr="000961F5">
              <w:rPr>
                <w:color w:val="000000"/>
              </w:rPr>
              <w:t>X(20)</w:t>
            </w:r>
          </w:p>
        </w:tc>
        <w:tc>
          <w:tcPr>
            <w:tcW w:w="6237" w:type="dxa"/>
          </w:tcPr>
          <w:p w14:paraId="0EF77D41" w14:textId="58ECE3A7" w:rsidR="005A4549" w:rsidRPr="000961F5" w:rsidRDefault="005A4549" w:rsidP="005A4549">
            <w:pPr>
              <w:spacing w:after="39"/>
              <w:ind w:left="0"/>
              <w:jc w:val="left"/>
              <w:rPr>
                <w:lang w:eastAsia="x-none"/>
              </w:rPr>
            </w:pPr>
            <w:r w:rsidRPr="000961F5">
              <w:rPr>
                <w:lang w:val="en-US" w:eastAsia="zh-TW"/>
              </w:rPr>
              <w:t>Optional field</w:t>
            </w:r>
          </w:p>
        </w:tc>
      </w:tr>
      <w:tr w:rsidR="005A4549" w:rsidRPr="000961F5" w14:paraId="5303B947" w14:textId="77777777" w:rsidTr="00067ECC">
        <w:tc>
          <w:tcPr>
            <w:tcW w:w="2972" w:type="dxa"/>
          </w:tcPr>
          <w:p w14:paraId="5734E668" w14:textId="4535825D" w:rsidR="005A4549" w:rsidRPr="000961F5" w:rsidRDefault="005A4549" w:rsidP="005A4549">
            <w:pPr>
              <w:spacing w:after="39"/>
              <w:ind w:left="0"/>
              <w:jc w:val="left"/>
              <w:rPr>
                <w:b/>
                <w:lang w:val="en-US" w:eastAsia="zh-TW"/>
              </w:rPr>
            </w:pPr>
            <w:r w:rsidRPr="000961F5">
              <w:rPr>
                <w:b/>
                <w:lang w:val="en-US" w:eastAsia="zh-TW"/>
              </w:rPr>
              <w:t>CCASS Admission Date</w:t>
            </w:r>
          </w:p>
        </w:tc>
        <w:tc>
          <w:tcPr>
            <w:tcW w:w="1276" w:type="dxa"/>
            <w:vAlign w:val="bottom"/>
          </w:tcPr>
          <w:p w14:paraId="2377FDEC" w14:textId="12F40225" w:rsidR="005A4549" w:rsidRPr="000961F5" w:rsidRDefault="005A4549" w:rsidP="005A4549">
            <w:pPr>
              <w:spacing w:after="39"/>
              <w:ind w:left="0"/>
              <w:jc w:val="left"/>
              <w:rPr>
                <w:lang w:eastAsia="x-none"/>
              </w:rPr>
            </w:pPr>
            <w:r w:rsidRPr="000961F5">
              <w:rPr>
                <w:color w:val="000000"/>
              </w:rPr>
              <w:t>X(10)</w:t>
            </w:r>
          </w:p>
        </w:tc>
        <w:tc>
          <w:tcPr>
            <w:tcW w:w="6237" w:type="dxa"/>
          </w:tcPr>
          <w:p w14:paraId="4D550DEA" w14:textId="5BA82822" w:rsidR="005A4549" w:rsidRPr="000961F5" w:rsidRDefault="00250F04" w:rsidP="005A4549">
            <w:pPr>
              <w:spacing w:after="39"/>
              <w:ind w:left="0"/>
              <w:jc w:val="left"/>
              <w:rPr>
                <w:lang w:eastAsia="x-none"/>
              </w:rPr>
            </w:pPr>
            <w:r w:rsidRPr="000961F5">
              <w:rPr>
                <w:lang w:eastAsia="x-none"/>
              </w:rPr>
              <w:t>In “YYYY-MM-DD” format</w:t>
            </w:r>
          </w:p>
        </w:tc>
      </w:tr>
      <w:tr w:rsidR="005A4549" w:rsidRPr="000961F5" w14:paraId="6E2C56B0" w14:textId="77777777" w:rsidTr="00067ECC">
        <w:tc>
          <w:tcPr>
            <w:tcW w:w="2972" w:type="dxa"/>
          </w:tcPr>
          <w:p w14:paraId="2283F1D7" w14:textId="766B7AD5" w:rsidR="005A4549" w:rsidRPr="000961F5" w:rsidRDefault="005A4549" w:rsidP="005A4549">
            <w:pPr>
              <w:spacing w:after="39"/>
              <w:ind w:left="0"/>
              <w:jc w:val="left"/>
              <w:rPr>
                <w:b/>
                <w:lang w:val="en-US" w:eastAsia="zh-TW"/>
              </w:rPr>
            </w:pPr>
            <w:r w:rsidRPr="000961F5">
              <w:rPr>
                <w:b/>
                <w:lang w:val="en-US" w:eastAsia="zh-TW"/>
              </w:rPr>
              <w:t>CCASS Dismissal Date</w:t>
            </w:r>
          </w:p>
        </w:tc>
        <w:tc>
          <w:tcPr>
            <w:tcW w:w="1276" w:type="dxa"/>
            <w:vAlign w:val="bottom"/>
          </w:tcPr>
          <w:p w14:paraId="3AE196DA" w14:textId="0F198A2A" w:rsidR="005A4549" w:rsidRPr="000961F5" w:rsidRDefault="005A4549" w:rsidP="005A4549">
            <w:pPr>
              <w:spacing w:after="39"/>
              <w:ind w:left="0"/>
              <w:jc w:val="left"/>
              <w:rPr>
                <w:lang w:eastAsia="x-none"/>
              </w:rPr>
            </w:pPr>
            <w:r w:rsidRPr="000961F5">
              <w:rPr>
                <w:color w:val="000000"/>
              </w:rPr>
              <w:t>X(10)</w:t>
            </w:r>
          </w:p>
        </w:tc>
        <w:tc>
          <w:tcPr>
            <w:tcW w:w="6237" w:type="dxa"/>
          </w:tcPr>
          <w:p w14:paraId="7621175C" w14:textId="77777777" w:rsidR="00250F04" w:rsidRPr="000961F5" w:rsidRDefault="00250F04" w:rsidP="005A4549">
            <w:pPr>
              <w:spacing w:after="39"/>
              <w:ind w:left="0"/>
              <w:jc w:val="left"/>
              <w:rPr>
                <w:lang w:eastAsia="x-none"/>
              </w:rPr>
            </w:pPr>
            <w:r w:rsidRPr="000961F5">
              <w:rPr>
                <w:lang w:eastAsia="x-none"/>
              </w:rPr>
              <w:t>In “YYYY-MM-DD” format</w:t>
            </w:r>
          </w:p>
          <w:p w14:paraId="7B65098D" w14:textId="00417DD1" w:rsidR="005A4549" w:rsidRPr="000961F5" w:rsidRDefault="00250F04" w:rsidP="005A4549">
            <w:pPr>
              <w:spacing w:after="39"/>
              <w:ind w:left="0"/>
              <w:jc w:val="left"/>
              <w:rPr>
                <w:lang w:eastAsia="x-none"/>
              </w:rPr>
            </w:pPr>
            <w:r w:rsidRPr="000961F5">
              <w:rPr>
                <w:lang w:eastAsia="x-none"/>
              </w:rPr>
              <w:t>Default ‘</w:t>
            </w:r>
            <w:r w:rsidRPr="002B0661">
              <w:rPr>
                <w:b/>
                <w:lang w:eastAsia="x-none"/>
              </w:rPr>
              <w:t>9999-12-31</w:t>
            </w:r>
            <w:r w:rsidRPr="000961F5">
              <w:rPr>
                <w:lang w:eastAsia="x-none"/>
              </w:rPr>
              <w:t>’ if it is not a dismissal participant</w:t>
            </w:r>
          </w:p>
        </w:tc>
      </w:tr>
      <w:tr w:rsidR="005A4549" w:rsidRPr="000961F5" w14:paraId="5356A2F1" w14:textId="77777777" w:rsidTr="00067ECC">
        <w:tc>
          <w:tcPr>
            <w:tcW w:w="2972" w:type="dxa"/>
          </w:tcPr>
          <w:p w14:paraId="6E2E1249" w14:textId="11AF3F2C" w:rsidR="005A4549" w:rsidRPr="000961F5" w:rsidRDefault="005A4549" w:rsidP="005A4549">
            <w:pPr>
              <w:spacing w:after="39"/>
              <w:ind w:left="0"/>
              <w:jc w:val="left"/>
              <w:rPr>
                <w:b/>
                <w:lang w:val="en-US" w:eastAsia="zh-TW"/>
              </w:rPr>
            </w:pPr>
            <w:r w:rsidRPr="000961F5">
              <w:rPr>
                <w:b/>
                <w:lang w:val="en-US" w:eastAsia="zh-TW"/>
              </w:rPr>
              <w:t>CCASS Dismissal Indicator</w:t>
            </w:r>
          </w:p>
        </w:tc>
        <w:tc>
          <w:tcPr>
            <w:tcW w:w="1276" w:type="dxa"/>
            <w:vAlign w:val="bottom"/>
          </w:tcPr>
          <w:p w14:paraId="78806BBC" w14:textId="4F2B7192" w:rsidR="005A4549" w:rsidRPr="000961F5" w:rsidRDefault="00250F04" w:rsidP="005A4549">
            <w:pPr>
              <w:spacing w:after="39"/>
              <w:ind w:left="0"/>
              <w:jc w:val="left"/>
              <w:rPr>
                <w:lang w:eastAsia="x-none"/>
              </w:rPr>
            </w:pPr>
            <w:r w:rsidRPr="000961F5">
              <w:rPr>
                <w:color w:val="000000"/>
              </w:rPr>
              <w:t>X</w:t>
            </w:r>
            <w:r w:rsidR="005A4549" w:rsidRPr="000961F5">
              <w:rPr>
                <w:color w:val="000000"/>
              </w:rPr>
              <w:t>(1)</w:t>
            </w:r>
          </w:p>
        </w:tc>
        <w:tc>
          <w:tcPr>
            <w:tcW w:w="6237" w:type="dxa"/>
          </w:tcPr>
          <w:p w14:paraId="37042294" w14:textId="2D0D527A" w:rsidR="005A4549" w:rsidRPr="000961F5" w:rsidRDefault="005A4549" w:rsidP="005A4549">
            <w:pPr>
              <w:spacing w:after="0"/>
              <w:ind w:left="0"/>
              <w:rPr>
                <w:lang w:val="en-US" w:eastAsia="zh-TW"/>
              </w:rPr>
            </w:pPr>
            <w:r w:rsidRPr="000961F5">
              <w:rPr>
                <w:lang w:val="en-US" w:eastAsia="zh-TW"/>
              </w:rPr>
              <w:t>Optional field:</w:t>
            </w:r>
            <w:r w:rsidR="00250F04" w:rsidRPr="000961F5">
              <w:rPr>
                <w:lang w:val="en-US" w:eastAsia="zh-TW"/>
              </w:rPr>
              <w:t xml:space="preserve"> It is a </w:t>
            </w:r>
            <w:r w:rsidR="00284C92" w:rsidRPr="000961F5">
              <w:rPr>
                <w:lang w:val="en-US" w:eastAsia="zh-TW"/>
              </w:rPr>
              <w:t>SPACE</w:t>
            </w:r>
            <w:r w:rsidR="00250F04" w:rsidRPr="000961F5">
              <w:rPr>
                <w:lang w:val="en-US" w:eastAsia="zh-TW"/>
              </w:rPr>
              <w:t xml:space="preserve"> if it is not a dismissal participant</w:t>
            </w:r>
          </w:p>
          <w:p w14:paraId="4DE23410" w14:textId="74032089" w:rsidR="005A4549" w:rsidRPr="000961F5" w:rsidRDefault="005A4549" w:rsidP="005A4549">
            <w:pPr>
              <w:spacing w:after="0"/>
              <w:ind w:left="0"/>
              <w:rPr>
                <w:lang w:val="en-US" w:eastAsia="zh-TW"/>
              </w:rPr>
            </w:pPr>
            <w:r w:rsidRPr="000961F5">
              <w:rPr>
                <w:lang w:val="en-US" w:eastAsia="zh-TW"/>
              </w:rPr>
              <w:t>‘</w:t>
            </w:r>
            <w:r w:rsidRPr="000961F5">
              <w:rPr>
                <w:b/>
                <w:lang w:val="en-US" w:eastAsia="zh-TW"/>
              </w:rPr>
              <w:t>T</w:t>
            </w:r>
            <w:r w:rsidRPr="000961F5">
              <w:rPr>
                <w:lang w:val="en-US" w:eastAsia="zh-TW"/>
              </w:rPr>
              <w:t>’ – Terminated</w:t>
            </w:r>
          </w:p>
          <w:p w14:paraId="79F4345B" w14:textId="77777777" w:rsidR="005A4549" w:rsidRPr="000961F5" w:rsidRDefault="005A4549" w:rsidP="005A4549">
            <w:pPr>
              <w:spacing w:after="0"/>
              <w:ind w:left="0"/>
              <w:rPr>
                <w:lang w:val="en-US" w:eastAsia="zh-TW"/>
              </w:rPr>
            </w:pPr>
            <w:r w:rsidRPr="000961F5">
              <w:rPr>
                <w:lang w:val="en-US" w:eastAsia="zh-TW"/>
              </w:rPr>
              <w:t>‘</w:t>
            </w:r>
            <w:r w:rsidRPr="000961F5">
              <w:rPr>
                <w:b/>
                <w:lang w:val="en-US" w:eastAsia="zh-TW"/>
              </w:rPr>
              <w:t>S</w:t>
            </w:r>
            <w:r w:rsidRPr="000961F5">
              <w:rPr>
                <w:lang w:val="en-US" w:eastAsia="zh-TW"/>
              </w:rPr>
              <w:t>’ – Suspended</w:t>
            </w:r>
          </w:p>
          <w:p w14:paraId="28899280" w14:textId="77777777" w:rsidR="005A4549" w:rsidRPr="000961F5" w:rsidRDefault="005A4549" w:rsidP="005A4549">
            <w:pPr>
              <w:spacing w:after="0"/>
              <w:ind w:left="0"/>
              <w:rPr>
                <w:lang w:val="en-US" w:eastAsia="zh-TW"/>
              </w:rPr>
            </w:pPr>
            <w:r w:rsidRPr="000961F5">
              <w:rPr>
                <w:lang w:val="en-US" w:eastAsia="zh-TW"/>
              </w:rPr>
              <w:t>‘</w:t>
            </w:r>
            <w:r w:rsidRPr="000961F5">
              <w:rPr>
                <w:b/>
                <w:lang w:val="en-US" w:eastAsia="zh-TW"/>
              </w:rPr>
              <w:t>C</w:t>
            </w:r>
            <w:r w:rsidRPr="000961F5">
              <w:rPr>
                <w:lang w:val="en-US" w:eastAsia="zh-TW"/>
              </w:rPr>
              <w:t>’ – Participantship Changed</w:t>
            </w:r>
          </w:p>
          <w:p w14:paraId="71B1F6D1" w14:textId="27EC58C8" w:rsidR="005A4549" w:rsidRPr="000961F5" w:rsidRDefault="005A4549" w:rsidP="00FF053E">
            <w:pPr>
              <w:spacing w:after="0"/>
              <w:ind w:left="0"/>
              <w:rPr>
                <w:lang w:val="en-US" w:eastAsia="zh-TW"/>
              </w:rPr>
            </w:pPr>
            <w:r w:rsidRPr="000961F5">
              <w:rPr>
                <w:lang w:val="en-US" w:eastAsia="zh-TW"/>
              </w:rPr>
              <w:t>‘</w:t>
            </w:r>
            <w:r w:rsidRPr="000961F5">
              <w:rPr>
                <w:b/>
                <w:lang w:val="en-US" w:eastAsia="zh-TW"/>
              </w:rPr>
              <w:t>O</w:t>
            </w:r>
            <w:r w:rsidRPr="000961F5">
              <w:rPr>
                <w:lang w:val="en-US" w:eastAsia="zh-TW"/>
              </w:rPr>
              <w:t>’ – Suspended Own Trade</w:t>
            </w:r>
          </w:p>
        </w:tc>
      </w:tr>
      <w:tr w:rsidR="005A4549" w:rsidRPr="000961F5" w14:paraId="361B1C4A" w14:textId="77777777" w:rsidTr="00067ECC">
        <w:tc>
          <w:tcPr>
            <w:tcW w:w="2972" w:type="dxa"/>
          </w:tcPr>
          <w:p w14:paraId="7ECB62CA" w14:textId="0B24F041" w:rsidR="005A4549" w:rsidRPr="000961F5" w:rsidRDefault="005A4549" w:rsidP="005A4549">
            <w:pPr>
              <w:spacing w:after="39"/>
              <w:ind w:left="0"/>
              <w:jc w:val="left"/>
              <w:rPr>
                <w:b/>
                <w:lang w:val="en-US" w:eastAsia="zh-TW"/>
              </w:rPr>
            </w:pPr>
            <w:r w:rsidRPr="000961F5">
              <w:rPr>
                <w:b/>
                <w:lang w:val="en-US" w:eastAsia="zh-TW"/>
              </w:rPr>
              <w:t>Suppress Participant CCASS Function Indicator</w:t>
            </w:r>
          </w:p>
        </w:tc>
        <w:tc>
          <w:tcPr>
            <w:tcW w:w="1276" w:type="dxa"/>
            <w:vAlign w:val="bottom"/>
          </w:tcPr>
          <w:p w14:paraId="5B99E341" w14:textId="14F4C916" w:rsidR="005A4549" w:rsidRPr="000961F5" w:rsidRDefault="005A4549" w:rsidP="005A4549">
            <w:pPr>
              <w:spacing w:after="39"/>
              <w:ind w:left="0"/>
              <w:jc w:val="left"/>
              <w:rPr>
                <w:lang w:eastAsia="x-none"/>
              </w:rPr>
            </w:pPr>
            <w:r w:rsidRPr="000961F5">
              <w:rPr>
                <w:color w:val="000000"/>
              </w:rPr>
              <w:t>X(1)</w:t>
            </w:r>
          </w:p>
        </w:tc>
        <w:tc>
          <w:tcPr>
            <w:tcW w:w="6237" w:type="dxa"/>
          </w:tcPr>
          <w:p w14:paraId="70BA0585" w14:textId="77777777" w:rsidR="005A4549" w:rsidRPr="000961F5" w:rsidRDefault="005A4549" w:rsidP="005A4549">
            <w:pPr>
              <w:spacing w:after="0"/>
              <w:ind w:left="0"/>
              <w:rPr>
                <w:lang w:val="en-US" w:eastAsia="zh-TW"/>
              </w:rPr>
            </w:pPr>
            <w:r w:rsidRPr="000961F5">
              <w:rPr>
                <w:lang w:val="en-US" w:eastAsia="zh-TW"/>
              </w:rPr>
              <w:t>‘</w:t>
            </w:r>
            <w:r w:rsidRPr="000961F5">
              <w:rPr>
                <w:b/>
                <w:lang w:val="en-US" w:eastAsia="zh-TW"/>
              </w:rPr>
              <w:t>Y</w:t>
            </w:r>
            <w:r w:rsidRPr="000961F5">
              <w:rPr>
                <w:lang w:val="en-US" w:eastAsia="zh-TW"/>
              </w:rPr>
              <w:t>’ – Yes</w:t>
            </w:r>
          </w:p>
          <w:p w14:paraId="39B028D4" w14:textId="782DABCE" w:rsidR="005A4549" w:rsidRPr="000961F5" w:rsidRDefault="005A4549" w:rsidP="005A4549">
            <w:pPr>
              <w:spacing w:after="39"/>
              <w:ind w:left="0"/>
              <w:jc w:val="left"/>
              <w:rPr>
                <w:lang w:eastAsia="x-none"/>
              </w:rPr>
            </w:pPr>
            <w:r w:rsidRPr="000961F5">
              <w:rPr>
                <w:lang w:val="en-US" w:eastAsia="zh-TW"/>
              </w:rPr>
              <w:t>‘</w:t>
            </w:r>
            <w:r w:rsidRPr="000961F5">
              <w:rPr>
                <w:b/>
                <w:lang w:val="en-US" w:eastAsia="zh-TW"/>
              </w:rPr>
              <w:t>N</w:t>
            </w:r>
            <w:r w:rsidRPr="000961F5">
              <w:rPr>
                <w:lang w:val="en-US" w:eastAsia="zh-TW"/>
              </w:rPr>
              <w:t>’ – No</w:t>
            </w:r>
          </w:p>
        </w:tc>
      </w:tr>
      <w:tr w:rsidR="005A4549" w:rsidRPr="000961F5" w14:paraId="617FA9E6" w14:textId="77777777" w:rsidTr="00067ECC">
        <w:tc>
          <w:tcPr>
            <w:tcW w:w="2972" w:type="dxa"/>
          </w:tcPr>
          <w:p w14:paraId="5670D828" w14:textId="6E46010B" w:rsidR="005A4549" w:rsidRPr="000961F5" w:rsidRDefault="005A4549" w:rsidP="005A4549">
            <w:pPr>
              <w:spacing w:after="39"/>
              <w:ind w:left="0"/>
              <w:jc w:val="left"/>
              <w:rPr>
                <w:b/>
                <w:lang w:val="en-US" w:eastAsia="zh-TW"/>
              </w:rPr>
            </w:pPr>
            <w:r w:rsidRPr="000961F5">
              <w:rPr>
                <w:b/>
                <w:lang w:val="en-US" w:eastAsia="zh-TW"/>
              </w:rPr>
              <w:t>Enquire Function Only Indicator</w:t>
            </w:r>
          </w:p>
        </w:tc>
        <w:tc>
          <w:tcPr>
            <w:tcW w:w="1276" w:type="dxa"/>
            <w:vAlign w:val="bottom"/>
          </w:tcPr>
          <w:p w14:paraId="42214B46" w14:textId="423A893A" w:rsidR="005A4549" w:rsidRPr="000961F5" w:rsidRDefault="005A4549" w:rsidP="005A4549">
            <w:pPr>
              <w:spacing w:after="39"/>
              <w:ind w:left="0"/>
              <w:jc w:val="left"/>
              <w:rPr>
                <w:lang w:eastAsia="x-none"/>
              </w:rPr>
            </w:pPr>
            <w:r w:rsidRPr="000961F5">
              <w:rPr>
                <w:color w:val="000000"/>
              </w:rPr>
              <w:t>X(1)</w:t>
            </w:r>
          </w:p>
        </w:tc>
        <w:tc>
          <w:tcPr>
            <w:tcW w:w="6237" w:type="dxa"/>
          </w:tcPr>
          <w:p w14:paraId="2A51DE36" w14:textId="77777777" w:rsidR="005A4549" w:rsidRPr="000961F5" w:rsidRDefault="005A4549" w:rsidP="005A4549">
            <w:pPr>
              <w:spacing w:after="0"/>
              <w:ind w:left="0"/>
              <w:rPr>
                <w:lang w:val="en-US" w:eastAsia="zh-TW"/>
              </w:rPr>
            </w:pPr>
            <w:r w:rsidRPr="000961F5">
              <w:rPr>
                <w:lang w:val="en-US" w:eastAsia="zh-TW"/>
              </w:rPr>
              <w:t>‘</w:t>
            </w:r>
            <w:r w:rsidRPr="000961F5">
              <w:rPr>
                <w:b/>
                <w:lang w:val="en-US" w:eastAsia="zh-TW"/>
              </w:rPr>
              <w:t>Y</w:t>
            </w:r>
            <w:r w:rsidRPr="000961F5">
              <w:rPr>
                <w:lang w:val="en-US" w:eastAsia="zh-TW"/>
              </w:rPr>
              <w:t>’ – Yes</w:t>
            </w:r>
          </w:p>
          <w:p w14:paraId="1251A6FB" w14:textId="1E81A28F" w:rsidR="005A4549" w:rsidRPr="000961F5" w:rsidRDefault="005A4549" w:rsidP="005A4549">
            <w:pPr>
              <w:spacing w:after="39"/>
              <w:ind w:left="0"/>
              <w:jc w:val="left"/>
              <w:rPr>
                <w:lang w:eastAsia="x-none"/>
              </w:rPr>
            </w:pPr>
            <w:r w:rsidRPr="000961F5">
              <w:rPr>
                <w:lang w:val="en-US" w:eastAsia="zh-TW"/>
              </w:rPr>
              <w:t>‘</w:t>
            </w:r>
            <w:r w:rsidRPr="000961F5">
              <w:rPr>
                <w:b/>
                <w:lang w:val="en-US" w:eastAsia="zh-TW"/>
              </w:rPr>
              <w:t>N</w:t>
            </w:r>
            <w:r w:rsidRPr="000961F5">
              <w:rPr>
                <w:lang w:val="en-US" w:eastAsia="zh-TW"/>
              </w:rPr>
              <w:t>’ – No</w:t>
            </w:r>
          </w:p>
        </w:tc>
      </w:tr>
      <w:tr w:rsidR="00250F04" w:rsidRPr="000961F5" w14:paraId="1D879D54" w14:textId="77777777" w:rsidTr="00067ECC">
        <w:tc>
          <w:tcPr>
            <w:tcW w:w="2972" w:type="dxa"/>
          </w:tcPr>
          <w:p w14:paraId="783CECA0" w14:textId="1567E55F" w:rsidR="00250F04" w:rsidRPr="000961F5" w:rsidRDefault="00250F04" w:rsidP="005A4549">
            <w:pPr>
              <w:spacing w:after="39"/>
              <w:ind w:left="0"/>
              <w:jc w:val="left"/>
              <w:rPr>
                <w:b/>
                <w:lang w:val="en-US" w:eastAsia="zh-TW"/>
              </w:rPr>
            </w:pPr>
            <w:r w:rsidRPr="000961F5">
              <w:rPr>
                <w:b/>
                <w:lang w:val="en-US" w:eastAsia="zh-TW"/>
              </w:rPr>
              <w:t>Participant Straight Through Indicator</w:t>
            </w:r>
          </w:p>
        </w:tc>
        <w:tc>
          <w:tcPr>
            <w:tcW w:w="1276" w:type="dxa"/>
            <w:vAlign w:val="bottom"/>
          </w:tcPr>
          <w:p w14:paraId="544EBE1E" w14:textId="44FF35B5" w:rsidR="00250F04" w:rsidRPr="000961F5" w:rsidRDefault="00250F04" w:rsidP="005A4549">
            <w:pPr>
              <w:spacing w:after="39"/>
              <w:ind w:left="0"/>
              <w:jc w:val="left"/>
              <w:rPr>
                <w:color w:val="000000"/>
              </w:rPr>
            </w:pPr>
            <w:r w:rsidRPr="000961F5">
              <w:rPr>
                <w:color w:val="000000"/>
              </w:rPr>
              <w:t>X(1)</w:t>
            </w:r>
          </w:p>
        </w:tc>
        <w:tc>
          <w:tcPr>
            <w:tcW w:w="6237" w:type="dxa"/>
          </w:tcPr>
          <w:p w14:paraId="287FCB05" w14:textId="77777777" w:rsidR="00250F04" w:rsidRPr="000961F5" w:rsidRDefault="00250F04" w:rsidP="00250F04">
            <w:pPr>
              <w:spacing w:after="0"/>
              <w:ind w:left="0"/>
              <w:rPr>
                <w:lang w:val="en-US" w:eastAsia="zh-TW"/>
              </w:rPr>
            </w:pPr>
            <w:r w:rsidRPr="000961F5">
              <w:rPr>
                <w:lang w:val="en-US" w:eastAsia="zh-TW"/>
              </w:rPr>
              <w:t>‘</w:t>
            </w:r>
            <w:r w:rsidRPr="000961F5">
              <w:rPr>
                <w:b/>
                <w:lang w:val="en-US" w:eastAsia="zh-TW"/>
              </w:rPr>
              <w:t>Y</w:t>
            </w:r>
            <w:r w:rsidRPr="000961F5">
              <w:rPr>
                <w:lang w:val="en-US" w:eastAsia="zh-TW"/>
              </w:rPr>
              <w:t>’ – Yes</w:t>
            </w:r>
          </w:p>
          <w:p w14:paraId="6BE078CF" w14:textId="499C5116" w:rsidR="00250F04" w:rsidRPr="000961F5" w:rsidRDefault="00250F04" w:rsidP="00250F04">
            <w:pPr>
              <w:spacing w:after="0"/>
              <w:ind w:left="0"/>
              <w:rPr>
                <w:lang w:val="en-US" w:eastAsia="zh-TW"/>
              </w:rPr>
            </w:pPr>
            <w:r w:rsidRPr="000961F5">
              <w:rPr>
                <w:lang w:val="en-US" w:eastAsia="zh-TW"/>
              </w:rPr>
              <w:t>‘</w:t>
            </w:r>
            <w:r w:rsidRPr="000961F5">
              <w:rPr>
                <w:b/>
                <w:lang w:val="en-US" w:eastAsia="zh-TW"/>
              </w:rPr>
              <w:t>N</w:t>
            </w:r>
            <w:r w:rsidRPr="000961F5">
              <w:rPr>
                <w:lang w:val="en-US" w:eastAsia="zh-TW"/>
              </w:rPr>
              <w:t>’ – No</w:t>
            </w:r>
          </w:p>
        </w:tc>
      </w:tr>
      <w:tr w:rsidR="005A4549" w:rsidRPr="000961F5" w14:paraId="537E7AB9" w14:textId="77777777" w:rsidTr="00067ECC">
        <w:tc>
          <w:tcPr>
            <w:tcW w:w="2972" w:type="dxa"/>
          </w:tcPr>
          <w:p w14:paraId="20F86278" w14:textId="3E0109FB" w:rsidR="005A4549" w:rsidRPr="000961F5" w:rsidRDefault="005A4549" w:rsidP="005A4549">
            <w:pPr>
              <w:spacing w:after="39"/>
              <w:ind w:left="0"/>
              <w:jc w:val="left"/>
              <w:rPr>
                <w:b/>
                <w:lang w:val="en-US" w:eastAsia="zh-TW"/>
              </w:rPr>
            </w:pPr>
            <w:r w:rsidRPr="000961F5">
              <w:rPr>
                <w:b/>
                <w:lang w:val="en-US" w:eastAsia="zh-TW"/>
              </w:rPr>
              <w:t>Time Stamp</w:t>
            </w:r>
          </w:p>
        </w:tc>
        <w:tc>
          <w:tcPr>
            <w:tcW w:w="1276" w:type="dxa"/>
            <w:vAlign w:val="bottom"/>
          </w:tcPr>
          <w:p w14:paraId="73E64CBD" w14:textId="32B3A026" w:rsidR="005A4549" w:rsidRPr="000961F5" w:rsidRDefault="005A4549" w:rsidP="005A4549">
            <w:pPr>
              <w:spacing w:after="39"/>
              <w:ind w:left="0"/>
              <w:jc w:val="left"/>
              <w:rPr>
                <w:lang w:eastAsia="x-none"/>
              </w:rPr>
            </w:pPr>
            <w:r w:rsidRPr="000961F5">
              <w:rPr>
                <w:color w:val="000000"/>
              </w:rPr>
              <w:t>X(26)</w:t>
            </w:r>
          </w:p>
        </w:tc>
        <w:tc>
          <w:tcPr>
            <w:tcW w:w="6237" w:type="dxa"/>
          </w:tcPr>
          <w:p w14:paraId="651AE2DF" w14:textId="3E4357C6" w:rsidR="005A4549" w:rsidRPr="000961F5" w:rsidRDefault="00250F04" w:rsidP="005A4549">
            <w:pPr>
              <w:spacing w:after="39"/>
              <w:ind w:left="0"/>
              <w:jc w:val="left"/>
              <w:rPr>
                <w:lang w:eastAsia="x-none"/>
              </w:rPr>
            </w:pPr>
            <w:r w:rsidRPr="000961F5">
              <w:rPr>
                <w:lang w:eastAsia="x-none"/>
              </w:rPr>
              <w:t>In “YYYY-MM-DD-hh.mm.ss.nnnnnn” format</w:t>
            </w:r>
          </w:p>
        </w:tc>
      </w:tr>
      <w:tr w:rsidR="005A4549" w:rsidRPr="000961F5" w14:paraId="34D05853" w14:textId="77777777" w:rsidTr="00067ECC">
        <w:tc>
          <w:tcPr>
            <w:tcW w:w="2972" w:type="dxa"/>
          </w:tcPr>
          <w:p w14:paraId="7D57CC7F" w14:textId="371E9FEA" w:rsidR="005A4549" w:rsidRPr="000961F5" w:rsidRDefault="005A4549" w:rsidP="005A4549">
            <w:pPr>
              <w:spacing w:after="39"/>
              <w:ind w:left="0"/>
              <w:jc w:val="left"/>
              <w:rPr>
                <w:b/>
                <w:lang w:val="en-US" w:eastAsia="zh-TW"/>
              </w:rPr>
            </w:pPr>
            <w:r w:rsidRPr="000961F5">
              <w:rPr>
                <w:b/>
                <w:lang w:val="en-US" w:eastAsia="zh-TW"/>
              </w:rPr>
              <w:t>GCP Indicator</w:t>
            </w:r>
          </w:p>
        </w:tc>
        <w:tc>
          <w:tcPr>
            <w:tcW w:w="1276" w:type="dxa"/>
            <w:vAlign w:val="bottom"/>
          </w:tcPr>
          <w:p w14:paraId="2C4D259D" w14:textId="173C3A87" w:rsidR="005A4549" w:rsidRPr="000961F5" w:rsidRDefault="005A4549" w:rsidP="005A4549">
            <w:pPr>
              <w:spacing w:after="39"/>
              <w:ind w:left="0"/>
              <w:jc w:val="left"/>
              <w:rPr>
                <w:lang w:eastAsia="x-none"/>
              </w:rPr>
            </w:pPr>
            <w:r w:rsidRPr="000961F5">
              <w:rPr>
                <w:color w:val="000000"/>
              </w:rPr>
              <w:t>X(1)</w:t>
            </w:r>
          </w:p>
        </w:tc>
        <w:tc>
          <w:tcPr>
            <w:tcW w:w="6237" w:type="dxa"/>
          </w:tcPr>
          <w:p w14:paraId="57CA63C2" w14:textId="77777777" w:rsidR="005A4549" w:rsidRPr="000961F5" w:rsidRDefault="005A4549" w:rsidP="005A4549">
            <w:pPr>
              <w:spacing w:after="0"/>
              <w:ind w:left="0"/>
              <w:rPr>
                <w:lang w:val="en-US" w:eastAsia="zh-TW"/>
              </w:rPr>
            </w:pPr>
            <w:r w:rsidRPr="000961F5">
              <w:rPr>
                <w:lang w:val="en-US" w:eastAsia="zh-TW"/>
              </w:rPr>
              <w:t>‘</w:t>
            </w:r>
            <w:r w:rsidRPr="000961F5">
              <w:rPr>
                <w:b/>
                <w:lang w:val="en-US" w:eastAsia="zh-TW"/>
              </w:rPr>
              <w:t>Y</w:t>
            </w:r>
            <w:r w:rsidRPr="000961F5">
              <w:rPr>
                <w:lang w:val="en-US" w:eastAsia="zh-TW"/>
              </w:rPr>
              <w:t>’ – Yes</w:t>
            </w:r>
          </w:p>
          <w:p w14:paraId="26A8CD15" w14:textId="58C5CB8C" w:rsidR="005A4549" w:rsidRPr="000961F5" w:rsidRDefault="005A4549" w:rsidP="005A4549">
            <w:pPr>
              <w:spacing w:after="39"/>
              <w:ind w:left="0"/>
              <w:jc w:val="left"/>
              <w:rPr>
                <w:lang w:eastAsia="x-none"/>
              </w:rPr>
            </w:pPr>
            <w:r w:rsidRPr="000961F5">
              <w:rPr>
                <w:lang w:val="en-US" w:eastAsia="zh-TW"/>
              </w:rPr>
              <w:t>‘</w:t>
            </w:r>
            <w:r w:rsidRPr="000961F5">
              <w:rPr>
                <w:b/>
                <w:lang w:val="en-US" w:eastAsia="zh-TW"/>
              </w:rPr>
              <w:t>N</w:t>
            </w:r>
            <w:r w:rsidRPr="000961F5">
              <w:rPr>
                <w:lang w:val="en-US" w:eastAsia="zh-TW"/>
              </w:rPr>
              <w:t>’ – No</w:t>
            </w:r>
          </w:p>
        </w:tc>
      </w:tr>
      <w:tr w:rsidR="005A4549" w:rsidRPr="000961F5" w14:paraId="4997986F" w14:textId="77777777" w:rsidTr="00067ECC">
        <w:tc>
          <w:tcPr>
            <w:tcW w:w="2972" w:type="dxa"/>
          </w:tcPr>
          <w:p w14:paraId="521A8379" w14:textId="1051A335" w:rsidR="005A4549" w:rsidRPr="000961F5" w:rsidRDefault="005A4549" w:rsidP="005A4549">
            <w:pPr>
              <w:spacing w:after="39"/>
              <w:ind w:left="0"/>
              <w:jc w:val="left"/>
              <w:rPr>
                <w:b/>
                <w:lang w:val="en-US" w:eastAsia="zh-TW"/>
              </w:rPr>
            </w:pPr>
            <w:r w:rsidRPr="000961F5">
              <w:rPr>
                <w:b/>
                <w:lang w:val="en-US" w:eastAsia="zh-TW"/>
              </w:rPr>
              <w:t>Filler</w:t>
            </w:r>
          </w:p>
        </w:tc>
        <w:tc>
          <w:tcPr>
            <w:tcW w:w="1276" w:type="dxa"/>
            <w:vAlign w:val="bottom"/>
          </w:tcPr>
          <w:p w14:paraId="5E329079" w14:textId="50B0C4CE" w:rsidR="005A4549" w:rsidRPr="000961F5" w:rsidRDefault="005A4549" w:rsidP="005A4549">
            <w:pPr>
              <w:spacing w:after="39"/>
              <w:ind w:left="0"/>
              <w:jc w:val="left"/>
              <w:rPr>
                <w:lang w:eastAsia="x-none"/>
              </w:rPr>
            </w:pPr>
            <w:r w:rsidRPr="000961F5">
              <w:rPr>
                <w:color w:val="000000"/>
              </w:rPr>
              <w:t>X(</w:t>
            </w:r>
            <w:r w:rsidR="00284C92" w:rsidRPr="000961F5">
              <w:rPr>
                <w:color w:val="000000"/>
              </w:rPr>
              <w:t>180</w:t>
            </w:r>
            <w:r w:rsidRPr="000961F5">
              <w:rPr>
                <w:color w:val="000000"/>
              </w:rPr>
              <w:t>)</w:t>
            </w:r>
          </w:p>
        </w:tc>
        <w:tc>
          <w:tcPr>
            <w:tcW w:w="6237" w:type="dxa"/>
          </w:tcPr>
          <w:p w14:paraId="54DD51CA" w14:textId="0BF10AC0" w:rsidR="005A4549" w:rsidRPr="000961F5" w:rsidRDefault="00284C92" w:rsidP="005A4549">
            <w:pPr>
              <w:spacing w:after="39"/>
              <w:ind w:left="0"/>
              <w:jc w:val="left"/>
              <w:rPr>
                <w:lang w:eastAsia="x-none"/>
              </w:rPr>
            </w:pPr>
            <w:r w:rsidRPr="000961F5">
              <w:rPr>
                <w:lang w:eastAsia="x-none"/>
              </w:rPr>
              <w:t>Always SPACE</w:t>
            </w:r>
          </w:p>
        </w:tc>
      </w:tr>
    </w:tbl>
    <w:p w14:paraId="5F42C938" w14:textId="77777777" w:rsidR="00E9310D" w:rsidRPr="000961F5" w:rsidRDefault="00E9310D" w:rsidP="00E9310D">
      <w:pPr>
        <w:ind w:left="0"/>
        <w:rPr>
          <w:lang w:eastAsia="x-none"/>
        </w:rPr>
      </w:pPr>
    </w:p>
    <w:p w14:paraId="202E4030" w14:textId="77777777" w:rsidR="00E9310D" w:rsidRPr="000961F5" w:rsidRDefault="00E9310D" w:rsidP="00E9310D">
      <w:pPr>
        <w:ind w:left="0"/>
        <w:rPr>
          <w:b/>
          <w:lang w:eastAsia="x-none"/>
        </w:rPr>
      </w:pPr>
      <w:r w:rsidRPr="000961F5">
        <w:rPr>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E9310D" w:rsidRPr="000961F5" w14:paraId="5F5F6A4F" w14:textId="77777777" w:rsidTr="00067ECC">
        <w:tc>
          <w:tcPr>
            <w:tcW w:w="2972" w:type="dxa"/>
            <w:shd w:val="clear" w:color="auto" w:fill="13426B"/>
          </w:tcPr>
          <w:p w14:paraId="296138EC" w14:textId="77777777" w:rsidR="00E9310D" w:rsidRPr="000961F5" w:rsidRDefault="00E9310D" w:rsidP="00067ECC">
            <w:pPr>
              <w:spacing w:after="39"/>
              <w:ind w:left="0"/>
              <w:jc w:val="left"/>
              <w:rPr>
                <w:b/>
                <w:lang w:eastAsia="x-none"/>
              </w:rPr>
            </w:pPr>
            <w:r w:rsidRPr="000961F5">
              <w:rPr>
                <w:b/>
                <w:lang w:eastAsia="x-none"/>
              </w:rPr>
              <w:t>Field Name</w:t>
            </w:r>
          </w:p>
        </w:tc>
        <w:tc>
          <w:tcPr>
            <w:tcW w:w="1276" w:type="dxa"/>
            <w:shd w:val="clear" w:color="auto" w:fill="13426B"/>
          </w:tcPr>
          <w:p w14:paraId="11D17427" w14:textId="77777777" w:rsidR="00E9310D" w:rsidRPr="000961F5" w:rsidRDefault="00E9310D" w:rsidP="00067ECC">
            <w:pPr>
              <w:spacing w:after="39"/>
              <w:ind w:left="0"/>
              <w:jc w:val="left"/>
              <w:rPr>
                <w:b/>
                <w:lang w:eastAsia="x-none"/>
              </w:rPr>
            </w:pPr>
            <w:r w:rsidRPr="000961F5">
              <w:rPr>
                <w:b/>
                <w:lang w:eastAsia="x-none"/>
              </w:rPr>
              <w:t>Field Format</w:t>
            </w:r>
          </w:p>
        </w:tc>
        <w:tc>
          <w:tcPr>
            <w:tcW w:w="6237" w:type="dxa"/>
            <w:shd w:val="clear" w:color="auto" w:fill="13426B"/>
          </w:tcPr>
          <w:p w14:paraId="2B61BB69" w14:textId="77777777" w:rsidR="00E9310D" w:rsidRPr="000961F5" w:rsidRDefault="00E9310D" w:rsidP="00067ECC">
            <w:pPr>
              <w:spacing w:after="39"/>
              <w:ind w:left="0"/>
              <w:jc w:val="left"/>
              <w:rPr>
                <w:b/>
                <w:lang w:eastAsia="x-none"/>
              </w:rPr>
            </w:pPr>
            <w:r w:rsidRPr="000961F5">
              <w:rPr>
                <w:b/>
                <w:lang w:eastAsia="x-none"/>
              </w:rPr>
              <w:t>Description</w:t>
            </w:r>
          </w:p>
        </w:tc>
      </w:tr>
      <w:tr w:rsidR="00E9310D" w:rsidRPr="000961F5" w14:paraId="71A5C511" w14:textId="77777777" w:rsidTr="00067ECC">
        <w:tc>
          <w:tcPr>
            <w:tcW w:w="2972" w:type="dxa"/>
          </w:tcPr>
          <w:p w14:paraId="6A7E3742" w14:textId="287AF9B7" w:rsidR="00E9310D" w:rsidRPr="000961F5" w:rsidRDefault="00AB77A1" w:rsidP="00067ECC">
            <w:pPr>
              <w:spacing w:after="39"/>
              <w:ind w:left="0"/>
              <w:jc w:val="left"/>
              <w:rPr>
                <w:lang w:eastAsia="x-none"/>
              </w:rPr>
            </w:pPr>
            <w:r w:rsidRPr="000961F5">
              <w:rPr>
                <w:lang w:eastAsia="x-none"/>
              </w:rPr>
              <w:t>Key</w:t>
            </w:r>
          </w:p>
        </w:tc>
        <w:tc>
          <w:tcPr>
            <w:tcW w:w="1276" w:type="dxa"/>
          </w:tcPr>
          <w:p w14:paraId="071AC1A9" w14:textId="10CAA405" w:rsidR="00E9310D" w:rsidRPr="000961F5" w:rsidRDefault="00284C92" w:rsidP="00067ECC">
            <w:pPr>
              <w:spacing w:after="39"/>
              <w:ind w:left="0"/>
              <w:jc w:val="left"/>
              <w:rPr>
                <w:lang w:eastAsia="x-none"/>
              </w:rPr>
            </w:pPr>
            <w:r w:rsidRPr="000961F5">
              <w:rPr>
                <w:lang w:eastAsia="x-none"/>
              </w:rPr>
              <w:t>9</w:t>
            </w:r>
            <w:r w:rsidR="00E9310D" w:rsidRPr="000961F5">
              <w:rPr>
                <w:lang w:eastAsia="x-none"/>
              </w:rPr>
              <w:t>(1)</w:t>
            </w:r>
          </w:p>
        </w:tc>
        <w:tc>
          <w:tcPr>
            <w:tcW w:w="6237" w:type="dxa"/>
          </w:tcPr>
          <w:p w14:paraId="28842C57" w14:textId="15F08643" w:rsidR="00E9310D" w:rsidRPr="000961F5" w:rsidRDefault="00677E2C" w:rsidP="00067ECC">
            <w:pPr>
              <w:spacing w:after="39"/>
              <w:ind w:left="0"/>
              <w:jc w:val="left"/>
              <w:rPr>
                <w:lang w:eastAsia="x-none"/>
              </w:rPr>
            </w:pPr>
            <w:r w:rsidRPr="000961F5">
              <w:rPr>
                <w:lang w:eastAsia="x-none"/>
              </w:rPr>
              <w:t>A</w:t>
            </w:r>
            <w:r w:rsidR="00E9310D" w:rsidRPr="000961F5">
              <w:rPr>
                <w:lang w:eastAsia="x-none"/>
              </w:rPr>
              <w:t>lways</w:t>
            </w:r>
            <w:r w:rsidRPr="000961F5">
              <w:rPr>
                <w:lang w:eastAsia="x-none"/>
              </w:rPr>
              <w:t xml:space="preserve"> </w:t>
            </w:r>
            <w:r w:rsidR="00284C92" w:rsidRPr="000961F5">
              <w:rPr>
                <w:lang w:eastAsia="x-none"/>
              </w:rPr>
              <w:t>‘</w:t>
            </w:r>
            <w:r w:rsidR="00E9310D" w:rsidRPr="002B0661">
              <w:rPr>
                <w:b/>
                <w:lang w:eastAsia="x-none"/>
              </w:rPr>
              <w:t>9</w:t>
            </w:r>
            <w:r w:rsidR="00284C92" w:rsidRPr="000961F5">
              <w:rPr>
                <w:lang w:eastAsia="x-none"/>
              </w:rPr>
              <w:t>’</w:t>
            </w:r>
            <w:r w:rsidR="00E9310D" w:rsidRPr="000961F5">
              <w:rPr>
                <w:lang w:eastAsia="x-none"/>
              </w:rPr>
              <w:t xml:space="preserve"> for control record</w:t>
            </w:r>
          </w:p>
        </w:tc>
      </w:tr>
      <w:tr w:rsidR="00E9310D" w:rsidRPr="000961F5" w14:paraId="3C4E2A89" w14:textId="77777777" w:rsidTr="00067ECC">
        <w:tc>
          <w:tcPr>
            <w:tcW w:w="2972" w:type="dxa"/>
          </w:tcPr>
          <w:p w14:paraId="7F86179B" w14:textId="475B8524" w:rsidR="00E9310D" w:rsidRPr="000961F5" w:rsidRDefault="00E9310D" w:rsidP="00067ECC">
            <w:pPr>
              <w:spacing w:after="39"/>
              <w:ind w:left="0"/>
              <w:jc w:val="left"/>
              <w:rPr>
                <w:lang w:eastAsia="x-none"/>
              </w:rPr>
            </w:pPr>
            <w:r w:rsidRPr="000961F5">
              <w:rPr>
                <w:lang w:eastAsia="x-none"/>
              </w:rPr>
              <w:t xml:space="preserve">Total </w:t>
            </w:r>
            <w:r w:rsidR="00284C92" w:rsidRPr="000961F5">
              <w:rPr>
                <w:lang w:eastAsia="x-none"/>
              </w:rPr>
              <w:t>Number</w:t>
            </w:r>
            <w:r w:rsidRPr="000961F5">
              <w:rPr>
                <w:lang w:eastAsia="x-none"/>
              </w:rPr>
              <w:t xml:space="preserve"> of Detailed Records</w:t>
            </w:r>
          </w:p>
        </w:tc>
        <w:tc>
          <w:tcPr>
            <w:tcW w:w="1276" w:type="dxa"/>
          </w:tcPr>
          <w:p w14:paraId="56448E04" w14:textId="11D77FA2" w:rsidR="00E9310D" w:rsidRPr="000961F5" w:rsidRDefault="005A4549" w:rsidP="00067ECC">
            <w:pPr>
              <w:spacing w:after="39"/>
              <w:ind w:left="0"/>
              <w:jc w:val="left"/>
              <w:rPr>
                <w:lang w:eastAsia="x-none"/>
              </w:rPr>
            </w:pPr>
            <w:r w:rsidRPr="000961F5">
              <w:rPr>
                <w:lang w:eastAsia="x-none"/>
              </w:rPr>
              <w:t>9(8</w:t>
            </w:r>
            <w:r w:rsidR="00E9310D" w:rsidRPr="000961F5">
              <w:rPr>
                <w:lang w:eastAsia="x-none"/>
              </w:rPr>
              <w:t>)</w:t>
            </w:r>
          </w:p>
        </w:tc>
        <w:tc>
          <w:tcPr>
            <w:tcW w:w="6237" w:type="dxa"/>
          </w:tcPr>
          <w:p w14:paraId="1F092146" w14:textId="11005A66" w:rsidR="00E9310D" w:rsidRPr="000961F5" w:rsidRDefault="00284C92" w:rsidP="005A4549">
            <w:pPr>
              <w:spacing w:after="39"/>
              <w:ind w:left="0"/>
              <w:jc w:val="left"/>
              <w:rPr>
                <w:lang w:eastAsia="x-none"/>
              </w:rPr>
            </w:pPr>
            <w:r w:rsidRPr="000961F5">
              <w:rPr>
                <w:lang w:eastAsia="x-none"/>
              </w:rPr>
              <w:t>Right justify with leading ZERO</w:t>
            </w:r>
          </w:p>
        </w:tc>
      </w:tr>
      <w:tr w:rsidR="00E9310D" w:rsidRPr="000961F5" w14:paraId="2BA0E814" w14:textId="77777777" w:rsidTr="00067ECC">
        <w:tc>
          <w:tcPr>
            <w:tcW w:w="2972" w:type="dxa"/>
          </w:tcPr>
          <w:p w14:paraId="4CE18D90" w14:textId="66E92AB3" w:rsidR="00E9310D" w:rsidRPr="000961F5" w:rsidRDefault="005A4549" w:rsidP="00067ECC">
            <w:pPr>
              <w:spacing w:after="39"/>
              <w:ind w:left="0"/>
              <w:jc w:val="left"/>
              <w:rPr>
                <w:lang w:eastAsia="x-none"/>
              </w:rPr>
            </w:pPr>
            <w:r w:rsidRPr="000961F5">
              <w:rPr>
                <w:lang w:eastAsia="x-none"/>
              </w:rPr>
              <w:t>Filler</w:t>
            </w:r>
          </w:p>
        </w:tc>
        <w:tc>
          <w:tcPr>
            <w:tcW w:w="1276" w:type="dxa"/>
          </w:tcPr>
          <w:p w14:paraId="0400B1B8" w14:textId="1D0F96E3" w:rsidR="00E9310D" w:rsidRPr="000961F5" w:rsidRDefault="005A4549" w:rsidP="005A4549">
            <w:pPr>
              <w:spacing w:after="39"/>
              <w:ind w:left="0"/>
              <w:jc w:val="left"/>
              <w:rPr>
                <w:lang w:eastAsia="x-none"/>
              </w:rPr>
            </w:pPr>
            <w:r w:rsidRPr="000961F5">
              <w:rPr>
                <w:lang w:eastAsia="x-none"/>
              </w:rPr>
              <w:t>X</w:t>
            </w:r>
            <w:r w:rsidR="00E9310D" w:rsidRPr="000961F5">
              <w:rPr>
                <w:lang w:eastAsia="x-none"/>
              </w:rPr>
              <w:t>(</w:t>
            </w:r>
            <w:r w:rsidR="00284C92" w:rsidRPr="000961F5">
              <w:rPr>
                <w:lang w:eastAsia="x-none"/>
              </w:rPr>
              <w:t>591</w:t>
            </w:r>
            <w:r w:rsidR="00E9310D" w:rsidRPr="000961F5">
              <w:rPr>
                <w:lang w:eastAsia="x-none"/>
              </w:rPr>
              <w:t>)</w:t>
            </w:r>
          </w:p>
        </w:tc>
        <w:tc>
          <w:tcPr>
            <w:tcW w:w="6237" w:type="dxa"/>
          </w:tcPr>
          <w:p w14:paraId="29AEA29B" w14:textId="4A67E0A5" w:rsidR="00E9310D" w:rsidRPr="000961F5" w:rsidRDefault="00284C92" w:rsidP="00067ECC">
            <w:pPr>
              <w:spacing w:after="39"/>
              <w:ind w:left="0"/>
              <w:jc w:val="left"/>
              <w:rPr>
                <w:lang w:eastAsia="x-none"/>
              </w:rPr>
            </w:pPr>
            <w:r w:rsidRPr="000961F5">
              <w:rPr>
                <w:lang w:eastAsia="x-none"/>
              </w:rPr>
              <w:t>Always SPACE</w:t>
            </w:r>
          </w:p>
        </w:tc>
      </w:tr>
    </w:tbl>
    <w:p w14:paraId="27E5BFF5" w14:textId="35A59768" w:rsidR="0078795B" w:rsidRPr="000961F5" w:rsidRDefault="0078795B" w:rsidP="00F817C1">
      <w:pPr>
        <w:ind w:left="0"/>
        <w:rPr>
          <w:lang w:eastAsia="x-none"/>
        </w:rPr>
      </w:pPr>
    </w:p>
    <w:p w14:paraId="2CAE3F9B" w14:textId="0D6D3C0A" w:rsidR="003F0DBF" w:rsidRPr="000961F5" w:rsidRDefault="003F0DBF" w:rsidP="00F817C1">
      <w:pPr>
        <w:ind w:left="0"/>
        <w:rPr>
          <w:b/>
          <w:lang w:eastAsia="x-none"/>
        </w:rPr>
      </w:pPr>
      <w:r w:rsidRPr="000961F5">
        <w:rPr>
          <w:b/>
          <w:lang w:eastAsia="x-none"/>
        </w:rPr>
        <w:t>File sample:</w:t>
      </w:r>
    </w:p>
    <w:p w14:paraId="55DE1F28" w14:textId="781C7C00" w:rsidR="003F0DBF" w:rsidRPr="000961F5" w:rsidRDefault="00AB77A1" w:rsidP="00F817C1">
      <w:pPr>
        <w:ind w:left="0"/>
        <w:rPr>
          <w:lang w:eastAsia="x-none"/>
        </w:rPr>
      </w:pPr>
      <w:r w:rsidRPr="00381BCA">
        <w:rPr>
          <w:lang w:eastAsia="x-none"/>
        </w:rPr>
        <w:object w:dxaOrig="1562" w:dyaOrig="1132" w14:anchorId="55E3CE2C">
          <v:shape id="_x0000_i1066" type="#_x0000_t75" style="width:51.15pt;height:35.1pt" o:ole="">
            <v:imagedata r:id="rId99" o:title=""/>
          </v:shape>
          <o:OLEObject Type="Embed" ProgID="Package" ShapeID="_x0000_i1066" DrawAspect="Icon" ObjectID="_1676184174" r:id="rId100"/>
        </w:object>
      </w:r>
    </w:p>
    <w:p w14:paraId="3C6E8B56" w14:textId="77777777" w:rsidR="003F0DBF" w:rsidRPr="000961F5" w:rsidRDefault="003F0DBF" w:rsidP="00F817C1">
      <w:pPr>
        <w:ind w:left="0"/>
        <w:rPr>
          <w:lang w:eastAsia="x-none"/>
        </w:rPr>
      </w:pPr>
    </w:p>
    <w:p w14:paraId="7E62A4A1" w14:textId="76E14084" w:rsidR="00046205" w:rsidRPr="000961F5" w:rsidRDefault="00FF053E" w:rsidP="00FF053E">
      <w:pPr>
        <w:pStyle w:val="Heading4"/>
      </w:pPr>
      <w:bookmarkStart w:id="920" w:name="_Toc58341751"/>
      <w:bookmarkStart w:id="921" w:name="_Toc58418426"/>
      <w:bookmarkStart w:id="922" w:name="_Toc58602076"/>
      <w:bookmarkStart w:id="923" w:name="_Toc62722958"/>
      <w:bookmarkStart w:id="924" w:name="_Toc65058099"/>
      <w:bookmarkStart w:id="925" w:name="_Toc65138901"/>
      <w:bookmarkStart w:id="926" w:name="_Toc65145881"/>
      <w:r w:rsidRPr="000961F5">
        <w:t>Registrar Master</w:t>
      </w:r>
      <w:bookmarkEnd w:id="920"/>
      <w:bookmarkEnd w:id="921"/>
      <w:bookmarkEnd w:id="922"/>
      <w:bookmarkEnd w:id="923"/>
      <w:bookmarkEnd w:id="924"/>
      <w:bookmarkEnd w:id="925"/>
      <w:bookmarkEnd w:id="926"/>
    </w:p>
    <w:p w14:paraId="5BF4DA34" w14:textId="1F30B1EA" w:rsidR="00FF053E" w:rsidRPr="000961F5" w:rsidRDefault="00FF053E" w:rsidP="00F817C1">
      <w:pPr>
        <w:ind w:left="0"/>
        <w:rPr>
          <w:lang w:eastAsia="x-none"/>
        </w:rPr>
      </w:pPr>
    </w:p>
    <w:p w14:paraId="555F67E5" w14:textId="77777777" w:rsidR="00FF053E" w:rsidRPr="000961F5" w:rsidRDefault="00FF053E" w:rsidP="00FF053E">
      <w:pPr>
        <w:spacing w:after="0"/>
        <w:ind w:left="0"/>
        <w:jc w:val="left"/>
        <w:rPr>
          <w:b/>
        </w:rPr>
      </w:pPr>
      <w:r w:rsidRPr="000961F5">
        <w:rPr>
          <w:b/>
        </w:rPr>
        <w:t>File naming convention:</w:t>
      </w:r>
    </w:p>
    <w:tbl>
      <w:tblPr>
        <w:tblStyle w:val="TableGrid"/>
        <w:tblW w:w="4370" w:type="dxa"/>
        <w:tblLook w:val="04A0" w:firstRow="1" w:lastRow="0" w:firstColumn="1" w:lastColumn="0" w:noHBand="0" w:noVBand="1"/>
      </w:tblPr>
      <w:tblGrid>
        <w:gridCol w:w="1781"/>
        <w:gridCol w:w="2589"/>
      </w:tblGrid>
      <w:tr w:rsidR="00FF053E" w:rsidRPr="000961F5" w14:paraId="383DDAB9" w14:textId="77777777" w:rsidTr="00067ECC">
        <w:tc>
          <w:tcPr>
            <w:tcW w:w="1696" w:type="dxa"/>
            <w:shd w:val="clear" w:color="auto" w:fill="13426B"/>
          </w:tcPr>
          <w:p w14:paraId="48219FEC" w14:textId="77777777" w:rsidR="00FF053E" w:rsidRPr="000961F5" w:rsidRDefault="00FF053E" w:rsidP="00067ECC">
            <w:pPr>
              <w:spacing w:after="39"/>
              <w:ind w:left="0"/>
              <w:jc w:val="left"/>
              <w:rPr>
                <w:b/>
                <w:lang w:eastAsia="x-none"/>
              </w:rPr>
            </w:pPr>
            <w:r w:rsidRPr="000961F5">
              <w:rPr>
                <w:b/>
                <w:lang w:eastAsia="x-none"/>
              </w:rPr>
              <w:t>Field Name</w:t>
            </w:r>
          </w:p>
        </w:tc>
        <w:tc>
          <w:tcPr>
            <w:tcW w:w="2674" w:type="dxa"/>
            <w:shd w:val="clear" w:color="auto" w:fill="13426B"/>
          </w:tcPr>
          <w:p w14:paraId="4D00F182" w14:textId="77777777" w:rsidR="00FF053E" w:rsidRPr="000961F5" w:rsidRDefault="00FF053E" w:rsidP="00067ECC">
            <w:pPr>
              <w:spacing w:after="39"/>
              <w:ind w:left="0"/>
              <w:jc w:val="left"/>
              <w:rPr>
                <w:b/>
                <w:lang w:eastAsia="x-none"/>
              </w:rPr>
            </w:pPr>
            <w:r w:rsidRPr="000961F5">
              <w:rPr>
                <w:b/>
                <w:lang w:eastAsia="x-none"/>
              </w:rPr>
              <w:t>Field Format</w:t>
            </w:r>
          </w:p>
        </w:tc>
      </w:tr>
      <w:tr w:rsidR="00FF053E" w:rsidRPr="000961F5" w14:paraId="24CC3A10" w14:textId="77777777" w:rsidTr="00067ECC">
        <w:tc>
          <w:tcPr>
            <w:tcW w:w="1696" w:type="dxa"/>
          </w:tcPr>
          <w:p w14:paraId="37FCC486" w14:textId="58E21BDB" w:rsidR="00FF053E" w:rsidRPr="000961F5" w:rsidRDefault="00EC7058" w:rsidP="00067ECC">
            <w:pPr>
              <w:spacing w:after="39"/>
              <w:ind w:left="0"/>
              <w:jc w:val="left"/>
              <w:rPr>
                <w:lang w:eastAsia="x-none"/>
              </w:rPr>
            </w:pPr>
            <w:r w:rsidRPr="000961F5">
              <w:rPr>
                <w:lang w:eastAsia="x-none"/>
              </w:rPr>
              <w:t>FCSREGM_FINI.CSV</w:t>
            </w:r>
          </w:p>
        </w:tc>
        <w:tc>
          <w:tcPr>
            <w:tcW w:w="2674" w:type="dxa"/>
          </w:tcPr>
          <w:p w14:paraId="770C0FEF" w14:textId="57B39A32" w:rsidR="00FF053E" w:rsidRPr="000961F5" w:rsidRDefault="00EC7058" w:rsidP="00067ECC">
            <w:pPr>
              <w:spacing w:after="39"/>
              <w:ind w:left="0"/>
              <w:jc w:val="left"/>
              <w:rPr>
                <w:lang w:eastAsia="x-none"/>
              </w:rPr>
            </w:pPr>
            <w:r w:rsidRPr="000961F5">
              <w:rPr>
                <w:lang w:eastAsia="x-none"/>
              </w:rPr>
              <w:t>Fields delimited by semicolons</w:t>
            </w:r>
          </w:p>
        </w:tc>
      </w:tr>
    </w:tbl>
    <w:p w14:paraId="49DC4391" w14:textId="77777777" w:rsidR="00FF053E" w:rsidRPr="000961F5" w:rsidRDefault="00FF053E" w:rsidP="00FF053E">
      <w:pPr>
        <w:ind w:left="0"/>
        <w:rPr>
          <w:b/>
          <w:lang w:eastAsia="x-none"/>
        </w:rPr>
      </w:pPr>
    </w:p>
    <w:p w14:paraId="2218DDA8" w14:textId="77777777" w:rsidR="00FF053E" w:rsidRPr="000961F5" w:rsidRDefault="00FF053E" w:rsidP="00FF053E">
      <w:pPr>
        <w:ind w:left="0"/>
        <w:rPr>
          <w:b/>
          <w:lang w:eastAsia="x-none"/>
        </w:rPr>
      </w:pPr>
      <w:r w:rsidRPr="000961F5">
        <w:rPr>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FF053E" w:rsidRPr="000961F5" w14:paraId="45B30E33" w14:textId="77777777" w:rsidTr="00067ECC">
        <w:tc>
          <w:tcPr>
            <w:tcW w:w="2972" w:type="dxa"/>
            <w:shd w:val="clear" w:color="auto" w:fill="13426B"/>
          </w:tcPr>
          <w:p w14:paraId="2EFC308D" w14:textId="77777777" w:rsidR="00FF053E" w:rsidRPr="000961F5" w:rsidRDefault="00FF053E" w:rsidP="00067ECC">
            <w:pPr>
              <w:spacing w:after="39"/>
              <w:ind w:left="0"/>
              <w:jc w:val="left"/>
              <w:rPr>
                <w:b/>
                <w:lang w:eastAsia="x-none"/>
              </w:rPr>
            </w:pPr>
            <w:r w:rsidRPr="000961F5">
              <w:rPr>
                <w:b/>
                <w:lang w:eastAsia="x-none"/>
              </w:rPr>
              <w:t>Field Name</w:t>
            </w:r>
          </w:p>
        </w:tc>
        <w:tc>
          <w:tcPr>
            <w:tcW w:w="1276" w:type="dxa"/>
            <w:shd w:val="clear" w:color="auto" w:fill="13426B"/>
          </w:tcPr>
          <w:p w14:paraId="1BDF65BF" w14:textId="77777777" w:rsidR="00FF053E" w:rsidRPr="000961F5" w:rsidRDefault="00FF053E" w:rsidP="00067ECC">
            <w:pPr>
              <w:spacing w:after="39"/>
              <w:ind w:left="0"/>
              <w:jc w:val="left"/>
              <w:rPr>
                <w:b/>
                <w:lang w:eastAsia="x-none"/>
              </w:rPr>
            </w:pPr>
            <w:r w:rsidRPr="000961F5">
              <w:rPr>
                <w:b/>
                <w:lang w:eastAsia="x-none"/>
              </w:rPr>
              <w:t>Field Format</w:t>
            </w:r>
          </w:p>
        </w:tc>
        <w:tc>
          <w:tcPr>
            <w:tcW w:w="6237" w:type="dxa"/>
            <w:shd w:val="clear" w:color="auto" w:fill="13426B"/>
          </w:tcPr>
          <w:p w14:paraId="644EFFAA" w14:textId="77777777" w:rsidR="00FF053E" w:rsidRPr="000961F5" w:rsidRDefault="00FF053E" w:rsidP="00067ECC">
            <w:pPr>
              <w:spacing w:after="39"/>
              <w:ind w:left="0"/>
              <w:jc w:val="left"/>
              <w:rPr>
                <w:b/>
                <w:lang w:eastAsia="x-none"/>
              </w:rPr>
            </w:pPr>
            <w:r w:rsidRPr="000961F5">
              <w:rPr>
                <w:b/>
                <w:lang w:eastAsia="x-none"/>
              </w:rPr>
              <w:t>Description</w:t>
            </w:r>
          </w:p>
        </w:tc>
      </w:tr>
      <w:tr w:rsidR="00FF053E" w:rsidRPr="000961F5" w14:paraId="28303D4F" w14:textId="77777777" w:rsidTr="00067ECC">
        <w:tc>
          <w:tcPr>
            <w:tcW w:w="2972" w:type="dxa"/>
          </w:tcPr>
          <w:p w14:paraId="01349485" w14:textId="77777777" w:rsidR="00FF053E" w:rsidRPr="000961F5" w:rsidRDefault="00FF053E" w:rsidP="00067ECC">
            <w:pPr>
              <w:spacing w:after="39"/>
              <w:ind w:left="0"/>
              <w:jc w:val="left"/>
              <w:rPr>
                <w:lang w:eastAsia="x-none"/>
              </w:rPr>
            </w:pPr>
            <w:r w:rsidRPr="000961F5">
              <w:rPr>
                <w:b/>
                <w:lang w:val="en-US" w:eastAsia="zh-TW"/>
              </w:rPr>
              <w:t>Key</w:t>
            </w:r>
          </w:p>
        </w:tc>
        <w:tc>
          <w:tcPr>
            <w:tcW w:w="1276" w:type="dxa"/>
          </w:tcPr>
          <w:p w14:paraId="59326B8F" w14:textId="77777777" w:rsidR="00FF053E" w:rsidRPr="000961F5" w:rsidRDefault="00FF053E" w:rsidP="00067ECC">
            <w:pPr>
              <w:spacing w:after="39"/>
              <w:ind w:left="0"/>
              <w:jc w:val="left"/>
              <w:rPr>
                <w:lang w:eastAsia="x-none"/>
              </w:rPr>
            </w:pPr>
            <w:r w:rsidRPr="000961F5">
              <w:rPr>
                <w:lang w:eastAsia="x-none"/>
              </w:rPr>
              <w:t>9(1)</w:t>
            </w:r>
          </w:p>
        </w:tc>
        <w:tc>
          <w:tcPr>
            <w:tcW w:w="6237" w:type="dxa"/>
          </w:tcPr>
          <w:p w14:paraId="7E554475" w14:textId="77777777" w:rsidR="00FF053E" w:rsidRPr="000961F5" w:rsidRDefault="00FF053E" w:rsidP="00067ECC">
            <w:pPr>
              <w:spacing w:after="39"/>
              <w:ind w:left="0"/>
              <w:jc w:val="left"/>
              <w:rPr>
                <w:lang w:eastAsia="x-none"/>
              </w:rPr>
            </w:pPr>
            <w:r w:rsidRPr="000961F5">
              <w:rPr>
                <w:lang w:eastAsia="x-none"/>
              </w:rPr>
              <w:t>Always ‘</w:t>
            </w:r>
            <w:r w:rsidRPr="002B0661">
              <w:rPr>
                <w:b/>
                <w:lang w:eastAsia="x-none"/>
              </w:rPr>
              <w:t>0</w:t>
            </w:r>
            <w:r w:rsidRPr="000961F5">
              <w:rPr>
                <w:lang w:eastAsia="x-none"/>
              </w:rPr>
              <w:t>’ for header record</w:t>
            </w:r>
          </w:p>
        </w:tc>
      </w:tr>
      <w:tr w:rsidR="00FF053E" w:rsidRPr="000961F5" w14:paraId="7995BC9E" w14:textId="77777777" w:rsidTr="00067ECC">
        <w:tc>
          <w:tcPr>
            <w:tcW w:w="2972" w:type="dxa"/>
          </w:tcPr>
          <w:p w14:paraId="5DACBC77" w14:textId="77777777" w:rsidR="00FF053E" w:rsidRPr="000961F5" w:rsidRDefault="00FF053E" w:rsidP="00067ECC">
            <w:pPr>
              <w:spacing w:after="39"/>
              <w:ind w:left="0"/>
              <w:jc w:val="left"/>
              <w:rPr>
                <w:lang w:eastAsia="x-none"/>
              </w:rPr>
            </w:pPr>
            <w:r w:rsidRPr="000961F5">
              <w:rPr>
                <w:b/>
                <w:lang w:val="en-US" w:eastAsia="zh-TW"/>
              </w:rPr>
              <w:t>File Header Name</w:t>
            </w:r>
          </w:p>
        </w:tc>
        <w:tc>
          <w:tcPr>
            <w:tcW w:w="1276" w:type="dxa"/>
          </w:tcPr>
          <w:p w14:paraId="46C706FC" w14:textId="7A1C5003" w:rsidR="00FF053E" w:rsidRPr="000961F5" w:rsidRDefault="00FF053E" w:rsidP="00067ECC">
            <w:pPr>
              <w:spacing w:after="39"/>
              <w:ind w:left="0"/>
              <w:jc w:val="left"/>
              <w:rPr>
                <w:lang w:eastAsia="x-none"/>
              </w:rPr>
            </w:pPr>
            <w:r w:rsidRPr="000961F5">
              <w:rPr>
                <w:lang w:eastAsia="x-none"/>
              </w:rPr>
              <w:t>X(</w:t>
            </w:r>
            <w:r w:rsidR="00284C92" w:rsidRPr="000961F5">
              <w:rPr>
                <w:lang w:eastAsia="x-none"/>
              </w:rPr>
              <w:t>30</w:t>
            </w:r>
            <w:r w:rsidRPr="000961F5">
              <w:rPr>
                <w:lang w:eastAsia="x-none"/>
              </w:rPr>
              <w:t>)</w:t>
            </w:r>
          </w:p>
        </w:tc>
        <w:tc>
          <w:tcPr>
            <w:tcW w:w="6237" w:type="dxa"/>
          </w:tcPr>
          <w:p w14:paraId="1C421D86" w14:textId="77777777" w:rsidR="00FF053E" w:rsidRPr="000961F5" w:rsidRDefault="00FF053E" w:rsidP="00FF053E">
            <w:pPr>
              <w:spacing w:after="39"/>
              <w:ind w:left="0"/>
              <w:jc w:val="left"/>
              <w:rPr>
                <w:lang w:eastAsia="x-none"/>
              </w:rPr>
            </w:pPr>
            <w:r w:rsidRPr="000961F5">
              <w:rPr>
                <w:lang w:eastAsia="x-none"/>
              </w:rPr>
              <w:t>Always ‘</w:t>
            </w:r>
            <w:r w:rsidRPr="002B0661">
              <w:rPr>
                <w:b/>
                <w:lang w:eastAsia="x-none"/>
              </w:rPr>
              <w:t>REGISTRAR MASTER</w:t>
            </w:r>
            <w:r w:rsidRPr="000961F5">
              <w:rPr>
                <w:lang w:eastAsia="x-none"/>
              </w:rPr>
              <w:t>’</w:t>
            </w:r>
          </w:p>
          <w:p w14:paraId="5C63BEA6" w14:textId="7C3A1A32" w:rsidR="00284C92" w:rsidRPr="000961F5" w:rsidRDefault="00284C92" w:rsidP="00FF053E">
            <w:pPr>
              <w:spacing w:after="39"/>
              <w:ind w:left="0"/>
              <w:jc w:val="left"/>
              <w:rPr>
                <w:lang w:eastAsia="x-none"/>
              </w:rPr>
            </w:pPr>
            <w:r w:rsidRPr="000961F5">
              <w:rPr>
                <w:lang w:eastAsia="x-none"/>
              </w:rPr>
              <w:t>Left justify with trailing SPACE</w:t>
            </w:r>
          </w:p>
        </w:tc>
      </w:tr>
      <w:tr w:rsidR="00FF053E" w:rsidRPr="000961F5" w14:paraId="69C3FAF4" w14:textId="77777777" w:rsidTr="00067ECC">
        <w:tc>
          <w:tcPr>
            <w:tcW w:w="2972" w:type="dxa"/>
          </w:tcPr>
          <w:p w14:paraId="00720332" w14:textId="77777777" w:rsidR="00FF053E" w:rsidRPr="000961F5" w:rsidRDefault="00FF053E" w:rsidP="00067ECC">
            <w:pPr>
              <w:spacing w:after="39"/>
              <w:ind w:left="0"/>
              <w:jc w:val="left"/>
              <w:rPr>
                <w:lang w:eastAsia="x-none"/>
              </w:rPr>
            </w:pPr>
            <w:r w:rsidRPr="000961F5">
              <w:rPr>
                <w:b/>
                <w:lang w:val="en-US" w:eastAsia="zh-TW"/>
              </w:rPr>
              <w:t>File Date</w:t>
            </w:r>
          </w:p>
        </w:tc>
        <w:tc>
          <w:tcPr>
            <w:tcW w:w="1276" w:type="dxa"/>
          </w:tcPr>
          <w:p w14:paraId="30F14A24" w14:textId="77777777" w:rsidR="00FF053E" w:rsidRPr="000961F5" w:rsidRDefault="00FF053E" w:rsidP="00067ECC">
            <w:pPr>
              <w:spacing w:after="39"/>
              <w:ind w:left="0"/>
              <w:jc w:val="left"/>
              <w:rPr>
                <w:lang w:eastAsia="x-none"/>
              </w:rPr>
            </w:pPr>
            <w:r w:rsidRPr="000961F5">
              <w:rPr>
                <w:lang w:eastAsia="x-none"/>
              </w:rPr>
              <w:t>X(10)</w:t>
            </w:r>
          </w:p>
        </w:tc>
        <w:tc>
          <w:tcPr>
            <w:tcW w:w="6237" w:type="dxa"/>
          </w:tcPr>
          <w:p w14:paraId="33B60AAA" w14:textId="77777777" w:rsidR="00FF053E" w:rsidRPr="000961F5" w:rsidRDefault="00FF053E" w:rsidP="00067ECC">
            <w:pPr>
              <w:spacing w:after="39"/>
              <w:ind w:left="0"/>
              <w:jc w:val="left"/>
              <w:rPr>
                <w:lang w:eastAsia="x-none"/>
              </w:rPr>
            </w:pPr>
            <w:r w:rsidRPr="000961F5">
              <w:rPr>
                <w:lang w:eastAsia="x-none"/>
              </w:rPr>
              <w:t>File generation date, in “YYYY-MM-DD” format</w:t>
            </w:r>
          </w:p>
        </w:tc>
      </w:tr>
      <w:tr w:rsidR="00FF053E" w:rsidRPr="000961F5" w14:paraId="4B89518C" w14:textId="77777777" w:rsidTr="00067ECC">
        <w:tc>
          <w:tcPr>
            <w:tcW w:w="2972" w:type="dxa"/>
          </w:tcPr>
          <w:p w14:paraId="1E7F4702" w14:textId="77777777" w:rsidR="00FF053E" w:rsidRPr="000961F5" w:rsidRDefault="00FF053E" w:rsidP="00067ECC">
            <w:pPr>
              <w:spacing w:after="39"/>
              <w:ind w:left="0"/>
              <w:jc w:val="left"/>
              <w:rPr>
                <w:lang w:eastAsia="x-none"/>
              </w:rPr>
            </w:pPr>
            <w:r w:rsidRPr="000961F5">
              <w:rPr>
                <w:b/>
                <w:lang w:val="en-US" w:eastAsia="zh-TW"/>
              </w:rPr>
              <w:t>File Time</w:t>
            </w:r>
          </w:p>
        </w:tc>
        <w:tc>
          <w:tcPr>
            <w:tcW w:w="1276" w:type="dxa"/>
          </w:tcPr>
          <w:p w14:paraId="13D3EA27" w14:textId="77777777" w:rsidR="00FF053E" w:rsidRPr="000961F5" w:rsidRDefault="00FF053E" w:rsidP="00067ECC">
            <w:pPr>
              <w:spacing w:after="39"/>
              <w:ind w:left="0"/>
              <w:jc w:val="left"/>
              <w:rPr>
                <w:lang w:eastAsia="x-none"/>
              </w:rPr>
            </w:pPr>
            <w:r w:rsidRPr="000961F5">
              <w:rPr>
                <w:lang w:eastAsia="x-none"/>
              </w:rPr>
              <w:t>X(8)</w:t>
            </w:r>
          </w:p>
        </w:tc>
        <w:tc>
          <w:tcPr>
            <w:tcW w:w="6237" w:type="dxa"/>
          </w:tcPr>
          <w:p w14:paraId="43CA8627" w14:textId="2B368338" w:rsidR="00FF053E" w:rsidRPr="000961F5" w:rsidRDefault="00FF053E" w:rsidP="00067ECC">
            <w:pPr>
              <w:spacing w:after="39"/>
              <w:ind w:left="0"/>
              <w:jc w:val="left"/>
              <w:rPr>
                <w:lang w:eastAsia="x-none"/>
              </w:rPr>
            </w:pPr>
            <w:r w:rsidRPr="000961F5">
              <w:rPr>
                <w:lang w:eastAsia="x-none"/>
              </w:rPr>
              <w:t>File generation time, in “</w:t>
            </w:r>
            <w:r w:rsidR="00284C92" w:rsidRPr="000961F5">
              <w:rPr>
                <w:lang w:eastAsia="x-none"/>
              </w:rPr>
              <w:t>hh.mm.ss</w:t>
            </w:r>
            <w:r w:rsidRPr="000961F5">
              <w:rPr>
                <w:lang w:eastAsia="x-none"/>
              </w:rPr>
              <w:t>” format</w:t>
            </w:r>
          </w:p>
        </w:tc>
      </w:tr>
      <w:tr w:rsidR="00FF053E" w:rsidRPr="000961F5" w14:paraId="431A201D" w14:textId="77777777" w:rsidTr="00067ECC">
        <w:tc>
          <w:tcPr>
            <w:tcW w:w="2972" w:type="dxa"/>
          </w:tcPr>
          <w:p w14:paraId="6E0A375B" w14:textId="77777777" w:rsidR="00FF053E" w:rsidRPr="000961F5" w:rsidRDefault="00FF053E" w:rsidP="00067ECC">
            <w:pPr>
              <w:spacing w:after="39"/>
              <w:ind w:left="0"/>
              <w:jc w:val="left"/>
              <w:rPr>
                <w:lang w:eastAsia="x-none"/>
              </w:rPr>
            </w:pPr>
            <w:r w:rsidRPr="000961F5">
              <w:rPr>
                <w:b/>
                <w:lang w:val="en-US" w:eastAsia="zh-TW"/>
              </w:rPr>
              <w:t>Filler</w:t>
            </w:r>
          </w:p>
        </w:tc>
        <w:tc>
          <w:tcPr>
            <w:tcW w:w="1276" w:type="dxa"/>
          </w:tcPr>
          <w:p w14:paraId="18FA938D" w14:textId="6554C632" w:rsidR="00FF053E" w:rsidRPr="000961F5" w:rsidRDefault="00FF053E" w:rsidP="00067ECC">
            <w:pPr>
              <w:spacing w:after="39"/>
              <w:ind w:left="0"/>
              <w:jc w:val="left"/>
              <w:rPr>
                <w:lang w:eastAsia="x-none"/>
              </w:rPr>
            </w:pPr>
            <w:r w:rsidRPr="000961F5">
              <w:rPr>
                <w:lang w:eastAsia="x-none"/>
              </w:rPr>
              <w:t>X(</w:t>
            </w:r>
            <w:r w:rsidR="00284C92" w:rsidRPr="000961F5">
              <w:rPr>
                <w:lang w:eastAsia="x-none"/>
              </w:rPr>
              <w:t>451</w:t>
            </w:r>
            <w:r w:rsidRPr="000961F5">
              <w:rPr>
                <w:lang w:eastAsia="x-none"/>
              </w:rPr>
              <w:t>)</w:t>
            </w:r>
          </w:p>
        </w:tc>
        <w:tc>
          <w:tcPr>
            <w:tcW w:w="6237" w:type="dxa"/>
          </w:tcPr>
          <w:p w14:paraId="5FFB3481" w14:textId="0D9814F3" w:rsidR="00FF053E" w:rsidRPr="000961F5" w:rsidRDefault="00284C92" w:rsidP="00067ECC">
            <w:pPr>
              <w:spacing w:after="39"/>
              <w:ind w:left="0"/>
              <w:jc w:val="left"/>
              <w:rPr>
                <w:lang w:eastAsia="x-none"/>
              </w:rPr>
            </w:pPr>
            <w:r w:rsidRPr="000961F5">
              <w:rPr>
                <w:lang w:eastAsia="x-none"/>
              </w:rPr>
              <w:t>Always SPACE</w:t>
            </w:r>
          </w:p>
        </w:tc>
      </w:tr>
    </w:tbl>
    <w:p w14:paraId="5684CD1C" w14:textId="77777777" w:rsidR="00EF684B" w:rsidRPr="000961F5" w:rsidRDefault="00EF684B" w:rsidP="00FF053E">
      <w:pPr>
        <w:ind w:left="0"/>
        <w:rPr>
          <w:b/>
          <w:lang w:eastAsia="x-none"/>
        </w:rPr>
      </w:pPr>
    </w:p>
    <w:p w14:paraId="5C4EDDE9" w14:textId="606324BA" w:rsidR="00FF053E" w:rsidRPr="000961F5" w:rsidRDefault="00FF053E" w:rsidP="00FF053E">
      <w:pPr>
        <w:ind w:left="0"/>
        <w:rPr>
          <w:b/>
          <w:lang w:eastAsia="x-none"/>
        </w:rPr>
      </w:pPr>
      <w:r w:rsidRPr="000961F5">
        <w:rPr>
          <w:b/>
          <w:lang w:eastAsia="x-none"/>
        </w:rPr>
        <w:t>Detailed record:</w:t>
      </w:r>
    </w:p>
    <w:tbl>
      <w:tblPr>
        <w:tblStyle w:val="TableGrid"/>
        <w:tblW w:w="10485" w:type="dxa"/>
        <w:tblLook w:val="04A0" w:firstRow="1" w:lastRow="0" w:firstColumn="1" w:lastColumn="0" w:noHBand="0" w:noVBand="1"/>
      </w:tblPr>
      <w:tblGrid>
        <w:gridCol w:w="2972"/>
        <w:gridCol w:w="1276"/>
        <w:gridCol w:w="6237"/>
      </w:tblGrid>
      <w:tr w:rsidR="00FF053E" w:rsidRPr="000961F5" w14:paraId="2C143DE6" w14:textId="77777777" w:rsidTr="00067ECC">
        <w:tc>
          <w:tcPr>
            <w:tcW w:w="2972" w:type="dxa"/>
            <w:shd w:val="clear" w:color="auto" w:fill="13426B"/>
          </w:tcPr>
          <w:p w14:paraId="58A42AA1" w14:textId="77777777" w:rsidR="00FF053E" w:rsidRPr="000961F5" w:rsidRDefault="00FF053E" w:rsidP="00067ECC">
            <w:pPr>
              <w:spacing w:after="39"/>
              <w:ind w:left="0"/>
              <w:jc w:val="left"/>
              <w:rPr>
                <w:b/>
                <w:lang w:eastAsia="x-none"/>
              </w:rPr>
            </w:pPr>
            <w:r w:rsidRPr="000961F5">
              <w:rPr>
                <w:b/>
                <w:lang w:eastAsia="x-none"/>
              </w:rPr>
              <w:t>Field Name</w:t>
            </w:r>
          </w:p>
        </w:tc>
        <w:tc>
          <w:tcPr>
            <w:tcW w:w="1276" w:type="dxa"/>
            <w:shd w:val="clear" w:color="auto" w:fill="13426B"/>
          </w:tcPr>
          <w:p w14:paraId="2D044D6A" w14:textId="77777777" w:rsidR="00FF053E" w:rsidRPr="000961F5" w:rsidRDefault="00FF053E" w:rsidP="00067ECC">
            <w:pPr>
              <w:spacing w:after="39"/>
              <w:ind w:left="0"/>
              <w:jc w:val="left"/>
              <w:rPr>
                <w:b/>
                <w:lang w:eastAsia="x-none"/>
              </w:rPr>
            </w:pPr>
            <w:r w:rsidRPr="000961F5">
              <w:rPr>
                <w:b/>
                <w:lang w:eastAsia="x-none"/>
              </w:rPr>
              <w:t>Field Format</w:t>
            </w:r>
          </w:p>
        </w:tc>
        <w:tc>
          <w:tcPr>
            <w:tcW w:w="6237" w:type="dxa"/>
            <w:shd w:val="clear" w:color="auto" w:fill="13426B"/>
          </w:tcPr>
          <w:p w14:paraId="191A96B4" w14:textId="77777777" w:rsidR="00FF053E" w:rsidRPr="000961F5" w:rsidRDefault="00FF053E" w:rsidP="00067ECC">
            <w:pPr>
              <w:spacing w:after="39"/>
              <w:ind w:left="0"/>
              <w:jc w:val="left"/>
              <w:rPr>
                <w:b/>
                <w:lang w:eastAsia="x-none"/>
              </w:rPr>
            </w:pPr>
            <w:r w:rsidRPr="000961F5">
              <w:rPr>
                <w:b/>
                <w:lang w:eastAsia="x-none"/>
              </w:rPr>
              <w:t>Description</w:t>
            </w:r>
          </w:p>
        </w:tc>
      </w:tr>
      <w:tr w:rsidR="002E7089" w:rsidRPr="000961F5" w14:paraId="68604FAA" w14:textId="77777777" w:rsidTr="00067ECC">
        <w:tc>
          <w:tcPr>
            <w:tcW w:w="2972" w:type="dxa"/>
            <w:vAlign w:val="bottom"/>
          </w:tcPr>
          <w:p w14:paraId="1F977779" w14:textId="5479B18E" w:rsidR="002E7089" w:rsidRPr="002B0661" w:rsidRDefault="002E7089" w:rsidP="002E7089">
            <w:pPr>
              <w:spacing w:after="39"/>
              <w:ind w:left="0"/>
              <w:jc w:val="left"/>
              <w:rPr>
                <w:b/>
                <w:lang w:eastAsia="x-none"/>
              </w:rPr>
            </w:pPr>
            <w:r w:rsidRPr="002B0661">
              <w:rPr>
                <w:b/>
                <w:color w:val="000000"/>
              </w:rPr>
              <w:t>Key</w:t>
            </w:r>
          </w:p>
        </w:tc>
        <w:tc>
          <w:tcPr>
            <w:tcW w:w="1276" w:type="dxa"/>
            <w:vAlign w:val="bottom"/>
          </w:tcPr>
          <w:p w14:paraId="10CF2B69" w14:textId="4A629A77" w:rsidR="002E7089" w:rsidRPr="000961F5" w:rsidRDefault="002E7089" w:rsidP="002E7089">
            <w:pPr>
              <w:spacing w:after="39"/>
              <w:ind w:left="0"/>
              <w:jc w:val="left"/>
              <w:rPr>
                <w:lang w:eastAsia="x-none"/>
              </w:rPr>
            </w:pPr>
            <w:r w:rsidRPr="000961F5">
              <w:rPr>
                <w:color w:val="000000"/>
              </w:rPr>
              <w:t>9(1)</w:t>
            </w:r>
          </w:p>
        </w:tc>
        <w:tc>
          <w:tcPr>
            <w:tcW w:w="6237" w:type="dxa"/>
          </w:tcPr>
          <w:p w14:paraId="76C11570" w14:textId="34F92127" w:rsidR="002E7089" w:rsidRPr="000961F5" w:rsidRDefault="002E7089" w:rsidP="002E7089">
            <w:pPr>
              <w:spacing w:after="0"/>
              <w:ind w:left="0"/>
              <w:rPr>
                <w:lang w:val="en-US" w:eastAsia="zh-TW"/>
              </w:rPr>
            </w:pPr>
            <w:r w:rsidRPr="000961F5">
              <w:rPr>
                <w:lang w:val="en-US" w:eastAsia="zh-TW"/>
              </w:rPr>
              <w:t>Always ‘</w:t>
            </w:r>
            <w:r w:rsidRPr="002B0661">
              <w:rPr>
                <w:b/>
                <w:lang w:val="en-US" w:eastAsia="zh-TW"/>
              </w:rPr>
              <w:t>1</w:t>
            </w:r>
            <w:r w:rsidRPr="000961F5">
              <w:rPr>
                <w:lang w:val="en-US" w:eastAsia="zh-TW"/>
              </w:rPr>
              <w:t>’ for Detail Record</w:t>
            </w:r>
          </w:p>
        </w:tc>
      </w:tr>
      <w:tr w:rsidR="002E7089" w:rsidRPr="000961F5" w14:paraId="238B5AE5" w14:textId="77777777" w:rsidTr="00067ECC">
        <w:tc>
          <w:tcPr>
            <w:tcW w:w="2972" w:type="dxa"/>
            <w:vAlign w:val="bottom"/>
          </w:tcPr>
          <w:p w14:paraId="51DD0ED7" w14:textId="78D8EC96" w:rsidR="002E7089" w:rsidRPr="002B0661" w:rsidRDefault="002E7089" w:rsidP="002E7089">
            <w:pPr>
              <w:spacing w:after="39"/>
              <w:ind w:left="0"/>
              <w:jc w:val="left"/>
              <w:rPr>
                <w:b/>
                <w:lang w:eastAsia="x-none"/>
              </w:rPr>
            </w:pPr>
            <w:r w:rsidRPr="002B0661">
              <w:rPr>
                <w:b/>
                <w:color w:val="000000"/>
              </w:rPr>
              <w:t>Registrar Code</w:t>
            </w:r>
          </w:p>
        </w:tc>
        <w:tc>
          <w:tcPr>
            <w:tcW w:w="1276" w:type="dxa"/>
            <w:vAlign w:val="bottom"/>
          </w:tcPr>
          <w:p w14:paraId="288F1F08" w14:textId="1B604BD1" w:rsidR="002E7089" w:rsidRPr="000961F5" w:rsidRDefault="002E7089" w:rsidP="002E7089">
            <w:pPr>
              <w:spacing w:after="39"/>
              <w:ind w:left="0"/>
              <w:jc w:val="left"/>
              <w:rPr>
                <w:lang w:eastAsia="x-none"/>
              </w:rPr>
            </w:pPr>
            <w:r w:rsidRPr="000961F5">
              <w:rPr>
                <w:color w:val="000000"/>
              </w:rPr>
              <w:t>X(6)</w:t>
            </w:r>
          </w:p>
        </w:tc>
        <w:tc>
          <w:tcPr>
            <w:tcW w:w="6237" w:type="dxa"/>
          </w:tcPr>
          <w:p w14:paraId="31017182" w14:textId="77777777" w:rsidR="00284C92" w:rsidRPr="000961F5" w:rsidRDefault="00284C92" w:rsidP="002E7089">
            <w:pPr>
              <w:spacing w:after="39"/>
              <w:ind w:left="0"/>
              <w:jc w:val="left"/>
              <w:rPr>
                <w:lang w:eastAsia="x-none"/>
              </w:rPr>
            </w:pPr>
            <w:r w:rsidRPr="000961F5">
              <w:rPr>
                <w:lang w:eastAsia="x-none"/>
              </w:rPr>
              <w:t>Left justify with trailing SPACE</w:t>
            </w:r>
          </w:p>
          <w:p w14:paraId="15A62FFB" w14:textId="0044579E" w:rsidR="002E7089" w:rsidRPr="000961F5" w:rsidRDefault="00284C92" w:rsidP="002E7089">
            <w:pPr>
              <w:spacing w:after="39"/>
              <w:ind w:left="0"/>
              <w:jc w:val="left"/>
              <w:rPr>
                <w:lang w:eastAsia="x-none"/>
              </w:rPr>
            </w:pPr>
            <w:r w:rsidRPr="000961F5">
              <w:rPr>
                <w:lang w:eastAsia="x-none"/>
              </w:rPr>
              <w:t>*Dummy registrar records are included (if any)</w:t>
            </w:r>
          </w:p>
        </w:tc>
      </w:tr>
      <w:tr w:rsidR="002E7089" w:rsidRPr="000961F5" w14:paraId="62156E3F" w14:textId="77777777" w:rsidTr="00067ECC">
        <w:tc>
          <w:tcPr>
            <w:tcW w:w="2972" w:type="dxa"/>
            <w:vAlign w:val="bottom"/>
          </w:tcPr>
          <w:p w14:paraId="342ACB33" w14:textId="19B74282" w:rsidR="002E7089" w:rsidRPr="002B0661" w:rsidRDefault="002E7089" w:rsidP="002E7089">
            <w:pPr>
              <w:spacing w:after="39"/>
              <w:ind w:left="0"/>
              <w:jc w:val="left"/>
              <w:rPr>
                <w:b/>
                <w:lang w:eastAsia="x-none"/>
              </w:rPr>
            </w:pPr>
            <w:r w:rsidRPr="002B0661">
              <w:rPr>
                <w:b/>
                <w:color w:val="000000"/>
              </w:rPr>
              <w:t>BIC Code 2</w:t>
            </w:r>
          </w:p>
        </w:tc>
        <w:tc>
          <w:tcPr>
            <w:tcW w:w="1276" w:type="dxa"/>
            <w:vAlign w:val="bottom"/>
          </w:tcPr>
          <w:p w14:paraId="68C22C5B" w14:textId="1266C054" w:rsidR="002E7089" w:rsidRPr="000961F5" w:rsidRDefault="002E7089" w:rsidP="002E7089">
            <w:pPr>
              <w:spacing w:after="39"/>
              <w:ind w:left="0"/>
              <w:jc w:val="left"/>
              <w:rPr>
                <w:lang w:eastAsia="x-none"/>
              </w:rPr>
            </w:pPr>
            <w:r w:rsidRPr="000961F5">
              <w:rPr>
                <w:color w:val="000000"/>
              </w:rPr>
              <w:t>X(11)</w:t>
            </w:r>
          </w:p>
        </w:tc>
        <w:tc>
          <w:tcPr>
            <w:tcW w:w="6237" w:type="dxa"/>
          </w:tcPr>
          <w:p w14:paraId="1E2A9150" w14:textId="217E5EF1" w:rsidR="002E7089" w:rsidRPr="000961F5" w:rsidRDefault="000B35AF" w:rsidP="002E7089">
            <w:pPr>
              <w:spacing w:after="39"/>
              <w:ind w:left="0"/>
              <w:jc w:val="left"/>
              <w:rPr>
                <w:lang w:eastAsia="x-none"/>
              </w:rPr>
            </w:pPr>
            <w:r w:rsidRPr="000961F5">
              <w:rPr>
                <w:lang w:eastAsia="x-none"/>
              </w:rPr>
              <w:t>Optional field</w:t>
            </w:r>
          </w:p>
        </w:tc>
      </w:tr>
      <w:tr w:rsidR="002E7089" w:rsidRPr="000961F5" w14:paraId="78C3CDA5" w14:textId="77777777" w:rsidTr="00067ECC">
        <w:tc>
          <w:tcPr>
            <w:tcW w:w="2972" w:type="dxa"/>
            <w:vAlign w:val="bottom"/>
          </w:tcPr>
          <w:p w14:paraId="6B334BF6" w14:textId="6AF2D904" w:rsidR="002E7089" w:rsidRPr="002B0661" w:rsidRDefault="002E7089" w:rsidP="002E7089">
            <w:pPr>
              <w:spacing w:after="39"/>
              <w:ind w:left="0"/>
              <w:jc w:val="left"/>
              <w:rPr>
                <w:b/>
                <w:lang w:eastAsia="x-none"/>
              </w:rPr>
            </w:pPr>
            <w:r w:rsidRPr="002B0661">
              <w:rPr>
                <w:b/>
                <w:color w:val="000000"/>
              </w:rPr>
              <w:t>Registrar Address 1</w:t>
            </w:r>
          </w:p>
        </w:tc>
        <w:tc>
          <w:tcPr>
            <w:tcW w:w="1276" w:type="dxa"/>
            <w:vAlign w:val="bottom"/>
          </w:tcPr>
          <w:p w14:paraId="29F61DD8" w14:textId="4390DC57" w:rsidR="002E7089" w:rsidRPr="000961F5" w:rsidRDefault="002E7089" w:rsidP="002E7089">
            <w:pPr>
              <w:spacing w:after="39"/>
              <w:ind w:left="0"/>
              <w:jc w:val="left"/>
              <w:rPr>
                <w:lang w:eastAsia="x-none"/>
              </w:rPr>
            </w:pPr>
            <w:r w:rsidRPr="000961F5">
              <w:rPr>
                <w:color w:val="000000"/>
              </w:rPr>
              <w:t>X(40)</w:t>
            </w:r>
          </w:p>
        </w:tc>
        <w:tc>
          <w:tcPr>
            <w:tcW w:w="6237" w:type="dxa"/>
          </w:tcPr>
          <w:p w14:paraId="61E3BC83" w14:textId="3DFA531E" w:rsidR="002E7089" w:rsidRPr="000961F5" w:rsidRDefault="002E7089" w:rsidP="002E7089">
            <w:pPr>
              <w:spacing w:after="39"/>
              <w:ind w:left="0"/>
              <w:jc w:val="left"/>
              <w:rPr>
                <w:lang w:eastAsia="x-none"/>
              </w:rPr>
            </w:pPr>
          </w:p>
        </w:tc>
      </w:tr>
      <w:tr w:rsidR="002E7089" w:rsidRPr="000961F5" w14:paraId="06939F06" w14:textId="77777777" w:rsidTr="00067ECC">
        <w:tc>
          <w:tcPr>
            <w:tcW w:w="2972" w:type="dxa"/>
            <w:vAlign w:val="bottom"/>
          </w:tcPr>
          <w:p w14:paraId="0AB52DE7" w14:textId="0B46B00B" w:rsidR="002E7089" w:rsidRPr="000961F5" w:rsidRDefault="002E7089" w:rsidP="002E7089">
            <w:pPr>
              <w:spacing w:after="39"/>
              <w:ind w:left="0"/>
              <w:jc w:val="left"/>
              <w:rPr>
                <w:b/>
                <w:lang w:val="en-US" w:eastAsia="zh-TW"/>
              </w:rPr>
            </w:pPr>
            <w:r w:rsidRPr="002B0661">
              <w:rPr>
                <w:b/>
                <w:color w:val="000000"/>
              </w:rPr>
              <w:t>Registrar Address 2</w:t>
            </w:r>
          </w:p>
        </w:tc>
        <w:tc>
          <w:tcPr>
            <w:tcW w:w="1276" w:type="dxa"/>
            <w:vAlign w:val="bottom"/>
          </w:tcPr>
          <w:p w14:paraId="63AEAD3D" w14:textId="6F688E2F" w:rsidR="002E7089" w:rsidRPr="000961F5" w:rsidRDefault="002E7089" w:rsidP="002E7089">
            <w:pPr>
              <w:spacing w:after="39"/>
              <w:ind w:left="0"/>
              <w:jc w:val="left"/>
              <w:rPr>
                <w:lang w:eastAsia="x-none"/>
              </w:rPr>
            </w:pPr>
            <w:r w:rsidRPr="000961F5">
              <w:rPr>
                <w:color w:val="000000"/>
              </w:rPr>
              <w:t>X(40)</w:t>
            </w:r>
          </w:p>
        </w:tc>
        <w:tc>
          <w:tcPr>
            <w:tcW w:w="6237" w:type="dxa"/>
          </w:tcPr>
          <w:p w14:paraId="3F38F173" w14:textId="61A53E98" w:rsidR="002E7089" w:rsidRPr="000961F5" w:rsidRDefault="000B35AF" w:rsidP="002E7089">
            <w:pPr>
              <w:spacing w:after="39"/>
              <w:ind w:left="0"/>
              <w:jc w:val="left"/>
              <w:rPr>
                <w:lang w:eastAsia="x-none"/>
              </w:rPr>
            </w:pPr>
            <w:r w:rsidRPr="000961F5">
              <w:rPr>
                <w:lang w:eastAsia="x-none"/>
              </w:rPr>
              <w:t>Optional field</w:t>
            </w:r>
          </w:p>
        </w:tc>
      </w:tr>
      <w:tr w:rsidR="002E7089" w:rsidRPr="000961F5" w14:paraId="19E141FB" w14:textId="77777777" w:rsidTr="00067ECC">
        <w:tc>
          <w:tcPr>
            <w:tcW w:w="2972" w:type="dxa"/>
            <w:vAlign w:val="bottom"/>
          </w:tcPr>
          <w:p w14:paraId="68485F47" w14:textId="2EBD550E" w:rsidR="002E7089" w:rsidRPr="000961F5" w:rsidRDefault="002E7089" w:rsidP="002E7089">
            <w:pPr>
              <w:spacing w:after="39"/>
              <w:ind w:left="0"/>
              <w:jc w:val="left"/>
              <w:rPr>
                <w:b/>
                <w:lang w:val="en-US" w:eastAsia="zh-TW"/>
              </w:rPr>
            </w:pPr>
            <w:r w:rsidRPr="002B0661">
              <w:rPr>
                <w:b/>
                <w:color w:val="000000"/>
              </w:rPr>
              <w:t>Registrar Address 3</w:t>
            </w:r>
          </w:p>
        </w:tc>
        <w:tc>
          <w:tcPr>
            <w:tcW w:w="1276" w:type="dxa"/>
            <w:vAlign w:val="bottom"/>
          </w:tcPr>
          <w:p w14:paraId="3B7C062D" w14:textId="078A2B8F" w:rsidR="002E7089" w:rsidRPr="000961F5" w:rsidRDefault="002E7089" w:rsidP="002E7089">
            <w:pPr>
              <w:spacing w:after="39"/>
              <w:ind w:left="0"/>
              <w:jc w:val="left"/>
              <w:rPr>
                <w:lang w:eastAsia="x-none"/>
              </w:rPr>
            </w:pPr>
            <w:r w:rsidRPr="000961F5">
              <w:rPr>
                <w:color w:val="000000"/>
              </w:rPr>
              <w:t>X(40)</w:t>
            </w:r>
          </w:p>
        </w:tc>
        <w:tc>
          <w:tcPr>
            <w:tcW w:w="6237" w:type="dxa"/>
          </w:tcPr>
          <w:p w14:paraId="2005CEF5" w14:textId="3DC393C9" w:rsidR="002E7089" w:rsidRPr="000961F5" w:rsidRDefault="000B35AF" w:rsidP="002E7089">
            <w:pPr>
              <w:spacing w:after="39"/>
              <w:ind w:left="0"/>
              <w:jc w:val="left"/>
              <w:rPr>
                <w:lang w:eastAsia="x-none"/>
              </w:rPr>
            </w:pPr>
            <w:r w:rsidRPr="000961F5">
              <w:rPr>
                <w:lang w:eastAsia="x-none"/>
              </w:rPr>
              <w:t>Optional field</w:t>
            </w:r>
          </w:p>
        </w:tc>
      </w:tr>
      <w:tr w:rsidR="002E7089" w:rsidRPr="000961F5" w14:paraId="3B9F235E" w14:textId="77777777" w:rsidTr="00067ECC">
        <w:tc>
          <w:tcPr>
            <w:tcW w:w="2972" w:type="dxa"/>
            <w:vAlign w:val="bottom"/>
          </w:tcPr>
          <w:p w14:paraId="71ACFDC4" w14:textId="438157B0" w:rsidR="002E7089" w:rsidRPr="000961F5" w:rsidRDefault="002E7089" w:rsidP="002E7089">
            <w:pPr>
              <w:spacing w:after="39"/>
              <w:ind w:left="0"/>
              <w:jc w:val="left"/>
              <w:rPr>
                <w:b/>
                <w:lang w:val="en-US" w:eastAsia="zh-TW"/>
              </w:rPr>
            </w:pPr>
            <w:r w:rsidRPr="002B0661">
              <w:rPr>
                <w:b/>
                <w:color w:val="000000"/>
              </w:rPr>
              <w:t>Registrar Address 4</w:t>
            </w:r>
          </w:p>
        </w:tc>
        <w:tc>
          <w:tcPr>
            <w:tcW w:w="1276" w:type="dxa"/>
            <w:vAlign w:val="bottom"/>
          </w:tcPr>
          <w:p w14:paraId="14904244" w14:textId="0BC32ED5" w:rsidR="002E7089" w:rsidRPr="000961F5" w:rsidRDefault="002E7089" w:rsidP="002E7089">
            <w:pPr>
              <w:spacing w:after="39"/>
              <w:ind w:left="0"/>
              <w:jc w:val="left"/>
              <w:rPr>
                <w:lang w:eastAsia="x-none"/>
              </w:rPr>
            </w:pPr>
            <w:r w:rsidRPr="000961F5">
              <w:rPr>
                <w:color w:val="000000"/>
              </w:rPr>
              <w:t>X(40)</w:t>
            </w:r>
          </w:p>
        </w:tc>
        <w:tc>
          <w:tcPr>
            <w:tcW w:w="6237" w:type="dxa"/>
          </w:tcPr>
          <w:p w14:paraId="7D4ADA21" w14:textId="3DBAA336" w:rsidR="002E7089" w:rsidRPr="000961F5" w:rsidRDefault="000B35AF" w:rsidP="002E7089">
            <w:pPr>
              <w:spacing w:after="39"/>
              <w:ind w:left="0"/>
              <w:jc w:val="left"/>
              <w:rPr>
                <w:lang w:eastAsia="x-none"/>
              </w:rPr>
            </w:pPr>
            <w:r w:rsidRPr="000961F5">
              <w:rPr>
                <w:lang w:eastAsia="x-none"/>
              </w:rPr>
              <w:t>Optional field</w:t>
            </w:r>
          </w:p>
        </w:tc>
      </w:tr>
      <w:tr w:rsidR="002E7089" w:rsidRPr="000961F5" w14:paraId="428750A5" w14:textId="77777777" w:rsidTr="00067ECC">
        <w:tc>
          <w:tcPr>
            <w:tcW w:w="2972" w:type="dxa"/>
            <w:vAlign w:val="bottom"/>
          </w:tcPr>
          <w:p w14:paraId="631C9EE5" w14:textId="69EE96D0" w:rsidR="002E7089" w:rsidRPr="000961F5" w:rsidRDefault="002E7089" w:rsidP="002E7089">
            <w:pPr>
              <w:spacing w:after="39"/>
              <w:ind w:left="0"/>
              <w:jc w:val="left"/>
              <w:rPr>
                <w:b/>
                <w:lang w:val="en-US" w:eastAsia="zh-TW"/>
              </w:rPr>
            </w:pPr>
            <w:r w:rsidRPr="002B0661">
              <w:rPr>
                <w:b/>
                <w:color w:val="000000"/>
              </w:rPr>
              <w:t>Registrar Full name 1</w:t>
            </w:r>
          </w:p>
        </w:tc>
        <w:tc>
          <w:tcPr>
            <w:tcW w:w="1276" w:type="dxa"/>
            <w:vAlign w:val="bottom"/>
          </w:tcPr>
          <w:p w14:paraId="5C08978C" w14:textId="3F3D5C0D" w:rsidR="002E7089" w:rsidRPr="000961F5" w:rsidRDefault="002E7089" w:rsidP="002E7089">
            <w:pPr>
              <w:spacing w:after="39"/>
              <w:ind w:left="0"/>
              <w:jc w:val="left"/>
              <w:rPr>
                <w:lang w:eastAsia="x-none"/>
              </w:rPr>
            </w:pPr>
            <w:r w:rsidRPr="000961F5">
              <w:rPr>
                <w:color w:val="000000"/>
              </w:rPr>
              <w:t>X(40)</w:t>
            </w:r>
          </w:p>
        </w:tc>
        <w:tc>
          <w:tcPr>
            <w:tcW w:w="6237" w:type="dxa"/>
          </w:tcPr>
          <w:p w14:paraId="50AAC653" w14:textId="6D4E2501" w:rsidR="002E7089" w:rsidRPr="000961F5" w:rsidRDefault="002E7089" w:rsidP="002E7089">
            <w:pPr>
              <w:spacing w:after="39"/>
              <w:ind w:left="0"/>
              <w:jc w:val="left"/>
              <w:rPr>
                <w:lang w:eastAsia="x-none"/>
              </w:rPr>
            </w:pPr>
          </w:p>
        </w:tc>
      </w:tr>
      <w:tr w:rsidR="002E7089" w:rsidRPr="000961F5" w14:paraId="2BB4FF77" w14:textId="77777777" w:rsidTr="00067ECC">
        <w:tc>
          <w:tcPr>
            <w:tcW w:w="2972" w:type="dxa"/>
            <w:vAlign w:val="bottom"/>
          </w:tcPr>
          <w:p w14:paraId="5C2D9265" w14:textId="31643B92" w:rsidR="002E7089" w:rsidRPr="000961F5" w:rsidRDefault="002E7089" w:rsidP="002E7089">
            <w:pPr>
              <w:spacing w:after="39"/>
              <w:ind w:left="0"/>
              <w:jc w:val="left"/>
              <w:rPr>
                <w:b/>
                <w:lang w:val="en-US" w:eastAsia="zh-TW"/>
              </w:rPr>
            </w:pPr>
            <w:r w:rsidRPr="002B0661">
              <w:rPr>
                <w:b/>
                <w:color w:val="000000"/>
              </w:rPr>
              <w:t>Registrar Full name 2</w:t>
            </w:r>
          </w:p>
        </w:tc>
        <w:tc>
          <w:tcPr>
            <w:tcW w:w="1276" w:type="dxa"/>
            <w:vAlign w:val="bottom"/>
          </w:tcPr>
          <w:p w14:paraId="5B561F55" w14:textId="3B848B3C" w:rsidR="002E7089" w:rsidRPr="000961F5" w:rsidRDefault="002E7089" w:rsidP="002E7089">
            <w:pPr>
              <w:spacing w:after="39"/>
              <w:ind w:left="0"/>
              <w:jc w:val="left"/>
              <w:rPr>
                <w:lang w:eastAsia="x-none"/>
              </w:rPr>
            </w:pPr>
            <w:r w:rsidRPr="000961F5">
              <w:rPr>
                <w:color w:val="000000"/>
              </w:rPr>
              <w:t>X(40)</w:t>
            </w:r>
          </w:p>
        </w:tc>
        <w:tc>
          <w:tcPr>
            <w:tcW w:w="6237" w:type="dxa"/>
          </w:tcPr>
          <w:p w14:paraId="11FCD646" w14:textId="40BA0921" w:rsidR="002E7089" w:rsidRPr="000961F5" w:rsidRDefault="000B35AF" w:rsidP="002E7089">
            <w:pPr>
              <w:spacing w:after="39"/>
              <w:ind w:left="0"/>
              <w:jc w:val="left"/>
              <w:rPr>
                <w:lang w:eastAsia="x-none"/>
              </w:rPr>
            </w:pPr>
            <w:r w:rsidRPr="000961F5">
              <w:rPr>
                <w:lang w:eastAsia="x-none"/>
              </w:rPr>
              <w:t>Optional field</w:t>
            </w:r>
          </w:p>
        </w:tc>
      </w:tr>
      <w:tr w:rsidR="002E7089" w:rsidRPr="000961F5" w14:paraId="65049EA6" w14:textId="77777777" w:rsidTr="00067ECC">
        <w:tc>
          <w:tcPr>
            <w:tcW w:w="2972" w:type="dxa"/>
            <w:vAlign w:val="bottom"/>
          </w:tcPr>
          <w:p w14:paraId="59B94F5F" w14:textId="6B0965B2" w:rsidR="002E7089" w:rsidRPr="000961F5" w:rsidRDefault="002E7089" w:rsidP="002E7089">
            <w:pPr>
              <w:spacing w:after="39"/>
              <w:ind w:left="0"/>
              <w:jc w:val="left"/>
              <w:rPr>
                <w:b/>
                <w:lang w:val="en-US" w:eastAsia="zh-TW"/>
              </w:rPr>
            </w:pPr>
            <w:r w:rsidRPr="002B0661">
              <w:rPr>
                <w:b/>
                <w:color w:val="000000"/>
              </w:rPr>
              <w:lastRenderedPageBreak/>
              <w:t>Registrar Short Name</w:t>
            </w:r>
          </w:p>
        </w:tc>
        <w:tc>
          <w:tcPr>
            <w:tcW w:w="1276" w:type="dxa"/>
            <w:vAlign w:val="bottom"/>
          </w:tcPr>
          <w:p w14:paraId="3526D2DE" w14:textId="774D43D0" w:rsidR="002E7089" w:rsidRPr="000961F5" w:rsidRDefault="002E7089" w:rsidP="002E7089">
            <w:pPr>
              <w:spacing w:after="39"/>
              <w:ind w:left="0"/>
              <w:jc w:val="left"/>
              <w:rPr>
                <w:lang w:eastAsia="x-none"/>
              </w:rPr>
            </w:pPr>
            <w:r w:rsidRPr="000961F5">
              <w:rPr>
                <w:color w:val="000000"/>
              </w:rPr>
              <w:t>X(15)</w:t>
            </w:r>
          </w:p>
        </w:tc>
        <w:tc>
          <w:tcPr>
            <w:tcW w:w="6237" w:type="dxa"/>
          </w:tcPr>
          <w:p w14:paraId="2D7462F2" w14:textId="4666A65F" w:rsidR="002E7089" w:rsidRPr="000961F5" w:rsidRDefault="002E7089" w:rsidP="002E7089">
            <w:pPr>
              <w:spacing w:after="39"/>
              <w:ind w:left="0"/>
              <w:jc w:val="left"/>
              <w:rPr>
                <w:lang w:eastAsia="x-none"/>
              </w:rPr>
            </w:pPr>
          </w:p>
        </w:tc>
      </w:tr>
      <w:tr w:rsidR="002E7089" w:rsidRPr="000961F5" w14:paraId="4348E564" w14:textId="77777777" w:rsidTr="00067ECC">
        <w:tc>
          <w:tcPr>
            <w:tcW w:w="2972" w:type="dxa"/>
            <w:vAlign w:val="bottom"/>
          </w:tcPr>
          <w:p w14:paraId="7D47441B" w14:textId="4FD8ACB6" w:rsidR="002E7089" w:rsidRPr="000961F5" w:rsidRDefault="002E7089" w:rsidP="002E7089">
            <w:pPr>
              <w:spacing w:after="39"/>
              <w:ind w:left="0"/>
              <w:jc w:val="left"/>
              <w:rPr>
                <w:b/>
                <w:lang w:val="en-US" w:eastAsia="zh-TW"/>
              </w:rPr>
            </w:pPr>
            <w:r w:rsidRPr="002B0661">
              <w:rPr>
                <w:b/>
                <w:color w:val="000000"/>
              </w:rPr>
              <w:t>Telephone Number</w:t>
            </w:r>
          </w:p>
        </w:tc>
        <w:tc>
          <w:tcPr>
            <w:tcW w:w="1276" w:type="dxa"/>
            <w:vAlign w:val="bottom"/>
          </w:tcPr>
          <w:p w14:paraId="320CBF0A" w14:textId="37D2F7C0" w:rsidR="002E7089" w:rsidRPr="000961F5" w:rsidRDefault="002E7089" w:rsidP="002E7089">
            <w:pPr>
              <w:spacing w:after="39"/>
              <w:ind w:left="0"/>
              <w:jc w:val="left"/>
              <w:rPr>
                <w:lang w:eastAsia="x-none"/>
              </w:rPr>
            </w:pPr>
            <w:r w:rsidRPr="000961F5">
              <w:rPr>
                <w:color w:val="000000"/>
              </w:rPr>
              <w:t>X(20)</w:t>
            </w:r>
          </w:p>
        </w:tc>
        <w:tc>
          <w:tcPr>
            <w:tcW w:w="6237" w:type="dxa"/>
          </w:tcPr>
          <w:p w14:paraId="2E09A698" w14:textId="7AA31C57" w:rsidR="002E7089" w:rsidRPr="000961F5" w:rsidRDefault="000B35AF" w:rsidP="002E7089">
            <w:pPr>
              <w:spacing w:after="39"/>
              <w:ind w:left="0"/>
              <w:jc w:val="left"/>
              <w:rPr>
                <w:lang w:eastAsia="x-none"/>
              </w:rPr>
            </w:pPr>
            <w:r w:rsidRPr="000961F5">
              <w:rPr>
                <w:lang w:eastAsia="x-none"/>
              </w:rPr>
              <w:t>Optional field</w:t>
            </w:r>
          </w:p>
        </w:tc>
      </w:tr>
      <w:tr w:rsidR="002E7089" w:rsidRPr="000961F5" w14:paraId="6161FC57" w14:textId="77777777" w:rsidTr="00067ECC">
        <w:tc>
          <w:tcPr>
            <w:tcW w:w="2972" w:type="dxa"/>
            <w:vAlign w:val="bottom"/>
          </w:tcPr>
          <w:p w14:paraId="5E9514CD" w14:textId="6E32D900" w:rsidR="002E7089" w:rsidRPr="000961F5" w:rsidRDefault="002E7089" w:rsidP="002E7089">
            <w:pPr>
              <w:spacing w:after="39"/>
              <w:ind w:left="0"/>
              <w:jc w:val="left"/>
              <w:rPr>
                <w:b/>
                <w:lang w:val="en-US" w:eastAsia="zh-TW"/>
              </w:rPr>
            </w:pPr>
            <w:r w:rsidRPr="002B0661">
              <w:rPr>
                <w:b/>
                <w:color w:val="000000"/>
              </w:rPr>
              <w:t>Contact Person</w:t>
            </w:r>
          </w:p>
        </w:tc>
        <w:tc>
          <w:tcPr>
            <w:tcW w:w="1276" w:type="dxa"/>
            <w:vAlign w:val="bottom"/>
          </w:tcPr>
          <w:p w14:paraId="184BF6C2" w14:textId="065F3312" w:rsidR="002E7089" w:rsidRPr="000961F5" w:rsidRDefault="002E7089" w:rsidP="002E7089">
            <w:pPr>
              <w:spacing w:after="39"/>
              <w:ind w:left="0"/>
              <w:jc w:val="left"/>
              <w:rPr>
                <w:lang w:eastAsia="x-none"/>
              </w:rPr>
            </w:pPr>
            <w:r w:rsidRPr="000961F5">
              <w:rPr>
                <w:color w:val="000000"/>
              </w:rPr>
              <w:t>X(15)</w:t>
            </w:r>
          </w:p>
        </w:tc>
        <w:tc>
          <w:tcPr>
            <w:tcW w:w="6237" w:type="dxa"/>
          </w:tcPr>
          <w:p w14:paraId="354634BD" w14:textId="4F58772E" w:rsidR="002E7089" w:rsidRPr="000961F5" w:rsidRDefault="002E7089" w:rsidP="002E7089">
            <w:pPr>
              <w:spacing w:after="39"/>
              <w:ind w:left="0"/>
              <w:jc w:val="left"/>
              <w:rPr>
                <w:lang w:eastAsia="x-none"/>
              </w:rPr>
            </w:pPr>
          </w:p>
        </w:tc>
      </w:tr>
      <w:tr w:rsidR="002E7089" w:rsidRPr="000961F5" w14:paraId="6F04F8EF" w14:textId="77777777" w:rsidTr="00067ECC">
        <w:tc>
          <w:tcPr>
            <w:tcW w:w="2972" w:type="dxa"/>
            <w:vAlign w:val="bottom"/>
          </w:tcPr>
          <w:p w14:paraId="071A92F7" w14:textId="3B0CCF25" w:rsidR="002E7089" w:rsidRPr="000961F5" w:rsidRDefault="002E7089" w:rsidP="002E7089">
            <w:pPr>
              <w:spacing w:after="39"/>
              <w:ind w:left="0"/>
              <w:jc w:val="left"/>
              <w:rPr>
                <w:b/>
                <w:lang w:val="en-US" w:eastAsia="zh-TW"/>
              </w:rPr>
            </w:pPr>
            <w:r w:rsidRPr="002B0661">
              <w:rPr>
                <w:b/>
                <w:color w:val="000000"/>
              </w:rPr>
              <w:t>Bank HKAB Code</w:t>
            </w:r>
          </w:p>
        </w:tc>
        <w:tc>
          <w:tcPr>
            <w:tcW w:w="1276" w:type="dxa"/>
            <w:vAlign w:val="bottom"/>
          </w:tcPr>
          <w:p w14:paraId="2184BCCA" w14:textId="11FB43ED" w:rsidR="002E7089" w:rsidRPr="000961F5" w:rsidRDefault="002E7089" w:rsidP="002E7089">
            <w:pPr>
              <w:spacing w:after="39"/>
              <w:ind w:left="0"/>
              <w:jc w:val="left"/>
              <w:rPr>
                <w:lang w:eastAsia="x-none"/>
              </w:rPr>
            </w:pPr>
            <w:r w:rsidRPr="000961F5">
              <w:rPr>
                <w:color w:val="000000"/>
              </w:rPr>
              <w:t>X(3)</w:t>
            </w:r>
          </w:p>
        </w:tc>
        <w:tc>
          <w:tcPr>
            <w:tcW w:w="6237" w:type="dxa"/>
          </w:tcPr>
          <w:p w14:paraId="7C4B478D" w14:textId="6C20B40E" w:rsidR="002E7089" w:rsidRPr="000961F5" w:rsidRDefault="00363BAB" w:rsidP="002E7089">
            <w:pPr>
              <w:spacing w:after="39"/>
              <w:ind w:left="0"/>
              <w:jc w:val="left"/>
              <w:rPr>
                <w:lang w:eastAsia="x-none"/>
              </w:rPr>
            </w:pPr>
            <w:r w:rsidRPr="000961F5">
              <w:rPr>
                <w:lang w:eastAsia="x-none"/>
              </w:rPr>
              <w:t>Optional field</w:t>
            </w:r>
          </w:p>
        </w:tc>
      </w:tr>
      <w:tr w:rsidR="002E7089" w:rsidRPr="000961F5" w14:paraId="0264B79C" w14:textId="77777777" w:rsidTr="00067ECC">
        <w:tc>
          <w:tcPr>
            <w:tcW w:w="2972" w:type="dxa"/>
            <w:vAlign w:val="bottom"/>
          </w:tcPr>
          <w:p w14:paraId="2CCEEDD3" w14:textId="07697ABB" w:rsidR="002E7089" w:rsidRPr="000961F5" w:rsidRDefault="002E7089" w:rsidP="002E7089">
            <w:pPr>
              <w:spacing w:after="39"/>
              <w:ind w:left="0"/>
              <w:jc w:val="left"/>
              <w:rPr>
                <w:b/>
                <w:lang w:val="en-US" w:eastAsia="zh-TW"/>
              </w:rPr>
            </w:pPr>
            <w:r w:rsidRPr="002B0661">
              <w:rPr>
                <w:b/>
                <w:color w:val="000000"/>
              </w:rPr>
              <w:t>Registrar Bank Account Number</w:t>
            </w:r>
          </w:p>
        </w:tc>
        <w:tc>
          <w:tcPr>
            <w:tcW w:w="1276" w:type="dxa"/>
            <w:vAlign w:val="bottom"/>
          </w:tcPr>
          <w:p w14:paraId="19867B04" w14:textId="40F0FF2B" w:rsidR="002E7089" w:rsidRPr="000961F5" w:rsidRDefault="002E7089" w:rsidP="002E7089">
            <w:pPr>
              <w:spacing w:after="39"/>
              <w:ind w:left="0"/>
              <w:jc w:val="left"/>
              <w:rPr>
                <w:lang w:eastAsia="x-none"/>
              </w:rPr>
            </w:pPr>
            <w:r w:rsidRPr="000961F5">
              <w:rPr>
                <w:color w:val="000000"/>
              </w:rPr>
              <w:t>X(9)</w:t>
            </w:r>
          </w:p>
        </w:tc>
        <w:tc>
          <w:tcPr>
            <w:tcW w:w="6237" w:type="dxa"/>
          </w:tcPr>
          <w:p w14:paraId="572A073E" w14:textId="2008534A" w:rsidR="002E7089" w:rsidRPr="000961F5" w:rsidRDefault="00363BAB" w:rsidP="002E7089">
            <w:pPr>
              <w:spacing w:after="39"/>
              <w:ind w:left="0"/>
              <w:jc w:val="left"/>
              <w:rPr>
                <w:lang w:eastAsia="x-none"/>
              </w:rPr>
            </w:pPr>
            <w:r w:rsidRPr="000961F5">
              <w:rPr>
                <w:lang w:eastAsia="x-none"/>
              </w:rPr>
              <w:t>Optional field</w:t>
            </w:r>
          </w:p>
        </w:tc>
      </w:tr>
      <w:tr w:rsidR="002E7089" w:rsidRPr="000961F5" w14:paraId="45C4E783" w14:textId="77777777" w:rsidTr="00067ECC">
        <w:tc>
          <w:tcPr>
            <w:tcW w:w="2972" w:type="dxa"/>
            <w:vAlign w:val="bottom"/>
          </w:tcPr>
          <w:p w14:paraId="6CE4863B" w14:textId="66141850" w:rsidR="002E7089" w:rsidRPr="000961F5" w:rsidRDefault="002E7089" w:rsidP="002E7089">
            <w:pPr>
              <w:spacing w:after="39"/>
              <w:ind w:left="0"/>
              <w:jc w:val="left"/>
              <w:rPr>
                <w:b/>
                <w:lang w:val="en-US" w:eastAsia="zh-TW"/>
              </w:rPr>
            </w:pPr>
            <w:r w:rsidRPr="002B0661">
              <w:rPr>
                <w:b/>
                <w:color w:val="000000"/>
              </w:rPr>
              <w:t>Registrar Bank Account Name</w:t>
            </w:r>
          </w:p>
        </w:tc>
        <w:tc>
          <w:tcPr>
            <w:tcW w:w="1276" w:type="dxa"/>
            <w:vAlign w:val="bottom"/>
          </w:tcPr>
          <w:p w14:paraId="15FE65DF" w14:textId="77764547" w:rsidR="002E7089" w:rsidRPr="000961F5" w:rsidRDefault="002E7089" w:rsidP="002E7089">
            <w:pPr>
              <w:spacing w:after="39"/>
              <w:ind w:left="0"/>
              <w:jc w:val="left"/>
              <w:rPr>
                <w:lang w:eastAsia="x-none"/>
              </w:rPr>
            </w:pPr>
            <w:r w:rsidRPr="000961F5">
              <w:rPr>
                <w:color w:val="000000"/>
              </w:rPr>
              <w:t>X(40)</w:t>
            </w:r>
          </w:p>
        </w:tc>
        <w:tc>
          <w:tcPr>
            <w:tcW w:w="6237" w:type="dxa"/>
          </w:tcPr>
          <w:p w14:paraId="5B96DDB9" w14:textId="319A6B5C" w:rsidR="002E7089" w:rsidRPr="000961F5" w:rsidRDefault="00363BAB" w:rsidP="002E7089">
            <w:pPr>
              <w:spacing w:after="39"/>
              <w:ind w:left="0"/>
              <w:jc w:val="left"/>
              <w:rPr>
                <w:lang w:eastAsia="x-none"/>
              </w:rPr>
            </w:pPr>
            <w:r w:rsidRPr="000961F5">
              <w:rPr>
                <w:lang w:eastAsia="x-none"/>
              </w:rPr>
              <w:t>Optional field</w:t>
            </w:r>
          </w:p>
        </w:tc>
      </w:tr>
      <w:tr w:rsidR="002E7089" w:rsidRPr="000961F5" w14:paraId="68357FF3" w14:textId="77777777" w:rsidTr="00067ECC">
        <w:tc>
          <w:tcPr>
            <w:tcW w:w="2972" w:type="dxa"/>
            <w:vAlign w:val="bottom"/>
          </w:tcPr>
          <w:p w14:paraId="2DF2563F" w14:textId="40E53952" w:rsidR="002E7089" w:rsidRPr="000961F5" w:rsidRDefault="002E7089" w:rsidP="002E7089">
            <w:pPr>
              <w:spacing w:after="39"/>
              <w:ind w:left="0"/>
              <w:jc w:val="left"/>
              <w:rPr>
                <w:b/>
                <w:lang w:val="en-US" w:eastAsia="zh-TW"/>
              </w:rPr>
            </w:pPr>
            <w:r w:rsidRPr="002B0661">
              <w:rPr>
                <w:b/>
                <w:color w:val="000000"/>
              </w:rPr>
              <w:t>Registrar Bank Branch Code</w:t>
            </w:r>
          </w:p>
        </w:tc>
        <w:tc>
          <w:tcPr>
            <w:tcW w:w="1276" w:type="dxa"/>
            <w:vAlign w:val="bottom"/>
          </w:tcPr>
          <w:p w14:paraId="44E37791" w14:textId="0E215CDE" w:rsidR="002E7089" w:rsidRPr="000961F5" w:rsidRDefault="002E7089" w:rsidP="002E7089">
            <w:pPr>
              <w:spacing w:after="39"/>
              <w:ind w:left="0"/>
              <w:jc w:val="left"/>
              <w:rPr>
                <w:lang w:eastAsia="x-none"/>
              </w:rPr>
            </w:pPr>
            <w:r w:rsidRPr="000961F5">
              <w:rPr>
                <w:color w:val="000000"/>
              </w:rPr>
              <w:t>X(3)</w:t>
            </w:r>
          </w:p>
        </w:tc>
        <w:tc>
          <w:tcPr>
            <w:tcW w:w="6237" w:type="dxa"/>
          </w:tcPr>
          <w:p w14:paraId="656ED6DB" w14:textId="64699068" w:rsidR="002E7089" w:rsidRPr="000961F5" w:rsidRDefault="00363BAB" w:rsidP="002E7089">
            <w:pPr>
              <w:spacing w:after="39"/>
              <w:ind w:left="0"/>
              <w:jc w:val="left"/>
              <w:rPr>
                <w:lang w:eastAsia="x-none"/>
              </w:rPr>
            </w:pPr>
            <w:r w:rsidRPr="000961F5">
              <w:rPr>
                <w:lang w:eastAsia="x-none"/>
              </w:rPr>
              <w:t>Optional field</w:t>
            </w:r>
          </w:p>
        </w:tc>
      </w:tr>
      <w:tr w:rsidR="002E7089" w:rsidRPr="000961F5" w14:paraId="6C349F09" w14:textId="77777777" w:rsidTr="00067ECC">
        <w:tc>
          <w:tcPr>
            <w:tcW w:w="2972" w:type="dxa"/>
            <w:vAlign w:val="bottom"/>
          </w:tcPr>
          <w:p w14:paraId="677A78CC" w14:textId="055F8236" w:rsidR="002E7089" w:rsidRPr="000961F5" w:rsidRDefault="002E7089" w:rsidP="002E7089">
            <w:pPr>
              <w:spacing w:after="39"/>
              <w:ind w:left="0"/>
              <w:jc w:val="left"/>
              <w:rPr>
                <w:b/>
                <w:lang w:val="en-US" w:eastAsia="zh-TW"/>
              </w:rPr>
            </w:pPr>
            <w:r w:rsidRPr="002B0661">
              <w:rPr>
                <w:b/>
                <w:color w:val="000000"/>
              </w:rPr>
              <w:t>Autopay Authorization Code</w:t>
            </w:r>
          </w:p>
        </w:tc>
        <w:tc>
          <w:tcPr>
            <w:tcW w:w="1276" w:type="dxa"/>
            <w:vAlign w:val="bottom"/>
          </w:tcPr>
          <w:p w14:paraId="60791D0C" w14:textId="2C4CFECE" w:rsidR="002E7089" w:rsidRPr="000961F5" w:rsidRDefault="002E7089" w:rsidP="002E7089">
            <w:pPr>
              <w:spacing w:after="39"/>
              <w:ind w:left="0"/>
              <w:jc w:val="left"/>
              <w:rPr>
                <w:lang w:eastAsia="x-none"/>
              </w:rPr>
            </w:pPr>
            <w:r w:rsidRPr="000961F5">
              <w:rPr>
                <w:color w:val="000000"/>
              </w:rPr>
              <w:t>X(18)</w:t>
            </w:r>
          </w:p>
        </w:tc>
        <w:tc>
          <w:tcPr>
            <w:tcW w:w="6237" w:type="dxa"/>
          </w:tcPr>
          <w:p w14:paraId="215C47A1" w14:textId="36D69BC7" w:rsidR="002E7089" w:rsidRPr="000961F5" w:rsidRDefault="00363BAB" w:rsidP="002E7089">
            <w:pPr>
              <w:spacing w:after="39"/>
              <w:ind w:left="0"/>
              <w:jc w:val="left"/>
              <w:rPr>
                <w:lang w:eastAsia="x-none"/>
              </w:rPr>
            </w:pPr>
            <w:r w:rsidRPr="000961F5">
              <w:rPr>
                <w:lang w:eastAsia="x-none"/>
              </w:rPr>
              <w:t>Optional field</w:t>
            </w:r>
          </w:p>
        </w:tc>
      </w:tr>
      <w:tr w:rsidR="002E7089" w:rsidRPr="000961F5" w14:paraId="1A86B89D" w14:textId="77777777" w:rsidTr="00067ECC">
        <w:tc>
          <w:tcPr>
            <w:tcW w:w="2972" w:type="dxa"/>
            <w:vAlign w:val="bottom"/>
          </w:tcPr>
          <w:p w14:paraId="39C61B46" w14:textId="03339CE7" w:rsidR="002E7089" w:rsidRPr="000961F5" w:rsidRDefault="002E7089" w:rsidP="002E7089">
            <w:pPr>
              <w:spacing w:after="39"/>
              <w:ind w:left="0"/>
              <w:jc w:val="left"/>
              <w:rPr>
                <w:b/>
                <w:lang w:val="en-US" w:eastAsia="zh-TW"/>
              </w:rPr>
            </w:pPr>
            <w:r w:rsidRPr="002B0661">
              <w:rPr>
                <w:b/>
                <w:color w:val="000000"/>
              </w:rPr>
              <w:t>Instalment Term</w:t>
            </w:r>
          </w:p>
        </w:tc>
        <w:tc>
          <w:tcPr>
            <w:tcW w:w="1276" w:type="dxa"/>
            <w:vAlign w:val="bottom"/>
          </w:tcPr>
          <w:p w14:paraId="001121C7" w14:textId="172CFD39" w:rsidR="002E7089" w:rsidRPr="000961F5" w:rsidRDefault="002E7089" w:rsidP="002E7089">
            <w:pPr>
              <w:spacing w:after="39"/>
              <w:ind w:left="0"/>
              <w:jc w:val="left"/>
              <w:rPr>
                <w:lang w:eastAsia="x-none"/>
              </w:rPr>
            </w:pPr>
            <w:r w:rsidRPr="000961F5">
              <w:rPr>
                <w:color w:val="000000"/>
              </w:rPr>
              <w:t>X(1)</w:t>
            </w:r>
          </w:p>
        </w:tc>
        <w:tc>
          <w:tcPr>
            <w:tcW w:w="6237" w:type="dxa"/>
          </w:tcPr>
          <w:p w14:paraId="5CD69E13" w14:textId="77777777" w:rsidR="000B35AF" w:rsidRPr="000961F5" w:rsidRDefault="000B35AF" w:rsidP="000B35AF">
            <w:pPr>
              <w:spacing w:after="0"/>
              <w:ind w:left="0"/>
              <w:rPr>
                <w:lang w:val="en-US" w:eastAsia="zh-TW"/>
              </w:rPr>
            </w:pPr>
            <w:r w:rsidRPr="000961F5">
              <w:rPr>
                <w:lang w:val="en-US" w:eastAsia="zh-TW"/>
              </w:rPr>
              <w:t>‘</w:t>
            </w:r>
            <w:r w:rsidRPr="002B0661">
              <w:rPr>
                <w:b/>
                <w:lang w:val="en-US" w:eastAsia="zh-TW"/>
              </w:rPr>
              <w:t>Y</w:t>
            </w:r>
            <w:r w:rsidRPr="000961F5">
              <w:rPr>
                <w:lang w:val="en-US" w:eastAsia="zh-TW"/>
              </w:rPr>
              <w:t>’ – Yes</w:t>
            </w:r>
          </w:p>
          <w:p w14:paraId="2C497E80" w14:textId="307B1BAA" w:rsidR="002E7089" w:rsidRPr="000961F5" w:rsidRDefault="000B35AF" w:rsidP="000B35AF">
            <w:pPr>
              <w:spacing w:after="39"/>
              <w:ind w:left="0"/>
              <w:jc w:val="left"/>
              <w:rPr>
                <w:lang w:eastAsia="x-none"/>
              </w:rPr>
            </w:pPr>
            <w:r w:rsidRPr="000961F5">
              <w:rPr>
                <w:lang w:val="en-US" w:eastAsia="zh-TW"/>
              </w:rPr>
              <w:t>‘</w:t>
            </w:r>
            <w:r w:rsidRPr="002B0661">
              <w:rPr>
                <w:b/>
                <w:lang w:val="en-US" w:eastAsia="zh-TW"/>
              </w:rPr>
              <w:t>N</w:t>
            </w:r>
            <w:r w:rsidRPr="000961F5">
              <w:rPr>
                <w:lang w:val="en-US" w:eastAsia="zh-TW"/>
              </w:rPr>
              <w:t>’ – No</w:t>
            </w:r>
          </w:p>
        </w:tc>
      </w:tr>
      <w:tr w:rsidR="002E7089" w:rsidRPr="000961F5" w14:paraId="79D4D09E" w14:textId="77777777" w:rsidTr="00067ECC">
        <w:tc>
          <w:tcPr>
            <w:tcW w:w="2972" w:type="dxa"/>
            <w:vAlign w:val="bottom"/>
          </w:tcPr>
          <w:p w14:paraId="3D65246B" w14:textId="2540CC6B" w:rsidR="002E7089" w:rsidRPr="000961F5" w:rsidRDefault="002E7089" w:rsidP="002E7089">
            <w:pPr>
              <w:spacing w:after="39"/>
              <w:ind w:left="0"/>
              <w:jc w:val="left"/>
              <w:rPr>
                <w:b/>
                <w:lang w:val="en-US" w:eastAsia="zh-TW"/>
              </w:rPr>
            </w:pPr>
            <w:r w:rsidRPr="002B0661">
              <w:rPr>
                <w:b/>
                <w:color w:val="000000"/>
              </w:rPr>
              <w:t>Payment Type</w:t>
            </w:r>
          </w:p>
        </w:tc>
        <w:tc>
          <w:tcPr>
            <w:tcW w:w="1276" w:type="dxa"/>
            <w:vAlign w:val="bottom"/>
          </w:tcPr>
          <w:p w14:paraId="6C32FE5A" w14:textId="48038640" w:rsidR="002E7089" w:rsidRPr="000961F5" w:rsidRDefault="002E7089" w:rsidP="002E7089">
            <w:pPr>
              <w:spacing w:after="39"/>
              <w:ind w:left="0"/>
              <w:jc w:val="left"/>
              <w:rPr>
                <w:lang w:eastAsia="x-none"/>
              </w:rPr>
            </w:pPr>
            <w:r w:rsidRPr="000961F5">
              <w:rPr>
                <w:color w:val="000000"/>
              </w:rPr>
              <w:t>X(1)</w:t>
            </w:r>
          </w:p>
        </w:tc>
        <w:tc>
          <w:tcPr>
            <w:tcW w:w="6237" w:type="dxa"/>
          </w:tcPr>
          <w:p w14:paraId="06B0EA39" w14:textId="54B92CCF" w:rsidR="00EC7058" w:rsidRPr="000961F5" w:rsidRDefault="00EC7058" w:rsidP="000B35AF">
            <w:pPr>
              <w:spacing w:after="0"/>
              <w:ind w:left="0"/>
              <w:rPr>
                <w:lang w:val="en-US" w:eastAsia="zh-TW"/>
              </w:rPr>
            </w:pPr>
            <w:r w:rsidRPr="000961F5">
              <w:rPr>
                <w:lang w:val="en-US" w:eastAsia="zh-TW"/>
              </w:rPr>
              <w:t>Optional field:</w:t>
            </w:r>
          </w:p>
          <w:p w14:paraId="2D55F3A5" w14:textId="1D0C94B0" w:rsidR="000B35AF" w:rsidRPr="000961F5" w:rsidRDefault="000B35AF" w:rsidP="000B35AF">
            <w:pPr>
              <w:spacing w:after="0"/>
              <w:ind w:left="0"/>
              <w:rPr>
                <w:lang w:val="en-US" w:eastAsia="zh-TW"/>
              </w:rPr>
            </w:pPr>
            <w:r w:rsidRPr="000961F5">
              <w:rPr>
                <w:lang w:val="en-US" w:eastAsia="zh-TW"/>
              </w:rPr>
              <w:t>‘</w:t>
            </w:r>
            <w:r w:rsidRPr="002B0661">
              <w:rPr>
                <w:b/>
                <w:lang w:val="en-US" w:eastAsia="zh-TW"/>
              </w:rPr>
              <w:t>A</w:t>
            </w:r>
            <w:r w:rsidRPr="000961F5">
              <w:rPr>
                <w:lang w:val="en-US" w:eastAsia="zh-TW"/>
              </w:rPr>
              <w:t>’ – Autopay</w:t>
            </w:r>
          </w:p>
          <w:p w14:paraId="7B54A898" w14:textId="6E7FBEF4" w:rsidR="002E7089" w:rsidRPr="000961F5" w:rsidRDefault="000B35AF" w:rsidP="00EC7058">
            <w:pPr>
              <w:spacing w:after="0"/>
              <w:ind w:left="0"/>
              <w:rPr>
                <w:lang w:val="en-US" w:eastAsia="zh-TW"/>
              </w:rPr>
            </w:pPr>
            <w:r w:rsidRPr="000961F5">
              <w:rPr>
                <w:lang w:val="en-US" w:eastAsia="zh-TW"/>
              </w:rPr>
              <w:t>‘</w:t>
            </w:r>
            <w:r w:rsidRPr="002B0661">
              <w:rPr>
                <w:b/>
                <w:lang w:val="en-US" w:eastAsia="zh-TW"/>
              </w:rPr>
              <w:t>C</w:t>
            </w:r>
            <w:r w:rsidRPr="000961F5">
              <w:rPr>
                <w:lang w:val="en-US" w:eastAsia="zh-TW"/>
              </w:rPr>
              <w:t>’ – Cheque</w:t>
            </w:r>
          </w:p>
        </w:tc>
      </w:tr>
      <w:tr w:rsidR="002E7089" w:rsidRPr="000961F5" w14:paraId="55A929BD" w14:textId="77777777" w:rsidTr="00067ECC">
        <w:tc>
          <w:tcPr>
            <w:tcW w:w="2972" w:type="dxa"/>
            <w:vAlign w:val="bottom"/>
          </w:tcPr>
          <w:p w14:paraId="745431E9" w14:textId="1C5D29E7" w:rsidR="002E7089" w:rsidRPr="000961F5" w:rsidRDefault="002E7089" w:rsidP="002E7089">
            <w:pPr>
              <w:spacing w:after="39"/>
              <w:ind w:left="0"/>
              <w:jc w:val="left"/>
              <w:rPr>
                <w:b/>
                <w:lang w:val="en-US" w:eastAsia="zh-TW"/>
              </w:rPr>
            </w:pPr>
            <w:r w:rsidRPr="002B0661">
              <w:rPr>
                <w:b/>
                <w:color w:val="000000"/>
              </w:rPr>
              <w:t>Time Stamp</w:t>
            </w:r>
          </w:p>
        </w:tc>
        <w:tc>
          <w:tcPr>
            <w:tcW w:w="1276" w:type="dxa"/>
            <w:vAlign w:val="bottom"/>
          </w:tcPr>
          <w:p w14:paraId="5D0BA2DE" w14:textId="66A3DC08" w:rsidR="002E7089" w:rsidRPr="000961F5" w:rsidRDefault="002E7089" w:rsidP="002E7089">
            <w:pPr>
              <w:spacing w:after="39"/>
              <w:ind w:left="0"/>
              <w:jc w:val="left"/>
              <w:rPr>
                <w:lang w:eastAsia="x-none"/>
              </w:rPr>
            </w:pPr>
            <w:r w:rsidRPr="000961F5">
              <w:rPr>
                <w:color w:val="000000"/>
              </w:rPr>
              <w:t>X(26)</w:t>
            </w:r>
          </w:p>
        </w:tc>
        <w:tc>
          <w:tcPr>
            <w:tcW w:w="6237" w:type="dxa"/>
          </w:tcPr>
          <w:p w14:paraId="2273F5CB" w14:textId="58E1E7A4" w:rsidR="002E7089" w:rsidRPr="000961F5" w:rsidRDefault="000B35AF" w:rsidP="002E7089">
            <w:pPr>
              <w:spacing w:after="39"/>
              <w:ind w:left="0"/>
              <w:jc w:val="left"/>
              <w:rPr>
                <w:lang w:eastAsia="x-none"/>
              </w:rPr>
            </w:pPr>
            <w:r w:rsidRPr="000961F5">
              <w:rPr>
                <w:lang w:eastAsia="x-none"/>
              </w:rPr>
              <w:t xml:space="preserve">In </w:t>
            </w:r>
            <w:r w:rsidR="00363BAB" w:rsidRPr="000961F5">
              <w:rPr>
                <w:lang w:eastAsia="x-none"/>
              </w:rPr>
              <w:t>“YYYY-MM-DD-hh.mm.ss.nnnnnn”</w:t>
            </w:r>
            <w:r w:rsidRPr="000961F5">
              <w:rPr>
                <w:lang w:eastAsia="x-none"/>
              </w:rPr>
              <w:t xml:space="preserve"> format</w:t>
            </w:r>
          </w:p>
        </w:tc>
      </w:tr>
      <w:tr w:rsidR="002E7089" w:rsidRPr="000961F5" w14:paraId="199469DF" w14:textId="77777777" w:rsidTr="00067ECC">
        <w:tc>
          <w:tcPr>
            <w:tcW w:w="2972" w:type="dxa"/>
            <w:vAlign w:val="bottom"/>
          </w:tcPr>
          <w:p w14:paraId="55B30BF4" w14:textId="0A19D1AC" w:rsidR="002E7089" w:rsidRPr="000961F5" w:rsidRDefault="002E7089" w:rsidP="002E7089">
            <w:pPr>
              <w:spacing w:after="39"/>
              <w:ind w:left="0"/>
              <w:jc w:val="left"/>
              <w:rPr>
                <w:b/>
                <w:lang w:val="en-US" w:eastAsia="zh-TW"/>
              </w:rPr>
            </w:pPr>
            <w:r w:rsidRPr="002B0661">
              <w:rPr>
                <w:b/>
                <w:color w:val="000000"/>
              </w:rPr>
              <w:t>Filler</w:t>
            </w:r>
          </w:p>
        </w:tc>
        <w:tc>
          <w:tcPr>
            <w:tcW w:w="1276" w:type="dxa"/>
            <w:vAlign w:val="bottom"/>
          </w:tcPr>
          <w:p w14:paraId="50DE76BE" w14:textId="6D8074F7" w:rsidR="002E7089" w:rsidRPr="000961F5" w:rsidRDefault="002E7089" w:rsidP="002E7089">
            <w:pPr>
              <w:spacing w:after="39"/>
              <w:ind w:left="0"/>
              <w:jc w:val="left"/>
              <w:rPr>
                <w:lang w:eastAsia="x-none"/>
              </w:rPr>
            </w:pPr>
            <w:r w:rsidRPr="000961F5">
              <w:rPr>
                <w:color w:val="000000"/>
              </w:rPr>
              <w:t>X(</w:t>
            </w:r>
            <w:r w:rsidR="0008014C" w:rsidRPr="000961F5">
              <w:rPr>
                <w:color w:val="000000"/>
              </w:rPr>
              <w:t>91</w:t>
            </w:r>
            <w:r w:rsidRPr="000961F5">
              <w:rPr>
                <w:color w:val="000000"/>
              </w:rPr>
              <w:t>)</w:t>
            </w:r>
          </w:p>
        </w:tc>
        <w:tc>
          <w:tcPr>
            <w:tcW w:w="6237" w:type="dxa"/>
          </w:tcPr>
          <w:p w14:paraId="0DBFFE88" w14:textId="20C3A1DD" w:rsidR="002E7089" w:rsidRPr="000961F5" w:rsidRDefault="007974ED" w:rsidP="002E7089">
            <w:pPr>
              <w:spacing w:after="0"/>
              <w:ind w:left="0"/>
              <w:rPr>
                <w:lang w:val="en-US" w:eastAsia="zh-TW"/>
              </w:rPr>
            </w:pPr>
            <w:r w:rsidRPr="000961F5">
              <w:rPr>
                <w:lang w:eastAsia="x-none"/>
              </w:rPr>
              <w:t>Always SPACE</w:t>
            </w:r>
          </w:p>
        </w:tc>
      </w:tr>
    </w:tbl>
    <w:p w14:paraId="525E3DD3" w14:textId="77777777" w:rsidR="00FF053E" w:rsidRPr="000961F5" w:rsidRDefault="00FF053E" w:rsidP="00FF053E">
      <w:pPr>
        <w:ind w:left="0"/>
        <w:rPr>
          <w:lang w:eastAsia="x-none"/>
        </w:rPr>
      </w:pPr>
    </w:p>
    <w:p w14:paraId="0476ACE2" w14:textId="77777777" w:rsidR="00FF053E" w:rsidRPr="000961F5" w:rsidRDefault="00FF053E" w:rsidP="00FF053E">
      <w:pPr>
        <w:ind w:left="0"/>
        <w:rPr>
          <w:b/>
          <w:lang w:eastAsia="x-none"/>
        </w:rPr>
      </w:pPr>
      <w:r w:rsidRPr="000961F5">
        <w:rPr>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FF053E" w:rsidRPr="000961F5" w14:paraId="2E67B8A7" w14:textId="77777777" w:rsidTr="00067ECC">
        <w:tc>
          <w:tcPr>
            <w:tcW w:w="2972" w:type="dxa"/>
            <w:shd w:val="clear" w:color="auto" w:fill="13426B"/>
          </w:tcPr>
          <w:p w14:paraId="57D31CC9" w14:textId="77777777" w:rsidR="00FF053E" w:rsidRPr="000961F5" w:rsidRDefault="00FF053E" w:rsidP="00067ECC">
            <w:pPr>
              <w:spacing w:after="39"/>
              <w:ind w:left="0"/>
              <w:jc w:val="left"/>
              <w:rPr>
                <w:b/>
                <w:lang w:eastAsia="x-none"/>
              </w:rPr>
            </w:pPr>
            <w:r w:rsidRPr="000961F5">
              <w:rPr>
                <w:b/>
                <w:lang w:eastAsia="x-none"/>
              </w:rPr>
              <w:t>Field Name</w:t>
            </w:r>
          </w:p>
        </w:tc>
        <w:tc>
          <w:tcPr>
            <w:tcW w:w="1276" w:type="dxa"/>
            <w:shd w:val="clear" w:color="auto" w:fill="13426B"/>
          </w:tcPr>
          <w:p w14:paraId="59043E2F" w14:textId="77777777" w:rsidR="00FF053E" w:rsidRPr="000961F5" w:rsidRDefault="00FF053E" w:rsidP="00067ECC">
            <w:pPr>
              <w:spacing w:after="39"/>
              <w:ind w:left="0"/>
              <w:jc w:val="left"/>
              <w:rPr>
                <w:b/>
                <w:lang w:eastAsia="x-none"/>
              </w:rPr>
            </w:pPr>
            <w:r w:rsidRPr="000961F5">
              <w:rPr>
                <w:b/>
                <w:lang w:eastAsia="x-none"/>
              </w:rPr>
              <w:t>Field Format</w:t>
            </w:r>
          </w:p>
        </w:tc>
        <w:tc>
          <w:tcPr>
            <w:tcW w:w="6237" w:type="dxa"/>
            <w:shd w:val="clear" w:color="auto" w:fill="13426B"/>
          </w:tcPr>
          <w:p w14:paraId="12D271E2" w14:textId="77777777" w:rsidR="00FF053E" w:rsidRPr="000961F5" w:rsidRDefault="00FF053E" w:rsidP="00067ECC">
            <w:pPr>
              <w:spacing w:after="39"/>
              <w:ind w:left="0"/>
              <w:jc w:val="left"/>
              <w:rPr>
                <w:b/>
                <w:lang w:eastAsia="x-none"/>
              </w:rPr>
            </w:pPr>
            <w:r w:rsidRPr="000961F5">
              <w:rPr>
                <w:b/>
                <w:lang w:eastAsia="x-none"/>
              </w:rPr>
              <w:t>Description</w:t>
            </w:r>
          </w:p>
        </w:tc>
      </w:tr>
      <w:tr w:rsidR="00FF053E" w:rsidRPr="000961F5" w14:paraId="32DF15F0" w14:textId="77777777" w:rsidTr="00067ECC">
        <w:tc>
          <w:tcPr>
            <w:tcW w:w="2972" w:type="dxa"/>
          </w:tcPr>
          <w:p w14:paraId="5C23B86E" w14:textId="74140FA7" w:rsidR="00FF053E" w:rsidRPr="002B0661" w:rsidRDefault="007974ED" w:rsidP="00067ECC">
            <w:pPr>
              <w:spacing w:after="39"/>
              <w:ind w:left="0"/>
              <w:jc w:val="left"/>
              <w:rPr>
                <w:b/>
                <w:lang w:eastAsia="x-none"/>
              </w:rPr>
            </w:pPr>
            <w:r w:rsidRPr="002B0661">
              <w:rPr>
                <w:b/>
                <w:lang w:eastAsia="x-none"/>
              </w:rPr>
              <w:t>Key</w:t>
            </w:r>
          </w:p>
        </w:tc>
        <w:tc>
          <w:tcPr>
            <w:tcW w:w="1276" w:type="dxa"/>
          </w:tcPr>
          <w:p w14:paraId="61674507" w14:textId="40A97779" w:rsidR="00FF053E" w:rsidRPr="000961F5" w:rsidRDefault="007974ED" w:rsidP="00067ECC">
            <w:pPr>
              <w:spacing w:after="39"/>
              <w:ind w:left="0"/>
              <w:jc w:val="left"/>
              <w:rPr>
                <w:lang w:eastAsia="x-none"/>
              </w:rPr>
            </w:pPr>
            <w:r w:rsidRPr="000961F5">
              <w:rPr>
                <w:lang w:eastAsia="x-none"/>
              </w:rPr>
              <w:t>9</w:t>
            </w:r>
            <w:r w:rsidR="00FF053E" w:rsidRPr="000961F5">
              <w:rPr>
                <w:lang w:eastAsia="x-none"/>
              </w:rPr>
              <w:t>(1)</w:t>
            </w:r>
          </w:p>
        </w:tc>
        <w:tc>
          <w:tcPr>
            <w:tcW w:w="6237" w:type="dxa"/>
          </w:tcPr>
          <w:p w14:paraId="51CFFB0D" w14:textId="39758355" w:rsidR="00FF053E" w:rsidRPr="000961F5" w:rsidRDefault="00677E2C" w:rsidP="00067ECC">
            <w:pPr>
              <w:spacing w:after="39"/>
              <w:ind w:left="0"/>
              <w:jc w:val="left"/>
              <w:rPr>
                <w:lang w:eastAsia="x-none"/>
              </w:rPr>
            </w:pPr>
            <w:r w:rsidRPr="000961F5">
              <w:rPr>
                <w:lang w:eastAsia="x-none"/>
              </w:rPr>
              <w:t>A</w:t>
            </w:r>
            <w:r w:rsidR="00FF053E" w:rsidRPr="000961F5">
              <w:rPr>
                <w:lang w:eastAsia="x-none"/>
              </w:rPr>
              <w:t xml:space="preserve">lways </w:t>
            </w:r>
            <w:r w:rsidR="007974ED" w:rsidRPr="000961F5">
              <w:rPr>
                <w:lang w:eastAsia="x-none"/>
              </w:rPr>
              <w:t>‘</w:t>
            </w:r>
            <w:r w:rsidR="00FF053E" w:rsidRPr="002B0661">
              <w:rPr>
                <w:b/>
                <w:lang w:eastAsia="x-none"/>
              </w:rPr>
              <w:t>9</w:t>
            </w:r>
            <w:r w:rsidR="007974ED" w:rsidRPr="000961F5">
              <w:rPr>
                <w:lang w:eastAsia="x-none"/>
              </w:rPr>
              <w:t>’</w:t>
            </w:r>
            <w:r w:rsidR="00FF053E" w:rsidRPr="000961F5">
              <w:rPr>
                <w:lang w:eastAsia="x-none"/>
              </w:rPr>
              <w:t xml:space="preserve"> for control record</w:t>
            </w:r>
          </w:p>
        </w:tc>
      </w:tr>
      <w:tr w:rsidR="007974ED" w:rsidRPr="000961F5" w14:paraId="36BEC126" w14:textId="77777777" w:rsidTr="00067ECC">
        <w:tc>
          <w:tcPr>
            <w:tcW w:w="2972" w:type="dxa"/>
          </w:tcPr>
          <w:p w14:paraId="33596776" w14:textId="6C3C385B" w:rsidR="007974ED" w:rsidRPr="002B0661" w:rsidRDefault="007974ED" w:rsidP="007974ED">
            <w:pPr>
              <w:spacing w:after="39"/>
              <w:ind w:left="0"/>
              <w:jc w:val="left"/>
              <w:rPr>
                <w:b/>
                <w:lang w:eastAsia="x-none"/>
              </w:rPr>
            </w:pPr>
            <w:r w:rsidRPr="002B0661">
              <w:rPr>
                <w:b/>
                <w:lang w:eastAsia="x-none"/>
              </w:rPr>
              <w:t>Total Number of Detailed Records</w:t>
            </w:r>
          </w:p>
        </w:tc>
        <w:tc>
          <w:tcPr>
            <w:tcW w:w="1276" w:type="dxa"/>
          </w:tcPr>
          <w:p w14:paraId="07E2FA74" w14:textId="77777777" w:rsidR="007974ED" w:rsidRPr="000961F5" w:rsidRDefault="007974ED" w:rsidP="007974ED">
            <w:pPr>
              <w:spacing w:after="39"/>
              <w:ind w:left="0"/>
              <w:jc w:val="left"/>
              <w:rPr>
                <w:lang w:eastAsia="x-none"/>
              </w:rPr>
            </w:pPr>
            <w:r w:rsidRPr="000961F5">
              <w:rPr>
                <w:lang w:eastAsia="x-none"/>
              </w:rPr>
              <w:t>9(8)</w:t>
            </w:r>
          </w:p>
        </w:tc>
        <w:tc>
          <w:tcPr>
            <w:tcW w:w="6237" w:type="dxa"/>
          </w:tcPr>
          <w:p w14:paraId="29AEECCA" w14:textId="7BD1165C" w:rsidR="007974ED" w:rsidRPr="000961F5" w:rsidRDefault="007974ED" w:rsidP="007974ED">
            <w:pPr>
              <w:spacing w:after="39"/>
              <w:ind w:left="0"/>
              <w:jc w:val="left"/>
              <w:rPr>
                <w:lang w:eastAsia="x-none"/>
              </w:rPr>
            </w:pPr>
            <w:r w:rsidRPr="000961F5">
              <w:rPr>
                <w:lang w:eastAsia="x-none"/>
              </w:rPr>
              <w:t>Right justify with leading ZERO</w:t>
            </w:r>
          </w:p>
        </w:tc>
      </w:tr>
      <w:tr w:rsidR="007974ED" w:rsidRPr="000961F5" w14:paraId="755472D2" w14:textId="77777777" w:rsidTr="00067ECC">
        <w:tc>
          <w:tcPr>
            <w:tcW w:w="2972" w:type="dxa"/>
          </w:tcPr>
          <w:p w14:paraId="4F049862" w14:textId="77777777" w:rsidR="007974ED" w:rsidRPr="002B0661" w:rsidRDefault="007974ED" w:rsidP="007974ED">
            <w:pPr>
              <w:spacing w:after="39"/>
              <w:ind w:left="0"/>
              <w:jc w:val="left"/>
              <w:rPr>
                <w:b/>
                <w:lang w:eastAsia="x-none"/>
              </w:rPr>
            </w:pPr>
            <w:r w:rsidRPr="002B0661">
              <w:rPr>
                <w:b/>
                <w:lang w:eastAsia="x-none"/>
              </w:rPr>
              <w:t>Filler</w:t>
            </w:r>
          </w:p>
        </w:tc>
        <w:tc>
          <w:tcPr>
            <w:tcW w:w="1276" w:type="dxa"/>
          </w:tcPr>
          <w:p w14:paraId="7E56CFAC" w14:textId="5D4AEB26" w:rsidR="007974ED" w:rsidRPr="000961F5" w:rsidRDefault="007974ED" w:rsidP="007974ED">
            <w:pPr>
              <w:spacing w:after="39"/>
              <w:ind w:left="0"/>
              <w:jc w:val="left"/>
              <w:rPr>
                <w:lang w:eastAsia="x-none"/>
              </w:rPr>
            </w:pPr>
            <w:r w:rsidRPr="000961F5">
              <w:rPr>
                <w:lang w:eastAsia="x-none"/>
              </w:rPr>
              <w:t>X(491)</w:t>
            </w:r>
          </w:p>
        </w:tc>
        <w:tc>
          <w:tcPr>
            <w:tcW w:w="6237" w:type="dxa"/>
          </w:tcPr>
          <w:p w14:paraId="636A0526" w14:textId="1F53BE90" w:rsidR="007974ED" w:rsidRPr="000961F5" w:rsidRDefault="007974ED" w:rsidP="007974ED">
            <w:pPr>
              <w:spacing w:after="39"/>
              <w:ind w:left="0"/>
              <w:jc w:val="left"/>
              <w:rPr>
                <w:lang w:eastAsia="x-none"/>
              </w:rPr>
            </w:pPr>
            <w:r w:rsidRPr="000961F5">
              <w:rPr>
                <w:lang w:eastAsia="x-none"/>
              </w:rPr>
              <w:t>Always SPACE</w:t>
            </w:r>
          </w:p>
        </w:tc>
      </w:tr>
    </w:tbl>
    <w:p w14:paraId="2A2623C5" w14:textId="1DB878DA" w:rsidR="00FF053E" w:rsidRPr="000961F5" w:rsidRDefault="00FF053E" w:rsidP="00F817C1">
      <w:pPr>
        <w:ind w:left="0"/>
        <w:rPr>
          <w:lang w:eastAsia="x-none"/>
        </w:rPr>
      </w:pPr>
    </w:p>
    <w:p w14:paraId="7F7D1549" w14:textId="18DB04C4" w:rsidR="003F0DBF" w:rsidRPr="000961F5" w:rsidRDefault="003F0DBF" w:rsidP="00F817C1">
      <w:pPr>
        <w:ind w:left="0"/>
        <w:rPr>
          <w:b/>
          <w:lang w:eastAsia="x-none"/>
        </w:rPr>
      </w:pPr>
      <w:r w:rsidRPr="000961F5">
        <w:rPr>
          <w:b/>
          <w:lang w:eastAsia="x-none"/>
        </w:rPr>
        <w:t>File sample:</w:t>
      </w:r>
    </w:p>
    <w:p w14:paraId="49010FD9" w14:textId="7462F2D7" w:rsidR="003F0DBF" w:rsidRPr="000961F5" w:rsidRDefault="003F0DBF" w:rsidP="00F817C1">
      <w:pPr>
        <w:ind w:left="0"/>
        <w:rPr>
          <w:lang w:eastAsia="x-none"/>
        </w:rPr>
      </w:pPr>
      <w:r w:rsidRPr="00381BCA">
        <w:rPr>
          <w:lang w:eastAsia="x-none"/>
        </w:rPr>
        <w:object w:dxaOrig="1562" w:dyaOrig="1132" w14:anchorId="6E6DEAC6">
          <v:shape id="_x0000_i1067" type="#_x0000_t75" style="width:57.1pt;height:44.05pt" o:ole="">
            <v:imagedata r:id="rId101" o:title=""/>
          </v:shape>
          <o:OLEObject Type="Embed" ProgID="Package" ShapeID="_x0000_i1067" DrawAspect="Icon" ObjectID="_1676184175" r:id="rId102"/>
        </w:object>
      </w:r>
    </w:p>
    <w:p w14:paraId="186269F3" w14:textId="1466BD3F" w:rsidR="003F0DBF" w:rsidRPr="000961F5" w:rsidRDefault="003F0DBF" w:rsidP="00F817C1">
      <w:pPr>
        <w:ind w:left="0"/>
        <w:rPr>
          <w:lang w:eastAsia="x-none"/>
        </w:rPr>
      </w:pPr>
    </w:p>
    <w:p w14:paraId="564F7F72" w14:textId="67022D06" w:rsidR="00FF053E" w:rsidRPr="000961F5" w:rsidRDefault="00911A75" w:rsidP="00911A75">
      <w:pPr>
        <w:pStyle w:val="Heading4"/>
      </w:pPr>
      <w:bookmarkStart w:id="927" w:name="_Toc58341752"/>
      <w:bookmarkStart w:id="928" w:name="_Toc58418427"/>
      <w:bookmarkStart w:id="929" w:name="_Toc58602077"/>
      <w:bookmarkStart w:id="930" w:name="_Toc62722959"/>
      <w:bookmarkStart w:id="931" w:name="_Toc65058100"/>
      <w:bookmarkStart w:id="932" w:name="_Toc65138902"/>
      <w:bookmarkStart w:id="933" w:name="_Toc65145882"/>
      <w:r w:rsidRPr="000961F5">
        <w:t>Designated Bank Account Master</w:t>
      </w:r>
      <w:bookmarkEnd w:id="927"/>
      <w:bookmarkEnd w:id="928"/>
      <w:bookmarkEnd w:id="929"/>
      <w:bookmarkEnd w:id="930"/>
      <w:bookmarkEnd w:id="931"/>
      <w:bookmarkEnd w:id="932"/>
      <w:bookmarkEnd w:id="933"/>
    </w:p>
    <w:p w14:paraId="29BD0D6E" w14:textId="7766F019" w:rsidR="00911A75" w:rsidRPr="000961F5" w:rsidRDefault="00911A75" w:rsidP="00911A75">
      <w:pPr>
        <w:ind w:left="0"/>
        <w:rPr>
          <w:lang w:eastAsia="x-none"/>
        </w:rPr>
      </w:pPr>
    </w:p>
    <w:p w14:paraId="54B8F39A" w14:textId="77777777" w:rsidR="00911A75" w:rsidRPr="000961F5" w:rsidRDefault="00911A75" w:rsidP="00911A75">
      <w:pPr>
        <w:spacing w:after="0"/>
        <w:ind w:left="0"/>
        <w:jc w:val="left"/>
        <w:rPr>
          <w:b/>
        </w:rPr>
      </w:pPr>
      <w:r w:rsidRPr="000961F5">
        <w:rPr>
          <w:b/>
        </w:rPr>
        <w:t>File naming convention:</w:t>
      </w:r>
    </w:p>
    <w:tbl>
      <w:tblPr>
        <w:tblStyle w:val="TableGrid"/>
        <w:tblW w:w="4370" w:type="dxa"/>
        <w:tblLook w:val="04A0" w:firstRow="1" w:lastRow="0" w:firstColumn="1" w:lastColumn="0" w:noHBand="0" w:noVBand="1"/>
      </w:tblPr>
      <w:tblGrid>
        <w:gridCol w:w="1879"/>
        <w:gridCol w:w="2491"/>
      </w:tblGrid>
      <w:tr w:rsidR="00911A75" w:rsidRPr="000961F5" w14:paraId="331BF400" w14:textId="77777777" w:rsidTr="00067ECC">
        <w:tc>
          <w:tcPr>
            <w:tcW w:w="1696" w:type="dxa"/>
            <w:shd w:val="clear" w:color="auto" w:fill="13426B"/>
          </w:tcPr>
          <w:p w14:paraId="56662F17" w14:textId="77777777" w:rsidR="00911A75" w:rsidRPr="000961F5" w:rsidRDefault="00911A75" w:rsidP="00067ECC">
            <w:pPr>
              <w:spacing w:after="39"/>
              <w:ind w:left="0"/>
              <w:jc w:val="left"/>
              <w:rPr>
                <w:b/>
                <w:lang w:eastAsia="x-none"/>
              </w:rPr>
            </w:pPr>
            <w:r w:rsidRPr="000961F5">
              <w:rPr>
                <w:b/>
                <w:lang w:eastAsia="x-none"/>
              </w:rPr>
              <w:t>Field Name</w:t>
            </w:r>
          </w:p>
        </w:tc>
        <w:tc>
          <w:tcPr>
            <w:tcW w:w="2674" w:type="dxa"/>
            <w:shd w:val="clear" w:color="auto" w:fill="13426B"/>
          </w:tcPr>
          <w:p w14:paraId="29295E86" w14:textId="77777777" w:rsidR="00911A75" w:rsidRPr="000961F5" w:rsidRDefault="00911A75" w:rsidP="00067ECC">
            <w:pPr>
              <w:spacing w:after="39"/>
              <w:ind w:left="0"/>
              <w:jc w:val="left"/>
              <w:rPr>
                <w:b/>
                <w:lang w:eastAsia="x-none"/>
              </w:rPr>
            </w:pPr>
            <w:r w:rsidRPr="000961F5">
              <w:rPr>
                <w:b/>
                <w:lang w:eastAsia="x-none"/>
              </w:rPr>
              <w:t>Field Format</w:t>
            </w:r>
          </w:p>
        </w:tc>
      </w:tr>
      <w:tr w:rsidR="00911A75" w:rsidRPr="000961F5" w14:paraId="54009232" w14:textId="77777777" w:rsidTr="00067ECC">
        <w:tc>
          <w:tcPr>
            <w:tcW w:w="1696" w:type="dxa"/>
          </w:tcPr>
          <w:p w14:paraId="526C7C1D" w14:textId="0400D3B3" w:rsidR="00911A75" w:rsidRPr="000961F5" w:rsidRDefault="00EC7058" w:rsidP="00067ECC">
            <w:pPr>
              <w:spacing w:after="39"/>
              <w:ind w:left="0"/>
              <w:jc w:val="left"/>
              <w:rPr>
                <w:lang w:eastAsia="x-none"/>
              </w:rPr>
            </w:pPr>
            <w:r w:rsidRPr="000961F5">
              <w:rPr>
                <w:lang w:eastAsia="x-none"/>
              </w:rPr>
              <w:lastRenderedPageBreak/>
              <w:t>FCSDBACM_FINI.CSV</w:t>
            </w:r>
          </w:p>
        </w:tc>
        <w:tc>
          <w:tcPr>
            <w:tcW w:w="2674" w:type="dxa"/>
          </w:tcPr>
          <w:p w14:paraId="26E255C1" w14:textId="3F785B8A" w:rsidR="00911A75" w:rsidRPr="000961F5" w:rsidRDefault="00EC7058" w:rsidP="00EC7058">
            <w:pPr>
              <w:spacing w:after="39"/>
              <w:ind w:left="0"/>
              <w:jc w:val="left"/>
              <w:rPr>
                <w:lang w:eastAsia="x-none"/>
              </w:rPr>
            </w:pPr>
            <w:r w:rsidRPr="000961F5">
              <w:rPr>
                <w:lang w:eastAsia="x-none"/>
              </w:rPr>
              <w:t>Fields delimited by semicolons</w:t>
            </w:r>
          </w:p>
        </w:tc>
      </w:tr>
    </w:tbl>
    <w:p w14:paraId="34F57423" w14:textId="77777777" w:rsidR="00911A75" w:rsidRPr="000961F5" w:rsidRDefault="00911A75" w:rsidP="00911A75">
      <w:pPr>
        <w:ind w:left="0"/>
        <w:rPr>
          <w:b/>
          <w:lang w:eastAsia="x-none"/>
        </w:rPr>
      </w:pPr>
    </w:p>
    <w:p w14:paraId="477532BD" w14:textId="77777777" w:rsidR="00911A75" w:rsidRPr="000961F5" w:rsidRDefault="00911A75" w:rsidP="00911A75">
      <w:pPr>
        <w:ind w:left="0"/>
        <w:rPr>
          <w:b/>
          <w:lang w:eastAsia="x-none"/>
        </w:rPr>
      </w:pPr>
      <w:r w:rsidRPr="000961F5">
        <w:rPr>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911A75" w:rsidRPr="000961F5" w14:paraId="66DF6B07" w14:textId="77777777" w:rsidTr="00067ECC">
        <w:tc>
          <w:tcPr>
            <w:tcW w:w="2972" w:type="dxa"/>
            <w:shd w:val="clear" w:color="auto" w:fill="13426B"/>
          </w:tcPr>
          <w:p w14:paraId="76285632" w14:textId="77777777" w:rsidR="00911A75" w:rsidRPr="000961F5" w:rsidRDefault="00911A75" w:rsidP="00067ECC">
            <w:pPr>
              <w:spacing w:after="39"/>
              <w:ind w:left="0"/>
              <w:jc w:val="left"/>
              <w:rPr>
                <w:b/>
                <w:lang w:eastAsia="x-none"/>
              </w:rPr>
            </w:pPr>
            <w:r w:rsidRPr="000961F5">
              <w:rPr>
                <w:b/>
                <w:lang w:eastAsia="x-none"/>
              </w:rPr>
              <w:t>Field Name</w:t>
            </w:r>
          </w:p>
        </w:tc>
        <w:tc>
          <w:tcPr>
            <w:tcW w:w="1276" w:type="dxa"/>
            <w:shd w:val="clear" w:color="auto" w:fill="13426B"/>
          </w:tcPr>
          <w:p w14:paraId="047FBEB1" w14:textId="77777777" w:rsidR="00911A75" w:rsidRPr="000961F5" w:rsidRDefault="00911A75" w:rsidP="00067ECC">
            <w:pPr>
              <w:spacing w:after="39"/>
              <w:ind w:left="0"/>
              <w:jc w:val="left"/>
              <w:rPr>
                <w:b/>
                <w:lang w:eastAsia="x-none"/>
              </w:rPr>
            </w:pPr>
            <w:r w:rsidRPr="000961F5">
              <w:rPr>
                <w:b/>
                <w:lang w:eastAsia="x-none"/>
              </w:rPr>
              <w:t>Field Format</w:t>
            </w:r>
          </w:p>
        </w:tc>
        <w:tc>
          <w:tcPr>
            <w:tcW w:w="6237" w:type="dxa"/>
            <w:shd w:val="clear" w:color="auto" w:fill="13426B"/>
          </w:tcPr>
          <w:p w14:paraId="33C34FF6" w14:textId="77777777" w:rsidR="00911A75" w:rsidRPr="000961F5" w:rsidRDefault="00911A75" w:rsidP="00067ECC">
            <w:pPr>
              <w:spacing w:after="39"/>
              <w:ind w:left="0"/>
              <w:jc w:val="left"/>
              <w:rPr>
                <w:b/>
                <w:lang w:eastAsia="x-none"/>
              </w:rPr>
            </w:pPr>
            <w:r w:rsidRPr="000961F5">
              <w:rPr>
                <w:b/>
                <w:lang w:eastAsia="x-none"/>
              </w:rPr>
              <w:t>Description</w:t>
            </w:r>
          </w:p>
        </w:tc>
      </w:tr>
      <w:tr w:rsidR="00911A75" w:rsidRPr="000961F5" w14:paraId="227E9807" w14:textId="77777777" w:rsidTr="00067ECC">
        <w:tc>
          <w:tcPr>
            <w:tcW w:w="2972" w:type="dxa"/>
          </w:tcPr>
          <w:p w14:paraId="2419E381" w14:textId="77777777" w:rsidR="00911A75" w:rsidRPr="000961F5" w:rsidRDefault="00911A75" w:rsidP="00067ECC">
            <w:pPr>
              <w:spacing w:after="39"/>
              <w:ind w:left="0"/>
              <w:jc w:val="left"/>
              <w:rPr>
                <w:lang w:eastAsia="x-none"/>
              </w:rPr>
            </w:pPr>
            <w:r w:rsidRPr="000961F5">
              <w:rPr>
                <w:b/>
                <w:lang w:val="en-US" w:eastAsia="zh-TW"/>
              </w:rPr>
              <w:t>Key</w:t>
            </w:r>
          </w:p>
        </w:tc>
        <w:tc>
          <w:tcPr>
            <w:tcW w:w="1276" w:type="dxa"/>
          </w:tcPr>
          <w:p w14:paraId="10399E4A" w14:textId="77777777" w:rsidR="00911A75" w:rsidRPr="000961F5" w:rsidRDefault="00911A75" w:rsidP="00067ECC">
            <w:pPr>
              <w:spacing w:after="39"/>
              <w:ind w:left="0"/>
              <w:jc w:val="left"/>
              <w:rPr>
                <w:lang w:eastAsia="x-none"/>
              </w:rPr>
            </w:pPr>
            <w:r w:rsidRPr="000961F5">
              <w:rPr>
                <w:lang w:eastAsia="x-none"/>
              </w:rPr>
              <w:t>9(1)</w:t>
            </w:r>
          </w:p>
        </w:tc>
        <w:tc>
          <w:tcPr>
            <w:tcW w:w="6237" w:type="dxa"/>
          </w:tcPr>
          <w:p w14:paraId="0D7A28DE" w14:textId="77777777" w:rsidR="00911A75" w:rsidRPr="000961F5" w:rsidRDefault="00911A75" w:rsidP="00067ECC">
            <w:pPr>
              <w:spacing w:after="39"/>
              <w:ind w:left="0"/>
              <w:jc w:val="left"/>
              <w:rPr>
                <w:lang w:eastAsia="x-none"/>
              </w:rPr>
            </w:pPr>
            <w:r w:rsidRPr="000961F5">
              <w:rPr>
                <w:lang w:eastAsia="x-none"/>
              </w:rPr>
              <w:t>Always ‘</w:t>
            </w:r>
            <w:r w:rsidRPr="002B0661">
              <w:rPr>
                <w:b/>
                <w:lang w:eastAsia="x-none"/>
              </w:rPr>
              <w:t>0</w:t>
            </w:r>
            <w:r w:rsidRPr="000961F5">
              <w:rPr>
                <w:lang w:eastAsia="x-none"/>
              </w:rPr>
              <w:t>’ for header record</w:t>
            </w:r>
          </w:p>
        </w:tc>
      </w:tr>
      <w:tr w:rsidR="00911A75" w:rsidRPr="000961F5" w14:paraId="0594279C" w14:textId="77777777" w:rsidTr="00067ECC">
        <w:tc>
          <w:tcPr>
            <w:tcW w:w="2972" w:type="dxa"/>
          </w:tcPr>
          <w:p w14:paraId="6D9B140A" w14:textId="77777777" w:rsidR="00911A75" w:rsidRPr="000961F5" w:rsidRDefault="00911A75" w:rsidP="00067ECC">
            <w:pPr>
              <w:spacing w:after="39"/>
              <w:ind w:left="0"/>
              <w:jc w:val="left"/>
              <w:rPr>
                <w:lang w:eastAsia="x-none"/>
              </w:rPr>
            </w:pPr>
            <w:r w:rsidRPr="000961F5">
              <w:rPr>
                <w:b/>
                <w:lang w:val="en-US" w:eastAsia="zh-TW"/>
              </w:rPr>
              <w:t>File Header Name</w:t>
            </w:r>
          </w:p>
        </w:tc>
        <w:tc>
          <w:tcPr>
            <w:tcW w:w="1276" w:type="dxa"/>
          </w:tcPr>
          <w:p w14:paraId="715CB91E" w14:textId="1E2C06D2" w:rsidR="00911A75" w:rsidRPr="000961F5" w:rsidRDefault="00911A75" w:rsidP="007974ED">
            <w:pPr>
              <w:spacing w:after="39"/>
              <w:ind w:left="0"/>
              <w:jc w:val="left"/>
              <w:rPr>
                <w:lang w:eastAsia="x-none"/>
              </w:rPr>
            </w:pPr>
            <w:r w:rsidRPr="000961F5">
              <w:rPr>
                <w:lang w:eastAsia="x-none"/>
              </w:rPr>
              <w:t>X(</w:t>
            </w:r>
            <w:r w:rsidR="007974ED" w:rsidRPr="000961F5">
              <w:rPr>
                <w:lang w:eastAsia="x-none"/>
              </w:rPr>
              <w:t>30</w:t>
            </w:r>
            <w:r w:rsidRPr="000961F5">
              <w:rPr>
                <w:lang w:eastAsia="x-none"/>
              </w:rPr>
              <w:t>)</w:t>
            </w:r>
          </w:p>
        </w:tc>
        <w:tc>
          <w:tcPr>
            <w:tcW w:w="6237" w:type="dxa"/>
          </w:tcPr>
          <w:p w14:paraId="4F955B62" w14:textId="1A0E5CFD" w:rsidR="008A2BBA" w:rsidRPr="000961F5" w:rsidRDefault="00911A75" w:rsidP="007974ED">
            <w:pPr>
              <w:spacing w:after="39"/>
              <w:ind w:left="0"/>
              <w:jc w:val="left"/>
              <w:rPr>
                <w:lang w:eastAsia="x-none"/>
              </w:rPr>
            </w:pPr>
            <w:r w:rsidRPr="000961F5">
              <w:rPr>
                <w:lang w:eastAsia="x-none"/>
              </w:rPr>
              <w:t>Always ‘</w:t>
            </w:r>
            <w:r w:rsidRPr="002B0661">
              <w:rPr>
                <w:b/>
                <w:lang w:eastAsia="x-none"/>
              </w:rPr>
              <w:t xml:space="preserve">DESIGNATED BANK </w:t>
            </w:r>
            <w:r w:rsidR="007974ED" w:rsidRPr="002B0661">
              <w:rPr>
                <w:b/>
                <w:lang w:eastAsia="x-none"/>
              </w:rPr>
              <w:t>MASTER</w:t>
            </w:r>
            <w:r w:rsidR="007974ED" w:rsidRPr="000961F5">
              <w:rPr>
                <w:lang w:eastAsia="x-none"/>
              </w:rPr>
              <w:t>’</w:t>
            </w:r>
          </w:p>
          <w:p w14:paraId="0D36ACE9" w14:textId="352537EA" w:rsidR="00911A75" w:rsidRPr="000961F5" w:rsidRDefault="002A6A84" w:rsidP="007974ED">
            <w:pPr>
              <w:spacing w:after="39"/>
              <w:ind w:left="0"/>
              <w:jc w:val="left"/>
              <w:rPr>
                <w:lang w:eastAsia="x-none"/>
              </w:rPr>
            </w:pPr>
            <w:r w:rsidRPr="000961F5">
              <w:rPr>
                <w:lang w:eastAsia="x-none"/>
              </w:rPr>
              <w:t>L</w:t>
            </w:r>
            <w:r w:rsidR="008A2BBA" w:rsidRPr="000961F5">
              <w:rPr>
                <w:lang w:eastAsia="x-none"/>
              </w:rPr>
              <w:t>eft justify with trailing SPACE</w:t>
            </w:r>
          </w:p>
        </w:tc>
      </w:tr>
      <w:tr w:rsidR="00911A75" w:rsidRPr="000961F5" w14:paraId="2937896D" w14:textId="77777777" w:rsidTr="00067ECC">
        <w:tc>
          <w:tcPr>
            <w:tcW w:w="2972" w:type="dxa"/>
          </w:tcPr>
          <w:p w14:paraId="1FC051A8" w14:textId="77777777" w:rsidR="00911A75" w:rsidRPr="000961F5" w:rsidRDefault="00911A75" w:rsidP="00067ECC">
            <w:pPr>
              <w:spacing w:after="39"/>
              <w:ind w:left="0"/>
              <w:jc w:val="left"/>
              <w:rPr>
                <w:lang w:eastAsia="x-none"/>
              </w:rPr>
            </w:pPr>
            <w:r w:rsidRPr="000961F5">
              <w:rPr>
                <w:b/>
                <w:lang w:val="en-US" w:eastAsia="zh-TW"/>
              </w:rPr>
              <w:t>File Date</w:t>
            </w:r>
          </w:p>
        </w:tc>
        <w:tc>
          <w:tcPr>
            <w:tcW w:w="1276" w:type="dxa"/>
          </w:tcPr>
          <w:p w14:paraId="30096689" w14:textId="77777777" w:rsidR="00911A75" w:rsidRPr="000961F5" w:rsidRDefault="00911A75" w:rsidP="00067ECC">
            <w:pPr>
              <w:spacing w:after="39"/>
              <w:ind w:left="0"/>
              <w:jc w:val="left"/>
              <w:rPr>
                <w:lang w:eastAsia="x-none"/>
              </w:rPr>
            </w:pPr>
            <w:r w:rsidRPr="000961F5">
              <w:rPr>
                <w:lang w:eastAsia="x-none"/>
              </w:rPr>
              <w:t>X(10)</w:t>
            </w:r>
          </w:p>
        </w:tc>
        <w:tc>
          <w:tcPr>
            <w:tcW w:w="6237" w:type="dxa"/>
          </w:tcPr>
          <w:p w14:paraId="73AF5AB3" w14:textId="77777777" w:rsidR="00911A75" w:rsidRPr="000961F5" w:rsidRDefault="00911A75" w:rsidP="00067ECC">
            <w:pPr>
              <w:spacing w:after="39"/>
              <w:ind w:left="0"/>
              <w:jc w:val="left"/>
              <w:rPr>
                <w:lang w:eastAsia="x-none"/>
              </w:rPr>
            </w:pPr>
            <w:r w:rsidRPr="000961F5">
              <w:rPr>
                <w:lang w:eastAsia="x-none"/>
              </w:rPr>
              <w:t>File generation date, in “YYYY-MM-DD” format</w:t>
            </w:r>
          </w:p>
        </w:tc>
      </w:tr>
      <w:tr w:rsidR="00911A75" w:rsidRPr="000961F5" w14:paraId="609E3DBB" w14:textId="77777777" w:rsidTr="00067ECC">
        <w:tc>
          <w:tcPr>
            <w:tcW w:w="2972" w:type="dxa"/>
          </w:tcPr>
          <w:p w14:paraId="529FF2F0" w14:textId="77777777" w:rsidR="00911A75" w:rsidRPr="000961F5" w:rsidRDefault="00911A75" w:rsidP="00067ECC">
            <w:pPr>
              <w:spacing w:after="39"/>
              <w:ind w:left="0"/>
              <w:jc w:val="left"/>
              <w:rPr>
                <w:lang w:eastAsia="x-none"/>
              </w:rPr>
            </w:pPr>
            <w:r w:rsidRPr="000961F5">
              <w:rPr>
                <w:b/>
                <w:lang w:val="en-US" w:eastAsia="zh-TW"/>
              </w:rPr>
              <w:t>File Time</w:t>
            </w:r>
          </w:p>
        </w:tc>
        <w:tc>
          <w:tcPr>
            <w:tcW w:w="1276" w:type="dxa"/>
          </w:tcPr>
          <w:p w14:paraId="5D37C0F2" w14:textId="77777777" w:rsidR="00911A75" w:rsidRPr="000961F5" w:rsidRDefault="00911A75" w:rsidP="00067ECC">
            <w:pPr>
              <w:spacing w:after="39"/>
              <w:ind w:left="0"/>
              <w:jc w:val="left"/>
              <w:rPr>
                <w:lang w:eastAsia="x-none"/>
              </w:rPr>
            </w:pPr>
            <w:r w:rsidRPr="000961F5">
              <w:rPr>
                <w:lang w:eastAsia="x-none"/>
              </w:rPr>
              <w:t>X(8)</w:t>
            </w:r>
          </w:p>
        </w:tc>
        <w:tc>
          <w:tcPr>
            <w:tcW w:w="6237" w:type="dxa"/>
          </w:tcPr>
          <w:p w14:paraId="3EF1E300" w14:textId="34122051" w:rsidR="00911A75" w:rsidRPr="000961F5" w:rsidRDefault="00911A75" w:rsidP="00067ECC">
            <w:pPr>
              <w:spacing w:after="39"/>
              <w:ind w:left="0"/>
              <w:jc w:val="left"/>
              <w:rPr>
                <w:lang w:eastAsia="x-none"/>
              </w:rPr>
            </w:pPr>
            <w:r w:rsidRPr="000961F5">
              <w:rPr>
                <w:lang w:eastAsia="x-none"/>
              </w:rPr>
              <w:t>File generation time, in “</w:t>
            </w:r>
            <w:r w:rsidR="008A2BBA" w:rsidRPr="000961F5">
              <w:rPr>
                <w:lang w:eastAsia="x-none"/>
              </w:rPr>
              <w:t>hh.mm.ss</w:t>
            </w:r>
            <w:r w:rsidRPr="000961F5">
              <w:rPr>
                <w:lang w:eastAsia="x-none"/>
              </w:rPr>
              <w:t>” format</w:t>
            </w:r>
          </w:p>
        </w:tc>
      </w:tr>
      <w:tr w:rsidR="00911A75" w:rsidRPr="000961F5" w14:paraId="48444822" w14:textId="77777777" w:rsidTr="00067ECC">
        <w:tc>
          <w:tcPr>
            <w:tcW w:w="2972" w:type="dxa"/>
          </w:tcPr>
          <w:p w14:paraId="31B31AC2" w14:textId="77777777" w:rsidR="00911A75" w:rsidRPr="000961F5" w:rsidRDefault="00911A75" w:rsidP="00067ECC">
            <w:pPr>
              <w:spacing w:after="39"/>
              <w:ind w:left="0"/>
              <w:jc w:val="left"/>
              <w:rPr>
                <w:lang w:eastAsia="x-none"/>
              </w:rPr>
            </w:pPr>
            <w:r w:rsidRPr="000961F5">
              <w:rPr>
                <w:b/>
                <w:lang w:val="en-US" w:eastAsia="zh-TW"/>
              </w:rPr>
              <w:t>Filler</w:t>
            </w:r>
          </w:p>
        </w:tc>
        <w:tc>
          <w:tcPr>
            <w:tcW w:w="1276" w:type="dxa"/>
          </w:tcPr>
          <w:p w14:paraId="3F164690" w14:textId="366E8510" w:rsidR="00911A75" w:rsidRPr="000961F5" w:rsidRDefault="00911A75" w:rsidP="00067ECC">
            <w:pPr>
              <w:spacing w:after="39"/>
              <w:ind w:left="0"/>
              <w:jc w:val="left"/>
              <w:rPr>
                <w:lang w:eastAsia="x-none"/>
              </w:rPr>
            </w:pPr>
            <w:r w:rsidRPr="000961F5">
              <w:rPr>
                <w:lang w:eastAsia="x-none"/>
              </w:rPr>
              <w:t>X(</w:t>
            </w:r>
            <w:r w:rsidR="007974ED" w:rsidRPr="000961F5">
              <w:rPr>
                <w:lang w:eastAsia="x-none"/>
              </w:rPr>
              <w:t>151</w:t>
            </w:r>
            <w:r w:rsidRPr="000961F5">
              <w:rPr>
                <w:lang w:eastAsia="x-none"/>
              </w:rPr>
              <w:t>)</w:t>
            </w:r>
          </w:p>
        </w:tc>
        <w:tc>
          <w:tcPr>
            <w:tcW w:w="6237" w:type="dxa"/>
          </w:tcPr>
          <w:p w14:paraId="549DE418" w14:textId="22C64889" w:rsidR="00911A75" w:rsidRPr="000961F5" w:rsidRDefault="008A2BBA" w:rsidP="00067ECC">
            <w:pPr>
              <w:spacing w:after="39"/>
              <w:ind w:left="0"/>
              <w:jc w:val="left"/>
              <w:rPr>
                <w:lang w:eastAsia="x-none"/>
              </w:rPr>
            </w:pPr>
            <w:r w:rsidRPr="000961F5">
              <w:rPr>
                <w:lang w:eastAsia="x-none"/>
              </w:rPr>
              <w:t>Always SPACE</w:t>
            </w:r>
          </w:p>
        </w:tc>
      </w:tr>
    </w:tbl>
    <w:p w14:paraId="7E900AE7" w14:textId="77777777" w:rsidR="00911A75" w:rsidRPr="000961F5" w:rsidRDefault="00911A75" w:rsidP="00911A75">
      <w:pPr>
        <w:ind w:left="0"/>
        <w:rPr>
          <w:b/>
          <w:lang w:eastAsia="x-none"/>
        </w:rPr>
      </w:pPr>
    </w:p>
    <w:p w14:paraId="76FF35DA" w14:textId="77777777" w:rsidR="00911A75" w:rsidRPr="000961F5" w:rsidRDefault="00911A75" w:rsidP="00911A75">
      <w:pPr>
        <w:ind w:left="0"/>
        <w:rPr>
          <w:b/>
          <w:lang w:eastAsia="x-none"/>
        </w:rPr>
      </w:pPr>
      <w:r w:rsidRPr="000961F5">
        <w:rPr>
          <w:b/>
          <w:lang w:eastAsia="x-none"/>
        </w:rPr>
        <w:t>Detailed record:</w:t>
      </w:r>
    </w:p>
    <w:tbl>
      <w:tblPr>
        <w:tblStyle w:val="TableGrid"/>
        <w:tblW w:w="10485" w:type="dxa"/>
        <w:tblLook w:val="04A0" w:firstRow="1" w:lastRow="0" w:firstColumn="1" w:lastColumn="0" w:noHBand="0" w:noVBand="1"/>
      </w:tblPr>
      <w:tblGrid>
        <w:gridCol w:w="2972"/>
        <w:gridCol w:w="1276"/>
        <w:gridCol w:w="6237"/>
      </w:tblGrid>
      <w:tr w:rsidR="00911A75" w:rsidRPr="000961F5" w14:paraId="5DAFE9C0" w14:textId="77777777" w:rsidTr="00067ECC">
        <w:tc>
          <w:tcPr>
            <w:tcW w:w="2972" w:type="dxa"/>
            <w:shd w:val="clear" w:color="auto" w:fill="13426B"/>
          </w:tcPr>
          <w:p w14:paraId="37C1E8CD" w14:textId="77777777" w:rsidR="00911A75" w:rsidRPr="000961F5" w:rsidRDefault="00911A75" w:rsidP="00067ECC">
            <w:pPr>
              <w:spacing w:after="39"/>
              <w:ind w:left="0"/>
              <w:jc w:val="left"/>
              <w:rPr>
                <w:b/>
                <w:lang w:eastAsia="x-none"/>
              </w:rPr>
            </w:pPr>
            <w:r w:rsidRPr="000961F5">
              <w:rPr>
                <w:b/>
                <w:lang w:eastAsia="x-none"/>
              </w:rPr>
              <w:t>Field Name</w:t>
            </w:r>
          </w:p>
        </w:tc>
        <w:tc>
          <w:tcPr>
            <w:tcW w:w="1276" w:type="dxa"/>
            <w:shd w:val="clear" w:color="auto" w:fill="13426B"/>
          </w:tcPr>
          <w:p w14:paraId="250CDD03" w14:textId="77777777" w:rsidR="00911A75" w:rsidRPr="000961F5" w:rsidRDefault="00911A75" w:rsidP="00067ECC">
            <w:pPr>
              <w:spacing w:after="39"/>
              <w:ind w:left="0"/>
              <w:jc w:val="left"/>
              <w:rPr>
                <w:b/>
                <w:lang w:eastAsia="x-none"/>
              </w:rPr>
            </w:pPr>
            <w:r w:rsidRPr="000961F5">
              <w:rPr>
                <w:b/>
                <w:lang w:eastAsia="x-none"/>
              </w:rPr>
              <w:t>Field Format</w:t>
            </w:r>
          </w:p>
        </w:tc>
        <w:tc>
          <w:tcPr>
            <w:tcW w:w="6237" w:type="dxa"/>
            <w:shd w:val="clear" w:color="auto" w:fill="13426B"/>
          </w:tcPr>
          <w:p w14:paraId="79877C13" w14:textId="77777777" w:rsidR="00911A75" w:rsidRPr="000961F5" w:rsidRDefault="00911A75" w:rsidP="00067ECC">
            <w:pPr>
              <w:spacing w:after="39"/>
              <w:ind w:left="0"/>
              <w:jc w:val="left"/>
              <w:rPr>
                <w:b/>
                <w:lang w:eastAsia="x-none"/>
              </w:rPr>
            </w:pPr>
            <w:r w:rsidRPr="000961F5">
              <w:rPr>
                <w:b/>
                <w:lang w:eastAsia="x-none"/>
              </w:rPr>
              <w:t>Description</w:t>
            </w:r>
          </w:p>
        </w:tc>
      </w:tr>
      <w:tr w:rsidR="00911A75" w:rsidRPr="000961F5" w14:paraId="393CAFE6" w14:textId="77777777" w:rsidTr="00067ECC">
        <w:tc>
          <w:tcPr>
            <w:tcW w:w="2972" w:type="dxa"/>
            <w:vAlign w:val="bottom"/>
          </w:tcPr>
          <w:p w14:paraId="40A7468A" w14:textId="0E148C91" w:rsidR="00911A75" w:rsidRPr="002B0661" w:rsidRDefault="00911A75" w:rsidP="00911A75">
            <w:pPr>
              <w:spacing w:after="39"/>
              <w:ind w:left="0"/>
              <w:jc w:val="left"/>
              <w:rPr>
                <w:b/>
                <w:lang w:eastAsia="x-none"/>
              </w:rPr>
            </w:pPr>
            <w:r w:rsidRPr="002B0661">
              <w:rPr>
                <w:b/>
                <w:color w:val="000000"/>
              </w:rPr>
              <w:t>Key</w:t>
            </w:r>
          </w:p>
        </w:tc>
        <w:tc>
          <w:tcPr>
            <w:tcW w:w="1276" w:type="dxa"/>
            <w:vAlign w:val="bottom"/>
          </w:tcPr>
          <w:p w14:paraId="6C49E32A" w14:textId="529451C4" w:rsidR="00911A75" w:rsidRPr="000961F5" w:rsidRDefault="00911A75" w:rsidP="00911A75">
            <w:pPr>
              <w:spacing w:after="39"/>
              <w:ind w:left="0"/>
              <w:jc w:val="left"/>
              <w:rPr>
                <w:lang w:eastAsia="x-none"/>
              </w:rPr>
            </w:pPr>
            <w:r w:rsidRPr="000961F5">
              <w:rPr>
                <w:color w:val="000000"/>
              </w:rPr>
              <w:t>9(1)</w:t>
            </w:r>
          </w:p>
        </w:tc>
        <w:tc>
          <w:tcPr>
            <w:tcW w:w="6237" w:type="dxa"/>
          </w:tcPr>
          <w:p w14:paraId="699CA396" w14:textId="607BB30C" w:rsidR="00911A75" w:rsidRPr="000961F5" w:rsidRDefault="00911A75" w:rsidP="00911A75">
            <w:pPr>
              <w:spacing w:after="0"/>
              <w:ind w:left="0"/>
              <w:rPr>
                <w:lang w:val="en-US" w:eastAsia="zh-TW"/>
              </w:rPr>
            </w:pPr>
            <w:r w:rsidRPr="000961F5">
              <w:rPr>
                <w:lang w:val="en-US" w:eastAsia="zh-TW"/>
              </w:rPr>
              <w:t>Always ‘</w:t>
            </w:r>
            <w:r w:rsidRPr="000961F5">
              <w:rPr>
                <w:b/>
                <w:lang w:val="en-US" w:eastAsia="zh-TW"/>
              </w:rPr>
              <w:t>1</w:t>
            </w:r>
            <w:r w:rsidRPr="000961F5">
              <w:rPr>
                <w:lang w:val="en-US" w:eastAsia="zh-TW"/>
              </w:rPr>
              <w:t xml:space="preserve">’ for </w:t>
            </w:r>
            <w:r w:rsidRPr="002B0661">
              <w:rPr>
                <w:lang w:val="en-US" w:eastAsia="zh-TW"/>
              </w:rPr>
              <w:t>Detail Record</w:t>
            </w:r>
          </w:p>
        </w:tc>
      </w:tr>
      <w:tr w:rsidR="00911A75" w:rsidRPr="000961F5" w14:paraId="668BCE29" w14:textId="77777777" w:rsidTr="00067ECC">
        <w:tc>
          <w:tcPr>
            <w:tcW w:w="2972" w:type="dxa"/>
            <w:vAlign w:val="bottom"/>
          </w:tcPr>
          <w:p w14:paraId="6834CE70" w14:textId="45616114" w:rsidR="00911A75" w:rsidRPr="002B0661" w:rsidRDefault="00911A75" w:rsidP="00911A75">
            <w:pPr>
              <w:spacing w:after="39"/>
              <w:ind w:left="0"/>
              <w:jc w:val="left"/>
              <w:rPr>
                <w:b/>
                <w:lang w:eastAsia="x-none"/>
              </w:rPr>
            </w:pPr>
            <w:r w:rsidRPr="002B0661">
              <w:rPr>
                <w:b/>
                <w:color w:val="000000"/>
              </w:rPr>
              <w:t>Participant ID</w:t>
            </w:r>
          </w:p>
        </w:tc>
        <w:tc>
          <w:tcPr>
            <w:tcW w:w="1276" w:type="dxa"/>
            <w:vAlign w:val="bottom"/>
          </w:tcPr>
          <w:p w14:paraId="4CE08E41" w14:textId="1F11B2BF" w:rsidR="00911A75" w:rsidRPr="000961F5" w:rsidRDefault="00911A75" w:rsidP="00911A75">
            <w:pPr>
              <w:spacing w:after="39"/>
              <w:ind w:left="0"/>
              <w:jc w:val="left"/>
              <w:rPr>
                <w:lang w:eastAsia="x-none"/>
              </w:rPr>
            </w:pPr>
            <w:r w:rsidRPr="000961F5">
              <w:rPr>
                <w:color w:val="000000"/>
              </w:rPr>
              <w:t>X(6)</w:t>
            </w:r>
          </w:p>
        </w:tc>
        <w:tc>
          <w:tcPr>
            <w:tcW w:w="6237" w:type="dxa"/>
          </w:tcPr>
          <w:p w14:paraId="5DBE3F35" w14:textId="48F39526" w:rsidR="00911A75" w:rsidRPr="000961F5" w:rsidRDefault="002A6A84" w:rsidP="00911A75">
            <w:pPr>
              <w:spacing w:after="39"/>
              <w:ind w:left="0"/>
              <w:jc w:val="left"/>
              <w:rPr>
                <w:lang w:eastAsia="x-none"/>
              </w:rPr>
            </w:pPr>
            <w:r w:rsidRPr="000961F5">
              <w:rPr>
                <w:lang w:eastAsia="x-none"/>
              </w:rPr>
              <w:t>*Dummy participant records is included (if any)</w:t>
            </w:r>
          </w:p>
        </w:tc>
      </w:tr>
      <w:tr w:rsidR="00911A75" w:rsidRPr="000961F5" w14:paraId="2F512A39" w14:textId="77777777" w:rsidTr="00067ECC">
        <w:tc>
          <w:tcPr>
            <w:tcW w:w="2972" w:type="dxa"/>
            <w:vAlign w:val="bottom"/>
          </w:tcPr>
          <w:p w14:paraId="1C70E90B" w14:textId="43D62444" w:rsidR="00911A75" w:rsidRPr="002B0661" w:rsidRDefault="00911A75" w:rsidP="00911A75">
            <w:pPr>
              <w:spacing w:after="39"/>
              <w:ind w:left="0"/>
              <w:jc w:val="left"/>
              <w:rPr>
                <w:b/>
                <w:lang w:eastAsia="x-none"/>
              </w:rPr>
            </w:pPr>
            <w:r w:rsidRPr="002B0661">
              <w:rPr>
                <w:b/>
                <w:color w:val="000000"/>
              </w:rPr>
              <w:t>Account Type</w:t>
            </w:r>
          </w:p>
        </w:tc>
        <w:tc>
          <w:tcPr>
            <w:tcW w:w="1276" w:type="dxa"/>
            <w:vAlign w:val="bottom"/>
          </w:tcPr>
          <w:p w14:paraId="32A8FEEC" w14:textId="0502FFCA" w:rsidR="00911A75" w:rsidRPr="000961F5" w:rsidRDefault="00911A75" w:rsidP="00911A75">
            <w:pPr>
              <w:spacing w:after="39"/>
              <w:ind w:left="0"/>
              <w:jc w:val="left"/>
              <w:rPr>
                <w:lang w:eastAsia="x-none"/>
              </w:rPr>
            </w:pPr>
            <w:r w:rsidRPr="000961F5">
              <w:rPr>
                <w:color w:val="000000"/>
              </w:rPr>
              <w:t>X(2)</w:t>
            </w:r>
          </w:p>
        </w:tc>
        <w:tc>
          <w:tcPr>
            <w:tcW w:w="6237" w:type="dxa"/>
          </w:tcPr>
          <w:p w14:paraId="16A79B92" w14:textId="77777777" w:rsidR="00911A75" w:rsidRPr="000961F5" w:rsidRDefault="00911A75" w:rsidP="00911A75">
            <w:pPr>
              <w:spacing w:after="0"/>
              <w:ind w:left="0"/>
              <w:rPr>
                <w:lang w:val="en-US" w:eastAsia="zh-TW"/>
              </w:rPr>
            </w:pPr>
            <w:r w:rsidRPr="000961F5">
              <w:rPr>
                <w:lang w:val="en-US" w:eastAsia="zh-TW"/>
              </w:rPr>
              <w:t>‘</w:t>
            </w:r>
            <w:r w:rsidRPr="000961F5">
              <w:rPr>
                <w:b/>
                <w:lang w:val="en-US" w:eastAsia="zh-TW"/>
              </w:rPr>
              <w:t>01</w:t>
            </w:r>
            <w:r w:rsidRPr="000961F5">
              <w:rPr>
                <w:lang w:val="en-US" w:eastAsia="zh-TW"/>
              </w:rPr>
              <w:t>’ – General Purpose</w:t>
            </w:r>
          </w:p>
          <w:p w14:paraId="3707FCEB" w14:textId="77777777" w:rsidR="00911A75" w:rsidRPr="000961F5" w:rsidRDefault="00911A75" w:rsidP="00911A75">
            <w:pPr>
              <w:spacing w:after="0"/>
              <w:ind w:left="0"/>
              <w:rPr>
                <w:lang w:val="en-US" w:eastAsia="zh-TW"/>
              </w:rPr>
            </w:pPr>
            <w:r w:rsidRPr="000961F5">
              <w:rPr>
                <w:lang w:val="en-US" w:eastAsia="zh-TW"/>
              </w:rPr>
              <w:t>‘</w:t>
            </w:r>
            <w:r w:rsidRPr="000961F5">
              <w:rPr>
                <w:b/>
                <w:lang w:val="en-US" w:eastAsia="zh-TW"/>
              </w:rPr>
              <w:t>02</w:t>
            </w:r>
            <w:r w:rsidRPr="000961F5">
              <w:rPr>
                <w:lang w:val="en-US" w:eastAsia="zh-TW"/>
              </w:rPr>
              <w:t>’ – ISI Bank Account</w:t>
            </w:r>
          </w:p>
          <w:p w14:paraId="487E9327" w14:textId="77777777" w:rsidR="00911A75" w:rsidRPr="000961F5" w:rsidRDefault="00911A75" w:rsidP="00911A75">
            <w:pPr>
              <w:spacing w:after="0"/>
              <w:ind w:left="0"/>
              <w:rPr>
                <w:lang w:val="en-US" w:eastAsia="zh-TW"/>
              </w:rPr>
            </w:pPr>
            <w:r w:rsidRPr="000961F5">
              <w:rPr>
                <w:lang w:val="en-US" w:eastAsia="zh-TW"/>
              </w:rPr>
              <w:t>‘</w:t>
            </w:r>
            <w:r w:rsidRPr="000961F5">
              <w:rPr>
                <w:b/>
                <w:lang w:val="en-US" w:eastAsia="zh-TW"/>
              </w:rPr>
              <w:t>03</w:t>
            </w:r>
            <w:r w:rsidRPr="000961F5">
              <w:rPr>
                <w:lang w:val="en-US" w:eastAsia="zh-TW"/>
              </w:rPr>
              <w:t>’ – non-ISI RDB Bank Account</w:t>
            </w:r>
          </w:p>
          <w:p w14:paraId="184878DB" w14:textId="3AE00BAC" w:rsidR="00911A75" w:rsidRPr="000961F5" w:rsidRDefault="00911A75" w:rsidP="00911A75">
            <w:pPr>
              <w:spacing w:after="39"/>
              <w:ind w:left="0"/>
              <w:jc w:val="left"/>
              <w:rPr>
                <w:lang w:eastAsia="x-none"/>
              </w:rPr>
            </w:pPr>
            <w:r w:rsidRPr="000961F5">
              <w:rPr>
                <w:lang w:val="en-US" w:eastAsia="zh-TW"/>
              </w:rPr>
              <w:t>‘</w:t>
            </w:r>
            <w:r w:rsidRPr="000961F5">
              <w:rPr>
                <w:b/>
                <w:lang w:val="en-US" w:eastAsia="zh-TW"/>
              </w:rPr>
              <w:t>04</w:t>
            </w:r>
            <w:r w:rsidRPr="000961F5">
              <w:rPr>
                <w:lang w:val="en-US" w:eastAsia="zh-TW"/>
              </w:rPr>
              <w:t>’ – Foreign Currency Account</w:t>
            </w:r>
          </w:p>
        </w:tc>
      </w:tr>
      <w:tr w:rsidR="00911A75" w:rsidRPr="000961F5" w14:paraId="706FB2FC" w14:textId="77777777" w:rsidTr="00067ECC">
        <w:tc>
          <w:tcPr>
            <w:tcW w:w="2972" w:type="dxa"/>
            <w:vAlign w:val="bottom"/>
          </w:tcPr>
          <w:p w14:paraId="57CD9D2E" w14:textId="093A230B" w:rsidR="00911A75" w:rsidRPr="002B0661" w:rsidRDefault="00911A75" w:rsidP="00911A75">
            <w:pPr>
              <w:spacing w:after="39"/>
              <w:ind w:left="0"/>
              <w:jc w:val="left"/>
              <w:rPr>
                <w:b/>
                <w:lang w:eastAsia="x-none"/>
              </w:rPr>
            </w:pPr>
            <w:r w:rsidRPr="002B0661">
              <w:rPr>
                <w:b/>
                <w:color w:val="000000"/>
              </w:rPr>
              <w:t>Currency</w:t>
            </w:r>
          </w:p>
        </w:tc>
        <w:tc>
          <w:tcPr>
            <w:tcW w:w="1276" w:type="dxa"/>
            <w:vAlign w:val="bottom"/>
          </w:tcPr>
          <w:p w14:paraId="0613CAB3" w14:textId="5F1B96E9" w:rsidR="00911A75" w:rsidRPr="000961F5" w:rsidRDefault="00911A75" w:rsidP="00911A75">
            <w:pPr>
              <w:spacing w:after="39"/>
              <w:ind w:left="0"/>
              <w:jc w:val="left"/>
              <w:rPr>
                <w:lang w:eastAsia="x-none"/>
              </w:rPr>
            </w:pPr>
            <w:r w:rsidRPr="000961F5">
              <w:rPr>
                <w:color w:val="000000"/>
              </w:rPr>
              <w:t>X(3)</w:t>
            </w:r>
          </w:p>
        </w:tc>
        <w:tc>
          <w:tcPr>
            <w:tcW w:w="6237" w:type="dxa"/>
          </w:tcPr>
          <w:p w14:paraId="4053F877" w14:textId="77777777" w:rsidR="00911A75" w:rsidRPr="000961F5" w:rsidRDefault="00911A75" w:rsidP="00911A75">
            <w:pPr>
              <w:spacing w:after="39"/>
              <w:ind w:left="0"/>
              <w:jc w:val="left"/>
              <w:rPr>
                <w:lang w:eastAsia="x-none"/>
              </w:rPr>
            </w:pPr>
          </w:p>
        </w:tc>
      </w:tr>
      <w:tr w:rsidR="00911A75" w:rsidRPr="000961F5" w14:paraId="6C196F48" w14:textId="77777777" w:rsidTr="00067ECC">
        <w:tc>
          <w:tcPr>
            <w:tcW w:w="2972" w:type="dxa"/>
            <w:vAlign w:val="bottom"/>
          </w:tcPr>
          <w:p w14:paraId="083271E0" w14:textId="165F0469" w:rsidR="00911A75" w:rsidRPr="000961F5" w:rsidRDefault="00911A75" w:rsidP="00911A75">
            <w:pPr>
              <w:spacing w:after="39"/>
              <w:ind w:left="0"/>
              <w:jc w:val="left"/>
              <w:rPr>
                <w:b/>
                <w:lang w:val="en-US" w:eastAsia="zh-TW"/>
              </w:rPr>
            </w:pPr>
            <w:r w:rsidRPr="002B0661">
              <w:rPr>
                <w:b/>
                <w:color w:val="000000"/>
              </w:rPr>
              <w:t>Debit Credit Indicator</w:t>
            </w:r>
          </w:p>
        </w:tc>
        <w:tc>
          <w:tcPr>
            <w:tcW w:w="1276" w:type="dxa"/>
            <w:vAlign w:val="bottom"/>
          </w:tcPr>
          <w:p w14:paraId="12474976" w14:textId="40796121" w:rsidR="00911A75" w:rsidRPr="000961F5" w:rsidRDefault="00911A75" w:rsidP="00911A75">
            <w:pPr>
              <w:spacing w:after="39"/>
              <w:ind w:left="0"/>
              <w:jc w:val="left"/>
              <w:rPr>
                <w:lang w:eastAsia="x-none"/>
              </w:rPr>
            </w:pPr>
            <w:r w:rsidRPr="000961F5">
              <w:rPr>
                <w:color w:val="000000"/>
              </w:rPr>
              <w:t>X(1)</w:t>
            </w:r>
          </w:p>
        </w:tc>
        <w:tc>
          <w:tcPr>
            <w:tcW w:w="6237" w:type="dxa"/>
          </w:tcPr>
          <w:p w14:paraId="5B38BEB9" w14:textId="77777777" w:rsidR="00911A75" w:rsidRPr="000961F5" w:rsidRDefault="00911A75" w:rsidP="00911A75">
            <w:pPr>
              <w:spacing w:after="0"/>
              <w:ind w:left="0"/>
              <w:rPr>
                <w:lang w:val="en-US" w:eastAsia="zh-TW"/>
              </w:rPr>
            </w:pPr>
            <w:r w:rsidRPr="000961F5">
              <w:rPr>
                <w:lang w:val="en-US" w:eastAsia="zh-TW"/>
              </w:rPr>
              <w:t>‘</w:t>
            </w:r>
            <w:r w:rsidRPr="000961F5">
              <w:rPr>
                <w:b/>
                <w:lang w:val="en-US" w:eastAsia="zh-TW"/>
              </w:rPr>
              <w:t>C</w:t>
            </w:r>
            <w:r w:rsidRPr="000961F5">
              <w:rPr>
                <w:lang w:val="en-US" w:eastAsia="zh-TW"/>
              </w:rPr>
              <w:t>’ – Credit</w:t>
            </w:r>
          </w:p>
          <w:p w14:paraId="2AF9A6E9" w14:textId="77777777" w:rsidR="00911A75" w:rsidRPr="000961F5" w:rsidRDefault="00911A75" w:rsidP="00911A75">
            <w:pPr>
              <w:spacing w:after="0"/>
              <w:ind w:left="0"/>
              <w:rPr>
                <w:lang w:val="en-US" w:eastAsia="zh-TW"/>
              </w:rPr>
            </w:pPr>
            <w:r w:rsidRPr="000961F5">
              <w:rPr>
                <w:lang w:val="en-US" w:eastAsia="zh-TW"/>
              </w:rPr>
              <w:t>‘</w:t>
            </w:r>
            <w:r w:rsidRPr="000961F5">
              <w:rPr>
                <w:b/>
                <w:lang w:val="en-US" w:eastAsia="zh-TW"/>
              </w:rPr>
              <w:t>D</w:t>
            </w:r>
            <w:r w:rsidRPr="000961F5">
              <w:rPr>
                <w:lang w:val="en-US" w:eastAsia="zh-TW"/>
              </w:rPr>
              <w:t>’ – Debit</w:t>
            </w:r>
          </w:p>
          <w:p w14:paraId="53D9F85A" w14:textId="4684FB1B" w:rsidR="00911A75" w:rsidRPr="000961F5" w:rsidRDefault="00911A75" w:rsidP="00911A75">
            <w:pPr>
              <w:spacing w:after="39"/>
              <w:ind w:left="0"/>
              <w:jc w:val="left"/>
              <w:rPr>
                <w:lang w:eastAsia="x-none"/>
              </w:rPr>
            </w:pPr>
            <w:r w:rsidRPr="000961F5">
              <w:rPr>
                <w:lang w:val="en-US" w:eastAsia="zh-TW"/>
              </w:rPr>
              <w:t>‘</w:t>
            </w:r>
            <w:r w:rsidRPr="000961F5">
              <w:rPr>
                <w:b/>
                <w:lang w:val="en-US" w:eastAsia="zh-TW"/>
              </w:rPr>
              <w:t>B</w:t>
            </w:r>
            <w:r w:rsidRPr="000961F5">
              <w:rPr>
                <w:lang w:val="en-US" w:eastAsia="zh-TW"/>
              </w:rPr>
              <w:t>’ – Both (Allowed for foreign currency)</w:t>
            </w:r>
          </w:p>
        </w:tc>
      </w:tr>
      <w:tr w:rsidR="00911A75" w:rsidRPr="000961F5" w14:paraId="4C791563" w14:textId="77777777" w:rsidTr="00067ECC">
        <w:tc>
          <w:tcPr>
            <w:tcW w:w="2972" w:type="dxa"/>
            <w:vAlign w:val="bottom"/>
          </w:tcPr>
          <w:p w14:paraId="26CF0E26" w14:textId="5638F873" w:rsidR="00911A75" w:rsidRPr="000961F5" w:rsidRDefault="00911A75" w:rsidP="00911A75">
            <w:pPr>
              <w:spacing w:after="39"/>
              <w:ind w:left="0"/>
              <w:jc w:val="left"/>
              <w:rPr>
                <w:b/>
                <w:lang w:val="en-US" w:eastAsia="zh-TW"/>
              </w:rPr>
            </w:pPr>
            <w:r w:rsidRPr="002B0661">
              <w:rPr>
                <w:b/>
                <w:color w:val="000000"/>
              </w:rPr>
              <w:t>Effective Date</w:t>
            </w:r>
          </w:p>
        </w:tc>
        <w:tc>
          <w:tcPr>
            <w:tcW w:w="1276" w:type="dxa"/>
            <w:vAlign w:val="bottom"/>
          </w:tcPr>
          <w:p w14:paraId="705E9E58" w14:textId="0B900BD4" w:rsidR="00911A75" w:rsidRPr="000961F5" w:rsidRDefault="00911A75" w:rsidP="00911A75">
            <w:pPr>
              <w:spacing w:after="39"/>
              <w:ind w:left="0"/>
              <w:jc w:val="left"/>
              <w:rPr>
                <w:lang w:eastAsia="x-none"/>
              </w:rPr>
            </w:pPr>
            <w:r w:rsidRPr="000961F5">
              <w:rPr>
                <w:color w:val="000000"/>
              </w:rPr>
              <w:t>X(10)</w:t>
            </w:r>
          </w:p>
        </w:tc>
        <w:tc>
          <w:tcPr>
            <w:tcW w:w="6237" w:type="dxa"/>
          </w:tcPr>
          <w:p w14:paraId="78ED8E4D" w14:textId="542B2CB3" w:rsidR="00911A75" w:rsidRPr="000961F5" w:rsidRDefault="00911A75" w:rsidP="00911A75">
            <w:pPr>
              <w:spacing w:after="39"/>
              <w:ind w:left="0"/>
              <w:jc w:val="left"/>
              <w:rPr>
                <w:lang w:eastAsia="x-none"/>
              </w:rPr>
            </w:pPr>
            <w:r w:rsidRPr="000961F5">
              <w:rPr>
                <w:lang w:eastAsia="x-none"/>
              </w:rPr>
              <w:t>In “YYYY-MM-DD” format</w:t>
            </w:r>
          </w:p>
        </w:tc>
      </w:tr>
      <w:tr w:rsidR="00911A75" w:rsidRPr="000961F5" w14:paraId="681CD980" w14:textId="77777777" w:rsidTr="00067ECC">
        <w:tc>
          <w:tcPr>
            <w:tcW w:w="2972" w:type="dxa"/>
            <w:vAlign w:val="bottom"/>
          </w:tcPr>
          <w:p w14:paraId="5C3642B7" w14:textId="62A0387B" w:rsidR="00911A75" w:rsidRPr="000961F5" w:rsidRDefault="00911A75" w:rsidP="00911A75">
            <w:pPr>
              <w:spacing w:after="39"/>
              <w:ind w:left="0"/>
              <w:jc w:val="left"/>
              <w:rPr>
                <w:b/>
                <w:lang w:val="en-US" w:eastAsia="zh-TW"/>
              </w:rPr>
            </w:pPr>
            <w:r w:rsidRPr="002B0661">
              <w:rPr>
                <w:b/>
                <w:color w:val="000000"/>
              </w:rPr>
              <w:t>Status</w:t>
            </w:r>
          </w:p>
        </w:tc>
        <w:tc>
          <w:tcPr>
            <w:tcW w:w="1276" w:type="dxa"/>
            <w:vAlign w:val="bottom"/>
          </w:tcPr>
          <w:p w14:paraId="28AA58D3" w14:textId="30227984" w:rsidR="00911A75" w:rsidRPr="000961F5" w:rsidRDefault="00911A75" w:rsidP="00911A75">
            <w:pPr>
              <w:spacing w:after="39"/>
              <w:ind w:left="0"/>
              <w:jc w:val="left"/>
              <w:rPr>
                <w:lang w:eastAsia="x-none"/>
              </w:rPr>
            </w:pPr>
            <w:r w:rsidRPr="000961F5">
              <w:rPr>
                <w:color w:val="000000"/>
              </w:rPr>
              <w:t>X(1)</w:t>
            </w:r>
          </w:p>
        </w:tc>
        <w:tc>
          <w:tcPr>
            <w:tcW w:w="6237" w:type="dxa"/>
          </w:tcPr>
          <w:p w14:paraId="16B05C10" w14:textId="77777777" w:rsidR="00911A75" w:rsidRPr="000961F5" w:rsidRDefault="00911A75" w:rsidP="00911A75">
            <w:pPr>
              <w:spacing w:after="0"/>
              <w:ind w:left="0"/>
              <w:rPr>
                <w:lang w:val="en-US" w:eastAsia="zh-TW"/>
              </w:rPr>
            </w:pPr>
            <w:r w:rsidRPr="000961F5">
              <w:rPr>
                <w:lang w:val="en-US" w:eastAsia="zh-TW"/>
              </w:rPr>
              <w:t>‘</w:t>
            </w:r>
            <w:r w:rsidRPr="000961F5">
              <w:rPr>
                <w:b/>
                <w:lang w:val="en-US" w:eastAsia="zh-TW"/>
              </w:rPr>
              <w:t>P</w:t>
            </w:r>
            <w:r w:rsidRPr="000961F5">
              <w:rPr>
                <w:lang w:val="en-US" w:eastAsia="zh-TW"/>
              </w:rPr>
              <w:t>’ – Pending</w:t>
            </w:r>
          </w:p>
          <w:p w14:paraId="2A1E512C" w14:textId="06C89507" w:rsidR="00911A75" w:rsidRPr="000961F5" w:rsidRDefault="00911A75" w:rsidP="00911A75">
            <w:pPr>
              <w:spacing w:after="39"/>
              <w:ind w:left="0"/>
              <w:jc w:val="left"/>
              <w:rPr>
                <w:lang w:eastAsia="x-none"/>
              </w:rPr>
            </w:pPr>
            <w:r w:rsidRPr="000961F5">
              <w:rPr>
                <w:lang w:val="en-US" w:eastAsia="zh-TW"/>
              </w:rPr>
              <w:t>‘</w:t>
            </w:r>
            <w:r w:rsidRPr="000961F5">
              <w:rPr>
                <w:b/>
                <w:lang w:val="en-US" w:eastAsia="zh-TW"/>
              </w:rPr>
              <w:t>A</w:t>
            </w:r>
            <w:r w:rsidRPr="000961F5">
              <w:rPr>
                <w:lang w:val="en-US" w:eastAsia="zh-TW"/>
              </w:rPr>
              <w:t>’ – Authorized</w:t>
            </w:r>
          </w:p>
        </w:tc>
      </w:tr>
      <w:tr w:rsidR="00911A75" w:rsidRPr="000961F5" w14:paraId="72D162C2" w14:textId="77777777" w:rsidTr="00067ECC">
        <w:tc>
          <w:tcPr>
            <w:tcW w:w="2972" w:type="dxa"/>
            <w:vAlign w:val="bottom"/>
          </w:tcPr>
          <w:p w14:paraId="35D0FF82" w14:textId="37A3A552" w:rsidR="00911A75" w:rsidRPr="000961F5" w:rsidRDefault="00911A75" w:rsidP="00911A75">
            <w:pPr>
              <w:spacing w:after="39"/>
              <w:ind w:left="0"/>
              <w:jc w:val="left"/>
              <w:rPr>
                <w:b/>
                <w:lang w:val="en-US" w:eastAsia="zh-TW"/>
              </w:rPr>
            </w:pPr>
            <w:r w:rsidRPr="002B0661">
              <w:rPr>
                <w:b/>
                <w:color w:val="000000"/>
              </w:rPr>
              <w:t>Participant Straight Through Indicator</w:t>
            </w:r>
          </w:p>
        </w:tc>
        <w:tc>
          <w:tcPr>
            <w:tcW w:w="1276" w:type="dxa"/>
            <w:vAlign w:val="bottom"/>
          </w:tcPr>
          <w:p w14:paraId="2DE6E94E" w14:textId="359C8AF4" w:rsidR="00911A75" w:rsidRPr="000961F5" w:rsidRDefault="00911A75" w:rsidP="00911A75">
            <w:pPr>
              <w:spacing w:after="39"/>
              <w:ind w:left="0"/>
              <w:jc w:val="left"/>
              <w:rPr>
                <w:lang w:eastAsia="x-none"/>
              </w:rPr>
            </w:pPr>
            <w:r w:rsidRPr="000961F5">
              <w:rPr>
                <w:color w:val="000000"/>
              </w:rPr>
              <w:t>X(1)</w:t>
            </w:r>
          </w:p>
        </w:tc>
        <w:tc>
          <w:tcPr>
            <w:tcW w:w="6237" w:type="dxa"/>
          </w:tcPr>
          <w:p w14:paraId="4A411E56" w14:textId="77777777" w:rsidR="00911A75" w:rsidRPr="000961F5" w:rsidRDefault="00911A75" w:rsidP="00911A75">
            <w:pPr>
              <w:spacing w:after="0"/>
              <w:ind w:left="0"/>
              <w:rPr>
                <w:lang w:val="en-US" w:eastAsia="zh-TW"/>
              </w:rPr>
            </w:pPr>
            <w:r w:rsidRPr="000961F5">
              <w:rPr>
                <w:lang w:val="en-US" w:eastAsia="zh-TW"/>
              </w:rPr>
              <w:t>‘</w:t>
            </w:r>
            <w:r w:rsidRPr="000961F5">
              <w:rPr>
                <w:b/>
                <w:lang w:val="en-US" w:eastAsia="zh-TW"/>
              </w:rPr>
              <w:t>Y</w:t>
            </w:r>
            <w:r w:rsidRPr="000961F5">
              <w:rPr>
                <w:lang w:val="en-US" w:eastAsia="zh-TW"/>
              </w:rPr>
              <w:t>’ – Yes</w:t>
            </w:r>
          </w:p>
          <w:p w14:paraId="0E912F54" w14:textId="3F35B37E" w:rsidR="00911A75" w:rsidRPr="000961F5" w:rsidRDefault="00911A75" w:rsidP="00911A75">
            <w:pPr>
              <w:spacing w:after="39"/>
              <w:ind w:left="0"/>
              <w:jc w:val="left"/>
              <w:rPr>
                <w:lang w:eastAsia="x-none"/>
              </w:rPr>
            </w:pPr>
            <w:r w:rsidRPr="000961F5">
              <w:rPr>
                <w:lang w:val="en-US" w:eastAsia="zh-TW"/>
              </w:rPr>
              <w:t>‘</w:t>
            </w:r>
            <w:r w:rsidRPr="000961F5">
              <w:rPr>
                <w:b/>
                <w:lang w:val="en-US" w:eastAsia="zh-TW"/>
              </w:rPr>
              <w:t>N</w:t>
            </w:r>
            <w:r w:rsidRPr="000961F5">
              <w:rPr>
                <w:lang w:val="en-US" w:eastAsia="zh-TW"/>
              </w:rPr>
              <w:t>’ – No</w:t>
            </w:r>
          </w:p>
        </w:tc>
      </w:tr>
      <w:tr w:rsidR="00911A75" w:rsidRPr="000961F5" w14:paraId="75129D5E" w14:textId="77777777" w:rsidTr="00067ECC">
        <w:tc>
          <w:tcPr>
            <w:tcW w:w="2972" w:type="dxa"/>
            <w:vAlign w:val="bottom"/>
          </w:tcPr>
          <w:p w14:paraId="65C6A3FC" w14:textId="1C09FE14" w:rsidR="00911A75" w:rsidRPr="000961F5" w:rsidRDefault="00911A75" w:rsidP="00911A75">
            <w:pPr>
              <w:spacing w:after="39"/>
              <w:ind w:left="0"/>
              <w:jc w:val="left"/>
              <w:rPr>
                <w:b/>
                <w:lang w:val="en-US" w:eastAsia="zh-TW"/>
              </w:rPr>
            </w:pPr>
            <w:r w:rsidRPr="002B0661">
              <w:rPr>
                <w:b/>
                <w:color w:val="000000"/>
              </w:rPr>
              <w:t>Bank HKAB Code</w:t>
            </w:r>
          </w:p>
        </w:tc>
        <w:tc>
          <w:tcPr>
            <w:tcW w:w="1276" w:type="dxa"/>
            <w:vAlign w:val="bottom"/>
          </w:tcPr>
          <w:p w14:paraId="108DEFF6" w14:textId="518B8FDA" w:rsidR="00911A75" w:rsidRPr="000961F5" w:rsidRDefault="00911A75" w:rsidP="00911A75">
            <w:pPr>
              <w:spacing w:after="39"/>
              <w:ind w:left="0"/>
              <w:jc w:val="left"/>
              <w:rPr>
                <w:lang w:eastAsia="x-none"/>
              </w:rPr>
            </w:pPr>
            <w:r w:rsidRPr="000961F5">
              <w:rPr>
                <w:color w:val="000000"/>
              </w:rPr>
              <w:t>X(3)</w:t>
            </w:r>
          </w:p>
        </w:tc>
        <w:tc>
          <w:tcPr>
            <w:tcW w:w="6237" w:type="dxa"/>
          </w:tcPr>
          <w:p w14:paraId="303B7C0C" w14:textId="3F7ED8CE" w:rsidR="00911A75" w:rsidRPr="000961F5" w:rsidRDefault="00911A75" w:rsidP="00911A75">
            <w:pPr>
              <w:spacing w:after="39"/>
              <w:ind w:left="0"/>
              <w:jc w:val="left"/>
              <w:rPr>
                <w:lang w:eastAsia="x-none"/>
              </w:rPr>
            </w:pPr>
          </w:p>
        </w:tc>
      </w:tr>
      <w:tr w:rsidR="00911A75" w:rsidRPr="000961F5" w14:paraId="2F806EC1" w14:textId="77777777" w:rsidTr="00067ECC">
        <w:tc>
          <w:tcPr>
            <w:tcW w:w="2972" w:type="dxa"/>
            <w:vAlign w:val="bottom"/>
          </w:tcPr>
          <w:p w14:paraId="662C0426" w14:textId="4664FD16" w:rsidR="00911A75" w:rsidRPr="000961F5" w:rsidRDefault="00911A75" w:rsidP="00911A75">
            <w:pPr>
              <w:spacing w:after="39"/>
              <w:ind w:left="0"/>
              <w:jc w:val="left"/>
              <w:rPr>
                <w:b/>
                <w:lang w:val="en-US" w:eastAsia="zh-TW"/>
              </w:rPr>
            </w:pPr>
            <w:r w:rsidRPr="002B0661">
              <w:rPr>
                <w:b/>
                <w:color w:val="000000"/>
              </w:rPr>
              <w:t>Bank Branch Code</w:t>
            </w:r>
          </w:p>
        </w:tc>
        <w:tc>
          <w:tcPr>
            <w:tcW w:w="1276" w:type="dxa"/>
            <w:vAlign w:val="bottom"/>
          </w:tcPr>
          <w:p w14:paraId="41A82050" w14:textId="721A7688" w:rsidR="00911A75" w:rsidRPr="000961F5" w:rsidRDefault="00911A75" w:rsidP="00911A75">
            <w:pPr>
              <w:spacing w:after="39"/>
              <w:ind w:left="0"/>
              <w:jc w:val="left"/>
              <w:rPr>
                <w:lang w:eastAsia="x-none"/>
              </w:rPr>
            </w:pPr>
            <w:r w:rsidRPr="000961F5">
              <w:rPr>
                <w:color w:val="000000"/>
              </w:rPr>
              <w:t>X(3)</w:t>
            </w:r>
          </w:p>
        </w:tc>
        <w:tc>
          <w:tcPr>
            <w:tcW w:w="6237" w:type="dxa"/>
          </w:tcPr>
          <w:p w14:paraId="69EC763A" w14:textId="77777777" w:rsidR="00911A75" w:rsidRPr="000961F5" w:rsidRDefault="00911A75" w:rsidP="00911A75">
            <w:pPr>
              <w:spacing w:after="39"/>
              <w:ind w:left="0"/>
              <w:jc w:val="left"/>
              <w:rPr>
                <w:lang w:eastAsia="x-none"/>
              </w:rPr>
            </w:pPr>
          </w:p>
        </w:tc>
      </w:tr>
      <w:tr w:rsidR="00911A75" w:rsidRPr="000961F5" w14:paraId="01043294" w14:textId="77777777" w:rsidTr="00067ECC">
        <w:tc>
          <w:tcPr>
            <w:tcW w:w="2972" w:type="dxa"/>
            <w:vAlign w:val="bottom"/>
          </w:tcPr>
          <w:p w14:paraId="6D25BA3A" w14:textId="2B4E1B32" w:rsidR="00911A75" w:rsidRPr="000961F5" w:rsidRDefault="00911A75" w:rsidP="00911A75">
            <w:pPr>
              <w:spacing w:after="39"/>
              <w:ind w:left="0"/>
              <w:jc w:val="left"/>
              <w:rPr>
                <w:b/>
                <w:lang w:val="en-US" w:eastAsia="zh-TW"/>
              </w:rPr>
            </w:pPr>
            <w:r w:rsidRPr="002B0661">
              <w:rPr>
                <w:b/>
                <w:color w:val="000000"/>
              </w:rPr>
              <w:t>Participant Bank Account Number</w:t>
            </w:r>
          </w:p>
        </w:tc>
        <w:tc>
          <w:tcPr>
            <w:tcW w:w="1276" w:type="dxa"/>
            <w:vAlign w:val="bottom"/>
          </w:tcPr>
          <w:p w14:paraId="5B663449" w14:textId="7C424586" w:rsidR="00911A75" w:rsidRPr="000961F5" w:rsidRDefault="00911A75" w:rsidP="00911A75">
            <w:pPr>
              <w:spacing w:after="39"/>
              <w:ind w:left="0"/>
              <w:jc w:val="left"/>
              <w:rPr>
                <w:lang w:eastAsia="x-none"/>
              </w:rPr>
            </w:pPr>
            <w:r w:rsidRPr="000961F5">
              <w:rPr>
                <w:color w:val="000000"/>
              </w:rPr>
              <w:t>X(9)</w:t>
            </w:r>
          </w:p>
        </w:tc>
        <w:tc>
          <w:tcPr>
            <w:tcW w:w="6237" w:type="dxa"/>
          </w:tcPr>
          <w:p w14:paraId="7AF0C00A" w14:textId="587A7171" w:rsidR="00911A75" w:rsidRPr="000961F5" w:rsidRDefault="00911A75" w:rsidP="00911A75">
            <w:pPr>
              <w:spacing w:after="39"/>
              <w:ind w:left="0"/>
              <w:jc w:val="left"/>
              <w:rPr>
                <w:lang w:eastAsia="x-none"/>
              </w:rPr>
            </w:pPr>
          </w:p>
        </w:tc>
      </w:tr>
      <w:tr w:rsidR="00911A75" w:rsidRPr="000961F5" w14:paraId="13587AB1" w14:textId="77777777" w:rsidTr="00067ECC">
        <w:tc>
          <w:tcPr>
            <w:tcW w:w="2972" w:type="dxa"/>
            <w:vAlign w:val="bottom"/>
          </w:tcPr>
          <w:p w14:paraId="1914FD75" w14:textId="6E761DB6" w:rsidR="00911A75" w:rsidRPr="000961F5" w:rsidRDefault="00911A75" w:rsidP="00911A75">
            <w:pPr>
              <w:spacing w:after="39"/>
              <w:ind w:left="0"/>
              <w:jc w:val="left"/>
              <w:rPr>
                <w:b/>
                <w:lang w:val="en-US" w:eastAsia="zh-TW"/>
              </w:rPr>
            </w:pPr>
            <w:r w:rsidRPr="002B0661">
              <w:rPr>
                <w:b/>
                <w:color w:val="000000"/>
              </w:rPr>
              <w:t>Participant Bank Account Name</w:t>
            </w:r>
          </w:p>
        </w:tc>
        <w:tc>
          <w:tcPr>
            <w:tcW w:w="1276" w:type="dxa"/>
            <w:vAlign w:val="bottom"/>
          </w:tcPr>
          <w:p w14:paraId="554C32FE" w14:textId="15722B48" w:rsidR="00911A75" w:rsidRPr="000961F5" w:rsidRDefault="00911A75" w:rsidP="00911A75">
            <w:pPr>
              <w:spacing w:after="39"/>
              <w:ind w:left="0"/>
              <w:jc w:val="left"/>
              <w:rPr>
                <w:lang w:eastAsia="x-none"/>
              </w:rPr>
            </w:pPr>
            <w:r w:rsidRPr="000961F5">
              <w:rPr>
                <w:color w:val="000000"/>
              </w:rPr>
              <w:t>X(40)</w:t>
            </w:r>
          </w:p>
        </w:tc>
        <w:tc>
          <w:tcPr>
            <w:tcW w:w="6237" w:type="dxa"/>
          </w:tcPr>
          <w:p w14:paraId="674D162C" w14:textId="77777777" w:rsidR="00911A75" w:rsidRPr="000961F5" w:rsidRDefault="00911A75" w:rsidP="00911A75">
            <w:pPr>
              <w:spacing w:after="39"/>
              <w:ind w:left="0"/>
              <w:jc w:val="left"/>
              <w:rPr>
                <w:lang w:eastAsia="x-none"/>
              </w:rPr>
            </w:pPr>
          </w:p>
        </w:tc>
      </w:tr>
      <w:tr w:rsidR="00911A75" w:rsidRPr="000961F5" w14:paraId="6D7F7B76" w14:textId="77777777" w:rsidTr="00067ECC">
        <w:tc>
          <w:tcPr>
            <w:tcW w:w="2972" w:type="dxa"/>
            <w:vAlign w:val="bottom"/>
          </w:tcPr>
          <w:p w14:paraId="44679092" w14:textId="445EB312" w:rsidR="00911A75" w:rsidRPr="000961F5" w:rsidRDefault="00911A75" w:rsidP="00911A75">
            <w:pPr>
              <w:spacing w:after="39"/>
              <w:ind w:left="0"/>
              <w:jc w:val="left"/>
              <w:rPr>
                <w:b/>
                <w:lang w:val="en-US" w:eastAsia="zh-TW"/>
              </w:rPr>
            </w:pPr>
            <w:r w:rsidRPr="002B0661">
              <w:rPr>
                <w:b/>
                <w:color w:val="000000"/>
              </w:rPr>
              <w:t>Autopay Authorization Code</w:t>
            </w:r>
          </w:p>
        </w:tc>
        <w:tc>
          <w:tcPr>
            <w:tcW w:w="1276" w:type="dxa"/>
            <w:vAlign w:val="bottom"/>
          </w:tcPr>
          <w:p w14:paraId="54221AB0" w14:textId="57F31789" w:rsidR="00911A75" w:rsidRPr="000961F5" w:rsidRDefault="00911A75" w:rsidP="00911A75">
            <w:pPr>
              <w:spacing w:after="39"/>
              <w:ind w:left="0"/>
              <w:jc w:val="left"/>
              <w:rPr>
                <w:lang w:eastAsia="x-none"/>
              </w:rPr>
            </w:pPr>
            <w:r w:rsidRPr="000961F5">
              <w:rPr>
                <w:color w:val="000000"/>
              </w:rPr>
              <w:t>X(18)</w:t>
            </w:r>
          </w:p>
        </w:tc>
        <w:tc>
          <w:tcPr>
            <w:tcW w:w="6237" w:type="dxa"/>
          </w:tcPr>
          <w:p w14:paraId="3B66B01F" w14:textId="3C10D56D" w:rsidR="00911A75" w:rsidRPr="000961F5" w:rsidRDefault="005A514A" w:rsidP="00911A75">
            <w:pPr>
              <w:spacing w:after="39"/>
              <w:ind w:left="0"/>
              <w:jc w:val="left"/>
              <w:rPr>
                <w:lang w:eastAsia="x-none"/>
              </w:rPr>
            </w:pPr>
            <w:r w:rsidRPr="000961F5">
              <w:rPr>
                <w:lang w:eastAsia="x-none"/>
              </w:rPr>
              <w:t>Optional field</w:t>
            </w:r>
          </w:p>
        </w:tc>
      </w:tr>
      <w:tr w:rsidR="00911A75" w:rsidRPr="000961F5" w14:paraId="5F42B2B3" w14:textId="77777777" w:rsidTr="00067ECC">
        <w:tc>
          <w:tcPr>
            <w:tcW w:w="2972" w:type="dxa"/>
            <w:vAlign w:val="bottom"/>
          </w:tcPr>
          <w:p w14:paraId="4EB054C7" w14:textId="00089F5F" w:rsidR="00911A75" w:rsidRPr="000961F5" w:rsidRDefault="00911A75" w:rsidP="00911A75">
            <w:pPr>
              <w:spacing w:after="39"/>
              <w:ind w:left="0"/>
              <w:jc w:val="left"/>
              <w:rPr>
                <w:b/>
                <w:lang w:val="en-US" w:eastAsia="zh-TW"/>
              </w:rPr>
            </w:pPr>
            <w:r w:rsidRPr="002B0661">
              <w:rPr>
                <w:b/>
                <w:color w:val="000000"/>
              </w:rPr>
              <w:t>Time Stamp</w:t>
            </w:r>
          </w:p>
        </w:tc>
        <w:tc>
          <w:tcPr>
            <w:tcW w:w="1276" w:type="dxa"/>
            <w:vAlign w:val="bottom"/>
          </w:tcPr>
          <w:p w14:paraId="5DB13A52" w14:textId="23DACD52" w:rsidR="00911A75" w:rsidRPr="000961F5" w:rsidRDefault="00911A75" w:rsidP="00911A75">
            <w:pPr>
              <w:spacing w:after="39"/>
              <w:ind w:left="0"/>
              <w:jc w:val="left"/>
              <w:rPr>
                <w:lang w:eastAsia="x-none"/>
              </w:rPr>
            </w:pPr>
            <w:r w:rsidRPr="000961F5">
              <w:rPr>
                <w:color w:val="000000"/>
              </w:rPr>
              <w:t>X(26)</w:t>
            </w:r>
          </w:p>
        </w:tc>
        <w:tc>
          <w:tcPr>
            <w:tcW w:w="6237" w:type="dxa"/>
          </w:tcPr>
          <w:p w14:paraId="7317486F" w14:textId="43ADA095" w:rsidR="00911A75" w:rsidRPr="000961F5" w:rsidRDefault="00911A75" w:rsidP="005A514A">
            <w:pPr>
              <w:spacing w:after="39"/>
              <w:ind w:left="0"/>
              <w:jc w:val="left"/>
              <w:rPr>
                <w:lang w:eastAsia="x-none"/>
              </w:rPr>
            </w:pPr>
            <w:r w:rsidRPr="000961F5">
              <w:rPr>
                <w:lang w:eastAsia="x-none"/>
              </w:rPr>
              <w:t>In “YYYY-MM-DD-</w:t>
            </w:r>
            <w:r w:rsidR="005A514A" w:rsidRPr="000961F5">
              <w:rPr>
                <w:lang w:eastAsia="x-none"/>
              </w:rPr>
              <w:t>hh.mm.ss.nnnnnn</w:t>
            </w:r>
            <w:r w:rsidRPr="000961F5">
              <w:rPr>
                <w:lang w:eastAsia="x-none"/>
              </w:rPr>
              <w:t>” format</w:t>
            </w:r>
          </w:p>
        </w:tc>
      </w:tr>
      <w:tr w:rsidR="00911A75" w:rsidRPr="000961F5" w14:paraId="4938C0C6" w14:textId="77777777" w:rsidTr="00067ECC">
        <w:tc>
          <w:tcPr>
            <w:tcW w:w="2972" w:type="dxa"/>
            <w:vAlign w:val="bottom"/>
          </w:tcPr>
          <w:p w14:paraId="1CCE57EB" w14:textId="65D6AD37" w:rsidR="00911A75" w:rsidRPr="000961F5" w:rsidRDefault="00911A75" w:rsidP="00911A75">
            <w:pPr>
              <w:spacing w:after="39"/>
              <w:ind w:left="0"/>
              <w:jc w:val="left"/>
              <w:rPr>
                <w:b/>
                <w:lang w:val="en-US" w:eastAsia="zh-TW"/>
              </w:rPr>
            </w:pPr>
            <w:r w:rsidRPr="002B0661">
              <w:rPr>
                <w:b/>
                <w:color w:val="000000"/>
              </w:rPr>
              <w:lastRenderedPageBreak/>
              <w:t>Filler</w:t>
            </w:r>
          </w:p>
        </w:tc>
        <w:tc>
          <w:tcPr>
            <w:tcW w:w="1276" w:type="dxa"/>
            <w:vAlign w:val="bottom"/>
          </w:tcPr>
          <w:p w14:paraId="330F9283" w14:textId="76F63C6F" w:rsidR="00911A75" w:rsidRPr="000961F5" w:rsidRDefault="00911A75" w:rsidP="00911A75">
            <w:pPr>
              <w:spacing w:after="39"/>
              <w:ind w:left="0"/>
              <w:jc w:val="left"/>
              <w:rPr>
                <w:lang w:eastAsia="x-none"/>
              </w:rPr>
            </w:pPr>
            <w:r w:rsidRPr="000961F5">
              <w:rPr>
                <w:color w:val="000000"/>
              </w:rPr>
              <w:t>X(</w:t>
            </w:r>
            <w:r w:rsidR="008A2BBA" w:rsidRPr="000961F5">
              <w:rPr>
                <w:color w:val="000000"/>
              </w:rPr>
              <w:t>76</w:t>
            </w:r>
            <w:r w:rsidRPr="000961F5">
              <w:rPr>
                <w:color w:val="000000"/>
              </w:rPr>
              <w:t>)</w:t>
            </w:r>
          </w:p>
        </w:tc>
        <w:tc>
          <w:tcPr>
            <w:tcW w:w="6237" w:type="dxa"/>
          </w:tcPr>
          <w:p w14:paraId="777471A5" w14:textId="1B88B91A" w:rsidR="00911A75" w:rsidRPr="000961F5" w:rsidRDefault="005A514A" w:rsidP="00911A75">
            <w:pPr>
              <w:spacing w:after="39"/>
              <w:ind w:left="0"/>
              <w:jc w:val="left"/>
              <w:rPr>
                <w:lang w:eastAsia="x-none"/>
              </w:rPr>
            </w:pPr>
            <w:r w:rsidRPr="000961F5">
              <w:rPr>
                <w:lang w:eastAsia="x-none"/>
              </w:rPr>
              <w:t>Always SPACE</w:t>
            </w:r>
          </w:p>
        </w:tc>
      </w:tr>
    </w:tbl>
    <w:p w14:paraId="43534292" w14:textId="77777777" w:rsidR="00911A75" w:rsidRPr="000961F5" w:rsidRDefault="00911A75" w:rsidP="00911A75">
      <w:pPr>
        <w:ind w:left="0"/>
        <w:rPr>
          <w:lang w:eastAsia="x-none"/>
        </w:rPr>
      </w:pPr>
    </w:p>
    <w:p w14:paraId="6C2DA524" w14:textId="77777777" w:rsidR="00911A75" w:rsidRPr="000961F5" w:rsidRDefault="00911A75" w:rsidP="00911A75">
      <w:pPr>
        <w:ind w:left="0"/>
        <w:rPr>
          <w:b/>
          <w:lang w:eastAsia="x-none"/>
        </w:rPr>
      </w:pPr>
      <w:r w:rsidRPr="000961F5">
        <w:rPr>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911A75" w:rsidRPr="000961F5" w14:paraId="0A1AD5E7" w14:textId="77777777" w:rsidTr="00067ECC">
        <w:tc>
          <w:tcPr>
            <w:tcW w:w="2972" w:type="dxa"/>
            <w:shd w:val="clear" w:color="auto" w:fill="13426B"/>
          </w:tcPr>
          <w:p w14:paraId="2E254892" w14:textId="77777777" w:rsidR="00911A75" w:rsidRPr="000961F5" w:rsidRDefault="00911A75" w:rsidP="00067ECC">
            <w:pPr>
              <w:spacing w:after="39"/>
              <w:ind w:left="0"/>
              <w:jc w:val="left"/>
              <w:rPr>
                <w:b/>
                <w:lang w:eastAsia="x-none"/>
              </w:rPr>
            </w:pPr>
            <w:r w:rsidRPr="000961F5">
              <w:rPr>
                <w:b/>
                <w:lang w:eastAsia="x-none"/>
              </w:rPr>
              <w:t>Field Name</w:t>
            </w:r>
          </w:p>
        </w:tc>
        <w:tc>
          <w:tcPr>
            <w:tcW w:w="1276" w:type="dxa"/>
            <w:shd w:val="clear" w:color="auto" w:fill="13426B"/>
          </w:tcPr>
          <w:p w14:paraId="675DD17E" w14:textId="77777777" w:rsidR="00911A75" w:rsidRPr="000961F5" w:rsidRDefault="00911A75" w:rsidP="00067ECC">
            <w:pPr>
              <w:spacing w:after="39"/>
              <w:ind w:left="0"/>
              <w:jc w:val="left"/>
              <w:rPr>
                <w:b/>
                <w:lang w:eastAsia="x-none"/>
              </w:rPr>
            </w:pPr>
            <w:r w:rsidRPr="000961F5">
              <w:rPr>
                <w:b/>
                <w:lang w:eastAsia="x-none"/>
              </w:rPr>
              <w:t>Field Format</w:t>
            </w:r>
          </w:p>
        </w:tc>
        <w:tc>
          <w:tcPr>
            <w:tcW w:w="6237" w:type="dxa"/>
            <w:shd w:val="clear" w:color="auto" w:fill="13426B"/>
          </w:tcPr>
          <w:p w14:paraId="153AC16B" w14:textId="77777777" w:rsidR="00911A75" w:rsidRPr="000961F5" w:rsidRDefault="00911A75" w:rsidP="00067ECC">
            <w:pPr>
              <w:spacing w:after="39"/>
              <w:ind w:left="0"/>
              <w:jc w:val="left"/>
              <w:rPr>
                <w:b/>
                <w:lang w:eastAsia="x-none"/>
              </w:rPr>
            </w:pPr>
            <w:r w:rsidRPr="000961F5">
              <w:rPr>
                <w:b/>
                <w:lang w:eastAsia="x-none"/>
              </w:rPr>
              <w:t>Description</w:t>
            </w:r>
          </w:p>
        </w:tc>
      </w:tr>
      <w:tr w:rsidR="00911A75" w:rsidRPr="000961F5" w14:paraId="2C6BDC63" w14:textId="77777777" w:rsidTr="00067ECC">
        <w:tc>
          <w:tcPr>
            <w:tcW w:w="2972" w:type="dxa"/>
          </w:tcPr>
          <w:p w14:paraId="428CC2F4" w14:textId="5F795307" w:rsidR="00911A75" w:rsidRPr="000961F5" w:rsidRDefault="005A514A" w:rsidP="00067ECC">
            <w:pPr>
              <w:spacing w:after="39"/>
              <w:ind w:left="0"/>
              <w:jc w:val="left"/>
              <w:rPr>
                <w:lang w:eastAsia="x-none"/>
              </w:rPr>
            </w:pPr>
            <w:r w:rsidRPr="000961F5">
              <w:rPr>
                <w:lang w:eastAsia="x-none"/>
              </w:rPr>
              <w:t>Key</w:t>
            </w:r>
          </w:p>
        </w:tc>
        <w:tc>
          <w:tcPr>
            <w:tcW w:w="1276" w:type="dxa"/>
          </w:tcPr>
          <w:p w14:paraId="2D1FE1C9" w14:textId="4C73122D" w:rsidR="00911A75" w:rsidRPr="000961F5" w:rsidRDefault="00E2724C" w:rsidP="00067ECC">
            <w:pPr>
              <w:spacing w:after="39"/>
              <w:ind w:left="0"/>
              <w:jc w:val="left"/>
              <w:rPr>
                <w:lang w:eastAsia="x-none"/>
              </w:rPr>
            </w:pPr>
            <w:r w:rsidRPr="000961F5">
              <w:rPr>
                <w:lang w:eastAsia="x-none"/>
              </w:rPr>
              <w:t>9</w:t>
            </w:r>
            <w:r w:rsidR="00911A75" w:rsidRPr="000961F5">
              <w:rPr>
                <w:lang w:eastAsia="x-none"/>
              </w:rPr>
              <w:t>(1)</w:t>
            </w:r>
          </w:p>
        </w:tc>
        <w:tc>
          <w:tcPr>
            <w:tcW w:w="6237" w:type="dxa"/>
          </w:tcPr>
          <w:p w14:paraId="3B259903" w14:textId="44C3E1D2" w:rsidR="00911A75" w:rsidRPr="000961F5" w:rsidRDefault="00677E2C" w:rsidP="00067ECC">
            <w:pPr>
              <w:spacing w:after="39"/>
              <w:ind w:left="0"/>
              <w:jc w:val="left"/>
              <w:rPr>
                <w:lang w:eastAsia="x-none"/>
              </w:rPr>
            </w:pPr>
            <w:r w:rsidRPr="000961F5">
              <w:rPr>
                <w:lang w:eastAsia="x-none"/>
              </w:rPr>
              <w:t>A</w:t>
            </w:r>
            <w:r w:rsidR="00911A75" w:rsidRPr="000961F5">
              <w:rPr>
                <w:lang w:eastAsia="x-none"/>
              </w:rPr>
              <w:t xml:space="preserve">lways </w:t>
            </w:r>
            <w:r w:rsidR="005A514A" w:rsidRPr="000961F5">
              <w:rPr>
                <w:lang w:eastAsia="x-none"/>
              </w:rPr>
              <w:t>‘</w:t>
            </w:r>
            <w:r w:rsidR="00911A75" w:rsidRPr="002B0661">
              <w:rPr>
                <w:b/>
                <w:lang w:eastAsia="x-none"/>
              </w:rPr>
              <w:t>9</w:t>
            </w:r>
            <w:r w:rsidR="005A514A" w:rsidRPr="000961F5">
              <w:rPr>
                <w:lang w:eastAsia="x-none"/>
              </w:rPr>
              <w:t>’</w:t>
            </w:r>
            <w:r w:rsidR="00911A75" w:rsidRPr="000961F5">
              <w:rPr>
                <w:lang w:eastAsia="x-none"/>
              </w:rPr>
              <w:t xml:space="preserve"> for control record</w:t>
            </w:r>
          </w:p>
        </w:tc>
      </w:tr>
      <w:tr w:rsidR="005A514A" w:rsidRPr="000961F5" w14:paraId="669042B2" w14:textId="77777777" w:rsidTr="00067ECC">
        <w:tc>
          <w:tcPr>
            <w:tcW w:w="2972" w:type="dxa"/>
          </w:tcPr>
          <w:p w14:paraId="40F282B4" w14:textId="29BB1B91" w:rsidR="005A514A" w:rsidRPr="000961F5" w:rsidRDefault="005A514A" w:rsidP="005A514A">
            <w:pPr>
              <w:spacing w:after="39"/>
              <w:ind w:left="0"/>
              <w:jc w:val="left"/>
              <w:rPr>
                <w:lang w:eastAsia="x-none"/>
              </w:rPr>
            </w:pPr>
            <w:r w:rsidRPr="000961F5">
              <w:rPr>
                <w:lang w:eastAsia="x-none"/>
              </w:rPr>
              <w:t xml:space="preserve">Total </w:t>
            </w:r>
            <w:r w:rsidR="00E2724C" w:rsidRPr="000961F5">
              <w:rPr>
                <w:lang w:eastAsia="x-none"/>
              </w:rPr>
              <w:t>Number</w:t>
            </w:r>
            <w:r w:rsidRPr="000961F5">
              <w:rPr>
                <w:lang w:eastAsia="x-none"/>
              </w:rPr>
              <w:t xml:space="preserve"> of Detailed Records</w:t>
            </w:r>
          </w:p>
        </w:tc>
        <w:tc>
          <w:tcPr>
            <w:tcW w:w="1276" w:type="dxa"/>
          </w:tcPr>
          <w:p w14:paraId="328D0AD5" w14:textId="77777777" w:rsidR="005A514A" w:rsidRPr="000961F5" w:rsidRDefault="005A514A" w:rsidP="005A514A">
            <w:pPr>
              <w:spacing w:after="39"/>
              <w:ind w:left="0"/>
              <w:jc w:val="left"/>
              <w:rPr>
                <w:lang w:eastAsia="x-none"/>
              </w:rPr>
            </w:pPr>
            <w:r w:rsidRPr="000961F5">
              <w:rPr>
                <w:lang w:eastAsia="x-none"/>
              </w:rPr>
              <w:t>9(8)</w:t>
            </w:r>
          </w:p>
        </w:tc>
        <w:tc>
          <w:tcPr>
            <w:tcW w:w="6237" w:type="dxa"/>
          </w:tcPr>
          <w:p w14:paraId="67E5663E" w14:textId="641F7AFE" w:rsidR="005A514A" w:rsidRPr="000961F5" w:rsidRDefault="005A514A" w:rsidP="005A514A">
            <w:pPr>
              <w:spacing w:after="39"/>
              <w:ind w:left="0"/>
              <w:jc w:val="left"/>
              <w:rPr>
                <w:lang w:eastAsia="x-none"/>
              </w:rPr>
            </w:pPr>
            <w:r w:rsidRPr="000961F5">
              <w:rPr>
                <w:lang w:eastAsia="x-none"/>
              </w:rPr>
              <w:t>Right justify with leading ZERO</w:t>
            </w:r>
          </w:p>
        </w:tc>
      </w:tr>
      <w:tr w:rsidR="005A514A" w:rsidRPr="000961F5" w14:paraId="37683E11" w14:textId="77777777" w:rsidTr="00067ECC">
        <w:tc>
          <w:tcPr>
            <w:tcW w:w="2972" w:type="dxa"/>
          </w:tcPr>
          <w:p w14:paraId="475B8F44" w14:textId="77777777" w:rsidR="005A514A" w:rsidRPr="000961F5" w:rsidRDefault="005A514A" w:rsidP="005A514A">
            <w:pPr>
              <w:spacing w:after="39"/>
              <w:ind w:left="0"/>
              <w:jc w:val="left"/>
              <w:rPr>
                <w:lang w:eastAsia="x-none"/>
              </w:rPr>
            </w:pPr>
            <w:r w:rsidRPr="000961F5">
              <w:rPr>
                <w:lang w:eastAsia="x-none"/>
              </w:rPr>
              <w:t>Filler</w:t>
            </w:r>
          </w:p>
        </w:tc>
        <w:tc>
          <w:tcPr>
            <w:tcW w:w="1276" w:type="dxa"/>
          </w:tcPr>
          <w:p w14:paraId="1E93ED0F" w14:textId="0A1D6132" w:rsidR="005A514A" w:rsidRPr="000961F5" w:rsidRDefault="005A514A" w:rsidP="005A514A">
            <w:pPr>
              <w:spacing w:after="39"/>
              <w:ind w:left="0"/>
              <w:jc w:val="left"/>
              <w:rPr>
                <w:lang w:eastAsia="x-none"/>
              </w:rPr>
            </w:pPr>
            <w:r w:rsidRPr="000961F5">
              <w:rPr>
                <w:lang w:eastAsia="x-none"/>
              </w:rPr>
              <w:t>X(191)</w:t>
            </w:r>
          </w:p>
        </w:tc>
        <w:tc>
          <w:tcPr>
            <w:tcW w:w="6237" w:type="dxa"/>
          </w:tcPr>
          <w:p w14:paraId="2BFA2B9F" w14:textId="26BE5EBB" w:rsidR="005A514A" w:rsidRPr="000961F5" w:rsidRDefault="005A514A" w:rsidP="005A514A">
            <w:pPr>
              <w:spacing w:after="39"/>
              <w:ind w:left="0"/>
              <w:jc w:val="left"/>
              <w:rPr>
                <w:lang w:eastAsia="x-none"/>
              </w:rPr>
            </w:pPr>
            <w:r w:rsidRPr="000961F5">
              <w:rPr>
                <w:lang w:eastAsia="x-none"/>
              </w:rPr>
              <w:t>Always SPACE</w:t>
            </w:r>
          </w:p>
        </w:tc>
      </w:tr>
    </w:tbl>
    <w:p w14:paraId="39D99196" w14:textId="77777777" w:rsidR="00046205" w:rsidRPr="000961F5" w:rsidRDefault="00046205" w:rsidP="00F817C1">
      <w:pPr>
        <w:ind w:left="0"/>
        <w:rPr>
          <w:lang w:eastAsia="x-none"/>
        </w:rPr>
      </w:pPr>
    </w:p>
    <w:p w14:paraId="556F37F1" w14:textId="6097B77E" w:rsidR="0078795B" w:rsidRPr="000961F5" w:rsidRDefault="003F0DBF" w:rsidP="00F817C1">
      <w:pPr>
        <w:ind w:left="0"/>
        <w:rPr>
          <w:b/>
          <w:lang w:eastAsia="x-none"/>
        </w:rPr>
      </w:pPr>
      <w:r w:rsidRPr="000961F5">
        <w:rPr>
          <w:b/>
          <w:lang w:eastAsia="x-none"/>
        </w:rPr>
        <w:t>File sample:</w:t>
      </w:r>
    </w:p>
    <w:p w14:paraId="0E2B7C92" w14:textId="77777777" w:rsidR="0078795B" w:rsidRPr="000961F5" w:rsidRDefault="0078795B" w:rsidP="00F817C1">
      <w:pPr>
        <w:ind w:left="0"/>
        <w:rPr>
          <w:lang w:eastAsia="x-none"/>
        </w:rPr>
      </w:pPr>
    </w:p>
    <w:p w14:paraId="462E68CB" w14:textId="6F915611" w:rsidR="00F817C1" w:rsidRPr="000961F5" w:rsidRDefault="003F0DBF" w:rsidP="00F817C1">
      <w:pPr>
        <w:ind w:left="0"/>
        <w:rPr>
          <w:lang w:eastAsia="x-none"/>
        </w:rPr>
      </w:pPr>
      <w:r w:rsidRPr="00381BCA">
        <w:rPr>
          <w:lang w:eastAsia="x-none"/>
        </w:rPr>
        <w:object w:dxaOrig="1562" w:dyaOrig="1132" w14:anchorId="26257EA3">
          <v:shape id="_x0000_i1068" type="#_x0000_t75" style="width:57.1pt;height:44.05pt" o:ole="">
            <v:imagedata r:id="rId103" o:title=""/>
          </v:shape>
          <o:OLEObject Type="Embed" ProgID="Package" ShapeID="_x0000_i1068" DrawAspect="Icon" ObjectID="_1676184176" r:id="rId104"/>
        </w:object>
      </w:r>
    </w:p>
    <w:p w14:paraId="71C14231" w14:textId="77777777" w:rsidR="00F817C1" w:rsidRPr="000961F5" w:rsidRDefault="00F817C1" w:rsidP="00F817C1">
      <w:pPr>
        <w:ind w:left="0"/>
        <w:rPr>
          <w:lang w:eastAsia="x-none"/>
        </w:rPr>
      </w:pPr>
    </w:p>
    <w:p w14:paraId="0518FF38" w14:textId="19715E0F" w:rsidR="003F0DBF" w:rsidRPr="000961F5" w:rsidRDefault="003F0DBF" w:rsidP="003F0DBF">
      <w:pPr>
        <w:pStyle w:val="Heading4"/>
      </w:pPr>
      <w:bookmarkStart w:id="934" w:name="_Toc58341753"/>
      <w:bookmarkStart w:id="935" w:name="_Toc58418428"/>
      <w:bookmarkStart w:id="936" w:name="_Toc58602078"/>
      <w:bookmarkStart w:id="937" w:name="_Toc62722960"/>
      <w:bookmarkStart w:id="938" w:name="_Toc65058101"/>
      <w:bookmarkStart w:id="939" w:name="_Toc65138903"/>
      <w:bookmarkStart w:id="940" w:name="_Toc65145883"/>
      <w:r w:rsidRPr="000961F5">
        <w:t>Bank Indicator Master</w:t>
      </w:r>
      <w:bookmarkEnd w:id="934"/>
      <w:bookmarkEnd w:id="935"/>
      <w:bookmarkEnd w:id="936"/>
      <w:bookmarkEnd w:id="937"/>
      <w:bookmarkEnd w:id="938"/>
      <w:bookmarkEnd w:id="939"/>
      <w:bookmarkEnd w:id="940"/>
    </w:p>
    <w:p w14:paraId="2B03CCA7" w14:textId="77777777" w:rsidR="003F0DBF" w:rsidRPr="000961F5" w:rsidRDefault="003F0DBF" w:rsidP="003F0DBF">
      <w:pPr>
        <w:ind w:left="0"/>
        <w:rPr>
          <w:lang w:eastAsia="x-none"/>
        </w:rPr>
      </w:pPr>
    </w:p>
    <w:p w14:paraId="4BCEFD2E" w14:textId="77777777" w:rsidR="003F0DBF" w:rsidRPr="000961F5" w:rsidRDefault="003F0DBF" w:rsidP="003F0DBF">
      <w:pPr>
        <w:spacing w:after="0"/>
        <w:ind w:left="0"/>
        <w:jc w:val="left"/>
        <w:rPr>
          <w:b/>
        </w:rPr>
      </w:pPr>
      <w:r w:rsidRPr="000961F5">
        <w:rPr>
          <w:b/>
        </w:rPr>
        <w:t>File naming convention:</w:t>
      </w:r>
    </w:p>
    <w:tbl>
      <w:tblPr>
        <w:tblStyle w:val="TableGrid"/>
        <w:tblW w:w="4370" w:type="dxa"/>
        <w:tblLook w:val="04A0" w:firstRow="1" w:lastRow="0" w:firstColumn="1" w:lastColumn="0" w:noHBand="0" w:noVBand="1"/>
      </w:tblPr>
      <w:tblGrid>
        <w:gridCol w:w="1885"/>
        <w:gridCol w:w="2485"/>
      </w:tblGrid>
      <w:tr w:rsidR="003F0DBF" w:rsidRPr="000961F5" w14:paraId="5B528BF6" w14:textId="77777777" w:rsidTr="002B0661">
        <w:tc>
          <w:tcPr>
            <w:tcW w:w="1885" w:type="dxa"/>
            <w:shd w:val="clear" w:color="auto" w:fill="13426B"/>
          </w:tcPr>
          <w:p w14:paraId="5ED3B7BC" w14:textId="77777777" w:rsidR="003F0DBF" w:rsidRPr="000961F5" w:rsidRDefault="003F0DBF" w:rsidP="00067ECC">
            <w:pPr>
              <w:spacing w:after="39"/>
              <w:ind w:left="0"/>
              <w:jc w:val="left"/>
              <w:rPr>
                <w:b/>
                <w:lang w:eastAsia="x-none"/>
              </w:rPr>
            </w:pPr>
            <w:r w:rsidRPr="000961F5">
              <w:rPr>
                <w:b/>
                <w:lang w:eastAsia="x-none"/>
              </w:rPr>
              <w:t>Field Name</w:t>
            </w:r>
          </w:p>
        </w:tc>
        <w:tc>
          <w:tcPr>
            <w:tcW w:w="2485" w:type="dxa"/>
            <w:shd w:val="clear" w:color="auto" w:fill="13426B"/>
          </w:tcPr>
          <w:p w14:paraId="7B3C81F5" w14:textId="77777777" w:rsidR="003F0DBF" w:rsidRPr="000961F5" w:rsidRDefault="003F0DBF" w:rsidP="00067ECC">
            <w:pPr>
              <w:spacing w:after="39"/>
              <w:ind w:left="0"/>
              <w:jc w:val="left"/>
              <w:rPr>
                <w:b/>
                <w:lang w:eastAsia="x-none"/>
              </w:rPr>
            </w:pPr>
            <w:r w:rsidRPr="000961F5">
              <w:rPr>
                <w:b/>
                <w:lang w:eastAsia="x-none"/>
              </w:rPr>
              <w:t>Field Format</w:t>
            </w:r>
          </w:p>
        </w:tc>
      </w:tr>
      <w:tr w:rsidR="003F0DBF" w:rsidRPr="000961F5" w14:paraId="49BE7C39" w14:textId="77777777" w:rsidTr="002B0661">
        <w:tc>
          <w:tcPr>
            <w:tcW w:w="1885" w:type="dxa"/>
          </w:tcPr>
          <w:p w14:paraId="08D0553B" w14:textId="242674A3" w:rsidR="003F0DBF" w:rsidRPr="000961F5" w:rsidRDefault="003F0DBF" w:rsidP="00B22286">
            <w:pPr>
              <w:spacing w:after="39"/>
              <w:ind w:left="0"/>
              <w:jc w:val="left"/>
              <w:rPr>
                <w:lang w:eastAsia="x-none"/>
              </w:rPr>
            </w:pPr>
            <w:r w:rsidRPr="000961F5">
              <w:rPr>
                <w:lang w:eastAsia="x-none"/>
              </w:rPr>
              <w:t>FCS</w:t>
            </w:r>
            <w:r w:rsidR="00B22286" w:rsidRPr="000961F5">
              <w:rPr>
                <w:lang w:eastAsia="x-none"/>
              </w:rPr>
              <w:t>BKIND</w:t>
            </w:r>
            <w:r w:rsidRPr="000961F5">
              <w:rPr>
                <w:lang w:eastAsia="x-none"/>
              </w:rPr>
              <w:t>_FINI.CSV</w:t>
            </w:r>
          </w:p>
        </w:tc>
        <w:tc>
          <w:tcPr>
            <w:tcW w:w="2485" w:type="dxa"/>
          </w:tcPr>
          <w:p w14:paraId="3B626B63" w14:textId="77777777" w:rsidR="003F0DBF" w:rsidRPr="000961F5" w:rsidRDefault="003F0DBF" w:rsidP="00067ECC">
            <w:pPr>
              <w:spacing w:after="39"/>
              <w:ind w:left="0"/>
              <w:jc w:val="left"/>
              <w:rPr>
                <w:lang w:eastAsia="x-none"/>
              </w:rPr>
            </w:pPr>
            <w:r w:rsidRPr="000961F5">
              <w:rPr>
                <w:lang w:eastAsia="x-none"/>
              </w:rPr>
              <w:t>Fields delimited by semicolons</w:t>
            </w:r>
          </w:p>
        </w:tc>
      </w:tr>
    </w:tbl>
    <w:p w14:paraId="2BB06695" w14:textId="77777777" w:rsidR="003F0DBF" w:rsidRPr="000961F5" w:rsidRDefault="003F0DBF" w:rsidP="003F0DBF">
      <w:pPr>
        <w:ind w:left="0"/>
        <w:rPr>
          <w:b/>
          <w:lang w:eastAsia="x-none"/>
        </w:rPr>
      </w:pPr>
    </w:p>
    <w:p w14:paraId="295C2DBC" w14:textId="77777777" w:rsidR="003F0DBF" w:rsidRPr="000961F5" w:rsidRDefault="003F0DBF" w:rsidP="003F0DBF">
      <w:pPr>
        <w:ind w:left="0"/>
        <w:rPr>
          <w:b/>
          <w:lang w:eastAsia="x-none"/>
        </w:rPr>
      </w:pPr>
      <w:r w:rsidRPr="000961F5">
        <w:rPr>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3F0DBF" w:rsidRPr="000961F5" w14:paraId="5062340F" w14:textId="77777777" w:rsidTr="00067ECC">
        <w:tc>
          <w:tcPr>
            <w:tcW w:w="2972" w:type="dxa"/>
            <w:shd w:val="clear" w:color="auto" w:fill="13426B"/>
          </w:tcPr>
          <w:p w14:paraId="50534356" w14:textId="77777777" w:rsidR="003F0DBF" w:rsidRPr="000961F5" w:rsidRDefault="003F0DBF" w:rsidP="00067ECC">
            <w:pPr>
              <w:spacing w:after="39"/>
              <w:ind w:left="0"/>
              <w:jc w:val="left"/>
              <w:rPr>
                <w:b/>
                <w:lang w:eastAsia="x-none"/>
              </w:rPr>
            </w:pPr>
            <w:r w:rsidRPr="000961F5">
              <w:rPr>
                <w:b/>
                <w:lang w:eastAsia="x-none"/>
              </w:rPr>
              <w:t>Field Name</w:t>
            </w:r>
          </w:p>
        </w:tc>
        <w:tc>
          <w:tcPr>
            <w:tcW w:w="1276" w:type="dxa"/>
            <w:shd w:val="clear" w:color="auto" w:fill="13426B"/>
          </w:tcPr>
          <w:p w14:paraId="254B235E" w14:textId="77777777" w:rsidR="003F0DBF" w:rsidRPr="000961F5" w:rsidRDefault="003F0DBF" w:rsidP="00067ECC">
            <w:pPr>
              <w:spacing w:after="39"/>
              <w:ind w:left="0"/>
              <w:jc w:val="left"/>
              <w:rPr>
                <w:b/>
                <w:lang w:eastAsia="x-none"/>
              </w:rPr>
            </w:pPr>
            <w:r w:rsidRPr="000961F5">
              <w:rPr>
                <w:b/>
                <w:lang w:eastAsia="x-none"/>
              </w:rPr>
              <w:t>Field Format</w:t>
            </w:r>
          </w:p>
        </w:tc>
        <w:tc>
          <w:tcPr>
            <w:tcW w:w="6237" w:type="dxa"/>
            <w:shd w:val="clear" w:color="auto" w:fill="13426B"/>
          </w:tcPr>
          <w:p w14:paraId="4E98A0EB" w14:textId="77777777" w:rsidR="003F0DBF" w:rsidRPr="000961F5" w:rsidRDefault="003F0DBF" w:rsidP="00067ECC">
            <w:pPr>
              <w:spacing w:after="39"/>
              <w:ind w:left="0"/>
              <w:jc w:val="left"/>
              <w:rPr>
                <w:b/>
                <w:lang w:eastAsia="x-none"/>
              </w:rPr>
            </w:pPr>
            <w:r w:rsidRPr="000961F5">
              <w:rPr>
                <w:b/>
                <w:lang w:eastAsia="x-none"/>
              </w:rPr>
              <w:t>Description</w:t>
            </w:r>
          </w:p>
        </w:tc>
      </w:tr>
      <w:tr w:rsidR="003F0DBF" w:rsidRPr="000961F5" w14:paraId="0FEB2DCF" w14:textId="77777777" w:rsidTr="00067ECC">
        <w:tc>
          <w:tcPr>
            <w:tcW w:w="2972" w:type="dxa"/>
          </w:tcPr>
          <w:p w14:paraId="6273F15F" w14:textId="77777777" w:rsidR="003F0DBF" w:rsidRPr="000961F5" w:rsidRDefault="003F0DBF" w:rsidP="00067ECC">
            <w:pPr>
              <w:spacing w:after="39"/>
              <w:ind w:left="0"/>
              <w:jc w:val="left"/>
              <w:rPr>
                <w:lang w:eastAsia="x-none"/>
              </w:rPr>
            </w:pPr>
            <w:r w:rsidRPr="000961F5">
              <w:rPr>
                <w:b/>
                <w:lang w:val="en-US" w:eastAsia="zh-TW"/>
              </w:rPr>
              <w:t>Key</w:t>
            </w:r>
          </w:p>
        </w:tc>
        <w:tc>
          <w:tcPr>
            <w:tcW w:w="1276" w:type="dxa"/>
          </w:tcPr>
          <w:p w14:paraId="14FFC61F" w14:textId="77777777" w:rsidR="003F0DBF" w:rsidRPr="000961F5" w:rsidRDefault="003F0DBF" w:rsidP="00067ECC">
            <w:pPr>
              <w:spacing w:after="39"/>
              <w:ind w:left="0"/>
              <w:jc w:val="left"/>
              <w:rPr>
                <w:lang w:eastAsia="x-none"/>
              </w:rPr>
            </w:pPr>
            <w:r w:rsidRPr="000961F5">
              <w:rPr>
                <w:lang w:eastAsia="x-none"/>
              </w:rPr>
              <w:t>9(1)</w:t>
            </w:r>
          </w:p>
        </w:tc>
        <w:tc>
          <w:tcPr>
            <w:tcW w:w="6237" w:type="dxa"/>
          </w:tcPr>
          <w:p w14:paraId="3360495C" w14:textId="77777777" w:rsidR="003F0DBF" w:rsidRPr="000961F5" w:rsidRDefault="003F0DBF" w:rsidP="00067ECC">
            <w:pPr>
              <w:spacing w:after="39"/>
              <w:ind w:left="0"/>
              <w:jc w:val="left"/>
              <w:rPr>
                <w:lang w:eastAsia="x-none"/>
              </w:rPr>
            </w:pPr>
            <w:r w:rsidRPr="000961F5">
              <w:rPr>
                <w:lang w:eastAsia="x-none"/>
              </w:rPr>
              <w:t>Always ‘</w:t>
            </w:r>
            <w:r w:rsidRPr="002B0661">
              <w:rPr>
                <w:b/>
                <w:lang w:eastAsia="x-none"/>
              </w:rPr>
              <w:t>0</w:t>
            </w:r>
            <w:r w:rsidRPr="000961F5">
              <w:rPr>
                <w:lang w:eastAsia="x-none"/>
              </w:rPr>
              <w:t>’ for header record</w:t>
            </w:r>
          </w:p>
        </w:tc>
      </w:tr>
      <w:tr w:rsidR="003F0DBF" w:rsidRPr="000961F5" w14:paraId="18E163B5" w14:textId="77777777" w:rsidTr="00067ECC">
        <w:tc>
          <w:tcPr>
            <w:tcW w:w="2972" w:type="dxa"/>
          </w:tcPr>
          <w:p w14:paraId="4C491A71" w14:textId="77777777" w:rsidR="003F0DBF" w:rsidRPr="000961F5" w:rsidRDefault="003F0DBF" w:rsidP="00067ECC">
            <w:pPr>
              <w:spacing w:after="39"/>
              <w:ind w:left="0"/>
              <w:jc w:val="left"/>
              <w:rPr>
                <w:lang w:eastAsia="x-none"/>
              </w:rPr>
            </w:pPr>
            <w:r w:rsidRPr="000961F5">
              <w:rPr>
                <w:b/>
                <w:lang w:val="en-US" w:eastAsia="zh-TW"/>
              </w:rPr>
              <w:t>File Header Name</w:t>
            </w:r>
          </w:p>
        </w:tc>
        <w:tc>
          <w:tcPr>
            <w:tcW w:w="1276" w:type="dxa"/>
          </w:tcPr>
          <w:p w14:paraId="2B883C64" w14:textId="4E0D96E4" w:rsidR="003F0DBF" w:rsidRPr="000961F5" w:rsidRDefault="003F0DBF" w:rsidP="00067ECC">
            <w:pPr>
              <w:spacing w:after="39"/>
              <w:ind w:left="0"/>
              <w:jc w:val="left"/>
              <w:rPr>
                <w:lang w:eastAsia="x-none"/>
              </w:rPr>
            </w:pPr>
            <w:r w:rsidRPr="000961F5">
              <w:rPr>
                <w:lang w:eastAsia="x-none"/>
              </w:rPr>
              <w:t>X(</w:t>
            </w:r>
            <w:r w:rsidR="005A514A" w:rsidRPr="000961F5">
              <w:rPr>
                <w:lang w:eastAsia="x-none"/>
              </w:rPr>
              <w:t>30</w:t>
            </w:r>
            <w:r w:rsidRPr="000961F5">
              <w:rPr>
                <w:lang w:eastAsia="x-none"/>
              </w:rPr>
              <w:t>)</w:t>
            </w:r>
          </w:p>
        </w:tc>
        <w:tc>
          <w:tcPr>
            <w:tcW w:w="6237" w:type="dxa"/>
          </w:tcPr>
          <w:p w14:paraId="4CBFED0F" w14:textId="32FECBFB" w:rsidR="005A514A" w:rsidRPr="000961F5" w:rsidRDefault="003F0DBF" w:rsidP="003F0DBF">
            <w:pPr>
              <w:spacing w:after="39"/>
              <w:ind w:left="0"/>
              <w:jc w:val="left"/>
              <w:rPr>
                <w:lang w:eastAsia="x-none"/>
              </w:rPr>
            </w:pPr>
            <w:r w:rsidRPr="000961F5">
              <w:rPr>
                <w:lang w:eastAsia="x-none"/>
              </w:rPr>
              <w:t>Always ‘</w:t>
            </w:r>
            <w:r w:rsidR="005A514A" w:rsidRPr="002B0661">
              <w:rPr>
                <w:b/>
                <w:lang w:eastAsia="x-none"/>
              </w:rPr>
              <w:t>BANK INDICATOR MASTER</w:t>
            </w:r>
            <w:r w:rsidRPr="000961F5">
              <w:rPr>
                <w:lang w:eastAsia="x-none"/>
              </w:rPr>
              <w:t>’</w:t>
            </w:r>
          </w:p>
          <w:p w14:paraId="24818BEA" w14:textId="6D14363A" w:rsidR="003F0DBF" w:rsidRPr="000961F5" w:rsidRDefault="005A514A" w:rsidP="003F0DBF">
            <w:pPr>
              <w:spacing w:after="39"/>
              <w:ind w:left="0"/>
              <w:jc w:val="left"/>
              <w:rPr>
                <w:lang w:eastAsia="x-none"/>
              </w:rPr>
            </w:pPr>
            <w:r w:rsidRPr="000961F5">
              <w:rPr>
                <w:lang w:eastAsia="x-none"/>
              </w:rPr>
              <w:t>Left justify with trailing SPACE</w:t>
            </w:r>
          </w:p>
        </w:tc>
      </w:tr>
      <w:tr w:rsidR="003F0DBF" w:rsidRPr="000961F5" w14:paraId="020D0B9B" w14:textId="77777777" w:rsidTr="00067ECC">
        <w:tc>
          <w:tcPr>
            <w:tcW w:w="2972" w:type="dxa"/>
          </w:tcPr>
          <w:p w14:paraId="19BAC61C" w14:textId="77777777" w:rsidR="003F0DBF" w:rsidRPr="000961F5" w:rsidRDefault="003F0DBF" w:rsidP="00067ECC">
            <w:pPr>
              <w:spacing w:after="39"/>
              <w:ind w:left="0"/>
              <w:jc w:val="left"/>
              <w:rPr>
                <w:lang w:eastAsia="x-none"/>
              </w:rPr>
            </w:pPr>
            <w:r w:rsidRPr="000961F5">
              <w:rPr>
                <w:b/>
                <w:lang w:val="en-US" w:eastAsia="zh-TW"/>
              </w:rPr>
              <w:t>File Date</w:t>
            </w:r>
          </w:p>
        </w:tc>
        <w:tc>
          <w:tcPr>
            <w:tcW w:w="1276" w:type="dxa"/>
          </w:tcPr>
          <w:p w14:paraId="2D4EF238" w14:textId="77777777" w:rsidR="003F0DBF" w:rsidRPr="000961F5" w:rsidRDefault="003F0DBF" w:rsidP="00067ECC">
            <w:pPr>
              <w:spacing w:after="39"/>
              <w:ind w:left="0"/>
              <w:jc w:val="left"/>
              <w:rPr>
                <w:lang w:eastAsia="x-none"/>
              </w:rPr>
            </w:pPr>
            <w:r w:rsidRPr="000961F5">
              <w:rPr>
                <w:lang w:eastAsia="x-none"/>
              </w:rPr>
              <w:t>X(10)</w:t>
            </w:r>
          </w:p>
        </w:tc>
        <w:tc>
          <w:tcPr>
            <w:tcW w:w="6237" w:type="dxa"/>
          </w:tcPr>
          <w:p w14:paraId="48AF2436" w14:textId="77777777" w:rsidR="003F0DBF" w:rsidRPr="000961F5" w:rsidRDefault="003F0DBF" w:rsidP="00067ECC">
            <w:pPr>
              <w:spacing w:after="39"/>
              <w:ind w:left="0"/>
              <w:jc w:val="left"/>
              <w:rPr>
                <w:lang w:eastAsia="x-none"/>
              </w:rPr>
            </w:pPr>
            <w:r w:rsidRPr="000961F5">
              <w:rPr>
                <w:lang w:eastAsia="x-none"/>
              </w:rPr>
              <w:t>File generation date, in “YYYY-MM-DD” format</w:t>
            </w:r>
          </w:p>
        </w:tc>
      </w:tr>
      <w:tr w:rsidR="003F0DBF" w:rsidRPr="000961F5" w14:paraId="0E3F4AC6" w14:textId="77777777" w:rsidTr="00067ECC">
        <w:tc>
          <w:tcPr>
            <w:tcW w:w="2972" w:type="dxa"/>
          </w:tcPr>
          <w:p w14:paraId="4982E092" w14:textId="77777777" w:rsidR="003F0DBF" w:rsidRPr="000961F5" w:rsidRDefault="003F0DBF" w:rsidP="00067ECC">
            <w:pPr>
              <w:spacing w:after="39"/>
              <w:ind w:left="0"/>
              <w:jc w:val="left"/>
              <w:rPr>
                <w:lang w:eastAsia="x-none"/>
              </w:rPr>
            </w:pPr>
            <w:r w:rsidRPr="000961F5">
              <w:rPr>
                <w:b/>
                <w:lang w:val="en-US" w:eastAsia="zh-TW"/>
              </w:rPr>
              <w:t>File Time</w:t>
            </w:r>
          </w:p>
        </w:tc>
        <w:tc>
          <w:tcPr>
            <w:tcW w:w="1276" w:type="dxa"/>
          </w:tcPr>
          <w:p w14:paraId="3CEE21C6" w14:textId="77777777" w:rsidR="003F0DBF" w:rsidRPr="000961F5" w:rsidRDefault="003F0DBF" w:rsidP="00067ECC">
            <w:pPr>
              <w:spacing w:after="39"/>
              <w:ind w:left="0"/>
              <w:jc w:val="left"/>
              <w:rPr>
                <w:lang w:eastAsia="x-none"/>
              </w:rPr>
            </w:pPr>
            <w:r w:rsidRPr="000961F5">
              <w:rPr>
                <w:lang w:eastAsia="x-none"/>
              </w:rPr>
              <w:t>X(8)</w:t>
            </w:r>
          </w:p>
        </w:tc>
        <w:tc>
          <w:tcPr>
            <w:tcW w:w="6237" w:type="dxa"/>
          </w:tcPr>
          <w:p w14:paraId="16928685" w14:textId="73E4253C" w:rsidR="003F0DBF" w:rsidRPr="000961F5" w:rsidRDefault="003F0DBF" w:rsidP="005A514A">
            <w:pPr>
              <w:spacing w:after="39"/>
              <w:ind w:left="0"/>
              <w:jc w:val="left"/>
              <w:rPr>
                <w:lang w:eastAsia="x-none"/>
              </w:rPr>
            </w:pPr>
            <w:r w:rsidRPr="000961F5">
              <w:rPr>
                <w:lang w:eastAsia="x-none"/>
              </w:rPr>
              <w:t>File generation time, in “</w:t>
            </w:r>
            <w:r w:rsidR="005A514A" w:rsidRPr="000961F5">
              <w:rPr>
                <w:lang w:eastAsia="x-none"/>
              </w:rPr>
              <w:t>hh.mm.ss</w:t>
            </w:r>
            <w:r w:rsidRPr="000961F5">
              <w:rPr>
                <w:lang w:eastAsia="x-none"/>
              </w:rPr>
              <w:t>” format</w:t>
            </w:r>
          </w:p>
        </w:tc>
      </w:tr>
      <w:tr w:rsidR="003F0DBF" w:rsidRPr="000961F5" w14:paraId="65E6C2B4" w14:textId="77777777" w:rsidTr="00067ECC">
        <w:tc>
          <w:tcPr>
            <w:tcW w:w="2972" w:type="dxa"/>
          </w:tcPr>
          <w:p w14:paraId="2D245916" w14:textId="77777777" w:rsidR="003F0DBF" w:rsidRPr="000961F5" w:rsidRDefault="003F0DBF" w:rsidP="00067ECC">
            <w:pPr>
              <w:spacing w:after="39"/>
              <w:ind w:left="0"/>
              <w:jc w:val="left"/>
              <w:rPr>
                <w:lang w:eastAsia="x-none"/>
              </w:rPr>
            </w:pPr>
            <w:r w:rsidRPr="000961F5">
              <w:rPr>
                <w:b/>
                <w:lang w:val="en-US" w:eastAsia="zh-TW"/>
              </w:rPr>
              <w:t>Filler</w:t>
            </w:r>
          </w:p>
        </w:tc>
        <w:tc>
          <w:tcPr>
            <w:tcW w:w="1276" w:type="dxa"/>
          </w:tcPr>
          <w:p w14:paraId="667A5B96" w14:textId="127572D3" w:rsidR="003F0DBF" w:rsidRPr="000961F5" w:rsidRDefault="003F0DBF" w:rsidP="00067ECC">
            <w:pPr>
              <w:spacing w:after="39"/>
              <w:ind w:left="0"/>
              <w:jc w:val="left"/>
              <w:rPr>
                <w:lang w:eastAsia="x-none"/>
              </w:rPr>
            </w:pPr>
            <w:r w:rsidRPr="000961F5">
              <w:rPr>
                <w:lang w:eastAsia="x-none"/>
              </w:rPr>
              <w:t>X(</w:t>
            </w:r>
            <w:r w:rsidR="005A514A" w:rsidRPr="000961F5">
              <w:rPr>
                <w:lang w:eastAsia="x-none"/>
              </w:rPr>
              <w:t>31</w:t>
            </w:r>
            <w:r w:rsidRPr="000961F5">
              <w:rPr>
                <w:lang w:eastAsia="x-none"/>
              </w:rPr>
              <w:t>)</w:t>
            </w:r>
          </w:p>
        </w:tc>
        <w:tc>
          <w:tcPr>
            <w:tcW w:w="6237" w:type="dxa"/>
          </w:tcPr>
          <w:p w14:paraId="7F1864FA" w14:textId="68BA9A61" w:rsidR="003F0DBF" w:rsidRPr="000961F5" w:rsidRDefault="005A514A" w:rsidP="00067ECC">
            <w:pPr>
              <w:spacing w:after="39"/>
              <w:ind w:left="0"/>
              <w:jc w:val="left"/>
              <w:rPr>
                <w:lang w:eastAsia="x-none"/>
              </w:rPr>
            </w:pPr>
            <w:r w:rsidRPr="000961F5">
              <w:rPr>
                <w:lang w:eastAsia="x-none"/>
              </w:rPr>
              <w:t>Always SPACE</w:t>
            </w:r>
          </w:p>
        </w:tc>
      </w:tr>
    </w:tbl>
    <w:p w14:paraId="60C86534" w14:textId="77777777" w:rsidR="003F0DBF" w:rsidRPr="000961F5" w:rsidRDefault="003F0DBF" w:rsidP="003F0DBF">
      <w:pPr>
        <w:ind w:left="0"/>
        <w:rPr>
          <w:b/>
          <w:lang w:eastAsia="x-none"/>
        </w:rPr>
      </w:pPr>
    </w:p>
    <w:p w14:paraId="02DF78BA" w14:textId="77777777" w:rsidR="003F0DBF" w:rsidRPr="000961F5" w:rsidRDefault="003F0DBF" w:rsidP="003F0DBF">
      <w:pPr>
        <w:ind w:left="0"/>
        <w:rPr>
          <w:b/>
          <w:lang w:eastAsia="x-none"/>
        </w:rPr>
      </w:pPr>
      <w:r w:rsidRPr="000961F5">
        <w:rPr>
          <w:b/>
          <w:lang w:eastAsia="x-none"/>
        </w:rPr>
        <w:lastRenderedPageBreak/>
        <w:t>Detailed record:</w:t>
      </w:r>
    </w:p>
    <w:tbl>
      <w:tblPr>
        <w:tblStyle w:val="TableGrid"/>
        <w:tblW w:w="10485" w:type="dxa"/>
        <w:tblLook w:val="04A0" w:firstRow="1" w:lastRow="0" w:firstColumn="1" w:lastColumn="0" w:noHBand="0" w:noVBand="1"/>
      </w:tblPr>
      <w:tblGrid>
        <w:gridCol w:w="2972"/>
        <w:gridCol w:w="1276"/>
        <w:gridCol w:w="6237"/>
      </w:tblGrid>
      <w:tr w:rsidR="003F0DBF" w:rsidRPr="000961F5" w14:paraId="0BE2E2FD" w14:textId="77777777" w:rsidTr="00067ECC">
        <w:tc>
          <w:tcPr>
            <w:tcW w:w="2972" w:type="dxa"/>
            <w:shd w:val="clear" w:color="auto" w:fill="13426B"/>
          </w:tcPr>
          <w:p w14:paraId="52271C36" w14:textId="77777777" w:rsidR="003F0DBF" w:rsidRPr="000961F5" w:rsidRDefault="003F0DBF" w:rsidP="00067ECC">
            <w:pPr>
              <w:spacing w:after="39"/>
              <w:ind w:left="0"/>
              <w:jc w:val="left"/>
              <w:rPr>
                <w:b/>
                <w:lang w:eastAsia="x-none"/>
              </w:rPr>
            </w:pPr>
            <w:r w:rsidRPr="000961F5">
              <w:rPr>
                <w:b/>
                <w:lang w:eastAsia="x-none"/>
              </w:rPr>
              <w:t>Field Name</w:t>
            </w:r>
          </w:p>
        </w:tc>
        <w:tc>
          <w:tcPr>
            <w:tcW w:w="1276" w:type="dxa"/>
            <w:shd w:val="clear" w:color="auto" w:fill="13426B"/>
          </w:tcPr>
          <w:p w14:paraId="417216A4" w14:textId="77777777" w:rsidR="003F0DBF" w:rsidRPr="000961F5" w:rsidRDefault="003F0DBF" w:rsidP="00067ECC">
            <w:pPr>
              <w:spacing w:after="39"/>
              <w:ind w:left="0"/>
              <w:jc w:val="left"/>
              <w:rPr>
                <w:b/>
                <w:lang w:eastAsia="x-none"/>
              </w:rPr>
            </w:pPr>
            <w:r w:rsidRPr="000961F5">
              <w:rPr>
                <w:b/>
                <w:lang w:eastAsia="x-none"/>
              </w:rPr>
              <w:t>Field Format</w:t>
            </w:r>
          </w:p>
        </w:tc>
        <w:tc>
          <w:tcPr>
            <w:tcW w:w="6237" w:type="dxa"/>
            <w:shd w:val="clear" w:color="auto" w:fill="13426B"/>
          </w:tcPr>
          <w:p w14:paraId="50DB65F2" w14:textId="77777777" w:rsidR="003F0DBF" w:rsidRPr="000961F5" w:rsidRDefault="003F0DBF" w:rsidP="00067ECC">
            <w:pPr>
              <w:spacing w:after="39"/>
              <w:ind w:left="0"/>
              <w:jc w:val="left"/>
              <w:rPr>
                <w:b/>
                <w:lang w:eastAsia="x-none"/>
              </w:rPr>
            </w:pPr>
            <w:r w:rsidRPr="000961F5">
              <w:rPr>
                <w:b/>
                <w:lang w:eastAsia="x-none"/>
              </w:rPr>
              <w:t>Description</w:t>
            </w:r>
          </w:p>
        </w:tc>
      </w:tr>
      <w:tr w:rsidR="003F0DBF" w:rsidRPr="000961F5" w14:paraId="63F1E70B" w14:textId="77777777" w:rsidTr="00067ECC">
        <w:tc>
          <w:tcPr>
            <w:tcW w:w="2972" w:type="dxa"/>
            <w:vAlign w:val="bottom"/>
          </w:tcPr>
          <w:p w14:paraId="1A2AB0DF" w14:textId="20C710EF" w:rsidR="003F0DBF" w:rsidRPr="002B0661" w:rsidRDefault="003F0DBF" w:rsidP="003F0DBF">
            <w:pPr>
              <w:spacing w:after="39"/>
              <w:ind w:left="0"/>
              <w:jc w:val="left"/>
              <w:rPr>
                <w:b/>
                <w:lang w:eastAsia="x-none"/>
              </w:rPr>
            </w:pPr>
            <w:r w:rsidRPr="002B0661">
              <w:rPr>
                <w:b/>
                <w:color w:val="000000"/>
              </w:rPr>
              <w:t>Key</w:t>
            </w:r>
          </w:p>
        </w:tc>
        <w:tc>
          <w:tcPr>
            <w:tcW w:w="1276" w:type="dxa"/>
            <w:vAlign w:val="bottom"/>
          </w:tcPr>
          <w:p w14:paraId="72D00DE3" w14:textId="11FDEEA9" w:rsidR="003F0DBF" w:rsidRPr="000961F5" w:rsidRDefault="003F0DBF" w:rsidP="003F0DBF">
            <w:pPr>
              <w:spacing w:after="39"/>
              <w:ind w:left="0"/>
              <w:jc w:val="left"/>
              <w:rPr>
                <w:lang w:eastAsia="x-none"/>
              </w:rPr>
            </w:pPr>
            <w:r w:rsidRPr="000961F5">
              <w:rPr>
                <w:color w:val="000000"/>
              </w:rPr>
              <w:t>9(1)</w:t>
            </w:r>
          </w:p>
        </w:tc>
        <w:tc>
          <w:tcPr>
            <w:tcW w:w="6237" w:type="dxa"/>
          </w:tcPr>
          <w:p w14:paraId="32B1A41E" w14:textId="364B4099" w:rsidR="003F0DBF" w:rsidRPr="000961F5" w:rsidRDefault="003F0DBF" w:rsidP="003F0DBF">
            <w:pPr>
              <w:spacing w:after="0"/>
              <w:ind w:left="0"/>
              <w:rPr>
                <w:lang w:val="en-US" w:eastAsia="zh-TW"/>
              </w:rPr>
            </w:pPr>
            <w:r w:rsidRPr="000961F5">
              <w:rPr>
                <w:lang w:val="en-US" w:eastAsia="zh-TW"/>
              </w:rPr>
              <w:t>Always ‘</w:t>
            </w:r>
            <w:r w:rsidRPr="000961F5">
              <w:rPr>
                <w:b/>
                <w:lang w:val="en-US" w:eastAsia="zh-TW"/>
              </w:rPr>
              <w:t>1</w:t>
            </w:r>
            <w:r w:rsidRPr="000961F5">
              <w:rPr>
                <w:lang w:val="en-US" w:eastAsia="zh-TW"/>
              </w:rPr>
              <w:t xml:space="preserve">’ for </w:t>
            </w:r>
            <w:r w:rsidRPr="002B0661">
              <w:rPr>
                <w:lang w:val="en-US" w:eastAsia="zh-TW"/>
              </w:rPr>
              <w:t>Detail Record</w:t>
            </w:r>
          </w:p>
        </w:tc>
      </w:tr>
      <w:tr w:rsidR="003F0DBF" w:rsidRPr="000961F5" w14:paraId="4576AFF4" w14:textId="77777777" w:rsidTr="00067ECC">
        <w:tc>
          <w:tcPr>
            <w:tcW w:w="2972" w:type="dxa"/>
            <w:vAlign w:val="bottom"/>
          </w:tcPr>
          <w:p w14:paraId="52396A29" w14:textId="0FE15D72" w:rsidR="003F0DBF" w:rsidRPr="002B0661" w:rsidRDefault="003F0DBF" w:rsidP="003F0DBF">
            <w:pPr>
              <w:spacing w:after="39"/>
              <w:ind w:left="0"/>
              <w:jc w:val="left"/>
              <w:rPr>
                <w:b/>
                <w:lang w:eastAsia="x-none"/>
              </w:rPr>
            </w:pPr>
            <w:r w:rsidRPr="002B0661">
              <w:rPr>
                <w:b/>
                <w:color w:val="000000"/>
              </w:rPr>
              <w:t>Bank HKAB Code</w:t>
            </w:r>
          </w:p>
        </w:tc>
        <w:tc>
          <w:tcPr>
            <w:tcW w:w="1276" w:type="dxa"/>
            <w:vAlign w:val="bottom"/>
          </w:tcPr>
          <w:p w14:paraId="7FAA8693" w14:textId="55B989FB" w:rsidR="003F0DBF" w:rsidRPr="000961F5" w:rsidRDefault="003F0DBF" w:rsidP="003F0DBF">
            <w:pPr>
              <w:spacing w:after="39"/>
              <w:ind w:left="0"/>
              <w:jc w:val="left"/>
              <w:rPr>
                <w:lang w:eastAsia="x-none"/>
              </w:rPr>
            </w:pPr>
            <w:r w:rsidRPr="000961F5">
              <w:rPr>
                <w:color w:val="000000"/>
              </w:rPr>
              <w:t>X(3)</w:t>
            </w:r>
          </w:p>
        </w:tc>
        <w:tc>
          <w:tcPr>
            <w:tcW w:w="6237" w:type="dxa"/>
          </w:tcPr>
          <w:p w14:paraId="4BF9B3E2" w14:textId="0539736A" w:rsidR="003F0DBF" w:rsidRPr="000961F5" w:rsidRDefault="003F0DBF" w:rsidP="003F0DBF">
            <w:pPr>
              <w:spacing w:after="39"/>
              <w:ind w:left="0"/>
              <w:jc w:val="left"/>
              <w:rPr>
                <w:lang w:eastAsia="x-none"/>
              </w:rPr>
            </w:pPr>
          </w:p>
        </w:tc>
      </w:tr>
      <w:tr w:rsidR="003F0DBF" w:rsidRPr="000961F5" w14:paraId="257BF4ED" w14:textId="77777777" w:rsidTr="00067ECC">
        <w:tc>
          <w:tcPr>
            <w:tcW w:w="2972" w:type="dxa"/>
            <w:vAlign w:val="bottom"/>
          </w:tcPr>
          <w:p w14:paraId="75490F16" w14:textId="53CA8FDE" w:rsidR="003F0DBF" w:rsidRPr="002B0661" w:rsidRDefault="003F0DBF" w:rsidP="003F0DBF">
            <w:pPr>
              <w:spacing w:after="39"/>
              <w:ind w:left="0"/>
              <w:jc w:val="left"/>
              <w:rPr>
                <w:b/>
                <w:lang w:eastAsia="x-none"/>
              </w:rPr>
            </w:pPr>
            <w:r w:rsidRPr="002B0661">
              <w:rPr>
                <w:b/>
                <w:color w:val="000000"/>
              </w:rPr>
              <w:t>Currency</w:t>
            </w:r>
          </w:p>
        </w:tc>
        <w:tc>
          <w:tcPr>
            <w:tcW w:w="1276" w:type="dxa"/>
            <w:vAlign w:val="bottom"/>
          </w:tcPr>
          <w:p w14:paraId="0ED4AAF8" w14:textId="49EF520D" w:rsidR="003F0DBF" w:rsidRPr="000961F5" w:rsidRDefault="003F0DBF" w:rsidP="003F0DBF">
            <w:pPr>
              <w:spacing w:after="39"/>
              <w:ind w:left="0"/>
              <w:jc w:val="left"/>
              <w:rPr>
                <w:lang w:eastAsia="x-none"/>
              </w:rPr>
            </w:pPr>
            <w:r w:rsidRPr="000961F5">
              <w:rPr>
                <w:color w:val="000000"/>
              </w:rPr>
              <w:t>X(3)</w:t>
            </w:r>
          </w:p>
        </w:tc>
        <w:tc>
          <w:tcPr>
            <w:tcW w:w="6237" w:type="dxa"/>
          </w:tcPr>
          <w:p w14:paraId="09DAAF18" w14:textId="6D57C244" w:rsidR="003F0DBF" w:rsidRPr="000961F5" w:rsidRDefault="003F0DBF" w:rsidP="003F0DBF">
            <w:pPr>
              <w:spacing w:after="39"/>
              <w:ind w:left="0"/>
              <w:jc w:val="left"/>
              <w:rPr>
                <w:lang w:eastAsia="x-none"/>
              </w:rPr>
            </w:pPr>
          </w:p>
        </w:tc>
      </w:tr>
      <w:tr w:rsidR="003F0DBF" w:rsidRPr="000961F5" w14:paraId="42B69D87" w14:textId="77777777" w:rsidTr="00067ECC">
        <w:tc>
          <w:tcPr>
            <w:tcW w:w="2972" w:type="dxa"/>
            <w:vAlign w:val="bottom"/>
          </w:tcPr>
          <w:p w14:paraId="1F6FED55" w14:textId="1CFE0CFF" w:rsidR="003F0DBF" w:rsidRPr="002B0661" w:rsidRDefault="003F0DBF" w:rsidP="003F0DBF">
            <w:pPr>
              <w:spacing w:after="39"/>
              <w:ind w:left="0"/>
              <w:jc w:val="left"/>
              <w:rPr>
                <w:b/>
                <w:lang w:eastAsia="x-none"/>
              </w:rPr>
            </w:pPr>
            <w:r w:rsidRPr="002B0661">
              <w:rPr>
                <w:b/>
                <w:color w:val="000000"/>
              </w:rPr>
              <w:t>Support Non-IP Service Indicator</w:t>
            </w:r>
          </w:p>
        </w:tc>
        <w:tc>
          <w:tcPr>
            <w:tcW w:w="1276" w:type="dxa"/>
            <w:vAlign w:val="bottom"/>
          </w:tcPr>
          <w:p w14:paraId="23F0A96D" w14:textId="7D2B9DD4" w:rsidR="003F0DBF" w:rsidRPr="000961F5" w:rsidRDefault="003F0DBF" w:rsidP="003F0DBF">
            <w:pPr>
              <w:spacing w:after="39"/>
              <w:ind w:left="0"/>
              <w:jc w:val="left"/>
              <w:rPr>
                <w:lang w:eastAsia="x-none"/>
              </w:rPr>
            </w:pPr>
            <w:r w:rsidRPr="000961F5">
              <w:rPr>
                <w:color w:val="000000"/>
              </w:rPr>
              <w:t>X(1)</w:t>
            </w:r>
          </w:p>
        </w:tc>
        <w:tc>
          <w:tcPr>
            <w:tcW w:w="6237" w:type="dxa"/>
          </w:tcPr>
          <w:p w14:paraId="1284BC0F" w14:textId="77777777" w:rsidR="003F0DBF" w:rsidRPr="000961F5" w:rsidRDefault="003F0DBF" w:rsidP="003F0DBF">
            <w:pPr>
              <w:spacing w:after="0"/>
              <w:ind w:left="0"/>
              <w:rPr>
                <w:lang w:val="en-US" w:eastAsia="zh-TW"/>
              </w:rPr>
            </w:pPr>
            <w:r w:rsidRPr="000961F5">
              <w:rPr>
                <w:lang w:val="en-US" w:eastAsia="zh-TW"/>
              </w:rPr>
              <w:t>‘</w:t>
            </w:r>
            <w:r w:rsidRPr="000961F5">
              <w:rPr>
                <w:b/>
                <w:lang w:val="en-US" w:eastAsia="zh-TW"/>
              </w:rPr>
              <w:t>Y</w:t>
            </w:r>
            <w:r w:rsidRPr="000961F5">
              <w:rPr>
                <w:lang w:val="en-US" w:eastAsia="zh-TW"/>
              </w:rPr>
              <w:t>’ – Yes</w:t>
            </w:r>
          </w:p>
          <w:p w14:paraId="62A08261" w14:textId="092F5422" w:rsidR="003F0DBF" w:rsidRPr="000961F5" w:rsidRDefault="003F0DBF" w:rsidP="003F0DBF">
            <w:pPr>
              <w:spacing w:after="39"/>
              <w:ind w:left="0"/>
              <w:jc w:val="left"/>
              <w:rPr>
                <w:lang w:eastAsia="x-none"/>
              </w:rPr>
            </w:pPr>
            <w:r w:rsidRPr="000961F5">
              <w:rPr>
                <w:lang w:val="en-US" w:eastAsia="zh-TW"/>
              </w:rPr>
              <w:t>‘</w:t>
            </w:r>
            <w:r w:rsidRPr="000961F5">
              <w:rPr>
                <w:b/>
                <w:lang w:val="en-US" w:eastAsia="zh-TW"/>
              </w:rPr>
              <w:t>N</w:t>
            </w:r>
            <w:r w:rsidRPr="000961F5">
              <w:rPr>
                <w:lang w:val="en-US" w:eastAsia="zh-TW"/>
              </w:rPr>
              <w:t>’ – No</w:t>
            </w:r>
          </w:p>
        </w:tc>
      </w:tr>
      <w:tr w:rsidR="003F0DBF" w:rsidRPr="000961F5" w14:paraId="00757055" w14:textId="77777777" w:rsidTr="00067ECC">
        <w:tc>
          <w:tcPr>
            <w:tcW w:w="2972" w:type="dxa"/>
            <w:vAlign w:val="bottom"/>
          </w:tcPr>
          <w:p w14:paraId="72C61929" w14:textId="594541D7" w:rsidR="003F0DBF" w:rsidRPr="000961F5" w:rsidRDefault="003F0DBF" w:rsidP="003F0DBF">
            <w:pPr>
              <w:spacing w:after="39"/>
              <w:ind w:left="0"/>
              <w:jc w:val="left"/>
              <w:rPr>
                <w:b/>
                <w:lang w:val="en-US" w:eastAsia="zh-TW"/>
              </w:rPr>
            </w:pPr>
            <w:r w:rsidRPr="002B0661">
              <w:rPr>
                <w:b/>
                <w:color w:val="000000"/>
              </w:rPr>
              <w:t>Support Non-IP RDP Indicator</w:t>
            </w:r>
          </w:p>
        </w:tc>
        <w:tc>
          <w:tcPr>
            <w:tcW w:w="1276" w:type="dxa"/>
            <w:vAlign w:val="bottom"/>
          </w:tcPr>
          <w:p w14:paraId="34C020EC" w14:textId="0D52B771" w:rsidR="003F0DBF" w:rsidRPr="000961F5" w:rsidRDefault="003F0DBF" w:rsidP="003F0DBF">
            <w:pPr>
              <w:spacing w:after="39"/>
              <w:ind w:left="0"/>
              <w:jc w:val="left"/>
              <w:rPr>
                <w:lang w:eastAsia="x-none"/>
              </w:rPr>
            </w:pPr>
            <w:r w:rsidRPr="000961F5">
              <w:rPr>
                <w:color w:val="000000"/>
              </w:rPr>
              <w:t>X(1)</w:t>
            </w:r>
          </w:p>
        </w:tc>
        <w:tc>
          <w:tcPr>
            <w:tcW w:w="6237" w:type="dxa"/>
          </w:tcPr>
          <w:p w14:paraId="127D146F" w14:textId="77777777" w:rsidR="003F0DBF" w:rsidRPr="000961F5" w:rsidRDefault="003F0DBF" w:rsidP="003F0DBF">
            <w:pPr>
              <w:spacing w:after="0"/>
              <w:ind w:left="0"/>
              <w:rPr>
                <w:lang w:val="en-US" w:eastAsia="zh-TW"/>
              </w:rPr>
            </w:pPr>
            <w:r w:rsidRPr="000961F5">
              <w:rPr>
                <w:lang w:val="en-US" w:eastAsia="zh-TW"/>
              </w:rPr>
              <w:t>‘</w:t>
            </w:r>
            <w:r w:rsidRPr="000961F5">
              <w:rPr>
                <w:b/>
                <w:lang w:val="en-US" w:eastAsia="zh-TW"/>
              </w:rPr>
              <w:t>Y</w:t>
            </w:r>
            <w:r w:rsidRPr="000961F5">
              <w:rPr>
                <w:lang w:val="en-US" w:eastAsia="zh-TW"/>
              </w:rPr>
              <w:t>’ – Yes</w:t>
            </w:r>
          </w:p>
          <w:p w14:paraId="340A0BDA" w14:textId="6385B18D" w:rsidR="003F0DBF" w:rsidRPr="000961F5" w:rsidRDefault="003F0DBF" w:rsidP="003F0DBF">
            <w:pPr>
              <w:spacing w:after="39"/>
              <w:ind w:left="0"/>
              <w:jc w:val="left"/>
              <w:rPr>
                <w:lang w:eastAsia="x-none"/>
              </w:rPr>
            </w:pPr>
            <w:r w:rsidRPr="000961F5">
              <w:rPr>
                <w:lang w:val="en-US" w:eastAsia="zh-TW"/>
              </w:rPr>
              <w:t>‘</w:t>
            </w:r>
            <w:r w:rsidRPr="000961F5">
              <w:rPr>
                <w:b/>
                <w:lang w:val="en-US" w:eastAsia="zh-TW"/>
              </w:rPr>
              <w:t>N</w:t>
            </w:r>
            <w:r w:rsidRPr="000961F5">
              <w:rPr>
                <w:lang w:val="en-US" w:eastAsia="zh-TW"/>
              </w:rPr>
              <w:t>’ – No</w:t>
            </w:r>
          </w:p>
        </w:tc>
      </w:tr>
      <w:tr w:rsidR="003F0DBF" w:rsidRPr="000961F5" w14:paraId="5880B32F" w14:textId="77777777" w:rsidTr="00067ECC">
        <w:tc>
          <w:tcPr>
            <w:tcW w:w="2972" w:type="dxa"/>
            <w:vAlign w:val="bottom"/>
          </w:tcPr>
          <w:p w14:paraId="346320F5" w14:textId="50FBBF94" w:rsidR="003F0DBF" w:rsidRPr="000961F5" w:rsidRDefault="003F0DBF" w:rsidP="003F0DBF">
            <w:pPr>
              <w:spacing w:after="39"/>
              <w:ind w:left="0"/>
              <w:jc w:val="left"/>
              <w:rPr>
                <w:b/>
                <w:lang w:val="en-US" w:eastAsia="zh-TW"/>
              </w:rPr>
            </w:pPr>
            <w:r w:rsidRPr="002B0661">
              <w:rPr>
                <w:b/>
                <w:color w:val="000000"/>
              </w:rPr>
              <w:t>Support Non-IP DVP Indicator</w:t>
            </w:r>
          </w:p>
        </w:tc>
        <w:tc>
          <w:tcPr>
            <w:tcW w:w="1276" w:type="dxa"/>
            <w:vAlign w:val="bottom"/>
          </w:tcPr>
          <w:p w14:paraId="59F413B2" w14:textId="39543368" w:rsidR="003F0DBF" w:rsidRPr="000961F5" w:rsidRDefault="003F0DBF" w:rsidP="003F0DBF">
            <w:pPr>
              <w:spacing w:after="39"/>
              <w:ind w:left="0"/>
              <w:jc w:val="left"/>
              <w:rPr>
                <w:lang w:eastAsia="x-none"/>
              </w:rPr>
            </w:pPr>
            <w:r w:rsidRPr="000961F5">
              <w:rPr>
                <w:color w:val="000000"/>
              </w:rPr>
              <w:t>X(1)</w:t>
            </w:r>
          </w:p>
        </w:tc>
        <w:tc>
          <w:tcPr>
            <w:tcW w:w="6237" w:type="dxa"/>
          </w:tcPr>
          <w:p w14:paraId="1AF95627" w14:textId="77777777" w:rsidR="003F0DBF" w:rsidRPr="000961F5" w:rsidRDefault="003F0DBF" w:rsidP="003F0DBF">
            <w:pPr>
              <w:spacing w:after="0"/>
              <w:ind w:left="0"/>
              <w:rPr>
                <w:lang w:val="en-US" w:eastAsia="zh-TW"/>
              </w:rPr>
            </w:pPr>
            <w:r w:rsidRPr="000961F5">
              <w:rPr>
                <w:lang w:val="en-US" w:eastAsia="zh-TW"/>
              </w:rPr>
              <w:t>‘</w:t>
            </w:r>
            <w:r w:rsidRPr="000961F5">
              <w:rPr>
                <w:b/>
                <w:lang w:val="en-US" w:eastAsia="zh-TW"/>
              </w:rPr>
              <w:t>Y</w:t>
            </w:r>
            <w:r w:rsidRPr="000961F5">
              <w:rPr>
                <w:lang w:val="en-US" w:eastAsia="zh-TW"/>
              </w:rPr>
              <w:t>’ – Yes</w:t>
            </w:r>
          </w:p>
          <w:p w14:paraId="03A47DF4" w14:textId="6A6AC72B" w:rsidR="003F0DBF" w:rsidRPr="000961F5" w:rsidRDefault="003F0DBF" w:rsidP="003F0DBF">
            <w:pPr>
              <w:spacing w:after="39"/>
              <w:ind w:left="0"/>
              <w:jc w:val="left"/>
              <w:rPr>
                <w:lang w:eastAsia="x-none"/>
              </w:rPr>
            </w:pPr>
            <w:r w:rsidRPr="000961F5">
              <w:rPr>
                <w:lang w:val="en-US" w:eastAsia="zh-TW"/>
              </w:rPr>
              <w:t>‘</w:t>
            </w:r>
            <w:r w:rsidRPr="000961F5">
              <w:rPr>
                <w:b/>
                <w:lang w:val="en-US" w:eastAsia="zh-TW"/>
              </w:rPr>
              <w:t>N</w:t>
            </w:r>
            <w:r w:rsidRPr="000961F5">
              <w:rPr>
                <w:lang w:val="en-US" w:eastAsia="zh-TW"/>
              </w:rPr>
              <w:t>’ – No</w:t>
            </w:r>
          </w:p>
        </w:tc>
      </w:tr>
      <w:tr w:rsidR="003F0DBF" w:rsidRPr="000961F5" w14:paraId="7C604D11" w14:textId="77777777" w:rsidTr="00067ECC">
        <w:tc>
          <w:tcPr>
            <w:tcW w:w="2972" w:type="dxa"/>
            <w:vAlign w:val="bottom"/>
          </w:tcPr>
          <w:p w14:paraId="5C66FF18" w14:textId="64F16EE0" w:rsidR="003F0DBF" w:rsidRPr="000961F5" w:rsidRDefault="003F0DBF" w:rsidP="003F0DBF">
            <w:pPr>
              <w:spacing w:after="39"/>
              <w:ind w:left="0"/>
              <w:jc w:val="left"/>
              <w:rPr>
                <w:b/>
                <w:lang w:val="en-US" w:eastAsia="zh-TW"/>
              </w:rPr>
            </w:pPr>
            <w:r w:rsidRPr="002B0661">
              <w:rPr>
                <w:b/>
                <w:color w:val="000000"/>
              </w:rPr>
              <w:t>Support IP Full Service Indicator</w:t>
            </w:r>
          </w:p>
        </w:tc>
        <w:tc>
          <w:tcPr>
            <w:tcW w:w="1276" w:type="dxa"/>
            <w:vAlign w:val="bottom"/>
          </w:tcPr>
          <w:p w14:paraId="76552092" w14:textId="6E44EFF3" w:rsidR="003F0DBF" w:rsidRPr="000961F5" w:rsidRDefault="003F0DBF" w:rsidP="003F0DBF">
            <w:pPr>
              <w:spacing w:after="39"/>
              <w:ind w:left="0"/>
              <w:jc w:val="left"/>
              <w:rPr>
                <w:lang w:eastAsia="x-none"/>
              </w:rPr>
            </w:pPr>
            <w:r w:rsidRPr="000961F5">
              <w:rPr>
                <w:color w:val="000000"/>
              </w:rPr>
              <w:t>X(1)</w:t>
            </w:r>
          </w:p>
        </w:tc>
        <w:tc>
          <w:tcPr>
            <w:tcW w:w="6237" w:type="dxa"/>
          </w:tcPr>
          <w:p w14:paraId="1D67B4E2" w14:textId="77777777" w:rsidR="003F0DBF" w:rsidRPr="000961F5" w:rsidRDefault="003F0DBF" w:rsidP="003F0DBF">
            <w:pPr>
              <w:spacing w:after="0"/>
              <w:ind w:left="0"/>
              <w:rPr>
                <w:lang w:val="en-US" w:eastAsia="zh-TW"/>
              </w:rPr>
            </w:pPr>
            <w:r w:rsidRPr="000961F5">
              <w:rPr>
                <w:lang w:val="en-US" w:eastAsia="zh-TW"/>
              </w:rPr>
              <w:t>‘</w:t>
            </w:r>
            <w:r w:rsidRPr="000961F5">
              <w:rPr>
                <w:b/>
                <w:lang w:val="en-US" w:eastAsia="zh-TW"/>
              </w:rPr>
              <w:t>Y</w:t>
            </w:r>
            <w:r w:rsidRPr="000961F5">
              <w:rPr>
                <w:lang w:val="en-US" w:eastAsia="zh-TW"/>
              </w:rPr>
              <w:t>’ – Yes</w:t>
            </w:r>
          </w:p>
          <w:p w14:paraId="42ACDB27" w14:textId="2E930A09" w:rsidR="003F0DBF" w:rsidRPr="000961F5" w:rsidRDefault="003F0DBF" w:rsidP="003F0DBF">
            <w:pPr>
              <w:spacing w:after="39"/>
              <w:ind w:left="0"/>
              <w:jc w:val="left"/>
              <w:rPr>
                <w:lang w:eastAsia="x-none"/>
              </w:rPr>
            </w:pPr>
            <w:r w:rsidRPr="000961F5">
              <w:rPr>
                <w:lang w:val="en-US" w:eastAsia="zh-TW"/>
              </w:rPr>
              <w:t>‘</w:t>
            </w:r>
            <w:r w:rsidRPr="000961F5">
              <w:rPr>
                <w:b/>
                <w:lang w:val="en-US" w:eastAsia="zh-TW"/>
              </w:rPr>
              <w:t>N</w:t>
            </w:r>
            <w:r w:rsidRPr="000961F5">
              <w:rPr>
                <w:lang w:val="en-US" w:eastAsia="zh-TW"/>
              </w:rPr>
              <w:t>’ – No</w:t>
            </w:r>
          </w:p>
        </w:tc>
      </w:tr>
      <w:tr w:rsidR="003F0DBF" w:rsidRPr="000961F5" w14:paraId="6F33BFBC" w14:textId="77777777" w:rsidTr="00067ECC">
        <w:tc>
          <w:tcPr>
            <w:tcW w:w="2972" w:type="dxa"/>
            <w:vAlign w:val="bottom"/>
          </w:tcPr>
          <w:p w14:paraId="15798694" w14:textId="1D37669C" w:rsidR="003F0DBF" w:rsidRPr="000961F5" w:rsidRDefault="003F0DBF" w:rsidP="003F0DBF">
            <w:pPr>
              <w:spacing w:after="39"/>
              <w:ind w:left="0"/>
              <w:jc w:val="left"/>
              <w:rPr>
                <w:b/>
                <w:lang w:val="en-US" w:eastAsia="zh-TW"/>
              </w:rPr>
            </w:pPr>
            <w:r w:rsidRPr="002B0661">
              <w:rPr>
                <w:b/>
                <w:color w:val="000000"/>
              </w:rPr>
              <w:t>Support IP RDP Indicator</w:t>
            </w:r>
          </w:p>
        </w:tc>
        <w:tc>
          <w:tcPr>
            <w:tcW w:w="1276" w:type="dxa"/>
            <w:vAlign w:val="bottom"/>
          </w:tcPr>
          <w:p w14:paraId="722CA9EA" w14:textId="65B62EF1" w:rsidR="003F0DBF" w:rsidRPr="000961F5" w:rsidRDefault="003F0DBF" w:rsidP="003F0DBF">
            <w:pPr>
              <w:spacing w:after="39"/>
              <w:ind w:left="0"/>
              <w:jc w:val="left"/>
              <w:rPr>
                <w:lang w:eastAsia="x-none"/>
              </w:rPr>
            </w:pPr>
            <w:r w:rsidRPr="000961F5">
              <w:rPr>
                <w:color w:val="000000"/>
              </w:rPr>
              <w:t>X(1)</w:t>
            </w:r>
          </w:p>
        </w:tc>
        <w:tc>
          <w:tcPr>
            <w:tcW w:w="6237" w:type="dxa"/>
          </w:tcPr>
          <w:p w14:paraId="59F4BD21" w14:textId="77777777" w:rsidR="003F0DBF" w:rsidRPr="000961F5" w:rsidRDefault="003F0DBF" w:rsidP="003F0DBF">
            <w:pPr>
              <w:spacing w:after="0"/>
              <w:ind w:left="0"/>
              <w:rPr>
                <w:lang w:val="en-US" w:eastAsia="zh-TW"/>
              </w:rPr>
            </w:pPr>
            <w:r w:rsidRPr="000961F5">
              <w:rPr>
                <w:lang w:val="en-US" w:eastAsia="zh-TW"/>
              </w:rPr>
              <w:t>‘</w:t>
            </w:r>
            <w:r w:rsidRPr="000961F5">
              <w:rPr>
                <w:b/>
                <w:lang w:val="en-US" w:eastAsia="zh-TW"/>
              </w:rPr>
              <w:t>Y</w:t>
            </w:r>
            <w:r w:rsidRPr="000961F5">
              <w:rPr>
                <w:lang w:val="en-US" w:eastAsia="zh-TW"/>
              </w:rPr>
              <w:t>’ – Yes</w:t>
            </w:r>
          </w:p>
          <w:p w14:paraId="4FBF0BC7" w14:textId="1D088E3B" w:rsidR="003F0DBF" w:rsidRPr="000961F5" w:rsidRDefault="003F0DBF" w:rsidP="003F0DBF">
            <w:pPr>
              <w:spacing w:after="39"/>
              <w:ind w:left="0"/>
              <w:jc w:val="left"/>
              <w:rPr>
                <w:lang w:eastAsia="x-none"/>
              </w:rPr>
            </w:pPr>
            <w:r w:rsidRPr="000961F5">
              <w:rPr>
                <w:lang w:val="en-US" w:eastAsia="zh-TW"/>
              </w:rPr>
              <w:t>‘</w:t>
            </w:r>
            <w:r w:rsidRPr="000961F5">
              <w:rPr>
                <w:b/>
                <w:lang w:val="en-US" w:eastAsia="zh-TW"/>
              </w:rPr>
              <w:t>N</w:t>
            </w:r>
            <w:r w:rsidRPr="000961F5">
              <w:rPr>
                <w:lang w:val="en-US" w:eastAsia="zh-TW"/>
              </w:rPr>
              <w:t>’ – No</w:t>
            </w:r>
          </w:p>
        </w:tc>
      </w:tr>
      <w:tr w:rsidR="003F0DBF" w:rsidRPr="000961F5" w14:paraId="65AB77D1" w14:textId="77777777" w:rsidTr="00067ECC">
        <w:tc>
          <w:tcPr>
            <w:tcW w:w="2972" w:type="dxa"/>
            <w:vAlign w:val="bottom"/>
          </w:tcPr>
          <w:p w14:paraId="2F4F8576" w14:textId="71684357" w:rsidR="003F0DBF" w:rsidRPr="000961F5" w:rsidRDefault="003F0DBF" w:rsidP="003F0DBF">
            <w:pPr>
              <w:spacing w:after="39"/>
              <w:ind w:left="0"/>
              <w:jc w:val="left"/>
              <w:rPr>
                <w:b/>
                <w:lang w:val="en-US" w:eastAsia="zh-TW"/>
              </w:rPr>
            </w:pPr>
            <w:r w:rsidRPr="002B0661">
              <w:rPr>
                <w:b/>
                <w:color w:val="000000"/>
              </w:rPr>
              <w:t>Support EPI Confirmation Indicator</w:t>
            </w:r>
          </w:p>
        </w:tc>
        <w:tc>
          <w:tcPr>
            <w:tcW w:w="1276" w:type="dxa"/>
            <w:vAlign w:val="bottom"/>
          </w:tcPr>
          <w:p w14:paraId="18BFC494" w14:textId="1933C286" w:rsidR="003F0DBF" w:rsidRPr="000961F5" w:rsidRDefault="003F0DBF" w:rsidP="003F0DBF">
            <w:pPr>
              <w:spacing w:after="39"/>
              <w:ind w:left="0"/>
              <w:jc w:val="left"/>
              <w:rPr>
                <w:lang w:eastAsia="x-none"/>
              </w:rPr>
            </w:pPr>
            <w:r w:rsidRPr="000961F5">
              <w:rPr>
                <w:color w:val="000000"/>
              </w:rPr>
              <w:t>X(1)</w:t>
            </w:r>
          </w:p>
        </w:tc>
        <w:tc>
          <w:tcPr>
            <w:tcW w:w="6237" w:type="dxa"/>
          </w:tcPr>
          <w:p w14:paraId="6C452ED8" w14:textId="77777777" w:rsidR="003F0DBF" w:rsidRPr="000961F5" w:rsidRDefault="003F0DBF" w:rsidP="003F0DBF">
            <w:pPr>
              <w:spacing w:after="0"/>
              <w:ind w:left="0"/>
              <w:rPr>
                <w:lang w:val="en-US" w:eastAsia="zh-TW"/>
              </w:rPr>
            </w:pPr>
            <w:r w:rsidRPr="000961F5">
              <w:rPr>
                <w:lang w:val="en-US" w:eastAsia="zh-TW"/>
              </w:rPr>
              <w:t>‘</w:t>
            </w:r>
            <w:r w:rsidRPr="000961F5">
              <w:rPr>
                <w:b/>
                <w:lang w:val="en-US" w:eastAsia="zh-TW"/>
              </w:rPr>
              <w:t>Y</w:t>
            </w:r>
            <w:r w:rsidRPr="000961F5">
              <w:rPr>
                <w:lang w:val="en-US" w:eastAsia="zh-TW"/>
              </w:rPr>
              <w:t>’ – Yes</w:t>
            </w:r>
          </w:p>
          <w:p w14:paraId="0FE52AE6" w14:textId="35230443" w:rsidR="003F0DBF" w:rsidRPr="000961F5" w:rsidRDefault="003F0DBF" w:rsidP="003F0DBF">
            <w:pPr>
              <w:spacing w:after="39"/>
              <w:ind w:left="0"/>
              <w:jc w:val="left"/>
              <w:rPr>
                <w:lang w:eastAsia="x-none"/>
              </w:rPr>
            </w:pPr>
            <w:r w:rsidRPr="000961F5">
              <w:rPr>
                <w:lang w:val="en-US" w:eastAsia="zh-TW"/>
              </w:rPr>
              <w:t>‘</w:t>
            </w:r>
            <w:r w:rsidRPr="000961F5">
              <w:rPr>
                <w:b/>
                <w:lang w:val="en-US" w:eastAsia="zh-TW"/>
              </w:rPr>
              <w:t>N</w:t>
            </w:r>
            <w:r w:rsidRPr="000961F5">
              <w:rPr>
                <w:lang w:val="en-US" w:eastAsia="zh-TW"/>
              </w:rPr>
              <w:t>’ – No</w:t>
            </w:r>
          </w:p>
        </w:tc>
      </w:tr>
      <w:tr w:rsidR="003F0DBF" w:rsidRPr="000961F5" w14:paraId="39A28F3C" w14:textId="77777777" w:rsidTr="00067ECC">
        <w:tc>
          <w:tcPr>
            <w:tcW w:w="2972" w:type="dxa"/>
            <w:vAlign w:val="bottom"/>
          </w:tcPr>
          <w:p w14:paraId="7E208AF4" w14:textId="47EC442F" w:rsidR="003F0DBF" w:rsidRPr="000961F5" w:rsidRDefault="003F0DBF" w:rsidP="003F0DBF">
            <w:pPr>
              <w:spacing w:after="39"/>
              <w:ind w:left="0"/>
              <w:jc w:val="left"/>
              <w:rPr>
                <w:b/>
                <w:lang w:val="en-US" w:eastAsia="zh-TW"/>
              </w:rPr>
            </w:pPr>
            <w:r w:rsidRPr="002B0661">
              <w:rPr>
                <w:b/>
                <w:color w:val="000000"/>
              </w:rPr>
              <w:t>Support EIPO Indicator</w:t>
            </w:r>
          </w:p>
        </w:tc>
        <w:tc>
          <w:tcPr>
            <w:tcW w:w="1276" w:type="dxa"/>
            <w:vAlign w:val="bottom"/>
          </w:tcPr>
          <w:p w14:paraId="417FA069" w14:textId="71BA4287" w:rsidR="003F0DBF" w:rsidRPr="000961F5" w:rsidRDefault="003F0DBF" w:rsidP="003F0DBF">
            <w:pPr>
              <w:spacing w:after="39"/>
              <w:ind w:left="0"/>
              <w:jc w:val="left"/>
              <w:rPr>
                <w:lang w:eastAsia="x-none"/>
              </w:rPr>
            </w:pPr>
            <w:r w:rsidRPr="000961F5">
              <w:rPr>
                <w:color w:val="000000"/>
              </w:rPr>
              <w:t>X(1)</w:t>
            </w:r>
          </w:p>
        </w:tc>
        <w:tc>
          <w:tcPr>
            <w:tcW w:w="6237" w:type="dxa"/>
          </w:tcPr>
          <w:p w14:paraId="1B67587B" w14:textId="77777777" w:rsidR="003F0DBF" w:rsidRPr="000961F5" w:rsidRDefault="003F0DBF" w:rsidP="003F0DBF">
            <w:pPr>
              <w:spacing w:after="0"/>
              <w:ind w:left="0"/>
              <w:rPr>
                <w:lang w:val="en-US" w:eastAsia="zh-TW"/>
              </w:rPr>
            </w:pPr>
            <w:r w:rsidRPr="000961F5">
              <w:rPr>
                <w:lang w:val="en-US" w:eastAsia="zh-TW"/>
              </w:rPr>
              <w:t>‘</w:t>
            </w:r>
            <w:r w:rsidRPr="000961F5">
              <w:rPr>
                <w:b/>
                <w:lang w:val="en-US" w:eastAsia="zh-TW"/>
              </w:rPr>
              <w:t>Y</w:t>
            </w:r>
            <w:r w:rsidRPr="000961F5">
              <w:rPr>
                <w:lang w:val="en-US" w:eastAsia="zh-TW"/>
              </w:rPr>
              <w:t>’ – Yes</w:t>
            </w:r>
          </w:p>
          <w:p w14:paraId="5839BA07" w14:textId="66BA2DDD" w:rsidR="003F0DBF" w:rsidRPr="000961F5" w:rsidRDefault="003F0DBF" w:rsidP="003F0DBF">
            <w:pPr>
              <w:spacing w:after="39"/>
              <w:ind w:left="0"/>
              <w:jc w:val="left"/>
              <w:rPr>
                <w:lang w:eastAsia="x-none"/>
              </w:rPr>
            </w:pPr>
            <w:r w:rsidRPr="000961F5">
              <w:rPr>
                <w:lang w:val="en-US" w:eastAsia="zh-TW"/>
              </w:rPr>
              <w:t>‘</w:t>
            </w:r>
            <w:r w:rsidRPr="000961F5">
              <w:rPr>
                <w:b/>
                <w:lang w:val="en-US" w:eastAsia="zh-TW"/>
              </w:rPr>
              <w:t>N</w:t>
            </w:r>
            <w:r w:rsidRPr="000961F5">
              <w:rPr>
                <w:lang w:val="en-US" w:eastAsia="zh-TW"/>
              </w:rPr>
              <w:t>’ – No</w:t>
            </w:r>
          </w:p>
        </w:tc>
      </w:tr>
      <w:tr w:rsidR="003F0DBF" w:rsidRPr="000961F5" w14:paraId="5F489C3F" w14:textId="77777777" w:rsidTr="00067ECC">
        <w:tc>
          <w:tcPr>
            <w:tcW w:w="2972" w:type="dxa"/>
            <w:vAlign w:val="bottom"/>
          </w:tcPr>
          <w:p w14:paraId="2C5DD1D5" w14:textId="4E00A859" w:rsidR="003F0DBF" w:rsidRPr="000961F5" w:rsidRDefault="003F0DBF" w:rsidP="003F0DBF">
            <w:pPr>
              <w:spacing w:after="39"/>
              <w:ind w:left="0"/>
              <w:jc w:val="left"/>
              <w:rPr>
                <w:b/>
                <w:lang w:val="en-US" w:eastAsia="zh-TW"/>
              </w:rPr>
            </w:pPr>
            <w:r w:rsidRPr="002B0661">
              <w:rPr>
                <w:b/>
                <w:color w:val="000000"/>
              </w:rPr>
              <w:t>Support Own Custodian Indicator</w:t>
            </w:r>
          </w:p>
        </w:tc>
        <w:tc>
          <w:tcPr>
            <w:tcW w:w="1276" w:type="dxa"/>
            <w:vAlign w:val="bottom"/>
          </w:tcPr>
          <w:p w14:paraId="26479479" w14:textId="1197298F" w:rsidR="003F0DBF" w:rsidRPr="000961F5" w:rsidRDefault="003F0DBF" w:rsidP="003F0DBF">
            <w:pPr>
              <w:spacing w:after="39"/>
              <w:ind w:left="0"/>
              <w:jc w:val="left"/>
              <w:rPr>
                <w:lang w:eastAsia="x-none"/>
              </w:rPr>
            </w:pPr>
            <w:r w:rsidRPr="000961F5">
              <w:rPr>
                <w:color w:val="000000"/>
              </w:rPr>
              <w:t>X(1)</w:t>
            </w:r>
          </w:p>
        </w:tc>
        <w:tc>
          <w:tcPr>
            <w:tcW w:w="6237" w:type="dxa"/>
          </w:tcPr>
          <w:p w14:paraId="0F7E668F" w14:textId="77777777" w:rsidR="003F0DBF" w:rsidRPr="000961F5" w:rsidRDefault="003F0DBF" w:rsidP="003F0DBF">
            <w:pPr>
              <w:spacing w:after="0"/>
              <w:ind w:left="0"/>
              <w:rPr>
                <w:lang w:val="en-US" w:eastAsia="zh-TW"/>
              </w:rPr>
            </w:pPr>
            <w:r w:rsidRPr="000961F5">
              <w:rPr>
                <w:lang w:val="en-US" w:eastAsia="zh-TW"/>
              </w:rPr>
              <w:t>‘</w:t>
            </w:r>
            <w:r w:rsidRPr="000961F5">
              <w:rPr>
                <w:b/>
                <w:lang w:val="en-US" w:eastAsia="zh-TW"/>
              </w:rPr>
              <w:t>Y</w:t>
            </w:r>
            <w:r w:rsidRPr="000961F5">
              <w:rPr>
                <w:lang w:val="en-US" w:eastAsia="zh-TW"/>
              </w:rPr>
              <w:t>’ – Yes</w:t>
            </w:r>
          </w:p>
          <w:p w14:paraId="2317B35C" w14:textId="7F31254E" w:rsidR="003F0DBF" w:rsidRPr="000961F5" w:rsidRDefault="003F0DBF" w:rsidP="003F0DBF">
            <w:pPr>
              <w:spacing w:after="39"/>
              <w:ind w:left="0"/>
              <w:jc w:val="left"/>
              <w:rPr>
                <w:lang w:eastAsia="x-none"/>
              </w:rPr>
            </w:pPr>
            <w:r w:rsidRPr="000961F5">
              <w:rPr>
                <w:lang w:val="en-US" w:eastAsia="zh-TW"/>
              </w:rPr>
              <w:t>‘</w:t>
            </w:r>
            <w:r w:rsidRPr="000961F5">
              <w:rPr>
                <w:b/>
                <w:lang w:val="en-US" w:eastAsia="zh-TW"/>
              </w:rPr>
              <w:t>N</w:t>
            </w:r>
            <w:r w:rsidRPr="000961F5">
              <w:rPr>
                <w:lang w:val="en-US" w:eastAsia="zh-TW"/>
              </w:rPr>
              <w:t>’ – No</w:t>
            </w:r>
          </w:p>
        </w:tc>
      </w:tr>
      <w:tr w:rsidR="003F0DBF" w:rsidRPr="000961F5" w14:paraId="0190B224" w14:textId="77777777" w:rsidTr="00067ECC">
        <w:tc>
          <w:tcPr>
            <w:tcW w:w="2972" w:type="dxa"/>
            <w:vAlign w:val="bottom"/>
          </w:tcPr>
          <w:p w14:paraId="7F9F1631" w14:textId="0A47400B" w:rsidR="003F0DBF" w:rsidRPr="000961F5" w:rsidRDefault="003F0DBF" w:rsidP="003F0DBF">
            <w:pPr>
              <w:spacing w:after="39"/>
              <w:ind w:left="0"/>
              <w:jc w:val="left"/>
              <w:rPr>
                <w:b/>
                <w:lang w:val="en-US" w:eastAsia="zh-TW"/>
              </w:rPr>
            </w:pPr>
            <w:r w:rsidRPr="002B0661">
              <w:rPr>
                <w:b/>
                <w:color w:val="000000"/>
              </w:rPr>
              <w:t>Time Stamp</w:t>
            </w:r>
          </w:p>
        </w:tc>
        <w:tc>
          <w:tcPr>
            <w:tcW w:w="1276" w:type="dxa"/>
            <w:vAlign w:val="bottom"/>
          </w:tcPr>
          <w:p w14:paraId="152358EE" w14:textId="6F2217CE" w:rsidR="003F0DBF" w:rsidRPr="000961F5" w:rsidRDefault="003F0DBF" w:rsidP="003F0DBF">
            <w:pPr>
              <w:spacing w:after="39"/>
              <w:ind w:left="0"/>
              <w:jc w:val="left"/>
              <w:rPr>
                <w:lang w:eastAsia="x-none"/>
              </w:rPr>
            </w:pPr>
            <w:r w:rsidRPr="000961F5">
              <w:rPr>
                <w:color w:val="000000"/>
              </w:rPr>
              <w:t>X(26)</w:t>
            </w:r>
          </w:p>
        </w:tc>
        <w:tc>
          <w:tcPr>
            <w:tcW w:w="6237" w:type="dxa"/>
          </w:tcPr>
          <w:p w14:paraId="08175125" w14:textId="3EC2BE3A" w:rsidR="003F0DBF" w:rsidRPr="000961F5" w:rsidRDefault="003F0DBF" w:rsidP="00DE3189">
            <w:pPr>
              <w:spacing w:after="39"/>
              <w:ind w:left="0"/>
              <w:jc w:val="left"/>
              <w:rPr>
                <w:lang w:eastAsia="x-none"/>
              </w:rPr>
            </w:pPr>
            <w:r w:rsidRPr="000961F5">
              <w:rPr>
                <w:lang w:eastAsia="x-none"/>
              </w:rPr>
              <w:t>In “YYYY-MM-DD-</w:t>
            </w:r>
            <w:r w:rsidR="00DE3189" w:rsidRPr="000961F5">
              <w:rPr>
                <w:lang w:eastAsia="x-none"/>
              </w:rPr>
              <w:t>hh.mm.ss.nnnnnn</w:t>
            </w:r>
            <w:r w:rsidRPr="000961F5">
              <w:rPr>
                <w:lang w:eastAsia="x-none"/>
              </w:rPr>
              <w:t>” format</w:t>
            </w:r>
          </w:p>
        </w:tc>
      </w:tr>
      <w:tr w:rsidR="003F0DBF" w:rsidRPr="000961F5" w14:paraId="3F5B4671" w14:textId="77777777" w:rsidTr="00067ECC">
        <w:tc>
          <w:tcPr>
            <w:tcW w:w="2972" w:type="dxa"/>
            <w:vAlign w:val="bottom"/>
          </w:tcPr>
          <w:p w14:paraId="270EBD50" w14:textId="6A709413" w:rsidR="003F0DBF" w:rsidRPr="000961F5" w:rsidRDefault="003F0DBF" w:rsidP="003F0DBF">
            <w:pPr>
              <w:spacing w:after="39"/>
              <w:ind w:left="0"/>
              <w:jc w:val="left"/>
              <w:rPr>
                <w:b/>
                <w:lang w:val="en-US" w:eastAsia="zh-TW"/>
              </w:rPr>
            </w:pPr>
            <w:r w:rsidRPr="002B0661">
              <w:rPr>
                <w:b/>
                <w:color w:val="000000"/>
              </w:rPr>
              <w:t>Filler</w:t>
            </w:r>
          </w:p>
        </w:tc>
        <w:tc>
          <w:tcPr>
            <w:tcW w:w="1276" w:type="dxa"/>
            <w:vAlign w:val="bottom"/>
          </w:tcPr>
          <w:p w14:paraId="7B815C4F" w14:textId="50088C0A" w:rsidR="003F0DBF" w:rsidRPr="000961F5" w:rsidRDefault="003F0DBF" w:rsidP="003F0DBF">
            <w:pPr>
              <w:spacing w:after="39"/>
              <w:ind w:left="0"/>
              <w:jc w:val="left"/>
              <w:rPr>
                <w:lang w:eastAsia="x-none"/>
              </w:rPr>
            </w:pPr>
            <w:r w:rsidRPr="000961F5">
              <w:rPr>
                <w:color w:val="000000"/>
              </w:rPr>
              <w:t>X(</w:t>
            </w:r>
            <w:r w:rsidR="00737928" w:rsidRPr="000961F5">
              <w:rPr>
                <w:color w:val="000000"/>
              </w:rPr>
              <w:t>39</w:t>
            </w:r>
            <w:r w:rsidRPr="000961F5">
              <w:rPr>
                <w:color w:val="000000"/>
              </w:rPr>
              <w:t>)</w:t>
            </w:r>
          </w:p>
        </w:tc>
        <w:tc>
          <w:tcPr>
            <w:tcW w:w="6237" w:type="dxa"/>
          </w:tcPr>
          <w:p w14:paraId="2CBF3B86" w14:textId="1FEAB5B6" w:rsidR="003F0DBF" w:rsidRPr="000961F5" w:rsidRDefault="00DE3189" w:rsidP="003F0DBF">
            <w:pPr>
              <w:spacing w:after="39"/>
              <w:ind w:left="0"/>
              <w:jc w:val="left"/>
              <w:rPr>
                <w:lang w:eastAsia="x-none"/>
              </w:rPr>
            </w:pPr>
            <w:r w:rsidRPr="000961F5">
              <w:rPr>
                <w:lang w:eastAsia="x-none"/>
              </w:rPr>
              <w:t>Always SPACE</w:t>
            </w:r>
          </w:p>
        </w:tc>
      </w:tr>
    </w:tbl>
    <w:p w14:paraId="7E46F443" w14:textId="77777777" w:rsidR="003F0DBF" w:rsidRPr="000961F5" w:rsidRDefault="003F0DBF" w:rsidP="003F0DBF">
      <w:pPr>
        <w:ind w:left="0"/>
        <w:rPr>
          <w:lang w:eastAsia="x-none"/>
        </w:rPr>
      </w:pPr>
    </w:p>
    <w:p w14:paraId="0315AF5F" w14:textId="77777777" w:rsidR="003F0DBF" w:rsidRPr="000961F5" w:rsidRDefault="003F0DBF" w:rsidP="003F0DBF">
      <w:pPr>
        <w:ind w:left="0"/>
        <w:rPr>
          <w:b/>
          <w:lang w:eastAsia="x-none"/>
        </w:rPr>
      </w:pPr>
      <w:r w:rsidRPr="000961F5">
        <w:rPr>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3F0DBF" w:rsidRPr="000961F5" w14:paraId="5018F4E2" w14:textId="77777777" w:rsidTr="00067ECC">
        <w:tc>
          <w:tcPr>
            <w:tcW w:w="2972" w:type="dxa"/>
            <w:shd w:val="clear" w:color="auto" w:fill="13426B"/>
          </w:tcPr>
          <w:p w14:paraId="71F57AE4" w14:textId="77777777" w:rsidR="003F0DBF" w:rsidRPr="000961F5" w:rsidRDefault="003F0DBF" w:rsidP="00067ECC">
            <w:pPr>
              <w:spacing w:after="39"/>
              <w:ind w:left="0"/>
              <w:jc w:val="left"/>
              <w:rPr>
                <w:b/>
                <w:lang w:eastAsia="x-none"/>
              </w:rPr>
            </w:pPr>
            <w:r w:rsidRPr="000961F5">
              <w:rPr>
                <w:b/>
                <w:lang w:eastAsia="x-none"/>
              </w:rPr>
              <w:t>Field Name</w:t>
            </w:r>
          </w:p>
        </w:tc>
        <w:tc>
          <w:tcPr>
            <w:tcW w:w="1276" w:type="dxa"/>
            <w:shd w:val="clear" w:color="auto" w:fill="13426B"/>
          </w:tcPr>
          <w:p w14:paraId="7178838D" w14:textId="77777777" w:rsidR="003F0DBF" w:rsidRPr="000961F5" w:rsidRDefault="003F0DBF" w:rsidP="00067ECC">
            <w:pPr>
              <w:spacing w:after="39"/>
              <w:ind w:left="0"/>
              <w:jc w:val="left"/>
              <w:rPr>
                <w:b/>
                <w:lang w:eastAsia="x-none"/>
              </w:rPr>
            </w:pPr>
            <w:r w:rsidRPr="000961F5">
              <w:rPr>
                <w:b/>
                <w:lang w:eastAsia="x-none"/>
              </w:rPr>
              <w:t>Field Format</w:t>
            </w:r>
          </w:p>
        </w:tc>
        <w:tc>
          <w:tcPr>
            <w:tcW w:w="6237" w:type="dxa"/>
            <w:shd w:val="clear" w:color="auto" w:fill="13426B"/>
          </w:tcPr>
          <w:p w14:paraId="375B9968" w14:textId="77777777" w:rsidR="003F0DBF" w:rsidRPr="000961F5" w:rsidRDefault="003F0DBF" w:rsidP="00067ECC">
            <w:pPr>
              <w:spacing w:after="39"/>
              <w:ind w:left="0"/>
              <w:jc w:val="left"/>
              <w:rPr>
                <w:b/>
                <w:lang w:eastAsia="x-none"/>
              </w:rPr>
            </w:pPr>
            <w:r w:rsidRPr="000961F5">
              <w:rPr>
                <w:b/>
                <w:lang w:eastAsia="x-none"/>
              </w:rPr>
              <w:t>Description</w:t>
            </w:r>
          </w:p>
        </w:tc>
      </w:tr>
      <w:tr w:rsidR="003F0DBF" w:rsidRPr="000961F5" w14:paraId="710C6204" w14:textId="77777777" w:rsidTr="00067ECC">
        <w:tc>
          <w:tcPr>
            <w:tcW w:w="2972" w:type="dxa"/>
          </w:tcPr>
          <w:p w14:paraId="68777497" w14:textId="72F134B8" w:rsidR="003F0DBF" w:rsidRPr="002B0661" w:rsidRDefault="00B22286" w:rsidP="00067ECC">
            <w:pPr>
              <w:spacing w:after="39"/>
              <w:ind w:left="0"/>
              <w:jc w:val="left"/>
              <w:rPr>
                <w:b/>
                <w:lang w:eastAsia="x-none"/>
              </w:rPr>
            </w:pPr>
            <w:r w:rsidRPr="002B0661">
              <w:rPr>
                <w:b/>
                <w:lang w:eastAsia="x-none"/>
              </w:rPr>
              <w:t>Key</w:t>
            </w:r>
          </w:p>
        </w:tc>
        <w:tc>
          <w:tcPr>
            <w:tcW w:w="1276" w:type="dxa"/>
          </w:tcPr>
          <w:p w14:paraId="49C0B3AD" w14:textId="2A8075EC" w:rsidR="003F0DBF" w:rsidRPr="000961F5" w:rsidRDefault="00DE3189" w:rsidP="00067ECC">
            <w:pPr>
              <w:spacing w:after="39"/>
              <w:ind w:left="0"/>
              <w:jc w:val="left"/>
              <w:rPr>
                <w:lang w:eastAsia="x-none"/>
              </w:rPr>
            </w:pPr>
            <w:r w:rsidRPr="000961F5">
              <w:rPr>
                <w:lang w:eastAsia="x-none"/>
              </w:rPr>
              <w:t>9</w:t>
            </w:r>
            <w:r w:rsidR="003F0DBF" w:rsidRPr="000961F5">
              <w:rPr>
                <w:lang w:eastAsia="x-none"/>
              </w:rPr>
              <w:t>(1)</w:t>
            </w:r>
          </w:p>
        </w:tc>
        <w:tc>
          <w:tcPr>
            <w:tcW w:w="6237" w:type="dxa"/>
          </w:tcPr>
          <w:p w14:paraId="00B9C021" w14:textId="2469ACF0" w:rsidR="003F0DBF" w:rsidRPr="000961F5" w:rsidRDefault="00B22286" w:rsidP="00067ECC">
            <w:pPr>
              <w:spacing w:after="39"/>
              <w:ind w:left="0"/>
              <w:jc w:val="left"/>
              <w:rPr>
                <w:lang w:eastAsia="x-none"/>
              </w:rPr>
            </w:pPr>
            <w:r w:rsidRPr="000961F5">
              <w:rPr>
                <w:lang w:eastAsia="x-none"/>
              </w:rPr>
              <w:t>A</w:t>
            </w:r>
            <w:r w:rsidR="003F0DBF" w:rsidRPr="000961F5">
              <w:rPr>
                <w:lang w:eastAsia="x-none"/>
              </w:rPr>
              <w:t xml:space="preserve">lways </w:t>
            </w:r>
            <w:r w:rsidR="00DE3189" w:rsidRPr="000961F5">
              <w:rPr>
                <w:lang w:eastAsia="x-none"/>
              </w:rPr>
              <w:t>‘</w:t>
            </w:r>
            <w:r w:rsidR="003F0DBF" w:rsidRPr="002B0661">
              <w:rPr>
                <w:b/>
                <w:lang w:eastAsia="x-none"/>
              </w:rPr>
              <w:t>9</w:t>
            </w:r>
            <w:r w:rsidR="00DE3189" w:rsidRPr="000961F5">
              <w:rPr>
                <w:lang w:eastAsia="x-none"/>
              </w:rPr>
              <w:t>’</w:t>
            </w:r>
            <w:r w:rsidR="003F0DBF" w:rsidRPr="000961F5">
              <w:rPr>
                <w:lang w:eastAsia="x-none"/>
              </w:rPr>
              <w:t xml:space="preserve"> for control record</w:t>
            </w:r>
          </w:p>
        </w:tc>
      </w:tr>
      <w:tr w:rsidR="00DE3189" w:rsidRPr="000961F5" w14:paraId="201B1D1E" w14:textId="77777777" w:rsidTr="00067ECC">
        <w:tc>
          <w:tcPr>
            <w:tcW w:w="2972" w:type="dxa"/>
          </w:tcPr>
          <w:p w14:paraId="03191DDB" w14:textId="051C3BCC" w:rsidR="00DE3189" w:rsidRPr="002B0661" w:rsidRDefault="00DE3189" w:rsidP="00DE3189">
            <w:pPr>
              <w:spacing w:after="39"/>
              <w:ind w:left="0"/>
              <w:jc w:val="left"/>
              <w:rPr>
                <w:b/>
                <w:lang w:eastAsia="x-none"/>
              </w:rPr>
            </w:pPr>
            <w:r w:rsidRPr="002B0661">
              <w:rPr>
                <w:b/>
                <w:lang w:eastAsia="x-none"/>
              </w:rPr>
              <w:t xml:space="preserve">Total </w:t>
            </w:r>
            <w:r w:rsidR="00B22286" w:rsidRPr="002B0661">
              <w:rPr>
                <w:b/>
                <w:lang w:eastAsia="x-none"/>
              </w:rPr>
              <w:t>Number</w:t>
            </w:r>
            <w:r w:rsidRPr="002B0661">
              <w:rPr>
                <w:b/>
                <w:lang w:eastAsia="x-none"/>
              </w:rPr>
              <w:t xml:space="preserve"> of Detailed Records</w:t>
            </w:r>
          </w:p>
        </w:tc>
        <w:tc>
          <w:tcPr>
            <w:tcW w:w="1276" w:type="dxa"/>
          </w:tcPr>
          <w:p w14:paraId="759B16DF" w14:textId="77777777" w:rsidR="00DE3189" w:rsidRPr="000961F5" w:rsidRDefault="00DE3189" w:rsidP="00DE3189">
            <w:pPr>
              <w:spacing w:after="39"/>
              <w:ind w:left="0"/>
              <w:jc w:val="left"/>
              <w:rPr>
                <w:lang w:eastAsia="x-none"/>
              </w:rPr>
            </w:pPr>
            <w:r w:rsidRPr="000961F5">
              <w:rPr>
                <w:lang w:eastAsia="x-none"/>
              </w:rPr>
              <w:t>9(8)</w:t>
            </w:r>
          </w:p>
        </w:tc>
        <w:tc>
          <w:tcPr>
            <w:tcW w:w="6237" w:type="dxa"/>
          </w:tcPr>
          <w:p w14:paraId="59C971AF" w14:textId="2EDFB548" w:rsidR="00DE3189" w:rsidRPr="000961F5" w:rsidRDefault="00DE3189" w:rsidP="00DE3189">
            <w:pPr>
              <w:spacing w:after="39"/>
              <w:ind w:left="0"/>
              <w:jc w:val="left"/>
              <w:rPr>
                <w:lang w:eastAsia="x-none"/>
              </w:rPr>
            </w:pPr>
            <w:r w:rsidRPr="000961F5">
              <w:rPr>
                <w:lang w:eastAsia="x-none"/>
              </w:rPr>
              <w:t>Right justify with leading ZERO</w:t>
            </w:r>
          </w:p>
        </w:tc>
      </w:tr>
      <w:tr w:rsidR="00DE3189" w:rsidRPr="000961F5" w14:paraId="4F1F6700" w14:textId="77777777" w:rsidTr="00067ECC">
        <w:tc>
          <w:tcPr>
            <w:tcW w:w="2972" w:type="dxa"/>
          </w:tcPr>
          <w:p w14:paraId="4B38D9DF" w14:textId="77777777" w:rsidR="00DE3189" w:rsidRPr="002B0661" w:rsidRDefault="00DE3189" w:rsidP="00DE3189">
            <w:pPr>
              <w:spacing w:after="39"/>
              <w:ind w:left="0"/>
              <w:jc w:val="left"/>
              <w:rPr>
                <w:b/>
                <w:lang w:eastAsia="x-none"/>
              </w:rPr>
            </w:pPr>
            <w:r w:rsidRPr="002B0661">
              <w:rPr>
                <w:b/>
                <w:lang w:eastAsia="x-none"/>
              </w:rPr>
              <w:t>Filler</w:t>
            </w:r>
          </w:p>
        </w:tc>
        <w:tc>
          <w:tcPr>
            <w:tcW w:w="1276" w:type="dxa"/>
          </w:tcPr>
          <w:p w14:paraId="5F0B0EE9" w14:textId="272EB4F6" w:rsidR="00DE3189" w:rsidRPr="000961F5" w:rsidRDefault="00DE3189" w:rsidP="00DE3189">
            <w:pPr>
              <w:spacing w:after="39"/>
              <w:ind w:left="0"/>
              <w:jc w:val="left"/>
              <w:rPr>
                <w:lang w:eastAsia="x-none"/>
              </w:rPr>
            </w:pPr>
            <w:r w:rsidRPr="000961F5">
              <w:rPr>
                <w:lang w:eastAsia="x-none"/>
              </w:rPr>
              <w:t>X(71)</w:t>
            </w:r>
          </w:p>
        </w:tc>
        <w:tc>
          <w:tcPr>
            <w:tcW w:w="6237" w:type="dxa"/>
          </w:tcPr>
          <w:p w14:paraId="4647E4C0" w14:textId="573A53B0" w:rsidR="00DE3189" w:rsidRPr="000961F5" w:rsidRDefault="00DE3189" w:rsidP="00DE3189">
            <w:pPr>
              <w:spacing w:after="39"/>
              <w:ind w:left="0"/>
              <w:jc w:val="left"/>
              <w:rPr>
                <w:lang w:eastAsia="x-none"/>
              </w:rPr>
            </w:pPr>
            <w:r w:rsidRPr="000961F5">
              <w:rPr>
                <w:lang w:eastAsia="x-none"/>
              </w:rPr>
              <w:t>Always SPACE</w:t>
            </w:r>
          </w:p>
        </w:tc>
      </w:tr>
    </w:tbl>
    <w:p w14:paraId="02BF4F42" w14:textId="77777777" w:rsidR="003F0DBF" w:rsidRPr="000961F5" w:rsidRDefault="003F0DBF" w:rsidP="003F0DBF">
      <w:pPr>
        <w:ind w:left="0"/>
        <w:rPr>
          <w:lang w:eastAsia="x-none"/>
        </w:rPr>
      </w:pPr>
    </w:p>
    <w:p w14:paraId="00504BCE" w14:textId="77777777" w:rsidR="003F0DBF" w:rsidRPr="000961F5" w:rsidRDefault="003F0DBF" w:rsidP="003F0DBF">
      <w:pPr>
        <w:ind w:left="0"/>
        <w:rPr>
          <w:b/>
          <w:lang w:eastAsia="x-none"/>
        </w:rPr>
      </w:pPr>
      <w:r w:rsidRPr="000961F5">
        <w:rPr>
          <w:b/>
          <w:lang w:eastAsia="x-none"/>
        </w:rPr>
        <w:t>File sample:</w:t>
      </w:r>
    </w:p>
    <w:p w14:paraId="2378D37D" w14:textId="77777777" w:rsidR="003F0DBF" w:rsidRPr="000961F5" w:rsidRDefault="003F0DBF" w:rsidP="003F0DBF">
      <w:pPr>
        <w:ind w:left="0"/>
        <w:rPr>
          <w:lang w:eastAsia="x-none"/>
        </w:rPr>
      </w:pPr>
    </w:p>
    <w:p w14:paraId="6D562EFB" w14:textId="43975B9E" w:rsidR="003F0DBF" w:rsidRPr="000961F5" w:rsidRDefault="00067ECC" w:rsidP="003F0DBF">
      <w:pPr>
        <w:ind w:left="0"/>
        <w:rPr>
          <w:lang w:eastAsia="x-none"/>
        </w:rPr>
      </w:pPr>
      <w:r w:rsidRPr="00381BCA">
        <w:rPr>
          <w:lang w:eastAsia="x-none"/>
        </w:rPr>
        <w:object w:dxaOrig="1562" w:dyaOrig="1132" w14:anchorId="4052C7A7">
          <v:shape id="_x0000_i1069" type="#_x0000_t75" style="width:57.1pt;height:44.05pt" o:ole="">
            <v:imagedata r:id="rId103" o:title=""/>
          </v:shape>
          <o:OLEObject Type="Embed" ProgID="Package" ShapeID="_x0000_i1069" DrawAspect="Icon" ObjectID="_1676184177" r:id="rId105"/>
        </w:object>
      </w:r>
    </w:p>
    <w:p w14:paraId="3F289052" w14:textId="5AA523E2" w:rsidR="00611760" w:rsidRPr="000961F5" w:rsidRDefault="00611760" w:rsidP="00611760">
      <w:pPr>
        <w:pStyle w:val="Heading4"/>
      </w:pPr>
      <w:bookmarkStart w:id="941" w:name="_Toc58341754"/>
      <w:bookmarkStart w:id="942" w:name="_Toc58418429"/>
      <w:bookmarkStart w:id="943" w:name="_Toc58602079"/>
      <w:bookmarkStart w:id="944" w:name="_Toc62722961"/>
      <w:bookmarkStart w:id="945" w:name="_Toc65058102"/>
      <w:bookmarkStart w:id="946" w:name="_Toc65138904"/>
      <w:bookmarkStart w:id="947" w:name="_Toc65145884"/>
      <w:r w:rsidRPr="000961F5">
        <w:t>Non-Clearing Participant Master</w:t>
      </w:r>
      <w:bookmarkEnd w:id="941"/>
      <w:bookmarkEnd w:id="942"/>
      <w:bookmarkEnd w:id="943"/>
      <w:bookmarkEnd w:id="944"/>
      <w:bookmarkEnd w:id="945"/>
      <w:bookmarkEnd w:id="946"/>
      <w:bookmarkEnd w:id="947"/>
    </w:p>
    <w:p w14:paraId="12356878" w14:textId="77777777" w:rsidR="00611760" w:rsidRPr="000961F5" w:rsidRDefault="00611760" w:rsidP="00611760">
      <w:pPr>
        <w:ind w:left="0"/>
        <w:rPr>
          <w:lang w:eastAsia="x-none"/>
        </w:rPr>
      </w:pPr>
    </w:p>
    <w:p w14:paraId="25F56C6E" w14:textId="77777777" w:rsidR="00611760" w:rsidRPr="000961F5" w:rsidRDefault="00611760" w:rsidP="00611760">
      <w:pPr>
        <w:spacing w:after="0"/>
        <w:ind w:left="0"/>
        <w:jc w:val="left"/>
        <w:rPr>
          <w:b/>
        </w:rPr>
      </w:pPr>
      <w:r w:rsidRPr="000961F5">
        <w:rPr>
          <w:b/>
        </w:rPr>
        <w:t>File naming convention:</w:t>
      </w:r>
    </w:p>
    <w:tbl>
      <w:tblPr>
        <w:tblStyle w:val="TableGrid"/>
        <w:tblW w:w="4370" w:type="dxa"/>
        <w:tblLook w:val="04A0" w:firstRow="1" w:lastRow="0" w:firstColumn="1" w:lastColumn="0" w:noHBand="0" w:noVBand="1"/>
      </w:tblPr>
      <w:tblGrid>
        <w:gridCol w:w="1772"/>
        <w:gridCol w:w="2598"/>
      </w:tblGrid>
      <w:tr w:rsidR="00611760" w:rsidRPr="000961F5" w14:paraId="0080222A" w14:textId="77777777" w:rsidTr="00067ECC">
        <w:tc>
          <w:tcPr>
            <w:tcW w:w="1696" w:type="dxa"/>
            <w:shd w:val="clear" w:color="auto" w:fill="13426B"/>
          </w:tcPr>
          <w:p w14:paraId="534D9193" w14:textId="77777777" w:rsidR="00611760" w:rsidRPr="000961F5" w:rsidRDefault="00611760" w:rsidP="00067ECC">
            <w:pPr>
              <w:spacing w:after="39"/>
              <w:ind w:left="0"/>
              <w:jc w:val="left"/>
              <w:rPr>
                <w:b/>
                <w:lang w:eastAsia="x-none"/>
              </w:rPr>
            </w:pPr>
            <w:r w:rsidRPr="000961F5">
              <w:rPr>
                <w:b/>
                <w:lang w:eastAsia="x-none"/>
              </w:rPr>
              <w:t>Field Name</w:t>
            </w:r>
          </w:p>
        </w:tc>
        <w:tc>
          <w:tcPr>
            <w:tcW w:w="2674" w:type="dxa"/>
            <w:shd w:val="clear" w:color="auto" w:fill="13426B"/>
          </w:tcPr>
          <w:p w14:paraId="61D69788" w14:textId="77777777" w:rsidR="00611760" w:rsidRPr="000961F5" w:rsidRDefault="00611760" w:rsidP="00067ECC">
            <w:pPr>
              <w:spacing w:after="39"/>
              <w:ind w:left="0"/>
              <w:jc w:val="left"/>
              <w:rPr>
                <w:b/>
                <w:lang w:eastAsia="x-none"/>
              </w:rPr>
            </w:pPr>
            <w:r w:rsidRPr="000961F5">
              <w:rPr>
                <w:b/>
                <w:lang w:eastAsia="x-none"/>
              </w:rPr>
              <w:t>Field Format</w:t>
            </w:r>
          </w:p>
        </w:tc>
      </w:tr>
      <w:tr w:rsidR="00611760" w:rsidRPr="000961F5" w14:paraId="4061BE89" w14:textId="77777777" w:rsidTr="00067ECC">
        <w:tc>
          <w:tcPr>
            <w:tcW w:w="1696" w:type="dxa"/>
          </w:tcPr>
          <w:p w14:paraId="4EAB4BFF" w14:textId="7B576948" w:rsidR="00611760" w:rsidRPr="000961F5" w:rsidRDefault="00611760" w:rsidP="00067ECC">
            <w:pPr>
              <w:spacing w:after="39"/>
              <w:ind w:left="0"/>
              <w:jc w:val="left"/>
              <w:rPr>
                <w:lang w:eastAsia="x-none"/>
              </w:rPr>
            </w:pPr>
            <w:r w:rsidRPr="000961F5">
              <w:rPr>
                <w:lang w:eastAsia="x-none"/>
              </w:rPr>
              <w:t>FCSNCPM_FINI.CSV</w:t>
            </w:r>
          </w:p>
        </w:tc>
        <w:tc>
          <w:tcPr>
            <w:tcW w:w="2674" w:type="dxa"/>
          </w:tcPr>
          <w:p w14:paraId="1C8F4BF5" w14:textId="77777777" w:rsidR="00611760" w:rsidRPr="000961F5" w:rsidRDefault="00611760" w:rsidP="00067ECC">
            <w:pPr>
              <w:spacing w:after="39"/>
              <w:ind w:left="0"/>
              <w:jc w:val="left"/>
              <w:rPr>
                <w:lang w:eastAsia="x-none"/>
              </w:rPr>
            </w:pPr>
            <w:r w:rsidRPr="000961F5">
              <w:rPr>
                <w:lang w:eastAsia="x-none"/>
              </w:rPr>
              <w:t>Fields delimited by semicolons</w:t>
            </w:r>
          </w:p>
        </w:tc>
      </w:tr>
    </w:tbl>
    <w:p w14:paraId="00D76105" w14:textId="77777777" w:rsidR="00611760" w:rsidRPr="000961F5" w:rsidRDefault="00611760" w:rsidP="00611760">
      <w:pPr>
        <w:ind w:left="0"/>
        <w:rPr>
          <w:b/>
          <w:lang w:eastAsia="x-none"/>
        </w:rPr>
      </w:pPr>
    </w:p>
    <w:p w14:paraId="61B1A8B9" w14:textId="77777777" w:rsidR="00611760" w:rsidRPr="000961F5" w:rsidRDefault="00611760" w:rsidP="00611760">
      <w:pPr>
        <w:ind w:left="0"/>
        <w:rPr>
          <w:b/>
          <w:lang w:eastAsia="x-none"/>
        </w:rPr>
      </w:pPr>
      <w:r w:rsidRPr="000961F5">
        <w:rPr>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611760" w:rsidRPr="000961F5" w14:paraId="61D699CD" w14:textId="77777777" w:rsidTr="00067ECC">
        <w:tc>
          <w:tcPr>
            <w:tcW w:w="2972" w:type="dxa"/>
            <w:shd w:val="clear" w:color="auto" w:fill="13426B"/>
          </w:tcPr>
          <w:p w14:paraId="77A2ABFA" w14:textId="77777777" w:rsidR="00611760" w:rsidRPr="000961F5" w:rsidRDefault="00611760" w:rsidP="00067ECC">
            <w:pPr>
              <w:spacing w:after="39"/>
              <w:ind w:left="0"/>
              <w:jc w:val="left"/>
              <w:rPr>
                <w:b/>
                <w:lang w:eastAsia="x-none"/>
              </w:rPr>
            </w:pPr>
            <w:r w:rsidRPr="000961F5">
              <w:rPr>
                <w:b/>
                <w:lang w:eastAsia="x-none"/>
              </w:rPr>
              <w:t>Field Name</w:t>
            </w:r>
          </w:p>
        </w:tc>
        <w:tc>
          <w:tcPr>
            <w:tcW w:w="1276" w:type="dxa"/>
            <w:shd w:val="clear" w:color="auto" w:fill="13426B"/>
          </w:tcPr>
          <w:p w14:paraId="36AC9B45" w14:textId="77777777" w:rsidR="00611760" w:rsidRPr="000961F5" w:rsidRDefault="00611760" w:rsidP="00067ECC">
            <w:pPr>
              <w:spacing w:after="39"/>
              <w:ind w:left="0"/>
              <w:jc w:val="left"/>
              <w:rPr>
                <w:b/>
                <w:lang w:eastAsia="x-none"/>
              </w:rPr>
            </w:pPr>
            <w:r w:rsidRPr="000961F5">
              <w:rPr>
                <w:b/>
                <w:lang w:eastAsia="x-none"/>
              </w:rPr>
              <w:t>Field Format</w:t>
            </w:r>
          </w:p>
        </w:tc>
        <w:tc>
          <w:tcPr>
            <w:tcW w:w="6237" w:type="dxa"/>
            <w:shd w:val="clear" w:color="auto" w:fill="13426B"/>
          </w:tcPr>
          <w:p w14:paraId="16CD6CE0" w14:textId="77777777" w:rsidR="00611760" w:rsidRPr="000961F5" w:rsidRDefault="00611760" w:rsidP="00067ECC">
            <w:pPr>
              <w:spacing w:after="39"/>
              <w:ind w:left="0"/>
              <w:jc w:val="left"/>
              <w:rPr>
                <w:b/>
                <w:lang w:eastAsia="x-none"/>
              </w:rPr>
            </w:pPr>
            <w:r w:rsidRPr="000961F5">
              <w:rPr>
                <w:b/>
                <w:lang w:eastAsia="x-none"/>
              </w:rPr>
              <w:t>Description</w:t>
            </w:r>
          </w:p>
        </w:tc>
      </w:tr>
      <w:tr w:rsidR="00611760" w:rsidRPr="000961F5" w14:paraId="65C36803" w14:textId="77777777" w:rsidTr="00067ECC">
        <w:tc>
          <w:tcPr>
            <w:tcW w:w="2972" w:type="dxa"/>
          </w:tcPr>
          <w:p w14:paraId="00D731CE" w14:textId="77777777" w:rsidR="00611760" w:rsidRPr="000961F5" w:rsidRDefault="00611760" w:rsidP="00067ECC">
            <w:pPr>
              <w:spacing w:after="39"/>
              <w:ind w:left="0"/>
              <w:jc w:val="left"/>
              <w:rPr>
                <w:lang w:eastAsia="x-none"/>
              </w:rPr>
            </w:pPr>
            <w:r w:rsidRPr="000961F5">
              <w:rPr>
                <w:b/>
                <w:lang w:val="en-US" w:eastAsia="zh-TW"/>
              </w:rPr>
              <w:t>Key</w:t>
            </w:r>
          </w:p>
        </w:tc>
        <w:tc>
          <w:tcPr>
            <w:tcW w:w="1276" w:type="dxa"/>
          </w:tcPr>
          <w:p w14:paraId="5A9E67A1" w14:textId="77777777" w:rsidR="00611760" w:rsidRPr="000961F5" w:rsidRDefault="00611760" w:rsidP="00067ECC">
            <w:pPr>
              <w:spacing w:after="39"/>
              <w:ind w:left="0"/>
              <w:jc w:val="left"/>
              <w:rPr>
                <w:lang w:eastAsia="x-none"/>
              </w:rPr>
            </w:pPr>
            <w:r w:rsidRPr="000961F5">
              <w:rPr>
                <w:lang w:eastAsia="x-none"/>
              </w:rPr>
              <w:t>9(1)</w:t>
            </w:r>
          </w:p>
        </w:tc>
        <w:tc>
          <w:tcPr>
            <w:tcW w:w="6237" w:type="dxa"/>
          </w:tcPr>
          <w:p w14:paraId="09FA6362" w14:textId="77777777" w:rsidR="00611760" w:rsidRPr="000961F5" w:rsidRDefault="00611760" w:rsidP="00067ECC">
            <w:pPr>
              <w:spacing w:after="39"/>
              <w:ind w:left="0"/>
              <w:jc w:val="left"/>
              <w:rPr>
                <w:lang w:eastAsia="x-none"/>
              </w:rPr>
            </w:pPr>
            <w:r w:rsidRPr="000961F5">
              <w:rPr>
                <w:lang w:eastAsia="x-none"/>
              </w:rPr>
              <w:t>Always ‘</w:t>
            </w:r>
            <w:r w:rsidRPr="002B0661">
              <w:rPr>
                <w:b/>
                <w:lang w:eastAsia="x-none"/>
              </w:rPr>
              <w:t>0</w:t>
            </w:r>
            <w:r w:rsidRPr="000961F5">
              <w:rPr>
                <w:lang w:eastAsia="x-none"/>
              </w:rPr>
              <w:t>’ for header record</w:t>
            </w:r>
          </w:p>
        </w:tc>
      </w:tr>
      <w:tr w:rsidR="00611760" w:rsidRPr="000961F5" w14:paraId="4B6B5FA9" w14:textId="77777777" w:rsidTr="00067ECC">
        <w:tc>
          <w:tcPr>
            <w:tcW w:w="2972" w:type="dxa"/>
          </w:tcPr>
          <w:p w14:paraId="147A2AE3" w14:textId="77777777" w:rsidR="00611760" w:rsidRPr="000961F5" w:rsidRDefault="00611760" w:rsidP="00067ECC">
            <w:pPr>
              <w:spacing w:after="39"/>
              <w:ind w:left="0"/>
              <w:jc w:val="left"/>
              <w:rPr>
                <w:lang w:eastAsia="x-none"/>
              </w:rPr>
            </w:pPr>
            <w:r w:rsidRPr="000961F5">
              <w:rPr>
                <w:b/>
                <w:lang w:val="en-US" w:eastAsia="zh-TW"/>
              </w:rPr>
              <w:t>File Header Name</w:t>
            </w:r>
          </w:p>
        </w:tc>
        <w:tc>
          <w:tcPr>
            <w:tcW w:w="1276" w:type="dxa"/>
          </w:tcPr>
          <w:p w14:paraId="2DCBFA3E" w14:textId="45E10F84" w:rsidR="00611760" w:rsidRPr="000961F5" w:rsidRDefault="00611760" w:rsidP="00067ECC">
            <w:pPr>
              <w:spacing w:after="39"/>
              <w:ind w:left="0"/>
              <w:jc w:val="left"/>
              <w:rPr>
                <w:lang w:eastAsia="x-none"/>
              </w:rPr>
            </w:pPr>
            <w:r w:rsidRPr="000961F5">
              <w:rPr>
                <w:lang w:eastAsia="x-none"/>
              </w:rPr>
              <w:t>X(</w:t>
            </w:r>
            <w:r w:rsidR="00120D88" w:rsidRPr="000961F5">
              <w:rPr>
                <w:lang w:eastAsia="x-none"/>
              </w:rPr>
              <w:t>30</w:t>
            </w:r>
            <w:r w:rsidRPr="000961F5">
              <w:rPr>
                <w:lang w:eastAsia="x-none"/>
              </w:rPr>
              <w:t>)</w:t>
            </w:r>
          </w:p>
        </w:tc>
        <w:tc>
          <w:tcPr>
            <w:tcW w:w="6237" w:type="dxa"/>
          </w:tcPr>
          <w:p w14:paraId="23DDCEA8" w14:textId="661D2619" w:rsidR="00120D88" w:rsidRPr="000961F5" w:rsidRDefault="00611760" w:rsidP="00611760">
            <w:pPr>
              <w:spacing w:after="39"/>
              <w:ind w:left="0"/>
              <w:jc w:val="left"/>
              <w:rPr>
                <w:lang w:eastAsia="x-none"/>
              </w:rPr>
            </w:pPr>
            <w:r w:rsidRPr="000961F5">
              <w:rPr>
                <w:lang w:eastAsia="x-none"/>
              </w:rPr>
              <w:t>Always ‘</w:t>
            </w:r>
            <w:r w:rsidR="00120D88" w:rsidRPr="002B0661">
              <w:rPr>
                <w:b/>
                <w:lang w:eastAsia="x-none"/>
              </w:rPr>
              <w:t>NCP MASTER</w:t>
            </w:r>
            <w:r w:rsidRPr="000961F5">
              <w:rPr>
                <w:lang w:eastAsia="x-none"/>
              </w:rPr>
              <w:t>’</w:t>
            </w:r>
          </w:p>
          <w:p w14:paraId="054BE3B6" w14:textId="6C000676" w:rsidR="00611760" w:rsidRPr="000961F5" w:rsidRDefault="00120D88" w:rsidP="00611760">
            <w:pPr>
              <w:spacing w:after="39"/>
              <w:ind w:left="0"/>
              <w:jc w:val="left"/>
              <w:rPr>
                <w:lang w:eastAsia="x-none"/>
              </w:rPr>
            </w:pPr>
            <w:r w:rsidRPr="000961F5">
              <w:rPr>
                <w:lang w:eastAsia="x-none"/>
              </w:rPr>
              <w:t>Left justify with trailing SPACE</w:t>
            </w:r>
          </w:p>
        </w:tc>
      </w:tr>
      <w:tr w:rsidR="00611760" w:rsidRPr="000961F5" w14:paraId="325D2158" w14:textId="77777777" w:rsidTr="00067ECC">
        <w:tc>
          <w:tcPr>
            <w:tcW w:w="2972" w:type="dxa"/>
          </w:tcPr>
          <w:p w14:paraId="7141A61E" w14:textId="77777777" w:rsidR="00611760" w:rsidRPr="000961F5" w:rsidRDefault="00611760" w:rsidP="00067ECC">
            <w:pPr>
              <w:spacing w:after="39"/>
              <w:ind w:left="0"/>
              <w:jc w:val="left"/>
              <w:rPr>
                <w:lang w:eastAsia="x-none"/>
              </w:rPr>
            </w:pPr>
            <w:r w:rsidRPr="000961F5">
              <w:rPr>
                <w:b/>
                <w:lang w:val="en-US" w:eastAsia="zh-TW"/>
              </w:rPr>
              <w:t>File Date</w:t>
            </w:r>
          </w:p>
        </w:tc>
        <w:tc>
          <w:tcPr>
            <w:tcW w:w="1276" w:type="dxa"/>
          </w:tcPr>
          <w:p w14:paraId="7E8EB0ED" w14:textId="77777777" w:rsidR="00611760" w:rsidRPr="000961F5" w:rsidRDefault="00611760" w:rsidP="00067ECC">
            <w:pPr>
              <w:spacing w:after="39"/>
              <w:ind w:left="0"/>
              <w:jc w:val="left"/>
              <w:rPr>
                <w:lang w:eastAsia="x-none"/>
              </w:rPr>
            </w:pPr>
            <w:r w:rsidRPr="000961F5">
              <w:rPr>
                <w:lang w:eastAsia="x-none"/>
              </w:rPr>
              <w:t>X(10)</w:t>
            </w:r>
          </w:p>
        </w:tc>
        <w:tc>
          <w:tcPr>
            <w:tcW w:w="6237" w:type="dxa"/>
          </w:tcPr>
          <w:p w14:paraId="432660D2" w14:textId="77777777" w:rsidR="00611760" w:rsidRPr="000961F5" w:rsidRDefault="00611760" w:rsidP="00067ECC">
            <w:pPr>
              <w:spacing w:after="39"/>
              <w:ind w:left="0"/>
              <w:jc w:val="left"/>
              <w:rPr>
                <w:lang w:eastAsia="x-none"/>
              </w:rPr>
            </w:pPr>
            <w:r w:rsidRPr="000961F5">
              <w:rPr>
                <w:lang w:eastAsia="x-none"/>
              </w:rPr>
              <w:t>File generation date, in “YYYY-MM-DD” format</w:t>
            </w:r>
          </w:p>
        </w:tc>
      </w:tr>
      <w:tr w:rsidR="00611760" w:rsidRPr="000961F5" w14:paraId="5D790FFC" w14:textId="77777777" w:rsidTr="00067ECC">
        <w:tc>
          <w:tcPr>
            <w:tcW w:w="2972" w:type="dxa"/>
          </w:tcPr>
          <w:p w14:paraId="39D50AA1" w14:textId="77777777" w:rsidR="00611760" w:rsidRPr="000961F5" w:rsidRDefault="00611760" w:rsidP="00067ECC">
            <w:pPr>
              <w:spacing w:after="39"/>
              <w:ind w:left="0"/>
              <w:jc w:val="left"/>
              <w:rPr>
                <w:lang w:eastAsia="x-none"/>
              </w:rPr>
            </w:pPr>
            <w:r w:rsidRPr="000961F5">
              <w:rPr>
                <w:b/>
                <w:lang w:val="en-US" w:eastAsia="zh-TW"/>
              </w:rPr>
              <w:t>File Time</w:t>
            </w:r>
          </w:p>
        </w:tc>
        <w:tc>
          <w:tcPr>
            <w:tcW w:w="1276" w:type="dxa"/>
          </w:tcPr>
          <w:p w14:paraId="3D059E47" w14:textId="77777777" w:rsidR="00611760" w:rsidRPr="000961F5" w:rsidRDefault="00611760" w:rsidP="00067ECC">
            <w:pPr>
              <w:spacing w:after="39"/>
              <w:ind w:left="0"/>
              <w:jc w:val="left"/>
              <w:rPr>
                <w:lang w:eastAsia="x-none"/>
              </w:rPr>
            </w:pPr>
            <w:r w:rsidRPr="000961F5">
              <w:rPr>
                <w:lang w:eastAsia="x-none"/>
              </w:rPr>
              <w:t>X(8)</w:t>
            </w:r>
          </w:p>
        </w:tc>
        <w:tc>
          <w:tcPr>
            <w:tcW w:w="6237" w:type="dxa"/>
          </w:tcPr>
          <w:p w14:paraId="1B95D0D4" w14:textId="074B838C" w:rsidR="00611760" w:rsidRPr="000961F5" w:rsidRDefault="00611760" w:rsidP="00067ECC">
            <w:pPr>
              <w:spacing w:after="39"/>
              <w:ind w:left="0"/>
              <w:jc w:val="left"/>
              <w:rPr>
                <w:lang w:eastAsia="x-none"/>
              </w:rPr>
            </w:pPr>
            <w:r w:rsidRPr="000961F5">
              <w:rPr>
                <w:lang w:eastAsia="x-none"/>
              </w:rPr>
              <w:t>File generation time, in “</w:t>
            </w:r>
            <w:r w:rsidR="00677E2C" w:rsidRPr="000961F5">
              <w:rPr>
                <w:lang w:eastAsia="x-none"/>
              </w:rPr>
              <w:t>hh.mm.ss</w:t>
            </w:r>
            <w:r w:rsidRPr="000961F5">
              <w:rPr>
                <w:lang w:eastAsia="x-none"/>
              </w:rPr>
              <w:t>” format</w:t>
            </w:r>
          </w:p>
        </w:tc>
      </w:tr>
      <w:tr w:rsidR="00611760" w:rsidRPr="000961F5" w14:paraId="58231077" w14:textId="77777777" w:rsidTr="00067ECC">
        <w:tc>
          <w:tcPr>
            <w:tcW w:w="2972" w:type="dxa"/>
          </w:tcPr>
          <w:p w14:paraId="08670E84" w14:textId="77777777" w:rsidR="00611760" w:rsidRPr="000961F5" w:rsidRDefault="00611760" w:rsidP="00067ECC">
            <w:pPr>
              <w:spacing w:after="39"/>
              <w:ind w:left="0"/>
              <w:jc w:val="left"/>
              <w:rPr>
                <w:lang w:eastAsia="x-none"/>
              </w:rPr>
            </w:pPr>
            <w:r w:rsidRPr="000961F5">
              <w:rPr>
                <w:b/>
                <w:lang w:val="en-US" w:eastAsia="zh-TW"/>
              </w:rPr>
              <w:t>Filler</w:t>
            </w:r>
          </w:p>
        </w:tc>
        <w:tc>
          <w:tcPr>
            <w:tcW w:w="1276" w:type="dxa"/>
          </w:tcPr>
          <w:p w14:paraId="74A49ADE" w14:textId="2E2A9A68" w:rsidR="00611760" w:rsidRPr="000961F5" w:rsidRDefault="00611760" w:rsidP="00067ECC">
            <w:pPr>
              <w:spacing w:after="39"/>
              <w:ind w:left="0"/>
              <w:jc w:val="left"/>
              <w:rPr>
                <w:lang w:eastAsia="x-none"/>
              </w:rPr>
            </w:pPr>
            <w:r w:rsidRPr="000961F5">
              <w:rPr>
                <w:lang w:eastAsia="x-none"/>
              </w:rPr>
              <w:t>X(</w:t>
            </w:r>
            <w:r w:rsidR="00677E2C" w:rsidRPr="000961F5">
              <w:rPr>
                <w:lang w:eastAsia="x-none"/>
              </w:rPr>
              <w:t>351</w:t>
            </w:r>
            <w:r w:rsidRPr="000961F5">
              <w:rPr>
                <w:lang w:eastAsia="x-none"/>
              </w:rPr>
              <w:t>)</w:t>
            </w:r>
          </w:p>
        </w:tc>
        <w:tc>
          <w:tcPr>
            <w:tcW w:w="6237" w:type="dxa"/>
          </w:tcPr>
          <w:p w14:paraId="69D62A56" w14:textId="7464E81A" w:rsidR="00611760" w:rsidRPr="000961F5" w:rsidRDefault="00120D88" w:rsidP="00067ECC">
            <w:pPr>
              <w:spacing w:after="39"/>
              <w:ind w:left="0"/>
              <w:jc w:val="left"/>
              <w:rPr>
                <w:lang w:eastAsia="x-none"/>
              </w:rPr>
            </w:pPr>
            <w:r w:rsidRPr="000961F5">
              <w:rPr>
                <w:lang w:eastAsia="x-none"/>
              </w:rPr>
              <w:t>Always SPACE</w:t>
            </w:r>
          </w:p>
        </w:tc>
      </w:tr>
    </w:tbl>
    <w:p w14:paraId="543B7C4C" w14:textId="77777777" w:rsidR="00611760" w:rsidRPr="000961F5" w:rsidRDefault="00611760" w:rsidP="00611760">
      <w:pPr>
        <w:ind w:left="0"/>
        <w:rPr>
          <w:b/>
          <w:lang w:eastAsia="x-none"/>
        </w:rPr>
      </w:pPr>
    </w:p>
    <w:p w14:paraId="091C4C00" w14:textId="77777777" w:rsidR="00611760" w:rsidRPr="000961F5" w:rsidRDefault="00611760" w:rsidP="00611760">
      <w:pPr>
        <w:ind w:left="0"/>
        <w:rPr>
          <w:b/>
          <w:lang w:eastAsia="x-none"/>
        </w:rPr>
      </w:pPr>
      <w:r w:rsidRPr="000961F5">
        <w:rPr>
          <w:b/>
          <w:lang w:eastAsia="x-none"/>
        </w:rPr>
        <w:t>Detailed record:</w:t>
      </w:r>
    </w:p>
    <w:tbl>
      <w:tblPr>
        <w:tblStyle w:val="TableGrid"/>
        <w:tblW w:w="10485" w:type="dxa"/>
        <w:tblLook w:val="04A0" w:firstRow="1" w:lastRow="0" w:firstColumn="1" w:lastColumn="0" w:noHBand="0" w:noVBand="1"/>
      </w:tblPr>
      <w:tblGrid>
        <w:gridCol w:w="2972"/>
        <w:gridCol w:w="1276"/>
        <w:gridCol w:w="6237"/>
      </w:tblGrid>
      <w:tr w:rsidR="00611760" w:rsidRPr="000961F5" w14:paraId="03362522" w14:textId="77777777" w:rsidTr="00067ECC">
        <w:tc>
          <w:tcPr>
            <w:tcW w:w="2972" w:type="dxa"/>
            <w:shd w:val="clear" w:color="auto" w:fill="13426B"/>
          </w:tcPr>
          <w:p w14:paraId="1D9C4E0E" w14:textId="77777777" w:rsidR="00611760" w:rsidRPr="000961F5" w:rsidRDefault="00611760" w:rsidP="00067ECC">
            <w:pPr>
              <w:spacing w:after="39"/>
              <w:ind w:left="0"/>
              <w:jc w:val="left"/>
              <w:rPr>
                <w:b/>
                <w:lang w:eastAsia="x-none"/>
              </w:rPr>
            </w:pPr>
            <w:r w:rsidRPr="000961F5">
              <w:rPr>
                <w:b/>
                <w:lang w:eastAsia="x-none"/>
              </w:rPr>
              <w:t>Field Name</w:t>
            </w:r>
          </w:p>
        </w:tc>
        <w:tc>
          <w:tcPr>
            <w:tcW w:w="1276" w:type="dxa"/>
            <w:shd w:val="clear" w:color="auto" w:fill="13426B"/>
          </w:tcPr>
          <w:p w14:paraId="106B2F74" w14:textId="77777777" w:rsidR="00611760" w:rsidRPr="000961F5" w:rsidRDefault="00611760" w:rsidP="00067ECC">
            <w:pPr>
              <w:spacing w:after="39"/>
              <w:ind w:left="0"/>
              <w:jc w:val="left"/>
              <w:rPr>
                <w:b/>
                <w:lang w:eastAsia="x-none"/>
              </w:rPr>
            </w:pPr>
            <w:r w:rsidRPr="000961F5">
              <w:rPr>
                <w:b/>
                <w:lang w:eastAsia="x-none"/>
              </w:rPr>
              <w:t>Field Format</w:t>
            </w:r>
          </w:p>
        </w:tc>
        <w:tc>
          <w:tcPr>
            <w:tcW w:w="6237" w:type="dxa"/>
            <w:shd w:val="clear" w:color="auto" w:fill="13426B"/>
          </w:tcPr>
          <w:p w14:paraId="7B0829BD" w14:textId="77777777" w:rsidR="00611760" w:rsidRPr="000961F5" w:rsidRDefault="00611760" w:rsidP="00067ECC">
            <w:pPr>
              <w:spacing w:after="39"/>
              <w:ind w:left="0"/>
              <w:jc w:val="left"/>
              <w:rPr>
                <w:b/>
                <w:lang w:eastAsia="x-none"/>
              </w:rPr>
            </w:pPr>
            <w:r w:rsidRPr="000961F5">
              <w:rPr>
                <w:b/>
                <w:lang w:eastAsia="x-none"/>
              </w:rPr>
              <w:t>Description</w:t>
            </w:r>
          </w:p>
        </w:tc>
      </w:tr>
      <w:tr w:rsidR="00611760" w:rsidRPr="000961F5" w14:paraId="3FDE4B60" w14:textId="77777777" w:rsidTr="00067ECC">
        <w:tc>
          <w:tcPr>
            <w:tcW w:w="2972" w:type="dxa"/>
            <w:vAlign w:val="bottom"/>
          </w:tcPr>
          <w:p w14:paraId="4F3B4B5D" w14:textId="165D4D09" w:rsidR="00611760" w:rsidRPr="002B0661" w:rsidRDefault="00611760" w:rsidP="00611760">
            <w:pPr>
              <w:spacing w:after="39"/>
              <w:ind w:left="0"/>
              <w:jc w:val="left"/>
              <w:rPr>
                <w:b/>
                <w:lang w:eastAsia="x-none"/>
              </w:rPr>
            </w:pPr>
            <w:r w:rsidRPr="002B0661">
              <w:rPr>
                <w:b/>
                <w:color w:val="000000"/>
              </w:rPr>
              <w:t>Key</w:t>
            </w:r>
          </w:p>
        </w:tc>
        <w:tc>
          <w:tcPr>
            <w:tcW w:w="1276" w:type="dxa"/>
            <w:vAlign w:val="bottom"/>
          </w:tcPr>
          <w:p w14:paraId="30C7099A" w14:textId="359790FF" w:rsidR="00611760" w:rsidRPr="000961F5" w:rsidRDefault="00611760" w:rsidP="00611760">
            <w:pPr>
              <w:spacing w:after="39"/>
              <w:ind w:left="0"/>
              <w:jc w:val="left"/>
              <w:rPr>
                <w:lang w:eastAsia="x-none"/>
              </w:rPr>
            </w:pPr>
            <w:r w:rsidRPr="000961F5">
              <w:rPr>
                <w:color w:val="000000"/>
              </w:rPr>
              <w:t>9(1)</w:t>
            </w:r>
          </w:p>
        </w:tc>
        <w:tc>
          <w:tcPr>
            <w:tcW w:w="6237" w:type="dxa"/>
          </w:tcPr>
          <w:p w14:paraId="5EC8291E" w14:textId="77777777" w:rsidR="00611760" w:rsidRPr="000961F5" w:rsidRDefault="00611760" w:rsidP="00611760">
            <w:pPr>
              <w:spacing w:after="0"/>
              <w:ind w:left="0"/>
              <w:rPr>
                <w:lang w:val="en-US" w:eastAsia="zh-TW"/>
              </w:rPr>
            </w:pPr>
            <w:r w:rsidRPr="000961F5">
              <w:rPr>
                <w:lang w:val="en-US" w:eastAsia="zh-TW"/>
              </w:rPr>
              <w:t>Always ‘</w:t>
            </w:r>
            <w:r w:rsidRPr="002B0661">
              <w:rPr>
                <w:b/>
                <w:lang w:val="en-US" w:eastAsia="zh-TW"/>
              </w:rPr>
              <w:t>1</w:t>
            </w:r>
            <w:r w:rsidRPr="000961F5">
              <w:rPr>
                <w:lang w:val="en-US" w:eastAsia="zh-TW"/>
              </w:rPr>
              <w:t>’ for Detail Record</w:t>
            </w:r>
          </w:p>
        </w:tc>
      </w:tr>
      <w:tr w:rsidR="00611760" w:rsidRPr="000961F5" w14:paraId="3414DE28" w14:textId="77777777" w:rsidTr="00067ECC">
        <w:tc>
          <w:tcPr>
            <w:tcW w:w="2972" w:type="dxa"/>
            <w:vAlign w:val="bottom"/>
          </w:tcPr>
          <w:p w14:paraId="4DFE75CB" w14:textId="14611B54" w:rsidR="00611760" w:rsidRPr="002B0661" w:rsidRDefault="00611760" w:rsidP="00611760">
            <w:pPr>
              <w:spacing w:after="39"/>
              <w:ind w:left="0"/>
              <w:jc w:val="left"/>
              <w:rPr>
                <w:b/>
                <w:lang w:eastAsia="x-none"/>
              </w:rPr>
            </w:pPr>
            <w:r w:rsidRPr="002B0661">
              <w:rPr>
                <w:b/>
                <w:color w:val="000000"/>
              </w:rPr>
              <w:t>NCP Broker Firm ID</w:t>
            </w:r>
          </w:p>
        </w:tc>
        <w:tc>
          <w:tcPr>
            <w:tcW w:w="1276" w:type="dxa"/>
            <w:vAlign w:val="bottom"/>
          </w:tcPr>
          <w:p w14:paraId="35F9D75F" w14:textId="33724BBE" w:rsidR="00611760" w:rsidRPr="000961F5" w:rsidRDefault="00120D88" w:rsidP="00611760">
            <w:pPr>
              <w:spacing w:after="39"/>
              <w:ind w:left="0"/>
              <w:jc w:val="left"/>
              <w:rPr>
                <w:lang w:eastAsia="x-none"/>
              </w:rPr>
            </w:pPr>
            <w:r w:rsidRPr="000961F5">
              <w:rPr>
                <w:color w:val="000000"/>
              </w:rPr>
              <w:t>9</w:t>
            </w:r>
            <w:r w:rsidR="00611760" w:rsidRPr="000961F5">
              <w:rPr>
                <w:color w:val="000000"/>
              </w:rPr>
              <w:t>(5)</w:t>
            </w:r>
          </w:p>
        </w:tc>
        <w:tc>
          <w:tcPr>
            <w:tcW w:w="6237" w:type="dxa"/>
          </w:tcPr>
          <w:p w14:paraId="4CC81D32" w14:textId="42D08832" w:rsidR="00611760" w:rsidRPr="000961F5" w:rsidRDefault="00120D88" w:rsidP="00611760">
            <w:pPr>
              <w:spacing w:after="39"/>
              <w:ind w:left="0"/>
              <w:jc w:val="left"/>
              <w:rPr>
                <w:lang w:eastAsia="x-none"/>
              </w:rPr>
            </w:pPr>
            <w:r w:rsidRPr="000961F5">
              <w:rPr>
                <w:lang w:eastAsia="x-none"/>
              </w:rPr>
              <w:t>Right justify with leading ZERO</w:t>
            </w:r>
          </w:p>
        </w:tc>
      </w:tr>
      <w:tr w:rsidR="00611760" w:rsidRPr="000961F5" w14:paraId="48A76F7E" w14:textId="77777777" w:rsidTr="00067ECC">
        <w:tc>
          <w:tcPr>
            <w:tcW w:w="2972" w:type="dxa"/>
            <w:vAlign w:val="bottom"/>
          </w:tcPr>
          <w:p w14:paraId="1F9B79F4" w14:textId="6C621CCF" w:rsidR="00611760" w:rsidRPr="002B0661" w:rsidRDefault="00611760" w:rsidP="00611760">
            <w:pPr>
              <w:spacing w:after="39"/>
              <w:ind w:left="0"/>
              <w:jc w:val="left"/>
              <w:rPr>
                <w:b/>
                <w:lang w:eastAsia="x-none"/>
              </w:rPr>
            </w:pPr>
            <w:r w:rsidRPr="002B0661">
              <w:rPr>
                <w:b/>
                <w:color w:val="000000"/>
              </w:rPr>
              <w:t>Status</w:t>
            </w:r>
          </w:p>
        </w:tc>
        <w:tc>
          <w:tcPr>
            <w:tcW w:w="1276" w:type="dxa"/>
            <w:vAlign w:val="bottom"/>
          </w:tcPr>
          <w:p w14:paraId="2AA23BD1" w14:textId="7A9B3725" w:rsidR="00611760" w:rsidRPr="000961F5" w:rsidRDefault="00611760" w:rsidP="00611760">
            <w:pPr>
              <w:spacing w:after="39"/>
              <w:ind w:left="0"/>
              <w:jc w:val="left"/>
              <w:rPr>
                <w:lang w:eastAsia="x-none"/>
              </w:rPr>
            </w:pPr>
            <w:r w:rsidRPr="000961F5">
              <w:rPr>
                <w:color w:val="000000"/>
              </w:rPr>
              <w:t>X(1)</w:t>
            </w:r>
          </w:p>
        </w:tc>
        <w:tc>
          <w:tcPr>
            <w:tcW w:w="6237" w:type="dxa"/>
          </w:tcPr>
          <w:p w14:paraId="70FFBE1C" w14:textId="77777777" w:rsidR="00E90EEC" w:rsidRPr="000961F5" w:rsidRDefault="00E90EEC" w:rsidP="00E90EEC">
            <w:pPr>
              <w:spacing w:after="0"/>
              <w:ind w:left="0"/>
              <w:rPr>
                <w:lang w:val="en-US" w:eastAsia="zh-TW"/>
              </w:rPr>
            </w:pPr>
            <w:r w:rsidRPr="000961F5">
              <w:rPr>
                <w:lang w:val="en-US" w:eastAsia="zh-TW"/>
              </w:rPr>
              <w:t>‘</w:t>
            </w:r>
            <w:r w:rsidRPr="000961F5">
              <w:rPr>
                <w:b/>
                <w:lang w:val="en-US" w:eastAsia="zh-TW"/>
              </w:rPr>
              <w:t>V</w:t>
            </w:r>
            <w:r w:rsidRPr="000961F5">
              <w:rPr>
                <w:lang w:val="en-US" w:eastAsia="zh-TW"/>
              </w:rPr>
              <w:t>’ – Authorized</w:t>
            </w:r>
          </w:p>
          <w:p w14:paraId="1E2D1D41" w14:textId="77777777" w:rsidR="00E90EEC" w:rsidRPr="000961F5" w:rsidRDefault="00E90EEC" w:rsidP="00E90EEC">
            <w:pPr>
              <w:spacing w:after="0"/>
              <w:ind w:left="0"/>
              <w:rPr>
                <w:lang w:val="en-US" w:eastAsia="zh-TW"/>
              </w:rPr>
            </w:pPr>
            <w:r w:rsidRPr="000961F5">
              <w:rPr>
                <w:lang w:val="en-US" w:eastAsia="zh-TW"/>
              </w:rPr>
              <w:t>‘</w:t>
            </w:r>
            <w:r w:rsidRPr="000961F5">
              <w:rPr>
                <w:b/>
                <w:lang w:val="en-US" w:eastAsia="zh-TW"/>
              </w:rPr>
              <w:t>P</w:t>
            </w:r>
            <w:r w:rsidRPr="000961F5">
              <w:rPr>
                <w:lang w:val="en-US" w:eastAsia="zh-TW"/>
              </w:rPr>
              <w:t>’ – Pending</w:t>
            </w:r>
          </w:p>
          <w:p w14:paraId="2CDD80EB" w14:textId="43C7FB70" w:rsidR="00611760" w:rsidRPr="000961F5" w:rsidRDefault="00E90EEC" w:rsidP="00E90EEC">
            <w:pPr>
              <w:spacing w:after="39"/>
              <w:ind w:left="0"/>
              <w:jc w:val="left"/>
              <w:rPr>
                <w:lang w:eastAsia="x-none"/>
              </w:rPr>
            </w:pPr>
            <w:r w:rsidRPr="000961F5">
              <w:rPr>
                <w:lang w:val="en-US" w:eastAsia="zh-TW"/>
              </w:rPr>
              <w:t>‘</w:t>
            </w:r>
            <w:r w:rsidRPr="000961F5">
              <w:rPr>
                <w:b/>
                <w:lang w:val="en-US" w:eastAsia="zh-TW"/>
              </w:rPr>
              <w:t>R</w:t>
            </w:r>
            <w:r w:rsidRPr="000961F5">
              <w:rPr>
                <w:lang w:val="en-US" w:eastAsia="zh-TW"/>
              </w:rPr>
              <w:t>’ – Revoked</w:t>
            </w:r>
          </w:p>
        </w:tc>
      </w:tr>
      <w:tr w:rsidR="00611760" w:rsidRPr="000961F5" w14:paraId="54137019" w14:textId="77777777" w:rsidTr="00067ECC">
        <w:tc>
          <w:tcPr>
            <w:tcW w:w="2972" w:type="dxa"/>
            <w:vAlign w:val="bottom"/>
          </w:tcPr>
          <w:p w14:paraId="5A6D107C" w14:textId="0AF8335A" w:rsidR="00611760" w:rsidRPr="002B0661" w:rsidRDefault="00611760" w:rsidP="00611760">
            <w:pPr>
              <w:spacing w:after="39"/>
              <w:ind w:left="0"/>
              <w:jc w:val="left"/>
              <w:rPr>
                <w:b/>
                <w:lang w:eastAsia="x-none"/>
              </w:rPr>
            </w:pPr>
            <w:r w:rsidRPr="002B0661">
              <w:rPr>
                <w:b/>
                <w:color w:val="000000"/>
              </w:rPr>
              <w:t>NCP Full Name 1</w:t>
            </w:r>
          </w:p>
        </w:tc>
        <w:tc>
          <w:tcPr>
            <w:tcW w:w="1276" w:type="dxa"/>
            <w:vAlign w:val="bottom"/>
          </w:tcPr>
          <w:p w14:paraId="251E4B7A" w14:textId="2F9F7842" w:rsidR="00611760" w:rsidRPr="000961F5" w:rsidRDefault="00611760" w:rsidP="00611760">
            <w:pPr>
              <w:spacing w:after="39"/>
              <w:ind w:left="0"/>
              <w:jc w:val="left"/>
              <w:rPr>
                <w:lang w:eastAsia="x-none"/>
              </w:rPr>
            </w:pPr>
            <w:r w:rsidRPr="000961F5">
              <w:rPr>
                <w:color w:val="000000"/>
              </w:rPr>
              <w:t>X(40)</w:t>
            </w:r>
          </w:p>
        </w:tc>
        <w:tc>
          <w:tcPr>
            <w:tcW w:w="6237" w:type="dxa"/>
          </w:tcPr>
          <w:p w14:paraId="079401BD" w14:textId="16404F27" w:rsidR="00611760" w:rsidRPr="000961F5" w:rsidRDefault="00611760" w:rsidP="00611760">
            <w:pPr>
              <w:spacing w:after="39"/>
              <w:ind w:left="0"/>
              <w:jc w:val="left"/>
              <w:rPr>
                <w:lang w:eastAsia="x-none"/>
              </w:rPr>
            </w:pPr>
          </w:p>
        </w:tc>
      </w:tr>
      <w:tr w:rsidR="00611760" w:rsidRPr="000961F5" w14:paraId="2201A739" w14:textId="77777777" w:rsidTr="00067ECC">
        <w:tc>
          <w:tcPr>
            <w:tcW w:w="2972" w:type="dxa"/>
            <w:vAlign w:val="bottom"/>
          </w:tcPr>
          <w:p w14:paraId="08C05104" w14:textId="6ED6CACD" w:rsidR="00611760" w:rsidRPr="000961F5" w:rsidRDefault="00611760" w:rsidP="00611760">
            <w:pPr>
              <w:spacing w:after="39"/>
              <w:ind w:left="0"/>
              <w:jc w:val="left"/>
              <w:rPr>
                <w:b/>
                <w:lang w:val="en-US" w:eastAsia="zh-TW"/>
              </w:rPr>
            </w:pPr>
            <w:r w:rsidRPr="002B0661">
              <w:rPr>
                <w:b/>
                <w:color w:val="000000"/>
              </w:rPr>
              <w:t>NCP Full Name 2</w:t>
            </w:r>
          </w:p>
        </w:tc>
        <w:tc>
          <w:tcPr>
            <w:tcW w:w="1276" w:type="dxa"/>
            <w:vAlign w:val="bottom"/>
          </w:tcPr>
          <w:p w14:paraId="54F0C970" w14:textId="13D55286" w:rsidR="00611760" w:rsidRPr="000961F5" w:rsidRDefault="00611760" w:rsidP="00611760">
            <w:pPr>
              <w:spacing w:after="39"/>
              <w:ind w:left="0"/>
              <w:jc w:val="left"/>
              <w:rPr>
                <w:lang w:eastAsia="x-none"/>
              </w:rPr>
            </w:pPr>
            <w:r w:rsidRPr="000961F5">
              <w:rPr>
                <w:color w:val="000000"/>
              </w:rPr>
              <w:t>X(40)</w:t>
            </w:r>
          </w:p>
        </w:tc>
        <w:tc>
          <w:tcPr>
            <w:tcW w:w="6237" w:type="dxa"/>
          </w:tcPr>
          <w:p w14:paraId="499CDE1C" w14:textId="0BE329AF" w:rsidR="00611760" w:rsidRPr="000961F5" w:rsidRDefault="00E90EEC" w:rsidP="00611760">
            <w:pPr>
              <w:spacing w:after="39"/>
              <w:ind w:left="0"/>
              <w:jc w:val="left"/>
              <w:rPr>
                <w:lang w:eastAsia="x-none"/>
              </w:rPr>
            </w:pPr>
            <w:r w:rsidRPr="000961F5">
              <w:rPr>
                <w:lang w:eastAsia="x-none"/>
              </w:rPr>
              <w:t>Optional field</w:t>
            </w:r>
          </w:p>
        </w:tc>
      </w:tr>
      <w:tr w:rsidR="00611760" w:rsidRPr="000961F5" w14:paraId="1F2C5342" w14:textId="77777777" w:rsidTr="00067ECC">
        <w:tc>
          <w:tcPr>
            <w:tcW w:w="2972" w:type="dxa"/>
            <w:vAlign w:val="bottom"/>
          </w:tcPr>
          <w:p w14:paraId="34790163" w14:textId="412F02C6" w:rsidR="00611760" w:rsidRPr="000961F5" w:rsidRDefault="00611760" w:rsidP="00611760">
            <w:pPr>
              <w:spacing w:after="39"/>
              <w:ind w:left="0"/>
              <w:jc w:val="left"/>
              <w:rPr>
                <w:b/>
                <w:lang w:val="en-US" w:eastAsia="zh-TW"/>
              </w:rPr>
            </w:pPr>
            <w:r w:rsidRPr="002B0661">
              <w:rPr>
                <w:b/>
                <w:color w:val="000000"/>
              </w:rPr>
              <w:t>NCP Short Name</w:t>
            </w:r>
          </w:p>
        </w:tc>
        <w:tc>
          <w:tcPr>
            <w:tcW w:w="1276" w:type="dxa"/>
            <w:vAlign w:val="bottom"/>
          </w:tcPr>
          <w:p w14:paraId="2136F7FA" w14:textId="79CB8A49" w:rsidR="00611760" w:rsidRPr="000961F5" w:rsidRDefault="00611760" w:rsidP="00611760">
            <w:pPr>
              <w:spacing w:after="39"/>
              <w:ind w:left="0"/>
              <w:jc w:val="left"/>
              <w:rPr>
                <w:lang w:eastAsia="x-none"/>
              </w:rPr>
            </w:pPr>
            <w:r w:rsidRPr="000961F5">
              <w:rPr>
                <w:color w:val="000000"/>
              </w:rPr>
              <w:t>X(15)</w:t>
            </w:r>
          </w:p>
        </w:tc>
        <w:tc>
          <w:tcPr>
            <w:tcW w:w="6237" w:type="dxa"/>
          </w:tcPr>
          <w:p w14:paraId="61BCB303" w14:textId="180CB252" w:rsidR="00611760" w:rsidRPr="000961F5" w:rsidRDefault="00611760" w:rsidP="00611760">
            <w:pPr>
              <w:spacing w:after="39"/>
              <w:ind w:left="0"/>
              <w:jc w:val="left"/>
              <w:rPr>
                <w:lang w:eastAsia="x-none"/>
              </w:rPr>
            </w:pPr>
          </w:p>
        </w:tc>
      </w:tr>
      <w:tr w:rsidR="00611760" w:rsidRPr="000961F5" w14:paraId="38A68E7B" w14:textId="77777777" w:rsidTr="00067ECC">
        <w:tc>
          <w:tcPr>
            <w:tcW w:w="2972" w:type="dxa"/>
            <w:vAlign w:val="bottom"/>
          </w:tcPr>
          <w:p w14:paraId="0282C44D" w14:textId="438A39C6" w:rsidR="00611760" w:rsidRPr="000961F5" w:rsidRDefault="00611760" w:rsidP="00611760">
            <w:pPr>
              <w:spacing w:after="39"/>
              <w:ind w:left="0"/>
              <w:jc w:val="left"/>
              <w:rPr>
                <w:b/>
                <w:lang w:val="en-US" w:eastAsia="zh-TW"/>
              </w:rPr>
            </w:pPr>
            <w:r w:rsidRPr="002B0661">
              <w:rPr>
                <w:b/>
                <w:color w:val="000000"/>
              </w:rPr>
              <w:t>NCP Address 1</w:t>
            </w:r>
          </w:p>
        </w:tc>
        <w:tc>
          <w:tcPr>
            <w:tcW w:w="1276" w:type="dxa"/>
            <w:vAlign w:val="bottom"/>
          </w:tcPr>
          <w:p w14:paraId="6DB16FB9" w14:textId="108507C9" w:rsidR="00611760" w:rsidRPr="000961F5" w:rsidRDefault="00611760" w:rsidP="00611760">
            <w:pPr>
              <w:spacing w:after="39"/>
              <w:ind w:left="0"/>
              <w:jc w:val="left"/>
              <w:rPr>
                <w:lang w:eastAsia="x-none"/>
              </w:rPr>
            </w:pPr>
            <w:r w:rsidRPr="000961F5">
              <w:rPr>
                <w:color w:val="000000"/>
              </w:rPr>
              <w:t>X(40)</w:t>
            </w:r>
          </w:p>
        </w:tc>
        <w:tc>
          <w:tcPr>
            <w:tcW w:w="6237" w:type="dxa"/>
          </w:tcPr>
          <w:p w14:paraId="72621AAF" w14:textId="3A21A6F7" w:rsidR="00611760" w:rsidRPr="000961F5" w:rsidRDefault="00611760" w:rsidP="00611760">
            <w:pPr>
              <w:spacing w:after="39"/>
              <w:ind w:left="0"/>
              <w:jc w:val="left"/>
              <w:rPr>
                <w:lang w:eastAsia="x-none"/>
              </w:rPr>
            </w:pPr>
          </w:p>
        </w:tc>
      </w:tr>
      <w:tr w:rsidR="00611760" w:rsidRPr="000961F5" w14:paraId="69E3CFAF" w14:textId="77777777" w:rsidTr="00067ECC">
        <w:tc>
          <w:tcPr>
            <w:tcW w:w="2972" w:type="dxa"/>
            <w:vAlign w:val="bottom"/>
          </w:tcPr>
          <w:p w14:paraId="68B4D587" w14:textId="28D74496" w:rsidR="00611760" w:rsidRPr="000961F5" w:rsidRDefault="00611760" w:rsidP="00611760">
            <w:pPr>
              <w:spacing w:after="39"/>
              <w:ind w:left="0"/>
              <w:jc w:val="left"/>
              <w:rPr>
                <w:b/>
                <w:lang w:val="en-US" w:eastAsia="zh-TW"/>
              </w:rPr>
            </w:pPr>
            <w:r w:rsidRPr="002B0661">
              <w:rPr>
                <w:b/>
                <w:color w:val="000000"/>
              </w:rPr>
              <w:t>NCP Address 2</w:t>
            </w:r>
          </w:p>
        </w:tc>
        <w:tc>
          <w:tcPr>
            <w:tcW w:w="1276" w:type="dxa"/>
            <w:vAlign w:val="bottom"/>
          </w:tcPr>
          <w:p w14:paraId="7C709BDE" w14:textId="5A8867D6" w:rsidR="00611760" w:rsidRPr="000961F5" w:rsidRDefault="00611760" w:rsidP="00611760">
            <w:pPr>
              <w:spacing w:after="39"/>
              <w:ind w:left="0"/>
              <w:jc w:val="left"/>
              <w:rPr>
                <w:lang w:eastAsia="x-none"/>
              </w:rPr>
            </w:pPr>
            <w:r w:rsidRPr="000961F5">
              <w:rPr>
                <w:color w:val="000000"/>
              </w:rPr>
              <w:t>X(40)</w:t>
            </w:r>
          </w:p>
        </w:tc>
        <w:tc>
          <w:tcPr>
            <w:tcW w:w="6237" w:type="dxa"/>
          </w:tcPr>
          <w:p w14:paraId="543AABF6" w14:textId="7E1354E3" w:rsidR="00611760" w:rsidRPr="000961F5" w:rsidRDefault="00E90EEC" w:rsidP="00611760">
            <w:pPr>
              <w:spacing w:after="39"/>
              <w:ind w:left="0"/>
              <w:jc w:val="left"/>
              <w:rPr>
                <w:lang w:eastAsia="x-none"/>
              </w:rPr>
            </w:pPr>
            <w:r w:rsidRPr="000961F5">
              <w:rPr>
                <w:lang w:eastAsia="x-none"/>
              </w:rPr>
              <w:t>Optional field</w:t>
            </w:r>
          </w:p>
        </w:tc>
      </w:tr>
      <w:tr w:rsidR="00611760" w:rsidRPr="000961F5" w14:paraId="28DD7336" w14:textId="77777777" w:rsidTr="00067ECC">
        <w:tc>
          <w:tcPr>
            <w:tcW w:w="2972" w:type="dxa"/>
            <w:vAlign w:val="bottom"/>
          </w:tcPr>
          <w:p w14:paraId="63A36C2D" w14:textId="656EF84B" w:rsidR="00611760" w:rsidRPr="000961F5" w:rsidRDefault="00611760" w:rsidP="00611760">
            <w:pPr>
              <w:spacing w:after="39"/>
              <w:ind w:left="0"/>
              <w:jc w:val="left"/>
              <w:rPr>
                <w:b/>
                <w:lang w:val="en-US" w:eastAsia="zh-TW"/>
              </w:rPr>
            </w:pPr>
            <w:r w:rsidRPr="002B0661">
              <w:rPr>
                <w:b/>
                <w:color w:val="000000"/>
              </w:rPr>
              <w:t>NCP Address 3</w:t>
            </w:r>
          </w:p>
        </w:tc>
        <w:tc>
          <w:tcPr>
            <w:tcW w:w="1276" w:type="dxa"/>
            <w:vAlign w:val="bottom"/>
          </w:tcPr>
          <w:p w14:paraId="0F79E101" w14:textId="3E0450F6" w:rsidR="00611760" w:rsidRPr="000961F5" w:rsidRDefault="00611760" w:rsidP="00611760">
            <w:pPr>
              <w:spacing w:after="39"/>
              <w:ind w:left="0"/>
              <w:jc w:val="left"/>
              <w:rPr>
                <w:lang w:eastAsia="x-none"/>
              </w:rPr>
            </w:pPr>
            <w:r w:rsidRPr="000961F5">
              <w:rPr>
                <w:color w:val="000000"/>
              </w:rPr>
              <w:t>X(40)</w:t>
            </w:r>
          </w:p>
        </w:tc>
        <w:tc>
          <w:tcPr>
            <w:tcW w:w="6237" w:type="dxa"/>
          </w:tcPr>
          <w:p w14:paraId="56FC51DD" w14:textId="5A293531" w:rsidR="00611760" w:rsidRPr="000961F5" w:rsidRDefault="00E90EEC" w:rsidP="00611760">
            <w:pPr>
              <w:spacing w:after="39"/>
              <w:ind w:left="0"/>
              <w:jc w:val="left"/>
              <w:rPr>
                <w:lang w:eastAsia="x-none"/>
              </w:rPr>
            </w:pPr>
            <w:r w:rsidRPr="000961F5">
              <w:rPr>
                <w:lang w:eastAsia="x-none"/>
              </w:rPr>
              <w:t>Optional field</w:t>
            </w:r>
          </w:p>
        </w:tc>
      </w:tr>
      <w:tr w:rsidR="00611760" w:rsidRPr="000961F5" w14:paraId="4F6F360A" w14:textId="77777777" w:rsidTr="00067ECC">
        <w:tc>
          <w:tcPr>
            <w:tcW w:w="2972" w:type="dxa"/>
            <w:vAlign w:val="bottom"/>
          </w:tcPr>
          <w:p w14:paraId="5299B5FC" w14:textId="6D385239" w:rsidR="00611760" w:rsidRPr="000961F5" w:rsidRDefault="00611760" w:rsidP="00611760">
            <w:pPr>
              <w:spacing w:after="39"/>
              <w:ind w:left="0"/>
              <w:jc w:val="left"/>
              <w:rPr>
                <w:b/>
                <w:lang w:val="en-US" w:eastAsia="zh-TW"/>
              </w:rPr>
            </w:pPr>
            <w:r w:rsidRPr="002B0661">
              <w:rPr>
                <w:b/>
                <w:color w:val="000000"/>
              </w:rPr>
              <w:lastRenderedPageBreak/>
              <w:t>NCP Address 4</w:t>
            </w:r>
          </w:p>
        </w:tc>
        <w:tc>
          <w:tcPr>
            <w:tcW w:w="1276" w:type="dxa"/>
            <w:vAlign w:val="bottom"/>
          </w:tcPr>
          <w:p w14:paraId="6DE75671" w14:textId="46A2CD80" w:rsidR="00611760" w:rsidRPr="000961F5" w:rsidRDefault="00611760" w:rsidP="00611760">
            <w:pPr>
              <w:spacing w:after="39"/>
              <w:ind w:left="0"/>
              <w:jc w:val="left"/>
              <w:rPr>
                <w:lang w:eastAsia="x-none"/>
              </w:rPr>
            </w:pPr>
            <w:r w:rsidRPr="000961F5">
              <w:rPr>
                <w:color w:val="000000"/>
              </w:rPr>
              <w:t>X(40)</w:t>
            </w:r>
          </w:p>
        </w:tc>
        <w:tc>
          <w:tcPr>
            <w:tcW w:w="6237" w:type="dxa"/>
          </w:tcPr>
          <w:p w14:paraId="22E1E732" w14:textId="05A6A304" w:rsidR="00611760" w:rsidRPr="000961F5" w:rsidRDefault="00E90EEC" w:rsidP="00611760">
            <w:pPr>
              <w:spacing w:after="39"/>
              <w:ind w:left="0"/>
              <w:jc w:val="left"/>
              <w:rPr>
                <w:lang w:eastAsia="x-none"/>
              </w:rPr>
            </w:pPr>
            <w:r w:rsidRPr="000961F5">
              <w:rPr>
                <w:lang w:eastAsia="x-none"/>
              </w:rPr>
              <w:t>Optional field</w:t>
            </w:r>
          </w:p>
        </w:tc>
      </w:tr>
      <w:tr w:rsidR="00611760" w:rsidRPr="000961F5" w14:paraId="7B24821D" w14:textId="77777777" w:rsidTr="00067ECC">
        <w:tc>
          <w:tcPr>
            <w:tcW w:w="2972" w:type="dxa"/>
            <w:vAlign w:val="bottom"/>
          </w:tcPr>
          <w:p w14:paraId="78790568" w14:textId="24B75403" w:rsidR="00611760" w:rsidRPr="000961F5" w:rsidRDefault="00611760" w:rsidP="00611760">
            <w:pPr>
              <w:spacing w:after="39"/>
              <w:ind w:left="0"/>
              <w:jc w:val="left"/>
              <w:rPr>
                <w:b/>
                <w:lang w:val="en-US" w:eastAsia="zh-TW"/>
              </w:rPr>
            </w:pPr>
            <w:r w:rsidRPr="002B0661">
              <w:rPr>
                <w:b/>
                <w:color w:val="000000"/>
              </w:rPr>
              <w:t>Country Code</w:t>
            </w:r>
          </w:p>
        </w:tc>
        <w:tc>
          <w:tcPr>
            <w:tcW w:w="1276" w:type="dxa"/>
            <w:vAlign w:val="bottom"/>
          </w:tcPr>
          <w:p w14:paraId="55D15693" w14:textId="6EB2830F" w:rsidR="00611760" w:rsidRPr="000961F5" w:rsidRDefault="00611760" w:rsidP="00611760">
            <w:pPr>
              <w:spacing w:after="39"/>
              <w:ind w:left="0"/>
              <w:jc w:val="left"/>
              <w:rPr>
                <w:lang w:eastAsia="x-none"/>
              </w:rPr>
            </w:pPr>
            <w:r w:rsidRPr="000961F5">
              <w:rPr>
                <w:color w:val="000000"/>
              </w:rPr>
              <w:t>X(3)</w:t>
            </w:r>
          </w:p>
        </w:tc>
        <w:tc>
          <w:tcPr>
            <w:tcW w:w="6237" w:type="dxa"/>
          </w:tcPr>
          <w:p w14:paraId="3C0DDEAE" w14:textId="70A7C081" w:rsidR="00611760" w:rsidRPr="000961F5" w:rsidRDefault="00E90EEC" w:rsidP="00611760">
            <w:pPr>
              <w:spacing w:after="39"/>
              <w:ind w:left="0"/>
              <w:jc w:val="left"/>
              <w:rPr>
                <w:lang w:eastAsia="x-none"/>
              </w:rPr>
            </w:pPr>
            <w:r w:rsidRPr="000961F5">
              <w:rPr>
                <w:lang w:eastAsia="x-none"/>
              </w:rPr>
              <w:t>Optional field</w:t>
            </w:r>
          </w:p>
        </w:tc>
      </w:tr>
      <w:tr w:rsidR="00611760" w:rsidRPr="000961F5" w14:paraId="267C75EC" w14:textId="77777777" w:rsidTr="00067ECC">
        <w:tc>
          <w:tcPr>
            <w:tcW w:w="2972" w:type="dxa"/>
            <w:vAlign w:val="bottom"/>
          </w:tcPr>
          <w:p w14:paraId="42A0889F" w14:textId="281EC1F2" w:rsidR="00611760" w:rsidRPr="000961F5" w:rsidRDefault="00611760" w:rsidP="00611760">
            <w:pPr>
              <w:spacing w:after="39"/>
              <w:ind w:left="0"/>
              <w:jc w:val="left"/>
              <w:rPr>
                <w:b/>
                <w:lang w:val="en-US" w:eastAsia="zh-TW"/>
              </w:rPr>
            </w:pPr>
            <w:r w:rsidRPr="002B0661">
              <w:rPr>
                <w:b/>
                <w:color w:val="000000"/>
              </w:rPr>
              <w:t>Number of Trading Right</w:t>
            </w:r>
          </w:p>
        </w:tc>
        <w:tc>
          <w:tcPr>
            <w:tcW w:w="1276" w:type="dxa"/>
            <w:vAlign w:val="bottom"/>
          </w:tcPr>
          <w:p w14:paraId="23A61FCB" w14:textId="515AD54D" w:rsidR="00611760" w:rsidRPr="000961F5" w:rsidRDefault="00611760" w:rsidP="00611760">
            <w:pPr>
              <w:spacing w:after="39"/>
              <w:ind w:left="0"/>
              <w:jc w:val="left"/>
              <w:rPr>
                <w:lang w:eastAsia="x-none"/>
              </w:rPr>
            </w:pPr>
            <w:r w:rsidRPr="000961F5">
              <w:rPr>
                <w:color w:val="000000"/>
              </w:rPr>
              <w:t>X(5)</w:t>
            </w:r>
          </w:p>
        </w:tc>
        <w:tc>
          <w:tcPr>
            <w:tcW w:w="6237" w:type="dxa"/>
          </w:tcPr>
          <w:p w14:paraId="371E7508" w14:textId="5505CDA4" w:rsidR="00611760" w:rsidRPr="000961F5" w:rsidRDefault="00120D88" w:rsidP="00611760">
            <w:pPr>
              <w:spacing w:after="39"/>
              <w:ind w:left="0"/>
              <w:jc w:val="left"/>
              <w:rPr>
                <w:lang w:eastAsia="x-none"/>
              </w:rPr>
            </w:pPr>
            <w:r w:rsidRPr="000961F5">
              <w:rPr>
                <w:lang w:eastAsia="x-none"/>
              </w:rPr>
              <w:t>Right justify with leading ZERO</w:t>
            </w:r>
          </w:p>
        </w:tc>
      </w:tr>
      <w:tr w:rsidR="00611760" w:rsidRPr="000961F5" w14:paraId="6CA0594A" w14:textId="77777777" w:rsidTr="00067ECC">
        <w:tc>
          <w:tcPr>
            <w:tcW w:w="2972" w:type="dxa"/>
            <w:vAlign w:val="bottom"/>
          </w:tcPr>
          <w:p w14:paraId="0FC49330" w14:textId="3F032600" w:rsidR="00611760" w:rsidRPr="000961F5" w:rsidRDefault="00611760" w:rsidP="00611760">
            <w:pPr>
              <w:spacing w:after="39"/>
              <w:ind w:left="0"/>
              <w:jc w:val="left"/>
              <w:rPr>
                <w:b/>
                <w:lang w:val="en-US" w:eastAsia="zh-TW"/>
              </w:rPr>
            </w:pPr>
            <w:r w:rsidRPr="002B0661">
              <w:rPr>
                <w:b/>
                <w:color w:val="000000"/>
              </w:rPr>
              <w:t>Time Stamp</w:t>
            </w:r>
          </w:p>
        </w:tc>
        <w:tc>
          <w:tcPr>
            <w:tcW w:w="1276" w:type="dxa"/>
            <w:vAlign w:val="bottom"/>
          </w:tcPr>
          <w:p w14:paraId="034F519D" w14:textId="24B5D8BF" w:rsidR="00611760" w:rsidRPr="000961F5" w:rsidRDefault="00611760" w:rsidP="00611760">
            <w:pPr>
              <w:spacing w:after="39"/>
              <w:ind w:left="0"/>
              <w:jc w:val="left"/>
              <w:rPr>
                <w:lang w:eastAsia="x-none"/>
              </w:rPr>
            </w:pPr>
            <w:r w:rsidRPr="000961F5">
              <w:rPr>
                <w:color w:val="000000"/>
              </w:rPr>
              <w:t>X(26)</w:t>
            </w:r>
          </w:p>
        </w:tc>
        <w:tc>
          <w:tcPr>
            <w:tcW w:w="6237" w:type="dxa"/>
          </w:tcPr>
          <w:p w14:paraId="14FA97DB" w14:textId="2B446E04" w:rsidR="00611760" w:rsidRPr="000961F5" w:rsidRDefault="00611760" w:rsidP="00611760">
            <w:pPr>
              <w:spacing w:after="39"/>
              <w:ind w:left="0"/>
              <w:jc w:val="left"/>
              <w:rPr>
                <w:lang w:eastAsia="x-none"/>
              </w:rPr>
            </w:pPr>
            <w:r w:rsidRPr="000961F5">
              <w:rPr>
                <w:lang w:eastAsia="x-none"/>
              </w:rPr>
              <w:t>In “YYYY-MM-DD-HH.MM.SS.NNNNNN” format</w:t>
            </w:r>
          </w:p>
        </w:tc>
      </w:tr>
      <w:tr w:rsidR="00611760" w:rsidRPr="000961F5" w14:paraId="47FFD48A" w14:textId="77777777" w:rsidTr="00067ECC">
        <w:tc>
          <w:tcPr>
            <w:tcW w:w="2972" w:type="dxa"/>
            <w:vAlign w:val="bottom"/>
          </w:tcPr>
          <w:p w14:paraId="2069942A" w14:textId="76D5939B" w:rsidR="00611760" w:rsidRPr="000961F5" w:rsidRDefault="00611760" w:rsidP="00611760">
            <w:pPr>
              <w:spacing w:after="39"/>
              <w:ind w:left="0"/>
              <w:jc w:val="left"/>
              <w:rPr>
                <w:b/>
                <w:lang w:val="en-US" w:eastAsia="zh-TW"/>
              </w:rPr>
            </w:pPr>
            <w:r w:rsidRPr="002B0661">
              <w:rPr>
                <w:b/>
                <w:color w:val="000000"/>
              </w:rPr>
              <w:t>Filler</w:t>
            </w:r>
          </w:p>
        </w:tc>
        <w:tc>
          <w:tcPr>
            <w:tcW w:w="1276" w:type="dxa"/>
            <w:vAlign w:val="bottom"/>
          </w:tcPr>
          <w:p w14:paraId="0D65D325" w14:textId="5AAEE07F" w:rsidR="00611760" w:rsidRPr="000961F5" w:rsidRDefault="00611760" w:rsidP="00611760">
            <w:pPr>
              <w:spacing w:after="39"/>
              <w:ind w:left="0"/>
              <w:jc w:val="left"/>
              <w:rPr>
                <w:lang w:eastAsia="x-none"/>
              </w:rPr>
            </w:pPr>
            <w:r w:rsidRPr="000961F5">
              <w:rPr>
                <w:color w:val="000000"/>
              </w:rPr>
              <w:t>X(</w:t>
            </w:r>
            <w:r w:rsidR="00120D88" w:rsidRPr="000961F5">
              <w:rPr>
                <w:color w:val="000000"/>
              </w:rPr>
              <w:t>104</w:t>
            </w:r>
            <w:r w:rsidRPr="000961F5">
              <w:rPr>
                <w:color w:val="000000"/>
              </w:rPr>
              <w:t>)</w:t>
            </w:r>
          </w:p>
        </w:tc>
        <w:tc>
          <w:tcPr>
            <w:tcW w:w="6237" w:type="dxa"/>
          </w:tcPr>
          <w:p w14:paraId="1661FBA6" w14:textId="106346BF" w:rsidR="00611760" w:rsidRPr="000961F5" w:rsidRDefault="00120D88" w:rsidP="00611760">
            <w:pPr>
              <w:spacing w:after="39"/>
              <w:ind w:left="0"/>
              <w:jc w:val="left"/>
              <w:rPr>
                <w:lang w:eastAsia="x-none"/>
              </w:rPr>
            </w:pPr>
            <w:r w:rsidRPr="000961F5">
              <w:rPr>
                <w:lang w:eastAsia="x-none"/>
              </w:rPr>
              <w:t>Always SPACE</w:t>
            </w:r>
          </w:p>
        </w:tc>
      </w:tr>
    </w:tbl>
    <w:p w14:paraId="5E8E6D95" w14:textId="77777777" w:rsidR="00611760" w:rsidRPr="000961F5" w:rsidRDefault="00611760" w:rsidP="00611760">
      <w:pPr>
        <w:ind w:left="0"/>
        <w:rPr>
          <w:lang w:eastAsia="x-none"/>
        </w:rPr>
      </w:pPr>
    </w:p>
    <w:p w14:paraId="190ED728" w14:textId="77777777" w:rsidR="00611760" w:rsidRPr="000961F5" w:rsidRDefault="00611760" w:rsidP="00611760">
      <w:pPr>
        <w:ind w:left="0"/>
        <w:rPr>
          <w:b/>
          <w:lang w:eastAsia="x-none"/>
        </w:rPr>
      </w:pPr>
      <w:r w:rsidRPr="000961F5">
        <w:rPr>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611760" w:rsidRPr="000961F5" w14:paraId="3A283EDF" w14:textId="77777777" w:rsidTr="00067ECC">
        <w:tc>
          <w:tcPr>
            <w:tcW w:w="2972" w:type="dxa"/>
            <w:shd w:val="clear" w:color="auto" w:fill="13426B"/>
          </w:tcPr>
          <w:p w14:paraId="6960CDD4" w14:textId="77777777" w:rsidR="00611760" w:rsidRPr="000961F5" w:rsidRDefault="00611760" w:rsidP="00067ECC">
            <w:pPr>
              <w:spacing w:after="39"/>
              <w:ind w:left="0"/>
              <w:jc w:val="left"/>
              <w:rPr>
                <w:b/>
                <w:lang w:eastAsia="x-none"/>
              </w:rPr>
            </w:pPr>
            <w:r w:rsidRPr="000961F5">
              <w:rPr>
                <w:b/>
                <w:lang w:eastAsia="x-none"/>
              </w:rPr>
              <w:t>Field Name</w:t>
            </w:r>
          </w:p>
        </w:tc>
        <w:tc>
          <w:tcPr>
            <w:tcW w:w="1276" w:type="dxa"/>
            <w:shd w:val="clear" w:color="auto" w:fill="13426B"/>
          </w:tcPr>
          <w:p w14:paraId="41C535FA" w14:textId="77777777" w:rsidR="00611760" w:rsidRPr="000961F5" w:rsidRDefault="00611760" w:rsidP="00067ECC">
            <w:pPr>
              <w:spacing w:after="39"/>
              <w:ind w:left="0"/>
              <w:jc w:val="left"/>
              <w:rPr>
                <w:b/>
                <w:lang w:eastAsia="x-none"/>
              </w:rPr>
            </w:pPr>
            <w:r w:rsidRPr="000961F5">
              <w:rPr>
                <w:b/>
                <w:lang w:eastAsia="x-none"/>
              </w:rPr>
              <w:t>Field Format</w:t>
            </w:r>
          </w:p>
        </w:tc>
        <w:tc>
          <w:tcPr>
            <w:tcW w:w="6237" w:type="dxa"/>
            <w:shd w:val="clear" w:color="auto" w:fill="13426B"/>
          </w:tcPr>
          <w:p w14:paraId="45B48A3E" w14:textId="77777777" w:rsidR="00611760" w:rsidRPr="000961F5" w:rsidRDefault="00611760" w:rsidP="00067ECC">
            <w:pPr>
              <w:spacing w:after="39"/>
              <w:ind w:left="0"/>
              <w:jc w:val="left"/>
              <w:rPr>
                <w:b/>
                <w:lang w:eastAsia="x-none"/>
              </w:rPr>
            </w:pPr>
            <w:r w:rsidRPr="000961F5">
              <w:rPr>
                <w:b/>
                <w:lang w:eastAsia="x-none"/>
              </w:rPr>
              <w:t>Description</w:t>
            </w:r>
          </w:p>
        </w:tc>
      </w:tr>
      <w:tr w:rsidR="00611760" w:rsidRPr="000961F5" w14:paraId="6AD10AB9" w14:textId="77777777" w:rsidTr="00067ECC">
        <w:tc>
          <w:tcPr>
            <w:tcW w:w="2972" w:type="dxa"/>
          </w:tcPr>
          <w:p w14:paraId="3500BC64" w14:textId="01E752C4" w:rsidR="00611760" w:rsidRPr="002B0661" w:rsidRDefault="00120D88" w:rsidP="00067ECC">
            <w:pPr>
              <w:spacing w:after="39"/>
              <w:ind w:left="0"/>
              <w:jc w:val="left"/>
              <w:rPr>
                <w:b/>
                <w:lang w:eastAsia="x-none"/>
              </w:rPr>
            </w:pPr>
            <w:r w:rsidRPr="002B0661">
              <w:rPr>
                <w:b/>
                <w:lang w:eastAsia="x-none"/>
              </w:rPr>
              <w:t>Key</w:t>
            </w:r>
          </w:p>
        </w:tc>
        <w:tc>
          <w:tcPr>
            <w:tcW w:w="1276" w:type="dxa"/>
          </w:tcPr>
          <w:p w14:paraId="784817D3" w14:textId="225EC886" w:rsidR="00611760" w:rsidRPr="000961F5" w:rsidRDefault="00120D88" w:rsidP="00067ECC">
            <w:pPr>
              <w:spacing w:after="39"/>
              <w:ind w:left="0"/>
              <w:jc w:val="left"/>
              <w:rPr>
                <w:lang w:eastAsia="x-none"/>
              </w:rPr>
            </w:pPr>
            <w:r w:rsidRPr="000961F5">
              <w:rPr>
                <w:lang w:eastAsia="x-none"/>
              </w:rPr>
              <w:t>9</w:t>
            </w:r>
            <w:r w:rsidR="00611760" w:rsidRPr="000961F5">
              <w:rPr>
                <w:lang w:eastAsia="x-none"/>
              </w:rPr>
              <w:t>(1)</w:t>
            </w:r>
          </w:p>
        </w:tc>
        <w:tc>
          <w:tcPr>
            <w:tcW w:w="6237" w:type="dxa"/>
          </w:tcPr>
          <w:p w14:paraId="00C6EF25" w14:textId="77777777" w:rsidR="00611760" w:rsidRPr="000961F5" w:rsidRDefault="00611760" w:rsidP="00067ECC">
            <w:pPr>
              <w:spacing w:after="39"/>
              <w:ind w:left="0"/>
              <w:jc w:val="left"/>
              <w:rPr>
                <w:lang w:eastAsia="x-none"/>
              </w:rPr>
            </w:pPr>
            <w:r w:rsidRPr="000961F5">
              <w:rPr>
                <w:lang w:eastAsia="x-none"/>
              </w:rPr>
              <w:t>Should always be 9 for control record</w:t>
            </w:r>
          </w:p>
        </w:tc>
      </w:tr>
      <w:tr w:rsidR="00611760" w:rsidRPr="000961F5" w14:paraId="08274C2B" w14:textId="77777777" w:rsidTr="00067ECC">
        <w:tc>
          <w:tcPr>
            <w:tcW w:w="2972" w:type="dxa"/>
          </w:tcPr>
          <w:p w14:paraId="70954275" w14:textId="293F93AD" w:rsidR="00611760" w:rsidRPr="002B0661" w:rsidRDefault="00611760" w:rsidP="00067ECC">
            <w:pPr>
              <w:spacing w:after="39"/>
              <w:ind w:left="0"/>
              <w:jc w:val="left"/>
              <w:rPr>
                <w:b/>
                <w:lang w:eastAsia="x-none"/>
              </w:rPr>
            </w:pPr>
            <w:r w:rsidRPr="002B0661">
              <w:rPr>
                <w:b/>
                <w:lang w:eastAsia="x-none"/>
              </w:rPr>
              <w:t xml:space="preserve">Total </w:t>
            </w:r>
            <w:r w:rsidR="00120D88" w:rsidRPr="002B0661">
              <w:rPr>
                <w:b/>
                <w:lang w:eastAsia="x-none"/>
              </w:rPr>
              <w:t>Number</w:t>
            </w:r>
            <w:r w:rsidRPr="002B0661">
              <w:rPr>
                <w:b/>
                <w:lang w:eastAsia="x-none"/>
              </w:rPr>
              <w:t xml:space="preserve"> of Detailed Records</w:t>
            </w:r>
          </w:p>
        </w:tc>
        <w:tc>
          <w:tcPr>
            <w:tcW w:w="1276" w:type="dxa"/>
          </w:tcPr>
          <w:p w14:paraId="2923736C" w14:textId="77777777" w:rsidR="00611760" w:rsidRPr="000961F5" w:rsidRDefault="00611760" w:rsidP="00067ECC">
            <w:pPr>
              <w:spacing w:after="39"/>
              <w:ind w:left="0"/>
              <w:jc w:val="left"/>
              <w:rPr>
                <w:lang w:eastAsia="x-none"/>
              </w:rPr>
            </w:pPr>
            <w:r w:rsidRPr="000961F5">
              <w:rPr>
                <w:lang w:eastAsia="x-none"/>
              </w:rPr>
              <w:t>9(8)</w:t>
            </w:r>
          </w:p>
        </w:tc>
        <w:tc>
          <w:tcPr>
            <w:tcW w:w="6237" w:type="dxa"/>
          </w:tcPr>
          <w:p w14:paraId="500FC5E2" w14:textId="77777777" w:rsidR="00611760" w:rsidRPr="000961F5" w:rsidRDefault="00611760" w:rsidP="00067ECC">
            <w:pPr>
              <w:spacing w:after="39"/>
              <w:ind w:left="0"/>
              <w:jc w:val="left"/>
              <w:rPr>
                <w:lang w:eastAsia="x-none"/>
              </w:rPr>
            </w:pPr>
          </w:p>
        </w:tc>
      </w:tr>
      <w:tr w:rsidR="00611760" w:rsidRPr="000961F5" w14:paraId="6263FF51" w14:textId="77777777" w:rsidTr="00067ECC">
        <w:tc>
          <w:tcPr>
            <w:tcW w:w="2972" w:type="dxa"/>
          </w:tcPr>
          <w:p w14:paraId="66A1B1A9" w14:textId="77777777" w:rsidR="00611760" w:rsidRPr="002B0661" w:rsidRDefault="00611760" w:rsidP="00067ECC">
            <w:pPr>
              <w:spacing w:after="39"/>
              <w:ind w:left="0"/>
              <w:jc w:val="left"/>
              <w:rPr>
                <w:b/>
                <w:lang w:eastAsia="x-none"/>
              </w:rPr>
            </w:pPr>
            <w:r w:rsidRPr="002B0661">
              <w:rPr>
                <w:b/>
                <w:lang w:eastAsia="x-none"/>
              </w:rPr>
              <w:t>Filler</w:t>
            </w:r>
          </w:p>
        </w:tc>
        <w:tc>
          <w:tcPr>
            <w:tcW w:w="1276" w:type="dxa"/>
          </w:tcPr>
          <w:p w14:paraId="64298865" w14:textId="071119E9" w:rsidR="00611760" w:rsidRPr="000961F5" w:rsidRDefault="00611760" w:rsidP="00067ECC">
            <w:pPr>
              <w:spacing w:after="39"/>
              <w:ind w:left="0"/>
              <w:jc w:val="left"/>
              <w:rPr>
                <w:lang w:eastAsia="x-none"/>
              </w:rPr>
            </w:pPr>
            <w:r w:rsidRPr="000961F5">
              <w:rPr>
                <w:lang w:eastAsia="x-none"/>
              </w:rPr>
              <w:t>X(</w:t>
            </w:r>
            <w:r w:rsidR="00120D88" w:rsidRPr="000961F5">
              <w:rPr>
                <w:lang w:eastAsia="x-none"/>
              </w:rPr>
              <w:t>391</w:t>
            </w:r>
            <w:r w:rsidRPr="000961F5">
              <w:rPr>
                <w:lang w:eastAsia="x-none"/>
              </w:rPr>
              <w:t>)</w:t>
            </w:r>
          </w:p>
        </w:tc>
        <w:tc>
          <w:tcPr>
            <w:tcW w:w="6237" w:type="dxa"/>
          </w:tcPr>
          <w:p w14:paraId="28626907" w14:textId="77777777" w:rsidR="00611760" w:rsidRPr="000961F5" w:rsidRDefault="00611760" w:rsidP="00067ECC">
            <w:pPr>
              <w:spacing w:after="39"/>
              <w:ind w:left="0"/>
              <w:jc w:val="left"/>
              <w:rPr>
                <w:lang w:eastAsia="x-none"/>
              </w:rPr>
            </w:pPr>
          </w:p>
        </w:tc>
      </w:tr>
    </w:tbl>
    <w:p w14:paraId="3146B519" w14:textId="77777777" w:rsidR="00611760" w:rsidRPr="000961F5" w:rsidRDefault="00611760" w:rsidP="00611760">
      <w:pPr>
        <w:ind w:left="0"/>
        <w:rPr>
          <w:lang w:eastAsia="x-none"/>
        </w:rPr>
      </w:pPr>
    </w:p>
    <w:p w14:paraId="009E3E6D" w14:textId="77777777" w:rsidR="00611760" w:rsidRPr="000961F5" w:rsidRDefault="00611760" w:rsidP="00611760">
      <w:pPr>
        <w:ind w:left="0"/>
        <w:rPr>
          <w:b/>
          <w:lang w:eastAsia="x-none"/>
        </w:rPr>
      </w:pPr>
      <w:r w:rsidRPr="000961F5">
        <w:rPr>
          <w:b/>
          <w:lang w:eastAsia="x-none"/>
        </w:rPr>
        <w:t>File sample:</w:t>
      </w:r>
    </w:p>
    <w:p w14:paraId="56AE954C" w14:textId="6AAC92DB" w:rsidR="00611760" w:rsidRPr="000961F5" w:rsidRDefault="00611760" w:rsidP="00611760">
      <w:pPr>
        <w:ind w:left="0"/>
        <w:rPr>
          <w:lang w:eastAsia="x-none"/>
        </w:rPr>
      </w:pPr>
    </w:p>
    <w:p w14:paraId="32126E9B" w14:textId="327CF48C" w:rsidR="00F817C1" w:rsidRPr="000961F5" w:rsidRDefault="00067ECC" w:rsidP="00F817C1">
      <w:pPr>
        <w:ind w:left="0"/>
        <w:rPr>
          <w:lang w:eastAsia="x-none"/>
        </w:rPr>
      </w:pPr>
      <w:r w:rsidRPr="00381BCA">
        <w:rPr>
          <w:lang w:eastAsia="x-none"/>
        </w:rPr>
        <w:object w:dxaOrig="2539" w:dyaOrig="918" w14:anchorId="10119230">
          <v:shape id="_x0000_i1070" type="#_x0000_t75" style="width:101.2pt;height:35.1pt" o:ole="">
            <v:imagedata r:id="rId106" o:title=""/>
          </v:shape>
          <o:OLEObject Type="Embed" ProgID="Package" ShapeID="_x0000_i1070" DrawAspect="Content" ObjectID="_1676184178" r:id="rId107"/>
        </w:object>
      </w:r>
    </w:p>
    <w:p w14:paraId="7EBE6271" w14:textId="51064590" w:rsidR="00055B97" w:rsidRPr="000961F5" w:rsidRDefault="00055B97" w:rsidP="00F817C1">
      <w:pPr>
        <w:ind w:left="0"/>
        <w:rPr>
          <w:lang w:eastAsia="x-none"/>
        </w:rPr>
      </w:pPr>
    </w:p>
    <w:p w14:paraId="78A78B96" w14:textId="30E73F3B" w:rsidR="00055B97" w:rsidRPr="000961F5" w:rsidRDefault="00055B97" w:rsidP="00F817C1">
      <w:pPr>
        <w:ind w:left="0"/>
        <w:rPr>
          <w:lang w:eastAsia="x-none"/>
        </w:rPr>
      </w:pPr>
    </w:p>
    <w:p w14:paraId="3271788D" w14:textId="3A24F269" w:rsidR="00055B97" w:rsidRPr="000961F5" w:rsidRDefault="00055B97" w:rsidP="00F817C1">
      <w:pPr>
        <w:ind w:left="0"/>
        <w:rPr>
          <w:lang w:eastAsia="x-none"/>
        </w:rPr>
      </w:pPr>
    </w:p>
    <w:p w14:paraId="36748621" w14:textId="70F59C52" w:rsidR="00055B97" w:rsidRPr="000961F5" w:rsidRDefault="00055B97" w:rsidP="00F817C1">
      <w:pPr>
        <w:ind w:left="0"/>
        <w:rPr>
          <w:lang w:eastAsia="x-none"/>
        </w:rPr>
      </w:pPr>
    </w:p>
    <w:p w14:paraId="197ADBB2" w14:textId="1DC4E32F" w:rsidR="00055B97" w:rsidRPr="000961F5" w:rsidRDefault="00055B97" w:rsidP="00F817C1">
      <w:pPr>
        <w:ind w:left="0"/>
        <w:rPr>
          <w:lang w:eastAsia="x-none"/>
        </w:rPr>
      </w:pPr>
    </w:p>
    <w:p w14:paraId="254C3600" w14:textId="08197075" w:rsidR="00055B97" w:rsidRPr="000961F5" w:rsidRDefault="00055B97" w:rsidP="00F817C1">
      <w:pPr>
        <w:ind w:left="0"/>
        <w:rPr>
          <w:lang w:eastAsia="x-none"/>
        </w:rPr>
      </w:pPr>
    </w:p>
    <w:p w14:paraId="52FBEED3" w14:textId="77777777" w:rsidR="00055B97" w:rsidRPr="000961F5" w:rsidRDefault="00055B97" w:rsidP="00F817C1">
      <w:pPr>
        <w:ind w:left="0"/>
        <w:rPr>
          <w:lang w:eastAsia="x-none"/>
        </w:rPr>
      </w:pPr>
    </w:p>
    <w:p w14:paraId="386138D6" w14:textId="563EE346" w:rsidR="0022229D" w:rsidRPr="000961F5" w:rsidRDefault="0022229D" w:rsidP="0022229D">
      <w:pPr>
        <w:pStyle w:val="Heading4"/>
      </w:pPr>
      <w:bookmarkStart w:id="948" w:name="_Toc58341755"/>
      <w:bookmarkStart w:id="949" w:name="_Toc58418430"/>
      <w:bookmarkStart w:id="950" w:name="_Toc58602080"/>
      <w:bookmarkStart w:id="951" w:name="_Toc62722962"/>
      <w:bookmarkStart w:id="952" w:name="_Toc65058103"/>
      <w:bookmarkStart w:id="953" w:name="_Toc65138905"/>
      <w:bookmarkStart w:id="954" w:name="_Toc65145885"/>
      <w:r w:rsidRPr="000961F5">
        <w:t xml:space="preserve">Non-Clearing Participant </w:t>
      </w:r>
      <w:r w:rsidR="00E71F4D" w:rsidRPr="000961F5">
        <w:t xml:space="preserve">Bank Account </w:t>
      </w:r>
      <w:r w:rsidRPr="000961F5">
        <w:t>Master</w:t>
      </w:r>
      <w:bookmarkEnd w:id="948"/>
      <w:bookmarkEnd w:id="949"/>
      <w:bookmarkEnd w:id="950"/>
      <w:bookmarkEnd w:id="951"/>
      <w:bookmarkEnd w:id="952"/>
      <w:bookmarkEnd w:id="953"/>
      <w:bookmarkEnd w:id="954"/>
      <w:r w:rsidR="00B22286" w:rsidRPr="000961F5">
        <w:t xml:space="preserve"> </w:t>
      </w:r>
    </w:p>
    <w:p w14:paraId="04CE4AC7" w14:textId="77777777" w:rsidR="0022229D" w:rsidRPr="000961F5" w:rsidRDefault="0022229D" w:rsidP="0022229D">
      <w:pPr>
        <w:ind w:left="0"/>
        <w:rPr>
          <w:lang w:eastAsia="x-none"/>
        </w:rPr>
      </w:pPr>
    </w:p>
    <w:p w14:paraId="79177062" w14:textId="77777777" w:rsidR="0022229D" w:rsidRPr="000961F5" w:rsidRDefault="0022229D" w:rsidP="0022229D">
      <w:pPr>
        <w:spacing w:after="0"/>
        <w:ind w:left="0"/>
        <w:jc w:val="left"/>
        <w:rPr>
          <w:b/>
        </w:rPr>
      </w:pPr>
      <w:r w:rsidRPr="000961F5">
        <w:rPr>
          <w:b/>
        </w:rPr>
        <w:t>File naming convention:</w:t>
      </w:r>
    </w:p>
    <w:tbl>
      <w:tblPr>
        <w:tblStyle w:val="TableGrid"/>
        <w:tblW w:w="4370" w:type="dxa"/>
        <w:tblLook w:val="04A0" w:firstRow="1" w:lastRow="0" w:firstColumn="1" w:lastColumn="0" w:noHBand="0" w:noVBand="1"/>
      </w:tblPr>
      <w:tblGrid>
        <w:gridCol w:w="1772"/>
        <w:gridCol w:w="2598"/>
      </w:tblGrid>
      <w:tr w:rsidR="0022229D" w:rsidRPr="000961F5" w14:paraId="3B5E11A3" w14:textId="77777777" w:rsidTr="00067ECC">
        <w:tc>
          <w:tcPr>
            <w:tcW w:w="1696" w:type="dxa"/>
            <w:shd w:val="clear" w:color="auto" w:fill="13426B"/>
          </w:tcPr>
          <w:p w14:paraId="133F535E" w14:textId="77777777" w:rsidR="0022229D" w:rsidRPr="000961F5" w:rsidRDefault="0022229D" w:rsidP="00067ECC">
            <w:pPr>
              <w:spacing w:after="39"/>
              <w:ind w:left="0"/>
              <w:jc w:val="left"/>
              <w:rPr>
                <w:b/>
                <w:lang w:eastAsia="x-none"/>
              </w:rPr>
            </w:pPr>
            <w:r w:rsidRPr="000961F5">
              <w:rPr>
                <w:b/>
                <w:lang w:eastAsia="x-none"/>
              </w:rPr>
              <w:t>Field Name</w:t>
            </w:r>
          </w:p>
        </w:tc>
        <w:tc>
          <w:tcPr>
            <w:tcW w:w="2674" w:type="dxa"/>
            <w:shd w:val="clear" w:color="auto" w:fill="13426B"/>
          </w:tcPr>
          <w:p w14:paraId="7F6E090C" w14:textId="77777777" w:rsidR="0022229D" w:rsidRPr="000961F5" w:rsidRDefault="0022229D" w:rsidP="00067ECC">
            <w:pPr>
              <w:spacing w:after="39"/>
              <w:ind w:left="0"/>
              <w:jc w:val="left"/>
              <w:rPr>
                <w:b/>
                <w:lang w:eastAsia="x-none"/>
              </w:rPr>
            </w:pPr>
            <w:r w:rsidRPr="000961F5">
              <w:rPr>
                <w:b/>
                <w:lang w:eastAsia="x-none"/>
              </w:rPr>
              <w:t>Field Format</w:t>
            </w:r>
          </w:p>
        </w:tc>
      </w:tr>
      <w:tr w:rsidR="0022229D" w:rsidRPr="000961F5" w14:paraId="39B8639E" w14:textId="77777777" w:rsidTr="00067ECC">
        <w:tc>
          <w:tcPr>
            <w:tcW w:w="1696" w:type="dxa"/>
          </w:tcPr>
          <w:p w14:paraId="22D772DB" w14:textId="099367FC" w:rsidR="0022229D" w:rsidRPr="000961F5" w:rsidRDefault="00E71F4D" w:rsidP="00067ECC">
            <w:pPr>
              <w:spacing w:after="39"/>
              <w:ind w:left="0"/>
              <w:jc w:val="left"/>
              <w:rPr>
                <w:lang w:eastAsia="x-none"/>
              </w:rPr>
            </w:pPr>
            <w:r w:rsidRPr="000961F5">
              <w:rPr>
                <w:lang w:eastAsia="x-none"/>
              </w:rPr>
              <w:lastRenderedPageBreak/>
              <w:t>FCSNCBM_FINI.CSV</w:t>
            </w:r>
          </w:p>
        </w:tc>
        <w:tc>
          <w:tcPr>
            <w:tcW w:w="2674" w:type="dxa"/>
          </w:tcPr>
          <w:p w14:paraId="3E5E10D4" w14:textId="77777777" w:rsidR="0022229D" w:rsidRPr="000961F5" w:rsidRDefault="0022229D" w:rsidP="00067ECC">
            <w:pPr>
              <w:spacing w:after="39"/>
              <w:ind w:left="0"/>
              <w:jc w:val="left"/>
              <w:rPr>
                <w:lang w:eastAsia="x-none"/>
              </w:rPr>
            </w:pPr>
            <w:r w:rsidRPr="000961F5">
              <w:rPr>
                <w:lang w:eastAsia="x-none"/>
              </w:rPr>
              <w:t>Fields delimited by semicolons</w:t>
            </w:r>
          </w:p>
        </w:tc>
      </w:tr>
    </w:tbl>
    <w:p w14:paraId="5C163F56" w14:textId="7045C31A" w:rsidR="00055B97" w:rsidRPr="000961F5" w:rsidRDefault="00055B97" w:rsidP="0022229D">
      <w:pPr>
        <w:ind w:left="0"/>
        <w:rPr>
          <w:b/>
          <w:lang w:eastAsia="x-none"/>
        </w:rPr>
      </w:pPr>
    </w:p>
    <w:p w14:paraId="309E3A3A" w14:textId="77777777" w:rsidR="0022229D" w:rsidRPr="000961F5" w:rsidRDefault="0022229D" w:rsidP="0022229D">
      <w:pPr>
        <w:ind w:left="0"/>
        <w:rPr>
          <w:b/>
          <w:lang w:eastAsia="x-none"/>
        </w:rPr>
      </w:pPr>
      <w:r w:rsidRPr="000961F5">
        <w:rPr>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22229D" w:rsidRPr="000961F5" w14:paraId="29D284AB" w14:textId="77777777" w:rsidTr="00067ECC">
        <w:tc>
          <w:tcPr>
            <w:tcW w:w="2972" w:type="dxa"/>
            <w:shd w:val="clear" w:color="auto" w:fill="13426B"/>
          </w:tcPr>
          <w:p w14:paraId="412C7F8A" w14:textId="77777777" w:rsidR="0022229D" w:rsidRPr="000961F5" w:rsidRDefault="0022229D" w:rsidP="00067ECC">
            <w:pPr>
              <w:spacing w:after="39"/>
              <w:ind w:left="0"/>
              <w:jc w:val="left"/>
              <w:rPr>
                <w:b/>
                <w:lang w:eastAsia="x-none"/>
              </w:rPr>
            </w:pPr>
            <w:r w:rsidRPr="000961F5">
              <w:rPr>
                <w:b/>
                <w:lang w:eastAsia="x-none"/>
              </w:rPr>
              <w:t>Field Name</w:t>
            </w:r>
          </w:p>
        </w:tc>
        <w:tc>
          <w:tcPr>
            <w:tcW w:w="1276" w:type="dxa"/>
            <w:shd w:val="clear" w:color="auto" w:fill="13426B"/>
          </w:tcPr>
          <w:p w14:paraId="63259B03" w14:textId="77777777" w:rsidR="0022229D" w:rsidRPr="000961F5" w:rsidRDefault="0022229D" w:rsidP="00067ECC">
            <w:pPr>
              <w:spacing w:after="39"/>
              <w:ind w:left="0"/>
              <w:jc w:val="left"/>
              <w:rPr>
                <w:b/>
                <w:lang w:eastAsia="x-none"/>
              </w:rPr>
            </w:pPr>
            <w:r w:rsidRPr="000961F5">
              <w:rPr>
                <w:b/>
                <w:lang w:eastAsia="x-none"/>
              </w:rPr>
              <w:t>Field Format</w:t>
            </w:r>
          </w:p>
        </w:tc>
        <w:tc>
          <w:tcPr>
            <w:tcW w:w="6237" w:type="dxa"/>
            <w:shd w:val="clear" w:color="auto" w:fill="13426B"/>
          </w:tcPr>
          <w:p w14:paraId="34B89FAD" w14:textId="77777777" w:rsidR="0022229D" w:rsidRPr="000961F5" w:rsidRDefault="0022229D" w:rsidP="00067ECC">
            <w:pPr>
              <w:spacing w:after="39"/>
              <w:ind w:left="0"/>
              <w:jc w:val="left"/>
              <w:rPr>
                <w:b/>
                <w:lang w:eastAsia="x-none"/>
              </w:rPr>
            </w:pPr>
            <w:r w:rsidRPr="000961F5">
              <w:rPr>
                <w:b/>
                <w:lang w:eastAsia="x-none"/>
              </w:rPr>
              <w:t>Description</w:t>
            </w:r>
          </w:p>
        </w:tc>
      </w:tr>
      <w:tr w:rsidR="0022229D" w:rsidRPr="000961F5" w14:paraId="4C8429AA" w14:textId="77777777" w:rsidTr="00067ECC">
        <w:tc>
          <w:tcPr>
            <w:tcW w:w="2972" w:type="dxa"/>
          </w:tcPr>
          <w:p w14:paraId="0C385F47" w14:textId="77777777" w:rsidR="0022229D" w:rsidRPr="000961F5" w:rsidRDefault="0022229D" w:rsidP="00067ECC">
            <w:pPr>
              <w:spacing w:after="39"/>
              <w:ind w:left="0"/>
              <w:jc w:val="left"/>
              <w:rPr>
                <w:lang w:eastAsia="x-none"/>
              </w:rPr>
            </w:pPr>
            <w:r w:rsidRPr="000961F5">
              <w:rPr>
                <w:b/>
                <w:lang w:val="en-US" w:eastAsia="zh-TW"/>
              </w:rPr>
              <w:t>Key</w:t>
            </w:r>
          </w:p>
        </w:tc>
        <w:tc>
          <w:tcPr>
            <w:tcW w:w="1276" w:type="dxa"/>
          </w:tcPr>
          <w:p w14:paraId="69ABE162" w14:textId="77777777" w:rsidR="0022229D" w:rsidRPr="000961F5" w:rsidRDefault="0022229D" w:rsidP="00067ECC">
            <w:pPr>
              <w:spacing w:after="39"/>
              <w:ind w:left="0"/>
              <w:jc w:val="left"/>
              <w:rPr>
                <w:lang w:eastAsia="x-none"/>
              </w:rPr>
            </w:pPr>
            <w:r w:rsidRPr="000961F5">
              <w:rPr>
                <w:lang w:eastAsia="x-none"/>
              </w:rPr>
              <w:t>9(1)</w:t>
            </w:r>
          </w:p>
        </w:tc>
        <w:tc>
          <w:tcPr>
            <w:tcW w:w="6237" w:type="dxa"/>
          </w:tcPr>
          <w:p w14:paraId="01F26E75" w14:textId="77777777" w:rsidR="0022229D" w:rsidRPr="000961F5" w:rsidRDefault="0022229D" w:rsidP="00067ECC">
            <w:pPr>
              <w:spacing w:after="39"/>
              <w:ind w:left="0"/>
              <w:jc w:val="left"/>
              <w:rPr>
                <w:lang w:eastAsia="x-none"/>
              </w:rPr>
            </w:pPr>
            <w:r w:rsidRPr="000961F5">
              <w:rPr>
                <w:lang w:eastAsia="x-none"/>
              </w:rPr>
              <w:t>Always ‘0’ for header record</w:t>
            </w:r>
          </w:p>
        </w:tc>
      </w:tr>
      <w:tr w:rsidR="0022229D" w:rsidRPr="000961F5" w14:paraId="6BF0B417" w14:textId="77777777" w:rsidTr="00067ECC">
        <w:tc>
          <w:tcPr>
            <w:tcW w:w="2972" w:type="dxa"/>
          </w:tcPr>
          <w:p w14:paraId="053F2A38" w14:textId="77777777" w:rsidR="0022229D" w:rsidRPr="000961F5" w:rsidRDefault="0022229D" w:rsidP="00067ECC">
            <w:pPr>
              <w:spacing w:after="39"/>
              <w:ind w:left="0"/>
              <w:jc w:val="left"/>
              <w:rPr>
                <w:lang w:eastAsia="x-none"/>
              </w:rPr>
            </w:pPr>
            <w:r w:rsidRPr="000961F5">
              <w:rPr>
                <w:b/>
                <w:lang w:val="en-US" w:eastAsia="zh-TW"/>
              </w:rPr>
              <w:t>File Header Name</w:t>
            </w:r>
          </w:p>
        </w:tc>
        <w:tc>
          <w:tcPr>
            <w:tcW w:w="1276" w:type="dxa"/>
          </w:tcPr>
          <w:p w14:paraId="63434716" w14:textId="77777777" w:rsidR="0022229D" w:rsidRPr="000961F5" w:rsidRDefault="0022229D" w:rsidP="00067ECC">
            <w:pPr>
              <w:spacing w:after="39"/>
              <w:ind w:left="0"/>
              <w:jc w:val="left"/>
              <w:rPr>
                <w:lang w:eastAsia="x-none"/>
              </w:rPr>
            </w:pPr>
            <w:r w:rsidRPr="000961F5">
              <w:rPr>
                <w:lang w:eastAsia="x-none"/>
              </w:rPr>
              <w:t>X(20)</w:t>
            </w:r>
          </w:p>
        </w:tc>
        <w:tc>
          <w:tcPr>
            <w:tcW w:w="6237" w:type="dxa"/>
          </w:tcPr>
          <w:p w14:paraId="270AFF4B" w14:textId="50057B8D" w:rsidR="0022229D" w:rsidRPr="000961F5" w:rsidRDefault="0022229D" w:rsidP="00067ECC">
            <w:pPr>
              <w:spacing w:after="39"/>
              <w:ind w:left="0"/>
              <w:jc w:val="left"/>
              <w:rPr>
                <w:lang w:eastAsia="x-none"/>
              </w:rPr>
            </w:pPr>
            <w:r w:rsidRPr="000961F5">
              <w:rPr>
                <w:lang w:eastAsia="x-none"/>
              </w:rPr>
              <w:t xml:space="preserve">Always ‘NCP </w:t>
            </w:r>
            <w:r w:rsidR="00E71F4D" w:rsidRPr="000961F5">
              <w:rPr>
                <w:lang w:eastAsia="x-none"/>
              </w:rPr>
              <w:t xml:space="preserve">BANK </w:t>
            </w:r>
            <w:r w:rsidRPr="000961F5">
              <w:rPr>
                <w:lang w:eastAsia="x-none"/>
              </w:rPr>
              <w:t>M</w:t>
            </w:r>
            <w:r w:rsidR="00E71F4D" w:rsidRPr="000961F5">
              <w:rPr>
                <w:lang w:eastAsia="x-none"/>
              </w:rPr>
              <w:t>A</w:t>
            </w:r>
            <w:r w:rsidRPr="000961F5">
              <w:rPr>
                <w:lang w:eastAsia="x-none"/>
              </w:rPr>
              <w:t>ST</w:t>
            </w:r>
            <w:r w:rsidR="00E71F4D" w:rsidRPr="000961F5">
              <w:rPr>
                <w:lang w:eastAsia="x-none"/>
              </w:rPr>
              <w:t>E</w:t>
            </w:r>
            <w:r w:rsidRPr="000961F5">
              <w:rPr>
                <w:lang w:eastAsia="x-none"/>
              </w:rPr>
              <w:t>R’</w:t>
            </w:r>
          </w:p>
        </w:tc>
      </w:tr>
      <w:tr w:rsidR="0022229D" w:rsidRPr="000961F5" w14:paraId="42C49AEC" w14:textId="77777777" w:rsidTr="00067ECC">
        <w:tc>
          <w:tcPr>
            <w:tcW w:w="2972" w:type="dxa"/>
          </w:tcPr>
          <w:p w14:paraId="0C39BA03" w14:textId="77777777" w:rsidR="0022229D" w:rsidRPr="000961F5" w:rsidRDefault="0022229D" w:rsidP="00067ECC">
            <w:pPr>
              <w:spacing w:after="39"/>
              <w:ind w:left="0"/>
              <w:jc w:val="left"/>
              <w:rPr>
                <w:lang w:eastAsia="x-none"/>
              </w:rPr>
            </w:pPr>
            <w:r w:rsidRPr="000961F5">
              <w:rPr>
                <w:b/>
                <w:lang w:val="en-US" w:eastAsia="zh-TW"/>
              </w:rPr>
              <w:t>File Date</w:t>
            </w:r>
          </w:p>
        </w:tc>
        <w:tc>
          <w:tcPr>
            <w:tcW w:w="1276" w:type="dxa"/>
          </w:tcPr>
          <w:p w14:paraId="1DA1CF0C" w14:textId="77777777" w:rsidR="0022229D" w:rsidRPr="000961F5" w:rsidRDefault="0022229D" w:rsidP="00067ECC">
            <w:pPr>
              <w:spacing w:after="39"/>
              <w:ind w:left="0"/>
              <w:jc w:val="left"/>
              <w:rPr>
                <w:lang w:eastAsia="x-none"/>
              </w:rPr>
            </w:pPr>
            <w:r w:rsidRPr="000961F5">
              <w:rPr>
                <w:lang w:eastAsia="x-none"/>
              </w:rPr>
              <w:t>X(10)</w:t>
            </w:r>
          </w:p>
        </w:tc>
        <w:tc>
          <w:tcPr>
            <w:tcW w:w="6237" w:type="dxa"/>
          </w:tcPr>
          <w:p w14:paraId="6390BD8C" w14:textId="77777777" w:rsidR="0022229D" w:rsidRPr="000961F5" w:rsidRDefault="0022229D" w:rsidP="00067ECC">
            <w:pPr>
              <w:spacing w:after="39"/>
              <w:ind w:left="0"/>
              <w:jc w:val="left"/>
              <w:rPr>
                <w:lang w:eastAsia="x-none"/>
              </w:rPr>
            </w:pPr>
            <w:r w:rsidRPr="000961F5">
              <w:rPr>
                <w:lang w:eastAsia="x-none"/>
              </w:rPr>
              <w:t>File generation date, in “YYYY-MM-DD” format</w:t>
            </w:r>
          </w:p>
        </w:tc>
      </w:tr>
      <w:tr w:rsidR="0022229D" w:rsidRPr="000961F5" w14:paraId="223A0CBF" w14:textId="77777777" w:rsidTr="00067ECC">
        <w:tc>
          <w:tcPr>
            <w:tcW w:w="2972" w:type="dxa"/>
          </w:tcPr>
          <w:p w14:paraId="0B781B44" w14:textId="77777777" w:rsidR="0022229D" w:rsidRPr="000961F5" w:rsidRDefault="0022229D" w:rsidP="00067ECC">
            <w:pPr>
              <w:spacing w:after="39"/>
              <w:ind w:left="0"/>
              <w:jc w:val="left"/>
              <w:rPr>
                <w:lang w:eastAsia="x-none"/>
              </w:rPr>
            </w:pPr>
            <w:r w:rsidRPr="000961F5">
              <w:rPr>
                <w:b/>
                <w:lang w:val="en-US" w:eastAsia="zh-TW"/>
              </w:rPr>
              <w:t>File Time</w:t>
            </w:r>
          </w:p>
        </w:tc>
        <w:tc>
          <w:tcPr>
            <w:tcW w:w="1276" w:type="dxa"/>
          </w:tcPr>
          <w:p w14:paraId="19BAB6C7" w14:textId="77777777" w:rsidR="0022229D" w:rsidRPr="000961F5" w:rsidRDefault="0022229D" w:rsidP="00067ECC">
            <w:pPr>
              <w:spacing w:after="39"/>
              <w:ind w:left="0"/>
              <w:jc w:val="left"/>
              <w:rPr>
                <w:lang w:eastAsia="x-none"/>
              </w:rPr>
            </w:pPr>
            <w:r w:rsidRPr="000961F5">
              <w:rPr>
                <w:lang w:eastAsia="x-none"/>
              </w:rPr>
              <w:t>X(8)</w:t>
            </w:r>
          </w:p>
        </w:tc>
        <w:tc>
          <w:tcPr>
            <w:tcW w:w="6237" w:type="dxa"/>
          </w:tcPr>
          <w:p w14:paraId="2B02B72D" w14:textId="77777777" w:rsidR="0022229D" w:rsidRPr="000961F5" w:rsidRDefault="0022229D" w:rsidP="00067ECC">
            <w:pPr>
              <w:spacing w:after="39"/>
              <w:ind w:left="0"/>
              <w:jc w:val="left"/>
              <w:rPr>
                <w:lang w:eastAsia="x-none"/>
              </w:rPr>
            </w:pPr>
            <w:r w:rsidRPr="000961F5">
              <w:rPr>
                <w:lang w:eastAsia="x-none"/>
              </w:rPr>
              <w:t>File generation time, in “HH.MM.SS” format</w:t>
            </w:r>
          </w:p>
        </w:tc>
      </w:tr>
      <w:tr w:rsidR="0022229D" w:rsidRPr="000961F5" w14:paraId="336DEF27" w14:textId="77777777" w:rsidTr="00067ECC">
        <w:tc>
          <w:tcPr>
            <w:tcW w:w="2972" w:type="dxa"/>
          </w:tcPr>
          <w:p w14:paraId="2807B53C" w14:textId="77777777" w:rsidR="0022229D" w:rsidRPr="000961F5" w:rsidRDefault="0022229D" w:rsidP="00067ECC">
            <w:pPr>
              <w:spacing w:after="39"/>
              <w:ind w:left="0"/>
              <w:jc w:val="left"/>
              <w:rPr>
                <w:lang w:eastAsia="x-none"/>
              </w:rPr>
            </w:pPr>
            <w:r w:rsidRPr="000961F5">
              <w:rPr>
                <w:b/>
                <w:lang w:val="en-US" w:eastAsia="zh-TW"/>
              </w:rPr>
              <w:t>Filler</w:t>
            </w:r>
          </w:p>
        </w:tc>
        <w:tc>
          <w:tcPr>
            <w:tcW w:w="1276" w:type="dxa"/>
          </w:tcPr>
          <w:p w14:paraId="4AC07AF7" w14:textId="6240871B" w:rsidR="0022229D" w:rsidRPr="000961F5" w:rsidRDefault="0022229D" w:rsidP="00067ECC">
            <w:pPr>
              <w:spacing w:after="39"/>
              <w:ind w:left="0"/>
              <w:jc w:val="left"/>
              <w:rPr>
                <w:lang w:eastAsia="x-none"/>
              </w:rPr>
            </w:pPr>
            <w:r w:rsidRPr="000961F5">
              <w:rPr>
                <w:lang w:eastAsia="x-none"/>
              </w:rPr>
              <w:t>X(</w:t>
            </w:r>
            <w:r w:rsidR="00E71F4D" w:rsidRPr="000961F5">
              <w:rPr>
                <w:lang w:eastAsia="x-none"/>
              </w:rPr>
              <w:t>2</w:t>
            </w:r>
            <w:r w:rsidRPr="000961F5">
              <w:rPr>
                <w:lang w:eastAsia="x-none"/>
              </w:rPr>
              <w:t>57)</w:t>
            </w:r>
          </w:p>
        </w:tc>
        <w:tc>
          <w:tcPr>
            <w:tcW w:w="6237" w:type="dxa"/>
          </w:tcPr>
          <w:p w14:paraId="553A2A19" w14:textId="77777777" w:rsidR="0022229D" w:rsidRPr="000961F5" w:rsidRDefault="0022229D" w:rsidP="00067ECC">
            <w:pPr>
              <w:spacing w:after="39"/>
              <w:ind w:left="0"/>
              <w:jc w:val="left"/>
              <w:rPr>
                <w:lang w:eastAsia="x-none"/>
              </w:rPr>
            </w:pPr>
          </w:p>
        </w:tc>
      </w:tr>
    </w:tbl>
    <w:p w14:paraId="1B7C7E7E" w14:textId="77777777" w:rsidR="0022229D" w:rsidRPr="000961F5" w:rsidRDefault="0022229D" w:rsidP="0022229D">
      <w:pPr>
        <w:ind w:left="0"/>
        <w:rPr>
          <w:b/>
          <w:lang w:eastAsia="x-none"/>
        </w:rPr>
      </w:pPr>
    </w:p>
    <w:p w14:paraId="120D5AA7" w14:textId="77777777" w:rsidR="0022229D" w:rsidRPr="000961F5" w:rsidRDefault="0022229D" w:rsidP="0022229D">
      <w:pPr>
        <w:ind w:left="0"/>
        <w:rPr>
          <w:b/>
          <w:lang w:eastAsia="x-none"/>
        </w:rPr>
      </w:pPr>
      <w:r w:rsidRPr="000961F5">
        <w:rPr>
          <w:b/>
          <w:lang w:eastAsia="x-none"/>
        </w:rPr>
        <w:t>Detailed record:</w:t>
      </w:r>
    </w:p>
    <w:tbl>
      <w:tblPr>
        <w:tblStyle w:val="TableGrid"/>
        <w:tblW w:w="10485" w:type="dxa"/>
        <w:tblLook w:val="04A0" w:firstRow="1" w:lastRow="0" w:firstColumn="1" w:lastColumn="0" w:noHBand="0" w:noVBand="1"/>
      </w:tblPr>
      <w:tblGrid>
        <w:gridCol w:w="2972"/>
        <w:gridCol w:w="1276"/>
        <w:gridCol w:w="6237"/>
      </w:tblGrid>
      <w:tr w:rsidR="0022229D" w:rsidRPr="000961F5" w14:paraId="0FEBD300" w14:textId="77777777" w:rsidTr="00067ECC">
        <w:tc>
          <w:tcPr>
            <w:tcW w:w="2972" w:type="dxa"/>
            <w:shd w:val="clear" w:color="auto" w:fill="13426B"/>
          </w:tcPr>
          <w:p w14:paraId="255B78F5" w14:textId="77777777" w:rsidR="0022229D" w:rsidRPr="000961F5" w:rsidRDefault="0022229D" w:rsidP="00067ECC">
            <w:pPr>
              <w:spacing w:after="39"/>
              <w:ind w:left="0"/>
              <w:jc w:val="left"/>
              <w:rPr>
                <w:b/>
                <w:lang w:eastAsia="x-none"/>
              </w:rPr>
            </w:pPr>
            <w:r w:rsidRPr="000961F5">
              <w:rPr>
                <w:b/>
                <w:lang w:eastAsia="x-none"/>
              </w:rPr>
              <w:t>Field Name</w:t>
            </w:r>
          </w:p>
        </w:tc>
        <w:tc>
          <w:tcPr>
            <w:tcW w:w="1276" w:type="dxa"/>
            <w:shd w:val="clear" w:color="auto" w:fill="13426B"/>
          </w:tcPr>
          <w:p w14:paraId="413C2300" w14:textId="77777777" w:rsidR="0022229D" w:rsidRPr="000961F5" w:rsidRDefault="0022229D" w:rsidP="00067ECC">
            <w:pPr>
              <w:spacing w:after="39"/>
              <w:ind w:left="0"/>
              <w:jc w:val="left"/>
              <w:rPr>
                <w:b/>
                <w:lang w:eastAsia="x-none"/>
              </w:rPr>
            </w:pPr>
            <w:r w:rsidRPr="000961F5">
              <w:rPr>
                <w:b/>
                <w:lang w:eastAsia="x-none"/>
              </w:rPr>
              <w:t>Field Format</w:t>
            </w:r>
          </w:p>
        </w:tc>
        <w:tc>
          <w:tcPr>
            <w:tcW w:w="6237" w:type="dxa"/>
            <w:shd w:val="clear" w:color="auto" w:fill="13426B"/>
          </w:tcPr>
          <w:p w14:paraId="3B17823B" w14:textId="77777777" w:rsidR="0022229D" w:rsidRPr="000961F5" w:rsidRDefault="0022229D" w:rsidP="00067ECC">
            <w:pPr>
              <w:spacing w:after="39"/>
              <w:ind w:left="0"/>
              <w:jc w:val="left"/>
              <w:rPr>
                <w:b/>
                <w:lang w:eastAsia="x-none"/>
              </w:rPr>
            </w:pPr>
            <w:r w:rsidRPr="000961F5">
              <w:rPr>
                <w:b/>
                <w:lang w:eastAsia="x-none"/>
              </w:rPr>
              <w:t>Description</w:t>
            </w:r>
          </w:p>
        </w:tc>
      </w:tr>
      <w:tr w:rsidR="00E71F4D" w:rsidRPr="000961F5" w14:paraId="43C7F94B" w14:textId="77777777" w:rsidTr="00067ECC">
        <w:tc>
          <w:tcPr>
            <w:tcW w:w="2972" w:type="dxa"/>
            <w:vAlign w:val="bottom"/>
          </w:tcPr>
          <w:p w14:paraId="650A5800" w14:textId="5510604E" w:rsidR="00E71F4D" w:rsidRPr="000961F5" w:rsidRDefault="00E71F4D" w:rsidP="00E71F4D">
            <w:pPr>
              <w:spacing w:after="39"/>
              <w:ind w:left="0"/>
              <w:jc w:val="left"/>
              <w:rPr>
                <w:lang w:eastAsia="x-none"/>
              </w:rPr>
            </w:pPr>
            <w:r w:rsidRPr="000961F5">
              <w:rPr>
                <w:color w:val="000000"/>
              </w:rPr>
              <w:t>Key</w:t>
            </w:r>
          </w:p>
        </w:tc>
        <w:tc>
          <w:tcPr>
            <w:tcW w:w="1276" w:type="dxa"/>
            <w:vAlign w:val="bottom"/>
          </w:tcPr>
          <w:p w14:paraId="58DEF042" w14:textId="3AA4A4A1" w:rsidR="00E71F4D" w:rsidRPr="000961F5" w:rsidRDefault="00E71F4D" w:rsidP="00E71F4D">
            <w:pPr>
              <w:spacing w:after="39"/>
              <w:ind w:left="0"/>
              <w:jc w:val="left"/>
              <w:rPr>
                <w:lang w:eastAsia="x-none"/>
              </w:rPr>
            </w:pPr>
            <w:r w:rsidRPr="000961F5">
              <w:rPr>
                <w:color w:val="000000"/>
              </w:rPr>
              <w:t>9(1)</w:t>
            </w:r>
          </w:p>
        </w:tc>
        <w:tc>
          <w:tcPr>
            <w:tcW w:w="6237" w:type="dxa"/>
          </w:tcPr>
          <w:p w14:paraId="7BB40245" w14:textId="39322DB6" w:rsidR="00E71F4D" w:rsidRPr="000961F5" w:rsidRDefault="00E71F4D" w:rsidP="00E71F4D">
            <w:pPr>
              <w:spacing w:after="0"/>
              <w:ind w:left="0"/>
              <w:rPr>
                <w:lang w:val="en-US" w:eastAsia="zh-TW"/>
              </w:rPr>
            </w:pPr>
            <w:r w:rsidRPr="000961F5">
              <w:rPr>
                <w:lang w:val="en-US" w:eastAsia="zh-TW"/>
              </w:rPr>
              <w:t>Always ‘1’ for Detail Record</w:t>
            </w:r>
          </w:p>
        </w:tc>
      </w:tr>
      <w:tr w:rsidR="00E71F4D" w:rsidRPr="000961F5" w14:paraId="72FC4527" w14:textId="77777777" w:rsidTr="00067ECC">
        <w:tc>
          <w:tcPr>
            <w:tcW w:w="2972" w:type="dxa"/>
            <w:vAlign w:val="bottom"/>
          </w:tcPr>
          <w:p w14:paraId="69B37F32" w14:textId="5F14BA0B" w:rsidR="00E71F4D" w:rsidRPr="000961F5" w:rsidRDefault="00E71F4D" w:rsidP="00E71F4D">
            <w:pPr>
              <w:spacing w:after="39"/>
              <w:ind w:left="0"/>
              <w:jc w:val="left"/>
              <w:rPr>
                <w:lang w:eastAsia="x-none"/>
              </w:rPr>
            </w:pPr>
            <w:r w:rsidRPr="000961F5">
              <w:rPr>
                <w:color w:val="000000"/>
              </w:rPr>
              <w:t>NCP Broker Firm ID</w:t>
            </w:r>
          </w:p>
        </w:tc>
        <w:tc>
          <w:tcPr>
            <w:tcW w:w="1276" w:type="dxa"/>
            <w:vAlign w:val="bottom"/>
          </w:tcPr>
          <w:p w14:paraId="26238FE9" w14:textId="594C9179" w:rsidR="00E71F4D" w:rsidRPr="000961F5" w:rsidRDefault="00E71F4D" w:rsidP="00E71F4D">
            <w:pPr>
              <w:spacing w:after="39"/>
              <w:ind w:left="0"/>
              <w:jc w:val="left"/>
              <w:rPr>
                <w:lang w:eastAsia="x-none"/>
              </w:rPr>
            </w:pPr>
            <w:r w:rsidRPr="000961F5">
              <w:rPr>
                <w:color w:val="000000"/>
              </w:rPr>
              <w:t>X(5)</w:t>
            </w:r>
          </w:p>
        </w:tc>
        <w:tc>
          <w:tcPr>
            <w:tcW w:w="6237" w:type="dxa"/>
          </w:tcPr>
          <w:p w14:paraId="3D54A2F4" w14:textId="639826C8" w:rsidR="00E71F4D" w:rsidRPr="000961F5" w:rsidRDefault="00E71F4D" w:rsidP="00E71F4D">
            <w:pPr>
              <w:spacing w:after="39"/>
              <w:ind w:left="0"/>
              <w:jc w:val="left"/>
              <w:rPr>
                <w:lang w:eastAsia="x-none"/>
              </w:rPr>
            </w:pPr>
            <w:r w:rsidRPr="000961F5">
              <w:rPr>
                <w:lang w:eastAsia="x-none"/>
              </w:rPr>
              <w:t>With leading zeroes</w:t>
            </w:r>
          </w:p>
        </w:tc>
      </w:tr>
      <w:tr w:rsidR="00E71F4D" w:rsidRPr="000961F5" w14:paraId="505F20F6" w14:textId="77777777" w:rsidTr="00067ECC">
        <w:tc>
          <w:tcPr>
            <w:tcW w:w="2972" w:type="dxa"/>
            <w:vAlign w:val="bottom"/>
          </w:tcPr>
          <w:p w14:paraId="52F5D331" w14:textId="414733B9" w:rsidR="00E71F4D" w:rsidRPr="000961F5" w:rsidRDefault="00E71F4D" w:rsidP="00E71F4D">
            <w:pPr>
              <w:spacing w:after="39"/>
              <w:ind w:left="0"/>
              <w:jc w:val="left"/>
              <w:rPr>
                <w:lang w:eastAsia="x-none"/>
              </w:rPr>
            </w:pPr>
            <w:r w:rsidRPr="000961F5">
              <w:rPr>
                <w:color w:val="000000"/>
              </w:rPr>
              <w:t>Currency</w:t>
            </w:r>
          </w:p>
        </w:tc>
        <w:tc>
          <w:tcPr>
            <w:tcW w:w="1276" w:type="dxa"/>
            <w:vAlign w:val="bottom"/>
          </w:tcPr>
          <w:p w14:paraId="3BB3D98A" w14:textId="6975B8C1" w:rsidR="00E71F4D" w:rsidRPr="000961F5" w:rsidRDefault="00E71F4D" w:rsidP="00E71F4D">
            <w:pPr>
              <w:spacing w:after="39"/>
              <w:ind w:left="0"/>
              <w:jc w:val="left"/>
              <w:rPr>
                <w:lang w:eastAsia="x-none"/>
              </w:rPr>
            </w:pPr>
            <w:r w:rsidRPr="000961F5">
              <w:rPr>
                <w:color w:val="000000"/>
              </w:rPr>
              <w:t>X(3)</w:t>
            </w:r>
          </w:p>
        </w:tc>
        <w:tc>
          <w:tcPr>
            <w:tcW w:w="6237" w:type="dxa"/>
          </w:tcPr>
          <w:p w14:paraId="68B0594F" w14:textId="4DEEAA65" w:rsidR="00E71F4D" w:rsidRPr="000961F5" w:rsidRDefault="00E71F4D" w:rsidP="00E71F4D">
            <w:pPr>
              <w:spacing w:after="39"/>
              <w:ind w:left="0"/>
              <w:jc w:val="left"/>
              <w:rPr>
                <w:lang w:eastAsia="x-none"/>
              </w:rPr>
            </w:pPr>
          </w:p>
        </w:tc>
      </w:tr>
      <w:tr w:rsidR="00E71F4D" w:rsidRPr="000961F5" w14:paraId="59592349" w14:textId="77777777" w:rsidTr="00067ECC">
        <w:tc>
          <w:tcPr>
            <w:tcW w:w="2972" w:type="dxa"/>
            <w:vAlign w:val="bottom"/>
          </w:tcPr>
          <w:p w14:paraId="6C806178" w14:textId="126D7FAC" w:rsidR="00E71F4D" w:rsidRPr="000961F5" w:rsidRDefault="00E71F4D" w:rsidP="00E71F4D">
            <w:pPr>
              <w:spacing w:after="39"/>
              <w:ind w:left="0"/>
              <w:jc w:val="left"/>
              <w:rPr>
                <w:lang w:eastAsia="x-none"/>
              </w:rPr>
            </w:pPr>
            <w:r w:rsidRPr="000961F5">
              <w:rPr>
                <w:color w:val="000000"/>
              </w:rPr>
              <w:t>Bank HKAB Code</w:t>
            </w:r>
          </w:p>
        </w:tc>
        <w:tc>
          <w:tcPr>
            <w:tcW w:w="1276" w:type="dxa"/>
            <w:vAlign w:val="bottom"/>
          </w:tcPr>
          <w:p w14:paraId="14282C36" w14:textId="643DB03C" w:rsidR="00E71F4D" w:rsidRPr="000961F5" w:rsidRDefault="00E71F4D" w:rsidP="00E71F4D">
            <w:pPr>
              <w:spacing w:after="39"/>
              <w:ind w:left="0"/>
              <w:jc w:val="left"/>
              <w:rPr>
                <w:lang w:eastAsia="x-none"/>
              </w:rPr>
            </w:pPr>
            <w:r w:rsidRPr="000961F5">
              <w:rPr>
                <w:color w:val="000000"/>
              </w:rPr>
              <w:t>X(3)</w:t>
            </w:r>
          </w:p>
        </w:tc>
        <w:tc>
          <w:tcPr>
            <w:tcW w:w="6237" w:type="dxa"/>
          </w:tcPr>
          <w:p w14:paraId="6434D195" w14:textId="64A4696E" w:rsidR="00E71F4D" w:rsidRPr="000961F5" w:rsidRDefault="00E71F4D" w:rsidP="00E71F4D">
            <w:pPr>
              <w:spacing w:after="39"/>
              <w:ind w:left="0"/>
              <w:jc w:val="left"/>
              <w:rPr>
                <w:lang w:eastAsia="x-none"/>
              </w:rPr>
            </w:pPr>
          </w:p>
        </w:tc>
      </w:tr>
      <w:tr w:rsidR="00E71F4D" w:rsidRPr="000961F5" w14:paraId="66AA7D20" w14:textId="77777777" w:rsidTr="00067ECC">
        <w:tc>
          <w:tcPr>
            <w:tcW w:w="2972" w:type="dxa"/>
            <w:vAlign w:val="bottom"/>
          </w:tcPr>
          <w:p w14:paraId="4BAB7F69" w14:textId="543A88F1" w:rsidR="00E71F4D" w:rsidRPr="000961F5" w:rsidRDefault="00E71F4D" w:rsidP="00E71F4D">
            <w:pPr>
              <w:spacing w:after="39"/>
              <w:ind w:left="0"/>
              <w:jc w:val="left"/>
              <w:rPr>
                <w:b/>
                <w:lang w:val="en-US" w:eastAsia="zh-TW"/>
              </w:rPr>
            </w:pPr>
            <w:r w:rsidRPr="000961F5">
              <w:rPr>
                <w:color w:val="000000"/>
              </w:rPr>
              <w:t>Bank Branch Code</w:t>
            </w:r>
          </w:p>
        </w:tc>
        <w:tc>
          <w:tcPr>
            <w:tcW w:w="1276" w:type="dxa"/>
            <w:vAlign w:val="bottom"/>
          </w:tcPr>
          <w:p w14:paraId="0D43BB76" w14:textId="2D9ECBC2" w:rsidR="00E71F4D" w:rsidRPr="000961F5" w:rsidRDefault="00E71F4D" w:rsidP="00E71F4D">
            <w:pPr>
              <w:spacing w:after="39"/>
              <w:ind w:left="0"/>
              <w:jc w:val="left"/>
              <w:rPr>
                <w:lang w:eastAsia="x-none"/>
              </w:rPr>
            </w:pPr>
            <w:r w:rsidRPr="000961F5">
              <w:rPr>
                <w:color w:val="000000"/>
              </w:rPr>
              <w:t>X(3)</w:t>
            </w:r>
          </w:p>
        </w:tc>
        <w:tc>
          <w:tcPr>
            <w:tcW w:w="6237" w:type="dxa"/>
          </w:tcPr>
          <w:p w14:paraId="7A7B48F3" w14:textId="4DD37BD3" w:rsidR="00E71F4D" w:rsidRPr="000961F5" w:rsidRDefault="00E71F4D" w:rsidP="00E71F4D">
            <w:pPr>
              <w:spacing w:after="39"/>
              <w:ind w:left="0"/>
              <w:jc w:val="left"/>
              <w:rPr>
                <w:lang w:eastAsia="x-none"/>
              </w:rPr>
            </w:pPr>
          </w:p>
        </w:tc>
      </w:tr>
      <w:tr w:rsidR="00E71F4D" w:rsidRPr="000961F5" w14:paraId="4CEE3E5B" w14:textId="77777777" w:rsidTr="00067ECC">
        <w:tc>
          <w:tcPr>
            <w:tcW w:w="2972" w:type="dxa"/>
            <w:vAlign w:val="bottom"/>
          </w:tcPr>
          <w:p w14:paraId="358F0F5D" w14:textId="1BB08284" w:rsidR="00E71F4D" w:rsidRPr="000961F5" w:rsidRDefault="00E71F4D" w:rsidP="00E71F4D">
            <w:pPr>
              <w:spacing w:after="39"/>
              <w:ind w:left="0"/>
              <w:jc w:val="left"/>
              <w:rPr>
                <w:b/>
                <w:lang w:val="en-US" w:eastAsia="zh-TW"/>
              </w:rPr>
            </w:pPr>
            <w:r w:rsidRPr="000961F5">
              <w:rPr>
                <w:color w:val="000000"/>
              </w:rPr>
              <w:t>Participant Bank Account Number</w:t>
            </w:r>
          </w:p>
        </w:tc>
        <w:tc>
          <w:tcPr>
            <w:tcW w:w="1276" w:type="dxa"/>
            <w:vAlign w:val="bottom"/>
          </w:tcPr>
          <w:p w14:paraId="4C4D3B5A" w14:textId="3FFBA2C6" w:rsidR="00E71F4D" w:rsidRPr="000961F5" w:rsidRDefault="00E71F4D" w:rsidP="00E71F4D">
            <w:pPr>
              <w:spacing w:after="39"/>
              <w:ind w:left="0"/>
              <w:jc w:val="left"/>
              <w:rPr>
                <w:lang w:eastAsia="x-none"/>
              </w:rPr>
            </w:pPr>
            <w:r w:rsidRPr="000961F5">
              <w:rPr>
                <w:color w:val="000000"/>
              </w:rPr>
              <w:t>X(9)</w:t>
            </w:r>
          </w:p>
        </w:tc>
        <w:tc>
          <w:tcPr>
            <w:tcW w:w="6237" w:type="dxa"/>
          </w:tcPr>
          <w:p w14:paraId="49EAB9FF" w14:textId="6C79E76F" w:rsidR="00E71F4D" w:rsidRPr="000961F5" w:rsidRDefault="00E71F4D" w:rsidP="00E71F4D">
            <w:pPr>
              <w:spacing w:after="39"/>
              <w:ind w:left="0"/>
              <w:jc w:val="left"/>
              <w:rPr>
                <w:lang w:eastAsia="x-none"/>
              </w:rPr>
            </w:pPr>
          </w:p>
        </w:tc>
      </w:tr>
      <w:tr w:rsidR="00E71F4D" w:rsidRPr="000961F5" w14:paraId="3364F110" w14:textId="77777777" w:rsidTr="00067ECC">
        <w:tc>
          <w:tcPr>
            <w:tcW w:w="2972" w:type="dxa"/>
            <w:vAlign w:val="bottom"/>
          </w:tcPr>
          <w:p w14:paraId="6ADB1747" w14:textId="36F0AA57" w:rsidR="00E71F4D" w:rsidRPr="000961F5" w:rsidRDefault="00E71F4D" w:rsidP="00E71F4D">
            <w:pPr>
              <w:spacing w:after="39"/>
              <w:ind w:left="0"/>
              <w:jc w:val="left"/>
              <w:rPr>
                <w:b/>
                <w:lang w:val="en-US" w:eastAsia="zh-TW"/>
              </w:rPr>
            </w:pPr>
            <w:r w:rsidRPr="000961F5">
              <w:rPr>
                <w:color w:val="000000"/>
              </w:rPr>
              <w:t>Status</w:t>
            </w:r>
          </w:p>
        </w:tc>
        <w:tc>
          <w:tcPr>
            <w:tcW w:w="1276" w:type="dxa"/>
            <w:vAlign w:val="bottom"/>
          </w:tcPr>
          <w:p w14:paraId="7218E00C" w14:textId="33A062D8" w:rsidR="00E71F4D" w:rsidRPr="000961F5" w:rsidRDefault="00E71F4D" w:rsidP="00E71F4D">
            <w:pPr>
              <w:spacing w:after="39"/>
              <w:ind w:left="0"/>
              <w:jc w:val="left"/>
              <w:rPr>
                <w:lang w:eastAsia="x-none"/>
              </w:rPr>
            </w:pPr>
            <w:r w:rsidRPr="000961F5">
              <w:rPr>
                <w:color w:val="000000"/>
              </w:rPr>
              <w:t>X(1)</w:t>
            </w:r>
          </w:p>
        </w:tc>
        <w:tc>
          <w:tcPr>
            <w:tcW w:w="6237" w:type="dxa"/>
          </w:tcPr>
          <w:p w14:paraId="01362A36" w14:textId="77777777" w:rsidR="00E71F4D" w:rsidRPr="000961F5" w:rsidRDefault="00E71F4D" w:rsidP="00E71F4D">
            <w:pPr>
              <w:spacing w:after="0"/>
              <w:ind w:left="0"/>
              <w:rPr>
                <w:lang w:val="en-US" w:eastAsia="zh-TW"/>
              </w:rPr>
            </w:pPr>
            <w:r w:rsidRPr="000961F5">
              <w:rPr>
                <w:lang w:val="en-US" w:eastAsia="zh-TW"/>
              </w:rPr>
              <w:t>‘</w:t>
            </w:r>
            <w:r w:rsidRPr="000961F5">
              <w:rPr>
                <w:b/>
                <w:lang w:val="en-US" w:eastAsia="zh-TW"/>
              </w:rPr>
              <w:t>V</w:t>
            </w:r>
            <w:r w:rsidRPr="000961F5">
              <w:rPr>
                <w:lang w:val="en-US" w:eastAsia="zh-TW"/>
              </w:rPr>
              <w:t>’ – Authorized</w:t>
            </w:r>
          </w:p>
          <w:p w14:paraId="15FE18B6" w14:textId="77777777" w:rsidR="00E71F4D" w:rsidRPr="000961F5" w:rsidRDefault="00E71F4D" w:rsidP="00E71F4D">
            <w:pPr>
              <w:spacing w:after="0"/>
              <w:ind w:left="0"/>
              <w:rPr>
                <w:lang w:val="en-US" w:eastAsia="zh-TW"/>
              </w:rPr>
            </w:pPr>
            <w:r w:rsidRPr="000961F5">
              <w:rPr>
                <w:lang w:val="en-US" w:eastAsia="zh-TW"/>
              </w:rPr>
              <w:t>‘</w:t>
            </w:r>
            <w:r w:rsidRPr="000961F5">
              <w:rPr>
                <w:b/>
                <w:lang w:val="en-US" w:eastAsia="zh-TW"/>
              </w:rPr>
              <w:t>P</w:t>
            </w:r>
            <w:r w:rsidRPr="000961F5">
              <w:rPr>
                <w:lang w:val="en-US" w:eastAsia="zh-TW"/>
              </w:rPr>
              <w:t>’ – Pending</w:t>
            </w:r>
          </w:p>
          <w:p w14:paraId="3F5823DF" w14:textId="1F5264C5" w:rsidR="00E71F4D" w:rsidRPr="000961F5" w:rsidRDefault="00E71F4D" w:rsidP="00E71F4D">
            <w:pPr>
              <w:spacing w:after="39"/>
              <w:ind w:left="0"/>
              <w:jc w:val="left"/>
              <w:rPr>
                <w:lang w:eastAsia="x-none"/>
              </w:rPr>
            </w:pPr>
            <w:r w:rsidRPr="000961F5">
              <w:rPr>
                <w:lang w:val="en-US" w:eastAsia="zh-TW"/>
              </w:rPr>
              <w:t>‘</w:t>
            </w:r>
            <w:r w:rsidRPr="000961F5">
              <w:rPr>
                <w:b/>
                <w:lang w:val="en-US" w:eastAsia="zh-TW"/>
              </w:rPr>
              <w:t>R</w:t>
            </w:r>
            <w:r w:rsidRPr="000961F5">
              <w:rPr>
                <w:lang w:val="en-US" w:eastAsia="zh-TW"/>
              </w:rPr>
              <w:t>’ – Revoked</w:t>
            </w:r>
          </w:p>
        </w:tc>
      </w:tr>
      <w:tr w:rsidR="00E71F4D" w:rsidRPr="000961F5" w14:paraId="54E17C8A" w14:textId="77777777" w:rsidTr="00067ECC">
        <w:tc>
          <w:tcPr>
            <w:tcW w:w="2972" w:type="dxa"/>
            <w:vAlign w:val="bottom"/>
          </w:tcPr>
          <w:p w14:paraId="4280BE7E" w14:textId="3EB42092" w:rsidR="00E71F4D" w:rsidRPr="000961F5" w:rsidRDefault="00E71F4D" w:rsidP="00E71F4D">
            <w:pPr>
              <w:spacing w:after="39"/>
              <w:ind w:left="0"/>
              <w:jc w:val="left"/>
              <w:rPr>
                <w:b/>
                <w:lang w:val="en-US" w:eastAsia="zh-TW"/>
              </w:rPr>
            </w:pPr>
            <w:r w:rsidRPr="000961F5">
              <w:rPr>
                <w:color w:val="000000"/>
              </w:rPr>
              <w:t>Participant Bank Account Name</w:t>
            </w:r>
          </w:p>
        </w:tc>
        <w:tc>
          <w:tcPr>
            <w:tcW w:w="1276" w:type="dxa"/>
            <w:vAlign w:val="bottom"/>
          </w:tcPr>
          <w:p w14:paraId="6018ACC8" w14:textId="2AFCB4F0" w:rsidR="00E71F4D" w:rsidRPr="000961F5" w:rsidRDefault="00E71F4D" w:rsidP="00E71F4D">
            <w:pPr>
              <w:spacing w:after="39"/>
              <w:ind w:left="0"/>
              <w:jc w:val="left"/>
              <w:rPr>
                <w:lang w:eastAsia="x-none"/>
              </w:rPr>
            </w:pPr>
            <w:r w:rsidRPr="000961F5">
              <w:rPr>
                <w:color w:val="000000"/>
              </w:rPr>
              <w:t>X(40)</w:t>
            </w:r>
          </w:p>
        </w:tc>
        <w:tc>
          <w:tcPr>
            <w:tcW w:w="6237" w:type="dxa"/>
          </w:tcPr>
          <w:p w14:paraId="2DA959A9" w14:textId="72F2EA2A" w:rsidR="00E71F4D" w:rsidRPr="000961F5" w:rsidRDefault="00E71F4D" w:rsidP="00E71F4D">
            <w:pPr>
              <w:spacing w:after="39"/>
              <w:ind w:left="0"/>
              <w:jc w:val="left"/>
              <w:rPr>
                <w:lang w:eastAsia="x-none"/>
              </w:rPr>
            </w:pPr>
          </w:p>
        </w:tc>
      </w:tr>
      <w:tr w:rsidR="00E71F4D" w:rsidRPr="000961F5" w14:paraId="3595D5A4" w14:textId="77777777" w:rsidTr="00067ECC">
        <w:tc>
          <w:tcPr>
            <w:tcW w:w="2972" w:type="dxa"/>
            <w:vAlign w:val="bottom"/>
          </w:tcPr>
          <w:p w14:paraId="6973934C" w14:textId="63847EAF" w:rsidR="00E71F4D" w:rsidRPr="000961F5" w:rsidRDefault="00E71F4D" w:rsidP="00E71F4D">
            <w:pPr>
              <w:spacing w:after="39"/>
              <w:ind w:left="0"/>
              <w:jc w:val="left"/>
              <w:rPr>
                <w:b/>
                <w:lang w:val="en-US" w:eastAsia="zh-TW"/>
              </w:rPr>
            </w:pPr>
            <w:r w:rsidRPr="000961F5">
              <w:rPr>
                <w:color w:val="000000"/>
              </w:rPr>
              <w:t>Bank Full Name 1</w:t>
            </w:r>
          </w:p>
        </w:tc>
        <w:tc>
          <w:tcPr>
            <w:tcW w:w="1276" w:type="dxa"/>
            <w:vAlign w:val="bottom"/>
          </w:tcPr>
          <w:p w14:paraId="11E6AA4C" w14:textId="3BB62511" w:rsidR="00E71F4D" w:rsidRPr="000961F5" w:rsidRDefault="00E71F4D" w:rsidP="00E71F4D">
            <w:pPr>
              <w:spacing w:after="39"/>
              <w:ind w:left="0"/>
              <w:jc w:val="left"/>
              <w:rPr>
                <w:lang w:eastAsia="x-none"/>
              </w:rPr>
            </w:pPr>
            <w:r w:rsidRPr="000961F5">
              <w:rPr>
                <w:color w:val="000000"/>
              </w:rPr>
              <w:t>X(40)</w:t>
            </w:r>
          </w:p>
        </w:tc>
        <w:tc>
          <w:tcPr>
            <w:tcW w:w="6237" w:type="dxa"/>
          </w:tcPr>
          <w:p w14:paraId="591FD75C" w14:textId="09272A2F" w:rsidR="00E71F4D" w:rsidRPr="000961F5" w:rsidRDefault="00E71F4D" w:rsidP="00E71F4D">
            <w:pPr>
              <w:spacing w:after="39"/>
              <w:ind w:left="0"/>
              <w:jc w:val="left"/>
              <w:rPr>
                <w:lang w:eastAsia="x-none"/>
              </w:rPr>
            </w:pPr>
          </w:p>
        </w:tc>
      </w:tr>
      <w:tr w:rsidR="00E71F4D" w:rsidRPr="000961F5" w14:paraId="65081386" w14:textId="77777777" w:rsidTr="00067ECC">
        <w:tc>
          <w:tcPr>
            <w:tcW w:w="2972" w:type="dxa"/>
            <w:vAlign w:val="bottom"/>
          </w:tcPr>
          <w:p w14:paraId="5031B9A9" w14:textId="517C4873" w:rsidR="00E71F4D" w:rsidRPr="000961F5" w:rsidRDefault="00E71F4D" w:rsidP="00E71F4D">
            <w:pPr>
              <w:spacing w:after="39"/>
              <w:ind w:left="0"/>
              <w:jc w:val="left"/>
              <w:rPr>
                <w:b/>
                <w:lang w:val="en-US" w:eastAsia="zh-TW"/>
              </w:rPr>
            </w:pPr>
            <w:r w:rsidRPr="000961F5">
              <w:rPr>
                <w:color w:val="000000"/>
              </w:rPr>
              <w:t>Bank Full Name 2</w:t>
            </w:r>
          </w:p>
        </w:tc>
        <w:tc>
          <w:tcPr>
            <w:tcW w:w="1276" w:type="dxa"/>
            <w:vAlign w:val="bottom"/>
          </w:tcPr>
          <w:p w14:paraId="1EAC745E" w14:textId="55B8DAC3" w:rsidR="00E71F4D" w:rsidRPr="000961F5" w:rsidRDefault="00E71F4D" w:rsidP="00E71F4D">
            <w:pPr>
              <w:spacing w:after="39"/>
              <w:ind w:left="0"/>
              <w:jc w:val="left"/>
              <w:rPr>
                <w:lang w:eastAsia="x-none"/>
              </w:rPr>
            </w:pPr>
            <w:r w:rsidRPr="000961F5">
              <w:rPr>
                <w:color w:val="000000"/>
              </w:rPr>
              <w:t>X(40)</w:t>
            </w:r>
          </w:p>
        </w:tc>
        <w:tc>
          <w:tcPr>
            <w:tcW w:w="6237" w:type="dxa"/>
          </w:tcPr>
          <w:p w14:paraId="58F90A2C" w14:textId="6A2AEE3B" w:rsidR="00E71F4D" w:rsidRPr="000961F5" w:rsidRDefault="00E71F4D" w:rsidP="00E71F4D">
            <w:pPr>
              <w:spacing w:after="39"/>
              <w:ind w:left="0"/>
              <w:jc w:val="left"/>
              <w:rPr>
                <w:lang w:eastAsia="x-none"/>
              </w:rPr>
            </w:pPr>
          </w:p>
        </w:tc>
      </w:tr>
      <w:tr w:rsidR="00E71F4D" w:rsidRPr="000961F5" w14:paraId="6D431C7C" w14:textId="77777777" w:rsidTr="00067ECC">
        <w:tc>
          <w:tcPr>
            <w:tcW w:w="2972" w:type="dxa"/>
            <w:vAlign w:val="bottom"/>
          </w:tcPr>
          <w:p w14:paraId="01E1D7D8" w14:textId="25D8A6DE" w:rsidR="00E71F4D" w:rsidRPr="000961F5" w:rsidRDefault="00E71F4D" w:rsidP="00E71F4D">
            <w:pPr>
              <w:spacing w:after="39"/>
              <w:ind w:left="0"/>
              <w:jc w:val="left"/>
              <w:rPr>
                <w:b/>
                <w:lang w:val="en-US" w:eastAsia="zh-TW"/>
              </w:rPr>
            </w:pPr>
            <w:r w:rsidRPr="000961F5">
              <w:rPr>
                <w:color w:val="000000"/>
              </w:rPr>
              <w:t>Autopay Authorization Code</w:t>
            </w:r>
          </w:p>
        </w:tc>
        <w:tc>
          <w:tcPr>
            <w:tcW w:w="1276" w:type="dxa"/>
            <w:vAlign w:val="bottom"/>
          </w:tcPr>
          <w:p w14:paraId="50223CFA" w14:textId="2FAD3FA9" w:rsidR="00E71F4D" w:rsidRPr="000961F5" w:rsidRDefault="00E71F4D" w:rsidP="00E71F4D">
            <w:pPr>
              <w:spacing w:after="39"/>
              <w:ind w:left="0"/>
              <w:jc w:val="left"/>
              <w:rPr>
                <w:lang w:eastAsia="x-none"/>
              </w:rPr>
            </w:pPr>
            <w:r w:rsidRPr="000961F5">
              <w:rPr>
                <w:color w:val="000000"/>
              </w:rPr>
              <w:t>X(18)</w:t>
            </w:r>
          </w:p>
        </w:tc>
        <w:tc>
          <w:tcPr>
            <w:tcW w:w="6237" w:type="dxa"/>
          </w:tcPr>
          <w:p w14:paraId="4C8A35E9" w14:textId="3D81A243" w:rsidR="00E71F4D" w:rsidRPr="000961F5" w:rsidRDefault="00E71F4D" w:rsidP="00E71F4D">
            <w:pPr>
              <w:spacing w:after="39"/>
              <w:ind w:left="0"/>
              <w:jc w:val="left"/>
              <w:rPr>
                <w:lang w:eastAsia="x-none"/>
              </w:rPr>
            </w:pPr>
          </w:p>
        </w:tc>
      </w:tr>
      <w:tr w:rsidR="00E71F4D" w:rsidRPr="000961F5" w14:paraId="39E95D1B" w14:textId="77777777" w:rsidTr="00067ECC">
        <w:tc>
          <w:tcPr>
            <w:tcW w:w="2972" w:type="dxa"/>
            <w:vAlign w:val="bottom"/>
          </w:tcPr>
          <w:p w14:paraId="42A8B004" w14:textId="456C5355" w:rsidR="00E71F4D" w:rsidRPr="000961F5" w:rsidRDefault="00E71F4D" w:rsidP="00E71F4D">
            <w:pPr>
              <w:spacing w:after="39"/>
              <w:ind w:left="0"/>
              <w:jc w:val="left"/>
              <w:rPr>
                <w:b/>
                <w:lang w:val="en-US" w:eastAsia="zh-TW"/>
              </w:rPr>
            </w:pPr>
            <w:r w:rsidRPr="000961F5">
              <w:rPr>
                <w:color w:val="000000"/>
              </w:rPr>
              <w:t>Time Stamp</w:t>
            </w:r>
          </w:p>
        </w:tc>
        <w:tc>
          <w:tcPr>
            <w:tcW w:w="1276" w:type="dxa"/>
            <w:vAlign w:val="bottom"/>
          </w:tcPr>
          <w:p w14:paraId="5C7563BE" w14:textId="2470018D" w:rsidR="00E71F4D" w:rsidRPr="000961F5" w:rsidRDefault="00E71F4D" w:rsidP="00E71F4D">
            <w:pPr>
              <w:spacing w:after="39"/>
              <w:ind w:left="0"/>
              <w:jc w:val="left"/>
              <w:rPr>
                <w:lang w:eastAsia="x-none"/>
              </w:rPr>
            </w:pPr>
            <w:r w:rsidRPr="000961F5">
              <w:rPr>
                <w:color w:val="000000"/>
              </w:rPr>
              <w:t>X(26)</w:t>
            </w:r>
          </w:p>
        </w:tc>
        <w:tc>
          <w:tcPr>
            <w:tcW w:w="6237" w:type="dxa"/>
          </w:tcPr>
          <w:p w14:paraId="1E804525" w14:textId="7DD8F7A8" w:rsidR="00E71F4D" w:rsidRPr="000961F5" w:rsidRDefault="00E71F4D" w:rsidP="00E71F4D">
            <w:pPr>
              <w:spacing w:after="39"/>
              <w:ind w:left="0"/>
              <w:jc w:val="left"/>
              <w:rPr>
                <w:lang w:eastAsia="x-none"/>
              </w:rPr>
            </w:pPr>
            <w:r w:rsidRPr="000961F5">
              <w:rPr>
                <w:lang w:eastAsia="x-none"/>
              </w:rPr>
              <w:t>In “YYYY-MM-DD-HH.MM.SS.NNNNNN” format</w:t>
            </w:r>
          </w:p>
        </w:tc>
      </w:tr>
      <w:tr w:rsidR="00E71F4D" w:rsidRPr="000961F5" w14:paraId="506A2B7F" w14:textId="77777777" w:rsidTr="00067ECC">
        <w:tc>
          <w:tcPr>
            <w:tcW w:w="2972" w:type="dxa"/>
            <w:vAlign w:val="bottom"/>
          </w:tcPr>
          <w:p w14:paraId="48A5A548" w14:textId="5CA1015D" w:rsidR="00E71F4D" w:rsidRPr="000961F5" w:rsidRDefault="00E71F4D" w:rsidP="00E71F4D">
            <w:pPr>
              <w:spacing w:after="39"/>
              <w:ind w:left="0"/>
              <w:jc w:val="left"/>
              <w:rPr>
                <w:b/>
                <w:lang w:val="en-US" w:eastAsia="zh-TW"/>
              </w:rPr>
            </w:pPr>
            <w:r w:rsidRPr="000961F5">
              <w:rPr>
                <w:color w:val="000000"/>
              </w:rPr>
              <w:t>Filler</w:t>
            </w:r>
          </w:p>
        </w:tc>
        <w:tc>
          <w:tcPr>
            <w:tcW w:w="1276" w:type="dxa"/>
            <w:vAlign w:val="bottom"/>
          </w:tcPr>
          <w:p w14:paraId="15C29825" w14:textId="77F838D0" w:rsidR="00E71F4D" w:rsidRPr="000961F5" w:rsidRDefault="00E71F4D" w:rsidP="00E71F4D">
            <w:pPr>
              <w:spacing w:after="39"/>
              <w:ind w:left="0"/>
              <w:jc w:val="left"/>
              <w:rPr>
                <w:lang w:eastAsia="x-none"/>
              </w:rPr>
            </w:pPr>
            <w:r w:rsidRPr="000961F5">
              <w:rPr>
                <w:color w:val="000000"/>
              </w:rPr>
              <w:t>X(99)</w:t>
            </w:r>
          </w:p>
        </w:tc>
        <w:tc>
          <w:tcPr>
            <w:tcW w:w="6237" w:type="dxa"/>
          </w:tcPr>
          <w:p w14:paraId="655386E0" w14:textId="7EEBA497" w:rsidR="00E71F4D" w:rsidRPr="000961F5" w:rsidRDefault="00E71F4D" w:rsidP="00E71F4D">
            <w:pPr>
              <w:spacing w:after="39"/>
              <w:ind w:left="0"/>
              <w:jc w:val="left"/>
              <w:rPr>
                <w:lang w:eastAsia="x-none"/>
              </w:rPr>
            </w:pPr>
          </w:p>
        </w:tc>
      </w:tr>
    </w:tbl>
    <w:p w14:paraId="55F37618" w14:textId="77777777" w:rsidR="0022229D" w:rsidRPr="000961F5" w:rsidRDefault="0022229D" w:rsidP="0022229D">
      <w:pPr>
        <w:ind w:left="0"/>
        <w:rPr>
          <w:lang w:eastAsia="x-none"/>
        </w:rPr>
      </w:pPr>
    </w:p>
    <w:p w14:paraId="7806544D" w14:textId="77777777" w:rsidR="0022229D" w:rsidRPr="000961F5" w:rsidRDefault="0022229D" w:rsidP="0022229D">
      <w:pPr>
        <w:ind w:left="0"/>
        <w:rPr>
          <w:b/>
          <w:lang w:eastAsia="x-none"/>
        </w:rPr>
      </w:pPr>
      <w:r w:rsidRPr="000961F5">
        <w:rPr>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22229D" w:rsidRPr="000961F5" w14:paraId="34AFACE5" w14:textId="77777777" w:rsidTr="00067ECC">
        <w:tc>
          <w:tcPr>
            <w:tcW w:w="2972" w:type="dxa"/>
            <w:shd w:val="clear" w:color="auto" w:fill="13426B"/>
          </w:tcPr>
          <w:p w14:paraId="25DD0928" w14:textId="77777777" w:rsidR="0022229D" w:rsidRPr="000961F5" w:rsidRDefault="0022229D" w:rsidP="00067ECC">
            <w:pPr>
              <w:spacing w:after="39"/>
              <w:ind w:left="0"/>
              <w:jc w:val="left"/>
              <w:rPr>
                <w:b/>
                <w:lang w:eastAsia="x-none"/>
              </w:rPr>
            </w:pPr>
            <w:r w:rsidRPr="000961F5">
              <w:rPr>
                <w:b/>
                <w:lang w:eastAsia="x-none"/>
              </w:rPr>
              <w:t>Field Name</w:t>
            </w:r>
          </w:p>
        </w:tc>
        <w:tc>
          <w:tcPr>
            <w:tcW w:w="1276" w:type="dxa"/>
            <w:shd w:val="clear" w:color="auto" w:fill="13426B"/>
          </w:tcPr>
          <w:p w14:paraId="2BB50EB0" w14:textId="77777777" w:rsidR="0022229D" w:rsidRPr="000961F5" w:rsidRDefault="0022229D" w:rsidP="00067ECC">
            <w:pPr>
              <w:spacing w:after="39"/>
              <w:ind w:left="0"/>
              <w:jc w:val="left"/>
              <w:rPr>
                <w:b/>
                <w:lang w:eastAsia="x-none"/>
              </w:rPr>
            </w:pPr>
            <w:r w:rsidRPr="000961F5">
              <w:rPr>
                <w:b/>
                <w:lang w:eastAsia="x-none"/>
              </w:rPr>
              <w:t>Field Format</w:t>
            </w:r>
          </w:p>
        </w:tc>
        <w:tc>
          <w:tcPr>
            <w:tcW w:w="6237" w:type="dxa"/>
            <w:shd w:val="clear" w:color="auto" w:fill="13426B"/>
          </w:tcPr>
          <w:p w14:paraId="5C013088" w14:textId="77777777" w:rsidR="0022229D" w:rsidRPr="000961F5" w:rsidRDefault="0022229D" w:rsidP="00067ECC">
            <w:pPr>
              <w:spacing w:after="39"/>
              <w:ind w:left="0"/>
              <w:jc w:val="left"/>
              <w:rPr>
                <w:b/>
                <w:lang w:eastAsia="x-none"/>
              </w:rPr>
            </w:pPr>
            <w:r w:rsidRPr="000961F5">
              <w:rPr>
                <w:b/>
                <w:lang w:eastAsia="x-none"/>
              </w:rPr>
              <w:t>Description</w:t>
            </w:r>
          </w:p>
        </w:tc>
      </w:tr>
      <w:tr w:rsidR="0022229D" w:rsidRPr="000961F5" w14:paraId="52D7F840" w14:textId="77777777" w:rsidTr="00067ECC">
        <w:tc>
          <w:tcPr>
            <w:tcW w:w="2972" w:type="dxa"/>
          </w:tcPr>
          <w:p w14:paraId="52889EB6" w14:textId="77777777" w:rsidR="0022229D" w:rsidRPr="000961F5" w:rsidRDefault="0022229D" w:rsidP="00067ECC">
            <w:pPr>
              <w:spacing w:after="39"/>
              <w:ind w:left="0"/>
              <w:jc w:val="left"/>
              <w:rPr>
                <w:lang w:eastAsia="x-none"/>
              </w:rPr>
            </w:pPr>
            <w:r w:rsidRPr="000961F5">
              <w:rPr>
                <w:lang w:eastAsia="x-none"/>
              </w:rPr>
              <w:t>Record Type</w:t>
            </w:r>
          </w:p>
        </w:tc>
        <w:tc>
          <w:tcPr>
            <w:tcW w:w="1276" w:type="dxa"/>
          </w:tcPr>
          <w:p w14:paraId="5E3D9DEF" w14:textId="77777777" w:rsidR="0022229D" w:rsidRPr="000961F5" w:rsidRDefault="0022229D" w:rsidP="00067ECC">
            <w:pPr>
              <w:spacing w:after="39"/>
              <w:ind w:left="0"/>
              <w:jc w:val="left"/>
              <w:rPr>
                <w:lang w:eastAsia="x-none"/>
              </w:rPr>
            </w:pPr>
            <w:r w:rsidRPr="000961F5">
              <w:rPr>
                <w:lang w:eastAsia="x-none"/>
              </w:rPr>
              <w:t>X(1)</w:t>
            </w:r>
          </w:p>
        </w:tc>
        <w:tc>
          <w:tcPr>
            <w:tcW w:w="6237" w:type="dxa"/>
          </w:tcPr>
          <w:p w14:paraId="7CE0B04A" w14:textId="77777777" w:rsidR="0022229D" w:rsidRPr="000961F5" w:rsidRDefault="0022229D" w:rsidP="00067ECC">
            <w:pPr>
              <w:spacing w:after="39"/>
              <w:ind w:left="0"/>
              <w:jc w:val="left"/>
              <w:rPr>
                <w:lang w:eastAsia="x-none"/>
              </w:rPr>
            </w:pPr>
            <w:r w:rsidRPr="000961F5">
              <w:rPr>
                <w:lang w:eastAsia="x-none"/>
              </w:rPr>
              <w:t>Should always be 9 for control record</w:t>
            </w:r>
          </w:p>
        </w:tc>
      </w:tr>
      <w:tr w:rsidR="0022229D" w:rsidRPr="000961F5" w14:paraId="0E31AECE" w14:textId="77777777" w:rsidTr="00067ECC">
        <w:tc>
          <w:tcPr>
            <w:tcW w:w="2972" w:type="dxa"/>
          </w:tcPr>
          <w:p w14:paraId="425B8258" w14:textId="77777777" w:rsidR="0022229D" w:rsidRPr="000961F5" w:rsidRDefault="0022229D" w:rsidP="00067ECC">
            <w:pPr>
              <w:spacing w:after="39"/>
              <w:ind w:left="0"/>
              <w:jc w:val="left"/>
              <w:rPr>
                <w:lang w:eastAsia="x-none"/>
              </w:rPr>
            </w:pPr>
            <w:r w:rsidRPr="000961F5">
              <w:rPr>
                <w:lang w:eastAsia="x-none"/>
              </w:rPr>
              <w:t>Total No. of Detailed Records</w:t>
            </w:r>
          </w:p>
        </w:tc>
        <w:tc>
          <w:tcPr>
            <w:tcW w:w="1276" w:type="dxa"/>
          </w:tcPr>
          <w:p w14:paraId="4BA454AB" w14:textId="77777777" w:rsidR="0022229D" w:rsidRPr="000961F5" w:rsidRDefault="0022229D" w:rsidP="00067ECC">
            <w:pPr>
              <w:spacing w:after="39"/>
              <w:ind w:left="0"/>
              <w:jc w:val="left"/>
              <w:rPr>
                <w:lang w:eastAsia="x-none"/>
              </w:rPr>
            </w:pPr>
            <w:r w:rsidRPr="000961F5">
              <w:rPr>
                <w:lang w:eastAsia="x-none"/>
              </w:rPr>
              <w:t>9(8)</w:t>
            </w:r>
          </w:p>
        </w:tc>
        <w:tc>
          <w:tcPr>
            <w:tcW w:w="6237" w:type="dxa"/>
          </w:tcPr>
          <w:p w14:paraId="7A50F0C5" w14:textId="77777777" w:rsidR="0022229D" w:rsidRPr="000961F5" w:rsidRDefault="0022229D" w:rsidP="00067ECC">
            <w:pPr>
              <w:spacing w:after="39"/>
              <w:ind w:left="0"/>
              <w:jc w:val="left"/>
              <w:rPr>
                <w:lang w:eastAsia="x-none"/>
              </w:rPr>
            </w:pPr>
          </w:p>
        </w:tc>
      </w:tr>
      <w:tr w:rsidR="0022229D" w:rsidRPr="000961F5" w14:paraId="68565A9E" w14:textId="77777777" w:rsidTr="00067ECC">
        <w:tc>
          <w:tcPr>
            <w:tcW w:w="2972" w:type="dxa"/>
          </w:tcPr>
          <w:p w14:paraId="230BC46B" w14:textId="77777777" w:rsidR="0022229D" w:rsidRPr="000961F5" w:rsidRDefault="0022229D" w:rsidP="00067ECC">
            <w:pPr>
              <w:spacing w:after="39"/>
              <w:ind w:left="0"/>
              <w:jc w:val="left"/>
              <w:rPr>
                <w:lang w:eastAsia="x-none"/>
              </w:rPr>
            </w:pPr>
            <w:r w:rsidRPr="000961F5">
              <w:rPr>
                <w:lang w:eastAsia="x-none"/>
              </w:rPr>
              <w:lastRenderedPageBreak/>
              <w:t>Filler</w:t>
            </w:r>
          </w:p>
        </w:tc>
        <w:tc>
          <w:tcPr>
            <w:tcW w:w="1276" w:type="dxa"/>
          </w:tcPr>
          <w:p w14:paraId="157AFD76" w14:textId="6C6ACEBE" w:rsidR="0022229D" w:rsidRPr="000961F5" w:rsidRDefault="0022229D" w:rsidP="00067ECC">
            <w:pPr>
              <w:spacing w:after="39"/>
              <w:ind w:left="0"/>
              <w:jc w:val="left"/>
              <w:rPr>
                <w:lang w:eastAsia="x-none"/>
              </w:rPr>
            </w:pPr>
            <w:r w:rsidRPr="000961F5">
              <w:rPr>
                <w:lang w:eastAsia="x-none"/>
              </w:rPr>
              <w:t>X(</w:t>
            </w:r>
            <w:r w:rsidR="00E71F4D" w:rsidRPr="000961F5">
              <w:rPr>
                <w:lang w:eastAsia="x-none"/>
              </w:rPr>
              <w:t>2</w:t>
            </w:r>
            <w:r w:rsidRPr="000961F5">
              <w:rPr>
                <w:lang w:eastAsia="x-none"/>
              </w:rPr>
              <w:t>89)</w:t>
            </w:r>
          </w:p>
        </w:tc>
        <w:tc>
          <w:tcPr>
            <w:tcW w:w="6237" w:type="dxa"/>
          </w:tcPr>
          <w:p w14:paraId="2A5A6160" w14:textId="77777777" w:rsidR="0022229D" w:rsidRPr="000961F5" w:rsidRDefault="0022229D" w:rsidP="00067ECC">
            <w:pPr>
              <w:spacing w:after="39"/>
              <w:ind w:left="0"/>
              <w:jc w:val="left"/>
              <w:rPr>
                <w:lang w:eastAsia="x-none"/>
              </w:rPr>
            </w:pPr>
          </w:p>
        </w:tc>
      </w:tr>
    </w:tbl>
    <w:p w14:paraId="53DF48D2" w14:textId="77777777" w:rsidR="0022229D" w:rsidRPr="000961F5" w:rsidRDefault="0022229D" w:rsidP="0022229D">
      <w:pPr>
        <w:ind w:left="0"/>
        <w:rPr>
          <w:lang w:eastAsia="x-none"/>
        </w:rPr>
      </w:pPr>
    </w:p>
    <w:p w14:paraId="37F98FEF" w14:textId="77777777" w:rsidR="0022229D" w:rsidRPr="000961F5" w:rsidRDefault="0022229D" w:rsidP="0022229D">
      <w:pPr>
        <w:ind w:left="0"/>
        <w:rPr>
          <w:b/>
          <w:lang w:eastAsia="x-none"/>
        </w:rPr>
      </w:pPr>
      <w:r w:rsidRPr="000961F5">
        <w:rPr>
          <w:b/>
          <w:lang w:eastAsia="x-none"/>
        </w:rPr>
        <w:t>File sample:</w:t>
      </w:r>
    </w:p>
    <w:p w14:paraId="7C139006" w14:textId="77777777" w:rsidR="0022229D" w:rsidRPr="000961F5" w:rsidRDefault="0022229D" w:rsidP="0022229D">
      <w:pPr>
        <w:ind w:left="0"/>
        <w:rPr>
          <w:lang w:eastAsia="x-none"/>
        </w:rPr>
      </w:pPr>
    </w:p>
    <w:p w14:paraId="15892BF8" w14:textId="1A40DC2E" w:rsidR="0022229D" w:rsidRPr="000961F5" w:rsidRDefault="00E71F4D" w:rsidP="0022229D">
      <w:pPr>
        <w:ind w:left="0"/>
        <w:rPr>
          <w:lang w:eastAsia="x-none"/>
        </w:rPr>
      </w:pPr>
      <w:r w:rsidRPr="00381BCA">
        <w:rPr>
          <w:lang w:eastAsia="x-none"/>
        </w:rPr>
        <w:object w:dxaOrig="1562" w:dyaOrig="1132" w14:anchorId="36B914CF">
          <v:shape id="_x0000_i1071" type="#_x0000_t75" style="width:57.1pt;height:44.05pt" o:ole="">
            <v:imagedata r:id="rId108" o:title=""/>
          </v:shape>
          <o:OLEObject Type="Embed" ProgID="Package" ShapeID="_x0000_i1071" DrawAspect="Icon" ObjectID="_1676184179" r:id="rId109"/>
        </w:object>
      </w:r>
    </w:p>
    <w:p w14:paraId="0CE6B102" w14:textId="77777777" w:rsidR="00611760" w:rsidRPr="000961F5" w:rsidRDefault="00611760" w:rsidP="00F817C1">
      <w:pPr>
        <w:ind w:left="0"/>
        <w:rPr>
          <w:lang w:eastAsia="x-none"/>
        </w:rPr>
      </w:pPr>
    </w:p>
    <w:p w14:paraId="77CA579B" w14:textId="434CA59B" w:rsidR="00067ECC" w:rsidRPr="000961F5" w:rsidRDefault="00067ECC" w:rsidP="00067ECC">
      <w:pPr>
        <w:pStyle w:val="Heading4"/>
      </w:pPr>
      <w:bookmarkStart w:id="955" w:name="_Toc58341756"/>
      <w:bookmarkStart w:id="956" w:name="_Toc58418431"/>
      <w:bookmarkStart w:id="957" w:name="_Toc58602081"/>
      <w:bookmarkStart w:id="958" w:name="_Toc62722963"/>
      <w:bookmarkStart w:id="959" w:name="_Toc65058104"/>
      <w:bookmarkStart w:id="960" w:name="_Toc65138906"/>
      <w:bookmarkStart w:id="961" w:name="_Toc65145886"/>
      <w:r w:rsidRPr="000961F5">
        <w:t>Calendar Master</w:t>
      </w:r>
      <w:bookmarkEnd w:id="955"/>
      <w:bookmarkEnd w:id="956"/>
      <w:bookmarkEnd w:id="957"/>
      <w:bookmarkEnd w:id="958"/>
      <w:bookmarkEnd w:id="959"/>
      <w:bookmarkEnd w:id="960"/>
      <w:bookmarkEnd w:id="961"/>
    </w:p>
    <w:p w14:paraId="288FC22E" w14:textId="77777777" w:rsidR="00067ECC" w:rsidRPr="000961F5" w:rsidRDefault="00067ECC" w:rsidP="00067ECC">
      <w:pPr>
        <w:ind w:left="0"/>
        <w:rPr>
          <w:lang w:eastAsia="x-none"/>
        </w:rPr>
      </w:pPr>
    </w:p>
    <w:p w14:paraId="2E1935B4" w14:textId="77777777" w:rsidR="00067ECC" w:rsidRPr="000961F5" w:rsidRDefault="00067ECC" w:rsidP="00067ECC">
      <w:pPr>
        <w:spacing w:after="0"/>
        <w:ind w:left="0"/>
        <w:jc w:val="left"/>
        <w:rPr>
          <w:b/>
        </w:rPr>
      </w:pPr>
      <w:r w:rsidRPr="000961F5">
        <w:rPr>
          <w:b/>
        </w:rPr>
        <w:t>File naming convention:</w:t>
      </w:r>
    </w:p>
    <w:tbl>
      <w:tblPr>
        <w:tblStyle w:val="TableGrid"/>
        <w:tblW w:w="4370" w:type="dxa"/>
        <w:tblLook w:val="04A0" w:firstRow="1" w:lastRow="0" w:firstColumn="1" w:lastColumn="0" w:noHBand="0" w:noVBand="1"/>
      </w:tblPr>
      <w:tblGrid>
        <w:gridCol w:w="1861"/>
        <w:gridCol w:w="2509"/>
      </w:tblGrid>
      <w:tr w:rsidR="00067ECC" w:rsidRPr="000961F5" w14:paraId="2BBC96A7" w14:textId="77777777" w:rsidTr="00067ECC">
        <w:tc>
          <w:tcPr>
            <w:tcW w:w="1696" w:type="dxa"/>
            <w:shd w:val="clear" w:color="auto" w:fill="13426B"/>
          </w:tcPr>
          <w:p w14:paraId="182E0FD0" w14:textId="77777777" w:rsidR="00067ECC" w:rsidRPr="000961F5" w:rsidRDefault="00067ECC" w:rsidP="00067ECC">
            <w:pPr>
              <w:spacing w:after="39"/>
              <w:ind w:left="0"/>
              <w:jc w:val="left"/>
              <w:rPr>
                <w:b/>
                <w:lang w:eastAsia="x-none"/>
              </w:rPr>
            </w:pPr>
            <w:r w:rsidRPr="000961F5">
              <w:rPr>
                <w:b/>
                <w:lang w:eastAsia="x-none"/>
              </w:rPr>
              <w:t>Field Name</w:t>
            </w:r>
          </w:p>
        </w:tc>
        <w:tc>
          <w:tcPr>
            <w:tcW w:w="2674" w:type="dxa"/>
            <w:shd w:val="clear" w:color="auto" w:fill="13426B"/>
          </w:tcPr>
          <w:p w14:paraId="3A2154BD" w14:textId="77777777" w:rsidR="00067ECC" w:rsidRPr="000961F5" w:rsidRDefault="00067ECC" w:rsidP="00067ECC">
            <w:pPr>
              <w:spacing w:after="39"/>
              <w:ind w:left="0"/>
              <w:jc w:val="left"/>
              <w:rPr>
                <w:b/>
                <w:lang w:eastAsia="x-none"/>
              </w:rPr>
            </w:pPr>
            <w:r w:rsidRPr="000961F5">
              <w:rPr>
                <w:b/>
                <w:lang w:eastAsia="x-none"/>
              </w:rPr>
              <w:t>Field Format</w:t>
            </w:r>
          </w:p>
        </w:tc>
      </w:tr>
      <w:tr w:rsidR="00067ECC" w:rsidRPr="000961F5" w14:paraId="22689826" w14:textId="77777777" w:rsidTr="00067ECC">
        <w:tc>
          <w:tcPr>
            <w:tcW w:w="1696" w:type="dxa"/>
          </w:tcPr>
          <w:p w14:paraId="7CEC3CC9" w14:textId="4000BB3F" w:rsidR="00067ECC" w:rsidRPr="000961F5" w:rsidRDefault="00067ECC" w:rsidP="00067ECC">
            <w:pPr>
              <w:spacing w:after="39"/>
              <w:ind w:left="0"/>
              <w:jc w:val="left"/>
              <w:rPr>
                <w:lang w:eastAsia="x-none"/>
              </w:rPr>
            </w:pPr>
            <w:r w:rsidRPr="000961F5">
              <w:rPr>
                <w:lang w:eastAsia="x-none"/>
              </w:rPr>
              <w:t>FCSCALRM_FINI.CSV</w:t>
            </w:r>
          </w:p>
        </w:tc>
        <w:tc>
          <w:tcPr>
            <w:tcW w:w="2674" w:type="dxa"/>
          </w:tcPr>
          <w:p w14:paraId="0DE4ED19" w14:textId="77777777" w:rsidR="00067ECC" w:rsidRPr="000961F5" w:rsidRDefault="00067ECC" w:rsidP="00067ECC">
            <w:pPr>
              <w:spacing w:after="39"/>
              <w:ind w:left="0"/>
              <w:jc w:val="left"/>
              <w:rPr>
                <w:lang w:eastAsia="x-none"/>
              </w:rPr>
            </w:pPr>
            <w:r w:rsidRPr="000961F5">
              <w:rPr>
                <w:lang w:eastAsia="x-none"/>
              </w:rPr>
              <w:t>Fields delimited by semicolons</w:t>
            </w:r>
          </w:p>
        </w:tc>
      </w:tr>
    </w:tbl>
    <w:p w14:paraId="21A1A8E6" w14:textId="77777777" w:rsidR="00067ECC" w:rsidRPr="000961F5" w:rsidRDefault="00067ECC" w:rsidP="00067ECC">
      <w:pPr>
        <w:ind w:left="0"/>
        <w:rPr>
          <w:b/>
          <w:lang w:eastAsia="x-none"/>
        </w:rPr>
      </w:pPr>
    </w:p>
    <w:p w14:paraId="51D930C8" w14:textId="77777777" w:rsidR="00067ECC" w:rsidRPr="000961F5" w:rsidRDefault="00067ECC" w:rsidP="00067ECC">
      <w:pPr>
        <w:ind w:left="0"/>
        <w:rPr>
          <w:b/>
          <w:lang w:eastAsia="x-none"/>
        </w:rPr>
      </w:pPr>
      <w:r w:rsidRPr="000961F5">
        <w:rPr>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067ECC" w:rsidRPr="000961F5" w14:paraId="3455F329" w14:textId="77777777" w:rsidTr="00067ECC">
        <w:tc>
          <w:tcPr>
            <w:tcW w:w="2972" w:type="dxa"/>
            <w:shd w:val="clear" w:color="auto" w:fill="13426B"/>
          </w:tcPr>
          <w:p w14:paraId="14314F76" w14:textId="77777777" w:rsidR="00067ECC" w:rsidRPr="000961F5" w:rsidRDefault="00067ECC" w:rsidP="00067ECC">
            <w:pPr>
              <w:spacing w:after="39"/>
              <w:ind w:left="0"/>
              <w:jc w:val="left"/>
              <w:rPr>
                <w:b/>
                <w:lang w:eastAsia="x-none"/>
              </w:rPr>
            </w:pPr>
            <w:r w:rsidRPr="000961F5">
              <w:rPr>
                <w:b/>
                <w:lang w:eastAsia="x-none"/>
              </w:rPr>
              <w:t>Field Name</w:t>
            </w:r>
          </w:p>
        </w:tc>
        <w:tc>
          <w:tcPr>
            <w:tcW w:w="1276" w:type="dxa"/>
            <w:shd w:val="clear" w:color="auto" w:fill="13426B"/>
          </w:tcPr>
          <w:p w14:paraId="42C21D6F" w14:textId="77777777" w:rsidR="00067ECC" w:rsidRPr="000961F5" w:rsidRDefault="00067ECC" w:rsidP="00067ECC">
            <w:pPr>
              <w:spacing w:after="39"/>
              <w:ind w:left="0"/>
              <w:jc w:val="left"/>
              <w:rPr>
                <w:b/>
                <w:lang w:eastAsia="x-none"/>
              </w:rPr>
            </w:pPr>
            <w:r w:rsidRPr="000961F5">
              <w:rPr>
                <w:b/>
                <w:lang w:eastAsia="x-none"/>
              </w:rPr>
              <w:t>Field Format</w:t>
            </w:r>
          </w:p>
        </w:tc>
        <w:tc>
          <w:tcPr>
            <w:tcW w:w="6237" w:type="dxa"/>
            <w:shd w:val="clear" w:color="auto" w:fill="13426B"/>
          </w:tcPr>
          <w:p w14:paraId="2BF014AD" w14:textId="77777777" w:rsidR="00067ECC" w:rsidRPr="000961F5" w:rsidRDefault="00067ECC" w:rsidP="00067ECC">
            <w:pPr>
              <w:spacing w:after="39"/>
              <w:ind w:left="0"/>
              <w:jc w:val="left"/>
              <w:rPr>
                <w:b/>
                <w:lang w:eastAsia="x-none"/>
              </w:rPr>
            </w:pPr>
            <w:r w:rsidRPr="000961F5">
              <w:rPr>
                <w:b/>
                <w:lang w:eastAsia="x-none"/>
              </w:rPr>
              <w:t>Description</w:t>
            </w:r>
          </w:p>
        </w:tc>
      </w:tr>
      <w:tr w:rsidR="00067ECC" w:rsidRPr="000961F5" w14:paraId="0597AE86" w14:textId="77777777" w:rsidTr="00067ECC">
        <w:tc>
          <w:tcPr>
            <w:tcW w:w="2972" w:type="dxa"/>
          </w:tcPr>
          <w:p w14:paraId="605E3C37" w14:textId="77777777" w:rsidR="00067ECC" w:rsidRPr="000961F5" w:rsidRDefault="00067ECC" w:rsidP="00067ECC">
            <w:pPr>
              <w:spacing w:after="39"/>
              <w:ind w:left="0"/>
              <w:jc w:val="left"/>
              <w:rPr>
                <w:lang w:eastAsia="x-none"/>
              </w:rPr>
            </w:pPr>
            <w:r w:rsidRPr="000961F5">
              <w:rPr>
                <w:b/>
                <w:lang w:val="en-US" w:eastAsia="zh-TW"/>
              </w:rPr>
              <w:t>Key</w:t>
            </w:r>
          </w:p>
        </w:tc>
        <w:tc>
          <w:tcPr>
            <w:tcW w:w="1276" w:type="dxa"/>
          </w:tcPr>
          <w:p w14:paraId="1A38FF65" w14:textId="77777777" w:rsidR="00067ECC" w:rsidRPr="000961F5" w:rsidRDefault="00067ECC" w:rsidP="00067ECC">
            <w:pPr>
              <w:spacing w:after="39"/>
              <w:ind w:left="0"/>
              <w:jc w:val="left"/>
              <w:rPr>
                <w:lang w:eastAsia="x-none"/>
              </w:rPr>
            </w:pPr>
            <w:r w:rsidRPr="000961F5">
              <w:rPr>
                <w:lang w:eastAsia="x-none"/>
              </w:rPr>
              <w:t>9(1)</w:t>
            </w:r>
          </w:p>
        </w:tc>
        <w:tc>
          <w:tcPr>
            <w:tcW w:w="6237" w:type="dxa"/>
          </w:tcPr>
          <w:p w14:paraId="17AA915F" w14:textId="77777777" w:rsidR="00067ECC" w:rsidRPr="000961F5" w:rsidRDefault="00067ECC" w:rsidP="00067ECC">
            <w:pPr>
              <w:spacing w:after="39"/>
              <w:ind w:left="0"/>
              <w:jc w:val="left"/>
              <w:rPr>
                <w:lang w:eastAsia="x-none"/>
              </w:rPr>
            </w:pPr>
            <w:r w:rsidRPr="000961F5">
              <w:rPr>
                <w:lang w:eastAsia="x-none"/>
              </w:rPr>
              <w:t>Always ‘0’ for header record</w:t>
            </w:r>
          </w:p>
        </w:tc>
      </w:tr>
      <w:tr w:rsidR="00067ECC" w:rsidRPr="000961F5" w14:paraId="166A2099" w14:textId="77777777" w:rsidTr="00067ECC">
        <w:tc>
          <w:tcPr>
            <w:tcW w:w="2972" w:type="dxa"/>
          </w:tcPr>
          <w:p w14:paraId="270F0952" w14:textId="77777777" w:rsidR="00067ECC" w:rsidRPr="000961F5" w:rsidRDefault="00067ECC" w:rsidP="00067ECC">
            <w:pPr>
              <w:spacing w:after="39"/>
              <w:ind w:left="0"/>
              <w:jc w:val="left"/>
              <w:rPr>
                <w:lang w:eastAsia="x-none"/>
              </w:rPr>
            </w:pPr>
            <w:r w:rsidRPr="000961F5">
              <w:rPr>
                <w:b/>
                <w:lang w:val="en-US" w:eastAsia="zh-TW"/>
              </w:rPr>
              <w:t>File Header Name</w:t>
            </w:r>
          </w:p>
        </w:tc>
        <w:tc>
          <w:tcPr>
            <w:tcW w:w="1276" w:type="dxa"/>
          </w:tcPr>
          <w:p w14:paraId="06E562F0" w14:textId="77777777" w:rsidR="00067ECC" w:rsidRPr="000961F5" w:rsidRDefault="00067ECC" w:rsidP="00067ECC">
            <w:pPr>
              <w:spacing w:after="39"/>
              <w:ind w:left="0"/>
              <w:jc w:val="left"/>
              <w:rPr>
                <w:lang w:eastAsia="x-none"/>
              </w:rPr>
            </w:pPr>
            <w:r w:rsidRPr="000961F5">
              <w:rPr>
                <w:lang w:eastAsia="x-none"/>
              </w:rPr>
              <w:t>X(20)</w:t>
            </w:r>
          </w:p>
        </w:tc>
        <w:tc>
          <w:tcPr>
            <w:tcW w:w="6237" w:type="dxa"/>
          </w:tcPr>
          <w:p w14:paraId="291143FE" w14:textId="17C5FDBD" w:rsidR="00067ECC" w:rsidRPr="000961F5" w:rsidRDefault="00067ECC" w:rsidP="00067ECC">
            <w:pPr>
              <w:spacing w:after="39"/>
              <w:ind w:left="0"/>
              <w:jc w:val="left"/>
              <w:rPr>
                <w:lang w:eastAsia="x-none"/>
              </w:rPr>
            </w:pPr>
            <w:r w:rsidRPr="000961F5">
              <w:rPr>
                <w:lang w:eastAsia="x-none"/>
              </w:rPr>
              <w:t>Always ‘CALENDAR MASTER’</w:t>
            </w:r>
          </w:p>
        </w:tc>
      </w:tr>
      <w:tr w:rsidR="00067ECC" w:rsidRPr="000961F5" w14:paraId="5AB90FBB" w14:textId="77777777" w:rsidTr="00067ECC">
        <w:tc>
          <w:tcPr>
            <w:tcW w:w="2972" w:type="dxa"/>
          </w:tcPr>
          <w:p w14:paraId="00713F57" w14:textId="77777777" w:rsidR="00067ECC" w:rsidRPr="000961F5" w:rsidRDefault="00067ECC" w:rsidP="00067ECC">
            <w:pPr>
              <w:spacing w:after="39"/>
              <w:ind w:left="0"/>
              <w:jc w:val="left"/>
              <w:rPr>
                <w:lang w:eastAsia="x-none"/>
              </w:rPr>
            </w:pPr>
            <w:r w:rsidRPr="000961F5">
              <w:rPr>
                <w:b/>
                <w:lang w:val="en-US" w:eastAsia="zh-TW"/>
              </w:rPr>
              <w:t>File Date</w:t>
            </w:r>
          </w:p>
        </w:tc>
        <w:tc>
          <w:tcPr>
            <w:tcW w:w="1276" w:type="dxa"/>
          </w:tcPr>
          <w:p w14:paraId="13979119" w14:textId="77777777" w:rsidR="00067ECC" w:rsidRPr="000961F5" w:rsidRDefault="00067ECC" w:rsidP="00067ECC">
            <w:pPr>
              <w:spacing w:after="39"/>
              <w:ind w:left="0"/>
              <w:jc w:val="left"/>
              <w:rPr>
                <w:lang w:eastAsia="x-none"/>
              </w:rPr>
            </w:pPr>
            <w:r w:rsidRPr="000961F5">
              <w:rPr>
                <w:lang w:eastAsia="x-none"/>
              </w:rPr>
              <w:t>X(10)</w:t>
            </w:r>
          </w:p>
        </w:tc>
        <w:tc>
          <w:tcPr>
            <w:tcW w:w="6237" w:type="dxa"/>
          </w:tcPr>
          <w:p w14:paraId="38A6312B" w14:textId="77777777" w:rsidR="00067ECC" w:rsidRPr="000961F5" w:rsidRDefault="00067ECC" w:rsidP="00067ECC">
            <w:pPr>
              <w:spacing w:after="39"/>
              <w:ind w:left="0"/>
              <w:jc w:val="left"/>
              <w:rPr>
                <w:lang w:eastAsia="x-none"/>
              </w:rPr>
            </w:pPr>
            <w:r w:rsidRPr="000961F5">
              <w:rPr>
                <w:lang w:eastAsia="x-none"/>
              </w:rPr>
              <w:t>File generation date, in “YYYY-MM-DD” format</w:t>
            </w:r>
          </w:p>
        </w:tc>
      </w:tr>
      <w:tr w:rsidR="00067ECC" w:rsidRPr="000961F5" w14:paraId="417CE6A6" w14:textId="77777777" w:rsidTr="00067ECC">
        <w:tc>
          <w:tcPr>
            <w:tcW w:w="2972" w:type="dxa"/>
          </w:tcPr>
          <w:p w14:paraId="089D57A6" w14:textId="77777777" w:rsidR="00067ECC" w:rsidRPr="000961F5" w:rsidRDefault="00067ECC" w:rsidP="00067ECC">
            <w:pPr>
              <w:spacing w:after="39"/>
              <w:ind w:left="0"/>
              <w:jc w:val="left"/>
              <w:rPr>
                <w:lang w:eastAsia="x-none"/>
              </w:rPr>
            </w:pPr>
            <w:r w:rsidRPr="000961F5">
              <w:rPr>
                <w:b/>
                <w:lang w:val="en-US" w:eastAsia="zh-TW"/>
              </w:rPr>
              <w:t>File Time</w:t>
            </w:r>
          </w:p>
        </w:tc>
        <w:tc>
          <w:tcPr>
            <w:tcW w:w="1276" w:type="dxa"/>
          </w:tcPr>
          <w:p w14:paraId="17381F33" w14:textId="77777777" w:rsidR="00067ECC" w:rsidRPr="000961F5" w:rsidRDefault="00067ECC" w:rsidP="00067ECC">
            <w:pPr>
              <w:spacing w:after="39"/>
              <w:ind w:left="0"/>
              <w:jc w:val="left"/>
              <w:rPr>
                <w:lang w:eastAsia="x-none"/>
              </w:rPr>
            </w:pPr>
            <w:r w:rsidRPr="000961F5">
              <w:rPr>
                <w:lang w:eastAsia="x-none"/>
              </w:rPr>
              <w:t>X(8)</w:t>
            </w:r>
          </w:p>
        </w:tc>
        <w:tc>
          <w:tcPr>
            <w:tcW w:w="6237" w:type="dxa"/>
          </w:tcPr>
          <w:p w14:paraId="5F119B3A" w14:textId="77777777" w:rsidR="00067ECC" w:rsidRPr="000961F5" w:rsidRDefault="00067ECC" w:rsidP="00067ECC">
            <w:pPr>
              <w:spacing w:after="39"/>
              <w:ind w:left="0"/>
              <w:jc w:val="left"/>
              <w:rPr>
                <w:lang w:eastAsia="x-none"/>
              </w:rPr>
            </w:pPr>
            <w:r w:rsidRPr="000961F5">
              <w:rPr>
                <w:lang w:eastAsia="x-none"/>
              </w:rPr>
              <w:t>File generation time, in “HH.MM.SS” format</w:t>
            </w:r>
          </w:p>
        </w:tc>
      </w:tr>
      <w:tr w:rsidR="00067ECC" w:rsidRPr="000961F5" w14:paraId="4360D985" w14:textId="77777777" w:rsidTr="00067ECC">
        <w:tc>
          <w:tcPr>
            <w:tcW w:w="2972" w:type="dxa"/>
          </w:tcPr>
          <w:p w14:paraId="6FA93B54" w14:textId="77777777" w:rsidR="00067ECC" w:rsidRPr="000961F5" w:rsidRDefault="00067ECC" w:rsidP="00067ECC">
            <w:pPr>
              <w:spacing w:after="39"/>
              <w:ind w:left="0"/>
              <w:jc w:val="left"/>
              <w:rPr>
                <w:lang w:eastAsia="x-none"/>
              </w:rPr>
            </w:pPr>
            <w:r w:rsidRPr="000961F5">
              <w:rPr>
                <w:b/>
                <w:lang w:val="en-US" w:eastAsia="zh-TW"/>
              </w:rPr>
              <w:t>Filler</w:t>
            </w:r>
          </w:p>
        </w:tc>
        <w:tc>
          <w:tcPr>
            <w:tcW w:w="1276" w:type="dxa"/>
          </w:tcPr>
          <w:p w14:paraId="4A55FB3A" w14:textId="619AC5A4" w:rsidR="00067ECC" w:rsidRPr="000961F5" w:rsidRDefault="00067ECC" w:rsidP="00067ECC">
            <w:pPr>
              <w:spacing w:after="39"/>
              <w:ind w:left="0"/>
              <w:jc w:val="left"/>
              <w:rPr>
                <w:lang w:eastAsia="x-none"/>
              </w:rPr>
            </w:pPr>
            <w:r w:rsidRPr="000961F5">
              <w:rPr>
                <w:lang w:eastAsia="x-none"/>
              </w:rPr>
              <w:t>X(57)</w:t>
            </w:r>
          </w:p>
        </w:tc>
        <w:tc>
          <w:tcPr>
            <w:tcW w:w="6237" w:type="dxa"/>
          </w:tcPr>
          <w:p w14:paraId="5F93C7B2" w14:textId="77777777" w:rsidR="00067ECC" w:rsidRPr="000961F5" w:rsidRDefault="00067ECC" w:rsidP="00067ECC">
            <w:pPr>
              <w:spacing w:after="39"/>
              <w:ind w:left="0"/>
              <w:jc w:val="left"/>
              <w:rPr>
                <w:lang w:eastAsia="x-none"/>
              </w:rPr>
            </w:pPr>
          </w:p>
        </w:tc>
      </w:tr>
    </w:tbl>
    <w:p w14:paraId="7585A5B2" w14:textId="77777777" w:rsidR="00067ECC" w:rsidRPr="000961F5" w:rsidRDefault="00067ECC" w:rsidP="00067ECC">
      <w:pPr>
        <w:ind w:left="0"/>
        <w:rPr>
          <w:b/>
          <w:lang w:eastAsia="x-none"/>
        </w:rPr>
      </w:pPr>
    </w:p>
    <w:p w14:paraId="23328A76" w14:textId="77777777" w:rsidR="00067ECC" w:rsidRPr="000961F5" w:rsidRDefault="00067ECC" w:rsidP="00067ECC">
      <w:pPr>
        <w:ind w:left="0"/>
        <w:rPr>
          <w:b/>
          <w:lang w:eastAsia="x-none"/>
        </w:rPr>
      </w:pPr>
      <w:r w:rsidRPr="000961F5">
        <w:rPr>
          <w:b/>
          <w:lang w:eastAsia="x-none"/>
        </w:rPr>
        <w:t>Detailed record:</w:t>
      </w:r>
    </w:p>
    <w:tbl>
      <w:tblPr>
        <w:tblStyle w:val="TableGrid"/>
        <w:tblW w:w="10485" w:type="dxa"/>
        <w:tblLook w:val="04A0" w:firstRow="1" w:lastRow="0" w:firstColumn="1" w:lastColumn="0" w:noHBand="0" w:noVBand="1"/>
      </w:tblPr>
      <w:tblGrid>
        <w:gridCol w:w="2972"/>
        <w:gridCol w:w="1276"/>
        <w:gridCol w:w="6237"/>
      </w:tblGrid>
      <w:tr w:rsidR="00067ECC" w:rsidRPr="000961F5" w14:paraId="00319E60" w14:textId="77777777" w:rsidTr="00067ECC">
        <w:tc>
          <w:tcPr>
            <w:tcW w:w="2972" w:type="dxa"/>
            <w:shd w:val="clear" w:color="auto" w:fill="13426B"/>
          </w:tcPr>
          <w:p w14:paraId="64F6A0D0" w14:textId="77777777" w:rsidR="00067ECC" w:rsidRPr="000961F5" w:rsidRDefault="00067ECC" w:rsidP="00067ECC">
            <w:pPr>
              <w:spacing w:after="39"/>
              <w:ind w:left="0"/>
              <w:jc w:val="left"/>
              <w:rPr>
                <w:b/>
                <w:lang w:eastAsia="x-none"/>
              </w:rPr>
            </w:pPr>
            <w:r w:rsidRPr="000961F5">
              <w:rPr>
                <w:b/>
                <w:lang w:eastAsia="x-none"/>
              </w:rPr>
              <w:t>Field Name</w:t>
            </w:r>
          </w:p>
        </w:tc>
        <w:tc>
          <w:tcPr>
            <w:tcW w:w="1276" w:type="dxa"/>
            <w:shd w:val="clear" w:color="auto" w:fill="13426B"/>
          </w:tcPr>
          <w:p w14:paraId="6484447F" w14:textId="77777777" w:rsidR="00067ECC" w:rsidRPr="000961F5" w:rsidRDefault="00067ECC" w:rsidP="00067ECC">
            <w:pPr>
              <w:spacing w:after="39"/>
              <w:ind w:left="0"/>
              <w:jc w:val="left"/>
              <w:rPr>
                <w:b/>
                <w:lang w:eastAsia="x-none"/>
              </w:rPr>
            </w:pPr>
            <w:r w:rsidRPr="000961F5">
              <w:rPr>
                <w:b/>
                <w:lang w:eastAsia="x-none"/>
              </w:rPr>
              <w:t>Field Format</w:t>
            </w:r>
          </w:p>
        </w:tc>
        <w:tc>
          <w:tcPr>
            <w:tcW w:w="6237" w:type="dxa"/>
            <w:shd w:val="clear" w:color="auto" w:fill="13426B"/>
          </w:tcPr>
          <w:p w14:paraId="41449C6B" w14:textId="77777777" w:rsidR="00067ECC" w:rsidRPr="000961F5" w:rsidRDefault="00067ECC" w:rsidP="00067ECC">
            <w:pPr>
              <w:spacing w:after="39"/>
              <w:ind w:left="0"/>
              <w:jc w:val="left"/>
              <w:rPr>
                <w:b/>
                <w:lang w:eastAsia="x-none"/>
              </w:rPr>
            </w:pPr>
            <w:r w:rsidRPr="000961F5">
              <w:rPr>
                <w:b/>
                <w:lang w:eastAsia="x-none"/>
              </w:rPr>
              <w:t>Description</w:t>
            </w:r>
          </w:p>
        </w:tc>
      </w:tr>
      <w:tr w:rsidR="003B58D2" w:rsidRPr="000961F5" w14:paraId="666C6A99" w14:textId="77777777" w:rsidTr="00067ECC">
        <w:tc>
          <w:tcPr>
            <w:tcW w:w="2972" w:type="dxa"/>
            <w:vAlign w:val="bottom"/>
          </w:tcPr>
          <w:p w14:paraId="0A9572C3" w14:textId="6582C2E9" w:rsidR="003B58D2" w:rsidRPr="000961F5" w:rsidRDefault="003B58D2" w:rsidP="003B58D2">
            <w:pPr>
              <w:spacing w:after="39"/>
              <w:ind w:left="0"/>
              <w:jc w:val="left"/>
              <w:rPr>
                <w:lang w:eastAsia="x-none"/>
              </w:rPr>
            </w:pPr>
            <w:r w:rsidRPr="000961F5">
              <w:rPr>
                <w:color w:val="000000"/>
              </w:rPr>
              <w:t>Key</w:t>
            </w:r>
          </w:p>
        </w:tc>
        <w:tc>
          <w:tcPr>
            <w:tcW w:w="1276" w:type="dxa"/>
            <w:vAlign w:val="bottom"/>
          </w:tcPr>
          <w:p w14:paraId="22606AED" w14:textId="77777777" w:rsidR="003B58D2" w:rsidRPr="000961F5" w:rsidRDefault="003B58D2" w:rsidP="003B58D2">
            <w:pPr>
              <w:spacing w:after="39"/>
              <w:ind w:left="0"/>
              <w:jc w:val="left"/>
              <w:rPr>
                <w:lang w:eastAsia="x-none"/>
              </w:rPr>
            </w:pPr>
            <w:r w:rsidRPr="000961F5">
              <w:rPr>
                <w:color w:val="000000"/>
              </w:rPr>
              <w:t>9(1)</w:t>
            </w:r>
          </w:p>
        </w:tc>
        <w:tc>
          <w:tcPr>
            <w:tcW w:w="6237" w:type="dxa"/>
          </w:tcPr>
          <w:p w14:paraId="67F2BDE8" w14:textId="77777777" w:rsidR="003B58D2" w:rsidRPr="000961F5" w:rsidRDefault="003B58D2" w:rsidP="003B58D2">
            <w:pPr>
              <w:spacing w:after="0"/>
              <w:ind w:left="0"/>
              <w:rPr>
                <w:lang w:val="en-US" w:eastAsia="zh-TW"/>
              </w:rPr>
            </w:pPr>
            <w:r w:rsidRPr="000961F5">
              <w:rPr>
                <w:lang w:val="en-US" w:eastAsia="zh-TW"/>
              </w:rPr>
              <w:t>Always ‘1’ for Detail Record</w:t>
            </w:r>
          </w:p>
        </w:tc>
      </w:tr>
      <w:tr w:rsidR="003B58D2" w:rsidRPr="000961F5" w14:paraId="2EDC5954" w14:textId="77777777" w:rsidTr="00067ECC">
        <w:tc>
          <w:tcPr>
            <w:tcW w:w="2972" w:type="dxa"/>
            <w:vAlign w:val="bottom"/>
          </w:tcPr>
          <w:p w14:paraId="684254BC" w14:textId="0FCBD1D2" w:rsidR="003B58D2" w:rsidRPr="000961F5" w:rsidRDefault="003B58D2" w:rsidP="003B58D2">
            <w:pPr>
              <w:spacing w:after="39"/>
              <w:ind w:left="0"/>
              <w:jc w:val="left"/>
              <w:rPr>
                <w:lang w:eastAsia="x-none"/>
              </w:rPr>
            </w:pPr>
            <w:r w:rsidRPr="000961F5">
              <w:rPr>
                <w:color w:val="000000"/>
              </w:rPr>
              <w:t>Calendar Code</w:t>
            </w:r>
          </w:p>
        </w:tc>
        <w:tc>
          <w:tcPr>
            <w:tcW w:w="1276" w:type="dxa"/>
            <w:vAlign w:val="bottom"/>
          </w:tcPr>
          <w:p w14:paraId="53B99261" w14:textId="77777777" w:rsidR="003B58D2" w:rsidRPr="000961F5" w:rsidRDefault="003B58D2" w:rsidP="003B58D2">
            <w:pPr>
              <w:spacing w:after="39"/>
              <w:ind w:left="0"/>
              <w:jc w:val="left"/>
              <w:rPr>
                <w:lang w:eastAsia="x-none"/>
              </w:rPr>
            </w:pPr>
            <w:r w:rsidRPr="000961F5">
              <w:rPr>
                <w:color w:val="000000"/>
              </w:rPr>
              <w:t>X(5)</w:t>
            </w:r>
          </w:p>
        </w:tc>
        <w:tc>
          <w:tcPr>
            <w:tcW w:w="6237" w:type="dxa"/>
          </w:tcPr>
          <w:p w14:paraId="387B0E39" w14:textId="77777777" w:rsidR="003B58D2" w:rsidRPr="000961F5" w:rsidRDefault="003B58D2" w:rsidP="003B58D2">
            <w:pPr>
              <w:spacing w:after="0"/>
              <w:ind w:left="0"/>
              <w:rPr>
                <w:lang w:val="en-US" w:eastAsia="zh-TW"/>
              </w:rPr>
            </w:pPr>
            <w:r w:rsidRPr="000961F5">
              <w:rPr>
                <w:lang w:val="en-US" w:eastAsia="zh-TW"/>
              </w:rPr>
              <w:t>‘CCHK’ – Hong Kong Market</w:t>
            </w:r>
          </w:p>
          <w:p w14:paraId="63DD7945" w14:textId="77777777" w:rsidR="003B58D2" w:rsidRPr="000961F5" w:rsidRDefault="003B58D2" w:rsidP="003B58D2">
            <w:pPr>
              <w:spacing w:after="0"/>
              <w:ind w:left="0"/>
              <w:rPr>
                <w:lang w:val="en-US" w:eastAsia="zh-TW"/>
              </w:rPr>
            </w:pPr>
            <w:r w:rsidRPr="000961F5">
              <w:rPr>
                <w:lang w:val="en-US" w:eastAsia="zh-TW"/>
              </w:rPr>
              <w:t>‘CCMA’ – Shanghai Market</w:t>
            </w:r>
          </w:p>
          <w:p w14:paraId="428240BB" w14:textId="77777777" w:rsidR="003B58D2" w:rsidRPr="000961F5" w:rsidRDefault="003B58D2" w:rsidP="003B58D2">
            <w:pPr>
              <w:spacing w:after="0"/>
              <w:ind w:left="0"/>
              <w:rPr>
                <w:lang w:val="en-US" w:eastAsia="zh-TW"/>
              </w:rPr>
            </w:pPr>
            <w:r w:rsidRPr="000961F5">
              <w:rPr>
                <w:lang w:val="en-US" w:eastAsia="zh-TW"/>
              </w:rPr>
              <w:t>‘CCSZ’ – Shenzhen Market</w:t>
            </w:r>
          </w:p>
          <w:p w14:paraId="1131642A" w14:textId="19FA18A8" w:rsidR="003B58D2" w:rsidRPr="000961F5" w:rsidRDefault="003B58D2" w:rsidP="003B58D2">
            <w:pPr>
              <w:spacing w:after="39"/>
              <w:ind w:left="0"/>
              <w:jc w:val="left"/>
              <w:rPr>
                <w:lang w:eastAsia="x-none"/>
              </w:rPr>
            </w:pPr>
            <w:r w:rsidRPr="000961F5">
              <w:rPr>
                <w:lang w:val="en-US" w:eastAsia="zh-TW"/>
              </w:rPr>
              <w:t>‘GLOB’ – Global Market</w:t>
            </w:r>
          </w:p>
        </w:tc>
      </w:tr>
      <w:tr w:rsidR="003B58D2" w:rsidRPr="000961F5" w14:paraId="244786A8" w14:textId="77777777" w:rsidTr="00067ECC">
        <w:tc>
          <w:tcPr>
            <w:tcW w:w="2972" w:type="dxa"/>
            <w:vAlign w:val="bottom"/>
          </w:tcPr>
          <w:p w14:paraId="565BBC96" w14:textId="5BA07E32" w:rsidR="003B58D2" w:rsidRPr="000961F5" w:rsidRDefault="003B58D2" w:rsidP="003B58D2">
            <w:pPr>
              <w:spacing w:after="39"/>
              <w:ind w:left="0"/>
              <w:jc w:val="left"/>
              <w:rPr>
                <w:lang w:eastAsia="x-none"/>
              </w:rPr>
            </w:pPr>
            <w:r w:rsidRPr="000961F5">
              <w:rPr>
                <w:color w:val="000000"/>
              </w:rPr>
              <w:t>Calendar Date</w:t>
            </w:r>
          </w:p>
        </w:tc>
        <w:tc>
          <w:tcPr>
            <w:tcW w:w="1276" w:type="dxa"/>
            <w:vAlign w:val="bottom"/>
          </w:tcPr>
          <w:p w14:paraId="185EB4DD" w14:textId="77777777" w:rsidR="003B58D2" w:rsidRPr="000961F5" w:rsidRDefault="003B58D2" w:rsidP="003B58D2">
            <w:pPr>
              <w:spacing w:after="39"/>
              <w:ind w:left="0"/>
              <w:jc w:val="left"/>
              <w:rPr>
                <w:lang w:eastAsia="x-none"/>
              </w:rPr>
            </w:pPr>
            <w:r w:rsidRPr="000961F5">
              <w:rPr>
                <w:color w:val="000000"/>
              </w:rPr>
              <w:t>X(3)</w:t>
            </w:r>
          </w:p>
        </w:tc>
        <w:tc>
          <w:tcPr>
            <w:tcW w:w="6237" w:type="dxa"/>
          </w:tcPr>
          <w:p w14:paraId="044D4B1F" w14:textId="5E1FB737" w:rsidR="003B58D2" w:rsidRPr="000961F5" w:rsidRDefault="003B58D2" w:rsidP="003B58D2">
            <w:pPr>
              <w:spacing w:after="39"/>
              <w:ind w:left="0"/>
              <w:jc w:val="left"/>
              <w:rPr>
                <w:lang w:eastAsia="x-none"/>
              </w:rPr>
            </w:pPr>
            <w:r w:rsidRPr="000961F5">
              <w:rPr>
                <w:lang w:eastAsia="x-none"/>
              </w:rPr>
              <w:t>In ‘YYYY-MM-DD’ format</w:t>
            </w:r>
          </w:p>
        </w:tc>
      </w:tr>
      <w:tr w:rsidR="003B58D2" w:rsidRPr="000961F5" w14:paraId="33B46ADE" w14:textId="77777777" w:rsidTr="00067ECC">
        <w:tc>
          <w:tcPr>
            <w:tcW w:w="2972" w:type="dxa"/>
            <w:vAlign w:val="bottom"/>
          </w:tcPr>
          <w:p w14:paraId="67059CD1" w14:textId="69A33A57" w:rsidR="003B58D2" w:rsidRPr="000961F5" w:rsidRDefault="003B58D2" w:rsidP="003B58D2">
            <w:pPr>
              <w:spacing w:after="39"/>
              <w:ind w:left="0"/>
              <w:jc w:val="left"/>
              <w:rPr>
                <w:lang w:eastAsia="x-none"/>
              </w:rPr>
            </w:pPr>
            <w:r w:rsidRPr="000961F5">
              <w:rPr>
                <w:color w:val="000000"/>
              </w:rPr>
              <w:lastRenderedPageBreak/>
              <w:t>CCASS Working Day Indicator</w:t>
            </w:r>
          </w:p>
        </w:tc>
        <w:tc>
          <w:tcPr>
            <w:tcW w:w="1276" w:type="dxa"/>
            <w:vAlign w:val="bottom"/>
          </w:tcPr>
          <w:p w14:paraId="5D5DEA32" w14:textId="77777777" w:rsidR="003B58D2" w:rsidRPr="000961F5" w:rsidRDefault="003B58D2" w:rsidP="003B58D2">
            <w:pPr>
              <w:spacing w:after="39"/>
              <w:ind w:left="0"/>
              <w:jc w:val="left"/>
              <w:rPr>
                <w:lang w:eastAsia="x-none"/>
              </w:rPr>
            </w:pPr>
            <w:r w:rsidRPr="000961F5">
              <w:rPr>
                <w:color w:val="000000"/>
              </w:rPr>
              <w:t>X(3)</w:t>
            </w:r>
          </w:p>
        </w:tc>
        <w:tc>
          <w:tcPr>
            <w:tcW w:w="6237" w:type="dxa"/>
          </w:tcPr>
          <w:p w14:paraId="7FEFEB0A" w14:textId="77777777" w:rsidR="003B58D2" w:rsidRPr="000961F5" w:rsidRDefault="003B58D2" w:rsidP="003B58D2">
            <w:pPr>
              <w:spacing w:after="0"/>
              <w:ind w:left="0"/>
              <w:rPr>
                <w:lang w:val="en-US" w:eastAsia="zh-TW"/>
              </w:rPr>
            </w:pPr>
            <w:r w:rsidRPr="000961F5">
              <w:rPr>
                <w:lang w:val="en-US" w:eastAsia="zh-TW"/>
              </w:rPr>
              <w:t>‘Y’ – CCASS Working Day</w:t>
            </w:r>
          </w:p>
          <w:p w14:paraId="76EE6C0F" w14:textId="3218DC70" w:rsidR="003B58D2" w:rsidRPr="000961F5" w:rsidRDefault="003B58D2" w:rsidP="003B58D2">
            <w:pPr>
              <w:spacing w:after="39"/>
              <w:ind w:left="0"/>
              <w:jc w:val="left"/>
              <w:rPr>
                <w:lang w:eastAsia="x-none"/>
              </w:rPr>
            </w:pPr>
            <w:r w:rsidRPr="000961F5">
              <w:rPr>
                <w:lang w:val="en-US" w:eastAsia="zh-TW"/>
              </w:rPr>
              <w:t>‘N’ – Non CCASS Working Day</w:t>
            </w:r>
          </w:p>
        </w:tc>
      </w:tr>
      <w:tr w:rsidR="003B58D2" w:rsidRPr="000961F5" w14:paraId="1B5D5097" w14:textId="77777777" w:rsidTr="00067ECC">
        <w:tc>
          <w:tcPr>
            <w:tcW w:w="2972" w:type="dxa"/>
            <w:vAlign w:val="bottom"/>
          </w:tcPr>
          <w:p w14:paraId="2B74A463" w14:textId="06261196" w:rsidR="003B58D2" w:rsidRPr="000961F5" w:rsidRDefault="003B58D2" w:rsidP="003B58D2">
            <w:pPr>
              <w:spacing w:after="39"/>
              <w:ind w:left="0"/>
              <w:jc w:val="left"/>
              <w:rPr>
                <w:b/>
                <w:lang w:val="en-US" w:eastAsia="zh-TW"/>
              </w:rPr>
            </w:pPr>
            <w:r w:rsidRPr="000961F5">
              <w:rPr>
                <w:color w:val="000000"/>
              </w:rPr>
              <w:t>Holiday Day indicator</w:t>
            </w:r>
          </w:p>
        </w:tc>
        <w:tc>
          <w:tcPr>
            <w:tcW w:w="1276" w:type="dxa"/>
            <w:vAlign w:val="bottom"/>
          </w:tcPr>
          <w:p w14:paraId="34D3265C" w14:textId="77777777" w:rsidR="003B58D2" w:rsidRPr="000961F5" w:rsidRDefault="003B58D2" w:rsidP="003B58D2">
            <w:pPr>
              <w:spacing w:after="39"/>
              <w:ind w:left="0"/>
              <w:jc w:val="left"/>
              <w:rPr>
                <w:lang w:eastAsia="x-none"/>
              </w:rPr>
            </w:pPr>
            <w:r w:rsidRPr="000961F5">
              <w:rPr>
                <w:color w:val="000000"/>
              </w:rPr>
              <w:t>X(3)</w:t>
            </w:r>
          </w:p>
        </w:tc>
        <w:tc>
          <w:tcPr>
            <w:tcW w:w="6237" w:type="dxa"/>
          </w:tcPr>
          <w:p w14:paraId="0A6B22F0" w14:textId="77777777" w:rsidR="003B58D2" w:rsidRPr="000961F5" w:rsidRDefault="003B58D2" w:rsidP="003B58D2">
            <w:pPr>
              <w:spacing w:after="0"/>
              <w:ind w:left="0"/>
              <w:rPr>
                <w:lang w:val="en-US" w:eastAsia="zh-TW"/>
              </w:rPr>
            </w:pPr>
            <w:r w:rsidRPr="000961F5">
              <w:rPr>
                <w:lang w:val="en-US" w:eastAsia="zh-TW"/>
              </w:rPr>
              <w:t>‘Y’ – Holiday Day</w:t>
            </w:r>
          </w:p>
          <w:p w14:paraId="23735A56" w14:textId="4B281466" w:rsidR="003B58D2" w:rsidRPr="000961F5" w:rsidRDefault="003B58D2" w:rsidP="003B58D2">
            <w:pPr>
              <w:spacing w:after="39"/>
              <w:ind w:left="0"/>
              <w:jc w:val="left"/>
              <w:rPr>
                <w:lang w:eastAsia="x-none"/>
              </w:rPr>
            </w:pPr>
            <w:r w:rsidRPr="000961F5">
              <w:rPr>
                <w:lang w:val="en-US" w:eastAsia="zh-TW"/>
              </w:rPr>
              <w:t>‘N’ – Non Holiday Day</w:t>
            </w:r>
          </w:p>
        </w:tc>
      </w:tr>
      <w:tr w:rsidR="003B58D2" w:rsidRPr="000961F5" w14:paraId="6AB70AA9" w14:textId="77777777" w:rsidTr="00067ECC">
        <w:tc>
          <w:tcPr>
            <w:tcW w:w="2972" w:type="dxa"/>
            <w:vAlign w:val="bottom"/>
          </w:tcPr>
          <w:p w14:paraId="65E95EEF" w14:textId="4ECC9A1C" w:rsidR="003B58D2" w:rsidRPr="000961F5" w:rsidRDefault="003B58D2" w:rsidP="003B58D2">
            <w:pPr>
              <w:spacing w:after="39"/>
              <w:ind w:left="0"/>
              <w:jc w:val="left"/>
              <w:rPr>
                <w:b/>
                <w:lang w:val="en-US" w:eastAsia="zh-TW"/>
              </w:rPr>
            </w:pPr>
            <w:r w:rsidRPr="000961F5">
              <w:rPr>
                <w:color w:val="000000"/>
              </w:rPr>
              <w:t>Settlement Day indicator</w:t>
            </w:r>
          </w:p>
        </w:tc>
        <w:tc>
          <w:tcPr>
            <w:tcW w:w="1276" w:type="dxa"/>
            <w:vAlign w:val="bottom"/>
          </w:tcPr>
          <w:p w14:paraId="44EBEBDD" w14:textId="77777777" w:rsidR="003B58D2" w:rsidRPr="000961F5" w:rsidRDefault="003B58D2" w:rsidP="003B58D2">
            <w:pPr>
              <w:spacing w:after="39"/>
              <w:ind w:left="0"/>
              <w:jc w:val="left"/>
              <w:rPr>
                <w:lang w:eastAsia="x-none"/>
              </w:rPr>
            </w:pPr>
            <w:r w:rsidRPr="000961F5">
              <w:rPr>
                <w:color w:val="000000"/>
              </w:rPr>
              <w:t>X(9)</w:t>
            </w:r>
          </w:p>
        </w:tc>
        <w:tc>
          <w:tcPr>
            <w:tcW w:w="6237" w:type="dxa"/>
          </w:tcPr>
          <w:p w14:paraId="005FD5FE" w14:textId="77777777" w:rsidR="003B58D2" w:rsidRPr="000961F5" w:rsidRDefault="003B58D2" w:rsidP="003B58D2">
            <w:pPr>
              <w:spacing w:after="0"/>
              <w:ind w:left="0"/>
              <w:rPr>
                <w:lang w:val="en-US" w:eastAsia="zh-TW"/>
              </w:rPr>
            </w:pPr>
            <w:r w:rsidRPr="000961F5">
              <w:rPr>
                <w:lang w:val="en-US" w:eastAsia="zh-TW"/>
              </w:rPr>
              <w:t>‘Y’ – Settlement Day</w:t>
            </w:r>
          </w:p>
          <w:p w14:paraId="29C44C7C" w14:textId="77A12B1D" w:rsidR="003B58D2" w:rsidRPr="000961F5" w:rsidRDefault="003B58D2" w:rsidP="003B58D2">
            <w:pPr>
              <w:spacing w:after="39"/>
              <w:ind w:left="0"/>
              <w:jc w:val="left"/>
              <w:rPr>
                <w:lang w:eastAsia="x-none"/>
              </w:rPr>
            </w:pPr>
            <w:r w:rsidRPr="000961F5">
              <w:rPr>
                <w:lang w:val="en-US" w:eastAsia="zh-TW"/>
              </w:rPr>
              <w:t>‘N’ – Non Settlement Day</w:t>
            </w:r>
          </w:p>
        </w:tc>
      </w:tr>
      <w:tr w:rsidR="003B58D2" w:rsidRPr="000961F5" w14:paraId="6B3C47F3" w14:textId="77777777" w:rsidTr="00067ECC">
        <w:tc>
          <w:tcPr>
            <w:tcW w:w="2972" w:type="dxa"/>
            <w:vAlign w:val="bottom"/>
          </w:tcPr>
          <w:p w14:paraId="0B20D887" w14:textId="486F2101" w:rsidR="003B58D2" w:rsidRPr="000961F5" w:rsidRDefault="003B58D2" w:rsidP="003B58D2">
            <w:pPr>
              <w:spacing w:after="39"/>
              <w:ind w:left="0"/>
              <w:jc w:val="left"/>
              <w:rPr>
                <w:b/>
                <w:lang w:val="en-US" w:eastAsia="zh-TW"/>
              </w:rPr>
            </w:pPr>
            <w:r w:rsidRPr="000961F5">
              <w:rPr>
                <w:color w:val="000000"/>
              </w:rPr>
              <w:t>Trade Day indicator</w:t>
            </w:r>
          </w:p>
        </w:tc>
        <w:tc>
          <w:tcPr>
            <w:tcW w:w="1276" w:type="dxa"/>
            <w:vAlign w:val="bottom"/>
          </w:tcPr>
          <w:p w14:paraId="061F7270" w14:textId="77777777" w:rsidR="003B58D2" w:rsidRPr="000961F5" w:rsidRDefault="003B58D2" w:rsidP="003B58D2">
            <w:pPr>
              <w:spacing w:after="39"/>
              <w:ind w:left="0"/>
              <w:jc w:val="left"/>
              <w:rPr>
                <w:lang w:eastAsia="x-none"/>
              </w:rPr>
            </w:pPr>
            <w:r w:rsidRPr="000961F5">
              <w:rPr>
                <w:color w:val="000000"/>
              </w:rPr>
              <w:t>X(1)</w:t>
            </w:r>
          </w:p>
        </w:tc>
        <w:tc>
          <w:tcPr>
            <w:tcW w:w="6237" w:type="dxa"/>
          </w:tcPr>
          <w:p w14:paraId="65BB446C" w14:textId="77777777" w:rsidR="003B58D2" w:rsidRPr="000961F5" w:rsidRDefault="003B58D2" w:rsidP="003B58D2">
            <w:pPr>
              <w:spacing w:after="0"/>
              <w:ind w:left="0"/>
              <w:rPr>
                <w:lang w:val="en-US" w:eastAsia="zh-TW"/>
              </w:rPr>
            </w:pPr>
            <w:r w:rsidRPr="000961F5">
              <w:rPr>
                <w:lang w:val="en-US" w:eastAsia="zh-TW"/>
              </w:rPr>
              <w:t>‘Y’ – Trade Day</w:t>
            </w:r>
          </w:p>
          <w:p w14:paraId="44E6F470" w14:textId="5C3CCE61" w:rsidR="003B58D2" w:rsidRPr="000961F5" w:rsidRDefault="003B58D2" w:rsidP="003B58D2">
            <w:pPr>
              <w:spacing w:after="39"/>
              <w:ind w:left="0"/>
              <w:jc w:val="left"/>
              <w:rPr>
                <w:lang w:eastAsia="x-none"/>
              </w:rPr>
            </w:pPr>
            <w:r w:rsidRPr="000961F5">
              <w:rPr>
                <w:lang w:val="en-US" w:eastAsia="zh-TW"/>
              </w:rPr>
              <w:t>‘N’ – Non Trade Day</w:t>
            </w:r>
          </w:p>
        </w:tc>
      </w:tr>
      <w:tr w:rsidR="003B58D2" w:rsidRPr="000961F5" w14:paraId="1580B0E5" w14:textId="77777777" w:rsidTr="00067ECC">
        <w:tc>
          <w:tcPr>
            <w:tcW w:w="2972" w:type="dxa"/>
            <w:vAlign w:val="bottom"/>
          </w:tcPr>
          <w:p w14:paraId="02A11843" w14:textId="6917A6C8" w:rsidR="003B58D2" w:rsidRPr="000961F5" w:rsidRDefault="003B58D2" w:rsidP="003B58D2">
            <w:pPr>
              <w:spacing w:after="39"/>
              <w:ind w:left="0"/>
              <w:jc w:val="left"/>
              <w:rPr>
                <w:b/>
                <w:lang w:val="en-US" w:eastAsia="zh-TW"/>
              </w:rPr>
            </w:pPr>
            <w:r w:rsidRPr="000961F5">
              <w:rPr>
                <w:color w:val="000000"/>
              </w:rPr>
              <w:t>Filler</w:t>
            </w:r>
          </w:p>
        </w:tc>
        <w:tc>
          <w:tcPr>
            <w:tcW w:w="1276" w:type="dxa"/>
            <w:vAlign w:val="bottom"/>
          </w:tcPr>
          <w:p w14:paraId="792C73DD" w14:textId="77777777" w:rsidR="003B58D2" w:rsidRPr="000961F5" w:rsidRDefault="003B58D2" w:rsidP="003B58D2">
            <w:pPr>
              <w:spacing w:after="39"/>
              <w:ind w:left="0"/>
              <w:jc w:val="left"/>
              <w:rPr>
                <w:lang w:eastAsia="x-none"/>
              </w:rPr>
            </w:pPr>
            <w:r w:rsidRPr="000961F5">
              <w:rPr>
                <w:color w:val="000000"/>
              </w:rPr>
              <w:t>X(40)</w:t>
            </w:r>
          </w:p>
        </w:tc>
        <w:tc>
          <w:tcPr>
            <w:tcW w:w="6237" w:type="dxa"/>
          </w:tcPr>
          <w:p w14:paraId="3965E7F7" w14:textId="77777777" w:rsidR="003B58D2" w:rsidRPr="000961F5" w:rsidRDefault="003B58D2" w:rsidP="003B58D2">
            <w:pPr>
              <w:spacing w:after="39"/>
              <w:ind w:left="0"/>
              <w:jc w:val="left"/>
              <w:rPr>
                <w:lang w:eastAsia="x-none"/>
              </w:rPr>
            </w:pPr>
          </w:p>
        </w:tc>
      </w:tr>
    </w:tbl>
    <w:p w14:paraId="6EE4FBDF" w14:textId="77777777" w:rsidR="00067ECC" w:rsidRPr="000961F5" w:rsidRDefault="00067ECC" w:rsidP="00067ECC">
      <w:pPr>
        <w:ind w:left="0"/>
        <w:rPr>
          <w:lang w:eastAsia="x-none"/>
        </w:rPr>
      </w:pPr>
    </w:p>
    <w:p w14:paraId="619F7F77" w14:textId="77777777" w:rsidR="00067ECC" w:rsidRPr="000961F5" w:rsidRDefault="00067ECC" w:rsidP="00067ECC">
      <w:pPr>
        <w:ind w:left="0"/>
        <w:rPr>
          <w:b/>
          <w:lang w:eastAsia="x-none"/>
        </w:rPr>
      </w:pPr>
      <w:r w:rsidRPr="000961F5">
        <w:rPr>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067ECC" w:rsidRPr="000961F5" w14:paraId="5D59A046" w14:textId="77777777" w:rsidTr="00067ECC">
        <w:tc>
          <w:tcPr>
            <w:tcW w:w="2972" w:type="dxa"/>
            <w:shd w:val="clear" w:color="auto" w:fill="13426B"/>
          </w:tcPr>
          <w:p w14:paraId="3EE9CFF9" w14:textId="77777777" w:rsidR="00067ECC" w:rsidRPr="000961F5" w:rsidRDefault="00067ECC" w:rsidP="00067ECC">
            <w:pPr>
              <w:spacing w:after="39"/>
              <w:ind w:left="0"/>
              <w:jc w:val="left"/>
              <w:rPr>
                <w:b/>
                <w:lang w:eastAsia="x-none"/>
              </w:rPr>
            </w:pPr>
            <w:r w:rsidRPr="000961F5">
              <w:rPr>
                <w:b/>
                <w:lang w:eastAsia="x-none"/>
              </w:rPr>
              <w:t>Field Name</w:t>
            </w:r>
          </w:p>
        </w:tc>
        <w:tc>
          <w:tcPr>
            <w:tcW w:w="1276" w:type="dxa"/>
            <w:shd w:val="clear" w:color="auto" w:fill="13426B"/>
          </w:tcPr>
          <w:p w14:paraId="2ADC51D5" w14:textId="77777777" w:rsidR="00067ECC" w:rsidRPr="000961F5" w:rsidRDefault="00067ECC" w:rsidP="00067ECC">
            <w:pPr>
              <w:spacing w:after="39"/>
              <w:ind w:left="0"/>
              <w:jc w:val="left"/>
              <w:rPr>
                <w:b/>
                <w:lang w:eastAsia="x-none"/>
              </w:rPr>
            </w:pPr>
            <w:r w:rsidRPr="000961F5">
              <w:rPr>
                <w:b/>
                <w:lang w:eastAsia="x-none"/>
              </w:rPr>
              <w:t>Field Format</w:t>
            </w:r>
          </w:p>
        </w:tc>
        <w:tc>
          <w:tcPr>
            <w:tcW w:w="6237" w:type="dxa"/>
            <w:shd w:val="clear" w:color="auto" w:fill="13426B"/>
          </w:tcPr>
          <w:p w14:paraId="613C3211" w14:textId="77777777" w:rsidR="00067ECC" w:rsidRPr="000961F5" w:rsidRDefault="00067ECC" w:rsidP="00067ECC">
            <w:pPr>
              <w:spacing w:after="39"/>
              <w:ind w:left="0"/>
              <w:jc w:val="left"/>
              <w:rPr>
                <w:b/>
                <w:lang w:eastAsia="x-none"/>
              </w:rPr>
            </w:pPr>
            <w:r w:rsidRPr="000961F5">
              <w:rPr>
                <w:b/>
                <w:lang w:eastAsia="x-none"/>
              </w:rPr>
              <w:t>Description</w:t>
            </w:r>
          </w:p>
        </w:tc>
      </w:tr>
      <w:tr w:rsidR="00067ECC" w:rsidRPr="000961F5" w14:paraId="603B0D09" w14:textId="77777777" w:rsidTr="00067ECC">
        <w:tc>
          <w:tcPr>
            <w:tcW w:w="2972" w:type="dxa"/>
          </w:tcPr>
          <w:p w14:paraId="52667F0F" w14:textId="77777777" w:rsidR="00067ECC" w:rsidRPr="000961F5" w:rsidRDefault="00067ECC" w:rsidP="00067ECC">
            <w:pPr>
              <w:spacing w:after="39"/>
              <w:ind w:left="0"/>
              <w:jc w:val="left"/>
              <w:rPr>
                <w:lang w:eastAsia="x-none"/>
              </w:rPr>
            </w:pPr>
            <w:r w:rsidRPr="000961F5">
              <w:rPr>
                <w:lang w:eastAsia="x-none"/>
              </w:rPr>
              <w:t>Record Type</w:t>
            </w:r>
          </w:p>
        </w:tc>
        <w:tc>
          <w:tcPr>
            <w:tcW w:w="1276" w:type="dxa"/>
          </w:tcPr>
          <w:p w14:paraId="4125564A" w14:textId="77777777" w:rsidR="00067ECC" w:rsidRPr="000961F5" w:rsidRDefault="00067ECC" w:rsidP="00067ECC">
            <w:pPr>
              <w:spacing w:after="39"/>
              <w:ind w:left="0"/>
              <w:jc w:val="left"/>
              <w:rPr>
                <w:lang w:eastAsia="x-none"/>
              </w:rPr>
            </w:pPr>
            <w:r w:rsidRPr="000961F5">
              <w:rPr>
                <w:lang w:eastAsia="x-none"/>
              </w:rPr>
              <w:t>X(1)</w:t>
            </w:r>
          </w:p>
        </w:tc>
        <w:tc>
          <w:tcPr>
            <w:tcW w:w="6237" w:type="dxa"/>
          </w:tcPr>
          <w:p w14:paraId="506C27AE" w14:textId="77777777" w:rsidR="00067ECC" w:rsidRPr="000961F5" w:rsidRDefault="00067ECC" w:rsidP="00067ECC">
            <w:pPr>
              <w:spacing w:after="39"/>
              <w:ind w:left="0"/>
              <w:jc w:val="left"/>
              <w:rPr>
                <w:lang w:eastAsia="x-none"/>
              </w:rPr>
            </w:pPr>
            <w:r w:rsidRPr="000961F5">
              <w:rPr>
                <w:lang w:eastAsia="x-none"/>
              </w:rPr>
              <w:t>Should always be 9 for control record</w:t>
            </w:r>
          </w:p>
        </w:tc>
      </w:tr>
      <w:tr w:rsidR="00067ECC" w:rsidRPr="000961F5" w14:paraId="69048111" w14:textId="77777777" w:rsidTr="00067ECC">
        <w:tc>
          <w:tcPr>
            <w:tcW w:w="2972" w:type="dxa"/>
          </w:tcPr>
          <w:p w14:paraId="546FEF68" w14:textId="77777777" w:rsidR="00067ECC" w:rsidRPr="000961F5" w:rsidRDefault="00067ECC" w:rsidP="00067ECC">
            <w:pPr>
              <w:spacing w:after="39"/>
              <w:ind w:left="0"/>
              <w:jc w:val="left"/>
              <w:rPr>
                <w:lang w:eastAsia="x-none"/>
              </w:rPr>
            </w:pPr>
            <w:r w:rsidRPr="000961F5">
              <w:rPr>
                <w:lang w:eastAsia="x-none"/>
              </w:rPr>
              <w:t>Total No. of Detailed Records</w:t>
            </w:r>
          </w:p>
        </w:tc>
        <w:tc>
          <w:tcPr>
            <w:tcW w:w="1276" w:type="dxa"/>
          </w:tcPr>
          <w:p w14:paraId="65403A27" w14:textId="77777777" w:rsidR="00067ECC" w:rsidRPr="000961F5" w:rsidRDefault="00067ECC" w:rsidP="00067ECC">
            <w:pPr>
              <w:spacing w:after="39"/>
              <w:ind w:left="0"/>
              <w:jc w:val="left"/>
              <w:rPr>
                <w:lang w:eastAsia="x-none"/>
              </w:rPr>
            </w:pPr>
            <w:r w:rsidRPr="000961F5">
              <w:rPr>
                <w:lang w:eastAsia="x-none"/>
              </w:rPr>
              <w:t>9(8)</w:t>
            </w:r>
          </w:p>
        </w:tc>
        <w:tc>
          <w:tcPr>
            <w:tcW w:w="6237" w:type="dxa"/>
          </w:tcPr>
          <w:p w14:paraId="6C03CE0C" w14:textId="77777777" w:rsidR="00067ECC" w:rsidRPr="000961F5" w:rsidRDefault="00067ECC" w:rsidP="00067ECC">
            <w:pPr>
              <w:spacing w:after="39"/>
              <w:ind w:left="0"/>
              <w:jc w:val="left"/>
              <w:rPr>
                <w:lang w:eastAsia="x-none"/>
              </w:rPr>
            </w:pPr>
          </w:p>
        </w:tc>
      </w:tr>
      <w:tr w:rsidR="00067ECC" w:rsidRPr="000961F5" w14:paraId="41B2A810" w14:textId="77777777" w:rsidTr="00067ECC">
        <w:tc>
          <w:tcPr>
            <w:tcW w:w="2972" w:type="dxa"/>
          </w:tcPr>
          <w:p w14:paraId="6CD859CA" w14:textId="77777777" w:rsidR="00067ECC" w:rsidRPr="000961F5" w:rsidRDefault="00067ECC" w:rsidP="00067ECC">
            <w:pPr>
              <w:spacing w:after="39"/>
              <w:ind w:left="0"/>
              <w:jc w:val="left"/>
              <w:rPr>
                <w:lang w:eastAsia="x-none"/>
              </w:rPr>
            </w:pPr>
            <w:r w:rsidRPr="000961F5">
              <w:rPr>
                <w:lang w:eastAsia="x-none"/>
              </w:rPr>
              <w:t>Filler</w:t>
            </w:r>
          </w:p>
        </w:tc>
        <w:tc>
          <w:tcPr>
            <w:tcW w:w="1276" w:type="dxa"/>
          </w:tcPr>
          <w:p w14:paraId="42F99ACF" w14:textId="16E8FD01" w:rsidR="00067ECC" w:rsidRPr="000961F5" w:rsidRDefault="00BE7488" w:rsidP="00067ECC">
            <w:pPr>
              <w:spacing w:after="39"/>
              <w:ind w:left="0"/>
              <w:jc w:val="left"/>
              <w:rPr>
                <w:lang w:eastAsia="x-none"/>
              </w:rPr>
            </w:pPr>
            <w:r w:rsidRPr="000961F5">
              <w:rPr>
                <w:lang w:eastAsia="x-none"/>
              </w:rPr>
              <w:t>X(</w:t>
            </w:r>
            <w:r w:rsidR="00067ECC" w:rsidRPr="000961F5">
              <w:rPr>
                <w:lang w:eastAsia="x-none"/>
              </w:rPr>
              <w:t>89)</w:t>
            </w:r>
          </w:p>
        </w:tc>
        <w:tc>
          <w:tcPr>
            <w:tcW w:w="6237" w:type="dxa"/>
          </w:tcPr>
          <w:p w14:paraId="7CB4DDEC" w14:textId="77777777" w:rsidR="00067ECC" w:rsidRPr="000961F5" w:rsidRDefault="00067ECC" w:rsidP="00067ECC">
            <w:pPr>
              <w:spacing w:after="39"/>
              <w:ind w:left="0"/>
              <w:jc w:val="left"/>
              <w:rPr>
                <w:lang w:eastAsia="x-none"/>
              </w:rPr>
            </w:pPr>
          </w:p>
        </w:tc>
      </w:tr>
    </w:tbl>
    <w:p w14:paraId="7DE63511" w14:textId="77777777" w:rsidR="00067ECC" w:rsidRPr="000961F5" w:rsidRDefault="00067ECC" w:rsidP="00067ECC">
      <w:pPr>
        <w:ind w:left="0"/>
        <w:rPr>
          <w:lang w:eastAsia="x-none"/>
        </w:rPr>
      </w:pPr>
    </w:p>
    <w:p w14:paraId="038EC36B" w14:textId="77777777" w:rsidR="00067ECC" w:rsidRPr="000961F5" w:rsidRDefault="00067ECC" w:rsidP="00067ECC">
      <w:pPr>
        <w:ind w:left="0"/>
        <w:rPr>
          <w:b/>
          <w:lang w:eastAsia="x-none"/>
        </w:rPr>
      </w:pPr>
      <w:r w:rsidRPr="000961F5">
        <w:rPr>
          <w:b/>
          <w:lang w:eastAsia="x-none"/>
        </w:rPr>
        <w:t>File sample:</w:t>
      </w:r>
    </w:p>
    <w:p w14:paraId="16EB8543" w14:textId="77777777" w:rsidR="00067ECC" w:rsidRPr="000961F5" w:rsidRDefault="00067ECC" w:rsidP="00067ECC">
      <w:pPr>
        <w:ind w:left="0"/>
        <w:rPr>
          <w:lang w:eastAsia="x-none"/>
        </w:rPr>
      </w:pPr>
    </w:p>
    <w:p w14:paraId="64642751" w14:textId="0062BAA4" w:rsidR="00067ECC" w:rsidRPr="000961F5" w:rsidRDefault="00555235" w:rsidP="00067ECC">
      <w:pPr>
        <w:ind w:left="0"/>
        <w:rPr>
          <w:lang w:eastAsia="x-none"/>
        </w:rPr>
      </w:pPr>
      <w:r w:rsidRPr="00381BCA">
        <w:rPr>
          <w:lang w:eastAsia="x-none"/>
        </w:rPr>
        <w:object w:dxaOrig="1562" w:dyaOrig="1132" w14:anchorId="47622C93">
          <v:shape id="_x0000_i1072" type="#_x0000_t75" style="width:57.1pt;height:44.05pt" o:ole="">
            <v:imagedata r:id="rId110" o:title=""/>
          </v:shape>
          <o:OLEObject Type="Embed" ProgID="Package" ShapeID="_x0000_i1072" DrawAspect="Icon" ObjectID="_1676184180" r:id="rId111"/>
        </w:object>
      </w:r>
    </w:p>
    <w:p w14:paraId="1F2A2CED" w14:textId="49D6B5F3" w:rsidR="003F0DBF" w:rsidRPr="000961F5" w:rsidRDefault="003F0DBF" w:rsidP="00F817C1">
      <w:pPr>
        <w:ind w:left="0"/>
        <w:rPr>
          <w:lang w:eastAsia="x-none"/>
        </w:rPr>
      </w:pPr>
    </w:p>
    <w:p w14:paraId="0E06C125" w14:textId="535DD92A" w:rsidR="00BE7488" w:rsidRPr="000961F5" w:rsidRDefault="00BE7488" w:rsidP="00BE7488">
      <w:pPr>
        <w:pStyle w:val="Heading4"/>
      </w:pPr>
      <w:bookmarkStart w:id="962" w:name="_Toc58341757"/>
      <w:bookmarkStart w:id="963" w:name="_Toc58418432"/>
      <w:bookmarkStart w:id="964" w:name="_Toc58602082"/>
      <w:bookmarkStart w:id="965" w:name="_Toc62722964"/>
      <w:bookmarkStart w:id="966" w:name="_Toc65058105"/>
      <w:bookmarkStart w:id="967" w:name="_Toc65138907"/>
      <w:bookmarkStart w:id="968" w:name="_Toc65145887"/>
      <w:r w:rsidRPr="000961F5">
        <w:t>ICL Member Information File</w:t>
      </w:r>
      <w:bookmarkEnd w:id="962"/>
      <w:bookmarkEnd w:id="963"/>
      <w:bookmarkEnd w:id="964"/>
      <w:bookmarkEnd w:id="965"/>
      <w:bookmarkEnd w:id="966"/>
      <w:bookmarkEnd w:id="967"/>
      <w:bookmarkEnd w:id="968"/>
    </w:p>
    <w:p w14:paraId="342C570C" w14:textId="77777777" w:rsidR="00BE7488" w:rsidRPr="000961F5" w:rsidRDefault="00BE7488" w:rsidP="00BE7488">
      <w:pPr>
        <w:ind w:left="0"/>
        <w:rPr>
          <w:lang w:eastAsia="x-none"/>
        </w:rPr>
      </w:pPr>
    </w:p>
    <w:p w14:paraId="24144073" w14:textId="77777777" w:rsidR="00BE7488" w:rsidRPr="000961F5" w:rsidRDefault="00BE7488" w:rsidP="00BE7488">
      <w:pPr>
        <w:spacing w:after="0"/>
        <w:ind w:left="0"/>
        <w:jc w:val="left"/>
        <w:rPr>
          <w:b/>
        </w:rPr>
      </w:pPr>
      <w:r w:rsidRPr="000961F5">
        <w:rPr>
          <w:b/>
        </w:rPr>
        <w:t>File naming convention:</w:t>
      </w:r>
    </w:p>
    <w:tbl>
      <w:tblPr>
        <w:tblStyle w:val="TableGrid"/>
        <w:tblW w:w="4545" w:type="dxa"/>
        <w:tblLook w:val="04A0" w:firstRow="1" w:lastRow="0" w:firstColumn="1" w:lastColumn="0" w:noHBand="0" w:noVBand="1"/>
      </w:tblPr>
      <w:tblGrid>
        <w:gridCol w:w="1710"/>
        <w:gridCol w:w="2835"/>
      </w:tblGrid>
      <w:tr w:rsidR="00BE7488" w:rsidRPr="000961F5" w14:paraId="5D903791" w14:textId="77777777" w:rsidTr="00B24A30">
        <w:tc>
          <w:tcPr>
            <w:tcW w:w="1710" w:type="dxa"/>
            <w:shd w:val="clear" w:color="auto" w:fill="13426B"/>
          </w:tcPr>
          <w:p w14:paraId="37F9547E" w14:textId="77777777" w:rsidR="00BE7488" w:rsidRPr="000961F5" w:rsidRDefault="00BE7488" w:rsidP="008C2824">
            <w:pPr>
              <w:spacing w:after="39"/>
              <w:ind w:left="0"/>
              <w:jc w:val="left"/>
              <w:rPr>
                <w:b/>
                <w:lang w:eastAsia="x-none"/>
              </w:rPr>
            </w:pPr>
            <w:r w:rsidRPr="000961F5">
              <w:rPr>
                <w:b/>
                <w:lang w:eastAsia="x-none"/>
              </w:rPr>
              <w:t>Field Name</w:t>
            </w:r>
          </w:p>
        </w:tc>
        <w:tc>
          <w:tcPr>
            <w:tcW w:w="2835" w:type="dxa"/>
            <w:shd w:val="clear" w:color="auto" w:fill="13426B"/>
          </w:tcPr>
          <w:p w14:paraId="732B4202" w14:textId="77777777" w:rsidR="00BE7488" w:rsidRPr="000961F5" w:rsidRDefault="00BE7488" w:rsidP="008C2824">
            <w:pPr>
              <w:spacing w:after="39"/>
              <w:ind w:left="0"/>
              <w:jc w:val="left"/>
              <w:rPr>
                <w:b/>
                <w:lang w:eastAsia="x-none"/>
              </w:rPr>
            </w:pPr>
            <w:r w:rsidRPr="000961F5">
              <w:rPr>
                <w:b/>
                <w:lang w:eastAsia="x-none"/>
              </w:rPr>
              <w:t>Field Format</w:t>
            </w:r>
          </w:p>
        </w:tc>
      </w:tr>
      <w:tr w:rsidR="00BE7488" w:rsidRPr="000961F5" w14:paraId="38032877" w14:textId="77777777" w:rsidTr="00B24A30">
        <w:tc>
          <w:tcPr>
            <w:tcW w:w="1710" w:type="dxa"/>
          </w:tcPr>
          <w:p w14:paraId="00B0A4CC" w14:textId="69ECA0A8" w:rsidR="00BE7488" w:rsidRPr="000961F5" w:rsidRDefault="00B24A30" w:rsidP="008C2824">
            <w:pPr>
              <w:spacing w:after="39"/>
              <w:ind w:left="0"/>
              <w:jc w:val="left"/>
              <w:rPr>
                <w:lang w:eastAsia="x-none"/>
              </w:rPr>
            </w:pPr>
            <w:r w:rsidRPr="000961F5">
              <w:rPr>
                <w:lang w:eastAsia="x-none"/>
              </w:rPr>
              <w:t>FCSICMIF_FINI.TXT</w:t>
            </w:r>
          </w:p>
        </w:tc>
        <w:tc>
          <w:tcPr>
            <w:tcW w:w="2835" w:type="dxa"/>
          </w:tcPr>
          <w:p w14:paraId="13AEE7E6" w14:textId="2B34923B" w:rsidR="00BE7488" w:rsidRPr="000961F5" w:rsidRDefault="00BE7488" w:rsidP="00B24A30">
            <w:pPr>
              <w:spacing w:after="39"/>
              <w:ind w:left="0"/>
              <w:jc w:val="left"/>
              <w:rPr>
                <w:lang w:eastAsia="x-none"/>
              </w:rPr>
            </w:pPr>
            <w:r w:rsidRPr="000961F5">
              <w:rPr>
                <w:lang w:eastAsia="x-none"/>
              </w:rPr>
              <w:t xml:space="preserve">Fields delimited by </w:t>
            </w:r>
            <w:r w:rsidR="00B24A30" w:rsidRPr="000961F5">
              <w:rPr>
                <w:lang w:eastAsia="x-none"/>
              </w:rPr>
              <w:t>field length only</w:t>
            </w:r>
          </w:p>
        </w:tc>
      </w:tr>
    </w:tbl>
    <w:p w14:paraId="6C342E43" w14:textId="77777777" w:rsidR="00BE7488" w:rsidRPr="000961F5" w:rsidRDefault="00BE7488" w:rsidP="00BE7488">
      <w:pPr>
        <w:ind w:left="0"/>
        <w:rPr>
          <w:b/>
          <w:lang w:eastAsia="x-none"/>
        </w:rPr>
      </w:pPr>
    </w:p>
    <w:p w14:paraId="28DFBE5F" w14:textId="21C78430" w:rsidR="00BE7488" w:rsidRPr="000961F5" w:rsidRDefault="007F4CE3" w:rsidP="00BE7488">
      <w:pPr>
        <w:ind w:left="0"/>
        <w:rPr>
          <w:b/>
          <w:lang w:eastAsia="x-none"/>
        </w:rPr>
      </w:pPr>
      <w:r w:rsidRPr="000961F5">
        <w:rPr>
          <w:b/>
          <w:lang w:eastAsia="x-none"/>
        </w:rPr>
        <w:t xml:space="preserve">1st </w:t>
      </w:r>
      <w:r w:rsidR="00BE7488" w:rsidRPr="000961F5">
        <w:rPr>
          <w:b/>
          <w:lang w:eastAsia="x-none"/>
        </w:rPr>
        <w:t>Header record</w:t>
      </w:r>
      <w:r w:rsidR="00EF16EC" w:rsidRPr="000961F5">
        <w:rPr>
          <w:b/>
          <w:lang w:eastAsia="x-none"/>
        </w:rPr>
        <w:t xml:space="preserve"> (additional header record for HKSCC)</w:t>
      </w:r>
      <w:r w:rsidR="00BE7488" w:rsidRPr="000961F5">
        <w:rPr>
          <w:b/>
          <w:lang w:eastAsia="x-none"/>
        </w:rPr>
        <w:t>:</w:t>
      </w:r>
    </w:p>
    <w:tbl>
      <w:tblPr>
        <w:tblStyle w:val="TableGrid"/>
        <w:tblW w:w="10485" w:type="dxa"/>
        <w:tblLook w:val="04A0" w:firstRow="1" w:lastRow="0" w:firstColumn="1" w:lastColumn="0" w:noHBand="0" w:noVBand="1"/>
      </w:tblPr>
      <w:tblGrid>
        <w:gridCol w:w="2972"/>
        <w:gridCol w:w="1276"/>
        <w:gridCol w:w="6237"/>
      </w:tblGrid>
      <w:tr w:rsidR="00BE7488" w:rsidRPr="000961F5" w14:paraId="2AB8A7F6" w14:textId="77777777" w:rsidTr="008C2824">
        <w:tc>
          <w:tcPr>
            <w:tcW w:w="2972" w:type="dxa"/>
            <w:shd w:val="clear" w:color="auto" w:fill="13426B"/>
          </w:tcPr>
          <w:p w14:paraId="2A970A12" w14:textId="77777777" w:rsidR="00BE7488" w:rsidRPr="000961F5" w:rsidRDefault="00BE7488" w:rsidP="008C2824">
            <w:pPr>
              <w:spacing w:after="39"/>
              <w:ind w:left="0"/>
              <w:jc w:val="left"/>
              <w:rPr>
                <w:b/>
                <w:lang w:eastAsia="x-none"/>
              </w:rPr>
            </w:pPr>
            <w:r w:rsidRPr="000961F5">
              <w:rPr>
                <w:b/>
                <w:lang w:eastAsia="x-none"/>
              </w:rPr>
              <w:t>Field Name</w:t>
            </w:r>
          </w:p>
        </w:tc>
        <w:tc>
          <w:tcPr>
            <w:tcW w:w="1276" w:type="dxa"/>
            <w:shd w:val="clear" w:color="auto" w:fill="13426B"/>
          </w:tcPr>
          <w:p w14:paraId="7F6A19EB" w14:textId="77777777" w:rsidR="00BE7488" w:rsidRPr="000961F5" w:rsidRDefault="00BE7488" w:rsidP="008C2824">
            <w:pPr>
              <w:spacing w:after="39"/>
              <w:ind w:left="0"/>
              <w:jc w:val="left"/>
              <w:rPr>
                <w:b/>
                <w:lang w:eastAsia="x-none"/>
              </w:rPr>
            </w:pPr>
            <w:r w:rsidRPr="000961F5">
              <w:rPr>
                <w:b/>
                <w:lang w:eastAsia="x-none"/>
              </w:rPr>
              <w:t>Field Format</w:t>
            </w:r>
          </w:p>
        </w:tc>
        <w:tc>
          <w:tcPr>
            <w:tcW w:w="6237" w:type="dxa"/>
            <w:shd w:val="clear" w:color="auto" w:fill="13426B"/>
          </w:tcPr>
          <w:p w14:paraId="24715438" w14:textId="77777777" w:rsidR="00BE7488" w:rsidRPr="000961F5" w:rsidRDefault="00BE7488" w:rsidP="008C2824">
            <w:pPr>
              <w:spacing w:after="39"/>
              <w:ind w:left="0"/>
              <w:jc w:val="left"/>
              <w:rPr>
                <w:b/>
                <w:lang w:eastAsia="x-none"/>
              </w:rPr>
            </w:pPr>
            <w:r w:rsidRPr="000961F5">
              <w:rPr>
                <w:b/>
                <w:lang w:eastAsia="x-none"/>
              </w:rPr>
              <w:t>Description</w:t>
            </w:r>
          </w:p>
        </w:tc>
      </w:tr>
      <w:tr w:rsidR="00BE7488" w:rsidRPr="000961F5" w14:paraId="0CC54CED" w14:textId="77777777" w:rsidTr="008C2824">
        <w:tc>
          <w:tcPr>
            <w:tcW w:w="2972" w:type="dxa"/>
          </w:tcPr>
          <w:p w14:paraId="09104404" w14:textId="0A094A98" w:rsidR="00BE7488" w:rsidRPr="000961F5" w:rsidRDefault="007F4CE3" w:rsidP="008C2824">
            <w:pPr>
              <w:spacing w:after="39"/>
              <w:ind w:left="0"/>
              <w:jc w:val="left"/>
              <w:rPr>
                <w:lang w:eastAsia="x-none"/>
              </w:rPr>
            </w:pPr>
            <w:r w:rsidRPr="000961F5">
              <w:rPr>
                <w:lang w:eastAsia="x-none"/>
              </w:rPr>
              <w:lastRenderedPageBreak/>
              <w:t>Record Type</w:t>
            </w:r>
          </w:p>
        </w:tc>
        <w:tc>
          <w:tcPr>
            <w:tcW w:w="1276" w:type="dxa"/>
          </w:tcPr>
          <w:p w14:paraId="500DF10B" w14:textId="361BACC1" w:rsidR="00BE7488" w:rsidRPr="000961F5" w:rsidRDefault="000227DC" w:rsidP="008C2824">
            <w:pPr>
              <w:spacing w:after="39"/>
              <w:ind w:left="0"/>
              <w:jc w:val="left"/>
              <w:rPr>
                <w:lang w:eastAsia="x-none"/>
              </w:rPr>
            </w:pPr>
            <w:r w:rsidRPr="000961F5">
              <w:rPr>
                <w:lang w:eastAsia="x-none"/>
              </w:rPr>
              <w:t>9</w:t>
            </w:r>
            <w:r w:rsidR="00BE7488" w:rsidRPr="000961F5">
              <w:rPr>
                <w:lang w:eastAsia="x-none"/>
              </w:rPr>
              <w:t>(1)</w:t>
            </w:r>
          </w:p>
        </w:tc>
        <w:tc>
          <w:tcPr>
            <w:tcW w:w="6237" w:type="dxa"/>
          </w:tcPr>
          <w:p w14:paraId="41E5178D" w14:textId="326AC6B7" w:rsidR="00BE7488" w:rsidRPr="000961F5" w:rsidRDefault="00BE7488" w:rsidP="008C2824">
            <w:pPr>
              <w:spacing w:after="39"/>
              <w:ind w:left="0"/>
              <w:jc w:val="left"/>
              <w:rPr>
                <w:lang w:eastAsia="x-none"/>
              </w:rPr>
            </w:pPr>
            <w:r w:rsidRPr="000961F5">
              <w:rPr>
                <w:lang w:eastAsia="x-none"/>
              </w:rPr>
              <w:t>Always ‘</w:t>
            </w:r>
            <w:r w:rsidRPr="002B0661">
              <w:rPr>
                <w:b/>
                <w:lang w:eastAsia="x-none"/>
              </w:rPr>
              <w:t>0</w:t>
            </w:r>
            <w:r w:rsidRPr="000961F5">
              <w:rPr>
                <w:lang w:eastAsia="x-none"/>
              </w:rPr>
              <w:t xml:space="preserve">’ for </w:t>
            </w:r>
            <w:r w:rsidR="007F4CE3" w:rsidRPr="000961F5">
              <w:rPr>
                <w:lang w:eastAsia="x-none"/>
              </w:rPr>
              <w:t xml:space="preserve">1st </w:t>
            </w:r>
            <w:r w:rsidRPr="000961F5">
              <w:rPr>
                <w:lang w:eastAsia="x-none"/>
              </w:rPr>
              <w:t>header record</w:t>
            </w:r>
          </w:p>
        </w:tc>
      </w:tr>
      <w:tr w:rsidR="00BE7488" w:rsidRPr="000961F5" w14:paraId="14695EBF" w14:textId="77777777" w:rsidTr="008C2824">
        <w:tc>
          <w:tcPr>
            <w:tcW w:w="2972" w:type="dxa"/>
          </w:tcPr>
          <w:p w14:paraId="0824C544" w14:textId="6C362D12" w:rsidR="00BE7488" w:rsidRPr="000961F5" w:rsidRDefault="007F4CE3" w:rsidP="008C2824">
            <w:pPr>
              <w:spacing w:after="39"/>
              <w:ind w:left="0"/>
              <w:jc w:val="left"/>
              <w:rPr>
                <w:lang w:eastAsia="x-none"/>
              </w:rPr>
            </w:pPr>
            <w:r w:rsidRPr="000961F5">
              <w:rPr>
                <w:lang w:eastAsia="x-none"/>
              </w:rPr>
              <w:t>File Indicator</w:t>
            </w:r>
          </w:p>
        </w:tc>
        <w:tc>
          <w:tcPr>
            <w:tcW w:w="1276" w:type="dxa"/>
          </w:tcPr>
          <w:p w14:paraId="05B078C8" w14:textId="5EBF28ED" w:rsidR="00BE7488" w:rsidRPr="000961F5" w:rsidRDefault="000227DC" w:rsidP="008C2824">
            <w:pPr>
              <w:spacing w:after="39"/>
              <w:ind w:left="0"/>
              <w:jc w:val="left"/>
              <w:rPr>
                <w:lang w:eastAsia="x-none"/>
              </w:rPr>
            </w:pPr>
            <w:r w:rsidRPr="000961F5">
              <w:rPr>
                <w:lang w:eastAsia="x-none"/>
              </w:rPr>
              <w:t>9</w:t>
            </w:r>
            <w:r w:rsidR="007F4CE3" w:rsidRPr="000961F5">
              <w:rPr>
                <w:lang w:eastAsia="x-none"/>
              </w:rPr>
              <w:t>(4)</w:t>
            </w:r>
          </w:p>
        </w:tc>
        <w:tc>
          <w:tcPr>
            <w:tcW w:w="6237" w:type="dxa"/>
          </w:tcPr>
          <w:p w14:paraId="5E16312C" w14:textId="06DE51F9" w:rsidR="00BE7488" w:rsidRPr="000961F5" w:rsidRDefault="000227DC" w:rsidP="000227DC">
            <w:pPr>
              <w:spacing w:after="39"/>
              <w:ind w:left="0"/>
              <w:jc w:val="left"/>
              <w:rPr>
                <w:lang w:eastAsia="x-none"/>
              </w:rPr>
            </w:pPr>
            <w:r w:rsidRPr="000961F5">
              <w:rPr>
                <w:lang w:eastAsia="x-none"/>
              </w:rPr>
              <w:t>Right justify with</w:t>
            </w:r>
            <w:r w:rsidR="007F4CE3" w:rsidRPr="000961F5">
              <w:rPr>
                <w:lang w:eastAsia="x-none"/>
              </w:rPr>
              <w:t xml:space="preserve"> leading </w:t>
            </w:r>
            <w:r w:rsidRPr="000961F5">
              <w:rPr>
                <w:lang w:eastAsia="x-none"/>
              </w:rPr>
              <w:t>ZERO</w:t>
            </w:r>
          </w:p>
        </w:tc>
      </w:tr>
      <w:tr w:rsidR="00BE7488" w:rsidRPr="000961F5" w14:paraId="360DE127" w14:textId="77777777" w:rsidTr="008C2824">
        <w:tc>
          <w:tcPr>
            <w:tcW w:w="2972" w:type="dxa"/>
          </w:tcPr>
          <w:p w14:paraId="29647F3C" w14:textId="4C05177B" w:rsidR="00BE7488" w:rsidRPr="000961F5" w:rsidRDefault="007F4CE3" w:rsidP="008C2824">
            <w:pPr>
              <w:spacing w:after="39"/>
              <w:ind w:left="0"/>
              <w:jc w:val="left"/>
              <w:rPr>
                <w:lang w:eastAsia="x-none"/>
              </w:rPr>
            </w:pPr>
            <w:r w:rsidRPr="000961F5">
              <w:rPr>
                <w:lang w:eastAsia="x-none"/>
              </w:rPr>
              <w:t>HKSCC Participant ID</w:t>
            </w:r>
          </w:p>
        </w:tc>
        <w:tc>
          <w:tcPr>
            <w:tcW w:w="1276" w:type="dxa"/>
          </w:tcPr>
          <w:p w14:paraId="0F71DCF8" w14:textId="388BC144" w:rsidR="00BE7488" w:rsidRPr="000961F5" w:rsidRDefault="007F4CE3" w:rsidP="008C2824">
            <w:pPr>
              <w:spacing w:after="39"/>
              <w:ind w:left="0"/>
              <w:jc w:val="left"/>
              <w:rPr>
                <w:lang w:eastAsia="x-none"/>
              </w:rPr>
            </w:pPr>
            <w:r w:rsidRPr="000961F5">
              <w:rPr>
                <w:lang w:eastAsia="x-none"/>
              </w:rPr>
              <w:t>X(6)</w:t>
            </w:r>
          </w:p>
        </w:tc>
        <w:tc>
          <w:tcPr>
            <w:tcW w:w="6237" w:type="dxa"/>
          </w:tcPr>
          <w:p w14:paraId="1E36C41A" w14:textId="392A8312" w:rsidR="00BE7488" w:rsidRPr="000961F5" w:rsidRDefault="007F4CE3" w:rsidP="008C2824">
            <w:pPr>
              <w:spacing w:after="39"/>
              <w:ind w:left="0"/>
              <w:jc w:val="left"/>
              <w:rPr>
                <w:lang w:eastAsia="x-none"/>
              </w:rPr>
            </w:pPr>
            <w:r w:rsidRPr="000961F5">
              <w:rPr>
                <w:lang w:eastAsia="x-none"/>
              </w:rPr>
              <w:t>Always ‘</w:t>
            </w:r>
            <w:r w:rsidRPr="002B0661">
              <w:rPr>
                <w:b/>
                <w:lang w:eastAsia="x-none"/>
              </w:rPr>
              <w:t>H00001</w:t>
            </w:r>
            <w:r w:rsidRPr="000961F5">
              <w:rPr>
                <w:lang w:eastAsia="x-none"/>
              </w:rPr>
              <w:t>’</w:t>
            </w:r>
          </w:p>
        </w:tc>
      </w:tr>
      <w:tr w:rsidR="00BE7488" w:rsidRPr="000961F5" w14:paraId="002EB501" w14:textId="77777777" w:rsidTr="008C2824">
        <w:tc>
          <w:tcPr>
            <w:tcW w:w="2972" w:type="dxa"/>
          </w:tcPr>
          <w:p w14:paraId="4D83687D" w14:textId="2AE48242" w:rsidR="00BE7488" w:rsidRPr="000961F5" w:rsidRDefault="007F4CE3" w:rsidP="008C2824">
            <w:pPr>
              <w:spacing w:after="39"/>
              <w:ind w:left="0"/>
              <w:jc w:val="left"/>
              <w:rPr>
                <w:lang w:eastAsia="x-none"/>
              </w:rPr>
            </w:pPr>
            <w:r w:rsidRPr="000961F5">
              <w:rPr>
                <w:lang w:eastAsia="x-none"/>
              </w:rPr>
              <w:t>File Name</w:t>
            </w:r>
          </w:p>
        </w:tc>
        <w:tc>
          <w:tcPr>
            <w:tcW w:w="1276" w:type="dxa"/>
          </w:tcPr>
          <w:p w14:paraId="454C5CA6" w14:textId="318F57A1" w:rsidR="00BE7488" w:rsidRPr="000961F5" w:rsidRDefault="007F4CE3" w:rsidP="008C2824">
            <w:pPr>
              <w:spacing w:after="39"/>
              <w:ind w:left="0"/>
              <w:jc w:val="left"/>
              <w:rPr>
                <w:lang w:eastAsia="x-none"/>
              </w:rPr>
            </w:pPr>
            <w:r w:rsidRPr="000961F5">
              <w:rPr>
                <w:lang w:eastAsia="x-none"/>
              </w:rPr>
              <w:t>X(15)</w:t>
            </w:r>
          </w:p>
        </w:tc>
        <w:tc>
          <w:tcPr>
            <w:tcW w:w="6237" w:type="dxa"/>
          </w:tcPr>
          <w:p w14:paraId="1D8B32F5" w14:textId="4B13DB92" w:rsidR="00BE7488" w:rsidRPr="000961F5" w:rsidRDefault="007F4CE3" w:rsidP="008C2824">
            <w:pPr>
              <w:spacing w:after="39"/>
              <w:ind w:left="0"/>
              <w:jc w:val="left"/>
              <w:rPr>
                <w:lang w:eastAsia="x-none"/>
              </w:rPr>
            </w:pPr>
            <w:r w:rsidRPr="000961F5">
              <w:rPr>
                <w:lang w:eastAsia="x-none"/>
              </w:rPr>
              <w:t>Always ‘</w:t>
            </w:r>
            <w:r w:rsidRPr="002B0661">
              <w:rPr>
                <w:b/>
                <w:lang w:eastAsia="x-none"/>
              </w:rPr>
              <w:t>MEMBER INF FILE</w:t>
            </w:r>
            <w:r w:rsidRPr="000961F5">
              <w:rPr>
                <w:lang w:eastAsia="x-none"/>
              </w:rPr>
              <w:t>’</w:t>
            </w:r>
          </w:p>
        </w:tc>
      </w:tr>
      <w:tr w:rsidR="00BE7488" w:rsidRPr="000961F5" w14:paraId="17CE096F" w14:textId="77777777" w:rsidTr="008C2824">
        <w:tc>
          <w:tcPr>
            <w:tcW w:w="2972" w:type="dxa"/>
          </w:tcPr>
          <w:p w14:paraId="1AE28C3B" w14:textId="02BB64BE" w:rsidR="00BE7488" w:rsidRPr="000961F5" w:rsidRDefault="007F4CE3" w:rsidP="008C2824">
            <w:pPr>
              <w:spacing w:after="39"/>
              <w:ind w:left="0"/>
              <w:jc w:val="left"/>
              <w:rPr>
                <w:lang w:eastAsia="x-none"/>
              </w:rPr>
            </w:pPr>
            <w:r w:rsidRPr="000961F5">
              <w:rPr>
                <w:lang w:eastAsia="x-none"/>
              </w:rPr>
              <w:t>Filler</w:t>
            </w:r>
          </w:p>
        </w:tc>
        <w:tc>
          <w:tcPr>
            <w:tcW w:w="1276" w:type="dxa"/>
          </w:tcPr>
          <w:p w14:paraId="002A7500" w14:textId="23E1B9C6" w:rsidR="00BE7488" w:rsidRPr="000961F5" w:rsidRDefault="007F4CE3" w:rsidP="008C2824">
            <w:pPr>
              <w:spacing w:after="39"/>
              <w:ind w:left="0"/>
              <w:jc w:val="left"/>
              <w:rPr>
                <w:lang w:eastAsia="x-none"/>
              </w:rPr>
            </w:pPr>
            <w:r w:rsidRPr="000961F5">
              <w:rPr>
                <w:lang w:eastAsia="x-none"/>
              </w:rPr>
              <w:t>X(58)</w:t>
            </w:r>
          </w:p>
        </w:tc>
        <w:tc>
          <w:tcPr>
            <w:tcW w:w="6237" w:type="dxa"/>
          </w:tcPr>
          <w:p w14:paraId="77D74063" w14:textId="164A0E2B" w:rsidR="00BE7488" w:rsidRPr="000961F5" w:rsidRDefault="000227DC" w:rsidP="008C2824">
            <w:pPr>
              <w:spacing w:after="39"/>
              <w:ind w:left="0"/>
              <w:jc w:val="left"/>
              <w:rPr>
                <w:lang w:eastAsia="x-none"/>
              </w:rPr>
            </w:pPr>
            <w:r w:rsidRPr="000961F5">
              <w:rPr>
                <w:lang w:eastAsia="x-none"/>
              </w:rPr>
              <w:t>Always SPACE</w:t>
            </w:r>
          </w:p>
        </w:tc>
      </w:tr>
    </w:tbl>
    <w:p w14:paraId="564CA5BD" w14:textId="40AFB6BE" w:rsidR="00BE7488" w:rsidRPr="000961F5" w:rsidRDefault="00BE7488" w:rsidP="00BE7488">
      <w:pPr>
        <w:ind w:left="0"/>
        <w:rPr>
          <w:b/>
          <w:lang w:eastAsia="x-none"/>
        </w:rPr>
      </w:pPr>
    </w:p>
    <w:p w14:paraId="4506DA5B" w14:textId="0AA2EE44" w:rsidR="007F4CE3" w:rsidRPr="000961F5" w:rsidRDefault="007F4CE3" w:rsidP="007F4CE3">
      <w:pPr>
        <w:ind w:left="0"/>
        <w:rPr>
          <w:b/>
          <w:lang w:eastAsia="x-none"/>
        </w:rPr>
      </w:pPr>
      <w:r w:rsidRPr="000961F5">
        <w:rPr>
          <w:b/>
          <w:lang w:eastAsia="x-none"/>
        </w:rPr>
        <w:t>2nd Header record</w:t>
      </w:r>
      <w:r w:rsidR="00EF16EC" w:rsidRPr="000961F5">
        <w:rPr>
          <w:b/>
          <w:lang w:eastAsia="x-none"/>
        </w:rPr>
        <w:t xml:space="preserve"> (header record from HKICL)</w:t>
      </w:r>
      <w:r w:rsidRPr="000961F5">
        <w:rPr>
          <w:b/>
          <w:lang w:eastAsia="x-none"/>
        </w:rPr>
        <w:t>:</w:t>
      </w:r>
    </w:p>
    <w:tbl>
      <w:tblPr>
        <w:tblStyle w:val="TableGrid"/>
        <w:tblW w:w="10485" w:type="dxa"/>
        <w:tblLook w:val="04A0" w:firstRow="1" w:lastRow="0" w:firstColumn="1" w:lastColumn="0" w:noHBand="0" w:noVBand="1"/>
      </w:tblPr>
      <w:tblGrid>
        <w:gridCol w:w="2972"/>
        <w:gridCol w:w="1276"/>
        <w:gridCol w:w="6237"/>
      </w:tblGrid>
      <w:tr w:rsidR="007F4CE3" w:rsidRPr="000961F5" w14:paraId="5588D1FB" w14:textId="77777777" w:rsidTr="008C2824">
        <w:tc>
          <w:tcPr>
            <w:tcW w:w="2972" w:type="dxa"/>
            <w:shd w:val="clear" w:color="auto" w:fill="13426B"/>
          </w:tcPr>
          <w:p w14:paraId="32F39BA4" w14:textId="77777777" w:rsidR="007F4CE3" w:rsidRPr="000961F5" w:rsidRDefault="007F4CE3" w:rsidP="008C2824">
            <w:pPr>
              <w:spacing w:after="39"/>
              <w:ind w:left="0"/>
              <w:jc w:val="left"/>
              <w:rPr>
                <w:b/>
                <w:lang w:eastAsia="x-none"/>
              </w:rPr>
            </w:pPr>
            <w:r w:rsidRPr="000961F5">
              <w:rPr>
                <w:b/>
                <w:lang w:eastAsia="x-none"/>
              </w:rPr>
              <w:t>Field Name</w:t>
            </w:r>
          </w:p>
        </w:tc>
        <w:tc>
          <w:tcPr>
            <w:tcW w:w="1276" w:type="dxa"/>
            <w:shd w:val="clear" w:color="auto" w:fill="13426B"/>
          </w:tcPr>
          <w:p w14:paraId="46A6C077" w14:textId="77777777" w:rsidR="007F4CE3" w:rsidRPr="000961F5" w:rsidRDefault="007F4CE3" w:rsidP="008C2824">
            <w:pPr>
              <w:spacing w:after="39"/>
              <w:ind w:left="0"/>
              <w:jc w:val="left"/>
              <w:rPr>
                <w:b/>
                <w:lang w:eastAsia="x-none"/>
              </w:rPr>
            </w:pPr>
            <w:r w:rsidRPr="000961F5">
              <w:rPr>
                <w:b/>
                <w:lang w:eastAsia="x-none"/>
              </w:rPr>
              <w:t>Field Format</w:t>
            </w:r>
          </w:p>
        </w:tc>
        <w:tc>
          <w:tcPr>
            <w:tcW w:w="6237" w:type="dxa"/>
            <w:shd w:val="clear" w:color="auto" w:fill="13426B"/>
          </w:tcPr>
          <w:p w14:paraId="06325F90" w14:textId="77777777" w:rsidR="007F4CE3" w:rsidRPr="000961F5" w:rsidRDefault="007F4CE3" w:rsidP="008C2824">
            <w:pPr>
              <w:spacing w:after="39"/>
              <w:ind w:left="0"/>
              <w:jc w:val="left"/>
              <w:rPr>
                <w:b/>
                <w:lang w:eastAsia="x-none"/>
              </w:rPr>
            </w:pPr>
            <w:r w:rsidRPr="000961F5">
              <w:rPr>
                <w:b/>
                <w:lang w:eastAsia="x-none"/>
              </w:rPr>
              <w:t>Description</w:t>
            </w:r>
          </w:p>
        </w:tc>
      </w:tr>
      <w:tr w:rsidR="007F4CE3" w:rsidRPr="000961F5" w14:paraId="292CC6E8" w14:textId="77777777" w:rsidTr="008C2824">
        <w:tc>
          <w:tcPr>
            <w:tcW w:w="2972" w:type="dxa"/>
          </w:tcPr>
          <w:p w14:paraId="7CEC6CA3" w14:textId="77777777" w:rsidR="007F4CE3" w:rsidRPr="000961F5" w:rsidRDefault="007F4CE3" w:rsidP="008C2824">
            <w:pPr>
              <w:spacing w:after="39"/>
              <w:ind w:left="0"/>
              <w:jc w:val="left"/>
              <w:rPr>
                <w:lang w:eastAsia="x-none"/>
              </w:rPr>
            </w:pPr>
            <w:r w:rsidRPr="000961F5">
              <w:rPr>
                <w:lang w:eastAsia="x-none"/>
              </w:rPr>
              <w:t>Record Type</w:t>
            </w:r>
          </w:p>
        </w:tc>
        <w:tc>
          <w:tcPr>
            <w:tcW w:w="1276" w:type="dxa"/>
          </w:tcPr>
          <w:p w14:paraId="15109CFB" w14:textId="366C11FB" w:rsidR="007F4CE3" w:rsidRPr="000961F5" w:rsidRDefault="007F4CE3" w:rsidP="008C2824">
            <w:pPr>
              <w:spacing w:after="39"/>
              <w:ind w:left="0"/>
              <w:jc w:val="left"/>
              <w:rPr>
                <w:lang w:eastAsia="x-none"/>
              </w:rPr>
            </w:pPr>
            <w:r w:rsidRPr="000961F5">
              <w:rPr>
                <w:lang w:eastAsia="x-none"/>
              </w:rPr>
              <w:t>X(3)</w:t>
            </w:r>
          </w:p>
        </w:tc>
        <w:tc>
          <w:tcPr>
            <w:tcW w:w="6237" w:type="dxa"/>
          </w:tcPr>
          <w:p w14:paraId="39631516" w14:textId="70B6BA17" w:rsidR="007F4CE3" w:rsidRPr="000961F5" w:rsidRDefault="007F4CE3" w:rsidP="000227DC">
            <w:pPr>
              <w:spacing w:after="39"/>
              <w:ind w:left="0"/>
              <w:jc w:val="left"/>
              <w:rPr>
                <w:lang w:eastAsia="x-none"/>
              </w:rPr>
            </w:pPr>
            <w:r w:rsidRPr="000961F5">
              <w:rPr>
                <w:lang w:eastAsia="x-none"/>
              </w:rPr>
              <w:t>Always ‘</w:t>
            </w:r>
            <w:r w:rsidRPr="002B0661">
              <w:rPr>
                <w:b/>
                <w:lang w:eastAsia="x-none"/>
              </w:rPr>
              <w:t>HDR</w:t>
            </w:r>
            <w:r w:rsidRPr="000961F5">
              <w:rPr>
                <w:lang w:eastAsia="x-none"/>
              </w:rPr>
              <w:t>’ for 2nd header record</w:t>
            </w:r>
          </w:p>
        </w:tc>
      </w:tr>
      <w:tr w:rsidR="007F4CE3" w:rsidRPr="000961F5" w14:paraId="05A32CF7" w14:textId="77777777" w:rsidTr="008C2824">
        <w:tc>
          <w:tcPr>
            <w:tcW w:w="2972" w:type="dxa"/>
          </w:tcPr>
          <w:p w14:paraId="35D78AEC" w14:textId="7AD8BF61" w:rsidR="007F4CE3" w:rsidRPr="000961F5" w:rsidRDefault="007F4CE3" w:rsidP="007F4CE3">
            <w:pPr>
              <w:spacing w:after="39"/>
              <w:ind w:left="0"/>
              <w:jc w:val="left"/>
              <w:rPr>
                <w:lang w:eastAsia="x-none"/>
              </w:rPr>
            </w:pPr>
            <w:r w:rsidRPr="000961F5">
              <w:rPr>
                <w:lang w:eastAsia="x-none"/>
              </w:rPr>
              <w:t>System Date</w:t>
            </w:r>
          </w:p>
        </w:tc>
        <w:tc>
          <w:tcPr>
            <w:tcW w:w="1276" w:type="dxa"/>
          </w:tcPr>
          <w:p w14:paraId="28F95501" w14:textId="63CB3991" w:rsidR="007F4CE3" w:rsidRPr="000961F5" w:rsidRDefault="007F4CE3" w:rsidP="007F4CE3">
            <w:pPr>
              <w:spacing w:after="39"/>
              <w:ind w:left="0"/>
              <w:jc w:val="left"/>
              <w:rPr>
                <w:lang w:eastAsia="x-none"/>
              </w:rPr>
            </w:pPr>
            <w:r w:rsidRPr="000961F5">
              <w:rPr>
                <w:lang w:eastAsia="x-none"/>
              </w:rPr>
              <w:t>X(8)</w:t>
            </w:r>
          </w:p>
        </w:tc>
        <w:tc>
          <w:tcPr>
            <w:tcW w:w="6237" w:type="dxa"/>
          </w:tcPr>
          <w:p w14:paraId="003ED5F8" w14:textId="72CDC835" w:rsidR="007F4CE3" w:rsidRPr="000961F5" w:rsidRDefault="007F4CE3" w:rsidP="007F4CE3">
            <w:pPr>
              <w:spacing w:after="39"/>
              <w:ind w:left="0"/>
              <w:jc w:val="left"/>
              <w:rPr>
                <w:lang w:eastAsia="x-none"/>
              </w:rPr>
            </w:pPr>
            <w:r w:rsidRPr="000961F5">
              <w:rPr>
                <w:lang w:eastAsia="x-none"/>
              </w:rPr>
              <w:t>In ‘YYYY-MM-DD’ format</w:t>
            </w:r>
          </w:p>
        </w:tc>
      </w:tr>
      <w:tr w:rsidR="007F4CE3" w:rsidRPr="000961F5" w14:paraId="3E84E747" w14:textId="77777777" w:rsidTr="008C2824">
        <w:tc>
          <w:tcPr>
            <w:tcW w:w="2972" w:type="dxa"/>
          </w:tcPr>
          <w:p w14:paraId="6000B71A" w14:textId="171F6308" w:rsidR="007F4CE3" w:rsidRPr="000961F5" w:rsidRDefault="007F4CE3" w:rsidP="007F4CE3">
            <w:pPr>
              <w:spacing w:after="39"/>
              <w:ind w:left="0"/>
              <w:jc w:val="left"/>
              <w:rPr>
                <w:lang w:eastAsia="x-none"/>
              </w:rPr>
            </w:pPr>
            <w:r w:rsidRPr="000961F5">
              <w:rPr>
                <w:lang w:eastAsia="x-none"/>
              </w:rPr>
              <w:t>Value Date</w:t>
            </w:r>
          </w:p>
        </w:tc>
        <w:tc>
          <w:tcPr>
            <w:tcW w:w="1276" w:type="dxa"/>
          </w:tcPr>
          <w:p w14:paraId="167D5193" w14:textId="5502EC38" w:rsidR="007F4CE3" w:rsidRPr="000961F5" w:rsidRDefault="007F4CE3" w:rsidP="007F4CE3">
            <w:pPr>
              <w:spacing w:after="39"/>
              <w:ind w:left="0"/>
              <w:jc w:val="left"/>
              <w:rPr>
                <w:lang w:eastAsia="x-none"/>
              </w:rPr>
            </w:pPr>
            <w:r w:rsidRPr="000961F5">
              <w:rPr>
                <w:lang w:eastAsia="x-none"/>
              </w:rPr>
              <w:t>X(8)</w:t>
            </w:r>
          </w:p>
        </w:tc>
        <w:tc>
          <w:tcPr>
            <w:tcW w:w="6237" w:type="dxa"/>
          </w:tcPr>
          <w:p w14:paraId="60AF4207" w14:textId="529DB326" w:rsidR="007F4CE3" w:rsidRPr="000961F5" w:rsidRDefault="007F4CE3" w:rsidP="007F4CE3">
            <w:pPr>
              <w:spacing w:after="39"/>
              <w:ind w:left="0"/>
              <w:jc w:val="left"/>
              <w:rPr>
                <w:lang w:eastAsia="x-none"/>
              </w:rPr>
            </w:pPr>
            <w:r w:rsidRPr="000961F5">
              <w:rPr>
                <w:lang w:eastAsia="x-none"/>
              </w:rPr>
              <w:t>In ‘YYYY-MM-DD’ format</w:t>
            </w:r>
          </w:p>
        </w:tc>
      </w:tr>
      <w:tr w:rsidR="007F4CE3" w:rsidRPr="000961F5" w14:paraId="5AEFFB3D" w14:textId="77777777" w:rsidTr="008C2824">
        <w:tc>
          <w:tcPr>
            <w:tcW w:w="2972" w:type="dxa"/>
          </w:tcPr>
          <w:p w14:paraId="3C83B320" w14:textId="77777777" w:rsidR="007F4CE3" w:rsidRPr="000961F5" w:rsidRDefault="007F4CE3" w:rsidP="008C2824">
            <w:pPr>
              <w:spacing w:after="39"/>
              <w:ind w:left="0"/>
              <w:jc w:val="left"/>
              <w:rPr>
                <w:lang w:eastAsia="x-none"/>
              </w:rPr>
            </w:pPr>
            <w:r w:rsidRPr="000961F5">
              <w:rPr>
                <w:lang w:eastAsia="x-none"/>
              </w:rPr>
              <w:t>Filler</w:t>
            </w:r>
          </w:p>
        </w:tc>
        <w:tc>
          <w:tcPr>
            <w:tcW w:w="1276" w:type="dxa"/>
          </w:tcPr>
          <w:p w14:paraId="237BA02E" w14:textId="5236EE5F" w:rsidR="007F4CE3" w:rsidRPr="000961F5" w:rsidRDefault="007F4CE3" w:rsidP="008C2824">
            <w:pPr>
              <w:spacing w:after="39"/>
              <w:ind w:left="0"/>
              <w:jc w:val="left"/>
              <w:rPr>
                <w:lang w:eastAsia="x-none"/>
              </w:rPr>
            </w:pPr>
            <w:r w:rsidRPr="000961F5">
              <w:rPr>
                <w:lang w:eastAsia="x-none"/>
              </w:rPr>
              <w:t>X(65)</w:t>
            </w:r>
          </w:p>
        </w:tc>
        <w:tc>
          <w:tcPr>
            <w:tcW w:w="6237" w:type="dxa"/>
          </w:tcPr>
          <w:p w14:paraId="58BCB81C" w14:textId="53AACA96" w:rsidR="007F4CE3" w:rsidRPr="000961F5" w:rsidRDefault="000227DC" w:rsidP="008C2824">
            <w:pPr>
              <w:spacing w:after="39"/>
              <w:ind w:left="0"/>
              <w:jc w:val="left"/>
              <w:rPr>
                <w:lang w:eastAsia="x-none"/>
              </w:rPr>
            </w:pPr>
            <w:r w:rsidRPr="000961F5">
              <w:rPr>
                <w:lang w:eastAsia="x-none"/>
              </w:rPr>
              <w:t>Always SPACE</w:t>
            </w:r>
          </w:p>
        </w:tc>
      </w:tr>
    </w:tbl>
    <w:p w14:paraId="4BA53EA5" w14:textId="7E88D728" w:rsidR="007F4CE3" w:rsidRPr="000961F5" w:rsidRDefault="007F4CE3" w:rsidP="00BE7488">
      <w:pPr>
        <w:ind w:left="0"/>
        <w:rPr>
          <w:b/>
          <w:lang w:eastAsia="x-none"/>
        </w:rPr>
      </w:pPr>
    </w:p>
    <w:p w14:paraId="557F2943" w14:textId="7AEF0CA5" w:rsidR="00BE7488" w:rsidRPr="000961F5" w:rsidRDefault="00BE7488" w:rsidP="00BE7488">
      <w:pPr>
        <w:ind w:left="0"/>
        <w:rPr>
          <w:b/>
          <w:lang w:eastAsia="x-none"/>
        </w:rPr>
      </w:pPr>
      <w:r w:rsidRPr="000961F5">
        <w:rPr>
          <w:b/>
          <w:lang w:eastAsia="x-none"/>
        </w:rPr>
        <w:t>Detailed record:</w:t>
      </w:r>
    </w:p>
    <w:tbl>
      <w:tblPr>
        <w:tblStyle w:val="TableGrid"/>
        <w:tblW w:w="10485" w:type="dxa"/>
        <w:tblLook w:val="04A0" w:firstRow="1" w:lastRow="0" w:firstColumn="1" w:lastColumn="0" w:noHBand="0" w:noVBand="1"/>
      </w:tblPr>
      <w:tblGrid>
        <w:gridCol w:w="2972"/>
        <w:gridCol w:w="1276"/>
        <w:gridCol w:w="6237"/>
      </w:tblGrid>
      <w:tr w:rsidR="00BE7488" w:rsidRPr="000961F5" w14:paraId="129DF935" w14:textId="77777777" w:rsidTr="008C2824">
        <w:tc>
          <w:tcPr>
            <w:tcW w:w="2972" w:type="dxa"/>
            <w:shd w:val="clear" w:color="auto" w:fill="13426B"/>
          </w:tcPr>
          <w:p w14:paraId="0A5ED4DF" w14:textId="77777777" w:rsidR="00BE7488" w:rsidRPr="000961F5" w:rsidRDefault="00BE7488" w:rsidP="008C2824">
            <w:pPr>
              <w:spacing w:after="39"/>
              <w:ind w:left="0"/>
              <w:jc w:val="left"/>
              <w:rPr>
                <w:b/>
                <w:lang w:eastAsia="x-none"/>
              </w:rPr>
            </w:pPr>
            <w:r w:rsidRPr="000961F5">
              <w:rPr>
                <w:b/>
                <w:lang w:eastAsia="x-none"/>
              </w:rPr>
              <w:t>Field Name</w:t>
            </w:r>
          </w:p>
        </w:tc>
        <w:tc>
          <w:tcPr>
            <w:tcW w:w="1276" w:type="dxa"/>
            <w:shd w:val="clear" w:color="auto" w:fill="13426B"/>
          </w:tcPr>
          <w:p w14:paraId="73192735" w14:textId="77777777" w:rsidR="00BE7488" w:rsidRPr="000961F5" w:rsidRDefault="00BE7488" w:rsidP="008C2824">
            <w:pPr>
              <w:spacing w:after="39"/>
              <w:ind w:left="0"/>
              <w:jc w:val="left"/>
              <w:rPr>
                <w:b/>
                <w:lang w:eastAsia="x-none"/>
              </w:rPr>
            </w:pPr>
            <w:r w:rsidRPr="000961F5">
              <w:rPr>
                <w:b/>
                <w:lang w:eastAsia="x-none"/>
              </w:rPr>
              <w:t>Field Format</w:t>
            </w:r>
          </w:p>
        </w:tc>
        <w:tc>
          <w:tcPr>
            <w:tcW w:w="6237" w:type="dxa"/>
            <w:shd w:val="clear" w:color="auto" w:fill="13426B"/>
          </w:tcPr>
          <w:p w14:paraId="2701FEF0" w14:textId="77777777" w:rsidR="00BE7488" w:rsidRPr="000961F5" w:rsidRDefault="00BE7488" w:rsidP="008C2824">
            <w:pPr>
              <w:spacing w:after="39"/>
              <w:ind w:left="0"/>
              <w:jc w:val="left"/>
              <w:rPr>
                <w:b/>
                <w:lang w:eastAsia="x-none"/>
              </w:rPr>
            </w:pPr>
            <w:r w:rsidRPr="000961F5">
              <w:rPr>
                <w:b/>
                <w:lang w:eastAsia="x-none"/>
              </w:rPr>
              <w:t>Description</w:t>
            </w:r>
          </w:p>
        </w:tc>
      </w:tr>
      <w:tr w:rsidR="00BE7488" w:rsidRPr="000961F5" w14:paraId="2CFA178E" w14:textId="77777777" w:rsidTr="008C2824">
        <w:tc>
          <w:tcPr>
            <w:tcW w:w="2972" w:type="dxa"/>
            <w:vAlign w:val="bottom"/>
          </w:tcPr>
          <w:p w14:paraId="516E2CB0" w14:textId="45A1C93E" w:rsidR="00BE7488" w:rsidRPr="000961F5" w:rsidRDefault="007F4CE3" w:rsidP="008C2824">
            <w:pPr>
              <w:spacing w:after="39"/>
              <w:ind w:left="0"/>
              <w:jc w:val="left"/>
              <w:rPr>
                <w:lang w:eastAsia="x-none"/>
              </w:rPr>
            </w:pPr>
            <w:r w:rsidRPr="000961F5">
              <w:rPr>
                <w:color w:val="000000"/>
              </w:rPr>
              <w:t>Record Type</w:t>
            </w:r>
          </w:p>
        </w:tc>
        <w:tc>
          <w:tcPr>
            <w:tcW w:w="1276" w:type="dxa"/>
            <w:vAlign w:val="bottom"/>
          </w:tcPr>
          <w:p w14:paraId="0AB52BE4" w14:textId="06875544" w:rsidR="00BE7488" w:rsidRPr="000961F5" w:rsidRDefault="007F4CE3" w:rsidP="008C2824">
            <w:pPr>
              <w:spacing w:after="39"/>
              <w:ind w:left="0"/>
              <w:jc w:val="left"/>
              <w:rPr>
                <w:lang w:eastAsia="x-none"/>
              </w:rPr>
            </w:pPr>
            <w:r w:rsidRPr="000961F5">
              <w:rPr>
                <w:color w:val="000000"/>
              </w:rPr>
              <w:t>X(3)</w:t>
            </w:r>
          </w:p>
        </w:tc>
        <w:tc>
          <w:tcPr>
            <w:tcW w:w="6237" w:type="dxa"/>
          </w:tcPr>
          <w:p w14:paraId="75BC80EB" w14:textId="77777777" w:rsidR="007F4CE3" w:rsidRPr="000961F5" w:rsidRDefault="007F4CE3" w:rsidP="007F4CE3">
            <w:pPr>
              <w:spacing w:after="39"/>
              <w:ind w:left="0"/>
              <w:jc w:val="left"/>
              <w:rPr>
                <w:lang w:val="en-US" w:eastAsia="zh-TW"/>
              </w:rPr>
            </w:pPr>
            <w:r w:rsidRPr="000961F5">
              <w:rPr>
                <w:lang w:val="en-US" w:eastAsia="zh-TW"/>
              </w:rPr>
              <w:t>‘DBA’ – Bank Information Detail Record</w:t>
            </w:r>
          </w:p>
          <w:p w14:paraId="5BAAC0A3" w14:textId="77777777" w:rsidR="007F4CE3" w:rsidRPr="000961F5" w:rsidRDefault="007F4CE3" w:rsidP="007F4CE3">
            <w:pPr>
              <w:spacing w:after="39"/>
              <w:ind w:left="0"/>
              <w:jc w:val="left"/>
              <w:rPr>
                <w:lang w:val="en-US" w:eastAsia="zh-TW"/>
              </w:rPr>
            </w:pPr>
            <w:r w:rsidRPr="000961F5">
              <w:rPr>
                <w:lang w:val="en-US" w:eastAsia="zh-TW"/>
              </w:rPr>
              <w:t>‘DBR’ –Branch Information Detail Record</w:t>
            </w:r>
          </w:p>
          <w:p w14:paraId="40AD246D" w14:textId="77777777" w:rsidR="007F4CE3" w:rsidRPr="000961F5" w:rsidRDefault="007F4CE3" w:rsidP="007F4CE3">
            <w:pPr>
              <w:spacing w:after="39"/>
              <w:ind w:left="0"/>
              <w:jc w:val="left"/>
              <w:rPr>
                <w:lang w:val="en-US" w:eastAsia="zh-TW"/>
              </w:rPr>
            </w:pPr>
            <w:r w:rsidRPr="000961F5">
              <w:rPr>
                <w:lang w:val="en-US" w:eastAsia="zh-TW"/>
              </w:rPr>
              <w:t>‘DPT’ – Not used in CCASS</w:t>
            </w:r>
          </w:p>
          <w:p w14:paraId="63617609" w14:textId="19FB81A5" w:rsidR="00BE7488" w:rsidRPr="000961F5" w:rsidRDefault="007F4CE3" w:rsidP="000227DC">
            <w:pPr>
              <w:spacing w:after="0"/>
              <w:ind w:left="0"/>
              <w:rPr>
                <w:lang w:val="en-US" w:eastAsia="zh-TW"/>
              </w:rPr>
            </w:pPr>
            <w:r w:rsidRPr="000961F5">
              <w:rPr>
                <w:lang w:val="en-US" w:eastAsia="zh-TW"/>
              </w:rPr>
              <w:t>‘DBI’ –Not used in CCASS</w:t>
            </w:r>
          </w:p>
        </w:tc>
      </w:tr>
      <w:tr w:rsidR="007F4CE3" w:rsidRPr="000961F5" w14:paraId="1AE45B68" w14:textId="77777777" w:rsidTr="000E5F5F">
        <w:trPr>
          <w:trHeight w:val="283"/>
        </w:trPr>
        <w:tc>
          <w:tcPr>
            <w:tcW w:w="10485" w:type="dxa"/>
            <w:gridSpan w:val="3"/>
            <w:vAlign w:val="bottom"/>
          </w:tcPr>
          <w:p w14:paraId="0C830F08" w14:textId="06D4915A" w:rsidR="007F4CE3" w:rsidRPr="000961F5" w:rsidRDefault="007F4CE3" w:rsidP="007F4CE3">
            <w:pPr>
              <w:spacing w:after="39"/>
              <w:ind w:left="0"/>
              <w:jc w:val="left"/>
              <w:rPr>
                <w:b/>
                <w:color w:val="000000"/>
                <w:u w:val="single"/>
              </w:rPr>
            </w:pPr>
            <w:r w:rsidRPr="000961F5">
              <w:rPr>
                <w:b/>
                <w:color w:val="000000"/>
                <w:u w:val="single"/>
              </w:rPr>
              <w:t>Bank Information Detail Record (DBA)</w:t>
            </w:r>
          </w:p>
        </w:tc>
      </w:tr>
      <w:tr w:rsidR="007F4CE3" w:rsidRPr="000961F5" w14:paraId="5EC609E0" w14:textId="77777777" w:rsidTr="008C2824">
        <w:tc>
          <w:tcPr>
            <w:tcW w:w="2972" w:type="dxa"/>
            <w:vAlign w:val="bottom"/>
          </w:tcPr>
          <w:p w14:paraId="63D18583" w14:textId="1EE9F070" w:rsidR="007F4CE3" w:rsidRPr="000961F5" w:rsidRDefault="007F4CE3" w:rsidP="008C2824">
            <w:pPr>
              <w:spacing w:after="39"/>
              <w:ind w:left="0"/>
              <w:jc w:val="left"/>
              <w:rPr>
                <w:color w:val="000000"/>
              </w:rPr>
            </w:pPr>
            <w:r w:rsidRPr="000961F5">
              <w:rPr>
                <w:color w:val="000000"/>
              </w:rPr>
              <w:t>Sequence Number</w:t>
            </w:r>
          </w:p>
        </w:tc>
        <w:tc>
          <w:tcPr>
            <w:tcW w:w="1276" w:type="dxa"/>
            <w:vAlign w:val="bottom"/>
          </w:tcPr>
          <w:p w14:paraId="77FBE8D3" w14:textId="60A955A8" w:rsidR="007F4CE3" w:rsidRPr="000961F5" w:rsidRDefault="000227DC" w:rsidP="008C2824">
            <w:pPr>
              <w:spacing w:after="39"/>
              <w:ind w:left="0"/>
              <w:jc w:val="left"/>
              <w:rPr>
                <w:color w:val="000000"/>
              </w:rPr>
            </w:pPr>
            <w:r w:rsidRPr="000961F5">
              <w:rPr>
                <w:color w:val="000000"/>
              </w:rPr>
              <w:t>9</w:t>
            </w:r>
            <w:r w:rsidR="007F4CE3" w:rsidRPr="000961F5">
              <w:rPr>
                <w:color w:val="000000"/>
              </w:rPr>
              <w:t>(5)</w:t>
            </w:r>
          </w:p>
        </w:tc>
        <w:tc>
          <w:tcPr>
            <w:tcW w:w="6237" w:type="dxa"/>
          </w:tcPr>
          <w:p w14:paraId="161FD89F" w14:textId="5B47E925" w:rsidR="007F4CE3" w:rsidRPr="000961F5" w:rsidRDefault="000227DC" w:rsidP="008C2824">
            <w:pPr>
              <w:spacing w:after="0"/>
              <w:ind w:left="0"/>
              <w:rPr>
                <w:lang w:val="en-US" w:eastAsia="zh-TW"/>
              </w:rPr>
            </w:pPr>
            <w:r w:rsidRPr="000961F5">
              <w:rPr>
                <w:lang w:val="en-US" w:eastAsia="zh-TW"/>
              </w:rPr>
              <w:t>Right justify with leading ZERO</w:t>
            </w:r>
          </w:p>
        </w:tc>
      </w:tr>
      <w:tr w:rsidR="007F4CE3" w:rsidRPr="000961F5" w14:paraId="7F9A0177" w14:textId="77777777" w:rsidTr="008C2824">
        <w:tc>
          <w:tcPr>
            <w:tcW w:w="2972" w:type="dxa"/>
            <w:vAlign w:val="bottom"/>
          </w:tcPr>
          <w:p w14:paraId="7EDDDEFB" w14:textId="56E4EA2D" w:rsidR="007F4CE3" w:rsidRPr="000961F5" w:rsidRDefault="007F4CE3" w:rsidP="008C2824">
            <w:pPr>
              <w:spacing w:after="39"/>
              <w:ind w:left="0"/>
              <w:jc w:val="left"/>
              <w:rPr>
                <w:color w:val="000000"/>
              </w:rPr>
            </w:pPr>
            <w:r w:rsidRPr="000961F5">
              <w:rPr>
                <w:color w:val="000000"/>
              </w:rPr>
              <w:t>Bank HKAB Code</w:t>
            </w:r>
          </w:p>
        </w:tc>
        <w:tc>
          <w:tcPr>
            <w:tcW w:w="1276" w:type="dxa"/>
            <w:vAlign w:val="bottom"/>
          </w:tcPr>
          <w:p w14:paraId="20C03500" w14:textId="304D51B3" w:rsidR="007F4CE3" w:rsidRPr="000961F5" w:rsidRDefault="007F4CE3" w:rsidP="008C2824">
            <w:pPr>
              <w:spacing w:after="39"/>
              <w:ind w:left="0"/>
              <w:jc w:val="left"/>
              <w:rPr>
                <w:color w:val="000000"/>
              </w:rPr>
            </w:pPr>
            <w:r w:rsidRPr="000961F5">
              <w:rPr>
                <w:color w:val="000000"/>
              </w:rPr>
              <w:t>X(3)</w:t>
            </w:r>
          </w:p>
        </w:tc>
        <w:tc>
          <w:tcPr>
            <w:tcW w:w="6237" w:type="dxa"/>
          </w:tcPr>
          <w:p w14:paraId="08BE178C" w14:textId="77777777" w:rsidR="007F4CE3" w:rsidRPr="000961F5" w:rsidRDefault="007F4CE3" w:rsidP="008C2824">
            <w:pPr>
              <w:spacing w:after="0"/>
              <w:ind w:left="0"/>
              <w:rPr>
                <w:lang w:val="en-US" w:eastAsia="zh-TW"/>
              </w:rPr>
            </w:pPr>
          </w:p>
        </w:tc>
      </w:tr>
      <w:tr w:rsidR="007F4CE3" w:rsidRPr="000961F5" w14:paraId="0793A04D" w14:textId="77777777" w:rsidTr="008C2824">
        <w:tc>
          <w:tcPr>
            <w:tcW w:w="2972" w:type="dxa"/>
            <w:vAlign w:val="bottom"/>
          </w:tcPr>
          <w:p w14:paraId="06522172" w14:textId="777AA075" w:rsidR="007F4CE3" w:rsidRPr="000961F5" w:rsidRDefault="007F4CE3" w:rsidP="008C2824">
            <w:pPr>
              <w:spacing w:after="39"/>
              <w:ind w:left="0"/>
              <w:jc w:val="left"/>
              <w:rPr>
                <w:color w:val="000000"/>
              </w:rPr>
            </w:pPr>
            <w:r w:rsidRPr="000961F5">
              <w:rPr>
                <w:color w:val="000000"/>
              </w:rPr>
              <w:t>Bank Full Name</w:t>
            </w:r>
          </w:p>
        </w:tc>
        <w:tc>
          <w:tcPr>
            <w:tcW w:w="1276" w:type="dxa"/>
            <w:vAlign w:val="bottom"/>
          </w:tcPr>
          <w:p w14:paraId="17D9C90A" w14:textId="4CDFA3E6" w:rsidR="007F4CE3" w:rsidRPr="000961F5" w:rsidRDefault="007F4CE3" w:rsidP="008C2824">
            <w:pPr>
              <w:spacing w:after="39"/>
              <w:ind w:left="0"/>
              <w:jc w:val="left"/>
              <w:rPr>
                <w:color w:val="000000"/>
              </w:rPr>
            </w:pPr>
            <w:r w:rsidRPr="000961F5">
              <w:rPr>
                <w:color w:val="000000"/>
              </w:rPr>
              <w:t>X(45)</w:t>
            </w:r>
          </w:p>
        </w:tc>
        <w:tc>
          <w:tcPr>
            <w:tcW w:w="6237" w:type="dxa"/>
          </w:tcPr>
          <w:p w14:paraId="19024812" w14:textId="77777777" w:rsidR="007F4CE3" w:rsidRPr="000961F5" w:rsidRDefault="007F4CE3" w:rsidP="008C2824">
            <w:pPr>
              <w:spacing w:after="0"/>
              <w:ind w:left="0"/>
              <w:rPr>
                <w:lang w:val="en-US" w:eastAsia="zh-TW"/>
              </w:rPr>
            </w:pPr>
          </w:p>
        </w:tc>
      </w:tr>
      <w:tr w:rsidR="007F4CE3" w:rsidRPr="000961F5" w14:paraId="4310E3FB" w14:textId="77777777" w:rsidTr="008C2824">
        <w:tc>
          <w:tcPr>
            <w:tcW w:w="2972" w:type="dxa"/>
            <w:vAlign w:val="bottom"/>
          </w:tcPr>
          <w:p w14:paraId="6EC37E6F" w14:textId="7B7637B7" w:rsidR="007F4CE3" w:rsidRPr="000961F5" w:rsidRDefault="007F4CE3" w:rsidP="008C2824">
            <w:pPr>
              <w:spacing w:after="39"/>
              <w:ind w:left="0"/>
              <w:jc w:val="left"/>
              <w:rPr>
                <w:color w:val="000000"/>
              </w:rPr>
            </w:pPr>
            <w:r w:rsidRPr="000961F5">
              <w:rPr>
                <w:color w:val="000000"/>
              </w:rPr>
              <w:t>Bank Short Name</w:t>
            </w:r>
          </w:p>
        </w:tc>
        <w:tc>
          <w:tcPr>
            <w:tcW w:w="1276" w:type="dxa"/>
            <w:vAlign w:val="bottom"/>
          </w:tcPr>
          <w:p w14:paraId="5CD6568B" w14:textId="3521FED9" w:rsidR="007F4CE3" w:rsidRPr="000961F5" w:rsidRDefault="007F4CE3" w:rsidP="008C2824">
            <w:pPr>
              <w:spacing w:after="39"/>
              <w:ind w:left="0"/>
              <w:jc w:val="left"/>
              <w:rPr>
                <w:color w:val="000000"/>
              </w:rPr>
            </w:pPr>
            <w:r w:rsidRPr="000961F5">
              <w:rPr>
                <w:color w:val="000000"/>
              </w:rPr>
              <w:t>X(25)</w:t>
            </w:r>
          </w:p>
        </w:tc>
        <w:tc>
          <w:tcPr>
            <w:tcW w:w="6237" w:type="dxa"/>
          </w:tcPr>
          <w:p w14:paraId="25C2F3D4" w14:textId="77777777" w:rsidR="007F4CE3" w:rsidRPr="000961F5" w:rsidRDefault="007F4CE3" w:rsidP="008C2824">
            <w:pPr>
              <w:spacing w:after="0"/>
              <w:ind w:left="0"/>
              <w:rPr>
                <w:lang w:val="en-US" w:eastAsia="zh-TW"/>
              </w:rPr>
            </w:pPr>
          </w:p>
        </w:tc>
      </w:tr>
      <w:tr w:rsidR="007F4CE3" w:rsidRPr="000961F5" w14:paraId="6E64A015" w14:textId="77777777" w:rsidTr="008C2824">
        <w:tc>
          <w:tcPr>
            <w:tcW w:w="2972" w:type="dxa"/>
            <w:vAlign w:val="bottom"/>
          </w:tcPr>
          <w:p w14:paraId="7838EFEF" w14:textId="082F56D7" w:rsidR="007F4CE3" w:rsidRPr="000961F5" w:rsidRDefault="007F4CE3" w:rsidP="008C2824">
            <w:pPr>
              <w:spacing w:after="39"/>
              <w:ind w:left="0"/>
              <w:jc w:val="left"/>
              <w:rPr>
                <w:color w:val="000000"/>
              </w:rPr>
            </w:pPr>
            <w:r w:rsidRPr="000961F5">
              <w:rPr>
                <w:color w:val="000000"/>
              </w:rPr>
              <w:t>Filler</w:t>
            </w:r>
          </w:p>
        </w:tc>
        <w:tc>
          <w:tcPr>
            <w:tcW w:w="1276" w:type="dxa"/>
            <w:vAlign w:val="bottom"/>
          </w:tcPr>
          <w:p w14:paraId="3B59A214" w14:textId="1BA9B197" w:rsidR="007F4CE3" w:rsidRPr="000961F5" w:rsidRDefault="007F4CE3" w:rsidP="008C2824">
            <w:pPr>
              <w:spacing w:after="39"/>
              <w:ind w:left="0"/>
              <w:jc w:val="left"/>
              <w:rPr>
                <w:color w:val="000000"/>
              </w:rPr>
            </w:pPr>
            <w:r w:rsidRPr="000961F5">
              <w:rPr>
                <w:color w:val="000000"/>
              </w:rPr>
              <w:t>X(3)</w:t>
            </w:r>
          </w:p>
        </w:tc>
        <w:tc>
          <w:tcPr>
            <w:tcW w:w="6237" w:type="dxa"/>
          </w:tcPr>
          <w:p w14:paraId="78ABB5A6" w14:textId="4AD9F222" w:rsidR="007F4CE3" w:rsidRPr="000961F5" w:rsidRDefault="00984D49" w:rsidP="008C2824">
            <w:pPr>
              <w:spacing w:after="0"/>
              <w:ind w:left="0"/>
              <w:rPr>
                <w:lang w:val="en-US" w:eastAsia="zh-TW"/>
              </w:rPr>
            </w:pPr>
            <w:r w:rsidRPr="000961F5">
              <w:rPr>
                <w:lang w:val="en-US" w:eastAsia="zh-TW"/>
              </w:rPr>
              <w:t>Always SPACE</w:t>
            </w:r>
          </w:p>
        </w:tc>
      </w:tr>
      <w:tr w:rsidR="00781D00" w:rsidRPr="000961F5" w14:paraId="6A43DCDF" w14:textId="77777777" w:rsidTr="00B66D45">
        <w:trPr>
          <w:trHeight w:val="227"/>
        </w:trPr>
        <w:tc>
          <w:tcPr>
            <w:tcW w:w="10485" w:type="dxa"/>
            <w:gridSpan w:val="3"/>
            <w:vAlign w:val="bottom"/>
          </w:tcPr>
          <w:p w14:paraId="524633F3" w14:textId="365878C7" w:rsidR="00781D00" w:rsidRPr="000961F5" w:rsidRDefault="00781D00" w:rsidP="00781D00">
            <w:pPr>
              <w:spacing w:after="0"/>
              <w:ind w:left="0"/>
              <w:rPr>
                <w:u w:val="single"/>
                <w:lang w:val="en-US" w:eastAsia="zh-TW"/>
              </w:rPr>
            </w:pPr>
            <w:r w:rsidRPr="000961F5">
              <w:rPr>
                <w:b/>
                <w:color w:val="000000"/>
                <w:u w:val="single"/>
              </w:rPr>
              <w:t>Branch Information Detail Record (DBR)</w:t>
            </w:r>
          </w:p>
        </w:tc>
      </w:tr>
      <w:tr w:rsidR="00B66D45" w:rsidRPr="000961F5" w14:paraId="4E5EE4F8" w14:textId="77777777" w:rsidTr="008C2824">
        <w:tc>
          <w:tcPr>
            <w:tcW w:w="2972" w:type="dxa"/>
            <w:vAlign w:val="bottom"/>
          </w:tcPr>
          <w:p w14:paraId="6B8C7894" w14:textId="1BC56F6C" w:rsidR="00B66D45" w:rsidRPr="000961F5" w:rsidRDefault="00B66D45" w:rsidP="00B66D45">
            <w:pPr>
              <w:spacing w:after="39"/>
              <w:ind w:left="0"/>
              <w:jc w:val="left"/>
              <w:rPr>
                <w:color w:val="000000"/>
              </w:rPr>
            </w:pPr>
            <w:r w:rsidRPr="000961F5">
              <w:rPr>
                <w:color w:val="000000"/>
              </w:rPr>
              <w:t>Sequence Number</w:t>
            </w:r>
          </w:p>
        </w:tc>
        <w:tc>
          <w:tcPr>
            <w:tcW w:w="1276" w:type="dxa"/>
            <w:vAlign w:val="bottom"/>
          </w:tcPr>
          <w:p w14:paraId="06FAABAC" w14:textId="70C8057B" w:rsidR="00B66D45" w:rsidRPr="000961F5" w:rsidRDefault="000227DC" w:rsidP="00B66D45">
            <w:pPr>
              <w:spacing w:after="39"/>
              <w:ind w:left="0"/>
              <w:jc w:val="left"/>
              <w:rPr>
                <w:color w:val="000000"/>
              </w:rPr>
            </w:pPr>
            <w:r w:rsidRPr="000961F5">
              <w:rPr>
                <w:color w:val="000000"/>
              </w:rPr>
              <w:t>9</w:t>
            </w:r>
            <w:r w:rsidR="00B66D45" w:rsidRPr="000961F5">
              <w:rPr>
                <w:color w:val="000000"/>
              </w:rPr>
              <w:t>(5)</w:t>
            </w:r>
          </w:p>
        </w:tc>
        <w:tc>
          <w:tcPr>
            <w:tcW w:w="6237" w:type="dxa"/>
          </w:tcPr>
          <w:p w14:paraId="59989A28" w14:textId="4487461B" w:rsidR="00B66D45" w:rsidRPr="000961F5" w:rsidRDefault="00984D49" w:rsidP="00B66D45">
            <w:pPr>
              <w:spacing w:after="0"/>
              <w:ind w:left="0"/>
              <w:rPr>
                <w:lang w:val="en-US" w:eastAsia="zh-TW"/>
              </w:rPr>
            </w:pPr>
            <w:r w:rsidRPr="000961F5">
              <w:rPr>
                <w:lang w:val="en-US" w:eastAsia="zh-TW"/>
              </w:rPr>
              <w:t>Right justify with leading ZERO</w:t>
            </w:r>
          </w:p>
        </w:tc>
      </w:tr>
      <w:tr w:rsidR="00B66D45" w:rsidRPr="000961F5" w14:paraId="2AE15DCC" w14:textId="77777777" w:rsidTr="008C2824">
        <w:tc>
          <w:tcPr>
            <w:tcW w:w="2972" w:type="dxa"/>
            <w:vAlign w:val="bottom"/>
          </w:tcPr>
          <w:p w14:paraId="00001396" w14:textId="2422EB02" w:rsidR="00B66D45" w:rsidRPr="000961F5" w:rsidRDefault="00B66D45" w:rsidP="00B66D45">
            <w:pPr>
              <w:spacing w:after="39"/>
              <w:ind w:left="0"/>
              <w:jc w:val="left"/>
              <w:rPr>
                <w:color w:val="000000"/>
              </w:rPr>
            </w:pPr>
            <w:r w:rsidRPr="000961F5">
              <w:rPr>
                <w:color w:val="000000"/>
              </w:rPr>
              <w:t>Bank HKAB Code</w:t>
            </w:r>
          </w:p>
        </w:tc>
        <w:tc>
          <w:tcPr>
            <w:tcW w:w="1276" w:type="dxa"/>
            <w:vAlign w:val="bottom"/>
          </w:tcPr>
          <w:p w14:paraId="1DFC059C" w14:textId="6A9E8411" w:rsidR="00B66D45" w:rsidRPr="000961F5" w:rsidRDefault="00B66D45" w:rsidP="00B66D45">
            <w:pPr>
              <w:spacing w:after="39"/>
              <w:ind w:left="0"/>
              <w:jc w:val="left"/>
              <w:rPr>
                <w:color w:val="000000"/>
              </w:rPr>
            </w:pPr>
            <w:r w:rsidRPr="000961F5">
              <w:rPr>
                <w:color w:val="000000"/>
              </w:rPr>
              <w:t>X(3)</w:t>
            </w:r>
          </w:p>
        </w:tc>
        <w:tc>
          <w:tcPr>
            <w:tcW w:w="6237" w:type="dxa"/>
          </w:tcPr>
          <w:p w14:paraId="686FFA47" w14:textId="77777777" w:rsidR="00B66D45" w:rsidRPr="000961F5" w:rsidRDefault="00B66D45" w:rsidP="00B66D45">
            <w:pPr>
              <w:spacing w:after="0"/>
              <w:ind w:left="0"/>
              <w:rPr>
                <w:lang w:val="en-US" w:eastAsia="zh-TW"/>
              </w:rPr>
            </w:pPr>
          </w:p>
        </w:tc>
      </w:tr>
      <w:tr w:rsidR="00B66D45" w:rsidRPr="000961F5" w14:paraId="65846CB8" w14:textId="77777777" w:rsidTr="008C2824">
        <w:tc>
          <w:tcPr>
            <w:tcW w:w="2972" w:type="dxa"/>
            <w:vAlign w:val="bottom"/>
          </w:tcPr>
          <w:p w14:paraId="3D6995C2" w14:textId="66288865" w:rsidR="00B66D45" w:rsidRPr="000961F5" w:rsidRDefault="00B66D45" w:rsidP="00B66D45">
            <w:pPr>
              <w:spacing w:after="39"/>
              <w:ind w:left="0"/>
              <w:jc w:val="left"/>
              <w:rPr>
                <w:lang w:eastAsia="x-none"/>
              </w:rPr>
            </w:pPr>
            <w:r w:rsidRPr="000961F5">
              <w:rPr>
                <w:color w:val="000000"/>
              </w:rPr>
              <w:t>Bank Branch Code</w:t>
            </w:r>
          </w:p>
        </w:tc>
        <w:tc>
          <w:tcPr>
            <w:tcW w:w="1276" w:type="dxa"/>
            <w:vAlign w:val="bottom"/>
          </w:tcPr>
          <w:p w14:paraId="16A30E84" w14:textId="402D5D34" w:rsidR="00B66D45" w:rsidRPr="000961F5" w:rsidRDefault="00B66D45" w:rsidP="00B66D45">
            <w:pPr>
              <w:spacing w:after="39"/>
              <w:ind w:left="0"/>
              <w:jc w:val="left"/>
              <w:rPr>
                <w:lang w:eastAsia="x-none"/>
              </w:rPr>
            </w:pPr>
            <w:r w:rsidRPr="000961F5">
              <w:rPr>
                <w:color w:val="000000"/>
              </w:rPr>
              <w:t>X(3)</w:t>
            </w:r>
          </w:p>
        </w:tc>
        <w:tc>
          <w:tcPr>
            <w:tcW w:w="6237" w:type="dxa"/>
          </w:tcPr>
          <w:p w14:paraId="0870AC08" w14:textId="30BCAADA" w:rsidR="00B66D45" w:rsidRPr="000961F5" w:rsidRDefault="00B66D45" w:rsidP="00B66D45">
            <w:pPr>
              <w:spacing w:after="39"/>
              <w:ind w:left="0"/>
              <w:jc w:val="left"/>
              <w:rPr>
                <w:lang w:eastAsia="x-none"/>
              </w:rPr>
            </w:pPr>
          </w:p>
        </w:tc>
      </w:tr>
      <w:tr w:rsidR="00B66D45" w:rsidRPr="000961F5" w14:paraId="58E712D2" w14:textId="77777777" w:rsidTr="008C2824">
        <w:tc>
          <w:tcPr>
            <w:tcW w:w="2972" w:type="dxa"/>
            <w:vAlign w:val="bottom"/>
          </w:tcPr>
          <w:p w14:paraId="244BC96E" w14:textId="47F1544E" w:rsidR="00B66D45" w:rsidRPr="000961F5" w:rsidRDefault="00B66D45" w:rsidP="00B66D45">
            <w:pPr>
              <w:spacing w:after="39"/>
              <w:ind w:left="0"/>
              <w:jc w:val="left"/>
              <w:rPr>
                <w:lang w:eastAsia="x-none"/>
              </w:rPr>
            </w:pPr>
            <w:r w:rsidRPr="000961F5">
              <w:rPr>
                <w:color w:val="000000"/>
              </w:rPr>
              <w:t>Bank Branch Name</w:t>
            </w:r>
          </w:p>
        </w:tc>
        <w:tc>
          <w:tcPr>
            <w:tcW w:w="1276" w:type="dxa"/>
            <w:vAlign w:val="bottom"/>
          </w:tcPr>
          <w:p w14:paraId="0A7B3ABC" w14:textId="28FF66EE" w:rsidR="00B66D45" w:rsidRPr="000961F5" w:rsidRDefault="00B66D45" w:rsidP="00B66D45">
            <w:pPr>
              <w:spacing w:after="39"/>
              <w:ind w:left="0"/>
              <w:jc w:val="left"/>
              <w:rPr>
                <w:lang w:eastAsia="x-none"/>
              </w:rPr>
            </w:pPr>
            <w:r w:rsidRPr="000961F5">
              <w:rPr>
                <w:color w:val="000000"/>
              </w:rPr>
              <w:t>X(20)</w:t>
            </w:r>
          </w:p>
        </w:tc>
        <w:tc>
          <w:tcPr>
            <w:tcW w:w="6237" w:type="dxa"/>
          </w:tcPr>
          <w:p w14:paraId="04F227A2" w14:textId="29AC176F" w:rsidR="00B66D45" w:rsidRPr="000961F5" w:rsidRDefault="00B66D45" w:rsidP="00B66D45">
            <w:pPr>
              <w:spacing w:after="39"/>
              <w:ind w:left="0"/>
              <w:jc w:val="left"/>
              <w:rPr>
                <w:lang w:eastAsia="x-none"/>
              </w:rPr>
            </w:pPr>
          </w:p>
        </w:tc>
      </w:tr>
      <w:tr w:rsidR="00B66D45" w:rsidRPr="000961F5" w14:paraId="4330A5E1" w14:textId="77777777" w:rsidTr="008C2824">
        <w:tc>
          <w:tcPr>
            <w:tcW w:w="2972" w:type="dxa"/>
            <w:vAlign w:val="bottom"/>
          </w:tcPr>
          <w:p w14:paraId="33C9D922" w14:textId="666664F6" w:rsidR="00B66D45" w:rsidRPr="000961F5" w:rsidRDefault="00B66D45" w:rsidP="00B66D45">
            <w:pPr>
              <w:spacing w:after="39"/>
              <w:ind w:left="0"/>
              <w:jc w:val="left"/>
              <w:rPr>
                <w:b/>
                <w:lang w:val="en-US" w:eastAsia="zh-TW"/>
              </w:rPr>
            </w:pPr>
            <w:r w:rsidRPr="000961F5">
              <w:rPr>
                <w:color w:val="000000"/>
              </w:rPr>
              <w:t>Filler</w:t>
            </w:r>
          </w:p>
        </w:tc>
        <w:tc>
          <w:tcPr>
            <w:tcW w:w="1276" w:type="dxa"/>
            <w:vAlign w:val="bottom"/>
          </w:tcPr>
          <w:p w14:paraId="619BB4D5" w14:textId="5FD847E5" w:rsidR="00B66D45" w:rsidRPr="000961F5" w:rsidRDefault="00B66D45" w:rsidP="00B66D45">
            <w:pPr>
              <w:spacing w:after="39"/>
              <w:ind w:left="0"/>
              <w:jc w:val="left"/>
              <w:rPr>
                <w:lang w:eastAsia="x-none"/>
              </w:rPr>
            </w:pPr>
            <w:r w:rsidRPr="000961F5">
              <w:rPr>
                <w:color w:val="000000"/>
              </w:rPr>
              <w:t>X(50)</w:t>
            </w:r>
          </w:p>
        </w:tc>
        <w:tc>
          <w:tcPr>
            <w:tcW w:w="6237" w:type="dxa"/>
          </w:tcPr>
          <w:p w14:paraId="045EC823" w14:textId="0D78E833" w:rsidR="00B66D45" w:rsidRPr="000961F5" w:rsidRDefault="00984D49" w:rsidP="00B66D45">
            <w:pPr>
              <w:spacing w:after="39"/>
              <w:ind w:left="0"/>
              <w:jc w:val="left"/>
              <w:rPr>
                <w:lang w:eastAsia="x-none"/>
              </w:rPr>
            </w:pPr>
            <w:r w:rsidRPr="000961F5">
              <w:rPr>
                <w:lang w:eastAsia="x-none"/>
              </w:rPr>
              <w:t>Always SPACE</w:t>
            </w:r>
          </w:p>
        </w:tc>
      </w:tr>
      <w:tr w:rsidR="000E5F5F" w:rsidRPr="000961F5" w14:paraId="1F3575C6" w14:textId="77777777" w:rsidTr="000E5F5F">
        <w:trPr>
          <w:trHeight w:val="283"/>
        </w:trPr>
        <w:tc>
          <w:tcPr>
            <w:tcW w:w="10485" w:type="dxa"/>
            <w:gridSpan w:val="3"/>
            <w:vAlign w:val="bottom"/>
          </w:tcPr>
          <w:p w14:paraId="09AF2545" w14:textId="588E4907" w:rsidR="000E5F5F" w:rsidRPr="000961F5" w:rsidRDefault="000E5F5F" w:rsidP="00B66D45">
            <w:pPr>
              <w:spacing w:after="39"/>
              <w:ind w:left="0"/>
              <w:jc w:val="left"/>
              <w:rPr>
                <w:b/>
                <w:u w:val="single"/>
                <w:lang w:eastAsia="x-none"/>
              </w:rPr>
            </w:pPr>
            <w:r w:rsidRPr="000961F5">
              <w:rPr>
                <w:b/>
                <w:u w:val="single"/>
                <w:lang w:eastAsia="x-none"/>
              </w:rPr>
              <w:t>Bank BIC Record (DBI)</w:t>
            </w:r>
          </w:p>
        </w:tc>
      </w:tr>
      <w:tr w:rsidR="000E5F5F" w:rsidRPr="000961F5" w14:paraId="26F50555" w14:textId="77777777" w:rsidTr="008C2824">
        <w:tc>
          <w:tcPr>
            <w:tcW w:w="2972" w:type="dxa"/>
            <w:vAlign w:val="bottom"/>
          </w:tcPr>
          <w:p w14:paraId="70398DC4" w14:textId="38781475" w:rsidR="000E5F5F" w:rsidRPr="000961F5" w:rsidRDefault="000E5F5F" w:rsidP="000E5F5F">
            <w:pPr>
              <w:spacing w:after="39"/>
              <w:ind w:left="0"/>
              <w:jc w:val="left"/>
              <w:rPr>
                <w:b/>
                <w:lang w:val="en-US" w:eastAsia="zh-TW"/>
              </w:rPr>
            </w:pPr>
            <w:r w:rsidRPr="000961F5">
              <w:rPr>
                <w:color w:val="000000"/>
              </w:rPr>
              <w:lastRenderedPageBreak/>
              <w:t>Sequence Number</w:t>
            </w:r>
          </w:p>
        </w:tc>
        <w:tc>
          <w:tcPr>
            <w:tcW w:w="1276" w:type="dxa"/>
            <w:vAlign w:val="bottom"/>
          </w:tcPr>
          <w:p w14:paraId="6B0097BB" w14:textId="14994E8E" w:rsidR="000E5F5F" w:rsidRPr="000961F5" w:rsidRDefault="00984D49" w:rsidP="000E5F5F">
            <w:pPr>
              <w:spacing w:after="39"/>
              <w:ind w:left="0"/>
              <w:jc w:val="left"/>
              <w:rPr>
                <w:lang w:eastAsia="x-none"/>
              </w:rPr>
            </w:pPr>
            <w:r w:rsidRPr="000961F5">
              <w:rPr>
                <w:color w:val="000000"/>
              </w:rPr>
              <w:t>9</w:t>
            </w:r>
            <w:r w:rsidR="000E5F5F" w:rsidRPr="000961F5">
              <w:rPr>
                <w:color w:val="000000"/>
              </w:rPr>
              <w:t>(5)</w:t>
            </w:r>
          </w:p>
        </w:tc>
        <w:tc>
          <w:tcPr>
            <w:tcW w:w="6237" w:type="dxa"/>
          </w:tcPr>
          <w:p w14:paraId="10C9C0C5" w14:textId="586761C5" w:rsidR="000E5F5F" w:rsidRPr="000961F5" w:rsidRDefault="00984D49" w:rsidP="000E5F5F">
            <w:pPr>
              <w:spacing w:after="39"/>
              <w:ind w:left="0"/>
              <w:jc w:val="left"/>
              <w:rPr>
                <w:lang w:eastAsia="x-none"/>
              </w:rPr>
            </w:pPr>
            <w:r w:rsidRPr="000961F5">
              <w:rPr>
                <w:lang w:val="en-US" w:eastAsia="zh-TW"/>
              </w:rPr>
              <w:t>Right justify with leading ZERO</w:t>
            </w:r>
          </w:p>
        </w:tc>
      </w:tr>
      <w:tr w:rsidR="000E5F5F" w:rsidRPr="000961F5" w14:paraId="4D3681A3" w14:textId="77777777" w:rsidTr="008C2824">
        <w:tc>
          <w:tcPr>
            <w:tcW w:w="2972" w:type="dxa"/>
            <w:vAlign w:val="bottom"/>
          </w:tcPr>
          <w:p w14:paraId="02190333" w14:textId="542ECFCD" w:rsidR="000E5F5F" w:rsidRPr="000961F5" w:rsidRDefault="000E5F5F" w:rsidP="000E5F5F">
            <w:pPr>
              <w:spacing w:after="39"/>
              <w:ind w:left="0"/>
              <w:jc w:val="left"/>
              <w:rPr>
                <w:b/>
                <w:lang w:val="en-US" w:eastAsia="zh-TW"/>
              </w:rPr>
            </w:pPr>
            <w:r w:rsidRPr="000961F5">
              <w:rPr>
                <w:color w:val="000000"/>
              </w:rPr>
              <w:t>Bank HKAB Code</w:t>
            </w:r>
          </w:p>
        </w:tc>
        <w:tc>
          <w:tcPr>
            <w:tcW w:w="1276" w:type="dxa"/>
            <w:vAlign w:val="bottom"/>
          </w:tcPr>
          <w:p w14:paraId="149C7C0B" w14:textId="22E6C2D7" w:rsidR="000E5F5F" w:rsidRPr="000961F5" w:rsidRDefault="000E5F5F" w:rsidP="000E5F5F">
            <w:pPr>
              <w:spacing w:after="39"/>
              <w:ind w:left="0"/>
              <w:jc w:val="left"/>
              <w:rPr>
                <w:lang w:eastAsia="x-none"/>
              </w:rPr>
            </w:pPr>
            <w:r w:rsidRPr="000961F5">
              <w:rPr>
                <w:color w:val="000000"/>
              </w:rPr>
              <w:t>X(3)</w:t>
            </w:r>
          </w:p>
        </w:tc>
        <w:tc>
          <w:tcPr>
            <w:tcW w:w="6237" w:type="dxa"/>
          </w:tcPr>
          <w:p w14:paraId="524F7489" w14:textId="77777777" w:rsidR="000E5F5F" w:rsidRPr="000961F5" w:rsidRDefault="000E5F5F" w:rsidP="000E5F5F">
            <w:pPr>
              <w:spacing w:after="39"/>
              <w:ind w:left="0"/>
              <w:jc w:val="left"/>
              <w:rPr>
                <w:lang w:eastAsia="x-none"/>
              </w:rPr>
            </w:pPr>
          </w:p>
        </w:tc>
      </w:tr>
      <w:tr w:rsidR="000E5F5F" w:rsidRPr="000961F5" w14:paraId="236FC72F" w14:textId="77777777" w:rsidTr="008C2824">
        <w:tc>
          <w:tcPr>
            <w:tcW w:w="2972" w:type="dxa"/>
            <w:vAlign w:val="bottom"/>
          </w:tcPr>
          <w:p w14:paraId="140DA9BC" w14:textId="70CDB920" w:rsidR="000E5F5F" w:rsidRPr="000961F5" w:rsidRDefault="000E5F5F" w:rsidP="000E5F5F">
            <w:pPr>
              <w:spacing w:after="39"/>
              <w:ind w:left="0"/>
              <w:jc w:val="left"/>
              <w:rPr>
                <w:b/>
                <w:lang w:val="en-US" w:eastAsia="zh-TW"/>
              </w:rPr>
            </w:pPr>
            <w:r w:rsidRPr="000961F5">
              <w:rPr>
                <w:color w:val="000000"/>
              </w:rPr>
              <w:t>Currency Code</w:t>
            </w:r>
          </w:p>
        </w:tc>
        <w:tc>
          <w:tcPr>
            <w:tcW w:w="1276" w:type="dxa"/>
            <w:vAlign w:val="bottom"/>
          </w:tcPr>
          <w:p w14:paraId="6B354DD6" w14:textId="2C4DE24C" w:rsidR="000E5F5F" w:rsidRPr="000961F5" w:rsidRDefault="000E5F5F" w:rsidP="000E5F5F">
            <w:pPr>
              <w:spacing w:after="39"/>
              <w:ind w:left="0"/>
              <w:jc w:val="left"/>
              <w:rPr>
                <w:lang w:eastAsia="x-none"/>
              </w:rPr>
            </w:pPr>
            <w:r w:rsidRPr="000961F5">
              <w:rPr>
                <w:color w:val="000000"/>
              </w:rPr>
              <w:t>X(3)</w:t>
            </w:r>
          </w:p>
        </w:tc>
        <w:tc>
          <w:tcPr>
            <w:tcW w:w="6237" w:type="dxa"/>
          </w:tcPr>
          <w:p w14:paraId="76F801F3" w14:textId="77777777" w:rsidR="000E5F5F" w:rsidRPr="000961F5" w:rsidRDefault="000E5F5F" w:rsidP="000E5F5F">
            <w:pPr>
              <w:spacing w:after="39"/>
              <w:ind w:left="0"/>
              <w:jc w:val="left"/>
              <w:rPr>
                <w:lang w:eastAsia="x-none"/>
              </w:rPr>
            </w:pPr>
          </w:p>
        </w:tc>
      </w:tr>
      <w:tr w:rsidR="000E5F5F" w:rsidRPr="000961F5" w14:paraId="28EB0F1B" w14:textId="77777777" w:rsidTr="008C2824">
        <w:tc>
          <w:tcPr>
            <w:tcW w:w="2972" w:type="dxa"/>
            <w:vAlign w:val="bottom"/>
          </w:tcPr>
          <w:p w14:paraId="2D260535" w14:textId="0C887492" w:rsidR="000E5F5F" w:rsidRPr="000961F5" w:rsidRDefault="000E5F5F" w:rsidP="000E5F5F">
            <w:pPr>
              <w:spacing w:after="39"/>
              <w:ind w:left="0"/>
              <w:jc w:val="left"/>
              <w:rPr>
                <w:b/>
                <w:lang w:val="en-US" w:eastAsia="zh-TW"/>
              </w:rPr>
            </w:pPr>
            <w:r w:rsidRPr="000961F5">
              <w:rPr>
                <w:color w:val="000000"/>
              </w:rPr>
              <w:t>Bank BIC</w:t>
            </w:r>
          </w:p>
        </w:tc>
        <w:tc>
          <w:tcPr>
            <w:tcW w:w="1276" w:type="dxa"/>
            <w:vAlign w:val="bottom"/>
          </w:tcPr>
          <w:p w14:paraId="26A2902E" w14:textId="0AEC7F46" w:rsidR="000E5F5F" w:rsidRPr="000961F5" w:rsidRDefault="000E5F5F" w:rsidP="000E5F5F">
            <w:pPr>
              <w:spacing w:after="39"/>
              <w:ind w:left="0"/>
              <w:jc w:val="left"/>
              <w:rPr>
                <w:lang w:eastAsia="x-none"/>
              </w:rPr>
            </w:pPr>
            <w:r w:rsidRPr="000961F5">
              <w:rPr>
                <w:color w:val="000000"/>
              </w:rPr>
              <w:t>X(11)</w:t>
            </w:r>
          </w:p>
        </w:tc>
        <w:tc>
          <w:tcPr>
            <w:tcW w:w="6237" w:type="dxa"/>
          </w:tcPr>
          <w:p w14:paraId="45820AF4" w14:textId="77777777" w:rsidR="000E5F5F" w:rsidRPr="000961F5" w:rsidRDefault="000E5F5F" w:rsidP="000E5F5F">
            <w:pPr>
              <w:spacing w:after="39"/>
              <w:ind w:left="0"/>
              <w:jc w:val="left"/>
              <w:rPr>
                <w:lang w:eastAsia="x-none"/>
              </w:rPr>
            </w:pPr>
          </w:p>
        </w:tc>
      </w:tr>
      <w:tr w:rsidR="000E5F5F" w:rsidRPr="000961F5" w14:paraId="39AAEE1A" w14:textId="77777777" w:rsidTr="008C2824">
        <w:tc>
          <w:tcPr>
            <w:tcW w:w="2972" w:type="dxa"/>
            <w:vAlign w:val="bottom"/>
          </w:tcPr>
          <w:p w14:paraId="030EB5D6" w14:textId="71F0324E" w:rsidR="000E5F5F" w:rsidRPr="000961F5" w:rsidRDefault="000E5F5F" w:rsidP="000E5F5F">
            <w:pPr>
              <w:spacing w:after="39"/>
              <w:ind w:left="0"/>
              <w:jc w:val="left"/>
              <w:rPr>
                <w:color w:val="000000"/>
              </w:rPr>
            </w:pPr>
            <w:r w:rsidRPr="000961F5">
              <w:rPr>
                <w:color w:val="000000"/>
              </w:rPr>
              <w:t>Default BIC Indicator</w:t>
            </w:r>
          </w:p>
        </w:tc>
        <w:tc>
          <w:tcPr>
            <w:tcW w:w="1276" w:type="dxa"/>
            <w:vAlign w:val="bottom"/>
          </w:tcPr>
          <w:p w14:paraId="66629101" w14:textId="03D959AB" w:rsidR="000E5F5F" w:rsidRPr="000961F5" w:rsidRDefault="000E5F5F" w:rsidP="000E5F5F">
            <w:pPr>
              <w:spacing w:after="39"/>
              <w:ind w:left="0"/>
              <w:jc w:val="left"/>
              <w:rPr>
                <w:color w:val="000000"/>
              </w:rPr>
            </w:pPr>
            <w:r w:rsidRPr="000961F5">
              <w:rPr>
                <w:color w:val="000000"/>
              </w:rPr>
              <w:t>X(1)</w:t>
            </w:r>
          </w:p>
        </w:tc>
        <w:tc>
          <w:tcPr>
            <w:tcW w:w="6237" w:type="dxa"/>
          </w:tcPr>
          <w:p w14:paraId="10E72670" w14:textId="77777777" w:rsidR="000E5F5F" w:rsidRPr="000961F5" w:rsidRDefault="000E5F5F" w:rsidP="000E5F5F">
            <w:pPr>
              <w:spacing w:after="39"/>
              <w:ind w:left="0"/>
              <w:jc w:val="left"/>
              <w:rPr>
                <w:lang w:eastAsia="x-none"/>
              </w:rPr>
            </w:pPr>
            <w:r w:rsidRPr="000961F5">
              <w:rPr>
                <w:lang w:eastAsia="x-none"/>
              </w:rPr>
              <w:t>‘Y’ – Default BIC</w:t>
            </w:r>
          </w:p>
          <w:p w14:paraId="6E61D164" w14:textId="0EBA400D" w:rsidR="000E5F5F" w:rsidRPr="000961F5" w:rsidRDefault="000E5F5F" w:rsidP="000E5F5F">
            <w:pPr>
              <w:spacing w:after="39"/>
              <w:ind w:left="0"/>
              <w:jc w:val="left"/>
              <w:rPr>
                <w:lang w:eastAsia="x-none"/>
              </w:rPr>
            </w:pPr>
            <w:r w:rsidRPr="000961F5">
              <w:rPr>
                <w:lang w:eastAsia="x-none"/>
              </w:rPr>
              <w:t>‘N’ – Not Default BIC</w:t>
            </w:r>
          </w:p>
        </w:tc>
      </w:tr>
      <w:tr w:rsidR="000E5F5F" w:rsidRPr="000961F5" w14:paraId="64617440" w14:textId="77777777" w:rsidTr="008C2824">
        <w:tc>
          <w:tcPr>
            <w:tcW w:w="2972" w:type="dxa"/>
            <w:vAlign w:val="bottom"/>
          </w:tcPr>
          <w:p w14:paraId="2D8D94EA" w14:textId="3D18C028" w:rsidR="000E5F5F" w:rsidRPr="000961F5" w:rsidRDefault="000E5F5F" w:rsidP="000E5F5F">
            <w:pPr>
              <w:spacing w:after="39"/>
              <w:ind w:left="0"/>
              <w:jc w:val="left"/>
              <w:rPr>
                <w:b/>
                <w:lang w:val="en-US" w:eastAsia="zh-TW"/>
              </w:rPr>
            </w:pPr>
            <w:r w:rsidRPr="000961F5">
              <w:rPr>
                <w:color w:val="000000"/>
              </w:rPr>
              <w:t>Filler</w:t>
            </w:r>
          </w:p>
        </w:tc>
        <w:tc>
          <w:tcPr>
            <w:tcW w:w="1276" w:type="dxa"/>
            <w:vAlign w:val="bottom"/>
          </w:tcPr>
          <w:p w14:paraId="2B968DF4" w14:textId="0128EDC4" w:rsidR="000E5F5F" w:rsidRPr="000961F5" w:rsidRDefault="000E5F5F" w:rsidP="000E5F5F">
            <w:pPr>
              <w:spacing w:after="39"/>
              <w:ind w:left="0"/>
              <w:jc w:val="left"/>
              <w:rPr>
                <w:lang w:eastAsia="x-none"/>
              </w:rPr>
            </w:pPr>
            <w:r w:rsidRPr="000961F5">
              <w:rPr>
                <w:color w:val="000000"/>
              </w:rPr>
              <w:t>X(58)</w:t>
            </w:r>
          </w:p>
        </w:tc>
        <w:tc>
          <w:tcPr>
            <w:tcW w:w="6237" w:type="dxa"/>
          </w:tcPr>
          <w:p w14:paraId="49D0A547" w14:textId="49F7C918" w:rsidR="000E5F5F" w:rsidRPr="000961F5" w:rsidRDefault="00984D49" w:rsidP="000E5F5F">
            <w:pPr>
              <w:spacing w:after="39"/>
              <w:ind w:left="0"/>
              <w:jc w:val="left"/>
              <w:rPr>
                <w:lang w:eastAsia="x-none"/>
              </w:rPr>
            </w:pPr>
            <w:r w:rsidRPr="000961F5">
              <w:rPr>
                <w:lang w:eastAsia="x-none"/>
              </w:rPr>
              <w:t>Always SPACE</w:t>
            </w:r>
          </w:p>
        </w:tc>
      </w:tr>
    </w:tbl>
    <w:p w14:paraId="5AEE2260" w14:textId="77777777" w:rsidR="00BE7488" w:rsidRPr="000961F5" w:rsidRDefault="00BE7488" w:rsidP="00BE7488">
      <w:pPr>
        <w:ind w:left="0"/>
        <w:rPr>
          <w:lang w:eastAsia="x-none"/>
        </w:rPr>
      </w:pPr>
    </w:p>
    <w:p w14:paraId="7CA99A02" w14:textId="77777777" w:rsidR="00BE7488" w:rsidRPr="000961F5" w:rsidRDefault="00BE7488" w:rsidP="00BE7488">
      <w:pPr>
        <w:ind w:left="0"/>
        <w:rPr>
          <w:b/>
          <w:lang w:eastAsia="x-none"/>
        </w:rPr>
      </w:pPr>
      <w:r w:rsidRPr="000961F5">
        <w:rPr>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BE7488" w:rsidRPr="000961F5" w14:paraId="7CFDD31D" w14:textId="77777777" w:rsidTr="008C2824">
        <w:tc>
          <w:tcPr>
            <w:tcW w:w="2972" w:type="dxa"/>
            <w:shd w:val="clear" w:color="auto" w:fill="13426B"/>
          </w:tcPr>
          <w:p w14:paraId="11863677" w14:textId="77777777" w:rsidR="00BE7488" w:rsidRPr="000961F5" w:rsidRDefault="00BE7488" w:rsidP="008C2824">
            <w:pPr>
              <w:spacing w:after="39"/>
              <w:ind w:left="0"/>
              <w:jc w:val="left"/>
              <w:rPr>
                <w:b/>
                <w:lang w:eastAsia="x-none"/>
              </w:rPr>
            </w:pPr>
            <w:r w:rsidRPr="000961F5">
              <w:rPr>
                <w:b/>
                <w:lang w:eastAsia="x-none"/>
              </w:rPr>
              <w:t>Field Name</w:t>
            </w:r>
          </w:p>
        </w:tc>
        <w:tc>
          <w:tcPr>
            <w:tcW w:w="1276" w:type="dxa"/>
            <w:shd w:val="clear" w:color="auto" w:fill="13426B"/>
          </w:tcPr>
          <w:p w14:paraId="64E430E5" w14:textId="77777777" w:rsidR="00BE7488" w:rsidRPr="000961F5" w:rsidRDefault="00BE7488" w:rsidP="008C2824">
            <w:pPr>
              <w:spacing w:after="39"/>
              <w:ind w:left="0"/>
              <w:jc w:val="left"/>
              <w:rPr>
                <w:b/>
                <w:lang w:eastAsia="x-none"/>
              </w:rPr>
            </w:pPr>
            <w:r w:rsidRPr="000961F5">
              <w:rPr>
                <w:b/>
                <w:lang w:eastAsia="x-none"/>
              </w:rPr>
              <w:t>Field Format</w:t>
            </w:r>
          </w:p>
        </w:tc>
        <w:tc>
          <w:tcPr>
            <w:tcW w:w="6237" w:type="dxa"/>
            <w:shd w:val="clear" w:color="auto" w:fill="13426B"/>
          </w:tcPr>
          <w:p w14:paraId="2134ADD7" w14:textId="77777777" w:rsidR="00BE7488" w:rsidRPr="000961F5" w:rsidRDefault="00BE7488" w:rsidP="008C2824">
            <w:pPr>
              <w:spacing w:after="39"/>
              <w:ind w:left="0"/>
              <w:jc w:val="left"/>
              <w:rPr>
                <w:b/>
                <w:lang w:eastAsia="x-none"/>
              </w:rPr>
            </w:pPr>
            <w:r w:rsidRPr="000961F5">
              <w:rPr>
                <w:b/>
                <w:lang w:eastAsia="x-none"/>
              </w:rPr>
              <w:t>Description</w:t>
            </w:r>
          </w:p>
        </w:tc>
      </w:tr>
      <w:tr w:rsidR="00BE7488" w:rsidRPr="000961F5" w14:paraId="209CF514" w14:textId="77777777" w:rsidTr="008C2824">
        <w:tc>
          <w:tcPr>
            <w:tcW w:w="2972" w:type="dxa"/>
          </w:tcPr>
          <w:p w14:paraId="309900B6" w14:textId="77777777" w:rsidR="00BE7488" w:rsidRPr="000961F5" w:rsidRDefault="00BE7488" w:rsidP="008C2824">
            <w:pPr>
              <w:spacing w:after="39"/>
              <w:ind w:left="0"/>
              <w:jc w:val="left"/>
              <w:rPr>
                <w:lang w:eastAsia="x-none"/>
              </w:rPr>
            </w:pPr>
            <w:r w:rsidRPr="000961F5">
              <w:rPr>
                <w:lang w:eastAsia="x-none"/>
              </w:rPr>
              <w:t>Record Type</w:t>
            </w:r>
          </w:p>
        </w:tc>
        <w:tc>
          <w:tcPr>
            <w:tcW w:w="1276" w:type="dxa"/>
          </w:tcPr>
          <w:p w14:paraId="78BD25A6" w14:textId="3CDCDCA9" w:rsidR="00BE7488" w:rsidRPr="000961F5" w:rsidRDefault="000E5F5F" w:rsidP="008C2824">
            <w:pPr>
              <w:spacing w:after="39"/>
              <w:ind w:left="0"/>
              <w:jc w:val="left"/>
              <w:rPr>
                <w:lang w:eastAsia="x-none"/>
              </w:rPr>
            </w:pPr>
            <w:r w:rsidRPr="000961F5">
              <w:rPr>
                <w:lang w:eastAsia="x-none"/>
              </w:rPr>
              <w:t>X(3</w:t>
            </w:r>
            <w:r w:rsidR="00BE7488" w:rsidRPr="000961F5">
              <w:rPr>
                <w:lang w:eastAsia="x-none"/>
              </w:rPr>
              <w:t>)</w:t>
            </w:r>
          </w:p>
        </w:tc>
        <w:tc>
          <w:tcPr>
            <w:tcW w:w="6237" w:type="dxa"/>
          </w:tcPr>
          <w:p w14:paraId="0B5A41DA" w14:textId="111EA7A6" w:rsidR="00BE7488" w:rsidRPr="000961F5" w:rsidRDefault="00EF16EC" w:rsidP="008C2824">
            <w:pPr>
              <w:spacing w:after="39"/>
              <w:ind w:left="0"/>
              <w:jc w:val="left"/>
              <w:rPr>
                <w:lang w:eastAsia="x-none"/>
              </w:rPr>
            </w:pPr>
            <w:r w:rsidRPr="000961F5">
              <w:rPr>
                <w:lang w:eastAsia="x-none"/>
              </w:rPr>
              <w:t>Always ‘</w:t>
            </w:r>
            <w:r w:rsidRPr="002B0661">
              <w:rPr>
                <w:b/>
                <w:lang w:eastAsia="x-none"/>
              </w:rPr>
              <w:t>9</w:t>
            </w:r>
            <w:r w:rsidRPr="000961F5">
              <w:rPr>
                <w:lang w:eastAsia="x-none"/>
              </w:rPr>
              <w:t>’</w:t>
            </w:r>
          </w:p>
        </w:tc>
      </w:tr>
      <w:tr w:rsidR="00984D49" w:rsidRPr="000961F5" w14:paraId="0DF5F1A7" w14:textId="77777777" w:rsidTr="008C2824">
        <w:tc>
          <w:tcPr>
            <w:tcW w:w="2972" w:type="dxa"/>
          </w:tcPr>
          <w:p w14:paraId="4072D28A" w14:textId="37302E21" w:rsidR="00984D49" w:rsidRPr="000961F5" w:rsidRDefault="00984D49" w:rsidP="00984D49">
            <w:pPr>
              <w:spacing w:after="39"/>
              <w:ind w:left="0"/>
              <w:jc w:val="left"/>
              <w:rPr>
                <w:lang w:eastAsia="x-none"/>
              </w:rPr>
            </w:pPr>
            <w:r w:rsidRPr="000961F5">
              <w:rPr>
                <w:lang w:eastAsia="x-none"/>
              </w:rPr>
              <w:t>Total Number of detail records</w:t>
            </w:r>
          </w:p>
        </w:tc>
        <w:tc>
          <w:tcPr>
            <w:tcW w:w="1276" w:type="dxa"/>
          </w:tcPr>
          <w:p w14:paraId="1003BC8C" w14:textId="4E66880C" w:rsidR="00984D49" w:rsidRPr="000961F5" w:rsidRDefault="00EF16EC" w:rsidP="00984D49">
            <w:pPr>
              <w:spacing w:after="39"/>
              <w:ind w:left="0"/>
              <w:jc w:val="left"/>
              <w:rPr>
                <w:lang w:eastAsia="x-none"/>
              </w:rPr>
            </w:pPr>
            <w:r w:rsidRPr="000961F5">
              <w:rPr>
                <w:lang w:eastAsia="x-none"/>
              </w:rPr>
              <w:t>9</w:t>
            </w:r>
            <w:r w:rsidR="00984D49" w:rsidRPr="000961F5">
              <w:rPr>
                <w:lang w:eastAsia="x-none"/>
              </w:rPr>
              <w:t>(5)</w:t>
            </w:r>
          </w:p>
        </w:tc>
        <w:tc>
          <w:tcPr>
            <w:tcW w:w="6237" w:type="dxa"/>
          </w:tcPr>
          <w:p w14:paraId="1001BF5C" w14:textId="77777777" w:rsidR="00984D49" w:rsidRPr="000961F5" w:rsidRDefault="00984D49" w:rsidP="00984D49">
            <w:pPr>
              <w:spacing w:after="39"/>
              <w:ind w:left="0"/>
              <w:jc w:val="left"/>
              <w:rPr>
                <w:lang w:eastAsia="x-none"/>
              </w:rPr>
            </w:pPr>
            <w:r w:rsidRPr="000961F5">
              <w:rPr>
                <w:lang w:eastAsia="x-none"/>
              </w:rPr>
              <w:t>Total number of detail records</w:t>
            </w:r>
          </w:p>
          <w:p w14:paraId="7A64F41D" w14:textId="2E16D94E" w:rsidR="00984D49" w:rsidRPr="000961F5" w:rsidRDefault="00984D49" w:rsidP="00984D49">
            <w:pPr>
              <w:spacing w:after="39"/>
              <w:ind w:left="0"/>
              <w:jc w:val="left"/>
              <w:rPr>
                <w:lang w:eastAsia="x-none"/>
              </w:rPr>
            </w:pPr>
            <w:r w:rsidRPr="000961F5">
              <w:rPr>
                <w:lang w:eastAsia="x-none"/>
              </w:rPr>
              <w:t>Right justify with leading ZERO</w:t>
            </w:r>
          </w:p>
        </w:tc>
      </w:tr>
      <w:tr w:rsidR="00984D49" w:rsidRPr="000961F5" w14:paraId="5B477D97" w14:textId="77777777" w:rsidTr="008C2824">
        <w:tc>
          <w:tcPr>
            <w:tcW w:w="2972" w:type="dxa"/>
          </w:tcPr>
          <w:p w14:paraId="2F44438C" w14:textId="77777777" w:rsidR="00984D49" w:rsidRPr="000961F5" w:rsidRDefault="00984D49" w:rsidP="00984D49">
            <w:pPr>
              <w:spacing w:after="39"/>
              <w:ind w:left="0"/>
              <w:jc w:val="left"/>
              <w:rPr>
                <w:lang w:eastAsia="x-none"/>
              </w:rPr>
            </w:pPr>
            <w:r w:rsidRPr="000961F5">
              <w:rPr>
                <w:lang w:eastAsia="x-none"/>
              </w:rPr>
              <w:t>Filler</w:t>
            </w:r>
          </w:p>
        </w:tc>
        <w:tc>
          <w:tcPr>
            <w:tcW w:w="1276" w:type="dxa"/>
          </w:tcPr>
          <w:p w14:paraId="68E02E52" w14:textId="20F4D6D7" w:rsidR="00984D49" w:rsidRPr="000961F5" w:rsidRDefault="00984D49" w:rsidP="00984D49">
            <w:pPr>
              <w:spacing w:after="39"/>
              <w:ind w:left="0"/>
              <w:jc w:val="left"/>
              <w:rPr>
                <w:lang w:eastAsia="x-none"/>
              </w:rPr>
            </w:pPr>
            <w:r w:rsidRPr="000961F5">
              <w:rPr>
                <w:lang w:eastAsia="x-none"/>
              </w:rPr>
              <w:t>X(76)</w:t>
            </w:r>
          </w:p>
        </w:tc>
        <w:tc>
          <w:tcPr>
            <w:tcW w:w="6237" w:type="dxa"/>
          </w:tcPr>
          <w:p w14:paraId="7B5DDF2B" w14:textId="3D9B579C" w:rsidR="00984D49" w:rsidRPr="000961F5" w:rsidRDefault="00984D49" w:rsidP="00984D49">
            <w:pPr>
              <w:spacing w:after="39"/>
              <w:ind w:left="0"/>
              <w:jc w:val="left"/>
              <w:rPr>
                <w:lang w:eastAsia="x-none"/>
              </w:rPr>
            </w:pPr>
            <w:r w:rsidRPr="000961F5">
              <w:rPr>
                <w:lang w:eastAsia="x-none"/>
              </w:rPr>
              <w:t>Always SPACE</w:t>
            </w:r>
          </w:p>
        </w:tc>
      </w:tr>
    </w:tbl>
    <w:p w14:paraId="60A9E531" w14:textId="77777777" w:rsidR="00BE7488" w:rsidRPr="000961F5" w:rsidRDefault="00BE7488" w:rsidP="00BE7488">
      <w:pPr>
        <w:ind w:left="0"/>
        <w:rPr>
          <w:lang w:eastAsia="x-none"/>
        </w:rPr>
      </w:pPr>
    </w:p>
    <w:p w14:paraId="70CA72BF" w14:textId="77777777" w:rsidR="00BE7488" w:rsidRPr="000961F5" w:rsidRDefault="00BE7488" w:rsidP="00BE7488">
      <w:pPr>
        <w:ind w:left="0"/>
        <w:rPr>
          <w:b/>
          <w:lang w:eastAsia="x-none"/>
        </w:rPr>
      </w:pPr>
      <w:r w:rsidRPr="000961F5">
        <w:rPr>
          <w:b/>
          <w:lang w:eastAsia="x-none"/>
        </w:rPr>
        <w:t>File sample:</w:t>
      </w:r>
    </w:p>
    <w:p w14:paraId="21A10372" w14:textId="77777777" w:rsidR="00BE7488" w:rsidRPr="000961F5" w:rsidRDefault="00BE7488" w:rsidP="00BE7488">
      <w:pPr>
        <w:ind w:left="0"/>
        <w:rPr>
          <w:lang w:eastAsia="x-none"/>
        </w:rPr>
      </w:pPr>
    </w:p>
    <w:p w14:paraId="390E0235" w14:textId="3DD9B561" w:rsidR="00BE7488" w:rsidRPr="000961F5" w:rsidRDefault="002F7B93" w:rsidP="00BE7488">
      <w:pPr>
        <w:ind w:left="0"/>
        <w:rPr>
          <w:lang w:eastAsia="x-none"/>
        </w:rPr>
      </w:pPr>
      <w:r w:rsidRPr="00381BCA">
        <w:rPr>
          <w:lang w:eastAsia="x-none"/>
        </w:rPr>
        <w:object w:dxaOrig="1562" w:dyaOrig="1132" w14:anchorId="1D0A3E7D">
          <v:shape id="_x0000_i1073" type="#_x0000_t75" style="width:57.1pt;height:44.05pt" o:ole="">
            <v:imagedata r:id="rId112" o:title=""/>
          </v:shape>
          <o:OLEObject Type="Embed" ProgID="Package" ShapeID="_x0000_i1073" DrawAspect="Icon" ObjectID="_1676184181" r:id="rId113"/>
        </w:object>
      </w:r>
    </w:p>
    <w:p w14:paraId="26B6CC85" w14:textId="77777777" w:rsidR="00A24128" w:rsidRPr="000961F5" w:rsidRDefault="00A24128" w:rsidP="00A24128">
      <w:pPr>
        <w:pStyle w:val="Heading4"/>
      </w:pPr>
      <w:bookmarkStart w:id="969" w:name="_Toc58341758"/>
      <w:bookmarkStart w:id="970" w:name="_Toc58418433"/>
      <w:bookmarkStart w:id="971" w:name="_Toc58602083"/>
      <w:bookmarkStart w:id="972" w:name="_Toc62722965"/>
      <w:bookmarkStart w:id="973" w:name="_Toc65058106"/>
      <w:bookmarkStart w:id="974" w:name="_Toc65138908"/>
      <w:bookmarkStart w:id="975" w:name="_Toc65145888"/>
      <w:r w:rsidRPr="000961F5">
        <w:t>Stock Master File</w:t>
      </w:r>
      <w:bookmarkEnd w:id="969"/>
      <w:bookmarkEnd w:id="970"/>
      <w:bookmarkEnd w:id="971"/>
      <w:bookmarkEnd w:id="972"/>
      <w:bookmarkEnd w:id="973"/>
      <w:bookmarkEnd w:id="974"/>
      <w:bookmarkEnd w:id="975"/>
    </w:p>
    <w:p w14:paraId="4DD0D7CB" w14:textId="77777777" w:rsidR="00A24128" w:rsidRPr="000961F5" w:rsidRDefault="00A24128" w:rsidP="00A24128">
      <w:pPr>
        <w:ind w:left="0"/>
        <w:rPr>
          <w:lang w:eastAsia="x-none"/>
        </w:rPr>
      </w:pPr>
    </w:p>
    <w:p w14:paraId="5FF3598A" w14:textId="77777777" w:rsidR="00A24128" w:rsidRPr="000961F5" w:rsidRDefault="00A24128" w:rsidP="00A24128">
      <w:pPr>
        <w:spacing w:after="0"/>
        <w:ind w:left="0"/>
        <w:jc w:val="left"/>
        <w:rPr>
          <w:b/>
        </w:rPr>
      </w:pPr>
      <w:r w:rsidRPr="000961F5">
        <w:rPr>
          <w:b/>
        </w:rPr>
        <w:t>File naming convention:</w:t>
      </w:r>
    </w:p>
    <w:tbl>
      <w:tblPr>
        <w:tblStyle w:val="TableGrid"/>
        <w:tblW w:w="4370" w:type="dxa"/>
        <w:tblLook w:val="04A0" w:firstRow="1" w:lastRow="0" w:firstColumn="1" w:lastColumn="0" w:noHBand="0" w:noVBand="1"/>
      </w:tblPr>
      <w:tblGrid>
        <w:gridCol w:w="1746"/>
        <w:gridCol w:w="2624"/>
      </w:tblGrid>
      <w:tr w:rsidR="00A24128" w:rsidRPr="000961F5" w14:paraId="46FFDB78" w14:textId="77777777" w:rsidTr="008C2824">
        <w:tc>
          <w:tcPr>
            <w:tcW w:w="1696" w:type="dxa"/>
            <w:shd w:val="clear" w:color="auto" w:fill="13426B"/>
          </w:tcPr>
          <w:p w14:paraId="15BEF853" w14:textId="77777777" w:rsidR="00A24128" w:rsidRPr="000961F5" w:rsidRDefault="00A24128" w:rsidP="008C2824">
            <w:pPr>
              <w:spacing w:after="39"/>
              <w:ind w:left="0"/>
              <w:jc w:val="left"/>
              <w:rPr>
                <w:b/>
                <w:lang w:eastAsia="x-none"/>
              </w:rPr>
            </w:pPr>
            <w:r w:rsidRPr="000961F5">
              <w:rPr>
                <w:b/>
                <w:lang w:eastAsia="x-none"/>
              </w:rPr>
              <w:t>Field Name</w:t>
            </w:r>
          </w:p>
        </w:tc>
        <w:tc>
          <w:tcPr>
            <w:tcW w:w="2674" w:type="dxa"/>
            <w:shd w:val="clear" w:color="auto" w:fill="13426B"/>
          </w:tcPr>
          <w:p w14:paraId="5A493EEC" w14:textId="77777777" w:rsidR="00A24128" w:rsidRPr="000961F5" w:rsidRDefault="00A24128" w:rsidP="008C2824">
            <w:pPr>
              <w:spacing w:after="39"/>
              <w:ind w:left="0"/>
              <w:jc w:val="left"/>
              <w:rPr>
                <w:b/>
                <w:lang w:eastAsia="x-none"/>
              </w:rPr>
            </w:pPr>
            <w:r w:rsidRPr="000961F5">
              <w:rPr>
                <w:b/>
                <w:lang w:eastAsia="x-none"/>
              </w:rPr>
              <w:t>Field Format</w:t>
            </w:r>
          </w:p>
        </w:tc>
      </w:tr>
      <w:tr w:rsidR="00A24128" w:rsidRPr="000961F5" w14:paraId="4D60C860" w14:textId="77777777" w:rsidTr="008C2824">
        <w:tc>
          <w:tcPr>
            <w:tcW w:w="1696" w:type="dxa"/>
          </w:tcPr>
          <w:p w14:paraId="60936E79" w14:textId="77777777" w:rsidR="00A24128" w:rsidRPr="000961F5" w:rsidRDefault="00A24128" w:rsidP="008C2824">
            <w:pPr>
              <w:spacing w:after="39"/>
              <w:ind w:left="0"/>
              <w:jc w:val="left"/>
              <w:rPr>
                <w:lang w:eastAsia="x-none"/>
              </w:rPr>
            </w:pPr>
            <w:r w:rsidRPr="000961F5">
              <w:rPr>
                <w:lang w:eastAsia="x-none"/>
              </w:rPr>
              <w:t>FCSSTKM_FINI.CSV</w:t>
            </w:r>
          </w:p>
        </w:tc>
        <w:tc>
          <w:tcPr>
            <w:tcW w:w="2674" w:type="dxa"/>
          </w:tcPr>
          <w:p w14:paraId="1301F6AB" w14:textId="77777777" w:rsidR="00A24128" w:rsidRPr="000961F5" w:rsidRDefault="00A24128" w:rsidP="008C2824">
            <w:pPr>
              <w:spacing w:after="39"/>
              <w:ind w:left="0"/>
              <w:jc w:val="left"/>
              <w:rPr>
                <w:lang w:eastAsia="x-none"/>
              </w:rPr>
            </w:pPr>
            <w:r w:rsidRPr="000961F5">
              <w:rPr>
                <w:lang w:eastAsia="x-none"/>
              </w:rPr>
              <w:t>Fields delimited by semicolons</w:t>
            </w:r>
          </w:p>
        </w:tc>
      </w:tr>
    </w:tbl>
    <w:p w14:paraId="14F3E4F1" w14:textId="77777777" w:rsidR="00A24128" w:rsidRPr="000961F5" w:rsidRDefault="00A24128" w:rsidP="00A24128">
      <w:pPr>
        <w:ind w:left="0"/>
        <w:rPr>
          <w:b/>
          <w:lang w:eastAsia="x-none"/>
        </w:rPr>
      </w:pPr>
    </w:p>
    <w:p w14:paraId="6BA2B1C3" w14:textId="77777777" w:rsidR="00A24128" w:rsidRPr="000961F5" w:rsidRDefault="00A24128" w:rsidP="00A24128">
      <w:pPr>
        <w:ind w:left="0"/>
        <w:rPr>
          <w:b/>
          <w:lang w:eastAsia="x-none"/>
        </w:rPr>
      </w:pPr>
      <w:r w:rsidRPr="000961F5">
        <w:rPr>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A24128" w:rsidRPr="000961F5" w14:paraId="23B1DF25" w14:textId="77777777" w:rsidTr="008C2824">
        <w:tc>
          <w:tcPr>
            <w:tcW w:w="2972" w:type="dxa"/>
            <w:shd w:val="clear" w:color="auto" w:fill="13426B"/>
          </w:tcPr>
          <w:p w14:paraId="5B8A793A" w14:textId="77777777" w:rsidR="00A24128" w:rsidRPr="000961F5" w:rsidRDefault="00A24128" w:rsidP="008C2824">
            <w:pPr>
              <w:spacing w:after="39"/>
              <w:ind w:left="0"/>
              <w:jc w:val="left"/>
              <w:rPr>
                <w:b/>
                <w:lang w:eastAsia="x-none"/>
              </w:rPr>
            </w:pPr>
            <w:r w:rsidRPr="000961F5">
              <w:rPr>
                <w:b/>
                <w:lang w:eastAsia="x-none"/>
              </w:rPr>
              <w:t>Field Name</w:t>
            </w:r>
          </w:p>
        </w:tc>
        <w:tc>
          <w:tcPr>
            <w:tcW w:w="1276" w:type="dxa"/>
            <w:shd w:val="clear" w:color="auto" w:fill="13426B"/>
          </w:tcPr>
          <w:p w14:paraId="6A599BC8" w14:textId="77777777" w:rsidR="00A24128" w:rsidRPr="000961F5" w:rsidRDefault="00A24128" w:rsidP="008C2824">
            <w:pPr>
              <w:spacing w:after="39"/>
              <w:ind w:left="0"/>
              <w:jc w:val="left"/>
              <w:rPr>
                <w:b/>
                <w:lang w:eastAsia="x-none"/>
              </w:rPr>
            </w:pPr>
            <w:r w:rsidRPr="000961F5">
              <w:rPr>
                <w:b/>
                <w:lang w:eastAsia="x-none"/>
              </w:rPr>
              <w:t>Field Format</w:t>
            </w:r>
          </w:p>
        </w:tc>
        <w:tc>
          <w:tcPr>
            <w:tcW w:w="6237" w:type="dxa"/>
            <w:shd w:val="clear" w:color="auto" w:fill="13426B"/>
          </w:tcPr>
          <w:p w14:paraId="0ABA2F36" w14:textId="77777777" w:rsidR="00A24128" w:rsidRPr="000961F5" w:rsidRDefault="00A24128" w:rsidP="008C2824">
            <w:pPr>
              <w:spacing w:after="39"/>
              <w:ind w:left="0"/>
              <w:jc w:val="left"/>
              <w:rPr>
                <w:b/>
                <w:lang w:eastAsia="x-none"/>
              </w:rPr>
            </w:pPr>
            <w:r w:rsidRPr="000961F5">
              <w:rPr>
                <w:b/>
                <w:lang w:eastAsia="x-none"/>
              </w:rPr>
              <w:t>Description</w:t>
            </w:r>
          </w:p>
        </w:tc>
      </w:tr>
      <w:tr w:rsidR="00A24128" w:rsidRPr="000961F5" w14:paraId="40B4EF54" w14:textId="77777777" w:rsidTr="008C2824">
        <w:tc>
          <w:tcPr>
            <w:tcW w:w="2972" w:type="dxa"/>
          </w:tcPr>
          <w:p w14:paraId="79CA4E94" w14:textId="77777777" w:rsidR="00A24128" w:rsidRPr="000961F5" w:rsidRDefault="00A24128" w:rsidP="008C2824">
            <w:pPr>
              <w:spacing w:after="39"/>
              <w:ind w:left="0"/>
              <w:jc w:val="left"/>
              <w:rPr>
                <w:lang w:eastAsia="x-none"/>
              </w:rPr>
            </w:pPr>
            <w:r w:rsidRPr="000961F5">
              <w:rPr>
                <w:b/>
                <w:lang w:val="en-US" w:eastAsia="zh-TW"/>
              </w:rPr>
              <w:t>Key</w:t>
            </w:r>
          </w:p>
        </w:tc>
        <w:tc>
          <w:tcPr>
            <w:tcW w:w="1276" w:type="dxa"/>
          </w:tcPr>
          <w:p w14:paraId="6135702F" w14:textId="77777777" w:rsidR="00A24128" w:rsidRPr="000961F5" w:rsidRDefault="00A24128" w:rsidP="008C2824">
            <w:pPr>
              <w:spacing w:after="39"/>
              <w:ind w:left="0"/>
              <w:jc w:val="left"/>
              <w:rPr>
                <w:lang w:eastAsia="x-none"/>
              </w:rPr>
            </w:pPr>
            <w:r w:rsidRPr="000961F5">
              <w:rPr>
                <w:lang w:eastAsia="x-none"/>
              </w:rPr>
              <w:t>9(1)</w:t>
            </w:r>
          </w:p>
        </w:tc>
        <w:tc>
          <w:tcPr>
            <w:tcW w:w="6237" w:type="dxa"/>
          </w:tcPr>
          <w:p w14:paraId="5A1DB4FB" w14:textId="77777777" w:rsidR="00A24128" w:rsidRPr="000961F5" w:rsidRDefault="00A24128" w:rsidP="008C2824">
            <w:pPr>
              <w:spacing w:after="39"/>
              <w:ind w:left="0"/>
              <w:jc w:val="left"/>
              <w:rPr>
                <w:lang w:eastAsia="x-none"/>
              </w:rPr>
            </w:pPr>
            <w:r w:rsidRPr="000961F5">
              <w:rPr>
                <w:lang w:eastAsia="x-none"/>
              </w:rPr>
              <w:t>Always ‘</w:t>
            </w:r>
            <w:r w:rsidRPr="002B0661">
              <w:rPr>
                <w:b/>
                <w:lang w:eastAsia="x-none"/>
              </w:rPr>
              <w:t>0</w:t>
            </w:r>
            <w:r w:rsidRPr="000961F5">
              <w:rPr>
                <w:lang w:eastAsia="x-none"/>
              </w:rPr>
              <w:t>’ for header record</w:t>
            </w:r>
          </w:p>
        </w:tc>
      </w:tr>
      <w:tr w:rsidR="00A24128" w:rsidRPr="000961F5" w14:paraId="301E85AC" w14:textId="77777777" w:rsidTr="008C2824">
        <w:tc>
          <w:tcPr>
            <w:tcW w:w="2972" w:type="dxa"/>
          </w:tcPr>
          <w:p w14:paraId="784E43CD" w14:textId="77777777" w:rsidR="00A24128" w:rsidRPr="000961F5" w:rsidRDefault="00A24128" w:rsidP="008C2824">
            <w:pPr>
              <w:spacing w:after="39"/>
              <w:ind w:left="0"/>
              <w:jc w:val="left"/>
              <w:rPr>
                <w:lang w:eastAsia="x-none"/>
              </w:rPr>
            </w:pPr>
            <w:r w:rsidRPr="000961F5">
              <w:rPr>
                <w:b/>
                <w:lang w:val="en-US" w:eastAsia="zh-TW"/>
              </w:rPr>
              <w:lastRenderedPageBreak/>
              <w:t>File Header Name</w:t>
            </w:r>
          </w:p>
        </w:tc>
        <w:tc>
          <w:tcPr>
            <w:tcW w:w="1276" w:type="dxa"/>
          </w:tcPr>
          <w:p w14:paraId="6D8C0AF4" w14:textId="4E7E08F4" w:rsidR="00A24128" w:rsidRPr="000961F5" w:rsidRDefault="00A24128" w:rsidP="008C2824">
            <w:pPr>
              <w:spacing w:after="39"/>
              <w:ind w:left="0"/>
              <w:jc w:val="left"/>
              <w:rPr>
                <w:lang w:eastAsia="x-none"/>
              </w:rPr>
            </w:pPr>
            <w:r w:rsidRPr="000961F5">
              <w:rPr>
                <w:lang w:eastAsia="x-none"/>
              </w:rPr>
              <w:t>X(</w:t>
            </w:r>
            <w:r w:rsidR="00984D49" w:rsidRPr="000961F5">
              <w:rPr>
                <w:lang w:eastAsia="x-none"/>
              </w:rPr>
              <w:t>30</w:t>
            </w:r>
            <w:r w:rsidRPr="000961F5">
              <w:rPr>
                <w:lang w:eastAsia="x-none"/>
              </w:rPr>
              <w:t>)</w:t>
            </w:r>
          </w:p>
        </w:tc>
        <w:tc>
          <w:tcPr>
            <w:tcW w:w="6237" w:type="dxa"/>
          </w:tcPr>
          <w:p w14:paraId="7BE0237F" w14:textId="77777777" w:rsidR="00A24128" w:rsidRPr="000961F5" w:rsidRDefault="00A24128" w:rsidP="008C2824">
            <w:pPr>
              <w:spacing w:after="39"/>
              <w:ind w:left="0"/>
              <w:jc w:val="left"/>
              <w:rPr>
                <w:lang w:eastAsia="x-none"/>
              </w:rPr>
            </w:pPr>
            <w:r w:rsidRPr="000961F5">
              <w:rPr>
                <w:lang w:eastAsia="x-none"/>
              </w:rPr>
              <w:t>Always ‘STOCK MASTER’</w:t>
            </w:r>
          </w:p>
          <w:p w14:paraId="308D19AB" w14:textId="2E3A02C2" w:rsidR="00984D49" w:rsidRPr="000961F5" w:rsidRDefault="00984D49" w:rsidP="008C2824">
            <w:pPr>
              <w:spacing w:after="39"/>
              <w:ind w:left="0"/>
              <w:jc w:val="left"/>
              <w:rPr>
                <w:lang w:eastAsia="x-none"/>
              </w:rPr>
            </w:pPr>
            <w:r w:rsidRPr="000961F5">
              <w:rPr>
                <w:lang w:eastAsia="x-none"/>
              </w:rPr>
              <w:t>Left justify with trailing SPACE</w:t>
            </w:r>
          </w:p>
        </w:tc>
      </w:tr>
      <w:tr w:rsidR="00A24128" w:rsidRPr="000961F5" w14:paraId="68A3ADC7" w14:textId="77777777" w:rsidTr="008C2824">
        <w:tc>
          <w:tcPr>
            <w:tcW w:w="2972" w:type="dxa"/>
          </w:tcPr>
          <w:p w14:paraId="1DFAD514" w14:textId="77777777" w:rsidR="00A24128" w:rsidRPr="000961F5" w:rsidRDefault="00A24128" w:rsidP="008C2824">
            <w:pPr>
              <w:spacing w:after="39"/>
              <w:ind w:left="0"/>
              <w:jc w:val="left"/>
              <w:rPr>
                <w:lang w:eastAsia="x-none"/>
              </w:rPr>
            </w:pPr>
            <w:r w:rsidRPr="000961F5">
              <w:rPr>
                <w:b/>
                <w:lang w:val="en-US" w:eastAsia="zh-TW"/>
              </w:rPr>
              <w:t>File Date</w:t>
            </w:r>
          </w:p>
        </w:tc>
        <w:tc>
          <w:tcPr>
            <w:tcW w:w="1276" w:type="dxa"/>
          </w:tcPr>
          <w:p w14:paraId="3ACD1F95" w14:textId="77777777" w:rsidR="00A24128" w:rsidRPr="000961F5" w:rsidRDefault="00A24128" w:rsidP="008C2824">
            <w:pPr>
              <w:spacing w:after="39"/>
              <w:ind w:left="0"/>
              <w:jc w:val="left"/>
              <w:rPr>
                <w:lang w:eastAsia="x-none"/>
              </w:rPr>
            </w:pPr>
            <w:r w:rsidRPr="000961F5">
              <w:rPr>
                <w:lang w:eastAsia="x-none"/>
              </w:rPr>
              <w:t>X(10)</w:t>
            </w:r>
          </w:p>
        </w:tc>
        <w:tc>
          <w:tcPr>
            <w:tcW w:w="6237" w:type="dxa"/>
          </w:tcPr>
          <w:p w14:paraId="6A415D42" w14:textId="77777777" w:rsidR="00A24128" w:rsidRPr="000961F5" w:rsidRDefault="00A24128" w:rsidP="008C2824">
            <w:pPr>
              <w:spacing w:after="39"/>
              <w:ind w:left="0"/>
              <w:jc w:val="left"/>
              <w:rPr>
                <w:lang w:eastAsia="x-none"/>
              </w:rPr>
            </w:pPr>
            <w:r w:rsidRPr="000961F5">
              <w:rPr>
                <w:lang w:eastAsia="x-none"/>
              </w:rPr>
              <w:t>File generation date, in “YYYY-MM-DD” format</w:t>
            </w:r>
          </w:p>
        </w:tc>
      </w:tr>
      <w:tr w:rsidR="00A24128" w:rsidRPr="000961F5" w14:paraId="2A68EE35" w14:textId="77777777" w:rsidTr="008C2824">
        <w:tc>
          <w:tcPr>
            <w:tcW w:w="2972" w:type="dxa"/>
          </w:tcPr>
          <w:p w14:paraId="6A4E8E59" w14:textId="77777777" w:rsidR="00A24128" w:rsidRPr="000961F5" w:rsidRDefault="00A24128" w:rsidP="008C2824">
            <w:pPr>
              <w:spacing w:after="39"/>
              <w:ind w:left="0"/>
              <w:jc w:val="left"/>
              <w:rPr>
                <w:lang w:eastAsia="x-none"/>
              </w:rPr>
            </w:pPr>
            <w:r w:rsidRPr="000961F5">
              <w:rPr>
                <w:b/>
                <w:lang w:val="en-US" w:eastAsia="zh-TW"/>
              </w:rPr>
              <w:t>File Time</w:t>
            </w:r>
          </w:p>
        </w:tc>
        <w:tc>
          <w:tcPr>
            <w:tcW w:w="1276" w:type="dxa"/>
          </w:tcPr>
          <w:p w14:paraId="62B7CB1D" w14:textId="77777777" w:rsidR="00A24128" w:rsidRPr="000961F5" w:rsidRDefault="00A24128" w:rsidP="008C2824">
            <w:pPr>
              <w:spacing w:after="39"/>
              <w:ind w:left="0"/>
              <w:jc w:val="left"/>
              <w:rPr>
                <w:lang w:eastAsia="x-none"/>
              </w:rPr>
            </w:pPr>
            <w:r w:rsidRPr="000961F5">
              <w:rPr>
                <w:lang w:eastAsia="x-none"/>
              </w:rPr>
              <w:t>X(8)</w:t>
            </w:r>
          </w:p>
        </w:tc>
        <w:tc>
          <w:tcPr>
            <w:tcW w:w="6237" w:type="dxa"/>
          </w:tcPr>
          <w:p w14:paraId="3FF80F1F" w14:textId="77777777" w:rsidR="00A24128" w:rsidRPr="000961F5" w:rsidRDefault="00A24128" w:rsidP="008C2824">
            <w:pPr>
              <w:spacing w:after="39"/>
              <w:ind w:left="0"/>
              <w:jc w:val="left"/>
              <w:rPr>
                <w:lang w:eastAsia="x-none"/>
              </w:rPr>
            </w:pPr>
            <w:r w:rsidRPr="000961F5">
              <w:rPr>
                <w:lang w:eastAsia="x-none"/>
              </w:rPr>
              <w:t>File generation time, in “HH.MM.SS” format</w:t>
            </w:r>
          </w:p>
        </w:tc>
      </w:tr>
      <w:tr w:rsidR="00A24128" w:rsidRPr="000961F5" w14:paraId="60FEACBC" w14:textId="77777777" w:rsidTr="008C2824">
        <w:tc>
          <w:tcPr>
            <w:tcW w:w="2972" w:type="dxa"/>
          </w:tcPr>
          <w:p w14:paraId="168727D8" w14:textId="77777777" w:rsidR="00A24128" w:rsidRPr="000961F5" w:rsidRDefault="00A24128" w:rsidP="008C2824">
            <w:pPr>
              <w:spacing w:after="39"/>
              <w:ind w:left="0"/>
              <w:jc w:val="left"/>
              <w:rPr>
                <w:lang w:eastAsia="x-none"/>
              </w:rPr>
            </w:pPr>
            <w:r w:rsidRPr="000961F5">
              <w:rPr>
                <w:b/>
                <w:lang w:val="en-US" w:eastAsia="zh-TW"/>
              </w:rPr>
              <w:t>Filler</w:t>
            </w:r>
          </w:p>
        </w:tc>
        <w:tc>
          <w:tcPr>
            <w:tcW w:w="1276" w:type="dxa"/>
          </w:tcPr>
          <w:p w14:paraId="5A1052F9" w14:textId="542A5540" w:rsidR="00A24128" w:rsidRPr="000961F5" w:rsidRDefault="00A24128" w:rsidP="00984D49">
            <w:pPr>
              <w:spacing w:after="39"/>
              <w:ind w:left="0"/>
              <w:jc w:val="left"/>
              <w:rPr>
                <w:lang w:eastAsia="x-none"/>
              </w:rPr>
            </w:pPr>
            <w:r w:rsidRPr="000961F5">
              <w:rPr>
                <w:lang w:eastAsia="x-none"/>
              </w:rPr>
              <w:t>X(</w:t>
            </w:r>
            <w:r w:rsidR="00984D49" w:rsidRPr="000961F5">
              <w:rPr>
                <w:lang w:eastAsia="x-none"/>
              </w:rPr>
              <w:t>251</w:t>
            </w:r>
            <w:r w:rsidRPr="000961F5">
              <w:rPr>
                <w:lang w:eastAsia="x-none"/>
              </w:rPr>
              <w:t>)</w:t>
            </w:r>
          </w:p>
        </w:tc>
        <w:tc>
          <w:tcPr>
            <w:tcW w:w="6237" w:type="dxa"/>
          </w:tcPr>
          <w:p w14:paraId="3F4BFB91" w14:textId="50AB5C35" w:rsidR="00A24128" w:rsidRPr="000961F5" w:rsidRDefault="00D212D7" w:rsidP="008C2824">
            <w:pPr>
              <w:spacing w:after="39"/>
              <w:ind w:left="0"/>
              <w:jc w:val="left"/>
              <w:rPr>
                <w:lang w:eastAsia="x-none"/>
              </w:rPr>
            </w:pPr>
            <w:r w:rsidRPr="000961F5">
              <w:rPr>
                <w:lang w:eastAsia="x-none"/>
              </w:rPr>
              <w:t>Always SPACE</w:t>
            </w:r>
          </w:p>
        </w:tc>
      </w:tr>
    </w:tbl>
    <w:p w14:paraId="253597F1" w14:textId="77777777" w:rsidR="00A24128" w:rsidRPr="000961F5" w:rsidRDefault="00A24128" w:rsidP="00A24128">
      <w:pPr>
        <w:ind w:left="0"/>
        <w:rPr>
          <w:b/>
          <w:lang w:eastAsia="x-none"/>
        </w:rPr>
      </w:pPr>
    </w:p>
    <w:p w14:paraId="1412C4C2" w14:textId="77777777" w:rsidR="00A24128" w:rsidRPr="000961F5" w:rsidRDefault="00A24128" w:rsidP="00A24128">
      <w:pPr>
        <w:ind w:left="0"/>
        <w:rPr>
          <w:b/>
          <w:lang w:eastAsia="x-none"/>
        </w:rPr>
      </w:pPr>
      <w:r w:rsidRPr="000961F5">
        <w:rPr>
          <w:b/>
          <w:lang w:eastAsia="x-none"/>
        </w:rPr>
        <w:t>Detailed record:</w:t>
      </w:r>
    </w:p>
    <w:tbl>
      <w:tblPr>
        <w:tblStyle w:val="TableGrid"/>
        <w:tblW w:w="10485" w:type="dxa"/>
        <w:tblLook w:val="04A0" w:firstRow="1" w:lastRow="0" w:firstColumn="1" w:lastColumn="0" w:noHBand="0" w:noVBand="1"/>
      </w:tblPr>
      <w:tblGrid>
        <w:gridCol w:w="2972"/>
        <w:gridCol w:w="1276"/>
        <w:gridCol w:w="6237"/>
      </w:tblGrid>
      <w:tr w:rsidR="00A24128" w:rsidRPr="000961F5" w14:paraId="3E7F312F" w14:textId="77777777" w:rsidTr="008C2824">
        <w:tc>
          <w:tcPr>
            <w:tcW w:w="2972" w:type="dxa"/>
            <w:shd w:val="clear" w:color="auto" w:fill="13426B"/>
          </w:tcPr>
          <w:p w14:paraId="2F12EF8A" w14:textId="77777777" w:rsidR="00A24128" w:rsidRPr="000961F5" w:rsidRDefault="00A24128" w:rsidP="008C2824">
            <w:pPr>
              <w:spacing w:after="39"/>
              <w:ind w:left="0"/>
              <w:jc w:val="left"/>
              <w:rPr>
                <w:b/>
                <w:lang w:eastAsia="x-none"/>
              </w:rPr>
            </w:pPr>
            <w:r w:rsidRPr="000961F5">
              <w:rPr>
                <w:b/>
                <w:lang w:eastAsia="x-none"/>
              </w:rPr>
              <w:t>Field Name</w:t>
            </w:r>
          </w:p>
        </w:tc>
        <w:tc>
          <w:tcPr>
            <w:tcW w:w="1276" w:type="dxa"/>
            <w:shd w:val="clear" w:color="auto" w:fill="13426B"/>
          </w:tcPr>
          <w:p w14:paraId="047C494B" w14:textId="77777777" w:rsidR="00A24128" w:rsidRPr="000961F5" w:rsidRDefault="00A24128" w:rsidP="008C2824">
            <w:pPr>
              <w:spacing w:after="39"/>
              <w:ind w:left="0"/>
              <w:jc w:val="left"/>
              <w:rPr>
                <w:b/>
                <w:lang w:eastAsia="x-none"/>
              </w:rPr>
            </w:pPr>
            <w:r w:rsidRPr="000961F5">
              <w:rPr>
                <w:b/>
                <w:lang w:eastAsia="x-none"/>
              </w:rPr>
              <w:t>Field Format</w:t>
            </w:r>
          </w:p>
        </w:tc>
        <w:tc>
          <w:tcPr>
            <w:tcW w:w="6237" w:type="dxa"/>
            <w:shd w:val="clear" w:color="auto" w:fill="13426B"/>
          </w:tcPr>
          <w:p w14:paraId="2F1472A7" w14:textId="77777777" w:rsidR="00A24128" w:rsidRPr="000961F5" w:rsidRDefault="00A24128" w:rsidP="008C2824">
            <w:pPr>
              <w:spacing w:after="39"/>
              <w:ind w:left="0"/>
              <w:jc w:val="left"/>
              <w:rPr>
                <w:b/>
                <w:lang w:eastAsia="x-none"/>
              </w:rPr>
            </w:pPr>
            <w:r w:rsidRPr="000961F5">
              <w:rPr>
                <w:b/>
                <w:lang w:eastAsia="x-none"/>
              </w:rPr>
              <w:t>Description</w:t>
            </w:r>
          </w:p>
        </w:tc>
      </w:tr>
      <w:tr w:rsidR="00A24128" w:rsidRPr="000961F5" w14:paraId="5E1E161C" w14:textId="77777777" w:rsidTr="008C2824">
        <w:tc>
          <w:tcPr>
            <w:tcW w:w="2972" w:type="dxa"/>
            <w:vAlign w:val="bottom"/>
          </w:tcPr>
          <w:p w14:paraId="308E9A9D" w14:textId="77777777" w:rsidR="00A24128" w:rsidRPr="000961F5" w:rsidRDefault="00A24128" w:rsidP="008C2824">
            <w:pPr>
              <w:spacing w:after="39"/>
              <w:ind w:left="0"/>
              <w:jc w:val="left"/>
              <w:rPr>
                <w:lang w:eastAsia="x-none"/>
              </w:rPr>
            </w:pPr>
            <w:r w:rsidRPr="000961F5">
              <w:rPr>
                <w:color w:val="000000"/>
              </w:rPr>
              <w:t>Key</w:t>
            </w:r>
          </w:p>
        </w:tc>
        <w:tc>
          <w:tcPr>
            <w:tcW w:w="1276" w:type="dxa"/>
            <w:vAlign w:val="bottom"/>
          </w:tcPr>
          <w:p w14:paraId="69CE37E6" w14:textId="77777777" w:rsidR="00A24128" w:rsidRPr="000961F5" w:rsidRDefault="00A24128" w:rsidP="008C2824">
            <w:pPr>
              <w:spacing w:after="39"/>
              <w:ind w:left="0"/>
              <w:jc w:val="left"/>
              <w:rPr>
                <w:lang w:eastAsia="x-none"/>
              </w:rPr>
            </w:pPr>
            <w:r w:rsidRPr="000961F5">
              <w:rPr>
                <w:color w:val="000000"/>
              </w:rPr>
              <w:t>9(1)</w:t>
            </w:r>
          </w:p>
        </w:tc>
        <w:tc>
          <w:tcPr>
            <w:tcW w:w="6237" w:type="dxa"/>
          </w:tcPr>
          <w:p w14:paraId="27435B9B" w14:textId="77777777" w:rsidR="00A24128" w:rsidRPr="000961F5" w:rsidRDefault="00A24128" w:rsidP="008C2824">
            <w:pPr>
              <w:spacing w:after="0"/>
              <w:ind w:left="0"/>
              <w:rPr>
                <w:lang w:val="en-US" w:eastAsia="zh-TW"/>
              </w:rPr>
            </w:pPr>
            <w:r w:rsidRPr="000961F5">
              <w:rPr>
                <w:lang w:val="en-US" w:eastAsia="zh-TW"/>
              </w:rPr>
              <w:t>Always ‘</w:t>
            </w:r>
            <w:r w:rsidRPr="000961F5">
              <w:rPr>
                <w:b/>
                <w:lang w:val="en-US" w:eastAsia="zh-TW"/>
              </w:rPr>
              <w:t>1</w:t>
            </w:r>
            <w:r w:rsidRPr="000961F5">
              <w:rPr>
                <w:lang w:val="en-US" w:eastAsia="zh-TW"/>
              </w:rPr>
              <w:t xml:space="preserve">’ for </w:t>
            </w:r>
            <w:r w:rsidRPr="002B0661">
              <w:rPr>
                <w:lang w:val="en-US" w:eastAsia="zh-TW"/>
              </w:rPr>
              <w:t>Detail Record</w:t>
            </w:r>
          </w:p>
        </w:tc>
      </w:tr>
      <w:tr w:rsidR="00A24128" w:rsidRPr="000961F5" w14:paraId="1D80E8AB" w14:textId="77777777" w:rsidTr="008C2824">
        <w:tc>
          <w:tcPr>
            <w:tcW w:w="2972" w:type="dxa"/>
            <w:vAlign w:val="bottom"/>
          </w:tcPr>
          <w:p w14:paraId="434310FB" w14:textId="77777777" w:rsidR="00A24128" w:rsidRPr="000961F5" w:rsidRDefault="00A24128" w:rsidP="008C2824">
            <w:pPr>
              <w:spacing w:after="39"/>
              <w:ind w:left="0"/>
              <w:jc w:val="left"/>
              <w:rPr>
                <w:lang w:eastAsia="x-none"/>
              </w:rPr>
            </w:pPr>
            <w:r w:rsidRPr="000961F5">
              <w:rPr>
                <w:color w:val="000000"/>
              </w:rPr>
              <w:t>Market Code</w:t>
            </w:r>
          </w:p>
        </w:tc>
        <w:tc>
          <w:tcPr>
            <w:tcW w:w="1276" w:type="dxa"/>
            <w:vAlign w:val="bottom"/>
          </w:tcPr>
          <w:p w14:paraId="7EEF3ABB" w14:textId="77777777" w:rsidR="00A24128" w:rsidRPr="000961F5" w:rsidRDefault="00A24128" w:rsidP="008C2824">
            <w:pPr>
              <w:spacing w:after="39"/>
              <w:ind w:left="0"/>
              <w:jc w:val="left"/>
              <w:rPr>
                <w:lang w:eastAsia="x-none"/>
              </w:rPr>
            </w:pPr>
            <w:r w:rsidRPr="000961F5">
              <w:rPr>
                <w:color w:val="000000"/>
              </w:rPr>
              <w:t>X(4)</w:t>
            </w:r>
          </w:p>
        </w:tc>
        <w:tc>
          <w:tcPr>
            <w:tcW w:w="6237" w:type="dxa"/>
          </w:tcPr>
          <w:p w14:paraId="3AAD1810" w14:textId="32FB334B" w:rsidR="00A24128" w:rsidRPr="000961F5" w:rsidRDefault="00A24128" w:rsidP="008C2824">
            <w:pPr>
              <w:spacing w:after="39"/>
              <w:ind w:left="0"/>
              <w:jc w:val="left"/>
              <w:rPr>
                <w:b/>
                <w:lang w:eastAsia="x-none"/>
              </w:rPr>
            </w:pPr>
            <w:r w:rsidRPr="000961F5">
              <w:rPr>
                <w:b/>
                <w:lang w:eastAsia="x-none"/>
              </w:rPr>
              <w:t>‘HKMK’</w:t>
            </w:r>
            <w:r w:rsidR="00343601" w:rsidRPr="000961F5">
              <w:rPr>
                <w:b/>
                <w:lang w:eastAsia="x-none"/>
              </w:rPr>
              <w:t xml:space="preserve"> </w:t>
            </w:r>
            <w:r w:rsidR="00343601" w:rsidRPr="002B0661">
              <w:rPr>
                <w:lang w:eastAsia="x-none"/>
              </w:rPr>
              <w:t>– Hong Kong Market</w:t>
            </w:r>
            <w:r w:rsidR="00DE0B57" w:rsidRPr="000961F5">
              <w:rPr>
                <w:b/>
                <w:lang w:eastAsia="x-none"/>
              </w:rPr>
              <w:br/>
            </w:r>
            <w:r w:rsidRPr="000961F5">
              <w:rPr>
                <w:b/>
                <w:lang w:eastAsia="x-none"/>
              </w:rPr>
              <w:t>’MAMK</w:t>
            </w:r>
            <w:r w:rsidR="00DE0B57" w:rsidRPr="000961F5">
              <w:rPr>
                <w:b/>
                <w:lang w:eastAsia="x-none"/>
              </w:rPr>
              <w:t>’</w:t>
            </w:r>
            <w:r w:rsidR="00343601" w:rsidRPr="000961F5">
              <w:rPr>
                <w:b/>
                <w:lang w:eastAsia="x-none"/>
              </w:rPr>
              <w:t xml:space="preserve"> </w:t>
            </w:r>
            <w:r w:rsidR="00343601" w:rsidRPr="002B0661">
              <w:rPr>
                <w:lang w:eastAsia="x-none"/>
              </w:rPr>
              <w:t>– Shanghai Market</w:t>
            </w:r>
            <w:r w:rsidR="00DE0B57" w:rsidRPr="000961F5">
              <w:rPr>
                <w:b/>
                <w:lang w:eastAsia="x-none"/>
              </w:rPr>
              <w:br/>
            </w:r>
            <w:r w:rsidRPr="000961F5">
              <w:rPr>
                <w:b/>
                <w:lang w:eastAsia="x-none"/>
              </w:rPr>
              <w:t>’SZMK’</w:t>
            </w:r>
            <w:r w:rsidR="00343601" w:rsidRPr="000961F5">
              <w:rPr>
                <w:b/>
                <w:lang w:eastAsia="x-none"/>
              </w:rPr>
              <w:t xml:space="preserve"> </w:t>
            </w:r>
            <w:r w:rsidR="00343601" w:rsidRPr="002B0661">
              <w:rPr>
                <w:lang w:eastAsia="x-none"/>
              </w:rPr>
              <w:t>– Shenzhen Market</w:t>
            </w:r>
          </w:p>
        </w:tc>
      </w:tr>
      <w:tr w:rsidR="00A24128" w:rsidRPr="000961F5" w14:paraId="5CFD4D1C" w14:textId="77777777" w:rsidTr="008C2824">
        <w:tc>
          <w:tcPr>
            <w:tcW w:w="2972" w:type="dxa"/>
            <w:vAlign w:val="bottom"/>
          </w:tcPr>
          <w:p w14:paraId="756AAD34" w14:textId="6A06CF4E" w:rsidR="00A24128" w:rsidRPr="000961F5" w:rsidRDefault="003D6452" w:rsidP="008C2824">
            <w:pPr>
              <w:spacing w:after="39"/>
              <w:ind w:left="0"/>
              <w:jc w:val="left"/>
              <w:rPr>
                <w:lang w:eastAsia="x-none"/>
              </w:rPr>
            </w:pPr>
            <w:r w:rsidRPr="000961F5">
              <w:rPr>
                <w:lang w:eastAsia="x-none"/>
              </w:rPr>
              <w:t>Stock Code</w:t>
            </w:r>
          </w:p>
        </w:tc>
        <w:tc>
          <w:tcPr>
            <w:tcW w:w="1276" w:type="dxa"/>
            <w:vAlign w:val="bottom"/>
          </w:tcPr>
          <w:p w14:paraId="18838FDD" w14:textId="77777777" w:rsidR="00A24128" w:rsidRPr="000961F5" w:rsidRDefault="00A24128" w:rsidP="008C2824">
            <w:pPr>
              <w:spacing w:after="39"/>
              <w:ind w:left="0"/>
              <w:jc w:val="left"/>
              <w:rPr>
                <w:lang w:eastAsia="x-none"/>
              </w:rPr>
            </w:pPr>
            <w:r w:rsidRPr="000961F5">
              <w:rPr>
                <w:color w:val="000000"/>
              </w:rPr>
              <w:t>X(5)</w:t>
            </w:r>
          </w:p>
        </w:tc>
        <w:tc>
          <w:tcPr>
            <w:tcW w:w="6237" w:type="dxa"/>
          </w:tcPr>
          <w:p w14:paraId="0A32E163" w14:textId="0AE66C68" w:rsidR="00A24128" w:rsidRPr="000961F5" w:rsidRDefault="00790342" w:rsidP="008C2824">
            <w:pPr>
              <w:spacing w:after="39"/>
              <w:ind w:left="0"/>
              <w:jc w:val="left"/>
              <w:rPr>
                <w:lang w:eastAsia="x-none"/>
              </w:rPr>
            </w:pPr>
            <w:r w:rsidRPr="000961F5">
              <w:rPr>
                <w:lang w:eastAsia="x-none"/>
              </w:rPr>
              <w:t>Right justify with leading SPACE</w:t>
            </w:r>
          </w:p>
        </w:tc>
      </w:tr>
      <w:tr w:rsidR="00A24128" w:rsidRPr="000961F5" w14:paraId="5F02E79B" w14:textId="77777777" w:rsidTr="008C2824">
        <w:tc>
          <w:tcPr>
            <w:tcW w:w="2972" w:type="dxa"/>
            <w:vAlign w:val="bottom"/>
          </w:tcPr>
          <w:p w14:paraId="7C840336" w14:textId="77777777" w:rsidR="00A24128" w:rsidRPr="000961F5" w:rsidRDefault="00A24128" w:rsidP="008C2824">
            <w:pPr>
              <w:spacing w:after="39"/>
              <w:ind w:left="0"/>
              <w:jc w:val="left"/>
              <w:rPr>
                <w:lang w:eastAsia="x-none"/>
              </w:rPr>
            </w:pPr>
            <w:r w:rsidRPr="000961F5">
              <w:rPr>
                <w:color w:val="000000"/>
              </w:rPr>
              <w:t>Stock Listed Date</w:t>
            </w:r>
          </w:p>
        </w:tc>
        <w:tc>
          <w:tcPr>
            <w:tcW w:w="1276" w:type="dxa"/>
            <w:vAlign w:val="bottom"/>
          </w:tcPr>
          <w:p w14:paraId="6F7C18DD" w14:textId="77777777" w:rsidR="00A24128" w:rsidRPr="000961F5" w:rsidRDefault="00A24128" w:rsidP="008C2824">
            <w:pPr>
              <w:spacing w:after="39"/>
              <w:ind w:left="0"/>
              <w:jc w:val="left"/>
              <w:rPr>
                <w:lang w:eastAsia="x-none"/>
              </w:rPr>
            </w:pPr>
            <w:r w:rsidRPr="000961F5">
              <w:rPr>
                <w:color w:val="000000"/>
              </w:rPr>
              <w:t>X(10)</w:t>
            </w:r>
          </w:p>
        </w:tc>
        <w:tc>
          <w:tcPr>
            <w:tcW w:w="6237" w:type="dxa"/>
          </w:tcPr>
          <w:p w14:paraId="02550495" w14:textId="77777777" w:rsidR="00A24128" w:rsidRPr="000961F5" w:rsidRDefault="00A24128" w:rsidP="008C2824">
            <w:pPr>
              <w:spacing w:after="39"/>
              <w:ind w:left="0"/>
              <w:jc w:val="left"/>
              <w:rPr>
                <w:lang w:eastAsia="x-none"/>
              </w:rPr>
            </w:pPr>
            <w:r w:rsidRPr="000961F5">
              <w:rPr>
                <w:lang w:eastAsia="x-none"/>
              </w:rPr>
              <w:t>In ‘YYYY-MM-DD’ format</w:t>
            </w:r>
          </w:p>
          <w:p w14:paraId="7BB6C0D9" w14:textId="77777777" w:rsidR="00790342" w:rsidRPr="000961F5" w:rsidRDefault="00790342" w:rsidP="008C2824">
            <w:pPr>
              <w:spacing w:after="39"/>
              <w:ind w:left="0"/>
              <w:jc w:val="left"/>
              <w:rPr>
                <w:lang w:eastAsia="x-none"/>
              </w:rPr>
            </w:pPr>
            <w:r w:rsidRPr="000961F5">
              <w:rPr>
                <w:lang w:eastAsia="x-none"/>
              </w:rPr>
              <w:t>With value ‘</w:t>
            </w:r>
            <w:r w:rsidRPr="002B0661">
              <w:rPr>
                <w:b/>
                <w:lang w:eastAsia="x-none"/>
              </w:rPr>
              <w:t>1001-01-01</w:t>
            </w:r>
            <w:r w:rsidRPr="000961F5">
              <w:rPr>
                <w:lang w:eastAsia="x-none"/>
              </w:rPr>
              <w:t>’ if not have explicit listed date</w:t>
            </w:r>
          </w:p>
          <w:p w14:paraId="06D2C602" w14:textId="1EA49D2B" w:rsidR="00790342" w:rsidRPr="000961F5" w:rsidRDefault="00790342" w:rsidP="008C2824">
            <w:pPr>
              <w:spacing w:after="39"/>
              <w:ind w:left="0"/>
              <w:jc w:val="left"/>
              <w:rPr>
                <w:lang w:eastAsia="x-none"/>
              </w:rPr>
            </w:pPr>
            <w:r w:rsidRPr="000961F5">
              <w:rPr>
                <w:lang w:eastAsia="x-none"/>
              </w:rPr>
              <w:t>May have some records with 9999-mm-dd, it is due to sudden lapse of the IPO</w:t>
            </w:r>
          </w:p>
        </w:tc>
      </w:tr>
      <w:tr w:rsidR="00EF16EC" w:rsidRPr="000961F5" w14:paraId="7FB67AEF" w14:textId="77777777" w:rsidTr="008C2824">
        <w:tc>
          <w:tcPr>
            <w:tcW w:w="2972" w:type="dxa"/>
            <w:vAlign w:val="bottom"/>
          </w:tcPr>
          <w:p w14:paraId="0F45BAB7" w14:textId="06404292" w:rsidR="00EF16EC" w:rsidRPr="000961F5" w:rsidRDefault="00EF16EC" w:rsidP="008C2824">
            <w:pPr>
              <w:spacing w:after="39"/>
              <w:ind w:left="0"/>
              <w:jc w:val="left"/>
              <w:rPr>
                <w:color w:val="000000"/>
              </w:rPr>
            </w:pPr>
            <w:r w:rsidRPr="000961F5">
              <w:rPr>
                <w:color w:val="000000"/>
              </w:rPr>
              <w:t>Stock Delisted Date</w:t>
            </w:r>
          </w:p>
        </w:tc>
        <w:tc>
          <w:tcPr>
            <w:tcW w:w="1276" w:type="dxa"/>
            <w:vAlign w:val="bottom"/>
          </w:tcPr>
          <w:p w14:paraId="0118CAD6" w14:textId="37B6974F" w:rsidR="00EF16EC" w:rsidRPr="000961F5" w:rsidRDefault="00EF16EC" w:rsidP="008C2824">
            <w:pPr>
              <w:spacing w:after="39"/>
              <w:ind w:left="0"/>
              <w:jc w:val="left"/>
              <w:rPr>
                <w:color w:val="000000"/>
              </w:rPr>
            </w:pPr>
            <w:r w:rsidRPr="000961F5">
              <w:rPr>
                <w:color w:val="000000"/>
              </w:rPr>
              <w:t>X(10)</w:t>
            </w:r>
          </w:p>
        </w:tc>
        <w:tc>
          <w:tcPr>
            <w:tcW w:w="6237" w:type="dxa"/>
          </w:tcPr>
          <w:p w14:paraId="2F2A2ABE" w14:textId="77777777" w:rsidR="00EF16EC" w:rsidRPr="000961F5" w:rsidRDefault="00EF16EC" w:rsidP="008C2824">
            <w:pPr>
              <w:spacing w:after="39"/>
              <w:ind w:left="0"/>
              <w:jc w:val="left"/>
              <w:rPr>
                <w:lang w:eastAsia="x-none"/>
              </w:rPr>
            </w:pPr>
          </w:p>
        </w:tc>
      </w:tr>
      <w:tr w:rsidR="00A24128" w:rsidRPr="000961F5" w14:paraId="58C5AAAE" w14:textId="77777777" w:rsidTr="008C2824">
        <w:tc>
          <w:tcPr>
            <w:tcW w:w="2972" w:type="dxa"/>
            <w:vAlign w:val="bottom"/>
          </w:tcPr>
          <w:p w14:paraId="0D7C1DF2" w14:textId="77777777" w:rsidR="00A24128" w:rsidRPr="000961F5" w:rsidRDefault="00A24128" w:rsidP="008C2824">
            <w:pPr>
              <w:spacing w:after="39"/>
              <w:ind w:left="0"/>
              <w:jc w:val="left"/>
              <w:rPr>
                <w:b/>
                <w:lang w:val="en-US" w:eastAsia="zh-TW"/>
              </w:rPr>
            </w:pPr>
            <w:r w:rsidRPr="000961F5">
              <w:rPr>
                <w:color w:val="000000"/>
              </w:rPr>
              <w:t>Stock ID (ISIN)</w:t>
            </w:r>
          </w:p>
        </w:tc>
        <w:tc>
          <w:tcPr>
            <w:tcW w:w="1276" w:type="dxa"/>
            <w:vAlign w:val="bottom"/>
          </w:tcPr>
          <w:p w14:paraId="6D959152" w14:textId="77777777" w:rsidR="00A24128" w:rsidRPr="000961F5" w:rsidRDefault="00A24128" w:rsidP="008C2824">
            <w:pPr>
              <w:spacing w:after="39"/>
              <w:ind w:left="0"/>
              <w:jc w:val="left"/>
              <w:rPr>
                <w:lang w:eastAsia="x-none"/>
              </w:rPr>
            </w:pPr>
            <w:r w:rsidRPr="000961F5">
              <w:rPr>
                <w:color w:val="000000"/>
              </w:rPr>
              <w:t>X(12)</w:t>
            </w:r>
          </w:p>
        </w:tc>
        <w:tc>
          <w:tcPr>
            <w:tcW w:w="6237" w:type="dxa"/>
          </w:tcPr>
          <w:p w14:paraId="1DF4F0C6" w14:textId="5676A3FA" w:rsidR="00A24128" w:rsidRPr="000961F5" w:rsidRDefault="00A24128" w:rsidP="00EE5C67">
            <w:pPr>
              <w:spacing w:after="39"/>
              <w:ind w:left="0"/>
              <w:rPr>
                <w:lang w:eastAsia="x-none"/>
              </w:rPr>
            </w:pPr>
          </w:p>
        </w:tc>
      </w:tr>
      <w:tr w:rsidR="00A24128" w:rsidRPr="000961F5" w14:paraId="640374EB" w14:textId="77777777" w:rsidTr="008C2824">
        <w:tc>
          <w:tcPr>
            <w:tcW w:w="2972" w:type="dxa"/>
            <w:vAlign w:val="bottom"/>
          </w:tcPr>
          <w:p w14:paraId="3231AB61" w14:textId="77777777" w:rsidR="00A24128" w:rsidRPr="000961F5" w:rsidRDefault="00A24128" w:rsidP="008C2824">
            <w:pPr>
              <w:spacing w:after="39"/>
              <w:ind w:left="0"/>
              <w:jc w:val="left"/>
              <w:rPr>
                <w:b/>
                <w:lang w:val="en-US" w:eastAsia="zh-TW"/>
              </w:rPr>
            </w:pPr>
            <w:r w:rsidRPr="000961F5">
              <w:rPr>
                <w:color w:val="000000"/>
              </w:rPr>
              <w:t>Registrar Code</w:t>
            </w:r>
          </w:p>
        </w:tc>
        <w:tc>
          <w:tcPr>
            <w:tcW w:w="1276" w:type="dxa"/>
            <w:vAlign w:val="bottom"/>
          </w:tcPr>
          <w:p w14:paraId="36887DBB" w14:textId="77777777" w:rsidR="00A24128" w:rsidRPr="000961F5" w:rsidRDefault="00A24128" w:rsidP="008C2824">
            <w:pPr>
              <w:spacing w:after="39"/>
              <w:ind w:left="0"/>
              <w:jc w:val="left"/>
              <w:rPr>
                <w:lang w:eastAsia="x-none"/>
              </w:rPr>
            </w:pPr>
            <w:r w:rsidRPr="000961F5">
              <w:rPr>
                <w:color w:val="000000"/>
              </w:rPr>
              <w:t>X(6)</w:t>
            </w:r>
          </w:p>
        </w:tc>
        <w:tc>
          <w:tcPr>
            <w:tcW w:w="6237" w:type="dxa"/>
          </w:tcPr>
          <w:p w14:paraId="2D4C5271" w14:textId="12138359" w:rsidR="00A24128" w:rsidRPr="000961F5" w:rsidRDefault="005B28CF" w:rsidP="008C2824">
            <w:pPr>
              <w:spacing w:after="39"/>
              <w:ind w:left="0"/>
              <w:jc w:val="left"/>
              <w:rPr>
                <w:lang w:eastAsia="x-none"/>
              </w:rPr>
            </w:pPr>
            <w:r w:rsidRPr="000961F5">
              <w:rPr>
                <w:lang w:eastAsia="x-none"/>
              </w:rPr>
              <w:t xml:space="preserve">In ‘R##’ format, </w:t>
            </w:r>
            <w:r w:rsidRPr="000961F5">
              <w:rPr>
                <w:b/>
                <w:lang w:eastAsia="x-none"/>
              </w:rPr>
              <w:t>ex.</w:t>
            </w:r>
            <w:r w:rsidRPr="000961F5">
              <w:rPr>
                <w:lang w:eastAsia="x-none"/>
              </w:rPr>
              <w:t xml:space="preserve"> R03</w:t>
            </w:r>
          </w:p>
        </w:tc>
      </w:tr>
      <w:tr w:rsidR="00A24128" w:rsidRPr="000961F5" w14:paraId="0A8B531D" w14:textId="77777777" w:rsidTr="008C2824">
        <w:tc>
          <w:tcPr>
            <w:tcW w:w="2972" w:type="dxa"/>
            <w:vAlign w:val="bottom"/>
          </w:tcPr>
          <w:p w14:paraId="73A93A3A" w14:textId="77777777" w:rsidR="00A24128" w:rsidRPr="000961F5" w:rsidRDefault="00A24128" w:rsidP="008C2824">
            <w:pPr>
              <w:spacing w:after="39"/>
              <w:ind w:left="0"/>
              <w:jc w:val="left"/>
              <w:rPr>
                <w:color w:val="000000"/>
              </w:rPr>
            </w:pPr>
            <w:r w:rsidRPr="000961F5">
              <w:rPr>
                <w:color w:val="000000"/>
              </w:rPr>
              <w:t>Stock Full Name 1</w:t>
            </w:r>
          </w:p>
        </w:tc>
        <w:tc>
          <w:tcPr>
            <w:tcW w:w="1276" w:type="dxa"/>
            <w:vAlign w:val="bottom"/>
          </w:tcPr>
          <w:p w14:paraId="3E2BC1A0" w14:textId="77777777" w:rsidR="00A24128" w:rsidRPr="000961F5" w:rsidRDefault="00A24128" w:rsidP="008C2824">
            <w:pPr>
              <w:spacing w:after="39"/>
              <w:ind w:left="0"/>
              <w:jc w:val="left"/>
              <w:rPr>
                <w:color w:val="000000"/>
              </w:rPr>
            </w:pPr>
            <w:r w:rsidRPr="000961F5">
              <w:rPr>
                <w:color w:val="000000"/>
              </w:rPr>
              <w:t>X(40)</w:t>
            </w:r>
          </w:p>
        </w:tc>
        <w:tc>
          <w:tcPr>
            <w:tcW w:w="6237" w:type="dxa"/>
          </w:tcPr>
          <w:p w14:paraId="2FAFE906" w14:textId="77777777" w:rsidR="00A24128" w:rsidRPr="000961F5" w:rsidRDefault="00A24128" w:rsidP="008C2824">
            <w:pPr>
              <w:spacing w:after="0"/>
              <w:ind w:left="0"/>
              <w:rPr>
                <w:lang w:val="en-US" w:eastAsia="zh-TW"/>
              </w:rPr>
            </w:pPr>
          </w:p>
        </w:tc>
      </w:tr>
      <w:tr w:rsidR="00A24128" w:rsidRPr="000961F5" w14:paraId="3CBDB997" w14:textId="77777777" w:rsidTr="008C2824">
        <w:tc>
          <w:tcPr>
            <w:tcW w:w="2972" w:type="dxa"/>
            <w:vAlign w:val="bottom"/>
          </w:tcPr>
          <w:p w14:paraId="1E004166" w14:textId="77777777" w:rsidR="00A24128" w:rsidRPr="000961F5" w:rsidRDefault="00A24128" w:rsidP="008C2824">
            <w:pPr>
              <w:spacing w:after="39"/>
              <w:ind w:left="0"/>
              <w:jc w:val="left"/>
              <w:rPr>
                <w:color w:val="000000"/>
              </w:rPr>
            </w:pPr>
            <w:r w:rsidRPr="000961F5">
              <w:rPr>
                <w:color w:val="000000"/>
              </w:rPr>
              <w:t>Stock Full Name 1</w:t>
            </w:r>
          </w:p>
        </w:tc>
        <w:tc>
          <w:tcPr>
            <w:tcW w:w="1276" w:type="dxa"/>
            <w:vAlign w:val="bottom"/>
          </w:tcPr>
          <w:p w14:paraId="0AD9B2EF" w14:textId="77777777" w:rsidR="00A24128" w:rsidRPr="000961F5" w:rsidRDefault="00A24128" w:rsidP="008C2824">
            <w:pPr>
              <w:spacing w:after="39"/>
              <w:ind w:left="0"/>
              <w:jc w:val="left"/>
              <w:rPr>
                <w:color w:val="000000"/>
              </w:rPr>
            </w:pPr>
            <w:r w:rsidRPr="000961F5">
              <w:rPr>
                <w:color w:val="000000"/>
              </w:rPr>
              <w:t>X(40)</w:t>
            </w:r>
          </w:p>
        </w:tc>
        <w:tc>
          <w:tcPr>
            <w:tcW w:w="6237" w:type="dxa"/>
          </w:tcPr>
          <w:p w14:paraId="5CB23C3C" w14:textId="77777777" w:rsidR="00A24128" w:rsidRPr="000961F5" w:rsidRDefault="00A24128" w:rsidP="008C2824">
            <w:pPr>
              <w:spacing w:after="0"/>
              <w:ind w:left="0"/>
              <w:rPr>
                <w:lang w:val="en-US" w:eastAsia="zh-TW"/>
              </w:rPr>
            </w:pPr>
          </w:p>
        </w:tc>
      </w:tr>
      <w:tr w:rsidR="00A24128" w:rsidRPr="000961F5" w14:paraId="27F3FAE4" w14:textId="77777777" w:rsidTr="008C2824">
        <w:tc>
          <w:tcPr>
            <w:tcW w:w="2972" w:type="dxa"/>
            <w:vAlign w:val="bottom"/>
          </w:tcPr>
          <w:p w14:paraId="5585AFFE" w14:textId="677E6906" w:rsidR="00A24128" w:rsidRPr="000961F5" w:rsidRDefault="00A24128" w:rsidP="008C2824">
            <w:pPr>
              <w:spacing w:after="39"/>
              <w:ind w:left="0"/>
              <w:jc w:val="left"/>
              <w:rPr>
                <w:color w:val="000000"/>
              </w:rPr>
            </w:pPr>
            <w:r w:rsidRPr="000961F5">
              <w:rPr>
                <w:color w:val="000000"/>
              </w:rPr>
              <w:t xml:space="preserve">Stock </w:t>
            </w:r>
            <w:r w:rsidR="00B31491" w:rsidRPr="000961F5">
              <w:rPr>
                <w:color w:val="000000"/>
              </w:rPr>
              <w:t>S</w:t>
            </w:r>
            <w:r w:rsidRPr="000961F5">
              <w:rPr>
                <w:color w:val="000000"/>
              </w:rPr>
              <w:t>hort Name</w:t>
            </w:r>
          </w:p>
        </w:tc>
        <w:tc>
          <w:tcPr>
            <w:tcW w:w="1276" w:type="dxa"/>
            <w:vAlign w:val="bottom"/>
          </w:tcPr>
          <w:p w14:paraId="04BD90D3" w14:textId="77777777" w:rsidR="00A24128" w:rsidRPr="000961F5" w:rsidRDefault="00A24128" w:rsidP="008C2824">
            <w:pPr>
              <w:spacing w:after="39"/>
              <w:ind w:left="0"/>
              <w:jc w:val="left"/>
              <w:rPr>
                <w:color w:val="000000"/>
              </w:rPr>
            </w:pPr>
            <w:r w:rsidRPr="000961F5">
              <w:rPr>
                <w:color w:val="000000"/>
              </w:rPr>
              <w:t>X(15)</w:t>
            </w:r>
          </w:p>
        </w:tc>
        <w:tc>
          <w:tcPr>
            <w:tcW w:w="6237" w:type="dxa"/>
          </w:tcPr>
          <w:p w14:paraId="77699131" w14:textId="77777777" w:rsidR="00A24128" w:rsidRPr="000961F5" w:rsidRDefault="00A24128" w:rsidP="008C2824">
            <w:pPr>
              <w:spacing w:after="0"/>
              <w:ind w:left="0"/>
              <w:rPr>
                <w:lang w:val="en-US" w:eastAsia="zh-TW"/>
              </w:rPr>
            </w:pPr>
          </w:p>
        </w:tc>
      </w:tr>
      <w:tr w:rsidR="00A24128" w:rsidRPr="000961F5" w14:paraId="265E38C7" w14:textId="77777777" w:rsidTr="008C2824">
        <w:tc>
          <w:tcPr>
            <w:tcW w:w="2972" w:type="dxa"/>
            <w:vAlign w:val="bottom"/>
          </w:tcPr>
          <w:p w14:paraId="55ECBA7E" w14:textId="77777777" w:rsidR="00A24128" w:rsidRPr="000961F5" w:rsidRDefault="00A24128" w:rsidP="008C2824">
            <w:pPr>
              <w:spacing w:after="39"/>
              <w:ind w:left="0"/>
              <w:jc w:val="left"/>
              <w:rPr>
                <w:color w:val="000000"/>
              </w:rPr>
            </w:pPr>
            <w:r w:rsidRPr="000961F5">
              <w:rPr>
                <w:color w:val="000000"/>
              </w:rPr>
              <w:t>Filler</w:t>
            </w:r>
          </w:p>
        </w:tc>
        <w:tc>
          <w:tcPr>
            <w:tcW w:w="1276" w:type="dxa"/>
            <w:vAlign w:val="bottom"/>
          </w:tcPr>
          <w:p w14:paraId="75BB606B" w14:textId="44D987A8" w:rsidR="00A24128" w:rsidRPr="000961F5" w:rsidRDefault="00A24128" w:rsidP="008C2824">
            <w:pPr>
              <w:spacing w:after="39"/>
              <w:ind w:left="0"/>
              <w:jc w:val="left"/>
              <w:rPr>
                <w:color w:val="000000"/>
              </w:rPr>
            </w:pPr>
            <w:r w:rsidRPr="000961F5">
              <w:rPr>
                <w:color w:val="000000"/>
              </w:rPr>
              <w:t>X(</w:t>
            </w:r>
            <w:r w:rsidR="00EF16EC" w:rsidRPr="000961F5">
              <w:rPr>
                <w:color w:val="000000"/>
              </w:rPr>
              <w:t>157</w:t>
            </w:r>
            <w:r w:rsidRPr="000961F5">
              <w:rPr>
                <w:color w:val="000000"/>
              </w:rPr>
              <w:t>)</w:t>
            </w:r>
          </w:p>
        </w:tc>
        <w:tc>
          <w:tcPr>
            <w:tcW w:w="6237" w:type="dxa"/>
          </w:tcPr>
          <w:p w14:paraId="306ED13F" w14:textId="77777777" w:rsidR="00A24128" w:rsidRPr="000961F5" w:rsidRDefault="00A24128" w:rsidP="008C2824">
            <w:pPr>
              <w:spacing w:after="0"/>
              <w:ind w:left="0"/>
              <w:rPr>
                <w:lang w:val="en-US" w:eastAsia="zh-TW"/>
              </w:rPr>
            </w:pPr>
          </w:p>
        </w:tc>
      </w:tr>
    </w:tbl>
    <w:p w14:paraId="2385CCE4" w14:textId="77777777" w:rsidR="00A24128" w:rsidRPr="000961F5" w:rsidRDefault="00A24128" w:rsidP="00A24128">
      <w:pPr>
        <w:ind w:left="0"/>
        <w:rPr>
          <w:lang w:eastAsia="x-none"/>
        </w:rPr>
      </w:pPr>
    </w:p>
    <w:p w14:paraId="5F121B92" w14:textId="77777777" w:rsidR="00A24128" w:rsidRPr="000961F5" w:rsidRDefault="00A24128" w:rsidP="00A24128">
      <w:pPr>
        <w:ind w:left="0"/>
        <w:rPr>
          <w:b/>
          <w:lang w:eastAsia="x-none"/>
        </w:rPr>
      </w:pPr>
      <w:r w:rsidRPr="000961F5">
        <w:rPr>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A24128" w:rsidRPr="000961F5" w14:paraId="396C9236" w14:textId="77777777" w:rsidTr="008C2824">
        <w:tc>
          <w:tcPr>
            <w:tcW w:w="2972" w:type="dxa"/>
            <w:shd w:val="clear" w:color="auto" w:fill="13426B"/>
          </w:tcPr>
          <w:p w14:paraId="54B89A96" w14:textId="77777777" w:rsidR="00A24128" w:rsidRPr="000961F5" w:rsidRDefault="00A24128" w:rsidP="008C2824">
            <w:pPr>
              <w:spacing w:after="39"/>
              <w:ind w:left="0"/>
              <w:jc w:val="left"/>
              <w:rPr>
                <w:b/>
                <w:lang w:eastAsia="x-none"/>
              </w:rPr>
            </w:pPr>
            <w:r w:rsidRPr="000961F5">
              <w:rPr>
                <w:b/>
                <w:lang w:eastAsia="x-none"/>
              </w:rPr>
              <w:t>Field Name</w:t>
            </w:r>
          </w:p>
        </w:tc>
        <w:tc>
          <w:tcPr>
            <w:tcW w:w="1276" w:type="dxa"/>
            <w:shd w:val="clear" w:color="auto" w:fill="13426B"/>
          </w:tcPr>
          <w:p w14:paraId="490F5192" w14:textId="77777777" w:rsidR="00A24128" w:rsidRPr="000961F5" w:rsidRDefault="00A24128" w:rsidP="008C2824">
            <w:pPr>
              <w:spacing w:after="39"/>
              <w:ind w:left="0"/>
              <w:jc w:val="left"/>
              <w:rPr>
                <w:b/>
                <w:lang w:eastAsia="x-none"/>
              </w:rPr>
            </w:pPr>
            <w:r w:rsidRPr="000961F5">
              <w:rPr>
                <w:b/>
                <w:lang w:eastAsia="x-none"/>
              </w:rPr>
              <w:t>Field Format</w:t>
            </w:r>
          </w:p>
        </w:tc>
        <w:tc>
          <w:tcPr>
            <w:tcW w:w="6237" w:type="dxa"/>
            <w:shd w:val="clear" w:color="auto" w:fill="13426B"/>
          </w:tcPr>
          <w:p w14:paraId="6BB92926" w14:textId="77777777" w:rsidR="00A24128" w:rsidRPr="000961F5" w:rsidRDefault="00A24128" w:rsidP="008C2824">
            <w:pPr>
              <w:spacing w:after="39"/>
              <w:ind w:left="0"/>
              <w:jc w:val="left"/>
              <w:rPr>
                <w:b/>
                <w:lang w:eastAsia="x-none"/>
              </w:rPr>
            </w:pPr>
            <w:r w:rsidRPr="000961F5">
              <w:rPr>
                <w:b/>
                <w:lang w:eastAsia="x-none"/>
              </w:rPr>
              <w:t>Description</w:t>
            </w:r>
          </w:p>
        </w:tc>
      </w:tr>
      <w:tr w:rsidR="00A24128" w:rsidRPr="000961F5" w14:paraId="1F13DDEC" w14:textId="77777777" w:rsidTr="008C2824">
        <w:tc>
          <w:tcPr>
            <w:tcW w:w="2972" w:type="dxa"/>
          </w:tcPr>
          <w:p w14:paraId="153201C1" w14:textId="77777777" w:rsidR="00A24128" w:rsidRPr="000961F5" w:rsidRDefault="00A24128" w:rsidP="008C2824">
            <w:pPr>
              <w:spacing w:after="39"/>
              <w:ind w:left="0"/>
              <w:jc w:val="left"/>
              <w:rPr>
                <w:lang w:eastAsia="x-none"/>
              </w:rPr>
            </w:pPr>
            <w:r w:rsidRPr="000961F5">
              <w:rPr>
                <w:lang w:eastAsia="x-none"/>
              </w:rPr>
              <w:t>Record Type</w:t>
            </w:r>
          </w:p>
        </w:tc>
        <w:tc>
          <w:tcPr>
            <w:tcW w:w="1276" w:type="dxa"/>
          </w:tcPr>
          <w:p w14:paraId="3A79FE50" w14:textId="77777777" w:rsidR="00A24128" w:rsidRPr="000961F5" w:rsidRDefault="00A24128" w:rsidP="008C2824">
            <w:pPr>
              <w:spacing w:after="39"/>
              <w:ind w:left="0"/>
              <w:jc w:val="left"/>
              <w:rPr>
                <w:lang w:eastAsia="x-none"/>
              </w:rPr>
            </w:pPr>
            <w:r w:rsidRPr="000961F5">
              <w:rPr>
                <w:lang w:eastAsia="x-none"/>
              </w:rPr>
              <w:t>X(1)</w:t>
            </w:r>
          </w:p>
        </w:tc>
        <w:tc>
          <w:tcPr>
            <w:tcW w:w="6237" w:type="dxa"/>
          </w:tcPr>
          <w:p w14:paraId="751E1B8D" w14:textId="77777777" w:rsidR="00A24128" w:rsidRPr="000961F5" w:rsidRDefault="00A24128" w:rsidP="008C2824">
            <w:pPr>
              <w:spacing w:after="39"/>
              <w:ind w:left="0"/>
              <w:jc w:val="left"/>
              <w:rPr>
                <w:lang w:eastAsia="x-none"/>
              </w:rPr>
            </w:pPr>
            <w:r w:rsidRPr="000961F5">
              <w:rPr>
                <w:lang w:eastAsia="x-none"/>
              </w:rPr>
              <w:t>Should always be 9 for control record</w:t>
            </w:r>
          </w:p>
        </w:tc>
      </w:tr>
      <w:tr w:rsidR="00A24128" w:rsidRPr="000961F5" w14:paraId="1C47A68C" w14:textId="77777777" w:rsidTr="008C2824">
        <w:tc>
          <w:tcPr>
            <w:tcW w:w="2972" w:type="dxa"/>
          </w:tcPr>
          <w:p w14:paraId="58355736" w14:textId="77777777" w:rsidR="00A24128" w:rsidRPr="000961F5" w:rsidRDefault="00A24128" w:rsidP="008C2824">
            <w:pPr>
              <w:spacing w:after="39"/>
              <w:ind w:left="0"/>
              <w:jc w:val="left"/>
              <w:rPr>
                <w:lang w:eastAsia="x-none"/>
              </w:rPr>
            </w:pPr>
            <w:r w:rsidRPr="000961F5">
              <w:rPr>
                <w:lang w:eastAsia="x-none"/>
              </w:rPr>
              <w:t>Total No. of Detailed Records</w:t>
            </w:r>
          </w:p>
        </w:tc>
        <w:tc>
          <w:tcPr>
            <w:tcW w:w="1276" w:type="dxa"/>
          </w:tcPr>
          <w:p w14:paraId="115FA077" w14:textId="77777777" w:rsidR="00A24128" w:rsidRPr="000961F5" w:rsidRDefault="00A24128" w:rsidP="008C2824">
            <w:pPr>
              <w:spacing w:after="39"/>
              <w:ind w:left="0"/>
              <w:jc w:val="left"/>
              <w:rPr>
                <w:lang w:eastAsia="x-none"/>
              </w:rPr>
            </w:pPr>
            <w:r w:rsidRPr="000961F5">
              <w:rPr>
                <w:lang w:eastAsia="x-none"/>
              </w:rPr>
              <w:t>9(8)</w:t>
            </w:r>
          </w:p>
        </w:tc>
        <w:tc>
          <w:tcPr>
            <w:tcW w:w="6237" w:type="dxa"/>
          </w:tcPr>
          <w:p w14:paraId="1C9BB3A6" w14:textId="77777777" w:rsidR="00A24128" w:rsidRPr="000961F5" w:rsidRDefault="00A24128" w:rsidP="008C2824">
            <w:pPr>
              <w:spacing w:after="39"/>
              <w:ind w:left="0"/>
              <w:jc w:val="left"/>
              <w:rPr>
                <w:lang w:eastAsia="x-none"/>
              </w:rPr>
            </w:pPr>
          </w:p>
        </w:tc>
      </w:tr>
      <w:tr w:rsidR="00A24128" w:rsidRPr="000961F5" w14:paraId="13B438FD" w14:textId="77777777" w:rsidTr="008C2824">
        <w:tc>
          <w:tcPr>
            <w:tcW w:w="2972" w:type="dxa"/>
          </w:tcPr>
          <w:p w14:paraId="03CD0807" w14:textId="77777777" w:rsidR="00A24128" w:rsidRPr="000961F5" w:rsidRDefault="00A24128" w:rsidP="008C2824">
            <w:pPr>
              <w:spacing w:after="39"/>
              <w:ind w:left="0"/>
              <w:jc w:val="left"/>
              <w:rPr>
                <w:lang w:eastAsia="x-none"/>
              </w:rPr>
            </w:pPr>
            <w:r w:rsidRPr="000961F5">
              <w:rPr>
                <w:lang w:eastAsia="x-none"/>
              </w:rPr>
              <w:t>Filler</w:t>
            </w:r>
          </w:p>
        </w:tc>
        <w:tc>
          <w:tcPr>
            <w:tcW w:w="1276" w:type="dxa"/>
          </w:tcPr>
          <w:p w14:paraId="6BB9ACBD" w14:textId="77777777" w:rsidR="00A24128" w:rsidRPr="000961F5" w:rsidRDefault="00A24128" w:rsidP="008C2824">
            <w:pPr>
              <w:spacing w:after="39"/>
              <w:ind w:left="0"/>
              <w:jc w:val="left"/>
              <w:rPr>
                <w:lang w:eastAsia="x-none"/>
              </w:rPr>
            </w:pPr>
            <w:r w:rsidRPr="000961F5">
              <w:rPr>
                <w:lang w:eastAsia="x-none"/>
              </w:rPr>
              <w:t>X(289)</w:t>
            </w:r>
          </w:p>
        </w:tc>
        <w:tc>
          <w:tcPr>
            <w:tcW w:w="6237" w:type="dxa"/>
          </w:tcPr>
          <w:p w14:paraId="4D24B157" w14:textId="77777777" w:rsidR="00A24128" w:rsidRPr="000961F5" w:rsidRDefault="00A24128" w:rsidP="008C2824">
            <w:pPr>
              <w:spacing w:after="39"/>
              <w:ind w:left="0"/>
              <w:jc w:val="left"/>
              <w:rPr>
                <w:lang w:eastAsia="x-none"/>
              </w:rPr>
            </w:pPr>
          </w:p>
        </w:tc>
      </w:tr>
    </w:tbl>
    <w:p w14:paraId="03FB0859" w14:textId="77777777" w:rsidR="00A24128" w:rsidRPr="000961F5" w:rsidRDefault="00A24128" w:rsidP="00A24128">
      <w:pPr>
        <w:ind w:left="0"/>
        <w:rPr>
          <w:lang w:eastAsia="x-none"/>
        </w:rPr>
      </w:pPr>
    </w:p>
    <w:p w14:paraId="507BE7EB" w14:textId="77777777" w:rsidR="00A24128" w:rsidRPr="000961F5" w:rsidRDefault="00A24128" w:rsidP="00A24128">
      <w:pPr>
        <w:ind w:left="0"/>
        <w:rPr>
          <w:b/>
          <w:lang w:eastAsia="x-none"/>
        </w:rPr>
      </w:pPr>
      <w:r w:rsidRPr="000961F5">
        <w:rPr>
          <w:b/>
          <w:lang w:eastAsia="x-none"/>
        </w:rPr>
        <w:t>File sample:</w:t>
      </w:r>
    </w:p>
    <w:p w14:paraId="3C7CF4F1" w14:textId="77777777" w:rsidR="00A24128" w:rsidRPr="000961F5" w:rsidRDefault="00A24128" w:rsidP="00A24128">
      <w:pPr>
        <w:ind w:left="0"/>
        <w:rPr>
          <w:lang w:eastAsia="x-none"/>
        </w:rPr>
      </w:pPr>
    </w:p>
    <w:p w14:paraId="20CDA1D6" w14:textId="2982BBA8" w:rsidR="00A24128" w:rsidRPr="000961F5" w:rsidRDefault="003D6452" w:rsidP="00A24128">
      <w:pPr>
        <w:ind w:left="0"/>
        <w:rPr>
          <w:lang w:eastAsia="x-none"/>
        </w:rPr>
      </w:pPr>
      <w:r w:rsidRPr="00381BCA">
        <w:rPr>
          <w:lang w:eastAsia="x-none"/>
        </w:rPr>
        <w:object w:dxaOrig="1562" w:dyaOrig="1132" w14:anchorId="63E6C23F">
          <v:shape id="_x0000_i1074" type="#_x0000_t75" style="width:57.1pt;height:44.05pt" o:ole="">
            <v:imagedata r:id="rId114" o:title=""/>
          </v:shape>
          <o:OLEObject Type="Embed" ProgID="Package" ShapeID="_x0000_i1074" DrawAspect="Icon" ObjectID="_1676184182" r:id="rId115"/>
        </w:object>
      </w:r>
    </w:p>
    <w:p w14:paraId="01A69ED2" w14:textId="6A10241F" w:rsidR="00F817C1" w:rsidRPr="000961F5" w:rsidRDefault="00F817C1" w:rsidP="00F817C1">
      <w:pPr>
        <w:ind w:left="0"/>
        <w:rPr>
          <w:lang w:eastAsia="x-none"/>
        </w:rPr>
      </w:pPr>
    </w:p>
    <w:p w14:paraId="08469F18" w14:textId="69397246" w:rsidR="00961900" w:rsidRPr="000961F5" w:rsidRDefault="00961900" w:rsidP="00961900">
      <w:pPr>
        <w:pStyle w:val="Heading4"/>
      </w:pPr>
      <w:bookmarkStart w:id="976" w:name="_Toc58341759"/>
      <w:bookmarkStart w:id="977" w:name="_Toc58418434"/>
      <w:bookmarkStart w:id="978" w:name="_Toc58602084"/>
      <w:bookmarkStart w:id="979" w:name="_Toc62722966"/>
      <w:bookmarkStart w:id="980" w:name="_Toc65058107"/>
      <w:bookmarkStart w:id="981" w:name="_Toc65138909"/>
      <w:bookmarkStart w:id="982" w:name="_Toc65145889"/>
      <w:r w:rsidRPr="000961F5">
        <w:t>Weekly EIPO Fee Invoice</w:t>
      </w:r>
      <w:bookmarkEnd w:id="976"/>
      <w:bookmarkEnd w:id="977"/>
      <w:bookmarkEnd w:id="978"/>
      <w:bookmarkEnd w:id="979"/>
      <w:bookmarkEnd w:id="980"/>
      <w:bookmarkEnd w:id="981"/>
      <w:bookmarkEnd w:id="982"/>
    </w:p>
    <w:p w14:paraId="05276FA6" w14:textId="2C43DFEB" w:rsidR="00961900" w:rsidRPr="000961F5" w:rsidRDefault="00961900" w:rsidP="00F817C1">
      <w:pPr>
        <w:ind w:left="0"/>
        <w:rPr>
          <w:lang w:eastAsia="x-none"/>
        </w:rPr>
      </w:pPr>
    </w:p>
    <w:p w14:paraId="59A3D008" w14:textId="4DD7E352" w:rsidR="00961900" w:rsidRPr="000961F5" w:rsidRDefault="00961900" w:rsidP="00961900">
      <w:pPr>
        <w:ind w:left="0"/>
        <w:rPr>
          <w:lang w:eastAsia="x-none"/>
        </w:rPr>
      </w:pPr>
      <w:r w:rsidRPr="000961F5">
        <w:rPr>
          <w:lang w:eastAsia="x-none"/>
        </w:rPr>
        <w:t>[Need Clearing Systems input on integration</w:t>
      </w:r>
      <w:r w:rsidR="00AA6968" w:rsidRPr="000961F5">
        <w:rPr>
          <w:lang w:eastAsia="x-none"/>
        </w:rPr>
        <w:t xml:space="preserve"> with CCASS</w:t>
      </w:r>
      <w:r w:rsidRPr="000961F5">
        <w:rPr>
          <w:lang w:eastAsia="x-none"/>
        </w:rPr>
        <w:t>]</w:t>
      </w:r>
    </w:p>
    <w:p w14:paraId="0C51475D" w14:textId="77777777" w:rsidR="00961900" w:rsidRPr="000961F5" w:rsidRDefault="00961900" w:rsidP="00F817C1">
      <w:pPr>
        <w:ind w:left="0"/>
        <w:rPr>
          <w:lang w:eastAsia="x-none"/>
        </w:rPr>
      </w:pPr>
    </w:p>
    <w:p w14:paraId="7D109B3E" w14:textId="513F9769" w:rsidR="007024EF" w:rsidRPr="000961F5" w:rsidRDefault="007024EF" w:rsidP="007024EF">
      <w:pPr>
        <w:pStyle w:val="Heading4"/>
      </w:pPr>
      <w:bookmarkStart w:id="983" w:name="_Toc62722967"/>
      <w:bookmarkStart w:id="984" w:name="_Toc65058108"/>
      <w:bookmarkStart w:id="985" w:name="_Toc65138910"/>
      <w:bookmarkStart w:id="986" w:name="_Toc65145890"/>
      <w:r w:rsidRPr="000961F5">
        <w:t>Stock Master Creation Data File</w:t>
      </w:r>
      <w:bookmarkEnd w:id="983"/>
      <w:bookmarkEnd w:id="984"/>
      <w:bookmarkEnd w:id="985"/>
      <w:bookmarkEnd w:id="986"/>
    </w:p>
    <w:p w14:paraId="7979A6AB" w14:textId="0BD89E1F" w:rsidR="007024EF" w:rsidRPr="000961F5" w:rsidRDefault="007024EF" w:rsidP="00F817C1">
      <w:pPr>
        <w:ind w:left="0"/>
        <w:rPr>
          <w:lang w:eastAsia="x-none"/>
        </w:rPr>
      </w:pPr>
    </w:p>
    <w:p w14:paraId="64E9E3FA" w14:textId="77777777" w:rsidR="00555235" w:rsidRPr="000961F5" w:rsidRDefault="00555235" w:rsidP="00555235">
      <w:pPr>
        <w:ind w:left="0"/>
        <w:rPr>
          <w:b/>
          <w:lang w:eastAsia="x-none"/>
        </w:rPr>
      </w:pPr>
      <w:r w:rsidRPr="000961F5">
        <w:rPr>
          <w:b/>
          <w:lang w:eastAsia="x-none"/>
        </w:rPr>
        <w:t>Detailed records:</w:t>
      </w:r>
    </w:p>
    <w:p w14:paraId="1036B513" w14:textId="59CBCE23" w:rsidR="007024EF" w:rsidRPr="000961F5" w:rsidRDefault="00555235" w:rsidP="00F817C1">
      <w:pPr>
        <w:ind w:left="0"/>
        <w:rPr>
          <w:lang w:eastAsia="x-none"/>
        </w:rPr>
      </w:pPr>
      <w:r w:rsidRPr="000961F5">
        <w:rPr>
          <w:lang w:eastAsia="x-none"/>
        </w:rPr>
        <w:br/>
      </w:r>
      <w:r w:rsidR="007024EF" w:rsidRPr="000961F5">
        <w:rPr>
          <w:highlight w:val="yellow"/>
          <w:lang w:eastAsia="x-none"/>
        </w:rPr>
        <w:t>[Need Clearing Systems input on integration with CCASS]</w:t>
      </w:r>
    </w:p>
    <w:p w14:paraId="7AAFF8BE" w14:textId="0B4AC4CD" w:rsidR="009B3C9C" w:rsidRPr="000961F5" w:rsidRDefault="009B3C9C" w:rsidP="00F817C1">
      <w:pPr>
        <w:ind w:left="0"/>
        <w:rPr>
          <w:lang w:eastAsia="x-none"/>
        </w:rPr>
      </w:pPr>
    </w:p>
    <w:p w14:paraId="49DDA1D7" w14:textId="77777777" w:rsidR="009B3C9C" w:rsidRPr="000961F5" w:rsidRDefault="009B3C9C" w:rsidP="009B3C9C">
      <w:pPr>
        <w:spacing w:after="0"/>
        <w:ind w:left="0"/>
        <w:jc w:val="left"/>
      </w:pPr>
    </w:p>
    <w:p w14:paraId="56968414" w14:textId="77777777" w:rsidR="009B3C9C" w:rsidRPr="000961F5" w:rsidRDefault="009B3C9C" w:rsidP="009B3C9C">
      <w:pPr>
        <w:spacing w:after="0"/>
        <w:ind w:left="0"/>
        <w:jc w:val="left"/>
        <w:rPr>
          <w:b/>
        </w:rPr>
      </w:pPr>
      <w:r w:rsidRPr="000961F5">
        <w:rPr>
          <w:b/>
          <w:highlight w:val="yellow"/>
        </w:rPr>
        <w:t>File naming convention:</w:t>
      </w:r>
    </w:p>
    <w:p w14:paraId="6755DE56" w14:textId="77777777" w:rsidR="009B3C9C" w:rsidRPr="000961F5" w:rsidRDefault="009B3C9C" w:rsidP="009B3C9C">
      <w:pPr>
        <w:spacing w:after="0"/>
        <w:ind w:left="0"/>
        <w:jc w:val="left"/>
        <w:rPr>
          <w:lang w:eastAsia="x-none"/>
        </w:rPr>
      </w:pPr>
      <w:r w:rsidRPr="000961F5">
        <w:rPr>
          <w:lang w:eastAsia="x-none"/>
        </w:rPr>
        <w:t xml:space="preserve"> </w:t>
      </w:r>
    </w:p>
    <w:p w14:paraId="643F78BC" w14:textId="77777777" w:rsidR="009B3C9C" w:rsidRPr="000961F5" w:rsidRDefault="009B3C9C" w:rsidP="009B3C9C">
      <w:pPr>
        <w:ind w:left="0"/>
        <w:rPr>
          <w:b/>
          <w:lang w:eastAsia="x-none"/>
        </w:rPr>
      </w:pPr>
      <w:r w:rsidRPr="000961F5">
        <w:rPr>
          <w:b/>
          <w:highlight w:val="yellow"/>
          <w:lang w:eastAsia="x-none"/>
        </w:rPr>
        <w:t>Header record:</w:t>
      </w:r>
    </w:p>
    <w:p w14:paraId="7207A8EC" w14:textId="77777777" w:rsidR="009B3C9C" w:rsidRPr="000961F5" w:rsidRDefault="009B3C9C" w:rsidP="009B3C9C">
      <w:pPr>
        <w:ind w:left="0"/>
        <w:rPr>
          <w:lang w:eastAsia="x-none"/>
        </w:rPr>
      </w:pPr>
      <w:r w:rsidRPr="000961F5">
        <w:rPr>
          <w:lang w:eastAsia="x-none"/>
        </w:rPr>
        <w:t xml:space="preserve"> </w:t>
      </w:r>
    </w:p>
    <w:p w14:paraId="2AE863C4" w14:textId="77777777" w:rsidR="009B3C9C" w:rsidRPr="000961F5" w:rsidRDefault="009B3C9C" w:rsidP="009B3C9C">
      <w:pPr>
        <w:ind w:left="0"/>
        <w:rPr>
          <w:b/>
          <w:lang w:eastAsia="x-none"/>
        </w:rPr>
      </w:pPr>
      <w:r w:rsidRPr="000961F5">
        <w:rPr>
          <w:b/>
          <w:lang w:eastAsia="x-none"/>
        </w:rPr>
        <w:t>Detailed record:</w:t>
      </w:r>
    </w:p>
    <w:tbl>
      <w:tblPr>
        <w:tblStyle w:val="TableGrid"/>
        <w:tblW w:w="10485" w:type="dxa"/>
        <w:tblLook w:val="04A0" w:firstRow="1" w:lastRow="0" w:firstColumn="1" w:lastColumn="0" w:noHBand="0" w:noVBand="1"/>
      </w:tblPr>
      <w:tblGrid>
        <w:gridCol w:w="2972"/>
        <w:gridCol w:w="1276"/>
        <w:gridCol w:w="6237"/>
      </w:tblGrid>
      <w:tr w:rsidR="009B3C9C" w:rsidRPr="000961F5" w14:paraId="25735258" w14:textId="77777777" w:rsidTr="009B3C9C">
        <w:tc>
          <w:tcPr>
            <w:tcW w:w="2972" w:type="dxa"/>
            <w:shd w:val="clear" w:color="auto" w:fill="13426B"/>
          </w:tcPr>
          <w:p w14:paraId="30481DC3" w14:textId="77777777" w:rsidR="009B3C9C" w:rsidRPr="000961F5" w:rsidRDefault="009B3C9C" w:rsidP="009B3C9C">
            <w:pPr>
              <w:spacing w:after="39"/>
              <w:ind w:left="0"/>
              <w:jc w:val="left"/>
              <w:rPr>
                <w:b/>
                <w:lang w:eastAsia="x-none"/>
              </w:rPr>
            </w:pPr>
            <w:r w:rsidRPr="000961F5">
              <w:rPr>
                <w:b/>
                <w:lang w:eastAsia="x-none"/>
              </w:rPr>
              <w:t>Field Name</w:t>
            </w:r>
          </w:p>
        </w:tc>
        <w:tc>
          <w:tcPr>
            <w:tcW w:w="1276" w:type="dxa"/>
            <w:shd w:val="clear" w:color="auto" w:fill="13426B"/>
          </w:tcPr>
          <w:p w14:paraId="59AA8739" w14:textId="77777777" w:rsidR="009B3C9C" w:rsidRPr="000961F5" w:rsidRDefault="009B3C9C" w:rsidP="009B3C9C">
            <w:pPr>
              <w:spacing w:after="39"/>
              <w:ind w:left="0"/>
              <w:jc w:val="left"/>
              <w:rPr>
                <w:b/>
                <w:lang w:eastAsia="x-none"/>
              </w:rPr>
            </w:pPr>
            <w:r w:rsidRPr="000961F5">
              <w:rPr>
                <w:b/>
                <w:lang w:eastAsia="x-none"/>
              </w:rPr>
              <w:t>Field Format</w:t>
            </w:r>
          </w:p>
        </w:tc>
        <w:tc>
          <w:tcPr>
            <w:tcW w:w="6237" w:type="dxa"/>
            <w:shd w:val="clear" w:color="auto" w:fill="13426B"/>
          </w:tcPr>
          <w:p w14:paraId="7E12772F" w14:textId="77777777" w:rsidR="009B3C9C" w:rsidRPr="000961F5" w:rsidRDefault="009B3C9C" w:rsidP="009B3C9C">
            <w:pPr>
              <w:spacing w:after="39"/>
              <w:ind w:left="0"/>
              <w:jc w:val="left"/>
              <w:rPr>
                <w:b/>
                <w:lang w:eastAsia="x-none"/>
              </w:rPr>
            </w:pPr>
            <w:r w:rsidRPr="000961F5">
              <w:rPr>
                <w:b/>
                <w:lang w:eastAsia="x-none"/>
              </w:rPr>
              <w:t>Description</w:t>
            </w:r>
          </w:p>
        </w:tc>
      </w:tr>
      <w:tr w:rsidR="005F7CE0" w:rsidRPr="000961F5" w14:paraId="543EB212" w14:textId="77777777" w:rsidTr="002B0661">
        <w:tc>
          <w:tcPr>
            <w:tcW w:w="2972" w:type="dxa"/>
            <w:vAlign w:val="center"/>
          </w:tcPr>
          <w:p w14:paraId="542AAEA4" w14:textId="28941D47" w:rsidR="005F7CE0" w:rsidRPr="000961F5" w:rsidRDefault="005F7CE0" w:rsidP="005F7CE0">
            <w:pPr>
              <w:spacing w:after="39"/>
              <w:ind w:left="0"/>
              <w:jc w:val="left"/>
              <w:rPr>
                <w:lang w:eastAsia="x-none"/>
              </w:rPr>
            </w:pPr>
            <w:r w:rsidRPr="000961F5">
              <w:rPr>
                <w:kern w:val="24"/>
              </w:rPr>
              <w:t>Stock Code</w:t>
            </w:r>
          </w:p>
        </w:tc>
        <w:tc>
          <w:tcPr>
            <w:tcW w:w="1276" w:type="dxa"/>
          </w:tcPr>
          <w:p w14:paraId="047ABE05" w14:textId="0FAF7E3F" w:rsidR="005F7CE0" w:rsidRPr="000961F5" w:rsidRDefault="005F7CE0" w:rsidP="005F7CE0">
            <w:pPr>
              <w:spacing w:after="39"/>
              <w:ind w:left="0"/>
              <w:jc w:val="left"/>
              <w:rPr>
                <w:lang w:eastAsia="x-none"/>
              </w:rPr>
            </w:pPr>
            <w:r w:rsidRPr="000961F5">
              <w:rPr>
                <w:lang w:eastAsia="x-none"/>
              </w:rPr>
              <w:t>9(5)</w:t>
            </w:r>
          </w:p>
        </w:tc>
        <w:tc>
          <w:tcPr>
            <w:tcW w:w="6237" w:type="dxa"/>
            <w:vAlign w:val="center"/>
          </w:tcPr>
          <w:p w14:paraId="73D883A1" w14:textId="0C9E1CAB" w:rsidR="005F7CE0" w:rsidRPr="000961F5" w:rsidRDefault="005F7CE0" w:rsidP="005F7CE0">
            <w:pPr>
              <w:spacing w:after="39"/>
              <w:ind w:left="0"/>
              <w:jc w:val="left"/>
              <w:rPr>
                <w:lang w:eastAsia="x-none"/>
              </w:rPr>
            </w:pPr>
            <w:r w:rsidRPr="000961F5">
              <w:rPr>
                <w:lang w:eastAsia="x-none"/>
              </w:rPr>
              <w:t xml:space="preserve">Stock Code </w:t>
            </w:r>
            <w:r w:rsidRPr="000961F5">
              <w:rPr>
                <w:b/>
                <w:lang w:eastAsia="x-none"/>
              </w:rPr>
              <w:t>[IPO Initiation Field #10]</w:t>
            </w:r>
          </w:p>
        </w:tc>
      </w:tr>
      <w:tr w:rsidR="005F7CE0" w:rsidRPr="000961F5" w14:paraId="18F1649B" w14:textId="77777777" w:rsidTr="002B0661">
        <w:tc>
          <w:tcPr>
            <w:tcW w:w="2972" w:type="dxa"/>
            <w:vAlign w:val="center"/>
          </w:tcPr>
          <w:p w14:paraId="04423CAD" w14:textId="5533E729" w:rsidR="005F7CE0" w:rsidRPr="000961F5" w:rsidRDefault="005F7CE0" w:rsidP="005F7CE0">
            <w:pPr>
              <w:spacing w:after="39"/>
              <w:ind w:left="0"/>
              <w:jc w:val="left"/>
              <w:rPr>
                <w:lang w:eastAsia="x-none"/>
              </w:rPr>
            </w:pPr>
            <w:r w:rsidRPr="000961F5">
              <w:rPr>
                <w:kern w:val="24"/>
              </w:rPr>
              <w:t>Short Name</w:t>
            </w:r>
          </w:p>
        </w:tc>
        <w:tc>
          <w:tcPr>
            <w:tcW w:w="1276" w:type="dxa"/>
          </w:tcPr>
          <w:p w14:paraId="7C1E6E0B" w14:textId="20CEC69F" w:rsidR="005F7CE0" w:rsidRPr="000961F5" w:rsidRDefault="005F7CE0" w:rsidP="005F7CE0">
            <w:pPr>
              <w:spacing w:after="39"/>
              <w:ind w:left="0"/>
              <w:jc w:val="left"/>
              <w:rPr>
                <w:lang w:eastAsia="x-none"/>
              </w:rPr>
            </w:pPr>
            <w:r w:rsidRPr="000961F5">
              <w:rPr>
                <w:lang w:eastAsia="x-none"/>
              </w:rPr>
              <w:t>X(15)</w:t>
            </w:r>
          </w:p>
        </w:tc>
        <w:tc>
          <w:tcPr>
            <w:tcW w:w="6237" w:type="dxa"/>
            <w:vAlign w:val="center"/>
          </w:tcPr>
          <w:p w14:paraId="36709ADA" w14:textId="2E20CE8B" w:rsidR="005F7CE0" w:rsidRPr="000961F5" w:rsidRDefault="005F7CE0" w:rsidP="005F7CE0">
            <w:pPr>
              <w:spacing w:after="39"/>
              <w:ind w:left="0"/>
              <w:jc w:val="left"/>
              <w:rPr>
                <w:lang w:eastAsia="x-none"/>
              </w:rPr>
            </w:pPr>
            <w:r w:rsidRPr="000961F5">
              <w:rPr>
                <w:lang w:eastAsia="x-none"/>
              </w:rPr>
              <w:t xml:space="preserve">Company Name (English Short) </w:t>
            </w:r>
            <w:r w:rsidRPr="000961F5">
              <w:rPr>
                <w:b/>
                <w:lang w:eastAsia="x-none"/>
              </w:rPr>
              <w:t>[IPO Initiation Field #7]</w:t>
            </w:r>
          </w:p>
        </w:tc>
      </w:tr>
      <w:tr w:rsidR="005F7CE0" w:rsidRPr="000961F5" w14:paraId="6BD74F9C" w14:textId="77777777" w:rsidTr="002B0661">
        <w:tc>
          <w:tcPr>
            <w:tcW w:w="2972" w:type="dxa"/>
            <w:vAlign w:val="center"/>
          </w:tcPr>
          <w:p w14:paraId="40CD146C" w14:textId="1F89B360" w:rsidR="005F7CE0" w:rsidRPr="000961F5" w:rsidRDefault="005F7CE0" w:rsidP="005F7CE0">
            <w:pPr>
              <w:spacing w:after="39"/>
              <w:ind w:left="0"/>
              <w:jc w:val="left"/>
              <w:rPr>
                <w:lang w:eastAsia="x-none"/>
              </w:rPr>
            </w:pPr>
            <w:r w:rsidRPr="000961F5">
              <w:rPr>
                <w:kern w:val="24"/>
              </w:rPr>
              <w:t>Full Name</w:t>
            </w:r>
          </w:p>
        </w:tc>
        <w:tc>
          <w:tcPr>
            <w:tcW w:w="1276" w:type="dxa"/>
          </w:tcPr>
          <w:p w14:paraId="1695582A" w14:textId="081D54A3" w:rsidR="005F7CE0" w:rsidRPr="000961F5" w:rsidRDefault="005F7CE0" w:rsidP="005F7CE0">
            <w:pPr>
              <w:spacing w:after="39"/>
              <w:ind w:left="0"/>
              <w:jc w:val="left"/>
              <w:rPr>
                <w:lang w:eastAsia="x-none"/>
              </w:rPr>
            </w:pPr>
            <w:r w:rsidRPr="000961F5">
              <w:rPr>
                <w:lang w:eastAsia="x-none"/>
              </w:rPr>
              <w:t>2* X(40)</w:t>
            </w:r>
          </w:p>
        </w:tc>
        <w:tc>
          <w:tcPr>
            <w:tcW w:w="6237" w:type="dxa"/>
            <w:vAlign w:val="center"/>
          </w:tcPr>
          <w:p w14:paraId="7A64106E" w14:textId="5228CF28" w:rsidR="005F7CE0" w:rsidRPr="000961F5" w:rsidRDefault="005F7CE0">
            <w:pPr>
              <w:spacing w:after="39"/>
              <w:ind w:left="0"/>
              <w:jc w:val="left"/>
              <w:rPr>
                <w:lang w:eastAsia="x-none"/>
              </w:rPr>
            </w:pPr>
            <w:commentRangeStart w:id="987"/>
            <w:r w:rsidRPr="000961F5">
              <w:rPr>
                <w:lang w:eastAsia="x-none"/>
              </w:rPr>
              <w:t xml:space="preserve">Company Name (English Full) </w:t>
            </w:r>
            <w:r w:rsidRPr="000961F5">
              <w:rPr>
                <w:b/>
                <w:lang w:eastAsia="x-none"/>
              </w:rPr>
              <w:t>[IPO Initiation Field #6]</w:t>
            </w:r>
            <w:commentRangeEnd w:id="987"/>
            <w:r w:rsidRPr="000961F5">
              <w:rPr>
                <w:rStyle w:val="CommentReference"/>
              </w:rPr>
              <w:commentReference w:id="987"/>
            </w:r>
            <w:r w:rsidRPr="000961F5">
              <w:rPr>
                <w:b/>
                <w:lang w:eastAsia="x-none"/>
              </w:rPr>
              <w:t xml:space="preserve"> </w:t>
            </w:r>
          </w:p>
        </w:tc>
      </w:tr>
      <w:tr w:rsidR="005F7CE0" w:rsidRPr="000961F5" w14:paraId="7777D00D" w14:textId="77777777" w:rsidTr="002B0661">
        <w:tc>
          <w:tcPr>
            <w:tcW w:w="2972" w:type="dxa"/>
            <w:vAlign w:val="center"/>
          </w:tcPr>
          <w:p w14:paraId="3E15F30E" w14:textId="55EBA1FD" w:rsidR="005F7CE0" w:rsidRPr="000961F5" w:rsidRDefault="005F7CE0" w:rsidP="005F7CE0">
            <w:pPr>
              <w:spacing w:after="39"/>
              <w:ind w:left="0"/>
              <w:jc w:val="left"/>
              <w:rPr>
                <w:lang w:eastAsia="x-none"/>
              </w:rPr>
            </w:pPr>
            <w:r w:rsidRPr="000961F5">
              <w:rPr>
                <w:kern w:val="24"/>
              </w:rPr>
              <w:t>Market</w:t>
            </w:r>
          </w:p>
        </w:tc>
        <w:tc>
          <w:tcPr>
            <w:tcW w:w="1276" w:type="dxa"/>
          </w:tcPr>
          <w:p w14:paraId="6B1A42C4" w14:textId="2D5D813D" w:rsidR="005F7CE0" w:rsidRPr="000961F5" w:rsidRDefault="005F7CE0" w:rsidP="005F7CE0">
            <w:pPr>
              <w:spacing w:after="39"/>
              <w:ind w:left="0"/>
              <w:jc w:val="left"/>
              <w:rPr>
                <w:lang w:eastAsia="x-none"/>
              </w:rPr>
            </w:pPr>
            <w:r w:rsidRPr="000961F5">
              <w:rPr>
                <w:lang w:eastAsia="x-none"/>
              </w:rPr>
              <w:t>X(4)</w:t>
            </w:r>
          </w:p>
        </w:tc>
        <w:tc>
          <w:tcPr>
            <w:tcW w:w="6237" w:type="dxa"/>
            <w:vAlign w:val="center"/>
          </w:tcPr>
          <w:p w14:paraId="69803B82" w14:textId="77E37F83" w:rsidR="005F7CE0" w:rsidRPr="000961F5" w:rsidRDefault="005F7CE0" w:rsidP="005F7CE0">
            <w:pPr>
              <w:spacing w:after="39"/>
              <w:ind w:left="0"/>
              <w:jc w:val="left"/>
              <w:rPr>
                <w:lang w:eastAsia="x-none"/>
              </w:rPr>
            </w:pPr>
            <w:r w:rsidRPr="000961F5">
              <w:rPr>
                <w:lang w:eastAsia="x-none"/>
              </w:rPr>
              <w:t xml:space="preserve">Fill in </w:t>
            </w:r>
            <w:r w:rsidRPr="000961F5">
              <w:rPr>
                <w:b/>
                <w:lang w:eastAsia="x-none"/>
              </w:rPr>
              <w:t>‘HKMK’</w:t>
            </w:r>
          </w:p>
        </w:tc>
      </w:tr>
      <w:tr w:rsidR="005F7CE0" w:rsidRPr="000961F5" w14:paraId="7CB1A665" w14:textId="77777777" w:rsidTr="002B0661">
        <w:tc>
          <w:tcPr>
            <w:tcW w:w="2972" w:type="dxa"/>
            <w:vAlign w:val="center"/>
          </w:tcPr>
          <w:p w14:paraId="4A757D28" w14:textId="4BB2579A" w:rsidR="005F7CE0" w:rsidRPr="000961F5" w:rsidRDefault="005F7CE0" w:rsidP="005F7CE0">
            <w:pPr>
              <w:spacing w:after="39"/>
              <w:ind w:left="0"/>
              <w:jc w:val="left"/>
              <w:rPr>
                <w:lang w:eastAsia="x-none"/>
              </w:rPr>
            </w:pPr>
            <w:r w:rsidRPr="000961F5">
              <w:rPr>
                <w:kern w:val="24"/>
              </w:rPr>
              <w:t>Type</w:t>
            </w:r>
          </w:p>
        </w:tc>
        <w:tc>
          <w:tcPr>
            <w:tcW w:w="1276" w:type="dxa"/>
          </w:tcPr>
          <w:p w14:paraId="184F39E1" w14:textId="1BCFBBE4" w:rsidR="005F7CE0" w:rsidRPr="000961F5" w:rsidRDefault="005F7CE0" w:rsidP="005F7CE0">
            <w:pPr>
              <w:spacing w:after="39"/>
              <w:ind w:left="0"/>
              <w:jc w:val="left"/>
              <w:rPr>
                <w:lang w:eastAsia="x-none"/>
              </w:rPr>
            </w:pPr>
            <w:r w:rsidRPr="000961F5">
              <w:rPr>
                <w:lang w:eastAsia="x-none"/>
              </w:rPr>
              <w:t>9(2)</w:t>
            </w:r>
          </w:p>
        </w:tc>
        <w:tc>
          <w:tcPr>
            <w:tcW w:w="6237" w:type="dxa"/>
            <w:vAlign w:val="center"/>
          </w:tcPr>
          <w:p w14:paraId="326C381E" w14:textId="6D9FB042" w:rsidR="005F7CE0" w:rsidRPr="000961F5" w:rsidRDefault="005F7CE0" w:rsidP="005F7CE0">
            <w:pPr>
              <w:spacing w:after="39"/>
              <w:ind w:left="0"/>
              <w:jc w:val="left"/>
              <w:rPr>
                <w:lang w:eastAsia="x-none"/>
              </w:rPr>
            </w:pPr>
            <w:r w:rsidRPr="000961F5">
              <w:rPr>
                <w:lang w:eastAsia="x-none"/>
              </w:rPr>
              <w:t xml:space="preserve">Securities to be Listed </w:t>
            </w:r>
            <w:r w:rsidRPr="000961F5">
              <w:rPr>
                <w:b/>
                <w:lang w:eastAsia="x-none"/>
              </w:rPr>
              <w:t>[IPO Initiation Field #17]</w:t>
            </w:r>
          </w:p>
        </w:tc>
      </w:tr>
      <w:tr w:rsidR="005F7CE0" w:rsidRPr="000961F5" w14:paraId="06ED8B15" w14:textId="77777777" w:rsidTr="002B0661">
        <w:tc>
          <w:tcPr>
            <w:tcW w:w="2972" w:type="dxa"/>
            <w:vAlign w:val="center"/>
          </w:tcPr>
          <w:p w14:paraId="4649662E" w14:textId="13D78FFB" w:rsidR="005F7CE0" w:rsidRPr="000961F5" w:rsidRDefault="005F7CE0" w:rsidP="005F7CE0">
            <w:pPr>
              <w:spacing w:after="39"/>
              <w:ind w:left="0"/>
              <w:jc w:val="left"/>
              <w:rPr>
                <w:lang w:eastAsia="x-none"/>
              </w:rPr>
            </w:pPr>
            <w:r w:rsidRPr="000961F5">
              <w:rPr>
                <w:kern w:val="24"/>
              </w:rPr>
              <w:t>Trading Currency</w:t>
            </w:r>
          </w:p>
        </w:tc>
        <w:tc>
          <w:tcPr>
            <w:tcW w:w="1276" w:type="dxa"/>
          </w:tcPr>
          <w:p w14:paraId="08E1C55C" w14:textId="2852F9FA" w:rsidR="005F7CE0" w:rsidRPr="000961F5" w:rsidRDefault="005F7CE0" w:rsidP="005F7CE0">
            <w:pPr>
              <w:spacing w:after="39"/>
              <w:ind w:left="0"/>
              <w:jc w:val="left"/>
              <w:rPr>
                <w:lang w:eastAsia="x-none"/>
              </w:rPr>
            </w:pPr>
            <w:r w:rsidRPr="000961F5">
              <w:rPr>
                <w:lang w:eastAsia="x-none"/>
              </w:rPr>
              <w:t>X(3)</w:t>
            </w:r>
          </w:p>
        </w:tc>
        <w:tc>
          <w:tcPr>
            <w:tcW w:w="6237" w:type="dxa"/>
            <w:vAlign w:val="center"/>
          </w:tcPr>
          <w:p w14:paraId="585D1B4F" w14:textId="2239D4EE" w:rsidR="005F7CE0" w:rsidRPr="002B0661" w:rsidRDefault="005F7CE0" w:rsidP="005F7CE0">
            <w:pPr>
              <w:spacing w:after="39"/>
              <w:ind w:left="0"/>
              <w:jc w:val="left"/>
              <w:rPr>
                <w:b/>
                <w:lang w:eastAsia="x-none"/>
              </w:rPr>
            </w:pPr>
            <w:r w:rsidRPr="002B0661">
              <w:rPr>
                <w:b/>
                <w:lang w:eastAsia="x-none"/>
              </w:rPr>
              <w:t>[IPO Initiation Field #23]</w:t>
            </w:r>
          </w:p>
        </w:tc>
      </w:tr>
      <w:tr w:rsidR="005F7CE0" w:rsidRPr="000961F5" w14:paraId="798B832F" w14:textId="77777777" w:rsidTr="002B0661">
        <w:tc>
          <w:tcPr>
            <w:tcW w:w="2972" w:type="dxa"/>
            <w:vAlign w:val="center"/>
          </w:tcPr>
          <w:p w14:paraId="61FD4EE3" w14:textId="4FBB4C47" w:rsidR="005F7CE0" w:rsidRPr="000961F5" w:rsidRDefault="005F7CE0" w:rsidP="005F7CE0">
            <w:pPr>
              <w:spacing w:after="39"/>
              <w:ind w:left="0"/>
              <w:jc w:val="left"/>
              <w:rPr>
                <w:lang w:eastAsia="x-none"/>
              </w:rPr>
            </w:pPr>
            <w:r w:rsidRPr="000961F5">
              <w:rPr>
                <w:kern w:val="24"/>
              </w:rPr>
              <w:lastRenderedPageBreak/>
              <w:t>Listed Date</w:t>
            </w:r>
          </w:p>
        </w:tc>
        <w:tc>
          <w:tcPr>
            <w:tcW w:w="1276" w:type="dxa"/>
          </w:tcPr>
          <w:p w14:paraId="4DC84563" w14:textId="2145AFBF" w:rsidR="005F7CE0" w:rsidRPr="000961F5" w:rsidRDefault="005F7CE0" w:rsidP="005F7CE0">
            <w:pPr>
              <w:spacing w:after="39"/>
              <w:ind w:left="0"/>
              <w:jc w:val="left"/>
              <w:rPr>
                <w:lang w:eastAsia="x-none"/>
              </w:rPr>
            </w:pPr>
            <w:r w:rsidRPr="000961F5">
              <w:rPr>
                <w:lang w:eastAsia="x-none"/>
              </w:rPr>
              <w:t>X(10)</w:t>
            </w:r>
          </w:p>
        </w:tc>
        <w:tc>
          <w:tcPr>
            <w:tcW w:w="6237" w:type="dxa"/>
            <w:vAlign w:val="center"/>
          </w:tcPr>
          <w:p w14:paraId="171AC886" w14:textId="1FAA792B" w:rsidR="005F7CE0" w:rsidRPr="000961F5" w:rsidRDefault="005F7CE0" w:rsidP="005F7CE0">
            <w:pPr>
              <w:spacing w:after="39"/>
              <w:ind w:left="0"/>
              <w:jc w:val="left"/>
              <w:rPr>
                <w:lang w:eastAsia="x-none"/>
              </w:rPr>
            </w:pPr>
            <w:r w:rsidRPr="000961F5">
              <w:rPr>
                <w:lang w:eastAsia="x-none"/>
              </w:rPr>
              <w:t xml:space="preserve">Commencement of Trading Date </w:t>
            </w:r>
            <w:r w:rsidRPr="000961F5">
              <w:rPr>
                <w:b/>
                <w:lang w:eastAsia="x-none"/>
              </w:rPr>
              <w:t>[IPO Initiation Field #55]</w:t>
            </w:r>
          </w:p>
        </w:tc>
      </w:tr>
      <w:tr w:rsidR="005F7CE0" w:rsidRPr="000961F5" w14:paraId="46C38E32" w14:textId="77777777" w:rsidTr="002B0661">
        <w:tc>
          <w:tcPr>
            <w:tcW w:w="2972" w:type="dxa"/>
            <w:vAlign w:val="center"/>
          </w:tcPr>
          <w:p w14:paraId="0F1AF056" w14:textId="5F6A0D31" w:rsidR="005F7CE0" w:rsidRPr="000961F5" w:rsidRDefault="005F7CE0" w:rsidP="005F7CE0">
            <w:pPr>
              <w:spacing w:after="39"/>
              <w:ind w:left="0"/>
              <w:jc w:val="left"/>
              <w:rPr>
                <w:lang w:eastAsia="x-none"/>
              </w:rPr>
            </w:pPr>
            <w:r w:rsidRPr="000961F5">
              <w:rPr>
                <w:kern w:val="24"/>
              </w:rPr>
              <w:t>Delisted Date</w:t>
            </w:r>
          </w:p>
        </w:tc>
        <w:tc>
          <w:tcPr>
            <w:tcW w:w="1276" w:type="dxa"/>
          </w:tcPr>
          <w:p w14:paraId="1782D7F4" w14:textId="43706578" w:rsidR="005F7CE0" w:rsidRPr="000961F5" w:rsidRDefault="005F7CE0" w:rsidP="005F7CE0">
            <w:pPr>
              <w:spacing w:after="39"/>
              <w:ind w:left="0"/>
              <w:jc w:val="left"/>
              <w:rPr>
                <w:lang w:eastAsia="x-none"/>
              </w:rPr>
            </w:pPr>
            <w:r w:rsidRPr="000961F5">
              <w:rPr>
                <w:lang w:eastAsia="x-none"/>
              </w:rPr>
              <w:t>X(10)</w:t>
            </w:r>
          </w:p>
        </w:tc>
        <w:tc>
          <w:tcPr>
            <w:tcW w:w="6237" w:type="dxa"/>
            <w:vAlign w:val="center"/>
          </w:tcPr>
          <w:p w14:paraId="11A374C6" w14:textId="439E636B" w:rsidR="005F7CE0" w:rsidRPr="000961F5" w:rsidRDefault="005F7CE0" w:rsidP="005F7CE0">
            <w:pPr>
              <w:spacing w:after="39"/>
              <w:ind w:left="0"/>
              <w:jc w:val="left"/>
              <w:rPr>
                <w:lang w:eastAsia="x-none"/>
              </w:rPr>
            </w:pPr>
            <w:r w:rsidRPr="000961F5">
              <w:rPr>
                <w:lang w:eastAsia="x-none"/>
              </w:rPr>
              <w:t xml:space="preserve">Always </w:t>
            </w:r>
            <w:r w:rsidRPr="002B0661">
              <w:rPr>
                <w:b/>
                <w:lang w:eastAsia="x-none"/>
              </w:rPr>
              <w:t>SPACE</w:t>
            </w:r>
          </w:p>
        </w:tc>
      </w:tr>
      <w:tr w:rsidR="005F7CE0" w:rsidRPr="000961F5" w14:paraId="2B4A93BE" w14:textId="77777777" w:rsidTr="002B0661">
        <w:tc>
          <w:tcPr>
            <w:tcW w:w="2972" w:type="dxa"/>
            <w:vAlign w:val="center"/>
          </w:tcPr>
          <w:p w14:paraId="5732EBD4" w14:textId="028902FF" w:rsidR="005F7CE0" w:rsidRPr="000961F5" w:rsidRDefault="005F7CE0" w:rsidP="005F7CE0">
            <w:pPr>
              <w:spacing w:after="39"/>
              <w:ind w:left="0"/>
              <w:jc w:val="left"/>
              <w:rPr>
                <w:lang w:eastAsia="x-none"/>
              </w:rPr>
            </w:pPr>
            <w:r w:rsidRPr="000961F5">
              <w:rPr>
                <w:kern w:val="24"/>
              </w:rPr>
              <w:t>Clearing ADM Date</w:t>
            </w:r>
          </w:p>
        </w:tc>
        <w:tc>
          <w:tcPr>
            <w:tcW w:w="1276" w:type="dxa"/>
          </w:tcPr>
          <w:p w14:paraId="578E11C9" w14:textId="4F4C7E30" w:rsidR="005F7CE0" w:rsidRPr="000961F5" w:rsidRDefault="005F7CE0" w:rsidP="005F7CE0">
            <w:pPr>
              <w:spacing w:after="39"/>
              <w:ind w:left="0"/>
              <w:jc w:val="left"/>
              <w:rPr>
                <w:lang w:eastAsia="x-none"/>
              </w:rPr>
            </w:pPr>
            <w:r w:rsidRPr="000961F5">
              <w:rPr>
                <w:lang w:eastAsia="x-none"/>
              </w:rPr>
              <w:t>X(10)</w:t>
            </w:r>
          </w:p>
        </w:tc>
        <w:tc>
          <w:tcPr>
            <w:tcW w:w="6237" w:type="dxa"/>
            <w:vAlign w:val="center"/>
          </w:tcPr>
          <w:p w14:paraId="004D29D5" w14:textId="643A1F94" w:rsidR="005F7CE0" w:rsidRPr="000961F5" w:rsidRDefault="005F7CE0" w:rsidP="005F7CE0">
            <w:pPr>
              <w:spacing w:after="39"/>
              <w:ind w:left="0"/>
              <w:jc w:val="left"/>
              <w:rPr>
                <w:lang w:eastAsia="x-none"/>
              </w:rPr>
            </w:pPr>
            <w:r w:rsidRPr="000961F5">
              <w:rPr>
                <w:lang w:eastAsia="x-none"/>
              </w:rPr>
              <w:t xml:space="preserve">Commencement of Trading Date </w:t>
            </w:r>
            <w:r w:rsidRPr="000961F5">
              <w:rPr>
                <w:b/>
                <w:lang w:eastAsia="x-none"/>
              </w:rPr>
              <w:t xml:space="preserve">[IPO Initiation Field #55] </w:t>
            </w:r>
            <w:r w:rsidRPr="000961F5">
              <w:rPr>
                <w:lang w:eastAsia="x-none"/>
              </w:rPr>
              <w:t>- 1 CCHK CCASS Working Day</w:t>
            </w:r>
          </w:p>
        </w:tc>
      </w:tr>
      <w:tr w:rsidR="005F7CE0" w:rsidRPr="000961F5" w14:paraId="1618D6BA" w14:textId="77777777" w:rsidTr="002B0661">
        <w:tc>
          <w:tcPr>
            <w:tcW w:w="2972" w:type="dxa"/>
            <w:vAlign w:val="center"/>
          </w:tcPr>
          <w:p w14:paraId="67129ED0" w14:textId="5D449D38" w:rsidR="005F7CE0" w:rsidRPr="000961F5" w:rsidRDefault="005F7CE0" w:rsidP="005F7CE0">
            <w:pPr>
              <w:spacing w:after="39"/>
              <w:ind w:left="0"/>
              <w:jc w:val="left"/>
              <w:rPr>
                <w:lang w:eastAsia="x-none"/>
              </w:rPr>
            </w:pPr>
            <w:r w:rsidRPr="000961F5">
              <w:rPr>
                <w:kern w:val="24"/>
              </w:rPr>
              <w:t>Depository ADM Date</w:t>
            </w:r>
          </w:p>
        </w:tc>
        <w:tc>
          <w:tcPr>
            <w:tcW w:w="1276" w:type="dxa"/>
          </w:tcPr>
          <w:p w14:paraId="50638207" w14:textId="2B6C4791" w:rsidR="005F7CE0" w:rsidRPr="000961F5" w:rsidRDefault="005F7CE0" w:rsidP="005F7CE0">
            <w:pPr>
              <w:spacing w:after="39"/>
              <w:ind w:left="0"/>
              <w:jc w:val="left"/>
              <w:rPr>
                <w:lang w:eastAsia="x-none"/>
              </w:rPr>
            </w:pPr>
            <w:r w:rsidRPr="000961F5">
              <w:rPr>
                <w:lang w:eastAsia="x-none"/>
              </w:rPr>
              <w:t>X(10)</w:t>
            </w:r>
          </w:p>
        </w:tc>
        <w:tc>
          <w:tcPr>
            <w:tcW w:w="6237" w:type="dxa"/>
            <w:vAlign w:val="center"/>
          </w:tcPr>
          <w:p w14:paraId="14803909" w14:textId="083DC426" w:rsidR="005F7CE0" w:rsidRPr="000961F5" w:rsidRDefault="005F7CE0" w:rsidP="005F7CE0">
            <w:pPr>
              <w:spacing w:after="39"/>
              <w:ind w:left="0"/>
              <w:jc w:val="left"/>
              <w:rPr>
                <w:lang w:eastAsia="x-none"/>
              </w:rPr>
            </w:pPr>
            <w:r w:rsidRPr="000961F5">
              <w:rPr>
                <w:lang w:eastAsia="x-none"/>
              </w:rPr>
              <w:t xml:space="preserve">Commencement of Trading Date </w:t>
            </w:r>
            <w:r w:rsidRPr="000961F5">
              <w:rPr>
                <w:b/>
                <w:lang w:eastAsia="x-none"/>
              </w:rPr>
              <w:t>[IPO Initiation Field #55]</w:t>
            </w:r>
          </w:p>
        </w:tc>
      </w:tr>
      <w:tr w:rsidR="005F7CE0" w:rsidRPr="000961F5" w14:paraId="5FC9E3F3" w14:textId="77777777" w:rsidTr="002B0661">
        <w:tc>
          <w:tcPr>
            <w:tcW w:w="2972" w:type="dxa"/>
            <w:vAlign w:val="center"/>
          </w:tcPr>
          <w:p w14:paraId="51F269D9" w14:textId="2C504A1C" w:rsidR="005F7CE0" w:rsidRPr="000961F5" w:rsidRDefault="005F7CE0" w:rsidP="005F7CE0">
            <w:pPr>
              <w:spacing w:after="39"/>
              <w:ind w:left="0"/>
              <w:jc w:val="left"/>
              <w:rPr>
                <w:lang w:eastAsia="x-none"/>
              </w:rPr>
            </w:pPr>
            <w:r w:rsidRPr="000961F5">
              <w:rPr>
                <w:kern w:val="24"/>
              </w:rPr>
              <w:t>Last Trading Date</w:t>
            </w:r>
          </w:p>
        </w:tc>
        <w:tc>
          <w:tcPr>
            <w:tcW w:w="1276" w:type="dxa"/>
          </w:tcPr>
          <w:p w14:paraId="5BD38039" w14:textId="180BF42A" w:rsidR="005F7CE0" w:rsidRPr="000961F5" w:rsidRDefault="005F7CE0" w:rsidP="005F7CE0">
            <w:pPr>
              <w:spacing w:after="39"/>
              <w:ind w:left="0"/>
              <w:jc w:val="left"/>
              <w:rPr>
                <w:lang w:eastAsia="x-none"/>
              </w:rPr>
            </w:pPr>
            <w:r w:rsidRPr="000961F5">
              <w:rPr>
                <w:lang w:eastAsia="x-none"/>
              </w:rPr>
              <w:t>X(10)</w:t>
            </w:r>
          </w:p>
        </w:tc>
        <w:tc>
          <w:tcPr>
            <w:tcW w:w="6237" w:type="dxa"/>
            <w:vAlign w:val="center"/>
          </w:tcPr>
          <w:p w14:paraId="5BEAF51B" w14:textId="59CB3215" w:rsidR="005F7CE0" w:rsidRPr="000961F5" w:rsidRDefault="005F7CE0" w:rsidP="005F7CE0">
            <w:pPr>
              <w:spacing w:after="39"/>
              <w:ind w:left="0"/>
              <w:jc w:val="left"/>
              <w:rPr>
                <w:lang w:eastAsia="x-none"/>
              </w:rPr>
            </w:pPr>
            <w:r w:rsidRPr="000961F5">
              <w:rPr>
                <w:lang w:eastAsia="x-none"/>
              </w:rPr>
              <w:t xml:space="preserve">Always </w:t>
            </w:r>
            <w:r w:rsidRPr="000961F5">
              <w:rPr>
                <w:b/>
                <w:lang w:eastAsia="x-none"/>
              </w:rPr>
              <w:t>SPACE</w:t>
            </w:r>
          </w:p>
        </w:tc>
      </w:tr>
      <w:tr w:rsidR="005F7CE0" w:rsidRPr="000961F5" w14:paraId="59181CF0" w14:textId="77777777" w:rsidTr="002B0661">
        <w:tc>
          <w:tcPr>
            <w:tcW w:w="2972" w:type="dxa"/>
            <w:vAlign w:val="center"/>
          </w:tcPr>
          <w:p w14:paraId="5F3AC4A1" w14:textId="1F37D9B5" w:rsidR="005F7CE0" w:rsidRPr="000961F5" w:rsidRDefault="005F7CE0" w:rsidP="005F7CE0">
            <w:pPr>
              <w:spacing w:after="39"/>
              <w:ind w:left="0"/>
              <w:jc w:val="left"/>
              <w:rPr>
                <w:lang w:eastAsia="x-none"/>
              </w:rPr>
            </w:pPr>
            <w:r w:rsidRPr="000961F5">
              <w:rPr>
                <w:kern w:val="24"/>
              </w:rPr>
              <w:t>Expiry Date</w:t>
            </w:r>
          </w:p>
        </w:tc>
        <w:tc>
          <w:tcPr>
            <w:tcW w:w="1276" w:type="dxa"/>
          </w:tcPr>
          <w:p w14:paraId="6C964F25" w14:textId="06633447" w:rsidR="005F7CE0" w:rsidRPr="000961F5" w:rsidRDefault="005F7CE0" w:rsidP="005F7CE0">
            <w:pPr>
              <w:spacing w:after="39"/>
              <w:ind w:left="0"/>
              <w:jc w:val="left"/>
              <w:rPr>
                <w:lang w:eastAsia="x-none"/>
              </w:rPr>
            </w:pPr>
            <w:r w:rsidRPr="000961F5">
              <w:rPr>
                <w:lang w:eastAsia="x-none"/>
              </w:rPr>
              <w:t>X(10)</w:t>
            </w:r>
          </w:p>
        </w:tc>
        <w:tc>
          <w:tcPr>
            <w:tcW w:w="6237" w:type="dxa"/>
            <w:vAlign w:val="center"/>
          </w:tcPr>
          <w:p w14:paraId="5D67258B" w14:textId="60926E28" w:rsidR="005F7CE0" w:rsidRPr="000961F5" w:rsidRDefault="005F7CE0" w:rsidP="005F7CE0">
            <w:pPr>
              <w:spacing w:after="39"/>
              <w:ind w:left="0"/>
              <w:jc w:val="left"/>
              <w:rPr>
                <w:lang w:eastAsia="x-none"/>
              </w:rPr>
            </w:pPr>
            <w:r w:rsidRPr="000961F5">
              <w:rPr>
                <w:lang w:eastAsia="x-none"/>
              </w:rPr>
              <w:t xml:space="preserve">Always </w:t>
            </w:r>
            <w:r w:rsidRPr="000961F5">
              <w:rPr>
                <w:b/>
                <w:lang w:eastAsia="x-none"/>
              </w:rPr>
              <w:t>SPACE</w:t>
            </w:r>
          </w:p>
        </w:tc>
      </w:tr>
      <w:tr w:rsidR="005F7CE0" w:rsidRPr="000961F5" w14:paraId="036F0726" w14:textId="77777777" w:rsidTr="002B0661">
        <w:tc>
          <w:tcPr>
            <w:tcW w:w="2972" w:type="dxa"/>
            <w:vAlign w:val="center"/>
          </w:tcPr>
          <w:p w14:paraId="7FAD45C1" w14:textId="3CA7BDCF" w:rsidR="005F7CE0" w:rsidRPr="000961F5" w:rsidRDefault="005F7CE0" w:rsidP="005F7CE0">
            <w:pPr>
              <w:spacing w:after="39"/>
              <w:ind w:left="0"/>
              <w:jc w:val="left"/>
              <w:rPr>
                <w:lang w:eastAsia="x-none"/>
              </w:rPr>
            </w:pPr>
            <w:r w:rsidRPr="000961F5">
              <w:rPr>
                <w:kern w:val="24"/>
              </w:rPr>
              <w:t>Lot Size</w:t>
            </w:r>
          </w:p>
        </w:tc>
        <w:tc>
          <w:tcPr>
            <w:tcW w:w="1276" w:type="dxa"/>
          </w:tcPr>
          <w:p w14:paraId="3559E6D7" w14:textId="78B7C13B" w:rsidR="005F7CE0" w:rsidRPr="000961F5" w:rsidRDefault="005F7CE0" w:rsidP="005F7CE0">
            <w:pPr>
              <w:spacing w:after="39"/>
              <w:ind w:left="0"/>
              <w:jc w:val="left"/>
              <w:rPr>
                <w:lang w:eastAsia="x-none"/>
              </w:rPr>
            </w:pPr>
            <w:r w:rsidRPr="000961F5">
              <w:rPr>
                <w:lang w:eastAsia="x-none"/>
              </w:rPr>
              <w:t>X(11)</w:t>
            </w:r>
          </w:p>
        </w:tc>
        <w:tc>
          <w:tcPr>
            <w:tcW w:w="6237" w:type="dxa"/>
            <w:vAlign w:val="center"/>
          </w:tcPr>
          <w:p w14:paraId="54F984F8" w14:textId="541EAC54" w:rsidR="005F7CE0" w:rsidRPr="000961F5" w:rsidRDefault="005F7CE0" w:rsidP="005F7CE0">
            <w:pPr>
              <w:spacing w:after="39"/>
              <w:ind w:left="0"/>
              <w:jc w:val="left"/>
              <w:rPr>
                <w:lang w:eastAsia="x-none"/>
              </w:rPr>
            </w:pPr>
            <w:r w:rsidRPr="000961F5">
              <w:rPr>
                <w:lang w:eastAsia="x-none"/>
              </w:rPr>
              <w:t xml:space="preserve">Trading Board Lot </w:t>
            </w:r>
            <w:r w:rsidRPr="000961F5">
              <w:rPr>
                <w:b/>
                <w:lang w:eastAsia="x-none"/>
              </w:rPr>
              <w:t>[IPO Initiation Field #24]</w:t>
            </w:r>
          </w:p>
        </w:tc>
      </w:tr>
      <w:tr w:rsidR="005F7CE0" w:rsidRPr="000961F5" w14:paraId="3298A9BA" w14:textId="77777777" w:rsidTr="002B0661">
        <w:tc>
          <w:tcPr>
            <w:tcW w:w="2972" w:type="dxa"/>
            <w:vAlign w:val="center"/>
          </w:tcPr>
          <w:p w14:paraId="5571E33E" w14:textId="0A298BDD" w:rsidR="005F7CE0" w:rsidRPr="000961F5" w:rsidRDefault="005F7CE0" w:rsidP="005F7CE0">
            <w:pPr>
              <w:spacing w:after="39"/>
              <w:ind w:left="0"/>
              <w:jc w:val="left"/>
              <w:rPr>
                <w:lang w:eastAsia="x-none"/>
              </w:rPr>
            </w:pPr>
            <w:r w:rsidRPr="000961F5">
              <w:rPr>
                <w:kern w:val="24"/>
              </w:rPr>
              <w:t>Preference Shares %</w:t>
            </w:r>
          </w:p>
        </w:tc>
        <w:tc>
          <w:tcPr>
            <w:tcW w:w="1276" w:type="dxa"/>
          </w:tcPr>
          <w:p w14:paraId="0D27A256" w14:textId="42FBB71B" w:rsidR="005F7CE0" w:rsidRPr="000961F5" w:rsidRDefault="005F7CE0" w:rsidP="005F7CE0">
            <w:pPr>
              <w:spacing w:after="39"/>
              <w:ind w:left="0"/>
              <w:jc w:val="left"/>
              <w:rPr>
                <w:lang w:eastAsia="x-none"/>
              </w:rPr>
            </w:pPr>
            <w:r w:rsidRPr="000961F5">
              <w:rPr>
                <w:lang w:eastAsia="x-none"/>
              </w:rPr>
              <w:t>S9(1)V9(4)</w:t>
            </w:r>
          </w:p>
        </w:tc>
        <w:tc>
          <w:tcPr>
            <w:tcW w:w="6237" w:type="dxa"/>
            <w:vAlign w:val="center"/>
          </w:tcPr>
          <w:p w14:paraId="448B646E" w14:textId="46765E61" w:rsidR="005F7CE0" w:rsidRPr="000961F5" w:rsidRDefault="005F7CE0" w:rsidP="005F7CE0">
            <w:pPr>
              <w:spacing w:after="39"/>
              <w:ind w:left="0"/>
              <w:jc w:val="left"/>
              <w:rPr>
                <w:lang w:eastAsia="x-none"/>
              </w:rPr>
            </w:pPr>
            <w:r w:rsidRPr="000961F5">
              <w:rPr>
                <w:lang w:eastAsia="x-none"/>
              </w:rPr>
              <w:t>Fill in “</w:t>
            </w:r>
            <w:r w:rsidRPr="002B0661">
              <w:rPr>
                <w:b/>
                <w:lang w:eastAsia="x-none"/>
              </w:rPr>
              <w:t>0.0000</w:t>
            </w:r>
            <w:r w:rsidRPr="000961F5">
              <w:rPr>
                <w:lang w:eastAsia="x-none"/>
              </w:rPr>
              <w:t>”</w:t>
            </w:r>
          </w:p>
        </w:tc>
      </w:tr>
      <w:tr w:rsidR="005F7CE0" w:rsidRPr="000961F5" w14:paraId="2CC792B2" w14:textId="77777777" w:rsidTr="002B0661">
        <w:tc>
          <w:tcPr>
            <w:tcW w:w="2972" w:type="dxa"/>
            <w:vAlign w:val="center"/>
          </w:tcPr>
          <w:p w14:paraId="25B40F47" w14:textId="76E752B5" w:rsidR="005F7CE0" w:rsidRPr="000961F5" w:rsidRDefault="005F7CE0" w:rsidP="005F7CE0">
            <w:pPr>
              <w:spacing w:after="39"/>
              <w:ind w:left="0"/>
              <w:jc w:val="left"/>
              <w:rPr>
                <w:lang w:eastAsia="x-none"/>
              </w:rPr>
            </w:pPr>
            <w:r w:rsidRPr="000961F5">
              <w:rPr>
                <w:kern w:val="24"/>
              </w:rPr>
              <w:t>ISIN Code</w:t>
            </w:r>
          </w:p>
        </w:tc>
        <w:tc>
          <w:tcPr>
            <w:tcW w:w="1276" w:type="dxa"/>
          </w:tcPr>
          <w:p w14:paraId="07BACDF2" w14:textId="6971CD0F" w:rsidR="005F7CE0" w:rsidRPr="000961F5" w:rsidRDefault="005F7CE0" w:rsidP="005F7CE0">
            <w:pPr>
              <w:spacing w:after="39"/>
              <w:ind w:left="0"/>
              <w:jc w:val="left"/>
              <w:rPr>
                <w:lang w:eastAsia="x-none"/>
              </w:rPr>
            </w:pPr>
            <w:r w:rsidRPr="000961F5">
              <w:rPr>
                <w:lang w:eastAsia="x-none"/>
              </w:rPr>
              <w:t>X(12)</w:t>
            </w:r>
          </w:p>
        </w:tc>
        <w:tc>
          <w:tcPr>
            <w:tcW w:w="6237" w:type="dxa"/>
            <w:vAlign w:val="center"/>
          </w:tcPr>
          <w:p w14:paraId="247B6467" w14:textId="5FB0F76A" w:rsidR="005F7CE0" w:rsidRPr="000961F5" w:rsidRDefault="005F7CE0" w:rsidP="005F7CE0">
            <w:pPr>
              <w:spacing w:after="39"/>
              <w:ind w:left="0"/>
              <w:jc w:val="left"/>
              <w:rPr>
                <w:lang w:eastAsia="x-none"/>
              </w:rPr>
            </w:pPr>
            <w:r w:rsidRPr="000961F5">
              <w:rPr>
                <w:lang w:eastAsia="x-none"/>
              </w:rPr>
              <w:t xml:space="preserve">ISIN </w:t>
            </w:r>
            <w:r w:rsidRPr="000961F5">
              <w:rPr>
                <w:b/>
                <w:lang w:eastAsia="x-none"/>
              </w:rPr>
              <w:t>[IPO Initiation Field #12]</w:t>
            </w:r>
          </w:p>
        </w:tc>
      </w:tr>
      <w:tr w:rsidR="005F7CE0" w:rsidRPr="000961F5" w14:paraId="7B3533A9" w14:textId="77777777" w:rsidTr="002B0661">
        <w:tc>
          <w:tcPr>
            <w:tcW w:w="2972" w:type="dxa"/>
            <w:vAlign w:val="center"/>
          </w:tcPr>
          <w:p w14:paraId="7F5370E1" w14:textId="235CD727" w:rsidR="005F7CE0" w:rsidRPr="000961F5" w:rsidRDefault="005F7CE0" w:rsidP="005F7CE0">
            <w:pPr>
              <w:spacing w:after="39"/>
              <w:ind w:left="0"/>
              <w:jc w:val="left"/>
              <w:rPr>
                <w:lang w:eastAsia="x-none"/>
              </w:rPr>
            </w:pPr>
            <w:r w:rsidRPr="000961F5">
              <w:rPr>
                <w:kern w:val="24"/>
              </w:rPr>
              <w:t>Registrar Code</w:t>
            </w:r>
          </w:p>
        </w:tc>
        <w:tc>
          <w:tcPr>
            <w:tcW w:w="1276" w:type="dxa"/>
          </w:tcPr>
          <w:p w14:paraId="3F1E6D1C" w14:textId="7432B68B" w:rsidR="005F7CE0" w:rsidRPr="000961F5" w:rsidRDefault="005F7CE0" w:rsidP="005F7CE0">
            <w:pPr>
              <w:spacing w:after="39"/>
              <w:ind w:left="0"/>
              <w:jc w:val="left"/>
              <w:rPr>
                <w:lang w:eastAsia="x-none"/>
              </w:rPr>
            </w:pPr>
            <w:r w:rsidRPr="000961F5">
              <w:rPr>
                <w:lang w:eastAsia="x-none"/>
              </w:rPr>
              <w:t>X(6)</w:t>
            </w:r>
          </w:p>
        </w:tc>
        <w:tc>
          <w:tcPr>
            <w:tcW w:w="6237" w:type="dxa"/>
            <w:vAlign w:val="center"/>
          </w:tcPr>
          <w:p w14:paraId="3BF32DEA" w14:textId="54F701E6" w:rsidR="005F7CE0" w:rsidRPr="000961F5" w:rsidRDefault="005F7CE0" w:rsidP="005F7CE0">
            <w:pPr>
              <w:spacing w:after="39"/>
              <w:ind w:left="0"/>
              <w:jc w:val="left"/>
              <w:rPr>
                <w:lang w:eastAsia="x-none"/>
              </w:rPr>
            </w:pPr>
            <w:r w:rsidRPr="000961F5">
              <w:rPr>
                <w:lang w:eastAsia="x-none"/>
              </w:rPr>
              <w:t>HK Share Registrar</w:t>
            </w:r>
            <w:r w:rsidRPr="000961F5">
              <w:rPr>
                <w:b/>
                <w:lang w:eastAsia="x-none"/>
              </w:rPr>
              <w:t xml:space="preserve"> [IPO Initiation Field #48]</w:t>
            </w:r>
          </w:p>
        </w:tc>
      </w:tr>
      <w:tr w:rsidR="005F7CE0" w:rsidRPr="000961F5" w14:paraId="2E07360A" w14:textId="77777777" w:rsidTr="002B0661">
        <w:tc>
          <w:tcPr>
            <w:tcW w:w="2972" w:type="dxa"/>
            <w:vAlign w:val="center"/>
          </w:tcPr>
          <w:p w14:paraId="22033B16" w14:textId="3BB6AE23" w:rsidR="005F7CE0" w:rsidRPr="000961F5" w:rsidRDefault="005F7CE0" w:rsidP="005F7CE0">
            <w:pPr>
              <w:spacing w:after="39"/>
              <w:ind w:left="0"/>
              <w:jc w:val="left"/>
              <w:rPr>
                <w:lang w:eastAsia="x-none"/>
              </w:rPr>
            </w:pPr>
            <w:r w:rsidRPr="000961F5">
              <w:rPr>
                <w:kern w:val="24"/>
              </w:rPr>
              <w:t>Issuer</w:t>
            </w:r>
          </w:p>
        </w:tc>
        <w:tc>
          <w:tcPr>
            <w:tcW w:w="1276" w:type="dxa"/>
          </w:tcPr>
          <w:p w14:paraId="70FE852B" w14:textId="72ED4534" w:rsidR="005F7CE0" w:rsidRPr="000961F5" w:rsidRDefault="005F7CE0" w:rsidP="005F7CE0">
            <w:pPr>
              <w:spacing w:after="39"/>
              <w:ind w:left="0"/>
              <w:jc w:val="left"/>
              <w:rPr>
                <w:lang w:eastAsia="x-none"/>
              </w:rPr>
            </w:pPr>
            <w:r w:rsidRPr="000961F5">
              <w:rPr>
                <w:lang w:eastAsia="x-none"/>
              </w:rPr>
              <w:t>X(15)</w:t>
            </w:r>
          </w:p>
        </w:tc>
        <w:tc>
          <w:tcPr>
            <w:tcW w:w="6237" w:type="dxa"/>
            <w:vAlign w:val="center"/>
          </w:tcPr>
          <w:p w14:paraId="6F47BC14" w14:textId="2310B24B" w:rsidR="005F7CE0" w:rsidRPr="000961F5" w:rsidRDefault="005F7CE0" w:rsidP="005F7CE0">
            <w:pPr>
              <w:spacing w:after="39"/>
              <w:ind w:left="0"/>
              <w:jc w:val="left"/>
              <w:rPr>
                <w:lang w:eastAsia="x-none"/>
              </w:rPr>
            </w:pPr>
            <w:r w:rsidRPr="000961F5">
              <w:rPr>
                <w:lang w:eastAsia="x-none"/>
              </w:rPr>
              <w:t xml:space="preserve">Company Name (English Short) </w:t>
            </w:r>
            <w:r w:rsidRPr="000961F5">
              <w:rPr>
                <w:b/>
                <w:lang w:eastAsia="x-none"/>
              </w:rPr>
              <w:t>[IPO Initiation Field #7]</w:t>
            </w:r>
          </w:p>
        </w:tc>
      </w:tr>
      <w:tr w:rsidR="005F7CE0" w:rsidRPr="000961F5" w14:paraId="2A41E857" w14:textId="77777777" w:rsidTr="002B0661">
        <w:tc>
          <w:tcPr>
            <w:tcW w:w="2972" w:type="dxa"/>
            <w:vAlign w:val="center"/>
          </w:tcPr>
          <w:p w14:paraId="65B0F153" w14:textId="6A434CAE" w:rsidR="005F7CE0" w:rsidRPr="000961F5" w:rsidRDefault="005F7CE0" w:rsidP="005F7CE0">
            <w:pPr>
              <w:spacing w:after="39"/>
              <w:ind w:left="0"/>
              <w:jc w:val="left"/>
              <w:rPr>
                <w:lang w:eastAsia="x-none"/>
              </w:rPr>
            </w:pPr>
            <w:r w:rsidRPr="000961F5">
              <w:rPr>
                <w:kern w:val="24"/>
              </w:rPr>
              <w:t>Issue Date</w:t>
            </w:r>
          </w:p>
        </w:tc>
        <w:tc>
          <w:tcPr>
            <w:tcW w:w="1276" w:type="dxa"/>
          </w:tcPr>
          <w:p w14:paraId="5026F93C" w14:textId="668169FD" w:rsidR="005F7CE0" w:rsidRPr="000961F5" w:rsidRDefault="005F7CE0" w:rsidP="005F7CE0">
            <w:pPr>
              <w:spacing w:after="39"/>
              <w:ind w:left="0"/>
              <w:jc w:val="left"/>
              <w:rPr>
                <w:lang w:eastAsia="x-none"/>
              </w:rPr>
            </w:pPr>
            <w:r w:rsidRPr="000961F5">
              <w:rPr>
                <w:lang w:eastAsia="x-none"/>
              </w:rPr>
              <w:t>X(10)</w:t>
            </w:r>
          </w:p>
        </w:tc>
        <w:tc>
          <w:tcPr>
            <w:tcW w:w="6237" w:type="dxa"/>
          </w:tcPr>
          <w:p w14:paraId="023444D9" w14:textId="389FCD7E" w:rsidR="005F7CE0" w:rsidRPr="000961F5" w:rsidRDefault="005F7CE0" w:rsidP="005F7CE0">
            <w:pPr>
              <w:spacing w:after="39"/>
              <w:ind w:left="0"/>
              <w:jc w:val="left"/>
              <w:rPr>
                <w:lang w:eastAsia="x-none"/>
              </w:rPr>
            </w:pPr>
            <w:r w:rsidRPr="000961F5">
              <w:rPr>
                <w:lang w:eastAsia="x-none"/>
              </w:rPr>
              <w:t xml:space="preserve">Always </w:t>
            </w:r>
            <w:r w:rsidRPr="000961F5">
              <w:rPr>
                <w:b/>
                <w:lang w:eastAsia="x-none"/>
              </w:rPr>
              <w:t>SPACE</w:t>
            </w:r>
          </w:p>
        </w:tc>
      </w:tr>
      <w:tr w:rsidR="005F7CE0" w:rsidRPr="000961F5" w14:paraId="1EBE6A13" w14:textId="77777777" w:rsidTr="002B0661">
        <w:tc>
          <w:tcPr>
            <w:tcW w:w="2972" w:type="dxa"/>
            <w:vAlign w:val="center"/>
          </w:tcPr>
          <w:p w14:paraId="3D7B0B3A" w14:textId="32E1927E" w:rsidR="005F7CE0" w:rsidRPr="000961F5" w:rsidRDefault="005F7CE0" w:rsidP="005F7CE0">
            <w:pPr>
              <w:spacing w:after="39"/>
              <w:ind w:left="0"/>
              <w:jc w:val="left"/>
              <w:rPr>
                <w:lang w:eastAsia="x-none"/>
              </w:rPr>
            </w:pPr>
            <w:r w:rsidRPr="000961F5">
              <w:rPr>
                <w:kern w:val="24"/>
              </w:rPr>
              <w:t>Underlying Stock Code</w:t>
            </w:r>
          </w:p>
        </w:tc>
        <w:tc>
          <w:tcPr>
            <w:tcW w:w="1276" w:type="dxa"/>
          </w:tcPr>
          <w:p w14:paraId="346A94B3" w14:textId="7EA9FA0F" w:rsidR="005F7CE0" w:rsidRPr="000961F5" w:rsidRDefault="005F7CE0" w:rsidP="005F7CE0">
            <w:pPr>
              <w:spacing w:after="39"/>
              <w:ind w:left="0"/>
              <w:jc w:val="left"/>
              <w:rPr>
                <w:lang w:eastAsia="x-none"/>
              </w:rPr>
            </w:pPr>
            <w:r w:rsidRPr="000961F5">
              <w:rPr>
                <w:lang w:eastAsia="x-none"/>
              </w:rPr>
              <w:t>9(5)</w:t>
            </w:r>
          </w:p>
        </w:tc>
        <w:tc>
          <w:tcPr>
            <w:tcW w:w="6237" w:type="dxa"/>
          </w:tcPr>
          <w:p w14:paraId="77D76EB1" w14:textId="0AB1E594" w:rsidR="005F7CE0" w:rsidRPr="000961F5" w:rsidRDefault="005F7CE0" w:rsidP="005F7CE0">
            <w:pPr>
              <w:spacing w:after="39"/>
              <w:ind w:left="0"/>
              <w:jc w:val="left"/>
              <w:rPr>
                <w:lang w:eastAsia="x-none"/>
              </w:rPr>
            </w:pPr>
            <w:r w:rsidRPr="000961F5">
              <w:rPr>
                <w:lang w:eastAsia="x-none"/>
              </w:rPr>
              <w:t xml:space="preserve">Always </w:t>
            </w:r>
            <w:r w:rsidRPr="000961F5">
              <w:rPr>
                <w:b/>
                <w:lang w:eastAsia="x-none"/>
              </w:rPr>
              <w:t>SPACE</w:t>
            </w:r>
          </w:p>
        </w:tc>
      </w:tr>
      <w:tr w:rsidR="005F7CE0" w:rsidRPr="000961F5" w14:paraId="00F0B556" w14:textId="77777777" w:rsidTr="002B0661">
        <w:tc>
          <w:tcPr>
            <w:tcW w:w="2972" w:type="dxa"/>
            <w:vAlign w:val="center"/>
          </w:tcPr>
          <w:p w14:paraId="4B03F9F3" w14:textId="12BDB91A" w:rsidR="005F7CE0" w:rsidRPr="000961F5" w:rsidRDefault="005F7CE0" w:rsidP="005F7CE0">
            <w:pPr>
              <w:spacing w:after="39"/>
              <w:ind w:left="0"/>
              <w:jc w:val="left"/>
              <w:rPr>
                <w:lang w:eastAsia="x-none"/>
              </w:rPr>
            </w:pPr>
            <w:r w:rsidRPr="000961F5">
              <w:rPr>
                <w:kern w:val="24"/>
              </w:rPr>
              <w:t>Last SCP Fee Col Date</w:t>
            </w:r>
          </w:p>
        </w:tc>
        <w:tc>
          <w:tcPr>
            <w:tcW w:w="1276" w:type="dxa"/>
          </w:tcPr>
          <w:p w14:paraId="7298B511" w14:textId="29C0890A" w:rsidR="005F7CE0" w:rsidRPr="000961F5" w:rsidRDefault="005F7CE0" w:rsidP="005F7CE0">
            <w:pPr>
              <w:spacing w:after="39"/>
              <w:ind w:left="0"/>
              <w:jc w:val="left"/>
              <w:rPr>
                <w:lang w:eastAsia="x-none"/>
              </w:rPr>
            </w:pPr>
            <w:r w:rsidRPr="000961F5">
              <w:rPr>
                <w:lang w:eastAsia="x-none"/>
              </w:rPr>
              <w:t>X(10)</w:t>
            </w:r>
          </w:p>
        </w:tc>
        <w:tc>
          <w:tcPr>
            <w:tcW w:w="6237" w:type="dxa"/>
            <w:vAlign w:val="center"/>
          </w:tcPr>
          <w:p w14:paraId="67674C8D" w14:textId="2C925B6B" w:rsidR="005F7CE0" w:rsidRPr="000961F5" w:rsidRDefault="005F7CE0" w:rsidP="005F7CE0">
            <w:pPr>
              <w:spacing w:after="39"/>
              <w:ind w:left="0"/>
              <w:jc w:val="left"/>
              <w:rPr>
                <w:lang w:eastAsia="x-none"/>
              </w:rPr>
            </w:pPr>
            <w:r w:rsidRPr="000961F5">
              <w:rPr>
                <w:lang w:eastAsia="x-none"/>
              </w:rPr>
              <w:t>Stock Master Set Up Date - 1 CCHK CCASS Working Day</w:t>
            </w:r>
          </w:p>
        </w:tc>
      </w:tr>
      <w:tr w:rsidR="005F7CE0" w:rsidRPr="000961F5" w14:paraId="13142FF3" w14:textId="77777777" w:rsidTr="002B0661">
        <w:tc>
          <w:tcPr>
            <w:tcW w:w="2972" w:type="dxa"/>
            <w:vAlign w:val="center"/>
          </w:tcPr>
          <w:p w14:paraId="2D695E3D" w14:textId="1372DF4F" w:rsidR="005F7CE0" w:rsidRPr="000961F5" w:rsidRDefault="005F7CE0" w:rsidP="005F7CE0">
            <w:pPr>
              <w:spacing w:after="39"/>
              <w:ind w:left="0"/>
              <w:jc w:val="left"/>
              <w:rPr>
                <w:lang w:eastAsia="x-none"/>
              </w:rPr>
            </w:pPr>
            <w:r w:rsidRPr="000961F5">
              <w:rPr>
                <w:kern w:val="24"/>
              </w:rPr>
              <w:t>Par Value</w:t>
            </w:r>
          </w:p>
        </w:tc>
        <w:tc>
          <w:tcPr>
            <w:tcW w:w="1276" w:type="dxa"/>
          </w:tcPr>
          <w:p w14:paraId="3E511444" w14:textId="3021B014" w:rsidR="005F7CE0" w:rsidRPr="000961F5" w:rsidRDefault="005F7CE0" w:rsidP="005F7CE0">
            <w:pPr>
              <w:spacing w:after="39"/>
              <w:ind w:left="0"/>
              <w:jc w:val="left"/>
              <w:rPr>
                <w:lang w:eastAsia="x-none"/>
              </w:rPr>
            </w:pPr>
            <w:r w:rsidRPr="000961F5">
              <w:rPr>
                <w:lang w:eastAsia="x-none"/>
              </w:rPr>
              <w:t>S9(7)V9(5)</w:t>
            </w:r>
          </w:p>
        </w:tc>
        <w:tc>
          <w:tcPr>
            <w:tcW w:w="6237" w:type="dxa"/>
            <w:vAlign w:val="center"/>
          </w:tcPr>
          <w:p w14:paraId="47834C55" w14:textId="46E91158" w:rsidR="005F7CE0" w:rsidRPr="000961F5" w:rsidRDefault="005F7CE0" w:rsidP="005F7CE0">
            <w:pPr>
              <w:spacing w:after="39"/>
              <w:ind w:left="0"/>
              <w:jc w:val="left"/>
              <w:rPr>
                <w:lang w:eastAsia="x-none"/>
              </w:rPr>
            </w:pPr>
            <w:r w:rsidRPr="000961F5">
              <w:rPr>
                <w:lang w:eastAsia="x-none"/>
              </w:rPr>
              <w:t xml:space="preserve">Nominal Value per Share </w:t>
            </w:r>
            <w:r w:rsidRPr="000961F5">
              <w:rPr>
                <w:b/>
                <w:lang w:eastAsia="x-none"/>
              </w:rPr>
              <w:t>[IPO Initiation Field #13]</w:t>
            </w:r>
          </w:p>
        </w:tc>
      </w:tr>
      <w:tr w:rsidR="005F7CE0" w:rsidRPr="000961F5" w14:paraId="51FA9E43" w14:textId="77777777" w:rsidTr="002B0661">
        <w:tc>
          <w:tcPr>
            <w:tcW w:w="2972" w:type="dxa"/>
            <w:vAlign w:val="center"/>
          </w:tcPr>
          <w:p w14:paraId="0880334E" w14:textId="38ED8A67" w:rsidR="005F7CE0" w:rsidRPr="000961F5" w:rsidRDefault="005F7CE0" w:rsidP="005F7CE0">
            <w:pPr>
              <w:spacing w:after="39"/>
              <w:ind w:left="0"/>
              <w:jc w:val="left"/>
              <w:rPr>
                <w:lang w:eastAsia="x-none"/>
              </w:rPr>
            </w:pPr>
            <w:r w:rsidRPr="000961F5">
              <w:rPr>
                <w:kern w:val="24"/>
              </w:rPr>
              <w:t>Par Currency</w:t>
            </w:r>
          </w:p>
        </w:tc>
        <w:tc>
          <w:tcPr>
            <w:tcW w:w="1276" w:type="dxa"/>
          </w:tcPr>
          <w:p w14:paraId="393CE964" w14:textId="3EE57699" w:rsidR="005F7CE0" w:rsidRPr="000961F5" w:rsidRDefault="005F7CE0" w:rsidP="005F7CE0">
            <w:pPr>
              <w:spacing w:after="39"/>
              <w:ind w:left="0"/>
              <w:jc w:val="left"/>
              <w:rPr>
                <w:lang w:eastAsia="x-none"/>
              </w:rPr>
            </w:pPr>
            <w:r w:rsidRPr="000961F5">
              <w:rPr>
                <w:lang w:eastAsia="x-none"/>
              </w:rPr>
              <w:t>X(3)</w:t>
            </w:r>
          </w:p>
        </w:tc>
        <w:tc>
          <w:tcPr>
            <w:tcW w:w="6237" w:type="dxa"/>
            <w:vAlign w:val="center"/>
          </w:tcPr>
          <w:p w14:paraId="70D261B0" w14:textId="764B2BA4" w:rsidR="005F7CE0" w:rsidRPr="000961F5" w:rsidRDefault="005F7CE0" w:rsidP="005F7CE0">
            <w:pPr>
              <w:spacing w:after="39"/>
              <w:ind w:left="0"/>
              <w:jc w:val="left"/>
              <w:rPr>
                <w:lang w:eastAsia="x-none"/>
              </w:rPr>
            </w:pPr>
            <w:r w:rsidRPr="000961F5">
              <w:rPr>
                <w:lang w:eastAsia="x-none"/>
              </w:rPr>
              <w:t xml:space="preserve">Nominal Currency </w:t>
            </w:r>
            <w:r w:rsidRPr="000961F5">
              <w:rPr>
                <w:b/>
                <w:lang w:eastAsia="x-none"/>
              </w:rPr>
              <w:t>[IPO Initiation Field #14]</w:t>
            </w:r>
          </w:p>
        </w:tc>
      </w:tr>
      <w:tr w:rsidR="005F7CE0" w:rsidRPr="000961F5" w14:paraId="63AD5407" w14:textId="77777777" w:rsidTr="002B0661">
        <w:tc>
          <w:tcPr>
            <w:tcW w:w="2972" w:type="dxa"/>
            <w:vAlign w:val="center"/>
          </w:tcPr>
          <w:p w14:paraId="16965DF6" w14:textId="0BE36DCF" w:rsidR="005F7CE0" w:rsidRPr="000961F5" w:rsidRDefault="005F7CE0" w:rsidP="005F7CE0">
            <w:pPr>
              <w:spacing w:after="39"/>
              <w:ind w:left="0"/>
              <w:jc w:val="left"/>
              <w:rPr>
                <w:lang w:eastAsia="x-none"/>
              </w:rPr>
            </w:pPr>
            <w:r w:rsidRPr="000961F5">
              <w:rPr>
                <w:kern w:val="24"/>
              </w:rPr>
              <w:t>Warrant Nominal Value</w:t>
            </w:r>
          </w:p>
        </w:tc>
        <w:tc>
          <w:tcPr>
            <w:tcW w:w="1276" w:type="dxa"/>
          </w:tcPr>
          <w:p w14:paraId="219F763E" w14:textId="0320A3B6" w:rsidR="005F7CE0" w:rsidRPr="000961F5" w:rsidRDefault="005F7CE0" w:rsidP="005F7CE0">
            <w:pPr>
              <w:spacing w:after="39"/>
              <w:ind w:left="0"/>
              <w:jc w:val="left"/>
              <w:rPr>
                <w:lang w:eastAsia="x-none"/>
              </w:rPr>
            </w:pPr>
            <w:r w:rsidRPr="000961F5">
              <w:rPr>
                <w:lang w:eastAsia="x-none"/>
              </w:rPr>
              <w:t>S9(1)V9(5)</w:t>
            </w:r>
          </w:p>
        </w:tc>
        <w:tc>
          <w:tcPr>
            <w:tcW w:w="6237" w:type="dxa"/>
            <w:vAlign w:val="center"/>
          </w:tcPr>
          <w:p w14:paraId="7D87F41F" w14:textId="3CD62824" w:rsidR="005F7CE0" w:rsidRPr="000961F5" w:rsidRDefault="005F7CE0" w:rsidP="005F7CE0">
            <w:pPr>
              <w:spacing w:after="39"/>
              <w:ind w:left="0"/>
              <w:jc w:val="left"/>
              <w:rPr>
                <w:lang w:eastAsia="x-none"/>
              </w:rPr>
            </w:pPr>
            <w:r w:rsidRPr="000961F5">
              <w:rPr>
                <w:lang w:eastAsia="x-none"/>
              </w:rPr>
              <w:t>Fill in ‘0.00000’</w:t>
            </w:r>
          </w:p>
        </w:tc>
      </w:tr>
      <w:tr w:rsidR="005F7CE0" w:rsidRPr="000961F5" w14:paraId="7252C8E0" w14:textId="77777777" w:rsidTr="002B0661">
        <w:tc>
          <w:tcPr>
            <w:tcW w:w="2972" w:type="dxa"/>
            <w:vAlign w:val="center"/>
          </w:tcPr>
          <w:p w14:paraId="0B7D79AC" w14:textId="2EF85041" w:rsidR="005F7CE0" w:rsidRPr="000961F5" w:rsidRDefault="005F7CE0" w:rsidP="005F7CE0">
            <w:pPr>
              <w:spacing w:after="39"/>
              <w:ind w:left="0"/>
              <w:jc w:val="left"/>
              <w:rPr>
                <w:lang w:eastAsia="x-none"/>
              </w:rPr>
            </w:pPr>
            <w:r w:rsidRPr="000961F5">
              <w:rPr>
                <w:kern w:val="24"/>
              </w:rPr>
              <w:t>Max Percentage Held</w:t>
            </w:r>
          </w:p>
        </w:tc>
        <w:tc>
          <w:tcPr>
            <w:tcW w:w="1276" w:type="dxa"/>
          </w:tcPr>
          <w:p w14:paraId="67B168E4" w14:textId="48495CE2" w:rsidR="005F7CE0" w:rsidRPr="000961F5" w:rsidRDefault="005F7CE0" w:rsidP="005F7CE0">
            <w:pPr>
              <w:spacing w:after="39"/>
              <w:ind w:left="0"/>
              <w:jc w:val="left"/>
              <w:rPr>
                <w:lang w:eastAsia="x-none"/>
              </w:rPr>
            </w:pPr>
            <w:r w:rsidRPr="000961F5">
              <w:rPr>
                <w:lang w:eastAsia="x-none"/>
              </w:rPr>
              <w:t>S9(3)V9(4)</w:t>
            </w:r>
          </w:p>
        </w:tc>
        <w:tc>
          <w:tcPr>
            <w:tcW w:w="6237" w:type="dxa"/>
            <w:vAlign w:val="center"/>
          </w:tcPr>
          <w:p w14:paraId="1C11CF84" w14:textId="7ECEC6C4" w:rsidR="005F7CE0" w:rsidRPr="000961F5" w:rsidRDefault="005F7CE0" w:rsidP="005F7CE0">
            <w:pPr>
              <w:spacing w:after="39"/>
              <w:ind w:left="0"/>
              <w:jc w:val="left"/>
              <w:rPr>
                <w:lang w:eastAsia="x-none"/>
              </w:rPr>
            </w:pPr>
            <w:r w:rsidRPr="000961F5">
              <w:rPr>
                <w:lang w:eastAsia="x-none"/>
              </w:rPr>
              <w:t>Maximum 100.0000%</w:t>
            </w:r>
          </w:p>
        </w:tc>
      </w:tr>
      <w:tr w:rsidR="005F7CE0" w:rsidRPr="000961F5" w14:paraId="20D53B99" w14:textId="77777777" w:rsidTr="002B0661">
        <w:tc>
          <w:tcPr>
            <w:tcW w:w="2972" w:type="dxa"/>
            <w:vAlign w:val="center"/>
          </w:tcPr>
          <w:p w14:paraId="6CF135FA" w14:textId="072B8DFB" w:rsidR="005F7CE0" w:rsidRPr="000961F5" w:rsidRDefault="005F7CE0" w:rsidP="005F7CE0">
            <w:pPr>
              <w:spacing w:after="39"/>
              <w:ind w:left="0"/>
              <w:jc w:val="left"/>
              <w:rPr>
                <w:lang w:eastAsia="x-none"/>
              </w:rPr>
            </w:pPr>
            <w:r w:rsidRPr="000961F5">
              <w:rPr>
                <w:kern w:val="24"/>
              </w:rPr>
              <w:t>Total Number of Shares / Warrants</w:t>
            </w:r>
          </w:p>
        </w:tc>
        <w:tc>
          <w:tcPr>
            <w:tcW w:w="1276" w:type="dxa"/>
          </w:tcPr>
          <w:p w14:paraId="7CB0BAB7" w14:textId="78CA46DE" w:rsidR="005F7CE0" w:rsidRPr="000961F5" w:rsidRDefault="005F7CE0" w:rsidP="005F7CE0">
            <w:pPr>
              <w:spacing w:after="39"/>
              <w:ind w:left="0"/>
              <w:jc w:val="left"/>
              <w:rPr>
                <w:lang w:eastAsia="x-none"/>
              </w:rPr>
            </w:pPr>
            <w:r w:rsidRPr="000961F5">
              <w:rPr>
                <w:lang w:eastAsia="x-none"/>
              </w:rPr>
              <w:t>9(13)</w:t>
            </w:r>
          </w:p>
        </w:tc>
        <w:tc>
          <w:tcPr>
            <w:tcW w:w="6237" w:type="dxa"/>
            <w:vAlign w:val="center"/>
          </w:tcPr>
          <w:p w14:paraId="22F80B46" w14:textId="5DAC374D" w:rsidR="005F7CE0" w:rsidRPr="000961F5" w:rsidRDefault="005F7CE0" w:rsidP="005F7CE0">
            <w:pPr>
              <w:spacing w:after="39"/>
              <w:ind w:left="0"/>
              <w:jc w:val="left"/>
              <w:rPr>
                <w:lang w:eastAsia="x-none"/>
              </w:rPr>
            </w:pPr>
            <w:r w:rsidRPr="000961F5">
              <w:rPr>
                <w:lang w:eastAsia="x-none"/>
              </w:rPr>
              <w:t xml:space="preserve">Number of </w:t>
            </w:r>
            <w:r w:rsidRPr="000961F5">
              <w:rPr>
                <w:i/>
                <w:lang w:eastAsia="x-none"/>
              </w:rPr>
              <w:t>[Security type]</w:t>
            </w:r>
            <w:r w:rsidRPr="000961F5">
              <w:rPr>
                <w:lang w:eastAsia="x-none"/>
              </w:rPr>
              <w:t xml:space="preserve"> Held by Existing </w:t>
            </w:r>
            <w:r w:rsidRPr="000961F5">
              <w:rPr>
                <w:i/>
                <w:lang w:eastAsia="x-none"/>
              </w:rPr>
              <w:t>[Security type holder]</w:t>
            </w:r>
            <w:r w:rsidRPr="000961F5">
              <w:rPr>
                <w:b/>
                <w:i/>
                <w:lang w:eastAsia="x-none"/>
              </w:rPr>
              <w:t xml:space="preserve"> </w:t>
            </w:r>
            <w:r w:rsidRPr="000961F5">
              <w:rPr>
                <w:b/>
                <w:lang w:eastAsia="x-none"/>
              </w:rPr>
              <w:t xml:space="preserve">[IPO Initiation Field #30] + </w:t>
            </w:r>
            <w:r w:rsidRPr="000961F5">
              <w:rPr>
                <w:lang w:eastAsia="x-none"/>
              </w:rPr>
              <w:t xml:space="preserve">Number of Offer </w:t>
            </w:r>
            <w:r w:rsidRPr="000961F5">
              <w:rPr>
                <w:i/>
                <w:lang w:eastAsia="x-none"/>
              </w:rPr>
              <w:t>[Security type]</w:t>
            </w:r>
            <w:r w:rsidRPr="000961F5">
              <w:rPr>
                <w:b/>
                <w:lang w:eastAsia="x-none"/>
              </w:rPr>
              <w:t xml:space="preserve"> [IPO Initiation Field #31] * (1 + </w:t>
            </w:r>
            <w:r w:rsidRPr="000961F5">
              <w:rPr>
                <w:lang w:eastAsia="x-none"/>
              </w:rPr>
              <w:t>Over-allotment Option (%)</w:t>
            </w:r>
            <w:r w:rsidRPr="000961F5">
              <w:rPr>
                <w:b/>
                <w:lang w:eastAsia="x-none"/>
              </w:rPr>
              <w:t xml:space="preserve"> [IPO Initiation Field #37])</w:t>
            </w:r>
          </w:p>
        </w:tc>
      </w:tr>
      <w:tr w:rsidR="005F7CE0" w:rsidRPr="000961F5" w14:paraId="6FAA00AA" w14:textId="77777777" w:rsidTr="002B0661">
        <w:tc>
          <w:tcPr>
            <w:tcW w:w="2972" w:type="dxa"/>
            <w:vAlign w:val="center"/>
          </w:tcPr>
          <w:p w14:paraId="2F5C14C8" w14:textId="2CF28AC9" w:rsidR="005F7CE0" w:rsidRPr="000961F5" w:rsidRDefault="005F7CE0" w:rsidP="005F7CE0">
            <w:pPr>
              <w:spacing w:after="39"/>
              <w:ind w:left="0"/>
              <w:jc w:val="left"/>
              <w:rPr>
                <w:lang w:eastAsia="x-none"/>
              </w:rPr>
            </w:pPr>
            <w:r w:rsidRPr="000961F5">
              <w:rPr>
                <w:kern w:val="24"/>
              </w:rPr>
              <w:t>Previous Stock Code</w:t>
            </w:r>
          </w:p>
        </w:tc>
        <w:tc>
          <w:tcPr>
            <w:tcW w:w="1276" w:type="dxa"/>
          </w:tcPr>
          <w:p w14:paraId="7A95F8F8" w14:textId="3CD8A64B" w:rsidR="005F7CE0" w:rsidRPr="000961F5" w:rsidRDefault="005F7CE0" w:rsidP="005F7CE0">
            <w:pPr>
              <w:spacing w:after="39"/>
              <w:ind w:left="0"/>
              <w:jc w:val="left"/>
              <w:rPr>
                <w:lang w:eastAsia="x-none"/>
              </w:rPr>
            </w:pPr>
            <w:r w:rsidRPr="000961F5">
              <w:rPr>
                <w:lang w:eastAsia="x-none"/>
              </w:rPr>
              <w:t>X(5)</w:t>
            </w:r>
          </w:p>
        </w:tc>
        <w:tc>
          <w:tcPr>
            <w:tcW w:w="6237" w:type="dxa"/>
            <w:vAlign w:val="center"/>
          </w:tcPr>
          <w:p w14:paraId="667D4AC3" w14:textId="32D2669B" w:rsidR="005F7CE0" w:rsidRPr="000961F5" w:rsidRDefault="005F7CE0" w:rsidP="005F7CE0">
            <w:pPr>
              <w:spacing w:after="39"/>
              <w:ind w:left="0"/>
              <w:jc w:val="left"/>
              <w:rPr>
                <w:lang w:eastAsia="x-none"/>
              </w:rPr>
            </w:pPr>
            <w:r w:rsidRPr="000961F5">
              <w:rPr>
                <w:lang w:eastAsia="x-none"/>
              </w:rPr>
              <w:t>Fill in as [blank]</w:t>
            </w:r>
          </w:p>
        </w:tc>
      </w:tr>
      <w:tr w:rsidR="005F7CE0" w:rsidRPr="000961F5" w14:paraId="695A8192" w14:textId="77777777" w:rsidTr="002B0661">
        <w:tc>
          <w:tcPr>
            <w:tcW w:w="2972" w:type="dxa"/>
            <w:vAlign w:val="center"/>
          </w:tcPr>
          <w:p w14:paraId="67E87430" w14:textId="6FC30820" w:rsidR="005F7CE0" w:rsidRPr="000961F5" w:rsidRDefault="005F7CE0" w:rsidP="005F7CE0">
            <w:pPr>
              <w:spacing w:after="39"/>
              <w:ind w:left="0"/>
              <w:jc w:val="left"/>
              <w:rPr>
                <w:lang w:eastAsia="x-none"/>
              </w:rPr>
            </w:pPr>
            <w:r w:rsidRPr="000961F5">
              <w:rPr>
                <w:kern w:val="24"/>
              </w:rPr>
              <w:t>Custody Fee Charge Code</w:t>
            </w:r>
          </w:p>
        </w:tc>
        <w:tc>
          <w:tcPr>
            <w:tcW w:w="1276" w:type="dxa"/>
          </w:tcPr>
          <w:p w14:paraId="5BBE4E25" w14:textId="1969FF97" w:rsidR="005F7CE0" w:rsidRPr="000961F5" w:rsidRDefault="005F7CE0" w:rsidP="005F7CE0">
            <w:pPr>
              <w:spacing w:after="39"/>
              <w:ind w:left="0"/>
              <w:jc w:val="left"/>
              <w:rPr>
                <w:lang w:eastAsia="x-none"/>
              </w:rPr>
            </w:pPr>
            <w:r w:rsidRPr="000961F5">
              <w:rPr>
                <w:lang w:eastAsia="x-none"/>
              </w:rPr>
              <w:t>9(1)</w:t>
            </w:r>
          </w:p>
        </w:tc>
        <w:tc>
          <w:tcPr>
            <w:tcW w:w="6237" w:type="dxa"/>
            <w:vAlign w:val="center"/>
          </w:tcPr>
          <w:p w14:paraId="2EC8D32F" w14:textId="4CB715C9" w:rsidR="005F7CE0" w:rsidRPr="000961F5" w:rsidRDefault="005F7CE0" w:rsidP="005F7CE0">
            <w:pPr>
              <w:spacing w:after="39"/>
              <w:ind w:left="0"/>
              <w:jc w:val="left"/>
              <w:rPr>
                <w:lang w:eastAsia="x-none"/>
              </w:rPr>
            </w:pPr>
            <w:r w:rsidRPr="000961F5">
              <w:rPr>
                <w:lang w:eastAsia="x-none"/>
              </w:rPr>
              <w:t>Fill in</w:t>
            </w:r>
            <w:r w:rsidRPr="000961F5">
              <w:rPr>
                <w:b/>
                <w:lang w:eastAsia="x-none"/>
              </w:rPr>
              <w:t xml:space="preserve"> ‘1’</w:t>
            </w:r>
          </w:p>
        </w:tc>
      </w:tr>
      <w:tr w:rsidR="005F7CE0" w:rsidRPr="000961F5" w14:paraId="611795F7" w14:textId="77777777" w:rsidTr="002B0661">
        <w:tc>
          <w:tcPr>
            <w:tcW w:w="2972" w:type="dxa"/>
            <w:vAlign w:val="center"/>
          </w:tcPr>
          <w:p w14:paraId="5029B387" w14:textId="281B9BED" w:rsidR="005F7CE0" w:rsidRPr="000961F5" w:rsidRDefault="005F7CE0" w:rsidP="005F7CE0">
            <w:pPr>
              <w:spacing w:after="39"/>
              <w:ind w:left="0"/>
              <w:jc w:val="left"/>
              <w:rPr>
                <w:lang w:eastAsia="x-none"/>
              </w:rPr>
            </w:pPr>
            <w:r w:rsidRPr="000961F5">
              <w:rPr>
                <w:kern w:val="24"/>
              </w:rPr>
              <w:t>Warrant Type</w:t>
            </w:r>
          </w:p>
        </w:tc>
        <w:tc>
          <w:tcPr>
            <w:tcW w:w="1276" w:type="dxa"/>
          </w:tcPr>
          <w:p w14:paraId="6AD914B0" w14:textId="2FEE1AFF" w:rsidR="005F7CE0" w:rsidRPr="000961F5" w:rsidRDefault="005F7CE0" w:rsidP="005F7CE0">
            <w:pPr>
              <w:spacing w:after="39"/>
              <w:ind w:left="0"/>
              <w:jc w:val="left"/>
              <w:rPr>
                <w:lang w:eastAsia="x-none"/>
              </w:rPr>
            </w:pPr>
            <w:r w:rsidRPr="000961F5">
              <w:rPr>
                <w:lang w:eastAsia="x-none"/>
              </w:rPr>
              <w:t>X(1)</w:t>
            </w:r>
          </w:p>
        </w:tc>
        <w:tc>
          <w:tcPr>
            <w:tcW w:w="6237" w:type="dxa"/>
            <w:vAlign w:val="center"/>
          </w:tcPr>
          <w:p w14:paraId="24FB8B31" w14:textId="26CB92D1" w:rsidR="005F7CE0" w:rsidRPr="000961F5" w:rsidRDefault="005F7CE0" w:rsidP="005F7CE0">
            <w:pPr>
              <w:spacing w:after="39"/>
              <w:ind w:left="0"/>
              <w:jc w:val="left"/>
              <w:rPr>
                <w:lang w:eastAsia="x-none"/>
              </w:rPr>
            </w:pPr>
            <w:r w:rsidRPr="000961F5">
              <w:rPr>
                <w:lang w:eastAsia="x-none"/>
              </w:rPr>
              <w:t>Fill in as [blank]</w:t>
            </w:r>
          </w:p>
        </w:tc>
      </w:tr>
      <w:tr w:rsidR="005F7CE0" w:rsidRPr="000961F5" w14:paraId="7B920139" w14:textId="77777777" w:rsidTr="002B0661">
        <w:tc>
          <w:tcPr>
            <w:tcW w:w="2972" w:type="dxa"/>
            <w:vAlign w:val="center"/>
          </w:tcPr>
          <w:p w14:paraId="60E1034A" w14:textId="4639A6F1" w:rsidR="005F7CE0" w:rsidRPr="000961F5" w:rsidRDefault="005F7CE0" w:rsidP="005F7CE0">
            <w:pPr>
              <w:spacing w:after="39"/>
              <w:ind w:left="0"/>
              <w:jc w:val="left"/>
              <w:rPr>
                <w:lang w:eastAsia="x-none"/>
              </w:rPr>
            </w:pPr>
            <w:r w:rsidRPr="000961F5">
              <w:rPr>
                <w:kern w:val="24"/>
              </w:rPr>
              <w:t xml:space="preserve">Call / Put Indicator </w:t>
            </w:r>
          </w:p>
        </w:tc>
        <w:tc>
          <w:tcPr>
            <w:tcW w:w="1276" w:type="dxa"/>
          </w:tcPr>
          <w:p w14:paraId="33481091" w14:textId="5E424141" w:rsidR="005F7CE0" w:rsidRPr="000961F5" w:rsidRDefault="005F7CE0" w:rsidP="005F7CE0">
            <w:pPr>
              <w:spacing w:after="39"/>
              <w:ind w:left="0"/>
              <w:jc w:val="left"/>
              <w:rPr>
                <w:lang w:eastAsia="x-none"/>
              </w:rPr>
            </w:pPr>
            <w:r w:rsidRPr="000961F5">
              <w:rPr>
                <w:lang w:eastAsia="x-none"/>
              </w:rPr>
              <w:t>X(1)</w:t>
            </w:r>
          </w:p>
        </w:tc>
        <w:tc>
          <w:tcPr>
            <w:tcW w:w="6237" w:type="dxa"/>
            <w:vAlign w:val="center"/>
          </w:tcPr>
          <w:p w14:paraId="6EB0469E" w14:textId="6ACC2AC0" w:rsidR="005F7CE0" w:rsidRPr="000961F5" w:rsidRDefault="005F7CE0" w:rsidP="005F7CE0">
            <w:pPr>
              <w:spacing w:after="39"/>
              <w:ind w:left="0"/>
              <w:jc w:val="left"/>
              <w:rPr>
                <w:lang w:eastAsia="x-none"/>
              </w:rPr>
            </w:pPr>
            <w:r w:rsidRPr="000961F5">
              <w:rPr>
                <w:lang w:eastAsia="x-none"/>
              </w:rPr>
              <w:t>Fill in as [blank]</w:t>
            </w:r>
          </w:p>
        </w:tc>
      </w:tr>
      <w:tr w:rsidR="005F7CE0" w:rsidRPr="000961F5" w14:paraId="506265A1" w14:textId="77777777" w:rsidTr="002B0661">
        <w:tc>
          <w:tcPr>
            <w:tcW w:w="2972" w:type="dxa"/>
            <w:vAlign w:val="center"/>
          </w:tcPr>
          <w:p w14:paraId="2B45E237" w14:textId="2CC64F35" w:rsidR="005F7CE0" w:rsidRPr="000961F5" w:rsidRDefault="005F7CE0" w:rsidP="005F7CE0">
            <w:pPr>
              <w:spacing w:after="39"/>
              <w:ind w:left="0"/>
              <w:jc w:val="left"/>
              <w:rPr>
                <w:lang w:eastAsia="x-none"/>
              </w:rPr>
            </w:pPr>
            <w:r w:rsidRPr="000961F5">
              <w:rPr>
                <w:kern w:val="24"/>
              </w:rPr>
              <w:t>Face Amount Indicator</w:t>
            </w:r>
          </w:p>
        </w:tc>
        <w:tc>
          <w:tcPr>
            <w:tcW w:w="1276" w:type="dxa"/>
          </w:tcPr>
          <w:p w14:paraId="33043139" w14:textId="73857726" w:rsidR="005F7CE0" w:rsidRPr="000961F5" w:rsidRDefault="005F7CE0" w:rsidP="005F7CE0">
            <w:pPr>
              <w:spacing w:after="39"/>
              <w:ind w:left="0"/>
              <w:jc w:val="left"/>
              <w:rPr>
                <w:lang w:eastAsia="x-none"/>
              </w:rPr>
            </w:pPr>
            <w:r w:rsidRPr="000961F5">
              <w:rPr>
                <w:lang w:eastAsia="x-none"/>
              </w:rPr>
              <w:t>X(1)</w:t>
            </w:r>
          </w:p>
        </w:tc>
        <w:tc>
          <w:tcPr>
            <w:tcW w:w="6237" w:type="dxa"/>
            <w:vAlign w:val="center"/>
          </w:tcPr>
          <w:p w14:paraId="42E117FF" w14:textId="3590E4E3" w:rsidR="005F7CE0" w:rsidRPr="000961F5" w:rsidRDefault="005F7CE0" w:rsidP="005F7CE0">
            <w:pPr>
              <w:spacing w:after="39"/>
              <w:ind w:left="0"/>
              <w:jc w:val="left"/>
              <w:rPr>
                <w:lang w:eastAsia="x-none"/>
              </w:rPr>
            </w:pPr>
            <w:r w:rsidRPr="000961F5">
              <w:rPr>
                <w:lang w:eastAsia="x-none"/>
              </w:rPr>
              <w:t xml:space="preserve">Fill in as </w:t>
            </w:r>
            <w:r w:rsidRPr="000961F5">
              <w:rPr>
                <w:b/>
                <w:lang w:eastAsia="x-none"/>
              </w:rPr>
              <w:t>‘S’</w:t>
            </w:r>
          </w:p>
        </w:tc>
      </w:tr>
      <w:tr w:rsidR="005F7CE0" w:rsidRPr="000961F5" w14:paraId="712A8484" w14:textId="77777777" w:rsidTr="002B0661">
        <w:tc>
          <w:tcPr>
            <w:tcW w:w="2972" w:type="dxa"/>
            <w:vAlign w:val="center"/>
          </w:tcPr>
          <w:p w14:paraId="69E1C314" w14:textId="4ED96E0F" w:rsidR="005F7CE0" w:rsidRPr="000961F5" w:rsidRDefault="005F7CE0" w:rsidP="005F7CE0">
            <w:pPr>
              <w:spacing w:after="39"/>
              <w:ind w:left="0"/>
              <w:jc w:val="left"/>
              <w:rPr>
                <w:lang w:eastAsia="x-none"/>
              </w:rPr>
            </w:pPr>
            <w:r w:rsidRPr="000961F5">
              <w:rPr>
                <w:kern w:val="24"/>
              </w:rPr>
              <w:t>Return Option (C/S/B)</w:t>
            </w:r>
          </w:p>
        </w:tc>
        <w:tc>
          <w:tcPr>
            <w:tcW w:w="1276" w:type="dxa"/>
          </w:tcPr>
          <w:p w14:paraId="1505BE32" w14:textId="3AC4301A" w:rsidR="005F7CE0" w:rsidRPr="000961F5" w:rsidRDefault="005F7CE0" w:rsidP="005F7CE0">
            <w:pPr>
              <w:spacing w:after="39"/>
              <w:ind w:left="0"/>
              <w:jc w:val="left"/>
              <w:rPr>
                <w:lang w:eastAsia="x-none"/>
              </w:rPr>
            </w:pPr>
            <w:r w:rsidRPr="000961F5">
              <w:rPr>
                <w:lang w:eastAsia="x-none"/>
              </w:rPr>
              <w:t>X(1)</w:t>
            </w:r>
          </w:p>
        </w:tc>
        <w:tc>
          <w:tcPr>
            <w:tcW w:w="6237" w:type="dxa"/>
            <w:vAlign w:val="center"/>
          </w:tcPr>
          <w:p w14:paraId="185E352B" w14:textId="12A9A9EA" w:rsidR="005F7CE0" w:rsidRPr="000961F5" w:rsidRDefault="005F7CE0" w:rsidP="005F7CE0">
            <w:pPr>
              <w:spacing w:after="39"/>
              <w:ind w:left="0"/>
              <w:jc w:val="left"/>
              <w:rPr>
                <w:lang w:eastAsia="x-none"/>
              </w:rPr>
            </w:pPr>
            <w:r w:rsidRPr="000961F5">
              <w:rPr>
                <w:lang w:eastAsia="x-none"/>
              </w:rPr>
              <w:t>Fill in as [blank]</w:t>
            </w:r>
          </w:p>
        </w:tc>
      </w:tr>
      <w:tr w:rsidR="005F7CE0" w:rsidRPr="000961F5" w14:paraId="3DBB47EC" w14:textId="77777777" w:rsidTr="002B0661">
        <w:tc>
          <w:tcPr>
            <w:tcW w:w="2972" w:type="dxa"/>
            <w:vAlign w:val="center"/>
          </w:tcPr>
          <w:p w14:paraId="072AAA40" w14:textId="06600C12" w:rsidR="005F7CE0" w:rsidRPr="000961F5" w:rsidRDefault="005F7CE0" w:rsidP="005F7CE0">
            <w:pPr>
              <w:spacing w:after="39"/>
              <w:ind w:left="0"/>
              <w:jc w:val="left"/>
              <w:rPr>
                <w:lang w:eastAsia="x-none"/>
              </w:rPr>
            </w:pPr>
            <w:r w:rsidRPr="000961F5">
              <w:rPr>
                <w:kern w:val="24"/>
              </w:rPr>
              <w:t>Default Cert Prefix</w:t>
            </w:r>
          </w:p>
        </w:tc>
        <w:tc>
          <w:tcPr>
            <w:tcW w:w="1276" w:type="dxa"/>
          </w:tcPr>
          <w:p w14:paraId="0AD21B1E" w14:textId="352995E9" w:rsidR="005F7CE0" w:rsidRPr="000961F5" w:rsidRDefault="005F7CE0" w:rsidP="005F7CE0">
            <w:pPr>
              <w:spacing w:after="39"/>
              <w:ind w:left="0"/>
              <w:jc w:val="left"/>
              <w:rPr>
                <w:lang w:eastAsia="x-none"/>
              </w:rPr>
            </w:pPr>
            <w:r w:rsidRPr="000961F5">
              <w:rPr>
                <w:lang w:eastAsia="x-none"/>
              </w:rPr>
              <w:t>X(3)</w:t>
            </w:r>
          </w:p>
        </w:tc>
        <w:tc>
          <w:tcPr>
            <w:tcW w:w="6237" w:type="dxa"/>
            <w:vAlign w:val="center"/>
          </w:tcPr>
          <w:p w14:paraId="3966F46A" w14:textId="11E83A7F" w:rsidR="005F7CE0" w:rsidRPr="000961F5" w:rsidRDefault="005F7CE0" w:rsidP="005F7CE0">
            <w:pPr>
              <w:spacing w:after="39"/>
              <w:ind w:left="0"/>
              <w:jc w:val="left"/>
              <w:rPr>
                <w:lang w:eastAsia="x-none"/>
              </w:rPr>
            </w:pPr>
            <w:r w:rsidRPr="000961F5">
              <w:rPr>
                <w:lang w:eastAsia="x-none"/>
              </w:rPr>
              <w:t>If Item 16 != ‘R03’, then fill in as [blank]</w:t>
            </w:r>
          </w:p>
        </w:tc>
      </w:tr>
      <w:tr w:rsidR="005F7CE0" w:rsidRPr="000961F5" w14:paraId="08DF8412" w14:textId="77777777" w:rsidTr="002B0661">
        <w:tc>
          <w:tcPr>
            <w:tcW w:w="2972" w:type="dxa"/>
            <w:vAlign w:val="center"/>
          </w:tcPr>
          <w:p w14:paraId="54C2F22A" w14:textId="2DBBC11E" w:rsidR="005F7CE0" w:rsidRPr="000961F5" w:rsidRDefault="005F7CE0" w:rsidP="005F7CE0">
            <w:pPr>
              <w:spacing w:after="39"/>
              <w:ind w:left="0"/>
              <w:jc w:val="left"/>
              <w:rPr>
                <w:lang w:eastAsia="x-none"/>
              </w:rPr>
            </w:pPr>
            <w:r w:rsidRPr="000961F5">
              <w:rPr>
                <w:kern w:val="24"/>
              </w:rPr>
              <w:t xml:space="preserve">Deduct Underlying Stock </w:t>
            </w:r>
          </w:p>
        </w:tc>
        <w:tc>
          <w:tcPr>
            <w:tcW w:w="1276" w:type="dxa"/>
          </w:tcPr>
          <w:p w14:paraId="55D10F65" w14:textId="2F2CECBA" w:rsidR="005F7CE0" w:rsidRPr="000961F5" w:rsidRDefault="005F7CE0" w:rsidP="005F7CE0">
            <w:pPr>
              <w:spacing w:after="39"/>
              <w:ind w:left="0"/>
              <w:jc w:val="left"/>
              <w:rPr>
                <w:lang w:eastAsia="x-none"/>
              </w:rPr>
            </w:pPr>
            <w:r w:rsidRPr="000961F5">
              <w:rPr>
                <w:lang w:eastAsia="x-none"/>
              </w:rPr>
              <w:t>X(1)</w:t>
            </w:r>
          </w:p>
        </w:tc>
        <w:tc>
          <w:tcPr>
            <w:tcW w:w="6237" w:type="dxa"/>
            <w:vAlign w:val="center"/>
          </w:tcPr>
          <w:p w14:paraId="5048833C" w14:textId="1518CE5D" w:rsidR="005F7CE0" w:rsidRPr="000961F5" w:rsidRDefault="005F7CE0" w:rsidP="005F7CE0">
            <w:pPr>
              <w:spacing w:after="39"/>
              <w:ind w:left="0"/>
              <w:jc w:val="left"/>
              <w:rPr>
                <w:lang w:eastAsia="x-none"/>
              </w:rPr>
            </w:pPr>
            <w:r w:rsidRPr="000961F5">
              <w:rPr>
                <w:lang w:eastAsia="x-none"/>
              </w:rPr>
              <w:t>Fill in as [blank]</w:t>
            </w:r>
          </w:p>
        </w:tc>
      </w:tr>
      <w:tr w:rsidR="005F7CE0" w:rsidRPr="000961F5" w14:paraId="19D1E94F" w14:textId="77777777" w:rsidTr="002B0661">
        <w:tc>
          <w:tcPr>
            <w:tcW w:w="2972" w:type="dxa"/>
            <w:vAlign w:val="center"/>
          </w:tcPr>
          <w:p w14:paraId="01DA4FE7" w14:textId="16EC66AE" w:rsidR="005F7CE0" w:rsidRPr="000961F5" w:rsidRDefault="005F7CE0" w:rsidP="005F7CE0">
            <w:pPr>
              <w:spacing w:after="39"/>
              <w:ind w:left="0"/>
              <w:jc w:val="left"/>
              <w:rPr>
                <w:lang w:eastAsia="x-none"/>
              </w:rPr>
            </w:pPr>
            <w:r w:rsidRPr="000961F5">
              <w:rPr>
                <w:kern w:val="24"/>
              </w:rPr>
              <w:t>Bar Code Indicator</w:t>
            </w:r>
          </w:p>
        </w:tc>
        <w:tc>
          <w:tcPr>
            <w:tcW w:w="1276" w:type="dxa"/>
          </w:tcPr>
          <w:p w14:paraId="2F380E96" w14:textId="4C0D3842" w:rsidR="005F7CE0" w:rsidRPr="000961F5" w:rsidRDefault="005F7CE0" w:rsidP="005F7CE0">
            <w:pPr>
              <w:spacing w:after="39"/>
              <w:ind w:left="0"/>
              <w:jc w:val="left"/>
              <w:rPr>
                <w:lang w:eastAsia="x-none"/>
              </w:rPr>
            </w:pPr>
            <w:r w:rsidRPr="000961F5">
              <w:rPr>
                <w:lang w:eastAsia="x-none"/>
              </w:rPr>
              <w:t>X(1)</w:t>
            </w:r>
          </w:p>
        </w:tc>
        <w:tc>
          <w:tcPr>
            <w:tcW w:w="6237" w:type="dxa"/>
            <w:vAlign w:val="center"/>
          </w:tcPr>
          <w:p w14:paraId="149456C8" w14:textId="73B19069" w:rsidR="005F7CE0" w:rsidRPr="000961F5" w:rsidRDefault="005F7CE0" w:rsidP="005F7CE0">
            <w:pPr>
              <w:spacing w:after="39"/>
              <w:ind w:left="0"/>
              <w:jc w:val="left"/>
              <w:rPr>
                <w:lang w:eastAsia="x-none"/>
              </w:rPr>
            </w:pPr>
            <w:r w:rsidRPr="000961F5">
              <w:rPr>
                <w:lang w:eastAsia="x-none"/>
              </w:rPr>
              <w:t xml:space="preserve">If Item 16 != ‘R03’, then fill in </w:t>
            </w:r>
            <w:r w:rsidRPr="000961F5">
              <w:rPr>
                <w:b/>
                <w:lang w:eastAsia="x-none"/>
              </w:rPr>
              <w:t>‘C’</w:t>
            </w:r>
            <w:r w:rsidRPr="000961F5">
              <w:rPr>
                <w:lang w:eastAsia="x-none"/>
              </w:rPr>
              <w:t>.</w:t>
            </w:r>
            <w:r w:rsidRPr="000961F5">
              <w:rPr>
                <w:lang w:eastAsia="x-none"/>
              </w:rPr>
              <w:br/>
              <w:t xml:space="preserve">Else fill in </w:t>
            </w:r>
            <w:r w:rsidRPr="000961F5">
              <w:rPr>
                <w:b/>
                <w:lang w:eastAsia="x-none"/>
              </w:rPr>
              <w:t>‘N’</w:t>
            </w:r>
            <w:r w:rsidRPr="000961F5">
              <w:rPr>
                <w:lang w:eastAsia="x-none"/>
              </w:rPr>
              <w:t>.</w:t>
            </w:r>
          </w:p>
        </w:tc>
      </w:tr>
      <w:tr w:rsidR="005F7CE0" w:rsidRPr="000961F5" w14:paraId="663EE165" w14:textId="77777777" w:rsidTr="002B0661">
        <w:tc>
          <w:tcPr>
            <w:tcW w:w="2972" w:type="dxa"/>
            <w:vAlign w:val="center"/>
          </w:tcPr>
          <w:p w14:paraId="24F04D73" w14:textId="062BDF55" w:rsidR="005F7CE0" w:rsidRPr="000961F5" w:rsidRDefault="005F7CE0" w:rsidP="005F7CE0">
            <w:pPr>
              <w:spacing w:after="39"/>
              <w:ind w:left="0"/>
              <w:jc w:val="left"/>
              <w:rPr>
                <w:lang w:eastAsia="x-none"/>
              </w:rPr>
            </w:pPr>
            <w:r w:rsidRPr="000961F5">
              <w:rPr>
                <w:kern w:val="24"/>
              </w:rPr>
              <w:t>Expenses (H/D)</w:t>
            </w:r>
          </w:p>
        </w:tc>
        <w:tc>
          <w:tcPr>
            <w:tcW w:w="1276" w:type="dxa"/>
          </w:tcPr>
          <w:p w14:paraId="31D7EEC6" w14:textId="123BAFDA" w:rsidR="005F7CE0" w:rsidRPr="000961F5" w:rsidRDefault="005F7CE0" w:rsidP="005F7CE0">
            <w:pPr>
              <w:spacing w:after="39"/>
              <w:ind w:left="0"/>
              <w:jc w:val="left"/>
              <w:rPr>
                <w:lang w:eastAsia="x-none"/>
              </w:rPr>
            </w:pPr>
            <w:r w:rsidRPr="000961F5">
              <w:rPr>
                <w:lang w:eastAsia="x-none"/>
              </w:rPr>
              <w:t>X(1)</w:t>
            </w:r>
          </w:p>
        </w:tc>
        <w:tc>
          <w:tcPr>
            <w:tcW w:w="6237" w:type="dxa"/>
            <w:vAlign w:val="center"/>
          </w:tcPr>
          <w:p w14:paraId="43EFEC09" w14:textId="7DFE090C" w:rsidR="005F7CE0" w:rsidRPr="000961F5" w:rsidRDefault="005F7CE0" w:rsidP="005F7CE0">
            <w:pPr>
              <w:spacing w:after="39"/>
              <w:ind w:left="0"/>
              <w:jc w:val="left"/>
              <w:rPr>
                <w:lang w:eastAsia="x-none"/>
              </w:rPr>
            </w:pPr>
            <w:r w:rsidRPr="000961F5">
              <w:rPr>
                <w:lang w:eastAsia="x-none"/>
              </w:rPr>
              <w:t>Fill in as [blank]</w:t>
            </w:r>
          </w:p>
        </w:tc>
      </w:tr>
      <w:tr w:rsidR="005F7CE0" w:rsidRPr="000961F5" w14:paraId="5CE430D6" w14:textId="77777777" w:rsidTr="002B0661">
        <w:tc>
          <w:tcPr>
            <w:tcW w:w="2972" w:type="dxa"/>
            <w:vAlign w:val="center"/>
          </w:tcPr>
          <w:p w14:paraId="6B818102" w14:textId="5C23633E" w:rsidR="005F7CE0" w:rsidRPr="000961F5" w:rsidRDefault="005F7CE0" w:rsidP="005F7CE0">
            <w:pPr>
              <w:spacing w:after="39"/>
              <w:ind w:left="0"/>
              <w:jc w:val="left"/>
              <w:rPr>
                <w:lang w:eastAsia="x-none"/>
              </w:rPr>
            </w:pPr>
            <w:r w:rsidRPr="000961F5">
              <w:rPr>
                <w:kern w:val="24"/>
              </w:rPr>
              <w:t>SCPless STM Indicator</w:t>
            </w:r>
          </w:p>
        </w:tc>
        <w:tc>
          <w:tcPr>
            <w:tcW w:w="1276" w:type="dxa"/>
          </w:tcPr>
          <w:p w14:paraId="623F2176" w14:textId="2A90AF0B" w:rsidR="005F7CE0" w:rsidRPr="000961F5" w:rsidRDefault="005F7CE0" w:rsidP="005F7CE0">
            <w:pPr>
              <w:spacing w:after="39"/>
              <w:ind w:left="0"/>
              <w:jc w:val="left"/>
              <w:rPr>
                <w:lang w:eastAsia="x-none"/>
              </w:rPr>
            </w:pPr>
            <w:r w:rsidRPr="000961F5">
              <w:rPr>
                <w:lang w:eastAsia="x-none"/>
              </w:rPr>
              <w:t>X(1)</w:t>
            </w:r>
          </w:p>
        </w:tc>
        <w:tc>
          <w:tcPr>
            <w:tcW w:w="6237" w:type="dxa"/>
            <w:vAlign w:val="center"/>
          </w:tcPr>
          <w:p w14:paraId="2AF38FE6" w14:textId="15AE09C6" w:rsidR="005F7CE0" w:rsidRPr="000961F5" w:rsidRDefault="005F7CE0" w:rsidP="005F7CE0">
            <w:pPr>
              <w:spacing w:after="39"/>
              <w:ind w:left="0"/>
              <w:jc w:val="left"/>
              <w:rPr>
                <w:lang w:eastAsia="x-none"/>
              </w:rPr>
            </w:pPr>
            <w:r w:rsidRPr="000961F5">
              <w:rPr>
                <w:lang w:eastAsia="x-none"/>
              </w:rPr>
              <w:t xml:space="preserve">Fill in as </w:t>
            </w:r>
            <w:r w:rsidRPr="000961F5">
              <w:rPr>
                <w:b/>
                <w:lang w:eastAsia="x-none"/>
              </w:rPr>
              <w:t>‘N’</w:t>
            </w:r>
          </w:p>
        </w:tc>
      </w:tr>
      <w:tr w:rsidR="005F7CE0" w:rsidRPr="000961F5" w14:paraId="435934D9" w14:textId="77777777" w:rsidTr="002B0661">
        <w:tc>
          <w:tcPr>
            <w:tcW w:w="2972" w:type="dxa"/>
            <w:vAlign w:val="center"/>
          </w:tcPr>
          <w:p w14:paraId="39326A1E" w14:textId="54A33789" w:rsidR="005F7CE0" w:rsidRPr="000961F5" w:rsidRDefault="005F7CE0" w:rsidP="005F7CE0">
            <w:pPr>
              <w:spacing w:after="39"/>
              <w:ind w:left="0"/>
              <w:jc w:val="left"/>
              <w:rPr>
                <w:lang w:eastAsia="x-none"/>
              </w:rPr>
            </w:pPr>
            <w:r w:rsidRPr="000961F5">
              <w:rPr>
                <w:kern w:val="24"/>
              </w:rPr>
              <w:t>Uncert Indicator</w:t>
            </w:r>
          </w:p>
        </w:tc>
        <w:tc>
          <w:tcPr>
            <w:tcW w:w="1276" w:type="dxa"/>
          </w:tcPr>
          <w:p w14:paraId="5E1DDBB6" w14:textId="61E6E6A1" w:rsidR="005F7CE0" w:rsidRPr="000961F5" w:rsidRDefault="005F7CE0" w:rsidP="005F7CE0">
            <w:pPr>
              <w:spacing w:after="39"/>
              <w:ind w:left="0"/>
              <w:jc w:val="left"/>
              <w:rPr>
                <w:lang w:eastAsia="x-none"/>
              </w:rPr>
            </w:pPr>
            <w:r w:rsidRPr="000961F5">
              <w:rPr>
                <w:lang w:eastAsia="x-none"/>
              </w:rPr>
              <w:t>X(1)</w:t>
            </w:r>
          </w:p>
        </w:tc>
        <w:tc>
          <w:tcPr>
            <w:tcW w:w="6237" w:type="dxa"/>
            <w:vAlign w:val="center"/>
          </w:tcPr>
          <w:p w14:paraId="3A82B4A7" w14:textId="50B9A082" w:rsidR="005F7CE0" w:rsidRPr="000961F5" w:rsidRDefault="005F7CE0" w:rsidP="005F7CE0">
            <w:pPr>
              <w:spacing w:after="39"/>
              <w:ind w:left="0"/>
              <w:jc w:val="left"/>
              <w:rPr>
                <w:lang w:eastAsia="x-none"/>
              </w:rPr>
            </w:pPr>
            <w:r w:rsidRPr="000961F5">
              <w:rPr>
                <w:lang w:eastAsia="x-none"/>
              </w:rPr>
              <w:t xml:space="preserve">Fill in as </w:t>
            </w:r>
            <w:r w:rsidRPr="000961F5">
              <w:rPr>
                <w:b/>
                <w:lang w:eastAsia="x-none"/>
              </w:rPr>
              <w:t>‘N’</w:t>
            </w:r>
          </w:p>
        </w:tc>
      </w:tr>
      <w:tr w:rsidR="005F7CE0" w:rsidRPr="000961F5" w14:paraId="1EB5B6B7" w14:textId="77777777" w:rsidTr="002B0661">
        <w:tc>
          <w:tcPr>
            <w:tcW w:w="2972" w:type="dxa"/>
            <w:vAlign w:val="center"/>
          </w:tcPr>
          <w:p w14:paraId="504D3BED" w14:textId="14965FD5" w:rsidR="005F7CE0" w:rsidRPr="000961F5" w:rsidRDefault="005F7CE0" w:rsidP="005F7CE0">
            <w:pPr>
              <w:spacing w:after="39"/>
              <w:ind w:left="0"/>
              <w:jc w:val="left"/>
              <w:rPr>
                <w:lang w:eastAsia="x-none"/>
              </w:rPr>
            </w:pPr>
            <w:r w:rsidRPr="000961F5">
              <w:rPr>
                <w:kern w:val="24"/>
              </w:rPr>
              <w:lastRenderedPageBreak/>
              <w:t>Trade Suspend Indicator</w:t>
            </w:r>
          </w:p>
        </w:tc>
        <w:tc>
          <w:tcPr>
            <w:tcW w:w="1276" w:type="dxa"/>
          </w:tcPr>
          <w:p w14:paraId="3E00DDCC" w14:textId="6A1DB23D" w:rsidR="005F7CE0" w:rsidRPr="000961F5" w:rsidRDefault="005F7CE0" w:rsidP="005F7CE0">
            <w:pPr>
              <w:spacing w:after="39"/>
              <w:ind w:left="0"/>
              <w:jc w:val="left"/>
              <w:rPr>
                <w:lang w:eastAsia="x-none"/>
              </w:rPr>
            </w:pPr>
            <w:r w:rsidRPr="000961F5">
              <w:rPr>
                <w:lang w:eastAsia="x-none"/>
              </w:rPr>
              <w:t>X(1)</w:t>
            </w:r>
          </w:p>
        </w:tc>
        <w:tc>
          <w:tcPr>
            <w:tcW w:w="6237" w:type="dxa"/>
            <w:vAlign w:val="center"/>
          </w:tcPr>
          <w:p w14:paraId="4249A7C3" w14:textId="7C4F822D" w:rsidR="005F7CE0" w:rsidRPr="000961F5" w:rsidRDefault="005F7CE0" w:rsidP="005F7CE0">
            <w:pPr>
              <w:spacing w:after="39"/>
              <w:ind w:left="0"/>
              <w:jc w:val="left"/>
              <w:rPr>
                <w:lang w:eastAsia="x-none"/>
              </w:rPr>
            </w:pPr>
            <w:r w:rsidRPr="000961F5">
              <w:rPr>
                <w:lang w:eastAsia="x-none"/>
              </w:rPr>
              <w:t xml:space="preserve">Fill in as </w:t>
            </w:r>
            <w:r w:rsidRPr="000961F5">
              <w:rPr>
                <w:b/>
                <w:lang w:eastAsia="x-none"/>
              </w:rPr>
              <w:t>‘N’</w:t>
            </w:r>
          </w:p>
        </w:tc>
      </w:tr>
      <w:tr w:rsidR="005F7CE0" w:rsidRPr="000961F5" w14:paraId="4656EE83" w14:textId="77777777" w:rsidTr="002B0661">
        <w:tc>
          <w:tcPr>
            <w:tcW w:w="2972" w:type="dxa"/>
            <w:vAlign w:val="center"/>
          </w:tcPr>
          <w:p w14:paraId="3C2F39E9" w14:textId="67E738C8" w:rsidR="005F7CE0" w:rsidRPr="000961F5" w:rsidRDefault="005F7CE0" w:rsidP="005F7CE0">
            <w:pPr>
              <w:spacing w:after="39"/>
              <w:ind w:left="0"/>
              <w:jc w:val="left"/>
              <w:rPr>
                <w:lang w:eastAsia="x-none"/>
              </w:rPr>
            </w:pPr>
            <w:r w:rsidRPr="000961F5">
              <w:rPr>
                <w:kern w:val="24"/>
              </w:rPr>
              <w:t>SBL Fee Type</w:t>
            </w:r>
          </w:p>
        </w:tc>
        <w:tc>
          <w:tcPr>
            <w:tcW w:w="1276" w:type="dxa"/>
          </w:tcPr>
          <w:p w14:paraId="7ACD78A8" w14:textId="448C763D" w:rsidR="005F7CE0" w:rsidRPr="000961F5" w:rsidRDefault="005F7CE0" w:rsidP="005F7CE0">
            <w:pPr>
              <w:spacing w:after="39"/>
              <w:ind w:left="0"/>
              <w:jc w:val="left"/>
              <w:rPr>
                <w:lang w:eastAsia="x-none"/>
              </w:rPr>
            </w:pPr>
            <w:r w:rsidRPr="000961F5">
              <w:rPr>
                <w:lang w:eastAsia="x-none"/>
              </w:rPr>
              <w:t>X(1)</w:t>
            </w:r>
          </w:p>
        </w:tc>
        <w:tc>
          <w:tcPr>
            <w:tcW w:w="6237" w:type="dxa"/>
            <w:vAlign w:val="center"/>
          </w:tcPr>
          <w:p w14:paraId="379ABD24" w14:textId="1141E838" w:rsidR="005F7CE0" w:rsidRPr="000961F5" w:rsidRDefault="005F7CE0" w:rsidP="005F7CE0">
            <w:pPr>
              <w:spacing w:after="39"/>
              <w:ind w:left="0"/>
              <w:jc w:val="left"/>
              <w:rPr>
                <w:lang w:eastAsia="x-none"/>
              </w:rPr>
            </w:pPr>
            <w:r w:rsidRPr="000961F5">
              <w:rPr>
                <w:lang w:eastAsia="x-none"/>
              </w:rPr>
              <w:t xml:space="preserve">Fill in as </w:t>
            </w:r>
            <w:r w:rsidRPr="000961F5">
              <w:rPr>
                <w:b/>
                <w:lang w:eastAsia="x-none"/>
              </w:rPr>
              <w:t>‘A’</w:t>
            </w:r>
          </w:p>
        </w:tc>
      </w:tr>
      <w:tr w:rsidR="005F7CE0" w:rsidRPr="000961F5" w14:paraId="46C13B06" w14:textId="77777777" w:rsidTr="002B0661">
        <w:tc>
          <w:tcPr>
            <w:tcW w:w="2972" w:type="dxa"/>
            <w:vAlign w:val="center"/>
          </w:tcPr>
          <w:p w14:paraId="1008E8AA" w14:textId="2C7A38A9" w:rsidR="005F7CE0" w:rsidRPr="000961F5" w:rsidRDefault="005F7CE0" w:rsidP="005F7CE0">
            <w:pPr>
              <w:spacing w:after="39"/>
              <w:ind w:left="0"/>
              <w:jc w:val="left"/>
              <w:rPr>
                <w:lang w:eastAsia="x-none"/>
              </w:rPr>
            </w:pPr>
            <w:r w:rsidRPr="000961F5">
              <w:rPr>
                <w:kern w:val="24"/>
              </w:rPr>
              <w:t>Trade Board Indicator</w:t>
            </w:r>
          </w:p>
        </w:tc>
        <w:tc>
          <w:tcPr>
            <w:tcW w:w="1276" w:type="dxa"/>
          </w:tcPr>
          <w:p w14:paraId="40D289C4" w14:textId="42955B29" w:rsidR="005F7CE0" w:rsidRPr="000961F5" w:rsidRDefault="005F7CE0" w:rsidP="005F7CE0">
            <w:pPr>
              <w:spacing w:after="39"/>
              <w:ind w:left="0"/>
              <w:jc w:val="left"/>
              <w:rPr>
                <w:lang w:eastAsia="x-none"/>
              </w:rPr>
            </w:pPr>
            <w:r w:rsidRPr="000961F5">
              <w:rPr>
                <w:lang w:eastAsia="x-none"/>
              </w:rPr>
              <w:t>X(1)</w:t>
            </w:r>
          </w:p>
        </w:tc>
        <w:tc>
          <w:tcPr>
            <w:tcW w:w="6237" w:type="dxa"/>
            <w:vAlign w:val="center"/>
          </w:tcPr>
          <w:p w14:paraId="67FBED08" w14:textId="2876672A" w:rsidR="005F7CE0" w:rsidRPr="000961F5" w:rsidRDefault="005F7CE0" w:rsidP="005F7CE0">
            <w:pPr>
              <w:spacing w:after="39"/>
              <w:ind w:left="0"/>
              <w:jc w:val="left"/>
              <w:rPr>
                <w:lang w:eastAsia="x-none"/>
              </w:rPr>
            </w:pPr>
            <w:r w:rsidRPr="000961F5">
              <w:rPr>
                <w:lang w:eastAsia="x-none"/>
              </w:rPr>
              <w:t xml:space="preserve">Fill in </w:t>
            </w:r>
            <w:r w:rsidRPr="000961F5">
              <w:rPr>
                <w:b/>
                <w:lang w:eastAsia="x-none"/>
              </w:rPr>
              <w:t>‘1’</w:t>
            </w:r>
            <w:r w:rsidRPr="000961F5">
              <w:rPr>
                <w:lang w:eastAsia="x-none"/>
              </w:rPr>
              <w:t xml:space="preserve"> – Main Board OR </w:t>
            </w:r>
            <w:r w:rsidRPr="000961F5">
              <w:rPr>
                <w:b/>
                <w:lang w:eastAsia="x-none"/>
              </w:rPr>
              <w:t>‘2’</w:t>
            </w:r>
            <w:r w:rsidRPr="000961F5">
              <w:rPr>
                <w:lang w:eastAsia="x-none"/>
              </w:rPr>
              <w:t xml:space="preserve"> – GEM </w:t>
            </w:r>
            <w:r w:rsidRPr="000961F5">
              <w:rPr>
                <w:b/>
                <w:lang w:eastAsia="x-none"/>
              </w:rPr>
              <w:t>[IPO Initiation Field #18]</w:t>
            </w:r>
          </w:p>
        </w:tc>
      </w:tr>
      <w:tr w:rsidR="005F7CE0" w:rsidRPr="000961F5" w14:paraId="7405C54B" w14:textId="77777777" w:rsidTr="002B0661">
        <w:tc>
          <w:tcPr>
            <w:tcW w:w="2972" w:type="dxa"/>
            <w:vAlign w:val="center"/>
          </w:tcPr>
          <w:p w14:paraId="7E023D54" w14:textId="67DC635D" w:rsidR="005F7CE0" w:rsidRPr="000961F5" w:rsidRDefault="005F7CE0" w:rsidP="005F7CE0">
            <w:pPr>
              <w:spacing w:after="39"/>
              <w:ind w:left="0"/>
              <w:jc w:val="left"/>
              <w:rPr>
                <w:lang w:eastAsia="x-none"/>
              </w:rPr>
            </w:pPr>
            <w:r w:rsidRPr="000961F5">
              <w:rPr>
                <w:kern w:val="24"/>
              </w:rPr>
              <w:t>Trade Suspend Date</w:t>
            </w:r>
          </w:p>
        </w:tc>
        <w:tc>
          <w:tcPr>
            <w:tcW w:w="1276" w:type="dxa"/>
          </w:tcPr>
          <w:p w14:paraId="36F7ABCA" w14:textId="303A195F" w:rsidR="005F7CE0" w:rsidRPr="000961F5" w:rsidRDefault="005F7CE0" w:rsidP="005F7CE0">
            <w:pPr>
              <w:spacing w:after="39"/>
              <w:ind w:left="0"/>
              <w:jc w:val="left"/>
              <w:rPr>
                <w:lang w:eastAsia="x-none"/>
              </w:rPr>
            </w:pPr>
            <w:r w:rsidRPr="000961F5">
              <w:rPr>
                <w:lang w:eastAsia="x-none"/>
              </w:rPr>
              <w:t>X(10)</w:t>
            </w:r>
          </w:p>
        </w:tc>
        <w:tc>
          <w:tcPr>
            <w:tcW w:w="6237" w:type="dxa"/>
            <w:vAlign w:val="center"/>
          </w:tcPr>
          <w:p w14:paraId="568629FD" w14:textId="61608049" w:rsidR="005F7CE0" w:rsidRPr="000961F5" w:rsidRDefault="005F7CE0" w:rsidP="005F7CE0">
            <w:pPr>
              <w:spacing w:after="39"/>
              <w:ind w:left="0"/>
              <w:jc w:val="left"/>
              <w:rPr>
                <w:lang w:eastAsia="x-none"/>
              </w:rPr>
            </w:pPr>
            <w:r w:rsidRPr="000961F5">
              <w:rPr>
                <w:lang w:eastAsia="x-none"/>
              </w:rPr>
              <w:t>Fill in as [blank]</w:t>
            </w:r>
          </w:p>
        </w:tc>
      </w:tr>
      <w:tr w:rsidR="005F7CE0" w:rsidRPr="000961F5" w14:paraId="637F44ED" w14:textId="77777777" w:rsidTr="002B0661">
        <w:tc>
          <w:tcPr>
            <w:tcW w:w="2972" w:type="dxa"/>
            <w:vAlign w:val="center"/>
          </w:tcPr>
          <w:p w14:paraId="1C6ECE27" w14:textId="0CDCDAED" w:rsidR="005F7CE0" w:rsidRPr="000961F5" w:rsidRDefault="005F7CE0" w:rsidP="005F7CE0">
            <w:pPr>
              <w:spacing w:after="39"/>
              <w:ind w:left="0"/>
              <w:jc w:val="left"/>
              <w:rPr>
                <w:lang w:eastAsia="x-none"/>
              </w:rPr>
            </w:pPr>
            <w:r w:rsidRPr="000961F5">
              <w:rPr>
                <w:kern w:val="24"/>
              </w:rPr>
              <w:t>Listed Company Address</w:t>
            </w:r>
          </w:p>
        </w:tc>
        <w:tc>
          <w:tcPr>
            <w:tcW w:w="1276" w:type="dxa"/>
          </w:tcPr>
          <w:p w14:paraId="61E7640A" w14:textId="5FC40A56" w:rsidR="005F7CE0" w:rsidRPr="000961F5" w:rsidRDefault="005F7CE0" w:rsidP="005F7CE0">
            <w:pPr>
              <w:spacing w:after="39"/>
              <w:ind w:left="0"/>
              <w:jc w:val="left"/>
              <w:rPr>
                <w:lang w:eastAsia="x-none"/>
              </w:rPr>
            </w:pPr>
            <w:r w:rsidRPr="000961F5">
              <w:rPr>
                <w:lang w:eastAsia="x-none"/>
              </w:rPr>
              <w:t>4 * X(10)</w:t>
            </w:r>
          </w:p>
        </w:tc>
        <w:tc>
          <w:tcPr>
            <w:tcW w:w="6237" w:type="dxa"/>
            <w:vAlign w:val="center"/>
          </w:tcPr>
          <w:p w14:paraId="04F5C47B" w14:textId="4E265C0B" w:rsidR="005F7CE0" w:rsidRPr="000961F5" w:rsidRDefault="005F7CE0" w:rsidP="005F7CE0">
            <w:pPr>
              <w:spacing w:after="39"/>
              <w:ind w:left="0"/>
              <w:jc w:val="left"/>
              <w:rPr>
                <w:lang w:eastAsia="x-none"/>
              </w:rPr>
            </w:pPr>
            <w:r w:rsidRPr="000961F5">
              <w:rPr>
                <w:b/>
                <w:lang w:eastAsia="x-none"/>
              </w:rPr>
              <w:t>[IPO Initiation Field #15]</w:t>
            </w:r>
          </w:p>
        </w:tc>
      </w:tr>
      <w:tr w:rsidR="005F7CE0" w:rsidRPr="000961F5" w14:paraId="5412A673" w14:textId="77777777" w:rsidTr="002B0661">
        <w:tc>
          <w:tcPr>
            <w:tcW w:w="2972" w:type="dxa"/>
            <w:vAlign w:val="center"/>
          </w:tcPr>
          <w:p w14:paraId="24841250" w14:textId="0FC77E68" w:rsidR="005F7CE0" w:rsidRPr="000961F5" w:rsidRDefault="005F7CE0" w:rsidP="005F7CE0">
            <w:pPr>
              <w:spacing w:after="39"/>
              <w:ind w:left="0"/>
              <w:jc w:val="left"/>
              <w:rPr>
                <w:lang w:eastAsia="x-none"/>
              </w:rPr>
            </w:pPr>
            <w:r w:rsidRPr="000961F5">
              <w:rPr>
                <w:kern w:val="24"/>
              </w:rPr>
              <w:t>Nominal Price</w:t>
            </w:r>
          </w:p>
        </w:tc>
        <w:tc>
          <w:tcPr>
            <w:tcW w:w="1276" w:type="dxa"/>
          </w:tcPr>
          <w:p w14:paraId="79BF5536" w14:textId="281036F1" w:rsidR="005F7CE0" w:rsidRPr="000961F5" w:rsidRDefault="005F7CE0" w:rsidP="005F7CE0">
            <w:pPr>
              <w:spacing w:after="39"/>
              <w:ind w:left="0"/>
              <w:jc w:val="left"/>
              <w:rPr>
                <w:lang w:eastAsia="x-none"/>
              </w:rPr>
            </w:pPr>
            <w:r w:rsidRPr="000961F5">
              <w:rPr>
                <w:lang w:eastAsia="x-none"/>
              </w:rPr>
              <w:t>S9(7)V9(5)</w:t>
            </w:r>
          </w:p>
        </w:tc>
        <w:tc>
          <w:tcPr>
            <w:tcW w:w="6237" w:type="dxa"/>
            <w:vAlign w:val="center"/>
          </w:tcPr>
          <w:p w14:paraId="3C34E3C4" w14:textId="30A5DE93" w:rsidR="005F7CE0" w:rsidRPr="000961F5" w:rsidRDefault="005F7CE0" w:rsidP="005F7CE0">
            <w:pPr>
              <w:spacing w:after="39"/>
              <w:ind w:left="0"/>
              <w:jc w:val="left"/>
              <w:rPr>
                <w:lang w:eastAsia="x-none"/>
              </w:rPr>
            </w:pPr>
            <w:r w:rsidRPr="000961F5">
              <w:rPr>
                <w:lang w:eastAsia="x-none"/>
              </w:rPr>
              <w:t xml:space="preserve">Nominal Value per Share </w:t>
            </w:r>
            <w:r w:rsidRPr="000961F5">
              <w:rPr>
                <w:b/>
                <w:lang w:eastAsia="x-none"/>
              </w:rPr>
              <w:t>[IPO Initiation Field #13]</w:t>
            </w:r>
          </w:p>
        </w:tc>
      </w:tr>
    </w:tbl>
    <w:p w14:paraId="324D4D84" w14:textId="77777777" w:rsidR="009B3C9C" w:rsidRPr="000961F5" w:rsidRDefault="009B3C9C" w:rsidP="009B3C9C">
      <w:pPr>
        <w:ind w:left="0"/>
        <w:rPr>
          <w:lang w:eastAsia="x-none"/>
        </w:rPr>
      </w:pPr>
    </w:p>
    <w:p w14:paraId="4E6C9BCA" w14:textId="206C756C" w:rsidR="009B3C9C" w:rsidRPr="000961F5" w:rsidRDefault="009B3C9C" w:rsidP="00F817C1">
      <w:pPr>
        <w:ind w:left="0"/>
        <w:rPr>
          <w:lang w:eastAsia="x-none"/>
        </w:rPr>
      </w:pPr>
      <w:r w:rsidRPr="002B0661">
        <w:rPr>
          <w:b/>
          <w:highlight w:val="yellow"/>
          <w:lang w:eastAsia="x-none"/>
        </w:rPr>
        <w:t>Control record:</w:t>
      </w:r>
      <w:r w:rsidR="005F7CE0" w:rsidRPr="002B0661">
        <w:rPr>
          <w:highlight w:val="yellow"/>
          <w:lang w:eastAsia="x-none"/>
        </w:rPr>
        <w:t xml:space="preserve"> </w:t>
      </w:r>
    </w:p>
    <w:p w14:paraId="00EF85B6" w14:textId="77777777" w:rsidR="007024EF" w:rsidRPr="000961F5" w:rsidRDefault="007024EF" w:rsidP="00F817C1">
      <w:pPr>
        <w:ind w:left="0"/>
        <w:rPr>
          <w:lang w:eastAsia="x-none"/>
        </w:rPr>
      </w:pPr>
    </w:p>
    <w:p w14:paraId="704F5ABF" w14:textId="5A027E77" w:rsidR="0027426F" w:rsidRPr="000961F5" w:rsidRDefault="00961900" w:rsidP="0027426F">
      <w:pPr>
        <w:pStyle w:val="Heading4"/>
      </w:pPr>
      <w:bookmarkStart w:id="988" w:name="_Toc58341760"/>
      <w:bookmarkStart w:id="989" w:name="_Toc58418435"/>
      <w:bookmarkStart w:id="990" w:name="_Toc58602085"/>
      <w:bookmarkStart w:id="991" w:name="_Toc62722968"/>
      <w:bookmarkStart w:id="992" w:name="_Toc65058109"/>
      <w:bookmarkStart w:id="993" w:name="_Toc65138911"/>
      <w:bookmarkStart w:id="994" w:name="_Toc65145891"/>
      <w:r w:rsidRPr="000961F5">
        <w:t xml:space="preserve">IPO Closing </w:t>
      </w:r>
      <w:r w:rsidR="00F51E28" w:rsidRPr="000961F5">
        <w:t>File</w:t>
      </w:r>
      <w:bookmarkEnd w:id="988"/>
      <w:bookmarkEnd w:id="989"/>
      <w:bookmarkEnd w:id="990"/>
      <w:bookmarkEnd w:id="991"/>
      <w:bookmarkEnd w:id="992"/>
      <w:bookmarkEnd w:id="993"/>
      <w:bookmarkEnd w:id="994"/>
    </w:p>
    <w:p w14:paraId="4E5E1831" w14:textId="09048B7D" w:rsidR="0027426F" w:rsidRPr="000961F5" w:rsidRDefault="0027426F" w:rsidP="00F817C1">
      <w:pPr>
        <w:ind w:left="0"/>
        <w:rPr>
          <w:lang w:eastAsia="x-none"/>
        </w:rPr>
      </w:pPr>
    </w:p>
    <w:p w14:paraId="53E7B490" w14:textId="6347250E" w:rsidR="00A17E78" w:rsidRPr="000961F5" w:rsidRDefault="00A17E78" w:rsidP="00F817C1">
      <w:pPr>
        <w:ind w:left="0"/>
        <w:rPr>
          <w:lang w:eastAsia="x-none"/>
        </w:rPr>
      </w:pPr>
      <w:r w:rsidRPr="000961F5">
        <w:rPr>
          <w:lang w:eastAsia="x-none"/>
        </w:rPr>
        <w:t>Once an IPO has completed, i.e. reached “Trading Started” or “Cancelled” statuses, FINI should export all final</w:t>
      </w:r>
      <w:r w:rsidR="00901DA4" w:rsidRPr="000961F5">
        <w:rPr>
          <w:lang w:eastAsia="x-none"/>
        </w:rPr>
        <w:t xml:space="preserve"> documents and reports into a single .zip file.</w:t>
      </w:r>
    </w:p>
    <w:p w14:paraId="3B657A1B" w14:textId="295BCDB6" w:rsidR="00F51E28" w:rsidRPr="000961F5" w:rsidRDefault="00F51E28" w:rsidP="00F817C1">
      <w:pPr>
        <w:ind w:left="0"/>
        <w:rPr>
          <w:lang w:eastAsia="x-none"/>
        </w:rPr>
      </w:pPr>
    </w:p>
    <w:tbl>
      <w:tblPr>
        <w:tblStyle w:val="TableGrid"/>
        <w:tblW w:w="7209" w:type="dxa"/>
        <w:tblLook w:val="04A0" w:firstRow="1" w:lastRow="0" w:firstColumn="1" w:lastColumn="0" w:noHBand="0" w:noVBand="1"/>
      </w:tblPr>
      <w:tblGrid>
        <w:gridCol w:w="4535"/>
        <w:gridCol w:w="2674"/>
      </w:tblGrid>
      <w:tr w:rsidR="00F51E28" w:rsidRPr="000961F5" w14:paraId="38E0CA03" w14:textId="77777777" w:rsidTr="003C40EF">
        <w:tc>
          <w:tcPr>
            <w:tcW w:w="4535" w:type="dxa"/>
            <w:shd w:val="clear" w:color="auto" w:fill="13426B"/>
          </w:tcPr>
          <w:p w14:paraId="0E5BDFDB" w14:textId="77777777" w:rsidR="00F51E28" w:rsidRPr="000961F5" w:rsidRDefault="00F51E28" w:rsidP="008C2824">
            <w:pPr>
              <w:spacing w:after="39"/>
              <w:ind w:left="0"/>
              <w:jc w:val="left"/>
              <w:rPr>
                <w:b/>
                <w:lang w:eastAsia="x-none"/>
              </w:rPr>
            </w:pPr>
            <w:r w:rsidRPr="000961F5">
              <w:rPr>
                <w:b/>
                <w:lang w:eastAsia="x-none"/>
              </w:rPr>
              <w:t>Field Name</w:t>
            </w:r>
          </w:p>
        </w:tc>
        <w:tc>
          <w:tcPr>
            <w:tcW w:w="2674" w:type="dxa"/>
            <w:shd w:val="clear" w:color="auto" w:fill="13426B"/>
          </w:tcPr>
          <w:p w14:paraId="75A793DF" w14:textId="1115C0C4" w:rsidR="00F51E28" w:rsidRPr="000961F5" w:rsidRDefault="00F51E28" w:rsidP="008C2824">
            <w:pPr>
              <w:spacing w:after="39"/>
              <w:ind w:left="0"/>
              <w:jc w:val="left"/>
              <w:rPr>
                <w:b/>
                <w:lang w:eastAsia="x-none"/>
              </w:rPr>
            </w:pPr>
            <w:r w:rsidRPr="000961F5">
              <w:rPr>
                <w:b/>
                <w:lang w:eastAsia="x-none"/>
              </w:rPr>
              <w:t>Example</w:t>
            </w:r>
          </w:p>
        </w:tc>
      </w:tr>
      <w:tr w:rsidR="00F51E28" w:rsidRPr="000961F5" w14:paraId="7C20356A" w14:textId="77777777" w:rsidTr="003C40EF">
        <w:tc>
          <w:tcPr>
            <w:tcW w:w="4535" w:type="dxa"/>
          </w:tcPr>
          <w:p w14:paraId="22B297DA" w14:textId="291D16FD" w:rsidR="00F51E28" w:rsidRPr="000961F5" w:rsidRDefault="00F51E28" w:rsidP="003C40EF">
            <w:pPr>
              <w:spacing w:after="39"/>
              <w:ind w:left="0"/>
              <w:jc w:val="left"/>
              <w:rPr>
                <w:lang w:eastAsia="x-none"/>
              </w:rPr>
            </w:pPr>
            <w:r w:rsidRPr="000961F5">
              <w:rPr>
                <w:lang w:eastAsia="x-none"/>
              </w:rPr>
              <w:t>FINI_[IPO Initiation Field #5]_[IPO Initiation Field #10] .</w:t>
            </w:r>
            <w:r w:rsidR="003C40EF" w:rsidRPr="000961F5">
              <w:rPr>
                <w:lang w:eastAsia="x-none"/>
              </w:rPr>
              <w:t>ZIP</w:t>
            </w:r>
          </w:p>
        </w:tc>
        <w:tc>
          <w:tcPr>
            <w:tcW w:w="2674" w:type="dxa"/>
          </w:tcPr>
          <w:p w14:paraId="48EF9720" w14:textId="62978B93" w:rsidR="00F51E28" w:rsidRPr="000961F5" w:rsidRDefault="00F51E28" w:rsidP="00F51E28">
            <w:pPr>
              <w:spacing w:after="39"/>
              <w:ind w:left="0"/>
              <w:jc w:val="left"/>
              <w:rPr>
                <w:lang w:eastAsia="x-none"/>
              </w:rPr>
            </w:pPr>
            <w:r w:rsidRPr="000961F5">
              <w:rPr>
                <w:lang w:eastAsia="x-none"/>
              </w:rPr>
              <w:t>FINI_</w:t>
            </w:r>
            <w:r w:rsidRPr="000961F5">
              <w:rPr>
                <w:color w:val="000000"/>
              </w:rPr>
              <w:t>T88Z8FMH</w:t>
            </w:r>
            <w:r w:rsidR="003C40EF" w:rsidRPr="000961F5">
              <w:rPr>
                <w:color w:val="000000"/>
              </w:rPr>
              <w:t>_9988.ZIP</w:t>
            </w:r>
          </w:p>
          <w:p w14:paraId="387859F7" w14:textId="0CFE470E" w:rsidR="00F51E28" w:rsidRPr="000961F5" w:rsidRDefault="00F51E28" w:rsidP="008C2824">
            <w:pPr>
              <w:spacing w:after="39"/>
              <w:ind w:left="0"/>
              <w:jc w:val="left"/>
              <w:rPr>
                <w:lang w:eastAsia="x-none"/>
              </w:rPr>
            </w:pPr>
          </w:p>
        </w:tc>
      </w:tr>
    </w:tbl>
    <w:p w14:paraId="4F4D6B0A" w14:textId="555361DD" w:rsidR="00F51E28" w:rsidRPr="000961F5" w:rsidRDefault="00F51E28" w:rsidP="00F817C1">
      <w:pPr>
        <w:ind w:left="0"/>
        <w:rPr>
          <w:lang w:val="en-US" w:eastAsia="x-none"/>
        </w:rPr>
      </w:pPr>
    </w:p>
    <w:p w14:paraId="66C97B3C" w14:textId="29F59BBE" w:rsidR="00D849BC" w:rsidRPr="000961F5" w:rsidRDefault="00B13C75" w:rsidP="00F817C1">
      <w:pPr>
        <w:ind w:left="0"/>
        <w:rPr>
          <w:lang w:eastAsia="x-none"/>
        </w:rPr>
      </w:pPr>
      <w:r w:rsidRPr="000961F5">
        <w:rPr>
          <w:lang w:eastAsia="x-none"/>
        </w:rPr>
        <w:t>Files to be included:</w:t>
      </w:r>
    </w:p>
    <w:tbl>
      <w:tblPr>
        <w:tblStyle w:val="TableGrid1"/>
        <w:tblW w:w="4706" w:type="dxa"/>
        <w:tblLook w:val="0420" w:firstRow="1" w:lastRow="0" w:firstColumn="0" w:lastColumn="0" w:noHBand="0" w:noVBand="1"/>
      </w:tblPr>
      <w:tblGrid>
        <w:gridCol w:w="2778"/>
        <w:gridCol w:w="1928"/>
      </w:tblGrid>
      <w:tr w:rsidR="003C40EF" w:rsidRPr="000961F5" w14:paraId="563A8AE9" w14:textId="4F5305C0" w:rsidTr="00D36802">
        <w:trPr>
          <w:trHeight w:val="227"/>
        </w:trPr>
        <w:tc>
          <w:tcPr>
            <w:tcW w:w="2778" w:type="dxa"/>
            <w:shd w:val="clear" w:color="auto" w:fill="13426B"/>
            <w:hideMark/>
          </w:tcPr>
          <w:p w14:paraId="740166BA" w14:textId="38B2C348" w:rsidR="003C40EF" w:rsidRPr="000961F5" w:rsidRDefault="003C40EF" w:rsidP="008C2824">
            <w:pPr>
              <w:spacing w:after="39"/>
              <w:ind w:left="0"/>
              <w:rPr>
                <w:rFonts w:ascii="Arial" w:eastAsia="PMingLiU" w:hAnsi="Arial"/>
                <w:sz w:val="16"/>
                <w:szCs w:val="16"/>
                <w:lang w:eastAsia="en-GB"/>
              </w:rPr>
            </w:pPr>
            <w:r w:rsidRPr="000961F5">
              <w:rPr>
                <w:rFonts w:eastAsia="PMingLiU"/>
                <w:b/>
                <w:bCs/>
              </w:rPr>
              <w:t>File(s)</w:t>
            </w:r>
          </w:p>
        </w:tc>
        <w:tc>
          <w:tcPr>
            <w:tcW w:w="1928" w:type="dxa"/>
            <w:shd w:val="clear" w:color="auto" w:fill="13426B"/>
            <w:hideMark/>
          </w:tcPr>
          <w:p w14:paraId="3DAAA2F6" w14:textId="19D2BCFB" w:rsidR="003C40EF" w:rsidRPr="000961F5" w:rsidRDefault="003C40EF" w:rsidP="003C40EF">
            <w:pPr>
              <w:spacing w:after="39"/>
              <w:ind w:left="0"/>
              <w:rPr>
                <w:rFonts w:ascii="Arial" w:hAnsi="Arial"/>
                <w:sz w:val="16"/>
                <w:szCs w:val="16"/>
              </w:rPr>
            </w:pPr>
            <w:r w:rsidRPr="000961F5">
              <w:rPr>
                <w:b/>
                <w:bCs/>
              </w:rPr>
              <w:t>Original file format</w:t>
            </w:r>
          </w:p>
        </w:tc>
      </w:tr>
      <w:tr w:rsidR="003C40EF" w:rsidRPr="000961F5" w14:paraId="22EA82F9" w14:textId="724999B3" w:rsidTr="00D36802">
        <w:trPr>
          <w:trHeight w:val="227"/>
        </w:trPr>
        <w:tc>
          <w:tcPr>
            <w:tcW w:w="2778" w:type="dxa"/>
            <w:hideMark/>
          </w:tcPr>
          <w:p w14:paraId="1EEFFACB" w14:textId="77777777" w:rsidR="003C40EF" w:rsidRPr="000961F5" w:rsidRDefault="003C40EF" w:rsidP="008C2824">
            <w:pPr>
              <w:spacing w:after="39"/>
              <w:ind w:left="0"/>
              <w:rPr>
                <w:rFonts w:ascii="Arial" w:hAnsi="Arial"/>
                <w:sz w:val="16"/>
                <w:szCs w:val="16"/>
              </w:rPr>
            </w:pPr>
            <w:r w:rsidRPr="000961F5">
              <w:t>DIST-A1: Placee List</w:t>
            </w:r>
          </w:p>
        </w:tc>
        <w:tc>
          <w:tcPr>
            <w:tcW w:w="1928" w:type="dxa"/>
            <w:hideMark/>
          </w:tcPr>
          <w:p w14:paraId="5C68289A" w14:textId="77777777" w:rsidR="003C40EF" w:rsidRPr="000961F5" w:rsidRDefault="003C40EF" w:rsidP="008C2824">
            <w:pPr>
              <w:spacing w:after="39"/>
              <w:ind w:left="0"/>
              <w:rPr>
                <w:rFonts w:ascii="Arial" w:hAnsi="Arial"/>
                <w:sz w:val="16"/>
                <w:szCs w:val="16"/>
              </w:rPr>
            </w:pPr>
            <w:r w:rsidRPr="000961F5">
              <w:t>.xlsx</w:t>
            </w:r>
          </w:p>
        </w:tc>
      </w:tr>
      <w:tr w:rsidR="003C40EF" w:rsidRPr="000961F5" w14:paraId="7B5667BC" w14:textId="0F94ED50" w:rsidTr="00D36802">
        <w:trPr>
          <w:trHeight w:val="227"/>
        </w:trPr>
        <w:tc>
          <w:tcPr>
            <w:tcW w:w="2778" w:type="dxa"/>
            <w:hideMark/>
          </w:tcPr>
          <w:p w14:paraId="19AF5AEF" w14:textId="77777777" w:rsidR="003C40EF" w:rsidRPr="000961F5" w:rsidRDefault="003C40EF" w:rsidP="008C2824">
            <w:pPr>
              <w:spacing w:after="39"/>
              <w:ind w:left="0"/>
              <w:rPr>
                <w:rFonts w:ascii="Arial" w:hAnsi="Arial"/>
                <w:sz w:val="16"/>
                <w:szCs w:val="16"/>
              </w:rPr>
            </w:pPr>
            <w:r w:rsidRPr="000961F5">
              <w:t>DIST-A2: Placee input activities</w:t>
            </w:r>
          </w:p>
        </w:tc>
        <w:tc>
          <w:tcPr>
            <w:tcW w:w="1928" w:type="dxa"/>
            <w:hideMark/>
          </w:tcPr>
          <w:p w14:paraId="75E8B436" w14:textId="77777777" w:rsidR="003C40EF" w:rsidRPr="000961F5" w:rsidRDefault="003C40EF" w:rsidP="008C2824">
            <w:pPr>
              <w:spacing w:after="39"/>
              <w:ind w:left="0"/>
              <w:rPr>
                <w:rFonts w:ascii="Arial" w:hAnsi="Arial"/>
                <w:sz w:val="16"/>
                <w:szCs w:val="16"/>
              </w:rPr>
            </w:pPr>
            <w:r w:rsidRPr="000961F5">
              <w:t>.xlsx</w:t>
            </w:r>
          </w:p>
        </w:tc>
      </w:tr>
      <w:tr w:rsidR="003C40EF" w:rsidRPr="000961F5" w14:paraId="32322659" w14:textId="0849FDB7" w:rsidTr="00D36802">
        <w:trPr>
          <w:trHeight w:val="227"/>
        </w:trPr>
        <w:tc>
          <w:tcPr>
            <w:tcW w:w="2778" w:type="dxa"/>
            <w:hideMark/>
          </w:tcPr>
          <w:p w14:paraId="3CD69BB2" w14:textId="77777777" w:rsidR="003C40EF" w:rsidRPr="000961F5" w:rsidRDefault="003C40EF" w:rsidP="008C2824">
            <w:pPr>
              <w:spacing w:after="39"/>
              <w:ind w:left="0"/>
              <w:rPr>
                <w:rFonts w:ascii="Arial" w:hAnsi="Arial"/>
                <w:sz w:val="16"/>
                <w:szCs w:val="16"/>
              </w:rPr>
            </w:pPr>
            <w:r w:rsidRPr="000961F5">
              <w:t>DIST-A3: IPO reference data</w:t>
            </w:r>
          </w:p>
        </w:tc>
        <w:tc>
          <w:tcPr>
            <w:tcW w:w="1928" w:type="dxa"/>
            <w:hideMark/>
          </w:tcPr>
          <w:p w14:paraId="30150A1F" w14:textId="77777777" w:rsidR="003C40EF" w:rsidRPr="000961F5" w:rsidRDefault="003C40EF" w:rsidP="008C2824">
            <w:pPr>
              <w:spacing w:after="39"/>
              <w:ind w:left="0"/>
              <w:rPr>
                <w:rFonts w:ascii="Arial" w:hAnsi="Arial"/>
                <w:sz w:val="16"/>
                <w:szCs w:val="16"/>
              </w:rPr>
            </w:pPr>
            <w:r w:rsidRPr="000961F5">
              <w:t>.xlsx</w:t>
            </w:r>
          </w:p>
        </w:tc>
      </w:tr>
      <w:tr w:rsidR="003C40EF" w:rsidRPr="000961F5" w14:paraId="36CDAEC1" w14:textId="44F809E1" w:rsidTr="00D36802">
        <w:trPr>
          <w:trHeight w:val="227"/>
        </w:trPr>
        <w:tc>
          <w:tcPr>
            <w:tcW w:w="2778" w:type="dxa"/>
            <w:hideMark/>
          </w:tcPr>
          <w:p w14:paraId="48F5EB10" w14:textId="77777777" w:rsidR="003C40EF" w:rsidRPr="000961F5" w:rsidRDefault="003C40EF" w:rsidP="008C2824">
            <w:pPr>
              <w:spacing w:after="39"/>
              <w:ind w:left="0"/>
              <w:rPr>
                <w:rFonts w:ascii="Arial" w:hAnsi="Arial"/>
                <w:sz w:val="16"/>
                <w:szCs w:val="16"/>
              </w:rPr>
            </w:pPr>
            <w:r w:rsidRPr="000961F5">
              <w:t>DIST-A4: Concentration analysis</w:t>
            </w:r>
          </w:p>
        </w:tc>
        <w:tc>
          <w:tcPr>
            <w:tcW w:w="1928" w:type="dxa"/>
            <w:hideMark/>
          </w:tcPr>
          <w:p w14:paraId="62501F4D" w14:textId="77777777" w:rsidR="003C40EF" w:rsidRPr="000961F5" w:rsidRDefault="003C40EF" w:rsidP="008C2824">
            <w:pPr>
              <w:spacing w:after="39"/>
              <w:ind w:left="0"/>
              <w:rPr>
                <w:rFonts w:ascii="Arial" w:hAnsi="Arial"/>
                <w:sz w:val="16"/>
                <w:szCs w:val="16"/>
              </w:rPr>
            </w:pPr>
            <w:r w:rsidRPr="000961F5">
              <w:t>.xlsx</w:t>
            </w:r>
          </w:p>
        </w:tc>
      </w:tr>
      <w:tr w:rsidR="003C40EF" w:rsidRPr="000961F5" w14:paraId="1CF05BA0" w14:textId="3ACE69E9" w:rsidTr="00D36802">
        <w:trPr>
          <w:trHeight w:val="227"/>
        </w:trPr>
        <w:tc>
          <w:tcPr>
            <w:tcW w:w="2778" w:type="dxa"/>
            <w:hideMark/>
          </w:tcPr>
          <w:p w14:paraId="0BB5FD88" w14:textId="77777777" w:rsidR="003C40EF" w:rsidRPr="000961F5" w:rsidRDefault="003C40EF" w:rsidP="008C2824">
            <w:pPr>
              <w:spacing w:after="39"/>
              <w:ind w:left="0"/>
              <w:rPr>
                <w:rFonts w:ascii="Arial" w:hAnsi="Arial"/>
                <w:sz w:val="16"/>
                <w:szCs w:val="16"/>
              </w:rPr>
            </w:pPr>
            <w:r w:rsidRPr="000961F5">
              <w:t>DIST-A5: Control list</w:t>
            </w:r>
          </w:p>
        </w:tc>
        <w:tc>
          <w:tcPr>
            <w:tcW w:w="1928" w:type="dxa"/>
            <w:hideMark/>
          </w:tcPr>
          <w:p w14:paraId="2D8D3328" w14:textId="77777777" w:rsidR="003C40EF" w:rsidRPr="000961F5" w:rsidRDefault="003C40EF" w:rsidP="008C2824">
            <w:pPr>
              <w:spacing w:after="39"/>
              <w:ind w:left="0"/>
              <w:rPr>
                <w:rFonts w:ascii="Arial" w:hAnsi="Arial"/>
                <w:sz w:val="16"/>
                <w:szCs w:val="16"/>
              </w:rPr>
            </w:pPr>
            <w:r w:rsidRPr="000961F5">
              <w:t>.xlsx</w:t>
            </w:r>
          </w:p>
        </w:tc>
      </w:tr>
      <w:tr w:rsidR="003C40EF" w:rsidRPr="000961F5" w14:paraId="2EE753F5" w14:textId="54183E86" w:rsidTr="00D36802">
        <w:trPr>
          <w:trHeight w:val="227"/>
        </w:trPr>
        <w:tc>
          <w:tcPr>
            <w:tcW w:w="2778" w:type="dxa"/>
            <w:hideMark/>
          </w:tcPr>
          <w:p w14:paraId="4BF7D7A6" w14:textId="77777777" w:rsidR="003C40EF" w:rsidRPr="000961F5" w:rsidRDefault="003C40EF" w:rsidP="008C2824">
            <w:pPr>
              <w:spacing w:after="39"/>
              <w:ind w:left="0"/>
              <w:rPr>
                <w:rFonts w:ascii="Arial" w:hAnsi="Arial"/>
                <w:sz w:val="16"/>
                <w:szCs w:val="16"/>
              </w:rPr>
            </w:pPr>
            <w:r w:rsidRPr="000961F5">
              <w:lastRenderedPageBreak/>
              <w:t>DIST-A6: Master IPO list</w:t>
            </w:r>
          </w:p>
        </w:tc>
        <w:tc>
          <w:tcPr>
            <w:tcW w:w="1928" w:type="dxa"/>
            <w:hideMark/>
          </w:tcPr>
          <w:p w14:paraId="1BC6A652" w14:textId="77777777" w:rsidR="003C40EF" w:rsidRPr="000961F5" w:rsidRDefault="003C40EF" w:rsidP="008C2824">
            <w:pPr>
              <w:spacing w:after="39"/>
              <w:ind w:left="0"/>
              <w:rPr>
                <w:rFonts w:ascii="Arial" w:hAnsi="Arial"/>
                <w:sz w:val="16"/>
                <w:szCs w:val="16"/>
              </w:rPr>
            </w:pPr>
            <w:r w:rsidRPr="000961F5">
              <w:t>.xlsx</w:t>
            </w:r>
          </w:p>
        </w:tc>
      </w:tr>
      <w:tr w:rsidR="003C40EF" w:rsidRPr="000961F5" w14:paraId="65D593E3" w14:textId="6ABA8EB6" w:rsidTr="00D36802">
        <w:trPr>
          <w:trHeight w:val="227"/>
        </w:trPr>
        <w:tc>
          <w:tcPr>
            <w:tcW w:w="2778" w:type="dxa"/>
            <w:hideMark/>
          </w:tcPr>
          <w:p w14:paraId="7B8CB25F" w14:textId="77777777" w:rsidR="003C40EF" w:rsidRPr="000961F5" w:rsidRDefault="003C40EF" w:rsidP="008C2824">
            <w:pPr>
              <w:spacing w:after="39"/>
              <w:ind w:left="0"/>
              <w:rPr>
                <w:rFonts w:ascii="Arial" w:hAnsi="Arial"/>
                <w:sz w:val="16"/>
                <w:szCs w:val="16"/>
              </w:rPr>
            </w:pPr>
            <w:r w:rsidRPr="000961F5">
              <w:t>Form Ds: Marketing Statements</w:t>
            </w:r>
          </w:p>
        </w:tc>
        <w:tc>
          <w:tcPr>
            <w:tcW w:w="1928" w:type="dxa"/>
            <w:hideMark/>
          </w:tcPr>
          <w:p w14:paraId="2B1F2B87" w14:textId="77777777" w:rsidR="003C40EF" w:rsidRPr="000961F5" w:rsidRDefault="003C40EF" w:rsidP="008C2824">
            <w:pPr>
              <w:spacing w:after="39"/>
              <w:ind w:left="0"/>
              <w:rPr>
                <w:rFonts w:ascii="Arial" w:hAnsi="Arial"/>
                <w:sz w:val="16"/>
                <w:szCs w:val="16"/>
              </w:rPr>
            </w:pPr>
            <w:r w:rsidRPr="000961F5">
              <w:t>.pdf</w:t>
            </w:r>
          </w:p>
        </w:tc>
      </w:tr>
      <w:tr w:rsidR="003C40EF" w:rsidRPr="000961F5" w14:paraId="4E24DDA5" w14:textId="2329BA67" w:rsidTr="00D36802">
        <w:trPr>
          <w:trHeight w:val="227"/>
        </w:trPr>
        <w:tc>
          <w:tcPr>
            <w:tcW w:w="2778" w:type="dxa"/>
            <w:hideMark/>
          </w:tcPr>
          <w:p w14:paraId="4D974DFF" w14:textId="77777777" w:rsidR="003C40EF" w:rsidRPr="000961F5" w:rsidRDefault="003C40EF" w:rsidP="008C2824">
            <w:pPr>
              <w:spacing w:after="39"/>
              <w:ind w:left="0"/>
              <w:rPr>
                <w:rFonts w:ascii="Arial" w:hAnsi="Arial"/>
                <w:sz w:val="16"/>
                <w:szCs w:val="16"/>
              </w:rPr>
            </w:pPr>
            <w:r w:rsidRPr="000961F5">
              <w:t>Form E: Sponsor’s Declaration</w:t>
            </w:r>
          </w:p>
        </w:tc>
        <w:tc>
          <w:tcPr>
            <w:tcW w:w="1928" w:type="dxa"/>
            <w:hideMark/>
          </w:tcPr>
          <w:p w14:paraId="22DE886F" w14:textId="77777777" w:rsidR="003C40EF" w:rsidRPr="000961F5" w:rsidRDefault="003C40EF" w:rsidP="008C2824">
            <w:pPr>
              <w:spacing w:after="39"/>
              <w:ind w:left="0"/>
              <w:rPr>
                <w:rFonts w:ascii="Arial" w:hAnsi="Arial"/>
                <w:sz w:val="16"/>
                <w:szCs w:val="16"/>
              </w:rPr>
            </w:pPr>
            <w:r w:rsidRPr="000961F5">
              <w:t>.pdf</w:t>
            </w:r>
          </w:p>
        </w:tc>
      </w:tr>
      <w:tr w:rsidR="003C40EF" w:rsidRPr="000961F5" w14:paraId="0DDC09A1" w14:textId="4A9C3EBF" w:rsidTr="00D36802">
        <w:trPr>
          <w:trHeight w:val="227"/>
        </w:trPr>
        <w:tc>
          <w:tcPr>
            <w:tcW w:w="2778" w:type="dxa"/>
            <w:hideMark/>
          </w:tcPr>
          <w:p w14:paraId="7757DC2E" w14:textId="77777777" w:rsidR="003C40EF" w:rsidRPr="000961F5" w:rsidRDefault="003C40EF" w:rsidP="008C2824">
            <w:pPr>
              <w:spacing w:after="39"/>
              <w:ind w:left="0"/>
              <w:rPr>
                <w:rFonts w:ascii="Arial" w:hAnsi="Arial"/>
                <w:sz w:val="16"/>
                <w:szCs w:val="16"/>
              </w:rPr>
            </w:pPr>
            <w:r w:rsidRPr="000961F5">
              <w:t>Form F: Issuer’s Declaration</w:t>
            </w:r>
          </w:p>
        </w:tc>
        <w:tc>
          <w:tcPr>
            <w:tcW w:w="1928" w:type="dxa"/>
            <w:hideMark/>
          </w:tcPr>
          <w:p w14:paraId="16D53EEF" w14:textId="77777777" w:rsidR="003C40EF" w:rsidRPr="000961F5" w:rsidRDefault="003C40EF" w:rsidP="008C2824">
            <w:pPr>
              <w:spacing w:after="39"/>
              <w:ind w:left="0"/>
              <w:rPr>
                <w:rFonts w:ascii="Arial" w:hAnsi="Arial"/>
                <w:sz w:val="16"/>
                <w:szCs w:val="16"/>
              </w:rPr>
            </w:pPr>
            <w:r w:rsidRPr="000961F5">
              <w:t>.pdf</w:t>
            </w:r>
          </w:p>
        </w:tc>
      </w:tr>
      <w:tr w:rsidR="003C40EF" w:rsidRPr="000961F5" w14:paraId="1FD6C76F" w14:textId="012A310C" w:rsidTr="00D36802">
        <w:trPr>
          <w:trHeight w:val="227"/>
        </w:trPr>
        <w:tc>
          <w:tcPr>
            <w:tcW w:w="2778" w:type="dxa"/>
            <w:hideMark/>
          </w:tcPr>
          <w:p w14:paraId="4D6A2A4F" w14:textId="77777777" w:rsidR="003C40EF" w:rsidRPr="000961F5" w:rsidRDefault="003C40EF" w:rsidP="008C2824">
            <w:pPr>
              <w:spacing w:after="39"/>
              <w:ind w:left="0"/>
              <w:rPr>
                <w:rFonts w:ascii="Arial" w:hAnsi="Arial"/>
                <w:sz w:val="16"/>
                <w:szCs w:val="16"/>
              </w:rPr>
            </w:pPr>
            <w:r w:rsidRPr="000961F5">
              <w:t>Transaction levy form</w:t>
            </w:r>
          </w:p>
        </w:tc>
        <w:tc>
          <w:tcPr>
            <w:tcW w:w="1928" w:type="dxa"/>
            <w:hideMark/>
          </w:tcPr>
          <w:p w14:paraId="1E864376" w14:textId="77777777" w:rsidR="003C40EF" w:rsidRPr="000961F5" w:rsidRDefault="003C40EF" w:rsidP="008C2824">
            <w:pPr>
              <w:spacing w:after="39"/>
              <w:ind w:left="0"/>
              <w:rPr>
                <w:rFonts w:ascii="Arial" w:hAnsi="Arial"/>
                <w:sz w:val="16"/>
                <w:szCs w:val="16"/>
              </w:rPr>
            </w:pPr>
            <w:r w:rsidRPr="000961F5">
              <w:t>.pdf</w:t>
            </w:r>
          </w:p>
        </w:tc>
      </w:tr>
      <w:tr w:rsidR="003C40EF" w:rsidRPr="000961F5" w14:paraId="785230E9" w14:textId="6B0584E9" w:rsidTr="00D36802">
        <w:trPr>
          <w:trHeight w:val="227"/>
        </w:trPr>
        <w:tc>
          <w:tcPr>
            <w:tcW w:w="2778" w:type="dxa"/>
            <w:hideMark/>
          </w:tcPr>
          <w:p w14:paraId="0DAD9E55" w14:textId="77777777" w:rsidR="003C40EF" w:rsidRPr="000961F5" w:rsidRDefault="003C40EF" w:rsidP="008C2824">
            <w:pPr>
              <w:spacing w:after="39"/>
              <w:ind w:left="0"/>
              <w:rPr>
                <w:rFonts w:ascii="Arial" w:hAnsi="Arial"/>
                <w:sz w:val="16"/>
                <w:szCs w:val="16"/>
              </w:rPr>
            </w:pPr>
            <w:r w:rsidRPr="000961F5">
              <w:t>Allotment results announcement</w:t>
            </w:r>
          </w:p>
        </w:tc>
        <w:tc>
          <w:tcPr>
            <w:tcW w:w="1928" w:type="dxa"/>
            <w:hideMark/>
          </w:tcPr>
          <w:p w14:paraId="05BE8071" w14:textId="77777777" w:rsidR="003C40EF" w:rsidRPr="000961F5" w:rsidRDefault="003C40EF" w:rsidP="008C2824">
            <w:pPr>
              <w:spacing w:after="39"/>
              <w:ind w:left="0"/>
              <w:rPr>
                <w:rFonts w:ascii="Arial" w:hAnsi="Arial"/>
                <w:sz w:val="16"/>
                <w:szCs w:val="16"/>
              </w:rPr>
            </w:pPr>
            <w:r w:rsidRPr="000961F5">
              <w:t>.pdf</w:t>
            </w:r>
          </w:p>
        </w:tc>
      </w:tr>
      <w:tr w:rsidR="003C40EF" w:rsidRPr="000961F5" w14:paraId="78D52A8A" w14:textId="14410FD8" w:rsidTr="00D36802">
        <w:trPr>
          <w:trHeight w:val="227"/>
        </w:trPr>
        <w:tc>
          <w:tcPr>
            <w:tcW w:w="2778" w:type="dxa"/>
            <w:hideMark/>
          </w:tcPr>
          <w:p w14:paraId="042B4DE3" w14:textId="77777777" w:rsidR="003C40EF" w:rsidRPr="000961F5" w:rsidRDefault="003C40EF" w:rsidP="008C2824">
            <w:pPr>
              <w:spacing w:after="39"/>
              <w:ind w:left="0"/>
              <w:rPr>
                <w:rFonts w:ascii="Arial" w:hAnsi="Arial"/>
                <w:sz w:val="16"/>
                <w:szCs w:val="16"/>
              </w:rPr>
            </w:pPr>
            <w:r w:rsidRPr="000961F5">
              <w:t>Letters of independence</w:t>
            </w:r>
          </w:p>
        </w:tc>
        <w:tc>
          <w:tcPr>
            <w:tcW w:w="1928" w:type="dxa"/>
            <w:hideMark/>
          </w:tcPr>
          <w:p w14:paraId="1D4846E9" w14:textId="77777777" w:rsidR="003C40EF" w:rsidRPr="000961F5" w:rsidRDefault="003C40EF" w:rsidP="008C2824">
            <w:pPr>
              <w:spacing w:after="39"/>
              <w:ind w:left="0"/>
              <w:rPr>
                <w:rFonts w:ascii="Arial" w:hAnsi="Arial"/>
                <w:sz w:val="16"/>
                <w:szCs w:val="16"/>
              </w:rPr>
            </w:pPr>
            <w:r w:rsidRPr="000961F5">
              <w:t>.pdf</w:t>
            </w:r>
          </w:p>
        </w:tc>
      </w:tr>
      <w:tr w:rsidR="003C40EF" w:rsidRPr="000961F5" w14:paraId="7C993CD1" w14:textId="1E83817E" w:rsidTr="00D36802">
        <w:trPr>
          <w:trHeight w:val="227"/>
        </w:trPr>
        <w:tc>
          <w:tcPr>
            <w:tcW w:w="2778" w:type="dxa"/>
            <w:hideMark/>
          </w:tcPr>
          <w:p w14:paraId="24CDDE6E" w14:textId="77777777" w:rsidR="003C40EF" w:rsidRPr="000961F5" w:rsidRDefault="003C40EF" w:rsidP="008C2824">
            <w:pPr>
              <w:spacing w:after="39"/>
              <w:ind w:left="0"/>
              <w:rPr>
                <w:rFonts w:ascii="Arial" w:hAnsi="Arial"/>
                <w:sz w:val="16"/>
                <w:szCs w:val="16"/>
              </w:rPr>
            </w:pPr>
            <w:r w:rsidRPr="000961F5">
              <w:t>Placee supporting document(s)</w:t>
            </w:r>
          </w:p>
        </w:tc>
        <w:tc>
          <w:tcPr>
            <w:tcW w:w="1928" w:type="dxa"/>
            <w:hideMark/>
          </w:tcPr>
          <w:p w14:paraId="5062E287" w14:textId="77777777" w:rsidR="003C40EF" w:rsidRPr="000961F5" w:rsidRDefault="003C40EF" w:rsidP="008C2824">
            <w:pPr>
              <w:spacing w:after="39"/>
              <w:ind w:left="0"/>
              <w:rPr>
                <w:rFonts w:ascii="Arial" w:hAnsi="Arial"/>
                <w:sz w:val="16"/>
                <w:szCs w:val="16"/>
              </w:rPr>
            </w:pPr>
            <w:r w:rsidRPr="000961F5">
              <w:t>.pdf</w:t>
            </w:r>
          </w:p>
        </w:tc>
      </w:tr>
    </w:tbl>
    <w:p w14:paraId="682AC635" w14:textId="0287C2DD" w:rsidR="00D849BC" w:rsidRPr="000961F5" w:rsidRDefault="00D849BC" w:rsidP="00F817C1">
      <w:pPr>
        <w:ind w:left="0"/>
        <w:rPr>
          <w:lang w:eastAsia="x-none"/>
        </w:rPr>
      </w:pPr>
    </w:p>
    <w:p w14:paraId="2D4B3DC0" w14:textId="154C1791" w:rsidR="00D849BC" w:rsidRPr="000961F5" w:rsidRDefault="00D36802" w:rsidP="00F817C1">
      <w:pPr>
        <w:ind w:left="0"/>
        <w:rPr>
          <w:lang w:eastAsia="x-none"/>
        </w:rPr>
      </w:pPr>
      <w:r w:rsidRPr="000961F5">
        <w:rPr>
          <w:lang w:eastAsia="x-none"/>
        </w:rPr>
        <w:t>E</w:t>
      </w:r>
      <w:r w:rsidR="001D12A1" w:rsidRPr="000961F5">
        <w:rPr>
          <w:lang w:eastAsia="x-none"/>
        </w:rPr>
        <w:t xml:space="preserve">ach file </w:t>
      </w:r>
      <w:r w:rsidR="00D83F35" w:rsidRPr="000961F5">
        <w:rPr>
          <w:lang w:eastAsia="x-none"/>
        </w:rPr>
        <w:t>to be included</w:t>
      </w:r>
      <w:r w:rsidR="005D7FAF" w:rsidRPr="000961F5">
        <w:rPr>
          <w:lang w:eastAsia="x-none"/>
        </w:rPr>
        <w:t xml:space="preserve"> </w:t>
      </w:r>
      <w:r w:rsidR="00CB5D8E" w:rsidRPr="000961F5">
        <w:rPr>
          <w:lang w:eastAsia="x-none"/>
        </w:rPr>
        <w:t xml:space="preserve">in the .zip file </w:t>
      </w:r>
      <w:r w:rsidR="004E535E" w:rsidRPr="000961F5">
        <w:rPr>
          <w:lang w:eastAsia="x-none"/>
        </w:rPr>
        <w:t>should be converted to</w:t>
      </w:r>
      <w:r w:rsidR="0043559B" w:rsidRPr="000961F5">
        <w:rPr>
          <w:lang w:eastAsia="x-none"/>
        </w:rPr>
        <w:t xml:space="preserve"> </w:t>
      </w:r>
      <w:r w:rsidR="000B602E" w:rsidRPr="000961F5">
        <w:rPr>
          <w:lang w:eastAsia="x-none"/>
        </w:rPr>
        <w:t>.</w:t>
      </w:r>
      <w:r w:rsidR="00B02AF9" w:rsidRPr="000961F5">
        <w:rPr>
          <w:lang w:eastAsia="x-none"/>
        </w:rPr>
        <w:t>MDW</w:t>
      </w:r>
      <w:r w:rsidR="000B602E" w:rsidRPr="000961F5">
        <w:rPr>
          <w:lang w:eastAsia="x-none"/>
        </w:rPr>
        <w:t xml:space="preserve"> format</w:t>
      </w:r>
      <w:r w:rsidR="00D83F35" w:rsidRPr="000961F5">
        <w:rPr>
          <w:lang w:eastAsia="x-none"/>
        </w:rPr>
        <w:t xml:space="preserve">, and must be accompanied </w:t>
      </w:r>
      <w:r w:rsidR="003150F1" w:rsidRPr="000961F5">
        <w:rPr>
          <w:lang w:eastAsia="x-none"/>
        </w:rPr>
        <w:t>with a meta data file</w:t>
      </w:r>
      <w:r w:rsidR="00B02AF9" w:rsidRPr="000961F5">
        <w:rPr>
          <w:lang w:eastAsia="x-none"/>
        </w:rPr>
        <w:t xml:space="preserve">. </w:t>
      </w:r>
    </w:p>
    <w:p w14:paraId="736441A7" w14:textId="77777777" w:rsidR="00055B97" w:rsidRPr="000961F5" w:rsidRDefault="00055B97" w:rsidP="00F817C1">
      <w:pPr>
        <w:ind w:left="0"/>
        <w:rPr>
          <w:lang w:eastAsia="x-none"/>
        </w:rPr>
      </w:pPr>
    </w:p>
    <w:p w14:paraId="0F859AAC" w14:textId="5225135A" w:rsidR="00B02AF9" w:rsidRPr="000961F5" w:rsidRDefault="00B02AF9" w:rsidP="00F817C1">
      <w:pPr>
        <w:ind w:left="0"/>
        <w:rPr>
          <w:lang w:eastAsia="x-none"/>
        </w:rPr>
      </w:pPr>
      <w:r w:rsidRPr="000961F5">
        <w:rPr>
          <w:lang w:eastAsia="x-none"/>
        </w:rPr>
        <w:t>Illustrative example:</w:t>
      </w:r>
    </w:p>
    <w:tbl>
      <w:tblPr>
        <w:tblStyle w:val="TableGrid"/>
        <w:tblW w:w="6941" w:type="dxa"/>
        <w:tblLook w:val="04A0" w:firstRow="1" w:lastRow="0" w:firstColumn="1" w:lastColumn="0" w:noHBand="0" w:noVBand="1"/>
      </w:tblPr>
      <w:tblGrid>
        <w:gridCol w:w="2263"/>
        <w:gridCol w:w="4678"/>
      </w:tblGrid>
      <w:tr w:rsidR="00B02AF9" w:rsidRPr="000961F5" w14:paraId="75E27A7D" w14:textId="77777777" w:rsidTr="00A1055B">
        <w:tc>
          <w:tcPr>
            <w:tcW w:w="2263" w:type="dxa"/>
            <w:shd w:val="clear" w:color="auto" w:fill="13426B"/>
          </w:tcPr>
          <w:p w14:paraId="0484188D" w14:textId="4E2913D0" w:rsidR="00B02AF9" w:rsidRPr="000961F5" w:rsidRDefault="00B02AF9" w:rsidP="008C2824">
            <w:pPr>
              <w:spacing w:after="39"/>
              <w:ind w:left="0"/>
              <w:jc w:val="left"/>
              <w:rPr>
                <w:b/>
                <w:lang w:eastAsia="x-none"/>
              </w:rPr>
            </w:pPr>
            <w:r w:rsidRPr="000961F5">
              <w:rPr>
                <w:b/>
                <w:lang w:eastAsia="x-none"/>
              </w:rPr>
              <w:t>Original File Name</w:t>
            </w:r>
          </w:p>
        </w:tc>
        <w:tc>
          <w:tcPr>
            <w:tcW w:w="4678" w:type="dxa"/>
            <w:shd w:val="clear" w:color="auto" w:fill="auto"/>
          </w:tcPr>
          <w:p w14:paraId="5AAE904B" w14:textId="376283E9" w:rsidR="00B02AF9" w:rsidRPr="000961F5" w:rsidRDefault="00A1055B" w:rsidP="00A1055B">
            <w:pPr>
              <w:spacing w:after="39"/>
              <w:ind w:left="0"/>
              <w:jc w:val="left"/>
              <w:rPr>
                <w:b/>
                <w:lang w:eastAsia="x-none"/>
              </w:rPr>
            </w:pPr>
            <w:r w:rsidRPr="000961F5">
              <w:rPr>
                <w:b/>
                <w:lang w:eastAsia="x-none"/>
              </w:rPr>
              <w:t>FINI_T88Z8FMH_9988_EIPO_Application_List.xlsx</w:t>
            </w:r>
          </w:p>
        </w:tc>
      </w:tr>
      <w:tr w:rsidR="00B02AF9" w:rsidRPr="000961F5" w14:paraId="6C8187BF" w14:textId="77777777" w:rsidTr="00A1055B">
        <w:tc>
          <w:tcPr>
            <w:tcW w:w="2263" w:type="dxa"/>
            <w:shd w:val="clear" w:color="auto" w:fill="13426B"/>
          </w:tcPr>
          <w:p w14:paraId="4A1E4946" w14:textId="5869D98C" w:rsidR="00B02AF9" w:rsidRPr="000961F5" w:rsidRDefault="00B02AF9" w:rsidP="00A1055B">
            <w:pPr>
              <w:spacing w:after="39"/>
              <w:ind w:left="0"/>
              <w:jc w:val="left"/>
              <w:rPr>
                <w:b/>
                <w:lang w:eastAsia="x-none"/>
              </w:rPr>
            </w:pPr>
            <w:r w:rsidRPr="000961F5">
              <w:rPr>
                <w:b/>
                <w:lang w:eastAsia="x-none"/>
              </w:rPr>
              <w:t xml:space="preserve">File Name in </w:t>
            </w:r>
            <w:r w:rsidR="00A1055B" w:rsidRPr="000961F5">
              <w:rPr>
                <w:b/>
                <w:lang w:eastAsia="x-none"/>
              </w:rPr>
              <w:t>.ZIP File</w:t>
            </w:r>
          </w:p>
        </w:tc>
        <w:tc>
          <w:tcPr>
            <w:tcW w:w="4678" w:type="dxa"/>
            <w:shd w:val="clear" w:color="auto" w:fill="auto"/>
          </w:tcPr>
          <w:p w14:paraId="06EDD142" w14:textId="4607D51C" w:rsidR="00B02AF9" w:rsidRPr="000961F5" w:rsidRDefault="00A1055B" w:rsidP="008C2824">
            <w:pPr>
              <w:spacing w:after="39"/>
              <w:ind w:left="0"/>
              <w:jc w:val="left"/>
              <w:rPr>
                <w:b/>
                <w:lang w:eastAsia="x-none"/>
              </w:rPr>
            </w:pPr>
            <w:r w:rsidRPr="000961F5">
              <w:rPr>
                <w:b/>
                <w:lang w:eastAsia="x-none"/>
              </w:rPr>
              <w:t>FINI_T88Z8FMH_9988_EIPO_Application_List.xlsx.mdw</w:t>
            </w:r>
          </w:p>
        </w:tc>
      </w:tr>
      <w:tr w:rsidR="00A1055B" w:rsidRPr="000961F5" w14:paraId="1BBD5E23" w14:textId="77777777" w:rsidTr="00A1055B">
        <w:tc>
          <w:tcPr>
            <w:tcW w:w="2263" w:type="dxa"/>
            <w:shd w:val="clear" w:color="auto" w:fill="13426B"/>
          </w:tcPr>
          <w:p w14:paraId="2BA68568" w14:textId="57141886" w:rsidR="00A1055B" w:rsidRPr="000961F5" w:rsidRDefault="00A1055B" w:rsidP="00A1055B">
            <w:pPr>
              <w:spacing w:after="39"/>
              <w:ind w:left="0"/>
              <w:jc w:val="left"/>
              <w:rPr>
                <w:b/>
                <w:lang w:eastAsia="x-none"/>
              </w:rPr>
            </w:pPr>
            <w:r w:rsidRPr="000961F5">
              <w:rPr>
                <w:b/>
                <w:lang w:eastAsia="x-none"/>
              </w:rPr>
              <w:t>Meta Data File in .ZIP File</w:t>
            </w:r>
          </w:p>
        </w:tc>
        <w:tc>
          <w:tcPr>
            <w:tcW w:w="4678" w:type="dxa"/>
            <w:shd w:val="clear" w:color="auto" w:fill="auto"/>
          </w:tcPr>
          <w:p w14:paraId="2E58B24F" w14:textId="6683B4B8" w:rsidR="00A1055B" w:rsidRPr="000961F5" w:rsidRDefault="00A1055B" w:rsidP="00A1055B">
            <w:pPr>
              <w:spacing w:after="39"/>
              <w:ind w:left="0"/>
              <w:jc w:val="left"/>
              <w:rPr>
                <w:b/>
                <w:lang w:eastAsia="x-none"/>
              </w:rPr>
            </w:pPr>
            <w:r w:rsidRPr="000961F5">
              <w:rPr>
                <w:b/>
                <w:lang w:eastAsia="x-none"/>
              </w:rPr>
              <w:t>FINI_T88Z8FMH_9988_EIPO_Application_List.xlsx.idx</w:t>
            </w:r>
          </w:p>
        </w:tc>
      </w:tr>
    </w:tbl>
    <w:p w14:paraId="4F4E52F4" w14:textId="3C7D1FC4" w:rsidR="0027426F" w:rsidRPr="000961F5" w:rsidRDefault="00DE0F44" w:rsidP="00F817C1">
      <w:pPr>
        <w:ind w:left="0"/>
        <w:rPr>
          <w:b/>
          <w:u w:val="single"/>
          <w:lang w:eastAsia="x-none"/>
        </w:rPr>
      </w:pPr>
      <w:r w:rsidRPr="000961F5">
        <w:rPr>
          <w:b/>
          <w:u w:val="single"/>
          <w:lang w:eastAsia="x-none"/>
        </w:rPr>
        <w:t>Meta Data File (.IDX)</w:t>
      </w:r>
    </w:p>
    <w:p w14:paraId="13735A84" w14:textId="14EA4CBA" w:rsidR="00D849BC" w:rsidRPr="000961F5" w:rsidRDefault="00D849BC" w:rsidP="00F817C1">
      <w:pPr>
        <w:ind w:left="0"/>
        <w:rPr>
          <w:lang w:eastAsia="x-none"/>
        </w:rPr>
      </w:pPr>
    </w:p>
    <w:p w14:paraId="7B8E4107" w14:textId="10F26857" w:rsidR="009836DF" w:rsidRPr="000961F5" w:rsidRDefault="009836DF" w:rsidP="00F817C1">
      <w:pPr>
        <w:ind w:left="0"/>
        <w:rPr>
          <w:b/>
          <w:lang w:eastAsia="x-none"/>
        </w:rPr>
      </w:pPr>
      <w:r w:rsidRPr="000961F5">
        <w:rPr>
          <w:b/>
          <w:lang w:eastAsia="x-none"/>
        </w:rPr>
        <w:t>Detailed records:</w:t>
      </w:r>
    </w:p>
    <w:tbl>
      <w:tblPr>
        <w:tblStyle w:val="TableGrid"/>
        <w:tblW w:w="10485" w:type="dxa"/>
        <w:tblLook w:val="04A0" w:firstRow="1" w:lastRow="0" w:firstColumn="1" w:lastColumn="0" w:noHBand="0" w:noVBand="1"/>
      </w:tblPr>
      <w:tblGrid>
        <w:gridCol w:w="2405"/>
        <w:gridCol w:w="3686"/>
        <w:gridCol w:w="4394"/>
      </w:tblGrid>
      <w:tr w:rsidR="00B9445A" w:rsidRPr="000961F5" w14:paraId="3F425977" w14:textId="77777777" w:rsidTr="00DE571D">
        <w:tc>
          <w:tcPr>
            <w:tcW w:w="2405" w:type="dxa"/>
            <w:shd w:val="clear" w:color="auto" w:fill="13426B"/>
          </w:tcPr>
          <w:p w14:paraId="1068F4B7" w14:textId="08CDCB52" w:rsidR="00B9445A" w:rsidRPr="000961F5" w:rsidRDefault="00B9445A" w:rsidP="008C2824">
            <w:pPr>
              <w:spacing w:after="39"/>
              <w:ind w:left="0"/>
              <w:jc w:val="left"/>
              <w:rPr>
                <w:b/>
                <w:lang w:eastAsia="x-none"/>
              </w:rPr>
            </w:pPr>
            <w:r w:rsidRPr="000961F5">
              <w:rPr>
                <w:b/>
                <w:lang w:eastAsia="x-none"/>
              </w:rPr>
              <w:t>Field Name</w:t>
            </w:r>
          </w:p>
        </w:tc>
        <w:tc>
          <w:tcPr>
            <w:tcW w:w="3686" w:type="dxa"/>
            <w:shd w:val="clear" w:color="auto" w:fill="13426B"/>
          </w:tcPr>
          <w:p w14:paraId="2580D6FD" w14:textId="77777777" w:rsidR="00B9445A" w:rsidRPr="000961F5" w:rsidRDefault="00B9445A" w:rsidP="008C2824">
            <w:pPr>
              <w:spacing w:after="39"/>
              <w:ind w:left="0"/>
              <w:jc w:val="left"/>
              <w:rPr>
                <w:b/>
                <w:lang w:eastAsia="x-none"/>
              </w:rPr>
            </w:pPr>
            <w:r w:rsidRPr="000961F5">
              <w:rPr>
                <w:b/>
                <w:lang w:eastAsia="x-none"/>
              </w:rPr>
              <w:t>Field Format</w:t>
            </w:r>
          </w:p>
        </w:tc>
        <w:tc>
          <w:tcPr>
            <w:tcW w:w="4394" w:type="dxa"/>
            <w:shd w:val="clear" w:color="auto" w:fill="13426B"/>
          </w:tcPr>
          <w:p w14:paraId="5AC47ED3" w14:textId="77777777" w:rsidR="00B9445A" w:rsidRPr="000961F5" w:rsidRDefault="00B9445A" w:rsidP="008C2824">
            <w:pPr>
              <w:spacing w:after="39"/>
              <w:ind w:left="0"/>
              <w:jc w:val="left"/>
              <w:rPr>
                <w:b/>
                <w:lang w:eastAsia="x-none"/>
              </w:rPr>
            </w:pPr>
            <w:r w:rsidRPr="000961F5">
              <w:rPr>
                <w:b/>
                <w:lang w:eastAsia="x-none"/>
              </w:rPr>
              <w:t>Description</w:t>
            </w:r>
          </w:p>
        </w:tc>
      </w:tr>
      <w:tr w:rsidR="00B9445A" w:rsidRPr="000961F5" w14:paraId="1D7FC247" w14:textId="77777777" w:rsidTr="00DE571D">
        <w:tc>
          <w:tcPr>
            <w:tcW w:w="2405" w:type="dxa"/>
            <w:vAlign w:val="center"/>
          </w:tcPr>
          <w:p w14:paraId="6F6F0AE3" w14:textId="2AA71DF6" w:rsidR="00B9445A" w:rsidRPr="000961F5" w:rsidRDefault="00B9445A" w:rsidP="00B9445A">
            <w:pPr>
              <w:spacing w:after="39"/>
              <w:ind w:left="0"/>
              <w:jc w:val="left"/>
              <w:rPr>
                <w:lang w:eastAsia="x-none"/>
              </w:rPr>
            </w:pPr>
            <w:r w:rsidRPr="000961F5">
              <w:rPr>
                <w:kern w:val="24"/>
              </w:rPr>
              <w:t>ess_doc_file_name</w:t>
            </w:r>
          </w:p>
        </w:tc>
        <w:tc>
          <w:tcPr>
            <w:tcW w:w="3686" w:type="dxa"/>
            <w:vAlign w:val="center"/>
          </w:tcPr>
          <w:p w14:paraId="12018C72" w14:textId="41DA666E" w:rsidR="00B9445A" w:rsidRPr="000961F5" w:rsidRDefault="00B9445A" w:rsidP="00B9445A">
            <w:pPr>
              <w:spacing w:after="39"/>
              <w:ind w:left="0"/>
              <w:jc w:val="left"/>
              <w:rPr>
                <w:lang w:eastAsia="x-none"/>
              </w:rPr>
            </w:pPr>
            <w:r w:rsidRPr="000961F5">
              <w:rPr>
                <w:kern w:val="24"/>
                <w:lang w:val="en-US"/>
              </w:rPr>
              <w:t>Document name, including extension</w:t>
            </w:r>
          </w:p>
        </w:tc>
        <w:tc>
          <w:tcPr>
            <w:tcW w:w="4394" w:type="dxa"/>
            <w:vAlign w:val="center"/>
          </w:tcPr>
          <w:p w14:paraId="6075AD21" w14:textId="701956F8" w:rsidR="00B9445A" w:rsidRPr="000961F5" w:rsidRDefault="00DE571D" w:rsidP="00B9445A">
            <w:pPr>
              <w:spacing w:after="39"/>
              <w:ind w:left="0"/>
              <w:jc w:val="left"/>
              <w:rPr>
                <w:lang w:eastAsia="x-none"/>
              </w:rPr>
            </w:pPr>
            <w:r w:rsidRPr="000961F5">
              <w:rPr>
                <w:b/>
                <w:lang w:eastAsia="x-none"/>
              </w:rPr>
              <w:t>FINI_T88Z8FMH_9988_EIPO_Application_List.xlsx</w:t>
            </w:r>
          </w:p>
        </w:tc>
      </w:tr>
      <w:tr w:rsidR="00B9445A" w:rsidRPr="000961F5" w14:paraId="2245CBCB" w14:textId="77777777" w:rsidTr="00DE571D">
        <w:tc>
          <w:tcPr>
            <w:tcW w:w="2405" w:type="dxa"/>
            <w:vAlign w:val="center"/>
          </w:tcPr>
          <w:p w14:paraId="494CD7DD" w14:textId="4D9FA6E6" w:rsidR="00B9445A" w:rsidRPr="000961F5" w:rsidRDefault="00B9445A" w:rsidP="00B9445A">
            <w:pPr>
              <w:spacing w:after="39"/>
              <w:ind w:left="0"/>
              <w:jc w:val="left"/>
              <w:rPr>
                <w:lang w:eastAsia="x-none"/>
              </w:rPr>
            </w:pPr>
            <w:r w:rsidRPr="000961F5">
              <w:rPr>
                <w:kern w:val="24"/>
              </w:rPr>
              <w:t>ess_submission_number</w:t>
            </w:r>
          </w:p>
        </w:tc>
        <w:tc>
          <w:tcPr>
            <w:tcW w:w="3686" w:type="dxa"/>
            <w:vAlign w:val="center"/>
          </w:tcPr>
          <w:p w14:paraId="24020A5C" w14:textId="41640BAD" w:rsidR="00B9445A" w:rsidRPr="000961F5" w:rsidRDefault="00B9445A" w:rsidP="00B9445A">
            <w:pPr>
              <w:spacing w:after="39"/>
              <w:ind w:left="0"/>
              <w:jc w:val="left"/>
              <w:rPr>
                <w:lang w:eastAsia="x-none"/>
              </w:rPr>
            </w:pPr>
            <w:r w:rsidRPr="000961F5">
              <w:rPr>
                <w:kern w:val="24"/>
                <w:lang w:val="en-US"/>
              </w:rPr>
              <w:t xml:space="preserve">Globally unique ess submission number, with </w:t>
            </w:r>
            <w:r w:rsidRPr="000961F5">
              <w:rPr>
                <w:rFonts w:eastAsiaTheme="minorEastAsia"/>
                <w:kern w:val="24"/>
              </w:rPr>
              <w:t>60000000 to 70000000 reserved for FINI</w:t>
            </w:r>
          </w:p>
        </w:tc>
        <w:tc>
          <w:tcPr>
            <w:tcW w:w="4394" w:type="dxa"/>
            <w:vAlign w:val="center"/>
          </w:tcPr>
          <w:p w14:paraId="7D54336D" w14:textId="3033C880" w:rsidR="00B9445A" w:rsidRPr="000961F5" w:rsidRDefault="00B9445A" w:rsidP="00B9445A">
            <w:pPr>
              <w:spacing w:after="39"/>
              <w:ind w:left="0"/>
              <w:jc w:val="left"/>
              <w:rPr>
                <w:lang w:eastAsia="x-none"/>
              </w:rPr>
            </w:pPr>
            <w:r w:rsidRPr="000961F5">
              <w:rPr>
                <w:kern w:val="24"/>
              </w:rPr>
              <w:t>60000001</w:t>
            </w:r>
          </w:p>
        </w:tc>
      </w:tr>
      <w:tr w:rsidR="00B9445A" w:rsidRPr="000961F5" w14:paraId="53D89707" w14:textId="77777777" w:rsidTr="00A811C3">
        <w:tc>
          <w:tcPr>
            <w:tcW w:w="2405" w:type="dxa"/>
            <w:shd w:val="clear" w:color="auto" w:fill="FCFCFC"/>
            <w:vAlign w:val="center"/>
          </w:tcPr>
          <w:p w14:paraId="6AA7F380" w14:textId="6EE05BEF" w:rsidR="00B9445A" w:rsidRPr="000961F5" w:rsidRDefault="00B9445A" w:rsidP="00B9445A">
            <w:pPr>
              <w:spacing w:after="39"/>
              <w:ind w:left="0"/>
              <w:jc w:val="left"/>
              <w:rPr>
                <w:lang w:eastAsia="x-none"/>
              </w:rPr>
            </w:pPr>
            <w:r w:rsidRPr="000961F5">
              <w:rPr>
                <w:kern w:val="24"/>
              </w:rPr>
              <w:t>ess_doc_object_id</w:t>
            </w:r>
          </w:p>
        </w:tc>
        <w:tc>
          <w:tcPr>
            <w:tcW w:w="3686" w:type="dxa"/>
            <w:shd w:val="clear" w:color="auto" w:fill="FCFCFC"/>
            <w:vAlign w:val="center"/>
          </w:tcPr>
          <w:p w14:paraId="48355DA6" w14:textId="13EDF8A1" w:rsidR="00B9445A" w:rsidRPr="000961F5" w:rsidRDefault="00B9445A" w:rsidP="00B9445A">
            <w:pPr>
              <w:spacing w:after="39"/>
              <w:ind w:left="0"/>
              <w:jc w:val="left"/>
              <w:rPr>
                <w:lang w:eastAsia="x-none"/>
              </w:rPr>
            </w:pPr>
            <w:r w:rsidRPr="000961F5">
              <w:rPr>
                <w:kern w:val="24"/>
                <w:lang w:val="en-US"/>
              </w:rPr>
              <w:t>Not used</w:t>
            </w:r>
          </w:p>
        </w:tc>
        <w:tc>
          <w:tcPr>
            <w:tcW w:w="4394" w:type="dxa"/>
            <w:shd w:val="clear" w:color="auto" w:fill="FCFCFC"/>
            <w:vAlign w:val="center"/>
          </w:tcPr>
          <w:p w14:paraId="0EB5144D" w14:textId="1B1E278F" w:rsidR="00B9445A" w:rsidRPr="000961F5" w:rsidRDefault="00B9445A" w:rsidP="00B9445A">
            <w:pPr>
              <w:spacing w:after="39"/>
              <w:ind w:left="0"/>
              <w:jc w:val="left"/>
              <w:rPr>
                <w:lang w:eastAsia="x-none"/>
              </w:rPr>
            </w:pPr>
            <w:r w:rsidRPr="000961F5">
              <w:rPr>
                <w:kern w:val="24"/>
                <w:lang w:val="en-US"/>
              </w:rPr>
              <w:t>[blank]</w:t>
            </w:r>
          </w:p>
        </w:tc>
      </w:tr>
      <w:tr w:rsidR="00B9445A" w:rsidRPr="000961F5" w14:paraId="54FD8CDB" w14:textId="77777777" w:rsidTr="00DE571D">
        <w:tc>
          <w:tcPr>
            <w:tcW w:w="2405" w:type="dxa"/>
            <w:vAlign w:val="center"/>
          </w:tcPr>
          <w:p w14:paraId="3726C534" w14:textId="0B42C221" w:rsidR="00B9445A" w:rsidRPr="000961F5" w:rsidRDefault="00B9445A" w:rsidP="00B9445A">
            <w:pPr>
              <w:spacing w:after="39"/>
              <w:ind w:left="0"/>
              <w:jc w:val="left"/>
              <w:rPr>
                <w:lang w:eastAsia="x-none"/>
              </w:rPr>
            </w:pPr>
            <w:r w:rsidRPr="000961F5">
              <w:rPr>
                <w:kern w:val="24"/>
                <w:lang w:val="en-HK"/>
              </w:rPr>
              <w:lastRenderedPageBreak/>
              <w:t>ess_doc_type</w:t>
            </w:r>
          </w:p>
        </w:tc>
        <w:tc>
          <w:tcPr>
            <w:tcW w:w="3686" w:type="dxa"/>
            <w:vAlign w:val="center"/>
          </w:tcPr>
          <w:p w14:paraId="656837AD" w14:textId="178D47A5" w:rsidR="00B9445A" w:rsidRPr="000961F5" w:rsidRDefault="00B9445A" w:rsidP="00B9445A">
            <w:pPr>
              <w:spacing w:after="39"/>
              <w:ind w:left="0"/>
              <w:jc w:val="left"/>
              <w:rPr>
                <w:lang w:eastAsia="x-none"/>
              </w:rPr>
            </w:pPr>
            <w:r w:rsidRPr="000961F5">
              <w:rPr>
                <w:kern w:val="24"/>
                <w:lang w:val="en-US"/>
              </w:rPr>
              <w:t xml:space="preserve">Document type as seen in ECM folder. Propose new tag called </w:t>
            </w:r>
            <w:r w:rsidRPr="000961F5">
              <w:rPr>
                <w:b/>
                <w:bCs/>
                <w:kern w:val="24"/>
                <w:lang w:val="en-US"/>
              </w:rPr>
              <w:t>“IPO closing documents (FINI)”</w:t>
            </w:r>
          </w:p>
        </w:tc>
        <w:tc>
          <w:tcPr>
            <w:tcW w:w="4394" w:type="dxa"/>
            <w:vAlign w:val="center"/>
          </w:tcPr>
          <w:p w14:paraId="6A2CD53E" w14:textId="0ED48D70" w:rsidR="00B9445A" w:rsidRPr="000961F5" w:rsidRDefault="00B9445A" w:rsidP="00B9445A">
            <w:pPr>
              <w:spacing w:after="39"/>
              <w:ind w:left="0"/>
              <w:jc w:val="left"/>
              <w:rPr>
                <w:lang w:eastAsia="x-none"/>
              </w:rPr>
            </w:pPr>
            <w:r w:rsidRPr="000961F5">
              <w:rPr>
                <w:kern w:val="24"/>
                <w:lang w:val="en-HK"/>
              </w:rPr>
              <w:t>IPO closing documents (FINI)</w:t>
            </w:r>
          </w:p>
        </w:tc>
      </w:tr>
      <w:tr w:rsidR="00B9445A" w:rsidRPr="000961F5" w14:paraId="2CEABB86" w14:textId="77777777" w:rsidTr="00A811C3">
        <w:tc>
          <w:tcPr>
            <w:tcW w:w="2405" w:type="dxa"/>
            <w:shd w:val="clear" w:color="auto" w:fill="FCFCFC"/>
            <w:vAlign w:val="center"/>
          </w:tcPr>
          <w:p w14:paraId="1E118587" w14:textId="10F47FB9" w:rsidR="00B9445A" w:rsidRPr="000961F5" w:rsidRDefault="00B9445A" w:rsidP="00B9445A">
            <w:pPr>
              <w:spacing w:after="39"/>
              <w:ind w:left="0"/>
              <w:jc w:val="left"/>
              <w:rPr>
                <w:lang w:eastAsia="x-none"/>
              </w:rPr>
            </w:pPr>
            <w:r w:rsidRPr="000961F5">
              <w:rPr>
                <w:kern w:val="24"/>
              </w:rPr>
              <w:t>ess_remarks</w:t>
            </w:r>
          </w:p>
        </w:tc>
        <w:tc>
          <w:tcPr>
            <w:tcW w:w="3686" w:type="dxa"/>
            <w:shd w:val="clear" w:color="auto" w:fill="FCFCFC"/>
            <w:vAlign w:val="center"/>
          </w:tcPr>
          <w:p w14:paraId="213C48F6" w14:textId="327EC587" w:rsidR="00B9445A" w:rsidRPr="000961F5" w:rsidRDefault="00B9445A" w:rsidP="00B9445A">
            <w:pPr>
              <w:spacing w:after="39"/>
              <w:ind w:left="0"/>
              <w:jc w:val="left"/>
              <w:rPr>
                <w:lang w:eastAsia="x-none"/>
              </w:rPr>
            </w:pPr>
            <w:r w:rsidRPr="000961F5">
              <w:rPr>
                <w:rFonts w:eastAsiaTheme="minorEastAsia"/>
                <w:kern w:val="24"/>
                <w:lang w:val="en-US"/>
              </w:rPr>
              <w:t>Not used</w:t>
            </w:r>
          </w:p>
        </w:tc>
        <w:tc>
          <w:tcPr>
            <w:tcW w:w="4394" w:type="dxa"/>
            <w:shd w:val="clear" w:color="auto" w:fill="FCFCFC"/>
            <w:vAlign w:val="center"/>
          </w:tcPr>
          <w:p w14:paraId="20C7D2B2" w14:textId="68975714" w:rsidR="00B9445A" w:rsidRPr="000961F5" w:rsidRDefault="00B9445A" w:rsidP="00B9445A">
            <w:pPr>
              <w:spacing w:after="39"/>
              <w:ind w:left="0"/>
              <w:jc w:val="left"/>
              <w:rPr>
                <w:lang w:eastAsia="x-none"/>
              </w:rPr>
            </w:pPr>
            <w:r w:rsidRPr="000961F5">
              <w:rPr>
                <w:kern w:val="24"/>
                <w:lang w:val="en-US"/>
              </w:rPr>
              <w:t>[blank]</w:t>
            </w:r>
          </w:p>
        </w:tc>
      </w:tr>
      <w:tr w:rsidR="00B9445A" w:rsidRPr="000961F5" w14:paraId="6EA0DFB1" w14:textId="77777777" w:rsidTr="00A811C3">
        <w:tc>
          <w:tcPr>
            <w:tcW w:w="2405" w:type="dxa"/>
            <w:shd w:val="clear" w:color="auto" w:fill="FCFCFC"/>
            <w:vAlign w:val="center"/>
          </w:tcPr>
          <w:p w14:paraId="4428DABF" w14:textId="6084FAD3" w:rsidR="00B9445A" w:rsidRPr="000961F5" w:rsidRDefault="00B9445A" w:rsidP="00B9445A">
            <w:pPr>
              <w:spacing w:after="39"/>
              <w:ind w:left="0"/>
              <w:jc w:val="left"/>
              <w:rPr>
                <w:lang w:eastAsia="x-none"/>
              </w:rPr>
            </w:pPr>
            <w:r w:rsidRPr="000961F5">
              <w:rPr>
                <w:kern w:val="24"/>
              </w:rPr>
              <w:t>ess_submission_system_id</w:t>
            </w:r>
          </w:p>
        </w:tc>
        <w:tc>
          <w:tcPr>
            <w:tcW w:w="3686" w:type="dxa"/>
            <w:shd w:val="clear" w:color="auto" w:fill="FCFCFC"/>
            <w:vAlign w:val="center"/>
          </w:tcPr>
          <w:p w14:paraId="6E5CADC5" w14:textId="2FA90FA9" w:rsidR="00B9445A" w:rsidRPr="000961F5" w:rsidRDefault="00B9445A" w:rsidP="00B9445A">
            <w:pPr>
              <w:spacing w:after="39"/>
              <w:ind w:left="0"/>
              <w:jc w:val="left"/>
              <w:rPr>
                <w:lang w:eastAsia="x-none"/>
              </w:rPr>
            </w:pPr>
            <w:r w:rsidRPr="000961F5">
              <w:rPr>
                <w:rFonts w:eastAsiaTheme="minorEastAsia"/>
                <w:kern w:val="24"/>
                <w:lang w:val="en-US"/>
              </w:rPr>
              <w:t>Not used</w:t>
            </w:r>
          </w:p>
        </w:tc>
        <w:tc>
          <w:tcPr>
            <w:tcW w:w="4394" w:type="dxa"/>
            <w:shd w:val="clear" w:color="auto" w:fill="FCFCFC"/>
            <w:vAlign w:val="center"/>
          </w:tcPr>
          <w:p w14:paraId="74835D58" w14:textId="6E4ECFC0" w:rsidR="00B9445A" w:rsidRPr="000961F5" w:rsidRDefault="00B9445A" w:rsidP="00B9445A">
            <w:pPr>
              <w:spacing w:after="39"/>
              <w:ind w:left="0"/>
              <w:jc w:val="left"/>
              <w:rPr>
                <w:lang w:eastAsia="x-none"/>
              </w:rPr>
            </w:pPr>
            <w:r w:rsidRPr="000961F5">
              <w:rPr>
                <w:rFonts w:eastAsiaTheme="minorEastAsia"/>
                <w:kern w:val="24"/>
                <w:lang w:val="en-US"/>
              </w:rPr>
              <w:t>[blank]</w:t>
            </w:r>
          </w:p>
        </w:tc>
      </w:tr>
      <w:tr w:rsidR="00B9445A" w:rsidRPr="000961F5" w14:paraId="50F45B7E" w14:textId="77777777" w:rsidTr="00A811C3">
        <w:tc>
          <w:tcPr>
            <w:tcW w:w="2405" w:type="dxa"/>
            <w:shd w:val="clear" w:color="auto" w:fill="FCFCFC"/>
            <w:vAlign w:val="center"/>
          </w:tcPr>
          <w:p w14:paraId="53548914" w14:textId="0809780A" w:rsidR="00B9445A" w:rsidRPr="000961F5" w:rsidRDefault="00B9445A" w:rsidP="00B9445A">
            <w:pPr>
              <w:spacing w:after="39"/>
              <w:ind w:left="0"/>
              <w:jc w:val="left"/>
              <w:rPr>
                <w:lang w:eastAsia="x-none"/>
              </w:rPr>
            </w:pPr>
            <w:r w:rsidRPr="000961F5">
              <w:rPr>
                <w:kern w:val="24"/>
              </w:rPr>
              <w:t>ess_submit_company_sid</w:t>
            </w:r>
          </w:p>
        </w:tc>
        <w:tc>
          <w:tcPr>
            <w:tcW w:w="3686" w:type="dxa"/>
            <w:shd w:val="clear" w:color="auto" w:fill="FCFCFC"/>
            <w:vAlign w:val="center"/>
          </w:tcPr>
          <w:p w14:paraId="6D1BB93A" w14:textId="394F333C" w:rsidR="00B9445A" w:rsidRPr="000961F5" w:rsidRDefault="00B9445A" w:rsidP="00B9445A">
            <w:pPr>
              <w:spacing w:after="39"/>
              <w:ind w:left="0"/>
              <w:jc w:val="left"/>
              <w:rPr>
                <w:lang w:eastAsia="x-none"/>
              </w:rPr>
            </w:pPr>
            <w:r w:rsidRPr="000961F5">
              <w:rPr>
                <w:rFonts w:eastAsiaTheme="minorEastAsia"/>
                <w:kern w:val="24"/>
                <w:lang w:val="en-US"/>
              </w:rPr>
              <w:t>Not used</w:t>
            </w:r>
          </w:p>
        </w:tc>
        <w:tc>
          <w:tcPr>
            <w:tcW w:w="4394" w:type="dxa"/>
            <w:shd w:val="clear" w:color="auto" w:fill="FCFCFC"/>
            <w:vAlign w:val="center"/>
          </w:tcPr>
          <w:p w14:paraId="5B9DD4AA" w14:textId="7C208E8B" w:rsidR="00B9445A" w:rsidRPr="000961F5" w:rsidRDefault="00B9445A" w:rsidP="00B9445A">
            <w:pPr>
              <w:spacing w:after="39"/>
              <w:ind w:left="0"/>
              <w:jc w:val="left"/>
              <w:rPr>
                <w:lang w:eastAsia="x-none"/>
              </w:rPr>
            </w:pPr>
            <w:r w:rsidRPr="000961F5">
              <w:rPr>
                <w:rFonts w:eastAsiaTheme="minorEastAsia"/>
                <w:kern w:val="24"/>
                <w:lang w:val="en-US"/>
              </w:rPr>
              <w:t>[blank]</w:t>
            </w:r>
          </w:p>
        </w:tc>
      </w:tr>
      <w:tr w:rsidR="00B9445A" w:rsidRPr="000961F5" w14:paraId="746D3469" w14:textId="77777777" w:rsidTr="00A811C3">
        <w:tc>
          <w:tcPr>
            <w:tcW w:w="2405" w:type="dxa"/>
            <w:shd w:val="clear" w:color="auto" w:fill="FCFCFC"/>
            <w:vAlign w:val="center"/>
          </w:tcPr>
          <w:p w14:paraId="23B1214A" w14:textId="58F64E24" w:rsidR="00B9445A" w:rsidRPr="000961F5" w:rsidRDefault="00B9445A" w:rsidP="00B9445A">
            <w:pPr>
              <w:spacing w:after="39"/>
              <w:ind w:left="0"/>
              <w:jc w:val="left"/>
              <w:rPr>
                <w:lang w:eastAsia="x-none"/>
              </w:rPr>
            </w:pPr>
            <w:r w:rsidRPr="000961F5">
              <w:rPr>
                <w:kern w:val="24"/>
              </w:rPr>
              <w:t>ess_submitted_by_company</w:t>
            </w:r>
          </w:p>
        </w:tc>
        <w:tc>
          <w:tcPr>
            <w:tcW w:w="3686" w:type="dxa"/>
            <w:shd w:val="clear" w:color="auto" w:fill="FCFCFC"/>
            <w:vAlign w:val="center"/>
          </w:tcPr>
          <w:p w14:paraId="5D56D8F7" w14:textId="48791992" w:rsidR="00B9445A" w:rsidRPr="000961F5" w:rsidRDefault="00B9445A" w:rsidP="00B9445A">
            <w:pPr>
              <w:spacing w:after="39"/>
              <w:ind w:left="0"/>
              <w:jc w:val="left"/>
              <w:rPr>
                <w:lang w:eastAsia="x-none"/>
              </w:rPr>
            </w:pPr>
            <w:r w:rsidRPr="000961F5">
              <w:rPr>
                <w:rFonts w:eastAsiaTheme="minorEastAsia"/>
                <w:kern w:val="24"/>
                <w:lang w:val="en-US"/>
              </w:rPr>
              <w:t>Not used</w:t>
            </w:r>
          </w:p>
        </w:tc>
        <w:tc>
          <w:tcPr>
            <w:tcW w:w="4394" w:type="dxa"/>
            <w:shd w:val="clear" w:color="auto" w:fill="FCFCFC"/>
            <w:vAlign w:val="center"/>
          </w:tcPr>
          <w:p w14:paraId="67CE67B3" w14:textId="19226E83" w:rsidR="00B9445A" w:rsidRPr="000961F5" w:rsidRDefault="00B9445A" w:rsidP="00B9445A">
            <w:pPr>
              <w:spacing w:after="39"/>
              <w:ind w:left="0"/>
              <w:jc w:val="left"/>
              <w:rPr>
                <w:lang w:eastAsia="x-none"/>
              </w:rPr>
            </w:pPr>
            <w:r w:rsidRPr="000961F5">
              <w:rPr>
                <w:rFonts w:eastAsiaTheme="minorEastAsia"/>
                <w:kern w:val="24"/>
                <w:lang w:val="en-US"/>
              </w:rPr>
              <w:t>[blank]</w:t>
            </w:r>
          </w:p>
        </w:tc>
      </w:tr>
      <w:tr w:rsidR="00B9445A" w:rsidRPr="000961F5" w14:paraId="5A77A934" w14:textId="77777777" w:rsidTr="00A811C3">
        <w:tc>
          <w:tcPr>
            <w:tcW w:w="2405" w:type="dxa"/>
            <w:shd w:val="clear" w:color="auto" w:fill="FCFCFC"/>
            <w:vAlign w:val="center"/>
          </w:tcPr>
          <w:p w14:paraId="03ACAF9C" w14:textId="01DD12AF" w:rsidR="00B9445A" w:rsidRPr="000961F5" w:rsidRDefault="00B9445A" w:rsidP="00B9445A">
            <w:pPr>
              <w:spacing w:after="39"/>
              <w:ind w:left="0"/>
              <w:jc w:val="left"/>
              <w:rPr>
                <w:lang w:eastAsia="x-none"/>
              </w:rPr>
            </w:pPr>
            <w:r w:rsidRPr="000961F5">
              <w:rPr>
                <w:kern w:val="24"/>
              </w:rPr>
              <w:t>ess_submit_company_sid</w:t>
            </w:r>
          </w:p>
        </w:tc>
        <w:tc>
          <w:tcPr>
            <w:tcW w:w="3686" w:type="dxa"/>
            <w:shd w:val="clear" w:color="auto" w:fill="FCFCFC"/>
            <w:vAlign w:val="center"/>
          </w:tcPr>
          <w:p w14:paraId="12D99B2A" w14:textId="70F76DDB" w:rsidR="00B9445A" w:rsidRPr="000961F5" w:rsidRDefault="00B9445A" w:rsidP="00B9445A">
            <w:pPr>
              <w:spacing w:after="39"/>
              <w:ind w:left="0"/>
              <w:jc w:val="left"/>
              <w:rPr>
                <w:lang w:eastAsia="x-none"/>
              </w:rPr>
            </w:pPr>
            <w:r w:rsidRPr="000961F5">
              <w:rPr>
                <w:rFonts w:eastAsiaTheme="minorEastAsia"/>
                <w:kern w:val="24"/>
                <w:lang w:val="en-US"/>
              </w:rPr>
              <w:t>Not used</w:t>
            </w:r>
          </w:p>
        </w:tc>
        <w:tc>
          <w:tcPr>
            <w:tcW w:w="4394" w:type="dxa"/>
            <w:shd w:val="clear" w:color="auto" w:fill="FCFCFC"/>
            <w:vAlign w:val="center"/>
          </w:tcPr>
          <w:p w14:paraId="4122432B" w14:textId="207D4C19" w:rsidR="00B9445A" w:rsidRPr="000961F5" w:rsidRDefault="00B9445A" w:rsidP="00B9445A">
            <w:pPr>
              <w:spacing w:after="39"/>
              <w:ind w:left="0"/>
              <w:jc w:val="left"/>
              <w:rPr>
                <w:lang w:eastAsia="x-none"/>
              </w:rPr>
            </w:pPr>
            <w:r w:rsidRPr="000961F5">
              <w:rPr>
                <w:rFonts w:eastAsiaTheme="minorEastAsia"/>
                <w:kern w:val="24"/>
                <w:lang w:val="en-US"/>
              </w:rPr>
              <w:t>[blank]</w:t>
            </w:r>
          </w:p>
        </w:tc>
      </w:tr>
      <w:tr w:rsidR="00B9445A" w:rsidRPr="000961F5" w14:paraId="2AEDAE13" w14:textId="77777777" w:rsidTr="00DE571D">
        <w:tc>
          <w:tcPr>
            <w:tcW w:w="2405" w:type="dxa"/>
            <w:vAlign w:val="center"/>
          </w:tcPr>
          <w:p w14:paraId="3C97BAB7" w14:textId="4C3ECE4D" w:rsidR="00B9445A" w:rsidRPr="000961F5" w:rsidRDefault="00B9445A" w:rsidP="00B9445A">
            <w:pPr>
              <w:spacing w:after="39"/>
              <w:ind w:left="0"/>
              <w:jc w:val="left"/>
              <w:rPr>
                <w:lang w:eastAsia="x-none"/>
              </w:rPr>
            </w:pPr>
            <w:r w:rsidRPr="000961F5">
              <w:rPr>
                <w:kern w:val="24"/>
              </w:rPr>
              <w:t>target_company_code</w:t>
            </w:r>
          </w:p>
        </w:tc>
        <w:tc>
          <w:tcPr>
            <w:tcW w:w="3686" w:type="dxa"/>
            <w:vAlign w:val="center"/>
          </w:tcPr>
          <w:p w14:paraId="5D767170" w14:textId="77777777" w:rsidR="00B9445A" w:rsidRPr="000961F5" w:rsidRDefault="00B9445A" w:rsidP="00B9445A">
            <w:pPr>
              <w:pStyle w:val="NormalWeb"/>
              <w:spacing w:before="0" w:beforeAutospacing="0" w:after="0" w:afterAutospacing="0"/>
              <w:rPr>
                <w:sz w:val="16"/>
                <w:szCs w:val="16"/>
              </w:rPr>
            </w:pPr>
            <w:r w:rsidRPr="000961F5">
              <w:rPr>
                <w:b/>
                <w:bCs/>
                <w:kern w:val="24"/>
                <w:sz w:val="16"/>
                <w:szCs w:val="16"/>
                <w:lang w:val="en-US"/>
              </w:rPr>
              <w:t>Tag + stock code</w:t>
            </w:r>
          </w:p>
          <w:p w14:paraId="222B85FF" w14:textId="77777777" w:rsidR="003639D1" w:rsidRPr="000961F5" w:rsidRDefault="003639D1" w:rsidP="00B9445A">
            <w:pPr>
              <w:pStyle w:val="NormalWeb"/>
              <w:spacing w:before="0" w:beforeAutospacing="0" w:after="0" w:afterAutospacing="0"/>
              <w:rPr>
                <w:b/>
                <w:bCs/>
                <w:kern w:val="24"/>
                <w:sz w:val="16"/>
                <w:szCs w:val="16"/>
                <w:lang w:val="en-US"/>
              </w:rPr>
            </w:pPr>
          </w:p>
          <w:p w14:paraId="653A6332" w14:textId="77777777" w:rsidR="003639D1" w:rsidRPr="000961F5" w:rsidRDefault="00B9445A" w:rsidP="00B9445A">
            <w:pPr>
              <w:pStyle w:val="NormalWeb"/>
              <w:spacing w:before="0" w:beforeAutospacing="0" w:after="0" w:afterAutospacing="0"/>
              <w:rPr>
                <w:b/>
                <w:bCs/>
                <w:kern w:val="24"/>
                <w:sz w:val="16"/>
                <w:szCs w:val="16"/>
                <w:u w:val="single"/>
                <w:lang w:val="en-US"/>
              </w:rPr>
            </w:pPr>
            <w:r w:rsidRPr="000961F5">
              <w:rPr>
                <w:b/>
                <w:bCs/>
                <w:kern w:val="24"/>
                <w:sz w:val="16"/>
                <w:szCs w:val="16"/>
                <w:u w:val="single"/>
                <w:lang w:val="en-US"/>
              </w:rPr>
              <w:t>Tag:</w:t>
            </w:r>
          </w:p>
          <w:p w14:paraId="51D52D25" w14:textId="7A0AF238" w:rsidR="00E95046" w:rsidRPr="000961F5" w:rsidRDefault="00E95046" w:rsidP="00B9445A">
            <w:pPr>
              <w:pStyle w:val="NormalWeb"/>
              <w:spacing w:before="0" w:beforeAutospacing="0" w:after="0" w:afterAutospacing="0"/>
              <w:rPr>
                <w:kern w:val="24"/>
                <w:sz w:val="16"/>
                <w:szCs w:val="16"/>
                <w:lang w:val="en-US"/>
              </w:rPr>
            </w:pPr>
            <w:r w:rsidRPr="000961F5">
              <w:rPr>
                <w:kern w:val="24"/>
                <w:sz w:val="16"/>
                <w:szCs w:val="16"/>
                <w:lang w:val="en-US"/>
              </w:rPr>
              <w:t xml:space="preserve">If </w:t>
            </w:r>
            <w:r w:rsidR="007117E2" w:rsidRPr="000961F5">
              <w:rPr>
                <w:kern w:val="24"/>
                <w:sz w:val="16"/>
                <w:szCs w:val="16"/>
                <w:lang w:val="en-US"/>
              </w:rPr>
              <w:t>IPO Initiation Field #16 = Main Board</w:t>
            </w:r>
            <w:r w:rsidR="00861C4C" w:rsidRPr="000961F5">
              <w:rPr>
                <w:kern w:val="24"/>
                <w:sz w:val="16"/>
                <w:szCs w:val="16"/>
                <w:lang w:val="en-US"/>
              </w:rPr>
              <w:t xml:space="preserve"> or Main board (only transfer from GEM)</w:t>
            </w:r>
            <w:r w:rsidR="007117E2" w:rsidRPr="000961F5">
              <w:rPr>
                <w:kern w:val="24"/>
                <w:sz w:val="16"/>
                <w:szCs w:val="16"/>
                <w:lang w:val="en-US"/>
              </w:rPr>
              <w:t xml:space="preserve">, </w:t>
            </w:r>
            <w:r w:rsidRPr="000961F5">
              <w:rPr>
                <w:kern w:val="24"/>
                <w:sz w:val="16"/>
                <w:szCs w:val="16"/>
                <w:lang w:val="en-US"/>
              </w:rPr>
              <w:t xml:space="preserve">then = </w:t>
            </w:r>
            <w:r w:rsidR="00BE1549" w:rsidRPr="000961F5">
              <w:rPr>
                <w:kern w:val="24"/>
                <w:sz w:val="16"/>
                <w:szCs w:val="16"/>
                <w:lang w:val="en-US"/>
              </w:rPr>
              <w:t>“</w:t>
            </w:r>
            <w:r w:rsidR="00B9445A" w:rsidRPr="000961F5">
              <w:rPr>
                <w:kern w:val="24"/>
                <w:sz w:val="16"/>
                <w:szCs w:val="16"/>
                <w:lang w:val="en-US"/>
              </w:rPr>
              <w:t>AM</w:t>
            </w:r>
            <w:r w:rsidR="00BE1549" w:rsidRPr="000961F5">
              <w:rPr>
                <w:kern w:val="24"/>
                <w:sz w:val="16"/>
                <w:szCs w:val="16"/>
                <w:lang w:val="en-US"/>
              </w:rPr>
              <w:t>”</w:t>
            </w:r>
          </w:p>
          <w:p w14:paraId="194D8666" w14:textId="7B27ADB2" w:rsidR="00E95046" w:rsidRPr="000961F5" w:rsidRDefault="00E95046" w:rsidP="00B9445A">
            <w:pPr>
              <w:pStyle w:val="NormalWeb"/>
              <w:spacing w:before="0" w:beforeAutospacing="0" w:after="0" w:afterAutospacing="0"/>
              <w:rPr>
                <w:kern w:val="24"/>
                <w:sz w:val="16"/>
                <w:szCs w:val="16"/>
                <w:lang w:val="en-US"/>
              </w:rPr>
            </w:pPr>
            <w:r w:rsidRPr="000961F5">
              <w:rPr>
                <w:kern w:val="24"/>
                <w:sz w:val="16"/>
                <w:szCs w:val="16"/>
                <w:lang w:val="en-US"/>
              </w:rPr>
              <w:t xml:space="preserve">If IPO Initiation Field #16 = GEM, then = </w:t>
            </w:r>
            <w:r w:rsidR="00BE1549" w:rsidRPr="000961F5">
              <w:rPr>
                <w:kern w:val="24"/>
                <w:sz w:val="16"/>
                <w:szCs w:val="16"/>
                <w:lang w:val="en-US"/>
              </w:rPr>
              <w:t>“</w:t>
            </w:r>
            <w:r w:rsidRPr="000961F5">
              <w:rPr>
                <w:kern w:val="24"/>
                <w:sz w:val="16"/>
                <w:szCs w:val="16"/>
                <w:lang w:val="en-US"/>
              </w:rPr>
              <w:t>AG</w:t>
            </w:r>
            <w:r w:rsidR="00BE1549" w:rsidRPr="000961F5">
              <w:rPr>
                <w:kern w:val="24"/>
                <w:sz w:val="16"/>
                <w:szCs w:val="16"/>
                <w:lang w:val="en-US"/>
              </w:rPr>
              <w:t>”</w:t>
            </w:r>
          </w:p>
          <w:p w14:paraId="23E2DE9E" w14:textId="7FB8448E" w:rsidR="00B9445A" w:rsidRPr="000961F5" w:rsidRDefault="00B9445A" w:rsidP="00B9445A">
            <w:pPr>
              <w:spacing w:after="39"/>
              <w:ind w:left="0"/>
              <w:jc w:val="left"/>
              <w:rPr>
                <w:lang w:eastAsia="x-none"/>
              </w:rPr>
            </w:pPr>
            <w:r w:rsidRPr="000961F5">
              <w:rPr>
                <w:b/>
                <w:bCs/>
                <w:kern w:val="24"/>
                <w:lang w:val="en-US"/>
              </w:rPr>
              <w:t>Stock code:</w:t>
            </w:r>
            <w:r w:rsidRPr="000961F5">
              <w:rPr>
                <w:kern w:val="24"/>
                <w:lang w:val="en-US"/>
              </w:rPr>
              <w:t xml:space="preserve"> “00000” format</w:t>
            </w:r>
          </w:p>
        </w:tc>
        <w:tc>
          <w:tcPr>
            <w:tcW w:w="4394" w:type="dxa"/>
            <w:vAlign w:val="center"/>
          </w:tcPr>
          <w:p w14:paraId="51830899" w14:textId="4F640C75" w:rsidR="00B9445A" w:rsidRPr="000961F5" w:rsidRDefault="00B9445A" w:rsidP="00B9445A">
            <w:pPr>
              <w:spacing w:after="39"/>
              <w:ind w:left="0"/>
              <w:jc w:val="left"/>
              <w:rPr>
                <w:lang w:eastAsia="x-none"/>
              </w:rPr>
            </w:pPr>
            <w:r w:rsidRPr="000961F5">
              <w:rPr>
                <w:kern w:val="24"/>
              </w:rPr>
              <w:t>AM09988</w:t>
            </w:r>
          </w:p>
        </w:tc>
      </w:tr>
      <w:tr w:rsidR="00B9445A" w:rsidRPr="000961F5" w14:paraId="4B4C77C6" w14:textId="77777777" w:rsidTr="00DE571D">
        <w:tc>
          <w:tcPr>
            <w:tcW w:w="2405" w:type="dxa"/>
            <w:vAlign w:val="center"/>
          </w:tcPr>
          <w:p w14:paraId="74C5D5AE" w14:textId="4FC4E3CD" w:rsidR="00B9445A" w:rsidRPr="000961F5" w:rsidRDefault="00B9445A" w:rsidP="00B9445A">
            <w:pPr>
              <w:spacing w:after="39"/>
              <w:ind w:left="0"/>
              <w:jc w:val="left"/>
              <w:rPr>
                <w:lang w:eastAsia="x-none"/>
              </w:rPr>
            </w:pPr>
            <w:r w:rsidRPr="000961F5">
              <w:rPr>
                <w:kern w:val="24"/>
              </w:rPr>
              <w:t>target_company_name</w:t>
            </w:r>
          </w:p>
        </w:tc>
        <w:tc>
          <w:tcPr>
            <w:tcW w:w="3686" w:type="dxa"/>
            <w:vAlign w:val="center"/>
          </w:tcPr>
          <w:p w14:paraId="64A362BA" w14:textId="1BD0CD12" w:rsidR="00B9445A" w:rsidRPr="000961F5" w:rsidRDefault="00B9445A" w:rsidP="00B9445A">
            <w:pPr>
              <w:spacing w:after="39"/>
              <w:ind w:left="0"/>
              <w:jc w:val="left"/>
              <w:rPr>
                <w:lang w:eastAsia="x-none"/>
              </w:rPr>
            </w:pPr>
            <w:r w:rsidRPr="000961F5">
              <w:rPr>
                <w:b/>
                <w:bCs/>
                <w:kern w:val="24"/>
                <w:lang w:val="en-US"/>
              </w:rPr>
              <w:t>Company name (English full) from IPO initiation Field #2</w:t>
            </w:r>
          </w:p>
        </w:tc>
        <w:tc>
          <w:tcPr>
            <w:tcW w:w="4394" w:type="dxa"/>
            <w:vAlign w:val="center"/>
          </w:tcPr>
          <w:p w14:paraId="6B0F76C6" w14:textId="15AE0365" w:rsidR="00B9445A" w:rsidRPr="000961F5" w:rsidRDefault="00B9445A" w:rsidP="00B9445A">
            <w:pPr>
              <w:spacing w:after="39"/>
              <w:ind w:left="0"/>
              <w:jc w:val="left"/>
              <w:rPr>
                <w:lang w:eastAsia="x-none"/>
              </w:rPr>
            </w:pPr>
            <w:r w:rsidRPr="000961F5">
              <w:rPr>
                <w:rFonts w:eastAsiaTheme="minorEastAsia"/>
                <w:kern w:val="24"/>
                <w:lang w:val="en-US"/>
              </w:rPr>
              <w:t>Alibaba Group Holding Limited</w:t>
            </w:r>
          </w:p>
        </w:tc>
      </w:tr>
      <w:tr w:rsidR="00B9445A" w:rsidRPr="000961F5" w14:paraId="38839815" w14:textId="77777777" w:rsidTr="00A811C3">
        <w:tc>
          <w:tcPr>
            <w:tcW w:w="2405" w:type="dxa"/>
            <w:shd w:val="clear" w:color="auto" w:fill="FCFCFC"/>
            <w:vAlign w:val="center"/>
          </w:tcPr>
          <w:p w14:paraId="443685DE" w14:textId="06696E02" w:rsidR="00B9445A" w:rsidRPr="000961F5" w:rsidRDefault="00B9445A" w:rsidP="00B9445A">
            <w:pPr>
              <w:spacing w:after="39"/>
              <w:ind w:left="0"/>
              <w:jc w:val="left"/>
              <w:rPr>
                <w:lang w:eastAsia="x-none"/>
              </w:rPr>
            </w:pPr>
            <w:r w:rsidRPr="000961F5">
              <w:rPr>
                <w:kern w:val="24"/>
              </w:rPr>
              <w:t>target_company_id</w:t>
            </w:r>
          </w:p>
        </w:tc>
        <w:tc>
          <w:tcPr>
            <w:tcW w:w="3686" w:type="dxa"/>
            <w:shd w:val="clear" w:color="auto" w:fill="FCFCFC"/>
            <w:vAlign w:val="center"/>
          </w:tcPr>
          <w:p w14:paraId="7ABA7867" w14:textId="0C70E14A" w:rsidR="00B9445A" w:rsidRPr="000961F5" w:rsidRDefault="00B9445A" w:rsidP="00B9445A">
            <w:pPr>
              <w:spacing w:after="39"/>
              <w:ind w:left="0"/>
              <w:jc w:val="left"/>
              <w:rPr>
                <w:lang w:eastAsia="x-none"/>
              </w:rPr>
            </w:pPr>
            <w:r w:rsidRPr="000961F5">
              <w:rPr>
                <w:kern w:val="24"/>
                <w:lang w:val="en-US"/>
              </w:rPr>
              <w:t>Not used</w:t>
            </w:r>
          </w:p>
        </w:tc>
        <w:tc>
          <w:tcPr>
            <w:tcW w:w="4394" w:type="dxa"/>
            <w:shd w:val="clear" w:color="auto" w:fill="FCFCFC"/>
            <w:vAlign w:val="center"/>
          </w:tcPr>
          <w:p w14:paraId="5EA9F0B1" w14:textId="281D483F" w:rsidR="00B9445A" w:rsidRPr="000961F5" w:rsidRDefault="00B9445A" w:rsidP="00B9445A">
            <w:pPr>
              <w:spacing w:after="39"/>
              <w:ind w:left="0"/>
              <w:jc w:val="left"/>
              <w:rPr>
                <w:lang w:eastAsia="x-none"/>
              </w:rPr>
            </w:pPr>
            <w:r w:rsidRPr="000961F5">
              <w:rPr>
                <w:kern w:val="24"/>
              </w:rPr>
              <w:t>[blank]</w:t>
            </w:r>
          </w:p>
        </w:tc>
      </w:tr>
      <w:tr w:rsidR="00B9445A" w:rsidRPr="000961F5" w14:paraId="0980A8B7" w14:textId="77777777" w:rsidTr="00DE571D">
        <w:tc>
          <w:tcPr>
            <w:tcW w:w="2405" w:type="dxa"/>
            <w:vAlign w:val="center"/>
          </w:tcPr>
          <w:p w14:paraId="26ECF6AA" w14:textId="42FABC79" w:rsidR="00B9445A" w:rsidRPr="000961F5" w:rsidRDefault="00B9445A" w:rsidP="00B9445A">
            <w:pPr>
              <w:spacing w:after="39"/>
              <w:ind w:left="0"/>
              <w:jc w:val="left"/>
              <w:rPr>
                <w:lang w:eastAsia="x-none"/>
              </w:rPr>
            </w:pPr>
            <w:r w:rsidRPr="000961F5">
              <w:rPr>
                <w:kern w:val="24"/>
              </w:rPr>
              <w:t>ess_case_type</w:t>
            </w:r>
          </w:p>
        </w:tc>
        <w:tc>
          <w:tcPr>
            <w:tcW w:w="3686" w:type="dxa"/>
            <w:vAlign w:val="center"/>
          </w:tcPr>
          <w:p w14:paraId="19E526D0" w14:textId="77777777" w:rsidR="00B9445A" w:rsidRPr="000961F5" w:rsidRDefault="00B9445A" w:rsidP="00B9445A">
            <w:pPr>
              <w:pStyle w:val="NormalWeb"/>
              <w:spacing w:before="0" w:beforeAutospacing="0" w:after="0" w:afterAutospacing="0"/>
              <w:rPr>
                <w:sz w:val="16"/>
                <w:szCs w:val="16"/>
              </w:rPr>
            </w:pPr>
            <w:r w:rsidRPr="000961F5">
              <w:rPr>
                <w:kern w:val="24"/>
                <w:sz w:val="16"/>
                <w:szCs w:val="16"/>
                <w:lang w:val="en-US"/>
              </w:rPr>
              <w:t>1 = new, 2 = existing</w:t>
            </w:r>
          </w:p>
          <w:p w14:paraId="6BBFA84E" w14:textId="070EB4AF" w:rsidR="00B9445A" w:rsidRPr="000961F5" w:rsidRDefault="00B9445A" w:rsidP="00B9445A">
            <w:pPr>
              <w:spacing w:after="39"/>
              <w:ind w:left="0"/>
              <w:jc w:val="left"/>
              <w:rPr>
                <w:lang w:eastAsia="x-none"/>
              </w:rPr>
            </w:pPr>
            <w:r w:rsidRPr="000961F5">
              <w:rPr>
                <w:kern w:val="24"/>
                <w:lang w:val="en-US"/>
              </w:rPr>
              <w:t xml:space="preserve">Always </w:t>
            </w:r>
            <w:r w:rsidRPr="000961F5">
              <w:rPr>
                <w:b/>
                <w:bCs/>
                <w:kern w:val="24"/>
                <w:lang w:val="en-US"/>
              </w:rPr>
              <w:t>“2”</w:t>
            </w:r>
          </w:p>
        </w:tc>
        <w:tc>
          <w:tcPr>
            <w:tcW w:w="4394" w:type="dxa"/>
            <w:vAlign w:val="center"/>
          </w:tcPr>
          <w:p w14:paraId="32A89C4B" w14:textId="1588FA65" w:rsidR="00B9445A" w:rsidRPr="000961F5" w:rsidRDefault="00B9445A" w:rsidP="00B9445A">
            <w:pPr>
              <w:spacing w:after="39"/>
              <w:ind w:left="0"/>
              <w:jc w:val="left"/>
              <w:rPr>
                <w:lang w:eastAsia="x-none"/>
              </w:rPr>
            </w:pPr>
            <w:r w:rsidRPr="000961F5">
              <w:rPr>
                <w:kern w:val="24"/>
              </w:rPr>
              <w:t>2</w:t>
            </w:r>
          </w:p>
        </w:tc>
      </w:tr>
      <w:tr w:rsidR="00B9445A" w:rsidRPr="000961F5" w14:paraId="455D89E3" w14:textId="77777777" w:rsidTr="00DE571D">
        <w:tc>
          <w:tcPr>
            <w:tcW w:w="2405" w:type="dxa"/>
            <w:vAlign w:val="center"/>
          </w:tcPr>
          <w:p w14:paraId="202F5D72" w14:textId="661382AC" w:rsidR="00B9445A" w:rsidRPr="000961F5" w:rsidRDefault="00B9445A" w:rsidP="00B9445A">
            <w:pPr>
              <w:spacing w:after="39"/>
              <w:ind w:left="0"/>
              <w:jc w:val="left"/>
              <w:rPr>
                <w:lang w:eastAsia="x-none"/>
              </w:rPr>
            </w:pPr>
            <w:r w:rsidRPr="000961F5">
              <w:rPr>
                <w:kern w:val="24"/>
              </w:rPr>
              <w:t>ess_case_number</w:t>
            </w:r>
          </w:p>
        </w:tc>
        <w:tc>
          <w:tcPr>
            <w:tcW w:w="3686" w:type="dxa"/>
            <w:vAlign w:val="center"/>
          </w:tcPr>
          <w:p w14:paraId="5420ADFD" w14:textId="2C95E776" w:rsidR="00B9445A" w:rsidRPr="000961F5" w:rsidRDefault="00B9445A" w:rsidP="00B9445A">
            <w:pPr>
              <w:spacing w:after="39"/>
              <w:ind w:left="0"/>
              <w:jc w:val="left"/>
              <w:rPr>
                <w:lang w:eastAsia="x-none"/>
              </w:rPr>
            </w:pPr>
            <w:r w:rsidRPr="000961F5">
              <w:rPr>
                <w:kern w:val="24"/>
                <w:lang w:val="en-US"/>
              </w:rPr>
              <w:t>Case number from IPO initiation Field #1</w:t>
            </w:r>
          </w:p>
        </w:tc>
        <w:tc>
          <w:tcPr>
            <w:tcW w:w="4394" w:type="dxa"/>
            <w:vAlign w:val="center"/>
          </w:tcPr>
          <w:p w14:paraId="04BF9902" w14:textId="7BFAF846" w:rsidR="00B9445A" w:rsidRPr="000961F5" w:rsidRDefault="00B9445A" w:rsidP="00B9445A">
            <w:pPr>
              <w:spacing w:after="39"/>
              <w:ind w:left="0"/>
              <w:jc w:val="left"/>
              <w:rPr>
                <w:lang w:eastAsia="x-none"/>
              </w:rPr>
            </w:pPr>
            <w:r w:rsidRPr="000961F5">
              <w:rPr>
                <w:kern w:val="24"/>
              </w:rPr>
              <w:t>20191022-I09988-0001</w:t>
            </w:r>
          </w:p>
        </w:tc>
      </w:tr>
      <w:tr w:rsidR="00B9445A" w:rsidRPr="000961F5" w14:paraId="25C712FB" w14:textId="77777777" w:rsidTr="00DE571D">
        <w:tc>
          <w:tcPr>
            <w:tcW w:w="2405" w:type="dxa"/>
            <w:vAlign w:val="center"/>
          </w:tcPr>
          <w:p w14:paraId="28D5409C" w14:textId="1D024AC4" w:rsidR="00B9445A" w:rsidRPr="000961F5" w:rsidRDefault="00B9445A" w:rsidP="00B9445A">
            <w:pPr>
              <w:spacing w:after="39"/>
              <w:ind w:left="0"/>
              <w:jc w:val="left"/>
              <w:rPr>
                <w:lang w:eastAsia="x-none"/>
              </w:rPr>
            </w:pPr>
            <w:r w:rsidRPr="000961F5">
              <w:rPr>
                <w:kern w:val="24"/>
              </w:rPr>
              <w:t>ess_submission_date</w:t>
            </w:r>
          </w:p>
        </w:tc>
        <w:tc>
          <w:tcPr>
            <w:tcW w:w="3686" w:type="dxa"/>
            <w:vAlign w:val="center"/>
          </w:tcPr>
          <w:p w14:paraId="181C7BB6" w14:textId="2877B8E0" w:rsidR="00B9445A" w:rsidRPr="000961F5" w:rsidRDefault="00B9445A" w:rsidP="00B9445A">
            <w:pPr>
              <w:spacing w:after="39"/>
              <w:ind w:left="0"/>
              <w:jc w:val="left"/>
              <w:rPr>
                <w:lang w:eastAsia="x-none"/>
              </w:rPr>
            </w:pPr>
            <w:r w:rsidRPr="000961F5">
              <w:rPr>
                <w:kern w:val="24"/>
                <w:lang w:val="en-US"/>
              </w:rPr>
              <w:t>File generate time/date</w:t>
            </w:r>
          </w:p>
        </w:tc>
        <w:tc>
          <w:tcPr>
            <w:tcW w:w="4394" w:type="dxa"/>
            <w:vAlign w:val="center"/>
          </w:tcPr>
          <w:p w14:paraId="17C2C332" w14:textId="735B9F7C" w:rsidR="00B9445A" w:rsidRPr="000961F5" w:rsidRDefault="00B9445A" w:rsidP="00B9445A">
            <w:pPr>
              <w:spacing w:after="39"/>
              <w:ind w:left="0"/>
              <w:jc w:val="left"/>
              <w:rPr>
                <w:lang w:eastAsia="x-none"/>
              </w:rPr>
            </w:pPr>
            <w:r w:rsidRPr="000961F5">
              <w:rPr>
                <w:kern w:val="24"/>
              </w:rPr>
              <w:t>27/11/2019 00:09:31 AM</w:t>
            </w:r>
          </w:p>
        </w:tc>
      </w:tr>
      <w:tr w:rsidR="00B9445A" w:rsidRPr="000961F5" w14:paraId="169CC4CE" w14:textId="77777777" w:rsidTr="00A811C3">
        <w:tc>
          <w:tcPr>
            <w:tcW w:w="2405" w:type="dxa"/>
            <w:shd w:val="clear" w:color="auto" w:fill="FCFCFC"/>
            <w:vAlign w:val="center"/>
          </w:tcPr>
          <w:p w14:paraId="604B1A10" w14:textId="4C47A396" w:rsidR="00B9445A" w:rsidRPr="000961F5" w:rsidRDefault="00B9445A" w:rsidP="00B9445A">
            <w:pPr>
              <w:spacing w:after="39"/>
              <w:ind w:left="0"/>
              <w:jc w:val="left"/>
              <w:rPr>
                <w:lang w:eastAsia="x-none"/>
              </w:rPr>
            </w:pPr>
            <w:r w:rsidRPr="000961F5">
              <w:rPr>
                <w:kern w:val="24"/>
              </w:rPr>
              <w:t>submitter_id</w:t>
            </w:r>
          </w:p>
        </w:tc>
        <w:tc>
          <w:tcPr>
            <w:tcW w:w="3686" w:type="dxa"/>
            <w:shd w:val="clear" w:color="auto" w:fill="FCFCFC"/>
            <w:vAlign w:val="center"/>
          </w:tcPr>
          <w:p w14:paraId="3C33C5A8" w14:textId="592787B1" w:rsidR="00B9445A" w:rsidRPr="000961F5" w:rsidRDefault="00B9445A" w:rsidP="00B9445A">
            <w:pPr>
              <w:spacing w:after="39"/>
              <w:ind w:left="0"/>
              <w:jc w:val="left"/>
              <w:rPr>
                <w:lang w:eastAsia="x-none"/>
              </w:rPr>
            </w:pPr>
            <w:r w:rsidRPr="000961F5">
              <w:rPr>
                <w:rFonts w:eastAsiaTheme="minorEastAsia"/>
                <w:kern w:val="24"/>
                <w:lang w:val="en-US"/>
              </w:rPr>
              <w:t>Not used</w:t>
            </w:r>
          </w:p>
        </w:tc>
        <w:tc>
          <w:tcPr>
            <w:tcW w:w="4394" w:type="dxa"/>
            <w:shd w:val="clear" w:color="auto" w:fill="FCFCFC"/>
            <w:vAlign w:val="center"/>
          </w:tcPr>
          <w:p w14:paraId="2932A2D0" w14:textId="0739B7AA" w:rsidR="00B9445A" w:rsidRPr="000961F5" w:rsidRDefault="00B9445A" w:rsidP="00B9445A">
            <w:pPr>
              <w:spacing w:after="39"/>
              <w:ind w:left="0"/>
              <w:jc w:val="left"/>
              <w:rPr>
                <w:lang w:eastAsia="x-none"/>
              </w:rPr>
            </w:pPr>
            <w:r w:rsidRPr="000961F5">
              <w:rPr>
                <w:kern w:val="24"/>
                <w:lang w:val="en-US"/>
              </w:rPr>
              <w:t>[blank]</w:t>
            </w:r>
          </w:p>
        </w:tc>
      </w:tr>
      <w:tr w:rsidR="00B9445A" w:rsidRPr="000961F5" w14:paraId="1B909777" w14:textId="77777777" w:rsidTr="00A811C3">
        <w:tc>
          <w:tcPr>
            <w:tcW w:w="2405" w:type="dxa"/>
            <w:shd w:val="clear" w:color="auto" w:fill="FCFCFC"/>
            <w:vAlign w:val="center"/>
          </w:tcPr>
          <w:p w14:paraId="40CB2A05" w14:textId="42B3CFDA" w:rsidR="00B9445A" w:rsidRPr="000961F5" w:rsidRDefault="00B9445A" w:rsidP="00B9445A">
            <w:pPr>
              <w:spacing w:after="39"/>
              <w:ind w:left="0"/>
              <w:jc w:val="left"/>
              <w:rPr>
                <w:lang w:eastAsia="x-none"/>
              </w:rPr>
            </w:pPr>
            <w:r w:rsidRPr="000961F5">
              <w:rPr>
                <w:kern w:val="24"/>
              </w:rPr>
              <w:t>ess_submitter_sid</w:t>
            </w:r>
          </w:p>
        </w:tc>
        <w:tc>
          <w:tcPr>
            <w:tcW w:w="3686" w:type="dxa"/>
            <w:shd w:val="clear" w:color="auto" w:fill="FCFCFC"/>
            <w:vAlign w:val="center"/>
          </w:tcPr>
          <w:p w14:paraId="4D17CE2B" w14:textId="5485AA06" w:rsidR="00B9445A" w:rsidRPr="000961F5" w:rsidRDefault="00B9445A" w:rsidP="00B9445A">
            <w:pPr>
              <w:spacing w:after="39"/>
              <w:ind w:left="0"/>
              <w:jc w:val="left"/>
              <w:rPr>
                <w:lang w:eastAsia="x-none"/>
              </w:rPr>
            </w:pPr>
            <w:r w:rsidRPr="000961F5">
              <w:rPr>
                <w:rFonts w:eastAsiaTheme="minorEastAsia"/>
                <w:kern w:val="24"/>
                <w:lang w:val="en-US"/>
              </w:rPr>
              <w:t>Not used</w:t>
            </w:r>
          </w:p>
        </w:tc>
        <w:tc>
          <w:tcPr>
            <w:tcW w:w="4394" w:type="dxa"/>
            <w:shd w:val="clear" w:color="auto" w:fill="FCFCFC"/>
            <w:vAlign w:val="center"/>
          </w:tcPr>
          <w:p w14:paraId="254D24FC" w14:textId="0FD6E8F6" w:rsidR="00B9445A" w:rsidRPr="000961F5" w:rsidRDefault="00B9445A" w:rsidP="00B9445A">
            <w:pPr>
              <w:spacing w:after="39"/>
              <w:ind w:left="0"/>
              <w:jc w:val="left"/>
              <w:rPr>
                <w:lang w:eastAsia="x-none"/>
              </w:rPr>
            </w:pPr>
            <w:r w:rsidRPr="000961F5">
              <w:rPr>
                <w:rFonts w:eastAsiaTheme="minorEastAsia"/>
                <w:kern w:val="24"/>
                <w:lang w:val="en-US"/>
              </w:rPr>
              <w:t>[blank]</w:t>
            </w:r>
          </w:p>
        </w:tc>
      </w:tr>
      <w:tr w:rsidR="00B9445A" w:rsidRPr="000961F5" w14:paraId="60E558F7" w14:textId="77777777" w:rsidTr="00A811C3">
        <w:tc>
          <w:tcPr>
            <w:tcW w:w="2405" w:type="dxa"/>
            <w:shd w:val="clear" w:color="auto" w:fill="FCFCFC"/>
            <w:vAlign w:val="center"/>
          </w:tcPr>
          <w:p w14:paraId="6925B3AE" w14:textId="34FE0371" w:rsidR="00B9445A" w:rsidRPr="000961F5" w:rsidRDefault="00B9445A" w:rsidP="00B9445A">
            <w:pPr>
              <w:spacing w:after="39"/>
              <w:ind w:left="0"/>
              <w:jc w:val="left"/>
              <w:rPr>
                <w:lang w:eastAsia="x-none"/>
              </w:rPr>
            </w:pPr>
            <w:r w:rsidRPr="000961F5">
              <w:rPr>
                <w:kern w:val="24"/>
              </w:rPr>
              <w:t>ess_contact_person</w:t>
            </w:r>
          </w:p>
        </w:tc>
        <w:tc>
          <w:tcPr>
            <w:tcW w:w="3686" w:type="dxa"/>
            <w:shd w:val="clear" w:color="auto" w:fill="FCFCFC"/>
            <w:vAlign w:val="center"/>
          </w:tcPr>
          <w:p w14:paraId="666B06A1" w14:textId="7FAFC8CB" w:rsidR="00B9445A" w:rsidRPr="000961F5" w:rsidRDefault="00B9445A" w:rsidP="00B9445A">
            <w:pPr>
              <w:spacing w:after="39"/>
              <w:ind w:left="0"/>
              <w:jc w:val="left"/>
              <w:rPr>
                <w:lang w:eastAsia="x-none"/>
              </w:rPr>
            </w:pPr>
            <w:r w:rsidRPr="000961F5">
              <w:rPr>
                <w:rFonts w:eastAsiaTheme="minorEastAsia"/>
                <w:kern w:val="24"/>
                <w:lang w:val="en-US"/>
              </w:rPr>
              <w:t>Not used</w:t>
            </w:r>
          </w:p>
        </w:tc>
        <w:tc>
          <w:tcPr>
            <w:tcW w:w="4394" w:type="dxa"/>
            <w:shd w:val="clear" w:color="auto" w:fill="FCFCFC"/>
            <w:vAlign w:val="center"/>
          </w:tcPr>
          <w:p w14:paraId="32EA4853" w14:textId="1ABF3918" w:rsidR="00B9445A" w:rsidRPr="000961F5" w:rsidRDefault="00B9445A" w:rsidP="00B9445A">
            <w:pPr>
              <w:spacing w:after="39"/>
              <w:ind w:left="0"/>
              <w:jc w:val="left"/>
              <w:rPr>
                <w:lang w:eastAsia="x-none"/>
              </w:rPr>
            </w:pPr>
            <w:r w:rsidRPr="000961F5">
              <w:rPr>
                <w:rFonts w:eastAsiaTheme="minorEastAsia"/>
                <w:kern w:val="24"/>
                <w:lang w:val="en-US"/>
              </w:rPr>
              <w:t>[blank]</w:t>
            </w:r>
          </w:p>
        </w:tc>
      </w:tr>
      <w:tr w:rsidR="00B9445A" w:rsidRPr="000961F5" w14:paraId="4C7C1A86" w14:textId="77777777" w:rsidTr="00A811C3">
        <w:tc>
          <w:tcPr>
            <w:tcW w:w="2405" w:type="dxa"/>
            <w:shd w:val="clear" w:color="auto" w:fill="FCFCFC"/>
            <w:vAlign w:val="center"/>
          </w:tcPr>
          <w:p w14:paraId="6B955A28" w14:textId="40F53A02" w:rsidR="00B9445A" w:rsidRPr="000961F5" w:rsidRDefault="00B9445A" w:rsidP="00B9445A">
            <w:pPr>
              <w:spacing w:after="39"/>
              <w:ind w:left="0"/>
              <w:jc w:val="left"/>
              <w:rPr>
                <w:lang w:eastAsia="x-none"/>
              </w:rPr>
            </w:pPr>
            <w:r w:rsidRPr="000961F5">
              <w:rPr>
                <w:kern w:val="24"/>
              </w:rPr>
              <w:t>ess_contact_number</w:t>
            </w:r>
          </w:p>
        </w:tc>
        <w:tc>
          <w:tcPr>
            <w:tcW w:w="3686" w:type="dxa"/>
            <w:shd w:val="clear" w:color="auto" w:fill="FCFCFC"/>
            <w:vAlign w:val="center"/>
          </w:tcPr>
          <w:p w14:paraId="5BB0A199" w14:textId="527D2E6B" w:rsidR="00B9445A" w:rsidRPr="000961F5" w:rsidRDefault="00B9445A" w:rsidP="00B9445A">
            <w:pPr>
              <w:spacing w:after="39"/>
              <w:ind w:left="0"/>
              <w:jc w:val="left"/>
              <w:rPr>
                <w:lang w:eastAsia="x-none"/>
              </w:rPr>
            </w:pPr>
            <w:r w:rsidRPr="000961F5">
              <w:rPr>
                <w:rFonts w:eastAsiaTheme="minorEastAsia"/>
                <w:kern w:val="24"/>
                <w:lang w:val="en-US"/>
              </w:rPr>
              <w:t>Not used</w:t>
            </w:r>
          </w:p>
        </w:tc>
        <w:tc>
          <w:tcPr>
            <w:tcW w:w="4394" w:type="dxa"/>
            <w:shd w:val="clear" w:color="auto" w:fill="FCFCFC"/>
            <w:vAlign w:val="center"/>
          </w:tcPr>
          <w:p w14:paraId="223453B5" w14:textId="48355470" w:rsidR="00B9445A" w:rsidRPr="000961F5" w:rsidRDefault="00B9445A" w:rsidP="00B9445A">
            <w:pPr>
              <w:spacing w:after="39"/>
              <w:ind w:left="0"/>
              <w:jc w:val="left"/>
              <w:rPr>
                <w:lang w:eastAsia="x-none"/>
              </w:rPr>
            </w:pPr>
            <w:r w:rsidRPr="000961F5">
              <w:rPr>
                <w:rFonts w:eastAsiaTheme="minorEastAsia"/>
                <w:kern w:val="24"/>
                <w:lang w:val="en-US"/>
              </w:rPr>
              <w:t>[blank]</w:t>
            </w:r>
          </w:p>
        </w:tc>
      </w:tr>
      <w:tr w:rsidR="00B9445A" w:rsidRPr="000961F5" w14:paraId="551FCC23" w14:textId="77777777" w:rsidTr="00DE571D">
        <w:tc>
          <w:tcPr>
            <w:tcW w:w="2405" w:type="dxa"/>
            <w:vAlign w:val="center"/>
          </w:tcPr>
          <w:p w14:paraId="0557C8C4" w14:textId="6E2CD005" w:rsidR="00B9445A" w:rsidRPr="000961F5" w:rsidRDefault="00B9445A" w:rsidP="00B9445A">
            <w:pPr>
              <w:spacing w:after="39"/>
              <w:ind w:left="0"/>
              <w:jc w:val="left"/>
              <w:rPr>
                <w:lang w:eastAsia="x-none"/>
              </w:rPr>
            </w:pPr>
            <w:r w:rsidRPr="000961F5">
              <w:rPr>
                <w:kern w:val="24"/>
              </w:rPr>
              <w:t>cap_department</w:t>
            </w:r>
          </w:p>
        </w:tc>
        <w:tc>
          <w:tcPr>
            <w:tcW w:w="3686" w:type="dxa"/>
            <w:vAlign w:val="center"/>
          </w:tcPr>
          <w:p w14:paraId="13BDC7F2" w14:textId="49EF8AC8" w:rsidR="00B9445A" w:rsidRPr="000961F5" w:rsidRDefault="00B9445A" w:rsidP="00B9445A">
            <w:pPr>
              <w:spacing w:after="39"/>
              <w:ind w:left="0"/>
              <w:jc w:val="left"/>
              <w:rPr>
                <w:lang w:eastAsia="x-none"/>
              </w:rPr>
            </w:pPr>
            <w:r w:rsidRPr="000961F5">
              <w:rPr>
                <w:kern w:val="24"/>
                <w:lang w:val="en-US"/>
              </w:rPr>
              <w:t xml:space="preserve">Always </w:t>
            </w:r>
            <w:r w:rsidRPr="000961F5">
              <w:rPr>
                <w:b/>
                <w:bCs/>
                <w:kern w:val="24"/>
                <w:lang w:val="en-US"/>
              </w:rPr>
              <w:t>“ipo”</w:t>
            </w:r>
          </w:p>
        </w:tc>
        <w:tc>
          <w:tcPr>
            <w:tcW w:w="4394" w:type="dxa"/>
            <w:vAlign w:val="center"/>
          </w:tcPr>
          <w:p w14:paraId="72AC3FFD" w14:textId="54F24ACF" w:rsidR="00B9445A" w:rsidRPr="000961F5" w:rsidRDefault="00B9445A" w:rsidP="00B9445A">
            <w:pPr>
              <w:spacing w:after="39"/>
              <w:ind w:left="0"/>
              <w:jc w:val="left"/>
              <w:rPr>
                <w:lang w:eastAsia="x-none"/>
              </w:rPr>
            </w:pPr>
            <w:r w:rsidRPr="000961F5">
              <w:rPr>
                <w:kern w:val="24"/>
                <w:lang w:val="en-US"/>
              </w:rPr>
              <w:t>ipo</w:t>
            </w:r>
          </w:p>
        </w:tc>
      </w:tr>
      <w:tr w:rsidR="00B9445A" w:rsidRPr="000961F5" w14:paraId="2520A2F6" w14:textId="77777777" w:rsidTr="00DE571D">
        <w:tc>
          <w:tcPr>
            <w:tcW w:w="2405" w:type="dxa"/>
            <w:vAlign w:val="center"/>
          </w:tcPr>
          <w:p w14:paraId="668BF2E6" w14:textId="0CAA5FBF" w:rsidR="00B9445A" w:rsidRPr="000961F5" w:rsidRDefault="00B9445A" w:rsidP="00B9445A">
            <w:pPr>
              <w:spacing w:after="39"/>
              <w:ind w:left="0"/>
              <w:jc w:val="left"/>
              <w:rPr>
                <w:kern w:val="24"/>
              </w:rPr>
            </w:pPr>
            <w:r w:rsidRPr="000961F5">
              <w:rPr>
                <w:kern w:val="24"/>
              </w:rPr>
              <w:t>cap_team</w:t>
            </w:r>
          </w:p>
        </w:tc>
        <w:tc>
          <w:tcPr>
            <w:tcW w:w="3686" w:type="dxa"/>
            <w:vAlign w:val="center"/>
          </w:tcPr>
          <w:p w14:paraId="21F2613C" w14:textId="03D28A39" w:rsidR="00B9445A" w:rsidRPr="000961F5" w:rsidRDefault="00B9445A" w:rsidP="00B9445A">
            <w:pPr>
              <w:spacing w:after="39"/>
              <w:ind w:left="0"/>
              <w:jc w:val="left"/>
              <w:rPr>
                <w:kern w:val="24"/>
                <w:lang w:val="en-US"/>
              </w:rPr>
            </w:pPr>
            <w:r w:rsidRPr="000961F5">
              <w:rPr>
                <w:kern w:val="24"/>
                <w:lang w:val="en-US"/>
              </w:rPr>
              <w:t>IPO Vetting team name based on IPO initiation Field #3</w:t>
            </w:r>
          </w:p>
        </w:tc>
        <w:tc>
          <w:tcPr>
            <w:tcW w:w="4394" w:type="dxa"/>
            <w:vAlign w:val="center"/>
          </w:tcPr>
          <w:p w14:paraId="6A89020D" w14:textId="4BBF8050" w:rsidR="00B9445A" w:rsidRPr="000961F5" w:rsidRDefault="00B9445A" w:rsidP="00B9445A">
            <w:pPr>
              <w:spacing w:after="39"/>
              <w:ind w:left="0"/>
              <w:jc w:val="left"/>
              <w:rPr>
                <w:kern w:val="24"/>
                <w:lang w:val="en-US"/>
              </w:rPr>
            </w:pPr>
            <w:r w:rsidRPr="000961F5">
              <w:rPr>
                <w:kern w:val="24"/>
                <w:lang w:val="en-US"/>
              </w:rPr>
              <w:t>lipoteam1</w:t>
            </w:r>
          </w:p>
        </w:tc>
      </w:tr>
      <w:tr w:rsidR="00B9445A" w:rsidRPr="000961F5" w14:paraId="745F838E" w14:textId="77777777" w:rsidTr="00DE571D">
        <w:tc>
          <w:tcPr>
            <w:tcW w:w="2405" w:type="dxa"/>
            <w:vAlign w:val="center"/>
          </w:tcPr>
          <w:p w14:paraId="58CA862E" w14:textId="0E396AB6" w:rsidR="00B9445A" w:rsidRPr="000961F5" w:rsidRDefault="00B9445A" w:rsidP="00B9445A">
            <w:pPr>
              <w:spacing w:after="39"/>
              <w:ind w:left="0"/>
              <w:jc w:val="left"/>
              <w:rPr>
                <w:kern w:val="24"/>
              </w:rPr>
            </w:pPr>
            <w:r w:rsidRPr="000961F5">
              <w:rPr>
                <w:kern w:val="24"/>
              </w:rPr>
              <w:t>cap_page</w:t>
            </w:r>
          </w:p>
        </w:tc>
        <w:tc>
          <w:tcPr>
            <w:tcW w:w="3686" w:type="dxa"/>
            <w:vAlign w:val="center"/>
          </w:tcPr>
          <w:p w14:paraId="6C8A8606" w14:textId="607E3F7A" w:rsidR="00B9445A" w:rsidRPr="000961F5" w:rsidRDefault="00B9445A" w:rsidP="00B9445A">
            <w:pPr>
              <w:spacing w:after="39"/>
              <w:ind w:left="0"/>
              <w:jc w:val="left"/>
              <w:rPr>
                <w:kern w:val="24"/>
                <w:lang w:val="en-US"/>
              </w:rPr>
            </w:pPr>
            <w:r w:rsidRPr="000961F5">
              <w:rPr>
                <w:kern w:val="24"/>
                <w:lang w:val="en-US"/>
              </w:rPr>
              <w:t>File number within zip. File</w:t>
            </w:r>
          </w:p>
        </w:tc>
        <w:tc>
          <w:tcPr>
            <w:tcW w:w="4394" w:type="dxa"/>
            <w:vAlign w:val="center"/>
          </w:tcPr>
          <w:p w14:paraId="194482ED" w14:textId="20022B07" w:rsidR="00B9445A" w:rsidRPr="000961F5" w:rsidRDefault="00B9445A" w:rsidP="00B9445A">
            <w:pPr>
              <w:spacing w:after="39"/>
              <w:ind w:left="0"/>
              <w:jc w:val="left"/>
              <w:rPr>
                <w:kern w:val="24"/>
                <w:lang w:val="en-US"/>
              </w:rPr>
            </w:pPr>
            <w:r w:rsidRPr="000961F5">
              <w:rPr>
                <w:kern w:val="24"/>
                <w:lang w:val="en-US"/>
              </w:rPr>
              <w:t>1</w:t>
            </w:r>
          </w:p>
        </w:tc>
      </w:tr>
      <w:tr w:rsidR="00B9445A" w:rsidRPr="000961F5" w14:paraId="3A4912D7" w14:textId="77777777" w:rsidTr="00DE571D">
        <w:tc>
          <w:tcPr>
            <w:tcW w:w="2405" w:type="dxa"/>
            <w:vAlign w:val="center"/>
          </w:tcPr>
          <w:p w14:paraId="306ED7A5" w14:textId="0395AC5D" w:rsidR="00B9445A" w:rsidRPr="000961F5" w:rsidRDefault="00B9445A" w:rsidP="00B9445A">
            <w:pPr>
              <w:spacing w:after="39"/>
              <w:ind w:left="0"/>
              <w:jc w:val="left"/>
              <w:rPr>
                <w:kern w:val="24"/>
              </w:rPr>
            </w:pPr>
            <w:r w:rsidRPr="000961F5">
              <w:rPr>
                <w:kern w:val="24"/>
              </w:rPr>
              <w:t>cap_page_total</w:t>
            </w:r>
          </w:p>
        </w:tc>
        <w:tc>
          <w:tcPr>
            <w:tcW w:w="3686" w:type="dxa"/>
            <w:vAlign w:val="center"/>
          </w:tcPr>
          <w:p w14:paraId="2753A74A" w14:textId="444F7A13" w:rsidR="00B9445A" w:rsidRPr="000961F5" w:rsidRDefault="00B9445A" w:rsidP="00B9445A">
            <w:pPr>
              <w:spacing w:after="39"/>
              <w:ind w:left="0"/>
              <w:jc w:val="left"/>
              <w:rPr>
                <w:kern w:val="24"/>
                <w:lang w:val="en-US"/>
              </w:rPr>
            </w:pPr>
            <w:r w:rsidRPr="000961F5">
              <w:rPr>
                <w:kern w:val="24"/>
                <w:lang w:val="en-US"/>
              </w:rPr>
              <w:t>Total number of files within .zip file</w:t>
            </w:r>
          </w:p>
        </w:tc>
        <w:tc>
          <w:tcPr>
            <w:tcW w:w="4394" w:type="dxa"/>
            <w:vAlign w:val="center"/>
          </w:tcPr>
          <w:p w14:paraId="4F458D43" w14:textId="5BDD958F" w:rsidR="00B9445A" w:rsidRPr="000961F5" w:rsidRDefault="00B9445A" w:rsidP="00B9445A">
            <w:pPr>
              <w:spacing w:after="39"/>
              <w:ind w:left="0"/>
              <w:jc w:val="left"/>
              <w:rPr>
                <w:kern w:val="24"/>
                <w:lang w:val="en-US"/>
              </w:rPr>
            </w:pPr>
            <w:r w:rsidRPr="000961F5">
              <w:rPr>
                <w:kern w:val="24"/>
                <w:lang w:val="en-US"/>
              </w:rPr>
              <w:t>1</w:t>
            </w:r>
            <w:r w:rsidR="00506709" w:rsidRPr="000961F5">
              <w:rPr>
                <w:kern w:val="24"/>
                <w:lang w:val="en-US"/>
              </w:rPr>
              <w:t>1</w:t>
            </w:r>
          </w:p>
        </w:tc>
      </w:tr>
    </w:tbl>
    <w:p w14:paraId="44A25385" w14:textId="5D7D7A99" w:rsidR="00DE0F44" w:rsidRPr="000961F5" w:rsidRDefault="00DE0F44" w:rsidP="00F817C1">
      <w:pPr>
        <w:ind w:left="0"/>
        <w:rPr>
          <w:lang w:eastAsia="x-none"/>
        </w:rPr>
      </w:pPr>
    </w:p>
    <w:p w14:paraId="31D52A22" w14:textId="54DA53EA" w:rsidR="00E26684" w:rsidRPr="000961F5" w:rsidRDefault="00E26684" w:rsidP="00F817C1">
      <w:pPr>
        <w:ind w:left="0"/>
        <w:rPr>
          <w:b/>
          <w:lang w:eastAsia="x-none"/>
        </w:rPr>
      </w:pPr>
      <w:r w:rsidRPr="000961F5">
        <w:rPr>
          <w:b/>
          <w:lang w:eastAsia="x-none"/>
        </w:rPr>
        <w:t>Sample file:</w:t>
      </w:r>
    </w:p>
    <w:tbl>
      <w:tblPr>
        <w:tblStyle w:val="TableGrid"/>
        <w:tblW w:w="0" w:type="auto"/>
        <w:tblLook w:val="04A0" w:firstRow="1" w:lastRow="0" w:firstColumn="1" w:lastColumn="0" w:noHBand="0" w:noVBand="1"/>
      </w:tblPr>
      <w:tblGrid>
        <w:gridCol w:w="10459"/>
      </w:tblGrid>
      <w:tr w:rsidR="00E26684" w:rsidRPr="000961F5" w14:paraId="5DECE668" w14:textId="77777777" w:rsidTr="00E26684">
        <w:tc>
          <w:tcPr>
            <w:tcW w:w="10459" w:type="dxa"/>
          </w:tcPr>
          <w:p w14:paraId="209BDEB2" w14:textId="471A03C8" w:rsidR="00E26684" w:rsidRPr="000961F5" w:rsidRDefault="00E26684" w:rsidP="00E26684">
            <w:pPr>
              <w:ind w:left="0"/>
              <w:rPr>
                <w:lang w:eastAsia="x-none"/>
              </w:rPr>
            </w:pPr>
            <w:r w:rsidRPr="000961F5">
              <w:rPr>
                <w:lang w:eastAsia="x-none"/>
              </w:rPr>
              <w:t>ess_doc_file_name=</w:t>
            </w:r>
            <w:r w:rsidR="006E3800" w:rsidRPr="000961F5">
              <w:rPr>
                <w:lang w:eastAsia="x-none"/>
              </w:rPr>
              <w:t>FINI_T88Z8FMH_9988_EIPO_Application_List.xlsx</w:t>
            </w:r>
          </w:p>
          <w:p w14:paraId="16BB1A86" w14:textId="77777777" w:rsidR="00E26684" w:rsidRPr="000961F5" w:rsidRDefault="00E26684" w:rsidP="00E26684">
            <w:pPr>
              <w:ind w:left="0"/>
              <w:rPr>
                <w:lang w:eastAsia="x-none"/>
              </w:rPr>
            </w:pPr>
            <w:r w:rsidRPr="000961F5">
              <w:rPr>
                <w:lang w:eastAsia="x-none"/>
              </w:rPr>
              <w:t>ess_submission_number=60000001</w:t>
            </w:r>
          </w:p>
          <w:p w14:paraId="22F54193" w14:textId="77777777" w:rsidR="00E26684" w:rsidRPr="000961F5" w:rsidRDefault="00E26684" w:rsidP="00E26684">
            <w:pPr>
              <w:ind w:left="0"/>
              <w:rPr>
                <w:lang w:eastAsia="x-none"/>
              </w:rPr>
            </w:pPr>
            <w:r w:rsidRPr="000961F5">
              <w:rPr>
                <w:lang w:eastAsia="x-none"/>
              </w:rPr>
              <w:t>ess_doc_object_id=</w:t>
            </w:r>
          </w:p>
          <w:p w14:paraId="35E17567" w14:textId="77777777" w:rsidR="00E26684" w:rsidRPr="000961F5" w:rsidRDefault="00E26684" w:rsidP="00E26684">
            <w:pPr>
              <w:ind w:left="0"/>
              <w:rPr>
                <w:lang w:eastAsia="x-none"/>
              </w:rPr>
            </w:pPr>
            <w:r w:rsidRPr="000961F5">
              <w:rPr>
                <w:lang w:eastAsia="x-none"/>
              </w:rPr>
              <w:lastRenderedPageBreak/>
              <w:t>ess_doc_type=IPO closing documents (FINI)</w:t>
            </w:r>
          </w:p>
          <w:p w14:paraId="2561B175" w14:textId="77777777" w:rsidR="00E26684" w:rsidRPr="000961F5" w:rsidRDefault="00E26684" w:rsidP="00E26684">
            <w:pPr>
              <w:ind w:left="0"/>
              <w:rPr>
                <w:lang w:eastAsia="x-none"/>
              </w:rPr>
            </w:pPr>
            <w:r w:rsidRPr="000961F5">
              <w:rPr>
                <w:lang w:eastAsia="x-none"/>
              </w:rPr>
              <w:t>ess_remarks=</w:t>
            </w:r>
          </w:p>
          <w:p w14:paraId="2FE1A275" w14:textId="77777777" w:rsidR="00E26684" w:rsidRPr="000961F5" w:rsidRDefault="00E26684" w:rsidP="00E26684">
            <w:pPr>
              <w:ind w:left="0"/>
              <w:rPr>
                <w:lang w:eastAsia="x-none"/>
              </w:rPr>
            </w:pPr>
            <w:r w:rsidRPr="000961F5">
              <w:rPr>
                <w:lang w:eastAsia="x-none"/>
              </w:rPr>
              <w:t>ess_submission_system_id=</w:t>
            </w:r>
          </w:p>
          <w:p w14:paraId="7E222AE2" w14:textId="77777777" w:rsidR="00E26684" w:rsidRPr="000961F5" w:rsidRDefault="00E26684" w:rsidP="00E26684">
            <w:pPr>
              <w:ind w:left="0"/>
              <w:rPr>
                <w:lang w:eastAsia="x-none"/>
              </w:rPr>
            </w:pPr>
            <w:r w:rsidRPr="000961F5">
              <w:rPr>
                <w:lang w:eastAsia="x-none"/>
              </w:rPr>
              <w:t>ess_submit_company_sid=</w:t>
            </w:r>
          </w:p>
          <w:p w14:paraId="7FD40BC5" w14:textId="77777777" w:rsidR="00E26684" w:rsidRPr="000961F5" w:rsidRDefault="00E26684" w:rsidP="00E26684">
            <w:pPr>
              <w:ind w:left="0"/>
              <w:rPr>
                <w:lang w:eastAsia="x-none"/>
              </w:rPr>
            </w:pPr>
            <w:r w:rsidRPr="000961F5">
              <w:rPr>
                <w:lang w:eastAsia="x-none"/>
              </w:rPr>
              <w:t>ess_submitted_by_company=</w:t>
            </w:r>
          </w:p>
          <w:p w14:paraId="04D48586" w14:textId="77777777" w:rsidR="00E26684" w:rsidRPr="000961F5" w:rsidRDefault="00E26684" w:rsidP="00E26684">
            <w:pPr>
              <w:ind w:left="0"/>
              <w:rPr>
                <w:lang w:eastAsia="x-none"/>
              </w:rPr>
            </w:pPr>
            <w:r w:rsidRPr="000961F5">
              <w:rPr>
                <w:lang w:eastAsia="x-none"/>
              </w:rPr>
              <w:t>ess_submit_company_sid=</w:t>
            </w:r>
          </w:p>
          <w:p w14:paraId="68130A05" w14:textId="77777777" w:rsidR="00E26684" w:rsidRPr="000961F5" w:rsidRDefault="00E26684" w:rsidP="00E26684">
            <w:pPr>
              <w:ind w:left="0"/>
              <w:rPr>
                <w:lang w:eastAsia="x-none"/>
              </w:rPr>
            </w:pPr>
            <w:r w:rsidRPr="000961F5">
              <w:rPr>
                <w:lang w:eastAsia="x-none"/>
              </w:rPr>
              <w:t>target_company_code=AM09988</w:t>
            </w:r>
          </w:p>
          <w:p w14:paraId="3D743F54" w14:textId="77777777" w:rsidR="00E26684" w:rsidRPr="000961F5" w:rsidRDefault="00E26684" w:rsidP="00E26684">
            <w:pPr>
              <w:ind w:left="0"/>
              <w:rPr>
                <w:lang w:eastAsia="x-none"/>
              </w:rPr>
            </w:pPr>
            <w:r w:rsidRPr="000961F5">
              <w:rPr>
                <w:lang w:eastAsia="x-none"/>
              </w:rPr>
              <w:t>target_company_name=Alibaba Group Holding Limited</w:t>
            </w:r>
          </w:p>
          <w:p w14:paraId="2FAE475E" w14:textId="77777777" w:rsidR="00E26684" w:rsidRPr="000961F5" w:rsidRDefault="00E26684" w:rsidP="00E26684">
            <w:pPr>
              <w:ind w:left="0"/>
              <w:rPr>
                <w:lang w:eastAsia="x-none"/>
              </w:rPr>
            </w:pPr>
            <w:r w:rsidRPr="000961F5">
              <w:rPr>
                <w:lang w:eastAsia="x-none"/>
              </w:rPr>
              <w:t>target_company_id=</w:t>
            </w:r>
          </w:p>
          <w:p w14:paraId="4BF4B06C" w14:textId="77777777" w:rsidR="00E26684" w:rsidRPr="000961F5" w:rsidRDefault="00E26684" w:rsidP="00E26684">
            <w:pPr>
              <w:ind w:left="0"/>
              <w:rPr>
                <w:lang w:eastAsia="x-none"/>
              </w:rPr>
            </w:pPr>
            <w:r w:rsidRPr="000961F5">
              <w:rPr>
                <w:lang w:eastAsia="x-none"/>
              </w:rPr>
              <w:t>ess_case_type=2</w:t>
            </w:r>
          </w:p>
          <w:p w14:paraId="0520FFD2" w14:textId="77777777" w:rsidR="00E26684" w:rsidRPr="000961F5" w:rsidRDefault="00E26684" w:rsidP="00E26684">
            <w:pPr>
              <w:ind w:left="0"/>
              <w:rPr>
                <w:lang w:eastAsia="x-none"/>
              </w:rPr>
            </w:pPr>
            <w:r w:rsidRPr="000961F5">
              <w:rPr>
                <w:lang w:eastAsia="x-none"/>
              </w:rPr>
              <w:t>ess_case_number=20191022-I09988-0001</w:t>
            </w:r>
          </w:p>
          <w:p w14:paraId="5E02D3EF" w14:textId="77777777" w:rsidR="00E26684" w:rsidRPr="000961F5" w:rsidRDefault="00E26684" w:rsidP="00E26684">
            <w:pPr>
              <w:ind w:left="0"/>
              <w:rPr>
                <w:lang w:eastAsia="x-none"/>
              </w:rPr>
            </w:pPr>
            <w:r w:rsidRPr="000961F5">
              <w:rPr>
                <w:lang w:eastAsia="x-none"/>
              </w:rPr>
              <w:t>ess_submission_date=27/11/2019 00:09:31 AM</w:t>
            </w:r>
          </w:p>
          <w:p w14:paraId="2D895DF4" w14:textId="665DF2EE" w:rsidR="00E26684" w:rsidRPr="000961F5" w:rsidRDefault="006E3800" w:rsidP="00E26684">
            <w:pPr>
              <w:ind w:left="0"/>
              <w:rPr>
                <w:lang w:eastAsia="x-none"/>
              </w:rPr>
            </w:pPr>
            <w:r w:rsidRPr="000961F5">
              <w:rPr>
                <w:lang w:eastAsia="x-none"/>
              </w:rPr>
              <w:t>submitter_id=</w:t>
            </w:r>
          </w:p>
          <w:p w14:paraId="09E62339" w14:textId="77777777" w:rsidR="00E26684" w:rsidRPr="000961F5" w:rsidRDefault="00E26684" w:rsidP="00E26684">
            <w:pPr>
              <w:ind w:left="0"/>
              <w:rPr>
                <w:lang w:eastAsia="x-none"/>
              </w:rPr>
            </w:pPr>
            <w:r w:rsidRPr="000961F5">
              <w:rPr>
                <w:lang w:eastAsia="x-none"/>
              </w:rPr>
              <w:t>ess_submitter_sid=</w:t>
            </w:r>
          </w:p>
          <w:p w14:paraId="5CE2036B" w14:textId="77777777" w:rsidR="00E26684" w:rsidRPr="000961F5" w:rsidRDefault="00E26684" w:rsidP="00E26684">
            <w:pPr>
              <w:ind w:left="0"/>
              <w:rPr>
                <w:lang w:eastAsia="x-none"/>
              </w:rPr>
            </w:pPr>
            <w:r w:rsidRPr="000961F5">
              <w:rPr>
                <w:lang w:eastAsia="x-none"/>
              </w:rPr>
              <w:t>ess_contact_person=</w:t>
            </w:r>
          </w:p>
          <w:p w14:paraId="65AA052C" w14:textId="77777777" w:rsidR="00E26684" w:rsidRPr="000961F5" w:rsidRDefault="00E26684" w:rsidP="00E26684">
            <w:pPr>
              <w:ind w:left="0"/>
              <w:rPr>
                <w:lang w:eastAsia="x-none"/>
              </w:rPr>
            </w:pPr>
            <w:r w:rsidRPr="000961F5">
              <w:rPr>
                <w:lang w:eastAsia="x-none"/>
              </w:rPr>
              <w:t>ess_contact_number=</w:t>
            </w:r>
          </w:p>
          <w:p w14:paraId="46955901" w14:textId="77777777" w:rsidR="00E26684" w:rsidRPr="000961F5" w:rsidRDefault="00E26684" w:rsidP="00E26684">
            <w:pPr>
              <w:ind w:left="0"/>
              <w:rPr>
                <w:lang w:eastAsia="x-none"/>
              </w:rPr>
            </w:pPr>
            <w:r w:rsidRPr="000961F5">
              <w:rPr>
                <w:lang w:eastAsia="x-none"/>
              </w:rPr>
              <w:t>cap_department=ipo</w:t>
            </w:r>
          </w:p>
          <w:p w14:paraId="6A84440B" w14:textId="77777777" w:rsidR="00E26684" w:rsidRPr="000961F5" w:rsidRDefault="00E26684" w:rsidP="00E26684">
            <w:pPr>
              <w:ind w:left="0"/>
              <w:rPr>
                <w:lang w:eastAsia="x-none"/>
              </w:rPr>
            </w:pPr>
            <w:r w:rsidRPr="000961F5">
              <w:rPr>
                <w:lang w:eastAsia="x-none"/>
              </w:rPr>
              <w:t>cap_team=lipoteam1</w:t>
            </w:r>
          </w:p>
          <w:p w14:paraId="6F333B2D" w14:textId="77777777" w:rsidR="00E26684" w:rsidRPr="000961F5" w:rsidRDefault="00E26684" w:rsidP="00E26684">
            <w:pPr>
              <w:ind w:left="0"/>
              <w:rPr>
                <w:lang w:eastAsia="x-none"/>
              </w:rPr>
            </w:pPr>
            <w:r w:rsidRPr="000961F5">
              <w:rPr>
                <w:lang w:eastAsia="x-none"/>
              </w:rPr>
              <w:t>cap_page=1</w:t>
            </w:r>
          </w:p>
          <w:p w14:paraId="4F21C770" w14:textId="2F14C4A2" w:rsidR="00E26684" w:rsidRPr="000961F5" w:rsidRDefault="00E26684" w:rsidP="00E26684">
            <w:pPr>
              <w:ind w:left="0"/>
              <w:rPr>
                <w:lang w:eastAsia="x-none"/>
              </w:rPr>
            </w:pPr>
            <w:r w:rsidRPr="000961F5">
              <w:rPr>
                <w:lang w:eastAsia="x-none"/>
              </w:rPr>
              <w:t>cap_page_total=1</w:t>
            </w:r>
            <w:r w:rsidR="00506709" w:rsidRPr="000961F5">
              <w:rPr>
                <w:lang w:eastAsia="x-none"/>
              </w:rPr>
              <w:t>1</w:t>
            </w:r>
          </w:p>
        </w:tc>
      </w:tr>
    </w:tbl>
    <w:p w14:paraId="4F58B1B6" w14:textId="7F240AA7" w:rsidR="00D849BC" w:rsidRPr="000961F5" w:rsidRDefault="00D849BC" w:rsidP="00F817C1">
      <w:pPr>
        <w:ind w:left="0"/>
        <w:rPr>
          <w:lang w:eastAsia="x-none"/>
        </w:rPr>
      </w:pPr>
    </w:p>
    <w:p w14:paraId="24B999BD" w14:textId="41DDED31" w:rsidR="006E3800" w:rsidRPr="000961F5" w:rsidRDefault="006E3800" w:rsidP="00F817C1">
      <w:pPr>
        <w:ind w:left="0"/>
        <w:rPr>
          <w:lang w:eastAsia="x-none"/>
        </w:rPr>
      </w:pPr>
      <w:r w:rsidRPr="00381BCA">
        <w:rPr>
          <w:lang w:eastAsia="x-none"/>
        </w:rPr>
        <w:object w:dxaOrig="1562" w:dyaOrig="1132" w14:anchorId="0585A315">
          <v:shape id="_x0000_i1075" type="#_x0000_t75" style="width:51.15pt;height:35.1pt" o:ole="">
            <v:imagedata r:id="rId116" o:title=""/>
          </v:shape>
          <o:OLEObject Type="Embed" ProgID="Package" ShapeID="_x0000_i1075" DrawAspect="Icon" ObjectID="_1676184183" r:id="rId117"/>
        </w:object>
      </w:r>
    </w:p>
    <w:p w14:paraId="5C0B0E76" w14:textId="1024FAA8" w:rsidR="006E3800" w:rsidRPr="000961F5" w:rsidRDefault="006E3800" w:rsidP="00F817C1">
      <w:pPr>
        <w:ind w:left="0"/>
        <w:rPr>
          <w:lang w:eastAsia="x-none"/>
        </w:rPr>
      </w:pPr>
    </w:p>
    <w:p w14:paraId="323941A4" w14:textId="1B65EBBA" w:rsidR="0027426F" w:rsidRPr="000961F5" w:rsidRDefault="00961900" w:rsidP="0027426F">
      <w:pPr>
        <w:pStyle w:val="Heading4"/>
      </w:pPr>
      <w:bookmarkStart w:id="995" w:name="_Toc58341761"/>
      <w:bookmarkStart w:id="996" w:name="_Toc58418436"/>
      <w:bookmarkStart w:id="997" w:name="_Toc58602086"/>
      <w:bookmarkStart w:id="998" w:name="_Toc62722969"/>
      <w:bookmarkStart w:id="999" w:name="_Toc65058110"/>
      <w:bookmarkStart w:id="1000" w:name="_Toc65138912"/>
      <w:bookmarkStart w:id="1001" w:name="_Toc65145892"/>
      <w:r w:rsidRPr="000961F5">
        <w:t>IPO</w:t>
      </w:r>
      <w:r w:rsidR="008542FF" w:rsidRPr="000961F5">
        <w:t xml:space="preserve"> Closing Data Files</w:t>
      </w:r>
      <w:bookmarkEnd w:id="995"/>
      <w:bookmarkEnd w:id="996"/>
      <w:bookmarkEnd w:id="997"/>
      <w:bookmarkEnd w:id="998"/>
      <w:bookmarkEnd w:id="999"/>
      <w:bookmarkEnd w:id="1000"/>
      <w:bookmarkEnd w:id="1001"/>
    </w:p>
    <w:p w14:paraId="5CE7EF3B" w14:textId="334CBD17" w:rsidR="0027426F" w:rsidRPr="000961F5" w:rsidRDefault="0027426F" w:rsidP="00F817C1">
      <w:pPr>
        <w:ind w:left="0"/>
        <w:rPr>
          <w:lang w:eastAsia="x-none"/>
        </w:rPr>
      </w:pPr>
    </w:p>
    <w:p w14:paraId="21FEE3E3" w14:textId="3978166E" w:rsidR="0027426F" w:rsidRPr="000961F5" w:rsidRDefault="0027426F" w:rsidP="00F817C1">
      <w:pPr>
        <w:ind w:left="0"/>
        <w:rPr>
          <w:lang w:eastAsia="x-none"/>
        </w:rPr>
      </w:pPr>
      <w:r w:rsidRPr="000961F5">
        <w:rPr>
          <w:highlight w:val="yellow"/>
          <w:lang w:eastAsia="x-none"/>
        </w:rPr>
        <w:t>[</w:t>
      </w:r>
      <w:r w:rsidR="00F966F8" w:rsidRPr="000961F5">
        <w:rPr>
          <w:highlight w:val="yellow"/>
          <w:lang w:eastAsia="x-none"/>
        </w:rPr>
        <w:t>Need ITD-AWG’s final design on Sanctum connectivity solution</w:t>
      </w:r>
      <w:r w:rsidRPr="000961F5">
        <w:rPr>
          <w:highlight w:val="yellow"/>
          <w:lang w:eastAsia="x-none"/>
        </w:rPr>
        <w:t>]</w:t>
      </w:r>
    </w:p>
    <w:p w14:paraId="08E5247A" w14:textId="4FA3A3DC" w:rsidR="0027426F" w:rsidRPr="000961F5" w:rsidRDefault="0027426F" w:rsidP="00F817C1">
      <w:pPr>
        <w:ind w:left="0"/>
        <w:rPr>
          <w:lang w:eastAsia="x-none"/>
        </w:rPr>
      </w:pPr>
    </w:p>
    <w:p w14:paraId="7AAABFBA" w14:textId="39A835C3" w:rsidR="0027426F" w:rsidRPr="000961F5" w:rsidRDefault="0027426F" w:rsidP="0027426F">
      <w:pPr>
        <w:pStyle w:val="Heading4"/>
      </w:pPr>
      <w:bookmarkStart w:id="1002" w:name="_Toc58341762"/>
      <w:bookmarkStart w:id="1003" w:name="_Toc58418437"/>
      <w:bookmarkStart w:id="1004" w:name="_Toc58602087"/>
      <w:bookmarkStart w:id="1005" w:name="_Toc62722970"/>
      <w:bookmarkStart w:id="1006" w:name="_Toc65058111"/>
      <w:bookmarkStart w:id="1007" w:name="_Toc65138913"/>
      <w:bookmarkStart w:id="1008" w:name="_Toc65145893"/>
      <w:r w:rsidRPr="000961F5">
        <w:lastRenderedPageBreak/>
        <w:t>Share Posting File</w:t>
      </w:r>
      <w:bookmarkEnd w:id="1002"/>
      <w:bookmarkEnd w:id="1003"/>
      <w:bookmarkEnd w:id="1004"/>
      <w:bookmarkEnd w:id="1005"/>
      <w:bookmarkEnd w:id="1006"/>
      <w:bookmarkEnd w:id="1007"/>
      <w:bookmarkEnd w:id="1008"/>
    </w:p>
    <w:p w14:paraId="1F8DEB44" w14:textId="393C53C9" w:rsidR="0027426F" w:rsidRPr="000961F5" w:rsidRDefault="0027426F" w:rsidP="00F817C1">
      <w:pPr>
        <w:ind w:left="0"/>
        <w:rPr>
          <w:lang w:eastAsia="x-none"/>
        </w:rPr>
      </w:pPr>
    </w:p>
    <w:p w14:paraId="2D264388" w14:textId="77777777" w:rsidR="00C26374" w:rsidRPr="000961F5" w:rsidRDefault="00C26374" w:rsidP="00C26374">
      <w:pPr>
        <w:ind w:left="0"/>
        <w:rPr>
          <w:b/>
          <w:lang w:eastAsia="x-none"/>
        </w:rPr>
      </w:pPr>
      <w:r w:rsidRPr="000961F5">
        <w:rPr>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C26374" w:rsidRPr="000961F5" w14:paraId="5F61A985" w14:textId="77777777" w:rsidTr="008C2824">
        <w:tc>
          <w:tcPr>
            <w:tcW w:w="2972" w:type="dxa"/>
            <w:shd w:val="clear" w:color="auto" w:fill="13426B"/>
          </w:tcPr>
          <w:p w14:paraId="2FF98476" w14:textId="77777777" w:rsidR="00C26374" w:rsidRPr="000961F5" w:rsidRDefault="00C26374" w:rsidP="008C2824">
            <w:pPr>
              <w:spacing w:after="39"/>
              <w:ind w:left="0"/>
              <w:jc w:val="left"/>
              <w:rPr>
                <w:b/>
                <w:lang w:eastAsia="x-none"/>
              </w:rPr>
            </w:pPr>
            <w:r w:rsidRPr="000961F5">
              <w:rPr>
                <w:b/>
                <w:lang w:eastAsia="x-none"/>
              </w:rPr>
              <w:t>Field Name</w:t>
            </w:r>
          </w:p>
        </w:tc>
        <w:tc>
          <w:tcPr>
            <w:tcW w:w="1276" w:type="dxa"/>
            <w:shd w:val="clear" w:color="auto" w:fill="13426B"/>
          </w:tcPr>
          <w:p w14:paraId="125B645C" w14:textId="77777777" w:rsidR="00C26374" w:rsidRPr="000961F5" w:rsidRDefault="00C26374" w:rsidP="008C2824">
            <w:pPr>
              <w:spacing w:after="39"/>
              <w:ind w:left="0"/>
              <w:jc w:val="left"/>
              <w:rPr>
                <w:b/>
                <w:lang w:eastAsia="x-none"/>
              </w:rPr>
            </w:pPr>
            <w:r w:rsidRPr="000961F5">
              <w:rPr>
                <w:b/>
                <w:lang w:eastAsia="x-none"/>
              </w:rPr>
              <w:t>Field Format</w:t>
            </w:r>
          </w:p>
        </w:tc>
        <w:tc>
          <w:tcPr>
            <w:tcW w:w="6237" w:type="dxa"/>
            <w:shd w:val="clear" w:color="auto" w:fill="13426B"/>
          </w:tcPr>
          <w:p w14:paraId="5725C775" w14:textId="77777777" w:rsidR="00C26374" w:rsidRPr="000961F5" w:rsidRDefault="00C26374" w:rsidP="008C2824">
            <w:pPr>
              <w:spacing w:after="39"/>
              <w:ind w:left="0"/>
              <w:jc w:val="left"/>
              <w:rPr>
                <w:b/>
                <w:lang w:eastAsia="x-none"/>
              </w:rPr>
            </w:pPr>
            <w:r w:rsidRPr="000961F5">
              <w:rPr>
                <w:b/>
                <w:lang w:eastAsia="x-none"/>
              </w:rPr>
              <w:t>Description</w:t>
            </w:r>
          </w:p>
        </w:tc>
      </w:tr>
      <w:tr w:rsidR="00C26374" w:rsidRPr="000961F5" w14:paraId="10C653CD" w14:textId="77777777" w:rsidTr="008C2824">
        <w:tc>
          <w:tcPr>
            <w:tcW w:w="2972" w:type="dxa"/>
          </w:tcPr>
          <w:p w14:paraId="40B1413D" w14:textId="77777777" w:rsidR="00C26374" w:rsidRPr="000961F5" w:rsidRDefault="00C26374" w:rsidP="008C2824">
            <w:pPr>
              <w:spacing w:after="39"/>
              <w:ind w:left="0"/>
              <w:jc w:val="left"/>
              <w:rPr>
                <w:lang w:eastAsia="x-none"/>
              </w:rPr>
            </w:pPr>
            <w:r w:rsidRPr="000961F5">
              <w:rPr>
                <w:lang w:eastAsia="x-none"/>
              </w:rPr>
              <w:t>Record type</w:t>
            </w:r>
          </w:p>
        </w:tc>
        <w:tc>
          <w:tcPr>
            <w:tcW w:w="1276" w:type="dxa"/>
          </w:tcPr>
          <w:p w14:paraId="6B20868B" w14:textId="77777777" w:rsidR="00C26374" w:rsidRPr="000961F5" w:rsidRDefault="00C26374" w:rsidP="008C2824">
            <w:pPr>
              <w:spacing w:after="39"/>
              <w:ind w:left="0"/>
              <w:jc w:val="left"/>
              <w:rPr>
                <w:lang w:eastAsia="x-none"/>
              </w:rPr>
            </w:pPr>
            <w:r w:rsidRPr="000961F5">
              <w:rPr>
                <w:lang w:eastAsia="x-none"/>
              </w:rPr>
              <w:t>X(1)</w:t>
            </w:r>
          </w:p>
        </w:tc>
        <w:tc>
          <w:tcPr>
            <w:tcW w:w="6237" w:type="dxa"/>
          </w:tcPr>
          <w:p w14:paraId="59D663FA" w14:textId="77777777" w:rsidR="00C26374" w:rsidRPr="000961F5" w:rsidRDefault="00C26374" w:rsidP="008C2824">
            <w:pPr>
              <w:spacing w:after="39"/>
              <w:ind w:left="0"/>
              <w:jc w:val="left"/>
              <w:rPr>
                <w:lang w:eastAsia="x-none"/>
              </w:rPr>
            </w:pPr>
            <w:r w:rsidRPr="000961F5">
              <w:rPr>
                <w:lang w:eastAsia="x-none"/>
              </w:rPr>
              <w:t>Should always be 0 for header record</w:t>
            </w:r>
          </w:p>
        </w:tc>
      </w:tr>
      <w:tr w:rsidR="00C26374" w:rsidRPr="000961F5" w14:paraId="6C721898" w14:textId="77777777" w:rsidTr="008C2824">
        <w:tc>
          <w:tcPr>
            <w:tcW w:w="2972" w:type="dxa"/>
          </w:tcPr>
          <w:p w14:paraId="23899B1E" w14:textId="77777777" w:rsidR="00C26374" w:rsidRPr="000961F5" w:rsidRDefault="00C26374" w:rsidP="008C2824">
            <w:pPr>
              <w:spacing w:after="39"/>
              <w:ind w:left="0"/>
              <w:jc w:val="left"/>
              <w:rPr>
                <w:lang w:eastAsia="x-none"/>
              </w:rPr>
            </w:pPr>
            <w:r w:rsidRPr="000961F5">
              <w:rPr>
                <w:lang w:eastAsia="x-none"/>
              </w:rPr>
              <w:t>Registrar code</w:t>
            </w:r>
          </w:p>
        </w:tc>
        <w:tc>
          <w:tcPr>
            <w:tcW w:w="1276" w:type="dxa"/>
          </w:tcPr>
          <w:p w14:paraId="711097DA" w14:textId="77777777" w:rsidR="00C26374" w:rsidRPr="000961F5" w:rsidRDefault="00C26374" w:rsidP="008C2824">
            <w:pPr>
              <w:spacing w:after="39"/>
              <w:ind w:left="0"/>
              <w:jc w:val="left"/>
              <w:rPr>
                <w:lang w:eastAsia="x-none"/>
              </w:rPr>
            </w:pPr>
            <w:r w:rsidRPr="000961F5">
              <w:rPr>
                <w:lang w:eastAsia="x-none"/>
              </w:rPr>
              <w:t>X(6)</w:t>
            </w:r>
          </w:p>
        </w:tc>
        <w:tc>
          <w:tcPr>
            <w:tcW w:w="6237" w:type="dxa"/>
          </w:tcPr>
          <w:p w14:paraId="249E6AC0" w14:textId="77777777" w:rsidR="00C26374" w:rsidRPr="000961F5" w:rsidRDefault="00C26374" w:rsidP="008C2824">
            <w:pPr>
              <w:spacing w:after="39"/>
              <w:ind w:left="0"/>
              <w:jc w:val="left"/>
              <w:rPr>
                <w:lang w:eastAsia="x-none"/>
              </w:rPr>
            </w:pPr>
            <w:r w:rsidRPr="000961F5">
              <w:rPr>
                <w:lang w:eastAsia="x-none"/>
              </w:rPr>
              <w:t>HK share registrar [IPO initiation Field #48]</w:t>
            </w:r>
          </w:p>
        </w:tc>
      </w:tr>
      <w:tr w:rsidR="00C26374" w:rsidRPr="000961F5" w14:paraId="44419F52" w14:textId="77777777" w:rsidTr="008C2824">
        <w:tc>
          <w:tcPr>
            <w:tcW w:w="2972" w:type="dxa"/>
          </w:tcPr>
          <w:p w14:paraId="70267F0B" w14:textId="77777777" w:rsidR="00C26374" w:rsidRPr="000961F5" w:rsidRDefault="00C26374" w:rsidP="008C2824">
            <w:pPr>
              <w:spacing w:after="39"/>
              <w:ind w:left="0"/>
              <w:jc w:val="left"/>
              <w:rPr>
                <w:lang w:eastAsia="x-none"/>
              </w:rPr>
            </w:pPr>
            <w:r w:rsidRPr="000961F5">
              <w:rPr>
                <w:lang w:eastAsia="x-none"/>
              </w:rPr>
              <w:t>Stock ID</w:t>
            </w:r>
          </w:p>
        </w:tc>
        <w:tc>
          <w:tcPr>
            <w:tcW w:w="1276" w:type="dxa"/>
          </w:tcPr>
          <w:p w14:paraId="0FE4C4B5" w14:textId="77777777" w:rsidR="00C26374" w:rsidRPr="000961F5" w:rsidRDefault="00C26374" w:rsidP="008C2824">
            <w:pPr>
              <w:spacing w:after="39"/>
              <w:ind w:left="0"/>
              <w:jc w:val="left"/>
              <w:rPr>
                <w:lang w:eastAsia="x-none"/>
              </w:rPr>
            </w:pPr>
            <w:r w:rsidRPr="000961F5">
              <w:rPr>
                <w:lang w:eastAsia="x-none"/>
              </w:rPr>
              <w:t>X(15)</w:t>
            </w:r>
          </w:p>
        </w:tc>
        <w:tc>
          <w:tcPr>
            <w:tcW w:w="6237" w:type="dxa"/>
          </w:tcPr>
          <w:p w14:paraId="565B0308" w14:textId="77777777" w:rsidR="00C26374" w:rsidRPr="000961F5" w:rsidRDefault="00C26374" w:rsidP="008C2824">
            <w:pPr>
              <w:spacing w:after="39"/>
              <w:ind w:left="0"/>
              <w:jc w:val="left"/>
              <w:rPr>
                <w:lang w:eastAsia="x-none"/>
              </w:rPr>
            </w:pPr>
            <w:r w:rsidRPr="000961F5">
              <w:rPr>
                <w:lang w:eastAsia="x-none"/>
              </w:rPr>
              <w:t>Stock code [IPO initiation Field #10], left justified.</w:t>
            </w:r>
          </w:p>
          <w:p w14:paraId="7C903B58" w14:textId="77777777" w:rsidR="00C26374" w:rsidRPr="000961F5" w:rsidRDefault="00C26374" w:rsidP="008C2824">
            <w:pPr>
              <w:spacing w:after="39"/>
              <w:ind w:left="0"/>
              <w:jc w:val="left"/>
              <w:rPr>
                <w:lang w:eastAsia="x-none"/>
              </w:rPr>
            </w:pPr>
            <w:r w:rsidRPr="000961F5">
              <w:rPr>
                <w:lang w:eastAsia="x-none"/>
              </w:rPr>
              <w:t>e.g. 9988 should be expressed as ‘9988            ‘</w:t>
            </w:r>
          </w:p>
        </w:tc>
      </w:tr>
      <w:tr w:rsidR="00C26374" w:rsidRPr="000961F5" w14:paraId="6CFFF48F" w14:textId="77777777" w:rsidTr="008C2824">
        <w:tc>
          <w:tcPr>
            <w:tcW w:w="2972" w:type="dxa"/>
          </w:tcPr>
          <w:p w14:paraId="2489EC79" w14:textId="77777777" w:rsidR="00C26374" w:rsidRPr="000961F5" w:rsidRDefault="00C26374" w:rsidP="008C2824">
            <w:pPr>
              <w:spacing w:after="39"/>
              <w:ind w:left="0"/>
              <w:jc w:val="left"/>
              <w:rPr>
                <w:lang w:eastAsia="x-none"/>
              </w:rPr>
            </w:pPr>
            <w:r w:rsidRPr="000961F5">
              <w:rPr>
                <w:lang w:eastAsia="x-none"/>
              </w:rPr>
              <w:t>Processing date</w:t>
            </w:r>
          </w:p>
        </w:tc>
        <w:tc>
          <w:tcPr>
            <w:tcW w:w="1276" w:type="dxa"/>
          </w:tcPr>
          <w:p w14:paraId="5A41B612" w14:textId="77777777" w:rsidR="00C26374" w:rsidRPr="000961F5" w:rsidRDefault="00C26374" w:rsidP="008C2824">
            <w:pPr>
              <w:spacing w:after="39"/>
              <w:ind w:left="0"/>
              <w:jc w:val="left"/>
              <w:rPr>
                <w:lang w:eastAsia="x-none"/>
              </w:rPr>
            </w:pPr>
            <w:r w:rsidRPr="000961F5">
              <w:rPr>
                <w:lang w:eastAsia="x-none"/>
              </w:rPr>
              <w:t>X(8)</w:t>
            </w:r>
          </w:p>
        </w:tc>
        <w:tc>
          <w:tcPr>
            <w:tcW w:w="6237" w:type="dxa"/>
          </w:tcPr>
          <w:p w14:paraId="25F2C1C2" w14:textId="77777777" w:rsidR="00C26374" w:rsidRPr="000961F5" w:rsidRDefault="00C26374" w:rsidP="008C2824">
            <w:pPr>
              <w:spacing w:after="39"/>
              <w:ind w:left="0"/>
              <w:jc w:val="left"/>
              <w:rPr>
                <w:lang w:eastAsia="x-none"/>
              </w:rPr>
            </w:pPr>
            <w:r w:rsidRPr="000961F5">
              <w:rPr>
                <w:lang w:eastAsia="x-none"/>
              </w:rPr>
              <w:t>File processing / share posting date, in YYYYMMDD format</w:t>
            </w:r>
          </w:p>
        </w:tc>
      </w:tr>
      <w:tr w:rsidR="00C26374" w:rsidRPr="000961F5" w14:paraId="4DF8E181" w14:textId="77777777" w:rsidTr="008C2824">
        <w:tc>
          <w:tcPr>
            <w:tcW w:w="2972" w:type="dxa"/>
          </w:tcPr>
          <w:p w14:paraId="3255FDEC" w14:textId="77777777" w:rsidR="00C26374" w:rsidRPr="000961F5" w:rsidRDefault="00C26374" w:rsidP="008C2824">
            <w:pPr>
              <w:spacing w:after="39"/>
              <w:ind w:left="0"/>
              <w:jc w:val="left"/>
              <w:rPr>
                <w:lang w:eastAsia="x-none"/>
              </w:rPr>
            </w:pPr>
            <w:r w:rsidRPr="000961F5">
              <w:rPr>
                <w:lang w:eastAsia="x-none"/>
              </w:rPr>
              <w:t>File name</w:t>
            </w:r>
          </w:p>
        </w:tc>
        <w:tc>
          <w:tcPr>
            <w:tcW w:w="1276" w:type="dxa"/>
          </w:tcPr>
          <w:p w14:paraId="27FB16D6" w14:textId="77777777" w:rsidR="00C26374" w:rsidRPr="000961F5" w:rsidRDefault="00C26374" w:rsidP="008C2824">
            <w:pPr>
              <w:spacing w:after="39"/>
              <w:ind w:left="0"/>
              <w:jc w:val="left"/>
              <w:rPr>
                <w:lang w:eastAsia="x-none"/>
              </w:rPr>
            </w:pPr>
            <w:r w:rsidRPr="000961F5">
              <w:rPr>
                <w:lang w:eastAsia="x-none"/>
              </w:rPr>
              <w:t>X(15)</w:t>
            </w:r>
          </w:p>
        </w:tc>
        <w:tc>
          <w:tcPr>
            <w:tcW w:w="6237" w:type="dxa"/>
          </w:tcPr>
          <w:p w14:paraId="66A7C9E2" w14:textId="77777777" w:rsidR="00C26374" w:rsidRPr="000961F5" w:rsidRDefault="00C26374" w:rsidP="008C2824">
            <w:pPr>
              <w:spacing w:after="39"/>
              <w:ind w:left="0"/>
              <w:jc w:val="left"/>
              <w:rPr>
                <w:lang w:eastAsia="x-none"/>
              </w:rPr>
            </w:pPr>
            <w:r w:rsidRPr="000961F5">
              <w:rPr>
                <w:lang w:eastAsia="x-none"/>
              </w:rPr>
              <w:t>Always ‘SHARE ALLOTMENT’</w:t>
            </w:r>
          </w:p>
        </w:tc>
      </w:tr>
      <w:tr w:rsidR="00C26374" w:rsidRPr="000961F5" w14:paraId="2DA61286" w14:textId="77777777" w:rsidTr="008C2824">
        <w:tc>
          <w:tcPr>
            <w:tcW w:w="2972" w:type="dxa"/>
          </w:tcPr>
          <w:p w14:paraId="5FEFFC1C" w14:textId="77777777" w:rsidR="00C26374" w:rsidRPr="000961F5" w:rsidRDefault="00C26374" w:rsidP="008C2824">
            <w:pPr>
              <w:spacing w:after="39"/>
              <w:ind w:left="0"/>
              <w:jc w:val="left"/>
              <w:rPr>
                <w:lang w:eastAsia="x-none"/>
              </w:rPr>
            </w:pPr>
            <w:r w:rsidRPr="000961F5">
              <w:rPr>
                <w:lang w:eastAsia="x-none"/>
              </w:rPr>
              <w:t>Filler</w:t>
            </w:r>
          </w:p>
        </w:tc>
        <w:tc>
          <w:tcPr>
            <w:tcW w:w="1276" w:type="dxa"/>
          </w:tcPr>
          <w:p w14:paraId="14A7ADBE" w14:textId="77777777" w:rsidR="00C26374" w:rsidRPr="000961F5" w:rsidRDefault="00C26374" w:rsidP="008C2824">
            <w:pPr>
              <w:spacing w:after="39"/>
              <w:ind w:left="0"/>
              <w:jc w:val="left"/>
              <w:rPr>
                <w:lang w:eastAsia="x-none"/>
              </w:rPr>
            </w:pPr>
            <w:r w:rsidRPr="000961F5">
              <w:rPr>
                <w:lang w:eastAsia="x-none"/>
              </w:rPr>
              <w:t>X(255)</w:t>
            </w:r>
          </w:p>
        </w:tc>
        <w:tc>
          <w:tcPr>
            <w:tcW w:w="6237" w:type="dxa"/>
          </w:tcPr>
          <w:p w14:paraId="7FC11741" w14:textId="77777777" w:rsidR="00C26374" w:rsidRPr="000961F5" w:rsidRDefault="00C26374" w:rsidP="008C2824">
            <w:pPr>
              <w:spacing w:after="39"/>
              <w:ind w:left="0"/>
              <w:jc w:val="left"/>
              <w:rPr>
                <w:lang w:eastAsia="x-none"/>
              </w:rPr>
            </w:pPr>
            <w:r w:rsidRPr="000961F5">
              <w:rPr>
                <w:lang w:eastAsia="x-none"/>
              </w:rPr>
              <w:t>Always blank</w:t>
            </w:r>
          </w:p>
        </w:tc>
      </w:tr>
    </w:tbl>
    <w:p w14:paraId="57216689" w14:textId="77777777" w:rsidR="00C26374" w:rsidRPr="000961F5" w:rsidRDefault="00C26374" w:rsidP="00C26374">
      <w:pPr>
        <w:ind w:left="0"/>
        <w:rPr>
          <w:lang w:eastAsia="x-none"/>
        </w:rPr>
      </w:pPr>
    </w:p>
    <w:p w14:paraId="37677707" w14:textId="77777777" w:rsidR="00C26374" w:rsidRPr="000961F5" w:rsidRDefault="00C26374" w:rsidP="00C26374">
      <w:pPr>
        <w:ind w:left="0"/>
        <w:rPr>
          <w:b/>
          <w:lang w:eastAsia="x-none"/>
        </w:rPr>
      </w:pPr>
      <w:r w:rsidRPr="000961F5">
        <w:rPr>
          <w:b/>
          <w:lang w:eastAsia="x-none"/>
        </w:rPr>
        <w:t>Detailed record:</w:t>
      </w:r>
    </w:p>
    <w:tbl>
      <w:tblPr>
        <w:tblStyle w:val="TableGrid6"/>
        <w:tblW w:w="10485" w:type="dxa"/>
        <w:tblLook w:val="04A0" w:firstRow="1" w:lastRow="0" w:firstColumn="1" w:lastColumn="0" w:noHBand="0" w:noVBand="1"/>
      </w:tblPr>
      <w:tblGrid>
        <w:gridCol w:w="2972"/>
        <w:gridCol w:w="1276"/>
        <w:gridCol w:w="6237"/>
      </w:tblGrid>
      <w:tr w:rsidR="00C26374" w:rsidRPr="000961F5" w14:paraId="6B617A96" w14:textId="77777777" w:rsidTr="008C2824">
        <w:tc>
          <w:tcPr>
            <w:tcW w:w="2972" w:type="dxa"/>
            <w:shd w:val="clear" w:color="auto" w:fill="13426B"/>
          </w:tcPr>
          <w:p w14:paraId="174E188B" w14:textId="77777777" w:rsidR="00C26374" w:rsidRPr="000961F5" w:rsidRDefault="00C26374" w:rsidP="008C2824">
            <w:pPr>
              <w:spacing w:after="39"/>
              <w:ind w:left="0"/>
              <w:jc w:val="left"/>
              <w:rPr>
                <w:b/>
                <w:lang w:eastAsia="x-none"/>
              </w:rPr>
            </w:pPr>
            <w:r w:rsidRPr="000961F5">
              <w:rPr>
                <w:b/>
                <w:lang w:eastAsia="x-none"/>
              </w:rPr>
              <w:t>Field Name</w:t>
            </w:r>
          </w:p>
        </w:tc>
        <w:tc>
          <w:tcPr>
            <w:tcW w:w="1276" w:type="dxa"/>
            <w:shd w:val="clear" w:color="auto" w:fill="13426B"/>
          </w:tcPr>
          <w:p w14:paraId="2A104D89" w14:textId="77777777" w:rsidR="00C26374" w:rsidRPr="000961F5" w:rsidRDefault="00C26374" w:rsidP="008C2824">
            <w:pPr>
              <w:spacing w:after="39"/>
              <w:ind w:left="0"/>
              <w:jc w:val="left"/>
              <w:rPr>
                <w:b/>
                <w:lang w:eastAsia="x-none"/>
              </w:rPr>
            </w:pPr>
            <w:r w:rsidRPr="000961F5">
              <w:rPr>
                <w:b/>
                <w:lang w:eastAsia="x-none"/>
              </w:rPr>
              <w:t>Field Format</w:t>
            </w:r>
          </w:p>
        </w:tc>
        <w:tc>
          <w:tcPr>
            <w:tcW w:w="6237" w:type="dxa"/>
            <w:shd w:val="clear" w:color="auto" w:fill="13426B"/>
          </w:tcPr>
          <w:p w14:paraId="4E7B4DB8" w14:textId="77777777" w:rsidR="00C26374" w:rsidRPr="000961F5" w:rsidRDefault="00C26374" w:rsidP="008C2824">
            <w:pPr>
              <w:spacing w:after="39"/>
              <w:ind w:left="0"/>
              <w:jc w:val="left"/>
              <w:rPr>
                <w:b/>
                <w:lang w:eastAsia="x-none"/>
              </w:rPr>
            </w:pPr>
            <w:r w:rsidRPr="000961F5">
              <w:rPr>
                <w:b/>
                <w:lang w:eastAsia="x-none"/>
              </w:rPr>
              <w:t>Description</w:t>
            </w:r>
          </w:p>
        </w:tc>
      </w:tr>
      <w:tr w:rsidR="00C26374" w:rsidRPr="000961F5" w14:paraId="17B2DD6A" w14:textId="77777777" w:rsidTr="008C2824">
        <w:tc>
          <w:tcPr>
            <w:tcW w:w="2972" w:type="dxa"/>
          </w:tcPr>
          <w:p w14:paraId="15A8B82B" w14:textId="77777777" w:rsidR="00C26374" w:rsidRPr="000961F5" w:rsidRDefault="00C26374" w:rsidP="008C2824">
            <w:pPr>
              <w:spacing w:after="39"/>
              <w:ind w:left="0"/>
              <w:jc w:val="left"/>
              <w:rPr>
                <w:lang w:eastAsia="x-none"/>
              </w:rPr>
            </w:pPr>
            <w:r w:rsidRPr="000961F5">
              <w:rPr>
                <w:lang w:eastAsia="x-none"/>
              </w:rPr>
              <w:t>Record Type</w:t>
            </w:r>
          </w:p>
        </w:tc>
        <w:tc>
          <w:tcPr>
            <w:tcW w:w="1276" w:type="dxa"/>
          </w:tcPr>
          <w:p w14:paraId="04ADFDDA" w14:textId="77777777" w:rsidR="00C26374" w:rsidRPr="000961F5" w:rsidRDefault="00C26374" w:rsidP="008C2824">
            <w:pPr>
              <w:spacing w:after="39"/>
              <w:ind w:left="0"/>
              <w:jc w:val="left"/>
              <w:rPr>
                <w:lang w:eastAsia="x-none"/>
              </w:rPr>
            </w:pPr>
            <w:r w:rsidRPr="000961F5">
              <w:rPr>
                <w:lang w:eastAsia="x-none"/>
              </w:rPr>
              <w:t>X(1)</w:t>
            </w:r>
          </w:p>
        </w:tc>
        <w:tc>
          <w:tcPr>
            <w:tcW w:w="6237" w:type="dxa"/>
          </w:tcPr>
          <w:p w14:paraId="21F03876" w14:textId="77777777" w:rsidR="00C26374" w:rsidRPr="000961F5" w:rsidRDefault="00C26374" w:rsidP="008C2824">
            <w:pPr>
              <w:spacing w:after="39"/>
              <w:ind w:left="0"/>
              <w:jc w:val="left"/>
              <w:rPr>
                <w:lang w:eastAsia="x-none"/>
              </w:rPr>
            </w:pPr>
            <w:r w:rsidRPr="000961F5">
              <w:rPr>
                <w:lang w:eastAsia="x-none"/>
              </w:rPr>
              <w:t>Should always be 1 for detailed record</w:t>
            </w:r>
          </w:p>
        </w:tc>
      </w:tr>
      <w:tr w:rsidR="00C26374" w:rsidRPr="000961F5" w14:paraId="3741913B" w14:textId="77777777" w:rsidTr="008C2824">
        <w:tc>
          <w:tcPr>
            <w:tcW w:w="2972" w:type="dxa"/>
          </w:tcPr>
          <w:p w14:paraId="43E4D71E" w14:textId="77777777" w:rsidR="00C26374" w:rsidRPr="000961F5" w:rsidRDefault="00C26374" w:rsidP="008C2824">
            <w:pPr>
              <w:spacing w:after="39"/>
              <w:ind w:left="0"/>
              <w:jc w:val="left"/>
              <w:rPr>
                <w:lang w:eastAsia="x-none"/>
              </w:rPr>
            </w:pPr>
            <w:r w:rsidRPr="000961F5">
              <w:rPr>
                <w:lang w:eastAsia="x-none"/>
              </w:rPr>
              <w:t>Participant ID</w:t>
            </w:r>
          </w:p>
        </w:tc>
        <w:tc>
          <w:tcPr>
            <w:tcW w:w="1276" w:type="dxa"/>
          </w:tcPr>
          <w:p w14:paraId="3D1D68CC" w14:textId="77777777" w:rsidR="00C26374" w:rsidRPr="000961F5" w:rsidRDefault="00C26374" w:rsidP="008C2824">
            <w:pPr>
              <w:spacing w:after="39"/>
              <w:ind w:left="0"/>
              <w:jc w:val="left"/>
              <w:rPr>
                <w:lang w:eastAsia="x-none"/>
              </w:rPr>
            </w:pPr>
            <w:r w:rsidRPr="000961F5">
              <w:rPr>
                <w:lang w:eastAsia="x-none"/>
              </w:rPr>
              <w:t>X(6)</w:t>
            </w:r>
          </w:p>
        </w:tc>
        <w:tc>
          <w:tcPr>
            <w:tcW w:w="6237" w:type="dxa"/>
          </w:tcPr>
          <w:p w14:paraId="2C4A3E37" w14:textId="77777777" w:rsidR="00C26374" w:rsidRPr="000961F5" w:rsidRDefault="00C26374" w:rsidP="008C2824">
            <w:pPr>
              <w:spacing w:after="39"/>
              <w:ind w:left="0"/>
              <w:jc w:val="left"/>
              <w:rPr>
                <w:lang w:eastAsia="x-none"/>
              </w:rPr>
            </w:pPr>
            <w:r w:rsidRPr="000961F5">
              <w:rPr>
                <w:lang w:eastAsia="x-none"/>
              </w:rPr>
              <w:t>The applicant’s Clearing Participant</w:t>
            </w:r>
          </w:p>
        </w:tc>
      </w:tr>
      <w:tr w:rsidR="00C26374" w:rsidRPr="000961F5" w14:paraId="48A16036" w14:textId="77777777" w:rsidTr="008C2824">
        <w:tc>
          <w:tcPr>
            <w:tcW w:w="2972" w:type="dxa"/>
          </w:tcPr>
          <w:p w14:paraId="696D68AF" w14:textId="77777777" w:rsidR="00C26374" w:rsidRPr="000961F5" w:rsidRDefault="00C26374" w:rsidP="008C2824">
            <w:pPr>
              <w:spacing w:after="39"/>
              <w:ind w:left="0"/>
              <w:jc w:val="left"/>
              <w:rPr>
                <w:lang w:eastAsia="x-none"/>
              </w:rPr>
            </w:pPr>
            <w:r w:rsidRPr="000961F5">
              <w:rPr>
                <w:lang w:eastAsia="x-none"/>
              </w:rPr>
              <w:t>Application number</w:t>
            </w:r>
          </w:p>
        </w:tc>
        <w:tc>
          <w:tcPr>
            <w:tcW w:w="1276" w:type="dxa"/>
          </w:tcPr>
          <w:p w14:paraId="25560321" w14:textId="77777777" w:rsidR="00C26374" w:rsidRPr="000961F5" w:rsidRDefault="00C26374" w:rsidP="008C2824">
            <w:pPr>
              <w:spacing w:after="39"/>
              <w:ind w:left="0"/>
              <w:jc w:val="left"/>
              <w:rPr>
                <w:lang w:eastAsia="x-none"/>
              </w:rPr>
            </w:pPr>
            <w:r w:rsidRPr="000961F5">
              <w:rPr>
                <w:lang w:eastAsia="x-none"/>
              </w:rPr>
              <w:t>X(20)</w:t>
            </w:r>
          </w:p>
        </w:tc>
        <w:tc>
          <w:tcPr>
            <w:tcW w:w="6237" w:type="dxa"/>
          </w:tcPr>
          <w:p w14:paraId="6FC2BEA2" w14:textId="77777777" w:rsidR="00C26374" w:rsidRPr="000961F5" w:rsidRDefault="00C26374" w:rsidP="008C2824">
            <w:pPr>
              <w:spacing w:after="39"/>
              <w:ind w:left="0"/>
              <w:jc w:val="left"/>
              <w:rPr>
                <w:lang w:eastAsia="x-none"/>
              </w:rPr>
            </w:pPr>
            <w:r w:rsidRPr="000961F5">
              <w:rPr>
                <w:lang w:eastAsia="x-none"/>
              </w:rPr>
              <w:t>Application instruction #, left justified.</w:t>
            </w:r>
          </w:p>
          <w:p w14:paraId="1D184F28" w14:textId="77777777" w:rsidR="00C26374" w:rsidRPr="000961F5" w:rsidRDefault="00C26374" w:rsidP="008C2824">
            <w:pPr>
              <w:spacing w:after="39"/>
              <w:ind w:left="0"/>
              <w:jc w:val="left"/>
              <w:rPr>
                <w:lang w:eastAsia="x-none"/>
              </w:rPr>
            </w:pPr>
            <w:r w:rsidRPr="000961F5">
              <w:rPr>
                <w:lang w:eastAsia="x-none"/>
              </w:rPr>
              <w:t>e.g. ‘766745300           ‘</w:t>
            </w:r>
          </w:p>
        </w:tc>
      </w:tr>
      <w:tr w:rsidR="00C26374" w:rsidRPr="000961F5" w14:paraId="04C89B97" w14:textId="77777777" w:rsidTr="008C2824">
        <w:tc>
          <w:tcPr>
            <w:tcW w:w="2972" w:type="dxa"/>
          </w:tcPr>
          <w:p w14:paraId="71F4D7AC" w14:textId="77777777" w:rsidR="00C26374" w:rsidRPr="000961F5" w:rsidRDefault="00C26374" w:rsidP="008C2824">
            <w:pPr>
              <w:spacing w:after="39"/>
              <w:ind w:left="0"/>
              <w:jc w:val="left"/>
              <w:rPr>
                <w:lang w:eastAsia="x-none"/>
              </w:rPr>
            </w:pPr>
            <w:r w:rsidRPr="000961F5">
              <w:rPr>
                <w:lang w:eastAsia="x-none"/>
              </w:rPr>
              <w:t>Applicant name 1</w:t>
            </w:r>
          </w:p>
        </w:tc>
        <w:tc>
          <w:tcPr>
            <w:tcW w:w="1276" w:type="dxa"/>
          </w:tcPr>
          <w:p w14:paraId="5902DC71" w14:textId="77777777" w:rsidR="00C26374" w:rsidRPr="000961F5" w:rsidRDefault="00C26374" w:rsidP="008C2824">
            <w:pPr>
              <w:spacing w:after="39"/>
              <w:ind w:left="0"/>
              <w:jc w:val="left"/>
              <w:rPr>
                <w:lang w:eastAsia="x-none"/>
              </w:rPr>
            </w:pPr>
            <w:r w:rsidRPr="000961F5">
              <w:rPr>
                <w:lang w:eastAsia="x-none"/>
              </w:rPr>
              <w:t>X(40)</w:t>
            </w:r>
          </w:p>
        </w:tc>
        <w:tc>
          <w:tcPr>
            <w:tcW w:w="6237" w:type="dxa"/>
          </w:tcPr>
          <w:p w14:paraId="5DCFB7BC" w14:textId="77777777" w:rsidR="00C26374" w:rsidRPr="000961F5" w:rsidRDefault="00C26374" w:rsidP="008C2824">
            <w:pPr>
              <w:spacing w:after="39"/>
              <w:ind w:left="0"/>
              <w:jc w:val="left"/>
              <w:rPr>
                <w:lang w:eastAsia="x-none"/>
              </w:rPr>
            </w:pPr>
            <w:r w:rsidRPr="000961F5">
              <w:rPr>
                <w:lang w:eastAsia="x-none"/>
              </w:rPr>
              <w:t>Beneficiary Owner field from EIPO application</w:t>
            </w:r>
          </w:p>
        </w:tc>
      </w:tr>
      <w:tr w:rsidR="00C26374" w:rsidRPr="000961F5" w14:paraId="55A3CA87" w14:textId="77777777" w:rsidTr="008C2824">
        <w:trPr>
          <w:trHeight w:val="77"/>
        </w:trPr>
        <w:tc>
          <w:tcPr>
            <w:tcW w:w="2972" w:type="dxa"/>
          </w:tcPr>
          <w:p w14:paraId="1F059FBD" w14:textId="77777777" w:rsidR="00C26374" w:rsidRPr="000961F5" w:rsidRDefault="00C26374" w:rsidP="008C2824">
            <w:pPr>
              <w:spacing w:after="39"/>
              <w:ind w:left="0"/>
              <w:jc w:val="left"/>
              <w:rPr>
                <w:lang w:eastAsia="x-none"/>
              </w:rPr>
            </w:pPr>
            <w:r w:rsidRPr="000961F5">
              <w:rPr>
                <w:lang w:eastAsia="x-none"/>
              </w:rPr>
              <w:t>Applicant name 2</w:t>
            </w:r>
          </w:p>
        </w:tc>
        <w:tc>
          <w:tcPr>
            <w:tcW w:w="1276" w:type="dxa"/>
          </w:tcPr>
          <w:p w14:paraId="35CDCBC2" w14:textId="77777777" w:rsidR="00C26374" w:rsidRPr="000961F5" w:rsidRDefault="00C26374" w:rsidP="008C2824">
            <w:pPr>
              <w:spacing w:after="39"/>
              <w:ind w:left="0"/>
              <w:jc w:val="left"/>
              <w:rPr>
                <w:lang w:eastAsia="x-none"/>
              </w:rPr>
            </w:pPr>
            <w:r w:rsidRPr="000961F5">
              <w:rPr>
                <w:lang w:eastAsia="x-none"/>
              </w:rPr>
              <w:t>X(40)</w:t>
            </w:r>
          </w:p>
        </w:tc>
        <w:tc>
          <w:tcPr>
            <w:tcW w:w="6237" w:type="dxa"/>
          </w:tcPr>
          <w:p w14:paraId="330EB0DD" w14:textId="77777777" w:rsidR="00C26374" w:rsidRPr="000961F5" w:rsidRDefault="00C26374" w:rsidP="008C2824">
            <w:pPr>
              <w:spacing w:after="39"/>
              <w:ind w:left="0"/>
              <w:jc w:val="left"/>
              <w:rPr>
                <w:lang w:eastAsia="x-none"/>
              </w:rPr>
            </w:pPr>
            <w:r w:rsidRPr="000961F5">
              <w:rPr>
                <w:lang w:eastAsia="x-none"/>
              </w:rPr>
              <w:t>Joint Account #2 Name field from EIPO application</w:t>
            </w:r>
          </w:p>
        </w:tc>
      </w:tr>
      <w:tr w:rsidR="00C26374" w:rsidRPr="000961F5" w14:paraId="575D6212" w14:textId="77777777" w:rsidTr="008C2824">
        <w:tc>
          <w:tcPr>
            <w:tcW w:w="2972" w:type="dxa"/>
          </w:tcPr>
          <w:p w14:paraId="079D7862" w14:textId="77777777" w:rsidR="00C26374" w:rsidRPr="000961F5" w:rsidRDefault="00C26374" w:rsidP="008C2824">
            <w:pPr>
              <w:spacing w:after="39"/>
              <w:ind w:left="0"/>
              <w:jc w:val="left"/>
              <w:rPr>
                <w:lang w:eastAsia="x-none"/>
              </w:rPr>
            </w:pPr>
            <w:r w:rsidRPr="000961F5">
              <w:rPr>
                <w:lang w:eastAsia="x-none"/>
              </w:rPr>
              <w:t>Applicant name 3</w:t>
            </w:r>
          </w:p>
        </w:tc>
        <w:tc>
          <w:tcPr>
            <w:tcW w:w="1276" w:type="dxa"/>
          </w:tcPr>
          <w:p w14:paraId="3F200B30" w14:textId="77777777" w:rsidR="00C26374" w:rsidRPr="000961F5" w:rsidRDefault="00C26374" w:rsidP="008C2824">
            <w:pPr>
              <w:spacing w:after="39"/>
              <w:ind w:left="0"/>
              <w:jc w:val="left"/>
              <w:rPr>
                <w:lang w:eastAsia="x-none"/>
              </w:rPr>
            </w:pPr>
            <w:r w:rsidRPr="000961F5">
              <w:rPr>
                <w:lang w:eastAsia="x-none"/>
              </w:rPr>
              <w:t>X(40)</w:t>
            </w:r>
          </w:p>
        </w:tc>
        <w:tc>
          <w:tcPr>
            <w:tcW w:w="6237" w:type="dxa"/>
          </w:tcPr>
          <w:p w14:paraId="4B5A0422" w14:textId="77777777" w:rsidR="00C26374" w:rsidRPr="000961F5" w:rsidRDefault="00C26374" w:rsidP="008C2824">
            <w:pPr>
              <w:spacing w:after="39"/>
              <w:ind w:left="0"/>
              <w:jc w:val="left"/>
              <w:rPr>
                <w:lang w:eastAsia="x-none"/>
              </w:rPr>
            </w:pPr>
            <w:r w:rsidRPr="000961F5">
              <w:rPr>
                <w:lang w:eastAsia="x-none"/>
              </w:rPr>
              <w:t>Joint Account #3 Name field from EIPO application</w:t>
            </w:r>
          </w:p>
        </w:tc>
      </w:tr>
      <w:tr w:rsidR="00C26374" w:rsidRPr="000961F5" w14:paraId="11C42E69" w14:textId="77777777" w:rsidTr="008C2824">
        <w:tc>
          <w:tcPr>
            <w:tcW w:w="2972" w:type="dxa"/>
          </w:tcPr>
          <w:p w14:paraId="34881E96" w14:textId="77777777" w:rsidR="00C26374" w:rsidRPr="000961F5" w:rsidRDefault="00C26374" w:rsidP="008C2824">
            <w:pPr>
              <w:spacing w:after="39"/>
              <w:ind w:left="0"/>
              <w:jc w:val="left"/>
              <w:rPr>
                <w:lang w:eastAsia="x-none"/>
              </w:rPr>
            </w:pPr>
            <w:r w:rsidRPr="000961F5">
              <w:rPr>
                <w:lang w:eastAsia="x-none"/>
              </w:rPr>
              <w:t>Applicant name 4</w:t>
            </w:r>
          </w:p>
        </w:tc>
        <w:tc>
          <w:tcPr>
            <w:tcW w:w="1276" w:type="dxa"/>
          </w:tcPr>
          <w:p w14:paraId="650A365C" w14:textId="77777777" w:rsidR="00C26374" w:rsidRPr="000961F5" w:rsidRDefault="00C26374" w:rsidP="008C2824">
            <w:pPr>
              <w:spacing w:after="39"/>
              <w:ind w:left="0"/>
              <w:jc w:val="left"/>
              <w:rPr>
                <w:lang w:eastAsia="x-none"/>
              </w:rPr>
            </w:pPr>
            <w:r w:rsidRPr="000961F5">
              <w:rPr>
                <w:lang w:eastAsia="x-none"/>
              </w:rPr>
              <w:t>X(40)</w:t>
            </w:r>
          </w:p>
        </w:tc>
        <w:tc>
          <w:tcPr>
            <w:tcW w:w="6237" w:type="dxa"/>
          </w:tcPr>
          <w:p w14:paraId="53D44767" w14:textId="77777777" w:rsidR="00C26374" w:rsidRPr="000961F5" w:rsidRDefault="00C26374" w:rsidP="008C2824">
            <w:pPr>
              <w:spacing w:after="39"/>
              <w:ind w:left="0"/>
              <w:jc w:val="left"/>
              <w:rPr>
                <w:lang w:eastAsia="x-none"/>
              </w:rPr>
            </w:pPr>
            <w:r w:rsidRPr="000961F5">
              <w:rPr>
                <w:lang w:eastAsia="x-none"/>
              </w:rPr>
              <w:t>Joint Account #4 Name field from EIPO application</w:t>
            </w:r>
          </w:p>
        </w:tc>
      </w:tr>
      <w:tr w:rsidR="00C26374" w:rsidRPr="000961F5" w14:paraId="6815025C" w14:textId="77777777" w:rsidTr="008C2824">
        <w:tc>
          <w:tcPr>
            <w:tcW w:w="2972" w:type="dxa"/>
          </w:tcPr>
          <w:p w14:paraId="2E352C84" w14:textId="77777777" w:rsidR="00C26374" w:rsidRPr="000961F5" w:rsidRDefault="00C26374" w:rsidP="008C2824">
            <w:pPr>
              <w:spacing w:after="39"/>
              <w:ind w:left="0"/>
              <w:jc w:val="left"/>
              <w:rPr>
                <w:lang w:eastAsia="x-none"/>
              </w:rPr>
            </w:pPr>
            <w:r w:rsidRPr="000961F5">
              <w:rPr>
                <w:lang w:eastAsia="x-none"/>
              </w:rPr>
              <w:t>ID number</w:t>
            </w:r>
          </w:p>
        </w:tc>
        <w:tc>
          <w:tcPr>
            <w:tcW w:w="1276" w:type="dxa"/>
          </w:tcPr>
          <w:p w14:paraId="48F98A89" w14:textId="77777777" w:rsidR="00C26374" w:rsidRPr="000961F5" w:rsidRDefault="00C26374" w:rsidP="008C2824">
            <w:pPr>
              <w:spacing w:after="39"/>
              <w:ind w:left="0"/>
              <w:jc w:val="left"/>
              <w:rPr>
                <w:lang w:eastAsia="x-none"/>
              </w:rPr>
            </w:pPr>
            <w:r w:rsidRPr="000961F5">
              <w:rPr>
                <w:lang w:eastAsia="x-none"/>
              </w:rPr>
              <w:t>X(20)</w:t>
            </w:r>
          </w:p>
        </w:tc>
        <w:tc>
          <w:tcPr>
            <w:tcW w:w="6237" w:type="dxa"/>
          </w:tcPr>
          <w:p w14:paraId="284487A8" w14:textId="77777777" w:rsidR="00C26374" w:rsidRPr="000961F5" w:rsidRDefault="00C26374" w:rsidP="008C2824">
            <w:pPr>
              <w:spacing w:after="39"/>
              <w:ind w:left="0"/>
              <w:jc w:val="left"/>
              <w:rPr>
                <w:lang w:eastAsia="x-none"/>
              </w:rPr>
            </w:pPr>
            <w:r w:rsidRPr="000961F5">
              <w:rPr>
                <w:lang w:eastAsia="x-none"/>
              </w:rPr>
              <w:t>BO ID / BR# field from EIPO application</w:t>
            </w:r>
          </w:p>
        </w:tc>
      </w:tr>
      <w:tr w:rsidR="00C26374" w:rsidRPr="000961F5" w14:paraId="4B0A7960" w14:textId="77777777" w:rsidTr="008C2824">
        <w:tc>
          <w:tcPr>
            <w:tcW w:w="2972" w:type="dxa"/>
          </w:tcPr>
          <w:p w14:paraId="09086475" w14:textId="77777777" w:rsidR="00C26374" w:rsidRPr="000961F5" w:rsidRDefault="00C26374" w:rsidP="008C2824">
            <w:pPr>
              <w:spacing w:after="39"/>
              <w:ind w:left="0"/>
              <w:jc w:val="left"/>
              <w:rPr>
                <w:lang w:eastAsia="x-none"/>
              </w:rPr>
            </w:pPr>
            <w:r w:rsidRPr="000961F5">
              <w:rPr>
                <w:lang w:eastAsia="x-none"/>
              </w:rPr>
              <w:t>Beneficial owner</w:t>
            </w:r>
          </w:p>
        </w:tc>
        <w:tc>
          <w:tcPr>
            <w:tcW w:w="1276" w:type="dxa"/>
          </w:tcPr>
          <w:p w14:paraId="22029899" w14:textId="77777777" w:rsidR="00C26374" w:rsidRPr="000961F5" w:rsidRDefault="00C26374" w:rsidP="008C2824">
            <w:pPr>
              <w:spacing w:after="39"/>
              <w:ind w:left="0"/>
              <w:jc w:val="left"/>
              <w:rPr>
                <w:lang w:eastAsia="x-none"/>
              </w:rPr>
            </w:pPr>
            <w:r w:rsidRPr="000961F5">
              <w:rPr>
                <w:lang w:eastAsia="x-none"/>
              </w:rPr>
              <w:t>X(40)</w:t>
            </w:r>
          </w:p>
        </w:tc>
        <w:tc>
          <w:tcPr>
            <w:tcW w:w="6237" w:type="dxa"/>
          </w:tcPr>
          <w:p w14:paraId="58A4F2FB" w14:textId="77777777" w:rsidR="00C26374" w:rsidRPr="000961F5" w:rsidRDefault="00C26374" w:rsidP="008C2824">
            <w:pPr>
              <w:spacing w:after="39"/>
              <w:ind w:left="0"/>
              <w:jc w:val="left"/>
              <w:rPr>
                <w:lang w:eastAsia="x-none"/>
              </w:rPr>
            </w:pPr>
            <w:r w:rsidRPr="000961F5">
              <w:rPr>
                <w:lang w:eastAsia="x-none"/>
              </w:rPr>
              <w:t>Beneficiary Owner field from EIPO application</w:t>
            </w:r>
          </w:p>
        </w:tc>
      </w:tr>
      <w:tr w:rsidR="00C26374" w:rsidRPr="000961F5" w14:paraId="2ECE1956" w14:textId="77777777" w:rsidTr="008C2824">
        <w:tc>
          <w:tcPr>
            <w:tcW w:w="2972" w:type="dxa"/>
          </w:tcPr>
          <w:p w14:paraId="6BDF2AD1" w14:textId="77777777" w:rsidR="00C26374" w:rsidRPr="000961F5" w:rsidRDefault="00C26374" w:rsidP="008C2824">
            <w:pPr>
              <w:spacing w:after="39"/>
              <w:ind w:left="0"/>
              <w:jc w:val="left"/>
              <w:rPr>
                <w:lang w:eastAsia="x-none"/>
              </w:rPr>
            </w:pPr>
            <w:r w:rsidRPr="000961F5">
              <w:rPr>
                <w:lang w:eastAsia="x-none"/>
              </w:rPr>
              <w:t>No. of shares applied</w:t>
            </w:r>
          </w:p>
        </w:tc>
        <w:tc>
          <w:tcPr>
            <w:tcW w:w="1276" w:type="dxa"/>
          </w:tcPr>
          <w:p w14:paraId="6B7A970C" w14:textId="77777777" w:rsidR="00C26374" w:rsidRPr="000961F5" w:rsidRDefault="00C26374" w:rsidP="008C2824">
            <w:pPr>
              <w:spacing w:after="39"/>
              <w:ind w:left="0"/>
              <w:jc w:val="left"/>
              <w:rPr>
                <w:lang w:eastAsia="x-none"/>
              </w:rPr>
            </w:pPr>
            <w:r w:rsidRPr="000961F5">
              <w:rPr>
                <w:lang w:eastAsia="x-none"/>
              </w:rPr>
              <w:t>9(11)</w:t>
            </w:r>
          </w:p>
        </w:tc>
        <w:tc>
          <w:tcPr>
            <w:tcW w:w="6237" w:type="dxa"/>
          </w:tcPr>
          <w:p w14:paraId="5901A2C4" w14:textId="77777777" w:rsidR="00C26374" w:rsidRPr="000961F5" w:rsidRDefault="00C26374" w:rsidP="008C2824">
            <w:pPr>
              <w:spacing w:after="39"/>
              <w:ind w:left="0"/>
              <w:jc w:val="left"/>
              <w:rPr>
                <w:lang w:eastAsia="x-none"/>
              </w:rPr>
            </w:pPr>
            <w:r w:rsidRPr="000961F5">
              <w:rPr>
                <w:lang w:eastAsia="x-none"/>
              </w:rPr>
              <w:t>The applicant’s applied quantity from EIPO application</w:t>
            </w:r>
          </w:p>
        </w:tc>
      </w:tr>
      <w:tr w:rsidR="00C26374" w:rsidRPr="000961F5" w14:paraId="5BE1F2AC" w14:textId="77777777" w:rsidTr="008C2824">
        <w:tc>
          <w:tcPr>
            <w:tcW w:w="2972" w:type="dxa"/>
          </w:tcPr>
          <w:p w14:paraId="33AED3CE" w14:textId="77777777" w:rsidR="00C26374" w:rsidRPr="000961F5" w:rsidRDefault="00C26374" w:rsidP="008C2824">
            <w:pPr>
              <w:spacing w:after="39"/>
              <w:ind w:left="0"/>
              <w:jc w:val="left"/>
              <w:rPr>
                <w:lang w:eastAsia="x-none"/>
              </w:rPr>
            </w:pPr>
            <w:r w:rsidRPr="000961F5">
              <w:rPr>
                <w:lang w:eastAsia="x-none"/>
              </w:rPr>
              <w:t>No. of shares allotted</w:t>
            </w:r>
          </w:p>
        </w:tc>
        <w:tc>
          <w:tcPr>
            <w:tcW w:w="1276" w:type="dxa"/>
          </w:tcPr>
          <w:p w14:paraId="55005E53" w14:textId="77777777" w:rsidR="00C26374" w:rsidRPr="000961F5" w:rsidRDefault="00C26374" w:rsidP="008C2824">
            <w:pPr>
              <w:spacing w:after="39"/>
              <w:ind w:left="0"/>
              <w:jc w:val="left"/>
              <w:rPr>
                <w:lang w:eastAsia="x-none"/>
              </w:rPr>
            </w:pPr>
            <w:r w:rsidRPr="000961F5">
              <w:rPr>
                <w:lang w:eastAsia="x-none"/>
              </w:rPr>
              <w:t>9(11)</w:t>
            </w:r>
          </w:p>
        </w:tc>
        <w:tc>
          <w:tcPr>
            <w:tcW w:w="6237" w:type="dxa"/>
          </w:tcPr>
          <w:p w14:paraId="0A2F83DA" w14:textId="77777777" w:rsidR="00C26374" w:rsidRPr="000961F5" w:rsidRDefault="00C26374" w:rsidP="008C2824">
            <w:pPr>
              <w:spacing w:after="39"/>
              <w:ind w:left="0"/>
              <w:jc w:val="left"/>
              <w:rPr>
                <w:lang w:eastAsia="x-none"/>
              </w:rPr>
            </w:pPr>
            <w:r w:rsidRPr="000961F5">
              <w:rPr>
                <w:lang w:eastAsia="x-none"/>
              </w:rPr>
              <w:t>The applicant’s allotted quantity from EIPO allotment file</w:t>
            </w:r>
          </w:p>
        </w:tc>
      </w:tr>
      <w:tr w:rsidR="00C26374" w:rsidRPr="000961F5" w14:paraId="30046D5C" w14:textId="77777777" w:rsidTr="008C2824">
        <w:tc>
          <w:tcPr>
            <w:tcW w:w="2972" w:type="dxa"/>
          </w:tcPr>
          <w:p w14:paraId="06279E55" w14:textId="77777777" w:rsidR="00C26374" w:rsidRPr="000961F5" w:rsidRDefault="00C26374" w:rsidP="008C2824">
            <w:pPr>
              <w:spacing w:after="39"/>
              <w:ind w:left="0"/>
              <w:jc w:val="left"/>
              <w:rPr>
                <w:lang w:eastAsia="x-none"/>
              </w:rPr>
            </w:pPr>
            <w:r w:rsidRPr="000961F5">
              <w:rPr>
                <w:lang w:eastAsia="x-none"/>
              </w:rPr>
              <w:t>No. of shares rejected</w:t>
            </w:r>
          </w:p>
        </w:tc>
        <w:tc>
          <w:tcPr>
            <w:tcW w:w="1276" w:type="dxa"/>
          </w:tcPr>
          <w:p w14:paraId="38F1E14C" w14:textId="77777777" w:rsidR="00C26374" w:rsidRPr="000961F5" w:rsidRDefault="00C26374" w:rsidP="008C2824">
            <w:pPr>
              <w:spacing w:after="39"/>
              <w:ind w:left="0"/>
              <w:jc w:val="left"/>
              <w:rPr>
                <w:lang w:eastAsia="x-none"/>
              </w:rPr>
            </w:pPr>
            <w:r w:rsidRPr="000961F5">
              <w:rPr>
                <w:lang w:eastAsia="x-none"/>
              </w:rPr>
              <w:t>9(11)</w:t>
            </w:r>
          </w:p>
        </w:tc>
        <w:tc>
          <w:tcPr>
            <w:tcW w:w="6237" w:type="dxa"/>
          </w:tcPr>
          <w:p w14:paraId="325CDFDA" w14:textId="77777777" w:rsidR="00C26374" w:rsidRPr="000961F5" w:rsidRDefault="00C26374" w:rsidP="008C2824">
            <w:pPr>
              <w:spacing w:after="39"/>
              <w:ind w:left="0"/>
              <w:jc w:val="left"/>
              <w:rPr>
                <w:lang w:eastAsia="x-none"/>
              </w:rPr>
            </w:pPr>
            <w:r w:rsidRPr="000961F5">
              <w:rPr>
                <w:lang w:eastAsia="x-none"/>
              </w:rPr>
              <w:t>The applicant’s unsuccessful quantity from EIPO allotment file</w:t>
            </w:r>
          </w:p>
        </w:tc>
      </w:tr>
      <w:tr w:rsidR="00C26374" w:rsidRPr="000961F5" w14:paraId="4CB77DAF" w14:textId="77777777" w:rsidTr="008C2824">
        <w:tc>
          <w:tcPr>
            <w:tcW w:w="2972" w:type="dxa"/>
          </w:tcPr>
          <w:p w14:paraId="34E440FB" w14:textId="77777777" w:rsidR="00C26374" w:rsidRPr="000961F5" w:rsidRDefault="00C26374" w:rsidP="008C2824">
            <w:pPr>
              <w:spacing w:after="39"/>
              <w:ind w:left="0"/>
              <w:jc w:val="left"/>
              <w:rPr>
                <w:lang w:eastAsia="x-none"/>
              </w:rPr>
            </w:pPr>
            <w:r w:rsidRPr="000961F5">
              <w:rPr>
                <w:lang w:eastAsia="x-none"/>
              </w:rPr>
              <w:t>Broker number</w:t>
            </w:r>
          </w:p>
        </w:tc>
        <w:tc>
          <w:tcPr>
            <w:tcW w:w="1276" w:type="dxa"/>
          </w:tcPr>
          <w:p w14:paraId="339DBFDE" w14:textId="77777777" w:rsidR="00C26374" w:rsidRPr="000961F5" w:rsidRDefault="00C26374" w:rsidP="008C2824">
            <w:pPr>
              <w:spacing w:after="39"/>
              <w:ind w:left="0"/>
              <w:jc w:val="left"/>
              <w:rPr>
                <w:lang w:eastAsia="x-none"/>
              </w:rPr>
            </w:pPr>
            <w:r w:rsidRPr="000961F5">
              <w:rPr>
                <w:lang w:eastAsia="x-none"/>
              </w:rPr>
              <w:t>9(5)</w:t>
            </w:r>
          </w:p>
        </w:tc>
        <w:tc>
          <w:tcPr>
            <w:tcW w:w="6237" w:type="dxa"/>
          </w:tcPr>
          <w:p w14:paraId="45D66397" w14:textId="77777777" w:rsidR="00C26374" w:rsidRPr="000961F5" w:rsidRDefault="00C26374" w:rsidP="008C2824">
            <w:pPr>
              <w:spacing w:after="39"/>
              <w:ind w:left="0"/>
              <w:jc w:val="left"/>
              <w:rPr>
                <w:lang w:eastAsia="x-none"/>
              </w:rPr>
            </w:pPr>
            <w:r w:rsidRPr="000961F5">
              <w:rPr>
                <w:lang w:eastAsia="x-none"/>
              </w:rPr>
              <w:t>Always ‘09388’</w:t>
            </w:r>
          </w:p>
        </w:tc>
      </w:tr>
      <w:tr w:rsidR="00C26374" w:rsidRPr="000961F5" w14:paraId="749D5A0E" w14:textId="77777777" w:rsidTr="008C2824">
        <w:tc>
          <w:tcPr>
            <w:tcW w:w="2972" w:type="dxa"/>
          </w:tcPr>
          <w:p w14:paraId="365D76A5" w14:textId="77777777" w:rsidR="00C26374" w:rsidRPr="000961F5" w:rsidRDefault="00C26374" w:rsidP="008C2824">
            <w:pPr>
              <w:spacing w:after="39"/>
              <w:ind w:left="0"/>
              <w:jc w:val="left"/>
              <w:rPr>
                <w:lang w:eastAsia="x-none"/>
              </w:rPr>
            </w:pPr>
            <w:r w:rsidRPr="000961F5">
              <w:rPr>
                <w:lang w:eastAsia="x-none"/>
              </w:rPr>
              <w:t>Filler</w:t>
            </w:r>
          </w:p>
        </w:tc>
        <w:tc>
          <w:tcPr>
            <w:tcW w:w="1276" w:type="dxa"/>
          </w:tcPr>
          <w:p w14:paraId="3A9D6A23" w14:textId="77777777" w:rsidR="00C26374" w:rsidRPr="000961F5" w:rsidRDefault="00C26374" w:rsidP="008C2824">
            <w:pPr>
              <w:spacing w:after="39"/>
              <w:ind w:left="0"/>
              <w:jc w:val="left"/>
              <w:rPr>
                <w:lang w:eastAsia="x-none"/>
              </w:rPr>
            </w:pPr>
            <w:r w:rsidRPr="000961F5">
              <w:rPr>
                <w:lang w:eastAsia="x-none"/>
              </w:rPr>
              <w:t>X(15)</w:t>
            </w:r>
          </w:p>
        </w:tc>
        <w:tc>
          <w:tcPr>
            <w:tcW w:w="6237" w:type="dxa"/>
          </w:tcPr>
          <w:p w14:paraId="43FDA485" w14:textId="77777777" w:rsidR="00C26374" w:rsidRPr="000961F5" w:rsidRDefault="00C26374" w:rsidP="008C2824">
            <w:pPr>
              <w:spacing w:after="39"/>
              <w:ind w:left="0"/>
              <w:jc w:val="left"/>
              <w:rPr>
                <w:lang w:eastAsia="x-none"/>
              </w:rPr>
            </w:pPr>
            <w:r w:rsidRPr="000961F5">
              <w:rPr>
                <w:lang w:eastAsia="x-none"/>
              </w:rPr>
              <w:t>Always blank</w:t>
            </w:r>
          </w:p>
        </w:tc>
      </w:tr>
    </w:tbl>
    <w:p w14:paraId="5394BFD3" w14:textId="77777777" w:rsidR="00C26374" w:rsidRPr="000961F5" w:rsidRDefault="00C26374" w:rsidP="00C26374">
      <w:pPr>
        <w:ind w:left="0"/>
        <w:rPr>
          <w:lang w:eastAsia="x-none"/>
        </w:rPr>
      </w:pPr>
    </w:p>
    <w:p w14:paraId="0C8FDB7F" w14:textId="77777777" w:rsidR="00C26374" w:rsidRPr="000961F5" w:rsidRDefault="00C26374" w:rsidP="00C26374">
      <w:pPr>
        <w:ind w:left="0"/>
        <w:rPr>
          <w:b/>
          <w:lang w:eastAsia="x-none"/>
        </w:rPr>
      </w:pPr>
      <w:r w:rsidRPr="000961F5">
        <w:rPr>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C26374" w:rsidRPr="000961F5" w14:paraId="41D63291" w14:textId="77777777" w:rsidTr="008C2824">
        <w:tc>
          <w:tcPr>
            <w:tcW w:w="2972" w:type="dxa"/>
            <w:shd w:val="clear" w:color="auto" w:fill="13426B"/>
          </w:tcPr>
          <w:p w14:paraId="05E44273" w14:textId="77777777" w:rsidR="00C26374" w:rsidRPr="000961F5" w:rsidRDefault="00C26374" w:rsidP="008C2824">
            <w:pPr>
              <w:spacing w:after="39"/>
              <w:ind w:left="0"/>
              <w:jc w:val="left"/>
              <w:rPr>
                <w:b/>
                <w:lang w:eastAsia="x-none"/>
              </w:rPr>
            </w:pPr>
            <w:r w:rsidRPr="000961F5">
              <w:rPr>
                <w:b/>
                <w:lang w:eastAsia="x-none"/>
              </w:rPr>
              <w:lastRenderedPageBreak/>
              <w:t>Field Name</w:t>
            </w:r>
          </w:p>
        </w:tc>
        <w:tc>
          <w:tcPr>
            <w:tcW w:w="1276" w:type="dxa"/>
            <w:shd w:val="clear" w:color="auto" w:fill="13426B"/>
          </w:tcPr>
          <w:p w14:paraId="20D5E8CE" w14:textId="77777777" w:rsidR="00C26374" w:rsidRPr="000961F5" w:rsidRDefault="00C26374" w:rsidP="008C2824">
            <w:pPr>
              <w:spacing w:after="39"/>
              <w:ind w:left="0"/>
              <w:jc w:val="left"/>
              <w:rPr>
                <w:b/>
                <w:lang w:eastAsia="x-none"/>
              </w:rPr>
            </w:pPr>
            <w:r w:rsidRPr="000961F5">
              <w:rPr>
                <w:b/>
                <w:lang w:eastAsia="x-none"/>
              </w:rPr>
              <w:t>Field Format</w:t>
            </w:r>
          </w:p>
        </w:tc>
        <w:tc>
          <w:tcPr>
            <w:tcW w:w="6237" w:type="dxa"/>
            <w:shd w:val="clear" w:color="auto" w:fill="13426B"/>
          </w:tcPr>
          <w:p w14:paraId="4950F510" w14:textId="77777777" w:rsidR="00C26374" w:rsidRPr="000961F5" w:rsidRDefault="00C26374" w:rsidP="008C2824">
            <w:pPr>
              <w:spacing w:after="39"/>
              <w:ind w:left="0"/>
              <w:jc w:val="left"/>
              <w:rPr>
                <w:b/>
                <w:lang w:eastAsia="x-none"/>
              </w:rPr>
            </w:pPr>
            <w:r w:rsidRPr="000961F5">
              <w:rPr>
                <w:b/>
                <w:lang w:eastAsia="x-none"/>
              </w:rPr>
              <w:t>Description</w:t>
            </w:r>
          </w:p>
        </w:tc>
      </w:tr>
      <w:tr w:rsidR="00C26374" w:rsidRPr="000961F5" w14:paraId="46841EAB" w14:textId="77777777" w:rsidTr="008C2824">
        <w:tc>
          <w:tcPr>
            <w:tcW w:w="2972" w:type="dxa"/>
          </w:tcPr>
          <w:p w14:paraId="515EB0A7" w14:textId="77777777" w:rsidR="00C26374" w:rsidRPr="000961F5" w:rsidRDefault="00C26374" w:rsidP="008C2824">
            <w:pPr>
              <w:spacing w:after="39"/>
              <w:ind w:left="0"/>
              <w:jc w:val="left"/>
              <w:rPr>
                <w:lang w:eastAsia="x-none"/>
              </w:rPr>
            </w:pPr>
            <w:r w:rsidRPr="000961F5">
              <w:rPr>
                <w:lang w:eastAsia="x-none"/>
              </w:rPr>
              <w:t>Record Type</w:t>
            </w:r>
          </w:p>
        </w:tc>
        <w:tc>
          <w:tcPr>
            <w:tcW w:w="1276" w:type="dxa"/>
          </w:tcPr>
          <w:p w14:paraId="38ABD78D" w14:textId="77777777" w:rsidR="00C26374" w:rsidRPr="000961F5" w:rsidRDefault="00C26374" w:rsidP="008C2824">
            <w:pPr>
              <w:spacing w:after="39"/>
              <w:ind w:left="0"/>
              <w:jc w:val="left"/>
              <w:rPr>
                <w:lang w:eastAsia="x-none"/>
              </w:rPr>
            </w:pPr>
            <w:r w:rsidRPr="000961F5">
              <w:rPr>
                <w:lang w:eastAsia="x-none"/>
              </w:rPr>
              <w:t>X(1)</w:t>
            </w:r>
          </w:p>
        </w:tc>
        <w:tc>
          <w:tcPr>
            <w:tcW w:w="6237" w:type="dxa"/>
          </w:tcPr>
          <w:p w14:paraId="337910BE" w14:textId="77777777" w:rsidR="00C26374" w:rsidRPr="000961F5" w:rsidRDefault="00C26374" w:rsidP="008C2824">
            <w:pPr>
              <w:spacing w:after="39"/>
              <w:ind w:left="0"/>
              <w:jc w:val="left"/>
              <w:rPr>
                <w:lang w:eastAsia="x-none"/>
              </w:rPr>
            </w:pPr>
            <w:r w:rsidRPr="000961F5">
              <w:rPr>
                <w:lang w:eastAsia="x-none"/>
              </w:rPr>
              <w:t>Should always be 9 for control record</w:t>
            </w:r>
          </w:p>
        </w:tc>
      </w:tr>
      <w:tr w:rsidR="00C26374" w:rsidRPr="000961F5" w14:paraId="6B2C9375" w14:textId="77777777" w:rsidTr="008C2824">
        <w:tc>
          <w:tcPr>
            <w:tcW w:w="2972" w:type="dxa"/>
          </w:tcPr>
          <w:p w14:paraId="55995133" w14:textId="77777777" w:rsidR="00C26374" w:rsidRPr="000961F5" w:rsidRDefault="00C26374" w:rsidP="008C2824">
            <w:pPr>
              <w:spacing w:after="39"/>
              <w:ind w:left="0"/>
              <w:jc w:val="left"/>
              <w:rPr>
                <w:lang w:eastAsia="x-none"/>
              </w:rPr>
            </w:pPr>
            <w:r w:rsidRPr="000961F5">
              <w:rPr>
                <w:lang w:eastAsia="x-none"/>
              </w:rPr>
              <w:t>Total number of detailed records</w:t>
            </w:r>
          </w:p>
        </w:tc>
        <w:tc>
          <w:tcPr>
            <w:tcW w:w="1276" w:type="dxa"/>
          </w:tcPr>
          <w:p w14:paraId="75CCEB83" w14:textId="77777777" w:rsidR="00C26374" w:rsidRPr="000961F5" w:rsidRDefault="00C26374" w:rsidP="008C2824">
            <w:pPr>
              <w:spacing w:after="39"/>
              <w:ind w:left="0"/>
              <w:jc w:val="left"/>
              <w:rPr>
                <w:lang w:eastAsia="x-none"/>
              </w:rPr>
            </w:pPr>
            <w:r w:rsidRPr="000961F5">
              <w:rPr>
                <w:lang w:eastAsia="x-none"/>
              </w:rPr>
              <w:t>9(5)</w:t>
            </w:r>
          </w:p>
        </w:tc>
        <w:tc>
          <w:tcPr>
            <w:tcW w:w="6237" w:type="dxa"/>
          </w:tcPr>
          <w:p w14:paraId="51740690" w14:textId="77777777" w:rsidR="00C26374" w:rsidRPr="000961F5" w:rsidRDefault="00C26374" w:rsidP="008C2824">
            <w:pPr>
              <w:spacing w:after="39"/>
              <w:ind w:left="0"/>
              <w:jc w:val="left"/>
              <w:rPr>
                <w:lang w:eastAsia="x-none"/>
              </w:rPr>
            </w:pPr>
            <w:r w:rsidRPr="000961F5">
              <w:rPr>
                <w:lang w:eastAsia="x-none"/>
              </w:rPr>
              <w:t>Total number of applications in the broker channel</w:t>
            </w:r>
          </w:p>
        </w:tc>
      </w:tr>
      <w:tr w:rsidR="00C26374" w:rsidRPr="000961F5" w14:paraId="2E9EB884" w14:textId="77777777" w:rsidTr="008C2824">
        <w:tc>
          <w:tcPr>
            <w:tcW w:w="2972" w:type="dxa"/>
          </w:tcPr>
          <w:p w14:paraId="2821E4D8" w14:textId="77777777" w:rsidR="00C26374" w:rsidRPr="000961F5" w:rsidRDefault="00C26374" w:rsidP="008C2824">
            <w:pPr>
              <w:spacing w:after="39"/>
              <w:ind w:left="0"/>
              <w:jc w:val="left"/>
              <w:rPr>
                <w:lang w:eastAsia="x-none"/>
              </w:rPr>
            </w:pPr>
            <w:r w:rsidRPr="000961F5">
              <w:rPr>
                <w:lang w:eastAsia="x-none"/>
              </w:rPr>
              <w:t>Total number of shares applied</w:t>
            </w:r>
          </w:p>
        </w:tc>
        <w:tc>
          <w:tcPr>
            <w:tcW w:w="1276" w:type="dxa"/>
          </w:tcPr>
          <w:p w14:paraId="3754F754" w14:textId="77777777" w:rsidR="00C26374" w:rsidRPr="000961F5" w:rsidRDefault="00C26374" w:rsidP="008C2824">
            <w:pPr>
              <w:spacing w:after="39"/>
              <w:ind w:left="0"/>
              <w:jc w:val="left"/>
              <w:rPr>
                <w:lang w:eastAsia="x-none"/>
              </w:rPr>
            </w:pPr>
            <w:r w:rsidRPr="000961F5">
              <w:rPr>
                <w:lang w:eastAsia="x-none"/>
              </w:rPr>
              <w:t>9(15)</w:t>
            </w:r>
          </w:p>
        </w:tc>
        <w:tc>
          <w:tcPr>
            <w:tcW w:w="6237" w:type="dxa"/>
          </w:tcPr>
          <w:p w14:paraId="51A12895" w14:textId="77777777" w:rsidR="00C26374" w:rsidRPr="000961F5" w:rsidRDefault="00C26374" w:rsidP="008C2824">
            <w:pPr>
              <w:spacing w:after="39"/>
              <w:ind w:left="0"/>
              <w:jc w:val="left"/>
              <w:rPr>
                <w:lang w:eastAsia="x-none"/>
              </w:rPr>
            </w:pPr>
            <w:r w:rsidRPr="000961F5">
              <w:rPr>
                <w:lang w:eastAsia="x-none"/>
              </w:rPr>
              <w:t>Total application quantity in the broker channel</w:t>
            </w:r>
          </w:p>
        </w:tc>
      </w:tr>
      <w:tr w:rsidR="00C26374" w:rsidRPr="000961F5" w14:paraId="677A40B6" w14:textId="77777777" w:rsidTr="008C2824">
        <w:tc>
          <w:tcPr>
            <w:tcW w:w="2972" w:type="dxa"/>
          </w:tcPr>
          <w:p w14:paraId="1A19785F" w14:textId="77777777" w:rsidR="00C26374" w:rsidRPr="000961F5" w:rsidRDefault="00C26374" w:rsidP="008C2824">
            <w:pPr>
              <w:spacing w:after="39"/>
              <w:ind w:left="0"/>
              <w:jc w:val="left"/>
              <w:rPr>
                <w:lang w:eastAsia="x-none"/>
              </w:rPr>
            </w:pPr>
            <w:r w:rsidRPr="000961F5">
              <w:rPr>
                <w:lang w:eastAsia="x-none"/>
              </w:rPr>
              <w:t>Total number of shares allotted</w:t>
            </w:r>
          </w:p>
        </w:tc>
        <w:tc>
          <w:tcPr>
            <w:tcW w:w="1276" w:type="dxa"/>
          </w:tcPr>
          <w:p w14:paraId="5E2B94E0" w14:textId="77777777" w:rsidR="00C26374" w:rsidRPr="000961F5" w:rsidRDefault="00C26374" w:rsidP="008C2824">
            <w:pPr>
              <w:spacing w:after="39"/>
              <w:ind w:left="0"/>
              <w:jc w:val="left"/>
              <w:rPr>
                <w:lang w:eastAsia="x-none"/>
              </w:rPr>
            </w:pPr>
            <w:r w:rsidRPr="000961F5">
              <w:rPr>
                <w:lang w:eastAsia="x-none"/>
              </w:rPr>
              <w:t>9(15)</w:t>
            </w:r>
          </w:p>
        </w:tc>
        <w:tc>
          <w:tcPr>
            <w:tcW w:w="6237" w:type="dxa"/>
          </w:tcPr>
          <w:p w14:paraId="48FB3056" w14:textId="77777777" w:rsidR="00C26374" w:rsidRPr="000961F5" w:rsidRDefault="00C26374" w:rsidP="008C2824">
            <w:pPr>
              <w:spacing w:after="39"/>
              <w:ind w:left="0"/>
              <w:jc w:val="left"/>
              <w:rPr>
                <w:lang w:eastAsia="x-none"/>
              </w:rPr>
            </w:pPr>
            <w:r w:rsidRPr="000961F5">
              <w:rPr>
                <w:lang w:eastAsia="x-none"/>
              </w:rPr>
              <w:t>Total allotment in the broker channel</w:t>
            </w:r>
          </w:p>
        </w:tc>
      </w:tr>
      <w:tr w:rsidR="00C26374" w:rsidRPr="000961F5" w14:paraId="30F2FA85" w14:textId="77777777" w:rsidTr="008C2824">
        <w:tc>
          <w:tcPr>
            <w:tcW w:w="2972" w:type="dxa"/>
          </w:tcPr>
          <w:p w14:paraId="58116E6B" w14:textId="77777777" w:rsidR="00C26374" w:rsidRPr="000961F5" w:rsidRDefault="00C26374" w:rsidP="008C2824">
            <w:pPr>
              <w:spacing w:after="39"/>
              <w:ind w:left="0"/>
              <w:jc w:val="left"/>
              <w:rPr>
                <w:lang w:eastAsia="x-none"/>
              </w:rPr>
            </w:pPr>
            <w:r w:rsidRPr="000961F5">
              <w:rPr>
                <w:lang w:eastAsia="x-none"/>
              </w:rPr>
              <w:t>Filler</w:t>
            </w:r>
          </w:p>
        </w:tc>
        <w:tc>
          <w:tcPr>
            <w:tcW w:w="1276" w:type="dxa"/>
          </w:tcPr>
          <w:p w14:paraId="2FC5D2B8" w14:textId="77777777" w:rsidR="00C26374" w:rsidRPr="000961F5" w:rsidRDefault="00C26374" w:rsidP="008C2824">
            <w:pPr>
              <w:spacing w:after="39"/>
              <w:ind w:left="0"/>
              <w:jc w:val="left"/>
              <w:rPr>
                <w:lang w:eastAsia="x-none"/>
              </w:rPr>
            </w:pPr>
            <w:r w:rsidRPr="000961F5">
              <w:rPr>
                <w:lang w:eastAsia="x-none"/>
              </w:rPr>
              <w:t>X(263)</w:t>
            </w:r>
          </w:p>
        </w:tc>
        <w:tc>
          <w:tcPr>
            <w:tcW w:w="6237" w:type="dxa"/>
          </w:tcPr>
          <w:p w14:paraId="53319A22" w14:textId="77777777" w:rsidR="00C26374" w:rsidRPr="000961F5" w:rsidRDefault="00C26374" w:rsidP="008C2824">
            <w:pPr>
              <w:spacing w:after="39"/>
              <w:ind w:left="0"/>
              <w:jc w:val="left"/>
              <w:rPr>
                <w:lang w:eastAsia="x-none"/>
              </w:rPr>
            </w:pPr>
            <w:r w:rsidRPr="000961F5">
              <w:rPr>
                <w:lang w:eastAsia="x-none"/>
              </w:rPr>
              <w:t>Always blank</w:t>
            </w:r>
          </w:p>
        </w:tc>
      </w:tr>
    </w:tbl>
    <w:p w14:paraId="1AA294DA" w14:textId="3797EC1C" w:rsidR="0027426F" w:rsidRPr="000961F5" w:rsidRDefault="0027426F" w:rsidP="00F817C1">
      <w:pPr>
        <w:ind w:left="0"/>
        <w:rPr>
          <w:lang w:eastAsia="x-none"/>
        </w:rPr>
      </w:pPr>
    </w:p>
    <w:p w14:paraId="5A49C41D" w14:textId="5216BAEC" w:rsidR="00E75FA8" w:rsidRPr="000961F5" w:rsidRDefault="00E75FA8" w:rsidP="00F817C1">
      <w:pPr>
        <w:ind w:left="0"/>
        <w:rPr>
          <w:lang w:eastAsia="x-none"/>
        </w:rPr>
      </w:pPr>
    </w:p>
    <w:p w14:paraId="77817CFD" w14:textId="77777777" w:rsidR="00055B97" w:rsidRPr="000961F5" w:rsidRDefault="00055B97" w:rsidP="00F817C1">
      <w:pPr>
        <w:ind w:left="0"/>
        <w:rPr>
          <w:lang w:eastAsia="x-none"/>
        </w:rPr>
      </w:pPr>
    </w:p>
    <w:p w14:paraId="7A747FDF" w14:textId="518EAA4A" w:rsidR="00055B97" w:rsidRPr="000961F5" w:rsidRDefault="00055B97">
      <w:pPr>
        <w:spacing w:after="0"/>
        <w:ind w:left="0"/>
        <w:jc w:val="left"/>
        <w:rPr>
          <w:lang w:eastAsia="x-none"/>
        </w:rPr>
      </w:pPr>
    </w:p>
    <w:p w14:paraId="6927C740" w14:textId="44C979B8" w:rsidR="00055B97" w:rsidRPr="000961F5" w:rsidRDefault="00055B97">
      <w:pPr>
        <w:spacing w:after="0"/>
        <w:ind w:left="0"/>
        <w:jc w:val="left"/>
        <w:rPr>
          <w:lang w:eastAsia="x-none"/>
        </w:rPr>
      </w:pPr>
      <w:r w:rsidRPr="000961F5">
        <w:rPr>
          <w:lang w:eastAsia="x-none"/>
        </w:rPr>
        <w:br w:type="page"/>
      </w:r>
    </w:p>
    <w:p w14:paraId="1615CABE" w14:textId="22FADCC9" w:rsidR="00F817C1" w:rsidRPr="000961F5" w:rsidRDefault="00F817C1" w:rsidP="00F817C1">
      <w:pPr>
        <w:pStyle w:val="Heading3"/>
      </w:pPr>
      <w:bookmarkStart w:id="1009" w:name="_Toc58341763"/>
      <w:bookmarkStart w:id="1010" w:name="_Toc58418438"/>
      <w:bookmarkStart w:id="1011" w:name="_Toc58602088"/>
      <w:bookmarkStart w:id="1012" w:name="_Toc62722971"/>
      <w:bookmarkStart w:id="1013" w:name="_Toc65058112"/>
      <w:bookmarkStart w:id="1014" w:name="_Toc65138914"/>
      <w:bookmarkStart w:id="1015" w:name="_Toc65145894"/>
      <w:r w:rsidRPr="000961F5">
        <w:lastRenderedPageBreak/>
        <w:t>External: Share Registrars</w:t>
      </w:r>
      <w:bookmarkEnd w:id="1009"/>
      <w:bookmarkEnd w:id="1010"/>
      <w:bookmarkEnd w:id="1011"/>
      <w:bookmarkEnd w:id="1012"/>
      <w:bookmarkEnd w:id="1013"/>
      <w:bookmarkEnd w:id="1014"/>
      <w:bookmarkEnd w:id="1015"/>
    </w:p>
    <w:p w14:paraId="0CF4E0BE" w14:textId="3AA99BE9" w:rsidR="00F817C1" w:rsidRPr="000961F5" w:rsidRDefault="00F817C1" w:rsidP="00F817C1">
      <w:pPr>
        <w:ind w:left="0"/>
        <w:rPr>
          <w:lang w:eastAsia="x-none"/>
        </w:rPr>
      </w:pPr>
    </w:p>
    <w:p w14:paraId="17CEFD75" w14:textId="256F5CC5" w:rsidR="00F817C1" w:rsidRPr="000961F5" w:rsidRDefault="00DC798A" w:rsidP="00F817C1">
      <w:pPr>
        <w:ind w:left="0"/>
        <w:rPr>
          <w:lang w:eastAsia="x-none"/>
        </w:rPr>
      </w:pPr>
      <w:r w:rsidRPr="000961F5">
        <w:rPr>
          <w:lang w:eastAsia="x-none"/>
        </w:rPr>
        <w:t>All data file exchanges between FINI and Share Registrars are facilitated through EMFT.</w:t>
      </w:r>
      <w:r w:rsidR="000945C1" w:rsidRPr="000961F5">
        <w:rPr>
          <w:lang w:eastAsia="x-none"/>
        </w:rPr>
        <w:t xml:space="preserve"> Each file to be deposited into EMFT should be placed in a compressed .zip file with AES-256 encryption.</w:t>
      </w:r>
    </w:p>
    <w:p w14:paraId="3C46A8F1" w14:textId="77777777" w:rsidR="000C32F9" w:rsidRPr="000961F5" w:rsidRDefault="000C32F9" w:rsidP="00F817C1">
      <w:pPr>
        <w:ind w:left="0"/>
        <w:rPr>
          <w:lang w:eastAsia="x-none"/>
        </w:rPr>
      </w:pPr>
    </w:p>
    <w:tbl>
      <w:tblPr>
        <w:tblStyle w:val="TableGrid1"/>
        <w:tblpPr w:leftFromText="180" w:rightFromText="180" w:vertAnchor="text" w:tblpY="1"/>
        <w:tblOverlap w:val="never"/>
        <w:tblW w:w="10295" w:type="dxa"/>
        <w:tblLook w:val="04A0" w:firstRow="1" w:lastRow="0" w:firstColumn="1" w:lastColumn="0" w:noHBand="0" w:noVBand="1"/>
      </w:tblPr>
      <w:tblGrid>
        <w:gridCol w:w="891"/>
        <w:gridCol w:w="3042"/>
        <w:gridCol w:w="2213"/>
        <w:gridCol w:w="1525"/>
        <w:gridCol w:w="2788"/>
      </w:tblGrid>
      <w:tr w:rsidR="002A5729" w:rsidRPr="000961F5" w14:paraId="1034D2DF" w14:textId="77777777" w:rsidTr="00A77DE1">
        <w:trPr>
          <w:trHeight w:val="300"/>
        </w:trPr>
        <w:tc>
          <w:tcPr>
            <w:tcW w:w="805" w:type="dxa"/>
            <w:shd w:val="clear" w:color="auto" w:fill="13426B"/>
            <w:noWrap/>
            <w:hideMark/>
          </w:tcPr>
          <w:p w14:paraId="3B61737D" w14:textId="783978F0" w:rsidR="00245464" w:rsidRPr="002B0661" w:rsidRDefault="00232780" w:rsidP="00232780">
            <w:pPr>
              <w:spacing w:after="0"/>
              <w:ind w:left="0"/>
              <w:jc w:val="left"/>
              <w:rPr>
                <w:rFonts w:ascii="Arial" w:eastAsia="Times New Roman" w:hAnsi="Arial"/>
                <w:b/>
                <w:color w:val="FFFFFF" w:themeColor="background1"/>
                <w:sz w:val="16"/>
                <w:szCs w:val="16"/>
              </w:rPr>
            </w:pPr>
            <w:r w:rsidRPr="002B0661">
              <w:rPr>
                <w:rFonts w:ascii="Arial" w:eastAsia="Times New Roman" w:hAnsi="Arial"/>
                <w:b/>
                <w:color w:val="FFFFFF" w:themeColor="background1"/>
                <w:sz w:val="16"/>
                <w:szCs w:val="16"/>
              </w:rPr>
              <w:t>Daily  schedule</w:t>
            </w:r>
          </w:p>
        </w:tc>
        <w:tc>
          <w:tcPr>
            <w:tcW w:w="3118" w:type="dxa"/>
            <w:shd w:val="clear" w:color="auto" w:fill="13426B"/>
            <w:noWrap/>
            <w:hideMark/>
          </w:tcPr>
          <w:p w14:paraId="24984566" w14:textId="77777777" w:rsidR="00245464" w:rsidRPr="002B0661" w:rsidRDefault="00245464" w:rsidP="00283441">
            <w:pPr>
              <w:spacing w:after="0"/>
              <w:ind w:left="0"/>
              <w:jc w:val="left"/>
              <w:rPr>
                <w:rFonts w:ascii="Arial" w:eastAsia="Times New Roman" w:hAnsi="Arial"/>
                <w:b/>
                <w:color w:val="FFFFFF" w:themeColor="background1"/>
                <w:sz w:val="16"/>
                <w:szCs w:val="16"/>
              </w:rPr>
            </w:pPr>
            <w:r w:rsidRPr="002B0661">
              <w:rPr>
                <w:rFonts w:ascii="Arial" w:eastAsia="Times New Roman" w:hAnsi="Arial"/>
                <w:b/>
                <w:color w:val="FFFFFF" w:themeColor="background1"/>
                <w:sz w:val="16"/>
                <w:szCs w:val="16"/>
              </w:rPr>
              <w:t>Condition</w:t>
            </w:r>
          </w:p>
        </w:tc>
        <w:tc>
          <w:tcPr>
            <w:tcW w:w="2267" w:type="dxa"/>
            <w:shd w:val="clear" w:color="auto" w:fill="13426B"/>
            <w:noWrap/>
            <w:hideMark/>
          </w:tcPr>
          <w:p w14:paraId="00AB1C5F" w14:textId="77777777" w:rsidR="00245464" w:rsidRPr="002B0661" w:rsidRDefault="00245464" w:rsidP="00283441">
            <w:pPr>
              <w:spacing w:after="0"/>
              <w:ind w:left="0"/>
              <w:jc w:val="left"/>
              <w:rPr>
                <w:rFonts w:ascii="Arial" w:eastAsia="Times New Roman" w:hAnsi="Arial"/>
                <w:b/>
                <w:color w:val="FFFFFF" w:themeColor="background1"/>
                <w:sz w:val="16"/>
                <w:szCs w:val="16"/>
              </w:rPr>
            </w:pPr>
            <w:r w:rsidRPr="002B0661">
              <w:rPr>
                <w:rFonts w:ascii="Arial" w:eastAsia="Times New Roman" w:hAnsi="Arial"/>
                <w:b/>
                <w:color w:val="FFFFFF" w:themeColor="background1"/>
                <w:sz w:val="16"/>
                <w:szCs w:val="16"/>
              </w:rPr>
              <w:t>File</w:t>
            </w:r>
          </w:p>
        </w:tc>
        <w:tc>
          <w:tcPr>
            <w:tcW w:w="1560" w:type="dxa"/>
            <w:shd w:val="clear" w:color="auto" w:fill="13426B"/>
            <w:noWrap/>
            <w:hideMark/>
          </w:tcPr>
          <w:p w14:paraId="3F6C1279" w14:textId="77777777" w:rsidR="00245464" w:rsidRPr="002B0661" w:rsidRDefault="00245464" w:rsidP="00283441">
            <w:pPr>
              <w:spacing w:after="0"/>
              <w:ind w:left="0"/>
              <w:jc w:val="left"/>
              <w:rPr>
                <w:rFonts w:ascii="Arial" w:eastAsia="Times New Roman" w:hAnsi="Arial"/>
                <w:b/>
                <w:color w:val="FFFFFF" w:themeColor="background1"/>
                <w:sz w:val="16"/>
                <w:szCs w:val="16"/>
              </w:rPr>
            </w:pPr>
            <w:r w:rsidRPr="002B0661">
              <w:rPr>
                <w:rFonts w:ascii="Arial" w:eastAsia="Times New Roman" w:hAnsi="Arial"/>
                <w:b/>
                <w:color w:val="FFFFFF" w:themeColor="background1"/>
                <w:sz w:val="16"/>
                <w:szCs w:val="16"/>
              </w:rPr>
              <w:t>FINI in(out)bound</w:t>
            </w:r>
          </w:p>
        </w:tc>
        <w:tc>
          <w:tcPr>
            <w:tcW w:w="2545" w:type="dxa"/>
            <w:shd w:val="clear" w:color="auto" w:fill="13426B"/>
          </w:tcPr>
          <w:p w14:paraId="300D7B02" w14:textId="77777777" w:rsidR="00245464" w:rsidRPr="002B0661" w:rsidRDefault="00245464" w:rsidP="00283441">
            <w:pPr>
              <w:spacing w:after="0"/>
              <w:ind w:left="0"/>
              <w:jc w:val="left"/>
              <w:rPr>
                <w:rFonts w:ascii="Arial" w:eastAsia="Times New Roman" w:hAnsi="Arial"/>
                <w:b/>
                <w:color w:val="FFFFFF" w:themeColor="background1"/>
                <w:sz w:val="16"/>
                <w:szCs w:val="16"/>
              </w:rPr>
            </w:pPr>
            <w:r w:rsidRPr="002B0661">
              <w:rPr>
                <w:rFonts w:ascii="Arial" w:eastAsia="Times New Roman" w:hAnsi="Arial"/>
                <w:b/>
                <w:color w:val="FFFFFF" w:themeColor="background1"/>
                <w:sz w:val="16"/>
                <w:szCs w:val="16"/>
              </w:rPr>
              <w:t>EMFT folder</w:t>
            </w:r>
          </w:p>
        </w:tc>
      </w:tr>
      <w:tr w:rsidR="000C32F9" w:rsidRPr="000961F5" w14:paraId="5FEBADD8" w14:textId="77777777" w:rsidTr="00A77DE1">
        <w:trPr>
          <w:trHeight w:val="300"/>
        </w:trPr>
        <w:tc>
          <w:tcPr>
            <w:tcW w:w="805" w:type="dxa"/>
            <w:noWrap/>
          </w:tcPr>
          <w:p w14:paraId="558A7201" w14:textId="77777777" w:rsidR="000C32F9" w:rsidRPr="002B0661" w:rsidRDefault="000C32F9" w:rsidP="00283441">
            <w:pPr>
              <w:spacing w:after="0"/>
              <w:ind w:left="0"/>
              <w:jc w:val="left"/>
              <w:rPr>
                <w:rFonts w:ascii="Arial" w:eastAsia="Times New Roman" w:hAnsi="Arial"/>
                <w:color w:val="000000"/>
                <w:sz w:val="16"/>
                <w:szCs w:val="16"/>
              </w:rPr>
            </w:pPr>
            <w:r w:rsidRPr="002B0661">
              <w:rPr>
                <w:rFonts w:ascii="Arial" w:eastAsia="Times New Roman" w:hAnsi="Arial"/>
                <w:color w:val="000000"/>
                <w:sz w:val="16"/>
                <w:szCs w:val="16"/>
              </w:rPr>
              <w:t>10:00</w:t>
            </w:r>
          </w:p>
        </w:tc>
        <w:tc>
          <w:tcPr>
            <w:tcW w:w="3118" w:type="dxa"/>
            <w:noWrap/>
          </w:tcPr>
          <w:p w14:paraId="3B4464A9" w14:textId="6614CC87" w:rsidR="000C32F9" w:rsidRPr="002B0661" w:rsidRDefault="000C32F9" w:rsidP="001F3999">
            <w:pPr>
              <w:spacing w:after="0"/>
              <w:ind w:left="0"/>
              <w:jc w:val="left"/>
              <w:rPr>
                <w:rFonts w:ascii="Arial" w:eastAsia="Times New Roman" w:hAnsi="Arial"/>
                <w:color w:val="000000"/>
                <w:sz w:val="16"/>
                <w:szCs w:val="16"/>
              </w:rPr>
            </w:pPr>
            <w:r w:rsidRPr="002B0661">
              <w:rPr>
                <w:rFonts w:ascii="Arial" w:eastAsia="Times New Roman" w:hAnsi="Arial"/>
                <w:color w:val="000000"/>
                <w:sz w:val="16"/>
                <w:szCs w:val="16"/>
              </w:rPr>
              <w:t xml:space="preserve">IPO </w:t>
            </w:r>
            <w:r w:rsidR="002A5729" w:rsidRPr="002B0661">
              <w:rPr>
                <w:rFonts w:ascii="Arial" w:eastAsia="Times New Roman" w:hAnsi="Arial"/>
                <w:color w:val="000000"/>
                <w:sz w:val="16"/>
                <w:szCs w:val="16"/>
              </w:rPr>
              <w:t xml:space="preserve">reaches “Allocation </w:t>
            </w:r>
            <w:r w:rsidR="001F3999" w:rsidRPr="002B0661">
              <w:rPr>
                <w:rFonts w:ascii="Arial" w:eastAsia="Times New Roman" w:hAnsi="Arial"/>
                <w:color w:val="000000"/>
                <w:sz w:val="16"/>
                <w:szCs w:val="16"/>
              </w:rPr>
              <w:t>Confirmed</w:t>
            </w:r>
            <w:r w:rsidR="002A5729" w:rsidRPr="002B0661">
              <w:rPr>
                <w:rFonts w:ascii="Arial" w:eastAsia="Times New Roman" w:hAnsi="Arial"/>
                <w:color w:val="000000"/>
                <w:sz w:val="16"/>
                <w:szCs w:val="16"/>
              </w:rPr>
              <w:t>” status</w:t>
            </w:r>
          </w:p>
        </w:tc>
        <w:tc>
          <w:tcPr>
            <w:tcW w:w="2267" w:type="dxa"/>
            <w:noWrap/>
          </w:tcPr>
          <w:p w14:paraId="49D66822" w14:textId="40B6DC9D" w:rsidR="000C32F9" w:rsidRPr="002B0661" w:rsidRDefault="000C32F9" w:rsidP="000C32F9">
            <w:pPr>
              <w:spacing w:after="0"/>
              <w:ind w:left="0"/>
              <w:jc w:val="left"/>
              <w:rPr>
                <w:rFonts w:ascii="Arial" w:eastAsia="Times New Roman" w:hAnsi="Arial"/>
                <w:b/>
                <w:color w:val="000000"/>
                <w:sz w:val="16"/>
                <w:szCs w:val="16"/>
              </w:rPr>
            </w:pPr>
            <w:r w:rsidRPr="002B0661">
              <w:rPr>
                <w:rFonts w:ascii="Arial" w:eastAsia="Times New Roman" w:hAnsi="Arial"/>
                <w:b/>
                <w:color w:val="000000"/>
                <w:sz w:val="16"/>
                <w:szCs w:val="16"/>
              </w:rPr>
              <w:t>EIPO Final Allocation File</w:t>
            </w:r>
          </w:p>
        </w:tc>
        <w:tc>
          <w:tcPr>
            <w:tcW w:w="1560" w:type="dxa"/>
            <w:noWrap/>
          </w:tcPr>
          <w:p w14:paraId="4165B7CB" w14:textId="77777777" w:rsidR="000C32F9" w:rsidRPr="002B0661" w:rsidRDefault="000C32F9" w:rsidP="00283441">
            <w:pPr>
              <w:spacing w:after="0"/>
              <w:ind w:left="0"/>
              <w:jc w:val="left"/>
              <w:rPr>
                <w:rFonts w:ascii="Arial" w:eastAsia="Times New Roman" w:hAnsi="Arial"/>
                <w:b/>
                <w:color w:val="0070C0"/>
                <w:sz w:val="16"/>
                <w:szCs w:val="16"/>
              </w:rPr>
            </w:pPr>
            <w:r w:rsidRPr="002B0661">
              <w:rPr>
                <w:rFonts w:ascii="Arial" w:eastAsia="Times New Roman" w:hAnsi="Arial"/>
                <w:b/>
                <w:color w:val="0070C0"/>
                <w:sz w:val="16"/>
                <w:szCs w:val="16"/>
              </w:rPr>
              <w:t>Outbound</w:t>
            </w:r>
          </w:p>
        </w:tc>
        <w:tc>
          <w:tcPr>
            <w:tcW w:w="2545" w:type="dxa"/>
            <w:vMerge w:val="restart"/>
          </w:tcPr>
          <w:p w14:paraId="539A03A5" w14:textId="77777777" w:rsidR="000C32F9" w:rsidRPr="002B0661" w:rsidRDefault="000C32F9" w:rsidP="00283441">
            <w:pPr>
              <w:spacing w:after="0"/>
              <w:ind w:left="0"/>
              <w:jc w:val="left"/>
              <w:rPr>
                <w:rFonts w:ascii="Arial" w:eastAsia="Times New Roman" w:hAnsi="Arial"/>
                <w:color w:val="000000"/>
                <w:sz w:val="16"/>
                <w:szCs w:val="16"/>
              </w:rPr>
            </w:pPr>
            <w:r w:rsidRPr="002B0661">
              <w:rPr>
                <w:rFonts w:ascii="Arial" w:eastAsia="Times New Roman" w:hAnsi="Arial"/>
                <w:color w:val="000000"/>
                <w:sz w:val="16"/>
                <w:szCs w:val="16"/>
              </w:rPr>
              <w:t>FINI/OUTBOX/to_prod_SDFSR</w:t>
            </w:r>
          </w:p>
          <w:p w14:paraId="55ED8CFB" w14:textId="77777777" w:rsidR="000C32F9" w:rsidRPr="002B0661" w:rsidRDefault="000C32F9" w:rsidP="00283441">
            <w:pPr>
              <w:spacing w:after="0"/>
              <w:ind w:left="0"/>
              <w:jc w:val="left"/>
              <w:rPr>
                <w:rFonts w:ascii="Arial" w:eastAsia="Times New Roman" w:hAnsi="Arial"/>
                <w:color w:val="000000"/>
                <w:sz w:val="16"/>
                <w:szCs w:val="16"/>
              </w:rPr>
            </w:pPr>
          </w:p>
          <w:p w14:paraId="7648BF9C" w14:textId="154659B2" w:rsidR="000C32F9" w:rsidRPr="002B0661" w:rsidRDefault="000C32F9" w:rsidP="00283441">
            <w:pPr>
              <w:spacing w:after="0"/>
              <w:ind w:left="0"/>
              <w:jc w:val="left"/>
              <w:rPr>
                <w:rFonts w:ascii="Arial" w:eastAsia="Times New Roman" w:hAnsi="Arial"/>
                <w:color w:val="000000"/>
                <w:sz w:val="16"/>
                <w:szCs w:val="16"/>
              </w:rPr>
            </w:pPr>
          </w:p>
        </w:tc>
      </w:tr>
      <w:tr w:rsidR="000C32F9" w:rsidRPr="000961F5" w14:paraId="4AF67E5C" w14:textId="77777777" w:rsidTr="00A77DE1">
        <w:trPr>
          <w:trHeight w:val="300"/>
        </w:trPr>
        <w:tc>
          <w:tcPr>
            <w:tcW w:w="805" w:type="dxa"/>
            <w:noWrap/>
          </w:tcPr>
          <w:p w14:paraId="6F792024" w14:textId="77777777" w:rsidR="000C32F9" w:rsidRPr="002B0661" w:rsidRDefault="000C32F9" w:rsidP="00283441">
            <w:pPr>
              <w:spacing w:after="0"/>
              <w:ind w:left="0"/>
              <w:jc w:val="left"/>
              <w:rPr>
                <w:rFonts w:ascii="Arial" w:eastAsia="Times New Roman" w:hAnsi="Arial"/>
                <w:color w:val="000000"/>
                <w:sz w:val="16"/>
                <w:szCs w:val="16"/>
              </w:rPr>
            </w:pPr>
            <w:r w:rsidRPr="002B0661">
              <w:rPr>
                <w:rFonts w:ascii="Arial" w:eastAsia="Times New Roman" w:hAnsi="Arial"/>
                <w:color w:val="000000"/>
                <w:sz w:val="16"/>
                <w:szCs w:val="16"/>
              </w:rPr>
              <w:t>11:00</w:t>
            </w:r>
          </w:p>
        </w:tc>
        <w:tc>
          <w:tcPr>
            <w:tcW w:w="3118" w:type="dxa"/>
            <w:noWrap/>
          </w:tcPr>
          <w:p w14:paraId="14D2FBC4" w14:textId="45DE0324" w:rsidR="000C32F9" w:rsidRPr="002B0661" w:rsidRDefault="000C32F9" w:rsidP="000C32F9">
            <w:pPr>
              <w:spacing w:after="0"/>
              <w:ind w:left="0"/>
              <w:jc w:val="left"/>
              <w:rPr>
                <w:rFonts w:ascii="Arial" w:eastAsia="Times New Roman" w:hAnsi="Arial"/>
                <w:color w:val="000000"/>
                <w:sz w:val="16"/>
                <w:szCs w:val="16"/>
              </w:rPr>
            </w:pPr>
            <w:r w:rsidRPr="002B0661">
              <w:rPr>
                <w:rFonts w:ascii="Arial" w:eastAsia="Times New Roman" w:hAnsi="Arial"/>
                <w:color w:val="000000"/>
                <w:sz w:val="16"/>
                <w:szCs w:val="16"/>
              </w:rPr>
              <w:t>IPO reaches Public Offer Close date</w:t>
            </w:r>
          </w:p>
        </w:tc>
        <w:tc>
          <w:tcPr>
            <w:tcW w:w="2267" w:type="dxa"/>
            <w:noWrap/>
          </w:tcPr>
          <w:p w14:paraId="7D115D40" w14:textId="057D35B7" w:rsidR="000C32F9" w:rsidRPr="002B0661" w:rsidRDefault="000C32F9" w:rsidP="000C32F9">
            <w:pPr>
              <w:spacing w:after="0"/>
              <w:ind w:left="0"/>
              <w:jc w:val="left"/>
              <w:rPr>
                <w:rFonts w:ascii="Arial" w:eastAsia="Times New Roman" w:hAnsi="Arial"/>
                <w:b/>
                <w:color w:val="000000"/>
                <w:sz w:val="16"/>
                <w:szCs w:val="16"/>
              </w:rPr>
            </w:pPr>
            <w:r w:rsidRPr="002B0661">
              <w:rPr>
                <w:rFonts w:ascii="Arial" w:eastAsia="Times New Roman" w:hAnsi="Arial"/>
                <w:b/>
                <w:color w:val="000000"/>
                <w:sz w:val="16"/>
                <w:szCs w:val="16"/>
              </w:rPr>
              <w:t>Autopay Brokerage File</w:t>
            </w:r>
          </w:p>
        </w:tc>
        <w:tc>
          <w:tcPr>
            <w:tcW w:w="1560" w:type="dxa"/>
            <w:noWrap/>
          </w:tcPr>
          <w:p w14:paraId="1E33524B" w14:textId="77777777" w:rsidR="000C32F9" w:rsidRPr="002B0661" w:rsidRDefault="000C32F9" w:rsidP="00283441">
            <w:pPr>
              <w:spacing w:after="0"/>
              <w:ind w:left="0"/>
              <w:jc w:val="left"/>
              <w:rPr>
                <w:rFonts w:ascii="Arial" w:eastAsia="Times New Roman" w:hAnsi="Arial"/>
                <w:color w:val="000000"/>
                <w:sz w:val="16"/>
                <w:szCs w:val="16"/>
              </w:rPr>
            </w:pPr>
            <w:r w:rsidRPr="002B0661">
              <w:rPr>
                <w:rFonts w:ascii="Arial" w:eastAsia="Times New Roman" w:hAnsi="Arial"/>
                <w:b/>
                <w:color w:val="0070C0"/>
                <w:sz w:val="16"/>
                <w:szCs w:val="16"/>
              </w:rPr>
              <w:t>Outbound</w:t>
            </w:r>
          </w:p>
        </w:tc>
        <w:tc>
          <w:tcPr>
            <w:tcW w:w="2545" w:type="dxa"/>
            <w:vMerge/>
          </w:tcPr>
          <w:p w14:paraId="31E8CC68" w14:textId="6EEB8CF9" w:rsidR="000C32F9" w:rsidRPr="002B0661" w:rsidRDefault="000C32F9" w:rsidP="00283441">
            <w:pPr>
              <w:spacing w:after="0"/>
              <w:ind w:left="0"/>
              <w:jc w:val="left"/>
              <w:rPr>
                <w:rFonts w:ascii="Arial" w:eastAsia="Times New Roman" w:hAnsi="Arial"/>
                <w:color w:val="000000"/>
                <w:sz w:val="16"/>
                <w:szCs w:val="16"/>
              </w:rPr>
            </w:pPr>
          </w:p>
        </w:tc>
      </w:tr>
      <w:tr w:rsidR="002A5729" w:rsidRPr="000961F5" w14:paraId="7399FF6E" w14:textId="77777777" w:rsidTr="00A77DE1">
        <w:trPr>
          <w:trHeight w:val="300"/>
        </w:trPr>
        <w:tc>
          <w:tcPr>
            <w:tcW w:w="805" w:type="dxa"/>
            <w:vMerge w:val="restart"/>
            <w:noWrap/>
          </w:tcPr>
          <w:p w14:paraId="6D5A5B52" w14:textId="77777777" w:rsidR="002A5729" w:rsidRPr="002B0661" w:rsidRDefault="002A5729" w:rsidP="00283441">
            <w:pPr>
              <w:spacing w:after="0"/>
              <w:ind w:left="0"/>
              <w:jc w:val="left"/>
              <w:rPr>
                <w:rFonts w:ascii="Arial" w:eastAsia="Times New Roman" w:hAnsi="Arial"/>
                <w:color w:val="000000"/>
                <w:sz w:val="16"/>
                <w:szCs w:val="16"/>
              </w:rPr>
            </w:pPr>
            <w:r w:rsidRPr="002B0661">
              <w:rPr>
                <w:rFonts w:ascii="Arial" w:eastAsia="Times New Roman" w:hAnsi="Arial"/>
                <w:color w:val="000000"/>
                <w:sz w:val="16"/>
                <w:szCs w:val="16"/>
              </w:rPr>
              <w:t>12:30</w:t>
            </w:r>
          </w:p>
        </w:tc>
        <w:tc>
          <w:tcPr>
            <w:tcW w:w="3118" w:type="dxa"/>
            <w:vMerge w:val="restart"/>
            <w:noWrap/>
          </w:tcPr>
          <w:p w14:paraId="3E6E5911" w14:textId="15C0C3CA" w:rsidR="002A5729" w:rsidRPr="002B0661" w:rsidRDefault="002A5729" w:rsidP="000C32F9">
            <w:pPr>
              <w:spacing w:after="0"/>
              <w:ind w:left="0"/>
              <w:jc w:val="left"/>
              <w:rPr>
                <w:rFonts w:ascii="Arial" w:eastAsia="Times New Roman" w:hAnsi="Arial"/>
                <w:color w:val="000000"/>
                <w:sz w:val="16"/>
                <w:szCs w:val="16"/>
              </w:rPr>
            </w:pPr>
            <w:r w:rsidRPr="002B0661">
              <w:rPr>
                <w:rFonts w:ascii="Arial" w:eastAsia="Times New Roman" w:hAnsi="Arial"/>
                <w:color w:val="000000"/>
                <w:sz w:val="16"/>
                <w:szCs w:val="16"/>
              </w:rPr>
              <w:t>IPO reaches “Public Offer Closed” status</w:t>
            </w:r>
          </w:p>
        </w:tc>
        <w:tc>
          <w:tcPr>
            <w:tcW w:w="2267" w:type="dxa"/>
            <w:noWrap/>
          </w:tcPr>
          <w:p w14:paraId="2A5BB9D1" w14:textId="0F88633A" w:rsidR="002A5729" w:rsidRPr="002B0661" w:rsidRDefault="002A5729" w:rsidP="006F090C">
            <w:pPr>
              <w:spacing w:after="0"/>
              <w:ind w:left="0"/>
              <w:jc w:val="left"/>
              <w:rPr>
                <w:rFonts w:ascii="Arial" w:eastAsia="Times New Roman" w:hAnsi="Arial"/>
                <w:b/>
                <w:color w:val="000000"/>
                <w:sz w:val="16"/>
                <w:szCs w:val="16"/>
              </w:rPr>
            </w:pPr>
            <w:r w:rsidRPr="002B0661">
              <w:rPr>
                <w:rFonts w:ascii="Arial" w:eastAsia="Times New Roman" w:hAnsi="Arial"/>
                <w:b/>
                <w:color w:val="000000"/>
                <w:sz w:val="16"/>
                <w:szCs w:val="16"/>
              </w:rPr>
              <w:t xml:space="preserve">EIPO Application </w:t>
            </w:r>
            <w:r w:rsidR="006F090C" w:rsidRPr="002B0661">
              <w:rPr>
                <w:rFonts w:ascii="Arial" w:eastAsia="Times New Roman" w:hAnsi="Arial"/>
                <w:b/>
                <w:color w:val="000000"/>
                <w:sz w:val="16"/>
                <w:szCs w:val="16"/>
              </w:rPr>
              <w:t>File</w:t>
            </w:r>
          </w:p>
        </w:tc>
        <w:tc>
          <w:tcPr>
            <w:tcW w:w="1560" w:type="dxa"/>
            <w:noWrap/>
          </w:tcPr>
          <w:p w14:paraId="1BF45C32" w14:textId="77777777" w:rsidR="002A5729" w:rsidRPr="002B0661" w:rsidRDefault="002A5729" w:rsidP="00283441">
            <w:pPr>
              <w:spacing w:after="0"/>
              <w:ind w:left="0"/>
              <w:jc w:val="left"/>
              <w:rPr>
                <w:rFonts w:ascii="Arial" w:eastAsia="Times New Roman" w:hAnsi="Arial"/>
                <w:color w:val="000000"/>
                <w:sz w:val="16"/>
                <w:szCs w:val="16"/>
              </w:rPr>
            </w:pPr>
            <w:r w:rsidRPr="002B0661">
              <w:rPr>
                <w:rFonts w:ascii="Arial" w:eastAsia="Times New Roman" w:hAnsi="Arial"/>
                <w:b/>
                <w:color w:val="0070C0"/>
                <w:sz w:val="16"/>
                <w:szCs w:val="16"/>
              </w:rPr>
              <w:t>Outbound</w:t>
            </w:r>
          </w:p>
        </w:tc>
        <w:tc>
          <w:tcPr>
            <w:tcW w:w="2545" w:type="dxa"/>
            <w:vMerge/>
          </w:tcPr>
          <w:p w14:paraId="0881B8C4" w14:textId="21544C03" w:rsidR="002A5729" w:rsidRPr="002B0661" w:rsidRDefault="002A5729" w:rsidP="00283441">
            <w:pPr>
              <w:spacing w:after="0"/>
              <w:ind w:left="0"/>
              <w:jc w:val="left"/>
              <w:rPr>
                <w:rFonts w:ascii="Arial" w:eastAsia="Times New Roman" w:hAnsi="Arial"/>
                <w:color w:val="000000"/>
                <w:sz w:val="16"/>
                <w:szCs w:val="16"/>
              </w:rPr>
            </w:pPr>
          </w:p>
        </w:tc>
      </w:tr>
      <w:tr w:rsidR="002A5729" w:rsidRPr="000961F5" w14:paraId="71460E94" w14:textId="77777777" w:rsidTr="00A77DE1">
        <w:trPr>
          <w:trHeight w:val="300"/>
        </w:trPr>
        <w:tc>
          <w:tcPr>
            <w:tcW w:w="805" w:type="dxa"/>
            <w:vMerge/>
            <w:noWrap/>
          </w:tcPr>
          <w:p w14:paraId="46339FE0" w14:textId="77777777" w:rsidR="002A5729" w:rsidRPr="002B0661" w:rsidRDefault="002A5729" w:rsidP="00283441">
            <w:pPr>
              <w:spacing w:after="0"/>
              <w:ind w:left="0"/>
              <w:jc w:val="left"/>
              <w:rPr>
                <w:rFonts w:ascii="Arial" w:eastAsia="Times New Roman" w:hAnsi="Arial"/>
                <w:color w:val="000000"/>
                <w:sz w:val="16"/>
                <w:szCs w:val="16"/>
              </w:rPr>
            </w:pPr>
          </w:p>
        </w:tc>
        <w:tc>
          <w:tcPr>
            <w:tcW w:w="3118" w:type="dxa"/>
            <w:vMerge/>
            <w:noWrap/>
          </w:tcPr>
          <w:p w14:paraId="45893376" w14:textId="77777777" w:rsidR="002A5729" w:rsidRPr="002B0661" w:rsidRDefault="002A5729" w:rsidP="00283441">
            <w:pPr>
              <w:spacing w:after="0"/>
              <w:ind w:left="0"/>
              <w:jc w:val="left"/>
              <w:rPr>
                <w:rFonts w:ascii="Arial" w:eastAsia="Times New Roman" w:hAnsi="Arial"/>
                <w:color w:val="000000"/>
                <w:sz w:val="16"/>
                <w:szCs w:val="16"/>
              </w:rPr>
            </w:pPr>
          </w:p>
        </w:tc>
        <w:tc>
          <w:tcPr>
            <w:tcW w:w="2267" w:type="dxa"/>
            <w:noWrap/>
          </w:tcPr>
          <w:p w14:paraId="3B87FC9A" w14:textId="3FE13C63" w:rsidR="002A5729" w:rsidRPr="002B0661" w:rsidRDefault="002A5729" w:rsidP="00283441">
            <w:pPr>
              <w:spacing w:after="0"/>
              <w:ind w:left="0"/>
              <w:jc w:val="left"/>
              <w:rPr>
                <w:rFonts w:ascii="Arial" w:eastAsia="Times New Roman" w:hAnsi="Arial"/>
                <w:b/>
                <w:color w:val="000000"/>
                <w:sz w:val="16"/>
                <w:szCs w:val="16"/>
              </w:rPr>
            </w:pPr>
            <w:r w:rsidRPr="002B0661">
              <w:rPr>
                <w:rFonts w:ascii="Arial" w:eastAsia="Times New Roman" w:hAnsi="Arial"/>
                <w:b/>
                <w:color w:val="000000"/>
                <w:sz w:val="16"/>
                <w:szCs w:val="16"/>
              </w:rPr>
              <w:t>EIPO Confirmation File</w:t>
            </w:r>
          </w:p>
        </w:tc>
        <w:tc>
          <w:tcPr>
            <w:tcW w:w="1560" w:type="dxa"/>
            <w:noWrap/>
          </w:tcPr>
          <w:p w14:paraId="6AF26567" w14:textId="4E466BE2" w:rsidR="002A5729" w:rsidRPr="002B0661" w:rsidRDefault="002A5729" w:rsidP="00283441">
            <w:pPr>
              <w:spacing w:after="0"/>
              <w:ind w:left="0"/>
              <w:jc w:val="left"/>
              <w:rPr>
                <w:rFonts w:ascii="Arial" w:eastAsia="Times New Roman" w:hAnsi="Arial"/>
                <w:b/>
                <w:color w:val="0070C0"/>
                <w:sz w:val="16"/>
                <w:szCs w:val="16"/>
              </w:rPr>
            </w:pPr>
            <w:r w:rsidRPr="002B0661">
              <w:rPr>
                <w:rFonts w:ascii="Arial" w:eastAsia="Times New Roman" w:hAnsi="Arial"/>
                <w:b/>
                <w:color w:val="0070C0"/>
                <w:sz w:val="16"/>
                <w:szCs w:val="16"/>
              </w:rPr>
              <w:t>Outbound</w:t>
            </w:r>
          </w:p>
        </w:tc>
        <w:tc>
          <w:tcPr>
            <w:tcW w:w="2545" w:type="dxa"/>
            <w:vMerge/>
          </w:tcPr>
          <w:p w14:paraId="702908DE" w14:textId="77777777" w:rsidR="002A5729" w:rsidRPr="002B0661" w:rsidRDefault="002A5729" w:rsidP="00283441">
            <w:pPr>
              <w:spacing w:after="0"/>
              <w:ind w:left="0"/>
              <w:jc w:val="left"/>
              <w:rPr>
                <w:rFonts w:ascii="Arial" w:eastAsia="Times New Roman" w:hAnsi="Arial"/>
                <w:color w:val="000000"/>
                <w:sz w:val="16"/>
                <w:szCs w:val="16"/>
              </w:rPr>
            </w:pPr>
          </w:p>
        </w:tc>
      </w:tr>
      <w:tr w:rsidR="0078795B" w:rsidRPr="000961F5" w14:paraId="50552556" w14:textId="77777777" w:rsidTr="00A77DE1">
        <w:trPr>
          <w:trHeight w:val="300"/>
        </w:trPr>
        <w:tc>
          <w:tcPr>
            <w:tcW w:w="805" w:type="dxa"/>
            <w:vMerge w:val="restart"/>
            <w:noWrap/>
          </w:tcPr>
          <w:p w14:paraId="75E9230E" w14:textId="77777777" w:rsidR="0078795B" w:rsidRPr="002B0661" w:rsidRDefault="0078795B" w:rsidP="00283441">
            <w:pPr>
              <w:spacing w:after="0"/>
              <w:ind w:left="0"/>
              <w:jc w:val="left"/>
              <w:rPr>
                <w:rFonts w:ascii="Arial" w:eastAsia="Times New Roman" w:hAnsi="Arial"/>
                <w:color w:val="000000"/>
                <w:sz w:val="16"/>
                <w:szCs w:val="16"/>
              </w:rPr>
            </w:pPr>
            <w:r w:rsidRPr="002B0661">
              <w:rPr>
                <w:rFonts w:ascii="Arial" w:eastAsia="Times New Roman" w:hAnsi="Arial"/>
                <w:color w:val="000000"/>
                <w:sz w:val="16"/>
                <w:szCs w:val="16"/>
              </w:rPr>
              <w:t>14:00</w:t>
            </w:r>
          </w:p>
        </w:tc>
        <w:tc>
          <w:tcPr>
            <w:tcW w:w="3118" w:type="dxa"/>
            <w:vMerge w:val="restart"/>
            <w:noWrap/>
          </w:tcPr>
          <w:p w14:paraId="0BF2D948" w14:textId="096AABC3" w:rsidR="0078795B" w:rsidRPr="002B0661" w:rsidRDefault="0078795B" w:rsidP="005762D5">
            <w:pPr>
              <w:spacing w:after="0"/>
              <w:ind w:left="0"/>
              <w:jc w:val="left"/>
              <w:rPr>
                <w:rFonts w:ascii="Arial" w:eastAsia="Times New Roman" w:hAnsi="Arial"/>
                <w:color w:val="000000"/>
                <w:sz w:val="16"/>
                <w:szCs w:val="16"/>
              </w:rPr>
            </w:pPr>
            <w:r w:rsidRPr="002B0661">
              <w:rPr>
                <w:rFonts w:ascii="Arial" w:eastAsia="Times New Roman" w:hAnsi="Arial"/>
                <w:color w:val="000000"/>
                <w:sz w:val="16"/>
                <w:szCs w:val="16"/>
              </w:rPr>
              <w:t xml:space="preserve">EIPO </w:t>
            </w:r>
            <w:r w:rsidR="005762D5" w:rsidRPr="002B0661">
              <w:rPr>
                <w:rFonts w:ascii="Arial" w:eastAsia="Times New Roman" w:hAnsi="Arial"/>
                <w:color w:val="000000"/>
                <w:sz w:val="16"/>
                <w:szCs w:val="16"/>
              </w:rPr>
              <w:t>A</w:t>
            </w:r>
            <w:r w:rsidRPr="002B0661">
              <w:rPr>
                <w:rFonts w:ascii="Arial" w:eastAsia="Times New Roman" w:hAnsi="Arial"/>
                <w:color w:val="000000"/>
                <w:sz w:val="16"/>
                <w:szCs w:val="16"/>
              </w:rPr>
              <w:t xml:space="preserve">pplication </w:t>
            </w:r>
            <w:r w:rsidR="005762D5" w:rsidRPr="002B0661">
              <w:rPr>
                <w:rFonts w:ascii="Arial" w:eastAsia="Times New Roman" w:hAnsi="Arial"/>
                <w:color w:val="000000"/>
                <w:sz w:val="16"/>
                <w:szCs w:val="16"/>
              </w:rPr>
              <w:t>File</w:t>
            </w:r>
            <w:r w:rsidRPr="002B0661">
              <w:rPr>
                <w:rFonts w:ascii="Arial" w:eastAsia="Times New Roman" w:hAnsi="Arial"/>
                <w:color w:val="000000"/>
                <w:sz w:val="16"/>
                <w:szCs w:val="16"/>
              </w:rPr>
              <w:t xml:space="preserve"> / EIPO </w:t>
            </w:r>
            <w:r w:rsidR="005762D5" w:rsidRPr="002B0661">
              <w:rPr>
                <w:rFonts w:ascii="Arial" w:eastAsia="Times New Roman" w:hAnsi="Arial"/>
                <w:color w:val="000000"/>
                <w:sz w:val="16"/>
                <w:szCs w:val="16"/>
              </w:rPr>
              <w:t xml:space="preserve">Confirmed Application File </w:t>
            </w:r>
            <w:r w:rsidRPr="002B0661">
              <w:rPr>
                <w:rFonts w:ascii="Arial" w:eastAsia="Times New Roman" w:hAnsi="Arial"/>
                <w:color w:val="000000"/>
                <w:sz w:val="16"/>
                <w:szCs w:val="16"/>
              </w:rPr>
              <w:t>successfully sent</w:t>
            </w:r>
          </w:p>
        </w:tc>
        <w:tc>
          <w:tcPr>
            <w:tcW w:w="2267" w:type="dxa"/>
            <w:noWrap/>
          </w:tcPr>
          <w:p w14:paraId="7E86691B" w14:textId="2C581518" w:rsidR="0078795B" w:rsidRPr="002B0661" w:rsidRDefault="0078795B" w:rsidP="00185F57">
            <w:pPr>
              <w:spacing w:after="0"/>
              <w:ind w:left="0"/>
              <w:jc w:val="left"/>
              <w:rPr>
                <w:rFonts w:ascii="Arial" w:eastAsia="Times New Roman" w:hAnsi="Arial"/>
                <w:b/>
                <w:color w:val="000000"/>
                <w:sz w:val="16"/>
                <w:szCs w:val="16"/>
              </w:rPr>
            </w:pPr>
            <w:r w:rsidRPr="002B0661">
              <w:rPr>
                <w:rFonts w:ascii="Arial" w:eastAsia="Times New Roman" w:hAnsi="Arial"/>
                <w:b/>
                <w:color w:val="000000"/>
                <w:sz w:val="16"/>
                <w:szCs w:val="16"/>
              </w:rPr>
              <w:t>EIPO Allotment File</w:t>
            </w:r>
          </w:p>
        </w:tc>
        <w:tc>
          <w:tcPr>
            <w:tcW w:w="1560" w:type="dxa"/>
            <w:noWrap/>
          </w:tcPr>
          <w:p w14:paraId="057B3BBB" w14:textId="77777777" w:rsidR="0078795B" w:rsidRPr="002B0661" w:rsidRDefault="0078795B" w:rsidP="00283441">
            <w:pPr>
              <w:spacing w:after="0"/>
              <w:ind w:left="0"/>
              <w:jc w:val="left"/>
              <w:rPr>
                <w:rFonts w:ascii="Arial" w:eastAsia="Times New Roman" w:hAnsi="Arial"/>
                <w:color w:val="000000"/>
                <w:sz w:val="16"/>
                <w:szCs w:val="16"/>
              </w:rPr>
            </w:pPr>
            <w:r w:rsidRPr="002B0661">
              <w:rPr>
                <w:rFonts w:ascii="Arial" w:eastAsia="Times New Roman" w:hAnsi="Arial"/>
                <w:b/>
                <w:color w:val="76923C" w:themeColor="accent3" w:themeShade="BF"/>
                <w:sz w:val="16"/>
                <w:szCs w:val="16"/>
              </w:rPr>
              <w:t>Inbound</w:t>
            </w:r>
          </w:p>
        </w:tc>
        <w:tc>
          <w:tcPr>
            <w:tcW w:w="2545" w:type="dxa"/>
            <w:vMerge w:val="restart"/>
          </w:tcPr>
          <w:p w14:paraId="63AF1F6B" w14:textId="77777777" w:rsidR="0078795B" w:rsidRPr="002B0661" w:rsidRDefault="0078795B" w:rsidP="00283441">
            <w:pPr>
              <w:spacing w:after="0"/>
              <w:ind w:left="0"/>
              <w:jc w:val="left"/>
              <w:rPr>
                <w:rFonts w:ascii="Arial" w:eastAsia="Times New Roman" w:hAnsi="Arial"/>
                <w:color w:val="000000"/>
                <w:sz w:val="16"/>
                <w:szCs w:val="16"/>
              </w:rPr>
            </w:pPr>
            <w:r w:rsidRPr="002B0661">
              <w:rPr>
                <w:rFonts w:ascii="Arial" w:eastAsia="Times New Roman" w:hAnsi="Arial"/>
                <w:color w:val="000000"/>
                <w:sz w:val="16"/>
                <w:szCs w:val="16"/>
              </w:rPr>
              <w:t>FINI/INBOX/from_prod_SDFSR_FINI</w:t>
            </w:r>
          </w:p>
        </w:tc>
      </w:tr>
      <w:tr w:rsidR="0078795B" w:rsidRPr="000961F5" w14:paraId="2E2EF563" w14:textId="77777777" w:rsidTr="00A77DE1">
        <w:trPr>
          <w:trHeight w:val="300"/>
        </w:trPr>
        <w:tc>
          <w:tcPr>
            <w:tcW w:w="805" w:type="dxa"/>
            <w:vMerge/>
            <w:noWrap/>
          </w:tcPr>
          <w:p w14:paraId="3AD55EA3" w14:textId="77777777" w:rsidR="0078795B" w:rsidRPr="002B0661" w:rsidRDefault="0078795B" w:rsidP="00283441">
            <w:pPr>
              <w:spacing w:after="0"/>
              <w:ind w:left="0"/>
              <w:jc w:val="left"/>
              <w:rPr>
                <w:rFonts w:ascii="Arial" w:eastAsia="Times New Roman" w:hAnsi="Arial"/>
                <w:color w:val="000000"/>
                <w:sz w:val="16"/>
                <w:szCs w:val="16"/>
              </w:rPr>
            </w:pPr>
          </w:p>
        </w:tc>
        <w:tc>
          <w:tcPr>
            <w:tcW w:w="3118" w:type="dxa"/>
            <w:vMerge/>
            <w:noWrap/>
          </w:tcPr>
          <w:p w14:paraId="269C7333" w14:textId="77777777" w:rsidR="0078795B" w:rsidRPr="002B0661" w:rsidRDefault="0078795B" w:rsidP="00283441">
            <w:pPr>
              <w:spacing w:after="0"/>
              <w:ind w:left="0"/>
              <w:jc w:val="left"/>
              <w:rPr>
                <w:rFonts w:ascii="Arial" w:eastAsia="Times New Roman" w:hAnsi="Arial"/>
                <w:color w:val="000000"/>
                <w:sz w:val="16"/>
                <w:szCs w:val="16"/>
              </w:rPr>
            </w:pPr>
          </w:p>
        </w:tc>
        <w:tc>
          <w:tcPr>
            <w:tcW w:w="2267" w:type="dxa"/>
            <w:noWrap/>
          </w:tcPr>
          <w:p w14:paraId="5AFC3927" w14:textId="5913B15E" w:rsidR="0078795B" w:rsidRPr="002B0661" w:rsidRDefault="0078795B" w:rsidP="00655D0D">
            <w:pPr>
              <w:spacing w:after="0"/>
              <w:ind w:left="0"/>
              <w:jc w:val="left"/>
              <w:rPr>
                <w:rFonts w:ascii="Arial" w:eastAsia="Times New Roman" w:hAnsi="Arial"/>
                <w:b/>
                <w:color w:val="000000"/>
                <w:sz w:val="16"/>
                <w:szCs w:val="16"/>
              </w:rPr>
            </w:pPr>
            <w:r w:rsidRPr="002B0661">
              <w:rPr>
                <w:rFonts w:ascii="Arial" w:eastAsia="Times New Roman" w:hAnsi="Arial"/>
                <w:b/>
                <w:color w:val="000000"/>
                <w:sz w:val="16"/>
                <w:szCs w:val="16"/>
              </w:rPr>
              <w:t>EIPO Unconfirmed File</w:t>
            </w:r>
          </w:p>
        </w:tc>
        <w:tc>
          <w:tcPr>
            <w:tcW w:w="1560" w:type="dxa"/>
            <w:noWrap/>
          </w:tcPr>
          <w:p w14:paraId="19296DE7" w14:textId="73EC6453" w:rsidR="0078795B" w:rsidRPr="002B0661" w:rsidRDefault="0078795B" w:rsidP="00283441">
            <w:pPr>
              <w:spacing w:after="0"/>
              <w:ind w:left="0"/>
              <w:jc w:val="left"/>
              <w:rPr>
                <w:rFonts w:ascii="Arial" w:eastAsia="Times New Roman" w:hAnsi="Arial"/>
                <w:b/>
                <w:color w:val="76923C" w:themeColor="accent3" w:themeShade="BF"/>
                <w:sz w:val="16"/>
                <w:szCs w:val="16"/>
              </w:rPr>
            </w:pPr>
            <w:r w:rsidRPr="002B0661">
              <w:rPr>
                <w:rFonts w:ascii="Arial" w:eastAsia="Times New Roman" w:hAnsi="Arial"/>
                <w:b/>
                <w:color w:val="76923C" w:themeColor="accent3" w:themeShade="BF"/>
                <w:sz w:val="16"/>
                <w:szCs w:val="16"/>
              </w:rPr>
              <w:t>Inbound</w:t>
            </w:r>
          </w:p>
        </w:tc>
        <w:tc>
          <w:tcPr>
            <w:tcW w:w="2545" w:type="dxa"/>
            <w:vMerge/>
          </w:tcPr>
          <w:p w14:paraId="6569FD80" w14:textId="77777777" w:rsidR="0078795B" w:rsidRPr="000961F5" w:rsidRDefault="0078795B" w:rsidP="00283441">
            <w:pPr>
              <w:spacing w:after="0"/>
              <w:ind w:left="0"/>
              <w:jc w:val="left"/>
              <w:rPr>
                <w:rFonts w:ascii="Arial" w:eastAsia="Times New Roman" w:hAnsi="Arial"/>
                <w:color w:val="000000"/>
                <w:sz w:val="16"/>
                <w:szCs w:val="16"/>
              </w:rPr>
            </w:pPr>
          </w:p>
        </w:tc>
      </w:tr>
    </w:tbl>
    <w:p w14:paraId="42547CA0" w14:textId="50D69FB4" w:rsidR="00327510" w:rsidRPr="000961F5" w:rsidRDefault="00327510" w:rsidP="0078795B">
      <w:pPr>
        <w:ind w:left="0"/>
      </w:pPr>
    </w:p>
    <w:p w14:paraId="470440E9" w14:textId="15123F20" w:rsidR="00650D61" w:rsidRPr="000961F5" w:rsidRDefault="00650D61" w:rsidP="00650D61">
      <w:pPr>
        <w:pStyle w:val="Heading4"/>
      </w:pPr>
      <w:bookmarkStart w:id="1016" w:name="_Toc58341764"/>
      <w:bookmarkStart w:id="1017" w:name="_Toc58418439"/>
      <w:bookmarkStart w:id="1018" w:name="_Toc58602089"/>
      <w:bookmarkStart w:id="1019" w:name="_Toc62722972"/>
      <w:bookmarkStart w:id="1020" w:name="_Toc65058113"/>
      <w:bookmarkStart w:id="1021" w:name="_Toc65138915"/>
      <w:bookmarkStart w:id="1022" w:name="_Toc65145895"/>
      <w:bookmarkStart w:id="1023" w:name="_Ref65220588"/>
      <w:r w:rsidRPr="000961F5">
        <w:t>EIPO Final Allocation File</w:t>
      </w:r>
      <w:bookmarkEnd w:id="1016"/>
      <w:bookmarkEnd w:id="1017"/>
      <w:bookmarkEnd w:id="1018"/>
      <w:bookmarkEnd w:id="1019"/>
      <w:bookmarkEnd w:id="1020"/>
      <w:bookmarkEnd w:id="1021"/>
      <w:bookmarkEnd w:id="1022"/>
      <w:bookmarkEnd w:id="1023"/>
    </w:p>
    <w:p w14:paraId="58319594" w14:textId="6A643CF0" w:rsidR="00650D61" w:rsidRPr="000961F5" w:rsidRDefault="00650D61" w:rsidP="0078795B">
      <w:pPr>
        <w:ind w:left="0"/>
      </w:pPr>
    </w:p>
    <w:p w14:paraId="16BE026A" w14:textId="6CF2585A" w:rsidR="00650D61" w:rsidRPr="000961F5" w:rsidRDefault="00650D61" w:rsidP="00650D61">
      <w:pPr>
        <w:ind w:left="0"/>
        <w:rPr>
          <w:lang w:eastAsia="x-none"/>
        </w:rPr>
      </w:pPr>
      <w:r w:rsidRPr="000961F5">
        <w:rPr>
          <w:lang w:eastAsia="x-none"/>
        </w:rPr>
        <w:t xml:space="preserve">Every day, FINI should generate an EIPO </w:t>
      </w:r>
      <w:r w:rsidR="006577E9" w:rsidRPr="000961F5">
        <w:rPr>
          <w:lang w:eastAsia="x-none"/>
        </w:rPr>
        <w:t>F</w:t>
      </w:r>
      <w:r w:rsidRPr="000961F5">
        <w:rPr>
          <w:lang w:eastAsia="x-none"/>
        </w:rPr>
        <w:t xml:space="preserve">inal </w:t>
      </w:r>
      <w:r w:rsidR="006577E9" w:rsidRPr="000961F5">
        <w:rPr>
          <w:lang w:eastAsia="x-none"/>
        </w:rPr>
        <w:t>A</w:t>
      </w:r>
      <w:r w:rsidRPr="000961F5">
        <w:rPr>
          <w:lang w:eastAsia="x-none"/>
        </w:rPr>
        <w:t xml:space="preserve">llocation </w:t>
      </w:r>
      <w:r w:rsidR="006577E9" w:rsidRPr="000961F5">
        <w:rPr>
          <w:lang w:eastAsia="x-none"/>
        </w:rPr>
        <w:t>F</w:t>
      </w:r>
      <w:r w:rsidRPr="000961F5">
        <w:rPr>
          <w:lang w:eastAsia="x-none"/>
        </w:rPr>
        <w:t xml:space="preserve">ile </w:t>
      </w:r>
      <w:r w:rsidR="001F3999" w:rsidRPr="000961F5">
        <w:rPr>
          <w:lang w:eastAsia="x-none"/>
        </w:rPr>
        <w:t xml:space="preserve">for each IPO that has reached “Allocation Confirmed” </w:t>
      </w:r>
      <w:r w:rsidR="002C071F" w:rsidRPr="000961F5">
        <w:rPr>
          <w:lang w:eastAsia="x-none"/>
        </w:rPr>
        <w:t>status</w:t>
      </w:r>
      <w:r w:rsidR="006E6091" w:rsidRPr="000961F5">
        <w:rPr>
          <w:lang w:eastAsia="x-none"/>
        </w:rPr>
        <w:t>.</w:t>
      </w:r>
    </w:p>
    <w:p w14:paraId="126F56A8" w14:textId="77777777" w:rsidR="00650D61" w:rsidRPr="000961F5" w:rsidRDefault="00650D61" w:rsidP="00650D61">
      <w:pPr>
        <w:ind w:left="0"/>
        <w:rPr>
          <w:lang w:eastAsia="x-none"/>
        </w:rPr>
      </w:pPr>
    </w:p>
    <w:p w14:paraId="545C2836" w14:textId="4128C9ED" w:rsidR="00650D61" w:rsidRPr="000961F5" w:rsidRDefault="00BE389F" w:rsidP="00650D61">
      <w:pPr>
        <w:spacing w:after="0"/>
        <w:ind w:left="0"/>
        <w:jc w:val="left"/>
        <w:rPr>
          <w:b/>
        </w:rPr>
      </w:pPr>
      <w:r w:rsidRPr="000961F5">
        <w:rPr>
          <w:b/>
        </w:rPr>
        <w:t>File naming convention:</w:t>
      </w:r>
    </w:p>
    <w:tbl>
      <w:tblPr>
        <w:tblStyle w:val="TableGrid"/>
        <w:tblW w:w="10485" w:type="dxa"/>
        <w:tblLook w:val="04A0" w:firstRow="1" w:lastRow="0" w:firstColumn="1" w:lastColumn="0" w:noHBand="0" w:noVBand="1"/>
      </w:tblPr>
      <w:tblGrid>
        <w:gridCol w:w="1696"/>
        <w:gridCol w:w="2674"/>
        <w:gridCol w:w="6115"/>
      </w:tblGrid>
      <w:tr w:rsidR="00650D61" w:rsidRPr="000961F5" w14:paraId="744F01E9" w14:textId="77777777" w:rsidTr="00283441">
        <w:tc>
          <w:tcPr>
            <w:tcW w:w="1696" w:type="dxa"/>
            <w:shd w:val="clear" w:color="auto" w:fill="13426B"/>
          </w:tcPr>
          <w:p w14:paraId="6E7F7226" w14:textId="77777777" w:rsidR="00650D61" w:rsidRPr="000961F5" w:rsidRDefault="00650D61" w:rsidP="00283441">
            <w:pPr>
              <w:spacing w:after="39"/>
              <w:ind w:left="0"/>
              <w:jc w:val="left"/>
              <w:rPr>
                <w:b/>
                <w:lang w:eastAsia="x-none"/>
              </w:rPr>
            </w:pPr>
            <w:r w:rsidRPr="000961F5">
              <w:rPr>
                <w:b/>
                <w:lang w:eastAsia="x-none"/>
              </w:rPr>
              <w:t>Field Name</w:t>
            </w:r>
          </w:p>
        </w:tc>
        <w:tc>
          <w:tcPr>
            <w:tcW w:w="2674" w:type="dxa"/>
            <w:shd w:val="clear" w:color="auto" w:fill="13426B"/>
          </w:tcPr>
          <w:p w14:paraId="2A4B0BC0" w14:textId="77777777" w:rsidR="00650D61" w:rsidRPr="000961F5" w:rsidRDefault="00650D61" w:rsidP="00283441">
            <w:pPr>
              <w:spacing w:after="39"/>
              <w:ind w:left="0"/>
              <w:jc w:val="left"/>
              <w:rPr>
                <w:b/>
                <w:lang w:eastAsia="x-none"/>
              </w:rPr>
            </w:pPr>
            <w:r w:rsidRPr="000961F5">
              <w:rPr>
                <w:b/>
                <w:lang w:eastAsia="x-none"/>
              </w:rPr>
              <w:t>Field Format</w:t>
            </w:r>
          </w:p>
        </w:tc>
        <w:tc>
          <w:tcPr>
            <w:tcW w:w="6115" w:type="dxa"/>
            <w:shd w:val="clear" w:color="auto" w:fill="13426B"/>
          </w:tcPr>
          <w:p w14:paraId="1C0E869D" w14:textId="77777777" w:rsidR="00650D61" w:rsidRPr="000961F5" w:rsidRDefault="00650D61" w:rsidP="00283441">
            <w:pPr>
              <w:spacing w:after="39"/>
              <w:ind w:left="0"/>
              <w:jc w:val="left"/>
              <w:rPr>
                <w:b/>
                <w:lang w:eastAsia="x-none"/>
              </w:rPr>
            </w:pPr>
            <w:r w:rsidRPr="000961F5">
              <w:rPr>
                <w:b/>
                <w:lang w:eastAsia="x-none"/>
              </w:rPr>
              <w:t>Description</w:t>
            </w:r>
          </w:p>
        </w:tc>
      </w:tr>
      <w:tr w:rsidR="00650D61" w:rsidRPr="000961F5" w14:paraId="237072A1" w14:textId="77777777" w:rsidTr="00283441">
        <w:tc>
          <w:tcPr>
            <w:tcW w:w="1696" w:type="dxa"/>
          </w:tcPr>
          <w:p w14:paraId="16092F6C" w14:textId="77777777" w:rsidR="00650D61" w:rsidRPr="000961F5" w:rsidRDefault="00650D61" w:rsidP="00283441">
            <w:pPr>
              <w:spacing w:after="39"/>
              <w:ind w:left="0"/>
              <w:jc w:val="left"/>
              <w:rPr>
                <w:lang w:eastAsia="x-none"/>
              </w:rPr>
            </w:pPr>
            <w:r w:rsidRPr="000961F5">
              <w:rPr>
                <w:lang w:eastAsia="x-none"/>
              </w:rPr>
              <w:t>PC File Name</w:t>
            </w:r>
          </w:p>
        </w:tc>
        <w:tc>
          <w:tcPr>
            <w:tcW w:w="2674" w:type="dxa"/>
          </w:tcPr>
          <w:p w14:paraId="796D0BBC" w14:textId="77777777" w:rsidR="00650D61" w:rsidRPr="000961F5" w:rsidRDefault="00650D61" w:rsidP="00283441">
            <w:pPr>
              <w:spacing w:after="39"/>
              <w:ind w:left="0"/>
              <w:jc w:val="left"/>
              <w:rPr>
                <w:lang w:eastAsia="x-none"/>
              </w:rPr>
            </w:pPr>
            <w:r w:rsidRPr="000961F5">
              <w:rPr>
                <w:lang w:eastAsia="x-none"/>
              </w:rPr>
              <w:t>EIPOALLOCATION_STKyyyyy.txt</w:t>
            </w:r>
          </w:p>
        </w:tc>
        <w:tc>
          <w:tcPr>
            <w:tcW w:w="6115" w:type="dxa"/>
            <w:vMerge w:val="restart"/>
          </w:tcPr>
          <w:p w14:paraId="676832C4" w14:textId="77777777" w:rsidR="00650D61" w:rsidRPr="000961F5" w:rsidRDefault="00650D61" w:rsidP="00283441">
            <w:pPr>
              <w:spacing w:after="39"/>
              <w:ind w:left="0"/>
              <w:jc w:val="left"/>
              <w:rPr>
                <w:lang w:eastAsia="x-none"/>
              </w:rPr>
            </w:pPr>
            <w:r w:rsidRPr="000961F5">
              <w:rPr>
                <w:lang w:eastAsia="x-none"/>
              </w:rPr>
              <w:t>yyyyy = Stock code, with leading zeroes (IPO initiation Field #10)</w:t>
            </w:r>
          </w:p>
        </w:tc>
      </w:tr>
      <w:tr w:rsidR="00650D61" w:rsidRPr="000961F5" w14:paraId="187D946F" w14:textId="77777777" w:rsidTr="00283441">
        <w:tc>
          <w:tcPr>
            <w:tcW w:w="1696" w:type="dxa"/>
          </w:tcPr>
          <w:p w14:paraId="2BEA53C5" w14:textId="77777777" w:rsidR="00650D61" w:rsidRPr="000961F5" w:rsidRDefault="00650D61" w:rsidP="00283441">
            <w:pPr>
              <w:spacing w:after="39"/>
              <w:ind w:left="0"/>
              <w:jc w:val="left"/>
              <w:rPr>
                <w:lang w:eastAsia="x-none"/>
              </w:rPr>
            </w:pPr>
            <w:r w:rsidRPr="000961F5">
              <w:rPr>
                <w:lang w:eastAsia="x-none"/>
              </w:rPr>
              <w:t>ZIP File Name</w:t>
            </w:r>
          </w:p>
        </w:tc>
        <w:tc>
          <w:tcPr>
            <w:tcW w:w="2674" w:type="dxa"/>
          </w:tcPr>
          <w:p w14:paraId="579C78C4" w14:textId="77777777" w:rsidR="00650D61" w:rsidRPr="000961F5" w:rsidRDefault="00650D61" w:rsidP="00283441">
            <w:pPr>
              <w:spacing w:after="39"/>
              <w:ind w:left="0"/>
              <w:jc w:val="left"/>
              <w:rPr>
                <w:lang w:eastAsia="x-none"/>
              </w:rPr>
            </w:pPr>
            <w:r w:rsidRPr="000961F5">
              <w:rPr>
                <w:lang w:eastAsia="x-none"/>
              </w:rPr>
              <w:t>EIPOALLOCATION_STKyyyyy.zip</w:t>
            </w:r>
          </w:p>
        </w:tc>
        <w:tc>
          <w:tcPr>
            <w:tcW w:w="6115" w:type="dxa"/>
            <w:vMerge/>
          </w:tcPr>
          <w:p w14:paraId="28D1ECFE" w14:textId="77777777" w:rsidR="00650D61" w:rsidRPr="000961F5" w:rsidRDefault="00650D61" w:rsidP="00283441">
            <w:pPr>
              <w:spacing w:after="39"/>
              <w:ind w:left="0"/>
              <w:jc w:val="left"/>
              <w:rPr>
                <w:lang w:eastAsia="x-none"/>
              </w:rPr>
            </w:pPr>
          </w:p>
        </w:tc>
      </w:tr>
    </w:tbl>
    <w:p w14:paraId="24B416BB" w14:textId="77777777" w:rsidR="00650D61" w:rsidRPr="000961F5" w:rsidRDefault="00650D61" w:rsidP="00650D61">
      <w:pPr>
        <w:ind w:left="0"/>
        <w:rPr>
          <w:lang w:eastAsia="x-none"/>
        </w:rPr>
      </w:pPr>
    </w:p>
    <w:p w14:paraId="1A980C4B" w14:textId="77777777" w:rsidR="00650D61" w:rsidRPr="000961F5" w:rsidRDefault="00650D61" w:rsidP="00650D61">
      <w:pPr>
        <w:ind w:left="0"/>
        <w:rPr>
          <w:b/>
          <w:lang w:eastAsia="x-none"/>
        </w:rPr>
      </w:pPr>
      <w:r w:rsidRPr="000961F5">
        <w:rPr>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650D61" w:rsidRPr="000961F5" w14:paraId="26A9DC60" w14:textId="77777777" w:rsidTr="00283441">
        <w:tc>
          <w:tcPr>
            <w:tcW w:w="2972" w:type="dxa"/>
            <w:shd w:val="clear" w:color="auto" w:fill="13426B"/>
          </w:tcPr>
          <w:p w14:paraId="561C5BEE" w14:textId="77777777" w:rsidR="00650D61" w:rsidRPr="000961F5" w:rsidRDefault="00650D61" w:rsidP="00283441">
            <w:pPr>
              <w:spacing w:after="39"/>
              <w:ind w:left="0"/>
              <w:jc w:val="left"/>
              <w:rPr>
                <w:b/>
                <w:lang w:eastAsia="x-none"/>
              </w:rPr>
            </w:pPr>
            <w:r w:rsidRPr="000961F5">
              <w:rPr>
                <w:b/>
                <w:lang w:eastAsia="x-none"/>
              </w:rPr>
              <w:t>Field Name</w:t>
            </w:r>
          </w:p>
        </w:tc>
        <w:tc>
          <w:tcPr>
            <w:tcW w:w="1276" w:type="dxa"/>
            <w:shd w:val="clear" w:color="auto" w:fill="13426B"/>
          </w:tcPr>
          <w:p w14:paraId="18FFACA1" w14:textId="77777777" w:rsidR="00650D61" w:rsidRPr="000961F5" w:rsidRDefault="00650D61" w:rsidP="00283441">
            <w:pPr>
              <w:spacing w:after="39"/>
              <w:ind w:left="0"/>
              <w:jc w:val="left"/>
              <w:rPr>
                <w:b/>
                <w:lang w:eastAsia="x-none"/>
              </w:rPr>
            </w:pPr>
            <w:r w:rsidRPr="000961F5">
              <w:rPr>
                <w:b/>
                <w:lang w:eastAsia="x-none"/>
              </w:rPr>
              <w:t>Field Format</w:t>
            </w:r>
          </w:p>
        </w:tc>
        <w:tc>
          <w:tcPr>
            <w:tcW w:w="6237" w:type="dxa"/>
            <w:shd w:val="clear" w:color="auto" w:fill="13426B"/>
          </w:tcPr>
          <w:p w14:paraId="238E56EF" w14:textId="77777777" w:rsidR="00650D61" w:rsidRPr="000961F5" w:rsidRDefault="00650D61" w:rsidP="00283441">
            <w:pPr>
              <w:spacing w:after="39"/>
              <w:ind w:left="0"/>
              <w:jc w:val="left"/>
              <w:rPr>
                <w:b/>
                <w:lang w:eastAsia="x-none"/>
              </w:rPr>
            </w:pPr>
            <w:r w:rsidRPr="000961F5">
              <w:rPr>
                <w:b/>
                <w:lang w:eastAsia="x-none"/>
              </w:rPr>
              <w:t>Description</w:t>
            </w:r>
          </w:p>
        </w:tc>
      </w:tr>
      <w:tr w:rsidR="00650D61" w:rsidRPr="000961F5" w14:paraId="28DDAEF9" w14:textId="77777777" w:rsidTr="00283441">
        <w:tc>
          <w:tcPr>
            <w:tcW w:w="2972" w:type="dxa"/>
          </w:tcPr>
          <w:p w14:paraId="5D7828A3" w14:textId="77777777" w:rsidR="00650D61" w:rsidRPr="000961F5" w:rsidRDefault="00650D61" w:rsidP="00283441">
            <w:pPr>
              <w:spacing w:after="39"/>
              <w:ind w:left="0"/>
              <w:jc w:val="left"/>
              <w:rPr>
                <w:lang w:eastAsia="x-none"/>
              </w:rPr>
            </w:pPr>
            <w:r w:rsidRPr="000961F5">
              <w:rPr>
                <w:lang w:eastAsia="x-none"/>
              </w:rPr>
              <w:t>Record Type</w:t>
            </w:r>
          </w:p>
        </w:tc>
        <w:tc>
          <w:tcPr>
            <w:tcW w:w="1276" w:type="dxa"/>
          </w:tcPr>
          <w:p w14:paraId="65BBE648" w14:textId="77777777" w:rsidR="00650D61" w:rsidRPr="000961F5" w:rsidRDefault="00650D61" w:rsidP="00283441">
            <w:pPr>
              <w:spacing w:after="39"/>
              <w:ind w:left="0"/>
              <w:jc w:val="left"/>
              <w:rPr>
                <w:lang w:eastAsia="x-none"/>
              </w:rPr>
            </w:pPr>
            <w:r w:rsidRPr="000961F5">
              <w:rPr>
                <w:lang w:eastAsia="x-none"/>
              </w:rPr>
              <w:t>X(1)</w:t>
            </w:r>
          </w:p>
        </w:tc>
        <w:tc>
          <w:tcPr>
            <w:tcW w:w="6237" w:type="dxa"/>
          </w:tcPr>
          <w:p w14:paraId="747E35AA" w14:textId="77777777" w:rsidR="00650D61" w:rsidRPr="000961F5" w:rsidRDefault="00650D61" w:rsidP="00283441">
            <w:pPr>
              <w:spacing w:after="39"/>
              <w:ind w:left="0"/>
              <w:jc w:val="left"/>
              <w:rPr>
                <w:lang w:eastAsia="x-none"/>
              </w:rPr>
            </w:pPr>
            <w:r w:rsidRPr="000961F5">
              <w:rPr>
                <w:lang w:eastAsia="x-none"/>
              </w:rPr>
              <w:t>Should always be 0 for header record</w:t>
            </w:r>
          </w:p>
        </w:tc>
      </w:tr>
      <w:tr w:rsidR="00650D61" w:rsidRPr="000961F5" w14:paraId="7C18A0C5" w14:textId="77777777" w:rsidTr="00283441">
        <w:tc>
          <w:tcPr>
            <w:tcW w:w="2972" w:type="dxa"/>
          </w:tcPr>
          <w:p w14:paraId="5B8E55CE" w14:textId="77777777" w:rsidR="00650D61" w:rsidRPr="000961F5" w:rsidRDefault="00650D61" w:rsidP="00283441">
            <w:pPr>
              <w:spacing w:after="39"/>
              <w:ind w:left="0"/>
              <w:jc w:val="left"/>
              <w:rPr>
                <w:lang w:eastAsia="x-none"/>
              </w:rPr>
            </w:pPr>
            <w:r w:rsidRPr="000961F5">
              <w:rPr>
                <w:lang w:eastAsia="x-none"/>
              </w:rPr>
              <w:t>File Name</w:t>
            </w:r>
          </w:p>
        </w:tc>
        <w:tc>
          <w:tcPr>
            <w:tcW w:w="1276" w:type="dxa"/>
          </w:tcPr>
          <w:p w14:paraId="7E7EA762" w14:textId="77777777" w:rsidR="00650D61" w:rsidRPr="000961F5" w:rsidRDefault="00650D61" w:rsidP="00283441">
            <w:pPr>
              <w:spacing w:after="39"/>
              <w:ind w:left="0"/>
              <w:jc w:val="left"/>
              <w:rPr>
                <w:lang w:eastAsia="x-none"/>
              </w:rPr>
            </w:pPr>
            <w:r w:rsidRPr="000961F5">
              <w:rPr>
                <w:lang w:eastAsia="x-none"/>
              </w:rPr>
              <w:t>X(15)</w:t>
            </w:r>
          </w:p>
        </w:tc>
        <w:tc>
          <w:tcPr>
            <w:tcW w:w="6237" w:type="dxa"/>
          </w:tcPr>
          <w:p w14:paraId="5BE85BDA" w14:textId="77777777" w:rsidR="00650D61" w:rsidRPr="000961F5" w:rsidRDefault="00650D61" w:rsidP="00283441">
            <w:pPr>
              <w:spacing w:after="39"/>
              <w:ind w:left="0"/>
              <w:jc w:val="left"/>
              <w:rPr>
                <w:lang w:eastAsia="x-none"/>
              </w:rPr>
            </w:pPr>
            <w:r w:rsidRPr="000961F5">
              <w:rPr>
                <w:lang w:eastAsia="x-none"/>
              </w:rPr>
              <w:t>‘EIPO ALLOCATION’</w:t>
            </w:r>
          </w:p>
        </w:tc>
      </w:tr>
      <w:tr w:rsidR="00650D61" w:rsidRPr="000961F5" w14:paraId="1863CDC7" w14:textId="77777777" w:rsidTr="00283441">
        <w:tc>
          <w:tcPr>
            <w:tcW w:w="2972" w:type="dxa"/>
          </w:tcPr>
          <w:p w14:paraId="57DC98F4" w14:textId="77777777" w:rsidR="00650D61" w:rsidRPr="000961F5" w:rsidRDefault="00650D61" w:rsidP="00283441">
            <w:pPr>
              <w:spacing w:after="39"/>
              <w:ind w:left="0"/>
              <w:jc w:val="left"/>
              <w:rPr>
                <w:lang w:eastAsia="x-none"/>
              </w:rPr>
            </w:pPr>
            <w:r w:rsidRPr="000961F5">
              <w:rPr>
                <w:lang w:eastAsia="x-none"/>
              </w:rPr>
              <w:t>Stock Code</w:t>
            </w:r>
          </w:p>
        </w:tc>
        <w:tc>
          <w:tcPr>
            <w:tcW w:w="1276" w:type="dxa"/>
          </w:tcPr>
          <w:p w14:paraId="44E4BE5A" w14:textId="77777777" w:rsidR="00650D61" w:rsidRPr="000961F5" w:rsidRDefault="00650D61" w:rsidP="00283441">
            <w:pPr>
              <w:spacing w:after="39"/>
              <w:ind w:left="0"/>
              <w:jc w:val="left"/>
              <w:rPr>
                <w:lang w:eastAsia="x-none"/>
              </w:rPr>
            </w:pPr>
            <w:r w:rsidRPr="000961F5">
              <w:rPr>
                <w:lang w:eastAsia="x-none"/>
              </w:rPr>
              <w:t>X(5)</w:t>
            </w:r>
          </w:p>
        </w:tc>
        <w:tc>
          <w:tcPr>
            <w:tcW w:w="6237" w:type="dxa"/>
          </w:tcPr>
          <w:p w14:paraId="16676A40" w14:textId="77777777" w:rsidR="00650D61" w:rsidRPr="000961F5" w:rsidRDefault="00650D61" w:rsidP="00283441">
            <w:pPr>
              <w:spacing w:after="39"/>
              <w:ind w:left="0"/>
              <w:jc w:val="left"/>
              <w:rPr>
                <w:lang w:eastAsia="x-none"/>
              </w:rPr>
            </w:pPr>
            <w:r w:rsidRPr="000961F5">
              <w:rPr>
                <w:lang w:eastAsia="x-none"/>
              </w:rPr>
              <w:t>IPO stock code (IPO initiation Field #10)</w:t>
            </w:r>
          </w:p>
        </w:tc>
      </w:tr>
      <w:tr w:rsidR="00650D61" w:rsidRPr="000961F5" w14:paraId="72390FB6" w14:textId="77777777" w:rsidTr="00283441">
        <w:tc>
          <w:tcPr>
            <w:tcW w:w="2972" w:type="dxa"/>
          </w:tcPr>
          <w:p w14:paraId="47DA0B6E" w14:textId="77777777" w:rsidR="00650D61" w:rsidRPr="000961F5" w:rsidRDefault="00650D61" w:rsidP="00283441">
            <w:pPr>
              <w:spacing w:after="39"/>
              <w:ind w:left="0"/>
              <w:jc w:val="left"/>
              <w:rPr>
                <w:lang w:eastAsia="x-none"/>
              </w:rPr>
            </w:pPr>
            <w:r w:rsidRPr="000961F5">
              <w:rPr>
                <w:lang w:eastAsia="x-none"/>
              </w:rPr>
              <w:t>File Creation Date</w:t>
            </w:r>
          </w:p>
        </w:tc>
        <w:tc>
          <w:tcPr>
            <w:tcW w:w="1276" w:type="dxa"/>
          </w:tcPr>
          <w:p w14:paraId="12F56763" w14:textId="77777777" w:rsidR="00650D61" w:rsidRPr="000961F5" w:rsidRDefault="00650D61" w:rsidP="00283441">
            <w:pPr>
              <w:spacing w:after="39"/>
              <w:ind w:left="0"/>
              <w:jc w:val="left"/>
              <w:rPr>
                <w:lang w:eastAsia="x-none"/>
              </w:rPr>
            </w:pPr>
            <w:r w:rsidRPr="000961F5">
              <w:rPr>
                <w:lang w:eastAsia="x-none"/>
              </w:rPr>
              <w:t>X(8)</w:t>
            </w:r>
          </w:p>
        </w:tc>
        <w:tc>
          <w:tcPr>
            <w:tcW w:w="6237" w:type="dxa"/>
          </w:tcPr>
          <w:p w14:paraId="6B8BEE12" w14:textId="77777777" w:rsidR="00650D61" w:rsidRPr="000961F5" w:rsidRDefault="00650D61" w:rsidP="00283441">
            <w:pPr>
              <w:spacing w:after="39"/>
              <w:ind w:left="0"/>
              <w:jc w:val="left"/>
              <w:rPr>
                <w:lang w:eastAsia="x-none"/>
              </w:rPr>
            </w:pPr>
            <w:r w:rsidRPr="000961F5">
              <w:rPr>
                <w:lang w:eastAsia="x-none"/>
              </w:rPr>
              <w:t>In YYYYMMDD format</w:t>
            </w:r>
          </w:p>
        </w:tc>
      </w:tr>
      <w:tr w:rsidR="00650D61" w:rsidRPr="000961F5" w14:paraId="72DCC0A9" w14:textId="77777777" w:rsidTr="00283441">
        <w:tc>
          <w:tcPr>
            <w:tcW w:w="2972" w:type="dxa"/>
          </w:tcPr>
          <w:p w14:paraId="121CBDF8" w14:textId="77777777" w:rsidR="00650D61" w:rsidRPr="000961F5" w:rsidRDefault="00650D61" w:rsidP="00283441">
            <w:pPr>
              <w:spacing w:after="39"/>
              <w:ind w:left="0"/>
              <w:jc w:val="left"/>
              <w:rPr>
                <w:lang w:eastAsia="x-none"/>
              </w:rPr>
            </w:pPr>
            <w:r w:rsidRPr="000961F5">
              <w:rPr>
                <w:lang w:eastAsia="x-none"/>
              </w:rPr>
              <w:t>File Creation Time</w:t>
            </w:r>
          </w:p>
        </w:tc>
        <w:tc>
          <w:tcPr>
            <w:tcW w:w="1276" w:type="dxa"/>
          </w:tcPr>
          <w:p w14:paraId="73B08884" w14:textId="77777777" w:rsidR="00650D61" w:rsidRPr="000961F5" w:rsidRDefault="00650D61" w:rsidP="00283441">
            <w:pPr>
              <w:spacing w:after="39"/>
              <w:ind w:left="0"/>
              <w:jc w:val="left"/>
              <w:rPr>
                <w:lang w:eastAsia="x-none"/>
              </w:rPr>
            </w:pPr>
            <w:r w:rsidRPr="000961F5">
              <w:rPr>
                <w:lang w:eastAsia="x-none"/>
              </w:rPr>
              <w:t>X(6)</w:t>
            </w:r>
          </w:p>
        </w:tc>
        <w:tc>
          <w:tcPr>
            <w:tcW w:w="6237" w:type="dxa"/>
          </w:tcPr>
          <w:p w14:paraId="56721D59" w14:textId="77777777" w:rsidR="00650D61" w:rsidRPr="000961F5" w:rsidRDefault="00650D61" w:rsidP="00283441">
            <w:pPr>
              <w:spacing w:after="39"/>
              <w:ind w:left="0"/>
              <w:jc w:val="left"/>
              <w:rPr>
                <w:lang w:eastAsia="x-none"/>
              </w:rPr>
            </w:pPr>
            <w:r w:rsidRPr="000961F5">
              <w:rPr>
                <w:lang w:eastAsia="x-none"/>
              </w:rPr>
              <w:t>In HHMMSS format</w:t>
            </w:r>
          </w:p>
        </w:tc>
      </w:tr>
    </w:tbl>
    <w:p w14:paraId="5AA292B0" w14:textId="77777777" w:rsidR="00A24128" w:rsidRPr="000961F5" w:rsidRDefault="00A24128" w:rsidP="00650D61">
      <w:pPr>
        <w:ind w:left="0"/>
        <w:rPr>
          <w:lang w:eastAsia="x-none"/>
        </w:rPr>
      </w:pPr>
    </w:p>
    <w:p w14:paraId="112CC9A4" w14:textId="77777777" w:rsidR="00650D61" w:rsidRPr="000961F5" w:rsidRDefault="00650D61" w:rsidP="00650D61">
      <w:pPr>
        <w:ind w:left="0"/>
        <w:rPr>
          <w:b/>
          <w:lang w:eastAsia="x-none"/>
        </w:rPr>
      </w:pPr>
      <w:r w:rsidRPr="000961F5">
        <w:rPr>
          <w:b/>
          <w:lang w:eastAsia="x-none"/>
        </w:rPr>
        <w:lastRenderedPageBreak/>
        <w:t>Detailed record:</w:t>
      </w:r>
    </w:p>
    <w:tbl>
      <w:tblPr>
        <w:tblStyle w:val="TableGrid"/>
        <w:tblW w:w="10485" w:type="dxa"/>
        <w:tblLook w:val="04A0" w:firstRow="1" w:lastRow="0" w:firstColumn="1" w:lastColumn="0" w:noHBand="0" w:noVBand="1"/>
      </w:tblPr>
      <w:tblGrid>
        <w:gridCol w:w="2972"/>
        <w:gridCol w:w="1276"/>
        <w:gridCol w:w="6237"/>
      </w:tblGrid>
      <w:tr w:rsidR="00650D61" w:rsidRPr="000961F5" w14:paraId="1F107B99" w14:textId="77777777" w:rsidTr="00283441">
        <w:tc>
          <w:tcPr>
            <w:tcW w:w="2972" w:type="dxa"/>
            <w:shd w:val="clear" w:color="auto" w:fill="13426B"/>
          </w:tcPr>
          <w:p w14:paraId="7E404D79" w14:textId="77777777" w:rsidR="00650D61" w:rsidRPr="000961F5" w:rsidRDefault="00650D61" w:rsidP="00283441">
            <w:pPr>
              <w:spacing w:after="39"/>
              <w:ind w:left="0"/>
              <w:jc w:val="left"/>
              <w:rPr>
                <w:b/>
                <w:lang w:eastAsia="x-none"/>
              </w:rPr>
            </w:pPr>
            <w:r w:rsidRPr="000961F5">
              <w:rPr>
                <w:b/>
                <w:lang w:eastAsia="x-none"/>
              </w:rPr>
              <w:t>Field Name</w:t>
            </w:r>
          </w:p>
        </w:tc>
        <w:tc>
          <w:tcPr>
            <w:tcW w:w="1276" w:type="dxa"/>
            <w:shd w:val="clear" w:color="auto" w:fill="13426B"/>
          </w:tcPr>
          <w:p w14:paraId="03E9244E" w14:textId="77777777" w:rsidR="00650D61" w:rsidRPr="000961F5" w:rsidRDefault="00650D61" w:rsidP="00283441">
            <w:pPr>
              <w:spacing w:after="39"/>
              <w:ind w:left="0"/>
              <w:jc w:val="left"/>
              <w:rPr>
                <w:b/>
                <w:lang w:eastAsia="x-none"/>
              </w:rPr>
            </w:pPr>
            <w:r w:rsidRPr="000961F5">
              <w:rPr>
                <w:b/>
                <w:lang w:eastAsia="x-none"/>
              </w:rPr>
              <w:t>Field Format</w:t>
            </w:r>
          </w:p>
        </w:tc>
        <w:tc>
          <w:tcPr>
            <w:tcW w:w="6237" w:type="dxa"/>
            <w:shd w:val="clear" w:color="auto" w:fill="13426B"/>
          </w:tcPr>
          <w:p w14:paraId="222275DE" w14:textId="77777777" w:rsidR="00650D61" w:rsidRPr="000961F5" w:rsidRDefault="00650D61" w:rsidP="00283441">
            <w:pPr>
              <w:spacing w:after="39"/>
              <w:ind w:left="0"/>
              <w:jc w:val="left"/>
              <w:rPr>
                <w:b/>
                <w:lang w:eastAsia="x-none"/>
              </w:rPr>
            </w:pPr>
            <w:r w:rsidRPr="000961F5">
              <w:rPr>
                <w:b/>
                <w:lang w:eastAsia="x-none"/>
              </w:rPr>
              <w:t>Description</w:t>
            </w:r>
          </w:p>
        </w:tc>
      </w:tr>
      <w:tr w:rsidR="00650D61" w:rsidRPr="000961F5" w14:paraId="2C3ED500" w14:textId="77777777" w:rsidTr="00283441">
        <w:tc>
          <w:tcPr>
            <w:tcW w:w="2972" w:type="dxa"/>
          </w:tcPr>
          <w:p w14:paraId="56626E07" w14:textId="77777777" w:rsidR="00650D61" w:rsidRPr="000961F5" w:rsidRDefault="00650D61" w:rsidP="00283441">
            <w:pPr>
              <w:spacing w:after="39"/>
              <w:ind w:left="0"/>
              <w:jc w:val="left"/>
              <w:rPr>
                <w:lang w:eastAsia="x-none"/>
              </w:rPr>
            </w:pPr>
            <w:r w:rsidRPr="000961F5">
              <w:rPr>
                <w:lang w:eastAsia="x-none"/>
              </w:rPr>
              <w:t>Record Type</w:t>
            </w:r>
          </w:p>
        </w:tc>
        <w:tc>
          <w:tcPr>
            <w:tcW w:w="1276" w:type="dxa"/>
          </w:tcPr>
          <w:p w14:paraId="1923ED65" w14:textId="77777777" w:rsidR="00650D61" w:rsidRPr="000961F5" w:rsidRDefault="00650D61" w:rsidP="00283441">
            <w:pPr>
              <w:spacing w:after="39"/>
              <w:ind w:left="0"/>
              <w:jc w:val="left"/>
              <w:rPr>
                <w:lang w:eastAsia="x-none"/>
              </w:rPr>
            </w:pPr>
            <w:r w:rsidRPr="000961F5">
              <w:rPr>
                <w:lang w:eastAsia="x-none"/>
              </w:rPr>
              <w:t>X(1)</w:t>
            </w:r>
          </w:p>
        </w:tc>
        <w:tc>
          <w:tcPr>
            <w:tcW w:w="6237" w:type="dxa"/>
          </w:tcPr>
          <w:p w14:paraId="1256EFEB" w14:textId="77777777" w:rsidR="00650D61" w:rsidRPr="000961F5" w:rsidRDefault="00650D61" w:rsidP="00283441">
            <w:pPr>
              <w:spacing w:after="39"/>
              <w:ind w:left="0"/>
              <w:jc w:val="left"/>
              <w:rPr>
                <w:lang w:eastAsia="x-none"/>
              </w:rPr>
            </w:pPr>
            <w:r w:rsidRPr="000961F5">
              <w:rPr>
                <w:lang w:eastAsia="x-none"/>
              </w:rPr>
              <w:t>Should always be 1 for detailed record</w:t>
            </w:r>
          </w:p>
        </w:tc>
      </w:tr>
      <w:tr w:rsidR="00650D61" w:rsidRPr="000961F5" w14:paraId="7DB39C57" w14:textId="77777777" w:rsidTr="00283441">
        <w:tc>
          <w:tcPr>
            <w:tcW w:w="2972" w:type="dxa"/>
          </w:tcPr>
          <w:p w14:paraId="017E378C" w14:textId="77777777" w:rsidR="00650D61" w:rsidRPr="000961F5" w:rsidRDefault="00650D61" w:rsidP="00283441">
            <w:pPr>
              <w:spacing w:after="39"/>
              <w:ind w:left="0"/>
              <w:jc w:val="left"/>
              <w:rPr>
                <w:lang w:eastAsia="x-none"/>
              </w:rPr>
            </w:pPr>
            <w:r w:rsidRPr="000961F5">
              <w:rPr>
                <w:lang w:eastAsia="x-none"/>
              </w:rPr>
              <w:t>Firm ID</w:t>
            </w:r>
          </w:p>
        </w:tc>
        <w:tc>
          <w:tcPr>
            <w:tcW w:w="1276" w:type="dxa"/>
          </w:tcPr>
          <w:p w14:paraId="6225A177" w14:textId="77777777" w:rsidR="00650D61" w:rsidRPr="000961F5" w:rsidRDefault="00650D61" w:rsidP="00283441">
            <w:pPr>
              <w:spacing w:after="39"/>
              <w:ind w:left="0"/>
              <w:jc w:val="left"/>
              <w:rPr>
                <w:lang w:eastAsia="x-none"/>
              </w:rPr>
            </w:pPr>
            <w:r w:rsidRPr="000961F5">
              <w:rPr>
                <w:lang w:eastAsia="x-none"/>
              </w:rPr>
              <w:t>9(5)</w:t>
            </w:r>
          </w:p>
        </w:tc>
        <w:tc>
          <w:tcPr>
            <w:tcW w:w="6237" w:type="dxa"/>
          </w:tcPr>
          <w:p w14:paraId="58B0477E" w14:textId="77777777" w:rsidR="00650D61" w:rsidRPr="000961F5" w:rsidRDefault="00650D61" w:rsidP="00283441">
            <w:pPr>
              <w:spacing w:after="39"/>
              <w:ind w:left="0"/>
              <w:jc w:val="left"/>
              <w:rPr>
                <w:lang w:eastAsia="x-none"/>
              </w:rPr>
            </w:pPr>
            <w:r w:rsidRPr="000961F5">
              <w:rPr>
                <w:lang w:eastAsia="x-none"/>
              </w:rPr>
              <w:t>Applicant’s Firm ID</w:t>
            </w:r>
          </w:p>
        </w:tc>
      </w:tr>
      <w:tr w:rsidR="00650D61" w:rsidRPr="000961F5" w14:paraId="576538D4" w14:textId="77777777" w:rsidTr="00283441">
        <w:tc>
          <w:tcPr>
            <w:tcW w:w="2972" w:type="dxa"/>
          </w:tcPr>
          <w:p w14:paraId="6E81A133" w14:textId="77777777" w:rsidR="00650D61" w:rsidRPr="000961F5" w:rsidRDefault="00650D61" w:rsidP="00283441">
            <w:pPr>
              <w:spacing w:after="39"/>
              <w:ind w:left="0"/>
              <w:jc w:val="left"/>
              <w:rPr>
                <w:lang w:eastAsia="x-none"/>
              </w:rPr>
            </w:pPr>
            <w:r w:rsidRPr="000961F5">
              <w:rPr>
                <w:lang w:eastAsia="x-none"/>
              </w:rPr>
              <w:t>Application Instruction No.</w:t>
            </w:r>
          </w:p>
        </w:tc>
        <w:tc>
          <w:tcPr>
            <w:tcW w:w="1276" w:type="dxa"/>
          </w:tcPr>
          <w:p w14:paraId="7E121B6F" w14:textId="77777777" w:rsidR="00650D61" w:rsidRPr="000961F5" w:rsidRDefault="00650D61" w:rsidP="00283441">
            <w:pPr>
              <w:spacing w:after="39"/>
              <w:ind w:left="0"/>
              <w:jc w:val="left"/>
              <w:rPr>
                <w:lang w:eastAsia="x-none"/>
              </w:rPr>
            </w:pPr>
            <w:r w:rsidRPr="000961F5">
              <w:rPr>
                <w:lang w:eastAsia="x-none"/>
              </w:rPr>
              <w:t>X(9)</w:t>
            </w:r>
          </w:p>
        </w:tc>
        <w:tc>
          <w:tcPr>
            <w:tcW w:w="6237" w:type="dxa"/>
          </w:tcPr>
          <w:p w14:paraId="17B35F8C" w14:textId="77777777" w:rsidR="00650D61" w:rsidRPr="000961F5" w:rsidRDefault="00650D61" w:rsidP="00283441">
            <w:pPr>
              <w:spacing w:after="39"/>
              <w:ind w:left="0"/>
              <w:jc w:val="left"/>
              <w:rPr>
                <w:lang w:eastAsia="x-none"/>
              </w:rPr>
            </w:pPr>
            <w:r w:rsidRPr="000961F5">
              <w:rPr>
                <w:lang w:eastAsia="x-none"/>
              </w:rPr>
              <w:t>Unique # generated by FINI, per IPO</w:t>
            </w:r>
          </w:p>
        </w:tc>
      </w:tr>
      <w:tr w:rsidR="00650D61" w:rsidRPr="000961F5" w14:paraId="2D5F50CF" w14:textId="77777777" w:rsidTr="00283441">
        <w:tc>
          <w:tcPr>
            <w:tcW w:w="2972" w:type="dxa"/>
          </w:tcPr>
          <w:p w14:paraId="6141F4FB" w14:textId="77777777" w:rsidR="00650D61" w:rsidRPr="000961F5" w:rsidRDefault="00650D61" w:rsidP="00283441">
            <w:pPr>
              <w:spacing w:after="39"/>
              <w:ind w:left="0"/>
              <w:jc w:val="left"/>
              <w:rPr>
                <w:lang w:eastAsia="x-none"/>
              </w:rPr>
            </w:pPr>
            <w:r w:rsidRPr="000961F5">
              <w:rPr>
                <w:lang w:eastAsia="x-none"/>
              </w:rPr>
              <w:t>Successful Quantity</w:t>
            </w:r>
          </w:p>
        </w:tc>
        <w:tc>
          <w:tcPr>
            <w:tcW w:w="1276" w:type="dxa"/>
          </w:tcPr>
          <w:p w14:paraId="3A602477" w14:textId="77777777" w:rsidR="00650D61" w:rsidRPr="000961F5" w:rsidRDefault="00650D61" w:rsidP="00283441">
            <w:pPr>
              <w:spacing w:after="39"/>
              <w:ind w:left="0"/>
              <w:jc w:val="left"/>
              <w:rPr>
                <w:lang w:eastAsia="x-none"/>
              </w:rPr>
            </w:pPr>
            <w:r w:rsidRPr="000961F5">
              <w:rPr>
                <w:lang w:eastAsia="x-none"/>
              </w:rPr>
              <w:t>9(11)</w:t>
            </w:r>
          </w:p>
        </w:tc>
        <w:tc>
          <w:tcPr>
            <w:tcW w:w="6237" w:type="dxa"/>
          </w:tcPr>
          <w:p w14:paraId="1563B68F" w14:textId="77777777" w:rsidR="00650D61" w:rsidRPr="000961F5" w:rsidRDefault="00650D61" w:rsidP="00283441">
            <w:pPr>
              <w:spacing w:after="39"/>
              <w:ind w:left="0"/>
              <w:jc w:val="left"/>
              <w:rPr>
                <w:lang w:eastAsia="x-none"/>
              </w:rPr>
            </w:pPr>
            <w:r w:rsidRPr="000961F5">
              <w:rPr>
                <w:lang w:eastAsia="x-none"/>
              </w:rPr>
              <w:t>Zero indicates wholly unsuccessful application</w:t>
            </w:r>
          </w:p>
        </w:tc>
      </w:tr>
      <w:tr w:rsidR="00650D61" w:rsidRPr="000961F5" w14:paraId="5B7F1F4B" w14:textId="77777777" w:rsidTr="00283441">
        <w:tc>
          <w:tcPr>
            <w:tcW w:w="2972" w:type="dxa"/>
          </w:tcPr>
          <w:p w14:paraId="3CABEC44" w14:textId="77777777" w:rsidR="00650D61" w:rsidRPr="000961F5" w:rsidRDefault="00650D61" w:rsidP="00283441">
            <w:pPr>
              <w:spacing w:after="39"/>
              <w:ind w:left="0"/>
              <w:jc w:val="left"/>
              <w:rPr>
                <w:lang w:eastAsia="x-none"/>
              </w:rPr>
            </w:pPr>
            <w:r w:rsidRPr="000961F5">
              <w:rPr>
                <w:lang w:eastAsia="x-none"/>
              </w:rPr>
              <w:t>Unsuccessful Quantity</w:t>
            </w:r>
          </w:p>
        </w:tc>
        <w:tc>
          <w:tcPr>
            <w:tcW w:w="1276" w:type="dxa"/>
          </w:tcPr>
          <w:p w14:paraId="2A93C917" w14:textId="77777777" w:rsidR="00650D61" w:rsidRPr="000961F5" w:rsidRDefault="00650D61" w:rsidP="00283441">
            <w:pPr>
              <w:spacing w:after="39"/>
              <w:ind w:left="0"/>
              <w:jc w:val="left"/>
              <w:rPr>
                <w:lang w:eastAsia="x-none"/>
              </w:rPr>
            </w:pPr>
            <w:r w:rsidRPr="000961F5">
              <w:rPr>
                <w:lang w:eastAsia="x-none"/>
              </w:rPr>
              <w:t>9(11)</w:t>
            </w:r>
          </w:p>
        </w:tc>
        <w:tc>
          <w:tcPr>
            <w:tcW w:w="6237" w:type="dxa"/>
          </w:tcPr>
          <w:p w14:paraId="02964FC6" w14:textId="77777777" w:rsidR="00650D61" w:rsidRPr="000961F5" w:rsidRDefault="00650D61" w:rsidP="00283441">
            <w:pPr>
              <w:spacing w:after="39"/>
              <w:ind w:left="0"/>
              <w:jc w:val="left"/>
              <w:rPr>
                <w:lang w:eastAsia="x-none"/>
              </w:rPr>
            </w:pPr>
            <w:r w:rsidRPr="000961F5">
              <w:rPr>
                <w:lang w:eastAsia="x-none"/>
              </w:rPr>
              <w:t>Zero indicates wholly successful application</w:t>
            </w:r>
          </w:p>
        </w:tc>
      </w:tr>
      <w:tr w:rsidR="00650D61" w:rsidRPr="000961F5" w14:paraId="2F3532FD" w14:textId="77777777" w:rsidTr="00283441">
        <w:tc>
          <w:tcPr>
            <w:tcW w:w="2972" w:type="dxa"/>
          </w:tcPr>
          <w:p w14:paraId="36E05B36" w14:textId="77777777" w:rsidR="00650D61" w:rsidRPr="000961F5" w:rsidRDefault="00650D61" w:rsidP="00283441">
            <w:pPr>
              <w:spacing w:after="39"/>
              <w:ind w:left="0"/>
              <w:jc w:val="left"/>
              <w:rPr>
                <w:lang w:eastAsia="x-none"/>
              </w:rPr>
            </w:pPr>
            <w:r w:rsidRPr="000961F5">
              <w:rPr>
                <w:lang w:eastAsia="x-none"/>
              </w:rPr>
              <w:t>Unsuccessful Reason Code</w:t>
            </w:r>
          </w:p>
        </w:tc>
        <w:tc>
          <w:tcPr>
            <w:tcW w:w="1276" w:type="dxa"/>
          </w:tcPr>
          <w:p w14:paraId="581804BA" w14:textId="77777777" w:rsidR="00650D61" w:rsidRPr="000961F5" w:rsidRDefault="00650D61" w:rsidP="00283441">
            <w:pPr>
              <w:spacing w:after="39"/>
              <w:ind w:left="0"/>
              <w:jc w:val="left"/>
              <w:rPr>
                <w:lang w:eastAsia="x-none"/>
              </w:rPr>
            </w:pPr>
            <w:r w:rsidRPr="000961F5">
              <w:rPr>
                <w:lang w:eastAsia="x-none"/>
              </w:rPr>
              <w:t>X(2)</w:t>
            </w:r>
          </w:p>
        </w:tc>
        <w:tc>
          <w:tcPr>
            <w:tcW w:w="6237" w:type="dxa"/>
          </w:tcPr>
          <w:p w14:paraId="2C7A32CE" w14:textId="77777777" w:rsidR="00650D61" w:rsidRPr="000961F5" w:rsidRDefault="00650D61" w:rsidP="00283441">
            <w:pPr>
              <w:spacing w:after="39"/>
              <w:ind w:left="0"/>
              <w:jc w:val="left"/>
              <w:rPr>
                <w:lang w:eastAsia="x-none"/>
              </w:rPr>
            </w:pPr>
            <w:r w:rsidRPr="000961F5">
              <w:rPr>
                <w:lang w:eastAsia="x-none"/>
              </w:rPr>
              <w:t>‘01’ – not allotted</w:t>
            </w:r>
          </w:p>
          <w:p w14:paraId="66FBDD81" w14:textId="77777777" w:rsidR="00650D61" w:rsidRPr="000961F5" w:rsidRDefault="00650D61" w:rsidP="00283441">
            <w:pPr>
              <w:spacing w:after="39"/>
              <w:ind w:left="0"/>
              <w:jc w:val="left"/>
              <w:rPr>
                <w:lang w:eastAsia="x-none"/>
              </w:rPr>
            </w:pPr>
            <w:r w:rsidRPr="000961F5">
              <w:rPr>
                <w:lang w:eastAsia="x-none"/>
              </w:rPr>
              <w:t>‘02’ – failed payment (share registrar and broker channels)</w:t>
            </w:r>
          </w:p>
          <w:p w14:paraId="676D8171" w14:textId="77777777" w:rsidR="00650D61" w:rsidRPr="000961F5" w:rsidRDefault="00650D61" w:rsidP="00283441">
            <w:pPr>
              <w:spacing w:after="39"/>
              <w:ind w:left="0"/>
              <w:jc w:val="left"/>
              <w:rPr>
                <w:lang w:eastAsia="x-none"/>
              </w:rPr>
            </w:pPr>
            <w:r w:rsidRPr="000961F5">
              <w:rPr>
                <w:lang w:eastAsia="x-none"/>
              </w:rPr>
              <w:t>’03’ – invalid application</w:t>
            </w:r>
          </w:p>
          <w:p w14:paraId="6F0BB53F" w14:textId="77777777" w:rsidR="00650D61" w:rsidRPr="000961F5" w:rsidRDefault="00650D61" w:rsidP="00283441">
            <w:pPr>
              <w:spacing w:after="39"/>
              <w:ind w:left="0"/>
              <w:jc w:val="left"/>
              <w:rPr>
                <w:lang w:eastAsia="x-none"/>
              </w:rPr>
            </w:pPr>
            <w:r w:rsidRPr="000961F5">
              <w:rPr>
                <w:lang w:eastAsia="x-none"/>
              </w:rPr>
              <w:t>Must be blank if successful quantity &gt;0</w:t>
            </w:r>
          </w:p>
        </w:tc>
      </w:tr>
      <w:tr w:rsidR="00650D61" w:rsidRPr="000961F5" w14:paraId="5B1FDD1B" w14:textId="77777777" w:rsidTr="00283441">
        <w:tc>
          <w:tcPr>
            <w:tcW w:w="2972" w:type="dxa"/>
          </w:tcPr>
          <w:p w14:paraId="26F1EC8D" w14:textId="77777777" w:rsidR="00650D61" w:rsidRPr="000961F5" w:rsidRDefault="00650D61" w:rsidP="00283441">
            <w:pPr>
              <w:spacing w:after="39"/>
              <w:ind w:left="0"/>
              <w:jc w:val="left"/>
              <w:rPr>
                <w:lang w:eastAsia="x-none"/>
              </w:rPr>
            </w:pPr>
            <w:r w:rsidRPr="000961F5">
              <w:rPr>
                <w:lang w:eastAsia="x-none"/>
              </w:rPr>
              <w:t>Application Quantity</w:t>
            </w:r>
          </w:p>
        </w:tc>
        <w:tc>
          <w:tcPr>
            <w:tcW w:w="1276" w:type="dxa"/>
          </w:tcPr>
          <w:p w14:paraId="2A0CB27E" w14:textId="77777777" w:rsidR="00650D61" w:rsidRPr="000961F5" w:rsidRDefault="00650D61" w:rsidP="00283441">
            <w:pPr>
              <w:spacing w:after="39"/>
              <w:ind w:left="0"/>
              <w:jc w:val="left"/>
              <w:rPr>
                <w:lang w:eastAsia="x-none"/>
              </w:rPr>
            </w:pPr>
            <w:r w:rsidRPr="000961F5">
              <w:rPr>
                <w:lang w:eastAsia="x-none"/>
              </w:rPr>
              <w:t>9(11)</w:t>
            </w:r>
          </w:p>
        </w:tc>
        <w:tc>
          <w:tcPr>
            <w:tcW w:w="6237" w:type="dxa"/>
          </w:tcPr>
          <w:p w14:paraId="44285A60" w14:textId="77777777" w:rsidR="00650D61" w:rsidRPr="000961F5" w:rsidRDefault="00650D61" w:rsidP="00283441">
            <w:pPr>
              <w:spacing w:after="39"/>
              <w:ind w:left="0"/>
              <w:jc w:val="left"/>
              <w:rPr>
                <w:lang w:eastAsia="x-none"/>
              </w:rPr>
            </w:pPr>
            <w:r w:rsidRPr="000961F5">
              <w:rPr>
                <w:lang w:eastAsia="x-none"/>
              </w:rPr>
              <w:t>Applicant’s application of shares, with leading zeroes</w:t>
            </w:r>
          </w:p>
        </w:tc>
      </w:tr>
    </w:tbl>
    <w:p w14:paraId="7072328B" w14:textId="77777777" w:rsidR="00650D61" w:rsidRPr="000961F5" w:rsidRDefault="00650D61" w:rsidP="00650D61">
      <w:pPr>
        <w:ind w:left="0"/>
        <w:rPr>
          <w:lang w:eastAsia="x-none"/>
        </w:rPr>
      </w:pPr>
    </w:p>
    <w:p w14:paraId="6809E140" w14:textId="77777777" w:rsidR="00650D61" w:rsidRPr="000961F5" w:rsidRDefault="00650D61" w:rsidP="00650D61">
      <w:pPr>
        <w:ind w:left="0"/>
        <w:rPr>
          <w:b/>
          <w:lang w:eastAsia="x-none"/>
        </w:rPr>
      </w:pPr>
      <w:r w:rsidRPr="000961F5">
        <w:rPr>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650D61" w:rsidRPr="000961F5" w14:paraId="67854439" w14:textId="77777777" w:rsidTr="00283441">
        <w:tc>
          <w:tcPr>
            <w:tcW w:w="2972" w:type="dxa"/>
            <w:shd w:val="clear" w:color="auto" w:fill="13426B"/>
          </w:tcPr>
          <w:p w14:paraId="5E133DAC" w14:textId="77777777" w:rsidR="00650D61" w:rsidRPr="000961F5" w:rsidRDefault="00650D61" w:rsidP="00283441">
            <w:pPr>
              <w:spacing w:after="39"/>
              <w:ind w:left="0"/>
              <w:jc w:val="left"/>
              <w:rPr>
                <w:b/>
                <w:lang w:eastAsia="x-none"/>
              </w:rPr>
            </w:pPr>
            <w:r w:rsidRPr="000961F5">
              <w:rPr>
                <w:b/>
                <w:lang w:eastAsia="x-none"/>
              </w:rPr>
              <w:t>Field Name</w:t>
            </w:r>
          </w:p>
        </w:tc>
        <w:tc>
          <w:tcPr>
            <w:tcW w:w="1276" w:type="dxa"/>
            <w:shd w:val="clear" w:color="auto" w:fill="13426B"/>
          </w:tcPr>
          <w:p w14:paraId="2331DF21" w14:textId="77777777" w:rsidR="00650D61" w:rsidRPr="000961F5" w:rsidRDefault="00650D61" w:rsidP="00283441">
            <w:pPr>
              <w:spacing w:after="39"/>
              <w:ind w:left="0"/>
              <w:jc w:val="left"/>
              <w:rPr>
                <w:b/>
                <w:lang w:eastAsia="x-none"/>
              </w:rPr>
            </w:pPr>
            <w:r w:rsidRPr="000961F5">
              <w:rPr>
                <w:b/>
                <w:lang w:eastAsia="x-none"/>
              </w:rPr>
              <w:t>Field Format</w:t>
            </w:r>
          </w:p>
        </w:tc>
        <w:tc>
          <w:tcPr>
            <w:tcW w:w="6237" w:type="dxa"/>
            <w:shd w:val="clear" w:color="auto" w:fill="13426B"/>
          </w:tcPr>
          <w:p w14:paraId="4B49C131" w14:textId="77777777" w:rsidR="00650D61" w:rsidRPr="000961F5" w:rsidRDefault="00650D61" w:rsidP="00283441">
            <w:pPr>
              <w:spacing w:after="39"/>
              <w:ind w:left="0"/>
              <w:jc w:val="left"/>
              <w:rPr>
                <w:b/>
                <w:lang w:eastAsia="x-none"/>
              </w:rPr>
            </w:pPr>
            <w:r w:rsidRPr="000961F5">
              <w:rPr>
                <w:b/>
                <w:lang w:eastAsia="x-none"/>
              </w:rPr>
              <w:t>Description</w:t>
            </w:r>
          </w:p>
        </w:tc>
      </w:tr>
      <w:tr w:rsidR="00650D61" w:rsidRPr="000961F5" w14:paraId="33FE4E0A" w14:textId="77777777" w:rsidTr="00283441">
        <w:tc>
          <w:tcPr>
            <w:tcW w:w="2972" w:type="dxa"/>
          </w:tcPr>
          <w:p w14:paraId="7E972D39" w14:textId="77777777" w:rsidR="00650D61" w:rsidRPr="000961F5" w:rsidRDefault="00650D61" w:rsidP="00283441">
            <w:pPr>
              <w:spacing w:after="39"/>
              <w:ind w:left="0"/>
              <w:jc w:val="left"/>
              <w:rPr>
                <w:lang w:eastAsia="x-none"/>
              </w:rPr>
            </w:pPr>
            <w:r w:rsidRPr="000961F5">
              <w:rPr>
                <w:lang w:eastAsia="x-none"/>
              </w:rPr>
              <w:t>Record Type</w:t>
            </w:r>
          </w:p>
        </w:tc>
        <w:tc>
          <w:tcPr>
            <w:tcW w:w="1276" w:type="dxa"/>
          </w:tcPr>
          <w:p w14:paraId="08AEE0D7" w14:textId="77777777" w:rsidR="00650D61" w:rsidRPr="000961F5" w:rsidRDefault="00650D61" w:rsidP="00283441">
            <w:pPr>
              <w:spacing w:after="39"/>
              <w:ind w:left="0"/>
              <w:jc w:val="left"/>
              <w:rPr>
                <w:lang w:eastAsia="x-none"/>
              </w:rPr>
            </w:pPr>
            <w:r w:rsidRPr="000961F5">
              <w:rPr>
                <w:lang w:eastAsia="x-none"/>
              </w:rPr>
              <w:t>X(1)</w:t>
            </w:r>
          </w:p>
        </w:tc>
        <w:tc>
          <w:tcPr>
            <w:tcW w:w="6237" w:type="dxa"/>
          </w:tcPr>
          <w:p w14:paraId="37F458C5" w14:textId="77777777" w:rsidR="00650D61" w:rsidRPr="000961F5" w:rsidRDefault="00650D61" w:rsidP="00283441">
            <w:pPr>
              <w:spacing w:after="39"/>
              <w:ind w:left="0"/>
              <w:jc w:val="left"/>
              <w:rPr>
                <w:lang w:eastAsia="x-none"/>
              </w:rPr>
            </w:pPr>
            <w:r w:rsidRPr="000961F5">
              <w:rPr>
                <w:lang w:eastAsia="x-none"/>
              </w:rPr>
              <w:t>Should always be 9 for control record</w:t>
            </w:r>
          </w:p>
        </w:tc>
      </w:tr>
      <w:tr w:rsidR="00650D61" w:rsidRPr="000961F5" w14:paraId="0C9B597C" w14:textId="77777777" w:rsidTr="00283441">
        <w:tc>
          <w:tcPr>
            <w:tcW w:w="2972" w:type="dxa"/>
          </w:tcPr>
          <w:p w14:paraId="3E04B29F" w14:textId="77777777" w:rsidR="00650D61" w:rsidRPr="000961F5" w:rsidRDefault="00650D61" w:rsidP="00283441">
            <w:pPr>
              <w:spacing w:after="39"/>
              <w:ind w:left="0"/>
              <w:jc w:val="left"/>
              <w:rPr>
                <w:lang w:eastAsia="x-none"/>
              </w:rPr>
            </w:pPr>
            <w:r w:rsidRPr="000961F5">
              <w:rPr>
                <w:lang w:eastAsia="x-none"/>
              </w:rPr>
              <w:t>Total No. of Detailed Records</w:t>
            </w:r>
          </w:p>
        </w:tc>
        <w:tc>
          <w:tcPr>
            <w:tcW w:w="1276" w:type="dxa"/>
          </w:tcPr>
          <w:p w14:paraId="55454132" w14:textId="77777777" w:rsidR="00650D61" w:rsidRPr="000961F5" w:rsidRDefault="00650D61" w:rsidP="00283441">
            <w:pPr>
              <w:spacing w:after="39"/>
              <w:ind w:left="0"/>
              <w:jc w:val="left"/>
              <w:rPr>
                <w:lang w:eastAsia="x-none"/>
              </w:rPr>
            </w:pPr>
            <w:r w:rsidRPr="000961F5">
              <w:rPr>
                <w:lang w:eastAsia="x-none"/>
              </w:rPr>
              <w:t>9(9)</w:t>
            </w:r>
          </w:p>
        </w:tc>
        <w:tc>
          <w:tcPr>
            <w:tcW w:w="6237" w:type="dxa"/>
          </w:tcPr>
          <w:p w14:paraId="5CE30749" w14:textId="77777777" w:rsidR="00650D61" w:rsidRPr="000961F5" w:rsidRDefault="00650D61" w:rsidP="00283441">
            <w:pPr>
              <w:spacing w:after="39"/>
              <w:ind w:left="0"/>
              <w:jc w:val="left"/>
              <w:rPr>
                <w:lang w:eastAsia="x-none"/>
              </w:rPr>
            </w:pPr>
          </w:p>
        </w:tc>
      </w:tr>
      <w:tr w:rsidR="00650D61" w:rsidRPr="000961F5" w14:paraId="508B481A" w14:textId="77777777" w:rsidTr="00283441">
        <w:tc>
          <w:tcPr>
            <w:tcW w:w="2972" w:type="dxa"/>
          </w:tcPr>
          <w:p w14:paraId="3EC494FB" w14:textId="77777777" w:rsidR="00650D61" w:rsidRPr="000961F5" w:rsidRDefault="00650D61" w:rsidP="00283441">
            <w:pPr>
              <w:spacing w:after="39"/>
              <w:ind w:left="0"/>
              <w:jc w:val="left"/>
              <w:rPr>
                <w:lang w:eastAsia="x-none"/>
              </w:rPr>
            </w:pPr>
            <w:r w:rsidRPr="000961F5">
              <w:rPr>
                <w:lang w:eastAsia="x-none"/>
              </w:rPr>
              <w:t>Application Quantity Total</w:t>
            </w:r>
          </w:p>
        </w:tc>
        <w:tc>
          <w:tcPr>
            <w:tcW w:w="1276" w:type="dxa"/>
          </w:tcPr>
          <w:p w14:paraId="16943E19" w14:textId="77777777" w:rsidR="00650D61" w:rsidRPr="000961F5" w:rsidRDefault="00650D61" w:rsidP="00283441">
            <w:pPr>
              <w:spacing w:after="39"/>
              <w:ind w:left="0"/>
              <w:jc w:val="left"/>
              <w:rPr>
                <w:lang w:eastAsia="x-none"/>
              </w:rPr>
            </w:pPr>
            <w:r w:rsidRPr="000961F5">
              <w:rPr>
                <w:lang w:eastAsia="x-none"/>
              </w:rPr>
              <w:t>9(15)</w:t>
            </w:r>
          </w:p>
        </w:tc>
        <w:tc>
          <w:tcPr>
            <w:tcW w:w="6237" w:type="dxa"/>
          </w:tcPr>
          <w:p w14:paraId="501F018C" w14:textId="77777777" w:rsidR="00650D61" w:rsidRPr="000961F5" w:rsidRDefault="00650D61" w:rsidP="00283441">
            <w:pPr>
              <w:spacing w:after="39"/>
              <w:ind w:left="0"/>
              <w:jc w:val="left"/>
              <w:rPr>
                <w:lang w:eastAsia="x-none"/>
              </w:rPr>
            </w:pPr>
          </w:p>
        </w:tc>
      </w:tr>
      <w:tr w:rsidR="00650D61" w:rsidRPr="000961F5" w14:paraId="78B27229" w14:textId="77777777" w:rsidTr="00283441">
        <w:tc>
          <w:tcPr>
            <w:tcW w:w="2972" w:type="dxa"/>
          </w:tcPr>
          <w:p w14:paraId="0A59EB09" w14:textId="77777777" w:rsidR="00650D61" w:rsidRPr="000961F5" w:rsidRDefault="00650D61" w:rsidP="00283441">
            <w:pPr>
              <w:spacing w:after="39"/>
              <w:ind w:left="0"/>
              <w:jc w:val="left"/>
              <w:rPr>
                <w:lang w:eastAsia="x-none"/>
              </w:rPr>
            </w:pPr>
            <w:r w:rsidRPr="000961F5">
              <w:rPr>
                <w:lang w:eastAsia="x-none"/>
              </w:rPr>
              <w:t>Total Successful Quantity</w:t>
            </w:r>
          </w:p>
        </w:tc>
        <w:tc>
          <w:tcPr>
            <w:tcW w:w="1276" w:type="dxa"/>
          </w:tcPr>
          <w:p w14:paraId="369A66BA" w14:textId="77777777" w:rsidR="00650D61" w:rsidRPr="000961F5" w:rsidRDefault="00650D61" w:rsidP="00283441">
            <w:pPr>
              <w:spacing w:after="39"/>
              <w:ind w:left="0"/>
              <w:jc w:val="left"/>
              <w:rPr>
                <w:lang w:eastAsia="x-none"/>
              </w:rPr>
            </w:pPr>
            <w:r w:rsidRPr="000961F5">
              <w:rPr>
                <w:lang w:eastAsia="x-none"/>
              </w:rPr>
              <w:t>9(15)</w:t>
            </w:r>
          </w:p>
        </w:tc>
        <w:tc>
          <w:tcPr>
            <w:tcW w:w="6237" w:type="dxa"/>
          </w:tcPr>
          <w:p w14:paraId="5C63B8B9" w14:textId="77777777" w:rsidR="00650D61" w:rsidRPr="000961F5" w:rsidRDefault="00650D61" w:rsidP="00283441">
            <w:pPr>
              <w:spacing w:after="39"/>
              <w:ind w:left="0"/>
              <w:jc w:val="left"/>
              <w:rPr>
                <w:lang w:eastAsia="x-none"/>
              </w:rPr>
            </w:pPr>
          </w:p>
        </w:tc>
      </w:tr>
      <w:tr w:rsidR="00650D61" w:rsidRPr="000961F5" w14:paraId="5E88BD4F" w14:textId="77777777" w:rsidTr="00283441">
        <w:tc>
          <w:tcPr>
            <w:tcW w:w="2972" w:type="dxa"/>
          </w:tcPr>
          <w:p w14:paraId="70D290BE" w14:textId="77777777" w:rsidR="00650D61" w:rsidRPr="000961F5" w:rsidRDefault="00650D61" w:rsidP="00283441">
            <w:pPr>
              <w:spacing w:after="39"/>
              <w:ind w:left="0"/>
              <w:jc w:val="left"/>
              <w:rPr>
                <w:lang w:eastAsia="x-none"/>
              </w:rPr>
            </w:pPr>
            <w:r w:rsidRPr="000961F5">
              <w:rPr>
                <w:lang w:eastAsia="x-none"/>
              </w:rPr>
              <w:t>Total Unsuccessful Quantity</w:t>
            </w:r>
          </w:p>
        </w:tc>
        <w:tc>
          <w:tcPr>
            <w:tcW w:w="1276" w:type="dxa"/>
          </w:tcPr>
          <w:p w14:paraId="5907C0FC" w14:textId="77777777" w:rsidR="00650D61" w:rsidRPr="000961F5" w:rsidRDefault="00650D61" w:rsidP="00283441">
            <w:pPr>
              <w:spacing w:after="39"/>
              <w:ind w:left="0"/>
              <w:jc w:val="left"/>
              <w:rPr>
                <w:lang w:eastAsia="x-none"/>
              </w:rPr>
            </w:pPr>
            <w:r w:rsidRPr="000961F5">
              <w:rPr>
                <w:lang w:eastAsia="x-none"/>
              </w:rPr>
              <w:t>9(15)</w:t>
            </w:r>
          </w:p>
        </w:tc>
        <w:tc>
          <w:tcPr>
            <w:tcW w:w="6237" w:type="dxa"/>
          </w:tcPr>
          <w:p w14:paraId="1983560C" w14:textId="77777777" w:rsidR="00650D61" w:rsidRPr="000961F5" w:rsidRDefault="00650D61" w:rsidP="00283441">
            <w:pPr>
              <w:spacing w:after="39"/>
              <w:ind w:left="0"/>
              <w:jc w:val="left"/>
              <w:rPr>
                <w:lang w:eastAsia="x-none"/>
              </w:rPr>
            </w:pPr>
          </w:p>
        </w:tc>
      </w:tr>
    </w:tbl>
    <w:p w14:paraId="57FDC6CF" w14:textId="5FA84AF1" w:rsidR="00327510" w:rsidRPr="000961F5" w:rsidRDefault="00327510" w:rsidP="00327510"/>
    <w:p w14:paraId="564FED2B" w14:textId="77777777" w:rsidR="00055B97" w:rsidRPr="000961F5" w:rsidRDefault="00055B97" w:rsidP="00327510"/>
    <w:p w14:paraId="3870BFB0" w14:textId="6C1840A9" w:rsidR="000945C1" w:rsidRPr="000961F5" w:rsidRDefault="00AA10D6" w:rsidP="00AA10D6">
      <w:pPr>
        <w:pStyle w:val="Heading4"/>
      </w:pPr>
      <w:bookmarkStart w:id="1024" w:name="_Toc58341765"/>
      <w:bookmarkStart w:id="1025" w:name="_Toc58418440"/>
      <w:bookmarkStart w:id="1026" w:name="_Toc58602090"/>
      <w:bookmarkStart w:id="1027" w:name="_Toc62722973"/>
      <w:bookmarkStart w:id="1028" w:name="_Toc65058114"/>
      <w:bookmarkStart w:id="1029" w:name="_Toc65138916"/>
      <w:bookmarkStart w:id="1030" w:name="_Toc65145896"/>
      <w:r w:rsidRPr="000961F5">
        <w:t>A</w:t>
      </w:r>
      <w:r w:rsidR="0078795B" w:rsidRPr="000961F5">
        <w:t>utopay Brokerage File</w:t>
      </w:r>
      <w:bookmarkEnd w:id="1024"/>
      <w:bookmarkEnd w:id="1025"/>
      <w:bookmarkEnd w:id="1026"/>
      <w:bookmarkEnd w:id="1027"/>
      <w:bookmarkEnd w:id="1028"/>
      <w:bookmarkEnd w:id="1029"/>
      <w:bookmarkEnd w:id="1030"/>
    </w:p>
    <w:p w14:paraId="2F9FED7F" w14:textId="49C4E1CB" w:rsidR="000945C1" w:rsidRPr="000961F5" w:rsidRDefault="000945C1" w:rsidP="00F817C1">
      <w:pPr>
        <w:ind w:left="0"/>
        <w:rPr>
          <w:lang w:eastAsia="x-none"/>
        </w:rPr>
      </w:pPr>
    </w:p>
    <w:p w14:paraId="27DA77C2" w14:textId="77777777" w:rsidR="0078795B" w:rsidRPr="000961F5" w:rsidRDefault="0078795B" w:rsidP="0078795B">
      <w:pPr>
        <w:ind w:left="0"/>
        <w:rPr>
          <w:lang w:eastAsia="x-none"/>
        </w:rPr>
      </w:pPr>
      <w:r w:rsidRPr="000961F5">
        <w:rPr>
          <w:lang w:eastAsia="x-none"/>
        </w:rPr>
        <w:t>Every day, FINI should generate an autopay brokerage file based on CCASS reference data to outline the bank account information of all Clearing Participants. The file should only be sent to SRs who have an IPO that is reaching the public offer book close.</w:t>
      </w:r>
    </w:p>
    <w:p w14:paraId="03311A22" w14:textId="77777777" w:rsidR="0078795B" w:rsidRPr="000961F5" w:rsidRDefault="0078795B" w:rsidP="0078795B">
      <w:pPr>
        <w:ind w:left="0"/>
        <w:rPr>
          <w:lang w:eastAsia="x-none"/>
        </w:rPr>
      </w:pPr>
    </w:p>
    <w:p w14:paraId="0DC436DD" w14:textId="085E339C" w:rsidR="0078795B" w:rsidRPr="000961F5" w:rsidRDefault="0078795B" w:rsidP="0078795B">
      <w:pPr>
        <w:ind w:left="0"/>
        <w:rPr>
          <w:b/>
          <w:lang w:eastAsia="x-none"/>
        </w:rPr>
      </w:pPr>
      <w:r w:rsidRPr="000961F5">
        <w:rPr>
          <w:b/>
          <w:lang w:eastAsia="x-none"/>
        </w:rPr>
        <w:t>File naming convention:</w:t>
      </w:r>
    </w:p>
    <w:tbl>
      <w:tblPr>
        <w:tblStyle w:val="TableGrid"/>
        <w:tblW w:w="10485" w:type="dxa"/>
        <w:tblLook w:val="04A0" w:firstRow="1" w:lastRow="0" w:firstColumn="1" w:lastColumn="0" w:noHBand="0" w:noVBand="1"/>
      </w:tblPr>
      <w:tblGrid>
        <w:gridCol w:w="1696"/>
        <w:gridCol w:w="2674"/>
        <w:gridCol w:w="6115"/>
      </w:tblGrid>
      <w:tr w:rsidR="0078795B" w:rsidRPr="000961F5" w14:paraId="2CEDD3E5" w14:textId="77777777" w:rsidTr="00283441">
        <w:tc>
          <w:tcPr>
            <w:tcW w:w="1696" w:type="dxa"/>
            <w:shd w:val="clear" w:color="auto" w:fill="13426B"/>
          </w:tcPr>
          <w:p w14:paraId="3B796BB8" w14:textId="77777777" w:rsidR="0078795B" w:rsidRPr="000961F5" w:rsidRDefault="0078795B" w:rsidP="00283441">
            <w:pPr>
              <w:spacing w:after="39"/>
              <w:ind w:left="0"/>
              <w:jc w:val="left"/>
              <w:rPr>
                <w:b/>
                <w:lang w:eastAsia="x-none"/>
              </w:rPr>
            </w:pPr>
            <w:r w:rsidRPr="000961F5">
              <w:rPr>
                <w:b/>
                <w:lang w:eastAsia="x-none"/>
              </w:rPr>
              <w:t>Field Name</w:t>
            </w:r>
          </w:p>
        </w:tc>
        <w:tc>
          <w:tcPr>
            <w:tcW w:w="2674" w:type="dxa"/>
            <w:shd w:val="clear" w:color="auto" w:fill="13426B"/>
          </w:tcPr>
          <w:p w14:paraId="3C263B80" w14:textId="77777777" w:rsidR="0078795B" w:rsidRPr="000961F5" w:rsidRDefault="0078795B" w:rsidP="00283441">
            <w:pPr>
              <w:spacing w:after="39"/>
              <w:ind w:left="0"/>
              <w:jc w:val="left"/>
              <w:rPr>
                <w:b/>
                <w:lang w:eastAsia="x-none"/>
              </w:rPr>
            </w:pPr>
            <w:r w:rsidRPr="000961F5">
              <w:rPr>
                <w:b/>
                <w:lang w:eastAsia="x-none"/>
              </w:rPr>
              <w:t>Field Format</w:t>
            </w:r>
          </w:p>
        </w:tc>
        <w:tc>
          <w:tcPr>
            <w:tcW w:w="6115" w:type="dxa"/>
            <w:shd w:val="clear" w:color="auto" w:fill="13426B"/>
          </w:tcPr>
          <w:p w14:paraId="21C5662F" w14:textId="77777777" w:rsidR="0078795B" w:rsidRPr="000961F5" w:rsidRDefault="0078795B" w:rsidP="00283441">
            <w:pPr>
              <w:spacing w:after="39"/>
              <w:ind w:left="0"/>
              <w:jc w:val="left"/>
              <w:rPr>
                <w:b/>
                <w:lang w:eastAsia="x-none"/>
              </w:rPr>
            </w:pPr>
            <w:r w:rsidRPr="000961F5">
              <w:rPr>
                <w:b/>
                <w:lang w:eastAsia="x-none"/>
              </w:rPr>
              <w:t>Description</w:t>
            </w:r>
          </w:p>
        </w:tc>
      </w:tr>
      <w:tr w:rsidR="0078795B" w:rsidRPr="000961F5" w14:paraId="15777AFA" w14:textId="77777777" w:rsidTr="00283441">
        <w:tc>
          <w:tcPr>
            <w:tcW w:w="1696" w:type="dxa"/>
          </w:tcPr>
          <w:p w14:paraId="3AE6C239" w14:textId="77777777" w:rsidR="0078795B" w:rsidRPr="000961F5" w:rsidRDefault="0078795B" w:rsidP="00283441">
            <w:pPr>
              <w:spacing w:after="39"/>
              <w:ind w:left="0"/>
              <w:jc w:val="left"/>
              <w:rPr>
                <w:lang w:eastAsia="x-none"/>
              </w:rPr>
            </w:pPr>
            <w:r w:rsidRPr="000961F5">
              <w:rPr>
                <w:lang w:eastAsia="x-none"/>
              </w:rPr>
              <w:lastRenderedPageBreak/>
              <w:t>PC File Name</w:t>
            </w:r>
          </w:p>
        </w:tc>
        <w:tc>
          <w:tcPr>
            <w:tcW w:w="2674" w:type="dxa"/>
          </w:tcPr>
          <w:p w14:paraId="41B5C9DE" w14:textId="77777777" w:rsidR="0078795B" w:rsidRPr="000961F5" w:rsidRDefault="0078795B" w:rsidP="00283441">
            <w:pPr>
              <w:spacing w:after="39"/>
              <w:ind w:left="0"/>
              <w:jc w:val="left"/>
              <w:rPr>
                <w:lang w:eastAsia="x-none"/>
              </w:rPr>
            </w:pPr>
            <w:r w:rsidRPr="000961F5">
              <w:rPr>
                <w:lang w:eastAsia="x-none"/>
              </w:rPr>
              <w:t>BANKACCINFO.txt</w:t>
            </w:r>
          </w:p>
        </w:tc>
        <w:tc>
          <w:tcPr>
            <w:tcW w:w="6115" w:type="dxa"/>
            <w:vMerge w:val="restart"/>
          </w:tcPr>
          <w:p w14:paraId="760E1639" w14:textId="77777777" w:rsidR="0078795B" w:rsidRPr="000961F5" w:rsidRDefault="0078795B" w:rsidP="00283441">
            <w:pPr>
              <w:spacing w:after="39"/>
              <w:ind w:left="0"/>
              <w:jc w:val="left"/>
              <w:rPr>
                <w:lang w:eastAsia="x-none"/>
              </w:rPr>
            </w:pPr>
          </w:p>
        </w:tc>
      </w:tr>
      <w:tr w:rsidR="0078795B" w:rsidRPr="000961F5" w14:paraId="5B10A97D" w14:textId="77777777" w:rsidTr="00283441">
        <w:tc>
          <w:tcPr>
            <w:tcW w:w="1696" w:type="dxa"/>
          </w:tcPr>
          <w:p w14:paraId="23B57C73" w14:textId="77777777" w:rsidR="0078795B" w:rsidRPr="000961F5" w:rsidRDefault="0078795B" w:rsidP="00283441">
            <w:pPr>
              <w:spacing w:after="39"/>
              <w:ind w:left="0"/>
              <w:jc w:val="left"/>
              <w:rPr>
                <w:lang w:eastAsia="x-none"/>
              </w:rPr>
            </w:pPr>
            <w:r w:rsidRPr="000961F5">
              <w:rPr>
                <w:lang w:eastAsia="x-none"/>
              </w:rPr>
              <w:t>ZIP File Name</w:t>
            </w:r>
          </w:p>
        </w:tc>
        <w:tc>
          <w:tcPr>
            <w:tcW w:w="2674" w:type="dxa"/>
          </w:tcPr>
          <w:p w14:paraId="04740107" w14:textId="77777777" w:rsidR="0078795B" w:rsidRPr="000961F5" w:rsidRDefault="0078795B" w:rsidP="00283441">
            <w:pPr>
              <w:spacing w:after="39"/>
              <w:ind w:left="0"/>
              <w:jc w:val="left"/>
              <w:rPr>
                <w:lang w:eastAsia="x-none"/>
              </w:rPr>
            </w:pPr>
            <w:r w:rsidRPr="000961F5">
              <w:rPr>
                <w:lang w:eastAsia="x-none"/>
              </w:rPr>
              <w:t>BANKACCINFO.zip</w:t>
            </w:r>
          </w:p>
        </w:tc>
        <w:tc>
          <w:tcPr>
            <w:tcW w:w="6115" w:type="dxa"/>
            <w:vMerge/>
          </w:tcPr>
          <w:p w14:paraId="71581453" w14:textId="77777777" w:rsidR="0078795B" w:rsidRPr="000961F5" w:rsidRDefault="0078795B" w:rsidP="00283441">
            <w:pPr>
              <w:spacing w:after="39"/>
              <w:ind w:left="0"/>
              <w:jc w:val="left"/>
              <w:rPr>
                <w:lang w:eastAsia="x-none"/>
              </w:rPr>
            </w:pPr>
          </w:p>
        </w:tc>
      </w:tr>
    </w:tbl>
    <w:p w14:paraId="29430BA2" w14:textId="77777777" w:rsidR="0078795B" w:rsidRPr="000961F5" w:rsidRDefault="0078795B" w:rsidP="0078795B">
      <w:pPr>
        <w:ind w:left="0"/>
        <w:rPr>
          <w:lang w:eastAsia="x-none"/>
        </w:rPr>
      </w:pPr>
    </w:p>
    <w:p w14:paraId="0C221CEC" w14:textId="77777777" w:rsidR="0078795B" w:rsidRPr="000961F5" w:rsidRDefault="0078795B" w:rsidP="0078795B">
      <w:pPr>
        <w:ind w:left="0"/>
        <w:rPr>
          <w:b/>
          <w:lang w:eastAsia="x-none"/>
        </w:rPr>
      </w:pPr>
      <w:r w:rsidRPr="000961F5">
        <w:rPr>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78795B" w:rsidRPr="000961F5" w14:paraId="3451448D" w14:textId="77777777" w:rsidTr="00283441">
        <w:tc>
          <w:tcPr>
            <w:tcW w:w="2972" w:type="dxa"/>
            <w:shd w:val="clear" w:color="auto" w:fill="13426B"/>
          </w:tcPr>
          <w:p w14:paraId="13BC3FC3" w14:textId="77777777" w:rsidR="0078795B" w:rsidRPr="000961F5" w:rsidRDefault="0078795B" w:rsidP="00283441">
            <w:pPr>
              <w:spacing w:after="39"/>
              <w:ind w:left="0"/>
              <w:jc w:val="left"/>
              <w:rPr>
                <w:b/>
                <w:lang w:eastAsia="x-none"/>
              </w:rPr>
            </w:pPr>
            <w:r w:rsidRPr="000961F5">
              <w:rPr>
                <w:b/>
                <w:lang w:eastAsia="x-none"/>
              </w:rPr>
              <w:t>Field Name</w:t>
            </w:r>
          </w:p>
        </w:tc>
        <w:tc>
          <w:tcPr>
            <w:tcW w:w="1276" w:type="dxa"/>
            <w:shd w:val="clear" w:color="auto" w:fill="13426B"/>
          </w:tcPr>
          <w:p w14:paraId="37E6CDE5" w14:textId="77777777" w:rsidR="0078795B" w:rsidRPr="000961F5" w:rsidRDefault="0078795B" w:rsidP="00283441">
            <w:pPr>
              <w:spacing w:after="39"/>
              <w:ind w:left="0"/>
              <w:jc w:val="left"/>
              <w:rPr>
                <w:b/>
                <w:lang w:eastAsia="x-none"/>
              </w:rPr>
            </w:pPr>
            <w:r w:rsidRPr="000961F5">
              <w:rPr>
                <w:b/>
                <w:lang w:eastAsia="x-none"/>
              </w:rPr>
              <w:t>Field Format</w:t>
            </w:r>
          </w:p>
        </w:tc>
        <w:tc>
          <w:tcPr>
            <w:tcW w:w="6237" w:type="dxa"/>
            <w:shd w:val="clear" w:color="auto" w:fill="13426B"/>
          </w:tcPr>
          <w:p w14:paraId="2C758A8E" w14:textId="77777777" w:rsidR="0078795B" w:rsidRPr="000961F5" w:rsidRDefault="0078795B" w:rsidP="00283441">
            <w:pPr>
              <w:spacing w:after="39"/>
              <w:ind w:left="0"/>
              <w:jc w:val="left"/>
              <w:rPr>
                <w:b/>
                <w:lang w:eastAsia="x-none"/>
              </w:rPr>
            </w:pPr>
            <w:r w:rsidRPr="000961F5">
              <w:rPr>
                <w:b/>
                <w:lang w:eastAsia="x-none"/>
              </w:rPr>
              <w:t>Description</w:t>
            </w:r>
          </w:p>
        </w:tc>
      </w:tr>
      <w:tr w:rsidR="0078795B" w:rsidRPr="000961F5" w14:paraId="4859D439" w14:textId="77777777" w:rsidTr="00283441">
        <w:tc>
          <w:tcPr>
            <w:tcW w:w="2972" w:type="dxa"/>
          </w:tcPr>
          <w:p w14:paraId="2CBF9C55" w14:textId="77777777" w:rsidR="0078795B" w:rsidRPr="000961F5" w:rsidRDefault="0078795B" w:rsidP="00283441">
            <w:pPr>
              <w:spacing w:after="39"/>
              <w:ind w:left="0"/>
              <w:jc w:val="left"/>
              <w:rPr>
                <w:lang w:eastAsia="x-none"/>
              </w:rPr>
            </w:pPr>
            <w:r w:rsidRPr="000961F5">
              <w:rPr>
                <w:lang w:eastAsia="x-none"/>
              </w:rPr>
              <w:t>Record Type</w:t>
            </w:r>
          </w:p>
        </w:tc>
        <w:tc>
          <w:tcPr>
            <w:tcW w:w="1276" w:type="dxa"/>
          </w:tcPr>
          <w:p w14:paraId="4DDD2AD1" w14:textId="77777777" w:rsidR="0078795B" w:rsidRPr="000961F5" w:rsidRDefault="0078795B" w:rsidP="00283441">
            <w:pPr>
              <w:spacing w:after="39"/>
              <w:ind w:left="0"/>
              <w:jc w:val="left"/>
              <w:rPr>
                <w:lang w:eastAsia="x-none"/>
              </w:rPr>
            </w:pPr>
            <w:r w:rsidRPr="000961F5">
              <w:rPr>
                <w:lang w:eastAsia="x-none"/>
              </w:rPr>
              <w:t>X(1)</w:t>
            </w:r>
          </w:p>
        </w:tc>
        <w:tc>
          <w:tcPr>
            <w:tcW w:w="6237" w:type="dxa"/>
          </w:tcPr>
          <w:p w14:paraId="38C067C5" w14:textId="77777777" w:rsidR="0078795B" w:rsidRPr="000961F5" w:rsidRDefault="0078795B" w:rsidP="00283441">
            <w:pPr>
              <w:spacing w:after="39"/>
              <w:ind w:left="0"/>
              <w:jc w:val="left"/>
              <w:rPr>
                <w:lang w:eastAsia="x-none"/>
              </w:rPr>
            </w:pPr>
            <w:r w:rsidRPr="000961F5">
              <w:rPr>
                <w:lang w:eastAsia="x-none"/>
              </w:rPr>
              <w:t>Should always be 0 for header record</w:t>
            </w:r>
          </w:p>
        </w:tc>
      </w:tr>
      <w:tr w:rsidR="0078795B" w:rsidRPr="000961F5" w14:paraId="77609AF0" w14:textId="77777777" w:rsidTr="00283441">
        <w:tc>
          <w:tcPr>
            <w:tcW w:w="2972" w:type="dxa"/>
          </w:tcPr>
          <w:p w14:paraId="392F5883" w14:textId="77777777" w:rsidR="0078795B" w:rsidRPr="000961F5" w:rsidRDefault="0078795B" w:rsidP="00283441">
            <w:pPr>
              <w:spacing w:after="39"/>
              <w:ind w:left="0"/>
              <w:jc w:val="left"/>
              <w:rPr>
                <w:lang w:eastAsia="x-none"/>
              </w:rPr>
            </w:pPr>
            <w:r w:rsidRPr="000961F5">
              <w:rPr>
                <w:lang w:eastAsia="x-none"/>
              </w:rPr>
              <w:t>File Name</w:t>
            </w:r>
          </w:p>
        </w:tc>
        <w:tc>
          <w:tcPr>
            <w:tcW w:w="1276" w:type="dxa"/>
          </w:tcPr>
          <w:p w14:paraId="68637034" w14:textId="77777777" w:rsidR="0078795B" w:rsidRPr="000961F5" w:rsidRDefault="0078795B" w:rsidP="00283441">
            <w:pPr>
              <w:spacing w:after="39"/>
              <w:ind w:left="0"/>
              <w:jc w:val="left"/>
              <w:rPr>
                <w:lang w:eastAsia="x-none"/>
              </w:rPr>
            </w:pPr>
            <w:r w:rsidRPr="000961F5">
              <w:rPr>
                <w:lang w:eastAsia="x-none"/>
              </w:rPr>
              <w:t>X(15)</w:t>
            </w:r>
          </w:p>
        </w:tc>
        <w:tc>
          <w:tcPr>
            <w:tcW w:w="6237" w:type="dxa"/>
          </w:tcPr>
          <w:p w14:paraId="49D47A32" w14:textId="77777777" w:rsidR="0078795B" w:rsidRPr="000961F5" w:rsidRDefault="0078795B" w:rsidP="00283441">
            <w:pPr>
              <w:spacing w:after="39"/>
              <w:ind w:left="0"/>
              <w:jc w:val="left"/>
              <w:rPr>
                <w:lang w:eastAsia="x-none"/>
              </w:rPr>
            </w:pPr>
            <w:r w:rsidRPr="000961F5">
              <w:rPr>
                <w:lang w:eastAsia="x-none"/>
              </w:rPr>
              <w:t>‘BANK ACC INFO  ’</w:t>
            </w:r>
          </w:p>
        </w:tc>
      </w:tr>
      <w:tr w:rsidR="0078795B" w:rsidRPr="000961F5" w14:paraId="0D42D13D" w14:textId="77777777" w:rsidTr="00283441">
        <w:tc>
          <w:tcPr>
            <w:tcW w:w="2972" w:type="dxa"/>
          </w:tcPr>
          <w:p w14:paraId="5024F407" w14:textId="77777777" w:rsidR="0078795B" w:rsidRPr="000961F5" w:rsidRDefault="0078795B" w:rsidP="00283441">
            <w:pPr>
              <w:spacing w:after="39"/>
              <w:ind w:left="0"/>
              <w:jc w:val="left"/>
              <w:rPr>
                <w:lang w:eastAsia="x-none"/>
              </w:rPr>
            </w:pPr>
            <w:r w:rsidRPr="000961F5">
              <w:rPr>
                <w:lang w:eastAsia="x-none"/>
              </w:rPr>
              <w:t>File creation date</w:t>
            </w:r>
          </w:p>
        </w:tc>
        <w:tc>
          <w:tcPr>
            <w:tcW w:w="1276" w:type="dxa"/>
          </w:tcPr>
          <w:p w14:paraId="34B2A0B6" w14:textId="77777777" w:rsidR="0078795B" w:rsidRPr="000961F5" w:rsidRDefault="0078795B" w:rsidP="00283441">
            <w:pPr>
              <w:spacing w:after="39"/>
              <w:ind w:left="0"/>
              <w:jc w:val="left"/>
              <w:rPr>
                <w:lang w:eastAsia="x-none"/>
              </w:rPr>
            </w:pPr>
            <w:r w:rsidRPr="000961F5">
              <w:rPr>
                <w:lang w:eastAsia="x-none"/>
              </w:rPr>
              <w:t>X(8)</w:t>
            </w:r>
          </w:p>
        </w:tc>
        <w:tc>
          <w:tcPr>
            <w:tcW w:w="6237" w:type="dxa"/>
          </w:tcPr>
          <w:p w14:paraId="43CC3CBC" w14:textId="77777777" w:rsidR="0078795B" w:rsidRPr="000961F5" w:rsidRDefault="0078795B" w:rsidP="00283441">
            <w:pPr>
              <w:spacing w:after="39"/>
              <w:ind w:left="0"/>
              <w:jc w:val="left"/>
              <w:rPr>
                <w:lang w:eastAsia="x-none"/>
              </w:rPr>
            </w:pPr>
            <w:r w:rsidRPr="000961F5">
              <w:rPr>
                <w:lang w:eastAsia="x-none"/>
              </w:rPr>
              <w:t>In YYYYMMDD format</w:t>
            </w:r>
          </w:p>
        </w:tc>
      </w:tr>
      <w:tr w:rsidR="0078795B" w:rsidRPr="000961F5" w14:paraId="24C3D9D9" w14:textId="77777777" w:rsidTr="00283441">
        <w:tc>
          <w:tcPr>
            <w:tcW w:w="2972" w:type="dxa"/>
          </w:tcPr>
          <w:p w14:paraId="5761DBF0" w14:textId="77777777" w:rsidR="0078795B" w:rsidRPr="000961F5" w:rsidRDefault="0078795B" w:rsidP="00283441">
            <w:pPr>
              <w:spacing w:after="39"/>
              <w:ind w:left="0"/>
              <w:jc w:val="left"/>
              <w:rPr>
                <w:lang w:eastAsia="x-none"/>
              </w:rPr>
            </w:pPr>
            <w:r w:rsidRPr="000961F5">
              <w:rPr>
                <w:lang w:eastAsia="x-none"/>
              </w:rPr>
              <w:t>File creation time</w:t>
            </w:r>
          </w:p>
        </w:tc>
        <w:tc>
          <w:tcPr>
            <w:tcW w:w="1276" w:type="dxa"/>
          </w:tcPr>
          <w:p w14:paraId="603F6AAA" w14:textId="77777777" w:rsidR="0078795B" w:rsidRPr="000961F5" w:rsidRDefault="0078795B" w:rsidP="00283441">
            <w:pPr>
              <w:spacing w:after="39"/>
              <w:ind w:left="0"/>
              <w:jc w:val="left"/>
              <w:rPr>
                <w:lang w:eastAsia="x-none"/>
              </w:rPr>
            </w:pPr>
            <w:r w:rsidRPr="000961F5">
              <w:rPr>
                <w:lang w:eastAsia="x-none"/>
              </w:rPr>
              <w:t>X(6)</w:t>
            </w:r>
          </w:p>
        </w:tc>
        <w:tc>
          <w:tcPr>
            <w:tcW w:w="6237" w:type="dxa"/>
          </w:tcPr>
          <w:p w14:paraId="7BEBEBD9" w14:textId="77777777" w:rsidR="0078795B" w:rsidRPr="000961F5" w:rsidRDefault="0078795B" w:rsidP="00283441">
            <w:pPr>
              <w:spacing w:after="39"/>
              <w:ind w:left="0"/>
              <w:jc w:val="left"/>
              <w:rPr>
                <w:lang w:eastAsia="x-none"/>
              </w:rPr>
            </w:pPr>
            <w:r w:rsidRPr="000961F5">
              <w:rPr>
                <w:lang w:eastAsia="x-none"/>
              </w:rPr>
              <w:t>In HHMMSS format</w:t>
            </w:r>
          </w:p>
        </w:tc>
      </w:tr>
    </w:tbl>
    <w:p w14:paraId="0889109C" w14:textId="77777777" w:rsidR="0078795B" w:rsidRPr="000961F5" w:rsidRDefault="0078795B" w:rsidP="0078795B">
      <w:pPr>
        <w:ind w:left="0"/>
        <w:rPr>
          <w:lang w:eastAsia="x-none"/>
        </w:rPr>
      </w:pPr>
    </w:p>
    <w:p w14:paraId="0D4EDBAF" w14:textId="77777777" w:rsidR="0078795B" w:rsidRPr="000961F5" w:rsidRDefault="0078795B" w:rsidP="0078795B">
      <w:pPr>
        <w:ind w:left="0"/>
        <w:rPr>
          <w:b/>
          <w:lang w:eastAsia="x-none"/>
        </w:rPr>
      </w:pPr>
      <w:r w:rsidRPr="000961F5">
        <w:rPr>
          <w:b/>
          <w:lang w:eastAsia="x-none"/>
        </w:rPr>
        <w:t>Detailed record:</w:t>
      </w:r>
    </w:p>
    <w:tbl>
      <w:tblPr>
        <w:tblStyle w:val="TableGrid6"/>
        <w:tblW w:w="10485" w:type="dxa"/>
        <w:tblLook w:val="04A0" w:firstRow="1" w:lastRow="0" w:firstColumn="1" w:lastColumn="0" w:noHBand="0" w:noVBand="1"/>
      </w:tblPr>
      <w:tblGrid>
        <w:gridCol w:w="2972"/>
        <w:gridCol w:w="1276"/>
        <w:gridCol w:w="6237"/>
      </w:tblGrid>
      <w:tr w:rsidR="0078795B" w:rsidRPr="000961F5" w14:paraId="7648CB06" w14:textId="77777777" w:rsidTr="00283441">
        <w:tc>
          <w:tcPr>
            <w:tcW w:w="2972" w:type="dxa"/>
            <w:shd w:val="clear" w:color="auto" w:fill="13426B"/>
          </w:tcPr>
          <w:p w14:paraId="254E8618" w14:textId="77777777" w:rsidR="0078795B" w:rsidRPr="000961F5" w:rsidRDefault="0078795B" w:rsidP="00283441">
            <w:pPr>
              <w:spacing w:after="39"/>
              <w:ind w:left="0"/>
              <w:jc w:val="left"/>
              <w:rPr>
                <w:b/>
                <w:lang w:eastAsia="x-none"/>
              </w:rPr>
            </w:pPr>
            <w:r w:rsidRPr="000961F5">
              <w:rPr>
                <w:b/>
                <w:lang w:eastAsia="x-none"/>
              </w:rPr>
              <w:t>Field Name</w:t>
            </w:r>
          </w:p>
        </w:tc>
        <w:tc>
          <w:tcPr>
            <w:tcW w:w="1276" w:type="dxa"/>
            <w:shd w:val="clear" w:color="auto" w:fill="13426B"/>
          </w:tcPr>
          <w:p w14:paraId="507AFF10" w14:textId="77777777" w:rsidR="0078795B" w:rsidRPr="000961F5" w:rsidRDefault="0078795B" w:rsidP="00283441">
            <w:pPr>
              <w:spacing w:after="39"/>
              <w:ind w:left="0"/>
              <w:jc w:val="left"/>
              <w:rPr>
                <w:b/>
                <w:lang w:eastAsia="x-none"/>
              </w:rPr>
            </w:pPr>
            <w:r w:rsidRPr="000961F5">
              <w:rPr>
                <w:b/>
                <w:lang w:eastAsia="x-none"/>
              </w:rPr>
              <w:t>Field Format</w:t>
            </w:r>
          </w:p>
        </w:tc>
        <w:tc>
          <w:tcPr>
            <w:tcW w:w="6237" w:type="dxa"/>
            <w:shd w:val="clear" w:color="auto" w:fill="13426B"/>
          </w:tcPr>
          <w:p w14:paraId="1997F96F" w14:textId="77777777" w:rsidR="0078795B" w:rsidRPr="000961F5" w:rsidRDefault="0078795B" w:rsidP="00283441">
            <w:pPr>
              <w:spacing w:after="39"/>
              <w:ind w:left="0"/>
              <w:jc w:val="left"/>
              <w:rPr>
                <w:b/>
                <w:lang w:eastAsia="x-none"/>
              </w:rPr>
            </w:pPr>
            <w:r w:rsidRPr="000961F5">
              <w:rPr>
                <w:b/>
                <w:lang w:eastAsia="x-none"/>
              </w:rPr>
              <w:t>Description</w:t>
            </w:r>
          </w:p>
        </w:tc>
      </w:tr>
      <w:tr w:rsidR="0078795B" w:rsidRPr="000961F5" w14:paraId="75A34B0E" w14:textId="77777777" w:rsidTr="00283441">
        <w:tc>
          <w:tcPr>
            <w:tcW w:w="2972" w:type="dxa"/>
          </w:tcPr>
          <w:p w14:paraId="61A18BC1" w14:textId="77777777" w:rsidR="0078795B" w:rsidRPr="000961F5" w:rsidRDefault="0078795B" w:rsidP="00283441">
            <w:pPr>
              <w:spacing w:after="39"/>
              <w:ind w:left="0"/>
              <w:jc w:val="left"/>
              <w:rPr>
                <w:lang w:eastAsia="x-none"/>
              </w:rPr>
            </w:pPr>
            <w:r w:rsidRPr="000961F5">
              <w:rPr>
                <w:lang w:eastAsia="x-none"/>
              </w:rPr>
              <w:t>Record Type</w:t>
            </w:r>
          </w:p>
        </w:tc>
        <w:tc>
          <w:tcPr>
            <w:tcW w:w="1276" w:type="dxa"/>
          </w:tcPr>
          <w:p w14:paraId="0D7B5E95" w14:textId="77777777" w:rsidR="0078795B" w:rsidRPr="000961F5" w:rsidRDefault="0078795B" w:rsidP="00283441">
            <w:pPr>
              <w:spacing w:after="39"/>
              <w:ind w:left="0"/>
              <w:jc w:val="left"/>
              <w:rPr>
                <w:lang w:eastAsia="x-none"/>
              </w:rPr>
            </w:pPr>
            <w:r w:rsidRPr="000961F5">
              <w:rPr>
                <w:lang w:eastAsia="x-none"/>
              </w:rPr>
              <w:t>X(1)</w:t>
            </w:r>
          </w:p>
        </w:tc>
        <w:tc>
          <w:tcPr>
            <w:tcW w:w="6237" w:type="dxa"/>
          </w:tcPr>
          <w:p w14:paraId="50E82A15" w14:textId="77777777" w:rsidR="0078795B" w:rsidRPr="000961F5" w:rsidRDefault="0078795B" w:rsidP="00283441">
            <w:pPr>
              <w:spacing w:after="39"/>
              <w:ind w:left="0"/>
              <w:jc w:val="left"/>
              <w:rPr>
                <w:lang w:eastAsia="x-none"/>
              </w:rPr>
            </w:pPr>
            <w:r w:rsidRPr="000961F5">
              <w:rPr>
                <w:lang w:eastAsia="x-none"/>
              </w:rPr>
              <w:t>Should always be 1 for detailed record</w:t>
            </w:r>
          </w:p>
        </w:tc>
      </w:tr>
      <w:tr w:rsidR="0078795B" w:rsidRPr="000961F5" w14:paraId="31EC8CAE" w14:textId="77777777" w:rsidTr="00283441">
        <w:tc>
          <w:tcPr>
            <w:tcW w:w="2972" w:type="dxa"/>
          </w:tcPr>
          <w:p w14:paraId="148359B7" w14:textId="77777777" w:rsidR="0078795B" w:rsidRPr="000961F5" w:rsidRDefault="0078795B" w:rsidP="00283441">
            <w:pPr>
              <w:spacing w:after="39"/>
              <w:ind w:left="0"/>
              <w:jc w:val="left"/>
              <w:rPr>
                <w:lang w:eastAsia="x-none"/>
              </w:rPr>
            </w:pPr>
            <w:r w:rsidRPr="000961F5">
              <w:rPr>
                <w:lang w:eastAsia="x-none"/>
              </w:rPr>
              <w:t>Firm ID</w:t>
            </w:r>
          </w:p>
        </w:tc>
        <w:tc>
          <w:tcPr>
            <w:tcW w:w="1276" w:type="dxa"/>
          </w:tcPr>
          <w:p w14:paraId="0E157E40" w14:textId="77777777" w:rsidR="0078795B" w:rsidRPr="000961F5" w:rsidRDefault="0078795B" w:rsidP="00283441">
            <w:pPr>
              <w:spacing w:after="39"/>
              <w:ind w:left="0"/>
              <w:jc w:val="left"/>
              <w:rPr>
                <w:lang w:eastAsia="x-none"/>
              </w:rPr>
            </w:pPr>
            <w:r w:rsidRPr="000961F5">
              <w:rPr>
                <w:lang w:eastAsia="x-none"/>
              </w:rPr>
              <w:t>9(5)</w:t>
            </w:r>
          </w:p>
        </w:tc>
        <w:tc>
          <w:tcPr>
            <w:tcW w:w="6237" w:type="dxa"/>
          </w:tcPr>
          <w:p w14:paraId="69991CA3" w14:textId="77777777" w:rsidR="0078795B" w:rsidRPr="000961F5" w:rsidRDefault="0078795B" w:rsidP="00283441">
            <w:pPr>
              <w:spacing w:after="39"/>
              <w:ind w:left="0"/>
              <w:jc w:val="left"/>
              <w:rPr>
                <w:lang w:eastAsia="x-none"/>
              </w:rPr>
            </w:pPr>
            <w:r w:rsidRPr="000961F5">
              <w:rPr>
                <w:lang w:eastAsia="x-none"/>
              </w:rPr>
              <w:t>Participant Master Field #2 / NCP Master Field #2</w:t>
            </w:r>
          </w:p>
        </w:tc>
      </w:tr>
      <w:tr w:rsidR="0078795B" w:rsidRPr="000961F5" w14:paraId="18489754" w14:textId="77777777" w:rsidTr="00283441">
        <w:tc>
          <w:tcPr>
            <w:tcW w:w="2972" w:type="dxa"/>
          </w:tcPr>
          <w:p w14:paraId="5ADDC587" w14:textId="77777777" w:rsidR="0078795B" w:rsidRPr="000961F5" w:rsidRDefault="0078795B" w:rsidP="00283441">
            <w:pPr>
              <w:spacing w:after="39"/>
              <w:ind w:left="0"/>
              <w:jc w:val="left"/>
              <w:rPr>
                <w:lang w:eastAsia="x-none"/>
              </w:rPr>
            </w:pPr>
            <w:r w:rsidRPr="000961F5">
              <w:rPr>
                <w:lang w:eastAsia="x-none"/>
              </w:rPr>
              <w:t>Broker Full Name 1</w:t>
            </w:r>
          </w:p>
        </w:tc>
        <w:tc>
          <w:tcPr>
            <w:tcW w:w="1276" w:type="dxa"/>
          </w:tcPr>
          <w:p w14:paraId="08EFAF7A" w14:textId="77777777" w:rsidR="0078795B" w:rsidRPr="000961F5" w:rsidRDefault="0078795B" w:rsidP="00283441">
            <w:pPr>
              <w:spacing w:after="39"/>
              <w:ind w:left="0"/>
              <w:jc w:val="left"/>
              <w:rPr>
                <w:lang w:eastAsia="x-none"/>
              </w:rPr>
            </w:pPr>
            <w:r w:rsidRPr="000961F5">
              <w:rPr>
                <w:lang w:eastAsia="x-none"/>
              </w:rPr>
              <w:t>X(40)</w:t>
            </w:r>
          </w:p>
        </w:tc>
        <w:tc>
          <w:tcPr>
            <w:tcW w:w="6237" w:type="dxa"/>
          </w:tcPr>
          <w:p w14:paraId="6E2B9038" w14:textId="77777777" w:rsidR="0078795B" w:rsidRPr="000961F5" w:rsidRDefault="0078795B" w:rsidP="00283441">
            <w:pPr>
              <w:spacing w:after="39"/>
              <w:ind w:left="0"/>
              <w:jc w:val="left"/>
              <w:rPr>
                <w:lang w:eastAsia="x-none"/>
              </w:rPr>
            </w:pPr>
            <w:r w:rsidRPr="000961F5">
              <w:rPr>
                <w:lang w:eastAsia="x-none"/>
              </w:rPr>
              <w:t>Participant Master Field #11 / NCP Master Field #4</w:t>
            </w:r>
          </w:p>
        </w:tc>
      </w:tr>
      <w:tr w:rsidR="0078795B" w:rsidRPr="000961F5" w14:paraId="16183F4B" w14:textId="77777777" w:rsidTr="00283441">
        <w:tc>
          <w:tcPr>
            <w:tcW w:w="2972" w:type="dxa"/>
          </w:tcPr>
          <w:p w14:paraId="33E2230B" w14:textId="77777777" w:rsidR="0078795B" w:rsidRPr="000961F5" w:rsidRDefault="0078795B" w:rsidP="00283441">
            <w:pPr>
              <w:spacing w:after="39"/>
              <w:ind w:left="0"/>
              <w:jc w:val="left"/>
              <w:rPr>
                <w:lang w:eastAsia="x-none"/>
              </w:rPr>
            </w:pPr>
            <w:r w:rsidRPr="000961F5">
              <w:rPr>
                <w:lang w:eastAsia="x-none"/>
              </w:rPr>
              <w:t>Broker Full Name 2</w:t>
            </w:r>
          </w:p>
        </w:tc>
        <w:tc>
          <w:tcPr>
            <w:tcW w:w="1276" w:type="dxa"/>
          </w:tcPr>
          <w:p w14:paraId="05673950" w14:textId="77777777" w:rsidR="0078795B" w:rsidRPr="000961F5" w:rsidRDefault="0078795B" w:rsidP="00283441">
            <w:pPr>
              <w:spacing w:after="39"/>
              <w:ind w:left="0"/>
              <w:jc w:val="left"/>
              <w:rPr>
                <w:lang w:eastAsia="x-none"/>
              </w:rPr>
            </w:pPr>
            <w:r w:rsidRPr="000961F5">
              <w:rPr>
                <w:lang w:eastAsia="x-none"/>
              </w:rPr>
              <w:t>X(40)</w:t>
            </w:r>
          </w:p>
        </w:tc>
        <w:tc>
          <w:tcPr>
            <w:tcW w:w="6237" w:type="dxa"/>
          </w:tcPr>
          <w:p w14:paraId="640E5D25" w14:textId="77777777" w:rsidR="0078795B" w:rsidRPr="000961F5" w:rsidRDefault="0078795B" w:rsidP="00283441">
            <w:pPr>
              <w:spacing w:after="39"/>
              <w:ind w:left="0"/>
              <w:jc w:val="left"/>
              <w:rPr>
                <w:lang w:eastAsia="x-none"/>
              </w:rPr>
            </w:pPr>
            <w:r w:rsidRPr="000961F5">
              <w:rPr>
                <w:lang w:eastAsia="x-none"/>
              </w:rPr>
              <w:t>Participant Master Field #12 / NCP Master Field #5</w:t>
            </w:r>
          </w:p>
        </w:tc>
      </w:tr>
      <w:tr w:rsidR="0078795B" w:rsidRPr="000961F5" w14:paraId="7250083D" w14:textId="77777777" w:rsidTr="00283441">
        <w:trPr>
          <w:trHeight w:val="77"/>
        </w:trPr>
        <w:tc>
          <w:tcPr>
            <w:tcW w:w="2972" w:type="dxa"/>
          </w:tcPr>
          <w:p w14:paraId="3B40D479" w14:textId="77777777" w:rsidR="0078795B" w:rsidRPr="000961F5" w:rsidRDefault="0078795B" w:rsidP="00283441">
            <w:pPr>
              <w:spacing w:after="39"/>
              <w:ind w:left="0"/>
              <w:jc w:val="left"/>
              <w:rPr>
                <w:lang w:eastAsia="x-none"/>
              </w:rPr>
            </w:pPr>
            <w:r w:rsidRPr="000961F5">
              <w:rPr>
                <w:lang w:eastAsia="x-none"/>
              </w:rPr>
              <w:t>Broker Short Name</w:t>
            </w:r>
          </w:p>
        </w:tc>
        <w:tc>
          <w:tcPr>
            <w:tcW w:w="1276" w:type="dxa"/>
          </w:tcPr>
          <w:p w14:paraId="4123F096" w14:textId="77777777" w:rsidR="0078795B" w:rsidRPr="000961F5" w:rsidRDefault="0078795B" w:rsidP="00283441">
            <w:pPr>
              <w:spacing w:after="39"/>
              <w:ind w:left="0"/>
              <w:jc w:val="left"/>
              <w:rPr>
                <w:lang w:eastAsia="x-none"/>
              </w:rPr>
            </w:pPr>
            <w:r w:rsidRPr="000961F5">
              <w:rPr>
                <w:lang w:eastAsia="x-none"/>
              </w:rPr>
              <w:t>X(15)</w:t>
            </w:r>
          </w:p>
        </w:tc>
        <w:tc>
          <w:tcPr>
            <w:tcW w:w="6237" w:type="dxa"/>
          </w:tcPr>
          <w:p w14:paraId="1AD18109" w14:textId="77777777" w:rsidR="0078795B" w:rsidRPr="000961F5" w:rsidRDefault="0078795B" w:rsidP="00283441">
            <w:pPr>
              <w:spacing w:after="39"/>
              <w:ind w:left="0"/>
              <w:jc w:val="left"/>
              <w:rPr>
                <w:lang w:eastAsia="x-none"/>
              </w:rPr>
            </w:pPr>
            <w:r w:rsidRPr="000961F5">
              <w:rPr>
                <w:lang w:eastAsia="x-none"/>
              </w:rPr>
              <w:t>Participant Master Field #13 / NCP Master Field #6</w:t>
            </w:r>
          </w:p>
        </w:tc>
      </w:tr>
      <w:tr w:rsidR="0078795B" w:rsidRPr="000961F5" w14:paraId="11FACDB5" w14:textId="77777777" w:rsidTr="00283441">
        <w:tc>
          <w:tcPr>
            <w:tcW w:w="2972" w:type="dxa"/>
          </w:tcPr>
          <w:p w14:paraId="0359016D" w14:textId="77777777" w:rsidR="0078795B" w:rsidRPr="000961F5" w:rsidRDefault="0078795B" w:rsidP="00283441">
            <w:pPr>
              <w:spacing w:after="39"/>
              <w:ind w:left="0"/>
              <w:jc w:val="left"/>
              <w:rPr>
                <w:lang w:eastAsia="x-none"/>
              </w:rPr>
            </w:pPr>
            <w:r w:rsidRPr="000961F5">
              <w:rPr>
                <w:lang w:eastAsia="x-none"/>
              </w:rPr>
              <w:t>Bank Account Currency</w:t>
            </w:r>
          </w:p>
        </w:tc>
        <w:tc>
          <w:tcPr>
            <w:tcW w:w="1276" w:type="dxa"/>
          </w:tcPr>
          <w:p w14:paraId="0898706B" w14:textId="77777777" w:rsidR="0078795B" w:rsidRPr="000961F5" w:rsidRDefault="0078795B" w:rsidP="00283441">
            <w:pPr>
              <w:spacing w:after="39"/>
              <w:ind w:left="0"/>
              <w:jc w:val="left"/>
              <w:rPr>
                <w:lang w:eastAsia="x-none"/>
              </w:rPr>
            </w:pPr>
            <w:r w:rsidRPr="000961F5">
              <w:rPr>
                <w:lang w:eastAsia="x-none"/>
              </w:rPr>
              <w:t>X(3)</w:t>
            </w:r>
          </w:p>
        </w:tc>
        <w:tc>
          <w:tcPr>
            <w:tcW w:w="6237" w:type="dxa"/>
          </w:tcPr>
          <w:p w14:paraId="5B1D66BA" w14:textId="77777777" w:rsidR="0078795B" w:rsidRPr="000961F5" w:rsidRDefault="0078795B" w:rsidP="00283441">
            <w:pPr>
              <w:spacing w:after="39"/>
              <w:ind w:left="0"/>
              <w:jc w:val="left"/>
              <w:rPr>
                <w:lang w:eastAsia="x-none"/>
              </w:rPr>
            </w:pPr>
            <w:r w:rsidRPr="000961F5">
              <w:rPr>
                <w:lang w:eastAsia="x-none"/>
              </w:rPr>
              <w:t>HKD / CNY / USD</w:t>
            </w:r>
          </w:p>
        </w:tc>
      </w:tr>
      <w:tr w:rsidR="0078795B" w:rsidRPr="000961F5" w14:paraId="27FAFA40" w14:textId="77777777" w:rsidTr="00283441">
        <w:tc>
          <w:tcPr>
            <w:tcW w:w="2972" w:type="dxa"/>
          </w:tcPr>
          <w:p w14:paraId="5DB24DF4" w14:textId="77777777" w:rsidR="0078795B" w:rsidRPr="000961F5" w:rsidRDefault="0078795B" w:rsidP="00283441">
            <w:pPr>
              <w:spacing w:after="39"/>
              <w:ind w:left="0"/>
              <w:jc w:val="left"/>
              <w:rPr>
                <w:lang w:eastAsia="x-none"/>
              </w:rPr>
            </w:pPr>
            <w:r w:rsidRPr="000961F5">
              <w:rPr>
                <w:lang w:eastAsia="x-none"/>
              </w:rPr>
              <w:t>Bank Code</w:t>
            </w:r>
          </w:p>
        </w:tc>
        <w:tc>
          <w:tcPr>
            <w:tcW w:w="1276" w:type="dxa"/>
          </w:tcPr>
          <w:p w14:paraId="1C656222" w14:textId="77777777" w:rsidR="0078795B" w:rsidRPr="000961F5" w:rsidRDefault="0078795B" w:rsidP="00283441">
            <w:pPr>
              <w:spacing w:after="39"/>
              <w:ind w:left="0"/>
              <w:jc w:val="left"/>
              <w:rPr>
                <w:lang w:eastAsia="x-none"/>
              </w:rPr>
            </w:pPr>
            <w:r w:rsidRPr="000961F5">
              <w:rPr>
                <w:lang w:eastAsia="x-none"/>
              </w:rPr>
              <w:t>X(3)</w:t>
            </w:r>
          </w:p>
        </w:tc>
        <w:tc>
          <w:tcPr>
            <w:tcW w:w="6237" w:type="dxa"/>
          </w:tcPr>
          <w:p w14:paraId="787279AE" w14:textId="77777777" w:rsidR="0078795B" w:rsidRPr="000961F5" w:rsidRDefault="0078795B" w:rsidP="00283441">
            <w:pPr>
              <w:spacing w:after="39"/>
              <w:ind w:left="0"/>
              <w:jc w:val="left"/>
              <w:rPr>
                <w:lang w:eastAsia="x-none"/>
              </w:rPr>
            </w:pPr>
            <w:r w:rsidRPr="000961F5">
              <w:rPr>
                <w:lang w:eastAsia="x-none"/>
              </w:rPr>
              <w:t>For HKD:</w:t>
            </w:r>
          </w:p>
          <w:p w14:paraId="5AB3056A" w14:textId="77777777" w:rsidR="0078795B" w:rsidRPr="000961F5" w:rsidRDefault="0078795B" w:rsidP="00283441">
            <w:pPr>
              <w:spacing w:after="39"/>
              <w:ind w:left="0"/>
              <w:jc w:val="left"/>
              <w:rPr>
                <w:lang w:eastAsia="x-none"/>
              </w:rPr>
            </w:pPr>
            <w:r w:rsidRPr="000961F5">
              <w:rPr>
                <w:lang w:eastAsia="x-none"/>
              </w:rPr>
              <w:t>Participant Master Field #6 / NCP Bank Master Field #4</w:t>
            </w:r>
          </w:p>
          <w:p w14:paraId="20E3A16E" w14:textId="77777777" w:rsidR="0078795B" w:rsidRPr="000961F5" w:rsidRDefault="0078795B" w:rsidP="00283441">
            <w:pPr>
              <w:spacing w:after="39"/>
              <w:ind w:left="0"/>
              <w:jc w:val="left"/>
              <w:rPr>
                <w:lang w:eastAsia="x-none"/>
              </w:rPr>
            </w:pPr>
          </w:p>
          <w:p w14:paraId="57B4BE58" w14:textId="77777777" w:rsidR="0078795B" w:rsidRPr="000961F5" w:rsidRDefault="0078795B" w:rsidP="00283441">
            <w:pPr>
              <w:spacing w:after="39"/>
              <w:ind w:left="0"/>
              <w:jc w:val="left"/>
              <w:rPr>
                <w:lang w:eastAsia="x-none"/>
              </w:rPr>
            </w:pPr>
            <w:r w:rsidRPr="000961F5">
              <w:rPr>
                <w:lang w:eastAsia="x-none"/>
              </w:rPr>
              <w:t>For CNY / USD:</w:t>
            </w:r>
          </w:p>
          <w:p w14:paraId="4BF71773" w14:textId="77777777" w:rsidR="0078795B" w:rsidRPr="000961F5" w:rsidRDefault="0078795B" w:rsidP="00283441">
            <w:pPr>
              <w:spacing w:after="39"/>
              <w:ind w:left="0"/>
              <w:jc w:val="left"/>
            </w:pPr>
            <w:r w:rsidRPr="000961F5">
              <w:rPr>
                <w:lang w:eastAsia="x-none"/>
              </w:rPr>
              <w:t>Designated Bank Master Field #9 / NCP Bank Master Field #4</w:t>
            </w:r>
          </w:p>
          <w:p w14:paraId="614B7CAE" w14:textId="77777777" w:rsidR="0078795B" w:rsidRPr="000961F5" w:rsidRDefault="0078795B" w:rsidP="00283441">
            <w:pPr>
              <w:spacing w:after="39"/>
              <w:ind w:left="0"/>
              <w:jc w:val="left"/>
              <w:rPr>
                <w:lang w:eastAsia="x-none"/>
              </w:rPr>
            </w:pPr>
          </w:p>
        </w:tc>
      </w:tr>
      <w:tr w:rsidR="0078795B" w:rsidRPr="000961F5" w14:paraId="57956FA1" w14:textId="77777777" w:rsidTr="00283441">
        <w:tc>
          <w:tcPr>
            <w:tcW w:w="2972" w:type="dxa"/>
          </w:tcPr>
          <w:p w14:paraId="625F3753" w14:textId="77777777" w:rsidR="0078795B" w:rsidRPr="000961F5" w:rsidRDefault="0078795B" w:rsidP="00283441">
            <w:pPr>
              <w:spacing w:after="39"/>
              <w:ind w:left="0"/>
              <w:jc w:val="left"/>
              <w:rPr>
                <w:lang w:eastAsia="x-none"/>
              </w:rPr>
            </w:pPr>
            <w:r w:rsidRPr="000961F5">
              <w:rPr>
                <w:lang w:eastAsia="x-none"/>
              </w:rPr>
              <w:t>Branch Code</w:t>
            </w:r>
          </w:p>
        </w:tc>
        <w:tc>
          <w:tcPr>
            <w:tcW w:w="1276" w:type="dxa"/>
          </w:tcPr>
          <w:p w14:paraId="79DA4F54" w14:textId="77777777" w:rsidR="0078795B" w:rsidRPr="000961F5" w:rsidRDefault="0078795B" w:rsidP="00283441">
            <w:pPr>
              <w:spacing w:after="39"/>
              <w:ind w:left="0"/>
              <w:jc w:val="left"/>
              <w:rPr>
                <w:lang w:eastAsia="x-none"/>
              </w:rPr>
            </w:pPr>
            <w:r w:rsidRPr="000961F5">
              <w:rPr>
                <w:lang w:eastAsia="x-none"/>
              </w:rPr>
              <w:t>X(3)</w:t>
            </w:r>
          </w:p>
        </w:tc>
        <w:tc>
          <w:tcPr>
            <w:tcW w:w="6237" w:type="dxa"/>
          </w:tcPr>
          <w:p w14:paraId="47224419" w14:textId="77777777" w:rsidR="0078795B" w:rsidRPr="000961F5" w:rsidRDefault="0078795B" w:rsidP="00283441">
            <w:pPr>
              <w:spacing w:after="39"/>
              <w:ind w:left="0"/>
              <w:jc w:val="left"/>
              <w:rPr>
                <w:lang w:eastAsia="x-none"/>
              </w:rPr>
            </w:pPr>
            <w:r w:rsidRPr="000961F5">
              <w:rPr>
                <w:lang w:eastAsia="x-none"/>
              </w:rPr>
              <w:t>For HKD:</w:t>
            </w:r>
          </w:p>
          <w:p w14:paraId="089B5338" w14:textId="77777777" w:rsidR="0078795B" w:rsidRPr="000961F5" w:rsidRDefault="0078795B" w:rsidP="00283441">
            <w:pPr>
              <w:spacing w:after="39"/>
              <w:ind w:left="0"/>
              <w:jc w:val="left"/>
              <w:rPr>
                <w:lang w:eastAsia="x-none"/>
              </w:rPr>
            </w:pPr>
            <w:r w:rsidRPr="000961F5">
              <w:rPr>
                <w:lang w:eastAsia="x-none"/>
              </w:rPr>
              <w:t>Participant Master Field #9 / NCP Bank Master Field #5</w:t>
            </w:r>
          </w:p>
          <w:p w14:paraId="49D4408B" w14:textId="77777777" w:rsidR="0078795B" w:rsidRPr="000961F5" w:rsidRDefault="0078795B" w:rsidP="00283441">
            <w:pPr>
              <w:spacing w:after="39"/>
              <w:ind w:left="0"/>
              <w:jc w:val="left"/>
              <w:rPr>
                <w:lang w:eastAsia="x-none"/>
              </w:rPr>
            </w:pPr>
          </w:p>
          <w:p w14:paraId="6EBCECFC" w14:textId="77777777" w:rsidR="0078795B" w:rsidRPr="000961F5" w:rsidRDefault="0078795B" w:rsidP="00283441">
            <w:pPr>
              <w:spacing w:after="39"/>
              <w:ind w:left="0"/>
              <w:jc w:val="left"/>
              <w:rPr>
                <w:lang w:eastAsia="x-none"/>
              </w:rPr>
            </w:pPr>
            <w:r w:rsidRPr="000961F5">
              <w:rPr>
                <w:lang w:eastAsia="x-none"/>
              </w:rPr>
              <w:t>For CNY / USD:</w:t>
            </w:r>
          </w:p>
          <w:p w14:paraId="60DC6D3D" w14:textId="77777777" w:rsidR="0078795B" w:rsidRPr="000961F5" w:rsidRDefault="0078795B" w:rsidP="00283441">
            <w:pPr>
              <w:spacing w:after="39"/>
              <w:ind w:left="0"/>
              <w:jc w:val="left"/>
            </w:pPr>
            <w:r w:rsidRPr="000961F5">
              <w:rPr>
                <w:lang w:eastAsia="x-none"/>
              </w:rPr>
              <w:t>Designated Bank Master Field #10 / NCP Bank Master Field #5</w:t>
            </w:r>
          </w:p>
          <w:p w14:paraId="0357BA5F" w14:textId="77777777" w:rsidR="0078795B" w:rsidRPr="000961F5" w:rsidRDefault="0078795B" w:rsidP="00283441">
            <w:pPr>
              <w:spacing w:after="39"/>
              <w:ind w:left="0"/>
              <w:jc w:val="left"/>
              <w:rPr>
                <w:lang w:eastAsia="x-none"/>
              </w:rPr>
            </w:pPr>
          </w:p>
        </w:tc>
      </w:tr>
      <w:tr w:rsidR="0078795B" w:rsidRPr="000961F5" w14:paraId="4E9154BC" w14:textId="77777777" w:rsidTr="00283441">
        <w:tc>
          <w:tcPr>
            <w:tcW w:w="2972" w:type="dxa"/>
          </w:tcPr>
          <w:p w14:paraId="1AE85845" w14:textId="77777777" w:rsidR="0078795B" w:rsidRPr="000961F5" w:rsidRDefault="0078795B" w:rsidP="00283441">
            <w:pPr>
              <w:spacing w:after="39"/>
              <w:ind w:left="0"/>
              <w:jc w:val="left"/>
              <w:rPr>
                <w:lang w:eastAsia="x-none"/>
              </w:rPr>
            </w:pPr>
            <w:r w:rsidRPr="000961F5">
              <w:rPr>
                <w:lang w:eastAsia="x-none"/>
              </w:rPr>
              <w:t>Bank Account Number</w:t>
            </w:r>
          </w:p>
        </w:tc>
        <w:tc>
          <w:tcPr>
            <w:tcW w:w="1276" w:type="dxa"/>
          </w:tcPr>
          <w:p w14:paraId="5E8F0E4E" w14:textId="77777777" w:rsidR="0078795B" w:rsidRPr="000961F5" w:rsidRDefault="0078795B" w:rsidP="00283441">
            <w:pPr>
              <w:spacing w:after="39"/>
              <w:ind w:left="0"/>
              <w:jc w:val="left"/>
              <w:rPr>
                <w:lang w:eastAsia="x-none"/>
              </w:rPr>
            </w:pPr>
            <w:r w:rsidRPr="000961F5">
              <w:rPr>
                <w:lang w:eastAsia="x-none"/>
              </w:rPr>
              <w:t>X(9)</w:t>
            </w:r>
          </w:p>
        </w:tc>
        <w:tc>
          <w:tcPr>
            <w:tcW w:w="6237" w:type="dxa"/>
          </w:tcPr>
          <w:p w14:paraId="3124ABDD" w14:textId="77777777" w:rsidR="0078795B" w:rsidRPr="000961F5" w:rsidRDefault="0078795B" w:rsidP="00283441">
            <w:pPr>
              <w:spacing w:after="39"/>
              <w:ind w:left="0"/>
              <w:jc w:val="left"/>
              <w:rPr>
                <w:lang w:eastAsia="x-none"/>
              </w:rPr>
            </w:pPr>
            <w:r w:rsidRPr="000961F5">
              <w:rPr>
                <w:lang w:eastAsia="x-none"/>
              </w:rPr>
              <w:t>For HKD:</w:t>
            </w:r>
          </w:p>
          <w:p w14:paraId="66E21BD8" w14:textId="77777777" w:rsidR="0078795B" w:rsidRPr="000961F5" w:rsidRDefault="0078795B" w:rsidP="00283441">
            <w:pPr>
              <w:spacing w:after="39"/>
              <w:ind w:left="0"/>
              <w:jc w:val="left"/>
              <w:rPr>
                <w:lang w:eastAsia="x-none"/>
              </w:rPr>
            </w:pPr>
            <w:r w:rsidRPr="000961F5">
              <w:rPr>
                <w:lang w:eastAsia="x-none"/>
              </w:rPr>
              <w:t>Participant Master Field #7 / NCP Bank Master Field #6</w:t>
            </w:r>
          </w:p>
          <w:p w14:paraId="0B531027" w14:textId="77777777" w:rsidR="0078795B" w:rsidRPr="000961F5" w:rsidRDefault="0078795B" w:rsidP="00283441">
            <w:pPr>
              <w:spacing w:after="39"/>
              <w:ind w:left="0"/>
              <w:jc w:val="left"/>
              <w:rPr>
                <w:lang w:eastAsia="x-none"/>
              </w:rPr>
            </w:pPr>
          </w:p>
          <w:p w14:paraId="0C9F641D" w14:textId="77777777" w:rsidR="0078795B" w:rsidRPr="000961F5" w:rsidRDefault="0078795B" w:rsidP="00283441">
            <w:pPr>
              <w:spacing w:after="39"/>
              <w:ind w:left="0"/>
              <w:jc w:val="left"/>
              <w:rPr>
                <w:lang w:eastAsia="x-none"/>
              </w:rPr>
            </w:pPr>
            <w:r w:rsidRPr="000961F5">
              <w:rPr>
                <w:lang w:eastAsia="x-none"/>
              </w:rPr>
              <w:lastRenderedPageBreak/>
              <w:t>For CNY / USD:</w:t>
            </w:r>
          </w:p>
          <w:p w14:paraId="59D06C00" w14:textId="77777777" w:rsidR="0078795B" w:rsidRPr="000961F5" w:rsidRDefault="0078795B" w:rsidP="00283441">
            <w:pPr>
              <w:spacing w:after="39"/>
              <w:ind w:left="0"/>
              <w:jc w:val="left"/>
              <w:rPr>
                <w:lang w:eastAsia="x-none"/>
              </w:rPr>
            </w:pPr>
            <w:r w:rsidRPr="000961F5">
              <w:rPr>
                <w:lang w:eastAsia="x-none"/>
              </w:rPr>
              <w:t>Designated Bank Master Field #11 / NCP Bank Master Field #6</w:t>
            </w:r>
          </w:p>
          <w:p w14:paraId="2BCC1012" w14:textId="77777777" w:rsidR="0078795B" w:rsidRPr="000961F5" w:rsidRDefault="0078795B" w:rsidP="00283441">
            <w:pPr>
              <w:spacing w:after="39"/>
              <w:ind w:left="0"/>
              <w:jc w:val="left"/>
              <w:rPr>
                <w:lang w:eastAsia="x-none"/>
              </w:rPr>
            </w:pPr>
          </w:p>
        </w:tc>
      </w:tr>
      <w:tr w:rsidR="0078795B" w:rsidRPr="000961F5" w14:paraId="588FF996" w14:textId="77777777" w:rsidTr="00283441">
        <w:tc>
          <w:tcPr>
            <w:tcW w:w="2972" w:type="dxa"/>
          </w:tcPr>
          <w:p w14:paraId="386C941A" w14:textId="77777777" w:rsidR="0078795B" w:rsidRPr="000961F5" w:rsidRDefault="0078795B" w:rsidP="00283441">
            <w:pPr>
              <w:spacing w:after="39"/>
              <w:ind w:left="0"/>
              <w:jc w:val="left"/>
              <w:rPr>
                <w:lang w:eastAsia="x-none"/>
              </w:rPr>
            </w:pPr>
            <w:r w:rsidRPr="000961F5">
              <w:rPr>
                <w:lang w:eastAsia="x-none"/>
              </w:rPr>
              <w:lastRenderedPageBreak/>
              <w:t>Bank Account Name</w:t>
            </w:r>
          </w:p>
        </w:tc>
        <w:tc>
          <w:tcPr>
            <w:tcW w:w="1276" w:type="dxa"/>
          </w:tcPr>
          <w:p w14:paraId="387A8130" w14:textId="77777777" w:rsidR="0078795B" w:rsidRPr="000961F5" w:rsidRDefault="0078795B" w:rsidP="00283441">
            <w:pPr>
              <w:spacing w:after="39"/>
              <w:ind w:left="0"/>
              <w:jc w:val="left"/>
              <w:rPr>
                <w:lang w:eastAsia="x-none"/>
              </w:rPr>
            </w:pPr>
            <w:r w:rsidRPr="000961F5">
              <w:rPr>
                <w:lang w:eastAsia="x-none"/>
              </w:rPr>
              <w:t>X(40)</w:t>
            </w:r>
          </w:p>
        </w:tc>
        <w:tc>
          <w:tcPr>
            <w:tcW w:w="6237" w:type="dxa"/>
          </w:tcPr>
          <w:p w14:paraId="4EBADCD0" w14:textId="77777777" w:rsidR="0078795B" w:rsidRPr="000961F5" w:rsidRDefault="0078795B" w:rsidP="00283441">
            <w:pPr>
              <w:spacing w:after="39"/>
              <w:ind w:left="0"/>
              <w:jc w:val="left"/>
              <w:rPr>
                <w:lang w:eastAsia="x-none"/>
              </w:rPr>
            </w:pPr>
            <w:r w:rsidRPr="000961F5">
              <w:rPr>
                <w:lang w:eastAsia="x-none"/>
              </w:rPr>
              <w:t>For HKD:</w:t>
            </w:r>
          </w:p>
          <w:p w14:paraId="71B5F140" w14:textId="77777777" w:rsidR="0078795B" w:rsidRPr="000961F5" w:rsidRDefault="0078795B" w:rsidP="00283441">
            <w:pPr>
              <w:spacing w:after="39"/>
              <w:ind w:left="0"/>
              <w:jc w:val="left"/>
              <w:rPr>
                <w:lang w:eastAsia="x-none"/>
              </w:rPr>
            </w:pPr>
            <w:r w:rsidRPr="000961F5">
              <w:rPr>
                <w:lang w:eastAsia="x-none"/>
              </w:rPr>
              <w:t>Participant Master Field #8 / NCP Bank Master Field #8</w:t>
            </w:r>
          </w:p>
          <w:p w14:paraId="6BF50E59" w14:textId="77777777" w:rsidR="0078795B" w:rsidRPr="000961F5" w:rsidRDefault="0078795B" w:rsidP="00283441">
            <w:pPr>
              <w:spacing w:after="39"/>
              <w:ind w:left="0"/>
              <w:jc w:val="left"/>
              <w:rPr>
                <w:lang w:eastAsia="x-none"/>
              </w:rPr>
            </w:pPr>
          </w:p>
          <w:p w14:paraId="33344DF7" w14:textId="77777777" w:rsidR="0078795B" w:rsidRPr="000961F5" w:rsidRDefault="0078795B" w:rsidP="00283441">
            <w:pPr>
              <w:spacing w:after="39"/>
              <w:ind w:left="0"/>
              <w:jc w:val="left"/>
              <w:rPr>
                <w:lang w:eastAsia="x-none"/>
              </w:rPr>
            </w:pPr>
            <w:r w:rsidRPr="000961F5">
              <w:rPr>
                <w:lang w:eastAsia="x-none"/>
              </w:rPr>
              <w:t>For CNY / USD:</w:t>
            </w:r>
          </w:p>
          <w:p w14:paraId="789FCA47" w14:textId="77777777" w:rsidR="0078795B" w:rsidRPr="000961F5" w:rsidRDefault="0078795B" w:rsidP="00283441">
            <w:pPr>
              <w:spacing w:after="39"/>
              <w:ind w:left="0"/>
              <w:jc w:val="left"/>
            </w:pPr>
            <w:r w:rsidRPr="000961F5">
              <w:rPr>
                <w:lang w:eastAsia="x-none"/>
              </w:rPr>
              <w:t>Designated Bank Master Field #12 / NCP Bank Master Field #8</w:t>
            </w:r>
          </w:p>
          <w:p w14:paraId="252005EC" w14:textId="77777777" w:rsidR="0078795B" w:rsidRPr="000961F5" w:rsidRDefault="0078795B" w:rsidP="00283441">
            <w:pPr>
              <w:spacing w:after="39"/>
              <w:ind w:left="0"/>
              <w:jc w:val="left"/>
              <w:rPr>
                <w:lang w:eastAsia="x-none"/>
              </w:rPr>
            </w:pPr>
          </w:p>
        </w:tc>
      </w:tr>
      <w:tr w:rsidR="0078795B" w:rsidRPr="000961F5" w14:paraId="579631E9" w14:textId="77777777" w:rsidTr="00283441">
        <w:tc>
          <w:tcPr>
            <w:tcW w:w="2972" w:type="dxa"/>
          </w:tcPr>
          <w:p w14:paraId="2666DAF1" w14:textId="77777777" w:rsidR="0078795B" w:rsidRPr="000961F5" w:rsidRDefault="0078795B" w:rsidP="00283441">
            <w:pPr>
              <w:spacing w:after="39"/>
              <w:ind w:left="0"/>
              <w:jc w:val="left"/>
              <w:rPr>
                <w:lang w:eastAsia="x-none"/>
              </w:rPr>
            </w:pPr>
            <w:r w:rsidRPr="000961F5">
              <w:rPr>
                <w:lang w:eastAsia="x-none"/>
              </w:rPr>
              <w:t>Broker Address 1</w:t>
            </w:r>
          </w:p>
        </w:tc>
        <w:tc>
          <w:tcPr>
            <w:tcW w:w="1276" w:type="dxa"/>
          </w:tcPr>
          <w:p w14:paraId="52EA1529" w14:textId="77777777" w:rsidR="0078795B" w:rsidRPr="000961F5" w:rsidRDefault="0078795B" w:rsidP="00283441">
            <w:pPr>
              <w:spacing w:after="39"/>
              <w:ind w:left="0"/>
              <w:jc w:val="left"/>
              <w:rPr>
                <w:lang w:eastAsia="x-none"/>
              </w:rPr>
            </w:pPr>
            <w:r w:rsidRPr="000961F5">
              <w:rPr>
                <w:lang w:eastAsia="x-none"/>
              </w:rPr>
              <w:t>X(40)</w:t>
            </w:r>
          </w:p>
        </w:tc>
        <w:tc>
          <w:tcPr>
            <w:tcW w:w="6237" w:type="dxa"/>
          </w:tcPr>
          <w:p w14:paraId="793A95EA" w14:textId="77777777" w:rsidR="0078795B" w:rsidRPr="000961F5" w:rsidRDefault="0078795B" w:rsidP="00283441">
            <w:pPr>
              <w:spacing w:after="39"/>
              <w:ind w:left="0"/>
              <w:jc w:val="left"/>
              <w:rPr>
                <w:lang w:eastAsia="x-none"/>
              </w:rPr>
            </w:pPr>
            <w:r w:rsidRPr="000961F5">
              <w:rPr>
                <w:lang w:eastAsia="x-none"/>
              </w:rPr>
              <w:t>Participant Master Field #14 / NCP Master Field #7</w:t>
            </w:r>
          </w:p>
        </w:tc>
      </w:tr>
      <w:tr w:rsidR="0078795B" w:rsidRPr="000961F5" w14:paraId="6AAFF982" w14:textId="77777777" w:rsidTr="00283441">
        <w:tc>
          <w:tcPr>
            <w:tcW w:w="2972" w:type="dxa"/>
          </w:tcPr>
          <w:p w14:paraId="380593E2" w14:textId="77777777" w:rsidR="0078795B" w:rsidRPr="000961F5" w:rsidRDefault="0078795B" w:rsidP="00283441">
            <w:pPr>
              <w:spacing w:after="39"/>
              <w:ind w:left="0"/>
              <w:jc w:val="left"/>
              <w:rPr>
                <w:lang w:eastAsia="x-none"/>
              </w:rPr>
            </w:pPr>
            <w:r w:rsidRPr="000961F5">
              <w:rPr>
                <w:lang w:eastAsia="x-none"/>
              </w:rPr>
              <w:t>Broker Address 2</w:t>
            </w:r>
          </w:p>
        </w:tc>
        <w:tc>
          <w:tcPr>
            <w:tcW w:w="1276" w:type="dxa"/>
          </w:tcPr>
          <w:p w14:paraId="49070F94" w14:textId="77777777" w:rsidR="0078795B" w:rsidRPr="000961F5" w:rsidRDefault="0078795B" w:rsidP="00283441">
            <w:pPr>
              <w:spacing w:after="39"/>
              <w:ind w:left="0"/>
              <w:jc w:val="left"/>
              <w:rPr>
                <w:lang w:eastAsia="x-none"/>
              </w:rPr>
            </w:pPr>
            <w:r w:rsidRPr="000961F5">
              <w:rPr>
                <w:lang w:eastAsia="x-none"/>
              </w:rPr>
              <w:t>X(40)</w:t>
            </w:r>
          </w:p>
        </w:tc>
        <w:tc>
          <w:tcPr>
            <w:tcW w:w="6237" w:type="dxa"/>
          </w:tcPr>
          <w:p w14:paraId="2EED8FBC" w14:textId="77777777" w:rsidR="0078795B" w:rsidRPr="000961F5" w:rsidRDefault="0078795B" w:rsidP="00283441">
            <w:pPr>
              <w:spacing w:after="39"/>
              <w:ind w:left="0"/>
              <w:jc w:val="left"/>
              <w:rPr>
                <w:lang w:eastAsia="x-none"/>
              </w:rPr>
            </w:pPr>
            <w:r w:rsidRPr="000961F5">
              <w:rPr>
                <w:lang w:eastAsia="x-none"/>
              </w:rPr>
              <w:t>Participant Master Field #15 / NCP Master Field #8</w:t>
            </w:r>
          </w:p>
        </w:tc>
      </w:tr>
      <w:tr w:rsidR="0078795B" w:rsidRPr="000961F5" w14:paraId="2645BDDC" w14:textId="77777777" w:rsidTr="00283441">
        <w:tc>
          <w:tcPr>
            <w:tcW w:w="2972" w:type="dxa"/>
          </w:tcPr>
          <w:p w14:paraId="7C03E4BD" w14:textId="77777777" w:rsidR="0078795B" w:rsidRPr="000961F5" w:rsidRDefault="0078795B" w:rsidP="00283441">
            <w:pPr>
              <w:spacing w:after="39"/>
              <w:ind w:left="0"/>
              <w:jc w:val="left"/>
              <w:rPr>
                <w:lang w:eastAsia="x-none"/>
              </w:rPr>
            </w:pPr>
            <w:r w:rsidRPr="000961F5">
              <w:rPr>
                <w:lang w:eastAsia="x-none"/>
              </w:rPr>
              <w:t>Broker Address 3</w:t>
            </w:r>
          </w:p>
        </w:tc>
        <w:tc>
          <w:tcPr>
            <w:tcW w:w="1276" w:type="dxa"/>
          </w:tcPr>
          <w:p w14:paraId="3C6B11CF" w14:textId="77777777" w:rsidR="0078795B" w:rsidRPr="000961F5" w:rsidRDefault="0078795B" w:rsidP="00283441">
            <w:pPr>
              <w:spacing w:after="39"/>
              <w:ind w:left="0"/>
              <w:jc w:val="left"/>
              <w:rPr>
                <w:lang w:eastAsia="x-none"/>
              </w:rPr>
            </w:pPr>
            <w:r w:rsidRPr="000961F5">
              <w:rPr>
                <w:lang w:eastAsia="x-none"/>
              </w:rPr>
              <w:t>X(40)</w:t>
            </w:r>
          </w:p>
        </w:tc>
        <w:tc>
          <w:tcPr>
            <w:tcW w:w="6237" w:type="dxa"/>
          </w:tcPr>
          <w:p w14:paraId="72970272" w14:textId="77777777" w:rsidR="0078795B" w:rsidRPr="000961F5" w:rsidRDefault="0078795B" w:rsidP="00283441">
            <w:pPr>
              <w:spacing w:after="39"/>
              <w:ind w:left="0"/>
              <w:jc w:val="left"/>
              <w:rPr>
                <w:lang w:eastAsia="x-none"/>
              </w:rPr>
            </w:pPr>
            <w:r w:rsidRPr="000961F5">
              <w:rPr>
                <w:lang w:eastAsia="x-none"/>
              </w:rPr>
              <w:t>Participant Master Field #16 / NCP Master Field #9</w:t>
            </w:r>
          </w:p>
        </w:tc>
      </w:tr>
      <w:tr w:rsidR="0078795B" w:rsidRPr="000961F5" w14:paraId="6C4C9EA4" w14:textId="77777777" w:rsidTr="00283441">
        <w:tc>
          <w:tcPr>
            <w:tcW w:w="2972" w:type="dxa"/>
          </w:tcPr>
          <w:p w14:paraId="5C9170DE" w14:textId="77777777" w:rsidR="0078795B" w:rsidRPr="000961F5" w:rsidRDefault="0078795B" w:rsidP="00283441">
            <w:pPr>
              <w:spacing w:after="39"/>
              <w:ind w:left="0"/>
              <w:jc w:val="left"/>
              <w:rPr>
                <w:lang w:eastAsia="x-none"/>
              </w:rPr>
            </w:pPr>
            <w:r w:rsidRPr="000961F5">
              <w:rPr>
                <w:lang w:eastAsia="x-none"/>
              </w:rPr>
              <w:t>Broker Address 4</w:t>
            </w:r>
          </w:p>
        </w:tc>
        <w:tc>
          <w:tcPr>
            <w:tcW w:w="1276" w:type="dxa"/>
          </w:tcPr>
          <w:p w14:paraId="52A3ED95" w14:textId="77777777" w:rsidR="0078795B" w:rsidRPr="000961F5" w:rsidRDefault="0078795B" w:rsidP="00283441">
            <w:pPr>
              <w:spacing w:after="39"/>
              <w:ind w:left="0"/>
              <w:jc w:val="left"/>
              <w:rPr>
                <w:lang w:eastAsia="x-none"/>
              </w:rPr>
            </w:pPr>
            <w:r w:rsidRPr="000961F5">
              <w:rPr>
                <w:lang w:eastAsia="x-none"/>
              </w:rPr>
              <w:t>X(40)</w:t>
            </w:r>
          </w:p>
        </w:tc>
        <w:tc>
          <w:tcPr>
            <w:tcW w:w="6237" w:type="dxa"/>
          </w:tcPr>
          <w:p w14:paraId="75DE4D69" w14:textId="77777777" w:rsidR="0078795B" w:rsidRPr="000961F5" w:rsidRDefault="0078795B" w:rsidP="00283441">
            <w:pPr>
              <w:spacing w:after="39"/>
              <w:ind w:left="0"/>
              <w:jc w:val="left"/>
              <w:rPr>
                <w:lang w:eastAsia="x-none"/>
              </w:rPr>
            </w:pPr>
            <w:r w:rsidRPr="000961F5">
              <w:rPr>
                <w:lang w:eastAsia="x-none"/>
              </w:rPr>
              <w:t>Participant Master Field #17 / NCP Master Field #10</w:t>
            </w:r>
          </w:p>
        </w:tc>
      </w:tr>
    </w:tbl>
    <w:p w14:paraId="526EF030" w14:textId="77777777" w:rsidR="0078795B" w:rsidRPr="000961F5" w:rsidRDefault="0078795B" w:rsidP="0078795B">
      <w:pPr>
        <w:ind w:left="0"/>
        <w:rPr>
          <w:lang w:eastAsia="x-none"/>
        </w:rPr>
      </w:pPr>
    </w:p>
    <w:p w14:paraId="05014FF6" w14:textId="77777777" w:rsidR="0078795B" w:rsidRPr="000961F5" w:rsidRDefault="0078795B" w:rsidP="0078795B">
      <w:pPr>
        <w:ind w:left="0"/>
        <w:rPr>
          <w:b/>
          <w:lang w:eastAsia="x-none"/>
        </w:rPr>
      </w:pPr>
      <w:r w:rsidRPr="000961F5">
        <w:rPr>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78795B" w:rsidRPr="000961F5" w14:paraId="0EF77682" w14:textId="77777777" w:rsidTr="00283441">
        <w:tc>
          <w:tcPr>
            <w:tcW w:w="2972" w:type="dxa"/>
            <w:shd w:val="clear" w:color="auto" w:fill="13426B"/>
          </w:tcPr>
          <w:p w14:paraId="1E6540C6" w14:textId="77777777" w:rsidR="0078795B" w:rsidRPr="000961F5" w:rsidRDefault="0078795B" w:rsidP="00283441">
            <w:pPr>
              <w:spacing w:after="39"/>
              <w:ind w:left="0"/>
              <w:jc w:val="left"/>
              <w:rPr>
                <w:b/>
                <w:lang w:eastAsia="x-none"/>
              </w:rPr>
            </w:pPr>
            <w:r w:rsidRPr="000961F5">
              <w:rPr>
                <w:b/>
                <w:lang w:eastAsia="x-none"/>
              </w:rPr>
              <w:t>Field Name</w:t>
            </w:r>
          </w:p>
        </w:tc>
        <w:tc>
          <w:tcPr>
            <w:tcW w:w="1276" w:type="dxa"/>
            <w:shd w:val="clear" w:color="auto" w:fill="13426B"/>
          </w:tcPr>
          <w:p w14:paraId="2D72AC72" w14:textId="77777777" w:rsidR="0078795B" w:rsidRPr="000961F5" w:rsidRDefault="0078795B" w:rsidP="00283441">
            <w:pPr>
              <w:spacing w:after="39"/>
              <w:ind w:left="0"/>
              <w:jc w:val="left"/>
              <w:rPr>
                <w:b/>
                <w:lang w:eastAsia="x-none"/>
              </w:rPr>
            </w:pPr>
            <w:r w:rsidRPr="000961F5">
              <w:rPr>
                <w:b/>
                <w:lang w:eastAsia="x-none"/>
              </w:rPr>
              <w:t>Field Format</w:t>
            </w:r>
          </w:p>
        </w:tc>
        <w:tc>
          <w:tcPr>
            <w:tcW w:w="6237" w:type="dxa"/>
            <w:shd w:val="clear" w:color="auto" w:fill="13426B"/>
          </w:tcPr>
          <w:p w14:paraId="234E53F4" w14:textId="77777777" w:rsidR="0078795B" w:rsidRPr="000961F5" w:rsidRDefault="0078795B" w:rsidP="00283441">
            <w:pPr>
              <w:spacing w:after="39"/>
              <w:ind w:left="0"/>
              <w:jc w:val="left"/>
              <w:rPr>
                <w:b/>
                <w:lang w:eastAsia="x-none"/>
              </w:rPr>
            </w:pPr>
            <w:r w:rsidRPr="000961F5">
              <w:rPr>
                <w:b/>
                <w:lang w:eastAsia="x-none"/>
              </w:rPr>
              <w:t>Description</w:t>
            </w:r>
          </w:p>
        </w:tc>
      </w:tr>
      <w:tr w:rsidR="0078795B" w:rsidRPr="000961F5" w14:paraId="16ABB448" w14:textId="77777777" w:rsidTr="00283441">
        <w:tc>
          <w:tcPr>
            <w:tcW w:w="2972" w:type="dxa"/>
          </w:tcPr>
          <w:p w14:paraId="468A1BEA" w14:textId="77777777" w:rsidR="0078795B" w:rsidRPr="000961F5" w:rsidRDefault="0078795B" w:rsidP="00283441">
            <w:pPr>
              <w:spacing w:after="39"/>
              <w:ind w:left="0"/>
              <w:jc w:val="left"/>
              <w:rPr>
                <w:lang w:eastAsia="x-none"/>
              </w:rPr>
            </w:pPr>
            <w:r w:rsidRPr="000961F5">
              <w:rPr>
                <w:lang w:eastAsia="x-none"/>
              </w:rPr>
              <w:t>Record Type</w:t>
            </w:r>
          </w:p>
        </w:tc>
        <w:tc>
          <w:tcPr>
            <w:tcW w:w="1276" w:type="dxa"/>
          </w:tcPr>
          <w:p w14:paraId="3B5DACCF" w14:textId="77777777" w:rsidR="0078795B" w:rsidRPr="000961F5" w:rsidRDefault="0078795B" w:rsidP="00283441">
            <w:pPr>
              <w:spacing w:after="39"/>
              <w:ind w:left="0"/>
              <w:jc w:val="left"/>
              <w:rPr>
                <w:lang w:eastAsia="x-none"/>
              </w:rPr>
            </w:pPr>
            <w:r w:rsidRPr="000961F5">
              <w:rPr>
                <w:lang w:eastAsia="x-none"/>
              </w:rPr>
              <w:t>X(1)</w:t>
            </w:r>
          </w:p>
        </w:tc>
        <w:tc>
          <w:tcPr>
            <w:tcW w:w="6237" w:type="dxa"/>
          </w:tcPr>
          <w:p w14:paraId="13BB6202" w14:textId="77777777" w:rsidR="0078795B" w:rsidRPr="000961F5" w:rsidRDefault="0078795B" w:rsidP="00283441">
            <w:pPr>
              <w:spacing w:after="39"/>
              <w:ind w:left="0"/>
              <w:jc w:val="left"/>
              <w:rPr>
                <w:lang w:eastAsia="x-none"/>
              </w:rPr>
            </w:pPr>
            <w:r w:rsidRPr="000961F5">
              <w:rPr>
                <w:lang w:eastAsia="x-none"/>
              </w:rPr>
              <w:t>Should always be 9 for control record</w:t>
            </w:r>
          </w:p>
        </w:tc>
      </w:tr>
      <w:tr w:rsidR="0078795B" w:rsidRPr="000961F5" w14:paraId="709CE38F" w14:textId="77777777" w:rsidTr="00283441">
        <w:tc>
          <w:tcPr>
            <w:tcW w:w="2972" w:type="dxa"/>
          </w:tcPr>
          <w:p w14:paraId="542FE18E" w14:textId="77777777" w:rsidR="0078795B" w:rsidRPr="000961F5" w:rsidRDefault="0078795B" w:rsidP="00283441">
            <w:pPr>
              <w:spacing w:after="39"/>
              <w:ind w:left="0"/>
              <w:jc w:val="left"/>
              <w:rPr>
                <w:lang w:eastAsia="x-none"/>
              </w:rPr>
            </w:pPr>
            <w:r w:rsidRPr="000961F5">
              <w:rPr>
                <w:lang w:eastAsia="x-none"/>
              </w:rPr>
              <w:t>Number of detailed records</w:t>
            </w:r>
          </w:p>
        </w:tc>
        <w:tc>
          <w:tcPr>
            <w:tcW w:w="1276" w:type="dxa"/>
          </w:tcPr>
          <w:p w14:paraId="4BECF5A7" w14:textId="77777777" w:rsidR="0078795B" w:rsidRPr="000961F5" w:rsidRDefault="0078795B" w:rsidP="00283441">
            <w:pPr>
              <w:spacing w:after="39"/>
              <w:ind w:left="0"/>
              <w:jc w:val="left"/>
              <w:rPr>
                <w:lang w:eastAsia="x-none"/>
              </w:rPr>
            </w:pPr>
            <w:r w:rsidRPr="000961F5">
              <w:rPr>
                <w:lang w:eastAsia="x-none"/>
              </w:rPr>
              <w:t>9(5)</w:t>
            </w:r>
          </w:p>
        </w:tc>
        <w:tc>
          <w:tcPr>
            <w:tcW w:w="6237" w:type="dxa"/>
          </w:tcPr>
          <w:p w14:paraId="5C98E52D" w14:textId="77777777" w:rsidR="0078795B" w:rsidRPr="000961F5" w:rsidRDefault="0078795B" w:rsidP="00283441">
            <w:pPr>
              <w:spacing w:after="39"/>
              <w:ind w:left="0"/>
              <w:jc w:val="left"/>
              <w:rPr>
                <w:lang w:eastAsia="x-none"/>
              </w:rPr>
            </w:pPr>
          </w:p>
        </w:tc>
      </w:tr>
    </w:tbl>
    <w:p w14:paraId="65FA1317" w14:textId="28A5304E" w:rsidR="00F817C1" w:rsidRPr="000961F5" w:rsidRDefault="00F817C1" w:rsidP="00F817C1">
      <w:pPr>
        <w:ind w:left="0"/>
        <w:rPr>
          <w:lang w:eastAsia="x-none"/>
        </w:rPr>
      </w:pPr>
    </w:p>
    <w:p w14:paraId="5F4C3879" w14:textId="4394EB86" w:rsidR="00F817C1" w:rsidRPr="000961F5" w:rsidRDefault="0078795B" w:rsidP="0078795B">
      <w:pPr>
        <w:pStyle w:val="Heading4"/>
      </w:pPr>
      <w:bookmarkStart w:id="1031" w:name="_Toc58341766"/>
      <w:bookmarkStart w:id="1032" w:name="_Toc58418441"/>
      <w:bookmarkStart w:id="1033" w:name="_Toc58602091"/>
      <w:bookmarkStart w:id="1034" w:name="_Toc62722974"/>
      <w:bookmarkStart w:id="1035" w:name="_Toc65058115"/>
      <w:bookmarkStart w:id="1036" w:name="_Toc65138917"/>
      <w:bookmarkStart w:id="1037" w:name="_Toc65145897"/>
      <w:r w:rsidRPr="000961F5">
        <w:t>EIPO Application File</w:t>
      </w:r>
      <w:bookmarkEnd w:id="1031"/>
      <w:bookmarkEnd w:id="1032"/>
      <w:bookmarkEnd w:id="1033"/>
      <w:bookmarkEnd w:id="1034"/>
      <w:bookmarkEnd w:id="1035"/>
      <w:bookmarkEnd w:id="1036"/>
      <w:bookmarkEnd w:id="1037"/>
    </w:p>
    <w:p w14:paraId="07BFE2C4" w14:textId="6072A02B" w:rsidR="0078795B" w:rsidRPr="000961F5" w:rsidRDefault="0078795B" w:rsidP="00F817C1">
      <w:pPr>
        <w:ind w:left="0"/>
        <w:rPr>
          <w:lang w:eastAsia="x-none"/>
        </w:rPr>
      </w:pPr>
    </w:p>
    <w:p w14:paraId="2CD02649" w14:textId="29D23696" w:rsidR="0078795B" w:rsidRPr="000961F5" w:rsidRDefault="0078795B" w:rsidP="0078795B">
      <w:pPr>
        <w:ind w:left="0"/>
        <w:rPr>
          <w:lang w:eastAsia="x-none"/>
        </w:rPr>
      </w:pPr>
      <w:r w:rsidRPr="000961F5">
        <w:rPr>
          <w:lang w:eastAsia="x-none"/>
        </w:rPr>
        <w:t>Every day, FINI should generate an EIPO Application File for each IPO that has reached public offer book close time / date and final data cleansing, including:</w:t>
      </w:r>
    </w:p>
    <w:p w14:paraId="48598913" w14:textId="77777777" w:rsidR="0078795B" w:rsidRPr="000961F5" w:rsidRDefault="0078795B" w:rsidP="002E07D6">
      <w:pPr>
        <w:pStyle w:val="ListParagraph"/>
        <w:numPr>
          <w:ilvl w:val="0"/>
          <w:numId w:val="26"/>
        </w:numPr>
        <w:ind w:leftChars="0"/>
        <w:rPr>
          <w:lang w:eastAsia="x-none"/>
        </w:rPr>
      </w:pPr>
      <w:r w:rsidRPr="000961F5">
        <w:rPr>
          <w:lang w:eastAsia="x-none"/>
        </w:rPr>
        <w:t>All valid applications under authorised status (broker channel + share registrar channel)</w:t>
      </w:r>
    </w:p>
    <w:p w14:paraId="2DEC6D7A" w14:textId="77777777" w:rsidR="0078795B" w:rsidRPr="000961F5" w:rsidRDefault="0078795B" w:rsidP="002E07D6">
      <w:pPr>
        <w:pStyle w:val="ListParagraph"/>
        <w:numPr>
          <w:ilvl w:val="0"/>
          <w:numId w:val="26"/>
        </w:numPr>
        <w:ind w:leftChars="0"/>
        <w:rPr>
          <w:lang w:eastAsia="x-none"/>
        </w:rPr>
      </w:pPr>
      <w:r w:rsidRPr="000961F5">
        <w:rPr>
          <w:lang w:eastAsia="x-none"/>
        </w:rPr>
        <w:t>Duplicate applications under authorised status (share registrar channel)</w:t>
      </w:r>
    </w:p>
    <w:p w14:paraId="4F1B1688" w14:textId="560F9B17" w:rsidR="0078795B" w:rsidRPr="000961F5" w:rsidRDefault="0078795B" w:rsidP="0078795B">
      <w:pPr>
        <w:ind w:left="0"/>
        <w:rPr>
          <w:lang w:eastAsia="x-none"/>
        </w:rPr>
      </w:pPr>
    </w:p>
    <w:p w14:paraId="5D3C4143" w14:textId="0B1058BB" w:rsidR="0078795B" w:rsidRPr="000961F5" w:rsidRDefault="00443C6F" w:rsidP="0078795B">
      <w:pPr>
        <w:ind w:left="0"/>
        <w:rPr>
          <w:b/>
          <w:lang w:eastAsia="x-none"/>
        </w:rPr>
      </w:pPr>
      <w:r w:rsidRPr="000961F5">
        <w:rPr>
          <w:b/>
          <w:lang w:eastAsia="x-none"/>
        </w:rPr>
        <w:t>File naming convention:</w:t>
      </w:r>
    </w:p>
    <w:tbl>
      <w:tblPr>
        <w:tblStyle w:val="TableGrid"/>
        <w:tblW w:w="10485" w:type="dxa"/>
        <w:tblLook w:val="04A0" w:firstRow="1" w:lastRow="0" w:firstColumn="1" w:lastColumn="0" w:noHBand="0" w:noVBand="1"/>
      </w:tblPr>
      <w:tblGrid>
        <w:gridCol w:w="1696"/>
        <w:gridCol w:w="2674"/>
        <w:gridCol w:w="6115"/>
      </w:tblGrid>
      <w:tr w:rsidR="0078795B" w:rsidRPr="000961F5" w14:paraId="62A876BB" w14:textId="77777777" w:rsidTr="00283441">
        <w:tc>
          <w:tcPr>
            <w:tcW w:w="1696" w:type="dxa"/>
            <w:shd w:val="clear" w:color="auto" w:fill="13426B"/>
          </w:tcPr>
          <w:p w14:paraId="6BA0A0B9" w14:textId="77777777" w:rsidR="0078795B" w:rsidRPr="000961F5" w:rsidRDefault="0078795B" w:rsidP="00283441">
            <w:pPr>
              <w:spacing w:after="39"/>
              <w:ind w:left="0"/>
              <w:jc w:val="left"/>
              <w:rPr>
                <w:b/>
                <w:lang w:eastAsia="x-none"/>
              </w:rPr>
            </w:pPr>
            <w:r w:rsidRPr="000961F5">
              <w:rPr>
                <w:b/>
                <w:lang w:eastAsia="x-none"/>
              </w:rPr>
              <w:t>Field Name</w:t>
            </w:r>
          </w:p>
        </w:tc>
        <w:tc>
          <w:tcPr>
            <w:tcW w:w="2674" w:type="dxa"/>
            <w:shd w:val="clear" w:color="auto" w:fill="13426B"/>
          </w:tcPr>
          <w:p w14:paraId="0C42BCF1" w14:textId="77777777" w:rsidR="0078795B" w:rsidRPr="000961F5" w:rsidRDefault="0078795B" w:rsidP="00283441">
            <w:pPr>
              <w:spacing w:after="39"/>
              <w:ind w:left="0"/>
              <w:jc w:val="left"/>
              <w:rPr>
                <w:b/>
                <w:lang w:eastAsia="x-none"/>
              </w:rPr>
            </w:pPr>
            <w:r w:rsidRPr="000961F5">
              <w:rPr>
                <w:b/>
                <w:lang w:eastAsia="x-none"/>
              </w:rPr>
              <w:t>Field Format</w:t>
            </w:r>
          </w:p>
        </w:tc>
        <w:tc>
          <w:tcPr>
            <w:tcW w:w="6115" w:type="dxa"/>
            <w:shd w:val="clear" w:color="auto" w:fill="13426B"/>
          </w:tcPr>
          <w:p w14:paraId="77571408" w14:textId="77777777" w:rsidR="0078795B" w:rsidRPr="000961F5" w:rsidRDefault="0078795B" w:rsidP="00283441">
            <w:pPr>
              <w:spacing w:after="39"/>
              <w:ind w:left="0"/>
              <w:jc w:val="left"/>
              <w:rPr>
                <w:b/>
                <w:lang w:eastAsia="x-none"/>
              </w:rPr>
            </w:pPr>
            <w:r w:rsidRPr="000961F5">
              <w:rPr>
                <w:b/>
                <w:lang w:eastAsia="x-none"/>
              </w:rPr>
              <w:t>Description</w:t>
            </w:r>
          </w:p>
        </w:tc>
      </w:tr>
      <w:tr w:rsidR="0078795B" w:rsidRPr="000961F5" w14:paraId="7BA4DDC8" w14:textId="77777777" w:rsidTr="00283441">
        <w:tc>
          <w:tcPr>
            <w:tcW w:w="1696" w:type="dxa"/>
          </w:tcPr>
          <w:p w14:paraId="73DFDFA3" w14:textId="77777777" w:rsidR="0078795B" w:rsidRPr="000961F5" w:rsidRDefault="0078795B" w:rsidP="00283441">
            <w:pPr>
              <w:spacing w:after="39"/>
              <w:ind w:left="0"/>
              <w:jc w:val="left"/>
              <w:rPr>
                <w:lang w:eastAsia="x-none"/>
              </w:rPr>
            </w:pPr>
            <w:r w:rsidRPr="000961F5">
              <w:rPr>
                <w:lang w:eastAsia="x-none"/>
              </w:rPr>
              <w:t>PC File Name</w:t>
            </w:r>
          </w:p>
        </w:tc>
        <w:tc>
          <w:tcPr>
            <w:tcW w:w="2674" w:type="dxa"/>
          </w:tcPr>
          <w:p w14:paraId="6E936C25" w14:textId="77777777" w:rsidR="0078795B" w:rsidRPr="000961F5" w:rsidRDefault="0078795B" w:rsidP="00283441">
            <w:pPr>
              <w:spacing w:after="39"/>
              <w:ind w:left="0"/>
              <w:jc w:val="left"/>
              <w:rPr>
                <w:lang w:eastAsia="x-none"/>
              </w:rPr>
            </w:pPr>
            <w:r w:rsidRPr="000961F5">
              <w:rPr>
                <w:lang w:eastAsia="x-none"/>
              </w:rPr>
              <w:t>EIPOAPPL_Rxx_STKyyyyy.txt</w:t>
            </w:r>
          </w:p>
        </w:tc>
        <w:tc>
          <w:tcPr>
            <w:tcW w:w="6115" w:type="dxa"/>
            <w:vMerge w:val="restart"/>
          </w:tcPr>
          <w:p w14:paraId="28A8B211" w14:textId="77777777" w:rsidR="0078795B" w:rsidRPr="000961F5" w:rsidRDefault="0078795B" w:rsidP="00283441">
            <w:pPr>
              <w:spacing w:after="39"/>
              <w:ind w:left="0"/>
              <w:jc w:val="left"/>
              <w:rPr>
                <w:lang w:eastAsia="x-none"/>
              </w:rPr>
            </w:pPr>
            <w:r w:rsidRPr="000961F5">
              <w:rPr>
                <w:lang w:eastAsia="x-none"/>
              </w:rPr>
              <w:t>RXX = Registrar code (from Registrar Master)</w:t>
            </w:r>
          </w:p>
          <w:p w14:paraId="6AC3FBEF" w14:textId="77777777" w:rsidR="0078795B" w:rsidRPr="000961F5" w:rsidRDefault="0078795B" w:rsidP="00283441">
            <w:pPr>
              <w:spacing w:after="39"/>
              <w:ind w:left="0"/>
              <w:jc w:val="left"/>
              <w:rPr>
                <w:lang w:eastAsia="x-none"/>
              </w:rPr>
            </w:pPr>
            <w:r w:rsidRPr="000961F5">
              <w:rPr>
                <w:lang w:eastAsia="x-none"/>
              </w:rPr>
              <w:t>yyyyy = Stock code, with leading zeroes (from IPO reference data)</w:t>
            </w:r>
          </w:p>
        </w:tc>
      </w:tr>
      <w:tr w:rsidR="0078795B" w:rsidRPr="000961F5" w14:paraId="3A94F78B" w14:textId="77777777" w:rsidTr="00283441">
        <w:tc>
          <w:tcPr>
            <w:tcW w:w="1696" w:type="dxa"/>
          </w:tcPr>
          <w:p w14:paraId="7EDD3950" w14:textId="77777777" w:rsidR="0078795B" w:rsidRPr="000961F5" w:rsidRDefault="0078795B" w:rsidP="00283441">
            <w:pPr>
              <w:spacing w:after="39"/>
              <w:ind w:left="0"/>
              <w:jc w:val="left"/>
              <w:rPr>
                <w:lang w:eastAsia="x-none"/>
              </w:rPr>
            </w:pPr>
            <w:r w:rsidRPr="000961F5">
              <w:rPr>
                <w:lang w:eastAsia="x-none"/>
              </w:rPr>
              <w:t>ZIP File Name</w:t>
            </w:r>
          </w:p>
        </w:tc>
        <w:tc>
          <w:tcPr>
            <w:tcW w:w="2674" w:type="dxa"/>
          </w:tcPr>
          <w:p w14:paraId="07ECB56A" w14:textId="77777777" w:rsidR="0078795B" w:rsidRPr="000961F5" w:rsidRDefault="0078795B" w:rsidP="00283441">
            <w:pPr>
              <w:spacing w:after="39"/>
              <w:ind w:left="0"/>
              <w:jc w:val="left"/>
              <w:rPr>
                <w:lang w:eastAsia="x-none"/>
              </w:rPr>
            </w:pPr>
            <w:r w:rsidRPr="000961F5">
              <w:rPr>
                <w:lang w:eastAsia="x-none"/>
              </w:rPr>
              <w:t>EIPOAPPL_Rxx_STKyyyyy.zip</w:t>
            </w:r>
          </w:p>
        </w:tc>
        <w:tc>
          <w:tcPr>
            <w:tcW w:w="6115" w:type="dxa"/>
            <w:vMerge/>
          </w:tcPr>
          <w:p w14:paraId="1EF86705" w14:textId="77777777" w:rsidR="0078795B" w:rsidRPr="000961F5" w:rsidRDefault="0078795B" w:rsidP="00283441">
            <w:pPr>
              <w:spacing w:after="39"/>
              <w:ind w:left="0"/>
              <w:jc w:val="left"/>
              <w:rPr>
                <w:lang w:eastAsia="x-none"/>
              </w:rPr>
            </w:pPr>
          </w:p>
        </w:tc>
      </w:tr>
    </w:tbl>
    <w:p w14:paraId="7FE96955" w14:textId="68A0A818" w:rsidR="0078795B" w:rsidRPr="000961F5" w:rsidRDefault="0078795B" w:rsidP="0078795B">
      <w:pPr>
        <w:ind w:left="0"/>
        <w:rPr>
          <w:lang w:eastAsia="x-none"/>
        </w:rPr>
      </w:pPr>
    </w:p>
    <w:p w14:paraId="387AD9EA" w14:textId="77777777" w:rsidR="0078795B" w:rsidRPr="000961F5" w:rsidRDefault="0078795B" w:rsidP="0078795B">
      <w:pPr>
        <w:ind w:left="0"/>
        <w:rPr>
          <w:b/>
          <w:lang w:eastAsia="x-none"/>
        </w:rPr>
      </w:pPr>
      <w:r w:rsidRPr="000961F5">
        <w:rPr>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78795B" w:rsidRPr="000961F5" w14:paraId="26DA4207" w14:textId="77777777" w:rsidTr="00283441">
        <w:tc>
          <w:tcPr>
            <w:tcW w:w="2972" w:type="dxa"/>
            <w:shd w:val="clear" w:color="auto" w:fill="13426B"/>
          </w:tcPr>
          <w:p w14:paraId="5C06BF8C" w14:textId="77777777" w:rsidR="0078795B" w:rsidRPr="000961F5" w:rsidRDefault="0078795B" w:rsidP="00283441">
            <w:pPr>
              <w:spacing w:after="39"/>
              <w:ind w:left="0"/>
              <w:jc w:val="left"/>
              <w:rPr>
                <w:b/>
                <w:lang w:eastAsia="x-none"/>
              </w:rPr>
            </w:pPr>
            <w:r w:rsidRPr="000961F5">
              <w:rPr>
                <w:b/>
                <w:lang w:eastAsia="x-none"/>
              </w:rPr>
              <w:t>Field Name</w:t>
            </w:r>
          </w:p>
        </w:tc>
        <w:tc>
          <w:tcPr>
            <w:tcW w:w="1276" w:type="dxa"/>
            <w:shd w:val="clear" w:color="auto" w:fill="13426B"/>
          </w:tcPr>
          <w:p w14:paraId="09EF3A06" w14:textId="77777777" w:rsidR="0078795B" w:rsidRPr="000961F5" w:rsidRDefault="0078795B" w:rsidP="00283441">
            <w:pPr>
              <w:spacing w:after="39"/>
              <w:ind w:left="0"/>
              <w:jc w:val="left"/>
              <w:rPr>
                <w:b/>
                <w:lang w:eastAsia="x-none"/>
              </w:rPr>
            </w:pPr>
            <w:r w:rsidRPr="000961F5">
              <w:rPr>
                <w:b/>
                <w:lang w:eastAsia="x-none"/>
              </w:rPr>
              <w:t>Field Format</w:t>
            </w:r>
          </w:p>
        </w:tc>
        <w:tc>
          <w:tcPr>
            <w:tcW w:w="6237" w:type="dxa"/>
            <w:shd w:val="clear" w:color="auto" w:fill="13426B"/>
          </w:tcPr>
          <w:p w14:paraId="3991BBB1" w14:textId="77777777" w:rsidR="0078795B" w:rsidRPr="000961F5" w:rsidRDefault="0078795B" w:rsidP="00283441">
            <w:pPr>
              <w:spacing w:after="39"/>
              <w:ind w:left="0"/>
              <w:jc w:val="left"/>
              <w:rPr>
                <w:b/>
                <w:lang w:eastAsia="x-none"/>
              </w:rPr>
            </w:pPr>
            <w:r w:rsidRPr="000961F5">
              <w:rPr>
                <w:b/>
                <w:lang w:eastAsia="x-none"/>
              </w:rPr>
              <w:t>Description</w:t>
            </w:r>
          </w:p>
        </w:tc>
      </w:tr>
      <w:tr w:rsidR="0078795B" w:rsidRPr="000961F5" w14:paraId="7CF32D83" w14:textId="77777777" w:rsidTr="00283441">
        <w:tc>
          <w:tcPr>
            <w:tcW w:w="2972" w:type="dxa"/>
          </w:tcPr>
          <w:p w14:paraId="1E23E062" w14:textId="77777777" w:rsidR="0078795B" w:rsidRPr="000961F5" w:rsidRDefault="0078795B" w:rsidP="00283441">
            <w:pPr>
              <w:spacing w:after="39"/>
              <w:ind w:left="0"/>
              <w:jc w:val="left"/>
              <w:rPr>
                <w:lang w:eastAsia="x-none"/>
              </w:rPr>
            </w:pPr>
            <w:r w:rsidRPr="000961F5">
              <w:rPr>
                <w:lang w:eastAsia="x-none"/>
              </w:rPr>
              <w:t>Record Type</w:t>
            </w:r>
          </w:p>
        </w:tc>
        <w:tc>
          <w:tcPr>
            <w:tcW w:w="1276" w:type="dxa"/>
          </w:tcPr>
          <w:p w14:paraId="6163E146" w14:textId="77777777" w:rsidR="0078795B" w:rsidRPr="000961F5" w:rsidRDefault="0078795B" w:rsidP="00283441">
            <w:pPr>
              <w:spacing w:after="39"/>
              <w:ind w:left="0"/>
              <w:jc w:val="left"/>
              <w:rPr>
                <w:lang w:eastAsia="x-none"/>
              </w:rPr>
            </w:pPr>
            <w:r w:rsidRPr="000961F5">
              <w:rPr>
                <w:lang w:eastAsia="x-none"/>
              </w:rPr>
              <w:t>X(1)</w:t>
            </w:r>
          </w:p>
        </w:tc>
        <w:tc>
          <w:tcPr>
            <w:tcW w:w="6237" w:type="dxa"/>
          </w:tcPr>
          <w:p w14:paraId="4FC613D2" w14:textId="77777777" w:rsidR="0078795B" w:rsidRPr="000961F5" w:rsidRDefault="0078795B" w:rsidP="00283441">
            <w:pPr>
              <w:spacing w:after="39"/>
              <w:ind w:left="0"/>
              <w:jc w:val="left"/>
              <w:rPr>
                <w:lang w:eastAsia="x-none"/>
              </w:rPr>
            </w:pPr>
            <w:r w:rsidRPr="000961F5">
              <w:rPr>
                <w:lang w:eastAsia="x-none"/>
              </w:rPr>
              <w:t>Should always be 0 for header record</w:t>
            </w:r>
          </w:p>
        </w:tc>
      </w:tr>
      <w:tr w:rsidR="0078795B" w:rsidRPr="000961F5" w14:paraId="36663D57" w14:textId="77777777" w:rsidTr="00283441">
        <w:tc>
          <w:tcPr>
            <w:tcW w:w="2972" w:type="dxa"/>
          </w:tcPr>
          <w:p w14:paraId="1825ECB5" w14:textId="77777777" w:rsidR="0078795B" w:rsidRPr="000961F5" w:rsidRDefault="0078795B" w:rsidP="00283441">
            <w:pPr>
              <w:spacing w:after="39"/>
              <w:ind w:left="0"/>
              <w:jc w:val="left"/>
              <w:rPr>
                <w:lang w:eastAsia="x-none"/>
              </w:rPr>
            </w:pPr>
            <w:r w:rsidRPr="000961F5">
              <w:rPr>
                <w:lang w:eastAsia="x-none"/>
              </w:rPr>
              <w:t>File Name</w:t>
            </w:r>
          </w:p>
        </w:tc>
        <w:tc>
          <w:tcPr>
            <w:tcW w:w="1276" w:type="dxa"/>
          </w:tcPr>
          <w:p w14:paraId="01F6A7CF" w14:textId="77777777" w:rsidR="0078795B" w:rsidRPr="000961F5" w:rsidRDefault="0078795B" w:rsidP="00283441">
            <w:pPr>
              <w:spacing w:after="39"/>
              <w:ind w:left="0"/>
              <w:jc w:val="left"/>
              <w:rPr>
                <w:lang w:eastAsia="x-none"/>
              </w:rPr>
            </w:pPr>
            <w:r w:rsidRPr="000961F5">
              <w:rPr>
                <w:lang w:eastAsia="x-none"/>
              </w:rPr>
              <w:t>X(15)</w:t>
            </w:r>
          </w:p>
        </w:tc>
        <w:tc>
          <w:tcPr>
            <w:tcW w:w="6237" w:type="dxa"/>
          </w:tcPr>
          <w:p w14:paraId="6E9071AF" w14:textId="77777777" w:rsidR="0078795B" w:rsidRPr="000961F5" w:rsidRDefault="0078795B" w:rsidP="00283441">
            <w:pPr>
              <w:spacing w:after="39"/>
              <w:ind w:left="0"/>
              <w:jc w:val="left"/>
              <w:rPr>
                <w:lang w:eastAsia="x-none"/>
              </w:rPr>
            </w:pPr>
            <w:r w:rsidRPr="000961F5">
              <w:rPr>
                <w:lang w:eastAsia="x-none"/>
              </w:rPr>
              <w:t>‘IPO APPLN FILE ’</w:t>
            </w:r>
          </w:p>
        </w:tc>
      </w:tr>
      <w:tr w:rsidR="0078795B" w:rsidRPr="000961F5" w14:paraId="48D7D72D" w14:textId="77777777" w:rsidTr="00283441">
        <w:tc>
          <w:tcPr>
            <w:tcW w:w="2972" w:type="dxa"/>
          </w:tcPr>
          <w:p w14:paraId="0B4BF944" w14:textId="77777777" w:rsidR="0078795B" w:rsidRPr="000961F5" w:rsidRDefault="0078795B" w:rsidP="00283441">
            <w:pPr>
              <w:spacing w:after="39"/>
              <w:ind w:left="0"/>
              <w:jc w:val="left"/>
              <w:rPr>
                <w:lang w:eastAsia="x-none"/>
              </w:rPr>
            </w:pPr>
            <w:r w:rsidRPr="000961F5">
              <w:rPr>
                <w:lang w:eastAsia="x-none"/>
              </w:rPr>
              <w:t>Registrar ID</w:t>
            </w:r>
          </w:p>
        </w:tc>
        <w:tc>
          <w:tcPr>
            <w:tcW w:w="1276" w:type="dxa"/>
          </w:tcPr>
          <w:p w14:paraId="7CA66431" w14:textId="77777777" w:rsidR="0078795B" w:rsidRPr="000961F5" w:rsidRDefault="0078795B" w:rsidP="00283441">
            <w:pPr>
              <w:spacing w:after="39"/>
              <w:ind w:left="0"/>
              <w:jc w:val="left"/>
              <w:rPr>
                <w:lang w:eastAsia="x-none"/>
              </w:rPr>
            </w:pPr>
            <w:r w:rsidRPr="000961F5">
              <w:rPr>
                <w:lang w:eastAsia="x-none"/>
              </w:rPr>
              <w:t>X(2)</w:t>
            </w:r>
          </w:p>
        </w:tc>
        <w:tc>
          <w:tcPr>
            <w:tcW w:w="6237" w:type="dxa"/>
          </w:tcPr>
          <w:p w14:paraId="165E9860" w14:textId="77777777" w:rsidR="0078795B" w:rsidRPr="000961F5" w:rsidRDefault="0078795B" w:rsidP="00283441">
            <w:pPr>
              <w:spacing w:after="39"/>
              <w:ind w:left="0"/>
              <w:jc w:val="left"/>
              <w:rPr>
                <w:lang w:eastAsia="x-none"/>
              </w:rPr>
            </w:pPr>
            <w:r w:rsidRPr="000961F5">
              <w:rPr>
                <w:lang w:eastAsia="x-none"/>
              </w:rPr>
              <w:t>Registrar code (Registrar Master Field #2), truncated after “R”</w:t>
            </w:r>
          </w:p>
          <w:p w14:paraId="460855FE" w14:textId="77777777" w:rsidR="0078795B" w:rsidRPr="000961F5" w:rsidRDefault="0078795B" w:rsidP="00283441">
            <w:pPr>
              <w:spacing w:after="39"/>
              <w:ind w:left="0"/>
              <w:jc w:val="left"/>
              <w:rPr>
                <w:lang w:eastAsia="x-none"/>
              </w:rPr>
            </w:pPr>
            <w:r w:rsidRPr="000961F5">
              <w:rPr>
                <w:lang w:eastAsia="x-none"/>
              </w:rPr>
              <w:t>Based on HK share registrar (IPO initiation Field #48)</w:t>
            </w:r>
          </w:p>
        </w:tc>
      </w:tr>
      <w:tr w:rsidR="0078795B" w:rsidRPr="000961F5" w14:paraId="40813EC8" w14:textId="77777777" w:rsidTr="00283441">
        <w:tc>
          <w:tcPr>
            <w:tcW w:w="2972" w:type="dxa"/>
          </w:tcPr>
          <w:p w14:paraId="1B66B463" w14:textId="77777777" w:rsidR="0078795B" w:rsidRPr="000961F5" w:rsidRDefault="0078795B" w:rsidP="00283441">
            <w:pPr>
              <w:spacing w:after="39"/>
              <w:ind w:left="0"/>
              <w:jc w:val="left"/>
              <w:rPr>
                <w:lang w:eastAsia="x-none"/>
              </w:rPr>
            </w:pPr>
            <w:r w:rsidRPr="000961F5">
              <w:rPr>
                <w:lang w:eastAsia="x-none"/>
              </w:rPr>
              <w:t>Stock Code</w:t>
            </w:r>
          </w:p>
        </w:tc>
        <w:tc>
          <w:tcPr>
            <w:tcW w:w="1276" w:type="dxa"/>
          </w:tcPr>
          <w:p w14:paraId="4E23080A" w14:textId="77777777" w:rsidR="0078795B" w:rsidRPr="000961F5" w:rsidRDefault="0078795B" w:rsidP="00283441">
            <w:pPr>
              <w:spacing w:after="39"/>
              <w:ind w:left="0"/>
              <w:jc w:val="left"/>
              <w:rPr>
                <w:lang w:eastAsia="x-none"/>
              </w:rPr>
            </w:pPr>
            <w:r w:rsidRPr="000961F5">
              <w:rPr>
                <w:lang w:eastAsia="x-none"/>
              </w:rPr>
              <w:t>X(5)</w:t>
            </w:r>
          </w:p>
        </w:tc>
        <w:tc>
          <w:tcPr>
            <w:tcW w:w="6237" w:type="dxa"/>
          </w:tcPr>
          <w:p w14:paraId="30F84BD0" w14:textId="77777777" w:rsidR="0078795B" w:rsidRPr="000961F5" w:rsidRDefault="0078795B" w:rsidP="00283441">
            <w:pPr>
              <w:spacing w:after="39"/>
              <w:ind w:left="0"/>
              <w:jc w:val="left"/>
              <w:rPr>
                <w:lang w:eastAsia="x-none"/>
              </w:rPr>
            </w:pPr>
            <w:r w:rsidRPr="000961F5">
              <w:rPr>
                <w:lang w:eastAsia="x-none"/>
              </w:rPr>
              <w:t>IPO stock code (IPO initiation Field #10)</w:t>
            </w:r>
          </w:p>
        </w:tc>
      </w:tr>
      <w:tr w:rsidR="0078795B" w:rsidRPr="000961F5" w14:paraId="43A37F1D" w14:textId="77777777" w:rsidTr="00283441">
        <w:tc>
          <w:tcPr>
            <w:tcW w:w="2972" w:type="dxa"/>
          </w:tcPr>
          <w:p w14:paraId="39525ECA" w14:textId="77777777" w:rsidR="0078795B" w:rsidRPr="000961F5" w:rsidRDefault="0078795B" w:rsidP="00283441">
            <w:pPr>
              <w:spacing w:after="39"/>
              <w:ind w:left="0"/>
              <w:jc w:val="left"/>
              <w:rPr>
                <w:lang w:eastAsia="x-none"/>
              </w:rPr>
            </w:pPr>
            <w:r w:rsidRPr="000961F5">
              <w:rPr>
                <w:lang w:eastAsia="x-none"/>
              </w:rPr>
              <w:t>File creation date</w:t>
            </w:r>
          </w:p>
        </w:tc>
        <w:tc>
          <w:tcPr>
            <w:tcW w:w="1276" w:type="dxa"/>
          </w:tcPr>
          <w:p w14:paraId="280B46F2" w14:textId="77777777" w:rsidR="0078795B" w:rsidRPr="000961F5" w:rsidRDefault="0078795B" w:rsidP="00283441">
            <w:pPr>
              <w:spacing w:after="39"/>
              <w:ind w:left="0"/>
              <w:jc w:val="left"/>
              <w:rPr>
                <w:lang w:eastAsia="x-none"/>
              </w:rPr>
            </w:pPr>
            <w:r w:rsidRPr="000961F5">
              <w:rPr>
                <w:lang w:eastAsia="x-none"/>
              </w:rPr>
              <w:t>X(8)</w:t>
            </w:r>
          </w:p>
        </w:tc>
        <w:tc>
          <w:tcPr>
            <w:tcW w:w="6237" w:type="dxa"/>
          </w:tcPr>
          <w:p w14:paraId="53AD8A67" w14:textId="77777777" w:rsidR="0078795B" w:rsidRPr="000961F5" w:rsidRDefault="0078795B" w:rsidP="00283441">
            <w:pPr>
              <w:spacing w:after="39"/>
              <w:ind w:left="0"/>
              <w:jc w:val="left"/>
              <w:rPr>
                <w:lang w:eastAsia="x-none"/>
              </w:rPr>
            </w:pPr>
            <w:r w:rsidRPr="000961F5">
              <w:rPr>
                <w:lang w:eastAsia="x-none"/>
              </w:rPr>
              <w:t>In YYYYMMDD format</w:t>
            </w:r>
          </w:p>
        </w:tc>
      </w:tr>
      <w:tr w:rsidR="0078795B" w:rsidRPr="000961F5" w14:paraId="2EAB1E1B" w14:textId="77777777" w:rsidTr="00283441">
        <w:tc>
          <w:tcPr>
            <w:tcW w:w="2972" w:type="dxa"/>
          </w:tcPr>
          <w:p w14:paraId="72505260" w14:textId="77777777" w:rsidR="0078795B" w:rsidRPr="000961F5" w:rsidRDefault="0078795B" w:rsidP="00283441">
            <w:pPr>
              <w:spacing w:after="39"/>
              <w:ind w:left="0"/>
              <w:jc w:val="left"/>
              <w:rPr>
                <w:lang w:eastAsia="x-none"/>
              </w:rPr>
            </w:pPr>
            <w:r w:rsidRPr="000961F5">
              <w:rPr>
                <w:lang w:eastAsia="x-none"/>
              </w:rPr>
              <w:t>File creation time</w:t>
            </w:r>
          </w:p>
        </w:tc>
        <w:tc>
          <w:tcPr>
            <w:tcW w:w="1276" w:type="dxa"/>
          </w:tcPr>
          <w:p w14:paraId="0E751AB9" w14:textId="77777777" w:rsidR="0078795B" w:rsidRPr="000961F5" w:rsidRDefault="0078795B" w:rsidP="00283441">
            <w:pPr>
              <w:spacing w:after="39"/>
              <w:ind w:left="0"/>
              <w:jc w:val="left"/>
              <w:rPr>
                <w:lang w:eastAsia="x-none"/>
              </w:rPr>
            </w:pPr>
            <w:r w:rsidRPr="000961F5">
              <w:rPr>
                <w:lang w:eastAsia="x-none"/>
              </w:rPr>
              <w:t>X(6)</w:t>
            </w:r>
          </w:p>
        </w:tc>
        <w:tc>
          <w:tcPr>
            <w:tcW w:w="6237" w:type="dxa"/>
          </w:tcPr>
          <w:p w14:paraId="3D8EE9C6" w14:textId="77777777" w:rsidR="0078795B" w:rsidRPr="000961F5" w:rsidRDefault="0078795B" w:rsidP="00283441">
            <w:pPr>
              <w:spacing w:after="39"/>
              <w:ind w:left="0"/>
              <w:jc w:val="left"/>
              <w:rPr>
                <w:lang w:eastAsia="x-none"/>
              </w:rPr>
            </w:pPr>
            <w:r w:rsidRPr="000961F5">
              <w:rPr>
                <w:lang w:eastAsia="x-none"/>
              </w:rPr>
              <w:t>In HHMMSS format</w:t>
            </w:r>
          </w:p>
        </w:tc>
      </w:tr>
    </w:tbl>
    <w:p w14:paraId="75AECF17" w14:textId="77777777" w:rsidR="0078795B" w:rsidRPr="000961F5" w:rsidRDefault="0078795B" w:rsidP="0078795B">
      <w:pPr>
        <w:ind w:left="0"/>
        <w:rPr>
          <w:lang w:eastAsia="x-none"/>
        </w:rPr>
      </w:pPr>
    </w:p>
    <w:p w14:paraId="47ED072E" w14:textId="77777777" w:rsidR="0078795B" w:rsidRPr="000961F5" w:rsidRDefault="0078795B" w:rsidP="0078795B">
      <w:pPr>
        <w:ind w:left="0"/>
        <w:rPr>
          <w:b/>
          <w:lang w:eastAsia="x-none"/>
        </w:rPr>
      </w:pPr>
      <w:r w:rsidRPr="000961F5">
        <w:rPr>
          <w:b/>
          <w:lang w:eastAsia="x-none"/>
        </w:rPr>
        <w:t>Detailed record:</w:t>
      </w:r>
    </w:p>
    <w:tbl>
      <w:tblPr>
        <w:tblStyle w:val="TableGrid6"/>
        <w:tblW w:w="10485" w:type="dxa"/>
        <w:tblLook w:val="04A0" w:firstRow="1" w:lastRow="0" w:firstColumn="1" w:lastColumn="0" w:noHBand="0" w:noVBand="1"/>
      </w:tblPr>
      <w:tblGrid>
        <w:gridCol w:w="2972"/>
        <w:gridCol w:w="1276"/>
        <w:gridCol w:w="6237"/>
      </w:tblGrid>
      <w:tr w:rsidR="0078795B" w:rsidRPr="000961F5" w14:paraId="6257326E" w14:textId="77777777" w:rsidTr="00283441">
        <w:tc>
          <w:tcPr>
            <w:tcW w:w="2972" w:type="dxa"/>
            <w:shd w:val="clear" w:color="auto" w:fill="13426B"/>
          </w:tcPr>
          <w:p w14:paraId="6B394F2B" w14:textId="77777777" w:rsidR="0078795B" w:rsidRPr="000961F5" w:rsidRDefault="0078795B" w:rsidP="00283441">
            <w:pPr>
              <w:spacing w:after="39"/>
              <w:ind w:left="0"/>
              <w:jc w:val="left"/>
              <w:rPr>
                <w:b/>
                <w:lang w:eastAsia="x-none"/>
              </w:rPr>
            </w:pPr>
            <w:r w:rsidRPr="000961F5">
              <w:rPr>
                <w:b/>
                <w:lang w:eastAsia="x-none"/>
              </w:rPr>
              <w:t>Field Name</w:t>
            </w:r>
          </w:p>
        </w:tc>
        <w:tc>
          <w:tcPr>
            <w:tcW w:w="1276" w:type="dxa"/>
            <w:shd w:val="clear" w:color="auto" w:fill="13426B"/>
          </w:tcPr>
          <w:p w14:paraId="109F0E33" w14:textId="77777777" w:rsidR="0078795B" w:rsidRPr="000961F5" w:rsidRDefault="0078795B" w:rsidP="00283441">
            <w:pPr>
              <w:spacing w:after="39"/>
              <w:ind w:left="0"/>
              <w:jc w:val="left"/>
              <w:rPr>
                <w:b/>
                <w:lang w:eastAsia="x-none"/>
              </w:rPr>
            </w:pPr>
            <w:r w:rsidRPr="000961F5">
              <w:rPr>
                <w:b/>
                <w:lang w:eastAsia="x-none"/>
              </w:rPr>
              <w:t>Field Format</w:t>
            </w:r>
          </w:p>
        </w:tc>
        <w:tc>
          <w:tcPr>
            <w:tcW w:w="6237" w:type="dxa"/>
            <w:shd w:val="clear" w:color="auto" w:fill="13426B"/>
          </w:tcPr>
          <w:p w14:paraId="40F06B75" w14:textId="77777777" w:rsidR="0078795B" w:rsidRPr="000961F5" w:rsidRDefault="0078795B" w:rsidP="00283441">
            <w:pPr>
              <w:spacing w:after="39"/>
              <w:ind w:left="0"/>
              <w:jc w:val="left"/>
              <w:rPr>
                <w:b/>
                <w:lang w:eastAsia="x-none"/>
              </w:rPr>
            </w:pPr>
            <w:r w:rsidRPr="000961F5">
              <w:rPr>
                <w:b/>
                <w:lang w:eastAsia="x-none"/>
              </w:rPr>
              <w:t>Description</w:t>
            </w:r>
          </w:p>
        </w:tc>
      </w:tr>
      <w:tr w:rsidR="0078795B" w:rsidRPr="000961F5" w14:paraId="74D3A51C" w14:textId="77777777" w:rsidTr="00283441">
        <w:tc>
          <w:tcPr>
            <w:tcW w:w="2972" w:type="dxa"/>
          </w:tcPr>
          <w:p w14:paraId="46369860" w14:textId="77777777" w:rsidR="0078795B" w:rsidRPr="000961F5" w:rsidRDefault="0078795B" w:rsidP="00283441">
            <w:pPr>
              <w:spacing w:after="39"/>
              <w:ind w:left="0"/>
              <w:jc w:val="left"/>
              <w:rPr>
                <w:lang w:eastAsia="x-none"/>
              </w:rPr>
            </w:pPr>
            <w:r w:rsidRPr="000961F5">
              <w:rPr>
                <w:lang w:eastAsia="x-none"/>
              </w:rPr>
              <w:t>Record Type</w:t>
            </w:r>
          </w:p>
        </w:tc>
        <w:tc>
          <w:tcPr>
            <w:tcW w:w="1276" w:type="dxa"/>
          </w:tcPr>
          <w:p w14:paraId="378082BA" w14:textId="77777777" w:rsidR="0078795B" w:rsidRPr="000961F5" w:rsidRDefault="0078795B" w:rsidP="00283441">
            <w:pPr>
              <w:spacing w:after="39"/>
              <w:ind w:left="0"/>
              <w:jc w:val="left"/>
              <w:rPr>
                <w:lang w:eastAsia="x-none"/>
              </w:rPr>
            </w:pPr>
            <w:r w:rsidRPr="000961F5">
              <w:rPr>
                <w:lang w:eastAsia="x-none"/>
              </w:rPr>
              <w:t>X(1)</w:t>
            </w:r>
          </w:p>
        </w:tc>
        <w:tc>
          <w:tcPr>
            <w:tcW w:w="6237" w:type="dxa"/>
          </w:tcPr>
          <w:p w14:paraId="5823E9F8" w14:textId="77777777" w:rsidR="0078795B" w:rsidRPr="000961F5" w:rsidRDefault="0078795B" w:rsidP="00283441">
            <w:pPr>
              <w:spacing w:after="39"/>
              <w:ind w:left="0"/>
              <w:jc w:val="left"/>
              <w:rPr>
                <w:lang w:eastAsia="x-none"/>
              </w:rPr>
            </w:pPr>
            <w:r w:rsidRPr="000961F5">
              <w:rPr>
                <w:lang w:eastAsia="x-none"/>
              </w:rPr>
              <w:t>Should always be 1 for detailed record</w:t>
            </w:r>
          </w:p>
        </w:tc>
      </w:tr>
      <w:tr w:rsidR="0078795B" w:rsidRPr="000961F5" w14:paraId="43B7C4C3" w14:textId="77777777" w:rsidTr="00283441">
        <w:tc>
          <w:tcPr>
            <w:tcW w:w="2972" w:type="dxa"/>
          </w:tcPr>
          <w:p w14:paraId="76721117" w14:textId="77777777" w:rsidR="0078795B" w:rsidRPr="000961F5" w:rsidRDefault="0078795B" w:rsidP="00283441">
            <w:pPr>
              <w:spacing w:after="39"/>
              <w:ind w:left="0"/>
              <w:jc w:val="left"/>
              <w:rPr>
                <w:lang w:eastAsia="x-none"/>
              </w:rPr>
            </w:pPr>
            <w:r w:rsidRPr="000961F5">
              <w:rPr>
                <w:lang w:eastAsia="x-none"/>
              </w:rPr>
              <w:t>Firm ID</w:t>
            </w:r>
          </w:p>
        </w:tc>
        <w:tc>
          <w:tcPr>
            <w:tcW w:w="1276" w:type="dxa"/>
          </w:tcPr>
          <w:p w14:paraId="11068B2E" w14:textId="77777777" w:rsidR="0078795B" w:rsidRPr="000961F5" w:rsidRDefault="0078795B" w:rsidP="00283441">
            <w:pPr>
              <w:spacing w:after="39"/>
              <w:ind w:left="0"/>
              <w:jc w:val="left"/>
              <w:rPr>
                <w:lang w:eastAsia="x-none"/>
              </w:rPr>
            </w:pPr>
            <w:r w:rsidRPr="000961F5">
              <w:rPr>
                <w:lang w:eastAsia="x-none"/>
              </w:rPr>
              <w:t>9(5)</w:t>
            </w:r>
          </w:p>
        </w:tc>
        <w:tc>
          <w:tcPr>
            <w:tcW w:w="6237" w:type="dxa"/>
          </w:tcPr>
          <w:p w14:paraId="431625DF" w14:textId="77777777" w:rsidR="0078795B" w:rsidRPr="000961F5" w:rsidRDefault="0078795B" w:rsidP="00283441">
            <w:pPr>
              <w:spacing w:after="39"/>
              <w:ind w:left="0"/>
              <w:jc w:val="left"/>
              <w:rPr>
                <w:lang w:eastAsia="x-none"/>
              </w:rPr>
            </w:pPr>
          </w:p>
        </w:tc>
      </w:tr>
      <w:tr w:rsidR="0078795B" w:rsidRPr="000961F5" w14:paraId="12C1E61C" w14:textId="77777777" w:rsidTr="00283441">
        <w:tc>
          <w:tcPr>
            <w:tcW w:w="2972" w:type="dxa"/>
          </w:tcPr>
          <w:p w14:paraId="7C044421" w14:textId="77777777" w:rsidR="0078795B" w:rsidRPr="000961F5" w:rsidRDefault="0078795B" w:rsidP="00283441">
            <w:pPr>
              <w:spacing w:after="39"/>
              <w:ind w:left="0"/>
              <w:jc w:val="left"/>
              <w:rPr>
                <w:lang w:eastAsia="x-none"/>
              </w:rPr>
            </w:pPr>
            <w:r w:rsidRPr="000961F5">
              <w:rPr>
                <w:lang w:eastAsia="x-none"/>
              </w:rPr>
              <w:t>Application Instruction No.</w:t>
            </w:r>
          </w:p>
        </w:tc>
        <w:tc>
          <w:tcPr>
            <w:tcW w:w="1276" w:type="dxa"/>
          </w:tcPr>
          <w:p w14:paraId="4AB69748" w14:textId="77777777" w:rsidR="0078795B" w:rsidRPr="000961F5" w:rsidRDefault="0078795B" w:rsidP="00283441">
            <w:pPr>
              <w:spacing w:after="39"/>
              <w:ind w:left="0"/>
              <w:jc w:val="left"/>
              <w:rPr>
                <w:lang w:eastAsia="x-none"/>
              </w:rPr>
            </w:pPr>
            <w:r w:rsidRPr="000961F5">
              <w:rPr>
                <w:lang w:eastAsia="x-none"/>
              </w:rPr>
              <w:t>X(9)</w:t>
            </w:r>
          </w:p>
        </w:tc>
        <w:tc>
          <w:tcPr>
            <w:tcW w:w="6237" w:type="dxa"/>
          </w:tcPr>
          <w:p w14:paraId="59D67135" w14:textId="77777777" w:rsidR="0078795B" w:rsidRPr="000961F5" w:rsidRDefault="0078795B" w:rsidP="00283441">
            <w:pPr>
              <w:spacing w:after="39"/>
              <w:ind w:left="0"/>
              <w:jc w:val="left"/>
              <w:rPr>
                <w:lang w:eastAsia="x-none"/>
              </w:rPr>
            </w:pPr>
            <w:r w:rsidRPr="000961F5">
              <w:rPr>
                <w:lang w:eastAsia="x-none"/>
              </w:rPr>
              <w:t>Unique # generated by FINI</w:t>
            </w:r>
          </w:p>
        </w:tc>
      </w:tr>
      <w:tr w:rsidR="0078795B" w:rsidRPr="000961F5" w14:paraId="70886299" w14:textId="77777777" w:rsidTr="00283441">
        <w:tc>
          <w:tcPr>
            <w:tcW w:w="2972" w:type="dxa"/>
          </w:tcPr>
          <w:p w14:paraId="33A56A35" w14:textId="77777777" w:rsidR="0078795B" w:rsidRPr="000961F5" w:rsidRDefault="0078795B" w:rsidP="00283441">
            <w:pPr>
              <w:spacing w:after="39"/>
              <w:ind w:left="0"/>
              <w:jc w:val="left"/>
              <w:rPr>
                <w:lang w:eastAsia="x-none"/>
              </w:rPr>
            </w:pPr>
            <w:r w:rsidRPr="000961F5">
              <w:rPr>
                <w:lang w:eastAsia="x-none"/>
              </w:rPr>
              <w:t>Remarks (Share Registrar channel)</w:t>
            </w:r>
          </w:p>
        </w:tc>
        <w:tc>
          <w:tcPr>
            <w:tcW w:w="1276" w:type="dxa"/>
          </w:tcPr>
          <w:p w14:paraId="6BE84945" w14:textId="77777777" w:rsidR="0078795B" w:rsidRPr="000961F5" w:rsidRDefault="0078795B" w:rsidP="00283441">
            <w:pPr>
              <w:spacing w:after="39"/>
              <w:ind w:left="0"/>
              <w:jc w:val="left"/>
              <w:rPr>
                <w:lang w:eastAsia="x-none"/>
              </w:rPr>
            </w:pPr>
            <w:r w:rsidRPr="000961F5">
              <w:rPr>
                <w:lang w:eastAsia="x-none"/>
              </w:rPr>
              <w:t>X(32)</w:t>
            </w:r>
          </w:p>
        </w:tc>
        <w:tc>
          <w:tcPr>
            <w:tcW w:w="6237" w:type="dxa"/>
          </w:tcPr>
          <w:p w14:paraId="494FC9FC" w14:textId="77777777" w:rsidR="0078795B" w:rsidRPr="000961F5" w:rsidRDefault="0078795B" w:rsidP="00283441">
            <w:pPr>
              <w:spacing w:after="39"/>
              <w:ind w:left="0"/>
              <w:jc w:val="left"/>
              <w:rPr>
                <w:lang w:eastAsia="x-none"/>
              </w:rPr>
            </w:pPr>
            <w:r w:rsidRPr="000961F5">
              <w:rPr>
                <w:lang w:eastAsia="x-none"/>
              </w:rPr>
              <w:t>Only show remarks of Share Registrar applications</w:t>
            </w:r>
          </w:p>
          <w:p w14:paraId="1504B45F" w14:textId="77777777" w:rsidR="0078795B" w:rsidRPr="000961F5" w:rsidRDefault="0078795B" w:rsidP="00283441">
            <w:pPr>
              <w:spacing w:after="39"/>
              <w:ind w:left="0"/>
              <w:jc w:val="left"/>
              <w:rPr>
                <w:lang w:eastAsia="x-none"/>
              </w:rPr>
            </w:pPr>
            <w:r w:rsidRPr="000961F5">
              <w:rPr>
                <w:lang w:eastAsia="x-none"/>
              </w:rPr>
              <w:t>Always blank for broker channel applications</w:t>
            </w:r>
          </w:p>
        </w:tc>
      </w:tr>
      <w:tr w:rsidR="0078795B" w:rsidRPr="000961F5" w14:paraId="0A562219" w14:textId="77777777" w:rsidTr="00283441">
        <w:tc>
          <w:tcPr>
            <w:tcW w:w="2972" w:type="dxa"/>
          </w:tcPr>
          <w:p w14:paraId="3B3B695D" w14:textId="77777777" w:rsidR="0078795B" w:rsidRPr="000961F5" w:rsidRDefault="0078795B" w:rsidP="00283441">
            <w:pPr>
              <w:spacing w:after="39"/>
              <w:ind w:left="0"/>
              <w:jc w:val="left"/>
              <w:rPr>
                <w:lang w:eastAsia="x-none"/>
              </w:rPr>
            </w:pPr>
            <w:r w:rsidRPr="000961F5">
              <w:rPr>
                <w:lang w:eastAsia="x-none"/>
              </w:rPr>
              <w:t>Valid / invalid</w:t>
            </w:r>
          </w:p>
        </w:tc>
        <w:tc>
          <w:tcPr>
            <w:tcW w:w="1276" w:type="dxa"/>
          </w:tcPr>
          <w:p w14:paraId="7145F045" w14:textId="77777777" w:rsidR="0078795B" w:rsidRPr="000961F5" w:rsidRDefault="0078795B" w:rsidP="00283441">
            <w:pPr>
              <w:spacing w:after="39"/>
              <w:ind w:left="0"/>
              <w:jc w:val="left"/>
              <w:rPr>
                <w:lang w:eastAsia="x-none"/>
              </w:rPr>
            </w:pPr>
            <w:r w:rsidRPr="000961F5">
              <w:rPr>
                <w:lang w:eastAsia="x-none"/>
              </w:rPr>
              <w:t>X(1)</w:t>
            </w:r>
          </w:p>
        </w:tc>
        <w:tc>
          <w:tcPr>
            <w:tcW w:w="6237" w:type="dxa"/>
          </w:tcPr>
          <w:p w14:paraId="231F7EF4" w14:textId="77777777" w:rsidR="0078795B" w:rsidRPr="000961F5" w:rsidRDefault="0078795B" w:rsidP="00283441">
            <w:pPr>
              <w:spacing w:after="39"/>
              <w:ind w:left="0"/>
              <w:jc w:val="left"/>
              <w:rPr>
                <w:lang w:eastAsia="x-none"/>
              </w:rPr>
            </w:pPr>
            <w:r w:rsidRPr="000961F5">
              <w:rPr>
                <w:lang w:eastAsia="x-none"/>
              </w:rPr>
              <w:t>V = Valid, I = Invalid (duplicate applications)</w:t>
            </w:r>
          </w:p>
        </w:tc>
      </w:tr>
      <w:tr w:rsidR="0078795B" w:rsidRPr="000961F5" w14:paraId="1A71D945" w14:textId="77777777" w:rsidTr="00283441">
        <w:tc>
          <w:tcPr>
            <w:tcW w:w="2972" w:type="dxa"/>
          </w:tcPr>
          <w:p w14:paraId="2566C930" w14:textId="77777777" w:rsidR="0078795B" w:rsidRPr="000961F5" w:rsidRDefault="0078795B" w:rsidP="00283441">
            <w:pPr>
              <w:spacing w:after="39"/>
              <w:ind w:left="0"/>
              <w:jc w:val="left"/>
              <w:rPr>
                <w:lang w:eastAsia="x-none"/>
              </w:rPr>
            </w:pPr>
            <w:r w:rsidRPr="000961F5">
              <w:rPr>
                <w:lang w:eastAsia="x-none"/>
              </w:rPr>
              <w:t>Application Quantity</w:t>
            </w:r>
          </w:p>
        </w:tc>
        <w:tc>
          <w:tcPr>
            <w:tcW w:w="1276" w:type="dxa"/>
          </w:tcPr>
          <w:p w14:paraId="73410170" w14:textId="77777777" w:rsidR="0078795B" w:rsidRPr="000961F5" w:rsidRDefault="0078795B" w:rsidP="00283441">
            <w:pPr>
              <w:spacing w:after="39"/>
              <w:ind w:left="0"/>
              <w:jc w:val="left"/>
              <w:rPr>
                <w:lang w:eastAsia="x-none"/>
              </w:rPr>
            </w:pPr>
            <w:r w:rsidRPr="000961F5">
              <w:rPr>
                <w:lang w:eastAsia="x-none"/>
              </w:rPr>
              <w:t>9(11)</w:t>
            </w:r>
          </w:p>
        </w:tc>
        <w:tc>
          <w:tcPr>
            <w:tcW w:w="6237" w:type="dxa"/>
          </w:tcPr>
          <w:p w14:paraId="1FE11F13" w14:textId="30F22C27" w:rsidR="0078795B" w:rsidRPr="000961F5" w:rsidRDefault="00E90EEC" w:rsidP="00283441">
            <w:pPr>
              <w:spacing w:after="39"/>
              <w:ind w:left="0"/>
              <w:jc w:val="left"/>
              <w:rPr>
                <w:lang w:eastAsia="x-none"/>
              </w:rPr>
            </w:pPr>
            <w:r w:rsidRPr="000961F5">
              <w:rPr>
                <w:lang w:eastAsia="x-none"/>
              </w:rPr>
              <w:t>W</w:t>
            </w:r>
            <w:r w:rsidR="0078795B" w:rsidRPr="000961F5">
              <w:rPr>
                <w:lang w:eastAsia="x-none"/>
              </w:rPr>
              <w:t>ith leading zeroes</w:t>
            </w:r>
          </w:p>
        </w:tc>
      </w:tr>
    </w:tbl>
    <w:p w14:paraId="1CA8FCD7" w14:textId="77777777" w:rsidR="0078795B" w:rsidRPr="000961F5" w:rsidRDefault="0078795B" w:rsidP="0078795B">
      <w:pPr>
        <w:ind w:left="0"/>
        <w:rPr>
          <w:lang w:eastAsia="x-none"/>
        </w:rPr>
      </w:pPr>
    </w:p>
    <w:p w14:paraId="19F8969B" w14:textId="77777777" w:rsidR="0078795B" w:rsidRPr="000961F5" w:rsidRDefault="0078795B" w:rsidP="0078795B">
      <w:pPr>
        <w:ind w:left="0"/>
        <w:rPr>
          <w:b/>
          <w:lang w:eastAsia="x-none"/>
        </w:rPr>
      </w:pPr>
      <w:r w:rsidRPr="000961F5">
        <w:rPr>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78795B" w:rsidRPr="000961F5" w14:paraId="398A0CFA" w14:textId="77777777" w:rsidTr="00283441">
        <w:tc>
          <w:tcPr>
            <w:tcW w:w="2972" w:type="dxa"/>
            <w:shd w:val="clear" w:color="auto" w:fill="13426B"/>
          </w:tcPr>
          <w:p w14:paraId="70B66B42" w14:textId="77777777" w:rsidR="0078795B" w:rsidRPr="000961F5" w:rsidRDefault="0078795B" w:rsidP="00283441">
            <w:pPr>
              <w:spacing w:after="39"/>
              <w:ind w:left="0"/>
              <w:jc w:val="left"/>
              <w:rPr>
                <w:b/>
                <w:lang w:eastAsia="x-none"/>
              </w:rPr>
            </w:pPr>
            <w:r w:rsidRPr="000961F5">
              <w:rPr>
                <w:b/>
                <w:lang w:eastAsia="x-none"/>
              </w:rPr>
              <w:t>Field Name</w:t>
            </w:r>
          </w:p>
        </w:tc>
        <w:tc>
          <w:tcPr>
            <w:tcW w:w="1276" w:type="dxa"/>
            <w:shd w:val="clear" w:color="auto" w:fill="13426B"/>
          </w:tcPr>
          <w:p w14:paraId="213DB099" w14:textId="77777777" w:rsidR="0078795B" w:rsidRPr="000961F5" w:rsidRDefault="0078795B" w:rsidP="00283441">
            <w:pPr>
              <w:spacing w:after="39"/>
              <w:ind w:left="0"/>
              <w:jc w:val="left"/>
              <w:rPr>
                <w:b/>
                <w:lang w:eastAsia="x-none"/>
              </w:rPr>
            </w:pPr>
            <w:r w:rsidRPr="000961F5">
              <w:rPr>
                <w:b/>
                <w:lang w:eastAsia="x-none"/>
              </w:rPr>
              <w:t>Field Format</w:t>
            </w:r>
          </w:p>
        </w:tc>
        <w:tc>
          <w:tcPr>
            <w:tcW w:w="6237" w:type="dxa"/>
            <w:shd w:val="clear" w:color="auto" w:fill="13426B"/>
          </w:tcPr>
          <w:p w14:paraId="56ACAD88" w14:textId="77777777" w:rsidR="0078795B" w:rsidRPr="000961F5" w:rsidRDefault="0078795B" w:rsidP="00283441">
            <w:pPr>
              <w:spacing w:after="39"/>
              <w:ind w:left="0"/>
              <w:jc w:val="left"/>
              <w:rPr>
                <w:b/>
                <w:lang w:eastAsia="x-none"/>
              </w:rPr>
            </w:pPr>
            <w:r w:rsidRPr="000961F5">
              <w:rPr>
                <w:b/>
                <w:lang w:eastAsia="x-none"/>
              </w:rPr>
              <w:t>Description</w:t>
            </w:r>
          </w:p>
        </w:tc>
      </w:tr>
      <w:tr w:rsidR="0078795B" w:rsidRPr="000961F5" w14:paraId="34A2A2B7" w14:textId="77777777" w:rsidTr="00283441">
        <w:tc>
          <w:tcPr>
            <w:tcW w:w="2972" w:type="dxa"/>
          </w:tcPr>
          <w:p w14:paraId="0020B31B" w14:textId="77777777" w:rsidR="0078795B" w:rsidRPr="000961F5" w:rsidRDefault="0078795B" w:rsidP="00283441">
            <w:pPr>
              <w:spacing w:after="39"/>
              <w:ind w:left="0"/>
              <w:jc w:val="left"/>
              <w:rPr>
                <w:lang w:eastAsia="x-none"/>
              </w:rPr>
            </w:pPr>
            <w:r w:rsidRPr="000961F5">
              <w:rPr>
                <w:lang w:eastAsia="x-none"/>
              </w:rPr>
              <w:t>Record Type</w:t>
            </w:r>
          </w:p>
        </w:tc>
        <w:tc>
          <w:tcPr>
            <w:tcW w:w="1276" w:type="dxa"/>
          </w:tcPr>
          <w:p w14:paraId="0183D5F3" w14:textId="77777777" w:rsidR="0078795B" w:rsidRPr="000961F5" w:rsidRDefault="0078795B" w:rsidP="00283441">
            <w:pPr>
              <w:spacing w:after="39"/>
              <w:ind w:left="0"/>
              <w:jc w:val="left"/>
              <w:rPr>
                <w:lang w:eastAsia="x-none"/>
              </w:rPr>
            </w:pPr>
            <w:r w:rsidRPr="000961F5">
              <w:rPr>
                <w:lang w:eastAsia="x-none"/>
              </w:rPr>
              <w:t>X(1)</w:t>
            </w:r>
          </w:p>
        </w:tc>
        <w:tc>
          <w:tcPr>
            <w:tcW w:w="6237" w:type="dxa"/>
          </w:tcPr>
          <w:p w14:paraId="39B3752A" w14:textId="77777777" w:rsidR="0078795B" w:rsidRPr="000961F5" w:rsidRDefault="0078795B" w:rsidP="00283441">
            <w:pPr>
              <w:spacing w:after="39"/>
              <w:ind w:left="0"/>
              <w:jc w:val="left"/>
              <w:rPr>
                <w:lang w:eastAsia="x-none"/>
              </w:rPr>
            </w:pPr>
            <w:r w:rsidRPr="000961F5">
              <w:rPr>
                <w:lang w:eastAsia="x-none"/>
              </w:rPr>
              <w:t>Should always be 9 for control record</w:t>
            </w:r>
          </w:p>
        </w:tc>
      </w:tr>
      <w:tr w:rsidR="0078795B" w:rsidRPr="000961F5" w14:paraId="481B463C" w14:textId="77777777" w:rsidTr="00283441">
        <w:tc>
          <w:tcPr>
            <w:tcW w:w="2972" w:type="dxa"/>
          </w:tcPr>
          <w:p w14:paraId="5E490618" w14:textId="77777777" w:rsidR="0078795B" w:rsidRPr="000961F5" w:rsidRDefault="0078795B" w:rsidP="00283441">
            <w:pPr>
              <w:spacing w:after="39"/>
              <w:ind w:left="0"/>
              <w:jc w:val="left"/>
              <w:rPr>
                <w:lang w:eastAsia="x-none"/>
              </w:rPr>
            </w:pPr>
            <w:r w:rsidRPr="000961F5">
              <w:rPr>
                <w:lang w:eastAsia="x-none"/>
              </w:rPr>
              <w:t>Total no. of applications</w:t>
            </w:r>
          </w:p>
        </w:tc>
        <w:tc>
          <w:tcPr>
            <w:tcW w:w="1276" w:type="dxa"/>
          </w:tcPr>
          <w:p w14:paraId="327BA8BA" w14:textId="77777777" w:rsidR="0078795B" w:rsidRPr="000961F5" w:rsidRDefault="0078795B" w:rsidP="00283441">
            <w:pPr>
              <w:spacing w:after="39"/>
              <w:ind w:left="0"/>
              <w:jc w:val="left"/>
              <w:rPr>
                <w:lang w:eastAsia="x-none"/>
              </w:rPr>
            </w:pPr>
            <w:r w:rsidRPr="000961F5">
              <w:rPr>
                <w:lang w:eastAsia="x-none"/>
              </w:rPr>
              <w:t>9(9)</w:t>
            </w:r>
          </w:p>
        </w:tc>
        <w:tc>
          <w:tcPr>
            <w:tcW w:w="6237" w:type="dxa"/>
          </w:tcPr>
          <w:p w14:paraId="4D04B186" w14:textId="77777777" w:rsidR="0078795B" w:rsidRPr="000961F5" w:rsidRDefault="0078795B" w:rsidP="00283441">
            <w:pPr>
              <w:spacing w:after="39"/>
              <w:ind w:left="0"/>
              <w:jc w:val="left"/>
              <w:rPr>
                <w:lang w:eastAsia="x-none"/>
              </w:rPr>
            </w:pPr>
          </w:p>
        </w:tc>
      </w:tr>
      <w:tr w:rsidR="0078795B" w:rsidRPr="000961F5" w14:paraId="527AB70C" w14:textId="77777777" w:rsidTr="00283441">
        <w:tc>
          <w:tcPr>
            <w:tcW w:w="2972" w:type="dxa"/>
          </w:tcPr>
          <w:p w14:paraId="59623C7E" w14:textId="77777777" w:rsidR="0078795B" w:rsidRPr="000961F5" w:rsidRDefault="0078795B" w:rsidP="00283441">
            <w:pPr>
              <w:spacing w:after="39"/>
              <w:ind w:left="0"/>
              <w:jc w:val="left"/>
              <w:rPr>
                <w:lang w:eastAsia="x-none"/>
              </w:rPr>
            </w:pPr>
            <w:r w:rsidRPr="000961F5">
              <w:rPr>
                <w:lang w:eastAsia="x-none"/>
              </w:rPr>
              <w:t>Application Quantity Total</w:t>
            </w:r>
          </w:p>
        </w:tc>
        <w:tc>
          <w:tcPr>
            <w:tcW w:w="1276" w:type="dxa"/>
          </w:tcPr>
          <w:p w14:paraId="28B79FAB" w14:textId="77777777" w:rsidR="0078795B" w:rsidRPr="000961F5" w:rsidRDefault="0078795B" w:rsidP="00283441">
            <w:pPr>
              <w:spacing w:after="39"/>
              <w:ind w:left="0"/>
              <w:jc w:val="left"/>
              <w:rPr>
                <w:lang w:eastAsia="x-none"/>
              </w:rPr>
            </w:pPr>
            <w:r w:rsidRPr="000961F5">
              <w:rPr>
                <w:lang w:eastAsia="x-none"/>
              </w:rPr>
              <w:t>9(15)</w:t>
            </w:r>
          </w:p>
        </w:tc>
        <w:tc>
          <w:tcPr>
            <w:tcW w:w="6237" w:type="dxa"/>
          </w:tcPr>
          <w:p w14:paraId="27751A32" w14:textId="77777777" w:rsidR="0078795B" w:rsidRPr="000961F5" w:rsidRDefault="0078795B" w:rsidP="00283441">
            <w:pPr>
              <w:spacing w:after="39"/>
              <w:ind w:left="0"/>
              <w:jc w:val="left"/>
              <w:rPr>
                <w:lang w:eastAsia="x-none"/>
              </w:rPr>
            </w:pPr>
          </w:p>
        </w:tc>
      </w:tr>
    </w:tbl>
    <w:p w14:paraId="287776B3" w14:textId="2F32A1A5" w:rsidR="0078795B" w:rsidRPr="000961F5" w:rsidRDefault="0078795B" w:rsidP="00F817C1">
      <w:pPr>
        <w:ind w:left="0"/>
        <w:rPr>
          <w:lang w:eastAsia="x-none"/>
        </w:rPr>
      </w:pPr>
    </w:p>
    <w:p w14:paraId="44701234" w14:textId="7B9ED5BF" w:rsidR="00450A55" w:rsidRPr="000961F5" w:rsidRDefault="003F1B51" w:rsidP="00450A55">
      <w:pPr>
        <w:pStyle w:val="Heading4"/>
      </w:pPr>
      <w:bookmarkStart w:id="1038" w:name="_Toc58341767"/>
      <w:bookmarkStart w:id="1039" w:name="_Toc58418442"/>
      <w:bookmarkStart w:id="1040" w:name="_Toc58602092"/>
      <w:bookmarkStart w:id="1041" w:name="_Toc62722975"/>
      <w:bookmarkStart w:id="1042" w:name="_Toc65058116"/>
      <w:bookmarkStart w:id="1043" w:name="_Toc65138918"/>
      <w:bookmarkStart w:id="1044" w:name="_Toc65145898"/>
      <w:r w:rsidRPr="000961F5">
        <w:t>E</w:t>
      </w:r>
      <w:r w:rsidR="003E6948" w:rsidRPr="000961F5">
        <w:t>IPO Confirmed Application</w:t>
      </w:r>
      <w:r w:rsidRPr="000961F5">
        <w:t xml:space="preserve"> File</w:t>
      </w:r>
      <w:bookmarkEnd w:id="1038"/>
      <w:bookmarkEnd w:id="1039"/>
      <w:bookmarkEnd w:id="1040"/>
      <w:bookmarkEnd w:id="1041"/>
      <w:bookmarkEnd w:id="1042"/>
      <w:bookmarkEnd w:id="1043"/>
      <w:bookmarkEnd w:id="1044"/>
    </w:p>
    <w:p w14:paraId="1F23C83B" w14:textId="743152E8" w:rsidR="00450A55" w:rsidRPr="000961F5" w:rsidRDefault="00450A55" w:rsidP="00F817C1">
      <w:pPr>
        <w:ind w:left="0"/>
        <w:rPr>
          <w:lang w:eastAsia="x-none"/>
        </w:rPr>
      </w:pPr>
    </w:p>
    <w:p w14:paraId="0CD48CD7" w14:textId="5384FE2F" w:rsidR="005A03F5" w:rsidRPr="000961F5" w:rsidRDefault="005A03F5" w:rsidP="005A03F5">
      <w:pPr>
        <w:ind w:left="0"/>
        <w:rPr>
          <w:lang w:eastAsia="x-none"/>
        </w:rPr>
      </w:pPr>
      <w:r w:rsidRPr="000961F5">
        <w:rPr>
          <w:lang w:eastAsia="x-none"/>
        </w:rPr>
        <w:lastRenderedPageBreak/>
        <w:t>Every day, FINI should generate an EIPO Confirmation Application File for each IPO that has reached public offer book close time / date and final data cleansing, including:</w:t>
      </w:r>
    </w:p>
    <w:p w14:paraId="512BC110" w14:textId="77777777" w:rsidR="005A03F5" w:rsidRPr="000961F5" w:rsidRDefault="005A03F5" w:rsidP="002E07D6">
      <w:pPr>
        <w:pStyle w:val="ListParagraph"/>
        <w:numPr>
          <w:ilvl w:val="0"/>
          <w:numId w:val="26"/>
        </w:numPr>
        <w:ind w:leftChars="0"/>
        <w:rPr>
          <w:lang w:eastAsia="x-none"/>
        </w:rPr>
      </w:pPr>
      <w:r w:rsidRPr="000961F5">
        <w:rPr>
          <w:lang w:eastAsia="x-none"/>
        </w:rPr>
        <w:t>All valid applications under authorised status (broker channel + share registrar channel)</w:t>
      </w:r>
    </w:p>
    <w:p w14:paraId="169A5C0E" w14:textId="77777777" w:rsidR="005A03F5" w:rsidRPr="000961F5" w:rsidRDefault="005A03F5" w:rsidP="002E07D6">
      <w:pPr>
        <w:pStyle w:val="ListParagraph"/>
        <w:numPr>
          <w:ilvl w:val="0"/>
          <w:numId w:val="26"/>
        </w:numPr>
        <w:ind w:leftChars="0"/>
        <w:rPr>
          <w:lang w:eastAsia="x-none"/>
        </w:rPr>
      </w:pPr>
      <w:r w:rsidRPr="000961F5">
        <w:rPr>
          <w:lang w:eastAsia="x-none"/>
        </w:rPr>
        <w:t>Duplicate applications under authorised status (share registrar channel)</w:t>
      </w:r>
    </w:p>
    <w:p w14:paraId="3ACA4560" w14:textId="77777777" w:rsidR="005A03F5" w:rsidRPr="000961F5" w:rsidRDefault="005A03F5" w:rsidP="005A03F5">
      <w:pPr>
        <w:ind w:left="0"/>
        <w:rPr>
          <w:lang w:eastAsia="x-none"/>
        </w:rPr>
      </w:pPr>
    </w:p>
    <w:p w14:paraId="7CD447DE" w14:textId="77777777" w:rsidR="005A03F5" w:rsidRPr="000961F5" w:rsidRDefault="005A03F5" w:rsidP="005A03F5">
      <w:pPr>
        <w:ind w:left="0"/>
        <w:rPr>
          <w:b/>
          <w:lang w:eastAsia="x-none"/>
        </w:rPr>
      </w:pPr>
      <w:r w:rsidRPr="000961F5">
        <w:rPr>
          <w:b/>
          <w:lang w:eastAsia="x-none"/>
        </w:rPr>
        <w:t>File naming convention:</w:t>
      </w:r>
    </w:p>
    <w:tbl>
      <w:tblPr>
        <w:tblStyle w:val="TableGrid"/>
        <w:tblW w:w="10485" w:type="dxa"/>
        <w:tblLook w:val="04A0" w:firstRow="1" w:lastRow="0" w:firstColumn="1" w:lastColumn="0" w:noHBand="0" w:noVBand="1"/>
      </w:tblPr>
      <w:tblGrid>
        <w:gridCol w:w="1696"/>
        <w:gridCol w:w="2674"/>
        <w:gridCol w:w="6115"/>
      </w:tblGrid>
      <w:tr w:rsidR="005A03F5" w:rsidRPr="000961F5" w14:paraId="2A4DA331" w14:textId="77777777" w:rsidTr="00283441">
        <w:tc>
          <w:tcPr>
            <w:tcW w:w="1696" w:type="dxa"/>
            <w:shd w:val="clear" w:color="auto" w:fill="13426B"/>
          </w:tcPr>
          <w:p w14:paraId="76D6013D" w14:textId="77777777" w:rsidR="005A03F5" w:rsidRPr="000961F5" w:rsidRDefault="005A03F5" w:rsidP="00283441">
            <w:pPr>
              <w:spacing w:after="39"/>
              <w:ind w:left="0"/>
              <w:jc w:val="left"/>
              <w:rPr>
                <w:b/>
                <w:lang w:eastAsia="x-none"/>
              </w:rPr>
            </w:pPr>
            <w:r w:rsidRPr="000961F5">
              <w:rPr>
                <w:b/>
                <w:lang w:eastAsia="x-none"/>
              </w:rPr>
              <w:t>Field Name</w:t>
            </w:r>
          </w:p>
        </w:tc>
        <w:tc>
          <w:tcPr>
            <w:tcW w:w="2674" w:type="dxa"/>
            <w:shd w:val="clear" w:color="auto" w:fill="13426B"/>
          </w:tcPr>
          <w:p w14:paraId="0AFA6917" w14:textId="77777777" w:rsidR="005A03F5" w:rsidRPr="000961F5" w:rsidRDefault="005A03F5" w:rsidP="00283441">
            <w:pPr>
              <w:spacing w:after="39"/>
              <w:ind w:left="0"/>
              <w:jc w:val="left"/>
              <w:rPr>
                <w:b/>
                <w:lang w:eastAsia="x-none"/>
              </w:rPr>
            </w:pPr>
            <w:r w:rsidRPr="000961F5">
              <w:rPr>
                <w:b/>
                <w:lang w:eastAsia="x-none"/>
              </w:rPr>
              <w:t>Field Format</w:t>
            </w:r>
          </w:p>
        </w:tc>
        <w:tc>
          <w:tcPr>
            <w:tcW w:w="6115" w:type="dxa"/>
            <w:shd w:val="clear" w:color="auto" w:fill="13426B"/>
          </w:tcPr>
          <w:p w14:paraId="439E486F" w14:textId="77777777" w:rsidR="005A03F5" w:rsidRPr="000961F5" w:rsidRDefault="005A03F5" w:rsidP="00283441">
            <w:pPr>
              <w:spacing w:after="39"/>
              <w:ind w:left="0"/>
              <w:jc w:val="left"/>
              <w:rPr>
                <w:b/>
                <w:lang w:eastAsia="x-none"/>
              </w:rPr>
            </w:pPr>
            <w:r w:rsidRPr="000961F5">
              <w:rPr>
                <w:b/>
                <w:lang w:eastAsia="x-none"/>
              </w:rPr>
              <w:t>Description</w:t>
            </w:r>
          </w:p>
        </w:tc>
      </w:tr>
      <w:tr w:rsidR="005A03F5" w:rsidRPr="000961F5" w14:paraId="1D266242" w14:textId="77777777" w:rsidTr="00283441">
        <w:tc>
          <w:tcPr>
            <w:tcW w:w="1696" w:type="dxa"/>
          </w:tcPr>
          <w:p w14:paraId="7F7A529B" w14:textId="77777777" w:rsidR="005A03F5" w:rsidRPr="000961F5" w:rsidRDefault="005A03F5" w:rsidP="00283441">
            <w:pPr>
              <w:spacing w:after="39"/>
              <w:ind w:left="0"/>
              <w:jc w:val="left"/>
              <w:rPr>
                <w:lang w:eastAsia="x-none"/>
              </w:rPr>
            </w:pPr>
            <w:r w:rsidRPr="000961F5">
              <w:rPr>
                <w:lang w:eastAsia="x-none"/>
              </w:rPr>
              <w:t>PC File Name</w:t>
            </w:r>
          </w:p>
        </w:tc>
        <w:tc>
          <w:tcPr>
            <w:tcW w:w="2674" w:type="dxa"/>
          </w:tcPr>
          <w:p w14:paraId="12C01346" w14:textId="47F8B97C" w:rsidR="005A03F5" w:rsidRPr="000961F5" w:rsidRDefault="005A03F5" w:rsidP="005A03F5">
            <w:pPr>
              <w:spacing w:after="39"/>
              <w:ind w:left="0"/>
              <w:jc w:val="left"/>
              <w:rPr>
                <w:lang w:eastAsia="x-none"/>
              </w:rPr>
            </w:pPr>
            <w:r w:rsidRPr="000961F5">
              <w:rPr>
                <w:lang w:eastAsia="x-none"/>
              </w:rPr>
              <w:t>EIPOCONF_Rxx_STKyyyyy.txt</w:t>
            </w:r>
          </w:p>
        </w:tc>
        <w:tc>
          <w:tcPr>
            <w:tcW w:w="6115" w:type="dxa"/>
            <w:vMerge w:val="restart"/>
          </w:tcPr>
          <w:p w14:paraId="6DB02DC8" w14:textId="77777777" w:rsidR="005A03F5" w:rsidRPr="000961F5" w:rsidRDefault="005A03F5" w:rsidP="00283441">
            <w:pPr>
              <w:spacing w:after="39"/>
              <w:ind w:left="0"/>
              <w:jc w:val="left"/>
              <w:rPr>
                <w:lang w:eastAsia="x-none"/>
              </w:rPr>
            </w:pPr>
            <w:r w:rsidRPr="000961F5">
              <w:rPr>
                <w:lang w:eastAsia="x-none"/>
              </w:rPr>
              <w:t>RXX = Registrar code (from Registrar Master)</w:t>
            </w:r>
          </w:p>
          <w:p w14:paraId="1AD94B31" w14:textId="77777777" w:rsidR="005A03F5" w:rsidRPr="000961F5" w:rsidRDefault="005A03F5" w:rsidP="00283441">
            <w:pPr>
              <w:spacing w:after="39"/>
              <w:ind w:left="0"/>
              <w:jc w:val="left"/>
              <w:rPr>
                <w:lang w:eastAsia="x-none"/>
              </w:rPr>
            </w:pPr>
            <w:r w:rsidRPr="000961F5">
              <w:rPr>
                <w:lang w:eastAsia="x-none"/>
              </w:rPr>
              <w:t>yyyyy = Stock code, with leading zeroes (from IPO reference data)</w:t>
            </w:r>
          </w:p>
        </w:tc>
      </w:tr>
      <w:tr w:rsidR="005A03F5" w:rsidRPr="000961F5" w14:paraId="31E6B9BE" w14:textId="77777777" w:rsidTr="00283441">
        <w:tc>
          <w:tcPr>
            <w:tcW w:w="1696" w:type="dxa"/>
          </w:tcPr>
          <w:p w14:paraId="64942E14" w14:textId="77777777" w:rsidR="005A03F5" w:rsidRPr="000961F5" w:rsidRDefault="005A03F5" w:rsidP="00283441">
            <w:pPr>
              <w:spacing w:after="39"/>
              <w:ind w:left="0"/>
              <w:jc w:val="left"/>
              <w:rPr>
                <w:lang w:eastAsia="x-none"/>
              </w:rPr>
            </w:pPr>
            <w:r w:rsidRPr="000961F5">
              <w:rPr>
                <w:lang w:eastAsia="x-none"/>
              </w:rPr>
              <w:t>ZIP File Name</w:t>
            </w:r>
          </w:p>
        </w:tc>
        <w:tc>
          <w:tcPr>
            <w:tcW w:w="2674" w:type="dxa"/>
          </w:tcPr>
          <w:p w14:paraId="23B8A6A2" w14:textId="29F5DF7C" w:rsidR="005A03F5" w:rsidRPr="000961F5" w:rsidRDefault="005A03F5" w:rsidP="005A03F5">
            <w:pPr>
              <w:spacing w:after="39"/>
              <w:ind w:left="0"/>
              <w:jc w:val="left"/>
              <w:rPr>
                <w:lang w:eastAsia="x-none"/>
              </w:rPr>
            </w:pPr>
            <w:r w:rsidRPr="000961F5">
              <w:rPr>
                <w:lang w:eastAsia="x-none"/>
              </w:rPr>
              <w:t>EIPOCONF_Rxx_STKyyyyy.zip</w:t>
            </w:r>
          </w:p>
        </w:tc>
        <w:tc>
          <w:tcPr>
            <w:tcW w:w="6115" w:type="dxa"/>
            <w:vMerge/>
          </w:tcPr>
          <w:p w14:paraId="7DDD67DE" w14:textId="77777777" w:rsidR="005A03F5" w:rsidRPr="000961F5" w:rsidRDefault="005A03F5" w:rsidP="00283441">
            <w:pPr>
              <w:spacing w:after="39"/>
              <w:ind w:left="0"/>
              <w:jc w:val="left"/>
              <w:rPr>
                <w:lang w:eastAsia="x-none"/>
              </w:rPr>
            </w:pPr>
          </w:p>
        </w:tc>
      </w:tr>
    </w:tbl>
    <w:p w14:paraId="7B707EDE" w14:textId="77777777" w:rsidR="005A03F5" w:rsidRPr="000961F5" w:rsidRDefault="005A03F5" w:rsidP="005A03F5">
      <w:pPr>
        <w:ind w:left="0"/>
        <w:rPr>
          <w:lang w:eastAsia="x-none"/>
        </w:rPr>
      </w:pPr>
    </w:p>
    <w:p w14:paraId="25C00A7A" w14:textId="77777777" w:rsidR="005A03F5" w:rsidRPr="000961F5" w:rsidRDefault="005A03F5" w:rsidP="005A03F5">
      <w:pPr>
        <w:ind w:left="0"/>
        <w:rPr>
          <w:b/>
          <w:lang w:eastAsia="x-none"/>
        </w:rPr>
      </w:pPr>
      <w:r w:rsidRPr="000961F5">
        <w:rPr>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5A03F5" w:rsidRPr="000961F5" w14:paraId="542F4C4F" w14:textId="77777777" w:rsidTr="00283441">
        <w:tc>
          <w:tcPr>
            <w:tcW w:w="2972" w:type="dxa"/>
            <w:shd w:val="clear" w:color="auto" w:fill="13426B"/>
          </w:tcPr>
          <w:p w14:paraId="535EBFAA" w14:textId="77777777" w:rsidR="005A03F5" w:rsidRPr="000961F5" w:rsidRDefault="005A03F5" w:rsidP="00283441">
            <w:pPr>
              <w:spacing w:after="39"/>
              <w:ind w:left="0"/>
              <w:jc w:val="left"/>
              <w:rPr>
                <w:b/>
                <w:lang w:eastAsia="x-none"/>
              </w:rPr>
            </w:pPr>
            <w:r w:rsidRPr="000961F5">
              <w:rPr>
                <w:b/>
                <w:lang w:eastAsia="x-none"/>
              </w:rPr>
              <w:t>Field Name</w:t>
            </w:r>
          </w:p>
        </w:tc>
        <w:tc>
          <w:tcPr>
            <w:tcW w:w="1276" w:type="dxa"/>
            <w:shd w:val="clear" w:color="auto" w:fill="13426B"/>
          </w:tcPr>
          <w:p w14:paraId="74EBB253" w14:textId="77777777" w:rsidR="005A03F5" w:rsidRPr="000961F5" w:rsidRDefault="005A03F5" w:rsidP="00283441">
            <w:pPr>
              <w:spacing w:after="39"/>
              <w:ind w:left="0"/>
              <w:jc w:val="left"/>
              <w:rPr>
                <w:b/>
                <w:lang w:eastAsia="x-none"/>
              </w:rPr>
            </w:pPr>
            <w:r w:rsidRPr="000961F5">
              <w:rPr>
                <w:b/>
                <w:lang w:eastAsia="x-none"/>
              </w:rPr>
              <w:t>Field Format</w:t>
            </w:r>
          </w:p>
        </w:tc>
        <w:tc>
          <w:tcPr>
            <w:tcW w:w="6237" w:type="dxa"/>
            <w:shd w:val="clear" w:color="auto" w:fill="13426B"/>
          </w:tcPr>
          <w:p w14:paraId="112504A1" w14:textId="77777777" w:rsidR="005A03F5" w:rsidRPr="000961F5" w:rsidRDefault="005A03F5" w:rsidP="00283441">
            <w:pPr>
              <w:spacing w:after="39"/>
              <w:ind w:left="0"/>
              <w:jc w:val="left"/>
              <w:rPr>
                <w:b/>
                <w:lang w:eastAsia="x-none"/>
              </w:rPr>
            </w:pPr>
            <w:r w:rsidRPr="000961F5">
              <w:rPr>
                <w:b/>
                <w:lang w:eastAsia="x-none"/>
              </w:rPr>
              <w:t>Description</w:t>
            </w:r>
          </w:p>
        </w:tc>
      </w:tr>
      <w:tr w:rsidR="005A03F5" w:rsidRPr="000961F5" w14:paraId="03B33BC2" w14:textId="77777777" w:rsidTr="00283441">
        <w:tc>
          <w:tcPr>
            <w:tcW w:w="2972" w:type="dxa"/>
          </w:tcPr>
          <w:p w14:paraId="358F58E7" w14:textId="77777777" w:rsidR="005A03F5" w:rsidRPr="000961F5" w:rsidRDefault="005A03F5" w:rsidP="00283441">
            <w:pPr>
              <w:spacing w:after="39"/>
              <w:ind w:left="0"/>
              <w:jc w:val="left"/>
              <w:rPr>
                <w:lang w:eastAsia="x-none"/>
              </w:rPr>
            </w:pPr>
            <w:r w:rsidRPr="000961F5">
              <w:rPr>
                <w:lang w:eastAsia="x-none"/>
              </w:rPr>
              <w:t>Record Type</w:t>
            </w:r>
          </w:p>
        </w:tc>
        <w:tc>
          <w:tcPr>
            <w:tcW w:w="1276" w:type="dxa"/>
          </w:tcPr>
          <w:p w14:paraId="57526677" w14:textId="77777777" w:rsidR="005A03F5" w:rsidRPr="000961F5" w:rsidRDefault="005A03F5" w:rsidP="00283441">
            <w:pPr>
              <w:spacing w:after="39"/>
              <w:ind w:left="0"/>
              <w:jc w:val="left"/>
              <w:rPr>
                <w:lang w:eastAsia="x-none"/>
              </w:rPr>
            </w:pPr>
            <w:r w:rsidRPr="000961F5">
              <w:rPr>
                <w:lang w:eastAsia="x-none"/>
              </w:rPr>
              <w:t>X(1)</w:t>
            </w:r>
          </w:p>
        </w:tc>
        <w:tc>
          <w:tcPr>
            <w:tcW w:w="6237" w:type="dxa"/>
          </w:tcPr>
          <w:p w14:paraId="0F31C730" w14:textId="77777777" w:rsidR="005A03F5" w:rsidRPr="000961F5" w:rsidRDefault="005A03F5" w:rsidP="00283441">
            <w:pPr>
              <w:spacing w:after="39"/>
              <w:ind w:left="0"/>
              <w:jc w:val="left"/>
              <w:rPr>
                <w:lang w:eastAsia="x-none"/>
              </w:rPr>
            </w:pPr>
            <w:r w:rsidRPr="000961F5">
              <w:rPr>
                <w:lang w:eastAsia="x-none"/>
              </w:rPr>
              <w:t>Should always be 0 for header record</w:t>
            </w:r>
          </w:p>
        </w:tc>
      </w:tr>
      <w:tr w:rsidR="005A03F5" w:rsidRPr="000961F5" w14:paraId="376A7F0A" w14:textId="77777777" w:rsidTr="00283441">
        <w:tc>
          <w:tcPr>
            <w:tcW w:w="2972" w:type="dxa"/>
          </w:tcPr>
          <w:p w14:paraId="0E082140" w14:textId="77777777" w:rsidR="005A03F5" w:rsidRPr="000961F5" w:rsidRDefault="005A03F5" w:rsidP="00283441">
            <w:pPr>
              <w:spacing w:after="39"/>
              <w:ind w:left="0"/>
              <w:jc w:val="left"/>
              <w:rPr>
                <w:lang w:eastAsia="x-none"/>
              </w:rPr>
            </w:pPr>
            <w:r w:rsidRPr="000961F5">
              <w:rPr>
                <w:lang w:eastAsia="x-none"/>
              </w:rPr>
              <w:t>File Name</w:t>
            </w:r>
          </w:p>
        </w:tc>
        <w:tc>
          <w:tcPr>
            <w:tcW w:w="1276" w:type="dxa"/>
          </w:tcPr>
          <w:p w14:paraId="68F04853" w14:textId="77777777" w:rsidR="005A03F5" w:rsidRPr="000961F5" w:rsidRDefault="005A03F5" w:rsidP="00283441">
            <w:pPr>
              <w:spacing w:after="39"/>
              <w:ind w:left="0"/>
              <w:jc w:val="left"/>
              <w:rPr>
                <w:lang w:eastAsia="x-none"/>
              </w:rPr>
            </w:pPr>
            <w:r w:rsidRPr="000961F5">
              <w:rPr>
                <w:lang w:eastAsia="x-none"/>
              </w:rPr>
              <w:t>X(15)</w:t>
            </w:r>
          </w:p>
        </w:tc>
        <w:tc>
          <w:tcPr>
            <w:tcW w:w="6237" w:type="dxa"/>
          </w:tcPr>
          <w:p w14:paraId="65137B35" w14:textId="3D41AD6E" w:rsidR="005A03F5" w:rsidRPr="000961F5" w:rsidRDefault="005A03F5" w:rsidP="005A03F5">
            <w:pPr>
              <w:spacing w:after="39"/>
              <w:ind w:left="0"/>
              <w:jc w:val="left"/>
              <w:rPr>
                <w:lang w:eastAsia="x-none"/>
              </w:rPr>
            </w:pPr>
            <w:r w:rsidRPr="000961F5">
              <w:rPr>
                <w:lang w:eastAsia="x-none"/>
              </w:rPr>
              <w:t>‘IPO CONFR FILE ’</w:t>
            </w:r>
          </w:p>
        </w:tc>
      </w:tr>
      <w:tr w:rsidR="005A03F5" w:rsidRPr="000961F5" w14:paraId="1B4B9CCB" w14:textId="77777777" w:rsidTr="00283441">
        <w:tc>
          <w:tcPr>
            <w:tcW w:w="2972" w:type="dxa"/>
          </w:tcPr>
          <w:p w14:paraId="0B9873DC" w14:textId="77777777" w:rsidR="005A03F5" w:rsidRPr="000961F5" w:rsidRDefault="005A03F5" w:rsidP="00283441">
            <w:pPr>
              <w:spacing w:after="39"/>
              <w:ind w:left="0"/>
              <w:jc w:val="left"/>
              <w:rPr>
                <w:lang w:eastAsia="x-none"/>
              </w:rPr>
            </w:pPr>
            <w:r w:rsidRPr="000961F5">
              <w:rPr>
                <w:lang w:eastAsia="x-none"/>
              </w:rPr>
              <w:t>Registrar ID</w:t>
            </w:r>
          </w:p>
        </w:tc>
        <w:tc>
          <w:tcPr>
            <w:tcW w:w="1276" w:type="dxa"/>
          </w:tcPr>
          <w:p w14:paraId="72A16E80" w14:textId="77777777" w:rsidR="005A03F5" w:rsidRPr="000961F5" w:rsidRDefault="005A03F5" w:rsidP="00283441">
            <w:pPr>
              <w:spacing w:after="39"/>
              <w:ind w:left="0"/>
              <w:jc w:val="left"/>
              <w:rPr>
                <w:lang w:eastAsia="x-none"/>
              </w:rPr>
            </w:pPr>
            <w:r w:rsidRPr="000961F5">
              <w:rPr>
                <w:lang w:eastAsia="x-none"/>
              </w:rPr>
              <w:t>X(2)</w:t>
            </w:r>
          </w:p>
        </w:tc>
        <w:tc>
          <w:tcPr>
            <w:tcW w:w="6237" w:type="dxa"/>
          </w:tcPr>
          <w:p w14:paraId="36190B74" w14:textId="77777777" w:rsidR="005A03F5" w:rsidRPr="000961F5" w:rsidRDefault="005A03F5" w:rsidP="00283441">
            <w:pPr>
              <w:spacing w:after="39"/>
              <w:ind w:left="0"/>
              <w:jc w:val="left"/>
              <w:rPr>
                <w:lang w:eastAsia="x-none"/>
              </w:rPr>
            </w:pPr>
            <w:r w:rsidRPr="000961F5">
              <w:rPr>
                <w:lang w:eastAsia="x-none"/>
              </w:rPr>
              <w:t>Registrar code (Registrar Master Field #2), truncated after “R”</w:t>
            </w:r>
          </w:p>
          <w:p w14:paraId="79D92ACB" w14:textId="77777777" w:rsidR="005A03F5" w:rsidRPr="000961F5" w:rsidRDefault="005A03F5" w:rsidP="00283441">
            <w:pPr>
              <w:spacing w:after="39"/>
              <w:ind w:left="0"/>
              <w:jc w:val="left"/>
              <w:rPr>
                <w:lang w:eastAsia="x-none"/>
              </w:rPr>
            </w:pPr>
            <w:r w:rsidRPr="000961F5">
              <w:rPr>
                <w:lang w:eastAsia="x-none"/>
              </w:rPr>
              <w:t>Based on HK share registrar (IPO initiation Field #48)</w:t>
            </w:r>
          </w:p>
        </w:tc>
      </w:tr>
      <w:tr w:rsidR="005A03F5" w:rsidRPr="000961F5" w14:paraId="74B20FFD" w14:textId="77777777" w:rsidTr="00283441">
        <w:tc>
          <w:tcPr>
            <w:tcW w:w="2972" w:type="dxa"/>
          </w:tcPr>
          <w:p w14:paraId="3ECAD2B7" w14:textId="77777777" w:rsidR="005A03F5" w:rsidRPr="000961F5" w:rsidRDefault="005A03F5" w:rsidP="00283441">
            <w:pPr>
              <w:spacing w:after="39"/>
              <w:ind w:left="0"/>
              <w:jc w:val="left"/>
              <w:rPr>
                <w:lang w:eastAsia="x-none"/>
              </w:rPr>
            </w:pPr>
            <w:r w:rsidRPr="000961F5">
              <w:rPr>
                <w:lang w:eastAsia="x-none"/>
              </w:rPr>
              <w:t>Stock Code</w:t>
            </w:r>
          </w:p>
        </w:tc>
        <w:tc>
          <w:tcPr>
            <w:tcW w:w="1276" w:type="dxa"/>
          </w:tcPr>
          <w:p w14:paraId="06028E73" w14:textId="77777777" w:rsidR="005A03F5" w:rsidRPr="000961F5" w:rsidRDefault="005A03F5" w:rsidP="00283441">
            <w:pPr>
              <w:spacing w:after="39"/>
              <w:ind w:left="0"/>
              <w:jc w:val="left"/>
              <w:rPr>
                <w:lang w:eastAsia="x-none"/>
              </w:rPr>
            </w:pPr>
            <w:r w:rsidRPr="000961F5">
              <w:rPr>
                <w:lang w:eastAsia="x-none"/>
              </w:rPr>
              <w:t>X(5)</w:t>
            </w:r>
          </w:p>
        </w:tc>
        <w:tc>
          <w:tcPr>
            <w:tcW w:w="6237" w:type="dxa"/>
          </w:tcPr>
          <w:p w14:paraId="2B1F8EB2" w14:textId="77777777" w:rsidR="005A03F5" w:rsidRPr="000961F5" w:rsidRDefault="005A03F5" w:rsidP="00283441">
            <w:pPr>
              <w:spacing w:after="39"/>
              <w:ind w:left="0"/>
              <w:jc w:val="left"/>
              <w:rPr>
                <w:lang w:eastAsia="x-none"/>
              </w:rPr>
            </w:pPr>
            <w:r w:rsidRPr="000961F5">
              <w:rPr>
                <w:lang w:eastAsia="x-none"/>
              </w:rPr>
              <w:t>IPO stock code (IPO initiation Field #10)</w:t>
            </w:r>
          </w:p>
        </w:tc>
      </w:tr>
      <w:tr w:rsidR="005A03F5" w:rsidRPr="000961F5" w14:paraId="13324628" w14:textId="77777777" w:rsidTr="00283441">
        <w:tc>
          <w:tcPr>
            <w:tcW w:w="2972" w:type="dxa"/>
          </w:tcPr>
          <w:p w14:paraId="6E1C4821" w14:textId="77777777" w:rsidR="005A03F5" w:rsidRPr="000961F5" w:rsidRDefault="005A03F5" w:rsidP="00283441">
            <w:pPr>
              <w:spacing w:after="39"/>
              <w:ind w:left="0"/>
              <w:jc w:val="left"/>
              <w:rPr>
                <w:lang w:eastAsia="x-none"/>
              </w:rPr>
            </w:pPr>
            <w:r w:rsidRPr="000961F5">
              <w:rPr>
                <w:lang w:eastAsia="x-none"/>
              </w:rPr>
              <w:t>File creation date</w:t>
            </w:r>
          </w:p>
        </w:tc>
        <w:tc>
          <w:tcPr>
            <w:tcW w:w="1276" w:type="dxa"/>
          </w:tcPr>
          <w:p w14:paraId="4E08177E" w14:textId="77777777" w:rsidR="005A03F5" w:rsidRPr="000961F5" w:rsidRDefault="005A03F5" w:rsidP="00283441">
            <w:pPr>
              <w:spacing w:after="39"/>
              <w:ind w:left="0"/>
              <w:jc w:val="left"/>
              <w:rPr>
                <w:lang w:eastAsia="x-none"/>
              </w:rPr>
            </w:pPr>
            <w:r w:rsidRPr="000961F5">
              <w:rPr>
                <w:lang w:eastAsia="x-none"/>
              </w:rPr>
              <w:t>X(8)</w:t>
            </w:r>
          </w:p>
        </w:tc>
        <w:tc>
          <w:tcPr>
            <w:tcW w:w="6237" w:type="dxa"/>
          </w:tcPr>
          <w:p w14:paraId="277A2035" w14:textId="77777777" w:rsidR="005A03F5" w:rsidRPr="000961F5" w:rsidRDefault="005A03F5" w:rsidP="00283441">
            <w:pPr>
              <w:spacing w:after="39"/>
              <w:ind w:left="0"/>
              <w:jc w:val="left"/>
              <w:rPr>
                <w:lang w:eastAsia="x-none"/>
              </w:rPr>
            </w:pPr>
            <w:r w:rsidRPr="000961F5">
              <w:rPr>
                <w:lang w:eastAsia="x-none"/>
              </w:rPr>
              <w:t>In YYYYMMDD format</w:t>
            </w:r>
          </w:p>
        </w:tc>
      </w:tr>
      <w:tr w:rsidR="005A03F5" w:rsidRPr="000961F5" w14:paraId="00D5A462" w14:textId="77777777" w:rsidTr="00283441">
        <w:tc>
          <w:tcPr>
            <w:tcW w:w="2972" w:type="dxa"/>
          </w:tcPr>
          <w:p w14:paraId="0ABA2927" w14:textId="77777777" w:rsidR="005A03F5" w:rsidRPr="000961F5" w:rsidRDefault="005A03F5" w:rsidP="00283441">
            <w:pPr>
              <w:spacing w:after="39"/>
              <w:ind w:left="0"/>
              <w:jc w:val="left"/>
              <w:rPr>
                <w:lang w:eastAsia="x-none"/>
              </w:rPr>
            </w:pPr>
            <w:r w:rsidRPr="000961F5">
              <w:rPr>
                <w:lang w:eastAsia="x-none"/>
              </w:rPr>
              <w:t>File creation time</w:t>
            </w:r>
          </w:p>
        </w:tc>
        <w:tc>
          <w:tcPr>
            <w:tcW w:w="1276" w:type="dxa"/>
          </w:tcPr>
          <w:p w14:paraId="22C96E9F" w14:textId="77777777" w:rsidR="005A03F5" w:rsidRPr="000961F5" w:rsidRDefault="005A03F5" w:rsidP="00283441">
            <w:pPr>
              <w:spacing w:after="39"/>
              <w:ind w:left="0"/>
              <w:jc w:val="left"/>
              <w:rPr>
                <w:lang w:eastAsia="x-none"/>
              </w:rPr>
            </w:pPr>
            <w:r w:rsidRPr="000961F5">
              <w:rPr>
                <w:lang w:eastAsia="x-none"/>
              </w:rPr>
              <w:t>X(6)</w:t>
            </w:r>
          </w:p>
        </w:tc>
        <w:tc>
          <w:tcPr>
            <w:tcW w:w="6237" w:type="dxa"/>
          </w:tcPr>
          <w:p w14:paraId="24A59F1B" w14:textId="77777777" w:rsidR="005A03F5" w:rsidRPr="000961F5" w:rsidRDefault="005A03F5" w:rsidP="00283441">
            <w:pPr>
              <w:spacing w:after="39"/>
              <w:ind w:left="0"/>
              <w:jc w:val="left"/>
              <w:rPr>
                <w:lang w:eastAsia="x-none"/>
              </w:rPr>
            </w:pPr>
            <w:r w:rsidRPr="000961F5">
              <w:rPr>
                <w:lang w:eastAsia="x-none"/>
              </w:rPr>
              <w:t>In HHMMSS format</w:t>
            </w:r>
          </w:p>
        </w:tc>
      </w:tr>
    </w:tbl>
    <w:p w14:paraId="1F0FE15A" w14:textId="77777777" w:rsidR="005A03F5" w:rsidRPr="000961F5" w:rsidRDefault="005A03F5" w:rsidP="005A03F5">
      <w:pPr>
        <w:ind w:left="0"/>
        <w:rPr>
          <w:lang w:eastAsia="x-none"/>
        </w:rPr>
      </w:pPr>
    </w:p>
    <w:p w14:paraId="3F44F172" w14:textId="77777777" w:rsidR="005A03F5" w:rsidRPr="000961F5" w:rsidRDefault="005A03F5" w:rsidP="005A03F5">
      <w:pPr>
        <w:ind w:left="0"/>
        <w:rPr>
          <w:b/>
          <w:lang w:eastAsia="x-none"/>
        </w:rPr>
      </w:pPr>
      <w:r w:rsidRPr="000961F5">
        <w:rPr>
          <w:b/>
          <w:lang w:eastAsia="x-none"/>
        </w:rPr>
        <w:t>Detailed record:</w:t>
      </w:r>
    </w:p>
    <w:tbl>
      <w:tblPr>
        <w:tblStyle w:val="TableGrid6"/>
        <w:tblW w:w="10485" w:type="dxa"/>
        <w:tblLook w:val="04A0" w:firstRow="1" w:lastRow="0" w:firstColumn="1" w:lastColumn="0" w:noHBand="0" w:noVBand="1"/>
      </w:tblPr>
      <w:tblGrid>
        <w:gridCol w:w="2972"/>
        <w:gridCol w:w="1276"/>
        <w:gridCol w:w="6237"/>
      </w:tblGrid>
      <w:tr w:rsidR="005A03F5" w:rsidRPr="000961F5" w14:paraId="49BBE3B9" w14:textId="77777777" w:rsidTr="00283441">
        <w:tc>
          <w:tcPr>
            <w:tcW w:w="2972" w:type="dxa"/>
            <w:shd w:val="clear" w:color="auto" w:fill="13426B"/>
          </w:tcPr>
          <w:p w14:paraId="52EF66C9" w14:textId="77777777" w:rsidR="005A03F5" w:rsidRPr="000961F5" w:rsidRDefault="005A03F5" w:rsidP="00283441">
            <w:pPr>
              <w:spacing w:after="39"/>
              <w:ind w:left="0"/>
              <w:jc w:val="left"/>
              <w:rPr>
                <w:b/>
                <w:lang w:eastAsia="x-none"/>
              </w:rPr>
            </w:pPr>
            <w:r w:rsidRPr="000961F5">
              <w:rPr>
                <w:b/>
                <w:lang w:eastAsia="x-none"/>
              </w:rPr>
              <w:t>Field Name</w:t>
            </w:r>
          </w:p>
        </w:tc>
        <w:tc>
          <w:tcPr>
            <w:tcW w:w="1276" w:type="dxa"/>
            <w:shd w:val="clear" w:color="auto" w:fill="13426B"/>
          </w:tcPr>
          <w:p w14:paraId="45471060" w14:textId="77777777" w:rsidR="005A03F5" w:rsidRPr="000961F5" w:rsidRDefault="005A03F5" w:rsidP="00283441">
            <w:pPr>
              <w:spacing w:after="39"/>
              <w:ind w:left="0"/>
              <w:jc w:val="left"/>
              <w:rPr>
                <w:b/>
                <w:lang w:eastAsia="x-none"/>
              </w:rPr>
            </w:pPr>
            <w:r w:rsidRPr="000961F5">
              <w:rPr>
                <w:b/>
                <w:lang w:eastAsia="x-none"/>
              </w:rPr>
              <w:t>Field Format</w:t>
            </w:r>
          </w:p>
        </w:tc>
        <w:tc>
          <w:tcPr>
            <w:tcW w:w="6237" w:type="dxa"/>
            <w:shd w:val="clear" w:color="auto" w:fill="13426B"/>
          </w:tcPr>
          <w:p w14:paraId="524C072B" w14:textId="77777777" w:rsidR="005A03F5" w:rsidRPr="000961F5" w:rsidRDefault="005A03F5" w:rsidP="00283441">
            <w:pPr>
              <w:spacing w:after="39"/>
              <w:ind w:left="0"/>
              <w:jc w:val="left"/>
              <w:rPr>
                <w:b/>
                <w:lang w:eastAsia="x-none"/>
              </w:rPr>
            </w:pPr>
            <w:r w:rsidRPr="000961F5">
              <w:rPr>
                <w:b/>
                <w:lang w:eastAsia="x-none"/>
              </w:rPr>
              <w:t>Description</w:t>
            </w:r>
          </w:p>
        </w:tc>
      </w:tr>
      <w:tr w:rsidR="005A03F5" w:rsidRPr="000961F5" w14:paraId="14ECC76D" w14:textId="77777777" w:rsidTr="00283441">
        <w:tc>
          <w:tcPr>
            <w:tcW w:w="2972" w:type="dxa"/>
          </w:tcPr>
          <w:p w14:paraId="481C07A6" w14:textId="77777777" w:rsidR="005A03F5" w:rsidRPr="000961F5" w:rsidRDefault="005A03F5" w:rsidP="00283441">
            <w:pPr>
              <w:spacing w:after="39"/>
              <w:ind w:left="0"/>
              <w:jc w:val="left"/>
              <w:rPr>
                <w:lang w:eastAsia="x-none"/>
              </w:rPr>
            </w:pPr>
            <w:r w:rsidRPr="000961F5">
              <w:rPr>
                <w:lang w:eastAsia="x-none"/>
              </w:rPr>
              <w:t>Record Type</w:t>
            </w:r>
          </w:p>
        </w:tc>
        <w:tc>
          <w:tcPr>
            <w:tcW w:w="1276" w:type="dxa"/>
          </w:tcPr>
          <w:p w14:paraId="765E442B" w14:textId="77777777" w:rsidR="005A03F5" w:rsidRPr="000961F5" w:rsidRDefault="005A03F5" w:rsidP="00283441">
            <w:pPr>
              <w:spacing w:after="39"/>
              <w:ind w:left="0"/>
              <w:jc w:val="left"/>
              <w:rPr>
                <w:lang w:eastAsia="x-none"/>
              </w:rPr>
            </w:pPr>
            <w:r w:rsidRPr="000961F5">
              <w:rPr>
                <w:lang w:eastAsia="x-none"/>
              </w:rPr>
              <w:t>X(1)</w:t>
            </w:r>
          </w:p>
        </w:tc>
        <w:tc>
          <w:tcPr>
            <w:tcW w:w="6237" w:type="dxa"/>
          </w:tcPr>
          <w:p w14:paraId="196A0FCC" w14:textId="77777777" w:rsidR="005A03F5" w:rsidRPr="000961F5" w:rsidRDefault="005A03F5" w:rsidP="00283441">
            <w:pPr>
              <w:spacing w:after="39"/>
              <w:ind w:left="0"/>
              <w:jc w:val="left"/>
              <w:rPr>
                <w:lang w:eastAsia="x-none"/>
              </w:rPr>
            </w:pPr>
            <w:r w:rsidRPr="000961F5">
              <w:rPr>
                <w:lang w:eastAsia="x-none"/>
              </w:rPr>
              <w:t>Should always be 1 for detailed record</w:t>
            </w:r>
          </w:p>
        </w:tc>
      </w:tr>
      <w:tr w:rsidR="005A03F5" w:rsidRPr="000961F5" w14:paraId="0201EE60" w14:textId="77777777" w:rsidTr="00283441">
        <w:tc>
          <w:tcPr>
            <w:tcW w:w="2972" w:type="dxa"/>
          </w:tcPr>
          <w:p w14:paraId="5AAB4A8E" w14:textId="77777777" w:rsidR="005A03F5" w:rsidRPr="000961F5" w:rsidRDefault="005A03F5" w:rsidP="00283441">
            <w:pPr>
              <w:spacing w:after="39"/>
              <w:ind w:left="0"/>
              <w:jc w:val="left"/>
              <w:rPr>
                <w:lang w:eastAsia="x-none"/>
              </w:rPr>
            </w:pPr>
            <w:r w:rsidRPr="000961F5">
              <w:rPr>
                <w:lang w:eastAsia="x-none"/>
              </w:rPr>
              <w:t>Firm ID</w:t>
            </w:r>
          </w:p>
        </w:tc>
        <w:tc>
          <w:tcPr>
            <w:tcW w:w="1276" w:type="dxa"/>
          </w:tcPr>
          <w:p w14:paraId="78581EFF" w14:textId="77777777" w:rsidR="005A03F5" w:rsidRPr="000961F5" w:rsidRDefault="005A03F5" w:rsidP="00283441">
            <w:pPr>
              <w:spacing w:after="39"/>
              <w:ind w:left="0"/>
              <w:jc w:val="left"/>
              <w:rPr>
                <w:lang w:eastAsia="x-none"/>
              </w:rPr>
            </w:pPr>
            <w:r w:rsidRPr="000961F5">
              <w:rPr>
                <w:lang w:eastAsia="x-none"/>
              </w:rPr>
              <w:t>9(5)</w:t>
            </w:r>
          </w:p>
        </w:tc>
        <w:tc>
          <w:tcPr>
            <w:tcW w:w="6237" w:type="dxa"/>
          </w:tcPr>
          <w:p w14:paraId="67AA0EAD" w14:textId="77777777" w:rsidR="005A03F5" w:rsidRPr="000961F5" w:rsidRDefault="005A03F5" w:rsidP="00283441">
            <w:pPr>
              <w:spacing w:after="39"/>
              <w:ind w:left="0"/>
              <w:jc w:val="left"/>
              <w:rPr>
                <w:lang w:eastAsia="x-none"/>
              </w:rPr>
            </w:pPr>
          </w:p>
        </w:tc>
      </w:tr>
      <w:tr w:rsidR="005A03F5" w:rsidRPr="000961F5" w14:paraId="115D4DC5" w14:textId="77777777" w:rsidTr="00283441">
        <w:tc>
          <w:tcPr>
            <w:tcW w:w="2972" w:type="dxa"/>
          </w:tcPr>
          <w:p w14:paraId="1F227F17" w14:textId="77777777" w:rsidR="005A03F5" w:rsidRPr="000961F5" w:rsidRDefault="005A03F5" w:rsidP="00283441">
            <w:pPr>
              <w:spacing w:after="39"/>
              <w:ind w:left="0"/>
              <w:jc w:val="left"/>
              <w:rPr>
                <w:lang w:eastAsia="x-none"/>
              </w:rPr>
            </w:pPr>
            <w:r w:rsidRPr="000961F5">
              <w:rPr>
                <w:lang w:eastAsia="x-none"/>
              </w:rPr>
              <w:t>Application Instruction No.</w:t>
            </w:r>
          </w:p>
        </w:tc>
        <w:tc>
          <w:tcPr>
            <w:tcW w:w="1276" w:type="dxa"/>
          </w:tcPr>
          <w:p w14:paraId="09726144" w14:textId="77777777" w:rsidR="005A03F5" w:rsidRPr="000961F5" w:rsidRDefault="005A03F5" w:rsidP="00283441">
            <w:pPr>
              <w:spacing w:after="39"/>
              <w:ind w:left="0"/>
              <w:jc w:val="left"/>
              <w:rPr>
                <w:lang w:eastAsia="x-none"/>
              </w:rPr>
            </w:pPr>
            <w:r w:rsidRPr="000961F5">
              <w:rPr>
                <w:lang w:eastAsia="x-none"/>
              </w:rPr>
              <w:t>X(9)</w:t>
            </w:r>
          </w:p>
        </w:tc>
        <w:tc>
          <w:tcPr>
            <w:tcW w:w="6237" w:type="dxa"/>
          </w:tcPr>
          <w:p w14:paraId="040A11E6" w14:textId="77777777" w:rsidR="005A03F5" w:rsidRPr="000961F5" w:rsidRDefault="005A03F5" w:rsidP="00283441">
            <w:pPr>
              <w:spacing w:after="39"/>
              <w:ind w:left="0"/>
              <w:jc w:val="left"/>
              <w:rPr>
                <w:lang w:eastAsia="x-none"/>
              </w:rPr>
            </w:pPr>
            <w:r w:rsidRPr="000961F5">
              <w:rPr>
                <w:lang w:eastAsia="x-none"/>
              </w:rPr>
              <w:t>Unique # generated by FINI</w:t>
            </w:r>
          </w:p>
        </w:tc>
      </w:tr>
      <w:tr w:rsidR="005A03F5" w:rsidRPr="000961F5" w14:paraId="1C22863B" w14:textId="77777777" w:rsidTr="00283441">
        <w:tc>
          <w:tcPr>
            <w:tcW w:w="2972" w:type="dxa"/>
          </w:tcPr>
          <w:p w14:paraId="437D2E4C" w14:textId="77777777" w:rsidR="005A03F5" w:rsidRPr="000961F5" w:rsidRDefault="005A03F5" w:rsidP="00283441">
            <w:pPr>
              <w:spacing w:after="39"/>
              <w:ind w:left="0"/>
              <w:jc w:val="left"/>
              <w:rPr>
                <w:lang w:eastAsia="x-none"/>
              </w:rPr>
            </w:pPr>
            <w:r w:rsidRPr="000961F5">
              <w:rPr>
                <w:lang w:eastAsia="x-none"/>
              </w:rPr>
              <w:t>Remarks (Share Registrar channel)</w:t>
            </w:r>
          </w:p>
        </w:tc>
        <w:tc>
          <w:tcPr>
            <w:tcW w:w="1276" w:type="dxa"/>
          </w:tcPr>
          <w:p w14:paraId="3465E823" w14:textId="77777777" w:rsidR="005A03F5" w:rsidRPr="000961F5" w:rsidRDefault="005A03F5" w:rsidP="00283441">
            <w:pPr>
              <w:spacing w:after="39"/>
              <w:ind w:left="0"/>
              <w:jc w:val="left"/>
              <w:rPr>
                <w:lang w:eastAsia="x-none"/>
              </w:rPr>
            </w:pPr>
            <w:r w:rsidRPr="000961F5">
              <w:rPr>
                <w:lang w:eastAsia="x-none"/>
              </w:rPr>
              <w:t>X(32)</w:t>
            </w:r>
          </w:p>
        </w:tc>
        <w:tc>
          <w:tcPr>
            <w:tcW w:w="6237" w:type="dxa"/>
          </w:tcPr>
          <w:p w14:paraId="448747FA" w14:textId="77777777" w:rsidR="005A03F5" w:rsidRPr="000961F5" w:rsidRDefault="005A03F5" w:rsidP="00283441">
            <w:pPr>
              <w:spacing w:after="39"/>
              <w:ind w:left="0"/>
              <w:jc w:val="left"/>
              <w:rPr>
                <w:lang w:eastAsia="x-none"/>
              </w:rPr>
            </w:pPr>
            <w:r w:rsidRPr="000961F5">
              <w:rPr>
                <w:lang w:eastAsia="x-none"/>
              </w:rPr>
              <w:t>Only show remarks of Share Registrar applications</w:t>
            </w:r>
          </w:p>
          <w:p w14:paraId="14E123AE" w14:textId="77777777" w:rsidR="005A03F5" w:rsidRPr="000961F5" w:rsidRDefault="005A03F5" w:rsidP="00283441">
            <w:pPr>
              <w:spacing w:after="39"/>
              <w:ind w:left="0"/>
              <w:jc w:val="left"/>
              <w:rPr>
                <w:lang w:eastAsia="x-none"/>
              </w:rPr>
            </w:pPr>
            <w:r w:rsidRPr="000961F5">
              <w:rPr>
                <w:lang w:eastAsia="x-none"/>
              </w:rPr>
              <w:t>Always blank for broker channel applications</w:t>
            </w:r>
          </w:p>
        </w:tc>
      </w:tr>
      <w:tr w:rsidR="005A03F5" w:rsidRPr="000961F5" w14:paraId="7AB18351" w14:textId="77777777" w:rsidTr="00283441">
        <w:tc>
          <w:tcPr>
            <w:tcW w:w="2972" w:type="dxa"/>
          </w:tcPr>
          <w:p w14:paraId="73844BDD" w14:textId="77777777" w:rsidR="005A03F5" w:rsidRPr="000961F5" w:rsidRDefault="005A03F5" w:rsidP="00283441">
            <w:pPr>
              <w:spacing w:after="39"/>
              <w:ind w:left="0"/>
              <w:jc w:val="left"/>
              <w:rPr>
                <w:lang w:eastAsia="x-none"/>
              </w:rPr>
            </w:pPr>
            <w:r w:rsidRPr="000961F5">
              <w:rPr>
                <w:lang w:eastAsia="x-none"/>
              </w:rPr>
              <w:t>Valid / invalid</w:t>
            </w:r>
          </w:p>
        </w:tc>
        <w:tc>
          <w:tcPr>
            <w:tcW w:w="1276" w:type="dxa"/>
          </w:tcPr>
          <w:p w14:paraId="355F5399" w14:textId="77777777" w:rsidR="005A03F5" w:rsidRPr="000961F5" w:rsidRDefault="005A03F5" w:rsidP="00283441">
            <w:pPr>
              <w:spacing w:after="39"/>
              <w:ind w:left="0"/>
              <w:jc w:val="left"/>
              <w:rPr>
                <w:lang w:eastAsia="x-none"/>
              </w:rPr>
            </w:pPr>
            <w:r w:rsidRPr="000961F5">
              <w:rPr>
                <w:lang w:eastAsia="x-none"/>
              </w:rPr>
              <w:t>X(1)</w:t>
            </w:r>
          </w:p>
        </w:tc>
        <w:tc>
          <w:tcPr>
            <w:tcW w:w="6237" w:type="dxa"/>
          </w:tcPr>
          <w:p w14:paraId="2516E73B" w14:textId="77777777" w:rsidR="005A03F5" w:rsidRPr="000961F5" w:rsidRDefault="005A03F5" w:rsidP="00283441">
            <w:pPr>
              <w:spacing w:after="39"/>
              <w:ind w:left="0"/>
              <w:jc w:val="left"/>
              <w:rPr>
                <w:lang w:eastAsia="x-none"/>
              </w:rPr>
            </w:pPr>
            <w:r w:rsidRPr="000961F5">
              <w:rPr>
                <w:lang w:eastAsia="x-none"/>
              </w:rPr>
              <w:t>V = Valid, I = Invalid (duplicate applications)</w:t>
            </w:r>
          </w:p>
        </w:tc>
      </w:tr>
      <w:tr w:rsidR="005A03F5" w:rsidRPr="000961F5" w14:paraId="4C0351DC" w14:textId="77777777" w:rsidTr="00283441">
        <w:tc>
          <w:tcPr>
            <w:tcW w:w="2972" w:type="dxa"/>
          </w:tcPr>
          <w:p w14:paraId="0707C62C" w14:textId="77777777" w:rsidR="005A03F5" w:rsidRPr="000961F5" w:rsidRDefault="005A03F5" w:rsidP="00283441">
            <w:pPr>
              <w:spacing w:after="39"/>
              <w:ind w:left="0"/>
              <w:jc w:val="left"/>
              <w:rPr>
                <w:lang w:eastAsia="x-none"/>
              </w:rPr>
            </w:pPr>
            <w:r w:rsidRPr="000961F5">
              <w:rPr>
                <w:lang w:eastAsia="x-none"/>
              </w:rPr>
              <w:t>Application Quantity</w:t>
            </w:r>
          </w:p>
        </w:tc>
        <w:tc>
          <w:tcPr>
            <w:tcW w:w="1276" w:type="dxa"/>
          </w:tcPr>
          <w:p w14:paraId="504A3051" w14:textId="77777777" w:rsidR="005A03F5" w:rsidRPr="000961F5" w:rsidRDefault="005A03F5" w:rsidP="00283441">
            <w:pPr>
              <w:spacing w:after="39"/>
              <w:ind w:left="0"/>
              <w:jc w:val="left"/>
              <w:rPr>
                <w:lang w:eastAsia="x-none"/>
              </w:rPr>
            </w:pPr>
            <w:r w:rsidRPr="000961F5">
              <w:rPr>
                <w:lang w:eastAsia="x-none"/>
              </w:rPr>
              <w:t>9(11)</w:t>
            </w:r>
          </w:p>
        </w:tc>
        <w:tc>
          <w:tcPr>
            <w:tcW w:w="6237" w:type="dxa"/>
          </w:tcPr>
          <w:p w14:paraId="492C8551" w14:textId="6322C2DA" w:rsidR="005A03F5" w:rsidRPr="000961F5" w:rsidRDefault="00E90EEC" w:rsidP="00283441">
            <w:pPr>
              <w:spacing w:after="39"/>
              <w:ind w:left="0"/>
              <w:jc w:val="left"/>
              <w:rPr>
                <w:lang w:eastAsia="x-none"/>
              </w:rPr>
            </w:pPr>
            <w:r w:rsidRPr="000961F5">
              <w:rPr>
                <w:lang w:eastAsia="x-none"/>
              </w:rPr>
              <w:t>W</w:t>
            </w:r>
            <w:r w:rsidR="005A03F5" w:rsidRPr="000961F5">
              <w:rPr>
                <w:lang w:eastAsia="x-none"/>
              </w:rPr>
              <w:t>ith leading zeroes</w:t>
            </w:r>
          </w:p>
        </w:tc>
      </w:tr>
    </w:tbl>
    <w:p w14:paraId="3668522B" w14:textId="77777777" w:rsidR="005A03F5" w:rsidRPr="000961F5" w:rsidRDefault="005A03F5" w:rsidP="005A03F5">
      <w:pPr>
        <w:ind w:left="0"/>
        <w:rPr>
          <w:lang w:eastAsia="x-none"/>
        </w:rPr>
      </w:pPr>
    </w:p>
    <w:p w14:paraId="5B250F04" w14:textId="77777777" w:rsidR="005A03F5" w:rsidRPr="000961F5" w:rsidRDefault="005A03F5" w:rsidP="005A03F5">
      <w:pPr>
        <w:ind w:left="0"/>
        <w:rPr>
          <w:b/>
          <w:lang w:eastAsia="x-none"/>
        </w:rPr>
      </w:pPr>
      <w:r w:rsidRPr="000961F5">
        <w:rPr>
          <w:b/>
          <w:lang w:eastAsia="x-none"/>
        </w:rPr>
        <w:lastRenderedPageBreak/>
        <w:t>Control record:</w:t>
      </w:r>
    </w:p>
    <w:tbl>
      <w:tblPr>
        <w:tblStyle w:val="TableGrid"/>
        <w:tblW w:w="10485" w:type="dxa"/>
        <w:tblLook w:val="04A0" w:firstRow="1" w:lastRow="0" w:firstColumn="1" w:lastColumn="0" w:noHBand="0" w:noVBand="1"/>
      </w:tblPr>
      <w:tblGrid>
        <w:gridCol w:w="2972"/>
        <w:gridCol w:w="1276"/>
        <w:gridCol w:w="6237"/>
      </w:tblGrid>
      <w:tr w:rsidR="005A03F5" w:rsidRPr="000961F5" w14:paraId="34F4F44D" w14:textId="77777777" w:rsidTr="00283441">
        <w:tc>
          <w:tcPr>
            <w:tcW w:w="2972" w:type="dxa"/>
            <w:shd w:val="clear" w:color="auto" w:fill="13426B"/>
          </w:tcPr>
          <w:p w14:paraId="37BDECA9" w14:textId="77777777" w:rsidR="005A03F5" w:rsidRPr="000961F5" w:rsidRDefault="005A03F5" w:rsidP="00283441">
            <w:pPr>
              <w:spacing w:after="39"/>
              <w:ind w:left="0"/>
              <w:jc w:val="left"/>
              <w:rPr>
                <w:b/>
                <w:lang w:eastAsia="x-none"/>
              </w:rPr>
            </w:pPr>
            <w:r w:rsidRPr="000961F5">
              <w:rPr>
                <w:b/>
                <w:lang w:eastAsia="x-none"/>
              </w:rPr>
              <w:t>Field Name</w:t>
            </w:r>
          </w:p>
        </w:tc>
        <w:tc>
          <w:tcPr>
            <w:tcW w:w="1276" w:type="dxa"/>
            <w:shd w:val="clear" w:color="auto" w:fill="13426B"/>
          </w:tcPr>
          <w:p w14:paraId="0C2CF1EE" w14:textId="77777777" w:rsidR="005A03F5" w:rsidRPr="000961F5" w:rsidRDefault="005A03F5" w:rsidP="00283441">
            <w:pPr>
              <w:spacing w:after="39"/>
              <w:ind w:left="0"/>
              <w:jc w:val="left"/>
              <w:rPr>
                <w:b/>
                <w:lang w:eastAsia="x-none"/>
              </w:rPr>
            </w:pPr>
            <w:r w:rsidRPr="000961F5">
              <w:rPr>
                <w:b/>
                <w:lang w:eastAsia="x-none"/>
              </w:rPr>
              <w:t>Field Format</w:t>
            </w:r>
          </w:p>
        </w:tc>
        <w:tc>
          <w:tcPr>
            <w:tcW w:w="6237" w:type="dxa"/>
            <w:shd w:val="clear" w:color="auto" w:fill="13426B"/>
          </w:tcPr>
          <w:p w14:paraId="3349E578" w14:textId="77777777" w:rsidR="005A03F5" w:rsidRPr="000961F5" w:rsidRDefault="005A03F5" w:rsidP="00283441">
            <w:pPr>
              <w:spacing w:after="39"/>
              <w:ind w:left="0"/>
              <w:jc w:val="left"/>
              <w:rPr>
                <w:b/>
                <w:lang w:eastAsia="x-none"/>
              </w:rPr>
            </w:pPr>
            <w:r w:rsidRPr="000961F5">
              <w:rPr>
                <w:b/>
                <w:lang w:eastAsia="x-none"/>
              </w:rPr>
              <w:t>Description</w:t>
            </w:r>
          </w:p>
        </w:tc>
      </w:tr>
      <w:tr w:rsidR="005A03F5" w:rsidRPr="000961F5" w14:paraId="1B49A106" w14:textId="77777777" w:rsidTr="00283441">
        <w:tc>
          <w:tcPr>
            <w:tcW w:w="2972" w:type="dxa"/>
          </w:tcPr>
          <w:p w14:paraId="344D014B" w14:textId="77777777" w:rsidR="005A03F5" w:rsidRPr="000961F5" w:rsidRDefault="005A03F5" w:rsidP="00283441">
            <w:pPr>
              <w:spacing w:after="39"/>
              <w:ind w:left="0"/>
              <w:jc w:val="left"/>
              <w:rPr>
                <w:lang w:eastAsia="x-none"/>
              </w:rPr>
            </w:pPr>
            <w:r w:rsidRPr="000961F5">
              <w:rPr>
                <w:lang w:eastAsia="x-none"/>
              </w:rPr>
              <w:t>Record Type</w:t>
            </w:r>
          </w:p>
        </w:tc>
        <w:tc>
          <w:tcPr>
            <w:tcW w:w="1276" w:type="dxa"/>
          </w:tcPr>
          <w:p w14:paraId="0937737D" w14:textId="77777777" w:rsidR="005A03F5" w:rsidRPr="000961F5" w:rsidRDefault="005A03F5" w:rsidP="00283441">
            <w:pPr>
              <w:spacing w:after="39"/>
              <w:ind w:left="0"/>
              <w:jc w:val="left"/>
              <w:rPr>
                <w:lang w:eastAsia="x-none"/>
              </w:rPr>
            </w:pPr>
            <w:r w:rsidRPr="000961F5">
              <w:rPr>
                <w:lang w:eastAsia="x-none"/>
              </w:rPr>
              <w:t>X(1)</w:t>
            </w:r>
          </w:p>
        </w:tc>
        <w:tc>
          <w:tcPr>
            <w:tcW w:w="6237" w:type="dxa"/>
          </w:tcPr>
          <w:p w14:paraId="2F5642B3" w14:textId="77777777" w:rsidR="005A03F5" w:rsidRPr="000961F5" w:rsidRDefault="005A03F5" w:rsidP="00283441">
            <w:pPr>
              <w:spacing w:after="39"/>
              <w:ind w:left="0"/>
              <w:jc w:val="left"/>
              <w:rPr>
                <w:lang w:eastAsia="x-none"/>
              </w:rPr>
            </w:pPr>
            <w:r w:rsidRPr="000961F5">
              <w:rPr>
                <w:lang w:eastAsia="x-none"/>
              </w:rPr>
              <w:t>Should always be 9 for control record</w:t>
            </w:r>
          </w:p>
        </w:tc>
      </w:tr>
      <w:tr w:rsidR="005A03F5" w:rsidRPr="000961F5" w14:paraId="1F5A1D08" w14:textId="77777777" w:rsidTr="00283441">
        <w:tc>
          <w:tcPr>
            <w:tcW w:w="2972" w:type="dxa"/>
          </w:tcPr>
          <w:p w14:paraId="72B32E68" w14:textId="77777777" w:rsidR="005A03F5" w:rsidRPr="000961F5" w:rsidRDefault="005A03F5" w:rsidP="00283441">
            <w:pPr>
              <w:spacing w:after="39"/>
              <w:ind w:left="0"/>
              <w:jc w:val="left"/>
              <w:rPr>
                <w:lang w:eastAsia="x-none"/>
              </w:rPr>
            </w:pPr>
            <w:r w:rsidRPr="000961F5">
              <w:rPr>
                <w:lang w:eastAsia="x-none"/>
              </w:rPr>
              <w:t>Total no. of applications</w:t>
            </w:r>
          </w:p>
        </w:tc>
        <w:tc>
          <w:tcPr>
            <w:tcW w:w="1276" w:type="dxa"/>
          </w:tcPr>
          <w:p w14:paraId="5F0833B5" w14:textId="77777777" w:rsidR="005A03F5" w:rsidRPr="000961F5" w:rsidRDefault="005A03F5" w:rsidP="00283441">
            <w:pPr>
              <w:spacing w:after="39"/>
              <w:ind w:left="0"/>
              <w:jc w:val="left"/>
              <w:rPr>
                <w:lang w:eastAsia="x-none"/>
              </w:rPr>
            </w:pPr>
            <w:r w:rsidRPr="000961F5">
              <w:rPr>
                <w:lang w:eastAsia="x-none"/>
              </w:rPr>
              <w:t>9(9)</w:t>
            </w:r>
          </w:p>
        </w:tc>
        <w:tc>
          <w:tcPr>
            <w:tcW w:w="6237" w:type="dxa"/>
          </w:tcPr>
          <w:p w14:paraId="58B47E32" w14:textId="77777777" w:rsidR="005A03F5" w:rsidRPr="000961F5" w:rsidRDefault="005A03F5" w:rsidP="00283441">
            <w:pPr>
              <w:spacing w:after="39"/>
              <w:ind w:left="0"/>
              <w:jc w:val="left"/>
              <w:rPr>
                <w:lang w:eastAsia="x-none"/>
              </w:rPr>
            </w:pPr>
          </w:p>
        </w:tc>
      </w:tr>
      <w:tr w:rsidR="005A03F5" w:rsidRPr="000961F5" w14:paraId="7D6E44B7" w14:textId="77777777" w:rsidTr="00283441">
        <w:tc>
          <w:tcPr>
            <w:tcW w:w="2972" w:type="dxa"/>
          </w:tcPr>
          <w:p w14:paraId="5F187FB7" w14:textId="77777777" w:rsidR="005A03F5" w:rsidRPr="000961F5" w:rsidRDefault="005A03F5" w:rsidP="00283441">
            <w:pPr>
              <w:spacing w:after="39"/>
              <w:ind w:left="0"/>
              <w:jc w:val="left"/>
              <w:rPr>
                <w:lang w:eastAsia="x-none"/>
              </w:rPr>
            </w:pPr>
            <w:r w:rsidRPr="000961F5">
              <w:rPr>
                <w:lang w:eastAsia="x-none"/>
              </w:rPr>
              <w:t>Application Quantity Total</w:t>
            </w:r>
          </w:p>
        </w:tc>
        <w:tc>
          <w:tcPr>
            <w:tcW w:w="1276" w:type="dxa"/>
          </w:tcPr>
          <w:p w14:paraId="49E87815" w14:textId="77777777" w:rsidR="005A03F5" w:rsidRPr="000961F5" w:rsidRDefault="005A03F5" w:rsidP="00283441">
            <w:pPr>
              <w:spacing w:after="39"/>
              <w:ind w:left="0"/>
              <w:jc w:val="left"/>
              <w:rPr>
                <w:lang w:eastAsia="x-none"/>
              </w:rPr>
            </w:pPr>
            <w:r w:rsidRPr="000961F5">
              <w:rPr>
                <w:lang w:eastAsia="x-none"/>
              </w:rPr>
              <w:t>9(15)</w:t>
            </w:r>
          </w:p>
        </w:tc>
        <w:tc>
          <w:tcPr>
            <w:tcW w:w="6237" w:type="dxa"/>
          </w:tcPr>
          <w:p w14:paraId="765386FB" w14:textId="77777777" w:rsidR="005A03F5" w:rsidRPr="000961F5" w:rsidRDefault="005A03F5" w:rsidP="00283441">
            <w:pPr>
              <w:spacing w:after="39"/>
              <w:ind w:left="0"/>
              <w:jc w:val="left"/>
              <w:rPr>
                <w:lang w:eastAsia="x-none"/>
              </w:rPr>
            </w:pPr>
          </w:p>
        </w:tc>
      </w:tr>
    </w:tbl>
    <w:p w14:paraId="0BC675EF" w14:textId="2C58B388" w:rsidR="0078795B" w:rsidRPr="000961F5" w:rsidRDefault="0078795B" w:rsidP="00F817C1">
      <w:pPr>
        <w:ind w:left="0"/>
        <w:rPr>
          <w:lang w:eastAsia="x-none"/>
        </w:rPr>
      </w:pPr>
    </w:p>
    <w:p w14:paraId="61EC4551" w14:textId="17358EC2" w:rsidR="003E6948" w:rsidRPr="000961F5" w:rsidRDefault="003E6948" w:rsidP="003E6948">
      <w:pPr>
        <w:pStyle w:val="Heading4"/>
      </w:pPr>
      <w:bookmarkStart w:id="1045" w:name="_Toc58341768"/>
      <w:bookmarkStart w:id="1046" w:name="_Toc58418443"/>
      <w:bookmarkStart w:id="1047" w:name="_Toc58602093"/>
      <w:bookmarkStart w:id="1048" w:name="_Toc62722976"/>
      <w:bookmarkStart w:id="1049" w:name="_Toc65058117"/>
      <w:bookmarkStart w:id="1050" w:name="_Toc65138919"/>
      <w:bookmarkStart w:id="1051" w:name="_Toc65145899"/>
      <w:r w:rsidRPr="000961F5">
        <w:t>EIPO Allotment File</w:t>
      </w:r>
      <w:bookmarkEnd w:id="1045"/>
      <w:bookmarkEnd w:id="1046"/>
      <w:bookmarkEnd w:id="1047"/>
      <w:bookmarkEnd w:id="1048"/>
      <w:bookmarkEnd w:id="1049"/>
      <w:bookmarkEnd w:id="1050"/>
      <w:bookmarkEnd w:id="1051"/>
    </w:p>
    <w:p w14:paraId="6C6EAE92" w14:textId="38C929E2" w:rsidR="003E6948" w:rsidRPr="000961F5" w:rsidRDefault="003E6948" w:rsidP="00F817C1">
      <w:pPr>
        <w:ind w:left="0"/>
        <w:rPr>
          <w:lang w:eastAsia="x-none"/>
        </w:rPr>
      </w:pPr>
    </w:p>
    <w:p w14:paraId="069C0419" w14:textId="4CBC4F13" w:rsidR="006F090C" w:rsidRPr="000961F5" w:rsidRDefault="006F090C" w:rsidP="006F090C">
      <w:pPr>
        <w:ind w:left="0"/>
        <w:rPr>
          <w:lang w:eastAsia="x-none"/>
        </w:rPr>
      </w:pPr>
      <w:r w:rsidRPr="000961F5">
        <w:rPr>
          <w:lang w:eastAsia="x-none"/>
        </w:rPr>
        <w:t>Every day, the Share Registrar generates an EIPO Allotment File for each IPO before 2pm on the public offer book close date.</w:t>
      </w:r>
    </w:p>
    <w:p w14:paraId="2A55EEF4" w14:textId="77777777" w:rsidR="006F090C" w:rsidRPr="000961F5" w:rsidRDefault="006F090C" w:rsidP="006F090C">
      <w:pPr>
        <w:spacing w:after="0"/>
        <w:ind w:left="0"/>
        <w:jc w:val="left"/>
      </w:pPr>
    </w:p>
    <w:p w14:paraId="3DBCBF23" w14:textId="7824D386" w:rsidR="006F090C" w:rsidRPr="000961F5" w:rsidRDefault="006F090C" w:rsidP="006F090C">
      <w:pPr>
        <w:spacing w:after="0"/>
        <w:ind w:left="0"/>
        <w:jc w:val="left"/>
        <w:rPr>
          <w:b/>
        </w:rPr>
      </w:pPr>
      <w:r w:rsidRPr="000961F5">
        <w:rPr>
          <w:b/>
        </w:rPr>
        <w:t>File naming convention:</w:t>
      </w:r>
    </w:p>
    <w:tbl>
      <w:tblPr>
        <w:tblStyle w:val="TableGrid"/>
        <w:tblW w:w="10485" w:type="dxa"/>
        <w:tblLook w:val="04A0" w:firstRow="1" w:lastRow="0" w:firstColumn="1" w:lastColumn="0" w:noHBand="0" w:noVBand="1"/>
      </w:tblPr>
      <w:tblGrid>
        <w:gridCol w:w="1696"/>
        <w:gridCol w:w="2674"/>
        <w:gridCol w:w="6115"/>
      </w:tblGrid>
      <w:tr w:rsidR="006F090C" w:rsidRPr="000961F5" w14:paraId="5522B0FD" w14:textId="77777777" w:rsidTr="00786590">
        <w:tc>
          <w:tcPr>
            <w:tcW w:w="1696" w:type="dxa"/>
            <w:shd w:val="clear" w:color="auto" w:fill="13426B"/>
          </w:tcPr>
          <w:p w14:paraId="0CFD79E9" w14:textId="77777777" w:rsidR="006F090C" w:rsidRPr="000961F5" w:rsidRDefault="006F090C" w:rsidP="00786590">
            <w:pPr>
              <w:spacing w:after="39"/>
              <w:ind w:left="0"/>
              <w:jc w:val="left"/>
              <w:rPr>
                <w:b/>
                <w:lang w:eastAsia="x-none"/>
              </w:rPr>
            </w:pPr>
            <w:r w:rsidRPr="000961F5">
              <w:rPr>
                <w:b/>
                <w:lang w:eastAsia="x-none"/>
              </w:rPr>
              <w:t>Field Name</w:t>
            </w:r>
          </w:p>
        </w:tc>
        <w:tc>
          <w:tcPr>
            <w:tcW w:w="2674" w:type="dxa"/>
            <w:shd w:val="clear" w:color="auto" w:fill="13426B"/>
          </w:tcPr>
          <w:p w14:paraId="733A8B1A" w14:textId="77777777" w:rsidR="006F090C" w:rsidRPr="000961F5" w:rsidRDefault="006F090C" w:rsidP="00786590">
            <w:pPr>
              <w:spacing w:after="39"/>
              <w:ind w:left="0"/>
              <w:jc w:val="left"/>
              <w:rPr>
                <w:b/>
                <w:lang w:eastAsia="x-none"/>
              </w:rPr>
            </w:pPr>
            <w:r w:rsidRPr="000961F5">
              <w:rPr>
                <w:b/>
                <w:lang w:eastAsia="x-none"/>
              </w:rPr>
              <w:t>Field Format</w:t>
            </w:r>
          </w:p>
        </w:tc>
        <w:tc>
          <w:tcPr>
            <w:tcW w:w="6115" w:type="dxa"/>
            <w:shd w:val="clear" w:color="auto" w:fill="13426B"/>
          </w:tcPr>
          <w:p w14:paraId="27F74BC6" w14:textId="77777777" w:rsidR="006F090C" w:rsidRPr="000961F5" w:rsidRDefault="006F090C" w:rsidP="00786590">
            <w:pPr>
              <w:spacing w:after="39"/>
              <w:ind w:left="0"/>
              <w:jc w:val="left"/>
              <w:rPr>
                <w:b/>
                <w:lang w:eastAsia="x-none"/>
              </w:rPr>
            </w:pPr>
            <w:r w:rsidRPr="000961F5">
              <w:rPr>
                <w:b/>
                <w:lang w:eastAsia="x-none"/>
              </w:rPr>
              <w:t>Description</w:t>
            </w:r>
          </w:p>
        </w:tc>
      </w:tr>
      <w:tr w:rsidR="006F090C" w:rsidRPr="000961F5" w14:paraId="3C241D1E" w14:textId="77777777" w:rsidTr="00786590">
        <w:tc>
          <w:tcPr>
            <w:tcW w:w="1696" w:type="dxa"/>
          </w:tcPr>
          <w:p w14:paraId="2EECAD62" w14:textId="77777777" w:rsidR="006F090C" w:rsidRPr="000961F5" w:rsidRDefault="006F090C" w:rsidP="00786590">
            <w:pPr>
              <w:spacing w:after="39"/>
              <w:ind w:left="0"/>
              <w:jc w:val="left"/>
              <w:rPr>
                <w:lang w:eastAsia="x-none"/>
              </w:rPr>
            </w:pPr>
            <w:r w:rsidRPr="000961F5">
              <w:rPr>
                <w:lang w:eastAsia="x-none"/>
              </w:rPr>
              <w:t>PC File Name</w:t>
            </w:r>
          </w:p>
        </w:tc>
        <w:tc>
          <w:tcPr>
            <w:tcW w:w="2674" w:type="dxa"/>
          </w:tcPr>
          <w:p w14:paraId="48C4496A" w14:textId="69F6407C" w:rsidR="006F090C" w:rsidRPr="000961F5" w:rsidRDefault="006F090C" w:rsidP="00A06352">
            <w:pPr>
              <w:spacing w:after="39"/>
              <w:ind w:left="0"/>
              <w:jc w:val="left"/>
              <w:rPr>
                <w:lang w:eastAsia="x-none"/>
              </w:rPr>
            </w:pPr>
            <w:r w:rsidRPr="000961F5">
              <w:rPr>
                <w:lang w:eastAsia="x-none"/>
              </w:rPr>
              <w:t>EIPO</w:t>
            </w:r>
            <w:r w:rsidR="00A06352" w:rsidRPr="000961F5">
              <w:rPr>
                <w:lang w:eastAsia="x-none"/>
              </w:rPr>
              <w:t>CONF</w:t>
            </w:r>
            <w:r w:rsidRPr="000961F5">
              <w:rPr>
                <w:lang w:eastAsia="x-none"/>
              </w:rPr>
              <w:t>ALLOT_STKyyyyy.txt</w:t>
            </w:r>
          </w:p>
        </w:tc>
        <w:tc>
          <w:tcPr>
            <w:tcW w:w="6115" w:type="dxa"/>
            <w:vMerge w:val="restart"/>
          </w:tcPr>
          <w:p w14:paraId="2D4145EB" w14:textId="77777777" w:rsidR="006F090C" w:rsidRPr="000961F5" w:rsidRDefault="006F090C" w:rsidP="00786590">
            <w:pPr>
              <w:spacing w:after="39"/>
              <w:ind w:left="0"/>
              <w:jc w:val="left"/>
              <w:rPr>
                <w:lang w:eastAsia="x-none"/>
              </w:rPr>
            </w:pPr>
            <w:r w:rsidRPr="000961F5">
              <w:rPr>
                <w:lang w:eastAsia="x-none"/>
              </w:rPr>
              <w:t>yyyyy = Stock code, with leading zeroes (IPO initiation Field #10)</w:t>
            </w:r>
          </w:p>
        </w:tc>
      </w:tr>
      <w:tr w:rsidR="006F090C" w:rsidRPr="000961F5" w14:paraId="729EC1B0" w14:textId="77777777" w:rsidTr="00786590">
        <w:tc>
          <w:tcPr>
            <w:tcW w:w="1696" w:type="dxa"/>
          </w:tcPr>
          <w:p w14:paraId="507DCC15" w14:textId="77777777" w:rsidR="006F090C" w:rsidRPr="000961F5" w:rsidRDefault="006F090C" w:rsidP="00786590">
            <w:pPr>
              <w:spacing w:after="39"/>
              <w:ind w:left="0"/>
              <w:jc w:val="left"/>
              <w:rPr>
                <w:lang w:eastAsia="x-none"/>
              </w:rPr>
            </w:pPr>
            <w:r w:rsidRPr="000961F5">
              <w:rPr>
                <w:lang w:eastAsia="x-none"/>
              </w:rPr>
              <w:t>ZIP File Name</w:t>
            </w:r>
          </w:p>
        </w:tc>
        <w:tc>
          <w:tcPr>
            <w:tcW w:w="2674" w:type="dxa"/>
          </w:tcPr>
          <w:p w14:paraId="050B26B6" w14:textId="37C5721B" w:rsidR="006F090C" w:rsidRPr="000961F5" w:rsidRDefault="006F090C" w:rsidP="00786590">
            <w:pPr>
              <w:spacing w:after="39"/>
              <w:ind w:left="0"/>
              <w:jc w:val="left"/>
              <w:rPr>
                <w:lang w:eastAsia="x-none"/>
              </w:rPr>
            </w:pPr>
            <w:r w:rsidRPr="000961F5">
              <w:rPr>
                <w:lang w:eastAsia="x-none"/>
              </w:rPr>
              <w:t>EIPO</w:t>
            </w:r>
            <w:r w:rsidR="00A06352" w:rsidRPr="000961F5">
              <w:rPr>
                <w:lang w:eastAsia="x-none"/>
              </w:rPr>
              <w:t>CONFALLOT</w:t>
            </w:r>
            <w:r w:rsidRPr="000961F5">
              <w:rPr>
                <w:lang w:eastAsia="x-none"/>
              </w:rPr>
              <w:t>_STKyyyyy.zip</w:t>
            </w:r>
          </w:p>
        </w:tc>
        <w:tc>
          <w:tcPr>
            <w:tcW w:w="6115" w:type="dxa"/>
            <w:vMerge/>
          </w:tcPr>
          <w:p w14:paraId="17D8C8DF" w14:textId="77777777" w:rsidR="006F090C" w:rsidRPr="000961F5" w:rsidRDefault="006F090C" w:rsidP="00786590">
            <w:pPr>
              <w:spacing w:after="39"/>
              <w:ind w:left="0"/>
              <w:jc w:val="left"/>
              <w:rPr>
                <w:lang w:eastAsia="x-none"/>
              </w:rPr>
            </w:pPr>
          </w:p>
        </w:tc>
      </w:tr>
    </w:tbl>
    <w:p w14:paraId="4F79835C" w14:textId="77777777" w:rsidR="006F090C" w:rsidRPr="000961F5" w:rsidRDefault="006F090C" w:rsidP="006F090C">
      <w:pPr>
        <w:ind w:left="0"/>
        <w:rPr>
          <w:lang w:eastAsia="x-none"/>
        </w:rPr>
      </w:pPr>
    </w:p>
    <w:p w14:paraId="03B1352B" w14:textId="77777777" w:rsidR="006F090C" w:rsidRPr="000961F5" w:rsidRDefault="006F090C" w:rsidP="006F090C">
      <w:pPr>
        <w:ind w:left="0"/>
        <w:rPr>
          <w:b/>
          <w:lang w:eastAsia="x-none"/>
        </w:rPr>
      </w:pPr>
      <w:r w:rsidRPr="000961F5">
        <w:rPr>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6F090C" w:rsidRPr="000961F5" w14:paraId="619C9F4E" w14:textId="77777777" w:rsidTr="00786590">
        <w:tc>
          <w:tcPr>
            <w:tcW w:w="2972" w:type="dxa"/>
            <w:shd w:val="clear" w:color="auto" w:fill="13426B"/>
          </w:tcPr>
          <w:p w14:paraId="405176CE" w14:textId="77777777" w:rsidR="006F090C" w:rsidRPr="000961F5" w:rsidRDefault="006F090C" w:rsidP="00786590">
            <w:pPr>
              <w:spacing w:after="39"/>
              <w:ind w:left="0"/>
              <w:jc w:val="left"/>
              <w:rPr>
                <w:b/>
                <w:lang w:eastAsia="x-none"/>
              </w:rPr>
            </w:pPr>
            <w:r w:rsidRPr="000961F5">
              <w:rPr>
                <w:b/>
                <w:lang w:eastAsia="x-none"/>
              </w:rPr>
              <w:t>Field Name</w:t>
            </w:r>
          </w:p>
        </w:tc>
        <w:tc>
          <w:tcPr>
            <w:tcW w:w="1276" w:type="dxa"/>
            <w:shd w:val="clear" w:color="auto" w:fill="13426B"/>
          </w:tcPr>
          <w:p w14:paraId="1047A1EB" w14:textId="77777777" w:rsidR="006F090C" w:rsidRPr="000961F5" w:rsidRDefault="006F090C" w:rsidP="00786590">
            <w:pPr>
              <w:spacing w:after="39"/>
              <w:ind w:left="0"/>
              <w:jc w:val="left"/>
              <w:rPr>
                <w:b/>
                <w:lang w:eastAsia="x-none"/>
              </w:rPr>
            </w:pPr>
            <w:r w:rsidRPr="000961F5">
              <w:rPr>
                <w:b/>
                <w:lang w:eastAsia="x-none"/>
              </w:rPr>
              <w:t>Field Format</w:t>
            </w:r>
          </w:p>
        </w:tc>
        <w:tc>
          <w:tcPr>
            <w:tcW w:w="6237" w:type="dxa"/>
            <w:shd w:val="clear" w:color="auto" w:fill="13426B"/>
          </w:tcPr>
          <w:p w14:paraId="271B691F" w14:textId="77777777" w:rsidR="006F090C" w:rsidRPr="000961F5" w:rsidRDefault="006F090C" w:rsidP="00786590">
            <w:pPr>
              <w:spacing w:after="39"/>
              <w:ind w:left="0"/>
              <w:jc w:val="left"/>
              <w:rPr>
                <w:b/>
                <w:lang w:eastAsia="x-none"/>
              </w:rPr>
            </w:pPr>
            <w:r w:rsidRPr="000961F5">
              <w:rPr>
                <w:b/>
                <w:lang w:eastAsia="x-none"/>
              </w:rPr>
              <w:t>Description</w:t>
            </w:r>
          </w:p>
        </w:tc>
      </w:tr>
      <w:tr w:rsidR="006F090C" w:rsidRPr="000961F5" w14:paraId="2F46E64F" w14:textId="77777777" w:rsidTr="00786590">
        <w:tc>
          <w:tcPr>
            <w:tcW w:w="2972" w:type="dxa"/>
          </w:tcPr>
          <w:p w14:paraId="50985365" w14:textId="77777777" w:rsidR="006F090C" w:rsidRPr="000961F5" w:rsidRDefault="006F090C" w:rsidP="00786590">
            <w:pPr>
              <w:spacing w:after="39"/>
              <w:ind w:left="0"/>
              <w:jc w:val="left"/>
              <w:rPr>
                <w:lang w:eastAsia="x-none"/>
              </w:rPr>
            </w:pPr>
            <w:r w:rsidRPr="000961F5">
              <w:rPr>
                <w:lang w:eastAsia="x-none"/>
              </w:rPr>
              <w:t>Record Type</w:t>
            </w:r>
          </w:p>
        </w:tc>
        <w:tc>
          <w:tcPr>
            <w:tcW w:w="1276" w:type="dxa"/>
          </w:tcPr>
          <w:p w14:paraId="7EC41E48" w14:textId="77777777" w:rsidR="006F090C" w:rsidRPr="000961F5" w:rsidRDefault="006F090C" w:rsidP="00786590">
            <w:pPr>
              <w:spacing w:after="39"/>
              <w:ind w:left="0"/>
              <w:jc w:val="left"/>
              <w:rPr>
                <w:lang w:eastAsia="x-none"/>
              </w:rPr>
            </w:pPr>
            <w:r w:rsidRPr="000961F5">
              <w:rPr>
                <w:lang w:eastAsia="x-none"/>
              </w:rPr>
              <w:t>X(1)</w:t>
            </w:r>
          </w:p>
        </w:tc>
        <w:tc>
          <w:tcPr>
            <w:tcW w:w="6237" w:type="dxa"/>
          </w:tcPr>
          <w:p w14:paraId="44CAB322" w14:textId="77777777" w:rsidR="006F090C" w:rsidRPr="000961F5" w:rsidRDefault="006F090C" w:rsidP="00786590">
            <w:pPr>
              <w:spacing w:after="39"/>
              <w:ind w:left="0"/>
              <w:jc w:val="left"/>
              <w:rPr>
                <w:lang w:eastAsia="x-none"/>
              </w:rPr>
            </w:pPr>
            <w:r w:rsidRPr="000961F5">
              <w:rPr>
                <w:lang w:eastAsia="x-none"/>
              </w:rPr>
              <w:t>Should always be 0 for header record</w:t>
            </w:r>
          </w:p>
        </w:tc>
      </w:tr>
      <w:tr w:rsidR="006F090C" w:rsidRPr="000961F5" w14:paraId="17D475B8" w14:textId="77777777" w:rsidTr="00786590">
        <w:tc>
          <w:tcPr>
            <w:tcW w:w="2972" w:type="dxa"/>
          </w:tcPr>
          <w:p w14:paraId="4DFE3F10" w14:textId="77777777" w:rsidR="006F090C" w:rsidRPr="000961F5" w:rsidRDefault="006F090C" w:rsidP="00786590">
            <w:pPr>
              <w:spacing w:after="39"/>
              <w:ind w:left="0"/>
              <w:jc w:val="left"/>
              <w:rPr>
                <w:lang w:eastAsia="x-none"/>
              </w:rPr>
            </w:pPr>
            <w:r w:rsidRPr="000961F5">
              <w:rPr>
                <w:lang w:eastAsia="x-none"/>
              </w:rPr>
              <w:t>File Name</w:t>
            </w:r>
          </w:p>
        </w:tc>
        <w:tc>
          <w:tcPr>
            <w:tcW w:w="1276" w:type="dxa"/>
          </w:tcPr>
          <w:p w14:paraId="2DC624E7" w14:textId="77777777" w:rsidR="006F090C" w:rsidRPr="000961F5" w:rsidRDefault="006F090C" w:rsidP="00786590">
            <w:pPr>
              <w:spacing w:after="39"/>
              <w:ind w:left="0"/>
              <w:jc w:val="left"/>
              <w:rPr>
                <w:lang w:eastAsia="x-none"/>
              </w:rPr>
            </w:pPr>
            <w:r w:rsidRPr="000961F5">
              <w:rPr>
                <w:lang w:eastAsia="x-none"/>
              </w:rPr>
              <w:t>X(15)</w:t>
            </w:r>
          </w:p>
        </w:tc>
        <w:tc>
          <w:tcPr>
            <w:tcW w:w="6237" w:type="dxa"/>
          </w:tcPr>
          <w:p w14:paraId="25826E76" w14:textId="77777777" w:rsidR="006F090C" w:rsidRPr="000961F5" w:rsidRDefault="006F090C" w:rsidP="00786590">
            <w:pPr>
              <w:spacing w:after="39"/>
              <w:ind w:left="0"/>
              <w:jc w:val="left"/>
              <w:rPr>
                <w:lang w:eastAsia="x-none"/>
              </w:rPr>
            </w:pPr>
            <w:r w:rsidRPr="000961F5">
              <w:rPr>
                <w:lang w:eastAsia="x-none"/>
              </w:rPr>
              <w:t>‘EIPO ALLOTMENT’</w:t>
            </w:r>
          </w:p>
        </w:tc>
      </w:tr>
      <w:tr w:rsidR="006F090C" w:rsidRPr="000961F5" w14:paraId="21859F31" w14:textId="77777777" w:rsidTr="00786590">
        <w:tc>
          <w:tcPr>
            <w:tcW w:w="2972" w:type="dxa"/>
          </w:tcPr>
          <w:p w14:paraId="4CB4C6F2" w14:textId="77777777" w:rsidR="006F090C" w:rsidRPr="000961F5" w:rsidRDefault="006F090C" w:rsidP="00786590">
            <w:pPr>
              <w:spacing w:after="39"/>
              <w:ind w:left="0"/>
              <w:jc w:val="left"/>
              <w:rPr>
                <w:lang w:eastAsia="x-none"/>
              </w:rPr>
            </w:pPr>
            <w:r w:rsidRPr="000961F5">
              <w:rPr>
                <w:lang w:eastAsia="x-none"/>
              </w:rPr>
              <w:t>Stock Code</w:t>
            </w:r>
          </w:p>
        </w:tc>
        <w:tc>
          <w:tcPr>
            <w:tcW w:w="1276" w:type="dxa"/>
          </w:tcPr>
          <w:p w14:paraId="4E41071B" w14:textId="77777777" w:rsidR="006F090C" w:rsidRPr="000961F5" w:rsidRDefault="006F090C" w:rsidP="00786590">
            <w:pPr>
              <w:spacing w:after="39"/>
              <w:ind w:left="0"/>
              <w:jc w:val="left"/>
              <w:rPr>
                <w:lang w:eastAsia="x-none"/>
              </w:rPr>
            </w:pPr>
            <w:r w:rsidRPr="000961F5">
              <w:rPr>
                <w:lang w:eastAsia="x-none"/>
              </w:rPr>
              <w:t>X(5)</w:t>
            </w:r>
          </w:p>
        </w:tc>
        <w:tc>
          <w:tcPr>
            <w:tcW w:w="6237" w:type="dxa"/>
          </w:tcPr>
          <w:p w14:paraId="2FBA84CE" w14:textId="77777777" w:rsidR="006F090C" w:rsidRPr="000961F5" w:rsidRDefault="006F090C" w:rsidP="00786590">
            <w:pPr>
              <w:spacing w:after="39"/>
              <w:ind w:left="0"/>
              <w:jc w:val="left"/>
              <w:rPr>
                <w:lang w:eastAsia="x-none"/>
              </w:rPr>
            </w:pPr>
            <w:r w:rsidRPr="000961F5">
              <w:rPr>
                <w:lang w:eastAsia="x-none"/>
              </w:rPr>
              <w:t>IPO stock code (IPO initiation Field #10)</w:t>
            </w:r>
          </w:p>
        </w:tc>
      </w:tr>
      <w:tr w:rsidR="006F090C" w:rsidRPr="000961F5" w14:paraId="41F87484" w14:textId="77777777" w:rsidTr="00786590">
        <w:tc>
          <w:tcPr>
            <w:tcW w:w="2972" w:type="dxa"/>
          </w:tcPr>
          <w:p w14:paraId="1E38D1CD" w14:textId="77777777" w:rsidR="006F090C" w:rsidRPr="000961F5" w:rsidRDefault="006F090C" w:rsidP="00786590">
            <w:pPr>
              <w:spacing w:after="39"/>
              <w:ind w:left="0"/>
              <w:jc w:val="left"/>
              <w:rPr>
                <w:lang w:eastAsia="x-none"/>
              </w:rPr>
            </w:pPr>
            <w:r w:rsidRPr="000961F5">
              <w:rPr>
                <w:lang w:eastAsia="x-none"/>
              </w:rPr>
              <w:t>File Creation Date</w:t>
            </w:r>
          </w:p>
        </w:tc>
        <w:tc>
          <w:tcPr>
            <w:tcW w:w="1276" w:type="dxa"/>
          </w:tcPr>
          <w:p w14:paraId="04D56564" w14:textId="77777777" w:rsidR="006F090C" w:rsidRPr="000961F5" w:rsidRDefault="006F090C" w:rsidP="00786590">
            <w:pPr>
              <w:spacing w:after="39"/>
              <w:ind w:left="0"/>
              <w:jc w:val="left"/>
              <w:rPr>
                <w:lang w:eastAsia="x-none"/>
              </w:rPr>
            </w:pPr>
            <w:r w:rsidRPr="000961F5">
              <w:rPr>
                <w:lang w:eastAsia="x-none"/>
              </w:rPr>
              <w:t>X(8)</w:t>
            </w:r>
          </w:p>
        </w:tc>
        <w:tc>
          <w:tcPr>
            <w:tcW w:w="6237" w:type="dxa"/>
          </w:tcPr>
          <w:p w14:paraId="099F5E7C" w14:textId="77777777" w:rsidR="006F090C" w:rsidRPr="000961F5" w:rsidRDefault="006F090C" w:rsidP="00786590">
            <w:pPr>
              <w:spacing w:after="39"/>
              <w:ind w:left="0"/>
              <w:jc w:val="left"/>
              <w:rPr>
                <w:lang w:eastAsia="x-none"/>
              </w:rPr>
            </w:pPr>
            <w:r w:rsidRPr="000961F5">
              <w:rPr>
                <w:lang w:eastAsia="x-none"/>
              </w:rPr>
              <w:t>In YYYYMMDD format</w:t>
            </w:r>
          </w:p>
        </w:tc>
      </w:tr>
      <w:tr w:rsidR="006F090C" w:rsidRPr="000961F5" w14:paraId="26A4A17D" w14:textId="77777777" w:rsidTr="00786590">
        <w:tc>
          <w:tcPr>
            <w:tcW w:w="2972" w:type="dxa"/>
          </w:tcPr>
          <w:p w14:paraId="739AD201" w14:textId="77777777" w:rsidR="006F090C" w:rsidRPr="000961F5" w:rsidRDefault="006F090C" w:rsidP="00786590">
            <w:pPr>
              <w:spacing w:after="39"/>
              <w:ind w:left="0"/>
              <w:jc w:val="left"/>
              <w:rPr>
                <w:lang w:eastAsia="x-none"/>
              </w:rPr>
            </w:pPr>
            <w:r w:rsidRPr="000961F5">
              <w:rPr>
                <w:lang w:eastAsia="x-none"/>
              </w:rPr>
              <w:t>File Creation Time</w:t>
            </w:r>
          </w:p>
        </w:tc>
        <w:tc>
          <w:tcPr>
            <w:tcW w:w="1276" w:type="dxa"/>
          </w:tcPr>
          <w:p w14:paraId="15775957" w14:textId="77777777" w:rsidR="006F090C" w:rsidRPr="000961F5" w:rsidRDefault="006F090C" w:rsidP="00786590">
            <w:pPr>
              <w:spacing w:after="39"/>
              <w:ind w:left="0"/>
              <w:jc w:val="left"/>
              <w:rPr>
                <w:lang w:eastAsia="x-none"/>
              </w:rPr>
            </w:pPr>
            <w:r w:rsidRPr="000961F5">
              <w:rPr>
                <w:lang w:eastAsia="x-none"/>
              </w:rPr>
              <w:t>X(6)</w:t>
            </w:r>
          </w:p>
        </w:tc>
        <w:tc>
          <w:tcPr>
            <w:tcW w:w="6237" w:type="dxa"/>
          </w:tcPr>
          <w:p w14:paraId="1EAB2484" w14:textId="77777777" w:rsidR="006F090C" w:rsidRPr="000961F5" w:rsidRDefault="006F090C" w:rsidP="00786590">
            <w:pPr>
              <w:spacing w:after="39"/>
              <w:ind w:left="0"/>
              <w:jc w:val="left"/>
              <w:rPr>
                <w:lang w:eastAsia="x-none"/>
              </w:rPr>
            </w:pPr>
            <w:r w:rsidRPr="000961F5">
              <w:rPr>
                <w:lang w:eastAsia="x-none"/>
              </w:rPr>
              <w:t>In HHMMSS format</w:t>
            </w:r>
          </w:p>
        </w:tc>
      </w:tr>
    </w:tbl>
    <w:p w14:paraId="14D40178" w14:textId="77777777" w:rsidR="006F090C" w:rsidRPr="000961F5" w:rsidRDefault="006F090C" w:rsidP="006F090C">
      <w:pPr>
        <w:ind w:left="0"/>
        <w:rPr>
          <w:lang w:eastAsia="x-none"/>
        </w:rPr>
      </w:pPr>
    </w:p>
    <w:p w14:paraId="24490FE5" w14:textId="77777777" w:rsidR="006F090C" w:rsidRPr="000961F5" w:rsidRDefault="006F090C" w:rsidP="006F090C">
      <w:pPr>
        <w:ind w:left="0"/>
        <w:rPr>
          <w:b/>
          <w:lang w:eastAsia="x-none"/>
        </w:rPr>
      </w:pPr>
      <w:r w:rsidRPr="000961F5">
        <w:rPr>
          <w:b/>
          <w:lang w:eastAsia="x-none"/>
        </w:rPr>
        <w:t>Detailed record:</w:t>
      </w:r>
    </w:p>
    <w:tbl>
      <w:tblPr>
        <w:tblStyle w:val="TableGrid"/>
        <w:tblW w:w="10485" w:type="dxa"/>
        <w:tblLook w:val="04A0" w:firstRow="1" w:lastRow="0" w:firstColumn="1" w:lastColumn="0" w:noHBand="0" w:noVBand="1"/>
      </w:tblPr>
      <w:tblGrid>
        <w:gridCol w:w="2972"/>
        <w:gridCol w:w="1276"/>
        <w:gridCol w:w="6237"/>
      </w:tblGrid>
      <w:tr w:rsidR="006F090C" w:rsidRPr="000961F5" w14:paraId="311D4F37" w14:textId="77777777" w:rsidTr="00786590">
        <w:tc>
          <w:tcPr>
            <w:tcW w:w="2972" w:type="dxa"/>
            <w:shd w:val="clear" w:color="auto" w:fill="13426B"/>
          </w:tcPr>
          <w:p w14:paraId="21F3799E" w14:textId="77777777" w:rsidR="006F090C" w:rsidRPr="000961F5" w:rsidRDefault="006F090C" w:rsidP="00786590">
            <w:pPr>
              <w:spacing w:after="39"/>
              <w:ind w:left="0"/>
              <w:jc w:val="left"/>
              <w:rPr>
                <w:b/>
                <w:lang w:eastAsia="x-none"/>
              </w:rPr>
            </w:pPr>
            <w:r w:rsidRPr="000961F5">
              <w:rPr>
                <w:b/>
                <w:lang w:eastAsia="x-none"/>
              </w:rPr>
              <w:t>Field Name</w:t>
            </w:r>
          </w:p>
        </w:tc>
        <w:tc>
          <w:tcPr>
            <w:tcW w:w="1276" w:type="dxa"/>
            <w:shd w:val="clear" w:color="auto" w:fill="13426B"/>
          </w:tcPr>
          <w:p w14:paraId="148D696F" w14:textId="77777777" w:rsidR="006F090C" w:rsidRPr="000961F5" w:rsidRDefault="006F090C" w:rsidP="00786590">
            <w:pPr>
              <w:spacing w:after="39"/>
              <w:ind w:left="0"/>
              <w:jc w:val="left"/>
              <w:rPr>
                <w:b/>
                <w:lang w:eastAsia="x-none"/>
              </w:rPr>
            </w:pPr>
            <w:r w:rsidRPr="000961F5">
              <w:rPr>
                <w:b/>
                <w:lang w:eastAsia="x-none"/>
              </w:rPr>
              <w:t>Field Format</w:t>
            </w:r>
          </w:p>
        </w:tc>
        <w:tc>
          <w:tcPr>
            <w:tcW w:w="6237" w:type="dxa"/>
            <w:shd w:val="clear" w:color="auto" w:fill="13426B"/>
          </w:tcPr>
          <w:p w14:paraId="1012824C" w14:textId="77777777" w:rsidR="006F090C" w:rsidRPr="000961F5" w:rsidRDefault="006F090C" w:rsidP="00786590">
            <w:pPr>
              <w:spacing w:after="39"/>
              <w:ind w:left="0"/>
              <w:jc w:val="left"/>
              <w:rPr>
                <w:b/>
                <w:lang w:eastAsia="x-none"/>
              </w:rPr>
            </w:pPr>
            <w:r w:rsidRPr="000961F5">
              <w:rPr>
                <w:b/>
                <w:lang w:eastAsia="x-none"/>
              </w:rPr>
              <w:t>Description</w:t>
            </w:r>
          </w:p>
        </w:tc>
      </w:tr>
      <w:tr w:rsidR="006F090C" w:rsidRPr="000961F5" w14:paraId="1CEE5370" w14:textId="77777777" w:rsidTr="00786590">
        <w:tc>
          <w:tcPr>
            <w:tcW w:w="2972" w:type="dxa"/>
          </w:tcPr>
          <w:p w14:paraId="4C74ADE6" w14:textId="77777777" w:rsidR="006F090C" w:rsidRPr="000961F5" w:rsidRDefault="006F090C" w:rsidP="00786590">
            <w:pPr>
              <w:spacing w:after="39"/>
              <w:ind w:left="0"/>
              <w:jc w:val="left"/>
              <w:rPr>
                <w:lang w:eastAsia="x-none"/>
              </w:rPr>
            </w:pPr>
            <w:r w:rsidRPr="000961F5">
              <w:rPr>
                <w:lang w:eastAsia="x-none"/>
              </w:rPr>
              <w:t>Record Type</w:t>
            </w:r>
          </w:p>
        </w:tc>
        <w:tc>
          <w:tcPr>
            <w:tcW w:w="1276" w:type="dxa"/>
          </w:tcPr>
          <w:p w14:paraId="33401DE2" w14:textId="77777777" w:rsidR="006F090C" w:rsidRPr="000961F5" w:rsidRDefault="006F090C" w:rsidP="00786590">
            <w:pPr>
              <w:spacing w:after="39"/>
              <w:ind w:left="0"/>
              <w:jc w:val="left"/>
              <w:rPr>
                <w:lang w:eastAsia="x-none"/>
              </w:rPr>
            </w:pPr>
            <w:r w:rsidRPr="000961F5">
              <w:rPr>
                <w:lang w:eastAsia="x-none"/>
              </w:rPr>
              <w:t>X(1)</w:t>
            </w:r>
          </w:p>
        </w:tc>
        <w:tc>
          <w:tcPr>
            <w:tcW w:w="6237" w:type="dxa"/>
          </w:tcPr>
          <w:p w14:paraId="3DC72BF6" w14:textId="77777777" w:rsidR="006F090C" w:rsidRPr="000961F5" w:rsidRDefault="006F090C" w:rsidP="00786590">
            <w:pPr>
              <w:spacing w:after="39"/>
              <w:ind w:left="0"/>
              <w:jc w:val="left"/>
              <w:rPr>
                <w:lang w:eastAsia="x-none"/>
              </w:rPr>
            </w:pPr>
            <w:r w:rsidRPr="000961F5">
              <w:rPr>
                <w:lang w:eastAsia="x-none"/>
              </w:rPr>
              <w:t>Should always be 1 for detailed record</w:t>
            </w:r>
          </w:p>
        </w:tc>
      </w:tr>
      <w:tr w:rsidR="006F090C" w:rsidRPr="000961F5" w14:paraId="0778E265" w14:textId="77777777" w:rsidTr="00786590">
        <w:tc>
          <w:tcPr>
            <w:tcW w:w="2972" w:type="dxa"/>
          </w:tcPr>
          <w:p w14:paraId="7E03A5B5" w14:textId="77777777" w:rsidR="006F090C" w:rsidRPr="000961F5" w:rsidRDefault="006F090C" w:rsidP="00786590">
            <w:pPr>
              <w:spacing w:after="39"/>
              <w:ind w:left="0"/>
              <w:jc w:val="left"/>
              <w:rPr>
                <w:lang w:eastAsia="x-none"/>
              </w:rPr>
            </w:pPr>
            <w:r w:rsidRPr="000961F5">
              <w:rPr>
                <w:lang w:eastAsia="x-none"/>
              </w:rPr>
              <w:t>Firm ID</w:t>
            </w:r>
          </w:p>
        </w:tc>
        <w:tc>
          <w:tcPr>
            <w:tcW w:w="1276" w:type="dxa"/>
          </w:tcPr>
          <w:p w14:paraId="6CF90F88" w14:textId="77777777" w:rsidR="006F090C" w:rsidRPr="000961F5" w:rsidRDefault="006F090C" w:rsidP="00786590">
            <w:pPr>
              <w:spacing w:after="39"/>
              <w:ind w:left="0"/>
              <w:jc w:val="left"/>
              <w:rPr>
                <w:lang w:eastAsia="x-none"/>
              </w:rPr>
            </w:pPr>
            <w:r w:rsidRPr="000961F5">
              <w:rPr>
                <w:lang w:eastAsia="x-none"/>
              </w:rPr>
              <w:t>9(5)</w:t>
            </w:r>
          </w:p>
        </w:tc>
        <w:tc>
          <w:tcPr>
            <w:tcW w:w="6237" w:type="dxa"/>
          </w:tcPr>
          <w:p w14:paraId="29D5BB22" w14:textId="77777777" w:rsidR="006F090C" w:rsidRPr="000961F5" w:rsidRDefault="006F090C" w:rsidP="00786590">
            <w:pPr>
              <w:spacing w:after="39"/>
              <w:ind w:left="0"/>
              <w:jc w:val="left"/>
              <w:rPr>
                <w:lang w:eastAsia="x-none"/>
              </w:rPr>
            </w:pPr>
            <w:r w:rsidRPr="000961F5">
              <w:rPr>
                <w:lang w:eastAsia="x-none"/>
              </w:rPr>
              <w:t>Applicant’s Firm ID</w:t>
            </w:r>
          </w:p>
        </w:tc>
      </w:tr>
      <w:tr w:rsidR="006F090C" w:rsidRPr="000961F5" w14:paraId="1D4C549C" w14:textId="77777777" w:rsidTr="00786590">
        <w:tc>
          <w:tcPr>
            <w:tcW w:w="2972" w:type="dxa"/>
          </w:tcPr>
          <w:p w14:paraId="4391E467" w14:textId="77777777" w:rsidR="006F090C" w:rsidRPr="000961F5" w:rsidRDefault="006F090C" w:rsidP="00786590">
            <w:pPr>
              <w:spacing w:after="39"/>
              <w:ind w:left="0"/>
              <w:jc w:val="left"/>
              <w:rPr>
                <w:lang w:eastAsia="x-none"/>
              </w:rPr>
            </w:pPr>
            <w:r w:rsidRPr="000961F5">
              <w:rPr>
                <w:lang w:eastAsia="x-none"/>
              </w:rPr>
              <w:t>Application Instruction No.</w:t>
            </w:r>
          </w:p>
        </w:tc>
        <w:tc>
          <w:tcPr>
            <w:tcW w:w="1276" w:type="dxa"/>
          </w:tcPr>
          <w:p w14:paraId="4EF42799" w14:textId="77777777" w:rsidR="006F090C" w:rsidRPr="000961F5" w:rsidRDefault="006F090C" w:rsidP="00786590">
            <w:pPr>
              <w:spacing w:after="39"/>
              <w:ind w:left="0"/>
              <w:jc w:val="left"/>
              <w:rPr>
                <w:lang w:eastAsia="x-none"/>
              </w:rPr>
            </w:pPr>
            <w:r w:rsidRPr="000961F5">
              <w:rPr>
                <w:lang w:eastAsia="x-none"/>
              </w:rPr>
              <w:t>X(9)</w:t>
            </w:r>
          </w:p>
        </w:tc>
        <w:tc>
          <w:tcPr>
            <w:tcW w:w="6237" w:type="dxa"/>
          </w:tcPr>
          <w:p w14:paraId="079FECCE" w14:textId="77777777" w:rsidR="006F090C" w:rsidRPr="000961F5" w:rsidRDefault="006F090C" w:rsidP="00786590">
            <w:pPr>
              <w:spacing w:after="39"/>
              <w:ind w:left="0"/>
              <w:jc w:val="left"/>
              <w:rPr>
                <w:lang w:eastAsia="x-none"/>
              </w:rPr>
            </w:pPr>
            <w:r w:rsidRPr="000961F5">
              <w:rPr>
                <w:lang w:eastAsia="x-none"/>
              </w:rPr>
              <w:t>Unique # generated by FINI, per IPO</w:t>
            </w:r>
          </w:p>
        </w:tc>
      </w:tr>
      <w:tr w:rsidR="006F090C" w:rsidRPr="000961F5" w14:paraId="5DE91901" w14:textId="77777777" w:rsidTr="00786590">
        <w:tc>
          <w:tcPr>
            <w:tcW w:w="2972" w:type="dxa"/>
          </w:tcPr>
          <w:p w14:paraId="145699E0" w14:textId="77777777" w:rsidR="006F090C" w:rsidRPr="000961F5" w:rsidRDefault="006F090C" w:rsidP="00786590">
            <w:pPr>
              <w:spacing w:after="39"/>
              <w:ind w:left="0"/>
              <w:jc w:val="left"/>
              <w:rPr>
                <w:lang w:eastAsia="x-none"/>
              </w:rPr>
            </w:pPr>
            <w:r w:rsidRPr="000961F5">
              <w:rPr>
                <w:lang w:eastAsia="x-none"/>
              </w:rPr>
              <w:t>Successful Quantity</w:t>
            </w:r>
          </w:p>
        </w:tc>
        <w:tc>
          <w:tcPr>
            <w:tcW w:w="1276" w:type="dxa"/>
          </w:tcPr>
          <w:p w14:paraId="5959D880" w14:textId="77777777" w:rsidR="006F090C" w:rsidRPr="000961F5" w:rsidRDefault="006F090C" w:rsidP="00786590">
            <w:pPr>
              <w:spacing w:after="39"/>
              <w:ind w:left="0"/>
              <w:jc w:val="left"/>
              <w:rPr>
                <w:lang w:eastAsia="x-none"/>
              </w:rPr>
            </w:pPr>
            <w:r w:rsidRPr="000961F5">
              <w:rPr>
                <w:lang w:eastAsia="x-none"/>
              </w:rPr>
              <w:t>9(11)</w:t>
            </w:r>
          </w:p>
        </w:tc>
        <w:tc>
          <w:tcPr>
            <w:tcW w:w="6237" w:type="dxa"/>
          </w:tcPr>
          <w:p w14:paraId="66D39431" w14:textId="77777777" w:rsidR="006F090C" w:rsidRPr="000961F5" w:rsidRDefault="006F090C" w:rsidP="00786590">
            <w:pPr>
              <w:spacing w:after="39"/>
              <w:ind w:left="0"/>
              <w:jc w:val="left"/>
              <w:rPr>
                <w:lang w:eastAsia="x-none"/>
              </w:rPr>
            </w:pPr>
            <w:r w:rsidRPr="000961F5">
              <w:rPr>
                <w:lang w:eastAsia="x-none"/>
              </w:rPr>
              <w:t>Zero indicates wholly unsuccessful application</w:t>
            </w:r>
          </w:p>
        </w:tc>
      </w:tr>
      <w:tr w:rsidR="006F090C" w:rsidRPr="000961F5" w14:paraId="2566EBC2" w14:textId="77777777" w:rsidTr="00786590">
        <w:tc>
          <w:tcPr>
            <w:tcW w:w="2972" w:type="dxa"/>
          </w:tcPr>
          <w:p w14:paraId="52712935" w14:textId="77777777" w:rsidR="006F090C" w:rsidRPr="000961F5" w:rsidRDefault="006F090C" w:rsidP="00786590">
            <w:pPr>
              <w:spacing w:after="39"/>
              <w:ind w:left="0"/>
              <w:jc w:val="left"/>
              <w:rPr>
                <w:lang w:eastAsia="x-none"/>
              </w:rPr>
            </w:pPr>
            <w:r w:rsidRPr="000961F5">
              <w:rPr>
                <w:lang w:eastAsia="x-none"/>
              </w:rPr>
              <w:lastRenderedPageBreak/>
              <w:t>Unsuccessful Quantity</w:t>
            </w:r>
          </w:p>
        </w:tc>
        <w:tc>
          <w:tcPr>
            <w:tcW w:w="1276" w:type="dxa"/>
          </w:tcPr>
          <w:p w14:paraId="5A46BB08" w14:textId="77777777" w:rsidR="006F090C" w:rsidRPr="000961F5" w:rsidRDefault="006F090C" w:rsidP="00786590">
            <w:pPr>
              <w:spacing w:after="39"/>
              <w:ind w:left="0"/>
              <w:jc w:val="left"/>
              <w:rPr>
                <w:lang w:eastAsia="x-none"/>
              </w:rPr>
            </w:pPr>
            <w:r w:rsidRPr="000961F5">
              <w:rPr>
                <w:lang w:eastAsia="x-none"/>
              </w:rPr>
              <w:t>9(11)</w:t>
            </w:r>
          </w:p>
        </w:tc>
        <w:tc>
          <w:tcPr>
            <w:tcW w:w="6237" w:type="dxa"/>
          </w:tcPr>
          <w:p w14:paraId="66820782" w14:textId="77777777" w:rsidR="006F090C" w:rsidRPr="000961F5" w:rsidRDefault="006F090C" w:rsidP="00786590">
            <w:pPr>
              <w:spacing w:after="39"/>
              <w:ind w:left="0"/>
              <w:jc w:val="left"/>
              <w:rPr>
                <w:lang w:eastAsia="x-none"/>
              </w:rPr>
            </w:pPr>
            <w:r w:rsidRPr="000961F5">
              <w:rPr>
                <w:lang w:eastAsia="x-none"/>
              </w:rPr>
              <w:t>Zero indicates wholly successful application</w:t>
            </w:r>
          </w:p>
        </w:tc>
      </w:tr>
      <w:tr w:rsidR="006F090C" w:rsidRPr="000961F5" w14:paraId="3034052D" w14:textId="77777777" w:rsidTr="00786590">
        <w:tc>
          <w:tcPr>
            <w:tcW w:w="2972" w:type="dxa"/>
          </w:tcPr>
          <w:p w14:paraId="786F29AB" w14:textId="77777777" w:rsidR="006F090C" w:rsidRPr="000961F5" w:rsidRDefault="006F090C" w:rsidP="00786590">
            <w:pPr>
              <w:spacing w:after="39"/>
              <w:ind w:left="0"/>
              <w:jc w:val="left"/>
              <w:rPr>
                <w:lang w:eastAsia="x-none"/>
              </w:rPr>
            </w:pPr>
            <w:r w:rsidRPr="000961F5">
              <w:rPr>
                <w:lang w:eastAsia="x-none"/>
              </w:rPr>
              <w:t>Unsuccessful Reason Code</w:t>
            </w:r>
          </w:p>
        </w:tc>
        <w:tc>
          <w:tcPr>
            <w:tcW w:w="1276" w:type="dxa"/>
          </w:tcPr>
          <w:p w14:paraId="5B9E8E2A" w14:textId="77777777" w:rsidR="006F090C" w:rsidRPr="000961F5" w:rsidRDefault="006F090C" w:rsidP="00786590">
            <w:pPr>
              <w:spacing w:after="39"/>
              <w:ind w:left="0"/>
              <w:jc w:val="left"/>
              <w:rPr>
                <w:lang w:eastAsia="x-none"/>
              </w:rPr>
            </w:pPr>
            <w:r w:rsidRPr="000961F5">
              <w:rPr>
                <w:lang w:eastAsia="x-none"/>
              </w:rPr>
              <w:t>X(2)</w:t>
            </w:r>
          </w:p>
        </w:tc>
        <w:tc>
          <w:tcPr>
            <w:tcW w:w="6237" w:type="dxa"/>
          </w:tcPr>
          <w:p w14:paraId="6CC0C3A3" w14:textId="77777777" w:rsidR="006F090C" w:rsidRPr="000961F5" w:rsidRDefault="006F090C" w:rsidP="00786590">
            <w:pPr>
              <w:spacing w:after="39"/>
              <w:ind w:left="0"/>
              <w:jc w:val="left"/>
              <w:rPr>
                <w:lang w:eastAsia="x-none"/>
              </w:rPr>
            </w:pPr>
            <w:r w:rsidRPr="000961F5">
              <w:rPr>
                <w:lang w:eastAsia="x-none"/>
              </w:rPr>
              <w:t>‘01’ – not allotted</w:t>
            </w:r>
          </w:p>
          <w:p w14:paraId="3A1E3103" w14:textId="77777777" w:rsidR="006F090C" w:rsidRPr="000961F5" w:rsidRDefault="006F090C" w:rsidP="00786590">
            <w:pPr>
              <w:spacing w:after="39"/>
              <w:ind w:left="0"/>
              <w:jc w:val="left"/>
              <w:rPr>
                <w:lang w:eastAsia="x-none"/>
              </w:rPr>
            </w:pPr>
            <w:r w:rsidRPr="000961F5">
              <w:rPr>
                <w:lang w:eastAsia="x-none"/>
              </w:rPr>
              <w:t>‘02’ – failed payment (share registrar channel)</w:t>
            </w:r>
          </w:p>
          <w:p w14:paraId="334B100A" w14:textId="77777777" w:rsidR="006F090C" w:rsidRPr="000961F5" w:rsidRDefault="006F090C" w:rsidP="00786590">
            <w:pPr>
              <w:spacing w:after="39"/>
              <w:ind w:left="0"/>
              <w:jc w:val="left"/>
              <w:rPr>
                <w:lang w:eastAsia="x-none"/>
              </w:rPr>
            </w:pPr>
            <w:r w:rsidRPr="000961F5">
              <w:rPr>
                <w:lang w:eastAsia="x-none"/>
              </w:rPr>
              <w:t>‘03’ – invalid application</w:t>
            </w:r>
          </w:p>
          <w:p w14:paraId="61B32234" w14:textId="77777777" w:rsidR="006F090C" w:rsidRPr="000961F5" w:rsidRDefault="006F090C" w:rsidP="00786590">
            <w:pPr>
              <w:spacing w:after="39"/>
              <w:ind w:left="0"/>
              <w:jc w:val="left"/>
              <w:rPr>
                <w:lang w:eastAsia="x-none"/>
              </w:rPr>
            </w:pPr>
            <w:r w:rsidRPr="000961F5">
              <w:rPr>
                <w:lang w:eastAsia="x-none"/>
              </w:rPr>
              <w:t>Must be blank if successful quantity &gt;0</w:t>
            </w:r>
          </w:p>
        </w:tc>
      </w:tr>
      <w:tr w:rsidR="006F090C" w:rsidRPr="000961F5" w14:paraId="5D2CDC19" w14:textId="77777777" w:rsidTr="00786590">
        <w:tc>
          <w:tcPr>
            <w:tcW w:w="2972" w:type="dxa"/>
          </w:tcPr>
          <w:p w14:paraId="56B7527B" w14:textId="77777777" w:rsidR="006F090C" w:rsidRPr="000961F5" w:rsidRDefault="006F090C" w:rsidP="00786590">
            <w:pPr>
              <w:spacing w:after="39"/>
              <w:ind w:left="0"/>
              <w:jc w:val="left"/>
              <w:rPr>
                <w:lang w:eastAsia="x-none"/>
              </w:rPr>
            </w:pPr>
            <w:r w:rsidRPr="000961F5">
              <w:rPr>
                <w:lang w:eastAsia="x-none"/>
              </w:rPr>
              <w:t>Application Quantity</w:t>
            </w:r>
          </w:p>
        </w:tc>
        <w:tc>
          <w:tcPr>
            <w:tcW w:w="1276" w:type="dxa"/>
          </w:tcPr>
          <w:p w14:paraId="51E42F4B" w14:textId="77777777" w:rsidR="006F090C" w:rsidRPr="000961F5" w:rsidRDefault="006F090C" w:rsidP="00786590">
            <w:pPr>
              <w:spacing w:after="39"/>
              <w:ind w:left="0"/>
              <w:jc w:val="left"/>
              <w:rPr>
                <w:lang w:eastAsia="x-none"/>
              </w:rPr>
            </w:pPr>
            <w:r w:rsidRPr="000961F5">
              <w:rPr>
                <w:lang w:eastAsia="x-none"/>
              </w:rPr>
              <w:t>9(11)</w:t>
            </w:r>
          </w:p>
        </w:tc>
        <w:tc>
          <w:tcPr>
            <w:tcW w:w="6237" w:type="dxa"/>
          </w:tcPr>
          <w:p w14:paraId="39F73EB1" w14:textId="77777777" w:rsidR="006F090C" w:rsidRPr="000961F5" w:rsidRDefault="006F090C" w:rsidP="00786590">
            <w:pPr>
              <w:spacing w:after="39"/>
              <w:ind w:left="0"/>
              <w:jc w:val="left"/>
              <w:rPr>
                <w:lang w:eastAsia="x-none"/>
              </w:rPr>
            </w:pPr>
            <w:r w:rsidRPr="000961F5">
              <w:rPr>
                <w:lang w:eastAsia="x-none"/>
              </w:rPr>
              <w:t>Applicant’s application of shares, with leading zeroes</w:t>
            </w:r>
          </w:p>
        </w:tc>
      </w:tr>
    </w:tbl>
    <w:p w14:paraId="1D049615" w14:textId="77777777" w:rsidR="006F090C" w:rsidRPr="000961F5" w:rsidRDefault="006F090C" w:rsidP="006F090C">
      <w:pPr>
        <w:ind w:left="0"/>
        <w:rPr>
          <w:lang w:eastAsia="x-none"/>
        </w:rPr>
      </w:pPr>
    </w:p>
    <w:p w14:paraId="53FE65CA" w14:textId="77777777" w:rsidR="006F090C" w:rsidRPr="000961F5" w:rsidRDefault="006F090C" w:rsidP="006F090C">
      <w:pPr>
        <w:ind w:left="0"/>
        <w:rPr>
          <w:b/>
          <w:lang w:eastAsia="x-none"/>
        </w:rPr>
      </w:pPr>
      <w:r w:rsidRPr="000961F5">
        <w:rPr>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6F090C" w:rsidRPr="000961F5" w14:paraId="140A2D11" w14:textId="77777777" w:rsidTr="00786590">
        <w:tc>
          <w:tcPr>
            <w:tcW w:w="2972" w:type="dxa"/>
            <w:shd w:val="clear" w:color="auto" w:fill="13426B"/>
          </w:tcPr>
          <w:p w14:paraId="6193DF21" w14:textId="77777777" w:rsidR="006F090C" w:rsidRPr="000961F5" w:rsidRDefault="006F090C" w:rsidP="00786590">
            <w:pPr>
              <w:spacing w:after="39"/>
              <w:ind w:left="0"/>
              <w:jc w:val="left"/>
              <w:rPr>
                <w:b/>
                <w:lang w:eastAsia="x-none"/>
              </w:rPr>
            </w:pPr>
            <w:r w:rsidRPr="000961F5">
              <w:rPr>
                <w:b/>
                <w:lang w:eastAsia="x-none"/>
              </w:rPr>
              <w:t>Field Name</w:t>
            </w:r>
          </w:p>
        </w:tc>
        <w:tc>
          <w:tcPr>
            <w:tcW w:w="1276" w:type="dxa"/>
            <w:shd w:val="clear" w:color="auto" w:fill="13426B"/>
          </w:tcPr>
          <w:p w14:paraId="00E3F2A6" w14:textId="77777777" w:rsidR="006F090C" w:rsidRPr="000961F5" w:rsidRDefault="006F090C" w:rsidP="00786590">
            <w:pPr>
              <w:spacing w:after="39"/>
              <w:ind w:left="0"/>
              <w:jc w:val="left"/>
              <w:rPr>
                <w:b/>
                <w:lang w:eastAsia="x-none"/>
              </w:rPr>
            </w:pPr>
            <w:r w:rsidRPr="000961F5">
              <w:rPr>
                <w:b/>
                <w:lang w:eastAsia="x-none"/>
              </w:rPr>
              <w:t>Field Format</w:t>
            </w:r>
          </w:p>
        </w:tc>
        <w:tc>
          <w:tcPr>
            <w:tcW w:w="6237" w:type="dxa"/>
            <w:shd w:val="clear" w:color="auto" w:fill="13426B"/>
          </w:tcPr>
          <w:p w14:paraId="43E06EDF" w14:textId="77777777" w:rsidR="006F090C" w:rsidRPr="000961F5" w:rsidRDefault="006F090C" w:rsidP="00786590">
            <w:pPr>
              <w:spacing w:after="39"/>
              <w:ind w:left="0"/>
              <w:jc w:val="left"/>
              <w:rPr>
                <w:b/>
                <w:lang w:eastAsia="x-none"/>
              </w:rPr>
            </w:pPr>
            <w:r w:rsidRPr="000961F5">
              <w:rPr>
                <w:b/>
                <w:lang w:eastAsia="x-none"/>
              </w:rPr>
              <w:t>Description</w:t>
            </w:r>
          </w:p>
        </w:tc>
      </w:tr>
      <w:tr w:rsidR="006F090C" w:rsidRPr="000961F5" w14:paraId="079D33CE" w14:textId="77777777" w:rsidTr="00786590">
        <w:tc>
          <w:tcPr>
            <w:tcW w:w="2972" w:type="dxa"/>
          </w:tcPr>
          <w:p w14:paraId="656FB220" w14:textId="77777777" w:rsidR="006F090C" w:rsidRPr="000961F5" w:rsidRDefault="006F090C" w:rsidP="00786590">
            <w:pPr>
              <w:spacing w:after="39"/>
              <w:ind w:left="0"/>
              <w:jc w:val="left"/>
              <w:rPr>
                <w:lang w:eastAsia="x-none"/>
              </w:rPr>
            </w:pPr>
            <w:r w:rsidRPr="000961F5">
              <w:rPr>
                <w:lang w:eastAsia="x-none"/>
              </w:rPr>
              <w:t>Record Type</w:t>
            </w:r>
          </w:p>
        </w:tc>
        <w:tc>
          <w:tcPr>
            <w:tcW w:w="1276" w:type="dxa"/>
          </w:tcPr>
          <w:p w14:paraId="0911645F" w14:textId="77777777" w:rsidR="006F090C" w:rsidRPr="000961F5" w:rsidRDefault="006F090C" w:rsidP="00786590">
            <w:pPr>
              <w:spacing w:after="39"/>
              <w:ind w:left="0"/>
              <w:jc w:val="left"/>
              <w:rPr>
                <w:lang w:eastAsia="x-none"/>
              </w:rPr>
            </w:pPr>
            <w:r w:rsidRPr="000961F5">
              <w:rPr>
                <w:lang w:eastAsia="x-none"/>
              </w:rPr>
              <w:t>X(1)</w:t>
            </w:r>
          </w:p>
        </w:tc>
        <w:tc>
          <w:tcPr>
            <w:tcW w:w="6237" w:type="dxa"/>
          </w:tcPr>
          <w:p w14:paraId="7B4455D1" w14:textId="77777777" w:rsidR="006F090C" w:rsidRPr="000961F5" w:rsidRDefault="006F090C" w:rsidP="00786590">
            <w:pPr>
              <w:spacing w:after="39"/>
              <w:ind w:left="0"/>
              <w:jc w:val="left"/>
              <w:rPr>
                <w:lang w:eastAsia="x-none"/>
              </w:rPr>
            </w:pPr>
            <w:r w:rsidRPr="000961F5">
              <w:rPr>
                <w:lang w:eastAsia="x-none"/>
              </w:rPr>
              <w:t>Should always be 9 for control record</w:t>
            </w:r>
          </w:p>
        </w:tc>
      </w:tr>
      <w:tr w:rsidR="006F090C" w:rsidRPr="000961F5" w14:paraId="5F84E5F5" w14:textId="77777777" w:rsidTr="00786590">
        <w:tc>
          <w:tcPr>
            <w:tcW w:w="2972" w:type="dxa"/>
          </w:tcPr>
          <w:p w14:paraId="34D9297F" w14:textId="77777777" w:rsidR="006F090C" w:rsidRPr="000961F5" w:rsidRDefault="006F090C" w:rsidP="00786590">
            <w:pPr>
              <w:spacing w:after="39"/>
              <w:ind w:left="0"/>
              <w:jc w:val="left"/>
              <w:rPr>
                <w:lang w:eastAsia="x-none"/>
              </w:rPr>
            </w:pPr>
            <w:r w:rsidRPr="000961F5">
              <w:rPr>
                <w:lang w:eastAsia="x-none"/>
              </w:rPr>
              <w:t>Total No. of Detailed Records</w:t>
            </w:r>
          </w:p>
        </w:tc>
        <w:tc>
          <w:tcPr>
            <w:tcW w:w="1276" w:type="dxa"/>
          </w:tcPr>
          <w:p w14:paraId="0A19C7CE" w14:textId="77777777" w:rsidR="006F090C" w:rsidRPr="000961F5" w:rsidRDefault="006F090C" w:rsidP="00786590">
            <w:pPr>
              <w:spacing w:after="39"/>
              <w:ind w:left="0"/>
              <w:jc w:val="left"/>
              <w:rPr>
                <w:lang w:eastAsia="x-none"/>
              </w:rPr>
            </w:pPr>
            <w:r w:rsidRPr="000961F5">
              <w:rPr>
                <w:lang w:eastAsia="x-none"/>
              </w:rPr>
              <w:t>9(9)</w:t>
            </w:r>
          </w:p>
        </w:tc>
        <w:tc>
          <w:tcPr>
            <w:tcW w:w="6237" w:type="dxa"/>
          </w:tcPr>
          <w:p w14:paraId="1A12D512" w14:textId="77777777" w:rsidR="006F090C" w:rsidRPr="000961F5" w:rsidRDefault="006F090C" w:rsidP="00786590">
            <w:pPr>
              <w:spacing w:after="39"/>
              <w:ind w:left="0"/>
              <w:jc w:val="left"/>
              <w:rPr>
                <w:lang w:eastAsia="x-none"/>
              </w:rPr>
            </w:pPr>
          </w:p>
        </w:tc>
      </w:tr>
      <w:tr w:rsidR="006F090C" w:rsidRPr="000961F5" w14:paraId="7BC8D85B" w14:textId="77777777" w:rsidTr="00786590">
        <w:tc>
          <w:tcPr>
            <w:tcW w:w="2972" w:type="dxa"/>
          </w:tcPr>
          <w:p w14:paraId="0876E0B8" w14:textId="77777777" w:rsidR="006F090C" w:rsidRPr="000961F5" w:rsidRDefault="006F090C" w:rsidP="00786590">
            <w:pPr>
              <w:spacing w:after="39"/>
              <w:ind w:left="0"/>
              <w:jc w:val="left"/>
              <w:rPr>
                <w:lang w:eastAsia="x-none"/>
              </w:rPr>
            </w:pPr>
            <w:r w:rsidRPr="000961F5">
              <w:rPr>
                <w:lang w:eastAsia="x-none"/>
              </w:rPr>
              <w:t>Application Quantity Total</w:t>
            </w:r>
          </w:p>
        </w:tc>
        <w:tc>
          <w:tcPr>
            <w:tcW w:w="1276" w:type="dxa"/>
          </w:tcPr>
          <w:p w14:paraId="539797DC" w14:textId="77777777" w:rsidR="006F090C" w:rsidRPr="000961F5" w:rsidRDefault="006F090C" w:rsidP="00786590">
            <w:pPr>
              <w:spacing w:after="39"/>
              <w:ind w:left="0"/>
              <w:jc w:val="left"/>
              <w:rPr>
                <w:lang w:eastAsia="x-none"/>
              </w:rPr>
            </w:pPr>
            <w:r w:rsidRPr="000961F5">
              <w:rPr>
                <w:lang w:eastAsia="x-none"/>
              </w:rPr>
              <w:t>9(15)</w:t>
            </w:r>
          </w:p>
        </w:tc>
        <w:tc>
          <w:tcPr>
            <w:tcW w:w="6237" w:type="dxa"/>
          </w:tcPr>
          <w:p w14:paraId="79A9A26B" w14:textId="77777777" w:rsidR="006F090C" w:rsidRPr="000961F5" w:rsidRDefault="006F090C" w:rsidP="00786590">
            <w:pPr>
              <w:spacing w:after="39"/>
              <w:ind w:left="0"/>
              <w:jc w:val="left"/>
              <w:rPr>
                <w:lang w:eastAsia="x-none"/>
              </w:rPr>
            </w:pPr>
          </w:p>
        </w:tc>
      </w:tr>
      <w:tr w:rsidR="006F090C" w:rsidRPr="000961F5" w14:paraId="71007255" w14:textId="77777777" w:rsidTr="00786590">
        <w:tc>
          <w:tcPr>
            <w:tcW w:w="2972" w:type="dxa"/>
          </w:tcPr>
          <w:p w14:paraId="63211411" w14:textId="77777777" w:rsidR="006F090C" w:rsidRPr="000961F5" w:rsidRDefault="006F090C" w:rsidP="00786590">
            <w:pPr>
              <w:spacing w:after="39"/>
              <w:ind w:left="0"/>
              <w:jc w:val="left"/>
              <w:rPr>
                <w:lang w:eastAsia="x-none"/>
              </w:rPr>
            </w:pPr>
            <w:r w:rsidRPr="000961F5">
              <w:rPr>
                <w:lang w:eastAsia="x-none"/>
              </w:rPr>
              <w:t>Total Successful Quantity</w:t>
            </w:r>
          </w:p>
        </w:tc>
        <w:tc>
          <w:tcPr>
            <w:tcW w:w="1276" w:type="dxa"/>
          </w:tcPr>
          <w:p w14:paraId="070BB781" w14:textId="77777777" w:rsidR="006F090C" w:rsidRPr="000961F5" w:rsidRDefault="006F090C" w:rsidP="00786590">
            <w:pPr>
              <w:spacing w:after="39"/>
              <w:ind w:left="0"/>
              <w:jc w:val="left"/>
              <w:rPr>
                <w:lang w:eastAsia="x-none"/>
              </w:rPr>
            </w:pPr>
            <w:r w:rsidRPr="000961F5">
              <w:rPr>
                <w:lang w:eastAsia="x-none"/>
              </w:rPr>
              <w:t>9(15)</w:t>
            </w:r>
          </w:p>
        </w:tc>
        <w:tc>
          <w:tcPr>
            <w:tcW w:w="6237" w:type="dxa"/>
          </w:tcPr>
          <w:p w14:paraId="678B95D8" w14:textId="77777777" w:rsidR="006F090C" w:rsidRPr="000961F5" w:rsidRDefault="006F090C" w:rsidP="00786590">
            <w:pPr>
              <w:spacing w:after="39"/>
              <w:ind w:left="0"/>
              <w:jc w:val="left"/>
              <w:rPr>
                <w:lang w:eastAsia="x-none"/>
              </w:rPr>
            </w:pPr>
          </w:p>
        </w:tc>
      </w:tr>
      <w:tr w:rsidR="006F090C" w:rsidRPr="000961F5" w14:paraId="64C4FE70" w14:textId="77777777" w:rsidTr="00786590">
        <w:tc>
          <w:tcPr>
            <w:tcW w:w="2972" w:type="dxa"/>
          </w:tcPr>
          <w:p w14:paraId="392F122D" w14:textId="77777777" w:rsidR="006F090C" w:rsidRPr="000961F5" w:rsidRDefault="006F090C" w:rsidP="00786590">
            <w:pPr>
              <w:spacing w:after="39"/>
              <w:ind w:left="0"/>
              <w:jc w:val="left"/>
              <w:rPr>
                <w:lang w:eastAsia="x-none"/>
              </w:rPr>
            </w:pPr>
            <w:r w:rsidRPr="000961F5">
              <w:rPr>
                <w:lang w:eastAsia="x-none"/>
              </w:rPr>
              <w:t>Total Unsuccessful Quantity</w:t>
            </w:r>
          </w:p>
        </w:tc>
        <w:tc>
          <w:tcPr>
            <w:tcW w:w="1276" w:type="dxa"/>
          </w:tcPr>
          <w:p w14:paraId="5DD92662" w14:textId="77777777" w:rsidR="006F090C" w:rsidRPr="000961F5" w:rsidRDefault="006F090C" w:rsidP="00786590">
            <w:pPr>
              <w:spacing w:after="39"/>
              <w:ind w:left="0"/>
              <w:jc w:val="left"/>
              <w:rPr>
                <w:lang w:eastAsia="x-none"/>
              </w:rPr>
            </w:pPr>
            <w:r w:rsidRPr="000961F5">
              <w:rPr>
                <w:lang w:eastAsia="x-none"/>
              </w:rPr>
              <w:t>9(15)</w:t>
            </w:r>
          </w:p>
        </w:tc>
        <w:tc>
          <w:tcPr>
            <w:tcW w:w="6237" w:type="dxa"/>
          </w:tcPr>
          <w:p w14:paraId="6EA255DD" w14:textId="77777777" w:rsidR="006F090C" w:rsidRPr="000961F5" w:rsidRDefault="006F090C" w:rsidP="00786590">
            <w:pPr>
              <w:spacing w:after="39"/>
              <w:ind w:left="0"/>
              <w:jc w:val="left"/>
              <w:rPr>
                <w:lang w:eastAsia="x-none"/>
              </w:rPr>
            </w:pPr>
          </w:p>
        </w:tc>
      </w:tr>
    </w:tbl>
    <w:p w14:paraId="3294FA99" w14:textId="07DD23C0" w:rsidR="003E6948" w:rsidRPr="000961F5" w:rsidRDefault="003E6948" w:rsidP="00F817C1">
      <w:pPr>
        <w:ind w:left="0"/>
        <w:rPr>
          <w:lang w:eastAsia="x-none"/>
        </w:rPr>
      </w:pPr>
    </w:p>
    <w:p w14:paraId="34BF44B5" w14:textId="263DE559" w:rsidR="003E6948" w:rsidRPr="000961F5" w:rsidRDefault="003E6948" w:rsidP="003E6948">
      <w:pPr>
        <w:pStyle w:val="Heading4"/>
      </w:pPr>
      <w:bookmarkStart w:id="1052" w:name="_Toc58341769"/>
      <w:bookmarkStart w:id="1053" w:name="_Toc58418444"/>
      <w:bookmarkStart w:id="1054" w:name="_Toc58602094"/>
      <w:bookmarkStart w:id="1055" w:name="_Toc62722977"/>
      <w:bookmarkStart w:id="1056" w:name="_Toc65058118"/>
      <w:bookmarkStart w:id="1057" w:name="_Toc65138920"/>
      <w:bookmarkStart w:id="1058" w:name="_Toc65145900"/>
      <w:r w:rsidRPr="000961F5">
        <w:t>EIPO Confirmed Allotment File</w:t>
      </w:r>
      <w:bookmarkEnd w:id="1052"/>
      <w:bookmarkEnd w:id="1053"/>
      <w:bookmarkEnd w:id="1054"/>
      <w:bookmarkEnd w:id="1055"/>
      <w:bookmarkEnd w:id="1056"/>
      <w:bookmarkEnd w:id="1057"/>
      <w:bookmarkEnd w:id="1058"/>
    </w:p>
    <w:p w14:paraId="6C6F9659" w14:textId="6AB5B96F" w:rsidR="003E6948" w:rsidRPr="000961F5" w:rsidRDefault="003E6948" w:rsidP="00F817C1">
      <w:pPr>
        <w:ind w:left="0"/>
        <w:rPr>
          <w:lang w:eastAsia="x-none"/>
        </w:rPr>
      </w:pPr>
    </w:p>
    <w:p w14:paraId="659CBBC0" w14:textId="352ADE53" w:rsidR="006F090C" w:rsidRPr="000961F5" w:rsidRDefault="006F090C" w:rsidP="006F090C">
      <w:pPr>
        <w:ind w:left="0"/>
        <w:rPr>
          <w:lang w:eastAsia="x-none"/>
        </w:rPr>
      </w:pPr>
      <w:r w:rsidRPr="000961F5">
        <w:rPr>
          <w:lang w:eastAsia="x-none"/>
        </w:rPr>
        <w:t xml:space="preserve">Every day, the Share Registrar generates an EIPO </w:t>
      </w:r>
      <w:r w:rsidR="007244F0" w:rsidRPr="000961F5">
        <w:rPr>
          <w:lang w:eastAsia="x-none"/>
        </w:rPr>
        <w:t xml:space="preserve">Confirmed </w:t>
      </w:r>
      <w:r w:rsidRPr="000961F5">
        <w:rPr>
          <w:lang w:eastAsia="x-none"/>
        </w:rPr>
        <w:t>Allotment File for each IPO before 2pm on the public offer book close date.</w:t>
      </w:r>
    </w:p>
    <w:p w14:paraId="48DBA777" w14:textId="77777777" w:rsidR="006F090C" w:rsidRPr="000961F5" w:rsidRDefault="006F090C" w:rsidP="006F090C">
      <w:pPr>
        <w:spacing w:after="0"/>
        <w:ind w:left="0"/>
        <w:jc w:val="left"/>
      </w:pPr>
    </w:p>
    <w:p w14:paraId="2DB45D98" w14:textId="77777777" w:rsidR="006F090C" w:rsidRPr="000961F5" w:rsidRDefault="006F090C" w:rsidP="006F090C">
      <w:pPr>
        <w:spacing w:after="0"/>
        <w:ind w:left="0"/>
        <w:jc w:val="left"/>
        <w:rPr>
          <w:b/>
        </w:rPr>
      </w:pPr>
      <w:r w:rsidRPr="000961F5">
        <w:rPr>
          <w:b/>
        </w:rPr>
        <w:t>File naming convention:</w:t>
      </w:r>
    </w:p>
    <w:tbl>
      <w:tblPr>
        <w:tblStyle w:val="TableGrid"/>
        <w:tblW w:w="10485" w:type="dxa"/>
        <w:tblLook w:val="04A0" w:firstRow="1" w:lastRow="0" w:firstColumn="1" w:lastColumn="0" w:noHBand="0" w:noVBand="1"/>
      </w:tblPr>
      <w:tblGrid>
        <w:gridCol w:w="1696"/>
        <w:gridCol w:w="2674"/>
        <w:gridCol w:w="6115"/>
      </w:tblGrid>
      <w:tr w:rsidR="006F090C" w:rsidRPr="000961F5" w14:paraId="33969FBD" w14:textId="77777777" w:rsidTr="00786590">
        <w:tc>
          <w:tcPr>
            <w:tcW w:w="1696" w:type="dxa"/>
            <w:shd w:val="clear" w:color="auto" w:fill="13426B"/>
          </w:tcPr>
          <w:p w14:paraId="7B775021" w14:textId="77777777" w:rsidR="006F090C" w:rsidRPr="000961F5" w:rsidRDefault="006F090C" w:rsidP="00786590">
            <w:pPr>
              <w:spacing w:after="39"/>
              <w:ind w:left="0"/>
              <w:jc w:val="left"/>
              <w:rPr>
                <w:b/>
                <w:lang w:eastAsia="x-none"/>
              </w:rPr>
            </w:pPr>
            <w:r w:rsidRPr="000961F5">
              <w:rPr>
                <w:b/>
                <w:lang w:eastAsia="x-none"/>
              </w:rPr>
              <w:t>Field Name</w:t>
            </w:r>
          </w:p>
        </w:tc>
        <w:tc>
          <w:tcPr>
            <w:tcW w:w="2674" w:type="dxa"/>
            <w:shd w:val="clear" w:color="auto" w:fill="13426B"/>
          </w:tcPr>
          <w:p w14:paraId="2B49FFDF" w14:textId="77777777" w:rsidR="006F090C" w:rsidRPr="000961F5" w:rsidRDefault="006F090C" w:rsidP="00786590">
            <w:pPr>
              <w:spacing w:after="39"/>
              <w:ind w:left="0"/>
              <w:jc w:val="left"/>
              <w:rPr>
                <w:b/>
                <w:lang w:eastAsia="x-none"/>
              </w:rPr>
            </w:pPr>
            <w:r w:rsidRPr="000961F5">
              <w:rPr>
                <w:b/>
                <w:lang w:eastAsia="x-none"/>
              </w:rPr>
              <w:t>Field Format</w:t>
            </w:r>
          </w:p>
        </w:tc>
        <w:tc>
          <w:tcPr>
            <w:tcW w:w="6115" w:type="dxa"/>
            <w:shd w:val="clear" w:color="auto" w:fill="13426B"/>
          </w:tcPr>
          <w:p w14:paraId="50E9C77B" w14:textId="77777777" w:rsidR="006F090C" w:rsidRPr="000961F5" w:rsidRDefault="006F090C" w:rsidP="00786590">
            <w:pPr>
              <w:spacing w:after="39"/>
              <w:ind w:left="0"/>
              <w:jc w:val="left"/>
              <w:rPr>
                <w:b/>
                <w:lang w:eastAsia="x-none"/>
              </w:rPr>
            </w:pPr>
            <w:r w:rsidRPr="000961F5">
              <w:rPr>
                <w:b/>
                <w:lang w:eastAsia="x-none"/>
              </w:rPr>
              <w:t>Description</w:t>
            </w:r>
          </w:p>
        </w:tc>
      </w:tr>
      <w:tr w:rsidR="006F090C" w:rsidRPr="000961F5" w14:paraId="4FC6CA3E" w14:textId="77777777" w:rsidTr="00786590">
        <w:tc>
          <w:tcPr>
            <w:tcW w:w="1696" w:type="dxa"/>
          </w:tcPr>
          <w:p w14:paraId="347AD846" w14:textId="77777777" w:rsidR="006F090C" w:rsidRPr="000961F5" w:rsidRDefault="006F090C" w:rsidP="00786590">
            <w:pPr>
              <w:spacing w:after="39"/>
              <w:ind w:left="0"/>
              <w:jc w:val="left"/>
              <w:rPr>
                <w:lang w:eastAsia="x-none"/>
              </w:rPr>
            </w:pPr>
            <w:r w:rsidRPr="000961F5">
              <w:rPr>
                <w:lang w:eastAsia="x-none"/>
              </w:rPr>
              <w:t>PC File Name</w:t>
            </w:r>
          </w:p>
        </w:tc>
        <w:tc>
          <w:tcPr>
            <w:tcW w:w="2674" w:type="dxa"/>
          </w:tcPr>
          <w:p w14:paraId="67C7BB43" w14:textId="77777777" w:rsidR="006F090C" w:rsidRPr="000961F5" w:rsidRDefault="006F090C" w:rsidP="00786590">
            <w:pPr>
              <w:spacing w:after="39"/>
              <w:ind w:left="0"/>
              <w:jc w:val="left"/>
              <w:rPr>
                <w:lang w:eastAsia="x-none"/>
              </w:rPr>
            </w:pPr>
            <w:r w:rsidRPr="000961F5">
              <w:rPr>
                <w:lang w:eastAsia="x-none"/>
              </w:rPr>
              <w:t>EIPOALLOTMENT_STKyyyyy.txt</w:t>
            </w:r>
          </w:p>
        </w:tc>
        <w:tc>
          <w:tcPr>
            <w:tcW w:w="6115" w:type="dxa"/>
            <w:vMerge w:val="restart"/>
          </w:tcPr>
          <w:p w14:paraId="7467DE44" w14:textId="77777777" w:rsidR="006F090C" w:rsidRPr="000961F5" w:rsidRDefault="006F090C" w:rsidP="00786590">
            <w:pPr>
              <w:spacing w:after="39"/>
              <w:ind w:left="0"/>
              <w:jc w:val="left"/>
              <w:rPr>
                <w:lang w:eastAsia="x-none"/>
              </w:rPr>
            </w:pPr>
            <w:r w:rsidRPr="000961F5">
              <w:rPr>
                <w:lang w:eastAsia="x-none"/>
              </w:rPr>
              <w:t>yyyyy = Stock code, with leading zeroes (IPO initiation Field #10)</w:t>
            </w:r>
          </w:p>
        </w:tc>
      </w:tr>
      <w:tr w:rsidR="006F090C" w:rsidRPr="000961F5" w14:paraId="798B8D25" w14:textId="77777777" w:rsidTr="00786590">
        <w:tc>
          <w:tcPr>
            <w:tcW w:w="1696" w:type="dxa"/>
          </w:tcPr>
          <w:p w14:paraId="184989F6" w14:textId="77777777" w:rsidR="006F090C" w:rsidRPr="000961F5" w:rsidRDefault="006F090C" w:rsidP="00786590">
            <w:pPr>
              <w:spacing w:after="39"/>
              <w:ind w:left="0"/>
              <w:jc w:val="left"/>
              <w:rPr>
                <w:lang w:eastAsia="x-none"/>
              </w:rPr>
            </w:pPr>
            <w:r w:rsidRPr="000961F5">
              <w:rPr>
                <w:lang w:eastAsia="x-none"/>
              </w:rPr>
              <w:t>ZIP File Name</w:t>
            </w:r>
          </w:p>
        </w:tc>
        <w:tc>
          <w:tcPr>
            <w:tcW w:w="2674" w:type="dxa"/>
          </w:tcPr>
          <w:p w14:paraId="583E6940" w14:textId="77777777" w:rsidR="006F090C" w:rsidRPr="000961F5" w:rsidRDefault="006F090C" w:rsidP="00786590">
            <w:pPr>
              <w:spacing w:after="39"/>
              <w:ind w:left="0"/>
              <w:jc w:val="left"/>
              <w:rPr>
                <w:lang w:eastAsia="x-none"/>
              </w:rPr>
            </w:pPr>
            <w:r w:rsidRPr="000961F5">
              <w:rPr>
                <w:lang w:eastAsia="x-none"/>
              </w:rPr>
              <w:t>EIPOALLOTMENT_STKyyyyy.zip</w:t>
            </w:r>
          </w:p>
        </w:tc>
        <w:tc>
          <w:tcPr>
            <w:tcW w:w="6115" w:type="dxa"/>
            <w:vMerge/>
          </w:tcPr>
          <w:p w14:paraId="6D588FA5" w14:textId="77777777" w:rsidR="006F090C" w:rsidRPr="000961F5" w:rsidRDefault="006F090C" w:rsidP="00786590">
            <w:pPr>
              <w:spacing w:after="39"/>
              <w:ind w:left="0"/>
              <w:jc w:val="left"/>
              <w:rPr>
                <w:lang w:eastAsia="x-none"/>
              </w:rPr>
            </w:pPr>
          </w:p>
        </w:tc>
      </w:tr>
    </w:tbl>
    <w:p w14:paraId="79B2CD55" w14:textId="77777777" w:rsidR="006F090C" w:rsidRPr="000961F5" w:rsidRDefault="006F090C" w:rsidP="006F090C">
      <w:pPr>
        <w:ind w:left="0"/>
        <w:rPr>
          <w:lang w:eastAsia="x-none"/>
        </w:rPr>
      </w:pPr>
    </w:p>
    <w:p w14:paraId="5B7C30AF" w14:textId="77777777" w:rsidR="006F090C" w:rsidRPr="000961F5" w:rsidRDefault="006F090C" w:rsidP="006F090C">
      <w:pPr>
        <w:ind w:left="0"/>
        <w:rPr>
          <w:b/>
          <w:lang w:eastAsia="x-none"/>
        </w:rPr>
      </w:pPr>
      <w:r w:rsidRPr="000961F5">
        <w:rPr>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6F090C" w:rsidRPr="000961F5" w14:paraId="35AEA67A" w14:textId="77777777" w:rsidTr="00786590">
        <w:tc>
          <w:tcPr>
            <w:tcW w:w="2972" w:type="dxa"/>
            <w:shd w:val="clear" w:color="auto" w:fill="13426B"/>
          </w:tcPr>
          <w:p w14:paraId="46649EB0" w14:textId="77777777" w:rsidR="006F090C" w:rsidRPr="000961F5" w:rsidRDefault="006F090C" w:rsidP="00786590">
            <w:pPr>
              <w:spacing w:after="39"/>
              <w:ind w:left="0"/>
              <w:jc w:val="left"/>
              <w:rPr>
                <w:b/>
                <w:lang w:eastAsia="x-none"/>
              </w:rPr>
            </w:pPr>
            <w:r w:rsidRPr="000961F5">
              <w:rPr>
                <w:b/>
                <w:lang w:eastAsia="x-none"/>
              </w:rPr>
              <w:t>Field Name</w:t>
            </w:r>
          </w:p>
        </w:tc>
        <w:tc>
          <w:tcPr>
            <w:tcW w:w="1276" w:type="dxa"/>
            <w:shd w:val="clear" w:color="auto" w:fill="13426B"/>
          </w:tcPr>
          <w:p w14:paraId="1D289C1C" w14:textId="77777777" w:rsidR="006F090C" w:rsidRPr="000961F5" w:rsidRDefault="006F090C" w:rsidP="00786590">
            <w:pPr>
              <w:spacing w:after="39"/>
              <w:ind w:left="0"/>
              <w:jc w:val="left"/>
              <w:rPr>
                <w:b/>
                <w:lang w:eastAsia="x-none"/>
              </w:rPr>
            </w:pPr>
            <w:r w:rsidRPr="000961F5">
              <w:rPr>
                <w:b/>
                <w:lang w:eastAsia="x-none"/>
              </w:rPr>
              <w:t>Field Format</w:t>
            </w:r>
          </w:p>
        </w:tc>
        <w:tc>
          <w:tcPr>
            <w:tcW w:w="6237" w:type="dxa"/>
            <w:shd w:val="clear" w:color="auto" w:fill="13426B"/>
          </w:tcPr>
          <w:p w14:paraId="39F98D4D" w14:textId="77777777" w:rsidR="006F090C" w:rsidRPr="000961F5" w:rsidRDefault="006F090C" w:rsidP="00786590">
            <w:pPr>
              <w:spacing w:after="39"/>
              <w:ind w:left="0"/>
              <w:jc w:val="left"/>
              <w:rPr>
                <w:b/>
                <w:lang w:eastAsia="x-none"/>
              </w:rPr>
            </w:pPr>
            <w:r w:rsidRPr="000961F5">
              <w:rPr>
                <w:b/>
                <w:lang w:eastAsia="x-none"/>
              </w:rPr>
              <w:t>Description</w:t>
            </w:r>
          </w:p>
        </w:tc>
      </w:tr>
      <w:tr w:rsidR="006F090C" w:rsidRPr="000961F5" w14:paraId="0E068B1D" w14:textId="77777777" w:rsidTr="00786590">
        <w:tc>
          <w:tcPr>
            <w:tcW w:w="2972" w:type="dxa"/>
          </w:tcPr>
          <w:p w14:paraId="0835788E" w14:textId="77777777" w:rsidR="006F090C" w:rsidRPr="000961F5" w:rsidRDefault="006F090C" w:rsidP="00786590">
            <w:pPr>
              <w:spacing w:after="39"/>
              <w:ind w:left="0"/>
              <w:jc w:val="left"/>
              <w:rPr>
                <w:lang w:eastAsia="x-none"/>
              </w:rPr>
            </w:pPr>
            <w:r w:rsidRPr="000961F5">
              <w:rPr>
                <w:lang w:eastAsia="x-none"/>
              </w:rPr>
              <w:t>Record Type</w:t>
            </w:r>
          </w:p>
        </w:tc>
        <w:tc>
          <w:tcPr>
            <w:tcW w:w="1276" w:type="dxa"/>
          </w:tcPr>
          <w:p w14:paraId="065E9816" w14:textId="77777777" w:rsidR="006F090C" w:rsidRPr="000961F5" w:rsidRDefault="006F090C" w:rsidP="00786590">
            <w:pPr>
              <w:spacing w:after="39"/>
              <w:ind w:left="0"/>
              <w:jc w:val="left"/>
              <w:rPr>
                <w:lang w:eastAsia="x-none"/>
              </w:rPr>
            </w:pPr>
            <w:r w:rsidRPr="000961F5">
              <w:rPr>
                <w:lang w:eastAsia="x-none"/>
              </w:rPr>
              <w:t>X(1)</w:t>
            </w:r>
          </w:p>
        </w:tc>
        <w:tc>
          <w:tcPr>
            <w:tcW w:w="6237" w:type="dxa"/>
          </w:tcPr>
          <w:p w14:paraId="75FD35D1" w14:textId="77777777" w:rsidR="006F090C" w:rsidRPr="000961F5" w:rsidRDefault="006F090C" w:rsidP="00786590">
            <w:pPr>
              <w:spacing w:after="39"/>
              <w:ind w:left="0"/>
              <w:jc w:val="left"/>
              <w:rPr>
                <w:lang w:eastAsia="x-none"/>
              </w:rPr>
            </w:pPr>
            <w:r w:rsidRPr="000961F5">
              <w:rPr>
                <w:lang w:eastAsia="x-none"/>
              </w:rPr>
              <w:t>Should always be 0 for header record</w:t>
            </w:r>
          </w:p>
        </w:tc>
      </w:tr>
      <w:tr w:rsidR="006F090C" w:rsidRPr="000961F5" w14:paraId="004AAF29" w14:textId="77777777" w:rsidTr="00786590">
        <w:tc>
          <w:tcPr>
            <w:tcW w:w="2972" w:type="dxa"/>
          </w:tcPr>
          <w:p w14:paraId="2C139880" w14:textId="77777777" w:rsidR="006F090C" w:rsidRPr="000961F5" w:rsidRDefault="006F090C" w:rsidP="00786590">
            <w:pPr>
              <w:spacing w:after="39"/>
              <w:ind w:left="0"/>
              <w:jc w:val="left"/>
              <w:rPr>
                <w:lang w:eastAsia="x-none"/>
              </w:rPr>
            </w:pPr>
            <w:r w:rsidRPr="000961F5">
              <w:rPr>
                <w:lang w:eastAsia="x-none"/>
              </w:rPr>
              <w:t>File Name</w:t>
            </w:r>
          </w:p>
        </w:tc>
        <w:tc>
          <w:tcPr>
            <w:tcW w:w="1276" w:type="dxa"/>
          </w:tcPr>
          <w:p w14:paraId="06CE2C7D" w14:textId="77777777" w:rsidR="006F090C" w:rsidRPr="000961F5" w:rsidRDefault="006F090C" w:rsidP="00786590">
            <w:pPr>
              <w:spacing w:after="39"/>
              <w:ind w:left="0"/>
              <w:jc w:val="left"/>
              <w:rPr>
                <w:lang w:eastAsia="x-none"/>
              </w:rPr>
            </w:pPr>
            <w:r w:rsidRPr="000961F5">
              <w:rPr>
                <w:lang w:eastAsia="x-none"/>
              </w:rPr>
              <w:t>X(15)</w:t>
            </w:r>
          </w:p>
        </w:tc>
        <w:tc>
          <w:tcPr>
            <w:tcW w:w="6237" w:type="dxa"/>
          </w:tcPr>
          <w:p w14:paraId="2E8D5D8D" w14:textId="77777777" w:rsidR="006F090C" w:rsidRPr="000961F5" w:rsidRDefault="006F090C" w:rsidP="00786590">
            <w:pPr>
              <w:spacing w:after="39"/>
              <w:ind w:left="0"/>
              <w:jc w:val="left"/>
              <w:rPr>
                <w:lang w:eastAsia="x-none"/>
              </w:rPr>
            </w:pPr>
            <w:r w:rsidRPr="000961F5">
              <w:rPr>
                <w:lang w:eastAsia="x-none"/>
              </w:rPr>
              <w:t>‘EIPO ALLOTMENT’</w:t>
            </w:r>
          </w:p>
        </w:tc>
      </w:tr>
      <w:tr w:rsidR="006F090C" w:rsidRPr="000961F5" w14:paraId="451DFEFB" w14:textId="77777777" w:rsidTr="00786590">
        <w:tc>
          <w:tcPr>
            <w:tcW w:w="2972" w:type="dxa"/>
          </w:tcPr>
          <w:p w14:paraId="4C2E6F91" w14:textId="77777777" w:rsidR="006F090C" w:rsidRPr="000961F5" w:rsidRDefault="006F090C" w:rsidP="00786590">
            <w:pPr>
              <w:spacing w:after="39"/>
              <w:ind w:left="0"/>
              <w:jc w:val="left"/>
              <w:rPr>
                <w:lang w:eastAsia="x-none"/>
              </w:rPr>
            </w:pPr>
            <w:r w:rsidRPr="000961F5">
              <w:rPr>
                <w:lang w:eastAsia="x-none"/>
              </w:rPr>
              <w:t>Stock Code</w:t>
            </w:r>
          </w:p>
        </w:tc>
        <w:tc>
          <w:tcPr>
            <w:tcW w:w="1276" w:type="dxa"/>
          </w:tcPr>
          <w:p w14:paraId="2C7AE5F2" w14:textId="77777777" w:rsidR="006F090C" w:rsidRPr="000961F5" w:rsidRDefault="006F090C" w:rsidP="00786590">
            <w:pPr>
              <w:spacing w:after="39"/>
              <w:ind w:left="0"/>
              <w:jc w:val="left"/>
              <w:rPr>
                <w:lang w:eastAsia="x-none"/>
              </w:rPr>
            </w:pPr>
            <w:r w:rsidRPr="000961F5">
              <w:rPr>
                <w:lang w:eastAsia="x-none"/>
              </w:rPr>
              <w:t>X(5)</w:t>
            </w:r>
          </w:p>
        </w:tc>
        <w:tc>
          <w:tcPr>
            <w:tcW w:w="6237" w:type="dxa"/>
          </w:tcPr>
          <w:p w14:paraId="01D435BB" w14:textId="77777777" w:rsidR="006F090C" w:rsidRPr="000961F5" w:rsidRDefault="006F090C" w:rsidP="00786590">
            <w:pPr>
              <w:spacing w:after="39"/>
              <w:ind w:left="0"/>
              <w:jc w:val="left"/>
              <w:rPr>
                <w:lang w:eastAsia="x-none"/>
              </w:rPr>
            </w:pPr>
            <w:r w:rsidRPr="000961F5">
              <w:rPr>
                <w:lang w:eastAsia="x-none"/>
              </w:rPr>
              <w:t>IPO stock code (IPO initiation Field #10)</w:t>
            </w:r>
          </w:p>
        </w:tc>
      </w:tr>
      <w:tr w:rsidR="006F090C" w:rsidRPr="000961F5" w14:paraId="49F24B5D" w14:textId="77777777" w:rsidTr="00786590">
        <w:tc>
          <w:tcPr>
            <w:tcW w:w="2972" w:type="dxa"/>
          </w:tcPr>
          <w:p w14:paraId="2ACBB7EE" w14:textId="77777777" w:rsidR="006F090C" w:rsidRPr="000961F5" w:rsidRDefault="006F090C" w:rsidP="00786590">
            <w:pPr>
              <w:spacing w:after="39"/>
              <w:ind w:left="0"/>
              <w:jc w:val="left"/>
              <w:rPr>
                <w:lang w:eastAsia="x-none"/>
              </w:rPr>
            </w:pPr>
            <w:r w:rsidRPr="000961F5">
              <w:rPr>
                <w:lang w:eastAsia="x-none"/>
              </w:rPr>
              <w:t>File Creation Date</w:t>
            </w:r>
          </w:p>
        </w:tc>
        <w:tc>
          <w:tcPr>
            <w:tcW w:w="1276" w:type="dxa"/>
          </w:tcPr>
          <w:p w14:paraId="645C00A6" w14:textId="77777777" w:rsidR="006F090C" w:rsidRPr="000961F5" w:rsidRDefault="006F090C" w:rsidP="00786590">
            <w:pPr>
              <w:spacing w:after="39"/>
              <w:ind w:left="0"/>
              <w:jc w:val="left"/>
              <w:rPr>
                <w:lang w:eastAsia="x-none"/>
              </w:rPr>
            </w:pPr>
            <w:r w:rsidRPr="000961F5">
              <w:rPr>
                <w:lang w:eastAsia="x-none"/>
              </w:rPr>
              <w:t>X(8)</w:t>
            </w:r>
          </w:p>
        </w:tc>
        <w:tc>
          <w:tcPr>
            <w:tcW w:w="6237" w:type="dxa"/>
          </w:tcPr>
          <w:p w14:paraId="3891BC51" w14:textId="77777777" w:rsidR="006F090C" w:rsidRPr="000961F5" w:rsidRDefault="006F090C" w:rsidP="00786590">
            <w:pPr>
              <w:spacing w:after="39"/>
              <w:ind w:left="0"/>
              <w:jc w:val="left"/>
              <w:rPr>
                <w:lang w:eastAsia="x-none"/>
              </w:rPr>
            </w:pPr>
            <w:r w:rsidRPr="000961F5">
              <w:rPr>
                <w:lang w:eastAsia="x-none"/>
              </w:rPr>
              <w:t>In YYYYMMDD format</w:t>
            </w:r>
          </w:p>
        </w:tc>
      </w:tr>
      <w:tr w:rsidR="006F090C" w:rsidRPr="000961F5" w14:paraId="5EB6E96A" w14:textId="77777777" w:rsidTr="00786590">
        <w:tc>
          <w:tcPr>
            <w:tcW w:w="2972" w:type="dxa"/>
          </w:tcPr>
          <w:p w14:paraId="6F4203C0" w14:textId="77777777" w:rsidR="006F090C" w:rsidRPr="000961F5" w:rsidRDefault="006F090C" w:rsidP="00786590">
            <w:pPr>
              <w:spacing w:after="39"/>
              <w:ind w:left="0"/>
              <w:jc w:val="left"/>
              <w:rPr>
                <w:lang w:eastAsia="x-none"/>
              </w:rPr>
            </w:pPr>
            <w:r w:rsidRPr="000961F5">
              <w:rPr>
                <w:lang w:eastAsia="x-none"/>
              </w:rPr>
              <w:lastRenderedPageBreak/>
              <w:t>File Creation Time</w:t>
            </w:r>
          </w:p>
        </w:tc>
        <w:tc>
          <w:tcPr>
            <w:tcW w:w="1276" w:type="dxa"/>
          </w:tcPr>
          <w:p w14:paraId="5296DC34" w14:textId="77777777" w:rsidR="006F090C" w:rsidRPr="000961F5" w:rsidRDefault="006F090C" w:rsidP="00786590">
            <w:pPr>
              <w:spacing w:after="39"/>
              <w:ind w:left="0"/>
              <w:jc w:val="left"/>
              <w:rPr>
                <w:lang w:eastAsia="x-none"/>
              </w:rPr>
            </w:pPr>
            <w:r w:rsidRPr="000961F5">
              <w:rPr>
                <w:lang w:eastAsia="x-none"/>
              </w:rPr>
              <w:t>X(6)</w:t>
            </w:r>
          </w:p>
        </w:tc>
        <w:tc>
          <w:tcPr>
            <w:tcW w:w="6237" w:type="dxa"/>
          </w:tcPr>
          <w:p w14:paraId="008A8FAF" w14:textId="77777777" w:rsidR="006F090C" w:rsidRPr="000961F5" w:rsidRDefault="006F090C" w:rsidP="00786590">
            <w:pPr>
              <w:spacing w:after="39"/>
              <w:ind w:left="0"/>
              <w:jc w:val="left"/>
              <w:rPr>
                <w:lang w:eastAsia="x-none"/>
              </w:rPr>
            </w:pPr>
            <w:r w:rsidRPr="000961F5">
              <w:rPr>
                <w:lang w:eastAsia="x-none"/>
              </w:rPr>
              <w:t>In HHMMSS format</w:t>
            </w:r>
          </w:p>
        </w:tc>
      </w:tr>
    </w:tbl>
    <w:p w14:paraId="2A25743B" w14:textId="77777777" w:rsidR="006F090C" w:rsidRPr="000961F5" w:rsidRDefault="006F090C" w:rsidP="006F090C">
      <w:pPr>
        <w:ind w:left="0"/>
        <w:rPr>
          <w:lang w:eastAsia="x-none"/>
        </w:rPr>
      </w:pPr>
    </w:p>
    <w:p w14:paraId="79E8CFE0" w14:textId="77777777" w:rsidR="006F090C" w:rsidRPr="000961F5" w:rsidRDefault="006F090C" w:rsidP="006F090C">
      <w:pPr>
        <w:ind w:left="0"/>
        <w:rPr>
          <w:b/>
          <w:lang w:eastAsia="x-none"/>
        </w:rPr>
      </w:pPr>
      <w:r w:rsidRPr="000961F5">
        <w:rPr>
          <w:b/>
          <w:lang w:eastAsia="x-none"/>
        </w:rPr>
        <w:t>Detailed record:</w:t>
      </w:r>
    </w:p>
    <w:tbl>
      <w:tblPr>
        <w:tblStyle w:val="TableGrid"/>
        <w:tblW w:w="10485" w:type="dxa"/>
        <w:tblLook w:val="04A0" w:firstRow="1" w:lastRow="0" w:firstColumn="1" w:lastColumn="0" w:noHBand="0" w:noVBand="1"/>
      </w:tblPr>
      <w:tblGrid>
        <w:gridCol w:w="2972"/>
        <w:gridCol w:w="1276"/>
        <w:gridCol w:w="6237"/>
      </w:tblGrid>
      <w:tr w:rsidR="006F090C" w:rsidRPr="000961F5" w14:paraId="304CB802" w14:textId="77777777" w:rsidTr="00786590">
        <w:tc>
          <w:tcPr>
            <w:tcW w:w="2972" w:type="dxa"/>
            <w:shd w:val="clear" w:color="auto" w:fill="13426B"/>
          </w:tcPr>
          <w:p w14:paraId="737BB969" w14:textId="77777777" w:rsidR="006F090C" w:rsidRPr="000961F5" w:rsidRDefault="006F090C" w:rsidP="00786590">
            <w:pPr>
              <w:spacing w:after="39"/>
              <w:ind w:left="0"/>
              <w:jc w:val="left"/>
              <w:rPr>
                <w:b/>
                <w:lang w:eastAsia="x-none"/>
              </w:rPr>
            </w:pPr>
            <w:r w:rsidRPr="000961F5">
              <w:rPr>
                <w:b/>
                <w:lang w:eastAsia="x-none"/>
              </w:rPr>
              <w:t>Field Name</w:t>
            </w:r>
          </w:p>
        </w:tc>
        <w:tc>
          <w:tcPr>
            <w:tcW w:w="1276" w:type="dxa"/>
            <w:shd w:val="clear" w:color="auto" w:fill="13426B"/>
          </w:tcPr>
          <w:p w14:paraId="6C84E6DB" w14:textId="77777777" w:rsidR="006F090C" w:rsidRPr="000961F5" w:rsidRDefault="006F090C" w:rsidP="00786590">
            <w:pPr>
              <w:spacing w:after="39"/>
              <w:ind w:left="0"/>
              <w:jc w:val="left"/>
              <w:rPr>
                <w:b/>
                <w:lang w:eastAsia="x-none"/>
              </w:rPr>
            </w:pPr>
            <w:r w:rsidRPr="000961F5">
              <w:rPr>
                <w:b/>
                <w:lang w:eastAsia="x-none"/>
              </w:rPr>
              <w:t>Field Format</w:t>
            </w:r>
          </w:p>
        </w:tc>
        <w:tc>
          <w:tcPr>
            <w:tcW w:w="6237" w:type="dxa"/>
            <w:shd w:val="clear" w:color="auto" w:fill="13426B"/>
          </w:tcPr>
          <w:p w14:paraId="4199472F" w14:textId="77777777" w:rsidR="006F090C" w:rsidRPr="000961F5" w:rsidRDefault="006F090C" w:rsidP="00786590">
            <w:pPr>
              <w:spacing w:after="39"/>
              <w:ind w:left="0"/>
              <w:jc w:val="left"/>
              <w:rPr>
                <w:b/>
                <w:lang w:eastAsia="x-none"/>
              </w:rPr>
            </w:pPr>
            <w:r w:rsidRPr="000961F5">
              <w:rPr>
                <w:b/>
                <w:lang w:eastAsia="x-none"/>
              </w:rPr>
              <w:t>Description</w:t>
            </w:r>
          </w:p>
        </w:tc>
      </w:tr>
      <w:tr w:rsidR="006F090C" w:rsidRPr="000961F5" w14:paraId="17D1EE97" w14:textId="77777777" w:rsidTr="00786590">
        <w:tc>
          <w:tcPr>
            <w:tcW w:w="2972" w:type="dxa"/>
          </w:tcPr>
          <w:p w14:paraId="0A3BE7B7" w14:textId="77777777" w:rsidR="006F090C" w:rsidRPr="000961F5" w:rsidRDefault="006F090C" w:rsidP="00786590">
            <w:pPr>
              <w:spacing w:after="39"/>
              <w:ind w:left="0"/>
              <w:jc w:val="left"/>
              <w:rPr>
                <w:lang w:eastAsia="x-none"/>
              </w:rPr>
            </w:pPr>
            <w:r w:rsidRPr="000961F5">
              <w:rPr>
                <w:lang w:eastAsia="x-none"/>
              </w:rPr>
              <w:t>Record Type</w:t>
            </w:r>
          </w:p>
        </w:tc>
        <w:tc>
          <w:tcPr>
            <w:tcW w:w="1276" w:type="dxa"/>
          </w:tcPr>
          <w:p w14:paraId="373519CB" w14:textId="77777777" w:rsidR="006F090C" w:rsidRPr="000961F5" w:rsidRDefault="006F090C" w:rsidP="00786590">
            <w:pPr>
              <w:spacing w:after="39"/>
              <w:ind w:left="0"/>
              <w:jc w:val="left"/>
              <w:rPr>
                <w:lang w:eastAsia="x-none"/>
              </w:rPr>
            </w:pPr>
            <w:r w:rsidRPr="000961F5">
              <w:rPr>
                <w:lang w:eastAsia="x-none"/>
              </w:rPr>
              <w:t>X(1)</w:t>
            </w:r>
          </w:p>
        </w:tc>
        <w:tc>
          <w:tcPr>
            <w:tcW w:w="6237" w:type="dxa"/>
          </w:tcPr>
          <w:p w14:paraId="0B2B5113" w14:textId="77777777" w:rsidR="006F090C" w:rsidRPr="000961F5" w:rsidRDefault="006F090C" w:rsidP="00786590">
            <w:pPr>
              <w:spacing w:after="39"/>
              <w:ind w:left="0"/>
              <w:jc w:val="left"/>
              <w:rPr>
                <w:lang w:eastAsia="x-none"/>
              </w:rPr>
            </w:pPr>
            <w:r w:rsidRPr="000961F5">
              <w:rPr>
                <w:lang w:eastAsia="x-none"/>
              </w:rPr>
              <w:t>Should always be 1 for detailed record</w:t>
            </w:r>
          </w:p>
        </w:tc>
      </w:tr>
      <w:tr w:rsidR="006F090C" w:rsidRPr="000961F5" w14:paraId="4840A8B3" w14:textId="77777777" w:rsidTr="00786590">
        <w:tc>
          <w:tcPr>
            <w:tcW w:w="2972" w:type="dxa"/>
          </w:tcPr>
          <w:p w14:paraId="6BBAE288" w14:textId="77777777" w:rsidR="006F090C" w:rsidRPr="000961F5" w:rsidRDefault="006F090C" w:rsidP="00786590">
            <w:pPr>
              <w:spacing w:after="39"/>
              <w:ind w:left="0"/>
              <w:jc w:val="left"/>
              <w:rPr>
                <w:lang w:eastAsia="x-none"/>
              </w:rPr>
            </w:pPr>
            <w:r w:rsidRPr="000961F5">
              <w:rPr>
                <w:lang w:eastAsia="x-none"/>
              </w:rPr>
              <w:t>Firm ID</w:t>
            </w:r>
          </w:p>
        </w:tc>
        <w:tc>
          <w:tcPr>
            <w:tcW w:w="1276" w:type="dxa"/>
          </w:tcPr>
          <w:p w14:paraId="7B9166C6" w14:textId="77777777" w:rsidR="006F090C" w:rsidRPr="000961F5" w:rsidRDefault="006F090C" w:rsidP="00786590">
            <w:pPr>
              <w:spacing w:after="39"/>
              <w:ind w:left="0"/>
              <w:jc w:val="left"/>
              <w:rPr>
                <w:lang w:eastAsia="x-none"/>
              </w:rPr>
            </w:pPr>
            <w:r w:rsidRPr="000961F5">
              <w:rPr>
                <w:lang w:eastAsia="x-none"/>
              </w:rPr>
              <w:t>9(5)</w:t>
            </w:r>
          </w:p>
        </w:tc>
        <w:tc>
          <w:tcPr>
            <w:tcW w:w="6237" w:type="dxa"/>
          </w:tcPr>
          <w:p w14:paraId="1420C560" w14:textId="77777777" w:rsidR="006F090C" w:rsidRPr="000961F5" w:rsidRDefault="006F090C" w:rsidP="00786590">
            <w:pPr>
              <w:spacing w:after="39"/>
              <w:ind w:left="0"/>
              <w:jc w:val="left"/>
              <w:rPr>
                <w:lang w:eastAsia="x-none"/>
              </w:rPr>
            </w:pPr>
            <w:r w:rsidRPr="000961F5">
              <w:rPr>
                <w:lang w:eastAsia="x-none"/>
              </w:rPr>
              <w:t>Applicant’s Firm ID</w:t>
            </w:r>
          </w:p>
        </w:tc>
      </w:tr>
      <w:tr w:rsidR="006F090C" w:rsidRPr="000961F5" w14:paraId="200429B0" w14:textId="77777777" w:rsidTr="00786590">
        <w:tc>
          <w:tcPr>
            <w:tcW w:w="2972" w:type="dxa"/>
          </w:tcPr>
          <w:p w14:paraId="7394B709" w14:textId="77777777" w:rsidR="006F090C" w:rsidRPr="000961F5" w:rsidRDefault="006F090C" w:rsidP="00786590">
            <w:pPr>
              <w:spacing w:after="39"/>
              <w:ind w:left="0"/>
              <w:jc w:val="left"/>
              <w:rPr>
                <w:lang w:eastAsia="x-none"/>
              </w:rPr>
            </w:pPr>
            <w:r w:rsidRPr="000961F5">
              <w:rPr>
                <w:lang w:eastAsia="x-none"/>
              </w:rPr>
              <w:t>Application Instruction No.</w:t>
            </w:r>
          </w:p>
        </w:tc>
        <w:tc>
          <w:tcPr>
            <w:tcW w:w="1276" w:type="dxa"/>
          </w:tcPr>
          <w:p w14:paraId="2B3ED692" w14:textId="77777777" w:rsidR="006F090C" w:rsidRPr="000961F5" w:rsidRDefault="006F090C" w:rsidP="00786590">
            <w:pPr>
              <w:spacing w:after="39"/>
              <w:ind w:left="0"/>
              <w:jc w:val="left"/>
              <w:rPr>
                <w:lang w:eastAsia="x-none"/>
              </w:rPr>
            </w:pPr>
            <w:r w:rsidRPr="000961F5">
              <w:rPr>
                <w:lang w:eastAsia="x-none"/>
              </w:rPr>
              <w:t>X(9)</w:t>
            </w:r>
          </w:p>
        </w:tc>
        <w:tc>
          <w:tcPr>
            <w:tcW w:w="6237" w:type="dxa"/>
          </w:tcPr>
          <w:p w14:paraId="24BA7416" w14:textId="77777777" w:rsidR="006F090C" w:rsidRPr="000961F5" w:rsidRDefault="006F090C" w:rsidP="00786590">
            <w:pPr>
              <w:spacing w:after="39"/>
              <w:ind w:left="0"/>
              <w:jc w:val="left"/>
              <w:rPr>
                <w:lang w:eastAsia="x-none"/>
              </w:rPr>
            </w:pPr>
            <w:r w:rsidRPr="000961F5">
              <w:rPr>
                <w:lang w:eastAsia="x-none"/>
              </w:rPr>
              <w:t>Unique # generated by FINI, per IPO</w:t>
            </w:r>
          </w:p>
        </w:tc>
      </w:tr>
      <w:tr w:rsidR="006F090C" w:rsidRPr="000961F5" w14:paraId="7F205F4A" w14:textId="77777777" w:rsidTr="00786590">
        <w:tc>
          <w:tcPr>
            <w:tcW w:w="2972" w:type="dxa"/>
          </w:tcPr>
          <w:p w14:paraId="5AC01988" w14:textId="77777777" w:rsidR="006F090C" w:rsidRPr="000961F5" w:rsidRDefault="006F090C" w:rsidP="00786590">
            <w:pPr>
              <w:spacing w:after="39"/>
              <w:ind w:left="0"/>
              <w:jc w:val="left"/>
              <w:rPr>
                <w:lang w:eastAsia="x-none"/>
              </w:rPr>
            </w:pPr>
            <w:r w:rsidRPr="000961F5">
              <w:rPr>
                <w:lang w:eastAsia="x-none"/>
              </w:rPr>
              <w:t>Successful Quantity</w:t>
            </w:r>
          </w:p>
        </w:tc>
        <w:tc>
          <w:tcPr>
            <w:tcW w:w="1276" w:type="dxa"/>
          </w:tcPr>
          <w:p w14:paraId="16A05305" w14:textId="77777777" w:rsidR="006F090C" w:rsidRPr="000961F5" w:rsidRDefault="006F090C" w:rsidP="00786590">
            <w:pPr>
              <w:spacing w:after="39"/>
              <w:ind w:left="0"/>
              <w:jc w:val="left"/>
              <w:rPr>
                <w:lang w:eastAsia="x-none"/>
              </w:rPr>
            </w:pPr>
            <w:r w:rsidRPr="000961F5">
              <w:rPr>
                <w:lang w:eastAsia="x-none"/>
              </w:rPr>
              <w:t>9(11)</w:t>
            </w:r>
          </w:p>
        </w:tc>
        <w:tc>
          <w:tcPr>
            <w:tcW w:w="6237" w:type="dxa"/>
          </w:tcPr>
          <w:p w14:paraId="1F9DADC7" w14:textId="77777777" w:rsidR="006F090C" w:rsidRPr="000961F5" w:rsidRDefault="006F090C" w:rsidP="00786590">
            <w:pPr>
              <w:spacing w:after="39"/>
              <w:ind w:left="0"/>
              <w:jc w:val="left"/>
              <w:rPr>
                <w:lang w:eastAsia="x-none"/>
              </w:rPr>
            </w:pPr>
            <w:r w:rsidRPr="000961F5">
              <w:rPr>
                <w:lang w:eastAsia="x-none"/>
              </w:rPr>
              <w:t>Zero indicates wholly unsuccessful application</w:t>
            </w:r>
          </w:p>
        </w:tc>
      </w:tr>
      <w:tr w:rsidR="006F090C" w:rsidRPr="000961F5" w14:paraId="3FAF3E01" w14:textId="77777777" w:rsidTr="00786590">
        <w:tc>
          <w:tcPr>
            <w:tcW w:w="2972" w:type="dxa"/>
          </w:tcPr>
          <w:p w14:paraId="17F49C56" w14:textId="77777777" w:rsidR="006F090C" w:rsidRPr="000961F5" w:rsidRDefault="006F090C" w:rsidP="00786590">
            <w:pPr>
              <w:spacing w:after="39"/>
              <w:ind w:left="0"/>
              <w:jc w:val="left"/>
              <w:rPr>
                <w:lang w:eastAsia="x-none"/>
              </w:rPr>
            </w:pPr>
            <w:r w:rsidRPr="000961F5">
              <w:rPr>
                <w:lang w:eastAsia="x-none"/>
              </w:rPr>
              <w:t>Unsuccessful Quantity</w:t>
            </w:r>
          </w:p>
        </w:tc>
        <w:tc>
          <w:tcPr>
            <w:tcW w:w="1276" w:type="dxa"/>
          </w:tcPr>
          <w:p w14:paraId="1E1E4BDD" w14:textId="77777777" w:rsidR="006F090C" w:rsidRPr="000961F5" w:rsidRDefault="006F090C" w:rsidP="00786590">
            <w:pPr>
              <w:spacing w:after="39"/>
              <w:ind w:left="0"/>
              <w:jc w:val="left"/>
              <w:rPr>
                <w:lang w:eastAsia="x-none"/>
              </w:rPr>
            </w:pPr>
            <w:r w:rsidRPr="000961F5">
              <w:rPr>
                <w:lang w:eastAsia="x-none"/>
              </w:rPr>
              <w:t>9(11)</w:t>
            </w:r>
          </w:p>
        </w:tc>
        <w:tc>
          <w:tcPr>
            <w:tcW w:w="6237" w:type="dxa"/>
          </w:tcPr>
          <w:p w14:paraId="0B510EBE" w14:textId="77777777" w:rsidR="006F090C" w:rsidRPr="000961F5" w:rsidRDefault="006F090C" w:rsidP="00786590">
            <w:pPr>
              <w:spacing w:after="39"/>
              <w:ind w:left="0"/>
              <w:jc w:val="left"/>
              <w:rPr>
                <w:lang w:eastAsia="x-none"/>
              </w:rPr>
            </w:pPr>
            <w:r w:rsidRPr="000961F5">
              <w:rPr>
                <w:lang w:eastAsia="x-none"/>
              </w:rPr>
              <w:t>Zero indicates wholly successful application</w:t>
            </w:r>
          </w:p>
        </w:tc>
      </w:tr>
      <w:tr w:rsidR="006F090C" w:rsidRPr="000961F5" w14:paraId="51299A85" w14:textId="77777777" w:rsidTr="00786590">
        <w:tc>
          <w:tcPr>
            <w:tcW w:w="2972" w:type="dxa"/>
          </w:tcPr>
          <w:p w14:paraId="40EA81EF" w14:textId="77777777" w:rsidR="006F090C" w:rsidRPr="000961F5" w:rsidRDefault="006F090C" w:rsidP="00786590">
            <w:pPr>
              <w:spacing w:after="39"/>
              <w:ind w:left="0"/>
              <w:jc w:val="left"/>
              <w:rPr>
                <w:lang w:eastAsia="x-none"/>
              </w:rPr>
            </w:pPr>
            <w:r w:rsidRPr="000961F5">
              <w:rPr>
                <w:lang w:eastAsia="x-none"/>
              </w:rPr>
              <w:t>Unsuccessful Reason Code</w:t>
            </w:r>
          </w:p>
        </w:tc>
        <w:tc>
          <w:tcPr>
            <w:tcW w:w="1276" w:type="dxa"/>
          </w:tcPr>
          <w:p w14:paraId="7F8771EE" w14:textId="77777777" w:rsidR="006F090C" w:rsidRPr="000961F5" w:rsidRDefault="006F090C" w:rsidP="00786590">
            <w:pPr>
              <w:spacing w:after="39"/>
              <w:ind w:left="0"/>
              <w:jc w:val="left"/>
              <w:rPr>
                <w:lang w:eastAsia="x-none"/>
              </w:rPr>
            </w:pPr>
            <w:r w:rsidRPr="000961F5">
              <w:rPr>
                <w:lang w:eastAsia="x-none"/>
              </w:rPr>
              <w:t>X(2)</w:t>
            </w:r>
          </w:p>
        </w:tc>
        <w:tc>
          <w:tcPr>
            <w:tcW w:w="6237" w:type="dxa"/>
          </w:tcPr>
          <w:p w14:paraId="0A2ABBF0" w14:textId="77777777" w:rsidR="006F090C" w:rsidRPr="000961F5" w:rsidRDefault="006F090C" w:rsidP="00786590">
            <w:pPr>
              <w:spacing w:after="39"/>
              <w:ind w:left="0"/>
              <w:jc w:val="left"/>
              <w:rPr>
                <w:lang w:eastAsia="x-none"/>
              </w:rPr>
            </w:pPr>
            <w:r w:rsidRPr="000961F5">
              <w:rPr>
                <w:lang w:eastAsia="x-none"/>
              </w:rPr>
              <w:t>‘01’ – not allotted</w:t>
            </w:r>
          </w:p>
          <w:p w14:paraId="24789F0F" w14:textId="77777777" w:rsidR="006F090C" w:rsidRPr="000961F5" w:rsidRDefault="006F090C" w:rsidP="00786590">
            <w:pPr>
              <w:spacing w:after="39"/>
              <w:ind w:left="0"/>
              <w:jc w:val="left"/>
              <w:rPr>
                <w:lang w:eastAsia="x-none"/>
              </w:rPr>
            </w:pPr>
            <w:r w:rsidRPr="000961F5">
              <w:rPr>
                <w:lang w:eastAsia="x-none"/>
              </w:rPr>
              <w:t>‘02’ – failed payment (share registrar channel)</w:t>
            </w:r>
          </w:p>
          <w:p w14:paraId="427AD71E" w14:textId="77777777" w:rsidR="006F090C" w:rsidRPr="000961F5" w:rsidRDefault="006F090C" w:rsidP="00786590">
            <w:pPr>
              <w:spacing w:after="39"/>
              <w:ind w:left="0"/>
              <w:jc w:val="left"/>
              <w:rPr>
                <w:lang w:eastAsia="x-none"/>
              </w:rPr>
            </w:pPr>
            <w:r w:rsidRPr="000961F5">
              <w:rPr>
                <w:lang w:eastAsia="x-none"/>
              </w:rPr>
              <w:t>‘03’ – invalid application</w:t>
            </w:r>
          </w:p>
          <w:p w14:paraId="7D9B7D7A" w14:textId="77777777" w:rsidR="006F090C" w:rsidRPr="000961F5" w:rsidRDefault="006F090C" w:rsidP="00786590">
            <w:pPr>
              <w:spacing w:after="39"/>
              <w:ind w:left="0"/>
              <w:jc w:val="left"/>
              <w:rPr>
                <w:lang w:eastAsia="x-none"/>
              </w:rPr>
            </w:pPr>
            <w:r w:rsidRPr="000961F5">
              <w:rPr>
                <w:lang w:eastAsia="x-none"/>
              </w:rPr>
              <w:t>Must be blank if successful quantity &gt;0</w:t>
            </w:r>
          </w:p>
        </w:tc>
      </w:tr>
      <w:tr w:rsidR="006F090C" w:rsidRPr="000961F5" w14:paraId="3AA8E0D1" w14:textId="77777777" w:rsidTr="00786590">
        <w:tc>
          <w:tcPr>
            <w:tcW w:w="2972" w:type="dxa"/>
          </w:tcPr>
          <w:p w14:paraId="4419BB0E" w14:textId="77777777" w:rsidR="006F090C" w:rsidRPr="000961F5" w:rsidRDefault="006F090C" w:rsidP="00786590">
            <w:pPr>
              <w:spacing w:after="39"/>
              <w:ind w:left="0"/>
              <w:jc w:val="left"/>
              <w:rPr>
                <w:lang w:eastAsia="x-none"/>
              </w:rPr>
            </w:pPr>
            <w:r w:rsidRPr="000961F5">
              <w:rPr>
                <w:lang w:eastAsia="x-none"/>
              </w:rPr>
              <w:t>Application Quantity</w:t>
            </w:r>
          </w:p>
        </w:tc>
        <w:tc>
          <w:tcPr>
            <w:tcW w:w="1276" w:type="dxa"/>
          </w:tcPr>
          <w:p w14:paraId="2A29E0A7" w14:textId="77777777" w:rsidR="006F090C" w:rsidRPr="000961F5" w:rsidRDefault="006F090C" w:rsidP="00786590">
            <w:pPr>
              <w:spacing w:after="39"/>
              <w:ind w:left="0"/>
              <w:jc w:val="left"/>
              <w:rPr>
                <w:lang w:eastAsia="x-none"/>
              </w:rPr>
            </w:pPr>
            <w:r w:rsidRPr="000961F5">
              <w:rPr>
                <w:lang w:eastAsia="x-none"/>
              </w:rPr>
              <w:t>9(11)</w:t>
            </w:r>
          </w:p>
        </w:tc>
        <w:tc>
          <w:tcPr>
            <w:tcW w:w="6237" w:type="dxa"/>
          </w:tcPr>
          <w:p w14:paraId="239C34F8" w14:textId="77777777" w:rsidR="006F090C" w:rsidRPr="000961F5" w:rsidRDefault="006F090C" w:rsidP="00786590">
            <w:pPr>
              <w:spacing w:after="39"/>
              <w:ind w:left="0"/>
              <w:jc w:val="left"/>
              <w:rPr>
                <w:lang w:eastAsia="x-none"/>
              </w:rPr>
            </w:pPr>
            <w:r w:rsidRPr="000961F5">
              <w:rPr>
                <w:lang w:eastAsia="x-none"/>
              </w:rPr>
              <w:t>Applicant’s application of shares, with leading zeroes</w:t>
            </w:r>
          </w:p>
        </w:tc>
      </w:tr>
    </w:tbl>
    <w:p w14:paraId="7BC579C7" w14:textId="77777777" w:rsidR="006F090C" w:rsidRPr="000961F5" w:rsidRDefault="006F090C" w:rsidP="006F090C">
      <w:pPr>
        <w:ind w:left="0"/>
        <w:rPr>
          <w:lang w:eastAsia="x-none"/>
        </w:rPr>
      </w:pPr>
    </w:p>
    <w:p w14:paraId="61DDCEE9" w14:textId="77777777" w:rsidR="006F090C" w:rsidRPr="000961F5" w:rsidRDefault="006F090C" w:rsidP="006F090C">
      <w:pPr>
        <w:ind w:left="0"/>
        <w:rPr>
          <w:b/>
          <w:lang w:eastAsia="x-none"/>
        </w:rPr>
      </w:pPr>
      <w:r w:rsidRPr="000961F5">
        <w:rPr>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6F090C" w:rsidRPr="000961F5" w14:paraId="6FD43051" w14:textId="77777777" w:rsidTr="00786590">
        <w:tc>
          <w:tcPr>
            <w:tcW w:w="2972" w:type="dxa"/>
            <w:shd w:val="clear" w:color="auto" w:fill="13426B"/>
          </w:tcPr>
          <w:p w14:paraId="1557B828" w14:textId="77777777" w:rsidR="006F090C" w:rsidRPr="000961F5" w:rsidRDefault="006F090C" w:rsidP="00786590">
            <w:pPr>
              <w:spacing w:after="39"/>
              <w:ind w:left="0"/>
              <w:jc w:val="left"/>
              <w:rPr>
                <w:b/>
                <w:lang w:eastAsia="x-none"/>
              </w:rPr>
            </w:pPr>
            <w:r w:rsidRPr="000961F5">
              <w:rPr>
                <w:b/>
                <w:lang w:eastAsia="x-none"/>
              </w:rPr>
              <w:t>Field Name</w:t>
            </w:r>
          </w:p>
        </w:tc>
        <w:tc>
          <w:tcPr>
            <w:tcW w:w="1276" w:type="dxa"/>
            <w:shd w:val="clear" w:color="auto" w:fill="13426B"/>
          </w:tcPr>
          <w:p w14:paraId="6140A581" w14:textId="77777777" w:rsidR="006F090C" w:rsidRPr="000961F5" w:rsidRDefault="006F090C" w:rsidP="00786590">
            <w:pPr>
              <w:spacing w:after="39"/>
              <w:ind w:left="0"/>
              <w:jc w:val="left"/>
              <w:rPr>
                <w:b/>
                <w:lang w:eastAsia="x-none"/>
              </w:rPr>
            </w:pPr>
            <w:r w:rsidRPr="000961F5">
              <w:rPr>
                <w:b/>
                <w:lang w:eastAsia="x-none"/>
              </w:rPr>
              <w:t>Field Format</w:t>
            </w:r>
          </w:p>
        </w:tc>
        <w:tc>
          <w:tcPr>
            <w:tcW w:w="6237" w:type="dxa"/>
            <w:shd w:val="clear" w:color="auto" w:fill="13426B"/>
          </w:tcPr>
          <w:p w14:paraId="081A30F1" w14:textId="77777777" w:rsidR="006F090C" w:rsidRPr="000961F5" w:rsidRDefault="006F090C" w:rsidP="00786590">
            <w:pPr>
              <w:spacing w:after="39"/>
              <w:ind w:left="0"/>
              <w:jc w:val="left"/>
              <w:rPr>
                <w:b/>
                <w:lang w:eastAsia="x-none"/>
              </w:rPr>
            </w:pPr>
            <w:r w:rsidRPr="000961F5">
              <w:rPr>
                <w:b/>
                <w:lang w:eastAsia="x-none"/>
              </w:rPr>
              <w:t>Description</w:t>
            </w:r>
          </w:p>
        </w:tc>
      </w:tr>
      <w:tr w:rsidR="006F090C" w:rsidRPr="000961F5" w14:paraId="4752052B" w14:textId="77777777" w:rsidTr="00786590">
        <w:tc>
          <w:tcPr>
            <w:tcW w:w="2972" w:type="dxa"/>
          </w:tcPr>
          <w:p w14:paraId="3A4E780E" w14:textId="77777777" w:rsidR="006F090C" w:rsidRPr="000961F5" w:rsidRDefault="006F090C" w:rsidP="00786590">
            <w:pPr>
              <w:spacing w:after="39"/>
              <w:ind w:left="0"/>
              <w:jc w:val="left"/>
              <w:rPr>
                <w:lang w:eastAsia="x-none"/>
              </w:rPr>
            </w:pPr>
            <w:r w:rsidRPr="000961F5">
              <w:rPr>
                <w:lang w:eastAsia="x-none"/>
              </w:rPr>
              <w:t>Record Type</w:t>
            </w:r>
          </w:p>
        </w:tc>
        <w:tc>
          <w:tcPr>
            <w:tcW w:w="1276" w:type="dxa"/>
          </w:tcPr>
          <w:p w14:paraId="6F6088D3" w14:textId="77777777" w:rsidR="006F090C" w:rsidRPr="000961F5" w:rsidRDefault="006F090C" w:rsidP="00786590">
            <w:pPr>
              <w:spacing w:after="39"/>
              <w:ind w:left="0"/>
              <w:jc w:val="left"/>
              <w:rPr>
                <w:lang w:eastAsia="x-none"/>
              </w:rPr>
            </w:pPr>
            <w:r w:rsidRPr="000961F5">
              <w:rPr>
                <w:lang w:eastAsia="x-none"/>
              </w:rPr>
              <w:t>X(1)</w:t>
            </w:r>
          </w:p>
        </w:tc>
        <w:tc>
          <w:tcPr>
            <w:tcW w:w="6237" w:type="dxa"/>
          </w:tcPr>
          <w:p w14:paraId="656DFB64" w14:textId="77777777" w:rsidR="006F090C" w:rsidRPr="000961F5" w:rsidRDefault="006F090C" w:rsidP="00786590">
            <w:pPr>
              <w:spacing w:after="39"/>
              <w:ind w:left="0"/>
              <w:jc w:val="left"/>
              <w:rPr>
                <w:lang w:eastAsia="x-none"/>
              </w:rPr>
            </w:pPr>
            <w:r w:rsidRPr="000961F5">
              <w:rPr>
                <w:lang w:eastAsia="x-none"/>
              </w:rPr>
              <w:t>Should always be 9 for control record</w:t>
            </w:r>
          </w:p>
        </w:tc>
      </w:tr>
      <w:tr w:rsidR="006F090C" w:rsidRPr="000961F5" w14:paraId="1D3ED3CE" w14:textId="77777777" w:rsidTr="00786590">
        <w:tc>
          <w:tcPr>
            <w:tcW w:w="2972" w:type="dxa"/>
          </w:tcPr>
          <w:p w14:paraId="309D144B" w14:textId="77777777" w:rsidR="006F090C" w:rsidRPr="000961F5" w:rsidRDefault="006F090C" w:rsidP="00786590">
            <w:pPr>
              <w:spacing w:after="39"/>
              <w:ind w:left="0"/>
              <w:jc w:val="left"/>
              <w:rPr>
                <w:lang w:eastAsia="x-none"/>
              </w:rPr>
            </w:pPr>
            <w:r w:rsidRPr="000961F5">
              <w:rPr>
                <w:lang w:eastAsia="x-none"/>
              </w:rPr>
              <w:t>Total No. of Detailed Records</w:t>
            </w:r>
          </w:p>
        </w:tc>
        <w:tc>
          <w:tcPr>
            <w:tcW w:w="1276" w:type="dxa"/>
          </w:tcPr>
          <w:p w14:paraId="15205AA3" w14:textId="77777777" w:rsidR="006F090C" w:rsidRPr="000961F5" w:rsidRDefault="006F090C" w:rsidP="00786590">
            <w:pPr>
              <w:spacing w:after="39"/>
              <w:ind w:left="0"/>
              <w:jc w:val="left"/>
              <w:rPr>
                <w:lang w:eastAsia="x-none"/>
              </w:rPr>
            </w:pPr>
            <w:r w:rsidRPr="000961F5">
              <w:rPr>
                <w:lang w:eastAsia="x-none"/>
              </w:rPr>
              <w:t>9(9)</w:t>
            </w:r>
          </w:p>
        </w:tc>
        <w:tc>
          <w:tcPr>
            <w:tcW w:w="6237" w:type="dxa"/>
          </w:tcPr>
          <w:p w14:paraId="1541ED71" w14:textId="77777777" w:rsidR="006F090C" w:rsidRPr="000961F5" w:rsidRDefault="006F090C" w:rsidP="00786590">
            <w:pPr>
              <w:spacing w:after="39"/>
              <w:ind w:left="0"/>
              <w:jc w:val="left"/>
              <w:rPr>
                <w:lang w:eastAsia="x-none"/>
              </w:rPr>
            </w:pPr>
          </w:p>
        </w:tc>
      </w:tr>
      <w:tr w:rsidR="006F090C" w:rsidRPr="000961F5" w14:paraId="7DEF4C77" w14:textId="77777777" w:rsidTr="00786590">
        <w:tc>
          <w:tcPr>
            <w:tcW w:w="2972" w:type="dxa"/>
          </w:tcPr>
          <w:p w14:paraId="0E5051D1" w14:textId="77777777" w:rsidR="006F090C" w:rsidRPr="000961F5" w:rsidRDefault="006F090C" w:rsidP="00786590">
            <w:pPr>
              <w:spacing w:after="39"/>
              <w:ind w:left="0"/>
              <w:jc w:val="left"/>
              <w:rPr>
                <w:lang w:eastAsia="x-none"/>
              </w:rPr>
            </w:pPr>
            <w:r w:rsidRPr="000961F5">
              <w:rPr>
                <w:lang w:eastAsia="x-none"/>
              </w:rPr>
              <w:t>Application Quantity Total</w:t>
            </w:r>
          </w:p>
        </w:tc>
        <w:tc>
          <w:tcPr>
            <w:tcW w:w="1276" w:type="dxa"/>
          </w:tcPr>
          <w:p w14:paraId="3A5F7972" w14:textId="77777777" w:rsidR="006F090C" w:rsidRPr="000961F5" w:rsidRDefault="006F090C" w:rsidP="00786590">
            <w:pPr>
              <w:spacing w:after="39"/>
              <w:ind w:left="0"/>
              <w:jc w:val="left"/>
              <w:rPr>
                <w:lang w:eastAsia="x-none"/>
              </w:rPr>
            </w:pPr>
            <w:r w:rsidRPr="000961F5">
              <w:rPr>
                <w:lang w:eastAsia="x-none"/>
              </w:rPr>
              <w:t>9(15)</w:t>
            </w:r>
          </w:p>
        </w:tc>
        <w:tc>
          <w:tcPr>
            <w:tcW w:w="6237" w:type="dxa"/>
          </w:tcPr>
          <w:p w14:paraId="7BC2DEEE" w14:textId="77777777" w:rsidR="006F090C" w:rsidRPr="000961F5" w:rsidRDefault="006F090C" w:rsidP="00786590">
            <w:pPr>
              <w:spacing w:after="39"/>
              <w:ind w:left="0"/>
              <w:jc w:val="left"/>
              <w:rPr>
                <w:lang w:eastAsia="x-none"/>
              </w:rPr>
            </w:pPr>
          </w:p>
        </w:tc>
      </w:tr>
      <w:tr w:rsidR="006F090C" w:rsidRPr="000961F5" w14:paraId="12CD2CEB" w14:textId="77777777" w:rsidTr="00786590">
        <w:tc>
          <w:tcPr>
            <w:tcW w:w="2972" w:type="dxa"/>
          </w:tcPr>
          <w:p w14:paraId="605562BF" w14:textId="77777777" w:rsidR="006F090C" w:rsidRPr="000961F5" w:rsidRDefault="006F090C" w:rsidP="00786590">
            <w:pPr>
              <w:spacing w:after="39"/>
              <w:ind w:left="0"/>
              <w:jc w:val="left"/>
              <w:rPr>
                <w:lang w:eastAsia="x-none"/>
              </w:rPr>
            </w:pPr>
            <w:r w:rsidRPr="000961F5">
              <w:rPr>
                <w:lang w:eastAsia="x-none"/>
              </w:rPr>
              <w:t>Total Successful Quantity</w:t>
            </w:r>
          </w:p>
        </w:tc>
        <w:tc>
          <w:tcPr>
            <w:tcW w:w="1276" w:type="dxa"/>
          </w:tcPr>
          <w:p w14:paraId="46BA1A6B" w14:textId="77777777" w:rsidR="006F090C" w:rsidRPr="000961F5" w:rsidRDefault="006F090C" w:rsidP="00786590">
            <w:pPr>
              <w:spacing w:after="39"/>
              <w:ind w:left="0"/>
              <w:jc w:val="left"/>
              <w:rPr>
                <w:lang w:eastAsia="x-none"/>
              </w:rPr>
            </w:pPr>
            <w:r w:rsidRPr="000961F5">
              <w:rPr>
                <w:lang w:eastAsia="x-none"/>
              </w:rPr>
              <w:t>9(15)</w:t>
            </w:r>
          </w:p>
        </w:tc>
        <w:tc>
          <w:tcPr>
            <w:tcW w:w="6237" w:type="dxa"/>
          </w:tcPr>
          <w:p w14:paraId="6C945D53" w14:textId="77777777" w:rsidR="006F090C" w:rsidRPr="000961F5" w:rsidRDefault="006F090C" w:rsidP="00786590">
            <w:pPr>
              <w:spacing w:after="39"/>
              <w:ind w:left="0"/>
              <w:jc w:val="left"/>
              <w:rPr>
                <w:lang w:eastAsia="x-none"/>
              </w:rPr>
            </w:pPr>
          </w:p>
        </w:tc>
      </w:tr>
      <w:tr w:rsidR="006F090C" w:rsidRPr="000961F5" w14:paraId="23D467F1" w14:textId="77777777" w:rsidTr="00786590">
        <w:tc>
          <w:tcPr>
            <w:tcW w:w="2972" w:type="dxa"/>
          </w:tcPr>
          <w:p w14:paraId="6440FF46" w14:textId="77777777" w:rsidR="006F090C" w:rsidRPr="000961F5" w:rsidRDefault="006F090C" w:rsidP="00786590">
            <w:pPr>
              <w:spacing w:after="39"/>
              <w:ind w:left="0"/>
              <w:jc w:val="left"/>
              <w:rPr>
                <w:lang w:eastAsia="x-none"/>
              </w:rPr>
            </w:pPr>
            <w:r w:rsidRPr="000961F5">
              <w:rPr>
                <w:lang w:eastAsia="x-none"/>
              </w:rPr>
              <w:t>Total Unsuccessful Quantity</w:t>
            </w:r>
          </w:p>
        </w:tc>
        <w:tc>
          <w:tcPr>
            <w:tcW w:w="1276" w:type="dxa"/>
          </w:tcPr>
          <w:p w14:paraId="2C8DFA58" w14:textId="77777777" w:rsidR="006F090C" w:rsidRPr="000961F5" w:rsidRDefault="006F090C" w:rsidP="00786590">
            <w:pPr>
              <w:spacing w:after="39"/>
              <w:ind w:left="0"/>
              <w:jc w:val="left"/>
              <w:rPr>
                <w:lang w:eastAsia="x-none"/>
              </w:rPr>
            </w:pPr>
            <w:r w:rsidRPr="000961F5">
              <w:rPr>
                <w:lang w:eastAsia="x-none"/>
              </w:rPr>
              <w:t>9(15)</w:t>
            </w:r>
          </w:p>
        </w:tc>
        <w:tc>
          <w:tcPr>
            <w:tcW w:w="6237" w:type="dxa"/>
          </w:tcPr>
          <w:p w14:paraId="5DC9DA9C" w14:textId="77777777" w:rsidR="006F090C" w:rsidRPr="000961F5" w:rsidRDefault="006F090C" w:rsidP="00786590">
            <w:pPr>
              <w:spacing w:after="39"/>
              <w:ind w:left="0"/>
              <w:jc w:val="left"/>
              <w:rPr>
                <w:lang w:eastAsia="x-none"/>
              </w:rPr>
            </w:pPr>
          </w:p>
        </w:tc>
      </w:tr>
    </w:tbl>
    <w:p w14:paraId="7CCCDDC4" w14:textId="31204117" w:rsidR="00F817C1" w:rsidRPr="000961F5" w:rsidRDefault="00F817C1" w:rsidP="00F817C1">
      <w:pPr>
        <w:ind w:left="0"/>
        <w:rPr>
          <w:lang w:eastAsia="x-none"/>
        </w:rPr>
      </w:pPr>
    </w:p>
    <w:p w14:paraId="00AAE108" w14:textId="69F1D262" w:rsidR="001D5AC0" w:rsidRPr="000961F5" w:rsidRDefault="001D5AC0">
      <w:pPr>
        <w:spacing w:after="0"/>
        <w:ind w:left="0"/>
        <w:jc w:val="left"/>
        <w:rPr>
          <w:lang w:eastAsia="x-none"/>
        </w:rPr>
      </w:pPr>
      <w:r w:rsidRPr="000961F5">
        <w:rPr>
          <w:lang w:eastAsia="x-none"/>
        </w:rPr>
        <w:br w:type="page"/>
      </w:r>
    </w:p>
    <w:p w14:paraId="369A5141" w14:textId="3FCAA16B" w:rsidR="00F817C1" w:rsidRPr="000961F5" w:rsidRDefault="00F817C1" w:rsidP="00F817C1">
      <w:pPr>
        <w:pStyle w:val="Heading3"/>
      </w:pPr>
      <w:bookmarkStart w:id="1059" w:name="_Toc58341770"/>
      <w:bookmarkStart w:id="1060" w:name="_Toc58418445"/>
      <w:bookmarkStart w:id="1061" w:name="_Toc58602095"/>
      <w:bookmarkStart w:id="1062" w:name="_Toc62722978"/>
      <w:bookmarkStart w:id="1063" w:name="_Toc65058119"/>
      <w:bookmarkStart w:id="1064" w:name="_Toc65138921"/>
      <w:bookmarkStart w:id="1065" w:name="_Toc65145901"/>
      <w:r w:rsidRPr="000961F5">
        <w:lastRenderedPageBreak/>
        <w:t>External: SWIFT</w:t>
      </w:r>
      <w:r w:rsidR="00C0059F" w:rsidRPr="000961F5">
        <w:t>net</w:t>
      </w:r>
      <w:bookmarkEnd w:id="1059"/>
      <w:bookmarkEnd w:id="1060"/>
      <w:bookmarkEnd w:id="1061"/>
      <w:bookmarkEnd w:id="1062"/>
      <w:bookmarkEnd w:id="1063"/>
      <w:bookmarkEnd w:id="1064"/>
      <w:bookmarkEnd w:id="1065"/>
    </w:p>
    <w:p w14:paraId="1A51287E" w14:textId="3FEF5AD2" w:rsidR="00F817C1" w:rsidRPr="000961F5" w:rsidRDefault="00F817C1" w:rsidP="00F817C1">
      <w:pPr>
        <w:ind w:left="0"/>
        <w:rPr>
          <w:lang w:eastAsia="x-none"/>
        </w:rPr>
      </w:pPr>
    </w:p>
    <w:p w14:paraId="15889CB4" w14:textId="486B9400" w:rsidR="00286B0F" w:rsidRPr="000961F5" w:rsidRDefault="00286B0F" w:rsidP="00286B0F">
      <w:pPr>
        <w:pStyle w:val="Heading4"/>
      </w:pPr>
      <w:bookmarkStart w:id="1066" w:name="_Toc58341771"/>
      <w:bookmarkStart w:id="1067" w:name="_Toc58418446"/>
      <w:bookmarkStart w:id="1068" w:name="_Toc58602096"/>
      <w:bookmarkStart w:id="1069" w:name="_Toc62722979"/>
      <w:bookmarkStart w:id="1070" w:name="_Toc65058120"/>
      <w:bookmarkStart w:id="1071" w:name="_Toc65138922"/>
      <w:bookmarkStart w:id="1072" w:name="_Toc65145902"/>
      <w:r w:rsidRPr="000961F5">
        <w:t>Guide to SWIFT Messages</w:t>
      </w:r>
      <w:bookmarkEnd w:id="1066"/>
      <w:bookmarkEnd w:id="1067"/>
      <w:bookmarkEnd w:id="1068"/>
      <w:bookmarkEnd w:id="1069"/>
      <w:bookmarkEnd w:id="1070"/>
      <w:bookmarkEnd w:id="1071"/>
      <w:bookmarkEnd w:id="1072"/>
    </w:p>
    <w:p w14:paraId="6EBD3C75" w14:textId="26E24A33" w:rsidR="009F49B6" w:rsidRPr="000961F5" w:rsidRDefault="009F49B6" w:rsidP="009F49B6">
      <w:pPr>
        <w:tabs>
          <w:tab w:val="left" w:pos="3782"/>
        </w:tabs>
        <w:ind w:left="0"/>
        <w:rPr>
          <w:lang w:eastAsia="x-none"/>
        </w:rPr>
      </w:pPr>
    </w:p>
    <w:p w14:paraId="52455833" w14:textId="25FCEA4D" w:rsidR="009F49B6" w:rsidRPr="000961F5" w:rsidRDefault="009F49B6" w:rsidP="009F49B6">
      <w:pPr>
        <w:pStyle w:val="Heading5"/>
      </w:pPr>
      <w:r w:rsidRPr="000961F5">
        <w:t>Format of SWIFT Messages</w:t>
      </w:r>
    </w:p>
    <w:p w14:paraId="61AE53E2" w14:textId="77777777" w:rsidR="009F49B6" w:rsidRPr="000961F5" w:rsidRDefault="009F49B6" w:rsidP="009F49B6">
      <w:pPr>
        <w:ind w:left="0"/>
        <w:rPr>
          <w:lang w:eastAsia="x-none"/>
        </w:rPr>
      </w:pPr>
      <w:r w:rsidRPr="000961F5">
        <w:rPr>
          <w:lang w:eastAsia="x-none"/>
        </w:rPr>
        <w:t>All SWIFT MT messages are in .txt format and comprise of five blocks, of which FINI will generate or validate 3:</w:t>
      </w:r>
    </w:p>
    <w:p w14:paraId="77D4E695" w14:textId="77777777" w:rsidR="009F49B6" w:rsidRPr="000961F5" w:rsidRDefault="009F49B6" w:rsidP="002E07D6">
      <w:pPr>
        <w:pStyle w:val="ListParagraph"/>
        <w:numPr>
          <w:ilvl w:val="0"/>
          <w:numId w:val="28"/>
        </w:numPr>
        <w:ind w:leftChars="0"/>
        <w:rPr>
          <w:lang w:eastAsia="x-none"/>
        </w:rPr>
      </w:pPr>
      <w:r w:rsidRPr="000961F5">
        <w:rPr>
          <w:lang w:eastAsia="x-none"/>
        </w:rPr>
        <w:t>{1:} Basic header block</w:t>
      </w:r>
    </w:p>
    <w:p w14:paraId="3D9EC808" w14:textId="77777777" w:rsidR="009F49B6" w:rsidRPr="000961F5" w:rsidRDefault="009F49B6" w:rsidP="002E07D6">
      <w:pPr>
        <w:pStyle w:val="ListParagraph"/>
        <w:numPr>
          <w:ilvl w:val="0"/>
          <w:numId w:val="28"/>
        </w:numPr>
        <w:ind w:leftChars="0"/>
        <w:rPr>
          <w:lang w:eastAsia="x-none"/>
        </w:rPr>
      </w:pPr>
      <w:r w:rsidRPr="000961F5">
        <w:rPr>
          <w:lang w:eastAsia="x-none"/>
        </w:rPr>
        <w:t>{2:} Application header</w:t>
      </w:r>
    </w:p>
    <w:p w14:paraId="0F6CB5F3" w14:textId="77777777" w:rsidR="009F49B6" w:rsidRPr="000961F5" w:rsidRDefault="009F49B6" w:rsidP="002E07D6">
      <w:pPr>
        <w:pStyle w:val="ListParagraph"/>
        <w:numPr>
          <w:ilvl w:val="0"/>
          <w:numId w:val="28"/>
        </w:numPr>
        <w:ind w:leftChars="0"/>
        <w:rPr>
          <w:lang w:eastAsia="x-none"/>
        </w:rPr>
      </w:pPr>
      <w:r w:rsidRPr="000961F5">
        <w:rPr>
          <w:lang w:eastAsia="x-none"/>
        </w:rPr>
        <w:t>{4:} Text block</w:t>
      </w:r>
    </w:p>
    <w:p w14:paraId="588CD2FD" w14:textId="77777777" w:rsidR="009F49B6" w:rsidRPr="000961F5" w:rsidRDefault="009F49B6" w:rsidP="009F49B6">
      <w:pPr>
        <w:ind w:left="0"/>
        <w:rPr>
          <w:lang w:eastAsia="x-none"/>
        </w:rPr>
      </w:pPr>
    </w:p>
    <w:p w14:paraId="2D871817" w14:textId="77777777" w:rsidR="009F49B6" w:rsidRPr="000961F5" w:rsidRDefault="009F49B6" w:rsidP="009F49B6">
      <w:pPr>
        <w:ind w:left="0"/>
        <w:rPr>
          <w:lang w:eastAsia="x-none"/>
        </w:rPr>
      </w:pPr>
      <w:r w:rsidRPr="00381BCA">
        <w:rPr>
          <w:noProof/>
          <w:lang w:eastAsia="zh-CN"/>
        </w:rPr>
        <w:drawing>
          <wp:inline distT="0" distB="0" distL="0" distR="0" wp14:anchorId="0F8EA65E" wp14:editId="6E912988">
            <wp:extent cx="2287722" cy="1753737"/>
            <wp:effectExtent l="19050" t="19050" r="17780" b="18415"/>
            <wp:docPr id="3" name="Picture 3" descr="C:\Users\raymondlee\AppData\Local\Microsoft\Windows\INetCache\Content.Word\M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aymondlee\AppData\Local\Microsoft\Windows\INetCache\Content.Word\MT.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92246" cy="1757205"/>
                    </a:xfrm>
                    <a:prstGeom prst="rect">
                      <a:avLst/>
                    </a:prstGeom>
                    <a:noFill/>
                    <a:ln w="12700">
                      <a:solidFill>
                        <a:schemeClr val="tx1">
                          <a:lumMod val="65000"/>
                          <a:lumOff val="35000"/>
                        </a:schemeClr>
                      </a:solidFill>
                    </a:ln>
                  </pic:spPr>
                </pic:pic>
              </a:graphicData>
            </a:graphic>
          </wp:inline>
        </w:drawing>
      </w:r>
    </w:p>
    <w:p w14:paraId="32B3FE93" w14:textId="77777777" w:rsidR="009F49B6" w:rsidRPr="000961F5" w:rsidRDefault="009F49B6" w:rsidP="009F49B6">
      <w:pPr>
        <w:ind w:left="0"/>
        <w:rPr>
          <w:lang w:eastAsia="x-none"/>
        </w:rPr>
      </w:pPr>
    </w:p>
    <w:p w14:paraId="3E3A2D89" w14:textId="77777777" w:rsidR="009F49B6" w:rsidRPr="000961F5" w:rsidRDefault="009F49B6" w:rsidP="009F49B6">
      <w:pPr>
        <w:ind w:left="0"/>
        <w:rPr>
          <w:lang w:eastAsia="x-none"/>
        </w:rPr>
      </w:pPr>
      <w:r w:rsidRPr="000961F5">
        <w:rPr>
          <w:lang w:eastAsia="x-none"/>
        </w:rPr>
        <w:t>All SWIFT message data fields also operate a unique set of specifications, which differ to other FINI data exchange specifications (SR, CCASS):</w:t>
      </w:r>
    </w:p>
    <w:p w14:paraId="58F1BC55" w14:textId="77777777" w:rsidR="009F49B6" w:rsidRPr="000961F5" w:rsidRDefault="009F49B6" w:rsidP="009F49B6">
      <w:pPr>
        <w:ind w:left="0"/>
        <w:rPr>
          <w:lang w:eastAsia="x-none"/>
        </w:rPr>
      </w:pPr>
    </w:p>
    <w:tbl>
      <w:tblPr>
        <w:tblStyle w:val="TableGrid"/>
        <w:tblW w:w="0" w:type="auto"/>
        <w:tblLook w:val="04A0" w:firstRow="1" w:lastRow="0" w:firstColumn="1" w:lastColumn="0" w:noHBand="0" w:noVBand="1"/>
      </w:tblPr>
      <w:tblGrid>
        <w:gridCol w:w="2268"/>
        <w:gridCol w:w="1701"/>
        <w:gridCol w:w="5669"/>
      </w:tblGrid>
      <w:tr w:rsidR="009F49B6" w:rsidRPr="000961F5" w14:paraId="59B5C58B" w14:textId="77777777" w:rsidTr="00786590">
        <w:tc>
          <w:tcPr>
            <w:tcW w:w="2268" w:type="dxa"/>
            <w:vMerge w:val="restart"/>
            <w:shd w:val="clear" w:color="auto" w:fill="13426B"/>
            <w:vAlign w:val="center"/>
          </w:tcPr>
          <w:p w14:paraId="4CD2E15E" w14:textId="77777777" w:rsidR="009F49B6" w:rsidRPr="000961F5" w:rsidRDefault="009F49B6" w:rsidP="00786590">
            <w:pPr>
              <w:spacing w:after="39"/>
              <w:ind w:left="0"/>
              <w:rPr>
                <w:b/>
                <w:lang w:eastAsia="x-none"/>
              </w:rPr>
            </w:pPr>
            <w:r w:rsidRPr="000961F5">
              <w:rPr>
                <w:b/>
                <w:lang w:eastAsia="x-none"/>
              </w:rPr>
              <w:t>Length restrictions</w:t>
            </w:r>
          </w:p>
        </w:tc>
        <w:tc>
          <w:tcPr>
            <w:tcW w:w="1701" w:type="dxa"/>
          </w:tcPr>
          <w:p w14:paraId="511CC0D8" w14:textId="77777777" w:rsidR="009F49B6" w:rsidRPr="000961F5" w:rsidRDefault="009F49B6" w:rsidP="00786590">
            <w:pPr>
              <w:spacing w:after="39"/>
              <w:ind w:left="0"/>
              <w:rPr>
                <w:lang w:eastAsia="x-none"/>
              </w:rPr>
            </w:pPr>
            <w:r w:rsidRPr="000961F5">
              <w:rPr>
                <w:lang w:eastAsia="x-none"/>
              </w:rPr>
              <w:t>nn</w:t>
            </w:r>
          </w:p>
        </w:tc>
        <w:tc>
          <w:tcPr>
            <w:tcW w:w="5669" w:type="dxa"/>
          </w:tcPr>
          <w:p w14:paraId="571EF54F" w14:textId="77777777" w:rsidR="009F49B6" w:rsidRPr="000961F5" w:rsidRDefault="009F49B6" w:rsidP="00786590">
            <w:pPr>
              <w:spacing w:after="39"/>
              <w:ind w:left="0"/>
              <w:rPr>
                <w:lang w:eastAsia="x-none"/>
              </w:rPr>
            </w:pPr>
            <w:r w:rsidRPr="000961F5">
              <w:rPr>
                <w:lang w:eastAsia="x-none"/>
              </w:rPr>
              <w:t>Maximum length</w:t>
            </w:r>
          </w:p>
        </w:tc>
      </w:tr>
      <w:tr w:rsidR="009F49B6" w:rsidRPr="000961F5" w14:paraId="481965E2" w14:textId="77777777" w:rsidTr="00786590">
        <w:tc>
          <w:tcPr>
            <w:tcW w:w="2268" w:type="dxa"/>
            <w:vMerge/>
            <w:shd w:val="clear" w:color="auto" w:fill="13426B"/>
            <w:vAlign w:val="center"/>
          </w:tcPr>
          <w:p w14:paraId="2D684A47" w14:textId="77777777" w:rsidR="009F49B6" w:rsidRPr="000961F5" w:rsidRDefault="009F49B6" w:rsidP="00786590">
            <w:pPr>
              <w:spacing w:after="39"/>
              <w:ind w:left="0"/>
              <w:rPr>
                <w:b/>
                <w:lang w:eastAsia="x-none"/>
              </w:rPr>
            </w:pPr>
          </w:p>
        </w:tc>
        <w:tc>
          <w:tcPr>
            <w:tcW w:w="1701" w:type="dxa"/>
          </w:tcPr>
          <w:p w14:paraId="14F64509" w14:textId="77777777" w:rsidR="009F49B6" w:rsidRPr="000961F5" w:rsidRDefault="009F49B6" w:rsidP="00786590">
            <w:pPr>
              <w:spacing w:after="39"/>
              <w:ind w:left="0"/>
              <w:rPr>
                <w:lang w:eastAsia="x-none"/>
              </w:rPr>
            </w:pPr>
            <w:r w:rsidRPr="000961F5">
              <w:rPr>
                <w:lang w:eastAsia="x-none"/>
              </w:rPr>
              <w:t>nn!</w:t>
            </w:r>
          </w:p>
        </w:tc>
        <w:tc>
          <w:tcPr>
            <w:tcW w:w="5669" w:type="dxa"/>
          </w:tcPr>
          <w:p w14:paraId="46C3296F" w14:textId="77777777" w:rsidR="009F49B6" w:rsidRPr="000961F5" w:rsidRDefault="009F49B6" w:rsidP="00786590">
            <w:pPr>
              <w:spacing w:after="39"/>
              <w:ind w:left="0"/>
              <w:rPr>
                <w:lang w:eastAsia="x-none"/>
              </w:rPr>
            </w:pPr>
            <w:r w:rsidRPr="000961F5">
              <w:rPr>
                <w:lang w:eastAsia="x-none"/>
              </w:rPr>
              <w:t>Fixed length</w:t>
            </w:r>
          </w:p>
        </w:tc>
      </w:tr>
      <w:tr w:rsidR="009F49B6" w:rsidRPr="000961F5" w14:paraId="7EF9883B" w14:textId="77777777" w:rsidTr="00786590">
        <w:tc>
          <w:tcPr>
            <w:tcW w:w="2268" w:type="dxa"/>
            <w:vMerge/>
            <w:shd w:val="clear" w:color="auto" w:fill="13426B"/>
            <w:vAlign w:val="center"/>
          </w:tcPr>
          <w:p w14:paraId="116671C9" w14:textId="77777777" w:rsidR="009F49B6" w:rsidRPr="000961F5" w:rsidRDefault="009F49B6" w:rsidP="00786590">
            <w:pPr>
              <w:spacing w:after="39"/>
              <w:ind w:left="0"/>
              <w:rPr>
                <w:b/>
                <w:lang w:eastAsia="x-none"/>
              </w:rPr>
            </w:pPr>
          </w:p>
        </w:tc>
        <w:tc>
          <w:tcPr>
            <w:tcW w:w="1701" w:type="dxa"/>
          </w:tcPr>
          <w:p w14:paraId="2227E7F7" w14:textId="77777777" w:rsidR="009F49B6" w:rsidRPr="000961F5" w:rsidRDefault="009F49B6" w:rsidP="00786590">
            <w:pPr>
              <w:spacing w:after="39"/>
              <w:ind w:left="0"/>
              <w:rPr>
                <w:lang w:eastAsia="x-none"/>
              </w:rPr>
            </w:pPr>
            <w:r w:rsidRPr="000961F5">
              <w:rPr>
                <w:lang w:eastAsia="x-none"/>
              </w:rPr>
              <w:t>nn-nn</w:t>
            </w:r>
          </w:p>
        </w:tc>
        <w:tc>
          <w:tcPr>
            <w:tcW w:w="5669" w:type="dxa"/>
          </w:tcPr>
          <w:p w14:paraId="6FFAAE31" w14:textId="77777777" w:rsidR="009F49B6" w:rsidRPr="000961F5" w:rsidRDefault="009F49B6" w:rsidP="00786590">
            <w:pPr>
              <w:spacing w:after="39"/>
              <w:ind w:left="0"/>
              <w:rPr>
                <w:lang w:eastAsia="x-none"/>
              </w:rPr>
            </w:pPr>
            <w:r w:rsidRPr="000961F5">
              <w:rPr>
                <w:lang w:eastAsia="x-none"/>
              </w:rPr>
              <w:t>Minimum and maximum length</w:t>
            </w:r>
          </w:p>
        </w:tc>
      </w:tr>
      <w:tr w:rsidR="009F49B6" w:rsidRPr="000961F5" w14:paraId="0151E767" w14:textId="77777777" w:rsidTr="00786590">
        <w:tc>
          <w:tcPr>
            <w:tcW w:w="2268" w:type="dxa"/>
            <w:vMerge/>
            <w:shd w:val="clear" w:color="auto" w:fill="13426B"/>
            <w:vAlign w:val="center"/>
          </w:tcPr>
          <w:p w14:paraId="45EC3825" w14:textId="77777777" w:rsidR="009F49B6" w:rsidRPr="000961F5" w:rsidRDefault="009F49B6" w:rsidP="00786590">
            <w:pPr>
              <w:spacing w:after="39"/>
              <w:ind w:left="0"/>
              <w:rPr>
                <w:b/>
                <w:lang w:eastAsia="x-none"/>
              </w:rPr>
            </w:pPr>
          </w:p>
        </w:tc>
        <w:tc>
          <w:tcPr>
            <w:tcW w:w="1701" w:type="dxa"/>
          </w:tcPr>
          <w:p w14:paraId="1232AEE6" w14:textId="77777777" w:rsidR="009F49B6" w:rsidRPr="000961F5" w:rsidRDefault="009F49B6" w:rsidP="00786590">
            <w:pPr>
              <w:spacing w:after="39"/>
              <w:ind w:left="0"/>
              <w:rPr>
                <w:lang w:eastAsia="x-none"/>
              </w:rPr>
            </w:pPr>
            <w:r w:rsidRPr="000961F5">
              <w:rPr>
                <w:lang w:eastAsia="x-none"/>
              </w:rPr>
              <w:t>nn * nn</w:t>
            </w:r>
          </w:p>
        </w:tc>
        <w:tc>
          <w:tcPr>
            <w:tcW w:w="5669" w:type="dxa"/>
          </w:tcPr>
          <w:p w14:paraId="3D6C5DA9" w14:textId="77777777" w:rsidR="009F49B6" w:rsidRPr="000961F5" w:rsidRDefault="009F49B6" w:rsidP="00786590">
            <w:pPr>
              <w:spacing w:after="39"/>
              <w:ind w:left="0"/>
              <w:rPr>
                <w:lang w:eastAsia="x-none"/>
              </w:rPr>
            </w:pPr>
            <w:r w:rsidRPr="000961F5">
              <w:rPr>
                <w:lang w:eastAsia="x-none"/>
              </w:rPr>
              <w:t>Maximum number of lines times maximum line length</w:t>
            </w:r>
          </w:p>
        </w:tc>
      </w:tr>
      <w:tr w:rsidR="009F49B6" w:rsidRPr="000961F5" w14:paraId="1521B2E9" w14:textId="77777777" w:rsidTr="00786590">
        <w:tc>
          <w:tcPr>
            <w:tcW w:w="2268" w:type="dxa"/>
            <w:vMerge w:val="restart"/>
            <w:shd w:val="clear" w:color="auto" w:fill="13426B"/>
            <w:vAlign w:val="center"/>
          </w:tcPr>
          <w:p w14:paraId="3E270713" w14:textId="77777777" w:rsidR="009F49B6" w:rsidRPr="000961F5" w:rsidRDefault="009F49B6" w:rsidP="00786590">
            <w:pPr>
              <w:spacing w:after="39"/>
              <w:ind w:left="0"/>
              <w:rPr>
                <w:b/>
                <w:lang w:eastAsia="x-none"/>
              </w:rPr>
            </w:pPr>
            <w:r w:rsidRPr="000961F5">
              <w:rPr>
                <w:b/>
                <w:lang w:eastAsia="x-none"/>
              </w:rPr>
              <w:t>Types of character</w:t>
            </w:r>
          </w:p>
        </w:tc>
        <w:tc>
          <w:tcPr>
            <w:tcW w:w="1701" w:type="dxa"/>
          </w:tcPr>
          <w:p w14:paraId="7A4747A1" w14:textId="77777777" w:rsidR="009F49B6" w:rsidRPr="000961F5" w:rsidRDefault="009F49B6" w:rsidP="00786590">
            <w:pPr>
              <w:spacing w:after="39"/>
              <w:ind w:left="0"/>
              <w:rPr>
                <w:lang w:eastAsia="x-none"/>
              </w:rPr>
            </w:pPr>
            <w:r w:rsidRPr="000961F5">
              <w:rPr>
                <w:lang w:eastAsia="x-none"/>
              </w:rPr>
              <w:t>n</w:t>
            </w:r>
          </w:p>
        </w:tc>
        <w:tc>
          <w:tcPr>
            <w:tcW w:w="5669" w:type="dxa"/>
          </w:tcPr>
          <w:p w14:paraId="1B93EE17" w14:textId="77777777" w:rsidR="009F49B6" w:rsidRPr="000961F5" w:rsidRDefault="009F49B6" w:rsidP="00786590">
            <w:pPr>
              <w:spacing w:after="39"/>
              <w:ind w:left="0"/>
              <w:rPr>
                <w:lang w:eastAsia="x-none"/>
              </w:rPr>
            </w:pPr>
            <w:r w:rsidRPr="000961F5">
              <w:rPr>
                <w:lang w:eastAsia="x-none"/>
              </w:rPr>
              <w:t>Digits</w:t>
            </w:r>
          </w:p>
        </w:tc>
      </w:tr>
      <w:tr w:rsidR="009F49B6" w:rsidRPr="000961F5" w14:paraId="3D1A583E" w14:textId="77777777" w:rsidTr="00786590">
        <w:tc>
          <w:tcPr>
            <w:tcW w:w="2268" w:type="dxa"/>
            <w:vMerge/>
            <w:shd w:val="clear" w:color="auto" w:fill="13426B"/>
            <w:vAlign w:val="center"/>
          </w:tcPr>
          <w:p w14:paraId="48D96438" w14:textId="77777777" w:rsidR="009F49B6" w:rsidRPr="000961F5" w:rsidRDefault="009F49B6" w:rsidP="00786590">
            <w:pPr>
              <w:spacing w:after="39"/>
              <w:ind w:left="0"/>
              <w:rPr>
                <w:b/>
                <w:lang w:eastAsia="x-none"/>
              </w:rPr>
            </w:pPr>
          </w:p>
        </w:tc>
        <w:tc>
          <w:tcPr>
            <w:tcW w:w="1701" w:type="dxa"/>
          </w:tcPr>
          <w:p w14:paraId="56E68E6F" w14:textId="77777777" w:rsidR="009F49B6" w:rsidRPr="000961F5" w:rsidRDefault="009F49B6" w:rsidP="00786590">
            <w:pPr>
              <w:spacing w:after="39"/>
              <w:ind w:left="0"/>
              <w:rPr>
                <w:lang w:eastAsia="x-none"/>
              </w:rPr>
            </w:pPr>
            <w:r w:rsidRPr="000961F5">
              <w:rPr>
                <w:lang w:eastAsia="x-none"/>
              </w:rPr>
              <w:t>d</w:t>
            </w:r>
          </w:p>
        </w:tc>
        <w:tc>
          <w:tcPr>
            <w:tcW w:w="5669" w:type="dxa"/>
          </w:tcPr>
          <w:p w14:paraId="65F32D36" w14:textId="77777777" w:rsidR="009F49B6" w:rsidRPr="000961F5" w:rsidRDefault="009F49B6" w:rsidP="00786590">
            <w:pPr>
              <w:spacing w:after="39"/>
              <w:ind w:left="0"/>
              <w:rPr>
                <w:lang w:eastAsia="x-none"/>
              </w:rPr>
            </w:pPr>
            <w:r w:rsidRPr="000961F5">
              <w:rPr>
                <w:lang w:eastAsia="x-none"/>
              </w:rPr>
              <w:t>Digits with a decimal comma</w:t>
            </w:r>
          </w:p>
        </w:tc>
      </w:tr>
      <w:tr w:rsidR="009F49B6" w:rsidRPr="000961F5" w14:paraId="5B7AF71C" w14:textId="77777777" w:rsidTr="00786590">
        <w:tc>
          <w:tcPr>
            <w:tcW w:w="2268" w:type="dxa"/>
            <w:vMerge/>
            <w:shd w:val="clear" w:color="auto" w:fill="13426B"/>
            <w:vAlign w:val="center"/>
          </w:tcPr>
          <w:p w14:paraId="36B82461" w14:textId="77777777" w:rsidR="009F49B6" w:rsidRPr="000961F5" w:rsidRDefault="009F49B6" w:rsidP="00786590">
            <w:pPr>
              <w:spacing w:after="39"/>
              <w:ind w:left="0"/>
              <w:rPr>
                <w:b/>
                <w:lang w:eastAsia="x-none"/>
              </w:rPr>
            </w:pPr>
          </w:p>
        </w:tc>
        <w:tc>
          <w:tcPr>
            <w:tcW w:w="1701" w:type="dxa"/>
          </w:tcPr>
          <w:p w14:paraId="51587F9E" w14:textId="77777777" w:rsidR="009F49B6" w:rsidRPr="000961F5" w:rsidRDefault="009F49B6" w:rsidP="00786590">
            <w:pPr>
              <w:spacing w:after="39"/>
              <w:ind w:left="0"/>
              <w:rPr>
                <w:lang w:eastAsia="x-none"/>
              </w:rPr>
            </w:pPr>
            <w:r w:rsidRPr="000961F5">
              <w:rPr>
                <w:lang w:eastAsia="x-none"/>
              </w:rPr>
              <w:t>h</w:t>
            </w:r>
          </w:p>
        </w:tc>
        <w:tc>
          <w:tcPr>
            <w:tcW w:w="5669" w:type="dxa"/>
          </w:tcPr>
          <w:p w14:paraId="4B24BD32" w14:textId="77777777" w:rsidR="009F49B6" w:rsidRPr="000961F5" w:rsidRDefault="009F49B6" w:rsidP="00786590">
            <w:pPr>
              <w:spacing w:after="39"/>
              <w:ind w:left="0"/>
              <w:rPr>
                <w:lang w:eastAsia="x-none"/>
              </w:rPr>
            </w:pPr>
            <w:r w:rsidRPr="000961F5">
              <w:rPr>
                <w:lang w:eastAsia="x-none"/>
              </w:rPr>
              <w:t>Uppercase hexadecimals</w:t>
            </w:r>
          </w:p>
        </w:tc>
      </w:tr>
      <w:tr w:rsidR="009F49B6" w:rsidRPr="000961F5" w14:paraId="1AD87ACF" w14:textId="77777777" w:rsidTr="00786590">
        <w:tc>
          <w:tcPr>
            <w:tcW w:w="2268" w:type="dxa"/>
            <w:vMerge/>
            <w:shd w:val="clear" w:color="auto" w:fill="13426B"/>
            <w:vAlign w:val="center"/>
          </w:tcPr>
          <w:p w14:paraId="1766E61C" w14:textId="77777777" w:rsidR="009F49B6" w:rsidRPr="000961F5" w:rsidRDefault="009F49B6" w:rsidP="00786590">
            <w:pPr>
              <w:spacing w:after="39"/>
              <w:ind w:left="0"/>
              <w:rPr>
                <w:b/>
                <w:lang w:eastAsia="x-none"/>
              </w:rPr>
            </w:pPr>
          </w:p>
        </w:tc>
        <w:tc>
          <w:tcPr>
            <w:tcW w:w="1701" w:type="dxa"/>
          </w:tcPr>
          <w:p w14:paraId="61967A17" w14:textId="77777777" w:rsidR="009F49B6" w:rsidRPr="000961F5" w:rsidRDefault="009F49B6" w:rsidP="00786590">
            <w:pPr>
              <w:spacing w:after="39"/>
              <w:ind w:left="0"/>
              <w:rPr>
                <w:lang w:eastAsia="x-none"/>
              </w:rPr>
            </w:pPr>
            <w:r w:rsidRPr="000961F5">
              <w:rPr>
                <w:lang w:eastAsia="x-none"/>
              </w:rPr>
              <w:t>a</w:t>
            </w:r>
          </w:p>
        </w:tc>
        <w:tc>
          <w:tcPr>
            <w:tcW w:w="5669" w:type="dxa"/>
          </w:tcPr>
          <w:p w14:paraId="64D6ADDA" w14:textId="77777777" w:rsidR="009F49B6" w:rsidRPr="000961F5" w:rsidRDefault="009F49B6" w:rsidP="00786590">
            <w:pPr>
              <w:spacing w:after="39"/>
              <w:ind w:left="0"/>
              <w:rPr>
                <w:lang w:eastAsia="x-none"/>
              </w:rPr>
            </w:pPr>
            <w:r w:rsidRPr="000961F5">
              <w:rPr>
                <w:lang w:eastAsia="x-none"/>
              </w:rPr>
              <w:t>Uppercase letters</w:t>
            </w:r>
          </w:p>
        </w:tc>
      </w:tr>
      <w:tr w:rsidR="009F49B6" w:rsidRPr="000961F5" w14:paraId="27B4A09D" w14:textId="77777777" w:rsidTr="00786590">
        <w:tc>
          <w:tcPr>
            <w:tcW w:w="2268" w:type="dxa"/>
            <w:vMerge/>
            <w:shd w:val="clear" w:color="auto" w:fill="13426B"/>
            <w:vAlign w:val="center"/>
          </w:tcPr>
          <w:p w14:paraId="7DEC1F47" w14:textId="77777777" w:rsidR="009F49B6" w:rsidRPr="000961F5" w:rsidRDefault="009F49B6" w:rsidP="00786590">
            <w:pPr>
              <w:spacing w:after="39"/>
              <w:ind w:left="0"/>
              <w:rPr>
                <w:b/>
                <w:lang w:eastAsia="x-none"/>
              </w:rPr>
            </w:pPr>
          </w:p>
        </w:tc>
        <w:tc>
          <w:tcPr>
            <w:tcW w:w="1701" w:type="dxa"/>
          </w:tcPr>
          <w:p w14:paraId="6678DCF4" w14:textId="77777777" w:rsidR="009F49B6" w:rsidRPr="000961F5" w:rsidRDefault="009F49B6" w:rsidP="00786590">
            <w:pPr>
              <w:spacing w:after="39"/>
              <w:ind w:left="0"/>
              <w:rPr>
                <w:lang w:eastAsia="x-none"/>
              </w:rPr>
            </w:pPr>
            <w:r w:rsidRPr="000961F5">
              <w:rPr>
                <w:lang w:eastAsia="x-none"/>
              </w:rPr>
              <w:t>c</w:t>
            </w:r>
          </w:p>
        </w:tc>
        <w:tc>
          <w:tcPr>
            <w:tcW w:w="5669" w:type="dxa"/>
          </w:tcPr>
          <w:p w14:paraId="45C167B7" w14:textId="77777777" w:rsidR="009F49B6" w:rsidRPr="000961F5" w:rsidRDefault="009F49B6" w:rsidP="00786590">
            <w:pPr>
              <w:spacing w:after="39"/>
              <w:ind w:left="0"/>
              <w:rPr>
                <w:lang w:eastAsia="x-none"/>
              </w:rPr>
            </w:pPr>
            <w:r w:rsidRPr="000961F5">
              <w:rPr>
                <w:lang w:eastAsia="x-none"/>
              </w:rPr>
              <w:t>Uppercase alphanumeric</w:t>
            </w:r>
          </w:p>
        </w:tc>
      </w:tr>
      <w:tr w:rsidR="009F49B6" w:rsidRPr="000961F5" w14:paraId="7B55755B" w14:textId="77777777" w:rsidTr="00786590">
        <w:tc>
          <w:tcPr>
            <w:tcW w:w="2268" w:type="dxa"/>
            <w:vMerge/>
            <w:shd w:val="clear" w:color="auto" w:fill="13426B"/>
            <w:vAlign w:val="center"/>
          </w:tcPr>
          <w:p w14:paraId="5782654D" w14:textId="77777777" w:rsidR="009F49B6" w:rsidRPr="000961F5" w:rsidRDefault="009F49B6" w:rsidP="00786590">
            <w:pPr>
              <w:spacing w:after="39"/>
              <w:ind w:left="0"/>
              <w:rPr>
                <w:b/>
                <w:lang w:eastAsia="x-none"/>
              </w:rPr>
            </w:pPr>
          </w:p>
        </w:tc>
        <w:tc>
          <w:tcPr>
            <w:tcW w:w="1701" w:type="dxa"/>
          </w:tcPr>
          <w:p w14:paraId="407512A4" w14:textId="77777777" w:rsidR="009F49B6" w:rsidRPr="000961F5" w:rsidRDefault="009F49B6" w:rsidP="00786590">
            <w:pPr>
              <w:spacing w:after="39"/>
              <w:ind w:left="0"/>
              <w:rPr>
                <w:lang w:eastAsia="x-none"/>
              </w:rPr>
            </w:pPr>
            <w:r w:rsidRPr="000961F5">
              <w:rPr>
                <w:lang w:eastAsia="x-none"/>
              </w:rPr>
              <w:t>e</w:t>
            </w:r>
          </w:p>
        </w:tc>
        <w:tc>
          <w:tcPr>
            <w:tcW w:w="5669" w:type="dxa"/>
          </w:tcPr>
          <w:p w14:paraId="6658E4FC" w14:textId="77777777" w:rsidR="009F49B6" w:rsidRPr="000961F5" w:rsidRDefault="009F49B6" w:rsidP="00786590">
            <w:pPr>
              <w:spacing w:after="39"/>
              <w:ind w:left="0"/>
              <w:rPr>
                <w:lang w:eastAsia="x-none"/>
              </w:rPr>
            </w:pPr>
            <w:r w:rsidRPr="000961F5">
              <w:rPr>
                <w:lang w:eastAsia="x-none"/>
              </w:rPr>
              <w:t>Space</w:t>
            </w:r>
          </w:p>
        </w:tc>
      </w:tr>
      <w:tr w:rsidR="009F49B6" w:rsidRPr="000961F5" w14:paraId="2527B5F9" w14:textId="77777777" w:rsidTr="00786590">
        <w:tc>
          <w:tcPr>
            <w:tcW w:w="2268" w:type="dxa"/>
            <w:vMerge/>
            <w:shd w:val="clear" w:color="auto" w:fill="13426B"/>
            <w:vAlign w:val="center"/>
          </w:tcPr>
          <w:p w14:paraId="18840DC9" w14:textId="77777777" w:rsidR="009F49B6" w:rsidRPr="000961F5" w:rsidRDefault="009F49B6" w:rsidP="00786590">
            <w:pPr>
              <w:spacing w:after="39"/>
              <w:ind w:left="0"/>
              <w:rPr>
                <w:b/>
                <w:lang w:eastAsia="x-none"/>
              </w:rPr>
            </w:pPr>
          </w:p>
        </w:tc>
        <w:tc>
          <w:tcPr>
            <w:tcW w:w="1701" w:type="dxa"/>
          </w:tcPr>
          <w:p w14:paraId="1D1196E3" w14:textId="77777777" w:rsidR="009F49B6" w:rsidRPr="000961F5" w:rsidRDefault="009F49B6" w:rsidP="00786590">
            <w:pPr>
              <w:spacing w:after="39"/>
              <w:ind w:left="0"/>
              <w:rPr>
                <w:lang w:eastAsia="x-none"/>
              </w:rPr>
            </w:pPr>
            <w:r w:rsidRPr="000961F5">
              <w:rPr>
                <w:lang w:eastAsia="x-none"/>
              </w:rPr>
              <w:t>x</w:t>
            </w:r>
          </w:p>
        </w:tc>
        <w:tc>
          <w:tcPr>
            <w:tcW w:w="5669" w:type="dxa"/>
          </w:tcPr>
          <w:p w14:paraId="46D64527" w14:textId="77777777" w:rsidR="009F49B6" w:rsidRPr="000961F5" w:rsidRDefault="009F49B6" w:rsidP="00786590">
            <w:pPr>
              <w:spacing w:after="39"/>
              <w:ind w:left="0"/>
              <w:rPr>
                <w:lang w:eastAsia="x-none"/>
              </w:rPr>
            </w:pPr>
            <w:r w:rsidRPr="000961F5">
              <w:rPr>
                <w:lang w:eastAsia="x-none"/>
              </w:rPr>
              <w:t>SWIFT character set</w:t>
            </w:r>
          </w:p>
        </w:tc>
      </w:tr>
      <w:tr w:rsidR="009F49B6" w:rsidRPr="000961F5" w14:paraId="0530CF13" w14:textId="77777777" w:rsidTr="00786590">
        <w:tc>
          <w:tcPr>
            <w:tcW w:w="2268" w:type="dxa"/>
            <w:vMerge/>
            <w:shd w:val="clear" w:color="auto" w:fill="13426B"/>
            <w:vAlign w:val="center"/>
          </w:tcPr>
          <w:p w14:paraId="7F7CCBE6" w14:textId="77777777" w:rsidR="009F49B6" w:rsidRPr="000961F5" w:rsidRDefault="009F49B6" w:rsidP="00786590">
            <w:pPr>
              <w:spacing w:after="39"/>
              <w:ind w:left="0"/>
              <w:rPr>
                <w:b/>
                <w:lang w:eastAsia="x-none"/>
              </w:rPr>
            </w:pPr>
          </w:p>
        </w:tc>
        <w:tc>
          <w:tcPr>
            <w:tcW w:w="1701" w:type="dxa"/>
          </w:tcPr>
          <w:p w14:paraId="71A72A77" w14:textId="77777777" w:rsidR="009F49B6" w:rsidRPr="000961F5" w:rsidRDefault="009F49B6" w:rsidP="00786590">
            <w:pPr>
              <w:spacing w:after="39"/>
              <w:ind w:left="0"/>
              <w:rPr>
                <w:lang w:eastAsia="x-none"/>
              </w:rPr>
            </w:pPr>
            <w:r w:rsidRPr="000961F5">
              <w:rPr>
                <w:lang w:eastAsia="x-none"/>
              </w:rPr>
              <w:t>y</w:t>
            </w:r>
          </w:p>
        </w:tc>
        <w:tc>
          <w:tcPr>
            <w:tcW w:w="5669" w:type="dxa"/>
          </w:tcPr>
          <w:p w14:paraId="3515176F" w14:textId="77777777" w:rsidR="009F49B6" w:rsidRPr="000961F5" w:rsidRDefault="009F49B6" w:rsidP="00786590">
            <w:pPr>
              <w:spacing w:after="39"/>
              <w:ind w:left="0"/>
              <w:rPr>
                <w:lang w:eastAsia="x-none"/>
              </w:rPr>
            </w:pPr>
            <w:r w:rsidRPr="000961F5">
              <w:rPr>
                <w:lang w:eastAsia="x-none"/>
              </w:rPr>
              <w:t>Upper case level A ISO 9735 characters</w:t>
            </w:r>
          </w:p>
        </w:tc>
      </w:tr>
      <w:tr w:rsidR="009F49B6" w:rsidRPr="000961F5" w14:paraId="222B0223" w14:textId="77777777" w:rsidTr="00786590">
        <w:tc>
          <w:tcPr>
            <w:tcW w:w="2268" w:type="dxa"/>
            <w:vMerge/>
            <w:shd w:val="clear" w:color="auto" w:fill="13426B"/>
            <w:vAlign w:val="center"/>
          </w:tcPr>
          <w:p w14:paraId="3C84C5E6" w14:textId="77777777" w:rsidR="009F49B6" w:rsidRPr="000961F5" w:rsidRDefault="009F49B6" w:rsidP="00786590">
            <w:pPr>
              <w:spacing w:after="39"/>
              <w:ind w:left="0"/>
              <w:rPr>
                <w:b/>
                <w:lang w:eastAsia="x-none"/>
              </w:rPr>
            </w:pPr>
          </w:p>
        </w:tc>
        <w:tc>
          <w:tcPr>
            <w:tcW w:w="1701" w:type="dxa"/>
          </w:tcPr>
          <w:p w14:paraId="4CA8D2A9" w14:textId="77777777" w:rsidR="009F49B6" w:rsidRPr="000961F5" w:rsidRDefault="009F49B6" w:rsidP="00786590">
            <w:pPr>
              <w:spacing w:after="39"/>
              <w:ind w:left="0"/>
              <w:rPr>
                <w:lang w:eastAsia="x-none"/>
              </w:rPr>
            </w:pPr>
            <w:r w:rsidRPr="000961F5">
              <w:rPr>
                <w:lang w:eastAsia="x-none"/>
              </w:rPr>
              <w:t>z</w:t>
            </w:r>
          </w:p>
        </w:tc>
        <w:tc>
          <w:tcPr>
            <w:tcW w:w="5669" w:type="dxa"/>
          </w:tcPr>
          <w:p w14:paraId="03A66987" w14:textId="77777777" w:rsidR="009F49B6" w:rsidRPr="000961F5" w:rsidRDefault="009F49B6" w:rsidP="00786590">
            <w:pPr>
              <w:spacing w:after="39"/>
              <w:ind w:left="0"/>
              <w:rPr>
                <w:lang w:eastAsia="x-none"/>
              </w:rPr>
            </w:pPr>
            <w:r w:rsidRPr="000961F5">
              <w:rPr>
                <w:lang w:eastAsia="x-none"/>
              </w:rPr>
              <w:t>SWIFT extended character set</w:t>
            </w:r>
          </w:p>
        </w:tc>
      </w:tr>
      <w:tr w:rsidR="009F49B6" w:rsidRPr="000961F5" w14:paraId="03B693AD" w14:textId="77777777" w:rsidTr="00786590">
        <w:tc>
          <w:tcPr>
            <w:tcW w:w="2268" w:type="dxa"/>
            <w:vMerge/>
            <w:shd w:val="clear" w:color="auto" w:fill="13426B"/>
            <w:vAlign w:val="center"/>
          </w:tcPr>
          <w:p w14:paraId="66FDC4FD" w14:textId="77777777" w:rsidR="009F49B6" w:rsidRPr="000961F5" w:rsidRDefault="009F49B6" w:rsidP="00786590">
            <w:pPr>
              <w:spacing w:after="39"/>
              <w:ind w:left="0"/>
              <w:rPr>
                <w:b/>
                <w:lang w:eastAsia="x-none"/>
              </w:rPr>
            </w:pPr>
          </w:p>
        </w:tc>
        <w:tc>
          <w:tcPr>
            <w:tcW w:w="1701" w:type="dxa"/>
          </w:tcPr>
          <w:p w14:paraId="307B1AAB" w14:textId="77777777" w:rsidR="009F49B6" w:rsidRPr="000961F5" w:rsidRDefault="009F49B6" w:rsidP="00786590">
            <w:pPr>
              <w:spacing w:after="39"/>
              <w:ind w:left="0"/>
              <w:rPr>
                <w:lang w:eastAsia="x-none"/>
              </w:rPr>
            </w:pPr>
            <w:r w:rsidRPr="000961F5">
              <w:rPr>
                <w:lang w:eastAsia="x-none"/>
              </w:rPr>
              <w:t>/, word</w:t>
            </w:r>
          </w:p>
        </w:tc>
        <w:tc>
          <w:tcPr>
            <w:tcW w:w="5669" w:type="dxa"/>
          </w:tcPr>
          <w:p w14:paraId="7DBAD627" w14:textId="77777777" w:rsidR="009F49B6" w:rsidRPr="000961F5" w:rsidRDefault="009F49B6" w:rsidP="00786590">
            <w:pPr>
              <w:spacing w:after="39"/>
              <w:ind w:left="0"/>
              <w:rPr>
                <w:lang w:eastAsia="x-none"/>
              </w:rPr>
            </w:pPr>
            <w:r w:rsidRPr="000961F5">
              <w:rPr>
                <w:lang w:eastAsia="x-none"/>
              </w:rPr>
              <w:t>Character as-is, or, word as-is</w:t>
            </w:r>
          </w:p>
        </w:tc>
      </w:tr>
      <w:tr w:rsidR="009F49B6" w:rsidRPr="000961F5" w14:paraId="16F3522E" w14:textId="77777777" w:rsidTr="00786590">
        <w:tc>
          <w:tcPr>
            <w:tcW w:w="2268" w:type="dxa"/>
            <w:shd w:val="clear" w:color="auto" w:fill="13426B"/>
            <w:vAlign w:val="center"/>
          </w:tcPr>
          <w:p w14:paraId="0E4C10EB" w14:textId="77777777" w:rsidR="009F49B6" w:rsidRPr="000961F5" w:rsidRDefault="009F49B6" w:rsidP="00786590">
            <w:pPr>
              <w:spacing w:after="39"/>
              <w:ind w:left="0"/>
              <w:rPr>
                <w:b/>
                <w:lang w:eastAsia="x-none"/>
              </w:rPr>
            </w:pPr>
            <w:r w:rsidRPr="000961F5">
              <w:rPr>
                <w:b/>
                <w:lang w:eastAsia="x-none"/>
              </w:rPr>
              <w:t>Optional element identifier</w:t>
            </w:r>
          </w:p>
        </w:tc>
        <w:tc>
          <w:tcPr>
            <w:tcW w:w="1701" w:type="dxa"/>
          </w:tcPr>
          <w:p w14:paraId="1731BC46" w14:textId="77777777" w:rsidR="009F49B6" w:rsidRPr="000961F5" w:rsidRDefault="009F49B6" w:rsidP="00786590">
            <w:pPr>
              <w:spacing w:after="39"/>
              <w:ind w:left="0"/>
              <w:rPr>
                <w:lang w:eastAsia="x-none"/>
              </w:rPr>
            </w:pPr>
            <w:r w:rsidRPr="000961F5">
              <w:rPr>
                <w:lang w:eastAsia="x-none"/>
              </w:rPr>
              <w:t>[…]</w:t>
            </w:r>
          </w:p>
        </w:tc>
        <w:tc>
          <w:tcPr>
            <w:tcW w:w="5669" w:type="dxa"/>
          </w:tcPr>
          <w:p w14:paraId="6A10860B" w14:textId="77777777" w:rsidR="009F49B6" w:rsidRPr="000961F5" w:rsidRDefault="009F49B6" w:rsidP="00786590">
            <w:pPr>
              <w:spacing w:after="39"/>
              <w:ind w:left="0"/>
              <w:rPr>
                <w:lang w:eastAsia="x-none"/>
              </w:rPr>
            </w:pPr>
            <w:r w:rsidRPr="000961F5">
              <w:rPr>
                <w:lang w:eastAsia="x-none"/>
              </w:rPr>
              <w:t>Where … represents any of the allowed combinations of length or character</w:t>
            </w:r>
          </w:p>
        </w:tc>
      </w:tr>
    </w:tbl>
    <w:p w14:paraId="0FA45DB2" w14:textId="77777777" w:rsidR="009F49B6" w:rsidRPr="000961F5" w:rsidRDefault="009F49B6" w:rsidP="009F49B6">
      <w:pPr>
        <w:ind w:left="0"/>
        <w:rPr>
          <w:lang w:eastAsia="x-none"/>
        </w:rPr>
      </w:pPr>
    </w:p>
    <w:p w14:paraId="2FAB24DF" w14:textId="77777777" w:rsidR="009F49B6" w:rsidRPr="000961F5" w:rsidRDefault="009F49B6" w:rsidP="009F49B6">
      <w:pPr>
        <w:ind w:left="0"/>
        <w:rPr>
          <w:lang w:eastAsia="x-none"/>
        </w:rPr>
      </w:pPr>
      <w:r w:rsidRPr="000961F5">
        <w:rPr>
          <w:lang w:eastAsia="x-none"/>
        </w:rPr>
        <w:t>Below are some examples to illustrate how SWIFT data fields formats function:</w:t>
      </w:r>
    </w:p>
    <w:tbl>
      <w:tblPr>
        <w:tblStyle w:val="TableGrid"/>
        <w:tblW w:w="10456" w:type="dxa"/>
        <w:tblLook w:val="04A0" w:firstRow="1" w:lastRow="0" w:firstColumn="1" w:lastColumn="0" w:noHBand="0" w:noVBand="1"/>
      </w:tblPr>
      <w:tblGrid>
        <w:gridCol w:w="2122"/>
        <w:gridCol w:w="3969"/>
        <w:gridCol w:w="4365"/>
      </w:tblGrid>
      <w:tr w:rsidR="009F49B6" w:rsidRPr="000961F5" w14:paraId="054E6D22" w14:textId="77777777" w:rsidTr="00786590">
        <w:tc>
          <w:tcPr>
            <w:tcW w:w="2122" w:type="dxa"/>
            <w:shd w:val="clear" w:color="auto" w:fill="13426B"/>
          </w:tcPr>
          <w:p w14:paraId="53B2431F" w14:textId="77777777" w:rsidR="009F49B6" w:rsidRPr="000961F5" w:rsidRDefault="009F49B6" w:rsidP="00786590">
            <w:pPr>
              <w:spacing w:after="39"/>
              <w:ind w:left="0"/>
              <w:jc w:val="left"/>
              <w:rPr>
                <w:b/>
                <w:lang w:eastAsia="x-none"/>
              </w:rPr>
            </w:pPr>
            <w:r w:rsidRPr="000961F5">
              <w:rPr>
                <w:b/>
                <w:lang w:eastAsia="x-none"/>
              </w:rPr>
              <w:t>Data field format</w:t>
            </w:r>
          </w:p>
        </w:tc>
        <w:tc>
          <w:tcPr>
            <w:tcW w:w="3969" w:type="dxa"/>
            <w:shd w:val="clear" w:color="auto" w:fill="13426B"/>
          </w:tcPr>
          <w:p w14:paraId="78C5DA5E" w14:textId="77777777" w:rsidR="009F49B6" w:rsidRPr="000961F5" w:rsidRDefault="009F49B6" w:rsidP="00786590">
            <w:pPr>
              <w:spacing w:after="39"/>
              <w:ind w:left="0"/>
              <w:jc w:val="left"/>
              <w:rPr>
                <w:b/>
                <w:lang w:eastAsia="x-none"/>
              </w:rPr>
            </w:pPr>
            <w:r w:rsidRPr="000961F5">
              <w:rPr>
                <w:b/>
                <w:lang w:eastAsia="x-none"/>
              </w:rPr>
              <w:t>Definition</w:t>
            </w:r>
          </w:p>
        </w:tc>
        <w:tc>
          <w:tcPr>
            <w:tcW w:w="4365" w:type="dxa"/>
            <w:shd w:val="clear" w:color="auto" w:fill="13426B"/>
          </w:tcPr>
          <w:p w14:paraId="59574DBF" w14:textId="77777777" w:rsidR="009F49B6" w:rsidRPr="000961F5" w:rsidRDefault="009F49B6" w:rsidP="00786590">
            <w:pPr>
              <w:spacing w:after="39"/>
              <w:ind w:left="0"/>
              <w:jc w:val="left"/>
              <w:rPr>
                <w:b/>
                <w:lang w:eastAsia="x-none"/>
              </w:rPr>
            </w:pPr>
            <w:r w:rsidRPr="000961F5">
              <w:rPr>
                <w:b/>
                <w:lang w:eastAsia="x-none"/>
              </w:rPr>
              <w:t>Example(s)</w:t>
            </w:r>
          </w:p>
        </w:tc>
      </w:tr>
      <w:tr w:rsidR="009F49B6" w:rsidRPr="000961F5" w14:paraId="4BEA4568" w14:textId="77777777" w:rsidTr="00786590">
        <w:tc>
          <w:tcPr>
            <w:tcW w:w="2122" w:type="dxa"/>
          </w:tcPr>
          <w:p w14:paraId="2CBD758A" w14:textId="77777777" w:rsidR="009F49B6" w:rsidRPr="000961F5" w:rsidRDefault="009F49B6" w:rsidP="00786590">
            <w:pPr>
              <w:spacing w:after="39"/>
              <w:ind w:left="0"/>
              <w:jc w:val="left"/>
              <w:rPr>
                <w:lang w:eastAsia="x-none"/>
              </w:rPr>
            </w:pPr>
            <w:r w:rsidRPr="000961F5">
              <w:rPr>
                <w:lang w:eastAsia="x-none"/>
              </w:rPr>
              <w:t>16x</w:t>
            </w:r>
          </w:p>
        </w:tc>
        <w:tc>
          <w:tcPr>
            <w:tcW w:w="3969" w:type="dxa"/>
          </w:tcPr>
          <w:p w14:paraId="7B52EDD8" w14:textId="77777777" w:rsidR="009F49B6" w:rsidRPr="000961F5" w:rsidRDefault="009F49B6" w:rsidP="00786590">
            <w:pPr>
              <w:spacing w:after="39"/>
              <w:ind w:left="0"/>
              <w:jc w:val="left"/>
              <w:rPr>
                <w:lang w:eastAsia="x-none"/>
              </w:rPr>
            </w:pPr>
            <w:r w:rsidRPr="000961F5">
              <w:rPr>
                <w:lang w:eastAsia="x-none"/>
              </w:rPr>
              <w:t>Up to SWIFT character sets</w:t>
            </w:r>
          </w:p>
        </w:tc>
        <w:tc>
          <w:tcPr>
            <w:tcW w:w="4365" w:type="dxa"/>
          </w:tcPr>
          <w:p w14:paraId="377B78F2" w14:textId="77777777" w:rsidR="009F49B6" w:rsidRPr="000961F5" w:rsidRDefault="009F49B6" w:rsidP="00786590">
            <w:pPr>
              <w:spacing w:after="39"/>
              <w:ind w:left="0"/>
              <w:jc w:val="left"/>
              <w:rPr>
                <w:lang w:eastAsia="x-none"/>
              </w:rPr>
            </w:pPr>
            <w:r w:rsidRPr="000961F5">
              <w:rPr>
                <w:lang w:eastAsia="x-none"/>
              </w:rPr>
              <w:t>3NJBK4L3L5SY2IY9</w:t>
            </w:r>
          </w:p>
          <w:p w14:paraId="16DBB0F6" w14:textId="77777777" w:rsidR="009F49B6" w:rsidRPr="000961F5" w:rsidRDefault="009F49B6" w:rsidP="00786590">
            <w:pPr>
              <w:spacing w:after="39"/>
              <w:ind w:left="0"/>
              <w:jc w:val="left"/>
              <w:rPr>
                <w:lang w:eastAsia="x-none"/>
              </w:rPr>
            </w:pPr>
            <w:r w:rsidRPr="000961F5">
              <w:rPr>
                <w:lang w:eastAsia="x-none"/>
              </w:rPr>
              <w:t>3NJBK4L &lt;- can be shorter than 16</w:t>
            </w:r>
          </w:p>
          <w:p w14:paraId="05208711" w14:textId="77777777" w:rsidR="009F49B6" w:rsidRPr="000961F5" w:rsidRDefault="009F49B6" w:rsidP="00786590">
            <w:pPr>
              <w:spacing w:after="39"/>
              <w:ind w:left="0"/>
              <w:jc w:val="left"/>
              <w:rPr>
                <w:lang w:eastAsia="x-none"/>
              </w:rPr>
            </w:pPr>
            <w:r w:rsidRPr="000961F5">
              <w:rPr>
                <w:lang w:eastAsia="x-none"/>
              </w:rPr>
              <w:t>3NJ &lt;- can be shorter than 16</w:t>
            </w:r>
          </w:p>
        </w:tc>
      </w:tr>
      <w:tr w:rsidR="009F49B6" w:rsidRPr="000961F5" w14:paraId="276F0C83" w14:textId="77777777" w:rsidTr="00786590">
        <w:tc>
          <w:tcPr>
            <w:tcW w:w="2122" w:type="dxa"/>
          </w:tcPr>
          <w:p w14:paraId="75758364" w14:textId="77777777" w:rsidR="009F49B6" w:rsidRPr="000961F5" w:rsidRDefault="009F49B6" w:rsidP="00786590">
            <w:pPr>
              <w:spacing w:after="39"/>
              <w:ind w:left="0"/>
              <w:jc w:val="left"/>
              <w:rPr>
                <w:lang w:eastAsia="x-none"/>
              </w:rPr>
            </w:pPr>
            <w:r w:rsidRPr="000961F5">
              <w:rPr>
                <w:lang w:eastAsia="x-none"/>
              </w:rPr>
              <w:t>3!a15d</w:t>
            </w:r>
          </w:p>
        </w:tc>
        <w:tc>
          <w:tcPr>
            <w:tcW w:w="3969" w:type="dxa"/>
          </w:tcPr>
          <w:p w14:paraId="383E80A6" w14:textId="77777777" w:rsidR="009F49B6" w:rsidRPr="000961F5" w:rsidRDefault="009F49B6" w:rsidP="00786590">
            <w:pPr>
              <w:spacing w:after="39"/>
              <w:ind w:left="0"/>
              <w:jc w:val="left"/>
              <w:rPr>
                <w:lang w:eastAsia="x-none"/>
              </w:rPr>
            </w:pPr>
            <w:r w:rsidRPr="000961F5">
              <w:rPr>
                <w:b/>
                <w:lang w:eastAsia="x-none"/>
              </w:rPr>
              <w:t>3!a</w:t>
            </w:r>
            <w:r w:rsidRPr="000961F5">
              <w:rPr>
                <w:lang w:eastAsia="x-none"/>
              </w:rPr>
              <w:t xml:space="preserve"> = 3 fixed length uppercase letters</w:t>
            </w:r>
          </w:p>
          <w:p w14:paraId="50DA3ABE" w14:textId="77777777" w:rsidR="009F49B6" w:rsidRPr="000961F5" w:rsidRDefault="009F49B6" w:rsidP="00786590">
            <w:pPr>
              <w:spacing w:after="39"/>
              <w:ind w:left="0"/>
              <w:jc w:val="left"/>
              <w:rPr>
                <w:lang w:eastAsia="x-none"/>
              </w:rPr>
            </w:pPr>
            <w:r w:rsidRPr="000961F5">
              <w:rPr>
                <w:b/>
                <w:lang w:eastAsia="x-none"/>
              </w:rPr>
              <w:t>15d</w:t>
            </w:r>
            <w:r w:rsidRPr="000961F5">
              <w:rPr>
                <w:lang w:eastAsia="x-none"/>
              </w:rPr>
              <w:t xml:space="preserve"> = up to 15 digits with a decimal comma. The decimal limit for SWIFT is always two digits, and the decimal comma counts as a 1 character. </w:t>
            </w:r>
          </w:p>
          <w:p w14:paraId="5F0C6E14" w14:textId="77777777" w:rsidR="009F49B6" w:rsidRPr="000961F5" w:rsidRDefault="009F49B6" w:rsidP="00786590">
            <w:pPr>
              <w:spacing w:after="39"/>
              <w:ind w:left="0"/>
              <w:jc w:val="left"/>
              <w:rPr>
                <w:lang w:eastAsia="x-none"/>
              </w:rPr>
            </w:pPr>
            <w:r w:rsidRPr="000961F5">
              <w:rPr>
                <w:lang w:eastAsia="x-none"/>
              </w:rPr>
              <w:t>Therefore, the integer before the decimal may only go to up 12 digits</w:t>
            </w:r>
          </w:p>
          <w:p w14:paraId="7AE7D40C" w14:textId="77777777" w:rsidR="009F49B6" w:rsidRPr="000961F5" w:rsidRDefault="009F49B6" w:rsidP="00786590">
            <w:pPr>
              <w:spacing w:after="39"/>
              <w:ind w:left="0"/>
              <w:jc w:val="left"/>
              <w:rPr>
                <w:lang w:eastAsia="x-none"/>
              </w:rPr>
            </w:pPr>
          </w:p>
        </w:tc>
        <w:tc>
          <w:tcPr>
            <w:tcW w:w="4365" w:type="dxa"/>
          </w:tcPr>
          <w:p w14:paraId="2ABEC7F2" w14:textId="77777777" w:rsidR="009F49B6" w:rsidRPr="000961F5" w:rsidRDefault="009F49B6" w:rsidP="00786590">
            <w:pPr>
              <w:spacing w:after="39"/>
              <w:ind w:left="0"/>
              <w:jc w:val="left"/>
              <w:rPr>
                <w:lang w:eastAsia="x-none"/>
              </w:rPr>
            </w:pPr>
            <w:r w:rsidRPr="000961F5">
              <w:rPr>
                <w:lang w:eastAsia="x-none"/>
              </w:rPr>
              <w:t>HKD12345678,99</w:t>
            </w:r>
          </w:p>
          <w:p w14:paraId="740964DB" w14:textId="77777777" w:rsidR="009F49B6" w:rsidRPr="000961F5" w:rsidRDefault="009F49B6" w:rsidP="00786590">
            <w:pPr>
              <w:spacing w:after="39"/>
              <w:ind w:left="0"/>
              <w:jc w:val="left"/>
              <w:rPr>
                <w:lang w:eastAsia="x-none"/>
              </w:rPr>
            </w:pPr>
            <w:r w:rsidRPr="000961F5">
              <w:rPr>
                <w:lang w:eastAsia="x-none"/>
              </w:rPr>
              <w:t>HKD999999999999,99 &lt;- max amount possible, as it has twelve 9s.</w:t>
            </w:r>
          </w:p>
        </w:tc>
      </w:tr>
      <w:tr w:rsidR="009F49B6" w:rsidRPr="000961F5" w14:paraId="0E91EF1B" w14:textId="77777777" w:rsidTr="00786590">
        <w:tc>
          <w:tcPr>
            <w:tcW w:w="2122" w:type="dxa"/>
          </w:tcPr>
          <w:p w14:paraId="6A3FC73E" w14:textId="77777777" w:rsidR="009F49B6" w:rsidRPr="000961F5" w:rsidRDefault="009F49B6" w:rsidP="00786590">
            <w:pPr>
              <w:spacing w:after="39"/>
              <w:ind w:left="0"/>
              <w:jc w:val="left"/>
              <w:rPr>
                <w:lang w:eastAsia="x-none"/>
              </w:rPr>
            </w:pPr>
            <w:r w:rsidRPr="000961F5">
              <w:rPr>
                <w:lang w:eastAsia="x-none"/>
              </w:rPr>
              <w:t>4!a2!a2!c[3!c]</w:t>
            </w:r>
          </w:p>
        </w:tc>
        <w:tc>
          <w:tcPr>
            <w:tcW w:w="3969" w:type="dxa"/>
          </w:tcPr>
          <w:p w14:paraId="2BCB8492" w14:textId="77777777" w:rsidR="009F49B6" w:rsidRPr="000961F5" w:rsidRDefault="009F49B6" w:rsidP="00786590">
            <w:pPr>
              <w:spacing w:after="39"/>
              <w:ind w:left="0"/>
              <w:jc w:val="left"/>
              <w:rPr>
                <w:lang w:eastAsia="x-none"/>
              </w:rPr>
            </w:pPr>
            <w:r w:rsidRPr="000961F5">
              <w:rPr>
                <w:b/>
                <w:lang w:eastAsia="x-none"/>
              </w:rPr>
              <w:t>4!a</w:t>
            </w:r>
            <w:r w:rsidRPr="000961F5">
              <w:rPr>
                <w:lang w:eastAsia="x-none"/>
              </w:rPr>
              <w:t xml:space="preserve"> = 4 fixed length uppercase letters</w:t>
            </w:r>
          </w:p>
          <w:p w14:paraId="39A98FDC" w14:textId="77777777" w:rsidR="009F49B6" w:rsidRPr="000961F5" w:rsidRDefault="009F49B6" w:rsidP="00786590">
            <w:pPr>
              <w:spacing w:after="39"/>
              <w:ind w:left="0"/>
              <w:jc w:val="left"/>
              <w:rPr>
                <w:lang w:eastAsia="x-none"/>
              </w:rPr>
            </w:pPr>
            <w:r w:rsidRPr="000961F5">
              <w:rPr>
                <w:b/>
                <w:lang w:eastAsia="x-none"/>
              </w:rPr>
              <w:t>2!a</w:t>
            </w:r>
            <w:r w:rsidRPr="000961F5">
              <w:rPr>
                <w:lang w:eastAsia="x-none"/>
              </w:rPr>
              <w:t xml:space="preserve"> = 4 fixed length uppercase letters</w:t>
            </w:r>
          </w:p>
          <w:p w14:paraId="3900B4F4" w14:textId="77777777" w:rsidR="009F49B6" w:rsidRPr="000961F5" w:rsidRDefault="009F49B6" w:rsidP="00786590">
            <w:pPr>
              <w:spacing w:after="39"/>
              <w:ind w:left="0"/>
              <w:jc w:val="left"/>
              <w:rPr>
                <w:lang w:eastAsia="x-none"/>
              </w:rPr>
            </w:pPr>
            <w:r w:rsidRPr="000961F5">
              <w:rPr>
                <w:b/>
                <w:lang w:eastAsia="x-none"/>
              </w:rPr>
              <w:t>2!c</w:t>
            </w:r>
            <w:r w:rsidRPr="000961F5">
              <w:rPr>
                <w:lang w:eastAsia="x-none"/>
              </w:rPr>
              <w:t xml:space="preserve"> = 4 fixed length uppercase alphanumeric </w:t>
            </w:r>
          </w:p>
          <w:p w14:paraId="6B2AB9CC" w14:textId="77777777" w:rsidR="009F49B6" w:rsidRPr="000961F5" w:rsidRDefault="009F49B6" w:rsidP="00786590">
            <w:pPr>
              <w:spacing w:after="39"/>
              <w:ind w:left="0"/>
              <w:jc w:val="left"/>
              <w:rPr>
                <w:lang w:eastAsia="x-none"/>
              </w:rPr>
            </w:pPr>
            <w:r w:rsidRPr="000961F5">
              <w:rPr>
                <w:b/>
                <w:lang w:eastAsia="x-none"/>
              </w:rPr>
              <w:t>[3!c]</w:t>
            </w:r>
            <w:r w:rsidRPr="000961F5">
              <w:rPr>
                <w:lang w:eastAsia="x-none"/>
              </w:rPr>
              <w:t xml:space="preserve"> = optional to add 3 uppercase alphanumeric</w:t>
            </w:r>
          </w:p>
          <w:p w14:paraId="6126BA0C" w14:textId="77777777" w:rsidR="009F49B6" w:rsidRPr="000961F5" w:rsidRDefault="009F49B6" w:rsidP="00786590">
            <w:pPr>
              <w:spacing w:after="39"/>
              <w:ind w:left="0"/>
              <w:jc w:val="left"/>
              <w:rPr>
                <w:lang w:eastAsia="x-none"/>
              </w:rPr>
            </w:pPr>
          </w:p>
        </w:tc>
        <w:tc>
          <w:tcPr>
            <w:tcW w:w="4365" w:type="dxa"/>
          </w:tcPr>
          <w:p w14:paraId="25BC50C7" w14:textId="77777777" w:rsidR="009F49B6" w:rsidRPr="000961F5" w:rsidRDefault="009F49B6" w:rsidP="00786590">
            <w:pPr>
              <w:spacing w:after="39"/>
              <w:ind w:left="0"/>
              <w:jc w:val="left"/>
              <w:rPr>
                <w:lang w:eastAsia="x-none"/>
              </w:rPr>
            </w:pPr>
            <w:r w:rsidRPr="000961F5">
              <w:rPr>
                <w:lang w:eastAsia="x-none"/>
              </w:rPr>
              <w:t>HSBCHKHH &lt;- can choose not to use the optional field</w:t>
            </w:r>
          </w:p>
          <w:p w14:paraId="4473A3C8" w14:textId="77777777" w:rsidR="009F49B6" w:rsidRPr="000961F5" w:rsidRDefault="009F49B6" w:rsidP="00786590">
            <w:pPr>
              <w:spacing w:after="39"/>
              <w:ind w:left="0"/>
              <w:jc w:val="left"/>
              <w:rPr>
                <w:lang w:eastAsia="x-none"/>
              </w:rPr>
            </w:pPr>
            <w:r w:rsidRPr="000961F5">
              <w:rPr>
                <w:lang w:eastAsia="x-none"/>
              </w:rPr>
              <w:t>HSBCHKHHXXX</w:t>
            </w:r>
          </w:p>
          <w:p w14:paraId="235F000E" w14:textId="77777777" w:rsidR="009F49B6" w:rsidRPr="000961F5" w:rsidRDefault="009F49B6" w:rsidP="00786590">
            <w:pPr>
              <w:spacing w:after="39"/>
              <w:ind w:left="0"/>
              <w:jc w:val="left"/>
              <w:rPr>
                <w:lang w:eastAsia="x-none"/>
              </w:rPr>
            </w:pPr>
            <w:r w:rsidRPr="000961F5">
              <w:rPr>
                <w:lang w:eastAsia="x-none"/>
              </w:rPr>
              <w:t>HKSCHKHHIPO</w:t>
            </w:r>
          </w:p>
        </w:tc>
      </w:tr>
    </w:tbl>
    <w:p w14:paraId="28A2278A" w14:textId="1EB5EC04" w:rsidR="009F49B6" w:rsidRPr="000961F5" w:rsidRDefault="009F49B6" w:rsidP="009F49B6">
      <w:pPr>
        <w:tabs>
          <w:tab w:val="left" w:pos="3782"/>
        </w:tabs>
        <w:ind w:left="0"/>
        <w:rPr>
          <w:lang w:eastAsia="x-none"/>
        </w:rPr>
      </w:pPr>
    </w:p>
    <w:p w14:paraId="0B4F3DC4" w14:textId="1E51102C" w:rsidR="009F49B6" w:rsidRPr="000961F5" w:rsidRDefault="009F49B6" w:rsidP="009F49B6">
      <w:pPr>
        <w:pStyle w:val="Heading5"/>
      </w:pPr>
      <w:r w:rsidRPr="000961F5">
        <w:t>BIC Codes</w:t>
      </w:r>
    </w:p>
    <w:p w14:paraId="78768B0E" w14:textId="71E7AAF8" w:rsidR="009F49B6" w:rsidRPr="000961F5" w:rsidRDefault="009F49B6" w:rsidP="009F49B6">
      <w:pPr>
        <w:ind w:left="0"/>
        <w:rPr>
          <w:lang w:eastAsia="x-none"/>
        </w:rPr>
      </w:pPr>
    </w:p>
    <w:p w14:paraId="5C480C50" w14:textId="57975C83" w:rsidR="009F49B6" w:rsidRPr="000961F5" w:rsidRDefault="009F49B6" w:rsidP="009F49B6">
      <w:pPr>
        <w:ind w:left="0"/>
        <w:rPr>
          <w:lang w:eastAsia="x-none"/>
        </w:rPr>
      </w:pPr>
      <w:r w:rsidRPr="000961F5">
        <w:rPr>
          <w:lang w:eastAsia="x-none"/>
        </w:rPr>
        <w:lastRenderedPageBreak/>
        <w:t>All SWIFT payment messages must have sender and recipient BIC codes. Recipient BIC codes should be  should be extracted from the ICL Member Information File, based on the HKAB bank codes from:</w:t>
      </w:r>
    </w:p>
    <w:p w14:paraId="530D5225" w14:textId="77777777" w:rsidR="009F49B6" w:rsidRPr="000961F5" w:rsidRDefault="009F49B6" w:rsidP="002E07D6">
      <w:pPr>
        <w:pStyle w:val="ListParagraph"/>
        <w:numPr>
          <w:ilvl w:val="0"/>
          <w:numId w:val="27"/>
        </w:numPr>
        <w:ind w:leftChars="0"/>
        <w:rPr>
          <w:lang w:eastAsia="x-none"/>
        </w:rPr>
      </w:pPr>
      <w:r w:rsidRPr="000961F5">
        <w:rPr>
          <w:lang w:eastAsia="x-none"/>
        </w:rPr>
        <w:t>IPO initiation Field #49 / #50</w:t>
      </w:r>
    </w:p>
    <w:p w14:paraId="411543A9" w14:textId="77777777" w:rsidR="009F49B6" w:rsidRPr="000961F5" w:rsidRDefault="009F49B6" w:rsidP="002E07D6">
      <w:pPr>
        <w:pStyle w:val="ListParagraph"/>
        <w:numPr>
          <w:ilvl w:val="0"/>
          <w:numId w:val="27"/>
        </w:numPr>
        <w:ind w:leftChars="0"/>
        <w:rPr>
          <w:lang w:eastAsia="x-none"/>
        </w:rPr>
      </w:pPr>
      <w:r w:rsidRPr="000961F5">
        <w:rPr>
          <w:lang w:eastAsia="x-none"/>
        </w:rPr>
        <w:t>Participant Master Field #6</w:t>
      </w:r>
    </w:p>
    <w:p w14:paraId="67D18BA6" w14:textId="77777777" w:rsidR="009F49B6" w:rsidRPr="000961F5" w:rsidRDefault="009F49B6" w:rsidP="002E07D6">
      <w:pPr>
        <w:pStyle w:val="ListParagraph"/>
        <w:numPr>
          <w:ilvl w:val="0"/>
          <w:numId w:val="27"/>
        </w:numPr>
        <w:ind w:leftChars="0"/>
        <w:rPr>
          <w:lang w:eastAsia="x-none"/>
        </w:rPr>
      </w:pPr>
      <w:r w:rsidRPr="000961F5">
        <w:rPr>
          <w:lang w:eastAsia="x-none"/>
        </w:rPr>
        <w:t>Designated Bank Master Field #9</w:t>
      </w:r>
    </w:p>
    <w:p w14:paraId="6CE756AA" w14:textId="77777777" w:rsidR="009F49B6" w:rsidRPr="000961F5" w:rsidRDefault="009F49B6" w:rsidP="002E07D6">
      <w:pPr>
        <w:pStyle w:val="ListParagraph"/>
        <w:numPr>
          <w:ilvl w:val="0"/>
          <w:numId w:val="27"/>
        </w:numPr>
        <w:ind w:leftChars="0"/>
        <w:rPr>
          <w:lang w:eastAsia="x-none"/>
        </w:rPr>
      </w:pPr>
      <w:r w:rsidRPr="000961F5">
        <w:rPr>
          <w:lang w:eastAsia="x-none"/>
        </w:rPr>
        <w:t>NCP Bank Master Field #4</w:t>
      </w:r>
    </w:p>
    <w:p w14:paraId="01F49F2A" w14:textId="77777777" w:rsidR="009F49B6" w:rsidRPr="000961F5" w:rsidRDefault="009F49B6" w:rsidP="009F49B6">
      <w:pPr>
        <w:ind w:left="0"/>
        <w:rPr>
          <w:lang w:eastAsia="x-none"/>
        </w:rPr>
      </w:pPr>
    </w:p>
    <w:p w14:paraId="208AB4D9" w14:textId="77777777" w:rsidR="009F49B6" w:rsidRPr="000961F5" w:rsidRDefault="009F49B6" w:rsidP="009F49B6">
      <w:pPr>
        <w:ind w:left="0"/>
        <w:rPr>
          <w:lang w:eastAsia="x-none"/>
        </w:rPr>
      </w:pPr>
      <w:r w:rsidRPr="000961F5">
        <w:rPr>
          <w:lang w:eastAsia="x-none"/>
        </w:rPr>
        <w:t>The table below summarises the list of payment messages expected to be generated, sent or processed by FINI. For each message type, there will be a slight difference between the pre-funding and refunding specifications.</w:t>
      </w:r>
    </w:p>
    <w:p w14:paraId="0448B138" w14:textId="77777777" w:rsidR="009F49B6" w:rsidRPr="000961F5" w:rsidRDefault="009F49B6" w:rsidP="009F49B6">
      <w:pPr>
        <w:ind w:left="0"/>
        <w:rPr>
          <w:lang w:eastAsia="x-none"/>
        </w:rPr>
      </w:pPr>
    </w:p>
    <w:tbl>
      <w:tblPr>
        <w:tblStyle w:val="TableGrid"/>
        <w:tblW w:w="7144" w:type="dxa"/>
        <w:tblLook w:val="04A0" w:firstRow="1" w:lastRow="0" w:firstColumn="1" w:lastColumn="0" w:noHBand="0" w:noVBand="1"/>
      </w:tblPr>
      <w:tblGrid>
        <w:gridCol w:w="340"/>
        <w:gridCol w:w="1701"/>
        <w:gridCol w:w="1701"/>
        <w:gridCol w:w="1701"/>
        <w:gridCol w:w="1701"/>
      </w:tblGrid>
      <w:tr w:rsidR="002B162A" w:rsidRPr="000961F5" w14:paraId="1DB17A44" w14:textId="77777777" w:rsidTr="002B162A">
        <w:tc>
          <w:tcPr>
            <w:tcW w:w="340" w:type="dxa"/>
            <w:shd w:val="clear" w:color="auto" w:fill="13426B"/>
          </w:tcPr>
          <w:p w14:paraId="26E195D6" w14:textId="574944DB" w:rsidR="002B162A" w:rsidRPr="000961F5" w:rsidRDefault="002B162A" w:rsidP="00786590">
            <w:pPr>
              <w:spacing w:after="39"/>
              <w:ind w:left="0"/>
              <w:jc w:val="left"/>
              <w:rPr>
                <w:b/>
                <w:lang w:eastAsia="x-none"/>
              </w:rPr>
            </w:pPr>
            <w:r w:rsidRPr="000961F5">
              <w:rPr>
                <w:b/>
                <w:lang w:eastAsia="x-none"/>
              </w:rPr>
              <w:t>#</w:t>
            </w:r>
          </w:p>
        </w:tc>
        <w:tc>
          <w:tcPr>
            <w:tcW w:w="1701" w:type="dxa"/>
            <w:shd w:val="clear" w:color="auto" w:fill="13426B"/>
          </w:tcPr>
          <w:p w14:paraId="73C3674A" w14:textId="38036B6A" w:rsidR="002B162A" w:rsidRPr="000961F5" w:rsidRDefault="002B162A" w:rsidP="002B162A">
            <w:pPr>
              <w:spacing w:after="39"/>
              <w:ind w:left="0"/>
              <w:jc w:val="left"/>
              <w:rPr>
                <w:b/>
                <w:lang w:eastAsia="x-none"/>
              </w:rPr>
            </w:pPr>
            <w:r w:rsidRPr="000961F5">
              <w:rPr>
                <w:b/>
                <w:lang w:eastAsia="x-none"/>
              </w:rPr>
              <w:t>Message Type</w:t>
            </w:r>
          </w:p>
        </w:tc>
        <w:tc>
          <w:tcPr>
            <w:tcW w:w="1701" w:type="dxa"/>
            <w:shd w:val="clear" w:color="auto" w:fill="13426B"/>
          </w:tcPr>
          <w:p w14:paraId="2A5E79B2" w14:textId="69C9D23B" w:rsidR="002B162A" w:rsidRPr="000961F5" w:rsidRDefault="002B162A" w:rsidP="002B162A">
            <w:pPr>
              <w:spacing w:after="39"/>
              <w:ind w:left="0"/>
              <w:jc w:val="left"/>
              <w:rPr>
                <w:b/>
                <w:lang w:eastAsia="x-none"/>
              </w:rPr>
            </w:pPr>
            <w:r w:rsidRPr="000961F5">
              <w:rPr>
                <w:b/>
                <w:lang w:eastAsia="x-none"/>
              </w:rPr>
              <w:t>Use Case</w:t>
            </w:r>
          </w:p>
        </w:tc>
        <w:tc>
          <w:tcPr>
            <w:tcW w:w="1701" w:type="dxa"/>
            <w:shd w:val="clear" w:color="auto" w:fill="13426B"/>
          </w:tcPr>
          <w:p w14:paraId="30344F9C" w14:textId="0A45BE18" w:rsidR="002B162A" w:rsidRPr="000961F5" w:rsidRDefault="00CE2499" w:rsidP="00786590">
            <w:pPr>
              <w:spacing w:after="39"/>
              <w:ind w:left="0"/>
              <w:jc w:val="left"/>
              <w:rPr>
                <w:b/>
                <w:lang w:eastAsia="x-none"/>
              </w:rPr>
            </w:pPr>
            <w:r w:rsidRPr="000961F5">
              <w:rPr>
                <w:b/>
                <w:lang w:eastAsia="x-none"/>
              </w:rPr>
              <w:t>Currency</w:t>
            </w:r>
          </w:p>
        </w:tc>
        <w:tc>
          <w:tcPr>
            <w:tcW w:w="1701" w:type="dxa"/>
            <w:shd w:val="clear" w:color="auto" w:fill="13426B"/>
          </w:tcPr>
          <w:p w14:paraId="056F663A" w14:textId="6E96F4A5" w:rsidR="002B162A" w:rsidRPr="000961F5" w:rsidRDefault="002B162A" w:rsidP="00786590">
            <w:pPr>
              <w:spacing w:after="39"/>
              <w:ind w:left="0"/>
              <w:jc w:val="left"/>
              <w:rPr>
                <w:b/>
                <w:lang w:eastAsia="x-none"/>
              </w:rPr>
            </w:pPr>
            <w:r w:rsidRPr="000961F5">
              <w:rPr>
                <w:b/>
                <w:lang w:eastAsia="x-none"/>
              </w:rPr>
              <w:t>Direction</w:t>
            </w:r>
          </w:p>
        </w:tc>
      </w:tr>
      <w:tr w:rsidR="002B162A" w:rsidRPr="000961F5" w14:paraId="257FCE01" w14:textId="77777777" w:rsidTr="002B162A">
        <w:tc>
          <w:tcPr>
            <w:tcW w:w="340" w:type="dxa"/>
          </w:tcPr>
          <w:p w14:paraId="4BC32414" w14:textId="5134CA81" w:rsidR="002B162A" w:rsidRPr="000961F5" w:rsidRDefault="002B162A" w:rsidP="00786590">
            <w:pPr>
              <w:spacing w:after="39"/>
              <w:ind w:left="0"/>
              <w:jc w:val="left"/>
              <w:rPr>
                <w:lang w:eastAsia="x-none"/>
              </w:rPr>
            </w:pPr>
            <w:r w:rsidRPr="000961F5">
              <w:rPr>
                <w:lang w:eastAsia="x-none"/>
              </w:rPr>
              <w:t>1</w:t>
            </w:r>
          </w:p>
        </w:tc>
        <w:tc>
          <w:tcPr>
            <w:tcW w:w="1701" w:type="dxa"/>
          </w:tcPr>
          <w:p w14:paraId="3CAC4936" w14:textId="2C04B5E7" w:rsidR="002B162A" w:rsidRPr="000961F5" w:rsidRDefault="002B162A" w:rsidP="00786590">
            <w:pPr>
              <w:spacing w:after="39"/>
              <w:ind w:left="0"/>
              <w:jc w:val="left"/>
              <w:rPr>
                <w:lang w:eastAsia="x-none"/>
              </w:rPr>
            </w:pPr>
            <w:r w:rsidRPr="000961F5">
              <w:rPr>
                <w:lang w:eastAsia="x-none"/>
              </w:rPr>
              <w:t>MT 101</w:t>
            </w:r>
          </w:p>
        </w:tc>
        <w:tc>
          <w:tcPr>
            <w:tcW w:w="1701" w:type="dxa"/>
          </w:tcPr>
          <w:p w14:paraId="38817389" w14:textId="0DC0C026" w:rsidR="002B162A" w:rsidRPr="000961F5" w:rsidRDefault="002B162A" w:rsidP="00537EDD">
            <w:pPr>
              <w:spacing w:after="39"/>
              <w:ind w:left="0"/>
              <w:jc w:val="left"/>
              <w:rPr>
                <w:lang w:eastAsia="x-none"/>
              </w:rPr>
            </w:pPr>
            <w:r w:rsidRPr="000961F5">
              <w:rPr>
                <w:lang w:eastAsia="x-none"/>
              </w:rPr>
              <w:t>Payment Instruction</w:t>
            </w:r>
          </w:p>
        </w:tc>
        <w:tc>
          <w:tcPr>
            <w:tcW w:w="1701" w:type="dxa"/>
          </w:tcPr>
          <w:p w14:paraId="597F2885" w14:textId="303B5999" w:rsidR="002B162A" w:rsidRPr="000961F5" w:rsidRDefault="00CE2499" w:rsidP="00786590">
            <w:pPr>
              <w:spacing w:after="39"/>
              <w:ind w:left="0"/>
              <w:jc w:val="left"/>
              <w:rPr>
                <w:lang w:eastAsia="x-none"/>
              </w:rPr>
            </w:pPr>
            <w:r w:rsidRPr="000961F5">
              <w:rPr>
                <w:lang w:eastAsia="x-none"/>
              </w:rPr>
              <w:t>HKD</w:t>
            </w:r>
          </w:p>
        </w:tc>
        <w:tc>
          <w:tcPr>
            <w:tcW w:w="1701" w:type="dxa"/>
          </w:tcPr>
          <w:p w14:paraId="593A1D38" w14:textId="73B09CE0" w:rsidR="002B162A" w:rsidRPr="000961F5" w:rsidRDefault="002B162A" w:rsidP="00786590">
            <w:pPr>
              <w:spacing w:after="39"/>
              <w:ind w:left="0"/>
              <w:jc w:val="left"/>
              <w:rPr>
                <w:lang w:eastAsia="x-none"/>
              </w:rPr>
            </w:pPr>
            <w:r w:rsidRPr="000961F5">
              <w:rPr>
                <w:lang w:eastAsia="x-none"/>
              </w:rPr>
              <w:t xml:space="preserve">FINI </w:t>
            </w:r>
            <w:r w:rsidRPr="000961F5">
              <w:rPr>
                <w:rFonts w:ascii="Cambria Math" w:hAnsi="Cambria Math" w:cs="Cambria Math" w:hint="eastAsia"/>
                <w:lang w:eastAsia="x-none"/>
              </w:rPr>
              <w:t>▶</w:t>
            </w:r>
            <w:r w:rsidRPr="000961F5">
              <w:rPr>
                <w:lang w:eastAsia="x-none"/>
              </w:rPr>
              <w:t xml:space="preserve"> SWIFT</w:t>
            </w:r>
          </w:p>
        </w:tc>
      </w:tr>
      <w:tr w:rsidR="002B162A" w:rsidRPr="000961F5" w14:paraId="00D55A89" w14:textId="77777777" w:rsidTr="002B162A">
        <w:tc>
          <w:tcPr>
            <w:tcW w:w="340" w:type="dxa"/>
          </w:tcPr>
          <w:p w14:paraId="0A63813E" w14:textId="3AA8703C" w:rsidR="002B162A" w:rsidRPr="000961F5" w:rsidRDefault="002B162A" w:rsidP="00786590">
            <w:pPr>
              <w:spacing w:after="39"/>
              <w:ind w:left="0"/>
              <w:jc w:val="left"/>
              <w:rPr>
                <w:lang w:eastAsia="x-none"/>
              </w:rPr>
            </w:pPr>
            <w:r w:rsidRPr="000961F5">
              <w:rPr>
                <w:lang w:eastAsia="x-none"/>
              </w:rPr>
              <w:t>2</w:t>
            </w:r>
          </w:p>
        </w:tc>
        <w:tc>
          <w:tcPr>
            <w:tcW w:w="1701" w:type="dxa"/>
          </w:tcPr>
          <w:p w14:paraId="48F299EF" w14:textId="64525B47" w:rsidR="002B162A" w:rsidRPr="000961F5" w:rsidRDefault="002B162A" w:rsidP="00786590">
            <w:pPr>
              <w:spacing w:after="39"/>
              <w:ind w:left="0"/>
              <w:jc w:val="left"/>
              <w:rPr>
                <w:lang w:eastAsia="x-none"/>
              </w:rPr>
            </w:pPr>
            <w:r w:rsidRPr="000961F5">
              <w:rPr>
                <w:lang w:eastAsia="x-none"/>
              </w:rPr>
              <w:t>MT 101</w:t>
            </w:r>
          </w:p>
        </w:tc>
        <w:tc>
          <w:tcPr>
            <w:tcW w:w="1701" w:type="dxa"/>
          </w:tcPr>
          <w:p w14:paraId="1E082FC8" w14:textId="74DF873B" w:rsidR="002B162A" w:rsidRPr="000961F5" w:rsidRDefault="002B162A" w:rsidP="00537EDD">
            <w:pPr>
              <w:spacing w:after="39"/>
              <w:ind w:left="0"/>
              <w:jc w:val="left"/>
              <w:rPr>
                <w:lang w:eastAsia="x-none"/>
              </w:rPr>
            </w:pPr>
            <w:r w:rsidRPr="000961F5">
              <w:rPr>
                <w:lang w:eastAsia="x-none"/>
              </w:rPr>
              <w:t>Refund Instruction</w:t>
            </w:r>
          </w:p>
        </w:tc>
        <w:tc>
          <w:tcPr>
            <w:tcW w:w="1701" w:type="dxa"/>
          </w:tcPr>
          <w:p w14:paraId="7F8E19FB" w14:textId="64A3E9E6" w:rsidR="002B162A" w:rsidRPr="000961F5" w:rsidRDefault="00CE2499" w:rsidP="00786590">
            <w:pPr>
              <w:spacing w:after="39"/>
              <w:ind w:left="0"/>
              <w:jc w:val="left"/>
              <w:rPr>
                <w:lang w:eastAsia="x-none"/>
              </w:rPr>
            </w:pPr>
            <w:r w:rsidRPr="000961F5">
              <w:rPr>
                <w:lang w:eastAsia="x-none"/>
              </w:rPr>
              <w:t>HKD</w:t>
            </w:r>
          </w:p>
        </w:tc>
        <w:tc>
          <w:tcPr>
            <w:tcW w:w="1701" w:type="dxa"/>
          </w:tcPr>
          <w:p w14:paraId="3B1DC9D9" w14:textId="6C89DA71" w:rsidR="002B162A" w:rsidRPr="000961F5" w:rsidRDefault="002B162A" w:rsidP="00786590">
            <w:pPr>
              <w:spacing w:after="39"/>
              <w:ind w:left="0"/>
              <w:jc w:val="left"/>
              <w:rPr>
                <w:lang w:eastAsia="x-none"/>
              </w:rPr>
            </w:pPr>
            <w:r w:rsidRPr="000961F5">
              <w:rPr>
                <w:lang w:eastAsia="x-none"/>
              </w:rPr>
              <w:t xml:space="preserve">FINI </w:t>
            </w:r>
            <w:r w:rsidRPr="000961F5">
              <w:rPr>
                <w:rFonts w:ascii="Cambria Math" w:hAnsi="Cambria Math" w:cs="Cambria Math" w:hint="eastAsia"/>
                <w:lang w:eastAsia="x-none"/>
              </w:rPr>
              <w:t>▶</w:t>
            </w:r>
            <w:r w:rsidRPr="000961F5">
              <w:rPr>
                <w:lang w:eastAsia="x-none"/>
              </w:rPr>
              <w:t xml:space="preserve"> SWIFT</w:t>
            </w:r>
          </w:p>
        </w:tc>
      </w:tr>
      <w:tr w:rsidR="00CE2499" w:rsidRPr="000961F5" w14:paraId="3D3B7210" w14:textId="77777777" w:rsidTr="002B162A">
        <w:tc>
          <w:tcPr>
            <w:tcW w:w="340" w:type="dxa"/>
          </w:tcPr>
          <w:p w14:paraId="68C3AF03" w14:textId="37D029BF" w:rsidR="00CE2499" w:rsidRPr="000961F5" w:rsidRDefault="00CE2499" w:rsidP="00CE2499">
            <w:pPr>
              <w:spacing w:after="39"/>
              <w:ind w:left="0"/>
              <w:jc w:val="left"/>
              <w:rPr>
                <w:lang w:eastAsia="x-none"/>
              </w:rPr>
            </w:pPr>
            <w:r w:rsidRPr="000961F5">
              <w:rPr>
                <w:lang w:eastAsia="x-none"/>
              </w:rPr>
              <w:t>3</w:t>
            </w:r>
          </w:p>
        </w:tc>
        <w:tc>
          <w:tcPr>
            <w:tcW w:w="1701" w:type="dxa"/>
          </w:tcPr>
          <w:p w14:paraId="361E0312" w14:textId="4552FB94" w:rsidR="00CE2499" w:rsidRPr="000961F5" w:rsidRDefault="00CE2499" w:rsidP="00CE2499">
            <w:pPr>
              <w:spacing w:after="39"/>
              <w:ind w:left="0"/>
              <w:jc w:val="left"/>
              <w:rPr>
                <w:lang w:eastAsia="x-none"/>
              </w:rPr>
            </w:pPr>
            <w:r w:rsidRPr="000961F5">
              <w:rPr>
                <w:lang w:eastAsia="x-none"/>
              </w:rPr>
              <w:t>MT 101</w:t>
            </w:r>
          </w:p>
        </w:tc>
        <w:tc>
          <w:tcPr>
            <w:tcW w:w="1701" w:type="dxa"/>
          </w:tcPr>
          <w:p w14:paraId="3868A27B" w14:textId="1B8A33E9" w:rsidR="00CE2499" w:rsidRPr="000961F5" w:rsidRDefault="00CE2499" w:rsidP="00CE2499">
            <w:pPr>
              <w:spacing w:after="39"/>
              <w:ind w:left="0"/>
              <w:jc w:val="left"/>
              <w:rPr>
                <w:lang w:eastAsia="x-none"/>
              </w:rPr>
            </w:pPr>
            <w:r w:rsidRPr="000961F5">
              <w:rPr>
                <w:lang w:eastAsia="x-none"/>
              </w:rPr>
              <w:t>Payment Instruction</w:t>
            </w:r>
          </w:p>
        </w:tc>
        <w:tc>
          <w:tcPr>
            <w:tcW w:w="1701" w:type="dxa"/>
          </w:tcPr>
          <w:p w14:paraId="212E1377" w14:textId="729E55AD" w:rsidR="00CE2499" w:rsidRPr="000961F5" w:rsidRDefault="00CE2499" w:rsidP="00CE2499">
            <w:pPr>
              <w:spacing w:after="39"/>
              <w:ind w:left="0"/>
              <w:jc w:val="left"/>
              <w:rPr>
                <w:lang w:eastAsia="x-none"/>
              </w:rPr>
            </w:pPr>
            <w:r w:rsidRPr="000961F5">
              <w:rPr>
                <w:lang w:eastAsia="x-none"/>
              </w:rPr>
              <w:t>CNY / USD</w:t>
            </w:r>
          </w:p>
        </w:tc>
        <w:tc>
          <w:tcPr>
            <w:tcW w:w="1701" w:type="dxa"/>
          </w:tcPr>
          <w:p w14:paraId="7FAD7A58" w14:textId="45891AA6" w:rsidR="00CE2499" w:rsidRPr="000961F5" w:rsidRDefault="00CE2499" w:rsidP="00CE2499">
            <w:pPr>
              <w:spacing w:after="39"/>
              <w:ind w:left="0"/>
              <w:jc w:val="left"/>
              <w:rPr>
                <w:lang w:eastAsia="x-none"/>
              </w:rPr>
            </w:pPr>
            <w:r w:rsidRPr="000961F5">
              <w:rPr>
                <w:lang w:eastAsia="x-none"/>
              </w:rPr>
              <w:t xml:space="preserve">FINI </w:t>
            </w:r>
            <w:r w:rsidRPr="000961F5">
              <w:rPr>
                <w:rFonts w:ascii="Cambria Math" w:hAnsi="Cambria Math" w:cs="Cambria Math" w:hint="eastAsia"/>
                <w:lang w:eastAsia="x-none"/>
              </w:rPr>
              <w:t>▶</w:t>
            </w:r>
            <w:r w:rsidRPr="000961F5">
              <w:rPr>
                <w:lang w:eastAsia="x-none"/>
              </w:rPr>
              <w:t xml:space="preserve"> SWIFT</w:t>
            </w:r>
          </w:p>
        </w:tc>
      </w:tr>
      <w:tr w:rsidR="00CE2499" w:rsidRPr="000961F5" w14:paraId="4CD49EC4" w14:textId="77777777" w:rsidTr="002B162A">
        <w:tc>
          <w:tcPr>
            <w:tcW w:w="340" w:type="dxa"/>
          </w:tcPr>
          <w:p w14:paraId="6896F457" w14:textId="038B3BB0" w:rsidR="00CE2499" w:rsidRPr="000961F5" w:rsidRDefault="00CE2499" w:rsidP="00CE2499">
            <w:pPr>
              <w:spacing w:after="39"/>
              <w:ind w:left="0"/>
              <w:jc w:val="left"/>
              <w:rPr>
                <w:lang w:eastAsia="x-none"/>
              </w:rPr>
            </w:pPr>
            <w:r w:rsidRPr="000961F5">
              <w:rPr>
                <w:lang w:eastAsia="x-none"/>
              </w:rPr>
              <w:t>4</w:t>
            </w:r>
          </w:p>
        </w:tc>
        <w:tc>
          <w:tcPr>
            <w:tcW w:w="1701" w:type="dxa"/>
          </w:tcPr>
          <w:p w14:paraId="0228899F" w14:textId="4267F782" w:rsidR="00CE2499" w:rsidRPr="000961F5" w:rsidRDefault="00CE2499" w:rsidP="00CE2499">
            <w:pPr>
              <w:spacing w:after="39"/>
              <w:ind w:left="0"/>
              <w:jc w:val="left"/>
              <w:rPr>
                <w:lang w:eastAsia="x-none"/>
              </w:rPr>
            </w:pPr>
            <w:r w:rsidRPr="000961F5">
              <w:rPr>
                <w:lang w:eastAsia="x-none"/>
              </w:rPr>
              <w:t>MT 101</w:t>
            </w:r>
          </w:p>
        </w:tc>
        <w:tc>
          <w:tcPr>
            <w:tcW w:w="1701" w:type="dxa"/>
          </w:tcPr>
          <w:p w14:paraId="68344E55" w14:textId="298F1D54" w:rsidR="00CE2499" w:rsidRPr="000961F5" w:rsidRDefault="00CE2499" w:rsidP="00CE2499">
            <w:pPr>
              <w:spacing w:after="39"/>
              <w:ind w:left="0"/>
              <w:jc w:val="left"/>
              <w:rPr>
                <w:lang w:eastAsia="x-none"/>
              </w:rPr>
            </w:pPr>
            <w:r w:rsidRPr="000961F5">
              <w:rPr>
                <w:lang w:eastAsia="x-none"/>
              </w:rPr>
              <w:t>Refund Instruction</w:t>
            </w:r>
          </w:p>
        </w:tc>
        <w:tc>
          <w:tcPr>
            <w:tcW w:w="1701" w:type="dxa"/>
          </w:tcPr>
          <w:p w14:paraId="39AE0E37" w14:textId="2B544E87" w:rsidR="00CE2499" w:rsidRPr="000961F5" w:rsidRDefault="00CE2499" w:rsidP="00CE2499">
            <w:pPr>
              <w:spacing w:after="39"/>
              <w:ind w:left="0"/>
              <w:jc w:val="left"/>
              <w:rPr>
                <w:lang w:eastAsia="x-none"/>
              </w:rPr>
            </w:pPr>
            <w:r w:rsidRPr="000961F5">
              <w:rPr>
                <w:lang w:eastAsia="x-none"/>
              </w:rPr>
              <w:t>CNY / USD</w:t>
            </w:r>
          </w:p>
        </w:tc>
        <w:tc>
          <w:tcPr>
            <w:tcW w:w="1701" w:type="dxa"/>
          </w:tcPr>
          <w:p w14:paraId="65641DB5" w14:textId="4C4B65BF" w:rsidR="00CE2499" w:rsidRPr="000961F5" w:rsidRDefault="00CE2499" w:rsidP="00CE2499">
            <w:pPr>
              <w:spacing w:after="39"/>
              <w:ind w:left="0"/>
              <w:jc w:val="left"/>
              <w:rPr>
                <w:lang w:eastAsia="x-none"/>
              </w:rPr>
            </w:pPr>
            <w:r w:rsidRPr="000961F5">
              <w:rPr>
                <w:lang w:eastAsia="x-none"/>
              </w:rPr>
              <w:t xml:space="preserve">FINI </w:t>
            </w:r>
            <w:r w:rsidRPr="000961F5">
              <w:rPr>
                <w:rFonts w:ascii="Cambria Math" w:hAnsi="Cambria Math" w:cs="Cambria Math" w:hint="eastAsia"/>
                <w:lang w:eastAsia="x-none"/>
              </w:rPr>
              <w:t>▶</w:t>
            </w:r>
            <w:r w:rsidRPr="000961F5">
              <w:rPr>
                <w:lang w:eastAsia="x-none"/>
              </w:rPr>
              <w:t xml:space="preserve"> SWIFT</w:t>
            </w:r>
          </w:p>
        </w:tc>
      </w:tr>
      <w:tr w:rsidR="00CE2499" w:rsidRPr="000961F5" w14:paraId="675663A5" w14:textId="77777777" w:rsidTr="002B162A">
        <w:tc>
          <w:tcPr>
            <w:tcW w:w="340" w:type="dxa"/>
          </w:tcPr>
          <w:p w14:paraId="40FF663B" w14:textId="48930C4B" w:rsidR="00CE2499" w:rsidRPr="000961F5" w:rsidRDefault="00CE2499" w:rsidP="00CE2499">
            <w:pPr>
              <w:spacing w:after="39"/>
              <w:ind w:left="0"/>
              <w:jc w:val="left"/>
              <w:rPr>
                <w:lang w:eastAsia="x-none"/>
              </w:rPr>
            </w:pPr>
            <w:r w:rsidRPr="000961F5">
              <w:rPr>
                <w:lang w:eastAsia="x-none"/>
              </w:rPr>
              <w:t>5</w:t>
            </w:r>
          </w:p>
        </w:tc>
        <w:tc>
          <w:tcPr>
            <w:tcW w:w="1701" w:type="dxa"/>
          </w:tcPr>
          <w:p w14:paraId="330EBBFB" w14:textId="5591448B" w:rsidR="00CE2499" w:rsidRPr="000961F5" w:rsidRDefault="00CE2499" w:rsidP="00CE2499">
            <w:pPr>
              <w:spacing w:after="39"/>
              <w:ind w:left="0"/>
              <w:jc w:val="left"/>
              <w:rPr>
                <w:lang w:eastAsia="x-none"/>
              </w:rPr>
            </w:pPr>
            <w:r w:rsidRPr="000961F5">
              <w:rPr>
                <w:lang w:eastAsia="x-none"/>
              </w:rPr>
              <w:t>MT 900</w:t>
            </w:r>
          </w:p>
        </w:tc>
        <w:tc>
          <w:tcPr>
            <w:tcW w:w="1701" w:type="dxa"/>
          </w:tcPr>
          <w:p w14:paraId="574E47D3" w14:textId="72C46BD3" w:rsidR="00CE2499" w:rsidRPr="000961F5" w:rsidRDefault="00CE2499" w:rsidP="00CE2499">
            <w:pPr>
              <w:spacing w:after="39"/>
              <w:ind w:left="0"/>
              <w:jc w:val="left"/>
              <w:rPr>
                <w:lang w:eastAsia="x-none"/>
              </w:rPr>
            </w:pPr>
            <w:r w:rsidRPr="000961F5">
              <w:rPr>
                <w:lang w:eastAsia="x-none"/>
              </w:rPr>
              <w:t>Confirmation</w:t>
            </w:r>
          </w:p>
        </w:tc>
        <w:tc>
          <w:tcPr>
            <w:tcW w:w="1701" w:type="dxa"/>
          </w:tcPr>
          <w:p w14:paraId="454C0B45" w14:textId="5B290D7E" w:rsidR="00CE2499" w:rsidRPr="000961F5" w:rsidRDefault="00CE2499" w:rsidP="00CE2499">
            <w:pPr>
              <w:spacing w:after="39"/>
              <w:ind w:left="0"/>
              <w:jc w:val="left"/>
              <w:rPr>
                <w:lang w:eastAsia="x-none"/>
              </w:rPr>
            </w:pPr>
            <w:r w:rsidRPr="000961F5">
              <w:rPr>
                <w:lang w:eastAsia="x-none"/>
              </w:rPr>
              <w:t>HKD / CNY / USD</w:t>
            </w:r>
          </w:p>
        </w:tc>
        <w:tc>
          <w:tcPr>
            <w:tcW w:w="1701" w:type="dxa"/>
          </w:tcPr>
          <w:p w14:paraId="712659F8" w14:textId="64A27C9A" w:rsidR="00CE2499" w:rsidRPr="000961F5" w:rsidRDefault="00CE2499" w:rsidP="00CE2499">
            <w:pPr>
              <w:spacing w:after="39"/>
              <w:ind w:left="0"/>
              <w:jc w:val="left"/>
              <w:rPr>
                <w:lang w:eastAsia="x-none"/>
              </w:rPr>
            </w:pPr>
            <w:r w:rsidRPr="000961F5">
              <w:rPr>
                <w:lang w:eastAsia="x-none"/>
              </w:rPr>
              <w:t xml:space="preserve">SWIFT </w:t>
            </w:r>
            <w:r w:rsidRPr="000961F5">
              <w:rPr>
                <w:rFonts w:ascii="Cambria Math" w:hAnsi="Cambria Math" w:cs="Cambria Math" w:hint="eastAsia"/>
                <w:lang w:eastAsia="x-none"/>
              </w:rPr>
              <w:t>▶</w:t>
            </w:r>
            <w:r w:rsidRPr="000961F5">
              <w:rPr>
                <w:lang w:eastAsia="x-none"/>
              </w:rPr>
              <w:t xml:space="preserve"> FINI</w:t>
            </w:r>
          </w:p>
        </w:tc>
      </w:tr>
      <w:tr w:rsidR="00CE2499" w:rsidRPr="000961F5" w14:paraId="7371C0BB" w14:textId="77777777" w:rsidTr="002B162A">
        <w:tc>
          <w:tcPr>
            <w:tcW w:w="340" w:type="dxa"/>
          </w:tcPr>
          <w:p w14:paraId="4FCFF019" w14:textId="466D27F3" w:rsidR="00CE2499" w:rsidRPr="000961F5" w:rsidRDefault="00CE2499" w:rsidP="00CE2499">
            <w:pPr>
              <w:spacing w:after="39"/>
              <w:ind w:left="0"/>
              <w:jc w:val="left"/>
              <w:rPr>
                <w:lang w:eastAsia="x-none"/>
              </w:rPr>
            </w:pPr>
            <w:r w:rsidRPr="000961F5">
              <w:rPr>
                <w:lang w:eastAsia="x-none"/>
              </w:rPr>
              <w:t>6</w:t>
            </w:r>
          </w:p>
        </w:tc>
        <w:tc>
          <w:tcPr>
            <w:tcW w:w="1701" w:type="dxa"/>
          </w:tcPr>
          <w:p w14:paraId="7839A826" w14:textId="605FA1D2" w:rsidR="00CE2499" w:rsidRPr="000961F5" w:rsidRDefault="00CE2499" w:rsidP="00CE2499">
            <w:pPr>
              <w:spacing w:after="39"/>
              <w:ind w:left="0"/>
              <w:jc w:val="left"/>
              <w:rPr>
                <w:lang w:eastAsia="x-none"/>
              </w:rPr>
            </w:pPr>
            <w:r w:rsidRPr="000961F5">
              <w:rPr>
                <w:lang w:eastAsia="x-none"/>
              </w:rPr>
              <w:t>MT 195</w:t>
            </w:r>
          </w:p>
        </w:tc>
        <w:tc>
          <w:tcPr>
            <w:tcW w:w="1701" w:type="dxa"/>
          </w:tcPr>
          <w:p w14:paraId="56F4B9A2" w14:textId="77777777" w:rsidR="00CE2499" w:rsidRPr="000961F5" w:rsidRDefault="00CE2499" w:rsidP="00CE2499">
            <w:pPr>
              <w:spacing w:after="39"/>
              <w:ind w:left="0"/>
              <w:jc w:val="left"/>
              <w:rPr>
                <w:lang w:eastAsia="x-none"/>
              </w:rPr>
            </w:pPr>
            <w:r w:rsidRPr="000961F5">
              <w:rPr>
                <w:lang w:eastAsia="x-none"/>
              </w:rPr>
              <w:t>Rejection</w:t>
            </w:r>
          </w:p>
        </w:tc>
        <w:tc>
          <w:tcPr>
            <w:tcW w:w="1701" w:type="dxa"/>
          </w:tcPr>
          <w:p w14:paraId="5A62DE1E" w14:textId="3E0916CD" w:rsidR="00CE2499" w:rsidRPr="000961F5" w:rsidRDefault="00CE2499" w:rsidP="00CE2499">
            <w:pPr>
              <w:spacing w:after="39"/>
              <w:ind w:left="0"/>
              <w:jc w:val="left"/>
              <w:rPr>
                <w:lang w:eastAsia="x-none"/>
              </w:rPr>
            </w:pPr>
            <w:r w:rsidRPr="000961F5">
              <w:rPr>
                <w:lang w:eastAsia="x-none"/>
              </w:rPr>
              <w:t>HKD / CNY / USD</w:t>
            </w:r>
          </w:p>
        </w:tc>
        <w:tc>
          <w:tcPr>
            <w:tcW w:w="1701" w:type="dxa"/>
          </w:tcPr>
          <w:p w14:paraId="05825133" w14:textId="138DEA96" w:rsidR="00CE2499" w:rsidRPr="000961F5" w:rsidRDefault="00CE2499" w:rsidP="00CE2499">
            <w:pPr>
              <w:spacing w:after="39"/>
              <w:ind w:left="0"/>
              <w:jc w:val="left"/>
              <w:rPr>
                <w:lang w:eastAsia="x-none"/>
              </w:rPr>
            </w:pPr>
            <w:r w:rsidRPr="000961F5">
              <w:rPr>
                <w:lang w:eastAsia="x-none"/>
              </w:rPr>
              <w:t xml:space="preserve">SWIFT </w:t>
            </w:r>
            <w:r w:rsidRPr="000961F5">
              <w:rPr>
                <w:rFonts w:ascii="Cambria Math" w:hAnsi="Cambria Math" w:cs="Cambria Math" w:hint="eastAsia"/>
                <w:lang w:eastAsia="x-none"/>
              </w:rPr>
              <w:t>▶</w:t>
            </w:r>
            <w:r w:rsidRPr="000961F5">
              <w:rPr>
                <w:lang w:eastAsia="x-none"/>
              </w:rPr>
              <w:t xml:space="preserve"> FINI</w:t>
            </w:r>
          </w:p>
        </w:tc>
      </w:tr>
    </w:tbl>
    <w:p w14:paraId="4532262A" w14:textId="77777777" w:rsidR="002A0AA4" w:rsidRPr="000961F5" w:rsidRDefault="002A0AA4" w:rsidP="00F817C1">
      <w:pPr>
        <w:ind w:left="0"/>
        <w:rPr>
          <w:lang w:eastAsia="x-none"/>
        </w:rPr>
      </w:pPr>
    </w:p>
    <w:p w14:paraId="36D28C15" w14:textId="0ACF726D" w:rsidR="00356573" w:rsidRPr="000961F5" w:rsidRDefault="002B162A" w:rsidP="002B162A">
      <w:pPr>
        <w:pStyle w:val="Heading4"/>
      </w:pPr>
      <w:bookmarkStart w:id="1073" w:name="_Toc58341772"/>
      <w:bookmarkStart w:id="1074" w:name="_Toc58418447"/>
      <w:bookmarkStart w:id="1075" w:name="_Toc58602097"/>
      <w:bookmarkStart w:id="1076" w:name="_Toc62722980"/>
      <w:bookmarkStart w:id="1077" w:name="_Toc65058121"/>
      <w:bookmarkStart w:id="1078" w:name="_Toc65138923"/>
      <w:bookmarkStart w:id="1079" w:name="_Toc65145903"/>
      <w:r w:rsidRPr="000961F5">
        <w:t>MT 101 Payment Instruction</w:t>
      </w:r>
      <w:r w:rsidR="009D77AC" w:rsidRPr="000961F5">
        <w:t xml:space="preserve"> (HKD)</w:t>
      </w:r>
      <w:bookmarkEnd w:id="1073"/>
      <w:bookmarkEnd w:id="1074"/>
      <w:bookmarkEnd w:id="1075"/>
      <w:bookmarkEnd w:id="1076"/>
      <w:bookmarkEnd w:id="1077"/>
      <w:bookmarkEnd w:id="1078"/>
      <w:bookmarkEnd w:id="1079"/>
    </w:p>
    <w:p w14:paraId="56CB845B" w14:textId="143D67E3" w:rsidR="002B162A" w:rsidRPr="000961F5" w:rsidRDefault="002B162A" w:rsidP="002B162A">
      <w:pPr>
        <w:rPr>
          <w:lang w:eastAsia="x-none"/>
        </w:rPr>
      </w:pPr>
    </w:p>
    <w:p w14:paraId="5AE54A0F" w14:textId="77777777" w:rsidR="002B162A" w:rsidRPr="000961F5" w:rsidRDefault="002B162A" w:rsidP="002B162A">
      <w:pPr>
        <w:ind w:left="0"/>
        <w:rPr>
          <w:b/>
          <w:lang w:eastAsia="x-none"/>
        </w:rPr>
      </w:pPr>
      <w:r w:rsidRPr="000961F5">
        <w:rPr>
          <w:b/>
          <w:lang w:eastAsia="x-none"/>
        </w:rPr>
        <w:t>Basic header block:</w:t>
      </w:r>
    </w:p>
    <w:tbl>
      <w:tblPr>
        <w:tblStyle w:val="TableGrid"/>
        <w:tblW w:w="10768" w:type="dxa"/>
        <w:tblLook w:val="04A0" w:firstRow="1" w:lastRow="0" w:firstColumn="1" w:lastColumn="0" w:noHBand="0" w:noVBand="1"/>
      </w:tblPr>
      <w:tblGrid>
        <w:gridCol w:w="590"/>
        <w:gridCol w:w="1506"/>
        <w:gridCol w:w="1146"/>
        <w:gridCol w:w="4444"/>
        <w:gridCol w:w="3082"/>
      </w:tblGrid>
      <w:tr w:rsidR="002B162A" w:rsidRPr="000961F5" w14:paraId="38F7832C" w14:textId="77777777" w:rsidTr="00786590">
        <w:tc>
          <w:tcPr>
            <w:tcW w:w="590" w:type="dxa"/>
            <w:shd w:val="clear" w:color="auto" w:fill="13426B"/>
          </w:tcPr>
          <w:p w14:paraId="29570106" w14:textId="77777777" w:rsidR="002B162A" w:rsidRPr="000961F5" w:rsidRDefault="002B162A" w:rsidP="00786590">
            <w:pPr>
              <w:spacing w:after="39"/>
              <w:ind w:left="0"/>
              <w:jc w:val="left"/>
              <w:rPr>
                <w:b/>
                <w:lang w:eastAsia="x-none"/>
              </w:rPr>
            </w:pPr>
            <w:r w:rsidRPr="000961F5">
              <w:rPr>
                <w:b/>
                <w:lang w:eastAsia="x-none"/>
              </w:rPr>
              <w:t>Field</w:t>
            </w:r>
          </w:p>
        </w:tc>
        <w:tc>
          <w:tcPr>
            <w:tcW w:w="1506" w:type="dxa"/>
            <w:shd w:val="clear" w:color="auto" w:fill="13426B"/>
          </w:tcPr>
          <w:p w14:paraId="09CEFDA1" w14:textId="77777777" w:rsidR="002B162A" w:rsidRPr="000961F5" w:rsidRDefault="002B162A" w:rsidP="00786590">
            <w:pPr>
              <w:spacing w:after="39"/>
              <w:ind w:left="0"/>
              <w:jc w:val="left"/>
              <w:rPr>
                <w:b/>
                <w:lang w:eastAsia="x-none"/>
              </w:rPr>
            </w:pPr>
            <w:r w:rsidRPr="000961F5">
              <w:rPr>
                <w:b/>
                <w:lang w:eastAsia="x-none"/>
              </w:rPr>
              <w:t>Field Name</w:t>
            </w:r>
          </w:p>
        </w:tc>
        <w:tc>
          <w:tcPr>
            <w:tcW w:w="1146" w:type="dxa"/>
            <w:shd w:val="clear" w:color="auto" w:fill="13426B"/>
          </w:tcPr>
          <w:p w14:paraId="64E4B0AD" w14:textId="77777777" w:rsidR="002B162A" w:rsidRPr="000961F5" w:rsidRDefault="002B162A" w:rsidP="00786590">
            <w:pPr>
              <w:spacing w:after="39"/>
              <w:ind w:left="0"/>
              <w:jc w:val="left"/>
              <w:rPr>
                <w:b/>
                <w:lang w:eastAsia="x-none"/>
              </w:rPr>
            </w:pPr>
            <w:r w:rsidRPr="000961F5">
              <w:rPr>
                <w:b/>
                <w:lang w:eastAsia="x-none"/>
              </w:rPr>
              <w:t>Format</w:t>
            </w:r>
          </w:p>
        </w:tc>
        <w:tc>
          <w:tcPr>
            <w:tcW w:w="4444" w:type="dxa"/>
            <w:shd w:val="clear" w:color="auto" w:fill="13426B"/>
          </w:tcPr>
          <w:p w14:paraId="345AB69D" w14:textId="77777777" w:rsidR="002B162A" w:rsidRPr="000961F5" w:rsidRDefault="002B162A" w:rsidP="00786590">
            <w:pPr>
              <w:spacing w:after="39"/>
              <w:ind w:left="0"/>
              <w:jc w:val="left"/>
              <w:rPr>
                <w:b/>
                <w:lang w:eastAsia="x-none"/>
              </w:rPr>
            </w:pPr>
            <w:r w:rsidRPr="000961F5">
              <w:rPr>
                <w:b/>
                <w:lang w:eastAsia="x-none"/>
              </w:rPr>
              <w:t>FINI implementation guidelines</w:t>
            </w:r>
          </w:p>
        </w:tc>
        <w:tc>
          <w:tcPr>
            <w:tcW w:w="3082" w:type="dxa"/>
            <w:shd w:val="clear" w:color="auto" w:fill="13426B"/>
          </w:tcPr>
          <w:p w14:paraId="171C6FBE" w14:textId="77777777" w:rsidR="002B162A" w:rsidRPr="000961F5" w:rsidRDefault="002B162A" w:rsidP="00786590">
            <w:pPr>
              <w:spacing w:after="39"/>
              <w:ind w:left="0"/>
              <w:jc w:val="left"/>
              <w:rPr>
                <w:b/>
                <w:lang w:eastAsia="x-none"/>
              </w:rPr>
            </w:pPr>
            <w:r w:rsidRPr="000961F5">
              <w:rPr>
                <w:b/>
                <w:lang w:eastAsia="x-none"/>
              </w:rPr>
              <w:t>Example</w:t>
            </w:r>
          </w:p>
        </w:tc>
      </w:tr>
      <w:tr w:rsidR="002B162A" w:rsidRPr="000961F5" w14:paraId="200F4351" w14:textId="77777777" w:rsidTr="00786590">
        <w:tc>
          <w:tcPr>
            <w:tcW w:w="590" w:type="dxa"/>
          </w:tcPr>
          <w:p w14:paraId="0A6FFCD7" w14:textId="77777777" w:rsidR="002B162A" w:rsidRPr="000961F5" w:rsidRDefault="002B162A" w:rsidP="00786590">
            <w:pPr>
              <w:spacing w:after="39"/>
              <w:ind w:left="0"/>
              <w:jc w:val="left"/>
              <w:rPr>
                <w:lang w:eastAsia="x-none"/>
              </w:rPr>
            </w:pPr>
            <w:r w:rsidRPr="000961F5">
              <w:rPr>
                <w:lang w:eastAsia="x-none"/>
              </w:rPr>
              <w:t>1</w:t>
            </w:r>
          </w:p>
        </w:tc>
        <w:tc>
          <w:tcPr>
            <w:tcW w:w="1506" w:type="dxa"/>
          </w:tcPr>
          <w:p w14:paraId="05436D05" w14:textId="77777777" w:rsidR="002B162A" w:rsidRPr="000961F5" w:rsidRDefault="002B162A" w:rsidP="00786590">
            <w:pPr>
              <w:spacing w:after="39"/>
              <w:ind w:left="0"/>
              <w:jc w:val="left"/>
              <w:rPr>
                <w:lang w:eastAsia="x-none"/>
              </w:rPr>
            </w:pPr>
            <w:r w:rsidRPr="000961F5">
              <w:rPr>
                <w:lang w:eastAsia="x-none"/>
              </w:rPr>
              <w:t>AppID</w:t>
            </w:r>
          </w:p>
        </w:tc>
        <w:tc>
          <w:tcPr>
            <w:tcW w:w="1146" w:type="dxa"/>
          </w:tcPr>
          <w:p w14:paraId="06BA130A" w14:textId="77777777" w:rsidR="002B162A" w:rsidRPr="000961F5" w:rsidRDefault="002B162A" w:rsidP="00786590">
            <w:pPr>
              <w:spacing w:after="39"/>
              <w:ind w:left="0"/>
              <w:jc w:val="left"/>
              <w:rPr>
                <w:lang w:eastAsia="x-none"/>
              </w:rPr>
            </w:pPr>
            <w:r w:rsidRPr="000961F5">
              <w:rPr>
                <w:lang w:eastAsia="x-none"/>
              </w:rPr>
              <w:t>1a</w:t>
            </w:r>
          </w:p>
        </w:tc>
        <w:tc>
          <w:tcPr>
            <w:tcW w:w="4444" w:type="dxa"/>
          </w:tcPr>
          <w:p w14:paraId="2B791F48" w14:textId="77777777" w:rsidR="002B162A" w:rsidRPr="000961F5" w:rsidRDefault="002B162A" w:rsidP="00786590">
            <w:pPr>
              <w:spacing w:after="39"/>
              <w:ind w:left="0"/>
              <w:jc w:val="left"/>
              <w:rPr>
                <w:lang w:eastAsia="x-none"/>
              </w:rPr>
            </w:pPr>
            <w:r w:rsidRPr="000961F5">
              <w:rPr>
                <w:lang w:eastAsia="x-none"/>
              </w:rPr>
              <w:t>Always “</w:t>
            </w:r>
            <w:r w:rsidRPr="000961F5">
              <w:rPr>
                <w:b/>
                <w:lang w:eastAsia="x-none"/>
              </w:rPr>
              <w:t>F”</w:t>
            </w:r>
          </w:p>
        </w:tc>
        <w:tc>
          <w:tcPr>
            <w:tcW w:w="3082" w:type="dxa"/>
          </w:tcPr>
          <w:p w14:paraId="60B1CCEB" w14:textId="77777777" w:rsidR="002B162A" w:rsidRPr="000961F5" w:rsidRDefault="002B162A" w:rsidP="00786590">
            <w:pPr>
              <w:spacing w:after="39"/>
              <w:ind w:left="0"/>
              <w:jc w:val="left"/>
              <w:rPr>
                <w:lang w:eastAsia="x-none"/>
              </w:rPr>
            </w:pPr>
            <w:r w:rsidRPr="000961F5">
              <w:rPr>
                <w:lang w:eastAsia="x-none"/>
              </w:rPr>
              <w:t>F</w:t>
            </w:r>
          </w:p>
        </w:tc>
      </w:tr>
      <w:tr w:rsidR="002B162A" w:rsidRPr="000961F5" w14:paraId="7C01C015" w14:textId="77777777" w:rsidTr="00786590">
        <w:tc>
          <w:tcPr>
            <w:tcW w:w="590" w:type="dxa"/>
          </w:tcPr>
          <w:p w14:paraId="04963C24" w14:textId="77777777" w:rsidR="002B162A" w:rsidRPr="000961F5" w:rsidRDefault="002B162A" w:rsidP="00786590">
            <w:pPr>
              <w:spacing w:after="39"/>
              <w:ind w:left="0"/>
              <w:jc w:val="left"/>
              <w:rPr>
                <w:lang w:eastAsia="x-none"/>
              </w:rPr>
            </w:pPr>
            <w:r w:rsidRPr="000961F5">
              <w:rPr>
                <w:lang w:eastAsia="x-none"/>
              </w:rPr>
              <w:t>2</w:t>
            </w:r>
          </w:p>
        </w:tc>
        <w:tc>
          <w:tcPr>
            <w:tcW w:w="1506" w:type="dxa"/>
          </w:tcPr>
          <w:p w14:paraId="128DF005" w14:textId="77777777" w:rsidR="002B162A" w:rsidRPr="000961F5" w:rsidRDefault="002B162A" w:rsidP="00786590">
            <w:pPr>
              <w:spacing w:after="39"/>
              <w:ind w:left="0"/>
              <w:jc w:val="left"/>
              <w:rPr>
                <w:lang w:eastAsia="x-none"/>
              </w:rPr>
            </w:pPr>
            <w:r w:rsidRPr="000961F5">
              <w:rPr>
                <w:lang w:eastAsia="x-none"/>
              </w:rPr>
              <w:t>ServiceID</w:t>
            </w:r>
          </w:p>
        </w:tc>
        <w:tc>
          <w:tcPr>
            <w:tcW w:w="1146" w:type="dxa"/>
          </w:tcPr>
          <w:p w14:paraId="6A3DB978" w14:textId="77777777" w:rsidR="002B162A" w:rsidRPr="000961F5" w:rsidRDefault="002B162A" w:rsidP="00786590">
            <w:pPr>
              <w:spacing w:after="39"/>
              <w:ind w:left="0"/>
              <w:jc w:val="left"/>
              <w:rPr>
                <w:lang w:eastAsia="x-none"/>
              </w:rPr>
            </w:pPr>
            <w:r w:rsidRPr="000961F5">
              <w:rPr>
                <w:lang w:eastAsia="x-none"/>
              </w:rPr>
              <w:t>2n</w:t>
            </w:r>
          </w:p>
        </w:tc>
        <w:tc>
          <w:tcPr>
            <w:tcW w:w="4444" w:type="dxa"/>
          </w:tcPr>
          <w:p w14:paraId="5D011FA3" w14:textId="77777777" w:rsidR="002B162A" w:rsidRPr="000961F5" w:rsidRDefault="002B162A" w:rsidP="00786590">
            <w:pPr>
              <w:spacing w:after="39"/>
              <w:ind w:left="0"/>
              <w:jc w:val="left"/>
              <w:rPr>
                <w:lang w:eastAsia="x-none"/>
              </w:rPr>
            </w:pPr>
            <w:r w:rsidRPr="000961F5">
              <w:rPr>
                <w:lang w:eastAsia="x-none"/>
              </w:rPr>
              <w:t xml:space="preserve">Always  </w:t>
            </w:r>
            <w:r w:rsidRPr="000961F5">
              <w:rPr>
                <w:b/>
                <w:lang w:eastAsia="x-none"/>
              </w:rPr>
              <w:t>“01”</w:t>
            </w:r>
          </w:p>
        </w:tc>
        <w:tc>
          <w:tcPr>
            <w:tcW w:w="3082" w:type="dxa"/>
          </w:tcPr>
          <w:p w14:paraId="0F279166" w14:textId="77777777" w:rsidR="002B162A" w:rsidRPr="000961F5" w:rsidRDefault="002B162A" w:rsidP="00786590">
            <w:pPr>
              <w:spacing w:after="39"/>
              <w:ind w:left="0"/>
              <w:jc w:val="left"/>
              <w:rPr>
                <w:lang w:eastAsia="x-none"/>
              </w:rPr>
            </w:pPr>
            <w:r w:rsidRPr="000961F5">
              <w:rPr>
                <w:lang w:eastAsia="x-none"/>
              </w:rPr>
              <w:t>01</w:t>
            </w:r>
          </w:p>
        </w:tc>
      </w:tr>
      <w:tr w:rsidR="002B162A" w:rsidRPr="000961F5" w14:paraId="5369DC63" w14:textId="77777777" w:rsidTr="00786590">
        <w:tc>
          <w:tcPr>
            <w:tcW w:w="590" w:type="dxa"/>
          </w:tcPr>
          <w:p w14:paraId="6A32D126" w14:textId="77777777" w:rsidR="002B162A" w:rsidRPr="000961F5" w:rsidRDefault="002B162A" w:rsidP="00786590">
            <w:pPr>
              <w:spacing w:after="39"/>
              <w:ind w:left="0"/>
              <w:jc w:val="left"/>
              <w:rPr>
                <w:lang w:eastAsia="x-none"/>
              </w:rPr>
            </w:pPr>
            <w:r w:rsidRPr="000961F5">
              <w:rPr>
                <w:lang w:eastAsia="x-none"/>
              </w:rPr>
              <w:t>3</w:t>
            </w:r>
          </w:p>
        </w:tc>
        <w:tc>
          <w:tcPr>
            <w:tcW w:w="1506" w:type="dxa"/>
          </w:tcPr>
          <w:p w14:paraId="3A8E91D2" w14:textId="77777777" w:rsidR="002B162A" w:rsidRPr="000961F5" w:rsidRDefault="002B162A" w:rsidP="00786590">
            <w:pPr>
              <w:spacing w:after="39"/>
              <w:ind w:left="0"/>
              <w:jc w:val="left"/>
              <w:rPr>
                <w:lang w:eastAsia="x-none"/>
              </w:rPr>
            </w:pPr>
            <w:r w:rsidRPr="000961F5">
              <w:rPr>
                <w:lang w:eastAsia="x-none"/>
              </w:rPr>
              <w:t>LTAddress</w:t>
            </w:r>
          </w:p>
        </w:tc>
        <w:tc>
          <w:tcPr>
            <w:tcW w:w="1146" w:type="dxa"/>
          </w:tcPr>
          <w:p w14:paraId="0A7CF82A" w14:textId="77777777" w:rsidR="002B162A" w:rsidRPr="000961F5" w:rsidRDefault="002B162A" w:rsidP="00786590">
            <w:pPr>
              <w:spacing w:after="39"/>
              <w:ind w:left="0"/>
              <w:jc w:val="left"/>
              <w:rPr>
                <w:lang w:eastAsia="x-none"/>
              </w:rPr>
            </w:pPr>
            <w:r w:rsidRPr="000961F5">
              <w:rPr>
                <w:lang w:eastAsia="x-none"/>
              </w:rPr>
              <w:t>12x</w:t>
            </w:r>
          </w:p>
        </w:tc>
        <w:tc>
          <w:tcPr>
            <w:tcW w:w="4444" w:type="dxa"/>
          </w:tcPr>
          <w:p w14:paraId="774912AF" w14:textId="77777777" w:rsidR="002B162A" w:rsidRPr="000961F5" w:rsidRDefault="002B162A" w:rsidP="00786590">
            <w:pPr>
              <w:spacing w:after="39"/>
              <w:ind w:left="0"/>
              <w:jc w:val="left"/>
              <w:rPr>
                <w:lang w:eastAsia="x-none"/>
              </w:rPr>
            </w:pPr>
            <w:r w:rsidRPr="000961F5">
              <w:rPr>
                <w:lang w:eastAsia="x-none"/>
              </w:rPr>
              <w:t xml:space="preserve">Always </w:t>
            </w:r>
            <w:r w:rsidRPr="000961F5">
              <w:rPr>
                <w:b/>
                <w:lang w:eastAsia="x-none"/>
              </w:rPr>
              <w:t>“HKSCHKHHAIPO”</w:t>
            </w:r>
          </w:p>
        </w:tc>
        <w:tc>
          <w:tcPr>
            <w:tcW w:w="3082" w:type="dxa"/>
          </w:tcPr>
          <w:p w14:paraId="495EC2F4" w14:textId="77777777" w:rsidR="002B162A" w:rsidRPr="000961F5" w:rsidRDefault="002B162A" w:rsidP="00786590">
            <w:pPr>
              <w:spacing w:after="39"/>
              <w:ind w:left="0"/>
              <w:jc w:val="left"/>
              <w:rPr>
                <w:lang w:eastAsia="x-none"/>
              </w:rPr>
            </w:pPr>
            <w:r w:rsidRPr="000961F5">
              <w:rPr>
                <w:lang w:eastAsia="x-none"/>
              </w:rPr>
              <w:t>HKSCHKHHAIPO</w:t>
            </w:r>
          </w:p>
        </w:tc>
      </w:tr>
      <w:tr w:rsidR="002B162A" w:rsidRPr="000961F5" w14:paraId="25F43794" w14:textId="77777777" w:rsidTr="00786590">
        <w:tc>
          <w:tcPr>
            <w:tcW w:w="590" w:type="dxa"/>
          </w:tcPr>
          <w:p w14:paraId="1F38A253" w14:textId="77777777" w:rsidR="002B162A" w:rsidRPr="000961F5" w:rsidRDefault="002B162A" w:rsidP="00786590">
            <w:pPr>
              <w:spacing w:after="39"/>
              <w:ind w:left="0"/>
              <w:jc w:val="left"/>
              <w:rPr>
                <w:lang w:eastAsia="x-none"/>
              </w:rPr>
            </w:pPr>
            <w:r w:rsidRPr="000961F5">
              <w:rPr>
                <w:lang w:eastAsia="x-none"/>
              </w:rPr>
              <w:t>4</w:t>
            </w:r>
          </w:p>
        </w:tc>
        <w:tc>
          <w:tcPr>
            <w:tcW w:w="1506" w:type="dxa"/>
          </w:tcPr>
          <w:p w14:paraId="5AB81441" w14:textId="77777777" w:rsidR="002B162A" w:rsidRPr="000961F5" w:rsidRDefault="002B162A" w:rsidP="00786590">
            <w:pPr>
              <w:spacing w:after="39"/>
              <w:ind w:left="0"/>
              <w:jc w:val="left"/>
              <w:rPr>
                <w:lang w:eastAsia="x-none"/>
              </w:rPr>
            </w:pPr>
            <w:r w:rsidRPr="000961F5">
              <w:rPr>
                <w:lang w:eastAsia="x-none"/>
              </w:rPr>
              <w:t>SessionNumber</w:t>
            </w:r>
          </w:p>
        </w:tc>
        <w:tc>
          <w:tcPr>
            <w:tcW w:w="1146" w:type="dxa"/>
          </w:tcPr>
          <w:p w14:paraId="62EDF41A" w14:textId="77777777" w:rsidR="002B162A" w:rsidRPr="000961F5" w:rsidRDefault="002B162A" w:rsidP="00786590">
            <w:pPr>
              <w:spacing w:after="39"/>
              <w:ind w:left="0"/>
              <w:jc w:val="left"/>
              <w:rPr>
                <w:lang w:eastAsia="x-none"/>
              </w:rPr>
            </w:pPr>
            <w:r w:rsidRPr="000961F5">
              <w:rPr>
                <w:lang w:eastAsia="x-none"/>
              </w:rPr>
              <w:t>4n</w:t>
            </w:r>
          </w:p>
        </w:tc>
        <w:tc>
          <w:tcPr>
            <w:tcW w:w="4444" w:type="dxa"/>
          </w:tcPr>
          <w:p w14:paraId="5DBA7843" w14:textId="77777777" w:rsidR="002B162A" w:rsidRPr="000961F5" w:rsidRDefault="002B162A" w:rsidP="00786590">
            <w:pPr>
              <w:spacing w:after="39"/>
              <w:ind w:left="0"/>
              <w:jc w:val="left"/>
              <w:rPr>
                <w:lang w:eastAsia="x-none"/>
              </w:rPr>
            </w:pPr>
            <w:r w:rsidRPr="000961F5">
              <w:rPr>
                <w:lang w:eastAsia="x-none"/>
              </w:rPr>
              <w:t xml:space="preserve">Always </w:t>
            </w:r>
            <w:r w:rsidRPr="000961F5">
              <w:rPr>
                <w:b/>
                <w:lang w:eastAsia="x-none"/>
              </w:rPr>
              <w:t>“0000”</w:t>
            </w:r>
          </w:p>
        </w:tc>
        <w:tc>
          <w:tcPr>
            <w:tcW w:w="3082" w:type="dxa"/>
          </w:tcPr>
          <w:p w14:paraId="55A494FB" w14:textId="77777777" w:rsidR="002B162A" w:rsidRPr="000961F5" w:rsidRDefault="002B162A" w:rsidP="00786590">
            <w:pPr>
              <w:spacing w:after="39"/>
              <w:ind w:left="0"/>
              <w:jc w:val="left"/>
              <w:rPr>
                <w:lang w:eastAsia="x-none"/>
              </w:rPr>
            </w:pPr>
            <w:r w:rsidRPr="000961F5">
              <w:rPr>
                <w:lang w:eastAsia="x-none"/>
              </w:rPr>
              <w:t>0000</w:t>
            </w:r>
          </w:p>
        </w:tc>
      </w:tr>
      <w:tr w:rsidR="002B162A" w:rsidRPr="000961F5" w14:paraId="250524BA" w14:textId="77777777" w:rsidTr="00786590">
        <w:tc>
          <w:tcPr>
            <w:tcW w:w="590" w:type="dxa"/>
          </w:tcPr>
          <w:p w14:paraId="2504ECCD" w14:textId="77777777" w:rsidR="002B162A" w:rsidRPr="000961F5" w:rsidRDefault="002B162A" w:rsidP="00786590">
            <w:pPr>
              <w:spacing w:after="39"/>
              <w:ind w:left="0"/>
              <w:jc w:val="left"/>
              <w:rPr>
                <w:lang w:eastAsia="x-none"/>
              </w:rPr>
            </w:pPr>
            <w:r w:rsidRPr="000961F5">
              <w:rPr>
                <w:lang w:eastAsia="x-none"/>
              </w:rPr>
              <w:t>5</w:t>
            </w:r>
          </w:p>
        </w:tc>
        <w:tc>
          <w:tcPr>
            <w:tcW w:w="1506" w:type="dxa"/>
          </w:tcPr>
          <w:p w14:paraId="48FD4B9D" w14:textId="77777777" w:rsidR="002B162A" w:rsidRPr="000961F5" w:rsidRDefault="002B162A" w:rsidP="00786590">
            <w:pPr>
              <w:spacing w:after="39"/>
              <w:ind w:left="0"/>
              <w:jc w:val="left"/>
              <w:rPr>
                <w:lang w:eastAsia="x-none"/>
              </w:rPr>
            </w:pPr>
            <w:r w:rsidRPr="000961F5">
              <w:rPr>
                <w:lang w:eastAsia="x-none"/>
              </w:rPr>
              <w:t>SequenceNumber</w:t>
            </w:r>
          </w:p>
        </w:tc>
        <w:tc>
          <w:tcPr>
            <w:tcW w:w="1146" w:type="dxa"/>
          </w:tcPr>
          <w:p w14:paraId="384AA964" w14:textId="77777777" w:rsidR="002B162A" w:rsidRPr="000961F5" w:rsidRDefault="002B162A" w:rsidP="00786590">
            <w:pPr>
              <w:spacing w:after="39"/>
              <w:ind w:left="0"/>
              <w:jc w:val="left"/>
              <w:rPr>
                <w:lang w:eastAsia="x-none"/>
              </w:rPr>
            </w:pPr>
            <w:r w:rsidRPr="000961F5">
              <w:rPr>
                <w:lang w:eastAsia="x-none"/>
              </w:rPr>
              <w:t>6n</w:t>
            </w:r>
          </w:p>
        </w:tc>
        <w:tc>
          <w:tcPr>
            <w:tcW w:w="4444" w:type="dxa"/>
          </w:tcPr>
          <w:p w14:paraId="235135A0" w14:textId="77777777" w:rsidR="002B162A" w:rsidRPr="000961F5" w:rsidRDefault="002B162A" w:rsidP="00786590">
            <w:pPr>
              <w:spacing w:after="39"/>
              <w:ind w:left="0"/>
              <w:jc w:val="left"/>
              <w:rPr>
                <w:lang w:eastAsia="x-none"/>
              </w:rPr>
            </w:pPr>
            <w:r w:rsidRPr="000961F5">
              <w:rPr>
                <w:lang w:eastAsia="x-none"/>
              </w:rPr>
              <w:t xml:space="preserve">Always </w:t>
            </w:r>
            <w:r w:rsidRPr="000961F5">
              <w:rPr>
                <w:b/>
                <w:lang w:eastAsia="x-none"/>
              </w:rPr>
              <w:t>“000000”</w:t>
            </w:r>
          </w:p>
        </w:tc>
        <w:tc>
          <w:tcPr>
            <w:tcW w:w="3082" w:type="dxa"/>
          </w:tcPr>
          <w:p w14:paraId="7D82FBDC" w14:textId="77777777" w:rsidR="002B162A" w:rsidRPr="000961F5" w:rsidRDefault="002B162A" w:rsidP="00786590">
            <w:pPr>
              <w:spacing w:after="39"/>
              <w:ind w:left="0"/>
              <w:jc w:val="left"/>
              <w:rPr>
                <w:lang w:eastAsia="x-none"/>
              </w:rPr>
            </w:pPr>
            <w:r w:rsidRPr="000961F5">
              <w:rPr>
                <w:lang w:eastAsia="x-none"/>
              </w:rPr>
              <w:t>000000</w:t>
            </w:r>
          </w:p>
        </w:tc>
      </w:tr>
    </w:tbl>
    <w:p w14:paraId="515ECC82" w14:textId="77777777" w:rsidR="002B162A" w:rsidRPr="000961F5" w:rsidRDefault="002B162A" w:rsidP="002B162A">
      <w:pPr>
        <w:ind w:left="0"/>
        <w:rPr>
          <w:lang w:eastAsia="x-none"/>
        </w:rPr>
      </w:pPr>
    </w:p>
    <w:p w14:paraId="3CD8885E" w14:textId="77777777" w:rsidR="002B162A" w:rsidRPr="000961F5" w:rsidRDefault="002B162A" w:rsidP="002B162A">
      <w:pPr>
        <w:ind w:left="0"/>
        <w:rPr>
          <w:b/>
          <w:lang w:eastAsia="x-none"/>
        </w:rPr>
      </w:pPr>
      <w:r w:rsidRPr="000961F5">
        <w:rPr>
          <w:b/>
          <w:lang w:eastAsia="x-none"/>
        </w:rPr>
        <w:t>Application header block:</w:t>
      </w:r>
    </w:p>
    <w:tbl>
      <w:tblPr>
        <w:tblStyle w:val="TableGrid"/>
        <w:tblW w:w="10768" w:type="dxa"/>
        <w:tblLook w:val="04A0" w:firstRow="1" w:lastRow="0" w:firstColumn="1" w:lastColumn="0" w:noHBand="0" w:noVBand="1"/>
      </w:tblPr>
      <w:tblGrid>
        <w:gridCol w:w="590"/>
        <w:gridCol w:w="1506"/>
        <w:gridCol w:w="1146"/>
        <w:gridCol w:w="4444"/>
        <w:gridCol w:w="3082"/>
      </w:tblGrid>
      <w:tr w:rsidR="002B162A" w:rsidRPr="000961F5" w14:paraId="48DE52F1" w14:textId="77777777" w:rsidTr="00786590">
        <w:tc>
          <w:tcPr>
            <w:tcW w:w="590" w:type="dxa"/>
            <w:shd w:val="clear" w:color="auto" w:fill="13426B"/>
          </w:tcPr>
          <w:p w14:paraId="59F462A0" w14:textId="77777777" w:rsidR="002B162A" w:rsidRPr="000961F5" w:rsidRDefault="002B162A" w:rsidP="00786590">
            <w:pPr>
              <w:spacing w:after="39"/>
              <w:ind w:left="0"/>
              <w:jc w:val="left"/>
              <w:rPr>
                <w:b/>
                <w:lang w:eastAsia="x-none"/>
              </w:rPr>
            </w:pPr>
            <w:r w:rsidRPr="000961F5">
              <w:rPr>
                <w:b/>
                <w:lang w:eastAsia="x-none"/>
              </w:rPr>
              <w:t>Field</w:t>
            </w:r>
          </w:p>
        </w:tc>
        <w:tc>
          <w:tcPr>
            <w:tcW w:w="1506" w:type="dxa"/>
            <w:shd w:val="clear" w:color="auto" w:fill="13426B"/>
          </w:tcPr>
          <w:p w14:paraId="0F788439" w14:textId="77777777" w:rsidR="002B162A" w:rsidRPr="000961F5" w:rsidRDefault="002B162A" w:rsidP="00786590">
            <w:pPr>
              <w:spacing w:after="39"/>
              <w:ind w:left="0"/>
              <w:jc w:val="left"/>
              <w:rPr>
                <w:b/>
                <w:lang w:eastAsia="x-none"/>
              </w:rPr>
            </w:pPr>
            <w:r w:rsidRPr="000961F5">
              <w:rPr>
                <w:b/>
                <w:lang w:eastAsia="x-none"/>
              </w:rPr>
              <w:t>Field Name</w:t>
            </w:r>
          </w:p>
        </w:tc>
        <w:tc>
          <w:tcPr>
            <w:tcW w:w="1146" w:type="dxa"/>
            <w:shd w:val="clear" w:color="auto" w:fill="13426B"/>
          </w:tcPr>
          <w:p w14:paraId="1D7527FF" w14:textId="77777777" w:rsidR="002B162A" w:rsidRPr="000961F5" w:rsidRDefault="002B162A" w:rsidP="00786590">
            <w:pPr>
              <w:spacing w:after="39"/>
              <w:ind w:left="0"/>
              <w:jc w:val="left"/>
              <w:rPr>
                <w:b/>
                <w:lang w:eastAsia="x-none"/>
              </w:rPr>
            </w:pPr>
            <w:r w:rsidRPr="000961F5">
              <w:rPr>
                <w:b/>
                <w:lang w:eastAsia="x-none"/>
              </w:rPr>
              <w:t>Format</w:t>
            </w:r>
          </w:p>
        </w:tc>
        <w:tc>
          <w:tcPr>
            <w:tcW w:w="4444" w:type="dxa"/>
            <w:shd w:val="clear" w:color="auto" w:fill="13426B"/>
          </w:tcPr>
          <w:p w14:paraId="328C1856" w14:textId="77777777" w:rsidR="002B162A" w:rsidRPr="000961F5" w:rsidRDefault="002B162A" w:rsidP="00786590">
            <w:pPr>
              <w:spacing w:after="39"/>
              <w:ind w:left="0"/>
              <w:jc w:val="left"/>
              <w:rPr>
                <w:b/>
                <w:lang w:eastAsia="x-none"/>
              </w:rPr>
            </w:pPr>
            <w:r w:rsidRPr="000961F5">
              <w:rPr>
                <w:b/>
                <w:lang w:eastAsia="x-none"/>
              </w:rPr>
              <w:t>FINI implementation guidelines</w:t>
            </w:r>
          </w:p>
        </w:tc>
        <w:tc>
          <w:tcPr>
            <w:tcW w:w="3082" w:type="dxa"/>
            <w:shd w:val="clear" w:color="auto" w:fill="13426B"/>
          </w:tcPr>
          <w:p w14:paraId="438E65A5" w14:textId="77777777" w:rsidR="002B162A" w:rsidRPr="000961F5" w:rsidRDefault="002B162A" w:rsidP="00786590">
            <w:pPr>
              <w:spacing w:after="39"/>
              <w:ind w:left="0"/>
              <w:jc w:val="left"/>
              <w:rPr>
                <w:b/>
                <w:lang w:eastAsia="x-none"/>
              </w:rPr>
            </w:pPr>
            <w:r w:rsidRPr="000961F5">
              <w:rPr>
                <w:b/>
                <w:lang w:eastAsia="x-none"/>
              </w:rPr>
              <w:t>Example</w:t>
            </w:r>
          </w:p>
        </w:tc>
      </w:tr>
      <w:tr w:rsidR="002B162A" w:rsidRPr="000961F5" w14:paraId="5BA41CF8" w14:textId="77777777" w:rsidTr="00786590">
        <w:tc>
          <w:tcPr>
            <w:tcW w:w="590" w:type="dxa"/>
          </w:tcPr>
          <w:p w14:paraId="1420C5E3" w14:textId="77777777" w:rsidR="002B162A" w:rsidRPr="000961F5" w:rsidRDefault="002B162A" w:rsidP="00786590">
            <w:pPr>
              <w:spacing w:after="39"/>
              <w:ind w:left="0"/>
              <w:jc w:val="left"/>
              <w:rPr>
                <w:lang w:eastAsia="x-none"/>
              </w:rPr>
            </w:pPr>
            <w:r w:rsidRPr="000961F5">
              <w:rPr>
                <w:lang w:eastAsia="x-none"/>
              </w:rPr>
              <w:t>1</w:t>
            </w:r>
          </w:p>
        </w:tc>
        <w:tc>
          <w:tcPr>
            <w:tcW w:w="1506" w:type="dxa"/>
          </w:tcPr>
          <w:p w14:paraId="4854633D" w14:textId="77777777" w:rsidR="002B162A" w:rsidRPr="000961F5" w:rsidRDefault="002B162A" w:rsidP="00786590">
            <w:pPr>
              <w:spacing w:after="39"/>
              <w:ind w:left="0"/>
              <w:jc w:val="left"/>
              <w:rPr>
                <w:lang w:eastAsia="x-none"/>
              </w:rPr>
            </w:pPr>
            <w:r w:rsidRPr="000961F5">
              <w:rPr>
                <w:lang w:eastAsia="x-none"/>
              </w:rPr>
              <w:t>Input / Output ID</w:t>
            </w:r>
          </w:p>
        </w:tc>
        <w:tc>
          <w:tcPr>
            <w:tcW w:w="1146" w:type="dxa"/>
          </w:tcPr>
          <w:p w14:paraId="687009D4" w14:textId="77777777" w:rsidR="002B162A" w:rsidRPr="000961F5" w:rsidRDefault="002B162A" w:rsidP="00786590">
            <w:pPr>
              <w:spacing w:after="39"/>
              <w:ind w:left="0"/>
              <w:jc w:val="left"/>
              <w:rPr>
                <w:lang w:eastAsia="x-none"/>
              </w:rPr>
            </w:pPr>
            <w:r w:rsidRPr="000961F5">
              <w:rPr>
                <w:lang w:eastAsia="x-none"/>
              </w:rPr>
              <w:t>1a</w:t>
            </w:r>
          </w:p>
        </w:tc>
        <w:tc>
          <w:tcPr>
            <w:tcW w:w="4444" w:type="dxa"/>
          </w:tcPr>
          <w:p w14:paraId="2D35EEB9" w14:textId="77777777" w:rsidR="002B162A" w:rsidRPr="000961F5" w:rsidRDefault="002B162A" w:rsidP="00786590">
            <w:pPr>
              <w:spacing w:after="39"/>
              <w:ind w:left="0"/>
              <w:jc w:val="left"/>
              <w:rPr>
                <w:lang w:eastAsia="x-none"/>
              </w:rPr>
            </w:pPr>
            <w:r w:rsidRPr="000961F5">
              <w:rPr>
                <w:lang w:eastAsia="x-none"/>
              </w:rPr>
              <w:t xml:space="preserve">Always </w:t>
            </w:r>
            <w:r w:rsidRPr="000961F5">
              <w:rPr>
                <w:b/>
                <w:lang w:eastAsia="x-none"/>
              </w:rPr>
              <w:t>“I”</w:t>
            </w:r>
          </w:p>
        </w:tc>
        <w:tc>
          <w:tcPr>
            <w:tcW w:w="3082" w:type="dxa"/>
          </w:tcPr>
          <w:p w14:paraId="0913E77B" w14:textId="77777777" w:rsidR="002B162A" w:rsidRPr="000961F5" w:rsidRDefault="002B162A" w:rsidP="00786590">
            <w:pPr>
              <w:spacing w:after="39"/>
              <w:ind w:left="0"/>
              <w:jc w:val="left"/>
              <w:rPr>
                <w:lang w:eastAsia="x-none"/>
              </w:rPr>
            </w:pPr>
            <w:r w:rsidRPr="000961F5">
              <w:rPr>
                <w:lang w:eastAsia="x-none"/>
              </w:rPr>
              <w:t>I</w:t>
            </w:r>
          </w:p>
        </w:tc>
      </w:tr>
      <w:tr w:rsidR="002B162A" w:rsidRPr="000961F5" w14:paraId="5DF101EA" w14:textId="77777777" w:rsidTr="00786590">
        <w:tc>
          <w:tcPr>
            <w:tcW w:w="590" w:type="dxa"/>
          </w:tcPr>
          <w:p w14:paraId="41F83447" w14:textId="77777777" w:rsidR="002B162A" w:rsidRPr="000961F5" w:rsidRDefault="002B162A" w:rsidP="00786590">
            <w:pPr>
              <w:spacing w:after="39"/>
              <w:ind w:left="0"/>
              <w:jc w:val="left"/>
              <w:rPr>
                <w:lang w:eastAsia="x-none"/>
              </w:rPr>
            </w:pPr>
            <w:r w:rsidRPr="000961F5">
              <w:rPr>
                <w:lang w:eastAsia="x-none"/>
              </w:rPr>
              <w:t>2</w:t>
            </w:r>
          </w:p>
        </w:tc>
        <w:tc>
          <w:tcPr>
            <w:tcW w:w="1506" w:type="dxa"/>
          </w:tcPr>
          <w:p w14:paraId="69FA6DFE" w14:textId="77777777" w:rsidR="002B162A" w:rsidRPr="000961F5" w:rsidRDefault="002B162A" w:rsidP="00786590">
            <w:pPr>
              <w:spacing w:after="39"/>
              <w:ind w:left="0"/>
              <w:jc w:val="left"/>
              <w:rPr>
                <w:lang w:eastAsia="x-none"/>
              </w:rPr>
            </w:pPr>
            <w:r w:rsidRPr="000961F5">
              <w:rPr>
                <w:lang w:eastAsia="x-none"/>
              </w:rPr>
              <w:t>SWIFT Message type</w:t>
            </w:r>
          </w:p>
        </w:tc>
        <w:tc>
          <w:tcPr>
            <w:tcW w:w="1146" w:type="dxa"/>
          </w:tcPr>
          <w:p w14:paraId="475AA02F" w14:textId="77777777" w:rsidR="002B162A" w:rsidRPr="000961F5" w:rsidRDefault="002B162A" w:rsidP="00786590">
            <w:pPr>
              <w:spacing w:after="39"/>
              <w:ind w:left="0"/>
              <w:jc w:val="left"/>
              <w:rPr>
                <w:lang w:eastAsia="x-none"/>
              </w:rPr>
            </w:pPr>
            <w:r w:rsidRPr="000961F5">
              <w:rPr>
                <w:lang w:eastAsia="x-none"/>
              </w:rPr>
              <w:t>3n</w:t>
            </w:r>
          </w:p>
        </w:tc>
        <w:tc>
          <w:tcPr>
            <w:tcW w:w="4444" w:type="dxa"/>
          </w:tcPr>
          <w:p w14:paraId="7AC00F06" w14:textId="77777777" w:rsidR="002B162A" w:rsidRPr="000961F5" w:rsidRDefault="002B162A" w:rsidP="00786590">
            <w:pPr>
              <w:spacing w:after="39"/>
              <w:ind w:left="0"/>
              <w:jc w:val="left"/>
              <w:rPr>
                <w:lang w:eastAsia="x-none"/>
              </w:rPr>
            </w:pPr>
            <w:r w:rsidRPr="000961F5">
              <w:rPr>
                <w:b/>
                <w:lang w:eastAsia="x-none"/>
              </w:rPr>
              <w:t>“101”</w:t>
            </w:r>
            <w:r w:rsidRPr="000961F5">
              <w:rPr>
                <w:lang w:eastAsia="x-none"/>
              </w:rPr>
              <w:t xml:space="preserve"> to indicate MT 101 message</w:t>
            </w:r>
          </w:p>
        </w:tc>
        <w:tc>
          <w:tcPr>
            <w:tcW w:w="3082" w:type="dxa"/>
          </w:tcPr>
          <w:p w14:paraId="350D6539" w14:textId="77777777" w:rsidR="002B162A" w:rsidRPr="000961F5" w:rsidRDefault="002B162A" w:rsidP="00786590">
            <w:pPr>
              <w:spacing w:after="39"/>
              <w:ind w:left="0"/>
              <w:jc w:val="left"/>
              <w:rPr>
                <w:lang w:eastAsia="x-none"/>
              </w:rPr>
            </w:pPr>
            <w:r w:rsidRPr="000961F5">
              <w:rPr>
                <w:lang w:eastAsia="x-none"/>
              </w:rPr>
              <w:t>101</w:t>
            </w:r>
          </w:p>
        </w:tc>
      </w:tr>
      <w:tr w:rsidR="002B162A" w:rsidRPr="000961F5" w14:paraId="550C875E" w14:textId="77777777" w:rsidTr="00786590">
        <w:tc>
          <w:tcPr>
            <w:tcW w:w="590" w:type="dxa"/>
          </w:tcPr>
          <w:p w14:paraId="01E34F6B" w14:textId="77777777" w:rsidR="002B162A" w:rsidRPr="000961F5" w:rsidRDefault="002B162A" w:rsidP="00786590">
            <w:pPr>
              <w:spacing w:after="39"/>
              <w:ind w:left="0"/>
              <w:jc w:val="left"/>
              <w:rPr>
                <w:lang w:eastAsia="x-none"/>
              </w:rPr>
            </w:pPr>
            <w:r w:rsidRPr="000961F5">
              <w:rPr>
                <w:lang w:eastAsia="x-none"/>
              </w:rPr>
              <w:t>3</w:t>
            </w:r>
          </w:p>
        </w:tc>
        <w:tc>
          <w:tcPr>
            <w:tcW w:w="1506" w:type="dxa"/>
          </w:tcPr>
          <w:p w14:paraId="086A7472" w14:textId="77777777" w:rsidR="002B162A" w:rsidRPr="000961F5" w:rsidRDefault="002B162A" w:rsidP="00786590">
            <w:pPr>
              <w:spacing w:after="39"/>
              <w:ind w:left="0"/>
              <w:jc w:val="left"/>
              <w:rPr>
                <w:lang w:eastAsia="x-none"/>
              </w:rPr>
            </w:pPr>
            <w:r w:rsidRPr="000961F5">
              <w:rPr>
                <w:lang w:eastAsia="x-none"/>
              </w:rPr>
              <w:t>Destination Address</w:t>
            </w:r>
          </w:p>
        </w:tc>
        <w:tc>
          <w:tcPr>
            <w:tcW w:w="1146" w:type="dxa"/>
          </w:tcPr>
          <w:p w14:paraId="7701F236" w14:textId="77777777" w:rsidR="002B162A" w:rsidRPr="000961F5" w:rsidRDefault="002B162A" w:rsidP="00786590">
            <w:pPr>
              <w:spacing w:after="39"/>
              <w:ind w:left="0"/>
              <w:jc w:val="left"/>
              <w:rPr>
                <w:lang w:eastAsia="x-none"/>
              </w:rPr>
            </w:pPr>
            <w:r w:rsidRPr="000961F5">
              <w:rPr>
                <w:lang w:eastAsia="x-none"/>
              </w:rPr>
              <w:t>12x</w:t>
            </w:r>
          </w:p>
        </w:tc>
        <w:tc>
          <w:tcPr>
            <w:tcW w:w="4444" w:type="dxa"/>
          </w:tcPr>
          <w:p w14:paraId="20B5E650" w14:textId="77777777" w:rsidR="002B162A" w:rsidRPr="000961F5" w:rsidRDefault="002B162A" w:rsidP="00786590">
            <w:pPr>
              <w:spacing w:after="39"/>
              <w:ind w:left="0"/>
              <w:jc w:val="left"/>
              <w:rPr>
                <w:lang w:eastAsia="x-none"/>
              </w:rPr>
            </w:pPr>
            <w:r w:rsidRPr="000961F5">
              <w:rPr>
                <w:lang w:eastAsia="x-none"/>
              </w:rPr>
              <w:t xml:space="preserve">Designated Bank’s BIC code, with an </w:t>
            </w:r>
            <w:r w:rsidRPr="000961F5">
              <w:rPr>
                <w:b/>
                <w:lang w:eastAsia="x-none"/>
              </w:rPr>
              <w:t>“A”</w:t>
            </w:r>
            <w:r w:rsidRPr="000961F5">
              <w:rPr>
                <w:lang w:eastAsia="x-none"/>
              </w:rPr>
              <w:t xml:space="preserve"> between the BIC and branch code [SWIFT BIC codes list]</w:t>
            </w:r>
          </w:p>
        </w:tc>
        <w:tc>
          <w:tcPr>
            <w:tcW w:w="3082" w:type="dxa"/>
          </w:tcPr>
          <w:p w14:paraId="7D515A8F" w14:textId="77777777" w:rsidR="002B162A" w:rsidRPr="000961F5" w:rsidRDefault="002B162A" w:rsidP="00786590">
            <w:pPr>
              <w:spacing w:after="39"/>
              <w:ind w:left="0"/>
              <w:jc w:val="left"/>
              <w:rPr>
                <w:lang w:eastAsia="x-none"/>
              </w:rPr>
            </w:pPr>
            <w:r w:rsidRPr="000961F5">
              <w:rPr>
                <w:lang w:eastAsia="x-none"/>
              </w:rPr>
              <w:t>BKCHHKHHAXXX</w:t>
            </w:r>
          </w:p>
          <w:p w14:paraId="350C1570" w14:textId="77777777" w:rsidR="002B162A" w:rsidRPr="000961F5" w:rsidRDefault="002B162A" w:rsidP="00786590">
            <w:pPr>
              <w:spacing w:after="39"/>
              <w:ind w:left="0"/>
              <w:jc w:val="left"/>
              <w:rPr>
                <w:lang w:eastAsia="x-none"/>
              </w:rPr>
            </w:pPr>
            <w:r w:rsidRPr="000961F5">
              <w:rPr>
                <w:lang w:eastAsia="x-none"/>
              </w:rPr>
              <w:t xml:space="preserve">(In this example: </w:t>
            </w:r>
          </w:p>
          <w:p w14:paraId="2B9F3C56" w14:textId="77777777" w:rsidR="002B162A" w:rsidRPr="000961F5" w:rsidRDefault="002B162A" w:rsidP="00786590">
            <w:pPr>
              <w:spacing w:after="39"/>
              <w:ind w:left="0"/>
              <w:jc w:val="left"/>
              <w:rPr>
                <w:lang w:eastAsia="x-none"/>
              </w:rPr>
            </w:pPr>
            <w:r w:rsidRPr="000961F5">
              <w:rPr>
                <w:lang w:eastAsia="x-none"/>
              </w:rPr>
              <w:t>BKCHHKHH = BIC code</w:t>
            </w:r>
          </w:p>
          <w:p w14:paraId="16DA7022" w14:textId="77777777" w:rsidR="002B162A" w:rsidRPr="000961F5" w:rsidRDefault="002B162A" w:rsidP="00786590">
            <w:pPr>
              <w:spacing w:after="39"/>
              <w:ind w:left="0"/>
              <w:jc w:val="left"/>
              <w:rPr>
                <w:lang w:eastAsia="x-none"/>
              </w:rPr>
            </w:pPr>
            <w:r w:rsidRPr="000961F5">
              <w:rPr>
                <w:lang w:eastAsia="x-none"/>
              </w:rPr>
              <w:t>XXX = branch code)</w:t>
            </w:r>
          </w:p>
        </w:tc>
      </w:tr>
      <w:tr w:rsidR="002B162A" w:rsidRPr="000961F5" w14:paraId="6E46F7BC" w14:textId="77777777" w:rsidTr="00786590">
        <w:tc>
          <w:tcPr>
            <w:tcW w:w="590" w:type="dxa"/>
          </w:tcPr>
          <w:p w14:paraId="5CB1F1C5" w14:textId="77777777" w:rsidR="002B162A" w:rsidRPr="000961F5" w:rsidRDefault="002B162A" w:rsidP="00786590">
            <w:pPr>
              <w:spacing w:after="39"/>
              <w:ind w:left="0"/>
              <w:jc w:val="left"/>
              <w:rPr>
                <w:lang w:eastAsia="x-none"/>
              </w:rPr>
            </w:pPr>
            <w:r w:rsidRPr="000961F5">
              <w:rPr>
                <w:lang w:eastAsia="x-none"/>
              </w:rPr>
              <w:t>4</w:t>
            </w:r>
          </w:p>
        </w:tc>
        <w:tc>
          <w:tcPr>
            <w:tcW w:w="1506" w:type="dxa"/>
          </w:tcPr>
          <w:p w14:paraId="3194FD7E" w14:textId="77777777" w:rsidR="002B162A" w:rsidRPr="000961F5" w:rsidRDefault="002B162A" w:rsidP="00786590">
            <w:pPr>
              <w:spacing w:after="39"/>
              <w:ind w:left="0"/>
              <w:jc w:val="left"/>
              <w:rPr>
                <w:lang w:eastAsia="x-none"/>
              </w:rPr>
            </w:pPr>
            <w:r w:rsidRPr="000961F5">
              <w:rPr>
                <w:lang w:eastAsia="x-none"/>
              </w:rPr>
              <w:t>Priority</w:t>
            </w:r>
          </w:p>
        </w:tc>
        <w:tc>
          <w:tcPr>
            <w:tcW w:w="1146" w:type="dxa"/>
          </w:tcPr>
          <w:p w14:paraId="3BCD85F8" w14:textId="77777777" w:rsidR="002B162A" w:rsidRPr="000961F5" w:rsidRDefault="002B162A" w:rsidP="00786590">
            <w:pPr>
              <w:spacing w:after="39"/>
              <w:ind w:left="0"/>
              <w:jc w:val="left"/>
              <w:rPr>
                <w:lang w:eastAsia="x-none"/>
              </w:rPr>
            </w:pPr>
            <w:r w:rsidRPr="000961F5">
              <w:rPr>
                <w:lang w:eastAsia="x-none"/>
              </w:rPr>
              <w:t>1a</w:t>
            </w:r>
          </w:p>
        </w:tc>
        <w:tc>
          <w:tcPr>
            <w:tcW w:w="4444" w:type="dxa"/>
          </w:tcPr>
          <w:p w14:paraId="5699419A" w14:textId="77777777" w:rsidR="002B162A" w:rsidRPr="000961F5" w:rsidRDefault="002B162A" w:rsidP="00786590">
            <w:pPr>
              <w:spacing w:after="39"/>
              <w:ind w:left="0"/>
              <w:jc w:val="left"/>
              <w:rPr>
                <w:lang w:eastAsia="x-none"/>
              </w:rPr>
            </w:pPr>
            <w:r w:rsidRPr="000961F5">
              <w:rPr>
                <w:lang w:eastAsia="x-none"/>
              </w:rPr>
              <w:t xml:space="preserve">Always </w:t>
            </w:r>
            <w:r w:rsidRPr="000961F5">
              <w:rPr>
                <w:b/>
                <w:lang w:eastAsia="x-none"/>
              </w:rPr>
              <w:t>“N”</w:t>
            </w:r>
          </w:p>
        </w:tc>
        <w:tc>
          <w:tcPr>
            <w:tcW w:w="3082" w:type="dxa"/>
          </w:tcPr>
          <w:p w14:paraId="507687DD" w14:textId="77777777" w:rsidR="002B162A" w:rsidRPr="000961F5" w:rsidRDefault="002B162A" w:rsidP="00786590">
            <w:pPr>
              <w:spacing w:after="39"/>
              <w:ind w:left="0"/>
              <w:jc w:val="left"/>
              <w:rPr>
                <w:lang w:eastAsia="x-none"/>
              </w:rPr>
            </w:pPr>
            <w:r w:rsidRPr="000961F5">
              <w:rPr>
                <w:lang w:eastAsia="x-none"/>
              </w:rPr>
              <w:t>N</w:t>
            </w:r>
          </w:p>
        </w:tc>
      </w:tr>
      <w:tr w:rsidR="002B162A" w:rsidRPr="000961F5" w14:paraId="3BDBEDA2" w14:textId="77777777" w:rsidTr="00786590">
        <w:tc>
          <w:tcPr>
            <w:tcW w:w="590" w:type="dxa"/>
          </w:tcPr>
          <w:p w14:paraId="339AC7F5" w14:textId="77777777" w:rsidR="002B162A" w:rsidRPr="000961F5" w:rsidRDefault="002B162A" w:rsidP="00786590">
            <w:pPr>
              <w:spacing w:after="39"/>
              <w:ind w:left="0"/>
              <w:jc w:val="left"/>
              <w:rPr>
                <w:lang w:eastAsia="x-none"/>
              </w:rPr>
            </w:pPr>
            <w:r w:rsidRPr="000961F5">
              <w:rPr>
                <w:lang w:eastAsia="x-none"/>
              </w:rPr>
              <w:t>5</w:t>
            </w:r>
          </w:p>
        </w:tc>
        <w:tc>
          <w:tcPr>
            <w:tcW w:w="1506" w:type="dxa"/>
          </w:tcPr>
          <w:p w14:paraId="53F5C1C4" w14:textId="77777777" w:rsidR="002B162A" w:rsidRPr="000961F5" w:rsidRDefault="002B162A" w:rsidP="00786590">
            <w:pPr>
              <w:spacing w:after="39"/>
              <w:ind w:left="0"/>
              <w:jc w:val="left"/>
              <w:rPr>
                <w:lang w:eastAsia="x-none"/>
              </w:rPr>
            </w:pPr>
            <w:r w:rsidRPr="000961F5">
              <w:rPr>
                <w:lang w:eastAsia="x-none"/>
              </w:rPr>
              <w:t>Delivery Monitoring</w:t>
            </w:r>
          </w:p>
        </w:tc>
        <w:tc>
          <w:tcPr>
            <w:tcW w:w="1146" w:type="dxa"/>
          </w:tcPr>
          <w:p w14:paraId="16176C26" w14:textId="77777777" w:rsidR="002B162A" w:rsidRPr="000961F5" w:rsidRDefault="002B162A" w:rsidP="00786590">
            <w:pPr>
              <w:spacing w:after="39"/>
              <w:ind w:left="0"/>
              <w:jc w:val="left"/>
              <w:rPr>
                <w:lang w:eastAsia="x-none"/>
              </w:rPr>
            </w:pPr>
            <w:r w:rsidRPr="000961F5">
              <w:rPr>
                <w:lang w:eastAsia="x-none"/>
              </w:rPr>
              <w:t>1x</w:t>
            </w:r>
          </w:p>
        </w:tc>
        <w:tc>
          <w:tcPr>
            <w:tcW w:w="4444" w:type="dxa"/>
          </w:tcPr>
          <w:p w14:paraId="1B9CAF85" w14:textId="77777777" w:rsidR="002B162A" w:rsidRPr="000961F5" w:rsidRDefault="002B162A" w:rsidP="00786590">
            <w:pPr>
              <w:spacing w:after="39"/>
              <w:ind w:left="0"/>
              <w:jc w:val="left"/>
              <w:rPr>
                <w:lang w:eastAsia="x-none"/>
              </w:rPr>
            </w:pPr>
            <w:r w:rsidRPr="000961F5">
              <w:rPr>
                <w:lang w:eastAsia="x-none"/>
              </w:rPr>
              <w:t xml:space="preserve">Always </w:t>
            </w:r>
            <w:r w:rsidRPr="000961F5">
              <w:rPr>
                <w:b/>
                <w:lang w:eastAsia="x-none"/>
              </w:rPr>
              <w:t>“2”</w:t>
            </w:r>
          </w:p>
        </w:tc>
        <w:tc>
          <w:tcPr>
            <w:tcW w:w="3082" w:type="dxa"/>
          </w:tcPr>
          <w:p w14:paraId="65064041" w14:textId="77777777" w:rsidR="002B162A" w:rsidRPr="000961F5" w:rsidRDefault="002B162A" w:rsidP="00786590">
            <w:pPr>
              <w:spacing w:after="39"/>
              <w:ind w:left="0"/>
              <w:jc w:val="left"/>
              <w:rPr>
                <w:lang w:eastAsia="x-none"/>
              </w:rPr>
            </w:pPr>
            <w:r w:rsidRPr="000961F5">
              <w:rPr>
                <w:lang w:eastAsia="x-none"/>
              </w:rPr>
              <w:t>2</w:t>
            </w:r>
          </w:p>
        </w:tc>
      </w:tr>
      <w:tr w:rsidR="002B162A" w:rsidRPr="000961F5" w14:paraId="55E7D07F" w14:textId="77777777" w:rsidTr="00786590">
        <w:tc>
          <w:tcPr>
            <w:tcW w:w="590" w:type="dxa"/>
          </w:tcPr>
          <w:p w14:paraId="7F382887" w14:textId="77777777" w:rsidR="002B162A" w:rsidRPr="000961F5" w:rsidRDefault="002B162A" w:rsidP="00786590">
            <w:pPr>
              <w:spacing w:after="39"/>
              <w:ind w:left="0"/>
              <w:jc w:val="left"/>
              <w:rPr>
                <w:lang w:eastAsia="x-none"/>
              </w:rPr>
            </w:pPr>
            <w:r w:rsidRPr="000961F5">
              <w:rPr>
                <w:lang w:eastAsia="x-none"/>
              </w:rPr>
              <w:t>6</w:t>
            </w:r>
          </w:p>
        </w:tc>
        <w:tc>
          <w:tcPr>
            <w:tcW w:w="1506" w:type="dxa"/>
          </w:tcPr>
          <w:p w14:paraId="2877CA97" w14:textId="77777777" w:rsidR="002B162A" w:rsidRPr="000961F5" w:rsidRDefault="002B162A" w:rsidP="00786590">
            <w:pPr>
              <w:spacing w:after="39"/>
              <w:ind w:left="0"/>
              <w:jc w:val="left"/>
              <w:rPr>
                <w:lang w:eastAsia="x-none"/>
              </w:rPr>
            </w:pPr>
            <w:r w:rsidRPr="000961F5">
              <w:rPr>
                <w:lang w:eastAsia="x-none"/>
              </w:rPr>
              <w:t>Obsolescence Period</w:t>
            </w:r>
          </w:p>
        </w:tc>
        <w:tc>
          <w:tcPr>
            <w:tcW w:w="1146" w:type="dxa"/>
          </w:tcPr>
          <w:p w14:paraId="16A3CCF6" w14:textId="77777777" w:rsidR="002B162A" w:rsidRPr="000961F5" w:rsidRDefault="002B162A" w:rsidP="00786590">
            <w:pPr>
              <w:spacing w:after="39"/>
              <w:ind w:left="0"/>
              <w:jc w:val="left"/>
              <w:rPr>
                <w:lang w:eastAsia="x-none"/>
              </w:rPr>
            </w:pPr>
            <w:r w:rsidRPr="000961F5">
              <w:rPr>
                <w:lang w:eastAsia="x-none"/>
              </w:rPr>
              <w:t>3n</w:t>
            </w:r>
          </w:p>
        </w:tc>
        <w:tc>
          <w:tcPr>
            <w:tcW w:w="4444" w:type="dxa"/>
          </w:tcPr>
          <w:p w14:paraId="24FAC57F" w14:textId="77777777" w:rsidR="002B162A" w:rsidRPr="000961F5" w:rsidRDefault="002B162A" w:rsidP="00786590">
            <w:pPr>
              <w:spacing w:after="39"/>
              <w:ind w:left="0"/>
              <w:jc w:val="left"/>
              <w:rPr>
                <w:lang w:eastAsia="x-none"/>
              </w:rPr>
            </w:pPr>
            <w:r w:rsidRPr="000961F5">
              <w:rPr>
                <w:lang w:eastAsia="x-none"/>
              </w:rPr>
              <w:t xml:space="preserve">Always </w:t>
            </w:r>
            <w:r w:rsidRPr="000961F5">
              <w:rPr>
                <w:b/>
                <w:lang w:eastAsia="x-none"/>
              </w:rPr>
              <w:t>“020”</w:t>
            </w:r>
          </w:p>
        </w:tc>
        <w:tc>
          <w:tcPr>
            <w:tcW w:w="3082" w:type="dxa"/>
          </w:tcPr>
          <w:p w14:paraId="43776198" w14:textId="77777777" w:rsidR="002B162A" w:rsidRPr="000961F5" w:rsidRDefault="002B162A" w:rsidP="00786590">
            <w:pPr>
              <w:spacing w:after="39"/>
              <w:ind w:left="0"/>
              <w:jc w:val="left"/>
              <w:rPr>
                <w:lang w:eastAsia="x-none"/>
              </w:rPr>
            </w:pPr>
            <w:r w:rsidRPr="000961F5">
              <w:rPr>
                <w:lang w:eastAsia="x-none"/>
              </w:rPr>
              <w:t>020</w:t>
            </w:r>
          </w:p>
        </w:tc>
      </w:tr>
    </w:tbl>
    <w:p w14:paraId="39366E88" w14:textId="77777777" w:rsidR="002B162A" w:rsidRPr="000961F5" w:rsidRDefault="002B162A" w:rsidP="002B162A">
      <w:pPr>
        <w:ind w:left="0"/>
        <w:rPr>
          <w:b/>
          <w:lang w:eastAsia="x-none"/>
        </w:rPr>
      </w:pPr>
    </w:p>
    <w:p w14:paraId="783B1B70" w14:textId="77777777" w:rsidR="002B162A" w:rsidRPr="000961F5" w:rsidRDefault="002B162A" w:rsidP="002B162A">
      <w:pPr>
        <w:ind w:left="0"/>
        <w:rPr>
          <w:b/>
          <w:lang w:eastAsia="x-none"/>
        </w:rPr>
      </w:pPr>
      <w:r w:rsidRPr="000961F5">
        <w:rPr>
          <w:b/>
          <w:lang w:eastAsia="x-none"/>
        </w:rPr>
        <w:t>Text block:</w:t>
      </w:r>
    </w:p>
    <w:tbl>
      <w:tblPr>
        <w:tblStyle w:val="TableGrid"/>
        <w:tblW w:w="10768" w:type="dxa"/>
        <w:tblLook w:val="04A0" w:firstRow="1" w:lastRow="0" w:firstColumn="1" w:lastColumn="0" w:noHBand="0" w:noVBand="1"/>
      </w:tblPr>
      <w:tblGrid>
        <w:gridCol w:w="590"/>
        <w:gridCol w:w="1052"/>
        <w:gridCol w:w="1177"/>
        <w:gridCol w:w="4689"/>
        <w:gridCol w:w="3260"/>
      </w:tblGrid>
      <w:tr w:rsidR="002B162A" w:rsidRPr="000961F5" w14:paraId="696371D1" w14:textId="77777777" w:rsidTr="00786590">
        <w:tc>
          <w:tcPr>
            <w:tcW w:w="590" w:type="dxa"/>
            <w:shd w:val="clear" w:color="auto" w:fill="13426B"/>
          </w:tcPr>
          <w:p w14:paraId="0E989532" w14:textId="77777777" w:rsidR="002B162A" w:rsidRPr="000961F5" w:rsidRDefault="002B162A" w:rsidP="00786590">
            <w:pPr>
              <w:spacing w:after="39"/>
              <w:ind w:left="0"/>
              <w:jc w:val="left"/>
              <w:rPr>
                <w:b/>
                <w:lang w:eastAsia="x-none"/>
              </w:rPr>
            </w:pPr>
            <w:r w:rsidRPr="000961F5">
              <w:rPr>
                <w:b/>
                <w:lang w:eastAsia="x-none"/>
              </w:rPr>
              <w:t>Field</w:t>
            </w:r>
          </w:p>
        </w:tc>
        <w:tc>
          <w:tcPr>
            <w:tcW w:w="1052" w:type="dxa"/>
            <w:shd w:val="clear" w:color="auto" w:fill="13426B"/>
          </w:tcPr>
          <w:p w14:paraId="0EA05C3C" w14:textId="77777777" w:rsidR="002B162A" w:rsidRPr="000961F5" w:rsidRDefault="002B162A" w:rsidP="00786590">
            <w:pPr>
              <w:spacing w:after="39"/>
              <w:ind w:left="0"/>
              <w:jc w:val="left"/>
              <w:rPr>
                <w:b/>
                <w:lang w:eastAsia="x-none"/>
              </w:rPr>
            </w:pPr>
            <w:r w:rsidRPr="000961F5">
              <w:rPr>
                <w:b/>
                <w:lang w:eastAsia="x-none"/>
              </w:rPr>
              <w:t>Field Name</w:t>
            </w:r>
          </w:p>
        </w:tc>
        <w:tc>
          <w:tcPr>
            <w:tcW w:w="1177" w:type="dxa"/>
            <w:shd w:val="clear" w:color="auto" w:fill="13426B"/>
          </w:tcPr>
          <w:p w14:paraId="38FF1EB2" w14:textId="77777777" w:rsidR="002B162A" w:rsidRPr="000961F5" w:rsidRDefault="002B162A" w:rsidP="00786590">
            <w:pPr>
              <w:spacing w:after="39"/>
              <w:ind w:left="0"/>
              <w:jc w:val="left"/>
              <w:rPr>
                <w:b/>
                <w:lang w:eastAsia="x-none"/>
              </w:rPr>
            </w:pPr>
            <w:r w:rsidRPr="000961F5">
              <w:rPr>
                <w:b/>
                <w:lang w:eastAsia="x-none"/>
              </w:rPr>
              <w:t>Format</w:t>
            </w:r>
          </w:p>
        </w:tc>
        <w:tc>
          <w:tcPr>
            <w:tcW w:w="4689" w:type="dxa"/>
            <w:shd w:val="clear" w:color="auto" w:fill="13426B"/>
          </w:tcPr>
          <w:p w14:paraId="2E4975A5" w14:textId="77777777" w:rsidR="002B162A" w:rsidRPr="000961F5" w:rsidRDefault="002B162A" w:rsidP="00786590">
            <w:pPr>
              <w:spacing w:after="39"/>
              <w:ind w:left="0"/>
              <w:jc w:val="left"/>
              <w:rPr>
                <w:b/>
                <w:lang w:eastAsia="x-none"/>
              </w:rPr>
            </w:pPr>
            <w:r w:rsidRPr="000961F5">
              <w:rPr>
                <w:b/>
                <w:lang w:eastAsia="x-none"/>
              </w:rPr>
              <w:t>FINI implementation guidelines</w:t>
            </w:r>
          </w:p>
        </w:tc>
        <w:tc>
          <w:tcPr>
            <w:tcW w:w="3260" w:type="dxa"/>
            <w:shd w:val="clear" w:color="auto" w:fill="13426B"/>
          </w:tcPr>
          <w:p w14:paraId="533312C2" w14:textId="77777777" w:rsidR="002B162A" w:rsidRPr="000961F5" w:rsidRDefault="002B162A" w:rsidP="00786590">
            <w:pPr>
              <w:spacing w:after="39"/>
              <w:ind w:left="0"/>
              <w:jc w:val="left"/>
              <w:rPr>
                <w:b/>
                <w:lang w:eastAsia="x-none"/>
              </w:rPr>
            </w:pPr>
            <w:r w:rsidRPr="000961F5">
              <w:rPr>
                <w:b/>
                <w:lang w:eastAsia="x-none"/>
              </w:rPr>
              <w:t>Example</w:t>
            </w:r>
          </w:p>
        </w:tc>
      </w:tr>
      <w:tr w:rsidR="002B162A" w:rsidRPr="000961F5" w14:paraId="41A8E6C1" w14:textId="77777777" w:rsidTr="00786590">
        <w:tc>
          <w:tcPr>
            <w:tcW w:w="590" w:type="dxa"/>
          </w:tcPr>
          <w:p w14:paraId="27125ADC" w14:textId="77777777" w:rsidR="002B162A" w:rsidRPr="000961F5" w:rsidRDefault="002B162A" w:rsidP="00786590">
            <w:pPr>
              <w:spacing w:after="39"/>
              <w:ind w:left="0"/>
              <w:jc w:val="left"/>
              <w:rPr>
                <w:lang w:eastAsia="x-none"/>
              </w:rPr>
            </w:pPr>
            <w:r w:rsidRPr="000961F5">
              <w:rPr>
                <w:lang w:eastAsia="x-none"/>
              </w:rPr>
              <w:t>20</w:t>
            </w:r>
          </w:p>
        </w:tc>
        <w:tc>
          <w:tcPr>
            <w:tcW w:w="1052" w:type="dxa"/>
          </w:tcPr>
          <w:p w14:paraId="06346E09" w14:textId="77777777" w:rsidR="002B162A" w:rsidRPr="000961F5" w:rsidRDefault="002B162A" w:rsidP="00786590">
            <w:pPr>
              <w:spacing w:after="39"/>
              <w:ind w:left="0"/>
              <w:jc w:val="left"/>
              <w:rPr>
                <w:lang w:eastAsia="x-none"/>
              </w:rPr>
            </w:pPr>
            <w:r w:rsidRPr="000961F5">
              <w:rPr>
                <w:lang w:eastAsia="x-none"/>
              </w:rPr>
              <w:t>Sender’s reference</w:t>
            </w:r>
          </w:p>
        </w:tc>
        <w:tc>
          <w:tcPr>
            <w:tcW w:w="1177" w:type="dxa"/>
          </w:tcPr>
          <w:p w14:paraId="246E0705" w14:textId="77777777" w:rsidR="002B162A" w:rsidRPr="000961F5" w:rsidRDefault="002B162A" w:rsidP="00786590">
            <w:pPr>
              <w:spacing w:after="39"/>
              <w:ind w:left="0"/>
              <w:jc w:val="left"/>
              <w:rPr>
                <w:lang w:eastAsia="x-none"/>
              </w:rPr>
            </w:pPr>
            <w:r w:rsidRPr="000961F5">
              <w:rPr>
                <w:lang w:eastAsia="x-none"/>
              </w:rPr>
              <w:t>16x</w:t>
            </w:r>
          </w:p>
        </w:tc>
        <w:tc>
          <w:tcPr>
            <w:tcW w:w="4689" w:type="dxa"/>
          </w:tcPr>
          <w:p w14:paraId="2C1003B0" w14:textId="77777777" w:rsidR="002B162A" w:rsidRPr="000961F5" w:rsidRDefault="002B162A" w:rsidP="00786590">
            <w:pPr>
              <w:spacing w:after="39"/>
              <w:ind w:left="0"/>
              <w:jc w:val="left"/>
              <w:rPr>
                <w:lang w:eastAsia="x-none"/>
              </w:rPr>
            </w:pPr>
            <w:r w:rsidRPr="000961F5">
              <w:rPr>
                <w:lang w:eastAsia="x-none"/>
              </w:rPr>
              <w:t>Globally unique reference:</w:t>
            </w:r>
          </w:p>
          <w:p w14:paraId="7D6A4B9A" w14:textId="77777777" w:rsidR="002B162A" w:rsidRPr="000961F5" w:rsidRDefault="002B162A" w:rsidP="002E07D6">
            <w:pPr>
              <w:pStyle w:val="ListParagraph"/>
              <w:numPr>
                <w:ilvl w:val="0"/>
                <w:numId w:val="29"/>
              </w:numPr>
              <w:spacing w:after="39"/>
              <w:ind w:leftChars="0" w:left="234" w:hanging="234"/>
              <w:jc w:val="left"/>
              <w:rPr>
                <w:lang w:eastAsia="x-none"/>
              </w:rPr>
            </w:pPr>
            <w:r w:rsidRPr="000961F5">
              <w:rPr>
                <w:lang w:eastAsia="x-none"/>
              </w:rPr>
              <w:t>Stock code (5!n) [IPO initiation Field #10]</w:t>
            </w:r>
          </w:p>
          <w:p w14:paraId="71E35CE3" w14:textId="77777777" w:rsidR="002B162A" w:rsidRPr="000961F5" w:rsidRDefault="002B162A" w:rsidP="002E07D6">
            <w:pPr>
              <w:pStyle w:val="ListParagraph"/>
              <w:numPr>
                <w:ilvl w:val="0"/>
                <w:numId w:val="29"/>
              </w:numPr>
              <w:spacing w:after="39"/>
              <w:ind w:leftChars="0" w:left="234" w:hanging="234"/>
              <w:jc w:val="left"/>
              <w:rPr>
                <w:lang w:eastAsia="x-none"/>
              </w:rPr>
            </w:pPr>
            <w:r w:rsidRPr="000961F5">
              <w:rPr>
                <w:lang w:eastAsia="x-none"/>
              </w:rPr>
              <w:t>CCASS participant ID (1!a5!n) [Participant Master Field #2 / NCP Master Field #2]</w:t>
            </w:r>
          </w:p>
          <w:p w14:paraId="3A6F59BD" w14:textId="77777777" w:rsidR="002B162A" w:rsidRPr="000961F5" w:rsidRDefault="002B162A" w:rsidP="002E07D6">
            <w:pPr>
              <w:pStyle w:val="ListParagraph"/>
              <w:numPr>
                <w:ilvl w:val="0"/>
                <w:numId w:val="29"/>
              </w:numPr>
              <w:spacing w:after="39"/>
              <w:ind w:leftChars="0" w:left="234" w:hanging="234"/>
              <w:jc w:val="left"/>
              <w:rPr>
                <w:lang w:eastAsia="x-none"/>
              </w:rPr>
            </w:pPr>
            <w:r w:rsidRPr="000961F5">
              <w:rPr>
                <w:lang w:eastAsia="x-none"/>
              </w:rPr>
              <w:t>Reference number (3!a2!n) [description below]</w:t>
            </w:r>
          </w:p>
          <w:p w14:paraId="5CD28971" w14:textId="77777777" w:rsidR="002B162A" w:rsidRPr="000961F5" w:rsidRDefault="002B162A" w:rsidP="00786590">
            <w:pPr>
              <w:spacing w:after="39"/>
              <w:ind w:left="0"/>
              <w:jc w:val="left"/>
              <w:rPr>
                <w:lang w:eastAsia="x-none"/>
              </w:rPr>
            </w:pPr>
          </w:p>
          <w:p w14:paraId="13EF8F77" w14:textId="77777777" w:rsidR="002B162A" w:rsidRPr="000961F5" w:rsidRDefault="002B162A" w:rsidP="00786590">
            <w:pPr>
              <w:spacing w:after="39"/>
              <w:ind w:left="0"/>
              <w:jc w:val="left"/>
              <w:rPr>
                <w:lang w:eastAsia="x-none"/>
              </w:rPr>
            </w:pPr>
            <w:r w:rsidRPr="000961F5">
              <w:rPr>
                <w:lang w:eastAsia="x-none"/>
              </w:rPr>
              <w:t>The reference number is comprised of an instruction code, with the 2 integers indicating sequence:</w:t>
            </w:r>
          </w:p>
          <w:p w14:paraId="685F92C8" w14:textId="77777777" w:rsidR="002B162A" w:rsidRPr="000961F5" w:rsidRDefault="002B162A" w:rsidP="00786590">
            <w:pPr>
              <w:spacing w:after="39"/>
              <w:ind w:left="0"/>
              <w:jc w:val="left"/>
              <w:rPr>
                <w:lang w:eastAsia="x-none"/>
              </w:rPr>
            </w:pPr>
            <w:r w:rsidRPr="000961F5">
              <w:rPr>
                <w:b/>
                <w:lang w:eastAsia="x-none"/>
              </w:rPr>
              <w:t xml:space="preserve">PAI </w:t>
            </w:r>
            <w:r w:rsidRPr="000961F5">
              <w:rPr>
                <w:lang w:eastAsia="x-none"/>
              </w:rPr>
              <w:t>= payment instruction</w:t>
            </w:r>
          </w:p>
          <w:p w14:paraId="358EF898" w14:textId="77777777" w:rsidR="002B162A" w:rsidRPr="000961F5" w:rsidRDefault="002B162A" w:rsidP="00786590">
            <w:pPr>
              <w:spacing w:after="39"/>
              <w:ind w:left="0"/>
              <w:jc w:val="left"/>
              <w:rPr>
                <w:lang w:eastAsia="x-none"/>
              </w:rPr>
            </w:pPr>
            <w:r w:rsidRPr="000961F5">
              <w:rPr>
                <w:b/>
                <w:lang w:eastAsia="x-none"/>
              </w:rPr>
              <w:t xml:space="preserve">RPI </w:t>
            </w:r>
            <w:r w:rsidRPr="000961F5">
              <w:rPr>
                <w:lang w:eastAsia="x-none"/>
              </w:rPr>
              <w:t>= resent payment instruction due to previous rejection</w:t>
            </w:r>
          </w:p>
          <w:p w14:paraId="48E3B550" w14:textId="77777777" w:rsidR="002B162A" w:rsidRPr="000961F5" w:rsidRDefault="002B162A" w:rsidP="00786590">
            <w:pPr>
              <w:spacing w:after="39"/>
              <w:ind w:left="0"/>
              <w:jc w:val="left"/>
              <w:rPr>
                <w:lang w:eastAsia="x-none"/>
              </w:rPr>
            </w:pPr>
            <w:r w:rsidRPr="000961F5">
              <w:rPr>
                <w:b/>
                <w:lang w:eastAsia="x-none"/>
              </w:rPr>
              <w:t>REF</w:t>
            </w:r>
            <w:r w:rsidRPr="000961F5">
              <w:rPr>
                <w:lang w:eastAsia="x-none"/>
              </w:rPr>
              <w:t xml:space="preserve"> = refund instruction</w:t>
            </w:r>
          </w:p>
          <w:p w14:paraId="62AF8C96" w14:textId="77777777" w:rsidR="002B162A" w:rsidRPr="000961F5" w:rsidRDefault="002B162A" w:rsidP="00786590">
            <w:pPr>
              <w:spacing w:after="39"/>
              <w:ind w:left="0"/>
              <w:jc w:val="left"/>
              <w:rPr>
                <w:lang w:eastAsia="x-none"/>
              </w:rPr>
            </w:pPr>
            <w:r w:rsidRPr="000961F5">
              <w:rPr>
                <w:b/>
                <w:lang w:eastAsia="x-none"/>
              </w:rPr>
              <w:t>RRF</w:t>
            </w:r>
            <w:r w:rsidRPr="000961F5">
              <w:rPr>
                <w:lang w:eastAsia="x-none"/>
              </w:rPr>
              <w:t xml:space="preserve"> = resent refund instruction due to previous rejection</w:t>
            </w:r>
          </w:p>
        </w:tc>
        <w:tc>
          <w:tcPr>
            <w:tcW w:w="3260" w:type="dxa"/>
          </w:tcPr>
          <w:p w14:paraId="03B13E1F" w14:textId="77777777" w:rsidR="002B162A" w:rsidRPr="000961F5" w:rsidRDefault="002B162A" w:rsidP="00786590">
            <w:pPr>
              <w:spacing w:after="39"/>
              <w:ind w:left="0"/>
              <w:jc w:val="left"/>
              <w:rPr>
                <w:lang w:eastAsia="x-none"/>
              </w:rPr>
            </w:pPr>
            <w:r w:rsidRPr="000961F5">
              <w:rPr>
                <w:lang w:eastAsia="x-none"/>
              </w:rPr>
              <w:t>:20:09988B01130PAI01</w:t>
            </w:r>
          </w:p>
        </w:tc>
      </w:tr>
      <w:tr w:rsidR="002B162A" w:rsidRPr="000961F5" w14:paraId="1027A93C" w14:textId="77777777" w:rsidTr="00786590">
        <w:tc>
          <w:tcPr>
            <w:tcW w:w="590" w:type="dxa"/>
          </w:tcPr>
          <w:p w14:paraId="07A95C7F" w14:textId="77777777" w:rsidR="002B162A" w:rsidRPr="000961F5" w:rsidRDefault="002B162A" w:rsidP="00786590">
            <w:pPr>
              <w:spacing w:after="39"/>
              <w:ind w:left="0"/>
              <w:jc w:val="left"/>
              <w:rPr>
                <w:lang w:eastAsia="x-none"/>
              </w:rPr>
            </w:pPr>
            <w:r w:rsidRPr="000961F5">
              <w:rPr>
                <w:lang w:eastAsia="x-none"/>
              </w:rPr>
              <w:t>28D</w:t>
            </w:r>
          </w:p>
        </w:tc>
        <w:tc>
          <w:tcPr>
            <w:tcW w:w="1052" w:type="dxa"/>
          </w:tcPr>
          <w:p w14:paraId="074E3A93" w14:textId="77777777" w:rsidR="002B162A" w:rsidRPr="000961F5" w:rsidRDefault="002B162A" w:rsidP="00786590">
            <w:pPr>
              <w:spacing w:after="39"/>
              <w:ind w:left="0"/>
              <w:jc w:val="left"/>
              <w:rPr>
                <w:lang w:eastAsia="x-none"/>
              </w:rPr>
            </w:pPr>
            <w:r w:rsidRPr="000961F5">
              <w:rPr>
                <w:lang w:eastAsia="x-none"/>
              </w:rPr>
              <w:t>Message Index / Total</w:t>
            </w:r>
          </w:p>
        </w:tc>
        <w:tc>
          <w:tcPr>
            <w:tcW w:w="1177" w:type="dxa"/>
          </w:tcPr>
          <w:p w14:paraId="5F29C2FC" w14:textId="77777777" w:rsidR="002B162A" w:rsidRPr="000961F5" w:rsidRDefault="002B162A" w:rsidP="00786590">
            <w:pPr>
              <w:spacing w:after="39"/>
              <w:ind w:left="0"/>
              <w:jc w:val="left"/>
              <w:rPr>
                <w:lang w:eastAsia="x-none"/>
              </w:rPr>
            </w:pPr>
            <w:r w:rsidRPr="000961F5">
              <w:rPr>
                <w:lang w:eastAsia="x-none"/>
              </w:rPr>
              <w:t>5n/5n</w:t>
            </w:r>
          </w:p>
        </w:tc>
        <w:tc>
          <w:tcPr>
            <w:tcW w:w="4689" w:type="dxa"/>
          </w:tcPr>
          <w:p w14:paraId="602A367B" w14:textId="77777777" w:rsidR="002B162A" w:rsidRPr="000961F5" w:rsidRDefault="002B162A" w:rsidP="00786590">
            <w:pPr>
              <w:spacing w:after="39"/>
              <w:ind w:left="0"/>
              <w:jc w:val="left"/>
              <w:rPr>
                <w:lang w:eastAsia="x-none"/>
              </w:rPr>
            </w:pPr>
            <w:r w:rsidRPr="000961F5">
              <w:rPr>
                <w:lang w:eastAsia="x-none"/>
              </w:rPr>
              <w:t>Always 1/1.</w:t>
            </w:r>
          </w:p>
        </w:tc>
        <w:tc>
          <w:tcPr>
            <w:tcW w:w="3260" w:type="dxa"/>
          </w:tcPr>
          <w:p w14:paraId="4E78ECF7" w14:textId="77777777" w:rsidR="002B162A" w:rsidRPr="000961F5" w:rsidRDefault="002B162A" w:rsidP="00786590">
            <w:pPr>
              <w:spacing w:after="39"/>
              <w:ind w:left="0"/>
              <w:jc w:val="left"/>
              <w:rPr>
                <w:lang w:eastAsia="x-none"/>
              </w:rPr>
            </w:pPr>
            <w:r w:rsidRPr="000961F5">
              <w:rPr>
                <w:lang w:eastAsia="x-none"/>
              </w:rPr>
              <w:t>:28D:1/1</w:t>
            </w:r>
          </w:p>
        </w:tc>
      </w:tr>
      <w:tr w:rsidR="002B162A" w:rsidRPr="000961F5" w14:paraId="094287CA" w14:textId="77777777" w:rsidTr="00786590">
        <w:tc>
          <w:tcPr>
            <w:tcW w:w="590" w:type="dxa"/>
          </w:tcPr>
          <w:p w14:paraId="5C940CAE" w14:textId="77777777" w:rsidR="002B162A" w:rsidRPr="000961F5" w:rsidRDefault="002B162A" w:rsidP="00786590">
            <w:pPr>
              <w:spacing w:after="39"/>
              <w:ind w:left="0"/>
              <w:jc w:val="left"/>
              <w:rPr>
                <w:lang w:eastAsia="x-none"/>
              </w:rPr>
            </w:pPr>
            <w:r w:rsidRPr="000961F5">
              <w:rPr>
                <w:lang w:eastAsia="x-none"/>
              </w:rPr>
              <w:lastRenderedPageBreak/>
              <w:t>50C</w:t>
            </w:r>
          </w:p>
        </w:tc>
        <w:tc>
          <w:tcPr>
            <w:tcW w:w="1052" w:type="dxa"/>
          </w:tcPr>
          <w:p w14:paraId="36B75DA8" w14:textId="77777777" w:rsidR="002B162A" w:rsidRPr="000961F5" w:rsidRDefault="002B162A" w:rsidP="00786590">
            <w:pPr>
              <w:spacing w:after="39"/>
              <w:ind w:left="0"/>
              <w:jc w:val="left"/>
              <w:rPr>
                <w:lang w:eastAsia="x-none"/>
              </w:rPr>
            </w:pPr>
            <w:r w:rsidRPr="000961F5">
              <w:rPr>
                <w:lang w:eastAsia="x-none"/>
              </w:rPr>
              <w:t>Instructing Party</w:t>
            </w:r>
          </w:p>
        </w:tc>
        <w:tc>
          <w:tcPr>
            <w:tcW w:w="1177" w:type="dxa"/>
          </w:tcPr>
          <w:p w14:paraId="3390C5D5" w14:textId="77777777" w:rsidR="002B162A" w:rsidRPr="000961F5" w:rsidRDefault="002B162A" w:rsidP="00786590">
            <w:pPr>
              <w:spacing w:after="39"/>
              <w:ind w:left="0"/>
              <w:jc w:val="left"/>
              <w:rPr>
                <w:lang w:eastAsia="x-none"/>
              </w:rPr>
            </w:pPr>
            <w:r w:rsidRPr="000961F5">
              <w:rPr>
                <w:lang w:eastAsia="x-none"/>
              </w:rPr>
              <w:t>4!a2!a2!c[3!c]</w:t>
            </w:r>
          </w:p>
        </w:tc>
        <w:tc>
          <w:tcPr>
            <w:tcW w:w="4689" w:type="dxa"/>
          </w:tcPr>
          <w:p w14:paraId="54024103" w14:textId="77777777" w:rsidR="002B162A" w:rsidRPr="000961F5" w:rsidRDefault="002B162A" w:rsidP="00786590">
            <w:pPr>
              <w:spacing w:after="39"/>
              <w:ind w:left="0"/>
              <w:jc w:val="left"/>
              <w:rPr>
                <w:lang w:eastAsia="x-none"/>
              </w:rPr>
            </w:pPr>
            <w:r w:rsidRPr="000961F5">
              <w:rPr>
                <w:lang w:eastAsia="x-none"/>
              </w:rPr>
              <w:t xml:space="preserve">Always </w:t>
            </w:r>
            <w:r w:rsidRPr="000961F5">
              <w:rPr>
                <w:b/>
                <w:lang w:eastAsia="x-none"/>
              </w:rPr>
              <w:t>“50C”</w:t>
            </w:r>
            <w:r w:rsidRPr="000961F5">
              <w:rPr>
                <w:lang w:eastAsia="x-none"/>
              </w:rPr>
              <w:t>, marked with HKSCHKHHIPO for IPO payments</w:t>
            </w:r>
          </w:p>
        </w:tc>
        <w:tc>
          <w:tcPr>
            <w:tcW w:w="3260" w:type="dxa"/>
          </w:tcPr>
          <w:p w14:paraId="7584F89D" w14:textId="77777777" w:rsidR="002B162A" w:rsidRPr="000961F5" w:rsidRDefault="002B162A" w:rsidP="00786590">
            <w:pPr>
              <w:spacing w:after="39"/>
              <w:ind w:left="0"/>
              <w:jc w:val="left"/>
              <w:rPr>
                <w:lang w:eastAsia="x-none"/>
              </w:rPr>
            </w:pPr>
            <w:r w:rsidRPr="000961F5">
              <w:rPr>
                <w:lang w:eastAsia="x-none"/>
              </w:rPr>
              <w:t>:50C:HKSCHKHHIPO</w:t>
            </w:r>
          </w:p>
        </w:tc>
      </w:tr>
      <w:tr w:rsidR="002B162A" w:rsidRPr="000961F5" w14:paraId="0E1B32F3" w14:textId="77777777" w:rsidTr="00786590">
        <w:tc>
          <w:tcPr>
            <w:tcW w:w="590" w:type="dxa"/>
          </w:tcPr>
          <w:p w14:paraId="58600176" w14:textId="77777777" w:rsidR="002B162A" w:rsidRPr="000961F5" w:rsidRDefault="002B162A" w:rsidP="00786590">
            <w:pPr>
              <w:spacing w:after="39"/>
              <w:ind w:left="0"/>
              <w:jc w:val="left"/>
              <w:rPr>
                <w:lang w:eastAsia="x-none"/>
              </w:rPr>
            </w:pPr>
            <w:r w:rsidRPr="000961F5">
              <w:rPr>
                <w:lang w:eastAsia="x-none"/>
              </w:rPr>
              <w:t>30</w:t>
            </w:r>
          </w:p>
        </w:tc>
        <w:tc>
          <w:tcPr>
            <w:tcW w:w="1052" w:type="dxa"/>
          </w:tcPr>
          <w:p w14:paraId="7624E4BB" w14:textId="77777777" w:rsidR="002B162A" w:rsidRPr="000961F5" w:rsidRDefault="002B162A" w:rsidP="00786590">
            <w:pPr>
              <w:spacing w:after="39"/>
              <w:ind w:left="0"/>
              <w:jc w:val="left"/>
              <w:rPr>
                <w:lang w:eastAsia="x-none"/>
              </w:rPr>
            </w:pPr>
            <w:r w:rsidRPr="000961F5">
              <w:rPr>
                <w:lang w:eastAsia="x-none"/>
              </w:rPr>
              <w:t>Requested Execution Date</w:t>
            </w:r>
          </w:p>
        </w:tc>
        <w:tc>
          <w:tcPr>
            <w:tcW w:w="1177" w:type="dxa"/>
          </w:tcPr>
          <w:p w14:paraId="0067C41C" w14:textId="77777777" w:rsidR="002B162A" w:rsidRPr="000961F5" w:rsidRDefault="002B162A" w:rsidP="00786590">
            <w:pPr>
              <w:spacing w:after="39"/>
              <w:ind w:left="0"/>
              <w:jc w:val="left"/>
              <w:rPr>
                <w:lang w:eastAsia="x-none"/>
              </w:rPr>
            </w:pPr>
            <w:r w:rsidRPr="000961F5">
              <w:rPr>
                <w:lang w:eastAsia="x-none"/>
              </w:rPr>
              <w:t>6!n</w:t>
            </w:r>
          </w:p>
        </w:tc>
        <w:tc>
          <w:tcPr>
            <w:tcW w:w="4689" w:type="dxa"/>
          </w:tcPr>
          <w:p w14:paraId="27DB287C" w14:textId="77777777" w:rsidR="002B162A" w:rsidRPr="000961F5" w:rsidRDefault="002B162A" w:rsidP="00786590">
            <w:pPr>
              <w:spacing w:after="39"/>
              <w:ind w:left="0"/>
              <w:jc w:val="left"/>
              <w:rPr>
                <w:lang w:eastAsia="x-none"/>
              </w:rPr>
            </w:pPr>
            <w:r w:rsidRPr="000961F5">
              <w:rPr>
                <w:lang w:eastAsia="x-none"/>
              </w:rPr>
              <w:t>Message generation date, in YYMMDD format</w:t>
            </w:r>
          </w:p>
        </w:tc>
        <w:tc>
          <w:tcPr>
            <w:tcW w:w="3260" w:type="dxa"/>
          </w:tcPr>
          <w:p w14:paraId="1DACED60" w14:textId="77777777" w:rsidR="002B162A" w:rsidRPr="000961F5" w:rsidRDefault="002B162A" w:rsidP="00786590">
            <w:pPr>
              <w:spacing w:after="39"/>
              <w:ind w:left="0"/>
              <w:jc w:val="left"/>
              <w:rPr>
                <w:lang w:eastAsia="x-none"/>
              </w:rPr>
            </w:pPr>
            <w:r w:rsidRPr="000961F5">
              <w:rPr>
                <w:lang w:eastAsia="x-none"/>
              </w:rPr>
              <w:t>:30:200610</w:t>
            </w:r>
          </w:p>
        </w:tc>
      </w:tr>
      <w:tr w:rsidR="002B162A" w:rsidRPr="000961F5" w14:paraId="0899CF74" w14:textId="77777777" w:rsidTr="00786590">
        <w:tc>
          <w:tcPr>
            <w:tcW w:w="590" w:type="dxa"/>
          </w:tcPr>
          <w:p w14:paraId="447E5B29" w14:textId="77777777" w:rsidR="002B162A" w:rsidRPr="000961F5" w:rsidRDefault="002B162A" w:rsidP="00786590">
            <w:pPr>
              <w:spacing w:after="39"/>
              <w:ind w:left="0"/>
              <w:jc w:val="left"/>
              <w:rPr>
                <w:lang w:eastAsia="x-none"/>
              </w:rPr>
            </w:pPr>
            <w:r w:rsidRPr="000961F5">
              <w:rPr>
                <w:lang w:eastAsia="x-none"/>
              </w:rPr>
              <w:t>21</w:t>
            </w:r>
          </w:p>
        </w:tc>
        <w:tc>
          <w:tcPr>
            <w:tcW w:w="1052" w:type="dxa"/>
          </w:tcPr>
          <w:p w14:paraId="3E7C074A" w14:textId="77777777" w:rsidR="002B162A" w:rsidRPr="000961F5" w:rsidRDefault="002B162A" w:rsidP="00786590">
            <w:pPr>
              <w:spacing w:after="39"/>
              <w:ind w:left="0"/>
              <w:jc w:val="left"/>
              <w:rPr>
                <w:lang w:eastAsia="x-none"/>
              </w:rPr>
            </w:pPr>
            <w:r w:rsidRPr="000961F5">
              <w:rPr>
                <w:lang w:eastAsia="x-none"/>
              </w:rPr>
              <w:t>Transaction Reference</w:t>
            </w:r>
          </w:p>
        </w:tc>
        <w:tc>
          <w:tcPr>
            <w:tcW w:w="1177" w:type="dxa"/>
          </w:tcPr>
          <w:p w14:paraId="37308217" w14:textId="77777777" w:rsidR="002B162A" w:rsidRPr="000961F5" w:rsidRDefault="002B162A" w:rsidP="00786590">
            <w:pPr>
              <w:spacing w:after="39"/>
              <w:ind w:left="0"/>
              <w:jc w:val="left"/>
              <w:rPr>
                <w:lang w:eastAsia="x-none"/>
              </w:rPr>
            </w:pPr>
            <w:r w:rsidRPr="000961F5">
              <w:rPr>
                <w:lang w:eastAsia="x-none"/>
              </w:rPr>
              <w:t>16x</w:t>
            </w:r>
          </w:p>
        </w:tc>
        <w:tc>
          <w:tcPr>
            <w:tcW w:w="4689" w:type="dxa"/>
          </w:tcPr>
          <w:p w14:paraId="5AFB8EE3" w14:textId="77777777" w:rsidR="002B162A" w:rsidRPr="000961F5" w:rsidRDefault="002B162A" w:rsidP="00786590">
            <w:pPr>
              <w:spacing w:after="39"/>
              <w:ind w:left="0"/>
              <w:jc w:val="left"/>
              <w:rPr>
                <w:lang w:eastAsia="x-none"/>
              </w:rPr>
            </w:pPr>
            <w:r w:rsidRPr="000961F5">
              <w:rPr>
                <w:lang w:eastAsia="x-none"/>
              </w:rPr>
              <w:t xml:space="preserve">Repetition of </w:t>
            </w:r>
            <w:r w:rsidRPr="000961F5">
              <w:rPr>
                <w:b/>
                <w:lang w:eastAsia="x-none"/>
              </w:rPr>
              <w:t>:20: Sender’s Reference</w:t>
            </w:r>
          </w:p>
        </w:tc>
        <w:tc>
          <w:tcPr>
            <w:tcW w:w="3260" w:type="dxa"/>
          </w:tcPr>
          <w:p w14:paraId="7FA56ED5" w14:textId="77777777" w:rsidR="002B162A" w:rsidRPr="000961F5" w:rsidRDefault="002B162A" w:rsidP="00786590">
            <w:pPr>
              <w:spacing w:after="39"/>
              <w:ind w:left="0"/>
              <w:jc w:val="left"/>
              <w:rPr>
                <w:lang w:eastAsia="x-none"/>
              </w:rPr>
            </w:pPr>
            <w:r w:rsidRPr="000961F5">
              <w:rPr>
                <w:lang w:eastAsia="x-none"/>
              </w:rPr>
              <w:t>:21:09988B01130PAI01</w:t>
            </w:r>
          </w:p>
        </w:tc>
      </w:tr>
      <w:tr w:rsidR="002B162A" w:rsidRPr="000961F5" w14:paraId="6ECB6D62" w14:textId="77777777" w:rsidTr="00786590">
        <w:tc>
          <w:tcPr>
            <w:tcW w:w="590" w:type="dxa"/>
          </w:tcPr>
          <w:p w14:paraId="0FB8422D" w14:textId="77777777" w:rsidR="002B162A" w:rsidRPr="000961F5" w:rsidRDefault="002B162A" w:rsidP="00786590">
            <w:pPr>
              <w:spacing w:after="39"/>
              <w:ind w:left="0"/>
              <w:jc w:val="left"/>
              <w:rPr>
                <w:lang w:eastAsia="x-none"/>
              </w:rPr>
            </w:pPr>
            <w:r w:rsidRPr="000961F5">
              <w:rPr>
                <w:lang w:eastAsia="x-none"/>
              </w:rPr>
              <w:t>32B</w:t>
            </w:r>
          </w:p>
        </w:tc>
        <w:tc>
          <w:tcPr>
            <w:tcW w:w="1052" w:type="dxa"/>
          </w:tcPr>
          <w:p w14:paraId="2ACF7232" w14:textId="77777777" w:rsidR="002B162A" w:rsidRPr="000961F5" w:rsidRDefault="002B162A" w:rsidP="00786590">
            <w:pPr>
              <w:spacing w:after="39"/>
              <w:ind w:left="0"/>
              <w:jc w:val="left"/>
              <w:rPr>
                <w:lang w:eastAsia="x-none"/>
              </w:rPr>
            </w:pPr>
            <w:r w:rsidRPr="000961F5">
              <w:rPr>
                <w:lang w:eastAsia="x-none"/>
              </w:rPr>
              <w:t>Currency / Transaction Amount</w:t>
            </w:r>
          </w:p>
        </w:tc>
        <w:tc>
          <w:tcPr>
            <w:tcW w:w="1177" w:type="dxa"/>
          </w:tcPr>
          <w:p w14:paraId="735CA454" w14:textId="77777777" w:rsidR="002B162A" w:rsidRPr="000961F5" w:rsidRDefault="002B162A" w:rsidP="00786590">
            <w:pPr>
              <w:spacing w:after="39"/>
              <w:ind w:left="0"/>
              <w:jc w:val="left"/>
              <w:rPr>
                <w:lang w:eastAsia="x-none"/>
              </w:rPr>
            </w:pPr>
            <w:r w:rsidRPr="000961F5">
              <w:rPr>
                <w:lang w:eastAsia="x-none"/>
              </w:rPr>
              <w:t>3!a15d</w:t>
            </w:r>
          </w:p>
        </w:tc>
        <w:tc>
          <w:tcPr>
            <w:tcW w:w="4689" w:type="dxa"/>
          </w:tcPr>
          <w:p w14:paraId="44192540" w14:textId="77777777" w:rsidR="002B162A" w:rsidRPr="000961F5" w:rsidRDefault="002B162A" w:rsidP="00786590">
            <w:pPr>
              <w:spacing w:after="39"/>
              <w:ind w:left="0"/>
              <w:jc w:val="left"/>
              <w:rPr>
                <w:lang w:eastAsia="x-none"/>
              </w:rPr>
            </w:pPr>
            <w:r w:rsidRPr="000961F5">
              <w:rPr>
                <w:b/>
                <w:bCs/>
                <w:lang w:val="en-US" w:eastAsia="x-none"/>
              </w:rPr>
              <w:t>Currency</w:t>
            </w:r>
            <w:r w:rsidRPr="000961F5">
              <w:rPr>
                <w:lang w:val="en-US" w:eastAsia="x-none"/>
              </w:rPr>
              <w:t xml:space="preserve"> = HKD</w:t>
            </w:r>
          </w:p>
          <w:p w14:paraId="13B6D01C" w14:textId="77777777" w:rsidR="002B162A" w:rsidRPr="000961F5" w:rsidRDefault="002B162A" w:rsidP="00786590">
            <w:pPr>
              <w:spacing w:after="39"/>
              <w:ind w:left="0"/>
              <w:jc w:val="left"/>
              <w:rPr>
                <w:lang w:eastAsia="x-none"/>
              </w:rPr>
            </w:pPr>
            <w:r w:rsidRPr="000961F5">
              <w:rPr>
                <w:b/>
                <w:bCs/>
                <w:lang w:val="en-US" w:eastAsia="x-none"/>
              </w:rPr>
              <w:t xml:space="preserve">Transaction Amount </w:t>
            </w:r>
            <w:r w:rsidRPr="000961F5">
              <w:rPr>
                <w:lang w:val="en-US" w:eastAsia="x-none"/>
              </w:rPr>
              <w:t>= retail broker’s payment obligations (up to 12 digits + 2 decimal points, separated by a decimal comma)</w:t>
            </w:r>
          </w:p>
          <w:p w14:paraId="675A7D10" w14:textId="77777777" w:rsidR="002B162A" w:rsidRPr="000961F5" w:rsidRDefault="002B162A" w:rsidP="00786590">
            <w:pPr>
              <w:spacing w:after="39"/>
              <w:ind w:left="0"/>
              <w:jc w:val="left"/>
              <w:rPr>
                <w:lang w:eastAsia="x-none"/>
              </w:rPr>
            </w:pPr>
          </w:p>
        </w:tc>
        <w:tc>
          <w:tcPr>
            <w:tcW w:w="3260" w:type="dxa"/>
          </w:tcPr>
          <w:p w14:paraId="157CC62D" w14:textId="77777777" w:rsidR="002B162A" w:rsidRPr="000961F5" w:rsidRDefault="002B162A" w:rsidP="00786590">
            <w:pPr>
              <w:spacing w:after="39"/>
              <w:ind w:left="0"/>
              <w:jc w:val="left"/>
              <w:rPr>
                <w:lang w:eastAsia="x-none"/>
              </w:rPr>
            </w:pPr>
            <w:r w:rsidRPr="000961F5">
              <w:rPr>
                <w:lang w:eastAsia="x-none"/>
              </w:rPr>
              <w:t>:32B:HKD12345678,99</w:t>
            </w:r>
          </w:p>
        </w:tc>
      </w:tr>
      <w:tr w:rsidR="002B162A" w:rsidRPr="000961F5" w14:paraId="6438B0BF" w14:textId="77777777" w:rsidTr="00786590">
        <w:tc>
          <w:tcPr>
            <w:tcW w:w="590" w:type="dxa"/>
          </w:tcPr>
          <w:p w14:paraId="0D303BEB" w14:textId="77777777" w:rsidR="002B162A" w:rsidRPr="000961F5" w:rsidRDefault="002B162A" w:rsidP="00786590">
            <w:pPr>
              <w:spacing w:after="39"/>
              <w:ind w:left="0"/>
              <w:jc w:val="left"/>
              <w:rPr>
                <w:lang w:eastAsia="x-none"/>
              </w:rPr>
            </w:pPr>
            <w:r w:rsidRPr="000961F5">
              <w:rPr>
                <w:lang w:eastAsia="x-none"/>
              </w:rPr>
              <w:t>50G</w:t>
            </w:r>
          </w:p>
        </w:tc>
        <w:tc>
          <w:tcPr>
            <w:tcW w:w="1052" w:type="dxa"/>
          </w:tcPr>
          <w:p w14:paraId="0E776ED5" w14:textId="77777777" w:rsidR="002B162A" w:rsidRPr="000961F5" w:rsidRDefault="002B162A" w:rsidP="00786590">
            <w:pPr>
              <w:spacing w:after="39"/>
              <w:ind w:left="0"/>
              <w:jc w:val="left"/>
              <w:rPr>
                <w:lang w:eastAsia="x-none"/>
              </w:rPr>
            </w:pPr>
            <w:r w:rsidRPr="000961F5">
              <w:rPr>
                <w:lang w:eastAsia="x-none"/>
              </w:rPr>
              <w:t>Ordering Customer</w:t>
            </w:r>
          </w:p>
        </w:tc>
        <w:tc>
          <w:tcPr>
            <w:tcW w:w="1177" w:type="dxa"/>
          </w:tcPr>
          <w:p w14:paraId="16E3874C" w14:textId="77777777" w:rsidR="002B162A" w:rsidRPr="000961F5" w:rsidRDefault="002B162A" w:rsidP="00786590">
            <w:pPr>
              <w:spacing w:after="39"/>
              <w:ind w:left="0"/>
              <w:jc w:val="left"/>
              <w:rPr>
                <w:lang w:eastAsia="x-none"/>
              </w:rPr>
            </w:pPr>
            <w:r w:rsidRPr="000961F5">
              <w:rPr>
                <w:lang w:val="en-US" w:eastAsia="x-none"/>
              </w:rPr>
              <w:t>[/1!a][/34x]</w:t>
            </w:r>
          </w:p>
          <w:p w14:paraId="31CA1EA4" w14:textId="77777777" w:rsidR="002B162A" w:rsidRPr="000961F5" w:rsidRDefault="002B162A" w:rsidP="00786590">
            <w:pPr>
              <w:spacing w:after="39"/>
              <w:ind w:left="0"/>
              <w:jc w:val="left"/>
              <w:rPr>
                <w:lang w:eastAsia="x-none"/>
              </w:rPr>
            </w:pPr>
            <w:r w:rsidRPr="000961F5">
              <w:rPr>
                <w:lang w:val="en-US" w:eastAsia="x-none"/>
              </w:rPr>
              <w:t>4!a2!a2!c[3!c]</w:t>
            </w:r>
          </w:p>
        </w:tc>
        <w:tc>
          <w:tcPr>
            <w:tcW w:w="4689" w:type="dxa"/>
          </w:tcPr>
          <w:p w14:paraId="32063D9D" w14:textId="77777777" w:rsidR="002B162A" w:rsidRPr="000961F5" w:rsidRDefault="002B162A" w:rsidP="00786590">
            <w:pPr>
              <w:spacing w:after="39"/>
              <w:ind w:left="0"/>
              <w:jc w:val="left"/>
              <w:rPr>
                <w:lang w:eastAsia="x-none"/>
              </w:rPr>
            </w:pPr>
            <w:r w:rsidRPr="000961F5">
              <w:rPr>
                <w:lang w:eastAsia="x-none"/>
              </w:rPr>
              <w:t xml:space="preserve">Always </w:t>
            </w:r>
            <w:r w:rsidRPr="000961F5">
              <w:rPr>
                <w:b/>
                <w:lang w:eastAsia="x-none"/>
              </w:rPr>
              <w:t>“50G”</w:t>
            </w:r>
            <w:r w:rsidRPr="000961F5">
              <w:rPr>
                <w:lang w:eastAsia="x-none"/>
              </w:rPr>
              <w:t>, with the retail broker’s bank account details:-</w:t>
            </w:r>
          </w:p>
          <w:p w14:paraId="3476872E" w14:textId="77777777" w:rsidR="002B162A" w:rsidRPr="000961F5" w:rsidRDefault="002B162A" w:rsidP="00786590">
            <w:pPr>
              <w:spacing w:after="39"/>
              <w:ind w:left="0"/>
              <w:jc w:val="left"/>
              <w:rPr>
                <w:lang w:eastAsia="x-none"/>
              </w:rPr>
            </w:pPr>
            <w:r w:rsidRPr="000961F5">
              <w:rPr>
                <w:b/>
                <w:lang w:eastAsia="x-none"/>
              </w:rPr>
              <w:t>1st line</w:t>
            </w:r>
            <w:r w:rsidRPr="000961F5">
              <w:rPr>
                <w:lang w:eastAsia="x-none"/>
              </w:rPr>
              <w:t xml:space="preserve"> = “/” + “HK” [Participant Master Field #6 / NCP Bank Master Field #4]-[Participant Master Field #9 / NCP Bank Master Field #5]-[ Participant Master Field #7 / NCP Bank Master Field #6] (3!n-3!n-8!n)</w:t>
            </w:r>
          </w:p>
          <w:p w14:paraId="422CACB4" w14:textId="77777777" w:rsidR="002B162A" w:rsidRPr="000961F5" w:rsidRDefault="002B162A" w:rsidP="00786590">
            <w:pPr>
              <w:spacing w:after="39"/>
              <w:ind w:left="0"/>
              <w:jc w:val="left"/>
              <w:rPr>
                <w:lang w:eastAsia="x-none"/>
              </w:rPr>
            </w:pPr>
            <w:r w:rsidRPr="000961F5">
              <w:rPr>
                <w:b/>
                <w:lang w:eastAsia="x-none"/>
              </w:rPr>
              <w:t>2nd line</w:t>
            </w:r>
            <w:r w:rsidRPr="000961F5">
              <w:rPr>
                <w:lang w:eastAsia="x-none"/>
              </w:rPr>
              <w:t xml:space="preserve"> = designated bank BIC code [SWIFT BIC codes list]</w:t>
            </w:r>
          </w:p>
        </w:tc>
        <w:tc>
          <w:tcPr>
            <w:tcW w:w="3260" w:type="dxa"/>
          </w:tcPr>
          <w:p w14:paraId="46EA49AF" w14:textId="77777777" w:rsidR="002B162A" w:rsidRPr="000961F5" w:rsidRDefault="002B162A" w:rsidP="00786590">
            <w:pPr>
              <w:spacing w:after="39"/>
              <w:ind w:left="0"/>
              <w:jc w:val="left"/>
              <w:rPr>
                <w:lang w:eastAsia="x-none"/>
              </w:rPr>
            </w:pPr>
          </w:p>
          <w:p w14:paraId="2519A5AD" w14:textId="77777777" w:rsidR="002B162A" w:rsidRPr="000961F5" w:rsidRDefault="002B162A" w:rsidP="00786590">
            <w:pPr>
              <w:spacing w:after="39"/>
              <w:ind w:left="0"/>
              <w:jc w:val="left"/>
              <w:rPr>
                <w:lang w:eastAsia="x-none"/>
              </w:rPr>
            </w:pPr>
            <w:r w:rsidRPr="000961F5">
              <w:rPr>
                <w:lang w:eastAsia="x-none"/>
              </w:rPr>
              <w:t>:50G:/HK000-000-00000000</w:t>
            </w:r>
          </w:p>
          <w:p w14:paraId="63F5B549" w14:textId="77777777" w:rsidR="002B162A" w:rsidRPr="000961F5" w:rsidRDefault="002B162A" w:rsidP="00786590">
            <w:pPr>
              <w:spacing w:after="39"/>
              <w:ind w:left="0"/>
              <w:jc w:val="left"/>
              <w:rPr>
                <w:lang w:eastAsia="x-none"/>
              </w:rPr>
            </w:pPr>
            <w:r w:rsidRPr="000961F5">
              <w:rPr>
                <w:lang w:eastAsia="x-none"/>
              </w:rPr>
              <w:t>BKCHHKHHXXX</w:t>
            </w:r>
          </w:p>
        </w:tc>
      </w:tr>
      <w:tr w:rsidR="002B162A" w:rsidRPr="000961F5" w14:paraId="426F60C9" w14:textId="77777777" w:rsidTr="00786590">
        <w:tc>
          <w:tcPr>
            <w:tcW w:w="590" w:type="dxa"/>
          </w:tcPr>
          <w:p w14:paraId="6DE1798F" w14:textId="77777777" w:rsidR="002B162A" w:rsidRPr="000961F5" w:rsidRDefault="002B162A" w:rsidP="00786590">
            <w:pPr>
              <w:spacing w:after="39"/>
              <w:ind w:left="0"/>
              <w:jc w:val="left"/>
              <w:rPr>
                <w:lang w:eastAsia="x-none"/>
              </w:rPr>
            </w:pPr>
            <w:r w:rsidRPr="000961F5">
              <w:rPr>
                <w:lang w:eastAsia="x-none"/>
              </w:rPr>
              <w:t>57A</w:t>
            </w:r>
          </w:p>
        </w:tc>
        <w:tc>
          <w:tcPr>
            <w:tcW w:w="1052" w:type="dxa"/>
          </w:tcPr>
          <w:p w14:paraId="7E014B8C" w14:textId="77777777" w:rsidR="002B162A" w:rsidRPr="000961F5" w:rsidRDefault="002B162A" w:rsidP="00786590">
            <w:pPr>
              <w:spacing w:after="39"/>
              <w:ind w:left="0"/>
              <w:jc w:val="left"/>
              <w:rPr>
                <w:lang w:eastAsia="x-none"/>
              </w:rPr>
            </w:pPr>
            <w:r w:rsidRPr="000961F5">
              <w:rPr>
                <w:lang w:eastAsia="x-none"/>
              </w:rPr>
              <w:t>Account with Institution</w:t>
            </w:r>
          </w:p>
        </w:tc>
        <w:tc>
          <w:tcPr>
            <w:tcW w:w="1177" w:type="dxa"/>
          </w:tcPr>
          <w:p w14:paraId="12BC2995" w14:textId="77777777" w:rsidR="002B162A" w:rsidRPr="000961F5" w:rsidRDefault="002B162A" w:rsidP="00786590">
            <w:pPr>
              <w:spacing w:after="39"/>
              <w:ind w:left="0"/>
              <w:jc w:val="left"/>
              <w:rPr>
                <w:lang w:eastAsia="x-none"/>
              </w:rPr>
            </w:pPr>
            <w:r w:rsidRPr="000961F5">
              <w:rPr>
                <w:lang w:val="en-US" w:eastAsia="x-none"/>
              </w:rPr>
              <w:t>[/1!a][/34x]</w:t>
            </w:r>
          </w:p>
          <w:p w14:paraId="5793E603" w14:textId="77777777" w:rsidR="002B162A" w:rsidRPr="000961F5" w:rsidRDefault="002B162A" w:rsidP="00786590">
            <w:pPr>
              <w:spacing w:after="39"/>
              <w:ind w:left="0"/>
              <w:jc w:val="left"/>
              <w:rPr>
                <w:lang w:eastAsia="x-none"/>
              </w:rPr>
            </w:pPr>
            <w:r w:rsidRPr="000961F5">
              <w:rPr>
                <w:lang w:val="en-US" w:eastAsia="x-none"/>
              </w:rPr>
              <w:t>4!a2!a2!c[3!c]</w:t>
            </w:r>
          </w:p>
        </w:tc>
        <w:tc>
          <w:tcPr>
            <w:tcW w:w="4689" w:type="dxa"/>
          </w:tcPr>
          <w:p w14:paraId="5FEBD35C" w14:textId="77777777" w:rsidR="002B162A" w:rsidRPr="000961F5" w:rsidRDefault="002B162A" w:rsidP="00786590">
            <w:pPr>
              <w:spacing w:after="39"/>
              <w:ind w:left="0"/>
              <w:jc w:val="left"/>
              <w:rPr>
                <w:lang w:eastAsia="x-none"/>
              </w:rPr>
            </w:pPr>
            <w:r w:rsidRPr="000961F5">
              <w:rPr>
                <w:lang w:eastAsia="x-none"/>
              </w:rPr>
              <w:t xml:space="preserve">Always </w:t>
            </w:r>
            <w:r w:rsidRPr="000961F5">
              <w:rPr>
                <w:b/>
                <w:lang w:eastAsia="x-none"/>
              </w:rPr>
              <w:t>“57A”</w:t>
            </w:r>
            <w:r w:rsidRPr="000961F5">
              <w:rPr>
                <w:lang w:eastAsia="x-none"/>
              </w:rPr>
              <w:t>, with the receiving bank BIC code [SWIFT BIC codes list]</w:t>
            </w:r>
          </w:p>
        </w:tc>
        <w:tc>
          <w:tcPr>
            <w:tcW w:w="3260" w:type="dxa"/>
          </w:tcPr>
          <w:p w14:paraId="75185B31" w14:textId="77777777" w:rsidR="002B162A" w:rsidRPr="000961F5" w:rsidRDefault="002B162A" w:rsidP="00786590">
            <w:pPr>
              <w:spacing w:after="39"/>
              <w:ind w:left="0"/>
              <w:jc w:val="left"/>
              <w:rPr>
                <w:lang w:eastAsia="x-none"/>
              </w:rPr>
            </w:pPr>
            <w:r w:rsidRPr="000961F5">
              <w:rPr>
                <w:lang w:eastAsia="x-none"/>
              </w:rPr>
              <w:t>:57A:HSBCHKHHXXX</w:t>
            </w:r>
          </w:p>
        </w:tc>
      </w:tr>
      <w:tr w:rsidR="002B162A" w:rsidRPr="000961F5" w14:paraId="4D2D602C" w14:textId="77777777" w:rsidTr="00786590">
        <w:tc>
          <w:tcPr>
            <w:tcW w:w="590" w:type="dxa"/>
          </w:tcPr>
          <w:p w14:paraId="45E0CDC5" w14:textId="77777777" w:rsidR="002B162A" w:rsidRPr="000961F5" w:rsidRDefault="002B162A" w:rsidP="00786590">
            <w:pPr>
              <w:spacing w:after="39"/>
              <w:ind w:left="0"/>
              <w:jc w:val="left"/>
              <w:rPr>
                <w:lang w:eastAsia="x-none"/>
              </w:rPr>
            </w:pPr>
            <w:r w:rsidRPr="000961F5">
              <w:rPr>
                <w:lang w:eastAsia="x-none"/>
              </w:rPr>
              <w:t>59F</w:t>
            </w:r>
          </w:p>
        </w:tc>
        <w:tc>
          <w:tcPr>
            <w:tcW w:w="1052" w:type="dxa"/>
          </w:tcPr>
          <w:p w14:paraId="5C42D4BC" w14:textId="77777777" w:rsidR="002B162A" w:rsidRPr="000961F5" w:rsidRDefault="002B162A" w:rsidP="00786590">
            <w:pPr>
              <w:spacing w:after="39"/>
              <w:ind w:left="0"/>
              <w:jc w:val="left"/>
              <w:rPr>
                <w:lang w:eastAsia="x-none"/>
              </w:rPr>
            </w:pPr>
            <w:r w:rsidRPr="000961F5">
              <w:rPr>
                <w:lang w:eastAsia="x-none"/>
              </w:rPr>
              <w:t>Beneficiary</w:t>
            </w:r>
          </w:p>
        </w:tc>
        <w:tc>
          <w:tcPr>
            <w:tcW w:w="1177" w:type="dxa"/>
          </w:tcPr>
          <w:p w14:paraId="0AE805CB" w14:textId="77777777" w:rsidR="002B162A" w:rsidRPr="000961F5" w:rsidRDefault="002B162A" w:rsidP="00786590">
            <w:pPr>
              <w:spacing w:after="39"/>
              <w:ind w:left="0"/>
              <w:jc w:val="left"/>
              <w:rPr>
                <w:lang w:eastAsia="x-none"/>
              </w:rPr>
            </w:pPr>
            <w:r w:rsidRPr="000961F5">
              <w:rPr>
                <w:lang w:val="en-US" w:eastAsia="x-none"/>
              </w:rPr>
              <w:t>[/34x]</w:t>
            </w:r>
          </w:p>
          <w:p w14:paraId="0232F9E4" w14:textId="77777777" w:rsidR="002B162A" w:rsidRPr="000961F5" w:rsidRDefault="002B162A" w:rsidP="00786590">
            <w:pPr>
              <w:spacing w:after="39"/>
              <w:ind w:left="0"/>
              <w:jc w:val="left"/>
              <w:rPr>
                <w:lang w:eastAsia="x-none"/>
              </w:rPr>
            </w:pPr>
            <w:r w:rsidRPr="000961F5">
              <w:rPr>
                <w:lang w:val="en-US" w:eastAsia="x-none"/>
              </w:rPr>
              <w:t>4*(1!n/33x)</w:t>
            </w:r>
          </w:p>
        </w:tc>
        <w:tc>
          <w:tcPr>
            <w:tcW w:w="4689" w:type="dxa"/>
          </w:tcPr>
          <w:p w14:paraId="78A95BB1" w14:textId="77777777" w:rsidR="002B162A" w:rsidRPr="000961F5" w:rsidRDefault="002B162A" w:rsidP="00786590">
            <w:pPr>
              <w:spacing w:after="39"/>
              <w:ind w:left="0"/>
              <w:jc w:val="left"/>
              <w:rPr>
                <w:lang w:eastAsia="x-none"/>
              </w:rPr>
            </w:pPr>
            <w:r w:rsidRPr="000961F5">
              <w:rPr>
                <w:lang w:eastAsia="x-none"/>
              </w:rPr>
              <w:t xml:space="preserve">Always </w:t>
            </w:r>
            <w:r w:rsidRPr="000961F5">
              <w:rPr>
                <w:b/>
                <w:lang w:eastAsia="x-none"/>
              </w:rPr>
              <w:t>“59F”</w:t>
            </w:r>
            <w:r w:rsidRPr="000961F5">
              <w:rPr>
                <w:lang w:eastAsia="x-none"/>
              </w:rPr>
              <w:t>, with IPO issuer’s bank account information:</w:t>
            </w:r>
          </w:p>
          <w:p w14:paraId="142F9A87" w14:textId="77777777" w:rsidR="002B162A" w:rsidRPr="000961F5" w:rsidRDefault="002B162A" w:rsidP="00786590">
            <w:pPr>
              <w:spacing w:after="39"/>
              <w:ind w:left="0"/>
              <w:jc w:val="left"/>
              <w:rPr>
                <w:lang w:eastAsia="x-none"/>
              </w:rPr>
            </w:pPr>
            <w:r w:rsidRPr="000961F5">
              <w:rPr>
                <w:lang w:eastAsia="x-none"/>
              </w:rPr>
              <w:t>1st line = “/” + “HK” [bank code]-[branch code]-[bank account #] (3!n-3!n-8!n) [IPO initiation Field #49/ #50]</w:t>
            </w:r>
          </w:p>
          <w:p w14:paraId="0147F5F4" w14:textId="77777777" w:rsidR="002B162A" w:rsidRPr="000961F5" w:rsidRDefault="002B162A" w:rsidP="00786590">
            <w:pPr>
              <w:spacing w:after="39"/>
              <w:ind w:left="0"/>
              <w:jc w:val="left"/>
              <w:rPr>
                <w:lang w:eastAsia="x-none"/>
              </w:rPr>
            </w:pPr>
            <w:r w:rsidRPr="000961F5">
              <w:rPr>
                <w:lang w:eastAsia="x-none"/>
              </w:rPr>
              <w:t>2nd to 5th lines = sequence number + “/” + name and address details [IPO initiation Field #49/ #50]</w:t>
            </w:r>
          </w:p>
        </w:tc>
        <w:tc>
          <w:tcPr>
            <w:tcW w:w="3260" w:type="dxa"/>
          </w:tcPr>
          <w:p w14:paraId="40B33B00" w14:textId="77777777" w:rsidR="002B162A" w:rsidRPr="000961F5" w:rsidRDefault="002B162A" w:rsidP="00786590">
            <w:pPr>
              <w:spacing w:after="39"/>
              <w:ind w:left="0"/>
              <w:jc w:val="left"/>
              <w:rPr>
                <w:lang w:eastAsia="x-none"/>
              </w:rPr>
            </w:pPr>
            <w:r w:rsidRPr="000961F5">
              <w:rPr>
                <w:lang w:eastAsia="x-none"/>
              </w:rPr>
              <w:t>:59F:/HK999-999-99999999</w:t>
            </w:r>
          </w:p>
          <w:p w14:paraId="36EB5308" w14:textId="77777777" w:rsidR="002B162A" w:rsidRPr="000961F5" w:rsidRDefault="002B162A" w:rsidP="00786590">
            <w:pPr>
              <w:spacing w:after="39"/>
              <w:ind w:left="0"/>
              <w:jc w:val="left"/>
              <w:rPr>
                <w:lang w:eastAsia="x-none"/>
              </w:rPr>
            </w:pPr>
            <w:r w:rsidRPr="000961F5">
              <w:rPr>
                <w:lang w:eastAsia="x-none"/>
              </w:rPr>
              <w:t>1/ALIBABA GROUP HOLDING LIMITED</w:t>
            </w:r>
          </w:p>
          <w:p w14:paraId="7CDD2BA6" w14:textId="77777777" w:rsidR="002B162A" w:rsidRPr="000961F5" w:rsidRDefault="002B162A" w:rsidP="00786590">
            <w:pPr>
              <w:spacing w:after="39"/>
              <w:ind w:left="0"/>
              <w:jc w:val="left"/>
              <w:rPr>
                <w:lang w:eastAsia="x-none"/>
              </w:rPr>
            </w:pPr>
            <w:r w:rsidRPr="000961F5">
              <w:rPr>
                <w:lang w:eastAsia="x-none"/>
              </w:rPr>
              <w:t>2/26F TOWER ONE TIMES SQUARE</w:t>
            </w:r>
          </w:p>
          <w:p w14:paraId="4BE08606" w14:textId="77777777" w:rsidR="002B162A" w:rsidRPr="000961F5" w:rsidRDefault="002B162A" w:rsidP="00786590">
            <w:pPr>
              <w:spacing w:after="39"/>
              <w:ind w:left="0"/>
              <w:jc w:val="left"/>
              <w:rPr>
                <w:lang w:eastAsia="x-none"/>
              </w:rPr>
            </w:pPr>
            <w:r w:rsidRPr="000961F5">
              <w:rPr>
                <w:lang w:eastAsia="x-none"/>
              </w:rPr>
              <w:t>2/1 MATHESON ROAD CAUSEWAY BAY</w:t>
            </w:r>
          </w:p>
          <w:p w14:paraId="7F8284CB" w14:textId="77777777" w:rsidR="002B162A" w:rsidRPr="000961F5" w:rsidRDefault="002B162A" w:rsidP="00786590">
            <w:pPr>
              <w:spacing w:after="39"/>
              <w:ind w:left="0"/>
              <w:jc w:val="left"/>
              <w:rPr>
                <w:lang w:eastAsia="x-none"/>
              </w:rPr>
            </w:pPr>
            <w:r w:rsidRPr="000961F5">
              <w:rPr>
                <w:lang w:eastAsia="x-none"/>
              </w:rPr>
              <w:t>3/HKSAR CHINA</w:t>
            </w:r>
          </w:p>
        </w:tc>
      </w:tr>
      <w:tr w:rsidR="002B162A" w:rsidRPr="000961F5" w14:paraId="12809D41" w14:textId="77777777" w:rsidTr="00786590">
        <w:tc>
          <w:tcPr>
            <w:tcW w:w="590" w:type="dxa"/>
          </w:tcPr>
          <w:p w14:paraId="60CF5EB6" w14:textId="77777777" w:rsidR="002B162A" w:rsidRPr="000961F5" w:rsidRDefault="002B162A" w:rsidP="00786590">
            <w:pPr>
              <w:spacing w:after="39"/>
              <w:ind w:left="0"/>
              <w:jc w:val="left"/>
              <w:rPr>
                <w:lang w:eastAsia="x-none"/>
              </w:rPr>
            </w:pPr>
            <w:r w:rsidRPr="000961F5">
              <w:rPr>
                <w:lang w:eastAsia="x-none"/>
              </w:rPr>
              <w:t>71A</w:t>
            </w:r>
          </w:p>
        </w:tc>
        <w:tc>
          <w:tcPr>
            <w:tcW w:w="1052" w:type="dxa"/>
          </w:tcPr>
          <w:p w14:paraId="0E714715" w14:textId="77777777" w:rsidR="002B162A" w:rsidRPr="000961F5" w:rsidRDefault="002B162A" w:rsidP="00786590">
            <w:pPr>
              <w:spacing w:after="39"/>
              <w:ind w:left="0"/>
              <w:jc w:val="left"/>
              <w:rPr>
                <w:lang w:eastAsia="x-none"/>
              </w:rPr>
            </w:pPr>
            <w:r w:rsidRPr="000961F5">
              <w:rPr>
                <w:lang w:eastAsia="x-none"/>
              </w:rPr>
              <w:t>Details of Charges</w:t>
            </w:r>
          </w:p>
        </w:tc>
        <w:tc>
          <w:tcPr>
            <w:tcW w:w="1177" w:type="dxa"/>
          </w:tcPr>
          <w:p w14:paraId="2AC0B7BD" w14:textId="77777777" w:rsidR="002B162A" w:rsidRPr="000961F5" w:rsidRDefault="002B162A" w:rsidP="00786590">
            <w:pPr>
              <w:spacing w:after="39"/>
              <w:ind w:left="0"/>
              <w:jc w:val="left"/>
              <w:rPr>
                <w:lang w:eastAsia="x-none"/>
              </w:rPr>
            </w:pPr>
            <w:r w:rsidRPr="000961F5">
              <w:rPr>
                <w:lang w:eastAsia="x-none"/>
              </w:rPr>
              <w:t>3!a</w:t>
            </w:r>
          </w:p>
        </w:tc>
        <w:tc>
          <w:tcPr>
            <w:tcW w:w="4689" w:type="dxa"/>
          </w:tcPr>
          <w:p w14:paraId="3E558F99" w14:textId="77777777" w:rsidR="002B162A" w:rsidRPr="000961F5" w:rsidRDefault="002B162A" w:rsidP="00786590">
            <w:pPr>
              <w:spacing w:after="39"/>
              <w:ind w:left="0"/>
              <w:jc w:val="left"/>
              <w:rPr>
                <w:lang w:eastAsia="x-none"/>
              </w:rPr>
            </w:pPr>
            <w:r w:rsidRPr="000961F5">
              <w:rPr>
                <w:lang w:eastAsia="x-none"/>
              </w:rPr>
              <w:t xml:space="preserve">Always </w:t>
            </w:r>
            <w:r w:rsidRPr="000961F5">
              <w:rPr>
                <w:b/>
                <w:lang w:eastAsia="x-none"/>
              </w:rPr>
              <w:t>“SHA”</w:t>
            </w:r>
          </w:p>
        </w:tc>
        <w:tc>
          <w:tcPr>
            <w:tcW w:w="3260" w:type="dxa"/>
          </w:tcPr>
          <w:p w14:paraId="7372B46D" w14:textId="77777777" w:rsidR="002B162A" w:rsidRPr="000961F5" w:rsidRDefault="002B162A" w:rsidP="00786590">
            <w:pPr>
              <w:spacing w:after="39"/>
              <w:ind w:left="0"/>
              <w:jc w:val="left"/>
              <w:rPr>
                <w:lang w:eastAsia="x-none"/>
              </w:rPr>
            </w:pPr>
            <w:r w:rsidRPr="000961F5">
              <w:rPr>
                <w:lang w:eastAsia="x-none"/>
              </w:rPr>
              <w:t>:71A:SHA</w:t>
            </w:r>
          </w:p>
        </w:tc>
      </w:tr>
    </w:tbl>
    <w:p w14:paraId="6B1D9091" w14:textId="77777777" w:rsidR="002B162A" w:rsidRPr="000961F5" w:rsidRDefault="002B162A" w:rsidP="002B162A">
      <w:pPr>
        <w:ind w:left="0"/>
        <w:rPr>
          <w:lang w:eastAsia="x-none"/>
        </w:rPr>
      </w:pPr>
    </w:p>
    <w:p w14:paraId="683FEF3A" w14:textId="77777777" w:rsidR="002B162A" w:rsidRPr="000961F5" w:rsidRDefault="002B162A" w:rsidP="002B162A">
      <w:pPr>
        <w:ind w:left="0"/>
        <w:rPr>
          <w:b/>
          <w:lang w:eastAsia="x-none"/>
        </w:rPr>
      </w:pPr>
      <w:r w:rsidRPr="000961F5">
        <w:rPr>
          <w:b/>
          <w:lang w:eastAsia="x-none"/>
        </w:rPr>
        <w:t>Example:</w:t>
      </w:r>
    </w:p>
    <w:p w14:paraId="77C97B47" w14:textId="77777777" w:rsidR="002B162A" w:rsidRPr="000961F5" w:rsidRDefault="002B162A" w:rsidP="002E07D6">
      <w:pPr>
        <w:pStyle w:val="ListParagraph"/>
        <w:numPr>
          <w:ilvl w:val="0"/>
          <w:numId w:val="30"/>
        </w:numPr>
        <w:ind w:leftChars="0"/>
        <w:rPr>
          <w:lang w:eastAsia="x-none"/>
        </w:rPr>
      </w:pPr>
      <w:r w:rsidRPr="000961F5">
        <w:rPr>
          <w:b/>
          <w:color w:val="E36C0A" w:themeColor="accent6" w:themeShade="BF"/>
          <w:lang w:eastAsia="x-none"/>
        </w:rPr>
        <w:t>MT 101</w:t>
      </w:r>
      <w:r w:rsidRPr="000961F5">
        <w:rPr>
          <w:color w:val="984806" w:themeColor="accent6" w:themeShade="80"/>
          <w:lang w:eastAsia="x-none"/>
        </w:rPr>
        <w:t xml:space="preserve"> </w:t>
      </w:r>
      <w:r w:rsidRPr="000961F5">
        <w:rPr>
          <w:lang w:eastAsia="x-none"/>
        </w:rPr>
        <w:t xml:space="preserve">payment instruction for </w:t>
      </w:r>
      <w:r w:rsidRPr="000961F5">
        <w:rPr>
          <w:b/>
          <w:color w:val="31849B" w:themeColor="accent5" w:themeShade="BF"/>
          <w:lang w:eastAsia="x-none"/>
        </w:rPr>
        <w:t>Bank of China (as a designated bank)</w:t>
      </w:r>
      <w:r w:rsidRPr="000961F5">
        <w:rPr>
          <w:lang w:eastAsia="x-none"/>
        </w:rPr>
        <w:t xml:space="preserve"> to execute </w:t>
      </w:r>
      <w:r w:rsidRPr="000961F5">
        <w:rPr>
          <w:b/>
          <w:color w:val="D99594" w:themeColor="accent2" w:themeTint="99"/>
          <w:lang w:eastAsia="x-none"/>
        </w:rPr>
        <w:t>BOCI Securities Limited’s payment</w:t>
      </w:r>
      <w:r w:rsidRPr="000961F5">
        <w:rPr>
          <w:color w:val="D99594" w:themeColor="accent2" w:themeTint="99"/>
          <w:lang w:eastAsia="x-none"/>
        </w:rPr>
        <w:t xml:space="preserve"> </w:t>
      </w:r>
      <w:r w:rsidRPr="000961F5">
        <w:rPr>
          <w:lang w:eastAsia="x-none"/>
        </w:rPr>
        <w:t xml:space="preserve">of </w:t>
      </w:r>
      <w:r w:rsidRPr="000961F5">
        <w:rPr>
          <w:b/>
          <w:color w:val="C00000"/>
          <w:lang w:eastAsia="x-none"/>
        </w:rPr>
        <w:t>HK$12345678.99</w:t>
      </w:r>
      <w:r w:rsidRPr="000961F5">
        <w:rPr>
          <w:color w:val="C00000"/>
          <w:lang w:eastAsia="x-none"/>
        </w:rPr>
        <w:t xml:space="preserve"> </w:t>
      </w:r>
      <w:r w:rsidRPr="000961F5">
        <w:rPr>
          <w:lang w:eastAsia="x-none"/>
        </w:rPr>
        <w:t xml:space="preserve">for </w:t>
      </w:r>
      <w:r w:rsidRPr="000961F5">
        <w:rPr>
          <w:b/>
          <w:color w:val="D99594" w:themeColor="accent2" w:themeTint="99"/>
          <w:lang w:eastAsia="x-none"/>
        </w:rPr>
        <w:t>Alibaba’s IPO shares</w:t>
      </w:r>
      <w:r w:rsidRPr="000961F5">
        <w:rPr>
          <w:lang w:eastAsia="x-none"/>
        </w:rPr>
        <w:t xml:space="preserve"> on </w:t>
      </w:r>
      <w:r w:rsidRPr="000961F5">
        <w:rPr>
          <w:b/>
          <w:color w:val="365F91" w:themeColor="accent1" w:themeShade="BF"/>
          <w:lang w:eastAsia="x-none"/>
        </w:rPr>
        <w:t>10 June 2020</w:t>
      </w:r>
    </w:p>
    <w:p w14:paraId="078B52A0" w14:textId="77777777" w:rsidR="002B162A" w:rsidRPr="000961F5" w:rsidRDefault="002B162A" w:rsidP="002B162A">
      <w:pPr>
        <w:ind w:left="0"/>
        <w:rPr>
          <w:b/>
          <w:lang w:eastAsia="x-none"/>
        </w:rPr>
      </w:pPr>
    </w:p>
    <w:tbl>
      <w:tblPr>
        <w:tblStyle w:val="TableGrid"/>
        <w:tblW w:w="0" w:type="auto"/>
        <w:tblLook w:val="04A0" w:firstRow="1" w:lastRow="0" w:firstColumn="1" w:lastColumn="0" w:noHBand="0" w:noVBand="1"/>
      </w:tblPr>
      <w:tblGrid>
        <w:gridCol w:w="10459"/>
      </w:tblGrid>
      <w:tr w:rsidR="002B162A" w:rsidRPr="000961F5" w14:paraId="7CC6CF7D" w14:textId="77777777" w:rsidTr="00786590">
        <w:tc>
          <w:tcPr>
            <w:tcW w:w="10459" w:type="dxa"/>
          </w:tcPr>
          <w:p w14:paraId="06ED731C" w14:textId="77777777" w:rsidR="002B162A" w:rsidRPr="000961F5" w:rsidRDefault="002B162A" w:rsidP="00786590">
            <w:pPr>
              <w:spacing w:after="39"/>
              <w:ind w:left="0"/>
              <w:rPr>
                <w:lang w:eastAsia="x-none"/>
              </w:rPr>
            </w:pPr>
            <w:r w:rsidRPr="000961F5">
              <w:rPr>
                <w:lang w:eastAsia="x-none"/>
              </w:rPr>
              <w:t>Message:</w:t>
            </w:r>
          </w:p>
          <w:p w14:paraId="5E65A860" w14:textId="77777777" w:rsidR="002B162A" w:rsidRPr="000961F5" w:rsidRDefault="002B162A" w:rsidP="00786590">
            <w:pPr>
              <w:spacing w:after="39"/>
              <w:ind w:left="0"/>
              <w:rPr>
                <w:lang w:eastAsia="x-none"/>
              </w:rPr>
            </w:pPr>
            <w:r w:rsidRPr="000961F5">
              <w:rPr>
                <w:lang w:eastAsia="x-none"/>
              </w:rPr>
              <w:t>{1:F01HKSCHKHHAIPO0000000000}{2:I</w:t>
            </w:r>
            <w:r w:rsidRPr="000961F5">
              <w:rPr>
                <w:b/>
                <w:color w:val="E36C0A" w:themeColor="accent6" w:themeShade="BF"/>
                <w:lang w:eastAsia="x-none"/>
              </w:rPr>
              <w:t>101</w:t>
            </w:r>
            <w:r w:rsidRPr="000961F5">
              <w:rPr>
                <w:b/>
                <w:color w:val="31849B" w:themeColor="accent5" w:themeShade="BF"/>
                <w:lang w:eastAsia="x-none"/>
              </w:rPr>
              <w:t>BKCHHKHHXXX</w:t>
            </w:r>
            <w:r w:rsidRPr="000961F5">
              <w:rPr>
                <w:lang w:eastAsia="x-none"/>
              </w:rPr>
              <w:t>N2020}{4:</w:t>
            </w:r>
          </w:p>
          <w:p w14:paraId="7CF95558" w14:textId="77777777" w:rsidR="002B162A" w:rsidRPr="000961F5" w:rsidRDefault="002B162A" w:rsidP="00786590">
            <w:pPr>
              <w:spacing w:after="39"/>
              <w:ind w:left="0"/>
              <w:rPr>
                <w:lang w:eastAsia="x-none"/>
              </w:rPr>
            </w:pPr>
            <w:r w:rsidRPr="000961F5">
              <w:rPr>
                <w:lang w:eastAsia="x-none"/>
              </w:rPr>
              <w:t>:20:</w:t>
            </w:r>
            <w:r w:rsidRPr="000961F5">
              <w:rPr>
                <w:b/>
                <w:color w:val="D99594" w:themeColor="accent2" w:themeTint="99"/>
                <w:lang w:eastAsia="x-none"/>
              </w:rPr>
              <w:t>09988B01130PAI01</w:t>
            </w:r>
          </w:p>
          <w:p w14:paraId="044C1572" w14:textId="77777777" w:rsidR="002B162A" w:rsidRPr="000961F5" w:rsidRDefault="002B162A" w:rsidP="00786590">
            <w:pPr>
              <w:spacing w:after="39"/>
              <w:ind w:left="0"/>
              <w:rPr>
                <w:lang w:eastAsia="x-none"/>
              </w:rPr>
            </w:pPr>
            <w:r w:rsidRPr="000961F5">
              <w:rPr>
                <w:lang w:eastAsia="x-none"/>
              </w:rPr>
              <w:lastRenderedPageBreak/>
              <w:t>:28D:1/1</w:t>
            </w:r>
          </w:p>
          <w:p w14:paraId="75DF6F48" w14:textId="77777777" w:rsidR="002B162A" w:rsidRPr="000961F5" w:rsidRDefault="002B162A" w:rsidP="00786590">
            <w:pPr>
              <w:spacing w:after="39"/>
              <w:ind w:left="0"/>
              <w:rPr>
                <w:lang w:eastAsia="x-none"/>
              </w:rPr>
            </w:pPr>
            <w:r w:rsidRPr="000961F5">
              <w:rPr>
                <w:lang w:eastAsia="x-none"/>
              </w:rPr>
              <w:t>:50C:HKSCHKHHIPO</w:t>
            </w:r>
          </w:p>
          <w:p w14:paraId="17BD1831" w14:textId="77777777" w:rsidR="002B162A" w:rsidRPr="000961F5" w:rsidRDefault="002B162A" w:rsidP="00786590">
            <w:pPr>
              <w:spacing w:after="39"/>
              <w:ind w:left="0"/>
              <w:rPr>
                <w:lang w:eastAsia="x-none"/>
              </w:rPr>
            </w:pPr>
            <w:r w:rsidRPr="000961F5">
              <w:rPr>
                <w:lang w:eastAsia="x-none"/>
              </w:rPr>
              <w:t>:30:</w:t>
            </w:r>
            <w:r w:rsidRPr="000961F5">
              <w:rPr>
                <w:b/>
                <w:color w:val="365F91" w:themeColor="accent1" w:themeShade="BF"/>
                <w:lang w:eastAsia="x-none"/>
              </w:rPr>
              <w:t>200610</w:t>
            </w:r>
          </w:p>
          <w:p w14:paraId="4C55CD2B" w14:textId="77777777" w:rsidR="002B162A" w:rsidRPr="000961F5" w:rsidRDefault="002B162A" w:rsidP="00786590">
            <w:pPr>
              <w:spacing w:after="39"/>
              <w:ind w:left="0"/>
              <w:rPr>
                <w:lang w:eastAsia="x-none"/>
              </w:rPr>
            </w:pPr>
            <w:r w:rsidRPr="000961F5">
              <w:rPr>
                <w:lang w:eastAsia="x-none"/>
              </w:rPr>
              <w:t>:21:</w:t>
            </w:r>
            <w:r w:rsidRPr="000961F5">
              <w:rPr>
                <w:b/>
                <w:color w:val="D99594" w:themeColor="accent2" w:themeTint="99"/>
                <w:lang w:eastAsia="x-none"/>
              </w:rPr>
              <w:t>09988B01130PAI01</w:t>
            </w:r>
          </w:p>
          <w:p w14:paraId="12ACBB66" w14:textId="77777777" w:rsidR="002B162A" w:rsidRPr="000961F5" w:rsidRDefault="002B162A" w:rsidP="00786590">
            <w:pPr>
              <w:spacing w:after="39"/>
              <w:ind w:left="0"/>
              <w:rPr>
                <w:lang w:eastAsia="x-none"/>
              </w:rPr>
            </w:pPr>
            <w:r w:rsidRPr="000961F5">
              <w:rPr>
                <w:lang w:eastAsia="x-none"/>
              </w:rPr>
              <w:t>:32B:</w:t>
            </w:r>
            <w:r w:rsidRPr="000961F5">
              <w:rPr>
                <w:b/>
                <w:color w:val="C00000"/>
                <w:lang w:eastAsia="x-none"/>
              </w:rPr>
              <w:t>HKD12345678,99</w:t>
            </w:r>
          </w:p>
          <w:p w14:paraId="079DE431" w14:textId="77777777" w:rsidR="002B162A" w:rsidRPr="000961F5" w:rsidRDefault="002B162A" w:rsidP="00786590">
            <w:pPr>
              <w:spacing w:after="39"/>
              <w:ind w:left="0"/>
              <w:rPr>
                <w:lang w:eastAsia="x-none"/>
              </w:rPr>
            </w:pPr>
            <w:r w:rsidRPr="000961F5">
              <w:rPr>
                <w:lang w:eastAsia="x-none"/>
              </w:rPr>
              <w:t>:50G:/HK000-000-00000000</w:t>
            </w:r>
          </w:p>
          <w:p w14:paraId="4F47DEC0" w14:textId="77777777" w:rsidR="002B162A" w:rsidRPr="000961F5" w:rsidRDefault="002B162A" w:rsidP="00786590">
            <w:pPr>
              <w:spacing w:after="39"/>
              <w:ind w:left="0"/>
              <w:rPr>
                <w:lang w:eastAsia="x-none"/>
              </w:rPr>
            </w:pPr>
            <w:r w:rsidRPr="000961F5">
              <w:rPr>
                <w:lang w:eastAsia="x-none"/>
              </w:rPr>
              <w:t>HHC00000</w:t>
            </w:r>
          </w:p>
          <w:p w14:paraId="13395960" w14:textId="77777777" w:rsidR="002B162A" w:rsidRPr="000961F5" w:rsidRDefault="002B162A" w:rsidP="00786590">
            <w:pPr>
              <w:spacing w:after="39"/>
              <w:ind w:left="0"/>
              <w:rPr>
                <w:lang w:eastAsia="x-none"/>
              </w:rPr>
            </w:pPr>
            <w:r w:rsidRPr="000961F5">
              <w:rPr>
                <w:lang w:eastAsia="x-none"/>
              </w:rPr>
              <w:t>:57A:HSBCHKHH</w:t>
            </w:r>
          </w:p>
          <w:p w14:paraId="1A266163" w14:textId="77777777" w:rsidR="002B162A" w:rsidRPr="000961F5" w:rsidRDefault="002B162A" w:rsidP="00786590">
            <w:pPr>
              <w:spacing w:after="39"/>
              <w:ind w:left="0"/>
              <w:rPr>
                <w:lang w:eastAsia="x-none"/>
              </w:rPr>
            </w:pPr>
            <w:r w:rsidRPr="000961F5">
              <w:rPr>
                <w:lang w:eastAsia="x-none"/>
              </w:rPr>
              <w:t>:59F:/HK999-999-99999999</w:t>
            </w:r>
          </w:p>
          <w:p w14:paraId="4D72DE91" w14:textId="77777777" w:rsidR="002B162A" w:rsidRPr="000961F5" w:rsidRDefault="002B162A" w:rsidP="00786590">
            <w:pPr>
              <w:spacing w:after="39"/>
              <w:ind w:left="0"/>
              <w:rPr>
                <w:lang w:eastAsia="x-none"/>
              </w:rPr>
            </w:pPr>
            <w:r w:rsidRPr="000961F5">
              <w:rPr>
                <w:lang w:eastAsia="x-none"/>
              </w:rPr>
              <w:t>1/ALIBABA GROUP HOLDING LIMITED</w:t>
            </w:r>
          </w:p>
          <w:p w14:paraId="4AD14514" w14:textId="77777777" w:rsidR="002B162A" w:rsidRPr="000961F5" w:rsidRDefault="002B162A" w:rsidP="00786590">
            <w:pPr>
              <w:spacing w:after="39"/>
              <w:ind w:left="0"/>
              <w:rPr>
                <w:lang w:eastAsia="x-none"/>
              </w:rPr>
            </w:pPr>
            <w:r w:rsidRPr="000961F5">
              <w:rPr>
                <w:lang w:eastAsia="x-none"/>
              </w:rPr>
              <w:t>2/26F TOWER ONE TIMES SQUARE</w:t>
            </w:r>
          </w:p>
          <w:p w14:paraId="5953F964" w14:textId="77777777" w:rsidR="002B162A" w:rsidRPr="000961F5" w:rsidRDefault="002B162A" w:rsidP="00786590">
            <w:pPr>
              <w:spacing w:after="39"/>
              <w:ind w:left="0"/>
              <w:rPr>
                <w:lang w:eastAsia="x-none"/>
              </w:rPr>
            </w:pPr>
            <w:r w:rsidRPr="000961F5">
              <w:rPr>
                <w:lang w:eastAsia="x-none"/>
              </w:rPr>
              <w:t>2/1 MATHESON ROAD CAUSEWAY BAY</w:t>
            </w:r>
          </w:p>
          <w:p w14:paraId="0593451A" w14:textId="77777777" w:rsidR="002B162A" w:rsidRPr="000961F5" w:rsidRDefault="002B162A" w:rsidP="00786590">
            <w:pPr>
              <w:spacing w:after="39"/>
              <w:ind w:left="0"/>
              <w:rPr>
                <w:lang w:eastAsia="x-none"/>
              </w:rPr>
            </w:pPr>
            <w:r w:rsidRPr="000961F5">
              <w:rPr>
                <w:lang w:eastAsia="x-none"/>
              </w:rPr>
              <w:t>3/HKSAR CHINA</w:t>
            </w:r>
          </w:p>
          <w:p w14:paraId="7DCEACC4" w14:textId="77777777" w:rsidR="002B162A" w:rsidRPr="000961F5" w:rsidRDefault="002B162A" w:rsidP="00786590">
            <w:pPr>
              <w:spacing w:after="39"/>
              <w:ind w:left="0"/>
              <w:rPr>
                <w:lang w:eastAsia="x-none"/>
              </w:rPr>
            </w:pPr>
            <w:r w:rsidRPr="000961F5">
              <w:rPr>
                <w:lang w:eastAsia="x-none"/>
              </w:rPr>
              <w:t>:71A:SHA}</w:t>
            </w:r>
          </w:p>
        </w:tc>
      </w:tr>
    </w:tbl>
    <w:p w14:paraId="12C722DE" w14:textId="2C32DB50" w:rsidR="002B162A" w:rsidRPr="000961F5" w:rsidRDefault="002B162A" w:rsidP="002B162A">
      <w:pPr>
        <w:ind w:left="0"/>
        <w:rPr>
          <w:lang w:eastAsia="x-none"/>
        </w:rPr>
      </w:pPr>
    </w:p>
    <w:p w14:paraId="3614556B" w14:textId="4F111025" w:rsidR="001D5AC0" w:rsidRPr="000961F5" w:rsidRDefault="001D5AC0" w:rsidP="002B162A">
      <w:pPr>
        <w:ind w:left="0"/>
        <w:rPr>
          <w:lang w:eastAsia="x-none"/>
        </w:rPr>
      </w:pPr>
    </w:p>
    <w:p w14:paraId="5CA52EE9" w14:textId="77777777" w:rsidR="001D5AC0" w:rsidRPr="000961F5" w:rsidRDefault="001D5AC0" w:rsidP="002B162A">
      <w:pPr>
        <w:ind w:left="0"/>
        <w:rPr>
          <w:lang w:eastAsia="x-none"/>
        </w:rPr>
      </w:pPr>
    </w:p>
    <w:p w14:paraId="5810164A" w14:textId="0644A6E2" w:rsidR="002B162A" w:rsidRPr="000961F5" w:rsidRDefault="002B162A" w:rsidP="002B162A">
      <w:pPr>
        <w:pStyle w:val="Heading4"/>
      </w:pPr>
      <w:bookmarkStart w:id="1080" w:name="_Toc58341773"/>
      <w:bookmarkStart w:id="1081" w:name="_Toc58418448"/>
      <w:bookmarkStart w:id="1082" w:name="_Toc58602098"/>
      <w:bookmarkStart w:id="1083" w:name="_Toc62722981"/>
      <w:bookmarkStart w:id="1084" w:name="_Toc65058122"/>
      <w:bookmarkStart w:id="1085" w:name="_Toc65138924"/>
      <w:bookmarkStart w:id="1086" w:name="_Toc65145904"/>
      <w:r w:rsidRPr="000961F5">
        <w:t>MT 101 Refund</w:t>
      </w:r>
      <w:r w:rsidR="005F3755" w:rsidRPr="000961F5">
        <w:t xml:space="preserve"> Instruction (HKD)</w:t>
      </w:r>
      <w:bookmarkEnd w:id="1080"/>
      <w:bookmarkEnd w:id="1081"/>
      <w:bookmarkEnd w:id="1082"/>
      <w:bookmarkEnd w:id="1083"/>
      <w:bookmarkEnd w:id="1084"/>
      <w:bookmarkEnd w:id="1085"/>
      <w:bookmarkEnd w:id="1086"/>
    </w:p>
    <w:p w14:paraId="67E7F2DF" w14:textId="3B6C5282" w:rsidR="002B162A" w:rsidRPr="000961F5" w:rsidRDefault="002B162A" w:rsidP="002B162A">
      <w:pPr>
        <w:ind w:left="0"/>
        <w:rPr>
          <w:lang w:eastAsia="x-none"/>
        </w:rPr>
      </w:pPr>
    </w:p>
    <w:p w14:paraId="783F462E" w14:textId="77777777" w:rsidR="005F3755" w:rsidRPr="000961F5" w:rsidRDefault="005F3755" w:rsidP="005F3755">
      <w:pPr>
        <w:ind w:left="0"/>
        <w:rPr>
          <w:b/>
          <w:lang w:eastAsia="x-none"/>
        </w:rPr>
      </w:pPr>
      <w:r w:rsidRPr="000961F5">
        <w:rPr>
          <w:b/>
          <w:lang w:eastAsia="x-none"/>
        </w:rPr>
        <w:t>Basic header block:</w:t>
      </w:r>
    </w:p>
    <w:tbl>
      <w:tblPr>
        <w:tblStyle w:val="TableGrid"/>
        <w:tblW w:w="10768" w:type="dxa"/>
        <w:tblLook w:val="04A0" w:firstRow="1" w:lastRow="0" w:firstColumn="1" w:lastColumn="0" w:noHBand="0" w:noVBand="1"/>
      </w:tblPr>
      <w:tblGrid>
        <w:gridCol w:w="590"/>
        <w:gridCol w:w="1506"/>
        <w:gridCol w:w="1146"/>
        <w:gridCol w:w="4444"/>
        <w:gridCol w:w="3082"/>
      </w:tblGrid>
      <w:tr w:rsidR="005F3755" w:rsidRPr="000961F5" w14:paraId="43CE07C0" w14:textId="77777777" w:rsidTr="00786590">
        <w:tc>
          <w:tcPr>
            <w:tcW w:w="590" w:type="dxa"/>
            <w:shd w:val="clear" w:color="auto" w:fill="13426B"/>
          </w:tcPr>
          <w:p w14:paraId="2E743A30" w14:textId="77777777" w:rsidR="005F3755" w:rsidRPr="000961F5" w:rsidRDefault="005F3755" w:rsidP="00786590">
            <w:pPr>
              <w:spacing w:after="39"/>
              <w:ind w:left="0"/>
              <w:jc w:val="left"/>
              <w:rPr>
                <w:b/>
                <w:lang w:eastAsia="x-none"/>
              </w:rPr>
            </w:pPr>
            <w:r w:rsidRPr="000961F5">
              <w:rPr>
                <w:b/>
                <w:lang w:eastAsia="x-none"/>
              </w:rPr>
              <w:t>Field</w:t>
            </w:r>
          </w:p>
        </w:tc>
        <w:tc>
          <w:tcPr>
            <w:tcW w:w="1506" w:type="dxa"/>
            <w:shd w:val="clear" w:color="auto" w:fill="13426B"/>
          </w:tcPr>
          <w:p w14:paraId="3BE9176F" w14:textId="77777777" w:rsidR="005F3755" w:rsidRPr="000961F5" w:rsidRDefault="005F3755" w:rsidP="00786590">
            <w:pPr>
              <w:spacing w:after="39"/>
              <w:ind w:left="0"/>
              <w:jc w:val="left"/>
              <w:rPr>
                <w:b/>
                <w:lang w:eastAsia="x-none"/>
              </w:rPr>
            </w:pPr>
            <w:r w:rsidRPr="000961F5">
              <w:rPr>
                <w:b/>
                <w:lang w:eastAsia="x-none"/>
              </w:rPr>
              <w:t>Field Name</w:t>
            </w:r>
          </w:p>
        </w:tc>
        <w:tc>
          <w:tcPr>
            <w:tcW w:w="1146" w:type="dxa"/>
            <w:shd w:val="clear" w:color="auto" w:fill="13426B"/>
          </w:tcPr>
          <w:p w14:paraId="7834C88D" w14:textId="77777777" w:rsidR="005F3755" w:rsidRPr="000961F5" w:rsidRDefault="005F3755" w:rsidP="00786590">
            <w:pPr>
              <w:spacing w:after="39"/>
              <w:ind w:left="0"/>
              <w:jc w:val="left"/>
              <w:rPr>
                <w:b/>
                <w:lang w:eastAsia="x-none"/>
              </w:rPr>
            </w:pPr>
            <w:r w:rsidRPr="000961F5">
              <w:rPr>
                <w:b/>
                <w:lang w:eastAsia="x-none"/>
              </w:rPr>
              <w:t>Format</w:t>
            </w:r>
          </w:p>
        </w:tc>
        <w:tc>
          <w:tcPr>
            <w:tcW w:w="4444" w:type="dxa"/>
            <w:shd w:val="clear" w:color="auto" w:fill="13426B"/>
          </w:tcPr>
          <w:p w14:paraId="1BFEB127" w14:textId="77777777" w:rsidR="005F3755" w:rsidRPr="000961F5" w:rsidRDefault="005F3755" w:rsidP="00786590">
            <w:pPr>
              <w:spacing w:after="39"/>
              <w:ind w:left="0"/>
              <w:jc w:val="left"/>
              <w:rPr>
                <w:b/>
                <w:lang w:eastAsia="x-none"/>
              </w:rPr>
            </w:pPr>
            <w:r w:rsidRPr="000961F5">
              <w:rPr>
                <w:b/>
                <w:lang w:eastAsia="x-none"/>
              </w:rPr>
              <w:t>FINI implementation guidelines</w:t>
            </w:r>
          </w:p>
        </w:tc>
        <w:tc>
          <w:tcPr>
            <w:tcW w:w="3082" w:type="dxa"/>
            <w:shd w:val="clear" w:color="auto" w:fill="13426B"/>
          </w:tcPr>
          <w:p w14:paraId="14DED640" w14:textId="77777777" w:rsidR="005F3755" w:rsidRPr="000961F5" w:rsidRDefault="005F3755" w:rsidP="00786590">
            <w:pPr>
              <w:spacing w:after="39"/>
              <w:ind w:left="0"/>
              <w:jc w:val="left"/>
              <w:rPr>
                <w:b/>
                <w:lang w:eastAsia="x-none"/>
              </w:rPr>
            </w:pPr>
            <w:r w:rsidRPr="000961F5">
              <w:rPr>
                <w:b/>
                <w:lang w:eastAsia="x-none"/>
              </w:rPr>
              <w:t>Example</w:t>
            </w:r>
          </w:p>
        </w:tc>
      </w:tr>
      <w:tr w:rsidR="005F3755" w:rsidRPr="000961F5" w14:paraId="329D407A" w14:textId="77777777" w:rsidTr="00786590">
        <w:tc>
          <w:tcPr>
            <w:tcW w:w="590" w:type="dxa"/>
          </w:tcPr>
          <w:p w14:paraId="520C3AEC" w14:textId="77777777" w:rsidR="005F3755" w:rsidRPr="000961F5" w:rsidRDefault="005F3755" w:rsidP="00786590">
            <w:pPr>
              <w:spacing w:after="39"/>
              <w:ind w:left="0"/>
              <w:jc w:val="left"/>
              <w:rPr>
                <w:lang w:eastAsia="x-none"/>
              </w:rPr>
            </w:pPr>
            <w:r w:rsidRPr="000961F5">
              <w:rPr>
                <w:lang w:eastAsia="x-none"/>
              </w:rPr>
              <w:t>1</w:t>
            </w:r>
          </w:p>
        </w:tc>
        <w:tc>
          <w:tcPr>
            <w:tcW w:w="1506" w:type="dxa"/>
          </w:tcPr>
          <w:p w14:paraId="3A3D5856" w14:textId="77777777" w:rsidR="005F3755" w:rsidRPr="000961F5" w:rsidRDefault="005F3755" w:rsidP="00786590">
            <w:pPr>
              <w:spacing w:after="39"/>
              <w:ind w:left="0"/>
              <w:jc w:val="left"/>
              <w:rPr>
                <w:lang w:eastAsia="x-none"/>
              </w:rPr>
            </w:pPr>
            <w:r w:rsidRPr="000961F5">
              <w:rPr>
                <w:lang w:eastAsia="x-none"/>
              </w:rPr>
              <w:t>AppID</w:t>
            </w:r>
          </w:p>
        </w:tc>
        <w:tc>
          <w:tcPr>
            <w:tcW w:w="1146" w:type="dxa"/>
          </w:tcPr>
          <w:p w14:paraId="5E72A498" w14:textId="77777777" w:rsidR="005F3755" w:rsidRPr="000961F5" w:rsidRDefault="005F3755" w:rsidP="00786590">
            <w:pPr>
              <w:spacing w:after="39"/>
              <w:ind w:left="0"/>
              <w:jc w:val="left"/>
              <w:rPr>
                <w:lang w:eastAsia="x-none"/>
              </w:rPr>
            </w:pPr>
            <w:r w:rsidRPr="000961F5">
              <w:rPr>
                <w:lang w:eastAsia="x-none"/>
              </w:rPr>
              <w:t>1a</w:t>
            </w:r>
          </w:p>
        </w:tc>
        <w:tc>
          <w:tcPr>
            <w:tcW w:w="4444" w:type="dxa"/>
          </w:tcPr>
          <w:p w14:paraId="6F2154C0" w14:textId="77777777" w:rsidR="005F3755" w:rsidRPr="000961F5" w:rsidRDefault="005F3755" w:rsidP="00786590">
            <w:pPr>
              <w:spacing w:after="39"/>
              <w:ind w:left="0"/>
              <w:jc w:val="left"/>
              <w:rPr>
                <w:lang w:eastAsia="x-none"/>
              </w:rPr>
            </w:pPr>
            <w:r w:rsidRPr="000961F5">
              <w:rPr>
                <w:lang w:eastAsia="x-none"/>
              </w:rPr>
              <w:t>Always “</w:t>
            </w:r>
            <w:r w:rsidRPr="000961F5">
              <w:rPr>
                <w:b/>
                <w:lang w:eastAsia="x-none"/>
              </w:rPr>
              <w:t>F”</w:t>
            </w:r>
          </w:p>
        </w:tc>
        <w:tc>
          <w:tcPr>
            <w:tcW w:w="3082" w:type="dxa"/>
          </w:tcPr>
          <w:p w14:paraId="6CBD3B6A" w14:textId="77777777" w:rsidR="005F3755" w:rsidRPr="000961F5" w:rsidRDefault="005F3755" w:rsidP="00786590">
            <w:pPr>
              <w:spacing w:after="39"/>
              <w:ind w:left="0"/>
              <w:jc w:val="left"/>
              <w:rPr>
                <w:lang w:eastAsia="x-none"/>
              </w:rPr>
            </w:pPr>
            <w:r w:rsidRPr="000961F5">
              <w:rPr>
                <w:lang w:eastAsia="x-none"/>
              </w:rPr>
              <w:t>F</w:t>
            </w:r>
          </w:p>
        </w:tc>
      </w:tr>
      <w:tr w:rsidR="005F3755" w:rsidRPr="000961F5" w14:paraId="1EE3827A" w14:textId="77777777" w:rsidTr="00786590">
        <w:tc>
          <w:tcPr>
            <w:tcW w:w="590" w:type="dxa"/>
          </w:tcPr>
          <w:p w14:paraId="55BF629C" w14:textId="77777777" w:rsidR="005F3755" w:rsidRPr="000961F5" w:rsidRDefault="005F3755" w:rsidP="00786590">
            <w:pPr>
              <w:spacing w:after="39"/>
              <w:ind w:left="0"/>
              <w:jc w:val="left"/>
              <w:rPr>
                <w:lang w:eastAsia="x-none"/>
              </w:rPr>
            </w:pPr>
            <w:r w:rsidRPr="000961F5">
              <w:rPr>
                <w:lang w:eastAsia="x-none"/>
              </w:rPr>
              <w:t>2</w:t>
            </w:r>
          </w:p>
        </w:tc>
        <w:tc>
          <w:tcPr>
            <w:tcW w:w="1506" w:type="dxa"/>
          </w:tcPr>
          <w:p w14:paraId="2A36CFCB" w14:textId="77777777" w:rsidR="005F3755" w:rsidRPr="000961F5" w:rsidRDefault="005F3755" w:rsidP="00786590">
            <w:pPr>
              <w:spacing w:after="39"/>
              <w:ind w:left="0"/>
              <w:jc w:val="left"/>
              <w:rPr>
                <w:lang w:eastAsia="x-none"/>
              </w:rPr>
            </w:pPr>
            <w:r w:rsidRPr="000961F5">
              <w:rPr>
                <w:lang w:eastAsia="x-none"/>
              </w:rPr>
              <w:t>ServiceID</w:t>
            </w:r>
          </w:p>
        </w:tc>
        <w:tc>
          <w:tcPr>
            <w:tcW w:w="1146" w:type="dxa"/>
          </w:tcPr>
          <w:p w14:paraId="13CE5F6A" w14:textId="77777777" w:rsidR="005F3755" w:rsidRPr="000961F5" w:rsidRDefault="005F3755" w:rsidP="00786590">
            <w:pPr>
              <w:spacing w:after="39"/>
              <w:ind w:left="0"/>
              <w:jc w:val="left"/>
              <w:rPr>
                <w:lang w:eastAsia="x-none"/>
              </w:rPr>
            </w:pPr>
            <w:r w:rsidRPr="000961F5">
              <w:rPr>
                <w:lang w:eastAsia="x-none"/>
              </w:rPr>
              <w:t>2n</w:t>
            </w:r>
          </w:p>
        </w:tc>
        <w:tc>
          <w:tcPr>
            <w:tcW w:w="4444" w:type="dxa"/>
          </w:tcPr>
          <w:p w14:paraId="6F2F0F9D" w14:textId="77777777" w:rsidR="005F3755" w:rsidRPr="000961F5" w:rsidRDefault="005F3755" w:rsidP="00786590">
            <w:pPr>
              <w:spacing w:after="39"/>
              <w:ind w:left="0"/>
              <w:jc w:val="left"/>
              <w:rPr>
                <w:lang w:eastAsia="x-none"/>
              </w:rPr>
            </w:pPr>
            <w:r w:rsidRPr="000961F5">
              <w:rPr>
                <w:lang w:eastAsia="x-none"/>
              </w:rPr>
              <w:t xml:space="preserve">Always  </w:t>
            </w:r>
            <w:r w:rsidRPr="000961F5">
              <w:rPr>
                <w:b/>
                <w:lang w:eastAsia="x-none"/>
              </w:rPr>
              <w:t>“01”</w:t>
            </w:r>
          </w:p>
        </w:tc>
        <w:tc>
          <w:tcPr>
            <w:tcW w:w="3082" w:type="dxa"/>
          </w:tcPr>
          <w:p w14:paraId="7B76FD62" w14:textId="77777777" w:rsidR="005F3755" w:rsidRPr="000961F5" w:rsidRDefault="005F3755" w:rsidP="00786590">
            <w:pPr>
              <w:spacing w:after="39"/>
              <w:ind w:left="0"/>
              <w:jc w:val="left"/>
              <w:rPr>
                <w:lang w:eastAsia="x-none"/>
              </w:rPr>
            </w:pPr>
            <w:r w:rsidRPr="000961F5">
              <w:rPr>
                <w:lang w:eastAsia="x-none"/>
              </w:rPr>
              <w:t>01</w:t>
            </w:r>
          </w:p>
        </w:tc>
      </w:tr>
      <w:tr w:rsidR="005F3755" w:rsidRPr="000961F5" w14:paraId="297EA8FC" w14:textId="77777777" w:rsidTr="00786590">
        <w:tc>
          <w:tcPr>
            <w:tcW w:w="590" w:type="dxa"/>
          </w:tcPr>
          <w:p w14:paraId="19114F20" w14:textId="77777777" w:rsidR="005F3755" w:rsidRPr="000961F5" w:rsidRDefault="005F3755" w:rsidP="00786590">
            <w:pPr>
              <w:spacing w:after="39"/>
              <w:ind w:left="0"/>
              <w:jc w:val="left"/>
              <w:rPr>
                <w:lang w:eastAsia="x-none"/>
              </w:rPr>
            </w:pPr>
            <w:r w:rsidRPr="000961F5">
              <w:rPr>
                <w:lang w:eastAsia="x-none"/>
              </w:rPr>
              <w:t>3</w:t>
            </w:r>
          </w:p>
        </w:tc>
        <w:tc>
          <w:tcPr>
            <w:tcW w:w="1506" w:type="dxa"/>
          </w:tcPr>
          <w:p w14:paraId="48153912" w14:textId="77777777" w:rsidR="005F3755" w:rsidRPr="000961F5" w:rsidRDefault="005F3755" w:rsidP="00786590">
            <w:pPr>
              <w:spacing w:after="39"/>
              <w:ind w:left="0"/>
              <w:jc w:val="left"/>
              <w:rPr>
                <w:lang w:eastAsia="x-none"/>
              </w:rPr>
            </w:pPr>
            <w:r w:rsidRPr="000961F5">
              <w:rPr>
                <w:lang w:eastAsia="x-none"/>
              </w:rPr>
              <w:t>LTAddress</w:t>
            </w:r>
          </w:p>
        </w:tc>
        <w:tc>
          <w:tcPr>
            <w:tcW w:w="1146" w:type="dxa"/>
          </w:tcPr>
          <w:p w14:paraId="713B3516" w14:textId="77777777" w:rsidR="005F3755" w:rsidRPr="000961F5" w:rsidRDefault="005F3755" w:rsidP="00786590">
            <w:pPr>
              <w:spacing w:after="39"/>
              <w:ind w:left="0"/>
              <w:jc w:val="left"/>
              <w:rPr>
                <w:lang w:eastAsia="x-none"/>
              </w:rPr>
            </w:pPr>
            <w:r w:rsidRPr="000961F5">
              <w:rPr>
                <w:lang w:eastAsia="x-none"/>
              </w:rPr>
              <w:t>12x</w:t>
            </w:r>
          </w:p>
        </w:tc>
        <w:tc>
          <w:tcPr>
            <w:tcW w:w="4444" w:type="dxa"/>
          </w:tcPr>
          <w:p w14:paraId="07708D20" w14:textId="77777777" w:rsidR="005F3755" w:rsidRPr="000961F5" w:rsidRDefault="005F3755" w:rsidP="00786590">
            <w:pPr>
              <w:spacing w:after="39"/>
              <w:ind w:left="0"/>
              <w:jc w:val="left"/>
              <w:rPr>
                <w:lang w:eastAsia="x-none"/>
              </w:rPr>
            </w:pPr>
            <w:r w:rsidRPr="000961F5">
              <w:rPr>
                <w:lang w:eastAsia="x-none"/>
              </w:rPr>
              <w:t xml:space="preserve">Always </w:t>
            </w:r>
            <w:r w:rsidRPr="000961F5">
              <w:rPr>
                <w:b/>
                <w:lang w:eastAsia="x-none"/>
              </w:rPr>
              <w:t>“HKSCHKHHAIPO”</w:t>
            </w:r>
          </w:p>
        </w:tc>
        <w:tc>
          <w:tcPr>
            <w:tcW w:w="3082" w:type="dxa"/>
          </w:tcPr>
          <w:p w14:paraId="03E2A91E" w14:textId="77777777" w:rsidR="005F3755" w:rsidRPr="000961F5" w:rsidRDefault="005F3755" w:rsidP="00786590">
            <w:pPr>
              <w:spacing w:after="39"/>
              <w:ind w:left="0"/>
              <w:jc w:val="left"/>
              <w:rPr>
                <w:lang w:eastAsia="x-none"/>
              </w:rPr>
            </w:pPr>
            <w:r w:rsidRPr="000961F5">
              <w:rPr>
                <w:lang w:eastAsia="x-none"/>
              </w:rPr>
              <w:t>HKSCHKHHAIPO</w:t>
            </w:r>
          </w:p>
        </w:tc>
      </w:tr>
      <w:tr w:rsidR="005F3755" w:rsidRPr="000961F5" w14:paraId="23609ED0" w14:textId="77777777" w:rsidTr="00786590">
        <w:tc>
          <w:tcPr>
            <w:tcW w:w="590" w:type="dxa"/>
          </w:tcPr>
          <w:p w14:paraId="7B259127" w14:textId="77777777" w:rsidR="005F3755" w:rsidRPr="000961F5" w:rsidRDefault="005F3755" w:rsidP="00786590">
            <w:pPr>
              <w:spacing w:after="39"/>
              <w:ind w:left="0"/>
              <w:jc w:val="left"/>
              <w:rPr>
                <w:lang w:eastAsia="x-none"/>
              </w:rPr>
            </w:pPr>
            <w:r w:rsidRPr="000961F5">
              <w:rPr>
                <w:lang w:eastAsia="x-none"/>
              </w:rPr>
              <w:t>4</w:t>
            </w:r>
          </w:p>
        </w:tc>
        <w:tc>
          <w:tcPr>
            <w:tcW w:w="1506" w:type="dxa"/>
          </w:tcPr>
          <w:p w14:paraId="6B3E7B8D" w14:textId="77777777" w:rsidR="005F3755" w:rsidRPr="000961F5" w:rsidRDefault="005F3755" w:rsidP="00786590">
            <w:pPr>
              <w:spacing w:after="39"/>
              <w:ind w:left="0"/>
              <w:jc w:val="left"/>
              <w:rPr>
                <w:lang w:eastAsia="x-none"/>
              </w:rPr>
            </w:pPr>
            <w:r w:rsidRPr="000961F5">
              <w:rPr>
                <w:lang w:eastAsia="x-none"/>
              </w:rPr>
              <w:t>SessionNumber</w:t>
            </w:r>
          </w:p>
        </w:tc>
        <w:tc>
          <w:tcPr>
            <w:tcW w:w="1146" w:type="dxa"/>
          </w:tcPr>
          <w:p w14:paraId="5716D020" w14:textId="77777777" w:rsidR="005F3755" w:rsidRPr="000961F5" w:rsidRDefault="005F3755" w:rsidP="00786590">
            <w:pPr>
              <w:spacing w:after="39"/>
              <w:ind w:left="0"/>
              <w:jc w:val="left"/>
              <w:rPr>
                <w:lang w:eastAsia="x-none"/>
              </w:rPr>
            </w:pPr>
            <w:r w:rsidRPr="000961F5">
              <w:rPr>
                <w:lang w:eastAsia="x-none"/>
              </w:rPr>
              <w:t>4n</w:t>
            </w:r>
          </w:p>
        </w:tc>
        <w:tc>
          <w:tcPr>
            <w:tcW w:w="4444" w:type="dxa"/>
          </w:tcPr>
          <w:p w14:paraId="213B37DD" w14:textId="77777777" w:rsidR="005F3755" w:rsidRPr="000961F5" w:rsidRDefault="005F3755" w:rsidP="00786590">
            <w:pPr>
              <w:spacing w:after="39"/>
              <w:ind w:left="0"/>
              <w:jc w:val="left"/>
              <w:rPr>
                <w:lang w:eastAsia="x-none"/>
              </w:rPr>
            </w:pPr>
            <w:r w:rsidRPr="000961F5">
              <w:rPr>
                <w:lang w:eastAsia="x-none"/>
              </w:rPr>
              <w:t xml:space="preserve">Always </w:t>
            </w:r>
            <w:r w:rsidRPr="000961F5">
              <w:rPr>
                <w:b/>
                <w:lang w:eastAsia="x-none"/>
              </w:rPr>
              <w:t>“0000”</w:t>
            </w:r>
          </w:p>
        </w:tc>
        <w:tc>
          <w:tcPr>
            <w:tcW w:w="3082" w:type="dxa"/>
          </w:tcPr>
          <w:p w14:paraId="77DAE3C3" w14:textId="77777777" w:rsidR="005F3755" w:rsidRPr="000961F5" w:rsidRDefault="005F3755" w:rsidP="00786590">
            <w:pPr>
              <w:spacing w:after="39"/>
              <w:ind w:left="0"/>
              <w:jc w:val="left"/>
              <w:rPr>
                <w:lang w:eastAsia="x-none"/>
              </w:rPr>
            </w:pPr>
            <w:r w:rsidRPr="000961F5">
              <w:rPr>
                <w:lang w:eastAsia="x-none"/>
              </w:rPr>
              <w:t>0000</w:t>
            </w:r>
          </w:p>
        </w:tc>
      </w:tr>
      <w:tr w:rsidR="005F3755" w:rsidRPr="000961F5" w14:paraId="0B0C3298" w14:textId="77777777" w:rsidTr="00786590">
        <w:tc>
          <w:tcPr>
            <w:tcW w:w="590" w:type="dxa"/>
          </w:tcPr>
          <w:p w14:paraId="4CB9457D" w14:textId="77777777" w:rsidR="005F3755" w:rsidRPr="000961F5" w:rsidRDefault="005F3755" w:rsidP="00786590">
            <w:pPr>
              <w:spacing w:after="39"/>
              <w:ind w:left="0"/>
              <w:jc w:val="left"/>
              <w:rPr>
                <w:lang w:eastAsia="x-none"/>
              </w:rPr>
            </w:pPr>
            <w:r w:rsidRPr="000961F5">
              <w:rPr>
                <w:lang w:eastAsia="x-none"/>
              </w:rPr>
              <w:t>5</w:t>
            </w:r>
          </w:p>
        </w:tc>
        <w:tc>
          <w:tcPr>
            <w:tcW w:w="1506" w:type="dxa"/>
          </w:tcPr>
          <w:p w14:paraId="7AABA187" w14:textId="77777777" w:rsidR="005F3755" w:rsidRPr="000961F5" w:rsidRDefault="005F3755" w:rsidP="00786590">
            <w:pPr>
              <w:spacing w:after="39"/>
              <w:ind w:left="0"/>
              <w:jc w:val="left"/>
              <w:rPr>
                <w:lang w:eastAsia="x-none"/>
              </w:rPr>
            </w:pPr>
            <w:r w:rsidRPr="000961F5">
              <w:rPr>
                <w:lang w:eastAsia="x-none"/>
              </w:rPr>
              <w:t>SequenceNumber</w:t>
            </w:r>
          </w:p>
        </w:tc>
        <w:tc>
          <w:tcPr>
            <w:tcW w:w="1146" w:type="dxa"/>
          </w:tcPr>
          <w:p w14:paraId="25609F12" w14:textId="77777777" w:rsidR="005F3755" w:rsidRPr="000961F5" w:rsidRDefault="005F3755" w:rsidP="00786590">
            <w:pPr>
              <w:spacing w:after="39"/>
              <w:ind w:left="0"/>
              <w:jc w:val="left"/>
              <w:rPr>
                <w:lang w:eastAsia="x-none"/>
              </w:rPr>
            </w:pPr>
            <w:r w:rsidRPr="000961F5">
              <w:rPr>
                <w:lang w:eastAsia="x-none"/>
              </w:rPr>
              <w:t>6n</w:t>
            </w:r>
          </w:p>
        </w:tc>
        <w:tc>
          <w:tcPr>
            <w:tcW w:w="4444" w:type="dxa"/>
          </w:tcPr>
          <w:p w14:paraId="06C34617" w14:textId="77777777" w:rsidR="005F3755" w:rsidRPr="000961F5" w:rsidRDefault="005F3755" w:rsidP="00786590">
            <w:pPr>
              <w:spacing w:after="39"/>
              <w:ind w:left="0"/>
              <w:jc w:val="left"/>
              <w:rPr>
                <w:lang w:eastAsia="x-none"/>
              </w:rPr>
            </w:pPr>
            <w:r w:rsidRPr="000961F5">
              <w:rPr>
                <w:lang w:eastAsia="x-none"/>
              </w:rPr>
              <w:t xml:space="preserve">Always </w:t>
            </w:r>
            <w:r w:rsidRPr="000961F5">
              <w:rPr>
                <w:b/>
                <w:lang w:eastAsia="x-none"/>
              </w:rPr>
              <w:t>“000000”</w:t>
            </w:r>
          </w:p>
        </w:tc>
        <w:tc>
          <w:tcPr>
            <w:tcW w:w="3082" w:type="dxa"/>
          </w:tcPr>
          <w:p w14:paraId="0C649DF3" w14:textId="77777777" w:rsidR="005F3755" w:rsidRPr="000961F5" w:rsidRDefault="005F3755" w:rsidP="00786590">
            <w:pPr>
              <w:spacing w:after="39"/>
              <w:ind w:left="0"/>
              <w:jc w:val="left"/>
              <w:rPr>
                <w:lang w:eastAsia="x-none"/>
              </w:rPr>
            </w:pPr>
            <w:r w:rsidRPr="000961F5">
              <w:rPr>
                <w:lang w:eastAsia="x-none"/>
              </w:rPr>
              <w:t>000000</w:t>
            </w:r>
          </w:p>
        </w:tc>
      </w:tr>
    </w:tbl>
    <w:p w14:paraId="6DFDB759" w14:textId="77777777" w:rsidR="005F3755" w:rsidRPr="000961F5" w:rsidRDefault="005F3755" w:rsidP="005F3755">
      <w:pPr>
        <w:ind w:left="0"/>
        <w:rPr>
          <w:lang w:eastAsia="x-none"/>
        </w:rPr>
      </w:pPr>
    </w:p>
    <w:p w14:paraId="396FD222" w14:textId="77777777" w:rsidR="005F3755" w:rsidRPr="000961F5" w:rsidRDefault="005F3755" w:rsidP="005F3755">
      <w:pPr>
        <w:ind w:left="0"/>
        <w:rPr>
          <w:b/>
          <w:lang w:eastAsia="x-none"/>
        </w:rPr>
      </w:pPr>
      <w:r w:rsidRPr="000961F5">
        <w:rPr>
          <w:b/>
          <w:lang w:eastAsia="x-none"/>
        </w:rPr>
        <w:t>Application header block:</w:t>
      </w:r>
    </w:p>
    <w:tbl>
      <w:tblPr>
        <w:tblStyle w:val="TableGrid"/>
        <w:tblW w:w="10768" w:type="dxa"/>
        <w:tblLook w:val="04A0" w:firstRow="1" w:lastRow="0" w:firstColumn="1" w:lastColumn="0" w:noHBand="0" w:noVBand="1"/>
      </w:tblPr>
      <w:tblGrid>
        <w:gridCol w:w="590"/>
        <w:gridCol w:w="1506"/>
        <w:gridCol w:w="1146"/>
        <w:gridCol w:w="4444"/>
        <w:gridCol w:w="3082"/>
      </w:tblGrid>
      <w:tr w:rsidR="005F3755" w:rsidRPr="000961F5" w14:paraId="39805C87" w14:textId="77777777" w:rsidTr="00786590">
        <w:tc>
          <w:tcPr>
            <w:tcW w:w="590" w:type="dxa"/>
            <w:shd w:val="clear" w:color="auto" w:fill="13426B"/>
          </w:tcPr>
          <w:p w14:paraId="11DD457C" w14:textId="77777777" w:rsidR="005F3755" w:rsidRPr="000961F5" w:rsidRDefault="005F3755" w:rsidP="00786590">
            <w:pPr>
              <w:spacing w:after="39"/>
              <w:ind w:left="0"/>
              <w:jc w:val="left"/>
              <w:rPr>
                <w:b/>
                <w:lang w:eastAsia="x-none"/>
              </w:rPr>
            </w:pPr>
            <w:r w:rsidRPr="000961F5">
              <w:rPr>
                <w:b/>
                <w:lang w:eastAsia="x-none"/>
              </w:rPr>
              <w:t>Field</w:t>
            </w:r>
          </w:p>
        </w:tc>
        <w:tc>
          <w:tcPr>
            <w:tcW w:w="1506" w:type="dxa"/>
            <w:shd w:val="clear" w:color="auto" w:fill="13426B"/>
          </w:tcPr>
          <w:p w14:paraId="70BF656F" w14:textId="77777777" w:rsidR="005F3755" w:rsidRPr="000961F5" w:rsidRDefault="005F3755" w:rsidP="00786590">
            <w:pPr>
              <w:spacing w:after="39"/>
              <w:ind w:left="0"/>
              <w:jc w:val="left"/>
              <w:rPr>
                <w:b/>
                <w:lang w:eastAsia="x-none"/>
              </w:rPr>
            </w:pPr>
            <w:r w:rsidRPr="000961F5">
              <w:rPr>
                <w:b/>
                <w:lang w:eastAsia="x-none"/>
              </w:rPr>
              <w:t>Field Name</w:t>
            </w:r>
          </w:p>
        </w:tc>
        <w:tc>
          <w:tcPr>
            <w:tcW w:w="1146" w:type="dxa"/>
            <w:shd w:val="clear" w:color="auto" w:fill="13426B"/>
          </w:tcPr>
          <w:p w14:paraId="79A346C9" w14:textId="77777777" w:rsidR="005F3755" w:rsidRPr="000961F5" w:rsidRDefault="005F3755" w:rsidP="00786590">
            <w:pPr>
              <w:spacing w:after="39"/>
              <w:ind w:left="0"/>
              <w:jc w:val="left"/>
              <w:rPr>
                <w:b/>
                <w:lang w:eastAsia="x-none"/>
              </w:rPr>
            </w:pPr>
            <w:r w:rsidRPr="000961F5">
              <w:rPr>
                <w:b/>
                <w:lang w:eastAsia="x-none"/>
              </w:rPr>
              <w:t>Format</w:t>
            </w:r>
          </w:p>
        </w:tc>
        <w:tc>
          <w:tcPr>
            <w:tcW w:w="4444" w:type="dxa"/>
            <w:shd w:val="clear" w:color="auto" w:fill="13426B"/>
          </w:tcPr>
          <w:p w14:paraId="07DF89C7" w14:textId="77777777" w:rsidR="005F3755" w:rsidRPr="000961F5" w:rsidRDefault="005F3755" w:rsidP="00786590">
            <w:pPr>
              <w:spacing w:after="39"/>
              <w:ind w:left="0"/>
              <w:jc w:val="left"/>
              <w:rPr>
                <w:b/>
                <w:lang w:eastAsia="x-none"/>
              </w:rPr>
            </w:pPr>
            <w:r w:rsidRPr="000961F5">
              <w:rPr>
                <w:b/>
                <w:lang w:eastAsia="x-none"/>
              </w:rPr>
              <w:t>FINI implementation guidelines</w:t>
            </w:r>
          </w:p>
        </w:tc>
        <w:tc>
          <w:tcPr>
            <w:tcW w:w="3082" w:type="dxa"/>
            <w:shd w:val="clear" w:color="auto" w:fill="13426B"/>
          </w:tcPr>
          <w:p w14:paraId="25B55B68" w14:textId="77777777" w:rsidR="005F3755" w:rsidRPr="000961F5" w:rsidRDefault="005F3755" w:rsidP="00786590">
            <w:pPr>
              <w:spacing w:after="39"/>
              <w:ind w:left="0"/>
              <w:jc w:val="left"/>
              <w:rPr>
                <w:b/>
                <w:lang w:eastAsia="x-none"/>
              </w:rPr>
            </w:pPr>
            <w:r w:rsidRPr="000961F5">
              <w:rPr>
                <w:b/>
                <w:lang w:eastAsia="x-none"/>
              </w:rPr>
              <w:t>Example</w:t>
            </w:r>
          </w:p>
        </w:tc>
      </w:tr>
      <w:tr w:rsidR="005F3755" w:rsidRPr="000961F5" w14:paraId="59407962" w14:textId="77777777" w:rsidTr="00786590">
        <w:tc>
          <w:tcPr>
            <w:tcW w:w="590" w:type="dxa"/>
          </w:tcPr>
          <w:p w14:paraId="0C6A8648" w14:textId="77777777" w:rsidR="005F3755" w:rsidRPr="000961F5" w:rsidRDefault="005F3755" w:rsidP="00786590">
            <w:pPr>
              <w:spacing w:after="39"/>
              <w:ind w:left="0"/>
              <w:jc w:val="left"/>
              <w:rPr>
                <w:lang w:eastAsia="x-none"/>
              </w:rPr>
            </w:pPr>
            <w:r w:rsidRPr="000961F5">
              <w:rPr>
                <w:lang w:eastAsia="x-none"/>
              </w:rPr>
              <w:t>1</w:t>
            </w:r>
          </w:p>
        </w:tc>
        <w:tc>
          <w:tcPr>
            <w:tcW w:w="1506" w:type="dxa"/>
          </w:tcPr>
          <w:p w14:paraId="6DAE2676" w14:textId="77777777" w:rsidR="005F3755" w:rsidRPr="000961F5" w:rsidRDefault="005F3755" w:rsidP="00786590">
            <w:pPr>
              <w:spacing w:after="39"/>
              <w:ind w:left="0"/>
              <w:jc w:val="left"/>
              <w:rPr>
                <w:lang w:eastAsia="x-none"/>
              </w:rPr>
            </w:pPr>
            <w:r w:rsidRPr="000961F5">
              <w:rPr>
                <w:lang w:eastAsia="x-none"/>
              </w:rPr>
              <w:t>Input / Output ID</w:t>
            </w:r>
          </w:p>
        </w:tc>
        <w:tc>
          <w:tcPr>
            <w:tcW w:w="1146" w:type="dxa"/>
          </w:tcPr>
          <w:p w14:paraId="4D066072" w14:textId="77777777" w:rsidR="005F3755" w:rsidRPr="000961F5" w:rsidRDefault="005F3755" w:rsidP="00786590">
            <w:pPr>
              <w:spacing w:after="39"/>
              <w:ind w:left="0"/>
              <w:jc w:val="left"/>
              <w:rPr>
                <w:lang w:eastAsia="x-none"/>
              </w:rPr>
            </w:pPr>
            <w:r w:rsidRPr="000961F5">
              <w:rPr>
                <w:lang w:eastAsia="x-none"/>
              </w:rPr>
              <w:t>1a</w:t>
            </w:r>
          </w:p>
        </w:tc>
        <w:tc>
          <w:tcPr>
            <w:tcW w:w="4444" w:type="dxa"/>
          </w:tcPr>
          <w:p w14:paraId="08AEDEB1" w14:textId="77777777" w:rsidR="005F3755" w:rsidRPr="000961F5" w:rsidRDefault="005F3755" w:rsidP="00786590">
            <w:pPr>
              <w:spacing w:after="39"/>
              <w:ind w:left="0"/>
              <w:jc w:val="left"/>
              <w:rPr>
                <w:lang w:eastAsia="x-none"/>
              </w:rPr>
            </w:pPr>
            <w:r w:rsidRPr="000961F5">
              <w:rPr>
                <w:lang w:eastAsia="x-none"/>
              </w:rPr>
              <w:t xml:space="preserve">Always </w:t>
            </w:r>
            <w:r w:rsidRPr="000961F5">
              <w:rPr>
                <w:b/>
                <w:lang w:eastAsia="x-none"/>
              </w:rPr>
              <w:t>“I”</w:t>
            </w:r>
          </w:p>
        </w:tc>
        <w:tc>
          <w:tcPr>
            <w:tcW w:w="3082" w:type="dxa"/>
          </w:tcPr>
          <w:p w14:paraId="37A1E7A5" w14:textId="77777777" w:rsidR="005F3755" w:rsidRPr="000961F5" w:rsidRDefault="005F3755" w:rsidP="00786590">
            <w:pPr>
              <w:spacing w:after="39"/>
              <w:ind w:left="0"/>
              <w:jc w:val="left"/>
              <w:rPr>
                <w:lang w:eastAsia="x-none"/>
              </w:rPr>
            </w:pPr>
            <w:r w:rsidRPr="000961F5">
              <w:rPr>
                <w:lang w:eastAsia="x-none"/>
              </w:rPr>
              <w:t>I</w:t>
            </w:r>
          </w:p>
        </w:tc>
      </w:tr>
      <w:tr w:rsidR="005F3755" w:rsidRPr="000961F5" w14:paraId="6DA656F3" w14:textId="77777777" w:rsidTr="00786590">
        <w:tc>
          <w:tcPr>
            <w:tcW w:w="590" w:type="dxa"/>
          </w:tcPr>
          <w:p w14:paraId="197D99A4" w14:textId="77777777" w:rsidR="005F3755" w:rsidRPr="000961F5" w:rsidRDefault="005F3755" w:rsidP="00786590">
            <w:pPr>
              <w:spacing w:after="39"/>
              <w:ind w:left="0"/>
              <w:jc w:val="left"/>
              <w:rPr>
                <w:lang w:eastAsia="x-none"/>
              </w:rPr>
            </w:pPr>
            <w:r w:rsidRPr="000961F5">
              <w:rPr>
                <w:lang w:eastAsia="x-none"/>
              </w:rPr>
              <w:t>2</w:t>
            </w:r>
          </w:p>
        </w:tc>
        <w:tc>
          <w:tcPr>
            <w:tcW w:w="1506" w:type="dxa"/>
          </w:tcPr>
          <w:p w14:paraId="027BF7C8" w14:textId="77777777" w:rsidR="005F3755" w:rsidRPr="000961F5" w:rsidRDefault="005F3755" w:rsidP="00786590">
            <w:pPr>
              <w:spacing w:after="39"/>
              <w:ind w:left="0"/>
              <w:jc w:val="left"/>
              <w:rPr>
                <w:lang w:eastAsia="x-none"/>
              </w:rPr>
            </w:pPr>
            <w:r w:rsidRPr="000961F5">
              <w:rPr>
                <w:lang w:eastAsia="x-none"/>
              </w:rPr>
              <w:t>SWIFT Message type</w:t>
            </w:r>
          </w:p>
        </w:tc>
        <w:tc>
          <w:tcPr>
            <w:tcW w:w="1146" w:type="dxa"/>
          </w:tcPr>
          <w:p w14:paraId="68DD66E8" w14:textId="77777777" w:rsidR="005F3755" w:rsidRPr="000961F5" w:rsidRDefault="005F3755" w:rsidP="00786590">
            <w:pPr>
              <w:spacing w:after="39"/>
              <w:ind w:left="0"/>
              <w:jc w:val="left"/>
              <w:rPr>
                <w:lang w:eastAsia="x-none"/>
              </w:rPr>
            </w:pPr>
            <w:r w:rsidRPr="000961F5">
              <w:rPr>
                <w:lang w:eastAsia="x-none"/>
              </w:rPr>
              <w:t>3n</w:t>
            </w:r>
          </w:p>
        </w:tc>
        <w:tc>
          <w:tcPr>
            <w:tcW w:w="4444" w:type="dxa"/>
          </w:tcPr>
          <w:p w14:paraId="10C1B56B" w14:textId="77777777" w:rsidR="005F3755" w:rsidRPr="000961F5" w:rsidRDefault="005F3755" w:rsidP="00786590">
            <w:pPr>
              <w:spacing w:after="39"/>
              <w:ind w:left="0"/>
              <w:jc w:val="left"/>
              <w:rPr>
                <w:lang w:eastAsia="x-none"/>
              </w:rPr>
            </w:pPr>
            <w:r w:rsidRPr="000961F5">
              <w:rPr>
                <w:b/>
                <w:lang w:eastAsia="x-none"/>
              </w:rPr>
              <w:t>“101”</w:t>
            </w:r>
            <w:r w:rsidRPr="000961F5">
              <w:rPr>
                <w:lang w:eastAsia="x-none"/>
              </w:rPr>
              <w:t xml:space="preserve"> to indicate MT 101 message</w:t>
            </w:r>
          </w:p>
        </w:tc>
        <w:tc>
          <w:tcPr>
            <w:tcW w:w="3082" w:type="dxa"/>
          </w:tcPr>
          <w:p w14:paraId="725979E6" w14:textId="77777777" w:rsidR="005F3755" w:rsidRPr="000961F5" w:rsidRDefault="005F3755" w:rsidP="00786590">
            <w:pPr>
              <w:spacing w:after="39"/>
              <w:ind w:left="0"/>
              <w:jc w:val="left"/>
              <w:rPr>
                <w:lang w:eastAsia="x-none"/>
              </w:rPr>
            </w:pPr>
            <w:r w:rsidRPr="000961F5">
              <w:rPr>
                <w:lang w:eastAsia="x-none"/>
              </w:rPr>
              <w:t>101</w:t>
            </w:r>
          </w:p>
        </w:tc>
      </w:tr>
      <w:tr w:rsidR="005F3755" w:rsidRPr="000961F5" w14:paraId="07A1B55B" w14:textId="77777777" w:rsidTr="00786590">
        <w:tc>
          <w:tcPr>
            <w:tcW w:w="590" w:type="dxa"/>
          </w:tcPr>
          <w:p w14:paraId="2162A5C9" w14:textId="77777777" w:rsidR="005F3755" w:rsidRPr="000961F5" w:rsidRDefault="005F3755" w:rsidP="00786590">
            <w:pPr>
              <w:spacing w:after="39"/>
              <w:ind w:left="0"/>
              <w:jc w:val="left"/>
              <w:rPr>
                <w:lang w:eastAsia="x-none"/>
              </w:rPr>
            </w:pPr>
            <w:r w:rsidRPr="000961F5">
              <w:rPr>
                <w:lang w:eastAsia="x-none"/>
              </w:rPr>
              <w:lastRenderedPageBreak/>
              <w:t>3</w:t>
            </w:r>
          </w:p>
        </w:tc>
        <w:tc>
          <w:tcPr>
            <w:tcW w:w="1506" w:type="dxa"/>
          </w:tcPr>
          <w:p w14:paraId="607ECD16" w14:textId="77777777" w:rsidR="005F3755" w:rsidRPr="000961F5" w:rsidRDefault="005F3755" w:rsidP="00786590">
            <w:pPr>
              <w:spacing w:after="39"/>
              <w:ind w:left="0"/>
              <w:jc w:val="left"/>
              <w:rPr>
                <w:lang w:eastAsia="x-none"/>
              </w:rPr>
            </w:pPr>
            <w:r w:rsidRPr="000961F5">
              <w:rPr>
                <w:lang w:eastAsia="x-none"/>
              </w:rPr>
              <w:t>Destination Address</w:t>
            </w:r>
          </w:p>
        </w:tc>
        <w:tc>
          <w:tcPr>
            <w:tcW w:w="1146" w:type="dxa"/>
          </w:tcPr>
          <w:p w14:paraId="7B8EA040" w14:textId="77777777" w:rsidR="005F3755" w:rsidRPr="000961F5" w:rsidRDefault="005F3755" w:rsidP="00786590">
            <w:pPr>
              <w:spacing w:after="39"/>
              <w:ind w:left="0"/>
              <w:jc w:val="left"/>
              <w:rPr>
                <w:lang w:eastAsia="x-none"/>
              </w:rPr>
            </w:pPr>
            <w:r w:rsidRPr="000961F5">
              <w:rPr>
                <w:lang w:eastAsia="x-none"/>
              </w:rPr>
              <w:t>12x</w:t>
            </w:r>
          </w:p>
        </w:tc>
        <w:tc>
          <w:tcPr>
            <w:tcW w:w="4444" w:type="dxa"/>
          </w:tcPr>
          <w:p w14:paraId="29A6C098" w14:textId="77777777" w:rsidR="005F3755" w:rsidRPr="000961F5" w:rsidRDefault="005F3755" w:rsidP="00786590">
            <w:pPr>
              <w:spacing w:after="39"/>
              <w:ind w:left="0"/>
              <w:jc w:val="left"/>
              <w:rPr>
                <w:lang w:eastAsia="x-none"/>
              </w:rPr>
            </w:pPr>
            <w:r w:rsidRPr="000961F5">
              <w:rPr>
                <w:lang w:eastAsia="x-none"/>
              </w:rPr>
              <w:t xml:space="preserve">Receiving Bank’s BIC code, with an </w:t>
            </w:r>
            <w:r w:rsidRPr="000961F5">
              <w:rPr>
                <w:b/>
                <w:lang w:eastAsia="x-none"/>
              </w:rPr>
              <w:t>“A”</w:t>
            </w:r>
            <w:r w:rsidRPr="000961F5">
              <w:rPr>
                <w:lang w:eastAsia="x-none"/>
              </w:rPr>
              <w:t xml:space="preserve"> between the BIC and branch code [SWIFT BIC codes list]</w:t>
            </w:r>
          </w:p>
        </w:tc>
        <w:tc>
          <w:tcPr>
            <w:tcW w:w="3082" w:type="dxa"/>
          </w:tcPr>
          <w:p w14:paraId="7D375F1B" w14:textId="77777777" w:rsidR="005F3755" w:rsidRPr="000961F5" w:rsidRDefault="005F3755" w:rsidP="00786590">
            <w:pPr>
              <w:spacing w:after="39"/>
              <w:ind w:left="0"/>
              <w:jc w:val="left"/>
              <w:rPr>
                <w:lang w:eastAsia="x-none"/>
              </w:rPr>
            </w:pPr>
            <w:r w:rsidRPr="000961F5">
              <w:rPr>
                <w:lang w:eastAsia="x-none"/>
              </w:rPr>
              <w:t>HSBCHKHHAXXX</w:t>
            </w:r>
          </w:p>
          <w:p w14:paraId="5048917C" w14:textId="77777777" w:rsidR="005F3755" w:rsidRPr="000961F5" w:rsidRDefault="005F3755" w:rsidP="00786590">
            <w:pPr>
              <w:spacing w:after="39"/>
              <w:ind w:left="0"/>
              <w:jc w:val="left"/>
              <w:rPr>
                <w:lang w:eastAsia="x-none"/>
              </w:rPr>
            </w:pPr>
            <w:r w:rsidRPr="000961F5">
              <w:rPr>
                <w:lang w:eastAsia="x-none"/>
              </w:rPr>
              <w:t xml:space="preserve">(In this example: </w:t>
            </w:r>
          </w:p>
          <w:p w14:paraId="0B02137F" w14:textId="77777777" w:rsidR="005F3755" w:rsidRPr="000961F5" w:rsidRDefault="005F3755" w:rsidP="00786590">
            <w:pPr>
              <w:spacing w:after="39"/>
              <w:ind w:left="0"/>
              <w:jc w:val="left"/>
              <w:rPr>
                <w:lang w:eastAsia="x-none"/>
              </w:rPr>
            </w:pPr>
            <w:r w:rsidRPr="000961F5">
              <w:rPr>
                <w:lang w:eastAsia="x-none"/>
              </w:rPr>
              <w:t>HSBCHKHH = BIC code</w:t>
            </w:r>
          </w:p>
          <w:p w14:paraId="69B2B39E" w14:textId="77777777" w:rsidR="005F3755" w:rsidRPr="000961F5" w:rsidRDefault="005F3755" w:rsidP="00786590">
            <w:pPr>
              <w:spacing w:after="39"/>
              <w:ind w:left="0"/>
              <w:jc w:val="left"/>
              <w:rPr>
                <w:lang w:eastAsia="x-none"/>
              </w:rPr>
            </w:pPr>
            <w:r w:rsidRPr="000961F5">
              <w:rPr>
                <w:lang w:eastAsia="x-none"/>
              </w:rPr>
              <w:t>XXX = branch code)</w:t>
            </w:r>
          </w:p>
        </w:tc>
      </w:tr>
      <w:tr w:rsidR="005F3755" w:rsidRPr="000961F5" w14:paraId="282C4CD5" w14:textId="77777777" w:rsidTr="00786590">
        <w:tc>
          <w:tcPr>
            <w:tcW w:w="590" w:type="dxa"/>
          </w:tcPr>
          <w:p w14:paraId="61B70852" w14:textId="77777777" w:rsidR="005F3755" w:rsidRPr="000961F5" w:rsidRDefault="005F3755" w:rsidP="00786590">
            <w:pPr>
              <w:spacing w:after="39"/>
              <w:ind w:left="0"/>
              <w:jc w:val="left"/>
              <w:rPr>
                <w:lang w:eastAsia="x-none"/>
              </w:rPr>
            </w:pPr>
            <w:r w:rsidRPr="000961F5">
              <w:rPr>
                <w:lang w:eastAsia="x-none"/>
              </w:rPr>
              <w:t>4</w:t>
            </w:r>
          </w:p>
        </w:tc>
        <w:tc>
          <w:tcPr>
            <w:tcW w:w="1506" w:type="dxa"/>
          </w:tcPr>
          <w:p w14:paraId="45C72EB2" w14:textId="77777777" w:rsidR="005F3755" w:rsidRPr="000961F5" w:rsidRDefault="005F3755" w:rsidP="00786590">
            <w:pPr>
              <w:spacing w:after="39"/>
              <w:ind w:left="0"/>
              <w:jc w:val="left"/>
              <w:rPr>
                <w:lang w:eastAsia="x-none"/>
              </w:rPr>
            </w:pPr>
            <w:r w:rsidRPr="000961F5">
              <w:rPr>
                <w:lang w:eastAsia="x-none"/>
              </w:rPr>
              <w:t>Priority</w:t>
            </w:r>
          </w:p>
        </w:tc>
        <w:tc>
          <w:tcPr>
            <w:tcW w:w="1146" w:type="dxa"/>
          </w:tcPr>
          <w:p w14:paraId="055734A4" w14:textId="77777777" w:rsidR="005F3755" w:rsidRPr="000961F5" w:rsidRDefault="005F3755" w:rsidP="00786590">
            <w:pPr>
              <w:spacing w:after="39"/>
              <w:ind w:left="0"/>
              <w:jc w:val="left"/>
              <w:rPr>
                <w:lang w:eastAsia="x-none"/>
              </w:rPr>
            </w:pPr>
            <w:r w:rsidRPr="000961F5">
              <w:rPr>
                <w:lang w:eastAsia="x-none"/>
              </w:rPr>
              <w:t>1a</w:t>
            </w:r>
          </w:p>
        </w:tc>
        <w:tc>
          <w:tcPr>
            <w:tcW w:w="4444" w:type="dxa"/>
          </w:tcPr>
          <w:p w14:paraId="7D8B201C" w14:textId="77777777" w:rsidR="005F3755" w:rsidRPr="000961F5" w:rsidRDefault="005F3755" w:rsidP="00786590">
            <w:pPr>
              <w:spacing w:after="39"/>
              <w:ind w:left="0"/>
              <w:jc w:val="left"/>
              <w:rPr>
                <w:lang w:eastAsia="x-none"/>
              </w:rPr>
            </w:pPr>
            <w:r w:rsidRPr="000961F5">
              <w:rPr>
                <w:lang w:eastAsia="x-none"/>
              </w:rPr>
              <w:t xml:space="preserve">Always </w:t>
            </w:r>
            <w:r w:rsidRPr="000961F5">
              <w:rPr>
                <w:b/>
                <w:lang w:eastAsia="x-none"/>
              </w:rPr>
              <w:t>“N”</w:t>
            </w:r>
          </w:p>
        </w:tc>
        <w:tc>
          <w:tcPr>
            <w:tcW w:w="3082" w:type="dxa"/>
          </w:tcPr>
          <w:p w14:paraId="5D5BDCA3" w14:textId="77777777" w:rsidR="005F3755" w:rsidRPr="000961F5" w:rsidRDefault="005F3755" w:rsidP="00786590">
            <w:pPr>
              <w:spacing w:after="39"/>
              <w:ind w:left="0"/>
              <w:jc w:val="left"/>
              <w:rPr>
                <w:lang w:eastAsia="x-none"/>
              </w:rPr>
            </w:pPr>
            <w:r w:rsidRPr="000961F5">
              <w:rPr>
                <w:lang w:eastAsia="x-none"/>
              </w:rPr>
              <w:t>N</w:t>
            </w:r>
          </w:p>
        </w:tc>
      </w:tr>
      <w:tr w:rsidR="005F3755" w:rsidRPr="000961F5" w14:paraId="13C799C0" w14:textId="77777777" w:rsidTr="00786590">
        <w:tc>
          <w:tcPr>
            <w:tcW w:w="590" w:type="dxa"/>
          </w:tcPr>
          <w:p w14:paraId="468C4545" w14:textId="77777777" w:rsidR="005F3755" w:rsidRPr="000961F5" w:rsidRDefault="005F3755" w:rsidP="00786590">
            <w:pPr>
              <w:spacing w:after="39"/>
              <w:ind w:left="0"/>
              <w:jc w:val="left"/>
              <w:rPr>
                <w:lang w:eastAsia="x-none"/>
              </w:rPr>
            </w:pPr>
            <w:r w:rsidRPr="000961F5">
              <w:rPr>
                <w:lang w:eastAsia="x-none"/>
              </w:rPr>
              <w:t>5</w:t>
            </w:r>
          </w:p>
        </w:tc>
        <w:tc>
          <w:tcPr>
            <w:tcW w:w="1506" w:type="dxa"/>
          </w:tcPr>
          <w:p w14:paraId="0E4A4342" w14:textId="77777777" w:rsidR="005F3755" w:rsidRPr="000961F5" w:rsidRDefault="005F3755" w:rsidP="00786590">
            <w:pPr>
              <w:spacing w:after="39"/>
              <w:ind w:left="0"/>
              <w:jc w:val="left"/>
              <w:rPr>
                <w:lang w:eastAsia="x-none"/>
              </w:rPr>
            </w:pPr>
            <w:r w:rsidRPr="000961F5">
              <w:rPr>
                <w:lang w:eastAsia="x-none"/>
              </w:rPr>
              <w:t>Delivery Monitoring</w:t>
            </w:r>
          </w:p>
        </w:tc>
        <w:tc>
          <w:tcPr>
            <w:tcW w:w="1146" w:type="dxa"/>
          </w:tcPr>
          <w:p w14:paraId="5202F0A0" w14:textId="77777777" w:rsidR="005F3755" w:rsidRPr="000961F5" w:rsidRDefault="005F3755" w:rsidP="00786590">
            <w:pPr>
              <w:spacing w:after="39"/>
              <w:ind w:left="0"/>
              <w:jc w:val="left"/>
              <w:rPr>
                <w:lang w:eastAsia="x-none"/>
              </w:rPr>
            </w:pPr>
            <w:r w:rsidRPr="000961F5">
              <w:rPr>
                <w:lang w:eastAsia="x-none"/>
              </w:rPr>
              <w:t>1x</w:t>
            </w:r>
          </w:p>
        </w:tc>
        <w:tc>
          <w:tcPr>
            <w:tcW w:w="4444" w:type="dxa"/>
          </w:tcPr>
          <w:p w14:paraId="55D60610" w14:textId="77777777" w:rsidR="005F3755" w:rsidRPr="000961F5" w:rsidRDefault="005F3755" w:rsidP="00786590">
            <w:pPr>
              <w:spacing w:after="39"/>
              <w:ind w:left="0"/>
              <w:jc w:val="left"/>
              <w:rPr>
                <w:lang w:eastAsia="x-none"/>
              </w:rPr>
            </w:pPr>
            <w:r w:rsidRPr="000961F5">
              <w:rPr>
                <w:lang w:eastAsia="x-none"/>
              </w:rPr>
              <w:t xml:space="preserve">Always </w:t>
            </w:r>
            <w:r w:rsidRPr="000961F5">
              <w:rPr>
                <w:b/>
                <w:lang w:eastAsia="x-none"/>
              </w:rPr>
              <w:t>“2”</w:t>
            </w:r>
          </w:p>
        </w:tc>
        <w:tc>
          <w:tcPr>
            <w:tcW w:w="3082" w:type="dxa"/>
          </w:tcPr>
          <w:p w14:paraId="0EB368C9" w14:textId="77777777" w:rsidR="005F3755" w:rsidRPr="000961F5" w:rsidRDefault="005F3755" w:rsidP="00786590">
            <w:pPr>
              <w:spacing w:after="39"/>
              <w:ind w:left="0"/>
              <w:jc w:val="left"/>
              <w:rPr>
                <w:lang w:eastAsia="x-none"/>
              </w:rPr>
            </w:pPr>
            <w:r w:rsidRPr="000961F5">
              <w:rPr>
                <w:lang w:eastAsia="x-none"/>
              </w:rPr>
              <w:t>2</w:t>
            </w:r>
          </w:p>
        </w:tc>
      </w:tr>
      <w:tr w:rsidR="005F3755" w:rsidRPr="000961F5" w14:paraId="74501D4E" w14:textId="77777777" w:rsidTr="00786590">
        <w:tc>
          <w:tcPr>
            <w:tcW w:w="590" w:type="dxa"/>
          </w:tcPr>
          <w:p w14:paraId="6B620D19" w14:textId="77777777" w:rsidR="005F3755" w:rsidRPr="000961F5" w:rsidRDefault="005F3755" w:rsidP="00786590">
            <w:pPr>
              <w:spacing w:after="39"/>
              <w:ind w:left="0"/>
              <w:jc w:val="left"/>
              <w:rPr>
                <w:lang w:eastAsia="x-none"/>
              </w:rPr>
            </w:pPr>
            <w:r w:rsidRPr="000961F5">
              <w:rPr>
                <w:lang w:eastAsia="x-none"/>
              </w:rPr>
              <w:t>6</w:t>
            </w:r>
          </w:p>
        </w:tc>
        <w:tc>
          <w:tcPr>
            <w:tcW w:w="1506" w:type="dxa"/>
          </w:tcPr>
          <w:p w14:paraId="2B9D7AAF" w14:textId="77777777" w:rsidR="005F3755" w:rsidRPr="000961F5" w:rsidRDefault="005F3755" w:rsidP="00786590">
            <w:pPr>
              <w:spacing w:after="39"/>
              <w:ind w:left="0"/>
              <w:jc w:val="left"/>
              <w:rPr>
                <w:lang w:eastAsia="x-none"/>
              </w:rPr>
            </w:pPr>
            <w:r w:rsidRPr="000961F5">
              <w:rPr>
                <w:lang w:eastAsia="x-none"/>
              </w:rPr>
              <w:t>Obsolescence Period</w:t>
            </w:r>
          </w:p>
        </w:tc>
        <w:tc>
          <w:tcPr>
            <w:tcW w:w="1146" w:type="dxa"/>
          </w:tcPr>
          <w:p w14:paraId="53785621" w14:textId="77777777" w:rsidR="005F3755" w:rsidRPr="000961F5" w:rsidRDefault="005F3755" w:rsidP="00786590">
            <w:pPr>
              <w:spacing w:after="39"/>
              <w:ind w:left="0"/>
              <w:jc w:val="left"/>
              <w:rPr>
                <w:lang w:eastAsia="x-none"/>
              </w:rPr>
            </w:pPr>
            <w:r w:rsidRPr="000961F5">
              <w:rPr>
                <w:lang w:eastAsia="x-none"/>
              </w:rPr>
              <w:t>3n</w:t>
            </w:r>
          </w:p>
        </w:tc>
        <w:tc>
          <w:tcPr>
            <w:tcW w:w="4444" w:type="dxa"/>
          </w:tcPr>
          <w:p w14:paraId="4A8CFF90" w14:textId="77777777" w:rsidR="005F3755" w:rsidRPr="000961F5" w:rsidRDefault="005F3755" w:rsidP="00786590">
            <w:pPr>
              <w:spacing w:after="39"/>
              <w:ind w:left="0"/>
              <w:jc w:val="left"/>
              <w:rPr>
                <w:lang w:eastAsia="x-none"/>
              </w:rPr>
            </w:pPr>
            <w:r w:rsidRPr="000961F5">
              <w:rPr>
                <w:lang w:eastAsia="x-none"/>
              </w:rPr>
              <w:t xml:space="preserve">Always </w:t>
            </w:r>
            <w:r w:rsidRPr="000961F5">
              <w:rPr>
                <w:b/>
                <w:lang w:eastAsia="x-none"/>
              </w:rPr>
              <w:t>“020”</w:t>
            </w:r>
          </w:p>
        </w:tc>
        <w:tc>
          <w:tcPr>
            <w:tcW w:w="3082" w:type="dxa"/>
          </w:tcPr>
          <w:p w14:paraId="1E350D68" w14:textId="77777777" w:rsidR="005F3755" w:rsidRPr="000961F5" w:rsidRDefault="005F3755" w:rsidP="00786590">
            <w:pPr>
              <w:spacing w:after="39"/>
              <w:ind w:left="0"/>
              <w:jc w:val="left"/>
              <w:rPr>
                <w:lang w:eastAsia="x-none"/>
              </w:rPr>
            </w:pPr>
            <w:r w:rsidRPr="000961F5">
              <w:rPr>
                <w:lang w:eastAsia="x-none"/>
              </w:rPr>
              <w:t>020</w:t>
            </w:r>
          </w:p>
        </w:tc>
      </w:tr>
    </w:tbl>
    <w:p w14:paraId="408120F6" w14:textId="77777777" w:rsidR="005F3755" w:rsidRPr="000961F5" w:rsidRDefault="005F3755" w:rsidP="005F3755">
      <w:pPr>
        <w:ind w:left="0"/>
        <w:rPr>
          <w:b/>
          <w:lang w:eastAsia="x-none"/>
        </w:rPr>
      </w:pPr>
    </w:p>
    <w:p w14:paraId="34DA5F4D" w14:textId="77777777" w:rsidR="005F3755" w:rsidRPr="000961F5" w:rsidRDefault="005F3755" w:rsidP="005F3755">
      <w:pPr>
        <w:ind w:left="0"/>
        <w:rPr>
          <w:b/>
          <w:lang w:eastAsia="x-none"/>
        </w:rPr>
      </w:pPr>
      <w:r w:rsidRPr="000961F5">
        <w:rPr>
          <w:b/>
          <w:lang w:eastAsia="x-none"/>
        </w:rPr>
        <w:t>Text block:</w:t>
      </w:r>
    </w:p>
    <w:tbl>
      <w:tblPr>
        <w:tblStyle w:val="TableGrid"/>
        <w:tblW w:w="10768" w:type="dxa"/>
        <w:tblLook w:val="04A0" w:firstRow="1" w:lastRow="0" w:firstColumn="1" w:lastColumn="0" w:noHBand="0" w:noVBand="1"/>
      </w:tblPr>
      <w:tblGrid>
        <w:gridCol w:w="590"/>
        <w:gridCol w:w="1052"/>
        <w:gridCol w:w="1177"/>
        <w:gridCol w:w="4689"/>
        <w:gridCol w:w="3260"/>
      </w:tblGrid>
      <w:tr w:rsidR="005F3755" w:rsidRPr="000961F5" w14:paraId="334AAD1B" w14:textId="77777777" w:rsidTr="00786590">
        <w:tc>
          <w:tcPr>
            <w:tcW w:w="590" w:type="dxa"/>
            <w:shd w:val="clear" w:color="auto" w:fill="13426B"/>
          </w:tcPr>
          <w:p w14:paraId="3886CFF6" w14:textId="77777777" w:rsidR="005F3755" w:rsidRPr="000961F5" w:rsidRDefault="005F3755" w:rsidP="00786590">
            <w:pPr>
              <w:spacing w:after="39"/>
              <w:ind w:left="0"/>
              <w:jc w:val="left"/>
              <w:rPr>
                <w:b/>
                <w:lang w:eastAsia="x-none"/>
              </w:rPr>
            </w:pPr>
            <w:r w:rsidRPr="000961F5">
              <w:rPr>
                <w:b/>
                <w:lang w:eastAsia="x-none"/>
              </w:rPr>
              <w:t>Field</w:t>
            </w:r>
          </w:p>
        </w:tc>
        <w:tc>
          <w:tcPr>
            <w:tcW w:w="1052" w:type="dxa"/>
            <w:shd w:val="clear" w:color="auto" w:fill="13426B"/>
          </w:tcPr>
          <w:p w14:paraId="26E4D2AE" w14:textId="77777777" w:rsidR="005F3755" w:rsidRPr="000961F5" w:rsidRDefault="005F3755" w:rsidP="00786590">
            <w:pPr>
              <w:spacing w:after="39"/>
              <w:ind w:left="0"/>
              <w:jc w:val="left"/>
              <w:rPr>
                <w:b/>
                <w:lang w:eastAsia="x-none"/>
              </w:rPr>
            </w:pPr>
            <w:r w:rsidRPr="000961F5">
              <w:rPr>
                <w:b/>
                <w:lang w:eastAsia="x-none"/>
              </w:rPr>
              <w:t>Field Name</w:t>
            </w:r>
          </w:p>
        </w:tc>
        <w:tc>
          <w:tcPr>
            <w:tcW w:w="1177" w:type="dxa"/>
            <w:shd w:val="clear" w:color="auto" w:fill="13426B"/>
          </w:tcPr>
          <w:p w14:paraId="33732D89" w14:textId="77777777" w:rsidR="005F3755" w:rsidRPr="000961F5" w:rsidRDefault="005F3755" w:rsidP="00786590">
            <w:pPr>
              <w:spacing w:after="39"/>
              <w:ind w:left="0"/>
              <w:jc w:val="left"/>
              <w:rPr>
                <w:b/>
                <w:lang w:eastAsia="x-none"/>
              </w:rPr>
            </w:pPr>
            <w:r w:rsidRPr="000961F5">
              <w:rPr>
                <w:b/>
                <w:lang w:eastAsia="x-none"/>
              </w:rPr>
              <w:t>Format</w:t>
            </w:r>
          </w:p>
        </w:tc>
        <w:tc>
          <w:tcPr>
            <w:tcW w:w="4689" w:type="dxa"/>
            <w:shd w:val="clear" w:color="auto" w:fill="13426B"/>
          </w:tcPr>
          <w:p w14:paraId="64A6AFD1" w14:textId="77777777" w:rsidR="005F3755" w:rsidRPr="000961F5" w:rsidRDefault="005F3755" w:rsidP="00786590">
            <w:pPr>
              <w:spacing w:after="39"/>
              <w:ind w:left="0"/>
              <w:jc w:val="left"/>
              <w:rPr>
                <w:b/>
                <w:lang w:eastAsia="x-none"/>
              </w:rPr>
            </w:pPr>
            <w:r w:rsidRPr="000961F5">
              <w:rPr>
                <w:b/>
                <w:lang w:eastAsia="x-none"/>
              </w:rPr>
              <w:t>FINI implementation guidelines</w:t>
            </w:r>
          </w:p>
        </w:tc>
        <w:tc>
          <w:tcPr>
            <w:tcW w:w="3260" w:type="dxa"/>
            <w:shd w:val="clear" w:color="auto" w:fill="13426B"/>
          </w:tcPr>
          <w:p w14:paraId="69B3D6F7" w14:textId="77777777" w:rsidR="005F3755" w:rsidRPr="000961F5" w:rsidRDefault="005F3755" w:rsidP="00786590">
            <w:pPr>
              <w:spacing w:after="39"/>
              <w:ind w:left="0"/>
              <w:jc w:val="left"/>
              <w:rPr>
                <w:b/>
                <w:lang w:eastAsia="x-none"/>
              </w:rPr>
            </w:pPr>
            <w:r w:rsidRPr="000961F5">
              <w:rPr>
                <w:b/>
                <w:lang w:eastAsia="x-none"/>
              </w:rPr>
              <w:t>Example</w:t>
            </w:r>
          </w:p>
        </w:tc>
      </w:tr>
      <w:tr w:rsidR="005F3755" w:rsidRPr="000961F5" w14:paraId="4BC4CA9E" w14:textId="77777777" w:rsidTr="00786590">
        <w:tc>
          <w:tcPr>
            <w:tcW w:w="590" w:type="dxa"/>
          </w:tcPr>
          <w:p w14:paraId="52DFA373" w14:textId="77777777" w:rsidR="005F3755" w:rsidRPr="000961F5" w:rsidRDefault="005F3755" w:rsidP="00786590">
            <w:pPr>
              <w:spacing w:after="39"/>
              <w:ind w:left="0"/>
              <w:jc w:val="left"/>
              <w:rPr>
                <w:lang w:eastAsia="x-none"/>
              </w:rPr>
            </w:pPr>
            <w:r w:rsidRPr="000961F5">
              <w:rPr>
                <w:lang w:eastAsia="x-none"/>
              </w:rPr>
              <w:t>20</w:t>
            </w:r>
          </w:p>
        </w:tc>
        <w:tc>
          <w:tcPr>
            <w:tcW w:w="1052" w:type="dxa"/>
          </w:tcPr>
          <w:p w14:paraId="688E46EB" w14:textId="77777777" w:rsidR="005F3755" w:rsidRPr="000961F5" w:rsidRDefault="005F3755" w:rsidP="00786590">
            <w:pPr>
              <w:spacing w:after="39"/>
              <w:ind w:left="0"/>
              <w:jc w:val="left"/>
              <w:rPr>
                <w:lang w:eastAsia="x-none"/>
              </w:rPr>
            </w:pPr>
            <w:r w:rsidRPr="000961F5">
              <w:rPr>
                <w:lang w:eastAsia="x-none"/>
              </w:rPr>
              <w:t>Sender’s reference</w:t>
            </w:r>
          </w:p>
        </w:tc>
        <w:tc>
          <w:tcPr>
            <w:tcW w:w="1177" w:type="dxa"/>
          </w:tcPr>
          <w:p w14:paraId="3543A4E6" w14:textId="77777777" w:rsidR="005F3755" w:rsidRPr="000961F5" w:rsidRDefault="005F3755" w:rsidP="00786590">
            <w:pPr>
              <w:spacing w:after="39"/>
              <w:ind w:left="0"/>
              <w:jc w:val="left"/>
              <w:rPr>
                <w:lang w:eastAsia="x-none"/>
              </w:rPr>
            </w:pPr>
            <w:r w:rsidRPr="000961F5">
              <w:rPr>
                <w:lang w:eastAsia="x-none"/>
              </w:rPr>
              <w:t>16x</w:t>
            </w:r>
          </w:p>
        </w:tc>
        <w:tc>
          <w:tcPr>
            <w:tcW w:w="4689" w:type="dxa"/>
          </w:tcPr>
          <w:p w14:paraId="7F19EB3C" w14:textId="77777777" w:rsidR="005F3755" w:rsidRPr="000961F5" w:rsidRDefault="005F3755" w:rsidP="00786590">
            <w:pPr>
              <w:spacing w:after="39"/>
              <w:ind w:left="0"/>
              <w:jc w:val="left"/>
              <w:rPr>
                <w:lang w:eastAsia="x-none"/>
              </w:rPr>
            </w:pPr>
            <w:r w:rsidRPr="000961F5">
              <w:rPr>
                <w:lang w:eastAsia="x-none"/>
              </w:rPr>
              <w:t>Globally unique reference:</w:t>
            </w:r>
          </w:p>
          <w:p w14:paraId="20625B47" w14:textId="77777777" w:rsidR="005F3755" w:rsidRPr="000961F5" w:rsidRDefault="005F3755" w:rsidP="002E07D6">
            <w:pPr>
              <w:pStyle w:val="ListParagraph"/>
              <w:numPr>
                <w:ilvl w:val="0"/>
                <w:numId w:val="29"/>
              </w:numPr>
              <w:spacing w:after="39"/>
              <w:ind w:leftChars="0" w:left="234" w:hanging="234"/>
              <w:jc w:val="left"/>
              <w:rPr>
                <w:lang w:eastAsia="x-none"/>
              </w:rPr>
            </w:pPr>
            <w:r w:rsidRPr="000961F5">
              <w:rPr>
                <w:lang w:eastAsia="x-none"/>
              </w:rPr>
              <w:t>Stock code (5!n) [IPO initiation Field #10]</w:t>
            </w:r>
          </w:p>
          <w:p w14:paraId="78547DA5" w14:textId="77777777" w:rsidR="005F3755" w:rsidRPr="000961F5" w:rsidRDefault="005F3755" w:rsidP="002E07D6">
            <w:pPr>
              <w:pStyle w:val="ListParagraph"/>
              <w:numPr>
                <w:ilvl w:val="0"/>
                <w:numId w:val="29"/>
              </w:numPr>
              <w:spacing w:after="39"/>
              <w:ind w:leftChars="0" w:left="234" w:hanging="234"/>
              <w:jc w:val="left"/>
              <w:rPr>
                <w:lang w:eastAsia="x-none"/>
              </w:rPr>
            </w:pPr>
            <w:r w:rsidRPr="000961F5">
              <w:rPr>
                <w:lang w:eastAsia="x-none"/>
              </w:rPr>
              <w:t>CCASS participant ID (1!a5!n) [Participant Master Field #2 / NCP Master Field #2]</w:t>
            </w:r>
          </w:p>
          <w:p w14:paraId="5C650E63" w14:textId="77777777" w:rsidR="005F3755" w:rsidRPr="000961F5" w:rsidRDefault="005F3755" w:rsidP="002E07D6">
            <w:pPr>
              <w:pStyle w:val="ListParagraph"/>
              <w:numPr>
                <w:ilvl w:val="0"/>
                <w:numId w:val="29"/>
              </w:numPr>
              <w:spacing w:after="39"/>
              <w:ind w:leftChars="0" w:left="234" w:hanging="234"/>
              <w:jc w:val="left"/>
              <w:rPr>
                <w:lang w:eastAsia="x-none"/>
              </w:rPr>
            </w:pPr>
            <w:r w:rsidRPr="000961F5">
              <w:rPr>
                <w:lang w:eastAsia="x-none"/>
              </w:rPr>
              <w:t>Reference number (3!a2!n) [description below]</w:t>
            </w:r>
          </w:p>
          <w:p w14:paraId="2BE5D817" w14:textId="77777777" w:rsidR="005F3755" w:rsidRPr="000961F5" w:rsidRDefault="005F3755" w:rsidP="00786590">
            <w:pPr>
              <w:spacing w:after="39"/>
              <w:ind w:left="0"/>
              <w:jc w:val="left"/>
              <w:rPr>
                <w:lang w:eastAsia="x-none"/>
              </w:rPr>
            </w:pPr>
          </w:p>
          <w:p w14:paraId="2B9FA1F4" w14:textId="77777777" w:rsidR="005F3755" w:rsidRPr="000961F5" w:rsidRDefault="005F3755" w:rsidP="00786590">
            <w:pPr>
              <w:spacing w:after="39"/>
              <w:ind w:left="0"/>
              <w:jc w:val="left"/>
              <w:rPr>
                <w:lang w:eastAsia="x-none"/>
              </w:rPr>
            </w:pPr>
            <w:r w:rsidRPr="000961F5">
              <w:rPr>
                <w:lang w:eastAsia="x-none"/>
              </w:rPr>
              <w:t>The reference number is comprised of an instruction code, with the 2 integers indicating sequence:</w:t>
            </w:r>
          </w:p>
          <w:p w14:paraId="2614DEF1" w14:textId="77777777" w:rsidR="005F3755" w:rsidRPr="000961F5" w:rsidRDefault="005F3755" w:rsidP="00786590">
            <w:pPr>
              <w:spacing w:after="39"/>
              <w:ind w:left="0"/>
              <w:jc w:val="left"/>
              <w:rPr>
                <w:lang w:eastAsia="x-none"/>
              </w:rPr>
            </w:pPr>
            <w:r w:rsidRPr="000961F5">
              <w:rPr>
                <w:lang w:eastAsia="x-none"/>
              </w:rPr>
              <w:t>PAI = payment instruction</w:t>
            </w:r>
          </w:p>
          <w:p w14:paraId="09B97A1A" w14:textId="77777777" w:rsidR="005F3755" w:rsidRPr="000961F5" w:rsidRDefault="005F3755" w:rsidP="00786590">
            <w:pPr>
              <w:spacing w:after="39"/>
              <w:ind w:left="0"/>
              <w:jc w:val="left"/>
              <w:rPr>
                <w:lang w:eastAsia="x-none"/>
              </w:rPr>
            </w:pPr>
            <w:r w:rsidRPr="000961F5">
              <w:rPr>
                <w:lang w:eastAsia="x-none"/>
              </w:rPr>
              <w:t>RPI = resent payment instruction due to previous rejection</w:t>
            </w:r>
          </w:p>
          <w:p w14:paraId="2B8DF3EA" w14:textId="77777777" w:rsidR="005F3755" w:rsidRPr="000961F5" w:rsidRDefault="005F3755" w:rsidP="00786590">
            <w:pPr>
              <w:spacing w:after="39"/>
              <w:ind w:left="0"/>
              <w:jc w:val="left"/>
              <w:rPr>
                <w:b/>
                <w:lang w:eastAsia="x-none"/>
              </w:rPr>
            </w:pPr>
            <w:r w:rsidRPr="000961F5">
              <w:rPr>
                <w:b/>
                <w:lang w:eastAsia="x-none"/>
              </w:rPr>
              <w:t>REF = refund instruction</w:t>
            </w:r>
          </w:p>
          <w:p w14:paraId="7FD321E2" w14:textId="77777777" w:rsidR="005F3755" w:rsidRPr="000961F5" w:rsidRDefault="005F3755" w:rsidP="00786590">
            <w:pPr>
              <w:spacing w:after="39"/>
              <w:ind w:left="0"/>
              <w:jc w:val="left"/>
              <w:rPr>
                <w:lang w:eastAsia="x-none"/>
              </w:rPr>
            </w:pPr>
            <w:r w:rsidRPr="000961F5">
              <w:rPr>
                <w:b/>
                <w:lang w:eastAsia="x-none"/>
              </w:rPr>
              <w:t>RRF = resent refund instruction due to previous rejection</w:t>
            </w:r>
          </w:p>
        </w:tc>
        <w:tc>
          <w:tcPr>
            <w:tcW w:w="3260" w:type="dxa"/>
          </w:tcPr>
          <w:p w14:paraId="61C7DF0C" w14:textId="77777777" w:rsidR="005F3755" w:rsidRPr="000961F5" w:rsidRDefault="005F3755" w:rsidP="00786590">
            <w:pPr>
              <w:spacing w:after="39"/>
              <w:ind w:left="0"/>
              <w:jc w:val="left"/>
              <w:rPr>
                <w:lang w:eastAsia="x-none"/>
              </w:rPr>
            </w:pPr>
            <w:r w:rsidRPr="000961F5">
              <w:rPr>
                <w:lang w:eastAsia="x-none"/>
              </w:rPr>
              <w:t>:20:09988B01130REF01</w:t>
            </w:r>
          </w:p>
        </w:tc>
      </w:tr>
      <w:tr w:rsidR="005F3755" w:rsidRPr="000961F5" w14:paraId="5526C31D" w14:textId="77777777" w:rsidTr="00786590">
        <w:tc>
          <w:tcPr>
            <w:tcW w:w="590" w:type="dxa"/>
          </w:tcPr>
          <w:p w14:paraId="579DE185" w14:textId="77777777" w:rsidR="005F3755" w:rsidRPr="000961F5" w:rsidRDefault="005F3755" w:rsidP="00786590">
            <w:pPr>
              <w:spacing w:after="39"/>
              <w:ind w:left="0"/>
              <w:jc w:val="left"/>
              <w:rPr>
                <w:lang w:eastAsia="x-none"/>
              </w:rPr>
            </w:pPr>
            <w:r w:rsidRPr="000961F5">
              <w:rPr>
                <w:lang w:eastAsia="x-none"/>
              </w:rPr>
              <w:t>28D</w:t>
            </w:r>
          </w:p>
        </w:tc>
        <w:tc>
          <w:tcPr>
            <w:tcW w:w="1052" w:type="dxa"/>
          </w:tcPr>
          <w:p w14:paraId="5EE18827" w14:textId="77777777" w:rsidR="005F3755" w:rsidRPr="000961F5" w:rsidRDefault="005F3755" w:rsidP="00786590">
            <w:pPr>
              <w:spacing w:after="39"/>
              <w:ind w:left="0"/>
              <w:jc w:val="left"/>
              <w:rPr>
                <w:lang w:eastAsia="x-none"/>
              </w:rPr>
            </w:pPr>
            <w:r w:rsidRPr="000961F5">
              <w:rPr>
                <w:lang w:eastAsia="x-none"/>
              </w:rPr>
              <w:t>Message Index / Total</w:t>
            </w:r>
          </w:p>
        </w:tc>
        <w:tc>
          <w:tcPr>
            <w:tcW w:w="1177" w:type="dxa"/>
          </w:tcPr>
          <w:p w14:paraId="0D311C09" w14:textId="77777777" w:rsidR="005F3755" w:rsidRPr="000961F5" w:rsidRDefault="005F3755" w:rsidP="00786590">
            <w:pPr>
              <w:spacing w:after="39"/>
              <w:ind w:left="0"/>
              <w:jc w:val="left"/>
              <w:rPr>
                <w:lang w:eastAsia="x-none"/>
              </w:rPr>
            </w:pPr>
            <w:r w:rsidRPr="000961F5">
              <w:rPr>
                <w:lang w:eastAsia="x-none"/>
              </w:rPr>
              <w:t>5n/5n</w:t>
            </w:r>
          </w:p>
        </w:tc>
        <w:tc>
          <w:tcPr>
            <w:tcW w:w="4689" w:type="dxa"/>
          </w:tcPr>
          <w:p w14:paraId="300D2CE8" w14:textId="77777777" w:rsidR="005F3755" w:rsidRPr="000961F5" w:rsidRDefault="005F3755" w:rsidP="00786590">
            <w:pPr>
              <w:spacing w:after="39"/>
              <w:ind w:left="0"/>
              <w:jc w:val="left"/>
              <w:rPr>
                <w:lang w:eastAsia="x-none"/>
              </w:rPr>
            </w:pPr>
            <w:r w:rsidRPr="000961F5">
              <w:rPr>
                <w:lang w:eastAsia="x-none"/>
              </w:rPr>
              <w:t>Always 1/1.</w:t>
            </w:r>
          </w:p>
        </w:tc>
        <w:tc>
          <w:tcPr>
            <w:tcW w:w="3260" w:type="dxa"/>
          </w:tcPr>
          <w:p w14:paraId="04809D7F" w14:textId="77777777" w:rsidR="005F3755" w:rsidRPr="000961F5" w:rsidRDefault="005F3755" w:rsidP="00786590">
            <w:pPr>
              <w:spacing w:after="39"/>
              <w:ind w:left="0"/>
              <w:jc w:val="left"/>
              <w:rPr>
                <w:lang w:eastAsia="x-none"/>
              </w:rPr>
            </w:pPr>
            <w:r w:rsidRPr="000961F5">
              <w:rPr>
                <w:lang w:eastAsia="x-none"/>
              </w:rPr>
              <w:t>:28D:1/1</w:t>
            </w:r>
          </w:p>
        </w:tc>
      </w:tr>
      <w:tr w:rsidR="005F3755" w:rsidRPr="000961F5" w14:paraId="2050A85D" w14:textId="77777777" w:rsidTr="00786590">
        <w:tc>
          <w:tcPr>
            <w:tcW w:w="590" w:type="dxa"/>
          </w:tcPr>
          <w:p w14:paraId="4B180F4B" w14:textId="77777777" w:rsidR="005F3755" w:rsidRPr="000961F5" w:rsidRDefault="005F3755" w:rsidP="00786590">
            <w:pPr>
              <w:spacing w:after="39"/>
              <w:ind w:left="0"/>
              <w:jc w:val="left"/>
              <w:rPr>
                <w:lang w:eastAsia="x-none"/>
              </w:rPr>
            </w:pPr>
            <w:r w:rsidRPr="000961F5">
              <w:rPr>
                <w:lang w:eastAsia="x-none"/>
              </w:rPr>
              <w:t>50C</w:t>
            </w:r>
          </w:p>
        </w:tc>
        <w:tc>
          <w:tcPr>
            <w:tcW w:w="1052" w:type="dxa"/>
          </w:tcPr>
          <w:p w14:paraId="750F8F54" w14:textId="77777777" w:rsidR="005F3755" w:rsidRPr="000961F5" w:rsidRDefault="005F3755" w:rsidP="00786590">
            <w:pPr>
              <w:spacing w:after="39"/>
              <w:ind w:left="0"/>
              <w:jc w:val="left"/>
              <w:rPr>
                <w:lang w:eastAsia="x-none"/>
              </w:rPr>
            </w:pPr>
            <w:r w:rsidRPr="000961F5">
              <w:rPr>
                <w:lang w:eastAsia="x-none"/>
              </w:rPr>
              <w:t>Instructing Party</w:t>
            </w:r>
          </w:p>
        </w:tc>
        <w:tc>
          <w:tcPr>
            <w:tcW w:w="1177" w:type="dxa"/>
          </w:tcPr>
          <w:p w14:paraId="70FA769C" w14:textId="77777777" w:rsidR="005F3755" w:rsidRPr="000961F5" w:rsidRDefault="005F3755" w:rsidP="00786590">
            <w:pPr>
              <w:spacing w:after="39"/>
              <w:ind w:left="0"/>
              <w:jc w:val="left"/>
              <w:rPr>
                <w:lang w:eastAsia="x-none"/>
              </w:rPr>
            </w:pPr>
            <w:r w:rsidRPr="000961F5">
              <w:rPr>
                <w:lang w:eastAsia="x-none"/>
              </w:rPr>
              <w:t>4!a2!a2!c[3!c]</w:t>
            </w:r>
          </w:p>
        </w:tc>
        <w:tc>
          <w:tcPr>
            <w:tcW w:w="4689" w:type="dxa"/>
          </w:tcPr>
          <w:p w14:paraId="53A52A7E" w14:textId="77777777" w:rsidR="005F3755" w:rsidRPr="000961F5" w:rsidRDefault="005F3755" w:rsidP="00786590">
            <w:pPr>
              <w:spacing w:after="39"/>
              <w:ind w:left="0"/>
              <w:jc w:val="left"/>
              <w:rPr>
                <w:lang w:eastAsia="x-none"/>
              </w:rPr>
            </w:pPr>
            <w:r w:rsidRPr="000961F5">
              <w:rPr>
                <w:lang w:eastAsia="x-none"/>
              </w:rPr>
              <w:t xml:space="preserve">Always </w:t>
            </w:r>
            <w:r w:rsidRPr="000961F5">
              <w:rPr>
                <w:b/>
                <w:lang w:eastAsia="x-none"/>
              </w:rPr>
              <w:t>“50C”</w:t>
            </w:r>
            <w:r w:rsidRPr="000961F5">
              <w:rPr>
                <w:lang w:eastAsia="x-none"/>
              </w:rPr>
              <w:t>, marked with HKSCHKHHIPO for IPO payments</w:t>
            </w:r>
          </w:p>
        </w:tc>
        <w:tc>
          <w:tcPr>
            <w:tcW w:w="3260" w:type="dxa"/>
          </w:tcPr>
          <w:p w14:paraId="025C0C4D" w14:textId="77777777" w:rsidR="005F3755" w:rsidRPr="000961F5" w:rsidRDefault="005F3755" w:rsidP="00786590">
            <w:pPr>
              <w:spacing w:after="39"/>
              <w:ind w:left="0"/>
              <w:jc w:val="left"/>
              <w:rPr>
                <w:lang w:eastAsia="x-none"/>
              </w:rPr>
            </w:pPr>
            <w:r w:rsidRPr="000961F5">
              <w:rPr>
                <w:lang w:eastAsia="x-none"/>
              </w:rPr>
              <w:t>:50C:HKSCHKHHIPO</w:t>
            </w:r>
          </w:p>
        </w:tc>
      </w:tr>
      <w:tr w:rsidR="005F3755" w:rsidRPr="000961F5" w14:paraId="4D22197F" w14:textId="77777777" w:rsidTr="00786590">
        <w:tc>
          <w:tcPr>
            <w:tcW w:w="590" w:type="dxa"/>
          </w:tcPr>
          <w:p w14:paraId="5157A8B7" w14:textId="77777777" w:rsidR="005F3755" w:rsidRPr="000961F5" w:rsidRDefault="005F3755" w:rsidP="00786590">
            <w:pPr>
              <w:spacing w:after="39"/>
              <w:ind w:left="0"/>
              <w:jc w:val="left"/>
              <w:rPr>
                <w:lang w:eastAsia="x-none"/>
              </w:rPr>
            </w:pPr>
            <w:r w:rsidRPr="000961F5">
              <w:rPr>
                <w:lang w:eastAsia="x-none"/>
              </w:rPr>
              <w:t>30</w:t>
            </w:r>
          </w:p>
        </w:tc>
        <w:tc>
          <w:tcPr>
            <w:tcW w:w="1052" w:type="dxa"/>
          </w:tcPr>
          <w:p w14:paraId="2AF0566A" w14:textId="77777777" w:rsidR="005F3755" w:rsidRPr="000961F5" w:rsidRDefault="005F3755" w:rsidP="00786590">
            <w:pPr>
              <w:spacing w:after="39"/>
              <w:ind w:left="0"/>
              <w:jc w:val="left"/>
              <w:rPr>
                <w:lang w:eastAsia="x-none"/>
              </w:rPr>
            </w:pPr>
            <w:r w:rsidRPr="000961F5">
              <w:rPr>
                <w:lang w:eastAsia="x-none"/>
              </w:rPr>
              <w:t>Requested Execution Date</w:t>
            </w:r>
          </w:p>
        </w:tc>
        <w:tc>
          <w:tcPr>
            <w:tcW w:w="1177" w:type="dxa"/>
          </w:tcPr>
          <w:p w14:paraId="612FE37E" w14:textId="77777777" w:rsidR="005F3755" w:rsidRPr="000961F5" w:rsidRDefault="005F3755" w:rsidP="00786590">
            <w:pPr>
              <w:spacing w:after="39"/>
              <w:ind w:left="0"/>
              <w:jc w:val="left"/>
              <w:rPr>
                <w:lang w:eastAsia="x-none"/>
              </w:rPr>
            </w:pPr>
            <w:r w:rsidRPr="000961F5">
              <w:rPr>
                <w:lang w:eastAsia="x-none"/>
              </w:rPr>
              <w:t>6!n</w:t>
            </w:r>
          </w:p>
        </w:tc>
        <w:tc>
          <w:tcPr>
            <w:tcW w:w="4689" w:type="dxa"/>
          </w:tcPr>
          <w:p w14:paraId="05374174" w14:textId="77777777" w:rsidR="005F3755" w:rsidRPr="000961F5" w:rsidRDefault="005F3755" w:rsidP="00786590">
            <w:pPr>
              <w:spacing w:after="39"/>
              <w:ind w:left="0"/>
              <w:jc w:val="left"/>
              <w:rPr>
                <w:lang w:eastAsia="x-none"/>
              </w:rPr>
            </w:pPr>
            <w:r w:rsidRPr="000961F5">
              <w:rPr>
                <w:lang w:eastAsia="x-none"/>
              </w:rPr>
              <w:t>Message generation date, in YYMMDD format</w:t>
            </w:r>
          </w:p>
        </w:tc>
        <w:tc>
          <w:tcPr>
            <w:tcW w:w="3260" w:type="dxa"/>
          </w:tcPr>
          <w:p w14:paraId="33D6A91A" w14:textId="77777777" w:rsidR="005F3755" w:rsidRPr="000961F5" w:rsidRDefault="005F3755" w:rsidP="00786590">
            <w:pPr>
              <w:spacing w:after="39"/>
              <w:ind w:left="0"/>
              <w:jc w:val="left"/>
              <w:rPr>
                <w:lang w:eastAsia="x-none"/>
              </w:rPr>
            </w:pPr>
            <w:r w:rsidRPr="000961F5">
              <w:rPr>
                <w:lang w:eastAsia="x-none"/>
              </w:rPr>
              <w:t>:30:200611</w:t>
            </w:r>
          </w:p>
        </w:tc>
      </w:tr>
      <w:tr w:rsidR="005F3755" w:rsidRPr="000961F5" w14:paraId="3BE7AD01" w14:textId="77777777" w:rsidTr="00786590">
        <w:tc>
          <w:tcPr>
            <w:tcW w:w="590" w:type="dxa"/>
          </w:tcPr>
          <w:p w14:paraId="3038E8D1" w14:textId="77777777" w:rsidR="005F3755" w:rsidRPr="000961F5" w:rsidRDefault="005F3755" w:rsidP="00786590">
            <w:pPr>
              <w:spacing w:after="39"/>
              <w:ind w:left="0"/>
              <w:jc w:val="left"/>
              <w:rPr>
                <w:lang w:eastAsia="x-none"/>
              </w:rPr>
            </w:pPr>
            <w:r w:rsidRPr="000961F5">
              <w:rPr>
                <w:lang w:eastAsia="x-none"/>
              </w:rPr>
              <w:t>21</w:t>
            </w:r>
          </w:p>
        </w:tc>
        <w:tc>
          <w:tcPr>
            <w:tcW w:w="1052" w:type="dxa"/>
          </w:tcPr>
          <w:p w14:paraId="12485EF0" w14:textId="77777777" w:rsidR="005F3755" w:rsidRPr="000961F5" w:rsidRDefault="005F3755" w:rsidP="00786590">
            <w:pPr>
              <w:spacing w:after="39"/>
              <w:ind w:left="0"/>
              <w:jc w:val="left"/>
              <w:rPr>
                <w:lang w:eastAsia="x-none"/>
              </w:rPr>
            </w:pPr>
            <w:r w:rsidRPr="000961F5">
              <w:rPr>
                <w:lang w:eastAsia="x-none"/>
              </w:rPr>
              <w:t>Transaction Reference</w:t>
            </w:r>
          </w:p>
        </w:tc>
        <w:tc>
          <w:tcPr>
            <w:tcW w:w="1177" w:type="dxa"/>
          </w:tcPr>
          <w:p w14:paraId="7D6EDBD3" w14:textId="77777777" w:rsidR="005F3755" w:rsidRPr="000961F5" w:rsidRDefault="005F3755" w:rsidP="00786590">
            <w:pPr>
              <w:spacing w:after="39"/>
              <w:ind w:left="0"/>
              <w:jc w:val="left"/>
              <w:rPr>
                <w:lang w:eastAsia="x-none"/>
              </w:rPr>
            </w:pPr>
            <w:r w:rsidRPr="000961F5">
              <w:rPr>
                <w:lang w:eastAsia="x-none"/>
              </w:rPr>
              <w:t>16x</w:t>
            </w:r>
          </w:p>
        </w:tc>
        <w:tc>
          <w:tcPr>
            <w:tcW w:w="4689" w:type="dxa"/>
          </w:tcPr>
          <w:p w14:paraId="20F4282A" w14:textId="77777777" w:rsidR="005F3755" w:rsidRPr="000961F5" w:rsidRDefault="005F3755" w:rsidP="00786590">
            <w:pPr>
              <w:spacing w:after="39"/>
              <w:ind w:left="0"/>
              <w:jc w:val="left"/>
              <w:rPr>
                <w:lang w:eastAsia="x-none"/>
              </w:rPr>
            </w:pPr>
            <w:r w:rsidRPr="000961F5">
              <w:rPr>
                <w:lang w:eastAsia="x-none"/>
              </w:rPr>
              <w:t xml:space="preserve">Repetition of </w:t>
            </w:r>
            <w:r w:rsidRPr="000961F5">
              <w:rPr>
                <w:b/>
                <w:lang w:eastAsia="x-none"/>
              </w:rPr>
              <w:t>:20: Sender’s Reference</w:t>
            </w:r>
          </w:p>
        </w:tc>
        <w:tc>
          <w:tcPr>
            <w:tcW w:w="3260" w:type="dxa"/>
          </w:tcPr>
          <w:p w14:paraId="51B58622" w14:textId="77777777" w:rsidR="005F3755" w:rsidRPr="000961F5" w:rsidRDefault="005F3755" w:rsidP="00786590">
            <w:pPr>
              <w:spacing w:after="39"/>
              <w:ind w:left="0"/>
              <w:jc w:val="left"/>
              <w:rPr>
                <w:lang w:eastAsia="x-none"/>
              </w:rPr>
            </w:pPr>
            <w:r w:rsidRPr="000961F5">
              <w:rPr>
                <w:lang w:eastAsia="x-none"/>
              </w:rPr>
              <w:t>:21:</w:t>
            </w:r>
            <w:r w:rsidRPr="000961F5">
              <w:t xml:space="preserve"> </w:t>
            </w:r>
            <w:r w:rsidRPr="000961F5">
              <w:rPr>
                <w:lang w:eastAsia="x-none"/>
              </w:rPr>
              <w:t>09988B01130REF01</w:t>
            </w:r>
          </w:p>
        </w:tc>
      </w:tr>
      <w:tr w:rsidR="005F3755" w:rsidRPr="000961F5" w14:paraId="67C6D91F" w14:textId="77777777" w:rsidTr="00786590">
        <w:tc>
          <w:tcPr>
            <w:tcW w:w="590" w:type="dxa"/>
          </w:tcPr>
          <w:p w14:paraId="41E4D35C" w14:textId="77777777" w:rsidR="005F3755" w:rsidRPr="000961F5" w:rsidRDefault="005F3755" w:rsidP="00786590">
            <w:pPr>
              <w:spacing w:after="39"/>
              <w:ind w:left="0"/>
              <w:jc w:val="left"/>
              <w:rPr>
                <w:lang w:eastAsia="x-none"/>
              </w:rPr>
            </w:pPr>
            <w:r w:rsidRPr="000961F5">
              <w:rPr>
                <w:lang w:eastAsia="x-none"/>
              </w:rPr>
              <w:lastRenderedPageBreak/>
              <w:t>32B</w:t>
            </w:r>
          </w:p>
        </w:tc>
        <w:tc>
          <w:tcPr>
            <w:tcW w:w="1052" w:type="dxa"/>
          </w:tcPr>
          <w:p w14:paraId="028D3BA7" w14:textId="77777777" w:rsidR="005F3755" w:rsidRPr="000961F5" w:rsidRDefault="005F3755" w:rsidP="00786590">
            <w:pPr>
              <w:spacing w:after="39"/>
              <w:ind w:left="0"/>
              <w:jc w:val="left"/>
              <w:rPr>
                <w:lang w:eastAsia="x-none"/>
              </w:rPr>
            </w:pPr>
            <w:r w:rsidRPr="000961F5">
              <w:rPr>
                <w:lang w:eastAsia="x-none"/>
              </w:rPr>
              <w:t>Currency / Transaction Amount</w:t>
            </w:r>
          </w:p>
        </w:tc>
        <w:tc>
          <w:tcPr>
            <w:tcW w:w="1177" w:type="dxa"/>
          </w:tcPr>
          <w:p w14:paraId="7F36373A" w14:textId="77777777" w:rsidR="005F3755" w:rsidRPr="000961F5" w:rsidRDefault="005F3755" w:rsidP="00786590">
            <w:pPr>
              <w:spacing w:after="39"/>
              <w:ind w:left="0"/>
              <w:jc w:val="left"/>
              <w:rPr>
                <w:lang w:eastAsia="x-none"/>
              </w:rPr>
            </w:pPr>
            <w:r w:rsidRPr="000961F5">
              <w:rPr>
                <w:lang w:eastAsia="x-none"/>
              </w:rPr>
              <w:t>3!a15d</w:t>
            </w:r>
          </w:p>
        </w:tc>
        <w:tc>
          <w:tcPr>
            <w:tcW w:w="4689" w:type="dxa"/>
          </w:tcPr>
          <w:p w14:paraId="5DF1A9CD" w14:textId="77777777" w:rsidR="005F3755" w:rsidRPr="000961F5" w:rsidRDefault="005F3755" w:rsidP="00786590">
            <w:pPr>
              <w:spacing w:after="39"/>
              <w:ind w:left="0"/>
              <w:jc w:val="left"/>
              <w:rPr>
                <w:lang w:eastAsia="x-none"/>
              </w:rPr>
            </w:pPr>
            <w:r w:rsidRPr="000961F5">
              <w:rPr>
                <w:b/>
                <w:bCs/>
                <w:lang w:val="en-US" w:eastAsia="x-none"/>
              </w:rPr>
              <w:t>Currency</w:t>
            </w:r>
            <w:r w:rsidRPr="000961F5">
              <w:rPr>
                <w:lang w:val="en-US" w:eastAsia="x-none"/>
              </w:rPr>
              <w:t xml:space="preserve"> = HKD</w:t>
            </w:r>
          </w:p>
          <w:p w14:paraId="1B0C0673" w14:textId="77777777" w:rsidR="005F3755" w:rsidRPr="000961F5" w:rsidRDefault="005F3755" w:rsidP="00786590">
            <w:pPr>
              <w:spacing w:after="39"/>
              <w:ind w:left="0"/>
              <w:jc w:val="left"/>
              <w:rPr>
                <w:lang w:eastAsia="x-none"/>
              </w:rPr>
            </w:pPr>
            <w:r w:rsidRPr="000961F5">
              <w:rPr>
                <w:b/>
                <w:bCs/>
                <w:lang w:val="en-US" w:eastAsia="x-none"/>
              </w:rPr>
              <w:t xml:space="preserve">Transaction Amount </w:t>
            </w:r>
            <w:r w:rsidRPr="000961F5">
              <w:rPr>
                <w:lang w:val="en-US" w:eastAsia="x-none"/>
              </w:rPr>
              <w:t>= receiving bank’s refunding obligations (up to 12 digits + 2 decimal points, separated by a decimal comma)</w:t>
            </w:r>
          </w:p>
          <w:p w14:paraId="37602F9D" w14:textId="77777777" w:rsidR="005F3755" w:rsidRPr="000961F5" w:rsidRDefault="005F3755" w:rsidP="00786590">
            <w:pPr>
              <w:spacing w:after="39"/>
              <w:ind w:left="0"/>
              <w:jc w:val="left"/>
              <w:rPr>
                <w:lang w:eastAsia="x-none"/>
              </w:rPr>
            </w:pPr>
          </w:p>
        </w:tc>
        <w:tc>
          <w:tcPr>
            <w:tcW w:w="3260" w:type="dxa"/>
          </w:tcPr>
          <w:p w14:paraId="000F589B" w14:textId="77777777" w:rsidR="005F3755" w:rsidRPr="000961F5" w:rsidRDefault="005F3755" w:rsidP="00786590">
            <w:pPr>
              <w:spacing w:after="39"/>
              <w:ind w:left="0"/>
              <w:jc w:val="left"/>
              <w:rPr>
                <w:lang w:eastAsia="x-none"/>
              </w:rPr>
            </w:pPr>
            <w:r w:rsidRPr="000961F5">
              <w:rPr>
                <w:lang w:eastAsia="x-none"/>
              </w:rPr>
              <w:t>:32B:HKD2345678,99</w:t>
            </w:r>
          </w:p>
        </w:tc>
      </w:tr>
      <w:tr w:rsidR="005F3755" w:rsidRPr="000961F5" w14:paraId="649D8430" w14:textId="77777777" w:rsidTr="00786590">
        <w:tc>
          <w:tcPr>
            <w:tcW w:w="590" w:type="dxa"/>
          </w:tcPr>
          <w:p w14:paraId="5284578C" w14:textId="77777777" w:rsidR="005F3755" w:rsidRPr="000961F5" w:rsidRDefault="005F3755" w:rsidP="00786590">
            <w:pPr>
              <w:spacing w:after="39"/>
              <w:ind w:left="0"/>
              <w:jc w:val="left"/>
              <w:rPr>
                <w:lang w:eastAsia="x-none"/>
              </w:rPr>
            </w:pPr>
            <w:r w:rsidRPr="000961F5">
              <w:rPr>
                <w:lang w:eastAsia="x-none"/>
              </w:rPr>
              <w:t>50G</w:t>
            </w:r>
          </w:p>
        </w:tc>
        <w:tc>
          <w:tcPr>
            <w:tcW w:w="1052" w:type="dxa"/>
          </w:tcPr>
          <w:p w14:paraId="3A1F82CE" w14:textId="77777777" w:rsidR="005F3755" w:rsidRPr="000961F5" w:rsidRDefault="005F3755" w:rsidP="00786590">
            <w:pPr>
              <w:spacing w:after="39"/>
              <w:ind w:left="0"/>
              <w:jc w:val="left"/>
              <w:rPr>
                <w:lang w:eastAsia="x-none"/>
              </w:rPr>
            </w:pPr>
            <w:r w:rsidRPr="000961F5">
              <w:rPr>
                <w:lang w:eastAsia="x-none"/>
              </w:rPr>
              <w:t>Ordering Customer</w:t>
            </w:r>
          </w:p>
        </w:tc>
        <w:tc>
          <w:tcPr>
            <w:tcW w:w="1177" w:type="dxa"/>
          </w:tcPr>
          <w:p w14:paraId="65E9F6B8" w14:textId="77777777" w:rsidR="005F3755" w:rsidRPr="000961F5" w:rsidRDefault="005F3755" w:rsidP="00786590">
            <w:pPr>
              <w:spacing w:after="39"/>
              <w:ind w:left="0"/>
              <w:jc w:val="left"/>
              <w:rPr>
                <w:lang w:eastAsia="x-none"/>
              </w:rPr>
            </w:pPr>
            <w:r w:rsidRPr="000961F5">
              <w:rPr>
                <w:lang w:val="en-US" w:eastAsia="x-none"/>
              </w:rPr>
              <w:t>[/1!a][/34x]</w:t>
            </w:r>
          </w:p>
          <w:p w14:paraId="5BAAE189" w14:textId="77777777" w:rsidR="005F3755" w:rsidRPr="000961F5" w:rsidRDefault="005F3755" w:rsidP="00786590">
            <w:pPr>
              <w:spacing w:after="39"/>
              <w:ind w:left="0"/>
              <w:jc w:val="left"/>
              <w:rPr>
                <w:lang w:eastAsia="x-none"/>
              </w:rPr>
            </w:pPr>
            <w:r w:rsidRPr="000961F5">
              <w:rPr>
                <w:lang w:val="en-US" w:eastAsia="x-none"/>
              </w:rPr>
              <w:t>4!a2!a2!c[3!c]</w:t>
            </w:r>
          </w:p>
        </w:tc>
        <w:tc>
          <w:tcPr>
            <w:tcW w:w="4689" w:type="dxa"/>
          </w:tcPr>
          <w:p w14:paraId="459B25CD" w14:textId="77777777" w:rsidR="005F3755" w:rsidRPr="000961F5" w:rsidRDefault="005F3755" w:rsidP="00786590">
            <w:pPr>
              <w:spacing w:after="39"/>
              <w:ind w:left="0"/>
              <w:jc w:val="left"/>
              <w:rPr>
                <w:lang w:eastAsia="x-none"/>
              </w:rPr>
            </w:pPr>
            <w:r w:rsidRPr="000961F5">
              <w:rPr>
                <w:lang w:eastAsia="x-none"/>
              </w:rPr>
              <w:t xml:space="preserve">Always </w:t>
            </w:r>
            <w:r w:rsidRPr="000961F5">
              <w:rPr>
                <w:b/>
                <w:lang w:eastAsia="x-none"/>
              </w:rPr>
              <w:t>“50G”</w:t>
            </w:r>
            <w:r w:rsidRPr="000961F5">
              <w:rPr>
                <w:lang w:eastAsia="x-none"/>
              </w:rPr>
              <w:t>, with the receiving bank’s account details:</w:t>
            </w:r>
          </w:p>
          <w:p w14:paraId="6C060BED" w14:textId="77777777" w:rsidR="005F3755" w:rsidRPr="000961F5" w:rsidRDefault="005F3755" w:rsidP="00786590">
            <w:pPr>
              <w:spacing w:after="39"/>
              <w:ind w:left="0"/>
              <w:jc w:val="left"/>
              <w:rPr>
                <w:lang w:eastAsia="x-none"/>
              </w:rPr>
            </w:pPr>
            <w:r w:rsidRPr="000961F5">
              <w:rPr>
                <w:b/>
                <w:lang w:eastAsia="x-none"/>
              </w:rPr>
              <w:t>1</w:t>
            </w:r>
            <w:r w:rsidRPr="000961F5">
              <w:rPr>
                <w:b/>
                <w:vertAlign w:val="superscript"/>
                <w:lang w:eastAsia="x-none"/>
              </w:rPr>
              <w:t>st</w:t>
            </w:r>
            <w:r w:rsidRPr="000961F5">
              <w:rPr>
                <w:b/>
                <w:lang w:eastAsia="x-none"/>
              </w:rPr>
              <w:t xml:space="preserve"> line</w:t>
            </w:r>
            <w:r w:rsidRPr="000961F5">
              <w:rPr>
                <w:lang w:eastAsia="x-none"/>
              </w:rPr>
              <w:t xml:space="preserve"> = “/” + “HK” [bank code]-[branch code]-[bank account#] (3!n-3!n-8!n) [IPO initiation Field #49/ #50]</w:t>
            </w:r>
          </w:p>
          <w:p w14:paraId="3F0476DD" w14:textId="77777777" w:rsidR="005F3755" w:rsidRPr="000961F5" w:rsidRDefault="005F3755" w:rsidP="00786590">
            <w:pPr>
              <w:spacing w:after="39"/>
              <w:ind w:left="0"/>
              <w:jc w:val="left"/>
              <w:rPr>
                <w:lang w:eastAsia="x-none"/>
              </w:rPr>
            </w:pPr>
            <w:r w:rsidRPr="000961F5">
              <w:rPr>
                <w:b/>
                <w:lang w:eastAsia="x-none"/>
              </w:rPr>
              <w:t>2</w:t>
            </w:r>
            <w:r w:rsidRPr="000961F5">
              <w:rPr>
                <w:b/>
                <w:vertAlign w:val="superscript"/>
                <w:lang w:eastAsia="x-none"/>
              </w:rPr>
              <w:t>nd</w:t>
            </w:r>
            <w:r w:rsidRPr="000961F5">
              <w:rPr>
                <w:b/>
                <w:lang w:eastAsia="x-none"/>
              </w:rPr>
              <w:t xml:space="preserve"> Line</w:t>
            </w:r>
            <w:r w:rsidRPr="000961F5">
              <w:rPr>
                <w:lang w:eastAsia="x-none"/>
              </w:rPr>
              <w:t xml:space="preserve"> = Receiving bank BIC code [SWIFT BIC codes list]</w:t>
            </w:r>
          </w:p>
          <w:p w14:paraId="2950C830" w14:textId="77777777" w:rsidR="005F3755" w:rsidRPr="000961F5" w:rsidRDefault="005F3755" w:rsidP="00786590">
            <w:pPr>
              <w:spacing w:after="39"/>
              <w:ind w:left="0"/>
              <w:jc w:val="left"/>
              <w:rPr>
                <w:lang w:eastAsia="x-none"/>
              </w:rPr>
            </w:pPr>
          </w:p>
        </w:tc>
        <w:tc>
          <w:tcPr>
            <w:tcW w:w="3260" w:type="dxa"/>
          </w:tcPr>
          <w:p w14:paraId="1B1CB35B" w14:textId="77777777" w:rsidR="005F3755" w:rsidRPr="000961F5" w:rsidRDefault="005F3755" w:rsidP="00786590">
            <w:pPr>
              <w:spacing w:after="39"/>
              <w:ind w:left="0"/>
              <w:jc w:val="left"/>
              <w:rPr>
                <w:lang w:eastAsia="x-none"/>
              </w:rPr>
            </w:pPr>
          </w:p>
          <w:p w14:paraId="37195C56" w14:textId="77777777" w:rsidR="005F3755" w:rsidRPr="000961F5" w:rsidRDefault="005F3755" w:rsidP="00786590">
            <w:pPr>
              <w:spacing w:after="39"/>
              <w:ind w:left="0"/>
              <w:jc w:val="left"/>
              <w:rPr>
                <w:lang w:eastAsia="x-none"/>
              </w:rPr>
            </w:pPr>
            <w:r w:rsidRPr="000961F5">
              <w:rPr>
                <w:lang w:eastAsia="x-none"/>
              </w:rPr>
              <w:t>:50G:/HK999-999-99999999</w:t>
            </w:r>
          </w:p>
          <w:p w14:paraId="62F82482" w14:textId="77777777" w:rsidR="005F3755" w:rsidRPr="000961F5" w:rsidRDefault="005F3755" w:rsidP="00786590">
            <w:pPr>
              <w:spacing w:after="39"/>
              <w:ind w:left="0"/>
              <w:jc w:val="left"/>
              <w:rPr>
                <w:lang w:eastAsia="x-none"/>
              </w:rPr>
            </w:pPr>
            <w:r w:rsidRPr="000961F5">
              <w:rPr>
                <w:lang w:eastAsia="x-none"/>
              </w:rPr>
              <w:t>HSBCHKHHXXX</w:t>
            </w:r>
          </w:p>
        </w:tc>
      </w:tr>
      <w:tr w:rsidR="005F3755" w:rsidRPr="000961F5" w14:paraId="13F090F7" w14:textId="77777777" w:rsidTr="00786590">
        <w:tc>
          <w:tcPr>
            <w:tcW w:w="590" w:type="dxa"/>
          </w:tcPr>
          <w:p w14:paraId="09E51409" w14:textId="77777777" w:rsidR="005F3755" w:rsidRPr="000961F5" w:rsidRDefault="005F3755" w:rsidP="00786590">
            <w:pPr>
              <w:spacing w:after="39"/>
              <w:ind w:left="0"/>
              <w:jc w:val="left"/>
              <w:rPr>
                <w:lang w:eastAsia="x-none"/>
              </w:rPr>
            </w:pPr>
            <w:r w:rsidRPr="000961F5">
              <w:rPr>
                <w:lang w:eastAsia="x-none"/>
              </w:rPr>
              <w:t>57A</w:t>
            </w:r>
          </w:p>
        </w:tc>
        <w:tc>
          <w:tcPr>
            <w:tcW w:w="1052" w:type="dxa"/>
          </w:tcPr>
          <w:p w14:paraId="343E54A5" w14:textId="77777777" w:rsidR="005F3755" w:rsidRPr="000961F5" w:rsidRDefault="005F3755" w:rsidP="00786590">
            <w:pPr>
              <w:spacing w:after="39"/>
              <w:ind w:left="0"/>
              <w:jc w:val="left"/>
              <w:rPr>
                <w:lang w:eastAsia="x-none"/>
              </w:rPr>
            </w:pPr>
            <w:r w:rsidRPr="000961F5">
              <w:rPr>
                <w:lang w:eastAsia="x-none"/>
              </w:rPr>
              <w:t>Account with Institution</w:t>
            </w:r>
          </w:p>
        </w:tc>
        <w:tc>
          <w:tcPr>
            <w:tcW w:w="1177" w:type="dxa"/>
          </w:tcPr>
          <w:p w14:paraId="5641FA55" w14:textId="77777777" w:rsidR="005F3755" w:rsidRPr="000961F5" w:rsidRDefault="005F3755" w:rsidP="00786590">
            <w:pPr>
              <w:spacing w:after="39"/>
              <w:ind w:left="0"/>
              <w:jc w:val="left"/>
              <w:rPr>
                <w:lang w:eastAsia="x-none"/>
              </w:rPr>
            </w:pPr>
            <w:r w:rsidRPr="000961F5">
              <w:rPr>
                <w:lang w:val="en-US" w:eastAsia="x-none"/>
              </w:rPr>
              <w:t>[/1!a][/34x]</w:t>
            </w:r>
          </w:p>
          <w:p w14:paraId="3C2D7827" w14:textId="77777777" w:rsidR="005F3755" w:rsidRPr="000961F5" w:rsidRDefault="005F3755" w:rsidP="00786590">
            <w:pPr>
              <w:spacing w:after="39"/>
              <w:ind w:left="0"/>
              <w:jc w:val="left"/>
              <w:rPr>
                <w:lang w:eastAsia="x-none"/>
              </w:rPr>
            </w:pPr>
            <w:r w:rsidRPr="000961F5">
              <w:rPr>
                <w:lang w:val="en-US" w:eastAsia="x-none"/>
              </w:rPr>
              <w:t>4!a2!a2!c[3!c]</w:t>
            </w:r>
          </w:p>
        </w:tc>
        <w:tc>
          <w:tcPr>
            <w:tcW w:w="4689" w:type="dxa"/>
          </w:tcPr>
          <w:p w14:paraId="376751E0" w14:textId="77777777" w:rsidR="005F3755" w:rsidRPr="000961F5" w:rsidRDefault="005F3755" w:rsidP="00786590">
            <w:pPr>
              <w:spacing w:after="39"/>
              <w:ind w:left="0"/>
              <w:jc w:val="left"/>
              <w:rPr>
                <w:lang w:eastAsia="x-none"/>
              </w:rPr>
            </w:pPr>
            <w:r w:rsidRPr="000961F5">
              <w:rPr>
                <w:lang w:eastAsia="x-none"/>
              </w:rPr>
              <w:t xml:space="preserve">Always </w:t>
            </w:r>
            <w:r w:rsidRPr="000961F5">
              <w:rPr>
                <w:b/>
                <w:lang w:eastAsia="x-none"/>
              </w:rPr>
              <w:t>“57A”</w:t>
            </w:r>
            <w:r w:rsidRPr="000961F5">
              <w:rPr>
                <w:lang w:eastAsia="x-none"/>
              </w:rPr>
              <w:t>, with the designated bank BIC code [SWIFT BIC codes list]</w:t>
            </w:r>
          </w:p>
        </w:tc>
        <w:tc>
          <w:tcPr>
            <w:tcW w:w="3260" w:type="dxa"/>
          </w:tcPr>
          <w:p w14:paraId="11BCD2D3" w14:textId="77777777" w:rsidR="005F3755" w:rsidRPr="000961F5" w:rsidRDefault="005F3755" w:rsidP="00786590">
            <w:pPr>
              <w:spacing w:after="39"/>
              <w:ind w:left="0"/>
              <w:jc w:val="left"/>
              <w:rPr>
                <w:lang w:eastAsia="x-none"/>
              </w:rPr>
            </w:pPr>
            <w:r w:rsidRPr="000961F5">
              <w:rPr>
                <w:lang w:eastAsia="x-none"/>
              </w:rPr>
              <w:t>:57A:BKCHHKHHXXX</w:t>
            </w:r>
          </w:p>
        </w:tc>
      </w:tr>
      <w:tr w:rsidR="005F3755" w:rsidRPr="000961F5" w14:paraId="74252786" w14:textId="77777777" w:rsidTr="00786590">
        <w:tc>
          <w:tcPr>
            <w:tcW w:w="590" w:type="dxa"/>
          </w:tcPr>
          <w:p w14:paraId="0EF622EF" w14:textId="77777777" w:rsidR="005F3755" w:rsidRPr="000961F5" w:rsidRDefault="005F3755" w:rsidP="00786590">
            <w:pPr>
              <w:spacing w:after="39"/>
              <w:ind w:left="0"/>
              <w:jc w:val="left"/>
              <w:rPr>
                <w:lang w:eastAsia="x-none"/>
              </w:rPr>
            </w:pPr>
            <w:r w:rsidRPr="000961F5">
              <w:rPr>
                <w:lang w:eastAsia="x-none"/>
              </w:rPr>
              <w:t>59F</w:t>
            </w:r>
          </w:p>
        </w:tc>
        <w:tc>
          <w:tcPr>
            <w:tcW w:w="1052" w:type="dxa"/>
          </w:tcPr>
          <w:p w14:paraId="13A6DE14" w14:textId="77777777" w:rsidR="005F3755" w:rsidRPr="000961F5" w:rsidRDefault="005F3755" w:rsidP="00786590">
            <w:pPr>
              <w:spacing w:after="39"/>
              <w:ind w:left="0"/>
              <w:jc w:val="left"/>
              <w:rPr>
                <w:lang w:eastAsia="x-none"/>
              </w:rPr>
            </w:pPr>
            <w:r w:rsidRPr="000961F5">
              <w:rPr>
                <w:lang w:eastAsia="x-none"/>
              </w:rPr>
              <w:t>Beneficiary</w:t>
            </w:r>
          </w:p>
        </w:tc>
        <w:tc>
          <w:tcPr>
            <w:tcW w:w="1177" w:type="dxa"/>
          </w:tcPr>
          <w:p w14:paraId="03A26209" w14:textId="77777777" w:rsidR="005F3755" w:rsidRPr="000961F5" w:rsidRDefault="005F3755" w:rsidP="00786590">
            <w:pPr>
              <w:spacing w:after="39"/>
              <w:ind w:left="0"/>
              <w:jc w:val="left"/>
              <w:rPr>
                <w:lang w:eastAsia="x-none"/>
              </w:rPr>
            </w:pPr>
            <w:r w:rsidRPr="000961F5">
              <w:rPr>
                <w:lang w:val="en-US" w:eastAsia="x-none"/>
              </w:rPr>
              <w:t>[/34x]</w:t>
            </w:r>
          </w:p>
          <w:p w14:paraId="0797B2AA" w14:textId="77777777" w:rsidR="005F3755" w:rsidRPr="000961F5" w:rsidRDefault="005F3755" w:rsidP="00786590">
            <w:pPr>
              <w:spacing w:after="39"/>
              <w:ind w:left="0"/>
              <w:jc w:val="left"/>
              <w:rPr>
                <w:lang w:eastAsia="x-none"/>
              </w:rPr>
            </w:pPr>
            <w:r w:rsidRPr="000961F5">
              <w:rPr>
                <w:lang w:val="en-US" w:eastAsia="x-none"/>
              </w:rPr>
              <w:t>4*(1!n/33x)</w:t>
            </w:r>
          </w:p>
        </w:tc>
        <w:tc>
          <w:tcPr>
            <w:tcW w:w="4689" w:type="dxa"/>
          </w:tcPr>
          <w:p w14:paraId="61ADCA7E" w14:textId="77777777" w:rsidR="005F3755" w:rsidRPr="000961F5" w:rsidRDefault="005F3755" w:rsidP="00786590">
            <w:pPr>
              <w:spacing w:after="39"/>
              <w:ind w:left="0"/>
              <w:jc w:val="left"/>
              <w:rPr>
                <w:lang w:eastAsia="x-none"/>
              </w:rPr>
            </w:pPr>
            <w:r w:rsidRPr="000961F5">
              <w:rPr>
                <w:lang w:eastAsia="x-none"/>
              </w:rPr>
              <w:t xml:space="preserve">Always </w:t>
            </w:r>
            <w:r w:rsidRPr="000961F5">
              <w:rPr>
                <w:b/>
                <w:lang w:eastAsia="x-none"/>
              </w:rPr>
              <w:t>“59F”</w:t>
            </w:r>
            <w:r w:rsidRPr="000961F5">
              <w:rPr>
                <w:lang w:eastAsia="x-none"/>
              </w:rPr>
              <w:t>, with IPO issuer’s bank account information:</w:t>
            </w:r>
          </w:p>
          <w:p w14:paraId="633E4074" w14:textId="77777777" w:rsidR="005F3755" w:rsidRPr="000961F5" w:rsidRDefault="005F3755" w:rsidP="00786590">
            <w:pPr>
              <w:spacing w:after="39"/>
              <w:ind w:left="0"/>
              <w:jc w:val="left"/>
              <w:rPr>
                <w:lang w:eastAsia="x-none"/>
              </w:rPr>
            </w:pPr>
            <w:r w:rsidRPr="000961F5">
              <w:rPr>
                <w:b/>
                <w:lang w:eastAsia="x-none"/>
              </w:rPr>
              <w:t>1st line</w:t>
            </w:r>
            <w:r w:rsidRPr="000961F5">
              <w:rPr>
                <w:lang w:eastAsia="x-none"/>
              </w:rPr>
              <w:t xml:space="preserve"> = “/” + “HK” [Participant Master Field #6 / NCP Bank Master Field #4]-[Participant Master Field #9 / NCP Bank Master Field #5]-[ Participant Master Field #7 / NCP Bank Master Field #6] (3!n-3!n-8!n)</w:t>
            </w:r>
          </w:p>
          <w:p w14:paraId="663B8592" w14:textId="77777777" w:rsidR="005F3755" w:rsidRPr="000961F5" w:rsidRDefault="005F3755" w:rsidP="00786590">
            <w:pPr>
              <w:spacing w:after="39"/>
              <w:ind w:left="0"/>
              <w:jc w:val="left"/>
              <w:rPr>
                <w:lang w:eastAsia="x-none"/>
              </w:rPr>
            </w:pPr>
            <w:r w:rsidRPr="000961F5">
              <w:rPr>
                <w:lang w:eastAsia="x-none"/>
              </w:rPr>
              <w:t>2nd to 5th lines = sequence number + “/” + name and address details [Participant Master Fields #13-17 / NCP Master Fields #7-10]</w:t>
            </w:r>
          </w:p>
        </w:tc>
        <w:tc>
          <w:tcPr>
            <w:tcW w:w="3260" w:type="dxa"/>
          </w:tcPr>
          <w:p w14:paraId="14800D4E" w14:textId="77777777" w:rsidR="005F3755" w:rsidRPr="000961F5" w:rsidRDefault="005F3755" w:rsidP="00786590">
            <w:pPr>
              <w:spacing w:after="39"/>
              <w:ind w:left="0"/>
              <w:jc w:val="left"/>
              <w:rPr>
                <w:lang w:eastAsia="x-none"/>
              </w:rPr>
            </w:pPr>
            <w:r w:rsidRPr="000961F5">
              <w:rPr>
                <w:lang w:eastAsia="x-none"/>
              </w:rPr>
              <w:t>:59F:/HK000-000-00000000</w:t>
            </w:r>
          </w:p>
          <w:p w14:paraId="0F8B25F5" w14:textId="77777777" w:rsidR="005F3755" w:rsidRPr="000961F5" w:rsidRDefault="005F3755" w:rsidP="00786590">
            <w:pPr>
              <w:spacing w:after="39"/>
              <w:ind w:left="0"/>
              <w:jc w:val="left"/>
              <w:rPr>
                <w:lang w:eastAsia="x-none"/>
              </w:rPr>
            </w:pPr>
            <w:r w:rsidRPr="000961F5">
              <w:rPr>
                <w:lang w:eastAsia="x-none"/>
              </w:rPr>
              <w:t>1/BOCI SEC LTD</w:t>
            </w:r>
          </w:p>
          <w:p w14:paraId="683BD974" w14:textId="77777777" w:rsidR="005F3755" w:rsidRPr="000961F5" w:rsidRDefault="005F3755" w:rsidP="00786590">
            <w:pPr>
              <w:spacing w:after="39"/>
              <w:ind w:left="0"/>
              <w:jc w:val="left"/>
              <w:rPr>
                <w:lang w:eastAsia="x-none"/>
              </w:rPr>
            </w:pPr>
            <w:r w:rsidRPr="000961F5">
              <w:rPr>
                <w:lang w:eastAsia="x-none"/>
              </w:rPr>
              <w:t>2/22F GRAND MILLENIUM PLAZA</w:t>
            </w:r>
          </w:p>
          <w:p w14:paraId="5B1232D9" w14:textId="77777777" w:rsidR="005F3755" w:rsidRPr="000961F5" w:rsidRDefault="005F3755" w:rsidP="00786590">
            <w:pPr>
              <w:spacing w:after="39"/>
              <w:ind w:left="0"/>
              <w:jc w:val="left"/>
              <w:rPr>
                <w:lang w:eastAsia="x-none"/>
              </w:rPr>
            </w:pPr>
            <w:r w:rsidRPr="000961F5">
              <w:rPr>
                <w:lang w:eastAsia="x-none"/>
              </w:rPr>
              <w:t>2/181 QUEEN’S ROAD CENTRAL</w:t>
            </w:r>
          </w:p>
          <w:p w14:paraId="64358466" w14:textId="77777777" w:rsidR="005F3755" w:rsidRPr="000961F5" w:rsidRDefault="005F3755" w:rsidP="00786590">
            <w:pPr>
              <w:spacing w:after="39"/>
              <w:ind w:left="0"/>
              <w:jc w:val="left"/>
              <w:rPr>
                <w:lang w:eastAsia="x-none"/>
              </w:rPr>
            </w:pPr>
            <w:r w:rsidRPr="000961F5">
              <w:rPr>
                <w:lang w:eastAsia="x-none"/>
              </w:rPr>
              <w:t>3/HONG KONG</w:t>
            </w:r>
          </w:p>
        </w:tc>
      </w:tr>
      <w:tr w:rsidR="005F3755" w:rsidRPr="000961F5" w14:paraId="4303F6E6" w14:textId="77777777" w:rsidTr="00786590">
        <w:tc>
          <w:tcPr>
            <w:tcW w:w="590" w:type="dxa"/>
          </w:tcPr>
          <w:p w14:paraId="506A4427" w14:textId="77777777" w:rsidR="005F3755" w:rsidRPr="000961F5" w:rsidRDefault="005F3755" w:rsidP="00786590">
            <w:pPr>
              <w:spacing w:after="39"/>
              <w:ind w:left="0"/>
              <w:jc w:val="left"/>
              <w:rPr>
                <w:lang w:eastAsia="x-none"/>
              </w:rPr>
            </w:pPr>
            <w:r w:rsidRPr="000961F5">
              <w:rPr>
                <w:lang w:eastAsia="x-none"/>
              </w:rPr>
              <w:t>71A</w:t>
            </w:r>
          </w:p>
        </w:tc>
        <w:tc>
          <w:tcPr>
            <w:tcW w:w="1052" w:type="dxa"/>
          </w:tcPr>
          <w:p w14:paraId="17C56B68" w14:textId="77777777" w:rsidR="005F3755" w:rsidRPr="000961F5" w:rsidRDefault="005F3755" w:rsidP="00786590">
            <w:pPr>
              <w:spacing w:after="39"/>
              <w:ind w:left="0"/>
              <w:jc w:val="left"/>
              <w:rPr>
                <w:lang w:eastAsia="x-none"/>
              </w:rPr>
            </w:pPr>
            <w:r w:rsidRPr="000961F5">
              <w:rPr>
                <w:lang w:eastAsia="x-none"/>
              </w:rPr>
              <w:t>Details of Charges</w:t>
            </w:r>
          </w:p>
        </w:tc>
        <w:tc>
          <w:tcPr>
            <w:tcW w:w="1177" w:type="dxa"/>
          </w:tcPr>
          <w:p w14:paraId="0BB62317" w14:textId="77777777" w:rsidR="005F3755" w:rsidRPr="000961F5" w:rsidRDefault="005F3755" w:rsidP="00786590">
            <w:pPr>
              <w:spacing w:after="39"/>
              <w:ind w:left="0"/>
              <w:jc w:val="left"/>
              <w:rPr>
                <w:lang w:eastAsia="x-none"/>
              </w:rPr>
            </w:pPr>
            <w:r w:rsidRPr="000961F5">
              <w:rPr>
                <w:lang w:eastAsia="x-none"/>
              </w:rPr>
              <w:t>3!a</w:t>
            </w:r>
          </w:p>
        </w:tc>
        <w:tc>
          <w:tcPr>
            <w:tcW w:w="4689" w:type="dxa"/>
          </w:tcPr>
          <w:p w14:paraId="656CE692" w14:textId="77777777" w:rsidR="005F3755" w:rsidRPr="000961F5" w:rsidRDefault="005F3755" w:rsidP="00786590">
            <w:pPr>
              <w:spacing w:after="39"/>
              <w:ind w:left="0"/>
              <w:jc w:val="left"/>
              <w:rPr>
                <w:lang w:eastAsia="x-none"/>
              </w:rPr>
            </w:pPr>
            <w:r w:rsidRPr="000961F5">
              <w:rPr>
                <w:lang w:eastAsia="x-none"/>
              </w:rPr>
              <w:t xml:space="preserve">Always </w:t>
            </w:r>
            <w:r w:rsidRPr="000961F5">
              <w:rPr>
                <w:b/>
                <w:lang w:eastAsia="x-none"/>
              </w:rPr>
              <w:t>“SHA”</w:t>
            </w:r>
          </w:p>
        </w:tc>
        <w:tc>
          <w:tcPr>
            <w:tcW w:w="3260" w:type="dxa"/>
          </w:tcPr>
          <w:p w14:paraId="1DD6583E" w14:textId="77777777" w:rsidR="005F3755" w:rsidRPr="000961F5" w:rsidRDefault="005F3755" w:rsidP="00786590">
            <w:pPr>
              <w:spacing w:after="39"/>
              <w:ind w:left="0"/>
              <w:jc w:val="left"/>
              <w:rPr>
                <w:lang w:eastAsia="x-none"/>
              </w:rPr>
            </w:pPr>
            <w:r w:rsidRPr="000961F5">
              <w:rPr>
                <w:lang w:eastAsia="x-none"/>
              </w:rPr>
              <w:t>:71A:SHA</w:t>
            </w:r>
          </w:p>
        </w:tc>
      </w:tr>
    </w:tbl>
    <w:p w14:paraId="0A23AE20" w14:textId="77777777" w:rsidR="005F3755" w:rsidRPr="000961F5" w:rsidRDefault="005F3755" w:rsidP="005F3755">
      <w:pPr>
        <w:spacing w:after="0"/>
        <w:ind w:left="0"/>
        <w:jc w:val="left"/>
      </w:pPr>
    </w:p>
    <w:p w14:paraId="15DBA991" w14:textId="77777777" w:rsidR="005F3755" w:rsidRPr="000961F5" w:rsidRDefault="005F3755" w:rsidP="005F3755">
      <w:pPr>
        <w:spacing w:after="0"/>
        <w:ind w:left="0"/>
        <w:jc w:val="left"/>
      </w:pPr>
    </w:p>
    <w:p w14:paraId="2704CC09" w14:textId="77777777" w:rsidR="005F3755" w:rsidRPr="000961F5" w:rsidRDefault="005F3755" w:rsidP="005F3755">
      <w:pPr>
        <w:ind w:left="0"/>
        <w:rPr>
          <w:b/>
          <w:lang w:eastAsia="x-none"/>
        </w:rPr>
      </w:pPr>
      <w:r w:rsidRPr="000961F5">
        <w:rPr>
          <w:b/>
          <w:lang w:eastAsia="x-none"/>
        </w:rPr>
        <w:t>Example:</w:t>
      </w:r>
    </w:p>
    <w:p w14:paraId="7E143D1F" w14:textId="77777777" w:rsidR="005F3755" w:rsidRPr="000961F5" w:rsidRDefault="005F3755" w:rsidP="002E07D6">
      <w:pPr>
        <w:pStyle w:val="ListParagraph"/>
        <w:numPr>
          <w:ilvl w:val="0"/>
          <w:numId w:val="30"/>
        </w:numPr>
        <w:ind w:leftChars="0"/>
        <w:rPr>
          <w:lang w:eastAsia="x-none"/>
        </w:rPr>
      </w:pPr>
      <w:r w:rsidRPr="000961F5">
        <w:rPr>
          <w:b/>
          <w:color w:val="E36C0A" w:themeColor="accent6" w:themeShade="BF"/>
          <w:lang w:eastAsia="x-none"/>
        </w:rPr>
        <w:t>MT 101</w:t>
      </w:r>
      <w:r w:rsidRPr="000961F5">
        <w:rPr>
          <w:color w:val="984806" w:themeColor="accent6" w:themeShade="80"/>
          <w:lang w:eastAsia="x-none"/>
        </w:rPr>
        <w:t xml:space="preserve"> </w:t>
      </w:r>
      <w:r w:rsidRPr="000961F5">
        <w:rPr>
          <w:lang w:eastAsia="x-none"/>
        </w:rPr>
        <w:t xml:space="preserve">payment instruction for </w:t>
      </w:r>
      <w:r w:rsidRPr="000961F5">
        <w:rPr>
          <w:b/>
          <w:color w:val="31849B" w:themeColor="accent5" w:themeShade="BF"/>
          <w:lang w:eastAsia="x-none"/>
        </w:rPr>
        <w:t>HSBC (as the receiving bank)</w:t>
      </w:r>
      <w:r w:rsidRPr="000961F5">
        <w:rPr>
          <w:lang w:eastAsia="x-none"/>
        </w:rPr>
        <w:t xml:space="preserve"> to execute </w:t>
      </w:r>
      <w:r w:rsidRPr="000961F5">
        <w:rPr>
          <w:b/>
          <w:color w:val="C00000"/>
          <w:lang w:eastAsia="x-none"/>
        </w:rPr>
        <w:t>a refund of HK$235678.99</w:t>
      </w:r>
      <w:r w:rsidRPr="000961F5">
        <w:rPr>
          <w:color w:val="C00000"/>
          <w:lang w:eastAsia="x-none"/>
        </w:rPr>
        <w:t xml:space="preserve"> </w:t>
      </w:r>
      <w:r w:rsidRPr="000961F5">
        <w:rPr>
          <w:lang w:eastAsia="x-none"/>
        </w:rPr>
        <w:t xml:space="preserve">to </w:t>
      </w:r>
      <w:r w:rsidRPr="000961F5">
        <w:rPr>
          <w:b/>
          <w:color w:val="D99594" w:themeColor="accent2" w:themeTint="99"/>
          <w:lang w:eastAsia="x-none"/>
        </w:rPr>
        <w:t>BOCI Securities Limited’s payment</w:t>
      </w:r>
      <w:r w:rsidRPr="000961F5">
        <w:rPr>
          <w:color w:val="D99594" w:themeColor="accent2" w:themeTint="99"/>
          <w:lang w:eastAsia="x-none"/>
        </w:rPr>
        <w:t xml:space="preserve"> </w:t>
      </w:r>
      <w:r w:rsidRPr="000961F5">
        <w:rPr>
          <w:lang w:eastAsia="x-none"/>
        </w:rPr>
        <w:t xml:space="preserve">for </w:t>
      </w:r>
      <w:r w:rsidRPr="000961F5">
        <w:rPr>
          <w:b/>
          <w:color w:val="D99594" w:themeColor="accent2" w:themeTint="99"/>
          <w:lang w:eastAsia="x-none"/>
        </w:rPr>
        <w:t xml:space="preserve">Alibaba’s IPO </w:t>
      </w:r>
      <w:r w:rsidRPr="000961F5">
        <w:rPr>
          <w:lang w:eastAsia="x-none"/>
        </w:rPr>
        <w:t xml:space="preserve">on </w:t>
      </w:r>
      <w:r w:rsidRPr="000961F5">
        <w:rPr>
          <w:b/>
          <w:color w:val="365F91" w:themeColor="accent1" w:themeShade="BF"/>
          <w:lang w:eastAsia="x-none"/>
        </w:rPr>
        <w:t>11 June 2020</w:t>
      </w:r>
    </w:p>
    <w:p w14:paraId="6979D5E1" w14:textId="77777777" w:rsidR="005F3755" w:rsidRPr="000961F5" w:rsidRDefault="005F3755" w:rsidP="005F3755">
      <w:pPr>
        <w:ind w:left="0"/>
        <w:rPr>
          <w:b/>
          <w:lang w:eastAsia="x-none"/>
        </w:rPr>
      </w:pPr>
    </w:p>
    <w:tbl>
      <w:tblPr>
        <w:tblStyle w:val="TableGrid"/>
        <w:tblW w:w="0" w:type="auto"/>
        <w:tblLook w:val="04A0" w:firstRow="1" w:lastRow="0" w:firstColumn="1" w:lastColumn="0" w:noHBand="0" w:noVBand="1"/>
      </w:tblPr>
      <w:tblGrid>
        <w:gridCol w:w="10459"/>
      </w:tblGrid>
      <w:tr w:rsidR="005F3755" w:rsidRPr="000961F5" w14:paraId="2887AFF5" w14:textId="77777777" w:rsidTr="00786590">
        <w:tc>
          <w:tcPr>
            <w:tcW w:w="10459" w:type="dxa"/>
          </w:tcPr>
          <w:p w14:paraId="020F1041" w14:textId="77777777" w:rsidR="005F3755" w:rsidRPr="000961F5" w:rsidRDefault="005F3755" w:rsidP="00786590">
            <w:pPr>
              <w:spacing w:after="39"/>
              <w:ind w:left="0"/>
              <w:rPr>
                <w:lang w:eastAsia="x-none"/>
              </w:rPr>
            </w:pPr>
            <w:r w:rsidRPr="000961F5">
              <w:rPr>
                <w:lang w:eastAsia="x-none"/>
              </w:rPr>
              <w:t>Message:</w:t>
            </w:r>
          </w:p>
          <w:p w14:paraId="16EF363A" w14:textId="77777777" w:rsidR="005F3755" w:rsidRPr="000961F5" w:rsidRDefault="005F3755" w:rsidP="00786590">
            <w:pPr>
              <w:spacing w:after="39"/>
              <w:ind w:left="0"/>
              <w:rPr>
                <w:lang w:eastAsia="x-none"/>
              </w:rPr>
            </w:pPr>
            <w:r w:rsidRPr="000961F5">
              <w:rPr>
                <w:lang w:eastAsia="x-none"/>
              </w:rPr>
              <w:t>{1:F01HKSCHKHHAIPO0000000000}{2:I</w:t>
            </w:r>
            <w:r w:rsidRPr="000961F5">
              <w:rPr>
                <w:b/>
                <w:color w:val="E36C0A" w:themeColor="accent6" w:themeShade="BF"/>
                <w:lang w:eastAsia="x-none"/>
              </w:rPr>
              <w:t>101</w:t>
            </w:r>
            <w:r w:rsidRPr="000961F5">
              <w:rPr>
                <w:b/>
                <w:color w:val="31849B" w:themeColor="accent5" w:themeShade="BF"/>
                <w:lang w:eastAsia="x-none"/>
              </w:rPr>
              <w:t>HSBCHHKHHXXX</w:t>
            </w:r>
            <w:r w:rsidRPr="000961F5">
              <w:rPr>
                <w:lang w:eastAsia="x-none"/>
              </w:rPr>
              <w:t>N2020}{4:</w:t>
            </w:r>
          </w:p>
          <w:p w14:paraId="720013C7" w14:textId="77777777" w:rsidR="005F3755" w:rsidRPr="000961F5" w:rsidRDefault="005F3755" w:rsidP="00786590">
            <w:pPr>
              <w:spacing w:after="39"/>
              <w:ind w:left="0"/>
              <w:rPr>
                <w:lang w:eastAsia="x-none"/>
              </w:rPr>
            </w:pPr>
            <w:r w:rsidRPr="000961F5">
              <w:rPr>
                <w:lang w:eastAsia="x-none"/>
              </w:rPr>
              <w:t>:20:</w:t>
            </w:r>
            <w:r w:rsidRPr="000961F5">
              <w:rPr>
                <w:b/>
                <w:color w:val="D99594" w:themeColor="accent2" w:themeTint="99"/>
                <w:lang w:eastAsia="x-none"/>
              </w:rPr>
              <w:t>09988B01130REF01</w:t>
            </w:r>
          </w:p>
          <w:p w14:paraId="0803BFCB" w14:textId="77777777" w:rsidR="005F3755" w:rsidRPr="000961F5" w:rsidRDefault="005F3755" w:rsidP="00786590">
            <w:pPr>
              <w:spacing w:after="39"/>
              <w:ind w:left="0"/>
              <w:rPr>
                <w:lang w:eastAsia="x-none"/>
              </w:rPr>
            </w:pPr>
            <w:r w:rsidRPr="000961F5">
              <w:rPr>
                <w:lang w:eastAsia="x-none"/>
              </w:rPr>
              <w:t>:28D:1/1</w:t>
            </w:r>
          </w:p>
          <w:p w14:paraId="12E18406" w14:textId="77777777" w:rsidR="005F3755" w:rsidRPr="000961F5" w:rsidRDefault="005F3755" w:rsidP="00786590">
            <w:pPr>
              <w:spacing w:after="39"/>
              <w:ind w:left="0"/>
              <w:rPr>
                <w:lang w:eastAsia="x-none"/>
              </w:rPr>
            </w:pPr>
            <w:r w:rsidRPr="000961F5">
              <w:rPr>
                <w:lang w:eastAsia="x-none"/>
              </w:rPr>
              <w:t>:50C:HKSCHKHHIPO</w:t>
            </w:r>
          </w:p>
          <w:p w14:paraId="70929346" w14:textId="77777777" w:rsidR="005F3755" w:rsidRPr="000961F5" w:rsidRDefault="005F3755" w:rsidP="00786590">
            <w:pPr>
              <w:spacing w:after="39"/>
              <w:ind w:left="0"/>
              <w:rPr>
                <w:lang w:eastAsia="x-none"/>
              </w:rPr>
            </w:pPr>
            <w:r w:rsidRPr="000961F5">
              <w:rPr>
                <w:lang w:eastAsia="x-none"/>
              </w:rPr>
              <w:t>:30:</w:t>
            </w:r>
            <w:r w:rsidRPr="000961F5">
              <w:rPr>
                <w:b/>
                <w:color w:val="365F91" w:themeColor="accent1" w:themeShade="BF"/>
                <w:lang w:eastAsia="x-none"/>
              </w:rPr>
              <w:t>200611</w:t>
            </w:r>
          </w:p>
          <w:p w14:paraId="4228CE01" w14:textId="77777777" w:rsidR="005F3755" w:rsidRPr="000961F5" w:rsidRDefault="005F3755" w:rsidP="00786590">
            <w:pPr>
              <w:spacing w:after="39"/>
              <w:ind w:left="0"/>
              <w:rPr>
                <w:lang w:eastAsia="x-none"/>
              </w:rPr>
            </w:pPr>
            <w:r w:rsidRPr="000961F5">
              <w:rPr>
                <w:lang w:eastAsia="x-none"/>
              </w:rPr>
              <w:lastRenderedPageBreak/>
              <w:t>:21:</w:t>
            </w:r>
            <w:r w:rsidRPr="000961F5">
              <w:rPr>
                <w:b/>
                <w:color w:val="D99594" w:themeColor="accent2" w:themeTint="99"/>
                <w:lang w:eastAsia="x-none"/>
              </w:rPr>
              <w:t>09988B01130REF01</w:t>
            </w:r>
          </w:p>
          <w:p w14:paraId="3273D3A8" w14:textId="77777777" w:rsidR="005F3755" w:rsidRPr="000961F5" w:rsidRDefault="005F3755" w:rsidP="00786590">
            <w:pPr>
              <w:spacing w:after="39"/>
              <w:ind w:left="0"/>
              <w:rPr>
                <w:lang w:eastAsia="x-none"/>
              </w:rPr>
            </w:pPr>
            <w:r w:rsidRPr="000961F5">
              <w:rPr>
                <w:lang w:eastAsia="x-none"/>
              </w:rPr>
              <w:t>:32B:</w:t>
            </w:r>
            <w:r w:rsidRPr="000961F5">
              <w:rPr>
                <w:b/>
                <w:color w:val="C00000"/>
                <w:lang w:eastAsia="x-none"/>
              </w:rPr>
              <w:t>HKD2345678,99</w:t>
            </w:r>
          </w:p>
          <w:p w14:paraId="208B9EF6" w14:textId="77777777" w:rsidR="005F3755" w:rsidRPr="000961F5" w:rsidRDefault="005F3755" w:rsidP="00786590">
            <w:pPr>
              <w:spacing w:after="39"/>
              <w:ind w:left="0"/>
              <w:rPr>
                <w:lang w:eastAsia="x-none"/>
              </w:rPr>
            </w:pPr>
            <w:r w:rsidRPr="000961F5">
              <w:rPr>
                <w:lang w:eastAsia="x-none"/>
              </w:rPr>
              <w:t>:50G:/HK999-999-99999999</w:t>
            </w:r>
          </w:p>
          <w:p w14:paraId="275E0F6C" w14:textId="77777777" w:rsidR="005F3755" w:rsidRPr="000961F5" w:rsidRDefault="005F3755" w:rsidP="00786590">
            <w:pPr>
              <w:spacing w:after="39"/>
              <w:ind w:left="0"/>
              <w:rPr>
                <w:lang w:eastAsia="x-none"/>
              </w:rPr>
            </w:pPr>
            <w:r w:rsidRPr="000961F5">
              <w:rPr>
                <w:lang w:eastAsia="x-none"/>
              </w:rPr>
              <w:t>HSBCHKHHXXX</w:t>
            </w:r>
          </w:p>
          <w:p w14:paraId="5E8263B8" w14:textId="77777777" w:rsidR="005F3755" w:rsidRPr="000961F5" w:rsidRDefault="005F3755" w:rsidP="00786590">
            <w:pPr>
              <w:spacing w:after="39"/>
              <w:ind w:left="0"/>
              <w:rPr>
                <w:lang w:eastAsia="x-none"/>
              </w:rPr>
            </w:pPr>
            <w:r w:rsidRPr="000961F5">
              <w:rPr>
                <w:lang w:eastAsia="x-none"/>
              </w:rPr>
              <w:t>:57A:BKCHHKHHXXX</w:t>
            </w:r>
          </w:p>
          <w:p w14:paraId="4B38809B" w14:textId="77777777" w:rsidR="005F3755" w:rsidRPr="000961F5" w:rsidRDefault="005F3755" w:rsidP="00786590">
            <w:pPr>
              <w:spacing w:after="39"/>
              <w:ind w:left="0"/>
              <w:rPr>
                <w:lang w:eastAsia="x-none"/>
              </w:rPr>
            </w:pPr>
            <w:r w:rsidRPr="000961F5">
              <w:rPr>
                <w:lang w:eastAsia="x-none"/>
              </w:rPr>
              <w:t>:59F:/HK000-000-00000000</w:t>
            </w:r>
          </w:p>
          <w:p w14:paraId="51AA9053" w14:textId="77777777" w:rsidR="005F3755" w:rsidRPr="000961F5" w:rsidRDefault="005F3755" w:rsidP="00786590">
            <w:pPr>
              <w:spacing w:after="39"/>
              <w:ind w:left="0"/>
              <w:rPr>
                <w:lang w:eastAsia="x-none"/>
              </w:rPr>
            </w:pPr>
            <w:r w:rsidRPr="000961F5">
              <w:rPr>
                <w:lang w:eastAsia="x-none"/>
              </w:rPr>
              <w:t>1/BOCI SEC LTD</w:t>
            </w:r>
          </w:p>
          <w:p w14:paraId="176FAE13" w14:textId="77777777" w:rsidR="005F3755" w:rsidRPr="000961F5" w:rsidRDefault="005F3755" w:rsidP="00786590">
            <w:pPr>
              <w:spacing w:after="39"/>
              <w:ind w:left="0"/>
              <w:rPr>
                <w:lang w:eastAsia="x-none"/>
              </w:rPr>
            </w:pPr>
            <w:r w:rsidRPr="000961F5">
              <w:rPr>
                <w:lang w:eastAsia="x-none"/>
              </w:rPr>
              <w:t>2/22F GRAND MILLENIUM PLAZA</w:t>
            </w:r>
          </w:p>
          <w:p w14:paraId="3275D449" w14:textId="77777777" w:rsidR="005F3755" w:rsidRPr="000961F5" w:rsidRDefault="005F3755" w:rsidP="00786590">
            <w:pPr>
              <w:spacing w:after="39"/>
              <w:ind w:left="0"/>
              <w:rPr>
                <w:lang w:eastAsia="x-none"/>
              </w:rPr>
            </w:pPr>
            <w:r w:rsidRPr="000961F5">
              <w:rPr>
                <w:lang w:eastAsia="x-none"/>
              </w:rPr>
              <w:t>2/181 QUEEN’S ROAD CENTRAL</w:t>
            </w:r>
          </w:p>
          <w:p w14:paraId="6D5DD600" w14:textId="77777777" w:rsidR="005F3755" w:rsidRPr="000961F5" w:rsidRDefault="005F3755" w:rsidP="00786590">
            <w:pPr>
              <w:spacing w:after="39"/>
              <w:ind w:left="0"/>
              <w:rPr>
                <w:lang w:eastAsia="x-none"/>
              </w:rPr>
            </w:pPr>
            <w:r w:rsidRPr="000961F5">
              <w:rPr>
                <w:lang w:eastAsia="x-none"/>
              </w:rPr>
              <w:t>3/HONG KONG</w:t>
            </w:r>
          </w:p>
          <w:p w14:paraId="43E7A3E7" w14:textId="77777777" w:rsidR="005F3755" w:rsidRPr="000961F5" w:rsidRDefault="005F3755" w:rsidP="00786590">
            <w:pPr>
              <w:spacing w:after="39"/>
              <w:ind w:left="0"/>
              <w:rPr>
                <w:lang w:eastAsia="x-none"/>
              </w:rPr>
            </w:pPr>
            <w:r w:rsidRPr="000961F5">
              <w:rPr>
                <w:lang w:eastAsia="x-none"/>
              </w:rPr>
              <w:t>:71A:SHA}</w:t>
            </w:r>
          </w:p>
        </w:tc>
      </w:tr>
    </w:tbl>
    <w:p w14:paraId="45A6279B" w14:textId="1450CADB" w:rsidR="002B162A" w:rsidRPr="000961F5" w:rsidRDefault="002B162A" w:rsidP="002B162A">
      <w:pPr>
        <w:ind w:left="0"/>
        <w:rPr>
          <w:lang w:eastAsia="x-none"/>
        </w:rPr>
      </w:pPr>
    </w:p>
    <w:p w14:paraId="7A82E4B5" w14:textId="2C850FB5" w:rsidR="005F3755" w:rsidRPr="000961F5" w:rsidRDefault="005F3755" w:rsidP="005F3755">
      <w:pPr>
        <w:pStyle w:val="Heading4"/>
      </w:pPr>
      <w:bookmarkStart w:id="1087" w:name="_Toc58341774"/>
      <w:bookmarkStart w:id="1088" w:name="_Toc58418449"/>
      <w:bookmarkStart w:id="1089" w:name="_Toc58602099"/>
      <w:bookmarkStart w:id="1090" w:name="_Toc62722982"/>
      <w:bookmarkStart w:id="1091" w:name="_Toc65058123"/>
      <w:bookmarkStart w:id="1092" w:name="_Toc65138925"/>
      <w:bookmarkStart w:id="1093" w:name="_Toc65145905"/>
      <w:r w:rsidRPr="000961F5">
        <w:t>MT 101 Payment Instruction (CNY / USD)</w:t>
      </w:r>
      <w:bookmarkEnd w:id="1087"/>
      <w:bookmarkEnd w:id="1088"/>
      <w:bookmarkEnd w:id="1089"/>
      <w:bookmarkEnd w:id="1090"/>
      <w:bookmarkEnd w:id="1091"/>
      <w:bookmarkEnd w:id="1092"/>
      <w:bookmarkEnd w:id="1093"/>
    </w:p>
    <w:p w14:paraId="2D392F2D" w14:textId="5CBB48DE" w:rsidR="005F3755" w:rsidRPr="000961F5" w:rsidRDefault="005F3755" w:rsidP="002B162A">
      <w:pPr>
        <w:ind w:left="0"/>
        <w:rPr>
          <w:lang w:eastAsia="x-none"/>
        </w:rPr>
      </w:pPr>
    </w:p>
    <w:p w14:paraId="0F50C06F" w14:textId="77777777" w:rsidR="00211BC9" w:rsidRPr="000961F5" w:rsidRDefault="00211BC9" w:rsidP="00211BC9">
      <w:pPr>
        <w:spacing w:after="0"/>
        <w:ind w:left="0"/>
        <w:jc w:val="left"/>
        <w:rPr>
          <w:b/>
          <w:color w:val="E36C0A" w:themeColor="accent6" w:themeShade="BF"/>
        </w:rPr>
      </w:pPr>
      <w:r w:rsidRPr="000961F5">
        <w:rPr>
          <w:b/>
          <w:color w:val="E36C0A" w:themeColor="accent6" w:themeShade="BF"/>
        </w:rPr>
        <w:t>*</w:t>
      </w:r>
      <w:r w:rsidRPr="000961F5">
        <w:rPr>
          <w:b/>
        </w:rPr>
        <w:t xml:space="preserve"> </w:t>
      </w:r>
      <w:r w:rsidRPr="000961F5">
        <w:rPr>
          <w:b/>
          <w:color w:val="E36C0A" w:themeColor="accent6" w:themeShade="BF"/>
        </w:rPr>
        <w:t>Variation from HKD version</w:t>
      </w:r>
    </w:p>
    <w:p w14:paraId="27F31EB8" w14:textId="77777777" w:rsidR="00211BC9" w:rsidRPr="000961F5" w:rsidRDefault="00211BC9" w:rsidP="00211BC9">
      <w:pPr>
        <w:spacing w:after="0"/>
        <w:ind w:left="0"/>
        <w:jc w:val="left"/>
      </w:pPr>
    </w:p>
    <w:p w14:paraId="34EE3BC1" w14:textId="77777777" w:rsidR="00211BC9" w:rsidRPr="000961F5" w:rsidRDefault="00211BC9" w:rsidP="00211BC9">
      <w:pPr>
        <w:ind w:left="0"/>
        <w:rPr>
          <w:b/>
          <w:lang w:eastAsia="x-none"/>
        </w:rPr>
      </w:pPr>
      <w:r w:rsidRPr="000961F5">
        <w:rPr>
          <w:b/>
          <w:lang w:eastAsia="x-none"/>
        </w:rPr>
        <w:t>Basic header block:</w:t>
      </w:r>
    </w:p>
    <w:tbl>
      <w:tblPr>
        <w:tblStyle w:val="TableGrid"/>
        <w:tblW w:w="10768" w:type="dxa"/>
        <w:tblLook w:val="04A0" w:firstRow="1" w:lastRow="0" w:firstColumn="1" w:lastColumn="0" w:noHBand="0" w:noVBand="1"/>
      </w:tblPr>
      <w:tblGrid>
        <w:gridCol w:w="590"/>
        <w:gridCol w:w="1506"/>
        <w:gridCol w:w="1146"/>
        <w:gridCol w:w="4444"/>
        <w:gridCol w:w="3082"/>
      </w:tblGrid>
      <w:tr w:rsidR="00211BC9" w:rsidRPr="000961F5" w14:paraId="44677BF1" w14:textId="77777777" w:rsidTr="00786590">
        <w:tc>
          <w:tcPr>
            <w:tcW w:w="590" w:type="dxa"/>
            <w:shd w:val="clear" w:color="auto" w:fill="13426B"/>
          </w:tcPr>
          <w:p w14:paraId="32773CD2" w14:textId="77777777" w:rsidR="00211BC9" w:rsidRPr="000961F5" w:rsidRDefault="00211BC9" w:rsidP="00786590">
            <w:pPr>
              <w:spacing w:after="39"/>
              <w:ind w:left="0"/>
              <w:jc w:val="left"/>
              <w:rPr>
                <w:b/>
                <w:lang w:eastAsia="x-none"/>
              </w:rPr>
            </w:pPr>
            <w:r w:rsidRPr="000961F5">
              <w:rPr>
                <w:b/>
                <w:lang w:eastAsia="x-none"/>
              </w:rPr>
              <w:t>Field</w:t>
            </w:r>
          </w:p>
        </w:tc>
        <w:tc>
          <w:tcPr>
            <w:tcW w:w="1506" w:type="dxa"/>
            <w:shd w:val="clear" w:color="auto" w:fill="13426B"/>
          </w:tcPr>
          <w:p w14:paraId="236518BC" w14:textId="77777777" w:rsidR="00211BC9" w:rsidRPr="000961F5" w:rsidRDefault="00211BC9" w:rsidP="00786590">
            <w:pPr>
              <w:spacing w:after="39"/>
              <w:ind w:left="0"/>
              <w:jc w:val="left"/>
              <w:rPr>
                <w:b/>
                <w:lang w:eastAsia="x-none"/>
              </w:rPr>
            </w:pPr>
            <w:r w:rsidRPr="000961F5">
              <w:rPr>
                <w:b/>
                <w:lang w:eastAsia="x-none"/>
              </w:rPr>
              <w:t>Field Name</w:t>
            </w:r>
          </w:p>
        </w:tc>
        <w:tc>
          <w:tcPr>
            <w:tcW w:w="1146" w:type="dxa"/>
            <w:shd w:val="clear" w:color="auto" w:fill="13426B"/>
          </w:tcPr>
          <w:p w14:paraId="7872B2F8" w14:textId="77777777" w:rsidR="00211BC9" w:rsidRPr="000961F5" w:rsidRDefault="00211BC9" w:rsidP="00786590">
            <w:pPr>
              <w:spacing w:after="39"/>
              <w:ind w:left="0"/>
              <w:jc w:val="left"/>
              <w:rPr>
                <w:b/>
                <w:lang w:eastAsia="x-none"/>
              </w:rPr>
            </w:pPr>
            <w:r w:rsidRPr="000961F5">
              <w:rPr>
                <w:b/>
                <w:lang w:eastAsia="x-none"/>
              </w:rPr>
              <w:t>Format</w:t>
            </w:r>
          </w:p>
        </w:tc>
        <w:tc>
          <w:tcPr>
            <w:tcW w:w="4444" w:type="dxa"/>
            <w:shd w:val="clear" w:color="auto" w:fill="13426B"/>
          </w:tcPr>
          <w:p w14:paraId="6348C9A8" w14:textId="77777777" w:rsidR="00211BC9" w:rsidRPr="000961F5" w:rsidRDefault="00211BC9" w:rsidP="00786590">
            <w:pPr>
              <w:spacing w:after="39"/>
              <w:ind w:left="0"/>
              <w:jc w:val="left"/>
              <w:rPr>
                <w:b/>
                <w:lang w:eastAsia="x-none"/>
              </w:rPr>
            </w:pPr>
            <w:r w:rsidRPr="000961F5">
              <w:rPr>
                <w:b/>
                <w:lang w:eastAsia="x-none"/>
              </w:rPr>
              <w:t>FINI implementation guidelines</w:t>
            </w:r>
          </w:p>
        </w:tc>
        <w:tc>
          <w:tcPr>
            <w:tcW w:w="3082" w:type="dxa"/>
            <w:shd w:val="clear" w:color="auto" w:fill="13426B"/>
          </w:tcPr>
          <w:p w14:paraId="7A6D0BB8" w14:textId="77777777" w:rsidR="00211BC9" w:rsidRPr="000961F5" w:rsidRDefault="00211BC9" w:rsidP="00786590">
            <w:pPr>
              <w:spacing w:after="39"/>
              <w:ind w:left="0"/>
              <w:jc w:val="left"/>
              <w:rPr>
                <w:b/>
                <w:lang w:eastAsia="x-none"/>
              </w:rPr>
            </w:pPr>
            <w:r w:rsidRPr="000961F5">
              <w:rPr>
                <w:b/>
                <w:lang w:eastAsia="x-none"/>
              </w:rPr>
              <w:t>Example</w:t>
            </w:r>
          </w:p>
        </w:tc>
      </w:tr>
      <w:tr w:rsidR="00211BC9" w:rsidRPr="000961F5" w14:paraId="1BEC9DDB" w14:textId="77777777" w:rsidTr="00786590">
        <w:tc>
          <w:tcPr>
            <w:tcW w:w="590" w:type="dxa"/>
          </w:tcPr>
          <w:p w14:paraId="510AAE2E" w14:textId="77777777" w:rsidR="00211BC9" w:rsidRPr="000961F5" w:rsidRDefault="00211BC9" w:rsidP="00786590">
            <w:pPr>
              <w:spacing w:after="39"/>
              <w:ind w:left="0"/>
              <w:jc w:val="left"/>
              <w:rPr>
                <w:lang w:eastAsia="x-none"/>
              </w:rPr>
            </w:pPr>
            <w:r w:rsidRPr="000961F5">
              <w:rPr>
                <w:lang w:eastAsia="x-none"/>
              </w:rPr>
              <w:t>1</w:t>
            </w:r>
          </w:p>
        </w:tc>
        <w:tc>
          <w:tcPr>
            <w:tcW w:w="1506" w:type="dxa"/>
          </w:tcPr>
          <w:p w14:paraId="21C90E8D" w14:textId="77777777" w:rsidR="00211BC9" w:rsidRPr="000961F5" w:rsidRDefault="00211BC9" w:rsidP="00786590">
            <w:pPr>
              <w:spacing w:after="39"/>
              <w:ind w:left="0"/>
              <w:jc w:val="left"/>
              <w:rPr>
                <w:lang w:eastAsia="x-none"/>
              </w:rPr>
            </w:pPr>
            <w:r w:rsidRPr="000961F5">
              <w:rPr>
                <w:lang w:eastAsia="x-none"/>
              </w:rPr>
              <w:t>AppID</w:t>
            </w:r>
          </w:p>
        </w:tc>
        <w:tc>
          <w:tcPr>
            <w:tcW w:w="1146" w:type="dxa"/>
          </w:tcPr>
          <w:p w14:paraId="39400A05" w14:textId="77777777" w:rsidR="00211BC9" w:rsidRPr="000961F5" w:rsidRDefault="00211BC9" w:rsidP="00786590">
            <w:pPr>
              <w:spacing w:after="39"/>
              <w:ind w:left="0"/>
              <w:jc w:val="left"/>
              <w:rPr>
                <w:lang w:eastAsia="x-none"/>
              </w:rPr>
            </w:pPr>
            <w:r w:rsidRPr="000961F5">
              <w:rPr>
                <w:lang w:eastAsia="x-none"/>
              </w:rPr>
              <w:t>1a</w:t>
            </w:r>
          </w:p>
        </w:tc>
        <w:tc>
          <w:tcPr>
            <w:tcW w:w="4444" w:type="dxa"/>
          </w:tcPr>
          <w:p w14:paraId="68CD30A4" w14:textId="77777777" w:rsidR="00211BC9" w:rsidRPr="000961F5" w:rsidRDefault="00211BC9" w:rsidP="00786590">
            <w:pPr>
              <w:spacing w:after="39"/>
              <w:ind w:left="0"/>
              <w:jc w:val="left"/>
              <w:rPr>
                <w:lang w:eastAsia="x-none"/>
              </w:rPr>
            </w:pPr>
            <w:r w:rsidRPr="000961F5">
              <w:rPr>
                <w:lang w:eastAsia="x-none"/>
              </w:rPr>
              <w:t>Always “</w:t>
            </w:r>
            <w:r w:rsidRPr="000961F5">
              <w:rPr>
                <w:b/>
                <w:lang w:eastAsia="x-none"/>
              </w:rPr>
              <w:t>F”</w:t>
            </w:r>
          </w:p>
        </w:tc>
        <w:tc>
          <w:tcPr>
            <w:tcW w:w="3082" w:type="dxa"/>
          </w:tcPr>
          <w:p w14:paraId="22CFE0B7" w14:textId="77777777" w:rsidR="00211BC9" w:rsidRPr="000961F5" w:rsidRDefault="00211BC9" w:rsidP="00786590">
            <w:pPr>
              <w:spacing w:after="39"/>
              <w:ind w:left="0"/>
              <w:jc w:val="left"/>
              <w:rPr>
                <w:lang w:eastAsia="x-none"/>
              </w:rPr>
            </w:pPr>
            <w:r w:rsidRPr="000961F5">
              <w:rPr>
                <w:lang w:eastAsia="x-none"/>
              </w:rPr>
              <w:t>F</w:t>
            </w:r>
          </w:p>
        </w:tc>
      </w:tr>
      <w:tr w:rsidR="00211BC9" w:rsidRPr="000961F5" w14:paraId="07C97EB2" w14:textId="77777777" w:rsidTr="00786590">
        <w:tc>
          <w:tcPr>
            <w:tcW w:w="590" w:type="dxa"/>
          </w:tcPr>
          <w:p w14:paraId="5F709813" w14:textId="77777777" w:rsidR="00211BC9" w:rsidRPr="000961F5" w:rsidRDefault="00211BC9" w:rsidP="00786590">
            <w:pPr>
              <w:spacing w:after="39"/>
              <w:ind w:left="0"/>
              <w:jc w:val="left"/>
              <w:rPr>
                <w:lang w:eastAsia="x-none"/>
              </w:rPr>
            </w:pPr>
            <w:r w:rsidRPr="000961F5">
              <w:rPr>
                <w:lang w:eastAsia="x-none"/>
              </w:rPr>
              <w:t>2</w:t>
            </w:r>
          </w:p>
        </w:tc>
        <w:tc>
          <w:tcPr>
            <w:tcW w:w="1506" w:type="dxa"/>
          </w:tcPr>
          <w:p w14:paraId="7D86EF9C" w14:textId="77777777" w:rsidR="00211BC9" w:rsidRPr="000961F5" w:rsidRDefault="00211BC9" w:rsidP="00786590">
            <w:pPr>
              <w:spacing w:after="39"/>
              <w:ind w:left="0"/>
              <w:jc w:val="left"/>
              <w:rPr>
                <w:lang w:eastAsia="x-none"/>
              </w:rPr>
            </w:pPr>
            <w:r w:rsidRPr="000961F5">
              <w:rPr>
                <w:lang w:eastAsia="x-none"/>
              </w:rPr>
              <w:t>ServiceID</w:t>
            </w:r>
          </w:p>
        </w:tc>
        <w:tc>
          <w:tcPr>
            <w:tcW w:w="1146" w:type="dxa"/>
          </w:tcPr>
          <w:p w14:paraId="3CA3244A" w14:textId="77777777" w:rsidR="00211BC9" w:rsidRPr="000961F5" w:rsidRDefault="00211BC9" w:rsidP="00786590">
            <w:pPr>
              <w:spacing w:after="39"/>
              <w:ind w:left="0"/>
              <w:jc w:val="left"/>
              <w:rPr>
                <w:lang w:eastAsia="x-none"/>
              </w:rPr>
            </w:pPr>
            <w:r w:rsidRPr="000961F5">
              <w:rPr>
                <w:lang w:eastAsia="x-none"/>
              </w:rPr>
              <w:t>2n</w:t>
            </w:r>
          </w:p>
        </w:tc>
        <w:tc>
          <w:tcPr>
            <w:tcW w:w="4444" w:type="dxa"/>
          </w:tcPr>
          <w:p w14:paraId="59B40505" w14:textId="77777777" w:rsidR="00211BC9" w:rsidRPr="000961F5" w:rsidRDefault="00211BC9" w:rsidP="00786590">
            <w:pPr>
              <w:spacing w:after="39"/>
              <w:ind w:left="0"/>
              <w:jc w:val="left"/>
              <w:rPr>
                <w:lang w:eastAsia="x-none"/>
              </w:rPr>
            </w:pPr>
            <w:r w:rsidRPr="000961F5">
              <w:rPr>
                <w:lang w:eastAsia="x-none"/>
              </w:rPr>
              <w:t xml:space="preserve">Always  </w:t>
            </w:r>
            <w:r w:rsidRPr="000961F5">
              <w:rPr>
                <w:b/>
                <w:lang w:eastAsia="x-none"/>
              </w:rPr>
              <w:t>“01”</w:t>
            </w:r>
          </w:p>
        </w:tc>
        <w:tc>
          <w:tcPr>
            <w:tcW w:w="3082" w:type="dxa"/>
          </w:tcPr>
          <w:p w14:paraId="6A317E5C" w14:textId="77777777" w:rsidR="00211BC9" w:rsidRPr="000961F5" w:rsidRDefault="00211BC9" w:rsidP="00786590">
            <w:pPr>
              <w:spacing w:after="39"/>
              <w:ind w:left="0"/>
              <w:jc w:val="left"/>
              <w:rPr>
                <w:lang w:eastAsia="x-none"/>
              </w:rPr>
            </w:pPr>
            <w:r w:rsidRPr="000961F5">
              <w:rPr>
                <w:lang w:eastAsia="x-none"/>
              </w:rPr>
              <w:t>01</w:t>
            </w:r>
          </w:p>
        </w:tc>
      </w:tr>
      <w:tr w:rsidR="00211BC9" w:rsidRPr="000961F5" w14:paraId="29054BE9" w14:textId="77777777" w:rsidTr="00786590">
        <w:tc>
          <w:tcPr>
            <w:tcW w:w="590" w:type="dxa"/>
          </w:tcPr>
          <w:p w14:paraId="580E1C06" w14:textId="77777777" w:rsidR="00211BC9" w:rsidRPr="000961F5" w:rsidRDefault="00211BC9" w:rsidP="00786590">
            <w:pPr>
              <w:spacing w:after="39"/>
              <w:ind w:left="0"/>
              <w:jc w:val="left"/>
              <w:rPr>
                <w:lang w:eastAsia="x-none"/>
              </w:rPr>
            </w:pPr>
            <w:r w:rsidRPr="000961F5">
              <w:rPr>
                <w:lang w:eastAsia="x-none"/>
              </w:rPr>
              <w:t>3</w:t>
            </w:r>
          </w:p>
        </w:tc>
        <w:tc>
          <w:tcPr>
            <w:tcW w:w="1506" w:type="dxa"/>
          </w:tcPr>
          <w:p w14:paraId="3055F636" w14:textId="77777777" w:rsidR="00211BC9" w:rsidRPr="000961F5" w:rsidRDefault="00211BC9" w:rsidP="00786590">
            <w:pPr>
              <w:spacing w:after="39"/>
              <w:ind w:left="0"/>
              <w:jc w:val="left"/>
              <w:rPr>
                <w:lang w:eastAsia="x-none"/>
              </w:rPr>
            </w:pPr>
            <w:r w:rsidRPr="000961F5">
              <w:rPr>
                <w:lang w:eastAsia="x-none"/>
              </w:rPr>
              <w:t>LTAddress</w:t>
            </w:r>
          </w:p>
        </w:tc>
        <w:tc>
          <w:tcPr>
            <w:tcW w:w="1146" w:type="dxa"/>
          </w:tcPr>
          <w:p w14:paraId="6CD33BE6" w14:textId="77777777" w:rsidR="00211BC9" w:rsidRPr="000961F5" w:rsidRDefault="00211BC9" w:rsidP="00786590">
            <w:pPr>
              <w:spacing w:after="39"/>
              <w:ind w:left="0"/>
              <w:jc w:val="left"/>
              <w:rPr>
                <w:lang w:eastAsia="x-none"/>
              </w:rPr>
            </w:pPr>
            <w:r w:rsidRPr="000961F5">
              <w:rPr>
                <w:lang w:eastAsia="x-none"/>
              </w:rPr>
              <w:t>12x</w:t>
            </w:r>
          </w:p>
        </w:tc>
        <w:tc>
          <w:tcPr>
            <w:tcW w:w="4444" w:type="dxa"/>
          </w:tcPr>
          <w:p w14:paraId="7EADCEED" w14:textId="77777777" w:rsidR="00211BC9" w:rsidRPr="000961F5" w:rsidRDefault="00211BC9" w:rsidP="00786590">
            <w:pPr>
              <w:spacing w:after="39"/>
              <w:ind w:left="0"/>
              <w:jc w:val="left"/>
              <w:rPr>
                <w:lang w:eastAsia="x-none"/>
              </w:rPr>
            </w:pPr>
            <w:r w:rsidRPr="000961F5">
              <w:rPr>
                <w:lang w:eastAsia="x-none"/>
              </w:rPr>
              <w:t xml:space="preserve">Always </w:t>
            </w:r>
            <w:r w:rsidRPr="000961F5">
              <w:rPr>
                <w:b/>
                <w:lang w:eastAsia="x-none"/>
              </w:rPr>
              <w:t>“HKSCHKHHAIPO”</w:t>
            </w:r>
          </w:p>
        </w:tc>
        <w:tc>
          <w:tcPr>
            <w:tcW w:w="3082" w:type="dxa"/>
          </w:tcPr>
          <w:p w14:paraId="6CE85B59" w14:textId="77777777" w:rsidR="00211BC9" w:rsidRPr="000961F5" w:rsidRDefault="00211BC9" w:rsidP="00786590">
            <w:pPr>
              <w:spacing w:after="39"/>
              <w:ind w:left="0"/>
              <w:jc w:val="left"/>
              <w:rPr>
                <w:lang w:eastAsia="x-none"/>
              </w:rPr>
            </w:pPr>
            <w:r w:rsidRPr="000961F5">
              <w:rPr>
                <w:lang w:eastAsia="x-none"/>
              </w:rPr>
              <w:t>HKSCHKHHAIPO</w:t>
            </w:r>
          </w:p>
        </w:tc>
      </w:tr>
      <w:tr w:rsidR="00211BC9" w:rsidRPr="000961F5" w14:paraId="56B99072" w14:textId="77777777" w:rsidTr="00786590">
        <w:tc>
          <w:tcPr>
            <w:tcW w:w="590" w:type="dxa"/>
          </w:tcPr>
          <w:p w14:paraId="4B3DF6BF" w14:textId="77777777" w:rsidR="00211BC9" w:rsidRPr="000961F5" w:rsidRDefault="00211BC9" w:rsidP="00786590">
            <w:pPr>
              <w:spacing w:after="39"/>
              <w:ind w:left="0"/>
              <w:jc w:val="left"/>
              <w:rPr>
                <w:lang w:eastAsia="x-none"/>
              </w:rPr>
            </w:pPr>
            <w:r w:rsidRPr="000961F5">
              <w:rPr>
                <w:lang w:eastAsia="x-none"/>
              </w:rPr>
              <w:t>4</w:t>
            </w:r>
          </w:p>
        </w:tc>
        <w:tc>
          <w:tcPr>
            <w:tcW w:w="1506" w:type="dxa"/>
          </w:tcPr>
          <w:p w14:paraId="232FD3B5" w14:textId="77777777" w:rsidR="00211BC9" w:rsidRPr="000961F5" w:rsidRDefault="00211BC9" w:rsidP="00786590">
            <w:pPr>
              <w:spacing w:after="39"/>
              <w:ind w:left="0"/>
              <w:jc w:val="left"/>
              <w:rPr>
                <w:lang w:eastAsia="x-none"/>
              </w:rPr>
            </w:pPr>
            <w:r w:rsidRPr="000961F5">
              <w:rPr>
                <w:lang w:eastAsia="x-none"/>
              </w:rPr>
              <w:t>SessionNumber</w:t>
            </w:r>
          </w:p>
        </w:tc>
        <w:tc>
          <w:tcPr>
            <w:tcW w:w="1146" w:type="dxa"/>
          </w:tcPr>
          <w:p w14:paraId="7CD983D1" w14:textId="77777777" w:rsidR="00211BC9" w:rsidRPr="000961F5" w:rsidRDefault="00211BC9" w:rsidP="00786590">
            <w:pPr>
              <w:spacing w:after="39"/>
              <w:ind w:left="0"/>
              <w:jc w:val="left"/>
              <w:rPr>
                <w:lang w:eastAsia="x-none"/>
              </w:rPr>
            </w:pPr>
            <w:r w:rsidRPr="000961F5">
              <w:rPr>
                <w:lang w:eastAsia="x-none"/>
              </w:rPr>
              <w:t>4n</w:t>
            </w:r>
          </w:p>
        </w:tc>
        <w:tc>
          <w:tcPr>
            <w:tcW w:w="4444" w:type="dxa"/>
          </w:tcPr>
          <w:p w14:paraId="3FA2EA8D" w14:textId="77777777" w:rsidR="00211BC9" w:rsidRPr="000961F5" w:rsidRDefault="00211BC9" w:rsidP="00786590">
            <w:pPr>
              <w:spacing w:after="39"/>
              <w:ind w:left="0"/>
              <w:jc w:val="left"/>
              <w:rPr>
                <w:lang w:eastAsia="x-none"/>
              </w:rPr>
            </w:pPr>
            <w:r w:rsidRPr="000961F5">
              <w:rPr>
                <w:lang w:eastAsia="x-none"/>
              </w:rPr>
              <w:t xml:space="preserve">Always </w:t>
            </w:r>
            <w:r w:rsidRPr="000961F5">
              <w:rPr>
                <w:b/>
                <w:lang w:eastAsia="x-none"/>
              </w:rPr>
              <w:t>“0000”</w:t>
            </w:r>
          </w:p>
        </w:tc>
        <w:tc>
          <w:tcPr>
            <w:tcW w:w="3082" w:type="dxa"/>
          </w:tcPr>
          <w:p w14:paraId="680D065A" w14:textId="77777777" w:rsidR="00211BC9" w:rsidRPr="000961F5" w:rsidRDefault="00211BC9" w:rsidP="00786590">
            <w:pPr>
              <w:spacing w:after="39"/>
              <w:ind w:left="0"/>
              <w:jc w:val="left"/>
              <w:rPr>
                <w:lang w:eastAsia="x-none"/>
              </w:rPr>
            </w:pPr>
            <w:r w:rsidRPr="000961F5">
              <w:rPr>
                <w:lang w:eastAsia="x-none"/>
              </w:rPr>
              <w:t>0000</w:t>
            </w:r>
          </w:p>
        </w:tc>
      </w:tr>
      <w:tr w:rsidR="00211BC9" w:rsidRPr="000961F5" w14:paraId="46F70C13" w14:textId="77777777" w:rsidTr="00786590">
        <w:tc>
          <w:tcPr>
            <w:tcW w:w="590" w:type="dxa"/>
          </w:tcPr>
          <w:p w14:paraId="27E758E1" w14:textId="77777777" w:rsidR="00211BC9" w:rsidRPr="000961F5" w:rsidRDefault="00211BC9" w:rsidP="00786590">
            <w:pPr>
              <w:spacing w:after="39"/>
              <w:ind w:left="0"/>
              <w:jc w:val="left"/>
              <w:rPr>
                <w:lang w:eastAsia="x-none"/>
              </w:rPr>
            </w:pPr>
            <w:r w:rsidRPr="000961F5">
              <w:rPr>
                <w:lang w:eastAsia="x-none"/>
              </w:rPr>
              <w:t>5</w:t>
            </w:r>
          </w:p>
        </w:tc>
        <w:tc>
          <w:tcPr>
            <w:tcW w:w="1506" w:type="dxa"/>
          </w:tcPr>
          <w:p w14:paraId="7149860E" w14:textId="77777777" w:rsidR="00211BC9" w:rsidRPr="000961F5" w:rsidRDefault="00211BC9" w:rsidP="00786590">
            <w:pPr>
              <w:spacing w:after="39"/>
              <w:ind w:left="0"/>
              <w:jc w:val="left"/>
              <w:rPr>
                <w:lang w:eastAsia="x-none"/>
              </w:rPr>
            </w:pPr>
            <w:r w:rsidRPr="000961F5">
              <w:rPr>
                <w:lang w:eastAsia="x-none"/>
              </w:rPr>
              <w:t>SequenceNumber</w:t>
            </w:r>
          </w:p>
        </w:tc>
        <w:tc>
          <w:tcPr>
            <w:tcW w:w="1146" w:type="dxa"/>
          </w:tcPr>
          <w:p w14:paraId="2CA8AA84" w14:textId="77777777" w:rsidR="00211BC9" w:rsidRPr="000961F5" w:rsidRDefault="00211BC9" w:rsidP="00786590">
            <w:pPr>
              <w:spacing w:after="39"/>
              <w:ind w:left="0"/>
              <w:jc w:val="left"/>
              <w:rPr>
                <w:lang w:eastAsia="x-none"/>
              </w:rPr>
            </w:pPr>
            <w:r w:rsidRPr="000961F5">
              <w:rPr>
                <w:lang w:eastAsia="x-none"/>
              </w:rPr>
              <w:t>6n</w:t>
            </w:r>
          </w:p>
        </w:tc>
        <w:tc>
          <w:tcPr>
            <w:tcW w:w="4444" w:type="dxa"/>
          </w:tcPr>
          <w:p w14:paraId="5DA2654A" w14:textId="77777777" w:rsidR="00211BC9" w:rsidRPr="000961F5" w:rsidRDefault="00211BC9" w:rsidP="00786590">
            <w:pPr>
              <w:spacing w:after="39"/>
              <w:ind w:left="0"/>
              <w:jc w:val="left"/>
              <w:rPr>
                <w:lang w:eastAsia="x-none"/>
              </w:rPr>
            </w:pPr>
            <w:r w:rsidRPr="000961F5">
              <w:rPr>
                <w:lang w:eastAsia="x-none"/>
              </w:rPr>
              <w:t xml:space="preserve">Always </w:t>
            </w:r>
            <w:r w:rsidRPr="000961F5">
              <w:rPr>
                <w:b/>
                <w:lang w:eastAsia="x-none"/>
              </w:rPr>
              <w:t>“000000”</w:t>
            </w:r>
          </w:p>
        </w:tc>
        <w:tc>
          <w:tcPr>
            <w:tcW w:w="3082" w:type="dxa"/>
          </w:tcPr>
          <w:p w14:paraId="3A14B1D5" w14:textId="77777777" w:rsidR="00211BC9" w:rsidRPr="000961F5" w:rsidRDefault="00211BC9" w:rsidP="00786590">
            <w:pPr>
              <w:spacing w:after="39"/>
              <w:ind w:left="0"/>
              <w:jc w:val="left"/>
              <w:rPr>
                <w:lang w:eastAsia="x-none"/>
              </w:rPr>
            </w:pPr>
            <w:r w:rsidRPr="000961F5">
              <w:rPr>
                <w:lang w:eastAsia="x-none"/>
              </w:rPr>
              <w:t>000000</w:t>
            </w:r>
          </w:p>
        </w:tc>
      </w:tr>
    </w:tbl>
    <w:p w14:paraId="0E970AA0" w14:textId="77777777" w:rsidR="00211BC9" w:rsidRPr="000961F5" w:rsidRDefault="00211BC9" w:rsidP="00211BC9">
      <w:pPr>
        <w:ind w:left="0"/>
        <w:rPr>
          <w:lang w:eastAsia="x-none"/>
        </w:rPr>
      </w:pPr>
    </w:p>
    <w:p w14:paraId="537F47CF" w14:textId="77777777" w:rsidR="00211BC9" w:rsidRPr="000961F5" w:rsidRDefault="00211BC9" w:rsidP="00211BC9">
      <w:pPr>
        <w:ind w:left="0"/>
        <w:rPr>
          <w:b/>
          <w:lang w:eastAsia="x-none"/>
        </w:rPr>
      </w:pPr>
      <w:r w:rsidRPr="000961F5">
        <w:rPr>
          <w:b/>
          <w:lang w:eastAsia="x-none"/>
        </w:rPr>
        <w:t>Application header block:</w:t>
      </w:r>
    </w:p>
    <w:tbl>
      <w:tblPr>
        <w:tblStyle w:val="TableGrid"/>
        <w:tblW w:w="10768" w:type="dxa"/>
        <w:tblLook w:val="04A0" w:firstRow="1" w:lastRow="0" w:firstColumn="1" w:lastColumn="0" w:noHBand="0" w:noVBand="1"/>
      </w:tblPr>
      <w:tblGrid>
        <w:gridCol w:w="590"/>
        <w:gridCol w:w="1506"/>
        <w:gridCol w:w="1146"/>
        <w:gridCol w:w="4444"/>
        <w:gridCol w:w="3082"/>
      </w:tblGrid>
      <w:tr w:rsidR="00211BC9" w:rsidRPr="000961F5" w14:paraId="5685BE18" w14:textId="77777777" w:rsidTr="00786590">
        <w:tc>
          <w:tcPr>
            <w:tcW w:w="590" w:type="dxa"/>
            <w:shd w:val="clear" w:color="auto" w:fill="13426B"/>
          </w:tcPr>
          <w:p w14:paraId="54F2A611" w14:textId="77777777" w:rsidR="00211BC9" w:rsidRPr="000961F5" w:rsidRDefault="00211BC9" w:rsidP="00786590">
            <w:pPr>
              <w:spacing w:after="39"/>
              <w:ind w:left="0"/>
              <w:jc w:val="left"/>
              <w:rPr>
                <w:b/>
                <w:lang w:eastAsia="x-none"/>
              </w:rPr>
            </w:pPr>
            <w:r w:rsidRPr="000961F5">
              <w:rPr>
                <w:b/>
                <w:lang w:eastAsia="x-none"/>
              </w:rPr>
              <w:t>Field</w:t>
            </w:r>
          </w:p>
        </w:tc>
        <w:tc>
          <w:tcPr>
            <w:tcW w:w="1506" w:type="dxa"/>
            <w:shd w:val="clear" w:color="auto" w:fill="13426B"/>
          </w:tcPr>
          <w:p w14:paraId="7BD9BA28" w14:textId="77777777" w:rsidR="00211BC9" w:rsidRPr="000961F5" w:rsidRDefault="00211BC9" w:rsidP="00786590">
            <w:pPr>
              <w:spacing w:after="39"/>
              <w:ind w:left="0"/>
              <w:jc w:val="left"/>
              <w:rPr>
                <w:b/>
                <w:lang w:eastAsia="x-none"/>
              </w:rPr>
            </w:pPr>
            <w:r w:rsidRPr="000961F5">
              <w:rPr>
                <w:b/>
                <w:lang w:eastAsia="x-none"/>
              </w:rPr>
              <w:t>Field Name</w:t>
            </w:r>
          </w:p>
        </w:tc>
        <w:tc>
          <w:tcPr>
            <w:tcW w:w="1146" w:type="dxa"/>
            <w:shd w:val="clear" w:color="auto" w:fill="13426B"/>
          </w:tcPr>
          <w:p w14:paraId="6AC78485" w14:textId="77777777" w:rsidR="00211BC9" w:rsidRPr="000961F5" w:rsidRDefault="00211BC9" w:rsidP="00786590">
            <w:pPr>
              <w:spacing w:after="39"/>
              <w:ind w:left="0"/>
              <w:jc w:val="left"/>
              <w:rPr>
                <w:b/>
                <w:lang w:eastAsia="x-none"/>
              </w:rPr>
            </w:pPr>
            <w:r w:rsidRPr="000961F5">
              <w:rPr>
                <w:b/>
                <w:lang w:eastAsia="x-none"/>
              </w:rPr>
              <w:t>Format</w:t>
            </w:r>
          </w:p>
        </w:tc>
        <w:tc>
          <w:tcPr>
            <w:tcW w:w="4444" w:type="dxa"/>
            <w:shd w:val="clear" w:color="auto" w:fill="13426B"/>
          </w:tcPr>
          <w:p w14:paraId="0333C30E" w14:textId="77777777" w:rsidR="00211BC9" w:rsidRPr="000961F5" w:rsidRDefault="00211BC9" w:rsidP="00786590">
            <w:pPr>
              <w:spacing w:after="39"/>
              <w:ind w:left="0"/>
              <w:jc w:val="left"/>
              <w:rPr>
                <w:b/>
                <w:lang w:eastAsia="x-none"/>
              </w:rPr>
            </w:pPr>
            <w:r w:rsidRPr="000961F5">
              <w:rPr>
                <w:b/>
                <w:lang w:eastAsia="x-none"/>
              </w:rPr>
              <w:t>FINI implementation guidelines</w:t>
            </w:r>
          </w:p>
        </w:tc>
        <w:tc>
          <w:tcPr>
            <w:tcW w:w="3082" w:type="dxa"/>
            <w:shd w:val="clear" w:color="auto" w:fill="13426B"/>
          </w:tcPr>
          <w:p w14:paraId="73CE9061" w14:textId="77777777" w:rsidR="00211BC9" w:rsidRPr="000961F5" w:rsidRDefault="00211BC9" w:rsidP="00786590">
            <w:pPr>
              <w:spacing w:after="39"/>
              <w:ind w:left="0"/>
              <w:jc w:val="left"/>
              <w:rPr>
                <w:b/>
                <w:lang w:eastAsia="x-none"/>
              </w:rPr>
            </w:pPr>
            <w:r w:rsidRPr="000961F5">
              <w:rPr>
                <w:b/>
                <w:lang w:eastAsia="x-none"/>
              </w:rPr>
              <w:t>Example</w:t>
            </w:r>
          </w:p>
        </w:tc>
      </w:tr>
      <w:tr w:rsidR="00211BC9" w:rsidRPr="000961F5" w14:paraId="01B89B17" w14:textId="77777777" w:rsidTr="00786590">
        <w:tc>
          <w:tcPr>
            <w:tcW w:w="590" w:type="dxa"/>
          </w:tcPr>
          <w:p w14:paraId="63DA7C01" w14:textId="77777777" w:rsidR="00211BC9" w:rsidRPr="000961F5" w:rsidRDefault="00211BC9" w:rsidP="00786590">
            <w:pPr>
              <w:spacing w:after="39"/>
              <w:ind w:left="0"/>
              <w:jc w:val="left"/>
              <w:rPr>
                <w:lang w:eastAsia="x-none"/>
              </w:rPr>
            </w:pPr>
            <w:r w:rsidRPr="000961F5">
              <w:rPr>
                <w:lang w:eastAsia="x-none"/>
              </w:rPr>
              <w:t>1</w:t>
            </w:r>
          </w:p>
        </w:tc>
        <w:tc>
          <w:tcPr>
            <w:tcW w:w="1506" w:type="dxa"/>
          </w:tcPr>
          <w:p w14:paraId="4FD411AC" w14:textId="77777777" w:rsidR="00211BC9" w:rsidRPr="000961F5" w:rsidRDefault="00211BC9" w:rsidP="00786590">
            <w:pPr>
              <w:spacing w:after="39"/>
              <w:ind w:left="0"/>
              <w:jc w:val="left"/>
              <w:rPr>
                <w:lang w:eastAsia="x-none"/>
              </w:rPr>
            </w:pPr>
            <w:r w:rsidRPr="000961F5">
              <w:rPr>
                <w:lang w:eastAsia="x-none"/>
              </w:rPr>
              <w:t>Input / Output ID</w:t>
            </w:r>
          </w:p>
        </w:tc>
        <w:tc>
          <w:tcPr>
            <w:tcW w:w="1146" w:type="dxa"/>
          </w:tcPr>
          <w:p w14:paraId="15B6CF20" w14:textId="77777777" w:rsidR="00211BC9" w:rsidRPr="000961F5" w:rsidRDefault="00211BC9" w:rsidP="00786590">
            <w:pPr>
              <w:spacing w:after="39"/>
              <w:ind w:left="0"/>
              <w:jc w:val="left"/>
              <w:rPr>
                <w:lang w:eastAsia="x-none"/>
              </w:rPr>
            </w:pPr>
            <w:r w:rsidRPr="000961F5">
              <w:rPr>
                <w:lang w:eastAsia="x-none"/>
              </w:rPr>
              <w:t>1a</w:t>
            </w:r>
          </w:p>
        </w:tc>
        <w:tc>
          <w:tcPr>
            <w:tcW w:w="4444" w:type="dxa"/>
          </w:tcPr>
          <w:p w14:paraId="2134B7B9" w14:textId="77777777" w:rsidR="00211BC9" w:rsidRPr="000961F5" w:rsidRDefault="00211BC9" w:rsidP="00786590">
            <w:pPr>
              <w:spacing w:after="39"/>
              <w:ind w:left="0"/>
              <w:jc w:val="left"/>
              <w:rPr>
                <w:lang w:eastAsia="x-none"/>
              </w:rPr>
            </w:pPr>
            <w:r w:rsidRPr="000961F5">
              <w:rPr>
                <w:lang w:eastAsia="x-none"/>
              </w:rPr>
              <w:t xml:space="preserve">Always </w:t>
            </w:r>
            <w:r w:rsidRPr="000961F5">
              <w:rPr>
                <w:b/>
                <w:lang w:eastAsia="x-none"/>
              </w:rPr>
              <w:t>“I”</w:t>
            </w:r>
          </w:p>
        </w:tc>
        <w:tc>
          <w:tcPr>
            <w:tcW w:w="3082" w:type="dxa"/>
          </w:tcPr>
          <w:p w14:paraId="7E78F76A" w14:textId="77777777" w:rsidR="00211BC9" w:rsidRPr="000961F5" w:rsidRDefault="00211BC9" w:rsidP="00786590">
            <w:pPr>
              <w:spacing w:after="39"/>
              <w:ind w:left="0"/>
              <w:jc w:val="left"/>
              <w:rPr>
                <w:lang w:eastAsia="x-none"/>
              </w:rPr>
            </w:pPr>
            <w:r w:rsidRPr="000961F5">
              <w:rPr>
                <w:lang w:eastAsia="x-none"/>
              </w:rPr>
              <w:t>I</w:t>
            </w:r>
          </w:p>
        </w:tc>
      </w:tr>
      <w:tr w:rsidR="00211BC9" w:rsidRPr="000961F5" w14:paraId="6F3A37DC" w14:textId="77777777" w:rsidTr="00786590">
        <w:tc>
          <w:tcPr>
            <w:tcW w:w="590" w:type="dxa"/>
          </w:tcPr>
          <w:p w14:paraId="22228551" w14:textId="77777777" w:rsidR="00211BC9" w:rsidRPr="000961F5" w:rsidRDefault="00211BC9" w:rsidP="00786590">
            <w:pPr>
              <w:spacing w:after="39"/>
              <w:ind w:left="0"/>
              <w:jc w:val="left"/>
              <w:rPr>
                <w:lang w:eastAsia="x-none"/>
              </w:rPr>
            </w:pPr>
            <w:r w:rsidRPr="000961F5">
              <w:rPr>
                <w:lang w:eastAsia="x-none"/>
              </w:rPr>
              <w:t>2</w:t>
            </w:r>
          </w:p>
        </w:tc>
        <w:tc>
          <w:tcPr>
            <w:tcW w:w="1506" w:type="dxa"/>
          </w:tcPr>
          <w:p w14:paraId="2161449B" w14:textId="77777777" w:rsidR="00211BC9" w:rsidRPr="000961F5" w:rsidRDefault="00211BC9" w:rsidP="00786590">
            <w:pPr>
              <w:spacing w:after="39"/>
              <w:ind w:left="0"/>
              <w:jc w:val="left"/>
              <w:rPr>
                <w:lang w:eastAsia="x-none"/>
              </w:rPr>
            </w:pPr>
            <w:r w:rsidRPr="000961F5">
              <w:rPr>
                <w:lang w:eastAsia="x-none"/>
              </w:rPr>
              <w:t>SWIFT Message type</w:t>
            </w:r>
          </w:p>
        </w:tc>
        <w:tc>
          <w:tcPr>
            <w:tcW w:w="1146" w:type="dxa"/>
          </w:tcPr>
          <w:p w14:paraId="2B91A010" w14:textId="77777777" w:rsidR="00211BC9" w:rsidRPr="000961F5" w:rsidRDefault="00211BC9" w:rsidP="00786590">
            <w:pPr>
              <w:spacing w:after="39"/>
              <w:ind w:left="0"/>
              <w:jc w:val="left"/>
              <w:rPr>
                <w:lang w:eastAsia="x-none"/>
              </w:rPr>
            </w:pPr>
            <w:r w:rsidRPr="000961F5">
              <w:rPr>
                <w:lang w:eastAsia="x-none"/>
              </w:rPr>
              <w:t>3n</w:t>
            </w:r>
          </w:p>
        </w:tc>
        <w:tc>
          <w:tcPr>
            <w:tcW w:w="4444" w:type="dxa"/>
          </w:tcPr>
          <w:p w14:paraId="0CB650AB" w14:textId="77777777" w:rsidR="00211BC9" w:rsidRPr="000961F5" w:rsidRDefault="00211BC9" w:rsidP="00786590">
            <w:pPr>
              <w:spacing w:after="39"/>
              <w:ind w:left="0"/>
              <w:jc w:val="left"/>
              <w:rPr>
                <w:lang w:eastAsia="x-none"/>
              </w:rPr>
            </w:pPr>
            <w:r w:rsidRPr="000961F5">
              <w:rPr>
                <w:b/>
                <w:lang w:eastAsia="x-none"/>
              </w:rPr>
              <w:t>“101”</w:t>
            </w:r>
            <w:r w:rsidRPr="000961F5">
              <w:rPr>
                <w:lang w:eastAsia="x-none"/>
              </w:rPr>
              <w:t xml:space="preserve"> to indicate MT 101 message</w:t>
            </w:r>
          </w:p>
        </w:tc>
        <w:tc>
          <w:tcPr>
            <w:tcW w:w="3082" w:type="dxa"/>
          </w:tcPr>
          <w:p w14:paraId="49417534" w14:textId="77777777" w:rsidR="00211BC9" w:rsidRPr="000961F5" w:rsidRDefault="00211BC9" w:rsidP="00786590">
            <w:pPr>
              <w:spacing w:after="39"/>
              <w:ind w:left="0"/>
              <w:jc w:val="left"/>
              <w:rPr>
                <w:lang w:eastAsia="x-none"/>
              </w:rPr>
            </w:pPr>
            <w:r w:rsidRPr="000961F5">
              <w:rPr>
                <w:lang w:eastAsia="x-none"/>
              </w:rPr>
              <w:t>101</w:t>
            </w:r>
          </w:p>
        </w:tc>
      </w:tr>
      <w:tr w:rsidR="00211BC9" w:rsidRPr="000961F5" w14:paraId="7E9AEB66" w14:textId="77777777" w:rsidTr="00786590">
        <w:tc>
          <w:tcPr>
            <w:tcW w:w="590" w:type="dxa"/>
          </w:tcPr>
          <w:p w14:paraId="277DE94F" w14:textId="77777777" w:rsidR="00211BC9" w:rsidRPr="000961F5" w:rsidRDefault="00211BC9" w:rsidP="00786590">
            <w:pPr>
              <w:spacing w:after="39"/>
              <w:ind w:left="0"/>
              <w:jc w:val="left"/>
              <w:rPr>
                <w:lang w:eastAsia="x-none"/>
              </w:rPr>
            </w:pPr>
            <w:r w:rsidRPr="000961F5">
              <w:rPr>
                <w:lang w:eastAsia="x-none"/>
              </w:rPr>
              <w:t>3</w:t>
            </w:r>
          </w:p>
        </w:tc>
        <w:tc>
          <w:tcPr>
            <w:tcW w:w="1506" w:type="dxa"/>
          </w:tcPr>
          <w:p w14:paraId="246C553E" w14:textId="77777777" w:rsidR="00211BC9" w:rsidRPr="000961F5" w:rsidRDefault="00211BC9" w:rsidP="00786590">
            <w:pPr>
              <w:spacing w:after="39"/>
              <w:ind w:left="0"/>
              <w:jc w:val="left"/>
              <w:rPr>
                <w:lang w:eastAsia="x-none"/>
              </w:rPr>
            </w:pPr>
            <w:r w:rsidRPr="000961F5">
              <w:rPr>
                <w:lang w:eastAsia="x-none"/>
              </w:rPr>
              <w:t>Destination Address</w:t>
            </w:r>
          </w:p>
        </w:tc>
        <w:tc>
          <w:tcPr>
            <w:tcW w:w="1146" w:type="dxa"/>
          </w:tcPr>
          <w:p w14:paraId="6B0EE152" w14:textId="77777777" w:rsidR="00211BC9" w:rsidRPr="000961F5" w:rsidRDefault="00211BC9" w:rsidP="00786590">
            <w:pPr>
              <w:spacing w:after="39"/>
              <w:ind w:left="0"/>
              <w:jc w:val="left"/>
              <w:rPr>
                <w:lang w:eastAsia="x-none"/>
              </w:rPr>
            </w:pPr>
            <w:r w:rsidRPr="000961F5">
              <w:rPr>
                <w:lang w:eastAsia="x-none"/>
              </w:rPr>
              <w:t>12x</w:t>
            </w:r>
          </w:p>
        </w:tc>
        <w:tc>
          <w:tcPr>
            <w:tcW w:w="4444" w:type="dxa"/>
          </w:tcPr>
          <w:p w14:paraId="34E6F0AA" w14:textId="77777777" w:rsidR="00211BC9" w:rsidRPr="000961F5" w:rsidRDefault="00211BC9" w:rsidP="00786590">
            <w:pPr>
              <w:spacing w:after="39"/>
              <w:ind w:left="0"/>
              <w:jc w:val="left"/>
              <w:rPr>
                <w:lang w:eastAsia="x-none"/>
              </w:rPr>
            </w:pPr>
            <w:r w:rsidRPr="000961F5">
              <w:rPr>
                <w:lang w:eastAsia="x-none"/>
              </w:rPr>
              <w:t xml:space="preserve">Designated Bank’s BIC code, with an </w:t>
            </w:r>
            <w:r w:rsidRPr="000961F5">
              <w:rPr>
                <w:b/>
                <w:lang w:eastAsia="x-none"/>
              </w:rPr>
              <w:t>“A”</w:t>
            </w:r>
            <w:r w:rsidRPr="000961F5">
              <w:rPr>
                <w:lang w:eastAsia="x-none"/>
              </w:rPr>
              <w:t xml:space="preserve"> between the BIC and branch code [SWIFT BIC codes list]</w:t>
            </w:r>
          </w:p>
        </w:tc>
        <w:tc>
          <w:tcPr>
            <w:tcW w:w="3082" w:type="dxa"/>
          </w:tcPr>
          <w:p w14:paraId="1AAB7690" w14:textId="77777777" w:rsidR="00211BC9" w:rsidRPr="000961F5" w:rsidRDefault="00211BC9" w:rsidP="00786590">
            <w:pPr>
              <w:spacing w:after="39"/>
              <w:ind w:left="0"/>
              <w:jc w:val="left"/>
              <w:rPr>
                <w:lang w:eastAsia="x-none"/>
              </w:rPr>
            </w:pPr>
            <w:r w:rsidRPr="000961F5">
              <w:rPr>
                <w:lang w:eastAsia="x-none"/>
              </w:rPr>
              <w:t>BKCHHKHHAXXX</w:t>
            </w:r>
          </w:p>
          <w:p w14:paraId="3EF02CC2" w14:textId="77777777" w:rsidR="00211BC9" w:rsidRPr="000961F5" w:rsidRDefault="00211BC9" w:rsidP="00786590">
            <w:pPr>
              <w:spacing w:after="39"/>
              <w:ind w:left="0"/>
              <w:jc w:val="left"/>
              <w:rPr>
                <w:lang w:eastAsia="x-none"/>
              </w:rPr>
            </w:pPr>
            <w:r w:rsidRPr="000961F5">
              <w:rPr>
                <w:lang w:eastAsia="x-none"/>
              </w:rPr>
              <w:t xml:space="preserve">(In this example: </w:t>
            </w:r>
          </w:p>
          <w:p w14:paraId="1EF1DC08" w14:textId="77777777" w:rsidR="00211BC9" w:rsidRPr="000961F5" w:rsidRDefault="00211BC9" w:rsidP="00786590">
            <w:pPr>
              <w:spacing w:after="39"/>
              <w:ind w:left="0"/>
              <w:jc w:val="left"/>
              <w:rPr>
                <w:lang w:eastAsia="x-none"/>
              </w:rPr>
            </w:pPr>
            <w:r w:rsidRPr="000961F5">
              <w:rPr>
                <w:lang w:eastAsia="x-none"/>
              </w:rPr>
              <w:t>BKCHHKHH = BIC code</w:t>
            </w:r>
          </w:p>
          <w:p w14:paraId="3F92D24F" w14:textId="77777777" w:rsidR="00211BC9" w:rsidRPr="000961F5" w:rsidRDefault="00211BC9" w:rsidP="00786590">
            <w:pPr>
              <w:spacing w:after="39"/>
              <w:ind w:left="0"/>
              <w:jc w:val="left"/>
              <w:rPr>
                <w:lang w:eastAsia="x-none"/>
              </w:rPr>
            </w:pPr>
            <w:r w:rsidRPr="000961F5">
              <w:rPr>
                <w:lang w:eastAsia="x-none"/>
              </w:rPr>
              <w:lastRenderedPageBreak/>
              <w:t>XXX = branch code)</w:t>
            </w:r>
          </w:p>
        </w:tc>
      </w:tr>
      <w:tr w:rsidR="00211BC9" w:rsidRPr="000961F5" w14:paraId="77D80085" w14:textId="77777777" w:rsidTr="00786590">
        <w:tc>
          <w:tcPr>
            <w:tcW w:w="590" w:type="dxa"/>
          </w:tcPr>
          <w:p w14:paraId="1845ABEE" w14:textId="77777777" w:rsidR="00211BC9" w:rsidRPr="000961F5" w:rsidRDefault="00211BC9" w:rsidP="00786590">
            <w:pPr>
              <w:spacing w:after="39"/>
              <w:ind w:left="0"/>
              <w:jc w:val="left"/>
              <w:rPr>
                <w:lang w:eastAsia="x-none"/>
              </w:rPr>
            </w:pPr>
            <w:r w:rsidRPr="000961F5">
              <w:rPr>
                <w:lang w:eastAsia="x-none"/>
              </w:rPr>
              <w:lastRenderedPageBreak/>
              <w:t>4</w:t>
            </w:r>
          </w:p>
        </w:tc>
        <w:tc>
          <w:tcPr>
            <w:tcW w:w="1506" w:type="dxa"/>
          </w:tcPr>
          <w:p w14:paraId="43E19750" w14:textId="77777777" w:rsidR="00211BC9" w:rsidRPr="000961F5" w:rsidRDefault="00211BC9" w:rsidP="00786590">
            <w:pPr>
              <w:spacing w:after="39"/>
              <w:ind w:left="0"/>
              <w:jc w:val="left"/>
              <w:rPr>
                <w:lang w:eastAsia="x-none"/>
              </w:rPr>
            </w:pPr>
            <w:r w:rsidRPr="000961F5">
              <w:rPr>
                <w:lang w:eastAsia="x-none"/>
              </w:rPr>
              <w:t>Priority</w:t>
            </w:r>
          </w:p>
        </w:tc>
        <w:tc>
          <w:tcPr>
            <w:tcW w:w="1146" w:type="dxa"/>
          </w:tcPr>
          <w:p w14:paraId="4076A756" w14:textId="77777777" w:rsidR="00211BC9" w:rsidRPr="000961F5" w:rsidRDefault="00211BC9" w:rsidP="00786590">
            <w:pPr>
              <w:spacing w:after="39"/>
              <w:ind w:left="0"/>
              <w:jc w:val="left"/>
              <w:rPr>
                <w:lang w:eastAsia="x-none"/>
              </w:rPr>
            </w:pPr>
            <w:r w:rsidRPr="000961F5">
              <w:rPr>
                <w:lang w:eastAsia="x-none"/>
              </w:rPr>
              <w:t>1a</w:t>
            </w:r>
          </w:p>
        </w:tc>
        <w:tc>
          <w:tcPr>
            <w:tcW w:w="4444" w:type="dxa"/>
          </w:tcPr>
          <w:p w14:paraId="22FE6ED4" w14:textId="77777777" w:rsidR="00211BC9" w:rsidRPr="000961F5" w:rsidRDefault="00211BC9" w:rsidP="00786590">
            <w:pPr>
              <w:spacing w:after="39"/>
              <w:ind w:left="0"/>
              <w:jc w:val="left"/>
              <w:rPr>
                <w:lang w:eastAsia="x-none"/>
              </w:rPr>
            </w:pPr>
            <w:r w:rsidRPr="000961F5">
              <w:rPr>
                <w:lang w:eastAsia="x-none"/>
              </w:rPr>
              <w:t xml:space="preserve">Always </w:t>
            </w:r>
            <w:r w:rsidRPr="000961F5">
              <w:rPr>
                <w:b/>
                <w:lang w:eastAsia="x-none"/>
              </w:rPr>
              <w:t>“N”</w:t>
            </w:r>
          </w:p>
        </w:tc>
        <w:tc>
          <w:tcPr>
            <w:tcW w:w="3082" w:type="dxa"/>
          </w:tcPr>
          <w:p w14:paraId="15EE73AA" w14:textId="77777777" w:rsidR="00211BC9" w:rsidRPr="000961F5" w:rsidRDefault="00211BC9" w:rsidP="00786590">
            <w:pPr>
              <w:spacing w:after="39"/>
              <w:ind w:left="0"/>
              <w:jc w:val="left"/>
              <w:rPr>
                <w:lang w:eastAsia="x-none"/>
              </w:rPr>
            </w:pPr>
            <w:r w:rsidRPr="000961F5">
              <w:rPr>
                <w:lang w:eastAsia="x-none"/>
              </w:rPr>
              <w:t>N</w:t>
            </w:r>
          </w:p>
        </w:tc>
      </w:tr>
      <w:tr w:rsidR="00211BC9" w:rsidRPr="000961F5" w14:paraId="70136A2C" w14:textId="77777777" w:rsidTr="00786590">
        <w:tc>
          <w:tcPr>
            <w:tcW w:w="590" w:type="dxa"/>
          </w:tcPr>
          <w:p w14:paraId="3498DE43" w14:textId="77777777" w:rsidR="00211BC9" w:rsidRPr="000961F5" w:rsidRDefault="00211BC9" w:rsidP="00786590">
            <w:pPr>
              <w:spacing w:after="39"/>
              <w:ind w:left="0"/>
              <w:jc w:val="left"/>
              <w:rPr>
                <w:lang w:eastAsia="x-none"/>
              </w:rPr>
            </w:pPr>
            <w:r w:rsidRPr="000961F5">
              <w:rPr>
                <w:lang w:eastAsia="x-none"/>
              </w:rPr>
              <w:t>5</w:t>
            </w:r>
          </w:p>
        </w:tc>
        <w:tc>
          <w:tcPr>
            <w:tcW w:w="1506" w:type="dxa"/>
          </w:tcPr>
          <w:p w14:paraId="67937233" w14:textId="77777777" w:rsidR="00211BC9" w:rsidRPr="000961F5" w:rsidRDefault="00211BC9" w:rsidP="00786590">
            <w:pPr>
              <w:spacing w:after="39"/>
              <w:ind w:left="0"/>
              <w:jc w:val="left"/>
              <w:rPr>
                <w:lang w:eastAsia="x-none"/>
              </w:rPr>
            </w:pPr>
            <w:r w:rsidRPr="000961F5">
              <w:rPr>
                <w:lang w:eastAsia="x-none"/>
              </w:rPr>
              <w:t>Delivery Monitoring</w:t>
            </w:r>
          </w:p>
        </w:tc>
        <w:tc>
          <w:tcPr>
            <w:tcW w:w="1146" w:type="dxa"/>
          </w:tcPr>
          <w:p w14:paraId="1E9101C5" w14:textId="77777777" w:rsidR="00211BC9" w:rsidRPr="000961F5" w:rsidRDefault="00211BC9" w:rsidP="00786590">
            <w:pPr>
              <w:spacing w:after="39"/>
              <w:ind w:left="0"/>
              <w:jc w:val="left"/>
              <w:rPr>
                <w:lang w:eastAsia="x-none"/>
              </w:rPr>
            </w:pPr>
            <w:r w:rsidRPr="000961F5">
              <w:rPr>
                <w:lang w:eastAsia="x-none"/>
              </w:rPr>
              <w:t>1x</w:t>
            </w:r>
          </w:p>
        </w:tc>
        <w:tc>
          <w:tcPr>
            <w:tcW w:w="4444" w:type="dxa"/>
          </w:tcPr>
          <w:p w14:paraId="3BFDA3FB" w14:textId="77777777" w:rsidR="00211BC9" w:rsidRPr="000961F5" w:rsidRDefault="00211BC9" w:rsidP="00786590">
            <w:pPr>
              <w:spacing w:after="39"/>
              <w:ind w:left="0"/>
              <w:jc w:val="left"/>
              <w:rPr>
                <w:lang w:eastAsia="x-none"/>
              </w:rPr>
            </w:pPr>
            <w:r w:rsidRPr="000961F5">
              <w:rPr>
                <w:lang w:eastAsia="x-none"/>
              </w:rPr>
              <w:t xml:space="preserve">Always </w:t>
            </w:r>
            <w:r w:rsidRPr="000961F5">
              <w:rPr>
                <w:b/>
                <w:lang w:eastAsia="x-none"/>
              </w:rPr>
              <w:t>“2”</w:t>
            </w:r>
          </w:p>
        </w:tc>
        <w:tc>
          <w:tcPr>
            <w:tcW w:w="3082" w:type="dxa"/>
          </w:tcPr>
          <w:p w14:paraId="0C889D9E" w14:textId="77777777" w:rsidR="00211BC9" w:rsidRPr="000961F5" w:rsidRDefault="00211BC9" w:rsidP="00786590">
            <w:pPr>
              <w:spacing w:after="39"/>
              <w:ind w:left="0"/>
              <w:jc w:val="left"/>
              <w:rPr>
                <w:lang w:eastAsia="x-none"/>
              </w:rPr>
            </w:pPr>
            <w:r w:rsidRPr="000961F5">
              <w:rPr>
                <w:lang w:eastAsia="x-none"/>
              </w:rPr>
              <w:t>2</w:t>
            </w:r>
          </w:p>
        </w:tc>
      </w:tr>
      <w:tr w:rsidR="00211BC9" w:rsidRPr="000961F5" w14:paraId="5EB3257A" w14:textId="77777777" w:rsidTr="00786590">
        <w:tc>
          <w:tcPr>
            <w:tcW w:w="590" w:type="dxa"/>
          </w:tcPr>
          <w:p w14:paraId="33DD0788" w14:textId="77777777" w:rsidR="00211BC9" w:rsidRPr="000961F5" w:rsidRDefault="00211BC9" w:rsidP="00786590">
            <w:pPr>
              <w:spacing w:after="39"/>
              <w:ind w:left="0"/>
              <w:jc w:val="left"/>
              <w:rPr>
                <w:lang w:eastAsia="x-none"/>
              </w:rPr>
            </w:pPr>
            <w:r w:rsidRPr="000961F5">
              <w:rPr>
                <w:lang w:eastAsia="x-none"/>
              </w:rPr>
              <w:t>6</w:t>
            </w:r>
          </w:p>
        </w:tc>
        <w:tc>
          <w:tcPr>
            <w:tcW w:w="1506" w:type="dxa"/>
          </w:tcPr>
          <w:p w14:paraId="4176B576" w14:textId="77777777" w:rsidR="00211BC9" w:rsidRPr="000961F5" w:rsidRDefault="00211BC9" w:rsidP="00786590">
            <w:pPr>
              <w:spacing w:after="39"/>
              <w:ind w:left="0"/>
              <w:jc w:val="left"/>
              <w:rPr>
                <w:lang w:eastAsia="x-none"/>
              </w:rPr>
            </w:pPr>
            <w:r w:rsidRPr="000961F5">
              <w:rPr>
                <w:lang w:eastAsia="x-none"/>
              </w:rPr>
              <w:t>Obsolescence Period</w:t>
            </w:r>
          </w:p>
        </w:tc>
        <w:tc>
          <w:tcPr>
            <w:tcW w:w="1146" w:type="dxa"/>
          </w:tcPr>
          <w:p w14:paraId="021C4D88" w14:textId="77777777" w:rsidR="00211BC9" w:rsidRPr="000961F5" w:rsidRDefault="00211BC9" w:rsidP="00786590">
            <w:pPr>
              <w:spacing w:after="39"/>
              <w:ind w:left="0"/>
              <w:jc w:val="left"/>
              <w:rPr>
                <w:lang w:eastAsia="x-none"/>
              </w:rPr>
            </w:pPr>
            <w:r w:rsidRPr="000961F5">
              <w:rPr>
                <w:lang w:eastAsia="x-none"/>
              </w:rPr>
              <w:t>3n</w:t>
            </w:r>
          </w:p>
        </w:tc>
        <w:tc>
          <w:tcPr>
            <w:tcW w:w="4444" w:type="dxa"/>
          </w:tcPr>
          <w:p w14:paraId="12D70FD5" w14:textId="77777777" w:rsidR="00211BC9" w:rsidRPr="000961F5" w:rsidRDefault="00211BC9" w:rsidP="00786590">
            <w:pPr>
              <w:spacing w:after="39"/>
              <w:ind w:left="0"/>
              <w:jc w:val="left"/>
              <w:rPr>
                <w:lang w:eastAsia="x-none"/>
              </w:rPr>
            </w:pPr>
            <w:r w:rsidRPr="000961F5">
              <w:rPr>
                <w:lang w:eastAsia="x-none"/>
              </w:rPr>
              <w:t xml:space="preserve">Always </w:t>
            </w:r>
            <w:r w:rsidRPr="000961F5">
              <w:rPr>
                <w:b/>
                <w:lang w:eastAsia="x-none"/>
              </w:rPr>
              <w:t>“020”</w:t>
            </w:r>
          </w:p>
        </w:tc>
        <w:tc>
          <w:tcPr>
            <w:tcW w:w="3082" w:type="dxa"/>
          </w:tcPr>
          <w:p w14:paraId="5F872569" w14:textId="77777777" w:rsidR="00211BC9" w:rsidRPr="000961F5" w:rsidRDefault="00211BC9" w:rsidP="00786590">
            <w:pPr>
              <w:spacing w:after="39"/>
              <w:ind w:left="0"/>
              <w:jc w:val="left"/>
              <w:rPr>
                <w:lang w:eastAsia="x-none"/>
              </w:rPr>
            </w:pPr>
            <w:r w:rsidRPr="000961F5">
              <w:rPr>
                <w:lang w:eastAsia="x-none"/>
              </w:rPr>
              <w:t>020</w:t>
            </w:r>
          </w:p>
        </w:tc>
      </w:tr>
    </w:tbl>
    <w:p w14:paraId="19B1AE96" w14:textId="3A6C355E" w:rsidR="00211BC9" w:rsidRPr="000961F5" w:rsidRDefault="00211BC9" w:rsidP="00211BC9">
      <w:pPr>
        <w:ind w:left="0"/>
        <w:rPr>
          <w:b/>
          <w:lang w:eastAsia="x-none"/>
        </w:rPr>
      </w:pPr>
    </w:p>
    <w:p w14:paraId="64482080" w14:textId="77777777" w:rsidR="00AF1FF7" w:rsidRPr="000961F5" w:rsidRDefault="00AF1FF7" w:rsidP="00211BC9">
      <w:pPr>
        <w:ind w:left="0"/>
        <w:rPr>
          <w:b/>
          <w:lang w:eastAsia="x-none"/>
        </w:rPr>
      </w:pPr>
    </w:p>
    <w:p w14:paraId="50836E3B" w14:textId="77777777" w:rsidR="00211BC9" w:rsidRPr="000961F5" w:rsidRDefault="00211BC9" w:rsidP="00211BC9">
      <w:pPr>
        <w:ind w:left="0"/>
        <w:rPr>
          <w:b/>
          <w:lang w:eastAsia="x-none"/>
        </w:rPr>
      </w:pPr>
      <w:r w:rsidRPr="000961F5">
        <w:rPr>
          <w:b/>
          <w:lang w:eastAsia="x-none"/>
        </w:rPr>
        <w:t>Text block:</w:t>
      </w:r>
    </w:p>
    <w:tbl>
      <w:tblPr>
        <w:tblStyle w:val="TableGrid"/>
        <w:tblW w:w="10768" w:type="dxa"/>
        <w:tblLook w:val="04A0" w:firstRow="1" w:lastRow="0" w:firstColumn="1" w:lastColumn="0" w:noHBand="0" w:noVBand="1"/>
      </w:tblPr>
      <w:tblGrid>
        <w:gridCol w:w="590"/>
        <w:gridCol w:w="1052"/>
        <w:gridCol w:w="1177"/>
        <w:gridCol w:w="4689"/>
        <w:gridCol w:w="3260"/>
      </w:tblGrid>
      <w:tr w:rsidR="00211BC9" w:rsidRPr="000961F5" w14:paraId="261A8A84" w14:textId="77777777" w:rsidTr="00786590">
        <w:tc>
          <w:tcPr>
            <w:tcW w:w="590" w:type="dxa"/>
            <w:shd w:val="clear" w:color="auto" w:fill="13426B"/>
          </w:tcPr>
          <w:p w14:paraId="5D28C10C" w14:textId="77777777" w:rsidR="00211BC9" w:rsidRPr="000961F5" w:rsidRDefault="00211BC9" w:rsidP="00786590">
            <w:pPr>
              <w:spacing w:after="39"/>
              <w:ind w:left="0"/>
              <w:jc w:val="left"/>
              <w:rPr>
                <w:b/>
                <w:lang w:eastAsia="x-none"/>
              </w:rPr>
            </w:pPr>
            <w:r w:rsidRPr="000961F5">
              <w:rPr>
                <w:b/>
                <w:lang w:eastAsia="x-none"/>
              </w:rPr>
              <w:t>Field</w:t>
            </w:r>
          </w:p>
        </w:tc>
        <w:tc>
          <w:tcPr>
            <w:tcW w:w="1052" w:type="dxa"/>
            <w:shd w:val="clear" w:color="auto" w:fill="13426B"/>
          </w:tcPr>
          <w:p w14:paraId="7F82CD9C" w14:textId="77777777" w:rsidR="00211BC9" w:rsidRPr="000961F5" w:rsidRDefault="00211BC9" w:rsidP="00786590">
            <w:pPr>
              <w:spacing w:after="39"/>
              <w:ind w:left="0"/>
              <w:jc w:val="left"/>
              <w:rPr>
                <w:b/>
                <w:lang w:eastAsia="x-none"/>
              </w:rPr>
            </w:pPr>
            <w:r w:rsidRPr="000961F5">
              <w:rPr>
                <w:b/>
                <w:lang w:eastAsia="x-none"/>
              </w:rPr>
              <w:t>Field Name</w:t>
            </w:r>
          </w:p>
        </w:tc>
        <w:tc>
          <w:tcPr>
            <w:tcW w:w="1177" w:type="dxa"/>
            <w:shd w:val="clear" w:color="auto" w:fill="13426B"/>
          </w:tcPr>
          <w:p w14:paraId="5816DB39" w14:textId="77777777" w:rsidR="00211BC9" w:rsidRPr="000961F5" w:rsidRDefault="00211BC9" w:rsidP="00786590">
            <w:pPr>
              <w:spacing w:after="39"/>
              <w:ind w:left="0"/>
              <w:jc w:val="left"/>
              <w:rPr>
                <w:b/>
                <w:lang w:eastAsia="x-none"/>
              </w:rPr>
            </w:pPr>
            <w:r w:rsidRPr="000961F5">
              <w:rPr>
                <w:b/>
                <w:lang w:eastAsia="x-none"/>
              </w:rPr>
              <w:t>Format</w:t>
            </w:r>
          </w:p>
        </w:tc>
        <w:tc>
          <w:tcPr>
            <w:tcW w:w="4689" w:type="dxa"/>
            <w:shd w:val="clear" w:color="auto" w:fill="13426B"/>
          </w:tcPr>
          <w:p w14:paraId="7FE4F5CA" w14:textId="77777777" w:rsidR="00211BC9" w:rsidRPr="000961F5" w:rsidRDefault="00211BC9" w:rsidP="00786590">
            <w:pPr>
              <w:spacing w:after="39"/>
              <w:ind w:left="0"/>
              <w:jc w:val="left"/>
              <w:rPr>
                <w:b/>
                <w:lang w:eastAsia="x-none"/>
              </w:rPr>
            </w:pPr>
            <w:r w:rsidRPr="000961F5">
              <w:rPr>
                <w:b/>
                <w:lang w:eastAsia="x-none"/>
              </w:rPr>
              <w:t>FINI implementation guidelines</w:t>
            </w:r>
          </w:p>
        </w:tc>
        <w:tc>
          <w:tcPr>
            <w:tcW w:w="3260" w:type="dxa"/>
            <w:shd w:val="clear" w:color="auto" w:fill="13426B"/>
          </w:tcPr>
          <w:p w14:paraId="0DB64FA8" w14:textId="77777777" w:rsidR="00211BC9" w:rsidRPr="000961F5" w:rsidRDefault="00211BC9" w:rsidP="00786590">
            <w:pPr>
              <w:spacing w:after="39"/>
              <w:ind w:left="0"/>
              <w:jc w:val="left"/>
              <w:rPr>
                <w:b/>
                <w:lang w:eastAsia="x-none"/>
              </w:rPr>
            </w:pPr>
            <w:r w:rsidRPr="000961F5">
              <w:rPr>
                <w:b/>
                <w:lang w:eastAsia="x-none"/>
              </w:rPr>
              <w:t>Example</w:t>
            </w:r>
          </w:p>
        </w:tc>
      </w:tr>
      <w:tr w:rsidR="00211BC9" w:rsidRPr="000961F5" w14:paraId="3C16BC81" w14:textId="77777777" w:rsidTr="00786590">
        <w:tc>
          <w:tcPr>
            <w:tcW w:w="590" w:type="dxa"/>
          </w:tcPr>
          <w:p w14:paraId="6340C36A" w14:textId="77777777" w:rsidR="00211BC9" w:rsidRPr="000961F5" w:rsidRDefault="00211BC9" w:rsidP="00786590">
            <w:pPr>
              <w:spacing w:after="39"/>
              <w:ind w:left="0"/>
              <w:jc w:val="left"/>
              <w:rPr>
                <w:lang w:eastAsia="x-none"/>
              </w:rPr>
            </w:pPr>
            <w:r w:rsidRPr="000961F5">
              <w:rPr>
                <w:lang w:eastAsia="x-none"/>
              </w:rPr>
              <w:t>20</w:t>
            </w:r>
          </w:p>
        </w:tc>
        <w:tc>
          <w:tcPr>
            <w:tcW w:w="1052" w:type="dxa"/>
          </w:tcPr>
          <w:p w14:paraId="4695B511" w14:textId="77777777" w:rsidR="00211BC9" w:rsidRPr="000961F5" w:rsidRDefault="00211BC9" w:rsidP="00786590">
            <w:pPr>
              <w:spacing w:after="39"/>
              <w:ind w:left="0"/>
              <w:jc w:val="left"/>
              <w:rPr>
                <w:lang w:eastAsia="x-none"/>
              </w:rPr>
            </w:pPr>
            <w:r w:rsidRPr="000961F5">
              <w:rPr>
                <w:lang w:eastAsia="x-none"/>
              </w:rPr>
              <w:t>Sender’s reference</w:t>
            </w:r>
          </w:p>
        </w:tc>
        <w:tc>
          <w:tcPr>
            <w:tcW w:w="1177" w:type="dxa"/>
          </w:tcPr>
          <w:p w14:paraId="785014CE" w14:textId="77777777" w:rsidR="00211BC9" w:rsidRPr="000961F5" w:rsidRDefault="00211BC9" w:rsidP="00786590">
            <w:pPr>
              <w:spacing w:after="39"/>
              <w:ind w:left="0"/>
              <w:jc w:val="left"/>
              <w:rPr>
                <w:lang w:eastAsia="x-none"/>
              </w:rPr>
            </w:pPr>
            <w:r w:rsidRPr="000961F5">
              <w:rPr>
                <w:lang w:eastAsia="x-none"/>
              </w:rPr>
              <w:t>16x</w:t>
            </w:r>
          </w:p>
        </w:tc>
        <w:tc>
          <w:tcPr>
            <w:tcW w:w="4689" w:type="dxa"/>
          </w:tcPr>
          <w:p w14:paraId="333B158D" w14:textId="77777777" w:rsidR="00211BC9" w:rsidRPr="000961F5" w:rsidRDefault="00211BC9" w:rsidP="00786590">
            <w:pPr>
              <w:spacing w:after="39"/>
              <w:ind w:left="0"/>
              <w:jc w:val="left"/>
              <w:rPr>
                <w:lang w:eastAsia="x-none"/>
              </w:rPr>
            </w:pPr>
            <w:r w:rsidRPr="000961F5">
              <w:rPr>
                <w:lang w:eastAsia="x-none"/>
              </w:rPr>
              <w:t>Globally unique reference:</w:t>
            </w:r>
          </w:p>
          <w:p w14:paraId="7CB69FA8" w14:textId="77777777" w:rsidR="00211BC9" w:rsidRPr="000961F5" w:rsidRDefault="00211BC9" w:rsidP="002E07D6">
            <w:pPr>
              <w:pStyle w:val="ListParagraph"/>
              <w:numPr>
                <w:ilvl w:val="0"/>
                <w:numId w:val="29"/>
              </w:numPr>
              <w:spacing w:after="39"/>
              <w:ind w:leftChars="0" w:left="234" w:hanging="234"/>
              <w:jc w:val="left"/>
              <w:rPr>
                <w:lang w:eastAsia="x-none"/>
              </w:rPr>
            </w:pPr>
            <w:r w:rsidRPr="000961F5">
              <w:rPr>
                <w:lang w:eastAsia="x-none"/>
              </w:rPr>
              <w:t>Stock code (5!n) [IPO initiation Field #10]</w:t>
            </w:r>
          </w:p>
          <w:p w14:paraId="0517DD48" w14:textId="77777777" w:rsidR="00211BC9" w:rsidRPr="000961F5" w:rsidRDefault="00211BC9" w:rsidP="002E07D6">
            <w:pPr>
              <w:pStyle w:val="ListParagraph"/>
              <w:numPr>
                <w:ilvl w:val="0"/>
                <w:numId w:val="29"/>
              </w:numPr>
              <w:spacing w:after="39"/>
              <w:ind w:leftChars="0" w:left="234" w:hanging="234"/>
              <w:jc w:val="left"/>
              <w:rPr>
                <w:b/>
                <w:color w:val="E36C0A" w:themeColor="accent6" w:themeShade="BF"/>
                <w:lang w:eastAsia="x-none"/>
              </w:rPr>
            </w:pPr>
            <w:r w:rsidRPr="000961F5">
              <w:rPr>
                <w:b/>
                <w:color w:val="E36C0A" w:themeColor="accent6" w:themeShade="BF"/>
                <w:lang w:eastAsia="x-none"/>
              </w:rPr>
              <w:t>CCASS participant ID (1!a5!n) [Designated Bank Master Field #2 / NCP Master Field #2]</w:t>
            </w:r>
          </w:p>
          <w:p w14:paraId="7F90C056" w14:textId="77777777" w:rsidR="00211BC9" w:rsidRPr="000961F5" w:rsidRDefault="00211BC9" w:rsidP="002E07D6">
            <w:pPr>
              <w:pStyle w:val="ListParagraph"/>
              <w:numPr>
                <w:ilvl w:val="0"/>
                <w:numId w:val="29"/>
              </w:numPr>
              <w:spacing w:after="39"/>
              <w:ind w:leftChars="0" w:left="234" w:hanging="234"/>
              <w:jc w:val="left"/>
              <w:rPr>
                <w:lang w:eastAsia="x-none"/>
              </w:rPr>
            </w:pPr>
            <w:r w:rsidRPr="000961F5">
              <w:rPr>
                <w:lang w:eastAsia="x-none"/>
              </w:rPr>
              <w:t>Reference number (3!a2!n) [description below]</w:t>
            </w:r>
          </w:p>
          <w:p w14:paraId="6F2F9162" w14:textId="77777777" w:rsidR="00211BC9" w:rsidRPr="000961F5" w:rsidRDefault="00211BC9" w:rsidP="00786590">
            <w:pPr>
              <w:spacing w:after="39"/>
              <w:ind w:left="0"/>
              <w:jc w:val="left"/>
              <w:rPr>
                <w:lang w:eastAsia="x-none"/>
              </w:rPr>
            </w:pPr>
          </w:p>
          <w:p w14:paraId="0EE95D68" w14:textId="77777777" w:rsidR="00211BC9" w:rsidRPr="000961F5" w:rsidRDefault="00211BC9" w:rsidP="00786590">
            <w:pPr>
              <w:spacing w:after="39"/>
              <w:ind w:left="0"/>
              <w:jc w:val="left"/>
              <w:rPr>
                <w:lang w:eastAsia="x-none"/>
              </w:rPr>
            </w:pPr>
            <w:r w:rsidRPr="000961F5">
              <w:rPr>
                <w:lang w:eastAsia="x-none"/>
              </w:rPr>
              <w:t>The reference number is comprised of an instruction code, with the 2 integers indicating sequence:</w:t>
            </w:r>
          </w:p>
          <w:p w14:paraId="29B11B8D" w14:textId="77777777" w:rsidR="00211BC9" w:rsidRPr="000961F5" w:rsidRDefault="00211BC9" w:rsidP="00786590">
            <w:pPr>
              <w:spacing w:after="39"/>
              <w:ind w:left="0"/>
              <w:jc w:val="left"/>
              <w:rPr>
                <w:b/>
                <w:lang w:eastAsia="x-none"/>
              </w:rPr>
            </w:pPr>
            <w:r w:rsidRPr="000961F5">
              <w:rPr>
                <w:b/>
                <w:lang w:eastAsia="x-none"/>
              </w:rPr>
              <w:t>PAI = payment instruction</w:t>
            </w:r>
          </w:p>
          <w:p w14:paraId="0A7AAF9E" w14:textId="77777777" w:rsidR="00211BC9" w:rsidRPr="000961F5" w:rsidRDefault="00211BC9" w:rsidP="00786590">
            <w:pPr>
              <w:spacing w:after="39"/>
              <w:ind w:left="0"/>
              <w:jc w:val="left"/>
              <w:rPr>
                <w:b/>
                <w:lang w:eastAsia="x-none"/>
              </w:rPr>
            </w:pPr>
            <w:r w:rsidRPr="000961F5">
              <w:rPr>
                <w:b/>
                <w:lang w:eastAsia="x-none"/>
              </w:rPr>
              <w:t>RPI = resent payment instruction due to previous rejection</w:t>
            </w:r>
          </w:p>
          <w:p w14:paraId="1FAFE723" w14:textId="77777777" w:rsidR="00211BC9" w:rsidRPr="000961F5" w:rsidRDefault="00211BC9" w:rsidP="00786590">
            <w:pPr>
              <w:spacing w:after="39"/>
              <w:ind w:left="0"/>
              <w:jc w:val="left"/>
              <w:rPr>
                <w:lang w:eastAsia="x-none"/>
              </w:rPr>
            </w:pPr>
            <w:r w:rsidRPr="000961F5">
              <w:rPr>
                <w:lang w:eastAsia="x-none"/>
              </w:rPr>
              <w:t>REF = refund instruction</w:t>
            </w:r>
          </w:p>
          <w:p w14:paraId="3A430008" w14:textId="77777777" w:rsidR="00211BC9" w:rsidRPr="000961F5" w:rsidRDefault="00211BC9" w:rsidP="00786590">
            <w:pPr>
              <w:spacing w:after="39"/>
              <w:ind w:left="0"/>
              <w:jc w:val="left"/>
              <w:rPr>
                <w:lang w:eastAsia="x-none"/>
              </w:rPr>
            </w:pPr>
            <w:r w:rsidRPr="000961F5">
              <w:rPr>
                <w:lang w:eastAsia="x-none"/>
              </w:rPr>
              <w:t>RRF = resent refund instruction due to previous rejection</w:t>
            </w:r>
          </w:p>
        </w:tc>
        <w:tc>
          <w:tcPr>
            <w:tcW w:w="3260" w:type="dxa"/>
          </w:tcPr>
          <w:p w14:paraId="37651656" w14:textId="77777777" w:rsidR="00211BC9" w:rsidRPr="000961F5" w:rsidRDefault="00211BC9" w:rsidP="00786590">
            <w:pPr>
              <w:spacing w:after="39"/>
              <w:ind w:left="0"/>
              <w:jc w:val="left"/>
              <w:rPr>
                <w:lang w:eastAsia="x-none"/>
              </w:rPr>
            </w:pPr>
            <w:r w:rsidRPr="000961F5">
              <w:rPr>
                <w:lang w:eastAsia="x-none"/>
              </w:rPr>
              <w:t>:20:09988</w:t>
            </w:r>
            <w:r w:rsidRPr="000961F5">
              <w:rPr>
                <w:b/>
                <w:color w:val="E36C0A" w:themeColor="accent6" w:themeShade="BF"/>
                <w:lang w:eastAsia="x-none"/>
              </w:rPr>
              <w:t>B01130</w:t>
            </w:r>
            <w:r w:rsidRPr="000961F5">
              <w:rPr>
                <w:lang w:eastAsia="x-none"/>
              </w:rPr>
              <w:t>PAI01</w:t>
            </w:r>
          </w:p>
        </w:tc>
      </w:tr>
      <w:tr w:rsidR="00211BC9" w:rsidRPr="000961F5" w14:paraId="00C60A20" w14:textId="77777777" w:rsidTr="00786590">
        <w:tc>
          <w:tcPr>
            <w:tcW w:w="590" w:type="dxa"/>
          </w:tcPr>
          <w:p w14:paraId="4F4A83D8" w14:textId="77777777" w:rsidR="00211BC9" w:rsidRPr="000961F5" w:rsidRDefault="00211BC9" w:rsidP="00786590">
            <w:pPr>
              <w:spacing w:after="39"/>
              <w:ind w:left="0"/>
              <w:jc w:val="left"/>
              <w:rPr>
                <w:lang w:eastAsia="x-none"/>
              </w:rPr>
            </w:pPr>
            <w:r w:rsidRPr="000961F5">
              <w:rPr>
                <w:lang w:eastAsia="x-none"/>
              </w:rPr>
              <w:t>28D</w:t>
            </w:r>
          </w:p>
        </w:tc>
        <w:tc>
          <w:tcPr>
            <w:tcW w:w="1052" w:type="dxa"/>
          </w:tcPr>
          <w:p w14:paraId="78B0CD48" w14:textId="77777777" w:rsidR="00211BC9" w:rsidRPr="000961F5" w:rsidRDefault="00211BC9" w:rsidP="00786590">
            <w:pPr>
              <w:spacing w:after="39"/>
              <w:ind w:left="0"/>
              <w:jc w:val="left"/>
              <w:rPr>
                <w:lang w:eastAsia="x-none"/>
              </w:rPr>
            </w:pPr>
            <w:r w:rsidRPr="000961F5">
              <w:rPr>
                <w:lang w:eastAsia="x-none"/>
              </w:rPr>
              <w:t>Message Index / Total</w:t>
            </w:r>
          </w:p>
        </w:tc>
        <w:tc>
          <w:tcPr>
            <w:tcW w:w="1177" w:type="dxa"/>
          </w:tcPr>
          <w:p w14:paraId="31C03EDD" w14:textId="77777777" w:rsidR="00211BC9" w:rsidRPr="000961F5" w:rsidRDefault="00211BC9" w:rsidP="00786590">
            <w:pPr>
              <w:spacing w:after="39"/>
              <w:ind w:left="0"/>
              <w:jc w:val="left"/>
              <w:rPr>
                <w:lang w:eastAsia="x-none"/>
              </w:rPr>
            </w:pPr>
            <w:r w:rsidRPr="000961F5">
              <w:rPr>
                <w:lang w:eastAsia="x-none"/>
              </w:rPr>
              <w:t>5n/5n</w:t>
            </w:r>
          </w:p>
        </w:tc>
        <w:tc>
          <w:tcPr>
            <w:tcW w:w="4689" w:type="dxa"/>
          </w:tcPr>
          <w:p w14:paraId="373879EE" w14:textId="77777777" w:rsidR="00211BC9" w:rsidRPr="000961F5" w:rsidRDefault="00211BC9" w:rsidP="00786590">
            <w:pPr>
              <w:spacing w:after="39"/>
              <w:ind w:left="0"/>
              <w:jc w:val="left"/>
              <w:rPr>
                <w:lang w:eastAsia="x-none"/>
              </w:rPr>
            </w:pPr>
            <w:r w:rsidRPr="000961F5">
              <w:rPr>
                <w:lang w:eastAsia="x-none"/>
              </w:rPr>
              <w:t>Always 1/1.</w:t>
            </w:r>
          </w:p>
        </w:tc>
        <w:tc>
          <w:tcPr>
            <w:tcW w:w="3260" w:type="dxa"/>
          </w:tcPr>
          <w:p w14:paraId="0CAA6A8B" w14:textId="77777777" w:rsidR="00211BC9" w:rsidRPr="000961F5" w:rsidRDefault="00211BC9" w:rsidP="00786590">
            <w:pPr>
              <w:spacing w:after="39"/>
              <w:ind w:left="0"/>
              <w:jc w:val="left"/>
              <w:rPr>
                <w:lang w:eastAsia="x-none"/>
              </w:rPr>
            </w:pPr>
            <w:r w:rsidRPr="000961F5">
              <w:rPr>
                <w:lang w:eastAsia="x-none"/>
              </w:rPr>
              <w:t>:28D:1/1</w:t>
            </w:r>
          </w:p>
        </w:tc>
      </w:tr>
      <w:tr w:rsidR="00211BC9" w:rsidRPr="000961F5" w14:paraId="306C80A3" w14:textId="77777777" w:rsidTr="00786590">
        <w:tc>
          <w:tcPr>
            <w:tcW w:w="590" w:type="dxa"/>
          </w:tcPr>
          <w:p w14:paraId="487F26DF" w14:textId="77777777" w:rsidR="00211BC9" w:rsidRPr="000961F5" w:rsidRDefault="00211BC9" w:rsidP="00786590">
            <w:pPr>
              <w:spacing w:after="39"/>
              <w:ind w:left="0"/>
              <w:jc w:val="left"/>
              <w:rPr>
                <w:lang w:eastAsia="x-none"/>
              </w:rPr>
            </w:pPr>
            <w:r w:rsidRPr="000961F5">
              <w:rPr>
                <w:lang w:eastAsia="x-none"/>
              </w:rPr>
              <w:t>50C</w:t>
            </w:r>
          </w:p>
        </w:tc>
        <w:tc>
          <w:tcPr>
            <w:tcW w:w="1052" w:type="dxa"/>
          </w:tcPr>
          <w:p w14:paraId="51030A29" w14:textId="77777777" w:rsidR="00211BC9" w:rsidRPr="000961F5" w:rsidRDefault="00211BC9" w:rsidP="00786590">
            <w:pPr>
              <w:spacing w:after="39"/>
              <w:ind w:left="0"/>
              <w:jc w:val="left"/>
              <w:rPr>
                <w:lang w:eastAsia="x-none"/>
              </w:rPr>
            </w:pPr>
            <w:r w:rsidRPr="000961F5">
              <w:rPr>
                <w:lang w:eastAsia="x-none"/>
              </w:rPr>
              <w:t>Instructing Party</w:t>
            </w:r>
          </w:p>
        </w:tc>
        <w:tc>
          <w:tcPr>
            <w:tcW w:w="1177" w:type="dxa"/>
          </w:tcPr>
          <w:p w14:paraId="7CA9A154" w14:textId="77777777" w:rsidR="00211BC9" w:rsidRPr="000961F5" w:rsidRDefault="00211BC9" w:rsidP="00786590">
            <w:pPr>
              <w:spacing w:after="39"/>
              <w:ind w:left="0"/>
              <w:jc w:val="left"/>
              <w:rPr>
                <w:lang w:eastAsia="x-none"/>
              </w:rPr>
            </w:pPr>
            <w:r w:rsidRPr="000961F5">
              <w:rPr>
                <w:lang w:eastAsia="x-none"/>
              </w:rPr>
              <w:t>4!a2!a2!c[3!c]</w:t>
            </w:r>
          </w:p>
        </w:tc>
        <w:tc>
          <w:tcPr>
            <w:tcW w:w="4689" w:type="dxa"/>
          </w:tcPr>
          <w:p w14:paraId="129F1CF0" w14:textId="77777777" w:rsidR="00211BC9" w:rsidRPr="000961F5" w:rsidRDefault="00211BC9" w:rsidP="00786590">
            <w:pPr>
              <w:spacing w:after="39"/>
              <w:ind w:left="0"/>
              <w:jc w:val="left"/>
              <w:rPr>
                <w:lang w:eastAsia="x-none"/>
              </w:rPr>
            </w:pPr>
            <w:r w:rsidRPr="000961F5">
              <w:rPr>
                <w:lang w:eastAsia="x-none"/>
              </w:rPr>
              <w:t xml:space="preserve">Always </w:t>
            </w:r>
            <w:r w:rsidRPr="000961F5">
              <w:rPr>
                <w:b/>
                <w:lang w:eastAsia="x-none"/>
              </w:rPr>
              <w:t>“50C”</w:t>
            </w:r>
            <w:r w:rsidRPr="000961F5">
              <w:rPr>
                <w:lang w:eastAsia="x-none"/>
              </w:rPr>
              <w:t>, marked with HKSCHKHHIPO for IPO payments</w:t>
            </w:r>
          </w:p>
        </w:tc>
        <w:tc>
          <w:tcPr>
            <w:tcW w:w="3260" w:type="dxa"/>
          </w:tcPr>
          <w:p w14:paraId="7D25DBC1" w14:textId="77777777" w:rsidR="00211BC9" w:rsidRPr="000961F5" w:rsidRDefault="00211BC9" w:rsidP="00786590">
            <w:pPr>
              <w:spacing w:after="39"/>
              <w:ind w:left="0"/>
              <w:jc w:val="left"/>
              <w:rPr>
                <w:lang w:eastAsia="x-none"/>
              </w:rPr>
            </w:pPr>
            <w:r w:rsidRPr="000961F5">
              <w:rPr>
                <w:lang w:eastAsia="x-none"/>
              </w:rPr>
              <w:t>:50C:HKSCHKHHIPO</w:t>
            </w:r>
          </w:p>
        </w:tc>
      </w:tr>
      <w:tr w:rsidR="00211BC9" w:rsidRPr="000961F5" w14:paraId="5B3FB3EF" w14:textId="77777777" w:rsidTr="00786590">
        <w:tc>
          <w:tcPr>
            <w:tcW w:w="590" w:type="dxa"/>
          </w:tcPr>
          <w:p w14:paraId="4D8FBB11" w14:textId="77777777" w:rsidR="00211BC9" w:rsidRPr="000961F5" w:rsidRDefault="00211BC9" w:rsidP="00786590">
            <w:pPr>
              <w:spacing w:after="39"/>
              <w:ind w:left="0"/>
              <w:jc w:val="left"/>
              <w:rPr>
                <w:lang w:eastAsia="x-none"/>
              </w:rPr>
            </w:pPr>
            <w:r w:rsidRPr="000961F5">
              <w:rPr>
                <w:lang w:eastAsia="x-none"/>
              </w:rPr>
              <w:t>30</w:t>
            </w:r>
          </w:p>
        </w:tc>
        <w:tc>
          <w:tcPr>
            <w:tcW w:w="1052" w:type="dxa"/>
          </w:tcPr>
          <w:p w14:paraId="1E084A74" w14:textId="77777777" w:rsidR="00211BC9" w:rsidRPr="000961F5" w:rsidRDefault="00211BC9" w:rsidP="00786590">
            <w:pPr>
              <w:spacing w:after="39"/>
              <w:ind w:left="0"/>
              <w:jc w:val="left"/>
              <w:rPr>
                <w:lang w:eastAsia="x-none"/>
              </w:rPr>
            </w:pPr>
            <w:r w:rsidRPr="000961F5">
              <w:rPr>
                <w:lang w:eastAsia="x-none"/>
              </w:rPr>
              <w:t>Requested Execution Date</w:t>
            </w:r>
          </w:p>
        </w:tc>
        <w:tc>
          <w:tcPr>
            <w:tcW w:w="1177" w:type="dxa"/>
          </w:tcPr>
          <w:p w14:paraId="3F1CFE5C" w14:textId="77777777" w:rsidR="00211BC9" w:rsidRPr="000961F5" w:rsidRDefault="00211BC9" w:rsidP="00786590">
            <w:pPr>
              <w:spacing w:after="39"/>
              <w:ind w:left="0"/>
              <w:jc w:val="left"/>
              <w:rPr>
                <w:lang w:eastAsia="x-none"/>
              </w:rPr>
            </w:pPr>
            <w:r w:rsidRPr="000961F5">
              <w:rPr>
                <w:lang w:eastAsia="x-none"/>
              </w:rPr>
              <w:t>6!n</w:t>
            </w:r>
          </w:p>
        </w:tc>
        <w:tc>
          <w:tcPr>
            <w:tcW w:w="4689" w:type="dxa"/>
          </w:tcPr>
          <w:p w14:paraId="5656EE6E" w14:textId="77777777" w:rsidR="00211BC9" w:rsidRPr="000961F5" w:rsidRDefault="00211BC9" w:rsidP="00786590">
            <w:pPr>
              <w:spacing w:after="39"/>
              <w:ind w:left="0"/>
              <w:jc w:val="left"/>
              <w:rPr>
                <w:lang w:eastAsia="x-none"/>
              </w:rPr>
            </w:pPr>
            <w:r w:rsidRPr="000961F5">
              <w:rPr>
                <w:lang w:eastAsia="x-none"/>
              </w:rPr>
              <w:t>Message generation date, in YYMMDD format</w:t>
            </w:r>
          </w:p>
        </w:tc>
        <w:tc>
          <w:tcPr>
            <w:tcW w:w="3260" w:type="dxa"/>
          </w:tcPr>
          <w:p w14:paraId="6005D816" w14:textId="77777777" w:rsidR="00211BC9" w:rsidRPr="000961F5" w:rsidRDefault="00211BC9" w:rsidP="00786590">
            <w:pPr>
              <w:spacing w:after="39"/>
              <w:ind w:left="0"/>
              <w:jc w:val="left"/>
              <w:rPr>
                <w:lang w:eastAsia="x-none"/>
              </w:rPr>
            </w:pPr>
            <w:r w:rsidRPr="000961F5">
              <w:rPr>
                <w:lang w:eastAsia="x-none"/>
              </w:rPr>
              <w:t>:30:200610</w:t>
            </w:r>
          </w:p>
        </w:tc>
      </w:tr>
      <w:tr w:rsidR="00211BC9" w:rsidRPr="000961F5" w14:paraId="441F59A7" w14:textId="77777777" w:rsidTr="00786590">
        <w:tc>
          <w:tcPr>
            <w:tcW w:w="590" w:type="dxa"/>
          </w:tcPr>
          <w:p w14:paraId="35E6BFE7" w14:textId="77777777" w:rsidR="00211BC9" w:rsidRPr="000961F5" w:rsidRDefault="00211BC9" w:rsidP="00786590">
            <w:pPr>
              <w:spacing w:after="39"/>
              <w:ind w:left="0"/>
              <w:jc w:val="left"/>
              <w:rPr>
                <w:lang w:eastAsia="x-none"/>
              </w:rPr>
            </w:pPr>
            <w:r w:rsidRPr="000961F5">
              <w:rPr>
                <w:lang w:eastAsia="x-none"/>
              </w:rPr>
              <w:t>21</w:t>
            </w:r>
          </w:p>
        </w:tc>
        <w:tc>
          <w:tcPr>
            <w:tcW w:w="1052" w:type="dxa"/>
          </w:tcPr>
          <w:p w14:paraId="705CBFDB" w14:textId="77777777" w:rsidR="00211BC9" w:rsidRPr="000961F5" w:rsidRDefault="00211BC9" w:rsidP="00786590">
            <w:pPr>
              <w:spacing w:after="39"/>
              <w:ind w:left="0"/>
              <w:jc w:val="left"/>
              <w:rPr>
                <w:lang w:eastAsia="x-none"/>
              </w:rPr>
            </w:pPr>
            <w:r w:rsidRPr="000961F5">
              <w:rPr>
                <w:lang w:eastAsia="x-none"/>
              </w:rPr>
              <w:t>Transaction Reference</w:t>
            </w:r>
          </w:p>
        </w:tc>
        <w:tc>
          <w:tcPr>
            <w:tcW w:w="1177" w:type="dxa"/>
          </w:tcPr>
          <w:p w14:paraId="31392494" w14:textId="77777777" w:rsidR="00211BC9" w:rsidRPr="000961F5" w:rsidRDefault="00211BC9" w:rsidP="00786590">
            <w:pPr>
              <w:spacing w:after="39"/>
              <w:ind w:left="0"/>
              <w:jc w:val="left"/>
              <w:rPr>
                <w:lang w:eastAsia="x-none"/>
              </w:rPr>
            </w:pPr>
            <w:r w:rsidRPr="000961F5">
              <w:rPr>
                <w:lang w:eastAsia="x-none"/>
              </w:rPr>
              <w:t>16x</w:t>
            </w:r>
          </w:p>
        </w:tc>
        <w:tc>
          <w:tcPr>
            <w:tcW w:w="4689" w:type="dxa"/>
          </w:tcPr>
          <w:p w14:paraId="783D0A85" w14:textId="77777777" w:rsidR="00211BC9" w:rsidRPr="000961F5" w:rsidRDefault="00211BC9" w:rsidP="00786590">
            <w:pPr>
              <w:spacing w:after="39"/>
              <w:ind w:left="0"/>
              <w:jc w:val="left"/>
              <w:rPr>
                <w:lang w:eastAsia="x-none"/>
              </w:rPr>
            </w:pPr>
            <w:r w:rsidRPr="000961F5">
              <w:rPr>
                <w:lang w:eastAsia="x-none"/>
              </w:rPr>
              <w:t xml:space="preserve">Repetition of </w:t>
            </w:r>
            <w:r w:rsidRPr="000961F5">
              <w:rPr>
                <w:b/>
                <w:lang w:eastAsia="x-none"/>
              </w:rPr>
              <w:t>:20: Sender’s Reference</w:t>
            </w:r>
          </w:p>
        </w:tc>
        <w:tc>
          <w:tcPr>
            <w:tcW w:w="3260" w:type="dxa"/>
          </w:tcPr>
          <w:p w14:paraId="58C97877" w14:textId="77777777" w:rsidR="00211BC9" w:rsidRPr="000961F5" w:rsidRDefault="00211BC9" w:rsidP="00786590">
            <w:pPr>
              <w:spacing w:after="39"/>
              <w:ind w:left="0"/>
              <w:jc w:val="left"/>
              <w:rPr>
                <w:lang w:eastAsia="x-none"/>
              </w:rPr>
            </w:pPr>
            <w:r w:rsidRPr="000961F5">
              <w:rPr>
                <w:lang w:eastAsia="x-none"/>
              </w:rPr>
              <w:t>:21:09988B01130PAI01</w:t>
            </w:r>
          </w:p>
        </w:tc>
      </w:tr>
      <w:tr w:rsidR="00211BC9" w:rsidRPr="000961F5" w14:paraId="19D08AF7" w14:textId="77777777" w:rsidTr="00786590">
        <w:tc>
          <w:tcPr>
            <w:tcW w:w="590" w:type="dxa"/>
          </w:tcPr>
          <w:p w14:paraId="01BF2F24" w14:textId="77777777" w:rsidR="00211BC9" w:rsidRPr="000961F5" w:rsidRDefault="00211BC9" w:rsidP="00786590">
            <w:pPr>
              <w:spacing w:after="39"/>
              <w:ind w:left="0"/>
              <w:jc w:val="left"/>
              <w:rPr>
                <w:lang w:eastAsia="x-none"/>
              </w:rPr>
            </w:pPr>
            <w:r w:rsidRPr="000961F5">
              <w:rPr>
                <w:lang w:eastAsia="x-none"/>
              </w:rPr>
              <w:t>32B</w:t>
            </w:r>
          </w:p>
        </w:tc>
        <w:tc>
          <w:tcPr>
            <w:tcW w:w="1052" w:type="dxa"/>
          </w:tcPr>
          <w:p w14:paraId="1E8038E5" w14:textId="77777777" w:rsidR="00211BC9" w:rsidRPr="000961F5" w:rsidRDefault="00211BC9" w:rsidP="00786590">
            <w:pPr>
              <w:spacing w:after="39"/>
              <w:ind w:left="0"/>
              <w:jc w:val="left"/>
              <w:rPr>
                <w:lang w:eastAsia="x-none"/>
              </w:rPr>
            </w:pPr>
            <w:r w:rsidRPr="000961F5">
              <w:rPr>
                <w:lang w:eastAsia="x-none"/>
              </w:rPr>
              <w:t>Currency / Transaction Amount</w:t>
            </w:r>
          </w:p>
        </w:tc>
        <w:tc>
          <w:tcPr>
            <w:tcW w:w="1177" w:type="dxa"/>
          </w:tcPr>
          <w:p w14:paraId="3813613E" w14:textId="77777777" w:rsidR="00211BC9" w:rsidRPr="000961F5" w:rsidRDefault="00211BC9" w:rsidP="00786590">
            <w:pPr>
              <w:spacing w:after="39"/>
              <w:ind w:left="0"/>
              <w:jc w:val="left"/>
              <w:rPr>
                <w:lang w:eastAsia="x-none"/>
              </w:rPr>
            </w:pPr>
            <w:r w:rsidRPr="000961F5">
              <w:rPr>
                <w:lang w:eastAsia="x-none"/>
              </w:rPr>
              <w:t>3!a15d</w:t>
            </w:r>
          </w:p>
        </w:tc>
        <w:tc>
          <w:tcPr>
            <w:tcW w:w="4689" w:type="dxa"/>
          </w:tcPr>
          <w:p w14:paraId="5A864CE8" w14:textId="77777777" w:rsidR="00211BC9" w:rsidRPr="000961F5" w:rsidRDefault="00211BC9" w:rsidP="00786590">
            <w:pPr>
              <w:spacing w:after="39"/>
              <w:ind w:left="0"/>
              <w:jc w:val="left"/>
              <w:rPr>
                <w:lang w:eastAsia="x-none"/>
              </w:rPr>
            </w:pPr>
            <w:r w:rsidRPr="000961F5">
              <w:rPr>
                <w:b/>
                <w:bCs/>
                <w:lang w:val="en-US" w:eastAsia="x-none"/>
              </w:rPr>
              <w:t>Currency</w:t>
            </w:r>
            <w:r w:rsidRPr="000961F5">
              <w:rPr>
                <w:lang w:val="en-US" w:eastAsia="x-none"/>
              </w:rPr>
              <w:t xml:space="preserve"> = </w:t>
            </w:r>
            <w:r w:rsidRPr="000961F5">
              <w:rPr>
                <w:b/>
                <w:color w:val="E36C0A" w:themeColor="accent6" w:themeShade="BF"/>
                <w:lang w:val="en-US" w:eastAsia="x-none"/>
              </w:rPr>
              <w:t>CNY / USD</w:t>
            </w:r>
          </w:p>
          <w:p w14:paraId="6D4141C3" w14:textId="77777777" w:rsidR="00211BC9" w:rsidRPr="000961F5" w:rsidRDefault="00211BC9" w:rsidP="00786590">
            <w:pPr>
              <w:spacing w:after="39"/>
              <w:ind w:left="0"/>
              <w:jc w:val="left"/>
              <w:rPr>
                <w:lang w:eastAsia="x-none"/>
              </w:rPr>
            </w:pPr>
            <w:r w:rsidRPr="000961F5">
              <w:rPr>
                <w:b/>
                <w:bCs/>
                <w:lang w:val="en-US" w:eastAsia="x-none"/>
              </w:rPr>
              <w:t xml:space="preserve">Transaction Amount </w:t>
            </w:r>
            <w:r w:rsidRPr="000961F5">
              <w:rPr>
                <w:lang w:val="en-US" w:eastAsia="x-none"/>
              </w:rPr>
              <w:t>= retail broker’s payment obligations (up to 12 digits + 2 decimal points, separated by a decimal comma)</w:t>
            </w:r>
          </w:p>
          <w:p w14:paraId="7B84BBBD" w14:textId="77777777" w:rsidR="00211BC9" w:rsidRPr="000961F5" w:rsidRDefault="00211BC9" w:rsidP="00786590">
            <w:pPr>
              <w:spacing w:after="39"/>
              <w:ind w:left="0"/>
              <w:jc w:val="left"/>
              <w:rPr>
                <w:lang w:eastAsia="x-none"/>
              </w:rPr>
            </w:pPr>
          </w:p>
        </w:tc>
        <w:tc>
          <w:tcPr>
            <w:tcW w:w="3260" w:type="dxa"/>
          </w:tcPr>
          <w:p w14:paraId="2E234310" w14:textId="77777777" w:rsidR="00211BC9" w:rsidRPr="000961F5" w:rsidRDefault="00211BC9" w:rsidP="00786590">
            <w:pPr>
              <w:spacing w:after="39"/>
              <w:ind w:left="0"/>
              <w:jc w:val="left"/>
              <w:rPr>
                <w:lang w:eastAsia="x-none"/>
              </w:rPr>
            </w:pPr>
            <w:r w:rsidRPr="000961F5">
              <w:rPr>
                <w:lang w:eastAsia="x-none"/>
              </w:rPr>
              <w:lastRenderedPageBreak/>
              <w:t>:32B:</w:t>
            </w:r>
            <w:r w:rsidRPr="000961F5">
              <w:rPr>
                <w:b/>
                <w:color w:val="E36C0A" w:themeColor="accent6" w:themeShade="BF"/>
                <w:lang w:eastAsia="x-none"/>
              </w:rPr>
              <w:t>CNY</w:t>
            </w:r>
            <w:r w:rsidRPr="000961F5">
              <w:rPr>
                <w:lang w:eastAsia="x-none"/>
              </w:rPr>
              <w:t>12345678,99</w:t>
            </w:r>
          </w:p>
        </w:tc>
      </w:tr>
      <w:tr w:rsidR="00211BC9" w:rsidRPr="000961F5" w14:paraId="77DAE6CA" w14:textId="77777777" w:rsidTr="00786590">
        <w:tc>
          <w:tcPr>
            <w:tcW w:w="590" w:type="dxa"/>
          </w:tcPr>
          <w:p w14:paraId="706FEA83" w14:textId="77777777" w:rsidR="00211BC9" w:rsidRPr="000961F5" w:rsidRDefault="00211BC9" w:rsidP="00786590">
            <w:pPr>
              <w:spacing w:after="39"/>
              <w:ind w:left="0"/>
              <w:jc w:val="left"/>
              <w:rPr>
                <w:lang w:eastAsia="x-none"/>
              </w:rPr>
            </w:pPr>
            <w:r w:rsidRPr="000961F5">
              <w:rPr>
                <w:lang w:eastAsia="x-none"/>
              </w:rPr>
              <w:t>50G</w:t>
            </w:r>
          </w:p>
        </w:tc>
        <w:tc>
          <w:tcPr>
            <w:tcW w:w="1052" w:type="dxa"/>
          </w:tcPr>
          <w:p w14:paraId="10849A0E" w14:textId="77777777" w:rsidR="00211BC9" w:rsidRPr="000961F5" w:rsidRDefault="00211BC9" w:rsidP="00786590">
            <w:pPr>
              <w:spacing w:after="39"/>
              <w:ind w:left="0"/>
              <w:jc w:val="left"/>
              <w:rPr>
                <w:lang w:eastAsia="x-none"/>
              </w:rPr>
            </w:pPr>
            <w:r w:rsidRPr="000961F5">
              <w:rPr>
                <w:lang w:eastAsia="x-none"/>
              </w:rPr>
              <w:t>Ordering Customer</w:t>
            </w:r>
          </w:p>
        </w:tc>
        <w:tc>
          <w:tcPr>
            <w:tcW w:w="1177" w:type="dxa"/>
          </w:tcPr>
          <w:p w14:paraId="4A16C54E" w14:textId="77777777" w:rsidR="00211BC9" w:rsidRPr="000961F5" w:rsidRDefault="00211BC9" w:rsidP="00786590">
            <w:pPr>
              <w:spacing w:after="39"/>
              <w:ind w:left="0"/>
              <w:jc w:val="left"/>
              <w:rPr>
                <w:lang w:eastAsia="x-none"/>
              </w:rPr>
            </w:pPr>
            <w:r w:rsidRPr="000961F5">
              <w:rPr>
                <w:lang w:val="en-US" w:eastAsia="x-none"/>
              </w:rPr>
              <w:t>[/1!a][/34x]</w:t>
            </w:r>
          </w:p>
          <w:p w14:paraId="669C2058" w14:textId="77777777" w:rsidR="00211BC9" w:rsidRPr="000961F5" w:rsidRDefault="00211BC9" w:rsidP="00786590">
            <w:pPr>
              <w:spacing w:after="39"/>
              <w:ind w:left="0"/>
              <w:jc w:val="left"/>
              <w:rPr>
                <w:lang w:eastAsia="x-none"/>
              </w:rPr>
            </w:pPr>
            <w:r w:rsidRPr="000961F5">
              <w:rPr>
                <w:lang w:val="en-US" w:eastAsia="x-none"/>
              </w:rPr>
              <w:t>4!a2!a2!c[3!c]</w:t>
            </w:r>
          </w:p>
        </w:tc>
        <w:tc>
          <w:tcPr>
            <w:tcW w:w="4689" w:type="dxa"/>
          </w:tcPr>
          <w:p w14:paraId="0E91B619" w14:textId="77777777" w:rsidR="00211BC9" w:rsidRPr="000961F5" w:rsidRDefault="00211BC9" w:rsidP="00786590">
            <w:pPr>
              <w:spacing w:after="39"/>
              <w:ind w:left="0"/>
              <w:jc w:val="left"/>
              <w:rPr>
                <w:lang w:eastAsia="x-none"/>
              </w:rPr>
            </w:pPr>
            <w:r w:rsidRPr="000961F5">
              <w:rPr>
                <w:lang w:eastAsia="x-none"/>
              </w:rPr>
              <w:t xml:space="preserve">Always </w:t>
            </w:r>
            <w:r w:rsidRPr="000961F5">
              <w:rPr>
                <w:b/>
                <w:lang w:eastAsia="x-none"/>
              </w:rPr>
              <w:t>“50G”</w:t>
            </w:r>
            <w:r w:rsidRPr="000961F5">
              <w:rPr>
                <w:lang w:eastAsia="x-none"/>
              </w:rPr>
              <w:t>, with the retail broker’s bank account details:-</w:t>
            </w:r>
          </w:p>
          <w:p w14:paraId="0703A6AA" w14:textId="77777777" w:rsidR="00211BC9" w:rsidRPr="000961F5" w:rsidRDefault="00211BC9" w:rsidP="00786590">
            <w:pPr>
              <w:spacing w:after="39"/>
              <w:ind w:left="0"/>
              <w:jc w:val="left"/>
              <w:rPr>
                <w:lang w:eastAsia="x-none"/>
              </w:rPr>
            </w:pPr>
            <w:r w:rsidRPr="000961F5">
              <w:rPr>
                <w:b/>
                <w:lang w:eastAsia="x-none"/>
              </w:rPr>
              <w:t>1st line</w:t>
            </w:r>
            <w:r w:rsidRPr="000961F5">
              <w:rPr>
                <w:lang w:eastAsia="x-none"/>
              </w:rPr>
              <w:t xml:space="preserve"> = “/” + “HK” </w:t>
            </w:r>
            <w:r w:rsidRPr="000961F5">
              <w:rPr>
                <w:b/>
                <w:color w:val="E36C0A" w:themeColor="accent6" w:themeShade="BF"/>
                <w:lang w:eastAsia="x-none"/>
              </w:rPr>
              <w:t>[Designated Bank Master Field #8 / NCP Bank Master Field #4]-[ Designated Bank Master Field #9 / NCP Bank Master Field #5]-[ Participant Master Field #10 / NCP Bank Master Field #6] (3!n-3!n-8!n)</w:t>
            </w:r>
          </w:p>
          <w:p w14:paraId="321D8979" w14:textId="77777777" w:rsidR="00211BC9" w:rsidRPr="000961F5" w:rsidRDefault="00211BC9" w:rsidP="00786590">
            <w:pPr>
              <w:spacing w:after="39"/>
              <w:ind w:left="0"/>
              <w:jc w:val="left"/>
              <w:rPr>
                <w:lang w:eastAsia="x-none"/>
              </w:rPr>
            </w:pPr>
            <w:r w:rsidRPr="000961F5">
              <w:rPr>
                <w:b/>
                <w:lang w:eastAsia="x-none"/>
              </w:rPr>
              <w:t>2nd line</w:t>
            </w:r>
            <w:r w:rsidRPr="000961F5">
              <w:rPr>
                <w:lang w:eastAsia="x-none"/>
              </w:rPr>
              <w:t xml:space="preserve"> = designated bank BIC code [SWIFT BIC codes list]</w:t>
            </w:r>
          </w:p>
        </w:tc>
        <w:tc>
          <w:tcPr>
            <w:tcW w:w="3260" w:type="dxa"/>
          </w:tcPr>
          <w:p w14:paraId="322FA5E6" w14:textId="77777777" w:rsidR="00211BC9" w:rsidRPr="000961F5" w:rsidRDefault="00211BC9" w:rsidP="00786590">
            <w:pPr>
              <w:spacing w:after="39"/>
              <w:ind w:left="0"/>
              <w:jc w:val="left"/>
              <w:rPr>
                <w:lang w:eastAsia="x-none"/>
              </w:rPr>
            </w:pPr>
          </w:p>
          <w:p w14:paraId="68FC3235" w14:textId="77777777" w:rsidR="00211BC9" w:rsidRPr="000961F5" w:rsidRDefault="00211BC9" w:rsidP="00786590">
            <w:pPr>
              <w:spacing w:after="39"/>
              <w:ind w:left="0"/>
              <w:jc w:val="left"/>
              <w:rPr>
                <w:lang w:eastAsia="x-none"/>
              </w:rPr>
            </w:pPr>
            <w:r w:rsidRPr="000961F5">
              <w:rPr>
                <w:lang w:eastAsia="x-none"/>
              </w:rPr>
              <w:t>:50G:/HK</w:t>
            </w:r>
            <w:r w:rsidRPr="000961F5">
              <w:rPr>
                <w:b/>
                <w:color w:val="E36C0A" w:themeColor="accent6" w:themeShade="BF"/>
                <w:lang w:eastAsia="x-none"/>
              </w:rPr>
              <w:t>000-000-00000000</w:t>
            </w:r>
          </w:p>
          <w:p w14:paraId="2E1F0A4D" w14:textId="77777777" w:rsidR="00211BC9" w:rsidRPr="000961F5" w:rsidRDefault="00211BC9" w:rsidP="00786590">
            <w:pPr>
              <w:spacing w:after="39"/>
              <w:ind w:left="0"/>
              <w:jc w:val="left"/>
              <w:rPr>
                <w:lang w:eastAsia="x-none"/>
              </w:rPr>
            </w:pPr>
            <w:r w:rsidRPr="000961F5">
              <w:rPr>
                <w:lang w:eastAsia="x-none"/>
              </w:rPr>
              <w:t>BKCHHKHHXXX</w:t>
            </w:r>
          </w:p>
        </w:tc>
      </w:tr>
      <w:tr w:rsidR="00211BC9" w:rsidRPr="000961F5" w14:paraId="089F9B33" w14:textId="77777777" w:rsidTr="00786590">
        <w:tc>
          <w:tcPr>
            <w:tcW w:w="590" w:type="dxa"/>
          </w:tcPr>
          <w:p w14:paraId="23D4C3C7" w14:textId="77777777" w:rsidR="00211BC9" w:rsidRPr="000961F5" w:rsidRDefault="00211BC9" w:rsidP="00786590">
            <w:pPr>
              <w:spacing w:after="39"/>
              <w:ind w:left="0"/>
              <w:jc w:val="left"/>
              <w:rPr>
                <w:lang w:eastAsia="x-none"/>
              </w:rPr>
            </w:pPr>
            <w:r w:rsidRPr="000961F5">
              <w:rPr>
                <w:lang w:eastAsia="x-none"/>
              </w:rPr>
              <w:t>57A</w:t>
            </w:r>
          </w:p>
        </w:tc>
        <w:tc>
          <w:tcPr>
            <w:tcW w:w="1052" w:type="dxa"/>
          </w:tcPr>
          <w:p w14:paraId="34676E74" w14:textId="77777777" w:rsidR="00211BC9" w:rsidRPr="000961F5" w:rsidRDefault="00211BC9" w:rsidP="00786590">
            <w:pPr>
              <w:spacing w:after="39"/>
              <w:ind w:left="0"/>
              <w:jc w:val="left"/>
              <w:rPr>
                <w:lang w:eastAsia="x-none"/>
              </w:rPr>
            </w:pPr>
            <w:r w:rsidRPr="000961F5">
              <w:rPr>
                <w:lang w:eastAsia="x-none"/>
              </w:rPr>
              <w:t>Account with Institution</w:t>
            </w:r>
          </w:p>
        </w:tc>
        <w:tc>
          <w:tcPr>
            <w:tcW w:w="1177" w:type="dxa"/>
          </w:tcPr>
          <w:p w14:paraId="7F0524B7" w14:textId="77777777" w:rsidR="00211BC9" w:rsidRPr="000961F5" w:rsidRDefault="00211BC9" w:rsidP="00786590">
            <w:pPr>
              <w:spacing w:after="39"/>
              <w:ind w:left="0"/>
              <w:jc w:val="left"/>
              <w:rPr>
                <w:lang w:eastAsia="x-none"/>
              </w:rPr>
            </w:pPr>
            <w:r w:rsidRPr="000961F5">
              <w:rPr>
                <w:lang w:val="en-US" w:eastAsia="x-none"/>
              </w:rPr>
              <w:t>[/1!a][/34x]</w:t>
            </w:r>
          </w:p>
          <w:p w14:paraId="035E72C0" w14:textId="77777777" w:rsidR="00211BC9" w:rsidRPr="000961F5" w:rsidRDefault="00211BC9" w:rsidP="00786590">
            <w:pPr>
              <w:spacing w:after="39"/>
              <w:ind w:left="0"/>
              <w:jc w:val="left"/>
              <w:rPr>
                <w:lang w:eastAsia="x-none"/>
              </w:rPr>
            </w:pPr>
            <w:r w:rsidRPr="000961F5">
              <w:rPr>
                <w:lang w:val="en-US" w:eastAsia="x-none"/>
              </w:rPr>
              <w:t>4!a2!a2!c[3!c]</w:t>
            </w:r>
          </w:p>
        </w:tc>
        <w:tc>
          <w:tcPr>
            <w:tcW w:w="4689" w:type="dxa"/>
          </w:tcPr>
          <w:p w14:paraId="5964E360" w14:textId="77777777" w:rsidR="00211BC9" w:rsidRPr="000961F5" w:rsidRDefault="00211BC9" w:rsidP="00786590">
            <w:pPr>
              <w:spacing w:after="39"/>
              <w:ind w:left="0"/>
              <w:jc w:val="left"/>
              <w:rPr>
                <w:lang w:eastAsia="x-none"/>
              </w:rPr>
            </w:pPr>
            <w:r w:rsidRPr="000961F5">
              <w:rPr>
                <w:lang w:eastAsia="x-none"/>
              </w:rPr>
              <w:t xml:space="preserve">Always </w:t>
            </w:r>
            <w:r w:rsidRPr="000961F5">
              <w:rPr>
                <w:b/>
                <w:lang w:eastAsia="x-none"/>
              </w:rPr>
              <w:t>“57A”</w:t>
            </w:r>
            <w:r w:rsidRPr="000961F5">
              <w:rPr>
                <w:lang w:eastAsia="x-none"/>
              </w:rPr>
              <w:t>, with the receiving bank BIC code [SWIFT BIC codes list]</w:t>
            </w:r>
          </w:p>
        </w:tc>
        <w:tc>
          <w:tcPr>
            <w:tcW w:w="3260" w:type="dxa"/>
          </w:tcPr>
          <w:p w14:paraId="0E73B97D" w14:textId="77777777" w:rsidR="00211BC9" w:rsidRPr="000961F5" w:rsidRDefault="00211BC9" w:rsidP="00786590">
            <w:pPr>
              <w:spacing w:after="39"/>
              <w:ind w:left="0"/>
              <w:jc w:val="left"/>
              <w:rPr>
                <w:lang w:eastAsia="x-none"/>
              </w:rPr>
            </w:pPr>
            <w:r w:rsidRPr="000961F5">
              <w:rPr>
                <w:lang w:eastAsia="x-none"/>
              </w:rPr>
              <w:t>:57A:HSBCHKHHXXX</w:t>
            </w:r>
          </w:p>
        </w:tc>
      </w:tr>
      <w:tr w:rsidR="00211BC9" w:rsidRPr="000961F5" w14:paraId="174BD081" w14:textId="77777777" w:rsidTr="00786590">
        <w:tc>
          <w:tcPr>
            <w:tcW w:w="590" w:type="dxa"/>
          </w:tcPr>
          <w:p w14:paraId="6E119C23" w14:textId="77777777" w:rsidR="00211BC9" w:rsidRPr="000961F5" w:rsidRDefault="00211BC9" w:rsidP="00786590">
            <w:pPr>
              <w:spacing w:after="39"/>
              <w:ind w:left="0"/>
              <w:jc w:val="left"/>
              <w:rPr>
                <w:lang w:eastAsia="x-none"/>
              </w:rPr>
            </w:pPr>
            <w:r w:rsidRPr="000961F5">
              <w:rPr>
                <w:lang w:eastAsia="x-none"/>
              </w:rPr>
              <w:t>59F</w:t>
            </w:r>
          </w:p>
        </w:tc>
        <w:tc>
          <w:tcPr>
            <w:tcW w:w="1052" w:type="dxa"/>
          </w:tcPr>
          <w:p w14:paraId="349FD5CA" w14:textId="77777777" w:rsidR="00211BC9" w:rsidRPr="000961F5" w:rsidRDefault="00211BC9" w:rsidP="00786590">
            <w:pPr>
              <w:spacing w:after="39"/>
              <w:ind w:left="0"/>
              <w:jc w:val="left"/>
              <w:rPr>
                <w:lang w:eastAsia="x-none"/>
              </w:rPr>
            </w:pPr>
            <w:r w:rsidRPr="000961F5">
              <w:rPr>
                <w:lang w:eastAsia="x-none"/>
              </w:rPr>
              <w:t>Beneficiary</w:t>
            </w:r>
          </w:p>
        </w:tc>
        <w:tc>
          <w:tcPr>
            <w:tcW w:w="1177" w:type="dxa"/>
          </w:tcPr>
          <w:p w14:paraId="72D96F96" w14:textId="77777777" w:rsidR="00211BC9" w:rsidRPr="000961F5" w:rsidRDefault="00211BC9" w:rsidP="00786590">
            <w:pPr>
              <w:spacing w:after="39"/>
              <w:ind w:left="0"/>
              <w:jc w:val="left"/>
              <w:rPr>
                <w:lang w:eastAsia="x-none"/>
              </w:rPr>
            </w:pPr>
            <w:r w:rsidRPr="000961F5">
              <w:rPr>
                <w:lang w:val="en-US" w:eastAsia="x-none"/>
              </w:rPr>
              <w:t>[/34x]</w:t>
            </w:r>
          </w:p>
          <w:p w14:paraId="1A9AB918" w14:textId="77777777" w:rsidR="00211BC9" w:rsidRPr="000961F5" w:rsidRDefault="00211BC9" w:rsidP="00786590">
            <w:pPr>
              <w:spacing w:after="39"/>
              <w:ind w:left="0"/>
              <w:jc w:val="left"/>
              <w:rPr>
                <w:lang w:eastAsia="x-none"/>
              </w:rPr>
            </w:pPr>
            <w:r w:rsidRPr="000961F5">
              <w:rPr>
                <w:lang w:val="en-US" w:eastAsia="x-none"/>
              </w:rPr>
              <w:t>4*(1!n/33x)</w:t>
            </w:r>
          </w:p>
        </w:tc>
        <w:tc>
          <w:tcPr>
            <w:tcW w:w="4689" w:type="dxa"/>
          </w:tcPr>
          <w:p w14:paraId="3CBB7AE7" w14:textId="77777777" w:rsidR="00211BC9" w:rsidRPr="000961F5" w:rsidRDefault="00211BC9" w:rsidP="00786590">
            <w:pPr>
              <w:spacing w:after="39"/>
              <w:ind w:left="0"/>
              <w:jc w:val="left"/>
              <w:rPr>
                <w:lang w:eastAsia="x-none"/>
              </w:rPr>
            </w:pPr>
            <w:r w:rsidRPr="000961F5">
              <w:rPr>
                <w:lang w:eastAsia="x-none"/>
              </w:rPr>
              <w:t xml:space="preserve">Always </w:t>
            </w:r>
            <w:r w:rsidRPr="000961F5">
              <w:rPr>
                <w:b/>
                <w:lang w:eastAsia="x-none"/>
              </w:rPr>
              <w:t>“59F”</w:t>
            </w:r>
            <w:r w:rsidRPr="000961F5">
              <w:rPr>
                <w:lang w:eastAsia="x-none"/>
              </w:rPr>
              <w:t>, with IPO issuer’s bank account information:</w:t>
            </w:r>
          </w:p>
          <w:p w14:paraId="7F66B7B2" w14:textId="77777777" w:rsidR="00211BC9" w:rsidRPr="000961F5" w:rsidRDefault="00211BC9" w:rsidP="00786590">
            <w:pPr>
              <w:spacing w:after="39"/>
              <w:ind w:left="0"/>
              <w:jc w:val="left"/>
              <w:rPr>
                <w:lang w:eastAsia="x-none"/>
              </w:rPr>
            </w:pPr>
            <w:r w:rsidRPr="000961F5">
              <w:rPr>
                <w:lang w:eastAsia="x-none"/>
              </w:rPr>
              <w:t>1st line = “/” + “HK” [bank code]-[branch code]-[bank account #] (3!n-3!n-8!n) [IPO initiation Field #49/ #50]</w:t>
            </w:r>
          </w:p>
          <w:p w14:paraId="22A22851" w14:textId="77777777" w:rsidR="00211BC9" w:rsidRPr="000961F5" w:rsidRDefault="00211BC9" w:rsidP="00786590">
            <w:pPr>
              <w:spacing w:after="39"/>
              <w:ind w:left="0"/>
              <w:jc w:val="left"/>
              <w:rPr>
                <w:lang w:eastAsia="x-none"/>
              </w:rPr>
            </w:pPr>
            <w:r w:rsidRPr="000961F5">
              <w:rPr>
                <w:lang w:eastAsia="x-none"/>
              </w:rPr>
              <w:t>2nd to 5th lines = sequence number + “/” + name and address details [IPO initiation Field #49/ #50]</w:t>
            </w:r>
          </w:p>
        </w:tc>
        <w:tc>
          <w:tcPr>
            <w:tcW w:w="3260" w:type="dxa"/>
          </w:tcPr>
          <w:p w14:paraId="41F1809F" w14:textId="77777777" w:rsidR="00211BC9" w:rsidRPr="000961F5" w:rsidRDefault="00211BC9" w:rsidP="00786590">
            <w:pPr>
              <w:spacing w:after="39"/>
              <w:ind w:left="0"/>
              <w:jc w:val="left"/>
              <w:rPr>
                <w:lang w:eastAsia="x-none"/>
              </w:rPr>
            </w:pPr>
            <w:r w:rsidRPr="000961F5">
              <w:rPr>
                <w:lang w:eastAsia="x-none"/>
              </w:rPr>
              <w:t>:59F:/HK999-999-99999999</w:t>
            </w:r>
          </w:p>
          <w:p w14:paraId="68E01B64" w14:textId="77777777" w:rsidR="00211BC9" w:rsidRPr="000961F5" w:rsidRDefault="00211BC9" w:rsidP="00786590">
            <w:pPr>
              <w:spacing w:after="39"/>
              <w:ind w:left="0"/>
              <w:jc w:val="left"/>
              <w:rPr>
                <w:lang w:eastAsia="x-none"/>
              </w:rPr>
            </w:pPr>
            <w:r w:rsidRPr="000961F5">
              <w:rPr>
                <w:lang w:eastAsia="x-none"/>
              </w:rPr>
              <w:t>1/ALIBABA GROUP HOLDING LIMITED</w:t>
            </w:r>
          </w:p>
          <w:p w14:paraId="7887BE0A" w14:textId="77777777" w:rsidR="00211BC9" w:rsidRPr="000961F5" w:rsidRDefault="00211BC9" w:rsidP="00786590">
            <w:pPr>
              <w:spacing w:after="39"/>
              <w:ind w:left="0"/>
              <w:jc w:val="left"/>
              <w:rPr>
                <w:lang w:eastAsia="x-none"/>
              </w:rPr>
            </w:pPr>
            <w:r w:rsidRPr="000961F5">
              <w:rPr>
                <w:lang w:eastAsia="x-none"/>
              </w:rPr>
              <w:t>2/26F TOWER ONE TIMES SQUARE</w:t>
            </w:r>
          </w:p>
          <w:p w14:paraId="0A92895C" w14:textId="77777777" w:rsidR="00211BC9" w:rsidRPr="000961F5" w:rsidRDefault="00211BC9" w:rsidP="00786590">
            <w:pPr>
              <w:spacing w:after="39"/>
              <w:ind w:left="0"/>
              <w:jc w:val="left"/>
              <w:rPr>
                <w:lang w:eastAsia="x-none"/>
              </w:rPr>
            </w:pPr>
            <w:r w:rsidRPr="000961F5">
              <w:rPr>
                <w:lang w:eastAsia="x-none"/>
              </w:rPr>
              <w:t>2/1 MATHESON ROAD CAUSEWAY BAY</w:t>
            </w:r>
          </w:p>
          <w:p w14:paraId="32AC4E7D" w14:textId="77777777" w:rsidR="00211BC9" w:rsidRPr="000961F5" w:rsidRDefault="00211BC9" w:rsidP="00786590">
            <w:pPr>
              <w:spacing w:after="39"/>
              <w:ind w:left="0"/>
              <w:jc w:val="left"/>
              <w:rPr>
                <w:lang w:eastAsia="x-none"/>
              </w:rPr>
            </w:pPr>
            <w:r w:rsidRPr="000961F5">
              <w:rPr>
                <w:lang w:eastAsia="x-none"/>
              </w:rPr>
              <w:t>3/HKSAR CHINA</w:t>
            </w:r>
          </w:p>
        </w:tc>
      </w:tr>
      <w:tr w:rsidR="00211BC9" w:rsidRPr="000961F5" w14:paraId="35B10A6E" w14:textId="77777777" w:rsidTr="00786590">
        <w:tc>
          <w:tcPr>
            <w:tcW w:w="590" w:type="dxa"/>
          </w:tcPr>
          <w:p w14:paraId="528A9617" w14:textId="77777777" w:rsidR="00211BC9" w:rsidRPr="000961F5" w:rsidRDefault="00211BC9" w:rsidP="00786590">
            <w:pPr>
              <w:spacing w:after="39"/>
              <w:ind w:left="0"/>
              <w:jc w:val="left"/>
              <w:rPr>
                <w:lang w:eastAsia="x-none"/>
              </w:rPr>
            </w:pPr>
            <w:r w:rsidRPr="000961F5">
              <w:rPr>
                <w:lang w:eastAsia="x-none"/>
              </w:rPr>
              <w:t>71A</w:t>
            </w:r>
          </w:p>
        </w:tc>
        <w:tc>
          <w:tcPr>
            <w:tcW w:w="1052" w:type="dxa"/>
          </w:tcPr>
          <w:p w14:paraId="29ACD729" w14:textId="77777777" w:rsidR="00211BC9" w:rsidRPr="000961F5" w:rsidRDefault="00211BC9" w:rsidP="00786590">
            <w:pPr>
              <w:spacing w:after="39"/>
              <w:ind w:left="0"/>
              <w:jc w:val="left"/>
              <w:rPr>
                <w:lang w:eastAsia="x-none"/>
              </w:rPr>
            </w:pPr>
            <w:r w:rsidRPr="000961F5">
              <w:rPr>
                <w:lang w:eastAsia="x-none"/>
              </w:rPr>
              <w:t>Details of Charges</w:t>
            </w:r>
          </w:p>
        </w:tc>
        <w:tc>
          <w:tcPr>
            <w:tcW w:w="1177" w:type="dxa"/>
          </w:tcPr>
          <w:p w14:paraId="66C6FB76" w14:textId="77777777" w:rsidR="00211BC9" w:rsidRPr="000961F5" w:rsidRDefault="00211BC9" w:rsidP="00786590">
            <w:pPr>
              <w:spacing w:after="39"/>
              <w:ind w:left="0"/>
              <w:jc w:val="left"/>
              <w:rPr>
                <w:lang w:eastAsia="x-none"/>
              </w:rPr>
            </w:pPr>
            <w:r w:rsidRPr="000961F5">
              <w:rPr>
                <w:lang w:eastAsia="x-none"/>
              </w:rPr>
              <w:t>3!a</w:t>
            </w:r>
          </w:p>
        </w:tc>
        <w:tc>
          <w:tcPr>
            <w:tcW w:w="4689" w:type="dxa"/>
          </w:tcPr>
          <w:p w14:paraId="7AA9C737" w14:textId="77777777" w:rsidR="00211BC9" w:rsidRPr="000961F5" w:rsidRDefault="00211BC9" w:rsidP="00786590">
            <w:pPr>
              <w:spacing w:after="39"/>
              <w:ind w:left="0"/>
              <w:jc w:val="left"/>
              <w:rPr>
                <w:lang w:eastAsia="x-none"/>
              </w:rPr>
            </w:pPr>
            <w:r w:rsidRPr="000961F5">
              <w:rPr>
                <w:lang w:eastAsia="x-none"/>
              </w:rPr>
              <w:t xml:space="preserve">Always </w:t>
            </w:r>
            <w:r w:rsidRPr="000961F5">
              <w:rPr>
                <w:b/>
                <w:lang w:eastAsia="x-none"/>
              </w:rPr>
              <w:t>“SHA”</w:t>
            </w:r>
          </w:p>
        </w:tc>
        <w:tc>
          <w:tcPr>
            <w:tcW w:w="3260" w:type="dxa"/>
          </w:tcPr>
          <w:p w14:paraId="5E4C71A7" w14:textId="77777777" w:rsidR="00211BC9" w:rsidRPr="000961F5" w:rsidRDefault="00211BC9" w:rsidP="00786590">
            <w:pPr>
              <w:spacing w:after="39"/>
              <w:ind w:left="0"/>
              <w:jc w:val="left"/>
              <w:rPr>
                <w:lang w:eastAsia="x-none"/>
              </w:rPr>
            </w:pPr>
            <w:r w:rsidRPr="000961F5">
              <w:rPr>
                <w:lang w:eastAsia="x-none"/>
              </w:rPr>
              <w:t>:71A:SHA</w:t>
            </w:r>
          </w:p>
        </w:tc>
      </w:tr>
    </w:tbl>
    <w:p w14:paraId="63E9F3FA" w14:textId="77777777" w:rsidR="00211BC9" w:rsidRPr="000961F5" w:rsidRDefault="00211BC9" w:rsidP="00211BC9">
      <w:pPr>
        <w:ind w:left="0"/>
        <w:rPr>
          <w:lang w:eastAsia="x-none"/>
        </w:rPr>
      </w:pPr>
    </w:p>
    <w:p w14:paraId="2141ABBE" w14:textId="77777777" w:rsidR="00211BC9" w:rsidRPr="000961F5" w:rsidRDefault="00211BC9" w:rsidP="00211BC9">
      <w:pPr>
        <w:ind w:left="0"/>
        <w:rPr>
          <w:b/>
          <w:lang w:eastAsia="x-none"/>
        </w:rPr>
      </w:pPr>
      <w:r w:rsidRPr="000961F5">
        <w:rPr>
          <w:b/>
          <w:lang w:eastAsia="x-none"/>
        </w:rPr>
        <w:t>Example:</w:t>
      </w:r>
    </w:p>
    <w:p w14:paraId="6F665D68" w14:textId="77777777" w:rsidR="00211BC9" w:rsidRPr="000961F5" w:rsidRDefault="00211BC9" w:rsidP="002E07D6">
      <w:pPr>
        <w:pStyle w:val="ListParagraph"/>
        <w:numPr>
          <w:ilvl w:val="0"/>
          <w:numId w:val="30"/>
        </w:numPr>
        <w:ind w:leftChars="0"/>
        <w:rPr>
          <w:lang w:eastAsia="x-none"/>
        </w:rPr>
      </w:pPr>
      <w:r w:rsidRPr="000961F5">
        <w:rPr>
          <w:b/>
          <w:color w:val="E36C0A" w:themeColor="accent6" w:themeShade="BF"/>
          <w:lang w:eastAsia="x-none"/>
        </w:rPr>
        <w:t>MT 101</w:t>
      </w:r>
      <w:r w:rsidRPr="000961F5">
        <w:rPr>
          <w:color w:val="984806" w:themeColor="accent6" w:themeShade="80"/>
          <w:lang w:eastAsia="x-none"/>
        </w:rPr>
        <w:t xml:space="preserve"> </w:t>
      </w:r>
      <w:r w:rsidRPr="000961F5">
        <w:rPr>
          <w:lang w:eastAsia="x-none"/>
        </w:rPr>
        <w:t xml:space="preserve">payment instruction for </w:t>
      </w:r>
      <w:r w:rsidRPr="000961F5">
        <w:rPr>
          <w:b/>
          <w:color w:val="31849B" w:themeColor="accent5" w:themeShade="BF"/>
          <w:lang w:eastAsia="x-none"/>
        </w:rPr>
        <w:t>Bank of China (as a designated bank)</w:t>
      </w:r>
      <w:r w:rsidRPr="000961F5">
        <w:rPr>
          <w:lang w:eastAsia="x-none"/>
        </w:rPr>
        <w:t xml:space="preserve"> to execute </w:t>
      </w:r>
      <w:r w:rsidRPr="000961F5">
        <w:rPr>
          <w:b/>
          <w:color w:val="D99594" w:themeColor="accent2" w:themeTint="99"/>
          <w:lang w:eastAsia="x-none"/>
        </w:rPr>
        <w:t>BOCI Securities Limited’s payment</w:t>
      </w:r>
      <w:r w:rsidRPr="000961F5">
        <w:rPr>
          <w:color w:val="D99594" w:themeColor="accent2" w:themeTint="99"/>
          <w:lang w:eastAsia="x-none"/>
        </w:rPr>
        <w:t xml:space="preserve"> </w:t>
      </w:r>
      <w:r w:rsidRPr="000961F5">
        <w:rPr>
          <w:lang w:eastAsia="x-none"/>
        </w:rPr>
        <w:t xml:space="preserve">of </w:t>
      </w:r>
      <w:r w:rsidRPr="000961F5">
        <w:rPr>
          <w:b/>
          <w:color w:val="C00000"/>
          <w:lang w:eastAsia="x-none"/>
        </w:rPr>
        <w:t>CNY$12345678.99</w:t>
      </w:r>
      <w:r w:rsidRPr="000961F5">
        <w:rPr>
          <w:color w:val="C00000"/>
          <w:lang w:eastAsia="x-none"/>
        </w:rPr>
        <w:t xml:space="preserve"> </w:t>
      </w:r>
      <w:r w:rsidRPr="000961F5">
        <w:rPr>
          <w:lang w:eastAsia="x-none"/>
        </w:rPr>
        <w:t xml:space="preserve">for </w:t>
      </w:r>
      <w:r w:rsidRPr="000961F5">
        <w:rPr>
          <w:b/>
          <w:color w:val="D99594" w:themeColor="accent2" w:themeTint="99"/>
          <w:lang w:eastAsia="x-none"/>
        </w:rPr>
        <w:t>Alibaba’s IPO shares</w:t>
      </w:r>
      <w:r w:rsidRPr="000961F5">
        <w:rPr>
          <w:lang w:eastAsia="x-none"/>
        </w:rPr>
        <w:t xml:space="preserve"> on </w:t>
      </w:r>
      <w:r w:rsidRPr="000961F5">
        <w:rPr>
          <w:b/>
          <w:color w:val="365F91" w:themeColor="accent1" w:themeShade="BF"/>
          <w:lang w:eastAsia="x-none"/>
        </w:rPr>
        <w:t>10 June 2020</w:t>
      </w:r>
    </w:p>
    <w:p w14:paraId="451A4043" w14:textId="77777777" w:rsidR="00211BC9" w:rsidRPr="000961F5" w:rsidRDefault="00211BC9" w:rsidP="00211BC9">
      <w:pPr>
        <w:ind w:left="0"/>
        <w:rPr>
          <w:b/>
          <w:lang w:eastAsia="x-none"/>
        </w:rPr>
      </w:pPr>
    </w:p>
    <w:tbl>
      <w:tblPr>
        <w:tblStyle w:val="TableGrid"/>
        <w:tblW w:w="0" w:type="auto"/>
        <w:tblLook w:val="04A0" w:firstRow="1" w:lastRow="0" w:firstColumn="1" w:lastColumn="0" w:noHBand="0" w:noVBand="1"/>
      </w:tblPr>
      <w:tblGrid>
        <w:gridCol w:w="10459"/>
      </w:tblGrid>
      <w:tr w:rsidR="00211BC9" w:rsidRPr="000961F5" w14:paraId="6ACD892F" w14:textId="77777777" w:rsidTr="00786590">
        <w:tc>
          <w:tcPr>
            <w:tcW w:w="10459" w:type="dxa"/>
          </w:tcPr>
          <w:p w14:paraId="1B203052" w14:textId="77777777" w:rsidR="00211BC9" w:rsidRPr="000961F5" w:rsidRDefault="00211BC9" w:rsidP="00786590">
            <w:pPr>
              <w:spacing w:after="39"/>
              <w:ind w:left="0"/>
              <w:rPr>
                <w:lang w:eastAsia="x-none"/>
              </w:rPr>
            </w:pPr>
            <w:r w:rsidRPr="000961F5">
              <w:rPr>
                <w:lang w:eastAsia="x-none"/>
              </w:rPr>
              <w:t>Message:</w:t>
            </w:r>
          </w:p>
          <w:p w14:paraId="3CEA756F" w14:textId="77777777" w:rsidR="00211BC9" w:rsidRPr="000961F5" w:rsidRDefault="00211BC9" w:rsidP="00786590">
            <w:pPr>
              <w:spacing w:after="39"/>
              <w:ind w:left="0"/>
              <w:rPr>
                <w:lang w:eastAsia="x-none"/>
              </w:rPr>
            </w:pPr>
            <w:r w:rsidRPr="000961F5">
              <w:rPr>
                <w:lang w:eastAsia="x-none"/>
              </w:rPr>
              <w:t>{1:F01HKSCHKHHAIPO0000000000}{2:I</w:t>
            </w:r>
            <w:r w:rsidRPr="000961F5">
              <w:rPr>
                <w:b/>
                <w:color w:val="E36C0A" w:themeColor="accent6" w:themeShade="BF"/>
                <w:lang w:eastAsia="x-none"/>
              </w:rPr>
              <w:t>101</w:t>
            </w:r>
            <w:r w:rsidRPr="000961F5">
              <w:rPr>
                <w:b/>
                <w:color w:val="31849B" w:themeColor="accent5" w:themeShade="BF"/>
                <w:lang w:eastAsia="x-none"/>
              </w:rPr>
              <w:t>BKCHHKHHXXX</w:t>
            </w:r>
            <w:r w:rsidRPr="000961F5">
              <w:rPr>
                <w:lang w:eastAsia="x-none"/>
              </w:rPr>
              <w:t>N2020}{4:</w:t>
            </w:r>
          </w:p>
          <w:p w14:paraId="09A7ED48" w14:textId="77777777" w:rsidR="00211BC9" w:rsidRPr="000961F5" w:rsidRDefault="00211BC9" w:rsidP="00786590">
            <w:pPr>
              <w:spacing w:after="39"/>
              <w:ind w:left="0"/>
              <w:rPr>
                <w:lang w:eastAsia="x-none"/>
              </w:rPr>
            </w:pPr>
            <w:r w:rsidRPr="000961F5">
              <w:rPr>
                <w:lang w:eastAsia="x-none"/>
              </w:rPr>
              <w:t>:20:</w:t>
            </w:r>
            <w:r w:rsidRPr="000961F5">
              <w:rPr>
                <w:b/>
                <w:color w:val="D99594" w:themeColor="accent2" w:themeTint="99"/>
                <w:lang w:eastAsia="x-none"/>
              </w:rPr>
              <w:t>09988B01130PAI01</w:t>
            </w:r>
          </w:p>
          <w:p w14:paraId="0A46A15A" w14:textId="77777777" w:rsidR="00211BC9" w:rsidRPr="000961F5" w:rsidRDefault="00211BC9" w:rsidP="00786590">
            <w:pPr>
              <w:spacing w:after="39"/>
              <w:ind w:left="0"/>
              <w:rPr>
                <w:lang w:eastAsia="x-none"/>
              </w:rPr>
            </w:pPr>
            <w:r w:rsidRPr="000961F5">
              <w:rPr>
                <w:lang w:eastAsia="x-none"/>
              </w:rPr>
              <w:t>:28D:1/1</w:t>
            </w:r>
          </w:p>
          <w:p w14:paraId="52A8A407" w14:textId="77777777" w:rsidR="00211BC9" w:rsidRPr="000961F5" w:rsidRDefault="00211BC9" w:rsidP="00786590">
            <w:pPr>
              <w:spacing w:after="39"/>
              <w:ind w:left="0"/>
              <w:rPr>
                <w:lang w:eastAsia="x-none"/>
              </w:rPr>
            </w:pPr>
            <w:r w:rsidRPr="000961F5">
              <w:rPr>
                <w:lang w:eastAsia="x-none"/>
              </w:rPr>
              <w:t>:50C:HKSCHKHHIPO</w:t>
            </w:r>
          </w:p>
          <w:p w14:paraId="2AA99270" w14:textId="77777777" w:rsidR="00211BC9" w:rsidRPr="000961F5" w:rsidRDefault="00211BC9" w:rsidP="00786590">
            <w:pPr>
              <w:spacing w:after="39"/>
              <w:ind w:left="0"/>
              <w:rPr>
                <w:lang w:eastAsia="x-none"/>
              </w:rPr>
            </w:pPr>
            <w:r w:rsidRPr="000961F5">
              <w:rPr>
                <w:lang w:eastAsia="x-none"/>
              </w:rPr>
              <w:t>:30:</w:t>
            </w:r>
            <w:r w:rsidRPr="000961F5">
              <w:rPr>
                <w:b/>
                <w:color w:val="365F91" w:themeColor="accent1" w:themeShade="BF"/>
                <w:lang w:eastAsia="x-none"/>
              </w:rPr>
              <w:t>200610</w:t>
            </w:r>
          </w:p>
          <w:p w14:paraId="466389C2" w14:textId="77777777" w:rsidR="00211BC9" w:rsidRPr="000961F5" w:rsidRDefault="00211BC9" w:rsidP="00786590">
            <w:pPr>
              <w:spacing w:after="39"/>
              <w:ind w:left="0"/>
              <w:rPr>
                <w:lang w:eastAsia="x-none"/>
              </w:rPr>
            </w:pPr>
            <w:r w:rsidRPr="000961F5">
              <w:rPr>
                <w:lang w:eastAsia="x-none"/>
              </w:rPr>
              <w:t>:21:</w:t>
            </w:r>
            <w:r w:rsidRPr="000961F5">
              <w:rPr>
                <w:b/>
                <w:color w:val="D99594" w:themeColor="accent2" w:themeTint="99"/>
                <w:lang w:eastAsia="x-none"/>
              </w:rPr>
              <w:t>09988B01130PAI01</w:t>
            </w:r>
          </w:p>
          <w:p w14:paraId="73A8C4B8" w14:textId="77777777" w:rsidR="00211BC9" w:rsidRPr="000961F5" w:rsidRDefault="00211BC9" w:rsidP="00786590">
            <w:pPr>
              <w:spacing w:after="39"/>
              <w:ind w:left="0"/>
              <w:rPr>
                <w:lang w:eastAsia="x-none"/>
              </w:rPr>
            </w:pPr>
            <w:r w:rsidRPr="000961F5">
              <w:rPr>
                <w:lang w:eastAsia="x-none"/>
              </w:rPr>
              <w:t>:32B:</w:t>
            </w:r>
            <w:r w:rsidRPr="000961F5">
              <w:rPr>
                <w:b/>
                <w:color w:val="C00000"/>
                <w:lang w:eastAsia="x-none"/>
              </w:rPr>
              <w:t>CNY12345678,99</w:t>
            </w:r>
          </w:p>
          <w:p w14:paraId="2C8FC09B" w14:textId="77777777" w:rsidR="00211BC9" w:rsidRPr="000961F5" w:rsidRDefault="00211BC9" w:rsidP="00786590">
            <w:pPr>
              <w:spacing w:after="39"/>
              <w:ind w:left="0"/>
              <w:rPr>
                <w:lang w:eastAsia="x-none"/>
              </w:rPr>
            </w:pPr>
            <w:r w:rsidRPr="000961F5">
              <w:rPr>
                <w:lang w:eastAsia="x-none"/>
              </w:rPr>
              <w:t>:50G:/HK000-000-00000000</w:t>
            </w:r>
          </w:p>
          <w:p w14:paraId="21DCB43B" w14:textId="77777777" w:rsidR="00211BC9" w:rsidRPr="000961F5" w:rsidRDefault="00211BC9" w:rsidP="00786590">
            <w:pPr>
              <w:spacing w:after="39"/>
              <w:ind w:left="0"/>
              <w:rPr>
                <w:lang w:eastAsia="x-none"/>
              </w:rPr>
            </w:pPr>
            <w:r w:rsidRPr="000961F5">
              <w:rPr>
                <w:lang w:eastAsia="x-none"/>
              </w:rPr>
              <w:t>HHC00000</w:t>
            </w:r>
          </w:p>
          <w:p w14:paraId="2AFAFE92" w14:textId="77777777" w:rsidR="00211BC9" w:rsidRPr="000961F5" w:rsidRDefault="00211BC9" w:rsidP="00786590">
            <w:pPr>
              <w:spacing w:after="39"/>
              <w:ind w:left="0"/>
              <w:rPr>
                <w:lang w:eastAsia="x-none"/>
              </w:rPr>
            </w:pPr>
            <w:r w:rsidRPr="000961F5">
              <w:rPr>
                <w:lang w:eastAsia="x-none"/>
              </w:rPr>
              <w:t>:57A:HSBCHKHH</w:t>
            </w:r>
          </w:p>
          <w:p w14:paraId="7A04F749" w14:textId="77777777" w:rsidR="00211BC9" w:rsidRPr="000961F5" w:rsidRDefault="00211BC9" w:rsidP="00786590">
            <w:pPr>
              <w:spacing w:after="39"/>
              <w:ind w:left="0"/>
              <w:rPr>
                <w:lang w:eastAsia="x-none"/>
              </w:rPr>
            </w:pPr>
            <w:r w:rsidRPr="000961F5">
              <w:rPr>
                <w:lang w:eastAsia="x-none"/>
              </w:rPr>
              <w:t>:59F:/HK999-999-99999999</w:t>
            </w:r>
          </w:p>
          <w:p w14:paraId="2B8F99F7" w14:textId="77777777" w:rsidR="00211BC9" w:rsidRPr="000961F5" w:rsidRDefault="00211BC9" w:rsidP="00786590">
            <w:pPr>
              <w:spacing w:after="39"/>
              <w:ind w:left="0"/>
              <w:rPr>
                <w:lang w:eastAsia="x-none"/>
              </w:rPr>
            </w:pPr>
            <w:r w:rsidRPr="000961F5">
              <w:rPr>
                <w:lang w:eastAsia="x-none"/>
              </w:rPr>
              <w:lastRenderedPageBreak/>
              <w:t>1/ALIBABA GROUP HOLDING LIMITED</w:t>
            </w:r>
          </w:p>
          <w:p w14:paraId="3F1268AE" w14:textId="77777777" w:rsidR="00211BC9" w:rsidRPr="000961F5" w:rsidRDefault="00211BC9" w:rsidP="00786590">
            <w:pPr>
              <w:spacing w:after="39"/>
              <w:ind w:left="0"/>
              <w:rPr>
                <w:lang w:eastAsia="x-none"/>
              </w:rPr>
            </w:pPr>
            <w:r w:rsidRPr="000961F5">
              <w:rPr>
                <w:lang w:eastAsia="x-none"/>
              </w:rPr>
              <w:t>2/26F TOWER ONE TIMES SQUARE</w:t>
            </w:r>
          </w:p>
          <w:p w14:paraId="4046ADC8" w14:textId="77777777" w:rsidR="00211BC9" w:rsidRPr="000961F5" w:rsidRDefault="00211BC9" w:rsidP="00786590">
            <w:pPr>
              <w:spacing w:after="39"/>
              <w:ind w:left="0"/>
              <w:rPr>
                <w:lang w:eastAsia="x-none"/>
              </w:rPr>
            </w:pPr>
            <w:r w:rsidRPr="000961F5">
              <w:rPr>
                <w:lang w:eastAsia="x-none"/>
              </w:rPr>
              <w:t>2/1 MATHESON ROAD CAUSEWAY BAY</w:t>
            </w:r>
          </w:p>
          <w:p w14:paraId="7285B1F0" w14:textId="77777777" w:rsidR="00211BC9" w:rsidRPr="000961F5" w:rsidRDefault="00211BC9" w:rsidP="00786590">
            <w:pPr>
              <w:spacing w:after="39"/>
              <w:ind w:left="0"/>
              <w:rPr>
                <w:lang w:eastAsia="x-none"/>
              </w:rPr>
            </w:pPr>
            <w:r w:rsidRPr="000961F5">
              <w:rPr>
                <w:lang w:eastAsia="x-none"/>
              </w:rPr>
              <w:t>3/HKSAR CHINA</w:t>
            </w:r>
          </w:p>
          <w:p w14:paraId="0E082DB1" w14:textId="77777777" w:rsidR="00211BC9" w:rsidRPr="000961F5" w:rsidRDefault="00211BC9" w:rsidP="00786590">
            <w:pPr>
              <w:spacing w:after="39"/>
              <w:ind w:left="0"/>
              <w:rPr>
                <w:lang w:eastAsia="x-none"/>
              </w:rPr>
            </w:pPr>
            <w:r w:rsidRPr="000961F5">
              <w:rPr>
                <w:lang w:eastAsia="x-none"/>
              </w:rPr>
              <w:t>:71A:SHA}</w:t>
            </w:r>
          </w:p>
        </w:tc>
      </w:tr>
    </w:tbl>
    <w:p w14:paraId="17E76656" w14:textId="7F1B15B7" w:rsidR="00211BC9" w:rsidRPr="000961F5" w:rsidRDefault="00211BC9" w:rsidP="002B162A">
      <w:pPr>
        <w:ind w:left="0"/>
        <w:rPr>
          <w:lang w:eastAsia="x-none"/>
        </w:rPr>
      </w:pPr>
    </w:p>
    <w:p w14:paraId="4D1D0BBC" w14:textId="47A6241B" w:rsidR="00211BC9" w:rsidRPr="000961F5" w:rsidRDefault="00211BC9" w:rsidP="00211BC9">
      <w:pPr>
        <w:pStyle w:val="Heading4"/>
      </w:pPr>
      <w:bookmarkStart w:id="1094" w:name="_Toc58341775"/>
      <w:bookmarkStart w:id="1095" w:name="_Toc58418450"/>
      <w:bookmarkStart w:id="1096" w:name="_Toc58602100"/>
      <w:bookmarkStart w:id="1097" w:name="_Toc62722983"/>
      <w:bookmarkStart w:id="1098" w:name="_Toc65058124"/>
      <w:bookmarkStart w:id="1099" w:name="_Toc65138926"/>
      <w:bookmarkStart w:id="1100" w:name="_Toc65145906"/>
      <w:r w:rsidRPr="000961F5">
        <w:t>MT 101 Refund Instruction (CNY / USD)</w:t>
      </w:r>
      <w:bookmarkEnd w:id="1094"/>
      <w:bookmarkEnd w:id="1095"/>
      <w:bookmarkEnd w:id="1096"/>
      <w:bookmarkEnd w:id="1097"/>
      <w:bookmarkEnd w:id="1098"/>
      <w:bookmarkEnd w:id="1099"/>
      <w:bookmarkEnd w:id="1100"/>
    </w:p>
    <w:p w14:paraId="7D4A8277" w14:textId="718D5B5F" w:rsidR="00211BC9" w:rsidRPr="000961F5" w:rsidRDefault="00211BC9" w:rsidP="002B162A">
      <w:pPr>
        <w:ind w:left="0"/>
        <w:rPr>
          <w:lang w:eastAsia="x-none"/>
        </w:rPr>
      </w:pPr>
    </w:p>
    <w:p w14:paraId="56F746C5" w14:textId="5C93FE61" w:rsidR="00D03141" w:rsidRPr="000961F5" w:rsidRDefault="00D03141" w:rsidP="00D03141">
      <w:pPr>
        <w:spacing w:after="0"/>
        <w:ind w:left="0"/>
        <w:jc w:val="left"/>
        <w:rPr>
          <w:b/>
          <w:color w:val="E36C0A" w:themeColor="accent6" w:themeShade="BF"/>
        </w:rPr>
      </w:pPr>
      <w:r w:rsidRPr="000961F5">
        <w:rPr>
          <w:b/>
          <w:color w:val="E36C0A" w:themeColor="accent6" w:themeShade="BF"/>
        </w:rPr>
        <w:t>*</w:t>
      </w:r>
      <w:r w:rsidRPr="000961F5">
        <w:rPr>
          <w:b/>
        </w:rPr>
        <w:t xml:space="preserve"> </w:t>
      </w:r>
      <w:r w:rsidRPr="000961F5">
        <w:rPr>
          <w:b/>
          <w:color w:val="E36C0A" w:themeColor="accent6" w:themeShade="BF"/>
        </w:rPr>
        <w:t>Variation from HKD version</w:t>
      </w:r>
    </w:p>
    <w:p w14:paraId="5E5475E1" w14:textId="6E5EBD31" w:rsidR="00211BC9" w:rsidRPr="000961F5" w:rsidRDefault="00211BC9" w:rsidP="002B162A">
      <w:pPr>
        <w:ind w:left="0"/>
        <w:rPr>
          <w:lang w:eastAsia="x-none"/>
        </w:rPr>
      </w:pPr>
    </w:p>
    <w:p w14:paraId="3C070271" w14:textId="77777777" w:rsidR="00D03141" w:rsidRPr="000961F5" w:rsidRDefault="00D03141" w:rsidP="00D03141">
      <w:pPr>
        <w:ind w:left="0"/>
        <w:rPr>
          <w:b/>
          <w:lang w:eastAsia="x-none"/>
        </w:rPr>
      </w:pPr>
      <w:r w:rsidRPr="000961F5">
        <w:rPr>
          <w:b/>
          <w:lang w:eastAsia="x-none"/>
        </w:rPr>
        <w:t>Basic header block:</w:t>
      </w:r>
    </w:p>
    <w:tbl>
      <w:tblPr>
        <w:tblStyle w:val="TableGrid"/>
        <w:tblW w:w="10768" w:type="dxa"/>
        <w:tblLook w:val="04A0" w:firstRow="1" w:lastRow="0" w:firstColumn="1" w:lastColumn="0" w:noHBand="0" w:noVBand="1"/>
      </w:tblPr>
      <w:tblGrid>
        <w:gridCol w:w="590"/>
        <w:gridCol w:w="1506"/>
        <w:gridCol w:w="1146"/>
        <w:gridCol w:w="4444"/>
        <w:gridCol w:w="3082"/>
      </w:tblGrid>
      <w:tr w:rsidR="00D03141" w:rsidRPr="000961F5" w14:paraId="28B4A7C1" w14:textId="77777777" w:rsidTr="00786590">
        <w:tc>
          <w:tcPr>
            <w:tcW w:w="590" w:type="dxa"/>
            <w:shd w:val="clear" w:color="auto" w:fill="13426B"/>
          </w:tcPr>
          <w:p w14:paraId="73F56B82" w14:textId="77777777" w:rsidR="00D03141" w:rsidRPr="000961F5" w:rsidRDefault="00D03141" w:rsidP="00786590">
            <w:pPr>
              <w:spacing w:after="39"/>
              <w:ind w:left="0"/>
              <w:jc w:val="left"/>
              <w:rPr>
                <w:b/>
                <w:lang w:eastAsia="x-none"/>
              </w:rPr>
            </w:pPr>
            <w:r w:rsidRPr="000961F5">
              <w:rPr>
                <w:b/>
                <w:lang w:eastAsia="x-none"/>
              </w:rPr>
              <w:t>Field</w:t>
            </w:r>
          </w:p>
        </w:tc>
        <w:tc>
          <w:tcPr>
            <w:tcW w:w="1506" w:type="dxa"/>
            <w:shd w:val="clear" w:color="auto" w:fill="13426B"/>
          </w:tcPr>
          <w:p w14:paraId="292A5EDA" w14:textId="77777777" w:rsidR="00D03141" w:rsidRPr="000961F5" w:rsidRDefault="00D03141" w:rsidP="00786590">
            <w:pPr>
              <w:spacing w:after="39"/>
              <w:ind w:left="0"/>
              <w:jc w:val="left"/>
              <w:rPr>
                <w:b/>
                <w:lang w:eastAsia="x-none"/>
              </w:rPr>
            </w:pPr>
            <w:r w:rsidRPr="000961F5">
              <w:rPr>
                <w:b/>
                <w:lang w:eastAsia="x-none"/>
              </w:rPr>
              <w:t>Field Name</w:t>
            </w:r>
          </w:p>
        </w:tc>
        <w:tc>
          <w:tcPr>
            <w:tcW w:w="1146" w:type="dxa"/>
            <w:shd w:val="clear" w:color="auto" w:fill="13426B"/>
          </w:tcPr>
          <w:p w14:paraId="59859827" w14:textId="77777777" w:rsidR="00D03141" w:rsidRPr="000961F5" w:rsidRDefault="00D03141" w:rsidP="00786590">
            <w:pPr>
              <w:spacing w:after="39"/>
              <w:ind w:left="0"/>
              <w:jc w:val="left"/>
              <w:rPr>
                <w:b/>
                <w:lang w:eastAsia="x-none"/>
              </w:rPr>
            </w:pPr>
            <w:r w:rsidRPr="000961F5">
              <w:rPr>
                <w:b/>
                <w:lang w:eastAsia="x-none"/>
              </w:rPr>
              <w:t>Format</w:t>
            </w:r>
          </w:p>
        </w:tc>
        <w:tc>
          <w:tcPr>
            <w:tcW w:w="4444" w:type="dxa"/>
            <w:shd w:val="clear" w:color="auto" w:fill="13426B"/>
          </w:tcPr>
          <w:p w14:paraId="752AEA87" w14:textId="77777777" w:rsidR="00D03141" w:rsidRPr="000961F5" w:rsidRDefault="00D03141" w:rsidP="00786590">
            <w:pPr>
              <w:spacing w:after="39"/>
              <w:ind w:left="0"/>
              <w:jc w:val="left"/>
              <w:rPr>
                <w:b/>
                <w:lang w:eastAsia="x-none"/>
              </w:rPr>
            </w:pPr>
            <w:r w:rsidRPr="000961F5">
              <w:rPr>
                <w:b/>
                <w:lang w:eastAsia="x-none"/>
              </w:rPr>
              <w:t>FINI implementation guidelines</w:t>
            </w:r>
          </w:p>
        </w:tc>
        <w:tc>
          <w:tcPr>
            <w:tcW w:w="3082" w:type="dxa"/>
            <w:shd w:val="clear" w:color="auto" w:fill="13426B"/>
          </w:tcPr>
          <w:p w14:paraId="0A743F7F" w14:textId="77777777" w:rsidR="00D03141" w:rsidRPr="000961F5" w:rsidRDefault="00D03141" w:rsidP="00786590">
            <w:pPr>
              <w:spacing w:after="39"/>
              <w:ind w:left="0"/>
              <w:jc w:val="left"/>
              <w:rPr>
                <w:b/>
                <w:lang w:eastAsia="x-none"/>
              </w:rPr>
            </w:pPr>
            <w:r w:rsidRPr="000961F5">
              <w:rPr>
                <w:b/>
                <w:lang w:eastAsia="x-none"/>
              </w:rPr>
              <w:t>Example</w:t>
            </w:r>
          </w:p>
        </w:tc>
      </w:tr>
      <w:tr w:rsidR="00D03141" w:rsidRPr="000961F5" w14:paraId="11CAA86D" w14:textId="77777777" w:rsidTr="00786590">
        <w:tc>
          <w:tcPr>
            <w:tcW w:w="590" w:type="dxa"/>
          </w:tcPr>
          <w:p w14:paraId="35946EEE" w14:textId="77777777" w:rsidR="00D03141" w:rsidRPr="000961F5" w:rsidRDefault="00D03141" w:rsidP="00786590">
            <w:pPr>
              <w:spacing w:after="39"/>
              <w:ind w:left="0"/>
              <w:jc w:val="left"/>
              <w:rPr>
                <w:lang w:eastAsia="x-none"/>
              </w:rPr>
            </w:pPr>
            <w:r w:rsidRPr="000961F5">
              <w:rPr>
                <w:lang w:eastAsia="x-none"/>
              </w:rPr>
              <w:t>1</w:t>
            </w:r>
          </w:p>
        </w:tc>
        <w:tc>
          <w:tcPr>
            <w:tcW w:w="1506" w:type="dxa"/>
          </w:tcPr>
          <w:p w14:paraId="1A7075CF" w14:textId="77777777" w:rsidR="00D03141" w:rsidRPr="000961F5" w:rsidRDefault="00D03141" w:rsidP="00786590">
            <w:pPr>
              <w:spacing w:after="39"/>
              <w:ind w:left="0"/>
              <w:jc w:val="left"/>
              <w:rPr>
                <w:lang w:eastAsia="x-none"/>
              </w:rPr>
            </w:pPr>
            <w:r w:rsidRPr="000961F5">
              <w:rPr>
                <w:lang w:eastAsia="x-none"/>
              </w:rPr>
              <w:t>AppID</w:t>
            </w:r>
          </w:p>
        </w:tc>
        <w:tc>
          <w:tcPr>
            <w:tcW w:w="1146" w:type="dxa"/>
          </w:tcPr>
          <w:p w14:paraId="67643567" w14:textId="77777777" w:rsidR="00D03141" w:rsidRPr="000961F5" w:rsidRDefault="00D03141" w:rsidP="00786590">
            <w:pPr>
              <w:spacing w:after="39"/>
              <w:ind w:left="0"/>
              <w:jc w:val="left"/>
              <w:rPr>
                <w:lang w:eastAsia="x-none"/>
              </w:rPr>
            </w:pPr>
            <w:r w:rsidRPr="000961F5">
              <w:rPr>
                <w:lang w:eastAsia="x-none"/>
              </w:rPr>
              <w:t>1a</w:t>
            </w:r>
          </w:p>
        </w:tc>
        <w:tc>
          <w:tcPr>
            <w:tcW w:w="4444" w:type="dxa"/>
          </w:tcPr>
          <w:p w14:paraId="0A619AE5" w14:textId="77777777" w:rsidR="00D03141" w:rsidRPr="000961F5" w:rsidRDefault="00D03141" w:rsidP="00786590">
            <w:pPr>
              <w:spacing w:after="39"/>
              <w:ind w:left="0"/>
              <w:jc w:val="left"/>
              <w:rPr>
                <w:lang w:eastAsia="x-none"/>
              </w:rPr>
            </w:pPr>
            <w:r w:rsidRPr="000961F5">
              <w:rPr>
                <w:lang w:eastAsia="x-none"/>
              </w:rPr>
              <w:t>Always “</w:t>
            </w:r>
            <w:r w:rsidRPr="000961F5">
              <w:rPr>
                <w:b/>
                <w:lang w:eastAsia="x-none"/>
              </w:rPr>
              <w:t>F”</w:t>
            </w:r>
          </w:p>
        </w:tc>
        <w:tc>
          <w:tcPr>
            <w:tcW w:w="3082" w:type="dxa"/>
          </w:tcPr>
          <w:p w14:paraId="5D7FFAF0" w14:textId="77777777" w:rsidR="00D03141" w:rsidRPr="000961F5" w:rsidRDefault="00D03141" w:rsidP="00786590">
            <w:pPr>
              <w:spacing w:after="39"/>
              <w:ind w:left="0"/>
              <w:jc w:val="left"/>
              <w:rPr>
                <w:lang w:eastAsia="x-none"/>
              </w:rPr>
            </w:pPr>
            <w:r w:rsidRPr="000961F5">
              <w:rPr>
                <w:lang w:eastAsia="x-none"/>
              </w:rPr>
              <w:t>F</w:t>
            </w:r>
          </w:p>
        </w:tc>
      </w:tr>
      <w:tr w:rsidR="00D03141" w:rsidRPr="000961F5" w14:paraId="718BAF0C" w14:textId="77777777" w:rsidTr="00786590">
        <w:tc>
          <w:tcPr>
            <w:tcW w:w="590" w:type="dxa"/>
          </w:tcPr>
          <w:p w14:paraId="26AC0BE8" w14:textId="77777777" w:rsidR="00D03141" w:rsidRPr="000961F5" w:rsidRDefault="00D03141" w:rsidP="00786590">
            <w:pPr>
              <w:spacing w:after="39"/>
              <w:ind w:left="0"/>
              <w:jc w:val="left"/>
              <w:rPr>
                <w:lang w:eastAsia="x-none"/>
              </w:rPr>
            </w:pPr>
            <w:r w:rsidRPr="000961F5">
              <w:rPr>
                <w:lang w:eastAsia="x-none"/>
              </w:rPr>
              <w:t>2</w:t>
            </w:r>
          </w:p>
        </w:tc>
        <w:tc>
          <w:tcPr>
            <w:tcW w:w="1506" w:type="dxa"/>
          </w:tcPr>
          <w:p w14:paraId="31518080" w14:textId="77777777" w:rsidR="00D03141" w:rsidRPr="000961F5" w:rsidRDefault="00D03141" w:rsidP="00786590">
            <w:pPr>
              <w:spacing w:after="39"/>
              <w:ind w:left="0"/>
              <w:jc w:val="left"/>
              <w:rPr>
                <w:lang w:eastAsia="x-none"/>
              </w:rPr>
            </w:pPr>
            <w:r w:rsidRPr="000961F5">
              <w:rPr>
                <w:lang w:eastAsia="x-none"/>
              </w:rPr>
              <w:t>ServiceID</w:t>
            </w:r>
          </w:p>
        </w:tc>
        <w:tc>
          <w:tcPr>
            <w:tcW w:w="1146" w:type="dxa"/>
          </w:tcPr>
          <w:p w14:paraId="1EBB7157" w14:textId="77777777" w:rsidR="00D03141" w:rsidRPr="000961F5" w:rsidRDefault="00D03141" w:rsidP="00786590">
            <w:pPr>
              <w:spacing w:after="39"/>
              <w:ind w:left="0"/>
              <w:jc w:val="left"/>
              <w:rPr>
                <w:lang w:eastAsia="x-none"/>
              </w:rPr>
            </w:pPr>
            <w:r w:rsidRPr="000961F5">
              <w:rPr>
                <w:lang w:eastAsia="x-none"/>
              </w:rPr>
              <w:t>2n</w:t>
            </w:r>
          </w:p>
        </w:tc>
        <w:tc>
          <w:tcPr>
            <w:tcW w:w="4444" w:type="dxa"/>
          </w:tcPr>
          <w:p w14:paraId="17F7CAFC" w14:textId="77777777" w:rsidR="00D03141" w:rsidRPr="000961F5" w:rsidRDefault="00D03141" w:rsidP="00786590">
            <w:pPr>
              <w:spacing w:after="39"/>
              <w:ind w:left="0"/>
              <w:jc w:val="left"/>
              <w:rPr>
                <w:lang w:eastAsia="x-none"/>
              </w:rPr>
            </w:pPr>
            <w:r w:rsidRPr="000961F5">
              <w:rPr>
                <w:lang w:eastAsia="x-none"/>
              </w:rPr>
              <w:t xml:space="preserve">Always  </w:t>
            </w:r>
            <w:r w:rsidRPr="000961F5">
              <w:rPr>
                <w:b/>
                <w:lang w:eastAsia="x-none"/>
              </w:rPr>
              <w:t>“01”</w:t>
            </w:r>
          </w:p>
        </w:tc>
        <w:tc>
          <w:tcPr>
            <w:tcW w:w="3082" w:type="dxa"/>
          </w:tcPr>
          <w:p w14:paraId="1832D7C0" w14:textId="77777777" w:rsidR="00D03141" w:rsidRPr="000961F5" w:rsidRDefault="00D03141" w:rsidP="00786590">
            <w:pPr>
              <w:spacing w:after="39"/>
              <w:ind w:left="0"/>
              <w:jc w:val="left"/>
              <w:rPr>
                <w:lang w:eastAsia="x-none"/>
              </w:rPr>
            </w:pPr>
            <w:r w:rsidRPr="000961F5">
              <w:rPr>
                <w:lang w:eastAsia="x-none"/>
              </w:rPr>
              <w:t>01</w:t>
            </w:r>
          </w:p>
        </w:tc>
      </w:tr>
      <w:tr w:rsidR="00D03141" w:rsidRPr="000961F5" w14:paraId="60972CFC" w14:textId="77777777" w:rsidTr="00786590">
        <w:tc>
          <w:tcPr>
            <w:tcW w:w="590" w:type="dxa"/>
          </w:tcPr>
          <w:p w14:paraId="16C75872" w14:textId="77777777" w:rsidR="00D03141" w:rsidRPr="000961F5" w:rsidRDefault="00D03141" w:rsidP="00786590">
            <w:pPr>
              <w:spacing w:after="39"/>
              <w:ind w:left="0"/>
              <w:jc w:val="left"/>
              <w:rPr>
                <w:lang w:eastAsia="x-none"/>
              </w:rPr>
            </w:pPr>
            <w:r w:rsidRPr="000961F5">
              <w:rPr>
                <w:lang w:eastAsia="x-none"/>
              </w:rPr>
              <w:t>3</w:t>
            </w:r>
          </w:p>
        </w:tc>
        <w:tc>
          <w:tcPr>
            <w:tcW w:w="1506" w:type="dxa"/>
          </w:tcPr>
          <w:p w14:paraId="7898D544" w14:textId="77777777" w:rsidR="00D03141" w:rsidRPr="000961F5" w:rsidRDefault="00D03141" w:rsidP="00786590">
            <w:pPr>
              <w:spacing w:after="39"/>
              <w:ind w:left="0"/>
              <w:jc w:val="left"/>
              <w:rPr>
                <w:lang w:eastAsia="x-none"/>
              </w:rPr>
            </w:pPr>
            <w:r w:rsidRPr="000961F5">
              <w:rPr>
                <w:lang w:eastAsia="x-none"/>
              </w:rPr>
              <w:t>LTAddress</w:t>
            </w:r>
          </w:p>
        </w:tc>
        <w:tc>
          <w:tcPr>
            <w:tcW w:w="1146" w:type="dxa"/>
          </w:tcPr>
          <w:p w14:paraId="1A3A9953" w14:textId="77777777" w:rsidR="00D03141" w:rsidRPr="000961F5" w:rsidRDefault="00D03141" w:rsidP="00786590">
            <w:pPr>
              <w:spacing w:after="39"/>
              <w:ind w:left="0"/>
              <w:jc w:val="left"/>
              <w:rPr>
                <w:lang w:eastAsia="x-none"/>
              </w:rPr>
            </w:pPr>
            <w:r w:rsidRPr="000961F5">
              <w:rPr>
                <w:lang w:eastAsia="x-none"/>
              </w:rPr>
              <w:t>12x</w:t>
            </w:r>
          </w:p>
        </w:tc>
        <w:tc>
          <w:tcPr>
            <w:tcW w:w="4444" w:type="dxa"/>
          </w:tcPr>
          <w:p w14:paraId="5518D64C" w14:textId="77777777" w:rsidR="00D03141" w:rsidRPr="000961F5" w:rsidRDefault="00D03141" w:rsidP="00786590">
            <w:pPr>
              <w:spacing w:after="39"/>
              <w:ind w:left="0"/>
              <w:jc w:val="left"/>
              <w:rPr>
                <w:lang w:eastAsia="x-none"/>
              </w:rPr>
            </w:pPr>
            <w:r w:rsidRPr="000961F5">
              <w:rPr>
                <w:lang w:eastAsia="x-none"/>
              </w:rPr>
              <w:t xml:space="preserve">Always </w:t>
            </w:r>
            <w:r w:rsidRPr="000961F5">
              <w:rPr>
                <w:b/>
                <w:lang w:eastAsia="x-none"/>
              </w:rPr>
              <w:t>“HKSCHKHHAIPO”</w:t>
            </w:r>
          </w:p>
        </w:tc>
        <w:tc>
          <w:tcPr>
            <w:tcW w:w="3082" w:type="dxa"/>
          </w:tcPr>
          <w:p w14:paraId="34E216F3" w14:textId="77777777" w:rsidR="00D03141" w:rsidRPr="000961F5" w:rsidRDefault="00D03141" w:rsidP="00786590">
            <w:pPr>
              <w:spacing w:after="39"/>
              <w:ind w:left="0"/>
              <w:jc w:val="left"/>
              <w:rPr>
                <w:lang w:eastAsia="x-none"/>
              </w:rPr>
            </w:pPr>
            <w:r w:rsidRPr="000961F5">
              <w:rPr>
                <w:lang w:eastAsia="x-none"/>
              </w:rPr>
              <w:t>HKSCHKHHAIPO</w:t>
            </w:r>
          </w:p>
        </w:tc>
      </w:tr>
      <w:tr w:rsidR="00D03141" w:rsidRPr="000961F5" w14:paraId="2D0B319F" w14:textId="77777777" w:rsidTr="00786590">
        <w:tc>
          <w:tcPr>
            <w:tcW w:w="590" w:type="dxa"/>
          </w:tcPr>
          <w:p w14:paraId="22A5AF0B" w14:textId="77777777" w:rsidR="00D03141" w:rsidRPr="000961F5" w:rsidRDefault="00D03141" w:rsidP="00786590">
            <w:pPr>
              <w:spacing w:after="39"/>
              <w:ind w:left="0"/>
              <w:jc w:val="left"/>
              <w:rPr>
                <w:lang w:eastAsia="x-none"/>
              </w:rPr>
            </w:pPr>
            <w:r w:rsidRPr="000961F5">
              <w:rPr>
                <w:lang w:eastAsia="x-none"/>
              </w:rPr>
              <w:t>4</w:t>
            </w:r>
          </w:p>
        </w:tc>
        <w:tc>
          <w:tcPr>
            <w:tcW w:w="1506" w:type="dxa"/>
          </w:tcPr>
          <w:p w14:paraId="4938F743" w14:textId="77777777" w:rsidR="00D03141" w:rsidRPr="000961F5" w:rsidRDefault="00D03141" w:rsidP="00786590">
            <w:pPr>
              <w:spacing w:after="39"/>
              <w:ind w:left="0"/>
              <w:jc w:val="left"/>
              <w:rPr>
                <w:lang w:eastAsia="x-none"/>
              </w:rPr>
            </w:pPr>
            <w:r w:rsidRPr="000961F5">
              <w:rPr>
                <w:lang w:eastAsia="x-none"/>
              </w:rPr>
              <w:t>SessionNumber</w:t>
            </w:r>
          </w:p>
        </w:tc>
        <w:tc>
          <w:tcPr>
            <w:tcW w:w="1146" w:type="dxa"/>
          </w:tcPr>
          <w:p w14:paraId="29729D02" w14:textId="77777777" w:rsidR="00D03141" w:rsidRPr="000961F5" w:rsidRDefault="00D03141" w:rsidP="00786590">
            <w:pPr>
              <w:spacing w:after="39"/>
              <w:ind w:left="0"/>
              <w:jc w:val="left"/>
              <w:rPr>
                <w:lang w:eastAsia="x-none"/>
              </w:rPr>
            </w:pPr>
            <w:r w:rsidRPr="000961F5">
              <w:rPr>
                <w:lang w:eastAsia="x-none"/>
              </w:rPr>
              <w:t>4n</w:t>
            </w:r>
          </w:p>
        </w:tc>
        <w:tc>
          <w:tcPr>
            <w:tcW w:w="4444" w:type="dxa"/>
          </w:tcPr>
          <w:p w14:paraId="2CFE1D22" w14:textId="77777777" w:rsidR="00D03141" w:rsidRPr="000961F5" w:rsidRDefault="00D03141" w:rsidP="00786590">
            <w:pPr>
              <w:spacing w:after="39"/>
              <w:ind w:left="0"/>
              <w:jc w:val="left"/>
              <w:rPr>
                <w:lang w:eastAsia="x-none"/>
              </w:rPr>
            </w:pPr>
            <w:r w:rsidRPr="000961F5">
              <w:rPr>
                <w:lang w:eastAsia="x-none"/>
              </w:rPr>
              <w:t xml:space="preserve">Always </w:t>
            </w:r>
            <w:r w:rsidRPr="000961F5">
              <w:rPr>
                <w:b/>
                <w:lang w:eastAsia="x-none"/>
              </w:rPr>
              <w:t>“0000”</w:t>
            </w:r>
          </w:p>
        </w:tc>
        <w:tc>
          <w:tcPr>
            <w:tcW w:w="3082" w:type="dxa"/>
          </w:tcPr>
          <w:p w14:paraId="2BB07F2A" w14:textId="77777777" w:rsidR="00D03141" w:rsidRPr="000961F5" w:rsidRDefault="00D03141" w:rsidP="00786590">
            <w:pPr>
              <w:spacing w:after="39"/>
              <w:ind w:left="0"/>
              <w:jc w:val="left"/>
              <w:rPr>
                <w:lang w:eastAsia="x-none"/>
              </w:rPr>
            </w:pPr>
            <w:r w:rsidRPr="000961F5">
              <w:rPr>
                <w:lang w:eastAsia="x-none"/>
              </w:rPr>
              <w:t>0000</w:t>
            </w:r>
          </w:p>
        </w:tc>
      </w:tr>
      <w:tr w:rsidR="00D03141" w:rsidRPr="000961F5" w14:paraId="612D3459" w14:textId="77777777" w:rsidTr="00786590">
        <w:tc>
          <w:tcPr>
            <w:tcW w:w="590" w:type="dxa"/>
          </w:tcPr>
          <w:p w14:paraId="217B5F8E" w14:textId="77777777" w:rsidR="00D03141" w:rsidRPr="000961F5" w:rsidRDefault="00D03141" w:rsidP="00786590">
            <w:pPr>
              <w:spacing w:after="39"/>
              <w:ind w:left="0"/>
              <w:jc w:val="left"/>
              <w:rPr>
                <w:lang w:eastAsia="x-none"/>
              </w:rPr>
            </w:pPr>
            <w:r w:rsidRPr="000961F5">
              <w:rPr>
                <w:lang w:eastAsia="x-none"/>
              </w:rPr>
              <w:t>5</w:t>
            </w:r>
          </w:p>
        </w:tc>
        <w:tc>
          <w:tcPr>
            <w:tcW w:w="1506" w:type="dxa"/>
          </w:tcPr>
          <w:p w14:paraId="150D864F" w14:textId="77777777" w:rsidR="00D03141" w:rsidRPr="000961F5" w:rsidRDefault="00D03141" w:rsidP="00786590">
            <w:pPr>
              <w:spacing w:after="39"/>
              <w:ind w:left="0"/>
              <w:jc w:val="left"/>
              <w:rPr>
                <w:lang w:eastAsia="x-none"/>
              </w:rPr>
            </w:pPr>
            <w:r w:rsidRPr="000961F5">
              <w:rPr>
                <w:lang w:eastAsia="x-none"/>
              </w:rPr>
              <w:t>SequenceNumber</w:t>
            </w:r>
          </w:p>
        </w:tc>
        <w:tc>
          <w:tcPr>
            <w:tcW w:w="1146" w:type="dxa"/>
          </w:tcPr>
          <w:p w14:paraId="42E62F42" w14:textId="77777777" w:rsidR="00D03141" w:rsidRPr="000961F5" w:rsidRDefault="00D03141" w:rsidP="00786590">
            <w:pPr>
              <w:spacing w:after="39"/>
              <w:ind w:left="0"/>
              <w:jc w:val="left"/>
              <w:rPr>
                <w:lang w:eastAsia="x-none"/>
              </w:rPr>
            </w:pPr>
            <w:r w:rsidRPr="000961F5">
              <w:rPr>
                <w:lang w:eastAsia="x-none"/>
              </w:rPr>
              <w:t>6n</w:t>
            </w:r>
          </w:p>
        </w:tc>
        <w:tc>
          <w:tcPr>
            <w:tcW w:w="4444" w:type="dxa"/>
          </w:tcPr>
          <w:p w14:paraId="13AFD76A" w14:textId="77777777" w:rsidR="00D03141" w:rsidRPr="000961F5" w:rsidRDefault="00D03141" w:rsidP="00786590">
            <w:pPr>
              <w:spacing w:after="39"/>
              <w:ind w:left="0"/>
              <w:jc w:val="left"/>
              <w:rPr>
                <w:lang w:eastAsia="x-none"/>
              </w:rPr>
            </w:pPr>
            <w:r w:rsidRPr="000961F5">
              <w:rPr>
                <w:lang w:eastAsia="x-none"/>
              </w:rPr>
              <w:t xml:space="preserve">Always </w:t>
            </w:r>
            <w:r w:rsidRPr="000961F5">
              <w:rPr>
                <w:b/>
                <w:lang w:eastAsia="x-none"/>
              </w:rPr>
              <w:t>“000000”</w:t>
            </w:r>
          </w:p>
        </w:tc>
        <w:tc>
          <w:tcPr>
            <w:tcW w:w="3082" w:type="dxa"/>
          </w:tcPr>
          <w:p w14:paraId="5BE7A837" w14:textId="77777777" w:rsidR="00D03141" w:rsidRPr="000961F5" w:rsidRDefault="00D03141" w:rsidP="00786590">
            <w:pPr>
              <w:spacing w:after="39"/>
              <w:ind w:left="0"/>
              <w:jc w:val="left"/>
              <w:rPr>
                <w:lang w:eastAsia="x-none"/>
              </w:rPr>
            </w:pPr>
            <w:r w:rsidRPr="000961F5">
              <w:rPr>
                <w:lang w:eastAsia="x-none"/>
              </w:rPr>
              <w:t>000000</w:t>
            </w:r>
          </w:p>
        </w:tc>
      </w:tr>
    </w:tbl>
    <w:p w14:paraId="1E3E2987" w14:textId="77777777" w:rsidR="00D03141" w:rsidRPr="000961F5" w:rsidRDefault="00D03141" w:rsidP="00D03141">
      <w:pPr>
        <w:ind w:left="0"/>
        <w:rPr>
          <w:lang w:eastAsia="x-none"/>
        </w:rPr>
      </w:pPr>
    </w:p>
    <w:p w14:paraId="51CBE8CC" w14:textId="77777777" w:rsidR="00D03141" w:rsidRPr="000961F5" w:rsidRDefault="00D03141" w:rsidP="00D03141">
      <w:pPr>
        <w:ind w:left="0"/>
        <w:rPr>
          <w:b/>
          <w:lang w:eastAsia="x-none"/>
        </w:rPr>
      </w:pPr>
      <w:r w:rsidRPr="000961F5">
        <w:rPr>
          <w:b/>
          <w:lang w:eastAsia="x-none"/>
        </w:rPr>
        <w:t>Application header block:</w:t>
      </w:r>
    </w:p>
    <w:tbl>
      <w:tblPr>
        <w:tblStyle w:val="TableGrid"/>
        <w:tblW w:w="10768" w:type="dxa"/>
        <w:tblLook w:val="04A0" w:firstRow="1" w:lastRow="0" w:firstColumn="1" w:lastColumn="0" w:noHBand="0" w:noVBand="1"/>
      </w:tblPr>
      <w:tblGrid>
        <w:gridCol w:w="590"/>
        <w:gridCol w:w="1506"/>
        <w:gridCol w:w="1146"/>
        <w:gridCol w:w="4444"/>
        <w:gridCol w:w="3082"/>
      </w:tblGrid>
      <w:tr w:rsidR="00D03141" w:rsidRPr="000961F5" w14:paraId="2FB4EC40" w14:textId="77777777" w:rsidTr="00786590">
        <w:tc>
          <w:tcPr>
            <w:tcW w:w="590" w:type="dxa"/>
            <w:shd w:val="clear" w:color="auto" w:fill="13426B"/>
          </w:tcPr>
          <w:p w14:paraId="16AEC243" w14:textId="77777777" w:rsidR="00D03141" w:rsidRPr="000961F5" w:rsidRDefault="00D03141" w:rsidP="00786590">
            <w:pPr>
              <w:spacing w:after="39"/>
              <w:ind w:left="0"/>
              <w:jc w:val="left"/>
              <w:rPr>
                <w:b/>
                <w:lang w:eastAsia="x-none"/>
              </w:rPr>
            </w:pPr>
            <w:r w:rsidRPr="000961F5">
              <w:rPr>
                <w:b/>
                <w:lang w:eastAsia="x-none"/>
              </w:rPr>
              <w:t>Field</w:t>
            </w:r>
          </w:p>
        </w:tc>
        <w:tc>
          <w:tcPr>
            <w:tcW w:w="1506" w:type="dxa"/>
            <w:shd w:val="clear" w:color="auto" w:fill="13426B"/>
          </w:tcPr>
          <w:p w14:paraId="495F4A3F" w14:textId="77777777" w:rsidR="00D03141" w:rsidRPr="000961F5" w:rsidRDefault="00D03141" w:rsidP="00786590">
            <w:pPr>
              <w:spacing w:after="39"/>
              <w:ind w:left="0"/>
              <w:jc w:val="left"/>
              <w:rPr>
                <w:b/>
                <w:lang w:eastAsia="x-none"/>
              </w:rPr>
            </w:pPr>
            <w:r w:rsidRPr="000961F5">
              <w:rPr>
                <w:b/>
                <w:lang w:eastAsia="x-none"/>
              </w:rPr>
              <w:t>Field Name</w:t>
            </w:r>
          </w:p>
        </w:tc>
        <w:tc>
          <w:tcPr>
            <w:tcW w:w="1146" w:type="dxa"/>
            <w:shd w:val="clear" w:color="auto" w:fill="13426B"/>
          </w:tcPr>
          <w:p w14:paraId="67B03EC8" w14:textId="77777777" w:rsidR="00D03141" w:rsidRPr="000961F5" w:rsidRDefault="00D03141" w:rsidP="00786590">
            <w:pPr>
              <w:spacing w:after="39"/>
              <w:ind w:left="0"/>
              <w:jc w:val="left"/>
              <w:rPr>
                <w:b/>
                <w:lang w:eastAsia="x-none"/>
              </w:rPr>
            </w:pPr>
            <w:r w:rsidRPr="000961F5">
              <w:rPr>
                <w:b/>
                <w:lang w:eastAsia="x-none"/>
              </w:rPr>
              <w:t>Format</w:t>
            </w:r>
          </w:p>
        </w:tc>
        <w:tc>
          <w:tcPr>
            <w:tcW w:w="4444" w:type="dxa"/>
            <w:shd w:val="clear" w:color="auto" w:fill="13426B"/>
          </w:tcPr>
          <w:p w14:paraId="6F656E12" w14:textId="77777777" w:rsidR="00D03141" w:rsidRPr="000961F5" w:rsidRDefault="00D03141" w:rsidP="00786590">
            <w:pPr>
              <w:spacing w:after="39"/>
              <w:ind w:left="0"/>
              <w:jc w:val="left"/>
              <w:rPr>
                <w:b/>
                <w:lang w:eastAsia="x-none"/>
              </w:rPr>
            </w:pPr>
            <w:r w:rsidRPr="000961F5">
              <w:rPr>
                <w:b/>
                <w:lang w:eastAsia="x-none"/>
              </w:rPr>
              <w:t>FINI implementation guidelines</w:t>
            </w:r>
          </w:p>
        </w:tc>
        <w:tc>
          <w:tcPr>
            <w:tcW w:w="3082" w:type="dxa"/>
            <w:shd w:val="clear" w:color="auto" w:fill="13426B"/>
          </w:tcPr>
          <w:p w14:paraId="213CAC91" w14:textId="77777777" w:rsidR="00D03141" w:rsidRPr="000961F5" w:rsidRDefault="00D03141" w:rsidP="00786590">
            <w:pPr>
              <w:spacing w:after="39"/>
              <w:ind w:left="0"/>
              <w:jc w:val="left"/>
              <w:rPr>
                <w:b/>
                <w:lang w:eastAsia="x-none"/>
              </w:rPr>
            </w:pPr>
            <w:r w:rsidRPr="000961F5">
              <w:rPr>
                <w:b/>
                <w:lang w:eastAsia="x-none"/>
              </w:rPr>
              <w:t>Example</w:t>
            </w:r>
          </w:p>
        </w:tc>
      </w:tr>
      <w:tr w:rsidR="00D03141" w:rsidRPr="000961F5" w14:paraId="03459A62" w14:textId="77777777" w:rsidTr="00786590">
        <w:tc>
          <w:tcPr>
            <w:tcW w:w="590" w:type="dxa"/>
          </w:tcPr>
          <w:p w14:paraId="4AD82838" w14:textId="77777777" w:rsidR="00D03141" w:rsidRPr="000961F5" w:rsidRDefault="00D03141" w:rsidP="00786590">
            <w:pPr>
              <w:spacing w:after="39"/>
              <w:ind w:left="0"/>
              <w:jc w:val="left"/>
              <w:rPr>
                <w:lang w:eastAsia="x-none"/>
              </w:rPr>
            </w:pPr>
            <w:r w:rsidRPr="000961F5">
              <w:rPr>
                <w:lang w:eastAsia="x-none"/>
              </w:rPr>
              <w:t>1</w:t>
            </w:r>
          </w:p>
        </w:tc>
        <w:tc>
          <w:tcPr>
            <w:tcW w:w="1506" w:type="dxa"/>
          </w:tcPr>
          <w:p w14:paraId="618BC56F" w14:textId="77777777" w:rsidR="00D03141" w:rsidRPr="000961F5" w:rsidRDefault="00D03141" w:rsidP="00786590">
            <w:pPr>
              <w:spacing w:after="39"/>
              <w:ind w:left="0"/>
              <w:jc w:val="left"/>
              <w:rPr>
                <w:lang w:eastAsia="x-none"/>
              </w:rPr>
            </w:pPr>
            <w:r w:rsidRPr="000961F5">
              <w:rPr>
                <w:lang w:eastAsia="x-none"/>
              </w:rPr>
              <w:t>Input / Output ID</w:t>
            </w:r>
          </w:p>
        </w:tc>
        <w:tc>
          <w:tcPr>
            <w:tcW w:w="1146" w:type="dxa"/>
          </w:tcPr>
          <w:p w14:paraId="4A220C0A" w14:textId="77777777" w:rsidR="00D03141" w:rsidRPr="000961F5" w:rsidRDefault="00D03141" w:rsidP="00786590">
            <w:pPr>
              <w:spacing w:after="39"/>
              <w:ind w:left="0"/>
              <w:jc w:val="left"/>
              <w:rPr>
                <w:lang w:eastAsia="x-none"/>
              </w:rPr>
            </w:pPr>
            <w:r w:rsidRPr="000961F5">
              <w:rPr>
                <w:lang w:eastAsia="x-none"/>
              </w:rPr>
              <w:t>1a</w:t>
            </w:r>
          </w:p>
        </w:tc>
        <w:tc>
          <w:tcPr>
            <w:tcW w:w="4444" w:type="dxa"/>
          </w:tcPr>
          <w:p w14:paraId="1734B7DF" w14:textId="77777777" w:rsidR="00D03141" w:rsidRPr="000961F5" w:rsidRDefault="00D03141" w:rsidP="00786590">
            <w:pPr>
              <w:spacing w:after="39"/>
              <w:ind w:left="0"/>
              <w:jc w:val="left"/>
              <w:rPr>
                <w:lang w:eastAsia="x-none"/>
              </w:rPr>
            </w:pPr>
            <w:r w:rsidRPr="000961F5">
              <w:rPr>
                <w:lang w:eastAsia="x-none"/>
              </w:rPr>
              <w:t xml:space="preserve">Always </w:t>
            </w:r>
            <w:r w:rsidRPr="000961F5">
              <w:rPr>
                <w:b/>
                <w:lang w:eastAsia="x-none"/>
              </w:rPr>
              <w:t>“I”</w:t>
            </w:r>
          </w:p>
        </w:tc>
        <w:tc>
          <w:tcPr>
            <w:tcW w:w="3082" w:type="dxa"/>
          </w:tcPr>
          <w:p w14:paraId="5C7EB07D" w14:textId="77777777" w:rsidR="00D03141" w:rsidRPr="000961F5" w:rsidRDefault="00D03141" w:rsidP="00786590">
            <w:pPr>
              <w:spacing w:after="39"/>
              <w:ind w:left="0"/>
              <w:jc w:val="left"/>
              <w:rPr>
                <w:lang w:eastAsia="x-none"/>
              </w:rPr>
            </w:pPr>
            <w:r w:rsidRPr="000961F5">
              <w:rPr>
                <w:lang w:eastAsia="x-none"/>
              </w:rPr>
              <w:t>I</w:t>
            </w:r>
          </w:p>
        </w:tc>
      </w:tr>
      <w:tr w:rsidR="00D03141" w:rsidRPr="000961F5" w14:paraId="3D80E54D" w14:textId="77777777" w:rsidTr="00786590">
        <w:tc>
          <w:tcPr>
            <w:tcW w:w="590" w:type="dxa"/>
          </w:tcPr>
          <w:p w14:paraId="20405574" w14:textId="77777777" w:rsidR="00D03141" w:rsidRPr="000961F5" w:rsidRDefault="00D03141" w:rsidP="00786590">
            <w:pPr>
              <w:spacing w:after="39"/>
              <w:ind w:left="0"/>
              <w:jc w:val="left"/>
              <w:rPr>
                <w:lang w:eastAsia="x-none"/>
              </w:rPr>
            </w:pPr>
            <w:r w:rsidRPr="000961F5">
              <w:rPr>
                <w:lang w:eastAsia="x-none"/>
              </w:rPr>
              <w:t>2</w:t>
            </w:r>
          </w:p>
        </w:tc>
        <w:tc>
          <w:tcPr>
            <w:tcW w:w="1506" w:type="dxa"/>
          </w:tcPr>
          <w:p w14:paraId="5F1B114B" w14:textId="77777777" w:rsidR="00D03141" w:rsidRPr="000961F5" w:rsidRDefault="00D03141" w:rsidP="00786590">
            <w:pPr>
              <w:spacing w:after="39"/>
              <w:ind w:left="0"/>
              <w:jc w:val="left"/>
              <w:rPr>
                <w:lang w:eastAsia="x-none"/>
              </w:rPr>
            </w:pPr>
            <w:r w:rsidRPr="000961F5">
              <w:rPr>
                <w:lang w:eastAsia="x-none"/>
              </w:rPr>
              <w:t>SWIFT Message type</w:t>
            </w:r>
          </w:p>
        </w:tc>
        <w:tc>
          <w:tcPr>
            <w:tcW w:w="1146" w:type="dxa"/>
          </w:tcPr>
          <w:p w14:paraId="2C734609" w14:textId="77777777" w:rsidR="00D03141" w:rsidRPr="000961F5" w:rsidRDefault="00D03141" w:rsidP="00786590">
            <w:pPr>
              <w:spacing w:after="39"/>
              <w:ind w:left="0"/>
              <w:jc w:val="left"/>
              <w:rPr>
                <w:lang w:eastAsia="x-none"/>
              </w:rPr>
            </w:pPr>
            <w:r w:rsidRPr="000961F5">
              <w:rPr>
                <w:lang w:eastAsia="x-none"/>
              </w:rPr>
              <w:t>3n</w:t>
            </w:r>
          </w:p>
        </w:tc>
        <w:tc>
          <w:tcPr>
            <w:tcW w:w="4444" w:type="dxa"/>
          </w:tcPr>
          <w:p w14:paraId="5D528E4D" w14:textId="77777777" w:rsidR="00D03141" w:rsidRPr="000961F5" w:rsidRDefault="00D03141" w:rsidP="00786590">
            <w:pPr>
              <w:spacing w:after="39"/>
              <w:ind w:left="0"/>
              <w:jc w:val="left"/>
              <w:rPr>
                <w:lang w:eastAsia="x-none"/>
              </w:rPr>
            </w:pPr>
            <w:r w:rsidRPr="000961F5">
              <w:rPr>
                <w:b/>
                <w:lang w:eastAsia="x-none"/>
              </w:rPr>
              <w:t>“101”</w:t>
            </w:r>
            <w:r w:rsidRPr="000961F5">
              <w:rPr>
                <w:lang w:eastAsia="x-none"/>
              </w:rPr>
              <w:t xml:space="preserve"> to indicate MT 101 message</w:t>
            </w:r>
          </w:p>
        </w:tc>
        <w:tc>
          <w:tcPr>
            <w:tcW w:w="3082" w:type="dxa"/>
          </w:tcPr>
          <w:p w14:paraId="432A014E" w14:textId="77777777" w:rsidR="00D03141" w:rsidRPr="000961F5" w:rsidRDefault="00D03141" w:rsidP="00786590">
            <w:pPr>
              <w:spacing w:after="39"/>
              <w:ind w:left="0"/>
              <w:jc w:val="left"/>
              <w:rPr>
                <w:lang w:eastAsia="x-none"/>
              </w:rPr>
            </w:pPr>
            <w:r w:rsidRPr="000961F5">
              <w:rPr>
                <w:lang w:eastAsia="x-none"/>
              </w:rPr>
              <w:t>101</w:t>
            </w:r>
          </w:p>
        </w:tc>
      </w:tr>
      <w:tr w:rsidR="00D03141" w:rsidRPr="000961F5" w14:paraId="1489F5C4" w14:textId="77777777" w:rsidTr="00786590">
        <w:tc>
          <w:tcPr>
            <w:tcW w:w="590" w:type="dxa"/>
          </w:tcPr>
          <w:p w14:paraId="14E99E41" w14:textId="77777777" w:rsidR="00D03141" w:rsidRPr="000961F5" w:rsidRDefault="00D03141" w:rsidP="00786590">
            <w:pPr>
              <w:spacing w:after="39"/>
              <w:ind w:left="0"/>
              <w:jc w:val="left"/>
              <w:rPr>
                <w:lang w:eastAsia="x-none"/>
              </w:rPr>
            </w:pPr>
            <w:r w:rsidRPr="000961F5">
              <w:rPr>
                <w:lang w:eastAsia="x-none"/>
              </w:rPr>
              <w:t>3</w:t>
            </w:r>
          </w:p>
        </w:tc>
        <w:tc>
          <w:tcPr>
            <w:tcW w:w="1506" w:type="dxa"/>
          </w:tcPr>
          <w:p w14:paraId="6168F0F0" w14:textId="77777777" w:rsidR="00D03141" w:rsidRPr="000961F5" w:rsidRDefault="00D03141" w:rsidP="00786590">
            <w:pPr>
              <w:spacing w:after="39"/>
              <w:ind w:left="0"/>
              <w:jc w:val="left"/>
              <w:rPr>
                <w:lang w:eastAsia="x-none"/>
              </w:rPr>
            </w:pPr>
            <w:r w:rsidRPr="000961F5">
              <w:rPr>
                <w:lang w:eastAsia="x-none"/>
              </w:rPr>
              <w:t>Destination Address</w:t>
            </w:r>
          </w:p>
        </w:tc>
        <w:tc>
          <w:tcPr>
            <w:tcW w:w="1146" w:type="dxa"/>
          </w:tcPr>
          <w:p w14:paraId="11F0126A" w14:textId="77777777" w:rsidR="00D03141" w:rsidRPr="000961F5" w:rsidRDefault="00D03141" w:rsidP="00786590">
            <w:pPr>
              <w:spacing w:after="39"/>
              <w:ind w:left="0"/>
              <w:jc w:val="left"/>
              <w:rPr>
                <w:lang w:eastAsia="x-none"/>
              </w:rPr>
            </w:pPr>
            <w:r w:rsidRPr="000961F5">
              <w:rPr>
                <w:lang w:eastAsia="x-none"/>
              </w:rPr>
              <w:t>12x</w:t>
            </w:r>
          </w:p>
        </w:tc>
        <w:tc>
          <w:tcPr>
            <w:tcW w:w="4444" w:type="dxa"/>
          </w:tcPr>
          <w:p w14:paraId="41FF1D36" w14:textId="77777777" w:rsidR="00D03141" w:rsidRPr="000961F5" w:rsidRDefault="00D03141" w:rsidP="00786590">
            <w:pPr>
              <w:spacing w:after="39"/>
              <w:ind w:left="0"/>
              <w:jc w:val="left"/>
              <w:rPr>
                <w:lang w:eastAsia="x-none"/>
              </w:rPr>
            </w:pPr>
            <w:r w:rsidRPr="000961F5">
              <w:rPr>
                <w:lang w:eastAsia="x-none"/>
              </w:rPr>
              <w:t xml:space="preserve">Receiving Bank’s BIC code, with an </w:t>
            </w:r>
            <w:r w:rsidRPr="000961F5">
              <w:rPr>
                <w:b/>
                <w:lang w:eastAsia="x-none"/>
              </w:rPr>
              <w:t>“A”</w:t>
            </w:r>
            <w:r w:rsidRPr="000961F5">
              <w:rPr>
                <w:lang w:eastAsia="x-none"/>
              </w:rPr>
              <w:t xml:space="preserve"> between the BIC and branch code [SWIFT BIC codes list]</w:t>
            </w:r>
          </w:p>
        </w:tc>
        <w:tc>
          <w:tcPr>
            <w:tcW w:w="3082" w:type="dxa"/>
          </w:tcPr>
          <w:p w14:paraId="73107D00" w14:textId="77777777" w:rsidR="00D03141" w:rsidRPr="000961F5" w:rsidRDefault="00D03141" w:rsidP="00786590">
            <w:pPr>
              <w:spacing w:after="39"/>
              <w:ind w:left="0"/>
              <w:jc w:val="left"/>
              <w:rPr>
                <w:lang w:eastAsia="x-none"/>
              </w:rPr>
            </w:pPr>
            <w:r w:rsidRPr="000961F5">
              <w:rPr>
                <w:lang w:eastAsia="x-none"/>
              </w:rPr>
              <w:t>HSBCHKHHAXXX</w:t>
            </w:r>
          </w:p>
          <w:p w14:paraId="5A9867C7" w14:textId="77777777" w:rsidR="00D03141" w:rsidRPr="000961F5" w:rsidRDefault="00D03141" w:rsidP="00786590">
            <w:pPr>
              <w:spacing w:after="39"/>
              <w:ind w:left="0"/>
              <w:jc w:val="left"/>
              <w:rPr>
                <w:lang w:eastAsia="x-none"/>
              </w:rPr>
            </w:pPr>
            <w:r w:rsidRPr="000961F5">
              <w:rPr>
                <w:lang w:eastAsia="x-none"/>
              </w:rPr>
              <w:t xml:space="preserve">(In this example: </w:t>
            </w:r>
          </w:p>
          <w:p w14:paraId="23D22406" w14:textId="77777777" w:rsidR="00D03141" w:rsidRPr="000961F5" w:rsidRDefault="00D03141" w:rsidP="00786590">
            <w:pPr>
              <w:spacing w:after="39"/>
              <w:ind w:left="0"/>
              <w:jc w:val="left"/>
              <w:rPr>
                <w:lang w:eastAsia="x-none"/>
              </w:rPr>
            </w:pPr>
            <w:r w:rsidRPr="000961F5">
              <w:rPr>
                <w:lang w:eastAsia="x-none"/>
              </w:rPr>
              <w:t>HSBCHKHH = BIC code</w:t>
            </w:r>
          </w:p>
          <w:p w14:paraId="4FBCAEC7" w14:textId="77777777" w:rsidR="00D03141" w:rsidRPr="000961F5" w:rsidRDefault="00D03141" w:rsidP="00786590">
            <w:pPr>
              <w:spacing w:after="39"/>
              <w:ind w:left="0"/>
              <w:jc w:val="left"/>
              <w:rPr>
                <w:lang w:eastAsia="x-none"/>
              </w:rPr>
            </w:pPr>
            <w:r w:rsidRPr="000961F5">
              <w:rPr>
                <w:lang w:eastAsia="x-none"/>
              </w:rPr>
              <w:t>XXX = branch code)</w:t>
            </w:r>
          </w:p>
        </w:tc>
      </w:tr>
      <w:tr w:rsidR="00D03141" w:rsidRPr="000961F5" w14:paraId="1C7939D1" w14:textId="77777777" w:rsidTr="00786590">
        <w:tc>
          <w:tcPr>
            <w:tcW w:w="590" w:type="dxa"/>
          </w:tcPr>
          <w:p w14:paraId="0BA62225" w14:textId="77777777" w:rsidR="00D03141" w:rsidRPr="000961F5" w:rsidRDefault="00D03141" w:rsidP="00786590">
            <w:pPr>
              <w:spacing w:after="39"/>
              <w:ind w:left="0"/>
              <w:jc w:val="left"/>
              <w:rPr>
                <w:lang w:eastAsia="x-none"/>
              </w:rPr>
            </w:pPr>
            <w:r w:rsidRPr="000961F5">
              <w:rPr>
                <w:lang w:eastAsia="x-none"/>
              </w:rPr>
              <w:t>4</w:t>
            </w:r>
          </w:p>
        </w:tc>
        <w:tc>
          <w:tcPr>
            <w:tcW w:w="1506" w:type="dxa"/>
          </w:tcPr>
          <w:p w14:paraId="7F7892EB" w14:textId="77777777" w:rsidR="00D03141" w:rsidRPr="000961F5" w:rsidRDefault="00D03141" w:rsidP="00786590">
            <w:pPr>
              <w:spacing w:after="39"/>
              <w:ind w:left="0"/>
              <w:jc w:val="left"/>
              <w:rPr>
                <w:lang w:eastAsia="x-none"/>
              </w:rPr>
            </w:pPr>
            <w:r w:rsidRPr="000961F5">
              <w:rPr>
                <w:lang w:eastAsia="x-none"/>
              </w:rPr>
              <w:t>Priority</w:t>
            </w:r>
          </w:p>
        </w:tc>
        <w:tc>
          <w:tcPr>
            <w:tcW w:w="1146" w:type="dxa"/>
          </w:tcPr>
          <w:p w14:paraId="4FA94B63" w14:textId="77777777" w:rsidR="00D03141" w:rsidRPr="000961F5" w:rsidRDefault="00D03141" w:rsidP="00786590">
            <w:pPr>
              <w:spacing w:after="39"/>
              <w:ind w:left="0"/>
              <w:jc w:val="left"/>
              <w:rPr>
                <w:lang w:eastAsia="x-none"/>
              </w:rPr>
            </w:pPr>
            <w:r w:rsidRPr="000961F5">
              <w:rPr>
                <w:lang w:eastAsia="x-none"/>
              </w:rPr>
              <w:t>1a</w:t>
            </w:r>
          </w:p>
        </w:tc>
        <w:tc>
          <w:tcPr>
            <w:tcW w:w="4444" w:type="dxa"/>
          </w:tcPr>
          <w:p w14:paraId="2CBE0549" w14:textId="77777777" w:rsidR="00D03141" w:rsidRPr="000961F5" w:rsidRDefault="00D03141" w:rsidP="00786590">
            <w:pPr>
              <w:spacing w:after="39"/>
              <w:ind w:left="0"/>
              <w:jc w:val="left"/>
              <w:rPr>
                <w:lang w:eastAsia="x-none"/>
              </w:rPr>
            </w:pPr>
            <w:r w:rsidRPr="000961F5">
              <w:rPr>
                <w:lang w:eastAsia="x-none"/>
              </w:rPr>
              <w:t xml:space="preserve">Always </w:t>
            </w:r>
            <w:r w:rsidRPr="000961F5">
              <w:rPr>
                <w:b/>
                <w:lang w:eastAsia="x-none"/>
              </w:rPr>
              <w:t>“N”</w:t>
            </w:r>
          </w:p>
        </w:tc>
        <w:tc>
          <w:tcPr>
            <w:tcW w:w="3082" w:type="dxa"/>
          </w:tcPr>
          <w:p w14:paraId="10DD7FB7" w14:textId="77777777" w:rsidR="00D03141" w:rsidRPr="000961F5" w:rsidRDefault="00D03141" w:rsidP="00786590">
            <w:pPr>
              <w:spacing w:after="39"/>
              <w:ind w:left="0"/>
              <w:jc w:val="left"/>
              <w:rPr>
                <w:lang w:eastAsia="x-none"/>
              </w:rPr>
            </w:pPr>
            <w:r w:rsidRPr="000961F5">
              <w:rPr>
                <w:lang w:eastAsia="x-none"/>
              </w:rPr>
              <w:t>N</w:t>
            </w:r>
          </w:p>
        </w:tc>
      </w:tr>
      <w:tr w:rsidR="00D03141" w:rsidRPr="000961F5" w14:paraId="5AC35F87" w14:textId="77777777" w:rsidTr="00786590">
        <w:tc>
          <w:tcPr>
            <w:tcW w:w="590" w:type="dxa"/>
          </w:tcPr>
          <w:p w14:paraId="71ABD273" w14:textId="77777777" w:rsidR="00D03141" w:rsidRPr="000961F5" w:rsidRDefault="00D03141" w:rsidP="00786590">
            <w:pPr>
              <w:spacing w:after="39"/>
              <w:ind w:left="0"/>
              <w:jc w:val="left"/>
              <w:rPr>
                <w:lang w:eastAsia="x-none"/>
              </w:rPr>
            </w:pPr>
            <w:r w:rsidRPr="000961F5">
              <w:rPr>
                <w:lang w:eastAsia="x-none"/>
              </w:rPr>
              <w:t>5</w:t>
            </w:r>
          </w:p>
        </w:tc>
        <w:tc>
          <w:tcPr>
            <w:tcW w:w="1506" w:type="dxa"/>
          </w:tcPr>
          <w:p w14:paraId="67B58993" w14:textId="77777777" w:rsidR="00D03141" w:rsidRPr="000961F5" w:rsidRDefault="00D03141" w:rsidP="00786590">
            <w:pPr>
              <w:spacing w:after="39"/>
              <w:ind w:left="0"/>
              <w:jc w:val="left"/>
              <w:rPr>
                <w:lang w:eastAsia="x-none"/>
              </w:rPr>
            </w:pPr>
            <w:r w:rsidRPr="000961F5">
              <w:rPr>
                <w:lang w:eastAsia="x-none"/>
              </w:rPr>
              <w:t>Delivery Monitoring</w:t>
            </w:r>
          </w:p>
        </w:tc>
        <w:tc>
          <w:tcPr>
            <w:tcW w:w="1146" w:type="dxa"/>
          </w:tcPr>
          <w:p w14:paraId="3A6BB9B9" w14:textId="77777777" w:rsidR="00D03141" w:rsidRPr="000961F5" w:rsidRDefault="00D03141" w:rsidP="00786590">
            <w:pPr>
              <w:spacing w:after="39"/>
              <w:ind w:left="0"/>
              <w:jc w:val="left"/>
              <w:rPr>
                <w:lang w:eastAsia="x-none"/>
              </w:rPr>
            </w:pPr>
            <w:r w:rsidRPr="000961F5">
              <w:rPr>
                <w:lang w:eastAsia="x-none"/>
              </w:rPr>
              <w:t>1x</w:t>
            </w:r>
          </w:p>
        </w:tc>
        <w:tc>
          <w:tcPr>
            <w:tcW w:w="4444" w:type="dxa"/>
          </w:tcPr>
          <w:p w14:paraId="51C0C892" w14:textId="77777777" w:rsidR="00D03141" w:rsidRPr="000961F5" w:rsidRDefault="00D03141" w:rsidP="00786590">
            <w:pPr>
              <w:spacing w:after="39"/>
              <w:ind w:left="0"/>
              <w:jc w:val="left"/>
              <w:rPr>
                <w:lang w:eastAsia="x-none"/>
              </w:rPr>
            </w:pPr>
            <w:r w:rsidRPr="000961F5">
              <w:rPr>
                <w:lang w:eastAsia="x-none"/>
              </w:rPr>
              <w:t xml:space="preserve">Always </w:t>
            </w:r>
            <w:r w:rsidRPr="000961F5">
              <w:rPr>
                <w:b/>
                <w:lang w:eastAsia="x-none"/>
              </w:rPr>
              <w:t>“2”</w:t>
            </w:r>
          </w:p>
        </w:tc>
        <w:tc>
          <w:tcPr>
            <w:tcW w:w="3082" w:type="dxa"/>
          </w:tcPr>
          <w:p w14:paraId="6BDB6520" w14:textId="77777777" w:rsidR="00D03141" w:rsidRPr="000961F5" w:rsidRDefault="00D03141" w:rsidP="00786590">
            <w:pPr>
              <w:spacing w:after="39"/>
              <w:ind w:left="0"/>
              <w:jc w:val="left"/>
              <w:rPr>
                <w:lang w:eastAsia="x-none"/>
              </w:rPr>
            </w:pPr>
            <w:r w:rsidRPr="000961F5">
              <w:rPr>
                <w:lang w:eastAsia="x-none"/>
              </w:rPr>
              <w:t>2</w:t>
            </w:r>
          </w:p>
        </w:tc>
      </w:tr>
      <w:tr w:rsidR="00D03141" w:rsidRPr="000961F5" w14:paraId="2BC8FC8F" w14:textId="77777777" w:rsidTr="00786590">
        <w:tc>
          <w:tcPr>
            <w:tcW w:w="590" w:type="dxa"/>
          </w:tcPr>
          <w:p w14:paraId="1434B542" w14:textId="77777777" w:rsidR="00D03141" w:rsidRPr="000961F5" w:rsidRDefault="00D03141" w:rsidP="00786590">
            <w:pPr>
              <w:spacing w:after="39"/>
              <w:ind w:left="0"/>
              <w:jc w:val="left"/>
              <w:rPr>
                <w:lang w:eastAsia="x-none"/>
              </w:rPr>
            </w:pPr>
            <w:r w:rsidRPr="000961F5">
              <w:rPr>
                <w:lang w:eastAsia="x-none"/>
              </w:rPr>
              <w:t>6</w:t>
            </w:r>
          </w:p>
        </w:tc>
        <w:tc>
          <w:tcPr>
            <w:tcW w:w="1506" w:type="dxa"/>
          </w:tcPr>
          <w:p w14:paraId="451A5814" w14:textId="77777777" w:rsidR="00D03141" w:rsidRPr="000961F5" w:rsidRDefault="00D03141" w:rsidP="00786590">
            <w:pPr>
              <w:spacing w:after="39"/>
              <w:ind w:left="0"/>
              <w:jc w:val="left"/>
              <w:rPr>
                <w:lang w:eastAsia="x-none"/>
              </w:rPr>
            </w:pPr>
            <w:r w:rsidRPr="000961F5">
              <w:rPr>
                <w:lang w:eastAsia="x-none"/>
              </w:rPr>
              <w:t>Obsolescence Period</w:t>
            </w:r>
          </w:p>
        </w:tc>
        <w:tc>
          <w:tcPr>
            <w:tcW w:w="1146" w:type="dxa"/>
          </w:tcPr>
          <w:p w14:paraId="1EB1CC76" w14:textId="77777777" w:rsidR="00D03141" w:rsidRPr="000961F5" w:rsidRDefault="00D03141" w:rsidP="00786590">
            <w:pPr>
              <w:spacing w:after="39"/>
              <w:ind w:left="0"/>
              <w:jc w:val="left"/>
              <w:rPr>
                <w:lang w:eastAsia="x-none"/>
              </w:rPr>
            </w:pPr>
            <w:r w:rsidRPr="000961F5">
              <w:rPr>
                <w:lang w:eastAsia="x-none"/>
              </w:rPr>
              <w:t>3n</w:t>
            </w:r>
          </w:p>
        </w:tc>
        <w:tc>
          <w:tcPr>
            <w:tcW w:w="4444" w:type="dxa"/>
          </w:tcPr>
          <w:p w14:paraId="25FD9280" w14:textId="77777777" w:rsidR="00D03141" w:rsidRPr="000961F5" w:rsidRDefault="00D03141" w:rsidP="00786590">
            <w:pPr>
              <w:spacing w:after="39"/>
              <w:ind w:left="0"/>
              <w:jc w:val="left"/>
              <w:rPr>
                <w:lang w:eastAsia="x-none"/>
              </w:rPr>
            </w:pPr>
            <w:r w:rsidRPr="000961F5">
              <w:rPr>
                <w:lang w:eastAsia="x-none"/>
              </w:rPr>
              <w:t xml:space="preserve">Always </w:t>
            </w:r>
            <w:r w:rsidRPr="000961F5">
              <w:rPr>
                <w:b/>
                <w:lang w:eastAsia="x-none"/>
              </w:rPr>
              <w:t>“020”</w:t>
            </w:r>
          </w:p>
        </w:tc>
        <w:tc>
          <w:tcPr>
            <w:tcW w:w="3082" w:type="dxa"/>
          </w:tcPr>
          <w:p w14:paraId="0BEA04DB" w14:textId="77777777" w:rsidR="00D03141" w:rsidRPr="000961F5" w:rsidRDefault="00D03141" w:rsidP="00786590">
            <w:pPr>
              <w:spacing w:after="39"/>
              <w:ind w:left="0"/>
              <w:jc w:val="left"/>
              <w:rPr>
                <w:lang w:eastAsia="x-none"/>
              </w:rPr>
            </w:pPr>
            <w:r w:rsidRPr="000961F5">
              <w:rPr>
                <w:lang w:eastAsia="x-none"/>
              </w:rPr>
              <w:t>020</w:t>
            </w:r>
          </w:p>
        </w:tc>
      </w:tr>
    </w:tbl>
    <w:p w14:paraId="588DB9DD" w14:textId="77777777" w:rsidR="00D03141" w:rsidRPr="000961F5" w:rsidRDefault="00D03141" w:rsidP="00D03141">
      <w:pPr>
        <w:ind w:left="0"/>
        <w:rPr>
          <w:b/>
          <w:lang w:eastAsia="x-none"/>
        </w:rPr>
      </w:pPr>
    </w:p>
    <w:p w14:paraId="50202ACD" w14:textId="77777777" w:rsidR="00D03141" w:rsidRPr="000961F5" w:rsidRDefault="00D03141" w:rsidP="00D03141">
      <w:pPr>
        <w:ind w:left="0"/>
        <w:rPr>
          <w:b/>
          <w:lang w:eastAsia="x-none"/>
        </w:rPr>
      </w:pPr>
      <w:r w:rsidRPr="000961F5">
        <w:rPr>
          <w:b/>
          <w:lang w:eastAsia="x-none"/>
        </w:rPr>
        <w:t>Text block:</w:t>
      </w:r>
    </w:p>
    <w:tbl>
      <w:tblPr>
        <w:tblStyle w:val="TableGrid"/>
        <w:tblW w:w="10768" w:type="dxa"/>
        <w:tblLook w:val="04A0" w:firstRow="1" w:lastRow="0" w:firstColumn="1" w:lastColumn="0" w:noHBand="0" w:noVBand="1"/>
      </w:tblPr>
      <w:tblGrid>
        <w:gridCol w:w="590"/>
        <w:gridCol w:w="1052"/>
        <w:gridCol w:w="1177"/>
        <w:gridCol w:w="4689"/>
        <w:gridCol w:w="3260"/>
      </w:tblGrid>
      <w:tr w:rsidR="00D03141" w:rsidRPr="000961F5" w14:paraId="229D35E1" w14:textId="77777777" w:rsidTr="00786590">
        <w:tc>
          <w:tcPr>
            <w:tcW w:w="590" w:type="dxa"/>
            <w:shd w:val="clear" w:color="auto" w:fill="13426B"/>
          </w:tcPr>
          <w:p w14:paraId="7D16DA4D" w14:textId="77777777" w:rsidR="00D03141" w:rsidRPr="000961F5" w:rsidRDefault="00D03141" w:rsidP="00786590">
            <w:pPr>
              <w:spacing w:after="39"/>
              <w:ind w:left="0"/>
              <w:jc w:val="left"/>
              <w:rPr>
                <w:b/>
                <w:lang w:eastAsia="x-none"/>
              </w:rPr>
            </w:pPr>
            <w:r w:rsidRPr="000961F5">
              <w:rPr>
                <w:b/>
                <w:lang w:eastAsia="x-none"/>
              </w:rPr>
              <w:t>Field</w:t>
            </w:r>
          </w:p>
        </w:tc>
        <w:tc>
          <w:tcPr>
            <w:tcW w:w="1052" w:type="dxa"/>
            <w:shd w:val="clear" w:color="auto" w:fill="13426B"/>
          </w:tcPr>
          <w:p w14:paraId="70C1C863" w14:textId="77777777" w:rsidR="00D03141" w:rsidRPr="000961F5" w:rsidRDefault="00D03141" w:rsidP="00786590">
            <w:pPr>
              <w:spacing w:after="39"/>
              <w:ind w:left="0"/>
              <w:jc w:val="left"/>
              <w:rPr>
                <w:b/>
                <w:lang w:eastAsia="x-none"/>
              </w:rPr>
            </w:pPr>
            <w:r w:rsidRPr="000961F5">
              <w:rPr>
                <w:b/>
                <w:lang w:eastAsia="x-none"/>
              </w:rPr>
              <w:t>Field Name</w:t>
            </w:r>
          </w:p>
        </w:tc>
        <w:tc>
          <w:tcPr>
            <w:tcW w:w="1177" w:type="dxa"/>
            <w:shd w:val="clear" w:color="auto" w:fill="13426B"/>
          </w:tcPr>
          <w:p w14:paraId="55316717" w14:textId="77777777" w:rsidR="00D03141" w:rsidRPr="000961F5" w:rsidRDefault="00D03141" w:rsidP="00786590">
            <w:pPr>
              <w:spacing w:after="39"/>
              <w:ind w:left="0"/>
              <w:jc w:val="left"/>
              <w:rPr>
                <w:b/>
                <w:lang w:eastAsia="x-none"/>
              </w:rPr>
            </w:pPr>
            <w:r w:rsidRPr="000961F5">
              <w:rPr>
                <w:b/>
                <w:lang w:eastAsia="x-none"/>
              </w:rPr>
              <w:t>Format</w:t>
            </w:r>
          </w:p>
        </w:tc>
        <w:tc>
          <w:tcPr>
            <w:tcW w:w="4689" w:type="dxa"/>
            <w:shd w:val="clear" w:color="auto" w:fill="13426B"/>
          </w:tcPr>
          <w:p w14:paraId="634CB133" w14:textId="77777777" w:rsidR="00D03141" w:rsidRPr="000961F5" w:rsidRDefault="00D03141" w:rsidP="00786590">
            <w:pPr>
              <w:spacing w:after="39"/>
              <w:ind w:left="0"/>
              <w:jc w:val="left"/>
              <w:rPr>
                <w:b/>
                <w:lang w:eastAsia="x-none"/>
              </w:rPr>
            </w:pPr>
            <w:r w:rsidRPr="000961F5">
              <w:rPr>
                <w:b/>
                <w:lang w:eastAsia="x-none"/>
              </w:rPr>
              <w:t>FINI implementation guidelines</w:t>
            </w:r>
          </w:p>
        </w:tc>
        <w:tc>
          <w:tcPr>
            <w:tcW w:w="3260" w:type="dxa"/>
            <w:shd w:val="clear" w:color="auto" w:fill="13426B"/>
          </w:tcPr>
          <w:p w14:paraId="1036D52F" w14:textId="77777777" w:rsidR="00D03141" w:rsidRPr="000961F5" w:rsidRDefault="00D03141" w:rsidP="00786590">
            <w:pPr>
              <w:spacing w:after="39"/>
              <w:ind w:left="0"/>
              <w:jc w:val="left"/>
              <w:rPr>
                <w:b/>
                <w:lang w:eastAsia="x-none"/>
              </w:rPr>
            </w:pPr>
            <w:r w:rsidRPr="000961F5">
              <w:rPr>
                <w:b/>
                <w:lang w:eastAsia="x-none"/>
              </w:rPr>
              <w:t>Example</w:t>
            </w:r>
          </w:p>
        </w:tc>
      </w:tr>
      <w:tr w:rsidR="00D03141" w:rsidRPr="000961F5" w14:paraId="7398C251" w14:textId="77777777" w:rsidTr="00786590">
        <w:tc>
          <w:tcPr>
            <w:tcW w:w="590" w:type="dxa"/>
          </w:tcPr>
          <w:p w14:paraId="0428CF5C" w14:textId="77777777" w:rsidR="00D03141" w:rsidRPr="000961F5" w:rsidRDefault="00D03141" w:rsidP="00786590">
            <w:pPr>
              <w:spacing w:after="39"/>
              <w:ind w:left="0"/>
              <w:jc w:val="left"/>
              <w:rPr>
                <w:lang w:eastAsia="x-none"/>
              </w:rPr>
            </w:pPr>
            <w:r w:rsidRPr="000961F5">
              <w:rPr>
                <w:lang w:eastAsia="x-none"/>
              </w:rPr>
              <w:t>20</w:t>
            </w:r>
          </w:p>
        </w:tc>
        <w:tc>
          <w:tcPr>
            <w:tcW w:w="1052" w:type="dxa"/>
          </w:tcPr>
          <w:p w14:paraId="2CA7AF00" w14:textId="77777777" w:rsidR="00D03141" w:rsidRPr="000961F5" w:rsidRDefault="00D03141" w:rsidP="00786590">
            <w:pPr>
              <w:spacing w:after="39"/>
              <w:ind w:left="0"/>
              <w:jc w:val="left"/>
              <w:rPr>
                <w:lang w:eastAsia="x-none"/>
              </w:rPr>
            </w:pPr>
            <w:r w:rsidRPr="000961F5">
              <w:rPr>
                <w:lang w:eastAsia="x-none"/>
              </w:rPr>
              <w:t>Sender’s reference</w:t>
            </w:r>
          </w:p>
        </w:tc>
        <w:tc>
          <w:tcPr>
            <w:tcW w:w="1177" w:type="dxa"/>
          </w:tcPr>
          <w:p w14:paraId="37F15DC7" w14:textId="77777777" w:rsidR="00D03141" w:rsidRPr="000961F5" w:rsidRDefault="00D03141" w:rsidP="00786590">
            <w:pPr>
              <w:spacing w:after="39"/>
              <w:ind w:left="0"/>
              <w:jc w:val="left"/>
              <w:rPr>
                <w:lang w:eastAsia="x-none"/>
              </w:rPr>
            </w:pPr>
            <w:r w:rsidRPr="000961F5">
              <w:rPr>
                <w:lang w:eastAsia="x-none"/>
              </w:rPr>
              <w:t>16x</w:t>
            </w:r>
          </w:p>
        </w:tc>
        <w:tc>
          <w:tcPr>
            <w:tcW w:w="4689" w:type="dxa"/>
          </w:tcPr>
          <w:p w14:paraId="41A77FC6" w14:textId="77777777" w:rsidR="00D03141" w:rsidRPr="000961F5" w:rsidRDefault="00D03141" w:rsidP="00786590">
            <w:pPr>
              <w:spacing w:after="39"/>
              <w:ind w:left="0"/>
              <w:jc w:val="left"/>
              <w:rPr>
                <w:lang w:eastAsia="x-none"/>
              </w:rPr>
            </w:pPr>
            <w:r w:rsidRPr="000961F5">
              <w:rPr>
                <w:lang w:eastAsia="x-none"/>
              </w:rPr>
              <w:t>Globally unique reference:</w:t>
            </w:r>
          </w:p>
          <w:p w14:paraId="51DD98A9" w14:textId="77777777" w:rsidR="00D03141" w:rsidRPr="000961F5" w:rsidRDefault="00D03141" w:rsidP="002E07D6">
            <w:pPr>
              <w:pStyle w:val="ListParagraph"/>
              <w:numPr>
                <w:ilvl w:val="0"/>
                <w:numId w:val="29"/>
              </w:numPr>
              <w:spacing w:after="39"/>
              <w:ind w:leftChars="0" w:left="234" w:hanging="234"/>
              <w:jc w:val="left"/>
              <w:rPr>
                <w:lang w:eastAsia="x-none"/>
              </w:rPr>
            </w:pPr>
            <w:r w:rsidRPr="000961F5">
              <w:rPr>
                <w:lang w:eastAsia="x-none"/>
              </w:rPr>
              <w:t>Stock code (5!n) [IPO initiation Field #10]</w:t>
            </w:r>
          </w:p>
          <w:p w14:paraId="3D365B0B" w14:textId="77777777" w:rsidR="00D03141" w:rsidRPr="000961F5" w:rsidRDefault="00D03141" w:rsidP="002E07D6">
            <w:pPr>
              <w:pStyle w:val="ListParagraph"/>
              <w:numPr>
                <w:ilvl w:val="0"/>
                <w:numId w:val="29"/>
              </w:numPr>
              <w:spacing w:after="39"/>
              <w:ind w:leftChars="0" w:left="234" w:hanging="234"/>
              <w:jc w:val="left"/>
              <w:rPr>
                <w:b/>
                <w:color w:val="E36C0A" w:themeColor="accent6" w:themeShade="BF"/>
                <w:lang w:eastAsia="x-none"/>
              </w:rPr>
            </w:pPr>
            <w:r w:rsidRPr="000961F5">
              <w:rPr>
                <w:b/>
                <w:color w:val="E36C0A" w:themeColor="accent6" w:themeShade="BF"/>
                <w:lang w:eastAsia="x-none"/>
              </w:rPr>
              <w:t>CCASS participant ID (1!a5!n) [Designated Bank Master Field #2 / NCP Master Field #2]</w:t>
            </w:r>
          </w:p>
          <w:p w14:paraId="694F920E" w14:textId="77777777" w:rsidR="00D03141" w:rsidRPr="000961F5" w:rsidRDefault="00D03141" w:rsidP="002E07D6">
            <w:pPr>
              <w:pStyle w:val="ListParagraph"/>
              <w:numPr>
                <w:ilvl w:val="0"/>
                <w:numId w:val="29"/>
              </w:numPr>
              <w:spacing w:after="39"/>
              <w:ind w:leftChars="0" w:left="234" w:hanging="234"/>
              <w:jc w:val="left"/>
              <w:rPr>
                <w:lang w:eastAsia="x-none"/>
              </w:rPr>
            </w:pPr>
            <w:r w:rsidRPr="000961F5">
              <w:rPr>
                <w:lang w:eastAsia="x-none"/>
              </w:rPr>
              <w:t>Reference number (3!a2!n) [description below]</w:t>
            </w:r>
          </w:p>
          <w:p w14:paraId="2CA313DB" w14:textId="77777777" w:rsidR="00D03141" w:rsidRPr="000961F5" w:rsidRDefault="00D03141" w:rsidP="00786590">
            <w:pPr>
              <w:spacing w:after="39"/>
              <w:ind w:left="0"/>
              <w:jc w:val="left"/>
              <w:rPr>
                <w:lang w:eastAsia="x-none"/>
              </w:rPr>
            </w:pPr>
          </w:p>
          <w:p w14:paraId="073D7A33" w14:textId="77777777" w:rsidR="00D03141" w:rsidRPr="000961F5" w:rsidRDefault="00D03141" w:rsidP="00786590">
            <w:pPr>
              <w:spacing w:after="39"/>
              <w:ind w:left="0"/>
              <w:jc w:val="left"/>
              <w:rPr>
                <w:lang w:eastAsia="x-none"/>
              </w:rPr>
            </w:pPr>
            <w:r w:rsidRPr="000961F5">
              <w:rPr>
                <w:lang w:eastAsia="x-none"/>
              </w:rPr>
              <w:t>The reference number is comprised of an instruction code, with the 2 integers indicating sequence:</w:t>
            </w:r>
          </w:p>
          <w:p w14:paraId="5C85AE7F" w14:textId="77777777" w:rsidR="00D03141" w:rsidRPr="000961F5" w:rsidRDefault="00D03141" w:rsidP="00786590">
            <w:pPr>
              <w:spacing w:after="39"/>
              <w:ind w:left="0"/>
              <w:jc w:val="left"/>
              <w:rPr>
                <w:lang w:eastAsia="x-none"/>
              </w:rPr>
            </w:pPr>
            <w:r w:rsidRPr="000961F5">
              <w:rPr>
                <w:lang w:eastAsia="x-none"/>
              </w:rPr>
              <w:t>PAI = payment instruction</w:t>
            </w:r>
          </w:p>
          <w:p w14:paraId="0F843247" w14:textId="77777777" w:rsidR="00D03141" w:rsidRPr="000961F5" w:rsidRDefault="00D03141" w:rsidP="00786590">
            <w:pPr>
              <w:spacing w:after="39"/>
              <w:ind w:left="0"/>
              <w:jc w:val="left"/>
              <w:rPr>
                <w:lang w:eastAsia="x-none"/>
              </w:rPr>
            </w:pPr>
            <w:r w:rsidRPr="000961F5">
              <w:rPr>
                <w:lang w:eastAsia="x-none"/>
              </w:rPr>
              <w:t>RPI = resent payment instruction due to previous rejection</w:t>
            </w:r>
          </w:p>
          <w:p w14:paraId="5D899619" w14:textId="77777777" w:rsidR="00D03141" w:rsidRPr="000961F5" w:rsidRDefault="00D03141" w:rsidP="00786590">
            <w:pPr>
              <w:spacing w:after="39"/>
              <w:ind w:left="0"/>
              <w:jc w:val="left"/>
              <w:rPr>
                <w:b/>
                <w:lang w:eastAsia="x-none"/>
              </w:rPr>
            </w:pPr>
            <w:r w:rsidRPr="000961F5">
              <w:rPr>
                <w:b/>
                <w:lang w:eastAsia="x-none"/>
              </w:rPr>
              <w:t>REF = refund instruction</w:t>
            </w:r>
          </w:p>
          <w:p w14:paraId="025021CA" w14:textId="77777777" w:rsidR="00D03141" w:rsidRPr="000961F5" w:rsidRDefault="00D03141" w:rsidP="00786590">
            <w:pPr>
              <w:spacing w:after="39"/>
              <w:ind w:left="0"/>
              <w:jc w:val="left"/>
              <w:rPr>
                <w:lang w:eastAsia="x-none"/>
              </w:rPr>
            </w:pPr>
            <w:r w:rsidRPr="000961F5">
              <w:rPr>
                <w:b/>
                <w:lang w:eastAsia="x-none"/>
              </w:rPr>
              <w:t>RRF = resent refund instruction due to previous rejection</w:t>
            </w:r>
          </w:p>
        </w:tc>
        <w:tc>
          <w:tcPr>
            <w:tcW w:w="3260" w:type="dxa"/>
          </w:tcPr>
          <w:p w14:paraId="572CFAA7" w14:textId="77777777" w:rsidR="00D03141" w:rsidRPr="000961F5" w:rsidRDefault="00D03141" w:rsidP="00786590">
            <w:pPr>
              <w:spacing w:after="39"/>
              <w:ind w:left="0"/>
              <w:jc w:val="left"/>
              <w:rPr>
                <w:lang w:eastAsia="x-none"/>
              </w:rPr>
            </w:pPr>
            <w:r w:rsidRPr="000961F5">
              <w:rPr>
                <w:lang w:eastAsia="x-none"/>
              </w:rPr>
              <w:t>:20:09988</w:t>
            </w:r>
            <w:r w:rsidRPr="000961F5">
              <w:rPr>
                <w:b/>
                <w:color w:val="E36C0A" w:themeColor="accent6" w:themeShade="BF"/>
                <w:lang w:eastAsia="x-none"/>
              </w:rPr>
              <w:t>B01130</w:t>
            </w:r>
            <w:r w:rsidRPr="000961F5">
              <w:rPr>
                <w:lang w:eastAsia="x-none"/>
              </w:rPr>
              <w:t>REF01</w:t>
            </w:r>
          </w:p>
        </w:tc>
      </w:tr>
      <w:tr w:rsidR="00D03141" w:rsidRPr="000961F5" w14:paraId="7D998796" w14:textId="77777777" w:rsidTr="00786590">
        <w:tc>
          <w:tcPr>
            <w:tcW w:w="590" w:type="dxa"/>
          </w:tcPr>
          <w:p w14:paraId="4663929D" w14:textId="77777777" w:rsidR="00D03141" w:rsidRPr="000961F5" w:rsidRDefault="00D03141" w:rsidP="00786590">
            <w:pPr>
              <w:spacing w:after="39"/>
              <w:ind w:left="0"/>
              <w:jc w:val="left"/>
              <w:rPr>
                <w:lang w:eastAsia="x-none"/>
              </w:rPr>
            </w:pPr>
            <w:r w:rsidRPr="000961F5">
              <w:rPr>
                <w:lang w:eastAsia="x-none"/>
              </w:rPr>
              <w:t>28D</w:t>
            </w:r>
          </w:p>
        </w:tc>
        <w:tc>
          <w:tcPr>
            <w:tcW w:w="1052" w:type="dxa"/>
          </w:tcPr>
          <w:p w14:paraId="74FC6E2B" w14:textId="77777777" w:rsidR="00D03141" w:rsidRPr="000961F5" w:rsidRDefault="00D03141" w:rsidP="00786590">
            <w:pPr>
              <w:spacing w:after="39"/>
              <w:ind w:left="0"/>
              <w:jc w:val="left"/>
              <w:rPr>
                <w:lang w:eastAsia="x-none"/>
              </w:rPr>
            </w:pPr>
            <w:r w:rsidRPr="000961F5">
              <w:rPr>
                <w:lang w:eastAsia="x-none"/>
              </w:rPr>
              <w:t>Message Index / Total</w:t>
            </w:r>
          </w:p>
        </w:tc>
        <w:tc>
          <w:tcPr>
            <w:tcW w:w="1177" w:type="dxa"/>
          </w:tcPr>
          <w:p w14:paraId="131B5F5C" w14:textId="77777777" w:rsidR="00D03141" w:rsidRPr="000961F5" w:rsidRDefault="00D03141" w:rsidP="00786590">
            <w:pPr>
              <w:spacing w:after="39"/>
              <w:ind w:left="0"/>
              <w:jc w:val="left"/>
              <w:rPr>
                <w:lang w:eastAsia="x-none"/>
              </w:rPr>
            </w:pPr>
            <w:r w:rsidRPr="000961F5">
              <w:rPr>
                <w:lang w:eastAsia="x-none"/>
              </w:rPr>
              <w:t>5n/5n</w:t>
            </w:r>
          </w:p>
        </w:tc>
        <w:tc>
          <w:tcPr>
            <w:tcW w:w="4689" w:type="dxa"/>
          </w:tcPr>
          <w:p w14:paraId="1C260A17" w14:textId="77777777" w:rsidR="00D03141" w:rsidRPr="000961F5" w:rsidRDefault="00D03141" w:rsidP="00786590">
            <w:pPr>
              <w:spacing w:after="39"/>
              <w:ind w:left="0"/>
              <w:jc w:val="left"/>
              <w:rPr>
                <w:lang w:eastAsia="x-none"/>
              </w:rPr>
            </w:pPr>
            <w:r w:rsidRPr="000961F5">
              <w:rPr>
                <w:lang w:eastAsia="x-none"/>
              </w:rPr>
              <w:t>Always 1/1.</w:t>
            </w:r>
          </w:p>
        </w:tc>
        <w:tc>
          <w:tcPr>
            <w:tcW w:w="3260" w:type="dxa"/>
          </w:tcPr>
          <w:p w14:paraId="7A5DDAA3" w14:textId="77777777" w:rsidR="00D03141" w:rsidRPr="000961F5" w:rsidRDefault="00D03141" w:rsidP="00786590">
            <w:pPr>
              <w:spacing w:after="39"/>
              <w:ind w:left="0"/>
              <w:jc w:val="left"/>
              <w:rPr>
                <w:lang w:eastAsia="x-none"/>
              </w:rPr>
            </w:pPr>
            <w:r w:rsidRPr="000961F5">
              <w:rPr>
                <w:lang w:eastAsia="x-none"/>
              </w:rPr>
              <w:t>:28D:1/1</w:t>
            </w:r>
          </w:p>
        </w:tc>
      </w:tr>
      <w:tr w:rsidR="00D03141" w:rsidRPr="000961F5" w14:paraId="4331F2DA" w14:textId="77777777" w:rsidTr="00786590">
        <w:tc>
          <w:tcPr>
            <w:tcW w:w="590" w:type="dxa"/>
          </w:tcPr>
          <w:p w14:paraId="05F386BF" w14:textId="77777777" w:rsidR="00D03141" w:rsidRPr="000961F5" w:rsidRDefault="00D03141" w:rsidP="00786590">
            <w:pPr>
              <w:spacing w:after="39"/>
              <w:ind w:left="0"/>
              <w:jc w:val="left"/>
              <w:rPr>
                <w:lang w:eastAsia="x-none"/>
              </w:rPr>
            </w:pPr>
            <w:r w:rsidRPr="000961F5">
              <w:rPr>
                <w:lang w:eastAsia="x-none"/>
              </w:rPr>
              <w:t>50C</w:t>
            </w:r>
          </w:p>
        </w:tc>
        <w:tc>
          <w:tcPr>
            <w:tcW w:w="1052" w:type="dxa"/>
          </w:tcPr>
          <w:p w14:paraId="6A850D99" w14:textId="77777777" w:rsidR="00D03141" w:rsidRPr="000961F5" w:rsidRDefault="00D03141" w:rsidP="00786590">
            <w:pPr>
              <w:spacing w:after="39"/>
              <w:ind w:left="0"/>
              <w:jc w:val="left"/>
              <w:rPr>
                <w:lang w:eastAsia="x-none"/>
              </w:rPr>
            </w:pPr>
            <w:r w:rsidRPr="000961F5">
              <w:rPr>
                <w:lang w:eastAsia="x-none"/>
              </w:rPr>
              <w:t>Instructing Party</w:t>
            </w:r>
          </w:p>
        </w:tc>
        <w:tc>
          <w:tcPr>
            <w:tcW w:w="1177" w:type="dxa"/>
          </w:tcPr>
          <w:p w14:paraId="0D6799FA" w14:textId="77777777" w:rsidR="00D03141" w:rsidRPr="000961F5" w:rsidRDefault="00D03141" w:rsidP="00786590">
            <w:pPr>
              <w:spacing w:after="39"/>
              <w:ind w:left="0"/>
              <w:jc w:val="left"/>
              <w:rPr>
                <w:lang w:eastAsia="x-none"/>
              </w:rPr>
            </w:pPr>
            <w:r w:rsidRPr="000961F5">
              <w:rPr>
                <w:lang w:eastAsia="x-none"/>
              </w:rPr>
              <w:t>4!a2!a2!c[3!c]</w:t>
            </w:r>
          </w:p>
        </w:tc>
        <w:tc>
          <w:tcPr>
            <w:tcW w:w="4689" w:type="dxa"/>
          </w:tcPr>
          <w:p w14:paraId="5A8AB4CE" w14:textId="77777777" w:rsidR="00D03141" w:rsidRPr="000961F5" w:rsidRDefault="00D03141" w:rsidP="00786590">
            <w:pPr>
              <w:spacing w:after="39"/>
              <w:ind w:left="0"/>
              <w:jc w:val="left"/>
              <w:rPr>
                <w:lang w:eastAsia="x-none"/>
              </w:rPr>
            </w:pPr>
            <w:r w:rsidRPr="000961F5">
              <w:rPr>
                <w:lang w:eastAsia="x-none"/>
              </w:rPr>
              <w:t xml:space="preserve">Always </w:t>
            </w:r>
            <w:r w:rsidRPr="000961F5">
              <w:rPr>
                <w:b/>
                <w:lang w:eastAsia="x-none"/>
              </w:rPr>
              <w:t>“50C”</w:t>
            </w:r>
            <w:r w:rsidRPr="000961F5">
              <w:rPr>
                <w:lang w:eastAsia="x-none"/>
              </w:rPr>
              <w:t>, marked with HKSCHKHHIPO for IPO payments</w:t>
            </w:r>
          </w:p>
        </w:tc>
        <w:tc>
          <w:tcPr>
            <w:tcW w:w="3260" w:type="dxa"/>
          </w:tcPr>
          <w:p w14:paraId="16472A64" w14:textId="77777777" w:rsidR="00D03141" w:rsidRPr="000961F5" w:rsidRDefault="00D03141" w:rsidP="00786590">
            <w:pPr>
              <w:spacing w:after="39"/>
              <w:ind w:left="0"/>
              <w:jc w:val="left"/>
              <w:rPr>
                <w:lang w:eastAsia="x-none"/>
              </w:rPr>
            </w:pPr>
            <w:r w:rsidRPr="000961F5">
              <w:rPr>
                <w:lang w:eastAsia="x-none"/>
              </w:rPr>
              <w:t>:50C:HKSCHKHHIPO</w:t>
            </w:r>
          </w:p>
        </w:tc>
      </w:tr>
      <w:tr w:rsidR="00D03141" w:rsidRPr="000961F5" w14:paraId="44E6419E" w14:textId="77777777" w:rsidTr="00786590">
        <w:tc>
          <w:tcPr>
            <w:tcW w:w="590" w:type="dxa"/>
          </w:tcPr>
          <w:p w14:paraId="6E3E7BB2" w14:textId="77777777" w:rsidR="00D03141" w:rsidRPr="000961F5" w:rsidRDefault="00D03141" w:rsidP="00786590">
            <w:pPr>
              <w:spacing w:after="39"/>
              <w:ind w:left="0"/>
              <w:jc w:val="left"/>
              <w:rPr>
                <w:lang w:eastAsia="x-none"/>
              </w:rPr>
            </w:pPr>
            <w:r w:rsidRPr="000961F5">
              <w:rPr>
                <w:lang w:eastAsia="x-none"/>
              </w:rPr>
              <w:t>30</w:t>
            </w:r>
          </w:p>
        </w:tc>
        <w:tc>
          <w:tcPr>
            <w:tcW w:w="1052" w:type="dxa"/>
          </w:tcPr>
          <w:p w14:paraId="6E1C4815" w14:textId="77777777" w:rsidR="00D03141" w:rsidRPr="000961F5" w:rsidRDefault="00D03141" w:rsidP="00786590">
            <w:pPr>
              <w:spacing w:after="39"/>
              <w:ind w:left="0"/>
              <w:jc w:val="left"/>
              <w:rPr>
                <w:lang w:eastAsia="x-none"/>
              </w:rPr>
            </w:pPr>
            <w:r w:rsidRPr="000961F5">
              <w:rPr>
                <w:lang w:eastAsia="x-none"/>
              </w:rPr>
              <w:t>Requested Execution Date</w:t>
            </w:r>
          </w:p>
        </w:tc>
        <w:tc>
          <w:tcPr>
            <w:tcW w:w="1177" w:type="dxa"/>
          </w:tcPr>
          <w:p w14:paraId="4E064789" w14:textId="77777777" w:rsidR="00D03141" w:rsidRPr="000961F5" w:rsidRDefault="00D03141" w:rsidP="00786590">
            <w:pPr>
              <w:spacing w:after="39"/>
              <w:ind w:left="0"/>
              <w:jc w:val="left"/>
              <w:rPr>
                <w:lang w:eastAsia="x-none"/>
              </w:rPr>
            </w:pPr>
            <w:r w:rsidRPr="000961F5">
              <w:rPr>
                <w:lang w:eastAsia="x-none"/>
              </w:rPr>
              <w:t>6!n</w:t>
            </w:r>
          </w:p>
        </w:tc>
        <w:tc>
          <w:tcPr>
            <w:tcW w:w="4689" w:type="dxa"/>
          </w:tcPr>
          <w:p w14:paraId="61F340FD" w14:textId="77777777" w:rsidR="00D03141" w:rsidRPr="000961F5" w:rsidRDefault="00D03141" w:rsidP="00786590">
            <w:pPr>
              <w:spacing w:after="39"/>
              <w:ind w:left="0"/>
              <w:jc w:val="left"/>
              <w:rPr>
                <w:lang w:eastAsia="x-none"/>
              </w:rPr>
            </w:pPr>
            <w:r w:rsidRPr="000961F5">
              <w:rPr>
                <w:lang w:eastAsia="x-none"/>
              </w:rPr>
              <w:t>Message generation date, in YYMMDD format</w:t>
            </w:r>
          </w:p>
        </w:tc>
        <w:tc>
          <w:tcPr>
            <w:tcW w:w="3260" w:type="dxa"/>
          </w:tcPr>
          <w:p w14:paraId="4C110B2B" w14:textId="77777777" w:rsidR="00D03141" w:rsidRPr="000961F5" w:rsidRDefault="00D03141" w:rsidP="00786590">
            <w:pPr>
              <w:spacing w:after="39"/>
              <w:ind w:left="0"/>
              <w:jc w:val="left"/>
              <w:rPr>
                <w:lang w:eastAsia="x-none"/>
              </w:rPr>
            </w:pPr>
            <w:r w:rsidRPr="000961F5">
              <w:rPr>
                <w:lang w:eastAsia="x-none"/>
              </w:rPr>
              <w:t>:30:200611</w:t>
            </w:r>
          </w:p>
        </w:tc>
      </w:tr>
      <w:tr w:rsidR="00D03141" w:rsidRPr="000961F5" w14:paraId="5B1D4F32" w14:textId="77777777" w:rsidTr="00786590">
        <w:tc>
          <w:tcPr>
            <w:tcW w:w="590" w:type="dxa"/>
          </w:tcPr>
          <w:p w14:paraId="507031CC" w14:textId="77777777" w:rsidR="00D03141" w:rsidRPr="000961F5" w:rsidRDefault="00D03141" w:rsidP="00786590">
            <w:pPr>
              <w:spacing w:after="39"/>
              <w:ind w:left="0"/>
              <w:jc w:val="left"/>
              <w:rPr>
                <w:lang w:eastAsia="x-none"/>
              </w:rPr>
            </w:pPr>
            <w:r w:rsidRPr="000961F5">
              <w:rPr>
                <w:lang w:eastAsia="x-none"/>
              </w:rPr>
              <w:t>21</w:t>
            </w:r>
          </w:p>
        </w:tc>
        <w:tc>
          <w:tcPr>
            <w:tcW w:w="1052" w:type="dxa"/>
          </w:tcPr>
          <w:p w14:paraId="7B33526C" w14:textId="77777777" w:rsidR="00D03141" w:rsidRPr="000961F5" w:rsidRDefault="00D03141" w:rsidP="00786590">
            <w:pPr>
              <w:spacing w:after="39"/>
              <w:ind w:left="0"/>
              <w:jc w:val="left"/>
              <w:rPr>
                <w:lang w:eastAsia="x-none"/>
              </w:rPr>
            </w:pPr>
            <w:r w:rsidRPr="000961F5">
              <w:rPr>
                <w:lang w:eastAsia="x-none"/>
              </w:rPr>
              <w:t>Transaction Reference</w:t>
            </w:r>
          </w:p>
        </w:tc>
        <w:tc>
          <w:tcPr>
            <w:tcW w:w="1177" w:type="dxa"/>
          </w:tcPr>
          <w:p w14:paraId="7AEDE7FA" w14:textId="77777777" w:rsidR="00D03141" w:rsidRPr="000961F5" w:rsidRDefault="00D03141" w:rsidP="00786590">
            <w:pPr>
              <w:spacing w:after="39"/>
              <w:ind w:left="0"/>
              <w:jc w:val="left"/>
              <w:rPr>
                <w:lang w:eastAsia="x-none"/>
              </w:rPr>
            </w:pPr>
            <w:r w:rsidRPr="000961F5">
              <w:rPr>
                <w:lang w:eastAsia="x-none"/>
              </w:rPr>
              <w:t>16x</w:t>
            </w:r>
          </w:p>
        </w:tc>
        <w:tc>
          <w:tcPr>
            <w:tcW w:w="4689" w:type="dxa"/>
          </w:tcPr>
          <w:p w14:paraId="13E94DA5" w14:textId="77777777" w:rsidR="00D03141" w:rsidRPr="000961F5" w:rsidRDefault="00D03141" w:rsidP="00786590">
            <w:pPr>
              <w:spacing w:after="39"/>
              <w:ind w:left="0"/>
              <w:jc w:val="left"/>
              <w:rPr>
                <w:lang w:eastAsia="x-none"/>
              </w:rPr>
            </w:pPr>
            <w:r w:rsidRPr="000961F5">
              <w:rPr>
                <w:lang w:eastAsia="x-none"/>
              </w:rPr>
              <w:t xml:space="preserve">Repetition of </w:t>
            </w:r>
            <w:r w:rsidRPr="000961F5">
              <w:rPr>
                <w:b/>
                <w:lang w:eastAsia="x-none"/>
              </w:rPr>
              <w:t>:20: Sender’s Reference</w:t>
            </w:r>
          </w:p>
        </w:tc>
        <w:tc>
          <w:tcPr>
            <w:tcW w:w="3260" w:type="dxa"/>
          </w:tcPr>
          <w:p w14:paraId="7854751A" w14:textId="77777777" w:rsidR="00D03141" w:rsidRPr="000961F5" w:rsidRDefault="00D03141" w:rsidP="00786590">
            <w:pPr>
              <w:spacing w:after="39"/>
              <w:ind w:left="0"/>
              <w:jc w:val="left"/>
              <w:rPr>
                <w:lang w:eastAsia="x-none"/>
              </w:rPr>
            </w:pPr>
            <w:r w:rsidRPr="000961F5">
              <w:rPr>
                <w:lang w:eastAsia="x-none"/>
              </w:rPr>
              <w:t>:21:</w:t>
            </w:r>
            <w:r w:rsidRPr="000961F5">
              <w:t xml:space="preserve"> </w:t>
            </w:r>
            <w:r w:rsidRPr="000961F5">
              <w:rPr>
                <w:lang w:eastAsia="x-none"/>
              </w:rPr>
              <w:t>09988B01130REF01</w:t>
            </w:r>
          </w:p>
        </w:tc>
      </w:tr>
      <w:tr w:rsidR="00D03141" w:rsidRPr="000961F5" w14:paraId="0EAB2FD8" w14:textId="77777777" w:rsidTr="00786590">
        <w:tc>
          <w:tcPr>
            <w:tcW w:w="590" w:type="dxa"/>
          </w:tcPr>
          <w:p w14:paraId="0E74089C" w14:textId="77777777" w:rsidR="00D03141" w:rsidRPr="000961F5" w:rsidRDefault="00D03141" w:rsidP="00786590">
            <w:pPr>
              <w:spacing w:after="39"/>
              <w:ind w:left="0"/>
              <w:jc w:val="left"/>
              <w:rPr>
                <w:lang w:eastAsia="x-none"/>
              </w:rPr>
            </w:pPr>
            <w:r w:rsidRPr="000961F5">
              <w:rPr>
                <w:lang w:eastAsia="x-none"/>
              </w:rPr>
              <w:t>32B</w:t>
            </w:r>
          </w:p>
        </w:tc>
        <w:tc>
          <w:tcPr>
            <w:tcW w:w="1052" w:type="dxa"/>
          </w:tcPr>
          <w:p w14:paraId="147AFB2D" w14:textId="77777777" w:rsidR="00D03141" w:rsidRPr="000961F5" w:rsidRDefault="00D03141" w:rsidP="00786590">
            <w:pPr>
              <w:spacing w:after="39"/>
              <w:ind w:left="0"/>
              <w:jc w:val="left"/>
              <w:rPr>
                <w:lang w:eastAsia="x-none"/>
              </w:rPr>
            </w:pPr>
            <w:r w:rsidRPr="000961F5">
              <w:rPr>
                <w:lang w:eastAsia="x-none"/>
              </w:rPr>
              <w:t>Currency / Transaction Amount</w:t>
            </w:r>
          </w:p>
        </w:tc>
        <w:tc>
          <w:tcPr>
            <w:tcW w:w="1177" w:type="dxa"/>
          </w:tcPr>
          <w:p w14:paraId="4D02B128" w14:textId="77777777" w:rsidR="00D03141" w:rsidRPr="000961F5" w:rsidRDefault="00D03141" w:rsidP="00786590">
            <w:pPr>
              <w:spacing w:after="39"/>
              <w:ind w:left="0"/>
              <w:jc w:val="left"/>
              <w:rPr>
                <w:lang w:eastAsia="x-none"/>
              </w:rPr>
            </w:pPr>
            <w:r w:rsidRPr="000961F5">
              <w:rPr>
                <w:lang w:eastAsia="x-none"/>
              </w:rPr>
              <w:t>3!a15d</w:t>
            </w:r>
          </w:p>
        </w:tc>
        <w:tc>
          <w:tcPr>
            <w:tcW w:w="4689" w:type="dxa"/>
          </w:tcPr>
          <w:p w14:paraId="7B533421" w14:textId="77777777" w:rsidR="00D03141" w:rsidRPr="000961F5" w:rsidRDefault="00D03141" w:rsidP="00786590">
            <w:pPr>
              <w:spacing w:after="39"/>
              <w:ind w:left="0"/>
              <w:jc w:val="left"/>
              <w:rPr>
                <w:lang w:eastAsia="x-none"/>
              </w:rPr>
            </w:pPr>
            <w:r w:rsidRPr="000961F5">
              <w:rPr>
                <w:b/>
                <w:bCs/>
                <w:lang w:val="en-US" w:eastAsia="x-none"/>
              </w:rPr>
              <w:t>Currency</w:t>
            </w:r>
            <w:r w:rsidRPr="000961F5">
              <w:rPr>
                <w:lang w:val="en-US" w:eastAsia="x-none"/>
              </w:rPr>
              <w:t xml:space="preserve"> = </w:t>
            </w:r>
            <w:r w:rsidRPr="000961F5">
              <w:rPr>
                <w:b/>
                <w:color w:val="E36C0A" w:themeColor="accent6" w:themeShade="BF"/>
                <w:lang w:val="en-US" w:eastAsia="x-none"/>
              </w:rPr>
              <w:t>CNY / USD</w:t>
            </w:r>
          </w:p>
          <w:p w14:paraId="4203C5B5" w14:textId="77777777" w:rsidR="00D03141" w:rsidRPr="000961F5" w:rsidRDefault="00D03141" w:rsidP="00786590">
            <w:pPr>
              <w:spacing w:after="39"/>
              <w:ind w:left="0"/>
              <w:jc w:val="left"/>
              <w:rPr>
                <w:lang w:eastAsia="x-none"/>
              </w:rPr>
            </w:pPr>
            <w:r w:rsidRPr="000961F5">
              <w:rPr>
                <w:b/>
                <w:bCs/>
                <w:lang w:val="en-US" w:eastAsia="x-none"/>
              </w:rPr>
              <w:t xml:space="preserve">Transaction Amount </w:t>
            </w:r>
            <w:r w:rsidRPr="000961F5">
              <w:rPr>
                <w:lang w:val="en-US" w:eastAsia="x-none"/>
              </w:rPr>
              <w:t>= receiving bank’s refunding obligations (up to 12 digits + 2 decimal points, separated by a decimal comma)</w:t>
            </w:r>
          </w:p>
          <w:p w14:paraId="25C48400" w14:textId="77777777" w:rsidR="00D03141" w:rsidRPr="000961F5" w:rsidRDefault="00D03141" w:rsidP="00786590">
            <w:pPr>
              <w:spacing w:after="39"/>
              <w:ind w:left="0"/>
              <w:jc w:val="left"/>
              <w:rPr>
                <w:lang w:eastAsia="x-none"/>
              </w:rPr>
            </w:pPr>
          </w:p>
        </w:tc>
        <w:tc>
          <w:tcPr>
            <w:tcW w:w="3260" w:type="dxa"/>
          </w:tcPr>
          <w:p w14:paraId="7F08C645" w14:textId="77777777" w:rsidR="00D03141" w:rsidRPr="000961F5" w:rsidRDefault="00D03141" w:rsidP="00786590">
            <w:pPr>
              <w:spacing w:after="39"/>
              <w:ind w:left="0"/>
              <w:jc w:val="left"/>
              <w:rPr>
                <w:lang w:eastAsia="x-none"/>
              </w:rPr>
            </w:pPr>
            <w:r w:rsidRPr="000961F5">
              <w:rPr>
                <w:lang w:eastAsia="x-none"/>
              </w:rPr>
              <w:t>:32B:</w:t>
            </w:r>
            <w:r w:rsidRPr="000961F5">
              <w:rPr>
                <w:b/>
                <w:color w:val="E36C0A" w:themeColor="accent6" w:themeShade="BF"/>
                <w:lang w:eastAsia="x-none"/>
              </w:rPr>
              <w:t>HKD</w:t>
            </w:r>
            <w:r w:rsidRPr="000961F5">
              <w:rPr>
                <w:lang w:eastAsia="x-none"/>
              </w:rPr>
              <w:t>2345678,99</w:t>
            </w:r>
          </w:p>
        </w:tc>
      </w:tr>
      <w:tr w:rsidR="00D03141" w:rsidRPr="000961F5" w14:paraId="731EBD19" w14:textId="77777777" w:rsidTr="00786590">
        <w:tc>
          <w:tcPr>
            <w:tcW w:w="590" w:type="dxa"/>
          </w:tcPr>
          <w:p w14:paraId="58571ECD" w14:textId="77777777" w:rsidR="00D03141" w:rsidRPr="000961F5" w:rsidRDefault="00D03141" w:rsidP="00786590">
            <w:pPr>
              <w:spacing w:after="39"/>
              <w:ind w:left="0"/>
              <w:jc w:val="left"/>
              <w:rPr>
                <w:lang w:eastAsia="x-none"/>
              </w:rPr>
            </w:pPr>
            <w:r w:rsidRPr="000961F5">
              <w:rPr>
                <w:lang w:eastAsia="x-none"/>
              </w:rPr>
              <w:t>50G</w:t>
            </w:r>
          </w:p>
        </w:tc>
        <w:tc>
          <w:tcPr>
            <w:tcW w:w="1052" w:type="dxa"/>
          </w:tcPr>
          <w:p w14:paraId="21457431" w14:textId="77777777" w:rsidR="00D03141" w:rsidRPr="000961F5" w:rsidRDefault="00D03141" w:rsidP="00786590">
            <w:pPr>
              <w:spacing w:after="39"/>
              <w:ind w:left="0"/>
              <w:jc w:val="left"/>
              <w:rPr>
                <w:lang w:eastAsia="x-none"/>
              </w:rPr>
            </w:pPr>
            <w:r w:rsidRPr="000961F5">
              <w:rPr>
                <w:lang w:eastAsia="x-none"/>
              </w:rPr>
              <w:t>Ordering Customer</w:t>
            </w:r>
          </w:p>
        </w:tc>
        <w:tc>
          <w:tcPr>
            <w:tcW w:w="1177" w:type="dxa"/>
          </w:tcPr>
          <w:p w14:paraId="00874DDA" w14:textId="77777777" w:rsidR="00D03141" w:rsidRPr="000961F5" w:rsidRDefault="00D03141" w:rsidP="00786590">
            <w:pPr>
              <w:spacing w:after="39"/>
              <w:ind w:left="0"/>
              <w:jc w:val="left"/>
              <w:rPr>
                <w:lang w:eastAsia="x-none"/>
              </w:rPr>
            </w:pPr>
            <w:r w:rsidRPr="000961F5">
              <w:rPr>
                <w:lang w:val="en-US" w:eastAsia="x-none"/>
              </w:rPr>
              <w:t>[/1!a][/34x]</w:t>
            </w:r>
          </w:p>
          <w:p w14:paraId="61C253B3" w14:textId="77777777" w:rsidR="00D03141" w:rsidRPr="000961F5" w:rsidRDefault="00D03141" w:rsidP="00786590">
            <w:pPr>
              <w:spacing w:after="39"/>
              <w:ind w:left="0"/>
              <w:jc w:val="left"/>
              <w:rPr>
                <w:lang w:eastAsia="x-none"/>
              </w:rPr>
            </w:pPr>
            <w:r w:rsidRPr="000961F5">
              <w:rPr>
                <w:lang w:val="en-US" w:eastAsia="x-none"/>
              </w:rPr>
              <w:t>4!a2!a2!c[3!c]</w:t>
            </w:r>
          </w:p>
        </w:tc>
        <w:tc>
          <w:tcPr>
            <w:tcW w:w="4689" w:type="dxa"/>
          </w:tcPr>
          <w:p w14:paraId="7711DA02" w14:textId="77777777" w:rsidR="00D03141" w:rsidRPr="000961F5" w:rsidRDefault="00D03141" w:rsidP="00786590">
            <w:pPr>
              <w:spacing w:after="39"/>
              <w:ind w:left="0"/>
              <w:jc w:val="left"/>
              <w:rPr>
                <w:lang w:eastAsia="x-none"/>
              </w:rPr>
            </w:pPr>
            <w:r w:rsidRPr="000961F5">
              <w:rPr>
                <w:lang w:eastAsia="x-none"/>
              </w:rPr>
              <w:t xml:space="preserve">Always </w:t>
            </w:r>
            <w:r w:rsidRPr="000961F5">
              <w:rPr>
                <w:b/>
                <w:lang w:eastAsia="x-none"/>
              </w:rPr>
              <w:t>“50G”</w:t>
            </w:r>
            <w:r w:rsidRPr="000961F5">
              <w:rPr>
                <w:lang w:eastAsia="x-none"/>
              </w:rPr>
              <w:t>, with the receiving bank’s account details:</w:t>
            </w:r>
          </w:p>
          <w:p w14:paraId="02E57E2F" w14:textId="77777777" w:rsidR="00D03141" w:rsidRPr="000961F5" w:rsidRDefault="00D03141" w:rsidP="00786590">
            <w:pPr>
              <w:spacing w:after="39"/>
              <w:ind w:left="0"/>
              <w:jc w:val="left"/>
              <w:rPr>
                <w:lang w:eastAsia="x-none"/>
              </w:rPr>
            </w:pPr>
            <w:r w:rsidRPr="000961F5">
              <w:rPr>
                <w:b/>
                <w:lang w:eastAsia="x-none"/>
              </w:rPr>
              <w:t>1</w:t>
            </w:r>
            <w:r w:rsidRPr="000961F5">
              <w:rPr>
                <w:b/>
                <w:vertAlign w:val="superscript"/>
                <w:lang w:eastAsia="x-none"/>
              </w:rPr>
              <w:t>st</w:t>
            </w:r>
            <w:r w:rsidRPr="000961F5">
              <w:rPr>
                <w:b/>
                <w:lang w:eastAsia="x-none"/>
              </w:rPr>
              <w:t xml:space="preserve"> line</w:t>
            </w:r>
            <w:r w:rsidRPr="000961F5">
              <w:rPr>
                <w:lang w:eastAsia="x-none"/>
              </w:rPr>
              <w:t xml:space="preserve"> = “/” + “HK” [bank code]-[branch code]-[bank account#] (3!n-3!n-8!n) [IPO initiation Field #49/ #50]</w:t>
            </w:r>
          </w:p>
          <w:p w14:paraId="39268380" w14:textId="77777777" w:rsidR="00D03141" w:rsidRPr="000961F5" w:rsidRDefault="00D03141" w:rsidP="00786590">
            <w:pPr>
              <w:spacing w:after="39"/>
              <w:ind w:left="0"/>
              <w:jc w:val="left"/>
              <w:rPr>
                <w:lang w:eastAsia="x-none"/>
              </w:rPr>
            </w:pPr>
            <w:r w:rsidRPr="000961F5">
              <w:rPr>
                <w:b/>
                <w:lang w:eastAsia="x-none"/>
              </w:rPr>
              <w:t>2</w:t>
            </w:r>
            <w:r w:rsidRPr="000961F5">
              <w:rPr>
                <w:b/>
                <w:vertAlign w:val="superscript"/>
                <w:lang w:eastAsia="x-none"/>
              </w:rPr>
              <w:t>nd</w:t>
            </w:r>
            <w:r w:rsidRPr="000961F5">
              <w:rPr>
                <w:b/>
                <w:lang w:eastAsia="x-none"/>
              </w:rPr>
              <w:t xml:space="preserve"> Line</w:t>
            </w:r>
            <w:r w:rsidRPr="000961F5">
              <w:rPr>
                <w:lang w:eastAsia="x-none"/>
              </w:rPr>
              <w:t xml:space="preserve"> = Receiving bank BIC code [SWIFT BIC codes list]</w:t>
            </w:r>
          </w:p>
          <w:p w14:paraId="158FA8B6" w14:textId="77777777" w:rsidR="00D03141" w:rsidRPr="000961F5" w:rsidRDefault="00D03141" w:rsidP="00786590">
            <w:pPr>
              <w:spacing w:after="39"/>
              <w:ind w:left="0"/>
              <w:jc w:val="left"/>
              <w:rPr>
                <w:lang w:eastAsia="x-none"/>
              </w:rPr>
            </w:pPr>
          </w:p>
        </w:tc>
        <w:tc>
          <w:tcPr>
            <w:tcW w:w="3260" w:type="dxa"/>
          </w:tcPr>
          <w:p w14:paraId="4348051D" w14:textId="77777777" w:rsidR="00D03141" w:rsidRPr="000961F5" w:rsidRDefault="00D03141" w:rsidP="00786590">
            <w:pPr>
              <w:spacing w:after="39"/>
              <w:ind w:left="0"/>
              <w:jc w:val="left"/>
              <w:rPr>
                <w:lang w:eastAsia="x-none"/>
              </w:rPr>
            </w:pPr>
          </w:p>
          <w:p w14:paraId="3CF90FD0" w14:textId="77777777" w:rsidR="00D03141" w:rsidRPr="000961F5" w:rsidRDefault="00D03141" w:rsidP="00786590">
            <w:pPr>
              <w:spacing w:after="39"/>
              <w:ind w:left="0"/>
              <w:jc w:val="left"/>
              <w:rPr>
                <w:lang w:eastAsia="x-none"/>
              </w:rPr>
            </w:pPr>
            <w:r w:rsidRPr="000961F5">
              <w:rPr>
                <w:lang w:eastAsia="x-none"/>
              </w:rPr>
              <w:t>:50G:/HK999-999-99999999</w:t>
            </w:r>
          </w:p>
          <w:p w14:paraId="39E07614" w14:textId="77777777" w:rsidR="00D03141" w:rsidRPr="000961F5" w:rsidRDefault="00D03141" w:rsidP="00786590">
            <w:pPr>
              <w:spacing w:after="39"/>
              <w:ind w:left="0"/>
              <w:jc w:val="left"/>
              <w:rPr>
                <w:lang w:eastAsia="x-none"/>
              </w:rPr>
            </w:pPr>
            <w:r w:rsidRPr="000961F5">
              <w:rPr>
                <w:lang w:eastAsia="x-none"/>
              </w:rPr>
              <w:t>HSBCHKHHXXX</w:t>
            </w:r>
          </w:p>
        </w:tc>
      </w:tr>
      <w:tr w:rsidR="00D03141" w:rsidRPr="000961F5" w14:paraId="679959A8" w14:textId="77777777" w:rsidTr="00786590">
        <w:tc>
          <w:tcPr>
            <w:tcW w:w="590" w:type="dxa"/>
          </w:tcPr>
          <w:p w14:paraId="7D494E22" w14:textId="77777777" w:rsidR="00D03141" w:rsidRPr="000961F5" w:rsidRDefault="00D03141" w:rsidP="00786590">
            <w:pPr>
              <w:spacing w:after="39"/>
              <w:ind w:left="0"/>
              <w:jc w:val="left"/>
              <w:rPr>
                <w:lang w:eastAsia="x-none"/>
              </w:rPr>
            </w:pPr>
            <w:r w:rsidRPr="000961F5">
              <w:rPr>
                <w:lang w:eastAsia="x-none"/>
              </w:rPr>
              <w:lastRenderedPageBreak/>
              <w:t>57A</w:t>
            </w:r>
          </w:p>
        </w:tc>
        <w:tc>
          <w:tcPr>
            <w:tcW w:w="1052" w:type="dxa"/>
          </w:tcPr>
          <w:p w14:paraId="0047577B" w14:textId="77777777" w:rsidR="00D03141" w:rsidRPr="000961F5" w:rsidRDefault="00D03141" w:rsidP="00786590">
            <w:pPr>
              <w:spacing w:after="39"/>
              <w:ind w:left="0"/>
              <w:jc w:val="left"/>
              <w:rPr>
                <w:lang w:eastAsia="x-none"/>
              </w:rPr>
            </w:pPr>
            <w:r w:rsidRPr="000961F5">
              <w:rPr>
                <w:lang w:eastAsia="x-none"/>
              </w:rPr>
              <w:t>Account with Institution</w:t>
            </w:r>
          </w:p>
        </w:tc>
        <w:tc>
          <w:tcPr>
            <w:tcW w:w="1177" w:type="dxa"/>
          </w:tcPr>
          <w:p w14:paraId="4BF3B72A" w14:textId="77777777" w:rsidR="00D03141" w:rsidRPr="000961F5" w:rsidRDefault="00D03141" w:rsidP="00786590">
            <w:pPr>
              <w:spacing w:after="39"/>
              <w:ind w:left="0"/>
              <w:jc w:val="left"/>
              <w:rPr>
                <w:lang w:eastAsia="x-none"/>
              </w:rPr>
            </w:pPr>
            <w:r w:rsidRPr="000961F5">
              <w:rPr>
                <w:lang w:val="en-US" w:eastAsia="x-none"/>
              </w:rPr>
              <w:t>[/1!a][/34x]</w:t>
            </w:r>
          </w:p>
          <w:p w14:paraId="5FC6A9EA" w14:textId="77777777" w:rsidR="00D03141" w:rsidRPr="000961F5" w:rsidRDefault="00D03141" w:rsidP="00786590">
            <w:pPr>
              <w:spacing w:after="39"/>
              <w:ind w:left="0"/>
              <w:jc w:val="left"/>
              <w:rPr>
                <w:lang w:eastAsia="x-none"/>
              </w:rPr>
            </w:pPr>
            <w:r w:rsidRPr="000961F5">
              <w:rPr>
                <w:lang w:val="en-US" w:eastAsia="x-none"/>
              </w:rPr>
              <w:t>4!a2!a2!c[3!c]</w:t>
            </w:r>
          </w:p>
        </w:tc>
        <w:tc>
          <w:tcPr>
            <w:tcW w:w="4689" w:type="dxa"/>
          </w:tcPr>
          <w:p w14:paraId="63714E32" w14:textId="77777777" w:rsidR="00D03141" w:rsidRPr="000961F5" w:rsidRDefault="00D03141" w:rsidP="00786590">
            <w:pPr>
              <w:spacing w:after="39"/>
              <w:ind w:left="0"/>
              <w:jc w:val="left"/>
              <w:rPr>
                <w:lang w:eastAsia="x-none"/>
              </w:rPr>
            </w:pPr>
            <w:r w:rsidRPr="000961F5">
              <w:rPr>
                <w:lang w:eastAsia="x-none"/>
              </w:rPr>
              <w:t xml:space="preserve">Always </w:t>
            </w:r>
            <w:r w:rsidRPr="000961F5">
              <w:rPr>
                <w:b/>
                <w:lang w:eastAsia="x-none"/>
              </w:rPr>
              <w:t>“57A”</w:t>
            </w:r>
            <w:r w:rsidRPr="000961F5">
              <w:rPr>
                <w:lang w:eastAsia="x-none"/>
              </w:rPr>
              <w:t>, with the designated bank BIC code [SWIFT BIC codes list]</w:t>
            </w:r>
          </w:p>
        </w:tc>
        <w:tc>
          <w:tcPr>
            <w:tcW w:w="3260" w:type="dxa"/>
          </w:tcPr>
          <w:p w14:paraId="0CD1CC5A" w14:textId="77777777" w:rsidR="00D03141" w:rsidRPr="000961F5" w:rsidRDefault="00D03141" w:rsidP="00786590">
            <w:pPr>
              <w:spacing w:after="39"/>
              <w:ind w:left="0"/>
              <w:jc w:val="left"/>
              <w:rPr>
                <w:lang w:eastAsia="x-none"/>
              </w:rPr>
            </w:pPr>
            <w:r w:rsidRPr="000961F5">
              <w:rPr>
                <w:lang w:eastAsia="x-none"/>
              </w:rPr>
              <w:t>:57A:BKCHHKHHXXX</w:t>
            </w:r>
          </w:p>
        </w:tc>
      </w:tr>
      <w:tr w:rsidR="00D03141" w:rsidRPr="000961F5" w14:paraId="63BDA0E4" w14:textId="77777777" w:rsidTr="00786590">
        <w:tc>
          <w:tcPr>
            <w:tcW w:w="590" w:type="dxa"/>
          </w:tcPr>
          <w:p w14:paraId="01116E62" w14:textId="77777777" w:rsidR="00D03141" w:rsidRPr="000961F5" w:rsidRDefault="00D03141" w:rsidP="00786590">
            <w:pPr>
              <w:spacing w:after="39"/>
              <w:ind w:left="0"/>
              <w:jc w:val="left"/>
              <w:rPr>
                <w:lang w:eastAsia="x-none"/>
              </w:rPr>
            </w:pPr>
            <w:r w:rsidRPr="000961F5">
              <w:rPr>
                <w:lang w:eastAsia="x-none"/>
              </w:rPr>
              <w:t>59F</w:t>
            </w:r>
          </w:p>
        </w:tc>
        <w:tc>
          <w:tcPr>
            <w:tcW w:w="1052" w:type="dxa"/>
          </w:tcPr>
          <w:p w14:paraId="14C44BBE" w14:textId="77777777" w:rsidR="00D03141" w:rsidRPr="000961F5" w:rsidRDefault="00D03141" w:rsidP="00786590">
            <w:pPr>
              <w:spacing w:after="39"/>
              <w:ind w:left="0"/>
              <w:jc w:val="left"/>
              <w:rPr>
                <w:lang w:eastAsia="x-none"/>
              </w:rPr>
            </w:pPr>
            <w:r w:rsidRPr="000961F5">
              <w:rPr>
                <w:lang w:eastAsia="x-none"/>
              </w:rPr>
              <w:t>Beneficiary</w:t>
            </w:r>
          </w:p>
        </w:tc>
        <w:tc>
          <w:tcPr>
            <w:tcW w:w="1177" w:type="dxa"/>
          </w:tcPr>
          <w:p w14:paraId="499A7CF5" w14:textId="77777777" w:rsidR="00D03141" w:rsidRPr="000961F5" w:rsidRDefault="00D03141" w:rsidP="00786590">
            <w:pPr>
              <w:spacing w:after="39"/>
              <w:ind w:left="0"/>
              <w:jc w:val="left"/>
              <w:rPr>
                <w:lang w:eastAsia="x-none"/>
              </w:rPr>
            </w:pPr>
            <w:r w:rsidRPr="000961F5">
              <w:rPr>
                <w:lang w:val="en-US" w:eastAsia="x-none"/>
              </w:rPr>
              <w:t>[/34x]</w:t>
            </w:r>
          </w:p>
          <w:p w14:paraId="46B8AC8A" w14:textId="77777777" w:rsidR="00D03141" w:rsidRPr="000961F5" w:rsidRDefault="00D03141" w:rsidP="00786590">
            <w:pPr>
              <w:spacing w:after="39"/>
              <w:ind w:left="0"/>
              <w:jc w:val="left"/>
              <w:rPr>
                <w:lang w:eastAsia="x-none"/>
              </w:rPr>
            </w:pPr>
            <w:r w:rsidRPr="000961F5">
              <w:rPr>
                <w:lang w:val="en-US" w:eastAsia="x-none"/>
              </w:rPr>
              <w:t>4*(1!n/33x)</w:t>
            </w:r>
          </w:p>
        </w:tc>
        <w:tc>
          <w:tcPr>
            <w:tcW w:w="4689" w:type="dxa"/>
          </w:tcPr>
          <w:p w14:paraId="35C01116" w14:textId="77777777" w:rsidR="00D03141" w:rsidRPr="000961F5" w:rsidRDefault="00D03141" w:rsidP="00786590">
            <w:pPr>
              <w:spacing w:after="39"/>
              <w:ind w:left="0"/>
              <w:jc w:val="left"/>
              <w:rPr>
                <w:lang w:eastAsia="x-none"/>
              </w:rPr>
            </w:pPr>
            <w:r w:rsidRPr="000961F5">
              <w:rPr>
                <w:lang w:eastAsia="x-none"/>
              </w:rPr>
              <w:t xml:space="preserve">Always </w:t>
            </w:r>
            <w:r w:rsidRPr="000961F5">
              <w:rPr>
                <w:b/>
                <w:lang w:eastAsia="x-none"/>
              </w:rPr>
              <w:t>“59F”</w:t>
            </w:r>
            <w:r w:rsidRPr="000961F5">
              <w:rPr>
                <w:lang w:eastAsia="x-none"/>
              </w:rPr>
              <w:t>, with IPO issuer’s bank account information:</w:t>
            </w:r>
          </w:p>
          <w:p w14:paraId="245C4280" w14:textId="77777777" w:rsidR="00D03141" w:rsidRPr="000961F5" w:rsidRDefault="00D03141" w:rsidP="00786590">
            <w:pPr>
              <w:spacing w:after="39"/>
              <w:ind w:left="0"/>
              <w:jc w:val="left"/>
              <w:rPr>
                <w:lang w:eastAsia="x-none"/>
              </w:rPr>
            </w:pPr>
            <w:r w:rsidRPr="000961F5">
              <w:rPr>
                <w:b/>
                <w:lang w:eastAsia="x-none"/>
              </w:rPr>
              <w:t>1st line</w:t>
            </w:r>
            <w:r w:rsidRPr="000961F5">
              <w:rPr>
                <w:lang w:eastAsia="x-none"/>
              </w:rPr>
              <w:t xml:space="preserve"> = “/” + “HK” </w:t>
            </w:r>
            <w:r w:rsidRPr="000961F5">
              <w:rPr>
                <w:b/>
                <w:color w:val="E36C0A" w:themeColor="accent6" w:themeShade="BF"/>
                <w:lang w:eastAsia="x-none"/>
              </w:rPr>
              <w:t>[Designated Bank Master Field #8 / NCP Bank Master Field #4]-[ Designated Bank Master Field #9 / NCP Bank Master Field #5]-[ Participant Master Field #10 / NCP Bank Master Field #6] (3!n-3!n-8!n)</w:t>
            </w:r>
          </w:p>
          <w:p w14:paraId="026FE33F" w14:textId="77777777" w:rsidR="00D03141" w:rsidRPr="000961F5" w:rsidRDefault="00D03141" w:rsidP="00786590">
            <w:pPr>
              <w:spacing w:after="39"/>
              <w:ind w:left="0"/>
              <w:jc w:val="left"/>
              <w:rPr>
                <w:lang w:eastAsia="x-none"/>
              </w:rPr>
            </w:pPr>
            <w:r w:rsidRPr="000961F5">
              <w:rPr>
                <w:lang w:eastAsia="x-none"/>
              </w:rPr>
              <w:t>2nd to 5th lines = sequence number + “/” + name and address details [Participant Master Fields #13-17 / NCP Master Fields #7-10]</w:t>
            </w:r>
          </w:p>
        </w:tc>
        <w:tc>
          <w:tcPr>
            <w:tcW w:w="3260" w:type="dxa"/>
          </w:tcPr>
          <w:p w14:paraId="196DAAF3" w14:textId="77777777" w:rsidR="00D03141" w:rsidRPr="000961F5" w:rsidRDefault="00D03141" w:rsidP="00786590">
            <w:pPr>
              <w:spacing w:after="39"/>
              <w:ind w:left="0"/>
              <w:jc w:val="left"/>
              <w:rPr>
                <w:lang w:eastAsia="x-none"/>
              </w:rPr>
            </w:pPr>
            <w:r w:rsidRPr="000961F5">
              <w:rPr>
                <w:lang w:eastAsia="x-none"/>
              </w:rPr>
              <w:t>:59F:/HK</w:t>
            </w:r>
            <w:r w:rsidRPr="000961F5">
              <w:rPr>
                <w:b/>
                <w:color w:val="E36C0A" w:themeColor="accent6" w:themeShade="BF"/>
                <w:lang w:eastAsia="x-none"/>
              </w:rPr>
              <w:t>000-000-00000000</w:t>
            </w:r>
          </w:p>
          <w:p w14:paraId="1F43F590" w14:textId="77777777" w:rsidR="00D03141" w:rsidRPr="000961F5" w:rsidRDefault="00D03141" w:rsidP="00786590">
            <w:pPr>
              <w:spacing w:after="39"/>
              <w:ind w:left="0"/>
              <w:jc w:val="left"/>
              <w:rPr>
                <w:lang w:eastAsia="x-none"/>
              </w:rPr>
            </w:pPr>
            <w:r w:rsidRPr="000961F5">
              <w:rPr>
                <w:lang w:eastAsia="x-none"/>
              </w:rPr>
              <w:t>1/BOCI SEC LTD</w:t>
            </w:r>
          </w:p>
          <w:p w14:paraId="0D305228" w14:textId="77777777" w:rsidR="00D03141" w:rsidRPr="000961F5" w:rsidRDefault="00D03141" w:rsidP="00786590">
            <w:pPr>
              <w:spacing w:after="39"/>
              <w:ind w:left="0"/>
              <w:jc w:val="left"/>
              <w:rPr>
                <w:lang w:eastAsia="x-none"/>
              </w:rPr>
            </w:pPr>
            <w:r w:rsidRPr="000961F5">
              <w:rPr>
                <w:lang w:eastAsia="x-none"/>
              </w:rPr>
              <w:t>2/22F GRAND MILLENIUM PLAZA</w:t>
            </w:r>
          </w:p>
          <w:p w14:paraId="11CC8EE4" w14:textId="77777777" w:rsidR="00D03141" w:rsidRPr="000961F5" w:rsidRDefault="00D03141" w:rsidP="00786590">
            <w:pPr>
              <w:spacing w:after="39"/>
              <w:ind w:left="0"/>
              <w:jc w:val="left"/>
              <w:rPr>
                <w:lang w:eastAsia="x-none"/>
              </w:rPr>
            </w:pPr>
            <w:r w:rsidRPr="000961F5">
              <w:rPr>
                <w:lang w:eastAsia="x-none"/>
              </w:rPr>
              <w:t>2/181 QUEEN’S ROAD CENTRAL</w:t>
            </w:r>
          </w:p>
          <w:p w14:paraId="6F9289CE" w14:textId="77777777" w:rsidR="00D03141" w:rsidRPr="000961F5" w:rsidRDefault="00D03141" w:rsidP="00786590">
            <w:pPr>
              <w:spacing w:after="39"/>
              <w:ind w:left="0"/>
              <w:jc w:val="left"/>
              <w:rPr>
                <w:lang w:eastAsia="x-none"/>
              </w:rPr>
            </w:pPr>
            <w:r w:rsidRPr="000961F5">
              <w:rPr>
                <w:lang w:eastAsia="x-none"/>
              </w:rPr>
              <w:t>3/HONG KONG</w:t>
            </w:r>
          </w:p>
        </w:tc>
      </w:tr>
      <w:tr w:rsidR="00D03141" w:rsidRPr="000961F5" w14:paraId="46D0F51B" w14:textId="77777777" w:rsidTr="00786590">
        <w:tc>
          <w:tcPr>
            <w:tcW w:w="590" w:type="dxa"/>
          </w:tcPr>
          <w:p w14:paraId="7CD22ACF" w14:textId="77777777" w:rsidR="00D03141" w:rsidRPr="000961F5" w:rsidRDefault="00D03141" w:rsidP="00786590">
            <w:pPr>
              <w:spacing w:after="39"/>
              <w:ind w:left="0"/>
              <w:jc w:val="left"/>
              <w:rPr>
                <w:lang w:eastAsia="x-none"/>
              </w:rPr>
            </w:pPr>
            <w:r w:rsidRPr="000961F5">
              <w:rPr>
                <w:lang w:eastAsia="x-none"/>
              </w:rPr>
              <w:t>71A</w:t>
            </w:r>
          </w:p>
        </w:tc>
        <w:tc>
          <w:tcPr>
            <w:tcW w:w="1052" w:type="dxa"/>
          </w:tcPr>
          <w:p w14:paraId="25C13B31" w14:textId="77777777" w:rsidR="00D03141" w:rsidRPr="000961F5" w:rsidRDefault="00D03141" w:rsidP="00786590">
            <w:pPr>
              <w:spacing w:after="39"/>
              <w:ind w:left="0"/>
              <w:jc w:val="left"/>
              <w:rPr>
                <w:lang w:eastAsia="x-none"/>
              </w:rPr>
            </w:pPr>
            <w:r w:rsidRPr="000961F5">
              <w:rPr>
                <w:lang w:eastAsia="x-none"/>
              </w:rPr>
              <w:t>Details of Charges</w:t>
            </w:r>
          </w:p>
        </w:tc>
        <w:tc>
          <w:tcPr>
            <w:tcW w:w="1177" w:type="dxa"/>
          </w:tcPr>
          <w:p w14:paraId="0108812D" w14:textId="77777777" w:rsidR="00D03141" w:rsidRPr="000961F5" w:rsidRDefault="00D03141" w:rsidP="00786590">
            <w:pPr>
              <w:spacing w:after="39"/>
              <w:ind w:left="0"/>
              <w:jc w:val="left"/>
              <w:rPr>
                <w:lang w:eastAsia="x-none"/>
              </w:rPr>
            </w:pPr>
            <w:r w:rsidRPr="000961F5">
              <w:rPr>
                <w:lang w:eastAsia="x-none"/>
              </w:rPr>
              <w:t>3!a</w:t>
            </w:r>
          </w:p>
        </w:tc>
        <w:tc>
          <w:tcPr>
            <w:tcW w:w="4689" w:type="dxa"/>
          </w:tcPr>
          <w:p w14:paraId="3E503B91" w14:textId="77777777" w:rsidR="00D03141" w:rsidRPr="000961F5" w:rsidRDefault="00D03141" w:rsidP="00786590">
            <w:pPr>
              <w:spacing w:after="39"/>
              <w:ind w:left="0"/>
              <w:jc w:val="left"/>
              <w:rPr>
                <w:lang w:eastAsia="x-none"/>
              </w:rPr>
            </w:pPr>
            <w:r w:rsidRPr="000961F5">
              <w:rPr>
                <w:lang w:eastAsia="x-none"/>
              </w:rPr>
              <w:t xml:space="preserve">Always </w:t>
            </w:r>
            <w:r w:rsidRPr="000961F5">
              <w:rPr>
                <w:b/>
                <w:lang w:eastAsia="x-none"/>
              </w:rPr>
              <w:t>“SHA”</w:t>
            </w:r>
          </w:p>
        </w:tc>
        <w:tc>
          <w:tcPr>
            <w:tcW w:w="3260" w:type="dxa"/>
          </w:tcPr>
          <w:p w14:paraId="270A0790" w14:textId="77777777" w:rsidR="00D03141" w:rsidRPr="000961F5" w:rsidRDefault="00D03141" w:rsidP="00786590">
            <w:pPr>
              <w:spacing w:after="39"/>
              <w:ind w:left="0"/>
              <w:jc w:val="left"/>
              <w:rPr>
                <w:lang w:eastAsia="x-none"/>
              </w:rPr>
            </w:pPr>
            <w:r w:rsidRPr="000961F5">
              <w:rPr>
                <w:lang w:eastAsia="x-none"/>
              </w:rPr>
              <w:t>:71A:SHA</w:t>
            </w:r>
          </w:p>
        </w:tc>
      </w:tr>
    </w:tbl>
    <w:p w14:paraId="5957E5D2" w14:textId="77777777" w:rsidR="00D03141" w:rsidRPr="000961F5" w:rsidRDefault="00D03141" w:rsidP="00D03141">
      <w:pPr>
        <w:ind w:left="0"/>
        <w:rPr>
          <w:b/>
          <w:lang w:eastAsia="x-none"/>
        </w:rPr>
      </w:pPr>
    </w:p>
    <w:p w14:paraId="1C18A167" w14:textId="77777777" w:rsidR="00D03141" w:rsidRPr="000961F5" w:rsidRDefault="00D03141" w:rsidP="00D03141">
      <w:pPr>
        <w:ind w:left="0"/>
        <w:rPr>
          <w:b/>
          <w:lang w:eastAsia="x-none"/>
        </w:rPr>
      </w:pPr>
    </w:p>
    <w:p w14:paraId="77F4A669" w14:textId="77777777" w:rsidR="00D03141" w:rsidRPr="000961F5" w:rsidRDefault="00D03141" w:rsidP="00D03141">
      <w:pPr>
        <w:ind w:left="0"/>
        <w:rPr>
          <w:b/>
          <w:lang w:eastAsia="x-none"/>
        </w:rPr>
      </w:pPr>
    </w:p>
    <w:p w14:paraId="7FA0FA9C" w14:textId="77777777" w:rsidR="00D03141" w:rsidRPr="000961F5" w:rsidRDefault="00D03141" w:rsidP="00D03141">
      <w:pPr>
        <w:ind w:left="0"/>
        <w:rPr>
          <w:b/>
          <w:lang w:eastAsia="x-none"/>
        </w:rPr>
      </w:pPr>
      <w:r w:rsidRPr="000961F5">
        <w:rPr>
          <w:b/>
          <w:lang w:eastAsia="x-none"/>
        </w:rPr>
        <w:t>Example:</w:t>
      </w:r>
    </w:p>
    <w:p w14:paraId="5DBB253C" w14:textId="77777777" w:rsidR="00D03141" w:rsidRPr="000961F5" w:rsidRDefault="00D03141" w:rsidP="002E07D6">
      <w:pPr>
        <w:pStyle w:val="ListParagraph"/>
        <w:numPr>
          <w:ilvl w:val="0"/>
          <w:numId w:val="30"/>
        </w:numPr>
        <w:ind w:leftChars="0"/>
        <w:rPr>
          <w:lang w:eastAsia="x-none"/>
        </w:rPr>
      </w:pPr>
      <w:r w:rsidRPr="000961F5">
        <w:rPr>
          <w:b/>
          <w:color w:val="E36C0A" w:themeColor="accent6" w:themeShade="BF"/>
          <w:lang w:eastAsia="x-none"/>
        </w:rPr>
        <w:t>MT 101</w:t>
      </w:r>
      <w:r w:rsidRPr="000961F5">
        <w:rPr>
          <w:color w:val="984806" w:themeColor="accent6" w:themeShade="80"/>
          <w:lang w:eastAsia="x-none"/>
        </w:rPr>
        <w:t xml:space="preserve"> </w:t>
      </w:r>
      <w:r w:rsidRPr="000961F5">
        <w:rPr>
          <w:lang w:eastAsia="x-none"/>
        </w:rPr>
        <w:t xml:space="preserve">payment instruction for </w:t>
      </w:r>
      <w:r w:rsidRPr="000961F5">
        <w:rPr>
          <w:b/>
          <w:color w:val="31849B" w:themeColor="accent5" w:themeShade="BF"/>
          <w:lang w:eastAsia="x-none"/>
        </w:rPr>
        <w:t>HSBC (as the receiving bank)</w:t>
      </w:r>
      <w:r w:rsidRPr="000961F5">
        <w:rPr>
          <w:lang w:eastAsia="x-none"/>
        </w:rPr>
        <w:t xml:space="preserve"> to execute </w:t>
      </w:r>
      <w:r w:rsidRPr="000961F5">
        <w:rPr>
          <w:b/>
          <w:color w:val="C00000"/>
          <w:lang w:eastAsia="x-none"/>
        </w:rPr>
        <w:t>a refund of HK$235678.99</w:t>
      </w:r>
      <w:r w:rsidRPr="000961F5">
        <w:rPr>
          <w:color w:val="C00000"/>
          <w:lang w:eastAsia="x-none"/>
        </w:rPr>
        <w:t xml:space="preserve"> </w:t>
      </w:r>
      <w:r w:rsidRPr="000961F5">
        <w:rPr>
          <w:lang w:eastAsia="x-none"/>
        </w:rPr>
        <w:t xml:space="preserve">to </w:t>
      </w:r>
      <w:r w:rsidRPr="000961F5">
        <w:rPr>
          <w:b/>
          <w:color w:val="D99594" w:themeColor="accent2" w:themeTint="99"/>
          <w:lang w:eastAsia="x-none"/>
        </w:rPr>
        <w:t>BOCI Securities Limited’s payment</w:t>
      </w:r>
      <w:r w:rsidRPr="000961F5">
        <w:rPr>
          <w:color w:val="D99594" w:themeColor="accent2" w:themeTint="99"/>
          <w:lang w:eastAsia="x-none"/>
        </w:rPr>
        <w:t xml:space="preserve"> </w:t>
      </w:r>
      <w:r w:rsidRPr="000961F5">
        <w:rPr>
          <w:lang w:eastAsia="x-none"/>
        </w:rPr>
        <w:t xml:space="preserve">for </w:t>
      </w:r>
      <w:r w:rsidRPr="000961F5">
        <w:rPr>
          <w:b/>
          <w:color w:val="D99594" w:themeColor="accent2" w:themeTint="99"/>
          <w:lang w:eastAsia="x-none"/>
        </w:rPr>
        <w:t xml:space="preserve">Alibaba’s IPO </w:t>
      </w:r>
      <w:r w:rsidRPr="000961F5">
        <w:rPr>
          <w:lang w:eastAsia="x-none"/>
        </w:rPr>
        <w:t xml:space="preserve">on </w:t>
      </w:r>
      <w:r w:rsidRPr="000961F5">
        <w:rPr>
          <w:b/>
          <w:color w:val="365F91" w:themeColor="accent1" w:themeShade="BF"/>
          <w:lang w:eastAsia="x-none"/>
        </w:rPr>
        <w:t>11 June 2020</w:t>
      </w:r>
    </w:p>
    <w:p w14:paraId="6F9064A8" w14:textId="77777777" w:rsidR="00D03141" w:rsidRPr="000961F5" w:rsidRDefault="00D03141" w:rsidP="00D03141">
      <w:pPr>
        <w:ind w:left="0"/>
        <w:rPr>
          <w:b/>
          <w:lang w:eastAsia="x-none"/>
        </w:rPr>
      </w:pPr>
    </w:p>
    <w:tbl>
      <w:tblPr>
        <w:tblStyle w:val="TableGrid"/>
        <w:tblW w:w="0" w:type="auto"/>
        <w:tblLook w:val="04A0" w:firstRow="1" w:lastRow="0" w:firstColumn="1" w:lastColumn="0" w:noHBand="0" w:noVBand="1"/>
      </w:tblPr>
      <w:tblGrid>
        <w:gridCol w:w="10459"/>
      </w:tblGrid>
      <w:tr w:rsidR="00D03141" w:rsidRPr="000961F5" w14:paraId="61638E84" w14:textId="77777777" w:rsidTr="00786590">
        <w:tc>
          <w:tcPr>
            <w:tcW w:w="10459" w:type="dxa"/>
          </w:tcPr>
          <w:p w14:paraId="11727686" w14:textId="77777777" w:rsidR="00D03141" w:rsidRPr="000961F5" w:rsidRDefault="00D03141" w:rsidP="00786590">
            <w:pPr>
              <w:spacing w:after="39"/>
              <w:ind w:left="0"/>
              <w:rPr>
                <w:lang w:eastAsia="x-none"/>
              </w:rPr>
            </w:pPr>
            <w:r w:rsidRPr="000961F5">
              <w:rPr>
                <w:lang w:eastAsia="x-none"/>
              </w:rPr>
              <w:t>Message:</w:t>
            </w:r>
          </w:p>
          <w:p w14:paraId="6F399EF6" w14:textId="77777777" w:rsidR="00D03141" w:rsidRPr="000961F5" w:rsidRDefault="00D03141" w:rsidP="00786590">
            <w:pPr>
              <w:spacing w:after="39"/>
              <w:ind w:left="0"/>
              <w:rPr>
                <w:lang w:eastAsia="x-none"/>
              </w:rPr>
            </w:pPr>
            <w:r w:rsidRPr="000961F5">
              <w:rPr>
                <w:lang w:eastAsia="x-none"/>
              </w:rPr>
              <w:t>{1:F01HKSCHKHHAIPO0000000000}{2:I</w:t>
            </w:r>
            <w:r w:rsidRPr="000961F5">
              <w:rPr>
                <w:b/>
                <w:color w:val="E36C0A" w:themeColor="accent6" w:themeShade="BF"/>
                <w:lang w:eastAsia="x-none"/>
              </w:rPr>
              <w:t>101</w:t>
            </w:r>
            <w:r w:rsidRPr="000961F5">
              <w:rPr>
                <w:b/>
                <w:color w:val="31849B" w:themeColor="accent5" w:themeShade="BF"/>
                <w:lang w:eastAsia="x-none"/>
              </w:rPr>
              <w:t>HSBCHHKHHXXX</w:t>
            </w:r>
            <w:r w:rsidRPr="000961F5">
              <w:rPr>
                <w:lang w:eastAsia="x-none"/>
              </w:rPr>
              <w:t>N2020}{4:</w:t>
            </w:r>
          </w:p>
          <w:p w14:paraId="10942A9F" w14:textId="77777777" w:rsidR="00D03141" w:rsidRPr="000961F5" w:rsidRDefault="00D03141" w:rsidP="00786590">
            <w:pPr>
              <w:spacing w:after="39"/>
              <w:ind w:left="0"/>
              <w:rPr>
                <w:lang w:eastAsia="x-none"/>
              </w:rPr>
            </w:pPr>
            <w:r w:rsidRPr="000961F5">
              <w:rPr>
                <w:lang w:eastAsia="x-none"/>
              </w:rPr>
              <w:t>:20:</w:t>
            </w:r>
            <w:r w:rsidRPr="000961F5">
              <w:rPr>
                <w:b/>
                <w:color w:val="D99594" w:themeColor="accent2" w:themeTint="99"/>
                <w:lang w:eastAsia="x-none"/>
              </w:rPr>
              <w:t>09988B01130REF01</w:t>
            </w:r>
          </w:p>
          <w:p w14:paraId="1F33D4EE" w14:textId="77777777" w:rsidR="00D03141" w:rsidRPr="000961F5" w:rsidRDefault="00D03141" w:rsidP="00786590">
            <w:pPr>
              <w:spacing w:after="39"/>
              <w:ind w:left="0"/>
              <w:rPr>
                <w:lang w:eastAsia="x-none"/>
              </w:rPr>
            </w:pPr>
            <w:r w:rsidRPr="000961F5">
              <w:rPr>
                <w:lang w:eastAsia="x-none"/>
              </w:rPr>
              <w:t>:28D:1/1</w:t>
            </w:r>
          </w:p>
          <w:p w14:paraId="227C66A9" w14:textId="77777777" w:rsidR="00D03141" w:rsidRPr="000961F5" w:rsidRDefault="00D03141" w:rsidP="00786590">
            <w:pPr>
              <w:spacing w:after="39"/>
              <w:ind w:left="0"/>
              <w:rPr>
                <w:lang w:eastAsia="x-none"/>
              </w:rPr>
            </w:pPr>
            <w:r w:rsidRPr="000961F5">
              <w:rPr>
                <w:lang w:eastAsia="x-none"/>
              </w:rPr>
              <w:t>:50C:HKSCHKHHIPO</w:t>
            </w:r>
          </w:p>
          <w:p w14:paraId="197B1DB7" w14:textId="77777777" w:rsidR="00D03141" w:rsidRPr="000961F5" w:rsidRDefault="00D03141" w:rsidP="00786590">
            <w:pPr>
              <w:spacing w:after="39"/>
              <w:ind w:left="0"/>
              <w:rPr>
                <w:lang w:eastAsia="x-none"/>
              </w:rPr>
            </w:pPr>
            <w:r w:rsidRPr="000961F5">
              <w:rPr>
                <w:lang w:eastAsia="x-none"/>
              </w:rPr>
              <w:t>:30:</w:t>
            </w:r>
            <w:r w:rsidRPr="000961F5">
              <w:rPr>
                <w:b/>
                <w:color w:val="365F91" w:themeColor="accent1" w:themeShade="BF"/>
                <w:lang w:eastAsia="x-none"/>
              </w:rPr>
              <w:t>200611</w:t>
            </w:r>
          </w:p>
          <w:p w14:paraId="232FB16D" w14:textId="77777777" w:rsidR="00D03141" w:rsidRPr="000961F5" w:rsidRDefault="00D03141" w:rsidP="00786590">
            <w:pPr>
              <w:spacing w:after="39"/>
              <w:ind w:left="0"/>
              <w:rPr>
                <w:lang w:eastAsia="x-none"/>
              </w:rPr>
            </w:pPr>
            <w:r w:rsidRPr="000961F5">
              <w:rPr>
                <w:lang w:eastAsia="x-none"/>
              </w:rPr>
              <w:t>:21:</w:t>
            </w:r>
            <w:r w:rsidRPr="000961F5">
              <w:rPr>
                <w:b/>
                <w:color w:val="D99594" w:themeColor="accent2" w:themeTint="99"/>
                <w:lang w:eastAsia="x-none"/>
              </w:rPr>
              <w:t>09988B01130REF01</w:t>
            </w:r>
          </w:p>
          <w:p w14:paraId="77B6620F" w14:textId="77777777" w:rsidR="00D03141" w:rsidRPr="000961F5" w:rsidRDefault="00D03141" w:rsidP="00786590">
            <w:pPr>
              <w:spacing w:after="39"/>
              <w:ind w:left="0"/>
              <w:rPr>
                <w:lang w:eastAsia="x-none"/>
              </w:rPr>
            </w:pPr>
            <w:r w:rsidRPr="000961F5">
              <w:rPr>
                <w:lang w:eastAsia="x-none"/>
              </w:rPr>
              <w:t>:32B:</w:t>
            </w:r>
            <w:r w:rsidRPr="000961F5">
              <w:rPr>
                <w:b/>
                <w:color w:val="C00000"/>
                <w:lang w:eastAsia="x-none"/>
              </w:rPr>
              <w:t>HKD2345678,99</w:t>
            </w:r>
          </w:p>
          <w:p w14:paraId="2ADCD3E2" w14:textId="77777777" w:rsidR="00D03141" w:rsidRPr="000961F5" w:rsidRDefault="00D03141" w:rsidP="00786590">
            <w:pPr>
              <w:spacing w:after="39"/>
              <w:ind w:left="0"/>
              <w:rPr>
                <w:lang w:eastAsia="x-none"/>
              </w:rPr>
            </w:pPr>
            <w:r w:rsidRPr="000961F5">
              <w:rPr>
                <w:lang w:eastAsia="x-none"/>
              </w:rPr>
              <w:t>:50G:/HK999-999-99999999</w:t>
            </w:r>
          </w:p>
          <w:p w14:paraId="74B95772" w14:textId="77777777" w:rsidR="00D03141" w:rsidRPr="000961F5" w:rsidRDefault="00D03141" w:rsidP="00786590">
            <w:pPr>
              <w:spacing w:after="39"/>
              <w:ind w:left="0"/>
              <w:rPr>
                <w:lang w:eastAsia="x-none"/>
              </w:rPr>
            </w:pPr>
            <w:r w:rsidRPr="000961F5">
              <w:rPr>
                <w:lang w:eastAsia="x-none"/>
              </w:rPr>
              <w:t>HSBCHKHHXXX</w:t>
            </w:r>
          </w:p>
          <w:p w14:paraId="055CA229" w14:textId="77777777" w:rsidR="00D03141" w:rsidRPr="000961F5" w:rsidRDefault="00D03141" w:rsidP="00786590">
            <w:pPr>
              <w:spacing w:after="39"/>
              <w:ind w:left="0"/>
              <w:rPr>
                <w:lang w:eastAsia="x-none"/>
              </w:rPr>
            </w:pPr>
            <w:r w:rsidRPr="000961F5">
              <w:rPr>
                <w:lang w:eastAsia="x-none"/>
              </w:rPr>
              <w:t>:57A:BKCHHKHHXXX</w:t>
            </w:r>
          </w:p>
          <w:p w14:paraId="4DC5A82E" w14:textId="77777777" w:rsidR="00D03141" w:rsidRPr="000961F5" w:rsidRDefault="00D03141" w:rsidP="00786590">
            <w:pPr>
              <w:spacing w:after="39"/>
              <w:ind w:left="0"/>
              <w:rPr>
                <w:lang w:eastAsia="x-none"/>
              </w:rPr>
            </w:pPr>
            <w:r w:rsidRPr="000961F5">
              <w:rPr>
                <w:lang w:eastAsia="x-none"/>
              </w:rPr>
              <w:t>:59F:/HK000-000-00000000</w:t>
            </w:r>
          </w:p>
          <w:p w14:paraId="32D1C9C6" w14:textId="77777777" w:rsidR="00D03141" w:rsidRPr="000961F5" w:rsidRDefault="00D03141" w:rsidP="00786590">
            <w:pPr>
              <w:spacing w:after="39"/>
              <w:ind w:left="0"/>
              <w:rPr>
                <w:lang w:eastAsia="x-none"/>
              </w:rPr>
            </w:pPr>
            <w:r w:rsidRPr="000961F5">
              <w:rPr>
                <w:lang w:eastAsia="x-none"/>
              </w:rPr>
              <w:t>1/BOCI SEC LTD</w:t>
            </w:r>
          </w:p>
          <w:p w14:paraId="35367B56" w14:textId="77777777" w:rsidR="00D03141" w:rsidRPr="000961F5" w:rsidRDefault="00D03141" w:rsidP="00786590">
            <w:pPr>
              <w:spacing w:after="39"/>
              <w:ind w:left="0"/>
              <w:rPr>
                <w:lang w:eastAsia="x-none"/>
              </w:rPr>
            </w:pPr>
            <w:r w:rsidRPr="000961F5">
              <w:rPr>
                <w:lang w:eastAsia="x-none"/>
              </w:rPr>
              <w:t>2/22F GRAND MILLENIUM PLAZA</w:t>
            </w:r>
          </w:p>
          <w:p w14:paraId="062653E2" w14:textId="77777777" w:rsidR="00D03141" w:rsidRPr="000961F5" w:rsidRDefault="00D03141" w:rsidP="00786590">
            <w:pPr>
              <w:spacing w:after="39"/>
              <w:ind w:left="0"/>
              <w:rPr>
                <w:lang w:eastAsia="x-none"/>
              </w:rPr>
            </w:pPr>
            <w:r w:rsidRPr="000961F5">
              <w:rPr>
                <w:lang w:eastAsia="x-none"/>
              </w:rPr>
              <w:lastRenderedPageBreak/>
              <w:t>2/181 QUEEN’S ROAD CENTRAL</w:t>
            </w:r>
          </w:p>
          <w:p w14:paraId="076CBD14" w14:textId="77777777" w:rsidR="00D03141" w:rsidRPr="000961F5" w:rsidRDefault="00D03141" w:rsidP="00786590">
            <w:pPr>
              <w:spacing w:after="39"/>
              <w:ind w:left="0"/>
              <w:rPr>
                <w:lang w:eastAsia="x-none"/>
              </w:rPr>
            </w:pPr>
            <w:r w:rsidRPr="000961F5">
              <w:rPr>
                <w:lang w:eastAsia="x-none"/>
              </w:rPr>
              <w:t>3/HONG KONG</w:t>
            </w:r>
          </w:p>
          <w:p w14:paraId="719E4FAD" w14:textId="77777777" w:rsidR="00D03141" w:rsidRPr="000961F5" w:rsidRDefault="00D03141" w:rsidP="00786590">
            <w:pPr>
              <w:spacing w:after="39"/>
              <w:ind w:left="0"/>
              <w:rPr>
                <w:lang w:eastAsia="x-none"/>
              </w:rPr>
            </w:pPr>
            <w:r w:rsidRPr="000961F5">
              <w:rPr>
                <w:lang w:eastAsia="x-none"/>
              </w:rPr>
              <w:t>:71A:SHA}</w:t>
            </w:r>
          </w:p>
        </w:tc>
      </w:tr>
    </w:tbl>
    <w:p w14:paraId="438CF983" w14:textId="7261AABD" w:rsidR="00D03141" w:rsidRPr="000961F5" w:rsidRDefault="00D03141" w:rsidP="002B162A">
      <w:pPr>
        <w:ind w:left="0"/>
        <w:rPr>
          <w:lang w:eastAsia="x-none"/>
        </w:rPr>
      </w:pPr>
    </w:p>
    <w:p w14:paraId="27DFFA0A" w14:textId="6D8BD46E" w:rsidR="00D03141" w:rsidRPr="000961F5" w:rsidRDefault="00D03141" w:rsidP="00D03141">
      <w:pPr>
        <w:pStyle w:val="Heading4"/>
      </w:pPr>
      <w:bookmarkStart w:id="1101" w:name="_Toc58341776"/>
      <w:bookmarkStart w:id="1102" w:name="_Toc58418451"/>
      <w:bookmarkStart w:id="1103" w:name="_Toc58602101"/>
      <w:bookmarkStart w:id="1104" w:name="_Toc62722984"/>
      <w:bookmarkStart w:id="1105" w:name="_Toc65058125"/>
      <w:bookmarkStart w:id="1106" w:name="_Toc65138927"/>
      <w:bookmarkStart w:id="1107" w:name="_Toc65145907"/>
      <w:r w:rsidRPr="000961F5">
        <w:t>MT 900 Confirmation (HKD / CNY / USD)</w:t>
      </w:r>
      <w:bookmarkEnd w:id="1101"/>
      <w:bookmarkEnd w:id="1102"/>
      <w:bookmarkEnd w:id="1103"/>
      <w:bookmarkEnd w:id="1104"/>
      <w:bookmarkEnd w:id="1105"/>
      <w:bookmarkEnd w:id="1106"/>
      <w:bookmarkEnd w:id="1107"/>
    </w:p>
    <w:p w14:paraId="06127A1D" w14:textId="76F0CF6E" w:rsidR="00D03141" w:rsidRPr="000961F5" w:rsidRDefault="00D03141" w:rsidP="002B162A">
      <w:pPr>
        <w:ind w:left="0"/>
        <w:rPr>
          <w:lang w:eastAsia="x-none"/>
        </w:rPr>
      </w:pPr>
    </w:p>
    <w:p w14:paraId="741EF29F" w14:textId="77777777" w:rsidR="00D03141" w:rsidRPr="000961F5" w:rsidRDefault="00D03141" w:rsidP="00D03141">
      <w:pPr>
        <w:ind w:left="0"/>
        <w:rPr>
          <w:lang w:eastAsia="x-none"/>
        </w:rPr>
      </w:pPr>
      <w:r w:rsidRPr="000961F5">
        <w:rPr>
          <w:lang w:eastAsia="x-none"/>
        </w:rPr>
        <w:t>Since FINI is the recipient, the only validation required is for {4: text block}.</w:t>
      </w:r>
    </w:p>
    <w:p w14:paraId="624EACF4" w14:textId="77777777" w:rsidR="00D03141" w:rsidRPr="000961F5" w:rsidRDefault="00D03141" w:rsidP="00D03141">
      <w:pPr>
        <w:ind w:left="0"/>
        <w:rPr>
          <w:b/>
          <w:lang w:eastAsia="x-none"/>
        </w:rPr>
      </w:pPr>
    </w:p>
    <w:p w14:paraId="7F4DFBC1" w14:textId="77777777" w:rsidR="00D03141" w:rsidRPr="000961F5" w:rsidRDefault="00D03141" w:rsidP="00D03141">
      <w:pPr>
        <w:ind w:left="0"/>
        <w:rPr>
          <w:b/>
          <w:lang w:eastAsia="x-none"/>
        </w:rPr>
      </w:pPr>
      <w:r w:rsidRPr="000961F5">
        <w:rPr>
          <w:b/>
          <w:lang w:eastAsia="x-none"/>
        </w:rPr>
        <w:t>Text block:</w:t>
      </w:r>
    </w:p>
    <w:tbl>
      <w:tblPr>
        <w:tblStyle w:val="TableGrid"/>
        <w:tblW w:w="10768" w:type="dxa"/>
        <w:tblLook w:val="04A0" w:firstRow="1" w:lastRow="0" w:firstColumn="1" w:lastColumn="0" w:noHBand="0" w:noVBand="1"/>
      </w:tblPr>
      <w:tblGrid>
        <w:gridCol w:w="590"/>
        <w:gridCol w:w="1115"/>
        <w:gridCol w:w="1204"/>
        <w:gridCol w:w="4741"/>
        <w:gridCol w:w="3118"/>
      </w:tblGrid>
      <w:tr w:rsidR="00D03141" w:rsidRPr="000961F5" w14:paraId="4538857A" w14:textId="77777777" w:rsidTr="00786590">
        <w:tc>
          <w:tcPr>
            <w:tcW w:w="590" w:type="dxa"/>
            <w:shd w:val="clear" w:color="auto" w:fill="13426B"/>
          </w:tcPr>
          <w:p w14:paraId="6DC029A0" w14:textId="77777777" w:rsidR="00D03141" w:rsidRPr="000961F5" w:rsidRDefault="00D03141" w:rsidP="00786590">
            <w:pPr>
              <w:spacing w:after="39"/>
              <w:ind w:left="0"/>
              <w:jc w:val="left"/>
              <w:rPr>
                <w:b/>
                <w:lang w:eastAsia="x-none"/>
              </w:rPr>
            </w:pPr>
            <w:r w:rsidRPr="000961F5">
              <w:rPr>
                <w:b/>
                <w:lang w:eastAsia="x-none"/>
              </w:rPr>
              <w:t>Field</w:t>
            </w:r>
          </w:p>
        </w:tc>
        <w:tc>
          <w:tcPr>
            <w:tcW w:w="1115" w:type="dxa"/>
            <w:shd w:val="clear" w:color="auto" w:fill="13426B"/>
          </w:tcPr>
          <w:p w14:paraId="0009CB8D" w14:textId="77777777" w:rsidR="00D03141" w:rsidRPr="000961F5" w:rsidRDefault="00D03141" w:rsidP="00786590">
            <w:pPr>
              <w:spacing w:after="39"/>
              <w:ind w:left="0"/>
              <w:jc w:val="left"/>
              <w:rPr>
                <w:b/>
                <w:lang w:eastAsia="x-none"/>
              </w:rPr>
            </w:pPr>
            <w:r w:rsidRPr="000961F5">
              <w:rPr>
                <w:b/>
                <w:lang w:eastAsia="x-none"/>
              </w:rPr>
              <w:t>Field Name</w:t>
            </w:r>
          </w:p>
        </w:tc>
        <w:tc>
          <w:tcPr>
            <w:tcW w:w="1204" w:type="dxa"/>
            <w:shd w:val="clear" w:color="auto" w:fill="13426B"/>
          </w:tcPr>
          <w:p w14:paraId="12D28D68" w14:textId="77777777" w:rsidR="00D03141" w:rsidRPr="000961F5" w:rsidRDefault="00D03141" w:rsidP="00786590">
            <w:pPr>
              <w:spacing w:after="39"/>
              <w:ind w:left="0"/>
              <w:jc w:val="left"/>
              <w:rPr>
                <w:b/>
                <w:lang w:eastAsia="x-none"/>
              </w:rPr>
            </w:pPr>
            <w:r w:rsidRPr="000961F5">
              <w:rPr>
                <w:b/>
                <w:lang w:eastAsia="x-none"/>
              </w:rPr>
              <w:t>Format</w:t>
            </w:r>
          </w:p>
        </w:tc>
        <w:tc>
          <w:tcPr>
            <w:tcW w:w="4741" w:type="dxa"/>
            <w:shd w:val="clear" w:color="auto" w:fill="13426B"/>
          </w:tcPr>
          <w:p w14:paraId="32879691" w14:textId="77777777" w:rsidR="00D03141" w:rsidRPr="000961F5" w:rsidRDefault="00D03141" w:rsidP="00786590">
            <w:pPr>
              <w:spacing w:after="39"/>
              <w:ind w:left="0"/>
              <w:jc w:val="left"/>
              <w:rPr>
                <w:b/>
                <w:lang w:eastAsia="x-none"/>
              </w:rPr>
            </w:pPr>
            <w:r w:rsidRPr="000961F5">
              <w:rPr>
                <w:b/>
                <w:lang w:eastAsia="x-none"/>
              </w:rPr>
              <w:t>FINI implementation guidelines</w:t>
            </w:r>
          </w:p>
        </w:tc>
        <w:tc>
          <w:tcPr>
            <w:tcW w:w="3118" w:type="dxa"/>
            <w:shd w:val="clear" w:color="auto" w:fill="13426B"/>
          </w:tcPr>
          <w:p w14:paraId="16A7FA42" w14:textId="77777777" w:rsidR="00D03141" w:rsidRPr="000961F5" w:rsidRDefault="00D03141" w:rsidP="00786590">
            <w:pPr>
              <w:spacing w:after="39"/>
              <w:ind w:left="0"/>
              <w:jc w:val="left"/>
              <w:rPr>
                <w:b/>
                <w:lang w:eastAsia="x-none"/>
              </w:rPr>
            </w:pPr>
            <w:r w:rsidRPr="000961F5">
              <w:rPr>
                <w:b/>
                <w:lang w:eastAsia="x-none"/>
              </w:rPr>
              <w:t>Example</w:t>
            </w:r>
          </w:p>
        </w:tc>
      </w:tr>
      <w:tr w:rsidR="00D03141" w:rsidRPr="000961F5" w14:paraId="4D9B2E36" w14:textId="77777777" w:rsidTr="00786590">
        <w:tc>
          <w:tcPr>
            <w:tcW w:w="590" w:type="dxa"/>
          </w:tcPr>
          <w:p w14:paraId="24656872" w14:textId="77777777" w:rsidR="00D03141" w:rsidRPr="000961F5" w:rsidRDefault="00D03141" w:rsidP="00786590">
            <w:pPr>
              <w:spacing w:after="39"/>
              <w:ind w:left="0"/>
              <w:jc w:val="left"/>
              <w:rPr>
                <w:lang w:eastAsia="x-none"/>
              </w:rPr>
            </w:pPr>
            <w:r w:rsidRPr="000961F5">
              <w:rPr>
                <w:lang w:eastAsia="x-none"/>
              </w:rPr>
              <w:t>20</w:t>
            </w:r>
          </w:p>
        </w:tc>
        <w:tc>
          <w:tcPr>
            <w:tcW w:w="1115" w:type="dxa"/>
          </w:tcPr>
          <w:p w14:paraId="6164B00F" w14:textId="77777777" w:rsidR="00D03141" w:rsidRPr="000961F5" w:rsidRDefault="00D03141" w:rsidP="00786590">
            <w:pPr>
              <w:spacing w:after="39"/>
              <w:ind w:left="0"/>
              <w:jc w:val="left"/>
              <w:rPr>
                <w:lang w:eastAsia="x-none"/>
              </w:rPr>
            </w:pPr>
            <w:r w:rsidRPr="000961F5">
              <w:rPr>
                <w:lang w:eastAsia="x-none"/>
              </w:rPr>
              <w:t>Sender’s reference</w:t>
            </w:r>
          </w:p>
        </w:tc>
        <w:tc>
          <w:tcPr>
            <w:tcW w:w="1204" w:type="dxa"/>
          </w:tcPr>
          <w:p w14:paraId="6EC316B3" w14:textId="77777777" w:rsidR="00D03141" w:rsidRPr="000961F5" w:rsidRDefault="00D03141" w:rsidP="00786590">
            <w:pPr>
              <w:spacing w:after="39"/>
              <w:ind w:left="0"/>
              <w:jc w:val="left"/>
              <w:rPr>
                <w:lang w:eastAsia="x-none"/>
              </w:rPr>
            </w:pPr>
            <w:r w:rsidRPr="000961F5">
              <w:rPr>
                <w:lang w:eastAsia="x-none"/>
              </w:rPr>
              <w:t>16x</w:t>
            </w:r>
          </w:p>
        </w:tc>
        <w:tc>
          <w:tcPr>
            <w:tcW w:w="4741" w:type="dxa"/>
          </w:tcPr>
          <w:p w14:paraId="4D4AB668" w14:textId="77777777" w:rsidR="00D03141" w:rsidRPr="000961F5" w:rsidRDefault="00D03141" w:rsidP="00786590">
            <w:pPr>
              <w:spacing w:after="39"/>
              <w:ind w:left="0"/>
              <w:jc w:val="left"/>
              <w:rPr>
                <w:lang w:eastAsia="x-none"/>
              </w:rPr>
            </w:pPr>
            <w:r w:rsidRPr="000961F5">
              <w:rPr>
                <w:lang w:eastAsia="x-none"/>
              </w:rPr>
              <w:t xml:space="preserve">Bank’s own sender’s reference </w:t>
            </w:r>
            <w:r w:rsidRPr="000961F5">
              <w:rPr>
                <w:b/>
                <w:color w:val="4A442A" w:themeColor="background2" w:themeShade="40"/>
                <w:lang w:eastAsia="x-none"/>
              </w:rPr>
              <w:t>[No FINI validation]</w:t>
            </w:r>
          </w:p>
        </w:tc>
        <w:tc>
          <w:tcPr>
            <w:tcW w:w="3118" w:type="dxa"/>
          </w:tcPr>
          <w:p w14:paraId="4644847B" w14:textId="77777777" w:rsidR="00D03141" w:rsidRPr="000961F5" w:rsidRDefault="00D03141" w:rsidP="00786590">
            <w:pPr>
              <w:spacing w:after="39"/>
              <w:ind w:left="0"/>
              <w:jc w:val="left"/>
              <w:rPr>
                <w:lang w:eastAsia="x-none"/>
              </w:rPr>
            </w:pPr>
            <w:r w:rsidRPr="000961F5">
              <w:rPr>
                <w:lang w:eastAsia="x-none"/>
              </w:rPr>
              <w:t>:20:3NJBK4L3L5SY2IY9</w:t>
            </w:r>
          </w:p>
        </w:tc>
      </w:tr>
      <w:tr w:rsidR="00D03141" w:rsidRPr="000961F5" w14:paraId="464B73D5" w14:textId="77777777" w:rsidTr="00786590">
        <w:tc>
          <w:tcPr>
            <w:tcW w:w="590" w:type="dxa"/>
          </w:tcPr>
          <w:p w14:paraId="5548AB0D" w14:textId="77777777" w:rsidR="00D03141" w:rsidRPr="000961F5" w:rsidRDefault="00D03141" w:rsidP="00786590">
            <w:pPr>
              <w:spacing w:after="39"/>
              <w:ind w:left="0"/>
              <w:jc w:val="left"/>
              <w:rPr>
                <w:lang w:eastAsia="x-none"/>
              </w:rPr>
            </w:pPr>
            <w:r w:rsidRPr="000961F5">
              <w:rPr>
                <w:lang w:eastAsia="x-none"/>
              </w:rPr>
              <w:t>21</w:t>
            </w:r>
          </w:p>
        </w:tc>
        <w:tc>
          <w:tcPr>
            <w:tcW w:w="1115" w:type="dxa"/>
          </w:tcPr>
          <w:p w14:paraId="5FD6FEF7" w14:textId="77777777" w:rsidR="00D03141" w:rsidRPr="000961F5" w:rsidRDefault="00D03141" w:rsidP="00786590">
            <w:pPr>
              <w:spacing w:after="39"/>
              <w:ind w:left="0"/>
              <w:jc w:val="left"/>
              <w:rPr>
                <w:lang w:eastAsia="x-none"/>
              </w:rPr>
            </w:pPr>
            <w:r w:rsidRPr="000961F5">
              <w:rPr>
                <w:lang w:eastAsia="x-none"/>
              </w:rPr>
              <w:t>Related Reference</w:t>
            </w:r>
          </w:p>
        </w:tc>
        <w:tc>
          <w:tcPr>
            <w:tcW w:w="1204" w:type="dxa"/>
          </w:tcPr>
          <w:p w14:paraId="5600437D" w14:textId="77777777" w:rsidR="00D03141" w:rsidRPr="000961F5" w:rsidRDefault="00D03141" w:rsidP="00786590">
            <w:pPr>
              <w:spacing w:after="39"/>
              <w:ind w:left="0"/>
              <w:jc w:val="left"/>
              <w:rPr>
                <w:lang w:eastAsia="x-none"/>
              </w:rPr>
            </w:pPr>
            <w:r w:rsidRPr="000961F5">
              <w:rPr>
                <w:lang w:eastAsia="x-none"/>
              </w:rPr>
              <w:t>16x</w:t>
            </w:r>
          </w:p>
        </w:tc>
        <w:tc>
          <w:tcPr>
            <w:tcW w:w="4741" w:type="dxa"/>
          </w:tcPr>
          <w:p w14:paraId="6329F29E" w14:textId="77777777" w:rsidR="00D03141" w:rsidRPr="000961F5" w:rsidRDefault="00D03141" w:rsidP="00786590">
            <w:pPr>
              <w:spacing w:after="39"/>
              <w:ind w:left="0"/>
              <w:jc w:val="left"/>
              <w:rPr>
                <w:lang w:eastAsia="x-none"/>
              </w:rPr>
            </w:pPr>
            <w:r w:rsidRPr="000961F5">
              <w:rPr>
                <w:lang w:eastAsia="x-none"/>
              </w:rPr>
              <w:t>Must match :20:Sender’s Reference or :21:Related Reference data field from MT 101 payment instruction</w:t>
            </w:r>
          </w:p>
        </w:tc>
        <w:tc>
          <w:tcPr>
            <w:tcW w:w="3118" w:type="dxa"/>
          </w:tcPr>
          <w:p w14:paraId="5B4D79EE" w14:textId="77777777" w:rsidR="00D03141" w:rsidRPr="000961F5" w:rsidRDefault="00D03141" w:rsidP="00786590">
            <w:pPr>
              <w:spacing w:after="39"/>
              <w:ind w:left="0"/>
              <w:jc w:val="left"/>
              <w:rPr>
                <w:lang w:eastAsia="x-none"/>
              </w:rPr>
            </w:pPr>
            <w:r w:rsidRPr="000961F5">
              <w:rPr>
                <w:lang w:eastAsia="x-none"/>
              </w:rPr>
              <w:t>:21:09988B01130PAI01</w:t>
            </w:r>
          </w:p>
        </w:tc>
      </w:tr>
      <w:tr w:rsidR="00D03141" w:rsidRPr="000961F5" w14:paraId="23D6A57E" w14:textId="77777777" w:rsidTr="00786590">
        <w:tc>
          <w:tcPr>
            <w:tcW w:w="590" w:type="dxa"/>
          </w:tcPr>
          <w:p w14:paraId="57A77A16" w14:textId="77777777" w:rsidR="00D03141" w:rsidRPr="000961F5" w:rsidRDefault="00D03141" w:rsidP="00786590">
            <w:pPr>
              <w:spacing w:after="39"/>
              <w:ind w:left="0"/>
              <w:jc w:val="left"/>
              <w:rPr>
                <w:lang w:eastAsia="x-none"/>
              </w:rPr>
            </w:pPr>
            <w:r w:rsidRPr="000961F5">
              <w:rPr>
                <w:lang w:eastAsia="x-none"/>
              </w:rPr>
              <w:t>25</w:t>
            </w:r>
          </w:p>
        </w:tc>
        <w:tc>
          <w:tcPr>
            <w:tcW w:w="1115" w:type="dxa"/>
          </w:tcPr>
          <w:p w14:paraId="4F037150" w14:textId="77777777" w:rsidR="00D03141" w:rsidRPr="000961F5" w:rsidRDefault="00D03141" w:rsidP="00786590">
            <w:pPr>
              <w:spacing w:after="39"/>
              <w:ind w:left="0"/>
              <w:jc w:val="left"/>
              <w:rPr>
                <w:lang w:eastAsia="x-none"/>
              </w:rPr>
            </w:pPr>
            <w:r w:rsidRPr="000961F5">
              <w:rPr>
                <w:lang w:eastAsia="x-none"/>
              </w:rPr>
              <w:t>Account Identification</w:t>
            </w:r>
          </w:p>
        </w:tc>
        <w:tc>
          <w:tcPr>
            <w:tcW w:w="1204" w:type="dxa"/>
          </w:tcPr>
          <w:p w14:paraId="521EE34D" w14:textId="77777777" w:rsidR="00D03141" w:rsidRPr="000961F5" w:rsidRDefault="00D03141" w:rsidP="00786590">
            <w:pPr>
              <w:spacing w:after="39"/>
              <w:ind w:left="0"/>
              <w:jc w:val="left"/>
              <w:rPr>
                <w:lang w:eastAsia="x-none"/>
              </w:rPr>
            </w:pPr>
            <w:r w:rsidRPr="000961F5">
              <w:rPr>
                <w:lang w:eastAsia="x-none"/>
              </w:rPr>
              <w:t>35x</w:t>
            </w:r>
          </w:p>
        </w:tc>
        <w:tc>
          <w:tcPr>
            <w:tcW w:w="4741" w:type="dxa"/>
          </w:tcPr>
          <w:p w14:paraId="0602E7A1" w14:textId="77777777" w:rsidR="00D03141" w:rsidRPr="000961F5" w:rsidRDefault="00D03141" w:rsidP="00786590">
            <w:pPr>
              <w:spacing w:after="39"/>
              <w:ind w:left="0"/>
              <w:jc w:val="left"/>
              <w:rPr>
                <w:lang w:eastAsia="x-none"/>
              </w:rPr>
            </w:pPr>
            <w:r w:rsidRPr="000961F5">
              <w:rPr>
                <w:lang w:eastAsia="x-none"/>
              </w:rPr>
              <w:t xml:space="preserve">Always “25”, includes bank account name of the debited bank account </w:t>
            </w:r>
            <w:r w:rsidRPr="000961F5">
              <w:rPr>
                <w:b/>
                <w:color w:val="4A442A" w:themeColor="background2" w:themeShade="40"/>
                <w:lang w:eastAsia="x-none"/>
              </w:rPr>
              <w:t>[No FINI validation]</w:t>
            </w:r>
          </w:p>
        </w:tc>
        <w:tc>
          <w:tcPr>
            <w:tcW w:w="3118" w:type="dxa"/>
          </w:tcPr>
          <w:p w14:paraId="387CB91F" w14:textId="77777777" w:rsidR="00D03141" w:rsidRPr="000961F5" w:rsidRDefault="00D03141" w:rsidP="00786590">
            <w:pPr>
              <w:spacing w:after="39"/>
              <w:ind w:left="0"/>
              <w:jc w:val="left"/>
              <w:rPr>
                <w:lang w:eastAsia="x-none"/>
              </w:rPr>
            </w:pPr>
            <w:r w:rsidRPr="000961F5">
              <w:rPr>
                <w:lang w:eastAsia="x-none"/>
              </w:rPr>
              <w:t>:25: BOCI SECURITIES LIMITED</w:t>
            </w:r>
          </w:p>
        </w:tc>
      </w:tr>
      <w:tr w:rsidR="00D03141" w:rsidRPr="000961F5" w14:paraId="2D71C0D0" w14:textId="77777777" w:rsidTr="00786590">
        <w:tc>
          <w:tcPr>
            <w:tcW w:w="590" w:type="dxa"/>
          </w:tcPr>
          <w:p w14:paraId="7C979455" w14:textId="77777777" w:rsidR="00D03141" w:rsidRPr="000961F5" w:rsidRDefault="00D03141" w:rsidP="00786590">
            <w:pPr>
              <w:spacing w:after="39"/>
              <w:ind w:left="0"/>
              <w:jc w:val="left"/>
              <w:rPr>
                <w:lang w:eastAsia="x-none"/>
              </w:rPr>
            </w:pPr>
            <w:r w:rsidRPr="000961F5">
              <w:rPr>
                <w:lang w:eastAsia="x-none"/>
              </w:rPr>
              <w:t>32A</w:t>
            </w:r>
          </w:p>
        </w:tc>
        <w:tc>
          <w:tcPr>
            <w:tcW w:w="1115" w:type="dxa"/>
          </w:tcPr>
          <w:p w14:paraId="5E227E9B" w14:textId="77777777" w:rsidR="00D03141" w:rsidRPr="000961F5" w:rsidRDefault="00D03141" w:rsidP="00786590">
            <w:pPr>
              <w:spacing w:after="39"/>
              <w:ind w:left="0"/>
              <w:jc w:val="left"/>
              <w:rPr>
                <w:lang w:eastAsia="x-none"/>
              </w:rPr>
            </w:pPr>
            <w:r w:rsidRPr="000961F5">
              <w:rPr>
                <w:lang w:eastAsia="x-none"/>
              </w:rPr>
              <w:t>Value Date, Currency Code, Amount</w:t>
            </w:r>
          </w:p>
        </w:tc>
        <w:tc>
          <w:tcPr>
            <w:tcW w:w="1204" w:type="dxa"/>
          </w:tcPr>
          <w:p w14:paraId="6C5FF8B7" w14:textId="77777777" w:rsidR="00D03141" w:rsidRPr="000961F5" w:rsidRDefault="00D03141" w:rsidP="00786590">
            <w:pPr>
              <w:spacing w:after="39"/>
              <w:ind w:left="0"/>
              <w:jc w:val="left"/>
              <w:rPr>
                <w:lang w:eastAsia="x-none"/>
              </w:rPr>
            </w:pPr>
            <w:r w:rsidRPr="000961F5">
              <w:rPr>
                <w:lang w:eastAsia="x-none"/>
              </w:rPr>
              <w:t>6!n3!a15d</w:t>
            </w:r>
          </w:p>
        </w:tc>
        <w:tc>
          <w:tcPr>
            <w:tcW w:w="4741" w:type="dxa"/>
          </w:tcPr>
          <w:p w14:paraId="38D580B6" w14:textId="77777777" w:rsidR="00D03141" w:rsidRPr="000961F5" w:rsidRDefault="00D03141" w:rsidP="00786590">
            <w:pPr>
              <w:spacing w:after="39"/>
              <w:ind w:left="0"/>
              <w:jc w:val="left"/>
              <w:rPr>
                <w:lang w:eastAsia="x-none"/>
              </w:rPr>
            </w:pPr>
            <w:r w:rsidRPr="000961F5">
              <w:rPr>
                <w:lang w:eastAsia="x-none"/>
              </w:rPr>
              <w:t>Must match against “Requested Execution Date” + “Currency / Transaction Amount” from MT 101 payment instruction</w:t>
            </w:r>
          </w:p>
        </w:tc>
        <w:tc>
          <w:tcPr>
            <w:tcW w:w="3118" w:type="dxa"/>
          </w:tcPr>
          <w:p w14:paraId="71B7A63F" w14:textId="77777777" w:rsidR="00D03141" w:rsidRPr="000961F5" w:rsidRDefault="00D03141" w:rsidP="00786590">
            <w:pPr>
              <w:spacing w:after="39"/>
              <w:ind w:left="0"/>
              <w:jc w:val="left"/>
              <w:rPr>
                <w:lang w:eastAsia="x-none"/>
              </w:rPr>
            </w:pPr>
            <w:r w:rsidRPr="000961F5">
              <w:rPr>
                <w:lang w:eastAsia="x-none"/>
              </w:rPr>
              <w:t>:32A:200610HKD12345678,99</w:t>
            </w:r>
          </w:p>
        </w:tc>
      </w:tr>
      <w:tr w:rsidR="00D03141" w:rsidRPr="000961F5" w14:paraId="36AD3527" w14:textId="77777777" w:rsidTr="00786590">
        <w:tc>
          <w:tcPr>
            <w:tcW w:w="590" w:type="dxa"/>
          </w:tcPr>
          <w:p w14:paraId="7FFEC433" w14:textId="77777777" w:rsidR="00D03141" w:rsidRPr="000961F5" w:rsidRDefault="00D03141" w:rsidP="00786590">
            <w:pPr>
              <w:spacing w:after="39"/>
              <w:ind w:left="0"/>
              <w:jc w:val="left"/>
              <w:rPr>
                <w:lang w:eastAsia="x-none"/>
              </w:rPr>
            </w:pPr>
            <w:r w:rsidRPr="000961F5">
              <w:rPr>
                <w:lang w:eastAsia="x-none"/>
              </w:rPr>
              <w:t>72</w:t>
            </w:r>
          </w:p>
        </w:tc>
        <w:tc>
          <w:tcPr>
            <w:tcW w:w="1115" w:type="dxa"/>
          </w:tcPr>
          <w:p w14:paraId="6BB9D428" w14:textId="77777777" w:rsidR="00D03141" w:rsidRPr="000961F5" w:rsidRDefault="00D03141" w:rsidP="00786590">
            <w:pPr>
              <w:spacing w:after="39"/>
              <w:ind w:left="0"/>
              <w:jc w:val="left"/>
              <w:rPr>
                <w:lang w:eastAsia="x-none"/>
              </w:rPr>
            </w:pPr>
            <w:r w:rsidRPr="000961F5">
              <w:rPr>
                <w:lang w:eastAsia="x-none"/>
              </w:rPr>
              <w:t>Sender to Receiver Information</w:t>
            </w:r>
          </w:p>
        </w:tc>
        <w:tc>
          <w:tcPr>
            <w:tcW w:w="1204" w:type="dxa"/>
          </w:tcPr>
          <w:p w14:paraId="530CF7A5" w14:textId="77777777" w:rsidR="00D03141" w:rsidRPr="000961F5" w:rsidRDefault="00D03141" w:rsidP="00786590">
            <w:pPr>
              <w:spacing w:after="39"/>
              <w:ind w:left="0"/>
              <w:jc w:val="left"/>
              <w:rPr>
                <w:lang w:eastAsia="x-none"/>
              </w:rPr>
            </w:pPr>
            <w:r w:rsidRPr="000961F5">
              <w:rPr>
                <w:lang w:eastAsia="x-none"/>
              </w:rPr>
              <w:t>/8c/[additional information]</w:t>
            </w:r>
          </w:p>
        </w:tc>
        <w:tc>
          <w:tcPr>
            <w:tcW w:w="4741" w:type="dxa"/>
          </w:tcPr>
          <w:p w14:paraId="33854B2F" w14:textId="77777777" w:rsidR="00D03141" w:rsidRPr="000961F5" w:rsidRDefault="00D03141" w:rsidP="00786590">
            <w:pPr>
              <w:spacing w:after="39"/>
              <w:ind w:left="0"/>
              <w:jc w:val="left"/>
              <w:rPr>
                <w:lang w:eastAsia="x-none"/>
              </w:rPr>
            </w:pPr>
            <w:r w:rsidRPr="000961F5">
              <w:rPr>
                <w:lang w:eastAsia="x-none"/>
              </w:rPr>
              <w:t xml:space="preserve">Always code “REC” and a full copy of the sender’s reference of the executing MT103 payment message </w:t>
            </w:r>
            <w:r w:rsidRPr="000961F5">
              <w:rPr>
                <w:b/>
                <w:color w:val="4A442A" w:themeColor="background2" w:themeShade="40"/>
                <w:lang w:eastAsia="x-none"/>
              </w:rPr>
              <w:t>[No FINI validation]</w:t>
            </w:r>
          </w:p>
        </w:tc>
        <w:tc>
          <w:tcPr>
            <w:tcW w:w="3118" w:type="dxa"/>
          </w:tcPr>
          <w:p w14:paraId="1BA2268A" w14:textId="77777777" w:rsidR="00D03141" w:rsidRPr="000961F5" w:rsidRDefault="00D03141" w:rsidP="00786590">
            <w:pPr>
              <w:spacing w:after="39"/>
              <w:ind w:left="0"/>
              <w:jc w:val="left"/>
              <w:rPr>
                <w:lang w:eastAsia="x-none"/>
              </w:rPr>
            </w:pPr>
            <w:r w:rsidRPr="000961F5">
              <w:rPr>
                <w:lang w:eastAsia="x-none"/>
              </w:rPr>
              <w:t>:72:/REC/D08JSAARZ0IN502P</w:t>
            </w:r>
          </w:p>
        </w:tc>
      </w:tr>
    </w:tbl>
    <w:p w14:paraId="2DDCFBC6" w14:textId="77777777" w:rsidR="00D03141" w:rsidRPr="000961F5" w:rsidRDefault="00D03141" w:rsidP="00D03141">
      <w:pPr>
        <w:ind w:left="0"/>
        <w:rPr>
          <w:lang w:eastAsia="x-none"/>
        </w:rPr>
      </w:pPr>
    </w:p>
    <w:p w14:paraId="11B3B645" w14:textId="77777777" w:rsidR="00D03141" w:rsidRPr="000961F5" w:rsidRDefault="00D03141" w:rsidP="00D03141">
      <w:pPr>
        <w:ind w:left="0"/>
        <w:rPr>
          <w:b/>
          <w:lang w:eastAsia="x-none"/>
        </w:rPr>
      </w:pPr>
      <w:r w:rsidRPr="000961F5">
        <w:rPr>
          <w:b/>
          <w:lang w:eastAsia="x-none"/>
        </w:rPr>
        <w:t>Example:</w:t>
      </w:r>
    </w:p>
    <w:p w14:paraId="366438A7" w14:textId="77777777" w:rsidR="00D03141" w:rsidRPr="000961F5" w:rsidRDefault="00D03141" w:rsidP="002E07D6">
      <w:pPr>
        <w:pStyle w:val="ListParagraph"/>
        <w:numPr>
          <w:ilvl w:val="0"/>
          <w:numId w:val="30"/>
        </w:numPr>
        <w:ind w:leftChars="0"/>
        <w:rPr>
          <w:lang w:eastAsia="x-none"/>
        </w:rPr>
      </w:pPr>
      <w:r w:rsidRPr="000961F5">
        <w:rPr>
          <w:b/>
          <w:color w:val="31849B" w:themeColor="accent5" w:themeShade="BF"/>
          <w:lang w:eastAsia="x-none"/>
        </w:rPr>
        <w:t>Bank of China (as a designated bank)</w:t>
      </w:r>
      <w:r w:rsidRPr="000961F5">
        <w:rPr>
          <w:lang w:eastAsia="x-none"/>
        </w:rPr>
        <w:t xml:space="preserve"> </w:t>
      </w:r>
      <w:r w:rsidRPr="000961F5">
        <w:rPr>
          <w:b/>
          <w:color w:val="FFC000"/>
          <w:lang w:eastAsia="x-none"/>
        </w:rPr>
        <w:t>confirms</w:t>
      </w:r>
      <w:r w:rsidRPr="000961F5">
        <w:rPr>
          <w:lang w:eastAsia="x-none"/>
        </w:rPr>
        <w:t xml:space="preserve"> the execution of </w:t>
      </w:r>
      <w:r w:rsidRPr="000961F5">
        <w:rPr>
          <w:b/>
          <w:color w:val="D99594" w:themeColor="accent2" w:themeTint="99"/>
          <w:lang w:eastAsia="x-none"/>
        </w:rPr>
        <w:t>BOCI Securities Limited’s payment</w:t>
      </w:r>
      <w:r w:rsidRPr="000961F5">
        <w:rPr>
          <w:color w:val="D99594" w:themeColor="accent2" w:themeTint="99"/>
          <w:lang w:eastAsia="x-none"/>
        </w:rPr>
        <w:t xml:space="preserve"> </w:t>
      </w:r>
      <w:r w:rsidRPr="000961F5">
        <w:rPr>
          <w:lang w:eastAsia="x-none"/>
        </w:rPr>
        <w:t xml:space="preserve">of </w:t>
      </w:r>
      <w:r w:rsidRPr="000961F5">
        <w:rPr>
          <w:b/>
          <w:color w:val="C00000"/>
          <w:lang w:eastAsia="x-none"/>
        </w:rPr>
        <w:t>HK$12345678.99</w:t>
      </w:r>
      <w:r w:rsidRPr="000961F5">
        <w:rPr>
          <w:color w:val="C00000"/>
          <w:lang w:eastAsia="x-none"/>
        </w:rPr>
        <w:t xml:space="preserve"> </w:t>
      </w:r>
      <w:r w:rsidRPr="000961F5">
        <w:rPr>
          <w:lang w:eastAsia="x-none"/>
        </w:rPr>
        <w:t xml:space="preserve">for </w:t>
      </w:r>
      <w:r w:rsidRPr="000961F5">
        <w:rPr>
          <w:b/>
          <w:color w:val="D99594" w:themeColor="accent2" w:themeTint="99"/>
          <w:lang w:eastAsia="x-none"/>
        </w:rPr>
        <w:t>Alibaba’s IPO shares</w:t>
      </w:r>
      <w:r w:rsidRPr="000961F5">
        <w:rPr>
          <w:lang w:eastAsia="x-none"/>
        </w:rPr>
        <w:t xml:space="preserve"> on </w:t>
      </w:r>
      <w:r w:rsidRPr="000961F5">
        <w:rPr>
          <w:b/>
          <w:color w:val="C00000"/>
          <w:lang w:eastAsia="x-none"/>
        </w:rPr>
        <w:t>10 June 2020</w:t>
      </w:r>
    </w:p>
    <w:p w14:paraId="3DDE325D" w14:textId="77777777" w:rsidR="00D03141" w:rsidRPr="000961F5" w:rsidRDefault="00D03141" w:rsidP="00D03141">
      <w:pPr>
        <w:ind w:left="0"/>
        <w:rPr>
          <w:b/>
          <w:lang w:eastAsia="x-none"/>
        </w:rPr>
      </w:pPr>
    </w:p>
    <w:tbl>
      <w:tblPr>
        <w:tblStyle w:val="TableGrid"/>
        <w:tblW w:w="0" w:type="auto"/>
        <w:tblLook w:val="04A0" w:firstRow="1" w:lastRow="0" w:firstColumn="1" w:lastColumn="0" w:noHBand="0" w:noVBand="1"/>
      </w:tblPr>
      <w:tblGrid>
        <w:gridCol w:w="10459"/>
      </w:tblGrid>
      <w:tr w:rsidR="00D03141" w:rsidRPr="000961F5" w14:paraId="6BEA62C2" w14:textId="77777777" w:rsidTr="00786590">
        <w:tc>
          <w:tcPr>
            <w:tcW w:w="10459" w:type="dxa"/>
          </w:tcPr>
          <w:p w14:paraId="103EEF82" w14:textId="77777777" w:rsidR="00D03141" w:rsidRPr="000961F5" w:rsidRDefault="00D03141" w:rsidP="00786590">
            <w:pPr>
              <w:spacing w:after="39"/>
              <w:ind w:left="0"/>
              <w:rPr>
                <w:lang w:eastAsia="x-none"/>
              </w:rPr>
            </w:pPr>
            <w:r w:rsidRPr="000961F5">
              <w:rPr>
                <w:lang w:eastAsia="x-none"/>
              </w:rPr>
              <w:t>Message:</w:t>
            </w:r>
          </w:p>
          <w:p w14:paraId="5976F9E9" w14:textId="77777777" w:rsidR="00D03141" w:rsidRPr="000961F5" w:rsidRDefault="00D03141" w:rsidP="00786590">
            <w:pPr>
              <w:spacing w:after="39"/>
              <w:ind w:left="0"/>
              <w:rPr>
                <w:lang w:eastAsia="x-none"/>
              </w:rPr>
            </w:pPr>
            <w:r w:rsidRPr="000961F5">
              <w:rPr>
                <w:lang w:eastAsia="x-none"/>
              </w:rPr>
              <w:t>{1:F01</w:t>
            </w:r>
            <w:r w:rsidRPr="000961F5">
              <w:rPr>
                <w:b/>
                <w:color w:val="31849B" w:themeColor="accent5" w:themeShade="BF"/>
                <w:lang w:eastAsia="x-none"/>
              </w:rPr>
              <w:t>BKCHHKHHAXXX</w:t>
            </w:r>
            <w:r w:rsidRPr="000961F5">
              <w:rPr>
                <w:lang w:eastAsia="x-none"/>
              </w:rPr>
              <w:t>4321123456}{2:I</w:t>
            </w:r>
            <w:r w:rsidRPr="000961F5">
              <w:rPr>
                <w:b/>
                <w:color w:val="FFC000"/>
                <w:lang w:eastAsia="x-none"/>
              </w:rPr>
              <w:t>900</w:t>
            </w:r>
            <w:r w:rsidRPr="000961F5">
              <w:rPr>
                <w:lang w:eastAsia="x-none"/>
              </w:rPr>
              <w:t>HKSCHKHHIPON2020}{4:</w:t>
            </w:r>
          </w:p>
          <w:p w14:paraId="445E3583" w14:textId="77777777" w:rsidR="00D03141" w:rsidRPr="000961F5" w:rsidRDefault="00D03141" w:rsidP="00786590">
            <w:pPr>
              <w:spacing w:after="39"/>
              <w:ind w:left="0"/>
              <w:rPr>
                <w:lang w:eastAsia="x-none"/>
              </w:rPr>
            </w:pPr>
            <w:r w:rsidRPr="000961F5">
              <w:rPr>
                <w:lang w:eastAsia="x-none"/>
              </w:rPr>
              <w:t>:20:3NJBK4L3L5SY2IY9</w:t>
            </w:r>
          </w:p>
          <w:p w14:paraId="6D37C292" w14:textId="77777777" w:rsidR="00D03141" w:rsidRPr="000961F5" w:rsidRDefault="00D03141" w:rsidP="00786590">
            <w:pPr>
              <w:spacing w:after="39"/>
              <w:ind w:left="0"/>
              <w:rPr>
                <w:b/>
                <w:color w:val="D99594" w:themeColor="accent2" w:themeTint="99"/>
                <w:lang w:eastAsia="x-none"/>
              </w:rPr>
            </w:pPr>
            <w:r w:rsidRPr="000961F5">
              <w:rPr>
                <w:lang w:eastAsia="x-none"/>
              </w:rPr>
              <w:t>:21:</w:t>
            </w:r>
            <w:r w:rsidRPr="000961F5">
              <w:rPr>
                <w:b/>
                <w:color w:val="D99594" w:themeColor="accent2" w:themeTint="99"/>
                <w:lang w:eastAsia="x-none"/>
              </w:rPr>
              <w:t>09988B01130PAI01</w:t>
            </w:r>
          </w:p>
          <w:p w14:paraId="0F304F08" w14:textId="77777777" w:rsidR="00D03141" w:rsidRPr="000961F5" w:rsidRDefault="00D03141" w:rsidP="00786590">
            <w:pPr>
              <w:spacing w:after="39"/>
              <w:ind w:left="0"/>
              <w:rPr>
                <w:lang w:eastAsia="x-none"/>
              </w:rPr>
            </w:pPr>
            <w:r w:rsidRPr="000961F5">
              <w:rPr>
                <w:lang w:eastAsia="x-none"/>
              </w:rPr>
              <w:lastRenderedPageBreak/>
              <w:t xml:space="preserve">:25: </w:t>
            </w:r>
            <w:r w:rsidRPr="000961F5">
              <w:rPr>
                <w:b/>
                <w:color w:val="D99594" w:themeColor="accent2" w:themeTint="99"/>
                <w:lang w:eastAsia="x-none"/>
              </w:rPr>
              <w:t>BOCI SECURITIES LIMITED</w:t>
            </w:r>
          </w:p>
          <w:p w14:paraId="4B54A046" w14:textId="77777777" w:rsidR="00D03141" w:rsidRPr="000961F5" w:rsidRDefault="00D03141" w:rsidP="00786590">
            <w:pPr>
              <w:spacing w:after="39"/>
              <w:ind w:left="0"/>
              <w:rPr>
                <w:lang w:eastAsia="x-none"/>
              </w:rPr>
            </w:pPr>
            <w:r w:rsidRPr="000961F5">
              <w:rPr>
                <w:lang w:eastAsia="x-none"/>
              </w:rPr>
              <w:t>:32A:</w:t>
            </w:r>
            <w:r w:rsidRPr="000961F5">
              <w:rPr>
                <w:b/>
                <w:color w:val="C00000"/>
                <w:lang w:eastAsia="x-none"/>
              </w:rPr>
              <w:t>200610HKD12345678,99</w:t>
            </w:r>
          </w:p>
          <w:p w14:paraId="08958A61" w14:textId="77777777" w:rsidR="00D03141" w:rsidRPr="000961F5" w:rsidRDefault="00D03141" w:rsidP="00786590">
            <w:pPr>
              <w:spacing w:after="39"/>
              <w:ind w:left="0"/>
              <w:rPr>
                <w:lang w:eastAsia="x-none"/>
              </w:rPr>
            </w:pPr>
            <w:r w:rsidRPr="000961F5">
              <w:rPr>
                <w:lang w:eastAsia="x-none"/>
              </w:rPr>
              <w:t>:72:/REC/D08JSAARZ0IN502P}</w:t>
            </w:r>
          </w:p>
        </w:tc>
      </w:tr>
    </w:tbl>
    <w:p w14:paraId="33FCE867" w14:textId="2530EA61" w:rsidR="00D03141" w:rsidRPr="000961F5" w:rsidRDefault="00D03141" w:rsidP="002B162A">
      <w:pPr>
        <w:ind w:left="0"/>
        <w:rPr>
          <w:lang w:eastAsia="x-none"/>
        </w:rPr>
      </w:pPr>
    </w:p>
    <w:p w14:paraId="54406316" w14:textId="51C7F321" w:rsidR="00D03141" w:rsidRPr="000961F5" w:rsidRDefault="00D03141" w:rsidP="00D03141">
      <w:pPr>
        <w:pStyle w:val="Heading4"/>
      </w:pPr>
      <w:bookmarkStart w:id="1108" w:name="_Toc58341777"/>
      <w:bookmarkStart w:id="1109" w:name="_Toc58418452"/>
      <w:bookmarkStart w:id="1110" w:name="_Toc58602102"/>
      <w:bookmarkStart w:id="1111" w:name="_Toc62722985"/>
      <w:bookmarkStart w:id="1112" w:name="_Toc65058126"/>
      <w:bookmarkStart w:id="1113" w:name="_Toc65138928"/>
      <w:bookmarkStart w:id="1114" w:name="_Toc65145908"/>
      <w:r w:rsidRPr="000961F5">
        <w:t>MT 195 Rejection (HKD / CNY / USD)</w:t>
      </w:r>
      <w:bookmarkEnd w:id="1108"/>
      <w:bookmarkEnd w:id="1109"/>
      <w:bookmarkEnd w:id="1110"/>
      <w:bookmarkEnd w:id="1111"/>
      <w:bookmarkEnd w:id="1112"/>
      <w:bookmarkEnd w:id="1113"/>
      <w:bookmarkEnd w:id="1114"/>
    </w:p>
    <w:p w14:paraId="609C59C3" w14:textId="596CAA51" w:rsidR="00D03141" w:rsidRPr="000961F5" w:rsidRDefault="00D03141" w:rsidP="002B162A">
      <w:pPr>
        <w:ind w:left="0"/>
        <w:rPr>
          <w:lang w:eastAsia="x-none"/>
        </w:rPr>
      </w:pPr>
    </w:p>
    <w:p w14:paraId="4CB24E88" w14:textId="77777777" w:rsidR="00024608" w:rsidRPr="000961F5" w:rsidRDefault="00024608" w:rsidP="00024608">
      <w:pPr>
        <w:ind w:left="0"/>
        <w:rPr>
          <w:lang w:eastAsia="x-none"/>
        </w:rPr>
      </w:pPr>
      <w:r w:rsidRPr="000961F5">
        <w:rPr>
          <w:lang w:eastAsia="x-none"/>
        </w:rPr>
        <w:t>Since FINI is the recipient, the only validation required is for {4: text block}.</w:t>
      </w:r>
    </w:p>
    <w:p w14:paraId="6F7B948A" w14:textId="77777777" w:rsidR="00024608" w:rsidRPr="000961F5" w:rsidRDefault="00024608" w:rsidP="00024608">
      <w:pPr>
        <w:ind w:left="0"/>
        <w:rPr>
          <w:b/>
          <w:lang w:eastAsia="x-none"/>
        </w:rPr>
      </w:pPr>
    </w:p>
    <w:p w14:paraId="72FE69DE" w14:textId="77777777" w:rsidR="00024608" w:rsidRPr="000961F5" w:rsidRDefault="00024608" w:rsidP="00024608">
      <w:pPr>
        <w:ind w:left="0"/>
        <w:rPr>
          <w:b/>
          <w:lang w:eastAsia="x-none"/>
        </w:rPr>
      </w:pPr>
      <w:r w:rsidRPr="000961F5">
        <w:rPr>
          <w:b/>
          <w:lang w:eastAsia="x-none"/>
        </w:rPr>
        <w:t>Text block:</w:t>
      </w:r>
    </w:p>
    <w:tbl>
      <w:tblPr>
        <w:tblStyle w:val="TableGrid"/>
        <w:tblW w:w="10768" w:type="dxa"/>
        <w:tblLook w:val="04A0" w:firstRow="1" w:lastRow="0" w:firstColumn="1" w:lastColumn="0" w:noHBand="0" w:noVBand="1"/>
      </w:tblPr>
      <w:tblGrid>
        <w:gridCol w:w="590"/>
        <w:gridCol w:w="1390"/>
        <w:gridCol w:w="929"/>
        <w:gridCol w:w="4741"/>
        <w:gridCol w:w="3118"/>
      </w:tblGrid>
      <w:tr w:rsidR="00024608" w:rsidRPr="000961F5" w14:paraId="55849E5F" w14:textId="77777777" w:rsidTr="00786590">
        <w:tc>
          <w:tcPr>
            <w:tcW w:w="590" w:type="dxa"/>
            <w:shd w:val="clear" w:color="auto" w:fill="13426B"/>
          </w:tcPr>
          <w:p w14:paraId="25304DAE" w14:textId="77777777" w:rsidR="00024608" w:rsidRPr="000961F5" w:rsidRDefault="00024608" w:rsidP="00786590">
            <w:pPr>
              <w:spacing w:after="39"/>
              <w:ind w:left="0"/>
              <w:jc w:val="left"/>
              <w:rPr>
                <w:b/>
                <w:lang w:eastAsia="x-none"/>
              </w:rPr>
            </w:pPr>
            <w:r w:rsidRPr="000961F5">
              <w:rPr>
                <w:b/>
                <w:lang w:eastAsia="x-none"/>
              </w:rPr>
              <w:t>Field</w:t>
            </w:r>
          </w:p>
        </w:tc>
        <w:tc>
          <w:tcPr>
            <w:tcW w:w="1390" w:type="dxa"/>
            <w:shd w:val="clear" w:color="auto" w:fill="13426B"/>
          </w:tcPr>
          <w:p w14:paraId="4920D292" w14:textId="77777777" w:rsidR="00024608" w:rsidRPr="000961F5" w:rsidRDefault="00024608" w:rsidP="00786590">
            <w:pPr>
              <w:spacing w:after="39"/>
              <w:ind w:left="0"/>
              <w:jc w:val="left"/>
              <w:rPr>
                <w:b/>
                <w:lang w:eastAsia="x-none"/>
              </w:rPr>
            </w:pPr>
            <w:r w:rsidRPr="000961F5">
              <w:rPr>
                <w:b/>
                <w:lang w:eastAsia="x-none"/>
              </w:rPr>
              <w:t>Field Name</w:t>
            </w:r>
          </w:p>
        </w:tc>
        <w:tc>
          <w:tcPr>
            <w:tcW w:w="929" w:type="dxa"/>
            <w:shd w:val="clear" w:color="auto" w:fill="13426B"/>
          </w:tcPr>
          <w:p w14:paraId="0B3AF406" w14:textId="77777777" w:rsidR="00024608" w:rsidRPr="000961F5" w:rsidRDefault="00024608" w:rsidP="00786590">
            <w:pPr>
              <w:spacing w:after="39"/>
              <w:ind w:left="0"/>
              <w:jc w:val="left"/>
              <w:rPr>
                <w:b/>
                <w:lang w:eastAsia="x-none"/>
              </w:rPr>
            </w:pPr>
            <w:r w:rsidRPr="000961F5">
              <w:rPr>
                <w:b/>
                <w:lang w:eastAsia="x-none"/>
              </w:rPr>
              <w:t>Format</w:t>
            </w:r>
          </w:p>
        </w:tc>
        <w:tc>
          <w:tcPr>
            <w:tcW w:w="4741" w:type="dxa"/>
            <w:shd w:val="clear" w:color="auto" w:fill="13426B"/>
          </w:tcPr>
          <w:p w14:paraId="6FB03A81" w14:textId="77777777" w:rsidR="00024608" w:rsidRPr="000961F5" w:rsidRDefault="00024608" w:rsidP="00786590">
            <w:pPr>
              <w:spacing w:after="39"/>
              <w:ind w:left="0"/>
              <w:jc w:val="left"/>
              <w:rPr>
                <w:b/>
                <w:lang w:eastAsia="x-none"/>
              </w:rPr>
            </w:pPr>
            <w:r w:rsidRPr="000961F5">
              <w:rPr>
                <w:b/>
                <w:lang w:eastAsia="x-none"/>
              </w:rPr>
              <w:t>FINI implementation guidelines</w:t>
            </w:r>
          </w:p>
        </w:tc>
        <w:tc>
          <w:tcPr>
            <w:tcW w:w="3118" w:type="dxa"/>
            <w:shd w:val="clear" w:color="auto" w:fill="13426B"/>
          </w:tcPr>
          <w:p w14:paraId="56C16D22" w14:textId="77777777" w:rsidR="00024608" w:rsidRPr="000961F5" w:rsidRDefault="00024608" w:rsidP="00786590">
            <w:pPr>
              <w:spacing w:after="39"/>
              <w:ind w:left="0"/>
              <w:jc w:val="left"/>
              <w:rPr>
                <w:b/>
                <w:lang w:eastAsia="x-none"/>
              </w:rPr>
            </w:pPr>
            <w:r w:rsidRPr="000961F5">
              <w:rPr>
                <w:b/>
                <w:lang w:eastAsia="x-none"/>
              </w:rPr>
              <w:t>Example</w:t>
            </w:r>
          </w:p>
        </w:tc>
      </w:tr>
      <w:tr w:rsidR="00024608" w:rsidRPr="000961F5" w14:paraId="281197B9" w14:textId="77777777" w:rsidTr="00786590">
        <w:tc>
          <w:tcPr>
            <w:tcW w:w="590" w:type="dxa"/>
          </w:tcPr>
          <w:p w14:paraId="5BBC875D" w14:textId="77777777" w:rsidR="00024608" w:rsidRPr="000961F5" w:rsidRDefault="00024608" w:rsidP="00786590">
            <w:pPr>
              <w:spacing w:after="39"/>
              <w:ind w:left="0"/>
              <w:jc w:val="left"/>
              <w:rPr>
                <w:lang w:eastAsia="x-none"/>
              </w:rPr>
            </w:pPr>
            <w:r w:rsidRPr="000961F5">
              <w:rPr>
                <w:lang w:eastAsia="x-none"/>
              </w:rPr>
              <w:t>20</w:t>
            </w:r>
          </w:p>
        </w:tc>
        <w:tc>
          <w:tcPr>
            <w:tcW w:w="1390" w:type="dxa"/>
          </w:tcPr>
          <w:p w14:paraId="6AA1E75B" w14:textId="77777777" w:rsidR="00024608" w:rsidRPr="000961F5" w:rsidRDefault="00024608" w:rsidP="00786590">
            <w:pPr>
              <w:spacing w:after="39"/>
              <w:ind w:left="0"/>
              <w:jc w:val="left"/>
              <w:rPr>
                <w:lang w:eastAsia="x-none"/>
              </w:rPr>
            </w:pPr>
            <w:r w:rsidRPr="000961F5">
              <w:rPr>
                <w:lang w:eastAsia="x-none"/>
              </w:rPr>
              <w:t>Sender’s reference</w:t>
            </w:r>
          </w:p>
        </w:tc>
        <w:tc>
          <w:tcPr>
            <w:tcW w:w="929" w:type="dxa"/>
          </w:tcPr>
          <w:p w14:paraId="60356F77" w14:textId="77777777" w:rsidR="00024608" w:rsidRPr="000961F5" w:rsidRDefault="00024608" w:rsidP="00786590">
            <w:pPr>
              <w:spacing w:after="39"/>
              <w:ind w:left="0"/>
              <w:jc w:val="left"/>
              <w:rPr>
                <w:lang w:eastAsia="x-none"/>
              </w:rPr>
            </w:pPr>
            <w:r w:rsidRPr="000961F5">
              <w:rPr>
                <w:lang w:eastAsia="x-none"/>
              </w:rPr>
              <w:t>16x</w:t>
            </w:r>
          </w:p>
        </w:tc>
        <w:tc>
          <w:tcPr>
            <w:tcW w:w="4741" w:type="dxa"/>
          </w:tcPr>
          <w:p w14:paraId="7D020729" w14:textId="77777777" w:rsidR="00024608" w:rsidRPr="000961F5" w:rsidRDefault="00024608" w:rsidP="00786590">
            <w:pPr>
              <w:spacing w:after="39"/>
              <w:ind w:left="0"/>
              <w:jc w:val="left"/>
              <w:rPr>
                <w:lang w:eastAsia="x-none"/>
              </w:rPr>
            </w:pPr>
            <w:r w:rsidRPr="000961F5">
              <w:rPr>
                <w:lang w:eastAsia="x-none"/>
              </w:rPr>
              <w:t xml:space="preserve">Bank’s own sender’s reference </w:t>
            </w:r>
            <w:r w:rsidRPr="000961F5">
              <w:rPr>
                <w:b/>
                <w:color w:val="4A442A" w:themeColor="background2" w:themeShade="40"/>
                <w:lang w:eastAsia="x-none"/>
              </w:rPr>
              <w:t>[No FINI validation]</w:t>
            </w:r>
          </w:p>
        </w:tc>
        <w:tc>
          <w:tcPr>
            <w:tcW w:w="3118" w:type="dxa"/>
          </w:tcPr>
          <w:p w14:paraId="51D9B56A" w14:textId="77777777" w:rsidR="00024608" w:rsidRPr="000961F5" w:rsidRDefault="00024608" w:rsidP="00786590">
            <w:pPr>
              <w:spacing w:after="39"/>
              <w:ind w:left="0"/>
              <w:jc w:val="left"/>
              <w:rPr>
                <w:lang w:eastAsia="x-none"/>
              </w:rPr>
            </w:pPr>
            <w:r w:rsidRPr="000961F5">
              <w:rPr>
                <w:lang w:eastAsia="x-none"/>
              </w:rPr>
              <w:t>:20:3NJBK4L3L5SY2IY9</w:t>
            </w:r>
          </w:p>
        </w:tc>
      </w:tr>
      <w:tr w:rsidR="00024608" w:rsidRPr="000961F5" w14:paraId="1325CC4F" w14:textId="77777777" w:rsidTr="00786590">
        <w:tc>
          <w:tcPr>
            <w:tcW w:w="590" w:type="dxa"/>
          </w:tcPr>
          <w:p w14:paraId="45F6637B" w14:textId="77777777" w:rsidR="00024608" w:rsidRPr="000961F5" w:rsidRDefault="00024608" w:rsidP="00786590">
            <w:pPr>
              <w:spacing w:after="39"/>
              <w:ind w:left="0"/>
              <w:jc w:val="left"/>
              <w:rPr>
                <w:lang w:eastAsia="x-none"/>
              </w:rPr>
            </w:pPr>
            <w:r w:rsidRPr="000961F5">
              <w:rPr>
                <w:lang w:eastAsia="x-none"/>
              </w:rPr>
              <w:t>21</w:t>
            </w:r>
          </w:p>
        </w:tc>
        <w:tc>
          <w:tcPr>
            <w:tcW w:w="1390" w:type="dxa"/>
          </w:tcPr>
          <w:p w14:paraId="18534645" w14:textId="77777777" w:rsidR="00024608" w:rsidRPr="000961F5" w:rsidRDefault="00024608" w:rsidP="00786590">
            <w:pPr>
              <w:spacing w:after="39"/>
              <w:ind w:left="0"/>
              <w:jc w:val="left"/>
              <w:rPr>
                <w:lang w:eastAsia="x-none"/>
              </w:rPr>
            </w:pPr>
            <w:r w:rsidRPr="000961F5">
              <w:rPr>
                <w:lang w:eastAsia="x-none"/>
              </w:rPr>
              <w:t>Related Reference</w:t>
            </w:r>
          </w:p>
        </w:tc>
        <w:tc>
          <w:tcPr>
            <w:tcW w:w="929" w:type="dxa"/>
          </w:tcPr>
          <w:p w14:paraId="4DBB7DB6" w14:textId="77777777" w:rsidR="00024608" w:rsidRPr="000961F5" w:rsidRDefault="00024608" w:rsidP="00786590">
            <w:pPr>
              <w:spacing w:after="39"/>
              <w:ind w:left="0"/>
              <w:jc w:val="left"/>
              <w:rPr>
                <w:lang w:eastAsia="x-none"/>
              </w:rPr>
            </w:pPr>
            <w:r w:rsidRPr="000961F5">
              <w:rPr>
                <w:lang w:eastAsia="x-none"/>
              </w:rPr>
              <w:t>16x</w:t>
            </w:r>
          </w:p>
        </w:tc>
        <w:tc>
          <w:tcPr>
            <w:tcW w:w="4741" w:type="dxa"/>
          </w:tcPr>
          <w:p w14:paraId="2CD2953F" w14:textId="77777777" w:rsidR="00024608" w:rsidRPr="000961F5" w:rsidRDefault="00024608" w:rsidP="00786590">
            <w:pPr>
              <w:spacing w:after="39"/>
              <w:ind w:left="0"/>
              <w:jc w:val="left"/>
              <w:rPr>
                <w:lang w:eastAsia="x-none"/>
              </w:rPr>
            </w:pPr>
            <w:r w:rsidRPr="000961F5">
              <w:rPr>
                <w:lang w:eastAsia="x-none"/>
              </w:rPr>
              <w:t>Must match :20:Sender’s Reference or :21:Related Reference data field from MT 101 payment instruction</w:t>
            </w:r>
          </w:p>
        </w:tc>
        <w:tc>
          <w:tcPr>
            <w:tcW w:w="3118" w:type="dxa"/>
          </w:tcPr>
          <w:p w14:paraId="25B45B78" w14:textId="77777777" w:rsidR="00024608" w:rsidRPr="000961F5" w:rsidRDefault="00024608" w:rsidP="00786590">
            <w:pPr>
              <w:spacing w:after="39"/>
              <w:ind w:left="0"/>
              <w:jc w:val="left"/>
              <w:rPr>
                <w:lang w:eastAsia="x-none"/>
              </w:rPr>
            </w:pPr>
            <w:r w:rsidRPr="000961F5">
              <w:rPr>
                <w:lang w:eastAsia="x-none"/>
              </w:rPr>
              <w:t>:21:09988B01130PAI01</w:t>
            </w:r>
          </w:p>
        </w:tc>
      </w:tr>
      <w:tr w:rsidR="00024608" w:rsidRPr="000961F5" w14:paraId="37DA695C" w14:textId="77777777" w:rsidTr="00786590">
        <w:tc>
          <w:tcPr>
            <w:tcW w:w="590" w:type="dxa"/>
          </w:tcPr>
          <w:p w14:paraId="2C1BB1A4" w14:textId="77777777" w:rsidR="00024608" w:rsidRPr="000961F5" w:rsidRDefault="00024608" w:rsidP="00786590">
            <w:pPr>
              <w:spacing w:after="39"/>
              <w:ind w:left="0"/>
              <w:jc w:val="left"/>
              <w:rPr>
                <w:lang w:eastAsia="x-none"/>
              </w:rPr>
            </w:pPr>
            <w:r w:rsidRPr="000961F5">
              <w:rPr>
                <w:lang w:eastAsia="x-none"/>
              </w:rPr>
              <w:t>75</w:t>
            </w:r>
          </w:p>
        </w:tc>
        <w:tc>
          <w:tcPr>
            <w:tcW w:w="1390" w:type="dxa"/>
          </w:tcPr>
          <w:p w14:paraId="3D7AAA3C" w14:textId="77777777" w:rsidR="00024608" w:rsidRPr="000961F5" w:rsidRDefault="00024608" w:rsidP="00786590">
            <w:pPr>
              <w:spacing w:after="39"/>
              <w:ind w:left="0"/>
              <w:jc w:val="left"/>
              <w:rPr>
                <w:lang w:eastAsia="x-none"/>
              </w:rPr>
            </w:pPr>
            <w:r w:rsidRPr="000961F5">
              <w:rPr>
                <w:lang w:eastAsia="x-none"/>
              </w:rPr>
              <w:t>Queries</w:t>
            </w:r>
          </w:p>
        </w:tc>
        <w:tc>
          <w:tcPr>
            <w:tcW w:w="929" w:type="dxa"/>
          </w:tcPr>
          <w:p w14:paraId="25E1887B" w14:textId="77777777" w:rsidR="00024608" w:rsidRPr="000961F5" w:rsidRDefault="00024608" w:rsidP="00786590">
            <w:pPr>
              <w:spacing w:after="39"/>
              <w:ind w:left="0"/>
              <w:jc w:val="left"/>
              <w:rPr>
                <w:lang w:eastAsia="x-none"/>
              </w:rPr>
            </w:pPr>
            <w:r w:rsidRPr="000961F5">
              <w:rPr>
                <w:lang w:eastAsia="x-none"/>
              </w:rPr>
              <w:t>6*35x</w:t>
            </w:r>
          </w:p>
        </w:tc>
        <w:tc>
          <w:tcPr>
            <w:tcW w:w="4741" w:type="dxa"/>
          </w:tcPr>
          <w:p w14:paraId="583D9180" w14:textId="77777777" w:rsidR="00024608" w:rsidRPr="000961F5" w:rsidRDefault="00024608" w:rsidP="00786590">
            <w:pPr>
              <w:spacing w:after="39"/>
              <w:ind w:left="0"/>
              <w:jc w:val="left"/>
              <w:rPr>
                <w:lang w:eastAsia="x-none"/>
              </w:rPr>
            </w:pPr>
            <w:r w:rsidRPr="000961F5">
              <w:rPr>
                <w:lang w:eastAsia="x-none"/>
              </w:rPr>
              <w:t>Based on the following format: /2n/[supplement 1][supplement 2]</w:t>
            </w:r>
          </w:p>
          <w:p w14:paraId="4D03CBE4" w14:textId="77777777" w:rsidR="00024608" w:rsidRPr="000961F5" w:rsidRDefault="00024608" w:rsidP="00786590">
            <w:pPr>
              <w:spacing w:after="39"/>
              <w:ind w:left="0"/>
              <w:jc w:val="left"/>
              <w:rPr>
                <w:lang w:eastAsia="x-none"/>
              </w:rPr>
            </w:pPr>
          </w:p>
          <w:p w14:paraId="25B1D55A" w14:textId="77777777" w:rsidR="00024608" w:rsidRPr="000961F5" w:rsidRDefault="00024608" w:rsidP="00786590">
            <w:pPr>
              <w:spacing w:after="39"/>
              <w:ind w:left="0"/>
              <w:jc w:val="left"/>
              <w:rPr>
                <w:lang w:eastAsia="x-none"/>
              </w:rPr>
            </w:pPr>
            <w:r w:rsidRPr="000961F5">
              <w:rPr>
                <w:lang w:eastAsia="x-none"/>
              </w:rPr>
              <w:t>FINI will support the following reason codes:</w:t>
            </w:r>
          </w:p>
          <w:p w14:paraId="3252AA46" w14:textId="77777777" w:rsidR="00024608" w:rsidRPr="000961F5" w:rsidRDefault="00024608" w:rsidP="00786590">
            <w:pPr>
              <w:spacing w:after="39"/>
              <w:ind w:left="0"/>
              <w:jc w:val="left"/>
              <w:rPr>
                <w:lang w:eastAsia="x-none"/>
              </w:rPr>
            </w:pPr>
            <w:r w:rsidRPr="000961F5">
              <w:rPr>
                <w:b/>
                <w:lang w:eastAsia="x-none"/>
              </w:rPr>
              <w:t>5:</w:t>
            </w:r>
            <w:r w:rsidRPr="000961F5">
              <w:rPr>
                <w:lang w:eastAsia="x-none"/>
              </w:rPr>
              <w:t xml:space="preserve"> The beneficiary cannot be located at the address you supplied. Please provide further particulars.</w:t>
            </w:r>
          </w:p>
          <w:p w14:paraId="285B0B55" w14:textId="77777777" w:rsidR="00024608" w:rsidRPr="000961F5" w:rsidRDefault="00024608" w:rsidP="00786590">
            <w:pPr>
              <w:spacing w:after="39"/>
              <w:ind w:left="0"/>
              <w:jc w:val="left"/>
              <w:rPr>
                <w:lang w:eastAsia="x-none"/>
              </w:rPr>
            </w:pPr>
            <w:r w:rsidRPr="000961F5">
              <w:rPr>
                <w:b/>
                <w:lang w:eastAsia="x-none"/>
              </w:rPr>
              <w:t>22:</w:t>
            </w:r>
            <w:r w:rsidRPr="000961F5">
              <w:rPr>
                <w:lang w:eastAsia="x-none"/>
              </w:rPr>
              <w:t xml:space="preserve"> This item appears to be a duplicate of your entry dated (1) … (YYYYMMDD) with reference (2) (16x). Please investigate and, in need, adjust with good value.</w:t>
            </w:r>
          </w:p>
          <w:p w14:paraId="47CE95CB" w14:textId="77777777" w:rsidR="00024608" w:rsidRPr="000961F5" w:rsidRDefault="00024608" w:rsidP="00786590">
            <w:pPr>
              <w:spacing w:after="39"/>
              <w:ind w:left="0"/>
              <w:jc w:val="left"/>
              <w:rPr>
                <w:lang w:eastAsia="x-none"/>
              </w:rPr>
            </w:pPr>
            <w:r w:rsidRPr="000961F5">
              <w:rPr>
                <w:b/>
                <w:lang w:eastAsia="x-none"/>
              </w:rPr>
              <w:t>47:</w:t>
            </w:r>
            <w:r w:rsidRPr="000961F5">
              <w:rPr>
                <w:lang w:eastAsia="x-none"/>
              </w:rPr>
              <w:t xml:space="preserve"> We appear to have been charged incorrectly for this transaction</w:t>
            </w:r>
          </w:p>
          <w:p w14:paraId="5B556563" w14:textId="77777777" w:rsidR="00024608" w:rsidRPr="000961F5" w:rsidRDefault="00024608" w:rsidP="00786590">
            <w:pPr>
              <w:spacing w:after="39"/>
              <w:ind w:left="0"/>
              <w:jc w:val="left"/>
              <w:rPr>
                <w:lang w:eastAsia="x-none"/>
              </w:rPr>
            </w:pPr>
          </w:p>
          <w:p w14:paraId="761F5C3B" w14:textId="77777777" w:rsidR="00024608" w:rsidRPr="000961F5" w:rsidRDefault="00024608" w:rsidP="00786590">
            <w:pPr>
              <w:spacing w:after="39"/>
              <w:ind w:left="0"/>
              <w:jc w:val="left"/>
              <w:rPr>
                <w:lang w:eastAsia="x-none"/>
              </w:rPr>
            </w:pPr>
            <w:r w:rsidRPr="000961F5">
              <w:rPr>
                <w:lang w:eastAsia="x-none"/>
              </w:rPr>
              <w:t>Where supplement (2) is used, ie two different pieces of supplementary information are provided, the second piece of information should be preceded by a slash ‘/’</w:t>
            </w:r>
          </w:p>
        </w:tc>
        <w:tc>
          <w:tcPr>
            <w:tcW w:w="3118" w:type="dxa"/>
          </w:tcPr>
          <w:p w14:paraId="2C223866" w14:textId="77777777" w:rsidR="00024608" w:rsidRPr="000961F5" w:rsidRDefault="00024608" w:rsidP="00786590">
            <w:pPr>
              <w:spacing w:after="39"/>
              <w:ind w:left="0"/>
              <w:jc w:val="left"/>
              <w:rPr>
                <w:lang w:eastAsia="x-none"/>
              </w:rPr>
            </w:pPr>
            <w:r w:rsidRPr="000961F5">
              <w:rPr>
                <w:lang w:eastAsia="x-none"/>
              </w:rPr>
              <w:t>:75:/22/20200610/09988B01130PAI01</w:t>
            </w:r>
          </w:p>
        </w:tc>
      </w:tr>
      <w:tr w:rsidR="00024608" w:rsidRPr="000961F5" w14:paraId="15D639E8" w14:textId="77777777" w:rsidTr="00786590">
        <w:tc>
          <w:tcPr>
            <w:tcW w:w="590" w:type="dxa"/>
          </w:tcPr>
          <w:p w14:paraId="5108D320" w14:textId="77777777" w:rsidR="00024608" w:rsidRPr="000961F5" w:rsidRDefault="00024608" w:rsidP="00786590">
            <w:pPr>
              <w:spacing w:after="39"/>
              <w:ind w:left="0"/>
              <w:jc w:val="left"/>
              <w:rPr>
                <w:lang w:eastAsia="x-none"/>
              </w:rPr>
            </w:pPr>
            <w:r w:rsidRPr="000961F5">
              <w:rPr>
                <w:lang w:eastAsia="x-none"/>
              </w:rPr>
              <w:t>11S</w:t>
            </w:r>
          </w:p>
        </w:tc>
        <w:tc>
          <w:tcPr>
            <w:tcW w:w="1390" w:type="dxa"/>
          </w:tcPr>
          <w:p w14:paraId="5A985142" w14:textId="77777777" w:rsidR="00024608" w:rsidRPr="000961F5" w:rsidRDefault="00024608" w:rsidP="00786590">
            <w:pPr>
              <w:spacing w:after="39"/>
              <w:ind w:left="0"/>
              <w:jc w:val="left"/>
              <w:rPr>
                <w:lang w:eastAsia="x-none"/>
              </w:rPr>
            </w:pPr>
            <w:r w:rsidRPr="000961F5">
              <w:rPr>
                <w:lang w:eastAsia="x-none"/>
              </w:rPr>
              <w:t>MT and Date of Original Message</w:t>
            </w:r>
          </w:p>
        </w:tc>
        <w:tc>
          <w:tcPr>
            <w:tcW w:w="929" w:type="dxa"/>
          </w:tcPr>
          <w:p w14:paraId="20723AA1" w14:textId="77777777" w:rsidR="00024608" w:rsidRPr="000961F5" w:rsidRDefault="00024608" w:rsidP="00786590">
            <w:pPr>
              <w:spacing w:after="39"/>
              <w:ind w:left="0"/>
              <w:jc w:val="left"/>
              <w:rPr>
                <w:lang w:eastAsia="x-none"/>
              </w:rPr>
            </w:pPr>
            <w:r w:rsidRPr="000961F5">
              <w:rPr>
                <w:lang w:eastAsia="x-none"/>
              </w:rPr>
              <w:t>3!n</w:t>
            </w:r>
          </w:p>
          <w:p w14:paraId="593FEA4F" w14:textId="77777777" w:rsidR="00024608" w:rsidRPr="000961F5" w:rsidRDefault="00024608" w:rsidP="00786590">
            <w:pPr>
              <w:spacing w:after="39"/>
              <w:ind w:left="0"/>
              <w:jc w:val="left"/>
              <w:rPr>
                <w:lang w:eastAsia="x-none"/>
              </w:rPr>
            </w:pPr>
            <w:r w:rsidRPr="000961F5">
              <w:rPr>
                <w:lang w:eastAsia="x-none"/>
              </w:rPr>
              <w:t>6!n</w:t>
            </w:r>
          </w:p>
        </w:tc>
        <w:tc>
          <w:tcPr>
            <w:tcW w:w="4741" w:type="dxa"/>
          </w:tcPr>
          <w:p w14:paraId="040CBEE8" w14:textId="77777777" w:rsidR="00024608" w:rsidRPr="000961F5" w:rsidRDefault="00024608" w:rsidP="00786590">
            <w:pPr>
              <w:spacing w:after="39"/>
              <w:ind w:left="0"/>
              <w:jc w:val="left"/>
              <w:rPr>
                <w:lang w:eastAsia="x-none"/>
              </w:rPr>
            </w:pPr>
            <w:r w:rsidRPr="000961F5">
              <w:rPr>
                <w:lang w:eastAsia="x-none"/>
              </w:rPr>
              <w:t xml:space="preserve">Always </w:t>
            </w:r>
            <w:r w:rsidRPr="000961F5">
              <w:rPr>
                <w:b/>
                <w:lang w:eastAsia="x-none"/>
              </w:rPr>
              <w:t>“11S”</w:t>
            </w:r>
          </w:p>
        </w:tc>
        <w:tc>
          <w:tcPr>
            <w:tcW w:w="3118" w:type="dxa"/>
          </w:tcPr>
          <w:p w14:paraId="78047476" w14:textId="77777777" w:rsidR="00024608" w:rsidRPr="000961F5" w:rsidRDefault="00024608" w:rsidP="00786590">
            <w:pPr>
              <w:spacing w:after="39"/>
              <w:ind w:left="0"/>
              <w:jc w:val="left"/>
              <w:rPr>
                <w:lang w:eastAsia="x-none"/>
              </w:rPr>
            </w:pPr>
            <w:r w:rsidRPr="000961F5">
              <w:rPr>
                <w:lang w:eastAsia="x-none"/>
              </w:rPr>
              <w:t>:11S:101</w:t>
            </w:r>
          </w:p>
          <w:p w14:paraId="5DF4DD2F" w14:textId="77777777" w:rsidR="00024608" w:rsidRPr="000961F5" w:rsidRDefault="00024608" w:rsidP="00786590">
            <w:pPr>
              <w:spacing w:after="39"/>
              <w:ind w:left="0"/>
              <w:jc w:val="left"/>
              <w:rPr>
                <w:lang w:eastAsia="x-none"/>
              </w:rPr>
            </w:pPr>
            <w:r w:rsidRPr="000961F5">
              <w:rPr>
                <w:lang w:eastAsia="x-none"/>
              </w:rPr>
              <w:t>200610</w:t>
            </w:r>
          </w:p>
        </w:tc>
      </w:tr>
      <w:tr w:rsidR="00024608" w:rsidRPr="000961F5" w14:paraId="6A93F61A" w14:textId="77777777" w:rsidTr="00786590">
        <w:tc>
          <w:tcPr>
            <w:tcW w:w="590" w:type="dxa"/>
          </w:tcPr>
          <w:p w14:paraId="567826FD" w14:textId="77777777" w:rsidR="00024608" w:rsidRPr="000961F5" w:rsidRDefault="00024608" w:rsidP="00786590">
            <w:pPr>
              <w:spacing w:after="39"/>
              <w:ind w:left="0"/>
              <w:jc w:val="left"/>
              <w:rPr>
                <w:lang w:eastAsia="x-none"/>
              </w:rPr>
            </w:pPr>
          </w:p>
        </w:tc>
        <w:tc>
          <w:tcPr>
            <w:tcW w:w="1390" w:type="dxa"/>
          </w:tcPr>
          <w:p w14:paraId="5A7C8A1B" w14:textId="77777777" w:rsidR="00024608" w:rsidRPr="000961F5" w:rsidRDefault="00024608" w:rsidP="00786590">
            <w:pPr>
              <w:spacing w:after="39"/>
              <w:ind w:left="0"/>
              <w:jc w:val="left"/>
              <w:rPr>
                <w:lang w:eastAsia="x-none"/>
              </w:rPr>
            </w:pPr>
            <w:r w:rsidRPr="000961F5">
              <w:rPr>
                <w:lang w:eastAsia="x-none"/>
              </w:rPr>
              <w:t xml:space="preserve">Narrative Description of the Message to </w:t>
            </w:r>
            <w:r w:rsidRPr="000961F5">
              <w:rPr>
                <w:lang w:eastAsia="x-none"/>
              </w:rPr>
              <w:lastRenderedPageBreak/>
              <w:t>Which the Query Relates</w:t>
            </w:r>
          </w:p>
        </w:tc>
        <w:tc>
          <w:tcPr>
            <w:tcW w:w="929" w:type="dxa"/>
          </w:tcPr>
          <w:p w14:paraId="76CB119C" w14:textId="77777777" w:rsidR="00024608" w:rsidRPr="000961F5" w:rsidRDefault="00024608" w:rsidP="00786590">
            <w:pPr>
              <w:spacing w:after="39"/>
              <w:ind w:left="0"/>
              <w:jc w:val="left"/>
              <w:rPr>
                <w:lang w:eastAsia="x-none"/>
              </w:rPr>
            </w:pPr>
            <w:r w:rsidRPr="000961F5">
              <w:rPr>
                <w:lang w:eastAsia="x-none"/>
              </w:rPr>
              <w:lastRenderedPageBreak/>
              <w:t>35*50x</w:t>
            </w:r>
          </w:p>
        </w:tc>
        <w:tc>
          <w:tcPr>
            <w:tcW w:w="4741" w:type="dxa"/>
          </w:tcPr>
          <w:p w14:paraId="676F8BC6" w14:textId="77777777" w:rsidR="00024608" w:rsidRPr="000961F5" w:rsidRDefault="00024608" w:rsidP="00786590">
            <w:pPr>
              <w:spacing w:after="39"/>
              <w:ind w:left="0"/>
              <w:jc w:val="left"/>
              <w:rPr>
                <w:lang w:eastAsia="x-none"/>
              </w:rPr>
            </w:pPr>
            <w:r w:rsidRPr="000961F5">
              <w:rPr>
                <w:lang w:eastAsia="x-none"/>
              </w:rPr>
              <w:t>Repetition of original MT 101 payment instruction</w:t>
            </w:r>
          </w:p>
        </w:tc>
        <w:tc>
          <w:tcPr>
            <w:tcW w:w="3118" w:type="dxa"/>
          </w:tcPr>
          <w:p w14:paraId="3D521FBE" w14:textId="77777777" w:rsidR="00024608" w:rsidRPr="000961F5" w:rsidRDefault="00024608" w:rsidP="00786590">
            <w:pPr>
              <w:spacing w:after="39"/>
              <w:ind w:left="0"/>
              <w:jc w:val="left"/>
              <w:rPr>
                <w:lang w:eastAsia="x-none"/>
              </w:rPr>
            </w:pPr>
            <w:r w:rsidRPr="000961F5">
              <w:rPr>
                <w:lang w:eastAsia="x-none"/>
              </w:rPr>
              <w:t>:20:09988B01130PAI01</w:t>
            </w:r>
          </w:p>
          <w:p w14:paraId="12989CAF" w14:textId="77777777" w:rsidR="00024608" w:rsidRPr="000961F5" w:rsidRDefault="00024608" w:rsidP="00786590">
            <w:pPr>
              <w:spacing w:after="39"/>
              <w:ind w:left="0"/>
              <w:jc w:val="left"/>
              <w:rPr>
                <w:lang w:eastAsia="x-none"/>
              </w:rPr>
            </w:pPr>
            <w:r w:rsidRPr="000961F5">
              <w:rPr>
                <w:lang w:eastAsia="x-none"/>
              </w:rPr>
              <w:t>:28D:1/1</w:t>
            </w:r>
          </w:p>
          <w:p w14:paraId="03BFA531" w14:textId="77777777" w:rsidR="00024608" w:rsidRPr="000961F5" w:rsidRDefault="00024608" w:rsidP="00786590">
            <w:pPr>
              <w:spacing w:after="39"/>
              <w:ind w:left="0"/>
              <w:jc w:val="left"/>
              <w:rPr>
                <w:lang w:eastAsia="x-none"/>
              </w:rPr>
            </w:pPr>
            <w:r w:rsidRPr="000961F5">
              <w:rPr>
                <w:lang w:eastAsia="x-none"/>
              </w:rPr>
              <w:t>:50C:HKSCHKHHIPO</w:t>
            </w:r>
          </w:p>
          <w:p w14:paraId="6A310471" w14:textId="77777777" w:rsidR="00024608" w:rsidRPr="000961F5" w:rsidRDefault="00024608" w:rsidP="00786590">
            <w:pPr>
              <w:spacing w:after="39"/>
              <w:ind w:left="0"/>
              <w:jc w:val="left"/>
              <w:rPr>
                <w:lang w:eastAsia="x-none"/>
              </w:rPr>
            </w:pPr>
            <w:r w:rsidRPr="000961F5">
              <w:rPr>
                <w:lang w:eastAsia="x-none"/>
              </w:rPr>
              <w:lastRenderedPageBreak/>
              <w:t>:30:200610</w:t>
            </w:r>
          </w:p>
          <w:p w14:paraId="7584535E" w14:textId="77777777" w:rsidR="00024608" w:rsidRPr="000961F5" w:rsidRDefault="00024608" w:rsidP="00786590">
            <w:pPr>
              <w:spacing w:after="39"/>
              <w:ind w:left="0"/>
              <w:jc w:val="left"/>
              <w:rPr>
                <w:lang w:eastAsia="x-none"/>
              </w:rPr>
            </w:pPr>
            <w:r w:rsidRPr="000961F5">
              <w:rPr>
                <w:lang w:eastAsia="x-none"/>
              </w:rPr>
              <w:t>:21:09988B01130PAI01</w:t>
            </w:r>
          </w:p>
          <w:p w14:paraId="707F21B3" w14:textId="77777777" w:rsidR="00024608" w:rsidRPr="000961F5" w:rsidRDefault="00024608" w:rsidP="00786590">
            <w:pPr>
              <w:spacing w:after="39"/>
              <w:ind w:left="0"/>
              <w:jc w:val="left"/>
              <w:rPr>
                <w:lang w:eastAsia="x-none"/>
              </w:rPr>
            </w:pPr>
            <w:r w:rsidRPr="000961F5">
              <w:rPr>
                <w:lang w:eastAsia="x-none"/>
              </w:rPr>
              <w:t>:32B:HKD12345678,99</w:t>
            </w:r>
          </w:p>
          <w:p w14:paraId="583CC73D" w14:textId="77777777" w:rsidR="00024608" w:rsidRPr="000961F5" w:rsidRDefault="00024608" w:rsidP="00786590">
            <w:pPr>
              <w:spacing w:after="39"/>
              <w:ind w:left="0"/>
              <w:jc w:val="left"/>
              <w:rPr>
                <w:lang w:eastAsia="x-none"/>
              </w:rPr>
            </w:pPr>
            <w:r w:rsidRPr="000961F5">
              <w:rPr>
                <w:lang w:eastAsia="x-none"/>
              </w:rPr>
              <w:t>:50G:/HK000-000-00000000</w:t>
            </w:r>
          </w:p>
          <w:p w14:paraId="2EB448B3" w14:textId="77777777" w:rsidR="00024608" w:rsidRPr="000961F5" w:rsidRDefault="00024608" w:rsidP="00786590">
            <w:pPr>
              <w:spacing w:after="39"/>
              <w:ind w:left="0"/>
              <w:jc w:val="left"/>
              <w:rPr>
                <w:lang w:eastAsia="x-none"/>
              </w:rPr>
            </w:pPr>
            <w:r w:rsidRPr="000961F5">
              <w:rPr>
                <w:lang w:eastAsia="x-none"/>
              </w:rPr>
              <w:t>HHC00000</w:t>
            </w:r>
          </w:p>
          <w:p w14:paraId="5555D730" w14:textId="77777777" w:rsidR="00024608" w:rsidRPr="000961F5" w:rsidRDefault="00024608" w:rsidP="00786590">
            <w:pPr>
              <w:spacing w:after="39"/>
              <w:ind w:left="0"/>
              <w:jc w:val="left"/>
              <w:rPr>
                <w:lang w:eastAsia="x-none"/>
              </w:rPr>
            </w:pPr>
            <w:r w:rsidRPr="000961F5">
              <w:rPr>
                <w:lang w:eastAsia="x-none"/>
              </w:rPr>
              <w:t>:57A:HSBCHKHH</w:t>
            </w:r>
          </w:p>
          <w:p w14:paraId="592D364F" w14:textId="77777777" w:rsidR="00024608" w:rsidRPr="000961F5" w:rsidRDefault="00024608" w:rsidP="00786590">
            <w:pPr>
              <w:spacing w:after="39"/>
              <w:ind w:left="0"/>
              <w:jc w:val="left"/>
              <w:rPr>
                <w:lang w:eastAsia="x-none"/>
              </w:rPr>
            </w:pPr>
            <w:r w:rsidRPr="000961F5">
              <w:rPr>
                <w:lang w:eastAsia="x-none"/>
              </w:rPr>
              <w:t>:59F:/HK999-999-99999999</w:t>
            </w:r>
          </w:p>
          <w:p w14:paraId="368967CA" w14:textId="77777777" w:rsidR="00024608" w:rsidRPr="000961F5" w:rsidRDefault="00024608" w:rsidP="00786590">
            <w:pPr>
              <w:spacing w:after="39"/>
              <w:ind w:left="0"/>
              <w:jc w:val="left"/>
              <w:rPr>
                <w:lang w:eastAsia="x-none"/>
              </w:rPr>
            </w:pPr>
            <w:r w:rsidRPr="000961F5">
              <w:rPr>
                <w:lang w:eastAsia="x-none"/>
              </w:rPr>
              <w:t>1/ALIBABA GROUP HOLDING LIMITED</w:t>
            </w:r>
          </w:p>
          <w:p w14:paraId="505F8A39" w14:textId="77777777" w:rsidR="00024608" w:rsidRPr="000961F5" w:rsidRDefault="00024608" w:rsidP="00786590">
            <w:pPr>
              <w:spacing w:after="39"/>
              <w:ind w:left="0"/>
              <w:jc w:val="left"/>
              <w:rPr>
                <w:lang w:eastAsia="x-none"/>
              </w:rPr>
            </w:pPr>
            <w:r w:rsidRPr="000961F5">
              <w:rPr>
                <w:lang w:eastAsia="x-none"/>
              </w:rPr>
              <w:t>2/LEVEL 25 HSBC MAIN BUILDING</w:t>
            </w:r>
          </w:p>
          <w:p w14:paraId="7C467E60" w14:textId="77777777" w:rsidR="00024608" w:rsidRPr="000961F5" w:rsidRDefault="00024608" w:rsidP="00786590">
            <w:pPr>
              <w:spacing w:after="39"/>
              <w:ind w:left="0"/>
              <w:jc w:val="left"/>
              <w:rPr>
                <w:lang w:eastAsia="x-none"/>
              </w:rPr>
            </w:pPr>
            <w:r w:rsidRPr="000961F5">
              <w:rPr>
                <w:lang w:eastAsia="x-none"/>
              </w:rPr>
              <w:t>3/1 QUEEN’S ROAD CENTRAL</w:t>
            </w:r>
          </w:p>
          <w:p w14:paraId="376B28A1" w14:textId="77777777" w:rsidR="00024608" w:rsidRPr="000961F5" w:rsidRDefault="00024608" w:rsidP="00786590">
            <w:pPr>
              <w:spacing w:after="39"/>
              <w:ind w:left="0"/>
              <w:jc w:val="left"/>
              <w:rPr>
                <w:lang w:eastAsia="x-none"/>
              </w:rPr>
            </w:pPr>
            <w:r w:rsidRPr="000961F5">
              <w:rPr>
                <w:lang w:eastAsia="x-none"/>
              </w:rPr>
              <w:t>4/HONG KONG</w:t>
            </w:r>
          </w:p>
          <w:p w14:paraId="250276CA" w14:textId="77777777" w:rsidR="00024608" w:rsidRPr="000961F5" w:rsidRDefault="00024608" w:rsidP="00786590">
            <w:pPr>
              <w:spacing w:after="39"/>
              <w:ind w:left="0"/>
              <w:jc w:val="left"/>
              <w:rPr>
                <w:lang w:eastAsia="x-none"/>
              </w:rPr>
            </w:pPr>
            <w:r w:rsidRPr="000961F5">
              <w:rPr>
                <w:lang w:eastAsia="x-none"/>
              </w:rPr>
              <w:t>:71A:SHA</w:t>
            </w:r>
          </w:p>
        </w:tc>
      </w:tr>
    </w:tbl>
    <w:p w14:paraId="495531AA" w14:textId="77777777" w:rsidR="00024608" w:rsidRPr="000961F5" w:rsidRDefault="00024608" w:rsidP="00024608">
      <w:pPr>
        <w:ind w:left="0"/>
        <w:rPr>
          <w:lang w:eastAsia="x-none"/>
        </w:rPr>
      </w:pPr>
    </w:p>
    <w:p w14:paraId="645F2803" w14:textId="77777777" w:rsidR="00024608" w:rsidRPr="000961F5" w:rsidRDefault="00024608" w:rsidP="00024608">
      <w:pPr>
        <w:ind w:left="0"/>
        <w:rPr>
          <w:b/>
          <w:lang w:eastAsia="x-none"/>
        </w:rPr>
      </w:pPr>
      <w:r w:rsidRPr="000961F5">
        <w:rPr>
          <w:b/>
          <w:lang w:eastAsia="x-none"/>
        </w:rPr>
        <w:t>Example:</w:t>
      </w:r>
    </w:p>
    <w:p w14:paraId="318EF274" w14:textId="77777777" w:rsidR="00024608" w:rsidRPr="000961F5" w:rsidRDefault="00024608" w:rsidP="002E07D6">
      <w:pPr>
        <w:pStyle w:val="ListParagraph"/>
        <w:numPr>
          <w:ilvl w:val="0"/>
          <w:numId w:val="30"/>
        </w:numPr>
        <w:ind w:leftChars="0"/>
        <w:rPr>
          <w:lang w:eastAsia="x-none"/>
        </w:rPr>
      </w:pPr>
      <w:r w:rsidRPr="000961F5">
        <w:rPr>
          <w:b/>
          <w:color w:val="31849B" w:themeColor="accent5" w:themeShade="BF"/>
          <w:lang w:eastAsia="x-none"/>
        </w:rPr>
        <w:t>Bank of China (as a designated bank)</w:t>
      </w:r>
      <w:r w:rsidRPr="000961F5">
        <w:rPr>
          <w:lang w:eastAsia="x-none"/>
        </w:rPr>
        <w:t xml:space="preserve"> responds that the </w:t>
      </w:r>
      <w:r w:rsidRPr="000961F5">
        <w:rPr>
          <w:b/>
          <w:color w:val="76923C" w:themeColor="accent3" w:themeShade="BF"/>
          <w:lang w:eastAsia="x-none"/>
        </w:rPr>
        <w:t>MT 101 message for BOCI Securities Limited’s payment of HK$12345678.99</w:t>
      </w:r>
      <w:r w:rsidRPr="000961F5">
        <w:rPr>
          <w:b/>
          <w:color w:val="C2D69B" w:themeColor="accent3" w:themeTint="99"/>
          <w:lang w:eastAsia="x-none"/>
        </w:rPr>
        <w:t xml:space="preserve"> </w:t>
      </w:r>
      <w:r w:rsidRPr="000961F5">
        <w:rPr>
          <w:lang w:eastAsia="x-none"/>
        </w:rPr>
        <w:t xml:space="preserve">has been </w:t>
      </w:r>
      <w:r w:rsidRPr="000961F5">
        <w:rPr>
          <w:b/>
          <w:color w:val="FFC000"/>
          <w:lang w:eastAsia="x-none"/>
        </w:rPr>
        <w:t>rejected</w:t>
      </w:r>
      <w:r w:rsidRPr="000961F5">
        <w:rPr>
          <w:lang w:eastAsia="x-none"/>
        </w:rPr>
        <w:t xml:space="preserve"> due to a </w:t>
      </w:r>
      <w:r w:rsidRPr="000961F5">
        <w:rPr>
          <w:b/>
          <w:color w:val="002060"/>
          <w:lang w:eastAsia="x-none"/>
        </w:rPr>
        <w:t>potential duplication</w:t>
      </w:r>
      <w:r w:rsidRPr="000961F5">
        <w:rPr>
          <w:color w:val="002060"/>
          <w:lang w:eastAsia="x-none"/>
        </w:rPr>
        <w:t xml:space="preserve"> </w:t>
      </w:r>
      <w:r w:rsidRPr="000961F5">
        <w:rPr>
          <w:lang w:eastAsia="x-none"/>
        </w:rPr>
        <w:t>(between 09988B01130PAI01 and 09988B01130PAI02)</w:t>
      </w:r>
    </w:p>
    <w:p w14:paraId="53F80D2D" w14:textId="77777777" w:rsidR="00024608" w:rsidRPr="000961F5" w:rsidRDefault="00024608" w:rsidP="00024608">
      <w:pPr>
        <w:ind w:left="0"/>
        <w:rPr>
          <w:b/>
          <w:lang w:eastAsia="x-none"/>
        </w:rPr>
      </w:pPr>
    </w:p>
    <w:tbl>
      <w:tblPr>
        <w:tblStyle w:val="TableGrid"/>
        <w:tblW w:w="0" w:type="auto"/>
        <w:tblLook w:val="04A0" w:firstRow="1" w:lastRow="0" w:firstColumn="1" w:lastColumn="0" w:noHBand="0" w:noVBand="1"/>
      </w:tblPr>
      <w:tblGrid>
        <w:gridCol w:w="10459"/>
      </w:tblGrid>
      <w:tr w:rsidR="00024608" w:rsidRPr="000961F5" w14:paraId="1E5DF8D3" w14:textId="77777777" w:rsidTr="00786590">
        <w:tc>
          <w:tcPr>
            <w:tcW w:w="10459" w:type="dxa"/>
          </w:tcPr>
          <w:p w14:paraId="6E1E6AA9" w14:textId="77777777" w:rsidR="00024608" w:rsidRPr="000961F5" w:rsidRDefault="00024608" w:rsidP="00786590">
            <w:pPr>
              <w:spacing w:after="39"/>
              <w:ind w:left="0"/>
              <w:rPr>
                <w:lang w:eastAsia="x-none"/>
              </w:rPr>
            </w:pPr>
            <w:r w:rsidRPr="000961F5">
              <w:rPr>
                <w:lang w:eastAsia="x-none"/>
              </w:rPr>
              <w:t>Message:</w:t>
            </w:r>
          </w:p>
          <w:p w14:paraId="1FEEC424" w14:textId="77777777" w:rsidR="00024608" w:rsidRPr="000961F5" w:rsidRDefault="00024608" w:rsidP="00786590">
            <w:pPr>
              <w:spacing w:after="39"/>
              <w:ind w:left="0"/>
              <w:rPr>
                <w:lang w:eastAsia="x-none"/>
              </w:rPr>
            </w:pPr>
            <w:r w:rsidRPr="000961F5">
              <w:rPr>
                <w:lang w:eastAsia="x-none"/>
              </w:rPr>
              <w:t>{1:F01</w:t>
            </w:r>
            <w:r w:rsidRPr="000961F5">
              <w:rPr>
                <w:b/>
                <w:color w:val="31849B" w:themeColor="accent5" w:themeShade="BF"/>
                <w:lang w:eastAsia="x-none"/>
              </w:rPr>
              <w:t>BKCHHKHHAXXX</w:t>
            </w:r>
            <w:r w:rsidRPr="000961F5">
              <w:rPr>
                <w:lang w:eastAsia="x-none"/>
              </w:rPr>
              <w:t>4321123456}{2:I</w:t>
            </w:r>
            <w:r w:rsidRPr="000961F5">
              <w:rPr>
                <w:b/>
                <w:color w:val="FFC000"/>
                <w:lang w:eastAsia="x-none"/>
              </w:rPr>
              <w:t>195</w:t>
            </w:r>
            <w:r w:rsidRPr="000961F5">
              <w:rPr>
                <w:lang w:eastAsia="x-none"/>
              </w:rPr>
              <w:t>HKSCHKHHIPON2020}{4:</w:t>
            </w:r>
          </w:p>
          <w:p w14:paraId="25E75E8A" w14:textId="77777777" w:rsidR="00024608" w:rsidRPr="000961F5" w:rsidRDefault="00024608" w:rsidP="00786590">
            <w:pPr>
              <w:spacing w:after="39"/>
              <w:ind w:left="0"/>
              <w:rPr>
                <w:lang w:eastAsia="x-none"/>
              </w:rPr>
            </w:pPr>
            <w:r w:rsidRPr="000961F5">
              <w:rPr>
                <w:lang w:eastAsia="x-none"/>
              </w:rPr>
              <w:t>:20:3NJBK4L3L5SY2IY9</w:t>
            </w:r>
          </w:p>
          <w:p w14:paraId="38229638" w14:textId="77777777" w:rsidR="00024608" w:rsidRPr="000961F5" w:rsidRDefault="00024608" w:rsidP="00786590">
            <w:pPr>
              <w:spacing w:after="39"/>
              <w:ind w:left="0"/>
              <w:rPr>
                <w:lang w:eastAsia="x-none"/>
              </w:rPr>
            </w:pPr>
            <w:r w:rsidRPr="000961F5">
              <w:rPr>
                <w:lang w:eastAsia="x-none"/>
              </w:rPr>
              <w:t>:21:</w:t>
            </w:r>
            <w:r w:rsidRPr="000961F5">
              <w:rPr>
                <w:b/>
                <w:color w:val="76923C" w:themeColor="accent3" w:themeShade="BF"/>
                <w:lang w:eastAsia="x-none"/>
              </w:rPr>
              <w:t>09988B01130PAI02</w:t>
            </w:r>
          </w:p>
          <w:p w14:paraId="21E9C421" w14:textId="77777777" w:rsidR="00024608" w:rsidRPr="000961F5" w:rsidRDefault="00024608" w:rsidP="00786590">
            <w:pPr>
              <w:spacing w:after="39"/>
              <w:ind w:left="0"/>
              <w:rPr>
                <w:lang w:eastAsia="x-none"/>
              </w:rPr>
            </w:pPr>
            <w:r w:rsidRPr="000961F5">
              <w:rPr>
                <w:lang w:eastAsia="x-none"/>
              </w:rPr>
              <w:t>:75:</w:t>
            </w:r>
            <w:r w:rsidRPr="000961F5">
              <w:rPr>
                <w:b/>
                <w:color w:val="002060"/>
                <w:lang w:eastAsia="x-none"/>
              </w:rPr>
              <w:t>/22/20200610/09988B01130PAI01</w:t>
            </w:r>
          </w:p>
          <w:p w14:paraId="2015DB0A" w14:textId="77777777" w:rsidR="00024608" w:rsidRPr="000961F5" w:rsidRDefault="00024608" w:rsidP="00786590">
            <w:pPr>
              <w:spacing w:after="39"/>
              <w:ind w:left="0"/>
              <w:rPr>
                <w:lang w:eastAsia="x-none"/>
              </w:rPr>
            </w:pPr>
            <w:r w:rsidRPr="000961F5">
              <w:rPr>
                <w:lang w:eastAsia="x-none"/>
              </w:rPr>
              <w:t>:11S:</w:t>
            </w:r>
            <w:r w:rsidRPr="000961F5">
              <w:rPr>
                <w:b/>
                <w:color w:val="76923C" w:themeColor="accent3" w:themeShade="BF"/>
                <w:lang w:eastAsia="x-none"/>
              </w:rPr>
              <w:t>101</w:t>
            </w:r>
          </w:p>
          <w:p w14:paraId="0180D931" w14:textId="77777777" w:rsidR="00024608" w:rsidRPr="000961F5" w:rsidRDefault="00024608" w:rsidP="00786590">
            <w:pPr>
              <w:spacing w:after="39"/>
              <w:ind w:left="0"/>
              <w:rPr>
                <w:lang w:eastAsia="x-none"/>
              </w:rPr>
            </w:pPr>
            <w:r w:rsidRPr="000961F5">
              <w:rPr>
                <w:b/>
                <w:color w:val="76923C" w:themeColor="accent3" w:themeShade="BF"/>
                <w:lang w:eastAsia="x-none"/>
              </w:rPr>
              <w:t>200610</w:t>
            </w:r>
            <w:r w:rsidRPr="000961F5">
              <w:rPr>
                <w:lang w:eastAsia="x-none"/>
              </w:rPr>
              <w:t>}</w:t>
            </w:r>
          </w:p>
          <w:p w14:paraId="4718D603" w14:textId="77777777" w:rsidR="00024608" w:rsidRPr="000961F5" w:rsidRDefault="00024608" w:rsidP="00786590">
            <w:pPr>
              <w:spacing w:after="39"/>
              <w:ind w:left="0"/>
              <w:rPr>
                <w:b/>
                <w:color w:val="76923C" w:themeColor="accent3" w:themeShade="BF"/>
                <w:lang w:eastAsia="x-none"/>
              </w:rPr>
            </w:pPr>
            <w:r w:rsidRPr="000961F5">
              <w:rPr>
                <w:b/>
                <w:color w:val="76923C" w:themeColor="accent3" w:themeShade="BF"/>
                <w:lang w:eastAsia="x-none"/>
              </w:rPr>
              <w:t>:20:09988B01130PAI02</w:t>
            </w:r>
          </w:p>
          <w:p w14:paraId="1ED70730" w14:textId="77777777" w:rsidR="00024608" w:rsidRPr="000961F5" w:rsidRDefault="00024608" w:rsidP="00786590">
            <w:pPr>
              <w:spacing w:after="39"/>
              <w:ind w:left="0"/>
              <w:rPr>
                <w:b/>
                <w:color w:val="76923C" w:themeColor="accent3" w:themeShade="BF"/>
                <w:lang w:eastAsia="x-none"/>
              </w:rPr>
            </w:pPr>
            <w:r w:rsidRPr="000961F5">
              <w:rPr>
                <w:b/>
                <w:color w:val="76923C" w:themeColor="accent3" w:themeShade="BF"/>
                <w:lang w:eastAsia="x-none"/>
              </w:rPr>
              <w:t>:28D:1/1</w:t>
            </w:r>
          </w:p>
          <w:p w14:paraId="3A3B7010" w14:textId="77777777" w:rsidR="00024608" w:rsidRPr="000961F5" w:rsidRDefault="00024608" w:rsidP="00786590">
            <w:pPr>
              <w:spacing w:after="39"/>
              <w:ind w:left="0"/>
              <w:rPr>
                <w:b/>
                <w:color w:val="76923C" w:themeColor="accent3" w:themeShade="BF"/>
                <w:lang w:eastAsia="x-none"/>
              </w:rPr>
            </w:pPr>
            <w:r w:rsidRPr="000961F5">
              <w:rPr>
                <w:b/>
                <w:color w:val="76923C" w:themeColor="accent3" w:themeShade="BF"/>
                <w:lang w:eastAsia="x-none"/>
              </w:rPr>
              <w:t>:50C:HKSCHKHHIPO</w:t>
            </w:r>
          </w:p>
          <w:p w14:paraId="1546F56D" w14:textId="77777777" w:rsidR="00024608" w:rsidRPr="000961F5" w:rsidRDefault="00024608" w:rsidP="00786590">
            <w:pPr>
              <w:spacing w:after="39"/>
              <w:ind w:left="0"/>
              <w:rPr>
                <w:b/>
                <w:color w:val="76923C" w:themeColor="accent3" w:themeShade="BF"/>
                <w:lang w:eastAsia="x-none"/>
              </w:rPr>
            </w:pPr>
            <w:r w:rsidRPr="000961F5">
              <w:rPr>
                <w:b/>
                <w:color w:val="76923C" w:themeColor="accent3" w:themeShade="BF"/>
                <w:lang w:eastAsia="x-none"/>
              </w:rPr>
              <w:t>:30:200610</w:t>
            </w:r>
          </w:p>
          <w:p w14:paraId="5E420161" w14:textId="77777777" w:rsidR="00024608" w:rsidRPr="000961F5" w:rsidRDefault="00024608" w:rsidP="00786590">
            <w:pPr>
              <w:spacing w:after="39"/>
              <w:ind w:left="0"/>
              <w:rPr>
                <w:b/>
                <w:color w:val="76923C" w:themeColor="accent3" w:themeShade="BF"/>
                <w:lang w:eastAsia="x-none"/>
              </w:rPr>
            </w:pPr>
            <w:r w:rsidRPr="000961F5">
              <w:rPr>
                <w:b/>
                <w:color w:val="76923C" w:themeColor="accent3" w:themeShade="BF"/>
                <w:lang w:eastAsia="x-none"/>
              </w:rPr>
              <w:t>:21:09988B01130PAI02</w:t>
            </w:r>
          </w:p>
          <w:p w14:paraId="253BDB94" w14:textId="77777777" w:rsidR="00024608" w:rsidRPr="000961F5" w:rsidRDefault="00024608" w:rsidP="00786590">
            <w:pPr>
              <w:spacing w:after="39"/>
              <w:ind w:left="0"/>
              <w:rPr>
                <w:b/>
                <w:color w:val="76923C" w:themeColor="accent3" w:themeShade="BF"/>
                <w:lang w:eastAsia="x-none"/>
              </w:rPr>
            </w:pPr>
            <w:r w:rsidRPr="000961F5">
              <w:rPr>
                <w:b/>
                <w:color w:val="76923C" w:themeColor="accent3" w:themeShade="BF"/>
                <w:lang w:eastAsia="x-none"/>
              </w:rPr>
              <w:t>:32B:HKD12345678,99</w:t>
            </w:r>
          </w:p>
          <w:p w14:paraId="0463817B" w14:textId="77777777" w:rsidR="00024608" w:rsidRPr="000961F5" w:rsidRDefault="00024608" w:rsidP="00786590">
            <w:pPr>
              <w:spacing w:after="39"/>
              <w:ind w:left="0"/>
              <w:rPr>
                <w:b/>
                <w:color w:val="76923C" w:themeColor="accent3" w:themeShade="BF"/>
                <w:lang w:eastAsia="x-none"/>
              </w:rPr>
            </w:pPr>
            <w:r w:rsidRPr="000961F5">
              <w:rPr>
                <w:b/>
                <w:color w:val="76923C" w:themeColor="accent3" w:themeShade="BF"/>
                <w:lang w:eastAsia="x-none"/>
              </w:rPr>
              <w:t>:50G:/HK000-000-00000000</w:t>
            </w:r>
          </w:p>
          <w:p w14:paraId="786AEE72" w14:textId="77777777" w:rsidR="00024608" w:rsidRPr="000961F5" w:rsidRDefault="00024608" w:rsidP="00786590">
            <w:pPr>
              <w:spacing w:after="39"/>
              <w:ind w:left="0"/>
              <w:rPr>
                <w:b/>
                <w:color w:val="76923C" w:themeColor="accent3" w:themeShade="BF"/>
                <w:lang w:eastAsia="x-none"/>
              </w:rPr>
            </w:pPr>
            <w:r w:rsidRPr="000961F5">
              <w:rPr>
                <w:b/>
                <w:color w:val="76923C" w:themeColor="accent3" w:themeShade="BF"/>
                <w:lang w:eastAsia="x-none"/>
              </w:rPr>
              <w:t>HHC00000</w:t>
            </w:r>
          </w:p>
          <w:p w14:paraId="394A9668" w14:textId="77777777" w:rsidR="00024608" w:rsidRPr="000961F5" w:rsidRDefault="00024608" w:rsidP="00786590">
            <w:pPr>
              <w:spacing w:after="39"/>
              <w:ind w:left="0"/>
              <w:rPr>
                <w:b/>
                <w:color w:val="76923C" w:themeColor="accent3" w:themeShade="BF"/>
                <w:lang w:eastAsia="x-none"/>
              </w:rPr>
            </w:pPr>
            <w:r w:rsidRPr="000961F5">
              <w:rPr>
                <w:b/>
                <w:color w:val="76923C" w:themeColor="accent3" w:themeShade="BF"/>
                <w:lang w:eastAsia="x-none"/>
              </w:rPr>
              <w:lastRenderedPageBreak/>
              <w:t>:57A:HSBCHKHH</w:t>
            </w:r>
          </w:p>
          <w:p w14:paraId="7D78EB85" w14:textId="77777777" w:rsidR="00024608" w:rsidRPr="000961F5" w:rsidRDefault="00024608" w:rsidP="00786590">
            <w:pPr>
              <w:spacing w:after="39"/>
              <w:ind w:left="0"/>
              <w:rPr>
                <w:b/>
                <w:color w:val="76923C" w:themeColor="accent3" w:themeShade="BF"/>
                <w:lang w:eastAsia="x-none"/>
              </w:rPr>
            </w:pPr>
            <w:r w:rsidRPr="000961F5">
              <w:rPr>
                <w:b/>
                <w:color w:val="76923C" w:themeColor="accent3" w:themeShade="BF"/>
                <w:lang w:eastAsia="x-none"/>
              </w:rPr>
              <w:t>:59F:/HK999-999-99999999</w:t>
            </w:r>
          </w:p>
          <w:p w14:paraId="22F0420F" w14:textId="77777777" w:rsidR="00024608" w:rsidRPr="000961F5" w:rsidRDefault="00024608" w:rsidP="00786590">
            <w:pPr>
              <w:spacing w:after="39"/>
              <w:ind w:left="0"/>
              <w:rPr>
                <w:b/>
                <w:color w:val="76923C" w:themeColor="accent3" w:themeShade="BF"/>
                <w:lang w:eastAsia="x-none"/>
              </w:rPr>
            </w:pPr>
            <w:r w:rsidRPr="000961F5">
              <w:rPr>
                <w:b/>
                <w:color w:val="76923C" w:themeColor="accent3" w:themeShade="BF"/>
                <w:lang w:eastAsia="x-none"/>
              </w:rPr>
              <w:t>1/ALIBABA GROUP HOLDING LIMITED</w:t>
            </w:r>
          </w:p>
          <w:p w14:paraId="7622ECEC" w14:textId="77777777" w:rsidR="00024608" w:rsidRPr="000961F5" w:rsidRDefault="00024608" w:rsidP="00786590">
            <w:pPr>
              <w:spacing w:after="39"/>
              <w:ind w:left="0"/>
              <w:rPr>
                <w:b/>
                <w:color w:val="76923C" w:themeColor="accent3" w:themeShade="BF"/>
                <w:lang w:eastAsia="x-none"/>
              </w:rPr>
            </w:pPr>
            <w:r w:rsidRPr="000961F5">
              <w:rPr>
                <w:b/>
                <w:color w:val="76923C" w:themeColor="accent3" w:themeShade="BF"/>
                <w:lang w:eastAsia="x-none"/>
              </w:rPr>
              <w:t>2/26F TOWER ONE TIMES SQUARE</w:t>
            </w:r>
          </w:p>
          <w:p w14:paraId="34E811C5" w14:textId="77777777" w:rsidR="00024608" w:rsidRPr="000961F5" w:rsidRDefault="00024608" w:rsidP="00786590">
            <w:pPr>
              <w:spacing w:after="39"/>
              <w:ind w:left="0"/>
              <w:rPr>
                <w:b/>
                <w:color w:val="76923C" w:themeColor="accent3" w:themeShade="BF"/>
                <w:lang w:eastAsia="x-none"/>
              </w:rPr>
            </w:pPr>
            <w:r w:rsidRPr="000961F5">
              <w:rPr>
                <w:b/>
                <w:color w:val="76923C" w:themeColor="accent3" w:themeShade="BF"/>
                <w:lang w:eastAsia="x-none"/>
              </w:rPr>
              <w:t>3/1 MATHESON ROAD</w:t>
            </w:r>
          </w:p>
          <w:p w14:paraId="45FE8C1B" w14:textId="77777777" w:rsidR="00024608" w:rsidRPr="000961F5" w:rsidRDefault="00024608" w:rsidP="00786590">
            <w:pPr>
              <w:spacing w:after="39"/>
              <w:ind w:left="0"/>
              <w:rPr>
                <w:b/>
                <w:color w:val="76923C" w:themeColor="accent3" w:themeShade="BF"/>
                <w:lang w:eastAsia="x-none"/>
              </w:rPr>
            </w:pPr>
            <w:r w:rsidRPr="000961F5">
              <w:rPr>
                <w:b/>
                <w:color w:val="76923C" w:themeColor="accent3" w:themeShade="BF"/>
                <w:lang w:eastAsia="x-none"/>
              </w:rPr>
              <w:t>4/CAUSEWAY BAY</w:t>
            </w:r>
          </w:p>
          <w:p w14:paraId="5151C3F8" w14:textId="77777777" w:rsidR="00024608" w:rsidRPr="000961F5" w:rsidRDefault="00024608" w:rsidP="00786590">
            <w:pPr>
              <w:spacing w:after="39"/>
              <w:ind w:left="0"/>
              <w:rPr>
                <w:b/>
                <w:color w:val="76923C" w:themeColor="accent3" w:themeShade="BF"/>
                <w:lang w:eastAsia="x-none"/>
              </w:rPr>
            </w:pPr>
            <w:r w:rsidRPr="000961F5">
              <w:rPr>
                <w:b/>
                <w:color w:val="76923C" w:themeColor="accent3" w:themeShade="BF"/>
                <w:lang w:eastAsia="x-none"/>
              </w:rPr>
              <w:t>5/HONG KONG</w:t>
            </w:r>
          </w:p>
          <w:p w14:paraId="48D7EAF8" w14:textId="77777777" w:rsidR="00024608" w:rsidRPr="000961F5" w:rsidRDefault="00024608" w:rsidP="00786590">
            <w:pPr>
              <w:spacing w:after="39"/>
              <w:ind w:left="0"/>
              <w:rPr>
                <w:lang w:eastAsia="x-none"/>
              </w:rPr>
            </w:pPr>
            <w:r w:rsidRPr="000961F5">
              <w:rPr>
                <w:b/>
                <w:color w:val="76923C" w:themeColor="accent3" w:themeShade="BF"/>
                <w:lang w:eastAsia="x-none"/>
              </w:rPr>
              <w:t>:71A:SHA</w:t>
            </w:r>
          </w:p>
        </w:tc>
      </w:tr>
    </w:tbl>
    <w:p w14:paraId="4CF8C54D" w14:textId="01E230EE" w:rsidR="00382E3D" w:rsidRPr="000961F5" w:rsidRDefault="00382E3D" w:rsidP="00382E3D">
      <w:pPr>
        <w:ind w:left="0"/>
        <w:rPr>
          <w:lang w:eastAsia="x-none"/>
        </w:rPr>
      </w:pPr>
    </w:p>
    <w:p w14:paraId="71862E80" w14:textId="1949CC26" w:rsidR="00382E3D" w:rsidRPr="000961F5" w:rsidRDefault="00382E3D" w:rsidP="00382E3D">
      <w:pPr>
        <w:pStyle w:val="Heading3"/>
      </w:pPr>
      <w:bookmarkStart w:id="1115" w:name="_Toc62722986"/>
      <w:bookmarkStart w:id="1116" w:name="_Toc65058127"/>
      <w:bookmarkStart w:id="1117" w:name="_Toc65138929"/>
      <w:bookmarkStart w:id="1118" w:name="_Toc65145909"/>
      <w:r w:rsidRPr="000961F5">
        <w:t>External: API Gateway</w:t>
      </w:r>
      <w:bookmarkEnd w:id="1115"/>
      <w:bookmarkEnd w:id="1116"/>
      <w:bookmarkEnd w:id="1117"/>
      <w:bookmarkEnd w:id="1118"/>
    </w:p>
    <w:p w14:paraId="12267F61" w14:textId="77777777" w:rsidR="00382E3D" w:rsidRPr="000961F5" w:rsidRDefault="00382E3D" w:rsidP="00382E3D">
      <w:pPr>
        <w:ind w:left="0"/>
        <w:rPr>
          <w:lang w:eastAsia="x-none"/>
        </w:rPr>
      </w:pPr>
    </w:p>
    <w:p w14:paraId="018F7506" w14:textId="550DEC13" w:rsidR="00382E3D" w:rsidRPr="000961F5" w:rsidRDefault="00382E3D" w:rsidP="00382E3D">
      <w:pPr>
        <w:ind w:left="0"/>
        <w:rPr>
          <w:lang w:eastAsia="x-none"/>
        </w:rPr>
      </w:pPr>
      <w:r w:rsidRPr="000961F5">
        <w:rPr>
          <w:lang w:eastAsia="x-none"/>
        </w:rPr>
        <w:t>FINI should provide the API functions for the following functions.</w:t>
      </w:r>
    </w:p>
    <w:p w14:paraId="778921C5" w14:textId="77777777" w:rsidR="00382E3D" w:rsidRPr="000961F5" w:rsidRDefault="00382E3D" w:rsidP="00382E3D">
      <w:pPr>
        <w:ind w:left="0"/>
        <w:rPr>
          <w:lang w:eastAsia="x-none"/>
        </w:rPr>
      </w:pPr>
    </w:p>
    <w:tbl>
      <w:tblPr>
        <w:tblStyle w:val="TableGrid3"/>
        <w:tblW w:w="10459" w:type="dxa"/>
        <w:tblLook w:val="04A0" w:firstRow="1" w:lastRow="0" w:firstColumn="1" w:lastColumn="0" w:noHBand="0" w:noVBand="1"/>
      </w:tblPr>
      <w:tblGrid>
        <w:gridCol w:w="407"/>
        <w:gridCol w:w="1939"/>
        <w:gridCol w:w="2464"/>
        <w:gridCol w:w="1385"/>
        <w:gridCol w:w="1403"/>
        <w:gridCol w:w="1499"/>
        <w:gridCol w:w="1362"/>
      </w:tblGrid>
      <w:tr w:rsidR="00A64F4C" w:rsidRPr="000961F5" w14:paraId="28F4A3BC" w14:textId="21B7D39C" w:rsidTr="00A64F4C">
        <w:tc>
          <w:tcPr>
            <w:tcW w:w="412" w:type="dxa"/>
            <w:shd w:val="clear" w:color="auto" w:fill="13426B"/>
          </w:tcPr>
          <w:p w14:paraId="62E1846B" w14:textId="50B18020" w:rsidR="00A64F4C" w:rsidRPr="000961F5" w:rsidRDefault="00A64F4C" w:rsidP="008E1037">
            <w:pPr>
              <w:spacing w:after="39"/>
              <w:ind w:left="0"/>
              <w:rPr>
                <w:rFonts w:ascii="Arial" w:hAnsi="Arial"/>
                <w:b/>
                <w:sz w:val="16"/>
                <w:szCs w:val="16"/>
                <w:lang w:eastAsia="x-none"/>
              </w:rPr>
            </w:pPr>
            <w:r w:rsidRPr="000961F5">
              <w:rPr>
                <w:b/>
                <w:lang w:eastAsia="x-none"/>
              </w:rPr>
              <w:t>#</w:t>
            </w:r>
          </w:p>
        </w:tc>
        <w:tc>
          <w:tcPr>
            <w:tcW w:w="1983" w:type="dxa"/>
            <w:shd w:val="clear" w:color="auto" w:fill="13426B"/>
          </w:tcPr>
          <w:p w14:paraId="00A1DA03" w14:textId="77777777" w:rsidR="00A64F4C" w:rsidRPr="000961F5" w:rsidRDefault="00A64F4C" w:rsidP="00382E3D">
            <w:pPr>
              <w:spacing w:after="39"/>
              <w:ind w:left="0"/>
              <w:jc w:val="left"/>
              <w:rPr>
                <w:rFonts w:ascii="Arial" w:hAnsi="Arial"/>
                <w:b/>
                <w:sz w:val="16"/>
                <w:szCs w:val="16"/>
                <w:lang w:eastAsia="x-none"/>
              </w:rPr>
            </w:pPr>
            <w:r w:rsidRPr="000961F5">
              <w:rPr>
                <w:b/>
                <w:lang w:eastAsia="x-none"/>
              </w:rPr>
              <w:t>API function</w:t>
            </w:r>
          </w:p>
        </w:tc>
        <w:tc>
          <w:tcPr>
            <w:tcW w:w="2539" w:type="dxa"/>
            <w:shd w:val="clear" w:color="auto" w:fill="13426B"/>
          </w:tcPr>
          <w:p w14:paraId="5C355019" w14:textId="77777777" w:rsidR="00A64F4C" w:rsidRPr="000961F5" w:rsidRDefault="00A64F4C" w:rsidP="00382E3D">
            <w:pPr>
              <w:spacing w:after="39"/>
              <w:ind w:left="0"/>
              <w:jc w:val="left"/>
              <w:rPr>
                <w:rFonts w:ascii="Arial" w:hAnsi="Arial"/>
                <w:b/>
                <w:sz w:val="16"/>
                <w:szCs w:val="16"/>
                <w:lang w:eastAsia="x-none"/>
              </w:rPr>
            </w:pPr>
            <w:r w:rsidRPr="000961F5">
              <w:rPr>
                <w:b/>
                <w:lang w:eastAsia="x-none"/>
              </w:rPr>
              <w:t>Users</w:t>
            </w:r>
          </w:p>
        </w:tc>
        <w:tc>
          <w:tcPr>
            <w:tcW w:w="1412" w:type="dxa"/>
            <w:shd w:val="clear" w:color="auto" w:fill="13426B"/>
          </w:tcPr>
          <w:p w14:paraId="044EB2F7" w14:textId="77777777" w:rsidR="00A64F4C" w:rsidRPr="000961F5" w:rsidRDefault="00A64F4C" w:rsidP="00382E3D">
            <w:pPr>
              <w:spacing w:after="39"/>
              <w:ind w:left="0"/>
              <w:jc w:val="left"/>
              <w:rPr>
                <w:rFonts w:ascii="Arial" w:hAnsi="Arial"/>
                <w:b/>
                <w:sz w:val="16"/>
                <w:szCs w:val="16"/>
                <w:lang w:eastAsia="x-none"/>
              </w:rPr>
            </w:pPr>
            <w:r w:rsidRPr="000961F5">
              <w:rPr>
                <w:b/>
                <w:lang w:eastAsia="x-none"/>
              </w:rPr>
              <w:t>HTTP method</w:t>
            </w:r>
          </w:p>
        </w:tc>
        <w:tc>
          <w:tcPr>
            <w:tcW w:w="1176" w:type="dxa"/>
            <w:shd w:val="clear" w:color="auto" w:fill="13426B"/>
          </w:tcPr>
          <w:p w14:paraId="5A34718A" w14:textId="3CE35AA7" w:rsidR="00A64F4C" w:rsidRPr="000961F5" w:rsidRDefault="00A64F4C" w:rsidP="00382E3D">
            <w:pPr>
              <w:spacing w:after="39"/>
              <w:ind w:left="0"/>
              <w:jc w:val="left"/>
              <w:rPr>
                <w:rFonts w:ascii="Arial" w:hAnsi="Arial"/>
                <w:b/>
                <w:sz w:val="16"/>
                <w:szCs w:val="16"/>
                <w:lang w:eastAsia="x-none"/>
              </w:rPr>
            </w:pPr>
            <w:r w:rsidRPr="000961F5">
              <w:rPr>
                <w:b/>
                <w:lang w:eastAsia="x-none"/>
              </w:rPr>
              <w:t>Idempotent?</w:t>
            </w:r>
          </w:p>
        </w:tc>
        <w:tc>
          <w:tcPr>
            <w:tcW w:w="1545" w:type="dxa"/>
            <w:shd w:val="clear" w:color="auto" w:fill="13426B"/>
          </w:tcPr>
          <w:p w14:paraId="161417BC" w14:textId="331A6F1C" w:rsidR="00A64F4C" w:rsidRPr="000961F5" w:rsidRDefault="00A64F4C" w:rsidP="00382E3D">
            <w:pPr>
              <w:spacing w:after="39"/>
              <w:ind w:left="0"/>
              <w:jc w:val="left"/>
              <w:rPr>
                <w:rFonts w:ascii="Arial" w:hAnsi="Arial"/>
                <w:b/>
                <w:sz w:val="16"/>
                <w:szCs w:val="16"/>
                <w:lang w:eastAsia="x-none"/>
              </w:rPr>
            </w:pPr>
            <w:r w:rsidRPr="000961F5">
              <w:rPr>
                <w:b/>
                <w:lang w:eastAsia="x-none"/>
              </w:rPr>
              <w:t>Start</w:t>
            </w:r>
          </w:p>
        </w:tc>
        <w:tc>
          <w:tcPr>
            <w:tcW w:w="1392" w:type="dxa"/>
            <w:shd w:val="clear" w:color="auto" w:fill="13426B"/>
          </w:tcPr>
          <w:p w14:paraId="243DBA7A" w14:textId="61499EE5" w:rsidR="00A64F4C" w:rsidRPr="000961F5" w:rsidRDefault="00A64F4C" w:rsidP="00382E3D">
            <w:pPr>
              <w:spacing w:after="39"/>
              <w:ind w:left="0"/>
              <w:jc w:val="left"/>
              <w:rPr>
                <w:rFonts w:ascii="Arial" w:hAnsi="Arial"/>
                <w:b/>
                <w:sz w:val="16"/>
                <w:szCs w:val="16"/>
                <w:lang w:eastAsia="x-none"/>
              </w:rPr>
            </w:pPr>
            <w:r w:rsidRPr="000961F5">
              <w:rPr>
                <w:b/>
                <w:lang w:eastAsia="x-none"/>
              </w:rPr>
              <w:t>End</w:t>
            </w:r>
          </w:p>
        </w:tc>
      </w:tr>
      <w:tr w:rsidR="00A64F4C" w:rsidRPr="000961F5" w14:paraId="5B5B2CE1" w14:textId="303AC185" w:rsidTr="00A64F4C">
        <w:tc>
          <w:tcPr>
            <w:tcW w:w="412" w:type="dxa"/>
          </w:tcPr>
          <w:p w14:paraId="4C3A2CA7" w14:textId="77777777" w:rsidR="00A64F4C" w:rsidRPr="000961F5" w:rsidRDefault="00A64F4C" w:rsidP="00A64F4C">
            <w:pPr>
              <w:spacing w:after="39"/>
              <w:ind w:left="0"/>
              <w:rPr>
                <w:rFonts w:ascii="Arial" w:hAnsi="Arial"/>
                <w:sz w:val="16"/>
                <w:szCs w:val="16"/>
                <w:lang w:eastAsia="x-none"/>
              </w:rPr>
            </w:pPr>
            <w:r w:rsidRPr="000961F5">
              <w:rPr>
                <w:lang w:eastAsia="x-none"/>
              </w:rPr>
              <w:t>1</w:t>
            </w:r>
          </w:p>
        </w:tc>
        <w:tc>
          <w:tcPr>
            <w:tcW w:w="1983" w:type="dxa"/>
          </w:tcPr>
          <w:p w14:paraId="6ECFD5D6" w14:textId="242CF02E" w:rsidR="00A64F4C" w:rsidRPr="000961F5" w:rsidRDefault="00A64F4C" w:rsidP="001F2ED0">
            <w:pPr>
              <w:spacing w:after="39"/>
              <w:ind w:left="0"/>
              <w:jc w:val="left"/>
              <w:rPr>
                <w:rFonts w:ascii="Arial" w:hAnsi="Arial"/>
                <w:sz w:val="16"/>
                <w:szCs w:val="16"/>
                <w:lang w:eastAsia="x-none"/>
              </w:rPr>
            </w:pPr>
            <w:r w:rsidRPr="000961F5">
              <w:rPr>
                <w:lang w:eastAsia="x-none"/>
              </w:rPr>
              <w:t xml:space="preserve">Enquire IPO </w:t>
            </w:r>
            <w:r w:rsidR="001F2ED0" w:rsidRPr="000961F5">
              <w:rPr>
                <w:lang w:eastAsia="x-none"/>
              </w:rPr>
              <w:t>R</w:t>
            </w:r>
            <w:r w:rsidRPr="000961F5">
              <w:rPr>
                <w:lang w:eastAsia="x-none"/>
              </w:rPr>
              <w:t xml:space="preserve">eference </w:t>
            </w:r>
            <w:r w:rsidR="001F2ED0" w:rsidRPr="000961F5">
              <w:rPr>
                <w:lang w:eastAsia="x-none"/>
              </w:rPr>
              <w:t>D</w:t>
            </w:r>
            <w:r w:rsidRPr="000961F5">
              <w:rPr>
                <w:lang w:eastAsia="x-none"/>
              </w:rPr>
              <w:t>ata</w:t>
            </w:r>
          </w:p>
        </w:tc>
        <w:tc>
          <w:tcPr>
            <w:tcW w:w="2539" w:type="dxa"/>
          </w:tcPr>
          <w:p w14:paraId="364B6469" w14:textId="77777777" w:rsidR="00A64F4C" w:rsidRPr="000961F5" w:rsidRDefault="00A64F4C" w:rsidP="00A64F4C">
            <w:pPr>
              <w:spacing w:after="39"/>
              <w:ind w:left="0"/>
              <w:jc w:val="left"/>
              <w:rPr>
                <w:rFonts w:ascii="Arial" w:hAnsi="Arial"/>
                <w:sz w:val="16"/>
                <w:szCs w:val="16"/>
                <w:lang w:eastAsia="x-none"/>
              </w:rPr>
            </w:pPr>
            <w:r w:rsidRPr="000961F5">
              <w:rPr>
                <w:lang w:eastAsia="x-none"/>
              </w:rPr>
              <w:t>All FINI users</w:t>
            </w:r>
          </w:p>
        </w:tc>
        <w:tc>
          <w:tcPr>
            <w:tcW w:w="1412" w:type="dxa"/>
          </w:tcPr>
          <w:p w14:paraId="0557D8C1" w14:textId="77777777" w:rsidR="00A64F4C" w:rsidRPr="000961F5" w:rsidRDefault="00A64F4C" w:rsidP="00A64F4C">
            <w:pPr>
              <w:spacing w:after="39"/>
              <w:ind w:left="0"/>
              <w:jc w:val="left"/>
              <w:rPr>
                <w:rFonts w:ascii="Arial" w:hAnsi="Arial"/>
                <w:sz w:val="16"/>
                <w:szCs w:val="16"/>
                <w:lang w:eastAsia="x-none"/>
              </w:rPr>
            </w:pPr>
            <w:r w:rsidRPr="000961F5">
              <w:rPr>
                <w:lang w:eastAsia="x-none"/>
              </w:rPr>
              <w:t>GET</w:t>
            </w:r>
          </w:p>
        </w:tc>
        <w:tc>
          <w:tcPr>
            <w:tcW w:w="1176" w:type="dxa"/>
          </w:tcPr>
          <w:p w14:paraId="162317F7" w14:textId="501F49D8" w:rsidR="00A64F4C" w:rsidRPr="000961F5" w:rsidRDefault="00A64F4C" w:rsidP="00A64F4C">
            <w:pPr>
              <w:spacing w:after="39"/>
              <w:ind w:left="0"/>
              <w:jc w:val="left"/>
              <w:rPr>
                <w:rFonts w:ascii="Arial" w:hAnsi="Arial"/>
                <w:sz w:val="16"/>
                <w:szCs w:val="16"/>
                <w:lang w:eastAsia="x-none"/>
              </w:rPr>
            </w:pPr>
            <w:r w:rsidRPr="000961F5">
              <w:rPr>
                <w:lang w:eastAsia="x-none"/>
              </w:rPr>
              <w:t>Yes</w:t>
            </w:r>
          </w:p>
        </w:tc>
        <w:tc>
          <w:tcPr>
            <w:tcW w:w="1545" w:type="dxa"/>
          </w:tcPr>
          <w:p w14:paraId="7C631807" w14:textId="3368CBF0" w:rsidR="00A64F4C" w:rsidRPr="000961F5" w:rsidRDefault="00A64F4C" w:rsidP="00A64F4C">
            <w:pPr>
              <w:spacing w:after="39"/>
              <w:ind w:left="0"/>
              <w:jc w:val="left"/>
              <w:rPr>
                <w:rFonts w:ascii="Arial" w:hAnsi="Arial"/>
                <w:sz w:val="16"/>
                <w:szCs w:val="16"/>
                <w:lang w:eastAsia="x-none"/>
              </w:rPr>
            </w:pPr>
            <w:r w:rsidRPr="000961F5">
              <w:rPr>
                <w:lang w:eastAsia="x-none"/>
              </w:rPr>
              <w:t>Public Offer start time / date</w:t>
            </w:r>
          </w:p>
        </w:tc>
        <w:tc>
          <w:tcPr>
            <w:tcW w:w="1392" w:type="dxa"/>
          </w:tcPr>
          <w:p w14:paraId="591ED066" w14:textId="6A88F320" w:rsidR="00A64F4C" w:rsidRPr="000961F5" w:rsidRDefault="00A64F4C" w:rsidP="00A64F4C">
            <w:pPr>
              <w:spacing w:after="39"/>
              <w:ind w:left="0"/>
              <w:jc w:val="left"/>
              <w:rPr>
                <w:rFonts w:ascii="Arial" w:hAnsi="Arial"/>
                <w:sz w:val="16"/>
                <w:szCs w:val="16"/>
                <w:lang w:eastAsia="x-none"/>
              </w:rPr>
            </w:pPr>
            <w:r w:rsidRPr="000961F5">
              <w:rPr>
                <w:lang w:eastAsia="x-none"/>
              </w:rPr>
              <w:t>IPO enters offline archive</w:t>
            </w:r>
          </w:p>
        </w:tc>
      </w:tr>
      <w:tr w:rsidR="00A64F4C" w:rsidRPr="000961F5" w14:paraId="70E7168E" w14:textId="65342D37" w:rsidTr="00A64F4C">
        <w:tc>
          <w:tcPr>
            <w:tcW w:w="412" w:type="dxa"/>
          </w:tcPr>
          <w:p w14:paraId="53D59EE3" w14:textId="77777777" w:rsidR="00A64F4C" w:rsidRPr="000961F5" w:rsidRDefault="00A64F4C" w:rsidP="00A64F4C">
            <w:pPr>
              <w:spacing w:after="39"/>
              <w:ind w:left="0"/>
              <w:rPr>
                <w:rFonts w:ascii="Arial" w:hAnsi="Arial"/>
                <w:sz w:val="16"/>
                <w:szCs w:val="16"/>
                <w:lang w:eastAsia="x-none"/>
              </w:rPr>
            </w:pPr>
            <w:r w:rsidRPr="000961F5">
              <w:rPr>
                <w:lang w:eastAsia="x-none"/>
              </w:rPr>
              <w:t>2</w:t>
            </w:r>
          </w:p>
        </w:tc>
        <w:tc>
          <w:tcPr>
            <w:tcW w:w="1983" w:type="dxa"/>
          </w:tcPr>
          <w:p w14:paraId="453D3A90" w14:textId="59E730D3" w:rsidR="00A64F4C" w:rsidRPr="000961F5" w:rsidRDefault="00A64F4C" w:rsidP="001F2ED0">
            <w:pPr>
              <w:spacing w:after="39"/>
              <w:ind w:left="0"/>
              <w:jc w:val="left"/>
              <w:rPr>
                <w:rFonts w:ascii="Arial" w:hAnsi="Arial"/>
                <w:sz w:val="16"/>
                <w:szCs w:val="16"/>
                <w:lang w:eastAsia="x-none"/>
              </w:rPr>
            </w:pPr>
            <w:r w:rsidRPr="000961F5">
              <w:rPr>
                <w:lang w:eastAsia="x-none"/>
              </w:rPr>
              <w:t xml:space="preserve">Add, </w:t>
            </w:r>
            <w:r w:rsidR="001F2ED0" w:rsidRPr="000961F5">
              <w:rPr>
                <w:lang w:eastAsia="x-none"/>
              </w:rPr>
              <w:t>E</w:t>
            </w:r>
            <w:r w:rsidRPr="000961F5">
              <w:rPr>
                <w:lang w:eastAsia="x-none"/>
              </w:rPr>
              <w:t xml:space="preserve">dit  and </w:t>
            </w:r>
            <w:r w:rsidR="001F2ED0" w:rsidRPr="000961F5">
              <w:rPr>
                <w:lang w:eastAsia="x-none"/>
              </w:rPr>
              <w:t>D</w:t>
            </w:r>
            <w:r w:rsidRPr="000961F5">
              <w:rPr>
                <w:lang w:eastAsia="x-none"/>
              </w:rPr>
              <w:t xml:space="preserve">elete EIPO </w:t>
            </w:r>
            <w:r w:rsidR="001F2ED0" w:rsidRPr="000961F5">
              <w:rPr>
                <w:lang w:eastAsia="x-none"/>
              </w:rPr>
              <w:t>A</w:t>
            </w:r>
            <w:r w:rsidRPr="000961F5">
              <w:rPr>
                <w:lang w:eastAsia="x-none"/>
              </w:rPr>
              <w:t xml:space="preserve">pplication </w:t>
            </w:r>
            <w:r w:rsidR="001F2ED0" w:rsidRPr="000961F5">
              <w:rPr>
                <w:lang w:eastAsia="x-none"/>
              </w:rPr>
              <w:t>E</w:t>
            </w:r>
            <w:r w:rsidRPr="000961F5">
              <w:rPr>
                <w:lang w:eastAsia="x-none"/>
              </w:rPr>
              <w:t>ntries</w:t>
            </w:r>
          </w:p>
        </w:tc>
        <w:tc>
          <w:tcPr>
            <w:tcW w:w="2539" w:type="dxa"/>
          </w:tcPr>
          <w:p w14:paraId="58FC86D2" w14:textId="27ED5614" w:rsidR="00A64F4C" w:rsidRPr="000961F5" w:rsidRDefault="00A64F4C" w:rsidP="00A64F4C">
            <w:pPr>
              <w:spacing w:after="39"/>
              <w:ind w:left="0"/>
              <w:jc w:val="left"/>
              <w:rPr>
                <w:rFonts w:ascii="Arial" w:hAnsi="Arial"/>
                <w:sz w:val="16"/>
                <w:szCs w:val="16"/>
                <w:lang w:eastAsia="x-none"/>
              </w:rPr>
            </w:pPr>
            <w:r w:rsidRPr="000961F5">
              <w:rPr>
                <w:lang w:eastAsia="x-none"/>
              </w:rPr>
              <w:t>Clearing Participant, HK Share Registrar (if assigned to an IPO)</w:t>
            </w:r>
          </w:p>
        </w:tc>
        <w:tc>
          <w:tcPr>
            <w:tcW w:w="1412" w:type="dxa"/>
          </w:tcPr>
          <w:p w14:paraId="6ACCFE54" w14:textId="77777777" w:rsidR="00A64F4C" w:rsidRPr="000961F5" w:rsidRDefault="00A64F4C" w:rsidP="00A64F4C">
            <w:pPr>
              <w:spacing w:after="39"/>
              <w:ind w:left="0"/>
              <w:jc w:val="left"/>
              <w:rPr>
                <w:rFonts w:ascii="Arial" w:hAnsi="Arial"/>
                <w:sz w:val="16"/>
                <w:szCs w:val="16"/>
                <w:lang w:eastAsia="x-none"/>
              </w:rPr>
            </w:pPr>
            <w:r w:rsidRPr="000961F5">
              <w:rPr>
                <w:lang w:eastAsia="x-none"/>
              </w:rPr>
              <w:t>POST / PATCH / DELETE</w:t>
            </w:r>
          </w:p>
        </w:tc>
        <w:tc>
          <w:tcPr>
            <w:tcW w:w="1176" w:type="dxa"/>
          </w:tcPr>
          <w:p w14:paraId="5545C6C3" w14:textId="3636E220" w:rsidR="00A64F4C" w:rsidRPr="000961F5" w:rsidRDefault="00A64F4C" w:rsidP="00A64F4C">
            <w:pPr>
              <w:spacing w:after="39"/>
              <w:ind w:left="0"/>
              <w:jc w:val="left"/>
              <w:rPr>
                <w:rFonts w:ascii="Arial" w:hAnsi="Arial"/>
                <w:sz w:val="16"/>
                <w:szCs w:val="16"/>
                <w:lang w:eastAsia="x-none"/>
              </w:rPr>
            </w:pPr>
            <w:r w:rsidRPr="000961F5">
              <w:rPr>
                <w:lang w:eastAsia="x-none"/>
              </w:rPr>
              <w:t>No</w:t>
            </w:r>
          </w:p>
        </w:tc>
        <w:tc>
          <w:tcPr>
            <w:tcW w:w="1545" w:type="dxa"/>
          </w:tcPr>
          <w:p w14:paraId="16F8A03F" w14:textId="22E41587" w:rsidR="00A64F4C" w:rsidRPr="000961F5" w:rsidRDefault="00A64F4C" w:rsidP="00A64F4C">
            <w:pPr>
              <w:spacing w:after="39"/>
              <w:ind w:left="0"/>
              <w:jc w:val="left"/>
              <w:rPr>
                <w:rFonts w:ascii="Arial" w:hAnsi="Arial"/>
                <w:sz w:val="16"/>
                <w:szCs w:val="16"/>
                <w:lang w:eastAsia="x-none"/>
              </w:rPr>
            </w:pPr>
            <w:r w:rsidRPr="000961F5">
              <w:rPr>
                <w:lang w:eastAsia="x-none"/>
              </w:rPr>
              <w:t>Public Offer start time / date</w:t>
            </w:r>
          </w:p>
        </w:tc>
        <w:tc>
          <w:tcPr>
            <w:tcW w:w="1392" w:type="dxa"/>
          </w:tcPr>
          <w:p w14:paraId="1DB77325" w14:textId="38A3CA0A" w:rsidR="00A64F4C" w:rsidRPr="000961F5" w:rsidRDefault="00A64F4C" w:rsidP="00A64F4C">
            <w:pPr>
              <w:spacing w:after="39"/>
              <w:ind w:left="0"/>
              <w:jc w:val="left"/>
              <w:rPr>
                <w:rFonts w:ascii="Arial" w:hAnsi="Arial"/>
                <w:sz w:val="16"/>
                <w:szCs w:val="16"/>
                <w:lang w:eastAsia="x-none"/>
              </w:rPr>
            </w:pPr>
            <w:r w:rsidRPr="000961F5">
              <w:rPr>
                <w:lang w:eastAsia="x-none"/>
              </w:rPr>
              <w:t>Public Offer end time / date</w:t>
            </w:r>
          </w:p>
        </w:tc>
      </w:tr>
      <w:tr w:rsidR="00A64F4C" w:rsidRPr="000961F5" w14:paraId="59946505" w14:textId="763A35FC" w:rsidTr="00A64F4C">
        <w:tc>
          <w:tcPr>
            <w:tcW w:w="412" w:type="dxa"/>
          </w:tcPr>
          <w:p w14:paraId="6C593F1E" w14:textId="77777777" w:rsidR="00A64F4C" w:rsidRPr="000961F5" w:rsidRDefault="00A64F4C" w:rsidP="00A64F4C">
            <w:pPr>
              <w:spacing w:after="39"/>
              <w:ind w:left="0"/>
              <w:rPr>
                <w:rFonts w:ascii="Arial" w:hAnsi="Arial"/>
                <w:sz w:val="16"/>
                <w:szCs w:val="16"/>
                <w:lang w:eastAsia="x-none"/>
              </w:rPr>
            </w:pPr>
            <w:r w:rsidRPr="000961F5">
              <w:rPr>
                <w:lang w:eastAsia="x-none"/>
              </w:rPr>
              <w:t>3</w:t>
            </w:r>
          </w:p>
        </w:tc>
        <w:tc>
          <w:tcPr>
            <w:tcW w:w="1983" w:type="dxa"/>
          </w:tcPr>
          <w:p w14:paraId="36D753B7" w14:textId="0BA67C22" w:rsidR="00A64F4C" w:rsidRPr="000961F5" w:rsidRDefault="00A64F4C" w:rsidP="006456AA">
            <w:pPr>
              <w:spacing w:after="39"/>
              <w:ind w:left="0"/>
              <w:jc w:val="left"/>
              <w:rPr>
                <w:rFonts w:ascii="Arial" w:hAnsi="Arial"/>
                <w:sz w:val="16"/>
                <w:szCs w:val="16"/>
                <w:lang w:eastAsia="x-none"/>
              </w:rPr>
            </w:pPr>
            <w:r w:rsidRPr="000961F5">
              <w:rPr>
                <w:lang w:eastAsia="x-none"/>
              </w:rPr>
              <w:t xml:space="preserve">Enquire EIPO </w:t>
            </w:r>
            <w:r w:rsidR="006456AA" w:rsidRPr="000961F5">
              <w:rPr>
                <w:lang w:eastAsia="x-none"/>
              </w:rPr>
              <w:t>A</w:t>
            </w:r>
            <w:r w:rsidRPr="000961F5">
              <w:rPr>
                <w:lang w:eastAsia="x-none"/>
              </w:rPr>
              <w:t xml:space="preserve">pplication </w:t>
            </w:r>
            <w:r w:rsidR="006456AA" w:rsidRPr="000961F5">
              <w:rPr>
                <w:lang w:eastAsia="x-none"/>
              </w:rPr>
              <w:t>E</w:t>
            </w:r>
            <w:r w:rsidRPr="000961F5">
              <w:rPr>
                <w:lang w:eastAsia="x-none"/>
              </w:rPr>
              <w:t>ntries</w:t>
            </w:r>
          </w:p>
        </w:tc>
        <w:tc>
          <w:tcPr>
            <w:tcW w:w="2539" w:type="dxa"/>
          </w:tcPr>
          <w:p w14:paraId="7DB36A05" w14:textId="6B81CC08" w:rsidR="00A64F4C" w:rsidRPr="000961F5" w:rsidRDefault="00A64F4C" w:rsidP="00A64F4C">
            <w:pPr>
              <w:spacing w:after="39"/>
              <w:ind w:left="0"/>
              <w:jc w:val="left"/>
              <w:rPr>
                <w:rFonts w:ascii="Arial" w:hAnsi="Arial"/>
                <w:sz w:val="16"/>
                <w:szCs w:val="16"/>
                <w:lang w:eastAsia="x-none"/>
              </w:rPr>
            </w:pPr>
            <w:r w:rsidRPr="000961F5">
              <w:rPr>
                <w:lang w:eastAsia="x-none"/>
              </w:rPr>
              <w:t>Clearing Participant, HK Share Registrar (if assigned to an IPO)</w:t>
            </w:r>
          </w:p>
        </w:tc>
        <w:tc>
          <w:tcPr>
            <w:tcW w:w="1412" w:type="dxa"/>
          </w:tcPr>
          <w:p w14:paraId="66F73A26" w14:textId="77777777" w:rsidR="00A64F4C" w:rsidRPr="000961F5" w:rsidRDefault="00A64F4C" w:rsidP="00A64F4C">
            <w:pPr>
              <w:spacing w:after="39"/>
              <w:ind w:left="0"/>
              <w:jc w:val="left"/>
              <w:rPr>
                <w:rFonts w:ascii="Arial" w:hAnsi="Arial"/>
                <w:sz w:val="16"/>
                <w:szCs w:val="16"/>
                <w:lang w:eastAsia="x-none"/>
              </w:rPr>
            </w:pPr>
            <w:r w:rsidRPr="000961F5">
              <w:rPr>
                <w:lang w:eastAsia="x-none"/>
              </w:rPr>
              <w:t>GET</w:t>
            </w:r>
          </w:p>
        </w:tc>
        <w:tc>
          <w:tcPr>
            <w:tcW w:w="1176" w:type="dxa"/>
          </w:tcPr>
          <w:p w14:paraId="357EB938" w14:textId="29E3C240" w:rsidR="00A64F4C" w:rsidRPr="000961F5" w:rsidRDefault="00A64F4C" w:rsidP="00A64F4C">
            <w:pPr>
              <w:spacing w:after="39"/>
              <w:ind w:left="0"/>
              <w:jc w:val="left"/>
              <w:rPr>
                <w:rFonts w:ascii="Arial" w:hAnsi="Arial"/>
                <w:sz w:val="16"/>
                <w:szCs w:val="16"/>
                <w:lang w:eastAsia="x-none"/>
              </w:rPr>
            </w:pPr>
            <w:r w:rsidRPr="000961F5">
              <w:rPr>
                <w:lang w:eastAsia="x-none"/>
              </w:rPr>
              <w:t>Yes</w:t>
            </w:r>
          </w:p>
        </w:tc>
        <w:tc>
          <w:tcPr>
            <w:tcW w:w="1545" w:type="dxa"/>
          </w:tcPr>
          <w:p w14:paraId="1481A5FE" w14:textId="1ECE810B" w:rsidR="00A64F4C" w:rsidRPr="000961F5" w:rsidRDefault="00A64F4C" w:rsidP="00A64F4C">
            <w:pPr>
              <w:spacing w:after="39"/>
              <w:ind w:left="0"/>
              <w:jc w:val="left"/>
              <w:rPr>
                <w:rFonts w:ascii="Arial" w:hAnsi="Arial"/>
                <w:sz w:val="16"/>
                <w:szCs w:val="16"/>
                <w:lang w:eastAsia="x-none"/>
              </w:rPr>
            </w:pPr>
            <w:r w:rsidRPr="000961F5">
              <w:rPr>
                <w:lang w:eastAsia="x-none"/>
              </w:rPr>
              <w:t>Public Offer start time / date</w:t>
            </w:r>
          </w:p>
        </w:tc>
        <w:tc>
          <w:tcPr>
            <w:tcW w:w="1392" w:type="dxa"/>
          </w:tcPr>
          <w:p w14:paraId="3235FC95" w14:textId="128469BA" w:rsidR="00A64F4C" w:rsidRPr="000961F5" w:rsidRDefault="00A64F4C" w:rsidP="00A64F4C">
            <w:pPr>
              <w:spacing w:after="39"/>
              <w:ind w:left="0"/>
              <w:jc w:val="left"/>
              <w:rPr>
                <w:rFonts w:ascii="Arial" w:hAnsi="Arial"/>
                <w:sz w:val="16"/>
                <w:szCs w:val="16"/>
                <w:lang w:eastAsia="x-none"/>
              </w:rPr>
            </w:pPr>
            <w:r w:rsidRPr="000961F5">
              <w:rPr>
                <w:lang w:eastAsia="x-none"/>
              </w:rPr>
              <w:t>IPO enters offline archive</w:t>
            </w:r>
          </w:p>
        </w:tc>
      </w:tr>
    </w:tbl>
    <w:p w14:paraId="2CF45C31" w14:textId="77777777" w:rsidR="00382E3D" w:rsidRPr="000961F5" w:rsidRDefault="00382E3D" w:rsidP="00382E3D">
      <w:pPr>
        <w:ind w:left="0"/>
        <w:rPr>
          <w:highlight w:val="yellow"/>
          <w:lang w:eastAsia="x-none"/>
        </w:rPr>
      </w:pPr>
    </w:p>
    <w:p w14:paraId="2CA99D7D" w14:textId="3F189DB9" w:rsidR="00A64F4C" w:rsidRPr="000961F5" w:rsidRDefault="00A64F4C" w:rsidP="00A64F4C">
      <w:pPr>
        <w:pStyle w:val="Heading4"/>
      </w:pPr>
      <w:bookmarkStart w:id="1119" w:name="_Toc62722987"/>
      <w:bookmarkStart w:id="1120" w:name="_Toc65058128"/>
      <w:bookmarkStart w:id="1121" w:name="_Toc65138930"/>
      <w:bookmarkStart w:id="1122" w:name="_Toc65145910"/>
      <w:r w:rsidRPr="000961F5">
        <w:t>Enquire IPO Reference Data</w:t>
      </w:r>
      <w:bookmarkEnd w:id="1119"/>
      <w:bookmarkEnd w:id="1120"/>
      <w:bookmarkEnd w:id="1121"/>
      <w:bookmarkEnd w:id="1122"/>
    </w:p>
    <w:p w14:paraId="41350F9B" w14:textId="63A04C27" w:rsidR="00A64F4C" w:rsidRPr="000961F5" w:rsidRDefault="00A64F4C" w:rsidP="00382E3D">
      <w:pPr>
        <w:ind w:left="0"/>
        <w:rPr>
          <w:lang w:eastAsia="x-none"/>
        </w:rPr>
      </w:pPr>
    </w:p>
    <w:tbl>
      <w:tblPr>
        <w:tblW w:w="10485" w:type="dxa"/>
        <w:tblLook w:val="04A0" w:firstRow="1" w:lastRow="0" w:firstColumn="1" w:lastColumn="0" w:noHBand="0" w:noVBand="1"/>
      </w:tblPr>
      <w:tblGrid>
        <w:gridCol w:w="2874"/>
        <w:gridCol w:w="1374"/>
        <w:gridCol w:w="1559"/>
        <w:gridCol w:w="4678"/>
      </w:tblGrid>
      <w:tr w:rsidR="008E1037" w:rsidRPr="000961F5" w14:paraId="519ADF81" w14:textId="77777777" w:rsidTr="008E1037">
        <w:trPr>
          <w:trHeight w:val="227"/>
        </w:trPr>
        <w:tc>
          <w:tcPr>
            <w:tcW w:w="10485" w:type="dxa"/>
            <w:gridSpan w:val="4"/>
            <w:tcBorders>
              <w:top w:val="single" w:sz="4" w:space="0" w:color="auto"/>
              <w:left w:val="single" w:sz="4" w:space="0" w:color="auto"/>
              <w:bottom w:val="single" w:sz="4" w:space="0" w:color="auto"/>
              <w:right w:val="single" w:sz="4" w:space="0" w:color="auto"/>
            </w:tcBorders>
            <w:shd w:val="clear" w:color="auto" w:fill="13426B"/>
            <w:noWrap/>
            <w:vAlign w:val="bottom"/>
          </w:tcPr>
          <w:p w14:paraId="7143D04C" w14:textId="3F78F882" w:rsidR="008E1037" w:rsidRPr="000961F5" w:rsidRDefault="008E1037" w:rsidP="008E1037">
            <w:pPr>
              <w:spacing w:after="0"/>
              <w:ind w:left="0"/>
              <w:jc w:val="center"/>
              <w:rPr>
                <w:rFonts w:eastAsia="Times New Roman"/>
                <w:b/>
                <w:bCs/>
                <w:color w:val="000000"/>
                <w:lang w:eastAsia="zh-CN"/>
              </w:rPr>
            </w:pPr>
            <w:r w:rsidRPr="000961F5">
              <w:rPr>
                <w:b/>
                <w:lang w:eastAsia="x-none"/>
              </w:rPr>
              <w:t>Response Fields</w:t>
            </w:r>
          </w:p>
        </w:tc>
      </w:tr>
      <w:tr w:rsidR="008E1037" w:rsidRPr="000961F5" w14:paraId="56E16847" w14:textId="77777777" w:rsidTr="008E1037">
        <w:trPr>
          <w:trHeight w:val="227"/>
        </w:trPr>
        <w:tc>
          <w:tcPr>
            <w:tcW w:w="2874" w:type="dxa"/>
            <w:tcBorders>
              <w:top w:val="single" w:sz="4" w:space="0" w:color="auto"/>
              <w:left w:val="single" w:sz="4" w:space="0" w:color="auto"/>
              <w:bottom w:val="single" w:sz="4" w:space="0" w:color="auto"/>
              <w:right w:val="single" w:sz="4" w:space="0" w:color="auto"/>
            </w:tcBorders>
            <w:shd w:val="clear" w:color="auto" w:fill="13426B"/>
            <w:noWrap/>
            <w:vAlign w:val="bottom"/>
            <w:hideMark/>
          </w:tcPr>
          <w:p w14:paraId="24CDE608" w14:textId="2A266DC7" w:rsidR="008E1037" w:rsidRPr="000961F5" w:rsidRDefault="008E1037">
            <w:pPr>
              <w:spacing w:after="0"/>
              <w:ind w:left="0"/>
              <w:jc w:val="left"/>
              <w:rPr>
                <w:rFonts w:eastAsia="Times New Roman"/>
                <w:b/>
                <w:bCs/>
                <w:color w:val="FFFFFF" w:themeColor="background1"/>
                <w:lang w:eastAsia="zh-CN"/>
              </w:rPr>
            </w:pPr>
            <w:r w:rsidRPr="000961F5">
              <w:rPr>
                <w:rFonts w:eastAsia="Times New Roman"/>
                <w:b/>
                <w:bCs/>
                <w:color w:val="FFFFFF" w:themeColor="background1"/>
                <w:lang w:eastAsia="zh-CN"/>
              </w:rPr>
              <w:t>Field</w:t>
            </w:r>
          </w:p>
        </w:tc>
        <w:tc>
          <w:tcPr>
            <w:tcW w:w="1374" w:type="dxa"/>
            <w:tcBorders>
              <w:top w:val="single" w:sz="4" w:space="0" w:color="auto"/>
              <w:left w:val="nil"/>
              <w:bottom w:val="single" w:sz="4" w:space="0" w:color="auto"/>
              <w:right w:val="single" w:sz="4" w:space="0" w:color="auto"/>
            </w:tcBorders>
            <w:shd w:val="clear" w:color="auto" w:fill="13426B"/>
            <w:noWrap/>
            <w:vAlign w:val="bottom"/>
            <w:hideMark/>
          </w:tcPr>
          <w:p w14:paraId="09FE8E89" w14:textId="77777777" w:rsidR="008E1037" w:rsidRPr="000961F5" w:rsidRDefault="008E1037" w:rsidP="008E1037">
            <w:pPr>
              <w:spacing w:after="0"/>
              <w:ind w:left="0"/>
              <w:jc w:val="left"/>
              <w:rPr>
                <w:rFonts w:eastAsia="Times New Roman"/>
                <w:b/>
                <w:bCs/>
                <w:color w:val="FFFFFF" w:themeColor="background1"/>
                <w:lang w:eastAsia="zh-CN"/>
              </w:rPr>
            </w:pPr>
            <w:r w:rsidRPr="000961F5">
              <w:rPr>
                <w:rFonts w:eastAsia="Times New Roman"/>
                <w:b/>
                <w:bCs/>
                <w:color w:val="FFFFFF" w:themeColor="background1"/>
                <w:lang w:eastAsia="zh-CN"/>
              </w:rPr>
              <w:t>Type</w:t>
            </w:r>
          </w:p>
        </w:tc>
        <w:tc>
          <w:tcPr>
            <w:tcW w:w="1559" w:type="dxa"/>
            <w:tcBorders>
              <w:top w:val="single" w:sz="4" w:space="0" w:color="auto"/>
              <w:left w:val="nil"/>
              <w:bottom w:val="single" w:sz="4" w:space="0" w:color="auto"/>
              <w:right w:val="single" w:sz="4" w:space="0" w:color="auto"/>
            </w:tcBorders>
            <w:shd w:val="clear" w:color="auto" w:fill="13426B"/>
            <w:noWrap/>
            <w:vAlign w:val="bottom"/>
            <w:hideMark/>
          </w:tcPr>
          <w:p w14:paraId="05AED824" w14:textId="7C0DEE60" w:rsidR="008E1037" w:rsidRPr="000961F5" w:rsidRDefault="008E1037" w:rsidP="008E1037">
            <w:pPr>
              <w:spacing w:after="0"/>
              <w:ind w:left="0"/>
              <w:jc w:val="left"/>
              <w:rPr>
                <w:rFonts w:eastAsia="Times New Roman"/>
                <w:b/>
                <w:bCs/>
                <w:color w:val="FFFFFF" w:themeColor="background1"/>
                <w:lang w:eastAsia="zh-CN"/>
              </w:rPr>
            </w:pPr>
            <w:r w:rsidRPr="000961F5">
              <w:rPr>
                <w:rFonts w:eastAsia="Times New Roman"/>
                <w:b/>
                <w:bCs/>
                <w:color w:val="FFFFFF" w:themeColor="background1"/>
                <w:lang w:eastAsia="zh-CN"/>
              </w:rPr>
              <w:t>Unit of Measure</w:t>
            </w:r>
          </w:p>
        </w:tc>
        <w:tc>
          <w:tcPr>
            <w:tcW w:w="4678" w:type="dxa"/>
            <w:tcBorders>
              <w:top w:val="single" w:sz="4" w:space="0" w:color="auto"/>
              <w:left w:val="nil"/>
              <w:bottom w:val="single" w:sz="4" w:space="0" w:color="auto"/>
              <w:right w:val="single" w:sz="4" w:space="0" w:color="auto"/>
            </w:tcBorders>
            <w:shd w:val="clear" w:color="auto" w:fill="13426B"/>
            <w:noWrap/>
            <w:vAlign w:val="bottom"/>
            <w:hideMark/>
          </w:tcPr>
          <w:p w14:paraId="1FA6A3AA" w14:textId="77777777" w:rsidR="008E1037" w:rsidRPr="000961F5" w:rsidRDefault="008E1037" w:rsidP="008E1037">
            <w:pPr>
              <w:spacing w:after="0"/>
              <w:ind w:left="0"/>
              <w:jc w:val="left"/>
              <w:rPr>
                <w:rFonts w:eastAsia="Times New Roman"/>
                <w:b/>
                <w:bCs/>
                <w:color w:val="FFFFFF" w:themeColor="background1"/>
                <w:lang w:eastAsia="zh-CN"/>
              </w:rPr>
            </w:pPr>
            <w:r w:rsidRPr="000961F5">
              <w:rPr>
                <w:rFonts w:eastAsia="Times New Roman"/>
                <w:b/>
                <w:bCs/>
                <w:color w:val="FFFFFF" w:themeColor="background1"/>
                <w:lang w:eastAsia="zh-CN"/>
              </w:rPr>
              <w:t>Description</w:t>
            </w:r>
          </w:p>
        </w:tc>
      </w:tr>
      <w:tr w:rsidR="008E1037" w:rsidRPr="000961F5" w14:paraId="73FBED7F"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206A5C7D"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lastRenderedPageBreak/>
              <w:t>stk_code</w:t>
            </w:r>
          </w:p>
        </w:tc>
        <w:tc>
          <w:tcPr>
            <w:tcW w:w="1374" w:type="dxa"/>
            <w:tcBorders>
              <w:top w:val="nil"/>
              <w:left w:val="nil"/>
              <w:bottom w:val="single" w:sz="4" w:space="0" w:color="auto"/>
              <w:right w:val="single" w:sz="4" w:space="0" w:color="auto"/>
            </w:tcBorders>
            <w:shd w:val="clear" w:color="auto" w:fill="auto"/>
            <w:noWrap/>
            <w:vAlign w:val="bottom"/>
            <w:hideMark/>
          </w:tcPr>
          <w:p w14:paraId="2B6AE21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Integer(5)</w:t>
            </w:r>
          </w:p>
        </w:tc>
        <w:tc>
          <w:tcPr>
            <w:tcW w:w="1559" w:type="dxa"/>
            <w:tcBorders>
              <w:top w:val="nil"/>
              <w:left w:val="nil"/>
              <w:bottom w:val="single" w:sz="4" w:space="0" w:color="auto"/>
              <w:right w:val="single" w:sz="4" w:space="0" w:color="auto"/>
            </w:tcBorders>
            <w:shd w:val="clear" w:color="auto" w:fill="auto"/>
            <w:noWrap/>
            <w:vAlign w:val="bottom"/>
            <w:hideMark/>
          </w:tcPr>
          <w:p w14:paraId="3E6FFBB9"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6918B59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#10</w:t>
            </w:r>
          </w:p>
        </w:tc>
      </w:tr>
      <w:tr w:rsidR="008E1037" w:rsidRPr="000961F5" w14:paraId="20FB720F"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22D31A73"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company_eng_full</w:t>
            </w:r>
          </w:p>
        </w:tc>
        <w:tc>
          <w:tcPr>
            <w:tcW w:w="1374" w:type="dxa"/>
            <w:tcBorders>
              <w:top w:val="nil"/>
              <w:left w:val="nil"/>
              <w:bottom w:val="single" w:sz="4" w:space="0" w:color="auto"/>
              <w:right w:val="single" w:sz="4" w:space="0" w:color="auto"/>
            </w:tcBorders>
            <w:shd w:val="clear" w:color="auto" w:fill="auto"/>
            <w:noWrap/>
            <w:vAlign w:val="bottom"/>
            <w:hideMark/>
          </w:tcPr>
          <w:p w14:paraId="17AA6441"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String(80)</w:t>
            </w:r>
          </w:p>
        </w:tc>
        <w:tc>
          <w:tcPr>
            <w:tcW w:w="1559" w:type="dxa"/>
            <w:tcBorders>
              <w:top w:val="nil"/>
              <w:left w:val="nil"/>
              <w:bottom w:val="single" w:sz="4" w:space="0" w:color="auto"/>
              <w:right w:val="single" w:sz="4" w:space="0" w:color="auto"/>
            </w:tcBorders>
            <w:shd w:val="clear" w:color="auto" w:fill="auto"/>
            <w:noWrap/>
            <w:vAlign w:val="bottom"/>
            <w:hideMark/>
          </w:tcPr>
          <w:p w14:paraId="7ED4C71C"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43E77189"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#6</w:t>
            </w:r>
          </w:p>
        </w:tc>
      </w:tr>
      <w:tr w:rsidR="008E1037" w:rsidRPr="000961F5" w14:paraId="57C3F132"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69536264"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company_eng_short</w:t>
            </w:r>
          </w:p>
        </w:tc>
        <w:tc>
          <w:tcPr>
            <w:tcW w:w="1374" w:type="dxa"/>
            <w:tcBorders>
              <w:top w:val="nil"/>
              <w:left w:val="nil"/>
              <w:bottom w:val="single" w:sz="4" w:space="0" w:color="auto"/>
              <w:right w:val="single" w:sz="4" w:space="0" w:color="auto"/>
            </w:tcBorders>
            <w:shd w:val="clear" w:color="auto" w:fill="auto"/>
            <w:noWrap/>
            <w:vAlign w:val="bottom"/>
            <w:hideMark/>
          </w:tcPr>
          <w:p w14:paraId="3EF29854"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String(15)</w:t>
            </w:r>
          </w:p>
        </w:tc>
        <w:tc>
          <w:tcPr>
            <w:tcW w:w="1559" w:type="dxa"/>
            <w:tcBorders>
              <w:top w:val="nil"/>
              <w:left w:val="nil"/>
              <w:bottom w:val="single" w:sz="4" w:space="0" w:color="auto"/>
              <w:right w:val="single" w:sz="4" w:space="0" w:color="auto"/>
            </w:tcBorders>
            <w:shd w:val="clear" w:color="auto" w:fill="auto"/>
            <w:noWrap/>
            <w:vAlign w:val="bottom"/>
            <w:hideMark/>
          </w:tcPr>
          <w:p w14:paraId="7BCAADF9"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29811308"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#7</w:t>
            </w:r>
          </w:p>
        </w:tc>
      </w:tr>
      <w:tr w:rsidR="008E1037" w:rsidRPr="000961F5" w14:paraId="1201FE03"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1308FC7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company_chi_full</w:t>
            </w:r>
          </w:p>
        </w:tc>
        <w:tc>
          <w:tcPr>
            <w:tcW w:w="1374" w:type="dxa"/>
            <w:tcBorders>
              <w:top w:val="nil"/>
              <w:left w:val="nil"/>
              <w:bottom w:val="single" w:sz="4" w:space="0" w:color="auto"/>
              <w:right w:val="single" w:sz="4" w:space="0" w:color="auto"/>
            </w:tcBorders>
            <w:shd w:val="clear" w:color="auto" w:fill="auto"/>
            <w:noWrap/>
            <w:vAlign w:val="bottom"/>
            <w:hideMark/>
          </w:tcPr>
          <w:p w14:paraId="5AC9E08E"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String(80)</w:t>
            </w:r>
          </w:p>
        </w:tc>
        <w:tc>
          <w:tcPr>
            <w:tcW w:w="1559" w:type="dxa"/>
            <w:tcBorders>
              <w:top w:val="nil"/>
              <w:left w:val="nil"/>
              <w:bottom w:val="single" w:sz="4" w:space="0" w:color="auto"/>
              <w:right w:val="single" w:sz="4" w:space="0" w:color="auto"/>
            </w:tcBorders>
            <w:shd w:val="clear" w:color="auto" w:fill="auto"/>
            <w:noWrap/>
            <w:vAlign w:val="bottom"/>
            <w:hideMark/>
          </w:tcPr>
          <w:p w14:paraId="0DB88F71"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7C638C1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#8</w:t>
            </w:r>
          </w:p>
        </w:tc>
      </w:tr>
      <w:tr w:rsidR="008E1037" w:rsidRPr="000961F5" w14:paraId="468392C0"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717A80A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company_chi_short</w:t>
            </w:r>
          </w:p>
        </w:tc>
        <w:tc>
          <w:tcPr>
            <w:tcW w:w="1374" w:type="dxa"/>
            <w:tcBorders>
              <w:top w:val="nil"/>
              <w:left w:val="nil"/>
              <w:bottom w:val="single" w:sz="4" w:space="0" w:color="auto"/>
              <w:right w:val="single" w:sz="4" w:space="0" w:color="auto"/>
            </w:tcBorders>
            <w:shd w:val="clear" w:color="auto" w:fill="auto"/>
            <w:noWrap/>
            <w:vAlign w:val="bottom"/>
            <w:hideMark/>
          </w:tcPr>
          <w:p w14:paraId="03A625B1"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String(8)</w:t>
            </w:r>
          </w:p>
        </w:tc>
        <w:tc>
          <w:tcPr>
            <w:tcW w:w="1559" w:type="dxa"/>
            <w:tcBorders>
              <w:top w:val="nil"/>
              <w:left w:val="nil"/>
              <w:bottom w:val="single" w:sz="4" w:space="0" w:color="auto"/>
              <w:right w:val="single" w:sz="4" w:space="0" w:color="auto"/>
            </w:tcBorders>
            <w:shd w:val="clear" w:color="auto" w:fill="auto"/>
            <w:noWrap/>
            <w:vAlign w:val="bottom"/>
            <w:hideMark/>
          </w:tcPr>
          <w:p w14:paraId="1800B292"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6DCF5883"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#9</w:t>
            </w:r>
          </w:p>
        </w:tc>
      </w:tr>
      <w:tr w:rsidR="008E1037" w:rsidRPr="000961F5" w14:paraId="4E30B01A"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40A19EA6"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status</w:t>
            </w:r>
          </w:p>
        </w:tc>
        <w:tc>
          <w:tcPr>
            <w:tcW w:w="1374" w:type="dxa"/>
            <w:tcBorders>
              <w:top w:val="nil"/>
              <w:left w:val="nil"/>
              <w:bottom w:val="single" w:sz="4" w:space="0" w:color="auto"/>
              <w:right w:val="single" w:sz="4" w:space="0" w:color="auto"/>
            </w:tcBorders>
            <w:shd w:val="clear" w:color="auto" w:fill="auto"/>
            <w:noWrap/>
            <w:vAlign w:val="bottom"/>
            <w:hideMark/>
          </w:tcPr>
          <w:p w14:paraId="13502A69"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String(6)</w:t>
            </w:r>
          </w:p>
        </w:tc>
        <w:tc>
          <w:tcPr>
            <w:tcW w:w="1559" w:type="dxa"/>
            <w:tcBorders>
              <w:top w:val="nil"/>
              <w:left w:val="nil"/>
              <w:bottom w:val="single" w:sz="4" w:space="0" w:color="auto"/>
              <w:right w:val="single" w:sz="4" w:space="0" w:color="auto"/>
            </w:tcBorders>
            <w:shd w:val="clear" w:color="auto" w:fill="auto"/>
            <w:noWrap/>
            <w:vAlign w:val="bottom"/>
            <w:hideMark/>
          </w:tcPr>
          <w:p w14:paraId="0577CB66"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5FC2C5F2"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Status of the IPO: 'pending', 'active', 'listed', 'lapsed'</w:t>
            </w:r>
          </w:p>
        </w:tc>
      </w:tr>
      <w:tr w:rsidR="008E1037" w:rsidRPr="000961F5" w14:paraId="60222DFF"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3CE0B17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offer_progress</w:t>
            </w:r>
          </w:p>
        </w:tc>
        <w:tc>
          <w:tcPr>
            <w:tcW w:w="1374" w:type="dxa"/>
            <w:tcBorders>
              <w:top w:val="nil"/>
              <w:left w:val="nil"/>
              <w:bottom w:val="single" w:sz="4" w:space="0" w:color="auto"/>
              <w:right w:val="single" w:sz="4" w:space="0" w:color="auto"/>
            </w:tcBorders>
            <w:shd w:val="clear" w:color="auto" w:fill="auto"/>
            <w:noWrap/>
            <w:vAlign w:val="bottom"/>
            <w:hideMark/>
          </w:tcPr>
          <w:p w14:paraId="1304B172"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String(9)</w:t>
            </w:r>
          </w:p>
        </w:tc>
        <w:tc>
          <w:tcPr>
            <w:tcW w:w="1559" w:type="dxa"/>
            <w:tcBorders>
              <w:top w:val="nil"/>
              <w:left w:val="nil"/>
              <w:bottom w:val="single" w:sz="4" w:space="0" w:color="auto"/>
              <w:right w:val="single" w:sz="4" w:space="0" w:color="auto"/>
            </w:tcBorders>
            <w:shd w:val="clear" w:color="auto" w:fill="auto"/>
            <w:noWrap/>
            <w:vAlign w:val="bottom"/>
            <w:hideMark/>
          </w:tcPr>
          <w:p w14:paraId="3618110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5451C5E8"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Progress of the IPO: 'pending', 'book open', 'allotment', 'pricing', 'placing', 'approved', 'listed' , 'lapsed'</w:t>
            </w:r>
          </w:p>
        </w:tc>
      </w:tr>
      <w:tr w:rsidR="008E1037" w:rsidRPr="000961F5" w14:paraId="1FB06D1C"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1A4B6BE0"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place_of_corp</w:t>
            </w:r>
          </w:p>
        </w:tc>
        <w:tc>
          <w:tcPr>
            <w:tcW w:w="1374" w:type="dxa"/>
            <w:tcBorders>
              <w:top w:val="nil"/>
              <w:left w:val="nil"/>
              <w:bottom w:val="single" w:sz="4" w:space="0" w:color="auto"/>
              <w:right w:val="single" w:sz="4" w:space="0" w:color="auto"/>
            </w:tcBorders>
            <w:shd w:val="clear" w:color="auto" w:fill="auto"/>
            <w:noWrap/>
            <w:vAlign w:val="bottom"/>
            <w:hideMark/>
          </w:tcPr>
          <w:p w14:paraId="5A763ADA"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String(40)</w:t>
            </w:r>
          </w:p>
        </w:tc>
        <w:tc>
          <w:tcPr>
            <w:tcW w:w="1559" w:type="dxa"/>
            <w:tcBorders>
              <w:top w:val="nil"/>
              <w:left w:val="nil"/>
              <w:bottom w:val="single" w:sz="4" w:space="0" w:color="auto"/>
              <w:right w:val="single" w:sz="4" w:space="0" w:color="auto"/>
            </w:tcBorders>
            <w:shd w:val="clear" w:color="auto" w:fill="auto"/>
            <w:noWrap/>
            <w:vAlign w:val="bottom"/>
            <w:hideMark/>
          </w:tcPr>
          <w:p w14:paraId="04BCAC2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5525A178"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#11</w:t>
            </w:r>
          </w:p>
        </w:tc>
      </w:tr>
      <w:tr w:rsidR="008E1037" w:rsidRPr="000961F5" w14:paraId="14C8D48A"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4E568FF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isin</w:t>
            </w:r>
          </w:p>
        </w:tc>
        <w:tc>
          <w:tcPr>
            <w:tcW w:w="1374" w:type="dxa"/>
            <w:tcBorders>
              <w:top w:val="nil"/>
              <w:left w:val="nil"/>
              <w:bottom w:val="single" w:sz="4" w:space="0" w:color="auto"/>
              <w:right w:val="single" w:sz="4" w:space="0" w:color="auto"/>
            </w:tcBorders>
            <w:shd w:val="clear" w:color="auto" w:fill="auto"/>
            <w:noWrap/>
            <w:vAlign w:val="bottom"/>
            <w:hideMark/>
          </w:tcPr>
          <w:p w14:paraId="69DD7A1A"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String(12)</w:t>
            </w:r>
          </w:p>
        </w:tc>
        <w:tc>
          <w:tcPr>
            <w:tcW w:w="1559" w:type="dxa"/>
            <w:tcBorders>
              <w:top w:val="nil"/>
              <w:left w:val="nil"/>
              <w:bottom w:val="single" w:sz="4" w:space="0" w:color="auto"/>
              <w:right w:val="single" w:sz="4" w:space="0" w:color="auto"/>
            </w:tcBorders>
            <w:shd w:val="clear" w:color="auto" w:fill="auto"/>
            <w:noWrap/>
            <w:vAlign w:val="bottom"/>
            <w:hideMark/>
          </w:tcPr>
          <w:p w14:paraId="70A217F3"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157DC3AF"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#12</w:t>
            </w:r>
          </w:p>
        </w:tc>
      </w:tr>
      <w:tr w:rsidR="008E1037" w:rsidRPr="000961F5" w14:paraId="3F30EA59"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778E5BF1"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nom_value</w:t>
            </w:r>
          </w:p>
        </w:tc>
        <w:tc>
          <w:tcPr>
            <w:tcW w:w="1374" w:type="dxa"/>
            <w:tcBorders>
              <w:top w:val="nil"/>
              <w:left w:val="nil"/>
              <w:bottom w:val="single" w:sz="4" w:space="0" w:color="auto"/>
              <w:right w:val="single" w:sz="4" w:space="0" w:color="auto"/>
            </w:tcBorders>
            <w:shd w:val="clear" w:color="auto" w:fill="auto"/>
            <w:noWrap/>
            <w:vAlign w:val="bottom"/>
            <w:hideMark/>
          </w:tcPr>
          <w:p w14:paraId="2B6A140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String(500)</w:t>
            </w:r>
          </w:p>
        </w:tc>
        <w:tc>
          <w:tcPr>
            <w:tcW w:w="1559" w:type="dxa"/>
            <w:tcBorders>
              <w:top w:val="nil"/>
              <w:left w:val="nil"/>
              <w:bottom w:val="single" w:sz="4" w:space="0" w:color="auto"/>
              <w:right w:val="single" w:sz="4" w:space="0" w:color="auto"/>
            </w:tcBorders>
            <w:shd w:val="clear" w:color="auto" w:fill="auto"/>
            <w:noWrap/>
            <w:vAlign w:val="bottom"/>
            <w:hideMark/>
          </w:tcPr>
          <w:p w14:paraId="1F8F248A"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51798D5C"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#13</w:t>
            </w:r>
          </w:p>
        </w:tc>
      </w:tr>
      <w:tr w:rsidR="008E1037" w:rsidRPr="000961F5" w14:paraId="22FC3572"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529B2FB3"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nom_cur</w:t>
            </w:r>
          </w:p>
        </w:tc>
        <w:tc>
          <w:tcPr>
            <w:tcW w:w="1374" w:type="dxa"/>
            <w:tcBorders>
              <w:top w:val="nil"/>
              <w:left w:val="nil"/>
              <w:bottom w:val="single" w:sz="4" w:space="0" w:color="auto"/>
              <w:right w:val="single" w:sz="4" w:space="0" w:color="auto"/>
            </w:tcBorders>
            <w:shd w:val="clear" w:color="auto" w:fill="auto"/>
            <w:noWrap/>
            <w:vAlign w:val="bottom"/>
            <w:hideMark/>
          </w:tcPr>
          <w:p w14:paraId="2681B7ED"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String(3)</w:t>
            </w:r>
          </w:p>
        </w:tc>
        <w:tc>
          <w:tcPr>
            <w:tcW w:w="1559" w:type="dxa"/>
            <w:tcBorders>
              <w:top w:val="nil"/>
              <w:left w:val="nil"/>
              <w:bottom w:val="single" w:sz="4" w:space="0" w:color="auto"/>
              <w:right w:val="single" w:sz="4" w:space="0" w:color="auto"/>
            </w:tcBorders>
            <w:shd w:val="clear" w:color="auto" w:fill="auto"/>
            <w:noWrap/>
            <w:vAlign w:val="bottom"/>
            <w:hideMark/>
          </w:tcPr>
          <w:p w14:paraId="5979C70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2FD53FC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#14</w:t>
            </w:r>
          </w:p>
        </w:tc>
      </w:tr>
      <w:tr w:rsidR="008E1037" w:rsidRPr="000961F5" w14:paraId="1F3E98A0"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409B17D4"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hk_address</w:t>
            </w:r>
          </w:p>
        </w:tc>
        <w:tc>
          <w:tcPr>
            <w:tcW w:w="1374" w:type="dxa"/>
            <w:tcBorders>
              <w:top w:val="nil"/>
              <w:left w:val="nil"/>
              <w:bottom w:val="single" w:sz="4" w:space="0" w:color="auto"/>
              <w:right w:val="single" w:sz="4" w:space="0" w:color="auto"/>
            </w:tcBorders>
            <w:shd w:val="clear" w:color="auto" w:fill="auto"/>
            <w:noWrap/>
            <w:vAlign w:val="bottom"/>
            <w:hideMark/>
          </w:tcPr>
          <w:p w14:paraId="18EDE973"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String(40*4)</w:t>
            </w:r>
          </w:p>
        </w:tc>
        <w:tc>
          <w:tcPr>
            <w:tcW w:w="1559" w:type="dxa"/>
            <w:tcBorders>
              <w:top w:val="nil"/>
              <w:left w:val="nil"/>
              <w:bottom w:val="single" w:sz="4" w:space="0" w:color="auto"/>
              <w:right w:val="single" w:sz="4" w:space="0" w:color="auto"/>
            </w:tcBorders>
            <w:shd w:val="clear" w:color="auto" w:fill="auto"/>
            <w:noWrap/>
            <w:vAlign w:val="bottom"/>
            <w:hideMark/>
          </w:tcPr>
          <w:p w14:paraId="7A21948D"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754CD2C4"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#15, textboxes separated by '\n'</w:t>
            </w:r>
          </w:p>
        </w:tc>
      </w:tr>
      <w:tr w:rsidR="008E1037" w:rsidRPr="000961F5" w14:paraId="089D769E"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3F71E97F"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offer_type</w:t>
            </w:r>
          </w:p>
        </w:tc>
        <w:tc>
          <w:tcPr>
            <w:tcW w:w="1374" w:type="dxa"/>
            <w:tcBorders>
              <w:top w:val="nil"/>
              <w:left w:val="nil"/>
              <w:bottom w:val="single" w:sz="4" w:space="0" w:color="auto"/>
              <w:right w:val="single" w:sz="4" w:space="0" w:color="auto"/>
            </w:tcBorders>
            <w:shd w:val="clear" w:color="auto" w:fill="auto"/>
            <w:noWrap/>
            <w:vAlign w:val="bottom"/>
            <w:hideMark/>
          </w:tcPr>
          <w:p w14:paraId="10178FE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String(40)</w:t>
            </w:r>
          </w:p>
        </w:tc>
        <w:tc>
          <w:tcPr>
            <w:tcW w:w="1559" w:type="dxa"/>
            <w:tcBorders>
              <w:top w:val="nil"/>
              <w:left w:val="nil"/>
              <w:bottom w:val="single" w:sz="4" w:space="0" w:color="auto"/>
              <w:right w:val="single" w:sz="4" w:space="0" w:color="auto"/>
            </w:tcBorders>
            <w:shd w:val="clear" w:color="auto" w:fill="auto"/>
            <w:noWrap/>
            <w:vAlign w:val="bottom"/>
            <w:hideMark/>
          </w:tcPr>
          <w:p w14:paraId="72F80719"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3035522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#16</w:t>
            </w:r>
          </w:p>
        </w:tc>
      </w:tr>
      <w:tr w:rsidR="008E1037" w:rsidRPr="000961F5" w14:paraId="6CD26997"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1BDC33B6"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list_securities</w:t>
            </w:r>
          </w:p>
        </w:tc>
        <w:tc>
          <w:tcPr>
            <w:tcW w:w="1374" w:type="dxa"/>
            <w:tcBorders>
              <w:top w:val="nil"/>
              <w:left w:val="nil"/>
              <w:bottom w:val="single" w:sz="4" w:space="0" w:color="auto"/>
              <w:right w:val="single" w:sz="4" w:space="0" w:color="auto"/>
            </w:tcBorders>
            <w:shd w:val="clear" w:color="auto" w:fill="auto"/>
            <w:noWrap/>
            <w:vAlign w:val="bottom"/>
            <w:hideMark/>
          </w:tcPr>
          <w:p w14:paraId="69B89C50"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String(50)</w:t>
            </w:r>
          </w:p>
        </w:tc>
        <w:tc>
          <w:tcPr>
            <w:tcW w:w="1559" w:type="dxa"/>
            <w:tcBorders>
              <w:top w:val="nil"/>
              <w:left w:val="nil"/>
              <w:bottom w:val="single" w:sz="4" w:space="0" w:color="auto"/>
              <w:right w:val="single" w:sz="4" w:space="0" w:color="auto"/>
            </w:tcBorders>
            <w:shd w:val="clear" w:color="auto" w:fill="auto"/>
            <w:noWrap/>
            <w:vAlign w:val="bottom"/>
            <w:hideMark/>
          </w:tcPr>
          <w:p w14:paraId="6A51A90A"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59CEC7C3"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#17</w:t>
            </w:r>
          </w:p>
        </w:tc>
      </w:tr>
      <w:tr w:rsidR="008E1037" w:rsidRPr="000961F5" w14:paraId="6DFC556A"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5F29B952"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list_platform</w:t>
            </w:r>
          </w:p>
        </w:tc>
        <w:tc>
          <w:tcPr>
            <w:tcW w:w="1374" w:type="dxa"/>
            <w:tcBorders>
              <w:top w:val="nil"/>
              <w:left w:val="nil"/>
              <w:bottom w:val="single" w:sz="4" w:space="0" w:color="auto"/>
              <w:right w:val="single" w:sz="4" w:space="0" w:color="auto"/>
            </w:tcBorders>
            <w:shd w:val="clear" w:color="auto" w:fill="auto"/>
            <w:noWrap/>
            <w:vAlign w:val="bottom"/>
            <w:hideMark/>
          </w:tcPr>
          <w:p w14:paraId="5EB7552E"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String(30)</w:t>
            </w:r>
          </w:p>
        </w:tc>
        <w:tc>
          <w:tcPr>
            <w:tcW w:w="1559" w:type="dxa"/>
            <w:tcBorders>
              <w:top w:val="nil"/>
              <w:left w:val="nil"/>
              <w:bottom w:val="single" w:sz="4" w:space="0" w:color="auto"/>
              <w:right w:val="single" w:sz="4" w:space="0" w:color="auto"/>
            </w:tcBorders>
            <w:shd w:val="clear" w:color="auto" w:fill="auto"/>
            <w:noWrap/>
            <w:vAlign w:val="bottom"/>
            <w:hideMark/>
          </w:tcPr>
          <w:p w14:paraId="3A4BB01C"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04AFF951"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#18</w:t>
            </w:r>
          </w:p>
        </w:tc>
      </w:tr>
      <w:tr w:rsidR="008E1037" w:rsidRPr="000961F5" w14:paraId="23B55F2F"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0465BE2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primary_exchange</w:t>
            </w:r>
          </w:p>
        </w:tc>
        <w:tc>
          <w:tcPr>
            <w:tcW w:w="1374" w:type="dxa"/>
            <w:tcBorders>
              <w:top w:val="nil"/>
              <w:left w:val="nil"/>
              <w:bottom w:val="single" w:sz="4" w:space="0" w:color="auto"/>
              <w:right w:val="single" w:sz="4" w:space="0" w:color="auto"/>
            </w:tcBorders>
            <w:shd w:val="clear" w:color="auto" w:fill="auto"/>
            <w:noWrap/>
            <w:vAlign w:val="bottom"/>
            <w:hideMark/>
          </w:tcPr>
          <w:p w14:paraId="4E3D386F"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String(80)</w:t>
            </w:r>
          </w:p>
        </w:tc>
        <w:tc>
          <w:tcPr>
            <w:tcW w:w="1559" w:type="dxa"/>
            <w:tcBorders>
              <w:top w:val="nil"/>
              <w:left w:val="nil"/>
              <w:bottom w:val="single" w:sz="4" w:space="0" w:color="auto"/>
              <w:right w:val="single" w:sz="4" w:space="0" w:color="auto"/>
            </w:tcBorders>
            <w:shd w:val="clear" w:color="auto" w:fill="auto"/>
            <w:noWrap/>
            <w:vAlign w:val="bottom"/>
            <w:hideMark/>
          </w:tcPr>
          <w:p w14:paraId="1DAAD8BC"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3E49790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If IPO initiation Field #19 is "Primary" then "Stock Exchange of Hong Kong", else IPO initiation Field #22</w:t>
            </w:r>
          </w:p>
        </w:tc>
      </w:tr>
      <w:tr w:rsidR="008E1037" w:rsidRPr="000961F5" w14:paraId="3433E7A0"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00114CC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dual_primary_exchange</w:t>
            </w:r>
          </w:p>
        </w:tc>
        <w:tc>
          <w:tcPr>
            <w:tcW w:w="1374" w:type="dxa"/>
            <w:tcBorders>
              <w:top w:val="nil"/>
              <w:left w:val="nil"/>
              <w:bottom w:val="single" w:sz="4" w:space="0" w:color="auto"/>
              <w:right w:val="single" w:sz="4" w:space="0" w:color="auto"/>
            </w:tcBorders>
            <w:shd w:val="clear" w:color="auto" w:fill="auto"/>
            <w:noWrap/>
            <w:vAlign w:val="bottom"/>
            <w:hideMark/>
          </w:tcPr>
          <w:p w14:paraId="32BBBC7F"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String(80)</w:t>
            </w:r>
          </w:p>
        </w:tc>
        <w:tc>
          <w:tcPr>
            <w:tcW w:w="1559" w:type="dxa"/>
            <w:tcBorders>
              <w:top w:val="nil"/>
              <w:left w:val="nil"/>
              <w:bottom w:val="single" w:sz="4" w:space="0" w:color="auto"/>
              <w:right w:val="single" w:sz="4" w:space="0" w:color="auto"/>
            </w:tcBorders>
            <w:shd w:val="clear" w:color="auto" w:fill="auto"/>
            <w:noWrap/>
            <w:vAlign w:val="bottom"/>
            <w:hideMark/>
          </w:tcPr>
          <w:p w14:paraId="673B292E"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63A7B76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If IPO initiation Field #20 has "Dual-listing" = IPO Initiation Field #21</w:t>
            </w:r>
          </w:p>
        </w:tc>
      </w:tr>
      <w:tr w:rsidR="008E1037" w:rsidRPr="000961F5" w14:paraId="58D079F2"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4649AC9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biotech_indicator</w:t>
            </w:r>
          </w:p>
        </w:tc>
        <w:tc>
          <w:tcPr>
            <w:tcW w:w="1374" w:type="dxa"/>
            <w:tcBorders>
              <w:top w:val="nil"/>
              <w:left w:val="nil"/>
              <w:bottom w:val="single" w:sz="4" w:space="0" w:color="auto"/>
              <w:right w:val="single" w:sz="4" w:space="0" w:color="auto"/>
            </w:tcBorders>
            <w:shd w:val="clear" w:color="auto" w:fill="auto"/>
            <w:noWrap/>
            <w:vAlign w:val="bottom"/>
            <w:hideMark/>
          </w:tcPr>
          <w:p w14:paraId="136F9B1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String(1)</w:t>
            </w:r>
          </w:p>
        </w:tc>
        <w:tc>
          <w:tcPr>
            <w:tcW w:w="1559" w:type="dxa"/>
            <w:tcBorders>
              <w:top w:val="nil"/>
              <w:left w:val="nil"/>
              <w:bottom w:val="single" w:sz="4" w:space="0" w:color="auto"/>
              <w:right w:val="single" w:sz="4" w:space="0" w:color="auto"/>
            </w:tcBorders>
            <w:shd w:val="clear" w:color="auto" w:fill="auto"/>
            <w:noWrap/>
            <w:vAlign w:val="bottom"/>
            <w:hideMark/>
          </w:tcPr>
          <w:p w14:paraId="3B9D8098"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245B2CC0"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If IPO initiation Field #20 has "Biotech" = "B", else null</w:t>
            </w:r>
          </w:p>
        </w:tc>
      </w:tr>
      <w:tr w:rsidR="008E1037" w:rsidRPr="000961F5" w14:paraId="65058ACE"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50E31B98"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regs_indicator</w:t>
            </w:r>
          </w:p>
        </w:tc>
        <w:tc>
          <w:tcPr>
            <w:tcW w:w="1374" w:type="dxa"/>
            <w:tcBorders>
              <w:top w:val="nil"/>
              <w:left w:val="nil"/>
              <w:bottom w:val="single" w:sz="4" w:space="0" w:color="auto"/>
              <w:right w:val="single" w:sz="4" w:space="0" w:color="auto"/>
            </w:tcBorders>
            <w:shd w:val="clear" w:color="auto" w:fill="auto"/>
            <w:noWrap/>
            <w:vAlign w:val="bottom"/>
            <w:hideMark/>
          </w:tcPr>
          <w:p w14:paraId="33A6788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String(2)</w:t>
            </w:r>
          </w:p>
        </w:tc>
        <w:tc>
          <w:tcPr>
            <w:tcW w:w="1559" w:type="dxa"/>
            <w:tcBorders>
              <w:top w:val="nil"/>
              <w:left w:val="nil"/>
              <w:bottom w:val="single" w:sz="4" w:space="0" w:color="auto"/>
              <w:right w:val="single" w:sz="4" w:space="0" w:color="auto"/>
            </w:tcBorders>
            <w:shd w:val="clear" w:color="auto" w:fill="auto"/>
            <w:noWrap/>
            <w:vAlign w:val="bottom"/>
            <w:hideMark/>
          </w:tcPr>
          <w:p w14:paraId="146A9283"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5783594C"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If IPO initiation Field #20 has "US Reg-S" = "RS", else null</w:t>
            </w:r>
          </w:p>
        </w:tc>
      </w:tr>
      <w:tr w:rsidR="008E1037" w:rsidRPr="000961F5" w14:paraId="5F7C5516"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20AAE4A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wvr_ratio</w:t>
            </w:r>
          </w:p>
        </w:tc>
        <w:tc>
          <w:tcPr>
            <w:tcW w:w="1374" w:type="dxa"/>
            <w:tcBorders>
              <w:top w:val="nil"/>
              <w:left w:val="nil"/>
              <w:bottom w:val="single" w:sz="4" w:space="0" w:color="auto"/>
              <w:right w:val="single" w:sz="4" w:space="0" w:color="auto"/>
            </w:tcBorders>
            <w:shd w:val="clear" w:color="auto" w:fill="auto"/>
            <w:noWrap/>
            <w:vAlign w:val="bottom"/>
            <w:hideMark/>
          </w:tcPr>
          <w:p w14:paraId="57123F51"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String(5)</w:t>
            </w:r>
          </w:p>
        </w:tc>
        <w:tc>
          <w:tcPr>
            <w:tcW w:w="1559" w:type="dxa"/>
            <w:tcBorders>
              <w:top w:val="nil"/>
              <w:left w:val="nil"/>
              <w:bottom w:val="single" w:sz="4" w:space="0" w:color="auto"/>
              <w:right w:val="single" w:sz="4" w:space="0" w:color="auto"/>
            </w:tcBorders>
            <w:shd w:val="clear" w:color="auto" w:fill="auto"/>
            <w:noWrap/>
            <w:vAlign w:val="bottom"/>
            <w:hideMark/>
          </w:tcPr>
          <w:p w14:paraId="7213FB29"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039753F3"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If IPO initiation Field #20 has "WVR" = IPO initiation Field #20a with both fields separated by ",", else null</w:t>
            </w:r>
          </w:p>
        </w:tc>
      </w:tr>
      <w:tr w:rsidR="008E1037" w:rsidRPr="000961F5" w14:paraId="69285148"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3FD91598"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trade_currency</w:t>
            </w:r>
          </w:p>
        </w:tc>
        <w:tc>
          <w:tcPr>
            <w:tcW w:w="1374" w:type="dxa"/>
            <w:tcBorders>
              <w:top w:val="nil"/>
              <w:left w:val="nil"/>
              <w:bottom w:val="single" w:sz="4" w:space="0" w:color="auto"/>
              <w:right w:val="single" w:sz="4" w:space="0" w:color="auto"/>
            </w:tcBorders>
            <w:shd w:val="clear" w:color="auto" w:fill="auto"/>
            <w:noWrap/>
            <w:vAlign w:val="bottom"/>
            <w:hideMark/>
          </w:tcPr>
          <w:p w14:paraId="061E3194"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String(3)</w:t>
            </w:r>
          </w:p>
        </w:tc>
        <w:tc>
          <w:tcPr>
            <w:tcW w:w="1559" w:type="dxa"/>
            <w:tcBorders>
              <w:top w:val="nil"/>
              <w:left w:val="nil"/>
              <w:bottom w:val="single" w:sz="4" w:space="0" w:color="auto"/>
              <w:right w:val="single" w:sz="4" w:space="0" w:color="auto"/>
            </w:tcBorders>
            <w:shd w:val="clear" w:color="auto" w:fill="auto"/>
            <w:noWrap/>
            <w:vAlign w:val="bottom"/>
            <w:hideMark/>
          </w:tcPr>
          <w:p w14:paraId="4F60A792"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4A097DB4"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#23</w:t>
            </w:r>
          </w:p>
        </w:tc>
      </w:tr>
      <w:tr w:rsidR="008E1037" w:rsidRPr="000961F5" w14:paraId="27307C56"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4AC330C4"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board_lot</w:t>
            </w:r>
          </w:p>
        </w:tc>
        <w:tc>
          <w:tcPr>
            <w:tcW w:w="1374" w:type="dxa"/>
            <w:tcBorders>
              <w:top w:val="nil"/>
              <w:left w:val="nil"/>
              <w:bottom w:val="single" w:sz="4" w:space="0" w:color="auto"/>
              <w:right w:val="single" w:sz="4" w:space="0" w:color="auto"/>
            </w:tcBorders>
            <w:shd w:val="clear" w:color="auto" w:fill="auto"/>
            <w:noWrap/>
            <w:vAlign w:val="bottom"/>
            <w:hideMark/>
          </w:tcPr>
          <w:p w14:paraId="3D32A17A"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Integer(6)</w:t>
            </w:r>
          </w:p>
        </w:tc>
        <w:tc>
          <w:tcPr>
            <w:tcW w:w="1559" w:type="dxa"/>
            <w:tcBorders>
              <w:top w:val="nil"/>
              <w:left w:val="nil"/>
              <w:bottom w:val="single" w:sz="4" w:space="0" w:color="auto"/>
              <w:right w:val="single" w:sz="4" w:space="0" w:color="auto"/>
            </w:tcBorders>
            <w:shd w:val="clear" w:color="auto" w:fill="auto"/>
            <w:noWrap/>
            <w:vAlign w:val="bottom"/>
            <w:hideMark/>
          </w:tcPr>
          <w:p w14:paraId="5A6989B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1DD59E8E"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#24</w:t>
            </w:r>
          </w:p>
        </w:tc>
      </w:tr>
      <w:tr w:rsidR="008E1037" w:rsidRPr="000961F5" w14:paraId="26B4B2C3"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0A1EC56A"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price_flex</w:t>
            </w:r>
          </w:p>
        </w:tc>
        <w:tc>
          <w:tcPr>
            <w:tcW w:w="1374" w:type="dxa"/>
            <w:tcBorders>
              <w:top w:val="nil"/>
              <w:left w:val="nil"/>
              <w:bottom w:val="single" w:sz="4" w:space="0" w:color="auto"/>
              <w:right w:val="single" w:sz="4" w:space="0" w:color="auto"/>
            </w:tcBorders>
            <w:shd w:val="clear" w:color="auto" w:fill="auto"/>
            <w:noWrap/>
            <w:vAlign w:val="bottom"/>
            <w:hideMark/>
          </w:tcPr>
          <w:p w14:paraId="598822A3"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Integer(2)</w:t>
            </w:r>
          </w:p>
        </w:tc>
        <w:tc>
          <w:tcPr>
            <w:tcW w:w="1559" w:type="dxa"/>
            <w:tcBorders>
              <w:top w:val="nil"/>
              <w:left w:val="nil"/>
              <w:bottom w:val="single" w:sz="4" w:space="0" w:color="auto"/>
              <w:right w:val="single" w:sz="4" w:space="0" w:color="auto"/>
            </w:tcBorders>
            <w:shd w:val="clear" w:color="auto" w:fill="auto"/>
            <w:noWrap/>
            <w:vAlign w:val="bottom"/>
            <w:hideMark/>
          </w:tcPr>
          <w:p w14:paraId="56A5AAB8"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Percentage</w:t>
            </w:r>
          </w:p>
        </w:tc>
        <w:tc>
          <w:tcPr>
            <w:tcW w:w="4678" w:type="dxa"/>
            <w:tcBorders>
              <w:top w:val="nil"/>
              <w:left w:val="nil"/>
              <w:bottom w:val="single" w:sz="4" w:space="0" w:color="auto"/>
              <w:right w:val="single" w:sz="4" w:space="0" w:color="auto"/>
            </w:tcBorders>
            <w:shd w:val="clear" w:color="auto" w:fill="auto"/>
            <w:noWrap/>
            <w:vAlign w:val="bottom"/>
            <w:hideMark/>
          </w:tcPr>
          <w:p w14:paraId="2C933714"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#25</w:t>
            </w:r>
          </w:p>
        </w:tc>
      </w:tr>
      <w:tr w:rsidR="008E1037" w:rsidRPr="000961F5" w14:paraId="2A1FD8A3"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7D3ABB0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price_min</w:t>
            </w:r>
          </w:p>
        </w:tc>
        <w:tc>
          <w:tcPr>
            <w:tcW w:w="1374" w:type="dxa"/>
            <w:tcBorders>
              <w:top w:val="nil"/>
              <w:left w:val="nil"/>
              <w:bottom w:val="single" w:sz="4" w:space="0" w:color="auto"/>
              <w:right w:val="single" w:sz="4" w:space="0" w:color="auto"/>
            </w:tcBorders>
            <w:shd w:val="clear" w:color="auto" w:fill="auto"/>
            <w:noWrap/>
            <w:vAlign w:val="bottom"/>
            <w:hideMark/>
          </w:tcPr>
          <w:p w14:paraId="5125F3BA"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Decimal(9,3)</w:t>
            </w:r>
          </w:p>
        </w:tc>
        <w:tc>
          <w:tcPr>
            <w:tcW w:w="1559" w:type="dxa"/>
            <w:tcBorders>
              <w:top w:val="nil"/>
              <w:left w:val="nil"/>
              <w:bottom w:val="single" w:sz="4" w:space="0" w:color="auto"/>
              <w:right w:val="single" w:sz="4" w:space="0" w:color="auto"/>
            </w:tcBorders>
            <w:shd w:val="clear" w:color="auto" w:fill="auto"/>
            <w:noWrap/>
            <w:vAlign w:val="bottom"/>
            <w:hideMark/>
          </w:tcPr>
          <w:p w14:paraId="38040DE6"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0E95F68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Minimum price in IPO initiation Field #26</w:t>
            </w:r>
          </w:p>
        </w:tc>
      </w:tr>
      <w:tr w:rsidR="008E1037" w:rsidRPr="000961F5" w14:paraId="7AEA332D"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22C6AA2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price_max</w:t>
            </w:r>
          </w:p>
        </w:tc>
        <w:tc>
          <w:tcPr>
            <w:tcW w:w="1374" w:type="dxa"/>
            <w:tcBorders>
              <w:top w:val="nil"/>
              <w:left w:val="nil"/>
              <w:bottom w:val="single" w:sz="4" w:space="0" w:color="auto"/>
              <w:right w:val="single" w:sz="4" w:space="0" w:color="auto"/>
            </w:tcBorders>
            <w:shd w:val="clear" w:color="auto" w:fill="auto"/>
            <w:noWrap/>
            <w:vAlign w:val="bottom"/>
            <w:hideMark/>
          </w:tcPr>
          <w:p w14:paraId="3A7A51D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Decimal(9,3)</w:t>
            </w:r>
          </w:p>
        </w:tc>
        <w:tc>
          <w:tcPr>
            <w:tcW w:w="1559" w:type="dxa"/>
            <w:tcBorders>
              <w:top w:val="nil"/>
              <w:left w:val="nil"/>
              <w:bottom w:val="single" w:sz="4" w:space="0" w:color="auto"/>
              <w:right w:val="single" w:sz="4" w:space="0" w:color="auto"/>
            </w:tcBorders>
            <w:shd w:val="clear" w:color="auto" w:fill="auto"/>
            <w:noWrap/>
            <w:vAlign w:val="bottom"/>
            <w:hideMark/>
          </w:tcPr>
          <w:p w14:paraId="01A27D60"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51B07E4D"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Maximum price in IPO initiation Field #26</w:t>
            </w:r>
          </w:p>
        </w:tc>
      </w:tr>
      <w:tr w:rsidR="008E1037" w:rsidRPr="000961F5" w14:paraId="2A48CD55"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05BA3D89"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price_final</w:t>
            </w:r>
          </w:p>
        </w:tc>
        <w:tc>
          <w:tcPr>
            <w:tcW w:w="1374" w:type="dxa"/>
            <w:tcBorders>
              <w:top w:val="nil"/>
              <w:left w:val="nil"/>
              <w:bottom w:val="single" w:sz="4" w:space="0" w:color="auto"/>
              <w:right w:val="single" w:sz="4" w:space="0" w:color="auto"/>
            </w:tcBorders>
            <w:shd w:val="clear" w:color="auto" w:fill="auto"/>
            <w:noWrap/>
            <w:vAlign w:val="bottom"/>
            <w:hideMark/>
          </w:tcPr>
          <w:p w14:paraId="54D771B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Decimal(9,3)</w:t>
            </w:r>
          </w:p>
        </w:tc>
        <w:tc>
          <w:tcPr>
            <w:tcW w:w="1559" w:type="dxa"/>
            <w:tcBorders>
              <w:top w:val="nil"/>
              <w:left w:val="nil"/>
              <w:bottom w:val="single" w:sz="4" w:space="0" w:color="auto"/>
              <w:right w:val="single" w:sz="4" w:space="0" w:color="auto"/>
            </w:tcBorders>
            <w:shd w:val="clear" w:color="auto" w:fill="auto"/>
            <w:noWrap/>
            <w:vAlign w:val="bottom"/>
            <w:hideMark/>
          </w:tcPr>
          <w:p w14:paraId="6832FF4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077839A9"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Final offer price (before pricing null)</w:t>
            </w:r>
          </w:p>
        </w:tc>
      </w:tr>
      <w:tr w:rsidR="008E1037" w:rsidRPr="000961F5" w14:paraId="224E8BA8"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45F9ED8D"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lastRenderedPageBreak/>
              <w:t>clawback_thresholds</w:t>
            </w:r>
          </w:p>
        </w:tc>
        <w:tc>
          <w:tcPr>
            <w:tcW w:w="1374" w:type="dxa"/>
            <w:tcBorders>
              <w:top w:val="nil"/>
              <w:left w:val="nil"/>
              <w:bottom w:val="single" w:sz="4" w:space="0" w:color="auto"/>
              <w:right w:val="single" w:sz="4" w:space="0" w:color="auto"/>
            </w:tcBorders>
            <w:shd w:val="clear" w:color="auto" w:fill="auto"/>
            <w:noWrap/>
            <w:vAlign w:val="bottom"/>
            <w:hideMark/>
          </w:tcPr>
          <w:p w14:paraId="201B127E"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String(40)</w:t>
            </w:r>
          </w:p>
        </w:tc>
        <w:tc>
          <w:tcPr>
            <w:tcW w:w="1559" w:type="dxa"/>
            <w:tcBorders>
              <w:top w:val="nil"/>
              <w:left w:val="nil"/>
              <w:bottom w:val="single" w:sz="4" w:space="0" w:color="auto"/>
              <w:right w:val="single" w:sz="4" w:space="0" w:color="auto"/>
            </w:tcBorders>
            <w:shd w:val="clear" w:color="auto" w:fill="auto"/>
            <w:noWrap/>
            <w:vAlign w:val="bottom"/>
            <w:hideMark/>
          </w:tcPr>
          <w:p w14:paraId="49A11E33"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45106DB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#27, separated by ',': [1st], [2nd], [3rd], [4th]</w:t>
            </w:r>
          </w:p>
        </w:tc>
      </w:tr>
      <w:tr w:rsidR="008E1037" w:rsidRPr="000961F5" w14:paraId="61F108BB"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3A507503"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retail_allocation</w:t>
            </w:r>
          </w:p>
        </w:tc>
        <w:tc>
          <w:tcPr>
            <w:tcW w:w="1374" w:type="dxa"/>
            <w:tcBorders>
              <w:top w:val="nil"/>
              <w:left w:val="nil"/>
              <w:bottom w:val="single" w:sz="4" w:space="0" w:color="auto"/>
              <w:right w:val="single" w:sz="4" w:space="0" w:color="auto"/>
            </w:tcBorders>
            <w:shd w:val="clear" w:color="auto" w:fill="auto"/>
            <w:noWrap/>
            <w:vAlign w:val="bottom"/>
            <w:hideMark/>
          </w:tcPr>
          <w:p w14:paraId="3BA5CAC8"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String(40)</w:t>
            </w:r>
          </w:p>
        </w:tc>
        <w:tc>
          <w:tcPr>
            <w:tcW w:w="1559" w:type="dxa"/>
            <w:tcBorders>
              <w:top w:val="nil"/>
              <w:left w:val="nil"/>
              <w:bottom w:val="single" w:sz="4" w:space="0" w:color="auto"/>
              <w:right w:val="single" w:sz="4" w:space="0" w:color="auto"/>
            </w:tcBorders>
            <w:shd w:val="clear" w:color="auto" w:fill="auto"/>
            <w:noWrap/>
            <w:vAlign w:val="bottom"/>
            <w:hideMark/>
          </w:tcPr>
          <w:p w14:paraId="62613A90"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Percentage</w:t>
            </w:r>
          </w:p>
        </w:tc>
        <w:tc>
          <w:tcPr>
            <w:tcW w:w="4678" w:type="dxa"/>
            <w:tcBorders>
              <w:top w:val="nil"/>
              <w:left w:val="nil"/>
              <w:bottom w:val="single" w:sz="4" w:space="0" w:color="auto"/>
              <w:right w:val="single" w:sz="4" w:space="0" w:color="auto"/>
            </w:tcBorders>
            <w:shd w:val="clear" w:color="auto" w:fill="auto"/>
            <w:noWrap/>
            <w:vAlign w:val="bottom"/>
            <w:hideMark/>
          </w:tcPr>
          <w:p w14:paraId="4710935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#28, separated by ',': [1st], [2nd], [3rd], [4th]</w:t>
            </w:r>
          </w:p>
        </w:tc>
      </w:tr>
      <w:tr w:rsidR="008E1037" w:rsidRPr="000961F5" w14:paraId="41926398"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76E8DA80"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pre_ipo_shares</w:t>
            </w:r>
          </w:p>
        </w:tc>
        <w:tc>
          <w:tcPr>
            <w:tcW w:w="1374" w:type="dxa"/>
            <w:tcBorders>
              <w:top w:val="nil"/>
              <w:left w:val="nil"/>
              <w:bottom w:val="single" w:sz="4" w:space="0" w:color="auto"/>
              <w:right w:val="single" w:sz="4" w:space="0" w:color="auto"/>
            </w:tcBorders>
            <w:shd w:val="clear" w:color="auto" w:fill="auto"/>
            <w:noWrap/>
            <w:vAlign w:val="bottom"/>
            <w:hideMark/>
          </w:tcPr>
          <w:p w14:paraId="5E13684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Integer(18)</w:t>
            </w:r>
          </w:p>
        </w:tc>
        <w:tc>
          <w:tcPr>
            <w:tcW w:w="1559" w:type="dxa"/>
            <w:tcBorders>
              <w:top w:val="nil"/>
              <w:left w:val="nil"/>
              <w:bottom w:val="single" w:sz="4" w:space="0" w:color="auto"/>
              <w:right w:val="single" w:sz="4" w:space="0" w:color="auto"/>
            </w:tcBorders>
            <w:shd w:val="clear" w:color="auto" w:fill="auto"/>
            <w:noWrap/>
            <w:vAlign w:val="bottom"/>
            <w:hideMark/>
          </w:tcPr>
          <w:p w14:paraId="2993FE01"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2D842529"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#30</w:t>
            </w:r>
          </w:p>
        </w:tc>
      </w:tr>
      <w:tr w:rsidR="008E1037" w:rsidRPr="000961F5" w14:paraId="790D1F34"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2803A5EC"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ipo_shares</w:t>
            </w:r>
          </w:p>
        </w:tc>
        <w:tc>
          <w:tcPr>
            <w:tcW w:w="1374" w:type="dxa"/>
            <w:tcBorders>
              <w:top w:val="nil"/>
              <w:left w:val="nil"/>
              <w:bottom w:val="single" w:sz="4" w:space="0" w:color="auto"/>
              <w:right w:val="single" w:sz="4" w:space="0" w:color="auto"/>
            </w:tcBorders>
            <w:shd w:val="clear" w:color="auto" w:fill="auto"/>
            <w:noWrap/>
            <w:vAlign w:val="bottom"/>
            <w:hideMark/>
          </w:tcPr>
          <w:p w14:paraId="2F011132"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Integer(18)</w:t>
            </w:r>
          </w:p>
        </w:tc>
        <w:tc>
          <w:tcPr>
            <w:tcW w:w="1559" w:type="dxa"/>
            <w:tcBorders>
              <w:top w:val="nil"/>
              <w:left w:val="nil"/>
              <w:bottom w:val="single" w:sz="4" w:space="0" w:color="auto"/>
              <w:right w:val="single" w:sz="4" w:space="0" w:color="auto"/>
            </w:tcBorders>
            <w:shd w:val="clear" w:color="auto" w:fill="auto"/>
            <w:noWrap/>
            <w:vAlign w:val="bottom"/>
            <w:hideMark/>
          </w:tcPr>
          <w:p w14:paraId="56FD896C"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578DE16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#31</w:t>
            </w:r>
          </w:p>
        </w:tc>
      </w:tr>
      <w:tr w:rsidR="008E1037" w:rsidRPr="000961F5" w14:paraId="3230903B"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07731896"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po_offer_shares_initial</w:t>
            </w:r>
          </w:p>
        </w:tc>
        <w:tc>
          <w:tcPr>
            <w:tcW w:w="1374" w:type="dxa"/>
            <w:tcBorders>
              <w:top w:val="nil"/>
              <w:left w:val="nil"/>
              <w:bottom w:val="single" w:sz="4" w:space="0" w:color="auto"/>
              <w:right w:val="single" w:sz="4" w:space="0" w:color="auto"/>
            </w:tcBorders>
            <w:shd w:val="clear" w:color="auto" w:fill="auto"/>
            <w:noWrap/>
            <w:vAlign w:val="bottom"/>
            <w:hideMark/>
          </w:tcPr>
          <w:p w14:paraId="6582EE5C"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Integer(18)</w:t>
            </w:r>
          </w:p>
        </w:tc>
        <w:tc>
          <w:tcPr>
            <w:tcW w:w="1559" w:type="dxa"/>
            <w:tcBorders>
              <w:top w:val="nil"/>
              <w:left w:val="nil"/>
              <w:bottom w:val="single" w:sz="4" w:space="0" w:color="auto"/>
              <w:right w:val="single" w:sz="4" w:space="0" w:color="auto"/>
            </w:tcBorders>
            <w:shd w:val="clear" w:color="auto" w:fill="auto"/>
            <w:noWrap/>
            <w:vAlign w:val="bottom"/>
            <w:hideMark/>
          </w:tcPr>
          <w:p w14:paraId="6AFF1E4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58398859"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#32</w:t>
            </w:r>
          </w:p>
        </w:tc>
      </w:tr>
      <w:tr w:rsidR="008E1037" w:rsidRPr="000961F5" w14:paraId="23A971A9"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0C19EF5E"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po_offer_shares_final</w:t>
            </w:r>
          </w:p>
        </w:tc>
        <w:tc>
          <w:tcPr>
            <w:tcW w:w="1374" w:type="dxa"/>
            <w:tcBorders>
              <w:top w:val="nil"/>
              <w:left w:val="nil"/>
              <w:bottom w:val="single" w:sz="4" w:space="0" w:color="auto"/>
              <w:right w:val="single" w:sz="4" w:space="0" w:color="auto"/>
            </w:tcBorders>
            <w:shd w:val="clear" w:color="auto" w:fill="auto"/>
            <w:noWrap/>
            <w:vAlign w:val="bottom"/>
            <w:hideMark/>
          </w:tcPr>
          <w:p w14:paraId="5A00AB02"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Integer(18)</w:t>
            </w:r>
          </w:p>
        </w:tc>
        <w:tc>
          <w:tcPr>
            <w:tcW w:w="1559" w:type="dxa"/>
            <w:tcBorders>
              <w:top w:val="nil"/>
              <w:left w:val="nil"/>
              <w:bottom w:val="single" w:sz="4" w:space="0" w:color="auto"/>
              <w:right w:val="single" w:sz="4" w:space="0" w:color="auto"/>
            </w:tcBorders>
            <w:shd w:val="clear" w:color="auto" w:fill="auto"/>
            <w:noWrap/>
            <w:vAlign w:val="bottom"/>
            <w:hideMark/>
          </w:tcPr>
          <w:p w14:paraId="66AD5EF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24211182"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Final size of the public offer (updated after clawback, allotment, EIPO final allocation)</w:t>
            </w:r>
          </w:p>
        </w:tc>
      </w:tr>
      <w:tr w:rsidR="008E1037" w:rsidRPr="000961F5" w14:paraId="25E09E3C"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367A142C"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int_offer_shares_initial</w:t>
            </w:r>
          </w:p>
        </w:tc>
        <w:tc>
          <w:tcPr>
            <w:tcW w:w="1374" w:type="dxa"/>
            <w:tcBorders>
              <w:top w:val="nil"/>
              <w:left w:val="nil"/>
              <w:bottom w:val="single" w:sz="4" w:space="0" w:color="auto"/>
              <w:right w:val="single" w:sz="4" w:space="0" w:color="auto"/>
            </w:tcBorders>
            <w:shd w:val="clear" w:color="auto" w:fill="auto"/>
            <w:noWrap/>
            <w:vAlign w:val="bottom"/>
            <w:hideMark/>
          </w:tcPr>
          <w:p w14:paraId="0464A32C"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Integer(18)</w:t>
            </w:r>
          </w:p>
        </w:tc>
        <w:tc>
          <w:tcPr>
            <w:tcW w:w="1559" w:type="dxa"/>
            <w:tcBorders>
              <w:top w:val="nil"/>
              <w:left w:val="nil"/>
              <w:bottom w:val="single" w:sz="4" w:space="0" w:color="auto"/>
              <w:right w:val="single" w:sz="4" w:space="0" w:color="auto"/>
            </w:tcBorders>
            <w:shd w:val="clear" w:color="auto" w:fill="auto"/>
            <w:noWrap/>
            <w:vAlign w:val="bottom"/>
            <w:hideMark/>
          </w:tcPr>
          <w:p w14:paraId="23D4718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281417C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#33</w:t>
            </w:r>
          </w:p>
        </w:tc>
      </w:tr>
      <w:tr w:rsidR="008E1037" w:rsidRPr="000961F5" w14:paraId="3BCAA277"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35232A1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int_offer_shares_final</w:t>
            </w:r>
          </w:p>
        </w:tc>
        <w:tc>
          <w:tcPr>
            <w:tcW w:w="1374" w:type="dxa"/>
            <w:tcBorders>
              <w:top w:val="nil"/>
              <w:left w:val="nil"/>
              <w:bottom w:val="single" w:sz="4" w:space="0" w:color="auto"/>
              <w:right w:val="single" w:sz="4" w:space="0" w:color="auto"/>
            </w:tcBorders>
            <w:shd w:val="clear" w:color="auto" w:fill="auto"/>
            <w:noWrap/>
            <w:vAlign w:val="bottom"/>
            <w:hideMark/>
          </w:tcPr>
          <w:p w14:paraId="211229A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Integer(18)</w:t>
            </w:r>
          </w:p>
        </w:tc>
        <w:tc>
          <w:tcPr>
            <w:tcW w:w="1559" w:type="dxa"/>
            <w:tcBorders>
              <w:top w:val="nil"/>
              <w:left w:val="nil"/>
              <w:bottom w:val="single" w:sz="4" w:space="0" w:color="auto"/>
              <w:right w:val="single" w:sz="4" w:space="0" w:color="auto"/>
            </w:tcBorders>
            <w:shd w:val="clear" w:color="auto" w:fill="auto"/>
            <w:noWrap/>
            <w:vAlign w:val="bottom"/>
            <w:hideMark/>
          </w:tcPr>
          <w:p w14:paraId="50D45364"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7C9002DC"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Final size of the international offer (updated after clawback, allotment, EIPO final allocation, Placing confirmation)</w:t>
            </w:r>
          </w:p>
        </w:tc>
      </w:tr>
      <w:tr w:rsidR="008E1037" w:rsidRPr="000961F5" w14:paraId="365A4BCB"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67C78279"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po_reallocation_cap</w:t>
            </w:r>
          </w:p>
        </w:tc>
        <w:tc>
          <w:tcPr>
            <w:tcW w:w="1374" w:type="dxa"/>
            <w:tcBorders>
              <w:top w:val="nil"/>
              <w:left w:val="nil"/>
              <w:bottom w:val="single" w:sz="4" w:space="0" w:color="auto"/>
              <w:right w:val="single" w:sz="4" w:space="0" w:color="auto"/>
            </w:tcBorders>
            <w:shd w:val="clear" w:color="auto" w:fill="auto"/>
            <w:noWrap/>
            <w:vAlign w:val="bottom"/>
            <w:hideMark/>
          </w:tcPr>
          <w:p w14:paraId="6BE5549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Decimal(3,2)</w:t>
            </w:r>
          </w:p>
        </w:tc>
        <w:tc>
          <w:tcPr>
            <w:tcW w:w="1559" w:type="dxa"/>
            <w:tcBorders>
              <w:top w:val="nil"/>
              <w:left w:val="nil"/>
              <w:bottom w:val="single" w:sz="4" w:space="0" w:color="auto"/>
              <w:right w:val="single" w:sz="4" w:space="0" w:color="auto"/>
            </w:tcBorders>
            <w:shd w:val="clear" w:color="auto" w:fill="auto"/>
            <w:noWrap/>
            <w:vAlign w:val="bottom"/>
            <w:hideMark/>
          </w:tcPr>
          <w:p w14:paraId="57EB0FA1"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Percentage</w:t>
            </w:r>
          </w:p>
        </w:tc>
        <w:tc>
          <w:tcPr>
            <w:tcW w:w="4678" w:type="dxa"/>
            <w:tcBorders>
              <w:top w:val="nil"/>
              <w:left w:val="nil"/>
              <w:bottom w:val="single" w:sz="4" w:space="0" w:color="auto"/>
              <w:right w:val="single" w:sz="4" w:space="0" w:color="auto"/>
            </w:tcBorders>
            <w:shd w:val="clear" w:color="auto" w:fill="auto"/>
            <w:noWrap/>
            <w:vAlign w:val="bottom"/>
            <w:hideMark/>
          </w:tcPr>
          <w:p w14:paraId="6FC3672E"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#29</w:t>
            </w:r>
          </w:p>
        </w:tc>
      </w:tr>
      <w:tr w:rsidR="008E1037" w:rsidRPr="000961F5" w14:paraId="2EBB68C9"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411A7CC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upsize_option</w:t>
            </w:r>
          </w:p>
        </w:tc>
        <w:tc>
          <w:tcPr>
            <w:tcW w:w="1374" w:type="dxa"/>
            <w:tcBorders>
              <w:top w:val="nil"/>
              <w:left w:val="nil"/>
              <w:bottom w:val="single" w:sz="4" w:space="0" w:color="auto"/>
              <w:right w:val="single" w:sz="4" w:space="0" w:color="auto"/>
            </w:tcBorders>
            <w:shd w:val="clear" w:color="auto" w:fill="auto"/>
            <w:noWrap/>
            <w:vAlign w:val="bottom"/>
            <w:hideMark/>
          </w:tcPr>
          <w:p w14:paraId="30324D9D"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Decimal(3,2)</w:t>
            </w:r>
          </w:p>
        </w:tc>
        <w:tc>
          <w:tcPr>
            <w:tcW w:w="1559" w:type="dxa"/>
            <w:tcBorders>
              <w:top w:val="nil"/>
              <w:left w:val="nil"/>
              <w:bottom w:val="single" w:sz="4" w:space="0" w:color="auto"/>
              <w:right w:val="single" w:sz="4" w:space="0" w:color="auto"/>
            </w:tcBorders>
            <w:shd w:val="clear" w:color="auto" w:fill="auto"/>
            <w:noWrap/>
            <w:vAlign w:val="bottom"/>
            <w:hideMark/>
          </w:tcPr>
          <w:p w14:paraId="14D8600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Percentage</w:t>
            </w:r>
          </w:p>
        </w:tc>
        <w:tc>
          <w:tcPr>
            <w:tcW w:w="4678" w:type="dxa"/>
            <w:tcBorders>
              <w:top w:val="nil"/>
              <w:left w:val="nil"/>
              <w:bottom w:val="single" w:sz="4" w:space="0" w:color="auto"/>
              <w:right w:val="single" w:sz="4" w:space="0" w:color="auto"/>
            </w:tcBorders>
            <w:shd w:val="clear" w:color="auto" w:fill="auto"/>
            <w:noWrap/>
            <w:vAlign w:val="bottom"/>
            <w:hideMark/>
          </w:tcPr>
          <w:p w14:paraId="4BE86D71"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#34</w:t>
            </w:r>
          </w:p>
        </w:tc>
      </w:tr>
      <w:tr w:rsidR="008E1037" w:rsidRPr="000961F5" w14:paraId="2E71107A"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66AFAD9A"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overallot_option</w:t>
            </w:r>
          </w:p>
        </w:tc>
        <w:tc>
          <w:tcPr>
            <w:tcW w:w="1374" w:type="dxa"/>
            <w:tcBorders>
              <w:top w:val="nil"/>
              <w:left w:val="nil"/>
              <w:bottom w:val="single" w:sz="4" w:space="0" w:color="auto"/>
              <w:right w:val="single" w:sz="4" w:space="0" w:color="auto"/>
            </w:tcBorders>
            <w:shd w:val="clear" w:color="auto" w:fill="auto"/>
            <w:noWrap/>
            <w:vAlign w:val="bottom"/>
            <w:hideMark/>
          </w:tcPr>
          <w:p w14:paraId="7CA3CAD4"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Decimal(3,2)</w:t>
            </w:r>
          </w:p>
        </w:tc>
        <w:tc>
          <w:tcPr>
            <w:tcW w:w="1559" w:type="dxa"/>
            <w:tcBorders>
              <w:top w:val="nil"/>
              <w:left w:val="nil"/>
              <w:bottom w:val="single" w:sz="4" w:space="0" w:color="auto"/>
              <w:right w:val="single" w:sz="4" w:space="0" w:color="auto"/>
            </w:tcBorders>
            <w:shd w:val="clear" w:color="auto" w:fill="auto"/>
            <w:noWrap/>
            <w:vAlign w:val="bottom"/>
            <w:hideMark/>
          </w:tcPr>
          <w:p w14:paraId="32A917B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Percentage</w:t>
            </w:r>
          </w:p>
        </w:tc>
        <w:tc>
          <w:tcPr>
            <w:tcW w:w="4678" w:type="dxa"/>
            <w:tcBorders>
              <w:top w:val="nil"/>
              <w:left w:val="nil"/>
              <w:bottom w:val="single" w:sz="4" w:space="0" w:color="auto"/>
              <w:right w:val="single" w:sz="4" w:space="0" w:color="auto"/>
            </w:tcBorders>
            <w:shd w:val="clear" w:color="auto" w:fill="auto"/>
            <w:noWrap/>
            <w:vAlign w:val="bottom"/>
            <w:hideMark/>
          </w:tcPr>
          <w:p w14:paraId="1BFF5BCA"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#36</w:t>
            </w:r>
          </w:p>
        </w:tc>
      </w:tr>
      <w:tr w:rsidR="008E1037" w:rsidRPr="000961F5" w14:paraId="1740B9CA"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4291E5B9"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denom_table_shares</w:t>
            </w:r>
          </w:p>
        </w:tc>
        <w:tc>
          <w:tcPr>
            <w:tcW w:w="1374" w:type="dxa"/>
            <w:tcBorders>
              <w:top w:val="nil"/>
              <w:left w:val="nil"/>
              <w:bottom w:val="single" w:sz="4" w:space="0" w:color="auto"/>
              <w:right w:val="single" w:sz="4" w:space="0" w:color="auto"/>
            </w:tcBorders>
            <w:shd w:val="clear" w:color="auto" w:fill="auto"/>
            <w:noWrap/>
            <w:vAlign w:val="bottom"/>
            <w:hideMark/>
          </w:tcPr>
          <w:p w14:paraId="7226B608"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Longtext</w:t>
            </w:r>
          </w:p>
        </w:tc>
        <w:tc>
          <w:tcPr>
            <w:tcW w:w="1559" w:type="dxa"/>
            <w:tcBorders>
              <w:top w:val="nil"/>
              <w:left w:val="nil"/>
              <w:bottom w:val="single" w:sz="4" w:space="0" w:color="auto"/>
              <w:right w:val="single" w:sz="4" w:space="0" w:color="auto"/>
            </w:tcBorders>
            <w:shd w:val="clear" w:color="auto" w:fill="auto"/>
            <w:noWrap/>
            <w:vAlign w:val="bottom"/>
            <w:hideMark/>
          </w:tcPr>
          <w:p w14:paraId="52224A3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0885FCD2"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Application quantities in IPO initiation Field #39, separated by ',': e.g. [100], [200], [300], [400]</w:t>
            </w:r>
          </w:p>
        </w:tc>
      </w:tr>
      <w:tr w:rsidR="008E1037" w:rsidRPr="000961F5" w14:paraId="393DF3CE"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29244863"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denom_table_money</w:t>
            </w:r>
          </w:p>
        </w:tc>
        <w:tc>
          <w:tcPr>
            <w:tcW w:w="1374" w:type="dxa"/>
            <w:tcBorders>
              <w:top w:val="nil"/>
              <w:left w:val="nil"/>
              <w:bottom w:val="single" w:sz="4" w:space="0" w:color="auto"/>
              <w:right w:val="single" w:sz="4" w:space="0" w:color="auto"/>
            </w:tcBorders>
            <w:shd w:val="clear" w:color="auto" w:fill="auto"/>
            <w:noWrap/>
            <w:vAlign w:val="bottom"/>
            <w:hideMark/>
          </w:tcPr>
          <w:p w14:paraId="6FF9B4CF"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Longtext</w:t>
            </w:r>
          </w:p>
        </w:tc>
        <w:tc>
          <w:tcPr>
            <w:tcW w:w="1559" w:type="dxa"/>
            <w:tcBorders>
              <w:top w:val="nil"/>
              <w:left w:val="nil"/>
              <w:bottom w:val="single" w:sz="4" w:space="0" w:color="auto"/>
              <w:right w:val="single" w:sz="4" w:space="0" w:color="auto"/>
            </w:tcBorders>
            <w:shd w:val="clear" w:color="auto" w:fill="auto"/>
            <w:noWrap/>
            <w:vAlign w:val="bottom"/>
            <w:hideMark/>
          </w:tcPr>
          <w:p w14:paraId="599A67E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1390E8C1"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Application monies in IPO initiation Field #39, separated by ',': e.g. [10000], [20000], [30000], [40000]</w:t>
            </w:r>
          </w:p>
        </w:tc>
      </w:tr>
      <w:tr w:rsidR="008E1037" w:rsidRPr="000961F5" w14:paraId="2A7FB96B"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18BEE873"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principal_sponsor</w:t>
            </w:r>
          </w:p>
        </w:tc>
        <w:tc>
          <w:tcPr>
            <w:tcW w:w="1374" w:type="dxa"/>
            <w:tcBorders>
              <w:top w:val="nil"/>
              <w:left w:val="nil"/>
              <w:bottom w:val="single" w:sz="4" w:space="0" w:color="auto"/>
              <w:right w:val="single" w:sz="4" w:space="0" w:color="auto"/>
            </w:tcBorders>
            <w:shd w:val="clear" w:color="auto" w:fill="auto"/>
            <w:noWrap/>
            <w:vAlign w:val="bottom"/>
            <w:hideMark/>
          </w:tcPr>
          <w:p w14:paraId="6EE8499C"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String(80)</w:t>
            </w:r>
          </w:p>
        </w:tc>
        <w:tc>
          <w:tcPr>
            <w:tcW w:w="1559" w:type="dxa"/>
            <w:tcBorders>
              <w:top w:val="nil"/>
              <w:left w:val="nil"/>
              <w:bottom w:val="single" w:sz="4" w:space="0" w:color="auto"/>
              <w:right w:val="single" w:sz="4" w:space="0" w:color="auto"/>
            </w:tcBorders>
            <w:shd w:val="clear" w:color="auto" w:fill="auto"/>
            <w:noWrap/>
            <w:vAlign w:val="bottom"/>
            <w:hideMark/>
          </w:tcPr>
          <w:p w14:paraId="605CCA99"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62D54332"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Company name from IPO initiation Field #40</w:t>
            </w:r>
          </w:p>
        </w:tc>
      </w:tr>
      <w:tr w:rsidR="008E1037" w:rsidRPr="000961F5" w14:paraId="7F0794F4"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00F91910"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sponsors</w:t>
            </w:r>
          </w:p>
        </w:tc>
        <w:tc>
          <w:tcPr>
            <w:tcW w:w="1374" w:type="dxa"/>
            <w:tcBorders>
              <w:top w:val="nil"/>
              <w:left w:val="nil"/>
              <w:bottom w:val="single" w:sz="4" w:space="0" w:color="auto"/>
              <w:right w:val="single" w:sz="4" w:space="0" w:color="auto"/>
            </w:tcBorders>
            <w:shd w:val="clear" w:color="auto" w:fill="auto"/>
            <w:noWrap/>
            <w:vAlign w:val="bottom"/>
            <w:hideMark/>
          </w:tcPr>
          <w:p w14:paraId="6F43307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String(800)</w:t>
            </w:r>
          </w:p>
        </w:tc>
        <w:tc>
          <w:tcPr>
            <w:tcW w:w="1559" w:type="dxa"/>
            <w:tcBorders>
              <w:top w:val="nil"/>
              <w:left w:val="nil"/>
              <w:bottom w:val="single" w:sz="4" w:space="0" w:color="auto"/>
              <w:right w:val="single" w:sz="4" w:space="0" w:color="auto"/>
            </w:tcBorders>
            <w:shd w:val="clear" w:color="auto" w:fill="auto"/>
            <w:noWrap/>
            <w:vAlign w:val="bottom"/>
            <w:hideMark/>
          </w:tcPr>
          <w:p w14:paraId="7FA6FACD"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43F0916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Company names from IPO initiation Field #41, separated by ',': e.g. [Goldman Sachs (Asia)], [Morgan Stanley]</w:t>
            </w:r>
          </w:p>
        </w:tc>
      </w:tr>
      <w:tr w:rsidR="008E1037" w:rsidRPr="000961F5" w14:paraId="348FF3F3"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60EA41BC"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legal_sponsor</w:t>
            </w:r>
          </w:p>
        </w:tc>
        <w:tc>
          <w:tcPr>
            <w:tcW w:w="1374" w:type="dxa"/>
            <w:tcBorders>
              <w:top w:val="nil"/>
              <w:left w:val="nil"/>
              <w:bottom w:val="single" w:sz="4" w:space="0" w:color="auto"/>
              <w:right w:val="single" w:sz="4" w:space="0" w:color="auto"/>
            </w:tcBorders>
            <w:shd w:val="clear" w:color="auto" w:fill="auto"/>
            <w:noWrap/>
            <w:vAlign w:val="bottom"/>
            <w:hideMark/>
          </w:tcPr>
          <w:p w14:paraId="15E8B51F"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String(80)</w:t>
            </w:r>
          </w:p>
        </w:tc>
        <w:tc>
          <w:tcPr>
            <w:tcW w:w="1559" w:type="dxa"/>
            <w:tcBorders>
              <w:top w:val="nil"/>
              <w:left w:val="nil"/>
              <w:bottom w:val="single" w:sz="4" w:space="0" w:color="auto"/>
              <w:right w:val="single" w:sz="4" w:space="0" w:color="auto"/>
            </w:tcBorders>
            <w:shd w:val="clear" w:color="auto" w:fill="auto"/>
            <w:noWrap/>
            <w:vAlign w:val="bottom"/>
            <w:hideMark/>
          </w:tcPr>
          <w:p w14:paraId="1B79285A"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120DC01E"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Company name from IPO initiation Field #42</w:t>
            </w:r>
          </w:p>
        </w:tc>
      </w:tr>
      <w:tr w:rsidR="008E1037" w:rsidRPr="000961F5" w14:paraId="4A4154EA"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118E7BD6"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legal_issuer</w:t>
            </w:r>
          </w:p>
        </w:tc>
        <w:tc>
          <w:tcPr>
            <w:tcW w:w="1374" w:type="dxa"/>
            <w:tcBorders>
              <w:top w:val="nil"/>
              <w:left w:val="nil"/>
              <w:bottom w:val="single" w:sz="4" w:space="0" w:color="auto"/>
              <w:right w:val="single" w:sz="4" w:space="0" w:color="auto"/>
            </w:tcBorders>
            <w:shd w:val="clear" w:color="auto" w:fill="auto"/>
            <w:noWrap/>
            <w:vAlign w:val="bottom"/>
            <w:hideMark/>
          </w:tcPr>
          <w:p w14:paraId="223169F4"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String(80)</w:t>
            </w:r>
          </w:p>
        </w:tc>
        <w:tc>
          <w:tcPr>
            <w:tcW w:w="1559" w:type="dxa"/>
            <w:tcBorders>
              <w:top w:val="nil"/>
              <w:left w:val="nil"/>
              <w:bottom w:val="single" w:sz="4" w:space="0" w:color="auto"/>
              <w:right w:val="single" w:sz="4" w:space="0" w:color="auto"/>
            </w:tcBorders>
            <w:shd w:val="clear" w:color="auto" w:fill="auto"/>
            <w:noWrap/>
            <w:vAlign w:val="bottom"/>
            <w:hideMark/>
          </w:tcPr>
          <w:p w14:paraId="5CBA8BB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7B8F79D2"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Company name from IPO initiation Field #43</w:t>
            </w:r>
          </w:p>
        </w:tc>
      </w:tr>
      <w:tr w:rsidR="008E1037" w:rsidRPr="000961F5" w14:paraId="5595F8B5"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476376F0"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coordinators</w:t>
            </w:r>
          </w:p>
        </w:tc>
        <w:tc>
          <w:tcPr>
            <w:tcW w:w="1374" w:type="dxa"/>
            <w:tcBorders>
              <w:top w:val="nil"/>
              <w:left w:val="nil"/>
              <w:bottom w:val="single" w:sz="4" w:space="0" w:color="auto"/>
              <w:right w:val="single" w:sz="4" w:space="0" w:color="auto"/>
            </w:tcBorders>
            <w:shd w:val="clear" w:color="auto" w:fill="auto"/>
            <w:noWrap/>
            <w:vAlign w:val="bottom"/>
            <w:hideMark/>
          </w:tcPr>
          <w:p w14:paraId="4DD6BE89"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String(800)</w:t>
            </w:r>
          </w:p>
        </w:tc>
        <w:tc>
          <w:tcPr>
            <w:tcW w:w="1559" w:type="dxa"/>
            <w:tcBorders>
              <w:top w:val="nil"/>
              <w:left w:val="nil"/>
              <w:bottom w:val="single" w:sz="4" w:space="0" w:color="auto"/>
              <w:right w:val="single" w:sz="4" w:space="0" w:color="auto"/>
            </w:tcBorders>
            <w:shd w:val="clear" w:color="auto" w:fill="auto"/>
            <w:noWrap/>
            <w:vAlign w:val="bottom"/>
            <w:hideMark/>
          </w:tcPr>
          <w:p w14:paraId="42587672"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56C4C3BC"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Company names from IPO initiation Field #44, separated by ',': e.g. [Goldman Sachs (Asia)], [Morgan Stanley]</w:t>
            </w:r>
          </w:p>
        </w:tc>
      </w:tr>
      <w:tr w:rsidR="008E1037" w:rsidRPr="000961F5" w14:paraId="598FF9DE"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757329C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lead_managers</w:t>
            </w:r>
          </w:p>
        </w:tc>
        <w:tc>
          <w:tcPr>
            <w:tcW w:w="1374" w:type="dxa"/>
            <w:tcBorders>
              <w:top w:val="nil"/>
              <w:left w:val="nil"/>
              <w:bottom w:val="single" w:sz="4" w:space="0" w:color="auto"/>
              <w:right w:val="single" w:sz="4" w:space="0" w:color="auto"/>
            </w:tcBorders>
            <w:shd w:val="clear" w:color="auto" w:fill="auto"/>
            <w:noWrap/>
            <w:vAlign w:val="bottom"/>
            <w:hideMark/>
          </w:tcPr>
          <w:p w14:paraId="5E173C1E"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String(800)</w:t>
            </w:r>
          </w:p>
        </w:tc>
        <w:tc>
          <w:tcPr>
            <w:tcW w:w="1559" w:type="dxa"/>
            <w:tcBorders>
              <w:top w:val="nil"/>
              <w:left w:val="nil"/>
              <w:bottom w:val="single" w:sz="4" w:space="0" w:color="auto"/>
              <w:right w:val="single" w:sz="4" w:space="0" w:color="auto"/>
            </w:tcBorders>
            <w:shd w:val="clear" w:color="auto" w:fill="auto"/>
            <w:noWrap/>
            <w:vAlign w:val="bottom"/>
            <w:hideMark/>
          </w:tcPr>
          <w:p w14:paraId="3C6A2FFA"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50BF64EF"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Company names from IPO initiation Field #45, separated by ',': e.g. [Goldman Sachs (Asia)], [Morgan Stanley]</w:t>
            </w:r>
          </w:p>
        </w:tc>
      </w:tr>
      <w:tr w:rsidR="008E1037" w:rsidRPr="000961F5" w14:paraId="2EAAD660"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037199B6"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principal_lead_broker</w:t>
            </w:r>
          </w:p>
        </w:tc>
        <w:tc>
          <w:tcPr>
            <w:tcW w:w="1374" w:type="dxa"/>
            <w:tcBorders>
              <w:top w:val="nil"/>
              <w:left w:val="nil"/>
              <w:bottom w:val="single" w:sz="4" w:space="0" w:color="auto"/>
              <w:right w:val="single" w:sz="4" w:space="0" w:color="auto"/>
            </w:tcBorders>
            <w:shd w:val="clear" w:color="auto" w:fill="auto"/>
            <w:noWrap/>
            <w:vAlign w:val="bottom"/>
            <w:hideMark/>
          </w:tcPr>
          <w:p w14:paraId="38228959"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String(80)</w:t>
            </w:r>
          </w:p>
        </w:tc>
        <w:tc>
          <w:tcPr>
            <w:tcW w:w="1559" w:type="dxa"/>
            <w:tcBorders>
              <w:top w:val="nil"/>
              <w:left w:val="nil"/>
              <w:bottom w:val="single" w:sz="4" w:space="0" w:color="auto"/>
              <w:right w:val="single" w:sz="4" w:space="0" w:color="auto"/>
            </w:tcBorders>
            <w:shd w:val="clear" w:color="auto" w:fill="auto"/>
            <w:noWrap/>
            <w:vAlign w:val="bottom"/>
            <w:hideMark/>
          </w:tcPr>
          <w:p w14:paraId="1FFBF7F2"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2063C5E0"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Company name from IPO initiation Field #46</w:t>
            </w:r>
          </w:p>
        </w:tc>
      </w:tr>
      <w:tr w:rsidR="008E1037" w:rsidRPr="000961F5" w14:paraId="358ABC0B"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6AEEFCF6"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distributors</w:t>
            </w:r>
          </w:p>
        </w:tc>
        <w:tc>
          <w:tcPr>
            <w:tcW w:w="1374" w:type="dxa"/>
            <w:tcBorders>
              <w:top w:val="nil"/>
              <w:left w:val="nil"/>
              <w:bottom w:val="single" w:sz="4" w:space="0" w:color="auto"/>
              <w:right w:val="single" w:sz="4" w:space="0" w:color="auto"/>
            </w:tcBorders>
            <w:shd w:val="clear" w:color="auto" w:fill="auto"/>
            <w:noWrap/>
            <w:vAlign w:val="bottom"/>
            <w:hideMark/>
          </w:tcPr>
          <w:p w14:paraId="6D6B4C4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Longtext</w:t>
            </w:r>
          </w:p>
        </w:tc>
        <w:tc>
          <w:tcPr>
            <w:tcW w:w="1559" w:type="dxa"/>
            <w:tcBorders>
              <w:top w:val="nil"/>
              <w:left w:val="nil"/>
              <w:bottom w:val="single" w:sz="4" w:space="0" w:color="auto"/>
              <w:right w:val="single" w:sz="4" w:space="0" w:color="auto"/>
            </w:tcBorders>
            <w:shd w:val="clear" w:color="auto" w:fill="auto"/>
            <w:noWrap/>
            <w:vAlign w:val="bottom"/>
            <w:hideMark/>
          </w:tcPr>
          <w:p w14:paraId="4859EA4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3C7D7F5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Company names from IPO initiation Field #47, separated by ',': e.g. [Goldman Sachs (Asia)], [Morgan Stanley]</w:t>
            </w:r>
          </w:p>
        </w:tc>
      </w:tr>
      <w:tr w:rsidR="008E1037" w:rsidRPr="000961F5" w14:paraId="069F1E74"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265CB582"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hk_sharereg</w:t>
            </w:r>
          </w:p>
        </w:tc>
        <w:tc>
          <w:tcPr>
            <w:tcW w:w="1374" w:type="dxa"/>
            <w:tcBorders>
              <w:top w:val="nil"/>
              <w:left w:val="nil"/>
              <w:bottom w:val="single" w:sz="4" w:space="0" w:color="auto"/>
              <w:right w:val="single" w:sz="4" w:space="0" w:color="auto"/>
            </w:tcBorders>
            <w:shd w:val="clear" w:color="auto" w:fill="auto"/>
            <w:noWrap/>
            <w:vAlign w:val="bottom"/>
            <w:hideMark/>
          </w:tcPr>
          <w:p w14:paraId="4DAC08F4"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String(80)</w:t>
            </w:r>
          </w:p>
        </w:tc>
        <w:tc>
          <w:tcPr>
            <w:tcW w:w="1559" w:type="dxa"/>
            <w:tcBorders>
              <w:top w:val="nil"/>
              <w:left w:val="nil"/>
              <w:bottom w:val="single" w:sz="4" w:space="0" w:color="auto"/>
              <w:right w:val="single" w:sz="4" w:space="0" w:color="auto"/>
            </w:tcBorders>
            <w:shd w:val="clear" w:color="auto" w:fill="auto"/>
            <w:noWrap/>
            <w:vAlign w:val="bottom"/>
            <w:hideMark/>
          </w:tcPr>
          <w:p w14:paraId="5BE0527A"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47C90A5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Company name from IPO initiation Field #48</w:t>
            </w:r>
          </w:p>
        </w:tc>
      </w:tr>
      <w:tr w:rsidR="008E1037" w:rsidRPr="000961F5" w14:paraId="0D50A651"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215FF001"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book_open_date</w:t>
            </w:r>
          </w:p>
        </w:tc>
        <w:tc>
          <w:tcPr>
            <w:tcW w:w="1374" w:type="dxa"/>
            <w:tcBorders>
              <w:top w:val="nil"/>
              <w:left w:val="nil"/>
              <w:bottom w:val="single" w:sz="4" w:space="0" w:color="auto"/>
              <w:right w:val="single" w:sz="4" w:space="0" w:color="auto"/>
            </w:tcBorders>
            <w:shd w:val="clear" w:color="auto" w:fill="auto"/>
            <w:noWrap/>
            <w:vAlign w:val="bottom"/>
            <w:hideMark/>
          </w:tcPr>
          <w:p w14:paraId="7887221D"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Timedate(19)</w:t>
            </w:r>
          </w:p>
        </w:tc>
        <w:tc>
          <w:tcPr>
            <w:tcW w:w="1559" w:type="dxa"/>
            <w:tcBorders>
              <w:top w:val="nil"/>
              <w:left w:val="nil"/>
              <w:bottom w:val="single" w:sz="4" w:space="0" w:color="auto"/>
              <w:right w:val="single" w:sz="4" w:space="0" w:color="auto"/>
            </w:tcBorders>
            <w:shd w:val="clear" w:color="auto" w:fill="auto"/>
            <w:noWrap/>
            <w:vAlign w:val="bottom"/>
            <w:hideMark/>
          </w:tcPr>
          <w:p w14:paraId="7334A4DF"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45A60668"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#51, in ISO 8601 format (YYYY-MM-DD HH:MM:SS)</w:t>
            </w:r>
          </w:p>
        </w:tc>
      </w:tr>
      <w:tr w:rsidR="008E1037" w:rsidRPr="000961F5" w14:paraId="3426F66D"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6A091F6E"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book_close_date</w:t>
            </w:r>
          </w:p>
        </w:tc>
        <w:tc>
          <w:tcPr>
            <w:tcW w:w="1374" w:type="dxa"/>
            <w:tcBorders>
              <w:top w:val="nil"/>
              <w:left w:val="nil"/>
              <w:bottom w:val="single" w:sz="4" w:space="0" w:color="auto"/>
              <w:right w:val="single" w:sz="4" w:space="0" w:color="auto"/>
            </w:tcBorders>
            <w:shd w:val="clear" w:color="auto" w:fill="auto"/>
            <w:noWrap/>
            <w:vAlign w:val="bottom"/>
            <w:hideMark/>
          </w:tcPr>
          <w:p w14:paraId="7B07AD0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Timedate(19)</w:t>
            </w:r>
          </w:p>
        </w:tc>
        <w:tc>
          <w:tcPr>
            <w:tcW w:w="1559" w:type="dxa"/>
            <w:tcBorders>
              <w:top w:val="nil"/>
              <w:left w:val="nil"/>
              <w:bottom w:val="single" w:sz="4" w:space="0" w:color="auto"/>
              <w:right w:val="single" w:sz="4" w:space="0" w:color="auto"/>
            </w:tcBorders>
            <w:shd w:val="clear" w:color="auto" w:fill="auto"/>
            <w:noWrap/>
            <w:vAlign w:val="bottom"/>
            <w:hideMark/>
          </w:tcPr>
          <w:p w14:paraId="7085DF39"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5AD18D4F"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#52, in ISO 8601 format (YYYY-MM-DD HH:MM:SS)</w:t>
            </w:r>
          </w:p>
        </w:tc>
      </w:tr>
      <w:tr w:rsidR="008E1037" w:rsidRPr="000961F5" w14:paraId="236475BF"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55C88E8F"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lastRenderedPageBreak/>
              <w:t>pricing_date</w:t>
            </w:r>
          </w:p>
        </w:tc>
        <w:tc>
          <w:tcPr>
            <w:tcW w:w="1374" w:type="dxa"/>
            <w:tcBorders>
              <w:top w:val="nil"/>
              <w:left w:val="nil"/>
              <w:bottom w:val="single" w:sz="4" w:space="0" w:color="auto"/>
              <w:right w:val="single" w:sz="4" w:space="0" w:color="auto"/>
            </w:tcBorders>
            <w:shd w:val="clear" w:color="auto" w:fill="auto"/>
            <w:noWrap/>
            <w:vAlign w:val="bottom"/>
            <w:hideMark/>
          </w:tcPr>
          <w:p w14:paraId="0A11F16C"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Timedate(19)</w:t>
            </w:r>
          </w:p>
        </w:tc>
        <w:tc>
          <w:tcPr>
            <w:tcW w:w="1559" w:type="dxa"/>
            <w:tcBorders>
              <w:top w:val="nil"/>
              <w:left w:val="nil"/>
              <w:bottom w:val="single" w:sz="4" w:space="0" w:color="auto"/>
              <w:right w:val="single" w:sz="4" w:space="0" w:color="auto"/>
            </w:tcBorders>
            <w:shd w:val="clear" w:color="auto" w:fill="auto"/>
            <w:noWrap/>
            <w:vAlign w:val="bottom"/>
            <w:hideMark/>
          </w:tcPr>
          <w:p w14:paraId="6D677E2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366031D4"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#53, in ISO 8601 format (YYYY-MM-DD HH:MM:SS)</w:t>
            </w:r>
          </w:p>
        </w:tc>
      </w:tr>
      <w:tr w:rsidR="008E1037" w:rsidRPr="000961F5" w14:paraId="1F1D2267"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6005F128"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allotment_date</w:t>
            </w:r>
          </w:p>
        </w:tc>
        <w:tc>
          <w:tcPr>
            <w:tcW w:w="1374" w:type="dxa"/>
            <w:tcBorders>
              <w:top w:val="nil"/>
              <w:left w:val="nil"/>
              <w:bottom w:val="single" w:sz="4" w:space="0" w:color="auto"/>
              <w:right w:val="single" w:sz="4" w:space="0" w:color="auto"/>
            </w:tcBorders>
            <w:shd w:val="clear" w:color="auto" w:fill="auto"/>
            <w:noWrap/>
            <w:vAlign w:val="bottom"/>
            <w:hideMark/>
          </w:tcPr>
          <w:p w14:paraId="5F018464"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Date(10)</w:t>
            </w:r>
          </w:p>
        </w:tc>
        <w:tc>
          <w:tcPr>
            <w:tcW w:w="1559" w:type="dxa"/>
            <w:tcBorders>
              <w:top w:val="nil"/>
              <w:left w:val="nil"/>
              <w:bottom w:val="single" w:sz="4" w:space="0" w:color="auto"/>
              <w:right w:val="single" w:sz="4" w:space="0" w:color="auto"/>
            </w:tcBorders>
            <w:shd w:val="clear" w:color="auto" w:fill="auto"/>
            <w:noWrap/>
            <w:vAlign w:val="bottom"/>
            <w:hideMark/>
          </w:tcPr>
          <w:p w14:paraId="5840C9A4"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48848633"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#54, in ISO 8601 format (YYYY-MM-DD)</w:t>
            </w:r>
          </w:p>
        </w:tc>
      </w:tr>
      <w:tr w:rsidR="008E1037" w:rsidRPr="000961F5" w14:paraId="00B92D6C"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3BBD950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listing_date</w:t>
            </w:r>
          </w:p>
        </w:tc>
        <w:tc>
          <w:tcPr>
            <w:tcW w:w="1374" w:type="dxa"/>
            <w:tcBorders>
              <w:top w:val="nil"/>
              <w:left w:val="nil"/>
              <w:bottom w:val="single" w:sz="4" w:space="0" w:color="auto"/>
              <w:right w:val="single" w:sz="4" w:space="0" w:color="auto"/>
            </w:tcBorders>
            <w:shd w:val="clear" w:color="auto" w:fill="auto"/>
            <w:noWrap/>
            <w:vAlign w:val="bottom"/>
            <w:hideMark/>
          </w:tcPr>
          <w:p w14:paraId="730AC538"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Timedate(19)</w:t>
            </w:r>
          </w:p>
        </w:tc>
        <w:tc>
          <w:tcPr>
            <w:tcW w:w="1559" w:type="dxa"/>
            <w:tcBorders>
              <w:top w:val="nil"/>
              <w:left w:val="nil"/>
              <w:bottom w:val="single" w:sz="4" w:space="0" w:color="auto"/>
              <w:right w:val="single" w:sz="4" w:space="0" w:color="auto"/>
            </w:tcBorders>
            <w:shd w:val="clear" w:color="auto" w:fill="auto"/>
            <w:noWrap/>
            <w:vAlign w:val="bottom"/>
            <w:hideMark/>
          </w:tcPr>
          <w:p w14:paraId="7F3CDE7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5D2F7570"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#55, in ISO 8601 format (YYYY-MM-DD HH:MM:SS)</w:t>
            </w:r>
          </w:p>
        </w:tc>
      </w:tr>
      <w:tr w:rsidR="008E1037" w:rsidRPr="000961F5" w14:paraId="286AC5E9"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5B1032A4"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si_input_date</w:t>
            </w:r>
          </w:p>
        </w:tc>
        <w:tc>
          <w:tcPr>
            <w:tcW w:w="1374" w:type="dxa"/>
            <w:tcBorders>
              <w:top w:val="nil"/>
              <w:left w:val="nil"/>
              <w:bottom w:val="single" w:sz="4" w:space="0" w:color="auto"/>
              <w:right w:val="single" w:sz="4" w:space="0" w:color="auto"/>
            </w:tcBorders>
            <w:shd w:val="clear" w:color="auto" w:fill="auto"/>
            <w:noWrap/>
            <w:vAlign w:val="bottom"/>
            <w:hideMark/>
          </w:tcPr>
          <w:p w14:paraId="1773B671"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Date(10)</w:t>
            </w:r>
          </w:p>
        </w:tc>
        <w:tc>
          <w:tcPr>
            <w:tcW w:w="1559" w:type="dxa"/>
            <w:tcBorders>
              <w:top w:val="nil"/>
              <w:left w:val="nil"/>
              <w:bottom w:val="single" w:sz="4" w:space="0" w:color="auto"/>
              <w:right w:val="single" w:sz="4" w:space="0" w:color="auto"/>
            </w:tcBorders>
            <w:shd w:val="clear" w:color="auto" w:fill="auto"/>
            <w:noWrap/>
            <w:vAlign w:val="bottom"/>
            <w:hideMark/>
          </w:tcPr>
          <w:p w14:paraId="4D2ACB7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7DCC79D4"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#56, in ISO 8601 format (YYYY-MM-DD)</w:t>
            </w:r>
          </w:p>
        </w:tc>
      </w:tr>
      <w:tr w:rsidR="008E1037" w:rsidRPr="000961F5" w14:paraId="17ED17A0"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233733E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placing_shares_delivery_date</w:t>
            </w:r>
          </w:p>
        </w:tc>
        <w:tc>
          <w:tcPr>
            <w:tcW w:w="1374" w:type="dxa"/>
            <w:tcBorders>
              <w:top w:val="nil"/>
              <w:left w:val="nil"/>
              <w:bottom w:val="single" w:sz="4" w:space="0" w:color="auto"/>
              <w:right w:val="single" w:sz="4" w:space="0" w:color="auto"/>
            </w:tcBorders>
            <w:shd w:val="clear" w:color="auto" w:fill="auto"/>
            <w:noWrap/>
            <w:vAlign w:val="bottom"/>
            <w:hideMark/>
          </w:tcPr>
          <w:p w14:paraId="17CF81A9"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Timedate(19)</w:t>
            </w:r>
          </w:p>
        </w:tc>
        <w:tc>
          <w:tcPr>
            <w:tcW w:w="1559" w:type="dxa"/>
            <w:tcBorders>
              <w:top w:val="nil"/>
              <w:left w:val="nil"/>
              <w:bottom w:val="single" w:sz="4" w:space="0" w:color="auto"/>
              <w:right w:val="single" w:sz="4" w:space="0" w:color="auto"/>
            </w:tcBorders>
            <w:shd w:val="clear" w:color="auto" w:fill="auto"/>
            <w:noWrap/>
            <w:vAlign w:val="bottom"/>
            <w:hideMark/>
          </w:tcPr>
          <w:p w14:paraId="0EADE838"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40B26C2F"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#57, in ISO 8601 format (YYYY-MM-DD HH:MM:SS)</w:t>
            </w:r>
          </w:p>
        </w:tc>
      </w:tr>
      <w:tr w:rsidR="008E1037" w:rsidRPr="000961F5" w14:paraId="4DD94721"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7DB012B6"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pref_offer_indicator</w:t>
            </w:r>
          </w:p>
        </w:tc>
        <w:tc>
          <w:tcPr>
            <w:tcW w:w="1374" w:type="dxa"/>
            <w:tcBorders>
              <w:top w:val="nil"/>
              <w:left w:val="nil"/>
              <w:bottom w:val="single" w:sz="4" w:space="0" w:color="auto"/>
              <w:right w:val="single" w:sz="4" w:space="0" w:color="auto"/>
            </w:tcBorders>
            <w:shd w:val="clear" w:color="auto" w:fill="auto"/>
            <w:noWrap/>
            <w:vAlign w:val="bottom"/>
            <w:hideMark/>
          </w:tcPr>
          <w:p w14:paraId="66CADC28"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String(4)</w:t>
            </w:r>
          </w:p>
        </w:tc>
        <w:tc>
          <w:tcPr>
            <w:tcW w:w="1559" w:type="dxa"/>
            <w:tcBorders>
              <w:top w:val="nil"/>
              <w:left w:val="nil"/>
              <w:bottom w:val="single" w:sz="4" w:space="0" w:color="auto"/>
              <w:right w:val="single" w:sz="4" w:space="0" w:color="auto"/>
            </w:tcBorders>
            <w:shd w:val="clear" w:color="auto" w:fill="auto"/>
            <w:noWrap/>
            <w:vAlign w:val="bottom"/>
            <w:hideMark/>
          </w:tcPr>
          <w:p w14:paraId="0F6CD71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5D84E1DA"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If IPO has preferential offers = 'pref', else null</w:t>
            </w:r>
          </w:p>
        </w:tc>
      </w:tr>
      <w:tr w:rsidR="008E1037" w:rsidRPr="000961F5" w14:paraId="624478F9"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238A9C26"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brokerage</w:t>
            </w:r>
          </w:p>
        </w:tc>
        <w:tc>
          <w:tcPr>
            <w:tcW w:w="1374" w:type="dxa"/>
            <w:tcBorders>
              <w:top w:val="nil"/>
              <w:left w:val="nil"/>
              <w:bottom w:val="single" w:sz="4" w:space="0" w:color="auto"/>
              <w:right w:val="single" w:sz="4" w:space="0" w:color="auto"/>
            </w:tcBorders>
            <w:shd w:val="clear" w:color="auto" w:fill="auto"/>
            <w:noWrap/>
            <w:vAlign w:val="bottom"/>
            <w:hideMark/>
          </w:tcPr>
          <w:p w14:paraId="17952B82"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Decimal(3,4)</w:t>
            </w:r>
          </w:p>
        </w:tc>
        <w:tc>
          <w:tcPr>
            <w:tcW w:w="1559" w:type="dxa"/>
            <w:tcBorders>
              <w:top w:val="nil"/>
              <w:left w:val="nil"/>
              <w:bottom w:val="single" w:sz="4" w:space="0" w:color="auto"/>
              <w:right w:val="single" w:sz="4" w:space="0" w:color="auto"/>
            </w:tcBorders>
            <w:shd w:val="clear" w:color="auto" w:fill="auto"/>
            <w:noWrap/>
            <w:vAlign w:val="bottom"/>
            <w:hideMark/>
          </w:tcPr>
          <w:p w14:paraId="50B2DB90"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Percentage</w:t>
            </w:r>
          </w:p>
        </w:tc>
        <w:tc>
          <w:tcPr>
            <w:tcW w:w="4678" w:type="dxa"/>
            <w:tcBorders>
              <w:top w:val="nil"/>
              <w:left w:val="nil"/>
              <w:bottom w:val="single" w:sz="4" w:space="0" w:color="auto"/>
              <w:right w:val="single" w:sz="4" w:space="0" w:color="auto"/>
            </w:tcBorders>
            <w:shd w:val="clear" w:color="auto" w:fill="auto"/>
            <w:noWrap/>
            <w:vAlign w:val="bottom"/>
            <w:hideMark/>
          </w:tcPr>
          <w:p w14:paraId="789E0C22"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#67</w:t>
            </w:r>
          </w:p>
        </w:tc>
      </w:tr>
      <w:tr w:rsidR="008E1037" w:rsidRPr="000961F5" w14:paraId="7C381276"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77E1D5C6"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sfc_levy</w:t>
            </w:r>
          </w:p>
        </w:tc>
        <w:tc>
          <w:tcPr>
            <w:tcW w:w="1374" w:type="dxa"/>
            <w:tcBorders>
              <w:top w:val="nil"/>
              <w:left w:val="nil"/>
              <w:bottom w:val="single" w:sz="4" w:space="0" w:color="auto"/>
              <w:right w:val="single" w:sz="4" w:space="0" w:color="auto"/>
            </w:tcBorders>
            <w:shd w:val="clear" w:color="auto" w:fill="auto"/>
            <w:noWrap/>
            <w:vAlign w:val="bottom"/>
            <w:hideMark/>
          </w:tcPr>
          <w:p w14:paraId="2DD30DA8"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Decimal(3,4)</w:t>
            </w:r>
          </w:p>
        </w:tc>
        <w:tc>
          <w:tcPr>
            <w:tcW w:w="1559" w:type="dxa"/>
            <w:tcBorders>
              <w:top w:val="nil"/>
              <w:left w:val="nil"/>
              <w:bottom w:val="single" w:sz="4" w:space="0" w:color="auto"/>
              <w:right w:val="single" w:sz="4" w:space="0" w:color="auto"/>
            </w:tcBorders>
            <w:shd w:val="clear" w:color="auto" w:fill="auto"/>
            <w:noWrap/>
            <w:vAlign w:val="bottom"/>
            <w:hideMark/>
          </w:tcPr>
          <w:p w14:paraId="14BFC24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Percentage</w:t>
            </w:r>
          </w:p>
        </w:tc>
        <w:tc>
          <w:tcPr>
            <w:tcW w:w="4678" w:type="dxa"/>
            <w:tcBorders>
              <w:top w:val="nil"/>
              <w:left w:val="nil"/>
              <w:bottom w:val="single" w:sz="4" w:space="0" w:color="auto"/>
              <w:right w:val="single" w:sz="4" w:space="0" w:color="auto"/>
            </w:tcBorders>
            <w:shd w:val="clear" w:color="auto" w:fill="auto"/>
            <w:noWrap/>
            <w:vAlign w:val="bottom"/>
            <w:hideMark/>
          </w:tcPr>
          <w:p w14:paraId="1B8C9B8C"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#68</w:t>
            </w:r>
          </w:p>
        </w:tc>
      </w:tr>
      <w:tr w:rsidR="008E1037" w:rsidRPr="000961F5" w14:paraId="42565950"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0E293973"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sehk_trading_fee</w:t>
            </w:r>
          </w:p>
        </w:tc>
        <w:tc>
          <w:tcPr>
            <w:tcW w:w="1374" w:type="dxa"/>
            <w:tcBorders>
              <w:top w:val="nil"/>
              <w:left w:val="nil"/>
              <w:bottom w:val="single" w:sz="4" w:space="0" w:color="auto"/>
              <w:right w:val="single" w:sz="4" w:space="0" w:color="auto"/>
            </w:tcBorders>
            <w:shd w:val="clear" w:color="auto" w:fill="auto"/>
            <w:noWrap/>
            <w:vAlign w:val="bottom"/>
            <w:hideMark/>
          </w:tcPr>
          <w:p w14:paraId="5E8D9890"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Decimal(3,4)</w:t>
            </w:r>
          </w:p>
        </w:tc>
        <w:tc>
          <w:tcPr>
            <w:tcW w:w="1559" w:type="dxa"/>
            <w:tcBorders>
              <w:top w:val="nil"/>
              <w:left w:val="nil"/>
              <w:bottom w:val="single" w:sz="4" w:space="0" w:color="auto"/>
              <w:right w:val="single" w:sz="4" w:space="0" w:color="auto"/>
            </w:tcBorders>
            <w:shd w:val="clear" w:color="auto" w:fill="auto"/>
            <w:noWrap/>
            <w:vAlign w:val="bottom"/>
            <w:hideMark/>
          </w:tcPr>
          <w:p w14:paraId="7922B77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Percentage</w:t>
            </w:r>
          </w:p>
        </w:tc>
        <w:tc>
          <w:tcPr>
            <w:tcW w:w="4678" w:type="dxa"/>
            <w:tcBorders>
              <w:top w:val="nil"/>
              <w:left w:val="nil"/>
              <w:bottom w:val="single" w:sz="4" w:space="0" w:color="auto"/>
              <w:right w:val="single" w:sz="4" w:space="0" w:color="auto"/>
            </w:tcBorders>
            <w:shd w:val="clear" w:color="auto" w:fill="auto"/>
            <w:noWrap/>
            <w:vAlign w:val="bottom"/>
            <w:hideMark/>
          </w:tcPr>
          <w:p w14:paraId="43E4F9F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#69</w:t>
            </w:r>
          </w:p>
        </w:tc>
      </w:tr>
    </w:tbl>
    <w:p w14:paraId="0B107D0D" w14:textId="17FB98ED" w:rsidR="008E1037" w:rsidRPr="000961F5" w:rsidRDefault="008E1037" w:rsidP="00382E3D">
      <w:pPr>
        <w:ind w:left="0"/>
        <w:rPr>
          <w:lang w:eastAsia="x-none"/>
        </w:rPr>
      </w:pPr>
    </w:p>
    <w:p w14:paraId="3609F36C" w14:textId="77777777" w:rsidR="00A64F4C" w:rsidRPr="000961F5" w:rsidRDefault="00A64F4C" w:rsidP="00382E3D">
      <w:pPr>
        <w:ind w:left="0"/>
        <w:rPr>
          <w:lang w:eastAsia="x-none"/>
        </w:rPr>
      </w:pPr>
    </w:p>
    <w:tbl>
      <w:tblPr>
        <w:tblW w:w="10485" w:type="dxa"/>
        <w:tblLook w:val="04A0" w:firstRow="1" w:lastRow="0" w:firstColumn="1" w:lastColumn="0" w:noHBand="0" w:noVBand="1"/>
      </w:tblPr>
      <w:tblGrid>
        <w:gridCol w:w="2874"/>
        <w:gridCol w:w="1374"/>
        <w:gridCol w:w="1559"/>
        <w:gridCol w:w="4678"/>
      </w:tblGrid>
      <w:tr w:rsidR="008E1037" w:rsidRPr="000961F5" w14:paraId="0C4D9C2E" w14:textId="77777777" w:rsidTr="008E1037">
        <w:trPr>
          <w:trHeight w:val="227"/>
        </w:trPr>
        <w:tc>
          <w:tcPr>
            <w:tcW w:w="10485" w:type="dxa"/>
            <w:gridSpan w:val="4"/>
            <w:tcBorders>
              <w:top w:val="single" w:sz="4" w:space="0" w:color="auto"/>
              <w:left w:val="single" w:sz="4" w:space="0" w:color="auto"/>
              <w:bottom w:val="single" w:sz="4" w:space="0" w:color="auto"/>
              <w:right w:val="single" w:sz="4" w:space="0" w:color="auto"/>
            </w:tcBorders>
            <w:shd w:val="clear" w:color="auto" w:fill="13426B"/>
            <w:noWrap/>
            <w:vAlign w:val="bottom"/>
          </w:tcPr>
          <w:p w14:paraId="14D00B49" w14:textId="288EA66B" w:rsidR="008E1037" w:rsidRPr="000961F5" w:rsidRDefault="008E1037" w:rsidP="008E1037">
            <w:pPr>
              <w:spacing w:after="0"/>
              <w:ind w:left="0"/>
              <w:jc w:val="center"/>
              <w:rPr>
                <w:rFonts w:eastAsia="Times New Roman"/>
                <w:b/>
                <w:bCs/>
                <w:color w:val="000000"/>
                <w:lang w:eastAsia="zh-CN"/>
              </w:rPr>
            </w:pPr>
            <w:r w:rsidRPr="000961F5">
              <w:rPr>
                <w:b/>
                <w:lang w:eastAsia="x-none"/>
              </w:rPr>
              <w:t>Request Fields</w:t>
            </w:r>
          </w:p>
        </w:tc>
      </w:tr>
      <w:tr w:rsidR="008E1037" w:rsidRPr="000961F5" w14:paraId="10E75699" w14:textId="77777777" w:rsidTr="008E1037">
        <w:trPr>
          <w:trHeight w:val="227"/>
        </w:trPr>
        <w:tc>
          <w:tcPr>
            <w:tcW w:w="2874" w:type="dxa"/>
            <w:tcBorders>
              <w:top w:val="single" w:sz="4" w:space="0" w:color="auto"/>
              <w:left w:val="single" w:sz="4" w:space="0" w:color="auto"/>
              <w:bottom w:val="single" w:sz="4" w:space="0" w:color="auto"/>
              <w:right w:val="single" w:sz="4" w:space="0" w:color="auto"/>
            </w:tcBorders>
            <w:shd w:val="clear" w:color="auto" w:fill="13426B"/>
            <w:noWrap/>
            <w:vAlign w:val="bottom"/>
            <w:hideMark/>
          </w:tcPr>
          <w:p w14:paraId="186D4E14" w14:textId="77777777" w:rsidR="008E1037" w:rsidRPr="000961F5" w:rsidRDefault="008E1037" w:rsidP="008E1037">
            <w:pPr>
              <w:spacing w:after="0"/>
              <w:ind w:left="0"/>
              <w:jc w:val="left"/>
              <w:rPr>
                <w:rFonts w:eastAsia="Times New Roman"/>
                <w:b/>
                <w:bCs/>
                <w:color w:val="FFFFFF" w:themeColor="background1"/>
                <w:lang w:eastAsia="zh-CN"/>
              </w:rPr>
            </w:pPr>
            <w:r w:rsidRPr="000961F5">
              <w:rPr>
                <w:rFonts w:eastAsia="Times New Roman"/>
                <w:b/>
                <w:bCs/>
                <w:color w:val="FFFFFF" w:themeColor="background1"/>
                <w:lang w:eastAsia="zh-CN"/>
              </w:rPr>
              <w:t>Field</w:t>
            </w:r>
          </w:p>
        </w:tc>
        <w:tc>
          <w:tcPr>
            <w:tcW w:w="1374" w:type="dxa"/>
            <w:tcBorders>
              <w:top w:val="single" w:sz="4" w:space="0" w:color="auto"/>
              <w:left w:val="nil"/>
              <w:bottom w:val="single" w:sz="4" w:space="0" w:color="auto"/>
              <w:right w:val="single" w:sz="4" w:space="0" w:color="auto"/>
            </w:tcBorders>
            <w:shd w:val="clear" w:color="auto" w:fill="13426B"/>
            <w:noWrap/>
            <w:vAlign w:val="bottom"/>
            <w:hideMark/>
          </w:tcPr>
          <w:p w14:paraId="3459260A" w14:textId="77777777" w:rsidR="008E1037" w:rsidRPr="000961F5" w:rsidRDefault="008E1037" w:rsidP="008E1037">
            <w:pPr>
              <w:spacing w:after="0"/>
              <w:ind w:left="0"/>
              <w:jc w:val="left"/>
              <w:rPr>
                <w:rFonts w:eastAsia="Times New Roman"/>
                <w:b/>
                <w:bCs/>
                <w:color w:val="FFFFFF" w:themeColor="background1"/>
                <w:lang w:eastAsia="zh-CN"/>
              </w:rPr>
            </w:pPr>
            <w:r w:rsidRPr="000961F5">
              <w:rPr>
                <w:rFonts w:eastAsia="Times New Roman"/>
                <w:b/>
                <w:bCs/>
                <w:color w:val="FFFFFF" w:themeColor="background1"/>
                <w:lang w:eastAsia="zh-CN"/>
              </w:rPr>
              <w:t>Type</w:t>
            </w:r>
          </w:p>
        </w:tc>
        <w:tc>
          <w:tcPr>
            <w:tcW w:w="1559" w:type="dxa"/>
            <w:tcBorders>
              <w:top w:val="single" w:sz="4" w:space="0" w:color="auto"/>
              <w:left w:val="nil"/>
              <w:bottom w:val="single" w:sz="4" w:space="0" w:color="auto"/>
              <w:right w:val="single" w:sz="4" w:space="0" w:color="auto"/>
            </w:tcBorders>
            <w:shd w:val="clear" w:color="auto" w:fill="13426B"/>
            <w:noWrap/>
            <w:vAlign w:val="bottom"/>
            <w:hideMark/>
          </w:tcPr>
          <w:p w14:paraId="5B152021" w14:textId="77777777" w:rsidR="008E1037" w:rsidRPr="000961F5" w:rsidRDefault="008E1037" w:rsidP="008E1037">
            <w:pPr>
              <w:spacing w:after="0"/>
              <w:ind w:left="0"/>
              <w:jc w:val="left"/>
              <w:rPr>
                <w:rFonts w:eastAsia="Times New Roman"/>
                <w:b/>
                <w:bCs/>
                <w:color w:val="FFFFFF" w:themeColor="background1"/>
                <w:lang w:eastAsia="zh-CN"/>
              </w:rPr>
            </w:pPr>
            <w:r w:rsidRPr="000961F5">
              <w:rPr>
                <w:rFonts w:eastAsia="Times New Roman"/>
                <w:b/>
                <w:bCs/>
                <w:color w:val="FFFFFF" w:themeColor="background1"/>
                <w:lang w:eastAsia="zh-CN"/>
              </w:rPr>
              <w:t>Unit of Measure</w:t>
            </w:r>
          </w:p>
        </w:tc>
        <w:tc>
          <w:tcPr>
            <w:tcW w:w="4678" w:type="dxa"/>
            <w:tcBorders>
              <w:top w:val="single" w:sz="4" w:space="0" w:color="auto"/>
              <w:left w:val="nil"/>
              <w:bottom w:val="single" w:sz="4" w:space="0" w:color="auto"/>
              <w:right w:val="single" w:sz="4" w:space="0" w:color="auto"/>
            </w:tcBorders>
            <w:shd w:val="clear" w:color="auto" w:fill="13426B"/>
            <w:noWrap/>
            <w:vAlign w:val="bottom"/>
            <w:hideMark/>
          </w:tcPr>
          <w:p w14:paraId="547E6B4D" w14:textId="77777777" w:rsidR="008E1037" w:rsidRPr="000961F5" w:rsidRDefault="008E1037" w:rsidP="008E1037">
            <w:pPr>
              <w:spacing w:after="0"/>
              <w:ind w:left="0"/>
              <w:jc w:val="left"/>
              <w:rPr>
                <w:rFonts w:eastAsia="Times New Roman"/>
                <w:b/>
                <w:bCs/>
                <w:color w:val="FFFFFF" w:themeColor="background1"/>
                <w:lang w:eastAsia="zh-CN"/>
              </w:rPr>
            </w:pPr>
            <w:r w:rsidRPr="000961F5">
              <w:rPr>
                <w:rFonts w:eastAsia="Times New Roman"/>
                <w:b/>
                <w:bCs/>
                <w:color w:val="FFFFFF" w:themeColor="background1"/>
                <w:lang w:eastAsia="zh-CN"/>
              </w:rPr>
              <w:t>Description</w:t>
            </w:r>
          </w:p>
        </w:tc>
      </w:tr>
      <w:tr w:rsidR="008E1037" w:rsidRPr="000961F5" w14:paraId="3B5A8EDE"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15F1D518"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stk_code</w:t>
            </w:r>
          </w:p>
        </w:tc>
        <w:tc>
          <w:tcPr>
            <w:tcW w:w="1374" w:type="dxa"/>
            <w:tcBorders>
              <w:top w:val="nil"/>
              <w:left w:val="nil"/>
              <w:bottom w:val="single" w:sz="4" w:space="0" w:color="auto"/>
              <w:right w:val="single" w:sz="4" w:space="0" w:color="auto"/>
            </w:tcBorders>
            <w:shd w:val="clear" w:color="auto" w:fill="auto"/>
            <w:noWrap/>
            <w:vAlign w:val="bottom"/>
            <w:hideMark/>
          </w:tcPr>
          <w:p w14:paraId="7988C551"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Integer(5)</w:t>
            </w:r>
          </w:p>
        </w:tc>
        <w:tc>
          <w:tcPr>
            <w:tcW w:w="1559" w:type="dxa"/>
            <w:tcBorders>
              <w:top w:val="nil"/>
              <w:left w:val="nil"/>
              <w:bottom w:val="single" w:sz="4" w:space="0" w:color="auto"/>
              <w:right w:val="single" w:sz="4" w:space="0" w:color="auto"/>
            </w:tcBorders>
            <w:shd w:val="clear" w:color="auto" w:fill="auto"/>
            <w:noWrap/>
            <w:vAlign w:val="bottom"/>
            <w:hideMark/>
          </w:tcPr>
          <w:p w14:paraId="0F06BF32"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10E1A3EE"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#10</w:t>
            </w:r>
          </w:p>
        </w:tc>
      </w:tr>
      <w:tr w:rsidR="008E1037" w:rsidRPr="000961F5" w14:paraId="185CEBC6"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1C27B756"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company_eng_full</w:t>
            </w:r>
          </w:p>
        </w:tc>
        <w:tc>
          <w:tcPr>
            <w:tcW w:w="1374" w:type="dxa"/>
            <w:tcBorders>
              <w:top w:val="nil"/>
              <w:left w:val="nil"/>
              <w:bottom w:val="single" w:sz="4" w:space="0" w:color="auto"/>
              <w:right w:val="single" w:sz="4" w:space="0" w:color="auto"/>
            </w:tcBorders>
            <w:shd w:val="clear" w:color="auto" w:fill="auto"/>
            <w:noWrap/>
            <w:vAlign w:val="bottom"/>
            <w:hideMark/>
          </w:tcPr>
          <w:p w14:paraId="3AB12C2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String(80)</w:t>
            </w:r>
          </w:p>
        </w:tc>
        <w:tc>
          <w:tcPr>
            <w:tcW w:w="1559" w:type="dxa"/>
            <w:tcBorders>
              <w:top w:val="nil"/>
              <w:left w:val="nil"/>
              <w:bottom w:val="single" w:sz="4" w:space="0" w:color="auto"/>
              <w:right w:val="single" w:sz="4" w:space="0" w:color="auto"/>
            </w:tcBorders>
            <w:shd w:val="clear" w:color="auto" w:fill="auto"/>
            <w:noWrap/>
            <w:vAlign w:val="bottom"/>
            <w:hideMark/>
          </w:tcPr>
          <w:p w14:paraId="39F843DD"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045051C0"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#6</w:t>
            </w:r>
          </w:p>
        </w:tc>
      </w:tr>
      <w:tr w:rsidR="008E1037" w:rsidRPr="000961F5" w14:paraId="476B07C7"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3FCDC72C"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company_eng_short</w:t>
            </w:r>
          </w:p>
        </w:tc>
        <w:tc>
          <w:tcPr>
            <w:tcW w:w="1374" w:type="dxa"/>
            <w:tcBorders>
              <w:top w:val="nil"/>
              <w:left w:val="nil"/>
              <w:bottom w:val="single" w:sz="4" w:space="0" w:color="auto"/>
              <w:right w:val="single" w:sz="4" w:space="0" w:color="auto"/>
            </w:tcBorders>
            <w:shd w:val="clear" w:color="auto" w:fill="auto"/>
            <w:noWrap/>
            <w:vAlign w:val="bottom"/>
            <w:hideMark/>
          </w:tcPr>
          <w:p w14:paraId="545EBE52"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String(15)</w:t>
            </w:r>
          </w:p>
        </w:tc>
        <w:tc>
          <w:tcPr>
            <w:tcW w:w="1559" w:type="dxa"/>
            <w:tcBorders>
              <w:top w:val="nil"/>
              <w:left w:val="nil"/>
              <w:bottom w:val="single" w:sz="4" w:space="0" w:color="auto"/>
              <w:right w:val="single" w:sz="4" w:space="0" w:color="auto"/>
            </w:tcBorders>
            <w:shd w:val="clear" w:color="auto" w:fill="auto"/>
            <w:noWrap/>
            <w:vAlign w:val="bottom"/>
            <w:hideMark/>
          </w:tcPr>
          <w:p w14:paraId="51B839BD"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238BDB5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#7</w:t>
            </w:r>
          </w:p>
        </w:tc>
      </w:tr>
      <w:tr w:rsidR="008E1037" w:rsidRPr="000961F5" w14:paraId="631B54DC"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70162F56"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company_chi_full</w:t>
            </w:r>
          </w:p>
        </w:tc>
        <w:tc>
          <w:tcPr>
            <w:tcW w:w="1374" w:type="dxa"/>
            <w:tcBorders>
              <w:top w:val="nil"/>
              <w:left w:val="nil"/>
              <w:bottom w:val="single" w:sz="4" w:space="0" w:color="auto"/>
              <w:right w:val="single" w:sz="4" w:space="0" w:color="auto"/>
            </w:tcBorders>
            <w:shd w:val="clear" w:color="auto" w:fill="auto"/>
            <w:noWrap/>
            <w:vAlign w:val="bottom"/>
            <w:hideMark/>
          </w:tcPr>
          <w:p w14:paraId="1E22F27A"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String(80)</w:t>
            </w:r>
          </w:p>
        </w:tc>
        <w:tc>
          <w:tcPr>
            <w:tcW w:w="1559" w:type="dxa"/>
            <w:tcBorders>
              <w:top w:val="nil"/>
              <w:left w:val="nil"/>
              <w:bottom w:val="single" w:sz="4" w:space="0" w:color="auto"/>
              <w:right w:val="single" w:sz="4" w:space="0" w:color="auto"/>
            </w:tcBorders>
            <w:shd w:val="clear" w:color="auto" w:fill="auto"/>
            <w:noWrap/>
            <w:vAlign w:val="bottom"/>
            <w:hideMark/>
          </w:tcPr>
          <w:p w14:paraId="3DBCEC1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13BA09EC"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#8</w:t>
            </w:r>
          </w:p>
        </w:tc>
      </w:tr>
      <w:tr w:rsidR="008E1037" w:rsidRPr="000961F5" w14:paraId="6883787F"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2A93699E"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company_chi_short</w:t>
            </w:r>
          </w:p>
        </w:tc>
        <w:tc>
          <w:tcPr>
            <w:tcW w:w="1374" w:type="dxa"/>
            <w:tcBorders>
              <w:top w:val="nil"/>
              <w:left w:val="nil"/>
              <w:bottom w:val="single" w:sz="4" w:space="0" w:color="auto"/>
              <w:right w:val="single" w:sz="4" w:space="0" w:color="auto"/>
            </w:tcBorders>
            <w:shd w:val="clear" w:color="auto" w:fill="auto"/>
            <w:noWrap/>
            <w:vAlign w:val="bottom"/>
            <w:hideMark/>
          </w:tcPr>
          <w:p w14:paraId="7447A93D"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String(8)</w:t>
            </w:r>
          </w:p>
        </w:tc>
        <w:tc>
          <w:tcPr>
            <w:tcW w:w="1559" w:type="dxa"/>
            <w:tcBorders>
              <w:top w:val="nil"/>
              <w:left w:val="nil"/>
              <w:bottom w:val="single" w:sz="4" w:space="0" w:color="auto"/>
              <w:right w:val="single" w:sz="4" w:space="0" w:color="auto"/>
            </w:tcBorders>
            <w:shd w:val="clear" w:color="auto" w:fill="auto"/>
            <w:noWrap/>
            <w:vAlign w:val="bottom"/>
            <w:hideMark/>
          </w:tcPr>
          <w:p w14:paraId="7C347700"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03C6464C"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#9</w:t>
            </w:r>
          </w:p>
        </w:tc>
      </w:tr>
      <w:tr w:rsidR="008E1037" w:rsidRPr="000961F5" w14:paraId="3CB26A17"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16B28465"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status</w:t>
            </w:r>
          </w:p>
        </w:tc>
        <w:tc>
          <w:tcPr>
            <w:tcW w:w="1374" w:type="dxa"/>
            <w:tcBorders>
              <w:top w:val="nil"/>
              <w:left w:val="nil"/>
              <w:bottom w:val="single" w:sz="4" w:space="0" w:color="auto"/>
              <w:right w:val="single" w:sz="4" w:space="0" w:color="auto"/>
            </w:tcBorders>
            <w:shd w:val="clear" w:color="auto" w:fill="auto"/>
            <w:noWrap/>
            <w:vAlign w:val="bottom"/>
            <w:hideMark/>
          </w:tcPr>
          <w:p w14:paraId="598DCB84"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String(6)</w:t>
            </w:r>
          </w:p>
        </w:tc>
        <w:tc>
          <w:tcPr>
            <w:tcW w:w="1559" w:type="dxa"/>
            <w:tcBorders>
              <w:top w:val="nil"/>
              <w:left w:val="nil"/>
              <w:bottom w:val="single" w:sz="4" w:space="0" w:color="auto"/>
              <w:right w:val="single" w:sz="4" w:space="0" w:color="auto"/>
            </w:tcBorders>
            <w:shd w:val="clear" w:color="auto" w:fill="auto"/>
            <w:noWrap/>
            <w:vAlign w:val="bottom"/>
            <w:hideMark/>
          </w:tcPr>
          <w:p w14:paraId="2FC562F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427279A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Status of the IPO: 'pending', 'active', 'listed', 'lapsed'</w:t>
            </w:r>
          </w:p>
        </w:tc>
      </w:tr>
      <w:tr w:rsidR="008E1037" w:rsidRPr="000961F5" w14:paraId="174659D5"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239CCD73"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offer_progress</w:t>
            </w:r>
          </w:p>
        </w:tc>
        <w:tc>
          <w:tcPr>
            <w:tcW w:w="1374" w:type="dxa"/>
            <w:tcBorders>
              <w:top w:val="nil"/>
              <w:left w:val="nil"/>
              <w:bottom w:val="single" w:sz="4" w:space="0" w:color="auto"/>
              <w:right w:val="single" w:sz="4" w:space="0" w:color="auto"/>
            </w:tcBorders>
            <w:shd w:val="clear" w:color="auto" w:fill="auto"/>
            <w:noWrap/>
            <w:vAlign w:val="bottom"/>
            <w:hideMark/>
          </w:tcPr>
          <w:p w14:paraId="51826721"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String(9)</w:t>
            </w:r>
          </w:p>
        </w:tc>
        <w:tc>
          <w:tcPr>
            <w:tcW w:w="1559" w:type="dxa"/>
            <w:tcBorders>
              <w:top w:val="nil"/>
              <w:left w:val="nil"/>
              <w:bottom w:val="single" w:sz="4" w:space="0" w:color="auto"/>
              <w:right w:val="single" w:sz="4" w:space="0" w:color="auto"/>
            </w:tcBorders>
            <w:shd w:val="clear" w:color="auto" w:fill="auto"/>
            <w:noWrap/>
            <w:vAlign w:val="bottom"/>
            <w:hideMark/>
          </w:tcPr>
          <w:p w14:paraId="12BB393A"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338F308D"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Progress of the IPO: 'pending', 'book open', 'allotment', 'pricing', 'placing', 'approved', 'listed' , 'lapsed'</w:t>
            </w:r>
          </w:p>
        </w:tc>
      </w:tr>
      <w:tr w:rsidR="008E1037" w:rsidRPr="000961F5" w14:paraId="6A81B6CF"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1B9DF002"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book_open_date</w:t>
            </w:r>
          </w:p>
        </w:tc>
        <w:tc>
          <w:tcPr>
            <w:tcW w:w="1374" w:type="dxa"/>
            <w:tcBorders>
              <w:top w:val="nil"/>
              <w:left w:val="nil"/>
              <w:bottom w:val="single" w:sz="4" w:space="0" w:color="auto"/>
              <w:right w:val="single" w:sz="4" w:space="0" w:color="auto"/>
            </w:tcBorders>
            <w:shd w:val="clear" w:color="auto" w:fill="auto"/>
            <w:noWrap/>
            <w:vAlign w:val="bottom"/>
            <w:hideMark/>
          </w:tcPr>
          <w:p w14:paraId="150D45B6"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Timedate(19)</w:t>
            </w:r>
          </w:p>
        </w:tc>
        <w:tc>
          <w:tcPr>
            <w:tcW w:w="1559" w:type="dxa"/>
            <w:tcBorders>
              <w:top w:val="nil"/>
              <w:left w:val="nil"/>
              <w:bottom w:val="single" w:sz="4" w:space="0" w:color="auto"/>
              <w:right w:val="single" w:sz="4" w:space="0" w:color="auto"/>
            </w:tcBorders>
            <w:shd w:val="clear" w:color="auto" w:fill="auto"/>
            <w:noWrap/>
            <w:vAlign w:val="bottom"/>
            <w:hideMark/>
          </w:tcPr>
          <w:p w14:paraId="39380772"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35828053"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#51, in ISO 8601 format (YYYY-MM-DD HH:MM:SS)</w:t>
            </w:r>
          </w:p>
        </w:tc>
      </w:tr>
      <w:tr w:rsidR="008E1037" w:rsidRPr="000961F5" w14:paraId="2A3B951B"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0D4F080E"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book_close_date</w:t>
            </w:r>
          </w:p>
        </w:tc>
        <w:tc>
          <w:tcPr>
            <w:tcW w:w="1374" w:type="dxa"/>
            <w:tcBorders>
              <w:top w:val="nil"/>
              <w:left w:val="nil"/>
              <w:bottom w:val="single" w:sz="4" w:space="0" w:color="auto"/>
              <w:right w:val="single" w:sz="4" w:space="0" w:color="auto"/>
            </w:tcBorders>
            <w:shd w:val="clear" w:color="auto" w:fill="auto"/>
            <w:noWrap/>
            <w:vAlign w:val="bottom"/>
            <w:hideMark/>
          </w:tcPr>
          <w:p w14:paraId="2BF4C74C"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Timedate(19)</w:t>
            </w:r>
          </w:p>
        </w:tc>
        <w:tc>
          <w:tcPr>
            <w:tcW w:w="1559" w:type="dxa"/>
            <w:tcBorders>
              <w:top w:val="nil"/>
              <w:left w:val="nil"/>
              <w:bottom w:val="single" w:sz="4" w:space="0" w:color="auto"/>
              <w:right w:val="single" w:sz="4" w:space="0" w:color="auto"/>
            </w:tcBorders>
            <w:shd w:val="clear" w:color="auto" w:fill="auto"/>
            <w:noWrap/>
            <w:vAlign w:val="bottom"/>
            <w:hideMark/>
          </w:tcPr>
          <w:p w14:paraId="688E69A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3A780A9A"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#52, in ISO 8601 format (YYYY-MM-DD HH:MM:SS)</w:t>
            </w:r>
          </w:p>
        </w:tc>
      </w:tr>
      <w:tr w:rsidR="008E1037" w:rsidRPr="000961F5" w14:paraId="0C123C73"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4AD3FA82"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pricing_date</w:t>
            </w:r>
          </w:p>
        </w:tc>
        <w:tc>
          <w:tcPr>
            <w:tcW w:w="1374" w:type="dxa"/>
            <w:tcBorders>
              <w:top w:val="nil"/>
              <w:left w:val="nil"/>
              <w:bottom w:val="single" w:sz="4" w:space="0" w:color="auto"/>
              <w:right w:val="single" w:sz="4" w:space="0" w:color="auto"/>
            </w:tcBorders>
            <w:shd w:val="clear" w:color="auto" w:fill="auto"/>
            <w:noWrap/>
            <w:vAlign w:val="bottom"/>
            <w:hideMark/>
          </w:tcPr>
          <w:p w14:paraId="413E34ED"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Timedate(19)</w:t>
            </w:r>
          </w:p>
        </w:tc>
        <w:tc>
          <w:tcPr>
            <w:tcW w:w="1559" w:type="dxa"/>
            <w:tcBorders>
              <w:top w:val="nil"/>
              <w:left w:val="nil"/>
              <w:bottom w:val="single" w:sz="4" w:space="0" w:color="auto"/>
              <w:right w:val="single" w:sz="4" w:space="0" w:color="auto"/>
            </w:tcBorders>
            <w:shd w:val="clear" w:color="auto" w:fill="auto"/>
            <w:noWrap/>
            <w:vAlign w:val="bottom"/>
            <w:hideMark/>
          </w:tcPr>
          <w:p w14:paraId="0A8150ED"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1E0A4BFF"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#53, in ISO 8601 format (YYYY-MM-DD HH:MM:SS)</w:t>
            </w:r>
          </w:p>
        </w:tc>
      </w:tr>
      <w:tr w:rsidR="008E1037" w:rsidRPr="000961F5" w14:paraId="2622BEB7"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32A5ADD8"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allotment_date</w:t>
            </w:r>
          </w:p>
        </w:tc>
        <w:tc>
          <w:tcPr>
            <w:tcW w:w="1374" w:type="dxa"/>
            <w:tcBorders>
              <w:top w:val="nil"/>
              <w:left w:val="nil"/>
              <w:bottom w:val="single" w:sz="4" w:space="0" w:color="auto"/>
              <w:right w:val="single" w:sz="4" w:space="0" w:color="auto"/>
            </w:tcBorders>
            <w:shd w:val="clear" w:color="auto" w:fill="auto"/>
            <w:noWrap/>
            <w:vAlign w:val="bottom"/>
            <w:hideMark/>
          </w:tcPr>
          <w:p w14:paraId="190AF570"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Date(10)</w:t>
            </w:r>
          </w:p>
        </w:tc>
        <w:tc>
          <w:tcPr>
            <w:tcW w:w="1559" w:type="dxa"/>
            <w:tcBorders>
              <w:top w:val="nil"/>
              <w:left w:val="nil"/>
              <w:bottom w:val="single" w:sz="4" w:space="0" w:color="auto"/>
              <w:right w:val="single" w:sz="4" w:space="0" w:color="auto"/>
            </w:tcBorders>
            <w:shd w:val="clear" w:color="auto" w:fill="auto"/>
            <w:noWrap/>
            <w:vAlign w:val="bottom"/>
            <w:hideMark/>
          </w:tcPr>
          <w:p w14:paraId="5476857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61EB9793"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#54, in ISO 8601 format (YYYY-MM-DD)</w:t>
            </w:r>
          </w:p>
        </w:tc>
      </w:tr>
      <w:tr w:rsidR="008E1037" w:rsidRPr="000961F5" w14:paraId="33146251"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1DFB43EE"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listing_date</w:t>
            </w:r>
          </w:p>
        </w:tc>
        <w:tc>
          <w:tcPr>
            <w:tcW w:w="1374" w:type="dxa"/>
            <w:tcBorders>
              <w:top w:val="nil"/>
              <w:left w:val="nil"/>
              <w:bottom w:val="single" w:sz="4" w:space="0" w:color="auto"/>
              <w:right w:val="single" w:sz="4" w:space="0" w:color="auto"/>
            </w:tcBorders>
            <w:shd w:val="clear" w:color="auto" w:fill="auto"/>
            <w:noWrap/>
            <w:vAlign w:val="bottom"/>
            <w:hideMark/>
          </w:tcPr>
          <w:p w14:paraId="4B69C5F2"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Timedate(19)</w:t>
            </w:r>
          </w:p>
        </w:tc>
        <w:tc>
          <w:tcPr>
            <w:tcW w:w="1559" w:type="dxa"/>
            <w:tcBorders>
              <w:top w:val="nil"/>
              <w:left w:val="nil"/>
              <w:bottom w:val="single" w:sz="4" w:space="0" w:color="auto"/>
              <w:right w:val="single" w:sz="4" w:space="0" w:color="auto"/>
            </w:tcBorders>
            <w:shd w:val="clear" w:color="auto" w:fill="auto"/>
            <w:noWrap/>
            <w:vAlign w:val="bottom"/>
            <w:hideMark/>
          </w:tcPr>
          <w:p w14:paraId="33DBAF81"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0DE8B27F"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#55, in ISO 8601 format (YYYY-MM-DD HH:MM:SS)</w:t>
            </w:r>
          </w:p>
        </w:tc>
      </w:tr>
      <w:tr w:rsidR="008E1037" w:rsidRPr="000961F5" w14:paraId="1DFFD379"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300C8F66"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lastRenderedPageBreak/>
              <w:t>si_input_date</w:t>
            </w:r>
          </w:p>
        </w:tc>
        <w:tc>
          <w:tcPr>
            <w:tcW w:w="1374" w:type="dxa"/>
            <w:tcBorders>
              <w:top w:val="nil"/>
              <w:left w:val="nil"/>
              <w:bottom w:val="single" w:sz="4" w:space="0" w:color="auto"/>
              <w:right w:val="single" w:sz="4" w:space="0" w:color="auto"/>
            </w:tcBorders>
            <w:shd w:val="clear" w:color="auto" w:fill="auto"/>
            <w:noWrap/>
            <w:vAlign w:val="bottom"/>
            <w:hideMark/>
          </w:tcPr>
          <w:p w14:paraId="6CE60AF4"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Date(10)</w:t>
            </w:r>
          </w:p>
        </w:tc>
        <w:tc>
          <w:tcPr>
            <w:tcW w:w="1559" w:type="dxa"/>
            <w:tcBorders>
              <w:top w:val="nil"/>
              <w:left w:val="nil"/>
              <w:bottom w:val="single" w:sz="4" w:space="0" w:color="auto"/>
              <w:right w:val="single" w:sz="4" w:space="0" w:color="auto"/>
            </w:tcBorders>
            <w:shd w:val="clear" w:color="auto" w:fill="auto"/>
            <w:noWrap/>
            <w:vAlign w:val="bottom"/>
            <w:hideMark/>
          </w:tcPr>
          <w:p w14:paraId="503F16BF"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1F586AA4"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#56, in ISO 8601 format (YYYY-MM-DD)</w:t>
            </w:r>
          </w:p>
        </w:tc>
      </w:tr>
      <w:tr w:rsidR="008E1037" w:rsidRPr="000961F5" w14:paraId="7FD9B2F5" w14:textId="77777777" w:rsidTr="008E1037">
        <w:trPr>
          <w:trHeight w:val="300"/>
        </w:trPr>
        <w:tc>
          <w:tcPr>
            <w:tcW w:w="2874" w:type="dxa"/>
            <w:tcBorders>
              <w:top w:val="nil"/>
              <w:left w:val="single" w:sz="4" w:space="0" w:color="auto"/>
              <w:bottom w:val="single" w:sz="4" w:space="0" w:color="auto"/>
              <w:right w:val="single" w:sz="4" w:space="0" w:color="auto"/>
            </w:tcBorders>
            <w:shd w:val="clear" w:color="auto" w:fill="auto"/>
            <w:noWrap/>
            <w:vAlign w:val="bottom"/>
            <w:hideMark/>
          </w:tcPr>
          <w:p w14:paraId="7A607DC7"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placing_shares_delivery_date</w:t>
            </w:r>
          </w:p>
        </w:tc>
        <w:tc>
          <w:tcPr>
            <w:tcW w:w="1374" w:type="dxa"/>
            <w:tcBorders>
              <w:top w:val="nil"/>
              <w:left w:val="nil"/>
              <w:bottom w:val="single" w:sz="4" w:space="0" w:color="auto"/>
              <w:right w:val="single" w:sz="4" w:space="0" w:color="auto"/>
            </w:tcBorders>
            <w:shd w:val="clear" w:color="auto" w:fill="auto"/>
            <w:noWrap/>
            <w:vAlign w:val="bottom"/>
            <w:hideMark/>
          </w:tcPr>
          <w:p w14:paraId="62C63DAB"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Timedate(19)</w:t>
            </w:r>
          </w:p>
        </w:tc>
        <w:tc>
          <w:tcPr>
            <w:tcW w:w="1559" w:type="dxa"/>
            <w:tcBorders>
              <w:top w:val="nil"/>
              <w:left w:val="nil"/>
              <w:bottom w:val="single" w:sz="4" w:space="0" w:color="auto"/>
              <w:right w:val="single" w:sz="4" w:space="0" w:color="auto"/>
            </w:tcBorders>
            <w:shd w:val="clear" w:color="auto" w:fill="auto"/>
            <w:noWrap/>
            <w:vAlign w:val="bottom"/>
            <w:hideMark/>
          </w:tcPr>
          <w:p w14:paraId="6A38A50E"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 </w:t>
            </w:r>
          </w:p>
        </w:tc>
        <w:tc>
          <w:tcPr>
            <w:tcW w:w="4678" w:type="dxa"/>
            <w:tcBorders>
              <w:top w:val="nil"/>
              <w:left w:val="nil"/>
              <w:bottom w:val="single" w:sz="4" w:space="0" w:color="auto"/>
              <w:right w:val="single" w:sz="4" w:space="0" w:color="auto"/>
            </w:tcBorders>
            <w:shd w:val="clear" w:color="auto" w:fill="auto"/>
            <w:noWrap/>
            <w:vAlign w:val="bottom"/>
            <w:hideMark/>
          </w:tcPr>
          <w:p w14:paraId="1A21056C" w14:textId="77777777" w:rsidR="008E1037" w:rsidRPr="000961F5" w:rsidRDefault="008E1037" w:rsidP="008E1037">
            <w:pPr>
              <w:spacing w:after="0"/>
              <w:ind w:left="0"/>
              <w:jc w:val="left"/>
              <w:rPr>
                <w:rFonts w:eastAsia="Times New Roman"/>
                <w:color w:val="000000"/>
                <w:lang w:eastAsia="zh-CN"/>
              </w:rPr>
            </w:pPr>
            <w:r w:rsidRPr="000961F5">
              <w:rPr>
                <w:rFonts w:eastAsia="Times New Roman"/>
                <w:color w:val="000000"/>
                <w:lang w:eastAsia="zh-CN"/>
              </w:rPr>
              <w:t>IPO initiation Field #57, in ISO 8601 format (YYYY-MM-DD HH:MM:SS)</w:t>
            </w:r>
          </w:p>
        </w:tc>
      </w:tr>
    </w:tbl>
    <w:p w14:paraId="5119DEB5" w14:textId="76EBB11A" w:rsidR="008E1037" w:rsidRPr="000961F5" w:rsidRDefault="008E1037" w:rsidP="00382E3D">
      <w:pPr>
        <w:ind w:left="0"/>
        <w:rPr>
          <w:lang w:eastAsia="x-none"/>
        </w:rPr>
      </w:pPr>
    </w:p>
    <w:p w14:paraId="102D570E" w14:textId="12608F9E" w:rsidR="00D644BD" w:rsidRPr="000961F5" w:rsidRDefault="001F2ED0" w:rsidP="001F2ED0">
      <w:pPr>
        <w:pStyle w:val="Heading4"/>
      </w:pPr>
      <w:bookmarkStart w:id="1123" w:name="_Toc62722988"/>
      <w:bookmarkStart w:id="1124" w:name="_Toc65058129"/>
      <w:bookmarkStart w:id="1125" w:name="_Toc65138931"/>
      <w:bookmarkStart w:id="1126" w:name="_Toc65145911"/>
      <w:r w:rsidRPr="000961F5">
        <w:t>Add, Edit and Delete EIPO Application Entries</w:t>
      </w:r>
      <w:bookmarkEnd w:id="1123"/>
      <w:bookmarkEnd w:id="1124"/>
      <w:bookmarkEnd w:id="1125"/>
      <w:bookmarkEnd w:id="1126"/>
    </w:p>
    <w:p w14:paraId="694B33CB" w14:textId="77777777" w:rsidR="001F2ED0" w:rsidRPr="000961F5" w:rsidRDefault="001F2ED0" w:rsidP="00382E3D">
      <w:pPr>
        <w:ind w:left="0"/>
        <w:rPr>
          <w:lang w:eastAsia="x-none"/>
        </w:rPr>
      </w:pPr>
    </w:p>
    <w:tbl>
      <w:tblPr>
        <w:tblW w:w="10343" w:type="dxa"/>
        <w:tblLook w:val="04A0" w:firstRow="1" w:lastRow="0" w:firstColumn="1" w:lastColumn="0" w:noHBand="0" w:noVBand="1"/>
      </w:tblPr>
      <w:tblGrid>
        <w:gridCol w:w="1555"/>
        <w:gridCol w:w="1275"/>
        <w:gridCol w:w="7513"/>
      </w:tblGrid>
      <w:tr w:rsidR="006456AA" w:rsidRPr="000961F5" w14:paraId="2509E266" w14:textId="77777777" w:rsidTr="006456AA">
        <w:trPr>
          <w:trHeight w:val="227"/>
        </w:trPr>
        <w:tc>
          <w:tcPr>
            <w:tcW w:w="10343" w:type="dxa"/>
            <w:gridSpan w:val="3"/>
            <w:tcBorders>
              <w:top w:val="single" w:sz="4" w:space="0" w:color="auto"/>
              <w:left w:val="single" w:sz="4" w:space="0" w:color="auto"/>
              <w:bottom w:val="single" w:sz="4" w:space="0" w:color="auto"/>
              <w:right w:val="single" w:sz="4" w:space="0" w:color="auto"/>
            </w:tcBorders>
            <w:shd w:val="clear" w:color="auto" w:fill="13426B"/>
            <w:noWrap/>
            <w:vAlign w:val="bottom"/>
          </w:tcPr>
          <w:p w14:paraId="313DA5AE" w14:textId="305F2117" w:rsidR="006456AA" w:rsidRPr="000961F5" w:rsidRDefault="006456AA" w:rsidP="006456AA">
            <w:pPr>
              <w:spacing w:after="0"/>
              <w:ind w:left="0"/>
              <w:jc w:val="center"/>
              <w:rPr>
                <w:rFonts w:eastAsia="Times New Roman"/>
                <w:b/>
                <w:bCs/>
                <w:color w:val="FFFFFF" w:themeColor="background1"/>
                <w:lang w:eastAsia="zh-CN"/>
              </w:rPr>
            </w:pPr>
            <w:r w:rsidRPr="000961F5">
              <w:rPr>
                <w:rFonts w:eastAsia="Times New Roman"/>
                <w:b/>
                <w:bCs/>
                <w:color w:val="FFFFFF" w:themeColor="background1"/>
                <w:lang w:eastAsia="zh-CN"/>
              </w:rPr>
              <w:t>Response Fields</w:t>
            </w:r>
          </w:p>
        </w:tc>
      </w:tr>
      <w:tr w:rsidR="006456AA" w:rsidRPr="000961F5" w14:paraId="1D14819E" w14:textId="1D9F6DFE" w:rsidTr="006456AA">
        <w:trPr>
          <w:trHeight w:val="227"/>
        </w:trPr>
        <w:tc>
          <w:tcPr>
            <w:tcW w:w="1555" w:type="dxa"/>
            <w:tcBorders>
              <w:top w:val="single" w:sz="4" w:space="0" w:color="auto"/>
              <w:left w:val="single" w:sz="4" w:space="0" w:color="auto"/>
              <w:bottom w:val="single" w:sz="4" w:space="0" w:color="auto"/>
              <w:right w:val="single" w:sz="4" w:space="0" w:color="auto"/>
            </w:tcBorders>
            <w:shd w:val="clear" w:color="auto" w:fill="13426B"/>
            <w:noWrap/>
            <w:vAlign w:val="center"/>
            <w:hideMark/>
          </w:tcPr>
          <w:p w14:paraId="4D33C372" w14:textId="1C2A7BBE" w:rsidR="006456AA" w:rsidRPr="000961F5" w:rsidRDefault="006456AA" w:rsidP="006456AA">
            <w:pPr>
              <w:spacing w:after="0"/>
              <w:ind w:left="0"/>
              <w:jc w:val="left"/>
              <w:rPr>
                <w:rFonts w:eastAsia="Times New Roman"/>
                <w:b/>
                <w:bCs/>
                <w:color w:val="FFFFFF" w:themeColor="background1"/>
                <w:lang w:eastAsia="zh-CN"/>
              </w:rPr>
            </w:pPr>
            <w:r w:rsidRPr="000961F5">
              <w:rPr>
                <w:rFonts w:eastAsia="Times New Roman"/>
                <w:b/>
                <w:bCs/>
                <w:color w:val="FFFFFF" w:themeColor="background1"/>
                <w:lang w:eastAsia="zh-CN"/>
              </w:rPr>
              <w:t>Field</w:t>
            </w:r>
          </w:p>
        </w:tc>
        <w:tc>
          <w:tcPr>
            <w:tcW w:w="1275" w:type="dxa"/>
            <w:tcBorders>
              <w:top w:val="single" w:sz="4" w:space="0" w:color="auto"/>
              <w:left w:val="nil"/>
              <w:bottom w:val="single" w:sz="4" w:space="0" w:color="auto"/>
              <w:right w:val="single" w:sz="4" w:space="0" w:color="auto"/>
            </w:tcBorders>
            <w:shd w:val="clear" w:color="auto" w:fill="13426B"/>
            <w:noWrap/>
            <w:vAlign w:val="center"/>
            <w:hideMark/>
          </w:tcPr>
          <w:p w14:paraId="55DDB9F7" w14:textId="77777777" w:rsidR="006456AA" w:rsidRPr="000961F5" w:rsidRDefault="006456AA" w:rsidP="006456AA">
            <w:pPr>
              <w:spacing w:after="0"/>
              <w:ind w:left="0"/>
              <w:jc w:val="left"/>
              <w:rPr>
                <w:rFonts w:eastAsia="Times New Roman"/>
                <w:b/>
                <w:bCs/>
                <w:color w:val="FFFFFF" w:themeColor="background1"/>
                <w:lang w:eastAsia="zh-CN"/>
              </w:rPr>
            </w:pPr>
            <w:r w:rsidRPr="000961F5">
              <w:rPr>
                <w:rFonts w:eastAsia="Times New Roman"/>
                <w:b/>
                <w:bCs/>
                <w:color w:val="FFFFFF" w:themeColor="background1"/>
                <w:lang w:eastAsia="zh-CN"/>
              </w:rPr>
              <w:t>Type</w:t>
            </w:r>
          </w:p>
        </w:tc>
        <w:tc>
          <w:tcPr>
            <w:tcW w:w="7513" w:type="dxa"/>
            <w:tcBorders>
              <w:top w:val="single" w:sz="4" w:space="0" w:color="auto"/>
              <w:left w:val="nil"/>
              <w:bottom w:val="single" w:sz="4" w:space="0" w:color="auto"/>
              <w:right w:val="single" w:sz="4" w:space="0" w:color="auto"/>
            </w:tcBorders>
            <w:shd w:val="clear" w:color="auto" w:fill="13426B"/>
            <w:vAlign w:val="center"/>
          </w:tcPr>
          <w:p w14:paraId="084B6359" w14:textId="39204871" w:rsidR="006456AA" w:rsidRPr="000961F5" w:rsidRDefault="006456AA" w:rsidP="006456AA">
            <w:pPr>
              <w:spacing w:after="0"/>
              <w:ind w:left="0"/>
              <w:jc w:val="left"/>
              <w:rPr>
                <w:rFonts w:eastAsia="Times New Roman"/>
                <w:b/>
                <w:bCs/>
                <w:color w:val="FFFFFF" w:themeColor="background1"/>
                <w:lang w:eastAsia="zh-CN"/>
              </w:rPr>
            </w:pPr>
            <w:r w:rsidRPr="000961F5">
              <w:rPr>
                <w:rFonts w:eastAsia="Times New Roman"/>
                <w:b/>
                <w:bCs/>
                <w:color w:val="FFFFFF" w:themeColor="background1"/>
                <w:lang w:eastAsia="zh-CN"/>
              </w:rPr>
              <w:t>Description</w:t>
            </w:r>
          </w:p>
        </w:tc>
      </w:tr>
      <w:tr w:rsidR="006456AA" w:rsidRPr="000961F5" w14:paraId="3DE11476" w14:textId="4F2EF80A" w:rsidTr="006456AA">
        <w:trPr>
          <w:trHeight w:val="227"/>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36BD5840" w14:textId="2DE62983" w:rsidR="006456AA" w:rsidRPr="000961F5" w:rsidRDefault="006456AA" w:rsidP="001F2ED0">
            <w:pPr>
              <w:spacing w:after="0"/>
              <w:ind w:left="0"/>
              <w:jc w:val="left"/>
              <w:rPr>
                <w:rFonts w:eastAsia="Times New Roman"/>
                <w:color w:val="000000"/>
                <w:lang w:eastAsia="zh-CN"/>
              </w:rPr>
            </w:pPr>
            <w:r w:rsidRPr="000961F5">
              <w:rPr>
                <w:color w:val="000000"/>
              </w:rPr>
              <w:t>app_instruct_num</w:t>
            </w:r>
          </w:p>
        </w:tc>
        <w:tc>
          <w:tcPr>
            <w:tcW w:w="1275" w:type="dxa"/>
            <w:tcBorders>
              <w:top w:val="nil"/>
              <w:left w:val="nil"/>
              <w:bottom w:val="single" w:sz="4" w:space="0" w:color="auto"/>
              <w:right w:val="single" w:sz="4" w:space="0" w:color="auto"/>
            </w:tcBorders>
            <w:shd w:val="clear" w:color="auto" w:fill="auto"/>
            <w:noWrap/>
            <w:vAlign w:val="bottom"/>
          </w:tcPr>
          <w:p w14:paraId="18EF5E87" w14:textId="56C1056E" w:rsidR="006456AA" w:rsidRPr="000961F5" w:rsidRDefault="006456AA" w:rsidP="001F2ED0">
            <w:pPr>
              <w:spacing w:after="0"/>
              <w:ind w:left="0"/>
              <w:jc w:val="left"/>
              <w:rPr>
                <w:rFonts w:eastAsia="Times New Roman"/>
                <w:color w:val="000000"/>
                <w:lang w:eastAsia="zh-CN"/>
              </w:rPr>
            </w:pPr>
            <w:r w:rsidRPr="000961F5">
              <w:rPr>
                <w:color w:val="000000"/>
              </w:rPr>
              <w:t>Integer(9)</w:t>
            </w:r>
          </w:p>
        </w:tc>
        <w:tc>
          <w:tcPr>
            <w:tcW w:w="7513" w:type="dxa"/>
            <w:tcBorders>
              <w:top w:val="nil"/>
              <w:left w:val="nil"/>
              <w:bottom w:val="single" w:sz="4" w:space="0" w:color="auto"/>
              <w:right w:val="single" w:sz="4" w:space="0" w:color="auto"/>
            </w:tcBorders>
            <w:vAlign w:val="bottom"/>
          </w:tcPr>
          <w:p w14:paraId="57EE8600" w14:textId="10CABCAE" w:rsidR="006456AA" w:rsidRPr="000961F5" w:rsidRDefault="006456AA" w:rsidP="001F2ED0">
            <w:pPr>
              <w:spacing w:after="0"/>
              <w:ind w:left="0"/>
              <w:jc w:val="left"/>
              <w:rPr>
                <w:rFonts w:eastAsia="Times New Roman"/>
                <w:color w:val="000000"/>
                <w:lang w:eastAsia="zh-CN"/>
              </w:rPr>
            </w:pPr>
            <w:r w:rsidRPr="000961F5">
              <w:rPr>
                <w:color w:val="000000"/>
              </w:rPr>
              <w:t>Application instruction number, unique per IPO</w:t>
            </w:r>
          </w:p>
        </w:tc>
      </w:tr>
      <w:tr w:rsidR="006456AA" w:rsidRPr="000961F5" w14:paraId="72621C48" w14:textId="74979D31" w:rsidTr="006456AA">
        <w:trPr>
          <w:trHeight w:val="227"/>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7EDABC71" w14:textId="71D361A0" w:rsidR="006456AA" w:rsidRPr="000961F5" w:rsidRDefault="006456AA" w:rsidP="001F2ED0">
            <w:pPr>
              <w:spacing w:after="0"/>
              <w:ind w:left="0"/>
              <w:jc w:val="left"/>
              <w:rPr>
                <w:rFonts w:eastAsia="Times New Roman"/>
                <w:color w:val="000000"/>
                <w:lang w:eastAsia="zh-CN"/>
              </w:rPr>
            </w:pPr>
            <w:r w:rsidRPr="000961F5">
              <w:rPr>
                <w:color w:val="000000"/>
              </w:rPr>
              <w:t>stk_code</w:t>
            </w:r>
          </w:p>
        </w:tc>
        <w:tc>
          <w:tcPr>
            <w:tcW w:w="1275" w:type="dxa"/>
            <w:tcBorders>
              <w:top w:val="nil"/>
              <w:left w:val="nil"/>
              <w:bottom w:val="single" w:sz="4" w:space="0" w:color="auto"/>
              <w:right w:val="single" w:sz="4" w:space="0" w:color="auto"/>
            </w:tcBorders>
            <w:shd w:val="clear" w:color="auto" w:fill="auto"/>
            <w:noWrap/>
            <w:vAlign w:val="bottom"/>
          </w:tcPr>
          <w:p w14:paraId="287C497E" w14:textId="45FA28F9" w:rsidR="006456AA" w:rsidRPr="000961F5" w:rsidRDefault="006456AA" w:rsidP="001F2ED0">
            <w:pPr>
              <w:spacing w:after="0"/>
              <w:ind w:left="0"/>
              <w:jc w:val="left"/>
              <w:rPr>
                <w:rFonts w:eastAsia="Times New Roman"/>
                <w:color w:val="000000"/>
                <w:lang w:eastAsia="zh-CN"/>
              </w:rPr>
            </w:pPr>
            <w:r w:rsidRPr="000961F5">
              <w:rPr>
                <w:color w:val="000000"/>
              </w:rPr>
              <w:t>Integer(5)</w:t>
            </w:r>
          </w:p>
        </w:tc>
        <w:tc>
          <w:tcPr>
            <w:tcW w:w="7513" w:type="dxa"/>
            <w:tcBorders>
              <w:top w:val="nil"/>
              <w:left w:val="nil"/>
              <w:bottom w:val="single" w:sz="4" w:space="0" w:color="auto"/>
              <w:right w:val="single" w:sz="4" w:space="0" w:color="auto"/>
            </w:tcBorders>
            <w:vAlign w:val="bottom"/>
          </w:tcPr>
          <w:p w14:paraId="77764FEB" w14:textId="3696CCE9" w:rsidR="006456AA" w:rsidRPr="000961F5" w:rsidRDefault="006456AA" w:rsidP="001F2ED0">
            <w:pPr>
              <w:spacing w:after="0"/>
              <w:ind w:left="0"/>
              <w:jc w:val="left"/>
              <w:rPr>
                <w:rFonts w:eastAsia="Times New Roman"/>
                <w:color w:val="000000"/>
                <w:lang w:eastAsia="zh-CN"/>
              </w:rPr>
            </w:pPr>
            <w:r w:rsidRPr="000961F5">
              <w:rPr>
                <w:color w:val="000000"/>
              </w:rPr>
              <w:t>Stock code of IPO</w:t>
            </w:r>
          </w:p>
        </w:tc>
      </w:tr>
      <w:tr w:rsidR="006456AA" w:rsidRPr="000961F5" w14:paraId="155EBB39" w14:textId="10E4D299" w:rsidTr="006456AA">
        <w:trPr>
          <w:trHeight w:val="227"/>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38E3FE14" w14:textId="55552B90" w:rsidR="006456AA" w:rsidRPr="000961F5" w:rsidRDefault="006456AA" w:rsidP="001F2ED0">
            <w:pPr>
              <w:spacing w:after="0"/>
              <w:ind w:left="0"/>
              <w:jc w:val="left"/>
              <w:rPr>
                <w:rFonts w:eastAsia="Times New Roman"/>
                <w:color w:val="000000"/>
                <w:lang w:eastAsia="zh-CN"/>
              </w:rPr>
            </w:pPr>
            <w:r w:rsidRPr="000961F5">
              <w:rPr>
                <w:color w:val="000000"/>
              </w:rPr>
              <w:t>Status</w:t>
            </w:r>
          </w:p>
        </w:tc>
        <w:tc>
          <w:tcPr>
            <w:tcW w:w="1275" w:type="dxa"/>
            <w:tcBorders>
              <w:top w:val="nil"/>
              <w:left w:val="nil"/>
              <w:bottom w:val="single" w:sz="4" w:space="0" w:color="auto"/>
              <w:right w:val="single" w:sz="4" w:space="0" w:color="auto"/>
            </w:tcBorders>
            <w:shd w:val="clear" w:color="auto" w:fill="auto"/>
            <w:noWrap/>
            <w:vAlign w:val="bottom"/>
          </w:tcPr>
          <w:p w14:paraId="1D970BED" w14:textId="2902B465" w:rsidR="006456AA" w:rsidRPr="000961F5" w:rsidRDefault="006456AA" w:rsidP="001F2ED0">
            <w:pPr>
              <w:spacing w:after="0"/>
              <w:ind w:left="0"/>
              <w:jc w:val="left"/>
              <w:rPr>
                <w:rFonts w:eastAsia="Times New Roman"/>
                <w:color w:val="000000"/>
                <w:lang w:eastAsia="zh-CN"/>
              </w:rPr>
            </w:pPr>
            <w:r w:rsidRPr="000961F5">
              <w:rPr>
                <w:color w:val="000000"/>
              </w:rPr>
              <w:t>String(18)</w:t>
            </w:r>
          </w:p>
        </w:tc>
        <w:tc>
          <w:tcPr>
            <w:tcW w:w="7513" w:type="dxa"/>
            <w:tcBorders>
              <w:top w:val="nil"/>
              <w:left w:val="nil"/>
              <w:bottom w:val="single" w:sz="4" w:space="0" w:color="auto"/>
              <w:right w:val="single" w:sz="4" w:space="0" w:color="auto"/>
            </w:tcBorders>
            <w:vAlign w:val="bottom"/>
          </w:tcPr>
          <w:p w14:paraId="35700489" w14:textId="498F3862" w:rsidR="006456AA" w:rsidRPr="000961F5" w:rsidRDefault="006456AA" w:rsidP="001F2ED0">
            <w:pPr>
              <w:spacing w:after="0"/>
              <w:ind w:left="0"/>
              <w:jc w:val="left"/>
              <w:rPr>
                <w:rFonts w:eastAsia="Times New Roman"/>
                <w:color w:val="000000"/>
                <w:lang w:eastAsia="zh-CN"/>
              </w:rPr>
            </w:pPr>
            <w:r w:rsidRPr="000961F5">
              <w:rPr>
                <w:color w:val="000000"/>
              </w:rPr>
              <w:t>Workflow status: "Temporary" / "Pending" / "Authorised" / "Confirm pending" / "Confirm authorised"</w:t>
            </w:r>
          </w:p>
        </w:tc>
      </w:tr>
      <w:tr w:rsidR="006456AA" w:rsidRPr="000961F5" w14:paraId="215E2418" w14:textId="256AC427" w:rsidTr="006456AA">
        <w:trPr>
          <w:trHeight w:val="227"/>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6E413247" w14:textId="3F7517A4" w:rsidR="006456AA" w:rsidRPr="000961F5" w:rsidRDefault="006456AA" w:rsidP="001F2ED0">
            <w:pPr>
              <w:spacing w:after="0"/>
              <w:ind w:left="0"/>
              <w:jc w:val="left"/>
              <w:rPr>
                <w:rFonts w:eastAsia="Times New Roman"/>
                <w:color w:val="000000"/>
                <w:lang w:eastAsia="zh-CN"/>
              </w:rPr>
            </w:pPr>
            <w:r w:rsidRPr="000961F5">
              <w:rPr>
                <w:color w:val="000000"/>
              </w:rPr>
              <w:t>bo_1_name</w:t>
            </w:r>
          </w:p>
        </w:tc>
        <w:tc>
          <w:tcPr>
            <w:tcW w:w="1275" w:type="dxa"/>
            <w:tcBorders>
              <w:top w:val="nil"/>
              <w:left w:val="nil"/>
              <w:bottom w:val="single" w:sz="4" w:space="0" w:color="auto"/>
              <w:right w:val="single" w:sz="4" w:space="0" w:color="auto"/>
            </w:tcBorders>
            <w:shd w:val="clear" w:color="auto" w:fill="auto"/>
            <w:noWrap/>
            <w:vAlign w:val="bottom"/>
          </w:tcPr>
          <w:p w14:paraId="5632ACF3" w14:textId="67CF5BA8" w:rsidR="006456AA" w:rsidRPr="000961F5" w:rsidRDefault="006456AA" w:rsidP="001F2ED0">
            <w:pPr>
              <w:spacing w:after="0"/>
              <w:ind w:left="0"/>
              <w:jc w:val="left"/>
              <w:rPr>
                <w:rFonts w:eastAsia="Times New Roman"/>
                <w:color w:val="000000"/>
                <w:lang w:eastAsia="zh-CN"/>
              </w:rPr>
            </w:pPr>
            <w:r w:rsidRPr="000961F5">
              <w:rPr>
                <w:color w:val="000000"/>
              </w:rPr>
              <w:t>String(80)</w:t>
            </w:r>
          </w:p>
        </w:tc>
        <w:tc>
          <w:tcPr>
            <w:tcW w:w="7513" w:type="dxa"/>
            <w:tcBorders>
              <w:top w:val="nil"/>
              <w:left w:val="nil"/>
              <w:bottom w:val="single" w:sz="4" w:space="0" w:color="auto"/>
              <w:right w:val="single" w:sz="4" w:space="0" w:color="auto"/>
            </w:tcBorders>
            <w:vAlign w:val="bottom"/>
          </w:tcPr>
          <w:p w14:paraId="0BF3D17B" w14:textId="66B10F3F" w:rsidR="006456AA" w:rsidRPr="000961F5" w:rsidRDefault="006456AA" w:rsidP="001F2ED0">
            <w:pPr>
              <w:spacing w:after="0"/>
              <w:ind w:left="0"/>
              <w:jc w:val="left"/>
              <w:rPr>
                <w:rFonts w:eastAsia="Times New Roman"/>
                <w:color w:val="000000"/>
                <w:lang w:eastAsia="zh-CN"/>
              </w:rPr>
            </w:pPr>
            <w:r w:rsidRPr="000961F5">
              <w:rPr>
                <w:color w:val="000000"/>
              </w:rPr>
              <w:t>Name of beneficiary owner #1</w:t>
            </w:r>
          </w:p>
        </w:tc>
      </w:tr>
      <w:tr w:rsidR="006456AA" w:rsidRPr="000961F5" w14:paraId="2F587C9D" w14:textId="23B80FD6" w:rsidTr="006456AA">
        <w:trPr>
          <w:trHeight w:val="227"/>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339B734D" w14:textId="0A18D0BD" w:rsidR="006456AA" w:rsidRPr="000961F5" w:rsidRDefault="006456AA" w:rsidP="001F2ED0">
            <w:pPr>
              <w:spacing w:after="0"/>
              <w:ind w:left="0"/>
              <w:jc w:val="left"/>
              <w:rPr>
                <w:rFonts w:eastAsia="Times New Roman"/>
                <w:color w:val="000000"/>
                <w:lang w:eastAsia="zh-CN"/>
              </w:rPr>
            </w:pPr>
            <w:r w:rsidRPr="000961F5">
              <w:rPr>
                <w:color w:val="000000"/>
              </w:rPr>
              <w:t>bo_1_idtype</w:t>
            </w:r>
          </w:p>
        </w:tc>
        <w:tc>
          <w:tcPr>
            <w:tcW w:w="1275" w:type="dxa"/>
            <w:tcBorders>
              <w:top w:val="nil"/>
              <w:left w:val="nil"/>
              <w:bottom w:val="single" w:sz="4" w:space="0" w:color="auto"/>
              <w:right w:val="single" w:sz="4" w:space="0" w:color="auto"/>
            </w:tcBorders>
            <w:shd w:val="clear" w:color="auto" w:fill="auto"/>
            <w:noWrap/>
            <w:vAlign w:val="bottom"/>
          </w:tcPr>
          <w:p w14:paraId="6DA32EDB" w14:textId="18FC3B7D" w:rsidR="006456AA" w:rsidRPr="000961F5" w:rsidRDefault="006456AA" w:rsidP="001F2ED0">
            <w:pPr>
              <w:spacing w:after="0"/>
              <w:ind w:left="0"/>
              <w:jc w:val="left"/>
              <w:rPr>
                <w:rFonts w:eastAsia="Times New Roman"/>
                <w:color w:val="000000"/>
                <w:lang w:eastAsia="zh-CN"/>
              </w:rPr>
            </w:pPr>
            <w:r w:rsidRPr="000961F5">
              <w:rPr>
                <w:color w:val="000000"/>
              </w:rPr>
              <w:t>String(4)</w:t>
            </w:r>
          </w:p>
        </w:tc>
        <w:tc>
          <w:tcPr>
            <w:tcW w:w="7513" w:type="dxa"/>
            <w:tcBorders>
              <w:top w:val="nil"/>
              <w:left w:val="nil"/>
              <w:bottom w:val="single" w:sz="4" w:space="0" w:color="auto"/>
              <w:right w:val="single" w:sz="4" w:space="0" w:color="auto"/>
            </w:tcBorders>
            <w:vAlign w:val="bottom"/>
          </w:tcPr>
          <w:p w14:paraId="67444866" w14:textId="3FF10A0F" w:rsidR="006456AA" w:rsidRPr="000961F5" w:rsidRDefault="006456AA" w:rsidP="001F2ED0">
            <w:pPr>
              <w:spacing w:after="0"/>
              <w:ind w:left="0"/>
              <w:jc w:val="left"/>
              <w:rPr>
                <w:rFonts w:eastAsia="Times New Roman"/>
                <w:color w:val="000000"/>
                <w:lang w:eastAsia="zh-CN"/>
              </w:rPr>
            </w:pPr>
            <w:r w:rsidRPr="000961F5">
              <w:rPr>
                <w:color w:val="000000"/>
              </w:rPr>
              <w:t>ID type of beneficiary owner #1: "HKID" / "NIDD" / "PASS" / "COIN" / "HKBR" / "LEIN"</w:t>
            </w:r>
          </w:p>
        </w:tc>
      </w:tr>
      <w:tr w:rsidR="006456AA" w:rsidRPr="000961F5" w14:paraId="43B0AA52" w14:textId="419A7215" w:rsidTr="006456AA">
        <w:trPr>
          <w:trHeight w:val="227"/>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70B1606F" w14:textId="750C942F" w:rsidR="006456AA" w:rsidRPr="000961F5" w:rsidRDefault="006456AA" w:rsidP="001F2ED0">
            <w:pPr>
              <w:spacing w:after="0"/>
              <w:ind w:left="0"/>
              <w:jc w:val="left"/>
              <w:rPr>
                <w:rFonts w:eastAsia="Times New Roman"/>
                <w:color w:val="000000"/>
                <w:lang w:eastAsia="zh-CN"/>
              </w:rPr>
            </w:pPr>
            <w:r w:rsidRPr="000961F5">
              <w:rPr>
                <w:color w:val="000000"/>
              </w:rPr>
              <w:t>bo_1_idnum</w:t>
            </w:r>
          </w:p>
        </w:tc>
        <w:tc>
          <w:tcPr>
            <w:tcW w:w="1275" w:type="dxa"/>
            <w:tcBorders>
              <w:top w:val="nil"/>
              <w:left w:val="nil"/>
              <w:bottom w:val="single" w:sz="4" w:space="0" w:color="auto"/>
              <w:right w:val="single" w:sz="4" w:space="0" w:color="auto"/>
            </w:tcBorders>
            <w:shd w:val="clear" w:color="auto" w:fill="auto"/>
            <w:noWrap/>
            <w:vAlign w:val="bottom"/>
          </w:tcPr>
          <w:p w14:paraId="5FCD7483" w14:textId="1F82DCC4" w:rsidR="006456AA" w:rsidRPr="000961F5" w:rsidRDefault="006456AA" w:rsidP="001F2ED0">
            <w:pPr>
              <w:spacing w:after="0"/>
              <w:ind w:left="0"/>
              <w:jc w:val="left"/>
              <w:rPr>
                <w:rFonts w:eastAsia="Times New Roman"/>
                <w:color w:val="000000"/>
                <w:lang w:eastAsia="zh-CN"/>
              </w:rPr>
            </w:pPr>
            <w:r w:rsidRPr="000961F5">
              <w:rPr>
                <w:color w:val="000000"/>
              </w:rPr>
              <w:t>String(20)</w:t>
            </w:r>
          </w:p>
        </w:tc>
        <w:tc>
          <w:tcPr>
            <w:tcW w:w="7513" w:type="dxa"/>
            <w:tcBorders>
              <w:top w:val="nil"/>
              <w:left w:val="nil"/>
              <w:bottom w:val="single" w:sz="4" w:space="0" w:color="auto"/>
              <w:right w:val="single" w:sz="4" w:space="0" w:color="auto"/>
            </w:tcBorders>
            <w:vAlign w:val="bottom"/>
          </w:tcPr>
          <w:p w14:paraId="5D176139" w14:textId="3342B0CD" w:rsidR="006456AA" w:rsidRPr="000961F5" w:rsidRDefault="006456AA" w:rsidP="001F2ED0">
            <w:pPr>
              <w:spacing w:after="0"/>
              <w:ind w:left="0"/>
              <w:jc w:val="left"/>
              <w:rPr>
                <w:rFonts w:eastAsia="Times New Roman"/>
                <w:color w:val="000000"/>
                <w:lang w:eastAsia="zh-CN"/>
              </w:rPr>
            </w:pPr>
            <w:r w:rsidRPr="000961F5">
              <w:rPr>
                <w:color w:val="000000"/>
              </w:rPr>
              <w:t>ID number of beneficiary owner #1</w:t>
            </w:r>
          </w:p>
        </w:tc>
      </w:tr>
      <w:tr w:rsidR="006456AA" w:rsidRPr="000961F5" w14:paraId="70C5512C" w14:textId="64F9C07D" w:rsidTr="006456AA">
        <w:trPr>
          <w:trHeight w:val="227"/>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6B82DDE8" w14:textId="7E9DD1BF" w:rsidR="006456AA" w:rsidRPr="000961F5" w:rsidRDefault="006456AA" w:rsidP="001F2ED0">
            <w:pPr>
              <w:spacing w:after="0"/>
              <w:ind w:left="0"/>
              <w:jc w:val="left"/>
              <w:rPr>
                <w:rFonts w:eastAsia="Times New Roman"/>
                <w:color w:val="000000"/>
                <w:lang w:eastAsia="zh-CN"/>
              </w:rPr>
            </w:pPr>
            <w:r w:rsidRPr="000961F5">
              <w:rPr>
                <w:color w:val="000000"/>
              </w:rPr>
              <w:t>app_qty</w:t>
            </w:r>
          </w:p>
        </w:tc>
        <w:tc>
          <w:tcPr>
            <w:tcW w:w="1275" w:type="dxa"/>
            <w:tcBorders>
              <w:top w:val="nil"/>
              <w:left w:val="nil"/>
              <w:bottom w:val="single" w:sz="4" w:space="0" w:color="auto"/>
              <w:right w:val="single" w:sz="4" w:space="0" w:color="auto"/>
            </w:tcBorders>
            <w:shd w:val="clear" w:color="auto" w:fill="auto"/>
            <w:noWrap/>
            <w:vAlign w:val="bottom"/>
          </w:tcPr>
          <w:p w14:paraId="1688107C" w14:textId="7A5C0113" w:rsidR="006456AA" w:rsidRPr="000961F5" w:rsidRDefault="006456AA" w:rsidP="001F2ED0">
            <w:pPr>
              <w:spacing w:after="0"/>
              <w:ind w:left="0"/>
              <w:jc w:val="left"/>
              <w:rPr>
                <w:rFonts w:eastAsia="Times New Roman"/>
                <w:color w:val="000000"/>
                <w:lang w:eastAsia="zh-CN"/>
              </w:rPr>
            </w:pPr>
            <w:r w:rsidRPr="000961F5">
              <w:rPr>
                <w:color w:val="000000"/>
              </w:rPr>
              <w:t>Integer(18)</w:t>
            </w:r>
          </w:p>
        </w:tc>
        <w:tc>
          <w:tcPr>
            <w:tcW w:w="7513" w:type="dxa"/>
            <w:tcBorders>
              <w:top w:val="nil"/>
              <w:left w:val="nil"/>
              <w:bottom w:val="single" w:sz="4" w:space="0" w:color="auto"/>
              <w:right w:val="single" w:sz="4" w:space="0" w:color="auto"/>
            </w:tcBorders>
            <w:vAlign w:val="bottom"/>
          </w:tcPr>
          <w:p w14:paraId="5C5A741E" w14:textId="1A0791B6" w:rsidR="006456AA" w:rsidRPr="000961F5" w:rsidRDefault="006456AA" w:rsidP="001F2ED0">
            <w:pPr>
              <w:spacing w:after="0"/>
              <w:ind w:left="0"/>
              <w:jc w:val="left"/>
              <w:rPr>
                <w:rFonts w:eastAsia="Times New Roman"/>
                <w:color w:val="000000"/>
                <w:lang w:eastAsia="zh-CN"/>
              </w:rPr>
            </w:pPr>
            <w:r w:rsidRPr="000961F5">
              <w:rPr>
                <w:color w:val="000000"/>
              </w:rPr>
              <w:t>Applied quantity, must match denomination table of stk_code</w:t>
            </w:r>
          </w:p>
        </w:tc>
      </w:tr>
      <w:tr w:rsidR="006456AA" w:rsidRPr="000961F5" w14:paraId="4A165A34" w14:textId="152594A4" w:rsidTr="006456AA">
        <w:trPr>
          <w:trHeight w:val="227"/>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5CC7EBA2" w14:textId="07848433" w:rsidR="006456AA" w:rsidRPr="000961F5" w:rsidRDefault="006456AA" w:rsidP="001F2ED0">
            <w:pPr>
              <w:spacing w:after="0"/>
              <w:ind w:left="0"/>
              <w:jc w:val="left"/>
              <w:rPr>
                <w:rFonts w:eastAsia="Times New Roman"/>
                <w:color w:val="000000"/>
                <w:lang w:eastAsia="zh-CN"/>
              </w:rPr>
            </w:pPr>
            <w:r w:rsidRPr="000961F5">
              <w:rPr>
                <w:color w:val="000000"/>
              </w:rPr>
              <w:t>firm_id</w:t>
            </w:r>
          </w:p>
        </w:tc>
        <w:tc>
          <w:tcPr>
            <w:tcW w:w="1275" w:type="dxa"/>
            <w:tcBorders>
              <w:top w:val="nil"/>
              <w:left w:val="nil"/>
              <w:bottom w:val="single" w:sz="4" w:space="0" w:color="auto"/>
              <w:right w:val="single" w:sz="4" w:space="0" w:color="auto"/>
            </w:tcBorders>
            <w:shd w:val="clear" w:color="auto" w:fill="auto"/>
            <w:noWrap/>
            <w:vAlign w:val="bottom"/>
          </w:tcPr>
          <w:p w14:paraId="7CA7A05B" w14:textId="36A226BF" w:rsidR="006456AA" w:rsidRPr="000961F5" w:rsidRDefault="006456AA" w:rsidP="001F2ED0">
            <w:pPr>
              <w:spacing w:after="0"/>
              <w:ind w:left="0"/>
              <w:jc w:val="left"/>
              <w:rPr>
                <w:rFonts w:eastAsia="Times New Roman"/>
                <w:color w:val="000000"/>
                <w:lang w:eastAsia="zh-CN"/>
              </w:rPr>
            </w:pPr>
            <w:r w:rsidRPr="000961F5">
              <w:rPr>
                <w:color w:val="000000"/>
              </w:rPr>
              <w:t>Integer(5)</w:t>
            </w:r>
          </w:p>
        </w:tc>
        <w:tc>
          <w:tcPr>
            <w:tcW w:w="7513" w:type="dxa"/>
            <w:tcBorders>
              <w:top w:val="nil"/>
              <w:left w:val="nil"/>
              <w:bottom w:val="single" w:sz="4" w:space="0" w:color="auto"/>
              <w:right w:val="single" w:sz="4" w:space="0" w:color="auto"/>
            </w:tcBorders>
            <w:vAlign w:val="bottom"/>
          </w:tcPr>
          <w:p w14:paraId="5DC42713" w14:textId="6F49ADF8" w:rsidR="006456AA" w:rsidRPr="000961F5" w:rsidRDefault="006456AA" w:rsidP="001F2ED0">
            <w:pPr>
              <w:spacing w:after="0"/>
              <w:ind w:left="0"/>
              <w:jc w:val="left"/>
              <w:rPr>
                <w:rFonts w:eastAsia="Times New Roman"/>
                <w:color w:val="000000"/>
                <w:lang w:eastAsia="zh-CN"/>
              </w:rPr>
            </w:pPr>
            <w:r w:rsidRPr="000961F5">
              <w:rPr>
                <w:color w:val="000000"/>
              </w:rPr>
              <w:t>Must be valid firm ID from Participant Master file (Field #4)</w:t>
            </w:r>
          </w:p>
        </w:tc>
      </w:tr>
      <w:tr w:rsidR="006456AA" w:rsidRPr="000961F5" w14:paraId="6F094B0D" w14:textId="491BF964" w:rsidTr="006456AA">
        <w:trPr>
          <w:trHeight w:val="227"/>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568F65DD" w14:textId="01D05D17" w:rsidR="006456AA" w:rsidRPr="000961F5" w:rsidRDefault="006456AA" w:rsidP="001F2ED0">
            <w:pPr>
              <w:spacing w:after="0"/>
              <w:ind w:left="0"/>
              <w:jc w:val="left"/>
              <w:rPr>
                <w:rFonts w:eastAsia="Times New Roman"/>
                <w:color w:val="000000"/>
                <w:lang w:eastAsia="zh-CN"/>
              </w:rPr>
            </w:pPr>
            <w:r w:rsidRPr="000961F5">
              <w:rPr>
                <w:color w:val="000000"/>
              </w:rPr>
              <w:t>bo_2_name</w:t>
            </w:r>
          </w:p>
        </w:tc>
        <w:tc>
          <w:tcPr>
            <w:tcW w:w="1275" w:type="dxa"/>
            <w:tcBorders>
              <w:top w:val="nil"/>
              <w:left w:val="nil"/>
              <w:bottom w:val="single" w:sz="4" w:space="0" w:color="auto"/>
              <w:right w:val="single" w:sz="4" w:space="0" w:color="auto"/>
            </w:tcBorders>
            <w:shd w:val="clear" w:color="auto" w:fill="auto"/>
            <w:noWrap/>
            <w:vAlign w:val="bottom"/>
          </w:tcPr>
          <w:p w14:paraId="5643BB7B" w14:textId="05B53625" w:rsidR="006456AA" w:rsidRPr="000961F5" w:rsidRDefault="006456AA" w:rsidP="001F2ED0">
            <w:pPr>
              <w:spacing w:after="0"/>
              <w:ind w:left="0"/>
              <w:jc w:val="left"/>
              <w:rPr>
                <w:rFonts w:eastAsia="Times New Roman"/>
                <w:color w:val="000000"/>
                <w:lang w:eastAsia="zh-CN"/>
              </w:rPr>
            </w:pPr>
            <w:r w:rsidRPr="000961F5">
              <w:rPr>
                <w:color w:val="000000"/>
              </w:rPr>
              <w:t>String(80)</w:t>
            </w:r>
          </w:p>
        </w:tc>
        <w:tc>
          <w:tcPr>
            <w:tcW w:w="7513" w:type="dxa"/>
            <w:tcBorders>
              <w:top w:val="nil"/>
              <w:left w:val="nil"/>
              <w:bottom w:val="single" w:sz="4" w:space="0" w:color="auto"/>
              <w:right w:val="single" w:sz="4" w:space="0" w:color="auto"/>
            </w:tcBorders>
            <w:vAlign w:val="bottom"/>
          </w:tcPr>
          <w:p w14:paraId="513B43F9" w14:textId="0A38672D" w:rsidR="006456AA" w:rsidRPr="000961F5" w:rsidRDefault="006456AA" w:rsidP="001F2ED0">
            <w:pPr>
              <w:spacing w:after="0"/>
              <w:ind w:left="0"/>
              <w:jc w:val="left"/>
              <w:rPr>
                <w:rFonts w:eastAsia="Times New Roman"/>
                <w:color w:val="000000"/>
                <w:lang w:eastAsia="zh-CN"/>
              </w:rPr>
            </w:pPr>
            <w:r w:rsidRPr="000961F5">
              <w:rPr>
                <w:color w:val="000000"/>
              </w:rPr>
              <w:t>Name of beneficiary owner #2</w:t>
            </w:r>
          </w:p>
        </w:tc>
      </w:tr>
      <w:tr w:rsidR="006456AA" w:rsidRPr="000961F5" w14:paraId="59B8343C" w14:textId="69AB8EB5" w:rsidTr="006456AA">
        <w:trPr>
          <w:trHeight w:val="227"/>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52911EF8" w14:textId="318FF68D" w:rsidR="006456AA" w:rsidRPr="000961F5" w:rsidRDefault="006456AA" w:rsidP="001F2ED0">
            <w:pPr>
              <w:spacing w:after="0"/>
              <w:ind w:left="0"/>
              <w:jc w:val="left"/>
              <w:rPr>
                <w:rFonts w:eastAsia="Times New Roman"/>
                <w:color w:val="000000"/>
                <w:lang w:eastAsia="zh-CN"/>
              </w:rPr>
            </w:pPr>
            <w:r w:rsidRPr="000961F5">
              <w:rPr>
                <w:color w:val="000000"/>
              </w:rPr>
              <w:t>bo_2_idtype</w:t>
            </w:r>
          </w:p>
        </w:tc>
        <w:tc>
          <w:tcPr>
            <w:tcW w:w="1275" w:type="dxa"/>
            <w:tcBorders>
              <w:top w:val="nil"/>
              <w:left w:val="nil"/>
              <w:bottom w:val="single" w:sz="4" w:space="0" w:color="auto"/>
              <w:right w:val="single" w:sz="4" w:space="0" w:color="auto"/>
            </w:tcBorders>
            <w:shd w:val="clear" w:color="auto" w:fill="auto"/>
            <w:noWrap/>
            <w:vAlign w:val="bottom"/>
          </w:tcPr>
          <w:p w14:paraId="245DE3A4" w14:textId="13EAEB3B" w:rsidR="006456AA" w:rsidRPr="000961F5" w:rsidRDefault="006456AA" w:rsidP="001F2ED0">
            <w:pPr>
              <w:spacing w:after="0"/>
              <w:ind w:left="0"/>
              <w:jc w:val="left"/>
              <w:rPr>
                <w:rFonts w:eastAsia="Times New Roman"/>
                <w:color w:val="000000"/>
                <w:lang w:eastAsia="zh-CN"/>
              </w:rPr>
            </w:pPr>
            <w:r w:rsidRPr="000961F5">
              <w:rPr>
                <w:color w:val="000000"/>
              </w:rPr>
              <w:t>String(4)</w:t>
            </w:r>
          </w:p>
        </w:tc>
        <w:tc>
          <w:tcPr>
            <w:tcW w:w="7513" w:type="dxa"/>
            <w:tcBorders>
              <w:top w:val="nil"/>
              <w:left w:val="nil"/>
              <w:bottom w:val="single" w:sz="4" w:space="0" w:color="auto"/>
              <w:right w:val="single" w:sz="4" w:space="0" w:color="auto"/>
            </w:tcBorders>
            <w:vAlign w:val="bottom"/>
          </w:tcPr>
          <w:p w14:paraId="758E9B21" w14:textId="34BA73F2" w:rsidR="006456AA" w:rsidRPr="000961F5" w:rsidRDefault="006456AA" w:rsidP="001F2ED0">
            <w:pPr>
              <w:spacing w:after="0"/>
              <w:ind w:left="0"/>
              <w:jc w:val="left"/>
              <w:rPr>
                <w:rFonts w:eastAsia="Times New Roman"/>
                <w:color w:val="000000"/>
                <w:lang w:eastAsia="zh-CN"/>
              </w:rPr>
            </w:pPr>
            <w:r w:rsidRPr="000961F5">
              <w:rPr>
                <w:color w:val="000000"/>
              </w:rPr>
              <w:t>ID type of beneficiary owner #2: "HKID" / "NIDD" / "PASS" / "COIN" / "HKBR" / "LEIN"</w:t>
            </w:r>
          </w:p>
        </w:tc>
      </w:tr>
      <w:tr w:rsidR="006456AA" w:rsidRPr="000961F5" w14:paraId="511B0496" w14:textId="7AE237F9" w:rsidTr="006456AA">
        <w:trPr>
          <w:trHeight w:val="227"/>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0AB8C8D4" w14:textId="7AF245BB" w:rsidR="006456AA" w:rsidRPr="000961F5" w:rsidRDefault="006456AA" w:rsidP="001F2ED0">
            <w:pPr>
              <w:spacing w:after="0"/>
              <w:ind w:left="0"/>
              <w:jc w:val="left"/>
              <w:rPr>
                <w:rFonts w:eastAsia="Times New Roman"/>
                <w:color w:val="000000"/>
                <w:lang w:eastAsia="zh-CN"/>
              </w:rPr>
            </w:pPr>
            <w:r w:rsidRPr="000961F5">
              <w:rPr>
                <w:color w:val="000000"/>
              </w:rPr>
              <w:t>bo_2_idnum</w:t>
            </w:r>
          </w:p>
        </w:tc>
        <w:tc>
          <w:tcPr>
            <w:tcW w:w="1275" w:type="dxa"/>
            <w:tcBorders>
              <w:top w:val="nil"/>
              <w:left w:val="nil"/>
              <w:bottom w:val="single" w:sz="4" w:space="0" w:color="auto"/>
              <w:right w:val="single" w:sz="4" w:space="0" w:color="auto"/>
            </w:tcBorders>
            <w:shd w:val="clear" w:color="auto" w:fill="auto"/>
            <w:noWrap/>
            <w:vAlign w:val="bottom"/>
          </w:tcPr>
          <w:p w14:paraId="6DFD171F" w14:textId="364EFC58" w:rsidR="006456AA" w:rsidRPr="000961F5" w:rsidRDefault="006456AA" w:rsidP="001F2ED0">
            <w:pPr>
              <w:spacing w:after="0"/>
              <w:ind w:left="0"/>
              <w:jc w:val="left"/>
              <w:rPr>
                <w:rFonts w:eastAsia="Times New Roman"/>
                <w:color w:val="000000"/>
                <w:lang w:eastAsia="zh-CN"/>
              </w:rPr>
            </w:pPr>
            <w:r w:rsidRPr="000961F5">
              <w:rPr>
                <w:color w:val="000000"/>
              </w:rPr>
              <w:t>String(20)</w:t>
            </w:r>
          </w:p>
        </w:tc>
        <w:tc>
          <w:tcPr>
            <w:tcW w:w="7513" w:type="dxa"/>
            <w:tcBorders>
              <w:top w:val="nil"/>
              <w:left w:val="nil"/>
              <w:bottom w:val="single" w:sz="4" w:space="0" w:color="auto"/>
              <w:right w:val="single" w:sz="4" w:space="0" w:color="auto"/>
            </w:tcBorders>
            <w:vAlign w:val="bottom"/>
          </w:tcPr>
          <w:p w14:paraId="538A3661" w14:textId="0F75314F" w:rsidR="006456AA" w:rsidRPr="000961F5" w:rsidRDefault="006456AA" w:rsidP="001F2ED0">
            <w:pPr>
              <w:spacing w:after="0"/>
              <w:ind w:left="0"/>
              <w:jc w:val="left"/>
              <w:rPr>
                <w:rFonts w:eastAsia="Times New Roman"/>
                <w:color w:val="000000"/>
                <w:lang w:eastAsia="zh-CN"/>
              </w:rPr>
            </w:pPr>
            <w:r w:rsidRPr="000961F5">
              <w:rPr>
                <w:color w:val="000000"/>
              </w:rPr>
              <w:t>ID number of beneficiary owner #2</w:t>
            </w:r>
          </w:p>
        </w:tc>
      </w:tr>
      <w:tr w:rsidR="006456AA" w:rsidRPr="000961F5" w14:paraId="512D0F17" w14:textId="785508DE" w:rsidTr="006456AA">
        <w:trPr>
          <w:trHeight w:val="227"/>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148BC856" w14:textId="3B6A04DB" w:rsidR="006456AA" w:rsidRPr="000961F5" w:rsidRDefault="006456AA" w:rsidP="001F2ED0">
            <w:pPr>
              <w:spacing w:after="0"/>
              <w:ind w:left="0"/>
              <w:jc w:val="left"/>
              <w:rPr>
                <w:rFonts w:eastAsia="Times New Roman"/>
                <w:color w:val="000000"/>
                <w:lang w:eastAsia="zh-CN"/>
              </w:rPr>
            </w:pPr>
            <w:r w:rsidRPr="000961F5">
              <w:rPr>
                <w:color w:val="000000"/>
              </w:rPr>
              <w:t>bo_3_name</w:t>
            </w:r>
          </w:p>
        </w:tc>
        <w:tc>
          <w:tcPr>
            <w:tcW w:w="1275" w:type="dxa"/>
            <w:tcBorders>
              <w:top w:val="nil"/>
              <w:left w:val="nil"/>
              <w:bottom w:val="single" w:sz="4" w:space="0" w:color="auto"/>
              <w:right w:val="single" w:sz="4" w:space="0" w:color="auto"/>
            </w:tcBorders>
            <w:shd w:val="clear" w:color="auto" w:fill="auto"/>
            <w:noWrap/>
            <w:vAlign w:val="bottom"/>
          </w:tcPr>
          <w:p w14:paraId="5191368D" w14:textId="0F338181" w:rsidR="006456AA" w:rsidRPr="000961F5" w:rsidRDefault="006456AA" w:rsidP="001F2ED0">
            <w:pPr>
              <w:spacing w:after="0"/>
              <w:ind w:left="0"/>
              <w:jc w:val="left"/>
              <w:rPr>
                <w:rFonts w:eastAsia="Times New Roman"/>
                <w:color w:val="000000"/>
                <w:lang w:eastAsia="zh-CN"/>
              </w:rPr>
            </w:pPr>
            <w:r w:rsidRPr="000961F5">
              <w:rPr>
                <w:color w:val="000000"/>
              </w:rPr>
              <w:t>String(80)</w:t>
            </w:r>
          </w:p>
        </w:tc>
        <w:tc>
          <w:tcPr>
            <w:tcW w:w="7513" w:type="dxa"/>
            <w:tcBorders>
              <w:top w:val="nil"/>
              <w:left w:val="nil"/>
              <w:bottom w:val="single" w:sz="4" w:space="0" w:color="auto"/>
              <w:right w:val="single" w:sz="4" w:space="0" w:color="auto"/>
            </w:tcBorders>
            <w:vAlign w:val="bottom"/>
          </w:tcPr>
          <w:p w14:paraId="7142207C" w14:textId="5273260A" w:rsidR="006456AA" w:rsidRPr="000961F5" w:rsidRDefault="006456AA" w:rsidP="001F2ED0">
            <w:pPr>
              <w:spacing w:after="0"/>
              <w:ind w:left="0"/>
              <w:jc w:val="left"/>
              <w:rPr>
                <w:rFonts w:eastAsia="Times New Roman"/>
                <w:color w:val="000000"/>
                <w:lang w:eastAsia="zh-CN"/>
              </w:rPr>
            </w:pPr>
            <w:r w:rsidRPr="000961F5">
              <w:rPr>
                <w:color w:val="000000"/>
              </w:rPr>
              <w:t>Name of beneficiary owner #3</w:t>
            </w:r>
          </w:p>
        </w:tc>
      </w:tr>
      <w:tr w:rsidR="006456AA" w:rsidRPr="000961F5" w14:paraId="7DB89E40" w14:textId="10E52E5C" w:rsidTr="006456AA">
        <w:trPr>
          <w:trHeight w:val="227"/>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48A8D7B2" w14:textId="6D490B04" w:rsidR="006456AA" w:rsidRPr="000961F5" w:rsidRDefault="006456AA" w:rsidP="001F2ED0">
            <w:pPr>
              <w:spacing w:after="0"/>
              <w:ind w:left="0"/>
              <w:jc w:val="left"/>
              <w:rPr>
                <w:rFonts w:eastAsia="Times New Roman"/>
                <w:color w:val="000000"/>
                <w:lang w:eastAsia="zh-CN"/>
              </w:rPr>
            </w:pPr>
            <w:r w:rsidRPr="000961F5">
              <w:rPr>
                <w:color w:val="000000"/>
              </w:rPr>
              <w:t>bo_3_idtype</w:t>
            </w:r>
          </w:p>
        </w:tc>
        <w:tc>
          <w:tcPr>
            <w:tcW w:w="1275" w:type="dxa"/>
            <w:tcBorders>
              <w:top w:val="nil"/>
              <w:left w:val="nil"/>
              <w:bottom w:val="single" w:sz="4" w:space="0" w:color="auto"/>
              <w:right w:val="single" w:sz="4" w:space="0" w:color="auto"/>
            </w:tcBorders>
            <w:shd w:val="clear" w:color="auto" w:fill="auto"/>
            <w:noWrap/>
            <w:vAlign w:val="bottom"/>
          </w:tcPr>
          <w:p w14:paraId="1067A88D" w14:textId="45FBFAEB" w:rsidR="006456AA" w:rsidRPr="000961F5" w:rsidRDefault="006456AA" w:rsidP="001F2ED0">
            <w:pPr>
              <w:spacing w:after="0"/>
              <w:ind w:left="0"/>
              <w:jc w:val="left"/>
              <w:rPr>
                <w:rFonts w:eastAsia="Times New Roman"/>
                <w:color w:val="000000"/>
                <w:lang w:eastAsia="zh-CN"/>
              </w:rPr>
            </w:pPr>
            <w:r w:rsidRPr="000961F5">
              <w:rPr>
                <w:color w:val="000000"/>
              </w:rPr>
              <w:t>String(4)</w:t>
            </w:r>
          </w:p>
        </w:tc>
        <w:tc>
          <w:tcPr>
            <w:tcW w:w="7513" w:type="dxa"/>
            <w:tcBorders>
              <w:top w:val="nil"/>
              <w:left w:val="nil"/>
              <w:bottom w:val="single" w:sz="4" w:space="0" w:color="auto"/>
              <w:right w:val="single" w:sz="4" w:space="0" w:color="auto"/>
            </w:tcBorders>
            <w:vAlign w:val="bottom"/>
          </w:tcPr>
          <w:p w14:paraId="433035E5" w14:textId="5CDF1FB5" w:rsidR="006456AA" w:rsidRPr="000961F5" w:rsidRDefault="006456AA" w:rsidP="001F2ED0">
            <w:pPr>
              <w:spacing w:after="0"/>
              <w:ind w:left="0"/>
              <w:jc w:val="left"/>
              <w:rPr>
                <w:rFonts w:eastAsia="Times New Roman"/>
                <w:color w:val="000000"/>
                <w:lang w:eastAsia="zh-CN"/>
              </w:rPr>
            </w:pPr>
            <w:r w:rsidRPr="000961F5">
              <w:rPr>
                <w:color w:val="000000"/>
              </w:rPr>
              <w:t>ID type of beneficiary owner #3: "HKID" / "NIDD" / "PASS" / "COIN" / "HKBR" / "LEIN"</w:t>
            </w:r>
          </w:p>
        </w:tc>
      </w:tr>
      <w:tr w:rsidR="006456AA" w:rsidRPr="000961F5" w14:paraId="357072DD" w14:textId="2B906E0E" w:rsidTr="006456AA">
        <w:trPr>
          <w:trHeight w:val="227"/>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2E9C0492" w14:textId="263880E8" w:rsidR="006456AA" w:rsidRPr="000961F5" w:rsidRDefault="006456AA" w:rsidP="001F2ED0">
            <w:pPr>
              <w:spacing w:after="0"/>
              <w:ind w:left="0"/>
              <w:jc w:val="left"/>
              <w:rPr>
                <w:rFonts w:eastAsia="Times New Roman"/>
                <w:color w:val="000000"/>
                <w:lang w:eastAsia="zh-CN"/>
              </w:rPr>
            </w:pPr>
            <w:r w:rsidRPr="000961F5">
              <w:rPr>
                <w:color w:val="000000"/>
              </w:rPr>
              <w:t>bo_3_idnum</w:t>
            </w:r>
          </w:p>
        </w:tc>
        <w:tc>
          <w:tcPr>
            <w:tcW w:w="1275" w:type="dxa"/>
            <w:tcBorders>
              <w:top w:val="nil"/>
              <w:left w:val="nil"/>
              <w:bottom w:val="single" w:sz="4" w:space="0" w:color="auto"/>
              <w:right w:val="single" w:sz="4" w:space="0" w:color="auto"/>
            </w:tcBorders>
            <w:shd w:val="clear" w:color="auto" w:fill="auto"/>
            <w:noWrap/>
            <w:vAlign w:val="bottom"/>
          </w:tcPr>
          <w:p w14:paraId="326830AD" w14:textId="6ED5E707" w:rsidR="006456AA" w:rsidRPr="000961F5" w:rsidRDefault="006456AA" w:rsidP="001F2ED0">
            <w:pPr>
              <w:spacing w:after="0"/>
              <w:ind w:left="0"/>
              <w:jc w:val="left"/>
              <w:rPr>
                <w:rFonts w:eastAsia="Times New Roman"/>
                <w:color w:val="000000"/>
                <w:lang w:eastAsia="zh-CN"/>
              </w:rPr>
            </w:pPr>
            <w:r w:rsidRPr="000961F5">
              <w:rPr>
                <w:color w:val="000000"/>
              </w:rPr>
              <w:t>String(20)</w:t>
            </w:r>
          </w:p>
        </w:tc>
        <w:tc>
          <w:tcPr>
            <w:tcW w:w="7513" w:type="dxa"/>
            <w:tcBorders>
              <w:top w:val="nil"/>
              <w:left w:val="nil"/>
              <w:bottom w:val="single" w:sz="4" w:space="0" w:color="auto"/>
              <w:right w:val="single" w:sz="4" w:space="0" w:color="auto"/>
            </w:tcBorders>
            <w:vAlign w:val="bottom"/>
          </w:tcPr>
          <w:p w14:paraId="5EDADD16" w14:textId="06DB82B8" w:rsidR="006456AA" w:rsidRPr="000961F5" w:rsidRDefault="006456AA" w:rsidP="001F2ED0">
            <w:pPr>
              <w:spacing w:after="0"/>
              <w:ind w:left="0"/>
              <w:jc w:val="left"/>
              <w:rPr>
                <w:rFonts w:eastAsia="Times New Roman"/>
                <w:color w:val="000000"/>
                <w:lang w:eastAsia="zh-CN"/>
              </w:rPr>
            </w:pPr>
            <w:r w:rsidRPr="000961F5">
              <w:rPr>
                <w:color w:val="000000"/>
              </w:rPr>
              <w:t>ID number of beneficiary owner #3</w:t>
            </w:r>
          </w:p>
        </w:tc>
      </w:tr>
      <w:tr w:rsidR="006456AA" w:rsidRPr="000961F5" w14:paraId="5D0CA313" w14:textId="0D607235" w:rsidTr="006456AA">
        <w:trPr>
          <w:trHeight w:val="227"/>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35F34C3F" w14:textId="60B5FFD9" w:rsidR="006456AA" w:rsidRPr="000961F5" w:rsidRDefault="006456AA" w:rsidP="001F2ED0">
            <w:pPr>
              <w:spacing w:after="0"/>
              <w:ind w:left="0"/>
              <w:jc w:val="left"/>
              <w:rPr>
                <w:rFonts w:eastAsia="Times New Roman"/>
                <w:color w:val="000000"/>
                <w:lang w:eastAsia="zh-CN"/>
              </w:rPr>
            </w:pPr>
            <w:r w:rsidRPr="000961F5">
              <w:rPr>
                <w:color w:val="000000"/>
              </w:rPr>
              <w:t>bo_4_name</w:t>
            </w:r>
          </w:p>
        </w:tc>
        <w:tc>
          <w:tcPr>
            <w:tcW w:w="1275" w:type="dxa"/>
            <w:tcBorders>
              <w:top w:val="nil"/>
              <w:left w:val="nil"/>
              <w:bottom w:val="single" w:sz="4" w:space="0" w:color="auto"/>
              <w:right w:val="single" w:sz="4" w:space="0" w:color="auto"/>
            </w:tcBorders>
            <w:shd w:val="clear" w:color="auto" w:fill="auto"/>
            <w:noWrap/>
            <w:vAlign w:val="bottom"/>
          </w:tcPr>
          <w:p w14:paraId="51C0DD0F" w14:textId="1F0CF9B2" w:rsidR="006456AA" w:rsidRPr="000961F5" w:rsidRDefault="006456AA" w:rsidP="001F2ED0">
            <w:pPr>
              <w:spacing w:after="0"/>
              <w:ind w:left="0"/>
              <w:jc w:val="left"/>
              <w:rPr>
                <w:rFonts w:eastAsia="Times New Roman"/>
                <w:color w:val="000000"/>
                <w:lang w:eastAsia="zh-CN"/>
              </w:rPr>
            </w:pPr>
            <w:r w:rsidRPr="000961F5">
              <w:rPr>
                <w:color w:val="000000"/>
              </w:rPr>
              <w:t>String(80)</w:t>
            </w:r>
          </w:p>
        </w:tc>
        <w:tc>
          <w:tcPr>
            <w:tcW w:w="7513" w:type="dxa"/>
            <w:tcBorders>
              <w:top w:val="nil"/>
              <w:left w:val="nil"/>
              <w:bottom w:val="single" w:sz="4" w:space="0" w:color="auto"/>
              <w:right w:val="single" w:sz="4" w:space="0" w:color="auto"/>
            </w:tcBorders>
            <w:vAlign w:val="bottom"/>
          </w:tcPr>
          <w:p w14:paraId="480A0D3B" w14:textId="67371629" w:rsidR="006456AA" w:rsidRPr="000961F5" w:rsidRDefault="006456AA" w:rsidP="001F2ED0">
            <w:pPr>
              <w:spacing w:after="0"/>
              <w:ind w:left="0"/>
              <w:jc w:val="left"/>
              <w:rPr>
                <w:rFonts w:eastAsia="Times New Roman"/>
                <w:color w:val="000000"/>
                <w:lang w:eastAsia="zh-CN"/>
              </w:rPr>
            </w:pPr>
            <w:r w:rsidRPr="000961F5">
              <w:rPr>
                <w:color w:val="000000"/>
              </w:rPr>
              <w:t>Name of beneficiary owner #4</w:t>
            </w:r>
          </w:p>
        </w:tc>
      </w:tr>
      <w:tr w:rsidR="006456AA" w:rsidRPr="000961F5" w14:paraId="10E3038F" w14:textId="44AA7031" w:rsidTr="006456AA">
        <w:trPr>
          <w:trHeight w:val="227"/>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48D8FBF3" w14:textId="4125112E" w:rsidR="006456AA" w:rsidRPr="000961F5" w:rsidRDefault="006456AA" w:rsidP="001F2ED0">
            <w:pPr>
              <w:spacing w:after="0"/>
              <w:ind w:left="0"/>
              <w:jc w:val="left"/>
              <w:rPr>
                <w:rFonts w:eastAsia="Times New Roman"/>
                <w:color w:val="000000"/>
                <w:lang w:eastAsia="zh-CN"/>
              </w:rPr>
            </w:pPr>
            <w:r w:rsidRPr="000961F5">
              <w:rPr>
                <w:color w:val="000000"/>
              </w:rPr>
              <w:t>bo_4_idtype</w:t>
            </w:r>
          </w:p>
        </w:tc>
        <w:tc>
          <w:tcPr>
            <w:tcW w:w="1275" w:type="dxa"/>
            <w:tcBorders>
              <w:top w:val="nil"/>
              <w:left w:val="nil"/>
              <w:bottom w:val="single" w:sz="4" w:space="0" w:color="auto"/>
              <w:right w:val="single" w:sz="4" w:space="0" w:color="auto"/>
            </w:tcBorders>
            <w:shd w:val="clear" w:color="auto" w:fill="auto"/>
            <w:noWrap/>
            <w:vAlign w:val="bottom"/>
          </w:tcPr>
          <w:p w14:paraId="47467045" w14:textId="4FD3E8C5" w:rsidR="006456AA" w:rsidRPr="000961F5" w:rsidRDefault="006456AA" w:rsidP="001F2ED0">
            <w:pPr>
              <w:spacing w:after="0"/>
              <w:ind w:left="0"/>
              <w:jc w:val="left"/>
              <w:rPr>
                <w:rFonts w:eastAsia="Times New Roman"/>
                <w:color w:val="000000"/>
                <w:lang w:eastAsia="zh-CN"/>
              </w:rPr>
            </w:pPr>
            <w:r w:rsidRPr="000961F5">
              <w:rPr>
                <w:color w:val="000000"/>
              </w:rPr>
              <w:t>String(4)</w:t>
            </w:r>
          </w:p>
        </w:tc>
        <w:tc>
          <w:tcPr>
            <w:tcW w:w="7513" w:type="dxa"/>
            <w:tcBorders>
              <w:top w:val="nil"/>
              <w:left w:val="nil"/>
              <w:bottom w:val="single" w:sz="4" w:space="0" w:color="auto"/>
              <w:right w:val="single" w:sz="4" w:space="0" w:color="auto"/>
            </w:tcBorders>
            <w:vAlign w:val="bottom"/>
          </w:tcPr>
          <w:p w14:paraId="599EE6E2" w14:textId="3F0C749A" w:rsidR="006456AA" w:rsidRPr="000961F5" w:rsidRDefault="006456AA" w:rsidP="001F2ED0">
            <w:pPr>
              <w:spacing w:after="0"/>
              <w:ind w:left="0"/>
              <w:jc w:val="left"/>
              <w:rPr>
                <w:rFonts w:eastAsia="Times New Roman"/>
                <w:color w:val="000000"/>
                <w:lang w:eastAsia="zh-CN"/>
              </w:rPr>
            </w:pPr>
            <w:r w:rsidRPr="000961F5">
              <w:rPr>
                <w:color w:val="000000"/>
              </w:rPr>
              <w:t>ID type of beneficiary owner #4: "HKID" / "NIDD" / "PASS" / "COIN" / "HKBR" / "LEIN"</w:t>
            </w:r>
          </w:p>
        </w:tc>
      </w:tr>
      <w:tr w:rsidR="006456AA" w:rsidRPr="000961F5" w14:paraId="72CB0AC5" w14:textId="400C5933" w:rsidTr="006456AA">
        <w:trPr>
          <w:trHeight w:val="227"/>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700C4409" w14:textId="4610FA63" w:rsidR="006456AA" w:rsidRPr="000961F5" w:rsidRDefault="006456AA" w:rsidP="001F2ED0">
            <w:pPr>
              <w:spacing w:after="0"/>
              <w:ind w:left="0"/>
              <w:jc w:val="left"/>
              <w:rPr>
                <w:rFonts w:eastAsia="Times New Roman"/>
                <w:color w:val="000000"/>
                <w:lang w:eastAsia="zh-CN"/>
              </w:rPr>
            </w:pPr>
            <w:r w:rsidRPr="000961F5">
              <w:rPr>
                <w:color w:val="000000"/>
              </w:rPr>
              <w:t>bo_4_idnum</w:t>
            </w:r>
          </w:p>
        </w:tc>
        <w:tc>
          <w:tcPr>
            <w:tcW w:w="1275" w:type="dxa"/>
            <w:tcBorders>
              <w:top w:val="nil"/>
              <w:left w:val="nil"/>
              <w:bottom w:val="single" w:sz="4" w:space="0" w:color="auto"/>
              <w:right w:val="single" w:sz="4" w:space="0" w:color="auto"/>
            </w:tcBorders>
            <w:shd w:val="clear" w:color="auto" w:fill="auto"/>
            <w:noWrap/>
            <w:vAlign w:val="bottom"/>
          </w:tcPr>
          <w:p w14:paraId="219B0B3A" w14:textId="0F95B5DF" w:rsidR="006456AA" w:rsidRPr="000961F5" w:rsidRDefault="006456AA" w:rsidP="001F2ED0">
            <w:pPr>
              <w:spacing w:after="0"/>
              <w:ind w:left="0"/>
              <w:jc w:val="left"/>
              <w:rPr>
                <w:rFonts w:eastAsia="Times New Roman"/>
                <w:color w:val="000000"/>
                <w:lang w:eastAsia="zh-CN"/>
              </w:rPr>
            </w:pPr>
            <w:r w:rsidRPr="000961F5">
              <w:rPr>
                <w:color w:val="000000"/>
              </w:rPr>
              <w:t>String(20)</w:t>
            </w:r>
          </w:p>
        </w:tc>
        <w:tc>
          <w:tcPr>
            <w:tcW w:w="7513" w:type="dxa"/>
            <w:tcBorders>
              <w:top w:val="nil"/>
              <w:left w:val="nil"/>
              <w:bottom w:val="single" w:sz="4" w:space="0" w:color="auto"/>
              <w:right w:val="single" w:sz="4" w:space="0" w:color="auto"/>
            </w:tcBorders>
            <w:vAlign w:val="bottom"/>
          </w:tcPr>
          <w:p w14:paraId="34C6BEFD" w14:textId="7020FF4A" w:rsidR="006456AA" w:rsidRPr="000961F5" w:rsidRDefault="006456AA" w:rsidP="001F2ED0">
            <w:pPr>
              <w:spacing w:after="0"/>
              <w:ind w:left="0"/>
              <w:jc w:val="left"/>
              <w:rPr>
                <w:rFonts w:eastAsia="Times New Roman"/>
                <w:color w:val="000000"/>
                <w:lang w:eastAsia="zh-CN"/>
              </w:rPr>
            </w:pPr>
            <w:r w:rsidRPr="000961F5">
              <w:rPr>
                <w:color w:val="000000"/>
              </w:rPr>
              <w:t>ID number of beneficiary owner #4</w:t>
            </w:r>
          </w:p>
        </w:tc>
      </w:tr>
      <w:tr w:rsidR="006456AA" w:rsidRPr="000961F5" w14:paraId="1F091ECF" w14:textId="4799B1FF" w:rsidTr="006456AA">
        <w:trPr>
          <w:trHeight w:val="227"/>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7269109D" w14:textId="1462784A" w:rsidR="006456AA" w:rsidRPr="000961F5" w:rsidRDefault="006456AA" w:rsidP="001F2ED0">
            <w:pPr>
              <w:spacing w:after="0"/>
              <w:ind w:left="0"/>
              <w:jc w:val="left"/>
              <w:rPr>
                <w:rFonts w:eastAsia="Times New Roman"/>
                <w:color w:val="000000"/>
                <w:lang w:eastAsia="zh-CN"/>
              </w:rPr>
            </w:pPr>
            <w:r w:rsidRPr="000961F5">
              <w:rPr>
                <w:color w:val="000000"/>
              </w:rPr>
              <w:t>Remark</w:t>
            </w:r>
          </w:p>
        </w:tc>
        <w:tc>
          <w:tcPr>
            <w:tcW w:w="1275" w:type="dxa"/>
            <w:tcBorders>
              <w:top w:val="nil"/>
              <w:left w:val="nil"/>
              <w:bottom w:val="single" w:sz="4" w:space="0" w:color="auto"/>
              <w:right w:val="single" w:sz="4" w:space="0" w:color="auto"/>
            </w:tcBorders>
            <w:shd w:val="clear" w:color="auto" w:fill="auto"/>
            <w:noWrap/>
            <w:vAlign w:val="bottom"/>
          </w:tcPr>
          <w:p w14:paraId="43AF4A5A" w14:textId="7D6ED97D" w:rsidR="006456AA" w:rsidRPr="000961F5" w:rsidRDefault="006456AA" w:rsidP="001F2ED0">
            <w:pPr>
              <w:spacing w:after="0"/>
              <w:ind w:left="0"/>
              <w:jc w:val="left"/>
              <w:rPr>
                <w:rFonts w:eastAsia="Times New Roman"/>
                <w:color w:val="000000"/>
                <w:lang w:eastAsia="zh-CN"/>
              </w:rPr>
            </w:pPr>
            <w:r w:rsidRPr="000961F5">
              <w:rPr>
                <w:color w:val="000000"/>
              </w:rPr>
              <w:t>String(32)</w:t>
            </w:r>
          </w:p>
        </w:tc>
        <w:tc>
          <w:tcPr>
            <w:tcW w:w="7513" w:type="dxa"/>
            <w:tcBorders>
              <w:top w:val="nil"/>
              <w:left w:val="nil"/>
              <w:bottom w:val="single" w:sz="4" w:space="0" w:color="auto"/>
              <w:right w:val="single" w:sz="4" w:space="0" w:color="auto"/>
            </w:tcBorders>
            <w:vAlign w:val="bottom"/>
          </w:tcPr>
          <w:p w14:paraId="6E4E656A" w14:textId="208D8617" w:rsidR="006456AA" w:rsidRPr="000961F5" w:rsidRDefault="006456AA" w:rsidP="001F2ED0">
            <w:pPr>
              <w:spacing w:after="0"/>
              <w:ind w:left="0"/>
              <w:jc w:val="left"/>
              <w:rPr>
                <w:rFonts w:eastAsia="Times New Roman"/>
                <w:color w:val="000000"/>
                <w:lang w:eastAsia="zh-CN"/>
              </w:rPr>
            </w:pPr>
            <w:r w:rsidRPr="000961F5">
              <w:rPr>
                <w:color w:val="000000"/>
              </w:rPr>
              <w:t>Free text field for own reference</w:t>
            </w:r>
          </w:p>
        </w:tc>
      </w:tr>
    </w:tbl>
    <w:p w14:paraId="1D4C4E79" w14:textId="50959548" w:rsidR="001F2ED0" w:rsidRPr="000961F5" w:rsidRDefault="001F2ED0" w:rsidP="001F2ED0">
      <w:pPr>
        <w:ind w:left="0"/>
        <w:rPr>
          <w:lang w:eastAsia="x-none"/>
        </w:rPr>
      </w:pPr>
    </w:p>
    <w:tbl>
      <w:tblPr>
        <w:tblW w:w="10459" w:type="dxa"/>
        <w:tblLook w:val="04A0" w:firstRow="1" w:lastRow="0" w:firstColumn="1" w:lastColumn="0" w:noHBand="0" w:noVBand="1"/>
      </w:tblPr>
      <w:tblGrid>
        <w:gridCol w:w="1555"/>
        <w:gridCol w:w="999"/>
        <w:gridCol w:w="1552"/>
        <w:gridCol w:w="1701"/>
        <w:gridCol w:w="1559"/>
        <w:gridCol w:w="3093"/>
      </w:tblGrid>
      <w:tr w:rsidR="0080678E" w:rsidRPr="000961F5" w14:paraId="2ECF4C96" w14:textId="77777777" w:rsidTr="005A5B24">
        <w:trPr>
          <w:trHeight w:val="227"/>
        </w:trPr>
        <w:tc>
          <w:tcPr>
            <w:tcW w:w="10459" w:type="dxa"/>
            <w:gridSpan w:val="6"/>
            <w:tcBorders>
              <w:top w:val="single" w:sz="4" w:space="0" w:color="auto"/>
              <w:left w:val="single" w:sz="4" w:space="0" w:color="auto"/>
              <w:bottom w:val="single" w:sz="4" w:space="0" w:color="auto"/>
              <w:right w:val="single" w:sz="4" w:space="0" w:color="auto"/>
            </w:tcBorders>
            <w:shd w:val="clear" w:color="auto" w:fill="13426B"/>
            <w:noWrap/>
            <w:vAlign w:val="bottom"/>
          </w:tcPr>
          <w:p w14:paraId="6B7CD39E" w14:textId="60813081" w:rsidR="0080678E" w:rsidRPr="000961F5" w:rsidRDefault="0080678E" w:rsidP="0080678E">
            <w:pPr>
              <w:spacing w:after="0"/>
              <w:ind w:left="0"/>
              <w:jc w:val="center"/>
              <w:rPr>
                <w:b/>
                <w:lang w:eastAsia="x-none"/>
              </w:rPr>
            </w:pPr>
            <w:r w:rsidRPr="000961F5">
              <w:rPr>
                <w:b/>
                <w:lang w:eastAsia="x-none"/>
              </w:rPr>
              <w:t>Request Fields</w:t>
            </w:r>
          </w:p>
        </w:tc>
      </w:tr>
      <w:tr w:rsidR="0080678E" w:rsidRPr="000961F5" w14:paraId="43805D44" w14:textId="77777777" w:rsidTr="006456AA">
        <w:trPr>
          <w:trHeight w:val="227"/>
        </w:trPr>
        <w:tc>
          <w:tcPr>
            <w:tcW w:w="1555" w:type="dxa"/>
            <w:tcBorders>
              <w:top w:val="single" w:sz="4" w:space="0" w:color="auto"/>
              <w:left w:val="single" w:sz="4" w:space="0" w:color="auto"/>
              <w:bottom w:val="single" w:sz="4" w:space="0" w:color="auto"/>
              <w:right w:val="single" w:sz="4" w:space="0" w:color="auto"/>
            </w:tcBorders>
            <w:shd w:val="clear" w:color="auto" w:fill="13426B"/>
            <w:noWrap/>
            <w:vAlign w:val="center"/>
            <w:hideMark/>
          </w:tcPr>
          <w:p w14:paraId="61B9D774" w14:textId="77777777" w:rsidR="0080678E" w:rsidRPr="000961F5" w:rsidRDefault="0080678E" w:rsidP="006456AA">
            <w:pPr>
              <w:spacing w:after="0"/>
              <w:ind w:left="0"/>
              <w:jc w:val="left"/>
              <w:rPr>
                <w:rFonts w:eastAsia="Times New Roman"/>
                <w:b/>
                <w:bCs/>
                <w:color w:val="FFFFFF" w:themeColor="background1"/>
                <w:lang w:eastAsia="zh-CN"/>
              </w:rPr>
            </w:pPr>
            <w:r w:rsidRPr="000961F5">
              <w:rPr>
                <w:rFonts w:eastAsia="Times New Roman"/>
                <w:b/>
                <w:bCs/>
                <w:color w:val="FFFFFF" w:themeColor="background1"/>
                <w:lang w:eastAsia="zh-CN"/>
              </w:rPr>
              <w:t>Field</w:t>
            </w:r>
          </w:p>
        </w:tc>
        <w:tc>
          <w:tcPr>
            <w:tcW w:w="999" w:type="dxa"/>
            <w:tcBorders>
              <w:top w:val="single" w:sz="4" w:space="0" w:color="auto"/>
              <w:left w:val="nil"/>
              <w:bottom w:val="single" w:sz="4" w:space="0" w:color="auto"/>
              <w:right w:val="single" w:sz="4" w:space="0" w:color="auto"/>
            </w:tcBorders>
            <w:shd w:val="clear" w:color="auto" w:fill="13426B"/>
            <w:noWrap/>
            <w:vAlign w:val="center"/>
            <w:hideMark/>
          </w:tcPr>
          <w:p w14:paraId="318B697D" w14:textId="77777777" w:rsidR="0080678E" w:rsidRPr="000961F5" w:rsidRDefault="0080678E" w:rsidP="006456AA">
            <w:pPr>
              <w:spacing w:after="0"/>
              <w:ind w:left="0"/>
              <w:jc w:val="left"/>
              <w:rPr>
                <w:rFonts w:eastAsia="Times New Roman"/>
                <w:b/>
                <w:bCs/>
                <w:color w:val="FFFFFF" w:themeColor="background1"/>
                <w:lang w:eastAsia="zh-CN"/>
              </w:rPr>
            </w:pPr>
            <w:r w:rsidRPr="000961F5">
              <w:rPr>
                <w:rFonts w:eastAsia="Times New Roman"/>
                <w:b/>
                <w:bCs/>
                <w:color w:val="FFFFFF" w:themeColor="background1"/>
                <w:lang w:eastAsia="zh-CN"/>
              </w:rPr>
              <w:t>Type</w:t>
            </w:r>
          </w:p>
        </w:tc>
        <w:tc>
          <w:tcPr>
            <w:tcW w:w="1552" w:type="dxa"/>
            <w:tcBorders>
              <w:top w:val="single" w:sz="4" w:space="0" w:color="auto"/>
              <w:left w:val="nil"/>
              <w:bottom w:val="single" w:sz="4" w:space="0" w:color="auto"/>
              <w:right w:val="single" w:sz="4" w:space="0" w:color="auto"/>
            </w:tcBorders>
            <w:shd w:val="clear" w:color="auto" w:fill="13426B"/>
            <w:noWrap/>
            <w:vAlign w:val="center"/>
            <w:hideMark/>
          </w:tcPr>
          <w:p w14:paraId="4C5AACE9" w14:textId="77777777" w:rsidR="0080678E" w:rsidRPr="000961F5" w:rsidRDefault="0080678E" w:rsidP="006456AA">
            <w:pPr>
              <w:spacing w:after="0"/>
              <w:ind w:left="0"/>
              <w:jc w:val="left"/>
              <w:rPr>
                <w:rFonts w:eastAsia="Times New Roman"/>
                <w:b/>
                <w:bCs/>
                <w:color w:val="FFFFFF" w:themeColor="background1"/>
                <w:lang w:eastAsia="zh-CN"/>
              </w:rPr>
            </w:pPr>
            <w:r w:rsidRPr="000961F5">
              <w:rPr>
                <w:rFonts w:eastAsia="Times New Roman"/>
                <w:b/>
                <w:bCs/>
                <w:color w:val="FFFFFF" w:themeColor="background1"/>
                <w:lang w:eastAsia="zh-CN"/>
              </w:rPr>
              <w:t>POST</w:t>
            </w:r>
          </w:p>
        </w:tc>
        <w:tc>
          <w:tcPr>
            <w:tcW w:w="1701" w:type="dxa"/>
            <w:tcBorders>
              <w:top w:val="single" w:sz="4" w:space="0" w:color="auto"/>
              <w:left w:val="nil"/>
              <w:bottom w:val="single" w:sz="4" w:space="0" w:color="auto"/>
              <w:right w:val="single" w:sz="4" w:space="0" w:color="auto"/>
            </w:tcBorders>
            <w:shd w:val="clear" w:color="auto" w:fill="13426B"/>
            <w:noWrap/>
            <w:vAlign w:val="center"/>
            <w:hideMark/>
          </w:tcPr>
          <w:p w14:paraId="4DA851F1" w14:textId="77777777" w:rsidR="0080678E" w:rsidRPr="000961F5" w:rsidRDefault="0080678E" w:rsidP="006456AA">
            <w:pPr>
              <w:spacing w:after="0"/>
              <w:ind w:left="0"/>
              <w:jc w:val="left"/>
              <w:rPr>
                <w:rFonts w:eastAsia="Times New Roman"/>
                <w:b/>
                <w:bCs/>
                <w:color w:val="FFFFFF" w:themeColor="background1"/>
                <w:lang w:eastAsia="zh-CN"/>
              </w:rPr>
            </w:pPr>
            <w:r w:rsidRPr="000961F5">
              <w:rPr>
                <w:rFonts w:eastAsia="Times New Roman"/>
                <w:b/>
                <w:bCs/>
                <w:color w:val="FFFFFF" w:themeColor="background1"/>
                <w:lang w:eastAsia="zh-CN"/>
              </w:rPr>
              <w:t>PATCH</w:t>
            </w:r>
          </w:p>
        </w:tc>
        <w:tc>
          <w:tcPr>
            <w:tcW w:w="1559" w:type="dxa"/>
            <w:tcBorders>
              <w:top w:val="single" w:sz="4" w:space="0" w:color="auto"/>
              <w:left w:val="nil"/>
              <w:bottom w:val="single" w:sz="4" w:space="0" w:color="auto"/>
              <w:right w:val="single" w:sz="4" w:space="0" w:color="auto"/>
            </w:tcBorders>
            <w:shd w:val="clear" w:color="auto" w:fill="13426B"/>
            <w:vAlign w:val="center"/>
          </w:tcPr>
          <w:p w14:paraId="4D5C6896" w14:textId="77777777" w:rsidR="0080678E" w:rsidRPr="000961F5" w:rsidRDefault="0080678E" w:rsidP="006456AA">
            <w:pPr>
              <w:spacing w:after="0"/>
              <w:ind w:left="0"/>
              <w:jc w:val="left"/>
              <w:rPr>
                <w:rFonts w:eastAsia="Times New Roman"/>
                <w:b/>
                <w:bCs/>
                <w:color w:val="FFFFFF" w:themeColor="background1"/>
                <w:lang w:eastAsia="zh-CN"/>
              </w:rPr>
            </w:pPr>
            <w:r w:rsidRPr="000961F5">
              <w:rPr>
                <w:rFonts w:eastAsia="Times New Roman"/>
                <w:b/>
                <w:bCs/>
                <w:color w:val="FFFFFF" w:themeColor="background1"/>
                <w:lang w:eastAsia="zh-CN"/>
              </w:rPr>
              <w:t>DELETE</w:t>
            </w:r>
          </w:p>
        </w:tc>
        <w:tc>
          <w:tcPr>
            <w:tcW w:w="3093" w:type="dxa"/>
            <w:tcBorders>
              <w:top w:val="single" w:sz="4" w:space="0" w:color="auto"/>
              <w:left w:val="nil"/>
              <w:bottom w:val="single" w:sz="4" w:space="0" w:color="auto"/>
              <w:right w:val="single" w:sz="4" w:space="0" w:color="auto"/>
            </w:tcBorders>
            <w:shd w:val="clear" w:color="auto" w:fill="13426B"/>
            <w:vAlign w:val="center"/>
          </w:tcPr>
          <w:p w14:paraId="6D251AC1" w14:textId="77777777" w:rsidR="0080678E" w:rsidRPr="000961F5" w:rsidRDefault="0080678E" w:rsidP="006456AA">
            <w:pPr>
              <w:spacing w:after="0"/>
              <w:ind w:left="0"/>
              <w:jc w:val="left"/>
              <w:rPr>
                <w:rFonts w:eastAsia="Times New Roman"/>
                <w:b/>
                <w:bCs/>
                <w:color w:val="FFFFFF" w:themeColor="background1"/>
                <w:lang w:eastAsia="zh-CN"/>
              </w:rPr>
            </w:pPr>
            <w:r w:rsidRPr="000961F5">
              <w:rPr>
                <w:rFonts w:eastAsia="Times New Roman"/>
                <w:b/>
                <w:bCs/>
                <w:color w:val="FFFFFF" w:themeColor="background1"/>
                <w:lang w:eastAsia="zh-CN"/>
              </w:rPr>
              <w:t>Description</w:t>
            </w:r>
          </w:p>
        </w:tc>
      </w:tr>
      <w:tr w:rsidR="0080678E" w:rsidRPr="000961F5" w14:paraId="024C3449" w14:textId="77777777" w:rsidTr="005A5B24">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2E86DCFC" w14:textId="77777777" w:rsidR="0080678E" w:rsidRPr="000961F5" w:rsidRDefault="0080678E" w:rsidP="005A5B24">
            <w:pPr>
              <w:spacing w:after="0"/>
              <w:ind w:left="0"/>
              <w:jc w:val="left"/>
              <w:rPr>
                <w:rFonts w:eastAsia="Times New Roman"/>
                <w:color w:val="000000"/>
                <w:lang w:eastAsia="zh-CN"/>
              </w:rPr>
            </w:pPr>
            <w:r w:rsidRPr="000961F5">
              <w:rPr>
                <w:color w:val="000000"/>
              </w:rPr>
              <w:t>app_instruct_num</w:t>
            </w:r>
          </w:p>
        </w:tc>
        <w:tc>
          <w:tcPr>
            <w:tcW w:w="999" w:type="dxa"/>
            <w:tcBorders>
              <w:top w:val="nil"/>
              <w:left w:val="nil"/>
              <w:bottom w:val="single" w:sz="4" w:space="0" w:color="auto"/>
              <w:right w:val="single" w:sz="4" w:space="0" w:color="auto"/>
            </w:tcBorders>
            <w:shd w:val="clear" w:color="auto" w:fill="auto"/>
            <w:noWrap/>
            <w:vAlign w:val="bottom"/>
          </w:tcPr>
          <w:p w14:paraId="06D87CE0" w14:textId="77777777" w:rsidR="0080678E" w:rsidRPr="000961F5" w:rsidRDefault="0080678E" w:rsidP="005A5B24">
            <w:pPr>
              <w:spacing w:after="0"/>
              <w:ind w:left="0"/>
              <w:jc w:val="left"/>
              <w:rPr>
                <w:rFonts w:eastAsia="Times New Roman"/>
                <w:color w:val="000000"/>
                <w:lang w:eastAsia="zh-CN"/>
              </w:rPr>
            </w:pPr>
            <w:r w:rsidRPr="000961F5">
              <w:rPr>
                <w:color w:val="000000"/>
              </w:rPr>
              <w:t>Integer(9)</w:t>
            </w:r>
          </w:p>
        </w:tc>
        <w:tc>
          <w:tcPr>
            <w:tcW w:w="1552" w:type="dxa"/>
            <w:tcBorders>
              <w:top w:val="nil"/>
              <w:left w:val="nil"/>
              <w:bottom w:val="single" w:sz="4" w:space="0" w:color="auto"/>
              <w:right w:val="single" w:sz="4" w:space="0" w:color="auto"/>
            </w:tcBorders>
            <w:shd w:val="clear" w:color="auto" w:fill="auto"/>
            <w:noWrap/>
            <w:vAlign w:val="bottom"/>
          </w:tcPr>
          <w:p w14:paraId="3A3B623C" w14:textId="77777777" w:rsidR="0080678E" w:rsidRPr="000961F5" w:rsidRDefault="0080678E" w:rsidP="005A5B24">
            <w:pPr>
              <w:spacing w:after="0"/>
              <w:ind w:left="0"/>
              <w:jc w:val="left"/>
              <w:rPr>
                <w:rFonts w:eastAsia="Times New Roman"/>
                <w:color w:val="000000"/>
                <w:lang w:eastAsia="zh-CN"/>
              </w:rPr>
            </w:pPr>
            <w:r w:rsidRPr="000961F5">
              <w:rPr>
                <w:color w:val="000000"/>
              </w:rPr>
              <w:t>Not used (FINI to generate after POST)</w:t>
            </w:r>
          </w:p>
        </w:tc>
        <w:tc>
          <w:tcPr>
            <w:tcW w:w="1701" w:type="dxa"/>
            <w:tcBorders>
              <w:top w:val="nil"/>
              <w:left w:val="nil"/>
              <w:bottom w:val="single" w:sz="4" w:space="0" w:color="auto"/>
              <w:right w:val="single" w:sz="4" w:space="0" w:color="auto"/>
            </w:tcBorders>
            <w:shd w:val="clear" w:color="auto" w:fill="auto"/>
            <w:noWrap/>
            <w:vAlign w:val="bottom"/>
          </w:tcPr>
          <w:p w14:paraId="13346EDE" w14:textId="77777777" w:rsidR="0080678E" w:rsidRPr="000961F5" w:rsidRDefault="0080678E" w:rsidP="005A5B24">
            <w:pPr>
              <w:spacing w:after="0"/>
              <w:ind w:left="0"/>
              <w:jc w:val="left"/>
              <w:rPr>
                <w:rFonts w:eastAsia="Times New Roman"/>
                <w:color w:val="000000"/>
                <w:lang w:eastAsia="zh-CN"/>
              </w:rPr>
            </w:pPr>
            <w:r w:rsidRPr="000961F5">
              <w:rPr>
                <w:color w:val="000000"/>
              </w:rPr>
              <w:t>Mandatory (for reference entry to PATCH)</w:t>
            </w:r>
          </w:p>
        </w:tc>
        <w:tc>
          <w:tcPr>
            <w:tcW w:w="1559" w:type="dxa"/>
            <w:tcBorders>
              <w:top w:val="nil"/>
              <w:left w:val="nil"/>
              <w:bottom w:val="single" w:sz="4" w:space="0" w:color="auto"/>
              <w:right w:val="single" w:sz="4" w:space="0" w:color="auto"/>
            </w:tcBorders>
            <w:vAlign w:val="bottom"/>
          </w:tcPr>
          <w:p w14:paraId="5D8DF0AC" w14:textId="77777777" w:rsidR="0080678E" w:rsidRPr="000961F5" w:rsidRDefault="0080678E" w:rsidP="005A5B24">
            <w:pPr>
              <w:spacing w:after="0"/>
              <w:ind w:left="0"/>
              <w:jc w:val="left"/>
              <w:rPr>
                <w:rFonts w:eastAsia="Times New Roman"/>
                <w:color w:val="000000"/>
                <w:lang w:eastAsia="zh-CN"/>
              </w:rPr>
            </w:pPr>
            <w:r w:rsidRPr="000961F5">
              <w:rPr>
                <w:color w:val="000000"/>
              </w:rPr>
              <w:t>Mandatory (for reference entry to DELETE)</w:t>
            </w:r>
          </w:p>
        </w:tc>
        <w:tc>
          <w:tcPr>
            <w:tcW w:w="3093" w:type="dxa"/>
            <w:tcBorders>
              <w:top w:val="nil"/>
              <w:left w:val="nil"/>
              <w:bottom w:val="single" w:sz="4" w:space="0" w:color="auto"/>
              <w:right w:val="single" w:sz="4" w:space="0" w:color="auto"/>
            </w:tcBorders>
            <w:vAlign w:val="bottom"/>
          </w:tcPr>
          <w:p w14:paraId="2956CEE7" w14:textId="77777777" w:rsidR="0080678E" w:rsidRPr="000961F5" w:rsidRDefault="0080678E" w:rsidP="005A5B24">
            <w:pPr>
              <w:spacing w:after="0"/>
              <w:ind w:left="0"/>
              <w:jc w:val="left"/>
              <w:rPr>
                <w:rFonts w:eastAsia="Times New Roman"/>
                <w:color w:val="000000"/>
                <w:lang w:eastAsia="zh-CN"/>
              </w:rPr>
            </w:pPr>
            <w:r w:rsidRPr="000961F5">
              <w:rPr>
                <w:color w:val="000000"/>
              </w:rPr>
              <w:t>Application instruction number, unique per IPO</w:t>
            </w:r>
          </w:p>
        </w:tc>
      </w:tr>
      <w:tr w:rsidR="0080678E" w:rsidRPr="000961F5" w14:paraId="4B4208BF" w14:textId="77777777" w:rsidTr="005A5B24">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407E891F" w14:textId="77777777" w:rsidR="0080678E" w:rsidRPr="000961F5" w:rsidRDefault="0080678E" w:rsidP="005A5B24">
            <w:pPr>
              <w:spacing w:after="0"/>
              <w:ind w:left="0"/>
              <w:jc w:val="left"/>
              <w:rPr>
                <w:rFonts w:eastAsia="Times New Roman"/>
                <w:color w:val="000000"/>
                <w:lang w:eastAsia="zh-CN"/>
              </w:rPr>
            </w:pPr>
            <w:r w:rsidRPr="000961F5">
              <w:rPr>
                <w:color w:val="000000"/>
              </w:rPr>
              <w:t>stk_code</w:t>
            </w:r>
          </w:p>
        </w:tc>
        <w:tc>
          <w:tcPr>
            <w:tcW w:w="999" w:type="dxa"/>
            <w:tcBorders>
              <w:top w:val="nil"/>
              <w:left w:val="nil"/>
              <w:bottom w:val="single" w:sz="4" w:space="0" w:color="auto"/>
              <w:right w:val="single" w:sz="4" w:space="0" w:color="auto"/>
            </w:tcBorders>
            <w:shd w:val="clear" w:color="auto" w:fill="auto"/>
            <w:noWrap/>
            <w:vAlign w:val="bottom"/>
          </w:tcPr>
          <w:p w14:paraId="515F315F" w14:textId="77777777" w:rsidR="0080678E" w:rsidRPr="000961F5" w:rsidRDefault="0080678E" w:rsidP="005A5B24">
            <w:pPr>
              <w:spacing w:after="0"/>
              <w:ind w:left="0"/>
              <w:jc w:val="left"/>
              <w:rPr>
                <w:rFonts w:eastAsia="Times New Roman"/>
                <w:color w:val="000000"/>
                <w:lang w:eastAsia="zh-CN"/>
              </w:rPr>
            </w:pPr>
            <w:r w:rsidRPr="000961F5">
              <w:rPr>
                <w:color w:val="000000"/>
              </w:rPr>
              <w:t>Integer(5)</w:t>
            </w:r>
          </w:p>
        </w:tc>
        <w:tc>
          <w:tcPr>
            <w:tcW w:w="1552" w:type="dxa"/>
            <w:tcBorders>
              <w:top w:val="nil"/>
              <w:left w:val="nil"/>
              <w:bottom w:val="single" w:sz="4" w:space="0" w:color="auto"/>
              <w:right w:val="single" w:sz="4" w:space="0" w:color="auto"/>
            </w:tcBorders>
            <w:shd w:val="clear" w:color="auto" w:fill="auto"/>
            <w:noWrap/>
            <w:vAlign w:val="bottom"/>
          </w:tcPr>
          <w:p w14:paraId="4BF5E274" w14:textId="77777777" w:rsidR="0080678E" w:rsidRPr="000961F5" w:rsidRDefault="0080678E" w:rsidP="005A5B24">
            <w:pPr>
              <w:spacing w:after="0"/>
              <w:ind w:left="0"/>
              <w:jc w:val="left"/>
              <w:rPr>
                <w:rFonts w:eastAsia="Times New Roman"/>
                <w:color w:val="000000"/>
                <w:lang w:eastAsia="zh-CN"/>
              </w:rPr>
            </w:pPr>
            <w:r w:rsidRPr="000961F5">
              <w:rPr>
                <w:color w:val="000000"/>
              </w:rPr>
              <w:t>Mandatory</w:t>
            </w:r>
          </w:p>
        </w:tc>
        <w:tc>
          <w:tcPr>
            <w:tcW w:w="1701" w:type="dxa"/>
            <w:tcBorders>
              <w:top w:val="nil"/>
              <w:left w:val="nil"/>
              <w:bottom w:val="single" w:sz="4" w:space="0" w:color="auto"/>
              <w:right w:val="single" w:sz="4" w:space="0" w:color="auto"/>
            </w:tcBorders>
            <w:shd w:val="clear" w:color="auto" w:fill="auto"/>
            <w:noWrap/>
            <w:vAlign w:val="bottom"/>
          </w:tcPr>
          <w:p w14:paraId="32FD46EC" w14:textId="77777777" w:rsidR="0080678E" w:rsidRPr="000961F5" w:rsidRDefault="0080678E" w:rsidP="005A5B24">
            <w:pPr>
              <w:spacing w:after="0"/>
              <w:ind w:left="0"/>
              <w:jc w:val="left"/>
              <w:rPr>
                <w:rFonts w:eastAsia="Times New Roman"/>
                <w:color w:val="000000"/>
                <w:lang w:eastAsia="zh-CN"/>
              </w:rPr>
            </w:pPr>
            <w:r w:rsidRPr="000961F5">
              <w:rPr>
                <w:color w:val="000000"/>
              </w:rPr>
              <w:t>Not used (non-editable)</w:t>
            </w:r>
          </w:p>
        </w:tc>
        <w:tc>
          <w:tcPr>
            <w:tcW w:w="1559" w:type="dxa"/>
            <w:tcBorders>
              <w:top w:val="nil"/>
              <w:left w:val="nil"/>
              <w:bottom w:val="single" w:sz="4" w:space="0" w:color="auto"/>
              <w:right w:val="single" w:sz="4" w:space="0" w:color="auto"/>
            </w:tcBorders>
            <w:vAlign w:val="bottom"/>
          </w:tcPr>
          <w:p w14:paraId="399689DA" w14:textId="77777777" w:rsidR="0080678E" w:rsidRPr="000961F5" w:rsidRDefault="0080678E" w:rsidP="005A5B24">
            <w:pPr>
              <w:spacing w:after="0"/>
              <w:ind w:left="0"/>
              <w:jc w:val="left"/>
              <w:rPr>
                <w:rFonts w:eastAsia="Times New Roman"/>
                <w:color w:val="000000"/>
                <w:lang w:eastAsia="zh-CN"/>
              </w:rPr>
            </w:pPr>
            <w:r w:rsidRPr="000961F5">
              <w:rPr>
                <w:color w:val="000000"/>
              </w:rPr>
              <w:t>Not used</w:t>
            </w:r>
          </w:p>
        </w:tc>
        <w:tc>
          <w:tcPr>
            <w:tcW w:w="3093" w:type="dxa"/>
            <w:tcBorders>
              <w:top w:val="nil"/>
              <w:left w:val="nil"/>
              <w:bottom w:val="single" w:sz="4" w:space="0" w:color="auto"/>
              <w:right w:val="single" w:sz="4" w:space="0" w:color="auto"/>
            </w:tcBorders>
            <w:vAlign w:val="bottom"/>
          </w:tcPr>
          <w:p w14:paraId="5F3339EC" w14:textId="77777777" w:rsidR="0080678E" w:rsidRPr="000961F5" w:rsidRDefault="0080678E" w:rsidP="005A5B24">
            <w:pPr>
              <w:spacing w:after="0"/>
              <w:ind w:left="0"/>
              <w:jc w:val="left"/>
              <w:rPr>
                <w:rFonts w:eastAsia="Times New Roman"/>
                <w:color w:val="000000"/>
                <w:lang w:eastAsia="zh-CN"/>
              </w:rPr>
            </w:pPr>
            <w:r w:rsidRPr="000961F5">
              <w:rPr>
                <w:color w:val="000000"/>
              </w:rPr>
              <w:t>Stock code of IPO</w:t>
            </w:r>
          </w:p>
        </w:tc>
      </w:tr>
      <w:tr w:rsidR="0080678E" w:rsidRPr="000961F5" w14:paraId="71E5AD4A" w14:textId="77777777" w:rsidTr="005A5B24">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3F566473" w14:textId="77777777" w:rsidR="0080678E" w:rsidRPr="000961F5" w:rsidRDefault="0080678E" w:rsidP="005A5B24">
            <w:pPr>
              <w:spacing w:after="0"/>
              <w:ind w:left="0"/>
              <w:jc w:val="left"/>
              <w:rPr>
                <w:rFonts w:eastAsia="Times New Roman"/>
                <w:color w:val="000000"/>
                <w:lang w:eastAsia="zh-CN"/>
              </w:rPr>
            </w:pPr>
            <w:r w:rsidRPr="000961F5">
              <w:rPr>
                <w:color w:val="000000"/>
              </w:rPr>
              <w:lastRenderedPageBreak/>
              <w:t>Status</w:t>
            </w:r>
          </w:p>
        </w:tc>
        <w:tc>
          <w:tcPr>
            <w:tcW w:w="999" w:type="dxa"/>
            <w:tcBorders>
              <w:top w:val="nil"/>
              <w:left w:val="nil"/>
              <w:bottom w:val="single" w:sz="4" w:space="0" w:color="auto"/>
              <w:right w:val="single" w:sz="4" w:space="0" w:color="auto"/>
            </w:tcBorders>
            <w:shd w:val="clear" w:color="auto" w:fill="auto"/>
            <w:noWrap/>
            <w:vAlign w:val="bottom"/>
          </w:tcPr>
          <w:p w14:paraId="70585A2E" w14:textId="77777777" w:rsidR="0080678E" w:rsidRPr="000961F5" w:rsidRDefault="0080678E" w:rsidP="005A5B24">
            <w:pPr>
              <w:spacing w:after="0"/>
              <w:ind w:left="0"/>
              <w:jc w:val="left"/>
              <w:rPr>
                <w:rFonts w:eastAsia="Times New Roman"/>
                <w:color w:val="000000"/>
                <w:lang w:eastAsia="zh-CN"/>
              </w:rPr>
            </w:pPr>
            <w:r w:rsidRPr="000961F5">
              <w:rPr>
                <w:color w:val="000000"/>
              </w:rPr>
              <w:t>String(18)</w:t>
            </w:r>
          </w:p>
        </w:tc>
        <w:tc>
          <w:tcPr>
            <w:tcW w:w="1552" w:type="dxa"/>
            <w:tcBorders>
              <w:top w:val="nil"/>
              <w:left w:val="nil"/>
              <w:bottom w:val="single" w:sz="4" w:space="0" w:color="auto"/>
              <w:right w:val="single" w:sz="4" w:space="0" w:color="auto"/>
            </w:tcBorders>
            <w:shd w:val="clear" w:color="auto" w:fill="auto"/>
            <w:noWrap/>
            <w:vAlign w:val="bottom"/>
          </w:tcPr>
          <w:p w14:paraId="08887EB7" w14:textId="77777777" w:rsidR="0080678E" w:rsidRPr="000961F5" w:rsidRDefault="0080678E" w:rsidP="005A5B24">
            <w:pPr>
              <w:spacing w:after="0"/>
              <w:ind w:left="0"/>
              <w:jc w:val="left"/>
              <w:rPr>
                <w:rFonts w:eastAsia="Times New Roman"/>
                <w:color w:val="000000"/>
                <w:lang w:eastAsia="zh-CN"/>
              </w:rPr>
            </w:pPr>
            <w:r w:rsidRPr="000961F5">
              <w:rPr>
                <w:color w:val="000000"/>
              </w:rPr>
              <w:t>Not used ("Authorised" after POST)</w:t>
            </w:r>
          </w:p>
        </w:tc>
        <w:tc>
          <w:tcPr>
            <w:tcW w:w="1701" w:type="dxa"/>
            <w:tcBorders>
              <w:top w:val="nil"/>
              <w:left w:val="nil"/>
              <w:bottom w:val="single" w:sz="4" w:space="0" w:color="auto"/>
              <w:right w:val="single" w:sz="4" w:space="0" w:color="auto"/>
            </w:tcBorders>
            <w:shd w:val="clear" w:color="auto" w:fill="auto"/>
            <w:noWrap/>
            <w:vAlign w:val="bottom"/>
          </w:tcPr>
          <w:p w14:paraId="7771EA73"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559" w:type="dxa"/>
            <w:tcBorders>
              <w:top w:val="nil"/>
              <w:left w:val="nil"/>
              <w:bottom w:val="single" w:sz="4" w:space="0" w:color="auto"/>
              <w:right w:val="single" w:sz="4" w:space="0" w:color="auto"/>
            </w:tcBorders>
            <w:vAlign w:val="bottom"/>
          </w:tcPr>
          <w:p w14:paraId="683C31EA" w14:textId="77777777" w:rsidR="0080678E" w:rsidRPr="000961F5" w:rsidRDefault="0080678E" w:rsidP="005A5B24">
            <w:pPr>
              <w:spacing w:after="0"/>
              <w:ind w:left="0"/>
              <w:jc w:val="left"/>
              <w:rPr>
                <w:rFonts w:eastAsia="Times New Roman"/>
                <w:color w:val="000000"/>
                <w:lang w:eastAsia="zh-CN"/>
              </w:rPr>
            </w:pPr>
            <w:r w:rsidRPr="000961F5">
              <w:rPr>
                <w:color w:val="000000"/>
              </w:rPr>
              <w:t>Not used</w:t>
            </w:r>
          </w:p>
        </w:tc>
        <w:tc>
          <w:tcPr>
            <w:tcW w:w="3093" w:type="dxa"/>
            <w:tcBorders>
              <w:top w:val="nil"/>
              <w:left w:val="nil"/>
              <w:bottom w:val="single" w:sz="4" w:space="0" w:color="auto"/>
              <w:right w:val="single" w:sz="4" w:space="0" w:color="auto"/>
            </w:tcBorders>
            <w:vAlign w:val="bottom"/>
          </w:tcPr>
          <w:p w14:paraId="6853CCD3" w14:textId="77777777" w:rsidR="0080678E" w:rsidRPr="000961F5" w:rsidRDefault="0080678E" w:rsidP="005A5B24">
            <w:pPr>
              <w:spacing w:after="0"/>
              <w:ind w:left="0"/>
              <w:jc w:val="left"/>
              <w:rPr>
                <w:rFonts w:eastAsia="Times New Roman"/>
                <w:color w:val="000000"/>
                <w:lang w:eastAsia="zh-CN"/>
              </w:rPr>
            </w:pPr>
            <w:r w:rsidRPr="000961F5">
              <w:rPr>
                <w:color w:val="000000"/>
              </w:rPr>
              <w:t>Workflow status: "Temporary" / "Pending" / "Authorised" / "Confirm pending" / "Confirm authorised"</w:t>
            </w:r>
          </w:p>
        </w:tc>
      </w:tr>
      <w:tr w:rsidR="0080678E" w:rsidRPr="000961F5" w14:paraId="3B89803D" w14:textId="77777777" w:rsidTr="005A5B24">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1335ECA4" w14:textId="77777777" w:rsidR="0080678E" w:rsidRPr="000961F5" w:rsidRDefault="0080678E" w:rsidP="005A5B24">
            <w:pPr>
              <w:spacing w:after="0"/>
              <w:ind w:left="0"/>
              <w:jc w:val="left"/>
              <w:rPr>
                <w:rFonts w:eastAsia="Times New Roman"/>
                <w:color w:val="000000"/>
                <w:lang w:eastAsia="zh-CN"/>
              </w:rPr>
            </w:pPr>
            <w:r w:rsidRPr="000961F5">
              <w:rPr>
                <w:color w:val="000000"/>
              </w:rPr>
              <w:t>bo_1_name</w:t>
            </w:r>
          </w:p>
        </w:tc>
        <w:tc>
          <w:tcPr>
            <w:tcW w:w="999" w:type="dxa"/>
            <w:tcBorders>
              <w:top w:val="nil"/>
              <w:left w:val="nil"/>
              <w:bottom w:val="single" w:sz="4" w:space="0" w:color="auto"/>
              <w:right w:val="single" w:sz="4" w:space="0" w:color="auto"/>
            </w:tcBorders>
            <w:shd w:val="clear" w:color="auto" w:fill="auto"/>
            <w:noWrap/>
            <w:vAlign w:val="bottom"/>
          </w:tcPr>
          <w:p w14:paraId="16C413B1" w14:textId="77777777" w:rsidR="0080678E" w:rsidRPr="000961F5" w:rsidRDefault="0080678E" w:rsidP="005A5B24">
            <w:pPr>
              <w:spacing w:after="0"/>
              <w:ind w:left="0"/>
              <w:jc w:val="left"/>
              <w:rPr>
                <w:rFonts w:eastAsia="Times New Roman"/>
                <w:color w:val="000000"/>
                <w:lang w:eastAsia="zh-CN"/>
              </w:rPr>
            </w:pPr>
            <w:r w:rsidRPr="000961F5">
              <w:rPr>
                <w:color w:val="000000"/>
              </w:rPr>
              <w:t>String(80)</w:t>
            </w:r>
          </w:p>
        </w:tc>
        <w:tc>
          <w:tcPr>
            <w:tcW w:w="1552" w:type="dxa"/>
            <w:tcBorders>
              <w:top w:val="nil"/>
              <w:left w:val="nil"/>
              <w:bottom w:val="single" w:sz="4" w:space="0" w:color="auto"/>
              <w:right w:val="single" w:sz="4" w:space="0" w:color="auto"/>
            </w:tcBorders>
            <w:shd w:val="clear" w:color="auto" w:fill="auto"/>
            <w:noWrap/>
            <w:vAlign w:val="bottom"/>
          </w:tcPr>
          <w:p w14:paraId="7B34250B" w14:textId="77777777" w:rsidR="0080678E" w:rsidRPr="000961F5" w:rsidRDefault="0080678E" w:rsidP="005A5B24">
            <w:pPr>
              <w:spacing w:after="0"/>
              <w:ind w:left="0"/>
              <w:jc w:val="left"/>
              <w:rPr>
                <w:rFonts w:eastAsia="Times New Roman"/>
                <w:color w:val="000000"/>
                <w:lang w:eastAsia="zh-CN"/>
              </w:rPr>
            </w:pPr>
            <w:r w:rsidRPr="000961F5">
              <w:rPr>
                <w:color w:val="000000"/>
              </w:rPr>
              <w:t>Mandatory</w:t>
            </w:r>
          </w:p>
        </w:tc>
        <w:tc>
          <w:tcPr>
            <w:tcW w:w="1701" w:type="dxa"/>
            <w:tcBorders>
              <w:top w:val="nil"/>
              <w:left w:val="nil"/>
              <w:bottom w:val="single" w:sz="4" w:space="0" w:color="auto"/>
              <w:right w:val="single" w:sz="4" w:space="0" w:color="auto"/>
            </w:tcBorders>
            <w:shd w:val="clear" w:color="auto" w:fill="auto"/>
            <w:noWrap/>
            <w:vAlign w:val="bottom"/>
          </w:tcPr>
          <w:p w14:paraId="1A7E1C99"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559" w:type="dxa"/>
            <w:tcBorders>
              <w:top w:val="nil"/>
              <w:left w:val="nil"/>
              <w:bottom w:val="single" w:sz="4" w:space="0" w:color="auto"/>
              <w:right w:val="single" w:sz="4" w:space="0" w:color="auto"/>
            </w:tcBorders>
            <w:vAlign w:val="bottom"/>
          </w:tcPr>
          <w:p w14:paraId="731BC7F6" w14:textId="77777777" w:rsidR="0080678E" w:rsidRPr="000961F5" w:rsidRDefault="0080678E" w:rsidP="005A5B24">
            <w:pPr>
              <w:spacing w:after="0"/>
              <w:ind w:left="0"/>
              <w:jc w:val="left"/>
              <w:rPr>
                <w:rFonts w:eastAsia="Times New Roman"/>
                <w:color w:val="000000"/>
                <w:lang w:eastAsia="zh-CN"/>
              </w:rPr>
            </w:pPr>
            <w:r w:rsidRPr="000961F5">
              <w:rPr>
                <w:color w:val="000000"/>
              </w:rPr>
              <w:t>Not used</w:t>
            </w:r>
          </w:p>
        </w:tc>
        <w:tc>
          <w:tcPr>
            <w:tcW w:w="3093" w:type="dxa"/>
            <w:tcBorders>
              <w:top w:val="nil"/>
              <w:left w:val="nil"/>
              <w:bottom w:val="single" w:sz="4" w:space="0" w:color="auto"/>
              <w:right w:val="single" w:sz="4" w:space="0" w:color="auto"/>
            </w:tcBorders>
            <w:vAlign w:val="bottom"/>
          </w:tcPr>
          <w:p w14:paraId="0BD312EB" w14:textId="77777777" w:rsidR="0080678E" w:rsidRPr="000961F5" w:rsidRDefault="0080678E" w:rsidP="005A5B24">
            <w:pPr>
              <w:spacing w:after="0"/>
              <w:ind w:left="0"/>
              <w:jc w:val="left"/>
              <w:rPr>
                <w:rFonts w:eastAsia="Times New Roman"/>
                <w:color w:val="000000"/>
                <w:lang w:eastAsia="zh-CN"/>
              </w:rPr>
            </w:pPr>
            <w:r w:rsidRPr="000961F5">
              <w:rPr>
                <w:color w:val="000000"/>
              </w:rPr>
              <w:t>Name of beneficiary owner #1</w:t>
            </w:r>
          </w:p>
        </w:tc>
      </w:tr>
      <w:tr w:rsidR="0080678E" w:rsidRPr="000961F5" w14:paraId="66146697" w14:textId="77777777" w:rsidTr="005A5B24">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250966D9" w14:textId="77777777" w:rsidR="0080678E" w:rsidRPr="000961F5" w:rsidRDefault="0080678E" w:rsidP="005A5B24">
            <w:pPr>
              <w:spacing w:after="0"/>
              <w:ind w:left="0"/>
              <w:jc w:val="left"/>
              <w:rPr>
                <w:rFonts w:eastAsia="Times New Roman"/>
                <w:color w:val="000000"/>
                <w:lang w:eastAsia="zh-CN"/>
              </w:rPr>
            </w:pPr>
            <w:r w:rsidRPr="000961F5">
              <w:rPr>
                <w:color w:val="000000"/>
              </w:rPr>
              <w:t>bo_1_idtype</w:t>
            </w:r>
          </w:p>
        </w:tc>
        <w:tc>
          <w:tcPr>
            <w:tcW w:w="999" w:type="dxa"/>
            <w:tcBorders>
              <w:top w:val="nil"/>
              <w:left w:val="nil"/>
              <w:bottom w:val="single" w:sz="4" w:space="0" w:color="auto"/>
              <w:right w:val="single" w:sz="4" w:space="0" w:color="auto"/>
            </w:tcBorders>
            <w:shd w:val="clear" w:color="auto" w:fill="auto"/>
            <w:noWrap/>
            <w:vAlign w:val="bottom"/>
          </w:tcPr>
          <w:p w14:paraId="74BB5FA1" w14:textId="77777777" w:rsidR="0080678E" w:rsidRPr="000961F5" w:rsidRDefault="0080678E" w:rsidP="005A5B24">
            <w:pPr>
              <w:spacing w:after="0"/>
              <w:ind w:left="0"/>
              <w:jc w:val="left"/>
              <w:rPr>
                <w:rFonts w:eastAsia="Times New Roman"/>
                <w:color w:val="000000"/>
                <w:lang w:eastAsia="zh-CN"/>
              </w:rPr>
            </w:pPr>
            <w:r w:rsidRPr="000961F5">
              <w:rPr>
                <w:color w:val="000000"/>
              </w:rPr>
              <w:t>String(4)</w:t>
            </w:r>
          </w:p>
        </w:tc>
        <w:tc>
          <w:tcPr>
            <w:tcW w:w="1552" w:type="dxa"/>
            <w:tcBorders>
              <w:top w:val="nil"/>
              <w:left w:val="nil"/>
              <w:bottom w:val="single" w:sz="4" w:space="0" w:color="auto"/>
              <w:right w:val="single" w:sz="4" w:space="0" w:color="auto"/>
            </w:tcBorders>
            <w:shd w:val="clear" w:color="auto" w:fill="auto"/>
            <w:noWrap/>
            <w:vAlign w:val="bottom"/>
          </w:tcPr>
          <w:p w14:paraId="5350AAA8" w14:textId="77777777" w:rsidR="0080678E" w:rsidRPr="000961F5" w:rsidRDefault="0080678E" w:rsidP="005A5B24">
            <w:pPr>
              <w:spacing w:after="0"/>
              <w:ind w:left="0"/>
              <w:jc w:val="left"/>
              <w:rPr>
                <w:rFonts w:eastAsia="Times New Roman"/>
                <w:color w:val="000000"/>
                <w:lang w:eastAsia="zh-CN"/>
              </w:rPr>
            </w:pPr>
            <w:r w:rsidRPr="000961F5">
              <w:rPr>
                <w:color w:val="000000"/>
              </w:rPr>
              <w:t>Mandatory</w:t>
            </w:r>
          </w:p>
        </w:tc>
        <w:tc>
          <w:tcPr>
            <w:tcW w:w="1701" w:type="dxa"/>
            <w:tcBorders>
              <w:top w:val="nil"/>
              <w:left w:val="nil"/>
              <w:bottom w:val="single" w:sz="4" w:space="0" w:color="auto"/>
              <w:right w:val="single" w:sz="4" w:space="0" w:color="auto"/>
            </w:tcBorders>
            <w:shd w:val="clear" w:color="auto" w:fill="auto"/>
            <w:noWrap/>
            <w:vAlign w:val="bottom"/>
          </w:tcPr>
          <w:p w14:paraId="58AFE2F2"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559" w:type="dxa"/>
            <w:tcBorders>
              <w:top w:val="nil"/>
              <w:left w:val="nil"/>
              <w:bottom w:val="single" w:sz="4" w:space="0" w:color="auto"/>
              <w:right w:val="single" w:sz="4" w:space="0" w:color="auto"/>
            </w:tcBorders>
            <w:vAlign w:val="bottom"/>
          </w:tcPr>
          <w:p w14:paraId="6EA237AD" w14:textId="77777777" w:rsidR="0080678E" w:rsidRPr="000961F5" w:rsidRDefault="0080678E" w:rsidP="005A5B24">
            <w:pPr>
              <w:spacing w:after="0"/>
              <w:ind w:left="0"/>
              <w:jc w:val="left"/>
              <w:rPr>
                <w:rFonts w:eastAsia="Times New Roman"/>
                <w:color w:val="000000"/>
                <w:lang w:eastAsia="zh-CN"/>
              </w:rPr>
            </w:pPr>
            <w:r w:rsidRPr="000961F5">
              <w:rPr>
                <w:color w:val="000000"/>
              </w:rPr>
              <w:t>Not used</w:t>
            </w:r>
          </w:p>
        </w:tc>
        <w:tc>
          <w:tcPr>
            <w:tcW w:w="3093" w:type="dxa"/>
            <w:tcBorders>
              <w:top w:val="nil"/>
              <w:left w:val="nil"/>
              <w:bottom w:val="single" w:sz="4" w:space="0" w:color="auto"/>
              <w:right w:val="single" w:sz="4" w:space="0" w:color="auto"/>
            </w:tcBorders>
            <w:vAlign w:val="bottom"/>
          </w:tcPr>
          <w:p w14:paraId="603ED8EA" w14:textId="77777777" w:rsidR="0080678E" w:rsidRPr="000961F5" w:rsidRDefault="0080678E" w:rsidP="005A5B24">
            <w:pPr>
              <w:spacing w:after="0"/>
              <w:ind w:left="0"/>
              <w:jc w:val="left"/>
              <w:rPr>
                <w:rFonts w:eastAsia="Times New Roman"/>
                <w:color w:val="000000"/>
                <w:lang w:eastAsia="zh-CN"/>
              </w:rPr>
            </w:pPr>
            <w:r w:rsidRPr="000961F5">
              <w:rPr>
                <w:color w:val="000000"/>
              </w:rPr>
              <w:t>ID type of beneficiary owner #1: "HKID" / "NIDD" / "PASS" / "COIN" / "HKBR" / "LEIN"</w:t>
            </w:r>
          </w:p>
        </w:tc>
      </w:tr>
      <w:tr w:rsidR="0080678E" w:rsidRPr="000961F5" w14:paraId="5AAD065C" w14:textId="77777777" w:rsidTr="005A5B24">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37B0AA0A" w14:textId="77777777" w:rsidR="0080678E" w:rsidRPr="000961F5" w:rsidRDefault="0080678E" w:rsidP="005A5B24">
            <w:pPr>
              <w:spacing w:after="0"/>
              <w:ind w:left="0"/>
              <w:jc w:val="left"/>
              <w:rPr>
                <w:rFonts w:eastAsia="Times New Roman"/>
                <w:color w:val="000000"/>
                <w:lang w:eastAsia="zh-CN"/>
              </w:rPr>
            </w:pPr>
            <w:r w:rsidRPr="000961F5">
              <w:rPr>
                <w:color w:val="000000"/>
              </w:rPr>
              <w:t>bo_1_idnum</w:t>
            </w:r>
          </w:p>
        </w:tc>
        <w:tc>
          <w:tcPr>
            <w:tcW w:w="999" w:type="dxa"/>
            <w:tcBorders>
              <w:top w:val="nil"/>
              <w:left w:val="nil"/>
              <w:bottom w:val="single" w:sz="4" w:space="0" w:color="auto"/>
              <w:right w:val="single" w:sz="4" w:space="0" w:color="auto"/>
            </w:tcBorders>
            <w:shd w:val="clear" w:color="auto" w:fill="auto"/>
            <w:noWrap/>
            <w:vAlign w:val="bottom"/>
          </w:tcPr>
          <w:p w14:paraId="0F780CCA" w14:textId="77777777" w:rsidR="0080678E" w:rsidRPr="000961F5" w:rsidRDefault="0080678E" w:rsidP="005A5B24">
            <w:pPr>
              <w:spacing w:after="0"/>
              <w:ind w:left="0"/>
              <w:jc w:val="left"/>
              <w:rPr>
                <w:rFonts w:eastAsia="Times New Roman"/>
                <w:color w:val="000000"/>
                <w:lang w:eastAsia="zh-CN"/>
              </w:rPr>
            </w:pPr>
            <w:r w:rsidRPr="000961F5">
              <w:rPr>
                <w:color w:val="000000"/>
              </w:rPr>
              <w:t>String(20)</w:t>
            </w:r>
          </w:p>
        </w:tc>
        <w:tc>
          <w:tcPr>
            <w:tcW w:w="1552" w:type="dxa"/>
            <w:tcBorders>
              <w:top w:val="nil"/>
              <w:left w:val="nil"/>
              <w:bottom w:val="single" w:sz="4" w:space="0" w:color="auto"/>
              <w:right w:val="single" w:sz="4" w:space="0" w:color="auto"/>
            </w:tcBorders>
            <w:shd w:val="clear" w:color="auto" w:fill="auto"/>
            <w:noWrap/>
            <w:vAlign w:val="bottom"/>
          </w:tcPr>
          <w:p w14:paraId="0B8F5BFB" w14:textId="77777777" w:rsidR="0080678E" w:rsidRPr="000961F5" w:rsidRDefault="0080678E" w:rsidP="005A5B24">
            <w:pPr>
              <w:spacing w:after="0"/>
              <w:ind w:left="0"/>
              <w:jc w:val="left"/>
              <w:rPr>
                <w:rFonts w:eastAsia="Times New Roman"/>
                <w:color w:val="000000"/>
                <w:lang w:eastAsia="zh-CN"/>
              </w:rPr>
            </w:pPr>
            <w:r w:rsidRPr="000961F5">
              <w:rPr>
                <w:color w:val="000000"/>
              </w:rPr>
              <w:t>Mandatory</w:t>
            </w:r>
          </w:p>
        </w:tc>
        <w:tc>
          <w:tcPr>
            <w:tcW w:w="1701" w:type="dxa"/>
            <w:tcBorders>
              <w:top w:val="nil"/>
              <w:left w:val="nil"/>
              <w:bottom w:val="single" w:sz="4" w:space="0" w:color="auto"/>
              <w:right w:val="single" w:sz="4" w:space="0" w:color="auto"/>
            </w:tcBorders>
            <w:shd w:val="clear" w:color="auto" w:fill="auto"/>
            <w:noWrap/>
            <w:vAlign w:val="bottom"/>
          </w:tcPr>
          <w:p w14:paraId="15C86150"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559" w:type="dxa"/>
            <w:tcBorders>
              <w:top w:val="nil"/>
              <w:left w:val="nil"/>
              <w:bottom w:val="single" w:sz="4" w:space="0" w:color="auto"/>
              <w:right w:val="single" w:sz="4" w:space="0" w:color="auto"/>
            </w:tcBorders>
            <w:vAlign w:val="bottom"/>
          </w:tcPr>
          <w:p w14:paraId="4349E539" w14:textId="77777777" w:rsidR="0080678E" w:rsidRPr="000961F5" w:rsidRDefault="0080678E" w:rsidP="005A5B24">
            <w:pPr>
              <w:spacing w:after="0"/>
              <w:ind w:left="0"/>
              <w:jc w:val="left"/>
              <w:rPr>
                <w:rFonts w:eastAsia="Times New Roman"/>
                <w:color w:val="000000"/>
                <w:lang w:eastAsia="zh-CN"/>
              </w:rPr>
            </w:pPr>
            <w:r w:rsidRPr="000961F5">
              <w:rPr>
                <w:color w:val="000000"/>
              </w:rPr>
              <w:t>Not used</w:t>
            </w:r>
          </w:p>
        </w:tc>
        <w:tc>
          <w:tcPr>
            <w:tcW w:w="3093" w:type="dxa"/>
            <w:tcBorders>
              <w:top w:val="nil"/>
              <w:left w:val="nil"/>
              <w:bottom w:val="single" w:sz="4" w:space="0" w:color="auto"/>
              <w:right w:val="single" w:sz="4" w:space="0" w:color="auto"/>
            </w:tcBorders>
            <w:vAlign w:val="bottom"/>
          </w:tcPr>
          <w:p w14:paraId="04EB872A" w14:textId="77777777" w:rsidR="0080678E" w:rsidRPr="000961F5" w:rsidRDefault="0080678E" w:rsidP="005A5B24">
            <w:pPr>
              <w:spacing w:after="0"/>
              <w:ind w:left="0"/>
              <w:jc w:val="left"/>
              <w:rPr>
                <w:rFonts w:eastAsia="Times New Roman"/>
                <w:color w:val="000000"/>
                <w:lang w:eastAsia="zh-CN"/>
              </w:rPr>
            </w:pPr>
            <w:r w:rsidRPr="000961F5">
              <w:rPr>
                <w:color w:val="000000"/>
              </w:rPr>
              <w:t>ID number of beneficiary owner #1</w:t>
            </w:r>
          </w:p>
        </w:tc>
      </w:tr>
      <w:tr w:rsidR="0080678E" w:rsidRPr="000961F5" w14:paraId="7861984A" w14:textId="77777777" w:rsidTr="005A5B24">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3AD9E8CA" w14:textId="77777777" w:rsidR="0080678E" w:rsidRPr="000961F5" w:rsidRDefault="0080678E" w:rsidP="005A5B24">
            <w:pPr>
              <w:spacing w:after="0"/>
              <w:ind w:left="0"/>
              <w:jc w:val="left"/>
              <w:rPr>
                <w:rFonts w:eastAsia="Times New Roman"/>
                <w:color w:val="000000"/>
                <w:lang w:eastAsia="zh-CN"/>
              </w:rPr>
            </w:pPr>
            <w:r w:rsidRPr="000961F5">
              <w:rPr>
                <w:color w:val="000000"/>
              </w:rPr>
              <w:t>app_qty</w:t>
            </w:r>
          </w:p>
        </w:tc>
        <w:tc>
          <w:tcPr>
            <w:tcW w:w="999" w:type="dxa"/>
            <w:tcBorders>
              <w:top w:val="nil"/>
              <w:left w:val="nil"/>
              <w:bottom w:val="single" w:sz="4" w:space="0" w:color="auto"/>
              <w:right w:val="single" w:sz="4" w:space="0" w:color="auto"/>
            </w:tcBorders>
            <w:shd w:val="clear" w:color="auto" w:fill="auto"/>
            <w:noWrap/>
            <w:vAlign w:val="bottom"/>
          </w:tcPr>
          <w:p w14:paraId="54C46067" w14:textId="77777777" w:rsidR="0080678E" w:rsidRPr="000961F5" w:rsidRDefault="0080678E" w:rsidP="005A5B24">
            <w:pPr>
              <w:spacing w:after="0"/>
              <w:ind w:left="0"/>
              <w:jc w:val="left"/>
              <w:rPr>
                <w:rFonts w:eastAsia="Times New Roman"/>
                <w:color w:val="000000"/>
                <w:lang w:eastAsia="zh-CN"/>
              </w:rPr>
            </w:pPr>
            <w:r w:rsidRPr="000961F5">
              <w:rPr>
                <w:color w:val="000000"/>
              </w:rPr>
              <w:t>Integer(18)</w:t>
            </w:r>
          </w:p>
        </w:tc>
        <w:tc>
          <w:tcPr>
            <w:tcW w:w="1552" w:type="dxa"/>
            <w:tcBorders>
              <w:top w:val="nil"/>
              <w:left w:val="nil"/>
              <w:bottom w:val="single" w:sz="4" w:space="0" w:color="auto"/>
              <w:right w:val="single" w:sz="4" w:space="0" w:color="auto"/>
            </w:tcBorders>
            <w:shd w:val="clear" w:color="auto" w:fill="auto"/>
            <w:noWrap/>
            <w:vAlign w:val="bottom"/>
          </w:tcPr>
          <w:p w14:paraId="0CB33327" w14:textId="77777777" w:rsidR="0080678E" w:rsidRPr="000961F5" w:rsidRDefault="0080678E" w:rsidP="005A5B24">
            <w:pPr>
              <w:spacing w:after="0"/>
              <w:ind w:left="0"/>
              <w:jc w:val="left"/>
              <w:rPr>
                <w:rFonts w:eastAsia="Times New Roman"/>
                <w:color w:val="000000"/>
                <w:lang w:eastAsia="zh-CN"/>
              </w:rPr>
            </w:pPr>
            <w:r w:rsidRPr="000961F5">
              <w:rPr>
                <w:color w:val="000000"/>
              </w:rPr>
              <w:t>Mandatory</w:t>
            </w:r>
          </w:p>
        </w:tc>
        <w:tc>
          <w:tcPr>
            <w:tcW w:w="1701" w:type="dxa"/>
            <w:tcBorders>
              <w:top w:val="nil"/>
              <w:left w:val="nil"/>
              <w:bottom w:val="single" w:sz="4" w:space="0" w:color="auto"/>
              <w:right w:val="single" w:sz="4" w:space="0" w:color="auto"/>
            </w:tcBorders>
            <w:shd w:val="clear" w:color="auto" w:fill="auto"/>
            <w:noWrap/>
            <w:vAlign w:val="bottom"/>
          </w:tcPr>
          <w:p w14:paraId="51BE0994"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559" w:type="dxa"/>
            <w:tcBorders>
              <w:top w:val="nil"/>
              <w:left w:val="nil"/>
              <w:bottom w:val="single" w:sz="4" w:space="0" w:color="auto"/>
              <w:right w:val="single" w:sz="4" w:space="0" w:color="auto"/>
            </w:tcBorders>
            <w:vAlign w:val="bottom"/>
          </w:tcPr>
          <w:p w14:paraId="02824544" w14:textId="77777777" w:rsidR="0080678E" w:rsidRPr="000961F5" w:rsidRDefault="0080678E" w:rsidP="005A5B24">
            <w:pPr>
              <w:spacing w:after="0"/>
              <w:ind w:left="0"/>
              <w:jc w:val="left"/>
              <w:rPr>
                <w:rFonts w:eastAsia="Times New Roman"/>
                <w:color w:val="000000"/>
                <w:lang w:eastAsia="zh-CN"/>
              </w:rPr>
            </w:pPr>
            <w:r w:rsidRPr="000961F5">
              <w:rPr>
                <w:color w:val="000000"/>
              </w:rPr>
              <w:t>Not used</w:t>
            </w:r>
          </w:p>
        </w:tc>
        <w:tc>
          <w:tcPr>
            <w:tcW w:w="3093" w:type="dxa"/>
            <w:tcBorders>
              <w:top w:val="nil"/>
              <w:left w:val="nil"/>
              <w:bottom w:val="single" w:sz="4" w:space="0" w:color="auto"/>
              <w:right w:val="single" w:sz="4" w:space="0" w:color="auto"/>
            </w:tcBorders>
            <w:vAlign w:val="bottom"/>
          </w:tcPr>
          <w:p w14:paraId="5AA7F4A7" w14:textId="77777777" w:rsidR="0080678E" w:rsidRPr="000961F5" w:rsidRDefault="0080678E" w:rsidP="005A5B24">
            <w:pPr>
              <w:spacing w:after="0"/>
              <w:ind w:left="0"/>
              <w:jc w:val="left"/>
              <w:rPr>
                <w:rFonts w:eastAsia="Times New Roman"/>
                <w:color w:val="000000"/>
                <w:lang w:eastAsia="zh-CN"/>
              </w:rPr>
            </w:pPr>
            <w:r w:rsidRPr="000961F5">
              <w:rPr>
                <w:color w:val="000000"/>
              </w:rPr>
              <w:t>Applied quantity, must match denomination table of stk_code</w:t>
            </w:r>
          </w:p>
        </w:tc>
      </w:tr>
      <w:tr w:rsidR="0080678E" w:rsidRPr="000961F5" w14:paraId="2F473018" w14:textId="77777777" w:rsidTr="005A5B24">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531C35C2" w14:textId="77777777" w:rsidR="0080678E" w:rsidRPr="000961F5" w:rsidRDefault="0080678E" w:rsidP="005A5B24">
            <w:pPr>
              <w:spacing w:after="0"/>
              <w:ind w:left="0"/>
              <w:jc w:val="left"/>
              <w:rPr>
                <w:rFonts w:eastAsia="Times New Roman"/>
                <w:color w:val="000000"/>
                <w:lang w:eastAsia="zh-CN"/>
              </w:rPr>
            </w:pPr>
            <w:r w:rsidRPr="000961F5">
              <w:rPr>
                <w:color w:val="000000"/>
              </w:rPr>
              <w:t>firm_id</w:t>
            </w:r>
          </w:p>
        </w:tc>
        <w:tc>
          <w:tcPr>
            <w:tcW w:w="999" w:type="dxa"/>
            <w:tcBorders>
              <w:top w:val="nil"/>
              <w:left w:val="nil"/>
              <w:bottom w:val="single" w:sz="4" w:space="0" w:color="auto"/>
              <w:right w:val="single" w:sz="4" w:space="0" w:color="auto"/>
            </w:tcBorders>
            <w:shd w:val="clear" w:color="auto" w:fill="auto"/>
            <w:noWrap/>
            <w:vAlign w:val="bottom"/>
          </w:tcPr>
          <w:p w14:paraId="7C473C73" w14:textId="77777777" w:rsidR="0080678E" w:rsidRPr="000961F5" w:rsidRDefault="0080678E" w:rsidP="005A5B24">
            <w:pPr>
              <w:spacing w:after="0"/>
              <w:ind w:left="0"/>
              <w:jc w:val="left"/>
              <w:rPr>
                <w:rFonts w:eastAsia="Times New Roman"/>
                <w:color w:val="000000"/>
                <w:lang w:eastAsia="zh-CN"/>
              </w:rPr>
            </w:pPr>
            <w:r w:rsidRPr="000961F5">
              <w:rPr>
                <w:color w:val="000000"/>
              </w:rPr>
              <w:t>Integer(5)</w:t>
            </w:r>
          </w:p>
        </w:tc>
        <w:tc>
          <w:tcPr>
            <w:tcW w:w="1552" w:type="dxa"/>
            <w:tcBorders>
              <w:top w:val="nil"/>
              <w:left w:val="nil"/>
              <w:bottom w:val="single" w:sz="4" w:space="0" w:color="auto"/>
              <w:right w:val="single" w:sz="4" w:space="0" w:color="auto"/>
            </w:tcBorders>
            <w:shd w:val="clear" w:color="auto" w:fill="auto"/>
            <w:noWrap/>
            <w:vAlign w:val="bottom"/>
          </w:tcPr>
          <w:p w14:paraId="53E6F3F9"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701" w:type="dxa"/>
            <w:tcBorders>
              <w:top w:val="nil"/>
              <w:left w:val="nil"/>
              <w:bottom w:val="single" w:sz="4" w:space="0" w:color="auto"/>
              <w:right w:val="single" w:sz="4" w:space="0" w:color="auto"/>
            </w:tcBorders>
            <w:shd w:val="clear" w:color="auto" w:fill="auto"/>
            <w:noWrap/>
            <w:vAlign w:val="bottom"/>
          </w:tcPr>
          <w:p w14:paraId="5E2A7C62"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559" w:type="dxa"/>
            <w:tcBorders>
              <w:top w:val="nil"/>
              <w:left w:val="nil"/>
              <w:bottom w:val="single" w:sz="4" w:space="0" w:color="auto"/>
              <w:right w:val="single" w:sz="4" w:space="0" w:color="auto"/>
            </w:tcBorders>
            <w:vAlign w:val="bottom"/>
          </w:tcPr>
          <w:p w14:paraId="1EF2AF25" w14:textId="77777777" w:rsidR="0080678E" w:rsidRPr="000961F5" w:rsidRDefault="0080678E" w:rsidP="005A5B24">
            <w:pPr>
              <w:spacing w:after="0"/>
              <w:ind w:left="0"/>
              <w:jc w:val="left"/>
              <w:rPr>
                <w:rFonts w:eastAsia="Times New Roman"/>
                <w:color w:val="000000"/>
                <w:lang w:eastAsia="zh-CN"/>
              </w:rPr>
            </w:pPr>
            <w:r w:rsidRPr="000961F5">
              <w:rPr>
                <w:color w:val="000000"/>
              </w:rPr>
              <w:t>Not used</w:t>
            </w:r>
          </w:p>
        </w:tc>
        <w:tc>
          <w:tcPr>
            <w:tcW w:w="3093" w:type="dxa"/>
            <w:tcBorders>
              <w:top w:val="nil"/>
              <w:left w:val="nil"/>
              <w:bottom w:val="single" w:sz="4" w:space="0" w:color="auto"/>
              <w:right w:val="single" w:sz="4" w:space="0" w:color="auto"/>
            </w:tcBorders>
            <w:vAlign w:val="bottom"/>
          </w:tcPr>
          <w:p w14:paraId="5F35D55D" w14:textId="77777777" w:rsidR="0080678E" w:rsidRPr="000961F5" w:rsidRDefault="0080678E" w:rsidP="005A5B24">
            <w:pPr>
              <w:spacing w:after="0"/>
              <w:ind w:left="0"/>
              <w:jc w:val="left"/>
              <w:rPr>
                <w:rFonts w:eastAsia="Times New Roman"/>
                <w:color w:val="000000"/>
                <w:lang w:eastAsia="zh-CN"/>
              </w:rPr>
            </w:pPr>
            <w:r w:rsidRPr="000961F5">
              <w:rPr>
                <w:color w:val="000000"/>
              </w:rPr>
              <w:t>Must be valid firm ID from Participant Master file (Field #4)</w:t>
            </w:r>
          </w:p>
        </w:tc>
      </w:tr>
      <w:tr w:rsidR="0080678E" w:rsidRPr="000961F5" w14:paraId="08665BEC" w14:textId="77777777" w:rsidTr="005A5B24">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590CE45B" w14:textId="77777777" w:rsidR="0080678E" w:rsidRPr="000961F5" w:rsidRDefault="0080678E" w:rsidP="005A5B24">
            <w:pPr>
              <w:spacing w:after="0"/>
              <w:ind w:left="0"/>
              <w:jc w:val="left"/>
              <w:rPr>
                <w:rFonts w:eastAsia="Times New Roman"/>
                <w:color w:val="000000"/>
                <w:lang w:eastAsia="zh-CN"/>
              </w:rPr>
            </w:pPr>
            <w:r w:rsidRPr="000961F5">
              <w:rPr>
                <w:color w:val="000000"/>
              </w:rPr>
              <w:t>bo_2_name</w:t>
            </w:r>
          </w:p>
        </w:tc>
        <w:tc>
          <w:tcPr>
            <w:tcW w:w="999" w:type="dxa"/>
            <w:tcBorders>
              <w:top w:val="nil"/>
              <w:left w:val="nil"/>
              <w:bottom w:val="single" w:sz="4" w:space="0" w:color="auto"/>
              <w:right w:val="single" w:sz="4" w:space="0" w:color="auto"/>
            </w:tcBorders>
            <w:shd w:val="clear" w:color="auto" w:fill="auto"/>
            <w:noWrap/>
            <w:vAlign w:val="bottom"/>
          </w:tcPr>
          <w:p w14:paraId="5EA15684" w14:textId="77777777" w:rsidR="0080678E" w:rsidRPr="000961F5" w:rsidRDefault="0080678E" w:rsidP="005A5B24">
            <w:pPr>
              <w:spacing w:after="0"/>
              <w:ind w:left="0"/>
              <w:jc w:val="left"/>
              <w:rPr>
                <w:rFonts w:eastAsia="Times New Roman"/>
                <w:color w:val="000000"/>
                <w:lang w:eastAsia="zh-CN"/>
              </w:rPr>
            </w:pPr>
            <w:r w:rsidRPr="000961F5">
              <w:rPr>
                <w:color w:val="000000"/>
              </w:rPr>
              <w:t>String(80)</w:t>
            </w:r>
          </w:p>
        </w:tc>
        <w:tc>
          <w:tcPr>
            <w:tcW w:w="1552" w:type="dxa"/>
            <w:tcBorders>
              <w:top w:val="nil"/>
              <w:left w:val="nil"/>
              <w:bottom w:val="single" w:sz="4" w:space="0" w:color="auto"/>
              <w:right w:val="single" w:sz="4" w:space="0" w:color="auto"/>
            </w:tcBorders>
            <w:shd w:val="clear" w:color="auto" w:fill="auto"/>
            <w:noWrap/>
            <w:vAlign w:val="bottom"/>
          </w:tcPr>
          <w:p w14:paraId="6E80EF86"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701" w:type="dxa"/>
            <w:tcBorders>
              <w:top w:val="nil"/>
              <w:left w:val="nil"/>
              <w:bottom w:val="single" w:sz="4" w:space="0" w:color="auto"/>
              <w:right w:val="single" w:sz="4" w:space="0" w:color="auto"/>
            </w:tcBorders>
            <w:shd w:val="clear" w:color="auto" w:fill="auto"/>
            <w:noWrap/>
            <w:vAlign w:val="bottom"/>
          </w:tcPr>
          <w:p w14:paraId="6371E542"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559" w:type="dxa"/>
            <w:tcBorders>
              <w:top w:val="nil"/>
              <w:left w:val="nil"/>
              <w:bottom w:val="single" w:sz="4" w:space="0" w:color="auto"/>
              <w:right w:val="single" w:sz="4" w:space="0" w:color="auto"/>
            </w:tcBorders>
            <w:vAlign w:val="bottom"/>
          </w:tcPr>
          <w:p w14:paraId="2374FF4D" w14:textId="77777777" w:rsidR="0080678E" w:rsidRPr="000961F5" w:rsidRDefault="0080678E" w:rsidP="005A5B24">
            <w:pPr>
              <w:spacing w:after="0"/>
              <w:ind w:left="0"/>
              <w:jc w:val="left"/>
              <w:rPr>
                <w:rFonts w:eastAsia="Times New Roman"/>
                <w:color w:val="000000"/>
                <w:lang w:eastAsia="zh-CN"/>
              </w:rPr>
            </w:pPr>
            <w:r w:rsidRPr="000961F5">
              <w:rPr>
                <w:color w:val="000000"/>
              </w:rPr>
              <w:t>Not used</w:t>
            </w:r>
          </w:p>
        </w:tc>
        <w:tc>
          <w:tcPr>
            <w:tcW w:w="3093" w:type="dxa"/>
            <w:tcBorders>
              <w:top w:val="nil"/>
              <w:left w:val="nil"/>
              <w:bottom w:val="single" w:sz="4" w:space="0" w:color="auto"/>
              <w:right w:val="single" w:sz="4" w:space="0" w:color="auto"/>
            </w:tcBorders>
            <w:vAlign w:val="bottom"/>
          </w:tcPr>
          <w:p w14:paraId="5A72FD25" w14:textId="77777777" w:rsidR="0080678E" w:rsidRPr="000961F5" w:rsidRDefault="0080678E" w:rsidP="005A5B24">
            <w:pPr>
              <w:spacing w:after="0"/>
              <w:ind w:left="0"/>
              <w:jc w:val="left"/>
              <w:rPr>
                <w:rFonts w:eastAsia="Times New Roman"/>
                <w:color w:val="000000"/>
                <w:lang w:eastAsia="zh-CN"/>
              </w:rPr>
            </w:pPr>
            <w:r w:rsidRPr="000961F5">
              <w:rPr>
                <w:color w:val="000000"/>
              </w:rPr>
              <w:t>Name of beneficiary owner #2</w:t>
            </w:r>
          </w:p>
        </w:tc>
      </w:tr>
      <w:tr w:rsidR="0080678E" w:rsidRPr="000961F5" w14:paraId="25A1C152" w14:textId="77777777" w:rsidTr="005A5B24">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59E11A4A" w14:textId="77777777" w:rsidR="0080678E" w:rsidRPr="000961F5" w:rsidRDefault="0080678E" w:rsidP="005A5B24">
            <w:pPr>
              <w:spacing w:after="0"/>
              <w:ind w:left="0"/>
              <w:jc w:val="left"/>
              <w:rPr>
                <w:rFonts w:eastAsia="Times New Roman"/>
                <w:color w:val="000000"/>
                <w:lang w:eastAsia="zh-CN"/>
              </w:rPr>
            </w:pPr>
            <w:r w:rsidRPr="000961F5">
              <w:rPr>
                <w:color w:val="000000"/>
              </w:rPr>
              <w:t>bo_2_idtype</w:t>
            </w:r>
          </w:p>
        </w:tc>
        <w:tc>
          <w:tcPr>
            <w:tcW w:w="999" w:type="dxa"/>
            <w:tcBorders>
              <w:top w:val="nil"/>
              <w:left w:val="nil"/>
              <w:bottom w:val="single" w:sz="4" w:space="0" w:color="auto"/>
              <w:right w:val="single" w:sz="4" w:space="0" w:color="auto"/>
            </w:tcBorders>
            <w:shd w:val="clear" w:color="auto" w:fill="auto"/>
            <w:noWrap/>
            <w:vAlign w:val="bottom"/>
          </w:tcPr>
          <w:p w14:paraId="2BBA7382" w14:textId="77777777" w:rsidR="0080678E" w:rsidRPr="000961F5" w:rsidRDefault="0080678E" w:rsidP="005A5B24">
            <w:pPr>
              <w:spacing w:after="0"/>
              <w:ind w:left="0"/>
              <w:jc w:val="left"/>
              <w:rPr>
                <w:rFonts w:eastAsia="Times New Roman"/>
                <w:color w:val="000000"/>
                <w:lang w:eastAsia="zh-CN"/>
              </w:rPr>
            </w:pPr>
            <w:r w:rsidRPr="000961F5">
              <w:rPr>
                <w:color w:val="000000"/>
              </w:rPr>
              <w:t>String(4)</w:t>
            </w:r>
          </w:p>
        </w:tc>
        <w:tc>
          <w:tcPr>
            <w:tcW w:w="1552" w:type="dxa"/>
            <w:tcBorders>
              <w:top w:val="nil"/>
              <w:left w:val="nil"/>
              <w:bottom w:val="single" w:sz="4" w:space="0" w:color="auto"/>
              <w:right w:val="single" w:sz="4" w:space="0" w:color="auto"/>
            </w:tcBorders>
            <w:shd w:val="clear" w:color="auto" w:fill="auto"/>
            <w:noWrap/>
            <w:vAlign w:val="bottom"/>
          </w:tcPr>
          <w:p w14:paraId="2AEE07E9"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701" w:type="dxa"/>
            <w:tcBorders>
              <w:top w:val="nil"/>
              <w:left w:val="nil"/>
              <w:bottom w:val="single" w:sz="4" w:space="0" w:color="auto"/>
              <w:right w:val="single" w:sz="4" w:space="0" w:color="auto"/>
            </w:tcBorders>
            <w:shd w:val="clear" w:color="auto" w:fill="auto"/>
            <w:noWrap/>
            <w:vAlign w:val="bottom"/>
          </w:tcPr>
          <w:p w14:paraId="08B24CA4"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559" w:type="dxa"/>
            <w:tcBorders>
              <w:top w:val="nil"/>
              <w:left w:val="nil"/>
              <w:bottom w:val="single" w:sz="4" w:space="0" w:color="auto"/>
              <w:right w:val="single" w:sz="4" w:space="0" w:color="auto"/>
            </w:tcBorders>
            <w:vAlign w:val="bottom"/>
          </w:tcPr>
          <w:p w14:paraId="3B32DEA2" w14:textId="77777777" w:rsidR="0080678E" w:rsidRPr="000961F5" w:rsidRDefault="0080678E" w:rsidP="005A5B24">
            <w:pPr>
              <w:spacing w:after="0"/>
              <w:ind w:left="0"/>
              <w:jc w:val="left"/>
              <w:rPr>
                <w:rFonts w:eastAsia="Times New Roman"/>
                <w:color w:val="000000"/>
                <w:lang w:eastAsia="zh-CN"/>
              </w:rPr>
            </w:pPr>
            <w:r w:rsidRPr="000961F5">
              <w:rPr>
                <w:color w:val="000000"/>
              </w:rPr>
              <w:t>Not used</w:t>
            </w:r>
          </w:p>
        </w:tc>
        <w:tc>
          <w:tcPr>
            <w:tcW w:w="3093" w:type="dxa"/>
            <w:tcBorders>
              <w:top w:val="nil"/>
              <w:left w:val="nil"/>
              <w:bottom w:val="single" w:sz="4" w:space="0" w:color="auto"/>
              <w:right w:val="single" w:sz="4" w:space="0" w:color="auto"/>
            </w:tcBorders>
            <w:vAlign w:val="bottom"/>
          </w:tcPr>
          <w:p w14:paraId="2993C964" w14:textId="77777777" w:rsidR="0080678E" w:rsidRPr="000961F5" w:rsidRDefault="0080678E" w:rsidP="005A5B24">
            <w:pPr>
              <w:spacing w:after="0"/>
              <w:ind w:left="0"/>
              <w:jc w:val="left"/>
              <w:rPr>
                <w:rFonts w:eastAsia="Times New Roman"/>
                <w:color w:val="000000"/>
                <w:lang w:eastAsia="zh-CN"/>
              </w:rPr>
            </w:pPr>
            <w:r w:rsidRPr="000961F5">
              <w:rPr>
                <w:color w:val="000000"/>
              </w:rPr>
              <w:t>ID type of beneficiary owner #2: "HKID" / "NIDD" / "PASS" / "COIN" / "HKBR" / "LEIN"</w:t>
            </w:r>
          </w:p>
        </w:tc>
      </w:tr>
      <w:tr w:rsidR="0080678E" w:rsidRPr="000961F5" w14:paraId="33396277" w14:textId="77777777" w:rsidTr="005A5B24">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49821EE9" w14:textId="77777777" w:rsidR="0080678E" w:rsidRPr="000961F5" w:rsidRDefault="0080678E" w:rsidP="005A5B24">
            <w:pPr>
              <w:spacing w:after="0"/>
              <w:ind w:left="0"/>
              <w:jc w:val="left"/>
              <w:rPr>
                <w:rFonts w:eastAsia="Times New Roman"/>
                <w:color w:val="000000"/>
                <w:lang w:eastAsia="zh-CN"/>
              </w:rPr>
            </w:pPr>
            <w:r w:rsidRPr="000961F5">
              <w:rPr>
                <w:color w:val="000000"/>
              </w:rPr>
              <w:t>bo_2_idnum</w:t>
            </w:r>
          </w:p>
        </w:tc>
        <w:tc>
          <w:tcPr>
            <w:tcW w:w="999" w:type="dxa"/>
            <w:tcBorders>
              <w:top w:val="nil"/>
              <w:left w:val="nil"/>
              <w:bottom w:val="single" w:sz="4" w:space="0" w:color="auto"/>
              <w:right w:val="single" w:sz="4" w:space="0" w:color="auto"/>
            </w:tcBorders>
            <w:shd w:val="clear" w:color="auto" w:fill="auto"/>
            <w:noWrap/>
            <w:vAlign w:val="bottom"/>
          </w:tcPr>
          <w:p w14:paraId="1FE8AC5C" w14:textId="77777777" w:rsidR="0080678E" w:rsidRPr="000961F5" w:rsidRDefault="0080678E" w:rsidP="005A5B24">
            <w:pPr>
              <w:spacing w:after="0"/>
              <w:ind w:left="0"/>
              <w:jc w:val="left"/>
              <w:rPr>
                <w:rFonts w:eastAsia="Times New Roman"/>
                <w:color w:val="000000"/>
                <w:lang w:eastAsia="zh-CN"/>
              </w:rPr>
            </w:pPr>
            <w:r w:rsidRPr="000961F5">
              <w:rPr>
                <w:color w:val="000000"/>
              </w:rPr>
              <w:t>String(20)</w:t>
            </w:r>
          </w:p>
        </w:tc>
        <w:tc>
          <w:tcPr>
            <w:tcW w:w="1552" w:type="dxa"/>
            <w:tcBorders>
              <w:top w:val="nil"/>
              <w:left w:val="nil"/>
              <w:bottom w:val="single" w:sz="4" w:space="0" w:color="auto"/>
              <w:right w:val="single" w:sz="4" w:space="0" w:color="auto"/>
            </w:tcBorders>
            <w:shd w:val="clear" w:color="auto" w:fill="auto"/>
            <w:noWrap/>
            <w:vAlign w:val="bottom"/>
          </w:tcPr>
          <w:p w14:paraId="3C29057C"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701" w:type="dxa"/>
            <w:tcBorders>
              <w:top w:val="nil"/>
              <w:left w:val="nil"/>
              <w:bottom w:val="single" w:sz="4" w:space="0" w:color="auto"/>
              <w:right w:val="single" w:sz="4" w:space="0" w:color="auto"/>
            </w:tcBorders>
            <w:shd w:val="clear" w:color="auto" w:fill="auto"/>
            <w:noWrap/>
            <w:vAlign w:val="bottom"/>
          </w:tcPr>
          <w:p w14:paraId="0CC44B81"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559" w:type="dxa"/>
            <w:tcBorders>
              <w:top w:val="nil"/>
              <w:left w:val="nil"/>
              <w:bottom w:val="single" w:sz="4" w:space="0" w:color="auto"/>
              <w:right w:val="single" w:sz="4" w:space="0" w:color="auto"/>
            </w:tcBorders>
            <w:vAlign w:val="bottom"/>
          </w:tcPr>
          <w:p w14:paraId="61914517" w14:textId="77777777" w:rsidR="0080678E" w:rsidRPr="000961F5" w:rsidRDefault="0080678E" w:rsidP="005A5B24">
            <w:pPr>
              <w:spacing w:after="0"/>
              <w:ind w:left="0"/>
              <w:jc w:val="left"/>
              <w:rPr>
                <w:rFonts w:eastAsia="Times New Roman"/>
                <w:color w:val="000000"/>
                <w:lang w:eastAsia="zh-CN"/>
              </w:rPr>
            </w:pPr>
            <w:r w:rsidRPr="000961F5">
              <w:rPr>
                <w:color w:val="000000"/>
              </w:rPr>
              <w:t>Not used</w:t>
            </w:r>
          </w:p>
        </w:tc>
        <w:tc>
          <w:tcPr>
            <w:tcW w:w="3093" w:type="dxa"/>
            <w:tcBorders>
              <w:top w:val="nil"/>
              <w:left w:val="nil"/>
              <w:bottom w:val="single" w:sz="4" w:space="0" w:color="auto"/>
              <w:right w:val="single" w:sz="4" w:space="0" w:color="auto"/>
            </w:tcBorders>
            <w:vAlign w:val="bottom"/>
          </w:tcPr>
          <w:p w14:paraId="1D146A29" w14:textId="77777777" w:rsidR="0080678E" w:rsidRPr="000961F5" w:rsidRDefault="0080678E" w:rsidP="005A5B24">
            <w:pPr>
              <w:spacing w:after="0"/>
              <w:ind w:left="0"/>
              <w:jc w:val="left"/>
              <w:rPr>
                <w:rFonts w:eastAsia="Times New Roman"/>
                <w:color w:val="000000"/>
                <w:lang w:eastAsia="zh-CN"/>
              </w:rPr>
            </w:pPr>
            <w:r w:rsidRPr="000961F5">
              <w:rPr>
                <w:color w:val="000000"/>
              </w:rPr>
              <w:t>ID number of beneficiary owner #2</w:t>
            </w:r>
          </w:p>
        </w:tc>
      </w:tr>
      <w:tr w:rsidR="0080678E" w:rsidRPr="000961F5" w14:paraId="3FEB45EF" w14:textId="77777777" w:rsidTr="005A5B24">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3B833238" w14:textId="77777777" w:rsidR="0080678E" w:rsidRPr="000961F5" w:rsidRDefault="0080678E" w:rsidP="005A5B24">
            <w:pPr>
              <w:spacing w:after="0"/>
              <w:ind w:left="0"/>
              <w:jc w:val="left"/>
              <w:rPr>
                <w:rFonts w:eastAsia="Times New Roman"/>
                <w:color w:val="000000"/>
                <w:lang w:eastAsia="zh-CN"/>
              </w:rPr>
            </w:pPr>
            <w:r w:rsidRPr="000961F5">
              <w:rPr>
                <w:color w:val="000000"/>
              </w:rPr>
              <w:t>bo_3_name</w:t>
            </w:r>
          </w:p>
        </w:tc>
        <w:tc>
          <w:tcPr>
            <w:tcW w:w="999" w:type="dxa"/>
            <w:tcBorders>
              <w:top w:val="nil"/>
              <w:left w:val="nil"/>
              <w:bottom w:val="single" w:sz="4" w:space="0" w:color="auto"/>
              <w:right w:val="single" w:sz="4" w:space="0" w:color="auto"/>
            </w:tcBorders>
            <w:shd w:val="clear" w:color="auto" w:fill="auto"/>
            <w:noWrap/>
            <w:vAlign w:val="bottom"/>
          </w:tcPr>
          <w:p w14:paraId="332A50A8" w14:textId="77777777" w:rsidR="0080678E" w:rsidRPr="000961F5" w:rsidRDefault="0080678E" w:rsidP="005A5B24">
            <w:pPr>
              <w:spacing w:after="0"/>
              <w:ind w:left="0"/>
              <w:jc w:val="left"/>
              <w:rPr>
                <w:rFonts w:eastAsia="Times New Roman"/>
                <w:color w:val="000000"/>
                <w:lang w:eastAsia="zh-CN"/>
              </w:rPr>
            </w:pPr>
            <w:r w:rsidRPr="000961F5">
              <w:rPr>
                <w:color w:val="000000"/>
              </w:rPr>
              <w:t>String(80)</w:t>
            </w:r>
          </w:p>
        </w:tc>
        <w:tc>
          <w:tcPr>
            <w:tcW w:w="1552" w:type="dxa"/>
            <w:tcBorders>
              <w:top w:val="nil"/>
              <w:left w:val="nil"/>
              <w:bottom w:val="single" w:sz="4" w:space="0" w:color="auto"/>
              <w:right w:val="single" w:sz="4" w:space="0" w:color="auto"/>
            </w:tcBorders>
            <w:shd w:val="clear" w:color="auto" w:fill="auto"/>
            <w:noWrap/>
            <w:vAlign w:val="bottom"/>
          </w:tcPr>
          <w:p w14:paraId="79650D5A"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701" w:type="dxa"/>
            <w:tcBorders>
              <w:top w:val="nil"/>
              <w:left w:val="nil"/>
              <w:bottom w:val="single" w:sz="4" w:space="0" w:color="auto"/>
              <w:right w:val="single" w:sz="4" w:space="0" w:color="auto"/>
            </w:tcBorders>
            <w:shd w:val="clear" w:color="auto" w:fill="auto"/>
            <w:noWrap/>
            <w:vAlign w:val="bottom"/>
          </w:tcPr>
          <w:p w14:paraId="34BE2B1C"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559" w:type="dxa"/>
            <w:tcBorders>
              <w:top w:val="nil"/>
              <w:left w:val="nil"/>
              <w:bottom w:val="single" w:sz="4" w:space="0" w:color="auto"/>
              <w:right w:val="single" w:sz="4" w:space="0" w:color="auto"/>
            </w:tcBorders>
            <w:vAlign w:val="bottom"/>
          </w:tcPr>
          <w:p w14:paraId="7E889CEC" w14:textId="77777777" w:rsidR="0080678E" w:rsidRPr="000961F5" w:rsidRDefault="0080678E" w:rsidP="005A5B24">
            <w:pPr>
              <w:spacing w:after="0"/>
              <w:ind w:left="0"/>
              <w:jc w:val="left"/>
              <w:rPr>
                <w:rFonts w:eastAsia="Times New Roman"/>
                <w:color w:val="000000"/>
                <w:lang w:eastAsia="zh-CN"/>
              </w:rPr>
            </w:pPr>
            <w:r w:rsidRPr="000961F5">
              <w:rPr>
                <w:color w:val="000000"/>
              </w:rPr>
              <w:t>Not used</w:t>
            </w:r>
          </w:p>
        </w:tc>
        <w:tc>
          <w:tcPr>
            <w:tcW w:w="3093" w:type="dxa"/>
            <w:tcBorders>
              <w:top w:val="nil"/>
              <w:left w:val="nil"/>
              <w:bottom w:val="single" w:sz="4" w:space="0" w:color="auto"/>
              <w:right w:val="single" w:sz="4" w:space="0" w:color="auto"/>
            </w:tcBorders>
            <w:vAlign w:val="bottom"/>
          </w:tcPr>
          <w:p w14:paraId="59F8FC13" w14:textId="77777777" w:rsidR="0080678E" w:rsidRPr="000961F5" w:rsidRDefault="0080678E" w:rsidP="005A5B24">
            <w:pPr>
              <w:spacing w:after="0"/>
              <w:ind w:left="0"/>
              <w:jc w:val="left"/>
              <w:rPr>
                <w:rFonts w:eastAsia="Times New Roman"/>
                <w:color w:val="000000"/>
                <w:lang w:eastAsia="zh-CN"/>
              </w:rPr>
            </w:pPr>
            <w:r w:rsidRPr="000961F5">
              <w:rPr>
                <w:color w:val="000000"/>
              </w:rPr>
              <w:t>Name of beneficiary owner #3</w:t>
            </w:r>
          </w:p>
        </w:tc>
      </w:tr>
      <w:tr w:rsidR="0080678E" w:rsidRPr="000961F5" w14:paraId="237F8D5A" w14:textId="77777777" w:rsidTr="005A5B24">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3FE6C448" w14:textId="77777777" w:rsidR="0080678E" w:rsidRPr="000961F5" w:rsidRDefault="0080678E" w:rsidP="005A5B24">
            <w:pPr>
              <w:spacing w:after="0"/>
              <w:ind w:left="0"/>
              <w:jc w:val="left"/>
              <w:rPr>
                <w:rFonts w:eastAsia="Times New Roman"/>
                <w:color w:val="000000"/>
                <w:lang w:eastAsia="zh-CN"/>
              </w:rPr>
            </w:pPr>
            <w:r w:rsidRPr="000961F5">
              <w:rPr>
                <w:color w:val="000000"/>
              </w:rPr>
              <w:t>bo_3_idtype</w:t>
            </w:r>
          </w:p>
        </w:tc>
        <w:tc>
          <w:tcPr>
            <w:tcW w:w="999" w:type="dxa"/>
            <w:tcBorders>
              <w:top w:val="nil"/>
              <w:left w:val="nil"/>
              <w:bottom w:val="single" w:sz="4" w:space="0" w:color="auto"/>
              <w:right w:val="single" w:sz="4" w:space="0" w:color="auto"/>
            </w:tcBorders>
            <w:shd w:val="clear" w:color="auto" w:fill="auto"/>
            <w:noWrap/>
            <w:vAlign w:val="bottom"/>
          </w:tcPr>
          <w:p w14:paraId="1304CB8F" w14:textId="77777777" w:rsidR="0080678E" w:rsidRPr="000961F5" w:rsidRDefault="0080678E" w:rsidP="005A5B24">
            <w:pPr>
              <w:spacing w:after="0"/>
              <w:ind w:left="0"/>
              <w:jc w:val="left"/>
              <w:rPr>
                <w:rFonts w:eastAsia="Times New Roman"/>
                <w:color w:val="000000"/>
                <w:lang w:eastAsia="zh-CN"/>
              </w:rPr>
            </w:pPr>
            <w:r w:rsidRPr="000961F5">
              <w:rPr>
                <w:color w:val="000000"/>
              </w:rPr>
              <w:t>String(4)</w:t>
            </w:r>
          </w:p>
        </w:tc>
        <w:tc>
          <w:tcPr>
            <w:tcW w:w="1552" w:type="dxa"/>
            <w:tcBorders>
              <w:top w:val="nil"/>
              <w:left w:val="nil"/>
              <w:bottom w:val="single" w:sz="4" w:space="0" w:color="auto"/>
              <w:right w:val="single" w:sz="4" w:space="0" w:color="auto"/>
            </w:tcBorders>
            <w:shd w:val="clear" w:color="auto" w:fill="auto"/>
            <w:noWrap/>
            <w:vAlign w:val="bottom"/>
          </w:tcPr>
          <w:p w14:paraId="3A01F8C7"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701" w:type="dxa"/>
            <w:tcBorders>
              <w:top w:val="nil"/>
              <w:left w:val="nil"/>
              <w:bottom w:val="single" w:sz="4" w:space="0" w:color="auto"/>
              <w:right w:val="single" w:sz="4" w:space="0" w:color="auto"/>
            </w:tcBorders>
            <w:shd w:val="clear" w:color="auto" w:fill="auto"/>
            <w:noWrap/>
            <w:vAlign w:val="bottom"/>
          </w:tcPr>
          <w:p w14:paraId="78B1BD3C"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559" w:type="dxa"/>
            <w:tcBorders>
              <w:top w:val="nil"/>
              <w:left w:val="nil"/>
              <w:bottom w:val="single" w:sz="4" w:space="0" w:color="auto"/>
              <w:right w:val="single" w:sz="4" w:space="0" w:color="auto"/>
            </w:tcBorders>
            <w:vAlign w:val="bottom"/>
          </w:tcPr>
          <w:p w14:paraId="55B5A9EC" w14:textId="77777777" w:rsidR="0080678E" w:rsidRPr="000961F5" w:rsidRDefault="0080678E" w:rsidP="005A5B24">
            <w:pPr>
              <w:spacing w:after="0"/>
              <w:ind w:left="0"/>
              <w:jc w:val="left"/>
              <w:rPr>
                <w:rFonts w:eastAsia="Times New Roman"/>
                <w:color w:val="000000"/>
                <w:lang w:eastAsia="zh-CN"/>
              </w:rPr>
            </w:pPr>
            <w:r w:rsidRPr="000961F5">
              <w:rPr>
                <w:color w:val="000000"/>
              </w:rPr>
              <w:t>Not used</w:t>
            </w:r>
          </w:p>
        </w:tc>
        <w:tc>
          <w:tcPr>
            <w:tcW w:w="3093" w:type="dxa"/>
            <w:tcBorders>
              <w:top w:val="nil"/>
              <w:left w:val="nil"/>
              <w:bottom w:val="single" w:sz="4" w:space="0" w:color="auto"/>
              <w:right w:val="single" w:sz="4" w:space="0" w:color="auto"/>
            </w:tcBorders>
            <w:vAlign w:val="bottom"/>
          </w:tcPr>
          <w:p w14:paraId="354497C7" w14:textId="77777777" w:rsidR="0080678E" w:rsidRPr="000961F5" w:rsidRDefault="0080678E" w:rsidP="005A5B24">
            <w:pPr>
              <w:spacing w:after="0"/>
              <w:ind w:left="0"/>
              <w:jc w:val="left"/>
              <w:rPr>
                <w:rFonts w:eastAsia="Times New Roman"/>
                <w:color w:val="000000"/>
                <w:lang w:eastAsia="zh-CN"/>
              </w:rPr>
            </w:pPr>
            <w:r w:rsidRPr="000961F5">
              <w:rPr>
                <w:color w:val="000000"/>
              </w:rPr>
              <w:t>ID type of beneficiary owner #3: "HKID" / "NIDD" / "PASS" / "COIN" / "HKBR" / "LEIN"</w:t>
            </w:r>
          </w:p>
        </w:tc>
      </w:tr>
      <w:tr w:rsidR="0080678E" w:rsidRPr="000961F5" w14:paraId="772ED1CF" w14:textId="77777777" w:rsidTr="005A5B24">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6F5E8A49" w14:textId="77777777" w:rsidR="0080678E" w:rsidRPr="000961F5" w:rsidRDefault="0080678E" w:rsidP="005A5B24">
            <w:pPr>
              <w:spacing w:after="0"/>
              <w:ind w:left="0"/>
              <w:jc w:val="left"/>
              <w:rPr>
                <w:rFonts w:eastAsia="Times New Roman"/>
                <w:color w:val="000000"/>
                <w:lang w:eastAsia="zh-CN"/>
              </w:rPr>
            </w:pPr>
            <w:r w:rsidRPr="000961F5">
              <w:rPr>
                <w:color w:val="000000"/>
              </w:rPr>
              <w:t>bo_3_idnum</w:t>
            </w:r>
          </w:p>
        </w:tc>
        <w:tc>
          <w:tcPr>
            <w:tcW w:w="999" w:type="dxa"/>
            <w:tcBorders>
              <w:top w:val="nil"/>
              <w:left w:val="nil"/>
              <w:bottom w:val="single" w:sz="4" w:space="0" w:color="auto"/>
              <w:right w:val="single" w:sz="4" w:space="0" w:color="auto"/>
            </w:tcBorders>
            <w:shd w:val="clear" w:color="auto" w:fill="auto"/>
            <w:noWrap/>
            <w:vAlign w:val="bottom"/>
          </w:tcPr>
          <w:p w14:paraId="18EC157F" w14:textId="77777777" w:rsidR="0080678E" w:rsidRPr="000961F5" w:rsidRDefault="0080678E" w:rsidP="005A5B24">
            <w:pPr>
              <w:spacing w:after="0"/>
              <w:ind w:left="0"/>
              <w:jc w:val="left"/>
              <w:rPr>
                <w:rFonts w:eastAsia="Times New Roman"/>
                <w:color w:val="000000"/>
                <w:lang w:eastAsia="zh-CN"/>
              </w:rPr>
            </w:pPr>
            <w:r w:rsidRPr="000961F5">
              <w:rPr>
                <w:color w:val="000000"/>
              </w:rPr>
              <w:t>String(20)</w:t>
            </w:r>
          </w:p>
        </w:tc>
        <w:tc>
          <w:tcPr>
            <w:tcW w:w="1552" w:type="dxa"/>
            <w:tcBorders>
              <w:top w:val="nil"/>
              <w:left w:val="nil"/>
              <w:bottom w:val="single" w:sz="4" w:space="0" w:color="auto"/>
              <w:right w:val="single" w:sz="4" w:space="0" w:color="auto"/>
            </w:tcBorders>
            <w:shd w:val="clear" w:color="auto" w:fill="auto"/>
            <w:noWrap/>
            <w:vAlign w:val="bottom"/>
          </w:tcPr>
          <w:p w14:paraId="34017018"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701" w:type="dxa"/>
            <w:tcBorders>
              <w:top w:val="nil"/>
              <w:left w:val="nil"/>
              <w:bottom w:val="single" w:sz="4" w:space="0" w:color="auto"/>
              <w:right w:val="single" w:sz="4" w:space="0" w:color="auto"/>
            </w:tcBorders>
            <w:shd w:val="clear" w:color="auto" w:fill="auto"/>
            <w:noWrap/>
            <w:vAlign w:val="bottom"/>
          </w:tcPr>
          <w:p w14:paraId="36362315"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559" w:type="dxa"/>
            <w:tcBorders>
              <w:top w:val="nil"/>
              <w:left w:val="nil"/>
              <w:bottom w:val="single" w:sz="4" w:space="0" w:color="auto"/>
              <w:right w:val="single" w:sz="4" w:space="0" w:color="auto"/>
            </w:tcBorders>
            <w:vAlign w:val="bottom"/>
          </w:tcPr>
          <w:p w14:paraId="55ECB8B7" w14:textId="77777777" w:rsidR="0080678E" w:rsidRPr="000961F5" w:rsidRDefault="0080678E" w:rsidP="005A5B24">
            <w:pPr>
              <w:spacing w:after="0"/>
              <w:ind w:left="0"/>
              <w:jc w:val="left"/>
              <w:rPr>
                <w:rFonts w:eastAsia="Times New Roman"/>
                <w:color w:val="000000"/>
                <w:lang w:eastAsia="zh-CN"/>
              </w:rPr>
            </w:pPr>
            <w:r w:rsidRPr="000961F5">
              <w:rPr>
                <w:color w:val="000000"/>
              </w:rPr>
              <w:t>Not used</w:t>
            </w:r>
          </w:p>
        </w:tc>
        <w:tc>
          <w:tcPr>
            <w:tcW w:w="3093" w:type="dxa"/>
            <w:tcBorders>
              <w:top w:val="nil"/>
              <w:left w:val="nil"/>
              <w:bottom w:val="single" w:sz="4" w:space="0" w:color="auto"/>
              <w:right w:val="single" w:sz="4" w:space="0" w:color="auto"/>
            </w:tcBorders>
            <w:vAlign w:val="bottom"/>
          </w:tcPr>
          <w:p w14:paraId="75772762" w14:textId="77777777" w:rsidR="0080678E" w:rsidRPr="000961F5" w:rsidRDefault="0080678E" w:rsidP="005A5B24">
            <w:pPr>
              <w:spacing w:after="0"/>
              <w:ind w:left="0"/>
              <w:jc w:val="left"/>
              <w:rPr>
                <w:rFonts w:eastAsia="Times New Roman"/>
                <w:color w:val="000000"/>
                <w:lang w:eastAsia="zh-CN"/>
              </w:rPr>
            </w:pPr>
            <w:r w:rsidRPr="000961F5">
              <w:rPr>
                <w:color w:val="000000"/>
              </w:rPr>
              <w:t>ID number of beneficiary owner #3</w:t>
            </w:r>
          </w:p>
        </w:tc>
      </w:tr>
      <w:tr w:rsidR="0080678E" w:rsidRPr="000961F5" w14:paraId="4956E551" w14:textId="77777777" w:rsidTr="005A5B24">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5A33F21A" w14:textId="77777777" w:rsidR="0080678E" w:rsidRPr="000961F5" w:rsidRDefault="0080678E" w:rsidP="005A5B24">
            <w:pPr>
              <w:spacing w:after="0"/>
              <w:ind w:left="0"/>
              <w:jc w:val="left"/>
              <w:rPr>
                <w:rFonts w:eastAsia="Times New Roman"/>
                <w:color w:val="000000"/>
                <w:lang w:eastAsia="zh-CN"/>
              </w:rPr>
            </w:pPr>
            <w:r w:rsidRPr="000961F5">
              <w:rPr>
                <w:color w:val="000000"/>
              </w:rPr>
              <w:t>bo_4_name</w:t>
            </w:r>
          </w:p>
        </w:tc>
        <w:tc>
          <w:tcPr>
            <w:tcW w:w="999" w:type="dxa"/>
            <w:tcBorders>
              <w:top w:val="nil"/>
              <w:left w:val="nil"/>
              <w:bottom w:val="single" w:sz="4" w:space="0" w:color="auto"/>
              <w:right w:val="single" w:sz="4" w:space="0" w:color="auto"/>
            </w:tcBorders>
            <w:shd w:val="clear" w:color="auto" w:fill="auto"/>
            <w:noWrap/>
            <w:vAlign w:val="bottom"/>
          </w:tcPr>
          <w:p w14:paraId="15DBABAF" w14:textId="77777777" w:rsidR="0080678E" w:rsidRPr="000961F5" w:rsidRDefault="0080678E" w:rsidP="005A5B24">
            <w:pPr>
              <w:spacing w:after="0"/>
              <w:ind w:left="0"/>
              <w:jc w:val="left"/>
              <w:rPr>
                <w:rFonts w:eastAsia="Times New Roman"/>
                <w:color w:val="000000"/>
                <w:lang w:eastAsia="zh-CN"/>
              </w:rPr>
            </w:pPr>
            <w:r w:rsidRPr="000961F5">
              <w:rPr>
                <w:color w:val="000000"/>
              </w:rPr>
              <w:t>String(80)</w:t>
            </w:r>
          </w:p>
        </w:tc>
        <w:tc>
          <w:tcPr>
            <w:tcW w:w="1552" w:type="dxa"/>
            <w:tcBorders>
              <w:top w:val="nil"/>
              <w:left w:val="nil"/>
              <w:bottom w:val="single" w:sz="4" w:space="0" w:color="auto"/>
              <w:right w:val="single" w:sz="4" w:space="0" w:color="auto"/>
            </w:tcBorders>
            <w:shd w:val="clear" w:color="auto" w:fill="auto"/>
            <w:noWrap/>
            <w:vAlign w:val="bottom"/>
          </w:tcPr>
          <w:p w14:paraId="2756230E"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701" w:type="dxa"/>
            <w:tcBorders>
              <w:top w:val="nil"/>
              <w:left w:val="nil"/>
              <w:bottom w:val="single" w:sz="4" w:space="0" w:color="auto"/>
              <w:right w:val="single" w:sz="4" w:space="0" w:color="auto"/>
            </w:tcBorders>
            <w:shd w:val="clear" w:color="auto" w:fill="auto"/>
            <w:noWrap/>
            <w:vAlign w:val="bottom"/>
          </w:tcPr>
          <w:p w14:paraId="3C6D9884"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559" w:type="dxa"/>
            <w:tcBorders>
              <w:top w:val="nil"/>
              <w:left w:val="nil"/>
              <w:bottom w:val="single" w:sz="4" w:space="0" w:color="auto"/>
              <w:right w:val="single" w:sz="4" w:space="0" w:color="auto"/>
            </w:tcBorders>
            <w:vAlign w:val="bottom"/>
          </w:tcPr>
          <w:p w14:paraId="5380CE1A" w14:textId="77777777" w:rsidR="0080678E" w:rsidRPr="000961F5" w:rsidRDefault="0080678E" w:rsidP="005A5B24">
            <w:pPr>
              <w:spacing w:after="0"/>
              <w:ind w:left="0"/>
              <w:jc w:val="left"/>
              <w:rPr>
                <w:rFonts w:eastAsia="Times New Roman"/>
                <w:color w:val="000000"/>
                <w:lang w:eastAsia="zh-CN"/>
              </w:rPr>
            </w:pPr>
            <w:r w:rsidRPr="000961F5">
              <w:rPr>
                <w:color w:val="000000"/>
              </w:rPr>
              <w:t>Not used</w:t>
            </w:r>
          </w:p>
        </w:tc>
        <w:tc>
          <w:tcPr>
            <w:tcW w:w="3093" w:type="dxa"/>
            <w:tcBorders>
              <w:top w:val="nil"/>
              <w:left w:val="nil"/>
              <w:bottom w:val="single" w:sz="4" w:space="0" w:color="auto"/>
              <w:right w:val="single" w:sz="4" w:space="0" w:color="auto"/>
            </w:tcBorders>
            <w:vAlign w:val="bottom"/>
          </w:tcPr>
          <w:p w14:paraId="0F6FA699" w14:textId="77777777" w:rsidR="0080678E" w:rsidRPr="000961F5" w:rsidRDefault="0080678E" w:rsidP="005A5B24">
            <w:pPr>
              <w:spacing w:after="0"/>
              <w:ind w:left="0"/>
              <w:jc w:val="left"/>
              <w:rPr>
                <w:rFonts w:eastAsia="Times New Roman"/>
                <w:color w:val="000000"/>
                <w:lang w:eastAsia="zh-CN"/>
              </w:rPr>
            </w:pPr>
            <w:r w:rsidRPr="000961F5">
              <w:rPr>
                <w:color w:val="000000"/>
              </w:rPr>
              <w:t>Name of beneficiary owner #4</w:t>
            </w:r>
          </w:p>
        </w:tc>
      </w:tr>
      <w:tr w:rsidR="0080678E" w:rsidRPr="000961F5" w14:paraId="02619AA3" w14:textId="77777777" w:rsidTr="005A5B24">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25A834EF" w14:textId="77777777" w:rsidR="0080678E" w:rsidRPr="000961F5" w:rsidRDefault="0080678E" w:rsidP="005A5B24">
            <w:pPr>
              <w:spacing w:after="0"/>
              <w:ind w:left="0"/>
              <w:jc w:val="left"/>
              <w:rPr>
                <w:rFonts w:eastAsia="Times New Roman"/>
                <w:color w:val="000000"/>
                <w:lang w:eastAsia="zh-CN"/>
              </w:rPr>
            </w:pPr>
            <w:r w:rsidRPr="000961F5">
              <w:rPr>
                <w:color w:val="000000"/>
              </w:rPr>
              <w:t>bo_4_idtype</w:t>
            </w:r>
          </w:p>
        </w:tc>
        <w:tc>
          <w:tcPr>
            <w:tcW w:w="999" w:type="dxa"/>
            <w:tcBorders>
              <w:top w:val="nil"/>
              <w:left w:val="nil"/>
              <w:bottom w:val="single" w:sz="4" w:space="0" w:color="auto"/>
              <w:right w:val="single" w:sz="4" w:space="0" w:color="auto"/>
            </w:tcBorders>
            <w:shd w:val="clear" w:color="auto" w:fill="auto"/>
            <w:noWrap/>
            <w:vAlign w:val="bottom"/>
          </w:tcPr>
          <w:p w14:paraId="41038CDD" w14:textId="77777777" w:rsidR="0080678E" w:rsidRPr="000961F5" w:rsidRDefault="0080678E" w:rsidP="005A5B24">
            <w:pPr>
              <w:spacing w:after="0"/>
              <w:ind w:left="0"/>
              <w:jc w:val="left"/>
              <w:rPr>
                <w:rFonts w:eastAsia="Times New Roman"/>
                <w:color w:val="000000"/>
                <w:lang w:eastAsia="zh-CN"/>
              </w:rPr>
            </w:pPr>
            <w:r w:rsidRPr="000961F5">
              <w:rPr>
                <w:color w:val="000000"/>
              </w:rPr>
              <w:t>String(4)</w:t>
            </w:r>
          </w:p>
        </w:tc>
        <w:tc>
          <w:tcPr>
            <w:tcW w:w="1552" w:type="dxa"/>
            <w:tcBorders>
              <w:top w:val="nil"/>
              <w:left w:val="nil"/>
              <w:bottom w:val="single" w:sz="4" w:space="0" w:color="auto"/>
              <w:right w:val="single" w:sz="4" w:space="0" w:color="auto"/>
            </w:tcBorders>
            <w:shd w:val="clear" w:color="auto" w:fill="auto"/>
            <w:noWrap/>
            <w:vAlign w:val="bottom"/>
          </w:tcPr>
          <w:p w14:paraId="403FE489"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701" w:type="dxa"/>
            <w:tcBorders>
              <w:top w:val="nil"/>
              <w:left w:val="nil"/>
              <w:bottom w:val="single" w:sz="4" w:space="0" w:color="auto"/>
              <w:right w:val="single" w:sz="4" w:space="0" w:color="auto"/>
            </w:tcBorders>
            <w:shd w:val="clear" w:color="auto" w:fill="auto"/>
            <w:noWrap/>
            <w:vAlign w:val="bottom"/>
          </w:tcPr>
          <w:p w14:paraId="6E2F24F9"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559" w:type="dxa"/>
            <w:tcBorders>
              <w:top w:val="nil"/>
              <w:left w:val="nil"/>
              <w:bottom w:val="single" w:sz="4" w:space="0" w:color="auto"/>
              <w:right w:val="single" w:sz="4" w:space="0" w:color="auto"/>
            </w:tcBorders>
            <w:vAlign w:val="bottom"/>
          </w:tcPr>
          <w:p w14:paraId="21AA500E" w14:textId="77777777" w:rsidR="0080678E" w:rsidRPr="000961F5" w:rsidRDefault="0080678E" w:rsidP="005A5B24">
            <w:pPr>
              <w:spacing w:after="0"/>
              <w:ind w:left="0"/>
              <w:jc w:val="left"/>
              <w:rPr>
                <w:rFonts w:eastAsia="Times New Roman"/>
                <w:color w:val="000000"/>
                <w:lang w:eastAsia="zh-CN"/>
              </w:rPr>
            </w:pPr>
            <w:r w:rsidRPr="000961F5">
              <w:rPr>
                <w:color w:val="000000"/>
              </w:rPr>
              <w:t>Not used</w:t>
            </w:r>
          </w:p>
        </w:tc>
        <w:tc>
          <w:tcPr>
            <w:tcW w:w="3093" w:type="dxa"/>
            <w:tcBorders>
              <w:top w:val="nil"/>
              <w:left w:val="nil"/>
              <w:bottom w:val="single" w:sz="4" w:space="0" w:color="auto"/>
              <w:right w:val="single" w:sz="4" w:space="0" w:color="auto"/>
            </w:tcBorders>
            <w:vAlign w:val="bottom"/>
          </w:tcPr>
          <w:p w14:paraId="1DCDFCA2" w14:textId="77777777" w:rsidR="0080678E" w:rsidRPr="000961F5" w:rsidRDefault="0080678E" w:rsidP="005A5B24">
            <w:pPr>
              <w:spacing w:after="0"/>
              <w:ind w:left="0"/>
              <w:jc w:val="left"/>
              <w:rPr>
                <w:rFonts w:eastAsia="Times New Roman"/>
                <w:color w:val="000000"/>
                <w:lang w:eastAsia="zh-CN"/>
              </w:rPr>
            </w:pPr>
            <w:r w:rsidRPr="000961F5">
              <w:rPr>
                <w:color w:val="000000"/>
              </w:rPr>
              <w:t>ID type of beneficiary owner #4: "HKID" / "NIDD" / "PASS" / "COIN" / "HKBR" / "LEIN"</w:t>
            </w:r>
          </w:p>
        </w:tc>
      </w:tr>
      <w:tr w:rsidR="0080678E" w:rsidRPr="000961F5" w14:paraId="317F4A1C" w14:textId="77777777" w:rsidTr="005A5B24">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75761323" w14:textId="77777777" w:rsidR="0080678E" w:rsidRPr="000961F5" w:rsidRDefault="0080678E" w:rsidP="005A5B24">
            <w:pPr>
              <w:spacing w:after="0"/>
              <w:ind w:left="0"/>
              <w:jc w:val="left"/>
              <w:rPr>
                <w:rFonts w:eastAsia="Times New Roman"/>
                <w:color w:val="000000"/>
                <w:lang w:eastAsia="zh-CN"/>
              </w:rPr>
            </w:pPr>
            <w:r w:rsidRPr="000961F5">
              <w:rPr>
                <w:color w:val="000000"/>
              </w:rPr>
              <w:t>bo_4_idnum</w:t>
            </w:r>
          </w:p>
        </w:tc>
        <w:tc>
          <w:tcPr>
            <w:tcW w:w="999" w:type="dxa"/>
            <w:tcBorders>
              <w:top w:val="nil"/>
              <w:left w:val="nil"/>
              <w:bottom w:val="single" w:sz="4" w:space="0" w:color="auto"/>
              <w:right w:val="single" w:sz="4" w:space="0" w:color="auto"/>
            </w:tcBorders>
            <w:shd w:val="clear" w:color="auto" w:fill="auto"/>
            <w:noWrap/>
            <w:vAlign w:val="bottom"/>
          </w:tcPr>
          <w:p w14:paraId="4DC92133" w14:textId="77777777" w:rsidR="0080678E" w:rsidRPr="000961F5" w:rsidRDefault="0080678E" w:rsidP="005A5B24">
            <w:pPr>
              <w:spacing w:after="0"/>
              <w:ind w:left="0"/>
              <w:jc w:val="left"/>
              <w:rPr>
                <w:rFonts w:eastAsia="Times New Roman"/>
                <w:color w:val="000000"/>
                <w:lang w:eastAsia="zh-CN"/>
              </w:rPr>
            </w:pPr>
            <w:r w:rsidRPr="000961F5">
              <w:rPr>
                <w:color w:val="000000"/>
              </w:rPr>
              <w:t>String(20)</w:t>
            </w:r>
          </w:p>
        </w:tc>
        <w:tc>
          <w:tcPr>
            <w:tcW w:w="1552" w:type="dxa"/>
            <w:tcBorders>
              <w:top w:val="nil"/>
              <w:left w:val="nil"/>
              <w:bottom w:val="single" w:sz="4" w:space="0" w:color="auto"/>
              <w:right w:val="single" w:sz="4" w:space="0" w:color="auto"/>
            </w:tcBorders>
            <w:shd w:val="clear" w:color="auto" w:fill="auto"/>
            <w:noWrap/>
            <w:vAlign w:val="bottom"/>
          </w:tcPr>
          <w:p w14:paraId="380B7945"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701" w:type="dxa"/>
            <w:tcBorders>
              <w:top w:val="nil"/>
              <w:left w:val="nil"/>
              <w:bottom w:val="single" w:sz="4" w:space="0" w:color="auto"/>
              <w:right w:val="single" w:sz="4" w:space="0" w:color="auto"/>
            </w:tcBorders>
            <w:shd w:val="clear" w:color="auto" w:fill="auto"/>
            <w:noWrap/>
            <w:vAlign w:val="bottom"/>
          </w:tcPr>
          <w:p w14:paraId="2B381A71"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559" w:type="dxa"/>
            <w:tcBorders>
              <w:top w:val="nil"/>
              <w:left w:val="nil"/>
              <w:bottom w:val="single" w:sz="4" w:space="0" w:color="auto"/>
              <w:right w:val="single" w:sz="4" w:space="0" w:color="auto"/>
            </w:tcBorders>
            <w:vAlign w:val="bottom"/>
          </w:tcPr>
          <w:p w14:paraId="225B3ABE" w14:textId="77777777" w:rsidR="0080678E" w:rsidRPr="000961F5" w:rsidRDefault="0080678E" w:rsidP="005A5B24">
            <w:pPr>
              <w:spacing w:after="0"/>
              <w:ind w:left="0"/>
              <w:jc w:val="left"/>
              <w:rPr>
                <w:rFonts w:eastAsia="Times New Roman"/>
                <w:color w:val="000000"/>
                <w:lang w:eastAsia="zh-CN"/>
              </w:rPr>
            </w:pPr>
            <w:r w:rsidRPr="000961F5">
              <w:rPr>
                <w:color w:val="000000"/>
              </w:rPr>
              <w:t>Not used</w:t>
            </w:r>
          </w:p>
        </w:tc>
        <w:tc>
          <w:tcPr>
            <w:tcW w:w="3093" w:type="dxa"/>
            <w:tcBorders>
              <w:top w:val="nil"/>
              <w:left w:val="nil"/>
              <w:bottom w:val="single" w:sz="4" w:space="0" w:color="auto"/>
              <w:right w:val="single" w:sz="4" w:space="0" w:color="auto"/>
            </w:tcBorders>
            <w:vAlign w:val="bottom"/>
          </w:tcPr>
          <w:p w14:paraId="20E94EC3" w14:textId="77777777" w:rsidR="0080678E" w:rsidRPr="000961F5" w:rsidRDefault="0080678E" w:rsidP="005A5B24">
            <w:pPr>
              <w:spacing w:after="0"/>
              <w:ind w:left="0"/>
              <w:jc w:val="left"/>
              <w:rPr>
                <w:rFonts w:eastAsia="Times New Roman"/>
                <w:color w:val="000000"/>
                <w:lang w:eastAsia="zh-CN"/>
              </w:rPr>
            </w:pPr>
            <w:r w:rsidRPr="000961F5">
              <w:rPr>
                <w:color w:val="000000"/>
              </w:rPr>
              <w:t>ID number of beneficiary owner #4</w:t>
            </w:r>
          </w:p>
        </w:tc>
      </w:tr>
      <w:tr w:rsidR="0080678E" w:rsidRPr="000961F5" w14:paraId="06038F6A" w14:textId="77777777" w:rsidTr="005A5B24">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tcPr>
          <w:p w14:paraId="7B4AE1A5" w14:textId="77777777" w:rsidR="0080678E" w:rsidRPr="000961F5" w:rsidRDefault="0080678E" w:rsidP="005A5B24">
            <w:pPr>
              <w:spacing w:after="0"/>
              <w:ind w:left="0"/>
              <w:jc w:val="left"/>
              <w:rPr>
                <w:rFonts w:eastAsia="Times New Roman"/>
                <w:color w:val="000000"/>
                <w:lang w:eastAsia="zh-CN"/>
              </w:rPr>
            </w:pPr>
            <w:r w:rsidRPr="000961F5">
              <w:rPr>
                <w:color w:val="000000"/>
              </w:rPr>
              <w:t>Remark</w:t>
            </w:r>
          </w:p>
        </w:tc>
        <w:tc>
          <w:tcPr>
            <w:tcW w:w="999" w:type="dxa"/>
            <w:tcBorders>
              <w:top w:val="nil"/>
              <w:left w:val="nil"/>
              <w:bottom w:val="single" w:sz="4" w:space="0" w:color="auto"/>
              <w:right w:val="single" w:sz="4" w:space="0" w:color="auto"/>
            </w:tcBorders>
            <w:shd w:val="clear" w:color="auto" w:fill="auto"/>
            <w:noWrap/>
            <w:vAlign w:val="bottom"/>
          </w:tcPr>
          <w:p w14:paraId="02BF701B" w14:textId="77777777" w:rsidR="0080678E" w:rsidRPr="000961F5" w:rsidRDefault="0080678E" w:rsidP="005A5B24">
            <w:pPr>
              <w:spacing w:after="0"/>
              <w:ind w:left="0"/>
              <w:jc w:val="left"/>
              <w:rPr>
                <w:rFonts w:eastAsia="Times New Roman"/>
                <w:color w:val="000000"/>
                <w:lang w:eastAsia="zh-CN"/>
              </w:rPr>
            </w:pPr>
            <w:r w:rsidRPr="000961F5">
              <w:rPr>
                <w:color w:val="000000"/>
              </w:rPr>
              <w:t>String(32)</w:t>
            </w:r>
          </w:p>
        </w:tc>
        <w:tc>
          <w:tcPr>
            <w:tcW w:w="1552" w:type="dxa"/>
            <w:tcBorders>
              <w:top w:val="nil"/>
              <w:left w:val="nil"/>
              <w:bottom w:val="single" w:sz="4" w:space="0" w:color="auto"/>
              <w:right w:val="single" w:sz="4" w:space="0" w:color="auto"/>
            </w:tcBorders>
            <w:shd w:val="clear" w:color="auto" w:fill="auto"/>
            <w:noWrap/>
            <w:vAlign w:val="bottom"/>
          </w:tcPr>
          <w:p w14:paraId="053C6459"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701" w:type="dxa"/>
            <w:tcBorders>
              <w:top w:val="nil"/>
              <w:left w:val="nil"/>
              <w:bottom w:val="single" w:sz="4" w:space="0" w:color="auto"/>
              <w:right w:val="single" w:sz="4" w:space="0" w:color="auto"/>
            </w:tcBorders>
            <w:shd w:val="clear" w:color="auto" w:fill="auto"/>
            <w:noWrap/>
            <w:vAlign w:val="bottom"/>
          </w:tcPr>
          <w:p w14:paraId="78E26812" w14:textId="77777777" w:rsidR="0080678E" w:rsidRPr="000961F5" w:rsidRDefault="0080678E" w:rsidP="005A5B24">
            <w:pPr>
              <w:spacing w:after="0"/>
              <w:ind w:left="0"/>
              <w:jc w:val="left"/>
              <w:rPr>
                <w:rFonts w:eastAsia="Times New Roman"/>
                <w:color w:val="000000"/>
                <w:lang w:eastAsia="zh-CN"/>
              </w:rPr>
            </w:pPr>
            <w:r w:rsidRPr="000961F5">
              <w:rPr>
                <w:color w:val="000000"/>
              </w:rPr>
              <w:t>Optional</w:t>
            </w:r>
          </w:p>
        </w:tc>
        <w:tc>
          <w:tcPr>
            <w:tcW w:w="1559" w:type="dxa"/>
            <w:tcBorders>
              <w:top w:val="nil"/>
              <w:left w:val="nil"/>
              <w:bottom w:val="single" w:sz="4" w:space="0" w:color="auto"/>
              <w:right w:val="single" w:sz="4" w:space="0" w:color="auto"/>
            </w:tcBorders>
            <w:vAlign w:val="bottom"/>
          </w:tcPr>
          <w:p w14:paraId="20BF8526" w14:textId="77777777" w:rsidR="0080678E" w:rsidRPr="000961F5" w:rsidRDefault="0080678E" w:rsidP="005A5B24">
            <w:pPr>
              <w:spacing w:after="0"/>
              <w:ind w:left="0"/>
              <w:jc w:val="left"/>
              <w:rPr>
                <w:rFonts w:eastAsia="Times New Roman"/>
                <w:color w:val="000000"/>
                <w:lang w:eastAsia="zh-CN"/>
              </w:rPr>
            </w:pPr>
            <w:r w:rsidRPr="000961F5">
              <w:rPr>
                <w:color w:val="000000"/>
              </w:rPr>
              <w:t>Not used</w:t>
            </w:r>
          </w:p>
        </w:tc>
        <w:tc>
          <w:tcPr>
            <w:tcW w:w="3093" w:type="dxa"/>
            <w:tcBorders>
              <w:top w:val="nil"/>
              <w:left w:val="nil"/>
              <w:bottom w:val="single" w:sz="4" w:space="0" w:color="auto"/>
              <w:right w:val="single" w:sz="4" w:space="0" w:color="auto"/>
            </w:tcBorders>
            <w:vAlign w:val="bottom"/>
          </w:tcPr>
          <w:p w14:paraId="6E63CEDB" w14:textId="77777777" w:rsidR="0080678E" w:rsidRPr="000961F5" w:rsidRDefault="0080678E" w:rsidP="005A5B24">
            <w:pPr>
              <w:spacing w:after="0"/>
              <w:ind w:left="0"/>
              <w:jc w:val="left"/>
              <w:rPr>
                <w:rFonts w:eastAsia="Times New Roman"/>
                <w:color w:val="000000"/>
                <w:lang w:eastAsia="zh-CN"/>
              </w:rPr>
            </w:pPr>
            <w:r w:rsidRPr="000961F5">
              <w:rPr>
                <w:color w:val="000000"/>
              </w:rPr>
              <w:t>Free text field for own reference</w:t>
            </w:r>
          </w:p>
        </w:tc>
      </w:tr>
    </w:tbl>
    <w:p w14:paraId="136B4C8E" w14:textId="77777777" w:rsidR="001F2ED0" w:rsidRPr="000961F5" w:rsidRDefault="001F2ED0" w:rsidP="001F2ED0">
      <w:pPr>
        <w:ind w:left="0"/>
        <w:rPr>
          <w:lang w:eastAsia="x-none"/>
        </w:rPr>
      </w:pPr>
    </w:p>
    <w:p w14:paraId="3EC11F05" w14:textId="6A8A53B2" w:rsidR="00D644BD" w:rsidRPr="000961F5" w:rsidRDefault="006456AA" w:rsidP="006456AA">
      <w:pPr>
        <w:pStyle w:val="Heading4"/>
      </w:pPr>
      <w:bookmarkStart w:id="1127" w:name="_Toc62722989"/>
      <w:bookmarkStart w:id="1128" w:name="_Toc65058130"/>
      <w:bookmarkStart w:id="1129" w:name="_Toc65138932"/>
      <w:bookmarkStart w:id="1130" w:name="_Toc65145912"/>
      <w:r w:rsidRPr="000961F5">
        <w:t>Enquire EIPO Application Entries</w:t>
      </w:r>
      <w:bookmarkEnd w:id="1127"/>
      <w:bookmarkEnd w:id="1128"/>
      <w:bookmarkEnd w:id="1129"/>
      <w:bookmarkEnd w:id="1130"/>
    </w:p>
    <w:p w14:paraId="119273EB" w14:textId="77777777" w:rsidR="00D644BD" w:rsidRPr="000961F5" w:rsidRDefault="00D644BD" w:rsidP="00382E3D">
      <w:pPr>
        <w:ind w:left="0"/>
        <w:rPr>
          <w:lang w:eastAsia="x-none"/>
        </w:rPr>
      </w:pPr>
    </w:p>
    <w:tbl>
      <w:tblPr>
        <w:tblStyle w:val="TableGrid4"/>
        <w:tblW w:w="10485" w:type="dxa"/>
        <w:tblLook w:val="04A0" w:firstRow="1" w:lastRow="0" w:firstColumn="1" w:lastColumn="0" w:noHBand="0" w:noVBand="1"/>
      </w:tblPr>
      <w:tblGrid>
        <w:gridCol w:w="2874"/>
        <w:gridCol w:w="1374"/>
        <w:gridCol w:w="6237"/>
      </w:tblGrid>
      <w:tr w:rsidR="00E572EC" w:rsidRPr="000961F5" w14:paraId="6D06B0F9" w14:textId="77777777" w:rsidTr="00E572EC">
        <w:trPr>
          <w:trHeight w:val="57"/>
        </w:trPr>
        <w:tc>
          <w:tcPr>
            <w:tcW w:w="10485" w:type="dxa"/>
            <w:gridSpan w:val="3"/>
            <w:shd w:val="clear" w:color="auto" w:fill="13426B"/>
            <w:noWrap/>
          </w:tcPr>
          <w:p w14:paraId="48472942" w14:textId="545734FC" w:rsidR="00E572EC" w:rsidRPr="000961F5" w:rsidRDefault="00E572EC" w:rsidP="00E572EC">
            <w:pPr>
              <w:spacing w:after="0"/>
              <w:ind w:left="0"/>
              <w:jc w:val="center"/>
              <w:rPr>
                <w:rFonts w:ascii="Arial" w:eastAsia="Times New Roman" w:hAnsi="Arial"/>
                <w:b/>
                <w:bCs/>
                <w:color w:val="FFFFFF" w:themeColor="background1"/>
                <w:sz w:val="16"/>
                <w:szCs w:val="16"/>
              </w:rPr>
            </w:pPr>
            <w:r w:rsidRPr="000961F5">
              <w:rPr>
                <w:rFonts w:eastAsia="Times New Roman"/>
                <w:b/>
                <w:bCs/>
                <w:color w:val="FFFFFF" w:themeColor="background1"/>
              </w:rPr>
              <w:t>Response Fields</w:t>
            </w:r>
          </w:p>
        </w:tc>
      </w:tr>
      <w:tr w:rsidR="006456AA" w:rsidRPr="000961F5" w14:paraId="51A451F5" w14:textId="77777777" w:rsidTr="006456AA">
        <w:trPr>
          <w:trHeight w:val="227"/>
        </w:trPr>
        <w:tc>
          <w:tcPr>
            <w:tcW w:w="2874" w:type="dxa"/>
            <w:shd w:val="clear" w:color="auto" w:fill="13426B"/>
            <w:noWrap/>
            <w:hideMark/>
          </w:tcPr>
          <w:p w14:paraId="4A8C1C59" w14:textId="77777777" w:rsidR="006456AA" w:rsidRPr="000961F5" w:rsidRDefault="006456AA" w:rsidP="005A5B24">
            <w:pPr>
              <w:spacing w:after="0"/>
              <w:ind w:left="0"/>
              <w:jc w:val="left"/>
              <w:rPr>
                <w:rFonts w:ascii="Arial" w:eastAsia="Times New Roman" w:hAnsi="Arial"/>
                <w:b/>
                <w:bCs/>
                <w:color w:val="FFFFFF" w:themeColor="background1"/>
                <w:sz w:val="16"/>
                <w:szCs w:val="16"/>
              </w:rPr>
            </w:pPr>
            <w:r w:rsidRPr="000961F5">
              <w:rPr>
                <w:rFonts w:eastAsia="Times New Roman"/>
                <w:b/>
                <w:bCs/>
                <w:color w:val="FFFFFF" w:themeColor="background1"/>
              </w:rPr>
              <w:t>Field</w:t>
            </w:r>
          </w:p>
        </w:tc>
        <w:tc>
          <w:tcPr>
            <w:tcW w:w="1374" w:type="dxa"/>
            <w:shd w:val="clear" w:color="auto" w:fill="13426B"/>
            <w:noWrap/>
            <w:hideMark/>
          </w:tcPr>
          <w:p w14:paraId="7C287049" w14:textId="77777777" w:rsidR="006456AA" w:rsidRPr="000961F5" w:rsidRDefault="006456AA" w:rsidP="005A5B24">
            <w:pPr>
              <w:spacing w:after="0"/>
              <w:ind w:left="0"/>
              <w:jc w:val="left"/>
              <w:rPr>
                <w:rFonts w:ascii="Arial" w:eastAsia="Times New Roman" w:hAnsi="Arial"/>
                <w:b/>
                <w:bCs/>
                <w:color w:val="FFFFFF" w:themeColor="background1"/>
                <w:sz w:val="16"/>
                <w:szCs w:val="16"/>
              </w:rPr>
            </w:pPr>
            <w:r w:rsidRPr="000961F5">
              <w:rPr>
                <w:rFonts w:eastAsia="Times New Roman"/>
                <w:b/>
                <w:bCs/>
                <w:color w:val="FFFFFF" w:themeColor="background1"/>
              </w:rPr>
              <w:t>Type</w:t>
            </w:r>
          </w:p>
        </w:tc>
        <w:tc>
          <w:tcPr>
            <w:tcW w:w="6237" w:type="dxa"/>
            <w:shd w:val="clear" w:color="auto" w:fill="13426B"/>
            <w:noWrap/>
            <w:hideMark/>
          </w:tcPr>
          <w:p w14:paraId="3668A2E5" w14:textId="77777777" w:rsidR="006456AA" w:rsidRPr="000961F5" w:rsidRDefault="006456AA" w:rsidP="005A5B24">
            <w:pPr>
              <w:spacing w:after="0"/>
              <w:ind w:left="0"/>
              <w:jc w:val="left"/>
              <w:rPr>
                <w:rFonts w:ascii="Arial" w:eastAsia="Times New Roman" w:hAnsi="Arial"/>
                <w:b/>
                <w:bCs/>
                <w:color w:val="FFFFFF" w:themeColor="background1"/>
                <w:sz w:val="16"/>
                <w:szCs w:val="16"/>
              </w:rPr>
            </w:pPr>
            <w:r w:rsidRPr="000961F5">
              <w:rPr>
                <w:rFonts w:eastAsia="Times New Roman"/>
                <w:b/>
                <w:bCs/>
                <w:color w:val="FFFFFF" w:themeColor="background1"/>
              </w:rPr>
              <w:t>Unit of Measure</w:t>
            </w:r>
          </w:p>
        </w:tc>
      </w:tr>
      <w:tr w:rsidR="006456AA" w:rsidRPr="000961F5" w14:paraId="18650A81" w14:textId="77777777" w:rsidTr="00E572EC">
        <w:trPr>
          <w:trHeight w:val="227"/>
        </w:trPr>
        <w:tc>
          <w:tcPr>
            <w:tcW w:w="2874" w:type="dxa"/>
            <w:noWrap/>
          </w:tcPr>
          <w:p w14:paraId="27E8FD18" w14:textId="6E409DEF"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stk_code</w:t>
            </w:r>
          </w:p>
        </w:tc>
        <w:tc>
          <w:tcPr>
            <w:tcW w:w="1374" w:type="dxa"/>
            <w:noWrap/>
          </w:tcPr>
          <w:p w14:paraId="30425A6F" w14:textId="3FF7C02D"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Integer(5)</w:t>
            </w:r>
          </w:p>
        </w:tc>
        <w:tc>
          <w:tcPr>
            <w:tcW w:w="6237" w:type="dxa"/>
            <w:noWrap/>
          </w:tcPr>
          <w:p w14:paraId="7C94308F" w14:textId="1E945CFC"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Stock code of IPO</w:t>
            </w:r>
          </w:p>
        </w:tc>
      </w:tr>
      <w:tr w:rsidR="006456AA" w:rsidRPr="000961F5" w14:paraId="7C6259F6" w14:textId="77777777" w:rsidTr="00E572EC">
        <w:trPr>
          <w:trHeight w:val="227"/>
        </w:trPr>
        <w:tc>
          <w:tcPr>
            <w:tcW w:w="2874" w:type="dxa"/>
            <w:noWrap/>
          </w:tcPr>
          <w:p w14:paraId="7750B8A6" w14:textId="3CBFF2D5"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lastRenderedPageBreak/>
              <w:t>app_instruct_num</w:t>
            </w:r>
          </w:p>
        </w:tc>
        <w:tc>
          <w:tcPr>
            <w:tcW w:w="1374" w:type="dxa"/>
            <w:noWrap/>
          </w:tcPr>
          <w:p w14:paraId="6EC8A493" w14:textId="2AD3B391"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Integer(9)</w:t>
            </w:r>
          </w:p>
        </w:tc>
        <w:tc>
          <w:tcPr>
            <w:tcW w:w="6237" w:type="dxa"/>
            <w:noWrap/>
          </w:tcPr>
          <w:p w14:paraId="225E8760" w14:textId="169C8184"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Application instruction number, unique per IPO</w:t>
            </w:r>
          </w:p>
        </w:tc>
      </w:tr>
      <w:tr w:rsidR="006456AA" w:rsidRPr="000961F5" w14:paraId="52107550" w14:textId="77777777" w:rsidTr="00E572EC">
        <w:trPr>
          <w:trHeight w:val="227"/>
        </w:trPr>
        <w:tc>
          <w:tcPr>
            <w:tcW w:w="2874" w:type="dxa"/>
            <w:noWrap/>
          </w:tcPr>
          <w:p w14:paraId="642230C5" w14:textId="0D217581"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Status</w:t>
            </w:r>
          </w:p>
        </w:tc>
        <w:tc>
          <w:tcPr>
            <w:tcW w:w="1374" w:type="dxa"/>
            <w:noWrap/>
          </w:tcPr>
          <w:p w14:paraId="0EB5DFE5" w14:textId="57A59374"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String(18)</w:t>
            </w:r>
          </w:p>
        </w:tc>
        <w:tc>
          <w:tcPr>
            <w:tcW w:w="6237" w:type="dxa"/>
            <w:noWrap/>
          </w:tcPr>
          <w:p w14:paraId="725AFE00" w14:textId="0616AED2"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Workflow status: "Temporary" / "Pending" / "Authorised" / "Pending confirmation" / Authorised confirmation"</w:t>
            </w:r>
          </w:p>
        </w:tc>
      </w:tr>
      <w:tr w:rsidR="006456AA" w:rsidRPr="000961F5" w14:paraId="00C5B343" w14:textId="77777777" w:rsidTr="00E572EC">
        <w:trPr>
          <w:trHeight w:val="227"/>
        </w:trPr>
        <w:tc>
          <w:tcPr>
            <w:tcW w:w="2874" w:type="dxa"/>
            <w:noWrap/>
          </w:tcPr>
          <w:p w14:paraId="5C716FA7" w14:textId="2F3D746C"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bo_1_name</w:t>
            </w:r>
          </w:p>
        </w:tc>
        <w:tc>
          <w:tcPr>
            <w:tcW w:w="1374" w:type="dxa"/>
            <w:noWrap/>
          </w:tcPr>
          <w:p w14:paraId="06D54199" w14:textId="63A82DAC"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String(80)</w:t>
            </w:r>
          </w:p>
        </w:tc>
        <w:tc>
          <w:tcPr>
            <w:tcW w:w="6237" w:type="dxa"/>
            <w:noWrap/>
          </w:tcPr>
          <w:p w14:paraId="3E423B96" w14:textId="45ED028A"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Name of beneficiary owner #1</w:t>
            </w:r>
          </w:p>
        </w:tc>
      </w:tr>
      <w:tr w:rsidR="006456AA" w:rsidRPr="000961F5" w14:paraId="101BA431" w14:textId="77777777" w:rsidTr="00E572EC">
        <w:trPr>
          <w:trHeight w:val="227"/>
        </w:trPr>
        <w:tc>
          <w:tcPr>
            <w:tcW w:w="2874" w:type="dxa"/>
            <w:noWrap/>
          </w:tcPr>
          <w:p w14:paraId="3B7AD334" w14:textId="308746EB"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bo_1_idtype</w:t>
            </w:r>
          </w:p>
        </w:tc>
        <w:tc>
          <w:tcPr>
            <w:tcW w:w="1374" w:type="dxa"/>
            <w:noWrap/>
          </w:tcPr>
          <w:p w14:paraId="72053EC4" w14:textId="50B87698"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String(4)</w:t>
            </w:r>
          </w:p>
        </w:tc>
        <w:tc>
          <w:tcPr>
            <w:tcW w:w="6237" w:type="dxa"/>
            <w:noWrap/>
          </w:tcPr>
          <w:p w14:paraId="4E45D871" w14:textId="4FAA7B29"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ID type of beneficiary owner #1: "HKID" / "NIDD" / "PASS" / "COIN" / "HKBR" / "LEIN"</w:t>
            </w:r>
          </w:p>
        </w:tc>
      </w:tr>
      <w:tr w:rsidR="006456AA" w:rsidRPr="000961F5" w14:paraId="7008BB8C" w14:textId="77777777" w:rsidTr="00E572EC">
        <w:trPr>
          <w:trHeight w:val="227"/>
        </w:trPr>
        <w:tc>
          <w:tcPr>
            <w:tcW w:w="2874" w:type="dxa"/>
            <w:noWrap/>
          </w:tcPr>
          <w:p w14:paraId="0F769756" w14:textId="5A43BAD8"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bo_1_idnum</w:t>
            </w:r>
          </w:p>
        </w:tc>
        <w:tc>
          <w:tcPr>
            <w:tcW w:w="1374" w:type="dxa"/>
            <w:noWrap/>
          </w:tcPr>
          <w:p w14:paraId="5398862C" w14:textId="7363E055"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String(20)</w:t>
            </w:r>
          </w:p>
        </w:tc>
        <w:tc>
          <w:tcPr>
            <w:tcW w:w="6237" w:type="dxa"/>
            <w:noWrap/>
          </w:tcPr>
          <w:p w14:paraId="1D602E36" w14:textId="59A22459"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ID number of beneficiary owner #1</w:t>
            </w:r>
          </w:p>
        </w:tc>
      </w:tr>
      <w:tr w:rsidR="006456AA" w:rsidRPr="000961F5" w14:paraId="6CEC57B0" w14:textId="77777777" w:rsidTr="00E572EC">
        <w:trPr>
          <w:trHeight w:val="227"/>
        </w:trPr>
        <w:tc>
          <w:tcPr>
            <w:tcW w:w="2874" w:type="dxa"/>
            <w:noWrap/>
          </w:tcPr>
          <w:p w14:paraId="1A0FD9A8" w14:textId="3C5953C2"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app_qty</w:t>
            </w:r>
          </w:p>
        </w:tc>
        <w:tc>
          <w:tcPr>
            <w:tcW w:w="1374" w:type="dxa"/>
            <w:noWrap/>
          </w:tcPr>
          <w:p w14:paraId="6D1DB5CE" w14:textId="49EF02C2"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Integer(18)</w:t>
            </w:r>
          </w:p>
        </w:tc>
        <w:tc>
          <w:tcPr>
            <w:tcW w:w="6237" w:type="dxa"/>
            <w:noWrap/>
          </w:tcPr>
          <w:p w14:paraId="27D48D62" w14:textId="714998AD"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Applied quantity, must match denomination table of stk_code</w:t>
            </w:r>
          </w:p>
        </w:tc>
      </w:tr>
      <w:tr w:rsidR="006456AA" w:rsidRPr="000961F5" w14:paraId="51FB02E2" w14:textId="77777777" w:rsidTr="00E572EC">
        <w:trPr>
          <w:trHeight w:val="227"/>
        </w:trPr>
        <w:tc>
          <w:tcPr>
            <w:tcW w:w="2874" w:type="dxa"/>
            <w:noWrap/>
          </w:tcPr>
          <w:p w14:paraId="41ECFD17" w14:textId="2F731AA3"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allot_qty</w:t>
            </w:r>
          </w:p>
        </w:tc>
        <w:tc>
          <w:tcPr>
            <w:tcW w:w="1374" w:type="dxa"/>
            <w:noWrap/>
          </w:tcPr>
          <w:p w14:paraId="3BB62277" w14:textId="6DD1A75E"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Integer(18)</w:t>
            </w:r>
          </w:p>
        </w:tc>
        <w:tc>
          <w:tcPr>
            <w:tcW w:w="6237" w:type="dxa"/>
            <w:noWrap/>
          </w:tcPr>
          <w:p w14:paraId="5554F12B" w14:textId="1F0EBE48"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Allotted quantity, updated at allotment</w:t>
            </w:r>
          </w:p>
        </w:tc>
      </w:tr>
      <w:tr w:rsidR="006456AA" w:rsidRPr="000961F5" w14:paraId="7A2DFF69" w14:textId="77777777" w:rsidTr="00E572EC">
        <w:trPr>
          <w:trHeight w:val="227"/>
        </w:trPr>
        <w:tc>
          <w:tcPr>
            <w:tcW w:w="2874" w:type="dxa"/>
            <w:noWrap/>
          </w:tcPr>
          <w:p w14:paraId="25AA8845" w14:textId="13A690D3"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firm_id</w:t>
            </w:r>
          </w:p>
        </w:tc>
        <w:tc>
          <w:tcPr>
            <w:tcW w:w="1374" w:type="dxa"/>
            <w:noWrap/>
          </w:tcPr>
          <w:p w14:paraId="1A3A95B0" w14:textId="780E98C2"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Integer(5)</w:t>
            </w:r>
          </w:p>
        </w:tc>
        <w:tc>
          <w:tcPr>
            <w:tcW w:w="6237" w:type="dxa"/>
            <w:noWrap/>
          </w:tcPr>
          <w:p w14:paraId="548D3383" w14:textId="63074DD3"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Must be valid firm ID from Participant Master file (Field #4)</w:t>
            </w:r>
          </w:p>
        </w:tc>
      </w:tr>
      <w:tr w:rsidR="006456AA" w:rsidRPr="000961F5" w14:paraId="06F6151A" w14:textId="77777777" w:rsidTr="00E572EC">
        <w:trPr>
          <w:trHeight w:val="227"/>
        </w:trPr>
        <w:tc>
          <w:tcPr>
            <w:tcW w:w="2874" w:type="dxa"/>
            <w:noWrap/>
          </w:tcPr>
          <w:p w14:paraId="51AC4F3D" w14:textId="2A418187"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bo_2_name</w:t>
            </w:r>
          </w:p>
        </w:tc>
        <w:tc>
          <w:tcPr>
            <w:tcW w:w="1374" w:type="dxa"/>
            <w:noWrap/>
          </w:tcPr>
          <w:p w14:paraId="5A68A6CF" w14:textId="2E12E4C5"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String(80)</w:t>
            </w:r>
          </w:p>
        </w:tc>
        <w:tc>
          <w:tcPr>
            <w:tcW w:w="6237" w:type="dxa"/>
            <w:noWrap/>
          </w:tcPr>
          <w:p w14:paraId="7BD43042" w14:textId="25DF3368"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Name of beneficiary owner #2</w:t>
            </w:r>
          </w:p>
        </w:tc>
      </w:tr>
      <w:tr w:rsidR="006456AA" w:rsidRPr="000961F5" w14:paraId="7F4643D3" w14:textId="77777777" w:rsidTr="00E572EC">
        <w:trPr>
          <w:trHeight w:val="227"/>
        </w:trPr>
        <w:tc>
          <w:tcPr>
            <w:tcW w:w="2874" w:type="dxa"/>
            <w:noWrap/>
          </w:tcPr>
          <w:p w14:paraId="29944563" w14:textId="7EC3EE73"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bo_2_idtype</w:t>
            </w:r>
          </w:p>
        </w:tc>
        <w:tc>
          <w:tcPr>
            <w:tcW w:w="1374" w:type="dxa"/>
            <w:noWrap/>
          </w:tcPr>
          <w:p w14:paraId="3836B09F" w14:textId="3D9FB188"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String(4)</w:t>
            </w:r>
          </w:p>
        </w:tc>
        <w:tc>
          <w:tcPr>
            <w:tcW w:w="6237" w:type="dxa"/>
            <w:noWrap/>
          </w:tcPr>
          <w:p w14:paraId="25228C72" w14:textId="326A7CB5"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ID type of beneficiary owner #2: "HKID" / "NIDD" / "PASS" / "COIN" / "HKBR" / "LEIN"</w:t>
            </w:r>
          </w:p>
        </w:tc>
      </w:tr>
      <w:tr w:rsidR="006456AA" w:rsidRPr="000961F5" w14:paraId="69B041D9" w14:textId="77777777" w:rsidTr="00E572EC">
        <w:trPr>
          <w:trHeight w:val="227"/>
        </w:trPr>
        <w:tc>
          <w:tcPr>
            <w:tcW w:w="2874" w:type="dxa"/>
            <w:noWrap/>
          </w:tcPr>
          <w:p w14:paraId="45A4E12D" w14:textId="3A3EFE7A"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bo_2_idnum</w:t>
            </w:r>
          </w:p>
        </w:tc>
        <w:tc>
          <w:tcPr>
            <w:tcW w:w="1374" w:type="dxa"/>
            <w:noWrap/>
          </w:tcPr>
          <w:p w14:paraId="615F47FF" w14:textId="1DB5562E"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String(20)</w:t>
            </w:r>
          </w:p>
        </w:tc>
        <w:tc>
          <w:tcPr>
            <w:tcW w:w="6237" w:type="dxa"/>
            <w:noWrap/>
          </w:tcPr>
          <w:p w14:paraId="1F59FADF" w14:textId="50B7DD9B"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ID number of beneficiary owner #2</w:t>
            </w:r>
          </w:p>
        </w:tc>
      </w:tr>
      <w:tr w:rsidR="006456AA" w:rsidRPr="000961F5" w14:paraId="48B1DB32" w14:textId="77777777" w:rsidTr="00E572EC">
        <w:trPr>
          <w:trHeight w:val="227"/>
        </w:trPr>
        <w:tc>
          <w:tcPr>
            <w:tcW w:w="2874" w:type="dxa"/>
            <w:noWrap/>
          </w:tcPr>
          <w:p w14:paraId="29DB19F2" w14:textId="38BD544F"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bo_3_name</w:t>
            </w:r>
          </w:p>
        </w:tc>
        <w:tc>
          <w:tcPr>
            <w:tcW w:w="1374" w:type="dxa"/>
            <w:noWrap/>
          </w:tcPr>
          <w:p w14:paraId="557F12E8" w14:textId="52581BBC"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String(80)</w:t>
            </w:r>
          </w:p>
        </w:tc>
        <w:tc>
          <w:tcPr>
            <w:tcW w:w="6237" w:type="dxa"/>
            <w:noWrap/>
          </w:tcPr>
          <w:p w14:paraId="07053EC1" w14:textId="192CEE9D"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Name of beneficiary owner #3</w:t>
            </w:r>
          </w:p>
        </w:tc>
      </w:tr>
      <w:tr w:rsidR="006456AA" w:rsidRPr="000961F5" w14:paraId="1E5CDF19" w14:textId="77777777" w:rsidTr="00E572EC">
        <w:trPr>
          <w:trHeight w:val="227"/>
        </w:trPr>
        <w:tc>
          <w:tcPr>
            <w:tcW w:w="2874" w:type="dxa"/>
            <w:noWrap/>
          </w:tcPr>
          <w:p w14:paraId="6A32D984" w14:textId="6BCAC56A"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bo_3_idtype</w:t>
            </w:r>
          </w:p>
        </w:tc>
        <w:tc>
          <w:tcPr>
            <w:tcW w:w="1374" w:type="dxa"/>
            <w:noWrap/>
          </w:tcPr>
          <w:p w14:paraId="3BCF7A50" w14:textId="5D045F2E"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String(4)</w:t>
            </w:r>
          </w:p>
        </w:tc>
        <w:tc>
          <w:tcPr>
            <w:tcW w:w="6237" w:type="dxa"/>
            <w:noWrap/>
          </w:tcPr>
          <w:p w14:paraId="21943558" w14:textId="0BC4424E"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ID type of beneficiary owner #3: "HKID" / "NIDD" / "PASS" / "COIN" / "HKBR" / "LEIN"</w:t>
            </w:r>
          </w:p>
        </w:tc>
      </w:tr>
      <w:tr w:rsidR="006456AA" w:rsidRPr="000961F5" w14:paraId="47C7D4FE" w14:textId="77777777" w:rsidTr="00E572EC">
        <w:trPr>
          <w:trHeight w:val="227"/>
        </w:trPr>
        <w:tc>
          <w:tcPr>
            <w:tcW w:w="2874" w:type="dxa"/>
            <w:noWrap/>
          </w:tcPr>
          <w:p w14:paraId="3E7E9CED" w14:textId="03304E9B"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bo_3_idnum</w:t>
            </w:r>
          </w:p>
        </w:tc>
        <w:tc>
          <w:tcPr>
            <w:tcW w:w="1374" w:type="dxa"/>
            <w:noWrap/>
          </w:tcPr>
          <w:p w14:paraId="1A570CC9" w14:textId="6F44407C"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String(20)</w:t>
            </w:r>
          </w:p>
        </w:tc>
        <w:tc>
          <w:tcPr>
            <w:tcW w:w="6237" w:type="dxa"/>
            <w:noWrap/>
          </w:tcPr>
          <w:p w14:paraId="189248F3" w14:textId="286ACD63"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ID number of beneficiary owner #3</w:t>
            </w:r>
          </w:p>
        </w:tc>
      </w:tr>
      <w:tr w:rsidR="006456AA" w:rsidRPr="000961F5" w14:paraId="25370BFB" w14:textId="77777777" w:rsidTr="00E572EC">
        <w:trPr>
          <w:trHeight w:val="227"/>
        </w:trPr>
        <w:tc>
          <w:tcPr>
            <w:tcW w:w="2874" w:type="dxa"/>
            <w:noWrap/>
          </w:tcPr>
          <w:p w14:paraId="4FFC880C" w14:textId="24560E95"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bo_4_name</w:t>
            </w:r>
          </w:p>
        </w:tc>
        <w:tc>
          <w:tcPr>
            <w:tcW w:w="1374" w:type="dxa"/>
            <w:noWrap/>
          </w:tcPr>
          <w:p w14:paraId="25FC02E3" w14:textId="147A25C6"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String(80)</w:t>
            </w:r>
          </w:p>
        </w:tc>
        <w:tc>
          <w:tcPr>
            <w:tcW w:w="6237" w:type="dxa"/>
            <w:noWrap/>
          </w:tcPr>
          <w:p w14:paraId="50077FBA" w14:textId="2D07E6E3"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Name of beneficiary owner #4</w:t>
            </w:r>
          </w:p>
        </w:tc>
      </w:tr>
      <w:tr w:rsidR="006456AA" w:rsidRPr="000961F5" w14:paraId="330220F8" w14:textId="77777777" w:rsidTr="00E572EC">
        <w:trPr>
          <w:trHeight w:val="227"/>
        </w:trPr>
        <w:tc>
          <w:tcPr>
            <w:tcW w:w="2874" w:type="dxa"/>
            <w:noWrap/>
          </w:tcPr>
          <w:p w14:paraId="2E7BAA0F" w14:textId="233150A8"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bo_4_idtype</w:t>
            </w:r>
          </w:p>
        </w:tc>
        <w:tc>
          <w:tcPr>
            <w:tcW w:w="1374" w:type="dxa"/>
            <w:noWrap/>
          </w:tcPr>
          <w:p w14:paraId="5937CE53" w14:textId="35F00DBB"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String(4)</w:t>
            </w:r>
          </w:p>
        </w:tc>
        <w:tc>
          <w:tcPr>
            <w:tcW w:w="6237" w:type="dxa"/>
            <w:noWrap/>
          </w:tcPr>
          <w:p w14:paraId="4CF32DED" w14:textId="554B8A76"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ID type of beneficiary owner #4: "HKID" / "NIDD" / "PASS" / "COIN" / "HKBR" / "LEIN"</w:t>
            </w:r>
          </w:p>
        </w:tc>
      </w:tr>
      <w:tr w:rsidR="006456AA" w:rsidRPr="000961F5" w14:paraId="1B89ADCD" w14:textId="77777777" w:rsidTr="00E572EC">
        <w:trPr>
          <w:trHeight w:val="227"/>
        </w:trPr>
        <w:tc>
          <w:tcPr>
            <w:tcW w:w="2874" w:type="dxa"/>
            <w:noWrap/>
          </w:tcPr>
          <w:p w14:paraId="0D5C7961" w14:textId="4E0BAE4D"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bo_4_idnum</w:t>
            </w:r>
          </w:p>
        </w:tc>
        <w:tc>
          <w:tcPr>
            <w:tcW w:w="1374" w:type="dxa"/>
            <w:noWrap/>
          </w:tcPr>
          <w:p w14:paraId="2FA93251" w14:textId="312AAD38"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String(20)</w:t>
            </w:r>
          </w:p>
        </w:tc>
        <w:tc>
          <w:tcPr>
            <w:tcW w:w="6237" w:type="dxa"/>
            <w:noWrap/>
          </w:tcPr>
          <w:p w14:paraId="08FC0A1F" w14:textId="4D4410BD"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ID number of beneficiary owner #4</w:t>
            </w:r>
          </w:p>
        </w:tc>
      </w:tr>
      <w:tr w:rsidR="006456AA" w:rsidRPr="000961F5" w14:paraId="77702390" w14:textId="77777777" w:rsidTr="00E572EC">
        <w:trPr>
          <w:trHeight w:val="227"/>
        </w:trPr>
        <w:tc>
          <w:tcPr>
            <w:tcW w:w="2874" w:type="dxa"/>
            <w:noWrap/>
            <w:vAlign w:val="bottom"/>
          </w:tcPr>
          <w:p w14:paraId="3FA406BC" w14:textId="7B4619DA"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Remark</w:t>
            </w:r>
          </w:p>
        </w:tc>
        <w:tc>
          <w:tcPr>
            <w:tcW w:w="1374" w:type="dxa"/>
            <w:noWrap/>
            <w:vAlign w:val="bottom"/>
          </w:tcPr>
          <w:p w14:paraId="12A320A8" w14:textId="4B5AAAD1"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String(32)</w:t>
            </w:r>
          </w:p>
        </w:tc>
        <w:tc>
          <w:tcPr>
            <w:tcW w:w="6237" w:type="dxa"/>
            <w:noWrap/>
            <w:vAlign w:val="bottom"/>
          </w:tcPr>
          <w:p w14:paraId="17289604" w14:textId="7058000B"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Free text field for own reference</w:t>
            </w:r>
          </w:p>
        </w:tc>
      </w:tr>
      <w:tr w:rsidR="006456AA" w:rsidRPr="000961F5" w14:paraId="5DAF4336" w14:textId="77777777" w:rsidTr="00E572EC">
        <w:trPr>
          <w:trHeight w:val="227"/>
        </w:trPr>
        <w:tc>
          <w:tcPr>
            <w:tcW w:w="2874" w:type="dxa"/>
            <w:noWrap/>
            <w:vAlign w:val="bottom"/>
          </w:tcPr>
          <w:p w14:paraId="77947513" w14:textId="7B06AA51"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Payment status</w:t>
            </w:r>
          </w:p>
        </w:tc>
        <w:tc>
          <w:tcPr>
            <w:tcW w:w="1374" w:type="dxa"/>
            <w:noWrap/>
            <w:vAlign w:val="bottom"/>
          </w:tcPr>
          <w:p w14:paraId="155C5B62" w14:textId="49C0DD3C"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String(7)</w:t>
            </w:r>
          </w:p>
        </w:tc>
        <w:tc>
          <w:tcPr>
            <w:tcW w:w="6237" w:type="dxa"/>
            <w:noWrap/>
            <w:vAlign w:val="bottom"/>
          </w:tcPr>
          <w:p w14:paraId="132A6D49" w14:textId="06F431B9" w:rsidR="006456AA" w:rsidRPr="000961F5" w:rsidRDefault="006456AA" w:rsidP="006456AA">
            <w:pPr>
              <w:spacing w:after="0"/>
              <w:ind w:left="0"/>
              <w:jc w:val="left"/>
              <w:rPr>
                <w:rFonts w:ascii="Arial" w:eastAsia="Times New Roman" w:hAnsi="Arial"/>
                <w:color w:val="000000"/>
                <w:sz w:val="16"/>
                <w:szCs w:val="16"/>
              </w:rPr>
            </w:pPr>
            <w:r w:rsidRPr="000961F5">
              <w:rPr>
                <w:color w:val="000000"/>
              </w:rPr>
              <w:t>Allotted but not paid = "PENDING"</w:t>
            </w:r>
            <w:r w:rsidRPr="000961F5">
              <w:rPr>
                <w:color w:val="000000"/>
              </w:rPr>
              <w:br/>
              <w:t>Successfully paid = "SUCCESS"</w:t>
            </w:r>
            <w:r w:rsidRPr="000961F5">
              <w:rPr>
                <w:color w:val="000000"/>
              </w:rPr>
              <w:br/>
              <w:t>Unsuccessful = "FAILED"</w:t>
            </w:r>
          </w:p>
        </w:tc>
      </w:tr>
    </w:tbl>
    <w:p w14:paraId="66295BA7" w14:textId="77777777" w:rsidR="006456AA" w:rsidRPr="000961F5" w:rsidRDefault="006456AA" w:rsidP="00382E3D">
      <w:pPr>
        <w:ind w:left="0"/>
        <w:rPr>
          <w:lang w:eastAsia="x-none"/>
        </w:rPr>
      </w:pPr>
    </w:p>
    <w:p w14:paraId="4DF2F060" w14:textId="77777777" w:rsidR="00E572EC" w:rsidRPr="000961F5" w:rsidRDefault="00E572EC" w:rsidP="00382E3D">
      <w:pPr>
        <w:ind w:left="0"/>
        <w:rPr>
          <w:lang w:eastAsia="x-none"/>
        </w:rPr>
      </w:pPr>
    </w:p>
    <w:tbl>
      <w:tblPr>
        <w:tblStyle w:val="TableGrid4"/>
        <w:tblW w:w="10485" w:type="dxa"/>
        <w:tblLook w:val="04A0" w:firstRow="1" w:lastRow="0" w:firstColumn="1" w:lastColumn="0" w:noHBand="0" w:noVBand="1"/>
      </w:tblPr>
      <w:tblGrid>
        <w:gridCol w:w="2874"/>
        <w:gridCol w:w="1374"/>
        <w:gridCol w:w="6237"/>
      </w:tblGrid>
      <w:tr w:rsidR="00E572EC" w:rsidRPr="000961F5" w14:paraId="301EC077" w14:textId="77777777" w:rsidTr="005A5B24">
        <w:trPr>
          <w:trHeight w:val="57"/>
        </w:trPr>
        <w:tc>
          <w:tcPr>
            <w:tcW w:w="10485" w:type="dxa"/>
            <w:gridSpan w:val="3"/>
            <w:shd w:val="clear" w:color="auto" w:fill="13426B"/>
            <w:noWrap/>
          </w:tcPr>
          <w:p w14:paraId="258D1300" w14:textId="1A6615FB" w:rsidR="00E572EC" w:rsidRPr="000961F5" w:rsidRDefault="00E572EC" w:rsidP="00E572EC">
            <w:pPr>
              <w:spacing w:after="0"/>
              <w:ind w:left="0"/>
              <w:jc w:val="center"/>
              <w:rPr>
                <w:rFonts w:ascii="Arial" w:eastAsia="Times New Roman" w:hAnsi="Arial"/>
                <w:b/>
                <w:bCs/>
                <w:color w:val="FFFFFF" w:themeColor="background1"/>
                <w:sz w:val="16"/>
                <w:szCs w:val="16"/>
              </w:rPr>
            </w:pPr>
            <w:r w:rsidRPr="000961F5">
              <w:rPr>
                <w:rFonts w:eastAsia="Times New Roman"/>
                <w:b/>
                <w:bCs/>
                <w:color w:val="FFFFFF" w:themeColor="background1"/>
              </w:rPr>
              <w:lastRenderedPageBreak/>
              <w:t>Request Fields</w:t>
            </w:r>
          </w:p>
        </w:tc>
      </w:tr>
      <w:tr w:rsidR="00E572EC" w:rsidRPr="000961F5" w14:paraId="56420A61" w14:textId="77777777" w:rsidTr="005A5B24">
        <w:trPr>
          <w:trHeight w:val="227"/>
        </w:trPr>
        <w:tc>
          <w:tcPr>
            <w:tcW w:w="2874" w:type="dxa"/>
            <w:shd w:val="clear" w:color="auto" w:fill="13426B"/>
            <w:noWrap/>
            <w:hideMark/>
          </w:tcPr>
          <w:p w14:paraId="26CA6A6D" w14:textId="77777777" w:rsidR="00E572EC" w:rsidRPr="000961F5" w:rsidRDefault="00E572EC" w:rsidP="005A5B24">
            <w:pPr>
              <w:spacing w:after="0"/>
              <w:ind w:left="0"/>
              <w:jc w:val="left"/>
              <w:rPr>
                <w:rFonts w:ascii="Arial" w:eastAsia="Times New Roman" w:hAnsi="Arial"/>
                <w:b/>
                <w:bCs/>
                <w:color w:val="FFFFFF" w:themeColor="background1"/>
                <w:sz w:val="16"/>
                <w:szCs w:val="16"/>
              </w:rPr>
            </w:pPr>
            <w:r w:rsidRPr="000961F5">
              <w:rPr>
                <w:rFonts w:eastAsia="Times New Roman"/>
                <w:b/>
                <w:bCs/>
                <w:color w:val="FFFFFF" w:themeColor="background1"/>
              </w:rPr>
              <w:t>Field</w:t>
            </w:r>
          </w:p>
        </w:tc>
        <w:tc>
          <w:tcPr>
            <w:tcW w:w="1374" w:type="dxa"/>
            <w:shd w:val="clear" w:color="auto" w:fill="13426B"/>
            <w:noWrap/>
            <w:hideMark/>
          </w:tcPr>
          <w:p w14:paraId="3E619F3B" w14:textId="77777777" w:rsidR="00E572EC" w:rsidRPr="000961F5" w:rsidRDefault="00E572EC" w:rsidP="005A5B24">
            <w:pPr>
              <w:spacing w:after="0"/>
              <w:ind w:left="0"/>
              <w:jc w:val="left"/>
              <w:rPr>
                <w:rFonts w:ascii="Arial" w:eastAsia="Times New Roman" w:hAnsi="Arial"/>
                <w:b/>
                <w:bCs/>
                <w:color w:val="FFFFFF" w:themeColor="background1"/>
                <w:sz w:val="16"/>
                <w:szCs w:val="16"/>
              </w:rPr>
            </w:pPr>
            <w:r w:rsidRPr="000961F5">
              <w:rPr>
                <w:rFonts w:eastAsia="Times New Roman"/>
                <w:b/>
                <w:bCs/>
                <w:color w:val="FFFFFF" w:themeColor="background1"/>
              </w:rPr>
              <w:t>Type</w:t>
            </w:r>
          </w:p>
        </w:tc>
        <w:tc>
          <w:tcPr>
            <w:tcW w:w="6237" w:type="dxa"/>
            <w:shd w:val="clear" w:color="auto" w:fill="13426B"/>
            <w:noWrap/>
            <w:hideMark/>
          </w:tcPr>
          <w:p w14:paraId="422666C9" w14:textId="77777777" w:rsidR="00E572EC" w:rsidRPr="000961F5" w:rsidRDefault="00E572EC" w:rsidP="005A5B24">
            <w:pPr>
              <w:spacing w:after="0"/>
              <w:ind w:left="0"/>
              <w:jc w:val="left"/>
              <w:rPr>
                <w:rFonts w:ascii="Arial" w:eastAsia="Times New Roman" w:hAnsi="Arial"/>
                <w:b/>
                <w:bCs/>
                <w:color w:val="FFFFFF" w:themeColor="background1"/>
                <w:sz w:val="16"/>
                <w:szCs w:val="16"/>
              </w:rPr>
            </w:pPr>
            <w:r w:rsidRPr="000961F5">
              <w:rPr>
                <w:rFonts w:eastAsia="Times New Roman"/>
                <w:b/>
                <w:bCs/>
                <w:color w:val="FFFFFF" w:themeColor="background1"/>
              </w:rPr>
              <w:t>Unit of Measure</w:t>
            </w:r>
          </w:p>
        </w:tc>
      </w:tr>
      <w:tr w:rsidR="00E572EC" w:rsidRPr="000961F5" w14:paraId="3E05F6BA" w14:textId="77777777" w:rsidTr="005A5B24">
        <w:trPr>
          <w:trHeight w:val="227"/>
        </w:trPr>
        <w:tc>
          <w:tcPr>
            <w:tcW w:w="2874" w:type="dxa"/>
            <w:noWrap/>
          </w:tcPr>
          <w:p w14:paraId="3E951184"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stk_code</w:t>
            </w:r>
          </w:p>
        </w:tc>
        <w:tc>
          <w:tcPr>
            <w:tcW w:w="1374" w:type="dxa"/>
            <w:noWrap/>
          </w:tcPr>
          <w:p w14:paraId="77CDCC77"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Integer(5)</w:t>
            </w:r>
          </w:p>
        </w:tc>
        <w:tc>
          <w:tcPr>
            <w:tcW w:w="6237" w:type="dxa"/>
            <w:noWrap/>
          </w:tcPr>
          <w:p w14:paraId="2D29F76E"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Stock code of IPO</w:t>
            </w:r>
          </w:p>
        </w:tc>
      </w:tr>
      <w:tr w:rsidR="00E572EC" w:rsidRPr="000961F5" w14:paraId="6985BCA6" w14:textId="77777777" w:rsidTr="005A5B24">
        <w:trPr>
          <w:trHeight w:val="227"/>
        </w:trPr>
        <w:tc>
          <w:tcPr>
            <w:tcW w:w="2874" w:type="dxa"/>
            <w:noWrap/>
          </w:tcPr>
          <w:p w14:paraId="05D70727"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app_instruct_num</w:t>
            </w:r>
          </w:p>
        </w:tc>
        <w:tc>
          <w:tcPr>
            <w:tcW w:w="1374" w:type="dxa"/>
            <w:noWrap/>
          </w:tcPr>
          <w:p w14:paraId="253A24E2"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Integer(9)</w:t>
            </w:r>
          </w:p>
        </w:tc>
        <w:tc>
          <w:tcPr>
            <w:tcW w:w="6237" w:type="dxa"/>
            <w:noWrap/>
          </w:tcPr>
          <w:p w14:paraId="42A5B10B"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Application instruction number, unique per IPO</w:t>
            </w:r>
          </w:p>
        </w:tc>
      </w:tr>
      <w:tr w:rsidR="00E572EC" w:rsidRPr="000961F5" w14:paraId="1A04EBB5" w14:textId="77777777" w:rsidTr="005A5B24">
        <w:trPr>
          <w:trHeight w:val="227"/>
        </w:trPr>
        <w:tc>
          <w:tcPr>
            <w:tcW w:w="2874" w:type="dxa"/>
            <w:noWrap/>
          </w:tcPr>
          <w:p w14:paraId="4AA31B59"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Status</w:t>
            </w:r>
          </w:p>
        </w:tc>
        <w:tc>
          <w:tcPr>
            <w:tcW w:w="1374" w:type="dxa"/>
            <w:noWrap/>
          </w:tcPr>
          <w:p w14:paraId="6E5D0683"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String(18)</w:t>
            </w:r>
          </w:p>
        </w:tc>
        <w:tc>
          <w:tcPr>
            <w:tcW w:w="6237" w:type="dxa"/>
            <w:noWrap/>
          </w:tcPr>
          <w:p w14:paraId="01CFBFFD"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Workflow status: "Temporary" / "Pending" / "Authorised" / "Pending confirmation" / Authorised confirmation"</w:t>
            </w:r>
          </w:p>
        </w:tc>
      </w:tr>
      <w:tr w:rsidR="00E572EC" w:rsidRPr="000961F5" w14:paraId="007A3F1E" w14:textId="77777777" w:rsidTr="005A5B24">
        <w:trPr>
          <w:trHeight w:val="227"/>
        </w:trPr>
        <w:tc>
          <w:tcPr>
            <w:tcW w:w="2874" w:type="dxa"/>
            <w:noWrap/>
          </w:tcPr>
          <w:p w14:paraId="49D34B55"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bo_1_name</w:t>
            </w:r>
          </w:p>
        </w:tc>
        <w:tc>
          <w:tcPr>
            <w:tcW w:w="1374" w:type="dxa"/>
            <w:noWrap/>
          </w:tcPr>
          <w:p w14:paraId="49FDDEC9"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String(80)</w:t>
            </w:r>
          </w:p>
        </w:tc>
        <w:tc>
          <w:tcPr>
            <w:tcW w:w="6237" w:type="dxa"/>
            <w:noWrap/>
          </w:tcPr>
          <w:p w14:paraId="2B5895DE"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Name of beneficiary owner #1</w:t>
            </w:r>
          </w:p>
        </w:tc>
      </w:tr>
      <w:tr w:rsidR="00E572EC" w:rsidRPr="000961F5" w14:paraId="7A63E5FC" w14:textId="77777777" w:rsidTr="005A5B24">
        <w:trPr>
          <w:trHeight w:val="227"/>
        </w:trPr>
        <w:tc>
          <w:tcPr>
            <w:tcW w:w="2874" w:type="dxa"/>
            <w:noWrap/>
          </w:tcPr>
          <w:p w14:paraId="6CD410BA"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bo_1_idtype</w:t>
            </w:r>
          </w:p>
        </w:tc>
        <w:tc>
          <w:tcPr>
            <w:tcW w:w="1374" w:type="dxa"/>
            <w:noWrap/>
          </w:tcPr>
          <w:p w14:paraId="1E929D92"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String(4)</w:t>
            </w:r>
          </w:p>
        </w:tc>
        <w:tc>
          <w:tcPr>
            <w:tcW w:w="6237" w:type="dxa"/>
            <w:noWrap/>
          </w:tcPr>
          <w:p w14:paraId="79B39B90"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ID type of beneficiary owner #1: "HKID" / "NIDD" / "PASS" / "COIN" / "HKBR" / "LEIN"</w:t>
            </w:r>
          </w:p>
        </w:tc>
      </w:tr>
      <w:tr w:rsidR="00E572EC" w:rsidRPr="000961F5" w14:paraId="17ED5689" w14:textId="77777777" w:rsidTr="005A5B24">
        <w:trPr>
          <w:trHeight w:val="227"/>
        </w:trPr>
        <w:tc>
          <w:tcPr>
            <w:tcW w:w="2874" w:type="dxa"/>
            <w:noWrap/>
          </w:tcPr>
          <w:p w14:paraId="657AEC5B"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bo_1_idnum</w:t>
            </w:r>
          </w:p>
        </w:tc>
        <w:tc>
          <w:tcPr>
            <w:tcW w:w="1374" w:type="dxa"/>
            <w:noWrap/>
          </w:tcPr>
          <w:p w14:paraId="37CA49FB"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String(20)</w:t>
            </w:r>
          </w:p>
        </w:tc>
        <w:tc>
          <w:tcPr>
            <w:tcW w:w="6237" w:type="dxa"/>
            <w:noWrap/>
          </w:tcPr>
          <w:p w14:paraId="668503BD"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ID number of beneficiary owner #1</w:t>
            </w:r>
          </w:p>
        </w:tc>
      </w:tr>
      <w:tr w:rsidR="00E572EC" w:rsidRPr="000961F5" w14:paraId="62C699EC" w14:textId="77777777" w:rsidTr="005A5B24">
        <w:trPr>
          <w:trHeight w:val="227"/>
        </w:trPr>
        <w:tc>
          <w:tcPr>
            <w:tcW w:w="2874" w:type="dxa"/>
            <w:noWrap/>
          </w:tcPr>
          <w:p w14:paraId="071D7654"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app_qty</w:t>
            </w:r>
          </w:p>
        </w:tc>
        <w:tc>
          <w:tcPr>
            <w:tcW w:w="1374" w:type="dxa"/>
            <w:noWrap/>
          </w:tcPr>
          <w:p w14:paraId="10511C9B"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Integer(18)</w:t>
            </w:r>
          </w:p>
        </w:tc>
        <w:tc>
          <w:tcPr>
            <w:tcW w:w="6237" w:type="dxa"/>
            <w:noWrap/>
          </w:tcPr>
          <w:p w14:paraId="12C3209B"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Applied quantity, must match denomination table of stk_code</w:t>
            </w:r>
          </w:p>
        </w:tc>
      </w:tr>
      <w:tr w:rsidR="00E572EC" w:rsidRPr="000961F5" w14:paraId="4EE51885" w14:textId="77777777" w:rsidTr="005A5B24">
        <w:trPr>
          <w:trHeight w:val="227"/>
        </w:trPr>
        <w:tc>
          <w:tcPr>
            <w:tcW w:w="2874" w:type="dxa"/>
            <w:noWrap/>
          </w:tcPr>
          <w:p w14:paraId="780BD4BD"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allot_qty</w:t>
            </w:r>
          </w:p>
        </w:tc>
        <w:tc>
          <w:tcPr>
            <w:tcW w:w="1374" w:type="dxa"/>
            <w:noWrap/>
          </w:tcPr>
          <w:p w14:paraId="78ED46F9"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Integer(18)</w:t>
            </w:r>
          </w:p>
        </w:tc>
        <w:tc>
          <w:tcPr>
            <w:tcW w:w="6237" w:type="dxa"/>
            <w:noWrap/>
          </w:tcPr>
          <w:p w14:paraId="41C8C973"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Allotted quantity, updated at allotment</w:t>
            </w:r>
          </w:p>
        </w:tc>
      </w:tr>
      <w:tr w:rsidR="00E572EC" w:rsidRPr="000961F5" w14:paraId="703D0D5B" w14:textId="77777777" w:rsidTr="005A5B24">
        <w:trPr>
          <w:trHeight w:val="227"/>
        </w:trPr>
        <w:tc>
          <w:tcPr>
            <w:tcW w:w="2874" w:type="dxa"/>
            <w:noWrap/>
          </w:tcPr>
          <w:p w14:paraId="45EA74B1"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firm_id</w:t>
            </w:r>
          </w:p>
        </w:tc>
        <w:tc>
          <w:tcPr>
            <w:tcW w:w="1374" w:type="dxa"/>
            <w:noWrap/>
          </w:tcPr>
          <w:p w14:paraId="4E8B83FD"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Integer(5)</w:t>
            </w:r>
          </w:p>
        </w:tc>
        <w:tc>
          <w:tcPr>
            <w:tcW w:w="6237" w:type="dxa"/>
            <w:noWrap/>
          </w:tcPr>
          <w:p w14:paraId="59536B02"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Must be valid firm ID from Participant Master file (Field #4)</w:t>
            </w:r>
          </w:p>
        </w:tc>
      </w:tr>
      <w:tr w:rsidR="00E572EC" w:rsidRPr="000961F5" w14:paraId="6FEA631A" w14:textId="77777777" w:rsidTr="005A5B24">
        <w:trPr>
          <w:trHeight w:val="227"/>
        </w:trPr>
        <w:tc>
          <w:tcPr>
            <w:tcW w:w="2874" w:type="dxa"/>
            <w:noWrap/>
          </w:tcPr>
          <w:p w14:paraId="71364FE5"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bo_2_name</w:t>
            </w:r>
          </w:p>
        </w:tc>
        <w:tc>
          <w:tcPr>
            <w:tcW w:w="1374" w:type="dxa"/>
            <w:noWrap/>
          </w:tcPr>
          <w:p w14:paraId="4BA3FD80"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String(80)</w:t>
            </w:r>
          </w:p>
        </w:tc>
        <w:tc>
          <w:tcPr>
            <w:tcW w:w="6237" w:type="dxa"/>
            <w:noWrap/>
          </w:tcPr>
          <w:p w14:paraId="6D40F455"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Name of beneficiary owner #2</w:t>
            </w:r>
          </w:p>
        </w:tc>
      </w:tr>
      <w:tr w:rsidR="00E572EC" w:rsidRPr="000961F5" w14:paraId="18B2C51B" w14:textId="77777777" w:rsidTr="005A5B24">
        <w:trPr>
          <w:trHeight w:val="227"/>
        </w:trPr>
        <w:tc>
          <w:tcPr>
            <w:tcW w:w="2874" w:type="dxa"/>
            <w:noWrap/>
          </w:tcPr>
          <w:p w14:paraId="0DE8D0F6"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bo_2_idtype</w:t>
            </w:r>
          </w:p>
        </w:tc>
        <w:tc>
          <w:tcPr>
            <w:tcW w:w="1374" w:type="dxa"/>
            <w:noWrap/>
          </w:tcPr>
          <w:p w14:paraId="37A5323A"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String(4)</w:t>
            </w:r>
          </w:p>
        </w:tc>
        <w:tc>
          <w:tcPr>
            <w:tcW w:w="6237" w:type="dxa"/>
            <w:noWrap/>
          </w:tcPr>
          <w:p w14:paraId="5784B223"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ID type of beneficiary owner #2: "HKID" / "NIDD" / "PASS" / "COIN" / "HKBR" / "LEIN"</w:t>
            </w:r>
          </w:p>
        </w:tc>
      </w:tr>
      <w:tr w:rsidR="00E572EC" w:rsidRPr="000961F5" w14:paraId="00A8E12D" w14:textId="77777777" w:rsidTr="005A5B24">
        <w:trPr>
          <w:trHeight w:val="227"/>
        </w:trPr>
        <w:tc>
          <w:tcPr>
            <w:tcW w:w="2874" w:type="dxa"/>
            <w:noWrap/>
          </w:tcPr>
          <w:p w14:paraId="1D404EDD"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bo_2_idnum</w:t>
            </w:r>
          </w:p>
        </w:tc>
        <w:tc>
          <w:tcPr>
            <w:tcW w:w="1374" w:type="dxa"/>
            <w:noWrap/>
          </w:tcPr>
          <w:p w14:paraId="471E34A6"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String(20)</w:t>
            </w:r>
          </w:p>
        </w:tc>
        <w:tc>
          <w:tcPr>
            <w:tcW w:w="6237" w:type="dxa"/>
            <w:noWrap/>
          </w:tcPr>
          <w:p w14:paraId="6CD69F44"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ID number of beneficiary owner #2</w:t>
            </w:r>
          </w:p>
        </w:tc>
      </w:tr>
      <w:tr w:rsidR="00E572EC" w:rsidRPr="000961F5" w14:paraId="61579145" w14:textId="77777777" w:rsidTr="005A5B24">
        <w:trPr>
          <w:trHeight w:val="227"/>
        </w:trPr>
        <w:tc>
          <w:tcPr>
            <w:tcW w:w="2874" w:type="dxa"/>
            <w:noWrap/>
          </w:tcPr>
          <w:p w14:paraId="69D33D5B"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bo_3_name</w:t>
            </w:r>
          </w:p>
        </w:tc>
        <w:tc>
          <w:tcPr>
            <w:tcW w:w="1374" w:type="dxa"/>
            <w:noWrap/>
          </w:tcPr>
          <w:p w14:paraId="67E5CD3C"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String(80)</w:t>
            </w:r>
          </w:p>
        </w:tc>
        <w:tc>
          <w:tcPr>
            <w:tcW w:w="6237" w:type="dxa"/>
            <w:noWrap/>
          </w:tcPr>
          <w:p w14:paraId="75FF61CB"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Name of beneficiary owner #3</w:t>
            </w:r>
          </w:p>
        </w:tc>
      </w:tr>
      <w:tr w:rsidR="00E572EC" w:rsidRPr="000961F5" w14:paraId="1287396E" w14:textId="77777777" w:rsidTr="005A5B24">
        <w:trPr>
          <w:trHeight w:val="227"/>
        </w:trPr>
        <w:tc>
          <w:tcPr>
            <w:tcW w:w="2874" w:type="dxa"/>
            <w:noWrap/>
          </w:tcPr>
          <w:p w14:paraId="776CECE3"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bo_3_idtype</w:t>
            </w:r>
          </w:p>
        </w:tc>
        <w:tc>
          <w:tcPr>
            <w:tcW w:w="1374" w:type="dxa"/>
            <w:noWrap/>
          </w:tcPr>
          <w:p w14:paraId="28C8C517"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String(4)</w:t>
            </w:r>
          </w:p>
        </w:tc>
        <w:tc>
          <w:tcPr>
            <w:tcW w:w="6237" w:type="dxa"/>
            <w:noWrap/>
          </w:tcPr>
          <w:p w14:paraId="393DCA50"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ID type of beneficiary owner #3: "HKID" / "NIDD" / "PASS" / "COIN" / "HKBR" / "LEIN"</w:t>
            </w:r>
          </w:p>
        </w:tc>
      </w:tr>
      <w:tr w:rsidR="00E572EC" w:rsidRPr="000961F5" w14:paraId="0F6497E0" w14:textId="77777777" w:rsidTr="005A5B24">
        <w:trPr>
          <w:trHeight w:val="227"/>
        </w:trPr>
        <w:tc>
          <w:tcPr>
            <w:tcW w:w="2874" w:type="dxa"/>
            <w:noWrap/>
          </w:tcPr>
          <w:p w14:paraId="68B2E6AF"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bo_3_idnum</w:t>
            </w:r>
          </w:p>
        </w:tc>
        <w:tc>
          <w:tcPr>
            <w:tcW w:w="1374" w:type="dxa"/>
            <w:noWrap/>
          </w:tcPr>
          <w:p w14:paraId="3248AA7B"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String(20)</w:t>
            </w:r>
          </w:p>
        </w:tc>
        <w:tc>
          <w:tcPr>
            <w:tcW w:w="6237" w:type="dxa"/>
            <w:noWrap/>
          </w:tcPr>
          <w:p w14:paraId="28C10188"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ID number of beneficiary owner #3</w:t>
            </w:r>
          </w:p>
        </w:tc>
      </w:tr>
      <w:tr w:rsidR="00E572EC" w:rsidRPr="000961F5" w14:paraId="18F1BE4A" w14:textId="77777777" w:rsidTr="005A5B24">
        <w:trPr>
          <w:trHeight w:val="227"/>
        </w:trPr>
        <w:tc>
          <w:tcPr>
            <w:tcW w:w="2874" w:type="dxa"/>
            <w:noWrap/>
          </w:tcPr>
          <w:p w14:paraId="21231B35"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bo_4_name</w:t>
            </w:r>
          </w:p>
        </w:tc>
        <w:tc>
          <w:tcPr>
            <w:tcW w:w="1374" w:type="dxa"/>
            <w:noWrap/>
          </w:tcPr>
          <w:p w14:paraId="5AD787E2"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String(80)</w:t>
            </w:r>
          </w:p>
        </w:tc>
        <w:tc>
          <w:tcPr>
            <w:tcW w:w="6237" w:type="dxa"/>
            <w:noWrap/>
          </w:tcPr>
          <w:p w14:paraId="1984DBD2"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Name of beneficiary owner #4</w:t>
            </w:r>
          </w:p>
        </w:tc>
      </w:tr>
      <w:tr w:rsidR="00E572EC" w:rsidRPr="000961F5" w14:paraId="11DA2F0F" w14:textId="77777777" w:rsidTr="005A5B24">
        <w:trPr>
          <w:trHeight w:val="227"/>
        </w:trPr>
        <w:tc>
          <w:tcPr>
            <w:tcW w:w="2874" w:type="dxa"/>
            <w:noWrap/>
          </w:tcPr>
          <w:p w14:paraId="0D1DDCCD"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bo_4_idtype</w:t>
            </w:r>
          </w:p>
        </w:tc>
        <w:tc>
          <w:tcPr>
            <w:tcW w:w="1374" w:type="dxa"/>
            <w:noWrap/>
          </w:tcPr>
          <w:p w14:paraId="4DAC55A0"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String(4)</w:t>
            </w:r>
          </w:p>
        </w:tc>
        <w:tc>
          <w:tcPr>
            <w:tcW w:w="6237" w:type="dxa"/>
            <w:noWrap/>
          </w:tcPr>
          <w:p w14:paraId="675DBAF5"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ID type of beneficiary owner #4: "HKID" / "NIDD" / "PASS" / "COIN" / "HKBR" / "LEIN"</w:t>
            </w:r>
          </w:p>
        </w:tc>
      </w:tr>
      <w:tr w:rsidR="00E572EC" w:rsidRPr="000961F5" w14:paraId="36D8CA30" w14:textId="77777777" w:rsidTr="005A5B24">
        <w:trPr>
          <w:trHeight w:val="227"/>
        </w:trPr>
        <w:tc>
          <w:tcPr>
            <w:tcW w:w="2874" w:type="dxa"/>
            <w:noWrap/>
          </w:tcPr>
          <w:p w14:paraId="7A4C150F"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bo_4_idnum</w:t>
            </w:r>
          </w:p>
        </w:tc>
        <w:tc>
          <w:tcPr>
            <w:tcW w:w="1374" w:type="dxa"/>
            <w:noWrap/>
          </w:tcPr>
          <w:p w14:paraId="53D0CCA5"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String(20)</w:t>
            </w:r>
          </w:p>
        </w:tc>
        <w:tc>
          <w:tcPr>
            <w:tcW w:w="6237" w:type="dxa"/>
            <w:noWrap/>
          </w:tcPr>
          <w:p w14:paraId="0C47BAE0"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ID number of beneficiary owner #4</w:t>
            </w:r>
          </w:p>
        </w:tc>
      </w:tr>
      <w:tr w:rsidR="00E572EC" w:rsidRPr="000961F5" w14:paraId="590A09DC" w14:textId="77777777" w:rsidTr="005A5B24">
        <w:trPr>
          <w:trHeight w:val="227"/>
        </w:trPr>
        <w:tc>
          <w:tcPr>
            <w:tcW w:w="2874" w:type="dxa"/>
            <w:noWrap/>
            <w:vAlign w:val="bottom"/>
          </w:tcPr>
          <w:p w14:paraId="788CC9C8"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Payment status</w:t>
            </w:r>
          </w:p>
        </w:tc>
        <w:tc>
          <w:tcPr>
            <w:tcW w:w="1374" w:type="dxa"/>
            <w:noWrap/>
            <w:vAlign w:val="bottom"/>
          </w:tcPr>
          <w:p w14:paraId="4C26093F"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String(7)</w:t>
            </w:r>
          </w:p>
        </w:tc>
        <w:tc>
          <w:tcPr>
            <w:tcW w:w="6237" w:type="dxa"/>
            <w:noWrap/>
            <w:vAlign w:val="bottom"/>
          </w:tcPr>
          <w:p w14:paraId="6A3D9F02" w14:textId="77777777" w:rsidR="00E572EC" w:rsidRPr="000961F5" w:rsidRDefault="00E572EC" w:rsidP="005A5B24">
            <w:pPr>
              <w:spacing w:after="0"/>
              <w:ind w:left="0"/>
              <w:jc w:val="left"/>
              <w:rPr>
                <w:rFonts w:ascii="Arial" w:eastAsia="Times New Roman" w:hAnsi="Arial"/>
                <w:color w:val="000000"/>
                <w:sz w:val="16"/>
                <w:szCs w:val="16"/>
              </w:rPr>
            </w:pPr>
            <w:r w:rsidRPr="000961F5">
              <w:rPr>
                <w:color w:val="000000"/>
              </w:rPr>
              <w:t>Allotted but not paid = "PENDING"</w:t>
            </w:r>
            <w:r w:rsidRPr="000961F5">
              <w:rPr>
                <w:color w:val="000000"/>
              </w:rPr>
              <w:br/>
              <w:t>Successfully paid = "SUCCESS"</w:t>
            </w:r>
            <w:r w:rsidRPr="000961F5">
              <w:rPr>
                <w:color w:val="000000"/>
              </w:rPr>
              <w:br/>
              <w:t>Unsuccessful = "FAILED"</w:t>
            </w:r>
          </w:p>
        </w:tc>
      </w:tr>
    </w:tbl>
    <w:p w14:paraId="174A7B33" w14:textId="77777777" w:rsidR="00E572EC" w:rsidRPr="000961F5" w:rsidRDefault="00E572EC" w:rsidP="00382E3D">
      <w:pPr>
        <w:ind w:left="0"/>
        <w:rPr>
          <w:lang w:eastAsia="x-none"/>
        </w:rPr>
      </w:pPr>
    </w:p>
    <w:p w14:paraId="0D697D92" w14:textId="3FD88C2B" w:rsidR="00382E3D" w:rsidRPr="000961F5" w:rsidRDefault="00382E3D" w:rsidP="00382E3D">
      <w:pPr>
        <w:pStyle w:val="Heading3"/>
      </w:pPr>
      <w:r w:rsidRPr="000961F5">
        <w:lastRenderedPageBreak/>
        <w:br w:type="page"/>
      </w:r>
    </w:p>
    <w:p w14:paraId="5FB2F9CD" w14:textId="4DFF0CC0" w:rsidR="005C31EE" w:rsidRPr="000961F5" w:rsidRDefault="005C31EE" w:rsidP="00006B61">
      <w:pPr>
        <w:pStyle w:val="Heading2"/>
      </w:pPr>
      <w:bookmarkStart w:id="1131" w:name="_Toc58602103"/>
      <w:bookmarkStart w:id="1132" w:name="_Toc62722990"/>
      <w:bookmarkStart w:id="1133" w:name="_Toc65058131"/>
      <w:bookmarkStart w:id="1134" w:name="_Toc65138933"/>
      <w:bookmarkStart w:id="1135" w:name="_Toc65145913"/>
      <w:r w:rsidRPr="000961F5">
        <w:lastRenderedPageBreak/>
        <w:t>Delivery Channel</w:t>
      </w:r>
      <w:bookmarkEnd w:id="1131"/>
      <w:bookmarkEnd w:id="1132"/>
      <w:bookmarkEnd w:id="1133"/>
      <w:bookmarkEnd w:id="1134"/>
      <w:bookmarkEnd w:id="1135"/>
    </w:p>
    <w:p w14:paraId="58B44741" w14:textId="4924D786" w:rsidR="003E7EA7" w:rsidRPr="000961F5" w:rsidRDefault="005C31EE" w:rsidP="004E1FD8">
      <w:pPr>
        <w:pStyle w:val="Heading3"/>
        <w:jc w:val="left"/>
      </w:pPr>
      <w:bookmarkStart w:id="1136" w:name="_Toc58602104"/>
      <w:bookmarkStart w:id="1137" w:name="_Toc62722991"/>
      <w:bookmarkStart w:id="1138" w:name="_Toc65058132"/>
      <w:bookmarkStart w:id="1139" w:name="_Toc65138934"/>
      <w:bookmarkStart w:id="1140" w:name="_Toc65145914"/>
      <w:r w:rsidRPr="000961F5">
        <w:t>Support</w:t>
      </w:r>
      <w:r w:rsidR="004C3783" w:rsidRPr="000961F5">
        <w:t xml:space="preserve"> on </w:t>
      </w:r>
      <w:bookmarkEnd w:id="1136"/>
      <w:r w:rsidR="004C3783" w:rsidRPr="000961F5">
        <w:t>Web Browsers</w:t>
      </w:r>
      <w:bookmarkEnd w:id="1137"/>
      <w:bookmarkEnd w:id="1138"/>
      <w:bookmarkEnd w:id="1139"/>
      <w:bookmarkEnd w:id="1140"/>
    </w:p>
    <w:p w14:paraId="187A2B7F" w14:textId="17298EDF" w:rsidR="004C3783" w:rsidRPr="000961F5" w:rsidRDefault="004C3783" w:rsidP="004E1FD8">
      <w:pPr>
        <w:ind w:left="0"/>
      </w:pPr>
    </w:p>
    <w:p w14:paraId="1F7B68CC" w14:textId="5854D497" w:rsidR="004C3783" w:rsidRPr="000961F5" w:rsidRDefault="004C3783" w:rsidP="004E1FD8">
      <w:pPr>
        <w:pStyle w:val="Heading4"/>
      </w:pPr>
      <w:bookmarkStart w:id="1141" w:name="_Toc62722992"/>
      <w:bookmarkStart w:id="1142" w:name="_Toc65058133"/>
      <w:bookmarkStart w:id="1143" w:name="_Toc65138935"/>
      <w:bookmarkStart w:id="1144" w:name="_Toc65145915"/>
      <w:r w:rsidRPr="000961F5">
        <w:t>Supported Browser Types</w:t>
      </w:r>
      <w:bookmarkEnd w:id="1141"/>
      <w:bookmarkEnd w:id="1142"/>
      <w:bookmarkEnd w:id="1143"/>
      <w:bookmarkEnd w:id="1144"/>
    </w:p>
    <w:p w14:paraId="0D54213F" w14:textId="46E30F81" w:rsidR="004C3783" w:rsidRPr="000961F5" w:rsidRDefault="004C3783" w:rsidP="008753C6">
      <w:pPr>
        <w:ind w:left="0"/>
        <w:jc w:val="left"/>
        <w:rPr>
          <w:lang w:eastAsia="x-none"/>
        </w:rPr>
      </w:pPr>
    </w:p>
    <w:p w14:paraId="4ED5C981" w14:textId="28C37EDB" w:rsidR="008753C6" w:rsidRPr="000961F5" w:rsidRDefault="004C3783" w:rsidP="008753C6">
      <w:pPr>
        <w:ind w:left="0"/>
        <w:jc w:val="left"/>
        <w:rPr>
          <w:lang w:eastAsia="x-none"/>
        </w:rPr>
      </w:pPr>
      <w:r w:rsidRPr="000961F5">
        <w:rPr>
          <w:lang w:eastAsia="x-none"/>
        </w:rPr>
        <w:t>FINI should support the following web browsers:</w:t>
      </w:r>
    </w:p>
    <w:p w14:paraId="79962A0C" w14:textId="62BB6FFD" w:rsidR="008753C6" w:rsidRPr="000961F5" w:rsidRDefault="008753C6" w:rsidP="002A4673">
      <w:pPr>
        <w:pStyle w:val="ListParagraph"/>
        <w:numPr>
          <w:ilvl w:val="0"/>
          <w:numId w:val="41"/>
        </w:numPr>
        <w:ind w:leftChars="0"/>
        <w:jc w:val="left"/>
        <w:rPr>
          <w:lang w:eastAsia="x-none"/>
        </w:rPr>
      </w:pPr>
      <w:r w:rsidRPr="000961F5">
        <w:rPr>
          <w:lang w:eastAsia="x-none"/>
        </w:rPr>
        <w:t>Google Chrome</w:t>
      </w:r>
    </w:p>
    <w:p w14:paraId="24E97E65" w14:textId="77777777" w:rsidR="008753C6" w:rsidRPr="000961F5" w:rsidRDefault="008753C6" w:rsidP="002A4673">
      <w:pPr>
        <w:pStyle w:val="ListParagraph"/>
        <w:numPr>
          <w:ilvl w:val="0"/>
          <w:numId w:val="41"/>
        </w:numPr>
        <w:ind w:leftChars="0"/>
        <w:jc w:val="left"/>
        <w:rPr>
          <w:lang w:eastAsia="x-none"/>
        </w:rPr>
      </w:pPr>
      <w:r w:rsidRPr="000961F5">
        <w:rPr>
          <w:lang w:eastAsia="x-none"/>
        </w:rPr>
        <w:t>Mozilla Firefox</w:t>
      </w:r>
    </w:p>
    <w:p w14:paraId="556947E7" w14:textId="77777777" w:rsidR="008753C6" w:rsidRPr="000961F5" w:rsidRDefault="008753C6" w:rsidP="002A4673">
      <w:pPr>
        <w:pStyle w:val="ListParagraph"/>
        <w:numPr>
          <w:ilvl w:val="0"/>
          <w:numId w:val="41"/>
        </w:numPr>
        <w:ind w:leftChars="0"/>
        <w:jc w:val="left"/>
        <w:rPr>
          <w:lang w:eastAsia="x-none"/>
        </w:rPr>
      </w:pPr>
      <w:r w:rsidRPr="000961F5">
        <w:rPr>
          <w:lang w:eastAsia="x-none"/>
        </w:rPr>
        <w:t>Safari</w:t>
      </w:r>
    </w:p>
    <w:p w14:paraId="2FA26572" w14:textId="30743BDA" w:rsidR="00F8458F" w:rsidRPr="000961F5" w:rsidRDefault="008753C6" w:rsidP="002A4673">
      <w:pPr>
        <w:pStyle w:val="ListParagraph"/>
        <w:numPr>
          <w:ilvl w:val="0"/>
          <w:numId w:val="41"/>
        </w:numPr>
        <w:ind w:leftChars="0"/>
        <w:jc w:val="left"/>
        <w:rPr>
          <w:lang w:eastAsia="x-none"/>
        </w:rPr>
      </w:pPr>
      <w:r w:rsidRPr="000961F5">
        <w:rPr>
          <w:lang w:eastAsia="x-none"/>
        </w:rPr>
        <w:t>Microsoft Edge</w:t>
      </w:r>
      <w:r w:rsidR="00F8458F" w:rsidRPr="000961F5">
        <w:rPr>
          <w:lang w:eastAsia="x-none"/>
        </w:rPr>
        <w:br/>
      </w:r>
    </w:p>
    <w:p w14:paraId="25678E37" w14:textId="77777777" w:rsidR="00F8458F" w:rsidRPr="000961F5" w:rsidRDefault="00F8458F" w:rsidP="00F8458F">
      <w:pPr>
        <w:ind w:left="0"/>
        <w:rPr>
          <w:lang w:eastAsia="x-none"/>
        </w:rPr>
      </w:pPr>
      <w:r w:rsidRPr="000961F5">
        <w:rPr>
          <w:lang w:eastAsia="x-none"/>
        </w:rPr>
        <w:t>For users using browsers not listed above, the system should display the following warning statement on the login page:</w:t>
      </w:r>
    </w:p>
    <w:p w14:paraId="61356181" w14:textId="6C8420E8" w:rsidR="00006B61" w:rsidRPr="000961F5" w:rsidRDefault="00F8458F" w:rsidP="002A4673">
      <w:pPr>
        <w:pStyle w:val="ListParagraph"/>
        <w:numPr>
          <w:ilvl w:val="0"/>
          <w:numId w:val="42"/>
        </w:numPr>
        <w:ind w:leftChars="0"/>
        <w:jc w:val="left"/>
        <w:rPr>
          <w:lang w:eastAsia="x-none"/>
        </w:rPr>
      </w:pPr>
      <w:r w:rsidRPr="000961F5">
        <w:rPr>
          <w:b/>
          <w:lang w:eastAsia="x-none"/>
        </w:rPr>
        <w:t>Message:</w:t>
      </w:r>
      <w:r w:rsidRPr="000961F5">
        <w:rPr>
          <w:lang w:eastAsia="x-none"/>
        </w:rPr>
        <w:t xml:space="preserve"> “Please note the system has detected that you are using an unsupported browser. Please consider using the latest versions of Google Chrome, </w:t>
      </w:r>
      <w:r w:rsidR="00344807" w:rsidRPr="000961F5">
        <w:rPr>
          <w:lang w:eastAsia="x-none"/>
        </w:rPr>
        <w:t xml:space="preserve">Mozilla Firefox, Safari or </w:t>
      </w:r>
      <w:r w:rsidRPr="000961F5">
        <w:rPr>
          <w:lang w:eastAsia="x-none"/>
        </w:rPr>
        <w:t>Microsoft Edge for the best user experience on this site.”</w:t>
      </w:r>
      <w:r w:rsidR="008753C6" w:rsidRPr="000961F5">
        <w:rPr>
          <w:lang w:eastAsia="x-none"/>
        </w:rPr>
        <w:br/>
      </w:r>
    </w:p>
    <w:p w14:paraId="23EF65E9" w14:textId="7E608558" w:rsidR="004C3783" w:rsidRPr="000961F5" w:rsidRDefault="004C3783" w:rsidP="004E1FD8">
      <w:pPr>
        <w:pStyle w:val="Heading4"/>
      </w:pPr>
      <w:bookmarkStart w:id="1145" w:name="_Toc62722993"/>
      <w:bookmarkStart w:id="1146" w:name="_Toc65058134"/>
      <w:bookmarkStart w:id="1147" w:name="_Toc65138936"/>
      <w:bookmarkStart w:id="1148" w:name="_Toc65145916"/>
      <w:r w:rsidRPr="000961F5">
        <w:t>Webpage responsiveness</w:t>
      </w:r>
      <w:bookmarkEnd w:id="1145"/>
      <w:bookmarkEnd w:id="1146"/>
      <w:bookmarkEnd w:id="1147"/>
      <w:bookmarkEnd w:id="1148"/>
    </w:p>
    <w:p w14:paraId="47C97816" w14:textId="2C69E172" w:rsidR="004C3783" w:rsidRPr="000961F5" w:rsidRDefault="004C3783" w:rsidP="004E1FD8">
      <w:pPr>
        <w:ind w:left="0"/>
        <w:jc w:val="left"/>
      </w:pPr>
    </w:p>
    <w:p w14:paraId="3AA144ED" w14:textId="1C95E551" w:rsidR="004C3783" w:rsidRPr="000961F5" w:rsidRDefault="004C3783" w:rsidP="004C3783">
      <w:pPr>
        <w:ind w:left="0"/>
        <w:jc w:val="left"/>
      </w:pPr>
      <w:r w:rsidRPr="000961F5">
        <w:t xml:space="preserve">FINI </w:t>
      </w:r>
      <w:r w:rsidR="00FD1595" w:rsidRPr="000961F5">
        <w:t xml:space="preserve">should </w:t>
      </w:r>
      <w:r w:rsidRPr="000961F5">
        <w:t xml:space="preserve">adopt </w:t>
      </w:r>
      <w:r w:rsidR="00FD1595" w:rsidRPr="000961F5">
        <w:t xml:space="preserve">a </w:t>
      </w:r>
      <w:r w:rsidRPr="000961F5">
        <w:t xml:space="preserve">fluid grid layout, and several breakpoints are set to ensure a smooth user experience when navigating FINI through different window sizes. </w:t>
      </w:r>
      <w:r w:rsidRPr="000961F5">
        <w:br/>
      </w:r>
      <w:r w:rsidRPr="000961F5">
        <w:br/>
        <w:t xml:space="preserve">A grid layout is made out of three elements: (i) Columns (ii) Gutters AND (iii) Margins. Contents intended to be displayed are placed inside columns, while gutters defines the space between each column. Margins sit between the edges of columns to the edges of browser window. </w:t>
      </w:r>
      <w:r w:rsidRPr="000961F5">
        <w:br/>
      </w:r>
      <w:r w:rsidRPr="000961F5">
        <w:br/>
        <w:t>Below summarizes the changes in number of columns and margin sizes should the window size expands:</w:t>
      </w:r>
    </w:p>
    <w:tbl>
      <w:tblPr>
        <w:tblStyle w:val="TableGrid"/>
        <w:tblW w:w="10627" w:type="dxa"/>
        <w:tblLook w:val="04A0" w:firstRow="1" w:lastRow="0" w:firstColumn="1" w:lastColumn="0" w:noHBand="0" w:noVBand="1"/>
      </w:tblPr>
      <w:tblGrid>
        <w:gridCol w:w="1980"/>
        <w:gridCol w:w="1984"/>
        <w:gridCol w:w="1843"/>
        <w:gridCol w:w="1670"/>
        <w:gridCol w:w="1260"/>
        <w:gridCol w:w="1890"/>
      </w:tblGrid>
      <w:tr w:rsidR="004C3783" w:rsidRPr="000961F5" w14:paraId="07352312" w14:textId="77777777" w:rsidTr="00675E6E">
        <w:tc>
          <w:tcPr>
            <w:tcW w:w="1980" w:type="dxa"/>
            <w:shd w:val="clear" w:color="auto" w:fill="13426B"/>
          </w:tcPr>
          <w:p w14:paraId="57DE0F03" w14:textId="77777777" w:rsidR="004C3783" w:rsidRPr="000961F5" w:rsidRDefault="004C3783" w:rsidP="00675E6E">
            <w:pPr>
              <w:spacing w:after="39"/>
              <w:ind w:left="0"/>
              <w:jc w:val="center"/>
              <w:rPr>
                <w:b/>
                <w:lang w:eastAsia="x-none"/>
              </w:rPr>
            </w:pPr>
            <w:r w:rsidRPr="000961F5">
              <w:rPr>
                <w:b/>
                <w:lang w:eastAsia="x-none"/>
              </w:rPr>
              <w:lastRenderedPageBreak/>
              <w:t>Breakpoint Range (dp)</w:t>
            </w:r>
          </w:p>
        </w:tc>
        <w:tc>
          <w:tcPr>
            <w:tcW w:w="1984" w:type="dxa"/>
            <w:shd w:val="clear" w:color="auto" w:fill="13426B"/>
          </w:tcPr>
          <w:p w14:paraId="7CF2DAE6" w14:textId="77777777" w:rsidR="004C3783" w:rsidRPr="000961F5" w:rsidRDefault="004C3783" w:rsidP="00675E6E">
            <w:pPr>
              <w:spacing w:after="39"/>
              <w:ind w:left="0"/>
              <w:jc w:val="center"/>
              <w:rPr>
                <w:b/>
                <w:lang w:eastAsia="x-none"/>
              </w:rPr>
            </w:pPr>
            <w:r w:rsidRPr="000961F5">
              <w:rPr>
                <w:b/>
                <w:lang w:eastAsia="x-none"/>
              </w:rPr>
              <w:t>Portrait</w:t>
            </w:r>
          </w:p>
        </w:tc>
        <w:tc>
          <w:tcPr>
            <w:tcW w:w="1843" w:type="dxa"/>
            <w:shd w:val="clear" w:color="auto" w:fill="13426B"/>
          </w:tcPr>
          <w:p w14:paraId="0BC4B094" w14:textId="77777777" w:rsidR="004C3783" w:rsidRPr="000961F5" w:rsidRDefault="004C3783" w:rsidP="00675E6E">
            <w:pPr>
              <w:spacing w:after="39"/>
              <w:ind w:left="0"/>
              <w:jc w:val="center"/>
              <w:rPr>
                <w:b/>
                <w:lang w:eastAsia="x-none"/>
              </w:rPr>
            </w:pPr>
            <w:r w:rsidRPr="000961F5">
              <w:rPr>
                <w:b/>
                <w:lang w:eastAsia="x-none"/>
              </w:rPr>
              <w:t>Landscape</w:t>
            </w:r>
          </w:p>
        </w:tc>
        <w:tc>
          <w:tcPr>
            <w:tcW w:w="1670" w:type="dxa"/>
            <w:shd w:val="clear" w:color="auto" w:fill="13426B"/>
          </w:tcPr>
          <w:p w14:paraId="13B6DD88" w14:textId="77777777" w:rsidR="004C3783" w:rsidRPr="000961F5" w:rsidRDefault="004C3783" w:rsidP="00675E6E">
            <w:pPr>
              <w:spacing w:after="39"/>
              <w:ind w:left="0"/>
              <w:jc w:val="center"/>
              <w:rPr>
                <w:b/>
                <w:lang w:eastAsia="x-none"/>
              </w:rPr>
            </w:pPr>
            <w:r w:rsidRPr="000961F5">
              <w:rPr>
                <w:b/>
                <w:lang w:eastAsia="x-none"/>
              </w:rPr>
              <w:t>Window</w:t>
            </w:r>
          </w:p>
        </w:tc>
        <w:tc>
          <w:tcPr>
            <w:tcW w:w="1260" w:type="dxa"/>
            <w:shd w:val="clear" w:color="auto" w:fill="13426B"/>
          </w:tcPr>
          <w:p w14:paraId="695D73FC" w14:textId="77777777" w:rsidR="004C3783" w:rsidRPr="000961F5" w:rsidRDefault="004C3783" w:rsidP="00675E6E">
            <w:pPr>
              <w:spacing w:after="39"/>
              <w:ind w:left="0"/>
              <w:jc w:val="center"/>
              <w:rPr>
                <w:b/>
                <w:lang w:eastAsia="x-none"/>
              </w:rPr>
            </w:pPr>
            <w:r w:rsidRPr="000961F5">
              <w:rPr>
                <w:b/>
                <w:lang w:eastAsia="x-none"/>
              </w:rPr>
              <w:t>Column</w:t>
            </w:r>
          </w:p>
        </w:tc>
        <w:tc>
          <w:tcPr>
            <w:tcW w:w="1890" w:type="dxa"/>
            <w:shd w:val="clear" w:color="auto" w:fill="13426B"/>
          </w:tcPr>
          <w:p w14:paraId="4137729F" w14:textId="77777777" w:rsidR="004C3783" w:rsidRPr="000961F5" w:rsidRDefault="004C3783" w:rsidP="00675E6E">
            <w:pPr>
              <w:spacing w:after="39"/>
              <w:ind w:left="0"/>
              <w:jc w:val="center"/>
              <w:rPr>
                <w:b/>
                <w:lang w:eastAsia="x-none"/>
              </w:rPr>
            </w:pPr>
            <w:r w:rsidRPr="000961F5">
              <w:rPr>
                <w:b/>
                <w:lang w:eastAsia="x-none"/>
              </w:rPr>
              <w:t>Margins / Gutters</w:t>
            </w:r>
          </w:p>
        </w:tc>
      </w:tr>
      <w:tr w:rsidR="004C3783" w:rsidRPr="000961F5" w14:paraId="26F1FC6D" w14:textId="77777777" w:rsidTr="00675E6E">
        <w:trPr>
          <w:trHeight w:val="92"/>
        </w:trPr>
        <w:tc>
          <w:tcPr>
            <w:tcW w:w="1980" w:type="dxa"/>
          </w:tcPr>
          <w:p w14:paraId="1C8F0CD5" w14:textId="77777777" w:rsidR="004C3783" w:rsidRPr="000961F5" w:rsidRDefault="004C3783" w:rsidP="00675E6E">
            <w:pPr>
              <w:spacing w:after="39"/>
              <w:ind w:left="0"/>
              <w:jc w:val="left"/>
              <w:rPr>
                <w:lang w:eastAsia="x-none"/>
              </w:rPr>
            </w:pPr>
            <w:r w:rsidRPr="000961F5">
              <w:rPr>
                <w:lang w:eastAsia="x-none"/>
              </w:rPr>
              <w:t>0 - 359</w:t>
            </w:r>
          </w:p>
        </w:tc>
        <w:tc>
          <w:tcPr>
            <w:tcW w:w="1984" w:type="dxa"/>
          </w:tcPr>
          <w:p w14:paraId="36EC100F" w14:textId="77777777" w:rsidR="004C3783" w:rsidRPr="000961F5" w:rsidRDefault="004C3783" w:rsidP="00675E6E">
            <w:pPr>
              <w:spacing w:after="39"/>
              <w:ind w:left="0"/>
              <w:jc w:val="left"/>
              <w:rPr>
                <w:lang w:eastAsia="x-none"/>
              </w:rPr>
            </w:pPr>
            <w:r w:rsidRPr="000961F5">
              <w:rPr>
                <w:lang w:eastAsia="x-none"/>
              </w:rPr>
              <w:t>Small handset</w:t>
            </w:r>
          </w:p>
        </w:tc>
        <w:tc>
          <w:tcPr>
            <w:tcW w:w="1843" w:type="dxa"/>
            <w:shd w:val="clear" w:color="auto" w:fill="D9D9D9" w:themeFill="background1" w:themeFillShade="D9"/>
          </w:tcPr>
          <w:p w14:paraId="1930F0A2" w14:textId="77777777" w:rsidR="004C3783" w:rsidRPr="002B0661" w:rsidRDefault="004C3783" w:rsidP="00675E6E">
            <w:pPr>
              <w:spacing w:after="39"/>
              <w:ind w:left="0"/>
              <w:jc w:val="center"/>
              <w:rPr>
                <w:b/>
                <w:bCs/>
                <w:lang w:val="en-US" w:eastAsia="x-none"/>
              </w:rPr>
            </w:pPr>
          </w:p>
        </w:tc>
        <w:tc>
          <w:tcPr>
            <w:tcW w:w="1670" w:type="dxa"/>
          </w:tcPr>
          <w:p w14:paraId="058C40E2" w14:textId="77777777" w:rsidR="004C3783" w:rsidRPr="002B0661" w:rsidRDefault="004C3783" w:rsidP="00675E6E">
            <w:pPr>
              <w:spacing w:after="39"/>
              <w:ind w:left="0"/>
              <w:jc w:val="center"/>
              <w:rPr>
                <w:bCs/>
                <w:lang w:val="en-US" w:eastAsia="x-none"/>
              </w:rPr>
            </w:pPr>
            <w:r w:rsidRPr="002B0661">
              <w:rPr>
                <w:bCs/>
                <w:lang w:val="en-US" w:eastAsia="x-none"/>
              </w:rPr>
              <w:t>xsmall</w:t>
            </w:r>
          </w:p>
        </w:tc>
        <w:tc>
          <w:tcPr>
            <w:tcW w:w="1260" w:type="dxa"/>
          </w:tcPr>
          <w:p w14:paraId="70A1E342" w14:textId="77777777" w:rsidR="004C3783" w:rsidRPr="002B0661" w:rsidRDefault="004C3783" w:rsidP="00675E6E">
            <w:pPr>
              <w:spacing w:after="39"/>
              <w:ind w:left="0"/>
              <w:jc w:val="center"/>
              <w:rPr>
                <w:bCs/>
                <w:lang w:val="en-US" w:eastAsia="x-none"/>
              </w:rPr>
            </w:pPr>
            <w:r w:rsidRPr="002B0661">
              <w:rPr>
                <w:bCs/>
                <w:lang w:val="en-US" w:eastAsia="x-none"/>
              </w:rPr>
              <w:t>12</w:t>
            </w:r>
          </w:p>
        </w:tc>
        <w:tc>
          <w:tcPr>
            <w:tcW w:w="1890" w:type="dxa"/>
          </w:tcPr>
          <w:p w14:paraId="0D984DEC" w14:textId="77777777" w:rsidR="004C3783" w:rsidRPr="002B0661" w:rsidRDefault="004C3783" w:rsidP="00675E6E">
            <w:pPr>
              <w:spacing w:after="39"/>
              <w:ind w:left="0"/>
              <w:jc w:val="center"/>
              <w:rPr>
                <w:bCs/>
                <w:lang w:val="en-US" w:eastAsia="x-none"/>
              </w:rPr>
            </w:pPr>
            <w:r w:rsidRPr="002B0661">
              <w:rPr>
                <w:bCs/>
                <w:lang w:val="en-US" w:eastAsia="x-none"/>
              </w:rPr>
              <w:t>16</w:t>
            </w:r>
          </w:p>
        </w:tc>
      </w:tr>
      <w:tr w:rsidR="004C3783" w:rsidRPr="000961F5" w14:paraId="0AB323BB" w14:textId="77777777" w:rsidTr="00675E6E">
        <w:trPr>
          <w:trHeight w:val="92"/>
        </w:trPr>
        <w:tc>
          <w:tcPr>
            <w:tcW w:w="1980" w:type="dxa"/>
          </w:tcPr>
          <w:p w14:paraId="2C6DA316" w14:textId="77777777" w:rsidR="004C3783" w:rsidRPr="000961F5" w:rsidRDefault="004C3783" w:rsidP="00675E6E">
            <w:pPr>
              <w:spacing w:after="39"/>
              <w:ind w:left="0"/>
              <w:jc w:val="left"/>
              <w:rPr>
                <w:lang w:eastAsia="x-none"/>
              </w:rPr>
            </w:pPr>
            <w:r w:rsidRPr="000961F5">
              <w:rPr>
                <w:lang w:eastAsia="x-none"/>
              </w:rPr>
              <w:t>360 - 399</w:t>
            </w:r>
          </w:p>
        </w:tc>
        <w:tc>
          <w:tcPr>
            <w:tcW w:w="1984" w:type="dxa"/>
          </w:tcPr>
          <w:p w14:paraId="05165365" w14:textId="77777777" w:rsidR="004C3783" w:rsidRPr="000961F5" w:rsidRDefault="004C3783" w:rsidP="00675E6E">
            <w:pPr>
              <w:spacing w:after="39"/>
              <w:ind w:left="0"/>
              <w:jc w:val="left"/>
              <w:rPr>
                <w:lang w:eastAsia="x-none"/>
              </w:rPr>
            </w:pPr>
            <w:r w:rsidRPr="000961F5">
              <w:rPr>
                <w:lang w:eastAsia="x-none"/>
              </w:rPr>
              <w:t>Medium handset</w:t>
            </w:r>
          </w:p>
        </w:tc>
        <w:tc>
          <w:tcPr>
            <w:tcW w:w="1843" w:type="dxa"/>
            <w:shd w:val="clear" w:color="auto" w:fill="D9D9D9" w:themeFill="background1" w:themeFillShade="D9"/>
          </w:tcPr>
          <w:p w14:paraId="4489F959" w14:textId="77777777" w:rsidR="004C3783" w:rsidRPr="002B0661" w:rsidRDefault="004C3783" w:rsidP="00675E6E">
            <w:pPr>
              <w:spacing w:after="39"/>
              <w:ind w:left="0"/>
              <w:jc w:val="center"/>
              <w:rPr>
                <w:b/>
                <w:bCs/>
                <w:lang w:val="en-US" w:eastAsia="x-none"/>
              </w:rPr>
            </w:pPr>
          </w:p>
        </w:tc>
        <w:tc>
          <w:tcPr>
            <w:tcW w:w="1670" w:type="dxa"/>
          </w:tcPr>
          <w:p w14:paraId="7C2F92E3" w14:textId="77777777" w:rsidR="004C3783" w:rsidRPr="002B0661" w:rsidRDefault="004C3783" w:rsidP="00675E6E">
            <w:pPr>
              <w:spacing w:after="39"/>
              <w:ind w:left="0"/>
              <w:jc w:val="center"/>
              <w:rPr>
                <w:bCs/>
                <w:lang w:val="en-US" w:eastAsia="x-none"/>
              </w:rPr>
            </w:pPr>
            <w:r w:rsidRPr="002B0661">
              <w:rPr>
                <w:bCs/>
                <w:lang w:val="en-US" w:eastAsia="x-none"/>
              </w:rPr>
              <w:t>xsmall</w:t>
            </w:r>
          </w:p>
        </w:tc>
        <w:tc>
          <w:tcPr>
            <w:tcW w:w="1260" w:type="dxa"/>
          </w:tcPr>
          <w:p w14:paraId="4822FA36" w14:textId="77777777" w:rsidR="004C3783" w:rsidRPr="002B0661" w:rsidRDefault="004C3783" w:rsidP="00675E6E">
            <w:pPr>
              <w:spacing w:after="39"/>
              <w:ind w:left="0"/>
              <w:jc w:val="center"/>
              <w:rPr>
                <w:bCs/>
                <w:lang w:val="en-US" w:eastAsia="x-none"/>
              </w:rPr>
            </w:pPr>
            <w:r w:rsidRPr="002B0661">
              <w:rPr>
                <w:bCs/>
                <w:lang w:val="en-US" w:eastAsia="x-none"/>
              </w:rPr>
              <w:t>12</w:t>
            </w:r>
          </w:p>
        </w:tc>
        <w:tc>
          <w:tcPr>
            <w:tcW w:w="1890" w:type="dxa"/>
          </w:tcPr>
          <w:p w14:paraId="00E5CB41" w14:textId="77777777" w:rsidR="004C3783" w:rsidRPr="002B0661" w:rsidRDefault="004C3783" w:rsidP="00675E6E">
            <w:pPr>
              <w:spacing w:after="39"/>
              <w:ind w:left="0"/>
              <w:jc w:val="center"/>
              <w:rPr>
                <w:bCs/>
                <w:lang w:val="en-US" w:eastAsia="x-none"/>
              </w:rPr>
            </w:pPr>
            <w:r w:rsidRPr="002B0661">
              <w:rPr>
                <w:bCs/>
                <w:lang w:val="en-US" w:eastAsia="x-none"/>
              </w:rPr>
              <w:t>16</w:t>
            </w:r>
          </w:p>
        </w:tc>
      </w:tr>
      <w:tr w:rsidR="004C3783" w:rsidRPr="000961F5" w14:paraId="0AD70A60" w14:textId="77777777" w:rsidTr="00675E6E">
        <w:trPr>
          <w:trHeight w:val="92"/>
        </w:trPr>
        <w:tc>
          <w:tcPr>
            <w:tcW w:w="1980" w:type="dxa"/>
          </w:tcPr>
          <w:p w14:paraId="156E695F" w14:textId="77777777" w:rsidR="004C3783" w:rsidRPr="000961F5" w:rsidRDefault="004C3783" w:rsidP="00675E6E">
            <w:pPr>
              <w:spacing w:after="39"/>
              <w:ind w:left="0"/>
              <w:jc w:val="left"/>
              <w:rPr>
                <w:lang w:eastAsia="x-none"/>
              </w:rPr>
            </w:pPr>
            <w:r w:rsidRPr="000961F5">
              <w:rPr>
                <w:lang w:eastAsia="x-none"/>
              </w:rPr>
              <w:t>400 - 479</w:t>
            </w:r>
          </w:p>
        </w:tc>
        <w:tc>
          <w:tcPr>
            <w:tcW w:w="1984" w:type="dxa"/>
          </w:tcPr>
          <w:p w14:paraId="47CD1579" w14:textId="77777777" w:rsidR="004C3783" w:rsidRPr="000961F5" w:rsidRDefault="004C3783" w:rsidP="00675E6E">
            <w:pPr>
              <w:spacing w:after="39"/>
              <w:ind w:left="0"/>
              <w:jc w:val="left"/>
              <w:rPr>
                <w:lang w:eastAsia="x-none"/>
              </w:rPr>
            </w:pPr>
            <w:r w:rsidRPr="000961F5">
              <w:rPr>
                <w:lang w:eastAsia="x-none"/>
              </w:rPr>
              <w:t>Large handset</w:t>
            </w:r>
          </w:p>
        </w:tc>
        <w:tc>
          <w:tcPr>
            <w:tcW w:w="1843" w:type="dxa"/>
            <w:shd w:val="clear" w:color="auto" w:fill="D9D9D9" w:themeFill="background1" w:themeFillShade="D9"/>
          </w:tcPr>
          <w:p w14:paraId="21BDAEBE" w14:textId="77777777" w:rsidR="004C3783" w:rsidRPr="002B0661" w:rsidRDefault="004C3783" w:rsidP="00675E6E">
            <w:pPr>
              <w:spacing w:after="39"/>
              <w:ind w:left="0"/>
              <w:jc w:val="center"/>
              <w:rPr>
                <w:b/>
                <w:bCs/>
                <w:lang w:val="en-US" w:eastAsia="x-none"/>
              </w:rPr>
            </w:pPr>
          </w:p>
        </w:tc>
        <w:tc>
          <w:tcPr>
            <w:tcW w:w="1670" w:type="dxa"/>
          </w:tcPr>
          <w:p w14:paraId="04E580D9" w14:textId="77777777" w:rsidR="004C3783" w:rsidRPr="002B0661" w:rsidRDefault="004C3783" w:rsidP="00675E6E">
            <w:pPr>
              <w:spacing w:after="39"/>
              <w:ind w:left="0"/>
              <w:jc w:val="center"/>
              <w:rPr>
                <w:bCs/>
                <w:lang w:val="en-US" w:eastAsia="x-none"/>
              </w:rPr>
            </w:pPr>
            <w:r w:rsidRPr="002B0661">
              <w:rPr>
                <w:bCs/>
                <w:lang w:val="en-US" w:eastAsia="x-none"/>
              </w:rPr>
              <w:t>xsmall</w:t>
            </w:r>
          </w:p>
        </w:tc>
        <w:tc>
          <w:tcPr>
            <w:tcW w:w="1260" w:type="dxa"/>
          </w:tcPr>
          <w:p w14:paraId="738CC5CB" w14:textId="77777777" w:rsidR="004C3783" w:rsidRPr="002B0661" w:rsidRDefault="004C3783" w:rsidP="00675E6E">
            <w:pPr>
              <w:spacing w:after="39"/>
              <w:ind w:left="0"/>
              <w:jc w:val="center"/>
              <w:rPr>
                <w:bCs/>
                <w:lang w:val="en-US" w:eastAsia="x-none"/>
              </w:rPr>
            </w:pPr>
            <w:r w:rsidRPr="002B0661">
              <w:rPr>
                <w:bCs/>
                <w:lang w:val="en-US" w:eastAsia="x-none"/>
              </w:rPr>
              <w:t>12</w:t>
            </w:r>
          </w:p>
        </w:tc>
        <w:tc>
          <w:tcPr>
            <w:tcW w:w="1890" w:type="dxa"/>
          </w:tcPr>
          <w:p w14:paraId="7A8CE917" w14:textId="77777777" w:rsidR="004C3783" w:rsidRPr="002B0661" w:rsidRDefault="004C3783" w:rsidP="00675E6E">
            <w:pPr>
              <w:spacing w:after="39"/>
              <w:ind w:left="0"/>
              <w:jc w:val="center"/>
              <w:rPr>
                <w:bCs/>
                <w:lang w:val="en-US" w:eastAsia="x-none"/>
              </w:rPr>
            </w:pPr>
            <w:r w:rsidRPr="002B0661">
              <w:rPr>
                <w:bCs/>
                <w:lang w:val="en-US" w:eastAsia="x-none"/>
              </w:rPr>
              <w:t>16</w:t>
            </w:r>
          </w:p>
        </w:tc>
      </w:tr>
      <w:tr w:rsidR="004C3783" w:rsidRPr="000961F5" w14:paraId="39E9C990" w14:textId="77777777" w:rsidTr="00675E6E">
        <w:trPr>
          <w:trHeight w:val="92"/>
        </w:trPr>
        <w:tc>
          <w:tcPr>
            <w:tcW w:w="1980" w:type="dxa"/>
            <w:tcBorders>
              <w:bottom w:val="single" w:sz="12" w:space="0" w:color="auto"/>
            </w:tcBorders>
          </w:tcPr>
          <w:p w14:paraId="76B5B174" w14:textId="77777777" w:rsidR="004C3783" w:rsidRPr="000961F5" w:rsidRDefault="004C3783" w:rsidP="00675E6E">
            <w:pPr>
              <w:spacing w:after="39"/>
              <w:ind w:left="0"/>
              <w:jc w:val="left"/>
              <w:rPr>
                <w:lang w:eastAsia="x-none"/>
              </w:rPr>
            </w:pPr>
            <w:r w:rsidRPr="000961F5">
              <w:rPr>
                <w:lang w:eastAsia="x-none"/>
              </w:rPr>
              <w:t>480 - 599</w:t>
            </w:r>
          </w:p>
        </w:tc>
        <w:tc>
          <w:tcPr>
            <w:tcW w:w="1984" w:type="dxa"/>
            <w:tcBorders>
              <w:bottom w:val="single" w:sz="12" w:space="0" w:color="auto"/>
            </w:tcBorders>
          </w:tcPr>
          <w:p w14:paraId="3365B244" w14:textId="77777777" w:rsidR="004C3783" w:rsidRPr="000961F5" w:rsidRDefault="004C3783" w:rsidP="00675E6E">
            <w:pPr>
              <w:spacing w:after="39"/>
              <w:ind w:left="0"/>
              <w:jc w:val="left"/>
              <w:rPr>
                <w:lang w:eastAsia="x-none"/>
              </w:rPr>
            </w:pPr>
            <w:r w:rsidRPr="000961F5">
              <w:rPr>
                <w:lang w:eastAsia="x-none"/>
              </w:rPr>
              <w:t>Large handset</w:t>
            </w:r>
          </w:p>
        </w:tc>
        <w:tc>
          <w:tcPr>
            <w:tcW w:w="1843" w:type="dxa"/>
            <w:tcBorders>
              <w:bottom w:val="single" w:sz="12" w:space="0" w:color="auto"/>
            </w:tcBorders>
          </w:tcPr>
          <w:p w14:paraId="5F74AFBF" w14:textId="77777777" w:rsidR="004C3783" w:rsidRPr="002B0661" w:rsidRDefault="004C3783" w:rsidP="00675E6E">
            <w:pPr>
              <w:spacing w:after="39"/>
              <w:ind w:left="0"/>
              <w:jc w:val="center"/>
              <w:rPr>
                <w:b/>
                <w:bCs/>
                <w:lang w:val="en-US" w:eastAsia="x-none"/>
              </w:rPr>
            </w:pPr>
            <w:r w:rsidRPr="000961F5">
              <w:rPr>
                <w:lang w:eastAsia="x-none"/>
              </w:rPr>
              <w:t>Small handset</w:t>
            </w:r>
          </w:p>
        </w:tc>
        <w:tc>
          <w:tcPr>
            <w:tcW w:w="1670" w:type="dxa"/>
            <w:tcBorders>
              <w:bottom w:val="single" w:sz="12" w:space="0" w:color="auto"/>
            </w:tcBorders>
          </w:tcPr>
          <w:p w14:paraId="1A871273" w14:textId="77777777" w:rsidR="004C3783" w:rsidRPr="002B0661" w:rsidRDefault="004C3783" w:rsidP="00675E6E">
            <w:pPr>
              <w:spacing w:after="39"/>
              <w:ind w:left="0"/>
              <w:jc w:val="center"/>
              <w:rPr>
                <w:bCs/>
                <w:lang w:val="en-US" w:eastAsia="x-none"/>
              </w:rPr>
            </w:pPr>
            <w:r w:rsidRPr="002B0661">
              <w:rPr>
                <w:bCs/>
                <w:lang w:val="en-US" w:eastAsia="x-none"/>
              </w:rPr>
              <w:t>xsmall</w:t>
            </w:r>
          </w:p>
        </w:tc>
        <w:tc>
          <w:tcPr>
            <w:tcW w:w="1260" w:type="dxa"/>
            <w:tcBorders>
              <w:bottom w:val="single" w:sz="12" w:space="0" w:color="auto"/>
            </w:tcBorders>
          </w:tcPr>
          <w:p w14:paraId="4ADB7402" w14:textId="77777777" w:rsidR="004C3783" w:rsidRPr="002B0661" w:rsidRDefault="004C3783" w:rsidP="00675E6E">
            <w:pPr>
              <w:spacing w:after="39"/>
              <w:ind w:left="0"/>
              <w:jc w:val="center"/>
              <w:rPr>
                <w:bCs/>
                <w:lang w:val="en-US" w:eastAsia="x-none"/>
              </w:rPr>
            </w:pPr>
            <w:r w:rsidRPr="002B0661">
              <w:rPr>
                <w:bCs/>
                <w:lang w:val="en-US" w:eastAsia="x-none"/>
              </w:rPr>
              <w:t>12</w:t>
            </w:r>
          </w:p>
        </w:tc>
        <w:tc>
          <w:tcPr>
            <w:tcW w:w="1890" w:type="dxa"/>
            <w:tcBorders>
              <w:bottom w:val="single" w:sz="12" w:space="0" w:color="auto"/>
            </w:tcBorders>
          </w:tcPr>
          <w:p w14:paraId="5FFE4D56" w14:textId="77777777" w:rsidR="004C3783" w:rsidRPr="002B0661" w:rsidRDefault="004C3783" w:rsidP="00675E6E">
            <w:pPr>
              <w:spacing w:after="39"/>
              <w:ind w:left="0"/>
              <w:jc w:val="center"/>
              <w:rPr>
                <w:bCs/>
                <w:lang w:val="en-US" w:eastAsia="x-none"/>
              </w:rPr>
            </w:pPr>
            <w:r w:rsidRPr="002B0661">
              <w:rPr>
                <w:bCs/>
                <w:lang w:val="en-US" w:eastAsia="x-none"/>
              </w:rPr>
              <w:t>16</w:t>
            </w:r>
          </w:p>
        </w:tc>
      </w:tr>
      <w:tr w:rsidR="004C3783" w:rsidRPr="000961F5" w14:paraId="4B0181E5" w14:textId="77777777" w:rsidTr="00675E6E">
        <w:trPr>
          <w:trHeight w:val="92"/>
        </w:trPr>
        <w:tc>
          <w:tcPr>
            <w:tcW w:w="1980" w:type="dxa"/>
            <w:tcBorders>
              <w:top w:val="single" w:sz="12" w:space="0" w:color="auto"/>
            </w:tcBorders>
          </w:tcPr>
          <w:p w14:paraId="58E673AD" w14:textId="77777777" w:rsidR="004C3783" w:rsidRPr="000961F5" w:rsidRDefault="004C3783" w:rsidP="00675E6E">
            <w:pPr>
              <w:spacing w:after="39"/>
              <w:ind w:left="0"/>
              <w:jc w:val="left"/>
              <w:rPr>
                <w:lang w:eastAsia="x-none"/>
              </w:rPr>
            </w:pPr>
            <w:r w:rsidRPr="000961F5">
              <w:rPr>
                <w:lang w:eastAsia="x-none"/>
              </w:rPr>
              <w:t>600 - 719</w:t>
            </w:r>
          </w:p>
        </w:tc>
        <w:tc>
          <w:tcPr>
            <w:tcW w:w="1984" w:type="dxa"/>
            <w:tcBorders>
              <w:top w:val="single" w:sz="12" w:space="0" w:color="auto"/>
            </w:tcBorders>
          </w:tcPr>
          <w:p w14:paraId="1BF08FF0" w14:textId="77777777" w:rsidR="004C3783" w:rsidRPr="000961F5" w:rsidRDefault="004C3783" w:rsidP="00675E6E">
            <w:pPr>
              <w:spacing w:after="39"/>
              <w:ind w:left="0"/>
              <w:jc w:val="left"/>
              <w:rPr>
                <w:lang w:eastAsia="x-none"/>
              </w:rPr>
            </w:pPr>
            <w:r w:rsidRPr="000961F5">
              <w:rPr>
                <w:lang w:eastAsia="x-none"/>
              </w:rPr>
              <w:t>Small handset</w:t>
            </w:r>
          </w:p>
        </w:tc>
        <w:tc>
          <w:tcPr>
            <w:tcW w:w="1843" w:type="dxa"/>
            <w:tcBorders>
              <w:top w:val="single" w:sz="12" w:space="0" w:color="auto"/>
            </w:tcBorders>
          </w:tcPr>
          <w:p w14:paraId="76CEA6BA" w14:textId="77777777" w:rsidR="004C3783" w:rsidRPr="002B0661" w:rsidRDefault="004C3783" w:rsidP="00675E6E">
            <w:pPr>
              <w:spacing w:after="39"/>
              <w:ind w:left="0"/>
              <w:jc w:val="center"/>
              <w:rPr>
                <w:b/>
                <w:bCs/>
                <w:lang w:val="en-US" w:eastAsia="x-none"/>
              </w:rPr>
            </w:pPr>
            <w:r w:rsidRPr="000961F5">
              <w:rPr>
                <w:lang w:eastAsia="x-none"/>
              </w:rPr>
              <w:t>Medium handset</w:t>
            </w:r>
          </w:p>
        </w:tc>
        <w:tc>
          <w:tcPr>
            <w:tcW w:w="1670" w:type="dxa"/>
            <w:tcBorders>
              <w:top w:val="single" w:sz="12" w:space="0" w:color="auto"/>
            </w:tcBorders>
          </w:tcPr>
          <w:p w14:paraId="70DF24C7" w14:textId="77777777" w:rsidR="004C3783" w:rsidRPr="002B0661" w:rsidRDefault="004C3783" w:rsidP="00675E6E">
            <w:pPr>
              <w:spacing w:after="39"/>
              <w:ind w:left="0"/>
              <w:jc w:val="center"/>
              <w:rPr>
                <w:bCs/>
                <w:lang w:val="en-US" w:eastAsia="x-none"/>
              </w:rPr>
            </w:pPr>
            <w:r w:rsidRPr="002B0661">
              <w:rPr>
                <w:bCs/>
                <w:lang w:val="en-US" w:eastAsia="x-none"/>
              </w:rPr>
              <w:t>small</w:t>
            </w:r>
          </w:p>
        </w:tc>
        <w:tc>
          <w:tcPr>
            <w:tcW w:w="1260" w:type="dxa"/>
            <w:tcBorders>
              <w:top w:val="single" w:sz="12" w:space="0" w:color="auto"/>
            </w:tcBorders>
          </w:tcPr>
          <w:p w14:paraId="3B92E632" w14:textId="77777777" w:rsidR="004C3783" w:rsidRPr="002B0661" w:rsidRDefault="004C3783" w:rsidP="00675E6E">
            <w:pPr>
              <w:spacing w:after="39"/>
              <w:ind w:left="0"/>
              <w:jc w:val="center"/>
              <w:rPr>
                <w:bCs/>
                <w:lang w:val="en-US" w:eastAsia="x-none"/>
              </w:rPr>
            </w:pPr>
            <w:r w:rsidRPr="002B0661">
              <w:rPr>
                <w:bCs/>
                <w:lang w:val="en-US" w:eastAsia="x-none"/>
              </w:rPr>
              <w:t>12</w:t>
            </w:r>
          </w:p>
        </w:tc>
        <w:tc>
          <w:tcPr>
            <w:tcW w:w="1890" w:type="dxa"/>
            <w:tcBorders>
              <w:top w:val="single" w:sz="12" w:space="0" w:color="auto"/>
            </w:tcBorders>
          </w:tcPr>
          <w:p w14:paraId="0D95E867" w14:textId="77777777" w:rsidR="004C3783" w:rsidRPr="002B0661" w:rsidRDefault="004C3783" w:rsidP="00675E6E">
            <w:pPr>
              <w:spacing w:after="39"/>
              <w:ind w:left="0"/>
              <w:jc w:val="center"/>
              <w:rPr>
                <w:bCs/>
                <w:lang w:val="en-US" w:eastAsia="x-none"/>
              </w:rPr>
            </w:pPr>
            <w:r w:rsidRPr="002B0661">
              <w:rPr>
                <w:bCs/>
                <w:lang w:val="en-US" w:eastAsia="x-none"/>
              </w:rPr>
              <w:t>24</w:t>
            </w:r>
          </w:p>
        </w:tc>
      </w:tr>
      <w:tr w:rsidR="004C3783" w:rsidRPr="000961F5" w14:paraId="1456FC96" w14:textId="77777777" w:rsidTr="00675E6E">
        <w:trPr>
          <w:trHeight w:val="92"/>
        </w:trPr>
        <w:tc>
          <w:tcPr>
            <w:tcW w:w="1980" w:type="dxa"/>
          </w:tcPr>
          <w:p w14:paraId="13E11D2A" w14:textId="77777777" w:rsidR="004C3783" w:rsidRPr="000961F5" w:rsidRDefault="004C3783" w:rsidP="00675E6E">
            <w:pPr>
              <w:spacing w:after="39"/>
              <w:ind w:left="0"/>
              <w:jc w:val="left"/>
              <w:rPr>
                <w:lang w:eastAsia="x-none"/>
              </w:rPr>
            </w:pPr>
            <w:r w:rsidRPr="000961F5">
              <w:rPr>
                <w:lang w:eastAsia="x-none"/>
              </w:rPr>
              <w:t>720 - 839</w:t>
            </w:r>
          </w:p>
        </w:tc>
        <w:tc>
          <w:tcPr>
            <w:tcW w:w="1984" w:type="dxa"/>
          </w:tcPr>
          <w:p w14:paraId="3E28881C" w14:textId="77777777" w:rsidR="004C3783" w:rsidRPr="000961F5" w:rsidRDefault="004C3783" w:rsidP="00675E6E">
            <w:pPr>
              <w:spacing w:after="39"/>
              <w:ind w:left="0"/>
              <w:jc w:val="left"/>
              <w:rPr>
                <w:lang w:eastAsia="x-none"/>
              </w:rPr>
            </w:pPr>
            <w:r w:rsidRPr="000961F5">
              <w:rPr>
                <w:lang w:eastAsia="x-none"/>
              </w:rPr>
              <w:t>Large handset</w:t>
            </w:r>
          </w:p>
        </w:tc>
        <w:tc>
          <w:tcPr>
            <w:tcW w:w="1843" w:type="dxa"/>
          </w:tcPr>
          <w:p w14:paraId="33FA6853" w14:textId="77777777" w:rsidR="004C3783" w:rsidRPr="002B0661" w:rsidRDefault="004C3783" w:rsidP="00675E6E">
            <w:pPr>
              <w:spacing w:after="39"/>
              <w:ind w:left="0"/>
              <w:jc w:val="center"/>
              <w:rPr>
                <w:b/>
                <w:bCs/>
                <w:lang w:val="en-US" w:eastAsia="x-none"/>
              </w:rPr>
            </w:pPr>
            <w:r w:rsidRPr="000961F5">
              <w:rPr>
                <w:lang w:eastAsia="x-none"/>
              </w:rPr>
              <w:t>Large handset</w:t>
            </w:r>
          </w:p>
        </w:tc>
        <w:tc>
          <w:tcPr>
            <w:tcW w:w="1670" w:type="dxa"/>
          </w:tcPr>
          <w:p w14:paraId="2880FCF0" w14:textId="77777777" w:rsidR="004C3783" w:rsidRPr="002B0661" w:rsidRDefault="004C3783" w:rsidP="00675E6E">
            <w:pPr>
              <w:spacing w:after="39"/>
              <w:ind w:left="0"/>
              <w:jc w:val="center"/>
              <w:rPr>
                <w:bCs/>
                <w:lang w:val="en-US" w:eastAsia="x-none"/>
              </w:rPr>
            </w:pPr>
            <w:r w:rsidRPr="002B0661">
              <w:rPr>
                <w:bCs/>
                <w:lang w:val="en-US" w:eastAsia="x-none"/>
              </w:rPr>
              <w:t>small</w:t>
            </w:r>
          </w:p>
        </w:tc>
        <w:tc>
          <w:tcPr>
            <w:tcW w:w="1260" w:type="dxa"/>
          </w:tcPr>
          <w:p w14:paraId="77745348" w14:textId="77777777" w:rsidR="004C3783" w:rsidRPr="002B0661" w:rsidRDefault="004C3783" w:rsidP="00675E6E">
            <w:pPr>
              <w:spacing w:after="39"/>
              <w:ind w:left="0"/>
              <w:jc w:val="center"/>
              <w:rPr>
                <w:bCs/>
                <w:lang w:val="en-US" w:eastAsia="x-none"/>
              </w:rPr>
            </w:pPr>
            <w:r w:rsidRPr="002B0661">
              <w:rPr>
                <w:bCs/>
                <w:lang w:val="en-US" w:eastAsia="x-none"/>
              </w:rPr>
              <w:t>12</w:t>
            </w:r>
          </w:p>
        </w:tc>
        <w:tc>
          <w:tcPr>
            <w:tcW w:w="1890" w:type="dxa"/>
          </w:tcPr>
          <w:p w14:paraId="44ABF807" w14:textId="77777777" w:rsidR="004C3783" w:rsidRPr="002B0661" w:rsidRDefault="004C3783" w:rsidP="00675E6E">
            <w:pPr>
              <w:spacing w:after="39"/>
              <w:ind w:left="0"/>
              <w:jc w:val="center"/>
              <w:rPr>
                <w:bCs/>
                <w:lang w:val="en-US" w:eastAsia="x-none"/>
              </w:rPr>
            </w:pPr>
            <w:r w:rsidRPr="002B0661">
              <w:rPr>
                <w:bCs/>
                <w:lang w:val="en-US" w:eastAsia="x-none"/>
              </w:rPr>
              <w:t>24</w:t>
            </w:r>
          </w:p>
        </w:tc>
      </w:tr>
      <w:tr w:rsidR="004C3783" w:rsidRPr="000961F5" w14:paraId="371B134B" w14:textId="77777777" w:rsidTr="00675E6E">
        <w:trPr>
          <w:trHeight w:val="92"/>
        </w:trPr>
        <w:tc>
          <w:tcPr>
            <w:tcW w:w="1980" w:type="dxa"/>
          </w:tcPr>
          <w:p w14:paraId="6824CA60" w14:textId="77777777" w:rsidR="004C3783" w:rsidRPr="000961F5" w:rsidRDefault="004C3783" w:rsidP="00675E6E">
            <w:pPr>
              <w:spacing w:after="39"/>
              <w:ind w:left="0"/>
              <w:jc w:val="left"/>
              <w:rPr>
                <w:lang w:eastAsia="x-none"/>
              </w:rPr>
            </w:pPr>
            <w:r w:rsidRPr="000961F5">
              <w:rPr>
                <w:lang w:eastAsia="x-none"/>
              </w:rPr>
              <w:t>840 - 959</w:t>
            </w:r>
          </w:p>
        </w:tc>
        <w:tc>
          <w:tcPr>
            <w:tcW w:w="1984" w:type="dxa"/>
          </w:tcPr>
          <w:p w14:paraId="6674B471" w14:textId="77777777" w:rsidR="004C3783" w:rsidRPr="000961F5" w:rsidRDefault="004C3783" w:rsidP="00675E6E">
            <w:pPr>
              <w:spacing w:after="39"/>
              <w:ind w:left="0"/>
              <w:jc w:val="left"/>
              <w:rPr>
                <w:lang w:eastAsia="x-none"/>
              </w:rPr>
            </w:pPr>
            <w:r w:rsidRPr="000961F5">
              <w:rPr>
                <w:lang w:eastAsia="x-none"/>
              </w:rPr>
              <w:t>Large handset</w:t>
            </w:r>
          </w:p>
        </w:tc>
        <w:tc>
          <w:tcPr>
            <w:tcW w:w="1843" w:type="dxa"/>
          </w:tcPr>
          <w:p w14:paraId="263B3EA6" w14:textId="77777777" w:rsidR="004C3783" w:rsidRPr="002B0661" w:rsidRDefault="004C3783" w:rsidP="00675E6E">
            <w:pPr>
              <w:spacing w:after="39"/>
              <w:ind w:left="0"/>
              <w:jc w:val="center"/>
              <w:rPr>
                <w:b/>
                <w:bCs/>
                <w:lang w:val="en-US" w:eastAsia="x-none"/>
              </w:rPr>
            </w:pPr>
            <w:r w:rsidRPr="000961F5">
              <w:rPr>
                <w:lang w:eastAsia="x-none"/>
              </w:rPr>
              <w:t>Large handset</w:t>
            </w:r>
          </w:p>
        </w:tc>
        <w:tc>
          <w:tcPr>
            <w:tcW w:w="1670" w:type="dxa"/>
          </w:tcPr>
          <w:p w14:paraId="49DF39D9" w14:textId="77777777" w:rsidR="004C3783" w:rsidRPr="002B0661" w:rsidRDefault="004C3783" w:rsidP="00675E6E">
            <w:pPr>
              <w:spacing w:after="39"/>
              <w:ind w:left="0"/>
              <w:jc w:val="center"/>
              <w:rPr>
                <w:bCs/>
                <w:lang w:val="en-US" w:eastAsia="x-none"/>
              </w:rPr>
            </w:pPr>
            <w:r w:rsidRPr="002B0661">
              <w:rPr>
                <w:bCs/>
                <w:lang w:val="en-US" w:eastAsia="x-none"/>
              </w:rPr>
              <w:t>small</w:t>
            </w:r>
          </w:p>
        </w:tc>
        <w:tc>
          <w:tcPr>
            <w:tcW w:w="1260" w:type="dxa"/>
          </w:tcPr>
          <w:p w14:paraId="13BB27FB" w14:textId="77777777" w:rsidR="004C3783" w:rsidRPr="002B0661" w:rsidRDefault="004C3783" w:rsidP="00675E6E">
            <w:pPr>
              <w:spacing w:after="39"/>
              <w:ind w:left="0"/>
              <w:jc w:val="center"/>
              <w:rPr>
                <w:bCs/>
                <w:lang w:val="en-US" w:eastAsia="x-none"/>
              </w:rPr>
            </w:pPr>
            <w:r w:rsidRPr="002B0661">
              <w:rPr>
                <w:bCs/>
                <w:lang w:val="en-US" w:eastAsia="x-none"/>
              </w:rPr>
              <w:t>12</w:t>
            </w:r>
          </w:p>
        </w:tc>
        <w:tc>
          <w:tcPr>
            <w:tcW w:w="1890" w:type="dxa"/>
          </w:tcPr>
          <w:p w14:paraId="0DF97C1D" w14:textId="77777777" w:rsidR="004C3783" w:rsidRPr="002B0661" w:rsidRDefault="004C3783" w:rsidP="00675E6E">
            <w:pPr>
              <w:spacing w:after="39"/>
              <w:ind w:left="0"/>
              <w:jc w:val="center"/>
              <w:rPr>
                <w:bCs/>
                <w:lang w:val="en-US" w:eastAsia="x-none"/>
              </w:rPr>
            </w:pPr>
            <w:r w:rsidRPr="002B0661">
              <w:rPr>
                <w:bCs/>
                <w:lang w:val="en-US" w:eastAsia="x-none"/>
              </w:rPr>
              <w:t>24</w:t>
            </w:r>
          </w:p>
        </w:tc>
      </w:tr>
      <w:tr w:rsidR="004C3783" w:rsidRPr="000961F5" w14:paraId="4282D4B3" w14:textId="77777777" w:rsidTr="00675E6E">
        <w:trPr>
          <w:trHeight w:val="92"/>
        </w:trPr>
        <w:tc>
          <w:tcPr>
            <w:tcW w:w="1980" w:type="dxa"/>
            <w:tcBorders>
              <w:bottom w:val="single" w:sz="12" w:space="0" w:color="auto"/>
            </w:tcBorders>
          </w:tcPr>
          <w:p w14:paraId="24BFE4E9" w14:textId="77777777" w:rsidR="004C3783" w:rsidRPr="000961F5" w:rsidRDefault="004C3783" w:rsidP="00675E6E">
            <w:pPr>
              <w:spacing w:after="39"/>
              <w:ind w:left="0"/>
              <w:jc w:val="left"/>
              <w:rPr>
                <w:lang w:eastAsia="x-none"/>
              </w:rPr>
            </w:pPr>
            <w:r w:rsidRPr="000961F5">
              <w:rPr>
                <w:lang w:eastAsia="x-none"/>
              </w:rPr>
              <w:t>960 - 1023</w:t>
            </w:r>
          </w:p>
        </w:tc>
        <w:tc>
          <w:tcPr>
            <w:tcW w:w="1984" w:type="dxa"/>
            <w:tcBorders>
              <w:bottom w:val="single" w:sz="12" w:space="0" w:color="auto"/>
            </w:tcBorders>
            <w:shd w:val="clear" w:color="auto" w:fill="D9D9D9" w:themeFill="background1" w:themeFillShade="D9"/>
          </w:tcPr>
          <w:p w14:paraId="70BD8F1D" w14:textId="77777777" w:rsidR="004C3783" w:rsidRPr="000961F5" w:rsidRDefault="004C3783" w:rsidP="00675E6E">
            <w:pPr>
              <w:spacing w:after="39"/>
              <w:ind w:left="0"/>
              <w:jc w:val="left"/>
              <w:rPr>
                <w:lang w:eastAsia="x-none"/>
              </w:rPr>
            </w:pPr>
          </w:p>
        </w:tc>
        <w:tc>
          <w:tcPr>
            <w:tcW w:w="1843" w:type="dxa"/>
            <w:tcBorders>
              <w:bottom w:val="single" w:sz="12" w:space="0" w:color="auto"/>
            </w:tcBorders>
          </w:tcPr>
          <w:p w14:paraId="33284EE3" w14:textId="77777777" w:rsidR="004C3783" w:rsidRPr="002B0661" w:rsidRDefault="004C3783" w:rsidP="00675E6E">
            <w:pPr>
              <w:spacing w:after="39"/>
              <w:ind w:left="0"/>
              <w:jc w:val="center"/>
              <w:rPr>
                <w:b/>
                <w:bCs/>
                <w:lang w:val="en-US" w:eastAsia="x-none"/>
              </w:rPr>
            </w:pPr>
            <w:r w:rsidRPr="000961F5">
              <w:rPr>
                <w:lang w:eastAsia="x-none"/>
              </w:rPr>
              <w:t>Small handset</w:t>
            </w:r>
          </w:p>
        </w:tc>
        <w:tc>
          <w:tcPr>
            <w:tcW w:w="1670" w:type="dxa"/>
            <w:tcBorders>
              <w:bottom w:val="single" w:sz="12" w:space="0" w:color="auto"/>
            </w:tcBorders>
          </w:tcPr>
          <w:p w14:paraId="2C671DFA" w14:textId="77777777" w:rsidR="004C3783" w:rsidRPr="002B0661" w:rsidRDefault="004C3783" w:rsidP="00675E6E">
            <w:pPr>
              <w:spacing w:after="39"/>
              <w:ind w:left="0"/>
              <w:jc w:val="center"/>
              <w:rPr>
                <w:bCs/>
                <w:lang w:val="en-US" w:eastAsia="x-none"/>
              </w:rPr>
            </w:pPr>
            <w:r w:rsidRPr="002B0661">
              <w:rPr>
                <w:bCs/>
                <w:lang w:val="en-US" w:eastAsia="x-none"/>
              </w:rPr>
              <w:t>small</w:t>
            </w:r>
          </w:p>
        </w:tc>
        <w:tc>
          <w:tcPr>
            <w:tcW w:w="1260" w:type="dxa"/>
            <w:tcBorders>
              <w:bottom w:val="single" w:sz="12" w:space="0" w:color="auto"/>
            </w:tcBorders>
          </w:tcPr>
          <w:p w14:paraId="0AF5CC8D" w14:textId="77777777" w:rsidR="004C3783" w:rsidRPr="002B0661" w:rsidRDefault="004C3783" w:rsidP="00675E6E">
            <w:pPr>
              <w:spacing w:after="39"/>
              <w:ind w:left="0"/>
              <w:jc w:val="center"/>
              <w:rPr>
                <w:bCs/>
                <w:lang w:val="en-US" w:eastAsia="x-none"/>
              </w:rPr>
            </w:pPr>
            <w:r w:rsidRPr="002B0661">
              <w:rPr>
                <w:bCs/>
                <w:lang w:val="en-US" w:eastAsia="x-none"/>
              </w:rPr>
              <w:t>12</w:t>
            </w:r>
          </w:p>
        </w:tc>
        <w:tc>
          <w:tcPr>
            <w:tcW w:w="1890" w:type="dxa"/>
            <w:tcBorders>
              <w:bottom w:val="single" w:sz="12" w:space="0" w:color="auto"/>
            </w:tcBorders>
          </w:tcPr>
          <w:p w14:paraId="12B4F0B4" w14:textId="77777777" w:rsidR="004C3783" w:rsidRPr="002B0661" w:rsidRDefault="004C3783" w:rsidP="00675E6E">
            <w:pPr>
              <w:spacing w:after="39"/>
              <w:ind w:left="0"/>
              <w:jc w:val="center"/>
              <w:rPr>
                <w:bCs/>
                <w:lang w:val="en-US" w:eastAsia="x-none"/>
              </w:rPr>
            </w:pPr>
            <w:r w:rsidRPr="002B0661">
              <w:rPr>
                <w:bCs/>
                <w:lang w:val="en-US" w:eastAsia="x-none"/>
              </w:rPr>
              <w:t>24</w:t>
            </w:r>
          </w:p>
        </w:tc>
      </w:tr>
      <w:tr w:rsidR="004C3783" w:rsidRPr="000961F5" w14:paraId="14B500C8" w14:textId="77777777" w:rsidTr="00675E6E">
        <w:trPr>
          <w:trHeight w:val="92"/>
        </w:trPr>
        <w:tc>
          <w:tcPr>
            <w:tcW w:w="1980" w:type="dxa"/>
            <w:tcBorders>
              <w:top w:val="single" w:sz="12" w:space="0" w:color="auto"/>
            </w:tcBorders>
          </w:tcPr>
          <w:p w14:paraId="3026B06B" w14:textId="77777777" w:rsidR="004C3783" w:rsidRPr="000961F5" w:rsidRDefault="004C3783" w:rsidP="00675E6E">
            <w:pPr>
              <w:spacing w:after="39"/>
              <w:ind w:left="0"/>
              <w:jc w:val="left"/>
              <w:rPr>
                <w:lang w:eastAsia="x-none"/>
              </w:rPr>
            </w:pPr>
            <w:r w:rsidRPr="000961F5">
              <w:rPr>
                <w:lang w:eastAsia="x-none"/>
              </w:rPr>
              <w:t>1024 - 1279</w:t>
            </w:r>
          </w:p>
        </w:tc>
        <w:tc>
          <w:tcPr>
            <w:tcW w:w="1984" w:type="dxa"/>
            <w:tcBorders>
              <w:top w:val="single" w:sz="12" w:space="0" w:color="auto"/>
            </w:tcBorders>
            <w:shd w:val="clear" w:color="auto" w:fill="D9D9D9" w:themeFill="background1" w:themeFillShade="D9"/>
          </w:tcPr>
          <w:p w14:paraId="574AC718" w14:textId="77777777" w:rsidR="004C3783" w:rsidRPr="000961F5" w:rsidRDefault="004C3783" w:rsidP="00675E6E">
            <w:pPr>
              <w:spacing w:after="39"/>
              <w:ind w:left="0"/>
              <w:jc w:val="left"/>
              <w:rPr>
                <w:lang w:eastAsia="x-none"/>
              </w:rPr>
            </w:pPr>
          </w:p>
        </w:tc>
        <w:tc>
          <w:tcPr>
            <w:tcW w:w="1843" w:type="dxa"/>
            <w:tcBorders>
              <w:top w:val="single" w:sz="12" w:space="0" w:color="auto"/>
            </w:tcBorders>
          </w:tcPr>
          <w:p w14:paraId="6AC4D5D5" w14:textId="77777777" w:rsidR="004C3783" w:rsidRPr="002B0661" w:rsidRDefault="004C3783" w:rsidP="00675E6E">
            <w:pPr>
              <w:spacing w:after="39"/>
              <w:ind w:left="0"/>
              <w:jc w:val="center"/>
              <w:rPr>
                <w:b/>
                <w:bCs/>
                <w:lang w:val="en-US" w:eastAsia="x-none"/>
              </w:rPr>
            </w:pPr>
            <w:r w:rsidRPr="000961F5">
              <w:rPr>
                <w:lang w:eastAsia="x-none"/>
              </w:rPr>
              <w:t>Large handset</w:t>
            </w:r>
          </w:p>
        </w:tc>
        <w:tc>
          <w:tcPr>
            <w:tcW w:w="1670" w:type="dxa"/>
            <w:tcBorders>
              <w:top w:val="single" w:sz="12" w:space="0" w:color="auto"/>
            </w:tcBorders>
          </w:tcPr>
          <w:p w14:paraId="1C4C3EB9" w14:textId="77777777" w:rsidR="004C3783" w:rsidRPr="002B0661" w:rsidRDefault="004C3783" w:rsidP="00675E6E">
            <w:pPr>
              <w:spacing w:after="39"/>
              <w:ind w:left="0"/>
              <w:jc w:val="center"/>
              <w:rPr>
                <w:bCs/>
                <w:lang w:val="en-US" w:eastAsia="x-none"/>
              </w:rPr>
            </w:pPr>
            <w:r w:rsidRPr="002B0661">
              <w:rPr>
                <w:bCs/>
                <w:lang w:val="en-US" w:eastAsia="x-none"/>
              </w:rPr>
              <w:t>medium</w:t>
            </w:r>
          </w:p>
        </w:tc>
        <w:tc>
          <w:tcPr>
            <w:tcW w:w="1260" w:type="dxa"/>
            <w:tcBorders>
              <w:top w:val="single" w:sz="12" w:space="0" w:color="auto"/>
            </w:tcBorders>
          </w:tcPr>
          <w:p w14:paraId="340EF9E0" w14:textId="77777777" w:rsidR="004C3783" w:rsidRPr="002B0661" w:rsidRDefault="004C3783" w:rsidP="00675E6E">
            <w:pPr>
              <w:spacing w:after="39"/>
              <w:ind w:left="0"/>
              <w:jc w:val="center"/>
              <w:rPr>
                <w:bCs/>
                <w:lang w:val="en-US" w:eastAsia="x-none"/>
              </w:rPr>
            </w:pPr>
            <w:r w:rsidRPr="002B0661">
              <w:rPr>
                <w:bCs/>
                <w:lang w:val="en-US" w:eastAsia="x-none"/>
              </w:rPr>
              <w:t>12</w:t>
            </w:r>
          </w:p>
        </w:tc>
        <w:tc>
          <w:tcPr>
            <w:tcW w:w="1890" w:type="dxa"/>
            <w:tcBorders>
              <w:top w:val="single" w:sz="12" w:space="0" w:color="auto"/>
            </w:tcBorders>
          </w:tcPr>
          <w:p w14:paraId="3D94E8D5" w14:textId="77777777" w:rsidR="004C3783" w:rsidRPr="002B0661" w:rsidRDefault="004C3783" w:rsidP="00675E6E">
            <w:pPr>
              <w:spacing w:after="39"/>
              <w:ind w:left="0"/>
              <w:jc w:val="center"/>
              <w:rPr>
                <w:bCs/>
                <w:lang w:val="en-US" w:eastAsia="x-none"/>
              </w:rPr>
            </w:pPr>
            <w:r w:rsidRPr="002B0661">
              <w:rPr>
                <w:bCs/>
                <w:lang w:val="en-US" w:eastAsia="x-none"/>
              </w:rPr>
              <w:t>24</w:t>
            </w:r>
          </w:p>
        </w:tc>
      </w:tr>
      <w:tr w:rsidR="004C3783" w:rsidRPr="000961F5" w14:paraId="5A554122" w14:textId="77777777" w:rsidTr="00675E6E">
        <w:trPr>
          <w:trHeight w:val="92"/>
        </w:trPr>
        <w:tc>
          <w:tcPr>
            <w:tcW w:w="1980" w:type="dxa"/>
            <w:tcBorders>
              <w:bottom w:val="single" w:sz="12" w:space="0" w:color="auto"/>
            </w:tcBorders>
          </w:tcPr>
          <w:p w14:paraId="7EEBC47B" w14:textId="77777777" w:rsidR="004C3783" w:rsidRPr="000961F5" w:rsidRDefault="004C3783" w:rsidP="00675E6E">
            <w:pPr>
              <w:spacing w:after="39"/>
              <w:ind w:left="0"/>
              <w:jc w:val="left"/>
              <w:rPr>
                <w:lang w:eastAsia="x-none"/>
              </w:rPr>
            </w:pPr>
            <w:r w:rsidRPr="000961F5">
              <w:rPr>
                <w:lang w:eastAsia="x-none"/>
              </w:rPr>
              <w:t>1280 - 1439</w:t>
            </w:r>
          </w:p>
        </w:tc>
        <w:tc>
          <w:tcPr>
            <w:tcW w:w="1984" w:type="dxa"/>
            <w:tcBorders>
              <w:bottom w:val="single" w:sz="12" w:space="0" w:color="auto"/>
            </w:tcBorders>
            <w:shd w:val="clear" w:color="auto" w:fill="D9D9D9" w:themeFill="background1" w:themeFillShade="D9"/>
          </w:tcPr>
          <w:p w14:paraId="35DD9BFE" w14:textId="77777777" w:rsidR="004C3783" w:rsidRPr="000961F5" w:rsidRDefault="004C3783" w:rsidP="00675E6E">
            <w:pPr>
              <w:spacing w:after="39"/>
              <w:ind w:left="0"/>
              <w:jc w:val="left"/>
              <w:rPr>
                <w:lang w:eastAsia="x-none"/>
              </w:rPr>
            </w:pPr>
          </w:p>
        </w:tc>
        <w:tc>
          <w:tcPr>
            <w:tcW w:w="1843" w:type="dxa"/>
            <w:tcBorders>
              <w:bottom w:val="single" w:sz="12" w:space="0" w:color="auto"/>
            </w:tcBorders>
          </w:tcPr>
          <w:p w14:paraId="11B63C1D" w14:textId="77777777" w:rsidR="004C3783" w:rsidRPr="002B0661" w:rsidRDefault="004C3783" w:rsidP="00675E6E">
            <w:pPr>
              <w:spacing w:after="39"/>
              <w:ind w:left="0"/>
              <w:jc w:val="center"/>
              <w:rPr>
                <w:b/>
                <w:bCs/>
                <w:lang w:val="en-US" w:eastAsia="x-none"/>
              </w:rPr>
            </w:pPr>
            <w:r w:rsidRPr="000961F5">
              <w:rPr>
                <w:lang w:eastAsia="x-none"/>
              </w:rPr>
              <w:t>Large handset</w:t>
            </w:r>
          </w:p>
        </w:tc>
        <w:tc>
          <w:tcPr>
            <w:tcW w:w="1670" w:type="dxa"/>
            <w:tcBorders>
              <w:bottom w:val="single" w:sz="12" w:space="0" w:color="auto"/>
            </w:tcBorders>
          </w:tcPr>
          <w:p w14:paraId="172CDA09" w14:textId="77777777" w:rsidR="004C3783" w:rsidRPr="002B0661" w:rsidRDefault="004C3783" w:rsidP="00675E6E">
            <w:pPr>
              <w:spacing w:after="39"/>
              <w:ind w:left="0"/>
              <w:jc w:val="center"/>
              <w:rPr>
                <w:bCs/>
                <w:lang w:val="en-US" w:eastAsia="x-none"/>
              </w:rPr>
            </w:pPr>
            <w:r w:rsidRPr="002B0661">
              <w:rPr>
                <w:bCs/>
                <w:lang w:val="en-US" w:eastAsia="x-none"/>
              </w:rPr>
              <w:t>medium</w:t>
            </w:r>
          </w:p>
        </w:tc>
        <w:tc>
          <w:tcPr>
            <w:tcW w:w="1260" w:type="dxa"/>
            <w:tcBorders>
              <w:bottom w:val="single" w:sz="12" w:space="0" w:color="auto"/>
            </w:tcBorders>
          </w:tcPr>
          <w:p w14:paraId="2EB55945" w14:textId="77777777" w:rsidR="004C3783" w:rsidRPr="002B0661" w:rsidRDefault="004C3783" w:rsidP="00675E6E">
            <w:pPr>
              <w:spacing w:after="39"/>
              <w:ind w:left="0"/>
              <w:jc w:val="center"/>
              <w:rPr>
                <w:bCs/>
                <w:lang w:val="en-US" w:eastAsia="x-none"/>
              </w:rPr>
            </w:pPr>
            <w:r w:rsidRPr="002B0661">
              <w:rPr>
                <w:bCs/>
                <w:lang w:val="en-US" w:eastAsia="x-none"/>
              </w:rPr>
              <w:t>12</w:t>
            </w:r>
          </w:p>
        </w:tc>
        <w:tc>
          <w:tcPr>
            <w:tcW w:w="1890" w:type="dxa"/>
            <w:tcBorders>
              <w:bottom w:val="single" w:sz="12" w:space="0" w:color="auto"/>
            </w:tcBorders>
          </w:tcPr>
          <w:p w14:paraId="7E2E8946" w14:textId="77777777" w:rsidR="004C3783" w:rsidRPr="002B0661" w:rsidRDefault="004C3783" w:rsidP="00675E6E">
            <w:pPr>
              <w:spacing w:after="39"/>
              <w:ind w:left="0"/>
              <w:jc w:val="center"/>
              <w:rPr>
                <w:bCs/>
                <w:lang w:val="en-US" w:eastAsia="x-none"/>
              </w:rPr>
            </w:pPr>
            <w:r w:rsidRPr="002B0661">
              <w:rPr>
                <w:bCs/>
                <w:lang w:val="en-US" w:eastAsia="x-none"/>
              </w:rPr>
              <w:t>24</w:t>
            </w:r>
          </w:p>
        </w:tc>
      </w:tr>
      <w:tr w:rsidR="004C3783" w:rsidRPr="000961F5" w14:paraId="76A64797" w14:textId="77777777" w:rsidTr="00675E6E">
        <w:trPr>
          <w:trHeight w:val="92"/>
        </w:trPr>
        <w:tc>
          <w:tcPr>
            <w:tcW w:w="1980" w:type="dxa"/>
            <w:tcBorders>
              <w:top w:val="single" w:sz="12" w:space="0" w:color="auto"/>
            </w:tcBorders>
          </w:tcPr>
          <w:p w14:paraId="13B09530" w14:textId="77777777" w:rsidR="004C3783" w:rsidRPr="000961F5" w:rsidRDefault="004C3783" w:rsidP="00675E6E">
            <w:pPr>
              <w:spacing w:after="39"/>
              <w:ind w:left="0"/>
              <w:jc w:val="left"/>
              <w:rPr>
                <w:lang w:eastAsia="x-none"/>
              </w:rPr>
            </w:pPr>
            <w:r w:rsidRPr="000961F5">
              <w:rPr>
                <w:lang w:eastAsia="x-none"/>
              </w:rPr>
              <w:t>1440 - 1599</w:t>
            </w:r>
          </w:p>
        </w:tc>
        <w:tc>
          <w:tcPr>
            <w:tcW w:w="1984" w:type="dxa"/>
            <w:tcBorders>
              <w:top w:val="single" w:sz="12" w:space="0" w:color="auto"/>
            </w:tcBorders>
            <w:shd w:val="clear" w:color="auto" w:fill="D9D9D9" w:themeFill="background1" w:themeFillShade="D9"/>
          </w:tcPr>
          <w:p w14:paraId="78581220" w14:textId="77777777" w:rsidR="004C3783" w:rsidRPr="000961F5" w:rsidRDefault="004C3783" w:rsidP="00675E6E">
            <w:pPr>
              <w:spacing w:after="39"/>
              <w:ind w:left="0"/>
              <w:jc w:val="left"/>
              <w:rPr>
                <w:lang w:eastAsia="x-none"/>
              </w:rPr>
            </w:pPr>
          </w:p>
        </w:tc>
        <w:tc>
          <w:tcPr>
            <w:tcW w:w="1843" w:type="dxa"/>
            <w:tcBorders>
              <w:top w:val="single" w:sz="12" w:space="0" w:color="auto"/>
            </w:tcBorders>
            <w:shd w:val="clear" w:color="auto" w:fill="D9D9D9" w:themeFill="background1" w:themeFillShade="D9"/>
          </w:tcPr>
          <w:p w14:paraId="65BC3E99" w14:textId="77777777" w:rsidR="004C3783" w:rsidRPr="002B0661" w:rsidRDefault="004C3783" w:rsidP="00675E6E">
            <w:pPr>
              <w:spacing w:after="39"/>
              <w:ind w:left="0"/>
              <w:jc w:val="center"/>
              <w:rPr>
                <w:b/>
                <w:bCs/>
                <w:lang w:val="en-US" w:eastAsia="x-none"/>
              </w:rPr>
            </w:pPr>
          </w:p>
        </w:tc>
        <w:tc>
          <w:tcPr>
            <w:tcW w:w="1670" w:type="dxa"/>
            <w:tcBorders>
              <w:top w:val="single" w:sz="12" w:space="0" w:color="auto"/>
            </w:tcBorders>
          </w:tcPr>
          <w:p w14:paraId="01BA5FDC" w14:textId="77777777" w:rsidR="004C3783" w:rsidRPr="002B0661" w:rsidRDefault="004C3783" w:rsidP="00675E6E">
            <w:pPr>
              <w:spacing w:after="39"/>
              <w:ind w:left="0"/>
              <w:jc w:val="center"/>
              <w:rPr>
                <w:bCs/>
                <w:lang w:val="en-US" w:eastAsia="x-none"/>
              </w:rPr>
            </w:pPr>
            <w:r w:rsidRPr="002B0661">
              <w:rPr>
                <w:bCs/>
                <w:lang w:val="en-US" w:eastAsia="x-none"/>
              </w:rPr>
              <w:t>large</w:t>
            </w:r>
          </w:p>
        </w:tc>
        <w:tc>
          <w:tcPr>
            <w:tcW w:w="1260" w:type="dxa"/>
            <w:tcBorders>
              <w:top w:val="single" w:sz="12" w:space="0" w:color="auto"/>
            </w:tcBorders>
          </w:tcPr>
          <w:p w14:paraId="65FC1A17" w14:textId="77777777" w:rsidR="004C3783" w:rsidRPr="002B0661" w:rsidRDefault="004C3783" w:rsidP="00675E6E">
            <w:pPr>
              <w:spacing w:after="39"/>
              <w:ind w:left="0"/>
              <w:jc w:val="center"/>
              <w:rPr>
                <w:bCs/>
                <w:lang w:val="en-US" w:eastAsia="x-none"/>
              </w:rPr>
            </w:pPr>
            <w:r w:rsidRPr="002B0661">
              <w:rPr>
                <w:bCs/>
                <w:lang w:val="en-US" w:eastAsia="x-none"/>
              </w:rPr>
              <w:t>12</w:t>
            </w:r>
          </w:p>
        </w:tc>
        <w:tc>
          <w:tcPr>
            <w:tcW w:w="1890" w:type="dxa"/>
            <w:tcBorders>
              <w:top w:val="single" w:sz="12" w:space="0" w:color="auto"/>
            </w:tcBorders>
          </w:tcPr>
          <w:p w14:paraId="1381D3C7" w14:textId="77777777" w:rsidR="004C3783" w:rsidRPr="002B0661" w:rsidRDefault="004C3783" w:rsidP="00675E6E">
            <w:pPr>
              <w:spacing w:after="39"/>
              <w:ind w:left="0"/>
              <w:jc w:val="center"/>
              <w:rPr>
                <w:bCs/>
                <w:lang w:val="en-US" w:eastAsia="x-none"/>
              </w:rPr>
            </w:pPr>
            <w:r w:rsidRPr="002B0661">
              <w:rPr>
                <w:bCs/>
                <w:lang w:val="en-US" w:eastAsia="x-none"/>
              </w:rPr>
              <w:t>24</w:t>
            </w:r>
          </w:p>
        </w:tc>
      </w:tr>
      <w:tr w:rsidR="004C3783" w:rsidRPr="000961F5" w14:paraId="44CE771D" w14:textId="77777777" w:rsidTr="00675E6E">
        <w:trPr>
          <w:trHeight w:val="92"/>
        </w:trPr>
        <w:tc>
          <w:tcPr>
            <w:tcW w:w="1980" w:type="dxa"/>
            <w:tcBorders>
              <w:bottom w:val="single" w:sz="12" w:space="0" w:color="auto"/>
            </w:tcBorders>
          </w:tcPr>
          <w:p w14:paraId="641564F0" w14:textId="77777777" w:rsidR="004C3783" w:rsidRPr="000961F5" w:rsidRDefault="004C3783" w:rsidP="00675E6E">
            <w:pPr>
              <w:spacing w:after="39"/>
              <w:ind w:left="0"/>
              <w:jc w:val="left"/>
              <w:rPr>
                <w:lang w:eastAsia="x-none"/>
              </w:rPr>
            </w:pPr>
            <w:r w:rsidRPr="000961F5">
              <w:rPr>
                <w:lang w:eastAsia="x-none"/>
              </w:rPr>
              <w:t>1600 - 1919</w:t>
            </w:r>
          </w:p>
        </w:tc>
        <w:tc>
          <w:tcPr>
            <w:tcW w:w="1984" w:type="dxa"/>
            <w:tcBorders>
              <w:bottom w:val="single" w:sz="12" w:space="0" w:color="auto"/>
            </w:tcBorders>
            <w:shd w:val="clear" w:color="auto" w:fill="D9D9D9" w:themeFill="background1" w:themeFillShade="D9"/>
          </w:tcPr>
          <w:p w14:paraId="23CE3969" w14:textId="77777777" w:rsidR="004C3783" w:rsidRPr="000961F5" w:rsidRDefault="004C3783" w:rsidP="00675E6E">
            <w:pPr>
              <w:spacing w:after="39"/>
              <w:ind w:left="0"/>
              <w:jc w:val="left"/>
              <w:rPr>
                <w:lang w:eastAsia="x-none"/>
              </w:rPr>
            </w:pPr>
          </w:p>
        </w:tc>
        <w:tc>
          <w:tcPr>
            <w:tcW w:w="1843" w:type="dxa"/>
            <w:tcBorders>
              <w:bottom w:val="single" w:sz="12" w:space="0" w:color="auto"/>
            </w:tcBorders>
            <w:shd w:val="clear" w:color="auto" w:fill="D9D9D9" w:themeFill="background1" w:themeFillShade="D9"/>
          </w:tcPr>
          <w:p w14:paraId="397D2C0A" w14:textId="77777777" w:rsidR="004C3783" w:rsidRPr="002B0661" w:rsidRDefault="004C3783" w:rsidP="00675E6E">
            <w:pPr>
              <w:spacing w:after="39"/>
              <w:ind w:left="0"/>
              <w:jc w:val="center"/>
              <w:rPr>
                <w:b/>
                <w:bCs/>
                <w:lang w:val="en-US" w:eastAsia="x-none"/>
              </w:rPr>
            </w:pPr>
          </w:p>
        </w:tc>
        <w:tc>
          <w:tcPr>
            <w:tcW w:w="1670" w:type="dxa"/>
            <w:tcBorders>
              <w:bottom w:val="single" w:sz="12" w:space="0" w:color="auto"/>
            </w:tcBorders>
          </w:tcPr>
          <w:p w14:paraId="120F4CA2" w14:textId="77777777" w:rsidR="004C3783" w:rsidRPr="002B0661" w:rsidRDefault="004C3783" w:rsidP="00675E6E">
            <w:pPr>
              <w:spacing w:after="39"/>
              <w:ind w:left="0"/>
              <w:jc w:val="center"/>
              <w:rPr>
                <w:bCs/>
                <w:lang w:val="en-US" w:eastAsia="x-none"/>
              </w:rPr>
            </w:pPr>
            <w:r w:rsidRPr="002B0661">
              <w:rPr>
                <w:bCs/>
                <w:lang w:val="en-US" w:eastAsia="x-none"/>
              </w:rPr>
              <w:t>large</w:t>
            </w:r>
          </w:p>
        </w:tc>
        <w:tc>
          <w:tcPr>
            <w:tcW w:w="1260" w:type="dxa"/>
            <w:tcBorders>
              <w:bottom w:val="single" w:sz="12" w:space="0" w:color="auto"/>
            </w:tcBorders>
          </w:tcPr>
          <w:p w14:paraId="6FFBA3E3" w14:textId="77777777" w:rsidR="004C3783" w:rsidRPr="002B0661" w:rsidRDefault="004C3783" w:rsidP="00675E6E">
            <w:pPr>
              <w:spacing w:after="39"/>
              <w:ind w:left="0"/>
              <w:jc w:val="center"/>
              <w:rPr>
                <w:bCs/>
                <w:lang w:val="en-US" w:eastAsia="x-none"/>
              </w:rPr>
            </w:pPr>
            <w:r w:rsidRPr="002B0661">
              <w:rPr>
                <w:bCs/>
                <w:lang w:val="en-US" w:eastAsia="x-none"/>
              </w:rPr>
              <w:t>12</w:t>
            </w:r>
          </w:p>
        </w:tc>
        <w:tc>
          <w:tcPr>
            <w:tcW w:w="1890" w:type="dxa"/>
            <w:tcBorders>
              <w:bottom w:val="single" w:sz="12" w:space="0" w:color="auto"/>
            </w:tcBorders>
          </w:tcPr>
          <w:p w14:paraId="23CB2EC8" w14:textId="77777777" w:rsidR="004C3783" w:rsidRPr="002B0661" w:rsidRDefault="004C3783" w:rsidP="00675E6E">
            <w:pPr>
              <w:spacing w:after="39"/>
              <w:ind w:left="0"/>
              <w:jc w:val="center"/>
              <w:rPr>
                <w:bCs/>
                <w:lang w:val="en-US" w:eastAsia="x-none"/>
              </w:rPr>
            </w:pPr>
            <w:r w:rsidRPr="002B0661">
              <w:rPr>
                <w:bCs/>
                <w:lang w:val="en-US" w:eastAsia="x-none"/>
              </w:rPr>
              <w:t>24</w:t>
            </w:r>
          </w:p>
        </w:tc>
      </w:tr>
      <w:tr w:rsidR="004C3783" w:rsidRPr="000961F5" w14:paraId="4D73C1D5" w14:textId="77777777" w:rsidTr="00675E6E">
        <w:trPr>
          <w:trHeight w:val="92"/>
        </w:trPr>
        <w:tc>
          <w:tcPr>
            <w:tcW w:w="1980" w:type="dxa"/>
            <w:tcBorders>
              <w:top w:val="single" w:sz="12" w:space="0" w:color="auto"/>
            </w:tcBorders>
          </w:tcPr>
          <w:p w14:paraId="3FBC5FD0" w14:textId="77777777" w:rsidR="004C3783" w:rsidRPr="000961F5" w:rsidRDefault="004C3783" w:rsidP="00675E6E">
            <w:pPr>
              <w:spacing w:after="39"/>
              <w:ind w:left="0"/>
              <w:jc w:val="left"/>
              <w:rPr>
                <w:lang w:eastAsia="x-none"/>
              </w:rPr>
            </w:pPr>
            <w:r w:rsidRPr="000961F5">
              <w:rPr>
                <w:lang w:eastAsia="x-none"/>
              </w:rPr>
              <w:t>1920 and above</w:t>
            </w:r>
          </w:p>
        </w:tc>
        <w:tc>
          <w:tcPr>
            <w:tcW w:w="1984" w:type="dxa"/>
            <w:tcBorders>
              <w:top w:val="single" w:sz="12" w:space="0" w:color="auto"/>
            </w:tcBorders>
            <w:shd w:val="clear" w:color="auto" w:fill="D9D9D9" w:themeFill="background1" w:themeFillShade="D9"/>
          </w:tcPr>
          <w:p w14:paraId="38B484F5" w14:textId="77777777" w:rsidR="004C3783" w:rsidRPr="000961F5" w:rsidRDefault="004C3783" w:rsidP="00675E6E">
            <w:pPr>
              <w:spacing w:after="39"/>
              <w:ind w:left="0"/>
              <w:jc w:val="left"/>
              <w:rPr>
                <w:lang w:eastAsia="x-none"/>
              </w:rPr>
            </w:pPr>
          </w:p>
        </w:tc>
        <w:tc>
          <w:tcPr>
            <w:tcW w:w="1843" w:type="dxa"/>
            <w:tcBorders>
              <w:top w:val="single" w:sz="12" w:space="0" w:color="auto"/>
            </w:tcBorders>
            <w:shd w:val="clear" w:color="auto" w:fill="D9D9D9" w:themeFill="background1" w:themeFillShade="D9"/>
          </w:tcPr>
          <w:p w14:paraId="005D6F0B" w14:textId="77777777" w:rsidR="004C3783" w:rsidRPr="002B0661" w:rsidRDefault="004C3783" w:rsidP="00675E6E">
            <w:pPr>
              <w:spacing w:after="39"/>
              <w:ind w:left="0"/>
              <w:jc w:val="center"/>
              <w:rPr>
                <w:b/>
                <w:bCs/>
                <w:lang w:val="en-US" w:eastAsia="x-none"/>
              </w:rPr>
            </w:pPr>
          </w:p>
        </w:tc>
        <w:tc>
          <w:tcPr>
            <w:tcW w:w="1670" w:type="dxa"/>
            <w:tcBorders>
              <w:top w:val="single" w:sz="12" w:space="0" w:color="auto"/>
            </w:tcBorders>
          </w:tcPr>
          <w:p w14:paraId="1B79A9C7" w14:textId="77777777" w:rsidR="004C3783" w:rsidRPr="002B0661" w:rsidRDefault="004C3783" w:rsidP="00675E6E">
            <w:pPr>
              <w:spacing w:after="39"/>
              <w:ind w:left="0"/>
              <w:jc w:val="center"/>
              <w:rPr>
                <w:bCs/>
                <w:lang w:val="en-US" w:eastAsia="x-none"/>
              </w:rPr>
            </w:pPr>
            <w:r w:rsidRPr="002B0661">
              <w:rPr>
                <w:bCs/>
                <w:lang w:val="en-US" w:eastAsia="x-none"/>
              </w:rPr>
              <w:t>xlarge</w:t>
            </w:r>
          </w:p>
        </w:tc>
        <w:tc>
          <w:tcPr>
            <w:tcW w:w="1260" w:type="dxa"/>
            <w:tcBorders>
              <w:top w:val="single" w:sz="12" w:space="0" w:color="auto"/>
            </w:tcBorders>
          </w:tcPr>
          <w:p w14:paraId="2572F44A" w14:textId="77777777" w:rsidR="004C3783" w:rsidRPr="002B0661" w:rsidRDefault="004C3783" w:rsidP="00675E6E">
            <w:pPr>
              <w:spacing w:after="39"/>
              <w:ind w:left="0"/>
              <w:jc w:val="center"/>
              <w:rPr>
                <w:bCs/>
                <w:lang w:val="en-US" w:eastAsia="x-none"/>
              </w:rPr>
            </w:pPr>
            <w:r w:rsidRPr="002B0661">
              <w:rPr>
                <w:bCs/>
                <w:lang w:val="en-US" w:eastAsia="x-none"/>
              </w:rPr>
              <w:t>12</w:t>
            </w:r>
          </w:p>
        </w:tc>
        <w:tc>
          <w:tcPr>
            <w:tcW w:w="1890" w:type="dxa"/>
            <w:tcBorders>
              <w:top w:val="single" w:sz="12" w:space="0" w:color="auto"/>
            </w:tcBorders>
          </w:tcPr>
          <w:p w14:paraId="46127733" w14:textId="77777777" w:rsidR="004C3783" w:rsidRPr="002B0661" w:rsidRDefault="004C3783" w:rsidP="00675E6E">
            <w:pPr>
              <w:spacing w:after="39"/>
              <w:ind w:left="0"/>
              <w:jc w:val="center"/>
              <w:rPr>
                <w:bCs/>
                <w:lang w:val="en-US" w:eastAsia="x-none"/>
              </w:rPr>
            </w:pPr>
            <w:r w:rsidRPr="002B0661">
              <w:rPr>
                <w:bCs/>
                <w:lang w:val="en-US" w:eastAsia="x-none"/>
              </w:rPr>
              <w:t>24</w:t>
            </w:r>
          </w:p>
        </w:tc>
      </w:tr>
    </w:tbl>
    <w:p w14:paraId="74FA95B2" w14:textId="77777777" w:rsidR="004C3783" w:rsidRPr="000961F5" w:rsidRDefault="004C3783" w:rsidP="004E1FD8">
      <w:pPr>
        <w:ind w:left="0"/>
        <w:jc w:val="left"/>
      </w:pPr>
    </w:p>
    <w:p w14:paraId="1FC639CF" w14:textId="1D419585" w:rsidR="00C95F02" w:rsidRPr="000961F5" w:rsidRDefault="00006B61" w:rsidP="00006B61">
      <w:pPr>
        <w:pStyle w:val="Heading3"/>
        <w:jc w:val="left"/>
      </w:pPr>
      <w:bookmarkStart w:id="1149" w:name="_Toc58602105"/>
      <w:bookmarkStart w:id="1150" w:name="_Toc62722994"/>
      <w:bookmarkStart w:id="1151" w:name="_Toc65058135"/>
      <w:bookmarkStart w:id="1152" w:name="_Toc65138937"/>
      <w:bookmarkStart w:id="1153" w:name="_Toc65145917"/>
      <w:r w:rsidRPr="000961F5">
        <w:t xml:space="preserve">Support </w:t>
      </w:r>
      <w:r w:rsidR="003E7EA7" w:rsidRPr="000961F5">
        <w:t xml:space="preserve">on </w:t>
      </w:r>
      <w:r w:rsidR="00D93C62" w:rsidRPr="000961F5">
        <w:t>M</w:t>
      </w:r>
      <w:r w:rsidRPr="000961F5">
        <w:t xml:space="preserve">obile </w:t>
      </w:r>
      <w:r w:rsidR="00223424" w:rsidRPr="000961F5">
        <w:t>Operating Systems</w:t>
      </w:r>
      <w:bookmarkEnd w:id="1149"/>
      <w:bookmarkEnd w:id="1150"/>
      <w:bookmarkEnd w:id="1151"/>
      <w:bookmarkEnd w:id="1152"/>
      <w:bookmarkEnd w:id="1153"/>
    </w:p>
    <w:p w14:paraId="74C73BFD" w14:textId="00F3487F" w:rsidR="003E7EA7" w:rsidRPr="000961F5" w:rsidRDefault="003E7EA7" w:rsidP="00C95F02">
      <w:pPr>
        <w:ind w:left="0"/>
        <w:jc w:val="left"/>
        <w:rPr>
          <w:lang w:eastAsia="x-none"/>
        </w:rPr>
      </w:pPr>
    </w:p>
    <w:p w14:paraId="1030EF3B" w14:textId="23F18AA3" w:rsidR="003E7EA7" w:rsidRPr="000961F5" w:rsidRDefault="003E7EA7" w:rsidP="004E1FD8">
      <w:pPr>
        <w:pStyle w:val="Heading4"/>
      </w:pPr>
      <w:bookmarkStart w:id="1154" w:name="_Toc62722995"/>
      <w:bookmarkStart w:id="1155" w:name="_Toc65058136"/>
      <w:bookmarkStart w:id="1156" w:name="_Toc65138938"/>
      <w:bookmarkStart w:id="1157" w:name="_Toc65145918"/>
      <w:r w:rsidRPr="000961F5">
        <w:t>Supported Operating Systems</w:t>
      </w:r>
      <w:bookmarkEnd w:id="1154"/>
      <w:bookmarkEnd w:id="1155"/>
      <w:bookmarkEnd w:id="1156"/>
      <w:bookmarkEnd w:id="1157"/>
    </w:p>
    <w:p w14:paraId="4E5DB641" w14:textId="3925A8BD" w:rsidR="00C95F02" w:rsidRPr="000961F5" w:rsidRDefault="00C95F02" w:rsidP="00C95F02">
      <w:pPr>
        <w:ind w:left="0"/>
        <w:jc w:val="left"/>
        <w:rPr>
          <w:lang w:eastAsia="x-none"/>
        </w:rPr>
      </w:pPr>
      <w:r w:rsidRPr="000961F5">
        <w:rPr>
          <w:lang w:eastAsia="x-none"/>
        </w:rPr>
        <w:br/>
        <w:t xml:space="preserve">Below listed the compatible </w:t>
      </w:r>
      <w:r w:rsidR="00344807" w:rsidRPr="000961F5">
        <w:rPr>
          <w:lang w:eastAsia="x-none"/>
        </w:rPr>
        <w:t xml:space="preserve">mobile </w:t>
      </w:r>
      <w:r w:rsidRPr="000961F5">
        <w:rPr>
          <w:lang w:eastAsia="x-none"/>
        </w:rPr>
        <w:t>Operating Systems:</w:t>
      </w:r>
    </w:p>
    <w:p w14:paraId="5B424AB1" w14:textId="04DE50E8" w:rsidR="00C95F02" w:rsidRPr="000961F5" w:rsidRDefault="00C95F02" w:rsidP="002A4673">
      <w:pPr>
        <w:pStyle w:val="ListParagraph"/>
        <w:numPr>
          <w:ilvl w:val="0"/>
          <w:numId w:val="41"/>
        </w:numPr>
        <w:ind w:leftChars="0"/>
        <w:jc w:val="left"/>
        <w:rPr>
          <w:lang w:eastAsia="x-none"/>
        </w:rPr>
      </w:pPr>
      <w:r w:rsidRPr="000961F5">
        <w:rPr>
          <w:lang w:eastAsia="x-none"/>
        </w:rPr>
        <w:t xml:space="preserve">Apple iOS </w:t>
      </w:r>
    </w:p>
    <w:p w14:paraId="2EE61D11" w14:textId="66811FE8" w:rsidR="00C95F02" w:rsidRPr="000961F5" w:rsidRDefault="0040520D" w:rsidP="002A4673">
      <w:pPr>
        <w:pStyle w:val="ListParagraph"/>
        <w:numPr>
          <w:ilvl w:val="0"/>
          <w:numId w:val="41"/>
        </w:numPr>
        <w:ind w:leftChars="0"/>
        <w:jc w:val="left"/>
        <w:rPr>
          <w:lang w:eastAsia="x-none"/>
        </w:rPr>
      </w:pPr>
      <w:r w:rsidRPr="000961F5">
        <w:rPr>
          <w:lang w:eastAsia="x-none"/>
        </w:rPr>
        <w:t>Android</w:t>
      </w:r>
    </w:p>
    <w:p w14:paraId="13D27582" w14:textId="67BBA887" w:rsidR="00C95F02" w:rsidRPr="000961F5" w:rsidRDefault="00C95F02" w:rsidP="00C95F02">
      <w:pPr>
        <w:ind w:left="0"/>
        <w:rPr>
          <w:lang w:eastAsia="x-none"/>
        </w:rPr>
      </w:pPr>
      <w:r w:rsidRPr="000961F5">
        <w:rPr>
          <w:lang w:eastAsia="x-none"/>
        </w:rPr>
        <w:br/>
        <w:t>For users using browsers</w:t>
      </w:r>
      <w:r w:rsidR="00344807" w:rsidRPr="000961F5">
        <w:rPr>
          <w:lang w:eastAsia="x-none"/>
        </w:rPr>
        <w:t xml:space="preserve"> in the mobile Operating Systems</w:t>
      </w:r>
      <w:r w:rsidRPr="000961F5">
        <w:rPr>
          <w:lang w:eastAsia="x-none"/>
        </w:rPr>
        <w:t xml:space="preserve"> not listed above, the system should display the following warning statement on the login page:</w:t>
      </w:r>
    </w:p>
    <w:p w14:paraId="716EDC26" w14:textId="2012C25C" w:rsidR="005C31EE" w:rsidRPr="000961F5" w:rsidRDefault="00C95F02" w:rsidP="002A4673">
      <w:pPr>
        <w:pStyle w:val="ListParagraph"/>
        <w:numPr>
          <w:ilvl w:val="0"/>
          <w:numId w:val="42"/>
        </w:numPr>
        <w:ind w:leftChars="0"/>
        <w:jc w:val="left"/>
        <w:rPr>
          <w:lang w:eastAsia="x-none"/>
        </w:rPr>
      </w:pPr>
      <w:r w:rsidRPr="000961F5">
        <w:rPr>
          <w:b/>
          <w:lang w:eastAsia="x-none"/>
        </w:rPr>
        <w:t>Message:</w:t>
      </w:r>
      <w:r w:rsidRPr="000961F5">
        <w:rPr>
          <w:lang w:eastAsia="x-none"/>
        </w:rPr>
        <w:t xml:space="preserve"> “Please note the system has detected that you are using an unsupported </w:t>
      </w:r>
      <w:r w:rsidR="009C0888" w:rsidRPr="000961F5">
        <w:rPr>
          <w:lang w:eastAsia="x-none"/>
        </w:rPr>
        <w:t>mobile Operating Systems</w:t>
      </w:r>
      <w:r w:rsidRPr="000961F5">
        <w:rPr>
          <w:lang w:eastAsia="x-none"/>
        </w:rPr>
        <w:t xml:space="preserve">. Please consider using the latest versions of </w:t>
      </w:r>
      <w:r w:rsidR="009C0888" w:rsidRPr="000961F5">
        <w:rPr>
          <w:lang w:eastAsia="x-none"/>
        </w:rPr>
        <w:t>iOS</w:t>
      </w:r>
      <w:r w:rsidRPr="000961F5">
        <w:rPr>
          <w:lang w:eastAsia="x-none"/>
        </w:rPr>
        <w:t xml:space="preserve"> or </w:t>
      </w:r>
      <w:r w:rsidR="009C0888" w:rsidRPr="000961F5">
        <w:rPr>
          <w:lang w:eastAsia="x-none"/>
        </w:rPr>
        <w:t>Android</w:t>
      </w:r>
      <w:r w:rsidRPr="000961F5">
        <w:rPr>
          <w:lang w:eastAsia="x-none"/>
        </w:rPr>
        <w:t xml:space="preserve"> for the best user experience on this site.”</w:t>
      </w:r>
      <w:r w:rsidR="00006B61" w:rsidRPr="000961F5">
        <w:br/>
      </w:r>
    </w:p>
    <w:p w14:paraId="15851796" w14:textId="48EA3A13" w:rsidR="009C0888" w:rsidRPr="000961F5" w:rsidRDefault="009C0888" w:rsidP="004E1FD8">
      <w:pPr>
        <w:pStyle w:val="Heading4"/>
        <w:jc w:val="left"/>
      </w:pPr>
      <w:bookmarkStart w:id="1158" w:name="_Toc58602106"/>
      <w:bookmarkStart w:id="1159" w:name="_Toc62722996"/>
      <w:bookmarkStart w:id="1160" w:name="_Toc65058137"/>
      <w:bookmarkStart w:id="1161" w:name="_Toc65138939"/>
      <w:bookmarkStart w:id="1162" w:name="_Toc65145919"/>
      <w:r w:rsidRPr="000961F5">
        <w:lastRenderedPageBreak/>
        <w:t xml:space="preserve">Function </w:t>
      </w:r>
      <w:r w:rsidR="00D93C62" w:rsidRPr="000961F5">
        <w:t>E</w:t>
      </w:r>
      <w:r w:rsidR="00152173" w:rsidRPr="000961F5">
        <w:t>ntitlement</w:t>
      </w:r>
      <w:bookmarkEnd w:id="1158"/>
      <w:bookmarkEnd w:id="1159"/>
      <w:bookmarkEnd w:id="1160"/>
      <w:bookmarkEnd w:id="1161"/>
      <w:bookmarkEnd w:id="1162"/>
      <w:r w:rsidRPr="000961F5">
        <w:br/>
      </w:r>
    </w:p>
    <w:p w14:paraId="1D9A5E52" w14:textId="7F9D2F7E" w:rsidR="005F3755" w:rsidRPr="000961F5" w:rsidRDefault="00B72D85" w:rsidP="00B72D85">
      <w:pPr>
        <w:ind w:left="0"/>
        <w:jc w:val="left"/>
        <w:rPr>
          <w:lang w:eastAsia="x-none"/>
        </w:rPr>
      </w:pPr>
      <w:r w:rsidRPr="000961F5">
        <w:rPr>
          <w:lang w:eastAsia="x-none"/>
        </w:rPr>
        <w:t>There are t</w:t>
      </w:r>
      <w:r w:rsidR="001175C7" w:rsidRPr="000961F5">
        <w:rPr>
          <w:lang w:eastAsia="x-none"/>
        </w:rPr>
        <w:t>wo</w:t>
      </w:r>
      <w:r w:rsidRPr="000961F5">
        <w:rPr>
          <w:lang w:eastAsia="x-none"/>
        </w:rPr>
        <w:t xml:space="preserve"> categories of functions, (i) User Input </w:t>
      </w:r>
      <w:r w:rsidR="00E906AC" w:rsidRPr="000961F5">
        <w:rPr>
          <w:lang w:eastAsia="x-none"/>
        </w:rPr>
        <w:t xml:space="preserve">AND </w:t>
      </w:r>
      <w:r w:rsidRPr="000961F5">
        <w:rPr>
          <w:lang w:eastAsia="x-none"/>
        </w:rPr>
        <w:t xml:space="preserve">(ii) System Output. Below listed the user entitled functions should they access FINI platform via </w:t>
      </w:r>
      <w:r w:rsidR="00223424" w:rsidRPr="000961F5">
        <w:rPr>
          <w:lang w:eastAsia="x-none"/>
        </w:rPr>
        <w:t xml:space="preserve">compatible </w:t>
      </w:r>
      <w:r w:rsidR="009C0888" w:rsidRPr="000961F5">
        <w:rPr>
          <w:lang w:eastAsia="x-none"/>
        </w:rPr>
        <w:t xml:space="preserve">browser apps on </w:t>
      </w:r>
      <w:r w:rsidRPr="000961F5">
        <w:rPr>
          <w:lang w:eastAsia="x-none"/>
        </w:rPr>
        <w:t>mobile devices:</w:t>
      </w:r>
      <w:r w:rsidRPr="000961F5">
        <w:rPr>
          <w:lang w:eastAsia="x-none"/>
        </w:rPr>
        <w:br/>
      </w:r>
    </w:p>
    <w:tbl>
      <w:tblPr>
        <w:tblStyle w:val="TableGrid"/>
        <w:tblW w:w="6091" w:type="dxa"/>
        <w:tblLook w:val="04A0" w:firstRow="1" w:lastRow="0" w:firstColumn="1" w:lastColumn="0" w:noHBand="0" w:noVBand="1"/>
      </w:tblPr>
      <w:tblGrid>
        <w:gridCol w:w="1611"/>
        <w:gridCol w:w="3392"/>
        <w:gridCol w:w="1088"/>
      </w:tblGrid>
      <w:tr w:rsidR="00B72D85" w:rsidRPr="000961F5" w14:paraId="3C2F9F3C" w14:textId="77777777" w:rsidTr="00880956">
        <w:tc>
          <w:tcPr>
            <w:tcW w:w="1667" w:type="dxa"/>
            <w:shd w:val="clear" w:color="auto" w:fill="13426B"/>
          </w:tcPr>
          <w:p w14:paraId="788C7245" w14:textId="49EB3816" w:rsidR="00B72D85" w:rsidRPr="000961F5" w:rsidRDefault="00B72D85" w:rsidP="00B72D85">
            <w:pPr>
              <w:spacing w:after="39"/>
              <w:ind w:left="0"/>
              <w:jc w:val="left"/>
              <w:rPr>
                <w:b/>
                <w:lang w:eastAsia="x-none"/>
              </w:rPr>
            </w:pPr>
            <w:r w:rsidRPr="000961F5">
              <w:rPr>
                <w:b/>
                <w:lang w:eastAsia="x-none"/>
              </w:rPr>
              <w:t>Function category</w:t>
            </w:r>
          </w:p>
        </w:tc>
        <w:tc>
          <w:tcPr>
            <w:tcW w:w="3573" w:type="dxa"/>
            <w:shd w:val="clear" w:color="auto" w:fill="13426B"/>
          </w:tcPr>
          <w:p w14:paraId="3F08C52A" w14:textId="0C8E45F1" w:rsidR="00B72D85" w:rsidRPr="000961F5" w:rsidRDefault="00B72D85" w:rsidP="00B72D85">
            <w:pPr>
              <w:spacing w:after="39"/>
              <w:ind w:left="0"/>
              <w:jc w:val="left"/>
              <w:rPr>
                <w:b/>
                <w:lang w:eastAsia="x-none"/>
              </w:rPr>
            </w:pPr>
            <w:r w:rsidRPr="000961F5">
              <w:rPr>
                <w:b/>
                <w:lang w:eastAsia="x-none"/>
              </w:rPr>
              <w:t>Category breakdown</w:t>
            </w:r>
          </w:p>
        </w:tc>
        <w:tc>
          <w:tcPr>
            <w:tcW w:w="851" w:type="dxa"/>
            <w:shd w:val="clear" w:color="auto" w:fill="13426B"/>
          </w:tcPr>
          <w:p w14:paraId="5FC69194" w14:textId="2F41412B" w:rsidR="00580692" w:rsidRPr="000961F5" w:rsidRDefault="00580692" w:rsidP="00B72D85">
            <w:pPr>
              <w:spacing w:after="39"/>
              <w:ind w:left="0"/>
              <w:jc w:val="left"/>
              <w:rPr>
                <w:b/>
                <w:lang w:eastAsia="x-none"/>
              </w:rPr>
            </w:pPr>
            <w:r w:rsidRPr="000961F5">
              <w:rPr>
                <w:b/>
                <w:lang w:eastAsia="x-none"/>
              </w:rPr>
              <w:t xml:space="preserve">Entitlement </w:t>
            </w:r>
          </w:p>
        </w:tc>
      </w:tr>
      <w:tr w:rsidR="00842FC9" w:rsidRPr="000961F5" w14:paraId="1E2C42ED" w14:textId="77777777" w:rsidTr="00880956">
        <w:trPr>
          <w:trHeight w:val="92"/>
        </w:trPr>
        <w:tc>
          <w:tcPr>
            <w:tcW w:w="1667" w:type="dxa"/>
            <w:vMerge w:val="restart"/>
          </w:tcPr>
          <w:p w14:paraId="40D72AC9" w14:textId="77777777" w:rsidR="00561B69" w:rsidRPr="000961F5" w:rsidRDefault="00842FC9" w:rsidP="00B72D85">
            <w:pPr>
              <w:spacing w:after="39"/>
              <w:ind w:left="0"/>
              <w:jc w:val="left"/>
              <w:rPr>
                <w:lang w:eastAsia="x-none"/>
              </w:rPr>
            </w:pPr>
            <w:r w:rsidRPr="000961F5">
              <w:rPr>
                <w:lang w:eastAsia="x-none"/>
              </w:rPr>
              <w:t>User Input</w:t>
            </w:r>
          </w:p>
          <w:p w14:paraId="09FC9E63" w14:textId="5EAFA9CF" w:rsidR="00842FC9" w:rsidRPr="000961F5" w:rsidRDefault="00842FC9" w:rsidP="00B72D85">
            <w:pPr>
              <w:spacing w:after="39"/>
              <w:ind w:left="0"/>
              <w:jc w:val="left"/>
              <w:rPr>
                <w:lang w:eastAsia="x-none"/>
              </w:rPr>
            </w:pPr>
          </w:p>
        </w:tc>
        <w:tc>
          <w:tcPr>
            <w:tcW w:w="3573" w:type="dxa"/>
          </w:tcPr>
          <w:p w14:paraId="3B54EA6C" w14:textId="5B685582" w:rsidR="00842FC9" w:rsidRPr="000961F5" w:rsidRDefault="00842FC9" w:rsidP="00842FC9">
            <w:pPr>
              <w:spacing w:after="39"/>
              <w:ind w:left="0"/>
              <w:jc w:val="left"/>
              <w:rPr>
                <w:lang w:eastAsia="x-none"/>
              </w:rPr>
            </w:pPr>
            <w:r w:rsidRPr="000961F5">
              <w:rPr>
                <w:lang w:eastAsia="x-none"/>
              </w:rPr>
              <w:t xml:space="preserve">Create </w:t>
            </w:r>
            <w:r w:rsidR="00580692" w:rsidRPr="000961F5">
              <w:rPr>
                <w:lang w:eastAsia="x-none"/>
              </w:rPr>
              <w:t xml:space="preserve">and Save </w:t>
            </w:r>
            <w:r w:rsidRPr="000961F5">
              <w:rPr>
                <w:lang w:eastAsia="x-none"/>
              </w:rPr>
              <w:t>entries</w:t>
            </w:r>
          </w:p>
        </w:tc>
        <w:tc>
          <w:tcPr>
            <w:tcW w:w="851" w:type="dxa"/>
          </w:tcPr>
          <w:p w14:paraId="04A25B8B" w14:textId="4CBB84B9" w:rsidR="00580692" w:rsidRPr="002B0661" w:rsidRDefault="00580692" w:rsidP="00580692">
            <w:pPr>
              <w:spacing w:after="39"/>
              <w:ind w:left="0"/>
              <w:jc w:val="center"/>
              <w:rPr>
                <w:b/>
                <w:bCs/>
                <w:lang w:val="en-US" w:eastAsia="x-none"/>
              </w:rPr>
            </w:pPr>
            <w:r w:rsidRPr="000961F5">
              <w:rPr>
                <w:rFonts w:ascii="Segoe UI Symbol" w:hAnsi="Segoe UI Symbol" w:cs="Segoe UI Symbol"/>
                <w:b/>
                <w:bCs/>
                <w:lang w:val="en-US" w:eastAsia="x-none"/>
              </w:rPr>
              <w:t>✓</w:t>
            </w:r>
          </w:p>
        </w:tc>
      </w:tr>
      <w:tr w:rsidR="00842FC9" w:rsidRPr="000961F5" w14:paraId="5A567A0B" w14:textId="77777777" w:rsidTr="00880956">
        <w:trPr>
          <w:trHeight w:val="91"/>
        </w:trPr>
        <w:tc>
          <w:tcPr>
            <w:tcW w:w="1667" w:type="dxa"/>
            <w:vMerge/>
          </w:tcPr>
          <w:p w14:paraId="6D0D62D2" w14:textId="20C180D9" w:rsidR="00842FC9" w:rsidRPr="000961F5" w:rsidRDefault="00842FC9" w:rsidP="00B72D85">
            <w:pPr>
              <w:spacing w:after="39"/>
              <w:ind w:left="0"/>
              <w:jc w:val="left"/>
              <w:rPr>
                <w:lang w:eastAsia="x-none"/>
              </w:rPr>
            </w:pPr>
          </w:p>
        </w:tc>
        <w:tc>
          <w:tcPr>
            <w:tcW w:w="3573" w:type="dxa"/>
          </w:tcPr>
          <w:p w14:paraId="359505E8" w14:textId="468BE8BC" w:rsidR="00842FC9" w:rsidRPr="000961F5" w:rsidRDefault="00580692" w:rsidP="00B72D85">
            <w:pPr>
              <w:spacing w:after="39"/>
              <w:ind w:left="0"/>
              <w:jc w:val="left"/>
              <w:rPr>
                <w:lang w:eastAsia="x-none"/>
              </w:rPr>
            </w:pPr>
            <w:r w:rsidRPr="000961F5">
              <w:rPr>
                <w:lang w:eastAsia="x-none"/>
              </w:rPr>
              <w:t xml:space="preserve">Edit and </w:t>
            </w:r>
            <w:r w:rsidR="00842FC9" w:rsidRPr="000961F5">
              <w:rPr>
                <w:lang w:eastAsia="x-none"/>
              </w:rPr>
              <w:t>Save entries</w:t>
            </w:r>
          </w:p>
        </w:tc>
        <w:tc>
          <w:tcPr>
            <w:tcW w:w="851" w:type="dxa"/>
          </w:tcPr>
          <w:p w14:paraId="3C21CDBB" w14:textId="0A166905" w:rsidR="009C0888" w:rsidRPr="002B0661" w:rsidRDefault="009C0888" w:rsidP="00580692">
            <w:pPr>
              <w:spacing w:after="39"/>
              <w:ind w:left="0"/>
              <w:jc w:val="center"/>
              <w:rPr>
                <w:b/>
                <w:bCs/>
                <w:lang w:val="en-US" w:eastAsia="x-none"/>
              </w:rPr>
            </w:pPr>
            <w:r w:rsidRPr="000961F5">
              <w:rPr>
                <w:rFonts w:ascii="Segoe UI Symbol" w:hAnsi="Segoe UI Symbol" w:cs="Segoe UI Symbol"/>
                <w:b/>
                <w:bCs/>
                <w:lang w:val="en-US" w:eastAsia="x-none"/>
              </w:rPr>
              <w:t>✓</w:t>
            </w:r>
          </w:p>
        </w:tc>
      </w:tr>
      <w:tr w:rsidR="00842FC9" w:rsidRPr="000961F5" w14:paraId="4E4EDDF6" w14:textId="77777777" w:rsidTr="00880956">
        <w:trPr>
          <w:trHeight w:val="91"/>
        </w:trPr>
        <w:tc>
          <w:tcPr>
            <w:tcW w:w="1667" w:type="dxa"/>
            <w:vMerge/>
          </w:tcPr>
          <w:p w14:paraId="65AAD8D0" w14:textId="1D941A8E" w:rsidR="00842FC9" w:rsidRPr="000961F5" w:rsidRDefault="00842FC9" w:rsidP="00B72D85">
            <w:pPr>
              <w:spacing w:after="39"/>
              <w:ind w:left="0"/>
              <w:jc w:val="left"/>
              <w:rPr>
                <w:lang w:eastAsia="x-none"/>
              </w:rPr>
            </w:pPr>
          </w:p>
        </w:tc>
        <w:tc>
          <w:tcPr>
            <w:tcW w:w="3573" w:type="dxa"/>
          </w:tcPr>
          <w:p w14:paraId="664C948D" w14:textId="70639C33" w:rsidR="00842FC9" w:rsidRPr="000961F5" w:rsidRDefault="00561B69" w:rsidP="00B72D85">
            <w:pPr>
              <w:spacing w:after="39"/>
              <w:ind w:left="0"/>
              <w:jc w:val="left"/>
              <w:rPr>
                <w:lang w:eastAsia="x-none"/>
              </w:rPr>
            </w:pPr>
            <w:r w:rsidRPr="000961F5">
              <w:rPr>
                <w:lang w:eastAsia="x-none"/>
              </w:rPr>
              <w:t>Upload documents and Save</w:t>
            </w:r>
          </w:p>
        </w:tc>
        <w:tc>
          <w:tcPr>
            <w:tcW w:w="851" w:type="dxa"/>
          </w:tcPr>
          <w:p w14:paraId="3208F096" w14:textId="43815B98" w:rsidR="00580692" w:rsidRPr="000961F5" w:rsidRDefault="00561B69" w:rsidP="00580692">
            <w:pPr>
              <w:spacing w:after="39"/>
              <w:ind w:left="0"/>
              <w:jc w:val="center"/>
              <w:rPr>
                <w:lang w:eastAsia="x-none"/>
              </w:rPr>
            </w:pPr>
            <w:r w:rsidRPr="000961F5">
              <w:rPr>
                <w:rFonts w:ascii="Segoe UI Symbol" w:hAnsi="Segoe UI Symbol" w:cs="Segoe UI Symbol"/>
                <w:b/>
                <w:bCs/>
                <w:lang w:val="en-US" w:eastAsia="x-none"/>
              </w:rPr>
              <w:t>✓</w:t>
            </w:r>
          </w:p>
        </w:tc>
      </w:tr>
      <w:tr w:rsidR="00842FC9" w:rsidRPr="000961F5" w14:paraId="19BDE71C" w14:textId="77777777" w:rsidTr="00880956">
        <w:trPr>
          <w:trHeight w:val="91"/>
        </w:trPr>
        <w:tc>
          <w:tcPr>
            <w:tcW w:w="1667" w:type="dxa"/>
            <w:vMerge/>
          </w:tcPr>
          <w:p w14:paraId="42A5F544" w14:textId="32397806" w:rsidR="00842FC9" w:rsidRPr="000961F5" w:rsidRDefault="00842FC9" w:rsidP="00B72D85">
            <w:pPr>
              <w:spacing w:after="39"/>
              <w:ind w:left="0"/>
              <w:jc w:val="left"/>
              <w:rPr>
                <w:lang w:eastAsia="x-none"/>
              </w:rPr>
            </w:pPr>
          </w:p>
        </w:tc>
        <w:tc>
          <w:tcPr>
            <w:tcW w:w="3573" w:type="dxa"/>
          </w:tcPr>
          <w:p w14:paraId="73BF15CE" w14:textId="6FAD084B" w:rsidR="00842FC9" w:rsidRPr="000961F5" w:rsidRDefault="00561B69" w:rsidP="00B72D85">
            <w:pPr>
              <w:spacing w:after="39"/>
              <w:ind w:left="0"/>
              <w:jc w:val="left"/>
              <w:rPr>
                <w:lang w:eastAsia="x-none"/>
              </w:rPr>
            </w:pPr>
            <w:r w:rsidRPr="000961F5">
              <w:rPr>
                <w:lang w:eastAsia="x-none"/>
              </w:rPr>
              <w:t>Delete entries</w:t>
            </w:r>
          </w:p>
        </w:tc>
        <w:tc>
          <w:tcPr>
            <w:tcW w:w="851" w:type="dxa"/>
          </w:tcPr>
          <w:p w14:paraId="3A4A46FE" w14:textId="5E02DFA2" w:rsidR="00580692" w:rsidRPr="002B0661" w:rsidRDefault="00580692" w:rsidP="00580692">
            <w:pPr>
              <w:spacing w:after="39"/>
              <w:ind w:left="0"/>
              <w:jc w:val="center"/>
              <w:rPr>
                <w:b/>
                <w:bCs/>
                <w:lang w:val="en-US" w:eastAsia="x-none"/>
              </w:rPr>
            </w:pPr>
          </w:p>
        </w:tc>
      </w:tr>
      <w:tr w:rsidR="00561B69" w:rsidRPr="000961F5" w14:paraId="4EB9BA19" w14:textId="2508D15E" w:rsidTr="00880956">
        <w:trPr>
          <w:trHeight w:val="91"/>
        </w:trPr>
        <w:tc>
          <w:tcPr>
            <w:tcW w:w="1667" w:type="dxa"/>
            <w:vMerge/>
          </w:tcPr>
          <w:p w14:paraId="10DBC679" w14:textId="77777777" w:rsidR="00561B69" w:rsidRPr="000961F5" w:rsidRDefault="00561B69" w:rsidP="001175C7">
            <w:pPr>
              <w:spacing w:after="39"/>
              <w:ind w:left="0"/>
              <w:jc w:val="left"/>
              <w:rPr>
                <w:lang w:eastAsia="x-none"/>
              </w:rPr>
            </w:pPr>
          </w:p>
        </w:tc>
        <w:tc>
          <w:tcPr>
            <w:tcW w:w="3573" w:type="dxa"/>
          </w:tcPr>
          <w:p w14:paraId="5A59D950" w14:textId="5AD4E63F" w:rsidR="00561B69" w:rsidRPr="000961F5" w:rsidRDefault="00561B69" w:rsidP="001175C7">
            <w:pPr>
              <w:spacing w:after="39"/>
              <w:ind w:left="0"/>
              <w:jc w:val="left"/>
              <w:rPr>
                <w:lang w:eastAsia="x-none"/>
              </w:rPr>
            </w:pPr>
            <w:r w:rsidRPr="000961F5">
              <w:rPr>
                <w:lang w:eastAsia="x-none"/>
              </w:rPr>
              <w:t>Submit entries</w:t>
            </w:r>
          </w:p>
        </w:tc>
        <w:tc>
          <w:tcPr>
            <w:tcW w:w="851" w:type="dxa"/>
          </w:tcPr>
          <w:p w14:paraId="43F2A53C" w14:textId="415AFE27" w:rsidR="00561B69" w:rsidRPr="002B0661" w:rsidRDefault="00561B69" w:rsidP="001175C7">
            <w:pPr>
              <w:spacing w:after="39"/>
              <w:ind w:left="0"/>
              <w:jc w:val="center"/>
              <w:rPr>
                <w:b/>
                <w:bCs/>
                <w:lang w:val="en-US" w:eastAsia="x-none"/>
              </w:rPr>
            </w:pPr>
          </w:p>
        </w:tc>
      </w:tr>
      <w:tr w:rsidR="00561B69" w:rsidRPr="000961F5" w14:paraId="76669F24" w14:textId="4F382391" w:rsidTr="00880956">
        <w:trPr>
          <w:trHeight w:val="91"/>
        </w:trPr>
        <w:tc>
          <w:tcPr>
            <w:tcW w:w="1667" w:type="dxa"/>
            <w:vMerge/>
          </w:tcPr>
          <w:p w14:paraId="7F59B205" w14:textId="77777777" w:rsidR="00561B69" w:rsidRPr="000961F5" w:rsidRDefault="00561B69" w:rsidP="001175C7">
            <w:pPr>
              <w:spacing w:after="39"/>
              <w:ind w:left="0"/>
              <w:jc w:val="left"/>
              <w:rPr>
                <w:lang w:eastAsia="x-none"/>
              </w:rPr>
            </w:pPr>
          </w:p>
        </w:tc>
        <w:tc>
          <w:tcPr>
            <w:tcW w:w="3573" w:type="dxa"/>
          </w:tcPr>
          <w:p w14:paraId="2F0F6FDD" w14:textId="083F3FEA" w:rsidR="00561B69" w:rsidRPr="000961F5" w:rsidRDefault="00561B69" w:rsidP="001175C7">
            <w:pPr>
              <w:spacing w:after="39"/>
              <w:ind w:left="0"/>
              <w:jc w:val="left"/>
              <w:rPr>
                <w:lang w:eastAsia="x-none"/>
              </w:rPr>
            </w:pPr>
            <w:r w:rsidRPr="000961F5">
              <w:rPr>
                <w:lang w:eastAsia="x-none"/>
              </w:rPr>
              <w:t>Reject and Comment on submissions</w:t>
            </w:r>
          </w:p>
        </w:tc>
        <w:tc>
          <w:tcPr>
            <w:tcW w:w="851" w:type="dxa"/>
          </w:tcPr>
          <w:p w14:paraId="7E434979" w14:textId="254BAEB0" w:rsidR="00561B69" w:rsidRPr="002B0661" w:rsidRDefault="00561B69" w:rsidP="001175C7">
            <w:pPr>
              <w:spacing w:after="39"/>
              <w:ind w:left="0"/>
              <w:jc w:val="center"/>
              <w:rPr>
                <w:b/>
                <w:bCs/>
                <w:lang w:val="en-US" w:eastAsia="x-none"/>
              </w:rPr>
            </w:pPr>
          </w:p>
        </w:tc>
      </w:tr>
      <w:tr w:rsidR="00561B69" w:rsidRPr="000961F5" w14:paraId="3C5FCF9E" w14:textId="658581BB" w:rsidTr="00880956">
        <w:trPr>
          <w:trHeight w:val="91"/>
        </w:trPr>
        <w:tc>
          <w:tcPr>
            <w:tcW w:w="1667" w:type="dxa"/>
            <w:vMerge/>
          </w:tcPr>
          <w:p w14:paraId="57E6D37A" w14:textId="19BF2E56" w:rsidR="00561B69" w:rsidRPr="000961F5" w:rsidRDefault="00561B69" w:rsidP="001175C7">
            <w:pPr>
              <w:spacing w:after="39"/>
              <w:ind w:left="0"/>
              <w:jc w:val="left"/>
              <w:rPr>
                <w:lang w:eastAsia="x-none"/>
              </w:rPr>
            </w:pPr>
          </w:p>
        </w:tc>
        <w:tc>
          <w:tcPr>
            <w:tcW w:w="3573" w:type="dxa"/>
          </w:tcPr>
          <w:p w14:paraId="4D4BE602" w14:textId="006E8C83" w:rsidR="00561B69" w:rsidRPr="000961F5" w:rsidRDefault="00561B69" w:rsidP="001175C7">
            <w:pPr>
              <w:spacing w:after="39"/>
              <w:ind w:left="0"/>
              <w:jc w:val="left"/>
              <w:rPr>
                <w:lang w:eastAsia="x-none"/>
              </w:rPr>
            </w:pPr>
            <w:r w:rsidRPr="000961F5">
              <w:rPr>
                <w:lang w:eastAsia="x-none"/>
              </w:rPr>
              <w:t>Clear submissions</w:t>
            </w:r>
          </w:p>
        </w:tc>
        <w:tc>
          <w:tcPr>
            <w:tcW w:w="851" w:type="dxa"/>
          </w:tcPr>
          <w:p w14:paraId="73C3A9C6" w14:textId="680CF2F4" w:rsidR="00561B69" w:rsidRPr="002B0661" w:rsidRDefault="00561B69" w:rsidP="001175C7">
            <w:pPr>
              <w:spacing w:after="39"/>
              <w:ind w:left="0"/>
              <w:jc w:val="center"/>
              <w:rPr>
                <w:b/>
                <w:bCs/>
                <w:lang w:val="en-US" w:eastAsia="x-none"/>
              </w:rPr>
            </w:pPr>
          </w:p>
        </w:tc>
      </w:tr>
      <w:tr w:rsidR="00842FC9" w:rsidRPr="000961F5" w14:paraId="34F0EFEF" w14:textId="77777777" w:rsidTr="00880956">
        <w:trPr>
          <w:trHeight w:val="94"/>
        </w:trPr>
        <w:tc>
          <w:tcPr>
            <w:tcW w:w="1667" w:type="dxa"/>
            <w:vMerge w:val="restart"/>
          </w:tcPr>
          <w:p w14:paraId="23103339" w14:textId="3A1C3AEA" w:rsidR="00842FC9" w:rsidRPr="000961F5" w:rsidRDefault="00842FC9" w:rsidP="00B72D85">
            <w:pPr>
              <w:spacing w:after="39"/>
              <w:ind w:left="0"/>
              <w:jc w:val="left"/>
              <w:rPr>
                <w:lang w:eastAsia="x-none"/>
              </w:rPr>
            </w:pPr>
            <w:r w:rsidRPr="000961F5">
              <w:rPr>
                <w:lang w:eastAsia="x-none"/>
              </w:rPr>
              <w:t>System Output</w:t>
            </w:r>
          </w:p>
        </w:tc>
        <w:tc>
          <w:tcPr>
            <w:tcW w:w="3573" w:type="dxa"/>
          </w:tcPr>
          <w:p w14:paraId="3F89E33B" w14:textId="7F7A3033" w:rsidR="00842FC9" w:rsidRPr="000961F5" w:rsidRDefault="00842FC9" w:rsidP="00842FC9">
            <w:pPr>
              <w:spacing w:after="39"/>
              <w:ind w:left="0"/>
              <w:jc w:val="left"/>
              <w:rPr>
                <w:lang w:eastAsia="x-none"/>
              </w:rPr>
            </w:pPr>
            <w:r w:rsidRPr="000961F5">
              <w:rPr>
                <w:lang w:eastAsia="x-none"/>
              </w:rPr>
              <w:t>View submissions (audit log)</w:t>
            </w:r>
          </w:p>
        </w:tc>
        <w:tc>
          <w:tcPr>
            <w:tcW w:w="851" w:type="dxa"/>
          </w:tcPr>
          <w:p w14:paraId="27221B60" w14:textId="5273A8B6" w:rsidR="00580692" w:rsidRPr="002B0661" w:rsidRDefault="00580692" w:rsidP="00580692">
            <w:pPr>
              <w:spacing w:after="39"/>
              <w:ind w:left="0"/>
              <w:jc w:val="center"/>
              <w:rPr>
                <w:b/>
                <w:bCs/>
                <w:lang w:val="en-US" w:eastAsia="x-none"/>
              </w:rPr>
            </w:pPr>
            <w:r w:rsidRPr="000961F5">
              <w:rPr>
                <w:rFonts w:ascii="Segoe UI Symbol" w:hAnsi="Segoe UI Symbol" w:cs="Segoe UI Symbol"/>
                <w:b/>
                <w:bCs/>
                <w:lang w:val="en-US" w:eastAsia="x-none"/>
              </w:rPr>
              <w:t>✓</w:t>
            </w:r>
          </w:p>
        </w:tc>
      </w:tr>
      <w:tr w:rsidR="00842FC9" w:rsidRPr="000961F5" w14:paraId="1B12B5F0" w14:textId="77777777" w:rsidTr="00880956">
        <w:trPr>
          <w:trHeight w:val="92"/>
        </w:trPr>
        <w:tc>
          <w:tcPr>
            <w:tcW w:w="1667" w:type="dxa"/>
            <w:vMerge/>
          </w:tcPr>
          <w:p w14:paraId="794550FD" w14:textId="77777777" w:rsidR="00842FC9" w:rsidRPr="000961F5" w:rsidRDefault="00842FC9" w:rsidP="00B72D85">
            <w:pPr>
              <w:spacing w:after="39"/>
              <w:ind w:left="0"/>
              <w:jc w:val="left"/>
              <w:rPr>
                <w:lang w:eastAsia="x-none"/>
              </w:rPr>
            </w:pPr>
          </w:p>
        </w:tc>
        <w:tc>
          <w:tcPr>
            <w:tcW w:w="3573" w:type="dxa"/>
          </w:tcPr>
          <w:p w14:paraId="7340E8A7" w14:textId="1E48305A" w:rsidR="00842FC9" w:rsidRPr="000961F5" w:rsidRDefault="00842FC9" w:rsidP="00842FC9">
            <w:pPr>
              <w:spacing w:after="39"/>
              <w:ind w:left="0"/>
              <w:jc w:val="left"/>
              <w:rPr>
                <w:lang w:eastAsia="x-none"/>
              </w:rPr>
            </w:pPr>
            <w:r w:rsidRPr="000961F5">
              <w:rPr>
                <w:lang w:eastAsia="x-none"/>
              </w:rPr>
              <w:t>Preview documents (system generated)</w:t>
            </w:r>
          </w:p>
        </w:tc>
        <w:tc>
          <w:tcPr>
            <w:tcW w:w="851" w:type="dxa"/>
          </w:tcPr>
          <w:p w14:paraId="263A0405" w14:textId="2142E497" w:rsidR="009C0888" w:rsidRPr="002B0661" w:rsidRDefault="009C0888" w:rsidP="00580692">
            <w:pPr>
              <w:spacing w:after="39"/>
              <w:ind w:left="0"/>
              <w:jc w:val="center"/>
              <w:rPr>
                <w:b/>
                <w:bCs/>
                <w:lang w:val="en-US" w:eastAsia="x-none"/>
              </w:rPr>
            </w:pPr>
            <w:r w:rsidRPr="000961F5">
              <w:rPr>
                <w:rFonts w:ascii="Segoe UI Symbol" w:hAnsi="Segoe UI Symbol" w:cs="Segoe UI Symbol"/>
                <w:b/>
                <w:bCs/>
                <w:lang w:val="en-US" w:eastAsia="x-none"/>
              </w:rPr>
              <w:t>✓</w:t>
            </w:r>
          </w:p>
        </w:tc>
      </w:tr>
      <w:tr w:rsidR="00842FC9" w:rsidRPr="000961F5" w14:paraId="56FE7E45" w14:textId="77777777" w:rsidTr="00880956">
        <w:trPr>
          <w:trHeight w:val="92"/>
        </w:trPr>
        <w:tc>
          <w:tcPr>
            <w:tcW w:w="1667" w:type="dxa"/>
            <w:vMerge/>
          </w:tcPr>
          <w:p w14:paraId="37DA7A93" w14:textId="77777777" w:rsidR="00842FC9" w:rsidRPr="000961F5" w:rsidRDefault="00842FC9" w:rsidP="00B72D85">
            <w:pPr>
              <w:spacing w:after="39"/>
              <w:ind w:left="0"/>
              <w:jc w:val="left"/>
              <w:rPr>
                <w:lang w:eastAsia="x-none"/>
              </w:rPr>
            </w:pPr>
          </w:p>
        </w:tc>
        <w:tc>
          <w:tcPr>
            <w:tcW w:w="3573" w:type="dxa"/>
          </w:tcPr>
          <w:p w14:paraId="539D30B1" w14:textId="2341756F" w:rsidR="00842FC9" w:rsidRPr="000961F5" w:rsidRDefault="00842FC9" w:rsidP="00B72D85">
            <w:pPr>
              <w:spacing w:after="39"/>
              <w:ind w:left="0"/>
              <w:jc w:val="left"/>
              <w:rPr>
                <w:lang w:eastAsia="x-none"/>
              </w:rPr>
            </w:pPr>
            <w:r w:rsidRPr="000961F5">
              <w:rPr>
                <w:lang w:eastAsia="x-none"/>
              </w:rPr>
              <w:t>Download documents</w:t>
            </w:r>
          </w:p>
        </w:tc>
        <w:tc>
          <w:tcPr>
            <w:tcW w:w="851" w:type="dxa"/>
          </w:tcPr>
          <w:p w14:paraId="18BD7957" w14:textId="4B1D26B0" w:rsidR="00580692" w:rsidRPr="000961F5" w:rsidRDefault="00561B69" w:rsidP="00580692">
            <w:pPr>
              <w:spacing w:after="39"/>
              <w:ind w:left="0"/>
              <w:jc w:val="center"/>
              <w:rPr>
                <w:lang w:eastAsia="x-none"/>
              </w:rPr>
            </w:pPr>
            <w:r w:rsidRPr="000961F5">
              <w:rPr>
                <w:rFonts w:ascii="Segoe UI Symbol" w:hAnsi="Segoe UI Symbol" w:cs="Segoe UI Symbol"/>
                <w:b/>
                <w:bCs/>
                <w:lang w:val="en-US" w:eastAsia="x-none"/>
              </w:rPr>
              <w:t>✓</w:t>
            </w:r>
          </w:p>
        </w:tc>
      </w:tr>
    </w:tbl>
    <w:p w14:paraId="06BF41F9" w14:textId="6B0818AF" w:rsidR="005F3755" w:rsidRPr="000961F5" w:rsidRDefault="001175C7" w:rsidP="004E1FD8">
      <w:pPr>
        <w:ind w:left="0"/>
        <w:jc w:val="left"/>
      </w:pPr>
      <w:r w:rsidRPr="000961F5">
        <w:br/>
      </w:r>
    </w:p>
    <w:p w14:paraId="1D29844B" w14:textId="096A93DC" w:rsidR="005F3755" w:rsidRPr="000961F5" w:rsidRDefault="005F3755" w:rsidP="002B162A">
      <w:pPr>
        <w:ind w:left="0"/>
        <w:rPr>
          <w:lang w:eastAsia="x-none"/>
        </w:rPr>
      </w:pPr>
    </w:p>
    <w:p w14:paraId="5D440B92" w14:textId="141E370B" w:rsidR="008F453A" w:rsidRPr="000961F5" w:rsidRDefault="008F453A">
      <w:pPr>
        <w:spacing w:after="0"/>
        <w:ind w:left="0"/>
        <w:jc w:val="left"/>
        <w:rPr>
          <w:lang w:eastAsia="x-none"/>
        </w:rPr>
      </w:pPr>
      <w:r w:rsidRPr="000961F5">
        <w:rPr>
          <w:lang w:eastAsia="x-none"/>
        </w:rPr>
        <w:br w:type="page"/>
      </w:r>
    </w:p>
    <w:p w14:paraId="663267E0" w14:textId="2F6D452C" w:rsidR="005F3755" w:rsidRPr="000961F5" w:rsidRDefault="00047167" w:rsidP="00047167">
      <w:pPr>
        <w:pStyle w:val="Heading2"/>
      </w:pPr>
      <w:bookmarkStart w:id="1163" w:name="_Toc62722997"/>
      <w:bookmarkStart w:id="1164" w:name="_Toc65058138"/>
      <w:bookmarkStart w:id="1165" w:name="_Toc65138940"/>
      <w:bookmarkStart w:id="1166" w:name="_Toc65145920"/>
      <w:r w:rsidRPr="000961F5">
        <w:lastRenderedPageBreak/>
        <w:t>Reporting and Analytics</w:t>
      </w:r>
      <w:bookmarkEnd w:id="1163"/>
      <w:bookmarkEnd w:id="1164"/>
      <w:bookmarkEnd w:id="1165"/>
      <w:bookmarkEnd w:id="1166"/>
    </w:p>
    <w:p w14:paraId="637A02DB" w14:textId="0432E414" w:rsidR="005F3755" w:rsidRPr="000961F5" w:rsidRDefault="005F3755" w:rsidP="002B162A">
      <w:pPr>
        <w:ind w:left="0"/>
        <w:rPr>
          <w:lang w:eastAsia="x-none"/>
        </w:rPr>
      </w:pPr>
    </w:p>
    <w:p w14:paraId="2F6477E8" w14:textId="5AE31670" w:rsidR="00D76E05" w:rsidRPr="000961F5" w:rsidRDefault="00D76E05" w:rsidP="00D76E05">
      <w:pPr>
        <w:pStyle w:val="Heading3"/>
      </w:pPr>
      <w:bookmarkStart w:id="1167" w:name="_Toc62722998"/>
      <w:bookmarkStart w:id="1168" w:name="_Toc65058139"/>
      <w:bookmarkStart w:id="1169" w:name="_Toc65138941"/>
      <w:bookmarkStart w:id="1170" w:name="_Toc65145921"/>
      <w:r w:rsidRPr="000961F5">
        <w:t xml:space="preserve">Data </w:t>
      </w:r>
      <w:r w:rsidR="00432EA1" w:rsidRPr="000961F5">
        <w:t xml:space="preserve">and Operational </w:t>
      </w:r>
      <w:r w:rsidRPr="000961F5">
        <w:t>Reports</w:t>
      </w:r>
      <w:bookmarkEnd w:id="1167"/>
      <w:bookmarkEnd w:id="1168"/>
      <w:bookmarkEnd w:id="1169"/>
      <w:bookmarkEnd w:id="1170"/>
      <w:r w:rsidRPr="000961F5">
        <w:t xml:space="preserve"> </w:t>
      </w:r>
    </w:p>
    <w:p w14:paraId="35A51D11" w14:textId="2EBC18AD" w:rsidR="00D76E05" w:rsidRPr="000961F5" w:rsidRDefault="00D76E05" w:rsidP="002B162A">
      <w:pPr>
        <w:ind w:left="0"/>
        <w:rPr>
          <w:lang w:eastAsia="x-none"/>
        </w:rPr>
      </w:pPr>
    </w:p>
    <w:p w14:paraId="30C6B6A3" w14:textId="77777777" w:rsidR="00D76E05" w:rsidRPr="000961F5" w:rsidRDefault="00D76E05" w:rsidP="00D76E05">
      <w:pPr>
        <w:spacing w:after="0"/>
        <w:ind w:left="0"/>
        <w:jc w:val="left"/>
        <w:rPr>
          <w:rFonts w:eastAsia="DengXian"/>
          <w:szCs w:val="22"/>
          <w:lang w:val="en-US" w:eastAsia="zh-CN"/>
        </w:rPr>
      </w:pPr>
      <w:r w:rsidRPr="000961F5">
        <w:rPr>
          <w:rFonts w:eastAsia="DengXian"/>
          <w:szCs w:val="22"/>
          <w:lang w:val="en-US" w:eastAsia="zh-CN"/>
        </w:rPr>
        <w:t xml:space="preserve">The following tables summarise the list of required downloadable reports within the FINI system. Unless specified otherwise, each report should be: </w:t>
      </w:r>
    </w:p>
    <w:p w14:paraId="52594762" w14:textId="77777777" w:rsidR="00D76E05" w:rsidRPr="000961F5" w:rsidRDefault="00D76E05" w:rsidP="00D76E05">
      <w:pPr>
        <w:numPr>
          <w:ilvl w:val="0"/>
          <w:numId w:val="86"/>
        </w:numPr>
        <w:spacing w:after="0" w:line="259" w:lineRule="auto"/>
        <w:contextualSpacing/>
        <w:jc w:val="left"/>
        <w:rPr>
          <w:rFonts w:eastAsia="DengXian"/>
          <w:szCs w:val="22"/>
          <w:lang w:val="en-US" w:eastAsia="zh-CN"/>
        </w:rPr>
      </w:pPr>
      <w:r w:rsidRPr="000961F5">
        <w:rPr>
          <w:rFonts w:eastAsia="DengXian"/>
          <w:szCs w:val="22"/>
          <w:lang w:val="en-US" w:eastAsia="zh-CN"/>
        </w:rPr>
        <w:t>Downloadable as an .csv file</w:t>
      </w:r>
    </w:p>
    <w:p w14:paraId="46144EF9" w14:textId="77777777" w:rsidR="00D76E05" w:rsidRPr="000961F5" w:rsidRDefault="00D76E05" w:rsidP="00D76E05">
      <w:pPr>
        <w:numPr>
          <w:ilvl w:val="0"/>
          <w:numId w:val="86"/>
        </w:numPr>
        <w:spacing w:after="0" w:line="259" w:lineRule="auto"/>
        <w:contextualSpacing/>
        <w:jc w:val="left"/>
        <w:rPr>
          <w:rFonts w:eastAsia="DengXian"/>
          <w:szCs w:val="22"/>
          <w:lang w:val="en-US" w:eastAsia="zh-CN"/>
        </w:rPr>
      </w:pPr>
      <w:r w:rsidRPr="000961F5">
        <w:rPr>
          <w:rFonts w:eastAsia="DengXian"/>
          <w:szCs w:val="22"/>
          <w:lang w:val="en-US" w:eastAsia="zh-CN"/>
        </w:rPr>
        <w:t>Feature two versions:</w:t>
      </w:r>
    </w:p>
    <w:p w14:paraId="14266E2B" w14:textId="77777777" w:rsidR="00D76E05" w:rsidRPr="000961F5" w:rsidRDefault="00D76E05" w:rsidP="00D76E05">
      <w:pPr>
        <w:numPr>
          <w:ilvl w:val="1"/>
          <w:numId w:val="86"/>
        </w:numPr>
        <w:spacing w:after="0" w:line="259" w:lineRule="auto"/>
        <w:ind w:left="714" w:hanging="357"/>
        <w:contextualSpacing/>
        <w:jc w:val="left"/>
        <w:rPr>
          <w:rFonts w:eastAsia="DengXian"/>
          <w:szCs w:val="22"/>
          <w:lang w:val="en-US" w:eastAsia="zh-CN"/>
        </w:rPr>
      </w:pPr>
      <w:r w:rsidRPr="000961F5">
        <w:rPr>
          <w:rFonts w:eastAsia="DengXian"/>
          <w:szCs w:val="22"/>
          <w:lang w:val="en-US" w:eastAsia="zh-CN"/>
        </w:rPr>
        <w:t>User-specific version, for the applicable user</w:t>
      </w:r>
    </w:p>
    <w:p w14:paraId="215D1495" w14:textId="77777777" w:rsidR="00D76E05" w:rsidRPr="000961F5" w:rsidRDefault="00D76E05" w:rsidP="00D76E05">
      <w:pPr>
        <w:numPr>
          <w:ilvl w:val="1"/>
          <w:numId w:val="86"/>
        </w:numPr>
        <w:spacing w:after="0" w:line="259" w:lineRule="auto"/>
        <w:ind w:left="714" w:hanging="357"/>
        <w:contextualSpacing/>
        <w:jc w:val="left"/>
        <w:rPr>
          <w:rFonts w:eastAsia="DengXian"/>
          <w:szCs w:val="22"/>
          <w:lang w:val="en-US" w:eastAsia="zh-CN"/>
        </w:rPr>
      </w:pPr>
      <w:r w:rsidRPr="000961F5">
        <w:rPr>
          <w:rFonts w:eastAsia="DengXian"/>
          <w:szCs w:val="22"/>
          <w:lang w:val="en-US" w:eastAsia="zh-CN"/>
        </w:rPr>
        <w:t>Consolidated version, for Regulator (HKEX) / Regulator (SFC)</w:t>
      </w:r>
    </w:p>
    <w:p w14:paraId="0AEB4B02" w14:textId="77777777" w:rsidR="00D76E05" w:rsidRPr="000961F5" w:rsidRDefault="00D76E05" w:rsidP="00D76E05">
      <w:pPr>
        <w:numPr>
          <w:ilvl w:val="0"/>
          <w:numId w:val="86"/>
        </w:numPr>
        <w:spacing w:after="0" w:line="259" w:lineRule="auto"/>
        <w:contextualSpacing/>
        <w:jc w:val="left"/>
        <w:rPr>
          <w:rFonts w:eastAsia="DengXian"/>
          <w:szCs w:val="22"/>
          <w:lang w:val="en-US" w:eastAsia="zh-CN"/>
        </w:rPr>
      </w:pPr>
      <w:r w:rsidRPr="000961F5">
        <w:rPr>
          <w:rFonts w:eastAsia="DengXian"/>
          <w:szCs w:val="22"/>
          <w:lang w:val="en-US" w:eastAsia="zh-CN"/>
        </w:rPr>
        <w:t>Reflect real-time, latest version inputs</w:t>
      </w:r>
    </w:p>
    <w:p w14:paraId="7FA94C03" w14:textId="77777777" w:rsidR="00D76E05" w:rsidRPr="000961F5" w:rsidRDefault="00D76E05" w:rsidP="00D76E05">
      <w:pPr>
        <w:numPr>
          <w:ilvl w:val="0"/>
          <w:numId w:val="86"/>
        </w:numPr>
        <w:spacing w:after="0" w:line="259" w:lineRule="auto"/>
        <w:contextualSpacing/>
        <w:jc w:val="left"/>
        <w:rPr>
          <w:rFonts w:eastAsia="DengXian"/>
          <w:szCs w:val="22"/>
          <w:lang w:val="en-US" w:eastAsia="zh-CN"/>
        </w:rPr>
      </w:pPr>
      <w:r w:rsidRPr="000961F5">
        <w:rPr>
          <w:rFonts w:eastAsia="DengXian"/>
          <w:szCs w:val="22"/>
          <w:lang w:val="en-US" w:eastAsia="zh-CN"/>
        </w:rPr>
        <w:t>Reported on a per IPO basis</w:t>
      </w:r>
    </w:p>
    <w:p w14:paraId="1CD60973" w14:textId="77777777" w:rsidR="00D76E05" w:rsidRPr="000961F5" w:rsidRDefault="00D76E05" w:rsidP="00D76E05">
      <w:pPr>
        <w:spacing w:after="0"/>
        <w:ind w:left="0"/>
        <w:jc w:val="left"/>
        <w:rPr>
          <w:rFonts w:eastAsia="DengXian"/>
          <w:sz w:val="22"/>
          <w:szCs w:val="22"/>
          <w:lang w:val="en-US" w:eastAsia="zh-CN"/>
        </w:rPr>
      </w:pPr>
    </w:p>
    <w:tbl>
      <w:tblPr>
        <w:tblStyle w:val="TableGrid3"/>
        <w:tblW w:w="11052" w:type="dxa"/>
        <w:tblLook w:val="04A0" w:firstRow="1" w:lastRow="0" w:firstColumn="1" w:lastColumn="0" w:noHBand="0" w:noVBand="1"/>
      </w:tblPr>
      <w:tblGrid>
        <w:gridCol w:w="440"/>
        <w:gridCol w:w="991"/>
        <w:gridCol w:w="3395"/>
        <w:gridCol w:w="4383"/>
        <w:gridCol w:w="1843"/>
      </w:tblGrid>
      <w:tr w:rsidR="00D76E05" w:rsidRPr="000961F5" w14:paraId="67322D6D" w14:textId="77777777" w:rsidTr="00C95039">
        <w:tc>
          <w:tcPr>
            <w:tcW w:w="421" w:type="dxa"/>
            <w:shd w:val="clear" w:color="auto" w:fill="13426B"/>
          </w:tcPr>
          <w:p w14:paraId="5A354C14" w14:textId="77777777" w:rsidR="00D76E05" w:rsidRPr="000961F5" w:rsidRDefault="00D76E05" w:rsidP="00EE24F6">
            <w:pPr>
              <w:spacing w:after="0"/>
              <w:ind w:left="0"/>
              <w:jc w:val="center"/>
              <w:rPr>
                <w:rFonts w:ascii="Arial" w:hAnsi="Arial"/>
                <w:b/>
                <w:sz w:val="16"/>
                <w:szCs w:val="16"/>
                <w:lang w:val="en-US"/>
              </w:rPr>
            </w:pPr>
            <w:r w:rsidRPr="000961F5">
              <w:rPr>
                <w:b/>
                <w:lang w:val="en-US"/>
              </w:rPr>
              <w:t>#</w:t>
            </w:r>
          </w:p>
        </w:tc>
        <w:tc>
          <w:tcPr>
            <w:tcW w:w="992" w:type="dxa"/>
            <w:shd w:val="clear" w:color="auto" w:fill="13426B"/>
          </w:tcPr>
          <w:p w14:paraId="49B48A29" w14:textId="77777777" w:rsidR="00D76E05" w:rsidRPr="000961F5" w:rsidRDefault="00D76E05" w:rsidP="00EE24F6">
            <w:pPr>
              <w:spacing w:after="0"/>
              <w:ind w:left="0"/>
              <w:jc w:val="center"/>
              <w:rPr>
                <w:rFonts w:ascii="Arial" w:hAnsi="Arial"/>
                <w:b/>
                <w:sz w:val="16"/>
                <w:szCs w:val="16"/>
                <w:lang w:val="en-US"/>
              </w:rPr>
            </w:pPr>
            <w:r w:rsidRPr="000961F5">
              <w:rPr>
                <w:b/>
                <w:lang w:val="en-US"/>
              </w:rPr>
              <w:t>Report #</w:t>
            </w:r>
          </w:p>
        </w:tc>
        <w:tc>
          <w:tcPr>
            <w:tcW w:w="3402" w:type="dxa"/>
            <w:shd w:val="clear" w:color="auto" w:fill="13426B"/>
          </w:tcPr>
          <w:p w14:paraId="2E251A24" w14:textId="77777777" w:rsidR="00D76E05" w:rsidRPr="000961F5" w:rsidRDefault="00D76E05" w:rsidP="00EE24F6">
            <w:pPr>
              <w:spacing w:after="0"/>
              <w:ind w:left="0"/>
              <w:jc w:val="center"/>
              <w:rPr>
                <w:rFonts w:ascii="Arial" w:hAnsi="Arial"/>
                <w:b/>
                <w:sz w:val="16"/>
                <w:szCs w:val="16"/>
                <w:lang w:val="en-US"/>
              </w:rPr>
            </w:pPr>
            <w:r w:rsidRPr="000961F5">
              <w:rPr>
                <w:b/>
                <w:lang w:val="en-US"/>
              </w:rPr>
              <w:t>Report</w:t>
            </w:r>
          </w:p>
        </w:tc>
        <w:tc>
          <w:tcPr>
            <w:tcW w:w="4393" w:type="dxa"/>
            <w:shd w:val="clear" w:color="auto" w:fill="13426B"/>
          </w:tcPr>
          <w:p w14:paraId="6068A959" w14:textId="77777777" w:rsidR="00D76E05" w:rsidRPr="000961F5" w:rsidRDefault="00D76E05" w:rsidP="00EE24F6">
            <w:pPr>
              <w:spacing w:after="0"/>
              <w:ind w:left="0"/>
              <w:jc w:val="center"/>
              <w:rPr>
                <w:rFonts w:ascii="Arial" w:hAnsi="Arial"/>
                <w:b/>
                <w:sz w:val="16"/>
                <w:szCs w:val="16"/>
                <w:lang w:val="en-US"/>
              </w:rPr>
            </w:pPr>
            <w:r w:rsidRPr="000961F5">
              <w:rPr>
                <w:b/>
                <w:lang w:val="en-US"/>
              </w:rPr>
              <w:t>User</w:t>
            </w:r>
          </w:p>
        </w:tc>
        <w:tc>
          <w:tcPr>
            <w:tcW w:w="1844" w:type="dxa"/>
            <w:shd w:val="clear" w:color="auto" w:fill="13426B"/>
          </w:tcPr>
          <w:p w14:paraId="2A35A61B" w14:textId="77777777" w:rsidR="00D76E05" w:rsidRPr="000961F5" w:rsidRDefault="00D76E05" w:rsidP="00EE24F6">
            <w:pPr>
              <w:spacing w:after="0"/>
              <w:ind w:left="0"/>
              <w:jc w:val="center"/>
              <w:rPr>
                <w:rFonts w:ascii="Arial" w:hAnsi="Arial"/>
                <w:b/>
                <w:sz w:val="16"/>
                <w:szCs w:val="16"/>
                <w:lang w:val="en-US"/>
              </w:rPr>
            </w:pPr>
            <w:r w:rsidRPr="000961F5">
              <w:rPr>
                <w:b/>
                <w:lang w:val="en-US"/>
              </w:rPr>
              <w:t>User interface</w:t>
            </w:r>
          </w:p>
        </w:tc>
      </w:tr>
      <w:tr w:rsidR="00D76E05" w:rsidRPr="000961F5" w14:paraId="2D7B1087" w14:textId="77777777" w:rsidTr="00EE24F6">
        <w:tc>
          <w:tcPr>
            <w:tcW w:w="421" w:type="dxa"/>
            <w:vMerge w:val="restart"/>
          </w:tcPr>
          <w:p w14:paraId="0B05A3B7" w14:textId="77777777" w:rsidR="00D76E05" w:rsidRPr="000961F5" w:rsidRDefault="00D76E05" w:rsidP="00EE24F6">
            <w:pPr>
              <w:spacing w:after="0"/>
              <w:ind w:left="0"/>
              <w:jc w:val="left"/>
              <w:rPr>
                <w:rFonts w:ascii="Arial" w:hAnsi="Arial"/>
                <w:sz w:val="16"/>
                <w:szCs w:val="16"/>
                <w:lang w:val="en-US"/>
              </w:rPr>
            </w:pPr>
            <w:r w:rsidRPr="000961F5">
              <w:rPr>
                <w:lang w:val="en-US"/>
              </w:rPr>
              <w:t>1</w:t>
            </w:r>
          </w:p>
        </w:tc>
        <w:tc>
          <w:tcPr>
            <w:tcW w:w="992" w:type="dxa"/>
            <w:vMerge w:val="restart"/>
          </w:tcPr>
          <w:p w14:paraId="72665348" w14:textId="77777777" w:rsidR="00D76E05" w:rsidRPr="000961F5" w:rsidRDefault="00D76E05" w:rsidP="00EE24F6">
            <w:pPr>
              <w:spacing w:after="0"/>
              <w:ind w:left="0"/>
              <w:jc w:val="left"/>
              <w:rPr>
                <w:rFonts w:ascii="Arial" w:hAnsi="Arial"/>
                <w:sz w:val="16"/>
                <w:szCs w:val="16"/>
                <w:lang w:val="en-US"/>
              </w:rPr>
            </w:pPr>
            <w:r w:rsidRPr="000961F5">
              <w:rPr>
                <w:lang w:val="en-US"/>
              </w:rPr>
              <w:t>CPBR-A1</w:t>
            </w:r>
          </w:p>
        </w:tc>
        <w:tc>
          <w:tcPr>
            <w:tcW w:w="3402" w:type="dxa"/>
          </w:tcPr>
          <w:p w14:paraId="5A95ED03" w14:textId="77777777" w:rsidR="00D76E05" w:rsidRPr="000961F5" w:rsidRDefault="00D76E05" w:rsidP="00EE24F6">
            <w:pPr>
              <w:spacing w:after="0"/>
              <w:ind w:left="0"/>
              <w:jc w:val="left"/>
              <w:rPr>
                <w:rFonts w:ascii="Arial" w:hAnsi="Arial"/>
                <w:sz w:val="16"/>
                <w:szCs w:val="16"/>
                <w:lang w:val="en-US"/>
              </w:rPr>
            </w:pPr>
            <w:r w:rsidRPr="000961F5">
              <w:rPr>
                <w:lang w:val="en-US"/>
              </w:rPr>
              <w:t>EIPO Application List (User-specific View)</w:t>
            </w:r>
          </w:p>
        </w:tc>
        <w:tc>
          <w:tcPr>
            <w:tcW w:w="4394" w:type="dxa"/>
          </w:tcPr>
          <w:p w14:paraId="44B26FAB" w14:textId="77777777" w:rsidR="00D76E05" w:rsidRPr="000961F5" w:rsidRDefault="00D76E05" w:rsidP="00EE24F6">
            <w:pPr>
              <w:spacing w:after="0"/>
              <w:ind w:left="0"/>
              <w:jc w:val="left"/>
              <w:rPr>
                <w:rFonts w:ascii="Arial" w:hAnsi="Arial"/>
                <w:sz w:val="16"/>
                <w:szCs w:val="16"/>
                <w:lang w:val="en-US"/>
              </w:rPr>
            </w:pPr>
            <w:r w:rsidRPr="000961F5">
              <w:rPr>
                <w:lang w:val="en-US"/>
              </w:rPr>
              <w:t>Clearing Participant(s), Share Registrar(s)</w:t>
            </w:r>
          </w:p>
        </w:tc>
        <w:tc>
          <w:tcPr>
            <w:tcW w:w="1843" w:type="dxa"/>
          </w:tcPr>
          <w:p w14:paraId="0C72DC53" w14:textId="77777777" w:rsidR="00D76E05" w:rsidRPr="000961F5" w:rsidRDefault="00D76E05" w:rsidP="00EE24F6">
            <w:pPr>
              <w:spacing w:after="0"/>
              <w:ind w:left="0"/>
              <w:jc w:val="left"/>
              <w:rPr>
                <w:rFonts w:ascii="Arial" w:hAnsi="Arial"/>
                <w:sz w:val="16"/>
                <w:szCs w:val="16"/>
                <w:lang w:val="en-US"/>
              </w:rPr>
            </w:pPr>
            <w:r w:rsidRPr="000961F5">
              <w:rPr>
                <w:lang w:val="en-US"/>
              </w:rPr>
              <w:t>EIPO Application List</w:t>
            </w:r>
          </w:p>
        </w:tc>
      </w:tr>
      <w:tr w:rsidR="00D76E05" w:rsidRPr="000961F5" w14:paraId="492B40C4" w14:textId="77777777" w:rsidTr="00EE24F6">
        <w:tc>
          <w:tcPr>
            <w:tcW w:w="421" w:type="dxa"/>
            <w:vMerge/>
          </w:tcPr>
          <w:p w14:paraId="6535E39B" w14:textId="77777777" w:rsidR="00D76E05" w:rsidRPr="000961F5" w:rsidRDefault="00D76E05" w:rsidP="00EE24F6">
            <w:pPr>
              <w:spacing w:after="0"/>
              <w:ind w:left="0"/>
              <w:jc w:val="left"/>
              <w:rPr>
                <w:rFonts w:ascii="Arial" w:hAnsi="Arial"/>
                <w:sz w:val="16"/>
                <w:szCs w:val="16"/>
                <w:lang w:val="en-US"/>
              </w:rPr>
            </w:pPr>
          </w:p>
        </w:tc>
        <w:tc>
          <w:tcPr>
            <w:tcW w:w="992" w:type="dxa"/>
            <w:vMerge/>
          </w:tcPr>
          <w:p w14:paraId="5F69A5F8" w14:textId="77777777" w:rsidR="00D76E05" w:rsidRPr="000961F5" w:rsidRDefault="00D76E05" w:rsidP="00EE24F6">
            <w:pPr>
              <w:spacing w:after="0"/>
              <w:ind w:left="0"/>
              <w:jc w:val="left"/>
              <w:rPr>
                <w:rFonts w:ascii="Arial" w:hAnsi="Arial"/>
                <w:sz w:val="16"/>
                <w:szCs w:val="16"/>
                <w:lang w:val="en-US"/>
              </w:rPr>
            </w:pPr>
          </w:p>
        </w:tc>
        <w:tc>
          <w:tcPr>
            <w:tcW w:w="3402" w:type="dxa"/>
          </w:tcPr>
          <w:p w14:paraId="7311142D" w14:textId="77777777" w:rsidR="00D76E05" w:rsidRPr="000961F5" w:rsidRDefault="00D76E05" w:rsidP="00EE24F6">
            <w:pPr>
              <w:spacing w:after="0"/>
              <w:ind w:left="0"/>
              <w:jc w:val="left"/>
              <w:rPr>
                <w:rFonts w:ascii="Arial" w:hAnsi="Arial"/>
                <w:sz w:val="16"/>
                <w:szCs w:val="16"/>
                <w:lang w:val="en-US"/>
              </w:rPr>
            </w:pPr>
            <w:r w:rsidRPr="000961F5">
              <w:rPr>
                <w:lang w:val="en-US"/>
              </w:rPr>
              <w:t>EIPO Application List (Consolidated View)</w:t>
            </w:r>
          </w:p>
        </w:tc>
        <w:tc>
          <w:tcPr>
            <w:tcW w:w="4394" w:type="dxa"/>
          </w:tcPr>
          <w:p w14:paraId="713FF091" w14:textId="77777777" w:rsidR="00D76E05" w:rsidRPr="000961F5" w:rsidRDefault="00D76E05" w:rsidP="00EE24F6">
            <w:pPr>
              <w:spacing w:after="0"/>
              <w:ind w:left="0"/>
              <w:jc w:val="left"/>
              <w:rPr>
                <w:rFonts w:ascii="Arial" w:hAnsi="Arial"/>
                <w:sz w:val="16"/>
                <w:szCs w:val="16"/>
                <w:lang w:val="en-US"/>
              </w:rPr>
            </w:pPr>
            <w:r w:rsidRPr="000961F5">
              <w:rPr>
                <w:lang w:val="en-US"/>
              </w:rPr>
              <w:t>SFC, IPO Vetting, HKSCC</w:t>
            </w:r>
          </w:p>
        </w:tc>
        <w:tc>
          <w:tcPr>
            <w:tcW w:w="1843" w:type="dxa"/>
          </w:tcPr>
          <w:p w14:paraId="3CFCCC02" w14:textId="77777777" w:rsidR="00D76E05" w:rsidRPr="000961F5" w:rsidRDefault="00D76E05" w:rsidP="00EE24F6">
            <w:pPr>
              <w:spacing w:after="0"/>
              <w:ind w:left="0"/>
              <w:jc w:val="left"/>
              <w:rPr>
                <w:rFonts w:ascii="Arial" w:hAnsi="Arial"/>
                <w:sz w:val="16"/>
                <w:szCs w:val="16"/>
                <w:lang w:val="en-US"/>
              </w:rPr>
            </w:pPr>
          </w:p>
        </w:tc>
      </w:tr>
      <w:tr w:rsidR="00D76E05" w:rsidRPr="000961F5" w14:paraId="2C0F2C26" w14:textId="77777777" w:rsidTr="00EE24F6">
        <w:tc>
          <w:tcPr>
            <w:tcW w:w="421" w:type="dxa"/>
            <w:vMerge w:val="restart"/>
          </w:tcPr>
          <w:p w14:paraId="1B608974" w14:textId="77777777" w:rsidR="00D76E05" w:rsidRPr="000961F5" w:rsidRDefault="00D76E05" w:rsidP="00EE24F6">
            <w:pPr>
              <w:spacing w:after="0"/>
              <w:ind w:left="0"/>
              <w:jc w:val="left"/>
              <w:rPr>
                <w:rFonts w:ascii="Arial" w:hAnsi="Arial"/>
                <w:sz w:val="16"/>
                <w:szCs w:val="16"/>
                <w:lang w:val="en-US"/>
              </w:rPr>
            </w:pPr>
            <w:r w:rsidRPr="000961F5">
              <w:rPr>
                <w:lang w:val="en-US"/>
              </w:rPr>
              <w:t>2</w:t>
            </w:r>
          </w:p>
          <w:p w14:paraId="6185F058" w14:textId="77777777" w:rsidR="00D76E05" w:rsidRPr="000961F5" w:rsidRDefault="00D76E05" w:rsidP="00EE24F6">
            <w:pPr>
              <w:spacing w:after="0"/>
              <w:ind w:left="0"/>
              <w:jc w:val="left"/>
              <w:rPr>
                <w:rFonts w:ascii="Arial" w:hAnsi="Arial"/>
                <w:sz w:val="16"/>
                <w:szCs w:val="16"/>
                <w:lang w:val="en-US"/>
              </w:rPr>
            </w:pPr>
          </w:p>
        </w:tc>
        <w:tc>
          <w:tcPr>
            <w:tcW w:w="992" w:type="dxa"/>
            <w:vMerge w:val="restart"/>
          </w:tcPr>
          <w:p w14:paraId="6A624B90" w14:textId="77777777" w:rsidR="00D76E05" w:rsidRPr="000961F5" w:rsidRDefault="00D76E05" w:rsidP="00EE24F6">
            <w:pPr>
              <w:spacing w:after="0"/>
              <w:ind w:left="0"/>
              <w:jc w:val="left"/>
              <w:rPr>
                <w:rFonts w:ascii="Arial" w:hAnsi="Arial"/>
                <w:sz w:val="16"/>
                <w:szCs w:val="16"/>
                <w:lang w:val="en-US"/>
              </w:rPr>
            </w:pPr>
            <w:r w:rsidRPr="000961F5">
              <w:rPr>
                <w:lang w:val="en-US"/>
              </w:rPr>
              <w:t>CPBR-A2</w:t>
            </w:r>
          </w:p>
        </w:tc>
        <w:tc>
          <w:tcPr>
            <w:tcW w:w="3402" w:type="dxa"/>
          </w:tcPr>
          <w:p w14:paraId="57F9CD38" w14:textId="77777777" w:rsidR="00D76E05" w:rsidRPr="000961F5" w:rsidRDefault="00D76E05" w:rsidP="00EE24F6">
            <w:pPr>
              <w:spacing w:after="0"/>
              <w:ind w:left="0"/>
              <w:jc w:val="left"/>
              <w:rPr>
                <w:rFonts w:ascii="Arial" w:hAnsi="Arial"/>
                <w:sz w:val="16"/>
                <w:szCs w:val="16"/>
                <w:lang w:val="en-US"/>
              </w:rPr>
            </w:pPr>
            <w:r w:rsidRPr="000961F5">
              <w:rPr>
                <w:lang w:val="en-US"/>
              </w:rPr>
              <w:t>EIPO Input Activities (User-specific View)</w:t>
            </w:r>
          </w:p>
        </w:tc>
        <w:tc>
          <w:tcPr>
            <w:tcW w:w="4394" w:type="dxa"/>
          </w:tcPr>
          <w:p w14:paraId="2542CB7E" w14:textId="77777777" w:rsidR="00D76E05" w:rsidRPr="000961F5" w:rsidRDefault="00D76E05" w:rsidP="00EE24F6">
            <w:pPr>
              <w:spacing w:after="0"/>
              <w:ind w:left="0"/>
              <w:jc w:val="left"/>
              <w:rPr>
                <w:rFonts w:ascii="Arial" w:hAnsi="Arial"/>
                <w:sz w:val="16"/>
                <w:szCs w:val="16"/>
                <w:lang w:val="en-US"/>
              </w:rPr>
            </w:pPr>
            <w:r w:rsidRPr="000961F5">
              <w:rPr>
                <w:lang w:val="en-US"/>
              </w:rPr>
              <w:t>Clearing Participant(s), Share Registrar(s)</w:t>
            </w:r>
          </w:p>
        </w:tc>
        <w:tc>
          <w:tcPr>
            <w:tcW w:w="1843" w:type="dxa"/>
          </w:tcPr>
          <w:p w14:paraId="0E8554B4" w14:textId="77777777" w:rsidR="00D76E05" w:rsidRPr="000961F5" w:rsidRDefault="00D76E05" w:rsidP="00EE24F6">
            <w:pPr>
              <w:spacing w:after="0"/>
              <w:ind w:left="0"/>
              <w:jc w:val="left"/>
              <w:rPr>
                <w:rFonts w:ascii="Arial" w:hAnsi="Arial"/>
                <w:sz w:val="16"/>
                <w:szCs w:val="16"/>
                <w:lang w:val="en-US"/>
              </w:rPr>
            </w:pPr>
            <w:r w:rsidRPr="000961F5">
              <w:rPr>
                <w:lang w:val="en-US"/>
              </w:rPr>
              <w:t>EIPO Application List</w:t>
            </w:r>
          </w:p>
        </w:tc>
      </w:tr>
      <w:tr w:rsidR="00D76E05" w:rsidRPr="000961F5" w14:paraId="523DE445" w14:textId="77777777" w:rsidTr="00EE24F6">
        <w:tc>
          <w:tcPr>
            <w:tcW w:w="421" w:type="dxa"/>
            <w:vMerge/>
          </w:tcPr>
          <w:p w14:paraId="5D1D6E77" w14:textId="77777777" w:rsidR="00D76E05" w:rsidRPr="000961F5" w:rsidRDefault="00D76E05" w:rsidP="00EE24F6">
            <w:pPr>
              <w:spacing w:after="0"/>
              <w:ind w:left="0"/>
              <w:jc w:val="left"/>
              <w:rPr>
                <w:rFonts w:ascii="Arial" w:hAnsi="Arial"/>
                <w:sz w:val="16"/>
                <w:szCs w:val="16"/>
                <w:lang w:val="en-US"/>
              </w:rPr>
            </w:pPr>
          </w:p>
        </w:tc>
        <w:tc>
          <w:tcPr>
            <w:tcW w:w="992" w:type="dxa"/>
            <w:vMerge/>
          </w:tcPr>
          <w:p w14:paraId="4D23C211" w14:textId="77777777" w:rsidR="00D76E05" w:rsidRPr="000961F5" w:rsidRDefault="00D76E05" w:rsidP="00EE24F6">
            <w:pPr>
              <w:spacing w:after="0"/>
              <w:ind w:left="0"/>
              <w:jc w:val="left"/>
              <w:rPr>
                <w:rFonts w:ascii="Arial" w:hAnsi="Arial"/>
                <w:sz w:val="16"/>
                <w:szCs w:val="16"/>
                <w:lang w:val="en-US"/>
              </w:rPr>
            </w:pPr>
          </w:p>
        </w:tc>
        <w:tc>
          <w:tcPr>
            <w:tcW w:w="3402" w:type="dxa"/>
          </w:tcPr>
          <w:p w14:paraId="6FD8E329" w14:textId="77777777" w:rsidR="00D76E05" w:rsidRPr="000961F5" w:rsidRDefault="00D76E05" w:rsidP="00EE24F6">
            <w:pPr>
              <w:spacing w:after="0"/>
              <w:ind w:left="0"/>
              <w:jc w:val="left"/>
              <w:rPr>
                <w:rFonts w:ascii="Arial" w:hAnsi="Arial"/>
                <w:sz w:val="16"/>
                <w:szCs w:val="16"/>
                <w:lang w:val="en-US"/>
              </w:rPr>
            </w:pPr>
            <w:r w:rsidRPr="000961F5">
              <w:rPr>
                <w:lang w:val="en-US"/>
              </w:rPr>
              <w:t>EIPO Input Activities (Consolidated View)</w:t>
            </w:r>
          </w:p>
        </w:tc>
        <w:tc>
          <w:tcPr>
            <w:tcW w:w="4394" w:type="dxa"/>
          </w:tcPr>
          <w:p w14:paraId="6E8F85B1" w14:textId="77777777" w:rsidR="00D76E05" w:rsidRPr="000961F5" w:rsidRDefault="00D76E05" w:rsidP="00EE24F6">
            <w:pPr>
              <w:spacing w:after="0"/>
              <w:ind w:left="0"/>
              <w:jc w:val="left"/>
              <w:rPr>
                <w:rFonts w:ascii="Arial" w:hAnsi="Arial"/>
                <w:sz w:val="16"/>
                <w:szCs w:val="16"/>
                <w:lang w:val="en-US"/>
              </w:rPr>
            </w:pPr>
            <w:r w:rsidRPr="000961F5">
              <w:rPr>
                <w:lang w:val="en-US"/>
              </w:rPr>
              <w:t>SFC, IPO Vetting, HKSCC</w:t>
            </w:r>
            <w:r w:rsidRPr="000961F5">
              <w:rPr>
                <w:lang w:val="en-US"/>
              </w:rPr>
              <w:softHyphen/>
            </w:r>
          </w:p>
        </w:tc>
        <w:tc>
          <w:tcPr>
            <w:tcW w:w="1843" w:type="dxa"/>
          </w:tcPr>
          <w:p w14:paraId="1308C36D" w14:textId="77777777" w:rsidR="00D76E05" w:rsidRPr="000961F5" w:rsidRDefault="00D76E05" w:rsidP="00EE24F6">
            <w:pPr>
              <w:spacing w:after="0"/>
              <w:ind w:left="0"/>
              <w:jc w:val="left"/>
              <w:rPr>
                <w:rFonts w:ascii="Arial" w:hAnsi="Arial"/>
                <w:sz w:val="16"/>
                <w:szCs w:val="16"/>
                <w:lang w:val="en-US"/>
              </w:rPr>
            </w:pPr>
          </w:p>
        </w:tc>
      </w:tr>
      <w:tr w:rsidR="00D76E05" w:rsidRPr="000961F5" w14:paraId="5C2420B9" w14:textId="77777777" w:rsidTr="00EE24F6">
        <w:tc>
          <w:tcPr>
            <w:tcW w:w="421" w:type="dxa"/>
            <w:vMerge w:val="restart"/>
          </w:tcPr>
          <w:p w14:paraId="2B6B0355" w14:textId="77777777" w:rsidR="00D76E05" w:rsidRPr="000961F5" w:rsidRDefault="00D76E05" w:rsidP="00EE24F6">
            <w:pPr>
              <w:spacing w:after="0"/>
              <w:ind w:left="0"/>
              <w:jc w:val="left"/>
              <w:rPr>
                <w:rFonts w:ascii="Arial" w:hAnsi="Arial"/>
                <w:sz w:val="16"/>
                <w:szCs w:val="16"/>
                <w:lang w:val="en-US"/>
              </w:rPr>
            </w:pPr>
            <w:r w:rsidRPr="000961F5">
              <w:rPr>
                <w:lang w:val="en-US"/>
              </w:rPr>
              <w:t>3</w:t>
            </w:r>
          </w:p>
          <w:p w14:paraId="436BACAB" w14:textId="77777777" w:rsidR="00D76E05" w:rsidRPr="000961F5" w:rsidRDefault="00D76E05" w:rsidP="00EE24F6">
            <w:pPr>
              <w:spacing w:after="0"/>
              <w:ind w:left="0"/>
              <w:jc w:val="left"/>
              <w:rPr>
                <w:rFonts w:ascii="Arial" w:hAnsi="Arial"/>
                <w:sz w:val="16"/>
                <w:szCs w:val="16"/>
                <w:lang w:val="en-US"/>
              </w:rPr>
            </w:pPr>
          </w:p>
        </w:tc>
        <w:tc>
          <w:tcPr>
            <w:tcW w:w="992" w:type="dxa"/>
            <w:vMerge w:val="restart"/>
          </w:tcPr>
          <w:p w14:paraId="14CBFF54" w14:textId="77777777" w:rsidR="00D76E05" w:rsidRPr="000961F5" w:rsidRDefault="00D76E05" w:rsidP="00EE24F6">
            <w:pPr>
              <w:spacing w:after="0"/>
              <w:ind w:left="0"/>
              <w:jc w:val="left"/>
              <w:rPr>
                <w:rFonts w:ascii="Arial" w:hAnsi="Arial"/>
                <w:sz w:val="16"/>
                <w:szCs w:val="16"/>
                <w:lang w:val="en-US"/>
              </w:rPr>
            </w:pPr>
            <w:r w:rsidRPr="000961F5">
              <w:rPr>
                <w:lang w:val="en-US"/>
              </w:rPr>
              <w:t>CPBR-A3</w:t>
            </w:r>
          </w:p>
          <w:p w14:paraId="710EFFDF" w14:textId="77777777" w:rsidR="00D76E05" w:rsidRPr="000961F5" w:rsidRDefault="00D76E05" w:rsidP="00EE24F6">
            <w:pPr>
              <w:spacing w:after="0"/>
              <w:ind w:left="0"/>
              <w:jc w:val="left"/>
              <w:rPr>
                <w:rFonts w:ascii="Arial" w:hAnsi="Arial"/>
                <w:sz w:val="16"/>
                <w:szCs w:val="16"/>
                <w:lang w:val="en-US"/>
              </w:rPr>
            </w:pPr>
          </w:p>
        </w:tc>
        <w:tc>
          <w:tcPr>
            <w:tcW w:w="3402" w:type="dxa"/>
          </w:tcPr>
          <w:p w14:paraId="677AFD5A" w14:textId="77777777" w:rsidR="00D76E05" w:rsidRPr="000961F5" w:rsidRDefault="00D76E05" w:rsidP="00EE24F6">
            <w:pPr>
              <w:spacing w:after="0"/>
              <w:ind w:left="0"/>
              <w:jc w:val="left"/>
              <w:rPr>
                <w:rFonts w:ascii="Arial" w:hAnsi="Arial"/>
                <w:sz w:val="16"/>
                <w:szCs w:val="16"/>
                <w:lang w:val="en-US"/>
              </w:rPr>
            </w:pPr>
            <w:r w:rsidRPr="000961F5">
              <w:rPr>
                <w:lang w:val="en-US"/>
              </w:rPr>
              <w:t>Allotment Results (User-specific View)</w:t>
            </w:r>
          </w:p>
        </w:tc>
        <w:tc>
          <w:tcPr>
            <w:tcW w:w="4394" w:type="dxa"/>
          </w:tcPr>
          <w:p w14:paraId="745662E6" w14:textId="77777777" w:rsidR="00D76E05" w:rsidRPr="000961F5" w:rsidRDefault="00D76E05" w:rsidP="00EE24F6">
            <w:pPr>
              <w:spacing w:after="0"/>
              <w:ind w:left="0"/>
              <w:jc w:val="left"/>
              <w:rPr>
                <w:rFonts w:ascii="Arial" w:hAnsi="Arial"/>
                <w:sz w:val="16"/>
                <w:szCs w:val="16"/>
                <w:lang w:val="en-US"/>
              </w:rPr>
            </w:pPr>
            <w:r w:rsidRPr="000961F5">
              <w:rPr>
                <w:lang w:val="en-US"/>
              </w:rPr>
              <w:t>Clearing Participant(s), Share Registrar(s)</w:t>
            </w:r>
          </w:p>
        </w:tc>
        <w:tc>
          <w:tcPr>
            <w:tcW w:w="1843" w:type="dxa"/>
            <w:vMerge w:val="restart"/>
          </w:tcPr>
          <w:p w14:paraId="311CFF67" w14:textId="77777777" w:rsidR="00D76E05" w:rsidRPr="000961F5" w:rsidRDefault="00D76E05" w:rsidP="00EE24F6">
            <w:pPr>
              <w:spacing w:after="0"/>
              <w:ind w:left="0"/>
              <w:jc w:val="left"/>
              <w:rPr>
                <w:rFonts w:ascii="Arial" w:hAnsi="Arial"/>
                <w:sz w:val="16"/>
                <w:szCs w:val="16"/>
                <w:lang w:val="en-US"/>
              </w:rPr>
            </w:pPr>
            <w:r w:rsidRPr="000961F5">
              <w:rPr>
                <w:lang w:val="en-US"/>
              </w:rPr>
              <w:t>Allotment Result</w:t>
            </w:r>
          </w:p>
          <w:p w14:paraId="407ED0FC" w14:textId="77777777" w:rsidR="00D76E05" w:rsidRPr="000961F5" w:rsidRDefault="00D76E05" w:rsidP="00EE24F6">
            <w:pPr>
              <w:spacing w:after="0"/>
              <w:ind w:left="0"/>
              <w:jc w:val="left"/>
              <w:rPr>
                <w:rFonts w:ascii="Arial" w:hAnsi="Arial"/>
                <w:sz w:val="16"/>
                <w:szCs w:val="16"/>
                <w:lang w:val="en-US"/>
              </w:rPr>
            </w:pPr>
          </w:p>
        </w:tc>
      </w:tr>
      <w:tr w:rsidR="00D76E05" w:rsidRPr="000961F5" w14:paraId="47F80CCF" w14:textId="77777777" w:rsidTr="00EE24F6">
        <w:tc>
          <w:tcPr>
            <w:tcW w:w="421" w:type="dxa"/>
            <w:vMerge/>
          </w:tcPr>
          <w:p w14:paraId="7108367D" w14:textId="77777777" w:rsidR="00D76E05" w:rsidRPr="000961F5" w:rsidRDefault="00D76E05" w:rsidP="00EE24F6">
            <w:pPr>
              <w:spacing w:after="0"/>
              <w:ind w:left="0"/>
              <w:jc w:val="left"/>
              <w:rPr>
                <w:rFonts w:ascii="Arial" w:hAnsi="Arial"/>
                <w:sz w:val="16"/>
                <w:szCs w:val="16"/>
                <w:lang w:val="en-US"/>
              </w:rPr>
            </w:pPr>
          </w:p>
        </w:tc>
        <w:tc>
          <w:tcPr>
            <w:tcW w:w="992" w:type="dxa"/>
            <w:vMerge/>
          </w:tcPr>
          <w:p w14:paraId="631F5F15" w14:textId="77777777" w:rsidR="00D76E05" w:rsidRPr="000961F5" w:rsidRDefault="00D76E05" w:rsidP="00EE24F6">
            <w:pPr>
              <w:spacing w:after="0"/>
              <w:ind w:left="0"/>
              <w:jc w:val="left"/>
              <w:rPr>
                <w:rFonts w:ascii="Arial" w:hAnsi="Arial"/>
                <w:sz w:val="16"/>
                <w:szCs w:val="16"/>
                <w:lang w:val="en-US"/>
              </w:rPr>
            </w:pPr>
          </w:p>
        </w:tc>
        <w:tc>
          <w:tcPr>
            <w:tcW w:w="3402" w:type="dxa"/>
          </w:tcPr>
          <w:p w14:paraId="458F8444" w14:textId="77777777" w:rsidR="00D76E05" w:rsidRPr="000961F5" w:rsidRDefault="00D76E05" w:rsidP="00EE24F6">
            <w:pPr>
              <w:spacing w:after="0"/>
              <w:ind w:left="0"/>
              <w:jc w:val="left"/>
              <w:rPr>
                <w:rFonts w:ascii="Arial" w:hAnsi="Arial"/>
                <w:sz w:val="16"/>
                <w:szCs w:val="16"/>
                <w:lang w:val="en-US"/>
              </w:rPr>
            </w:pPr>
            <w:r w:rsidRPr="000961F5">
              <w:rPr>
                <w:lang w:val="en-US"/>
              </w:rPr>
              <w:t>Allotment Results (Consolidated View)</w:t>
            </w:r>
          </w:p>
        </w:tc>
        <w:tc>
          <w:tcPr>
            <w:tcW w:w="4394" w:type="dxa"/>
          </w:tcPr>
          <w:p w14:paraId="2DD2042A" w14:textId="77777777" w:rsidR="00D76E05" w:rsidRPr="000961F5" w:rsidRDefault="00D76E05" w:rsidP="00EE24F6">
            <w:pPr>
              <w:spacing w:after="0"/>
              <w:ind w:left="0"/>
              <w:jc w:val="left"/>
              <w:rPr>
                <w:rFonts w:ascii="Arial" w:hAnsi="Arial"/>
                <w:sz w:val="16"/>
                <w:szCs w:val="16"/>
                <w:lang w:val="en-US"/>
              </w:rPr>
            </w:pPr>
            <w:r w:rsidRPr="000961F5">
              <w:rPr>
                <w:lang w:val="en-US"/>
              </w:rPr>
              <w:t>SFC, IPO Vetting, HKSCC</w:t>
            </w:r>
          </w:p>
        </w:tc>
        <w:tc>
          <w:tcPr>
            <w:tcW w:w="1843" w:type="dxa"/>
            <w:vMerge/>
          </w:tcPr>
          <w:p w14:paraId="6CF68277" w14:textId="77777777" w:rsidR="00D76E05" w:rsidRPr="000961F5" w:rsidRDefault="00D76E05" w:rsidP="00EE24F6">
            <w:pPr>
              <w:spacing w:after="0"/>
              <w:ind w:left="0"/>
              <w:jc w:val="left"/>
              <w:rPr>
                <w:rFonts w:ascii="Arial" w:hAnsi="Arial"/>
                <w:sz w:val="16"/>
                <w:szCs w:val="16"/>
                <w:lang w:val="en-US"/>
              </w:rPr>
            </w:pPr>
          </w:p>
        </w:tc>
      </w:tr>
      <w:tr w:rsidR="00D76E05" w:rsidRPr="000961F5" w14:paraId="0B2A6961" w14:textId="77777777" w:rsidTr="00EE24F6">
        <w:tc>
          <w:tcPr>
            <w:tcW w:w="421" w:type="dxa"/>
            <w:vMerge w:val="restart"/>
          </w:tcPr>
          <w:p w14:paraId="12104B87" w14:textId="77777777" w:rsidR="00D76E05" w:rsidRPr="000961F5" w:rsidRDefault="00D76E05" w:rsidP="00EE24F6">
            <w:pPr>
              <w:spacing w:after="0"/>
              <w:ind w:left="0"/>
              <w:jc w:val="left"/>
              <w:rPr>
                <w:rFonts w:ascii="Arial" w:hAnsi="Arial"/>
                <w:sz w:val="16"/>
                <w:szCs w:val="16"/>
                <w:lang w:val="en-US"/>
              </w:rPr>
            </w:pPr>
            <w:r w:rsidRPr="000961F5">
              <w:rPr>
                <w:lang w:val="en-US"/>
              </w:rPr>
              <w:lastRenderedPageBreak/>
              <w:t>4</w:t>
            </w:r>
          </w:p>
          <w:p w14:paraId="162E23DB" w14:textId="77777777" w:rsidR="00D76E05" w:rsidRPr="000961F5" w:rsidRDefault="00D76E05" w:rsidP="00EE24F6">
            <w:pPr>
              <w:spacing w:after="0"/>
              <w:ind w:left="0"/>
              <w:jc w:val="left"/>
              <w:rPr>
                <w:rFonts w:ascii="Arial" w:hAnsi="Arial"/>
                <w:sz w:val="16"/>
                <w:szCs w:val="16"/>
                <w:lang w:val="en-US"/>
              </w:rPr>
            </w:pPr>
          </w:p>
        </w:tc>
        <w:tc>
          <w:tcPr>
            <w:tcW w:w="992" w:type="dxa"/>
            <w:vMerge w:val="restart"/>
          </w:tcPr>
          <w:p w14:paraId="032249AD" w14:textId="77777777" w:rsidR="00D76E05" w:rsidRPr="000961F5" w:rsidRDefault="00D76E05" w:rsidP="00EE24F6">
            <w:pPr>
              <w:spacing w:after="0"/>
              <w:ind w:left="0"/>
              <w:jc w:val="left"/>
              <w:rPr>
                <w:rFonts w:ascii="Arial" w:hAnsi="Arial"/>
                <w:sz w:val="16"/>
                <w:szCs w:val="16"/>
                <w:lang w:val="en-US"/>
              </w:rPr>
            </w:pPr>
            <w:r w:rsidRPr="000961F5">
              <w:rPr>
                <w:lang w:val="en-US"/>
              </w:rPr>
              <w:t>CPBR-A4</w:t>
            </w:r>
          </w:p>
          <w:p w14:paraId="55711F67" w14:textId="77777777" w:rsidR="00D76E05" w:rsidRPr="000961F5" w:rsidRDefault="00D76E05" w:rsidP="00EE24F6">
            <w:pPr>
              <w:spacing w:after="0"/>
              <w:ind w:left="0"/>
              <w:jc w:val="left"/>
              <w:rPr>
                <w:rFonts w:ascii="Arial" w:hAnsi="Arial"/>
                <w:sz w:val="16"/>
                <w:szCs w:val="16"/>
                <w:lang w:val="en-US"/>
              </w:rPr>
            </w:pPr>
          </w:p>
        </w:tc>
        <w:tc>
          <w:tcPr>
            <w:tcW w:w="3402" w:type="dxa"/>
          </w:tcPr>
          <w:p w14:paraId="6FCE9D0A" w14:textId="77777777" w:rsidR="00D76E05" w:rsidRPr="000961F5" w:rsidRDefault="00D76E05" w:rsidP="00EE24F6">
            <w:pPr>
              <w:spacing w:after="0"/>
              <w:ind w:left="0"/>
              <w:jc w:val="left"/>
              <w:rPr>
                <w:rFonts w:ascii="Arial" w:hAnsi="Arial"/>
                <w:sz w:val="16"/>
                <w:szCs w:val="16"/>
                <w:lang w:val="en-US"/>
              </w:rPr>
            </w:pPr>
            <w:r w:rsidRPr="000961F5">
              <w:rPr>
                <w:lang w:val="en-US"/>
              </w:rPr>
              <w:t>Lapsed IPO Results (User-specific View)</w:t>
            </w:r>
          </w:p>
        </w:tc>
        <w:tc>
          <w:tcPr>
            <w:tcW w:w="4394" w:type="dxa"/>
          </w:tcPr>
          <w:p w14:paraId="646B8BAE" w14:textId="77777777" w:rsidR="00D76E05" w:rsidRPr="000961F5" w:rsidRDefault="00D76E05" w:rsidP="00EE24F6">
            <w:pPr>
              <w:spacing w:after="0"/>
              <w:ind w:left="0"/>
              <w:jc w:val="left"/>
              <w:rPr>
                <w:rFonts w:ascii="Arial" w:hAnsi="Arial"/>
                <w:sz w:val="16"/>
                <w:szCs w:val="16"/>
                <w:lang w:val="en-US"/>
              </w:rPr>
            </w:pPr>
            <w:r w:rsidRPr="000961F5">
              <w:rPr>
                <w:lang w:val="en-US"/>
              </w:rPr>
              <w:t>Clearing Participant(s), Share Registrar(s)</w:t>
            </w:r>
          </w:p>
        </w:tc>
        <w:tc>
          <w:tcPr>
            <w:tcW w:w="1843" w:type="dxa"/>
            <w:vMerge w:val="restart"/>
          </w:tcPr>
          <w:p w14:paraId="0CDA8694" w14:textId="77777777" w:rsidR="00D76E05" w:rsidRPr="000961F5" w:rsidRDefault="00D76E05" w:rsidP="00EE24F6">
            <w:pPr>
              <w:spacing w:after="0"/>
              <w:ind w:left="0"/>
              <w:jc w:val="left"/>
              <w:rPr>
                <w:rFonts w:ascii="Arial" w:hAnsi="Arial"/>
                <w:sz w:val="16"/>
                <w:szCs w:val="16"/>
                <w:lang w:val="en-US"/>
              </w:rPr>
            </w:pPr>
            <w:r w:rsidRPr="000961F5">
              <w:rPr>
                <w:lang w:val="en-US"/>
              </w:rPr>
              <w:t>Allotment Result</w:t>
            </w:r>
          </w:p>
          <w:p w14:paraId="3669929D" w14:textId="77777777" w:rsidR="00D76E05" w:rsidRPr="000961F5" w:rsidRDefault="00D76E05" w:rsidP="00EE24F6">
            <w:pPr>
              <w:spacing w:after="0"/>
              <w:ind w:left="0"/>
              <w:jc w:val="left"/>
              <w:rPr>
                <w:rFonts w:ascii="Arial" w:hAnsi="Arial"/>
                <w:sz w:val="16"/>
                <w:szCs w:val="16"/>
                <w:lang w:val="en-US"/>
              </w:rPr>
            </w:pPr>
          </w:p>
        </w:tc>
      </w:tr>
      <w:tr w:rsidR="00D76E05" w:rsidRPr="000961F5" w14:paraId="25DAC53C" w14:textId="77777777" w:rsidTr="00EE24F6">
        <w:tc>
          <w:tcPr>
            <w:tcW w:w="421" w:type="dxa"/>
            <w:vMerge/>
          </w:tcPr>
          <w:p w14:paraId="751967A1" w14:textId="77777777" w:rsidR="00D76E05" w:rsidRPr="000961F5" w:rsidRDefault="00D76E05" w:rsidP="00EE24F6">
            <w:pPr>
              <w:spacing w:after="0"/>
              <w:ind w:left="0"/>
              <w:jc w:val="left"/>
              <w:rPr>
                <w:rFonts w:ascii="Arial" w:hAnsi="Arial"/>
                <w:sz w:val="16"/>
                <w:szCs w:val="16"/>
                <w:lang w:val="en-US"/>
              </w:rPr>
            </w:pPr>
          </w:p>
        </w:tc>
        <w:tc>
          <w:tcPr>
            <w:tcW w:w="992" w:type="dxa"/>
            <w:vMerge/>
          </w:tcPr>
          <w:p w14:paraId="6AA990EF" w14:textId="77777777" w:rsidR="00D76E05" w:rsidRPr="000961F5" w:rsidRDefault="00D76E05" w:rsidP="00EE24F6">
            <w:pPr>
              <w:spacing w:after="0"/>
              <w:ind w:left="0"/>
              <w:jc w:val="left"/>
              <w:rPr>
                <w:rFonts w:ascii="Arial" w:hAnsi="Arial"/>
                <w:sz w:val="16"/>
                <w:szCs w:val="16"/>
                <w:lang w:val="en-US"/>
              </w:rPr>
            </w:pPr>
          </w:p>
        </w:tc>
        <w:tc>
          <w:tcPr>
            <w:tcW w:w="3402" w:type="dxa"/>
          </w:tcPr>
          <w:p w14:paraId="062A0E00" w14:textId="77777777" w:rsidR="00D76E05" w:rsidRPr="000961F5" w:rsidRDefault="00D76E05" w:rsidP="00EE24F6">
            <w:pPr>
              <w:spacing w:after="0"/>
              <w:ind w:left="0"/>
              <w:jc w:val="left"/>
              <w:rPr>
                <w:rFonts w:ascii="Arial" w:hAnsi="Arial"/>
                <w:sz w:val="16"/>
                <w:szCs w:val="16"/>
                <w:lang w:val="en-US"/>
              </w:rPr>
            </w:pPr>
            <w:r w:rsidRPr="000961F5">
              <w:rPr>
                <w:lang w:val="en-US"/>
              </w:rPr>
              <w:t>Lapsed IPO Results (Consolidated View)</w:t>
            </w:r>
          </w:p>
        </w:tc>
        <w:tc>
          <w:tcPr>
            <w:tcW w:w="4394" w:type="dxa"/>
          </w:tcPr>
          <w:p w14:paraId="1667BC11" w14:textId="77777777" w:rsidR="00D76E05" w:rsidRPr="000961F5" w:rsidRDefault="00D76E05" w:rsidP="00EE24F6">
            <w:pPr>
              <w:spacing w:after="0"/>
              <w:ind w:left="0"/>
              <w:jc w:val="left"/>
              <w:rPr>
                <w:rFonts w:ascii="Arial" w:hAnsi="Arial"/>
                <w:sz w:val="16"/>
                <w:szCs w:val="16"/>
                <w:lang w:val="en-US"/>
              </w:rPr>
            </w:pPr>
            <w:r w:rsidRPr="000961F5">
              <w:rPr>
                <w:lang w:val="en-US"/>
              </w:rPr>
              <w:t>SFC, IPO Vetting, HKSCC</w:t>
            </w:r>
          </w:p>
        </w:tc>
        <w:tc>
          <w:tcPr>
            <w:tcW w:w="1843" w:type="dxa"/>
            <w:vMerge/>
          </w:tcPr>
          <w:p w14:paraId="24A69625" w14:textId="77777777" w:rsidR="00D76E05" w:rsidRPr="000961F5" w:rsidRDefault="00D76E05" w:rsidP="00EE24F6">
            <w:pPr>
              <w:spacing w:after="0"/>
              <w:ind w:left="0"/>
              <w:jc w:val="left"/>
              <w:rPr>
                <w:rFonts w:ascii="Arial" w:hAnsi="Arial"/>
                <w:sz w:val="16"/>
                <w:szCs w:val="16"/>
                <w:lang w:val="en-US"/>
              </w:rPr>
            </w:pPr>
          </w:p>
        </w:tc>
      </w:tr>
      <w:tr w:rsidR="00D76E05" w:rsidRPr="000961F5" w14:paraId="3B313C7D" w14:textId="77777777" w:rsidTr="00EE24F6">
        <w:tc>
          <w:tcPr>
            <w:tcW w:w="421" w:type="dxa"/>
            <w:vMerge w:val="restart"/>
          </w:tcPr>
          <w:p w14:paraId="54CD66B0" w14:textId="77777777" w:rsidR="00D76E05" w:rsidRPr="000961F5" w:rsidRDefault="00D76E05" w:rsidP="00EE24F6">
            <w:pPr>
              <w:spacing w:after="0"/>
              <w:ind w:left="0"/>
              <w:jc w:val="left"/>
              <w:rPr>
                <w:rFonts w:ascii="Arial" w:hAnsi="Arial"/>
                <w:sz w:val="16"/>
                <w:szCs w:val="16"/>
                <w:lang w:val="en-US"/>
              </w:rPr>
            </w:pPr>
            <w:r w:rsidRPr="000961F5">
              <w:rPr>
                <w:lang w:val="en-US"/>
              </w:rPr>
              <w:t>5</w:t>
            </w:r>
          </w:p>
          <w:p w14:paraId="66E94A3F" w14:textId="77777777" w:rsidR="00D76E05" w:rsidRPr="000961F5" w:rsidRDefault="00D76E05" w:rsidP="00EE24F6">
            <w:pPr>
              <w:spacing w:after="0"/>
              <w:ind w:left="0"/>
              <w:jc w:val="left"/>
              <w:rPr>
                <w:rFonts w:ascii="Arial" w:hAnsi="Arial"/>
                <w:sz w:val="16"/>
                <w:szCs w:val="16"/>
                <w:lang w:val="en-US"/>
              </w:rPr>
            </w:pPr>
          </w:p>
        </w:tc>
        <w:tc>
          <w:tcPr>
            <w:tcW w:w="992" w:type="dxa"/>
            <w:vMerge w:val="restart"/>
          </w:tcPr>
          <w:p w14:paraId="1ED24AB3" w14:textId="77777777" w:rsidR="00D76E05" w:rsidRPr="000961F5" w:rsidRDefault="00D76E05" w:rsidP="00EE24F6">
            <w:pPr>
              <w:spacing w:after="0"/>
              <w:ind w:left="0"/>
              <w:jc w:val="left"/>
              <w:rPr>
                <w:rFonts w:ascii="Arial" w:hAnsi="Arial"/>
                <w:sz w:val="16"/>
                <w:szCs w:val="16"/>
                <w:lang w:val="en-US"/>
              </w:rPr>
            </w:pPr>
            <w:r w:rsidRPr="000961F5">
              <w:rPr>
                <w:lang w:val="en-US"/>
              </w:rPr>
              <w:t>CPBR-A5</w:t>
            </w:r>
          </w:p>
          <w:p w14:paraId="04887984" w14:textId="77777777" w:rsidR="00D76E05" w:rsidRPr="000961F5" w:rsidRDefault="00D76E05" w:rsidP="00EE24F6">
            <w:pPr>
              <w:spacing w:after="0"/>
              <w:ind w:left="0"/>
              <w:jc w:val="left"/>
              <w:rPr>
                <w:rFonts w:ascii="Arial" w:hAnsi="Arial"/>
                <w:sz w:val="16"/>
                <w:szCs w:val="16"/>
                <w:lang w:val="en-US"/>
              </w:rPr>
            </w:pPr>
          </w:p>
        </w:tc>
        <w:tc>
          <w:tcPr>
            <w:tcW w:w="3402" w:type="dxa"/>
          </w:tcPr>
          <w:p w14:paraId="02AA712F" w14:textId="77777777" w:rsidR="00D76E05" w:rsidRPr="000961F5" w:rsidRDefault="00D76E05" w:rsidP="00EE24F6">
            <w:pPr>
              <w:spacing w:after="0"/>
              <w:ind w:left="0"/>
              <w:jc w:val="left"/>
              <w:rPr>
                <w:rFonts w:ascii="Arial" w:hAnsi="Arial"/>
                <w:sz w:val="16"/>
                <w:szCs w:val="16"/>
                <w:lang w:val="en-US"/>
              </w:rPr>
            </w:pPr>
            <w:r w:rsidRPr="000961F5">
              <w:rPr>
                <w:lang w:val="en-US"/>
              </w:rPr>
              <w:t>EIPO Confirmation List (User-specific View)</w:t>
            </w:r>
          </w:p>
        </w:tc>
        <w:tc>
          <w:tcPr>
            <w:tcW w:w="4394" w:type="dxa"/>
          </w:tcPr>
          <w:p w14:paraId="5FC4BC57" w14:textId="77777777" w:rsidR="00D76E05" w:rsidRPr="000961F5" w:rsidRDefault="00D76E05" w:rsidP="00EE24F6">
            <w:pPr>
              <w:spacing w:after="0"/>
              <w:ind w:left="0"/>
              <w:jc w:val="left"/>
              <w:rPr>
                <w:rFonts w:ascii="Arial" w:hAnsi="Arial"/>
                <w:sz w:val="16"/>
                <w:szCs w:val="16"/>
                <w:lang w:val="en-US"/>
              </w:rPr>
            </w:pPr>
            <w:r w:rsidRPr="000961F5">
              <w:rPr>
                <w:lang w:val="en-US"/>
              </w:rPr>
              <w:t>Clearing Participant(s), Share Registrar(s)</w:t>
            </w:r>
          </w:p>
        </w:tc>
        <w:tc>
          <w:tcPr>
            <w:tcW w:w="1843" w:type="dxa"/>
            <w:vMerge w:val="restart"/>
          </w:tcPr>
          <w:p w14:paraId="197A2C27" w14:textId="77777777" w:rsidR="00D76E05" w:rsidRPr="000961F5" w:rsidRDefault="00D76E05" w:rsidP="00EE24F6">
            <w:pPr>
              <w:spacing w:after="0"/>
              <w:ind w:left="0"/>
              <w:jc w:val="left"/>
              <w:rPr>
                <w:rFonts w:ascii="Arial" w:hAnsi="Arial"/>
                <w:sz w:val="16"/>
                <w:szCs w:val="16"/>
                <w:lang w:val="en-US"/>
              </w:rPr>
            </w:pPr>
            <w:r w:rsidRPr="000961F5">
              <w:rPr>
                <w:lang w:val="en-US"/>
              </w:rPr>
              <w:t>EIPO Application List</w:t>
            </w:r>
          </w:p>
          <w:p w14:paraId="7EFC96C7" w14:textId="77777777" w:rsidR="00D76E05" w:rsidRPr="000961F5" w:rsidRDefault="00D76E05" w:rsidP="00EE24F6">
            <w:pPr>
              <w:spacing w:after="0"/>
              <w:ind w:left="0"/>
              <w:jc w:val="left"/>
              <w:rPr>
                <w:rFonts w:ascii="Arial" w:hAnsi="Arial"/>
                <w:sz w:val="16"/>
                <w:szCs w:val="16"/>
                <w:lang w:val="en-US"/>
              </w:rPr>
            </w:pPr>
          </w:p>
        </w:tc>
      </w:tr>
      <w:tr w:rsidR="00D76E05" w:rsidRPr="000961F5" w14:paraId="32FA4BD1" w14:textId="77777777" w:rsidTr="00EE24F6">
        <w:tc>
          <w:tcPr>
            <w:tcW w:w="421" w:type="dxa"/>
            <w:vMerge/>
          </w:tcPr>
          <w:p w14:paraId="6AEA6C56" w14:textId="77777777" w:rsidR="00D76E05" w:rsidRPr="000961F5" w:rsidRDefault="00D76E05" w:rsidP="00EE24F6">
            <w:pPr>
              <w:spacing w:after="0"/>
              <w:ind w:left="0"/>
              <w:jc w:val="left"/>
              <w:rPr>
                <w:rFonts w:ascii="Arial" w:hAnsi="Arial"/>
                <w:sz w:val="16"/>
                <w:szCs w:val="16"/>
                <w:lang w:val="en-US"/>
              </w:rPr>
            </w:pPr>
          </w:p>
        </w:tc>
        <w:tc>
          <w:tcPr>
            <w:tcW w:w="992" w:type="dxa"/>
            <w:vMerge/>
          </w:tcPr>
          <w:p w14:paraId="3E4B12C8" w14:textId="77777777" w:rsidR="00D76E05" w:rsidRPr="000961F5" w:rsidRDefault="00D76E05" w:rsidP="00EE24F6">
            <w:pPr>
              <w:spacing w:after="0"/>
              <w:ind w:left="0"/>
              <w:jc w:val="left"/>
              <w:rPr>
                <w:rFonts w:ascii="Arial" w:hAnsi="Arial"/>
                <w:sz w:val="16"/>
                <w:szCs w:val="16"/>
                <w:lang w:val="en-US"/>
              </w:rPr>
            </w:pPr>
          </w:p>
        </w:tc>
        <w:tc>
          <w:tcPr>
            <w:tcW w:w="3402" w:type="dxa"/>
          </w:tcPr>
          <w:p w14:paraId="611C6017" w14:textId="77777777" w:rsidR="00D76E05" w:rsidRPr="000961F5" w:rsidRDefault="00D76E05" w:rsidP="00EE24F6">
            <w:pPr>
              <w:spacing w:after="0"/>
              <w:ind w:left="0"/>
              <w:jc w:val="left"/>
              <w:rPr>
                <w:rFonts w:ascii="Arial" w:hAnsi="Arial"/>
                <w:sz w:val="16"/>
                <w:szCs w:val="16"/>
                <w:lang w:val="en-US"/>
              </w:rPr>
            </w:pPr>
            <w:r w:rsidRPr="000961F5">
              <w:rPr>
                <w:lang w:val="en-US"/>
              </w:rPr>
              <w:t>EIPO Confirmation List (Consolidated View)</w:t>
            </w:r>
          </w:p>
        </w:tc>
        <w:tc>
          <w:tcPr>
            <w:tcW w:w="4394" w:type="dxa"/>
          </w:tcPr>
          <w:p w14:paraId="189F3F9B" w14:textId="77777777" w:rsidR="00D76E05" w:rsidRPr="000961F5" w:rsidRDefault="00D76E05" w:rsidP="00EE24F6">
            <w:pPr>
              <w:spacing w:after="0"/>
              <w:ind w:left="0"/>
              <w:jc w:val="left"/>
              <w:rPr>
                <w:rFonts w:ascii="Arial" w:hAnsi="Arial"/>
                <w:sz w:val="16"/>
                <w:szCs w:val="16"/>
                <w:lang w:val="en-US"/>
              </w:rPr>
            </w:pPr>
            <w:r w:rsidRPr="000961F5">
              <w:rPr>
                <w:lang w:val="en-US"/>
              </w:rPr>
              <w:t>SFC, IPO Vetting, HKSCC</w:t>
            </w:r>
          </w:p>
        </w:tc>
        <w:tc>
          <w:tcPr>
            <w:tcW w:w="1843" w:type="dxa"/>
            <w:vMerge/>
          </w:tcPr>
          <w:p w14:paraId="3057CA57" w14:textId="77777777" w:rsidR="00D76E05" w:rsidRPr="000961F5" w:rsidRDefault="00D76E05" w:rsidP="00EE24F6">
            <w:pPr>
              <w:spacing w:after="0"/>
              <w:ind w:left="0"/>
              <w:jc w:val="left"/>
              <w:rPr>
                <w:rFonts w:ascii="Arial" w:hAnsi="Arial"/>
                <w:sz w:val="16"/>
                <w:szCs w:val="16"/>
                <w:lang w:val="en-US"/>
              </w:rPr>
            </w:pPr>
          </w:p>
        </w:tc>
      </w:tr>
      <w:tr w:rsidR="00D76E05" w:rsidRPr="000961F5" w14:paraId="48CE3D82" w14:textId="77777777" w:rsidTr="00EE24F6">
        <w:tc>
          <w:tcPr>
            <w:tcW w:w="421" w:type="dxa"/>
          </w:tcPr>
          <w:p w14:paraId="473B4D18" w14:textId="77777777" w:rsidR="00D76E05" w:rsidRPr="000961F5" w:rsidRDefault="00D76E05" w:rsidP="00EE24F6">
            <w:pPr>
              <w:spacing w:after="0"/>
              <w:ind w:left="0"/>
              <w:jc w:val="left"/>
              <w:rPr>
                <w:rFonts w:ascii="Arial" w:hAnsi="Arial"/>
                <w:sz w:val="16"/>
                <w:szCs w:val="16"/>
                <w:lang w:val="en-US"/>
              </w:rPr>
            </w:pPr>
            <w:r w:rsidRPr="000961F5">
              <w:rPr>
                <w:lang w:val="en-US"/>
              </w:rPr>
              <w:t>6</w:t>
            </w:r>
          </w:p>
        </w:tc>
        <w:tc>
          <w:tcPr>
            <w:tcW w:w="992" w:type="dxa"/>
          </w:tcPr>
          <w:p w14:paraId="49096616" w14:textId="77777777" w:rsidR="00D76E05" w:rsidRPr="000961F5" w:rsidRDefault="00D76E05" w:rsidP="00EE24F6">
            <w:pPr>
              <w:spacing w:after="0"/>
              <w:ind w:left="0"/>
              <w:jc w:val="left"/>
              <w:rPr>
                <w:rFonts w:ascii="Arial" w:hAnsi="Arial"/>
                <w:sz w:val="16"/>
                <w:szCs w:val="16"/>
                <w:lang w:val="en-US"/>
              </w:rPr>
            </w:pPr>
            <w:r w:rsidRPr="000961F5">
              <w:rPr>
                <w:lang w:val="en-US"/>
              </w:rPr>
              <w:t>HKEX-A1</w:t>
            </w:r>
          </w:p>
        </w:tc>
        <w:tc>
          <w:tcPr>
            <w:tcW w:w="3402" w:type="dxa"/>
          </w:tcPr>
          <w:p w14:paraId="089E4811" w14:textId="77777777" w:rsidR="00D76E05" w:rsidRPr="000961F5" w:rsidRDefault="00D76E05" w:rsidP="00EE24F6">
            <w:pPr>
              <w:spacing w:after="0"/>
              <w:ind w:left="0"/>
              <w:jc w:val="left"/>
              <w:rPr>
                <w:rFonts w:ascii="Arial" w:hAnsi="Arial"/>
                <w:sz w:val="16"/>
                <w:szCs w:val="16"/>
                <w:lang w:val="en-US"/>
              </w:rPr>
            </w:pPr>
            <w:r w:rsidRPr="000961F5">
              <w:rPr>
                <w:lang w:val="en-US"/>
              </w:rPr>
              <w:t>Allotment Validation Results</w:t>
            </w:r>
          </w:p>
        </w:tc>
        <w:tc>
          <w:tcPr>
            <w:tcW w:w="4394" w:type="dxa"/>
          </w:tcPr>
          <w:p w14:paraId="3B3F6122" w14:textId="77777777" w:rsidR="00D76E05" w:rsidRPr="000961F5" w:rsidRDefault="00D76E05" w:rsidP="00EE24F6">
            <w:pPr>
              <w:spacing w:after="0"/>
              <w:ind w:left="0"/>
              <w:jc w:val="left"/>
              <w:rPr>
                <w:rFonts w:ascii="Arial" w:hAnsi="Arial"/>
                <w:sz w:val="16"/>
                <w:szCs w:val="16"/>
                <w:lang w:val="en-US"/>
              </w:rPr>
            </w:pPr>
            <w:r w:rsidRPr="000961F5">
              <w:rPr>
                <w:lang w:val="en-US"/>
              </w:rPr>
              <w:t>SFC, IPO Vetting, HKSCC</w:t>
            </w:r>
          </w:p>
        </w:tc>
        <w:tc>
          <w:tcPr>
            <w:tcW w:w="1843" w:type="dxa"/>
          </w:tcPr>
          <w:p w14:paraId="097E2E98" w14:textId="77777777" w:rsidR="00D76E05" w:rsidRPr="000961F5" w:rsidRDefault="00D76E05" w:rsidP="00EE24F6">
            <w:pPr>
              <w:spacing w:after="0"/>
              <w:ind w:left="0"/>
              <w:jc w:val="left"/>
              <w:rPr>
                <w:rFonts w:ascii="Arial" w:hAnsi="Arial"/>
                <w:sz w:val="16"/>
                <w:szCs w:val="16"/>
                <w:lang w:val="en-US"/>
              </w:rPr>
            </w:pPr>
            <w:r w:rsidRPr="000961F5">
              <w:rPr>
                <w:lang w:val="en-US"/>
              </w:rPr>
              <w:t>IPO Workstation</w:t>
            </w:r>
          </w:p>
        </w:tc>
      </w:tr>
      <w:tr w:rsidR="00D76E05" w:rsidRPr="000961F5" w14:paraId="2ADCC40B" w14:textId="77777777" w:rsidTr="00EE24F6">
        <w:tc>
          <w:tcPr>
            <w:tcW w:w="421" w:type="dxa"/>
          </w:tcPr>
          <w:p w14:paraId="2B1A7839" w14:textId="77777777" w:rsidR="00D76E05" w:rsidRPr="000961F5" w:rsidRDefault="00D76E05" w:rsidP="00EE24F6">
            <w:pPr>
              <w:spacing w:after="0"/>
              <w:ind w:left="0"/>
              <w:jc w:val="left"/>
              <w:rPr>
                <w:rFonts w:ascii="Arial" w:hAnsi="Arial"/>
                <w:sz w:val="16"/>
                <w:szCs w:val="16"/>
                <w:lang w:val="en-US"/>
              </w:rPr>
            </w:pPr>
            <w:r w:rsidRPr="000961F5">
              <w:rPr>
                <w:lang w:val="en-US"/>
              </w:rPr>
              <w:t>7</w:t>
            </w:r>
          </w:p>
        </w:tc>
        <w:tc>
          <w:tcPr>
            <w:tcW w:w="992" w:type="dxa"/>
          </w:tcPr>
          <w:p w14:paraId="3182EDF0" w14:textId="77777777" w:rsidR="00D76E05" w:rsidRPr="000961F5" w:rsidRDefault="00D76E05" w:rsidP="00EE24F6">
            <w:pPr>
              <w:spacing w:after="0"/>
              <w:ind w:left="0"/>
              <w:jc w:val="left"/>
              <w:rPr>
                <w:rFonts w:ascii="Arial" w:hAnsi="Arial"/>
                <w:sz w:val="16"/>
                <w:szCs w:val="16"/>
                <w:lang w:val="en-US"/>
              </w:rPr>
            </w:pPr>
            <w:r w:rsidRPr="000961F5">
              <w:rPr>
                <w:lang w:val="en-US"/>
              </w:rPr>
              <w:t>HKEX-A2</w:t>
            </w:r>
          </w:p>
        </w:tc>
        <w:tc>
          <w:tcPr>
            <w:tcW w:w="3402" w:type="dxa"/>
          </w:tcPr>
          <w:p w14:paraId="06EED1C1" w14:textId="77777777" w:rsidR="00D76E05" w:rsidRPr="000961F5" w:rsidRDefault="00D76E05" w:rsidP="00EE24F6">
            <w:pPr>
              <w:spacing w:after="0"/>
              <w:ind w:left="0"/>
              <w:jc w:val="left"/>
              <w:rPr>
                <w:rFonts w:ascii="Arial" w:hAnsi="Arial"/>
                <w:sz w:val="16"/>
                <w:szCs w:val="16"/>
                <w:lang w:val="en-US"/>
              </w:rPr>
            </w:pPr>
            <w:r w:rsidRPr="000961F5">
              <w:rPr>
                <w:lang w:val="en-US"/>
              </w:rPr>
              <w:t>Confirmation Validation Results</w:t>
            </w:r>
          </w:p>
        </w:tc>
        <w:tc>
          <w:tcPr>
            <w:tcW w:w="4394" w:type="dxa"/>
          </w:tcPr>
          <w:p w14:paraId="12F18A1F" w14:textId="77777777" w:rsidR="00D76E05" w:rsidRPr="000961F5" w:rsidRDefault="00D76E05" w:rsidP="00EE24F6">
            <w:pPr>
              <w:spacing w:after="0"/>
              <w:ind w:left="0"/>
              <w:jc w:val="left"/>
              <w:rPr>
                <w:rFonts w:ascii="Arial" w:hAnsi="Arial"/>
                <w:sz w:val="16"/>
                <w:szCs w:val="16"/>
                <w:lang w:val="en-US"/>
              </w:rPr>
            </w:pPr>
            <w:r w:rsidRPr="000961F5">
              <w:rPr>
                <w:lang w:val="en-US"/>
              </w:rPr>
              <w:t>SFC, IPO Vetting, HKSCC</w:t>
            </w:r>
          </w:p>
        </w:tc>
        <w:tc>
          <w:tcPr>
            <w:tcW w:w="1843" w:type="dxa"/>
          </w:tcPr>
          <w:p w14:paraId="574C72CB" w14:textId="77777777" w:rsidR="00D76E05" w:rsidRPr="000961F5" w:rsidRDefault="00D76E05" w:rsidP="00EE24F6">
            <w:pPr>
              <w:spacing w:after="0"/>
              <w:ind w:left="0"/>
              <w:jc w:val="left"/>
              <w:rPr>
                <w:rFonts w:ascii="Arial" w:hAnsi="Arial"/>
                <w:sz w:val="16"/>
                <w:szCs w:val="16"/>
                <w:lang w:val="en-US"/>
              </w:rPr>
            </w:pPr>
            <w:r w:rsidRPr="000961F5">
              <w:rPr>
                <w:lang w:val="en-US"/>
              </w:rPr>
              <w:t>IPO Workstation</w:t>
            </w:r>
          </w:p>
        </w:tc>
      </w:tr>
      <w:tr w:rsidR="00D76E05" w:rsidRPr="000961F5" w14:paraId="5EA02DBF" w14:textId="77777777" w:rsidTr="00EE24F6">
        <w:tc>
          <w:tcPr>
            <w:tcW w:w="421" w:type="dxa"/>
            <w:vMerge w:val="restart"/>
          </w:tcPr>
          <w:p w14:paraId="72599BDB" w14:textId="77777777" w:rsidR="00D76E05" w:rsidRPr="000961F5" w:rsidRDefault="00D76E05" w:rsidP="00EE24F6">
            <w:pPr>
              <w:spacing w:after="0"/>
              <w:ind w:left="0"/>
              <w:jc w:val="left"/>
              <w:rPr>
                <w:rFonts w:ascii="Arial" w:hAnsi="Arial"/>
                <w:sz w:val="16"/>
                <w:szCs w:val="16"/>
                <w:lang w:val="en-US"/>
              </w:rPr>
            </w:pPr>
            <w:r w:rsidRPr="000961F5">
              <w:rPr>
                <w:lang w:val="en-US"/>
              </w:rPr>
              <w:t>8</w:t>
            </w:r>
          </w:p>
          <w:p w14:paraId="72BD13CC" w14:textId="77777777" w:rsidR="00D76E05" w:rsidRPr="000961F5" w:rsidRDefault="00D76E05" w:rsidP="00EE24F6">
            <w:pPr>
              <w:spacing w:after="0"/>
              <w:ind w:left="0"/>
              <w:jc w:val="left"/>
              <w:rPr>
                <w:rFonts w:ascii="Arial" w:hAnsi="Arial"/>
                <w:sz w:val="16"/>
                <w:szCs w:val="16"/>
                <w:lang w:val="en-US"/>
              </w:rPr>
            </w:pPr>
          </w:p>
        </w:tc>
        <w:tc>
          <w:tcPr>
            <w:tcW w:w="992" w:type="dxa"/>
            <w:vMerge w:val="restart"/>
          </w:tcPr>
          <w:p w14:paraId="5AAD6109" w14:textId="77777777" w:rsidR="00D76E05" w:rsidRPr="000961F5" w:rsidRDefault="00D76E05" w:rsidP="00EE24F6">
            <w:pPr>
              <w:spacing w:after="0"/>
              <w:ind w:left="0"/>
              <w:jc w:val="left"/>
              <w:rPr>
                <w:rFonts w:ascii="Arial" w:hAnsi="Arial"/>
                <w:sz w:val="16"/>
                <w:szCs w:val="16"/>
                <w:lang w:val="en-US"/>
              </w:rPr>
            </w:pPr>
            <w:r w:rsidRPr="000961F5">
              <w:rPr>
                <w:lang w:val="en-US"/>
              </w:rPr>
              <w:t>DIST-A1</w:t>
            </w:r>
          </w:p>
        </w:tc>
        <w:tc>
          <w:tcPr>
            <w:tcW w:w="3402" w:type="dxa"/>
          </w:tcPr>
          <w:p w14:paraId="48706DB6" w14:textId="77777777" w:rsidR="00D76E05" w:rsidRPr="000961F5" w:rsidRDefault="00D76E05" w:rsidP="00EE24F6">
            <w:pPr>
              <w:spacing w:after="0"/>
              <w:ind w:left="0"/>
              <w:jc w:val="left"/>
              <w:rPr>
                <w:rFonts w:ascii="Arial" w:hAnsi="Arial"/>
                <w:sz w:val="16"/>
                <w:szCs w:val="16"/>
                <w:lang w:val="en-US"/>
              </w:rPr>
            </w:pPr>
            <w:r w:rsidRPr="000961F5">
              <w:rPr>
                <w:lang w:val="en-US"/>
              </w:rPr>
              <w:t>Placee List (User-specific View)</w:t>
            </w:r>
          </w:p>
        </w:tc>
        <w:tc>
          <w:tcPr>
            <w:tcW w:w="4394" w:type="dxa"/>
          </w:tcPr>
          <w:p w14:paraId="1C2DB7FC" w14:textId="77777777" w:rsidR="00D76E05" w:rsidRPr="000961F5" w:rsidRDefault="00D76E05" w:rsidP="00EE24F6">
            <w:pPr>
              <w:spacing w:after="0"/>
              <w:ind w:left="0"/>
              <w:jc w:val="left"/>
              <w:rPr>
                <w:rFonts w:ascii="Arial" w:hAnsi="Arial"/>
                <w:sz w:val="16"/>
                <w:szCs w:val="16"/>
                <w:lang w:val="en-US"/>
              </w:rPr>
            </w:pPr>
            <w:r w:rsidRPr="000961F5">
              <w:rPr>
                <w:lang w:val="en-US"/>
              </w:rPr>
              <w:t>Principal Principal Lead Broker, Distributor(s)</w:t>
            </w:r>
          </w:p>
        </w:tc>
        <w:tc>
          <w:tcPr>
            <w:tcW w:w="1843" w:type="dxa"/>
            <w:vMerge w:val="restart"/>
          </w:tcPr>
          <w:p w14:paraId="20F8025C" w14:textId="30A7E2F1" w:rsidR="00D76E05" w:rsidRPr="000961F5" w:rsidRDefault="00D76E05" w:rsidP="00EE24F6">
            <w:pPr>
              <w:spacing w:after="0"/>
              <w:ind w:left="0"/>
              <w:jc w:val="left"/>
              <w:rPr>
                <w:rFonts w:ascii="Arial" w:hAnsi="Arial"/>
                <w:sz w:val="16"/>
                <w:szCs w:val="16"/>
                <w:lang w:val="en-US"/>
              </w:rPr>
            </w:pPr>
            <w:r w:rsidRPr="000961F5">
              <w:rPr>
                <w:lang w:val="en-US"/>
              </w:rPr>
              <w:t xml:space="preserve">Placee </w:t>
            </w:r>
            <w:r w:rsidR="00C95039" w:rsidRPr="000961F5">
              <w:rPr>
                <w:lang w:val="en-US"/>
              </w:rPr>
              <w:t>Allocation</w:t>
            </w:r>
          </w:p>
          <w:p w14:paraId="657F45A8" w14:textId="77777777" w:rsidR="00D76E05" w:rsidRPr="000961F5" w:rsidRDefault="00D76E05" w:rsidP="00EE24F6">
            <w:pPr>
              <w:spacing w:after="0"/>
              <w:ind w:left="0"/>
              <w:jc w:val="left"/>
              <w:rPr>
                <w:rFonts w:ascii="Arial" w:hAnsi="Arial"/>
                <w:sz w:val="16"/>
                <w:szCs w:val="16"/>
                <w:lang w:val="en-US"/>
              </w:rPr>
            </w:pPr>
          </w:p>
        </w:tc>
      </w:tr>
      <w:tr w:rsidR="00D76E05" w:rsidRPr="000961F5" w14:paraId="7B60BA1F" w14:textId="77777777" w:rsidTr="00C95039">
        <w:tc>
          <w:tcPr>
            <w:tcW w:w="421" w:type="dxa"/>
            <w:vMerge/>
          </w:tcPr>
          <w:p w14:paraId="4207F1EC" w14:textId="77777777" w:rsidR="00D76E05" w:rsidRPr="000961F5" w:rsidRDefault="00D76E05" w:rsidP="00EE24F6">
            <w:pPr>
              <w:spacing w:after="0"/>
              <w:ind w:left="0"/>
              <w:jc w:val="left"/>
              <w:rPr>
                <w:rFonts w:ascii="Arial" w:hAnsi="Arial"/>
                <w:sz w:val="16"/>
                <w:szCs w:val="16"/>
                <w:lang w:val="en-US"/>
              </w:rPr>
            </w:pPr>
          </w:p>
        </w:tc>
        <w:tc>
          <w:tcPr>
            <w:tcW w:w="992" w:type="dxa"/>
            <w:vMerge/>
          </w:tcPr>
          <w:p w14:paraId="45D8B60A" w14:textId="77777777" w:rsidR="00D76E05" w:rsidRPr="000961F5" w:rsidRDefault="00D76E05" w:rsidP="00EE24F6">
            <w:pPr>
              <w:spacing w:after="0"/>
              <w:ind w:left="0"/>
              <w:jc w:val="left"/>
              <w:rPr>
                <w:rFonts w:ascii="Arial" w:hAnsi="Arial"/>
                <w:sz w:val="16"/>
                <w:szCs w:val="16"/>
                <w:lang w:val="en-US"/>
              </w:rPr>
            </w:pPr>
          </w:p>
        </w:tc>
        <w:tc>
          <w:tcPr>
            <w:tcW w:w="3402" w:type="dxa"/>
          </w:tcPr>
          <w:p w14:paraId="25CC662A" w14:textId="77777777" w:rsidR="00D76E05" w:rsidRPr="000961F5" w:rsidRDefault="00D76E05" w:rsidP="00EE24F6">
            <w:pPr>
              <w:spacing w:after="0"/>
              <w:ind w:left="0"/>
              <w:jc w:val="left"/>
              <w:rPr>
                <w:rFonts w:ascii="Arial" w:hAnsi="Arial"/>
                <w:sz w:val="16"/>
                <w:szCs w:val="16"/>
                <w:lang w:val="en-US"/>
              </w:rPr>
            </w:pPr>
            <w:r w:rsidRPr="000961F5">
              <w:rPr>
                <w:lang w:val="en-US"/>
              </w:rPr>
              <w:t>Placee List (Consolidated View)</w:t>
            </w:r>
          </w:p>
        </w:tc>
        <w:tc>
          <w:tcPr>
            <w:tcW w:w="4393" w:type="dxa"/>
          </w:tcPr>
          <w:p w14:paraId="2D782C81" w14:textId="77777777" w:rsidR="00D76E05" w:rsidRPr="000961F5" w:rsidRDefault="00D76E05" w:rsidP="00EE24F6">
            <w:pPr>
              <w:spacing w:after="0"/>
              <w:ind w:left="0"/>
              <w:jc w:val="left"/>
              <w:rPr>
                <w:rFonts w:ascii="Arial" w:hAnsi="Arial"/>
                <w:sz w:val="16"/>
                <w:szCs w:val="16"/>
                <w:lang w:val="en-US"/>
              </w:rPr>
            </w:pPr>
            <w:r w:rsidRPr="000961F5">
              <w:rPr>
                <w:lang w:val="en-US"/>
              </w:rPr>
              <w:t>SFC, IPO Vetting</w:t>
            </w:r>
          </w:p>
        </w:tc>
        <w:tc>
          <w:tcPr>
            <w:tcW w:w="1844" w:type="dxa"/>
            <w:vMerge/>
          </w:tcPr>
          <w:p w14:paraId="76502322" w14:textId="77777777" w:rsidR="00D76E05" w:rsidRPr="000961F5" w:rsidRDefault="00D76E05" w:rsidP="00EE24F6">
            <w:pPr>
              <w:spacing w:after="0"/>
              <w:ind w:left="0"/>
              <w:jc w:val="left"/>
              <w:rPr>
                <w:rFonts w:ascii="Arial" w:hAnsi="Arial"/>
                <w:sz w:val="16"/>
                <w:szCs w:val="16"/>
                <w:lang w:val="en-US"/>
              </w:rPr>
            </w:pPr>
          </w:p>
        </w:tc>
      </w:tr>
      <w:tr w:rsidR="00D76E05" w:rsidRPr="000961F5" w14:paraId="5D5E89A8" w14:textId="77777777" w:rsidTr="00C95039">
        <w:tc>
          <w:tcPr>
            <w:tcW w:w="421" w:type="dxa"/>
            <w:vMerge w:val="restart"/>
          </w:tcPr>
          <w:p w14:paraId="48D13152" w14:textId="77777777" w:rsidR="00D76E05" w:rsidRPr="000961F5" w:rsidRDefault="00D76E05" w:rsidP="00EE24F6">
            <w:pPr>
              <w:spacing w:after="0"/>
              <w:ind w:left="0"/>
              <w:jc w:val="left"/>
              <w:rPr>
                <w:rFonts w:ascii="Arial" w:hAnsi="Arial"/>
                <w:sz w:val="16"/>
                <w:szCs w:val="16"/>
                <w:lang w:val="en-US"/>
              </w:rPr>
            </w:pPr>
            <w:r w:rsidRPr="000961F5">
              <w:rPr>
                <w:lang w:val="en-US"/>
              </w:rPr>
              <w:t>9</w:t>
            </w:r>
          </w:p>
          <w:p w14:paraId="1C5DEC96" w14:textId="77777777" w:rsidR="00D76E05" w:rsidRPr="000961F5" w:rsidRDefault="00D76E05" w:rsidP="00EE24F6">
            <w:pPr>
              <w:spacing w:after="0"/>
              <w:ind w:left="0"/>
              <w:jc w:val="left"/>
              <w:rPr>
                <w:rFonts w:ascii="Arial" w:hAnsi="Arial"/>
                <w:sz w:val="16"/>
                <w:szCs w:val="16"/>
                <w:lang w:val="en-US"/>
              </w:rPr>
            </w:pPr>
          </w:p>
        </w:tc>
        <w:tc>
          <w:tcPr>
            <w:tcW w:w="992" w:type="dxa"/>
            <w:vMerge w:val="restart"/>
          </w:tcPr>
          <w:p w14:paraId="5A49E924" w14:textId="77777777" w:rsidR="00D76E05" w:rsidRPr="000961F5" w:rsidRDefault="00D76E05" w:rsidP="00EE24F6">
            <w:pPr>
              <w:spacing w:after="0"/>
              <w:ind w:left="0"/>
              <w:jc w:val="left"/>
              <w:rPr>
                <w:rFonts w:ascii="Arial" w:hAnsi="Arial"/>
                <w:sz w:val="16"/>
                <w:szCs w:val="16"/>
                <w:lang w:val="en-US"/>
              </w:rPr>
            </w:pPr>
            <w:r w:rsidRPr="000961F5">
              <w:rPr>
                <w:lang w:val="en-US"/>
              </w:rPr>
              <w:t>DIST-A2</w:t>
            </w:r>
          </w:p>
          <w:p w14:paraId="60820230" w14:textId="77777777" w:rsidR="00D76E05" w:rsidRPr="000961F5" w:rsidRDefault="00D76E05" w:rsidP="00EE24F6">
            <w:pPr>
              <w:spacing w:after="0"/>
              <w:ind w:left="0"/>
              <w:jc w:val="left"/>
              <w:rPr>
                <w:rFonts w:ascii="Arial" w:hAnsi="Arial"/>
                <w:sz w:val="16"/>
                <w:szCs w:val="16"/>
                <w:lang w:val="en-US"/>
              </w:rPr>
            </w:pPr>
          </w:p>
        </w:tc>
        <w:tc>
          <w:tcPr>
            <w:tcW w:w="3402" w:type="dxa"/>
          </w:tcPr>
          <w:p w14:paraId="769ACBCB" w14:textId="77777777" w:rsidR="00D76E05" w:rsidRPr="000961F5" w:rsidRDefault="00D76E05" w:rsidP="00EE24F6">
            <w:pPr>
              <w:spacing w:after="0"/>
              <w:ind w:left="0"/>
              <w:jc w:val="left"/>
              <w:rPr>
                <w:rFonts w:ascii="Arial" w:hAnsi="Arial"/>
                <w:sz w:val="16"/>
                <w:szCs w:val="16"/>
                <w:lang w:val="en-US"/>
              </w:rPr>
            </w:pPr>
            <w:r w:rsidRPr="000961F5">
              <w:rPr>
                <w:lang w:val="en-US"/>
              </w:rPr>
              <w:t>Placee Input Activities (User-specific View)</w:t>
            </w:r>
          </w:p>
        </w:tc>
        <w:tc>
          <w:tcPr>
            <w:tcW w:w="4393" w:type="dxa"/>
          </w:tcPr>
          <w:p w14:paraId="2B891B37" w14:textId="77777777" w:rsidR="00D76E05" w:rsidRPr="000961F5" w:rsidRDefault="00D76E05" w:rsidP="00EE24F6">
            <w:pPr>
              <w:spacing w:after="0"/>
              <w:ind w:left="0"/>
              <w:jc w:val="left"/>
              <w:rPr>
                <w:rFonts w:ascii="Arial" w:hAnsi="Arial"/>
                <w:sz w:val="16"/>
                <w:szCs w:val="16"/>
                <w:lang w:val="en-US"/>
              </w:rPr>
            </w:pPr>
            <w:r w:rsidRPr="000961F5">
              <w:rPr>
                <w:lang w:val="en-US"/>
              </w:rPr>
              <w:t>Principal Principal Lead Broker, Distributor(s)</w:t>
            </w:r>
          </w:p>
        </w:tc>
        <w:tc>
          <w:tcPr>
            <w:tcW w:w="1844" w:type="dxa"/>
          </w:tcPr>
          <w:p w14:paraId="4F40ADB6" w14:textId="77777777" w:rsidR="00C95039" w:rsidRPr="000961F5" w:rsidRDefault="00C95039" w:rsidP="00C95039">
            <w:pPr>
              <w:spacing w:after="0"/>
              <w:ind w:left="0"/>
              <w:jc w:val="left"/>
              <w:rPr>
                <w:rFonts w:ascii="Arial" w:hAnsi="Arial"/>
                <w:sz w:val="16"/>
                <w:szCs w:val="16"/>
                <w:lang w:val="en-US"/>
              </w:rPr>
            </w:pPr>
            <w:r w:rsidRPr="000961F5">
              <w:rPr>
                <w:lang w:val="en-US"/>
              </w:rPr>
              <w:t>Placee Allocation</w:t>
            </w:r>
          </w:p>
          <w:p w14:paraId="1DC9AF80" w14:textId="12FD804F" w:rsidR="00D76E05" w:rsidRPr="000961F5" w:rsidRDefault="00C95039" w:rsidP="00EE24F6">
            <w:pPr>
              <w:spacing w:after="0"/>
              <w:ind w:left="0"/>
              <w:jc w:val="left"/>
              <w:rPr>
                <w:rFonts w:ascii="Arial" w:hAnsi="Arial"/>
                <w:sz w:val="16"/>
                <w:szCs w:val="16"/>
                <w:lang w:val="en-US"/>
              </w:rPr>
            </w:pPr>
            <w:r w:rsidRPr="000961F5" w:rsidDel="00C95039">
              <w:rPr>
                <w:lang w:val="en-US"/>
              </w:rPr>
              <w:t xml:space="preserve"> </w:t>
            </w:r>
          </w:p>
        </w:tc>
      </w:tr>
      <w:tr w:rsidR="00D76E05" w:rsidRPr="000961F5" w14:paraId="3958BF4A" w14:textId="77777777" w:rsidTr="00C95039">
        <w:tc>
          <w:tcPr>
            <w:tcW w:w="421" w:type="dxa"/>
            <w:vMerge/>
          </w:tcPr>
          <w:p w14:paraId="0ED3C8CD" w14:textId="77777777" w:rsidR="00D76E05" w:rsidRPr="000961F5" w:rsidRDefault="00D76E05" w:rsidP="00EE24F6">
            <w:pPr>
              <w:spacing w:after="0"/>
              <w:ind w:left="0"/>
              <w:jc w:val="left"/>
              <w:rPr>
                <w:rFonts w:ascii="Arial" w:hAnsi="Arial"/>
                <w:sz w:val="16"/>
                <w:szCs w:val="16"/>
                <w:lang w:val="en-US"/>
              </w:rPr>
            </w:pPr>
          </w:p>
        </w:tc>
        <w:tc>
          <w:tcPr>
            <w:tcW w:w="992" w:type="dxa"/>
            <w:vMerge/>
          </w:tcPr>
          <w:p w14:paraId="6DCB20FC" w14:textId="77777777" w:rsidR="00D76E05" w:rsidRPr="000961F5" w:rsidRDefault="00D76E05" w:rsidP="00EE24F6">
            <w:pPr>
              <w:spacing w:after="0"/>
              <w:ind w:left="0"/>
              <w:jc w:val="left"/>
              <w:rPr>
                <w:rFonts w:ascii="Arial" w:hAnsi="Arial"/>
                <w:sz w:val="16"/>
                <w:szCs w:val="16"/>
                <w:lang w:val="en-US"/>
              </w:rPr>
            </w:pPr>
          </w:p>
        </w:tc>
        <w:tc>
          <w:tcPr>
            <w:tcW w:w="3402" w:type="dxa"/>
          </w:tcPr>
          <w:p w14:paraId="24BD4C73" w14:textId="77777777" w:rsidR="00D76E05" w:rsidRPr="000961F5" w:rsidRDefault="00D76E05" w:rsidP="00EE24F6">
            <w:pPr>
              <w:spacing w:after="0"/>
              <w:ind w:left="0"/>
              <w:jc w:val="left"/>
              <w:rPr>
                <w:rFonts w:ascii="Arial" w:hAnsi="Arial"/>
                <w:sz w:val="16"/>
                <w:szCs w:val="16"/>
                <w:lang w:val="en-US"/>
              </w:rPr>
            </w:pPr>
            <w:r w:rsidRPr="000961F5">
              <w:rPr>
                <w:lang w:val="en-US"/>
              </w:rPr>
              <w:t>Placee Input Activities (Consolidated View)</w:t>
            </w:r>
          </w:p>
        </w:tc>
        <w:tc>
          <w:tcPr>
            <w:tcW w:w="4393" w:type="dxa"/>
          </w:tcPr>
          <w:p w14:paraId="0D2A96A5" w14:textId="77777777" w:rsidR="00D76E05" w:rsidRPr="000961F5" w:rsidRDefault="00D76E05" w:rsidP="00EE24F6">
            <w:pPr>
              <w:spacing w:after="0"/>
              <w:ind w:left="0"/>
              <w:jc w:val="left"/>
              <w:rPr>
                <w:rFonts w:ascii="Arial" w:hAnsi="Arial"/>
                <w:sz w:val="16"/>
                <w:szCs w:val="16"/>
                <w:lang w:val="en-US"/>
              </w:rPr>
            </w:pPr>
            <w:r w:rsidRPr="000961F5">
              <w:rPr>
                <w:lang w:val="en-US"/>
              </w:rPr>
              <w:t>SFC, IPO Vetting</w:t>
            </w:r>
          </w:p>
        </w:tc>
        <w:tc>
          <w:tcPr>
            <w:tcW w:w="1844" w:type="dxa"/>
          </w:tcPr>
          <w:p w14:paraId="35E1FAA1" w14:textId="77777777" w:rsidR="00D76E05" w:rsidRPr="000961F5" w:rsidRDefault="00D76E05" w:rsidP="00EE24F6">
            <w:pPr>
              <w:spacing w:after="0"/>
              <w:ind w:left="0"/>
              <w:jc w:val="left"/>
              <w:rPr>
                <w:rFonts w:ascii="Arial" w:hAnsi="Arial"/>
                <w:sz w:val="16"/>
                <w:szCs w:val="16"/>
                <w:lang w:val="en-US"/>
              </w:rPr>
            </w:pPr>
          </w:p>
        </w:tc>
      </w:tr>
      <w:tr w:rsidR="00D76E05" w:rsidRPr="000961F5" w14:paraId="2D952FED" w14:textId="77777777" w:rsidTr="00C95039">
        <w:tc>
          <w:tcPr>
            <w:tcW w:w="421" w:type="dxa"/>
          </w:tcPr>
          <w:p w14:paraId="1CAF5AB1" w14:textId="77777777" w:rsidR="00D76E05" w:rsidRPr="000961F5" w:rsidRDefault="00D76E05" w:rsidP="00EE24F6">
            <w:pPr>
              <w:spacing w:after="0"/>
              <w:ind w:left="0"/>
              <w:jc w:val="left"/>
              <w:rPr>
                <w:rFonts w:ascii="Arial" w:hAnsi="Arial"/>
                <w:sz w:val="16"/>
                <w:szCs w:val="16"/>
                <w:lang w:val="en-US"/>
              </w:rPr>
            </w:pPr>
          </w:p>
          <w:p w14:paraId="0E3705DB" w14:textId="77777777" w:rsidR="00D76E05" w:rsidRPr="000961F5" w:rsidRDefault="00D76E05" w:rsidP="00EE24F6">
            <w:pPr>
              <w:spacing w:after="0"/>
              <w:ind w:left="0"/>
              <w:jc w:val="left"/>
              <w:rPr>
                <w:rFonts w:ascii="Arial" w:hAnsi="Arial"/>
                <w:sz w:val="16"/>
                <w:szCs w:val="16"/>
                <w:lang w:val="en-US"/>
              </w:rPr>
            </w:pPr>
          </w:p>
          <w:p w14:paraId="6FE855F5" w14:textId="77777777" w:rsidR="00D76E05" w:rsidRPr="000961F5" w:rsidRDefault="00D76E05" w:rsidP="00EE24F6">
            <w:pPr>
              <w:spacing w:after="0"/>
              <w:ind w:left="0"/>
              <w:jc w:val="left"/>
              <w:rPr>
                <w:rFonts w:ascii="Arial" w:hAnsi="Arial"/>
                <w:sz w:val="16"/>
                <w:szCs w:val="16"/>
                <w:lang w:val="en-US"/>
              </w:rPr>
            </w:pPr>
            <w:r w:rsidRPr="000961F5">
              <w:rPr>
                <w:lang w:val="en-US"/>
              </w:rPr>
              <w:t>10</w:t>
            </w:r>
          </w:p>
        </w:tc>
        <w:tc>
          <w:tcPr>
            <w:tcW w:w="992" w:type="dxa"/>
          </w:tcPr>
          <w:p w14:paraId="3F368912" w14:textId="77777777" w:rsidR="00D76E05" w:rsidRPr="000961F5" w:rsidRDefault="00D76E05" w:rsidP="00EE24F6">
            <w:pPr>
              <w:spacing w:after="0"/>
              <w:ind w:left="0"/>
              <w:jc w:val="left"/>
              <w:rPr>
                <w:rFonts w:ascii="Arial" w:hAnsi="Arial"/>
                <w:sz w:val="16"/>
                <w:szCs w:val="16"/>
                <w:lang w:val="en-US"/>
              </w:rPr>
            </w:pPr>
          </w:p>
          <w:p w14:paraId="2A355520" w14:textId="77777777" w:rsidR="00D76E05" w:rsidRPr="000961F5" w:rsidRDefault="00D76E05" w:rsidP="00EE24F6">
            <w:pPr>
              <w:spacing w:after="0"/>
              <w:ind w:left="0"/>
              <w:jc w:val="left"/>
              <w:rPr>
                <w:rFonts w:ascii="Arial" w:hAnsi="Arial"/>
                <w:sz w:val="16"/>
                <w:szCs w:val="16"/>
                <w:lang w:val="en-US"/>
              </w:rPr>
            </w:pPr>
          </w:p>
          <w:p w14:paraId="5B0F8171" w14:textId="77777777" w:rsidR="00D76E05" w:rsidRPr="000961F5" w:rsidRDefault="00D76E05" w:rsidP="00EE24F6">
            <w:pPr>
              <w:spacing w:after="0"/>
              <w:ind w:left="0"/>
              <w:jc w:val="left"/>
              <w:rPr>
                <w:rFonts w:ascii="Arial" w:hAnsi="Arial"/>
                <w:sz w:val="16"/>
                <w:szCs w:val="16"/>
                <w:lang w:val="en-US"/>
              </w:rPr>
            </w:pPr>
            <w:r w:rsidRPr="000961F5">
              <w:rPr>
                <w:lang w:val="en-US"/>
              </w:rPr>
              <w:t>DIST-A3</w:t>
            </w:r>
          </w:p>
        </w:tc>
        <w:tc>
          <w:tcPr>
            <w:tcW w:w="3402" w:type="dxa"/>
          </w:tcPr>
          <w:p w14:paraId="7CE5BD90" w14:textId="77777777" w:rsidR="00D76E05" w:rsidRPr="000961F5" w:rsidRDefault="00D76E05" w:rsidP="00EE24F6">
            <w:pPr>
              <w:spacing w:after="0"/>
              <w:ind w:left="0"/>
              <w:jc w:val="left"/>
              <w:rPr>
                <w:rFonts w:ascii="Arial" w:hAnsi="Arial"/>
                <w:sz w:val="16"/>
                <w:szCs w:val="16"/>
                <w:lang w:val="en-US"/>
              </w:rPr>
            </w:pPr>
          </w:p>
          <w:p w14:paraId="14A644A3" w14:textId="77777777" w:rsidR="00D76E05" w:rsidRPr="000961F5" w:rsidRDefault="00D76E05" w:rsidP="00EE24F6">
            <w:pPr>
              <w:spacing w:after="0"/>
              <w:ind w:left="0"/>
              <w:jc w:val="left"/>
              <w:rPr>
                <w:rFonts w:ascii="Arial" w:hAnsi="Arial"/>
                <w:sz w:val="16"/>
                <w:szCs w:val="16"/>
                <w:lang w:val="en-US"/>
              </w:rPr>
            </w:pPr>
          </w:p>
          <w:p w14:paraId="49A3D67D" w14:textId="77777777" w:rsidR="00D76E05" w:rsidRPr="000961F5" w:rsidRDefault="00D76E05" w:rsidP="00EE24F6">
            <w:pPr>
              <w:spacing w:after="0"/>
              <w:ind w:left="0"/>
              <w:jc w:val="left"/>
              <w:rPr>
                <w:rFonts w:ascii="Arial" w:hAnsi="Arial"/>
                <w:sz w:val="16"/>
                <w:szCs w:val="16"/>
                <w:lang w:val="en-US"/>
              </w:rPr>
            </w:pPr>
            <w:r w:rsidRPr="000961F5">
              <w:rPr>
                <w:lang w:val="en-US"/>
              </w:rPr>
              <w:t>IPO Reference Data</w:t>
            </w:r>
          </w:p>
        </w:tc>
        <w:tc>
          <w:tcPr>
            <w:tcW w:w="4393" w:type="dxa"/>
          </w:tcPr>
          <w:p w14:paraId="2D6858DF" w14:textId="77777777" w:rsidR="00D76E05" w:rsidRPr="000961F5" w:rsidRDefault="00D76E05" w:rsidP="00EE24F6">
            <w:pPr>
              <w:spacing w:after="0"/>
              <w:ind w:left="0"/>
              <w:jc w:val="left"/>
              <w:rPr>
                <w:rFonts w:ascii="Arial" w:hAnsi="Arial"/>
                <w:sz w:val="16"/>
                <w:szCs w:val="16"/>
                <w:lang w:val="en-US"/>
              </w:rPr>
            </w:pPr>
            <w:r w:rsidRPr="000961F5">
              <w:rPr>
                <w:lang w:val="en-US"/>
              </w:rPr>
              <w:t>Sponsor Counsel, Issuer Counsel, Drafting Sponsor, Principal Sponsor, Other Sponsor(s), Principal Principal Lead Broker, Distributor(s), Clearing Participant(s), Share Registrar(s), SFC, Designated Bank, IPO Vetting, HKSCC</w:t>
            </w:r>
          </w:p>
        </w:tc>
        <w:tc>
          <w:tcPr>
            <w:tcW w:w="1844" w:type="dxa"/>
          </w:tcPr>
          <w:p w14:paraId="1726263A" w14:textId="22301D35" w:rsidR="00D76E05" w:rsidRPr="000961F5" w:rsidRDefault="00D76E05" w:rsidP="00EE24F6">
            <w:pPr>
              <w:spacing w:after="0"/>
              <w:ind w:left="0"/>
              <w:jc w:val="left"/>
              <w:rPr>
                <w:rFonts w:ascii="Arial" w:hAnsi="Arial"/>
                <w:sz w:val="16"/>
                <w:szCs w:val="16"/>
                <w:lang w:val="en-US"/>
              </w:rPr>
            </w:pPr>
            <w:r w:rsidRPr="000961F5">
              <w:rPr>
                <w:lang w:val="en-US"/>
              </w:rPr>
              <w:t xml:space="preserve">IPO </w:t>
            </w:r>
            <w:r w:rsidR="00C95039" w:rsidRPr="000961F5">
              <w:rPr>
                <w:lang w:val="en-US"/>
              </w:rPr>
              <w:t xml:space="preserve">Reference Data </w:t>
            </w:r>
          </w:p>
        </w:tc>
      </w:tr>
      <w:tr w:rsidR="00D76E05" w:rsidRPr="000961F5" w14:paraId="5FF22E65" w14:textId="77777777" w:rsidTr="00C95039">
        <w:tc>
          <w:tcPr>
            <w:tcW w:w="421" w:type="dxa"/>
          </w:tcPr>
          <w:p w14:paraId="4F5C5B0F" w14:textId="77777777" w:rsidR="00D76E05" w:rsidRPr="000961F5" w:rsidRDefault="00D76E05" w:rsidP="00EE24F6">
            <w:pPr>
              <w:spacing w:after="0"/>
              <w:ind w:left="0"/>
              <w:jc w:val="left"/>
              <w:rPr>
                <w:rFonts w:ascii="Arial" w:hAnsi="Arial"/>
                <w:sz w:val="16"/>
                <w:szCs w:val="16"/>
                <w:lang w:val="en-US"/>
              </w:rPr>
            </w:pPr>
          </w:p>
          <w:p w14:paraId="251E1EA0" w14:textId="77777777" w:rsidR="00D76E05" w:rsidRPr="000961F5" w:rsidRDefault="00D76E05" w:rsidP="00EE24F6">
            <w:pPr>
              <w:spacing w:after="0"/>
              <w:ind w:left="0"/>
              <w:jc w:val="left"/>
              <w:rPr>
                <w:rFonts w:ascii="Arial" w:hAnsi="Arial"/>
                <w:sz w:val="16"/>
                <w:szCs w:val="16"/>
                <w:lang w:val="en-US"/>
              </w:rPr>
            </w:pPr>
            <w:r w:rsidRPr="000961F5">
              <w:rPr>
                <w:lang w:val="en-US"/>
              </w:rPr>
              <w:t>11</w:t>
            </w:r>
          </w:p>
        </w:tc>
        <w:tc>
          <w:tcPr>
            <w:tcW w:w="992" w:type="dxa"/>
          </w:tcPr>
          <w:p w14:paraId="0F89A13E" w14:textId="77777777" w:rsidR="00D76E05" w:rsidRPr="000961F5" w:rsidRDefault="00D76E05" w:rsidP="00EE24F6">
            <w:pPr>
              <w:spacing w:after="0"/>
              <w:ind w:left="0"/>
              <w:jc w:val="left"/>
              <w:rPr>
                <w:rFonts w:ascii="Arial" w:hAnsi="Arial"/>
                <w:sz w:val="16"/>
                <w:szCs w:val="16"/>
                <w:lang w:val="en-US"/>
              </w:rPr>
            </w:pPr>
          </w:p>
          <w:p w14:paraId="2DFB7515" w14:textId="77777777" w:rsidR="00D76E05" w:rsidRPr="000961F5" w:rsidRDefault="00D76E05" w:rsidP="00EE24F6">
            <w:pPr>
              <w:spacing w:after="0"/>
              <w:ind w:left="0"/>
              <w:jc w:val="left"/>
              <w:rPr>
                <w:rFonts w:ascii="Arial" w:hAnsi="Arial"/>
                <w:sz w:val="16"/>
                <w:szCs w:val="16"/>
                <w:lang w:val="en-US"/>
              </w:rPr>
            </w:pPr>
            <w:r w:rsidRPr="000961F5">
              <w:rPr>
                <w:lang w:val="en-US"/>
              </w:rPr>
              <w:t>DIST-A4</w:t>
            </w:r>
          </w:p>
        </w:tc>
        <w:tc>
          <w:tcPr>
            <w:tcW w:w="3402" w:type="dxa"/>
          </w:tcPr>
          <w:p w14:paraId="22C76AE4" w14:textId="77777777" w:rsidR="00D76E05" w:rsidRPr="000961F5" w:rsidRDefault="00D76E05" w:rsidP="00EE24F6">
            <w:pPr>
              <w:spacing w:after="0"/>
              <w:ind w:left="0"/>
              <w:jc w:val="left"/>
              <w:rPr>
                <w:rFonts w:ascii="Arial" w:hAnsi="Arial"/>
                <w:sz w:val="16"/>
                <w:szCs w:val="16"/>
                <w:lang w:val="en-US"/>
              </w:rPr>
            </w:pPr>
          </w:p>
          <w:p w14:paraId="575C7283" w14:textId="77777777" w:rsidR="00D76E05" w:rsidRPr="000961F5" w:rsidRDefault="00D76E05" w:rsidP="00EE24F6">
            <w:pPr>
              <w:spacing w:after="0"/>
              <w:ind w:left="0"/>
              <w:jc w:val="left"/>
              <w:rPr>
                <w:rFonts w:ascii="Arial" w:hAnsi="Arial"/>
                <w:sz w:val="16"/>
                <w:szCs w:val="16"/>
                <w:lang w:val="en-US"/>
              </w:rPr>
            </w:pPr>
            <w:r w:rsidRPr="000961F5">
              <w:rPr>
                <w:lang w:val="en-US"/>
              </w:rPr>
              <w:t>Concentration Analysis</w:t>
            </w:r>
          </w:p>
        </w:tc>
        <w:tc>
          <w:tcPr>
            <w:tcW w:w="4393" w:type="dxa"/>
          </w:tcPr>
          <w:p w14:paraId="10A1E296" w14:textId="77777777" w:rsidR="00D76E05" w:rsidRPr="000961F5" w:rsidRDefault="00D76E05" w:rsidP="00EE24F6">
            <w:pPr>
              <w:spacing w:after="0"/>
              <w:ind w:left="0"/>
              <w:jc w:val="left"/>
              <w:rPr>
                <w:rFonts w:ascii="Arial" w:hAnsi="Arial"/>
                <w:sz w:val="16"/>
                <w:szCs w:val="16"/>
                <w:lang w:val="en-US"/>
              </w:rPr>
            </w:pPr>
            <w:r w:rsidRPr="000961F5">
              <w:rPr>
                <w:lang w:val="en-US"/>
              </w:rPr>
              <w:t>Sponsor Counsel, Issuer Counsel, Drafting Sponsor, Principal Sponsor, Other Sponsor(s), SFC, IPO Vetting</w:t>
            </w:r>
          </w:p>
        </w:tc>
        <w:tc>
          <w:tcPr>
            <w:tcW w:w="1844" w:type="dxa"/>
          </w:tcPr>
          <w:p w14:paraId="2D7E438C" w14:textId="77777777" w:rsidR="00D76E05" w:rsidRPr="000961F5" w:rsidRDefault="00D76E05" w:rsidP="00EE24F6">
            <w:pPr>
              <w:spacing w:after="0"/>
              <w:ind w:left="0"/>
              <w:jc w:val="left"/>
              <w:rPr>
                <w:rFonts w:ascii="Arial" w:hAnsi="Arial"/>
                <w:sz w:val="16"/>
                <w:szCs w:val="16"/>
                <w:lang w:val="en-US"/>
              </w:rPr>
            </w:pPr>
            <w:r w:rsidRPr="000961F5">
              <w:rPr>
                <w:lang w:val="en-US"/>
              </w:rPr>
              <w:t>Concentration Analysis</w:t>
            </w:r>
          </w:p>
        </w:tc>
      </w:tr>
      <w:tr w:rsidR="00D76E05" w:rsidRPr="000961F5" w14:paraId="74E4C26F" w14:textId="77777777" w:rsidTr="00C95039">
        <w:tc>
          <w:tcPr>
            <w:tcW w:w="421" w:type="dxa"/>
          </w:tcPr>
          <w:p w14:paraId="68EABF0B" w14:textId="77777777" w:rsidR="00D76E05" w:rsidRPr="000961F5" w:rsidRDefault="00D76E05" w:rsidP="00EE24F6">
            <w:pPr>
              <w:spacing w:after="0"/>
              <w:ind w:left="0"/>
              <w:jc w:val="left"/>
              <w:rPr>
                <w:rFonts w:ascii="Arial" w:hAnsi="Arial"/>
                <w:sz w:val="16"/>
                <w:szCs w:val="16"/>
                <w:lang w:val="en-US"/>
              </w:rPr>
            </w:pPr>
            <w:r w:rsidRPr="000961F5">
              <w:rPr>
                <w:lang w:val="en-US"/>
              </w:rPr>
              <w:t>12</w:t>
            </w:r>
          </w:p>
        </w:tc>
        <w:tc>
          <w:tcPr>
            <w:tcW w:w="992" w:type="dxa"/>
          </w:tcPr>
          <w:p w14:paraId="10AFE77C" w14:textId="77777777" w:rsidR="00D76E05" w:rsidRPr="000961F5" w:rsidRDefault="00D76E05" w:rsidP="00EE24F6">
            <w:pPr>
              <w:spacing w:after="0"/>
              <w:ind w:left="0"/>
              <w:jc w:val="left"/>
              <w:rPr>
                <w:rFonts w:ascii="Arial" w:hAnsi="Arial"/>
                <w:sz w:val="16"/>
                <w:szCs w:val="16"/>
                <w:lang w:val="en-US"/>
              </w:rPr>
            </w:pPr>
            <w:r w:rsidRPr="000961F5">
              <w:rPr>
                <w:lang w:val="en-US"/>
              </w:rPr>
              <w:t>DIST-A5</w:t>
            </w:r>
          </w:p>
        </w:tc>
        <w:tc>
          <w:tcPr>
            <w:tcW w:w="3402" w:type="dxa"/>
          </w:tcPr>
          <w:p w14:paraId="47503565" w14:textId="77777777" w:rsidR="00D76E05" w:rsidRPr="000961F5" w:rsidRDefault="00D76E05" w:rsidP="00EE24F6">
            <w:pPr>
              <w:spacing w:after="0"/>
              <w:ind w:left="0"/>
              <w:jc w:val="left"/>
              <w:rPr>
                <w:rFonts w:ascii="Arial" w:hAnsi="Arial"/>
                <w:sz w:val="16"/>
                <w:szCs w:val="16"/>
                <w:lang w:val="en-US"/>
              </w:rPr>
            </w:pPr>
            <w:r w:rsidRPr="000961F5">
              <w:rPr>
                <w:lang w:val="en-US"/>
              </w:rPr>
              <w:t>Master IPO List</w:t>
            </w:r>
          </w:p>
        </w:tc>
        <w:tc>
          <w:tcPr>
            <w:tcW w:w="4393" w:type="dxa"/>
          </w:tcPr>
          <w:p w14:paraId="6B1D4A1E" w14:textId="77777777" w:rsidR="00D76E05" w:rsidRPr="000961F5" w:rsidRDefault="00D76E05" w:rsidP="00EE24F6">
            <w:pPr>
              <w:spacing w:after="0"/>
              <w:ind w:left="0"/>
              <w:jc w:val="left"/>
              <w:rPr>
                <w:rFonts w:ascii="Arial" w:hAnsi="Arial"/>
                <w:sz w:val="16"/>
                <w:szCs w:val="16"/>
                <w:lang w:val="en-US"/>
              </w:rPr>
            </w:pPr>
            <w:r w:rsidRPr="000961F5">
              <w:rPr>
                <w:lang w:val="en-US"/>
              </w:rPr>
              <w:t>SFC, IPO Vetting</w:t>
            </w:r>
          </w:p>
        </w:tc>
        <w:tc>
          <w:tcPr>
            <w:tcW w:w="1844" w:type="dxa"/>
          </w:tcPr>
          <w:p w14:paraId="5DB1465A" w14:textId="077FD370" w:rsidR="00D76E05" w:rsidRPr="000961F5" w:rsidRDefault="00D76E05" w:rsidP="00EE24F6">
            <w:pPr>
              <w:spacing w:after="0"/>
              <w:ind w:left="0"/>
              <w:jc w:val="left"/>
              <w:rPr>
                <w:rFonts w:ascii="Arial" w:hAnsi="Arial"/>
                <w:sz w:val="16"/>
                <w:szCs w:val="16"/>
                <w:lang w:val="en-US"/>
              </w:rPr>
            </w:pPr>
            <w:r w:rsidRPr="000961F5">
              <w:rPr>
                <w:lang w:val="en-US"/>
              </w:rPr>
              <w:t xml:space="preserve">IPO </w:t>
            </w:r>
            <w:r w:rsidR="00C95039" w:rsidRPr="000961F5">
              <w:rPr>
                <w:lang w:val="en-US"/>
              </w:rPr>
              <w:t>Dashboard</w:t>
            </w:r>
          </w:p>
        </w:tc>
      </w:tr>
      <w:tr w:rsidR="00D76E05" w:rsidRPr="000961F5" w14:paraId="54033409" w14:textId="77777777" w:rsidTr="00C95039">
        <w:tc>
          <w:tcPr>
            <w:tcW w:w="421" w:type="dxa"/>
          </w:tcPr>
          <w:p w14:paraId="07041111" w14:textId="77777777" w:rsidR="00D76E05" w:rsidRPr="000961F5" w:rsidRDefault="00D76E05" w:rsidP="00EE24F6">
            <w:pPr>
              <w:spacing w:after="0"/>
              <w:ind w:left="0"/>
              <w:jc w:val="left"/>
              <w:rPr>
                <w:rFonts w:ascii="Arial" w:hAnsi="Arial"/>
                <w:sz w:val="16"/>
                <w:szCs w:val="16"/>
                <w:lang w:val="en-US"/>
              </w:rPr>
            </w:pPr>
            <w:r w:rsidRPr="000961F5">
              <w:rPr>
                <w:lang w:val="en-US"/>
              </w:rPr>
              <w:t>13</w:t>
            </w:r>
          </w:p>
        </w:tc>
        <w:tc>
          <w:tcPr>
            <w:tcW w:w="992" w:type="dxa"/>
          </w:tcPr>
          <w:p w14:paraId="420F6CA7" w14:textId="77777777" w:rsidR="00D76E05" w:rsidRPr="000961F5" w:rsidRDefault="00D76E05" w:rsidP="00EE24F6">
            <w:pPr>
              <w:spacing w:after="0"/>
              <w:ind w:left="0"/>
              <w:jc w:val="left"/>
              <w:rPr>
                <w:rFonts w:ascii="Arial" w:hAnsi="Arial"/>
                <w:sz w:val="16"/>
                <w:szCs w:val="16"/>
                <w:lang w:val="en-US"/>
              </w:rPr>
            </w:pPr>
            <w:r w:rsidRPr="000961F5">
              <w:rPr>
                <w:lang w:val="en-US"/>
              </w:rPr>
              <w:t>HKEX-A4</w:t>
            </w:r>
          </w:p>
        </w:tc>
        <w:tc>
          <w:tcPr>
            <w:tcW w:w="3402" w:type="dxa"/>
          </w:tcPr>
          <w:p w14:paraId="64C81456" w14:textId="77777777" w:rsidR="00D76E05" w:rsidRPr="000961F5" w:rsidRDefault="00D76E05" w:rsidP="00EE24F6">
            <w:pPr>
              <w:spacing w:after="0"/>
              <w:ind w:left="0"/>
              <w:jc w:val="left"/>
              <w:rPr>
                <w:rFonts w:ascii="Arial" w:hAnsi="Arial"/>
                <w:sz w:val="16"/>
                <w:szCs w:val="16"/>
                <w:lang w:val="en-US"/>
              </w:rPr>
            </w:pPr>
            <w:r w:rsidRPr="000961F5">
              <w:rPr>
                <w:lang w:val="en-US"/>
              </w:rPr>
              <w:t>Billing Request Summary</w:t>
            </w:r>
          </w:p>
        </w:tc>
        <w:tc>
          <w:tcPr>
            <w:tcW w:w="4393" w:type="dxa"/>
          </w:tcPr>
          <w:p w14:paraId="6AC126FE" w14:textId="77777777" w:rsidR="00D76E05" w:rsidRPr="000961F5" w:rsidRDefault="00D76E05" w:rsidP="00EE24F6">
            <w:pPr>
              <w:spacing w:after="0"/>
              <w:ind w:left="0"/>
              <w:jc w:val="left"/>
              <w:rPr>
                <w:rFonts w:ascii="Arial" w:hAnsi="Arial"/>
                <w:sz w:val="16"/>
                <w:szCs w:val="16"/>
                <w:lang w:val="en-US"/>
              </w:rPr>
            </w:pPr>
            <w:r w:rsidRPr="000961F5">
              <w:rPr>
                <w:lang w:val="en-US"/>
              </w:rPr>
              <w:t>HKSCC</w:t>
            </w:r>
          </w:p>
        </w:tc>
        <w:tc>
          <w:tcPr>
            <w:tcW w:w="1844" w:type="dxa"/>
          </w:tcPr>
          <w:p w14:paraId="0F01D2DD" w14:textId="77777777" w:rsidR="00D76E05" w:rsidRPr="000961F5" w:rsidRDefault="00D76E05" w:rsidP="00EE24F6">
            <w:pPr>
              <w:spacing w:after="0"/>
              <w:ind w:left="0"/>
              <w:jc w:val="left"/>
              <w:rPr>
                <w:rFonts w:ascii="Arial" w:hAnsi="Arial"/>
                <w:sz w:val="16"/>
                <w:szCs w:val="16"/>
                <w:lang w:val="en-US"/>
              </w:rPr>
            </w:pPr>
            <w:r w:rsidRPr="000961F5">
              <w:rPr>
                <w:lang w:val="en-US"/>
              </w:rPr>
              <w:t>IPO Workstation</w:t>
            </w:r>
          </w:p>
        </w:tc>
      </w:tr>
      <w:tr w:rsidR="00D76E05" w:rsidRPr="000961F5" w14:paraId="7D41607B" w14:textId="77777777" w:rsidTr="00C95039">
        <w:tc>
          <w:tcPr>
            <w:tcW w:w="421" w:type="dxa"/>
          </w:tcPr>
          <w:p w14:paraId="19F02F9D" w14:textId="77777777" w:rsidR="00D76E05" w:rsidRPr="000961F5" w:rsidRDefault="00D76E05" w:rsidP="00EE24F6">
            <w:pPr>
              <w:spacing w:after="0"/>
              <w:ind w:left="0"/>
              <w:jc w:val="left"/>
              <w:rPr>
                <w:rFonts w:ascii="Arial" w:hAnsi="Arial"/>
                <w:sz w:val="16"/>
                <w:szCs w:val="16"/>
                <w:lang w:val="en-US"/>
              </w:rPr>
            </w:pPr>
            <w:r w:rsidRPr="000961F5">
              <w:rPr>
                <w:lang w:val="en-US"/>
              </w:rPr>
              <w:lastRenderedPageBreak/>
              <w:t>14</w:t>
            </w:r>
          </w:p>
        </w:tc>
        <w:tc>
          <w:tcPr>
            <w:tcW w:w="992" w:type="dxa"/>
          </w:tcPr>
          <w:p w14:paraId="2E5F548E" w14:textId="77777777" w:rsidR="00D76E05" w:rsidRPr="000961F5" w:rsidRDefault="00D76E05" w:rsidP="00EE24F6">
            <w:pPr>
              <w:spacing w:after="0"/>
              <w:ind w:left="0"/>
              <w:jc w:val="left"/>
              <w:rPr>
                <w:rFonts w:ascii="Arial" w:hAnsi="Arial"/>
                <w:sz w:val="16"/>
                <w:szCs w:val="16"/>
                <w:lang w:val="en-US"/>
              </w:rPr>
            </w:pPr>
            <w:r w:rsidRPr="000961F5">
              <w:rPr>
                <w:lang w:val="en-US"/>
              </w:rPr>
              <w:t>HKEX-A5</w:t>
            </w:r>
          </w:p>
        </w:tc>
        <w:tc>
          <w:tcPr>
            <w:tcW w:w="3402" w:type="dxa"/>
          </w:tcPr>
          <w:p w14:paraId="1A3BA01C" w14:textId="77777777" w:rsidR="00D76E05" w:rsidRPr="000961F5" w:rsidRDefault="00D76E05" w:rsidP="00EE24F6">
            <w:pPr>
              <w:spacing w:after="0"/>
              <w:ind w:left="0"/>
              <w:jc w:val="left"/>
              <w:rPr>
                <w:rFonts w:ascii="Arial" w:hAnsi="Arial"/>
                <w:sz w:val="16"/>
                <w:szCs w:val="16"/>
                <w:lang w:val="en-US"/>
              </w:rPr>
            </w:pPr>
            <w:r w:rsidRPr="000961F5">
              <w:rPr>
                <w:lang w:val="en-US"/>
              </w:rPr>
              <w:t>Deal Charges Request Report</w:t>
            </w:r>
          </w:p>
        </w:tc>
        <w:tc>
          <w:tcPr>
            <w:tcW w:w="4393" w:type="dxa"/>
          </w:tcPr>
          <w:p w14:paraId="7C7A0173" w14:textId="77777777" w:rsidR="00D76E05" w:rsidRPr="000961F5" w:rsidRDefault="00D76E05" w:rsidP="00EE24F6">
            <w:pPr>
              <w:spacing w:after="0"/>
              <w:ind w:left="0"/>
              <w:jc w:val="left"/>
              <w:rPr>
                <w:rFonts w:ascii="Arial" w:hAnsi="Arial"/>
                <w:sz w:val="16"/>
                <w:szCs w:val="16"/>
                <w:lang w:val="en-US"/>
              </w:rPr>
            </w:pPr>
            <w:r w:rsidRPr="000961F5">
              <w:rPr>
                <w:lang w:val="en-US"/>
              </w:rPr>
              <w:t>HKSCC</w:t>
            </w:r>
          </w:p>
        </w:tc>
        <w:tc>
          <w:tcPr>
            <w:tcW w:w="1844" w:type="dxa"/>
          </w:tcPr>
          <w:p w14:paraId="6F968A37" w14:textId="77777777" w:rsidR="00D76E05" w:rsidRPr="000961F5" w:rsidRDefault="00D76E05" w:rsidP="00EE24F6">
            <w:pPr>
              <w:spacing w:after="0"/>
              <w:ind w:left="0"/>
              <w:jc w:val="left"/>
              <w:rPr>
                <w:rFonts w:ascii="Arial" w:hAnsi="Arial"/>
                <w:sz w:val="16"/>
                <w:szCs w:val="16"/>
                <w:lang w:val="en-US"/>
              </w:rPr>
            </w:pPr>
            <w:r w:rsidRPr="000961F5">
              <w:rPr>
                <w:lang w:val="en-US"/>
              </w:rPr>
              <w:t>IPO Workstation</w:t>
            </w:r>
          </w:p>
        </w:tc>
      </w:tr>
    </w:tbl>
    <w:p w14:paraId="501F3C4E" w14:textId="77777777" w:rsidR="00D76E05" w:rsidRPr="000961F5" w:rsidRDefault="00D76E05" w:rsidP="00D76E05">
      <w:pPr>
        <w:spacing w:after="0"/>
        <w:ind w:left="0"/>
        <w:jc w:val="left"/>
        <w:rPr>
          <w:lang w:eastAsia="x-none"/>
        </w:rPr>
      </w:pPr>
    </w:p>
    <w:p w14:paraId="59594C49" w14:textId="77777777" w:rsidR="00D76E05" w:rsidRPr="000961F5" w:rsidRDefault="00D76E05" w:rsidP="00D76E05">
      <w:pPr>
        <w:spacing w:after="0"/>
        <w:ind w:left="0"/>
        <w:jc w:val="left"/>
        <w:rPr>
          <w:b/>
          <w:u w:val="single"/>
          <w:lang w:eastAsia="x-none"/>
        </w:rPr>
      </w:pPr>
    </w:p>
    <w:p w14:paraId="51D05F17" w14:textId="77777777" w:rsidR="00D76E05" w:rsidRPr="000961F5" w:rsidRDefault="00D76E05" w:rsidP="00D76E05">
      <w:pPr>
        <w:spacing w:after="0"/>
        <w:ind w:left="0"/>
        <w:jc w:val="left"/>
        <w:rPr>
          <w:b/>
          <w:u w:val="single"/>
          <w:lang w:eastAsia="x-none"/>
        </w:rPr>
      </w:pPr>
      <w:r w:rsidRPr="000961F5">
        <w:rPr>
          <w:b/>
          <w:u w:val="single"/>
          <w:lang w:eastAsia="x-none"/>
        </w:rPr>
        <w:t>DIST-A1</w:t>
      </w:r>
    </w:p>
    <w:p w14:paraId="41DCD5A3" w14:textId="77777777" w:rsidR="00D76E05" w:rsidRPr="000961F5" w:rsidRDefault="00D76E05" w:rsidP="00D76E05">
      <w:pPr>
        <w:spacing w:after="0"/>
        <w:ind w:left="0"/>
        <w:jc w:val="left"/>
        <w:rPr>
          <w:b/>
          <w:u w:val="single"/>
          <w:lang w:eastAsia="x-none"/>
        </w:rPr>
      </w:pPr>
    </w:p>
    <w:p w14:paraId="4FFCB7B7" w14:textId="77777777" w:rsidR="00D76E05" w:rsidRPr="000961F5" w:rsidRDefault="00D76E05" w:rsidP="00D76E05">
      <w:pPr>
        <w:spacing w:after="0"/>
        <w:ind w:left="0"/>
      </w:pPr>
      <w:r w:rsidRPr="000961F5">
        <w:t xml:space="preserve">Comprehensive list of individual and corporate placees, with additional fields indicating (1) name of broker that submitted the Placee List (column A) and (2) type of placee – individual or corporate placee (column B). </w:t>
      </w:r>
    </w:p>
    <w:p w14:paraId="2D20B7BB" w14:textId="77777777" w:rsidR="00D76E05" w:rsidRPr="000961F5" w:rsidRDefault="00D76E05" w:rsidP="00D76E05">
      <w:pPr>
        <w:spacing w:after="0"/>
        <w:ind w:left="0"/>
      </w:pPr>
    </w:p>
    <w:p w14:paraId="5B354903" w14:textId="77777777" w:rsidR="00D76E05" w:rsidRPr="000961F5" w:rsidRDefault="00D76E05" w:rsidP="00D76E05">
      <w:pPr>
        <w:spacing w:after="0"/>
        <w:ind w:left="0"/>
      </w:pPr>
      <w:r w:rsidRPr="000961F5">
        <w:t>“N/A” for the following fields:</w:t>
      </w:r>
    </w:p>
    <w:p w14:paraId="263EEE41" w14:textId="77777777" w:rsidR="00D76E05" w:rsidRPr="000961F5" w:rsidRDefault="00D76E05" w:rsidP="00D76E05">
      <w:pPr>
        <w:pStyle w:val="ListParagraph"/>
        <w:numPr>
          <w:ilvl w:val="0"/>
          <w:numId w:val="87"/>
        </w:numPr>
        <w:spacing w:after="0"/>
        <w:ind w:leftChars="0"/>
        <w:contextualSpacing/>
        <w:jc w:val="left"/>
      </w:pPr>
      <w:r w:rsidRPr="000961F5">
        <w:t>Individual placee – contact person (column N) and beneficial owner(s) (columns S to V)</w:t>
      </w:r>
    </w:p>
    <w:p w14:paraId="5746F83F" w14:textId="77777777" w:rsidR="00D76E05" w:rsidRPr="000961F5" w:rsidRDefault="00D76E05" w:rsidP="00D76E05">
      <w:pPr>
        <w:pStyle w:val="ListParagraph"/>
        <w:numPr>
          <w:ilvl w:val="0"/>
          <w:numId w:val="87"/>
        </w:numPr>
        <w:spacing w:after="0"/>
        <w:ind w:leftChars="0"/>
        <w:contextualSpacing/>
        <w:jc w:val="left"/>
      </w:pPr>
      <w:r w:rsidRPr="000961F5">
        <w:t>Corporate placee – name of placee’s employer (column P)</w:t>
      </w:r>
    </w:p>
    <w:p w14:paraId="58AE7169" w14:textId="77777777" w:rsidR="00D76E05" w:rsidRPr="000961F5" w:rsidRDefault="00D76E05" w:rsidP="00D76E05">
      <w:pPr>
        <w:spacing w:after="0"/>
        <w:ind w:left="0"/>
        <w:jc w:val="left"/>
        <w:rPr>
          <w:b/>
          <w:u w:val="single"/>
          <w:lang w:eastAsia="x-none"/>
        </w:rPr>
      </w:pPr>
    </w:p>
    <w:bookmarkStart w:id="1171" w:name="_MON_1655705198"/>
    <w:bookmarkEnd w:id="1171"/>
    <w:p w14:paraId="3741B1E5" w14:textId="212A665D" w:rsidR="00D76E05" w:rsidRPr="000961F5" w:rsidRDefault="00FF44DE" w:rsidP="00D76E05">
      <w:pPr>
        <w:spacing w:after="0"/>
        <w:ind w:left="0"/>
        <w:jc w:val="left"/>
        <w:rPr>
          <w:lang w:eastAsia="x-none"/>
        </w:rPr>
      </w:pPr>
      <w:r w:rsidRPr="00381BCA">
        <w:rPr>
          <w:lang w:eastAsia="x-none"/>
        </w:rPr>
        <w:object w:dxaOrig="1728" w:dyaOrig="1172" w14:anchorId="12ADF6FB">
          <v:shape id="_x0000_i1076" type="#_x0000_t75" style="width:66pt;height:44.65pt" o:ole="">
            <v:imagedata r:id="rId119" o:title=""/>
          </v:shape>
          <o:OLEObject Type="Embed" ProgID="Excel.Sheet.12" ShapeID="_x0000_i1076" DrawAspect="Icon" ObjectID="_1676184184" r:id="rId120"/>
        </w:object>
      </w:r>
    </w:p>
    <w:p w14:paraId="6E52757B" w14:textId="77777777" w:rsidR="00D76E05" w:rsidRPr="000961F5" w:rsidRDefault="00D76E05" w:rsidP="00D76E05">
      <w:pPr>
        <w:spacing w:after="0"/>
        <w:ind w:left="0"/>
        <w:jc w:val="left"/>
        <w:rPr>
          <w:b/>
          <w:u w:val="single"/>
          <w:lang w:eastAsia="x-none"/>
        </w:rPr>
      </w:pPr>
    </w:p>
    <w:p w14:paraId="6C71E0F9" w14:textId="77777777" w:rsidR="00D76E05" w:rsidRPr="000961F5" w:rsidRDefault="00D76E05" w:rsidP="00D76E05">
      <w:pPr>
        <w:spacing w:after="0"/>
        <w:ind w:left="0"/>
        <w:jc w:val="left"/>
        <w:rPr>
          <w:b/>
          <w:u w:val="single"/>
          <w:lang w:eastAsia="x-none"/>
        </w:rPr>
      </w:pPr>
      <w:r w:rsidRPr="000961F5">
        <w:rPr>
          <w:b/>
          <w:u w:val="single"/>
          <w:lang w:eastAsia="x-none"/>
        </w:rPr>
        <w:t>DIST-A2</w:t>
      </w:r>
    </w:p>
    <w:p w14:paraId="67D0A2DF" w14:textId="77777777" w:rsidR="00D76E05" w:rsidRPr="000961F5" w:rsidRDefault="00D76E05" w:rsidP="00D76E05">
      <w:pPr>
        <w:spacing w:after="0"/>
        <w:ind w:left="0"/>
        <w:jc w:val="left"/>
        <w:rPr>
          <w:lang w:eastAsia="x-none"/>
        </w:rPr>
      </w:pPr>
    </w:p>
    <w:p w14:paraId="4A052CF0" w14:textId="77777777" w:rsidR="00D76E05" w:rsidRPr="000961F5" w:rsidRDefault="00D76E05" w:rsidP="00D76E05">
      <w:pPr>
        <w:spacing w:after="0"/>
        <w:ind w:left="0"/>
        <w:jc w:val="left"/>
        <w:rPr>
          <w:lang w:eastAsia="x-none"/>
        </w:rPr>
      </w:pPr>
    </w:p>
    <w:p w14:paraId="4399CA8E" w14:textId="77777777" w:rsidR="00D76E05" w:rsidRPr="000961F5" w:rsidRDefault="00D76E05" w:rsidP="00D76E05">
      <w:pPr>
        <w:spacing w:after="0"/>
        <w:ind w:left="0"/>
        <w:jc w:val="left"/>
        <w:rPr>
          <w:lang w:eastAsia="x-none"/>
        </w:rPr>
      </w:pPr>
    </w:p>
    <w:p w14:paraId="7DFC7B7B" w14:textId="77777777" w:rsidR="00D76E05" w:rsidRPr="000961F5" w:rsidRDefault="00D76E05" w:rsidP="00D76E05">
      <w:pPr>
        <w:spacing w:after="0"/>
        <w:ind w:left="0"/>
        <w:jc w:val="left"/>
        <w:rPr>
          <w:lang w:eastAsia="x-none"/>
        </w:rPr>
      </w:pPr>
    </w:p>
    <w:p w14:paraId="5A1A0BFA" w14:textId="77777777" w:rsidR="00D76E05" w:rsidRPr="000961F5" w:rsidRDefault="00D76E05" w:rsidP="00D76E05">
      <w:pPr>
        <w:spacing w:after="0"/>
        <w:ind w:left="0"/>
        <w:jc w:val="left"/>
        <w:rPr>
          <w:lang w:eastAsia="x-none"/>
        </w:rPr>
      </w:pPr>
      <w:r w:rsidRPr="000961F5">
        <w:rPr>
          <w:b/>
          <w:u w:val="single"/>
          <w:lang w:eastAsia="x-none"/>
        </w:rPr>
        <w:t>DIST-A3</w:t>
      </w:r>
    </w:p>
    <w:p w14:paraId="344A5E0C" w14:textId="77777777" w:rsidR="00D76E05" w:rsidRPr="000961F5" w:rsidRDefault="00D76E05" w:rsidP="00D76E05">
      <w:pPr>
        <w:spacing w:after="0"/>
        <w:ind w:left="0"/>
        <w:jc w:val="left"/>
        <w:rPr>
          <w:lang w:eastAsia="x-none"/>
        </w:rPr>
      </w:pPr>
    </w:p>
    <w:p w14:paraId="2406BF3D" w14:textId="77777777" w:rsidR="00D76E05" w:rsidRPr="000961F5" w:rsidRDefault="00D76E05" w:rsidP="00D76E05">
      <w:pPr>
        <w:spacing w:after="0"/>
        <w:ind w:left="0"/>
        <w:jc w:val="left"/>
        <w:rPr>
          <w:lang w:eastAsia="x-none"/>
        </w:rPr>
      </w:pPr>
      <w:r w:rsidRPr="000961F5">
        <w:rPr>
          <w:lang w:eastAsia="x-none"/>
        </w:rPr>
        <w:t>Multiple sheets of IPO reference data:</w:t>
      </w:r>
    </w:p>
    <w:p w14:paraId="31E34893" w14:textId="77777777" w:rsidR="00D76E05" w:rsidRPr="000961F5" w:rsidRDefault="00D76E05" w:rsidP="00D76E05">
      <w:pPr>
        <w:pStyle w:val="ListParagraph"/>
        <w:numPr>
          <w:ilvl w:val="0"/>
          <w:numId w:val="87"/>
        </w:numPr>
        <w:spacing w:after="0"/>
        <w:ind w:leftChars="0"/>
        <w:contextualSpacing/>
        <w:jc w:val="left"/>
        <w:rPr>
          <w:lang w:eastAsia="x-none"/>
        </w:rPr>
      </w:pPr>
      <w:r w:rsidRPr="000961F5">
        <w:rPr>
          <w:lang w:eastAsia="x-none"/>
        </w:rPr>
        <w:t xml:space="preserve">An IPO reference data sheet </w:t>
      </w:r>
      <w:r w:rsidRPr="000961F5">
        <w:rPr>
          <w:b/>
          <w:lang w:eastAsia="x-none"/>
        </w:rPr>
        <w:t>(‘IPO reference data’)</w:t>
      </w:r>
      <w:r w:rsidRPr="000961F5">
        <w:rPr>
          <w:lang w:eastAsia="x-none"/>
        </w:rPr>
        <w:t xml:space="preserve"> – listing out IPO reference data extracted from IPO Initiation and the final results of the Global Offering</w:t>
      </w:r>
    </w:p>
    <w:p w14:paraId="7763F8D4" w14:textId="77777777" w:rsidR="00D76E05" w:rsidRPr="000961F5" w:rsidRDefault="00D76E05" w:rsidP="00D76E05">
      <w:pPr>
        <w:pStyle w:val="ListParagraph"/>
        <w:numPr>
          <w:ilvl w:val="0"/>
          <w:numId w:val="87"/>
        </w:numPr>
        <w:spacing w:after="0"/>
        <w:ind w:leftChars="0"/>
        <w:contextualSpacing/>
        <w:jc w:val="left"/>
        <w:rPr>
          <w:lang w:eastAsia="x-none"/>
        </w:rPr>
      </w:pPr>
      <w:r w:rsidRPr="000961F5">
        <w:rPr>
          <w:lang w:eastAsia="x-none"/>
        </w:rPr>
        <w:t xml:space="preserve">A preferential offering sheet </w:t>
      </w:r>
      <w:r w:rsidRPr="000961F5">
        <w:rPr>
          <w:b/>
          <w:lang w:eastAsia="x-none"/>
        </w:rPr>
        <w:t>(‘Preferential offering’)</w:t>
      </w:r>
      <w:r w:rsidRPr="000961F5">
        <w:rPr>
          <w:lang w:eastAsia="x-none"/>
        </w:rPr>
        <w:t xml:space="preserve"> – listing out details of the preferential offering(s)</w:t>
      </w:r>
    </w:p>
    <w:p w14:paraId="514DDD84" w14:textId="77777777" w:rsidR="00D76E05" w:rsidRPr="000961F5" w:rsidRDefault="00D76E05" w:rsidP="00D76E05">
      <w:pPr>
        <w:pStyle w:val="ListParagraph"/>
        <w:numPr>
          <w:ilvl w:val="0"/>
          <w:numId w:val="87"/>
        </w:numPr>
        <w:spacing w:after="0"/>
        <w:ind w:leftChars="0"/>
        <w:contextualSpacing/>
        <w:jc w:val="left"/>
        <w:rPr>
          <w:lang w:eastAsia="x-none"/>
        </w:rPr>
      </w:pPr>
      <w:r w:rsidRPr="000961F5">
        <w:rPr>
          <w:lang w:eastAsia="x-none"/>
        </w:rPr>
        <w:t xml:space="preserve">A lock up sheet </w:t>
      </w:r>
      <w:r w:rsidRPr="000961F5">
        <w:rPr>
          <w:b/>
          <w:lang w:eastAsia="x-none"/>
        </w:rPr>
        <w:t>(‘Lock-up’)</w:t>
      </w:r>
      <w:r w:rsidRPr="000961F5">
        <w:rPr>
          <w:lang w:eastAsia="x-none"/>
        </w:rPr>
        <w:t xml:space="preserve"> – listing out the shareholders and number of shares that are subject to lock-up after listing</w:t>
      </w:r>
    </w:p>
    <w:p w14:paraId="3337FE93" w14:textId="77777777" w:rsidR="00D76E05" w:rsidRPr="000961F5" w:rsidRDefault="00D76E05" w:rsidP="00D76E05">
      <w:pPr>
        <w:spacing w:after="0"/>
        <w:ind w:left="0"/>
        <w:contextualSpacing/>
        <w:jc w:val="left"/>
        <w:rPr>
          <w:lang w:eastAsia="x-none"/>
        </w:rPr>
      </w:pPr>
    </w:p>
    <w:bookmarkStart w:id="1172" w:name="_MON_1657614377"/>
    <w:bookmarkEnd w:id="1172"/>
    <w:p w14:paraId="062E1D48" w14:textId="77777777" w:rsidR="00D76E05" w:rsidRPr="000961F5" w:rsidRDefault="00B7181E" w:rsidP="00D76E05">
      <w:pPr>
        <w:spacing w:after="0"/>
        <w:ind w:left="0"/>
        <w:contextualSpacing/>
        <w:jc w:val="left"/>
        <w:rPr>
          <w:lang w:eastAsia="x-none"/>
        </w:rPr>
      </w:pPr>
      <w:r w:rsidRPr="00381BCA">
        <w:rPr>
          <w:lang w:eastAsia="x-none"/>
        </w:rPr>
        <w:object w:dxaOrig="1728" w:dyaOrig="1172" w14:anchorId="36E8B242">
          <v:shape id="_x0000_i1077" type="#_x0000_t75" style="width:62.45pt;height:42.25pt" o:ole="">
            <v:imagedata r:id="rId121" o:title=""/>
          </v:shape>
          <o:OLEObject Type="Embed" ProgID="Excel.Sheet.12" ShapeID="_x0000_i1077" DrawAspect="Icon" ObjectID="_1676184185" r:id="rId122"/>
        </w:object>
      </w:r>
    </w:p>
    <w:p w14:paraId="3225F866" w14:textId="77777777" w:rsidR="00D76E05" w:rsidRPr="000961F5" w:rsidRDefault="00D76E05" w:rsidP="00D76E05">
      <w:pPr>
        <w:spacing w:after="0"/>
        <w:ind w:left="0"/>
        <w:jc w:val="left"/>
        <w:rPr>
          <w:b/>
          <w:u w:val="single"/>
          <w:lang w:eastAsia="x-none"/>
        </w:rPr>
      </w:pPr>
    </w:p>
    <w:p w14:paraId="75B71F18" w14:textId="77777777" w:rsidR="00D76E05" w:rsidRPr="000961F5" w:rsidRDefault="00D76E05" w:rsidP="00D76E05">
      <w:pPr>
        <w:spacing w:after="0"/>
        <w:ind w:left="0"/>
        <w:jc w:val="left"/>
        <w:rPr>
          <w:b/>
          <w:u w:val="single"/>
          <w:lang w:eastAsia="x-none"/>
        </w:rPr>
      </w:pPr>
      <w:r w:rsidRPr="000961F5">
        <w:rPr>
          <w:b/>
          <w:u w:val="single"/>
          <w:lang w:eastAsia="x-none"/>
        </w:rPr>
        <w:t>DIST-A4</w:t>
      </w:r>
    </w:p>
    <w:p w14:paraId="0D30C4D9" w14:textId="77777777" w:rsidR="00D76E05" w:rsidRPr="000961F5" w:rsidRDefault="00D76E05" w:rsidP="00D76E05">
      <w:pPr>
        <w:spacing w:after="0"/>
        <w:ind w:left="0"/>
        <w:jc w:val="left"/>
        <w:rPr>
          <w:lang w:eastAsia="x-none"/>
        </w:rPr>
      </w:pPr>
    </w:p>
    <w:p w14:paraId="22FC6651" w14:textId="77777777" w:rsidR="00D76E05" w:rsidRPr="000961F5" w:rsidRDefault="00D76E05" w:rsidP="00D76E05">
      <w:pPr>
        <w:spacing w:after="0"/>
        <w:ind w:left="0"/>
        <w:jc w:val="left"/>
        <w:rPr>
          <w:lang w:eastAsia="x-none"/>
        </w:rPr>
      </w:pPr>
      <w:r w:rsidRPr="000961F5">
        <w:rPr>
          <w:lang w:eastAsia="x-none"/>
        </w:rPr>
        <w:t>Multiple sheets reflecting the shareholding concentration and board lot concentration with:</w:t>
      </w:r>
    </w:p>
    <w:p w14:paraId="47EDEEB8" w14:textId="77777777" w:rsidR="00D76E05" w:rsidRPr="000961F5" w:rsidRDefault="00D76E05" w:rsidP="00D76E05">
      <w:pPr>
        <w:pStyle w:val="ListParagraph"/>
        <w:numPr>
          <w:ilvl w:val="0"/>
          <w:numId w:val="87"/>
        </w:numPr>
        <w:spacing w:after="0"/>
        <w:ind w:leftChars="0"/>
        <w:contextualSpacing/>
        <w:jc w:val="left"/>
        <w:rPr>
          <w:lang w:eastAsia="x-none"/>
        </w:rPr>
      </w:pPr>
      <w:r w:rsidRPr="000961F5">
        <w:rPr>
          <w:lang w:eastAsia="x-none"/>
        </w:rPr>
        <w:t xml:space="preserve">A concentration analysis sheet </w:t>
      </w:r>
      <w:r w:rsidRPr="000961F5">
        <w:rPr>
          <w:b/>
          <w:lang w:eastAsia="x-none"/>
        </w:rPr>
        <w:t xml:space="preserve">(‘Concentration analysis’) – </w:t>
      </w:r>
      <w:r w:rsidRPr="000961F5">
        <w:rPr>
          <w:lang w:eastAsia="x-none"/>
        </w:rPr>
        <w:t>lists of the top 25 placees, top 25 PO shareholders and top 25 shareholders</w:t>
      </w:r>
    </w:p>
    <w:p w14:paraId="0DEBD2A7" w14:textId="77777777" w:rsidR="00D76E05" w:rsidRPr="000961F5" w:rsidRDefault="00D76E05" w:rsidP="00D76E05">
      <w:pPr>
        <w:pStyle w:val="ListParagraph"/>
        <w:numPr>
          <w:ilvl w:val="0"/>
          <w:numId w:val="87"/>
        </w:numPr>
        <w:spacing w:after="0"/>
        <w:ind w:leftChars="0"/>
        <w:contextualSpacing/>
        <w:jc w:val="left"/>
        <w:rPr>
          <w:lang w:eastAsia="x-none"/>
        </w:rPr>
      </w:pPr>
      <w:r w:rsidRPr="000961F5">
        <w:rPr>
          <w:lang w:eastAsia="x-none"/>
        </w:rPr>
        <w:t xml:space="preserve">A board lot concentration sheet </w:t>
      </w:r>
      <w:r w:rsidRPr="000961F5">
        <w:rPr>
          <w:b/>
          <w:lang w:eastAsia="x-none"/>
        </w:rPr>
        <w:t>(‘Board lot concentration’)</w:t>
      </w:r>
      <w:r w:rsidRPr="000961F5">
        <w:rPr>
          <w:lang w:eastAsia="x-none"/>
        </w:rPr>
        <w:t xml:space="preserve"> – comprehensive list of the number of allottees for each board lot shares under the PO</w:t>
      </w:r>
    </w:p>
    <w:p w14:paraId="2AFD00EC" w14:textId="77777777" w:rsidR="00D76E05" w:rsidRPr="000961F5" w:rsidRDefault="00D76E05" w:rsidP="00D76E05">
      <w:pPr>
        <w:spacing w:after="0"/>
        <w:ind w:left="0"/>
        <w:contextualSpacing/>
        <w:jc w:val="left"/>
        <w:rPr>
          <w:lang w:eastAsia="x-none"/>
        </w:rPr>
      </w:pPr>
    </w:p>
    <w:p w14:paraId="471936AD" w14:textId="77777777" w:rsidR="00D76E05" w:rsidRPr="000961F5" w:rsidRDefault="00D76E05" w:rsidP="00D76E05">
      <w:pPr>
        <w:spacing w:after="0"/>
        <w:ind w:left="0"/>
        <w:contextualSpacing/>
        <w:jc w:val="left"/>
        <w:rPr>
          <w:u w:val="single"/>
          <w:lang w:eastAsia="x-none"/>
        </w:rPr>
      </w:pPr>
      <w:r w:rsidRPr="000961F5">
        <w:rPr>
          <w:u w:val="single"/>
          <w:lang w:eastAsia="x-none"/>
        </w:rPr>
        <w:t>Concentration analysis</w:t>
      </w:r>
    </w:p>
    <w:p w14:paraId="2D5355A1" w14:textId="77777777" w:rsidR="00D76E05" w:rsidRPr="000961F5" w:rsidRDefault="00D76E05" w:rsidP="00D76E05">
      <w:pPr>
        <w:pStyle w:val="ListParagraph"/>
        <w:numPr>
          <w:ilvl w:val="0"/>
          <w:numId w:val="87"/>
        </w:numPr>
        <w:spacing w:after="0"/>
        <w:ind w:leftChars="0"/>
        <w:contextualSpacing/>
        <w:jc w:val="left"/>
        <w:rPr>
          <w:lang w:eastAsia="x-none"/>
        </w:rPr>
      </w:pPr>
      <w:r w:rsidRPr="000961F5">
        <w:rPr>
          <w:lang w:eastAsia="x-none"/>
        </w:rPr>
        <w:t>C15 to C39: names of top 25 placees of the institutional tranche</w:t>
      </w:r>
    </w:p>
    <w:p w14:paraId="7108BF9A" w14:textId="77777777" w:rsidR="00D76E05" w:rsidRPr="000961F5" w:rsidRDefault="00D76E05" w:rsidP="00D76E05">
      <w:pPr>
        <w:pStyle w:val="ListParagraph"/>
        <w:numPr>
          <w:ilvl w:val="0"/>
          <w:numId w:val="87"/>
        </w:numPr>
        <w:spacing w:after="0"/>
        <w:ind w:leftChars="0"/>
        <w:contextualSpacing/>
        <w:jc w:val="left"/>
        <w:rPr>
          <w:lang w:eastAsia="x-none"/>
        </w:rPr>
      </w:pPr>
      <w:r w:rsidRPr="000961F5">
        <w:rPr>
          <w:lang w:eastAsia="x-none"/>
        </w:rPr>
        <w:t>D15 to D39: placing shares allocated to the top 25 placees</w:t>
      </w:r>
    </w:p>
    <w:p w14:paraId="77AB6709" w14:textId="77777777" w:rsidR="00D76E05" w:rsidRPr="000961F5" w:rsidRDefault="00D76E05" w:rsidP="00D76E05">
      <w:pPr>
        <w:pStyle w:val="ListParagraph"/>
        <w:numPr>
          <w:ilvl w:val="0"/>
          <w:numId w:val="87"/>
        </w:numPr>
        <w:spacing w:after="0"/>
        <w:ind w:leftChars="0"/>
        <w:contextualSpacing/>
        <w:jc w:val="left"/>
        <w:rPr>
          <w:lang w:eastAsia="x-none"/>
        </w:rPr>
      </w:pPr>
      <w:r w:rsidRPr="000961F5">
        <w:rPr>
          <w:lang w:eastAsia="x-none"/>
        </w:rPr>
        <w:t>C46 to C70: names of top 25 PO shareholders of the PO tranche</w:t>
      </w:r>
    </w:p>
    <w:p w14:paraId="059CBA49" w14:textId="77777777" w:rsidR="00D76E05" w:rsidRPr="000961F5" w:rsidRDefault="00D76E05" w:rsidP="00D76E05">
      <w:pPr>
        <w:pStyle w:val="ListParagraph"/>
        <w:numPr>
          <w:ilvl w:val="0"/>
          <w:numId w:val="87"/>
        </w:numPr>
        <w:spacing w:after="0"/>
        <w:ind w:leftChars="0"/>
        <w:contextualSpacing/>
        <w:jc w:val="left"/>
        <w:rPr>
          <w:lang w:eastAsia="x-none"/>
        </w:rPr>
      </w:pPr>
      <w:r w:rsidRPr="000961F5">
        <w:rPr>
          <w:lang w:eastAsia="x-none"/>
        </w:rPr>
        <w:t>D46 to D70: PO shares allocated to the top 25 PO shareholders</w:t>
      </w:r>
    </w:p>
    <w:p w14:paraId="68A3394A" w14:textId="77777777" w:rsidR="00D76E05" w:rsidRPr="000961F5" w:rsidRDefault="00D76E05" w:rsidP="00D76E05">
      <w:pPr>
        <w:pStyle w:val="ListParagraph"/>
        <w:numPr>
          <w:ilvl w:val="0"/>
          <w:numId w:val="87"/>
        </w:numPr>
        <w:spacing w:after="0"/>
        <w:ind w:leftChars="0"/>
        <w:contextualSpacing/>
        <w:jc w:val="left"/>
        <w:rPr>
          <w:lang w:eastAsia="x-none"/>
        </w:rPr>
      </w:pPr>
      <w:r w:rsidRPr="000961F5">
        <w:rPr>
          <w:lang w:eastAsia="x-none"/>
        </w:rPr>
        <w:t>C77 to C101, D77 to D101 and E77 to E101: to be extracted from the ‘Top shareholders list’ (item 2 of the regulatory submissions), B2 to B26, C2 to C26 and D2 to D26, respectively</w:t>
      </w:r>
    </w:p>
    <w:p w14:paraId="58D9C39E" w14:textId="77777777" w:rsidR="00D76E05" w:rsidRPr="000961F5" w:rsidRDefault="00D76E05" w:rsidP="00D76E05">
      <w:pPr>
        <w:pStyle w:val="ListParagraph"/>
        <w:numPr>
          <w:ilvl w:val="0"/>
          <w:numId w:val="87"/>
        </w:numPr>
        <w:spacing w:after="0"/>
        <w:ind w:leftChars="0"/>
        <w:contextualSpacing/>
        <w:jc w:val="left"/>
        <w:rPr>
          <w:lang w:eastAsia="x-none"/>
        </w:rPr>
      </w:pPr>
      <w:r w:rsidRPr="000961F5">
        <w:rPr>
          <w:lang w:eastAsia="x-none"/>
        </w:rPr>
        <w:t>Descending sort based on shares allocated/shares held (i.e. D15 to D39, D45 to D70 and E77 to E101), and if same values found, second layer of sorting based on shareholders name (i.e. C15 to C39, C45 to C70 and C77 to C101) in alphabetical order</w:t>
      </w:r>
    </w:p>
    <w:p w14:paraId="35326847" w14:textId="77777777" w:rsidR="00D76E05" w:rsidRPr="000961F5" w:rsidRDefault="00D76E05" w:rsidP="00D76E05">
      <w:pPr>
        <w:spacing w:after="0"/>
        <w:ind w:left="0"/>
        <w:contextualSpacing/>
        <w:jc w:val="left"/>
        <w:rPr>
          <w:lang w:eastAsia="x-none"/>
        </w:rPr>
      </w:pPr>
    </w:p>
    <w:p w14:paraId="69D74A80" w14:textId="77777777" w:rsidR="00D76E05" w:rsidRPr="000961F5" w:rsidRDefault="00D76E05" w:rsidP="00D76E05">
      <w:pPr>
        <w:spacing w:after="0"/>
        <w:ind w:left="0"/>
        <w:contextualSpacing/>
        <w:jc w:val="left"/>
        <w:rPr>
          <w:u w:val="single"/>
          <w:lang w:eastAsia="x-none"/>
        </w:rPr>
      </w:pPr>
      <w:r w:rsidRPr="000961F5">
        <w:rPr>
          <w:u w:val="single"/>
          <w:lang w:eastAsia="x-none"/>
        </w:rPr>
        <w:t>Board lot concentration</w:t>
      </w:r>
    </w:p>
    <w:p w14:paraId="0352011F" w14:textId="77777777" w:rsidR="00D76E05" w:rsidRPr="000961F5" w:rsidRDefault="00D76E05" w:rsidP="00D76E05">
      <w:pPr>
        <w:pStyle w:val="ListParagraph"/>
        <w:numPr>
          <w:ilvl w:val="0"/>
          <w:numId w:val="87"/>
        </w:numPr>
        <w:spacing w:after="0"/>
        <w:ind w:leftChars="0"/>
        <w:contextualSpacing/>
        <w:jc w:val="left"/>
        <w:rPr>
          <w:lang w:eastAsia="x-none"/>
        </w:rPr>
      </w:pPr>
      <w:r w:rsidRPr="000961F5">
        <w:rPr>
          <w:lang w:eastAsia="x-none"/>
        </w:rPr>
        <w:t>List of number of shares should follow the denomination table uploaded [IPO reference data #39] (column A)</w:t>
      </w:r>
    </w:p>
    <w:p w14:paraId="7C01B5F5" w14:textId="77777777" w:rsidR="00D76E05" w:rsidRPr="000961F5" w:rsidRDefault="00D76E05" w:rsidP="00D76E05">
      <w:pPr>
        <w:pStyle w:val="ListParagraph"/>
        <w:numPr>
          <w:ilvl w:val="0"/>
          <w:numId w:val="87"/>
        </w:numPr>
        <w:spacing w:after="0"/>
        <w:ind w:leftChars="0"/>
        <w:contextualSpacing/>
        <w:jc w:val="left"/>
        <w:rPr>
          <w:lang w:eastAsia="x-none"/>
        </w:rPr>
      </w:pPr>
      <w:r w:rsidRPr="000961F5">
        <w:rPr>
          <w:lang w:eastAsia="x-none"/>
        </w:rPr>
        <w:t>Number of allottees – count the number of PO shareholders allotted with the corresponding number of shares in column A (column B)</w:t>
      </w:r>
    </w:p>
    <w:p w14:paraId="68AE84F2" w14:textId="77777777" w:rsidR="00D76E05" w:rsidRPr="000961F5" w:rsidRDefault="00D76E05" w:rsidP="00D76E05">
      <w:pPr>
        <w:pStyle w:val="ListParagraph"/>
        <w:numPr>
          <w:ilvl w:val="0"/>
          <w:numId w:val="87"/>
        </w:numPr>
        <w:spacing w:after="0"/>
        <w:ind w:leftChars="0"/>
        <w:contextualSpacing/>
        <w:jc w:val="left"/>
        <w:rPr>
          <w:lang w:eastAsia="x-none"/>
        </w:rPr>
      </w:pPr>
      <w:r w:rsidRPr="000961F5">
        <w:rPr>
          <w:lang w:eastAsia="x-none"/>
        </w:rPr>
        <w:t>Total of column B should equal the number of PO shareholders</w:t>
      </w:r>
    </w:p>
    <w:p w14:paraId="0A2F1BF2" w14:textId="77777777" w:rsidR="00D76E05" w:rsidRPr="000961F5" w:rsidRDefault="00D76E05" w:rsidP="00D76E05">
      <w:pPr>
        <w:spacing w:after="0"/>
        <w:ind w:left="0"/>
        <w:jc w:val="left"/>
        <w:rPr>
          <w:b/>
          <w:u w:val="single"/>
          <w:lang w:eastAsia="x-none"/>
        </w:rPr>
      </w:pPr>
    </w:p>
    <w:bookmarkStart w:id="1173" w:name="_MON_1669437870"/>
    <w:bookmarkEnd w:id="1173"/>
    <w:p w14:paraId="4C4FD932" w14:textId="77777777" w:rsidR="00D76E05" w:rsidRPr="000961F5" w:rsidRDefault="00862762" w:rsidP="00D76E05">
      <w:pPr>
        <w:spacing w:after="0"/>
        <w:ind w:left="0"/>
        <w:jc w:val="left"/>
        <w:rPr>
          <w:b/>
          <w:u w:val="single"/>
          <w:lang w:eastAsia="x-none"/>
        </w:rPr>
      </w:pPr>
      <w:r w:rsidRPr="00381BCA">
        <w:rPr>
          <w:lang w:eastAsia="x-none"/>
        </w:rPr>
        <w:object w:dxaOrig="1728" w:dyaOrig="1172" w14:anchorId="180B54DD">
          <v:shape id="_x0000_i1078" type="#_x0000_t75" style="width:63.05pt;height:42.85pt" o:ole="">
            <v:imagedata r:id="rId123" o:title=""/>
          </v:shape>
          <o:OLEObject Type="Embed" ProgID="Excel.Sheet.12" ShapeID="_x0000_i1078" DrawAspect="Icon" ObjectID="_1676184186" r:id="rId124"/>
        </w:object>
      </w:r>
    </w:p>
    <w:p w14:paraId="2E4C3B8A" w14:textId="77777777" w:rsidR="00D76E05" w:rsidRPr="000961F5" w:rsidRDefault="00D76E05" w:rsidP="00D76E05">
      <w:pPr>
        <w:spacing w:after="0"/>
        <w:ind w:left="0"/>
        <w:jc w:val="left"/>
        <w:rPr>
          <w:b/>
          <w:u w:val="single"/>
          <w:lang w:eastAsia="x-none"/>
        </w:rPr>
      </w:pPr>
    </w:p>
    <w:p w14:paraId="3D94F7F2" w14:textId="77777777" w:rsidR="00D76E05" w:rsidRPr="000961F5" w:rsidRDefault="00D76E05" w:rsidP="00D76E05">
      <w:pPr>
        <w:spacing w:after="0"/>
        <w:ind w:left="0"/>
        <w:jc w:val="left"/>
        <w:rPr>
          <w:b/>
          <w:u w:val="single"/>
          <w:lang w:eastAsia="x-none"/>
        </w:rPr>
      </w:pPr>
    </w:p>
    <w:p w14:paraId="16F8DE73" w14:textId="77777777" w:rsidR="00D76E05" w:rsidRPr="000961F5" w:rsidRDefault="00D76E05" w:rsidP="00D76E05">
      <w:pPr>
        <w:spacing w:after="0"/>
        <w:ind w:left="0"/>
        <w:jc w:val="left"/>
        <w:rPr>
          <w:lang w:eastAsia="x-none"/>
        </w:rPr>
      </w:pPr>
      <w:r w:rsidRPr="000961F5">
        <w:rPr>
          <w:b/>
          <w:u w:val="single"/>
          <w:lang w:eastAsia="x-none"/>
        </w:rPr>
        <w:t>DIST-A5</w:t>
      </w:r>
    </w:p>
    <w:p w14:paraId="647AABF4" w14:textId="77777777" w:rsidR="00D76E05" w:rsidRPr="000961F5" w:rsidRDefault="00D76E05" w:rsidP="00D76E05">
      <w:pPr>
        <w:spacing w:after="0"/>
        <w:ind w:left="0"/>
        <w:jc w:val="left"/>
        <w:rPr>
          <w:lang w:eastAsia="x-none"/>
        </w:rPr>
      </w:pPr>
    </w:p>
    <w:p w14:paraId="5123A919" w14:textId="77777777" w:rsidR="00D76E05" w:rsidRPr="000961F5" w:rsidRDefault="00D76E05" w:rsidP="00D76E05">
      <w:pPr>
        <w:spacing w:after="0"/>
        <w:ind w:left="0"/>
      </w:pPr>
      <w:r w:rsidRPr="000961F5">
        <w:t>Multiple sheets reflecting the final retail allotment list + placing allocations, with:</w:t>
      </w:r>
    </w:p>
    <w:p w14:paraId="601B0EC7" w14:textId="77777777" w:rsidR="00D76E05" w:rsidRPr="000961F5" w:rsidRDefault="00D76E05" w:rsidP="00D76E05">
      <w:pPr>
        <w:pStyle w:val="ListParagraph"/>
        <w:numPr>
          <w:ilvl w:val="0"/>
          <w:numId w:val="87"/>
        </w:numPr>
        <w:spacing w:after="0"/>
        <w:ind w:leftChars="0"/>
        <w:contextualSpacing/>
        <w:jc w:val="left"/>
        <w:rPr>
          <w:lang w:val="en-US"/>
        </w:rPr>
      </w:pPr>
      <w:r w:rsidRPr="000961F5">
        <w:rPr>
          <w:lang w:val="en-US"/>
        </w:rPr>
        <w:t xml:space="preserve">A summary sheet </w:t>
      </w:r>
      <w:r w:rsidRPr="000961F5">
        <w:rPr>
          <w:b/>
          <w:lang w:val="en-US"/>
        </w:rPr>
        <w:t>(‘summary’)</w:t>
      </w:r>
      <w:r w:rsidRPr="000961F5">
        <w:rPr>
          <w:lang w:val="en-US"/>
        </w:rPr>
        <w:t xml:space="preserve"> – a simplified list of allotted retail applicants and placees</w:t>
      </w:r>
    </w:p>
    <w:p w14:paraId="0912DB50" w14:textId="77777777" w:rsidR="00D76E05" w:rsidRPr="000961F5" w:rsidRDefault="00D76E05" w:rsidP="00D76E05">
      <w:pPr>
        <w:pStyle w:val="ListParagraph"/>
        <w:numPr>
          <w:ilvl w:val="0"/>
          <w:numId w:val="87"/>
        </w:numPr>
        <w:spacing w:after="0"/>
        <w:ind w:leftChars="0"/>
        <w:contextualSpacing/>
        <w:jc w:val="left"/>
        <w:rPr>
          <w:lang w:val="en-US"/>
        </w:rPr>
      </w:pPr>
      <w:r w:rsidRPr="000961F5">
        <w:rPr>
          <w:lang w:val="en-US"/>
        </w:rPr>
        <w:t xml:space="preserve">An EIPO allotment results sheet </w:t>
      </w:r>
      <w:r w:rsidRPr="000961F5">
        <w:rPr>
          <w:b/>
          <w:lang w:val="en-US"/>
        </w:rPr>
        <w:t>(‘EIPO allotment’)</w:t>
      </w:r>
      <w:r w:rsidRPr="000961F5">
        <w:rPr>
          <w:lang w:val="en-US"/>
        </w:rPr>
        <w:t xml:space="preserve"> – comprehensive list of the final retail allotment</w:t>
      </w:r>
    </w:p>
    <w:p w14:paraId="33743892" w14:textId="77777777" w:rsidR="00D76E05" w:rsidRPr="000961F5" w:rsidRDefault="00D76E05" w:rsidP="00D76E05">
      <w:pPr>
        <w:pStyle w:val="ListParagraph"/>
        <w:numPr>
          <w:ilvl w:val="0"/>
          <w:numId w:val="87"/>
        </w:numPr>
        <w:spacing w:after="0"/>
        <w:ind w:leftChars="0"/>
        <w:contextualSpacing/>
        <w:jc w:val="left"/>
        <w:rPr>
          <w:lang w:val="en-US"/>
        </w:rPr>
      </w:pPr>
      <w:r w:rsidRPr="000961F5">
        <w:rPr>
          <w:lang w:val="en-US"/>
        </w:rPr>
        <w:t xml:space="preserve">An individual placing sheet </w:t>
      </w:r>
      <w:r w:rsidRPr="000961F5">
        <w:rPr>
          <w:b/>
          <w:lang w:val="en-US"/>
        </w:rPr>
        <w:t>(‘Individual placing’)</w:t>
      </w:r>
      <w:r w:rsidRPr="000961F5">
        <w:rPr>
          <w:lang w:val="en-US"/>
        </w:rPr>
        <w:t xml:space="preserve"> – comprehensive list of individual placees</w:t>
      </w:r>
    </w:p>
    <w:p w14:paraId="0CAB0ED6" w14:textId="77777777" w:rsidR="00D76E05" w:rsidRPr="000961F5" w:rsidRDefault="00D76E05" w:rsidP="00D76E05">
      <w:pPr>
        <w:pStyle w:val="ListParagraph"/>
        <w:numPr>
          <w:ilvl w:val="0"/>
          <w:numId w:val="87"/>
        </w:numPr>
        <w:spacing w:after="0"/>
        <w:ind w:leftChars="0"/>
        <w:contextualSpacing/>
        <w:jc w:val="left"/>
        <w:rPr>
          <w:lang w:val="en-US"/>
        </w:rPr>
      </w:pPr>
      <w:r w:rsidRPr="000961F5">
        <w:rPr>
          <w:lang w:val="en-US"/>
        </w:rPr>
        <w:t xml:space="preserve">A corporate placing sheet </w:t>
      </w:r>
      <w:r w:rsidRPr="000961F5">
        <w:rPr>
          <w:b/>
          <w:lang w:val="en-US"/>
        </w:rPr>
        <w:t>(‘Corporate placing’)</w:t>
      </w:r>
      <w:r w:rsidRPr="000961F5">
        <w:rPr>
          <w:lang w:val="en-US"/>
        </w:rPr>
        <w:t xml:space="preserve"> – comprehensive list of corporate placees</w:t>
      </w:r>
    </w:p>
    <w:p w14:paraId="1964DA65" w14:textId="77777777" w:rsidR="00D76E05" w:rsidRPr="000961F5" w:rsidRDefault="00D76E05" w:rsidP="00D76E05">
      <w:pPr>
        <w:spacing w:after="0"/>
        <w:rPr>
          <w:lang w:val="en-US"/>
        </w:rPr>
      </w:pPr>
    </w:p>
    <w:p w14:paraId="4D1B2670" w14:textId="4DDF29FB" w:rsidR="00D76E05" w:rsidRPr="000961F5" w:rsidRDefault="0036567B" w:rsidP="00D76E05">
      <w:pPr>
        <w:spacing w:after="0"/>
        <w:ind w:left="0"/>
        <w:rPr>
          <w:lang w:val="en-US"/>
        </w:rPr>
      </w:pPr>
      <w:r>
        <w:rPr>
          <w:noProof/>
        </w:rPr>
        <w:object w:dxaOrig="1440" w:dyaOrig="1440" w14:anchorId="2FCEF651">
          <v:shape id="_x0000_s1061" type="#_x0000_t75" style="position:absolute;left:0;text-align:left;margin-left:0;margin-top:0;width:84.4pt;height:59.5pt;z-index:251658259;mso-position-horizontal:left">
            <v:imagedata r:id="rId125" o:title=""/>
            <w10:wrap type="square" side="right"/>
          </v:shape>
          <o:OLEObject Type="Embed" ProgID="Excel.Sheet.12" ShapeID="_x0000_s1061" DrawAspect="Icon" ObjectID="_1676184187" r:id="rId126"/>
        </w:object>
      </w:r>
      <w:r w:rsidR="0043328C" w:rsidRPr="000961F5">
        <w:rPr>
          <w:lang w:val="en-US"/>
        </w:rPr>
        <w:br w:type="textWrapping" w:clear="all"/>
      </w:r>
    </w:p>
    <w:p w14:paraId="010B6956" w14:textId="2F6F1996" w:rsidR="00D76E05" w:rsidRPr="000961F5" w:rsidRDefault="00D76E05" w:rsidP="002B162A">
      <w:pPr>
        <w:ind w:left="0"/>
        <w:rPr>
          <w:lang w:eastAsia="x-none"/>
        </w:rPr>
      </w:pPr>
    </w:p>
    <w:p w14:paraId="543555ED" w14:textId="37E158DA" w:rsidR="00D76E05" w:rsidRPr="000961F5" w:rsidRDefault="00D76E05" w:rsidP="002B162A">
      <w:pPr>
        <w:ind w:left="0"/>
        <w:rPr>
          <w:lang w:eastAsia="x-none"/>
        </w:rPr>
      </w:pPr>
    </w:p>
    <w:p w14:paraId="5B1A7431" w14:textId="7006E252" w:rsidR="00D76E05" w:rsidRPr="000961F5" w:rsidRDefault="00D76E05" w:rsidP="002B162A">
      <w:pPr>
        <w:ind w:left="0"/>
        <w:rPr>
          <w:lang w:eastAsia="x-none"/>
        </w:rPr>
      </w:pPr>
    </w:p>
    <w:p w14:paraId="53256005" w14:textId="463DE689" w:rsidR="00D76E05" w:rsidRPr="000961F5" w:rsidRDefault="00D76E05" w:rsidP="002B162A">
      <w:pPr>
        <w:ind w:left="0"/>
        <w:rPr>
          <w:lang w:eastAsia="x-none"/>
        </w:rPr>
      </w:pPr>
    </w:p>
    <w:p w14:paraId="4FC1FA8C" w14:textId="77777777" w:rsidR="00D76E05" w:rsidRPr="000961F5" w:rsidRDefault="00D76E05" w:rsidP="002B162A">
      <w:pPr>
        <w:ind w:left="0"/>
        <w:rPr>
          <w:lang w:eastAsia="x-none"/>
        </w:rPr>
      </w:pPr>
    </w:p>
    <w:p w14:paraId="5BA167DA" w14:textId="4A670256" w:rsidR="00D76E05" w:rsidRPr="000961F5" w:rsidRDefault="00D76E05" w:rsidP="00D76E05">
      <w:pPr>
        <w:pStyle w:val="Heading3"/>
      </w:pPr>
      <w:bookmarkStart w:id="1174" w:name="_Toc62722999"/>
      <w:bookmarkStart w:id="1175" w:name="_Toc65058140"/>
      <w:bookmarkStart w:id="1176" w:name="_Toc65138942"/>
      <w:bookmarkStart w:id="1177" w:name="_Toc65145922"/>
      <w:r w:rsidRPr="000961F5">
        <w:t>Website Notifications</w:t>
      </w:r>
      <w:bookmarkEnd w:id="1174"/>
      <w:bookmarkEnd w:id="1175"/>
      <w:bookmarkEnd w:id="1176"/>
      <w:bookmarkEnd w:id="1177"/>
    </w:p>
    <w:p w14:paraId="724065AC" w14:textId="77777777" w:rsidR="00D76E05" w:rsidRPr="000961F5" w:rsidRDefault="00D76E05" w:rsidP="002B162A">
      <w:pPr>
        <w:ind w:left="0"/>
        <w:rPr>
          <w:lang w:eastAsia="x-none"/>
        </w:rPr>
      </w:pPr>
    </w:p>
    <w:p w14:paraId="3CD54777" w14:textId="77777777" w:rsidR="00714644" w:rsidRPr="000961F5" w:rsidRDefault="00714644" w:rsidP="00714644">
      <w:pPr>
        <w:ind w:left="0"/>
        <w:rPr>
          <w:lang w:eastAsia="x-none"/>
        </w:rPr>
      </w:pPr>
      <w:r w:rsidRPr="000961F5">
        <w:rPr>
          <w:lang w:eastAsia="x-none"/>
        </w:rPr>
        <w:t>Format guide:</w:t>
      </w:r>
    </w:p>
    <w:p w14:paraId="5D236BE8" w14:textId="77777777" w:rsidR="00714644" w:rsidRPr="000961F5" w:rsidRDefault="00714644" w:rsidP="00714644">
      <w:pPr>
        <w:pStyle w:val="ListParagraph"/>
        <w:numPr>
          <w:ilvl w:val="0"/>
          <w:numId w:val="85"/>
        </w:numPr>
        <w:ind w:leftChars="0"/>
        <w:rPr>
          <w:lang w:eastAsia="x-none"/>
        </w:rPr>
      </w:pPr>
      <w:r w:rsidRPr="000961F5">
        <w:rPr>
          <w:lang w:eastAsia="x-none"/>
        </w:rPr>
        <w:t>All notifications should only be sent to relevant party involved in the submission / revert / approval.</w:t>
      </w:r>
    </w:p>
    <w:p w14:paraId="32EF8EA8" w14:textId="77777777" w:rsidR="00714644" w:rsidRPr="000961F5" w:rsidRDefault="00714644" w:rsidP="00714644">
      <w:pPr>
        <w:pStyle w:val="ListParagraph"/>
        <w:numPr>
          <w:ilvl w:val="0"/>
          <w:numId w:val="85"/>
        </w:numPr>
        <w:ind w:leftChars="0"/>
        <w:rPr>
          <w:lang w:eastAsia="x-none"/>
        </w:rPr>
      </w:pPr>
      <w:r w:rsidRPr="000961F5">
        <w:rPr>
          <w:lang w:eastAsia="x-none"/>
        </w:rPr>
        <w:t>All user name inputs should be based on “full name [firm name]”, e.g. John Lee [Goldman Sachs (Asia)].</w:t>
      </w:r>
    </w:p>
    <w:p w14:paraId="2B4081AC" w14:textId="77777777" w:rsidR="00714644" w:rsidRPr="000961F5" w:rsidRDefault="00714644" w:rsidP="00714644">
      <w:pPr>
        <w:pStyle w:val="ListParagraph"/>
        <w:numPr>
          <w:ilvl w:val="0"/>
          <w:numId w:val="85"/>
        </w:numPr>
        <w:ind w:leftChars="0"/>
        <w:rPr>
          <w:lang w:eastAsia="x-none"/>
        </w:rPr>
      </w:pPr>
      <w:r w:rsidRPr="000961F5">
        <w:rPr>
          <w:u w:val="single"/>
          <w:lang w:eastAsia="x-none"/>
        </w:rPr>
        <w:lastRenderedPageBreak/>
        <w:t>Underlined</w:t>
      </w:r>
      <w:r w:rsidRPr="000961F5">
        <w:rPr>
          <w:lang w:eastAsia="x-none"/>
        </w:rPr>
        <w:t xml:space="preserve"> text should include hyperlinks to the relevant interface for further user action.</w:t>
      </w:r>
    </w:p>
    <w:p w14:paraId="64BB77A0" w14:textId="77777777" w:rsidR="00714644" w:rsidRPr="000961F5" w:rsidRDefault="00714644" w:rsidP="00714644">
      <w:pPr>
        <w:ind w:left="0"/>
        <w:rPr>
          <w:lang w:eastAsia="x-none"/>
        </w:rPr>
      </w:pPr>
    </w:p>
    <w:p w14:paraId="06E934A8" w14:textId="77777777" w:rsidR="00714644" w:rsidRPr="000961F5" w:rsidRDefault="00714644" w:rsidP="00714644">
      <w:pPr>
        <w:ind w:left="0"/>
        <w:rPr>
          <w:b/>
          <w:u w:val="single"/>
          <w:lang w:eastAsia="x-none"/>
        </w:rPr>
      </w:pPr>
      <w:r w:rsidRPr="000961F5">
        <w:rPr>
          <w:b/>
          <w:u w:val="single"/>
          <w:lang w:eastAsia="x-none"/>
        </w:rPr>
        <w:t>IPO initiation</w:t>
      </w:r>
    </w:p>
    <w:p w14:paraId="3B95CA5A" w14:textId="77777777" w:rsidR="00714644" w:rsidRPr="000961F5" w:rsidRDefault="00714644" w:rsidP="00714644">
      <w:pPr>
        <w:ind w:left="0"/>
        <w:rPr>
          <w:lang w:eastAsia="x-none"/>
        </w:rPr>
      </w:pPr>
    </w:p>
    <w:tbl>
      <w:tblPr>
        <w:tblStyle w:val="TableGrid"/>
        <w:tblW w:w="10459" w:type="dxa"/>
        <w:tblLook w:val="04A0" w:firstRow="1" w:lastRow="0" w:firstColumn="1" w:lastColumn="0" w:noHBand="0" w:noVBand="1"/>
      </w:tblPr>
      <w:tblGrid>
        <w:gridCol w:w="337"/>
        <w:gridCol w:w="4598"/>
        <w:gridCol w:w="1102"/>
        <w:gridCol w:w="1110"/>
        <w:gridCol w:w="1096"/>
        <w:gridCol w:w="1114"/>
        <w:gridCol w:w="1102"/>
      </w:tblGrid>
      <w:tr w:rsidR="00714644" w:rsidRPr="000961F5" w14:paraId="0F9028B1" w14:textId="77777777" w:rsidTr="00EE24F6">
        <w:tc>
          <w:tcPr>
            <w:tcW w:w="337" w:type="dxa"/>
            <w:shd w:val="clear" w:color="auto" w:fill="13426B"/>
          </w:tcPr>
          <w:p w14:paraId="7C80B6CF" w14:textId="77777777" w:rsidR="00714644" w:rsidRPr="000961F5" w:rsidRDefault="00714644" w:rsidP="00EE24F6">
            <w:pPr>
              <w:spacing w:after="39"/>
              <w:ind w:left="0"/>
              <w:jc w:val="left"/>
              <w:rPr>
                <w:b/>
                <w:lang w:eastAsia="x-none"/>
              </w:rPr>
            </w:pPr>
            <w:r w:rsidRPr="000961F5">
              <w:rPr>
                <w:b/>
                <w:lang w:eastAsia="x-none"/>
              </w:rPr>
              <w:t>#</w:t>
            </w:r>
          </w:p>
        </w:tc>
        <w:tc>
          <w:tcPr>
            <w:tcW w:w="4598" w:type="dxa"/>
            <w:shd w:val="clear" w:color="auto" w:fill="13426B"/>
          </w:tcPr>
          <w:p w14:paraId="70F2146A" w14:textId="77777777" w:rsidR="00714644" w:rsidRPr="000961F5" w:rsidRDefault="00714644" w:rsidP="00EE24F6">
            <w:pPr>
              <w:spacing w:after="39"/>
              <w:ind w:left="0"/>
              <w:jc w:val="left"/>
              <w:rPr>
                <w:b/>
                <w:lang w:eastAsia="x-none"/>
              </w:rPr>
            </w:pPr>
            <w:r w:rsidRPr="000961F5">
              <w:rPr>
                <w:b/>
                <w:lang w:eastAsia="x-none"/>
              </w:rPr>
              <w:t>Action</w:t>
            </w:r>
          </w:p>
        </w:tc>
        <w:tc>
          <w:tcPr>
            <w:tcW w:w="1102" w:type="dxa"/>
            <w:shd w:val="clear" w:color="auto" w:fill="13426B"/>
          </w:tcPr>
          <w:p w14:paraId="12061208" w14:textId="77777777" w:rsidR="00714644" w:rsidRPr="000961F5" w:rsidRDefault="00714644" w:rsidP="00EE24F6">
            <w:pPr>
              <w:spacing w:after="39"/>
              <w:ind w:left="0"/>
              <w:jc w:val="left"/>
              <w:rPr>
                <w:b/>
                <w:lang w:eastAsia="x-none"/>
              </w:rPr>
            </w:pPr>
            <w:r w:rsidRPr="000961F5">
              <w:rPr>
                <w:b/>
                <w:lang w:eastAsia="x-none"/>
              </w:rPr>
              <w:t>Drafting Sponsor</w:t>
            </w:r>
          </w:p>
        </w:tc>
        <w:tc>
          <w:tcPr>
            <w:tcW w:w="1110" w:type="dxa"/>
            <w:shd w:val="clear" w:color="auto" w:fill="13426B"/>
          </w:tcPr>
          <w:p w14:paraId="0DEE8990" w14:textId="77777777" w:rsidR="00714644" w:rsidRPr="000961F5" w:rsidRDefault="00714644" w:rsidP="00EE24F6">
            <w:pPr>
              <w:spacing w:after="39"/>
              <w:ind w:left="0"/>
              <w:jc w:val="left"/>
              <w:rPr>
                <w:b/>
                <w:lang w:eastAsia="x-none"/>
              </w:rPr>
            </w:pPr>
            <w:r w:rsidRPr="000961F5">
              <w:rPr>
                <w:b/>
                <w:lang w:eastAsia="x-none"/>
              </w:rPr>
              <w:t>Principal Sponsor</w:t>
            </w:r>
          </w:p>
        </w:tc>
        <w:tc>
          <w:tcPr>
            <w:tcW w:w="1096" w:type="dxa"/>
            <w:shd w:val="clear" w:color="auto" w:fill="13426B"/>
          </w:tcPr>
          <w:p w14:paraId="132005D3" w14:textId="77777777" w:rsidR="00714644" w:rsidRPr="000961F5" w:rsidRDefault="00714644" w:rsidP="00EE24F6">
            <w:pPr>
              <w:spacing w:after="39"/>
              <w:ind w:left="0"/>
              <w:jc w:val="left"/>
              <w:rPr>
                <w:b/>
                <w:lang w:eastAsia="x-none"/>
              </w:rPr>
            </w:pPr>
            <w:r w:rsidRPr="000961F5">
              <w:rPr>
                <w:b/>
                <w:lang w:eastAsia="x-none"/>
              </w:rPr>
              <w:t>HKSCC / Regulator (SFC)</w:t>
            </w:r>
          </w:p>
        </w:tc>
        <w:tc>
          <w:tcPr>
            <w:tcW w:w="1114" w:type="dxa"/>
            <w:shd w:val="clear" w:color="auto" w:fill="13426B"/>
          </w:tcPr>
          <w:p w14:paraId="4E8C1F15" w14:textId="77777777" w:rsidR="00714644" w:rsidRPr="000961F5" w:rsidRDefault="00714644" w:rsidP="00EE24F6">
            <w:pPr>
              <w:spacing w:after="39"/>
              <w:ind w:left="0"/>
              <w:jc w:val="left"/>
              <w:rPr>
                <w:b/>
                <w:lang w:eastAsia="x-none"/>
              </w:rPr>
            </w:pPr>
            <w:r w:rsidRPr="000961F5">
              <w:rPr>
                <w:b/>
                <w:lang w:eastAsia="x-none"/>
              </w:rPr>
              <w:t>Regulator (HKEX)</w:t>
            </w:r>
          </w:p>
        </w:tc>
        <w:tc>
          <w:tcPr>
            <w:tcW w:w="1102" w:type="dxa"/>
            <w:shd w:val="clear" w:color="auto" w:fill="13426B"/>
          </w:tcPr>
          <w:p w14:paraId="709141A4" w14:textId="77777777" w:rsidR="00714644" w:rsidRPr="000961F5" w:rsidRDefault="00714644" w:rsidP="00EE24F6">
            <w:pPr>
              <w:spacing w:after="39"/>
              <w:ind w:left="0"/>
              <w:jc w:val="left"/>
              <w:rPr>
                <w:b/>
                <w:lang w:eastAsia="x-none"/>
              </w:rPr>
            </w:pPr>
            <w:r w:rsidRPr="000961F5">
              <w:rPr>
                <w:b/>
                <w:lang w:eastAsia="x-none"/>
              </w:rPr>
              <w:t>Clearing Participant (maker + checker)</w:t>
            </w:r>
          </w:p>
        </w:tc>
      </w:tr>
      <w:tr w:rsidR="00714644" w:rsidRPr="000961F5" w14:paraId="144DCE93" w14:textId="77777777" w:rsidTr="00EE24F6">
        <w:tc>
          <w:tcPr>
            <w:tcW w:w="337" w:type="dxa"/>
          </w:tcPr>
          <w:p w14:paraId="2875C85F" w14:textId="77777777" w:rsidR="00714644" w:rsidRPr="000961F5" w:rsidRDefault="00714644" w:rsidP="00EE24F6">
            <w:pPr>
              <w:spacing w:after="39"/>
              <w:ind w:left="0"/>
              <w:jc w:val="left"/>
              <w:rPr>
                <w:lang w:eastAsia="x-none"/>
              </w:rPr>
            </w:pPr>
            <w:r w:rsidRPr="000961F5">
              <w:rPr>
                <w:lang w:eastAsia="x-none"/>
              </w:rPr>
              <w:t>1</w:t>
            </w:r>
          </w:p>
        </w:tc>
        <w:tc>
          <w:tcPr>
            <w:tcW w:w="4598" w:type="dxa"/>
          </w:tcPr>
          <w:p w14:paraId="4994B595" w14:textId="77777777" w:rsidR="00714644" w:rsidRPr="000961F5" w:rsidRDefault="00714644" w:rsidP="00EE24F6">
            <w:pPr>
              <w:spacing w:after="39"/>
              <w:ind w:left="0"/>
              <w:jc w:val="left"/>
              <w:rPr>
                <w:lang w:eastAsia="x-none"/>
              </w:rPr>
            </w:pPr>
            <w:r w:rsidRPr="000961F5">
              <w:rPr>
                <w:lang w:eastAsia="x-none"/>
              </w:rPr>
              <w:t>Regulator (HKEX) generates unique FINI case #</w:t>
            </w:r>
          </w:p>
          <w:p w14:paraId="6907037F" w14:textId="77777777" w:rsidR="00714644" w:rsidRPr="000961F5" w:rsidRDefault="00714644" w:rsidP="00EE24F6">
            <w:pPr>
              <w:spacing w:after="39"/>
              <w:ind w:left="0"/>
              <w:jc w:val="left"/>
              <w:rPr>
                <w:lang w:eastAsia="x-none"/>
              </w:rPr>
            </w:pPr>
          </w:p>
          <w:p w14:paraId="4D1E0E54" w14:textId="77777777" w:rsidR="00714644" w:rsidRPr="000961F5" w:rsidRDefault="00714644" w:rsidP="00EE24F6">
            <w:pPr>
              <w:spacing w:after="39"/>
              <w:ind w:left="0"/>
              <w:jc w:val="left"/>
              <w:rPr>
                <w:lang w:eastAsia="x-none"/>
              </w:rPr>
            </w:pPr>
            <w:r w:rsidRPr="000961F5">
              <w:rPr>
                <w:lang w:eastAsia="x-none"/>
              </w:rPr>
              <w:t>“[Regulator (HKEX)] has generated a new FINI case number for [IPO initiation Field #2].”</w:t>
            </w:r>
          </w:p>
        </w:tc>
        <w:tc>
          <w:tcPr>
            <w:tcW w:w="1102" w:type="dxa"/>
          </w:tcPr>
          <w:p w14:paraId="15189BA3" w14:textId="77777777" w:rsidR="00714644" w:rsidRPr="000961F5" w:rsidRDefault="00714644" w:rsidP="00EE24F6">
            <w:pPr>
              <w:spacing w:after="39"/>
              <w:ind w:left="0"/>
              <w:jc w:val="center"/>
              <w:rPr>
                <w:lang w:eastAsia="x-none"/>
              </w:rPr>
            </w:pPr>
          </w:p>
        </w:tc>
        <w:tc>
          <w:tcPr>
            <w:tcW w:w="1110" w:type="dxa"/>
          </w:tcPr>
          <w:p w14:paraId="6C177E00" w14:textId="77777777" w:rsidR="00714644" w:rsidRPr="000961F5" w:rsidRDefault="00714644" w:rsidP="00EE24F6">
            <w:pPr>
              <w:spacing w:after="39"/>
              <w:ind w:left="0"/>
              <w:jc w:val="center"/>
              <w:rPr>
                <w:lang w:eastAsia="x-none"/>
              </w:rPr>
            </w:pPr>
          </w:p>
        </w:tc>
        <w:tc>
          <w:tcPr>
            <w:tcW w:w="1096" w:type="dxa"/>
          </w:tcPr>
          <w:p w14:paraId="5C49B245" w14:textId="77777777" w:rsidR="00714644" w:rsidRPr="000961F5" w:rsidRDefault="00714644" w:rsidP="00EE24F6">
            <w:pPr>
              <w:spacing w:after="39"/>
              <w:ind w:left="0"/>
              <w:jc w:val="center"/>
              <w:rPr>
                <w:lang w:eastAsia="x-none"/>
              </w:rPr>
            </w:pPr>
          </w:p>
        </w:tc>
        <w:tc>
          <w:tcPr>
            <w:tcW w:w="1114" w:type="dxa"/>
          </w:tcPr>
          <w:p w14:paraId="1248ED0B"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02" w:type="dxa"/>
          </w:tcPr>
          <w:p w14:paraId="12BA68A9" w14:textId="77777777" w:rsidR="00714644" w:rsidRPr="000961F5" w:rsidRDefault="00714644" w:rsidP="00EE24F6">
            <w:pPr>
              <w:spacing w:after="39"/>
              <w:ind w:left="0"/>
              <w:jc w:val="center"/>
              <w:rPr>
                <w:lang w:eastAsia="x-none"/>
              </w:rPr>
            </w:pPr>
          </w:p>
        </w:tc>
      </w:tr>
      <w:tr w:rsidR="00714644" w:rsidRPr="000961F5" w14:paraId="74EBB02E" w14:textId="77777777" w:rsidTr="00EE24F6">
        <w:tc>
          <w:tcPr>
            <w:tcW w:w="337" w:type="dxa"/>
          </w:tcPr>
          <w:p w14:paraId="07FA9334" w14:textId="77777777" w:rsidR="00714644" w:rsidRPr="000961F5" w:rsidRDefault="00714644" w:rsidP="00EE24F6">
            <w:pPr>
              <w:spacing w:after="39"/>
              <w:ind w:left="0"/>
              <w:jc w:val="left"/>
              <w:rPr>
                <w:lang w:eastAsia="x-none"/>
              </w:rPr>
            </w:pPr>
            <w:r w:rsidRPr="000961F5">
              <w:rPr>
                <w:lang w:eastAsia="x-none"/>
              </w:rPr>
              <w:t>2</w:t>
            </w:r>
          </w:p>
        </w:tc>
        <w:tc>
          <w:tcPr>
            <w:tcW w:w="4598" w:type="dxa"/>
          </w:tcPr>
          <w:p w14:paraId="32EDF567" w14:textId="77777777" w:rsidR="00714644" w:rsidRPr="000961F5" w:rsidRDefault="00714644" w:rsidP="00EE24F6">
            <w:pPr>
              <w:spacing w:after="39"/>
              <w:ind w:left="0"/>
              <w:jc w:val="left"/>
              <w:rPr>
                <w:lang w:eastAsia="x-none"/>
              </w:rPr>
            </w:pPr>
            <w:r w:rsidRPr="000961F5">
              <w:rPr>
                <w:lang w:eastAsia="x-none"/>
              </w:rPr>
              <w:t>Drafting Sponsor inputs unique FINI case # to activate IPO initiation e-form</w:t>
            </w:r>
          </w:p>
          <w:p w14:paraId="6DEC3D24" w14:textId="77777777" w:rsidR="00714644" w:rsidRPr="000961F5" w:rsidRDefault="00714644" w:rsidP="00EE24F6">
            <w:pPr>
              <w:spacing w:after="39"/>
              <w:ind w:left="0"/>
              <w:jc w:val="left"/>
              <w:rPr>
                <w:lang w:eastAsia="x-none"/>
              </w:rPr>
            </w:pPr>
          </w:p>
          <w:p w14:paraId="1AF28E48" w14:textId="77777777" w:rsidR="00714644" w:rsidRPr="000961F5" w:rsidRDefault="00714644" w:rsidP="00EE24F6">
            <w:pPr>
              <w:spacing w:after="39"/>
              <w:ind w:left="0"/>
              <w:jc w:val="left"/>
              <w:rPr>
                <w:lang w:eastAsia="x-none"/>
              </w:rPr>
            </w:pPr>
            <w:r w:rsidRPr="000961F5">
              <w:rPr>
                <w:lang w:eastAsia="x-none"/>
              </w:rPr>
              <w:t>“[Drafting Sponsor] has activated the IPO initiation e-form for [IPO initiation Field #2].”</w:t>
            </w:r>
          </w:p>
        </w:tc>
        <w:tc>
          <w:tcPr>
            <w:tcW w:w="1102" w:type="dxa"/>
          </w:tcPr>
          <w:p w14:paraId="664931E7"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0" w:type="dxa"/>
          </w:tcPr>
          <w:p w14:paraId="210C4B47" w14:textId="77777777" w:rsidR="00714644" w:rsidRPr="000961F5" w:rsidRDefault="00714644" w:rsidP="00EE24F6">
            <w:pPr>
              <w:spacing w:after="39"/>
              <w:ind w:left="0"/>
              <w:jc w:val="center"/>
              <w:rPr>
                <w:lang w:eastAsia="x-none"/>
              </w:rPr>
            </w:pPr>
          </w:p>
        </w:tc>
        <w:tc>
          <w:tcPr>
            <w:tcW w:w="1096" w:type="dxa"/>
          </w:tcPr>
          <w:p w14:paraId="6FB0ACE5"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4" w:type="dxa"/>
          </w:tcPr>
          <w:p w14:paraId="67E5BFAE"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02" w:type="dxa"/>
          </w:tcPr>
          <w:p w14:paraId="73F76507" w14:textId="77777777" w:rsidR="00714644" w:rsidRPr="000961F5" w:rsidRDefault="00714644" w:rsidP="00EE24F6">
            <w:pPr>
              <w:spacing w:after="39"/>
              <w:ind w:left="0"/>
              <w:jc w:val="center"/>
              <w:rPr>
                <w:lang w:eastAsia="x-none"/>
              </w:rPr>
            </w:pPr>
          </w:p>
        </w:tc>
      </w:tr>
      <w:tr w:rsidR="00714644" w:rsidRPr="000961F5" w14:paraId="3287A1FC" w14:textId="77777777" w:rsidTr="00EE24F6">
        <w:tc>
          <w:tcPr>
            <w:tcW w:w="337" w:type="dxa"/>
          </w:tcPr>
          <w:p w14:paraId="10D2D19F" w14:textId="77777777" w:rsidR="00714644" w:rsidRPr="000961F5" w:rsidRDefault="00714644" w:rsidP="00EE24F6">
            <w:pPr>
              <w:spacing w:after="39"/>
              <w:ind w:left="0"/>
              <w:jc w:val="left"/>
              <w:rPr>
                <w:lang w:eastAsia="x-none"/>
              </w:rPr>
            </w:pPr>
            <w:r w:rsidRPr="000961F5">
              <w:rPr>
                <w:lang w:eastAsia="x-none"/>
              </w:rPr>
              <w:t>3</w:t>
            </w:r>
          </w:p>
        </w:tc>
        <w:tc>
          <w:tcPr>
            <w:tcW w:w="4598" w:type="dxa"/>
          </w:tcPr>
          <w:p w14:paraId="02C06C73" w14:textId="77777777" w:rsidR="00714644" w:rsidRPr="000961F5" w:rsidRDefault="00714644" w:rsidP="00EE24F6">
            <w:pPr>
              <w:spacing w:after="39"/>
              <w:ind w:left="0"/>
              <w:jc w:val="left"/>
              <w:rPr>
                <w:lang w:eastAsia="x-none"/>
              </w:rPr>
            </w:pPr>
            <w:r w:rsidRPr="000961F5">
              <w:rPr>
                <w:lang w:eastAsia="x-none"/>
              </w:rPr>
              <w:t>Drafting Sponsor submits IPO initiation e-form to principal sponsor</w:t>
            </w:r>
          </w:p>
          <w:p w14:paraId="2B0D2749" w14:textId="77777777" w:rsidR="00714644" w:rsidRPr="000961F5" w:rsidRDefault="00714644" w:rsidP="00EE24F6">
            <w:pPr>
              <w:spacing w:after="39"/>
              <w:ind w:left="0"/>
              <w:jc w:val="left"/>
              <w:rPr>
                <w:lang w:eastAsia="x-none"/>
              </w:rPr>
            </w:pPr>
          </w:p>
          <w:p w14:paraId="32A8D525" w14:textId="77777777" w:rsidR="00714644" w:rsidRPr="000961F5" w:rsidRDefault="00714644" w:rsidP="00EE24F6">
            <w:pPr>
              <w:spacing w:after="39"/>
              <w:ind w:left="0"/>
              <w:jc w:val="left"/>
              <w:rPr>
                <w:lang w:eastAsia="x-none"/>
              </w:rPr>
            </w:pPr>
            <w:r w:rsidRPr="000961F5">
              <w:rPr>
                <w:lang w:eastAsia="x-none"/>
              </w:rPr>
              <w:t xml:space="preserve">“[Drafting Sponsor] has submitted the IPO initiation e-form of [IPO initiation Field #2] for </w:t>
            </w:r>
            <w:r w:rsidRPr="000961F5">
              <w:rPr>
                <w:u w:val="single"/>
                <w:lang w:eastAsia="x-none"/>
              </w:rPr>
              <w:t>confirmation</w:t>
            </w:r>
            <w:r w:rsidRPr="000961F5">
              <w:rPr>
                <w:lang w:eastAsia="x-none"/>
              </w:rPr>
              <w:t>.”</w:t>
            </w:r>
          </w:p>
        </w:tc>
        <w:tc>
          <w:tcPr>
            <w:tcW w:w="1102" w:type="dxa"/>
          </w:tcPr>
          <w:p w14:paraId="1205AAB6"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0" w:type="dxa"/>
          </w:tcPr>
          <w:p w14:paraId="7E72B96B"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096" w:type="dxa"/>
          </w:tcPr>
          <w:p w14:paraId="12402BA5" w14:textId="77777777" w:rsidR="00714644" w:rsidRPr="000961F5" w:rsidRDefault="00714644" w:rsidP="00EE24F6">
            <w:pPr>
              <w:spacing w:after="39"/>
              <w:ind w:left="0"/>
              <w:jc w:val="center"/>
              <w:rPr>
                <w:lang w:eastAsia="x-none"/>
              </w:rPr>
            </w:pPr>
          </w:p>
        </w:tc>
        <w:tc>
          <w:tcPr>
            <w:tcW w:w="1114" w:type="dxa"/>
          </w:tcPr>
          <w:p w14:paraId="42D71077" w14:textId="77777777" w:rsidR="00714644" w:rsidRPr="000961F5" w:rsidRDefault="00714644" w:rsidP="00EE24F6">
            <w:pPr>
              <w:spacing w:after="39"/>
              <w:ind w:left="0"/>
              <w:jc w:val="center"/>
              <w:rPr>
                <w:lang w:eastAsia="x-none"/>
              </w:rPr>
            </w:pPr>
          </w:p>
        </w:tc>
        <w:tc>
          <w:tcPr>
            <w:tcW w:w="1102" w:type="dxa"/>
          </w:tcPr>
          <w:p w14:paraId="4F9F6F8F" w14:textId="77777777" w:rsidR="00714644" w:rsidRPr="000961F5" w:rsidRDefault="00714644" w:rsidP="00EE24F6">
            <w:pPr>
              <w:spacing w:after="39"/>
              <w:ind w:left="0"/>
              <w:jc w:val="center"/>
              <w:rPr>
                <w:lang w:eastAsia="x-none"/>
              </w:rPr>
            </w:pPr>
          </w:p>
        </w:tc>
      </w:tr>
      <w:tr w:rsidR="00714644" w:rsidRPr="000961F5" w14:paraId="4F60E647" w14:textId="77777777" w:rsidTr="00EE24F6">
        <w:tc>
          <w:tcPr>
            <w:tcW w:w="337" w:type="dxa"/>
          </w:tcPr>
          <w:p w14:paraId="185DFCA4" w14:textId="77777777" w:rsidR="00714644" w:rsidRPr="000961F5" w:rsidRDefault="00714644" w:rsidP="00EE24F6">
            <w:pPr>
              <w:spacing w:after="39"/>
              <w:ind w:left="0"/>
              <w:jc w:val="left"/>
              <w:rPr>
                <w:lang w:eastAsia="x-none"/>
              </w:rPr>
            </w:pPr>
            <w:r w:rsidRPr="000961F5">
              <w:rPr>
                <w:lang w:eastAsia="x-none"/>
              </w:rPr>
              <w:t>4</w:t>
            </w:r>
          </w:p>
        </w:tc>
        <w:tc>
          <w:tcPr>
            <w:tcW w:w="4598" w:type="dxa"/>
          </w:tcPr>
          <w:p w14:paraId="68B1ECFA" w14:textId="77777777" w:rsidR="00714644" w:rsidRPr="000961F5" w:rsidRDefault="00714644" w:rsidP="00EE24F6">
            <w:pPr>
              <w:spacing w:after="39"/>
              <w:ind w:left="0"/>
              <w:jc w:val="left"/>
              <w:rPr>
                <w:lang w:eastAsia="x-none"/>
              </w:rPr>
            </w:pPr>
            <w:r w:rsidRPr="000961F5">
              <w:rPr>
                <w:lang w:eastAsia="x-none"/>
              </w:rPr>
              <w:t>Principal sponsor reverts IPO initiation e-form to Drafting Sponsor</w:t>
            </w:r>
          </w:p>
          <w:p w14:paraId="0CDD2504" w14:textId="77777777" w:rsidR="00714644" w:rsidRPr="000961F5" w:rsidRDefault="00714644" w:rsidP="00EE24F6">
            <w:pPr>
              <w:spacing w:after="39"/>
              <w:ind w:left="0"/>
              <w:jc w:val="left"/>
              <w:rPr>
                <w:lang w:eastAsia="x-none"/>
              </w:rPr>
            </w:pPr>
          </w:p>
          <w:p w14:paraId="1AE1B70A" w14:textId="77777777" w:rsidR="00714644" w:rsidRPr="000961F5" w:rsidRDefault="00714644" w:rsidP="00EE24F6">
            <w:pPr>
              <w:spacing w:after="39"/>
              <w:ind w:left="0"/>
              <w:jc w:val="left"/>
              <w:rPr>
                <w:lang w:eastAsia="x-none"/>
              </w:rPr>
            </w:pPr>
            <w:r w:rsidRPr="000961F5">
              <w:rPr>
                <w:lang w:eastAsia="x-none"/>
              </w:rPr>
              <w:t xml:space="preserve">“[Sponsor] has reverted back the IPO initiation e-form of [IPO initiation Field #2] for </w:t>
            </w:r>
            <w:r w:rsidRPr="000961F5">
              <w:rPr>
                <w:u w:val="single"/>
                <w:lang w:eastAsia="x-none"/>
              </w:rPr>
              <w:t>amendment</w:t>
            </w:r>
            <w:r w:rsidRPr="000961F5">
              <w:rPr>
                <w:lang w:eastAsia="x-none"/>
              </w:rPr>
              <w:t>.”</w:t>
            </w:r>
          </w:p>
        </w:tc>
        <w:tc>
          <w:tcPr>
            <w:tcW w:w="1102" w:type="dxa"/>
          </w:tcPr>
          <w:p w14:paraId="6037B107"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0" w:type="dxa"/>
          </w:tcPr>
          <w:p w14:paraId="538F54CD"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096" w:type="dxa"/>
          </w:tcPr>
          <w:p w14:paraId="3CB50E98" w14:textId="77777777" w:rsidR="00714644" w:rsidRPr="000961F5" w:rsidRDefault="00714644" w:rsidP="00EE24F6">
            <w:pPr>
              <w:spacing w:after="39"/>
              <w:ind w:left="0"/>
              <w:jc w:val="center"/>
              <w:rPr>
                <w:lang w:eastAsia="x-none"/>
              </w:rPr>
            </w:pPr>
          </w:p>
        </w:tc>
        <w:tc>
          <w:tcPr>
            <w:tcW w:w="1114" w:type="dxa"/>
          </w:tcPr>
          <w:p w14:paraId="08FDBA0F" w14:textId="77777777" w:rsidR="00714644" w:rsidRPr="000961F5" w:rsidRDefault="00714644" w:rsidP="00EE24F6">
            <w:pPr>
              <w:spacing w:after="39"/>
              <w:ind w:left="0"/>
              <w:jc w:val="center"/>
              <w:rPr>
                <w:lang w:eastAsia="x-none"/>
              </w:rPr>
            </w:pPr>
          </w:p>
        </w:tc>
        <w:tc>
          <w:tcPr>
            <w:tcW w:w="1102" w:type="dxa"/>
          </w:tcPr>
          <w:p w14:paraId="08D786F4" w14:textId="77777777" w:rsidR="00714644" w:rsidRPr="000961F5" w:rsidRDefault="00714644" w:rsidP="00EE24F6">
            <w:pPr>
              <w:spacing w:after="39"/>
              <w:ind w:left="0"/>
              <w:jc w:val="center"/>
              <w:rPr>
                <w:lang w:eastAsia="x-none"/>
              </w:rPr>
            </w:pPr>
          </w:p>
        </w:tc>
      </w:tr>
      <w:tr w:rsidR="00714644" w:rsidRPr="000961F5" w14:paraId="4FE4F81A" w14:textId="77777777" w:rsidTr="00EE24F6">
        <w:tc>
          <w:tcPr>
            <w:tcW w:w="337" w:type="dxa"/>
          </w:tcPr>
          <w:p w14:paraId="536F0F01" w14:textId="77777777" w:rsidR="00714644" w:rsidRPr="000961F5" w:rsidRDefault="00714644" w:rsidP="00EE24F6">
            <w:pPr>
              <w:spacing w:after="39"/>
              <w:ind w:left="0"/>
              <w:jc w:val="left"/>
              <w:rPr>
                <w:lang w:eastAsia="x-none"/>
              </w:rPr>
            </w:pPr>
            <w:r w:rsidRPr="000961F5">
              <w:rPr>
                <w:lang w:eastAsia="x-none"/>
              </w:rPr>
              <w:t>5</w:t>
            </w:r>
          </w:p>
        </w:tc>
        <w:tc>
          <w:tcPr>
            <w:tcW w:w="4598" w:type="dxa"/>
          </w:tcPr>
          <w:p w14:paraId="669F71B4" w14:textId="77777777" w:rsidR="00714644" w:rsidRPr="000961F5" w:rsidRDefault="00714644" w:rsidP="00EE24F6">
            <w:pPr>
              <w:spacing w:after="39"/>
              <w:ind w:left="0"/>
              <w:jc w:val="left"/>
              <w:rPr>
                <w:lang w:eastAsia="x-none"/>
              </w:rPr>
            </w:pPr>
            <w:r w:rsidRPr="000961F5">
              <w:rPr>
                <w:lang w:eastAsia="x-none"/>
              </w:rPr>
              <w:t xml:space="preserve">Principal sponsor approves IPO initiation e-form </w:t>
            </w:r>
          </w:p>
          <w:p w14:paraId="0DD9E627" w14:textId="77777777" w:rsidR="00714644" w:rsidRPr="000961F5" w:rsidRDefault="00714644" w:rsidP="00EE24F6">
            <w:pPr>
              <w:spacing w:after="39"/>
              <w:ind w:left="0"/>
              <w:jc w:val="left"/>
              <w:rPr>
                <w:lang w:eastAsia="x-none"/>
              </w:rPr>
            </w:pPr>
          </w:p>
          <w:p w14:paraId="7B5F1EE3" w14:textId="77777777" w:rsidR="00714644" w:rsidRPr="000961F5" w:rsidRDefault="00714644" w:rsidP="00EE24F6">
            <w:pPr>
              <w:spacing w:after="39"/>
              <w:ind w:left="0"/>
              <w:jc w:val="left"/>
              <w:rPr>
                <w:lang w:eastAsia="x-none"/>
              </w:rPr>
            </w:pPr>
            <w:r w:rsidRPr="000961F5">
              <w:rPr>
                <w:lang w:eastAsia="x-none"/>
              </w:rPr>
              <w:t xml:space="preserve">“[Sponsor] has approved the </w:t>
            </w:r>
            <w:r w:rsidRPr="000961F5">
              <w:rPr>
                <w:u w:val="single"/>
                <w:lang w:eastAsia="x-none"/>
              </w:rPr>
              <w:t>IPO initiation e-form</w:t>
            </w:r>
            <w:r w:rsidRPr="000961F5">
              <w:rPr>
                <w:lang w:eastAsia="x-none"/>
              </w:rPr>
              <w:t xml:space="preserve"> of [IPO initiation Field #2].”</w:t>
            </w:r>
          </w:p>
        </w:tc>
        <w:tc>
          <w:tcPr>
            <w:tcW w:w="1102" w:type="dxa"/>
          </w:tcPr>
          <w:p w14:paraId="0B30D790"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0" w:type="dxa"/>
          </w:tcPr>
          <w:p w14:paraId="6BCA74C5"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096" w:type="dxa"/>
          </w:tcPr>
          <w:p w14:paraId="50EE9204"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4" w:type="dxa"/>
          </w:tcPr>
          <w:p w14:paraId="6B648562"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02" w:type="dxa"/>
          </w:tcPr>
          <w:p w14:paraId="0A5DE9F4" w14:textId="77777777" w:rsidR="00714644" w:rsidRPr="000961F5" w:rsidRDefault="00714644" w:rsidP="00EE24F6">
            <w:pPr>
              <w:spacing w:after="39"/>
              <w:ind w:left="0"/>
              <w:jc w:val="center"/>
              <w:rPr>
                <w:lang w:eastAsia="x-none"/>
              </w:rPr>
            </w:pPr>
          </w:p>
        </w:tc>
      </w:tr>
      <w:tr w:rsidR="00714644" w:rsidRPr="000961F5" w14:paraId="52416624" w14:textId="77777777" w:rsidTr="00EE24F6">
        <w:tc>
          <w:tcPr>
            <w:tcW w:w="337" w:type="dxa"/>
          </w:tcPr>
          <w:p w14:paraId="1E0EDBB5" w14:textId="77777777" w:rsidR="00714644" w:rsidRPr="000961F5" w:rsidRDefault="00714644" w:rsidP="00EE24F6">
            <w:pPr>
              <w:spacing w:after="39"/>
              <w:ind w:left="0"/>
              <w:jc w:val="left"/>
              <w:rPr>
                <w:lang w:eastAsia="x-none"/>
              </w:rPr>
            </w:pPr>
            <w:r w:rsidRPr="000961F5">
              <w:rPr>
                <w:lang w:eastAsia="x-none"/>
              </w:rPr>
              <w:t>6</w:t>
            </w:r>
          </w:p>
        </w:tc>
        <w:tc>
          <w:tcPr>
            <w:tcW w:w="4598" w:type="dxa"/>
          </w:tcPr>
          <w:p w14:paraId="3B0F7590" w14:textId="77777777" w:rsidR="00714644" w:rsidRPr="000961F5" w:rsidRDefault="00714644" w:rsidP="00EE24F6">
            <w:pPr>
              <w:spacing w:after="39"/>
              <w:ind w:left="0"/>
              <w:jc w:val="left"/>
              <w:rPr>
                <w:lang w:eastAsia="x-none"/>
              </w:rPr>
            </w:pPr>
            <w:r w:rsidRPr="000961F5">
              <w:rPr>
                <w:lang w:eastAsia="x-none"/>
              </w:rPr>
              <w:t>After Drafting Sponsor submits IPO initiation e-form + before principal sponsor’s approval, 11:00 Public offer book open date -1</w:t>
            </w:r>
          </w:p>
          <w:p w14:paraId="5B1DE1BD" w14:textId="77777777" w:rsidR="00714644" w:rsidRPr="000961F5" w:rsidRDefault="00714644" w:rsidP="00EE24F6">
            <w:pPr>
              <w:spacing w:after="39"/>
              <w:ind w:left="0"/>
              <w:jc w:val="left"/>
              <w:rPr>
                <w:lang w:eastAsia="x-none"/>
              </w:rPr>
            </w:pPr>
          </w:p>
          <w:p w14:paraId="2469F3FE" w14:textId="77777777" w:rsidR="00714644" w:rsidRPr="000961F5" w:rsidRDefault="00714644" w:rsidP="00EE24F6">
            <w:pPr>
              <w:spacing w:after="39"/>
              <w:ind w:left="0"/>
              <w:jc w:val="left"/>
              <w:rPr>
                <w:lang w:eastAsia="x-none"/>
              </w:rPr>
            </w:pPr>
            <w:r w:rsidRPr="000961F5">
              <w:rPr>
                <w:lang w:eastAsia="x-none"/>
              </w:rPr>
              <w:lastRenderedPageBreak/>
              <w:t xml:space="preserve">“REMINDER: The IPO initiation e-form should be </w:t>
            </w:r>
            <w:r w:rsidRPr="000961F5">
              <w:rPr>
                <w:u w:val="single"/>
                <w:lang w:eastAsia="x-none"/>
              </w:rPr>
              <w:t>approved</w:t>
            </w:r>
            <w:r w:rsidRPr="000961F5">
              <w:rPr>
                <w:lang w:eastAsia="x-none"/>
              </w:rPr>
              <w:t xml:space="preserve"> at 14:00 today to initiate the offering on [IPO initiation Field #51].”</w:t>
            </w:r>
          </w:p>
          <w:p w14:paraId="0FC21312" w14:textId="77777777" w:rsidR="00714644" w:rsidRPr="000961F5" w:rsidRDefault="00714644" w:rsidP="00EE24F6">
            <w:pPr>
              <w:spacing w:after="39"/>
              <w:ind w:left="0"/>
              <w:jc w:val="left"/>
              <w:rPr>
                <w:lang w:eastAsia="x-none"/>
              </w:rPr>
            </w:pPr>
          </w:p>
        </w:tc>
        <w:tc>
          <w:tcPr>
            <w:tcW w:w="1102" w:type="dxa"/>
          </w:tcPr>
          <w:p w14:paraId="23624B12" w14:textId="77777777" w:rsidR="00714644" w:rsidRPr="000961F5" w:rsidRDefault="00714644" w:rsidP="00EE24F6">
            <w:pPr>
              <w:spacing w:after="39"/>
              <w:ind w:left="0"/>
              <w:jc w:val="center"/>
              <w:rPr>
                <w:lang w:eastAsia="x-none"/>
              </w:rPr>
            </w:pPr>
            <w:r w:rsidRPr="000961F5">
              <w:rPr>
                <w:lang w:eastAsia="x-none"/>
              </w:rPr>
              <w:lastRenderedPageBreak/>
              <w:sym w:font="Wingdings" w:char="F0FC"/>
            </w:r>
          </w:p>
        </w:tc>
        <w:tc>
          <w:tcPr>
            <w:tcW w:w="1110" w:type="dxa"/>
          </w:tcPr>
          <w:p w14:paraId="0CE6A77E"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096" w:type="dxa"/>
          </w:tcPr>
          <w:p w14:paraId="07B437DC" w14:textId="77777777" w:rsidR="00714644" w:rsidRPr="000961F5" w:rsidRDefault="00714644" w:rsidP="00EE24F6">
            <w:pPr>
              <w:spacing w:after="39"/>
              <w:ind w:left="0"/>
              <w:jc w:val="center"/>
              <w:rPr>
                <w:lang w:eastAsia="x-none"/>
              </w:rPr>
            </w:pPr>
          </w:p>
        </w:tc>
        <w:tc>
          <w:tcPr>
            <w:tcW w:w="1114" w:type="dxa"/>
          </w:tcPr>
          <w:p w14:paraId="27CFB768" w14:textId="77777777" w:rsidR="00714644" w:rsidRPr="000961F5" w:rsidRDefault="00714644" w:rsidP="00EE24F6">
            <w:pPr>
              <w:spacing w:after="39"/>
              <w:ind w:left="0"/>
              <w:jc w:val="center"/>
              <w:rPr>
                <w:lang w:eastAsia="x-none"/>
              </w:rPr>
            </w:pPr>
          </w:p>
        </w:tc>
        <w:tc>
          <w:tcPr>
            <w:tcW w:w="1102" w:type="dxa"/>
          </w:tcPr>
          <w:p w14:paraId="66BBEB5E" w14:textId="77777777" w:rsidR="00714644" w:rsidRPr="000961F5" w:rsidRDefault="00714644" w:rsidP="00EE24F6">
            <w:pPr>
              <w:spacing w:after="39"/>
              <w:ind w:left="0"/>
              <w:jc w:val="center"/>
              <w:rPr>
                <w:lang w:eastAsia="x-none"/>
              </w:rPr>
            </w:pPr>
          </w:p>
        </w:tc>
      </w:tr>
      <w:tr w:rsidR="00714644" w:rsidRPr="000961F5" w14:paraId="7B7EEC27" w14:textId="77777777" w:rsidTr="00EE24F6">
        <w:tc>
          <w:tcPr>
            <w:tcW w:w="337" w:type="dxa"/>
          </w:tcPr>
          <w:p w14:paraId="31F8499F" w14:textId="77777777" w:rsidR="00714644" w:rsidRPr="000961F5" w:rsidRDefault="00714644" w:rsidP="00EE24F6">
            <w:pPr>
              <w:spacing w:after="39"/>
              <w:ind w:left="0"/>
              <w:jc w:val="left"/>
              <w:rPr>
                <w:lang w:eastAsia="x-none"/>
              </w:rPr>
            </w:pPr>
            <w:r w:rsidRPr="000961F5">
              <w:rPr>
                <w:lang w:eastAsia="x-none"/>
              </w:rPr>
              <w:t>7</w:t>
            </w:r>
          </w:p>
        </w:tc>
        <w:tc>
          <w:tcPr>
            <w:tcW w:w="4598" w:type="dxa"/>
          </w:tcPr>
          <w:p w14:paraId="1D2D2ABC" w14:textId="77777777" w:rsidR="00714644" w:rsidRPr="000961F5" w:rsidRDefault="00714644" w:rsidP="00EE24F6">
            <w:pPr>
              <w:spacing w:after="39"/>
              <w:ind w:left="0"/>
              <w:jc w:val="left"/>
              <w:rPr>
                <w:lang w:eastAsia="x-none"/>
              </w:rPr>
            </w:pPr>
            <w:r w:rsidRPr="000961F5">
              <w:rPr>
                <w:lang w:eastAsia="x-none"/>
              </w:rPr>
              <w:t>After Drafting Sponsor submits IPO initiation e-form + before principal sponsor’s approval, 13:15 Public offer book open date -1</w:t>
            </w:r>
          </w:p>
          <w:p w14:paraId="68CD3D32" w14:textId="77777777" w:rsidR="00714644" w:rsidRPr="000961F5" w:rsidRDefault="00714644" w:rsidP="00EE24F6">
            <w:pPr>
              <w:spacing w:after="39"/>
              <w:ind w:left="0"/>
              <w:jc w:val="left"/>
              <w:rPr>
                <w:lang w:eastAsia="x-none"/>
              </w:rPr>
            </w:pPr>
          </w:p>
          <w:p w14:paraId="24B18B45" w14:textId="77777777" w:rsidR="00714644" w:rsidRPr="000961F5" w:rsidRDefault="00714644" w:rsidP="00EE24F6">
            <w:pPr>
              <w:spacing w:after="39"/>
              <w:ind w:left="0"/>
              <w:jc w:val="left"/>
              <w:rPr>
                <w:lang w:eastAsia="x-none"/>
              </w:rPr>
            </w:pPr>
            <w:r w:rsidRPr="000961F5">
              <w:rPr>
                <w:lang w:eastAsia="x-none"/>
              </w:rPr>
              <w:t xml:space="preserve">“REMINDER: The IPO initiation e-form should be </w:t>
            </w:r>
            <w:r w:rsidRPr="000961F5">
              <w:rPr>
                <w:u w:val="single"/>
                <w:lang w:eastAsia="x-none"/>
              </w:rPr>
              <w:t>approved</w:t>
            </w:r>
            <w:r w:rsidRPr="000961F5">
              <w:rPr>
                <w:lang w:eastAsia="x-none"/>
              </w:rPr>
              <w:t xml:space="preserve"> at 14:00 today to initiate the offering on [IPO initiation Field #51].”</w:t>
            </w:r>
          </w:p>
          <w:p w14:paraId="4A38A351" w14:textId="77777777" w:rsidR="00714644" w:rsidRPr="000961F5" w:rsidRDefault="00714644" w:rsidP="00EE24F6">
            <w:pPr>
              <w:spacing w:after="39"/>
              <w:ind w:left="0"/>
              <w:jc w:val="left"/>
              <w:rPr>
                <w:lang w:eastAsia="x-none"/>
              </w:rPr>
            </w:pPr>
          </w:p>
        </w:tc>
        <w:tc>
          <w:tcPr>
            <w:tcW w:w="1102" w:type="dxa"/>
          </w:tcPr>
          <w:p w14:paraId="79DE3EAD"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0" w:type="dxa"/>
          </w:tcPr>
          <w:p w14:paraId="5E177466"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096" w:type="dxa"/>
          </w:tcPr>
          <w:p w14:paraId="44D94924" w14:textId="77777777" w:rsidR="00714644" w:rsidRPr="000961F5" w:rsidRDefault="00714644" w:rsidP="00EE24F6">
            <w:pPr>
              <w:spacing w:after="39"/>
              <w:ind w:left="0"/>
              <w:jc w:val="center"/>
              <w:rPr>
                <w:lang w:eastAsia="x-none"/>
              </w:rPr>
            </w:pPr>
          </w:p>
        </w:tc>
        <w:tc>
          <w:tcPr>
            <w:tcW w:w="1114" w:type="dxa"/>
          </w:tcPr>
          <w:p w14:paraId="5ED7CCFB" w14:textId="77777777" w:rsidR="00714644" w:rsidRPr="000961F5" w:rsidRDefault="00714644" w:rsidP="00EE24F6">
            <w:pPr>
              <w:spacing w:after="39"/>
              <w:ind w:left="0"/>
              <w:jc w:val="center"/>
              <w:rPr>
                <w:lang w:eastAsia="x-none"/>
              </w:rPr>
            </w:pPr>
          </w:p>
        </w:tc>
        <w:tc>
          <w:tcPr>
            <w:tcW w:w="1102" w:type="dxa"/>
          </w:tcPr>
          <w:p w14:paraId="17DFB066" w14:textId="77777777" w:rsidR="00714644" w:rsidRPr="000961F5" w:rsidRDefault="00714644" w:rsidP="00EE24F6">
            <w:pPr>
              <w:spacing w:after="39"/>
              <w:ind w:left="0"/>
              <w:jc w:val="center"/>
              <w:rPr>
                <w:lang w:eastAsia="x-none"/>
              </w:rPr>
            </w:pPr>
          </w:p>
        </w:tc>
      </w:tr>
      <w:tr w:rsidR="00714644" w:rsidRPr="000961F5" w14:paraId="4FB090E5" w14:textId="77777777" w:rsidTr="00EE24F6">
        <w:tc>
          <w:tcPr>
            <w:tcW w:w="337" w:type="dxa"/>
          </w:tcPr>
          <w:p w14:paraId="4F368FB9" w14:textId="77777777" w:rsidR="00714644" w:rsidRPr="000961F5" w:rsidRDefault="00714644" w:rsidP="00EE24F6">
            <w:pPr>
              <w:spacing w:after="39"/>
              <w:ind w:left="0"/>
              <w:jc w:val="left"/>
              <w:rPr>
                <w:lang w:eastAsia="x-none"/>
              </w:rPr>
            </w:pPr>
            <w:r w:rsidRPr="000961F5">
              <w:rPr>
                <w:lang w:eastAsia="x-none"/>
              </w:rPr>
              <w:t>8</w:t>
            </w:r>
          </w:p>
        </w:tc>
        <w:tc>
          <w:tcPr>
            <w:tcW w:w="4598" w:type="dxa"/>
          </w:tcPr>
          <w:p w14:paraId="7B349A46" w14:textId="77777777" w:rsidR="00714644" w:rsidRPr="000961F5" w:rsidRDefault="00714644" w:rsidP="00EE24F6">
            <w:pPr>
              <w:spacing w:after="39"/>
              <w:ind w:left="0"/>
              <w:jc w:val="left"/>
              <w:rPr>
                <w:lang w:eastAsia="x-none"/>
              </w:rPr>
            </w:pPr>
            <w:r w:rsidRPr="000961F5">
              <w:rPr>
                <w:lang w:eastAsia="x-none"/>
              </w:rPr>
              <w:t>Commencement of Public Offer</w:t>
            </w:r>
          </w:p>
          <w:p w14:paraId="2C0F691D" w14:textId="77777777" w:rsidR="00714644" w:rsidRPr="000961F5" w:rsidRDefault="00714644" w:rsidP="00EE24F6">
            <w:pPr>
              <w:spacing w:after="39"/>
              <w:ind w:left="0"/>
              <w:jc w:val="left"/>
              <w:rPr>
                <w:lang w:eastAsia="x-none"/>
              </w:rPr>
            </w:pPr>
          </w:p>
          <w:p w14:paraId="664056C6" w14:textId="77777777" w:rsidR="00714644" w:rsidRPr="000961F5" w:rsidRDefault="00714644" w:rsidP="00EE24F6">
            <w:pPr>
              <w:spacing w:after="39"/>
              <w:ind w:left="0"/>
              <w:jc w:val="left"/>
              <w:rPr>
                <w:lang w:eastAsia="x-none"/>
              </w:rPr>
            </w:pPr>
            <w:r w:rsidRPr="000961F5">
              <w:rPr>
                <w:lang w:eastAsia="x-none"/>
              </w:rPr>
              <w:t xml:space="preserve">“The public offer of [IPO initiation Field #2] has opened for </w:t>
            </w:r>
            <w:r w:rsidRPr="000961F5">
              <w:rPr>
                <w:u w:val="single"/>
                <w:lang w:eastAsia="x-none"/>
              </w:rPr>
              <w:t>EIPO applications</w:t>
            </w:r>
            <w:r w:rsidRPr="000961F5">
              <w:rPr>
                <w:lang w:eastAsia="x-none"/>
              </w:rPr>
              <w:t>.”</w:t>
            </w:r>
          </w:p>
          <w:p w14:paraId="4D4DD095" w14:textId="77777777" w:rsidR="00714644" w:rsidRPr="000961F5" w:rsidRDefault="00714644" w:rsidP="00EE24F6">
            <w:pPr>
              <w:spacing w:after="39"/>
              <w:ind w:left="0"/>
              <w:jc w:val="left"/>
              <w:rPr>
                <w:lang w:eastAsia="x-none"/>
              </w:rPr>
            </w:pPr>
          </w:p>
        </w:tc>
        <w:tc>
          <w:tcPr>
            <w:tcW w:w="1102" w:type="dxa"/>
          </w:tcPr>
          <w:p w14:paraId="3D47B820"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0" w:type="dxa"/>
          </w:tcPr>
          <w:p w14:paraId="036F6EDB"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096" w:type="dxa"/>
          </w:tcPr>
          <w:p w14:paraId="64FC891E"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4" w:type="dxa"/>
          </w:tcPr>
          <w:p w14:paraId="472541A1"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02" w:type="dxa"/>
          </w:tcPr>
          <w:p w14:paraId="7B538F62" w14:textId="77777777" w:rsidR="00714644" w:rsidRPr="000961F5" w:rsidRDefault="00714644" w:rsidP="00EE24F6">
            <w:pPr>
              <w:spacing w:after="39"/>
              <w:ind w:left="0"/>
              <w:jc w:val="center"/>
              <w:rPr>
                <w:lang w:eastAsia="x-none"/>
              </w:rPr>
            </w:pPr>
            <w:r w:rsidRPr="000961F5">
              <w:rPr>
                <w:lang w:eastAsia="x-none"/>
              </w:rPr>
              <w:sym w:font="Wingdings" w:char="F0FC"/>
            </w:r>
          </w:p>
        </w:tc>
      </w:tr>
    </w:tbl>
    <w:p w14:paraId="43B3896B" w14:textId="77777777" w:rsidR="00714644" w:rsidRPr="000961F5" w:rsidRDefault="00714644" w:rsidP="00714644">
      <w:pPr>
        <w:ind w:left="0"/>
        <w:rPr>
          <w:lang w:eastAsia="x-none"/>
        </w:rPr>
      </w:pPr>
    </w:p>
    <w:p w14:paraId="59AB9ABF" w14:textId="77777777" w:rsidR="00714644" w:rsidRPr="000961F5" w:rsidRDefault="00714644" w:rsidP="00714644">
      <w:pPr>
        <w:ind w:left="0"/>
        <w:rPr>
          <w:lang w:eastAsia="x-none"/>
        </w:rPr>
      </w:pPr>
    </w:p>
    <w:p w14:paraId="275C792A" w14:textId="77777777" w:rsidR="00714644" w:rsidRPr="000961F5" w:rsidRDefault="00714644" w:rsidP="00714644">
      <w:pPr>
        <w:ind w:left="0"/>
        <w:rPr>
          <w:lang w:eastAsia="x-none"/>
        </w:rPr>
      </w:pPr>
    </w:p>
    <w:p w14:paraId="21A109B1" w14:textId="77777777" w:rsidR="00714644" w:rsidRPr="000961F5" w:rsidRDefault="00714644" w:rsidP="00714644">
      <w:pPr>
        <w:ind w:left="0"/>
        <w:rPr>
          <w:b/>
          <w:u w:val="single"/>
          <w:lang w:eastAsia="x-none"/>
        </w:rPr>
      </w:pPr>
      <w:r w:rsidRPr="000961F5">
        <w:rPr>
          <w:b/>
          <w:u w:val="single"/>
          <w:lang w:eastAsia="x-none"/>
        </w:rPr>
        <w:t>Preferential Offer</w:t>
      </w:r>
    </w:p>
    <w:p w14:paraId="39FD7F14" w14:textId="77777777" w:rsidR="00714644" w:rsidRPr="000961F5" w:rsidRDefault="00714644" w:rsidP="00714644">
      <w:pPr>
        <w:ind w:left="0"/>
        <w:rPr>
          <w:lang w:eastAsia="x-none"/>
        </w:rPr>
      </w:pPr>
    </w:p>
    <w:tbl>
      <w:tblPr>
        <w:tblStyle w:val="TableGrid"/>
        <w:tblW w:w="10428" w:type="dxa"/>
        <w:tblLook w:val="04A0" w:firstRow="1" w:lastRow="0" w:firstColumn="1" w:lastColumn="0" w:noHBand="0" w:noVBand="1"/>
      </w:tblPr>
      <w:tblGrid>
        <w:gridCol w:w="333"/>
        <w:gridCol w:w="6746"/>
        <w:gridCol w:w="1085"/>
        <w:gridCol w:w="2264"/>
      </w:tblGrid>
      <w:tr w:rsidR="00714644" w:rsidRPr="000961F5" w14:paraId="09FF82DD" w14:textId="77777777" w:rsidTr="00EE24F6">
        <w:tc>
          <w:tcPr>
            <w:tcW w:w="333" w:type="dxa"/>
            <w:shd w:val="clear" w:color="auto" w:fill="13426B"/>
          </w:tcPr>
          <w:p w14:paraId="4D00E972" w14:textId="77777777" w:rsidR="00714644" w:rsidRPr="000961F5" w:rsidRDefault="00714644" w:rsidP="00EE24F6">
            <w:pPr>
              <w:spacing w:after="39"/>
              <w:ind w:left="0"/>
              <w:jc w:val="left"/>
              <w:rPr>
                <w:b/>
                <w:lang w:eastAsia="x-none"/>
              </w:rPr>
            </w:pPr>
            <w:r w:rsidRPr="000961F5">
              <w:rPr>
                <w:b/>
                <w:lang w:eastAsia="x-none"/>
              </w:rPr>
              <w:t>#</w:t>
            </w:r>
          </w:p>
        </w:tc>
        <w:tc>
          <w:tcPr>
            <w:tcW w:w="6746" w:type="dxa"/>
            <w:shd w:val="clear" w:color="auto" w:fill="13426B"/>
          </w:tcPr>
          <w:p w14:paraId="3708A9AF" w14:textId="77777777" w:rsidR="00714644" w:rsidRPr="000961F5" w:rsidRDefault="00714644" w:rsidP="00EE24F6">
            <w:pPr>
              <w:spacing w:after="39"/>
              <w:ind w:left="0"/>
              <w:jc w:val="left"/>
              <w:rPr>
                <w:b/>
                <w:lang w:eastAsia="x-none"/>
              </w:rPr>
            </w:pPr>
            <w:r w:rsidRPr="000961F5">
              <w:rPr>
                <w:b/>
                <w:lang w:eastAsia="x-none"/>
              </w:rPr>
              <w:t>Action</w:t>
            </w:r>
          </w:p>
        </w:tc>
        <w:tc>
          <w:tcPr>
            <w:tcW w:w="1085" w:type="dxa"/>
            <w:shd w:val="clear" w:color="auto" w:fill="13426B"/>
          </w:tcPr>
          <w:p w14:paraId="62626E4C" w14:textId="77777777" w:rsidR="00714644" w:rsidRPr="000961F5" w:rsidRDefault="00714644" w:rsidP="00EE24F6">
            <w:pPr>
              <w:spacing w:after="39"/>
              <w:ind w:left="0"/>
              <w:jc w:val="left"/>
              <w:rPr>
                <w:b/>
                <w:lang w:eastAsia="x-none"/>
              </w:rPr>
            </w:pPr>
            <w:r w:rsidRPr="000961F5">
              <w:rPr>
                <w:b/>
                <w:lang w:eastAsia="x-none"/>
              </w:rPr>
              <w:t>Share Registrar (Maker + checker)</w:t>
            </w:r>
          </w:p>
        </w:tc>
        <w:tc>
          <w:tcPr>
            <w:tcW w:w="2264" w:type="dxa"/>
            <w:shd w:val="clear" w:color="auto" w:fill="13426B"/>
          </w:tcPr>
          <w:p w14:paraId="752E3DA3" w14:textId="77777777" w:rsidR="00714644" w:rsidRPr="000961F5" w:rsidRDefault="00714644" w:rsidP="00EE24F6">
            <w:pPr>
              <w:spacing w:after="39"/>
              <w:ind w:left="0"/>
              <w:jc w:val="left"/>
              <w:rPr>
                <w:b/>
                <w:lang w:eastAsia="x-none"/>
              </w:rPr>
            </w:pPr>
            <w:r w:rsidRPr="000961F5">
              <w:rPr>
                <w:b/>
                <w:lang w:eastAsia="x-none"/>
              </w:rPr>
              <w:t>HKSCC / Regulator(SFC)/ Regulator(HKEX)/ Drafting Sponsor / Principal Sponsor</w:t>
            </w:r>
          </w:p>
        </w:tc>
      </w:tr>
      <w:tr w:rsidR="00714644" w:rsidRPr="000961F5" w14:paraId="4C980017" w14:textId="77777777" w:rsidTr="00EE24F6">
        <w:tc>
          <w:tcPr>
            <w:tcW w:w="333" w:type="dxa"/>
          </w:tcPr>
          <w:p w14:paraId="2A4C1A73" w14:textId="77777777" w:rsidR="00714644" w:rsidRPr="000961F5" w:rsidRDefault="00714644" w:rsidP="00EE24F6">
            <w:pPr>
              <w:spacing w:after="39"/>
              <w:ind w:left="0"/>
              <w:jc w:val="left"/>
              <w:rPr>
                <w:lang w:eastAsia="x-none"/>
              </w:rPr>
            </w:pPr>
            <w:r w:rsidRPr="000961F5">
              <w:rPr>
                <w:lang w:eastAsia="x-none"/>
              </w:rPr>
              <w:t>1</w:t>
            </w:r>
          </w:p>
        </w:tc>
        <w:tc>
          <w:tcPr>
            <w:tcW w:w="6746" w:type="dxa"/>
          </w:tcPr>
          <w:p w14:paraId="449F702A" w14:textId="77777777" w:rsidR="00714644" w:rsidRPr="000961F5" w:rsidRDefault="00714644" w:rsidP="00EE24F6">
            <w:pPr>
              <w:spacing w:after="39"/>
              <w:ind w:left="0"/>
              <w:jc w:val="left"/>
              <w:rPr>
                <w:lang w:eastAsia="x-none"/>
              </w:rPr>
            </w:pPr>
            <w:r w:rsidRPr="000961F5">
              <w:rPr>
                <w:lang w:eastAsia="x-none"/>
              </w:rPr>
              <w:t>Before Share Registrar (checker) authorises entries, 9am public offer book close date</w:t>
            </w:r>
          </w:p>
          <w:p w14:paraId="339ED28D" w14:textId="77777777" w:rsidR="00714644" w:rsidRPr="000961F5" w:rsidRDefault="00714644" w:rsidP="00EE24F6">
            <w:pPr>
              <w:spacing w:after="39"/>
              <w:ind w:left="0"/>
              <w:jc w:val="left"/>
              <w:rPr>
                <w:lang w:eastAsia="x-none"/>
              </w:rPr>
            </w:pPr>
          </w:p>
          <w:p w14:paraId="6F003626" w14:textId="77777777" w:rsidR="00714644" w:rsidRPr="000961F5" w:rsidRDefault="00714644" w:rsidP="00EE24F6">
            <w:pPr>
              <w:spacing w:after="39"/>
              <w:ind w:left="0"/>
              <w:jc w:val="left"/>
              <w:rPr>
                <w:lang w:eastAsia="x-none"/>
              </w:rPr>
            </w:pPr>
            <w:r w:rsidRPr="000961F5">
              <w:rPr>
                <w:lang w:eastAsia="x-none"/>
              </w:rPr>
              <w:t xml:space="preserve">“REMINDER: The deadline for </w:t>
            </w:r>
            <w:r w:rsidRPr="000961F5">
              <w:rPr>
                <w:u w:val="single"/>
                <w:lang w:eastAsia="x-none"/>
              </w:rPr>
              <w:t>inputting</w:t>
            </w:r>
            <w:r w:rsidRPr="000961F5">
              <w:rPr>
                <w:lang w:eastAsia="x-none"/>
              </w:rPr>
              <w:t xml:space="preserve"> the settlement details for [IPO initiation Field #10] [IPO initiation Field #2]‘s [IPO initiation Field #59] is 12:00 today.”</w:t>
            </w:r>
          </w:p>
          <w:p w14:paraId="762A4238" w14:textId="77777777" w:rsidR="00714644" w:rsidRPr="000961F5" w:rsidRDefault="00714644" w:rsidP="00EE24F6">
            <w:pPr>
              <w:spacing w:after="39"/>
              <w:ind w:left="0"/>
              <w:jc w:val="left"/>
              <w:rPr>
                <w:lang w:eastAsia="x-none"/>
              </w:rPr>
            </w:pPr>
          </w:p>
        </w:tc>
        <w:tc>
          <w:tcPr>
            <w:tcW w:w="1085" w:type="dxa"/>
          </w:tcPr>
          <w:p w14:paraId="4E3B4645"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2264" w:type="dxa"/>
          </w:tcPr>
          <w:p w14:paraId="53039C82" w14:textId="77777777" w:rsidR="00714644" w:rsidRPr="000961F5" w:rsidRDefault="00714644" w:rsidP="00EE24F6">
            <w:pPr>
              <w:spacing w:after="39"/>
              <w:ind w:left="0"/>
              <w:jc w:val="center"/>
              <w:rPr>
                <w:lang w:eastAsia="x-none"/>
              </w:rPr>
            </w:pPr>
          </w:p>
        </w:tc>
      </w:tr>
      <w:tr w:rsidR="00714644" w:rsidRPr="000961F5" w14:paraId="244A9B56" w14:textId="77777777" w:rsidTr="00EE24F6">
        <w:tc>
          <w:tcPr>
            <w:tcW w:w="333" w:type="dxa"/>
          </w:tcPr>
          <w:p w14:paraId="7E485C86" w14:textId="77777777" w:rsidR="00714644" w:rsidRPr="000961F5" w:rsidRDefault="00714644" w:rsidP="00EE24F6">
            <w:pPr>
              <w:spacing w:after="39"/>
              <w:ind w:left="0"/>
              <w:jc w:val="left"/>
              <w:rPr>
                <w:lang w:eastAsia="x-none"/>
              </w:rPr>
            </w:pPr>
            <w:r w:rsidRPr="000961F5">
              <w:rPr>
                <w:lang w:eastAsia="x-none"/>
              </w:rPr>
              <w:t>2</w:t>
            </w:r>
          </w:p>
        </w:tc>
        <w:tc>
          <w:tcPr>
            <w:tcW w:w="6746" w:type="dxa"/>
          </w:tcPr>
          <w:p w14:paraId="39128FA5" w14:textId="77777777" w:rsidR="00714644" w:rsidRPr="000961F5" w:rsidRDefault="00714644" w:rsidP="00EE24F6">
            <w:pPr>
              <w:spacing w:after="39"/>
              <w:ind w:left="0"/>
              <w:jc w:val="left"/>
              <w:rPr>
                <w:lang w:eastAsia="x-none"/>
              </w:rPr>
            </w:pPr>
            <w:r w:rsidRPr="000961F5">
              <w:rPr>
                <w:lang w:eastAsia="x-none"/>
              </w:rPr>
              <w:t>Share Registrar (maker) inputs the settlement details for the preferential offers</w:t>
            </w:r>
          </w:p>
          <w:p w14:paraId="181D764D" w14:textId="77777777" w:rsidR="00714644" w:rsidRPr="000961F5" w:rsidRDefault="00714644" w:rsidP="00EE24F6">
            <w:pPr>
              <w:spacing w:after="39"/>
              <w:ind w:left="0"/>
              <w:jc w:val="left"/>
              <w:rPr>
                <w:lang w:eastAsia="x-none"/>
              </w:rPr>
            </w:pPr>
            <w:r w:rsidRPr="000961F5">
              <w:rPr>
                <w:lang w:eastAsia="x-none"/>
              </w:rPr>
              <w:t>[Temporary -&gt; Pending]</w:t>
            </w:r>
          </w:p>
          <w:p w14:paraId="3D5014C8" w14:textId="77777777" w:rsidR="00714644" w:rsidRPr="000961F5" w:rsidRDefault="00714644" w:rsidP="00EE24F6">
            <w:pPr>
              <w:spacing w:after="39"/>
              <w:ind w:left="0"/>
              <w:jc w:val="left"/>
              <w:rPr>
                <w:lang w:eastAsia="x-none"/>
              </w:rPr>
            </w:pPr>
          </w:p>
          <w:p w14:paraId="443A07F6" w14:textId="77777777" w:rsidR="00714644" w:rsidRPr="000961F5" w:rsidRDefault="00714644" w:rsidP="00EE24F6">
            <w:pPr>
              <w:spacing w:after="39"/>
              <w:ind w:left="0"/>
              <w:jc w:val="left"/>
              <w:rPr>
                <w:lang w:eastAsia="x-none"/>
              </w:rPr>
            </w:pPr>
            <w:r w:rsidRPr="000961F5">
              <w:rPr>
                <w:lang w:eastAsia="x-none"/>
              </w:rPr>
              <w:lastRenderedPageBreak/>
              <w:t xml:space="preserve">“[Share Registrar (maker)] has inputted the settlement details for [IPO initiation Field #10] [IPO initiation Field #2]‘s [IPO initiation Field #59] for </w:t>
            </w:r>
            <w:r w:rsidRPr="000961F5">
              <w:rPr>
                <w:u w:val="single"/>
                <w:lang w:eastAsia="x-none"/>
              </w:rPr>
              <w:t>approval</w:t>
            </w:r>
            <w:r w:rsidRPr="000961F5">
              <w:rPr>
                <w:lang w:eastAsia="x-none"/>
              </w:rPr>
              <w:t>.”</w:t>
            </w:r>
          </w:p>
          <w:p w14:paraId="015030E7" w14:textId="77777777" w:rsidR="00714644" w:rsidRPr="000961F5" w:rsidRDefault="00714644" w:rsidP="00EE24F6">
            <w:pPr>
              <w:spacing w:after="39"/>
              <w:ind w:left="0"/>
              <w:jc w:val="left"/>
              <w:rPr>
                <w:lang w:eastAsia="x-none"/>
              </w:rPr>
            </w:pPr>
          </w:p>
        </w:tc>
        <w:tc>
          <w:tcPr>
            <w:tcW w:w="1085" w:type="dxa"/>
          </w:tcPr>
          <w:p w14:paraId="7C70BACC" w14:textId="77777777" w:rsidR="00714644" w:rsidRPr="000961F5" w:rsidRDefault="00714644" w:rsidP="00EE24F6">
            <w:pPr>
              <w:spacing w:after="39"/>
              <w:ind w:left="0"/>
              <w:jc w:val="center"/>
              <w:rPr>
                <w:lang w:eastAsia="x-none"/>
              </w:rPr>
            </w:pPr>
            <w:r w:rsidRPr="000961F5">
              <w:rPr>
                <w:lang w:eastAsia="x-none"/>
              </w:rPr>
              <w:lastRenderedPageBreak/>
              <w:sym w:font="Wingdings" w:char="F0FC"/>
            </w:r>
          </w:p>
        </w:tc>
        <w:tc>
          <w:tcPr>
            <w:tcW w:w="2264" w:type="dxa"/>
          </w:tcPr>
          <w:p w14:paraId="0BBB1CC0" w14:textId="77777777" w:rsidR="00714644" w:rsidRPr="000961F5" w:rsidRDefault="00714644" w:rsidP="00EE24F6">
            <w:pPr>
              <w:spacing w:after="39"/>
              <w:ind w:left="0"/>
              <w:jc w:val="center"/>
              <w:rPr>
                <w:lang w:eastAsia="x-none"/>
              </w:rPr>
            </w:pPr>
          </w:p>
        </w:tc>
      </w:tr>
      <w:tr w:rsidR="00714644" w:rsidRPr="000961F5" w14:paraId="23AC0089" w14:textId="77777777" w:rsidTr="00EE24F6">
        <w:tc>
          <w:tcPr>
            <w:tcW w:w="333" w:type="dxa"/>
          </w:tcPr>
          <w:p w14:paraId="5D3604D0" w14:textId="77777777" w:rsidR="00714644" w:rsidRPr="000961F5" w:rsidRDefault="00714644" w:rsidP="00EE24F6">
            <w:pPr>
              <w:spacing w:after="39"/>
              <w:ind w:left="0"/>
              <w:jc w:val="left"/>
              <w:rPr>
                <w:lang w:eastAsia="x-none"/>
              </w:rPr>
            </w:pPr>
            <w:r w:rsidRPr="000961F5">
              <w:rPr>
                <w:lang w:eastAsia="x-none"/>
              </w:rPr>
              <w:t>3</w:t>
            </w:r>
          </w:p>
        </w:tc>
        <w:tc>
          <w:tcPr>
            <w:tcW w:w="6746" w:type="dxa"/>
          </w:tcPr>
          <w:p w14:paraId="7C637FD8" w14:textId="77777777" w:rsidR="00714644" w:rsidRPr="000961F5" w:rsidRDefault="00714644" w:rsidP="00EE24F6">
            <w:pPr>
              <w:spacing w:after="39"/>
              <w:ind w:left="0"/>
              <w:jc w:val="left"/>
              <w:rPr>
                <w:lang w:eastAsia="x-none"/>
              </w:rPr>
            </w:pPr>
            <w:r w:rsidRPr="000961F5">
              <w:rPr>
                <w:lang w:eastAsia="x-none"/>
              </w:rPr>
              <w:t>Share Registrar (checker) reverts entries to Share Registrar (maker)</w:t>
            </w:r>
          </w:p>
          <w:p w14:paraId="102C6AF9" w14:textId="77777777" w:rsidR="00714644" w:rsidRPr="000961F5" w:rsidRDefault="00714644" w:rsidP="00EE24F6">
            <w:pPr>
              <w:spacing w:after="39"/>
              <w:ind w:left="0"/>
              <w:jc w:val="left"/>
              <w:rPr>
                <w:lang w:eastAsia="x-none"/>
              </w:rPr>
            </w:pPr>
            <w:r w:rsidRPr="000961F5">
              <w:rPr>
                <w:lang w:eastAsia="x-none"/>
              </w:rPr>
              <w:t>[Pending -&gt; Temporary]</w:t>
            </w:r>
          </w:p>
          <w:p w14:paraId="13107C58" w14:textId="77777777" w:rsidR="00714644" w:rsidRPr="000961F5" w:rsidRDefault="00714644" w:rsidP="00EE24F6">
            <w:pPr>
              <w:spacing w:after="39"/>
              <w:ind w:left="0"/>
              <w:jc w:val="left"/>
              <w:rPr>
                <w:lang w:eastAsia="x-none"/>
              </w:rPr>
            </w:pPr>
          </w:p>
          <w:p w14:paraId="7A7F040C" w14:textId="77777777" w:rsidR="00714644" w:rsidRPr="000961F5" w:rsidRDefault="00714644" w:rsidP="00EE24F6">
            <w:pPr>
              <w:spacing w:after="39"/>
              <w:ind w:left="0"/>
              <w:jc w:val="left"/>
              <w:rPr>
                <w:lang w:eastAsia="x-none"/>
              </w:rPr>
            </w:pPr>
            <w:r w:rsidRPr="000961F5">
              <w:rPr>
                <w:lang w:eastAsia="x-none"/>
              </w:rPr>
              <w:t xml:space="preserve">“[Share Registrar (checker)] has reverted back the settlement details for [IPO initiation Field #10] [IPO initiation Field #2]‘s  [IPO initiation Field #59] for </w:t>
            </w:r>
            <w:r w:rsidRPr="000961F5">
              <w:rPr>
                <w:u w:val="single"/>
                <w:lang w:eastAsia="x-none"/>
              </w:rPr>
              <w:t>amendment</w:t>
            </w:r>
            <w:r w:rsidRPr="000961F5">
              <w:rPr>
                <w:lang w:eastAsia="x-none"/>
              </w:rPr>
              <w:t>.”</w:t>
            </w:r>
          </w:p>
        </w:tc>
        <w:tc>
          <w:tcPr>
            <w:tcW w:w="1085" w:type="dxa"/>
          </w:tcPr>
          <w:p w14:paraId="75CB3685"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2264" w:type="dxa"/>
          </w:tcPr>
          <w:p w14:paraId="0FF77764" w14:textId="77777777" w:rsidR="00714644" w:rsidRPr="000961F5" w:rsidRDefault="00714644" w:rsidP="00EE24F6">
            <w:pPr>
              <w:spacing w:after="39"/>
              <w:ind w:left="0"/>
              <w:jc w:val="center"/>
              <w:rPr>
                <w:lang w:eastAsia="x-none"/>
              </w:rPr>
            </w:pPr>
          </w:p>
        </w:tc>
      </w:tr>
      <w:tr w:rsidR="00714644" w:rsidRPr="000961F5" w14:paraId="1821915A" w14:textId="77777777" w:rsidTr="00EE24F6">
        <w:tc>
          <w:tcPr>
            <w:tcW w:w="333" w:type="dxa"/>
          </w:tcPr>
          <w:p w14:paraId="189D4D02" w14:textId="77777777" w:rsidR="00714644" w:rsidRPr="000961F5" w:rsidRDefault="00714644" w:rsidP="00EE24F6">
            <w:pPr>
              <w:spacing w:after="39"/>
              <w:ind w:left="0"/>
              <w:jc w:val="left"/>
              <w:rPr>
                <w:lang w:eastAsia="x-none"/>
              </w:rPr>
            </w:pPr>
            <w:r w:rsidRPr="000961F5">
              <w:rPr>
                <w:lang w:eastAsia="x-none"/>
              </w:rPr>
              <w:t>4</w:t>
            </w:r>
          </w:p>
        </w:tc>
        <w:tc>
          <w:tcPr>
            <w:tcW w:w="6746" w:type="dxa"/>
          </w:tcPr>
          <w:p w14:paraId="659FF2E8" w14:textId="77777777" w:rsidR="00714644" w:rsidRPr="000961F5" w:rsidRDefault="00714644" w:rsidP="00EE24F6">
            <w:pPr>
              <w:spacing w:after="39"/>
              <w:ind w:left="0"/>
              <w:jc w:val="left"/>
              <w:rPr>
                <w:lang w:eastAsia="x-none"/>
              </w:rPr>
            </w:pPr>
            <w:r w:rsidRPr="000961F5">
              <w:rPr>
                <w:lang w:eastAsia="x-none"/>
              </w:rPr>
              <w:t>Share Registrar (checker) authorizes entries from Share Registrar (maker)</w:t>
            </w:r>
          </w:p>
          <w:p w14:paraId="44369C6D" w14:textId="77777777" w:rsidR="00714644" w:rsidRPr="000961F5" w:rsidRDefault="00714644" w:rsidP="00EE24F6">
            <w:pPr>
              <w:spacing w:after="39"/>
              <w:ind w:left="0"/>
              <w:jc w:val="left"/>
              <w:rPr>
                <w:lang w:eastAsia="x-none"/>
              </w:rPr>
            </w:pPr>
            <w:r w:rsidRPr="000961F5">
              <w:rPr>
                <w:lang w:eastAsia="x-none"/>
              </w:rPr>
              <w:t>[Pending -&gt; Authorized]</w:t>
            </w:r>
          </w:p>
          <w:p w14:paraId="7E1BDBE2" w14:textId="77777777" w:rsidR="00714644" w:rsidRPr="000961F5" w:rsidRDefault="00714644" w:rsidP="00EE24F6">
            <w:pPr>
              <w:spacing w:after="39"/>
              <w:ind w:left="0"/>
              <w:jc w:val="left"/>
              <w:rPr>
                <w:lang w:eastAsia="x-none"/>
              </w:rPr>
            </w:pPr>
          </w:p>
          <w:p w14:paraId="0DCF6896" w14:textId="77777777" w:rsidR="00714644" w:rsidRPr="000961F5" w:rsidRDefault="00714644" w:rsidP="00EE24F6">
            <w:pPr>
              <w:spacing w:after="39"/>
              <w:ind w:left="0"/>
              <w:jc w:val="left"/>
              <w:rPr>
                <w:lang w:eastAsia="x-none"/>
              </w:rPr>
            </w:pPr>
            <w:r w:rsidRPr="000961F5">
              <w:rPr>
                <w:lang w:eastAsia="x-none"/>
              </w:rPr>
              <w:t xml:space="preserve">“[Share Registrar (checker)] has </w:t>
            </w:r>
            <w:r w:rsidRPr="000961F5">
              <w:rPr>
                <w:u w:val="single"/>
                <w:lang w:eastAsia="x-none"/>
              </w:rPr>
              <w:t>authorized</w:t>
            </w:r>
            <w:r w:rsidRPr="000961F5">
              <w:rPr>
                <w:lang w:eastAsia="x-none"/>
              </w:rPr>
              <w:t xml:space="preserve"> the settlement details for [IPO initiation Field #10] [IPO initiation Field #2]’s [IPO initiation Field #59].”</w:t>
            </w:r>
          </w:p>
        </w:tc>
        <w:tc>
          <w:tcPr>
            <w:tcW w:w="1085" w:type="dxa"/>
          </w:tcPr>
          <w:p w14:paraId="68EC0327"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2264" w:type="dxa"/>
          </w:tcPr>
          <w:p w14:paraId="4141E601" w14:textId="77777777" w:rsidR="00714644" w:rsidRPr="000961F5" w:rsidRDefault="00714644" w:rsidP="00EE24F6">
            <w:pPr>
              <w:spacing w:after="39"/>
              <w:ind w:left="0"/>
              <w:jc w:val="center"/>
              <w:rPr>
                <w:lang w:eastAsia="x-none"/>
              </w:rPr>
            </w:pPr>
            <w:r w:rsidRPr="000961F5">
              <w:rPr>
                <w:lang w:eastAsia="x-none"/>
              </w:rPr>
              <w:sym w:font="Wingdings" w:char="F0FC"/>
            </w:r>
          </w:p>
        </w:tc>
      </w:tr>
    </w:tbl>
    <w:p w14:paraId="5AD1ED21" w14:textId="77777777" w:rsidR="00714644" w:rsidRPr="000961F5" w:rsidRDefault="00714644" w:rsidP="00714644">
      <w:pPr>
        <w:ind w:left="0"/>
        <w:rPr>
          <w:lang w:eastAsia="x-none"/>
        </w:rPr>
      </w:pPr>
    </w:p>
    <w:p w14:paraId="4282F71C" w14:textId="77777777" w:rsidR="00714644" w:rsidRPr="000961F5" w:rsidRDefault="00714644" w:rsidP="00714644">
      <w:pPr>
        <w:ind w:left="0"/>
        <w:rPr>
          <w:b/>
          <w:u w:val="single"/>
          <w:lang w:eastAsia="x-none"/>
        </w:rPr>
      </w:pPr>
      <w:r w:rsidRPr="000961F5">
        <w:rPr>
          <w:b/>
          <w:u w:val="single"/>
          <w:lang w:eastAsia="x-none"/>
        </w:rPr>
        <w:t>Public offer size adjustment option</w:t>
      </w:r>
    </w:p>
    <w:p w14:paraId="354ECB22" w14:textId="77777777" w:rsidR="00714644" w:rsidRPr="000961F5" w:rsidRDefault="00714644" w:rsidP="00714644">
      <w:pPr>
        <w:ind w:left="0"/>
        <w:rPr>
          <w:lang w:eastAsia="x-none"/>
        </w:rPr>
      </w:pPr>
    </w:p>
    <w:tbl>
      <w:tblPr>
        <w:tblStyle w:val="TableGrid"/>
        <w:tblW w:w="10428" w:type="dxa"/>
        <w:tblLook w:val="04A0" w:firstRow="1" w:lastRow="0" w:firstColumn="1" w:lastColumn="0" w:noHBand="0" w:noVBand="1"/>
      </w:tblPr>
      <w:tblGrid>
        <w:gridCol w:w="333"/>
        <w:gridCol w:w="6466"/>
        <w:gridCol w:w="1701"/>
        <w:gridCol w:w="1928"/>
      </w:tblGrid>
      <w:tr w:rsidR="00714644" w:rsidRPr="000961F5" w14:paraId="2672C6A3" w14:textId="77777777" w:rsidTr="00EE24F6">
        <w:tc>
          <w:tcPr>
            <w:tcW w:w="333" w:type="dxa"/>
            <w:shd w:val="clear" w:color="auto" w:fill="13426B"/>
          </w:tcPr>
          <w:p w14:paraId="2AD3A8A6" w14:textId="77777777" w:rsidR="00714644" w:rsidRPr="000961F5" w:rsidRDefault="00714644" w:rsidP="00EE24F6">
            <w:pPr>
              <w:spacing w:after="39"/>
              <w:ind w:left="0"/>
              <w:jc w:val="left"/>
              <w:rPr>
                <w:b/>
                <w:lang w:eastAsia="x-none"/>
              </w:rPr>
            </w:pPr>
            <w:r w:rsidRPr="000961F5">
              <w:rPr>
                <w:b/>
                <w:lang w:eastAsia="x-none"/>
              </w:rPr>
              <w:t>#</w:t>
            </w:r>
          </w:p>
        </w:tc>
        <w:tc>
          <w:tcPr>
            <w:tcW w:w="6466" w:type="dxa"/>
            <w:shd w:val="clear" w:color="auto" w:fill="13426B"/>
          </w:tcPr>
          <w:p w14:paraId="14F9C538" w14:textId="77777777" w:rsidR="00714644" w:rsidRPr="000961F5" w:rsidRDefault="00714644" w:rsidP="00EE24F6">
            <w:pPr>
              <w:spacing w:after="39"/>
              <w:ind w:left="0"/>
              <w:jc w:val="left"/>
              <w:rPr>
                <w:b/>
                <w:lang w:eastAsia="x-none"/>
              </w:rPr>
            </w:pPr>
            <w:r w:rsidRPr="000961F5">
              <w:rPr>
                <w:b/>
                <w:lang w:eastAsia="x-none"/>
              </w:rPr>
              <w:t>Action</w:t>
            </w:r>
          </w:p>
        </w:tc>
        <w:tc>
          <w:tcPr>
            <w:tcW w:w="1701" w:type="dxa"/>
            <w:shd w:val="clear" w:color="auto" w:fill="13426B"/>
          </w:tcPr>
          <w:p w14:paraId="4D0FB1CF" w14:textId="77777777" w:rsidR="00714644" w:rsidRPr="000961F5" w:rsidRDefault="00714644" w:rsidP="00EE24F6">
            <w:pPr>
              <w:spacing w:after="39"/>
              <w:ind w:left="0"/>
              <w:jc w:val="left"/>
              <w:rPr>
                <w:b/>
                <w:lang w:eastAsia="x-none"/>
              </w:rPr>
            </w:pPr>
            <w:r w:rsidRPr="000961F5">
              <w:rPr>
                <w:b/>
                <w:lang w:eastAsia="x-none"/>
              </w:rPr>
              <w:t>Drafting Sponsor (maker) / Principal Sponsor (checker)</w:t>
            </w:r>
          </w:p>
        </w:tc>
        <w:tc>
          <w:tcPr>
            <w:tcW w:w="1928" w:type="dxa"/>
            <w:shd w:val="clear" w:color="auto" w:fill="13426B"/>
          </w:tcPr>
          <w:p w14:paraId="6E254270" w14:textId="77777777" w:rsidR="00714644" w:rsidRPr="000961F5" w:rsidRDefault="00714644" w:rsidP="00EE24F6">
            <w:pPr>
              <w:spacing w:after="39"/>
              <w:ind w:left="0"/>
              <w:jc w:val="left"/>
              <w:rPr>
                <w:b/>
                <w:lang w:eastAsia="x-none"/>
              </w:rPr>
            </w:pPr>
            <w:r w:rsidRPr="000961F5">
              <w:rPr>
                <w:b/>
                <w:lang w:eastAsia="x-none"/>
              </w:rPr>
              <w:t xml:space="preserve">HKSCC / Regulator(SFC) / Regulator(HKEX) / </w:t>
            </w:r>
          </w:p>
        </w:tc>
      </w:tr>
      <w:tr w:rsidR="00714644" w:rsidRPr="000961F5" w14:paraId="5B2044B4" w14:textId="77777777" w:rsidTr="00EE24F6">
        <w:tc>
          <w:tcPr>
            <w:tcW w:w="333" w:type="dxa"/>
          </w:tcPr>
          <w:p w14:paraId="1C3B301C" w14:textId="77777777" w:rsidR="00714644" w:rsidRPr="000961F5" w:rsidRDefault="00714644" w:rsidP="00EE24F6">
            <w:pPr>
              <w:spacing w:after="39"/>
              <w:ind w:left="0"/>
              <w:jc w:val="left"/>
              <w:rPr>
                <w:lang w:eastAsia="x-none"/>
              </w:rPr>
            </w:pPr>
            <w:r w:rsidRPr="000961F5">
              <w:rPr>
                <w:lang w:eastAsia="x-none"/>
              </w:rPr>
              <w:t>1</w:t>
            </w:r>
          </w:p>
        </w:tc>
        <w:tc>
          <w:tcPr>
            <w:tcW w:w="6466" w:type="dxa"/>
          </w:tcPr>
          <w:p w14:paraId="25B1744C" w14:textId="77777777" w:rsidR="00714644" w:rsidRPr="000961F5" w:rsidRDefault="00714644" w:rsidP="00EE24F6">
            <w:pPr>
              <w:spacing w:after="39"/>
              <w:ind w:left="0"/>
              <w:jc w:val="left"/>
              <w:rPr>
                <w:lang w:eastAsia="x-none"/>
              </w:rPr>
            </w:pPr>
            <w:r w:rsidRPr="000961F5">
              <w:rPr>
                <w:lang w:eastAsia="x-none"/>
              </w:rPr>
              <w:t>Before principal sponsor authorises entries, 9am public offer book close date</w:t>
            </w:r>
          </w:p>
          <w:p w14:paraId="23C73E16" w14:textId="77777777" w:rsidR="00714644" w:rsidRPr="000961F5" w:rsidRDefault="00714644" w:rsidP="00EE24F6">
            <w:pPr>
              <w:spacing w:after="39"/>
              <w:ind w:left="0"/>
              <w:jc w:val="left"/>
              <w:rPr>
                <w:lang w:eastAsia="x-none"/>
              </w:rPr>
            </w:pPr>
          </w:p>
          <w:p w14:paraId="2DA5877E" w14:textId="77777777" w:rsidR="00714644" w:rsidRPr="000961F5" w:rsidRDefault="00714644" w:rsidP="00EE24F6">
            <w:pPr>
              <w:spacing w:after="39"/>
              <w:ind w:left="0"/>
              <w:jc w:val="left"/>
              <w:rPr>
                <w:lang w:eastAsia="x-none"/>
              </w:rPr>
            </w:pPr>
            <w:r w:rsidRPr="000961F5">
              <w:rPr>
                <w:lang w:eastAsia="x-none"/>
              </w:rPr>
              <w:t xml:space="preserve">“REMINDER: The deadline for </w:t>
            </w:r>
            <w:r w:rsidRPr="000961F5">
              <w:rPr>
                <w:u w:val="single"/>
                <w:lang w:eastAsia="x-none"/>
              </w:rPr>
              <w:t>inputting</w:t>
            </w:r>
            <w:r w:rsidRPr="000961F5">
              <w:rPr>
                <w:lang w:eastAsia="x-none"/>
              </w:rPr>
              <w:t xml:space="preserve"> the settlement details for [IPO initiation Field #10] [IPO initiation Field #2]’s public offer size adjustment option is 12:00 today.”</w:t>
            </w:r>
          </w:p>
          <w:p w14:paraId="424BBAC6" w14:textId="77777777" w:rsidR="00714644" w:rsidRPr="000961F5" w:rsidRDefault="00714644" w:rsidP="00EE24F6">
            <w:pPr>
              <w:spacing w:after="39"/>
              <w:ind w:left="0"/>
              <w:jc w:val="left"/>
              <w:rPr>
                <w:lang w:eastAsia="x-none"/>
              </w:rPr>
            </w:pPr>
          </w:p>
        </w:tc>
        <w:tc>
          <w:tcPr>
            <w:tcW w:w="1701" w:type="dxa"/>
          </w:tcPr>
          <w:p w14:paraId="6E491B23"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928" w:type="dxa"/>
          </w:tcPr>
          <w:p w14:paraId="05A30C6C" w14:textId="77777777" w:rsidR="00714644" w:rsidRPr="000961F5" w:rsidRDefault="00714644" w:rsidP="00EE24F6">
            <w:pPr>
              <w:spacing w:after="39"/>
              <w:ind w:left="0"/>
              <w:jc w:val="center"/>
              <w:rPr>
                <w:lang w:eastAsia="x-none"/>
              </w:rPr>
            </w:pPr>
          </w:p>
        </w:tc>
      </w:tr>
      <w:tr w:rsidR="00714644" w:rsidRPr="000961F5" w14:paraId="0A95ECA4" w14:textId="77777777" w:rsidTr="00EE24F6">
        <w:tc>
          <w:tcPr>
            <w:tcW w:w="333" w:type="dxa"/>
          </w:tcPr>
          <w:p w14:paraId="7FF89370" w14:textId="77777777" w:rsidR="00714644" w:rsidRPr="000961F5" w:rsidRDefault="00714644" w:rsidP="00EE24F6">
            <w:pPr>
              <w:spacing w:after="39"/>
              <w:ind w:left="0"/>
              <w:jc w:val="left"/>
              <w:rPr>
                <w:lang w:eastAsia="x-none"/>
              </w:rPr>
            </w:pPr>
            <w:r w:rsidRPr="000961F5">
              <w:rPr>
                <w:lang w:eastAsia="x-none"/>
              </w:rPr>
              <w:t>2</w:t>
            </w:r>
          </w:p>
        </w:tc>
        <w:tc>
          <w:tcPr>
            <w:tcW w:w="6466" w:type="dxa"/>
          </w:tcPr>
          <w:p w14:paraId="7E3D3F06" w14:textId="77777777" w:rsidR="00714644" w:rsidRPr="000961F5" w:rsidRDefault="00714644" w:rsidP="00EE24F6">
            <w:pPr>
              <w:spacing w:after="39"/>
              <w:ind w:left="0"/>
              <w:jc w:val="left"/>
              <w:rPr>
                <w:lang w:eastAsia="x-none"/>
              </w:rPr>
            </w:pPr>
            <w:r w:rsidRPr="000961F5">
              <w:rPr>
                <w:lang w:eastAsia="x-none"/>
              </w:rPr>
              <w:t>Drafting Sponsor inputs the settlement details for the public offer size adjustment option</w:t>
            </w:r>
          </w:p>
          <w:p w14:paraId="0EA7B574" w14:textId="77777777" w:rsidR="00714644" w:rsidRPr="000961F5" w:rsidRDefault="00714644" w:rsidP="00EE24F6">
            <w:pPr>
              <w:spacing w:after="39"/>
              <w:ind w:left="0"/>
              <w:jc w:val="left"/>
              <w:rPr>
                <w:lang w:eastAsia="x-none"/>
              </w:rPr>
            </w:pPr>
            <w:r w:rsidRPr="000961F5">
              <w:rPr>
                <w:lang w:eastAsia="x-none"/>
              </w:rPr>
              <w:t>[Temporary -&gt; Pending]</w:t>
            </w:r>
          </w:p>
          <w:p w14:paraId="52E8E8C0" w14:textId="77777777" w:rsidR="00714644" w:rsidRPr="000961F5" w:rsidRDefault="00714644" w:rsidP="00EE24F6">
            <w:pPr>
              <w:spacing w:after="39"/>
              <w:ind w:left="0"/>
              <w:jc w:val="left"/>
              <w:rPr>
                <w:lang w:eastAsia="x-none"/>
              </w:rPr>
            </w:pPr>
          </w:p>
          <w:p w14:paraId="4C35DDC6" w14:textId="77777777" w:rsidR="00714644" w:rsidRPr="000961F5" w:rsidRDefault="00714644" w:rsidP="00EE24F6">
            <w:pPr>
              <w:spacing w:after="39"/>
              <w:ind w:left="0"/>
              <w:jc w:val="left"/>
              <w:rPr>
                <w:lang w:eastAsia="x-none"/>
              </w:rPr>
            </w:pPr>
            <w:r w:rsidRPr="000961F5">
              <w:rPr>
                <w:lang w:eastAsia="x-none"/>
              </w:rPr>
              <w:t xml:space="preserve">“[Drafting Sponsor] has inputted the settlement details for [IPO initiation Field #10] [IPO initiation Field #2]‘s public offer size adjustment option for </w:t>
            </w:r>
            <w:r w:rsidRPr="000961F5">
              <w:rPr>
                <w:u w:val="single"/>
                <w:lang w:eastAsia="x-none"/>
              </w:rPr>
              <w:t>approval</w:t>
            </w:r>
            <w:r w:rsidRPr="000961F5">
              <w:rPr>
                <w:lang w:eastAsia="x-none"/>
              </w:rPr>
              <w:t>.”</w:t>
            </w:r>
          </w:p>
          <w:p w14:paraId="4989CE78" w14:textId="77777777" w:rsidR="00714644" w:rsidRPr="000961F5" w:rsidRDefault="00714644" w:rsidP="00EE24F6">
            <w:pPr>
              <w:spacing w:after="39"/>
              <w:ind w:left="0"/>
              <w:jc w:val="left"/>
              <w:rPr>
                <w:lang w:eastAsia="x-none"/>
              </w:rPr>
            </w:pPr>
          </w:p>
        </w:tc>
        <w:tc>
          <w:tcPr>
            <w:tcW w:w="1701" w:type="dxa"/>
          </w:tcPr>
          <w:p w14:paraId="46C2ADC1"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928" w:type="dxa"/>
          </w:tcPr>
          <w:p w14:paraId="3590AEFD" w14:textId="77777777" w:rsidR="00714644" w:rsidRPr="000961F5" w:rsidRDefault="00714644" w:rsidP="00EE24F6">
            <w:pPr>
              <w:spacing w:after="39"/>
              <w:ind w:left="0"/>
              <w:jc w:val="center"/>
              <w:rPr>
                <w:lang w:eastAsia="x-none"/>
              </w:rPr>
            </w:pPr>
          </w:p>
        </w:tc>
      </w:tr>
      <w:tr w:rsidR="00714644" w:rsidRPr="000961F5" w14:paraId="0D55BF8F" w14:textId="77777777" w:rsidTr="00EE24F6">
        <w:tc>
          <w:tcPr>
            <w:tcW w:w="333" w:type="dxa"/>
          </w:tcPr>
          <w:p w14:paraId="34A4030E" w14:textId="77777777" w:rsidR="00714644" w:rsidRPr="000961F5" w:rsidRDefault="00714644" w:rsidP="00EE24F6">
            <w:pPr>
              <w:spacing w:after="39"/>
              <w:ind w:left="0"/>
              <w:jc w:val="left"/>
              <w:rPr>
                <w:lang w:eastAsia="x-none"/>
              </w:rPr>
            </w:pPr>
            <w:r w:rsidRPr="000961F5">
              <w:rPr>
                <w:lang w:eastAsia="x-none"/>
              </w:rPr>
              <w:t>3</w:t>
            </w:r>
          </w:p>
        </w:tc>
        <w:tc>
          <w:tcPr>
            <w:tcW w:w="6466" w:type="dxa"/>
          </w:tcPr>
          <w:p w14:paraId="131601C3" w14:textId="77777777" w:rsidR="00714644" w:rsidRPr="000961F5" w:rsidRDefault="00714644" w:rsidP="00EE24F6">
            <w:pPr>
              <w:spacing w:after="39"/>
              <w:ind w:left="0"/>
              <w:jc w:val="left"/>
              <w:rPr>
                <w:lang w:eastAsia="x-none"/>
              </w:rPr>
            </w:pPr>
            <w:r w:rsidRPr="000961F5">
              <w:rPr>
                <w:lang w:eastAsia="x-none"/>
              </w:rPr>
              <w:t>Principal sponsor reverts entries to Drafting Sponsor</w:t>
            </w:r>
          </w:p>
          <w:p w14:paraId="4E4E48DE" w14:textId="77777777" w:rsidR="00714644" w:rsidRPr="000961F5" w:rsidRDefault="00714644" w:rsidP="00EE24F6">
            <w:pPr>
              <w:spacing w:after="39"/>
              <w:ind w:left="0"/>
              <w:jc w:val="left"/>
              <w:rPr>
                <w:lang w:eastAsia="x-none"/>
              </w:rPr>
            </w:pPr>
            <w:r w:rsidRPr="000961F5">
              <w:rPr>
                <w:lang w:eastAsia="x-none"/>
              </w:rPr>
              <w:t>[Pending -&gt; Temporary]</w:t>
            </w:r>
          </w:p>
          <w:p w14:paraId="2C4E3AE0" w14:textId="77777777" w:rsidR="00714644" w:rsidRPr="000961F5" w:rsidRDefault="00714644" w:rsidP="00EE24F6">
            <w:pPr>
              <w:spacing w:after="39"/>
              <w:ind w:left="0"/>
              <w:jc w:val="left"/>
              <w:rPr>
                <w:lang w:eastAsia="x-none"/>
              </w:rPr>
            </w:pPr>
          </w:p>
          <w:p w14:paraId="50356F20" w14:textId="77777777" w:rsidR="00714644" w:rsidRPr="000961F5" w:rsidRDefault="00714644" w:rsidP="00EE24F6">
            <w:pPr>
              <w:spacing w:after="39"/>
              <w:ind w:left="0"/>
              <w:jc w:val="left"/>
              <w:rPr>
                <w:lang w:eastAsia="x-none"/>
              </w:rPr>
            </w:pPr>
            <w:r w:rsidRPr="000961F5">
              <w:rPr>
                <w:lang w:eastAsia="x-none"/>
              </w:rPr>
              <w:t xml:space="preserve">“[Principal sponsor] has reverted back the settlement details for [IPO initiation Field #10] [IPO initiation Field #2]‘s public offer size adjustment option for </w:t>
            </w:r>
            <w:r w:rsidRPr="000961F5">
              <w:rPr>
                <w:u w:val="single"/>
                <w:lang w:eastAsia="x-none"/>
              </w:rPr>
              <w:t>amendment</w:t>
            </w:r>
            <w:r w:rsidRPr="000961F5">
              <w:rPr>
                <w:lang w:eastAsia="x-none"/>
              </w:rPr>
              <w:t>.”</w:t>
            </w:r>
          </w:p>
        </w:tc>
        <w:tc>
          <w:tcPr>
            <w:tcW w:w="1701" w:type="dxa"/>
          </w:tcPr>
          <w:p w14:paraId="2CF510F8"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928" w:type="dxa"/>
          </w:tcPr>
          <w:p w14:paraId="5098B49D" w14:textId="77777777" w:rsidR="00714644" w:rsidRPr="000961F5" w:rsidRDefault="00714644" w:rsidP="00EE24F6">
            <w:pPr>
              <w:spacing w:after="39"/>
              <w:ind w:left="0"/>
              <w:jc w:val="center"/>
              <w:rPr>
                <w:lang w:eastAsia="x-none"/>
              </w:rPr>
            </w:pPr>
          </w:p>
        </w:tc>
      </w:tr>
      <w:tr w:rsidR="00714644" w:rsidRPr="000961F5" w14:paraId="7F34D9A6" w14:textId="77777777" w:rsidTr="00EE24F6">
        <w:tc>
          <w:tcPr>
            <w:tcW w:w="333" w:type="dxa"/>
          </w:tcPr>
          <w:p w14:paraId="2DA2803B" w14:textId="77777777" w:rsidR="00714644" w:rsidRPr="000961F5" w:rsidRDefault="00714644" w:rsidP="00EE24F6">
            <w:pPr>
              <w:spacing w:after="39"/>
              <w:ind w:left="0"/>
              <w:jc w:val="left"/>
              <w:rPr>
                <w:lang w:eastAsia="x-none"/>
              </w:rPr>
            </w:pPr>
            <w:r w:rsidRPr="000961F5">
              <w:rPr>
                <w:lang w:eastAsia="x-none"/>
              </w:rPr>
              <w:t>4</w:t>
            </w:r>
          </w:p>
        </w:tc>
        <w:tc>
          <w:tcPr>
            <w:tcW w:w="6466" w:type="dxa"/>
          </w:tcPr>
          <w:p w14:paraId="4E1E2283" w14:textId="77777777" w:rsidR="00714644" w:rsidRPr="000961F5" w:rsidRDefault="00714644" w:rsidP="00EE24F6">
            <w:pPr>
              <w:spacing w:after="39"/>
              <w:ind w:left="0"/>
              <w:jc w:val="left"/>
              <w:rPr>
                <w:lang w:eastAsia="x-none"/>
              </w:rPr>
            </w:pPr>
            <w:r w:rsidRPr="000961F5">
              <w:rPr>
                <w:lang w:eastAsia="x-none"/>
              </w:rPr>
              <w:t>Principal sponsor authorizes entries from Drafting Sponsor</w:t>
            </w:r>
          </w:p>
          <w:p w14:paraId="751ED593" w14:textId="77777777" w:rsidR="00714644" w:rsidRPr="000961F5" w:rsidRDefault="00714644" w:rsidP="00EE24F6">
            <w:pPr>
              <w:spacing w:after="39"/>
              <w:ind w:left="0"/>
              <w:jc w:val="left"/>
              <w:rPr>
                <w:lang w:eastAsia="x-none"/>
              </w:rPr>
            </w:pPr>
            <w:r w:rsidRPr="000961F5">
              <w:rPr>
                <w:lang w:eastAsia="x-none"/>
              </w:rPr>
              <w:lastRenderedPageBreak/>
              <w:t>[Pending -&gt; Authorized]</w:t>
            </w:r>
          </w:p>
          <w:p w14:paraId="3AF46E60" w14:textId="77777777" w:rsidR="00714644" w:rsidRPr="000961F5" w:rsidRDefault="00714644" w:rsidP="00EE24F6">
            <w:pPr>
              <w:spacing w:after="39"/>
              <w:ind w:left="0"/>
              <w:jc w:val="left"/>
              <w:rPr>
                <w:lang w:eastAsia="x-none"/>
              </w:rPr>
            </w:pPr>
          </w:p>
          <w:p w14:paraId="4E3B2A06" w14:textId="77777777" w:rsidR="00714644" w:rsidRPr="000961F5" w:rsidRDefault="00714644" w:rsidP="00EE24F6">
            <w:pPr>
              <w:spacing w:after="39"/>
              <w:ind w:left="0"/>
              <w:jc w:val="left"/>
              <w:rPr>
                <w:lang w:eastAsia="x-none"/>
              </w:rPr>
            </w:pPr>
            <w:r w:rsidRPr="000961F5">
              <w:rPr>
                <w:lang w:eastAsia="x-none"/>
              </w:rPr>
              <w:t xml:space="preserve">“[Principal sponsor] has </w:t>
            </w:r>
            <w:r w:rsidRPr="000961F5">
              <w:rPr>
                <w:u w:val="single"/>
                <w:lang w:eastAsia="x-none"/>
              </w:rPr>
              <w:t>authorized</w:t>
            </w:r>
            <w:r w:rsidRPr="000961F5">
              <w:rPr>
                <w:lang w:eastAsia="x-none"/>
              </w:rPr>
              <w:t xml:space="preserve"> the settlement details for [IPO initiation Field #10] [IPO initiation Field #2]’s public offer size adjustment option.”</w:t>
            </w:r>
          </w:p>
        </w:tc>
        <w:tc>
          <w:tcPr>
            <w:tcW w:w="1701" w:type="dxa"/>
          </w:tcPr>
          <w:p w14:paraId="4EC7F727" w14:textId="77777777" w:rsidR="00714644" w:rsidRPr="000961F5" w:rsidRDefault="00714644" w:rsidP="00EE24F6">
            <w:pPr>
              <w:spacing w:after="39"/>
              <w:ind w:left="0"/>
              <w:jc w:val="center"/>
              <w:rPr>
                <w:lang w:eastAsia="x-none"/>
              </w:rPr>
            </w:pPr>
            <w:r w:rsidRPr="000961F5">
              <w:rPr>
                <w:lang w:eastAsia="x-none"/>
              </w:rPr>
              <w:lastRenderedPageBreak/>
              <w:sym w:font="Wingdings" w:char="F0FC"/>
            </w:r>
          </w:p>
        </w:tc>
        <w:tc>
          <w:tcPr>
            <w:tcW w:w="1928" w:type="dxa"/>
          </w:tcPr>
          <w:p w14:paraId="68617E3D" w14:textId="77777777" w:rsidR="00714644" w:rsidRPr="000961F5" w:rsidRDefault="00714644" w:rsidP="00EE24F6">
            <w:pPr>
              <w:spacing w:after="39"/>
              <w:ind w:left="0"/>
              <w:jc w:val="center"/>
              <w:rPr>
                <w:lang w:eastAsia="x-none"/>
              </w:rPr>
            </w:pPr>
            <w:r w:rsidRPr="000961F5">
              <w:rPr>
                <w:lang w:eastAsia="x-none"/>
              </w:rPr>
              <w:sym w:font="Wingdings" w:char="F0FC"/>
            </w:r>
          </w:p>
        </w:tc>
      </w:tr>
    </w:tbl>
    <w:p w14:paraId="298EC04C" w14:textId="77777777" w:rsidR="00714644" w:rsidRPr="000961F5" w:rsidRDefault="00714644" w:rsidP="00714644">
      <w:pPr>
        <w:ind w:left="0"/>
        <w:rPr>
          <w:lang w:eastAsia="x-none"/>
        </w:rPr>
      </w:pPr>
    </w:p>
    <w:p w14:paraId="6473FB59" w14:textId="77777777" w:rsidR="00714644" w:rsidRPr="000961F5" w:rsidRDefault="00714644" w:rsidP="00714644">
      <w:pPr>
        <w:ind w:left="0"/>
        <w:rPr>
          <w:lang w:eastAsia="x-none"/>
        </w:rPr>
      </w:pPr>
    </w:p>
    <w:p w14:paraId="507E7A12" w14:textId="77777777" w:rsidR="00714644" w:rsidRPr="000961F5" w:rsidRDefault="00714644" w:rsidP="00714644">
      <w:pPr>
        <w:ind w:left="0"/>
        <w:rPr>
          <w:lang w:eastAsia="x-none"/>
        </w:rPr>
      </w:pPr>
    </w:p>
    <w:p w14:paraId="1F1DDE3B" w14:textId="77777777" w:rsidR="00714644" w:rsidRPr="000961F5" w:rsidRDefault="00714644" w:rsidP="00714644">
      <w:pPr>
        <w:ind w:left="0"/>
        <w:rPr>
          <w:lang w:eastAsia="x-none"/>
        </w:rPr>
      </w:pPr>
    </w:p>
    <w:p w14:paraId="57E3412B" w14:textId="77777777" w:rsidR="00714644" w:rsidRPr="000961F5" w:rsidRDefault="00714644" w:rsidP="00714644">
      <w:pPr>
        <w:ind w:left="0"/>
        <w:rPr>
          <w:lang w:eastAsia="x-none"/>
        </w:rPr>
      </w:pPr>
    </w:p>
    <w:p w14:paraId="4447F041" w14:textId="77777777" w:rsidR="00714644" w:rsidRPr="000961F5" w:rsidRDefault="00714644" w:rsidP="00714644">
      <w:pPr>
        <w:ind w:left="0"/>
        <w:rPr>
          <w:lang w:eastAsia="x-none"/>
        </w:rPr>
      </w:pPr>
    </w:p>
    <w:p w14:paraId="16D8BB18" w14:textId="77777777" w:rsidR="00714644" w:rsidRPr="000961F5" w:rsidRDefault="00714644" w:rsidP="00714644">
      <w:pPr>
        <w:ind w:left="0"/>
        <w:rPr>
          <w:lang w:eastAsia="x-none"/>
        </w:rPr>
      </w:pPr>
    </w:p>
    <w:p w14:paraId="138E3427" w14:textId="77777777" w:rsidR="00714644" w:rsidRPr="000961F5" w:rsidRDefault="00714644" w:rsidP="00714644">
      <w:pPr>
        <w:ind w:left="0"/>
        <w:rPr>
          <w:lang w:eastAsia="x-none"/>
        </w:rPr>
      </w:pPr>
    </w:p>
    <w:p w14:paraId="51738AFE" w14:textId="77777777" w:rsidR="00714644" w:rsidRPr="000961F5" w:rsidRDefault="00714644" w:rsidP="00714644">
      <w:pPr>
        <w:ind w:left="0"/>
        <w:rPr>
          <w:b/>
          <w:u w:val="single"/>
          <w:lang w:eastAsia="x-none"/>
        </w:rPr>
      </w:pPr>
      <w:r w:rsidRPr="000961F5">
        <w:rPr>
          <w:b/>
          <w:u w:val="single"/>
          <w:lang w:eastAsia="x-none"/>
        </w:rPr>
        <w:t>EIPO application</w:t>
      </w:r>
    </w:p>
    <w:p w14:paraId="58A80F68" w14:textId="77777777" w:rsidR="00714644" w:rsidRPr="000961F5" w:rsidRDefault="00714644" w:rsidP="00714644">
      <w:pPr>
        <w:ind w:left="0"/>
        <w:rPr>
          <w:lang w:eastAsia="x-none"/>
        </w:rPr>
      </w:pPr>
    </w:p>
    <w:tbl>
      <w:tblPr>
        <w:tblStyle w:val="TableGrid"/>
        <w:tblW w:w="10344" w:type="dxa"/>
        <w:tblLook w:val="04A0" w:firstRow="1" w:lastRow="0" w:firstColumn="1" w:lastColumn="0" w:noHBand="0" w:noVBand="1"/>
      </w:tblPr>
      <w:tblGrid>
        <w:gridCol w:w="335"/>
        <w:gridCol w:w="4396"/>
        <w:gridCol w:w="1871"/>
        <w:gridCol w:w="1871"/>
        <w:gridCol w:w="1871"/>
      </w:tblGrid>
      <w:tr w:rsidR="00714644" w:rsidRPr="000961F5" w14:paraId="6CB5CDDF" w14:textId="77777777" w:rsidTr="00EE24F6">
        <w:tc>
          <w:tcPr>
            <w:tcW w:w="335" w:type="dxa"/>
            <w:shd w:val="clear" w:color="auto" w:fill="13426B"/>
          </w:tcPr>
          <w:p w14:paraId="42640084" w14:textId="77777777" w:rsidR="00714644" w:rsidRPr="000961F5" w:rsidRDefault="00714644" w:rsidP="00EE24F6">
            <w:pPr>
              <w:spacing w:after="39"/>
              <w:ind w:left="0"/>
              <w:jc w:val="left"/>
              <w:rPr>
                <w:b/>
                <w:lang w:eastAsia="x-none"/>
              </w:rPr>
            </w:pPr>
            <w:r w:rsidRPr="000961F5">
              <w:rPr>
                <w:b/>
                <w:lang w:eastAsia="x-none"/>
              </w:rPr>
              <w:t>#</w:t>
            </w:r>
          </w:p>
        </w:tc>
        <w:tc>
          <w:tcPr>
            <w:tcW w:w="4396" w:type="dxa"/>
            <w:shd w:val="clear" w:color="auto" w:fill="13426B"/>
          </w:tcPr>
          <w:p w14:paraId="1174ABD6" w14:textId="77777777" w:rsidR="00714644" w:rsidRPr="000961F5" w:rsidRDefault="00714644" w:rsidP="00EE24F6">
            <w:pPr>
              <w:spacing w:after="39"/>
              <w:ind w:left="0"/>
              <w:jc w:val="left"/>
              <w:rPr>
                <w:b/>
                <w:lang w:eastAsia="x-none"/>
              </w:rPr>
            </w:pPr>
            <w:r w:rsidRPr="000961F5">
              <w:rPr>
                <w:b/>
                <w:lang w:eastAsia="x-none"/>
              </w:rPr>
              <w:t>Action</w:t>
            </w:r>
          </w:p>
        </w:tc>
        <w:tc>
          <w:tcPr>
            <w:tcW w:w="1871" w:type="dxa"/>
            <w:shd w:val="clear" w:color="auto" w:fill="13426B"/>
          </w:tcPr>
          <w:p w14:paraId="43F0E917" w14:textId="77777777" w:rsidR="00714644" w:rsidRPr="000961F5" w:rsidRDefault="00714644" w:rsidP="00EE24F6">
            <w:pPr>
              <w:spacing w:after="39"/>
              <w:ind w:left="0"/>
              <w:jc w:val="left"/>
              <w:rPr>
                <w:b/>
                <w:lang w:eastAsia="x-none"/>
              </w:rPr>
            </w:pPr>
            <w:r w:rsidRPr="000961F5">
              <w:rPr>
                <w:b/>
                <w:lang w:eastAsia="x-none"/>
              </w:rPr>
              <w:t>Clearing Participant (maker + checker) / Share Registrar (maker + checker)</w:t>
            </w:r>
          </w:p>
        </w:tc>
        <w:tc>
          <w:tcPr>
            <w:tcW w:w="1871" w:type="dxa"/>
            <w:shd w:val="clear" w:color="auto" w:fill="13426B"/>
          </w:tcPr>
          <w:p w14:paraId="0C2AE19D" w14:textId="77777777" w:rsidR="00714644" w:rsidRPr="000961F5" w:rsidRDefault="00714644" w:rsidP="00EE24F6">
            <w:pPr>
              <w:spacing w:after="39"/>
              <w:ind w:left="0"/>
              <w:jc w:val="left"/>
              <w:rPr>
                <w:b/>
                <w:lang w:eastAsia="x-none"/>
              </w:rPr>
            </w:pPr>
            <w:r w:rsidRPr="000961F5">
              <w:rPr>
                <w:b/>
                <w:lang w:eastAsia="x-none"/>
              </w:rPr>
              <w:t>HKSCC</w:t>
            </w:r>
          </w:p>
        </w:tc>
        <w:tc>
          <w:tcPr>
            <w:tcW w:w="1871" w:type="dxa"/>
            <w:shd w:val="clear" w:color="auto" w:fill="13426B"/>
          </w:tcPr>
          <w:p w14:paraId="641DF7BC" w14:textId="77777777" w:rsidR="00714644" w:rsidRPr="000961F5" w:rsidRDefault="00714644" w:rsidP="00EE24F6">
            <w:pPr>
              <w:spacing w:after="39"/>
              <w:ind w:left="0"/>
              <w:jc w:val="left"/>
              <w:rPr>
                <w:b/>
                <w:lang w:eastAsia="x-none"/>
              </w:rPr>
            </w:pPr>
            <w:r w:rsidRPr="000961F5">
              <w:rPr>
                <w:b/>
                <w:lang w:eastAsia="x-none"/>
              </w:rPr>
              <w:t>Principal Sponsor / Drafting Sponsor / Regulator(SFC)</w:t>
            </w:r>
          </w:p>
        </w:tc>
      </w:tr>
      <w:tr w:rsidR="00714644" w:rsidRPr="000961F5" w14:paraId="75E4EAD2" w14:textId="77777777" w:rsidTr="00EE24F6">
        <w:tc>
          <w:tcPr>
            <w:tcW w:w="335" w:type="dxa"/>
          </w:tcPr>
          <w:p w14:paraId="15A7D767" w14:textId="77777777" w:rsidR="00714644" w:rsidRPr="000961F5" w:rsidRDefault="00714644" w:rsidP="00EE24F6">
            <w:pPr>
              <w:spacing w:after="39"/>
              <w:ind w:left="0"/>
              <w:jc w:val="left"/>
              <w:rPr>
                <w:lang w:eastAsia="x-none"/>
              </w:rPr>
            </w:pPr>
            <w:r w:rsidRPr="000961F5">
              <w:rPr>
                <w:lang w:eastAsia="x-none"/>
              </w:rPr>
              <w:t>1</w:t>
            </w:r>
          </w:p>
        </w:tc>
        <w:tc>
          <w:tcPr>
            <w:tcW w:w="4396" w:type="dxa"/>
          </w:tcPr>
          <w:p w14:paraId="62FF59C4" w14:textId="77777777" w:rsidR="00714644" w:rsidRPr="000961F5" w:rsidRDefault="00714644" w:rsidP="00EE24F6">
            <w:pPr>
              <w:spacing w:after="39"/>
              <w:ind w:left="0"/>
              <w:jc w:val="left"/>
              <w:rPr>
                <w:lang w:eastAsia="x-none"/>
              </w:rPr>
            </w:pPr>
            <w:r w:rsidRPr="000961F5">
              <w:rPr>
                <w:lang w:eastAsia="x-none"/>
              </w:rPr>
              <w:t xml:space="preserve">Clearing Participant / Share Registrar (Maker) submits public offer subscription to Clearing Participant / Share Registrar(Checker) </w:t>
            </w:r>
          </w:p>
          <w:p w14:paraId="79239BC0" w14:textId="77777777" w:rsidR="00714644" w:rsidRPr="000961F5" w:rsidRDefault="00714644" w:rsidP="00EE24F6">
            <w:pPr>
              <w:spacing w:after="39"/>
              <w:ind w:left="0"/>
              <w:jc w:val="left"/>
              <w:rPr>
                <w:lang w:eastAsia="x-none"/>
              </w:rPr>
            </w:pPr>
            <w:r w:rsidRPr="000961F5">
              <w:rPr>
                <w:lang w:eastAsia="x-none"/>
              </w:rPr>
              <w:t>[Temporary -&gt; Pending]</w:t>
            </w:r>
          </w:p>
          <w:p w14:paraId="661B1600" w14:textId="77777777" w:rsidR="00714644" w:rsidRPr="000961F5" w:rsidRDefault="00714644" w:rsidP="00EE24F6">
            <w:pPr>
              <w:spacing w:after="39"/>
              <w:ind w:left="0"/>
              <w:jc w:val="left"/>
              <w:rPr>
                <w:lang w:eastAsia="x-none"/>
              </w:rPr>
            </w:pPr>
          </w:p>
          <w:p w14:paraId="3827E494" w14:textId="77777777" w:rsidR="00714644" w:rsidRPr="000961F5" w:rsidRDefault="00714644" w:rsidP="00EE24F6">
            <w:pPr>
              <w:spacing w:after="39"/>
              <w:ind w:left="0"/>
              <w:jc w:val="left"/>
              <w:rPr>
                <w:lang w:eastAsia="x-none"/>
              </w:rPr>
            </w:pPr>
            <w:r w:rsidRPr="000961F5">
              <w:rPr>
                <w:lang w:eastAsia="x-none"/>
              </w:rPr>
              <w:t>"[Clearing Participant / Share Registrar maker] has submitted [#] EIPO Applications for [IPO initiation Field #10] [IPO initiation Field #2] for authorisation.”</w:t>
            </w:r>
          </w:p>
        </w:tc>
        <w:tc>
          <w:tcPr>
            <w:tcW w:w="1871" w:type="dxa"/>
          </w:tcPr>
          <w:p w14:paraId="6D78CECA"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871" w:type="dxa"/>
          </w:tcPr>
          <w:p w14:paraId="4EA21118" w14:textId="77777777" w:rsidR="00714644" w:rsidRPr="000961F5" w:rsidRDefault="00714644" w:rsidP="00EE24F6">
            <w:pPr>
              <w:spacing w:after="39"/>
              <w:ind w:left="0"/>
              <w:jc w:val="center"/>
              <w:rPr>
                <w:lang w:eastAsia="x-none"/>
              </w:rPr>
            </w:pPr>
          </w:p>
        </w:tc>
        <w:tc>
          <w:tcPr>
            <w:tcW w:w="1871" w:type="dxa"/>
          </w:tcPr>
          <w:p w14:paraId="3A76AD58" w14:textId="77777777" w:rsidR="00714644" w:rsidRPr="000961F5" w:rsidRDefault="00714644" w:rsidP="00EE24F6">
            <w:pPr>
              <w:spacing w:after="39"/>
              <w:ind w:left="0"/>
              <w:jc w:val="center"/>
              <w:rPr>
                <w:lang w:eastAsia="x-none"/>
              </w:rPr>
            </w:pPr>
          </w:p>
        </w:tc>
      </w:tr>
      <w:tr w:rsidR="00714644" w:rsidRPr="000961F5" w14:paraId="653FF6E9" w14:textId="77777777" w:rsidTr="00EE24F6">
        <w:tc>
          <w:tcPr>
            <w:tcW w:w="335" w:type="dxa"/>
          </w:tcPr>
          <w:p w14:paraId="6A118308" w14:textId="77777777" w:rsidR="00714644" w:rsidRPr="000961F5" w:rsidRDefault="00714644" w:rsidP="00EE24F6">
            <w:pPr>
              <w:spacing w:after="39"/>
              <w:ind w:left="0"/>
              <w:jc w:val="left"/>
              <w:rPr>
                <w:lang w:eastAsia="x-none"/>
              </w:rPr>
            </w:pPr>
            <w:r w:rsidRPr="000961F5">
              <w:rPr>
                <w:lang w:eastAsia="x-none"/>
              </w:rPr>
              <w:t>2</w:t>
            </w:r>
          </w:p>
        </w:tc>
        <w:tc>
          <w:tcPr>
            <w:tcW w:w="4396" w:type="dxa"/>
          </w:tcPr>
          <w:p w14:paraId="3CDCB6C7" w14:textId="77777777" w:rsidR="00714644" w:rsidRPr="000961F5" w:rsidRDefault="00714644" w:rsidP="00EE24F6">
            <w:pPr>
              <w:spacing w:after="39"/>
              <w:ind w:left="0"/>
              <w:jc w:val="left"/>
              <w:rPr>
                <w:lang w:eastAsia="x-none"/>
              </w:rPr>
            </w:pPr>
            <w:r w:rsidRPr="000961F5">
              <w:rPr>
                <w:lang w:eastAsia="x-none"/>
              </w:rPr>
              <w:t xml:space="preserve">Clearing Participant / Share Registrar(Checker) reverts EIPO Applications’ entries to Clearing Participant / Share Registrar(Maker) </w:t>
            </w:r>
          </w:p>
          <w:p w14:paraId="7A5CC735" w14:textId="77777777" w:rsidR="00714644" w:rsidRPr="000961F5" w:rsidRDefault="00714644" w:rsidP="00EE24F6">
            <w:pPr>
              <w:spacing w:after="39"/>
              <w:ind w:left="0"/>
              <w:jc w:val="left"/>
              <w:rPr>
                <w:lang w:eastAsia="x-none"/>
              </w:rPr>
            </w:pPr>
            <w:r w:rsidRPr="000961F5">
              <w:rPr>
                <w:lang w:eastAsia="x-none"/>
              </w:rPr>
              <w:t>[Pending -&gt; Temporary]</w:t>
            </w:r>
          </w:p>
          <w:p w14:paraId="54533111" w14:textId="77777777" w:rsidR="00714644" w:rsidRPr="000961F5" w:rsidRDefault="00714644" w:rsidP="00EE24F6">
            <w:pPr>
              <w:spacing w:after="39"/>
              <w:ind w:left="0"/>
              <w:jc w:val="left"/>
              <w:rPr>
                <w:lang w:eastAsia="x-none"/>
              </w:rPr>
            </w:pPr>
          </w:p>
          <w:p w14:paraId="168E39E9" w14:textId="77777777" w:rsidR="00714644" w:rsidRPr="000961F5" w:rsidRDefault="00714644" w:rsidP="00EE24F6">
            <w:pPr>
              <w:spacing w:after="39"/>
              <w:ind w:left="0"/>
              <w:jc w:val="left"/>
              <w:rPr>
                <w:lang w:eastAsia="x-none"/>
              </w:rPr>
            </w:pPr>
            <w:r w:rsidRPr="000961F5">
              <w:rPr>
                <w:lang w:eastAsia="x-none"/>
              </w:rPr>
              <w:lastRenderedPageBreak/>
              <w:t xml:space="preserve">"[Clearing Participant / Share Registrar maker] has reverted [#] EIPO Applications for [IPO initiation Field #10] [IPO initiation Field #2] for </w:t>
            </w:r>
            <w:r w:rsidRPr="000961F5">
              <w:rPr>
                <w:u w:val="single"/>
                <w:lang w:eastAsia="x-none"/>
              </w:rPr>
              <w:t>amendment</w:t>
            </w:r>
            <w:r w:rsidRPr="000961F5">
              <w:rPr>
                <w:lang w:eastAsia="x-none"/>
              </w:rPr>
              <w:t>.”</w:t>
            </w:r>
          </w:p>
        </w:tc>
        <w:tc>
          <w:tcPr>
            <w:tcW w:w="1871" w:type="dxa"/>
          </w:tcPr>
          <w:p w14:paraId="6950663A" w14:textId="77777777" w:rsidR="00714644" w:rsidRPr="000961F5" w:rsidRDefault="00714644" w:rsidP="00EE24F6">
            <w:pPr>
              <w:spacing w:after="39"/>
              <w:ind w:left="0"/>
              <w:jc w:val="center"/>
              <w:rPr>
                <w:lang w:eastAsia="x-none"/>
              </w:rPr>
            </w:pPr>
            <w:r w:rsidRPr="000961F5">
              <w:rPr>
                <w:lang w:eastAsia="x-none"/>
              </w:rPr>
              <w:lastRenderedPageBreak/>
              <w:sym w:font="Wingdings" w:char="F0FC"/>
            </w:r>
          </w:p>
        </w:tc>
        <w:tc>
          <w:tcPr>
            <w:tcW w:w="1871" w:type="dxa"/>
          </w:tcPr>
          <w:p w14:paraId="4C6E9CF4" w14:textId="77777777" w:rsidR="00714644" w:rsidRPr="000961F5" w:rsidRDefault="00714644" w:rsidP="00EE24F6">
            <w:pPr>
              <w:spacing w:after="39"/>
              <w:ind w:left="0"/>
              <w:jc w:val="center"/>
              <w:rPr>
                <w:lang w:eastAsia="x-none"/>
              </w:rPr>
            </w:pPr>
          </w:p>
        </w:tc>
        <w:tc>
          <w:tcPr>
            <w:tcW w:w="1871" w:type="dxa"/>
          </w:tcPr>
          <w:p w14:paraId="4A882D55" w14:textId="77777777" w:rsidR="00714644" w:rsidRPr="000961F5" w:rsidRDefault="00714644" w:rsidP="00EE24F6">
            <w:pPr>
              <w:spacing w:after="39"/>
              <w:ind w:left="0"/>
              <w:jc w:val="center"/>
              <w:rPr>
                <w:lang w:eastAsia="x-none"/>
              </w:rPr>
            </w:pPr>
          </w:p>
        </w:tc>
      </w:tr>
      <w:tr w:rsidR="00714644" w:rsidRPr="000961F5" w14:paraId="16004F29" w14:textId="77777777" w:rsidTr="00EE24F6">
        <w:tc>
          <w:tcPr>
            <w:tcW w:w="335" w:type="dxa"/>
          </w:tcPr>
          <w:p w14:paraId="61F02B19" w14:textId="77777777" w:rsidR="00714644" w:rsidRPr="000961F5" w:rsidRDefault="00714644" w:rsidP="00EE24F6">
            <w:pPr>
              <w:spacing w:after="39"/>
              <w:ind w:left="0"/>
              <w:jc w:val="left"/>
              <w:rPr>
                <w:lang w:eastAsia="x-none"/>
              </w:rPr>
            </w:pPr>
            <w:r w:rsidRPr="000961F5">
              <w:rPr>
                <w:lang w:eastAsia="x-none"/>
              </w:rPr>
              <w:t>3</w:t>
            </w:r>
          </w:p>
        </w:tc>
        <w:tc>
          <w:tcPr>
            <w:tcW w:w="4396" w:type="dxa"/>
          </w:tcPr>
          <w:p w14:paraId="55B251D8" w14:textId="77777777" w:rsidR="00714644" w:rsidRPr="000961F5" w:rsidRDefault="00714644" w:rsidP="00EE24F6">
            <w:pPr>
              <w:spacing w:after="39"/>
              <w:ind w:left="0"/>
              <w:jc w:val="left"/>
              <w:rPr>
                <w:lang w:eastAsia="x-none"/>
              </w:rPr>
            </w:pPr>
            <w:r w:rsidRPr="000961F5">
              <w:rPr>
                <w:lang w:eastAsia="x-none"/>
              </w:rPr>
              <w:t>Clearing Participant / Share Registrar(Checker) authorizes EIPO Applications’  entries</w:t>
            </w:r>
          </w:p>
          <w:p w14:paraId="34FABDA9" w14:textId="77777777" w:rsidR="00714644" w:rsidRPr="000961F5" w:rsidRDefault="00714644" w:rsidP="00EE24F6">
            <w:pPr>
              <w:spacing w:after="39"/>
              <w:ind w:left="0"/>
              <w:jc w:val="left"/>
              <w:rPr>
                <w:lang w:eastAsia="x-none"/>
              </w:rPr>
            </w:pPr>
            <w:r w:rsidRPr="000961F5">
              <w:rPr>
                <w:lang w:eastAsia="x-none"/>
              </w:rPr>
              <w:t>[Pending -&gt; Authorized]</w:t>
            </w:r>
          </w:p>
          <w:p w14:paraId="124ACF58" w14:textId="77777777" w:rsidR="00714644" w:rsidRPr="000961F5" w:rsidRDefault="00714644" w:rsidP="00EE24F6">
            <w:pPr>
              <w:spacing w:after="39"/>
              <w:ind w:left="0"/>
              <w:jc w:val="left"/>
              <w:rPr>
                <w:lang w:eastAsia="x-none"/>
              </w:rPr>
            </w:pPr>
          </w:p>
          <w:p w14:paraId="5B01195E" w14:textId="77777777" w:rsidR="00714644" w:rsidRPr="000961F5" w:rsidRDefault="00714644" w:rsidP="00EE24F6">
            <w:pPr>
              <w:spacing w:after="39"/>
              <w:ind w:left="0"/>
              <w:jc w:val="left"/>
              <w:rPr>
                <w:lang w:eastAsia="x-none"/>
              </w:rPr>
            </w:pPr>
            <w:r w:rsidRPr="000961F5">
              <w:rPr>
                <w:lang w:eastAsia="x-none"/>
              </w:rPr>
              <w:t>"[Clearing Participant / Share Registrar maker] has authorized [#] EIPO Applications for [IPO initiation Field #10] [IPO initiation Field #2].”</w:t>
            </w:r>
          </w:p>
        </w:tc>
        <w:tc>
          <w:tcPr>
            <w:tcW w:w="1871" w:type="dxa"/>
          </w:tcPr>
          <w:p w14:paraId="5437000B"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871" w:type="dxa"/>
          </w:tcPr>
          <w:p w14:paraId="5D09781E" w14:textId="77777777" w:rsidR="00714644" w:rsidRPr="000961F5" w:rsidRDefault="00714644" w:rsidP="00EE24F6">
            <w:pPr>
              <w:spacing w:after="39"/>
              <w:ind w:left="0"/>
              <w:jc w:val="center"/>
              <w:rPr>
                <w:lang w:eastAsia="x-none"/>
              </w:rPr>
            </w:pPr>
          </w:p>
        </w:tc>
        <w:tc>
          <w:tcPr>
            <w:tcW w:w="1871" w:type="dxa"/>
          </w:tcPr>
          <w:p w14:paraId="4F51F3BC" w14:textId="77777777" w:rsidR="00714644" w:rsidRPr="000961F5" w:rsidRDefault="00714644" w:rsidP="00EE24F6">
            <w:pPr>
              <w:spacing w:after="39"/>
              <w:ind w:left="0"/>
              <w:jc w:val="center"/>
              <w:rPr>
                <w:lang w:eastAsia="x-none"/>
              </w:rPr>
            </w:pPr>
          </w:p>
        </w:tc>
      </w:tr>
      <w:tr w:rsidR="00714644" w:rsidRPr="000961F5" w14:paraId="25480BFB" w14:textId="77777777" w:rsidTr="00EE24F6">
        <w:tc>
          <w:tcPr>
            <w:tcW w:w="335" w:type="dxa"/>
          </w:tcPr>
          <w:p w14:paraId="24E9A5E6" w14:textId="77777777" w:rsidR="00714644" w:rsidRPr="000961F5" w:rsidRDefault="00714644" w:rsidP="00EE24F6">
            <w:pPr>
              <w:spacing w:after="39"/>
              <w:ind w:left="0"/>
              <w:jc w:val="left"/>
              <w:rPr>
                <w:lang w:eastAsia="x-none"/>
              </w:rPr>
            </w:pPr>
            <w:r w:rsidRPr="000961F5">
              <w:rPr>
                <w:lang w:eastAsia="x-none"/>
              </w:rPr>
              <w:t>4</w:t>
            </w:r>
          </w:p>
        </w:tc>
        <w:tc>
          <w:tcPr>
            <w:tcW w:w="4396" w:type="dxa"/>
          </w:tcPr>
          <w:p w14:paraId="328E1F67" w14:textId="77777777" w:rsidR="00714644" w:rsidRPr="000961F5" w:rsidRDefault="00714644" w:rsidP="00EE24F6">
            <w:pPr>
              <w:spacing w:after="39"/>
              <w:ind w:left="0"/>
              <w:jc w:val="left"/>
              <w:rPr>
                <w:lang w:val="en-US"/>
              </w:rPr>
            </w:pPr>
            <w:r w:rsidRPr="000961F5">
              <w:rPr>
                <w:lang w:val="en-US"/>
              </w:rPr>
              <w:t>Cross public offer application list duplication after authorisation of entries</w:t>
            </w:r>
          </w:p>
          <w:p w14:paraId="11578AC3" w14:textId="77777777" w:rsidR="00714644" w:rsidRPr="000961F5" w:rsidRDefault="00714644" w:rsidP="00EE24F6">
            <w:pPr>
              <w:spacing w:after="39"/>
              <w:ind w:left="0"/>
              <w:jc w:val="left"/>
              <w:rPr>
                <w:lang w:val="en-US"/>
              </w:rPr>
            </w:pPr>
          </w:p>
          <w:p w14:paraId="6673143C" w14:textId="77777777" w:rsidR="00714644" w:rsidRPr="000961F5" w:rsidRDefault="00714644" w:rsidP="00EE24F6">
            <w:pPr>
              <w:spacing w:after="39"/>
              <w:ind w:left="0"/>
              <w:jc w:val="left"/>
              <w:rPr>
                <w:lang w:eastAsia="x-none"/>
              </w:rPr>
            </w:pPr>
            <w:r w:rsidRPr="000961F5">
              <w:rPr>
                <w:lang w:val="en-US"/>
              </w:rPr>
              <w:t xml:space="preserve">“Duplicated EIPO Application is being detected for </w:t>
            </w:r>
            <w:r w:rsidRPr="000961F5">
              <w:rPr>
                <w:lang w:eastAsia="x-none"/>
              </w:rPr>
              <w:t>[IPO initiation Field #10] [IPO initiation Field #2]</w:t>
            </w:r>
            <w:r w:rsidRPr="000961F5">
              <w:rPr>
                <w:lang w:val="en-US"/>
              </w:rPr>
              <w:t xml:space="preserve"> </w:t>
            </w:r>
            <w:r w:rsidRPr="000961F5">
              <w:rPr>
                <w:u w:val="single"/>
                <w:lang w:val="en-US"/>
              </w:rPr>
              <w:t>[Application No]</w:t>
            </w:r>
            <w:r w:rsidRPr="000961F5">
              <w:rPr>
                <w:lang w:val="en-US"/>
              </w:rPr>
              <w:t xml:space="preserve"> across public offer tranches”</w:t>
            </w:r>
          </w:p>
        </w:tc>
        <w:tc>
          <w:tcPr>
            <w:tcW w:w="1871" w:type="dxa"/>
          </w:tcPr>
          <w:p w14:paraId="67DC20E1"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871" w:type="dxa"/>
          </w:tcPr>
          <w:p w14:paraId="02E644D7" w14:textId="77777777" w:rsidR="00714644" w:rsidRPr="000961F5" w:rsidRDefault="00714644" w:rsidP="00EE24F6">
            <w:pPr>
              <w:spacing w:after="39"/>
              <w:ind w:left="0"/>
              <w:jc w:val="center"/>
              <w:rPr>
                <w:lang w:eastAsia="x-none"/>
              </w:rPr>
            </w:pPr>
          </w:p>
        </w:tc>
        <w:tc>
          <w:tcPr>
            <w:tcW w:w="1871" w:type="dxa"/>
          </w:tcPr>
          <w:p w14:paraId="56EB8B33" w14:textId="77777777" w:rsidR="00714644" w:rsidRPr="000961F5" w:rsidRDefault="00714644" w:rsidP="00EE24F6">
            <w:pPr>
              <w:spacing w:after="39"/>
              <w:ind w:left="0"/>
              <w:jc w:val="center"/>
              <w:rPr>
                <w:lang w:eastAsia="x-none"/>
              </w:rPr>
            </w:pPr>
          </w:p>
        </w:tc>
      </w:tr>
      <w:tr w:rsidR="00714644" w:rsidRPr="000961F5" w14:paraId="2858B675" w14:textId="77777777" w:rsidTr="00EE24F6">
        <w:tc>
          <w:tcPr>
            <w:tcW w:w="335" w:type="dxa"/>
          </w:tcPr>
          <w:p w14:paraId="58006E9B" w14:textId="77777777" w:rsidR="00714644" w:rsidRPr="000961F5" w:rsidRDefault="00714644" w:rsidP="00EE24F6">
            <w:pPr>
              <w:spacing w:after="39"/>
              <w:ind w:left="0"/>
              <w:jc w:val="left"/>
              <w:rPr>
                <w:lang w:eastAsia="x-none"/>
              </w:rPr>
            </w:pPr>
            <w:r w:rsidRPr="000961F5">
              <w:rPr>
                <w:lang w:eastAsia="x-none"/>
              </w:rPr>
              <w:t>5</w:t>
            </w:r>
          </w:p>
        </w:tc>
        <w:tc>
          <w:tcPr>
            <w:tcW w:w="4396" w:type="dxa"/>
          </w:tcPr>
          <w:p w14:paraId="23A002A8" w14:textId="77777777" w:rsidR="00714644" w:rsidRPr="000961F5" w:rsidRDefault="00714644" w:rsidP="00EE24F6">
            <w:pPr>
              <w:spacing w:after="39"/>
              <w:ind w:left="0"/>
              <w:jc w:val="left"/>
              <w:rPr>
                <w:lang w:val="en-US"/>
              </w:rPr>
            </w:pPr>
            <w:r w:rsidRPr="000961F5">
              <w:rPr>
                <w:lang w:val="en-US"/>
              </w:rPr>
              <w:t>Cross public offer application list deduplication after Public Offer close</w:t>
            </w:r>
          </w:p>
          <w:p w14:paraId="4C92B269" w14:textId="77777777" w:rsidR="00714644" w:rsidRPr="000961F5" w:rsidRDefault="00714644" w:rsidP="00EE24F6">
            <w:pPr>
              <w:spacing w:after="39"/>
              <w:ind w:left="0"/>
              <w:jc w:val="left"/>
              <w:rPr>
                <w:lang w:val="en-US"/>
              </w:rPr>
            </w:pPr>
          </w:p>
          <w:p w14:paraId="32D335A5" w14:textId="77777777" w:rsidR="00714644" w:rsidRPr="000961F5" w:rsidRDefault="00714644" w:rsidP="00EE24F6">
            <w:pPr>
              <w:spacing w:after="39"/>
              <w:ind w:left="0"/>
              <w:jc w:val="left"/>
              <w:rPr>
                <w:lang w:val="en-US"/>
              </w:rPr>
            </w:pPr>
            <w:r w:rsidRPr="000961F5">
              <w:rPr>
                <w:lang w:val="en-US"/>
              </w:rPr>
              <w:t xml:space="preserve">“EIPO Application for </w:t>
            </w:r>
            <w:r w:rsidRPr="000961F5">
              <w:rPr>
                <w:lang w:eastAsia="x-none"/>
              </w:rPr>
              <w:t>[IPO initiation Field #10] [IPO initiation Field #2]</w:t>
            </w:r>
            <w:r w:rsidRPr="000961F5">
              <w:rPr>
                <w:lang w:val="en-US"/>
              </w:rPr>
              <w:t xml:space="preserve"> </w:t>
            </w:r>
            <w:r w:rsidRPr="000961F5">
              <w:rPr>
                <w:u w:val="single"/>
                <w:lang w:val="en-US"/>
              </w:rPr>
              <w:t>[Application No]</w:t>
            </w:r>
            <w:r w:rsidRPr="000961F5">
              <w:rPr>
                <w:lang w:val="en-US"/>
              </w:rPr>
              <w:t xml:space="preserve"> is duplicated across public offer tranches and invalidated from the EIPO Application List"</w:t>
            </w:r>
          </w:p>
        </w:tc>
        <w:tc>
          <w:tcPr>
            <w:tcW w:w="1871" w:type="dxa"/>
          </w:tcPr>
          <w:p w14:paraId="6BBDCA10"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871" w:type="dxa"/>
          </w:tcPr>
          <w:p w14:paraId="6AFDC0D2"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871" w:type="dxa"/>
          </w:tcPr>
          <w:p w14:paraId="23DB1F9E" w14:textId="77777777" w:rsidR="00714644" w:rsidRPr="000961F5" w:rsidRDefault="00714644" w:rsidP="00EE24F6">
            <w:pPr>
              <w:spacing w:after="39"/>
              <w:ind w:left="0"/>
              <w:jc w:val="center"/>
              <w:rPr>
                <w:lang w:eastAsia="x-none"/>
              </w:rPr>
            </w:pPr>
          </w:p>
        </w:tc>
      </w:tr>
      <w:tr w:rsidR="00714644" w:rsidRPr="000961F5" w14:paraId="19F48C97" w14:textId="77777777" w:rsidTr="00EE24F6">
        <w:tc>
          <w:tcPr>
            <w:tcW w:w="335" w:type="dxa"/>
          </w:tcPr>
          <w:p w14:paraId="6E5C79F9" w14:textId="77777777" w:rsidR="00714644" w:rsidRPr="000961F5" w:rsidRDefault="00714644" w:rsidP="00EE24F6">
            <w:pPr>
              <w:spacing w:after="39"/>
              <w:ind w:left="0"/>
              <w:jc w:val="left"/>
              <w:rPr>
                <w:lang w:eastAsia="x-none"/>
              </w:rPr>
            </w:pPr>
            <w:r w:rsidRPr="000961F5">
              <w:rPr>
                <w:lang w:eastAsia="x-none"/>
              </w:rPr>
              <w:t>6</w:t>
            </w:r>
          </w:p>
        </w:tc>
        <w:tc>
          <w:tcPr>
            <w:tcW w:w="4396" w:type="dxa"/>
          </w:tcPr>
          <w:p w14:paraId="6CC02CA2" w14:textId="77777777" w:rsidR="00714644" w:rsidRPr="000961F5" w:rsidRDefault="00714644" w:rsidP="00EE24F6">
            <w:pPr>
              <w:spacing w:after="39"/>
              <w:ind w:left="0"/>
              <w:jc w:val="left"/>
              <w:rPr>
                <w:lang w:val="en-US"/>
              </w:rPr>
            </w:pPr>
            <w:r w:rsidRPr="000961F5">
              <w:t>After Public Offer close</w:t>
            </w:r>
          </w:p>
          <w:p w14:paraId="237D2157" w14:textId="77777777" w:rsidR="00714644" w:rsidRPr="000961F5" w:rsidRDefault="00714644" w:rsidP="00EE24F6">
            <w:pPr>
              <w:spacing w:after="39"/>
              <w:ind w:left="0"/>
              <w:jc w:val="left"/>
              <w:rPr>
                <w:lang w:val="en-US"/>
              </w:rPr>
            </w:pPr>
          </w:p>
          <w:p w14:paraId="1274BC08" w14:textId="77777777" w:rsidR="00714644" w:rsidRPr="000961F5" w:rsidRDefault="00714644" w:rsidP="00EE24F6">
            <w:pPr>
              <w:spacing w:after="39"/>
              <w:ind w:left="0"/>
              <w:jc w:val="left"/>
              <w:rPr>
                <w:lang w:val="en-US"/>
              </w:rPr>
            </w:pPr>
            <w:r w:rsidRPr="000961F5">
              <w:rPr>
                <w:lang w:val="en-US"/>
              </w:rPr>
              <w:t xml:space="preserve">“The accumulated total number of shares being applied for </w:t>
            </w:r>
            <w:r w:rsidRPr="000961F5">
              <w:rPr>
                <w:lang w:eastAsia="x-none"/>
              </w:rPr>
              <w:t>[IPO initiation Field #10] [IPO initiation Field #2] are [#] [shares / units], with an oversubscription ratio of [0.0x].”</w:t>
            </w:r>
          </w:p>
        </w:tc>
        <w:tc>
          <w:tcPr>
            <w:tcW w:w="1871" w:type="dxa"/>
          </w:tcPr>
          <w:p w14:paraId="235E45F1" w14:textId="77777777" w:rsidR="00714644" w:rsidRPr="000961F5" w:rsidRDefault="00714644" w:rsidP="00EE24F6">
            <w:pPr>
              <w:spacing w:after="39"/>
              <w:ind w:left="0"/>
              <w:jc w:val="center"/>
              <w:rPr>
                <w:lang w:eastAsia="x-none"/>
              </w:rPr>
            </w:pPr>
          </w:p>
        </w:tc>
        <w:tc>
          <w:tcPr>
            <w:tcW w:w="1871" w:type="dxa"/>
          </w:tcPr>
          <w:p w14:paraId="72ADE984"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871" w:type="dxa"/>
          </w:tcPr>
          <w:p w14:paraId="14E46B49" w14:textId="77777777" w:rsidR="00714644" w:rsidRPr="000961F5" w:rsidRDefault="00714644" w:rsidP="00EE24F6">
            <w:pPr>
              <w:spacing w:after="39"/>
              <w:ind w:left="0"/>
              <w:jc w:val="center"/>
              <w:rPr>
                <w:lang w:eastAsia="x-none"/>
              </w:rPr>
            </w:pPr>
            <w:r w:rsidRPr="000961F5">
              <w:rPr>
                <w:lang w:eastAsia="x-none"/>
              </w:rPr>
              <w:sym w:font="Wingdings" w:char="F0FC"/>
            </w:r>
          </w:p>
        </w:tc>
      </w:tr>
    </w:tbl>
    <w:p w14:paraId="55C231C1" w14:textId="77777777" w:rsidR="00714644" w:rsidRPr="000961F5" w:rsidRDefault="00714644" w:rsidP="00714644">
      <w:pPr>
        <w:ind w:left="0"/>
        <w:rPr>
          <w:lang w:eastAsia="x-none"/>
        </w:rPr>
      </w:pPr>
    </w:p>
    <w:p w14:paraId="15FB9C19" w14:textId="77777777" w:rsidR="00714644" w:rsidRPr="000961F5" w:rsidRDefault="00714644" w:rsidP="00714644">
      <w:pPr>
        <w:ind w:left="0"/>
        <w:rPr>
          <w:b/>
          <w:u w:val="single"/>
          <w:lang w:eastAsia="x-none"/>
        </w:rPr>
      </w:pPr>
      <w:r w:rsidRPr="000961F5">
        <w:rPr>
          <w:b/>
          <w:u w:val="single"/>
          <w:lang w:eastAsia="x-none"/>
        </w:rPr>
        <w:t>EIPO Allotment</w:t>
      </w:r>
    </w:p>
    <w:p w14:paraId="70A01C88" w14:textId="77777777" w:rsidR="00714644" w:rsidRPr="000961F5" w:rsidRDefault="00714644" w:rsidP="00714644">
      <w:pPr>
        <w:ind w:left="0"/>
        <w:rPr>
          <w:b/>
          <w:u w:val="single"/>
          <w:lang w:eastAsia="x-none"/>
        </w:rPr>
      </w:pPr>
    </w:p>
    <w:tbl>
      <w:tblPr>
        <w:tblStyle w:val="TableGrid"/>
        <w:tblW w:w="10428" w:type="dxa"/>
        <w:tblLook w:val="04A0" w:firstRow="1" w:lastRow="0" w:firstColumn="1" w:lastColumn="0" w:noHBand="0" w:noVBand="1"/>
      </w:tblPr>
      <w:tblGrid>
        <w:gridCol w:w="337"/>
        <w:gridCol w:w="4649"/>
        <w:gridCol w:w="2721"/>
        <w:gridCol w:w="2721"/>
      </w:tblGrid>
      <w:tr w:rsidR="00714644" w:rsidRPr="000961F5" w14:paraId="2CC444DD" w14:textId="77777777" w:rsidTr="00EE24F6">
        <w:tc>
          <w:tcPr>
            <w:tcW w:w="337" w:type="dxa"/>
            <w:shd w:val="clear" w:color="auto" w:fill="13426B"/>
          </w:tcPr>
          <w:p w14:paraId="4973891D" w14:textId="77777777" w:rsidR="00714644" w:rsidRPr="000961F5" w:rsidRDefault="00714644" w:rsidP="00EE24F6">
            <w:pPr>
              <w:spacing w:after="39"/>
              <w:ind w:left="0"/>
              <w:jc w:val="left"/>
              <w:rPr>
                <w:b/>
                <w:lang w:eastAsia="x-none"/>
              </w:rPr>
            </w:pPr>
            <w:r w:rsidRPr="000961F5">
              <w:rPr>
                <w:b/>
                <w:lang w:eastAsia="x-none"/>
              </w:rPr>
              <w:t>#</w:t>
            </w:r>
          </w:p>
        </w:tc>
        <w:tc>
          <w:tcPr>
            <w:tcW w:w="4649" w:type="dxa"/>
            <w:shd w:val="clear" w:color="auto" w:fill="13426B"/>
          </w:tcPr>
          <w:p w14:paraId="705FF32D" w14:textId="77777777" w:rsidR="00714644" w:rsidRPr="000961F5" w:rsidRDefault="00714644" w:rsidP="00EE24F6">
            <w:pPr>
              <w:spacing w:after="39"/>
              <w:ind w:left="0"/>
              <w:jc w:val="left"/>
              <w:rPr>
                <w:b/>
                <w:lang w:eastAsia="x-none"/>
              </w:rPr>
            </w:pPr>
            <w:r w:rsidRPr="000961F5">
              <w:rPr>
                <w:b/>
                <w:lang w:eastAsia="x-none"/>
              </w:rPr>
              <w:t>Action</w:t>
            </w:r>
          </w:p>
        </w:tc>
        <w:tc>
          <w:tcPr>
            <w:tcW w:w="2721" w:type="dxa"/>
            <w:shd w:val="clear" w:color="auto" w:fill="13426B"/>
          </w:tcPr>
          <w:p w14:paraId="2C00F6CA" w14:textId="77777777" w:rsidR="00714644" w:rsidRPr="000961F5" w:rsidRDefault="00714644" w:rsidP="00EE24F6">
            <w:pPr>
              <w:spacing w:after="39"/>
              <w:ind w:left="0"/>
              <w:jc w:val="left"/>
              <w:rPr>
                <w:b/>
                <w:lang w:eastAsia="x-none"/>
              </w:rPr>
            </w:pPr>
            <w:r w:rsidRPr="000961F5">
              <w:rPr>
                <w:b/>
                <w:lang w:eastAsia="x-none"/>
              </w:rPr>
              <w:t>Clearing Participant (maker + checker) / Share Registrar (maker + checker)</w:t>
            </w:r>
          </w:p>
        </w:tc>
        <w:tc>
          <w:tcPr>
            <w:tcW w:w="2721" w:type="dxa"/>
            <w:shd w:val="clear" w:color="auto" w:fill="13426B"/>
          </w:tcPr>
          <w:p w14:paraId="3C087D86" w14:textId="77777777" w:rsidR="00714644" w:rsidRPr="000961F5" w:rsidRDefault="00714644" w:rsidP="00EE24F6">
            <w:pPr>
              <w:spacing w:after="39"/>
              <w:ind w:left="0"/>
              <w:jc w:val="left"/>
              <w:rPr>
                <w:b/>
                <w:lang w:eastAsia="x-none"/>
              </w:rPr>
            </w:pPr>
            <w:r w:rsidRPr="000961F5">
              <w:rPr>
                <w:b/>
                <w:lang w:eastAsia="x-none"/>
              </w:rPr>
              <w:t>HKSCC</w:t>
            </w:r>
          </w:p>
        </w:tc>
      </w:tr>
      <w:tr w:rsidR="00714644" w:rsidRPr="000961F5" w14:paraId="2D6D16A5" w14:textId="77777777" w:rsidTr="00EE24F6">
        <w:tc>
          <w:tcPr>
            <w:tcW w:w="337" w:type="dxa"/>
          </w:tcPr>
          <w:p w14:paraId="00929B32" w14:textId="77777777" w:rsidR="00714644" w:rsidRPr="000961F5" w:rsidRDefault="00714644" w:rsidP="00EE24F6">
            <w:pPr>
              <w:spacing w:after="39"/>
              <w:ind w:left="0"/>
              <w:jc w:val="left"/>
              <w:rPr>
                <w:lang w:eastAsia="x-none"/>
              </w:rPr>
            </w:pPr>
            <w:r w:rsidRPr="000961F5">
              <w:rPr>
                <w:lang w:eastAsia="x-none"/>
              </w:rPr>
              <w:t>1</w:t>
            </w:r>
          </w:p>
        </w:tc>
        <w:tc>
          <w:tcPr>
            <w:tcW w:w="4649" w:type="dxa"/>
          </w:tcPr>
          <w:p w14:paraId="13587687" w14:textId="77777777" w:rsidR="00714644" w:rsidRPr="000961F5" w:rsidRDefault="00714644" w:rsidP="00EE24F6">
            <w:pPr>
              <w:spacing w:after="39"/>
              <w:ind w:left="0"/>
              <w:jc w:val="left"/>
              <w:rPr>
                <w:lang w:eastAsia="x-none"/>
              </w:rPr>
            </w:pPr>
            <w:r w:rsidRPr="000961F5">
              <w:rPr>
                <w:lang w:eastAsia="x-none"/>
              </w:rPr>
              <w:t>The validation of the allotment file has completed successfully</w:t>
            </w:r>
          </w:p>
          <w:p w14:paraId="43C7D6B6" w14:textId="77777777" w:rsidR="00714644" w:rsidRPr="000961F5" w:rsidRDefault="00714644" w:rsidP="00EE24F6">
            <w:pPr>
              <w:spacing w:after="39"/>
              <w:ind w:left="0"/>
              <w:jc w:val="left"/>
              <w:rPr>
                <w:lang w:eastAsia="x-none"/>
              </w:rPr>
            </w:pPr>
          </w:p>
          <w:p w14:paraId="6484D5E6" w14:textId="77777777" w:rsidR="00714644" w:rsidRPr="000961F5" w:rsidRDefault="00714644" w:rsidP="00EE24F6">
            <w:pPr>
              <w:spacing w:after="39"/>
              <w:ind w:left="0"/>
              <w:jc w:val="left"/>
              <w:rPr>
                <w:lang w:eastAsia="x-none"/>
              </w:rPr>
            </w:pPr>
            <w:r w:rsidRPr="000961F5">
              <w:rPr>
                <w:lang w:eastAsia="x-none"/>
              </w:rPr>
              <w:lastRenderedPageBreak/>
              <w:t xml:space="preserve">“The validation of the </w:t>
            </w:r>
            <w:r w:rsidRPr="000961F5">
              <w:rPr>
                <w:u w:val="single"/>
                <w:lang w:eastAsia="x-none"/>
              </w:rPr>
              <w:t>allotment file</w:t>
            </w:r>
            <w:r w:rsidRPr="000961F5">
              <w:rPr>
                <w:lang w:eastAsia="x-none"/>
              </w:rPr>
              <w:t xml:space="preserve"> completed successfully for [IPO initiation Field #10] [IPO initiation Field #2].”</w:t>
            </w:r>
          </w:p>
        </w:tc>
        <w:tc>
          <w:tcPr>
            <w:tcW w:w="2721" w:type="dxa"/>
          </w:tcPr>
          <w:p w14:paraId="570ECF8A" w14:textId="77777777" w:rsidR="00714644" w:rsidRPr="000961F5" w:rsidRDefault="00714644" w:rsidP="00EE24F6">
            <w:pPr>
              <w:spacing w:after="39"/>
              <w:ind w:left="0"/>
              <w:jc w:val="center"/>
              <w:rPr>
                <w:lang w:eastAsia="x-none"/>
              </w:rPr>
            </w:pPr>
          </w:p>
        </w:tc>
        <w:tc>
          <w:tcPr>
            <w:tcW w:w="2721" w:type="dxa"/>
          </w:tcPr>
          <w:p w14:paraId="6E3CCC0E" w14:textId="77777777" w:rsidR="00714644" w:rsidRPr="000961F5" w:rsidRDefault="00714644" w:rsidP="00EE24F6">
            <w:pPr>
              <w:spacing w:after="39"/>
              <w:ind w:left="0"/>
              <w:jc w:val="center"/>
              <w:rPr>
                <w:lang w:eastAsia="x-none"/>
              </w:rPr>
            </w:pPr>
            <w:r w:rsidRPr="000961F5">
              <w:rPr>
                <w:lang w:eastAsia="x-none"/>
              </w:rPr>
              <w:sym w:font="Wingdings" w:char="F0FC"/>
            </w:r>
          </w:p>
        </w:tc>
      </w:tr>
      <w:tr w:rsidR="00714644" w:rsidRPr="000961F5" w14:paraId="50759D3D" w14:textId="77777777" w:rsidTr="00EE24F6">
        <w:tc>
          <w:tcPr>
            <w:tcW w:w="337" w:type="dxa"/>
          </w:tcPr>
          <w:p w14:paraId="4D0A7E99" w14:textId="77777777" w:rsidR="00714644" w:rsidRPr="000961F5" w:rsidRDefault="00714644" w:rsidP="00EE24F6">
            <w:pPr>
              <w:spacing w:after="39"/>
              <w:ind w:left="0"/>
              <w:jc w:val="left"/>
              <w:rPr>
                <w:lang w:eastAsia="x-none"/>
              </w:rPr>
            </w:pPr>
            <w:r w:rsidRPr="000961F5">
              <w:rPr>
                <w:lang w:eastAsia="x-none"/>
              </w:rPr>
              <w:t>2</w:t>
            </w:r>
          </w:p>
        </w:tc>
        <w:tc>
          <w:tcPr>
            <w:tcW w:w="4649" w:type="dxa"/>
          </w:tcPr>
          <w:p w14:paraId="26A79870" w14:textId="77777777" w:rsidR="00714644" w:rsidRPr="000961F5" w:rsidRDefault="00714644" w:rsidP="00EE24F6">
            <w:pPr>
              <w:spacing w:after="39"/>
              <w:ind w:left="0"/>
              <w:jc w:val="left"/>
              <w:rPr>
                <w:lang w:eastAsia="x-none"/>
              </w:rPr>
            </w:pPr>
            <w:r w:rsidRPr="000961F5">
              <w:rPr>
                <w:lang w:eastAsia="x-none"/>
              </w:rPr>
              <w:t>The validation of the allotment file has failed</w:t>
            </w:r>
          </w:p>
          <w:p w14:paraId="068FC6E6" w14:textId="77777777" w:rsidR="00714644" w:rsidRPr="000961F5" w:rsidRDefault="00714644" w:rsidP="00EE24F6">
            <w:pPr>
              <w:spacing w:after="39"/>
              <w:ind w:left="0"/>
              <w:jc w:val="left"/>
              <w:rPr>
                <w:lang w:eastAsia="x-none"/>
              </w:rPr>
            </w:pPr>
          </w:p>
          <w:p w14:paraId="54CE2099" w14:textId="77777777" w:rsidR="00714644" w:rsidRPr="000961F5" w:rsidRDefault="00714644" w:rsidP="00EE24F6">
            <w:pPr>
              <w:spacing w:after="39"/>
              <w:ind w:left="0"/>
              <w:jc w:val="left"/>
              <w:rPr>
                <w:lang w:eastAsia="x-none"/>
              </w:rPr>
            </w:pPr>
            <w:r w:rsidRPr="000961F5">
              <w:rPr>
                <w:lang w:eastAsia="x-none"/>
              </w:rPr>
              <w:t xml:space="preserve">“The validation of the </w:t>
            </w:r>
            <w:r w:rsidRPr="000961F5">
              <w:rPr>
                <w:u w:val="single"/>
                <w:lang w:eastAsia="x-none"/>
              </w:rPr>
              <w:t>allotment file</w:t>
            </w:r>
            <w:r w:rsidRPr="000961F5">
              <w:rPr>
                <w:lang w:eastAsia="x-none"/>
              </w:rPr>
              <w:t xml:space="preserve"> failed for [IPO initiation Field #10] [IPO initiation Field #2].”</w:t>
            </w:r>
          </w:p>
        </w:tc>
        <w:tc>
          <w:tcPr>
            <w:tcW w:w="2721" w:type="dxa"/>
          </w:tcPr>
          <w:p w14:paraId="02C56C85" w14:textId="77777777" w:rsidR="00714644" w:rsidRPr="000961F5" w:rsidRDefault="00714644" w:rsidP="00EE24F6">
            <w:pPr>
              <w:spacing w:after="39"/>
              <w:ind w:left="0"/>
              <w:jc w:val="center"/>
              <w:rPr>
                <w:lang w:eastAsia="x-none"/>
              </w:rPr>
            </w:pPr>
          </w:p>
        </w:tc>
        <w:tc>
          <w:tcPr>
            <w:tcW w:w="2721" w:type="dxa"/>
          </w:tcPr>
          <w:p w14:paraId="6AE0E31C" w14:textId="77777777" w:rsidR="00714644" w:rsidRPr="000961F5" w:rsidRDefault="00714644" w:rsidP="00EE24F6">
            <w:pPr>
              <w:spacing w:after="39"/>
              <w:ind w:left="0"/>
              <w:jc w:val="center"/>
              <w:rPr>
                <w:lang w:eastAsia="x-none"/>
              </w:rPr>
            </w:pPr>
            <w:r w:rsidRPr="000961F5">
              <w:rPr>
                <w:lang w:eastAsia="x-none"/>
              </w:rPr>
              <w:sym w:font="Wingdings" w:char="F0FC"/>
            </w:r>
          </w:p>
        </w:tc>
      </w:tr>
      <w:tr w:rsidR="00714644" w:rsidRPr="000961F5" w14:paraId="6CD2B427" w14:textId="77777777" w:rsidTr="00EE24F6">
        <w:tc>
          <w:tcPr>
            <w:tcW w:w="337" w:type="dxa"/>
          </w:tcPr>
          <w:p w14:paraId="4B1E0580" w14:textId="77777777" w:rsidR="00714644" w:rsidRPr="000961F5" w:rsidRDefault="00714644" w:rsidP="00EE24F6">
            <w:pPr>
              <w:spacing w:after="39"/>
              <w:ind w:left="0"/>
              <w:jc w:val="left"/>
              <w:rPr>
                <w:lang w:eastAsia="x-none"/>
              </w:rPr>
            </w:pPr>
            <w:r w:rsidRPr="000961F5">
              <w:rPr>
                <w:lang w:eastAsia="x-none"/>
              </w:rPr>
              <w:t>3</w:t>
            </w:r>
          </w:p>
        </w:tc>
        <w:tc>
          <w:tcPr>
            <w:tcW w:w="4649" w:type="dxa"/>
          </w:tcPr>
          <w:p w14:paraId="59C5DF42" w14:textId="77777777" w:rsidR="00714644" w:rsidRPr="000961F5" w:rsidRDefault="00714644" w:rsidP="00EE24F6">
            <w:pPr>
              <w:spacing w:after="39"/>
              <w:ind w:left="0"/>
              <w:jc w:val="left"/>
              <w:rPr>
                <w:lang w:eastAsia="x-none"/>
              </w:rPr>
            </w:pPr>
            <w:r w:rsidRPr="000961F5">
              <w:rPr>
                <w:lang w:eastAsia="x-none"/>
              </w:rPr>
              <w:t>No allotment file received after cut-off</w:t>
            </w:r>
          </w:p>
          <w:p w14:paraId="1712C610" w14:textId="77777777" w:rsidR="00714644" w:rsidRPr="000961F5" w:rsidRDefault="00714644" w:rsidP="00EE24F6">
            <w:pPr>
              <w:spacing w:after="39"/>
              <w:ind w:left="0"/>
              <w:jc w:val="left"/>
              <w:rPr>
                <w:lang w:eastAsia="x-none"/>
              </w:rPr>
            </w:pPr>
          </w:p>
          <w:p w14:paraId="46451A8B" w14:textId="77777777" w:rsidR="00714644" w:rsidRPr="000961F5" w:rsidRDefault="00714644" w:rsidP="00EE24F6">
            <w:pPr>
              <w:spacing w:after="39"/>
              <w:ind w:left="0"/>
              <w:jc w:val="left"/>
              <w:rPr>
                <w:lang w:eastAsia="x-none"/>
              </w:rPr>
            </w:pPr>
            <w:r w:rsidRPr="000961F5">
              <w:rPr>
                <w:lang w:eastAsia="x-none"/>
              </w:rPr>
              <w:t>“No allotment file received for [IPO initiation Field #10] [IPO initiation Field #2].”</w:t>
            </w:r>
          </w:p>
        </w:tc>
        <w:tc>
          <w:tcPr>
            <w:tcW w:w="2721" w:type="dxa"/>
          </w:tcPr>
          <w:p w14:paraId="64183251" w14:textId="77777777" w:rsidR="00714644" w:rsidRPr="000961F5" w:rsidRDefault="00714644" w:rsidP="00EE24F6">
            <w:pPr>
              <w:spacing w:after="39"/>
              <w:ind w:left="0"/>
              <w:jc w:val="center"/>
              <w:rPr>
                <w:lang w:eastAsia="x-none"/>
              </w:rPr>
            </w:pPr>
          </w:p>
        </w:tc>
        <w:tc>
          <w:tcPr>
            <w:tcW w:w="2721" w:type="dxa"/>
          </w:tcPr>
          <w:p w14:paraId="0F4F35E1" w14:textId="77777777" w:rsidR="00714644" w:rsidRPr="000961F5" w:rsidRDefault="00714644" w:rsidP="00EE24F6">
            <w:pPr>
              <w:spacing w:after="39"/>
              <w:ind w:left="0"/>
              <w:jc w:val="center"/>
              <w:rPr>
                <w:lang w:eastAsia="x-none"/>
              </w:rPr>
            </w:pPr>
            <w:r w:rsidRPr="000961F5">
              <w:rPr>
                <w:lang w:eastAsia="x-none"/>
              </w:rPr>
              <w:sym w:font="Wingdings" w:char="F0FC"/>
            </w:r>
          </w:p>
        </w:tc>
      </w:tr>
      <w:tr w:rsidR="00714644" w:rsidRPr="000961F5" w14:paraId="37A14AA8" w14:textId="77777777" w:rsidTr="00EE24F6">
        <w:tc>
          <w:tcPr>
            <w:tcW w:w="337" w:type="dxa"/>
          </w:tcPr>
          <w:p w14:paraId="6A563DF1" w14:textId="77777777" w:rsidR="00714644" w:rsidRPr="000961F5" w:rsidRDefault="00714644" w:rsidP="00EE24F6">
            <w:pPr>
              <w:spacing w:after="39"/>
              <w:ind w:left="0"/>
              <w:jc w:val="left"/>
              <w:rPr>
                <w:lang w:eastAsia="x-none"/>
              </w:rPr>
            </w:pPr>
            <w:r w:rsidRPr="000961F5">
              <w:rPr>
                <w:lang w:eastAsia="x-none"/>
              </w:rPr>
              <w:t>4</w:t>
            </w:r>
          </w:p>
        </w:tc>
        <w:tc>
          <w:tcPr>
            <w:tcW w:w="4649" w:type="dxa"/>
          </w:tcPr>
          <w:p w14:paraId="09933779" w14:textId="77777777" w:rsidR="00714644" w:rsidRPr="000961F5" w:rsidRDefault="00714644" w:rsidP="00EE24F6">
            <w:pPr>
              <w:spacing w:after="39"/>
              <w:ind w:left="0"/>
              <w:jc w:val="left"/>
              <w:rPr>
                <w:lang w:eastAsia="x-none"/>
              </w:rPr>
            </w:pPr>
            <w:r w:rsidRPr="000961F5">
              <w:rPr>
                <w:lang w:eastAsia="x-none"/>
              </w:rPr>
              <w:t>After successful validation of the allotment file</w:t>
            </w:r>
          </w:p>
          <w:p w14:paraId="6FC3C62A" w14:textId="77777777" w:rsidR="00714644" w:rsidRPr="000961F5" w:rsidRDefault="00714644" w:rsidP="00EE24F6">
            <w:pPr>
              <w:spacing w:after="39"/>
              <w:ind w:left="0"/>
              <w:jc w:val="left"/>
              <w:rPr>
                <w:lang w:eastAsia="x-none"/>
              </w:rPr>
            </w:pPr>
          </w:p>
          <w:p w14:paraId="449635B7" w14:textId="77777777" w:rsidR="00714644" w:rsidRPr="000961F5" w:rsidRDefault="00714644" w:rsidP="00EE24F6">
            <w:pPr>
              <w:spacing w:after="39"/>
              <w:ind w:left="0"/>
              <w:jc w:val="left"/>
              <w:rPr>
                <w:lang w:eastAsia="x-none"/>
              </w:rPr>
            </w:pPr>
            <w:r w:rsidRPr="000961F5">
              <w:rPr>
                <w:lang w:eastAsia="x-none"/>
              </w:rPr>
              <w:t>"[#] of shares allotted for the Public Offer of [IPO initiation Field #10] [IPO initiation Field #2].”</w:t>
            </w:r>
          </w:p>
        </w:tc>
        <w:tc>
          <w:tcPr>
            <w:tcW w:w="2721" w:type="dxa"/>
          </w:tcPr>
          <w:p w14:paraId="51977C14" w14:textId="77777777" w:rsidR="00714644" w:rsidRPr="000961F5" w:rsidRDefault="00714644" w:rsidP="00EE24F6">
            <w:pPr>
              <w:spacing w:after="39"/>
              <w:ind w:left="0"/>
              <w:jc w:val="center"/>
              <w:rPr>
                <w:lang w:eastAsia="x-none"/>
              </w:rPr>
            </w:pPr>
          </w:p>
        </w:tc>
        <w:tc>
          <w:tcPr>
            <w:tcW w:w="2721" w:type="dxa"/>
          </w:tcPr>
          <w:p w14:paraId="3B7FF9DC" w14:textId="77777777" w:rsidR="00714644" w:rsidRPr="000961F5" w:rsidRDefault="00714644" w:rsidP="00EE24F6">
            <w:pPr>
              <w:spacing w:after="39"/>
              <w:ind w:left="0"/>
              <w:jc w:val="center"/>
              <w:rPr>
                <w:lang w:eastAsia="x-none"/>
              </w:rPr>
            </w:pPr>
            <w:r w:rsidRPr="000961F5">
              <w:rPr>
                <w:lang w:eastAsia="x-none"/>
              </w:rPr>
              <w:sym w:font="Wingdings" w:char="F0FC"/>
            </w:r>
          </w:p>
        </w:tc>
      </w:tr>
      <w:tr w:rsidR="00714644" w:rsidRPr="000961F5" w14:paraId="0AB04868" w14:textId="77777777" w:rsidTr="00EE24F6">
        <w:tc>
          <w:tcPr>
            <w:tcW w:w="337" w:type="dxa"/>
          </w:tcPr>
          <w:p w14:paraId="41B9F1C9" w14:textId="77777777" w:rsidR="00714644" w:rsidRPr="000961F5" w:rsidRDefault="00714644" w:rsidP="00EE24F6">
            <w:pPr>
              <w:spacing w:after="39"/>
              <w:ind w:left="0"/>
              <w:jc w:val="left"/>
              <w:rPr>
                <w:lang w:eastAsia="x-none"/>
              </w:rPr>
            </w:pPr>
            <w:r w:rsidRPr="000961F5">
              <w:rPr>
                <w:lang w:eastAsia="x-none"/>
              </w:rPr>
              <w:t>5</w:t>
            </w:r>
          </w:p>
        </w:tc>
        <w:tc>
          <w:tcPr>
            <w:tcW w:w="4649" w:type="dxa"/>
          </w:tcPr>
          <w:p w14:paraId="157D954C" w14:textId="77777777" w:rsidR="00714644" w:rsidRPr="000961F5" w:rsidRDefault="00714644" w:rsidP="00EE24F6">
            <w:pPr>
              <w:spacing w:after="39"/>
              <w:ind w:left="0"/>
              <w:jc w:val="left"/>
              <w:rPr>
                <w:lang w:eastAsia="x-none"/>
              </w:rPr>
            </w:pPr>
            <w:r w:rsidRPr="000961F5">
              <w:rPr>
                <w:lang w:eastAsia="x-none"/>
              </w:rPr>
              <w:t>Share Registrar allotment file have successfully allotted # of shares to particular CP / Share Registrar.</w:t>
            </w:r>
          </w:p>
          <w:p w14:paraId="0DD53FF5" w14:textId="77777777" w:rsidR="00714644" w:rsidRPr="000961F5" w:rsidRDefault="00714644" w:rsidP="00EE24F6">
            <w:pPr>
              <w:spacing w:after="39"/>
              <w:ind w:left="0"/>
              <w:jc w:val="left"/>
              <w:rPr>
                <w:lang w:eastAsia="x-none"/>
              </w:rPr>
            </w:pPr>
          </w:p>
          <w:p w14:paraId="49034816" w14:textId="77777777" w:rsidR="00714644" w:rsidRPr="000961F5" w:rsidRDefault="00714644" w:rsidP="00EE24F6">
            <w:pPr>
              <w:spacing w:after="39"/>
              <w:ind w:left="0"/>
              <w:jc w:val="left"/>
              <w:rPr>
                <w:lang w:eastAsia="x-none"/>
              </w:rPr>
            </w:pPr>
            <w:r w:rsidRPr="000961F5">
              <w:rPr>
                <w:lang w:eastAsia="x-none"/>
              </w:rPr>
              <w:t>"[#] of shares allotted for [IPO initiation Field #10] [IPO initiation Field #2].”</w:t>
            </w:r>
          </w:p>
        </w:tc>
        <w:tc>
          <w:tcPr>
            <w:tcW w:w="2721" w:type="dxa"/>
          </w:tcPr>
          <w:p w14:paraId="1DF142AB"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2721" w:type="dxa"/>
          </w:tcPr>
          <w:p w14:paraId="4B976952" w14:textId="77777777" w:rsidR="00714644" w:rsidRPr="000961F5" w:rsidRDefault="00714644" w:rsidP="00EE24F6">
            <w:pPr>
              <w:spacing w:after="39"/>
              <w:ind w:left="0"/>
              <w:jc w:val="center"/>
              <w:rPr>
                <w:lang w:eastAsia="x-none"/>
              </w:rPr>
            </w:pPr>
          </w:p>
        </w:tc>
      </w:tr>
    </w:tbl>
    <w:p w14:paraId="27D67A8D" w14:textId="77777777" w:rsidR="00714644" w:rsidRPr="000961F5" w:rsidRDefault="00714644" w:rsidP="00714644">
      <w:pPr>
        <w:ind w:left="0"/>
        <w:rPr>
          <w:lang w:eastAsia="x-none"/>
        </w:rPr>
      </w:pPr>
    </w:p>
    <w:p w14:paraId="6A28329C" w14:textId="77777777" w:rsidR="00714644" w:rsidRPr="000961F5" w:rsidRDefault="00714644" w:rsidP="00714644">
      <w:pPr>
        <w:ind w:left="0"/>
        <w:rPr>
          <w:b/>
          <w:u w:val="single"/>
          <w:lang w:eastAsia="x-none"/>
        </w:rPr>
      </w:pPr>
      <w:r w:rsidRPr="000961F5">
        <w:rPr>
          <w:b/>
          <w:u w:val="single"/>
          <w:lang w:eastAsia="x-none"/>
        </w:rPr>
        <w:t>Sub-placing arrangement</w:t>
      </w:r>
    </w:p>
    <w:p w14:paraId="232A7E23" w14:textId="77777777" w:rsidR="00714644" w:rsidRPr="000961F5" w:rsidRDefault="00714644" w:rsidP="00714644">
      <w:pPr>
        <w:ind w:left="0"/>
        <w:rPr>
          <w:b/>
          <w:u w:val="single"/>
          <w:lang w:eastAsia="x-none"/>
        </w:rPr>
      </w:pPr>
    </w:p>
    <w:tbl>
      <w:tblPr>
        <w:tblStyle w:val="TableGrid"/>
        <w:tblW w:w="10485" w:type="dxa"/>
        <w:tblLayout w:type="fixed"/>
        <w:tblLook w:val="04A0" w:firstRow="1" w:lastRow="0" w:firstColumn="1" w:lastColumn="0" w:noHBand="0" w:noVBand="1"/>
      </w:tblPr>
      <w:tblGrid>
        <w:gridCol w:w="562"/>
        <w:gridCol w:w="4395"/>
        <w:gridCol w:w="1105"/>
        <w:gridCol w:w="1106"/>
        <w:gridCol w:w="1105"/>
        <w:gridCol w:w="1106"/>
        <w:gridCol w:w="1106"/>
      </w:tblGrid>
      <w:tr w:rsidR="00714644" w:rsidRPr="000961F5" w14:paraId="4C035B3B" w14:textId="77777777" w:rsidTr="00EE24F6">
        <w:trPr>
          <w:tblHeader/>
        </w:trPr>
        <w:tc>
          <w:tcPr>
            <w:tcW w:w="562" w:type="dxa"/>
            <w:shd w:val="clear" w:color="auto" w:fill="13426B"/>
          </w:tcPr>
          <w:p w14:paraId="3035DB09" w14:textId="77777777" w:rsidR="00714644" w:rsidRPr="000961F5" w:rsidRDefault="00714644" w:rsidP="00EE24F6">
            <w:pPr>
              <w:ind w:left="0"/>
              <w:jc w:val="left"/>
              <w:rPr>
                <w:b/>
                <w:lang w:eastAsia="x-none"/>
              </w:rPr>
            </w:pPr>
            <w:r w:rsidRPr="000961F5">
              <w:rPr>
                <w:b/>
                <w:lang w:eastAsia="x-none"/>
              </w:rPr>
              <w:t>#</w:t>
            </w:r>
          </w:p>
        </w:tc>
        <w:tc>
          <w:tcPr>
            <w:tcW w:w="4395" w:type="dxa"/>
            <w:shd w:val="clear" w:color="auto" w:fill="13426B"/>
          </w:tcPr>
          <w:p w14:paraId="1D20A557" w14:textId="77777777" w:rsidR="00714644" w:rsidRPr="000961F5" w:rsidRDefault="00714644" w:rsidP="00EE24F6">
            <w:pPr>
              <w:ind w:left="0"/>
              <w:jc w:val="left"/>
              <w:rPr>
                <w:b/>
                <w:lang w:eastAsia="x-none"/>
              </w:rPr>
            </w:pPr>
            <w:r w:rsidRPr="000961F5">
              <w:rPr>
                <w:b/>
                <w:lang w:eastAsia="x-none"/>
              </w:rPr>
              <w:t>Action</w:t>
            </w:r>
          </w:p>
        </w:tc>
        <w:tc>
          <w:tcPr>
            <w:tcW w:w="1105" w:type="dxa"/>
            <w:shd w:val="clear" w:color="auto" w:fill="13426B"/>
          </w:tcPr>
          <w:p w14:paraId="0873AF82" w14:textId="77777777" w:rsidR="00714644" w:rsidRPr="000961F5" w:rsidRDefault="00714644" w:rsidP="00EE24F6">
            <w:pPr>
              <w:ind w:left="0"/>
              <w:jc w:val="left"/>
              <w:rPr>
                <w:b/>
                <w:lang w:eastAsia="x-none"/>
              </w:rPr>
            </w:pPr>
            <w:r w:rsidRPr="000961F5">
              <w:rPr>
                <w:b/>
                <w:lang w:eastAsia="x-none"/>
              </w:rPr>
              <w:t>Principal Principal Lead Broker (Maker)</w:t>
            </w:r>
          </w:p>
        </w:tc>
        <w:tc>
          <w:tcPr>
            <w:tcW w:w="1106" w:type="dxa"/>
            <w:shd w:val="clear" w:color="auto" w:fill="13426B"/>
          </w:tcPr>
          <w:p w14:paraId="5920CAD8" w14:textId="77777777" w:rsidR="00714644" w:rsidRPr="000961F5" w:rsidRDefault="00714644" w:rsidP="00EE24F6">
            <w:pPr>
              <w:ind w:left="0"/>
              <w:jc w:val="left"/>
              <w:rPr>
                <w:b/>
                <w:lang w:eastAsia="x-none"/>
              </w:rPr>
            </w:pPr>
            <w:r w:rsidRPr="000961F5">
              <w:rPr>
                <w:b/>
                <w:lang w:eastAsia="x-none"/>
              </w:rPr>
              <w:t>Principal Principal Lead Broker (Checker)</w:t>
            </w:r>
          </w:p>
        </w:tc>
        <w:tc>
          <w:tcPr>
            <w:tcW w:w="1105" w:type="dxa"/>
            <w:shd w:val="clear" w:color="auto" w:fill="13426B"/>
          </w:tcPr>
          <w:p w14:paraId="5A129849" w14:textId="77777777" w:rsidR="00714644" w:rsidRPr="000961F5" w:rsidRDefault="00714644" w:rsidP="00EE24F6">
            <w:pPr>
              <w:ind w:left="0"/>
              <w:jc w:val="left"/>
              <w:rPr>
                <w:b/>
                <w:lang w:eastAsia="x-none"/>
              </w:rPr>
            </w:pPr>
            <w:r w:rsidRPr="000961F5">
              <w:rPr>
                <w:b/>
                <w:lang w:eastAsia="x-none"/>
              </w:rPr>
              <w:t>Distributor (Maker)</w:t>
            </w:r>
          </w:p>
        </w:tc>
        <w:tc>
          <w:tcPr>
            <w:tcW w:w="1106" w:type="dxa"/>
            <w:shd w:val="clear" w:color="auto" w:fill="13426B"/>
          </w:tcPr>
          <w:p w14:paraId="1668FDDE" w14:textId="77777777" w:rsidR="00714644" w:rsidRPr="000961F5" w:rsidRDefault="00714644" w:rsidP="00EE24F6">
            <w:pPr>
              <w:ind w:left="0"/>
              <w:jc w:val="left"/>
              <w:rPr>
                <w:b/>
                <w:lang w:eastAsia="x-none"/>
              </w:rPr>
            </w:pPr>
            <w:r w:rsidRPr="000961F5">
              <w:rPr>
                <w:b/>
                <w:lang w:eastAsia="x-none"/>
              </w:rPr>
              <w:t>Distributor (Checker)</w:t>
            </w:r>
          </w:p>
        </w:tc>
        <w:tc>
          <w:tcPr>
            <w:tcW w:w="1106" w:type="dxa"/>
            <w:shd w:val="clear" w:color="auto" w:fill="13426B"/>
          </w:tcPr>
          <w:p w14:paraId="54DFDCDA" w14:textId="77777777" w:rsidR="00714644" w:rsidRPr="000961F5" w:rsidRDefault="00714644" w:rsidP="00EE24F6">
            <w:pPr>
              <w:ind w:left="0"/>
              <w:jc w:val="left"/>
              <w:rPr>
                <w:b/>
                <w:lang w:eastAsia="x-none"/>
              </w:rPr>
            </w:pPr>
            <w:r w:rsidRPr="000961F5">
              <w:rPr>
                <w:b/>
                <w:lang w:eastAsia="x-none"/>
              </w:rPr>
              <w:t>Regulator (HKEX)/</w:t>
            </w:r>
          </w:p>
          <w:p w14:paraId="2B2881AC" w14:textId="77777777" w:rsidR="00714644" w:rsidRPr="000961F5" w:rsidRDefault="00714644" w:rsidP="00EE24F6">
            <w:pPr>
              <w:ind w:left="0"/>
              <w:jc w:val="left"/>
              <w:rPr>
                <w:b/>
                <w:lang w:eastAsia="x-none"/>
              </w:rPr>
            </w:pPr>
            <w:r w:rsidRPr="000961F5">
              <w:rPr>
                <w:b/>
                <w:lang w:eastAsia="x-none"/>
              </w:rPr>
              <w:t>(SFC)</w:t>
            </w:r>
          </w:p>
        </w:tc>
      </w:tr>
      <w:tr w:rsidR="00714644" w:rsidRPr="000961F5" w14:paraId="5A52B2F9" w14:textId="77777777" w:rsidTr="00EE24F6">
        <w:tc>
          <w:tcPr>
            <w:tcW w:w="562" w:type="dxa"/>
            <w:shd w:val="clear" w:color="auto" w:fill="auto"/>
          </w:tcPr>
          <w:p w14:paraId="37CFC5AB" w14:textId="77777777" w:rsidR="00714644" w:rsidRPr="000961F5" w:rsidRDefault="00714644" w:rsidP="00EE24F6">
            <w:pPr>
              <w:ind w:left="0"/>
              <w:jc w:val="left"/>
              <w:rPr>
                <w:lang w:eastAsia="x-none"/>
              </w:rPr>
            </w:pPr>
            <w:r w:rsidRPr="000961F5">
              <w:rPr>
                <w:lang w:eastAsia="x-none"/>
              </w:rPr>
              <w:t>1</w:t>
            </w:r>
          </w:p>
        </w:tc>
        <w:tc>
          <w:tcPr>
            <w:tcW w:w="4395" w:type="dxa"/>
            <w:shd w:val="clear" w:color="auto" w:fill="auto"/>
          </w:tcPr>
          <w:p w14:paraId="38DF05CA" w14:textId="77777777" w:rsidR="00714644" w:rsidRPr="000961F5" w:rsidRDefault="00714644" w:rsidP="00EE24F6">
            <w:pPr>
              <w:ind w:left="0"/>
              <w:jc w:val="left"/>
              <w:rPr>
                <w:lang w:eastAsia="x-none"/>
              </w:rPr>
            </w:pPr>
            <w:r w:rsidRPr="000961F5">
              <w:rPr>
                <w:lang w:eastAsia="x-none"/>
              </w:rPr>
              <w:t>Principal Lead Broker (maker) inputs the final size of the institutional offer</w:t>
            </w:r>
          </w:p>
          <w:p w14:paraId="5EEDF9F6" w14:textId="77777777" w:rsidR="00714644" w:rsidRPr="000961F5" w:rsidRDefault="00714644" w:rsidP="00EE24F6">
            <w:pPr>
              <w:ind w:left="0"/>
              <w:jc w:val="left"/>
              <w:rPr>
                <w:lang w:eastAsia="x-none"/>
              </w:rPr>
            </w:pPr>
          </w:p>
          <w:p w14:paraId="6A9B3B90" w14:textId="77777777" w:rsidR="00714644" w:rsidRPr="000961F5" w:rsidRDefault="00714644" w:rsidP="00EE24F6">
            <w:pPr>
              <w:ind w:left="0"/>
              <w:jc w:val="left"/>
              <w:rPr>
                <w:lang w:eastAsia="x-none"/>
              </w:rPr>
            </w:pPr>
            <w:r w:rsidRPr="000961F5">
              <w:rPr>
                <w:lang w:eastAsia="x-none"/>
              </w:rPr>
              <w:t xml:space="preserve">“[PPrincipal Lead Broker (maker)] has submitted [IPO initiation Field #2]’s final offer size of the institutional offer to be [final # of placing shares] shares for </w:t>
            </w:r>
            <w:r w:rsidRPr="000961F5">
              <w:rPr>
                <w:u w:val="single"/>
                <w:lang w:eastAsia="x-none"/>
              </w:rPr>
              <w:t>confirmation</w:t>
            </w:r>
            <w:r w:rsidRPr="000961F5">
              <w:rPr>
                <w:lang w:eastAsia="x-none"/>
              </w:rPr>
              <w:t xml:space="preserve">.” </w:t>
            </w:r>
          </w:p>
        </w:tc>
        <w:tc>
          <w:tcPr>
            <w:tcW w:w="1105" w:type="dxa"/>
            <w:shd w:val="clear" w:color="auto" w:fill="auto"/>
          </w:tcPr>
          <w:p w14:paraId="6049046A" w14:textId="77777777" w:rsidR="00714644" w:rsidRPr="000961F5" w:rsidRDefault="00714644" w:rsidP="00EE24F6">
            <w:pPr>
              <w:ind w:left="0"/>
              <w:jc w:val="center"/>
              <w:rPr>
                <w:lang w:eastAsia="x-none"/>
              </w:rPr>
            </w:pPr>
            <w:r w:rsidRPr="000961F5">
              <w:rPr>
                <w:lang w:eastAsia="x-none"/>
              </w:rPr>
              <w:sym w:font="Wingdings" w:char="F0FC"/>
            </w:r>
          </w:p>
        </w:tc>
        <w:tc>
          <w:tcPr>
            <w:tcW w:w="1106" w:type="dxa"/>
          </w:tcPr>
          <w:p w14:paraId="6C3B2F12" w14:textId="77777777" w:rsidR="00714644" w:rsidRPr="000961F5" w:rsidRDefault="00714644" w:rsidP="00EE24F6">
            <w:pPr>
              <w:ind w:left="0"/>
              <w:jc w:val="center"/>
              <w:rPr>
                <w:lang w:eastAsia="x-none"/>
              </w:rPr>
            </w:pPr>
            <w:r w:rsidRPr="000961F5">
              <w:rPr>
                <w:lang w:eastAsia="x-none"/>
              </w:rPr>
              <w:sym w:font="Wingdings" w:char="F0FC"/>
            </w:r>
          </w:p>
        </w:tc>
        <w:tc>
          <w:tcPr>
            <w:tcW w:w="1105" w:type="dxa"/>
          </w:tcPr>
          <w:p w14:paraId="3589BA34" w14:textId="77777777" w:rsidR="00714644" w:rsidRPr="000961F5" w:rsidRDefault="00714644" w:rsidP="00EE24F6">
            <w:pPr>
              <w:ind w:left="0"/>
              <w:jc w:val="center"/>
              <w:rPr>
                <w:lang w:eastAsia="x-none"/>
              </w:rPr>
            </w:pPr>
          </w:p>
        </w:tc>
        <w:tc>
          <w:tcPr>
            <w:tcW w:w="1106" w:type="dxa"/>
            <w:shd w:val="clear" w:color="auto" w:fill="auto"/>
          </w:tcPr>
          <w:p w14:paraId="7FB92FAF" w14:textId="77777777" w:rsidR="00714644" w:rsidRPr="000961F5" w:rsidRDefault="00714644" w:rsidP="00EE24F6">
            <w:pPr>
              <w:ind w:left="0"/>
              <w:jc w:val="center"/>
              <w:rPr>
                <w:lang w:eastAsia="x-none"/>
              </w:rPr>
            </w:pPr>
          </w:p>
        </w:tc>
        <w:tc>
          <w:tcPr>
            <w:tcW w:w="1106" w:type="dxa"/>
            <w:shd w:val="clear" w:color="auto" w:fill="auto"/>
          </w:tcPr>
          <w:p w14:paraId="7E6741C2" w14:textId="77777777" w:rsidR="00714644" w:rsidRPr="000961F5" w:rsidRDefault="00714644" w:rsidP="00EE24F6">
            <w:pPr>
              <w:ind w:left="0"/>
              <w:jc w:val="center"/>
              <w:rPr>
                <w:lang w:eastAsia="x-none"/>
              </w:rPr>
            </w:pPr>
          </w:p>
        </w:tc>
      </w:tr>
      <w:tr w:rsidR="00714644" w:rsidRPr="000961F5" w14:paraId="774E9BF2" w14:textId="77777777" w:rsidTr="00EE24F6">
        <w:tc>
          <w:tcPr>
            <w:tcW w:w="562" w:type="dxa"/>
            <w:shd w:val="clear" w:color="auto" w:fill="auto"/>
          </w:tcPr>
          <w:p w14:paraId="31A8F245" w14:textId="77777777" w:rsidR="00714644" w:rsidRPr="000961F5" w:rsidRDefault="00714644" w:rsidP="00EE24F6">
            <w:pPr>
              <w:ind w:left="0"/>
              <w:jc w:val="left"/>
              <w:rPr>
                <w:lang w:eastAsia="x-none"/>
              </w:rPr>
            </w:pPr>
            <w:r w:rsidRPr="000961F5">
              <w:rPr>
                <w:lang w:eastAsia="x-none"/>
              </w:rPr>
              <w:t>2</w:t>
            </w:r>
          </w:p>
        </w:tc>
        <w:tc>
          <w:tcPr>
            <w:tcW w:w="4395" w:type="dxa"/>
            <w:shd w:val="clear" w:color="auto" w:fill="auto"/>
          </w:tcPr>
          <w:p w14:paraId="3963058D" w14:textId="77777777" w:rsidR="00714644" w:rsidRPr="000961F5" w:rsidRDefault="00714644" w:rsidP="00EE24F6">
            <w:pPr>
              <w:ind w:left="0"/>
              <w:jc w:val="left"/>
              <w:rPr>
                <w:lang w:eastAsia="x-none"/>
              </w:rPr>
            </w:pPr>
            <w:r w:rsidRPr="000961F5">
              <w:rPr>
                <w:lang w:eastAsia="x-none"/>
              </w:rPr>
              <w:t>Principal Lead Broker (checker) reverts the final size of the institutional offer</w:t>
            </w:r>
          </w:p>
          <w:p w14:paraId="26D8CCD0" w14:textId="77777777" w:rsidR="00714644" w:rsidRPr="000961F5" w:rsidRDefault="00714644" w:rsidP="00EE24F6">
            <w:pPr>
              <w:ind w:left="0"/>
              <w:jc w:val="left"/>
              <w:rPr>
                <w:lang w:eastAsia="x-none"/>
              </w:rPr>
            </w:pPr>
          </w:p>
          <w:p w14:paraId="66361230" w14:textId="77777777" w:rsidR="00714644" w:rsidRPr="000961F5" w:rsidRDefault="00714644" w:rsidP="00EE24F6">
            <w:pPr>
              <w:ind w:left="0"/>
              <w:jc w:val="left"/>
              <w:rPr>
                <w:lang w:eastAsia="x-none"/>
              </w:rPr>
            </w:pPr>
            <w:r w:rsidRPr="000961F5">
              <w:rPr>
                <w:lang w:eastAsia="x-none"/>
              </w:rPr>
              <w:lastRenderedPageBreak/>
              <w:t xml:space="preserve">“[Principal Lead Broker (checker)] has reverted [IPO initiation Field #2]’s final offer size of the institutional offer for </w:t>
            </w:r>
            <w:r w:rsidRPr="000961F5">
              <w:rPr>
                <w:u w:val="single"/>
                <w:lang w:eastAsia="x-none"/>
              </w:rPr>
              <w:t>amendment</w:t>
            </w:r>
            <w:r w:rsidRPr="000961F5">
              <w:rPr>
                <w:lang w:eastAsia="x-none"/>
              </w:rPr>
              <w:t>.”</w:t>
            </w:r>
          </w:p>
        </w:tc>
        <w:tc>
          <w:tcPr>
            <w:tcW w:w="1105" w:type="dxa"/>
            <w:shd w:val="clear" w:color="auto" w:fill="auto"/>
          </w:tcPr>
          <w:p w14:paraId="4364B858" w14:textId="77777777" w:rsidR="00714644" w:rsidRPr="000961F5" w:rsidRDefault="00714644" w:rsidP="00EE24F6">
            <w:pPr>
              <w:ind w:left="0"/>
              <w:jc w:val="center"/>
              <w:rPr>
                <w:lang w:eastAsia="x-none"/>
              </w:rPr>
            </w:pPr>
            <w:r w:rsidRPr="000961F5">
              <w:rPr>
                <w:lang w:eastAsia="x-none"/>
              </w:rPr>
              <w:lastRenderedPageBreak/>
              <w:sym w:font="Wingdings" w:char="F0FC"/>
            </w:r>
          </w:p>
        </w:tc>
        <w:tc>
          <w:tcPr>
            <w:tcW w:w="1106" w:type="dxa"/>
          </w:tcPr>
          <w:p w14:paraId="0A00D9F2" w14:textId="77777777" w:rsidR="00714644" w:rsidRPr="000961F5" w:rsidRDefault="00714644" w:rsidP="00EE24F6">
            <w:pPr>
              <w:ind w:left="0"/>
              <w:jc w:val="center"/>
              <w:rPr>
                <w:lang w:eastAsia="x-none"/>
              </w:rPr>
            </w:pPr>
            <w:r w:rsidRPr="000961F5">
              <w:rPr>
                <w:lang w:eastAsia="x-none"/>
              </w:rPr>
              <w:sym w:font="Wingdings" w:char="F0FC"/>
            </w:r>
          </w:p>
        </w:tc>
        <w:tc>
          <w:tcPr>
            <w:tcW w:w="1105" w:type="dxa"/>
          </w:tcPr>
          <w:p w14:paraId="5DB5C173" w14:textId="77777777" w:rsidR="00714644" w:rsidRPr="000961F5" w:rsidRDefault="00714644" w:rsidP="00EE24F6">
            <w:pPr>
              <w:ind w:left="0"/>
              <w:jc w:val="center"/>
              <w:rPr>
                <w:lang w:eastAsia="x-none"/>
              </w:rPr>
            </w:pPr>
          </w:p>
        </w:tc>
        <w:tc>
          <w:tcPr>
            <w:tcW w:w="1106" w:type="dxa"/>
            <w:shd w:val="clear" w:color="auto" w:fill="auto"/>
          </w:tcPr>
          <w:p w14:paraId="20CB3CE2" w14:textId="77777777" w:rsidR="00714644" w:rsidRPr="000961F5" w:rsidRDefault="00714644" w:rsidP="00EE24F6">
            <w:pPr>
              <w:ind w:left="0"/>
              <w:jc w:val="center"/>
              <w:rPr>
                <w:lang w:eastAsia="x-none"/>
              </w:rPr>
            </w:pPr>
          </w:p>
        </w:tc>
        <w:tc>
          <w:tcPr>
            <w:tcW w:w="1106" w:type="dxa"/>
            <w:shd w:val="clear" w:color="auto" w:fill="auto"/>
          </w:tcPr>
          <w:p w14:paraId="2FEB775B" w14:textId="77777777" w:rsidR="00714644" w:rsidRPr="000961F5" w:rsidRDefault="00714644" w:rsidP="00EE24F6">
            <w:pPr>
              <w:ind w:left="0"/>
              <w:jc w:val="center"/>
              <w:rPr>
                <w:lang w:eastAsia="x-none"/>
              </w:rPr>
            </w:pPr>
          </w:p>
        </w:tc>
      </w:tr>
      <w:tr w:rsidR="00714644" w:rsidRPr="000961F5" w14:paraId="26D9EF6C" w14:textId="77777777" w:rsidTr="00EE24F6">
        <w:tc>
          <w:tcPr>
            <w:tcW w:w="562" w:type="dxa"/>
            <w:shd w:val="clear" w:color="auto" w:fill="auto"/>
          </w:tcPr>
          <w:p w14:paraId="1DC19478" w14:textId="77777777" w:rsidR="00714644" w:rsidRPr="000961F5" w:rsidRDefault="00714644" w:rsidP="00EE24F6">
            <w:pPr>
              <w:ind w:left="0"/>
              <w:jc w:val="left"/>
              <w:rPr>
                <w:lang w:eastAsia="x-none"/>
              </w:rPr>
            </w:pPr>
            <w:r w:rsidRPr="000961F5">
              <w:rPr>
                <w:lang w:eastAsia="x-none"/>
              </w:rPr>
              <w:t>3</w:t>
            </w:r>
          </w:p>
        </w:tc>
        <w:tc>
          <w:tcPr>
            <w:tcW w:w="4395" w:type="dxa"/>
            <w:shd w:val="clear" w:color="auto" w:fill="auto"/>
          </w:tcPr>
          <w:p w14:paraId="26697552" w14:textId="77777777" w:rsidR="00714644" w:rsidRPr="000961F5" w:rsidRDefault="00714644" w:rsidP="00EE24F6">
            <w:pPr>
              <w:ind w:left="0"/>
              <w:jc w:val="left"/>
              <w:rPr>
                <w:lang w:eastAsia="x-none"/>
              </w:rPr>
            </w:pPr>
            <w:r w:rsidRPr="000961F5">
              <w:rPr>
                <w:lang w:eastAsia="x-none"/>
              </w:rPr>
              <w:t>Principal Lead Broker (checker) approves the final size of the institutional offer</w:t>
            </w:r>
          </w:p>
          <w:p w14:paraId="36C68755" w14:textId="77777777" w:rsidR="00714644" w:rsidRPr="000961F5" w:rsidRDefault="00714644" w:rsidP="00EE24F6">
            <w:pPr>
              <w:ind w:left="0"/>
              <w:jc w:val="left"/>
              <w:rPr>
                <w:lang w:eastAsia="x-none"/>
              </w:rPr>
            </w:pPr>
          </w:p>
          <w:p w14:paraId="794298B9" w14:textId="77777777" w:rsidR="00714644" w:rsidRPr="000961F5" w:rsidRDefault="00714644" w:rsidP="00EE24F6">
            <w:pPr>
              <w:ind w:left="0"/>
              <w:jc w:val="left"/>
              <w:rPr>
                <w:lang w:eastAsia="x-none"/>
              </w:rPr>
            </w:pPr>
            <w:r w:rsidRPr="000961F5">
              <w:rPr>
                <w:lang w:eastAsia="x-none"/>
              </w:rPr>
              <w:t>“Principal Lead Broker (checker)] has confirmed [IPO initiation Field #2]’s final offer size of the institutional offer to be [final # of placing shares] shares.”</w:t>
            </w:r>
          </w:p>
        </w:tc>
        <w:tc>
          <w:tcPr>
            <w:tcW w:w="1105" w:type="dxa"/>
            <w:shd w:val="clear" w:color="auto" w:fill="auto"/>
          </w:tcPr>
          <w:p w14:paraId="0AE9F10A" w14:textId="77777777" w:rsidR="00714644" w:rsidRPr="000961F5" w:rsidRDefault="00714644" w:rsidP="00EE24F6">
            <w:pPr>
              <w:ind w:left="0"/>
              <w:jc w:val="center"/>
              <w:rPr>
                <w:lang w:eastAsia="x-none"/>
              </w:rPr>
            </w:pPr>
            <w:r w:rsidRPr="000961F5">
              <w:rPr>
                <w:lang w:eastAsia="x-none"/>
              </w:rPr>
              <w:sym w:font="Wingdings" w:char="F0FC"/>
            </w:r>
          </w:p>
        </w:tc>
        <w:tc>
          <w:tcPr>
            <w:tcW w:w="1106" w:type="dxa"/>
          </w:tcPr>
          <w:p w14:paraId="4BD0BB9D" w14:textId="77777777" w:rsidR="00714644" w:rsidRPr="000961F5" w:rsidRDefault="00714644" w:rsidP="00EE24F6">
            <w:pPr>
              <w:ind w:left="0"/>
              <w:jc w:val="center"/>
              <w:rPr>
                <w:lang w:eastAsia="x-none"/>
              </w:rPr>
            </w:pPr>
            <w:r w:rsidRPr="000961F5">
              <w:rPr>
                <w:lang w:eastAsia="x-none"/>
              </w:rPr>
              <w:sym w:font="Wingdings" w:char="F0FC"/>
            </w:r>
          </w:p>
        </w:tc>
        <w:tc>
          <w:tcPr>
            <w:tcW w:w="1105" w:type="dxa"/>
          </w:tcPr>
          <w:p w14:paraId="21BA4B9B" w14:textId="77777777" w:rsidR="00714644" w:rsidRPr="000961F5" w:rsidRDefault="00714644" w:rsidP="00EE24F6">
            <w:pPr>
              <w:ind w:left="0"/>
              <w:jc w:val="center"/>
              <w:rPr>
                <w:lang w:eastAsia="x-none"/>
              </w:rPr>
            </w:pPr>
          </w:p>
        </w:tc>
        <w:tc>
          <w:tcPr>
            <w:tcW w:w="1106" w:type="dxa"/>
            <w:shd w:val="clear" w:color="auto" w:fill="auto"/>
          </w:tcPr>
          <w:p w14:paraId="02F33D6C" w14:textId="77777777" w:rsidR="00714644" w:rsidRPr="000961F5" w:rsidRDefault="00714644" w:rsidP="00EE24F6">
            <w:pPr>
              <w:ind w:left="0"/>
              <w:jc w:val="center"/>
              <w:rPr>
                <w:lang w:eastAsia="x-none"/>
              </w:rPr>
            </w:pPr>
          </w:p>
        </w:tc>
        <w:tc>
          <w:tcPr>
            <w:tcW w:w="1106" w:type="dxa"/>
            <w:shd w:val="clear" w:color="auto" w:fill="auto"/>
          </w:tcPr>
          <w:p w14:paraId="48880FFB" w14:textId="77777777" w:rsidR="00714644" w:rsidRPr="000961F5" w:rsidRDefault="00714644" w:rsidP="00EE24F6">
            <w:pPr>
              <w:ind w:left="0"/>
              <w:jc w:val="center"/>
              <w:rPr>
                <w:lang w:eastAsia="x-none"/>
              </w:rPr>
            </w:pPr>
            <w:r w:rsidRPr="000961F5">
              <w:rPr>
                <w:lang w:eastAsia="x-none"/>
              </w:rPr>
              <w:sym w:font="Wingdings" w:char="F0FC"/>
            </w:r>
          </w:p>
        </w:tc>
      </w:tr>
      <w:tr w:rsidR="00714644" w:rsidRPr="000961F5" w14:paraId="12ADBCB8" w14:textId="77777777" w:rsidTr="00EE24F6">
        <w:tc>
          <w:tcPr>
            <w:tcW w:w="562" w:type="dxa"/>
          </w:tcPr>
          <w:p w14:paraId="11C2C78C" w14:textId="77777777" w:rsidR="00714644" w:rsidRPr="000961F5" w:rsidRDefault="00714644" w:rsidP="00EE24F6">
            <w:pPr>
              <w:ind w:left="0"/>
              <w:jc w:val="left"/>
              <w:rPr>
                <w:lang w:eastAsia="x-none"/>
              </w:rPr>
            </w:pPr>
            <w:r w:rsidRPr="000961F5">
              <w:rPr>
                <w:lang w:eastAsia="x-none"/>
              </w:rPr>
              <w:t>4.1</w:t>
            </w:r>
          </w:p>
        </w:tc>
        <w:tc>
          <w:tcPr>
            <w:tcW w:w="4395" w:type="dxa"/>
          </w:tcPr>
          <w:p w14:paraId="786DFA02" w14:textId="77777777" w:rsidR="00714644" w:rsidRPr="000961F5" w:rsidRDefault="00714644" w:rsidP="00EE24F6">
            <w:pPr>
              <w:ind w:left="0"/>
              <w:jc w:val="left"/>
              <w:rPr>
                <w:lang w:eastAsia="x-none"/>
              </w:rPr>
            </w:pPr>
            <w:r w:rsidRPr="000961F5">
              <w:rPr>
                <w:lang w:eastAsia="x-none"/>
              </w:rPr>
              <w:t>Principal Lead Broker/Distributor sub-places shares to Distributors</w:t>
            </w:r>
          </w:p>
          <w:p w14:paraId="2E1D08C0" w14:textId="77777777" w:rsidR="00714644" w:rsidRPr="000961F5" w:rsidRDefault="00714644" w:rsidP="00EE24F6">
            <w:pPr>
              <w:ind w:left="0"/>
              <w:jc w:val="left"/>
              <w:rPr>
                <w:lang w:eastAsia="x-none"/>
              </w:rPr>
            </w:pPr>
          </w:p>
          <w:p w14:paraId="2AE5887D" w14:textId="77777777" w:rsidR="00714644" w:rsidRPr="000961F5" w:rsidRDefault="00714644" w:rsidP="00EE24F6">
            <w:pPr>
              <w:ind w:left="0"/>
              <w:jc w:val="left"/>
              <w:rPr>
                <w:lang w:eastAsia="x-none"/>
              </w:rPr>
            </w:pPr>
            <w:r w:rsidRPr="000961F5">
              <w:rPr>
                <w:lang w:eastAsia="x-none"/>
              </w:rPr>
              <w:t>“[Principal Lead Broker/Distributor] has allocated [# of shares] shares to [Distributor] [IPO initiation Field #2].”</w:t>
            </w:r>
          </w:p>
          <w:p w14:paraId="42B1FBFA" w14:textId="77777777" w:rsidR="00714644" w:rsidRPr="000961F5" w:rsidRDefault="00714644" w:rsidP="00EE24F6">
            <w:pPr>
              <w:ind w:left="0"/>
              <w:jc w:val="left"/>
              <w:rPr>
                <w:lang w:eastAsia="x-none"/>
              </w:rPr>
            </w:pPr>
          </w:p>
          <w:p w14:paraId="411C741F" w14:textId="77777777" w:rsidR="00714644" w:rsidRPr="000961F5" w:rsidRDefault="00714644" w:rsidP="00EE24F6">
            <w:pPr>
              <w:ind w:left="0"/>
              <w:jc w:val="left"/>
              <w:rPr>
                <w:lang w:eastAsia="x-none"/>
              </w:rPr>
            </w:pPr>
            <w:r w:rsidRPr="000961F5">
              <w:rPr>
                <w:b/>
                <w:lang w:eastAsia="x-none"/>
              </w:rPr>
              <w:t>Note:</w:t>
            </w:r>
            <w:r w:rsidRPr="000961F5">
              <w:rPr>
                <w:lang w:eastAsia="x-none"/>
              </w:rPr>
              <w:t xml:space="preserve"> The party allocating the shares should only receive one notification summarizing the allocation per action. For example, the Principal Lead Broker allocates shares to 3 Distributors and the notification should be:</w:t>
            </w:r>
          </w:p>
          <w:p w14:paraId="7B9F9BFB" w14:textId="77777777" w:rsidR="00714644" w:rsidRPr="000961F5" w:rsidRDefault="00714644" w:rsidP="00EE24F6">
            <w:pPr>
              <w:ind w:left="0"/>
              <w:jc w:val="left"/>
              <w:rPr>
                <w:lang w:eastAsia="x-none"/>
              </w:rPr>
            </w:pPr>
            <w:r w:rsidRPr="000961F5">
              <w:rPr>
                <w:lang w:eastAsia="x-none"/>
              </w:rPr>
              <w:t>[Principal Lead Broker] has allocated [# of shares] shares to [Distributor 1], [# of shares] shares to [Distributor 2] and [# of shares] shares to [Distributor 3] for [IPO initiation Field #2].</w:t>
            </w:r>
          </w:p>
          <w:p w14:paraId="352FDA67" w14:textId="77777777" w:rsidR="00714644" w:rsidRPr="000961F5" w:rsidRDefault="00714644" w:rsidP="00EE24F6">
            <w:pPr>
              <w:ind w:left="0"/>
              <w:jc w:val="left"/>
              <w:rPr>
                <w:lang w:eastAsia="x-none"/>
              </w:rPr>
            </w:pPr>
          </w:p>
          <w:p w14:paraId="07DA82C1" w14:textId="77777777" w:rsidR="00714644" w:rsidRPr="000961F5" w:rsidRDefault="00714644" w:rsidP="00EE24F6">
            <w:pPr>
              <w:ind w:left="0"/>
              <w:jc w:val="left"/>
              <w:rPr>
                <w:lang w:eastAsia="x-none"/>
              </w:rPr>
            </w:pPr>
            <w:r w:rsidRPr="000961F5">
              <w:rPr>
                <w:lang w:eastAsia="x-none"/>
              </w:rPr>
              <w:t>The party receiving the allocated shares should only receive the notification relating to itself. For example, Distributor 2 above will only know the # of shares allocated to itself:</w:t>
            </w:r>
          </w:p>
          <w:p w14:paraId="64D6D7B7" w14:textId="77777777" w:rsidR="00714644" w:rsidRPr="000961F5" w:rsidRDefault="00714644" w:rsidP="00EE24F6">
            <w:pPr>
              <w:ind w:left="0"/>
              <w:jc w:val="left"/>
              <w:rPr>
                <w:lang w:eastAsia="x-none"/>
              </w:rPr>
            </w:pPr>
          </w:p>
          <w:p w14:paraId="211E6AC3" w14:textId="77777777" w:rsidR="00714644" w:rsidRPr="000961F5" w:rsidRDefault="00714644" w:rsidP="00EE24F6">
            <w:pPr>
              <w:ind w:left="0"/>
              <w:jc w:val="left"/>
              <w:rPr>
                <w:lang w:eastAsia="x-none"/>
              </w:rPr>
            </w:pPr>
            <w:r w:rsidRPr="000961F5">
              <w:rPr>
                <w:lang w:eastAsia="x-none"/>
              </w:rPr>
              <w:t>[Principal Lead Broker] has allocated [# of shares] shares to [Distributor 2] for [IPO initiation Field #2].</w:t>
            </w:r>
          </w:p>
        </w:tc>
        <w:tc>
          <w:tcPr>
            <w:tcW w:w="1105" w:type="dxa"/>
          </w:tcPr>
          <w:p w14:paraId="26F2882B" w14:textId="77777777" w:rsidR="00714644" w:rsidRPr="000961F5" w:rsidRDefault="00714644" w:rsidP="00EE24F6">
            <w:pPr>
              <w:ind w:left="0"/>
              <w:jc w:val="center"/>
              <w:rPr>
                <w:lang w:eastAsia="x-none"/>
              </w:rPr>
            </w:pPr>
            <w:r w:rsidRPr="000961F5">
              <w:rPr>
                <w:lang w:eastAsia="x-none"/>
              </w:rPr>
              <w:sym w:font="Wingdings" w:char="F0FC"/>
            </w:r>
          </w:p>
        </w:tc>
        <w:tc>
          <w:tcPr>
            <w:tcW w:w="1106" w:type="dxa"/>
          </w:tcPr>
          <w:p w14:paraId="415E9E7B" w14:textId="77777777" w:rsidR="00714644" w:rsidRPr="000961F5" w:rsidRDefault="00714644" w:rsidP="00EE24F6">
            <w:pPr>
              <w:ind w:left="0"/>
              <w:jc w:val="center"/>
              <w:rPr>
                <w:lang w:eastAsia="x-none"/>
              </w:rPr>
            </w:pPr>
            <w:r w:rsidRPr="000961F5">
              <w:rPr>
                <w:lang w:eastAsia="x-none"/>
              </w:rPr>
              <w:sym w:font="Wingdings" w:char="F0FC"/>
            </w:r>
          </w:p>
        </w:tc>
        <w:tc>
          <w:tcPr>
            <w:tcW w:w="1105" w:type="dxa"/>
          </w:tcPr>
          <w:p w14:paraId="65F2ABC0" w14:textId="77777777" w:rsidR="00714644" w:rsidRPr="000961F5" w:rsidRDefault="00714644" w:rsidP="00EE24F6">
            <w:pPr>
              <w:ind w:left="0"/>
              <w:jc w:val="center"/>
              <w:rPr>
                <w:lang w:eastAsia="x-none"/>
              </w:rPr>
            </w:pPr>
            <w:r w:rsidRPr="000961F5">
              <w:rPr>
                <w:lang w:eastAsia="x-none"/>
              </w:rPr>
              <w:sym w:font="Wingdings" w:char="F0FC"/>
            </w:r>
          </w:p>
        </w:tc>
        <w:tc>
          <w:tcPr>
            <w:tcW w:w="1106" w:type="dxa"/>
          </w:tcPr>
          <w:p w14:paraId="29B3C123" w14:textId="77777777" w:rsidR="00714644" w:rsidRPr="000961F5" w:rsidRDefault="00714644" w:rsidP="00EE24F6">
            <w:pPr>
              <w:ind w:left="0"/>
              <w:jc w:val="center"/>
              <w:rPr>
                <w:lang w:eastAsia="x-none"/>
              </w:rPr>
            </w:pPr>
            <w:r w:rsidRPr="000961F5">
              <w:rPr>
                <w:lang w:eastAsia="x-none"/>
              </w:rPr>
              <w:sym w:font="Wingdings" w:char="F0FC"/>
            </w:r>
          </w:p>
        </w:tc>
        <w:tc>
          <w:tcPr>
            <w:tcW w:w="1106" w:type="dxa"/>
          </w:tcPr>
          <w:p w14:paraId="70053421" w14:textId="77777777" w:rsidR="00714644" w:rsidRPr="000961F5" w:rsidRDefault="00714644" w:rsidP="00EE24F6">
            <w:pPr>
              <w:ind w:left="0"/>
              <w:jc w:val="center"/>
              <w:rPr>
                <w:lang w:eastAsia="x-none"/>
              </w:rPr>
            </w:pPr>
          </w:p>
        </w:tc>
      </w:tr>
      <w:tr w:rsidR="00714644" w:rsidRPr="000961F5" w14:paraId="5DDCF725" w14:textId="77777777" w:rsidTr="00EE24F6">
        <w:tc>
          <w:tcPr>
            <w:tcW w:w="562" w:type="dxa"/>
          </w:tcPr>
          <w:p w14:paraId="2E2D9385" w14:textId="77777777" w:rsidR="00714644" w:rsidRPr="000961F5" w:rsidRDefault="00714644" w:rsidP="00EE24F6">
            <w:pPr>
              <w:ind w:left="0"/>
              <w:jc w:val="left"/>
              <w:rPr>
                <w:lang w:eastAsia="x-none"/>
              </w:rPr>
            </w:pPr>
            <w:r w:rsidRPr="000961F5">
              <w:rPr>
                <w:lang w:eastAsia="x-none"/>
              </w:rPr>
              <w:t>4.2</w:t>
            </w:r>
          </w:p>
        </w:tc>
        <w:tc>
          <w:tcPr>
            <w:tcW w:w="4395" w:type="dxa"/>
          </w:tcPr>
          <w:p w14:paraId="25812365" w14:textId="77777777" w:rsidR="00714644" w:rsidRPr="000961F5" w:rsidRDefault="00714644" w:rsidP="00EE24F6">
            <w:pPr>
              <w:ind w:left="0"/>
              <w:jc w:val="left"/>
              <w:rPr>
                <w:lang w:eastAsia="x-none"/>
              </w:rPr>
            </w:pPr>
            <w:r w:rsidRPr="000961F5">
              <w:rPr>
                <w:lang w:eastAsia="x-none"/>
              </w:rPr>
              <w:t>Principal Lead Broker/Distributor amends the # of shares allocated to Distributors</w:t>
            </w:r>
          </w:p>
          <w:p w14:paraId="66379781" w14:textId="77777777" w:rsidR="00714644" w:rsidRPr="000961F5" w:rsidRDefault="00714644" w:rsidP="00EE24F6">
            <w:pPr>
              <w:ind w:left="0"/>
              <w:jc w:val="left"/>
              <w:rPr>
                <w:lang w:eastAsia="x-none"/>
              </w:rPr>
            </w:pPr>
          </w:p>
          <w:p w14:paraId="7DBC2A71" w14:textId="77777777" w:rsidR="00714644" w:rsidRPr="000961F5" w:rsidRDefault="00714644" w:rsidP="00EE24F6">
            <w:pPr>
              <w:ind w:left="0"/>
              <w:jc w:val="left"/>
              <w:rPr>
                <w:lang w:eastAsia="x-none"/>
              </w:rPr>
            </w:pPr>
            <w:r w:rsidRPr="000961F5">
              <w:rPr>
                <w:lang w:eastAsia="x-none"/>
              </w:rPr>
              <w:t>““[Principal Lead Broker/Distributor] has revised the allocation of shares to [Distributor] for [IPO initiation Field #2] from [previous # of shares] shares to [revised # of shares] shares.”</w:t>
            </w:r>
          </w:p>
          <w:p w14:paraId="36B5378C" w14:textId="77777777" w:rsidR="00714644" w:rsidRPr="000961F5" w:rsidRDefault="00714644" w:rsidP="00EE24F6">
            <w:pPr>
              <w:ind w:left="0"/>
              <w:jc w:val="left"/>
              <w:rPr>
                <w:lang w:eastAsia="x-none"/>
              </w:rPr>
            </w:pPr>
          </w:p>
          <w:p w14:paraId="6120D17F" w14:textId="77777777" w:rsidR="00714644" w:rsidRPr="000961F5" w:rsidRDefault="00714644" w:rsidP="00EE24F6">
            <w:pPr>
              <w:ind w:left="0"/>
              <w:jc w:val="left"/>
              <w:rPr>
                <w:lang w:eastAsia="x-none"/>
              </w:rPr>
            </w:pPr>
            <w:r w:rsidRPr="000961F5">
              <w:rPr>
                <w:lang w:eastAsia="x-none"/>
              </w:rPr>
              <w:t>If the # of shares allocated is reduced, add the following message for the Distributor:</w:t>
            </w:r>
          </w:p>
          <w:p w14:paraId="4311D498" w14:textId="77777777" w:rsidR="00714644" w:rsidRPr="000961F5" w:rsidRDefault="00714644" w:rsidP="00EE24F6">
            <w:pPr>
              <w:ind w:left="0"/>
              <w:jc w:val="left"/>
              <w:rPr>
                <w:lang w:eastAsia="x-none"/>
              </w:rPr>
            </w:pPr>
          </w:p>
          <w:p w14:paraId="1E15B4CC" w14:textId="77777777" w:rsidR="00714644" w:rsidRPr="000961F5" w:rsidRDefault="00714644" w:rsidP="00EE24F6">
            <w:pPr>
              <w:ind w:left="0"/>
              <w:jc w:val="left"/>
              <w:rPr>
                <w:lang w:eastAsia="x-none"/>
              </w:rPr>
            </w:pPr>
            <w:r w:rsidRPr="000961F5">
              <w:rPr>
                <w:lang w:eastAsia="x-none"/>
              </w:rPr>
              <w:t>“Placee Lists previously submitted to Regulators will need to be re-submitted for approval.”</w:t>
            </w:r>
          </w:p>
        </w:tc>
        <w:tc>
          <w:tcPr>
            <w:tcW w:w="1105" w:type="dxa"/>
          </w:tcPr>
          <w:p w14:paraId="41C5A6F6" w14:textId="77777777" w:rsidR="00714644" w:rsidRPr="000961F5" w:rsidRDefault="00714644" w:rsidP="00EE24F6">
            <w:pPr>
              <w:ind w:left="0"/>
              <w:jc w:val="center"/>
              <w:rPr>
                <w:lang w:eastAsia="x-none"/>
              </w:rPr>
            </w:pPr>
            <w:r w:rsidRPr="000961F5">
              <w:rPr>
                <w:lang w:eastAsia="x-none"/>
              </w:rPr>
              <w:lastRenderedPageBreak/>
              <w:sym w:font="Wingdings" w:char="F0FC"/>
            </w:r>
          </w:p>
        </w:tc>
        <w:tc>
          <w:tcPr>
            <w:tcW w:w="1106" w:type="dxa"/>
          </w:tcPr>
          <w:p w14:paraId="56A315B0" w14:textId="77777777" w:rsidR="00714644" w:rsidRPr="000961F5" w:rsidRDefault="00714644" w:rsidP="00EE24F6">
            <w:pPr>
              <w:ind w:left="0"/>
              <w:jc w:val="center"/>
              <w:rPr>
                <w:lang w:eastAsia="x-none"/>
              </w:rPr>
            </w:pPr>
            <w:r w:rsidRPr="000961F5">
              <w:rPr>
                <w:lang w:eastAsia="x-none"/>
              </w:rPr>
              <w:sym w:font="Wingdings" w:char="F0FC"/>
            </w:r>
          </w:p>
        </w:tc>
        <w:tc>
          <w:tcPr>
            <w:tcW w:w="1105" w:type="dxa"/>
          </w:tcPr>
          <w:p w14:paraId="4983F779" w14:textId="77777777" w:rsidR="00714644" w:rsidRPr="000961F5" w:rsidRDefault="00714644" w:rsidP="00EE24F6">
            <w:pPr>
              <w:ind w:left="0"/>
              <w:jc w:val="center"/>
              <w:rPr>
                <w:lang w:eastAsia="x-none"/>
              </w:rPr>
            </w:pPr>
            <w:r w:rsidRPr="000961F5">
              <w:rPr>
                <w:lang w:eastAsia="x-none"/>
              </w:rPr>
              <w:sym w:font="Wingdings" w:char="F0FC"/>
            </w:r>
          </w:p>
        </w:tc>
        <w:tc>
          <w:tcPr>
            <w:tcW w:w="1106" w:type="dxa"/>
          </w:tcPr>
          <w:p w14:paraId="66B9C46E" w14:textId="77777777" w:rsidR="00714644" w:rsidRPr="000961F5" w:rsidRDefault="00714644" w:rsidP="00EE24F6">
            <w:pPr>
              <w:ind w:left="0"/>
              <w:jc w:val="center"/>
              <w:rPr>
                <w:lang w:eastAsia="x-none"/>
              </w:rPr>
            </w:pPr>
            <w:r w:rsidRPr="000961F5">
              <w:rPr>
                <w:lang w:eastAsia="x-none"/>
              </w:rPr>
              <w:sym w:font="Wingdings" w:char="F0FC"/>
            </w:r>
          </w:p>
        </w:tc>
        <w:tc>
          <w:tcPr>
            <w:tcW w:w="1106" w:type="dxa"/>
          </w:tcPr>
          <w:p w14:paraId="7FB1AA3E" w14:textId="77777777" w:rsidR="00714644" w:rsidRPr="000961F5" w:rsidRDefault="00714644" w:rsidP="00EE24F6">
            <w:pPr>
              <w:ind w:left="0"/>
              <w:jc w:val="center"/>
              <w:rPr>
                <w:lang w:eastAsia="x-none"/>
              </w:rPr>
            </w:pPr>
          </w:p>
        </w:tc>
      </w:tr>
      <w:tr w:rsidR="00714644" w:rsidRPr="000961F5" w14:paraId="29E0471E" w14:textId="77777777" w:rsidTr="00EE24F6">
        <w:tc>
          <w:tcPr>
            <w:tcW w:w="562" w:type="dxa"/>
          </w:tcPr>
          <w:p w14:paraId="01023291" w14:textId="77777777" w:rsidR="00714644" w:rsidRPr="000961F5" w:rsidRDefault="00714644" w:rsidP="00EE24F6">
            <w:pPr>
              <w:ind w:left="0"/>
              <w:jc w:val="left"/>
              <w:rPr>
                <w:lang w:eastAsia="x-none"/>
              </w:rPr>
            </w:pPr>
            <w:r w:rsidRPr="000961F5">
              <w:rPr>
                <w:lang w:eastAsia="x-none"/>
              </w:rPr>
              <w:t>5</w:t>
            </w:r>
          </w:p>
        </w:tc>
        <w:tc>
          <w:tcPr>
            <w:tcW w:w="4395" w:type="dxa"/>
          </w:tcPr>
          <w:p w14:paraId="4C5A9C46" w14:textId="77777777" w:rsidR="00714644" w:rsidRPr="000961F5" w:rsidRDefault="00714644" w:rsidP="00EE24F6">
            <w:pPr>
              <w:ind w:left="0"/>
              <w:jc w:val="left"/>
              <w:rPr>
                <w:lang w:eastAsia="x-none"/>
              </w:rPr>
            </w:pPr>
            <w:r w:rsidRPr="000961F5">
              <w:rPr>
                <w:lang w:eastAsia="x-none"/>
              </w:rPr>
              <w:t>Principal Lead Broker amends the final size of the institutional offer (after maker-checker workflow, please see items 1 and 2 above)</w:t>
            </w:r>
          </w:p>
          <w:p w14:paraId="4B29FABA" w14:textId="77777777" w:rsidR="00714644" w:rsidRPr="000961F5" w:rsidRDefault="00714644" w:rsidP="00EE24F6">
            <w:pPr>
              <w:ind w:left="0"/>
              <w:jc w:val="left"/>
              <w:rPr>
                <w:lang w:eastAsia="x-none"/>
              </w:rPr>
            </w:pPr>
          </w:p>
          <w:p w14:paraId="248499F3" w14:textId="77777777" w:rsidR="00714644" w:rsidRPr="000961F5" w:rsidRDefault="00714644" w:rsidP="00EE24F6">
            <w:pPr>
              <w:ind w:left="0"/>
              <w:jc w:val="left"/>
              <w:rPr>
                <w:lang w:eastAsia="x-none"/>
              </w:rPr>
            </w:pPr>
            <w:r w:rsidRPr="000961F5">
              <w:rPr>
                <w:lang w:eastAsia="x-none"/>
              </w:rPr>
              <w:t>“[Principal Lead Broker (checker)] has revised and confirmed [IPO initiation Field #2]’s final offer size of the institutional offer from [previous final # of placing shares] shares to [amended final # of placing shares] shares.”</w:t>
            </w:r>
          </w:p>
        </w:tc>
        <w:tc>
          <w:tcPr>
            <w:tcW w:w="1105" w:type="dxa"/>
          </w:tcPr>
          <w:p w14:paraId="0E12B3BB" w14:textId="77777777" w:rsidR="00714644" w:rsidRPr="000961F5" w:rsidRDefault="00714644" w:rsidP="00EE24F6">
            <w:pPr>
              <w:ind w:left="0"/>
              <w:jc w:val="center"/>
              <w:rPr>
                <w:lang w:eastAsia="x-none"/>
              </w:rPr>
            </w:pPr>
            <w:r w:rsidRPr="000961F5">
              <w:rPr>
                <w:lang w:eastAsia="x-none"/>
              </w:rPr>
              <w:sym w:font="Wingdings" w:char="F0FC"/>
            </w:r>
          </w:p>
        </w:tc>
        <w:tc>
          <w:tcPr>
            <w:tcW w:w="1106" w:type="dxa"/>
          </w:tcPr>
          <w:p w14:paraId="7E85C61A" w14:textId="77777777" w:rsidR="00714644" w:rsidRPr="000961F5" w:rsidRDefault="00714644" w:rsidP="00EE24F6">
            <w:pPr>
              <w:ind w:left="0"/>
              <w:jc w:val="center"/>
              <w:rPr>
                <w:lang w:eastAsia="x-none"/>
              </w:rPr>
            </w:pPr>
            <w:r w:rsidRPr="000961F5">
              <w:rPr>
                <w:lang w:eastAsia="x-none"/>
              </w:rPr>
              <w:sym w:font="Wingdings" w:char="F0FC"/>
            </w:r>
          </w:p>
        </w:tc>
        <w:tc>
          <w:tcPr>
            <w:tcW w:w="1105" w:type="dxa"/>
          </w:tcPr>
          <w:p w14:paraId="6D0DC3FC" w14:textId="77777777" w:rsidR="00714644" w:rsidRPr="000961F5" w:rsidRDefault="00714644" w:rsidP="00EE24F6">
            <w:pPr>
              <w:ind w:left="0"/>
              <w:jc w:val="center"/>
              <w:rPr>
                <w:lang w:eastAsia="x-none"/>
              </w:rPr>
            </w:pPr>
          </w:p>
        </w:tc>
        <w:tc>
          <w:tcPr>
            <w:tcW w:w="1106" w:type="dxa"/>
          </w:tcPr>
          <w:p w14:paraId="44249428" w14:textId="77777777" w:rsidR="00714644" w:rsidRPr="000961F5" w:rsidRDefault="00714644" w:rsidP="00EE24F6">
            <w:pPr>
              <w:ind w:left="0"/>
              <w:jc w:val="center"/>
              <w:rPr>
                <w:lang w:eastAsia="x-none"/>
              </w:rPr>
            </w:pPr>
          </w:p>
        </w:tc>
        <w:tc>
          <w:tcPr>
            <w:tcW w:w="1106" w:type="dxa"/>
          </w:tcPr>
          <w:p w14:paraId="4A5494E1" w14:textId="77777777" w:rsidR="00714644" w:rsidRPr="000961F5" w:rsidRDefault="00714644" w:rsidP="00EE24F6">
            <w:pPr>
              <w:ind w:left="0"/>
              <w:jc w:val="center"/>
              <w:rPr>
                <w:lang w:eastAsia="x-none"/>
              </w:rPr>
            </w:pPr>
            <w:r w:rsidRPr="000961F5">
              <w:rPr>
                <w:lang w:eastAsia="x-none"/>
              </w:rPr>
              <w:sym w:font="Wingdings" w:char="F0FC"/>
            </w:r>
          </w:p>
        </w:tc>
      </w:tr>
      <w:tr w:rsidR="00714644" w:rsidRPr="000961F5" w14:paraId="1165151F" w14:textId="77777777" w:rsidTr="00EE24F6">
        <w:tc>
          <w:tcPr>
            <w:tcW w:w="562" w:type="dxa"/>
          </w:tcPr>
          <w:p w14:paraId="1C151966" w14:textId="77777777" w:rsidR="00714644" w:rsidRPr="000961F5" w:rsidRDefault="00714644" w:rsidP="00EE24F6">
            <w:pPr>
              <w:ind w:left="0"/>
              <w:jc w:val="left"/>
              <w:rPr>
                <w:lang w:eastAsia="x-none"/>
              </w:rPr>
            </w:pPr>
            <w:r w:rsidRPr="000961F5">
              <w:rPr>
                <w:lang w:eastAsia="x-none"/>
              </w:rPr>
              <w:t>5.1</w:t>
            </w:r>
          </w:p>
        </w:tc>
        <w:tc>
          <w:tcPr>
            <w:tcW w:w="4395" w:type="dxa"/>
          </w:tcPr>
          <w:p w14:paraId="707C2D2D" w14:textId="77777777" w:rsidR="00714644" w:rsidRPr="000961F5" w:rsidRDefault="00714644" w:rsidP="00EE24F6">
            <w:pPr>
              <w:ind w:left="0"/>
              <w:jc w:val="left"/>
              <w:rPr>
                <w:lang w:eastAsia="x-none"/>
              </w:rPr>
            </w:pPr>
            <w:r w:rsidRPr="000961F5">
              <w:rPr>
                <w:lang w:eastAsia="x-none"/>
              </w:rPr>
              <w:t>The amended final size of institutional offer is decreased and the entire sub-placing arrangement is reset with all shares “reallocated” to the principal Principal Lead Broker</w:t>
            </w:r>
          </w:p>
          <w:p w14:paraId="66DE105B" w14:textId="77777777" w:rsidR="00714644" w:rsidRPr="000961F5" w:rsidRDefault="00714644" w:rsidP="00EE24F6">
            <w:pPr>
              <w:ind w:left="0"/>
              <w:jc w:val="left"/>
              <w:rPr>
                <w:lang w:eastAsia="x-none"/>
              </w:rPr>
            </w:pPr>
          </w:p>
          <w:p w14:paraId="70265A62" w14:textId="77777777" w:rsidR="00714644" w:rsidRPr="000961F5" w:rsidRDefault="00714644" w:rsidP="00EE24F6">
            <w:pPr>
              <w:ind w:left="0"/>
              <w:jc w:val="left"/>
              <w:rPr>
                <w:lang w:eastAsia="x-none"/>
              </w:rPr>
            </w:pPr>
            <w:r w:rsidRPr="000961F5">
              <w:rPr>
                <w:lang w:eastAsia="x-none"/>
              </w:rPr>
              <w:t>“[Principal Lead Broker] has downsized [IPO initiation Field #2]’s final offer size of the institutional offer and the sub-placing arrangement has been reset. Placee Lists previously submitted to Regulators will need to be re-submitted for approval.”</w:t>
            </w:r>
          </w:p>
        </w:tc>
        <w:tc>
          <w:tcPr>
            <w:tcW w:w="1105" w:type="dxa"/>
          </w:tcPr>
          <w:p w14:paraId="0A664DF4" w14:textId="77777777" w:rsidR="00714644" w:rsidRPr="000961F5" w:rsidRDefault="00714644" w:rsidP="00EE24F6">
            <w:pPr>
              <w:ind w:left="0"/>
              <w:jc w:val="center"/>
              <w:rPr>
                <w:lang w:eastAsia="x-none"/>
              </w:rPr>
            </w:pPr>
            <w:r w:rsidRPr="000961F5">
              <w:rPr>
                <w:lang w:eastAsia="x-none"/>
              </w:rPr>
              <w:sym w:font="Wingdings" w:char="F0FC"/>
            </w:r>
          </w:p>
        </w:tc>
        <w:tc>
          <w:tcPr>
            <w:tcW w:w="1106" w:type="dxa"/>
          </w:tcPr>
          <w:p w14:paraId="11C92FEF" w14:textId="77777777" w:rsidR="00714644" w:rsidRPr="000961F5" w:rsidRDefault="00714644" w:rsidP="00EE24F6">
            <w:pPr>
              <w:ind w:left="0"/>
              <w:jc w:val="center"/>
              <w:rPr>
                <w:lang w:eastAsia="x-none"/>
              </w:rPr>
            </w:pPr>
            <w:r w:rsidRPr="000961F5">
              <w:rPr>
                <w:lang w:eastAsia="x-none"/>
              </w:rPr>
              <w:sym w:font="Wingdings" w:char="F0FC"/>
            </w:r>
          </w:p>
        </w:tc>
        <w:tc>
          <w:tcPr>
            <w:tcW w:w="1105" w:type="dxa"/>
          </w:tcPr>
          <w:p w14:paraId="6E409054" w14:textId="77777777" w:rsidR="00714644" w:rsidRPr="000961F5" w:rsidRDefault="00714644" w:rsidP="00EE24F6">
            <w:pPr>
              <w:ind w:left="0"/>
              <w:jc w:val="center"/>
              <w:rPr>
                <w:lang w:eastAsia="x-none"/>
              </w:rPr>
            </w:pPr>
            <w:r w:rsidRPr="000961F5">
              <w:rPr>
                <w:lang w:eastAsia="x-none"/>
              </w:rPr>
              <w:sym w:font="Wingdings" w:char="F0FC"/>
            </w:r>
          </w:p>
        </w:tc>
        <w:tc>
          <w:tcPr>
            <w:tcW w:w="1106" w:type="dxa"/>
          </w:tcPr>
          <w:p w14:paraId="3DEDE2AC" w14:textId="77777777" w:rsidR="00714644" w:rsidRPr="000961F5" w:rsidRDefault="00714644" w:rsidP="00EE24F6">
            <w:pPr>
              <w:ind w:left="0"/>
              <w:jc w:val="center"/>
              <w:rPr>
                <w:lang w:eastAsia="x-none"/>
              </w:rPr>
            </w:pPr>
            <w:r w:rsidRPr="000961F5">
              <w:rPr>
                <w:lang w:eastAsia="x-none"/>
              </w:rPr>
              <w:sym w:font="Wingdings" w:char="F0FC"/>
            </w:r>
          </w:p>
        </w:tc>
        <w:tc>
          <w:tcPr>
            <w:tcW w:w="1106" w:type="dxa"/>
          </w:tcPr>
          <w:p w14:paraId="6A1DB992" w14:textId="77777777" w:rsidR="00714644" w:rsidRPr="000961F5" w:rsidRDefault="00714644" w:rsidP="00EE24F6">
            <w:pPr>
              <w:ind w:left="0"/>
              <w:jc w:val="center"/>
              <w:rPr>
                <w:lang w:eastAsia="x-none"/>
              </w:rPr>
            </w:pPr>
            <w:r w:rsidRPr="000961F5">
              <w:rPr>
                <w:lang w:eastAsia="x-none"/>
              </w:rPr>
              <w:sym w:font="Wingdings" w:char="F0FC"/>
            </w:r>
          </w:p>
        </w:tc>
      </w:tr>
    </w:tbl>
    <w:p w14:paraId="6DE7FC22" w14:textId="77777777" w:rsidR="00714644" w:rsidRPr="000961F5" w:rsidRDefault="00714644" w:rsidP="00714644">
      <w:pPr>
        <w:ind w:left="0"/>
        <w:rPr>
          <w:b/>
          <w:u w:val="single"/>
          <w:lang w:eastAsia="x-none"/>
        </w:rPr>
      </w:pPr>
    </w:p>
    <w:p w14:paraId="77C09531" w14:textId="77777777" w:rsidR="00714644" w:rsidRPr="000961F5" w:rsidRDefault="00714644" w:rsidP="00714644">
      <w:pPr>
        <w:ind w:left="0"/>
        <w:rPr>
          <w:b/>
          <w:u w:val="single"/>
          <w:lang w:eastAsia="x-none"/>
        </w:rPr>
      </w:pPr>
    </w:p>
    <w:p w14:paraId="322867EC" w14:textId="77777777" w:rsidR="00714644" w:rsidRPr="000961F5" w:rsidRDefault="00714644" w:rsidP="00714644">
      <w:pPr>
        <w:ind w:left="0"/>
        <w:rPr>
          <w:b/>
          <w:u w:val="single"/>
          <w:lang w:eastAsia="x-none"/>
        </w:rPr>
      </w:pPr>
      <w:r w:rsidRPr="000961F5">
        <w:rPr>
          <w:b/>
          <w:u w:val="single"/>
          <w:lang w:eastAsia="x-none"/>
        </w:rPr>
        <w:t>IPO pricing</w:t>
      </w:r>
    </w:p>
    <w:p w14:paraId="53278A98" w14:textId="77777777" w:rsidR="00714644" w:rsidRPr="000961F5" w:rsidRDefault="00714644" w:rsidP="00714644">
      <w:pPr>
        <w:ind w:left="0"/>
        <w:rPr>
          <w:b/>
          <w:u w:val="single"/>
          <w:lang w:eastAsia="x-none"/>
        </w:rPr>
      </w:pPr>
    </w:p>
    <w:tbl>
      <w:tblPr>
        <w:tblStyle w:val="TableGrid"/>
        <w:tblW w:w="10299" w:type="dxa"/>
        <w:tblLook w:val="04A0" w:firstRow="1" w:lastRow="0" w:firstColumn="1" w:lastColumn="0" w:noHBand="0" w:noVBand="1"/>
      </w:tblPr>
      <w:tblGrid>
        <w:gridCol w:w="336"/>
        <w:gridCol w:w="4628"/>
        <w:gridCol w:w="1105"/>
        <w:gridCol w:w="1112"/>
        <w:gridCol w:w="3118"/>
      </w:tblGrid>
      <w:tr w:rsidR="00714644" w:rsidRPr="000961F5" w14:paraId="3F38272D" w14:textId="77777777" w:rsidTr="00EE24F6">
        <w:tc>
          <w:tcPr>
            <w:tcW w:w="336" w:type="dxa"/>
            <w:shd w:val="clear" w:color="auto" w:fill="13426B"/>
          </w:tcPr>
          <w:p w14:paraId="2EFCDC76" w14:textId="77777777" w:rsidR="00714644" w:rsidRPr="000961F5" w:rsidRDefault="00714644" w:rsidP="00EE24F6">
            <w:pPr>
              <w:spacing w:after="39"/>
              <w:ind w:left="0"/>
              <w:jc w:val="left"/>
              <w:rPr>
                <w:b/>
                <w:lang w:eastAsia="x-none"/>
              </w:rPr>
            </w:pPr>
            <w:r w:rsidRPr="000961F5">
              <w:rPr>
                <w:b/>
                <w:lang w:eastAsia="x-none"/>
              </w:rPr>
              <w:t>#</w:t>
            </w:r>
          </w:p>
        </w:tc>
        <w:tc>
          <w:tcPr>
            <w:tcW w:w="4628" w:type="dxa"/>
            <w:shd w:val="clear" w:color="auto" w:fill="13426B"/>
          </w:tcPr>
          <w:p w14:paraId="35A25C48" w14:textId="77777777" w:rsidR="00714644" w:rsidRPr="000961F5" w:rsidRDefault="00714644" w:rsidP="00EE24F6">
            <w:pPr>
              <w:spacing w:after="39"/>
              <w:ind w:left="0"/>
              <w:jc w:val="left"/>
              <w:rPr>
                <w:b/>
                <w:lang w:eastAsia="x-none"/>
              </w:rPr>
            </w:pPr>
            <w:r w:rsidRPr="000961F5">
              <w:rPr>
                <w:b/>
                <w:lang w:eastAsia="x-none"/>
              </w:rPr>
              <w:t>Action</w:t>
            </w:r>
          </w:p>
        </w:tc>
        <w:tc>
          <w:tcPr>
            <w:tcW w:w="1105" w:type="dxa"/>
            <w:shd w:val="clear" w:color="auto" w:fill="13426B"/>
          </w:tcPr>
          <w:p w14:paraId="30BAFF96" w14:textId="77777777" w:rsidR="00714644" w:rsidRPr="000961F5" w:rsidRDefault="00714644" w:rsidP="00EE24F6">
            <w:pPr>
              <w:spacing w:after="39"/>
              <w:ind w:left="0"/>
              <w:jc w:val="left"/>
              <w:rPr>
                <w:b/>
                <w:lang w:eastAsia="x-none"/>
              </w:rPr>
            </w:pPr>
            <w:r w:rsidRPr="000961F5">
              <w:rPr>
                <w:b/>
                <w:lang w:eastAsia="x-none"/>
              </w:rPr>
              <w:t>Drafting Sponsor (maker)</w:t>
            </w:r>
          </w:p>
        </w:tc>
        <w:tc>
          <w:tcPr>
            <w:tcW w:w="1112" w:type="dxa"/>
            <w:shd w:val="clear" w:color="auto" w:fill="13426B"/>
          </w:tcPr>
          <w:p w14:paraId="10EBF7A2" w14:textId="77777777" w:rsidR="00714644" w:rsidRPr="000961F5" w:rsidRDefault="00714644" w:rsidP="00EE24F6">
            <w:pPr>
              <w:spacing w:after="39"/>
              <w:ind w:left="0"/>
              <w:jc w:val="left"/>
              <w:rPr>
                <w:b/>
                <w:lang w:eastAsia="x-none"/>
              </w:rPr>
            </w:pPr>
            <w:r w:rsidRPr="000961F5">
              <w:rPr>
                <w:b/>
                <w:lang w:eastAsia="x-none"/>
              </w:rPr>
              <w:t>Principal Sponsor (checker)</w:t>
            </w:r>
          </w:p>
        </w:tc>
        <w:tc>
          <w:tcPr>
            <w:tcW w:w="3118" w:type="dxa"/>
            <w:shd w:val="clear" w:color="auto" w:fill="13426B"/>
          </w:tcPr>
          <w:p w14:paraId="4787C909" w14:textId="77777777" w:rsidR="00714644" w:rsidRPr="000961F5" w:rsidRDefault="00714644" w:rsidP="00EE24F6">
            <w:pPr>
              <w:spacing w:after="39"/>
              <w:ind w:left="0"/>
              <w:jc w:val="left"/>
              <w:rPr>
                <w:b/>
                <w:lang w:eastAsia="x-none"/>
              </w:rPr>
            </w:pPr>
            <w:r w:rsidRPr="000961F5">
              <w:rPr>
                <w:b/>
                <w:lang w:eastAsia="x-none"/>
              </w:rPr>
              <w:t>HKSCC / Regulator (HKEX) / Regulator (SFC) / Sponsors / Principal Principal Lead Broker / Distributors</w:t>
            </w:r>
          </w:p>
        </w:tc>
      </w:tr>
      <w:tr w:rsidR="00714644" w:rsidRPr="000961F5" w14:paraId="0376E6BB" w14:textId="77777777" w:rsidTr="00EE24F6">
        <w:tc>
          <w:tcPr>
            <w:tcW w:w="336" w:type="dxa"/>
          </w:tcPr>
          <w:p w14:paraId="6843B912" w14:textId="77777777" w:rsidR="00714644" w:rsidRPr="000961F5" w:rsidRDefault="00714644" w:rsidP="00EE24F6">
            <w:pPr>
              <w:spacing w:after="39"/>
              <w:ind w:left="0"/>
              <w:jc w:val="left"/>
              <w:rPr>
                <w:lang w:eastAsia="x-none"/>
              </w:rPr>
            </w:pPr>
            <w:r w:rsidRPr="000961F5">
              <w:rPr>
                <w:lang w:eastAsia="x-none"/>
              </w:rPr>
              <w:t>1</w:t>
            </w:r>
          </w:p>
        </w:tc>
        <w:tc>
          <w:tcPr>
            <w:tcW w:w="4628" w:type="dxa"/>
          </w:tcPr>
          <w:p w14:paraId="091FCB92" w14:textId="77777777" w:rsidR="00714644" w:rsidRPr="000961F5" w:rsidRDefault="00714644" w:rsidP="00EE24F6">
            <w:pPr>
              <w:spacing w:after="39"/>
              <w:ind w:left="0"/>
              <w:jc w:val="left"/>
              <w:rPr>
                <w:lang w:eastAsia="x-none"/>
              </w:rPr>
            </w:pPr>
            <w:r w:rsidRPr="000961F5">
              <w:rPr>
                <w:lang w:eastAsia="x-none"/>
              </w:rPr>
              <w:t>Drafting Sponsor inputs IPO price</w:t>
            </w:r>
          </w:p>
          <w:p w14:paraId="23D16653" w14:textId="77777777" w:rsidR="00714644" w:rsidRPr="000961F5" w:rsidRDefault="00714644" w:rsidP="00EE24F6">
            <w:pPr>
              <w:spacing w:after="39"/>
              <w:ind w:left="0"/>
              <w:jc w:val="left"/>
              <w:rPr>
                <w:lang w:eastAsia="x-none"/>
              </w:rPr>
            </w:pPr>
          </w:p>
          <w:p w14:paraId="334F402A" w14:textId="77777777" w:rsidR="00714644" w:rsidRPr="000961F5" w:rsidRDefault="00714644" w:rsidP="00EE24F6">
            <w:pPr>
              <w:spacing w:after="39"/>
              <w:ind w:left="0"/>
              <w:jc w:val="left"/>
              <w:rPr>
                <w:lang w:eastAsia="x-none"/>
              </w:rPr>
            </w:pPr>
            <w:r w:rsidRPr="000961F5">
              <w:rPr>
                <w:lang w:eastAsia="x-none"/>
              </w:rPr>
              <w:t xml:space="preserve">“[Drafting Sponsor] has submitted [IPO initiation Field #2]’s final offer price ([IPO initiation Field #23][final IPO price]) for </w:t>
            </w:r>
            <w:r w:rsidRPr="000961F5">
              <w:rPr>
                <w:u w:val="single"/>
                <w:lang w:eastAsia="x-none"/>
              </w:rPr>
              <w:t>confirmation</w:t>
            </w:r>
            <w:r w:rsidRPr="000961F5">
              <w:rPr>
                <w:lang w:eastAsia="x-none"/>
              </w:rPr>
              <w:t xml:space="preserve">.” </w:t>
            </w:r>
          </w:p>
        </w:tc>
        <w:tc>
          <w:tcPr>
            <w:tcW w:w="1105" w:type="dxa"/>
          </w:tcPr>
          <w:p w14:paraId="025D6613"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2" w:type="dxa"/>
          </w:tcPr>
          <w:p w14:paraId="5421A012"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3118" w:type="dxa"/>
          </w:tcPr>
          <w:p w14:paraId="2906C316" w14:textId="77777777" w:rsidR="00714644" w:rsidRPr="000961F5" w:rsidRDefault="00714644" w:rsidP="00EE24F6">
            <w:pPr>
              <w:spacing w:after="39"/>
              <w:ind w:left="0"/>
              <w:jc w:val="center"/>
              <w:rPr>
                <w:lang w:eastAsia="x-none"/>
              </w:rPr>
            </w:pPr>
          </w:p>
        </w:tc>
      </w:tr>
      <w:tr w:rsidR="00714644" w:rsidRPr="000961F5" w14:paraId="1F396FD7" w14:textId="77777777" w:rsidTr="00EE24F6">
        <w:tc>
          <w:tcPr>
            <w:tcW w:w="336" w:type="dxa"/>
          </w:tcPr>
          <w:p w14:paraId="037E4F35" w14:textId="77777777" w:rsidR="00714644" w:rsidRPr="000961F5" w:rsidRDefault="00714644" w:rsidP="00EE24F6">
            <w:pPr>
              <w:spacing w:after="39"/>
              <w:ind w:left="0"/>
              <w:jc w:val="left"/>
              <w:rPr>
                <w:lang w:eastAsia="x-none"/>
              </w:rPr>
            </w:pPr>
            <w:r w:rsidRPr="000961F5">
              <w:rPr>
                <w:lang w:eastAsia="x-none"/>
              </w:rPr>
              <w:t>2</w:t>
            </w:r>
          </w:p>
        </w:tc>
        <w:tc>
          <w:tcPr>
            <w:tcW w:w="4628" w:type="dxa"/>
          </w:tcPr>
          <w:p w14:paraId="1FB14B5E" w14:textId="77777777" w:rsidR="00714644" w:rsidRPr="000961F5" w:rsidRDefault="00714644" w:rsidP="00EE24F6">
            <w:pPr>
              <w:spacing w:after="39"/>
              <w:ind w:left="0"/>
              <w:jc w:val="left"/>
              <w:rPr>
                <w:lang w:eastAsia="x-none"/>
              </w:rPr>
            </w:pPr>
            <w:r w:rsidRPr="000961F5">
              <w:rPr>
                <w:lang w:eastAsia="x-none"/>
              </w:rPr>
              <w:t>Principal sponsor reverts IPO price to Drafting Sponsor</w:t>
            </w:r>
          </w:p>
          <w:p w14:paraId="6FA527F1" w14:textId="77777777" w:rsidR="00714644" w:rsidRPr="000961F5" w:rsidRDefault="00714644" w:rsidP="00EE24F6">
            <w:pPr>
              <w:spacing w:after="39"/>
              <w:ind w:left="0"/>
              <w:jc w:val="left"/>
              <w:rPr>
                <w:lang w:eastAsia="x-none"/>
              </w:rPr>
            </w:pPr>
          </w:p>
          <w:p w14:paraId="2DFA3DBD" w14:textId="77777777" w:rsidR="00714644" w:rsidRPr="000961F5" w:rsidRDefault="00714644" w:rsidP="00EE24F6">
            <w:pPr>
              <w:spacing w:after="39"/>
              <w:ind w:left="0"/>
              <w:jc w:val="left"/>
              <w:rPr>
                <w:lang w:eastAsia="x-none"/>
              </w:rPr>
            </w:pPr>
            <w:r w:rsidRPr="000961F5">
              <w:rPr>
                <w:lang w:eastAsia="x-none"/>
              </w:rPr>
              <w:t xml:space="preserve">“[Principal sponsor] has reverted [IPO initiation Field #2]’s final offer price for </w:t>
            </w:r>
            <w:r w:rsidRPr="000961F5">
              <w:rPr>
                <w:u w:val="single"/>
                <w:lang w:eastAsia="x-none"/>
              </w:rPr>
              <w:t>amendment</w:t>
            </w:r>
            <w:r w:rsidRPr="000961F5">
              <w:rPr>
                <w:lang w:eastAsia="x-none"/>
              </w:rPr>
              <w:t>.”</w:t>
            </w:r>
          </w:p>
        </w:tc>
        <w:tc>
          <w:tcPr>
            <w:tcW w:w="1105" w:type="dxa"/>
          </w:tcPr>
          <w:p w14:paraId="741F58CB"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2" w:type="dxa"/>
          </w:tcPr>
          <w:p w14:paraId="719E5B7B"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3118" w:type="dxa"/>
          </w:tcPr>
          <w:p w14:paraId="632861B6" w14:textId="77777777" w:rsidR="00714644" w:rsidRPr="000961F5" w:rsidRDefault="00714644" w:rsidP="00EE24F6">
            <w:pPr>
              <w:spacing w:after="39"/>
              <w:ind w:left="0"/>
              <w:jc w:val="center"/>
              <w:rPr>
                <w:lang w:eastAsia="x-none"/>
              </w:rPr>
            </w:pPr>
          </w:p>
        </w:tc>
      </w:tr>
      <w:tr w:rsidR="00714644" w:rsidRPr="000961F5" w14:paraId="37982A35" w14:textId="77777777" w:rsidTr="00EE24F6">
        <w:tc>
          <w:tcPr>
            <w:tcW w:w="336" w:type="dxa"/>
          </w:tcPr>
          <w:p w14:paraId="79845415" w14:textId="77777777" w:rsidR="00714644" w:rsidRPr="000961F5" w:rsidRDefault="00714644" w:rsidP="00EE24F6">
            <w:pPr>
              <w:spacing w:after="39"/>
              <w:ind w:left="0"/>
              <w:jc w:val="left"/>
              <w:rPr>
                <w:lang w:eastAsia="x-none"/>
              </w:rPr>
            </w:pPr>
            <w:r w:rsidRPr="000961F5">
              <w:rPr>
                <w:lang w:eastAsia="x-none"/>
              </w:rPr>
              <w:t>3</w:t>
            </w:r>
          </w:p>
        </w:tc>
        <w:tc>
          <w:tcPr>
            <w:tcW w:w="4628" w:type="dxa"/>
          </w:tcPr>
          <w:p w14:paraId="649AA6AF" w14:textId="77777777" w:rsidR="00714644" w:rsidRPr="000961F5" w:rsidRDefault="00714644" w:rsidP="00EE24F6">
            <w:pPr>
              <w:spacing w:after="39"/>
              <w:ind w:left="0"/>
              <w:jc w:val="left"/>
              <w:rPr>
                <w:lang w:eastAsia="x-none"/>
              </w:rPr>
            </w:pPr>
            <w:r w:rsidRPr="000961F5">
              <w:rPr>
                <w:lang w:eastAsia="x-none"/>
              </w:rPr>
              <w:t>Principal sponsor approves IPO price</w:t>
            </w:r>
          </w:p>
          <w:p w14:paraId="1BF9678F" w14:textId="77777777" w:rsidR="00714644" w:rsidRPr="000961F5" w:rsidRDefault="00714644" w:rsidP="00EE24F6">
            <w:pPr>
              <w:spacing w:after="39"/>
              <w:ind w:left="0"/>
              <w:jc w:val="left"/>
              <w:rPr>
                <w:lang w:eastAsia="x-none"/>
              </w:rPr>
            </w:pPr>
          </w:p>
          <w:p w14:paraId="4A06A693" w14:textId="77777777" w:rsidR="00714644" w:rsidRPr="000961F5" w:rsidRDefault="00714644" w:rsidP="00EE24F6">
            <w:pPr>
              <w:spacing w:after="39"/>
              <w:ind w:left="0"/>
              <w:jc w:val="left"/>
              <w:rPr>
                <w:lang w:eastAsia="x-none"/>
              </w:rPr>
            </w:pPr>
            <w:r w:rsidRPr="000961F5">
              <w:rPr>
                <w:lang w:eastAsia="x-none"/>
              </w:rPr>
              <w:t>“[Principal sponsor] has confirmed [IPO initiation Field #2]’s final offer price at [IPO initiation Field #23][final IPO price].”</w:t>
            </w:r>
          </w:p>
        </w:tc>
        <w:tc>
          <w:tcPr>
            <w:tcW w:w="1105" w:type="dxa"/>
          </w:tcPr>
          <w:p w14:paraId="7C313622"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2" w:type="dxa"/>
          </w:tcPr>
          <w:p w14:paraId="06F6A34D"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3118" w:type="dxa"/>
          </w:tcPr>
          <w:p w14:paraId="3EE378A5" w14:textId="77777777" w:rsidR="00714644" w:rsidRPr="000961F5" w:rsidRDefault="00714644" w:rsidP="00EE24F6">
            <w:pPr>
              <w:spacing w:after="39"/>
              <w:ind w:left="0"/>
              <w:jc w:val="center"/>
              <w:rPr>
                <w:lang w:eastAsia="x-none"/>
              </w:rPr>
            </w:pPr>
            <w:r w:rsidRPr="000961F5">
              <w:rPr>
                <w:lang w:eastAsia="x-none"/>
              </w:rPr>
              <w:sym w:font="Wingdings" w:char="F0FC"/>
            </w:r>
          </w:p>
        </w:tc>
      </w:tr>
    </w:tbl>
    <w:p w14:paraId="63980C0B" w14:textId="77777777" w:rsidR="00714644" w:rsidRPr="000961F5" w:rsidRDefault="00714644" w:rsidP="00714644">
      <w:pPr>
        <w:ind w:left="0"/>
        <w:rPr>
          <w:b/>
          <w:u w:val="single"/>
          <w:lang w:eastAsia="x-none"/>
        </w:rPr>
      </w:pPr>
    </w:p>
    <w:p w14:paraId="5B12E533" w14:textId="77777777" w:rsidR="00714644" w:rsidRPr="000961F5" w:rsidRDefault="00714644" w:rsidP="00714644">
      <w:pPr>
        <w:ind w:left="0"/>
        <w:rPr>
          <w:b/>
          <w:u w:val="single"/>
          <w:lang w:eastAsia="x-none"/>
        </w:rPr>
      </w:pPr>
      <w:r w:rsidRPr="000961F5">
        <w:rPr>
          <w:b/>
          <w:u w:val="single"/>
          <w:lang w:eastAsia="x-none"/>
        </w:rPr>
        <w:t>Placee allocation</w:t>
      </w:r>
    </w:p>
    <w:p w14:paraId="7EEFC23F" w14:textId="77777777" w:rsidR="00714644" w:rsidRPr="000961F5" w:rsidRDefault="00714644" w:rsidP="00714644">
      <w:pPr>
        <w:ind w:left="0"/>
        <w:rPr>
          <w:lang w:eastAsia="x-none"/>
        </w:rPr>
      </w:pPr>
    </w:p>
    <w:tbl>
      <w:tblPr>
        <w:tblStyle w:val="TableGrid"/>
        <w:tblW w:w="10485" w:type="dxa"/>
        <w:tblLayout w:type="fixed"/>
        <w:tblLook w:val="04A0" w:firstRow="1" w:lastRow="0" w:firstColumn="1" w:lastColumn="0" w:noHBand="0" w:noVBand="1"/>
      </w:tblPr>
      <w:tblGrid>
        <w:gridCol w:w="340"/>
        <w:gridCol w:w="5102"/>
        <w:gridCol w:w="1260"/>
        <w:gridCol w:w="1261"/>
        <w:gridCol w:w="1261"/>
        <w:gridCol w:w="1261"/>
      </w:tblGrid>
      <w:tr w:rsidR="00714644" w:rsidRPr="000961F5" w14:paraId="6BF2508D" w14:textId="77777777" w:rsidTr="00EE24F6">
        <w:trPr>
          <w:tblHeader/>
        </w:trPr>
        <w:tc>
          <w:tcPr>
            <w:tcW w:w="340" w:type="dxa"/>
            <w:shd w:val="clear" w:color="auto" w:fill="13426B"/>
          </w:tcPr>
          <w:p w14:paraId="4EFBDA3B" w14:textId="77777777" w:rsidR="00714644" w:rsidRPr="000961F5" w:rsidRDefault="00714644" w:rsidP="00EE24F6">
            <w:pPr>
              <w:ind w:left="0"/>
              <w:jc w:val="left"/>
              <w:rPr>
                <w:b/>
                <w:lang w:eastAsia="x-none"/>
              </w:rPr>
            </w:pPr>
            <w:r w:rsidRPr="000961F5">
              <w:rPr>
                <w:b/>
                <w:lang w:eastAsia="x-none"/>
              </w:rPr>
              <w:t>#</w:t>
            </w:r>
          </w:p>
        </w:tc>
        <w:tc>
          <w:tcPr>
            <w:tcW w:w="5102" w:type="dxa"/>
            <w:shd w:val="clear" w:color="auto" w:fill="13426B"/>
          </w:tcPr>
          <w:p w14:paraId="2EEFE047" w14:textId="77777777" w:rsidR="00714644" w:rsidRPr="000961F5" w:rsidRDefault="00714644" w:rsidP="00EE24F6">
            <w:pPr>
              <w:ind w:left="0"/>
              <w:jc w:val="left"/>
              <w:rPr>
                <w:b/>
                <w:lang w:eastAsia="x-none"/>
              </w:rPr>
            </w:pPr>
            <w:r w:rsidRPr="000961F5">
              <w:rPr>
                <w:b/>
                <w:lang w:eastAsia="x-none"/>
              </w:rPr>
              <w:t>Action</w:t>
            </w:r>
          </w:p>
        </w:tc>
        <w:tc>
          <w:tcPr>
            <w:tcW w:w="1260" w:type="dxa"/>
            <w:shd w:val="clear" w:color="auto" w:fill="13426B"/>
          </w:tcPr>
          <w:p w14:paraId="437BCB46" w14:textId="77777777" w:rsidR="00714644" w:rsidRPr="000961F5" w:rsidRDefault="00714644" w:rsidP="00EE24F6">
            <w:pPr>
              <w:ind w:left="0"/>
              <w:jc w:val="left"/>
              <w:rPr>
                <w:b/>
                <w:lang w:eastAsia="x-none"/>
              </w:rPr>
            </w:pPr>
            <w:r w:rsidRPr="000961F5">
              <w:rPr>
                <w:b/>
                <w:lang w:eastAsia="x-none"/>
              </w:rPr>
              <w:t>Principal Principal Lead Broker / Distributor (Maker)</w:t>
            </w:r>
          </w:p>
        </w:tc>
        <w:tc>
          <w:tcPr>
            <w:tcW w:w="1261" w:type="dxa"/>
            <w:shd w:val="clear" w:color="auto" w:fill="13426B"/>
          </w:tcPr>
          <w:p w14:paraId="7F322134" w14:textId="77777777" w:rsidR="00714644" w:rsidRPr="000961F5" w:rsidRDefault="00714644" w:rsidP="00EE24F6">
            <w:pPr>
              <w:ind w:left="0"/>
              <w:jc w:val="left"/>
              <w:rPr>
                <w:b/>
                <w:lang w:eastAsia="x-none"/>
              </w:rPr>
            </w:pPr>
            <w:r w:rsidRPr="000961F5">
              <w:rPr>
                <w:b/>
                <w:lang w:eastAsia="x-none"/>
              </w:rPr>
              <w:t>Principal Principal Lead Broker / Distributor (Checker)</w:t>
            </w:r>
          </w:p>
        </w:tc>
        <w:tc>
          <w:tcPr>
            <w:tcW w:w="1261" w:type="dxa"/>
            <w:shd w:val="clear" w:color="auto" w:fill="13426B"/>
          </w:tcPr>
          <w:p w14:paraId="4130D3DB" w14:textId="77777777" w:rsidR="00714644" w:rsidRPr="000961F5" w:rsidRDefault="00714644" w:rsidP="00EE24F6">
            <w:pPr>
              <w:ind w:left="0"/>
              <w:jc w:val="left"/>
              <w:rPr>
                <w:b/>
                <w:lang w:eastAsia="x-none"/>
              </w:rPr>
            </w:pPr>
            <w:r w:rsidRPr="000961F5">
              <w:rPr>
                <w:b/>
                <w:lang w:eastAsia="x-none"/>
              </w:rPr>
              <w:t>Regulator (HKEX)</w:t>
            </w:r>
          </w:p>
        </w:tc>
        <w:tc>
          <w:tcPr>
            <w:tcW w:w="1261" w:type="dxa"/>
            <w:shd w:val="clear" w:color="auto" w:fill="13426B"/>
          </w:tcPr>
          <w:p w14:paraId="093C5E17" w14:textId="77777777" w:rsidR="00714644" w:rsidRPr="000961F5" w:rsidRDefault="00714644" w:rsidP="00EE24F6">
            <w:pPr>
              <w:ind w:left="0"/>
              <w:jc w:val="left"/>
              <w:rPr>
                <w:b/>
                <w:lang w:eastAsia="x-none"/>
              </w:rPr>
            </w:pPr>
            <w:r w:rsidRPr="000961F5">
              <w:rPr>
                <w:b/>
                <w:lang w:eastAsia="x-none"/>
              </w:rPr>
              <w:t>Regulator (SFC)</w:t>
            </w:r>
          </w:p>
        </w:tc>
      </w:tr>
      <w:tr w:rsidR="00714644" w:rsidRPr="000961F5" w14:paraId="28776163" w14:textId="77777777" w:rsidTr="00EE24F6">
        <w:tc>
          <w:tcPr>
            <w:tcW w:w="340" w:type="dxa"/>
            <w:shd w:val="clear" w:color="auto" w:fill="auto"/>
          </w:tcPr>
          <w:p w14:paraId="4A0913E7" w14:textId="77777777" w:rsidR="00714644" w:rsidRPr="000961F5" w:rsidRDefault="00714644" w:rsidP="00EE24F6">
            <w:pPr>
              <w:ind w:left="0"/>
              <w:jc w:val="left"/>
              <w:rPr>
                <w:lang w:eastAsia="x-none"/>
              </w:rPr>
            </w:pPr>
            <w:r w:rsidRPr="000961F5">
              <w:rPr>
                <w:lang w:eastAsia="x-none"/>
              </w:rPr>
              <w:t>1</w:t>
            </w:r>
          </w:p>
        </w:tc>
        <w:tc>
          <w:tcPr>
            <w:tcW w:w="5102" w:type="dxa"/>
            <w:shd w:val="clear" w:color="auto" w:fill="auto"/>
          </w:tcPr>
          <w:p w14:paraId="594D674C" w14:textId="77777777" w:rsidR="00714644" w:rsidRPr="000961F5" w:rsidRDefault="00714644" w:rsidP="00EE24F6">
            <w:pPr>
              <w:ind w:left="0"/>
              <w:jc w:val="left"/>
              <w:rPr>
                <w:lang w:eastAsia="x-none"/>
              </w:rPr>
            </w:pPr>
            <w:r w:rsidRPr="000961F5">
              <w:rPr>
                <w:lang w:eastAsia="x-none"/>
              </w:rPr>
              <w:t>Distributor (Maker) initiates the first temporary entry</w:t>
            </w:r>
          </w:p>
          <w:p w14:paraId="0980BB69" w14:textId="77777777" w:rsidR="00714644" w:rsidRPr="000961F5" w:rsidRDefault="00714644" w:rsidP="00EE24F6">
            <w:pPr>
              <w:ind w:left="0"/>
              <w:jc w:val="left"/>
              <w:rPr>
                <w:lang w:eastAsia="x-none"/>
              </w:rPr>
            </w:pPr>
            <w:r w:rsidRPr="000961F5">
              <w:rPr>
                <w:lang w:eastAsia="x-none"/>
              </w:rPr>
              <w:t>[-&gt; Temporary]</w:t>
            </w:r>
          </w:p>
          <w:p w14:paraId="2AA254BB" w14:textId="77777777" w:rsidR="00714644" w:rsidRPr="000961F5" w:rsidRDefault="00714644" w:rsidP="00EE24F6">
            <w:pPr>
              <w:ind w:left="0"/>
              <w:jc w:val="left"/>
              <w:rPr>
                <w:lang w:eastAsia="x-none"/>
              </w:rPr>
            </w:pPr>
          </w:p>
          <w:p w14:paraId="30995C81" w14:textId="77777777" w:rsidR="00714644" w:rsidRPr="000961F5" w:rsidRDefault="00714644" w:rsidP="00EE24F6">
            <w:pPr>
              <w:ind w:left="0"/>
              <w:jc w:val="left"/>
              <w:rPr>
                <w:lang w:eastAsia="x-none"/>
              </w:rPr>
            </w:pPr>
            <w:r w:rsidRPr="000961F5">
              <w:rPr>
                <w:lang w:eastAsia="x-none"/>
              </w:rPr>
              <w:t>Message: “No amendments to the Placee List can be made after 14:00 [Listing date – 1] except for addressing regulators’ comments.”</w:t>
            </w:r>
          </w:p>
        </w:tc>
        <w:tc>
          <w:tcPr>
            <w:tcW w:w="1260" w:type="dxa"/>
            <w:shd w:val="clear" w:color="auto" w:fill="auto"/>
          </w:tcPr>
          <w:p w14:paraId="067EA126" w14:textId="77777777" w:rsidR="00714644" w:rsidRPr="000961F5" w:rsidRDefault="00714644" w:rsidP="00EE24F6">
            <w:pPr>
              <w:ind w:left="0"/>
              <w:jc w:val="center"/>
              <w:rPr>
                <w:lang w:eastAsia="x-none"/>
              </w:rPr>
            </w:pPr>
            <w:r w:rsidRPr="000961F5">
              <w:rPr>
                <w:lang w:eastAsia="x-none"/>
              </w:rPr>
              <w:sym w:font="Wingdings" w:char="F0FC"/>
            </w:r>
          </w:p>
        </w:tc>
        <w:tc>
          <w:tcPr>
            <w:tcW w:w="1261" w:type="dxa"/>
            <w:shd w:val="clear" w:color="auto" w:fill="auto"/>
          </w:tcPr>
          <w:p w14:paraId="42F8F1F1" w14:textId="77777777" w:rsidR="00714644" w:rsidRPr="000961F5" w:rsidRDefault="00714644" w:rsidP="00EE24F6">
            <w:pPr>
              <w:ind w:left="0"/>
              <w:jc w:val="center"/>
              <w:rPr>
                <w:lang w:eastAsia="x-none"/>
              </w:rPr>
            </w:pPr>
          </w:p>
        </w:tc>
        <w:tc>
          <w:tcPr>
            <w:tcW w:w="1261" w:type="dxa"/>
            <w:shd w:val="clear" w:color="auto" w:fill="auto"/>
          </w:tcPr>
          <w:p w14:paraId="63667ACC" w14:textId="77777777" w:rsidR="00714644" w:rsidRPr="000961F5" w:rsidRDefault="00714644" w:rsidP="00EE24F6">
            <w:pPr>
              <w:ind w:left="0"/>
              <w:jc w:val="center"/>
              <w:rPr>
                <w:lang w:eastAsia="x-none"/>
              </w:rPr>
            </w:pPr>
          </w:p>
        </w:tc>
        <w:tc>
          <w:tcPr>
            <w:tcW w:w="1261" w:type="dxa"/>
            <w:shd w:val="clear" w:color="auto" w:fill="auto"/>
          </w:tcPr>
          <w:p w14:paraId="6D81D28D" w14:textId="77777777" w:rsidR="00714644" w:rsidRPr="000961F5" w:rsidRDefault="00714644" w:rsidP="00EE24F6">
            <w:pPr>
              <w:ind w:left="0"/>
              <w:jc w:val="center"/>
              <w:rPr>
                <w:lang w:eastAsia="x-none"/>
              </w:rPr>
            </w:pPr>
          </w:p>
        </w:tc>
      </w:tr>
      <w:tr w:rsidR="00714644" w:rsidRPr="000961F5" w14:paraId="234A0733" w14:textId="77777777" w:rsidTr="00EE24F6">
        <w:tc>
          <w:tcPr>
            <w:tcW w:w="340" w:type="dxa"/>
          </w:tcPr>
          <w:p w14:paraId="06DFD7AE" w14:textId="77777777" w:rsidR="00714644" w:rsidRPr="000961F5" w:rsidRDefault="00714644" w:rsidP="00EE24F6">
            <w:pPr>
              <w:ind w:left="0"/>
              <w:jc w:val="left"/>
              <w:rPr>
                <w:lang w:eastAsia="x-none"/>
              </w:rPr>
            </w:pPr>
            <w:r w:rsidRPr="000961F5">
              <w:rPr>
                <w:lang w:eastAsia="x-none"/>
              </w:rPr>
              <w:t>2</w:t>
            </w:r>
          </w:p>
        </w:tc>
        <w:tc>
          <w:tcPr>
            <w:tcW w:w="5102" w:type="dxa"/>
          </w:tcPr>
          <w:p w14:paraId="5461D0FA" w14:textId="77777777" w:rsidR="00714644" w:rsidRPr="000961F5" w:rsidRDefault="00714644" w:rsidP="00EE24F6">
            <w:pPr>
              <w:ind w:left="0"/>
              <w:jc w:val="left"/>
              <w:rPr>
                <w:lang w:eastAsia="x-none"/>
              </w:rPr>
            </w:pPr>
            <w:r w:rsidRPr="000961F5">
              <w:rPr>
                <w:lang w:eastAsia="x-none"/>
              </w:rPr>
              <w:t xml:space="preserve">Distributor (Maker) submits placees to Distributor (Checker) </w:t>
            </w:r>
          </w:p>
          <w:p w14:paraId="479AEB73" w14:textId="77777777" w:rsidR="00714644" w:rsidRPr="000961F5" w:rsidRDefault="00714644" w:rsidP="00EE24F6">
            <w:pPr>
              <w:ind w:left="0"/>
              <w:jc w:val="left"/>
              <w:rPr>
                <w:lang w:eastAsia="x-none"/>
              </w:rPr>
            </w:pPr>
            <w:r w:rsidRPr="000961F5">
              <w:rPr>
                <w:lang w:eastAsia="x-none"/>
              </w:rPr>
              <w:t>[Temporary -&gt; Pending]</w:t>
            </w:r>
          </w:p>
          <w:p w14:paraId="1D477272" w14:textId="77777777" w:rsidR="00714644" w:rsidRPr="000961F5" w:rsidRDefault="00714644" w:rsidP="00EE24F6">
            <w:pPr>
              <w:ind w:left="0"/>
              <w:jc w:val="left"/>
              <w:rPr>
                <w:lang w:eastAsia="x-none"/>
              </w:rPr>
            </w:pPr>
          </w:p>
          <w:p w14:paraId="58FE46D2" w14:textId="77777777" w:rsidR="00714644" w:rsidRPr="000961F5" w:rsidRDefault="00714644" w:rsidP="00EE24F6">
            <w:pPr>
              <w:ind w:left="0"/>
              <w:jc w:val="left"/>
              <w:rPr>
                <w:lang w:eastAsia="x-none"/>
              </w:rPr>
            </w:pPr>
            <w:r w:rsidRPr="000961F5">
              <w:rPr>
                <w:lang w:eastAsia="x-none"/>
              </w:rPr>
              <w:t xml:space="preserve">"[Distributor maker] has submitted [#] placee(s) for [IPO initiation Field #2] for </w:t>
            </w:r>
            <w:r w:rsidRPr="000961F5">
              <w:rPr>
                <w:u w:val="single"/>
                <w:lang w:eastAsia="x-none"/>
              </w:rPr>
              <w:t>approval</w:t>
            </w:r>
            <w:r w:rsidRPr="000961F5">
              <w:rPr>
                <w:lang w:eastAsia="x-none"/>
              </w:rPr>
              <w:t>.”</w:t>
            </w:r>
          </w:p>
        </w:tc>
        <w:tc>
          <w:tcPr>
            <w:tcW w:w="1260" w:type="dxa"/>
          </w:tcPr>
          <w:p w14:paraId="2DEFC41A"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6242DCCE"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3A1DAFFD" w14:textId="77777777" w:rsidR="00714644" w:rsidRPr="000961F5" w:rsidRDefault="00714644" w:rsidP="00EE24F6">
            <w:pPr>
              <w:ind w:left="0"/>
              <w:jc w:val="center"/>
              <w:rPr>
                <w:lang w:eastAsia="x-none"/>
              </w:rPr>
            </w:pPr>
          </w:p>
        </w:tc>
        <w:tc>
          <w:tcPr>
            <w:tcW w:w="1261" w:type="dxa"/>
          </w:tcPr>
          <w:p w14:paraId="1FF55EFE" w14:textId="77777777" w:rsidR="00714644" w:rsidRPr="000961F5" w:rsidRDefault="00714644" w:rsidP="00EE24F6">
            <w:pPr>
              <w:ind w:left="0"/>
              <w:jc w:val="center"/>
              <w:rPr>
                <w:lang w:eastAsia="x-none"/>
              </w:rPr>
            </w:pPr>
          </w:p>
        </w:tc>
      </w:tr>
      <w:tr w:rsidR="00714644" w:rsidRPr="000961F5" w14:paraId="3D49E55F" w14:textId="77777777" w:rsidTr="00EE24F6">
        <w:tc>
          <w:tcPr>
            <w:tcW w:w="340" w:type="dxa"/>
          </w:tcPr>
          <w:p w14:paraId="6A02E998" w14:textId="77777777" w:rsidR="00714644" w:rsidRPr="000961F5" w:rsidRDefault="00714644" w:rsidP="00EE24F6">
            <w:pPr>
              <w:ind w:left="0"/>
              <w:jc w:val="left"/>
              <w:rPr>
                <w:lang w:eastAsia="x-none"/>
              </w:rPr>
            </w:pPr>
            <w:r w:rsidRPr="000961F5">
              <w:rPr>
                <w:lang w:eastAsia="x-none"/>
              </w:rPr>
              <w:lastRenderedPageBreak/>
              <w:t>3</w:t>
            </w:r>
          </w:p>
        </w:tc>
        <w:tc>
          <w:tcPr>
            <w:tcW w:w="5102" w:type="dxa"/>
          </w:tcPr>
          <w:p w14:paraId="0CC863A8" w14:textId="77777777" w:rsidR="00714644" w:rsidRPr="000961F5" w:rsidRDefault="00714644" w:rsidP="00EE24F6">
            <w:pPr>
              <w:ind w:left="0"/>
              <w:jc w:val="left"/>
              <w:rPr>
                <w:lang w:eastAsia="x-none"/>
              </w:rPr>
            </w:pPr>
            <w:r w:rsidRPr="000961F5">
              <w:rPr>
                <w:lang w:eastAsia="x-none"/>
              </w:rPr>
              <w:t>Distributor (Checker) reverts entries to Distributor (Maker)</w:t>
            </w:r>
          </w:p>
          <w:p w14:paraId="7EA3EC09" w14:textId="77777777" w:rsidR="00714644" w:rsidRPr="000961F5" w:rsidRDefault="00714644" w:rsidP="00EE24F6">
            <w:pPr>
              <w:ind w:left="0"/>
              <w:jc w:val="left"/>
              <w:rPr>
                <w:lang w:eastAsia="x-none"/>
              </w:rPr>
            </w:pPr>
            <w:r w:rsidRPr="000961F5">
              <w:rPr>
                <w:lang w:eastAsia="x-none"/>
              </w:rPr>
              <w:t>[Pending -&gt; Temporary]</w:t>
            </w:r>
          </w:p>
          <w:p w14:paraId="71A30476" w14:textId="77777777" w:rsidR="00714644" w:rsidRPr="000961F5" w:rsidRDefault="00714644" w:rsidP="00EE24F6">
            <w:pPr>
              <w:ind w:left="0"/>
              <w:jc w:val="left"/>
              <w:rPr>
                <w:lang w:eastAsia="x-none"/>
              </w:rPr>
            </w:pPr>
          </w:p>
          <w:p w14:paraId="15EF11FD" w14:textId="77777777" w:rsidR="00714644" w:rsidRPr="000961F5" w:rsidRDefault="00714644" w:rsidP="00EE24F6">
            <w:pPr>
              <w:ind w:left="0"/>
              <w:jc w:val="left"/>
              <w:rPr>
                <w:lang w:eastAsia="x-none"/>
              </w:rPr>
            </w:pPr>
            <w:r w:rsidRPr="000961F5">
              <w:rPr>
                <w:lang w:eastAsia="x-none"/>
              </w:rPr>
              <w:t xml:space="preserve">“[Distributor checker] has commented on and reverted [#] placee(s) of [IPO initiation Field #2] for </w:t>
            </w:r>
            <w:r w:rsidRPr="000961F5">
              <w:rPr>
                <w:u w:val="single"/>
                <w:lang w:eastAsia="x-none"/>
              </w:rPr>
              <w:t>amendment</w:t>
            </w:r>
            <w:r w:rsidRPr="000961F5">
              <w:rPr>
                <w:lang w:eastAsia="x-none"/>
              </w:rPr>
              <w:t>.”</w:t>
            </w:r>
          </w:p>
        </w:tc>
        <w:tc>
          <w:tcPr>
            <w:tcW w:w="1260" w:type="dxa"/>
          </w:tcPr>
          <w:p w14:paraId="0F91D8C7"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6935F0CE"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5563F69C" w14:textId="77777777" w:rsidR="00714644" w:rsidRPr="000961F5" w:rsidRDefault="00714644" w:rsidP="00EE24F6">
            <w:pPr>
              <w:ind w:left="0"/>
              <w:jc w:val="center"/>
              <w:rPr>
                <w:lang w:eastAsia="x-none"/>
              </w:rPr>
            </w:pPr>
          </w:p>
        </w:tc>
        <w:tc>
          <w:tcPr>
            <w:tcW w:w="1261" w:type="dxa"/>
          </w:tcPr>
          <w:p w14:paraId="76F8AE76" w14:textId="77777777" w:rsidR="00714644" w:rsidRPr="000961F5" w:rsidRDefault="00714644" w:rsidP="00EE24F6">
            <w:pPr>
              <w:ind w:left="0"/>
              <w:jc w:val="center"/>
              <w:rPr>
                <w:lang w:eastAsia="x-none"/>
              </w:rPr>
            </w:pPr>
          </w:p>
        </w:tc>
      </w:tr>
      <w:tr w:rsidR="00714644" w:rsidRPr="000961F5" w14:paraId="40D045E0" w14:textId="77777777" w:rsidTr="00EE24F6">
        <w:tc>
          <w:tcPr>
            <w:tcW w:w="340" w:type="dxa"/>
          </w:tcPr>
          <w:p w14:paraId="56F134C4" w14:textId="77777777" w:rsidR="00714644" w:rsidRPr="000961F5" w:rsidRDefault="00714644" w:rsidP="00EE24F6">
            <w:pPr>
              <w:ind w:left="0"/>
              <w:jc w:val="left"/>
              <w:rPr>
                <w:lang w:eastAsia="x-none"/>
              </w:rPr>
            </w:pPr>
            <w:r w:rsidRPr="000961F5">
              <w:rPr>
                <w:lang w:eastAsia="x-none"/>
              </w:rPr>
              <w:t>4</w:t>
            </w:r>
          </w:p>
        </w:tc>
        <w:tc>
          <w:tcPr>
            <w:tcW w:w="5102" w:type="dxa"/>
          </w:tcPr>
          <w:p w14:paraId="7E823970" w14:textId="77777777" w:rsidR="00714644" w:rsidRPr="000961F5" w:rsidRDefault="00714644" w:rsidP="00EE24F6">
            <w:pPr>
              <w:ind w:left="0"/>
              <w:jc w:val="left"/>
              <w:rPr>
                <w:lang w:eastAsia="x-none"/>
              </w:rPr>
            </w:pPr>
            <w:r w:rsidRPr="000961F5">
              <w:rPr>
                <w:lang w:eastAsia="x-none"/>
              </w:rPr>
              <w:t>Distributor (Checker) authorizes placees to Regulator (HKEX) / (SFC)</w:t>
            </w:r>
          </w:p>
          <w:p w14:paraId="64E26FA7" w14:textId="77777777" w:rsidR="00714644" w:rsidRPr="000961F5" w:rsidRDefault="00714644" w:rsidP="00EE24F6">
            <w:pPr>
              <w:ind w:left="0"/>
              <w:jc w:val="left"/>
              <w:rPr>
                <w:lang w:eastAsia="x-none"/>
              </w:rPr>
            </w:pPr>
            <w:r w:rsidRPr="000961F5">
              <w:rPr>
                <w:lang w:eastAsia="x-none"/>
              </w:rPr>
              <w:t>[Pending -&gt; Authorized]</w:t>
            </w:r>
          </w:p>
          <w:p w14:paraId="5DE23E25" w14:textId="77777777" w:rsidR="00714644" w:rsidRPr="000961F5" w:rsidRDefault="00714644" w:rsidP="00EE24F6">
            <w:pPr>
              <w:ind w:left="0"/>
              <w:jc w:val="left"/>
              <w:rPr>
                <w:lang w:eastAsia="x-none"/>
              </w:rPr>
            </w:pPr>
          </w:p>
          <w:p w14:paraId="4B770189" w14:textId="77777777" w:rsidR="00714644" w:rsidRPr="000961F5" w:rsidRDefault="00714644" w:rsidP="00EE24F6">
            <w:pPr>
              <w:ind w:left="0"/>
              <w:jc w:val="left"/>
              <w:rPr>
                <w:lang w:eastAsia="x-none"/>
              </w:rPr>
            </w:pPr>
            <w:r w:rsidRPr="000961F5">
              <w:rPr>
                <w:lang w:eastAsia="x-none"/>
              </w:rPr>
              <w:t xml:space="preserve">“[Distributor checker] has submitted [#] placee(s) for [IPO initiation Field #2] for </w:t>
            </w:r>
            <w:r w:rsidRPr="000961F5">
              <w:rPr>
                <w:u w:val="single"/>
                <w:lang w:eastAsia="x-none"/>
              </w:rPr>
              <w:t>approval</w:t>
            </w:r>
            <w:r w:rsidRPr="000961F5">
              <w:rPr>
                <w:lang w:eastAsia="x-none"/>
              </w:rPr>
              <w:t>.”</w:t>
            </w:r>
          </w:p>
        </w:tc>
        <w:tc>
          <w:tcPr>
            <w:tcW w:w="1260" w:type="dxa"/>
          </w:tcPr>
          <w:p w14:paraId="2F82B46B" w14:textId="77777777" w:rsidR="00714644" w:rsidRPr="000961F5" w:rsidRDefault="00714644" w:rsidP="00EE24F6">
            <w:pPr>
              <w:ind w:left="0"/>
              <w:jc w:val="center"/>
              <w:rPr>
                <w:lang w:eastAsia="x-none"/>
              </w:rPr>
            </w:pPr>
          </w:p>
        </w:tc>
        <w:tc>
          <w:tcPr>
            <w:tcW w:w="1261" w:type="dxa"/>
          </w:tcPr>
          <w:p w14:paraId="445049EF"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5731203A"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12AE3913" w14:textId="77777777" w:rsidR="00714644" w:rsidRPr="000961F5" w:rsidRDefault="00714644" w:rsidP="00EE24F6">
            <w:pPr>
              <w:ind w:left="0"/>
              <w:jc w:val="center"/>
              <w:rPr>
                <w:lang w:eastAsia="x-none"/>
              </w:rPr>
            </w:pPr>
            <w:r w:rsidRPr="000961F5">
              <w:rPr>
                <w:lang w:eastAsia="x-none"/>
              </w:rPr>
              <w:sym w:font="Wingdings" w:char="F0FC"/>
            </w:r>
          </w:p>
        </w:tc>
      </w:tr>
      <w:tr w:rsidR="00714644" w:rsidRPr="000961F5" w14:paraId="6BA05145" w14:textId="77777777" w:rsidTr="00EE24F6">
        <w:tc>
          <w:tcPr>
            <w:tcW w:w="340" w:type="dxa"/>
          </w:tcPr>
          <w:p w14:paraId="11157027" w14:textId="77777777" w:rsidR="00714644" w:rsidRPr="000961F5" w:rsidRDefault="00714644" w:rsidP="00EE24F6">
            <w:pPr>
              <w:ind w:left="0"/>
              <w:jc w:val="left"/>
              <w:rPr>
                <w:lang w:eastAsia="x-none"/>
              </w:rPr>
            </w:pPr>
            <w:r w:rsidRPr="000961F5">
              <w:rPr>
                <w:lang w:eastAsia="x-none"/>
              </w:rPr>
              <w:t>5</w:t>
            </w:r>
          </w:p>
        </w:tc>
        <w:tc>
          <w:tcPr>
            <w:tcW w:w="5102" w:type="dxa"/>
          </w:tcPr>
          <w:p w14:paraId="7E7C5078" w14:textId="77777777" w:rsidR="00714644" w:rsidRPr="000961F5" w:rsidRDefault="00714644" w:rsidP="00EE24F6">
            <w:pPr>
              <w:ind w:left="0"/>
              <w:jc w:val="left"/>
              <w:rPr>
                <w:lang w:eastAsia="x-none"/>
              </w:rPr>
            </w:pPr>
            <w:r w:rsidRPr="000961F5">
              <w:rPr>
                <w:lang w:eastAsia="x-none"/>
              </w:rPr>
              <w:t>Regulator (HKEX/SFC) reverts entries to Distributor (Maker)</w:t>
            </w:r>
          </w:p>
          <w:p w14:paraId="022816AA" w14:textId="77777777" w:rsidR="00714644" w:rsidRPr="000961F5" w:rsidRDefault="00714644" w:rsidP="00EE24F6">
            <w:pPr>
              <w:ind w:left="0"/>
              <w:jc w:val="left"/>
              <w:rPr>
                <w:lang w:eastAsia="x-none"/>
              </w:rPr>
            </w:pPr>
            <w:r w:rsidRPr="000961F5">
              <w:rPr>
                <w:lang w:eastAsia="x-none"/>
              </w:rPr>
              <w:t>[Authorized -&gt; Temporary]</w:t>
            </w:r>
          </w:p>
          <w:p w14:paraId="56FA3007" w14:textId="77777777" w:rsidR="00714644" w:rsidRPr="000961F5" w:rsidRDefault="00714644" w:rsidP="00EE24F6">
            <w:pPr>
              <w:ind w:left="0"/>
              <w:jc w:val="left"/>
              <w:rPr>
                <w:lang w:eastAsia="x-none"/>
              </w:rPr>
            </w:pPr>
          </w:p>
          <w:p w14:paraId="57116631" w14:textId="77777777" w:rsidR="00714644" w:rsidRPr="000961F5" w:rsidRDefault="00714644" w:rsidP="00EE24F6">
            <w:pPr>
              <w:ind w:left="0"/>
              <w:jc w:val="left"/>
              <w:rPr>
                <w:lang w:eastAsia="x-none"/>
              </w:rPr>
            </w:pPr>
            <w:r w:rsidRPr="000961F5">
              <w:rPr>
                <w:lang w:eastAsia="x-none"/>
              </w:rPr>
              <w:t xml:space="preserve">“The Regulators have commented on and reverted [#] placee(s) of [IPO initiation Field #2] for </w:t>
            </w:r>
            <w:r w:rsidRPr="000961F5">
              <w:rPr>
                <w:u w:val="single"/>
                <w:lang w:eastAsia="x-none"/>
              </w:rPr>
              <w:t>amendment</w:t>
            </w:r>
            <w:r w:rsidRPr="000961F5">
              <w:rPr>
                <w:lang w:eastAsia="x-none"/>
              </w:rPr>
              <w:t>.”</w:t>
            </w:r>
          </w:p>
        </w:tc>
        <w:tc>
          <w:tcPr>
            <w:tcW w:w="1260" w:type="dxa"/>
          </w:tcPr>
          <w:p w14:paraId="518A5AFD"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43D1790C"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561D92BB"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4792F3D0" w14:textId="77777777" w:rsidR="00714644" w:rsidRPr="000961F5" w:rsidRDefault="00714644" w:rsidP="00EE24F6">
            <w:pPr>
              <w:ind w:left="0"/>
              <w:jc w:val="center"/>
              <w:rPr>
                <w:lang w:eastAsia="x-none"/>
              </w:rPr>
            </w:pPr>
            <w:r w:rsidRPr="000961F5">
              <w:rPr>
                <w:lang w:eastAsia="x-none"/>
              </w:rPr>
              <w:sym w:font="Wingdings" w:char="F0FC"/>
            </w:r>
          </w:p>
        </w:tc>
      </w:tr>
      <w:tr w:rsidR="00714644" w:rsidRPr="000961F5" w14:paraId="788B312E" w14:textId="77777777" w:rsidTr="00EE24F6">
        <w:tc>
          <w:tcPr>
            <w:tcW w:w="340" w:type="dxa"/>
          </w:tcPr>
          <w:p w14:paraId="005AB4B0" w14:textId="77777777" w:rsidR="00714644" w:rsidRPr="000961F5" w:rsidRDefault="00714644" w:rsidP="00EE24F6">
            <w:pPr>
              <w:ind w:left="0"/>
              <w:jc w:val="left"/>
              <w:rPr>
                <w:lang w:eastAsia="x-none"/>
              </w:rPr>
            </w:pPr>
            <w:r w:rsidRPr="000961F5">
              <w:rPr>
                <w:lang w:eastAsia="x-none"/>
              </w:rPr>
              <w:t>6</w:t>
            </w:r>
          </w:p>
        </w:tc>
        <w:tc>
          <w:tcPr>
            <w:tcW w:w="5102" w:type="dxa"/>
          </w:tcPr>
          <w:p w14:paraId="32D277B7" w14:textId="77777777" w:rsidR="00714644" w:rsidRPr="000961F5" w:rsidRDefault="00714644" w:rsidP="00EE24F6">
            <w:pPr>
              <w:ind w:left="0"/>
              <w:jc w:val="left"/>
              <w:rPr>
                <w:lang w:eastAsia="x-none"/>
              </w:rPr>
            </w:pPr>
            <w:r w:rsidRPr="000961F5">
              <w:rPr>
                <w:lang w:eastAsia="x-none"/>
              </w:rPr>
              <w:t>Regulator (HKEX) approves consolidated Placee List and documents</w:t>
            </w:r>
          </w:p>
          <w:p w14:paraId="4F476EAA" w14:textId="77777777" w:rsidR="00714644" w:rsidRPr="000961F5" w:rsidRDefault="00714644" w:rsidP="00EE24F6">
            <w:pPr>
              <w:ind w:left="0"/>
              <w:jc w:val="left"/>
              <w:rPr>
                <w:lang w:eastAsia="x-none"/>
              </w:rPr>
            </w:pPr>
            <w:r w:rsidRPr="000961F5">
              <w:rPr>
                <w:lang w:eastAsia="x-none"/>
              </w:rPr>
              <w:t>[Authorized -&gt; Approved]</w:t>
            </w:r>
          </w:p>
          <w:p w14:paraId="026D470E" w14:textId="77777777" w:rsidR="00714644" w:rsidRPr="000961F5" w:rsidRDefault="00714644" w:rsidP="00EE24F6">
            <w:pPr>
              <w:ind w:left="0"/>
              <w:jc w:val="left"/>
              <w:rPr>
                <w:lang w:eastAsia="x-none"/>
              </w:rPr>
            </w:pPr>
          </w:p>
          <w:p w14:paraId="354B88A7" w14:textId="77777777" w:rsidR="00714644" w:rsidRPr="000961F5" w:rsidRDefault="00714644" w:rsidP="00EE24F6">
            <w:pPr>
              <w:ind w:left="0"/>
              <w:jc w:val="left"/>
              <w:rPr>
                <w:lang w:eastAsia="x-none"/>
              </w:rPr>
            </w:pPr>
            <w:r w:rsidRPr="000961F5">
              <w:rPr>
                <w:lang w:eastAsia="x-none"/>
              </w:rPr>
              <w:t>“The consolidated Placee List of [IPO initiation Field #2] has been approved.”</w:t>
            </w:r>
          </w:p>
        </w:tc>
        <w:tc>
          <w:tcPr>
            <w:tcW w:w="1260" w:type="dxa"/>
          </w:tcPr>
          <w:p w14:paraId="2DC63AB9"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28C7A3B3"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0DDFD15D"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5E6F8D43" w14:textId="77777777" w:rsidR="00714644" w:rsidRPr="000961F5" w:rsidRDefault="00714644" w:rsidP="00EE24F6">
            <w:pPr>
              <w:ind w:left="0"/>
              <w:jc w:val="center"/>
              <w:rPr>
                <w:lang w:eastAsia="x-none"/>
              </w:rPr>
            </w:pPr>
            <w:r w:rsidRPr="000961F5">
              <w:rPr>
                <w:lang w:eastAsia="x-none"/>
              </w:rPr>
              <w:sym w:font="Wingdings" w:char="F0FC"/>
            </w:r>
          </w:p>
        </w:tc>
      </w:tr>
    </w:tbl>
    <w:p w14:paraId="0EEABCDB" w14:textId="77777777" w:rsidR="00714644" w:rsidRPr="000961F5" w:rsidRDefault="00714644" w:rsidP="00714644">
      <w:pPr>
        <w:ind w:left="0"/>
        <w:rPr>
          <w:lang w:eastAsia="x-none"/>
        </w:rPr>
      </w:pPr>
    </w:p>
    <w:p w14:paraId="5E5BDCDF" w14:textId="77777777" w:rsidR="00714644" w:rsidRPr="000961F5" w:rsidRDefault="00714644" w:rsidP="00714644">
      <w:pPr>
        <w:ind w:left="0"/>
        <w:rPr>
          <w:lang w:eastAsia="x-none"/>
        </w:rPr>
      </w:pPr>
    </w:p>
    <w:p w14:paraId="05354383" w14:textId="77777777" w:rsidR="00714644" w:rsidRPr="000961F5" w:rsidRDefault="00714644" w:rsidP="00714644">
      <w:pPr>
        <w:ind w:left="0"/>
        <w:rPr>
          <w:b/>
          <w:u w:val="single"/>
          <w:lang w:eastAsia="x-none"/>
        </w:rPr>
      </w:pPr>
      <w:r w:rsidRPr="000961F5">
        <w:rPr>
          <w:b/>
          <w:u w:val="single"/>
          <w:lang w:eastAsia="x-none"/>
        </w:rPr>
        <w:t>Regulatory submission</w:t>
      </w:r>
    </w:p>
    <w:p w14:paraId="676BACAA" w14:textId="77777777" w:rsidR="00714644" w:rsidRPr="000961F5" w:rsidRDefault="00714644" w:rsidP="00714644">
      <w:pPr>
        <w:ind w:left="0"/>
        <w:rPr>
          <w:lang w:eastAsia="x-none"/>
        </w:rPr>
      </w:pPr>
    </w:p>
    <w:tbl>
      <w:tblPr>
        <w:tblStyle w:val="TableGrid"/>
        <w:tblW w:w="10768" w:type="dxa"/>
        <w:tblLayout w:type="fixed"/>
        <w:tblLook w:val="04A0" w:firstRow="1" w:lastRow="0" w:firstColumn="1" w:lastColumn="0" w:noHBand="0" w:noVBand="1"/>
      </w:tblPr>
      <w:tblGrid>
        <w:gridCol w:w="421"/>
        <w:gridCol w:w="3827"/>
        <w:gridCol w:w="1086"/>
        <w:gridCol w:w="1087"/>
        <w:gridCol w:w="1087"/>
        <w:gridCol w:w="1086"/>
        <w:gridCol w:w="1087"/>
        <w:gridCol w:w="1087"/>
      </w:tblGrid>
      <w:tr w:rsidR="00714644" w:rsidRPr="000961F5" w14:paraId="7534D4C7" w14:textId="77777777" w:rsidTr="00EE24F6">
        <w:trPr>
          <w:tblHeader/>
        </w:trPr>
        <w:tc>
          <w:tcPr>
            <w:tcW w:w="421" w:type="dxa"/>
            <w:shd w:val="clear" w:color="auto" w:fill="13426B"/>
          </w:tcPr>
          <w:p w14:paraId="28CBD8D1" w14:textId="77777777" w:rsidR="00714644" w:rsidRPr="000961F5" w:rsidRDefault="00714644" w:rsidP="00EE24F6">
            <w:pPr>
              <w:ind w:left="0"/>
              <w:jc w:val="left"/>
              <w:rPr>
                <w:b/>
                <w:lang w:eastAsia="x-none"/>
              </w:rPr>
            </w:pPr>
            <w:r w:rsidRPr="000961F5">
              <w:rPr>
                <w:b/>
                <w:lang w:eastAsia="x-none"/>
              </w:rPr>
              <w:lastRenderedPageBreak/>
              <w:t>#</w:t>
            </w:r>
          </w:p>
        </w:tc>
        <w:tc>
          <w:tcPr>
            <w:tcW w:w="3827" w:type="dxa"/>
            <w:shd w:val="clear" w:color="auto" w:fill="13426B"/>
          </w:tcPr>
          <w:p w14:paraId="2F498259" w14:textId="77777777" w:rsidR="00714644" w:rsidRPr="000961F5" w:rsidRDefault="00714644" w:rsidP="00EE24F6">
            <w:pPr>
              <w:ind w:left="0"/>
              <w:jc w:val="left"/>
              <w:rPr>
                <w:b/>
                <w:lang w:eastAsia="x-none"/>
              </w:rPr>
            </w:pPr>
            <w:r w:rsidRPr="000961F5">
              <w:rPr>
                <w:b/>
                <w:lang w:eastAsia="x-none"/>
              </w:rPr>
              <w:t>Action</w:t>
            </w:r>
          </w:p>
        </w:tc>
        <w:tc>
          <w:tcPr>
            <w:tcW w:w="1086" w:type="dxa"/>
            <w:shd w:val="clear" w:color="auto" w:fill="13426B"/>
          </w:tcPr>
          <w:p w14:paraId="321A618E" w14:textId="77777777" w:rsidR="00714644" w:rsidRPr="000961F5" w:rsidRDefault="00714644" w:rsidP="00EE24F6">
            <w:pPr>
              <w:ind w:left="0"/>
              <w:jc w:val="left"/>
              <w:rPr>
                <w:b/>
                <w:lang w:eastAsia="x-none"/>
              </w:rPr>
            </w:pPr>
            <w:r w:rsidRPr="000961F5">
              <w:rPr>
                <w:b/>
                <w:lang w:eastAsia="x-none"/>
              </w:rPr>
              <w:t>HK Legal Adviser (sponsor)</w:t>
            </w:r>
          </w:p>
        </w:tc>
        <w:tc>
          <w:tcPr>
            <w:tcW w:w="1087" w:type="dxa"/>
            <w:shd w:val="clear" w:color="auto" w:fill="13426B"/>
          </w:tcPr>
          <w:p w14:paraId="391D5A88" w14:textId="77777777" w:rsidR="00714644" w:rsidRPr="000961F5" w:rsidRDefault="00714644" w:rsidP="00EE24F6">
            <w:pPr>
              <w:ind w:left="0"/>
              <w:jc w:val="left"/>
              <w:rPr>
                <w:b/>
                <w:lang w:eastAsia="x-none"/>
              </w:rPr>
            </w:pPr>
            <w:r w:rsidRPr="000961F5">
              <w:rPr>
                <w:b/>
                <w:lang w:eastAsia="x-none"/>
              </w:rPr>
              <w:t>HK Legal Adviser (issuer)</w:t>
            </w:r>
          </w:p>
        </w:tc>
        <w:tc>
          <w:tcPr>
            <w:tcW w:w="1087" w:type="dxa"/>
            <w:shd w:val="clear" w:color="auto" w:fill="13426B"/>
          </w:tcPr>
          <w:p w14:paraId="3626D3FF" w14:textId="77777777" w:rsidR="00714644" w:rsidRPr="000961F5" w:rsidRDefault="00714644" w:rsidP="00EE24F6">
            <w:pPr>
              <w:ind w:left="0"/>
              <w:jc w:val="left"/>
              <w:rPr>
                <w:b/>
                <w:lang w:eastAsia="x-none"/>
              </w:rPr>
            </w:pPr>
            <w:r w:rsidRPr="000961F5">
              <w:rPr>
                <w:b/>
                <w:lang w:eastAsia="x-none"/>
              </w:rPr>
              <w:t>Principal Sponsor</w:t>
            </w:r>
          </w:p>
        </w:tc>
        <w:tc>
          <w:tcPr>
            <w:tcW w:w="1086" w:type="dxa"/>
            <w:shd w:val="clear" w:color="auto" w:fill="13426B"/>
          </w:tcPr>
          <w:p w14:paraId="0A9FA725" w14:textId="77777777" w:rsidR="00714644" w:rsidRPr="000961F5" w:rsidRDefault="00714644" w:rsidP="00EE24F6">
            <w:pPr>
              <w:ind w:left="0"/>
              <w:jc w:val="left"/>
              <w:rPr>
                <w:b/>
                <w:lang w:eastAsia="x-none"/>
              </w:rPr>
            </w:pPr>
            <w:r w:rsidRPr="000961F5">
              <w:rPr>
                <w:b/>
                <w:lang w:eastAsia="x-none"/>
              </w:rPr>
              <w:t>Sponsor(s)</w:t>
            </w:r>
          </w:p>
        </w:tc>
        <w:tc>
          <w:tcPr>
            <w:tcW w:w="1087" w:type="dxa"/>
            <w:shd w:val="clear" w:color="auto" w:fill="13426B"/>
          </w:tcPr>
          <w:p w14:paraId="29DBF130" w14:textId="77777777" w:rsidR="00714644" w:rsidRPr="000961F5" w:rsidRDefault="00714644" w:rsidP="00EE24F6">
            <w:pPr>
              <w:ind w:left="0"/>
              <w:jc w:val="left"/>
              <w:rPr>
                <w:b/>
                <w:lang w:eastAsia="x-none"/>
              </w:rPr>
            </w:pPr>
            <w:r w:rsidRPr="000961F5">
              <w:rPr>
                <w:b/>
                <w:lang w:eastAsia="x-none"/>
              </w:rPr>
              <w:t>Principal Principal Lead Broker / Distributor (Maker/Checker)</w:t>
            </w:r>
          </w:p>
        </w:tc>
        <w:tc>
          <w:tcPr>
            <w:tcW w:w="1087" w:type="dxa"/>
            <w:shd w:val="clear" w:color="auto" w:fill="13426B"/>
          </w:tcPr>
          <w:p w14:paraId="75C0817F" w14:textId="77777777" w:rsidR="00714644" w:rsidRPr="000961F5" w:rsidRDefault="00714644" w:rsidP="00EE24F6">
            <w:pPr>
              <w:ind w:left="0"/>
              <w:jc w:val="left"/>
              <w:rPr>
                <w:b/>
                <w:lang w:eastAsia="x-none"/>
              </w:rPr>
            </w:pPr>
            <w:r w:rsidRPr="000961F5">
              <w:rPr>
                <w:b/>
                <w:lang w:eastAsia="x-none"/>
              </w:rPr>
              <w:t>Regulator (HKEX)/(SFC)</w:t>
            </w:r>
          </w:p>
        </w:tc>
      </w:tr>
      <w:tr w:rsidR="00714644" w:rsidRPr="000961F5" w14:paraId="764A094B" w14:textId="77777777" w:rsidTr="00EE24F6">
        <w:tc>
          <w:tcPr>
            <w:tcW w:w="421" w:type="dxa"/>
          </w:tcPr>
          <w:p w14:paraId="06D3C903" w14:textId="77777777" w:rsidR="00714644" w:rsidRPr="000961F5" w:rsidRDefault="00714644" w:rsidP="00EE24F6">
            <w:pPr>
              <w:ind w:left="0"/>
              <w:jc w:val="left"/>
              <w:rPr>
                <w:lang w:eastAsia="x-none"/>
              </w:rPr>
            </w:pPr>
            <w:r w:rsidRPr="000961F5">
              <w:rPr>
                <w:lang w:eastAsia="x-none"/>
              </w:rPr>
              <w:t>1</w:t>
            </w:r>
          </w:p>
        </w:tc>
        <w:tc>
          <w:tcPr>
            <w:tcW w:w="3827" w:type="dxa"/>
          </w:tcPr>
          <w:p w14:paraId="05D32F2B" w14:textId="77777777" w:rsidR="00714644" w:rsidRPr="000961F5" w:rsidRDefault="00714644" w:rsidP="00EE24F6">
            <w:pPr>
              <w:ind w:left="0"/>
              <w:jc w:val="left"/>
              <w:rPr>
                <w:lang w:eastAsia="x-none"/>
              </w:rPr>
            </w:pPr>
            <w:r w:rsidRPr="000961F5">
              <w:rPr>
                <w:lang w:eastAsia="x-none"/>
              </w:rPr>
              <w:t>FINI populates marketing statement and Letter of Independence for Distributors after Regulator (HKEX) approves consolidated Placee List</w:t>
            </w:r>
          </w:p>
          <w:p w14:paraId="11C52525" w14:textId="77777777" w:rsidR="00714644" w:rsidRPr="000961F5" w:rsidRDefault="00714644" w:rsidP="00EE24F6">
            <w:pPr>
              <w:ind w:left="0"/>
              <w:jc w:val="left"/>
              <w:rPr>
                <w:lang w:eastAsia="x-none"/>
              </w:rPr>
            </w:pPr>
          </w:p>
          <w:p w14:paraId="532EA979" w14:textId="77777777" w:rsidR="00714644" w:rsidRPr="000961F5" w:rsidRDefault="00714644" w:rsidP="00EE24F6">
            <w:pPr>
              <w:ind w:left="0"/>
              <w:jc w:val="left"/>
              <w:rPr>
                <w:lang w:eastAsia="x-none"/>
              </w:rPr>
            </w:pPr>
            <w:r w:rsidRPr="000961F5">
              <w:rPr>
                <w:lang w:eastAsia="x-none"/>
              </w:rPr>
              <w:t xml:space="preserve">“[Principal Principal Lead Broker/Distributor]’s Marketing Statement and Letter of Independence for [IPO initiation Field #2] have been generated. Please </w:t>
            </w:r>
            <w:r w:rsidRPr="000961F5">
              <w:rPr>
                <w:u w:val="single"/>
                <w:lang w:eastAsia="x-none"/>
              </w:rPr>
              <w:t>confirm and submit</w:t>
            </w:r>
            <w:r w:rsidRPr="000961F5">
              <w:rPr>
                <w:lang w:eastAsia="x-none"/>
              </w:rPr>
              <w:t>.”</w:t>
            </w:r>
          </w:p>
        </w:tc>
        <w:tc>
          <w:tcPr>
            <w:tcW w:w="1086" w:type="dxa"/>
          </w:tcPr>
          <w:p w14:paraId="4028672A" w14:textId="77777777" w:rsidR="00714644" w:rsidRPr="000961F5" w:rsidRDefault="00714644" w:rsidP="00EE24F6">
            <w:pPr>
              <w:ind w:left="0"/>
              <w:jc w:val="center"/>
              <w:rPr>
                <w:lang w:eastAsia="x-none"/>
              </w:rPr>
            </w:pPr>
          </w:p>
        </w:tc>
        <w:tc>
          <w:tcPr>
            <w:tcW w:w="1087" w:type="dxa"/>
          </w:tcPr>
          <w:p w14:paraId="690A98C9" w14:textId="77777777" w:rsidR="00714644" w:rsidRPr="000961F5" w:rsidRDefault="00714644" w:rsidP="00EE24F6">
            <w:pPr>
              <w:ind w:left="0"/>
              <w:jc w:val="center"/>
              <w:rPr>
                <w:lang w:eastAsia="x-none"/>
              </w:rPr>
            </w:pPr>
          </w:p>
        </w:tc>
        <w:tc>
          <w:tcPr>
            <w:tcW w:w="1087" w:type="dxa"/>
          </w:tcPr>
          <w:p w14:paraId="569451C0" w14:textId="77777777" w:rsidR="00714644" w:rsidRPr="000961F5" w:rsidRDefault="00714644" w:rsidP="00EE24F6">
            <w:pPr>
              <w:ind w:left="0"/>
              <w:jc w:val="center"/>
              <w:rPr>
                <w:lang w:eastAsia="x-none"/>
              </w:rPr>
            </w:pPr>
          </w:p>
        </w:tc>
        <w:tc>
          <w:tcPr>
            <w:tcW w:w="1086" w:type="dxa"/>
          </w:tcPr>
          <w:p w14:paraId="131120D3" w14:textId="77777777" w:rsidR="00714644" w:rsidRPr="000961F5" w:rsidRDefault="00714644" w:rsidP="00EE24F6">
            <w:pPr>
              <w:ind w:left="0"/>
              <w:jc w:val="center"/>
              <w:rPr>
                <w:lang w:eastAsia="x-none"/>
              </w:rPr>
            </w:pPr>
          </w:p>
        </w:tc>
        <w:tc>
          <w:tcPr>
            <w:tcW w:w="1087" w:type="dxa"/>
          </w:tcPr>
          <w:p w14:paraId="1324EB9D"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0A6F98EA" w14:textId="77777777" w:rsidR="00714644" w:rsidRPr="000961F5" w:rsidRDefault="00714644" w:rsidP="00EE24F6">
            <w:pPr>
              <w:ind w:left="0"/>
              <w:jc w:val="center"/>
              <w:rPr>
                <w:lang w:eastAsia="x-none"/>
              </w:rPr>
            </w:pPr>
          </w:p>
        </w:tc>
      </w:tr>
      <w:tr w:rsidR="00714644" w:rsidRPr="000961F5" w14:paraId="3B81C628" w14:textId="77777777" w:rsidTr="00EE24F6">
        <w:tc>
          <w:tcPr>
            <w:tcW w:w="421" w:type="dxa"/>
          </w:tcPr>
          <w:p w14:paraId="11537C9B" w14:textId="77777777" w:rsidR="00714644" w:rsidRPr="000961F5" w:rsidRDefault="00714644" w:rsidP="00EE24F6">
            <w:pPr>
              <w:ind w:left="0"/>
              <w:jc w:val="left"/>
              <w:rPr>
                <w:lang w:eastAsia="x-none"/>
              </w:rPr>
            </w:pPr>
            <w:r w:rsidRPr="000961F5">
              <w:rPr>
                <w:lang w:eastAsia="x-none"/>
              </w:rPr>
              <w:t>2</w:t>
            </w:r>
          </w:p>
        </w:tc>
        <w:tc>
          <w:tcPr>
            <w:tcW w:w="3827" w:type="dxa"/>
          </w:tcPr>
          <w:p w14:paraId="4AE0119C" w14:textId="77777777" w:rsidR="00714644" w:rsidRPr="000961F5" w:rsidRDefault="00714644" w:rsidP="00EE24F6">
            <w:pPr>
              <w:ind w:left="0"/>
              <w:jc w:val="left"/>
              <w:rPr>
                <w:lang w:eastAsia="x-none"/>
              </w:rPr>
            </w:pPr>
            <w:r w:rsidRPr="000961F5">
              <w:rPr>
                <w:lang w:eastAsia="x-none"/>
              </w:rPr>
              <w:t>FINI populates the sponsor’s declaration form and Transaction Levy Form for Principal Sponsor and Sponsor(s) after Regulator (HKEX) approves consolidated Placee List</w:t>
            </w:r>
          </w:p>
          <w:p w14:paraId="11107C92" w14:textId="77777777" w:rsidR="00714644" w:rsidRPr="000961F5" w:rsidRDefault="00714644" w:rsidP="00EE24F6">
            <w:pPr>
              <w:ind w:left="0"/>
              <w:jc w:val="left"/>
              <w:rPr>
                <w:lang w:eastAsia="x-none"/>
              </w:rPr>
            </w:pPr>
          </w:p>
          <w:p w14:paraId="408799EC" w14:textId="77777777" w:rsidR="00714644" w:rsidRPr="000961F5" w:rsidRDefault="00714644" w:rsidP="00EE24F6">
            <w:pPr>
              <w:ind w:left="0"/>
              <w:jc w:val="left"/>
              <w:rPr>
                <w:b/>
                <w:u w:val="single"/>
                <w:lang w:eastAsia="x-none"/>
              </w:rPr>
            </w:pPr>
            <w:r w:rsidRPr="000961F5">
              <w:rPr>
                <w:b/>
                <w:u w:val="single"/>
                <w:lang w:eastAsia="x-none"/>
              </w:rPr>
              <w:t>Principal Sponsor</w:t>
            </w:r>
          </w:p>
          <w:p w14:paraId="2D28C502" w14:textId="77777777" w:rsidR="00714644" w:rsidRPr="000961F5" w:rsidRDefault="00714644" w:rsidP="00EE24F6">
            <w:pPr>
              <w:ind w:left="0"/>
              <w:jc w:val="left"/>
              <w:rPr>
                <w:lang w:eastAsia="x-none"/>
              </w:rPr>
            </w:pPr>
            <w:r w:rsidRPr="000961F5">
              <w:rPr>
                <w:lang w:eastAsia="x-none"/>
              </w:rPr>
              <w:t xml:space="preserve">“The Sponsor’s Declaration Form and Transaction Levy Form for [IPO initiation Field #2] have been generated. Please </w:t>
            </w:r>
            <w:r w:rsidRPr="000961F5">
              <w:rPr>
                <w:u w:val="single"/>
                <w:lang w:eastAsia="x-none"/>
              </w:rPr>
              <w:t>confirm and submit</w:t>
            </w:r>
            <w:r w:rsidRPr="000961F5">
              <w:rPr>
                <w:lang w:eastAsia="x-none"/>
              </w:rPr>
              <w:t>.”</w:t>
            </w:r>
          </w:p>
          <w:p w14:paraId="101AA224" w14:textId="77777777" w:rsidR="00714644" w:rsidRPr="000961F5" w:rsidRDefault="00714644" w:rsidP="00EE24F6">
            <w:pPr>
              <w:ind w:left="0"/>
              <w:jc w:val="left"/>
              <w:rPr>
                <w:lang w:eastAsia="x-none"/>
              </w:rPr>
            </w:pPr>
          </w:p>
          <w:p w14:paraId="68CAEC55" w14:textId="77777777" w:rsidR="00714644" w:rsidRPr="000961F5" w:rsidRDefault="00714644" w:rsidP="00EE24F6">
            <w:pPr>
              <w:ind w:left="0"/>
              <w:jc w:val="left"/>
              <w:rPr>
                <w:lang w:eastAsia="x-none"/>
              </w:rPr>
            </w:pPr>
            <w:r w:rsidRPr="000961F5">
              <w:rPr>
                <w:b/>
                <w:u w:val="single"/>
                <w:lang w:eastAsia="x-none"/>
              </w:rPr>
              <w:t>Sponsor(s)</w:t>
            </w:r>
          </w:p>
          <w:p w14:paraId="4BD96DFE" w14:textId="77777777" w:rsidR="00714644" w:rsidRPr="000961F5" w:rsidRDefault="00714644" w:rsidP="00EE24F6">
            <w:pPr>
              <w:ind w:left="0"/>
              <w:jc w:val="left"/>
              <w:rPr>
                <w:lang w:eastAsia="x-none"/>
              </w:rPr>
            </w:pPr>
            <w:r w:rsidRPr="000961F5">
              <w:rPr>
                <w:lang w:eastAsia="x-none"/>
              </w:rPr>
              <w:t xml:space="preserve">“The Sponsor’s Declaration Form and Transaction Levy Form for [IPO initiation Field #2] have been generated. Please </w:t>
            </w:r>
            <w:r w:rsidRPr="000961F5">
              <w:rPr>
                <w:u w:val="single"/>
                <w:lang w:eastAsia="x-none"/>
              </w:rPr>
              <w:t>confirm</w:t>
            </w:r>
            <w:r w:rsidRPr="000961F5">
              <w:rPr>
                <w:lang w:eastAsia="x-none"/>
              </w:rPr>
              <w:t>.”</w:t>
            </w:r>
          </w:p>
        </w:tc>
        <w:tc>
          <w:tcPr>
            <w:tcW w:w="1086" w:type="dxa"/>
          </w:tcPr>
          <w:p w14:paraId="6F5D7F70" w14:textId="77777777" w:rsidR="00714644" w:rsidRPr="000961F5" w:rsidRDefault="00714644" w:rsidP="00EE24F6">
            <w:pPr>
              <w:ind w:left="0"/>
              <w:jc w:val="center"/>
              <w:rPr>
                <w:lang w:eastAsia="x-none"/>
              </w:rPr>
            </w:pPr>
          </w:p>
        </w:tc>
        <w:tc>
          <w:tcPr>
            <w:tcW w:w="1087" w:type="dxa"/>
          </w:tcPr>
          <w:p w14:paraId="70EEE78B" w14:textId="77777777" w:rsidR="00714644" w:rsidRPr="000961F5" w:rsidRDefault="00714644" w:rsidP="00EE24F6">
            <w:pPr>
              <w:ind w:left="0"/>
              <w:jc w:val="center"/>
              <w:rPr>
                <w:lang w:eastAsia="x-none"/>
              </w:rPr>
            </w:pPr>
          </w:p>
        </w:tc>
        <w:tc>
          <w:tcPr>
            <w:tcW w:w="1087" w:type="dxa"/>
          </w:tcPr>
          <w:p w14:paraId="1835A314" w14:textId="77777777" w:rsidR="00714644" w:rsidRPr="000961F5" w:rsidRDefault="00714644" w:rsidP="00EE24F6">
            <w:pPr>
              <w:ind w:left="0"/>
              <w:jc w:val="center"/>
              <w:rPr>
                <w:lang w:eastAsia="x-none"/>
              </w:rPr>
            </w:pPr>
            <w:r w:rsidRPr="000961F5">
              <w:rPr>
                <w:lang w:eastAsia="x-none"/>
              </w:rPr>
              <w:sym w:font="Wingdings" w:char="F0FC"/>
            </w:r>
          </w:p>
        </w:tc>
        <w:tc>
          <w:tcPr>
            <w:tcW w:w="1086" w:type="dxa"/>
          </w:tcPr>
          <w:p w14:paraId="5CBDF92D"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7F0D150D" w14:textId="77777777" w:rsidR="00714644" w:rsidRPr="000961F5" w:rsidRDefault="00714644" w:rsidP="00EE24F6">
            <w:pPr>
              <w:ind w:left="0"/>
              <w:jc w:val="center"/>
              <w:rPr>
                <w:lang w:eastAsia="x-none"/>
              </w:rPr>
            </w:pPr>
          </w:p>
        </w:tc>
        <w:tc>
          <w:tcPr>
            <w:tcW w:w="1087" w:type="dxa"/>
          </w:tcPr>
          <w:p w14:paraId="33ED8E88" w14:textId="77777777" w:rsidR="00714644" w:rsidRPr="000961F5" w:rsidRDefault="00714644" w:rsidP="00EE24F6">
            <w:pPr>
              <w:ind w:left="0"/>
              <w:jc w:val="center"/>
              <w:rPr>
                <w:lang w:eastAsia="x-none"/>
              </w:rPr>
            </w:pPr>
          </w:p>
        </w:tc>
      </w:tr>
      <w:tr w:rsidR="00714644" w:rsidRPr="000961F5" w14:paraId="13860BBD" w14:textId="77777777" w:rsidTr="00EE24F6">
        <w:tc>
          <w:tcPr>
            <w:tcW w:w="421" w:type="dxa"/>
          </w:tcPr>
          <w:p w14:paraId="7C9BC2B2" w14:textId="77777777" w:rsidR="00714644" w:rsidRPr="000961F5" w:rsidRDefault="00714644" w:rsidP="00EE24F6">
            <w:pPr>
              <w:ind w:left="0"/>
              <w:jc w:val="left"/>
              <w:rPr>
                <w:lang w:eastAsia="x-none"/>
              </w:rPr>
            </w:pPr>
            <w:r w:rsidRPr="000961F5">
              <w:rPr>
                <w:lang w:eastAsia="x-none"/>
              </w:rPr>
              <w:t>3</w:t>
            </w:r>
          </w:p>
        </w:tc>
        <w:tc>
          <w:tcPr>
            <w:tcW w:w="3827" w:type="dxa"/>
          </w:tcPr>
          <w:p w14:paraId="7E892284" w14:textId="77777777" w:rsidR="00714644" w:rsidRPr="000961F5" w:rsidRDefault="00714644" w:rsidP="00EE24F6">
            <w:pPr>
              <w:ind w:left="0"/>
              <w:jc w:val="left"/>
              <w:rPr>
                <w:lang w:eastAsia="x-none"/>
              </w:rPr>
            </w:pPr>
            <w:r w:rsidRPr="000961F5">
              <w:rPr>
                <w:lang w:eastAsia="x-none"/>
              </w:rPr>
              <w:t>FINI populates company’s declaration form for HK Legal Adviser (for issuer)</w:t>
            </w:r>
          </w:p>
          <w:p w14:paraId="6DFE2BE5" w14:textId="77777777" w:rsidR="00714644" w:rsidRPr="000961F5" w:rsidRDefault="00714644" w:rsidP="00EE24F6">
            <w:pPr>
              <w:ind w:left="0"/>
              <w:jc w:val="left"/>
              <w:rPr>
                <w:lang w:eastAsia="x-none"/>
              </w:rPr>
            </w:pPr>
          </w:p>
          <w:p w14:paraId="4AE6D977" w14:textId="77777777" w:rsidR="00714644" w:rsidRPr="000961F5" w:rsidRDefault="00714644" w:rsidP="00EE24F6">
            <w:pPr>
              <w:ind w:left="0"/>
              <w:jc w:val="left"/>
              <w:rPr>
                <w:b/>
                <w:lang w:eastAsia="x-none"/>
              </w:rPr>
            </w:pPr>
            <w:r w:rsidRPr="000961F5">
              <w:rPr>
                <w:b/>
                <w:lang w:eastAsia="x-none"/>
              </w:rPr>
              <w:t>HK Legal Adviser (for issuer)</w:t>
            </w:r>
          </w:p>
          <w:p w14:paraId="15318C04" w14:textId="77777777" w:rsidR="00714644" w:rsidRPr="000961F5" w:rsidRDefault="00714644" w:rsidP="00EE24F6">
            <w:pPr>
              <w:ind w:left="0"/>
              <w:jc w:val="left"/>
              <w:rPr>
                <w:lang w:eastAsia="x-none"/>
              </w:rPr>
            </w:pPr>
            <w:r w:rsidRPr="000961F5">
              <w:rPr>
                <w:lang w:eastAsia="x-none"/>
              </w:rPr>
              <w:t xml:space="preserve">“[The Issuer’s Declaration Form for [IPO initiation Field #2] has been generated. Please </w:t>
            </w:r>
            <w:r w:rsidRPr="000961F5">
              <w:rPr>
                <w:u w:val="single"/>
                <w:lang w:eastAsia="x-none"/>
              </w:rPr>
              <w:t>confirm and submit</w:t>
            </w:r>
            <w:r w:rsidRPr="000961F5">
              <w:rPr>
                <w:lang w:eastAsia="x-none"/>
              </w:rPr>
              <w:t>.”</w:t>
            </w:r>
          </w:p>
          <w:p w14:paraId="28D52A81" w14:textId="77777777" w:rsidR="00714644" w:rsidRPr="000961F5" w:rsidRDefault="00714644" w:rsidP="00EE24F6">
            <w:pPr>
              <w:ind w:left="0"/>
              <w:jc w:val="left"/>
              <w:rPr>
                <w:lang w:eastAsia="x-none"/>
              </w:rPr>
            </w:pPr>
          </w:p>
          <w:p w14:paraId="14CC616B" w14:textId="77777777" w:rsidR="00714644" w:rsidRPr="000961F5" w:rsidRDefault="00714644" w:rsidP="00EE24F6">
            <w:pPr>
              <w:ind w:left="0"/>
              <w:jc w:val="left"/>
              <w:rPr>
                <w:b/>
                <w:u w:val="single"/>
                <w:lang w:eastAsia="x-none"/>
              </w:rPr>
            </w:pPr>
            <w:r w:rsidRPr="000961F5">
              <w:rPr>
                <w:b/>
                <w:u w:val="single"/>
                <w:lang w:eastAsia="x-none"/>
              </w:rPr>
              <w:t>Principal Sponsor and Sponsor(s)</w:t>
            </w:r>
          </w:p>
          <w:p w14:paraId="7FC21571" w14:textId="77777777" w:rsidR="00714644" w:rsidRPr="000961F5" w:rsidRDefault="00714644" w:rsidP="00EE24F6">
            <w:pPr>
              <w:ind w:left="0"/>
              <w:jc w:val="left"/>
              <w:rPr>
                <w:lang w:eastAsia="x-none"/>
              </w:rPr>
            </w:pPr>
            <w:r w:rsidRPr="000961F5">
              <w:rPr>
                <w:lang w:eastAsia="x-none"/>
              </w:rPr>
              <w:t xml:space="preserve">“[The Issuer’s Declaration Form for [IPO initiation Field #2] has been generated. Please </w:t>
            </w:r>
            <w:r w:rsidRPr="000961F5">
              <w:rPr>
                <w:u w:val="single"/>
                <w:lang w:eastAsia="x-none"/>
              </w:rPr>
              <w:t>confirm</w:t>
            </w:r>
            <w:r w:rsidRPr="000961F5">
              <w:rPr>
                <w:lang w:eastAsia="x-none"/>
              </w:rPr>
              <w:t>.”</w:t>
            </w:r>
          </w:p>
          <w:p w14:paraId="53BD8C81" w14:textId="77777777" w:rsidR="00714644" w:rsidRPr="000961F5" w:rsidRDefault="00714644" w:rsidP="00EE24F6">
            <w:pPr>
              <w:ind w:left="0"/>
              <w:jc w:val="left"/>
              <w:rPr>
                <w:b/>
                <w:u w:val="single"/>
                <w:lang w:eastAsia="x-none"/>
              </w:rPr>
            </w:pPr>
          </w:p>
        </w:tc>
        <w:tc>
          <w:tcPr>
            <w:tcW w:w="1086" w:type="dxa"/>
          </w:tcPr>
          <w:p w14:paraId="29C425D4" w14:textId="77777777" w:rsidR="00714644" w:rsidRPr="000961F5" w:rsidRDefault="00714644" w:rsidP="00EE24F6">
            <w:pPr>
              <w:ind w:left="0"/>
              <w:jc w:val="center"/>
              <w:rPr>
                <w:lang w:eastAsia="x-none"/>
              </w:rPr>
            </w:pPr>
          </w:p>
        </w:tc>
        <w:tc>
          <w:tcPr>
            <w:tcW w:w="1087" w:type="dxa"/>
          </w:tcPr>
          <w:p w14:paraId="64EBFE3F"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4C85949F" w14:textId="77777777" w:rsidR="00714644" w:rsidRPr="000961F5" w:rsidRDefault="00714644" w:rsidP="00EE24F6">
            <w:pPr>
              <w:ind w:left="0"/>
              <w:jc w:val="center"/>
              <w:rPr>
                <w:lang w:eastAsia="x-none"/>
              </w:rPr>
            </w:pPr>
            <w:r w:rsidRPr="000961F5">
              <w:rPr>
                <w:lang w:eastAsia="x-none"/>
              </w:rPr>
              <w:sym w:font="Wingdings" w:char="F0FC"/>
            </w:r>
          </w:p>
        </w:tc>
        <w:tc>
          <w:tcPr>
            <w:tcW w:w="1086" w:type="dxa"/>
          </w:tcPr>
          <w:p w14:paraId="3BA37A85"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09A0033B" w14:textId="77777777" w:rsidR="00714644" w:rsidRPr="000961F5" w:rsidRDefault="00714644" w:rsidP="00EE24F6">
            <w:pPr>
              <w:ind w:left="0"/>
              <w:jc w:val="center"/>
              <w:rPr>
                <w:lang w:eastAsia="x-none"/>
              </w:rPr>
            </w:pPr>
          </w:p>
        </w:tc>
        <w:tc>
          <w:tcPr>
            <w:tcW w:w="1087" w:type="dxa"/>
          </w:tcPr>
          <w:p w14:paraId="5AA8A9C7" w14:textId="77777777" w:rsidR="00714644" w:rsidRPr="000961F5" w:rsidRDefault="00714644" w:rsidP="00EE24F6">
            <w:pPr>
              <w:ind w:left="0"/>
              <w:jc w:val="center"/>
              <w:rPr>
                <w:lang w:eastAsia="x-none"/>
              </w:rPr>
            </w:pPr>
          </w:p>
        </w:tc>
      </w:tr>
      <w:tr w:rsidR="00714644" w:rsidRPr="000961F5" w14:paraId="3B61D46C" w14:textId="77777777" w:rsidTr="00EE24F6">
        <w:tc>
          <w:tcPr>
            <w:tcW w:w="421" w:type="dxa"/>
          </w:tcPr>
          <w:p w14:paraId="187D2056" w14:textId="77777777" w:rsidR="00714644" w:rsidRPr="000961F5" w:rsidRDefault="00714644" w:rsidP="00EE24F6">
            <w:pPr>
              <w:ind w:left="0"/>
              <w:jc w:val="left"/>
              <w:rPr>
                <w:lang w:eastAsia="x-none"/>
              </w:rPr>
            </w:pPr>
            <w:r w:rsidRPr="000961F5">
              <w:rPr>
                <w:lang w:eastAsia="x-none"/>
              </w:rPr>
              <w:t>4</w:t>
            </w:r>
          </w:p>
        </w:tc>
        <w:tc>
          <w:tcPr>
            <w:tcW w:w="3827" w:type="dxa"/>
          </w:tcPr>
          <w:p w14:paraId="134E5272" w14:textId="77777777" w:rsidR="00714644" w:rsidRPr="000961F5" w:rsidRDefault="00714644" w:rsidP="00EE24F6">
            <w:pPr>
              <w:ind w:left="0"/>
              <w:jc w:val="left"/>
              <w:rPr>
                <w:lang w:eastAsia="x-none"/>
              </w:rPr>
            </w:pPr>
            <w:r w:rsidRPr="000961F5">
              <w:rPr>
                <w:lang w:eastAsia="x-none"/>
              </w:rPr>
              <w:t>FINI populates draft allotment results announcement for Principal Sponsor, Sponsor(s), HK Legal Adviser (sponsor) and (issuer)</w:t>
            </w:r>
          </w:p>
          <w:p w14:paraId="3EBD92AA" w14:textId="77777777" w:rsidR="00714644" w:rsidRPr="000961F5" w:rsidRDefault="00714644" w:rsidP="00EE24F6">
            <w:pPr>
              <w:ind w:left="0"/>
              <w:jc w:val="left"/>
              <w:rPr>
                <w:lang w:eastAsia="x-none"/>
              </w:rPr>
            </w:pPr>
          </w:p>
          <w:p w14:paraId="09B066E4" w14:textId="77777777" w:rsidR="00714644" w:rsidRPr="000961F5" w:rsidRDefault="00714644" w:rsidP="00EE24F6">
            <w:pPr>
              <w:ind w:left="0"/>
              <w:jc w:val="left"/>
              <w:rPr>
                <w:lang w:eastAsia="x-none"/>
              </w:rPr>
            </w:pPr>
            <w:r w:rsidRPr="000961F5">
              <w:rPr>
                <w:lang w:eastAsia="x-none"/>
              </w:rPr>
              <w:t xml:space="preserve">“The allotment results announcement for [IPO initiation Field #2] has been generated. Please </w:t>
            </w:r>
            <w:r w:rsidRPr="000961F5">
              <w:rPr>
                <w:u w:val="single"/>
                <w:lang w:eastAsia="x-none"/>
              </w:rPr>
              <w:t>confirm</w:t>
            </w:r>
            <w:r w:rsidRPr="000961F5">
              <w:rPr>
                <w:lang w:eastAsia="x-none"/>
              </w:rPr>
              <w:t xml:space="preserve"> and upload it to the e-Submission System as soon as practicable and before 11 p.m. on [the date before Listing].”</w:t>
            </w:r>
          </w:p>
        </w:tc>
        <w:tc>
          <w:tcPr>
            <w:tcW w:w="1086" w:type="dxa"/>
          </w:tcPr>
          <w:p w14:paraId="4F67F838"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62AA4971"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39D070BB" w14:textId="77777777" w:rsidR="00714644" w:rsidRPr="000961F5" w:rsidRDefault="00714644" w:rsidP="00EE24F6">
            <w:pPr>
              <w:ind w:left="0"/>
              <w:jc w:val="center"/>
              <w:rPr>
                <w:lang w:eastAsia="x-none"/>
              </w:rPr>
            </w:pPr>
            <w:r w:rsidRPr="000961F5">
              <w:rPr>
                <w:lang w:eastAsia="x-none"/>
              </w:rPr>
              <w:sym w:font="Wingdings" w:char="F0FC"/>
            </w:r>
          </w:p>
        </w:tc>
        <w:tc>
          <w:tcPr>
            <w:tcW w:w="1086" w:type="dxa"/>
          </w:tcPr>
          <w:p w14:paraId="0C81995E"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62E5600C"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14A28F58" w14:textId="77777777" w:rsidR="00714644" w:rsidRPr="000961F5" w:rsidRDefault="00714644" w:rsidP="00EE24F6">
            <w:pPr>
              <w:ind w:left="0"/>
              <w:jc w:val="center"/>
              <w:rPr>
                <w:lang w:eastAsia="x-none"/>
              </w:rPr>
            </w:pPr>
            <w:r w:rsidRPr="000961F5">
              <w:rPr>
                <w:lang w:eastAsia="x-none"/>
              </w:rPr>
              <w:sym w:font="Wingdings" w:char="F0FC"/>
            </w:r>
          </w:p>
        </w:tc>
      </w:tr>
      <w:tr w:rsidR="00714644" w:rsidRPr="000961F5" w14:paraId="2CB4810F" w14:textId="77777777" w:rsidTr="00EE24F6">
        <w:tc>
          <w:tcPr>
            <w:tcW w:w="421" w:type="dxa"/>
          </w:tcPr>
          <w:p w14:paraId="331F0894" w14:textId="77777777" w:rsidR="00714644" w:rsidRPr="000961F5" w:rsidRDefault="00714644" w:rsidP="00EE24F6">
            <w:pPr>
              <w:ind w:left="0"/>
              <w:jc w:val="left"/>
              <w:rPr>
                <w:lang w:eastAsia="x-none"/>
              </w:rPr>
            </w:pPr>
            <w:r w:rsidRPr="000961F5">
              <w:rPr>
                <w:lang w:eastAsia="x-none"/>
              </w:rPr>
              <w:t>5</w:t>
            </w:r>
          </w:p>
        </w:tc>
        <w:tc>
          <w:tcPr>
            <w:tcW w:w="3827" w:type="dxa"/>
          </w:tcPr>
          <w:p w14:paraId="4898EB55" w14:textId="77777777" w:rsidR="00714644" w:rsidRPr="000961F5" w:rsidRDefault="00714644" w:rsidP="00EE24F6">
            <w:pPr>
              <w:ind w:left="0"/>
              <w:jc w:val="left"/>
              <w:rPr>
                <w:lang w:eastAsia="x-none"/>
              </w:rPr>
            </w:pPr>
            <w:r w:rsidRPr="000961F5">
              <w:rPr>
                <w:lang w:eastAsia="x-none"/>
              </w:rPr>
              <w:t>Distributor submits marketing statement and Letter of Independence</w:t>
            </w:r>
          </w:p>
          <w:p w14:paraId="2D89065A" w14:textId="77777777" w:rsidR="00714644" w:rsidRPr="000961F5" w:rsidRDefault="00714644" w:rsidP="00EE24F6">
            <w:pPr>
              <w:ind w:left="0"/>
              <w:jc w:val="left"/>
              <w:rPr>
                <w:lang w:eastAsia="x-none"/>
              </w:rPr>
            </w:pPr>
          </w:p>
          <w:p w14:paraId="7CC588CD" w14:textId="77777777" w:rsidR="00714644" w:rsidRPr="000961F5" w:rsidRDefault="00714644" w:rsidP="00EE24F6">
            <w:pPr>
              <w:ind w:left="0"/>
              <w:jc w:val="left"/>
              <w:rPr>
                <w:lang w:eastAsia="x-none"/>
              </w:rPr>
            </w:pPr>
            <w:r w:rsidRPr="000961F5">
              <w:rPr>
                <w:lang w:eastAsia="x-none"/>
              </w:rPr>
              <w:t xml:space="preserve">“[Distributor (maker)]/[Distributor (checker)] has </w:t>
            </w:r>
            <w:r w:rsidRPr="000961F5">
              <w:rPr>
                <w:u w:val="single"/>
                <w:lang w:eastAsia="x-none"/>
              </w:rPr>
              <w:t>submitted</w:t>
            </w:r>
            <w:r w:rsidRPr="000961F5">
              <w:rPr>
                <w:lang w:eastAsia="x-none"/>
              </w:rPr>
              <w:t xml:space="preserve"> the Marketing Statement and Letter of Independence for [IPO initiation Field #2].”</w:t>
            </w:r>
          </w:p>
        </w:tc>
        <w:tc>
          <w:tcPr>
            <w:tcW w:w="1086" w:type="dxa"/>
          </w:tcPr>
          <w:p w14:paraId="411E2612" w14:textId="77777777" w:rsidR="00714644" w:rsidRPr="000961F5" w:rsidRDefault="00714644" w:rsidP="00EE24F6">
            <w:pPr>
              <w:ind w:left="0"/>
              <w:jc w:val="center"/>
              <w:rPr>
                <w:lang w:eastAsia="x-none"/>
              </w:rPr>
            </w:pPr>
          </w:p>
        </w:tc>
        <w:tc>
          <w:tcPr>
            <w:tcW w:w="1087" w:type="dxa"/>
          </w:tcPr>
          <w:p w14:paraId="3CA75549" w14:textId="77777777" w:rsidR="00714644" w:rsidRPr="000961F5" w:rsidRDefault="00714644" w:rsidP="00EE24F6">
            <w:pPr>
              <w:ind w:left="0"/>
              <w:jc w:val="center"/>
              <w:rPr>
                <w:lang w:eastAsia="x-none"/>
              </w:rPr>
            </w:pPr>
          </w:p>
        </w:tc>
        <w:tc>
          <w:tcPr>
            <w:tcW w:w="1087" w:type="dxa"/>
          </w:tcPr>
          <w:p w14:paraId="7A7F95B3" w14:textId="77777777" w:rsidR="00714644" w:rsidRPr="000961F5" w:rsidRDefault="00714644" w:rsidP="00EE24F6">
            <w:pPr>
              <w:ind w:left="0"/>
              <w:jc w:val="center"/>
              <w:rPr>
                <w:lang w:eastAsia="x-none"/>
              </w:rPr>
            </w:pPr>
          </w:p>
        </w:tc>
        <w:tc>
          <w:tcPr>
            <w:tcW w:w="1086" w:type="dxa"/>
          </w:tcPr>
          <w:p w14:paraId="0B9EFF79" w14:textId="77777777" w:rsidR="00714644" w:rsidRPr="000961F5" w:rsidRDefault="00714644" w:rsidP="00EE24F6">
            <w:pPr>
              <w:ind w:left="0"/>
              <w:jc w:val="center"/>
              <w:rPr>
                <w:lang w:eastAsia="x-none"/>
              </w:rPr>
            </w:pPr>
          </w:p>
        </w:tc>
        <w:tc>
          <w:tcPr>
            <w:tcW w:w="1087" w:type="dxa"/>
          </w:tcPr>
          <w:p w14:paraId="6DBB79C7"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4C3BC9AB" w14:textId="77777777" w:rsidR="00714644" w:rsidRPr="000961F5" w:rsidRDefault="00714644" w:rsidP="00EE24F6">
            <w:pPr>
              <w:ind w:left="0"/>
              <w:jc w:val="center"/>
              <w:rPr>
                <w:lang w:eastAsia="x-none"/>
              </w:rPr>
            </w:pPr>
            <w:r w:rsidRPr="000961F5">
              <w:rPr>
                <w:lang w:eastAsia="x-none"/>
              </w:rPr>
              <w:sym w:font="Wingdings" w:char="F0FC"/>
            </w:r>
          </w:p>
        </w:tc>
      </w:tr>
      <w:tr w:rsidR="00714644" w:rsidRPr="000961F5" w14:paraId="0CF9AB1B" w14:textId="77777777" w:rsidTr="00EE24F6">
        <w:tc>
          <w:tcPr>
            <w:tcW w:w="421" w:type="dxa"/>
          </w:tcPr>
          <w:p w14:paraId="23C7F16C" w14:textId="77777777" w:rsidR="00714644" w:rsidRPr="000961F5" w:rsidRDefault="00714644" w:rsidP="00EE24F6">
            <w:pPr>
              <w:ind w:left="0"/>
              <w:jc w:val="left"/>
              <w:rPr>
                <w:lang w:eastAsia="x-none"/>
              </w:rPr>
            </w:pPr>
            <w:r w:rsidRPr="000961F5">
              <w:rPr>
                <w:lang w:eastAsia="x-none"/>
              </w:rPr>
              <w:t>6</w:t>
            </w:r>
          </w:p>
        </w:tc>
        <w:tc>
          <w:tcPr>
            <w:tcW w:w="3827" w:type="dxa"/>
          </w:tcPr>
          <w:p w14:paraId="48856EF6" w14:textId="77777777" w:rsidR="00714644" w:rsidRPr="000961F5" w:rsidRDefault="00714644" w:rsidP="00EE24F6">
            <w:pPr>
              <w:ind w:left="0"/>
              <w:jc w:val="left"/>
              <w:rPr>
                <w:lang w:eastAsia="x-none"/>
              </w:rPr>
            </w:pPr>
            <w:r w:rsidRPr="000961F5">
              <w:rPr>
                <w:lang w:eastAsia="x-none"/>
              </w:rPr>
              <w:t>Principal Sponsor submits sponsor’s declaration form and Transaction Levy Form</w:t>
            </w:r>
          </w:p>
          <w:p w14:paraId="41FEAC15" w14:textId="77777777" w:rsidR="00714644" w:rsidRPr="000961F5" w:rsidRDefault="00714644" w:rsidP="00EE24F6">
            <w:pPr>
              <w:ind w:left="0"/>
              <w:jc w:val="left"/>
              <w:rPr>
                <w:lang w:eastAsia="x-none"/>
              </w:rPr>
            </w:pPr>
          </w:p>
          <w:p w14:paraId="621C7DDD" w14:textId="77777777" w:rsidR="00714644" w:rsidRPr="000961F5" w:rsidRDefault="00714644" w:rsidP="00EE24F6">
            <w:pPr>
              <w:ind w:left="0"/>
              <w:jc w:val="left"/>
              <w:rPr>
                <w:lang w:eastAsia="x-none"/>
              </w:rPr>
            </w:pPr>
            <w:r w:rsidRPr="000961F5">
              <w:rPr>
                <w:lang w:eastAsia="x-none"/>
              </w:rPr>
              <w:t xml:space="preserve">“[Principal Sponsor] has </w:t>
            </w:r>
            <w:r w:rsidRPr="000961F5">
              <w:rPr>
                <w:u w:val="single"/>
                <w:lang w:eastAsia="x-none"/>
              </w:rPr>
              <w:t>submitted</w:t>
            </w:r>
            <w:r w:rsidRPr="000961F5">
              <w:rPr>
                <w:lang w:eastAsia="x-none"/>
              </w:rPr>
              <w:t xml:space="preserve"> the Sponsor’s Declaration Form and Transaction Levy Form for [IPO initiation Field #2].”</w:t>
            </w:r>
          </w:p>
        </w:tc>
        <w:tc>
          <w:tcPr>
            <w:tcW w:w="1086" w:type="dxa"/>
          </w:tcPr>
          <w:p w14:paraId="7A157820" w14:textId="77777777" w:rsidR="00714644" w:rsidRPr="000961F5" w:rsidRDefault="00714644" w:rsidP="00EE24F6">
            <w:pPr>
              <w:ind w:left="0"/>
              <w:jc w:val="center"/>
              <w:rPr>
                <w:lang w:eastAsia="x-none"/>
              </w:rPr>
            </w:pPr>
          </w:p>
        </w:tc>
        <w:tc>
          <w:tcPr>
            <w:tcW w:w="1087" w:type="dxa"/>
          </w:tcPr>
          <w:p w14:paraId="24AE5299" w14:textId="77777777" w:rsidR="00714644" w:rsidRPr="000961F5" w:rsidRDefault="00714644" w:rsidP="00EE24F6">
            <w:pPr>
              <w:ind w:left="0"/>
              <w:jc w:val="center"/>
              <w:rPr>
                <w:lang w:eastAsia="x-none"/>
              </w:rPr>
            </w:pPr>
          </w:p>
        </w:tc>
        <w:tc>
          <w:tcPr>
            <w:tcW w:w="1087" w:type="dxa"/>
          </w:tcPr>
          <w:p w14:paraId="4EA36B82" w14:textId="77777777" w:rsidR="00714644" w:rsidRPr="000961F5" w:rsidRDefault="00714644" w:rsidP="00EE24F6">
            <w:pPr>
              <w:ind w:left="0"/>
              <w:jc w:val="center"/>
              <w:rPr>
                <w:lang w:eastAsia="x-none"/>
              </w:rPr>
            </w:pPr>
            <w:r w:rsidRPr="000961F5">
              <w:rPr>
                <w:lang w:eastAsia="x-none"/>
              </w:rPr>
              <w:sym w:font="Wingdings" w:char="F0FC"/>
            </w:r>
          </w:p>
        </w:tc>
        <w:tc>
          <w:tcPr>
            <w:tcW w:w="1086" w:type="dxa"/>
          </w:tcPr>
          <w:p w14:paraId="6E602F58"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7B0529FE" w14:textId="77777777" w:rsidR="00714644" w:rsidRPr="000961F5" w:rsidRDefault="00714644" w:rsidP="00EE24F6">
            <w:pPr>
              <w:ind w:left="0"/>
              <w:jc w:val="center"/>
              <w:rPr>
                <w:lang w:eastAsia="x-none"/>
              </w:rPr>
            </w:pPr>
          </w:p>
        </w:tc>
        <w:tc>
          <w:tcPr>
            <w:tcW w:w="1087" w:type="dxa"/>
          </w:tcPr>
          <w:p w14:paraId="1028EC30" w14:textId="77777777" w:rsidR="00714644" w:rsidRPr="000961F5" w:rsidRDefault="00714644" w:rsidP="00EE24F6">
            <w:pPr>
              <w:ind w:left="0"/>
              <w:jc w:val="center"/>
              <w:rPr>
                <w:lang w:eastAsia="x-none"/>
              </w:rPr>
            </w:pPr>
            <w:r w:rsidRPr="000961F5">
              <w:rPr>
                <w:lang w:eastAsia="x-none"/>
              </w:rPr>
              <w:sym w:font="Wingdings" w:char="F0FC"/>
            </w:r>
          </w:p>
        </w:tc>
      </w:tr>
      <w:tr w:rsidR="00714644" w:rsidRPr="000961F5" w14:paraId="49345515" w14:textId="77777777" w:rsidTr="00EE24F6">
        <w:tc>
          <w:tcPr>
            <w:tcW w:w="421" w:type="dxa"/>
          </w:tcPr>
          <w:p w14:paraId="6125F117" w14:textId="77777777" w:rsidR="00714644" w:rsidRPr="000961F5" w:rsidRDefault="00714644" w:rsidP="00EE24F6">
            <w:pPr>
              <w:ind w:left="0"/>
              <w:jc w:val="left"/>
              <w:rPr>
                <w:lang w:eastAsia="x-none"/>
              </w:rPr>
            </w:pPr>
            <w:r w:rsidRPr="000961F5">
              <w:rPr>
                <w:lang w:eastAsia="x-none"/>
              </w:rPr>
              <w:t>7</w:t>
            </w:r>
          </w:p>
        </w:tc>
        <w:tc>
          <w:tcPr>
            <w:tcW w:w="3827" w:type="dxa"/>
          </w:tcPr>
          <w:p w14:paraId="079EE7BC" w14:textId="77777777" w:rsidR="00714644" w:rsidRPr="000961F5" w:rsidRDefault="00714644" w:rsidP="00EE24F6">
            <w:pPr>
              <w:ind w:left="0"/>
              <w:jc w:val="left"/>
              <w:rPr>
                <w:lang w:eastAsia="x-none"/>
              </w:rPr>
            </w:pPr>
            <w:r w:rsidRPr="000961F5">
              <w:rPr>
                <w:lang w:eastAsia="x-none"/>
              </w:rPr>
              <w:t xml:space="preserve">HK Legal Adviser (issuer) submits issuer’s declaration form. </w:t>
            </w:r>
          </w:p>
          <w:p w14:paraId="762CCBBE" w14:textId="77777777" w:rsidR="00714644" w:rsidRPr="000961F5" w:rsidRDefault="00714644" w:rsidP="00EE24F6">
            <w:pPr>
              <w:ind w:left="0"/>
              <w:jc w:val="left"/>
              <w:rPr>
                <w:lang w:eastAsia="x-none"/>
              </w:rPr>
            </w:pPr>
          </w:p>
          <w:p w14:paraId="2F913DEC" w14:textId="77777777" w:rsidR="00714644" w:rsidRPr="000961F5" w:rsidRDefault="00714644" w:rsidP="00EE24F6">
            <w:pPr>
              <w:ind w:left="0"/>
              <w:jc w:val="left"/>
              <w:rPr>
                <w:lang w:eastAsia="x-none"/>
              </w:rPr>
            </w:pPr>
            <w:r w:rsidRPr="000961F5">
              <w:rPr>
                <w:lang w:eastAsia="x-none"/>
              </w:rPr>
              <w:lastRenderedPageBreak/>
              <w:t xml:space="preserve">“[HK Legal Adviser (issuer)] has </w:t>
            </w:r>
            <w:r w:rsidRPr="000961F5">
              <w:rPr>
                <w:u w:val="single"/>
                <w:lang w:eastAsia="x-none"/>
              </w:rPr>
              <w:t>submitted</w:t>
            </w:r>
            <w:r w:rsidRPr="000961F5">
              <w:rPr>
                <w:lang w:eastAsia="x-none"/>
              </w:rPr>
              <w:t xml:space="preserve"> the Issuer’s Declaration Form for [IPO initiation Field #2].”</w:t>
            </w:r>
          </w:p>
        </w:tc>
        <w:tc>
          <w:tcPr>
            <w:tcW w:w="1086" w:type="dxa"/>
          </w:tcPr>
          <w:p w14:paraId="720150FC" w14:textId="77777777" w:rsidR="00714644" w:rsidRPr="000961F5" w:rsidRDefault="00714644" w:rsidP="00EE24F6">
            <w:pPr>
              <w:ind w:left="0"/>
              <w:jc w:val="center"/>
              <w:rPr>
                <w:lang w:eastAsia="x-none"/>
              </w:rPr>
            </w:pPr>
          </w:p>
        </w:tc>
        <w:tc>
          <w:tcPr>
            <w:tcW w:w="1087" w:type="dxa"/>
          </w:tcPr>
          <w:p w14:paraId="378CD3FA"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30ACDE2F" w14:textId="77777777" w:rsidR="00714644" w:rsidRPr="000961F5" w:rsidRDefault="00714644" w:rsidP="00EE24F6">
            <w:pPr>
              <w:ind w:left="0"/>
              <w:jc w:val="center"/>
              <w:rPr>
                <w:lang w:eastAsia="x-none"/>
              </w:rPr>
            </w:pPr>
            <w:r w:rsidRPr="000961F5">
              <w:rPr>
                <w:lang w:eastAsia="x-none"/>
              </w:rPr>
              <w:sym w:font="Wingdings" w:char="F0FC"/>
            </w:r>
          </w:p>
        </w:tc>
        <w:tc>
          <w:tcPr>
            <w:tcW w:w="1086" w:type="dxa"/>
          </w:tcPr>
          <w:p w14:paraId="72D48C09"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5F0D22BD" w14:textId="77777777" w:rsidR="00714644" w:rsidRPr="000961F5" w:rsidRDefault="00714644" w:rsidP="00EE24F6">
            <w:pPr>
              <w:ind w:left="0"/>
              <w:jc w:val="center"/>
              <w:rPr>
                <w:lang w:eastAsia="x-none"/>
              </w:rPr>
            </w:pPr>
          </w:p>
        </w:tc>
        <w:tc>
          <w:tcPr>
            <w:tcW w:w="1087" w:type="dxa"/>
          </w:tcPr>
          <w:p w14:paraId="15FA950A" w14:textId="77777777" w:rsidR="00714644" w:rsidRPr="000961F5" w:rsidRDefault="00714644" w:rsidP="00EE24F6">
            <w:pPr>
              <w:ind w:left="0"/>
              <w:jc w:val="center"/>
              <w:rPr>
                <w:lang w:eastAsia="x-none"/>
              </w:rPr>
            </w:pPr>
            <w:r w:rsidRPr="000961F5">
              <w:rPr>
                <w:lang w:eastAsia="x-none"/>
              </w:rPr>
              <w:sym w:font="Wingdings" w:char="F0FC"/>
            </w:r>
          </w:p>
        </w:tc>
      </w:tr>
      <w:tr w:rsidR="00714644" w:rsidRPr="000961F5" w14:paraId="7B095655" w14:textId="77777777" w:rsidTr="00EE24F6">
        <w:tc>
          <w:tcPr>
            <w:tcW w:w="421" w:type="dxa"/>
          </w:tcPr>
          <w:p w14:paraId="77B0E629" w14:textId="77777777" w:rsidR="00714644" w:rsidRPr="000961F5" w:rsidRDefault="00714644" w:rsidP="00EE24F6">
            <w:pPr>
              <w:ind w:left="0"/>
              <w:jc w:val="left"/>
              <w:rPr>
                <w:lang w:eastAsia="x-none"/>
              </w:rPr>
            </w:pPr>
            <w:r w:rsidRPr="000961F5">
              <w:rPr>
                <w:lang w:eastAsia="x-none"/>
              </w:rPr>
              <w:t>8</w:t>
            </w:r>
          </w:p>
        </w:tc>
        <w:tc>
          <w:tcPr>
            <w:tcW w:w="3827" w:type="dxa"/>
          </w:tcPr>
          <w:p w14:paraId="587AA370" w14:textId="77777777" w:rsidR="00714644" w:rsidRPr="000961F5" w:rsidRDefault="00714644" w:rsidP="00EE24F6">
            <w:pPr>
              <w:ind w:left="0"/>
              <w:jc w:val="left"/>
              <w:rPr>
                <w:lang w:eastAsia="x-none"/>
              </w:rPr>
            </w:pPr>
            <w:r w:rsidRPr="000961F5">
              <w:rPr>
                <w:lang w:eastAsia="x-none"/>
              </w:rPr>
              <w:t>Principal Sponsor submits Top Shareholders List</w:t>
            </w:r>
          </w:p>
          <w:p w14:paraId="73DCD2EE" w14:textId="77777777" w:rsidR="00714644" w:rsidRPr="000961F5" w:rsidRDefault="00714644" w:rsidP="00EE24F6">
            <w:pPr>
              <w:ind w:left="0"/>
              <w:jc w:val="left"/>
              <w:rPr>
                <w:lang w:eastAsia="x-none"/>
              </w:rPr>
            </w:pPr>
          </w:p>
          <w:p w14:paraId="7994ED18" w14:textId="77777777" w:rsidR="00714644" w:rsidRPr="000961F5" w:rsidRDefault="00714644" w:rsidP="00EE24F6">
            <w:pPr>
              <w:ind w:left="0"/>
              <w:jc w:val="left"/>
              <w:rPr>
                <w:lang w:eastAsia="x-none"/>
              </w:rPr>
            </w:pPr>
            <w:r w:rsidRPr="000961F5">
              <w:rPr>
                <w:lang w:eastAsia="x-none"/>
              </w:rPr>
              <w:t xml:space="preserve">“[Principal Sponsor] has </w:t>
            </w:r>
            <w:r w:rsidRPr="000961F5">
              <w:rPr>
                <w:u w:val="single"/>
                <w:lang w:eastAsia="x-none"/>
              </w:rPr>
              <w:t>submitted</w:t>
            </w:r>
            <w:r w:rsidRPr="000961F5">
              <w:rPr>
                <w:lang w:eastAsia="x-none"/>
              </w:rPr>
              <w:t xml:space="preserve"> the Top Shareholders List for [IPO initiation Field #2].”</w:t>
            </w:r>
          </w:p>
        </w:tc>
        <w:tc>
          <w:tcPr>
            <w:tcW w:w="1086" w:type="dxa"/>
          </w:tcPr>
          <w:p w14:paraId="61589CA4" w14:textId="77777777" w:rsidR="00714644" w:rsidRPr="000961F5" w:rsidRDefault="00714644" w:rsidP="00EE24F6">
            <w:pPr>
              <w:ind w:left="0"/>
              <w:jc w:val="center"/>
              <w:rPr>
                <w:lang w:eastAsia="x-none"/>
              </w:rPr>
            </w:pPr>
          </w:p>
        </w:tc>
        <w:tc>
          <w:tcPr>
            <w:tcW w:w="1087" w:type="dxa"/>
          </w:tcPr>
          <w:p w14:paraId="1F7E2136" w14:textId="77777777" w:rsidR="00714644" w:rsidRPr="000961F5" w:rsidRDefault="00714644" w:rsidP="00EE24F6">
            <w:pPr>
              <w:ind w:left="0"/>
              <w:jc w:val="center"/>
              <w:rPr>
                <w:lang w:eastAsia="x-none"/>
              </w:rPr>
            </w:pPr>
          </w:p>
        </w:tc>
        <w:tc>
          <w:tcPr>
            <w:tcW w:w="1087" w:type="dxa"/>
          </w:tcPr>
          <w:p w14:paraId="44CCE218" w14:textId="77777777" w:rsidR="00714644" w:rsidRPr="000961F5" w:rsidRDefault="00714644" w:rsidP="00EE24F6">
            <w:pPr>
              <w:ind w:left="0"/>
              <w:jc w:val="center"/>
              <w:rPr>
                <w:lang w:eastAsia="x-none"/>
              </w:rPr>
            </w:pPr>
            <w:r w:rsidRPr="000961F5">
              <w:rPr>
                <w:lang w:eastAsia="x-none"/>
              </w:rPr>
              <w:sym w:font="Wingdings" w:char="F0FC"/>
            </w:r>
          </w:p>
        </w:tc>
        <w:tc>
          <w:tcPr>
            <w:tcW w:w="1086" w:type="dxa"/>
          </w:tcPr>
          <w:p w14:paraId="030A8585"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45B0E7C7" w14:textId="77777777" w:rsidR="00714644" w:rsidRPr="000961F5" w:rsidRDefault="00714644" w:rsidP="00EE24F6">
            <w:pPr>
              <w:ind w:left="0"/>
              <w:jc w:val="center"/>
              <w:rPr>
                <w:lang w:eastAsia="x-none"/>
              </w:rPr>
            </w:pPr>
          </w:p>
        </w:tc>
        <w:tc>
          <w:tcPr>
            <w:tcW w:w="1087" w:type="dxa"/>
          </w:tcPr>
          <w:p w14:paraId="2EB89A6F" w14:textId="77777777" w:rsidR="00714644" w:rsidRPr="000961F5" w:rsidRDefault="00714644" w:rsidP="00EE24F6">
            <w:pPr>
              <w:ind w:left="0"/>
              <w:jc w:val="center"/>
              <w:rPr>
                <w:lang w:eastAsia="x-none"/>
              </w:rPr>
            </w:pPr>
            <w:r w:rsidRPr="000961F5">
              <w:rPr>
                <w:lang w:eastAsia="x-none"/>
              </w:rPr>
              <w:sym w:font="Wingdings" w:char="F0FC"/>
            </w:r>
          </w:p>
        </w:tc>
      </w:tr>
      <w:tr w:rsidR="00714644" w:rsidRPr="000961F5" w14:paraId="734E0414" w14:textId="77777777" w:rsidTr="00EE24F6">
        <w:tc>
          <w:tcPr>
            <w:tcW w:w="421" w:type="dxa"/>
          </w:tcPr>
          <w:p w14:paraId="3041FC0E" w14:textId="77777777" w:rsidR="00714644" w:rsidRPr="000961F5" w:rsidRDefault="00714644" w:rsidP="00EE24F6">
            <w:pPr>
              <w:ind w:left="0"/>
              <w:jc w:val="left"/>
              <w:rPr>
                <w:lang w:eastAsia="x-none"/>
              </w:rPr>
            </w:pPr>
            <w:r w:rsidRPr="000961F5">
              <w:rPr>
                <w:lang w:eastAsia="x-none"/>
              </w:rPr>
              <w:t>9</w:t>
            </w:r>
          </w:p>
        </w:tc>
        <w:tc>
          <w:tcPr>
            <w:tcW w:w="3827" w:type="dxa"/>
          </w:tcPr>
          <w:p w14:paraId="6E6F849E" w14:textId="77777777" w:rsidR="00714644" w:rsidRPr="000961F5" w:rsidRDefault="00714644" w:rsidP="00EE24F6">
            <w:pPr>
              <w:ind w:left="0"/>
              <w:jc w:val="left"/>
              <w:rPr>
                <w:lang w:eastAsia="x-none"/>
              </w:rPr>
            </w:pPr>
            <w:r w:rsidRPr="000961F5">
              <w:rPr>
                <w:lang w:eastAsia="x-none"/>
              </w:rPr>
              <w:t>Principal Sponsor submits Sponsor Confirmation Form</w:t>
            </w:r>
          </w:p>
          <w:p w14:paraId="473F91F1" w14:textId="77777777" w:rsidR="00714644" w:rsidRPr="000961F5" w:rsidRDefault="00714644" w:rsidP="00EE24F6">
            <w:pPr>
              <w:ind w:left="0"/>
              <w:jc w:val="left"/>
              <w:rPr>
                <w:lang w:eastAsia="x-none"/>
              </w:rPr>
            </w:pPr>
          </w:p>
          <w:p w14:paraId="6CCE9DCB" w14:textId="77777777" w:rsidR="00714644" w:rsidRPr="000961F5" w:rsidRDefault="00714644" w:rsidP="00EE24F6">
            <w:pPr>
              <w:ind w:left="0"/>
              <w:jc w:val="left"/>
              <w:rPr>
                <w:lang w:eastAsia="x-none"/>
              </w:rPr>
            </w:pPr>
            <w:r w:rsidRPr="000961F5">
              <w:rPr>
                <w:lang w:eastAsia="x-none"/>
              </w:rPr>
              <w:t xml:space="preserve">“[Principal Sponsor] has </w:t>
            </w:r>
            <w:r w:rsidRPr="000961F5">
              <w:rPr>
                <w:u w:val="single"/>
                <w:lang w:eastAsia="x-none"/>
              </w:rPr>
              <w:t>submitted</w:t>
            </w:r>
            <w:r w:rsidRPr="000961F5">
              <w:rPr>
                <w:lang w:eastAsia="x-none"/>
              </w:rPr>
              <w:t xml:space="preserve"> the Sponsor Confirmation Form for [IPO initiation Field #2].”</w:t>
            </w:r>
          </w:p>
        </w:tc>
        <w:tc>
          <w:tcPr>
            <w:tcW w:w="1086" w:type="dxa"/>
          </w:tcPr>
          <w:p w14:paraId="4D886D61"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05D90D2A" w14:textId="77777777" w:rsidR="00714644" w:rsidRPr="000961F5" w:rsidRDefault="00714644" w:rsidP="00EE24F6">
            <w:pPr>
              <w:ind w:left="0"/>
              <w:jc w:val="center"/>
              <w:rPr>
                <w:lang w:eastAsia="x-none"/>
              </w:rPr>
            </w:pPr>
          </w:p>
        </w:tc>
        <w:tc>
          <w:tcPr>
            <w:tcW w:w="1087" w:type="dxa"/>
          </w:tcPr>
          <w:p w14:paraId="72DABF73" w14:textId="77777777" w:rsidR="00714644" w:rsidRPr="000961F5" w:rsidRDefault="00714644" w:rsidP="00EE24F6">
            <w:pPr>
              <w:ind w:left="0"/>
              <w:jc w:val="center"/>
              <w:rPr>
                <w:lang w:eastAsia="x-none"/>
              </w:rPr>
            </w:pPr>
            <w:r w:rsidRPr="000961F5">
              <w:rPr>
                <w:lang w:eastAsia="x-none"/>
              </w:rPr>
              <w:sym w:font="Wingdings" w:char="F0FC"/>
            </w:r>
          </w:p>
        </w:tc>
        <w:tc>
          <w:tcPr>
            <w:tcW w:w="1086" w:type="dxa"/>
          </w:tcPr>
          <w:p w14:paraId="4CEF8BA6"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1CCD364D" w14:textId="77777777" w:rsidR="00714644" w:rsidRPr="000961F5" w:rsidRDefault="00714644" w:rsidP="00EE24F6">
            <w:pPr>
              <w:ind w:left="0"/>
              <w:jc w:val="center"/>
              <w:rPr>
                <w:lang w:eastAsia="x-none"/>
              </w:rPr>
            </w:pPr>
          </w:p>
        </w:tc>
        <w:tc>
          <w:tcPr>
            <w:tcW w:w="1087" w:type="dxa"/>
          </w:tcPr>
          <w:p w14:paraId="07A8D708" w14:textId="77777777" w:rsidR="00714644" w:rsidRPr="000961F5" w:rsidRDefault="00714644" w:rsidP="00EE24F6">
            <w:pPr>
              <w:ind w:left="0"/>
              <w:jc w:val="center"/>
              <w:rPr>
                <w:lang w:eastAsia="x-none"/>
              </w:rPr>
            </w:pPr>
            <w:r w:rsidRPr="000961F5">
              <w:rPr>
                <w:lang w:eastAsia="x-none"/>
              </w:rPr>
              <w:sym w:font="Wingdings" w:char="F0FC"/>
            </w:r>
          </w:p>
        </w:tc>
      </w:tr>
      <w:tr w:rsidR="00714644" w:rsidRPr="000961F5" w14:paraId="0A17B5BE" w14:textId="77777777" w:rsidTr="00EE24F6">
        <w:tc>
          <w:tcPr>
            <w:tcW w:w="421" w:type="dxa"/>
          </w:tcPr>
          <w:p w14:paraId="12FF599F" w14:textId="77777777" w:rsidR="00714644" w:rsidRPr="000961F5" w:rsidRDefault="00714644" w:rsidP="00EE24F6">
            <w:pPr>
              <w:ind w:left="0"/>
              <w:jc w:val="left"/>
              <w:rPr>
                <w:lang w:eastAsia="x-none"/>
              </w:rPr>
            </w:pPr>
            <w:r w:rsidRPr="000961F5">
              <w:rPr>
                <w:lang w:eastAsia="x-none"/>
              </w:rPr>
              <w:t>10</w:t>
            </w:r>
          </w:p>
        </w:tc>
        <w:tc>
          <w:tcPr>
            <w:tcW w:w="3827" w:type="dxa"/>
          </w:tcPr>
          <w:p w14:paraId="691DE108" w14:textId="77777777" w:rsidR="00714644" w:rsidRPr="000961F5" w:rsidRDefault="00714644" w:rsidP="00EE24F6">
            <w:pPr>
              <w:ind w:left="0"/>
              <w:jc w:val="left"/>
              <w:rPr>
                <w:lang w:eastAsia="x-none"/>
              </w:rPr>
            </w:pPr>
            <w:r w:rsidRPr="000961F5">
              <w:rPr>
                <w:lang w:eastAsia="x-none"/>
              </w:rPr>
              <w:t xml:space="preserve">Outstanding documents pending to be submitted (1) </w:t>
            </w:r>
            <w:r w:rsidRPr="000961F5">
              <w:rPr>
                <w:u w:val="single"/>
                <w:lang w:eastAsia="x-none"/>
              </w:rPr>
              <w:t>after 5 p.m. on T day (for forms other than sponsor confirmation form), and (2) after 2 p.m. on T day for sponsor confirmation form</w:t>
            </w:r>
            <w:r w:rsidRPr="000961F5">
              <w:rPr>
                <w:lang w:eastAsia="x-none"/>
              </w:rPr>
              <w:t>.</w:t>
            </w:r>
          </w:p>
          <w:p w14:paraId="3A4ED98E" w14:textId="77777777" w:rsidR="00714644" w:rsidRPr="000961F5" w:rsidRDefault="00714644" w:rsidP="00EE24F6">
            <w:pPr>
              <w:ind w:left="0"/>
              <w:jc w:val="left"/>
              <w:rPr>
                <w:lang w:eastAsia="x-none"/>
              </w:rPr>
            </w:pPr>
            <w:r w:rsidRPr="000961F5">
              <w:rPr>
                <w:lang w:eastAsia="x-none"/>
              </w:rPr>
              <w:t>To be sent to (i) the relevant parties depending on the outstanding form/document, (ii) Principal Sponsor and (iii) Regulators (HKEX/SFC), at 1.5 hour intervals after 5pm for the marketing statements, sponsor’s declaration form, transaction levy form, and issuer’s declaration form. Else. after 2 p.m.</w:t>
            </w:r>
          </w:p>
          <w:p w14:paraId="7DFCFAC4" w14:textId="77777777" w:rsidR="00714644" w:rsidRPr="000961F5" w:rsidRDefault="00714644" w:rsidP="00EE24F6">
            <w:pPr>
              <w:ind w:left="0"/>
              <w:jc w:val="left"/>
              <w:rPr>
                <w:lang w:eastAsia="x-none"/>
              </w:rPr>
            </w:pPr>
            <w:r w:rsidRPr="000961F5">
              <w:rPr>
                <w:lang w:eastAsia="x-none"/>
              </w:rPr>
              <w:t xml:space="preserve">For example: </w:t>
            </w:r>
          </w:p>
          <w:p w14:paraId="6D2D3DC4" w14:textId="77777777" w:rsidR="00714644" w:rsidRPr="000961F5" w:rsidRDefault="00714644" w:rsidP="00EE24F6">
            <w:pPr>
              <w:ind w:left="0"/>
              <w:jc w:val="left"/>
              <w:rPr>
                <w:lang w:eastAsia="x-none"/>
              </w:rPr>
            </w:pPr>
          </w:p>
          <w:p w14:paraId="7BA77F1C" w14:textId="77777777" w:rsidR="00714644" w:rsidRPr="000961F5" w:rsidRDefault="00714644" w:rsidP="00EE24F6">
            <w:pPr>
              <w:ind w:left="0"/>
              <w:jc w:val="left"/>
              <w:rPr>
                <w:lang w:eastAsia="x-none"/>
              </w:rPr>
            </w:pPr>
            <w:r w:rsidRPr="000961F5">
              <w:rPr>
                <w:lang w:eastAsia="x-none"/>
              </w:rPr>
              <w:t xml:space="preserve">1/ If the issuer’s declaration form is outstanding, the HK Legal Adviser (issuer), Principal Sponsor, Sponsor(s) and </w:t>
            </w:r>
            <w:r w:rsidRPr="000961F5">
              <w:rPr>
                <w:lang w:eastAsia="x-none"/>
              </w:rPr>
              <w:lastRenderedPageBreak/>
              <w:t>Regulators (HKEX/SFC) should be notified, per action #3 above.</w:t>
            </w:r>
          </w:p>
          <w:p w14:paraId="63C45F90" w14:textId="77777777" w:rsidR="00714644" w:rsidRPr="000961F5" w:rsidRDefault="00714644" w:rsidP="00EE24F6">
            <w:pPr>
              <w:ind w:left="0"/>
              <w:jc w:val="left"/>
              <w:rPr>
                <w:lang w:eastAsia="x-none"/>
              </w:rPr>
            </w:pPr>
          </w:p>
          <w:p w14:paraId="7F930408" w14:textId="77777777" w:rsidR="00714644" w:rsidRPr="000961F5" w:rsidRDefault="00714644" w:rsidP="00EE24F6">
            <w:pPr>
              <w:ind w:left="0"/>
              <w:jc w:val="left"/>
              <w:rPr>
                <w:lang w:eastAsia="x-none"/>
              </w:rPr>
            </w:pPr>
            <w:r w:rsidRPr="000961F5">
              <w:rPr>
                <w:lang w:eastAsia="x-none"/>
              </w:rPr>
              <w:t>2/ If the Top Shareholders List is outstanding, the Principal Sponsor, Sponsor(s) and Regulators (HKEX/SFC) should be notified, per action #8 above.</w:t>
            </w:r>
          </w:p>
          <w:p w14:paraId="460E9640" w14:textId="77777777" w:rsidR="00714644" w:rsidRPr="000961F5" w:rsidRDefault="00714644" w:rsidP="00EE24F6">
            <w:pPr>
              <w:ind w:left="0"/>
              <w:jc w:val="left"/>
              <w:rPr>
                <w:lang w:eastAsia="x-none"/>
              </w:rPr>
            </w:pPr>
          </w:p>
          <w:p w14:paraId="38A6EC18" w14:textId="77777777" w:rsidR="00714644" w:rsidRPr="000961F5" w:rsidRDefault="00714644" w:rsidP="00EE24F6">
            <w:pPr>
              <w:ind w:left="0"/>
              <w:jc w:val="left"/>
              <w:rPr>
                <w:lang w:eastAsia="x-none"/>
              </w:rPr>
            </w:pPr>
            <w:r w:rsidRPr="000961F5">
              <w:rPr>
                <w:lang w:eastAsia="x-none"/>
              </w:rPr>
              <w:t>“The [name of form/document] for [IPO initiation Field #2] has not yet been submitted. Please submit the outstanding document(s) as soon as possible to avoid potential delay in the company’s listing.”</w:t>
            </w:r>
          </w:p>
        </w:tc>
        <w:tc>
          <w:tcPr>
            <w:tcW w:w="1086" w:type="dxa"/>
          </w:tcPr>
          <w:p w14:paraId="76BC1C33" w14:textId="77777777" w:rsidR="00714644" w:rsidRPr="000961F5" w:rsidRDefault="00714644" w:rsidP="00EE24F6">
            <w:pPr>
              <w:ind w:left="0"/>
              <w:jc w:val="center"/>
              <w:rPr>
                <w:lang w:eastAsia="x-none"/>
              </w:rPr>
            </w:pPr>
            <w:r w:rsidRPr="000961F5">
              <w:rPr>
                <w:lang w:eastAsia="x-none"/>
              </w:rPr>
              <w:lastRenderedPageBreak/>
              <w:sym w:font="Wingdings" w:char="F0FC"/>
            </w:r>
          </w:p>
        </w:tc>
        <w:tc>
          <w:tcPr>
            <w:tcW w:w="1087" w:type="dxa"/>
          </w:tcPr>
          <w:p w14:paraId="2992B54F"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7C425703" w14:textId="77777777" w:rsidR="00714644" w:rsidRPr="000961F5" w:rsidRDefault="00714644" w:rsidP="00EE24F6">
            <w:pPr>
              <w:ind w:left="0"/>
              <w:jc w:val="center"/>
              <w:rPr>
                <w:lang w:eastAsia="x-none"/>
              </w:rPr>
            </w:pPr>
            <w:r w:rsidRPr="000961F5">
              <w:rPr>
                <w:lang w:eastAsia="x-none"/>
              </w:rPr>
              <w:sym w:font="Wingdings" w:char="F0FC"/>
            </w:r>
          </w:p>
        </w:tc>
        <w:tc>
          <w:tcPr>
            <w:tcW w:w="1086" w:type="dxa"/>
          </w:tcPr>
          <w:p w14:paraId="1810FA97"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5E6A26EE"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29645B85" w14:textId="77777777" w:rsidR="00714644" w:rsidRPr="000961F5" w:rsidRDefault="00714644" w:rsidP="00EE24F6">
            <w:pPr>
              <w:ind w:left="0"/>
              <w:jc w:val="center"/>
              <w:rPr>
                <w:lang w:eastAsia="x-none"/>
              </w:rPr>
            </w:pPr>
            <w:r w:rsidRPr="000961F5">
              <w:rPr>
                <w:lang w:eastAsia="x-none"/>
              </w:rPr>
              <w:sym w:font="Wingdings" w:char="F0FC"/>
            </w:r>
          </w:p>
        </w:tc>
      </w:tr>
    </w:tbl>
    <w:p w14:paraId="4AA3E4E2" w14:textId="77777777" w:rsidR="00714644" w:rsidRPr="000961F5" w:rsidRDefault="00714644" w:rsidP="00714644">
      <w:pPr>
        <w:ind w:left="0"/>
        <w:rPr>
          <w:lang w:eastAsia="x-none"/>
        </w:rPr>
      </w:pPr>
    </w:p>
    <w:p w14:paraId="0C90880C" w14:textId="77777777" w:rsidR="00714644" w:rsidRPr="000961F5" w:rsidRDefault="00714644" w:rsidP="00714644">
      <w:pPr>
        <w:ind w:left="0"/>
        <w:rPr>
          <w:lang w:eastAsia="x-none"/>
        </w:rPr>
      </w:pPr>
    </w:p>
    <w:p w14:paraId="1FBFF4F3" w14:textId="6A9E6FB0" w:rsidR="00714644" w:rsidRPr="000961F5" w:rsidRDefault="00050D85" w:rsidP="00714644">
      <w:pPr>
        <w:ind w:left="0"/>
        <w:rPr>
          <w:b/>
          <w:u w:val="single"/>
          <w:lang w:eastAsia="x-none"/>
        </w:rPr>
      </w:pPr>
      <w:r w:rsidRPr="000961F5">
        <w:rPr>
          <w:b/>
          <w:u w:val="single"/>
          <w:lang w:eastAsia="x-none"/>
        </w:rPr>
        <w:t>Depository and Settlement Forms</w:t>
      </w:r>
    </w:p>
    <w:p w14:paraId="2224D7C9" w14:textId="77777777" w:rsidR="00714644" w:rsidRPr="000961F5" w:rsidRDefault="00714644" w:rsidP="00714644">
      <w:pPr>
        <w:ind w:left="0"/>
        <w:rPr>
          <w:lang w:eastAsia="x-none"/>
        </w:rPr>
      </w:pPr>
    </w:p>
    <w:p w14:paraId="7A76F4C3" w14:textId="77777777" w:rsidR="00714644" w:rsidRPr="000961F5" w:rsidRDefault="00714644" w:rsidP="00714644">
      <w:pPr>
        <w:ind w:left="0"/>
        <w:rPr>
          <w:lang w:eastAsia="x-none"/>
        </w:rPr>
      </w:pPr>
      <w:r w:rsidRPr="000961F5">
        <w:rPr>
          <w:lang w:eastAsia="x-none"/>
        </w:rPr>
        <w:t>Placement form / pre-deposit form:</w:t>
      </w:r>
    </w:p>
    <w:tbl>
      <w:tblPr>
        <w:tblStyle w:val="TableGrid"/>
        <w:tblW w:w="10413" w:type="dxa"/>
        <w:tblLook w:val="04A0" w:firstRow="1" w:lastRow="0" w:firstColumn="1" w:lastColumn="0" w:noHBand="0" w:noVBand="1"/>
      </w:tblPr>
      <w:tblGrid>
        <w:gridCol w:w="321"/>
        <w:gridCol w:w="4989"/>
        <w:gridCol w:w="1134"/>
        <w:gridCol w:w="1701"/>
        <w:gridCol w:w="1134"/>
        <w:gridCol w:w="1134"/>
      </w:tblGrid>
      <w:tr w:rsidR="00714644" w:rsidRPr="000961F5" w14:paraId="73A81BD7" w14:textId="77777777" w:rsidTr="00EE24F6">
        <w:tc>
          <w:tcPr>
            <w:tcW w:w="321" w:type="dxa"/>
            <w:shd w:val="clear" w:color="auto" w:fill="13426B"/>
          </w:tcPr>
          <w:p w14:paraId="4098C644" w14:textId="77777777" w:rsidR="00714644" w:rsidRPr="000961F5" w:rsidRDefault="00714644" w:rsidP="00EE24F6">
            <w:pPr>
              <w:spacing w:after="39"/>
              <w:ind w:left="0"/>
              <w:jc w:val="left"/>
              <w:rPr>
                <w:b/>
                <w:lang w:eastAsia="x-none"/>
              </w:rPr>
            </w:pPr>
            <w:r w:rsidRPr="000961F5">
              <w:rPr>
                <w:b/>
                <w:lang w:eastAsia="x-none"/>
              </w:rPr>
              <w:t>#</w:t>
            </w:r>
          </w:p>
        </w:tc>
        <w:tc>
          <w:tcPr>
            <w:tcW w:w="4989" w:type="dxa"/>
            <w:shd w:val="clear" w:color="auto" w:fill="13426B"/>
          </w:tcPr>
          <w:p w14:paraId="3FFAE80F" w14:textId="77777777" w:rsidR="00714644" w:rsidRPr="000961F5" w:rsidRDefault="00714644" w:rsidP="00EE24F6">
            <w:pPr>
              <w:spacing w:after="39"/>
              <w:ind w:left="0"/>
              <w:jc w:val="left"/>
              <w:rPr>
                <w:b/>
                <w:lang w:eastAsia="x-none"/>
              </w:rPr>
            </w:pPr>
            <w:r w:rsidRPr="000961F5">
              <w:rPr>
                <w:b/>
                <w:lang w:eastAsia="x-none"/>
              </w:rPr>
              <w:t>Action</w:t>
            </w:r>
          </w:p>
        </w:tc>
        <w:tc>
          <w:tcPr>
            <w:tcW w:w="1134" w:type="dxa"/>
            <w:shd w:val="clear" w:color="auto" w:fill="13426B"/>
          </w:tcPr>
          <w:p w14:paraId="17A55A9F" w14:textId="77777777" w:rsidR="00714644" w:rsidRPr="000961F5" w:rsidRDefault="00714644" w:rsidP="00EE24F6">
            <w:pPr>
              <w:spacing w:after="39"/>
              <w:ind w:left="0"/>
              <w:jc w:val="left"/>
              <w:rPr>
                <w:b/>
                <w:lang w:eastAsia="x-none"/>
              </w:rPr>
            </w:pPr>
            <w:r w:rsidRPr="000961F5">
              <w:rPr>
                <w:b/>
                <w:lang w:eastAsia="x-none"/>
              </w:rPr>
              <w:t>Drafting Sponsor / Principal Sponsor</w:t>
            </w:r>
          </w:p>
        </w:tc>
        <w:tc>
          <w:tcPr>
            <w:tcW w:w="1701" w:type="dxa"/>
            <w:shd w:val="clear" w:color="auto" w:fill="13426B"/>
          </w:tcPr>
          <w:p w14:paraId="3D925111" w14:textId="77777777" w:rsidR="00714644" w:rsidRPr="000961F5" w:rsidRDefault="00714644" w:rsidP="00EE24F6">
            <w:pPr>
              <w:spacing w:after="39"/>
              <w:ind w:left="0"/>
              <w:jc w:val="left"/>
              <w:rPr>
                <w:b/>
                <w:lang w:eastAsia="x-none"/>
              </w:rPr>
            </w:pPr>
            <w:r w:rsidRPr="000961F5">
              <w:rPr>
                <w:b/>
                <w:lang w:eastAsia="x-none"/>
              </w:rPr>
              <w:t>Principal Principal Lead Broker/ Distributor ***</w:t>
            </w:r>
          </w:p>
        </w:tc>
        <w:tc>
          <w:tcPr>
            <w:tcW w:w="1134" w:type="dxa"/>
            <w:shd w:val="clear" w:color="auto" w:fill="13426B"/>
          </w:tcPr>
          <w:p w14:paraId="313CC1B5" w14:textId="77777777" w:rsidR="00714644" w:rsidRPr="000961F5" w:rsidRDefault="00714644" w:rsidP="00EE24F6">
            <w:pPr>
              <w:spacing w:after="39"/>
              <w:ind w:left="0"/>
              <w:jc w:val="left"/>
              <w:rPr>
                <w:b/>
                <w:lang w:eastAsia="x-none"/>
              </w:rPr>
            </w:pPr>
            <w:r w:rsidRPr="000961F5">
              <w:rPr>
                <w:b/>
                <w:lang w:eastAsia="x-none"/>
              </w:rPr>
              <w:t>Share Registrar</w:t>
            </w:r>
          </w:p>
        </w:tc>
        <w:tc>
          <w:tcPr>
            <w:tcW w:w="1134" w:type="dxa"/>
            <w:shd w:val="clear" w:color="auto" w:fill="13426B"/>
          </w:tcPr>
          <w:p w14:paraId="02E01001" w14:textId="77777777" w:rsidR="00714644" w:rsidRPr="000961F5" w:rsidRDefault="00714644" w:rsidP="00EE24F6">
            <w:pPr>
              <w:spacing w:after="39"/>
              <w:ind w:left="0"/>
              <w:jc w:val="left"/>
              <w:rPr>
                <w:b/>
                <w:lang w:eastAsia="x-none"/>
              </w:rPr>
            </w:pPr>
            <w:r w:rsidRPr="000961F5">
              <w:rPr>
                <w:b/>
                <w:lang w:eastAsia="x-none"/>
              </w:rPr>
              <w:t xml:space="preserve">HKSCC </w:t>
            </w:r>
          </w:p>
          <w:p w14:paraId="68D2A245" w14:textId="77777777" w:rsidR="00714644" w:rsidRPr="000961F5" w:rsidRDefault="00714644" w:rsidP="00EE24F6">
            <w:pPr>
              <w:spacing w:after="39"/>
              <w:ind w:left="0"/>
              <w:jc w:val="left"/>
              <w:rPr>
                <w:b/>
                <w:lang w:eastAsia="x-none"/>
              </w:rPr>
            </w:pPr>
            <w:r w:rsidRPr="000961F5">
              <w:rPr>
                <w:b/>
                <w:lang w:eastAsia="x-none"/>
              </w:rPr>
              <w:t>(maker + checker)</w:t>
            </w:r>
          </w:p>
        </w:tc>
      </w:tr>
      <w:tr w:rsidR="00714644" w:rsidRPr="000961F5" w14:paraId="54F48B00" w14:textId="77777777" w:rsidTr="00EE24F6">
        <w:tc>
          <w:tcPr>
            <w:tcW w:w="321" w:type="dxa"/>
          </w:tcPr>
          <w:p w14:paraId="1340F1BB" w14:textId="77777777" w:rsidR="00714644" w:rsidRPr="000961F5" w:rsidRDefault="00714644" w:rsidP="00EE24F6">
            <w:pPr>
              <w:spacing w:after="39"/>
              <w:ind w:left="0"/>
              <w:jc w:val="left"/>
              <w:rPr>
                <w:lang w:eastAsia="x-none"/>
              </w:rPr>
            </w:pPr>
            <w:r w:rsidRPr="000961F5">
              <w:rPr>
                <w:lang w:eastAsia="x-none"/>
              </w:rPr>
              <w:t>1</w:t>
            </w:r>
          </w:p>
        </w:tc>
        <w:tc>
          <w:tcPr>
            <w:tcW w:w="4989" w:type="dxa"/>
          </w:tcPr>
          <w:p w14:paraId="3D8658B1" w14:textId="77777777" w:rsidR="00714644" w:rsidRPr="000961F5" w:rsidRDefault="00714644" w:rsidP="00EE24F6">
            <w:pPr>
              <w:spacing w:after="39"/>
              <w:ind w:left="0"/>
              <w:jc w:val="left"/>
              <w:rPr>
                <w:lang w:eastAsia="x-none"/>
              </w:rPr>
            </w:pPr>
            <w:r w:rsidRPr="000961F5">
              <w:rPr>
                <w:lang w:eastAsia="x-none"/>
              </w:rPr>
              <w:t>Drafting Sponsor (Maker) submits the online e-form specifying the settlement arrangements of the institutional offer to Principal Sponsor (Checker)</w:t>
            </w:r>
          </w:p>
          <w:p w14:paraId="66055C42" w14:textId="77777777" w:rsidR="00714644" w:rsidRPr="000961F5" w:rsidRDefault="00714644" w:rsidP="00EE24F6">
            <w:pPr>
              <w:spacing w:after="39"/>
              <w:ind w:left="0"/>
              <w:jc w:val="left"/>
              <w:rPr>
                <w:lang w:eastAsia="x-none"/>
              </w:rPr>
            </w:pPr>
            <w:r w:rsidRPr="000961F5">
              <w:rPr>
                <w:lang w:eastAsia="x-none"/>
              </w:rPr>
              <w:t>[Temporary -&gt;Pending]</w:t>
            </w:r>
          </w:p>
          <w:p w14:paraId="76B147A2" w14:textId="77777777" w:rsidR="00714644" w:rsidRPr="000961F5" w:rsidRDefault="00714644" w:rsidP="00EE24F6">
            <w:pPr>
              <w:spacing w:after="39"/>
              <w:ind w:left="0"/>
              <w:jc w:val="left"/>
              <w:rPr>
                <w:lang w:eastAsia="x-none"/>
              </w:rPr>
            </w:pPr>
          </w:p>
          <w:p w14:paraId="0A161521" w14:textId="77777777" w:rsidR="00714644" w:rsidRPr="000961F5" w:rsidRDefault="00714644" w:rsidP="00EE24F6">
            <w:pPr>
              <w:spacing w:after="39"/>
              <w:ind w:left="0"/>
              <w:jc w:val="left"/>
              <w:rPr>
                <w:lang w:eastAsia="x-none"/>
              </w:rPr>
            </w:pPr>
            <w:r w:rsidRPr="000961F5">
              <w:rPr>
                <w:lang w:eastAsia="x-none"/>
              </w:rPr>
              <w:t>“[Drafting Sponsor] has submitted the online e-form specifying the settlement arrangements of the International Offer for [IPO initiation Field #10] [IPO initiation Field #2]”</w:t>
            </w:r>
          </w:p>
        </w:tc>
        <w:tc>
          <w:tcPr>
            <w:tcW w:w="1134" w:type="dxa"/>
          </w:tcPr>
          <w:p w14:paraId="0C354F75"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701" w:type="dxa"/>
          </w:tcPr>
          <w:p w14:paraId="74360561" w14:textId="77777777" w:rsidR="00714644" w:rsidRPr="000961F5" w:rsidRDefault="00714644" w:rsidP="00EE24F6">
            <w:pPr>
              <w:spacing w:after="39"/>
              <w:ind w:left="0"/>
              <w:jc w:val="center"/>
              <w:rPr>
                <w:lang w:eastAsia="x-none"/>
              </w:rPr>
            </w:pPr>
          </w:p>
        </w:tc>
        <w:tc>
          <w:tcPr>
            <w:tcW w:w="1134" w:type="dxa"/>
          </w:tcPr>
          <w:p w14:paraId="57795E30" w14:textId="77777777" w:rsidR="00714644" w:rsidRPr="000961F5" w:rsidRDefault="00714644" w:rsidP="00EE24F6">
            <w:pPr>
              <w:spacing w:after="39"/>
              <w:ind w:left="0"/>
              <w:jc w:val="center"/>
              <w:rPr>
                <w:lang w:eastAsia="x-none"/>
              </w:rPr>
            </w:pPr>
          </w:p>
        </w:tc>
        <w:tc>
          <w:tcPr>
            <w:tcW w:w="1134" w:type="dxa"/>
          </w:tcPr>
          <w:p w14:paraId="661F2C54" w14:textId="77777777" w:rsidR="00714644" w:rsidRPr="000961F5" w:rsidRDefault="00714644" w:rsidP="00EE24F6">
            <w:pPr>
              <w:spacing w:after="39"/>
              <w:ind w:left="0"/>
              <w:jc w:val="center"/>
              <w:rPr>
                <w:lang w:eastAsia="x-none"/>
              </w:rPr>
            </w:pPr>
          </w:p>
        </w:tc>
      </w:tr>
      <w:tr w:rsidR="00714644" w:rsidRPr="000961F5" w14:paraId="45DD493F" w14:textId="77777777" w:rsidTr="00EE24F6">
        <w:tc>
          <w:tcPr>
            <w:tcW w:w="321" w:type="dxa"/>
          </w:tcPr>
          <w:p w14:paraId="44855BD6" w14:textId="77777777" w:rsidR="00714644" w:rsidRPr="000961F5" w:rsidRDefault="00714644" w:rsidP="00EE24F6">
            <w:pPr>
              <w:spacing w:after="39"/>
              <w:ind w:left="0"/>
              <w:jc w:val="left"/>
              <w:rPr>
                <w:lang w:eastAsia="x-none"/>
              </w:rPr>
            </w:pPr>
            <w:r w:rsidRPr="000961F5">
              <w:rPr>
                <w:lang w:eastAsia="x-none"/>
              </w:rPr>
              <w:lastRenderedPageBreak/>
              <w:t>2</w:t>
            </w:r>
          </w:p>
        </w:tc>
        <w:tc>
          <w:tcPr>
            <w:tcW w:w="4989" w:type="dxa"/>
          </w:tcPr>
          <w:p w14:paraId="4B20FC9B" w14:textId="77777777" w:rsidR="00714644" w:rsidRPr="000961F5" w:rsidRDefault="00714644" w:rsidP="00EE24F6">
            <w:pPr>
              <w:spacing w:after="39"/>
              <w:ind w:left="0"/>
              <w:jc w:val="left"/>
              <w:rPr>
                <w:lang w:eastAsia="x-none"/>
              </w:rPr>
            </w:pPr>
            <w:r w:rsidRPr="000961F5">
              <w:rPr>
                <w:lang w:eastAsia="x-none"/>
              </w:rPr>
              <w:t>Principal Sponsor (Checker) reverts the online e-form to Drafting Sponsor (Maker)</w:t>
            </w:r>
          </w:p>
          <w:p w14:paraId="4B87944F" w14:textId="77777777" w:rsidR="00714644" w:rsidRPr="000961F5" w:rsidRDefault="00714644" w:rsidP="00EE24F6">
            <w:pPr>
              <w:spacing w:after="39"/>
              <w:ind w:left="0"/>
              <w:jc w:val="left"/>
              <w:rPr>
                <w:lang w:eastAsia="x-none"/>
              </w:rPr>
            </w:pPr>
            <w:r w:rsidRPr="000961F5">
              <w:rPr>
                <w:lang w:eastAsia="x-none"/>
              </w:rPr>
              <w:t>[Pending -&gt; Temporary]</w:t>
            </w:r>
          </w:p>
          <w:p w14:paraId="2B5177E9" w14:textId="77777777" w:rsidR="00714644" w:rsidRPr="000961F5" w:rsidRDefault="00714644" w:rsidP="00EE24F6">
            <w:pPr>
              <w:spacing w:after="39"/>
              <w:ind w:left="0"/>
              <w:jc w:val="left"/>
              <w:rPr>
                <w:lang w:eastAsia="x-none"/>
              </w:rPr>
            </w:pPr>
          </w:p>
          <w:p w14:paraId="6F71FDFB" w14:textId="77777777" w:rsidR="00714644" w:rsidRPr="000961F5" w:rsidRDefault="00714644" w:rsidP="00EE24F6">
            <w:pPr>
              <w:spacing w:after="39"/>
              <w:ind w:left="0"/>
              <w:jc w:val="left"/>
              <w:rPr>
                <w:lang w:eastAsia="x-none"/>
              </w:rPr>
            </w:pPr>
            <w:r w:rsidRPr="000961F5">
              <w:rPr>
                <w:lang w:eastAsia="x-none"/>
              </w:rPr>
              <w:t xml:space="preserve">“[Principal Sponsor] has reverted the online e-form specifying the settlement arrangements of the International Offer for [IPO initiation Field #10] [IPO initiation Field #2] for </w:t>
            </w:r>
            <w:r w:rsidRPr="000961F5">
              <w:rPr>
                <w:u w:val="single"/>
                <w:lang w:eastAsia="x-none"/>
              </w:rPr>
              <w:t>amendment</w:t>
            </w:r>
            <w:r w:rsidRPr="000961F5">
              <w:rPr>
                <w:lang w:eastAsia="x-none"/>
              </w:rPr>
              <w:t>”</w:t>
            </w:r>
          </w:p>
        </w:tc>
        <w:tc>
          <w:tcPr>
            <w:tcW w:w="1134" w:type="dxa"/>
          </w:tcPr>
          <w:p w14:paraId="03298C4F"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701" w:type="dxa"/>
          </w:tcPr>
          <w:p w14:paraId="6BF86B91" w14:textId="77777777" w:rsidR="00714644" w:rsidRPr="000961F5" w:rsidRDefault="00714644" w:rsidP="00EE24F6">
            <w:pPr>
              <w:spacing w:after="39"/>
              <w:ind w:left="0"/>
              <w:jc w:val="center"/>
              <w:rPr>
                <w:lang w:eastAsia="x-none"/>
              </w:rPr>
            </w:pPr>
          </w:p>
        </w:tc>
        <w:tc>
          <w:tcPr>
            <w:tcW w:w="1134" w:type="dxa"/>
          </w:tcPr>
          <w:p w14:paraId="344394B6" w14:textId="77777777" w:rsidR="00714644" w:rsidRPr="000961F5" w:rsidRDefault="00714644" w:rsidP="00EE24F6">
            <w:pPr>
              <w:spacing w:after="39"/>
              <w:ind w:left="0"/>
              <w:jc w:val="center"/>
              <w:rPr>
                <w:lang w:eastAsia="x-none"/>
              </w:rPr>
            </w:pPr>
          </w:p>
        </w:tc>
        <w:tc>
          <w:tcPr>
            <w:tcW w:w="1134" w:type="dxa"/>
          </w:tcPr>
          <w:p w14:paraId="1FACDE6A" w14:textId="77777777" w:rsidR="00714644" w:rsidRPr="000961F5" w:rsidRDefault="00714644" w:rsidP="00EE24F6">
            <w:pPr>
              <w:spacing w:after="39"/>
              <w:ind w:left="0"/>
              <w:jc w:val="center"/>
              <w:rPr>
                <w:lang w:eastAsia="x-none"/>
              </w:rPr>
            </w:pPr>
          </w:p>
        </w:tc>
      </w:tr>
      <w:tr w:rsidR="00714644" w:rsidRPr="000961F5" w14:paraId="5B866370" w14:textId="77777777" w:rsidTr="00EE24F6">
        <w:tc>
          <w:tcPr>
            <w:tcW w:w="321" w:type="dxa"/>
          </w:tcPr>
          <w:p w14:paraId="554FCD54" w14:textId="77777777" w:rsidR="00714644" w:rsidRPr="000961F5" w:rsidRDefault="00714644" w:rsidP="00EE24F6">
            <w:pPr>
              <w:spacing w:after="39"/>
              <w:ind w:left="0"/>
              <w:jc w:val="left"/>
              <w:rPr>
                <w:lang w:eastAsia="x-none"/>
              </w:rPr>
            </w:pPr>
            <w:r w:rsidRPr="000961F5">
              <w:rPr>
                <w:lang w:eastAsia="x-none"/>
              </w:rPr>
              <w:t>3</w:t>
            </w:r>
          </w:p>
        </w:tc>
        <w:tc>
          <w:tcPr>
            <w:tcW w:w="4989" w:type="dxa"/>
          </w:tcPr>
          <w:p w14:paraId="7184E861" w14:textId="77777777" w:rsidR="00714644" w:rsidRPr="000961F5" w:rsidRDefault="00714644" w:rsidP="00EE24F6">
            <w:pPr>
              <w:spacing w:after="39"/>
              <w:ind w:left="0"/>
              <w:jc w:val="left"/>
              <w:rPr>
                <w:lang w:eastAsia="x-none"/>
              </w:rPr>
            </w:pPr>
            <w:r w:rsidRPr="000961F5">
              <w:rPr>
                <w:lang w:eastAsia="x-none"/>
              </w:rPr>
              <w:t>Principal Sponsor (Checker) authorizes the online e-form</w:t>
            </w:r>
          </w:p>
          <w:p w14:paraId="12D3BB6A" w14:textId="77777777" w:rsidR="00714644" w:rsidRPr="000961F5" w:rsidRDefault="00714644" w:rsidP="00EE24F6">
            <w:pPr>
              <w:spacing w:after="39"/>
              <w:ind w:left="0"/>
              <w:jc w:val="left"/>
              <w:rPr>
                <w:lang w:eastAsia="x-none"/>
              </w:rPr>
            </w:pPr>
            <w:r w:rsidRPr="000961F5">
              <w:rPr>
                <w:lang w:eastAsia="x-none"/>
              </w:rPr>
              <w:t>[Pending -&gt;Authorized]</w:t>
            </w:r>
          </w:p>
          <w:p w14:paraId="5FC993D1" w14:textId="77777777" w:rsidR="00714644" w:rsidRPr="000961F5" w:rsidRDefault="00714644" w:rsidP="00EE24F6">
            <w:pPr>
              <w:spacing w:after="39"/>
              <w:ind w:left="0"/>
              <w:jc w:val="left"/>
              <w:rPr>
                <w:lang w:eastAsia="x-none"/>
              </w:rPr>
            </w:pPr>
          </w:p>
          <w:p w14:paraId="5338AF9D" w14:textId="77777777" w:rsidR="00714644" w:rsidRPr="000961F5" w:rsidRDefault="00714644" w:rsidP="00EE24F6">
            <w:pPr>
              <w:spacing w:after="39"/>
              <w:ind w:left="0"/>
              <w:jc w:val="left"/>
              <w:rPr>
                <w:lang w:eastAsia="x-none"/>
              </w:rPr>
            </w:pPr>
            <w:r w:rsidRPr="000961F5">
              <w:rPr>
                <w:lang w:eastAsia="x-none"/>
              </w:rPr>
              <w:t>“[Principal Sponsor] has authorized the online e-form specifying the settlement arrangements of the International Offer for [IPO initiation Field #10] [IPO initiation Field #2]”</w:t>
            </w:r>
          </w:p>
        </w:tc>
        <w:tc>
          <w:tcPr>
            <w:tcW w:w="1134" w:type="dxa"/>
          </w:tcPr>
          <w:p w14:paraId="40B5E916"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701" w:type="dxa"/>
          </w:tcPr>
          <w:p w14:paraId="1DBBBCAC" w14:textId="77777777" w:rsidR="00714644" w:rsidRPr="000961F5" w:rsidRDefault="00714644" w:rsidP="00EE24F6">
            <w:pPr>
              <w:spacing w:after="39"/>
              <w:ind w:left="0"/>
              <w:jc w:val="center"/>
              <w:rPr>
                <w:lang w:eastAsia="x-none"/>
              </w:rPr>
            </w:pPr>
          </w:p>
        </w:tc>
        <w:tc>
          <w:tcPr>
            <w:tcW w:w="1134" w:type="dxa"/>
          </w:tcPr>
          <w:p w14:paraId="4641D77E" w14:textId="77777777" w:rsidR="00714644" w:rsidRPr="000961F5" w:rsidRDefault="00714644" w:rsidP="00EE24F6">
            <w:pPr>
              <w:spacing w:after="39"/>
              <w:ind w:left="0"/>
              <w:jc w:val="center"/>
              <w:rPr>
                <w:lang w:eastAsia="x-none"/>
              </w:rPr>
            </w:pPr>
          </w:p>
        </w:tc>
        <w:tc>
          <w:tcPr>
            <w:tcW w:w="1134" w:type="dxa"/>
          </w:tcPr>
          <w:p w14:paraId="66F4E1C6" w14:textId="77777777" w:rsidR="00714644" w:rsidRPr="000961F5" w:rsidRDefault="00714644" w:rsidP="00EE24F6">
            <w:pPr>
              <w:spacing w:after="39"/>
              <w:ind w:left="0"/>
              <w:jc w:val="center"/>
              <w:rPr>
                <w:lang w:eastAsia="x-none"/>
              </w:rPr>
            </w:pPr>
            <w:r w:rsidRPr="000961F5">
              <w:rPr>
                <w:lang w:eastAsia="x-none"/>
              </w:rPr>
              <w:sym w:font="Wingdings" w:char="F0FC"/>
            </w:r>
          </w:p>
        </w:tc>
      </w:tr>
      <w:tr w:rsidR="00714644" w:rsidRPr="000961F5" w14:paraId="13814351" w14:textId="77777777" w:rsidTr="00EE24F6">
        <w:tc>
          <w:tcPr>
            <w:tcW w:w="321" w:type="dxa"/>
          </w:tcPr>
          <w:p w14:paraId="4DA198DA" w14:textId="77777777" w:rsidR="00714644" w:rsidRPr="000961F5" w:rsidRDefault="00714644" w:rsidP="00EE24F6">
            <w:pPr>
              <w:spacing w:after="39"/>
              <w:ind w:left="0"/>
              <w:jc w:val="left"/>
              <w:rPr>
                <w:lang w:eastAsia="x-none"/>
              </w:rPr>
            </w:pPr>
            <w:r w:rsidRPr="000961F5">
              <w:rPr>
                <w:lang w:eastAsia="x-none"/>
              </w:rPr>
              <w:t>4</w:t>
            </w:r>
          </w:p>
        </w:tc>
        <w:tc>
          <w:tcPr>
            <w:tcW w:w="4989" w:type="dxa"/>
          </w:tcPr>
          <w:p w14:paraId="4B71C2E1" w14:textId="77777777" w:rsidR="00714644" w:rsidRPr="000961F5" w:rsidRDefault="00714644" w:rsidP="00EE24F6">
            <w:pPr>
              <w:spacing w:after="39"/>
              <w:ind w:left="0"/>
              <w:jc w:val="left"/>
              <w:rPr>
                <w:lang w:eastAsia="x-none"/>
              </w:rPr>
            </w:pPr>
            <w:r w:rsidRPr="000961F5">
              <w:rPr>
                <w:lang w:eastAsia="x-none"/>
              </w:rPr>
              <w:t>HKSCC reverts the online e-form to Drafting Sponsor (Maker)</w:t>
            </w:r>
          </w:p>
          <w:p w14:paraId="664E09DA" w14:textId="77777777" w:rsidR="00714644" w:rsidRPr="000961F5" w:rsidRDefault="00714644" w:rsidP="00EE24F6">
            <w:pPr>
              <w:spacing w:after="39"/>
              <w:ind w:left="0"/>
              <w:jc w:val="left"/>
              <w:rPr>
                <w:lang w:eastAsia="x-none"/>
              </w:rPr>
            </w:pPr>
            <w:r w:rsidRPr="000961F5">
              <w:rPr>
                <w:lang w:eastAsia="x-none"/>
              </w:rPr>
              <w:t>[Authorized -&gt; Temporary]</w:t>
            </w:r>
          </w:p>
          <w:p w14:paraId="5ADCE169" w14:textId="77777777" w:rsidR="00714644" w:rsidRPr="000961F5" w:rsidRDefault="00714644" w:rsidP="00EE24F6">
            <w:pPr>
              <w:spacing w:after="39"/>
              <w:ind w:left="0"/>
              <w:jc w:val="left"/>
              <w:rPr>
                <w:lang w:eastAsia="x-none"/>
              </w:rPr>
            </w:pPr>
          </w:p>
          <w:p w14:paraId="66C06497" w14:textId="77777777" w:rsidR="00714644" w:rsidRPr="000961F5" w:rsidRDefault="00714644" w:rsidP="00EE24F6">
            <w:pPr>
              <w:spacing w:after="39"/>
              <w:ind w:left="0"/>
              <w:jc w:val="left"/>
              <w:rPr>
                <w:lang w:eastAsia="x-none"/>
              </w:rPr>
            </w:pPr>
            <w:r w:rsidRPr="000961F5">
              <w:rPr>
                <w:lang w:eastAsia="x-none"/>
              </w:rPr>
              <w:t xml:space="preserve">“[HKSCC (Maker / Checker)] has reverted the online e-form specifying the settlement arrangements of the International Offer for [IPO initiation Field #10] [IPO initiation Field #2] for </w:t>
            </w:r>
            <w:r w:rsidRPr="000961F5">
              <w:rPr>
                <w:u w:val="single"/>
                <w:lang w:eastAsia="x-none"/>
              </w:rPr>
              <w:t>amendment</w:t>
            </w:r>
            <w:r w:rsidRPr="000961F5">
              <w:rPr>
                <w:lang w:eastAsia="x-none"/>
              </w:rPr>
              <w:t>”</w:t>
            </w:r>
          </w:p>
        </w:tc>
        <w:tc>
          <w:tcPr>
            <w:tcW w:w="1134" w:type="dxa"/>
          </w:tcPr>
          <w:p w14:paraId="7DDFE0D3"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701" w:type="dxa"/>
          </w:tcPr>
          <w:p w14:paraId="10C0F50B" w14:textId="77777777" w:rsidR="00714644" w:rsidRPr="000961F5" w:rsidRDefault="00714644" w:rsidP="00EE24F6">
            <w:pPr>
              <w:spacing w:after="39"/>
              <w:ind w:left="0"/>
              <w:jc w:val="center"/>
              <w:rPr>
                <w:lang w:eastAsia="x-none"/>
              </w:rPr>
            </w:pPr>
          </w:p>
        </w:tc>
        <w:tc>
          <w:tcPr>
            <w:tcW w:w="1134" w:type="dxa"/>
          </w:tcPr>
          <w:p w14:paraId="55855A2C" w14:textId="77777777" w:rsidR="00714644" w:rsidRPr="000961F5" w:rsidRDefault="00714644" w:rsidP="00EE24F6">
            <w:pPr>
              <w:spacing w:after="39"/>
              <w:ind w:left="0"/>
              <w:jc w:val="center"/>
              <w:rPr>
                <w:lang w:eastAsia="x-none"/>
              </w:rPr>
            </w:pPr>
          </w:p>
        </w:tc>
        <w:tc>
          <w:tcPr>
            <w:tcW w:w="1134" w:type="dxa"/>
          </w:tcPr>
          <w:p w14:paraId="77E12625" w14:textId="77777777" w:rsidR="00714644" w:rsidRPr="000961F5" w:rsidRDefault="00714644" w:rsidP="00EE24F6">
            <w:pPr>
              <w:spacing w:after="39"/>
              <w:ind w:left="0"/>
              <w:jc w:val="center"/>
              <w:rPr>
                <w:lang w:eastAsia="x-none"/>
              </w:rPr>
            </w:pPr>
            <w:r w:rsidRPr="000961F5">
              <w:rPr>
                <w:lang w:eastAsia="x-none"/>
              </w:rPr>
              <w:sym w:font="Wingdings" w:char="F0FC"/>
            </w:r>
          </w:p>
        </w:tc>
      </w:tr>
      <w:tr w:rsidR="00714644" w:rsidRPr="000961F5" w14:paraId="18A774E4" w14:textId="77777777" w:rsidTr="00EE24F6">
        <w:tc>
          <w:tcPr>
            <w:tcW w:w="321" w:type="dxa"/>
          </w:tcPr>
          <w:p w14:paraId="6100473A" w14:textId="77777777" w:rsidR="00714644" w:rsidRPr="000961F5" w:rsidRDefault="00714644" w:rsidP="00EE24F6">
            <w:pPr>
              <w:spacing w:after="39"/>
              <w:ind w:left="0"/>
              <w:jc w:val="left"/>
              <w:rPr>
                <w:lang w:eastAsia="x-none"/>
              </w:rPr>
            </w:pPr>
            <w:r w:rsidRPr="000961F5">
              <w:rPr>
                <w:lang w:eastAsia="x-none"/>
              </w:rPr>
              <w:t>5</w:t>
            </w:r>
          </w:p>
        </w:tc>
        <w:tc>
          <w:tcPr>
            <w:tcW w:w="4989" w:type="dxa"/>
          </w:tcPr>
          <w:p w14:paraId="62B95CE0" w14:textId="77777777" w:rsidR="00714644" w:rsidRPr="000961F5" w:rsidRDefault="00714644" w:rsidP="00EE24F6">
            <w:pPr>
              <w:spacing w:after="39"/>
              <w:ind w:left="0"/>
              <w:jc w:val="left"/>
              <w:rPr>
                <w:lang w:eastAsia="x-none"/>
              </w:rPr>
            </w:pPr>
            <w:r w:rsidRPr="000961F5">
              <w:rPr>
                <w:lang w:eastAsia="x-none"/>
              </w:rPr>
              <w:t>HKSCC approves the online e-form and generates Placement form / Pre-deposit form</w:t>
            </w:r>
          </w:p>
          <w:p w14:paraId="7C2CF149" w14:textId="77777777" w:rsidR="00714644" w:rsidRPr="000961F5" w:rsidRDefault="00714644" w:rsidP="00EE24F6">
            <w:pPr>
              <w:spacing w:after="39"/>
              <w:ind w:left="0"/>
              <w:jc w:val="left"/>
              <w:rPr>
                <w:lang w:eastAsia="x-none"/>
              </w:rPr>
            </w:pPr>
          </w:p>
          <w:p w14:paraId="63317DA5" w14:textId="77777777" w:rsidR="00714644" w:rsidRPr="000961F5" w:rsidRDefault="00714644" w:rsidP="00EE24F6">
            <w:pPr>
              <w:spacing w:after="39"/>
              <w:ind w:left="0"/>
              <w:jc w:val="left"/>
              <w:rPr>
                <w:lang w:eastAsia="x-none"/>
              </w:rPr>
            </w:pPr>
            <w:r w:rsidRPr="000961F5">
              <w:rPr>
                <w:lang w:eastAsia="x-none"/>
              </w:rPr>
              <w:t xml:space="preserve">“[HKSCC Checker] has approved the online e-form specifying the settlement arrangements of the institutional offer and generated the </w:t>
            </w:r>
            <w:r w:rsidRPr="000961F5">
              <w:rPr>
                <w:u w:val="single"/>
                <w:lang w:eastAsia="x-none"/>
              </w:rPr>
              <w:t>[Placement form / Pre-deposit form Field #1]</w:t>
            </w:r>
            <w:r w:rsidRPr="000961F5">
              <w:rPr>
                <w:lang w:eastAsia="x-none"/>
              </w:rPr>
              <w:t xml:space="preserve"> for [IPO initiation Field #10] [IPO initiation Field #2].”</w:t>
            </w:r>
          </w:p>
        </w:tc>
        <w:tc>
          <w:tcPr>
            <w:tcW w:w="1134" w:type="dxa"/>
          </w:tcPr>
          <w:p w14:paraId="7CAE1428"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701" w:type="dxa"/>
          </w:tcPr>
          <w:p w14:paraId="3D482DFB"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34" w:type="dxa"/>
          </w:tcPr>
          <w:p w14:paraId="1518BBF2"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34" w:type="dxa"/>
          </w:tcPr>
          <w:p w14:paraId="70EEEA82" w14:textId="77777777" w:rsidR="00714644" w:rsidRPr="000961F5" w:rsidRDefault="00714644" w:rsidP="00EE24F6">
            <w:pPr>
              <w:spacing w:after="39"/>
              <w:ind w:left="0"/>
              <w:jc w:val="center"/>
              <w:rPr>
                <w:lang w:eastAsia="x-none"/>
              </w:rPr>
            </w:pPr>
            <w:r w:rsidRPr="000961F5">
              <w:rPr>
                <w:lang w:eastAsia="x-none"/>
              </w:rPr>
              <w:sym w:font="Wingdings" w:char="F0FC"/>
            </w:r>
          </w:p>
        </w:tc>
      </w:tr>
    </w:tbl>
    <w:p w14:paraId="6B3C0573" w14:textId="77777777" w:rsidR="00714644" w:rsidRPr="000961F5" w:rsidRDefault="00714644" w:rsidP="00714644">
      <w:pPr>
        <w:ind w:left="0"/>
        <w:rPr>
          <w:b/>
          <w:u w:val="single"/>
          <w:lang w:eastAsia="x-none"/>
        </w:rPr>
      </w:pPr>
    </w:p>
    <w:p w14:paraId="78A9F693" w14:textId="77777777" w:rsidR="00714644" w:rsidRPr="000961F5" w:rsidRDefault="00714644" w:rsidP="00714644">
      <w:pPr>
        <w:ind w:left="0"/>
        <w:rPr>
          <w:lang w:eastAsia="x-none"/>
        </w:rPr>
      </w:pPr>
      <w:r w:rsidRPr="000961F5">
        <w:rPr>
          <w:lang w:eastAsia="x-none"/>
        </w:rPr>
        <w:t>*** Selected in [Placement form / pre-deposit form Field #9].</w:t>
      </w:r>
    </w:p>
    <w:p w14:paraId="2B655187" w14:textId="77777777" w:rsidR="00714644" w:rsidRPr="000961F5" w:rsidRDefault="00714644" w:rsidP="00714644">
      <w:pPr>
        <w:ind w:left="0"/>
        <w:rPr>
          <w:lang w:eastAsia="x-none"/>
        </w:rPr>
      </w:pPr>
    </w:p>
    <w:p w14:paraId="68F55FB6" w14:textId="77777777" w:rsidR="00714644" w:rsidRPr="000961F5" w:rsidRDefault="00714644" w:rsidP="00714644">
      <w:pPr>
        <w:ind w:left="0"/>
        <w:rPr>
          <w:lang w:eastAsia="x-none"/>
        </w:rPr>
      </w:pPr>
      <w:r w:rsidRPr="000961F5">
        <w:rPr>
          <w:lang w:eastAsia="x-none"/>
        </w:rPr>
        <w:t>Formal Admission Letter</w:t>
      </w:r>
    </w:p>
    <w:tbl>
      <w:tblPr>
        <w:tblStyle w:val="TableGrid"/>
        <w:tblW w:w="8075" w:type="dxa"/>
        <w:tblLook w:val="04A0" w:firstRow="1" w:lastRow="0" w:firstColumn="1" w:lastColumn="0" w:noHBand="0" w:noVBand="1"/>
      </w:tblPr>
      <w:tblGrid>
        <w:gridCol w:w="337"/>
        <w:gridCol w:w="4903"/>
        <w:gridCol w:w="2835"/>
      </w:tblGrid>
      <w:tr w:rsidR="00714644" w:rsidRPr="000961F5" w14:paraId="26C5A5F2" w14:textId="77777777" w:rsidTr="00EE24F6">
        <w:tc>
          <w:tcPr>
            <w:tcW w:w="337" w:type="dxa"/>
            <w:shd w:val="clear" w:color="auto" w:fill="13426B"/>
          </w:tcPr>
          <w:p w14:paraId="2865C7BF" w14:textId="77777777" w:rsidR="00714644" w:rsidRPr="000961F5" w:rsidRDefault="00714644" w:rsidP="00EE24F6">
            <w:pPr>
              <w:spacing w:after="39"/>
              <w:ind w:left="0"/>
              <w:jc w:val="left"/>
              <w:rPr>
                <w:b/>
                <w:lang w:eastAsia="x-none"/>
              </w:rPr>
            </w:pPr>
            <w:r w:rsidRPr="000961F5">
              <w:rPr>
                <w:b/>
                <w:lang w:eastAsia="x-none"/>
              </w:rPr>
              <w:t>#</w:t>
            </w:r>
          </w:p>
        </w:tc>
        <w:tc>
          <w:tcPr>
            <w:tcW w:w="4903" w:type="dxa"/>
            <w:shd w:val="clear" w:color="auto" w:fill="13426B"/>
          </w:tcPr>
          <w:p w14:paraId="63ACC32D" w14:textId="77777777" w:rsidR="00714644" w:rsidRPr="000961F5" w:rsidRDefault="00714644" w:rsidP="00EE24F6">
            <w:pPr>
              <w:spacing w:after="39"/>
              <w:ind w:left="0"/>
              <w:jc w:val="left"/>
              <w:rPr>
                <w:b/>
                <w:lang w:eastAsia="x-none"/>
              </w:rPr>
            </w:pPr>
            <w:r w:rsidRPr="000961F5">
              <w:rPr>
                <w:b/>
                <w:lang w:eastAsia="x-none"/>
              </w:rPr>
              <w:t>Action</w:t>
            </w:r>
          </w:p>
        </w:tc>
        <w:tc>
          <w:tcPr>
            <w:tcW w:w="2835" w:type="dxa"/>
            <w:shd w:val="clear" w:color="auto" w:fill="13426B"/>
          </w:tcPr>
          <w:p w14:paraId="75C8788D" w14:textId="77777777" w:rsidR="00714644" w:rsidRPr="000961F5" w:rsidRDefault="00714644" w:rsidP="00EE24F6">
            <w:pPr>
              <w:spacing w:after="39"/>
              <w:ind w:left="0"/>
              <w:jc w:val="left"/>
              <w:rPr>
                <w:b/>
                <w:lang w:eastAsia="x-none"/>
              </w:rPr>
            </w:pPr>
            <w:r w:rsidRPr="000961F5">
              <w:rPr>
                <w:b/>
                <w:lang w:eastAsia="x-none"/>
              </w:rPr>
              <w:t>Drafting Sponsor (maker + checker) / HKSCC</w:t>
            </w:r>
          </w:p>
        </w:tc>
      </w:tr>
      <w:tr w:rsidR="00714644" w:rsidRPr="000961F5" w14:paraId="14BECEA4" w14:textId="77777777" w:rsidTr="00EE24F6">
        <w:tc>
          <w:tcPr>
            <w:tcW w:w="337" w:type="dxa"/>
          </w:tcPr>
          <w:p w14:paraId="077BFDF9" w14:textId="77777777" w:rsidR="00714644" w:rsidRPr="000961F5" w:rsidRDefault="00714644" w:rsidP="00EE24F6">
            <w:pPr>
              <w:spacing w:after="39"/>
              <w:ind w:left="0"/>
              <w:jc w:val="left"/>
              <w:rPr>
                <w:lang w:eastAsia="x-none"/>
              </w:rPr>
            </w:pPr>
            <w:r w:rsidRPr="000961F5">
              <w:rPr>
                <w:lang w:eastAsia="x-none"/>
              </w:rPr>
              <w:t>1</w:t>
            </w:r>
          </w:p>
        </w:tc>
        <w:tc>
          <w:tcPr>
            <w:tcW w:w="4903" w:type="dxa"/>
          </w:tcPr>
          <w:p w14:paraId="3ACAF0C1" w14:textId="77777777" w:rsidR="00714644" w:rsidRPr="000961F5" w:rsidRDefault="00714644" w:rsidP="00EE24F6">
            <w:pPr>
              <w:spacing w:after="39"/>
              <w:ind w:left="0"/>
              <w:jc w:val="left"/>
              <w:rPr>
                <w:lang w:eastAsia="x-none"/>
              </w:rPr>
            </w:pPr>
            <w:r w:rsidRPr="000961F5">
              <w:rPr>
                <w:lang w:eastAsia="x-none"/>
              </w:rPr>
              <w:t>Regulator (HKEX) approves the placee allocation list</w:t>
            </w:r>
          </w:p>
          <w:p w14:paraId="1682F7E7" w14:textId="77777777" w:rsidR="00714644" w:rsidRPr="000961F5" w:rsidRDefault="00714644" w:rsidP="00EE24F6">
            <w:pPr>
              <w:spacing w:after="39"/>
              <w:ind w:left="0"/>
              <w:jc w:val="left"/>
              <w:rPr>
                <w:lang w:eastAsia="x-none"/>
              </w:rPr>
            </w:pPr>
          </w:p>
          <w:p w14:paraId="396D1FF3" w14:textId="77777777" w:rsidR="00714644" w:rsidRPr="000961F5" w:rsidRDefault="00714644" w:rsidP="00EE24F6">
            <w:pPr>
              <w:spacing w:after="39"/>
              <w:ind w:left="0"/>
              <w:jc w:val="left"/>
              <w:rPr>
                <w:lang w:eastAsia="x-none"/>
              </w:rPr>
            </w:pPr>
            <w:r w:rsidRPr="000961F5">
              <w:rPr>
                <w:lang w:eastAsia="x-none"/>
              </w:rPr>
              <w:t xml:space="preserve">“[HKSCC] has generated the </w:t>
            </w:r>
            <w:r w:rsidRPr="000961F5">
              <w:rPr>
                <w:u w:val="single"/>
                <w:lang w:eastAsia="x-none"/>
              </w:rPr>
              <w:t>Formal Admission Letter</w:t>
            </w:r>
            <w:r w:rsidRPr="000961F5">
              <w:rPr>
                <w:lang w:eastAsia="x-none"/>
              </w:rPr>
              <w:t xml:space="preserve"> for [IPO initiation Field #10] [IPO initiation Field #2].”</w:t>
            </w:r>
          </w:p>
        </w:tc>
        <w:tc>
          <w:tcPr>
            <w:tcW w:w="2835" w:type="dxa"/>
          </w:tcPr>
          <w:p w14:paraId="2A6F8E9C" w14:textId="77777777" w:rsidR="00714644" w:rsidRPr="000961F5" w:rsidRDefault="00714644" w:rsidP="00EE24F6">
            <w:pPr>
              <w:spacing w:after="39"/>
              <w:ind w:left="0"/>
              <w:jc w:val="center"/>
              <w:rPr>
                <w:lang w:eastAsia="x-none"/>
              </w:rPr>
            </w:pPr>
            <w:r w:rsidRPr="000961F5">
              <w:rPr>
                <w:lang w:eastAsia="x-none"/>
              </w:rPr>
              <w:sym w:font="Wingdings" w:char="F0FC"/>
            </w:r>
          </w:p>
        </w:tc>
      </w:tr>
    </w:tbl>
    <w:p w14:paraId="770A267E" w14:textId="77777777" w:rsidR="00714644" w:rsidRPr="000961F5" w:rsidRDefault="00714644" w:rsidP="00714644">
      <w:pPr>
        <w:ind w:left="0"/>
        <w:rPr>
          <w:lang w:eastAsia="x-none"/>
        </w:rPr>
      </w:pPr>
    </w:p>
    <w:p w14:paraId="5B73A376" w14:textId="77777777" w:rsidR="00714644" w:rsidRPr="000961F5" w:rsidRDefault="00714644" w:rsidP="00714644">
      <w:pPr>
        <w:ind w:left="0"/>
        <w:rPr>
          <w:b/>
          <w:u w:val="single"/>
          <w:lang w:eastAsia="x-none"/>
        </w:rPr>
      </w:pPr>
      <w:r w:rsidRPr="000961F5">
        <w:rPr>
          <w:b/>
          <w:u w:val="single"/>
          <w:lang w:eastAsia="x-none"/>
        </w:rPr>
        <w:t>Exceptions handling for dynamic IPOs</w:t>
      </w:r>
    </w:p>
    <w:p w14:paraId="7E52D116" w14:textId="77777777" w:rsidR="00714644" w:rsidRPr="000961F5" w:rsidRDefault="00714644" w:rsidP="00714644">
      <w:pPr>
        <w:ind w:left="0"/>
        <w:rPr>
          <w:lang w:eastAsia="x-none"/>
        </w:rPr>
      </w:pPr>
    </w:p>
    <w:p w14:paraId="4A2C366C" w14:textId="57CB4A42" w:rsidR="00714644" w:rsidRPr="000961F5" w:rsidRDefault="00714644" w:rsidP="00714644">
      <w:pPr>
        <w:pStyle w:val="Heading3"/>
      </w:pPr>
      <w:bookmarkStart w:id="1178" w:name="_Toc55308211"/>
      <w:bookmarkStart w:id="1179" w:name="_Toc55488810"/>
      <w:bookmarkStart w:id="1180" w:name="_Toc55495902"/>
      <w:bookmarkStart w:id="1181" w:name="_Toc62723000"/>
      <w:bookmarkStart w:id="1182" w:name="_Toc65058141"/>
      <w:bookmarkStart w:id="1183" w:name="_Toc65138943"/>
      <w:bookmarkStart w:id="1184" w:name="_Toc65145923"/>
      <w:r w:rsidRPr="000961F5">
        <w:t>Email</w:t>
      </w:r>
      <w:bookmarkEnd w:id="1178"/>
      <w:bookmarkEnd w:id="1179"/>
      <w:bookmarkEnd w:id="1180"/>
      <w:r w:rsidRPr="000961F5">
        <w:t xml:space="preserve"> Notifications</w:t>
      </w:r>
      <w:bookmarkEnd w:id="1181"/>
      <w:bookmarkEnd w:id="1182"/>
      <w:bookmarkEnd w:id="1183"/>
      <w:bookmarkEnd w:id="1184"/>
    </w:p>
    <w:p w14:paraId="1D30A9C6" w14:textId="77777777" w:rsidR="00714644" w:rsidRPr="000961F5" w:rsidRDefault="00714644" w:rsidP="00714644">
      <w:pPr>
        <w:spacing w:after="0"/>
        <w:ind w:left="0"/>
        <w:jc w:val="left"/>
      </w:pPr>
    </w:p>
    <w:p w14:paraId="6EEDD0EA" w14:textId="77777777" w:rsidR="00714644" w:rsidRPr="000961F5" w:rsidRDefault="00714644" w:rsidP="00714644">
      <w:pPr>
        <w:ind w:left="0"/>
        <w:rPr>
          <w:lang w:eastAsia="x-none"/>
        </w:rPr>
      </w:pPr>
      <w:r w:rsidRPr="000961F5">
        <w:rPr>
          <w:lang w:eastAsia="x-none"/>
        </w:rPr>
        <w:t>Format guide:</w:t>
      </w:r>
    </w:p>
    <w:p w14:paraId="3474A5DB" w14:textId="77777777" w:rsidR="00714644" w:rsidRPr="000961F5" w:rsidRDefault="00714644" w:rsidP="00714644">
      <w:pPr>
        <w:pStyle w:val="ListParagraph"/>
        <w:numPr>
          <w:ilvl w:val="0"/>
          <w:numId w:val="85"/>
        </w:numPr>
        <w:ind w:leftChars="0"/>
        <w:rPr>
          <w:lang w:eastAsia="x-none"/>
        </w:rPr>
      </w:pPr>
      <w:r w:rsidRPr="000961F5">
        <w:rPr>
          <w:lang w:eastAsia="x-none"/>
        </w:rPr>
        <w:t>All notifications should only be sent to relevant party involved in the submission / revert / approval.</w:t>
      </w:r>
    </w:p>
    <w:p w14:paraId="7A0B9E58" w14:textId="77777777" w:rsidR="00714644" w:rsidRPr="000961F5" w:rsidRDefault="00714644" w:rsidP="00714644">
      <w:pPr>
        <w:pStyle w:val="ListParagraph"/>
        <w:numPr>
          <w:ilvl w:val="0"/>
          <w:numId w:val="85"/>
        </w:numPr>
        <w:ind w:leftChars="0"/>
        <w:rPr>
          <w:lang w:eastAsia="x-none"/>
        </w:rPr>
      </w:pPr>
      <w:r w:rsidRPr="000961F5">
        <w:rPr>
          <w:lang w:eastAsia="x-none"/>
        </w:rPr>
        <w:t>All user name inputs should be based on “full name [firm name]”, e.g. John Lee [Goldman Sachs (Asia)].</w:t>
      </w:r>
    </w:p>
    <w:p w14:paraId="2AC6835E" w14:textId="77777777" w:rsidR="00714644" w:rsidRPr="000961F5" w:rsidRDefault="00714644" w:rsidP="00714644">
      <w:pPr>
        <w:pStyle w:val="ListParagraph"/>
        <w:numPr>
          <w:ilvl w:val="0"/>
          <w:numId w:val="85"/>
        </w:numPr>
        <w:ind w:leftChars="0"/>
        <w:rPr>
          <w:lang w:eastAsia="x-none"/>
        </w:rPr>
      </w:pPr>
      <w:r w:rsidRPr="000961F5">
        <w:rPr>
          <w:u w:val="single"/>
          <w:lang w:eastAsia="x-none"/>
        </w:rPr>
        <w:t>Underlined</w:t>
      </w:r>
      <w:r w:rsidRPr="000961F5">
        <w:rPr>
          <w:lang w:eastAsia="x-none"/>
        </w:rPr>
        <w:t xml:space="preserve"> text should include hyperlinks to the relevant interface for further user action.</w:t>
      </w:r>
    </w:p>
    <w:p w14:paraId="1CAA681F" w14:textId="77777777" w:rsidR="00714644" w:rsidRPr="000961F5" w:rsidRDefault="00714644" w:rsidP="00714644">
      <w:pPr>
        <w:ind w:left="0"/>
        <w:rPr>
          <w:b/>
          <w:u w:val="single"/>
          <w:lang w:eastAsia="x-none"/>
        </w:rPr>
      </w:pPr>
    </w:p>
    <w:p w14:paraId="50691EDD" w14:textId="77777777" w:rsidR="00714644" w:rsidRPr="000961F5" w:rsidRDefault="00714644" w:rsidP="00714644">
      <w:pPr>
        <w:ind w:left="0"/>
        <w:rPr>
          <w:b/>
          <w:u w:val="single"/>
          <w:lang w:eastAsia="x-none"/>
        </w:rPr>
      </w:pPr>
      <w:r w:rsidRPr="000961F5">
        <w:rPr>
          <w:b/>
          <w:u w:val="single"/>
          <w:lang w:eastAsia="x-none"/>
        </w:rPr>
        <w:t>IPO initiation</w:t>
      </w:r>
    </w:p>
    <w:p w14:paraId="6BD1E790" w14:textId="77777777" w:rsidR="00714644" w:rsidRPr="000961F5" w:rsidRDefault="00714644" w:rsidP="00714644">
      <w:pPr>
        <w:ind w:left="0"/>
        <w:rPr>
          <w:lang w:eastAsia="x-none"/>
        </w:rPr>
      </w:pPr>
    </w:p>
    <w:tbl>
      <w:tblPr>
        <w:tblStyle w:val="TableGrid"/>
        <w:tblW w:w="10459" w:type="dxa"/>
        <w:tblLook w:val="04A0" w:firstRow="1" w:lastRow="0" w:firstColumn="1" w:lastColumn="0" w:noHBand="0" w:noVBand="1"/>
      </w:tblPr>
      <w:tblGrid>
        <w:gridCol w:w="337"/>
        <w:gridCol w:w="4598"/>
        <w:gridCol w:w="1102"/>
        <w:gridCol w:w="1110"/>
        <w:gridCol w:w="1096"/>
        <w:gridCol w:w="1114"/>
        <w:gridCol w:w="1102"/>
      </w:tblGrid>
      <w:tr w:rsidR="00714644" w:rsidRPr="000961F5" w14:paraId="2FB1D3FC" w14:textId="77777777" w:rsidTr="00EE24F6">
        <w:tc>
          <w:tcPr>
            <w:tcW w:w="337" w:type="dxa"/>
            <w:shd w:val="clear" w:color="auto" w:fill="13426B"/>
          </w:tcPr>
          <w:p w14:paraId="6EAD7300" w14:textId="77777777" w:rsidR="00714644" w:rsidRPr="000961F5" w:rsidRDefault="00714644" w:rsidP="00EE24F6">
            <w:pPr>
              <w:spacing w:after="39"/>
              <w:ind w:left="0"/>
              <w:jc w:val="left"/>
              <w:rPr>
                <w:b/>
                <w:lang w:eastAsia="x-none"/>
              </w:rPr>
            </w:pPr>
            <w:r w:rsidRPr="000961F5">
              <w:rPr>
                <w:b/>
                <w:lang w:eastAsia="x-none"/>
              </w:rPr>
              <w:t>#</w:t>
            </w:r>
          </w:p>
        </w:tc>
        <w:tc>
          <w:tcPr>
            <w:tcW w:w="4598" w:type="dxa"/>
            <w:shd w:val="clear" w:color="auto" w:fill="13426B"/>
          </w:tcPr>
          <w:p w14:paraId="0F21B23A" w14:textId="77777777" w:rsidR="00714644" w:rsidRPr="000961F5" w:rsidRDefault="00714644" w:rsidP="00EE24F6">
            <w:pPr>
              <w:spacing w:after="39"/>
              <w:ind w:left="0"/>
              <w:jc w:val="left"/>
              <w:rPr>
                <w:b/>
                <w:lang w:eastAsia="x-none"/>
              </w:rPr>
            </w:pPr>
            <w:r w:rsidRPr="000961F5">
              <w:rPr>
                <w:b/>
                <w:lang w:eastAsia="x-none"/>
              </w:rPr>
              <w:t>Action</w:t>
            </w:r>
          </w:p>
        </w:tc>
        <w:tc>
          <w:tcPr>
            <w:tcW w:w="1102" w:type="dxa"/>
            <w:shd w:val="clear" w:color="auto" w:fill="13426B"/>
          </w:tcPr>
          <w:p w14:paraId="1ABF0BDA" w14:textId="77777777" w:rsidR="00714644" w:rsidRPr="000961F5" w:rsidRDefault="00714644" w:rsidP="00EE24F6">
            <w:pPr>
              <w:spacing w:after="39"/>
              <w:ind w:left="0"/>
              <w:jc w:val="left"/>
              <w:rPr>
                <w:b/>
                <w:lang w:eastAsia="x-none"/>
              </w:rPr>
            </w:pPr>
            <w:r w:rsidRPr="000961F5">
              <w:rPr>
                <w:b/>
                <w:lang w:eastAsia="x-none"/>
              </w:rPr>
              <w:t>Drafting Sponsor</w:t>
            </w:r>
          </w:p>
        </w:tc>
        <w:tc>
          <w:tcPr>
            <w:tcW w:w="1110" w:type="dxa"/>
            <w:shd w:val="clear" w:color="auto" w:fill="13426B"/>
          </w:tcPr>
          <w:p w14:paraId="2E366730" w14:textId="77777777" w:rsidR="00714644" w:rsidRPr="000961F5" w:rsidRDefault="00714644" w:rsidP="00EE24F6">
            <w:pPr>
              <w:spacing w:after="39"/>
              <w:ind w:left="0"/>
              <w:jc w:val="left"/>
              <w:rPr>
                <w:b/>
                <w:lang w:eastAsia="x-none"/>
              </w:rPr>
            </w:pPr>
            <w:r w:rsidRPr="000961F5">
              <w:rPr>
                <w:b/>
                <w:lang w:eastAsia="x-none"/>
              </w:rPr>
              <w:t>Principal Sponsor</w:t>
            </w:r>
          </w:p>
        </w:tc>
        <w:tc>
          <w:tcPr>
            <w:tcW w:w="1096" w:type="dxa"/>
            <w:shd w:val="clear" w:color="auto" w:fill="13426B"/>
          </w:tcPr>
          <w:p w14:paraId="782170BB" w14:textId="77777777" w:rsidR="00714644" w:rsidRPr="000961F5" w:rsidRDefault="00714644" w:rsidP="00EE24F6">
            <w:pPr>
              <w:spacing w:after="39"/>
              <w:ind w:left="0"/>
              <w:jc w:val="left"/>
              <w:rPr>
                <w:b/>
                <w:lang w:eastAsia="x-none"/>
              </w:rPr>
            </w:pPr>
            <w:r w:rsidRPr="000961F5">
              <w:rPr>
                <w:b/>
                <w:lang w:eastAsia="x-none"/>
              </w:rPr>
              <w:t>HKSCC / Regulator (SFC)</w:t>
            </w:r>
          </w:p>
        </w:tc>
        <w:tc>
          <w:tcPr>
            <w:tcW w:w="1114" w:type="dxa"/>
            <w:shd w:val="clear" w:color="auto" w:fill="13426B"/>
          </w:tcPr>
          <w:p w14:paraId="35EE9D09" w14:textId="77777777" w:rsidR="00714644" w:rsidRPr="000961F5" w:rsidRDefault="00714644" w:rsidP="00EE24F6">
            <w:pPr>
              <w:spacing w:after="39"/>
              <w:ind w:left="0"/>
              <w:jc w:val="left"/>
              <w:rPr>
                <w:b/>
                <w:lang w:eastAsia="x-none"/>
              </w:rPr>
            </w:pPr>
            <w:r w:rsidRPr="000961F5">
              <w:rPr>
                <w:b/>
                <w:lang w:eastAsia="x-none"/>
              </w:rPr>
              <w:t>Regulator (HKEX)</w:t>
            </w:r>
          </w:p>
        </w:tc>
        <w:tc>
          <w:tcPr>
            <w:tcW w:w="1102" w:type="dxa"/>
            <w:shd w:val="clear" w:color="auto" w:fill="13426B"/>
          </w:tcPr>
          <w:p w14:paraId="1E0B39B7" w14:textId="77777777" w:rsidR="00714644" w:rsidRPr="000961F5" w:rsidRDefault="00714644" w:rsidP="00EE24F6">
            <w:pPr>
              <w:spacing w:after="39"/>
              <w:ind w:left="0"/>
              <w:jc w:val="left"/>
              <w:rPr>
                <w:b/>
                <w:lang w:eastAsia="x-none"/>
              </w:rPr>
            </w:pPr>
            <w:r w:rsidRPr="000961F5">
              <w:rPr>
                <w:b/>
                <w:lang w:eastAsia="x-none"/>
              </w:rPr>
              <w:t>Clearing Participant (maker + checker)</w:t>
            </w:r>
          </w:p>
        </w:tc>
      </w:tr>
      <w:tr w:rsidR="00714644" w:rsidRPr="000961F5" w14:paraId="3EDB1749" w14:textId="77777777" w:rsidTr="00EE24F6">
        <w:tc>
          <w:tcPr>
            <w:tcW w:w="337" w:type="dxa"/>
          </w:tcPr>
          <w:p w14:paraId="541E2E5B" w14:textId="77777777" w:rsidR="00714644" w:rsidRPr="000961F5" w:rsidRDefault="00714644" w:rsidP="00EE24F6">
            <w:pPr>
              <w:spacing w:after="39"/>
              <w:ind w:left="0"/>
              <w:jc w:val="left"/>
              <w:rPr>
                <w:lang w:eastAsia="x-none"/>
              </w:rPr>
            </w:pPr>
            <w:r w:rsidRPr="000961F5">
              <w:rPr>
                <w:lang w:eastAsia="x-none"/>
              </w:rPr>
              <w:t>1</w:t>
            </w:r>
          </w:p>
        </w:tc>
        <w:tc>
          <w:tcPr>
            <w:tcW w:w="4598" w:type="dxa"/>
          </w:tcPr>
          <w:p w14:paraId="24E541A9" w14:textId="77777777" w:rsidR="00714644" w:rsidRPr="000961F5" w:rsidRDefault="00714644" w:rsidP="00EE24F6">
            <w:pPr>
              <w:spacing w:after="39"/>
              <w:ind w:left="0"/>
              <w:jc w:val="left"/>
              <w:rPr>
                <w:lang w:eastAsia="x-none"/>
              </w:rPr>
            </w:pPr>
            <w:r w:rsidRPr="000961F5">
              <w:rPr>
                <w:lang w:eastAsia="x-none"/>
              </w:rPr>
              <w:t>Regulator (HKEX) generates unique FINI case #</w:t>
            </w:r>
          </w:p>
          <w:p w14:paraId="0A14B9C1" w14:textId="77777777" w:rsidR="00714644" w:rsidRPr="000961F5" w:rsidRDefault="00714644" w:rsidP="00EE24F6">
            <w:pPr>
              <w:spacing w:after="39"/>
              <w:ind w:left="0"/>
              <w:jc w:val="left"/>
              <w:rPr>
                <w:lang w:eastAsia="x-none"/>
              </w:rPr>
            </w:pPr>
          </w:p>
          <w:p w14:paraId="5826CDEB" w14:textId="77777777" w:rsidR="00714644" w:rsidRPr="000961F5" w:rsidRDefault="00714644" w:rsidP="00EE24F6">
            <w:pPr>
              <w:spacing w:after="39"/>
              <w:ind w:left="0"/>
              <w:jc w:val="left"/>
              <w:rPr>
                <w:lang w:eastAsia="x-none"/>
              </w:rPr>
            </w:pPr>
            <w:r w:rsidRPr="000961F5">
              <w:rPr>
                <w:lang w:eastAsia="x-none"/>
              </w:rPr>
              <w:t>“[Regulator (HKEX)] has generated a new FINI case number for [IPO initiation Field #2].”</w:t>
            </w:r>
          </w:p>
        </w:tc>
        <w:tc>
          <w:tcPr>
            <w:tcW w:w="1102" w:type="dxa"/>
          </w:tcPr>
          <w:p w14:paraId="63B6A209" w14:textId="77777777" w:rsidR="00714644" w:rsidRPr="000961F5" w:rsidRDefault="00714644" w:rsidP="00EE24F6">
            <w:pPr>
              <w:spacing w:after="39"/>
              <w:ind w:left="0"/>
              <w:jc w:val="center"/>
              <w:rPr>
                <w:lang w:eastAsia="x-none"/>
              </w:rPr>
            </w:pPr>
          </w:p>
        </w:tc>
        <w:tc>
          <w:tcPr>
            <w:tcW w:w="1110" w:type="dxa"/>
          </w:tcPr>
          <w:p w14:paraId="70732229" w14:textId="77777777" w:rsidR="00714644" w:rsidRPr="000961F5" w:rsidRDefault="00714644" w:rsidP="00EE24F6">
            <w:pPr>
              <w:spacing w:after="39"/>
              <w:ind w:left="0"/>
              <w:jc w:val="center"/>
              <w:rPr>
                <w:lang w:eastAsia="x-none"/>
              </w:rPr>
            </w:pPr>
          </w:p>
        </w:tc>
        <w:tc>
          <w:tcPr>
            <w:tcW w:w="1096" w:type="dxa"/>
          </w:tcPr>
          <w:p w14:paraId="0BF27882" w14:textId="77777777" w:rsidR="00714644" w:rsidRPr="000961F5" w:rsidRDefault="00714644" w:rsidP="00EE24F6">
            <w:pPr>
              <w:spacing w:after="39"/>
              <w:ind w:left="0"/>
              <w:jc w:val="center"/>
              <w:rPr>
                <w:lang w:eastAsia="x-none"/>
              </w:rPr>
            </w:pPr>
          </w:p>
        </w:tc>
        <w:tc>
          <w:tcPr>
            <w:tcW w:w="1114" w:type="dxa"/>
          </w:tcPr>
          <w:p w14:paraId="7005BF35"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02" w:type="dxa"/>
          </w:tcPr>
          <w:p w14:paraId="278545FF" w14:textId="77777777" w:rsidR="00714644" w:rsidRPr="000961F5" w:rsidRDefault="00714644" w:rsidP="00EE24F6">
            <w:pPr>
              <w:spacing w:after="39"/>
              <w:ind w:left="0"/>
              <w:jc w:val="center"/>
              <w:rPr>
                <w:lang w:eastAsia="x-none"/>
              </w:rPr>
            </w:pPr>
          </w:p>
        </w:tc>
      </w:tr>
      <w:tr w:rsidR="00714644" w:rsidRPr="000961F5" w14:paraId="3A240F55" w14:textId="77777777" w:rsidTr="00EE24F6">
        <w:tc>
          <w:tcPr>
            <w:tcW w:w="337" w:type="dxa"/>
          </w:tcPr>
          <w:p w14:paraId="76192894" w14:textId="77777777" w:rsidR="00714644" w:rsidRPr="000961F5" w:rsidRDefault="00714644" w:rsidP="00EE24F6">
            <w:pPr>
              <w:spacing w:after="39"/>
              <w:ind w:left="0"/>
              <w:jc w:val="left"/>
              <w:rPr>
                <w:lang w:eastAsia="x-none"/>
              </w:rPr>
            </w:pPr>
            <w:r w:rsidRPr="000961F5">
              <w:rPr>
                <w:lang w:eastAsia="x-none"/>
              </w:rPr>
              <w:t>2</w:t>
            </w:r>
          </w:p>
        </w:tc>
        <w:tc>
          <w:tcPr>
            <w:tcW w:w="4598" w:type="dxa"/>
          </w:tcPr>
          <w:p w14:paraId="3E36A688" w14:textId="77777777" w:rsidR="00714644" w:rsidRPr="000961F5" w:rsidRDefault="00714644" w:rsidP="00EE24F6">
            <w:pPr>
              <w:spacing w:after="39"/>
              <w:ind w:left="0"/>
              <w:jc w:val="left"/>
              <w:rPr>
                <w:lang w:eastAsia="x-none"/>
              </w:rPr>
            </w:pPr>
            <w:r w:rsidRPr="000961F5">
              <w:rPr>
                <w:lang w:eastAsia="x-none"/>
              </w:rPr>
              <w:t>Drafting Sponsor inputs unique FINI case # to activate IPO initiation e-form</w:t>
            </w:r>
          </w:p>
          <w:p w14:paraId="519F977B" w14:textId="77777777" w:rsidR="00714644" w:rsidRPr="000961F5" w:rsidRDefault="00714644" w:rsidP="00EE24F6">
            <w:pPr>
              <w:spacing w:after="39"/>
              <w:ind w:left="0"/>
              <w:jc w:val="left"/>
              <w:rPr>
                <w:lang w:eastAsia="x-none"/>
              </w:rPr>
            </w:pPr>
          </w:p>
          <w:p w14:paraId="72832EFC" w14:textId="77777777" w:rsidR="00714644" w:rsidRPr="000961F5" w:rsidRDefault="00714644" w:rsidP="00EE24F6">
            <w:pPr>
              <w:spacing w:after="39"/>
              <w:ind w:left="0"/>
              <w:jc w:val="left"/>
              <w:rPr>
                <w:lang w:eastAsia="x-none"/>
              </w:rPr>
            </w:pPr>
            <w:r w:rsidRPr="000961F5">
              <w:rPr>
                <w:lang w:eastAsia="x-none"/>
              </w:rPr>
              <w:t>“[Drafting Sponsor] has activated the IPO initiation e-form for [IPO initiation Field #2].”</w:t>
            </w:r>
          </w:p>
        </w:tc>
        <w:tc>
          <w:tcPr>
            <w:tcW w:w="1102" w:type="dxa"/>
          </w:tcPr>
          <w:p w14:paraId="2DAE6991"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0" w:type="dxa"/>
          </w:tcPr>
          <w:p w14:paraId="1714A86F" w14:textId="77777777" w:rsidR="00714644" w:rsidRPr="000961F5" w:rsidRDefault="00714644" w:rsidP="00EE24F6">
            <w:pPr>
              <w:spacing w:after="39"/>
              <w:ind w:left="0"/>
              <w:jc w:val="center"/>
              <w:rPr>
                <w:lang w:eastAsia="x-none"/>
              </w:rPr>
            </w:pPr>
          </w:p>
        </w:tc>
        <w:tc>
          <w:tcPr>
            <w:tcW w:w="1096" w:type="dxa"/>
          </w:tcPr>
          <w:p w14:paraId="0E8E6C1D"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4" w:type="dxa"/>
          </w:tcPr>
          <w:p w14:paraId="08D65A72"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02" w:type="dxa"/>
          </w:tcPr>
          <w:p w14:paraId="22588CF3" w14:textId="77777777" w:rsidR="00714644" w:rsidRPr="000961F5" w:rsidRDefault="00714644" w:rsidP="00EE24F6">
            <w:pPr>
              <w:spacing w:after="39"/>
              <w:ind w:left="0"/>
              <w:jc w:val="center"/>
              <w:rPr>
                <w:lang w:eastAsia="x-none"/>
              </w:rPr>
            </w:pPr>
          </w:p>
        </w:tc>
      </w:tr>
      <w:tr w:rsidR="00714644" w:rsidRPr="000961F5" w14:paraId="36D5EFB6" w14:textId="77777777" w:rsidTr="00EE24F6">
        <w:tc>
          <w:tcPr>
            <w:tcW w:w="337" w:type="dxa"/>
          </w:tcPr>
          <w:p w14:paraId="146D0D8B" w14:textId="77777777" w:rsidR="00714644" w:rsidRPr="000961F5" w:rsidRDefault="00714644" w:rsidP="00EE24F6">
            <w:pPr>
              <w:spacing w:after="39"/>
              <w:ind w:left="0"/>
              <w:jc w:val="left"/>
              <w:rPr>
                <w:lang w:eastAsia="x-none"/>
              </w:rPr>
            </w:pPr>
            <w:r w:rsidRPr="000961F5">
              <w:rPr>
                <w:lang w:eastAsia="x-none"/>
              </w:rPr>
              <w:t>3</w:t>
            </w:r>
          </w:p>
        </w:tc>
        <w:tc>
          <w:tcPr>
            <w:tcW w:w="4598" w:type="dxa"/>
          </w:tcPr>
          <w:p w14:paraId="36AD42EC" w14:textId="77777777" w:rsidR="00714644" w:rsidRPr="000961F5" w:rsidRDefault="00714644" w:rsidP="00EE24F6">
            <w:pPr>
              <w:spacing w:after="39"/>
              <w:ind w:left="0"/>
              <w:jc w:val="left"/>
              <w:rPr>
                <w:lang w:eastAsia="x-none"/>
              </w:rPr>
            </w:pPr>
            <w:r w:rsidRPr="000961F5">
              <w:rPr>
                <w:lang w:eastAsia="x-none"/>
              </w:rPr>
              <w:t>Drafting Sponsor submits IPO initiation e-form to principal sponsor</w:t>
            </w:r>
          </w:p>
          <w:p w14:paraId="2FED1EC5" w14:textId="77777777" w:rsidR="00714644" w:rsidRPr="000961F5" w:rsidRDefault="00714644" w:rsidP="00EE24F6">
            <w:pPr>
              <w:spacing w:after="39"/>
              <w:ind w:left="0"/>
              <w:jc w:val="left"/>
              <w:rPr>
                <w:lang w:eastAsia="x-none"/>
              </w:rPr>
            </w:pPr>
          </w:p>
          <w:p w14:paraId="36C22689" w14:textId="77777777" w:rsidR="00714644" w:rsidRPr="000961F5" w:rsidRDefault="00714644" w:rsidP="00EE24F6">
            <w:pPr>
              <w:spacing w:after="39"/>
              <w:ind w:left="0"/>
              <w:jc w:val="left"/>
              <w:rPr>
                <w:lang w:eastAsia="x-none"/>
              </w:rPr>
            </w:pPr>
            <w:r w:rsidRPr="000961F5">
              <w:rPr>
                <w:lang w:eastAsia="x-none"/>
              </w:rPr>
              <w:t xml:space="preserve">“[Drafting Sponsor] has submitted the IPO initiation e-form of [IPO initiation Field #2] for </w:t>
            </w:r>
            <w:r w:rsidRPr="000961F5">
              <w:rPr>
                <w:u w:val="single"/>
                <w:lang w:eastAsia="x-none"/>
              </w:rPr>
              <w:t>confirmation</w:t>
            </w:r>
            <w:r w:rsidRPr="000961F5">
              <w:rPr>
                <w:lang w:eastAsia="x-none"/>
              </w:rPr>
              <w:t>.”</w:t>
            </w:r>
          </w:p>
        </w:tc>
        <w:tc>
          <w:tcPr>
            <w:tcW w:w="1102" w:type="dxa"/>
          </w:tcPr>
          <w:p w14:paraId="514D2DBC"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0" w:type="dxa"/>
          </w:tcPr>
          <w:p w14:paraId="18E06894"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096" w:type="dxa"/>
          </w:tcPr>
          <w:p w14:paraId="7418C317" w14:textId="77777777" w:rsidR="00714644" w:rsidRPr="000961F5" w:rsidRDefault="00714644" w:rsidP="00EE24F6">
            <w:pPr>
              <w:spacing w:after="39"/>
              <w:ind w:left="0"/>
              <w:jc w:val="center"/>
              <w:rPr>
                <w:lang w:eastAsia="x-none"/>
              </w:rPr>
            </w:pPr>
          </w:p>
        </w:tc>
        <w:tc>
          <w:tcPr>
            <w:tcW w:w="1114" w:type="dxa"/>
          </w:tcPr>
          <w:p w14:paraId="75013493" w14:textId="77777777" w:rsidR="00714644" w:rsidRPr="000961F5" w:rsidRDefault="00714644" w:rsidP="00EE24F6">
            <w:pPr>
              <w:spacing w:after="39"/>
              <w:ind w:left="0"/>
              <w:jc w:val="center"/>
              <w:rPr>
                <w:lang w:eastAsia="x-none"/>
              </w:rPr>
            </w:pPr>
          </w:p>
        </w:tc>
        <w:tc>
          <w:tcPr>
            <w:tcW w:w="1102" w:type="dxa"/>
          </w:tcPr>
          <w:p w14:paraId="4A4AE8E8" w14:textId="77777777" w:rsidR="00714644" w:rsidRPr="000961F5" w:rsidRDefault="00714644" w:rsidP="00EE24F6">
            <w:pPr>
              <w:spacing w:after="39"/>
              <w:ind w:left="0"/>
              <w:jc w:val="center"/>
              <w:rPr>
                <w:lang w:eastAsia="x-none"/>
              </w:rPr>
            </w:pPr>
          </w:p>
        </w:tc>
      </w:tr>
      <w:tr w:rsidR="00714644" w:rsidRPr="000961F5" w14:paraId="421EC245" w14:textId="77777777" w:rsidTr="00EE24F6">
        <w:tc>
          <w:tcPr>
            <w:tcW w:w="337" w:type="dxa"/>
          </w:tcPr>
          <w:p w14:paraId="4859F461" w14:textId="77777777" w:rsidR="00714644" w:rsidRPr="000961F5" w:rsidRDefault="00714644" w:rsidP="00EE24F6">
            <w:pPr>
              <w:spacing w:after="39"/>
              <w:ind w:left="0"/>
              <w:jc w:val="left"/>
              <w:rPr>
                <w:lang w:eastAsia="x-none"/>
              </w:rPr>
            </w:pPr>
            <w:r w:rsidRPr="000961F5">
              <w:rPr>
                <w:lang w:eastAsia="x-none"/>
              </w:rPr>
              <w:t>4</w:t>
            </w:r>
          </w:p>
        </w:tc>
        <w:tc>
          <w:tcPr>
            <w:tcW w:w="4598" w:type="dxa"/>
          </w:tcPr>
          <w:p w14:paraId="3E011038" w14:textId="77777777" w:rsidR="00714644" w:rsidRPr="000961F5" w:rsidRDefault="00714644" w:rsidP="00EE24F6">
            <w:pPr>
              <w:spacing w:after="39"/>
              <w:ind w:left="0"/>
              <w:jc w:val="left"/>
              <w:rPr>
                <w:lang w:eastAsia="x-none"/>
              </w:rPr>
            </w:pPr>
            <w:r w:rsidRPr="000961F5">
              <w:rPr>
                <w:lang w:eastAsia="x-none"/>
              </w:rPr>
              <w:t>Principal sponsor reverts IPO initiation e-form to Drafting Sponsor</w:t>
            </w:r>
          </w:p>
          <w:p w14:paraId="49D80C29" w14:textId="77777777" w:rsidR="00714644" w:rsidRPr="000961F5" w:rsidRDefault="00714644" w:rsidP="00EE24F6">
            <w:pPr>
              <w:spacing w:after="39"/>
              <w:ind w:left="0"/>
              <w:jc w:val="left"/>
              <w:rPr>
                <w:lang w:eastAsia="x-none"/>
              </w:rPr>
            </w:pPr>
          </w:p>
          <w:p w14:paraId="0057563E" w14:textId="77777777" w:rsidR="00714644" w:rsidRPr="000961F5" w:rsidRDefault="00714644" w:rsidP="00EE24F6">
            <w:pPr>
              <w:spacing w:after="39"/>
              <w:ind w:left="0"/>
              <w:jc w:val="left"/>
              <w:rPr>
                <w:lang w:eastAsia="x-none"/>
              </w:rPr>
            </w:pPr>
            <w:r w:rsidRPr="000961F5">
              <w:rPr>
                <w:lang w:eastAsia="x-none"/>
              </w:rPr>
              <w:t xml:space="preserve">“[Sponsor] has reverted the IPO initiation e-form of [IPO initiation Field #2] for </w:t>
            </w:r>
            <w:r w:rsidRPr="000961F5">
              <w:rPr>
                <w:u w:val="single"/>
                <w:lang w:eastAsia="x-none"/>
              </w:rPr>
              <w:t>amendment</w:t>
            </w:r>
            <w:r w:rsidRPr="000961F5">
              <w:rPr>
                <w:lang w:eastAsia="x-none"/>
              </w:rPr>
              <w:t>.”</w:t>
            </w:r>
          </w:p>
        </w:tc>
        <w:tc>
          <w:tcPr>
            <w:tcW w:w="1102" w:type="dxa"/>
          </w:tcPr>
          <w:p w14:paraId="319437BB" w14:textId="77777777" w:rsidR="00714644" w:rsidRPr="000961F5" w:rsidRDefault="00714644" w:rsidP="00EE24F6">
            <w:pPr>
              <w:spacing w:after="39"/>
              <w:ind w:left="0"/>
              <w:jc w:val="center"/>
              <w:rPr>
                <w:lang w:eastAsia="x-none"/>
              </w:rPr>
            </w:pPr>
            <w:r w:rsidRPr="000961F5">
              <w:rPr>
                <w:lang w:eastAsia="x-none"/>
              </w:rPr>
              <w:lastRenderedPageBreak/>
              <w:sym w:font="Wingdings" w:char="F0FC"/>
            </w:r>
          </w:p>
        </w:tc>
        <w:tc>
          <w:tcPr>
            <w:tcW w:w="1110" w:type="dxa"/>
          </w:tcPr>
          <w:p w14:paraId="1E2AC50C"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096" w:type="dxa"/>
          </w:tcPr>
          <w:p w14:paraId="69D6237D" w14:textId="77777777" w:rsidR="00714644" w:rsidRPr="000961F5" w:rsidRDefault="00714644" w:rsidP="00EE24F6">
            <w:pPr>
              <w:spacing w:after="39"/>
              <w:ind w:left="0"/>
              <w:jc w:val="center"/>
              <w:rPr>
                <w:lang w:eastAsia="x-none"/>
              </w:rPr>
            </w:pPr>
          </w:p>
        </w:tc>
        <w:tc>
          <w:tcPr>
            <w:tcW w:w="1114" w:type="dxa"/>
          </w:tcPr>
          <w:p w14:paraId="571C7336" w14:textId="77777777" w:rsidR="00714644" w:rsidRPr="000961F5" w:rsidRDefault="00714644" w:rsidP="00EE24F6">
            <w:pPr>
              <w:spacing w:after="39"/>
              <w:ind w:left="0"/>
              <w:jc w:val="center"/>
              <w:rPr>
                <w:lang w:eastAsia="x-none"/>
              </w:rPr>
            </w:pPr>
          </w:p>
        </w:tc>
        <w:tc>
          <w:tcPr>
            <w:tcW w:w="1102" w:type="dxa"/>
          </w:tcPr>
          <w:p w14:paraId="797CC1AB" w14:textId="77777777" w:rsidR="00714644" w:rsidRPr="000961F5" w:rsidRDefault="00714644" w:rsidP="00EE24F6">
            <w:pPr>
              <w:spacing w:after="39"/>
              <w:ind w:left="0"/>
              <w:jc w:val="center"/>
              <w:rPr>
                <w:lang w:eastAsia="x-none"/>
              </w:rPr>
            </w:pPr>
          </w:p>
        </w:tc>
      </w:tr>
      <w:tr w:rsidR="00714644" w:rsidRPr="000961F5" w14:paraId="265579C3" w14:textId="77777777" w:rsidTr="00EE24F6">
        <w:tc>
          <w:tcPr>
            <w:tcW w:w="337" w:type="dxa"/>
          </w:tcPr>
          <w:p w14:paraId="310FA25D" w14:textId="77777777" w:rsidR="00714644" w:rsidRPr="000961F5" w:rsidRDefault="00714644" w:rsidP="00EE24F6">
            <w:pPr>
              <w:spacing w:after="39"/>
              <w:ind w:left="0"/>
              <w:jc w:val="left"/>
              <w:rPr>
                <w:lang w:eastAsia="x-none"/>
              </w:rPr>
            </w:pPr>
            <w:r w:rsidRPr="000961F5">
              <w:rPr>
                <w:lang w:eastAsia="x-none"/>
              </w:rPr>
              <w:t>5</w:t>
            </w:r>
          </w:p>
        </w:tc>
        <w:tc>
          <w:tcPr>
            <w:tcW w:w="4598" w:type="dxa"/>
          </w:tcPr>
          <w:p w14:paraId="3FD4A6B2" w14:textId="77777777" w:rsidR="00714644" w:rsidRPr="000961F5" w:rsidRDefault="00714644" w:rsidP="00EE24F6">
            <w:pPr>
              <w:spacing w:after="39"/>
              <w:ind w:left="0"/>
              <w:jc w:val="left"/>
              <w:rPr>
                <w:lang w:eastAsia="x-none"/>
              </w:rPr>
            </w:pPr>
            <w:r w:rsidRPr="000961F5">
              <w:rPr>
                <w:lang w:eastAsia="x-none"/>
              </w:rPr>
              <w:t xml:space="preserve">Principal sponsor approves IPO initiation e-form </w:t>
            </w:r>
          </w:p>
          <w:p w14:paraId="5C0BDD7E" w14:textId="77777777" w:rsidR="00714644" w:rsidRPr="000961F5" w:rsidRDefault="00714644" w:rsidP="00EE24F6">
            <w:pPr>
              <w:spacing w:after="39"/>
              <w:ind w:left="0"/>
              <w:jc w:val="left"/>
              <w:rPr>
                <w:lang w:eastAsia="x-none"/>
              </w:rPr>
            </w:pPr>
          </w:p>
          <w:p w14:paraId="4E3D1B04" w14:textId="77777777" w:rsidR="00714644" w:rsidRPr="000961F5" w:rsidRDefault="00714644" w:rsidP="00EE24F6">
            <w:pPr>
              <w:spacing w:after="39"/>
              <w:ind w:left="0"/>
              <w:jc w:val="left"/>
              <w:rPr>
                <w:lang w:eastAsia="x-none"/>
              </w:rPr>
            </w:pPr>
            <w:r w:rsidRPr="000961F5">
              <w:rPr>
                <w:lang w:eastAsia="x-none"/>
              </w:rPr>
              <w:t xml:space="preserve">“[Sponsor] has approved the </w:t>
            </w:r>
            <w:r w:rsidRPr="000961F5">
              <w:rPr>
                <w:u w:val="single"/>
                <w:lang w:eastAsia="x-none"/>
              </w:rPr>
              <w:t>IPO initiation e-form</w:t>
            </w:r>
            <w:r w:rsidRPr="000961F5">
              <w:rPr>
                <w:lang w:eastAsia="x-none"/>
              </w:rPr>
              <w:t xml:space="preserve"> of [IPO initiation Field #2].”</w:t>
            </w:r>
          </w:p>
        </w:tc>
        <w:tc>
          <w:tcPr>
            <w:tcW w:w="1102" w:type="dxa"/>
          </w:tcPr>
          <w:p w14:paraId="1942460B"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0" w:type="dxa"/>
          </w:tcPr>
          <w:p w14:paraId="1E85C274"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096" w:type="dxa"/>
          </w:tcPr>
          <w:p w14:paraId="0C81A74C"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4" w:type="dxa"/>
          </w:tcPr>
          <w:p w14:paraId="64FBC934"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02" w:type="dxa"/>
          </w:tcPr>
          <w:p w14:paraId="2A62AB61" w14:textId="77777777" w:rsidR="00714644" w:rsidRPr="000961F5" w:rsidRDefault="00714644" w:rsidP="00EE24F6">
            <w:pPr>
              <w:spacing w:after="39"/>
              <w:ind w:left="0"/>
              <w:jc w:val="center"/>
              <w:rPr>
                <w:lang w:eastAsia="x-none"/>
              </w:rPr>
            </w:pPr>
          </w:p>
        </w:tc>
      </w:tr>
      <w:tr w:rsidR="00714644" w:rsidRPr="000961F5" w14:paraId="3032DA07" w14:textId="77777777" w:rsidTr="00EE24F6">
        <w:tc>
          <w:tcPr>
            <w:tcW w:w="337" w:type="dxa"/>
          </w:tcPr>
          <w:p w14:paraId="382CF94B" w14:textId="77777777" w:rsidR="00714644" w:rsidRPr="000961F5" w:rsidRDefault="00714644" w:rsidP="00EE24F6">
            <w:pPr>
              <w:spacing w:after="39"/>
              <w:ind w:left="0"/>
              <w:jc w:val="left"/>
              <w:rPr>
                <w:lang w:eastAsia="x-none"/>
              </w:rPr>
            </w:pPr>
            <w:r w:rsidRPr="000961F5">
              <w:rPr>
                <w:lang w:eastAsia="x-none"/>
              </w:rPr>
              <w:t>6</w:t>
            </w:r>
          </w:p>
        </w:tc>
        <w:tc>
          <w:tcPr>
            <w:tcW w:w="4598" w:type="dxa"/>
          </w:tcPr>
          <w:p w14:paraId="306488B7" w14:textId="77777777" w:rsidR="00714644" w:rsidRPr="000961F5" w:rsidRDefault="00714644" w:rsidP="00EE24F6">
            <w:pPr>
              <w:spacing w:after="39"/>
              <w:ind w:left="0"/>
              <w:jc w:val="left"/>
              <w:rPr>
                <w:lang w:eastAsia="x-none"/>
              </w:rPr>
            </w:pPr>
            <w:r w:rsidRPr="000961F5">
              <w:rPr>
                <w:lang w:eastAsia="x-none"/>
              </w:rPr>
              <w:t>After Drafting Sponsor submits IPO initiation e-form + before principal sponsor’s approval, 11:00 Public offer book open date -1</w:t>
            </w:r>
          </w:p>
          <w:p w14:paraId="1BDD9F7C" w14:textId="77777777" w:rsidR="00714644" w:rsidRPr="000961F5" w:rsidRDefault="00714644" w:rsidP="00EE24F6">
            <w:pPr>
              <w:spacing w:after="39"/>
              <w:ind w:left="0"/>
              <w:jc w:val="left"/>
              <w:rPr>
                <w:lang w:eastAsia="x-none"/>
              </w:rPr>
            </w:pPr>
          </w:p>
          <w:p w14:paraId="203C2B12" w14:textId="77777777" w:rsidR="00714644" w:rsidRPr="000961F5" w:rsidRDefault="00714644" w:rsidP="00EE24F6">
            <w:pPr>
              <w:spacing w:after="39"/>
              <w:ind w:left="0"/>
              <w:jc w:val="left"/>
              <w:rPr>
                <w:lang w:eastAsia="x-none"/>
              </w:rPr>
            </w:pPr>
            <w:r w:rsidRPr="000961F5">
              <w:rPr>
                <w:lang w:eastAsia="x-none"/>
              </w:rPr>
              <w:t xml:space="preserve">“REMINDER: The IPO initiation e-form must be </w:t>
            </w:r>
            <w:r w:rsidRPr="000961F5">
              <w:rPr>
                <w:u w:val="single"/>
                <w:lang w:eastAsia="x-none"/>
              </w:rPr>
              <w:t>approved</w:t>
            </w:r>
            <w:r w:rsidRPr="000961F5">
              <w:rPr>
                <w:lang w:eastAsia="x-none"/>
              </w:rPr>
              <w:t xml:space="preserve"> at 14:00 today to initiate the offering on [IPO initiation Field #51].”</w:t>
            </w:r>
          </w:p>
          <w:p w14:paraId="3F4D0EE8" w14:textId="77777777" w:rsidR="00714644" w:rsidRPr="000961F5" w:rsidRDefault="00714644" w:rsidP="00EE24F6">
            <w:pPr>
              <w:spacing w:after="39"/>
              <w:ind w:left="0"/>
              <w:jc w:val="left"/>
              <w:rPr>
                <w:lang w:eastAsia="x-none"/>
              </w:rPr>
            </w:pPr>
          </w:p>
        </w:tc>
        <w:tc>
          <w:tcPr>
            <w:tcW w:w="1102" w:type="dxa"/>
          </w:tcPr>
          <w:p w14:paraId="0A41AB0F"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0" w:type="dxa"/>
          </w:tcPr>
          <w:p w14:paraId="144C0A96"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096" w:type="dxa"/>
          </w:tcPr>
          <w:p w14:paraId="443ECF72" w14:textId="77777777" w:rsidR="00714644" w:rsidRPr="000961F5" w:rsidRDefault="00714644" w:rsidP="00EE24F6">
            <w:pPr>
              <w:spacing w:after="39"/>
              <w:ind w:left="0"/>
              <w:jc w:val="center"/>
              <w:rPr>
                <w:lang w:eastAsia="x-none"/>
              </w:rPr>
            </w:pPr>
          </w:p>
        </w:tc>
        <w:tc>
          <w:tcPr>
            <w:tcW w:w="1114" w:type="dxa"/>
          </w:tcPr>
          <w:p w14:paraId="38A90FAC" w14:textId="77777777" w:rsidR="00714644" w:rsidRPr="000961F5" w:rsidRDefault="00714644" w:rsidP="00EE24F6">
            <w:pPr>
              <w:spacing w:after="39"/>
              <w:ind w:left="0"/>
              <w:jc w:val="center"/>
              <w:rPr>
                <w:lang w:eastAsia="x-none"/>
              </w:rPr>
            </w:pPr>
          </w:p>
        </w:tc>
        <w:tc>
          <w:tcPr>
            <w:tcW w:w="1102" w:type="dxa"/>
          </w:tcPr>
          <w:p w14:paraId="48CB095C" w14:textId="77777777" w:rsidR="00714644" w:rsidRPr="000961F5" w:rsidRDefault="00714644" w:rsidP="00EE24F6">
            <w:pPr>
              <w:spacing w:after="39"/>
              <w:ind w:left="0"/>
              <w:jc w:val="center"/>
              <w:rPr>
                <w:lang w:eastAsia="x-none"/>
              </w:rPr>
            </w:pPr>
          </w:p>
        </w:tc>
      </w:tr>
      <w:tr w:rsidR="00714644" w:rsidRPr="000961F5" w14:paraId="5A51B3F9" w14:textId="77777777" w:rsidTr="00EE24F6">
        <w:tc>
          <w:tcPr>
            <w:tcW w:w="337" w:type="dxa"/>
          </w:tcPr>
          <w:p w14:paraId="29E2FC96" w14:textId="77777777" w:rsidR="00714644" w:rsidRPr="000961F5" w:rsidRDefault="00714644" w:rsidP="00EE24F6">
            <w:pPr>
              <w:spacing w:after="39"/>
              <w:ind w:left="0"/>
              <w:jc w:val="left"/>
              <w:rPr>
                <w:lang w:eastAsia="x-none"/>
              </w:rPr>
            </w:pPr>
            <w:r w:rsidRPr="000961F5">
              <w:rPr>
                <w:lang w:eastAsia="x-none"/>
              </w:rPr>
              <w:t>7</w:t>
            </w:r>
          </w:p>
        </w:tc>
        <w:tc>
          <w:tcPr>
            <w:tcW w:w="4598" w:type="dxa"/>
          </w:tcPr>
          <w:p w14:paraId="0400C942" w14:textId="77777777" w:rsidR="00714644" w:rsidRPr="000961F5" w:rsidRDefault="00714644" w:rsidP="00EE24F6">
            <w:pPr>
              <w:spacing w:after="39"/>
              <w:ind w:left="0"/>
              <w:jc w:val="left"/>
              <w:rPr>
                <w:lang w:eastAsia="x-none"/>
              </w:rPr>
            </w:pPr>
            <w:r w:rsidRPr="000961F5">
              <w:rPr>
                <w:lang w:eastAsia="x-none"/>
              </w:rPr>
              <w:t>After Drafting Sponsor submits IPO initiation e-form + before principal sponsor’s approval, 11:00 Public offer book open date -1</w:t>
            </w:r>
          </w:p>
          <w:p w14:paraId="2D359662" w14:textId="77777777" w:rsidR="00714644" w:rsidRPr="000961F5" w:rsidRDefault="00714644" w:rsidP="00EE24F6">
            <w:pPr>
              <w:spacing w:after="39"/>
              <w:ind w:left="0"/>
              <w:jc w:val="left"/>
              <w:rPr>
                <w:lang w:eastAsia="x-none"/>
              </w:rPr>
            </w:pPr>
          </w:p>
          <w:p w14:paraId="7BD70A49" w14:textId="77777777" w:rsidR="00714644" w:rsidRPr="000961F5" w:rsidRDefault="00714644" w:rsidP="00EE24F6">
            <w:pPr>
              <w:spacing w:after="39"/>
              <w:ind w:left="0"/>
              <w:jc w:val="left"/>
              <w:rPr>
                <w:lang w:eastAsia="x-none"/>
              </w:rPr>
            </w:pPr>
            <w:r w:rsidRPr="000961F5">
              <w:rPr>
                <w:lang w:eastAsia="x-none"/>
              </w:rPr>
              <w:t xml:space="preserve">“REMINDER: The IPO initiation e-form must be </w:t>
            </w:r>
            <w:r w:rsidRPr="000961F5">
              <w:rPr>
                <w:u w:val="single"/>
                <w:lang w:eastAsia="x-none"/>
              </w:rPr>
              <w:t>approved</w:t>
            </w:r>
            <w:r w:rsidRPr="000961F5">
              <w:rPr>
                <w:lang w:eastAsia="x-none"/>
              </w:rPr>
              <w:t xml:space="preserve"> at 14:00 today to initiate the offering on [IPO initiation Field #51].”</w:t>
            </w:r>
          </w:p>
          <w:p w14:paraId="03B286D0" w14:textId="77777777" w:rsidR="00714644" w:rsidRPr="000961F5" w:rsidRDefault="00714644" w:rsidP="00EE24F6">
            <w:pPr>
              <w:spacing w:after="39"/>
              <w:ind w:left="0"/>
              <w:jc w:val="left"/>
              <w:rPr>
                <w:lang w:eastAsia="x-none"/>
              </w:rPr>
            </w:pPr>
          </w:p>
        </w:tc>
        <w:tc>
          <w:tcPr>
            <w:tcW w:w="1102" w:type="dxa"/>
          </w:tcPr>
          <w:p w14:paraId="72EA8970"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0" w:type="dxa"/>
          </w:tcPr>
          <w:p w14:paraId="2AA79084"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096" w:type="dxa"/>
          </w:tcPr>
          <w:p w14:paraId="795FD11F" w14:textId="77777777" w:rsidR="00714644" w:rsidRPr="000961F5" w:rsidRDefault="00714644" w:rsidP="00EE24F6">
            <w:pPr>
              <w:spacing w:after="39"/>
              <w:ind w:left="0"/>
              <w:jc w:val="center"/>
              <w:rPr>
                <w:lang w:eastAsia="x-none"/>
              </w:rPr>
            </w:pPr>
          </w:p>
        </w:tc>
        <w:tc>
          <w:tcPr>
            <w:tcW w:w="1114" w:type="dxa"/>
          </w:tcPr>
          <w:p w14:paraId="6BE682CD" w14:textId="77777777" w:rsidR="00714644" w:rsidRPr="000961F5" w:rsidRDefault="00714644" w:rsidP="00EE24F6">
            <w:pPr>
              <w:spacing w:after="39"/>
              <w:ind w:left="0"/>
              <w:jc w:val="center"/>
              <w:rPr>
                <w:lang w:eastAsia="x-none"/>
              </w:rPr>
            </w:pPr>
          </w:p>
        </w:tc>
        <w:tc>
          <w:tcPr>
            <w:tcW w:w="1102" w:type="dxa"/>
          </w:tcPr>
          <w:p w14:paraId="0534EC16" w14:textId="77777777" w:rsidR="00714644" w:rsidRPr="000961F5" w:rsidRDefault="00714644" w:rsidP="00EE24F6">
            <w:pPr>
              <w:spacing w:after="39"/>
              <w:ind w:left="0"/>
              <w:jc w:val="center"/>
              <w:rPr>
                <w:lang w:eastAsia="x-none"/>
              </w:rPr>
            </w:pPr>
          </w:p>
        </w:tc>
      </w:tr>
      <w:tr w:rsidR="00714644" w:rsidRPr="000961F5" w14:paraId="65608FF7" w14:textId="77777777" w:rsidTr="00EE24F6">
        <w:tc>
          <w:tcPr>
            <w:tcW w:w="337" w:type="dxa"/>
          </w:tcPr>
          <w:p w14:paraId="0B724934" w14:textId="77777777" w:rsidR="00714644" w:rsidRPr="000961F5" w:rsidRDefault="00714644" w:rsidP="00EE24F6">
            <w:pPr>
              <w:spacing w:after="39"/>
              <w:ind w:left="0"/>
              <w:jc w:val="left"/>
              <w:rPr>
                <w:lang w:eastAsia="x-none"/>
              </w:rPr>
            </w:pPr>
            <w:r w:rsidRPr="000961F5">
              <w:rPr>
                <w:lang w:eastAsia="x-none"/>
              </w:rPr>
              <w:t>8</w:t>
            </w:r>
          </w:p>
        </w:tc>
        <w:tc>
          <w:tcPr>
            <w:tcW w:w="4598" w:type="dxa"/>
          </w:tcPr>
          <w:p w14:paraId="3A6EF907" w14:textId="77777777" w:rsidR="00714644" w:rsidRPr="000961F5" w:rsidRDefault="00714644" w:rsidP="00EE24F6">
            <w:pPr>
              <w:spacing w:after="39"/>
              <w:ind w:left="0"/>
              <w:jc w:val="left"/>
              <w:rPr>
                <w:lang w:eastAsia="x-none"/>
              </w:rPr>
            </w:pPr>
            <w:r w:rsidRPr="000961F5">
              <w:rPr>
                <w:lang w:eastAsia="x-none"/>
              </w:rPr>
              <w:t>Commencement of Public Offer</w:t>
            </w:r>
          </w:p>
          <w:p w14:paraId="4E5450AB" w14:textId="77777777" w:rsidR="00714644" w:rsidRPr="000961F5" w:rsidRDefault="00714644" w:rsidP="00EE24F6">
            <w:pPr>
              <w:spacing w:after="39"/>
              <w:ind w:left="0"/>
              <w:jc w:val="left"/>
              <w:rPr>
                <w:lang w:eastAsia="x-none"/>
              </w:rPr>
            </w:pPr>
          </w:p>
          <w:p w14:paraId="13A782C5" w14:textId="77777777" w:rsidR="00714644" w:rsidRPr="000961F5" w:rsidRDefault="00714644" w:rsidP="00EE24F6">
            <w:pPr>
              <w:spacing w:after="39"/>
              <w:ind w:left="0"/>
              <w:jc w:val="left"/>
              <w:rPr>
                <w:lang w:eastAsia="x-none"/>
              </w:rPr>
            </w:pPr>
            <w:r w:rsidRPr="000961F5">
              <w:rPr>
                <w:lang w:eastAsia="x-none"/>
              </w:rPr>
              <w:t xml:space="preserve">“The public offer of [IPO initiation Field #2] has opened for </w:t>
            </w:r>
            <w:r w:rsidRPr="000961F5">
              <w:rPr>
                <w:u w:val="single"/>
                <w:lang w:eastAsia="x-none"/>
              </w:rPr>
              <w:t>EIPO applications</w:t>
            </w:r>
            <w:r w:rsidRPr="000961F5">
              <w:rPr>
                <w:lang w:eastAsia="x-none"/>
              </w:rPr>
              <w:t>.”</w:t>
            </w:r>
          </w:p>
          <w:p w14:paraId="1C508075" w14:textId="77777777" w:rsidR="00714644" w:rsidRPr="000961F5" w:rsidRDefault="00714644" w:rsidP="00EE24F6">
            <w:pPr>
              <w:spacing w:after="39"/>
              <w:ind w:left="0"/>
              <w:jc w:val="left"/>
              <w:rPr>
                <w:lang w:eastAsia="x-none"/>
              </w:rPr>
            </w:pPr>
          </w:p>
        </w:tc>
        <w:tc>
          <w:tcPr>
            <w:tcW w:w="1102" w:type="dxa"/>
          </w:tcPr>
          <w:p w14:paraId="575CC784"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0" w:type="dxa"/>
          </w:tcPr>
          <w:p w14:paraId="1D5F09F1"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096" w:type="dxa"/>
          </w:tcPr>
          <w:p w14:paraId="620D271C"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4" w:type="dxa"/>
          </w:tcPr>
          <w:p w14:paraId="2DA23EBB"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02" w:type="dxa"/>
          </w:tcPr>
          <w:p w14:paraId="444D5271" w14:textId="77777777" w:rsidR="00714644" w:rsidRPr="000961F5" w:rsidRDefault="00714644" w:rsidP="00EE24F6">
            <w:pPr>
              <w:spacing w:after="39"/>
              <w:ind w:left="0"/>
              <w:jc w:val="center"/>
              <w:rPr>
                <w:lang w:eastAsia="x-none"/>
              </w:rPr>
            </w:pPr>
            <w:r w:rsidRPr="000961F5">
              <w:rPr>
                <w:lang w:eastAsia="x-none"/>
              </w:rPr>
              <w:sym w:font="Wingdings" w:char="F0FC"/>
            </w:r>
          </w:p>
        </w:tc>
      </w:tr>
    </w:tbl>
    <w:p w14:paraId="447FEB8B" w14:textId="77777777" w:rsidR="00714644" w:rsidRPr="000961F5" w:rsidRDefault="00714644" w:rsidP="00714644">
      <w:pPr>
        <w:ind w:left="0"/>
        <w:rPr>
          <w:lang w:eastAsia="x-none"/>
        </w:rPr>
      </w:pPr>
    </w:p>
    <w:p w14:paraId="7A7C1426" w14:textId="77777777" w:rsidR="00714644" w:rsidRPr="000961F5" w:rsidRDefault="00714644" w:rsidP="00714644">
      <w:pPr>
        <w:ind w:left="0"/>
        <w:rPr>
          <w:lang w:eastAsia="x-none"/>
        </w:rPr>
      </w:pPr>
    </w:p>
    <w:p w14:paraId="051E0226" w14:textId="77777777" w:rsidR="00714644" w:rsidRPr="000961F5" w:rsidRDefault="00714644" w:rsidP="00714644">
      <w:pPr>
        <w:ind w:left="0"/>
        <w:rPr>
          <w:lang w:eastAsia="x-none"/>
        </w:rPr>
      </w:pPr>
    </w:p>
    <w:p w14:paraId="6B452785" w14:textId="77777777" w:rsidR="00714644" w:rsidRPr="000961F5" w:rsidRDefault="00714644" w:rsidP="00714644">
      <w:pPr>
        <w:ind w:left="0"/>
        <w:rPr>
          <w:b/>
          <w:u w:val="single"/>
          <w:lang w:eastAsia="x-none"/>
        </w:rPr>
      </w:pPr>
      <w:r w:rsidRPr="000961F5">
        <w:rPr>
          <w:b/>
          <w:u w:val="single"/>
          <w:lang w:eastAsia="x-none"/>
        </w:rPr>
        <w:t>Preferential Offer</w:t>
      </w:r>
    </w:p>
    <w:p w14:paraId="570A109A" w14:textId="77777777" w:rsidR="00714644" w:rsidRPr="000961F5" w:rsidRDefault="00714644" w:rsidP="00714644">
      <w:pPr>
        <w:ind w:left="0"/>
        <w:rPr>
          <w:lang w:eastAsia="x-none"/>
        </w:rPr>
      </w:pPr>
    </w:p>
    <w:tbl>
      <w:tblPr>
        <w:tblStyle w:val="TableGrid"/>
        <w:tblW w:w="10428" w:type="dxa"/>
        <w:tblLook w:val="04A0" w:firstRow="1" w:lastRow="0" w:firstColumn="1" w:lastColumn="0" w:noHBand="0" w:noVBand="1"/>
      </w:tblPr>
      <w:tblGrid>
        <w:gridCol w:w="333"/>
        <w:gridCol w:w="6746"/>
        <w:gridCol w:w="1085"/>
        <w:gridCol w:w="2264"/>
      </w:tblGrid>
      <w:tr w:rsidR="00714644" w:rsidRPr="000961F5" w14:paraId="52503E45" w14:textId="77777777" w:rsidTr="00EE24F6">
        <w:tc>
          <w:tcPr>
            <w:tcW w:w="333" w:type="dxa"/>
            <w:shd w:val="clear" w:color="auto" w:fill="13426B"/>
          </w:tcPr>
          <w:p w14:paraId="382BC461" w14:textId="77777777" w:rsidR="00714644" w:rsidRPr="000961F5" w:rsidRDefault="00714644" w:rsidP="00EE24F6">
            <w:pPr>
              <w:spacing w:after="39"/>
              <w:ind w:left="0"/>
              <w:jc w:val="left"/>
              <w:rPr>
                <w:b/>
                <w:lang w:eastAsia="x-none"/>
              </w:rPr>
            </w:pPr>
            <w:r w:rsidRPr="000961F5">
              <w:rPr>
                <w:b/>
                <w:lang w:eastAsia="x-none"/>
              </w:rPr>
              <w:t>#</w:t>
            </w:r>
          </w:p>
        </w:tc>
        <w:tc>
          <w:tcPr>
            <w:tcW w:w="6746" w:type="dxa"/>
            <w:shd w:val="clear" w:color="auto" w:fill="13426B"/>
          </w:tcPr>
          <w:p w14:paraId="02198E51" w14:textId="77777777" w:rsidR="00714644" w:rsidRPr="000961F5" w:rsidRDefault="00714644" w:rsidP="00EE24F6">
            <w:pPr>
              <w:spacing w:after="39"/>
              <w:ind w:left="0"/>
              <w:jc w:val="left"/>
              <w:rPr>
                <w:b/>
                <w:lang w:eastAsia="x-none"/>
              </w:rPr>
            </w:pPr>
            <w:r w:rsidRPr="000961F5">
              <w:rPr>
                <w:b/>
                <w:lang w:eastAsia="x-none"/>
              </w:rPr>
              <w:t>Action</w:t>
            </w:r>
          </w:p>
        </w:tc>
        <w:tc>
          <w:tcPr>
            <w:tcW w:w="1085" w:type="dxa"/>
            <w:shd w:val="clear" w:color="auto" w:fill="13426B"/>
          </w:tcPr>
          <w:p w14:paraId="29755B12" w14:textId="77777777" w:rsidR="00714644" w:rsidRPr="000961F5" w:rsidRDefault="00714644" w:rsidP="00EE24F6">
            <w:pPr>
              <w:spacing w:after="39"/>
              <w:ind w:left="0"/>
              <w:jc w:val="left"/>
              <w:rPr>
                <w:b/>
                <w:lang w:eastAsia="x-none"/>
              </w:rPr>
            </w:pPr>
            <w:r w:rsidRPr="000961F5">
              <w:rPr>
                <w:b/>
                <w:lang w:eastAsia="x-none"/>
              </w:rPr>
              <w:t xml:space="preserve">Share Registrar </w:t>
            </w:r>
            <w:r w:rsidRPr="000961F5">
              <w:rPr>
                <w:b/>
                <w:lang w:eastAsia="x-none"/>
              </w:rPr>
              <w:lastRenderedPageBreak/>
              <w:t>(Maker + checker)</w:t>
            </w:r>
          </w:p>
        </w:tc>
        <w:tc>
          <w:tcPr>
            <w:tcW w:w="2264" w:type="dxa"/>
            <w:shd w:val="clear" w:color="auto" w:fill="13426B"/>
          </w:tcPr>
          <w:p w14:paraId="16338A60" w14:textId="77777777" w:rsidR="00714644" w:rsidRPr="000961F5" w:rsidRDefault="00714644" w:rsidP="00EE24F6">
            <w:pPr>
              <w:spacing w:after="39"/>
              <w:ind w:left="0"/>
              <w:jc w:val="left"/>
              <w:rPr>
                <w:b/>
                <w:lang w:eastAsia="x-none"/>
              </w:rPr>
            </w:pPr>
            <w:r w:rsidRPr="000961F5">
              <w:rPr>
                <w:b/>
                <w:lang w:eastAsia="x-none"/>
              </w:rPr>
              <w:lastRenderedPageBreak/>
              <w:t xml:space="preserve">HKSCC / Regulator(SFC)/ Regulator(HKEX)/ Drafting </w:t>
            </w:r>
            <w:r w:rsidRPr="000961F5">
              <w:rPr>
                <w:b/>
                <w:lang w:eastAsia="x-none"/>
              </w:rPr>
              <w:lastRenderedPageBreak/>
              <w:t>Sponsor / Principal Sponsor</w:t>
            </w:r>
          </w:p>
        </w:tc>
      </w:tr>
      <w:tr w:rsidR="00714644" w:rsidRPr="000961F5" w14:paraId="63FF0F0D" w14:textId="77777777" w:rsidTr="00EE24F6">
        <w:tc>
          <w:tcPr>
            <w:tcW w:w="333" w:type="dxa"/>
          </w:tcPr>
          <w:p w14:paraId="6B71BC26" w14:textId="77777777" w:rsidR="00714644" w:rsidRPr="000961F5" w:rsidRDefault="00714644" w:rsidP="00EE24F6">
            <w:pPr>
              <w:spacing w:after="39"/>
              <w:ind w:left="0"/>
              <w:jc w:val="left"/>
              <w:rPr>
                <w:lang w:eastAsia="x-none"/>
              </w:rPr>
            </w:pPr>
            <w:r w:rsidRPr="000961F5">
              <w:rPr>
                <w:lang w:eastAsia="x-none"/>
              </w:rPr>
              <w:lastRenderedPageBreak/>
              <w:t>1</w:t>
            </w:r>
          </w:p>
        </w:tc>
        <w:tc>
          <w:tcPr>
            <w:tcW w:w="6746" w:type="dxa"/>
          </w:tcPr>
          <w:p w14:paraId="054BEAE7" w14:textId="77777777" w:rsidR="00714644" w:rsidRPr="000961F5" w:rsidRDefault="00714644" w:rsidP="00EE24F6">
            <w:pPr>
              <w:spacing w:after="39"/>
              <w:ind w:left="0"/>
              <w:jc w:val="left"/>
              <w:rPr>
                <w:lang w:eastAsia="x-none"/>
              </w:rPr>
            </w:pPr>
            <w:r w:rsidRPr="000961F5">
              <w:rPr>
                <w:lang w:eastAsia="x-none"/>
              </w:rPr>
              <w:t>Before Share Registrar (checker) authorises entries, 9am public offer book close date</w:t>
            </w:r>
          </w:p>
          <w:p w14:paraId="4C7F6560" w14:textId="77777777" w:rsidR="00714644" w:rsidRPr="000961F5" w:rsidRDefault="00714644" w:rsidP="00EE24F6">
            <w:pPr>
              <w:spacing w:after="39"/>
              <w:ind w:left="0"/>
              <w:jc w:val="left"/>
              <w:rPr>
                <w:lang w:eastAsia="x-none"/>
              </w:rPr>
            </w:pPr>
          </w:p>
          <w:p w14:paraId="4E60FC53" w14:textId="77777777" w:rsidR="00714644" w:rsidRPr="000961F5" w:rsidRDefault="00714644" w:rsidP="00EE24F6">
            <w:pPr>
              <w:spacing w:after="39"/>
              <w:ind w:left="0"/>
              <w:jc w:val="left"/>
              <w:rPr>
                <w:lang w:eastAsia="x-none"/>
              </w:rPr>
            </w:pPr>
            <w:r w:rsidRPr="000961F5">
              <w:rPr>
                <w:lang w:eastAsia="x-none"/>
              </w:rPr>
              <w:t xml:space="preserve">“REMINDER: The deadline for </w:t>
            </w:r>
            <w:r w:rsidRPr="000961F5">
              <w:rPr>
                <w:u w:val="single"/>
                <w:lang w:eastAsia="x-none"/>
              </w:rPr>
              <w:t>inputting</w:t>
            </w:r>
            <w:r w:rsidRPr="000961F5">
              <w:rPr>
                <w:lang w:eastAsia="x-none"/>
              </w:rPr>
              <w:t xml:space="preserve"> the settlement details for [IPO initiation Field #10] [IPO initiation Field #2]‘s [IPO initiation Field #59] is 12:00 today.”</w:t>
            </w:r>
          </w:p>
          <w:p w14:paraId="79BCDDEE" w14:textId="77777777" w:rsidR="00714644" w:rsidRPr="000961F5" w:rsidRDefault="00714644" w:rsidP="00EE24F6">
            <w:pPr>
              <w:spacing w:after="39"/>
              <w:ind w:left="0"/>
              <w:jc w:val="left"/>
              <w:rPr>
                <w:lang w:eastAsia="x-none"/>
              </w:rPr>
            </w:pPr>
          </w:p>
        </w:tc>
        <w:tc>
          <w:tcPr>
            <w:tcW w:w="1085" w:type="dxa"/>
          </w:tcPr>
          <w:p w14:paraId="5D9AF53C"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2264" w:type="dxa"/>
          </w:tcPr>
          <w:p w14:paraId="1CBEEFB7" w14:textId="77777777" w:rsidR="00714644" w:rsidRPr="000961F5" w:rsidRDefault="00714644" w:rsidP="00EE24F6">
            <w:pPr>
              <w:spacing w:after="39"/>
              <w:ind w:left="0"/>
              <w:jc w:val="center"/>
              <w:rPr>
                <w:lang w:eastAsia="x-none"/>
              </w:rPr>
            </w:pPr>
          </w:p>
        </w:tc>
      </w:tr>
      <w:tr w:rsidR="00714644" w:rsidRPr="000961F5" w14:paraId="1E1BF496" w14:textId="77777777" w:rsidTr="00EE24F6">
        <w:tc>
          <w:tcPr>
            <w:tcW w:w="333" w:type="dxa"/>
          </w:tcPr>
          <w:p w14:paraId="4AF1622E" w14:textId="77777777" w:rsidR="00714644" w:rsidRPr="000961F5" w:rsidRDefault="00714644" w:rsidP="00EE24F6">
            <w:pPr>
              <w:spacing w:after="39"/>
              <w:ind w:left="0"/>
              <w:jc w:val="left"/>
              <w:rPr>
                <w:lang w:eastAsia="x-none"/>
              </w:rPr>
            </w:pPr>
            <w:r w:rsidRPr="000961F5">
              <w:rPr>
                <w:lang w:eastAsia="x-none"/>
              </w:rPr>
              <w:t>2</w:t>
            </w:r>
          </w:p>
        </w:tc>
        <w:tc>
          <w:tcPr>
            <w:tcW w:w="6746" w:type="dxa"/>
          </w:tcPr>
          <w:p w14:paraId="29504D3D" w14:textId="77777777" w:rsidR="00714644" w:rsidRPr="000961F5" w:rsidRDefault="00714644" w:rsidP="00EE24F6">
            <w:pPr>
              <w:spacing w:after="39"/>
              <w:ind w:left="0"/>
              <w:jc w:val="left"/>
              <w:rPr>
                <w:lang w:eastAsia="x-none"/>
              </w:rPr>
            </w:pPr>
            <w:r w:rsidRPr="000961F5">
              <w:rPr>
                <w:lang w:eastAsia="x-none"/>
              </w:rPr>
              <w:t>Share Registrar (maker) inputs the settlement details for the preferential offers</w:t>
            </w:r>
          </w:p>
          <w:p w14:paraId="08AFDE6D" w14:textId="77777777" w:rsidR="00714644" w:rsidRPr="000961F5" w:rsidRDefault="00714644" w:rsidP="00EE24F6">
            <w:pPr>
              <w:spacing w:after="39"/>
              <w:ind w:left="0"/>
              <w:jc w:val="left"/>
              <w:rPr>
                <w:lang w:eastAsia="x-none"/>
              </w:rPr>
            </w:pPr>
            <w:r w:rsidRPr="000961F5">
              <w:rPr>
                <w:lang w:eastAsia="x-none"/>
              </w:rPr>
              <w:t>[Temporary -&gt; Pending]</w:t>
            </w:r>
          </w:p>
          <w:p w14:paraId="5DF4B717" w14:textId="77777777" w:rsidR="00714644" w:rsidRPr="000961F5" w:rsidRDefault="00714644" w:rsidP="00EE24F6">
            <w:pPr>
              <w:spacing w:after="39"/>
              <w:ind w:left="0"/>
              <w:jc w:val="left"/>
              <w:rPr>
                <w:lang w:eastAsia="x-none"/>
              </w:rPr>
            </w:pPr>
          </w:p>
          <w:p w14:paraId="1020CFBD" w14:textId="77777777" w:rsidR="00714644" w:rsidRPr="000961F5" w:rsidRDefault="00714644" w:rsidP="00EE24F6">
            <w:pPr>
              <w:spacing w:after="39"/>
              <w:ind w:left="0"/>
              <w:jc w:val="left"/>
              <w:rPr>
                <w:lang w:eastAsia="x-none"/>
              </w:rPr>
            </w:pPr>
            <w:r w:rsidRPr="000961F5">
              <w:rPr>
                <w:lang w:eastAsia="x-none"/>
              </w:rPr>
              <w:t xml:space="preserve">“[Share Registrar (maker)] has inputted the settlement details for [IPO initiation Field #10] [IPO initiation Field #2]‘s [IPO initiation Field #59] for </w:t>
            </w:r>
            <w:r w:rsidRPr="000961F5">
              <w:rPr>
                <w:u w:val="single"/>
                <w:lang w:eastAsia="x-none"/>
              </w:rPr>
              <w:t>approval</w:t>
            </w:r>
            <w:r w:rsidRPr="000961F5">
              <w:rPr>
                <w:lang w:eastAsia="x-none"/>
              </w:rPr>
              <w:t>.”</w:t>
            </w:r>
          </w:p>
          <w:p w14:paraId="55CE4C17" w14:textId="77777777" w:rsidR="00714644" w:rsidRPr="000961F5" w:rsidRDefault="00714644" w:rsidP="00EE24F6">
            <w:pPr>
              <w:spacing w:after="39"/>
              <w:ind w:left="0"/>
              <w:jc w:val="left"/>
              <w:rPr>
                <w:lang w:eastAsia="x-none"/>
              </w:rPr>
            </w:pPr>
          </w:p>
        </w:tc>
        <w:tc>
          <w:tcPr>
            <w:tcW w:w="1085" w:type="dxa"/>
          </w:tcPr>
          <w:p w14:paraId="664A04AA"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2264" w:type="dxa"/>
          </w:tcPr>
          <w:p w14:paraId="40A1E6B1" w14:textId="77777777" w:rsidR="00714644" w:rsidRPr="000961F5" w:rsidRDefault="00714644" w:rsidP="00EE24F6">
            <w:pPr>
              <w:spacing w:after="39"/>
              <w:ind w:left="0"/>
              <w:jc w:val="center"/>
              <w:rPr>
                <w:lang w:eastAsia="x-none"/>
              </w:rPr>
            </w:pPr>
          </w:p>
        </w:tc>
      </w:tr>
      <w:tr w:rsidR="00714644" w:rsidRPr="000961F5" w14:paraId="44431BAE" w14:textId="77777777" w:rsidTr="00EE24F6">
        <w:tc>
          <w:tcPr>
            <w:tcW w:w="333" w:type="dxa"/>
          </w:tcPr>
          <w:p w14:paraId="3182E1A1" w14:textId="77777777" w:rsidR="00714644" w:rsidRPr="000961F5" w:rsidRDefault="00714644" w:rsidP="00EE24F6">
            <w:pPr>
              <w:spacing w:after="39"/>
              <w:ind w:left="0"/>
              <w:jc w:val="left"/>
              <w:rPr>
                <w:lang w:eastAsia="x-none"/>
              </w:rPr>
            </w:pPr>
            <w:r w:rsidRPr="000961F5">
              <w:rPr>
                <w:lang w:eastAsia="x-none"/>
              </w:rPr>
              <w:t>3</w:t>
            </w:r>
          </w:p>
        </w:tc>
        <w:tc>
          <w:tcPr>
            <w:tcW w:w="6746" w:type="dxa"/>
          </w:tcPr>
          <w:p w14:paraId="0516ADBE" w14:textId="77777777" w:rsidR="00714644" w:rsidRPr="000961F5" w:rsidRDefault="00714644" w:rsidP="00EE24F6">
            <w:pPr>
              <w:spacing w:after="39"/>
              <w:ind w:left="0"/>
              <w:jc w:val="left"/>
              <w:rPr>
                <w:lang w:eastAsia="x-none"/>
              </w:rPr>
            </w:pPr>
            <w:r w:rsidRPr="000961F5">
              <w:rPr>
                <w:lang w:eastAsia="x-none"/>
              </w:rPr>
              <w:t>Share Registrar (checker) reverts entries to Share Registrar (maker)</w:t>
            </w:r>
          </w:p>
          <w:p w14:paraId="5213F3BE" w14:textId="77777777" w:rsidR="00714644" w:rsidRPr="000961F5" w:rsidRDefault="00714644" w:rsidP="00EE24F6">
            <w:pPr>
              <w:spacing w:after="39"/>
              <w:ind w:left="0"/>
              <w:jc w:val="left"/>
              <w:rPr>
                <w:lang w:eastAsia="x-none"/>
              </w:rPr>
            </w:pPr>
            <w:r w:rsidRPr="000961F5">
              <w:rPr>
                <w:lang w:eastAsia="x-none"/>
              </w:rPr>
              <w:t>[Pending -&gt; Temporary]</w:t>
            </w:r>
          </w:p>
          <w:p w14:paraId="627A8FD2" w14:textId="77777777" w:rsidR="00714644" w:rsidRPr="000961F5" w:rsidRDefault="00714644" w:rsidP="00EE24F6">
            <w:pPr>
              <w:spacing w:after="39"/>
              <w:ind w:left="0"/>
              <w:jc w:val="left"/>
              <w:rPr>
                <w:lang w:eastAsia="x-none"/>
              </w:rPr>
            </w:pPr>
          </w:p>
          <w:p w14:paraId="12EC564A" w14:textId="77777777" w:rsidR="00714644" w:rsidRPr="000961F5" w:rsidRDefault="00714644" w:rsidP="00EE24F6">
            <w:pPr>
              <w:spacing w:after="39"/>
              <w:ind w:left="0"/>
              <w:jc w:val="left"/>
              <w:rPr>
                <w:lang w:eastAsia="x-none"/>
              </w:rPr>
            </w:pPr>
            <w:r w:rsidRPr="000961F5">
              <w:rPr>
                <w:lang w:eastAsia="x-none"/>
              </w:rPr>
              <w:t xml:space="preserve">“[Share Registrar (checker)] has reverted the settlement details for [IPO initiation Field #10] [IPO initiation Field #2]‘s  [IPO initiation Field #59] for </w:t>
            </w:r>
            <w:r w:rsidRPr="000961F5">
              <w:rPr>
                <w:u w:val="single"/>
                <w:lang w:eastAsia="x-none"/>
              </w:rPr>
              <w:t>amendment</w:t>
            </w:r>
            <w:r w:rsidRPr="000961F5">
              <w:rPr>
                <w:lang w:eastAsia="x-none"/>
              </w:rPr>
              <w:t>.”</w:t>
            </w:r>
          </w:p>
        </w:tc>
        <w:tc>
          <w:tcPr>
            <w:tcW w:w="1085" w:type="dxa"/>
          </w:tcPr>
          <w:p w14:paraId="0FB7170C"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2264" w:type="dxa"/>
          </w:tcPr>
          <w:p w14:paraId="7DFBE9BE" w14:textId="77777777" w:rsidR="00714644" w:rsidRPr="000961F5" w:rsidRDefault="00714644" w:rsidP="00EE24F6">
            <w:pPr>
              <w:spacing w:after="39"/>
              <w:ind w:left="0"/>
              <w:jc w:val="center"/>
              <w:rPr>
                <w:lang w:eastAsia="x-none"/>
              </w:rPr>
            </w:pPr>
          </w:p>
        </w:tc>
      </w:tr>
      <w:tr w:rsidR="00714644" w:rsidRPr="000961F5" w14:paraId="14A4DEB3" w14:textId="77777777" w:rsidTr="00EE24F6">
        <w:tc>
          <w:tcPr>
            <w:tcW w:w="333" w:type="dxa"/>
          </w:tcPr>
          <w:p w14:paraId="5D89AD36" w14:textId="77777777" w:rsidR="00714644" w:rsidRPr="000961F5" w:rsidRDefault="00714644" w:rsidP="00EE24F6">
            <w:pPr>
              <w:spacing w:after="39"/>
              <w:ind w:left="0"/>
              <w:jc w:val="left"/>
              <w:rPr>
                <w:lang w:eastAsia="x-none"/>
              </w:rPr>
            </w:pPr>
            <w:r w:rsidRPr="000961F5">
              <w:rPr>
                <w:lang w:eastAsia="x-none"/>
              </w:rPr>
              <w:t>4</w:t>
            </w:r>
          </w:p>
        </w:tc>
        <w:tc>
          <w:tcPr>
            <w:tcW w:w="6746" w:type="dxa"/>
          </w:tcPr>
          <w:p w14:paraId="05C6EA01" w14:textId="77777777" w:rsidR="00714644" w:rsidRPr="000961F5" w:rsidRDefault="00714644" w:rsidP="00EE24F6">
            <w:pPr>
              <w:spacing w:after="39"/>
              <w:ind w:left="0"/>
              <w:jc w:val="left"/>
              <w:rPr>
                <w:lang w:eastAsia="x-none"/>
              </w:rPr>
            </w:pPr>
            <w:r w:rsidRPr="000961F5">
              <w:rPr>
                <w:lang w:eastAsia="x-none"/>
              </w:rPr>
              <w:t>Share Registrar (checker) authorizes entries from Share Registrar (maker)</w:t>
            </w:r>
          </w:p>
          <w:p w14:paraId="3B0BE5BB" w14:textId="77777777" w:rsidR="00714644" w:rsidRPr="000961F5" w:rsidRDefault="00714644" w:rsidP="00EE24F6">
            <w:pPr>
              <w:spacing w:after="39"/>
              <w:ind w:left="0"/>
              <w:jc w:val="left"/>
              <w:rPr>
                <w:lang w:eastAsia="x-none"/>
              </w:rPr>
            </w:pPr>
            <w:r w:rsidRPr="000961F5">
              <w:rPr>
                <w:lang w:eastAsia="x-none"/>
              </w:rPr>
              <w:t>[Pending -&gt; Authorized]</w:t>
            </w:r>
          </w:p>
          <w:p w14:paraId="527907B5" w14:textId="77777777" w:rsidR="00714644" w:rsidRPr="000961F5" w:rsidRDefault="00714644" w:rsidP="00EE24F6">
            <w:pPr>
              <w:spacing w:after="39"/>
              <w:ind w:left="0"/>
              <w:jc w:val="left"/>
              <w:rPr>
                <w:lang w:eastAsia="x-none"/>
              </w:rPr>
            </w:pPr>
          </w:p>
          <w:p w14:paraId="08297D41" w14:textId="77777777" w:rsidR="00714644" w:rsidRPr="000961F5" w:rsidRDefault="00714644" w:rsidP="00EE24F6">
            <w:pPr>
              <w:spacing w:after="39"/>
              <w:ind w:left="0"/>
              <w:jc w:val="left"/>
              <w:rPr>
                <w:lang w:eastAsia="x-none"/>
              </w:rPr>
            </w:pPr>
            <w:r w:rsidRPr="000961F5">
              <w:rPr>
                <w:lang w:eastAsia="x-none"/>
              </w:rPr>
              <w:t xml:space="preserve">“[Share Registrar (checker)] has </w:t>
            </w:r>
            <w:r w:rsidRPr="000961F5">
              <w:rPr>
                <w:u w:val="single"/>
                <w:lang w:eastAsia="x-none"/>
              </w:rPr>
              <w:t>authorized</w:t>
            </w:r>
            <w:r w:rsidRPr="000961F5">
              <w:rPr>
                <w:lang w:eastAsia="x-none"/>
              </w:rPr>
              <w:t xml:space="preserve"> the settlement details for [IPO initiation Field #10] [IPO initiation Field #2]’s [IPO initiation Field #59].”</w:t>
            </w:r>
          </w:p>
        </w:tc>
        <w:tc>
          <w:tcPr>
            <w:tcW w:w="1085" w:type="dxa"/>
          </w:tcPr>
          <w:p w14:paraId="3AB6D991"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2264" w:type="dxa"/>
          </w:tcPr>
          <w:p w14:paraId="13C556F0" w14:textId="77777777" w:rsidR="00714644" w:rsidRPr="000961F5" w:rsidRDefault="00714644" w:rsidP="00EE24F6">
            <w:pPr>
              <w:spacing w:after="39"/>
              <w:ind w:left="0"/>
              <w:jc w:val="center"/>
              <w:rPr>
                <w:lang w:eastAsia="x-none"/>
              </w:rPr>
            </w:pPr>
            <w:r w:rsidRPr="000961F5">
              <w:rPr>
                <w:lang w:eastAsia="x-none"/>
              </w:rPr>
              <w:sym w:font="Wingdings" w:char="F0FC"/>
            </w:r>
          </w:p>
        </w:tc>
      </w:tr>
    </w:tbl>
    <w:p w14:paraId="140044A2" w14:textId="77777777" w:rsidR="00714644" w:rsidRPr="000961F5" w:rsidRDefault="00714644" w:rsidP="00714644">
      <w:pPr>
        <w:ind w:left="0"/>
        <w:rPr>
          <w:lang w:eastAsia="x-none"/>
        </w:rPr>
      </w:pPr>
    </w:p>
    <w:p w14:paraId="6955B8E4" w14:textId="77777777" w:rsidR="00714644" w:rsidRPr="000961F5" w:rsidRDefault="00714644" w:rsidP="00714644">
      <w:pPr>
        <w:ind w:left="0"/>
        <w:rPr>
          <w:b/>
          <w:u w:val="single"/>
          <w:lang w:eastAsia="x-none"/>
        </w:rPr>
      </w:pPr>
      <w:r w:rsidRPr="000961F5">
        <w:rPr>
          <w:b/>
          <w:u w:val="single"/>
          <w:lang w:eastAsia="x-none"/>
        </w:rPr>
        <w:t>Public offer size adjustment option</w:t>
      </w:r>
    </w:p>
    <w:p w14:paraId="18A2EBF5" w14:textId="77777777" w:rsidR="00714644" w:rsidRPr="000961F5" w:rsidRDefault="00714644" w:rsidP="00714644">
      <w:pPr>
        <w:ind w:left="0"/>
        <w:rPr>
          <w:lang w:eastAsia="x-none"/>
        </w:rPr>
      </w:pPr>
    </w:p>
    <w:tbl>
      <w:tblPr>
        <w:tblStyle w:val="TableGrid"/>
        <w:tblW w:w="10428" w:type="dxa"/>
        <w:tblLook w:val="04A0" w:firstRow="1" w:lastRow="0" w:firstColumn="1" w:lastColumn="0" w:noHBand="0" w:noVBand="1"/>
      </w:tblPr>
      <w:tblGrid>
        <w:gridCol w:w="333"/>
        <w:gridCol w:w="6466"/>
        <w:gridCol w:w="1701"/>
        <w:gridCol w:w="1928"/>
      </w:tblGrid>
      <w:tr w:rsidR="00714644" w:rsidRPr="000961F5" w14:paraId="5EE7243A" w14:textId="77777777" w:rsidTr="00EE24F6">
        <w:tc>
          <w:tcPr>
            <w:tcW w:w="333" w:type="dxa"/>
            <w:shd w:val="clear" w:color="auto" w:fill="13426B"/>
          </w:tcPr>
          <w:p w14:paraId="3D42C369" w14:textId="77777777" w:rsidR="00714644" w:rsidRPr="000961F5" w:rsidRDefault="00714644" w:rsidP="00EE24F6">
            <w:pPr>
              <w:spacing w:after="39"/>
              <w:ind w:left="0"/>
              <w:jc w:val="left"/>
              <w:rPr>
                <w:b/>
                <w:lang w:eastAsia="x-none"/>
              </w:rPr>
            </w:pPr>
            <w:r w:rsidRPr="000961F5">
              <w:rPr>
                <w:b/>
                <w:lang w:eastAsia="x-none"/>
              </w:rPr>
              <w:t>#</w:t>
            </w:r>
          </w:p>
        </w:tc>
        <w:tc>
          <w:tcPr>
            <w:tcW w:w="6466" w:type="dxa"/>
            <w:shd w:val="clear" w:color="auto" w:fill="13426B"/>
          </w:tcPr>
          <w:p w14:paraId="454F6FD5" w14:textId="77777777" w:rsidR="00714644" w:rsidRPr="000961F5" w:rsidRDefault="00714644" w:rsidP="00EE24F6">
            <w:pPr>
              <w:spacing w:after="39"/>
              <w:ind w:left="0"/>
              <w:jc w:val="left"/>
              <w:rPr>
                <w:b/>
                <w:lang w:eastAsia="x-none"/>
              </w:rPr>
            </w:pPr>
            <w:r w:rsidRPr="000961F5">
              <w:rPr>
                <w:b/>
                <w:lang w:eastAsia="x-none"/>
              </w:rPr>
              <w:t>Action</w:t>
            </w:r>
          </w:p>
        </w:tc>
        <w:tc>
          <w:tcPr>
            <w:tcW w:w="1701" w:type="dxa"/>
            <w:shd w:val="clear" w:color="auto" w:fill="13426B"/>
          </w:tcPr>
          <w:p w14:paraId="13820C4F" w14:textId="77777777" w:rsidR="00714644" w:rsidRPr="000961F5" w:rsidRDefault="00714644" w:rsidP="00EE24F6">
            <w:pPr>
              <w:spacing w:after="39"/>
              <w:ind w:left="0"/>
              <w:jc w:val="left"/>
              <w:rPr>
                <w:b/>
                <w:lang w:eastAsia="x-none"/>
              </w:rPr>
            </w:pPr>
            <w:r w:rsidRPr="000961F5">
              <w:rPr>
                <w:b/>
                <w:lang w:eastAsia="x-none"/>
              </w:rPr>
              <w:t>Drafting Sponsor (maker) / Principal Sponsor (checker)</w:t>
            </w:r>
          </w:p>
        </w:tc>
        <w:tc>
          <w:tcPr>
            <w:tcW w:w="1928" w:type="dxa"/>
            <w:shd w:val="clear" w:color="auto" w:fill="13426B"/>
          </w:tcPr>
          <w:p w14:paraId="7F1EE293" w14:textId="77777777" w:rsidR="00714644" w:rsidRPr="000961F5" w:rsidRDefault="00714644" w:rsidP="00EE24F6">
            <w:pPr>
              <w:spacing w:after="39"/>
              <w:ind w:left="0"/>
              <w:jc w:val="left"/>
              <w:rPr>
                <w:b/>
                <w:lang w:eastAsia="x-none"/>
              </w:rPr>
            </w:pPr>
            <w:r w:rsidRPr="000961F5">
              <w:rPr>
                <w:b/>
                <w:lang w:eastAsia="x-none"/>
              </w:rPr>
              <w:t xml:space="preserve">HKSCC / Regulator(SFC) / Regulator(HKEX) / </w:t>
            </w:r>
          </w:p>
        </w:tc>
      </w:tr>
      <w:tr w:rsidR="00714644" w:rsidRPr="000961F5" w14:paraId="007773AE" w14:textId="77777777" w:rsidTr="00EE24F6">
        <w:tc>
          <w:tcPr>
            <w:tcW w:w="333" w:type="dxa"/>
          </w:tcPr>
          <w:p w14:paraId="6465A49A" w14:textId="77777777" w:rsidR="00714644" w:rsidRPr="000961F5" w:rsidRDefault="00714644" w:rsidP="00EE24F6">
            <w:pPr>
              <w:spacing w:after="39"/>
              <w:ind w:left="0"/>
              <w:jc w:val="left"/>
              <w:rPr>
                <w:lang w:eastAsia="x-none"/>
              </w:rPr>
            </w:pPr>
            <w:r w:rsidRPr="000961F5">
              <w:rPr>
                <w:lang w:eastAsia="x-none"/>
              </w:rPr>
              <w:t>1</w:t>
            </w:r>
          </w:p>
        </w:tc>
        <w:tc>
          <w:tcPr>
            <w:tcW w:w="6466" w:type="dxa"/>
          </w:tcPr>
          <w:p w14:paraId="2A68987D" w14:textId="77777777" w:rsidR="00714644" w:rsidRPr="000961F5" w:rsidRDefault="00714644" w:rsidP="00EE24F6">
            <w:pPr>
              <w:spacing w:after="39"/>
              <w:ind w:left="0"/>
              <w:jc w:val="left"/>
              <w:rPr>
                <w:lang w:eastAsia="x-none"/>
              </w:rPr>
            </w:pPr>
            <w:r w:rsidRPr="000961F5">
              <w:rPr>
                <w:lang w:eastAsia="x-none"/>
              </w:rPr>
              <w:t>Before principal sponsor authorises entries, 9am public offer book close date</w:t>
            </w:r>
          </w:p>
          <w:p w14:paraId="09AEC682" w14:textId="77777777" w:rsidR="00714644" w:rsidRPr="000961F5" w:rsidRDefault="00714644" w:rsidP="00EE24F6">
            <w:pPr>
              <w:spacing w:after="39"/>
              <w:ind w:left="0"/>
              <w:jc w:val="left"/>
              <w:rPr>
                <w:lang w:eastAsia="x-none"/>
              </w:rPr>
            </w:pPr>
          </w:p>
          <w:p w14:paraId="11022D90" w14:textId="77777777" w:rsidR="00714644" w:rsidRPr="000961F5" w:rsidRDefault="00714644" w:rsidP="00EE24F6">
            <w:pPr>
              <w:spacing w:after="39"/>
              <w:ind w:left="0"/>
              <w:jc w:val="left"/>
              <w:rPr>
                <w:lang w:eastAsia="x-none"/>
              </w:rPr>
            </w:pPr>
            <w:r w:rsidRPr="000961F5">
              <w:rPr>
                <w:lang w:eastAsia="x-none"/>
              </w:rPr>
              <w:t xml:space="preserve">“REMINDER: The deadline for </w:t>
            </w:r>
            <w:r w:rsidRPr="000961F5">
              <w:rPr>
                <w:u w:val="single"/>
                <w:lang w:eastAsia="x-none"/>
              </w:rPr>
              <w:t>inputting</w:t>
            </w:r>
            <w:r w:rsidRPr="000961F5">
              <w:rPr>
                <w:lang w:eastAsia="x-none"/>
              </w:rPr>
              <w:t xml:space="preserve"> the settlement details for [IPO initiation Field #10] [IPO initiation Field #2]’s public offer size adjustment option is 12:00 today.”</w:t>
            </w:r>
          </w:p>
          <w:p w14:paraId="1B9AB9F7" w14:textId="77777777" w:rsidR="00714644" w:rsidRPr="000961F5" w:rsidRDefault="00714644" w:rsidP="00EE24F6">
            <w:pPr>
              <w:spacing w:after="39"/>
              <w:ind w:left="0"/>
              <w:jc w:val="left"/>
              <w:rPr>
                <w:lang w:eastAsia="x-none"/>
              </w:rPr>
            </w:pPr>
          </w:p>
        </w:tc>
        <w:tc>
          <w:tcPr>
            <w:tcW w:w="1701" w:type="dxa"/>
          </w:tcPr>
          <w:p w14:paraId="19DD0B9B"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928" w:type="dxa"/>
          </w:tcPr>
          <w:p w14:paraId="5012E8BD" w14:textId="77777777" w:rsidR="00714644" w:rsidRPr="000961F5" w:rsidRDefault="00714644" w:rsidP="00EE24F6">
            <w:pPr>
              <w:spacing w:after="39"/>
              <w:ind w:left="0"/>
              <w:jc w:val="center"/>
              <w:rPr>
                <w:lang w:eastAsia="x-none"/>
              </w:rPr>
            </w:pPr>
          </w:p>
        </w:tc>
      </w:tr>
      <w:tr w:rsidR="00714644" w:rsidRPr="000961F5" w14:paraId="26FCD951" w14:textId="77777777" w:rsidTr="00EE24F6">
        <w:tc>
          <w:tcPr>
            <w:tcW w:w="333" w:type="dxa"/>
          </w:tcPr>
          <w:p w14:paraId="019D8599" w14:textId="77777777" w:rsidR="00714644" w:rsidRPr="000961F5" w:rsidRDefault="00714644" w:rsidP="00EE24F6">
            <w:pPr>
              <w:spacing w:after="39"/>
              <w:ind w:left="0"/>
              <w:jc w:val="left"/>
              <w:rPr>
                <w:lang w:eastAsia="x-none"/>
              </w:rPr>
            </w:pPr>
            <w:r w:rsidRPr="000961F5">
              <w:rPr>
                <w:lang w:eastAsia="x-none"/>
              </w:rPr>
              <w:t>2</w:t>
            </w:r>
          </w:p>
        </w:tc>
        <w:tc>
          <w:tcPr>
            <w:tcW w:w="6466" w:type="dxa"/>
          </w:tcPr>
          <w:p w14:paraId="131AF895" w14:textId="77777777" w:rsidR="00714644" w:rsidRPr="000961F5" w:rsidRDefault="00714644" w:rsidP="00EE24F6">
            <w:pPr>
              <w:spacing w:after="39"/>
              <w:ind w:left="0"/>
              <w:jc w:val="left"/>
              <w:rPr>
                <w:lang w:eastAsia="x-none"/>
              </w:rPr>
            </w:pPr>
            <w:r w:rsidRPr="000961F5">
              <w:rPr>
                <w:lang w:eastAsia="x-none"/>
              </w:rPr>
              <w:t>Drafting Sponsor inputs the settlement details for the public offer size adjustment option</w:t>
            </w:r>
          </w:p>
          <w:p w14:paraId="0CBF1B5F" w14:textId="77777777" w:rsidR="00714644" w:rsidRPr="000961F5" w:rsidRDefault="00714644" w:rsidP="00EE24F6">
            <w:pPr>
              <w:spacing w:after="39"/>
              <w:ind w:left="0"/>
              <w:jc w:val="left"/>
              <w:rPr>
                <w:lang w:eastAsia="x-none"/>
              </w:rPr>
            </w:pPr>
            <w:r w:rsidRPr="000961F5">
              <w:rPr>
                <w:lang w:eastAsia="x-none"/>
              </w:rPr>
              <w:lastRenderedPageBreak/>
              <w:t>[Temporary -&gt; Pending]</w:t>
            </w:r>
          </w:p>
          <w:p w14:paraId="1A89CF49" w14:textId="77777777" w:rsidR="00714644" w:rsidRPr="000961F5" w:rsidRDefault="00714644" w:rsidP="00EE24F6">
            <w:pPr>
              <w:spacing w:after="39"/>
              <w:ind w:left="0"/>
              <w:jc w:val="left"/>
              <w:rPr>
                <w:lang w:eastAsia="x-none"/>
              </w:rPr>
            </w:pPr>
          </w:p>
          <w:p w14:paraId="33E1F574" w14:textId="77777777" w:rsidR="00714644" w:rsidRPr="000961F5" w:rsidRDefault="00714644" w:rsidP="00EE24F6">
            <w:pPr>
              <w:spacing w:after="39"/>
              <w:ind w:left="0"/>
              <w:jc w:val="left"/>
              <w:rPr>
                <w:lang w:eastAsia="x-none"/>
              </w:rPr>
            </w:pPr>
            <w:r w:rsidRPr="000961F5">
              <w:rPr>
                <w:lang w:eastAsia="x-none"/>
              </w:rPr>
              <w:t xml:space="preserve">“[Drafting Sponsor] has inputted the settlement details for [IPO initiation Field #10] [IPO initiation Field #2]‘s public offer size adjustment option for </w:t>
            </w:r>
            <w:r w:rsidRPr="000961F5">
              <w:rPr>
                <w:u w:val="single"/>
                <w:lang w:eastAsia="x-none"/>
              </w:rPr>
              <w:t>approval</w:t>
            </w:r>
            <w:r w:rsidRPr="000961F5">
              <w:rPr>
                <w:lang w:eastAsia="x-none"/>
              </w:rPr>
              <w:t>.”</w:t>
            </w:r>
          </w:p>
          <w:p w14:paraId="7E9241BC" w14:textId="77777777" w:rsidR="00714644" w:rsidRPr="000961F5" w:rsidRDefault="00714644" w:rsidP="00EE24F6">
            <w:pPr>
              <w:spacing w:after="39"/>
              <w:ind w:left="0"/>
              <w:jc w:val="left"/>
              <w:rPr>
                <w:lang w:eastAsia="x-none"/>
              </w:rPr>
            </w:pPr>
          </w:p>
        </w:tc>
        <w:tc>
          <w:tcPr>
            <w:tcW w:w="1701" w:type="dxa"/>
          </w:tcPr>
          <w:p w14:paraId="4BF0C2A5" w14:textId="77777777" w:rsidR="00714644" w:rsidRPr="000961F5" w:rsidRDefault="00714644" w:rsidP="00EE24F6">
            <w:pPr>
              <w:spacing w:after="39"/>
              <w:ind w:left="0"/>
              <w:jc w:val="center"/>
              <w:rPr>
                <w:lang w:eastAsia="x-none"/>
              </w:rPr>
            </w:pPr>
            <w:r w:rsidRPr="000961F5">
              <w:rPr>
                <w:lang w:eastAsia="x-none"/>
              </w:rPr>
              <w:lastRenderedPageBreak/>
              <w:sym w:font="Wingdings" w:char="F0FC"/>
            </w:r>
          </w:p>
        </w:tc>
        <w:tc>
          <w:tcPr>
            <w:tcW w:w="1928" w:type="dxa"/>
          </w:tcPr>
          <w:p w14:paraId="6E68010A" w14:textId="77777777" w:rsidR="00714644" w:rsidRPr="000961F5" w:rsidRDefault="00714644" w:rsidP="00EE24F6">
            <w:pPr>
              <w:spacing w:after="39"/>
              <w:ind w:left="0"/>
              <w:jc w:val="center"/>
              <w:rPr>
                <w:lang w:eastAsia="x-none"/>
              </w:rPr>
            </w:pPr>
          </w:p>
        </w:tc>
      </w:tr>
      <w:tr w:rsidR="00714644" w:rsidRPr="000961F5" w14:paraId="04BE0684" w14:textId="77777777" w:rsidTr="00EE24F6">
        <w:tc>
          <w:tcPr>
            <w:tcW w:w="333" w:type="dxa"/>
          </w:tcPr>
          <w:p w14:paraId="4D29B57E" w14:textId="77777777" w:rsidR="00714644" w:rsidRPr="000961F5" w:rsidRDefault="00714644" w:rsidP="00EE24F6">
            <w:pPr>
              <w:spacing w:after="39"/>
              <w:ind w:left="0"/>
              <w:jc w:val="left"/>
              <w:rPr>
                <w:lang w:eastAsia="x-none"/>
              </w:rPr>
            </w:pPr>
            <w:r w:rsidRPr="000961F5">
              <w:rPr>
                <w:lang w:eastAsia="x-none"/>
              </w:rPr>
              <w:t>3</w:t>
            </w:r>
          </w:p>
        </w:tc>
        <w:tc>
          <w:tcPr>
            <w:tcW w:w="6466" w:type="dxa"/>
          </w:tcPr>
          <w:p w14:paraId="54247E09" w14:textId="77777777" w:rsidR="00714644" w:rsidRPr="000961F5" w:rsidRDefault="00714644" w:rsidP="00EE24F6">
            <w:pPr>
              <w:spacing w:after="39"/>
              <w:ind w:left="0"/>
              <w:jc w:val="left"/>
              <w:rPr>
                <w:lang w:eastAsia="x-none"/>
              </w:rPr>
            </w:pPr>
            <w:r w:rsidRPr="000961F5">
              <w:rPr>
                <w:lang w:eastAsia="x-none"/>
              </w:rPr>
              <w:t>Principal sponsor reverts entries to Drafting Sponsor</w:t>
            </w:r>
          </w:p>
          <w:p w14:paraId="17040241" w14:textId="77777777" w:rsidR="00714644" w:rsidRPr="000961F5" w:rsidRDefault="00714644" w:rsidP="00EE24F6">
            <w:pPr>
              <w:spacing w:after="39"/>
              <w:ind w:left="0"/>
              <w:jc w:val="left"/>
              <w:rPr>
                <w:lang w:eastAsia="x-none"/>
              </w:rPr>
            </w:pPr>
            <w:r w:rsidRPr="000961F5">
              <w:rPr>
                <w:lang w:eastAsia="x-none"/>
              </w:rPr>
              <w:t>[Pending -&gt; Temporary]</w:t>
            </w:r>
          </w:p>
          <w:p w14:paraId="0FD72912" w14:textId="77777777" w:rsidR="00714644" w:rsidRPr="000961F5" w:rsidRDefault="00714644" w:rsidP="00EE24F6">
            <w:pPr>
              <w:spacing w:after="39"/>
              <w:ind w:left="0"/>
              <w:jc w:val="left"/>
              <w:rPr>
                <w:lang w:eastAsia="x-none"/>
              </w:rPr>
            </w:pPr>
          </w:p>
          <w:p w14:paraId="4C4F4685" w14:textId="77777777" w:rsidR="00714644" w:rsidRPr="000961F5" w:rsidRDefault="00714644" w:rsidP="00EE24F6">
            <w:pPr>
              <w:spacing w:after="39"/>
              <w:ind w:left="0"/>
              <w:jc w:val="left"/>
              <w:rPr>
                <w:lang w:eastAsia="x-none"/>
              </w:rPr>
            </w:pPr>
            <w:r w:rsidRPr="000961F5">
              <w:rPr>
                <w:lang w:eastAsia="x-none"/>
              </w:rPr>
              <w:t xml:space="preserve">“[Principal sponsor] has reverted the settlement details for [IPO initiation Field #10] [IPO initiation Field #2]‘s public offer size adjustment option for </w:t>
            </w:r>
            <w:r w:rsidRPr="000961F5">
              <w:rPr>
                <w:u w:val="single"/>
                <w:lang w:eastAsia="x-none"/>
              </w:rPr>
              <w:t>amendment</w:t>
            </w:r>
            <w:r w:rsidRPr="000961F5">
              <w:rPr>
                <w:lang w:eastAsia="x-none"/>
              </w:rPr>
              <w:t>.”</w:t>
            </w:r>
          </w:p>
        </w:tc>
        <w:tc>
          <w:tcPr>
            <w:tcW w:w="1701" w:type="dxa"/>
          </w:tcPr>
          <w:p w14:paraId="185131E3"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928" w:type="dxa"/>
          </w:tcPr>
          <w:p w14:paraId="7DF39592" w14:textId="77777777" w:rsidR="00714644" w:rsidRPr="000961F5" w:rsidRDefault="00714644" w:rsidP="00EE24F6">
            <w:pPr>
              <w:spacing w:after="39"/>
              <w:ind w:left="0"/>
              <w:jc w:val="center"/>
              <w:rPr>
                <w:lang w:eastAsia="x-none"/>
              </w:rPr>
            </w:pPr>
          </w:p>
        </w:tc>
      </w:tr>
      <w:tr w:rsidR="00714644" w:rsidRPr="000961F5" w14:paraId="71ABA7F7" w14:textId="77777777" w:rsidTr="00EE24F6">
        <w:tc>
          <w:tcPr>
            <w:tcW w:w="333" w:type="dxa"/>
          </w:tcPr>
          <w:p w14:paraId="090CAED4" w14:textId="77777777" w:rsidR="00714644" w:rsidRPr="000961F5" w:rsidRDefault="00714644" w:rsidP="00EE24F6">
            <w:pPr>
              <w:spacing w:after="39"/>
              <w:ind w:left="0"/>
              <w:jc w:val="left"/>
              <w:rPr>
                <w:lang w:eastAsia="x-none"/>
              </w:rPr>
            </w:pPr>
            <w:r w:rsidRPr="000961F5">
              <w:rPr>
                <w:lang w:eastAsia="x-none"/>
              </w:rPr>
              <w:t>4</w:t>
            </w:r>
          </w:p>
        </w:tc>
        <w:tc>
          <w:tcPr>
            <w:tcW w:w="6466" w:type="dxa"/>
          </w:tcPr>
          <w:p w14:paraId="469BA952" w14:textId="77777777" w:rsidR="00714644" w:rsidRPr="000961F5" w:rsidRDefault="00714644" w:rsidP="00EE24F6">
            <w:pPr>
              <w:spacing w:after="39"/>
              <w:ind w:left="0"/>
              <w:jc w:val="left"/>
              <w:rPr>
                <w:lang w:eastAsia="x-none"/>
              </w:rPr>
            </w:pPr>
            <w:r w:rsidRPr="000961F5">
              <w:rPr>
                <w:lang w:eastAsia="x-none"/>
              </w:rPr>
              <w:t>Principal sponsor authorizes entries from Drafting Sponsor</w:t>
            </w:r>
          </w:p>
          <w:p w14:paraId="5CBB925E" w14:textId="77777777" w:rsidR="00714644" w:rsidRPr="000961F5" w:rsidRDefault="00714644" w:rsidP="00EE24F6">
            <w:pPr>
              <w:spacing w:after="39"/>
              <w:ind w:left="0"/>
              <w:jc w:val="left"/>
              <w:rPr>
                <w:lang w:eastAsia="x-none"/>
              </w:rPr>
            </w:pPr>
            <w:r w:rsidRPr="000961F5">
              <w:rPr>
                <w:lang w:eastAsia="x-none"/>
              </w:rPr>
              <w:t>[Pending -&gt; Authorized]</w:t>
            </w:r>
          </w:p>
          <w:p w14:paraId="22EB095A" w14:textId="77777777" w:rsidR="00714644" w:rsidRPr="000961F5" w:rsidRDefault="00714644" w:rsidP="00EE24F6">
            <w:pPr>
              <w:spacing w:after="39"/>
              <w:ind w:left="0"/>
              <w:jc w:val="left"/>
              <w:rPr>
                <w:lang w:eastAsia="x-none"/>
              </w:rPr>
            </w:pPr>
          </w:p>
          <w:p w14:paraId="2DD27612" w14:textId="77777777" w:rsidR="00714644" w:rsidRPr="000961F5" w:rsidRDefault="00714644" w:rsidP="00EE24F6">
            <w:pPr>
              <w:spacing w:after="39"/>
              <w:ind w:left="0"/>
              <w:jc w:val="left"/>
              <w:rPr>
                <w:lang w:eastAsia="x-none"/>
              </w:rPr>
            </w:pPr>
            <w:r w:rsidRPr="000961F5">
              <w:rPr>
                <w:lang w:eastAsia="x-none"/>
              </w:rPr>
              <w:t xml:space="preserve">“[Principal sponsor] has </w:t>
            </w:r>
            <w:r w:rsidRPr="000961F5">
              <w:rPr>
                <w:u w:val="single"/>
                <w:lang w:eastAsia="x-none"/>
              </w:rPr>
              <w:t>authorized</w:t>
            </w:r>
            <w:r w:rsidRPr="000961F5">
              <w:rPr>
                <w:lang w:eastAsia="x-none"/>
              </w:rPr>
              <w:t xml:space="preserve"> the settlement details for [IPO initiation Field #10] [IPO initiation Field #2]’s public offer size adjustment option.”</w:t>
            </w:r>
          </w:p>
        </w:tc>
        <w:tc>
          <w:tcPr>
            <w:tcW w:w="1701" w:type="dxa"/>
          </w:tcPr>
          <w:p w14:paraId="7E08691A"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928" w:type="dxa"/>
          </w:tcPr>
          <w:p w14:paraId="23B4FF1C" w14:textId="77777777" w:rsidR="00714644" w:rsidRPr="000961F5" w:rsidRDefault="00714644" w:rsidP="00EE24F6">
            <w:pPr>
              <w:spacing w:after="39"/>
              <w:ind w:left="0"/>
              <w:jc w:val="center"/>
              <w:rPr>
                <w:lang w:eastAsia="x-none"/>
              </w:rPr>
            </w:pPr>
            <w:r w:rsidRPr="000961F5">
              <w:rPr>
                <w:lang w:eastAsia="x-none"/>
              </w:rPr>
              <w:sym w:font="Wingdings" w:char="F0FC"/>
            </w:r>
          </w:p>
        </w:tc>
      </w:tr>
    </w:tbl>
    <w:p w14:paraId="6157A3EB" w14:textId="77777777" w:rsidR="00714644" w:rsidRPr="000961F5" w:rsidRDefault="00714644" w:rsidP="00714644">
      <w:pPr>
        <w:ind w:left="0"/>
        <w:rPr>
          <w:lang w:eastAsia="x-none"/>
        </w:rPr>
      </w:pPr>
    </w:p>
    <w:p w14:paraId="7A384B81" w14:textId="77777777" w:rsidR="00714644" w:rsidRPr="000961F5" w:rsidRDefault="00714644" w:rsidP="00714644">
      <w:pPr>
        <w:ind w:left="0"/>
        <w:rPr>
          <w:b/>
          <w:u w:val="single"/>
          <w:lang w:eastAsia="x-none"/>
        </w:rPr>
      </w:pPr>
      <w:r w:rsidRPr="000961F5">
        <w:rPr>
          <w:b/>
          <w:u w:val="single"/>
          <w:lang w:eastAsia="x-none"/>
        </w:rPr>
        <w:t>EIPO application</w:t>
      </w:r>
    </w:p>
    <w:p w14:paraId="5CB58B99" w14:textId="77777777" w:rsidR="00714644" w:rsidRPr="000961F5" w:rsidRDefault="00714644" w:rsidP="00714644">
      <w:pPr>
        <w:ind w:left="0"/>
        <w:rPr>
          <w:lang w:eastAsia="x-none"/>
        </w:rPr>
      </w:pPr>
    </w:p>
    <w:tbl>
      <w:tblPr>
        <w:tblStyle w:val="TableGrid"/>
        <w:tblW w:w="10344" w:type="dxa"/>
        <w:tblLook w:val="04A0" w:firstRow="1" w:lastRow="0" w:firstColumn="1" w:lastColumn="0" w:noHBand="0" w:noVBand="1"/>
      </w:tblPr>
      <w:tblGrid>
        <w:gridCol w:w="335"/>
        <w:gridCol w:w="4396"/>
        <w:gridCol w:w="1871"/>
        <w:gridCol w:w="1871"/>
        <w:gridCol w:w="1871"/>
      </w:tblGrid>
      <w:tr w:rsidR="00714644" w:rsidRPr="000961F5" w14:paraId="77550243" w14:textId="77777777" w:rsidTr="00EE24F6">
        <w:tc>
          <w:tcPr>
            <w:tcW w:w="335" w:type="dxa"/>
            <w:shd w:val="clear" w:color="auto" w:fill="13426B"/>
          </w:tcPr>
          <w:p w14:paraId="3BB9509D" w14:textId="77777777" w:rsidR="00714644" w:rsidRPr="000961F5" w:rsidRDefault="00714644" w:rsidP="00EE24F6">
            <w:pPr>
              <w:spacing w:after="39"/>
              <w:ind w:left="0"/>
              <w:jc w:val="left"/>
              <w:rPr>
                <w:b/>
                <w:lang w:eastAsia="x-none"/>
              </w:rPr>
            </w:pPr>
            <w:r w:rsidRPr="000961F5">
              <w:rPr>
                <w:b/>
                <w:lang w:eastAsia="x-none"/>
              </w:rPr>
              <w:t>#</w:t>
            </w:r>
          </w:p>
        </w:tc>
        <w:tc>
          <w:tcPr>
            <w:tcW w:w="4396" w:type="dxa"/>
            <w:shd w:val="clear" w:color="auto" w:fill="13426B"/>
          </w:tcPr>
          <w:p w14:paraId="4F565D51" w14:textId="77777777" w:rsidR="00714644" w:rsidRPr="000961F5" w:rsidRDefault="00714644" w:rsidP="00EE24F6">
            <w:pPr>
              <w:spacing w:after="39"/>
              <w:ind w:left="0"/>
              <w:jc w:val="left"/>
              <w:rPr>
                <w:b/>
                <w:lang w:eastAsia="x-none"/>
              </w:rPr>
            </w:pPr>
            <w:r w:rsidRPr="000961F5">
              <w:rPr>
                <w:b/>
                <w:lang w:eastAsia="x-none"/>
              </w:rPr>
              <w:t>Action</w:t>
            </w:r>
          </w:p>
        </w:tc>
        <w:tc>
          <w:tcPr>
            <w:tcW w:w="1871" w:type="dxa"/>
            <w:shd w:val="clear" w:color="auto" w:fill="13426B"/>
          </w:tcPr>
          <w:p w14:paraId="3F46D4CD" w14:textId="77777777" w:rsidR="00714644" w:rsidRPr="000961F5" w:rsidRDefault="00714644" w:rsidP="00EE24F6">
            <w:pPr>
              <w:spacing w:after="39"/>
              <w:ind w:left="0"/>
              <w:jc w:val="left"/>
              <w:rPr>
                <w:b/>
                <w:lang w:eastAsia="x-none"/>
              </w:rPr>
            </w:pPr>
            <w:r w:rsidRPr="000961F5">
              <w:rPr>
                <w:b/>
                <w:lang w:eastAsia="x-none"/>
              </w:rPr>
              <w:t>Clearing Participant (maker + checker) / Share Registrar (maker + checker)</w:t>
            </w:r>
          </w:p>
        </w:tc>
        <w:tc>
          <w:tcPr>
            <w:tcW w:w="1871" w:type="dxa"/>
            <w:shd w:val="clear" w:color="auto" w:fill="13426B"/>
          </w:tcPr>
          <w:p w14:paraId="1B5E974A" w14:textId="77777777" w:rsidR="00714644" w:rsidRPr="000961F5" w:rsidRDefault="00714644" w:rsidP="00EE24F6">
            <w:pPr>
              <w:spacing w:after="39"/>
              <w:ind w:left="0"/>
              <w:jc w:val="left"/>
              <w:rPr>
                <w:b/>
                <w:lang w:eastAsia="x-none"/>
              </w:rPr>
            </w:pPr>
            <w:r w:rsidRPr="000961F5">
              <w:rPr>
                <w:b/>
                <w:lang w:eastAsia="x-none"/>
              </w:rPr>
              <w:t>HKSCC</w:t>
            </w:r>
          </w:p>
        </w:tc>
        <w:tc>
          <w:tcPr>
            <w:tcW w:w="1871" w:type="dxa"/>
            <w:shd w:val="clear" w:color="auto" w:fill="13426B"/>
          </w:tcPr>
          <w:p w14:paraId="16DEAB0E" w14:textId="77777777" w:rsidR="00714644" w:rsidRPr="000961F5" w:rsidRDefault="00714644" w:rsidP="00EE24F6">
            <w:pPr>
              <w:spacing w:after="39"/>
              <w:ind w:left="0"/>
              <w:jc w:val="left"/>
              <w:rPr>
                <w:b/>
                <w:lang w:eastAsia="x-none"/>
              </w:rPr>
            </w:pPr>
            <w:r w:rsidRPr="000961F5">
              <w:rPr>
                <w:b/>
                <w:lang w:eastAsia="x-none"/>
              </w:rPr>
              <w:t>Principal Sponsor / Drafting Sponsor / Regulator(SFC)</w:t>
            </w:r>
          </w:p>
        </w:tc>
      </w:tr>
      <w:tr w:rsidR="00714644" w:rsidRPr="000961F5" w14:paraId="75D98AF5" w14:textId="77777777" w:rsidTr="00EE24F6">
        <w:tc>
          <w:tcPr>
            <w:tcW w:w="335" w:type="dxa"/>
          </w:tcPr>
          <w:p w14:paraId="1344BDCD" w14:textId="77777777" w:rsidR="00714644" w:rsidRPr="000961F5" w:rsidRDefault="00714644" w:rsidP="00EE24F6">
            <w:pPr>
              <w:spacing w:after="39"/>
              <w:ind w:left="0"/>
              <w:jc w:val="left"/>
              <w:rPr>
                <w:lang w:eastAsia="x-none"/>
              </w:rPr>
            </w:pPr>
            <w:r w:rsidRPr="000961F5">
              <w:rPr>
                <w:lang w:eastAsia="x-none"/>
              </w:rPr>
              <w:t>1</w:t>
            </w:r>
          </w:p>
        </w:tc>
        <w:tc>
          <w:tcPr>
            <w:tcW w:w="4396" w:type="dxa"/>
          </w:tcPr>
          <w:p w14:paraId="4F3225E2" w14:textId="77777777" w:rsidR="00714644" w:rsidRPr="000961F5" w:rsidRDefault="00714644" w:rsidP="00EE24F6">
            <w:pPr>
              <w:spacing w:after="39"/>
              <w:ind w:left="0"/>
              <w:jc w:val="left"/>
              <w:rPr>
                <w:lang w:eastAsia="x-none"/>
              </w:rPr>
            </w:pPr>
            <w:r w:rsidRPr="000961F5">
              <w:rPr>
                <w:lang w:eastAsia="x-none"/>
              </w:rPr>
              <w:t xml:space="preserve">Clearing Participant / Share Registrar (Maker) submits public offer subscription to Clearing Participant / Share Registrar(Checker) </w:t>
            </w:r>
          </w:p>
          <w:p w14:paraId="51E422B9" w14:textId="77777777" w:rsidR="00714644" w:rsidRPr="000961F5" w:rsidRDefault="00714644" w:rsidP="00EE24F6">
            <w:pPr>
              <w:spacing w:after="39"/>
              <w:ind w:left="0"/>
              <w:jc w:val="left"/>
              <w:rPr>
                <w:lang w:eastAsia="x-none"/>
              </w:rPr>
            </w:pPr>
            <w:r w:rsidRPr="000961F5">
              <w:rPr>
                <w:lang w:eastAsia="x-none"/>
              </w:rPr>
              <w:t>[Temporary -&gt; Pending]</w:t>
            </w:r>
          </w:p>
          <w:p w14:paraId="3814E1F5" w14:textId="77777777" w:rsidR="00714644" w:rsidRPr="000961F5" w:rsidRDefault="00714644" w:rsidP="00EE24F6">
            <w:pPr>
              <w:spacing w:after="39"/>
              <w:ind w:left="0"/>
              <w:jc w:val="left"/>
              <w:rPr>
                <w:lang w:eastAsia="x-none"/>
              </w:rPr>
            </w:pPr>
          </w:p>
          <w:p w14:paraId="142D4A2D" w14:textId="77777777" w:rsidR="00714644" w:rsidRPr="000961F5" w:rsidRDefault="00714644" w:rsidP="00EE24F6">
            <w:pPr>
              <w:spacing w:after="39"/>
              <w:ind w:left="0"/>
              <w:jc w:val="left"/>
              <w:rPr>
                <w:lang w:eastAsia="x-none"/>
              </w:rPr>
            </w:pPr>
            <w:r w:rsidRPr="000961F5">
              <w:rPr>
                <w:lang w:eastAsia="x-none"/>
              </w:rPr>
              <w:t>"[Clearing Participant maker] / [Share Registrar maker] has submitted [#] EIPO Applications for [IPO initiation Field #10] [IPO initiation Field #2].”</w:t>
            </w:r>
          </w:p>
        </w:tc>
        <w:tc>
          <w:tcPr>
            <w:tcW w:w="1871" w:type="dxa"/>
          </w:tcPr>
          <w:p w14:paraId="28834F7B"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871" w:type="dxa"/>
          </w:tcPr>
          <w:p w14:paraId="508CDED3" w14:textId="77777777" w:rsidR="00714644" w:rsidRPr="000961F5" w:rsidRDefault="00714644" w:rsidP="00EE24F6">
            <w:pPr>
              <w:spacing w:after="39"/>
              <w:ind w:left="0"/>
              <w:jc w:val="center"/>
              <w:rPr>
                <w:lang w:eastAsia="x-none"/>
              </w:rPr>
            </w:pPr>
          </w:p>
        </w:tc>
        <w:tc>
          <w:tcPr>
            <w:tcW w:w="1871" w:type="dxa"/>
          </w:tcPr>
          <w:p w14:paraId="474D26E2" w14:textId="77777777" w:rsidR="00714644" w:rsidRPr="000961F5" w:rsidRDefault="00714644" w:rsidP="00EE24F6">
            <w:pPr>
              <w:spacing w:after="39"/>
              <w:ind w:left="0"/>
              <w:jc w:val="center"/>
              <w:rPr>
                <w:lang w:eastAsia="x-none"/>
              </w:rPr>
            </w:pPr>
          </w:p>
        </w:tc>
      </w:tr>
      <w:tr w:rsidR="00714644" w:rsidRPr="000961F5" w14:paraId="6D8D0420" w14:textId="77777777" w:rsidTr="00EE24F6">
        <w:tc>
          <w:tcPr>
            <w:tcW w:w="335" w:type="dxa"/>
          </w:tcPr>
          <w:p w14:paraId="35B4D78F" w14:textId="77777777" w:rsidR="00714644" w:rsidRPr="000961F5" w:rsidRDefault="00714644" w:rsidP="00EE24F6">
            <w:pPr>
              <w:spacing w:after="39"/>
              <w:ind w:left="0"/>
              <w:jc w:val="left"/>
              <w:rPr>
                <w:lang w:eastAsia="x-none"/>
              </w:rPr>
            </w:pPr>
            <w:r w:rsidRPr="000961F5">
              <w:rPr>
                <w:lang w:eastAsia="x-none"/>
              </w:rPr>
              <w:t>2</w:t>
            </w:r>
          </w:p>
        </w:tc>
        <w:tc>
          <w:tcPr>
            <w:tcW w:w="4396" w:type="dxa"/>
          </w:tcPr>
          <w:p w14:paraId="75BE5AD8" w14:textId="77777777" w:rsidR="00714644" w:rsidRPr="000961F5" w:rsidRDefault="00714644" w:rsidP="00EE24F6">
            <w:pPr>
              <w:spacing w:after="39"/>
              <w:ind w:left="0"/>
              <w:jc w:val="left"/>
              <w:rPr>
                <w:lang w:eastAsia="x-none"/>
              </w:rPr>
            </w:pPr>
            <w:r w:rsidRPr="000961F5">
              <w:rPr>
                <w:lang w:eastAsia="x-none"/>
              </w:rPr>
              <w:t xml:space="preserve">Clearing Participant / Share Registrar(Checker) reverts EIPO Applications’ entries to Clearing Participant / Share Registrar(Maker) </w:t>
            </w:r>
          </w:p>
          <w:p w14:paraId="22AFFEC4" w14:textId="77777777" w:rsidR="00714644" w:rsidRPr="000961F5" w:rsidRDefault="00714644" w:rsidP="00EE24F6">
            <w:pPr>
              <w:spacing w:after="39"/>
              <w:ind w:left="0"/>
              <w:jc w:val="left"/>
              <w:rPr>
                <w:lang w:eastAsia="x-none"/>
              </w:rPr>
            </w:pPr>
            <w:r w:rsidRPr="000961F5">
              <w:rPr>
                <w:lang w:eastAsia="x-none"/>
              </w:rPr>
              <w:t>[Pending -&gt; Temporary]</w:t>
            </w:r>
          </w:p>
          <w:p w14:paraId="54CD6710" w14:textId="77777777" w:rsidR="00714644" w:rsidRPr="000961F5" w:rsidRDefault="00714644" w:rsidP="00EE24F6">
            <w:pPr>
              <w:spacing w:after="39"/>
              <w:ind w:left="0"/>
              <w:jc w:val="left"/>
              <w:rPr>
                <w:lang w:eastAsia="x-none"/>
              </w:rPr>
            </w:pPr>
          </w:p>
          <w:p w14:paraId="66F7C40D" w14:textId="77777777" w:rsidR="00714644" w:rsidRPr="000961F5" w:rsidRDefault="00714644" w:rsidP="00EE24F6">
            <w:pPr>
              <w:spacing w:after="39"/>
              <w:ind w:left="0"/>
              <w:jc w:val="left"/>
              <w:rPr>
                <w:lang w:eastAsia="x-none"/>
              </w:rPr>
            </w:pPr>
            <w:r w:rsidRPr="000961F5">
              <w:rPr>
                <w:lang w:eastAsia="x-none"/>
              </w:rPr>
              <w:t xml:space="preserve">"[Clearing Participant checker] / [Share Registrar checker]has reverted [#] EIPO Applications for [IPO </w:t>
            </w:r>
            <w:r w:rsidRPr="000961F5">
              <w:rPr>
                <w:lang w:eastAsia="x-none"/>
              </w:rPr>
              <w:lastRenderedPageBreak/>
              <w:t xml:space="preserve">initiation Field #10] [IPO initiation Field #2] for </w:t>
            </w:r>
            <w:r w:rsidRPr="000961F5">
              <w:rPr>
                <w:u w:val="single"/>
                <w:lang w:eastAsia="x-none"/>
              </w:rPr>
              <w:t>amendment</w:t>
            </w:r>
            <w:r w:rsidRPr="000961F5">
              <w:rPr>
                <w:lang w:eastAsia="x-none"/>
              </w:rPr>
              <w:t>.”</w:t>
            </w:r>
          </w:p>
        </w:tc>
        <w:tc>
          <w:tcPr>
            <w:tcW w:w="1871" w:type="dxa"/>
          </w:tcPr>
          <w:p w14:paraId="4A290E7F" w14:textId="77777777" w:rsidR="00714644" w:rsidRPr="000961F5" w:rsidRDefault="00714644" w:rsidP="00EE24F6">
            <w:pPr>
              <w:spacing w:after="39"/>
              <w:ind w:left="0"/>
              <w:jc w:val="center"/>
              <w:rPr>
                <w:lang w:eastAsia="x-none"/>
              </w:rPr>
            </w:pPr>
            <w:r w:rsidRPr="000961F5">
              <w:rPr>
                <w:lang w:eastAsia="x-none"/>
              </w:rPr>
              <w:lastRenderedPageBreak/>
              <w:sym w:font="Wingdings" w:char="F0FC"/>
            </w:r>
          </w:p>
        </w:tc>
        <w:tc>
          <w:tcPr>
            <w:tcW w:w="1871" w:type="dxa"/>
          </w:tcPr>
          <w:p w14:paraId="241E0DEF" w14:textId="77777777" w:rsidR="00714644" w:rsidRPr="000961F5" w:rsidRDefault="00714644" w:rsidP="00EE24F6">
            <w:pPr>
              <w:spacing w:after="39"/>
              <w:ind w:left="0"/>
              <w:jc w:val="center"/>
              <w:rPr>
                <w:lang w:eastAsia="x-none"/>
              </w:rPr>
            </w:pPr>
          </w:p>
        </w:tc>
        <w:tc>
          <w:tcPr>
            <w:tcW w:w="1871" w:type="dxa"/>
          </w:tcPr>
          <w:p w14:paraId="30093D9A" w14:textId="77777777" w:rsidR="00714644" w:rsidRPr="000961F5" w:rsidRDefault="00714644" w:rsidP="00EE24F6">
            <w:pPr>
              <w:spacing w:after="39"/>
              <w:ind w:left="0"/>
              <w:jc w:val="center"/>
              <w:rPr>
                <w:lang w:eastAsia="x-none"/>
              </w:rPr>
            </w:pPr>
          </w:p>
        </w:tc>
      </w:tr>
      <w:tr w:rsidR="00714644" w:rsidRPr="000961F5" w14:paraId="31A50FAA" w14:textId="77777777" w:rsidTr="00EE24F6">
        <w:tc>
          <w:tcPr>
            <w:tcW w:w="335" w:type="dxa"/>
          </w:tcPr>
          <w:p w14:paraId="55E42EE4" w14:textId="77777777" w:rsidR="00714644" w:rsidRPr="000961F5" w:rsidRDefault="00714644" w:rsidP="00EE24F6">
            <w:pPr>
              <w:spacing w:after="39"/>
              <w:ind w:left="0"/>
              <w:jc w:val="left"/>
              <w:rPr>
                <w:lang w:eastAsia="x-none"/>
              </w:rPr>
            </w:pPr>
            <w:r w:rsidRPr="000961F5">
              <w:rPr>
                <w:lang w:eastAsia="x-none"/>
              </w:rPr>
              <w:t>3</w:t>
            </w:r>
          </w:p>
        </w:tc>
        <w:tc>
          <w:tcPr>
            <w:tcW w:w="4396" w:type="dxa"/>
          </w:tcPr>
          <w:p w14:paraId="2DE7D6FE" w14:textId="77777777" w:rsidR="00714644" w:rsidRPr="000961F5" w:rsidRDefault="00714644" w:rsidP="00EE24F6">
            <w:pPr>
              <w:spacing w:after="39"/>
              <w:ind w:left="0"/>
              <w:jc w:val="left"/>
              <w:rPr>
                <w:lang w:eastAsia="x-none"/>
              </w:rPr>
            </w:pPr>
            <w:r w:rsidRPr="000961F5">
              <w:rPr>
                <w:lang w:eastAsia="x-none"/>
              </w:rPr>
              <w:t>Clearing Participant / Share Registrar(Checker) authorizes EIPO Applications’  entries</w:t>
            </w:r>
          </w:p>
          <w:p w14:paraId="322F92E9" w14:textId="77777777" w:rsidR="00714644" w:rsidRPr="000961F5" w:rsidRDefault="00714644" w:rsidP="00EE24F6">
            <w:pPr>
              <w:spacing w:after="39"/>
              <w:ind w:left="0"/>
              <w:jc w:val="left"/>
              <w:rPr>
                <w:lang w:eastAsia="x-none"/>
              </w:rPr>
            </w:pPr>
            <w:r w:rsidRPr="000961F5">
              <w:rPr>
                <w:lang w:eastAsia="x-none"/>
              </w:rPr>
              <w:t>[Pending -&gt; Authorized]</w:t>
            </w:r>
          </w:p>
          <w:p w14:paraId="6623B6CE" w14:textId="77777777" w:rsidR="00714644" w:rsidRPr="000961F5" w:rsidRDefault="00714644" w:rsidP="00EE24F6">
            <w:pPr>
              <w:spacing w:after="39"/>
              <w:ind w:left="0"/>
              <w:jc w:val="left"/>
              <w:rPr>
                <w:lang w:eastAsia="x-none"/>
              </w:rPr>
            </w:pPr>
          </w:p>
          <w:p w14:paraId="0328E597" w14:textId="77777777" w:rsidR="00714644" w:rsidRPr="000961F5" w:rsidRDefault="00714644" w:rsidP="00EE24F6">
            <w:pPr>
              <w:spacing w:after="39"/>
              <w:ind w:left="0"/>
              <w:jc w:val="left"/>
              <w:rPr>
                <w:lang w:eastAsia="x-none"/>
              </w:rPr>
            </w:pPr>
            <w:r w:rsidRPr="000961F5">
              <w:rPr>
                <w:lang w:eastAsia="x-none"/>
              </w:rPr>
              <w:t>"[Clearing Participant checker] / [Share Registrar checker] has authorized [#] EIPO Applications for [IPO initiation Field #10] [IPO initiation Field #2].”</w:t>
            </w:r>
          </w:p>
        </w:tc>
        <w:tc>
          <w:tcPr>
            <w:tcW w:w="1871" w:type="dxa"/>
          </w:tcPr>
          <w:p w14:paraId="52FC82C8"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871" w:type="dxa"/>
          </w:tcPr>
          <w:p w14:paraId="3C3223F3" w14:textId="77777777" w:rsidR="00714644" w:rsidRPr="000961F5" w:rsidRDefault="00714644" w:rsidP="00EE24F6">
            <w:pPr>
              <w:spacing w:after="39"/>
              <w:ind w:left="0"/>
              <w:jc w:val="center"/>
              <w:rPr>
                <w:lang w:eastAsia="x-none"/>
              </w:rPr>
            </w:pPr>
          </w:p>
        </w:tc>
        <w:tc>
          <w:tcPr>
            <w:tcW w:w="1871" w:type="dxa"/>
          </w:tcPr>
          <w:p w14:paraId="6A9A0455" w14:textId="77777777" w:rsidR="00714644" w:rsidRPr="000961F5" w:rsidRDefault="00714644" w:rsidP="00EE24F6">
            <w:pPr>
              <w:spacing w:after="39"/>
              <w:ind w:left="0"/>
              <w:jc w:val="center"/>
              <w:rPr>
                <w:lang w:eastAsia="x-none"/>
              </w:rPr>
            </w:pPr>
          </w:p>
        </w:tc>
      </w:tr>
      <w:tr w:rsidR="00714644" w:rsidRPr="000961F5" w14:paraId="31CD00CD" w14:textId="77777777" w:rsidTr="00EE24F6">
        <w:tc>
          <w:tcPr>
            <w:tcW w:w="335" w:type="dxa"/>
          </w:tcPr>
          <w:p w14:paraId="2456BDFB" w14:textId="77777777" w:rsidR="00714644" w:rsidRPr="000961F5" w:rsidRDefault="00714644" w:rsidP="00EE24F6">
            <w:pPr>
              <w:spacing w:after="39"/>
              <w:ind w:left="0"/>
              <w:jc w:val="left"/>
              <w:rPr>
                <w:lang w:eastAsia="x-none"/>
              </w:rPr>
            </w:pPr>
            <w:r w:rsidRPr="000961F5">
              <w:rPr>
                <w:lang w:eastAsia="x-none"/>
              </w:rPr>
              <w:t>4</w:t>
            </w:r>
          </w:p>
        </w:tc>
        <w:tc>
          <w:tcPr>
            <w:tcW w:w="4396" w:type="dxa"/>
          </w:tcPr>
          <w:p w14:paraId="2EC31C21" w14:textId="77777777" w:rsidR="00714644" w:rsidRPr="000961F5" w:rsidRDefault="00714644" w:rsidP="00EE24F6">
            <w:pPr>
              <w:spacing w:after="39"/>
              <w:ind w:left="0"/>
              <w:jc w:val="left"/>
              <w:rPr>
                <w:lang w:val="en-US"/>
              </w:rPr>
            </w:pPr>
            <w:r w:rsidRPr="000961F5">
              <w:rPr>
                <w:lang w:val="en-US"/>
              </w:rPr>
              <w:t>Cross public offer application list duplication after authorisation of entries</w:t>
            </w:r>
          </w:p>
          <w:p w14:paraId="0E1ADE94" w14:textId="77777777" w:rsidR="00714644" w:rsidRPr="000961F5" w:rsidRDefault="00714644" w:rsidP="00EE24F6">
            <w:pPr>
              <w:spacing w:after="39"/>
              <w:ind w:left="0"/>
              <w:jc w:val="left"/>
              <w:rPr>
                <w:lang w:val="en-US"/>
              </w:rPr>
            </w:pPr>
          </w:p>
          <w:p w14:paraId="37D99D45" w14:textId="77777777" w:rsidR="00714644" w:rsidRPr="000961F5" w:rsidRDefault="00714644" w:rsidP="00EE24F6">
            <w:pPr>
              <w:spacing w:after="39"/>
              <w:ind w:left="0"/>
              <w:jc w:val="left"/>
              <w:rPr>
                <w:lang w:eastAsia="x-none"/>
              </w:rPr>
            </w:pPr>
            <w:r w:rsidRPr="000961F5">
              <w:rPr>
                <w:lang w:val="en-US"/>
              </w:rPr>
              <w:t xml:space="preserve">“Duplicated EIPO Application is being detected for </w:t>
            </w:r>
            <w:r w:rsidRPr="000961F5">
              <w:rPr>
                <w:lang w:eastAsia="x-none"/>
              </w:rPr>
              <w:t>[IPO initiation Field #10] [IPO initiation Field #2]</w:t>
            </w:r>
            <w:r w:rsidRPr="000961F5">
              <w:rPr>
                <w:lang w:val="en-US"/>
              </w:rPr>
              <w:t xml:space="preserve"> </w:t>
            </w:r>
            <w:r w:rsidRPr="000961F5">
              <w:rPr>
                <w:u w:val="single"/>
                <w:lang w:val="en-US"/>
              </w:rPr>
              <w:t>[Application No]</w:t>
            </w:r>
            <w:r w:rsidRPr="000961F5">
              <w:rPr>
                <w:lang w:val="en-US"/>
              </w:rPr>
              <w:t xml:space="preserve"> across public offer tranches”</w:t>
            </w:r>
          </w:p>
        </w:tc>
        <w:tc>
          <w:tcPr>
            <w:tcW w:w="1871" w:type="dxa"/>
          </w:tcPr>
          <w:p w14:paraId="3273412D"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871" w:type="dxa"/>
          </w:tcPr>
          <w:p w14:paraId="0A981E69" w14:textId="77777777" w:rsidR="00714644" w:rsidRPr="000961F5" w:rsidRDefault="00714644" w:rsidP="00EE24F6">
            <w:pPr>
              <w:spacing w:after="39"/>
              <w:ind w:left="0"/>
              <w:jc w:val="center"/>
              <w:rPr>
                <w:lang w:eastAsia="x-none"/>
              </w:rPr>
            </w:pPr>
          </w:p>
        </w:tc>
        <w:tc>
          <w:tcPr>
            <w:tcW w:w="1871" w:type="dxa"/>
          </w:tcPr>
          <w:p w14:paraId="08D36B6E" w14:textId="77777777" w:rsidR="00714644" w:rsidRPr="000961F5" w:rsidRDefault="00714644" w:rsidP="00EE24F6">
            <w:pPr>
              <w:spacing w:after="39"/>
              <w:ind w:left="0"/>
              <w:jc w:val="center"/>
              <w:rPr>
                <w:lang w:eastAsia="x-none"/>
              </w:rPr>
            </w:pPr>
          </w:p>
        </w:tc>
      </w:tr>
      <w:tr w:rsidR="00714644" w:rsidRPr="000961F5" w14:paraId="0713F9A9" w14:textId="77777777" w:rsidTr="00EE24F6">
        <w:tc>
          <w:tcPr>
            <w:tcW w:w="335" w:type="dxa"/>
          </w:tcPr>
          <w:p w14:paraId="20A487E6" w14:textId="77777777" w:rsidR="00714644" w:rsidRPr="000961F5" w:rsidRDefault="00714644" w:rsidP="00EE24F6">
            <w:pPr>
              <w:spacing w:after="39"/>
              <w:ind w:left="0"/>
              <w:jc w:val="left"/>
              <w:rPr>
                <w:lang w:eastAsia="x-none"/>
              </w:rPr>
            </w:pPr>
            <w:r w:rsidRPr="000961F5">
              <w:rPr>
                <w:lang w:eastAsia="x-none"/>
              </w:rPr>
              <w:t>5</w:t>
            </w:r>
          </w:p>
        </w:tc>
        <w:tc>
          <w:tcPr>
            <w:tcW w:w="4396" w:type="dxa"/>
          </w:tcPr>
          <w:p w14:paraId="62FE4AB5" w14:textId="77777777" w:rsidR="00714644" w:rsidRPr="000961F5" w:rsidRDefault="00714644" w:rsidP="00EE24F6">
            <w:pPr>
              <w:spacing w:after="39"/>
              <w:ind w:left="0"/>
              <w:jc w:val="left"/>
              <w:rPr>
                <w:lang w:val="en-US"/>
              </w:rPr>
            </w:pPr>
            <w:r w:rsidRPr="000961F5">
              <w:rPr>
                <w:lang w:val="en-US"/>
              </w:rPr>
              <w:t>Cross public offer application list deduplication after Public Offer close</w:t>
            </w:r>
          </w:p>
          <w:p w14:paraId="5084FEE2" w14:textId="77777777" w:rsidR="00714644" w:rsidRPr="000961F5" w:rsidRDefault="00714644" w:rsidP="00EE24F6">
            <w:pPr>
              <w:spacing w:after="39"/>
              <w:ind w:left="0"/>
              <w:jc w:val="left"/>
              <w:rPr>
                <w:lang w:val="en-US"/>
              </w:rPr>
            </w:pPr>
          </w:p>
          <w:p w14:paraId="19330AFB" w14:textId="77777777" w:rsidR="00714644" w:rsidRPr="000961F5" w:rsidRDefault="00714644" w:rsidP="00EE24F6">
            <w:pPr>
              <w:spacing w:after="39"/>
              <w:ind w:left="0"/>
              <w:jc w:val="left"/>
              <w:rPr>
                <w:lang w:val="en-US"/>
              </w:rPr>
            </w:pPr>
            <w:r w:rsidRPr="000961F5">
              <w:rPr>
                <w:lang w:val="en-US"/>
              </w:rPr>
              <w:t xml:space="preserve">“EIPO Application for </w:t>
            </w:r>
            <w:r w:rsidRPr="000961F5">
              <w:rPr>
                <w:lang w:eastAsia="x-none"/>
              </w:rPr>
              <w:t>[IPO initiation Field #10] [IPO initiation Field #2]</w:t>
            </w:r>
            <w:r w:rsidRPr="000961F5">
              <w:rPr>
                <w:lang w:val="en-US"/>
              </w:rPr>
              <w:t xml:space="preserve"> </w:t>
            </w:r>
            <w:r w:rsidRPr="000961F5">
              <w:rPr>
                <w:u w:val="single"/>
                <w:lang w:val="en-US"/>
              </w:rPr>
              <w:t>[Application No]</w:t>
            </w:r>
            <w:r w:rsidRPr="000961F5">
              <w:rPr>
                <w:lang w:val="en-US"/>
              </w:rPr>
              <w:t xml:space="preserve"> is duplicated across public offer tranches and being invalidated from the EIPO Application List"</w:t>
            </w:r>
          </w:p>
        </w:tc>
        <w:tc>
          <w:tcPr>
            <w:tcW w:w="1871" w:type="dxa"/>
          </w:tcPr>
          <w:p w14:paraId="563901B8"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871" w:type="dxa"/>
          </w:tcPr>
          <w:p w14:paraId="6403D512"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871" w:type="dxa"/>
          </w:tcPr>
          <w:p w14:paraId="0211FC98" w14:textId="77777777" w:rsidR="00714644" w:rsidRPr="000961F5" w:rsidRDefault="00714644" w:rsidP="00EE24F6">
            <w:pPr>
              <w:spacing w:after="39"/>
              <w:ind w:left="0"/>
              <w:jc w:val="center"/>
              <w:rPr>
                <w:lang w:eastAsia="x-none"/>
              </w:rPr>
            </w:pPr>
          </w:p>
        </w:tc>
      </w:tr>
      <w:tr w:rsidR="00714644" w:rsidRPr="000961F5" w14:paraId="4F39C169" w14:textId="77777777" w:rsidTr="00EE24F6">
        <w:tc>
          <w:tcPr>
            <w:tcW w:w="335" w:type="dxa"/>
          </w:tcPr>
          <w:p w14:paraId="245D82D8" w14:textId="77777777" w:rsidR="00714644" w:rsidRPr="000961F5" w:rsidRDefault="00714644" w:rsidP="00EE24F6">
            <w:pPr>
              <w:spacing w:after="39"/>
              <w:ind w:left="0"/>
              <w:jc w:val="left"/>
              <w:rPr>
                <w:lang w:eastAsia="x-none"/>
              </w:rPr>
            </w:pPr>
            <w:r w:rsidRPr="000961F5">
              <w:rPr>
                <w:lang w:eastAsia="x-none"/>
              </w:rPr>
              <w:t>6</w:t>
            </w:r>
          </w:p>
        </w:tc>
        <w:tc>
          <w:tcPr>
            <w:tcW w:w="4396" w:type="dxa"/>
          </w:tcPr>
          <w:p w14:paraId="327156A7" w14:textId="77777777" w:rsidR="00714644" w:rsidRPr="000961F5" w:rsidRDefault="00714644" w:rsidP="00EE24F6">
            <w:pPr>
              <w:spacing w:after="39"/>
              <w:ind w:left="0"/>
              <w:jc w:val="left"/>
              <w:rPr>
                <w:lang w:val="en-US"/>
              </w:rPr>
            </w:pPr>
            <w:r w:rsidRPr="000961F5">
              <w:t>After Public Offer close</w:t>
            </w:r>
          </w:p>
          <w:p w14:paraId="4116061E" w14:textId="77777777" w:rsidR="00714644" w:rsidRPr="000961F5" w:rsidRDefault="00714644" w:rsidP="00EE24F6">
            <w:pPr>
              <w:spacing w:after="39"/>
              <w:ind w:left="0"/>
              <w:jc w:val="left"/>
              <w:rPr>
                <w:lang w:val="en-US"/>
              </w:rPr>
            </w:pPr>
          </w:p>
          <w:p w14:paraId="04F58CFF" w14:textId="77777777" w:rsidR="00714644" w:rsidRPr="000961F5" w:rsidRDefault="00714644" w:rsidP="00EE24F6">
            <w:pPr>
              <w:spacing w:after="39"/>
              <w:ind w:left="0"/>
              <w:jc w:val="left"/>
              <w:rPr>
                <w:lang w:val="en-US"/>
              </w:rPr>
            </w:pPr>
            <w:r w:rsidRPr="000961F5">
              <w:rPr>
                <w:lang w:val="en-US"/>
              </w:rPr>
              <w:t xml:space="preserve">“The accumulated total number of shares being applied for </w:t>
            </w:r>
            <w:r w:rsidRPr="000961F5">
              <w:rPr>
                <w:lang w:eastAsia="x-none"/>
              </w:rPr>
              <w:t>[IPO initiation Field #10] [IPO initiation Field #2] are [#] [shares / units], with an oversubscription ratio of [0.0x].”</w:t>
            </w:r>
          </w:p>
        </w:tc>
        <w:tc>
          <w:tcPr>
            <w:tcW w:w="1871" w:type="dxa"/>
          </w:tcPr>
          <w:p w14:paraId="5B2ED792" w14:textId="77777777" w:rsidR="00714644" w:rsidRPr="000961F5" w:rsidRDefault="00714644" w:rsidP="00EE24F6">
            <w:pPr>
              <w:spacing w:after="39"/>
              <w:ind w:left="0"/>
              <w:jc w:val="center"/>
              <w:rPr>
                <w:lang w:eastAsia="x-none"/>
              </w:rPr>
            </w:pPr>
          </w:p>
        </w:tc>
        <w:tc>
          <w:tcPr>
            <w:tcW w:w="1871" w:type="dxa"/>
          </w:tcPr>
          <w:p w14:paraId="2F10DA13"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871" w:type="dxa"/>
          </w:tcPr>
          <w:p w14:paraId="348AE32B" w14:textId="77777777" w:rsidR="00714644" w:rsidRPr="000961F5" w:rsidRDefault="00714644" w:rsidP="00EE24F6">
            <w:pPr>
              <w:spacing w:after="39"/>
              <w:ind w:left="0"/>
              <w:jc w:val="center"/>
              <w:rPr>
                <w:lang w:eastAsia="x-none"/>
              </w:rPr>
            </w:pPr>
            <w:r w:rsidRPr="000961F5">
              <w:rPr>
                <w:lang w:eastAsia="x-none"/>
              </w:rPr>
              <w:sym w:font="Wingdings" w:char="F0FC"/>
            </w:r>
          </w:p>
        </w:tc>
      </w:tr>
    </w:tbl>
    <w:p w14:paraId="75BDBC59" w14:textId="77777777" w:rsidR="00714644" w:rsidRPr="000961F5" w:rsidRDefault="00714644" w:rsidP="00714644">
      <w:pPr>
        <w:ind w:left="0"/>
        <w:rPr>
          <w:lang w:eastAsia="x-none"/>
        </w:rPr>
      </w:pPr>
    </w:p>
    <w:p w14:paraId="0AEF8F0E" w14:textId="77777777" w:rsidR="00714644" w:rsidRPr="000961F5" w:rsidRDefault="00714644" w:rsidP="00714644">
      <w:pPr>
        <w:ind w:left="0"/>
        <w:rPr>
          <w:b/>
          <w:u w:val="single"/>
          <w:lang w:eastAsia="x-none"/>
        </w:rPr>
      </w:pPr>
      <w:r w:rsidRPr="000961F5">
        <w:rPr>
          <w:b/>
          <w:u w:val="single"/>
          <w:lang w:eastAsia="x-none"/>
        </w:rPr>
        <w:t>EIPO Allotment</w:t>
      </w:r>
    </w:p>
    <w:p w14:paraId="234FD525" w14:textId="77777777" w:rsidR="00714644" w:rsidRPr="000961F5" w:rsidRDefault="00714644" w:rsidP="00714644">
      <w:pPr>
        <w:ind w:left="0"/>
        <w:rPr>
          <w:b/>
          <w:u w:val="single"/>
          <w:lang w:eastAsia="x-none"/>
        </w:rPr>
      </w:pPr>
    </w:p>
    <w:tbl>
      <w:tblPr>
        <w:tblStyle w:val="TableGrid"/>
        <w:tblW w:w="10428" w:type="dxa"/>
        <w:tblLook w:val="04A0" w:firstRow="1" w:lastRow="0" w:firstColumn="1" w:lastColumn="0" w:noHBand="0" w:noVBand="1"/>
      </w:tblPr>
      <w:tblGrid>
        <w:gridCol w:w="337"/>
        <w:gridCol w:w="4649"/>
        <w:gridCol w:w="2721"/>
        <w:gridCol w:w="2721"/>
      </w:tblGrid>
      <w:tr w:rsidR="00714644" w:rsidRPr="000961F5" w14:paraId="55C9525F" w14:textId="77777777" w:rsidTr="00EE24F6">
        <w:tc>
          <w:tcPr>
            <w:tcW w:w="337" w:type="dxa"/>
            <w:shd w:val="clear" w:color="auto" w:fill="13426B"/>
          </w:tcPr>
          <w:p w14:paraId="48B0A3BD" w14:textId="77777777" w:rsidR="00714644" w:rsidRPr="000961F5" w:rsidRDefault="00714644" w:rsidP="00EE24F6">
            <w:pPr>
              <w:spacing w:after="39"/>
              <w:ind w:left="0"/>
              <w:jc w:val="left"/>
              <w:rPr>
                <w:b/>
                <w:lang w:eastAsia="x-none"/>
              </w:rPr>
            </w:pPr>
            <w:r w:rsidRPr="000961F5">
              <w:rPr>
                <w:b/>
                <w:lang w:eastAsia="x-none"/>
              </w:rPr>
              <w:t>#</w:t>
            </w:r>
          </w:p>
        </w:tc>
        <w:tc>
          <w:tcPr>
            <w:tcW w:w="4649" w:type="dxa"/>
            <w:shd w:val="clear" w:color="auto" w:fill="13426B"/>
          </w:tcPr>
          <w:p w14:paraId="3B866573" w14:textId="77777777" w:rsidR="00714644" w:rsidRPr="000961F5" w:rsidRDefault="00714644" w:rsidP="00EE24F6">
            <w:pPr>
              <w:spacing w:after="39"/>
              <w:ind w:left="0"/>
              <w:jc w:val="left"/>
              <w:rPr>
                <w:b/>
                <w:lang w:eastAsia="x-none"/>
              </w:rPr>
            </w:pPr>
            <w:r w:rsidRPr="000961F5">
              <w:rPr>
                <w:b/>
                <w:lang w:eastAsia="x-none"/>
              </w:rPr>
              <w:t>Action</w:t>
            </w:r>
          </w:p>
        </w:tc>
        <w:tc>
          <w:tcPr>
            <w:tcW w:w="2721" w:type="dxa"/>
            <w:shd w:val="clear" w:color="auto" w:fill="13426B"/>
          </w:tcPr>
          <w:p w14:paraId="2DEEB3D0" w14:textId="77777777" w:rsidR="00714644" w:rsidRPr="000961F5" w:rsidRDefault="00714644" w:rsidP="00EE24F6">
            <w:pPr>
              <w:spacing w:after="39"/>
              <w:ind w:left="0"/>
              <w:jc w:val="left"/>
              <w:rPr>
                <w:b/>
                <w:lang w:eastAsia="x-none"/>
              </w:rPr>
            </w:pPr>
            <w:r w:rsidRPr="000961F5">
              <w:rPr>
                <w:b/>
                <w:lang w:eastAsia="x-none"/>
              </w:rPr>
              <w:t>Clearing Participant (maker + checker) / Share Registrar (maker + checker)</w:t>
            </w:r>
          </w:p>
        </w:tc>
        <w:tc>
          <w:tcPr>
            <w:tcW w:w="2721" w:type="dxa"/>
            <w:shd w:val="clear" w:color="auto" w:fill="13426B"/>
          </w:tcPr>
          <w:p w14:paraId="3974ED88" w14:textId="77777777" w:rsidR="00714644" w:rsidRPr="000961F5" w:rsidRDefault="00714644" w:rsidP="00EE24F6">
            <w:pPr>
              <w:spacing w:after="39"/>
              <w:ind w:left="0"/>
              <w:jc w:val="left"/>
              <w:rPr>
                <w:b/>
                <w:lang w:eastAsia="x-none"/>
              </w:rPr>
            </w:pPr>
            <w:r w:rsidRPr="000961F5">
              <w:rPr>
                <w:b/>
                <w:lang w:eastAsia="x-none"/>
              </w:rPr>
              <w:t>HKSCC</w:t>
            </w:r>
          </w:p>
        </w:tc>
      </w:tr>
      <w:tr w:rsidR="00714644" w:rsidRPr="000961F5" w14:paraId="666BA47F" w14:textId="77777777" w:rsidTr="00EE24F6">
        <w:tc>
          <w:tcPr>
            <w:tcW w:w="337" w:type="dxa"/>
          </w:tcPr>
          <w:p w14:paraId="2769E9CB" w14:textId="77777777" w:rsidR="00714644" w:rsidRPr="000961F5" w:rsidRDefault="00714644" w:rsidP="00EE24F6">
            <w:pPr>
              <w:spacing w:after="39"/>
              <w:ind w:left="0"/>
              <w:jc w:val="left"/>
              <w:rPr>
                <w:lang w:eastAsia="x-none"/>
              </w:rPr>
            </w:pPr>
            <w:r w:rsidRPr="000961F5">
              <w:rPr>
                <w:lang w:eastAsia="x-none"/>
              </w:rPr>
              <w:t>1</w:t>
            </w:r>
          </w:p>
        </w:tc>
        <w:tc>
          <w:tcPr>
            <w:tcW w:w="4649" w:type="dxa"/>
          </w:tcPr>
          <w:p w14:paraId="253ADE13" w14:textId="77777777" w:rsidR="00714644" w:rsidRPr="000961F5" w:rsidRDefault="00714644" w:rsidP="00EE24F6">
            <w:pPr>
              <w:spacing w:after="39"/>
              <w:ind w:left="0"/>
              <w:jc w:val="left"/>
              <w:rPr>
                <w:lang w:eastAsia="x-none"/>
              </w:rPr>
            </w:pPr>
            <w:r w:rsidRPr="000961F5">
              <w:rPr>
                <w:lang w:eastAsia="x-none"/>
              </w:rPr>
              <w:t>The validation of the allotment file has completed successfully</w:t>
            </w:r>
          </w:p>
          <w:p w14:paraId="5E6643C3" w14:textId="77777777" w:rsidR="00714644" w:rsidRPr="000961F5" w:rsidRDefault="00714644" w:rsidP="00EE24F6">
            <w:pPr>
              <w:spacing w:after="39"/>
              <w:ind w:left="0"/>
              <w:jc w:val="left"/>
              <w:rPr>
                <w:lang w:eastAsia="x-none"/>
              </w:rPr>
            </w:pPr>
          </w:p>
          <w:p w14:paraId="144266E9" w14:textId="77777777" w:rsidR="00714644" w:rsidRPr="000961F5" w:rsidRDefault="00714644" w:rsidP="00EE24F6">
            <w:pPr>
              <w:spacing w:after="39"/>
              <w:ind w:left="0"/>
              <w:jc w:val="left"/>
              <w:rPr>
                <w:lang w:eastAsia="x-none"/>
              </w:rPr>
            </w:pPr>
            <w:r w:rsidRPr="000961F5">
              <w:rPr>
                <w:lang w:eastAsia="x-none"/>
              </w:rPr>
              <w:t xml:space="preserve">“The validation of the </w:t>
            </w:r>
            <w:r w:rsidRPr="000961F5">
              <w:rPr>
                <w:u w:val="single"/>
                <w:lang w:eastAsia="x-none"/>
              </w:rPr>
              <w:t>allotment file</w:t>
            </w:r>
            <w:r w:rsidRPr="000961F5">
              <w:rPr>
                <w:lang w:eastAsia="x-none"/>
              </w:rPr>
              <w:t xml:space="preserve"> completed successfully for [IPO initiation Field #10] [IPO initiation Field #2].”</w:t>
            </w:r>
          </w:p>
        </w:tc>
        <w:tc>
          <w:tcPr>
            <w:tcW w:w="2721" w:type="dxa"/>
          </w:tcPr>
          <w:p w14:paraId="5272AEAB" w14:textId="77777777" w:rsidR="00714644" w:rsidRPr="000961F5" w:rsidRDefault="00714644" w:rsidP="00EE24F6">
            <w:pPr>
              <w:spacing w:after="39"/>
              <w:ind w:left="0"/>
              <w:jc w:val="center"/>
              <w:rPr>
                <w:lang w:eastAsia="x-none"/>
              </w:rPr>
            </w:pPr>
          </w:p>
        </w:tc>
        <w:tc>
          <w:tcPr>
            <w:tcW w:w="2721" w:type="dxa"/>
          </w:tcPr>
          <w:p w14:paraId="14A3AE8A" w14:textId="77777777" w:rsidR="00714644" w:rsidRPr="000961F5" w:rsidRDefault="00714644" w:rsidP="00EE24F6">
            <w:pPr>
              <w:spacing w:after="39"/>
              <w:ind w:left="0"/>
              <w:jc w:val="center"/>
              <w:rPr>
                <w:lang w:eastAsia="x-none"/>
              </w:rPr>
            </w:pPr>
            <w:r w:rsidRPr="000961F5">
              <w:rPr>
                <w:lang w:eastAsia="x-none"/>
              </w:rPr>
              <w:sym w:font="Wingdings" w:char="F0FC"/>
            </w:r>
          </w:p>
        </w:tc>
      </w:tr>
      <w:tr w:rsidR="00714644" w:rsidRPr="000961F5" w14:paraId="2D14F00E" w14:textId="77777777" w:rsidTr="00EE24F6">
        <w:tc>
          <w:tcPr>
            <w:tcW w:w="337" w:type="dxa"/>
          </w:tcPr>
          <w:p w14:paraId="4A927719" w14:textId="77777777" w:rsidR="00714644" w:rsidRPr="000961F5" w:rsidRDefault="00714644" w:rsidP="00EE24F6">
            <w:pPr>
              <w:spacing w:after="39"/>
              <w:ind w:left="0"/>
              <w:jc w:val="left"/>
              <w:rPr>
                <w:lang w:eastAsia="x-none"/>
              </w:rPr>
            </w:pPr>
            <w:r w:rsidRPr="000961F5">
              <w:rPr>
                <w:lang w:eastAsia="x-none"/>
              </w:rPr>
              <w:lastRenderedPageBreak/>
              <w:t>2</w:t>
            </w:r>
          </w:p>
        </w:tc>
        <w:tc>
          <w:tcPr>
            <w:tcW w:w="4649" w:type="dxa"/>
          </w:tcPr>
          <w:p w14:paraId="6FEFE78D" w14:textId="77777777" w:rsidR="00714644" w:rsidRPr="000961F5" w:rsidRDefault="00714644" w:rsidP="00EE24F6">
            <w:pPr>
              <w:spacing w:after="39"/>
              <w:ind w:left="0"/>
              <w:jc w:val="left"/>
              <w:rPr>
                <w:lang w:eastAsia="x-none"/>
              </w:rPr>
            </w:pPr>
            <w:r w:rsidRPr="000961F5">
              <w:rPr>
                <w:lang w:eastAsia="x-none"/>
              </w:rPr>
              <w:t>The validation of the allotment file has failed</w:t>
            </w:r>
          </w:p>
          <w:p w14:paraId="6192F485" w14:textId="77777777" w:rsidR="00714644" w:rsidRPr="000961F5" w:rsidRDefault="00714644" w:rsidP="00EE24F6">
            <w:pPr>
              <w:spacing w:after="39"/>
              <w:ind w:left="0"/>
              <w:jc w:val="left"/>
              <w:rPr>
                <w:lang w:eastAsia="x-none"/>
              </w:rPr>
            </w:pPr>
          </w:p>
          <w:p w14:paraId="5DBB8C86" w14:textId="77777777" w:rsidR="00714644" w:rsidRPr="000961F5" w:rsidRDefault="00714644" w:rsidP="00EE24F6">
            <w:pPr>
              <w:spacing w:after="39"/>
              <w:ind w:left="0"/>
              <w:jc w:val="left"/>
              <w:rPr>
                <w:lang w:eastAsia="x-none"/>
              </w:rPr>
            </w:pPr>
            <w:r w:rsidRPr="000961F5">
              <w:rPr>
                <w:lang w:eastAsia="x-none"/>
              </w:rPr>
              <w:t xml:space="preserve">“The validation of the </w:t>
            </w:r>
            <w:r w:rsidRPr="000961F5">
              <w:rPr>
                <w:u w:val="single"/>
                <w:lang w:eastAsia="x-none"/>
              </w:rPr>
              <w:t>allotment file</w:t>
            </w:r>
            <w:r w:rsidRPr="000961F5">
              <w:rPr>
                <w:lang w:eastAsia="x-none"/>
              </w:rPr>
              <w:t xml:space="preserve"> failed for [IPO initiation Field #10] [IPO initiation Field #2].”</w:t>
            </w:r>
          </w:p>
        </w:tc>
        <w:tc>
          <w:tcPr>
            <w:tcW w:w="2721" w:type="dxa"/>
          </w:tcPr>
          <w:p w14:paraId="7F0AD455" w14:textId="77777777" w:rsidR="00714644" w:rsidRPr="000961F5" w:rsidRDefault="00714644" w:rsidP="00EE24F6">
            <w:pPr>
              <w:spacing w:after="39"/>
              <w:ind w:left="0"/>
              <w:jc w:val="center"/>
              <w:rPr>
                <w:lang w:eastAsia="x-none"/>
              </w:rPr>
            </w:pPr>
          </w:p>
        </w:tc>
        <w:tc>
          <w:tcPr>
            <w:tcW w:w="2721" w:type="dxa"/>
          </w:tcPr>
          <w:p w14:paraId="5D80B10C" w14:textId="77777777" w:rsidR="00714644" w:rsidRPr="000961F5" w:rsidRDefault="00714644" w:rsidP="00EE24F6">
            <w:pPr>
              <w:spacing w:after="39"/>
              <w:ind w:left="0"/>
              <w:jc w:val="center"/>
              <w:rPr>
                <w:lang w:eastAsia="x-none"/>
              </w:rPr>
            </w:pPr>
            <w:r w:rsidRPr="000961F5">
              <w:rPr>
                <w:lang w:eastAsia="x-none"/>
              </w:rPr>
              <w:sym w:font="Wingdings" w:char="F0FC"/>
            </w:r>
          </w:p>
        </w:tc>
      </w:tr>
      <w:tr w:rsidR="00714644" w:rsidRPr="000961F5" w14:paraId="77A27ED1" w14:textId="77777777" w:rsidTr="00EE24F6">
        <w:tc>
          <w:tcPr>
            <w:tcW w:w="337" w:type="dxa"/>
          </w:tcPr>
          <w:p w14:paraId="174A02A2" w14:textId="77777777" w:rsidR="00714644" w:rsidRPr="000961F5" w:rsidRDefault="00714644" w:rsidP="00EE24F6">
            <w:pPr>
              <w:spacing w:after="39"/>
              <w:ind w:left="0"/>
              <w:jc w:val="left"/>
              <w:rPr>
                <w:lang w:eastAsia="x-none"/>
              </w:rPr>
            </w:pPr>
            <w:r w:rsidRPr="000961F5">
              <w:rPr>
                <w:lang w:eastAsia="x-none"/>
              </w:rPr>
              <w:t>3</w:t>
            </w:r>
          </w:p>
        </w:tc>
        <w:tc>
          <w:tcPr>
            <w:tcW w:w="4649" w:type="dxa"/>
          </w:tcPr>
          <w:p w14:paraId="0D53C783" w14:textId="77777777" w:rsidR="00714644" w:rsidRPr="000961F5" w:rsidRDefault="00714644" w:rsidP="00EE24F6">
            <w:pPr>
              <w:spacing w:after="39"/>
              <w:ind w:left="0"/>
              <w:jc w:val="left"/>
              <w:rPr>
                <w:lang w:eastAsia="x-none"/>
              </w:rPr>
            </w:pPr>
            <w:r w:rsidRPr="000961F5">
              <w:rPr>
                <w:lang w:eastAsia="x-none"/>
              </w:rPr>
              <w:t>No allotment file received after cut-off</w:t>
            </w:r>
          </w:p>
          <w:p w14:paraId="6219AB14" w14:textId="77777777" w:rsidR="00714644" w:rsidRPr="000961F5" w:rsidRDefault="00714644" w:rsidP="00EE24F6">
            <w:pPr>
              <w:spacing w:after="39"/>
              <w:ind w:left="0"/>
              <w:jc w:val="left"/>
              <w:rPr>
                <w:lang w:eastAsia="x-none"/>
              </w:rPr>
            </w:pPr>
          </w:p>
          <w:p w14:paraId="0DC50AD7" w14:textId="77777777" w:rsidR="00714644" w:rsidRPr="000961F5" w:rsidRDefault="00714644" w:rsidP="00EE24F6">
            <w:pPr>
              <w:spacing w:after="39"/>
              <w:ind w:left="0"/>
              <w:jc w:val="left"/>
              <w:rPr>
                <w:lang w:eastAsia="x-none"/>
              </w:rPr>
            </w:pPr>
            <w:r w:rsidRPr="000961F5">
              <w:rPr>
                <w:lang w:eastAsia="x-none"/>
              </w:rPr>
              <w:t>“No allotment file received for [IPO initiation Field #10] [IPO initiation Field #2].”</w:t>
            </w:r>
          </w:p>
        </w:tc>
        <w:tc>
          <w:tcPr>
            <w:tcW w:w="2721" w:type="dxa"/>
          </w:tcPr>
          <w:p w14:paraId="5B3D9526" w14:textId="77777777" w:rsidR="00714644" w:rsidRPr="000961F5" w:rsidRDefault="00714644" w:rsidP="00EE24F6">
            <w:pPr>
              <w:spacing w:after="39"/>
              <w:ind w:left="0"/>
              <w:jc w:val="center"/>
              <w:rPr>
                <w:lang w:eastAsia="x-none"/>
              </w:rPr>
            </w:pPr>
          </w:p>
        </w:tc>
        <w:tc>
          <w:tcPr>
            <w:tcW w:w="2721" w:type="dxa"/>
          </w:tcPr>
          <w:p w14:paraId="648FB1BD" w14:textId="77777777" w:rsidR="00714644" w:rsidRPr="000961F5" w:rsidRDefault="00714644" w:rsidP="00EE24F6">
            <w:pPr>
              <w:spacing w:after="39"/>
              <w:ind w:left="0"/>
              <w:jc w:val="center"/>
              <w:rPr>
                <w:lang w:eastAsia="x-none"/>
              </w:rPr>
            </w:pPr>
            <w:r w:rsidRPr="000961F5">
              <w:rPr>
                <w:lang w:eastAsia="x-none"/>
              </w:rPr>
              <w:sym w:font="Wingdings" w:char="F0FC"/>
            </w:r>
          </w:p>
        </w:tc>
      </w:tr>
      <w:tr w:rsidR="00714644" w:rsidRPr="000961F5" w14:paraId="2781DD5B" w14:textId="77777777" w:rsidTr="00EE24F6">
        <w:tc>
          <w:tcPr>
            <w:tcW w:w="337" w:type="dxa"/>
          </w:tcPr>
          <w:p w14:paraId="2FE80BFE" w14:textId="77777777" w:rsidR="00714644" w:rsidRPr="000961F5" w:rsidRDefault="00714644" w:rsidP="00EE24F6">
            <w:pPr>
              <w:spacing w:after="39"/>
              <w:ind w:left="0"/>
              <w:jc w:val="left"/>
              <w:rPr>
                <w:lang w:eastAsia="x-none"/>
              </w:rPr>
            </w:pPr>
            <w:r w:rsidRPr="000961F5">
              <w:rPr>
                <w:lang w:eastAsia="x-none"/>
              </w:rPr>
              <w:t>4</w:t>
            </w:r>
          </w:p>
        </w:tc>
        <w:tc>
          <w:tcPr>
            <w:tcW w:w="4649" w:type="dxa"/>
          </w:tcPr>
          <w:p w14:paraId="7420D0AF" w14:textId="77777777" w:rsidR="00714644" w:rsidRPr="000961F5" w:rsidRDefault="00714644" w:rsidP="00EE24F6">
            <w:pPr>
              <w:spacing w:after="39"/>
              <w:ind w:left="0"/>
              <w:jc w:val="left"/>
              <w:rPr>
                <w:lang w:eastAsia="x-none"/>
              </w:rPr>
            </w:pPr>
            <w:r w:rsidRPr="000961F5">
              <w:rPr>
                <w:lang w:eastAsia="x-none"/>
              </w:rPr>
              <w:t>After successful validation of the allotment file</w:t>
            </w:r>
          </w:p>
          <w:p w14:paraId="29F2B95E" w14:textId="77777777" w:rsidR="00714644" w:rsidRPr="000961F5" w:rsidRDefault="00714644" w:rsidP="00EE24F6">
            <w:pPr>
              <w:spacing w:after="39"/>
              <w:ind w:left="0"/>
              <w:jc w:val="left"/>
              <w:rPr>
                <w:lang w:eastAsia="x-none"/>
              </w:rPr>
            </w:pPr>
          </w:p>
          <w:p w14:paraId="5FBE2549" w14:textId="77777777" w:rsidR="00714644" w:rsidRPr="000961F5" w:rsidRDefault="00714644" w:rsidP="00EE24F6">
            <w:pPr>
              <w:spacing w:after="39"/>
              <w:ind w:left="0"/>
              <w:jc w:val="left"/>
              <w:rPr>
                <w:lang w:eastAsia="x-none"/>
              </w:rPr>
            </w:pPr>
            <w:r w:rsidRPr="000961F5">
              <w:rPr>
                <w:lang w:eastAsia="x-none"/>
              </w:rPr>
              <w:t>"[#] of shares allotted for the Public Offer of [IPO initiation Field #10] [IPO initiation Field #2].”</w:t>
            </w:r>
          </w:p>
        </w:tc>
        <w:tc>
          <w:tcPr>
            <w:tcW w:w="2721" w:type="dxa"/>
          </w:tcPr>
          <w:p w14:paraId="1CA94F11" w14:textId="77777777" w:rsidR="00714644" w:rsidRPr="000961F5" w:rsidRDefault="00714644" w:rsidP="00EE24F6">
            <w:pPr>
              <w:spacing w:after="39"/>
              <w:ind w:left="0"/>
              <w:jc w:val="center"/>
              <w:rPr>
                <w:lang w:eastAsia="x-none"/>
              </w:rPr>
            </w:pPr>
          </w:p>
        </w:tc>
        <w:tc>
          <w:tcPr>
            <w:tcW w:w="2721" w:type="dxa"/>
          </w:tcPr>
          <w:p w14:paraId="264B0815" w14:textId="77777777" w:rsidR="00714644" w:rsidRPr="000961F5" w:rsidRDefault="00714644" w:rsidP="00EE24F6">
            <w:pPr>
              <w:spacing w:after="39"/>
              <w:ind w:left="0"/>
              <w:jc w:val="center"/>
              <w:rPr>
                <w:lang w:eastAsia="x-none"/>
              </w:rPr>
            </w:pPr>
            <w:r w:rsidRPr="000961F5">
              <w:rPr>
                <w:lang w:eastAsia="x-none"/>
              </w:rPr>
              <w:sym w:font="Wingdings" w:char="F0FC"/>
            </w:r>
          </w:p>
        </w:tc>
      </w:tr>
      <w:tr w:rsidR="00714644" w:rsidRPr="000961F5" w14:paraId="0CC201C9" w14:textId="77777777" w:rsidTr="00EE24F6">
        <w:tc>
          <w:tcPr>
            <w:tcW w:w="337" w:type="dxa"/>
          </w:tcPr>
          <w:p w14:paraId="3C15A9BA" w14:textId="77777777" w:rsidR="00714644" w:rsidRPr="000961F5" w:rsidRDefault="00714644" w:rsidP="00EE24F6">
            <w:pPr>
              <w:spacing w:after="39"/>
              <w:ind w:left="0"/>
              <w:jc w:val="left"/>
              <w:rPr>
                <w:lang w:eastAsia="x-none"/>
              </w:rPr>
            </w:pPr>
            <w:r w:rsidRPr="000961F5">
              <w:rPr>
                <w:lang w:eastAsia="x-none"/>
              </w:rPr>
              <w:t>5</w:t>
            </w:r>
          </w:p>
        </w:tc>
        <w:tc>
          <w:tcPr>
            <w:tcW w:w="4649" w:type="dxa"/>
          </w:tcPr>
          <w:p w14:paraId="261D0ADB" w14:textId="77777777" w:rsidR="00714644" w:rsidRPr="000961F5" w:rsidRDefault="00714644" w:rsidP="00EE24F6">
            <w:pPr>
              <w:spacing w:after="39"/>
              <w:ind w:left="0"/>
              <w:jc w:val="left"/>
              <w:rPr>
                <w:lang w:eastAsia="x-none"/>
              </w:rPr>
            </w:pPr>
            <w:r w:rsidRPr="000961F5">
              <w:rPr>
                <w:lang w:eastAsia="x-none"/>
              </w:rPr>
              <w:t>Share Registrar allotment file have successfully allotted # of shares to particular CP / Share Registrar.</w:t>
            </w:r>
          </w:p>
          <w:p w14:paraId="43363592" w14:textId="77777777" w:rsidR="00714644" w:rsidRPr="000961F5" w:rsidRDefault="00714644" w:rsidP="00EE24F6">
            <w:pPr>
              <w:spacing w:after="39"/>
              <w:ind w:left="0"/>
              <w:jc w:val="left"/>
              <w:rPr>
                <w:lang w:eastAsia="x-none"/>
              </w:rPr>
            </w:pPr>
          </w:p>
          <w:p w14:paraId="11B1FCDB" w14:textId="77777777" w:rsidR="00714644" w:rsidRPr="000961F5" w:rsidRDefault="00714644" w:rsidP="00EE24F6">
            <w:pPr>
              <w:spacing w:after="39"/>
              <w:ind w:left="0"/>
              <w:jc w:val="left"/>
              <w:rPr>
                <w:lang w:eastAsia="x-none"/>
              </w:rPr>
            </w:pPr>
            <w:r w:rsidRPr="000961F5">
              <w:rPr>
                <w:lang w:eastAsia="x-none"/>
              </w:rPr>
              <w:t>"[#] of shares allotted for [IPO initiation Field #10] [IPO initiation Field #2].”</w:t>
            </w:r>
          </w:p>
        </w:tc>
        <w:tc>
          <w:tcPr>
            <w:tcW w:w="2721" w:type="dxa"/>
          </w:tcPr>
          <w:p w14:paraId="743E16BA"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2721" w:type="dxa"/>
          </w:tcPr>
          <w:p w14:paraId="0CFACE1E" w14:textId="77777777" w:rsidR="00714644" w:rsidRPr="000961F5" w:rsidRDefault="00714644" w:rsidP="00EE24F6">
            <w:pPr>
              <w:spacing w:after="39"/>
              <w:ind w:left="0"/>
              <w:jc w:val="center"/>
              <w:rPr>
                <w:lang w:eastAsia="x-none"/>
              </w:rPr>
            </w:pPr>
          </w:p>
        </w:tc>
      </w:tr>
    </w:tbl>
    <w:p w14:paraId="09CB27EE" w14:textId="77777777" w:rsidR="00714644" w:rsidRPr="000961F5" w:rsidRDefault="00714644" w:rsidP="00714644">
      <w:pPr>
        <w:ind w:left="0"/>
        <w:rPr>
          <w:lang w:eastAsia="x-none"/>
        </w:rPr>
      </w:pPr>
    </w:p>
    <w:p w14:paraId="51C799DF" w14:textId="77777777" w:rsidR="00714644" w:rsidRPr="000961F5" w:rsidRDefault="00714644" w:rsidP="00714644">
      <w:pPr>
        <w:ind w:left="0"/>
        <w:rPr>
          <w:b/>
          <w:u w:val="single"/>
          <w:lang w:eastAsia="x-none"/>
        </w:rPr>
      </w:pPr>
      <w:r w:rsidRPr="000961F5">
        <w:rPr>
          <w:b/>
          <w:u w:val="single"/>
          <w:lang w:eastAsia="x-none"/>
        </w:rPr>
        <w:t>Sub-placing arrangement</w:t>
      </w:r>
    </w:p>
    <w:p w14:paraId="7166D3A1" w14:textId="77777777" w:rsidR="00714644" w:rsidRPr="000961F5" w:rsidRDefault="00714644" w:rsidP="00714644">
      <w:pPr>
        <w:ind w:left="0"/>
        <w:rPr>
          <w:b/>
          <w:u w:val="single"/>
          <w:lang w:eastAsia="x-none"/>
        </w:rPr>
      </w:pPr>
    </w:p>
    <w:tbl>
      <w:tblPr>
        <w:tblStyle w:val="TableGrid"/>
        <w:tblW w:w="10485" w:type="dxa"/>
        <w:tblLayout w:type="fixed"/>
        <w:tblLook w:val="04A0" w:firstRow="1" w:lastRow="0" w:firstColumn="1" w:lastColumn="0" w:noHBand="0" w:noVBand="1"/>
      </w:tblPr>
      <w:tblGrid>
        <w:gridCol w:w="562"/>
        <w:gridCol w:w="4395"/>
        <w:gridCol w:w="1105"/>
        <w:gridCol w:w="1106"/>
        <w:gridCol w:w="1105"/>
        <w:gridCol w:w="1106"/>
        <w:gridCol w:w="1106"/>
      </w:tblGrid>
      <w:tr w:rsidR="00714644" w:rsidRPr="000961F5" w14:paraId="135A8597" w14:textId="77777777" w:rsidTr="00EE24F6">
        <w:trPr>
          <w:tblHeader/>
        </w:trPr>
        <w:tc>
          <w:tcPr>
            <w:tcW w:w="562" w:type="dxa"/>
            <w:shd w:val="clear" w:color="auto" w:fill="13426B"/>
          </w:tcPr>
          <w:p w14:paraId="10D1BC9B" w14:textId="77777777" w:rsidR="00714644" w:rsidRPr="000961F5" w:rsidRDefault="00714644" w:rsidP="00EE24F6">
            <w:pPr>
              <w:ind w:left="0"/>
              <w:jc w:val="left"/>
              <w:rPr>
                <w:b/>
                <w:lang w:eastAsia="x-none"/>
              </w:rPr>
            </w:pPr>
            <w:r w:rsidRPr="000961F5">
              <w:rPr>
                <w:b/>
                <w:lang w:eastAsia="x-none"/>
              </w:rPr>
              <w:t>#</w:t>
            </w:r>
          </w:p>
        </w:tc>
        <w:tc>
          <w:tcPr>
            <w:tcW w:w="4395" w:type="dxa"/>
            <w:shd w:val="clear" w:color="auto" w:fill="13426B"/>
          </w:tcPr>
          <w:p w14:paraId="593D3630" w14:textId="77777777" w:rsidR="00714644" w:rsidRPr="000961F5" w:rsidRDefault="00714644" w:rsidP="00EE24F6">
            <w:pPr>
              <w:ind w:left="0"/>
              <w:jc w:val="left"/>
              <w:rPr>
                <w:b/>
                <w:lang w:eastAsia="x-none"/>
              </w:rPr>
            </w:pPr>
            <w:r w:rsidRPr="000961F5">
              <w:rPr>
                <w:b/>
                <w:lang w:eastAsia="x-none"/>
              </w:rPr>
              <w:t>Action</w:t>
            </w:r>
          </w:p>
        </w:tc>
        <w:tc>
          <w:tcPr>
            <w:tcW w:w="1105" w:type="dxa"/>
            <w:shd w:val="clear" w:color="auto" w:fill="13426B"/>
          </w:tcPr>
          <w:p w14:paraId="1C54ABE7" w14:textId="77777777" w:rsidR="00714644" w:rsidRPr="000961F5" w:rsidRDefault="00714644" w:rsidP="00EE24F6">
            <w:pPr>
              <w:ind w:left="0"/>
              <w:jc w:val="left"/>
              <w:rPr>
                <w:b/>
                <w:lang w:eastAsia="x-none"/>
              </w:rPr>
            </w:pPr>
            <w:r w:rsidRPr="000961F5">
              <w:rPr>
                <w:b/>
                <w:lang w:eastAsia="x-none"/>
              </w:rPr>
              <w:t>Principal Principal Lead Broker (Maker)</w:t>
            </w:r>
          </w:p>
        </w:tc>
        <w:tc>
          <w:tcPr>
            <w:tcW w:w="1106" w:type="dxa"/>
            <w:shd w:val="clear" w:color="auto" w:fill="13426B"/>
          </w:tcPr>
          <w:p w14:paraId="775375EF" w14:textId="77777777" w:rsidR="00714644" w:rsidRPr="000961F5" w:rsidRDefault="00714644" w:rsidP="00EE24F6">
            <w:pPr>
              <w:ind w:left="0"/>
              <w:jc w:val="left"/>
              <w:rPr>
                <w:b/>
                <w:lang w:eastAsia="x-none"/>
              </w:rPr>
            </w:pPr>
            <w:r w:rsidRPr="000961F5">
              <w:rPr>
                <w:b/>
                <w:lang w:eastAsia="x-none"/>
              </w:rPr>
              <w:t>Principal Principal Lead Broker (Checker)</w:t>
            </w:r>
          </w:p>
        </w:tc>
        <w:tc>
          <w:tcPr>
            <w:tcW w:w="1105" w:type="dxa"/>
            <w:shd w:val="clear" w:color="auto" w:fill="13426B"/>
          </w:tcPr>
          <w:p w14:paraId="57E05ACB" w14:textId="77777777" w:rsidR="00714644" w:rsidRPr="000961F5" w:rsidRDefault="00714644" w:rsidP="00EE24F6">
            <w:pPr>
              <w:ind w:left="0"/>
              <w:jc w:val="left"/>
              <w:rPr>
                <w:b/>
                <w:lang w:eastAsia="x-none"/>
              </w:rPr>
            </w:pPr>
            <w:r w:rsidRPr="000961F5">
              <w:rPr>
                <w:b/>
                <w:lang w:eastAsia="x-none"/>
              </w:rPr>
              <w:t>Distributor (Maker)</w:t>
            </w:r>
          </w:p>
        </w:tc>
        <w:tc>
          <w:tcPr>
            <w:tcW w:w="1106" w:type="dxa"/>
            <w:shd w:val="clear" w:color="auto" w:fill="13426B"/>
          </w:tcPr>
          <w:p w14:paraId="5507F915" w14:textId="77777777" w:rsidR="00714644" w:rsidRPr="000961F5" w:rsidRDefault="00714644" w:rsidP="00EE24F6">
            <w:pPr>
              <w:ind w:left="0"/>
              <w:jc w:val="left"/>
              <w:rPr>
                <w:b/>
                <w:lang w:eastAsia="x-none"/>
              </w:rPr>
            </w:pPr>
            <w:r w:rsidRPr="000961F5">
              <w:rPr>
                <w:b/>
                <w:lang w:eastAsia="x-none"/>
              </w:rPr>
              <w:t>Distributor (Checker)</w:t>
            </w:r>
          </w:p>
        </w:tc>
        <w:tc>
          <w:tcPr>
            <w:tcW w:w="1106" w:type="dxa"/>
            <w:shd w:val="clear" w:color="auto" w:fill="13426B"/>
          </w:tcPr>
          <w:p w14:paraId="2DEB8494" w14:textId="77777777" w:rsidR="00714644" w:rsidRPr="000961F5" w:rsidRDefault="00714644" w:rsidP="00EE24F6">
            <w:pPr>
              <w:ind w:left="0"/>
              <w:jc w:val="left"/>
              <w:rPr>
                <w:b/>
                <w:lang w:eastAsia="x-none"/>
              </w:rPr>
            </w:pPr>
            <w:r w:rsidRPr="000961F5">
              <w:rPr>
                <w:b/>
                <w:lang w:eastAsia="x-none"/>
              </w:rPr>
              <w:t>Regulator (HKEX)/</w:t>
            </w:r>
          </w:p>
          <w:p w14:paraId="3F49F576" w14:textId="77777777" w:rsidR="00714644" w:rsidRPr="000961F5" w:rsidRDefault="00714644" w:rsidP="00EE24F6">
            <w:pPr>
              <w:ind w:left="0"/>
              <w:jc w:val="left"/>
              <w:rPr>
                <w:b/>
                <w:lang w:eastAsia="x-none"/>
              </w:rPr>
            </w:pPr>
            <w:r w:rsidRPr="000961F5">
              <w:rPr>
                <w:b/>
                <w:lang w:eastAsia="x-none"/>
              </w:rPr>
              <w:t>(SFC)</w:t>
            </w:r>
          </w:p>
        </w:tc>
      </w:tr>
      <w:tr w:rsidR="00714644" w:rsidRPr="000961F5" w14:paraId="730135E4" w14:textId="77777777" w:rsidTr="00EE24F6">
        <w:tc>
          <w:tcPr>
            <w:tcW w:w="562" w:type="dxa"/>
            <w:shd w:val="clear" w:color="auto" w:fill="auto"/>
          </w:tcPr>
          <w:p w14:paraId="12C39D8B" w14:textId="77777777" w:rsidR="00714644" w:rsidRPr="000961F5" w:rsidRDefault="00714644" w:rsidP="00EE24F6">
            <w:pPr>
              <w:ind w:left="0"/>
              <w:jc w:val="left"/>
              <w:rPr>
                <w:lang w:eastAsia="x-none"/>
              </w:rPr>
            </w:pPr>
            <w:r w:rsidRPr="000961F5">
              <w:rPr>
                <w:lang w:eastAsia="x-none"/>
              </w:rPr>
              <w:t>1</w:t>
            </w:r>
          </w:p>
        </w:tc>
        <w:tc>
          <w:tcPr>
            <w:tcW w:w="4395" w:type="dxa"/>
            <w:shd w:val="clear" w:color="auto" w:fill="auto"/>
          </w:tcPr>
          <w:p w14:paraId="757F8CFF" w14:textId="77777777" w:rsidR="00714644" w:rsidRPr="000961F5" w:rsidRDefault="00714644" w:rsidP="00EE24F6">
            <w:pPr>
              <w:ind w:left="0"/>
              <w:jc w:val="left"/>
              <w:rPr>
                <w:lang w:eastAsia="x-none"/>
              </w:rPr>
            </w:pPr>
            <w:r w:rsidRPr="000961F5">
              <w:rPr>
                <w:lang w:eastAsia="x-none"/>
              </w:rPr>
              <w:t>Principal Lead Broker (maker) inputs the final size of the institutional offer</w:t>
            </w:r>
          </w:p>
          <w:p w14:paraId="395118FC" w14:textId="77777777" w:rsidR="00714644" w:rsidRPr="000961F5" w:rsidRDefault="00714644" w:rsidP="00EE24F6">
            <w:pPr>
              <w:ind w:left="0"/>
              <w:jc w:val="left"/>
              <w:rPr>
                <w:lang w:eastAsia="x-none"/>
              </w:rPr>
            </w:pPr>
          </w:p>
          <w:p w14:paraId="7738493F" w14:textId="77777777" w:rsidR="00714644" w:rsidRPr="000961F5" w:rsidRDefault="00714644" w:rsidP="00EE24F6">
            <w:pPr>
              <w:ind w:left="0"/>
              <w:jc w:val="left"/>
              <w:rPr>
                <w:lang w:eastAsia="x-none"/>
              </w:rPr>
            </w:pPr>
            <w:r w:rsidRPr="000961F5">
              <w:rPr>
                <w:lang w:eastAsia="x-none"/>
              </w:rPr>
              <w:t xml:space="preserve">“[Principal Lead Broker (maker)] has submitted [IPO initiation Field #2]’s final offer size of the institutional offer to be [final # of placing shares] shares for </w:t>
            </w:r>
            <w:r w:rsidRPr="000961F5">
              <w:rPr>
                <w:u w:val="single"/>
                <w:lang w:eastAsia="x-none"/>
              </w:rPr>
              <w:t>confirmation</w:t>
            </w:r>
            <w:r w:rsidRPr="000961F5">
              <w:rPr>
                <w:lang w:eastAsia="x-none"/>
              </w:rPr>
              <w:t xml:space="preserve">.” </w:t>
            </w:r>
          </w:p>
        </w:tc>
        <w:tc>
          <w:tcPr>
            <w:tcW w:w="1105" w:type="dxa"/>
            <w:shd w:val="clear" w:color="auto" w:fill="auto"/>
          </w:tcPr>
          <w:p w14:paraId="455EDD96" w14:textId="77777777" w:rsidR="00714644" w:rsidRPr="000961F5" w:rsidRDefault="00714644" w:rsidP="00EE24F6">
            <w:pPr>
              <w:ind w:left="0"/>
              <w:jc w:val="center"/>
              <w:rPr>
                <w:lang w:eastAsia="x-none"/>
              </w:rPr>
            </w:pPr>
            <w:r w:rsidRPr="000961F5">
              <w:rPr>
                <w:lang w:eastAsia="x-none"/>
              </w:rPr>
              <w:sym w:font="Wingdings" w:char="F0FC"/>
            </w:r>
          </w:p>
        </w:tc>
        <w:tc>
          <w:tcPr>
            <w:tcW w:w="1106" w:type="dxa"/>
          </w:tcPr>
          <w:p w14:paraId="6367AC51" w14:textId="77777777" w:rsidR="00714644" w:rsidRPr="000961F5" w:rsidRDefault="00714644" w:rsidP="00EE24F6">
            <w:pPr>
              <w:ind w:left="0"/>
              <w:jc w:val="center"/>
              <w:rPr>
                <w:lang w:eastAsia="x-none"/>
              </w:rPr>
            </w:pPr>
            <w:r w:rsidRPr="000961F5">
              <w:rPr>
                <w:lang w:eastAsia="x-none"/>
              </w:rPr>
              <w:sym w:font="Wingdings" w:char="F0FC"/>
            </w:r>
          </w:p>
        </w:tc>
        <w:tc>
          <w:tcPr>
            <w:tcW w:w="1105" w:type="dxa"/>
          </w:tcPr>
          <w:p w14:paraId="1B4A7DB0" w14:textId="77777777" w:rsidR="00714644" w:rsidRPr="000961F5" w:rsidRDefault="00714644" w:rsidP="00EE24F6">
            <w:pPr>
              <w:ind w:left="0"/>
              <w:jc w:val="center"/>
              <w:rPr>
                <w:lang w:eastAsia="x-none"/>
              </w:rPr>
            </w:pPr>
          </w:p>
        </w:tc>
        <w:tc>
          <w:tcPr>
            <w:tcW w:w="1106" w:type="dxa"/>
            <w:shd w:val="clear" w:color="auto" w:fill="auto"/>
          </w:tcPr>
          <w:p w14:paraId="13C48FBF" w14:textId="77777777" w:rsidR="00714644" w:rsidRPr="000961F5" w:rsidRDefault="00714644" w:rsidP="00EE24F6">
            <w:pPr>
              <w:ind w:left="0"/>
              <w:jc w:val="center"/>
              <w:rPr>
                <w:lang w:eastAsia="x-none"/>
              </w:rPr>
            </w:pPr>
          </w:p>
        </w:tc>
        <w:tc>
          <w:tcPr>
            <w:tcW w:w="1106" w:type="dxa"/>
            <w:shd w:val="clear" w:color="auto" w:fill="auto"/>
          </w:tcPr>
          <w:p w14:paraId="76CB5ED0" w14:textId="77777777" w:rsidR="00714644" w:rsidRPr="000961F5" w:rsidRDefault="00714644" w:rsidP="00EE24F6">
            <w:pPr>
              <w:ind w:left="0"/>
              <w:jc w:val="center"/>
              <w:rPr>
                <w:lang w:eastAsia="x-none"/>
              </w:rPr>
            </w:pPr>
          </w:p>
        </w:tc>
      </w:tr>
      <w:tr w:rsidR="00714644" w:rsidRPr="000961F5" w14:paraId="3A128C6B" w14:textId="77777777" w:rsidTr="00EE24F6">
        <w:tc>
          <w:tcPr>
            <w:tcW w:w="562" w:type="dxa"/>
            <w:shd w:val="clear" w:color="auto" w:fill="auto"/>
          </w:tcPr>
          <w:p w14:paraId="107D4E10" w14:textId="77777777" w:rsidR="00714644" w:rsidRPr="000961F5" w:rsidRDefault="00714644" w:rsidP="00EE24F6">
            <w:pPr>
              <w:ind w:left="0"/>
              <w:jc w:val="left"/>
              <w:rPr>
                <w:lang w:eastAsia="x-none"/>
              </w:rPr>
            </w:pPr>
            <w:r w:rsidRPr="000961F5">
              <w:rPr>
                <w:lang w:eastAsia="x-none"/>
              </w:rPr>
              <w:t>2</w:t>
            </w:r>
          </w:p>
        </w:tc>
        <w:tc>
          <w:tcPr>
            <w:tcW w:w="4395" w:type="dxa"/>
            <w:shd w:val="clear" w:color="auto" w:fill="auto"/>
          </w:tcPr>
          <w:p w14:paraId="32287462" w14:textId="77777777" w:rsidR="00714644" w:rsidRPr="000961F5" w:rsidRDefault="00714644" w:rsidP="00EE24F6">
            <w:pPr>
              <w:ind w:left="0"/>
              <w:jc w:val="left"/>
              <w:rPr>
                <w:lang w:eastAsia="x-none"/>
              </w:rPr>
            </w:pPr>
            <w:r w:rsidRPr="000961F5">
              <w:rPr>
                <w:lang w:eastAsia="x-none"/>
              </w:rPr>
              <w:t>Principal Lead Broker (checker) reverts the final size of the institutional offer</w:t>
            </w:r>
          </w:p>
          <w:p w14:paraId="5505B2C2" w14:textId="77777777" w:rsidR="00714644" w:rsidRPr="000961F5" w:rsidRDefault="00714644" w:rsidP="00EE24F6">
            <w:pPr>
              <w:ind w:left="0"/>
              <w:jc w:val="left"/>
              <w:rPr>
                <w:lang w:eastAsia="x-none"/>
              </w:rPr>
            </w:pPr>
          </w:p>
          <w:p w14:paraId="56A7B08A" w14:textId="77777777" w:rsidR="00714644" w:rsidRPr="000961F5" w:rsidRDefault="00714644" w:rsidP="00EE24F6">
            <w:pPr>
              <w:ind w:left="0"/>
              <w:jc w:val="left"/>
              <w:rPr>
                <w:lang w:eastAsia="x-none"/>
              </w:rPr>
            </w:pPr>
            <w:r w:rsidRPr="000961F5">
              <w:rPr>
                <w:lang w:eastAsia="x-none"/>
              </w:rPr>
              <w:lastRenderedPageBreak/>
              <w:t xml:space="preserve">“[Principal Lead Broker (checker)] has reverted [IPO initiation Field #2]’s final offer size of the institutional offer for </w:t>
            </w:r>
            <w:r w:rsidRPr="000961F5">
              <w:rPr>
                <w:u w:val="single"/>
                <w:lang w:eastAsia="x-none"/>
              </w:rPr>
              <w:t>amendment</w:t>
            </w:r>
            <w:r w:rsidRPr="000961F5">
              <w:rPr>
                <w:lang w:eastAsia="x-none"/>
              </w:rPr>
              <w:t>.”</w:t>
            </w:r>
          </w:p>
        </w:tc>
        <w:tc>
          <w:tcPr>
            <w:tcW w:w="1105" w:type="dxa"/>
            <w:shd w:val="clear" w:color="auto" w:fill="auto"/>
          </w:tcPr>
          <w:p w14:paraId="7A2C85D5" w14:textId="77777777" w:rsidR="00714644" w:rsidRPr="000961F5" w:rsidRDefault="00714644" w:rsidP="00EE24F6">
            <w:pPr>
              <w:ind w:left="0"/>
              <w:jc w:val="center"/>
              <w:rPr>
                <w:lang w:eastAsia="x-none"/>
              </w:rPr>
            </w:pPr>
            <w:r w:rsidRPr="000961F5">
              <w:rPr>
                <w:lang w:eastAsia="x-none"/>
              </w:rPr>
              <w:lastRenderedPageBreak/>
              <w:sym w:font="Wingdings" w:char="F0FC"/>
            </w:r>
          </w:p>
        </w:tc>
        <w:tc>
          <w:tcPr>
            <w:tcW w:w="1106" w:type="dxa"/>
          </w:tcPr>
          <w:p w14:paraId="19172535" w14:textId="77777777" w:rsidR="00714644" w:rsidRPr="000961F5" w:rsidRDefault="00714644" w:rsidP="00EE24F6">
            <w:pPr>
              <w:ind w:left="0"/>
              <w:jc w:val="center"/>
              <w:rPr>
                <w:lang w:eastAsia="x-none"/>
              </w:rPr>
            </w:pPr>
            <w:r w:rsidRPr="000961F5">
              <w:rPr>
                <w:lang w:eastAsia="x-none"/>
              </w:rPr>
              <w:sym w:font="Wingdings" w:char="F0FC"/>
            </w:r>
          </w:p>
        </w:tc>
        <w:tc>
          <w:tcPr>
            <w:tcW w:w="1105" w:type="dxa"/>
          </w:tcPr>
          <w:p w14:paraId="27FB1A3A" w14:textId="77777777" w:rsidR="00714644" w:rsidRPr="000961F5" w:rsidRDefault="00714644" w:rsidP="00EE24F6">
            <w:pPr>
              <w:ind w:left="0"/>
              <w:jc w:val="center"/>
              <w:rPr>
                <w:lang w:eastAsia="x-none"/>
              </w:rPr>
            </w:pPr>
          </w:p>
        </w:tc>
        <w:tc>
          <w:tcPr>
            <w:tcW w:w="1106" w:type="dxa"/>
            <w:shd w:val="clear" w:color="auto" w:fill="auto"/>
          </w:tcPr>
          <w:p w14:paraId="6729F0D8" w14:textId="77777777" w:rsidR="00714644" w:rsidRPr="000961F5" w:rsidRDefault="00714644" w:rsidP="00EE24F6">
            <w:pPr>
              <w:ind w:left="0"/>
              <w:jc w:val="center"/>
              <w:rPr>
                <w:lang w:eastAsia="x-none"/>
              </w:rPr>
            </w:pPr>
          </w:p>
        </w:tc>
        <w:tc>
          <w:tcPr>
            <w:tcW w:w="1106" w:type="dxa"/>
            <w:shd w:val="clear" w:color="auto" w:fill="auto"/>
          </w:tcPr>
          <w:p w14:paraId="4F097D23" w14:textId="77777777" w:rsidR="00714644" w:rsidRPr="000961F5" w:rsidRDefault="00714644" w:rsidP="00EE24F6">
            <w:pPr>
              <w:ind w:left="0"/>
              <w:jc w:val="center"/>
              <w:rPr>
                <w:lang w:eastAsia="x-none"/>
              </w:rPr>
            </w:pPr>
          </w:p>
        </w:tc>
      </w:tr>
      <w:tr w:rsidR="00714644" w:rsidRPr="000961F5" w14:paraId="76403444" w14:textId="77777777" w:rsidTr="00EE24F6">
        <w:tc>
          <w:tcPr>
            <w:tcW w:w="562" w:type="dxa"/>
            <w:shd w:val="clear" w:color="auto" w:fill="auto"/>
          </w:tcPr>
          <w:p w14:paraId="74A1C381" w14:textId="77777777" w:rsidR="00714644" w:rsidRPr="000961F5" w:rsidRDefault="00714644" w:rsidP="00EE24F6">
            <w:pPr>
              <w:ind w:left="0"/>
              <w:jc w:val="left"/>
              <w:rPr>
                <w:lang w:eastAsia="x-none"/>
              </w:rPr>
            </w:pPr>
            <w:r w:rsidRPr="000961F5">
              <w:rPr>
                <w:lang w:eastAsia="x-none"/>
              </w:rPr>
              <w:t>3</w:t>
            </w:r>
          </w:p>
        </w:tc>
        <w:tc>
          <w:tcPr>
            <w:tcW w:w="4395" w:type="dxa"/>
            <w:shd w:val="clear" w:color="auto" w:fill="auto"/>
          </w:tcPr>
          <w:p w14:paraId="7CD61582" w14:textId="77777777" w:rsidR="00714644" w:rsidRPr="000961F5" w:rsidRDefault="00714644" w:rsidP="00EE24F6">
            <w:pPr>
              <w:ind w:left="0"/>
              <w:jc w:val="left"/>
              <w:rPr>
                <w:lang w:eastAsia="x-none"/>
              </w:rPr>
            </w:pPr>
            <w:r w:rsidRPr="000961F5">
              <w:rPr>
                <w:lang w:eastAsia="x-none"/>
              </w:rPr>
              <w:t>Principal Lead Broker (checker) approves the final size of the institutional offer</w:t>
            </w:r>
          </w:p>
          <w:p w14:paraId="3C0420ED" w14:textId="77777777" w:rsidR="00714644" w:rsidRPr="000961F5" w:rsidRDefault="00714644" w:rsidP="00EE24F6">
            <w:pPr>
              <w:ind w:left="0"/>
              <w:jc w:val="left"/>
              <w:rPr>
                <w:lang w:eastAsia="x-none"/>
              </w:rPr>
            </w:pPr>
          </w:p>
          <w:p w14:paraId="056FF1F4" w14:textId="77777777" w:rsidR="00714644" w:rsidRPr="000961F5" w:rsidRDefault="00714644" w:rsidP="00EE24F6">
            <w:pPr>
              <w:ind w:left="0"/>
              <w:jc w:val="left"/>
              <w:rPr>
                <w:lang w:eastAsia="x-none"/>
              </w:rPr>
            </w:pPr>
            <w:r w:rsidRPr="000961F5">
              <w:rPr>
                <w:lang w:eastAsia="x-none"/>
              </w:rPr>
              <w:t>“[Principal Lead Broker (checker)] has confirmed [IPO initiation Field #2]’s final offer size of the institutional offer to be [final # of placing shares] shares.”</w:t>
            </w:r>
          </w:p>
        </w:tc>
        <w:tc>
          <w:tcPr>
            <w:tcW w:w="1105" w:type="dxa"/>
            <w:shd w:val="clear" w:color="auto" w:fill="auto"/>
          </w:tcPr>
          <w:p w14:paraId="32A1C68D" w14:textId="77777777" w:rsidR="00714644" w:rsidRPr="000961F5" w:rsidRDefault="00714644" w:rsidP="00EE24F6">
            <w:pPr>
              <w:ind w:left="0"/>
              <w:jc w:val="center"/>
              <w:rPr>
                <w:lang w:eastAsia="x-none"/>
              </w:rPr>
            </w:pPr>
            <w:r w:rsidRPr="000961F5">
              <w:rPr>
                <w:lang w:eastAsia="x-none"/>
              </w:rPr>
              <w:sym w:font="Wingdings" w:char="F0FC"/>
            </w:r>
          </w:p>
        </w:tc>
        <w:tc>
          <w:tcPr>
            <w:tcW w:w="1106" w:type="dxa"/>
          </w:tcPr>
          <w:p w14:paraId="034AEFCF" w14:textId="77777777" w:rsidR="00714644" w:rsidRPr="000961F5" w:rsidRDefault="00714644" w:rsidP="00EE24F6">
            <w:pPr>
              <w:ind w:left="0"/>
              <w:jc w:val="center"/>
              <w:rPr>
                <w:lang w:eastAsia="x-none"/>
              </w:rPr>
            </w:pPr>
            <w:r w:rsidRPr="000961F5">
              <w:rPr>
                <w:lang w:eastAsia="x-none"/>
              </w:rPr>
              <w:sym w:font="Wingdings" w:char="F0FC"/>
            </w:r>
          </w:p>
        </w:tc>
        <w:tc>
          <w:tcPr>
            <w:tcW w:w="1105" w:type="dxa"/>
          </w:tcPr>
          <w:p w14:paraId="6CDE90D8" w14:textId="77777777" w:rsidR="00714644" w:rsidRPr="000961F5" w:rsidRDefault="00714644" w:rsidP="00EE24F6">
            <w:pPr>
              <w:ind w:left="0"/>
              <w:jc w:val="center"/>
              <w:rPr>
                <w:lang w:eastAsia="x-none"/>
              </w:rPr>
            </w:pPr>
          </w:p>
        </w:tc>
        <w:tc>
          <w:tcPr>
            <w:tcW w:w="1106" w:type="dxa"/>
            <w:shd w:val="clear" w:color="auto" w:fill="auto"/>
          </w:tcPr>
          <w:p w14:paraId="31679499" w14:textId="77777777" w:rsidR="00714644" w:rsidRPr="000961F5" w:rsidRDefault="00714644" w:rsidP="00EE24F6">
            <w:pPr>
              <w:ind w:left="0"/>
              <w:jc w:val="center"/>
              <w:rPr>
                <w:lang w:eastAsia="x-none"/>
              </w:rPr>
            </w:pPr>
          </w:p>
        </w:tc>
        <w:tc>
          <w:tcPr>
            <w:tcW w:w="1106" w:type="dxa"/>
            <w:shd w:val="clear" w:color="auto" w:fill="auto"/>
          </w:tcPr>
          <w:p w14:paraId="6DBC922A" w14:textId="77777777" w:rsidR="00714644" w:rsidRPr="000961F5" w:rsidRDefault="00714644" w:rsidP="00EE24F6">
            <w:pPr>
              <w:ind w:left="0"/>
              <w:jc w:val="center"/>
              <w:rPr>
                <w:lang w:eastAsia="x-none"/>
              </w:rPr>
            </w:pPr>
            <w:r w:rsidRPr="000961F5">
              <w:rPr>
                <w:lang w:eastAsia="x-none"/>
              </w:rPr>
              <w:sym w:font="Wingdings" w:char="F0FC"/>
            </w:r>
          </w:p>
        </w:tc>
      </w:tr>
      <w:tr w:rsidR="00714644" w:rsidRPr="000961F5" w14:paraId="247C0010" w14:textId="77777777" w:rsidTr="00EE24F6">
        <w:tc>
          <w:tcPr>
            <w:tcW w:w="562" w:type="dxa"/>
          </w:tcPr>
          <w:p w14:paraId="1821FAD5" w14:textId="77777777" w:rsidR="00714644" w:rsidRPr="000961F5" w:rsidRDefault="00714644" w:rsidP="00EE24F6">
            <w:pPr>
              <w:ind w:left="0"/>
              <w:jc w:val="left"/>
              <w:rPr>
                <w:lang w:eastAsia="x-none"/>
              </w:rPr>
            </w:pPr>
            <w:r w:rsidRPr="000961F5">
              <w:rPr>
                <w:lang w:eastAsia="x-none"/>
              </w:rPr>
              <w:t>4.1</w:t>
            </w:r>
          </w:p>
        </w:tc>
        <w:tc>
          <w:tcPr>
            <w:tcW w:w="4395" w:type="dxa"/>
          </w:tcPr>
          <w:p w14:paraId="6AA08708" w14:textId="77777777" w:rsidR="00714644" w:rsidRPr="000961F5" w:rsidRDefault="00714644" w:rsidP="00EE24F6">
            <w:pPr>
              <w:ind w:left="0"/>
              <w:jc w:val="left"/>
              <w:rPr>
                <w:lang w:eastAsia="x-none"/>
              </w:rPr>
            </w:pPr>
            <w:r w:rsidRPr="000961F5">
              <w:rPr>
                <w:lang w:eastAsia="x-none"/>
              </w:rPr>
              <w:t>Principal Lead Broker/Distributor sub-places shares to Distributors</w:t>
            </w:r>
          </w:p>
          <w:p w14:paraId="2B692CF4" w14:textId="77777777" w:rsidR="00714644" w:rsidRPr="000961F5" w:rsidRDefault="00714644" w:rsidP="00EE24F6">
            <w:pPr>
              <w:ind w:left="0"/>
              <w:jc w:val="left"/>
              <w:rPr>
                <w:lang w:eastAsia="x-none"/>
              </w:rPr>
            </w:pPr>
          </w:p>
          <w:p w14:paraId="7CEE4775" w14:textId="77777777" w:rsidR="00714644" w:rsidRPr="000961F5" w:rsidRDefault="00714644" w:rsidP="00EE24F6">
            <w:pPr>
              <w:ind w:left="0"/>
              <w:jc w:val="left"/>
              <w:rPr>
                <w:lang w:eastAsia="x-none"/>
              </w:rPr>
            </w:pPr>
            <w:r w:rsidRPr="000961F5">
              <w:rPr>
                <w:lang w:eastAsia="x-none"/>
              </w:rPr>
              <w:t>“[Principal Lead Broker/Distributor] has allocated [# of shares] shares to [Distributor] [IPO initiation Field #2].”</w:t>
            </w:r>
          </w:p>
          <w:p w14:paraId="5C3843E5" w14:textId="77777777" w:rsidR="00714644" w:rsidRPr="000961F5" w:rsidRDefault="00714644" w:rsidP="00EE24F6">
            <w:pPr>
              <w:ind w:left="0"/>
              <w:jc w:val="left"/>
              <w:rPr>
                <w:lang w:eastAsia="x-none"/>
              </w:rPr>
            </w:pPr>
          </w:p>
          <w:p w14:paraId="759193B6" w14:textId="77777777" w:rsidR="00714644" w:rsidRPr="000961F5" w:rsidRDefault="00714644" w:rsidP="00EE24F6">
            <w:pPr>
              <w:ind w:left="0"/>
              <w:jc w:val="left"/>
              <w:rPr>
                <w:lang w:eastAsia="x-none"/>
              </w:rPr>
            </w:pPr>
            <w:r w:rsidRPr="000961F5">
              <w:rPr>
                <w:b/>
                <w:lang w:eastAsia="x-none"/>
              </w:rPr>
              <w:t>Note:</w:t>
            </w:r>
            <w:r w:rsidRPr="000961F5">
              <w:rPr>
                <w:lang w:eastAsia="x-none"/>
              </w:rPr>
              <w:t xml:space="preserve"> The party allocating the shares should only receive one notification summarizing the allocation per action. For example, the Principal Lead Broker allocates shares to 3 Distributors and the notification should be:</w:t>
            </w:r>
          </w:p>
          <w:p w14:paraId="6CDCA00E" w14:textId="77777777" w:rsidR="00714644" w:rsidRPr="000961F5" w:rsidRDefault="00714644" w:rsidP="00EE24F6">
            <w:pPr>
              <w:ind w:left="0"/>
              <w:jc w:val="left"/>
              <w:rPr>
                <w:lang w:eastAsia="x-none"/>
              </w:rPr>
            </w:pPr>
            <w:r w:rsidRPr="000961F5">
              <w:rPr>
                <w:lang w:eastAsia="x-none"/>
              </w:rPr>
              <w:t>[Principal Lead Broker] has allocated [# of shares] shares to [Distributor 1], [# of shares] shares to [Distributor 2] and [# of shares] shares to [Distributor 3] for [IPO initiation Field #2].</w:t>
            </w:r>
          </w:p>
          <w:p w14:paraId="66F52B80" w14:textId="77777777" w:rsidR="00714644" w:rsidRPr="000961F5" w:rsidRDefault="00714644" w:rsidP="00EE24F6">
            <w:pPr>
              <w:ind w:left="0"/>
              <w:jc w:val="left"/>
              <w:rPr>
                <w:lang w:eastAsia="x-none"/>
              </w:rPr>
            </w:pPr>
          </w:p>
          <w:p w14:paraId="6692B56C" w14:textId="77777777" w:rsidR="00714644" w:rsidRPr="000961F5" w:rsidRDefault="00714644" w:rsidP="00EE24F6">
            <w:pPr>
              <w:ind w:left="0"/>
              <w:jc w:val="left"/>
              <w:rPr>
                <w:lang w:eastAsia="x-none"/>
              </w:rPr>
            </w:pPr>
            <w:r w:rsidRPr="000961F5">
              <w:rPr>
                <w:lang w:eastAsia="x-none"/>
              </w:rPr>
              <w:t>The party receiving the allocated shares should only receive the notification relating to itself. For example, Distributor 2 above will only know the # of shares allocated to itself:</w:t>
            </w:r>
          </w:p>
          <w:p w14:paraId="2546EDF7" w14:textId="77777777" w:rsidR="00714644" w:rsidRPr="000961F5" w:rsidRDefault="00714644" w:rsidP="00EE24F6">
            <w:pPr>
              <w:ind w:left="0"/>
              <w:jc w:val="left"/>
              <w:rPr>
                <w:lang w:eastAsia="x-none"/>
              </w:rPr>
            </w:pPr>
          </w:p>
          <w:p w14:paraId="2D23EEA1" w14:textId="77777777" w:rsidR="00714644" w:rsidRPr="000961F5" w:rsidRDefault="00714644" w:rsidP="00EE24F6">
            <w:pPr>
              <w:ind w:left="0"/>
              <w:jc w:val="left"/>
              <w:rPr>
                <w:lang w:eastAsia="x-none"/>
              </w:rPr>
            </w:pPr>
            <w:r w:rsidRPr="000961F5">
              <w:rPr>
                <w:lang w:eastAsia="x-none"/>
              </w:rPr>
              <w:t>[Principal Lead Broker] has allocated [# of shares] shares to [Distributor 2] for [IPO initiation Field #2].</w:t>
            </w:r>
          </w:p>
        </w:tc>
        <w:tc>
          <w:tcPr>
            <w:tcW w:w="1105" w:type="dxa"/>
          </w:tcPr>
          <w:p w14:paraId="56865E6B" w14:textId="77777777" w:rsidR="00714644" w:rsidRPr="000961F5" w:rsidRDefault="00714644" w:rsidP="00EE24F6">
            <w:pPr>
              <w:ind w:left="0"/>
              <w:jc w:val="center"/>
              <w:rPr>
                <w:lang w:eastAsia="x-none"/>
              </w:rPr>
            </w:pPr>
            <w:r w:rsidRPr="000961F5">
              <w:rPr>
                <w:lang w:eastAsia="x-none"/>
              </w:rPr>
              <w:sym w:font="Wingdings" w:char="F0FC"/>
            </w:r>
          </w:p>
        </w:tc>
        <w:tc>
          <w:tcPr>
            <w:tcW w:w="1106" w:type="dxa"/>
          </w:tcPr>
          <w:p w14:paraId="7BE11718" w14:textId="77777777" w:rsidR="00714644" w:rsidRPr="000961F5" w:rsidRDefault="00714644" w:rsidP="00EE24F6">
            <w:pPr>
              <w:ind w:left="0"/>
              <w:jc w:val="center"/>
              <w:rPr>
                <w:lang w:eastAsia="x-none"/>
              </w:rPr>
            </w:pPr>
            <w:r w:rsidRPr="000961F5">
              <w:rPr>
                <w:lang w:eastAsia="x-none"/>
              </w:rPr>
              <w:sym w:font="Wingdings" w:char="F0FC"/>
            </w:r>
          </w:p>
        </w:tc>
        <w:tc>
          <w:tcPr>
            <w:tcW w:w="1105" w:type="dxa"/>
          </w:tcPr>
          <w:p w14:paraId="053FE6F6" w14:textId="77777777" w:rsidR="00714644" w:rsidRPr="000961F5" w:rsidRDefault="00714644" w:rsidP="00EE24F6">
            <w:pPr>
              <w:ind w:left="0"/>
              <w:jc w:val="center"/>
              <w:rPr>
                <w:lang w:eastAsia="x-none"/>
              </w:rPr>
            </w:pPr>
            <w:r w:rsidRPr="000961F5">
              <w:rPr>
                <w:lang w:eastAsia="x-none"/>
              </w:rPr>
              <w:sym w:font="Wingdings" w:char="F0FC"/>
            </w:r>
          </w:p>
        </w:tc>
        <w:tc>
          <w:tcPr>
            <w:tcW w:w="1106" w:type="dxa"/>
          </w:tcPr>
          <w:p w14:paraId="7F8C2CED" w14:textId="77777777" w:rsidR="00714644" w:rsidRPr="000961F5" w:rsidRDefault="00714644" w:rsidP="00EE24F6">
            <w:pPr>
              <w:ind w:left="0"/>
              <w:jc w:val="center"/>
              <w:rPr>
                <w:lang w:eastAsia="x-none"/>
              </w:rPr>
            </w:pPr>
            <w:r w:rsidRPr="000961F5">
              <w:rPr>
                <w:lang w:eastAsia="x-none"/>
              </w:rPr>
              <w:sym w:font="Wingdings" w:char="F0FC"/>
            </w:r>
          </w:p>
        </w:tc>
        <w:tc>
          <w:tcPr>
            <w:tcW w:w="1106" w:type="dxa"/>
          </w:tcPr>
          <w:p w14:paraId="3FA47DD4" w14:textId="77777777" w:rsidR="00714644" w:rsidRPr="000961F5" w:rsidRDefault="00714644" w:rsidP="00EE24F6">
            <w:pPr>
              <w:ind w:left="0"/>
              <w:jc w:val="center"/>
              <w:rPr>
                <w:lang w:eastAsia="x-none"/>
              </w:rPr>
            </w:pPr>
          </w:p>
        </w:tc>
      </w:tr>
      <w:tr w:rsidR="00714644" w:rsidRPr="000961F5" w14:paraId="25BE49C8" w14:textId="77777777" w:rsidTr="00EE24F6">
        <w:tc>
          <w:tcPr>
            <w:tcW w:w="562" w:type="dxa"/>
          </w:tcPr>
          <w:p w14:paraId="441B3BAE" w14:textId="77777777" w:rsidR="00714644" w:rsidRPr="000961F5" w:rsidRDefault="00714644" w:rsidP="00EE24F6">
            <w:pPr>
              <w:ind w:left="0"/>
              <w:jc w:val="left"/>
              <w:rPr>
                <w:lang w:eastAsia="x-none"/>
              </w:rPr>
            </w:pPr>
            <w:r w:rsidRPr="000961F5">
              <w:rPr>
                <w:lang w:eastAsia="x-none"/>
              </w:rPr>
              <w:t>4.2</w:t>
            </w:r>
          </w:p>
        </w:tc>
        <w:tc>
          <w:tcPr>
            <w:tcW w:w="4395" w:type="dxa"/>
          </w:tcPr>
          <w:p w14:paraId="63CD6231" w14:textId="77777777" w:rsidR="00714644" w:rsidRPr="000961F5" w:rsidRDefault="00714644" w:rsidP="00EE24F6">
            <w:pPr>
              <w:ind w:left="0"/>
              <w:jc w:val="left"/>
              <w:rPr>
                <w:lang w:eastAsia="x-none"/>
              </w:rPr>
            </w:pPr>
            <w:r w:rsidRPr="000961F5">
              <w:rPr>
                <w:lang w:eastAsia="x-none"/>
              </w:rPr>
              <w:t>Principal Lead Broker/Distributor amends the # of shares allocated to Distributors</w:t>
            </w:r>
          </w:p>
          <w:p w14:paraId="593CE5CA" w14:textId="77777777" w:rsidR="00714644" w:rsidRPr="000961F5" w:rsidRDefault="00714644" w:rsidP="00EE24F6">
            <w:pPr>
              <w:ind w:left="0"/>
              <w:jc w:val="left"/>
              <w:rPr>
                <w:lang w:eastAsia="x-none"/>
              </w:rPr>
            </w:pPr>
          </w:p>
          <w:p w14:paraId="1048571E" w14:textId="77777777" w:rsidR="00714644" w:rsidRPr="000961F5" w:rsidRDefault="00714644" w:rsidP="00EE24F6">
            <w:pPr>
              <w:ind w:left="0"/>
              <w:jc w:val="left"/>
              <w:rPr>
                <w:lang w:eastAsia="x-none"/>
              </w:rPr>
            </w:pPr>
            <w:r w:rsidRPr="000961F5">
              <w:rPr>
                <w:lang w:eastAsia="x-none"/>
              </w:rPr>
              <w:t>““[Principal Lead Broker/Distributor] has revised the allocation of shares to [Distributor] for [IPO initiation Field #2] from [previous # of shares] shares to [revised # of shares] shares.”</w:t>
            </w:r>
          </w:p>
          <w:p w14:paraId="4242E07B" w14:textId="77777777" w:rsidR="00714644" w:rsidRPr="000961F5" w:rsidRDefault="00714644" w:rsidP="00EE24F6">
            <w:pPr>
              <w:ind w:left="0"/>
              <w:jc w:val="left"/>
              <w:rPr>
                <w:lang w:eastAsia="x-none"/>
              </w:rPr>
            </w:pPr>
          </w:p>
          <w:p w14:paraId="1AAAAC92" w14:textId="77777777" w:rsidR="00714644" w:rsidRPr="000961F5" w:rsidRDefault="00714644" w:rsidP="00EE24F6">
            <w:pPr>
              <w:ind w:left="0"/>
              <w:jc w:val="left"/>
              <w:rPr>
                <w:lang w:eastAsia="x-none"/>
              </w:rPr>
            </w:pPr>
            <w:r w:rsidRPr="000961F5">
              <w:rPr>
                <w:lang w:eastAsia="x-none"/>
              </w:rPr>
              <w:t>If the # of shares allocated is reduced, add the following message for the Distributor:</w:t>
            </w:r>
          </w:p>
          <w:p w14:paraId="20AB275F" w14:textId="77777777" w:rsidR="00714644" w:rsidRPr="000961F5" w:rsidRDefault="00714644" w:rsidP="00EE24F6">
            <w:pPr>
              <w:ind w:left="0"/>
              <w:jc w:val="left"/>
              <w:rPr>
                <w:lang w:eastAsia="x-none"/>
              </w:rPr>
            </w:pPr>
          </w:p>
          <w:p w14:paraId="6112222E" w14:textId="77777777" w:rsidR="00714644" w:rsidRPr="000961F5" w:rsidRDefault="00714644" w:rsidP="00EE24F6">
            <w:pPr>
              <w:ind w:left="0"/>
              <w:jc w:val="left"/>
              <w:rPr>
                <w:lang w:eastAsia="x-none"/>
              </w:rPr>
            </w:pPr>
            <w:r w:rsidRPr="000961F5">
              <w:rPr>
                <w:lang w:eastAsia="x-none"/>
              </w:rPr>
              <w:t>“Placee Lists previously submitted to Regulators will need to be re-submitted for approval.”</w:t>
            </w:r>
          </w:p>
        </w:tc>
        <w:tc>
          <w:tcPr>
            <w:tcW w:w="1105" w:type="dxa"/>
          </w:tcPr>
          <w:p w14:paraId="0FB6212C" w14:textId="77777777" w:rsidR="00714644" w:rsidRPr="000961F5" w:rsidRDefault="00714644" w:rsidP="00EE24F6">
            <w:pPr>
              <w:ind w:left="0"/>
              <w:jc w:val="center"/>
              <w:rPr>
                <w:lang w:eastAsia="x-none"/>
              </w:rPr>
            </w:pPr>
            <w:r w:rsidRPr="000961F5">
              <w:rPr>
                <w:lang w:eastAsia="x-none"/>
              </w:rPr>
              <w:lastRenderedPageBreak/>
              <w:sym w:font="Wingdings" w:char="F0FC"/>
            </w:r>
          </w:p>
        </w:tc>
        <w:tc>
          <w:tcPr>
            <w:tcW w:w="1106" w:type="dxa"/>
          </w:tcPr>
          <w:p w14:paraId="59233C05" w14:textId="77777777" w:rsidR="00714644" w:rsidRPr="000961F5" w:rsidRDefault="00714644" w:rsidP="00EE24F6">
            <w:pPr>
              <w:ind w:left="0"/>
              <w:jc w:val="center"/>
              <w:rPr>
                <w:lang w:eastAsia="x-none"/>
              </w:rPr>
            </w:pPr>
            <w:r w:rsidRPr="000961F5">
              <w:rPr>
                <w:lang w:eastAsia="x-none"/>
              </w:rPr>
              <w:sym w:font="Wingdings" w:char="F0FC"/>
            </w:r>
          </w:p>
        </w:tc>
        <w:tc>
          <w:tcPr>
            <w:tcW w:w="1105" w:type="dxa"/>
          </w:tcPr>
          <w:p w14:paraId="37C27E02" w14:textId="77777777" w:rsidR="00714644" w:rsidRPr="000961F5" w:rsidRDefault="00714644" w:rsidP="00EE24F6">
            <w:pPr>
              <w:ind w:left="0"/>
              <w:jc w:val="center"/>
              <w:rPr>
                <w:lang w:eastAsia="x-none"/>
              </w:rPr>
            </w:pPr>
            <w:r w:rsidRPr="000961F5">
              <w:rPr>
                <w:lang w:eastAsia="x-none"/>
              </w:rPr>
              <w:sym w:font="Wingdings" w:char="F0FC"/>
            </w:r>
          </w:p>
        </w:tc>
        <w:tc>
          <w:tcPr>
            <w:tcW w:w="1106" w:type="dxa"/>
          </w:tcPr>
          <w:p w14:paraId="3B68E5AC" w14:textId="77777777" w:rsidR="00714644" w:rsidRPr="000961F5" w:rsidRDefault="00714644" w:rsidP="00EE24F6">
            <w:pPr>
              <w:ind w:left="0"/>
              <w:jc w:val="center"/>
              <w:rPr>
                <w:lang w:eastAsia="x-none"/>
              </w:rPr>
            </w:pPr>
            <w:r w:rsidRPr="000961F5">
              <w:rPr>
                <w:lang w:eastAsia="x-none"/>
              </w:rPr>
              <w:sym w:font="Wingdings" w:char="F0FC"/>
            </w:r>
          </w:p>
        </w:tc>
        <w:tc>
          <w:tcPr>
            <w:tcW w:w="1106" w:type="dxa"/>
          </w:tcPr>
          <w:p w14:paraId="423FD43F" w14:textId="77777777" w:rsidR="00714644" w:rsidRPr="000961F5" w:rsidRDefault="00714644" w:rsidP="00EE24F6">
            <w:pPr>
              <w:ind w:left="0"/>
              <w:jc w:val="center"/>
              <w:rPr>
                <w:lang w:eastAsia="x-none"/>
              </w:rPr>
            </w:pPr>
          </w:p>
        </w:tc>
      </w:tr>
      <w:tr w:rsidR="00714644" w:rsidRPr="000961F5" w14:paraId="0F252E3F" w14:textId="77777777" w:rsidTr="00EE24F6">
        <w:tc>
          <w:tcPr>
            <w:tcW w:w="562" w:type="dxa"/>
          </w:tcPr>
          <w:p w14:paraId="10214FC8" w14:textId="77777777" w:rsidR="00714644" w:rsidRPr="000961F5" w:rsidRDefault="00714644" w:rsidP="00EE24F6">
            <w:pPr>
              <w:ind w:left="0"/>
              <w:jc w:val="left"/>
              <w:rPr>
                <w:lang w:eastAsia="x-none"/>
              </w:rPr>
            </w:pPr>
            <w:r w:rsidRPr="000961F5">
              <w:rPr>
                <w:lang w:eastAsia="x-none"/>
              </w:rPr>
              <w:t>5</w:t>
            </w:r>
          </w:p>
        </w:tc>
        <w:tc>
          <w:tcPr>
            <w:tcW w:w="4395" w:type="dxa"/>
          </w:tcPr>
          <w:p w14:paraId="68FE6220" w14:textId="77777777" w:rsidR="00714644" w:rsidRPr="000961F5" w:rsidRDefault="00714644" w:rsidP="00EE24F6">
            <w:pPr>
              <w:ind w:left="0"/>
              <w:jc w:val="left"/>
              <w:rPr>
                <w:lang w:eastAsia="x-none"/>
              </w:rPr>
            </w:pPr>
            <w:r w:rsidRPr="000961F5">
              <w:rPr>
                <w:lang w:eastAsia="x-none"/>
              </w:rPr>
              <w:t>Principal Lead Broker amends the final size of the institutional offer (after maker-checker workflow, please see items 1 and 2 above)</w:t>
            </w:r>
          </w:p>
          <w:p w14:paraId="020767DB" w14:textId="77777777" w:rsidR="00714644" w:rsidRPr="000961F5" w:rsidRDefault="00714644" w:rsidP="00EE24F6">
            <w:pPr>
              <w:ind w:left="0"/>
              <w:jc w:val="left"/>
              <w:rPr>
                <w:lang w:eastAsia="x-none"/>
              </w:rPr>
            </w:pPr>
          </w:p>
          <w:p w14:paraId="7127E431" w14:textId="77777777" w:rsidR="00714644" w:rsidRPr="000961F5" w:rsidRDefault="00714644" w:rsidP="00EE24F6">
            <w:pPr>
              <w:ind w:left="0"/>
              <w:jc w:val="left"/>
              <w:rPr>
                <w:lang w:eastAsia="x-none"/>
              </w:rPr>
            </w:pPr>
            <w:r w:rsidRPr="000961F5">
              <w:rPr>
                <w:lang w:eastAsia="x-none"/>
              </w:rPr>
              <w:t>“[Principal Lead Broker (checker)] has revised and confirmed [IPO initiation Field #2]’s final offer size of the institutional offer from [previous final # of placing shares] shares to [amended final # of placing shares] shares.”</w:t>
            </w:r>
          </w:p>
        </w:tc>
        <w:tc>
          <w:tcPr>
            <w:tcW w:w="1105" w:type="dxa"/>
          </w:tcPr>
          <w:p w14:paraId="226A2F61" w14:textId="77777777" w:rsidR="00714644" w:rsidRPr="000961F5" w:rsidRDefault="00714644" w:rsidP="00EE24F6">
            <w:pPr>
              <w:ind w:left="0"/>
              <w:jc w:val="center"/>
              <w:rPr>
                <w:lang w:eastAsia="x-none"/>
              </w:rPr>
            </w:pPr>
            <w:r w:rsidRPr="000961F5">
              <w:rPr>
                <w:lang w:eastAsia="x-none"/>
              </w:rPr>
              <w:sym w:font="Wingdings" w:char="F0FC"/>
            </w:r>
          </w:p>
        </w:tc>
        <w:tc>
          <w:tcPr>
            <w:tcW w:w="1106" w:type="dxa"/>
          </w:tcPr>
          <w:p w14:paraId="5EA8654B" w14:textId="77777777" w:rsidR="00714644" w:rsidRPr="000961F5" w:rsidRDefault="00714644" w:rsidP="00EE24F6">
            <w:pPr>
              <w:ind w:left="0"/>
              <w:jc w:val="center"/>
              <w:rPr>
                <w:lang w:eastAsia="x-none"/>
              </w:rPr>
            </w:pPr>
            <w:r w:rsidRPr="000961F5">
              <w:rPr>
                <w:lang w:eastAsia="x-none"/>
              </w:rPr>
              <w:sym w:font="Wingdings" w:char="F0FC"/>
            </w:r>
          </w:p>
        </w:tc>
        <w:tc>
          <w:tcPr>
            <w:tcW w:w="1105" w:type="dxa"/>
          </w:tcPr>
          <w:p w14:paraId="7D42CBE7" w14:textId="77777777" w:rsidR="00714644" w:rsidRPr="000961F5" w:rsidRDefault="00714644" w:rsidP="00EE24F6">
            <w:pPr>
              <w:ind w:left="0"/>
              <w:jc w:val="center"/>
              <w:rPr>
                <w:lang w:eastAsia="x-none"/>
              </w:rPr>
            </w:pPr>
          </w:p>
        </w:tc>
        <w:tc>
          <w:tcPr>
            <w:tcW w:w="1106" w:type="dxa"/>
          </w:tcPr>
          <w:p w14:paraId="06955F12" w14:textId="77777777" w:rsidR="00714644" w:rsidRPr="000961F5" w:rsidRDefault="00714644" w:rsidP="00EE24F6">
            <w:pPr>
              <w:ind w:left="0"/>
              <w:jc w:val="center"/>
              <w:rPr>
                <w:lang w:eastAsia="x-none"/>
              </w:rPr>
            </w:pPr>
          </w:p>
        </w:tc>
        <w:tc>
          <w:tcPr>
            <w:tcW w:w="1106" w:type="dxa"/>
          </w:tcPr>
          <w:p w14:paraId="2B6CFCA6" w14:textId="77777777" w:rsidR="00714644" w:rsidRPr="000961F5" w:rsidRDefault="00714644" w:rsidP="00EE24F6">
            <w:pPr>
              <w:ind w:left="0"/>
              <w:jc w:val="center"/>
              <w:rPr>
                <w:lang w:eastAsia="x-none"/>
              </w:rPr>
            </w:pPr>
            <w:r w:rsidRPr="000961F5">
              <w:rPr>
                <w:lang w:eastAsia="x-none"/>
              </w:rPr>
              <w:sym w:font="Wingdings" w:char="F0FC"/>
            </w:r>
          </w:p>
        </w:tc>
      </w:tr>
      <w:tr w:rsidR="00714644" w:rsidRPr="000961F5" w14:paraId="22C4AFF2" w14:textId="77777777" w:rsidTr="00EE24F6">
        <w:tc>
          <w:tcPr>
            <w:tcW w:w="562" w:type="dxa"/>
          </w:tcPr>
          <w:p w14:paraId="206BD45F" w14:textId="77777777" w:rsidR="00714644" w:rsidRPr="000961F5" w:rsidRDefault="00714644" w:rsidP="00EE24F6">
            <w:pPr>
              <w:ind w:left="0"/>
              <w:jc w:val="left"/>
              <w:rPr>
                <w:lang w:eastAsia="x-none"/>
              </w:rPr>
            </w:pPr>
            <w:r w:rsidRPr="000961F5">
              <w:rPr>
                <w:lang w:eastAsia="x-none"/>
              </w:rPr>
              <w:t>5.1</w:t>
            </w:r>
          </w:p>
        </w:tc>
        <w:tc>
          <w:tcPr>
            <w:tcW w:w="4395" w:type="dxa"/>
          </w:tcPr>
          <w:p w14:paraId="63BEFDCD" w14:textId="77777777" w:rsidR="00714644" w:rsidRPr="000961F5" w:rsidRDefault="00714644" w:rsidP="00EE24F6">
            <w:pPr>
              <w:ind w:left="0"/>
              <w:jc w:val="left"/>
              <w:rPr>
                <w:lang w:eastAsia="x-none"/>
              </w:rPr>
            </w:pPr>
            <w:r w:rsidRPr="000961F5">
              <w:rPr>
                <w:lang w:eastAsia="x-none"/>
              </w:rPr>
              <w:t>The amended final size of institutional offer is decreased and the entire sub-placing arrangement is reset with all shares “reallocated” to the principal Principal Lead Broker</w:t>
            </w:r>
          </w:p>
          <w:p w14:paraId="311B91A4" w14:textId="77777777" w:rsidR="00714644" w:rsidRPr="000961F5" w:rsidRDefault="00714644" w:rsidP="00EE24F6">
            <w:pPr>
              <w:ind w:left="0"/>
              <w:jc w:val="left"/>
              <w:rPr>
                <w:lang w:eastAsia="x-none"/>
              </w:rPr>
            </w:pPr>
          </w:p>
          <w:p w14:paraId="09AF1733" w14:textId="77777777" w:rsidR="00714644" w:rsidRPr="000961F5" w:rsidRDefault="00714644" w:rsidP="00EE24F6">
            <w:pPr>
              <w:ind w:left="0"/>
              <w:jc w:val="left"/>
              <w:rPr>
                <w:lang w:eastAsia="x-none"/>
              </w:rPr>
            </w:pPr>
            <w:r w:rsidRPr="000961F5">
              <w:rPr>
                <w:lang w:eastAsia="x-none"/>
              </w:rPr>
              <w:t>“[Principal Lead Broker] has downsized [IPO initiation Field #2]’s final offer size of the institutional offer and the sub-placing arrangement has been reset. Placee Lists previously submitted to Regulators will need to be re-submitted for approval.”</w:t>
            </w:r>
          </w:p>
        </w:tc>
        <w:tc>
          <w:tcPr>
            <w:tcW w:w="1105" w:type="dxa"/>
          </w:tcPr>
          <w:p w14:paraId="1D19B21B" w14:textId="77777777" w:rsidR="00714644" w:rsidRPr="000961F5" w:rsidRDefault="00714644" w:rsidP="00EE24F6">
            <w:pPr>
              <w:ind w:left="0"/>
              <w:jc w:val="center"/>
              <w:rPr>
                <w:lang w:eastAsia="x-none"/>
              </w:rPr>
            </w:pPr>
            <w:r w:rsidRPr="000961F5">
              <w:rPr>
                <w:lang w:eastAsia="x-none"/>
              </w:rPr>
              <w:sym w:font="Wingdings" w:char="F0FC"/>
            </w:r>
          </w:p>
        </w:tc>
        <w:tc>
          <w:tcPr>
            <w:tcW w:w="1106" w:type="dxa"/>
          </w:tcPr>
          <w:p w14:paraId="7DD28095" w14:textId="77777777" w:rsidR="00714644" w:rsidRPr="000961F5" w:rsidRDefault="00714644" w:rsidP="00EE24F6">
            <w:pPr>
              <w:ind w:left="0"/>
              <w:jc w:val="center"/>
              <w:rPr>
                <w:lang w:eastAsia="x-none"/>
              </w:rPr>
            </w:pPr>
            <w:r w:rsidRPr="000961F5">
              <w:rPr>
                <w:lang w:eastAsia="x-none"/>
              </w:rPr>
              <w:sym w:font="Wingdings" w:char="F0FC"/>
            </w:r>
          </w:p>
        </w:tc>
        <w:tc>
          <w:tcPr>
            <w:tcW w:w="1105" w:type="dxa"/>
          </w:tcPr>
          <w:p w14:paraId="0F9BDEF9" w14:textId="77777777" w:rsidR="00714644" w:rsidRPr="000961F5" w:rsidRDefault="00714644" w:rsidP="00EE24F6">
            <w:pPr>
              <w:ind w:left="0"/>
              <w:jc w:val="center"/>
              <w:rPr>
                <w:lang w:eastAsia="x-none"/>
              </w:rPr>
            </w:pPr>
            <w:r w:rsidRPr="000961F5">
              <w:rPr>
                <w:lang w:eastAsia="x-none"/>
              </w:rPr>
              <w:sym w:font="Wingdings" w:char="F0FC"/>
            </w:r>
          </w:p>
        </w:tc>
        <w:tc>
          <w:tcPr>
            <w:tcW w:w="1106" w:type="dxa"/>
          </w:tcPr>
          <w:p w14:paraId="69C5C042" w14:textId="77777777" w:rsidR="00714644" w:rsidRPr="000961F5" w:rsidRDefault="00714644" w:rsidP="00EE24F6">
            <w:pPr>
              <w:ind w:left="0"/>
              <w:jc w:val="center"/>
              <w:rPr>
                <w:lang w:eastAsia="x-none"/>
              </w:rPr>
            </w:pPr>
            <w:r w:rsidRPr="000961F5">
              <w:rPr>
                <w:lang w:eastAsia="x-none"/>
              </w:rPr>
              <w:sym w:font="Wingdings" w:char="F0FC"/>
            </w:r>
          </w:p>
        </w:tc>
        <w:tc>
          <w:tcPr>
            <w:tcW w:w="1106" w:type="dxa"/>
          </w:tcPr>
          <w:p w14:paraId="626DA0F5" w14:textId="77777777" w:rsidR="00714644" w:rsidRPr="000961F5" w:rsidRDefault="00714644" w:rsidP="00EE24F6">
            <w:pPr>
              <w:ind w:left="0"/>
              <w:jc w:val="center"/>
              <w:rPr>
                <w:lang w:eastAsia="x-none"/>
              </w:rPr>
            </w:pPr>
            <w:r w:rsidRPr="000961F5">
              <w:rPr>
                <w:lang w:eastAsia="x-none"/>
              </w:rPr>
              <w:sym w:font="Wingdings" w:char="F0FC"/>
            </w:r>
          </w:p>
        </w:tc>
      </w:tr>
    </w:tbl>
    <w:p w14:paraId="6E9EA1B1" w14:textId="77777777" w:rsidR="00714644" w:rsidRPr="000961F5" w:rsidRDefault="00714644" w:rsidP="00714644">
      <w:pPr>
        <w:ind w:left="0"/>
        <w:rPr>
          <w:b/>
          <w:u w:val="single"/>
          <w:lang w:eastAsia="x-none"/>
        </w:rPr>
      </w:pPr>
    </w:p>
    <w:p w14:paraId="56ADE7C7" w14:textId="77777777" w:rsidR="00714644" w:rsidRPr="000961F5" w:rsidRDefault="00714644" w:rsidP="00714644">
      <w:pPr>
        <w:ind w:left="0"/>
        <w:rPr>
          <w:b/>
          <w:u w:val="single"/>
          <w:lang w:eastAsia="x-none"/>
        </w:rPr>
      </w:pPr>
    </w:p>
    <w:p w14:paraId="68A1AD75" w14:textId="77777777" w:rsidR="00714644" w:rsidRPr="000961F5" w:rsidRDefault="00714644" w:rsidP="00714644">
      <w:pPr>
        <w:ind w:left="0"/>
        <w:rPr>
          <w:b/>
          <w:u w:val="single"/>
          <w:lang w:eastAsia="x-none"/>
        </w:rPr>
      </w:pPr>
      <w:r w:rsidRPr="000961F5">
        <w:rPr>
          <w:b/>
          <w:u w:val="single"/>
          <w:lang w:eastAsia="x-none"/>
        </w:rPr>
        <w:t>IPO pricing</w:t>
      </w:r>
    </w:p>
    <w:p w14:paraId="1D885E7D" w14:textId="77777777" w:rsidR="00714644" w:rsidRPr="000961F5" w:rsidRDefault="00714644" w:rsidP="00714644">
      <w:pPr>
        <w:ind w:left="0"/>
        <w:rPr>
          <w:b/>
          <w:u w:val="single"/>
          <w:lang w:eastAsia="x-none"/>
        </w:rPr>
      </w:pPr>
    </w:p>
    <w:tbl>
      <w:tblPr>
        <w:tblStyle w:val="TableGrid"/>
        <w:tblW w:w="10299" w:type="dxa"/>
        <w:tblLook w:val="04A0" w:firstRow="1" w:lastRow="0" w:firstColumn="1" w:lastColumn="0" w:noHBand="0" w:noVBand="1"/>
      </w:tblPr>
      <w:tblGrid>
        <w:gridCol w:w="336"/>
        <w:gridCol w:w="4628"/>
        <w:gridCol w:w="1105"/>
        <w:gridCol w:w="1112"/>
        <w:gridCol w:w="3118"/>
      </w:tblGrid>
      <w:tr w:rsidR="00714644" w:rsidRPr="000961F5" w14:paraId="30145C48" w14:textId="77777777" w:rsidTr="00EE24F6">
        <w:tc>
          <w:tcPr>
            <w:tcW w:w="336" w:type="dxa"/>
            <w:shd w:val="clear" w:color="auto" w:fill="13426B"/>
          </w:tcPr>
          <w:p w14:paraId="139D93FD" w14:textId="77777777" w:rsidR="00714644" w:rsidRPr="000961F5" w:rsidRDefault="00714644" w:rsidP="00EE24F6">
            <w:pPr>
              <w:spacing w:after="39"/>
              <w:ind w:left="0"/>
              <w:jc w:val="left"/>
              <w:rPr>
                <w:b/>
                <w:lang w:eastAsia="x-none"/>
              </w:rPr>
            </w:pPr>
            <w:r w:rsidRPr="000961F5">
              <w:rPr>
                <w:b/>
                <w:lang w:eastAsia="x-none"/>
              </w:rPr>
              <w:t>#</w:t>
            </w:r>
          </w:p>
        </w:tc>
        <w:tc>
          <w:tcPr>
            <w:tcW w:w="4628" w:type="dxa"/>
            <w:shd w:val="clear" w:color="auto" w:fill="13426B"/>
          </w:tcPr>
          <w:p w14:paraId="1F431BB1" w14:textId="77777777" w:rsidR="00714644" w:rsidRPr="000961F5" w:rsidRDefault="00714644" w:rsidP="00EE24F6">
            <w:pPr>
              <w:spacing w:after="39"/>
              <w:ind w:left="0"/>
              <w:jc w:val="left"/>
              <w:rPr>
                <w:b/>
                <w:lang w:eastAsia="x-none"/>
              </w:rPr>
            </w:pPr>
            <w:r w:rsidRPr="000961F5">
              <w:rPr>
                <w:b/>
                <w:lang w:eastAsia="x-none"/>
              </w:rPr>
              <w:t>Action</w:t>
            </w:r>
          </w:p>
        </w:tc>
        <w:tc>
          <w:tcPr>
            <w:tcW w:w="1105" w:type="dxa"/>
            <w:shd w:val="clear" w:color="auto" w:fill="13426B"/>
          </w:tcPr>
          <w:p w14:paraId="6C8A136A" w14:textId="77777777" w:rsidR="00714644" w:rsidRPr="000961F5" w:rsidRDefault="00714644" w:rsidP="00EE24F6">
            <w:pPr>
              <w:spacing w:after="39"/>
              <w:ind w:left="0"/>
              <w:jc w:val="left"/>
              <w:rPr>
                <w:b/>
                <w:lang w:eastAsia="x-none"/>
              </w:rPr>
            </w:pPr>
            <w:r w:rsidRPr="000961F5">
              <w:rPr>
                <w:b/>
                <w:lang w:eastAsia="x-none"/>
              </w:rPr>
              <w:t>Drafting Sponsor (maker)</w:t>
            </w:r>
          </w:p>
        </w:tc>
        <w:tc>
          <w:tcPr>
            <w:tcW w:w="1112" w:type="dxa"/>
            <w:shd w:val="clear" w:color="auto" w:fill="13426B"/>
          </w:tcPr>
          <w:p w14:paraId="0817B99B" w14:textId="77777777" w:rsidR="00714644" w:rsidRPr="000961F5" w:rsidRDefault="00714644" w:rsidP="00EE24F6">
            <w:pPr>
              <w:spacing w:after="39"/>
              <w:ind w:left="0"/>
              <w:jc w:val="left"/>
              <w:rPr>
                <w:b/>
                <w:lang w:eastAsia="x-none"/>
              </w:rPr>
            </w:pPr>
            <w:r w:rsidRPr="000961F5">
              <w:rPr>
                <w:b/>
                <w:lang w:eastAsia="x-none"/>
              </w:rPr>
              <w:t>Principal Sponsor (checker)</w:t>
            </w:r>
          </w:p>
        </w:tc>
        <w:tc>
          <w:tcPr>
            <w:tcW w:w="3118" w:type="dxa"/>
            <w:shd w:val="clear" w:color="auto" w:fill="13426B"/>
          </w:tcPr>
          <w:p w14:paraId="11381899" w14:textId="77777777" w:rsidR="00714644" w:rsidRPr="000961F5" w:rsidRDefault="00714644" w:rsidP="00EE24F6">
            <w:pPr>
              <w:spacing w:after="39"/>
              <w:ind w:left="0"/>
              <w:jc w:val="left"/>
              <w:rPr>
                <w:b/>
                <w:lang w:eastAsia="x-none"/>
              </w:rPr>
            </w:pPr>
            <w:r w:rsidRPr="000961F5">
              <w:rPr>
                <w:b/>
                <w:lang w:eastAsia="x-none"/>
              </w:rPr>
              <w:t>HKSCC / Regulator (HKEX) / Regulator (SFC) / Sponsors / Principal Principal Lead Broker / Distributors</w:t>
            </w:r>
          </w:p>
        </w:tc>
      </w:tr>
      <w:tr w:rsidR="00714644" w:rsidRPr="000961F5" w14:paraId="34CD082A" w14:textId="77777777" w:rsidTr="00EE24F6">
        <w:tc>
          <w:tcPr>
            <w:tcW w:w="336" w:type="dxa"/>
          </w:tcPr>
          <w:p w14:paraId="18250090" w14:textId="77777777" w:rsidR="00714644" w:rsidRPr="000961F5" w:rsidRDefault="00714644" w:rsidP="00EE24F6">
            <w:pPr>
              <w:spacing w:after="39"/>
              <w:ind w:left="0"/>
              <w:jc w:val="left"/>
              <w:rPr>
                <w:lang w:eastAsia="x-none"/>
              </w:rPr>
            </w:pPr>
            <w:r w:rsidRPr="000961F5">
              <w:rPr>
                <w:lang w:eastAsia="x-none"/>
              </w:rPr>
              <w:t>1</w:t>
            </w:r>
          </w:p>
        </w:tc>
        <w:tc>
          <w:tcPr>
            <w:tcW w:w="4628" w:type="dxa"/>
          </w:tcPr>
          <w:p w14:paraId="5E9355F3" w14:textId="77777777" w:rsidR="00714644" w:rsidRPr="000961F5" w:rsidRDefault="00714644" w:rsidP="00EE24F6">
            <w:pPr>
              <w:spacing w:after="39"/>
              <w:ind w:left="0"/>
              <w:jc w:val="left"/>
              <w:rPr>
                <w:lang w:eastAsia="x-none"/>
              </w:rPr>
            </w:pPr>
            <w:r w:rsidRPr="000961F5">
              <w:rPr>
                <w:lang w:eastAsia="x-none"/>
              </w:rPr>
              <w:t>Drafting Sponsor inputs IPO price</w:t>
            </w:r>
          </w:p>
          <w:p w14:paraId="5555299C" w14:textId="77777777" w:rsidR="00714644" w:rsidRPr="000961F5" w:rsidRDefault="00714644" w:rsidP="00EE24F6">
            <w:pPr>
              <w:spacing w:after="39"/>
              <w:ind w:left="0"/>
              <w:jc w:val="left"/>
              <w:rPr>
                <w:lang w:eastAsia="x-none"/>
              </w:rPr>
            </w:pPr>
          </w:p>
          <w:p w14:paraId="3F2A39D0" w14:textId="77777777" w:rsidR="00714644" w:rsidRPr="000961F5" w:rsidRDefault="00714644" w:rsidP="00EE24F6">
            <w:pPr>
              <w:spacing w:after="39"/>
              <w:ind w:left="0"/>
              <w:jc w:val="left"/>
              <w:rPr>
                <w:lang w:eastAsia="x-none"/>
              </w:rPr>
            </w:pPr>
            <w:r w:rsidRPr="000961F5">
              <w:rPr>
                <w:lang w:eastAsia="x-none"/>
              </w:rPr>
              <w:t xml:space="preserve">“[Drafting Sponsor] has submitted [IPO initiation Field #2]’s final offer price ([IPO initiation Field #23][final IPO price]) for </w:t>
            </w:r>
            <w:r w:rsidRPr="000961F5">
              <w:rPr>
                <w:u w:val="single"/>
                <w:lang w:eastAsia="x-none"/>
              </w:rPr>
              <w:t>confirmation</w:t>
            </w:r>
            <w:r w:rsidRPr="000961F5">
              <w:rPr>
                <w:lang w:eastAsia="x-none"/>
              </w:rPr>
              <w:t xml:space="preserve">.” </w:t>
            </w:r>
          </w:p>
        </w:tc>
        <w:tc>
          <w:tcPr>
            <w:tcW w:w="1105" w:type="dxa"/>
          </w:tcPr>
          <w:p w14:paraId="51F8A8DE"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2" w:type="dxa"/>
          </w:tcPr>
          <w:p w14:paraId="4B73315A"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3118" w:type="dxa"/>
          </w:tcPr>
          <w:p w14:paraId="1D392855" w14:textId="77777777" w:rsidR="00714644" w:rsidRPr="000961F5" w:rsidRDefault="00714644" w:rsidP="00EE24F6">
            <w:pPr>
              <w:spacing w:after="39"/>
              <w:ind w:left="0"/>
              <w:jc w:val="center"/>
              <w:rPr>
                <w:lang w:eastAsia="x-none"/>
              </w:rPr>
            </w:pPr>
          </w:p>
        </w:tc>
      </w:tr>
      <w:tr w:rsidR="00714644" w:rsidRPr="000961F5" w14:paraId="73FA8EE2" w14:textId="77777777" w:rsidTr="00EE24F6">
        <w:tc>
          <w:tcPr>
            <w:tcW w:w="336" w:type="dxa"/>
          </w:tcPr>
          <w:p w14:paraId="38BF1172" w14:textId="77777777" w:rsidR="00714644" w:rsidRPr="000961F5" w:rsidRDefault="00714644" w:rsidP="00EE24F6">
            <w:pPr>
              <w:spacing w:after="39"/>
              <w:ind w:left="0"/>
              <w:jc w:val="left"/>
              <w:rPr>
                <w:lang w:eastAsia="x-none"/>
              </w:rPr>
            </w:pPr>
            <w:r w:rsidRPr="000961F5">
              <w:rPr>
                <w:lang w:eastAsia="x-none"/>
              </w:rPr>
              <w:t>2</w:t>
            </w:r>
          </w:p>
        </w:tc>
        <w:tc>
          <w:tcPr>
            <w:tcW w:w="4628" w:type="dxa"/>
          </w:tcPr>
          <w:p w14:paraId="150D0242" w14:textId="77777777" w:rsidR="00714644" w:rsidRPr="000961F5" w:rsidRDefault="00714644" w:rsidP="00EE24F6">
            <w:pPr>
              <w:spacing w:after="39"/>
              <w:ind w:left="0"/>
              <w:jc w:val="left"/>
              <w:rPr>
                <w:lang w:eastAsia="x-none"/>
              </w:rPr>
            </w:pPr>
            <w:r w:rsidRPr="000961F5">
              <w:rPr>
                <w:lang w:eastAsia="x-none"/>
              </w:rPr>
              <w:t>Principal sponsor reverts IPO price to Drafting Sponsor</w:t>
            </w:r>
          </w:p>
          <w:p w14:paraId="2F1C482A" w14:textId="77777777" w:rsidR="00714644" w:rsidRPr="000961F5" w:rsidRDefault="00714644" w:rsidP="00EE24F6">
            <w:pPr>
              <w:spacing w:after="39"/>
              <w:ind w:left="0"/>
              <w:jc w:val="left"/>
              <w:rPr>
                <w:lang w:eastAsia="x-none"/>
              </w:rPr>
            </w:pPr>
          </w:p>
          <w:p w14:paraId="6B0930D9" w14:textId="77777777" w:rsidR="00714644" w:rsidRPr="000961F5" w:rsidRDefault="00714644" w:rsidP="00EE24F6">
            <w:pPr>
              <w:spacing w:after="39"/>
              <w:ind w:left="0"/>
              <w:jc w:val="left"/>
              <w:rPr>
                <w:lang w:eastAsia="x-none"/>
              </w:rPr>
            </w:pPr>
            <w:r w:rsidRPr="000961F5">
              <w:rPr>
                <w:lang w:eastAsia="x-none"/>
              </w:rPr>
              <w:t xml:space="preserve">“[Principal sponsor] has reverted [IPO initiation Field #2]’s final offer price for </w:t>
            </w:r>
            <w:r w:rsidRPr="000961F5">
              <w:rPr>
                <w:u w:val="single"/>
                <w:lang w:eastAsia="x-none"/>
              </w:rPr>
              <w:t>amendment</w:t>
            </w:r>
            <w:r w:rsidRPr="000961F5">
              <w:rPr>
                <w:lang w:eastAsia="x-none"/>
              </w:rPr>
              <w:t>.”</w:t>
            </w:r>
          </w:p>
        </w:tc>
        <w:tc>
          <w:tcPr>
            <w:tcW w:w="1105" w:type="dxa"/>
          </w:tcPr>
          <w:p w14:paraId="5AA3DA82"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2" w:type="dxa"/>
          </w:tcPr>
          <w:p w14:paraId="5B0299CC"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3118" w:type="dxa"/>
          </w:tcPr>
          <w:p w14:paraId="0DD30885" w14:textId="77777777" w:rsidR="00714644" w:rsidRPr="000961F5" w:rsidRDefault="00714644" w:rsidP="00EE24F6">
            <w:pPr>
              <w:spacing w:after="39"/>
              <w:ind w:left="0"/>
              <w:jc w:val="center"/>
              <w:rPr>
                <w:lang w:eastAsia="x-none"/>
              </w:rPr>
            </w:pPr>
          </w:p>
        </w:tc>
      </w:tr>
      <w:tr w:rsidR="00714644" w:rsidRPr="000961F5" w14:paraId="7D4F59ED" w14:textId="77777777" w:rsidTr="00EE24F6">
        <w:tc>
          <w:tcPr>
            <w:tcW w:w="336" w:type="dxa"/>
          </w:tcPr>
          <w:p w14:paraId="6E48799F" w14:textId="77777777" w:rsidR="00714644" w:rsidRPr="000961F5" w:rsidRDefault="00714644" w:rsidP="00EE24F6">
            <w:pPr>
              <w:spacing w:after="39"/>
              <w:ind w:left="0"/>
              <w:jc w:val="left"/>
              <w:rPr>
                <w:lang w:eastAsia="x-none"/>
              </w:rPr>
            </w:pPr>
            <w:r w:rsidRPr="000961F5">
              <w:rPr>
                <w:lang w:eastAsia="x-none"/>
              </w:rPr>
              <w:t>3</w:t>
            </w:r>
          </w:p>
        </w:tc>
        <w:tc>
          <w:tcPr>
            <w:tcW w:w="4628" w:type="dxa"/>
          </w:tcPr>
          <w:p w14:paraId="6D6EBCF9" w14:textId="77777777" w:rsidR="00714644" w:rsidRPr="000961F5" w:rsidRDefault="00714644" w:rsidP="00EE24F6">
            <w:pPr>
              <w:spacing w:after="39"/>
              <w:ind w:left="0"/>
              <w:jc w:val="left"/>
              <w:rPr>
                <w:lang w:eastAsia="x-none"/>
              </w:rPr>
            </w:pPr>
            <w:r w:rsidRPr="000961F5">
              <w:rPr>
                <w:lang w:eastAsia="x-none"/>
              </w:rPr>
              <w:t>Principal sponsor approves IPO price</w:t>
            </w:r>
          </w:p>
          <w:p w14:paraId="4C54922B" w14:textId="77777777" w:rsidR="00714644" w:rsidRPr="000961F5" w:rsidRDefault="00714644" w:rsidP="00EE24F6">
            <w:pPr>
              <w:spacing w:after="39"/>
              <w:ind w:left="0"/>
              <w:jc w:val="left"/>
              <w:rPr>
                <w:lang w:eastAsia="x-none"/>
              </w:rPr>
            </w:pPr>
          </w:p>
          <w:p w14:paraId="6378633F" w14:textId="77777777" w:rsidR="00714644" w:rsidRPr="000961F5" w:rsidRDefault="00714644" w:rsidP="00EE24F6">
            <w:pPr>
              <w:spacing w:after="39"/>
              <w:ind w:left="0"/>
              <w:jc w:val="left"/>
              <w:rPr>
                <w:lang w:eastAsia="x-none"/>
              </w:rPr>
            </w:pPr>
            <w:r w:rsidRPr="000961F5">
              <w:rPr>
                <w:lang w:eastAsia="x-none"/>
              </w:rPr>
              <w:t>“[Principal sponsor] has confirmed [IPO initiation Field #2]’s final offer price at [IPO initiation Field #23][final IPO price].”</w:t>
            </w:r>
          </w:p>
        </w:tc>
        <w:tc>
          <w:tcPr>
            <w:tcW w:w="1105" w:type="dxa"/>
          </w:tcPr>
          <w:p w14:paraId="1C8449BF"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12" w:type="dxa"/>
          </w:tcPr>
          <w:p w14:paraId="1A0DE068"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3118" w:type="dxa"/>
          </w:tcPr>
          <w:p w14:paraId="2166BC37" w14:textId="77777777" w:rsidR="00714644" w:rsidRPr="000961F5" w:rsidRDefault="00714644" w:rsidP="00EE24F6">
            <w:pPr>
              <w:spacing w:after="39"/>
              <w:ind w:left="0"/>
              <w:jc w:val="center"/>
              <w:rPr>
                <w:lang w:eastAsia="x-none"/>
              </w:rPr>
            </w:pPr>
            <w:r w:rsidRPr="000961F5">
              <w:rPr>
                <w:lang w:eastAsia="x-none"/>
              </w:rPr>
              <w:sym w:font="Wingdings" w:char="F0FC"/>
            </w:r>
          </w:p>
        </w:tc>
      </w:tr>
    </w:tbl>
    <w:p w14:paraId="6839D208" w14:textId="77777777" w:rsidR="00714644" w:rsidRPr="000961F5" w:rsidRDefault="00714644" w:rsidP="00714644">
      <w:pPr>
        <w:ind w:left="0"/>
        <w:rPr>
          <w:b/>
          <w:u w:val="single"/>
          <w:lang w:eastAsia="x-none"/>
        </w:rPr>
      </w:pPr>
    </w:p>
    <w:p w14:paraId="0D3B5D58" w14:textId="77777777" w:rsidR="00714644" w:rsidRPr="000961F5" w:rsidRDefault="00714644" w:rsidP="00714644">
      <w:pPr>
        <w:ind w:left="0"/>
        <w:rPr>
          <w:b/>
          <w:u w:val="single"/>
          <w:lang w:eastAsia="x-none"/>
        </w:rPr>
      </w:pPr>
      <w:r w:rsidRPr="000961F5">
        <w:rPr>
          <w:b/>
          <w:u w:val="single"/>
          <w:lang w:eastAsia="x-none"/>
        </w:rPr>
        <w:t>Placee allocation</w:t>
      </w:r>
    </w:p>
    <w:p w14:paraId="3978A3AE" w14:textId="77777777" w:rsidR="00714644" w:rsidRPr="000961F5" w:rsidRDefault="00714644" w:rsidP="00714644">
      <w:pPr>
        <w:ind w:left="0"/>
        <w:rPr>
          <w:lang w:eastAsia="x-none"/>
        </w:rPr>
      </w:pPr>
    </w:p>
    <w:tbl>
      <w:tblPr>
        <w:tblStyle w:val="TableGrid"/>
        <w:tblW w:w="10485" w:type="dxa"/>
        <w:tblLayout w:type="fixed"/>
        <w:tblLook w:val="04A0" w:firstRow="1" w:lastRow="0" w:firstColumn="1" w:lastColumn="0" w:noHBand="0" w:noVBand="1"/>
      </w:tblPr>
      <w:tblGrid>
        <w:gridCol w:w="340"/>
        <w:gridCol w:w="5102"/>
        <w:gridCol w:w="1260"/>
        <w:gridCol w:w="1261"/>
        <w:gridCol w:w="1261"/>
        <w:gridCol w:w="1261"/>
      </w:tblGrid>
      <w:tr w:rsidR="00714644" w:rsidRPr="000961F5" w14:paraId="7AE378C0" w14:textId="77777777" w:rsidTr="00EE24F6">
        <w:trPr>
          <w:tblHeader/>
        </w:trPr>
        <w:tc>
          <w:tcPr>
            <w:tcW w:w="340" w:type="dxa"/>
            <w:shd w:val="clear" w:color="auto" w:fill="13426B"/>
          </w:tcPr>
          <w:p w14:paraId="642C1237" w14:textId="77777777" w:rsidR="00714644" w:rsidRPr="000961F5" w:rsidRDefault="00714644" w:rsidP="00EE24F6">
            <w:pPr>
              <w:ind w:left="0"/>
              <w:jc w:val="left"/>
              <w:rPr>
                <w:b/>
                <w:lang w:eastAsia="x-none"/>
              </w:rPr>
            </w:pPr>
            <w:r w:rsidRPr="000961F5">
              <w:rPr>
                <w:b/>
                <w:lang w:eastAsia="x-none"/>
              </w:rPr>
              <w:t>#</w:t>
            </w:r>
          </w:p>
        </w:tc>
        <w:tc>
          <w:tcPr>
            <w:tcW w:w="5102" w:type="dxa"/>
            <w:shd w:val="clear" w:color="auto" w:fill="13426B"/>
          </w:tcPr>
          <w:p w14:paraId="09C3B72D" w14:textId="77777777" w:rsidR="00714644" w:rsidRPr="000961F5" w:rsidRDefault="00714644" w:rsidP="00EE24F6">
            <w:pPr>
              <w:ind w:left="0"/>
              <w:jc w:val="left"/>
              <w:rPr>
                <w:b/>
                <w:lang w:eastAsia="x-none"/>
              </w:rPr>
            </w:pPr>
            <w:r w:rsidRPr="000961F5">
              <w:rPr>
                <w:b/>
                <w:lang w:eastAsia="x-none"/>
              </w:rPr>
              <w:t>Action</w:t>
            </w:r>
          </w:p>
        </w:tc>
        <w:tc>
          <w:tcPr>
            <w:tcW w:w="1260" w:type="dxa"/>
            <w:shd w:val="clear" w:color="auto" w:fill="13426B"/>
          </w:tcPr>
          <w:p w14:paraId="3457021B" w14:textId="77777777" w:rsidR="00714644" w:rsidRPr="000961F5" w:rsidRDefault="00714644" w:rsidP="00EE24F6">
            <w:pPr>
              <w:ind w:left="0"/>
              <w:jc w:val="left"/>
              <w:rPr>
                <w:b/>
                <w:lang w:eastAsia="x-none"/>
              </w:rPr>
            </w:pPr>
            <w:r w:rsidRPr="000961F5">
              <w:rPr>
                <w:b/>
                <w:lang w:eastAsia="x-none"/>
              </w:rPr>
              <w:t>Principal Principal Lead Broker / Distributor (Maker)</w:t>
            </w:r>
          </w:p>
        </w:tc>
        <w:tc>
          <w:tcPr>
            <w:tcW w:w="1261" w:type="dxa"/>
            <w:shd w:val="clear" w:color="auto" w:fill="13426B"/>
          </w:tcPr>
          <w:p w14:paraId="08F88799" w14:textId="77777777" w:rsidR="00714644" w:rsidRPr="000961F5" w:rsidRDefault="00714644" w:rsidP="00EE24F6">
            <w:pPr>
              <w:ind w:left="0"/>
              <w:jc w:val="left"/>
              <w:rPr>
                <w:b/>
                <w:lang w:eastAsia="x-none"/>
              </w:rPr>
            </w:pPr>
            <w:r w:rsidRPr="000961F5">
              <w:rPr>
                <w:b/>
                <w:lang w:eastAsia="x-none"/>
              </w:rPr>
              <w:t>Principal Principal Lead Broker / Distributor (Checker)</w:t>
            </w:r>
          </w:p>
        </w:tc>
        <w:tc>
          <w:tcPr>
            <w:tcW w:w="1261" w:type="dxa"/>
            <w:shd w:val="clear" w:color="auto" w:fill="13426B"/>
          </w:tcPr>
          <w:p w14:paraId="4176BE7E" w14:textId="77777777" w:rsidR="00714644" w:rsidRPr="000961F5" w:rsidRDefault="00714644" w:rsidP="00EE24F6">
            <w:pPr>
              <w:ind w:left="0"/>
              <w:jc w:val="left"/>
              <w:rPr>
                <w:b/>
                <w:lang w:eastAsia="x-none"/>
              </w:rPr>
            </w:pPr>
            <w:r w:rsidRPr="000961F5">
              <w:rPr>
                <w:b/>
                <w:lang w:eastAsia="x-none"/>
              </w:rPr>
              <w:t>Regulator (HKEX)</w:t>
            </w:r>
          </w:p>
        </w:tc>
        <w:tc>
          <w:tcPr>
            <w:tcW w:w="1261" w:type="dxa"/>
            <w:shd w:val="clear" w:color="auto" w:fill="13426B"/>
          </w:tcPr>
          <w:p w14:paraId="0376AD50" w14:textId="77777777" w:rsidR="00714644" w:rsidRPr="000961F5" w:rsidRDefault="00714644" w:rsidP="00EE24F6">
            <w:pPr>
              <w:ind w:left="0"/>
              <w:jc w:val="left"/>
              <w:rPr>
                <w:b/>
                <w:lang w:eastAsia="x-none"/>
              </w:rPr>
            </w:pPr>
            <w:r w:rsidRPr="000961F5">
              <w:rPr>
                <w:b/>
                <w:lang w:eastAsia="x-none"/>
              </w:rPr>
              <w:t>Regulator (SFC)</w:t>
            </w:r>
          </w:p>
        </w:tc>
      </w:tr>
      <w:tr w:rsidR="00714644" w:rsidRPr="000961F5" w14:paraId="45940723" w14:textId="77777777" w:rsidTr="00EE24F6">
        <w:tc>
          <w:tcPr>
            <w:tcW w:w="340" w:type="dxa"/>
            <w:shd w:val="clear" w:color="auto" w:fill="auto"/>
          </w:tcPr>
          <w:p w14:paraId="039C61C7" w14:textId="77777777" w:rsidR="00714644" w:rsidRPr="000961F5" w:rsidRDefault="00714644" w:rsidP="00EE24F6">
            <w:pPr>
              <w:ind w:left="0"/>
              <w:jc w:val="left"/>
              <w:rPr>
                <w:lang w:eastAsia="x-none"/>
              </w:rPr>
            </w:pPr>
            <w:r w:rsidRPr="000961F5">
              <w:rPr>
                <w:lang w:eastAsia="x-none"/>
              </w:rPr>
              <w:t>1</w:t>
            </w:r>
          </w:p>
        </w:tc>
        <w:tc>
          <w:tcPr>
            <w:tcW w:w="5102" w:type="dxa"/>
            <w:shd w:val="clear" w:color="auto" w:fill="auto"/>
          </w:tcPr>
          <w:p w14:paraId="215FC4DE" w14:textId="77777777" w:rsidR="00714644" w:rsidRPr="000961F5" w:rsidRDefault="00714644" w:rsidP="00EE24F6">
            <w:pPr>
              <w:ind w:left="0"/>
              <w:jc w:val="left"/>
              <w:rPr>
                <w:lang w:eastAsia="x-none"/>
              </w:rPr>
            </w:pPr>
            <w:r w:rsidRPr="000961F5">
              <w:rPr>
                <w:lang w:eastAsia="x-none"/>
              </w:rPr>
              <w:t>Distributor (Maker) initiates the first temporary entry</w:t>
            </w:r>
          </w:p>
          <w:p w14:paraId="72104D9D" w14:textId="77777777" w:rsidR="00714644" w:rsidRPr="000961F5" w:rsidRDefault="00714644" w:rsidP="00EE24F6">
            <w:pPr>
              <w:ind w:left="0"/>
              <w:jc w:val="left"/>
              <w:rPr>
                <w:lang w:eastAsia="x-none"/>
              </w:rPr>
            </w:pPr>
            <w:r w:rsidRPr="000961F5">
              <w:rPr>
                <w:lang w:eastAsia="x-none"/>
              </w:rPr>
              <w:t>[-&gt; Temporary]</w:t>
            </w:r>
          </w:p>
          <w:p w14:paraId="767E7F7C" w14:textId="77777777" w:rsidR="00714644" w:rsidRPr="000961F5" w:rsidRDefault="00714644" w:rsidP="00EE24F6">
            <w:pPr>
              <w:ind w:left="0"/>
              <w:jc w:val="left"/>
              <w:rPr>
                <w:lang w:eastAsia="x-none"/>
              </w:rPr>
            </w:pPr>
          </w:p>
          <w:p w14:paraId="6DEDB733" w14:textId="77777777" w:rsidR="00714644" w:rsidRPr="000961F5" w:rsidRDefault="00714644" w:rsidP="00EE24F6">
            <w:pPr>
              <w:ind w:left="0"/>
              <w:jc w:val="left"/>
              <w:rPr>
                <w:lang w:eastAsia="x-none"/>
              </w:rPr>
            </w:pPr>
            <w:r w:rsidRPr="000961F5">
              <w:rPr>
                <w:lang w:eastAsia="x-none"/>
              </w:rPr>
              <w:t>Message: “No amendments to the Placee List can be made after [14:00, Listing date – 1] except for addressing regulators’ comments.”</w:t>
            </w:r>
          </w:p>
        </w:tc>
        <w:tc>
          <w:tcPr>
            <w:tcW w:w="1260" w:type="dxa"/>
            <w:shd w:val="clear" w:color="auto" w:fill="auto"/>
          </w:tcPr>
          <w:p w14:paraId="539A02CE" w14:textId="77777777" w:rsidR="00714644" w:rsidRPr="000961F5" w:rsidRDefault="00714644" w:rsidP="00EE24F6">
            <w:pPr>
              <w:ind w:left="0"/>
              <w:jc w:val="center"/>
              <w:rPr>
                <w:lang w:eastAsia="x-none"/>
              </w:rPr>
            </w:pPr>
            <w:r w:rsidRPr="000961F5">
              <w:rPr>
                <w:lang w:eastAsia="x-none"/>
              </w:rPr>
              <w:sym w:font="Wingdings" w:char="F0FC"/>
            </w:r>
          </w:p>
        </w:tc>
        <w:tc>
          <w:tcPr>
            <w:tcW w:w="1261" w:type="dxa"/>
            <w:shd w:val="clear" w:color="auto" w:fill="auto"/>
          </w:tcPr>
          <w:p w14:paraId="566A8C99" w14:textId="77777777" w:rsidR="00714644" w:rsidRPr="000961F5" w:rsidRDefault="00714644" w:rsidP="00EE24F6">
            <w:pPr>
              <w:ind w:left="0"/>
              <w:jc w:val="center"/>
              <w:rPr>
                <w:lang w:eastAsia="x-none"/>
              </w:rPr>
            </w:pPr>
          </w:p>
        </w:tc>
        <w:tc>
          <w:tcPr>
            <w:tcW w:w="1261" w:type="dxa"/>
            <w:shd w:val="clear" w:color="auto" w:fill="auto"/>
          </w:tcPr>
          <w:p w14:paraId="50A0BBC6" w14:textId="77777777" w:rsidR="00714644" w:rsidRPr="000961F5" w:rsidRDefault="00714644" w:rsidP="00EE24F6">
            <w:pPr>
              <w:ind w:left="0"/>
              <w:jc w:val="center"/>
              <w:rPr>
                <w:lang w:eastAsia="x-none"/>
              </w:rPr>
            </w:pPr>
          </w:p>
        </w:tc>
        <w:tc>
          <w:tcPr>
            <w:tcW w:w="1261" w:type="dxa"/>
            <w:shd w:val="clear" w:color="auto" w:fill="auto"/>
          </w:tcPr>
          <w:p w14:paraId="41506DE0" w14:textId="77777777" w:rsidR="00714644" w:rsidRPr="000961F5" w:rsidRDefault="00714644" w:rsidP="00EE24F6">
            <w:pPr>
              <w:ind w:left="0"/>
              <w:jc w:val="center"/>
              <w:rPr>
                <w:lang w:eastAsia="x-none"/>
              </w:rPr>
            </w:pPr>
          </w:p>
        </w:tc>
      </w:tr>
      <w:tr w:rsidR="00714644" w:rsidRPr="000961F5" w14:paraId="1F1A3387" w14:textId="77777777" w:rsidTr="00EE24F6">
        <w:tc>
          <w:tcPr>
            <w:tcW w:w="340" w:type="dxa"/>
          </w:tcPr>
          <w:p w14:paraId="5AE29E9B" w14:textId="77777777" w:rsidR="00714644" w:rsidRPr="000961F5" w:rsidRDefault="00714644" w:rsidP="00EE24F6">
            <w:pPr>
              <w:ind w:left="0"/>
              <w:jc w:val="left"/>
              <w:rPr>
                <w:lang w:eastAsia="x-none"/>
              </w:rPr>
            </w:pPr>
            <w:r w:rsidRPr="000961F5">
              <w:rPr>
                <w:lang w:eastAsia="x-none"/>
              </w:rPr>
              <w:t>2</w:t>
            </w:r>
          </w:p>
        </w:tc>
        <w:tc>
          <w:tcPr>
            <w:tcW w:w="5102" w:type="dxa"/>
          </w:tcPr>
          <w:p w14:paraId="42EB98CB" w14:textId="77777777" w:rsidR="00714644" w:rsidRPr="000961F5" w:rsidRDefault="00714644" w:rsidP="00EE24F6">
            <w:pPr>
              <w:ind w:left="0"/>
              <w:jc w:val="left"/>
              <w:rPr>
                <w:lang w:eastAsia="x-none"/>
              </w:rPr>
            </w:pPr>
            <w:r w:rsidRPr="000961F5">
              <w:rPr>
                <w:lang w:eastAsia="x-none"/>
              </w:rPr>
              <w:t xml:space="preserve">Distributor (Maker) submits placees to Distributor (Checker) </w:t>
            </w:r>
          </w:p>
          <w:p w14:paraId="63518095" w14:textId="77777777" w:rsidR="00714644" w:rsidRPr="000961F5" w:rsidRDefault="00714644" w:rsidP="00EE24F6">
            <w:pPr>
              <w:ind w:left="0"/>
              <w:jc w:val="left"/>
              <w:rPr>
                <w:lang w:eastAsia="x-none"/>
              </w:rPr>
            </w:pPr>
            <w:r w:rsidRPr="000961F5">
              <w:rPr>
                <w:lang w:eastAsia="x-none"/>
              </w:rPr>
              <w:t>[Temporary -&gt; Pending]</w:t>
            </w:r>
          </w:p>
          <w:p w14:paraId="48BEAFFE" w14:textId="77777777" w:rsidR="00714644" w:rsidRPr="000961F5" w:rsidRDefault="00714644" w:rsidP="00EE24F6">
            <w:pPr>
              <w:ind w:left="0"/>
              <w:jc w:val="left"/>
              <w:rPr>
                <w:lang w:eastAsia="x-none"/>
              </w:rPr>
            </w:pPr>
          </w:p>
          <w:p w14:paraId="56727146" w14:textId="77777777" w:rsidR="00714644" w:rsidRPr="000961F5" w:rsidRDefault="00714644" w:rsidP="00EE24F6">
            <w:pPr>
              <w:ind w:left="0"/>
              <w:jc w:val="left"/>
              <w:rPr>
                <w:lang w:eastAsia="x-none"/>
              </w:rPr>
            </w:pPr>
            <w:r w:rsidRPr="000961F5">
              <w:rPr>
                <w:lang w:eastAsia="x-none"/>
              </w:rPr>
              <w:lastRenderedPageBreak/>
              <w:t xml:space="preserve">"[Distributor maker] has submitted [#] placee(s) for [IPO initiation Field #2] for </w:t>
            </w:r>
            <w:r w:rsidRPr="000961F5">
              <w:rPr>
                <w:u w:val="single"/>
                <w:lang w:eastAsia="x-none"/>
              </w:rPr>
              <w:t>approval</w:t>
            </w:r>
            <w:r w:rsidRPr="000961F5">
              <w:rPr>
                <w:lang w:eastAsia="x-none"/>
              </w:rPr>
              <w:t>.”</w:t>
            </w:r>
          </w:p>
        </w:tc>
        <w:tc>
          <w:tcPr>
            <w:tcW w:w="1260" w:type="dxa"/>
          </w:tcPr>
          <w:p w14:paraId="7F7067A3" w14:textId="77777777" w:rsidR="00714644" w:rsidRPr="000961F5" w:rsidRDefault="00714644" w:rsidP="00EE24F6">
            <w:pPr>
              <w:ind w:left="0"/>
              <w:jc w:val="center"/>
              <w:rPr>
                <w:lang w:eastAsia="x-none"/>
              </w:rPr>
            </w:pPr>
            <w:r w:rsidRPr="000961F5">
              <w:rPr>
                <w:lang w:eastAsia="x-none"/>
              </w:rPr>
              <w:lastRenderedPageBreak/>
              <w:sym w:font="Wingdings" w:char="F0FC"/>
            </w:r>
          </w:p>
        </w:tc>
        <w:tc>
          <w:tcPr>
            <w:tcW w:w="1261" w:type="dxa"/>
          </w:tcPr>
          <w:p w14:paraId="1644D6EC"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69F5D534" w14:textId="77777777" w:rsidR="00714644" w:rsidRPr="000961F5" w:rsidRDefault="00714644" w:rsidP="00EE24F6">
            <w:pPr>
              <w:ind w:left="0"/>
              <w:jc w:val="center"/>
              <w:rPr>
                <w:lang w:eastAsia="x-none"/>
              </w:rPr>
            </w:pPr>
          </w:p>
        </w:tc>
        <w:tc>
          <w:tcPr>
            <w:tcW w:w="1261" w:type="dxa"/>
          </w:tcPr>
          <w:p w14:paraId="170111F2" w14:textId="77777777" w:rsidR="00714644" w:rsidRPr="000961F5" w:rsidRDefault="00714644" w:rsidP="00EE24F6">
            <w:pPr>
              <w:ind w:left="0"/>
              <w:jc w:val="center"/>
              <w:rPr>
                <w:lang w:eastAsia="x-none"/>
              </w:rPr>
            </w:pPr>
          </w:p>
        </w:tc>
      </w:tr>
      <w:tr w:rsidR="00714644" w:rsidRPr="000961F5" w14:paraId="74CB5F17" w14:textId="77777777" w:rsidTr="00EE24F6">
        <w:tc>
          <w:tcPr>
            <w:tcW w:w="340" w:type="dxa"/>
          </w:tcPr>
          <w:p w14:paraId="4B3787E0" w14:textId="77777777" w:rsidR="00714644" w:rsidRPr="000961F5" w:rsidRDefault="00714644" w:rsidP="00EE24F6">
            <w:pPr>
              <w:ind w:left="0"/>
              <w:jc w:val="left"/>
              <w:rPr>
                <w:lang w:eastAsia="x-none"/>
              </w:rPr>
            </w:pPr>
            <w:r w:rsidRPr="000961F5">
              <w:rPr>
                <w:lang w:eastAsia="x-none"/>
              </w:rPr>
              <w:t>3</w:t>
            </w:r>
          </w:p>
        </w:tc>
        <w:tc>
          <w:tcPr>
            <w:tcW w:w="5102" w:type="dxa"/>
          </w:tcPr>
          <w:p w14:paraId="2C64814E" w14:textId="77777777" w:rsidR="00714644" w:rsidRPr="000961F5" w:rsidRDefault="00714644" w:rsidP="00EE24F6">
            <w:pPr>
              <w:ind w:left="0"/>
              <w:jc w:val="left"/>
              <w:rPr>
                <w:lang w:eastAsia="x-none"/>
              </w:rPr>
            </w:pPr>
            <w:r w:rsidRPr="000961F5">
              <w:rPr>
                <w:lang w:eastAsia="x-none"/>
              </w:rPr>
              <w:t>Distributor (Checker) reverts entries to Distributor (Maker)</w:t>
            </w:r>
          </w:p>
          <w:p w14:paraId="26C15A84" w14:textId="77777777" w:rsidR="00714644" w:rsidRPr="000961F5" w:rsidRDefault="00714644" w:rsidP="00EE24F6">
            <w:pPr>
              <w:ind w:left="0"/>
              <w:jc w:val="left"/>
              <w:rPr>
                <w:lang w:eastAsia="x-none"/>
              </w:rPr>
            </w:pPr>
            <w:r w:rsidRPr="000961F5">
              <w:rPr>
                <w:lang w:eastAsia="x-none"/>
              </w:rPr>
              <w:t>[Pending -&gt; Temporary]</w:t>
            </w:r>
          </w:p>
          <w:p w14:paraId="62BA30E0" w14:textId="77777777" w:rsidR="00714644" w:rsidRPr="000961F5" w:rsidRDefault="00714644" w:rsidP="00EE24F6">
            <w:pPr>
              <w:ind w:left="0"/>
              <w:jc w:val="left"/>
              <w:rPr>
                <w:lang w:eastAsia="x-none"/>
              </w:rPr>
            </w:pPr>
          </w:p>
          <w:p w14:paraId="1BF1E0B0" w14:textId="77777777" w:rsidR="00714644" w:rsidRPr="000961F5" w:rsidRDefault="00714644" w:rsidP="00EE24F6">
            <w:pPr>
              <w:ind w:left="0"/>
              <w:jc w:val="left"/>
              <w:rPr>
                <w:lang w:eastAsia="x-none"/>
              </w:rPr>
            </w:pPr>
            <w:r w:rsidRPr="000961F5">
              <w:rPr>
                <w:lang w:eastAsia="x-none"/>
              </w:rPr>
              <w:t xml:space="preserve">“[Distributor checker] has commented on and reverted [#] placee(s) of [IPO initiation Field #2] for </w:t>
            </w:r>
            <w:r w:rsidRPr="000961F5">
              <w:rPr>
                <w:u w:val="single"/>
                <w:lang w:eastAsia="x-none"/>
              </w:rPr>
              <w:t>amendment</w:t>
            </w:r>
            <w:r w:rsidRPr="000961F5">
              <w:rPr>
                <w:lang w:eastAsia="x-none"/>
              </w:rPr>
              <w:t>.”</w:t>
            </w:r>
          </w:p>
        </w:tc>
        <w:tc>
          <w:tcPr>
            <w:tcW w:w="1260" w:type="dxa"/>
          </w:tcPr>
          <w:p w14:paraId="29457537"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68AE7813"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08415A7B" w14:textId="77777777" w:rsidR="00714644" w:rsidRPr="000961F5" w:rsidRDefault="00714644" w:rsidP="00EE24F6">
            <w:pPr>
              <w:ind w:left="0"/>
              <w:jc w:val="center"/>
              <w:rPr>
                <w:lang w:eastAsia="x-none"/>
              </w:rPr>
            </w:pPr>
          </w:p>
        </w:tc>
        <w:tc>
          <w:tcPr>
            <w:tcW w:w="1261" w:type="dxa"/>
          </w:tcPr>
          <w:p w14:paraId="4E38D189" w14:textId="77777777" w:rsidR="00714644" w:rsidRPr="000961F5" w:rsidRDefault="00714644" w:rsidP="00EE24F6">
            <w:pPr>
              <w:ind w:left="0"/>
              <w:jc w:val="center"/>
              <w:rPr>
                <w:lang w:eastAsia="x-none"/>
              </w:rPr>
            </w:pPr>
          </w:p>
        </w:tc>
      </w:tr>
      <w:tr w:rsidR="00714644" w:rsidRPr="000961F5" w14:paraId="511EE5C4" w14:textId="77777777" w:rsidTr="00EE24F6">
        <w:tc>
          <w:tcPr>
            <w:tcW w:w="340" w:type="dxa"/>
          </w:tcPr>
          <w:p w14:paraId="390BEBE5" w14:textId="77777777" w:rsidR="00714644" w:rsidRPr="000961F5" w:rsidRDefault="00714644" w:rsidP="00EE24F6">
            <w:pPr>
              <w:ind w:left="0"/>
              <w:jc w:val="left"/>
              <w:rPr>
                <w:lang w:eastAsia="x-none"/>
              </w:rPr>
            </w:pPr>
            <w:r w:rsidRPr="000961F5">
              <w:rPr>
                <w:lang w:eastAsia="x-none"/>
              </w:rPr>
              <w:t>4</w:t>
            </w:r>
          </w:p>
        </w:tc>
        <w:tc>
          <w:tcPr>
            <w:tcW w:w="5102" w:type="dxa"/>
          </w:tcPr>
          <w:p w14:paraId="19657175" w14:textId="77777777" w:rsidR="00714644" w:rsidRPr="000961F5" w:rsidRDefault="00714644" w:rsidP="00EE24F6">
            <w:pPr>
              <w:ind w:left="0"/>
              <w:jc w:val="left"/>
              <w:rPr>
                <w:lang w:eastAsia="x-none"/>
              </w:rPr>
            </w:pPr>
            <w:r w:rsidRPr="000961F5">
              <w:rPr>
                <w:lang w:eastAsia="x-none"/>
              </w:rPr>
              <w:t>Distributor (Checker) authorizes placees to Regulator (HKEX) / (SFC)</w:t>
            </w:r>
          </w:p>
          <w:p w14:paraId="63BE50FF" w14:textId="77777777" w:rsidR="00714644" w:rsidRPr="000961F5" w:rsidRDefault="00714644" w:rsidP="00EE24F6">
            <w:pPr>
              <w:ind w:left="0"/>
              <w:jc w:val="left"/>
              <w:rPr>
                <w:lang w:eastAsia="x-none"/>
              </w:rPr>
            </w:pPr>
            <w:r w:rsidRPr="000961F5">
              <w:rPr>
                <w:lang w:eastAsia="x-none"/>
              </w:rPr>
              <w:t>[Pending -&gt; Authorized]</w:t>
            </w:r>
          </w:p>
          <w:p w14:paraId="17362905" w14:textId="77777777" w:rsidR="00714644" w:rsidRPr="000961F5" w:rsidRDefault="00714644" w:rsidP="00EE24F6">
            <w:pPr>
              <w:ind w:left="0"/>
              <w:jc w:val="left"/>
              <w:rPr>
                <w:lang w:eastAsia="x-none"/>
              </w:rPr>
            </w:pPr>
          </w:p>
          <w:p w14:paraId="13D06B41" w14:textId="77777777" w:rsidR="00714644" w:rsidRPr="000961F5" w:rsidRDefault="00714644" w:rsidP="00EE24F6">
            <w:pPr>
              <w:ind w:left="0"/>
              <w:jc w:val="left"/>
              <w:rPr>
                <w:lang w:eastAsia="x-none"/>
              </w:rPr>
            </w:pPr>
            <w:r w:rsidRPr="000961F5">
              <w:rPr>
                <w:lang w:eastAsia="x-none"/>
              </w:rPr>
              <w:t xml:space="preserve">“[Distributor checker] has submitted [#] placee(s) for [IPO initiation Field #2] for </w:t>
            </w:r>
            <w:r w:rsidRPr="000961F5">
              <w:rPr>
                <w:u w:val="single"/>
                <w:lang w:eastAsia="x-none"/>
              </w:rPr>
              <w:t>approval</w:t>
            </w:r>
            <w:r w:rsidRPr="000961F5">
              <w:rPr>
                <w:lang w:eastAsia="x-none"/>
              </w:rPr>
              <w:t>.”</w:t>
            </w:r>
          </w:p>
        </w:tc>
        <w:tc>
          <w:tcPr>
            <w:tcW w:w="1260" w:type="dxa"/>
          </w:tcPr>
          <w:p w14:paraId="3DAF4633" w14:textId="77777777" w:rsidR="00714644" w:rsidRPr="000961F5" w:rsidRDefault="00714644" w:rsidP="00EE24F6">
            <w:pPr>
              <w:ind w:left="0"/>
              <w:jc w:val="center"/>
              <w:rPr>
                <w:lang w:eastAsia="x-none"/>
              </w:rPr>
            </w:pPr>
          </w:p>
        </w:tc>
        <w:tc>
          <w:tcPr>
            <w:tcW w:w="1261" w:type="dxa"/>
          </w:tcPr>
          <w:p w14:paraId="0824E51A"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0A75D05E"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64C76948" w14:textId="77777777" w:rsidR="00714644" w:rsidRPr="000961F5" w:rsidRDefault="00714644" w:rsidP="00EE24F6">
            <w:pPr>
              <w:ind w:left="0"/>
              <w:jc w:val="center"/>
              <w:rPr>
                <w:lang w:eastAsia="x-none"/>
              </w:rPr>
            </w:pPr>
            <w:r w:rsidRPr="000961F5">
              <w:rPr>
                <w:lang w:eastAsia="x-none"/>
              </w:rPr>
              <w:sym w:font="Wingdings" w:char="F0FC"/>
            </w:r>
          </w:p>
        </w:tc>
      </w:tr>
      <w:tr w:rsidR="00714644" w:rsidRPr="000961F5" w14:paraId="487E2AA8" w14:textId="77777777" w:rsidTr="00EE24F6">
        <w:tc>
          <w:tcPr>
            <w:tcW w:w="340" w:type="dxa"/>
          </w:tcPr>
          <w:p w14:paraId="29617EA6" w14:textId="77777777" w:rsidR="00714644" w:rsidRPr="000961F5" w:rsidRDefault="00714644" w:rsidP="00EE24F6">
            <w:pPr>
              <w:ind w:left="0"/>
              <w:jc w:val="left"/>
              <w:rPr>
                <w:lang w:eastAsia="x-none"/>
              </w:rPr>
            </w:pPr>
            <w:r w:rsidRPr="000961F5">
              <w:rPr>
                <w:lang w:eastAsia="x-none"/>
              </w:rPr>
              <w:t>5</w:t>
            </w:r>
          </w:p>
        </w:tc>
        <w:tc>
          <w:tcPr>
            <w:tcW w:w="5102" w:type="dxa"/>
          </w:tcPr>
          <w:p w14:paraId="1C44761B" w14:textId="77777777" w:rsidR="00714644" w:rsidRPr="000961F5" w:rsidRDefault="00714644" w:rsidP="00EE24F6">
            <w:pPr>
              <w:ind w:left="0"/>
              <w:jc w:val="left"/>
              <w:rPr>
                <w:lang w:eastAsia="x-none"/>
              </w:rPr>
            </w:pPr>
            <w:r w:rsidRPr="000961F5">
              <w:rPr>
                <w:lang w:eastAsia="x-none"/>
              </w:rPr>
              <w:t>Regulator (HKEX/SFC) reverts entries to Distributor (Maker)</w:t>
            </w:r>
          </w:p>
          <w:p w14:paraId="0973AE72" w14:textId="77777777" w:rsidR="00714644" w:rsidRPr="000961F5" w:rsidRDefault="00714644" w:rsidP="00EE24F6">
            <w:pPr>
              <w:ind w:left="0"/>
              <w:jc w:val="left"/>
              <w:rPr>
                <w:lang w:eastAsia="x-none"/>
              </w:rPr>
            </w:pPr>
            <w:r w:rsidRPr="000961F5">
              <w:rPr>
                <w:lang w:eastAsia="x-none"/>
              </w:rPr>
              <w:t>[Authorized -&gt; Temporary]</w:t>
            </w:r>
          </w:p>
          <w:p w14:paraId="35F80D94" w14:textId="77777777" w:rsidR="00714644" w:rsidRPr="000961F5" w:rsidRDefault="00714644" w:rsidP="00EE24F6">
            <w:pPr>
              <w:ind w:left="0"/>
              <w:jc w:val="left"/>
              <w:rPr>
                <w:lang w:eastAsia="x-none"/>
              </w:rPr>
            </w:pPr>
          </w:p>
          <w:p w14:paraId="082DA928" w14:textId="77777777" w:rsidR="00714644" w:rsidRPr="000961F5" w:rsidRDefault="00714644" w:rsidP="00EE24F6">
            <w:pPr>
              <w:ind w:left="0"/>
              <w:jc w:val="left"/>
              <w:rPr>
                <w:lang w:eastAsia="x-none"/>
              </w:rPr>
            </w:pPr>
            <w:r w:rsidRPr="000961F5">
              <w:rPr>
                <w:lang w:eastAsia="x-none"/>
              </w:rPr>
              <w:t xml:space="preserve">“The Regulators have commented on and reverted [#] placee(s) of [IPO initiation Field #2] for </w:t>
            </w:r>
            <w:r w:rsidRPr="000961F5">
              <w:rPr>
                <w:u w:val="single"/>
                <w:lang w:eastAsia="x-none"/>
              </w:rPr>
              <w:t>amendment</w:t>
            </w:r>
            <w:r w:rsidRPr="000961F5">
              <w:rPr>
                <w:lang w:eastAsia="x-none"/>
              </w:rPr>
              <w:t>.”</w:t>
            </w:r>
          </w:p>
        </w:tc>
        <w:tc>
          <w:tcPr>
            <w:tcW w:w="1260" w:type="dxa"/>
          </w:tcPr>
          <w:p w14:paraId="5ABF1475"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6F80BDCB"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38FE072A"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046597D3" w14:textId="77777777" w:rsidR="00714644" w:rsidRPr="000961F5" w:rsidRDefault="00714644" w:rsidP="00EE24F6">
            <w:pPr>
              <w:ind w:left="0"/>
              <w:jc w:val="center"/>
              <w:rPr>
                <w:lang w:eastAsia="x-none"/>
              </w:rPr>
            </w:pPr>
            <w:r w:rsidRPr="000961F5">
              <w:rPr>
                <w:lang w:eastAsia="x-none"/>
              </w:rPr>
              <w:sym w:font="Wingdings" w:char="F0FC"/>
            </w:r>
          </w:p>
        </w:tc>
      </w:tr>
      <w:tr w:rsidR="00714644" w:rsidRPr="000961F5" w14:paraId="04D5E373" w14:textId="77777777" w:rsidTr="00EE24F6">
        <w:tc>
          <w:tcPr>
            <w:tcW w:w="340" w:type="dxa"/>
          </w:tcPr>
          <w:p w14:paraId="2B3740EE" w14:textId="77777777" w:rsidR="00714644" w:rsidRPr="000961F5" w:rsidRDefault="00714644" w:rsidP="00EE24F6">
            <w:pPr>
              <w:ind w:left="0"/>
              <w:jc w:val="left"/>
              <w:rPr>
                <w:lang w:eastAsia="x-none"/>
              </w:rPr>
            </w:pPr>
            <w:r w:rsidRPr="000961F5">
              <w:rPr>
                <w:lang w:eastAsia="x-none"/>
              </w:rPr>
              <w:t>6</w:t>
            </w:r>
          </w:p>
        </w:tc>
        <w:tc>
          <w:tcPr>
            <w:tcW w:w="5102" w:type="dxa"/>
          </w:tcPr>
          <w:p w14:paraId="01C2B265" w14:textId="77777777" w:rsidR="00714644" w:rsidRPr="000961F5" w:rsidRDefault="00714644" w:rsidP="00EE24F6">
            <w:pPr>
              <w:ind w:left="0"/>
              <w:jc w:val="left"/>
              <w:rPr>
                <w:lang w:eastAsia="x-none"/>
              </w:rPr>
            </w:pPr>
            <w:r w:rsidRPr="000961F5">
              <w:rPr>
                <w:lang w:eastAsia="x-none"/>
              </w:rPr>
              <w:t>Regulator (HKEX) approves consolidated Placee List and documents</w:t>
            </w:r>
          </w:p>
          <w:p w14:paraId="25428E8E" w14:textId="77777777" w:rsidR="00714644" w:rsidRPr="000961F5" w:rsidRDefault="00714644" w:rsidP="00EE24F6">
            <w:pPr>
              <w:ind w:left="0"/>
              <w:jc w:val="left"/>
              <w:rPr>
                <w:lang w:eastAsia="x-none"/>
              </w:rPr>
            </w:pPr>
            <w:r w:rsidRPr="000961F5">
              <w:rPr>
                <w:lang w:eastAsia="x-none"/>
              </w:rPr>
              <w:t>[Authorized -&gt; Approved]</w:t>
            </w:r>
          </w:p>
          <w:p w14:paraId="0563AA78" w14:textId="77777777" w:rsidR="00714644" w:rsidRPr="000961F5" w:rsidRDefault="00714644" w:rsidP="00EE24F6">
            <w:pPr>
              <w:ind w:left="0"/>
              <w:jc w:val="left"/>
              <w:rPr>
                <w:lang w:eastAsia="x-none"/>
              </w:rPr>
            </w:pPr>
          </w:p>
          <w:p w14:paraId="5B8F6FA5" w14:textId="77777777" w:rsidR="00714644" w:rsidRPr="000961F5" w:rsidRDefault="00714644" w:rsidP="00EE24F6">
            <w:pPr>
              <w:ind w:left="0"/>
              <w:jc w:val="left"/>
              <w:rPr>
                <w:lang w:eastAsia="x-none"/>
              </w:rPr>
            </w:pPr>
            <w:r w:rsidRPr="000961F5">
              <w:rPr>
                <w:lang w:eastAsia="x-none"/>
              </w:rPr>
              <w:t>“The consolidated Placee List of [IPO initiation Field #2] has been approved.”</w:t>
            </w:r>
          </w:p>
        </w:tc>
        <w:tc>
          <w:tcPr>
            <w:tcW w:w="1260" w:type="dxa"/>
          </w:tcPr>
          <w:p w14:paraId="28BAF3AB"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2722C216"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7B7C8D19" w14:textId="77777777" w:rsidR="00714644" w:rsidRPr="000961F5" w:rsidRDefault="00714644" w:rsidP="00EE24F6">
            <w:pPr>
              <w:ind w:left="0"/>
              <w:jc w:val="center"/>
              <w:rPr>
                <w:lang w:eastAsia="x-none"/>
              </w:rPr>
            </w:pPr>
            <w:r w:rsidRPr="000961F5">
              <w:rPr>
                <w:lang w:eastAsia="x-none"/>
              </w:rPr>
              <w:sym w:font="Wingdings" w:char="F0FC"/>
            </w:r>
          </w:p>
        </w:tc>
        <w:tc>
          <w:tcPr>
            <w:tcW w:w="1261" w:type="dxa"/>
          </w:tcPr>
          <w:p w14:paraId="743DE061" w14:textId="77777777" w:rsidR="00714644" w:rsidRPr="000961F5" w:rsidRDefault="00714644" w:rsidP="00EE24F6">
            <w:pPr>
              <w:ind w:left="0"/>
              <w:jc w:val="center"/>
              <w:rPr>
                <w:lang w:eastAsia="x-none"/>
              </w:rPr>
            </w:pPr>
            <w:r w:rsidRPr="000961F5">
              <w:rPr>
                <w:lang w:eastAsia="x-none"/>
              </w:rPr>
              <w:sym w:font="Wingdings" w:char="F0FC"/>
            </w:r>
          </w:p>
        </w:tc>
      </w:tr>
    </w:tbl>
    <w:p w14:paraId="1C837025" w14:textId="77777777" w:rsidR="00714644" w:rsidRPr="000961F5" w:rsidRDefault="00714644" w:rsidP="00714644">
      <w:pPr>
        <w:ind w:left="0"/>
        <w:rPr>
          <w:lang w:eastAsia="x-none"/>
        </w:rPr>
      </w:pPr>
    </w:p>
    <w:p w14:paraId="79720C36" w14:textId="77777777" w:rsidR="00714644" w:rsidRPr="000961F5" w:rsidRDefault="00714644" w:rsidP="00714644">
      <w:pPr>
        <w:ind w:left="0"/>
        <w:rPr>
          <w:lang w:eastAsia="x-none"/>
        </w:rPr>
      </w:pPr>
    </w:p>
    <w:p w14:paraId="274B6C7A" w14:textId="77777777" w:rsidR="00714644" w:rsidRPr="000961F5" w:rsidRDefault="00714644" w:rsidP="00714644">
      <w:pPr>
        <w:ind w:left="0"/>
        <w:rPr>
          <w:b/>
          <w:u w:val="single"/>
          <w:lang w:eastAsia="x-none"/>
        </w:rPr>
      </w:pPr>
      <w:r w:rsidRPr="000961F5">
        <w:rPr>
          <w:b/>
          <w:u w:val="single"/>
          <w:lang w:eastAsia="x-none"/>
        </w:rPr>
        <w:t>Regulatory submission</w:t>
      </w:r>
    </w:p>
    <w:p w14:paraId="138D5DB6" w14:textId="77777777" w:rsidR="00714644" w:rsidRPr="000961F5" w:rsidRDefault="00714644" w:rsidP="00714644">
      <w:pPr>
        <w:ind w:left="0"/>
        <w:rPr>
          <w:lang w:eastAsia="x-none"/>
        </w:rPr>
      </w:pPr>
    </w:p>
    <w:tbl>
      <w:tblPr>
        <w:tblStyle w:val="TableGrid"/>
        <w:tblW w:w="10768" w:type="dxa"/>
        <w:tblLayout w:type="fixed"/>
        <w:tblLook w:val="04A0" w:firstRow="1" w:lastRow="0" w:firstColumn="1" w:lastColumn="0" w:noHBand="0" w:noVBand="1"/>
      </w:tblPr>
      <w:tblGrid>
        <w:gridCol w:w="421"/>
        <w:gridCol w:w="3827"/>
        <w:gridCol w:w="1086"/>
        <w:gridCol w:w="1087"/>
        <w:gridCol w:w="1087"/>
        <w:gridCol w:w="1086"/>
        <w:gridCol w:w="1087"/>
        <w:gridCol w:w="1087"/>
      </w:tblGrid>
      <w:tr w:rsidR="00714644" w:rsidRPr="000961F5" w14:paraId="630BF8E5" w14:textId="77777777" w:rsidTr="00EE24F6">
        <w:trPr>
          <w:tblHeader/>
        </w:trPr>
        <w:tc>
          <w:tcPr>
            <w:tcW w:w="421" w:type="dxa"/>
            <w:shd w:val="clear" w:color="auto" w:fill="13426B"/>
          </w:tcPr>
          <w:p w14:paraId="3150DD58" w14:textId="77777777" w:rsidR="00714644" w:rsidRPr="000961F5" w:rsidRDefault="00714644" w:rsidP="00EE24F6">
            <w:pPr>
              <w:ind w:left="0"/>
              <w:jc w:val="left"/>
              <w:rPr>
                <w:b/>
                <w:lang w:eastAsia="x-none"/>
              </w:rPr>
            </w:pPr>
            <w:r w:rsidRPr="000961F5">
              <w:rPr>
                <w:b/>
                <w:lang w:eastAsia="x-none"/>
              </w:rPr>
              <w:lastRenderedPageBreak/>
              <w:t>#</w:t>
            </w:r>
          </w:p>
        </w:tc>
        <w:tc>
          <w:tcPr>
            <w:tcW w:w="3827" w:type="dxa"/>
            <w:shd w:val="clear" w:color="auto" w:fill="13426B"/>
          </w:tcPr>
          <w:p w14:paraId="064844BA" w14:textId="77777777" w:rsidR="00714644" w:rsidRPr="000961F5" w:rsidRDefault="00714644" w:rsidP="00EE24F6">
            <w:pPr>
              <w:ind w:left="0"/>
              <w:jc w:val="left"/>
              <w:rPr>
                <w:b/>
                <w:lang w:eastAsia="x-none"/>
              </w:rPr>
            </w:pPr>
            <w:r w:rsidRPr="000961F5">
              <w:rPr>
                <w:b/>
                <w:lang w:eastAsia="x-none"/>
              </w:rPr>
              <w:t>Action</w:t>
            </w:r>
          </w:p>
        </w:tc>
        <w:tc>
          <w:tcPr>
            <w:tcW w:w="1086" w:type="dxa"/>
            <w:shd w:val="clear" w:color="auto" w:fill="13426B"/>
          </w:tcPr>
          <w:p w14:paraId="1D813930" w14:textId="77777777" w:rsidR="00714644" w:rsidRPr="000961F5" w:rsidRDefault="00714644" w:rsidP="00EE24F6">
            <w:pPr>
              <w:ind w:left="0"/>
              <w:jc w:val="left"/>
              <w:rPr>
                <w:b/>
                <w:lang w:eastAsia="x-none"/>
              </w:rPr>
            </w:pPr>
            <w:r w:rsidRPr="000961F5">
              <w:rPr>
                <w:b/>
                <w:lang w:eastAsia="x-none"/>
              </w:rPr>
              <w:t>HK Legal Adviser (sponsor)</w:t>
            </w:r>
          </w:p>
        </w:tc>
        <w:tc>
          <w:tcPr>
            <w:tcW w:w="1087" w:type="dxa"/>
            <w:shd w:val="clear" w:color="auto" w:fill="13426B"/>
          </w:tcPr>
          <w:p w14:paraId="017BA0F6" w14:textId="77777777" w:rsidR="00714644" w:rsidRPr="000961F5" w:rsidRDefault="00714644" w:rsidP="00EE24F6">
            <w:pPr>
              <w:ind w:left="0"/>
              <w:jc w:val="left"/>
              <w:rPr>
                <w:b/>
                <w:lang w:eastAsia="x-none"/>
              </w:rPr>
            </w:pPr>
            <w:r w:rsidRPr="000961F5">
              <w:rPr>
                <w:b/>
                <w:lang w:eastAsia="x-none"/>
              </w:rPr>
              <w:t>HK Legal Adviser (issuer)</w:t>
            </w:r>
          </w:p>
        </w:tc>
        <w:tc>
          <w:tcPr>
            <w:tcW w:w="1087" w:type="dxa"/>
            <w:shd w:val="clear" w:color="auto" w:fill="13426B"/>
          </w:tcPr>
          <w:p w14:paraId="7EDAAB85" w14:textId="77777777" w:rsidR="00714644" w:rsidRPr="000961F5" w:rsidRDefault="00714644" w:rsidP="00EE24F6">
            <w:pPr>
              <w:ind w:left="0"/>
              <w:jc w:val="left"/>
              <w:rPr>
                <w:b/>
                <w:lang w:eastAsia="x-none"/>
              </w:rPr>
            </w:pPr>
            <w:r w:rsidRPr="000961F5">
              <w:rPr>
                <w:b/>
                <w:lang w:eastAsia="x-none"/>
              </w:rPr>
              <w:t>Principal Sponsor</w:t>
            </w:r>
          </w:p>
        </w:tc>
        <w:tc>
          <w:tcPr>
            <w:tcW w:w="1086" w:type="dxa"/>
            <w:shd w:val="clear" w:color="auto" w:fill="13426B"/>
          </w:tcPr>
          <w:p w14:paraId="25F30953" w14:textId="77777777" w:rsidR="00714644" w:rsidRPr="000961F5" w:rsidRDefault="00714644" w:rsidP="00EE24F6">
            <w:pPr>
              <w:ind w:left="0"/>
              <w:jc w:val="left"/>
              <w:rPr>
                <w:b/>
                <w:lang w:eastAsia="x-none"/>
              </w:rPr>
            </w:pPr>
            <w:r w:rsidRPr="000961F5">
              <w:rPr>
                <w:b/>
                <w:lang w:eastAsia="x-none"/>
              </w:rPr>
              <w:t>Sponsor(s)</w:t>
            </w:r>
          </w:p>
        </w:tc>
        <w:tc>
          <w:tcPr>
            <w:tcW w:w="1087" w:type="dxa"/>
            <w:shd w:val="clear" w:color="auto" w:fill="13426B"/>
          </w:tcPr>
          <w:p w14:paraId="77B98BD7" w14:textId="77777777" w:rsidR="00714644" w:rsidRPr="000961F5" w:rsidRDefault="00714644" w:rsidP="00EE24F6">
            <w:pPr>
              <w:ind w:left="0"/>
              <w:jc w:val="left"/>
              <w:rPr>
                <w:b/>
                <w:lang w:eastAsia="x-none"/>
              </w:rPr>
            </w:pPr>
            <w:r w:rsidRPr="000961F5">
              <w:rPr>
                <w:b/>
                <w:lang w:eastAsia="x-none"/>
              </w:rPr>
              <w:t>Principal Principal Lead Broker / Distributor (Maker/Checker)</w:t>
            </w:r>
          </w:p>
        </w:tc>
        <w:tc>
          <w:tcPr>
            <w:tcW w:w="1087" w:type="dxa"/>
            <w:shd w:val="clear" w:color="auto" w:fill="13426B"/>
          </w:tcPr>
          <w:p w14:paraId="2436BD61" w14:textId="77777777" w:rsidR="00714644" w:rsidRPr="000961F5" w:rsidRDefault="00714644" w:rsidP="00EE24F6">
            <w:pPr>
              <w:ind w:left="0"/>
              <w:jc w:val="left"/>
              <w:rPr>
                <w:b/>
                <w:lang w:eastAsia="x-none"/>
              </w:rPr>
            </w:pPr>
            <w:r w:rsidRPr="000961F5">
              <w:rPr>
                <w:b/>
                <w:lang w:eastAsia="x-none"/>
              </w:rPr>
              <w:t>Regulator (HKEX)/(SFC)</w:t>
            </w:r>
          </w:p>
        </w:tc>
      </w:tr>
      <w:tr w:rsidR="00714644" w:rsidRPr="000961F5" w14:paraId="74B37D05" w14:textId="77777777" w:rsidTr="00EE24F6">
        <w:tc>
          <w:tcPr>
            <w:tcW w:w="421" w:type="dxa"/>
          </w:tcPr>
          <w:p w14:paraId="5D584E0B" w14:textId="77777777" w:rsidR="00714644" w:rsidRPr="000961F5" w:rsidRDefault="00714644" w:rsidP="00EE24F6">
            <w:pPr>
              <w:ind w:left="0"/>
              <w:jc w:val="left"/>
              <w:rPr>
                <w:lang w:eastAsia="x-none"/>
              </w:rPr>
            </w:pPr>
            <w:r w:rsidRPr="000961F5">
              <w:rPr>
                <w:lang w:eastAsia="x-none"/>
              </w:rPr>
              <w:t>1</w:t>
            </w:r>
          </w:p>
        </w:tc>
        <w:tc>
          <w:tcPr>
            <w:tcW w:w="3827" w:type="dxa"/>
          </w:tcPr>
          <w:p w14:paraId="1FB6E892" w14:textId="77777777" w:rsidR="00714644" w:rsidRPr="000961F5" w:rsidRDefault="00714644" w:rsidP="00EE24F6">
            <w:pPr>
              <w:ind w:left="0"/>
              <w:jc w:val="left"/>
              <w:rPr>
                <w:lang w:eastAsia="x-none"/>
              </w:rPr>
            </w:pPr>
            <w:r w:rsidRPr="000961F5">
              <w:rPr>
                <w:lang w:eastAsia="x-none"/>
              </w:rPr>
              <w:t>FINI populates marketing statement and Letter of Independence for Distributors after Regulator (HKEX) approves consolidated Placee List</w:t>
            </w:r>
          </w:p>
          <w:p w14:paraId="4704E415" w14:textId="77777777" w:rsidR="00714644" w:rsidRPr="000961F5" w:rsidRDefault="00714644" w:rsidP="00EE24F6">
            <w:pPr>
              <w:ind w:left="0"/>
              <w:jc w:val="left"/>
              <w:rPr>
                <w:lang w:eastAsia="x-none"/>
              </w:rPr>
            </w:pPr>
          </w:p>
          <w:p w14:paraId="21AED891" w14:textId="77777777" w:rsidR="00714644" w:rsidRPr="000961F5" w:rsidRDefault="00714644" w:rsidP="00EE24F6">
            <w:pPr>
              <w:ind w:left="0"/>
              <w:jc w:val="left"/>
              <w:rPr>
                <w:lang w:eastAsia="x-none"/>
              </w:rPr>
            </w:pPr>
            <w:r w:rsidRPr="000961F5">
              <w:rPr>
                <w:lang w:eastAsia="x-none"/>
              </w:rPr>
              <w:t xml:space="preserve">“[Principal Principal Lead Broker/Distributor]’s Marketing Statement and Letter of Independence for [IPO initiation Field #2] have been generated. Please </w:t>
            </w:r>
            <w:r w:rsidRPr="000961F5">
              <w:rPr>
                <w:u w:val="single"/>
                <w:lang w:eastAsia="x-none"/>
              </w:rPr>
              <w:t>confirm and submit</w:t>
            </w:r>
            <w:r w:rsidRPr="000961F5">
              <w:rPr>
                <w:lang w:eastAsia="x-none"/>
              </w:rPr>
              <w:t>.”</w:t>
            </w:r>
          </w:p>
        </w:tc>
        <w:tc>
          <w:tcPr>
            <w:tcW w:w="1086" w:type="dxa"/>
          </w:tcPr>
          <w:p w14:paraId="4BB6EB79" w14:textId="77777777" w:rsidR="00714644" w:rsidRPr="000961F5" w:rsidRDefault="00714644" w:rsidP="00EE24F6">
            <w:pPr>
              <w:ind w:left="0"/>
              <w:jc w:val="center"/>
              <w:rPr>
                <w:lang w:eastAsia="x-none"/>
              </w:rPr>
            </w:pPr>
          </w:p>
        </w:tc>
        <w:tc>
          <w:tcPr>
            <w:tcW w:w="1087" w:type="dxa"/>
          </w:tcPr>
          <w:p w14:paraId="43744EA8" w14:textId="77777777" w:rsidR="00714644" w:rsidRPr="000961F5" w:rsidRDefault="00714644" w:rsidP="00EE24F6">
            <w:pPr>
              <w:ind w:left="0"/>
              <w:jc w:val="center"/>
              <w:rPr>
                <w:lang w:eastAsia="x-none"/>
              </w:rPr>
            </w:pPr>
          </w:p>
        </w:tc>
        <w:tc>
          <w:tcPr>
            <w:tcW w:w="1087" w:type="dxa"/>
          </w:tcPr>
          <w:p w14:paraId="5FFA6ABB" w14:textId="77777777" w:rsidR="00714644" w:rsidRPr="000961F5" w:rsidRDefault="00714644" w:rsidP="00EE24F6">
            <w:pPr>
              <w:ind w:left="0"/>
              <w:jc w:val="center"/>
              <w:rPr>
                <w:lang w:eastAsia="x-none"/>
              </w:rPr>
            </w:pPr>
          </w:p>
        </w:tc>
        <w:tc>
          <w:tcPr>
            <w:tcW w:w="1086" w:type="dxa"/>
          </w:tcPr>
          <w:p w14:paraId="24DD70C3" w14:textId="77777777" w:rsidR="00714644" w:rsidRPr="000961F5" w:rsidRDefault="00714644" w:rsidP="00EE24F6">
            <w:pPr>
              <w:ind w:left="0"/>
              <w:jc w:val="center"/>
              <w:rPr>
                <w:lang w:eastAsia="x-none"/>
              </w:rPr>
            </w:pPr>
          </w:p>
        </w:tc>
        <w:tc>
          <w:tcPr>
            <w:tcW w:w="1087" w:type="dxa"/>
          </w:tcPr>
          <w:p w14:paraId="5E3BA0BC"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30923978" w14:textId="77777777" w:rsidR="00714644" w:rsidRPr="000961F5" w:rsidRDefault="00714644" w:rsidP="00EE24F6">
            <w:pPr>
              <w:ind w:left="0"/>
              <w:jc w:val="center"/>
              <w:rPr>
                <w:lang w:eastAsia="x-none"/>
              </w:rPr>
            </w:pPr>
          </w:p>
        </w:tc>
      </w:tr>
      <w:tr w:rsidR="00714644" w:rsidRPr="000961F5" w14:paraId="107DD717" w14:textId="77777777" w:rsidTr="00EE24F6">
        <w:tc>
          <w:tcPr>
            <w:tcW w:w="421" w:type="dxa"/>
          </w:tcPr>
          <w:p w14:paraId="24D00D26" w14:textId="77777777" w:rsidR="00714644" w:rsidRPr="000961F5" w:rsidRDefault="00714644" w:rsidP="00EE24F6">
            <w:pPr>
              <w:ind w:left="0"/>
              <w:jc w:val="left"/>
              <w:rPr>
                <w:lang w:eastAsia="x-none"/>
              </w:rPr>
            </w:pPr>
            <w:r w:rsidRPr="000961F5">
              <w:rPr>
                <w:lang w:eastAsia="x-none"/>
              </w:rPr>
              <w:t>2</w:t>
            </w:r>
          </w:p>
        </w:tc>
        <w:tc>
          <w:tcPr>
            <w:tcW w:w="3827" w:type="dxa"/>
          </w:tcPr>
          <w:p w14:paraId="5C9526AC" w14:textId="77777777" w:rsidR="00714644" w:rsidRPr="000961F5" w:rsidRDefault="00714644" w:rsidP="00EE24F6">
            <w:pPr>
              <w:ind w:left="0"/>
              <w:jc w:val="left"/>
              <w:rPr>
                <w:lang w:eastAsia="x-none"/>
              </w:rPr>
            </w:pPr>
            <w:r w:rsidRPr="000961F5">
              <w:rPr>
                <w:lang w:eastAsia="x-none"/>
              </w:rPr>
              <w:t>FINI populates the sponsor’s declaration form and Transaction Levy Form for Principal Sponsor and Sponsor(s) after Regulator (HKEX) approves consolidated Placee List</w:t>
            </w:r>
          </w:p>
          <w:p w14:paraId="60F97358" w14:textId="77777777" w:rsidR="00714644" w:rsidRPr="000961F5" w:rsidRDefault="00714644" w:rsidP="00EE24F6">
            <w:pPr>
              <w:ind w:left="0"/>
              <w:jc w:val="left"/>
              <w:rPr>
                <w:lang w:eastAsia="x-none"/>
              </w:rPr>
            </w:pPr>
          </w:p>
          <w:p w14:paraId="5CCACF28" w14:textId="77777777" w:rsidR="00714644" w:rsidRPr="000961F5" w:rsidRDefault="00714644" w:rsidP="00EE24F6">
            <w:pPr>
              <w:ind w:left="0"/>
              <w:jc w:val="left"/>
              <w:rPr>
                <w:b/>
                <w:u w:val="single"/>
                <w:lang w:eastAsia="x-none"/>
              </w:rPr>
            </w:pPr>
            <w:r w:rsidRPr="000961F5">
              <w:rPr>
                <w:b/>
                <w:u w:val="single"/>
                <w:lang w:eastAsia="x-none"/>
              </w:rPr>
              <w:t>Principal Sponsor</w:t>
            </w:r>
          </w:p>
          <w:p w14:paraId="6B7A29B7" w14:textId="77777777" w:rsidR="00714644" w:rsidRPr="000961F5" w:rsidRDefault="00714644" w:rsidP="00EE24F6">
            <w:pPr>
              <w:ind w:left="0"/>
              <w:jc w:val="left"/>
              <w:rPr>
                <w:lang w:eastAsia="x-none"/>
              </w:rPr>
            </w:pPr>
            <w:r w:rsidRPr="000961F5">
              <w:rPr>
                <w:lang w:eastAsia="x-none"/>
              </w:rPr>
              <w:t xml:space="preserve">“The Sponsor’s Declaration Form and Transaction Levy Form for [IPO initiation Field #2] have been generated. Please </w:t>
            </w:r>
            <w:r w:rsidRPr="000961F5">
              <w:rPr>
                <w:u w:val="single"/>
                <w:lang w:eastAsia="x-none"/>
              </w:rPr>
              <w:t>confirm and submit</w:t>
            </w:r>
            <w:r w:rsidRPr="000961F5">
              <w:rPr>
                <w:lang w:eastAsia="x-none"/>
              </w:rPr>
              <w:t>.”</w:t>
            </w:r>
          </w:p>
          <w:p w14:paraId="489F38CE" w14:textId="77777777" w:rsidR="00714644" w:rsidRPr="000961F5" w:rsidRDefault="00714644" w:rsidP="00EE24F6">
            <w:pPr>
              <w:ind w:left="0"/>
              <w:jc w:val="left"/>
              <w:rPr>
                <w:lang w:eastAsia="x-none"/>
              </w:rPr>
            </w:pPr>
          </w:p>
          <w:p w14:paraId="1F532342" w14:textId="77777777" w:rsidR="00714644" w:rsidRPr="000961F5" w:rsidRDefault="00714644" w:rsidP="00EE24F6">
            <w:pPr>
              <w:ind w:left="0"/>
              <w:jc w:val="left"/>
              <w:rPr>
                <w:lang w:eastAsia="x-none"/>
              </w:rPr>
            </w:pPr>
            <w:r w:rsidRPr="000961F5">
              <w:rPr>
                <w:b/>
                <w:u w:val="single"/>
                <w:lang w:eastAsia="x-none"/>
              </w:rPr>
              <w:t>Sponsor(s)</w:t>
            </w:r>
          </w:p>
          <w:p w14:paraId="537C6E72" w14:textId="77777777" w:rsidR="00714644" w:rsidRPr="000961F5" w:rsidRDefault="00714644" w:rsidP="00EE24F6">
            <w:pPr>
              <w:ind w:left="0"/>
              <w:jc w:val="left"/>
              <w:rPr>
                <w:lang w:eastAsia="x-none"/>
              </w:rPr>
            </w:pPr>
            <w:r w:rsidRPr="000961F5">
              <w:rPr>
                <w:lang w:eastAsia="x-none"/>
              </w:rPr>
              <w:t xml:space="preserve">“The Sponsor’s Declaration Form and Transaction Levy Form for [IPO initiation Field #2] have been generated. Please </w:t>
            </w:r>
            <w:r w:rsidRPr="000961F5">
              <w:rPr>
                <w:u w:val="single"/>
                <w:lang w:eastAsia="x-none"/>
              </w:rPr>
              <w:t>confirm</w:t>
            </w:r>
            <w:r w:rsidRPr="000961F5">
              <w:rPr>
                <w:lang w:eastAsia="x-none"/>
              </w:rPr>
              <w:t>.”</w:t>
            </w:r>
          </w:p>
        </w:tc>
        <w:tc>
          <w:tcPr>
            <w:tcW w:w="1086" w:type="dxa"/>
          </w:tcPr>
          <w:p w14:paraId="67A5F297" w14:textId="77777777" w:rsidR="00714644" w:rsidRPr="000961F5" w:rsidRDefault="00714644" w:rsidP="00EE24F6">
            <w:pPr>
              <w:ind w:left="0"/>
              <w:jc w:val="center"/>
              <w:rPr>
                <w:lang w:eastAsia="x-none"/>
              </w:rPr>
            </w:pPr>
          </w:p>
        </w:tc>
        <w:tc>
          <w:tcPr>
            <w:tcW w:w="1087" w:type="dxa"/>
          </w:tcPr>
          <w:p w14:paraId="64586943" w14:textId="77777777" w:rsidR="00714644" w:rsidRPr="000961F5" w:rsidRDefault="00714644" w:rsidP="00EE24F6">
            <w:pPr>
              <w:ind w:left="0"/>
              <w:jc w:val="center"/>
              <w:rPr>
                <w:lang w:eastAsia="x-none"/>
              </w:rPr>
            </w:pPr>
          </w:p>
        </w:tc>
        <w:tc>
          <w:tcPr>
            <w:tcW w:w="1087" w:type="dxa"/>
          </w:tcPr>
          <w:p w14:paraId="2ECB2A73" w14:textId="77777777" w:rsidR="00714644" w:rsidRPr="000961F5" w:rsidRDefault="00714644" w:rsidP="00EE24F6">
            <w:pPr>
              <w:ind w:left="0"/>
              <w:jc w:val="center"/>
              <w:rPr>
                <w:lang w:eastAsia="x-none"/>
              </w:rPr>
            </w:pPr>
            <w:r w:rsidRPr="000961F5">
              <w:rPr>
                <w:lang w:eastAsia="x-none"/>
              </w:rPr>
              <w:sym w:font="Wingdings" w:char="F0FC"/>
            </w:r>
          </w:p>
        </w:tc>
        <w:tc>
          <w:tcPr>
            <w:tcW w:w="1086" w:type="dxa"/>
          </w:tcPr>
          <w:p w14:paraId="432841F6"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7A775F71" w14:textId="77777777" w:rsidR="00714644" w:rsidRPr="000961F5" w:rsidRDefault="00714644" w:rsidP="00EE24F6">
            <w:pPr>
              <w:ind w:left="0"/>
              <w:jc w:val="center"/>
              <w:rPr>
                <w:lang w:eastAsia="x-none"/>
              </w:rPr>
            </w:pPr>
          </w:p>
        </w:tc>
        <w:tc>
          <w:tcPr>
            <w:tcW w:w="1087" w:type="dxa"/>
          </w:tcPr>
          <w:p w14:paraId="50957387" w14:textId="77777777" w:rsidR="00714644" w:rsidRPr="000961F5" w:rsidRDefault="00714644" w:rsidP="00EE24F6">
            <w:pPr>
              <w:ind w:left="0"/>
              <w:jc w:val="center"/>
              <w:rPr>
                <w:lang w:eastAsia="x-none"/>
              </w:rPr>
            </w:pPr>
          </w:p>
        </w:tc>
      </w:tr>
      <w:tr w:rsidR="00714644" w:rsidRPr="000961F5" w14:paraId="4928979D" w14:textId="77777777" w:rsidTr="00EE24F6">
        <w:tc>
          <w:tcPr>
            <w:tcW w:w="421" w:type="dxa"/>
          </w:tcPr>
          <w:p w14:paraId="46B1470D" w14:textId="77777777" w:rsidR="00714644" w:rsidRPr="000961F5" w:rsidRDefault="00714644" w:rsidP="00EE24F6">
            <w:pPr>
              <w:ind w:left="0"/>
              <w:jc w:val="left"/>
              <w:rPr>
                <w:lang w:eastAsia="x-none"/>
              </w:rPr>
            </w:pPr>
            <w:r w:rsidRPr="000961F5">
              <w:rPr>
                <w:lang w:eastAsia="x-none"/>
              </w:rPr>
              <w:t>3</w:t>
            </w:r>
          </w:p>
        </w:tc>
        <w:tc>
          <w:tcPr>
            <w:tcW w:w="3827" w:type="dxa"/>
          </w:tcPr>
          <w:p w14:paraId="19FF9252" w14:textId="77777777" w:rsidR="00714644" w:rsidRPr="000961F5" w:rsidRDefault="00714644" w:rsidP="00EE24F6">
            <w:pPr>
              <w:ind w:left="0"/>
              <w:jc w:val="left"/>
              <w:rPr>
                <w:lang w:eastAsia="x-none"/>
              </w:rPr>
            </w:pPr>
            <w:r w:rsidRPr="000961F5">
              <w:rPr>
                <w:lang w:eastAsia="x-none"/>
              </w:rPr>
              <w:t>FINI populates company’s declaration form for HK Legal Adviser (for issuer)</w:t>
            </w:r>
          </w:p>
          <w:p w14:paraId="7C9D0A09" w14:textId="77777777" w:rsidR="00714644" w:rsidRPr="000961F5" w:rsidRDefault="00714644" w:rsidP="00EE24F6">
            <w:pPr>
              <w:ind w:left="0"/>
              <w:jc w:val="left"/>
              <w:rPr>
                <w:lang w:eastAsia="x-none"/>
              </w:rPr>
            </w:pPr>
          </w:p>
          <w:p w14:paraId="2F96E897" w14:textId="77777777" w:rsidR="00714644" w:rsidRPr="000961F5" w:rsidRDefault="00714644" w:rsidP="00EE24F6">
            <w:pPr>
              <w:ind w:left="0"/>
              <w:jc w:val="left"/>
              <w:rPr>
                <w:b/>
                <w:lang w:eastAsia="x-none"/>
              </w:rPr>
            </w:pPr>
            <w:r w:rsidRPr="000961F5">
              <w:rPr>
                <w:b/>
                <w:lang w:eastAsia="x-none"/>
              </w:rPr>
              <w:t>HK Legal Adviser (for issuer)</w:t>
            </w:r>
          </w:p>
          <w:p w14:paraId="4B65C34B" w14:textId="77777777" w:rsidR="00714644" w:rsidRPr="000961F5" w:rsidRDefault="00714644" w:rsidP="00EE24F6">
            <w:pPr>
              <w:ind w:left="0"/>
              <w:jc w:val="left"/>
              <w:rPr>
                <w:lang w:eastAsia="x-none"/>
              </w:rPr>
            </w:pPr>
            <w:r w:rsidRPr="000961F5">
              <w:rPr>
                <w:lang w:eastAsia="x-none"/>
              </w:rPr>
              <w:t xml:space="preserve">“[The Issuer’s Declaration Form for [IPO initiation Field #2] has been generated. Please </w:t>
            </w:r>
            <w:r w:rsidRPr="000961F5">
              <w:rPr>
                <w:u w:val="single"/>
                <w:lang w:eastAsia="x-none"/>
              </w:rPr>
              <w:t>confirm and submit</w:t>
            </w:r>
            <w:r w:rsidRPr="000961F5">
              <w:rPr>
                <w:lang w:eastAsia="x-none"/>
              </w:rPr>
              <w:t>.”</w:t>
            </w:r>
          </w:p>
          <w:p w14:paraId="1A01F74E" w14:textId="77777777" w:rsidR="00714644" w:rsidRPr="000961F5" w:rsidRDefault="00714644" w:rsidP="00EE24F6">
            <w:pPr>
              <w:ind w:left="0"/>
              <w:jc w:val="left"/>
              <w:rPr>
                <w:lang w:eastAsia="x-none"/>
              </w:rPr>
            </w:pPr>
          </w:p>
          <w:p w14:paraId="587923C1" w14:textId="77777777" w:rsidR="00714644" w:rsidRPr="000961F5" w:rsidRDefault="00714644" w:rsidP="00EE24F6">
            <w:pPr>
              <w:ind w:left="0"/>
              <w:jc w:val="left"/>
              <w:rPr>
                <w:b/>
                <w:u w:val="single"/>
                <w:lang w:eastAsia="x-none"/>
              </w:rPr>
            </w:pPr>
            <w:r w:rsidRPr="000961F5">
              <w:rPr>
                <w:b/>
                <w:u w:val="single"/>
                <w:lang w:eastAsia="x-none"/>
              </w:rPr>
              <w:t>Principal Sponsor and Sponsor(s)</w:t>
            </w:r>
          </w:p>
          <w:p w14:paraId="3A5D9AB3" w14:textId="77777777" w:rsidR="00714644" w:rsidRPr="000961F5" w:rsidRDefault="00714644" w:rsidP="00EE24F6">
            <w:pPr>
              <w:ind w:left="0"/>
              <w:jc w:val="left"/>
              <w:rPr>
                <w:lang w:eastAsia="x-none"/>
              </w:rPr>
            </w:pPr>
            <w:r w:rsidRPr="000961F5">
              <w:rPr>
                <w:lang w:eastAsia="x-none"/>
              </w:rPr>
              <w:t xml:space="preserve">“[The Issuer’s Declaration Form for [IPO initiation Field #2] has been generated. Please </w:t>
            </w:r>
            <w:r w:rsidRPr="000961F5">
              <w:rPr>
                <w:u w:val="single"/>
                <w:lang w:eastAsia="x-none"/>
              </w:rPr>
              <w:t>confirm</w:t>
            </w:r>
            <w:r w:rsidRPr="000961F5">
              <w:rPr>
                <w:lang w:eastAsia="x-none"/>
              </w:rPr>
              <w:t>.”</w:t>
            </w:r>
          </w:p>
          <w:p w14:paraId="34049AF9" w14:textId="77777777" w:rsidR="00714644" w:rsidRPr="000961F5" w:rsidRDefault="00714644" w:rsidP="00EE24F6">
            <w:pPr>
              <w:ind w:left="0"/>
              <w:jc w:val="left"/>
              <w:rPr>
                <w:b/>
                <w:u w:val="single"/>
                <w:lang w:eastAsia="x-none"/>
              </w:rPr>
            </w:pPr>
          </w:p>
        </w:tc>
        <w:tc>
          <w:tcPr>
            <w:tcW w:w="1086" w:type="dxa"/>
          </w:tcPr>
          <w:p w14:paraId="2FBA030C" w14:textId="77777777" w:rsidR="00714644" w:rsidRPr="000961F5" w:rsidRDefault="00714644" w:rsidP="00EE24F6">
            <w:pPr>
              <w:ind w:left="0"/>
              <w:jc w:val="center"/>
              <w:rPr>
                <w:lang w:eastAsia="x-none"/>
              </w:rPr>
            </w:pPr>
          </w:p>
        </w:tc>
        <w:tc>
          <w:tcPr>
            <w:tcW w:w="1087" w:type="dxa"/>
          </w:tcPr>
          <w:p w14:paraId="0E13ACDE"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23DB7B65" w14:textId="77777777" w:rsidR="00714644" w:rsidRPr="000961F5" w:rsidRDefault="00714644" w:rsidP="00EE24F6">
            <w:pPr>
              <w:ind w:left="0"/>
              <w:jc w:val="center"/>
              <w:rPr>
                <w:lang w:eastAsia="x-none"/>
              </w:rPr>
            </w:pPr>
            <w:r w:rsidRPr="000961F5">
              <w:rPr>
                <w:lang w:eastAsia="x-none"/>
              </w:rPr>
              <w:sym w:font="Wingdings" w:char="F0FC"/>
            </w:r>
          </w:p>
        </w:tc>
        <w:tc>
          <w:tcPr>
            <w:tcW w:w="1086" w:type="dxa"/>
          </w:tcPr>
          <w:p w14:paraId="361994C1"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0E6C7966" w14:textId="77777777" w:rsidR="00714644" w:rsidRPr="000961F5" w:rsidRDefault="00714644" w:rsidP="00EE24F6">
            <w:pPr>
              <w:ind w:left="0"/>
              <w:jc w:val="center"/>
              <w:rPr>
                <w:lang w:eastAsia="x-none"/>
              </w:rPr>
            </w:pPr>
          </w:p>
        </w:tc>
        <w:tc>
          <w:tcPr>
            <w:tcW w:w="1087" w:type="dxa"/>
          </w:tcPr>
          <w:p w14:paraId="7279E3E4" w14:textId="77777777" w:rsidR="00714644" w:rsidRPr="000961F5" w:rsidRDefault="00714644" w:rsidP="00EE24F6">
            <w:pPr>
              <w:ind w:left="0"/>
              <w:jc w:val="center"/>
              <w:rPr>
                <w:lang w:eastAsia="x-none"/>
              </w:rPr>
            </w:pPr>
          </w:p>
        </w:tc>
      </w:tr>
      <w:tr w:rsidR="00714644" w:rsidRPr="000961F5" w14:paraId="397126A0" w14:textId="77777777" w:rsidTr="00EE24F6">
        <w:tc>
          <w:tcPr>
            <w:tcW w:w="421" w:type="dxa"/>
          </w:tcPr>
          <w:p w14:paraId="354D508E" w14:textId="77777777" w:rsidR="00714644" w:rsidRPr="000961F5" w:rsidRDefault="00714644" w:rsidP="00EE24F6">
            <w:pPr>
              <w:ind w:left="0"/>
              <w:jc w:val="left"/>
              <w:rPr>
                <w:lang w:eastAsia="x-none"/>
              </w:rPr>
            </w:pPr>
            <w:r w:rsidRPr="000961F5">
              <w:rPr>
                <w:lang w:eastAsia="x-none"/>
              </w:rPr>
              <w:t>4</w:t>
            </w:r>
          </w:p>
        </w:tc>
        <w:tc>
          <w:tcPr>
            <w:tcW w:w="3827" w:type="dxa"/>
          </w:tcPr>
          <w:p w14:paraId="72182E5A" w14:textId="77777777" w:rsidR="00714644" w:rsidRPr="000961F5" w:rsidRDefault="00714644" w:rsidP="00EE24F6">
            <w:pPr>
              <w:ind w:left="0"/>
              <w:jc w:val="left"/>
              <w:rPr>
                <w:lang w:eastAsia="x-none"/>
              </w:rPr>
            </w:pPr>
            <w:r w:rsidRPr="000961F5">
              <w:rPr>
                <w:lang w:eastAsia="x-none"/>
              </w:rPr>
              <w:t>FINI populates draft allotment results announcement for Principal Sponsor, Sponsor(s), HK Legal Adviser (sponsor) and (issuer)</w:t>
            </w:r>
          </w:p>
          <w:p w14:paraId="24B71993" w14:textId="77777777" w:rsidR="00714644" w:rsidRPr="000961F5" w:rsidRDefault="00714644" w:rsidP="00EE24F6">
            <w:pPr>
              <w:ind w:left="0"/>
              <w:jc w:val="left"/>
              <w:rPr>
                <w:lang w:eastAsia="x-none"/>
              </w:rPr>
            </w:pPr>
          </w:p>
          <w:p w14:paraId="1F5CDF04" w14:textId="77777777" w:rsidR="00714644" w:rsidRPr="000961F5" w:rsidRDefault="00714644" w:rsidP="00EE24F6">
            <w:pPr>
              <w:ind w:left="0"/>
              <w:jc w:val="left"/>
              <w:rPr>
                <w:lang w:eastAsia="x-none"/>
              </w:rPr>
            </w:pPr>
            <w:r w:rsidRPr="000961F5">
              <w:rPr>
                <w:lang w:eastAsia="x-none"/>
              </w:rPr>
              <w:t xml:space="preserve">“The allotment results announcement for [IPO initiation Field #2] has been generated. Please </w:t>
            </w:r>
            <w:r w:rsidRPr="000961F5">
              <w:rPr>
                <w:u w:val="single"/>
                <w:lang w:eastAsia="x-none"/>
              </w:rPr>
              <w:t>confirm</w:t>
            </w:r>
            <w:r w:rsidRPr="000961F5">
              <w:rPr>
                <w:lang w:eastAsia="x-none"/>
              </w:rPr>
              <w:t xml:space="preserve"> and upload it to the e-Submission System as soon as practicable and before [23:00, Listing date-1].”</w:t>
            </w:r>
          </w:p>
        </w:tc>
        <w:tc>
          <w:tcPr>
            <w:tcW w:w="1086" w:type="dxa"/>
          </w:tcPr>
          <w:p w14:paraId="48E46249"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7C9B6F72"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720F5BF3" w14:textId="77777777" w:rsidR="00714644" w:rsidRPr="000961F5" w:rsidRDefault="00714644" w:rsidP="00EE24F6">
            <w:pPr>
              <w:ind w:left="0"/>
              <w:jc w:val="center"/>
              <w:rPr>
                <w:lang w:eastAsia="x-none"/>
              </w:rPr>
            </w:pPr>
            <w:r w:rsidRPr="000961F5">
              <w:rPr>
                <w:lang w:eastAsia="x-none"/>
              </w:rPr>
              <w:sym w:font="Wingdings" w:char="F0FC"/>
            </w:r>
          </w:p>
        </w:tc>
        <w:tc>
          <w:tcPr>
            <w:tcW w:w="1086" w:type="dxa"/>
          </w:tcPr>
          <w:p w14:paraId="52477D13"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1B962F3A"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6B9E7811" w14:textId="77777777" w:rsidR="00714644" w:rsidRPr="000961F5" w:rsidRDefault="00714644" w:rsidP="00EE24F6">
            <w:pPr>
              <w:ind w:left="0"/>
              <w:jc w:val="center"/>
              <w:rPr>
                <w:lang w:eastAsia="x-none"/>
              </w:rPr>
            </w:pPr>
            <w:r w:rsidRPr="000961F5">
              <w:rPr>
                <w:lang w:eastAsia="x-none"/>
              </w:rPr>
              <w:sym w:font="Wingdings" w:char="F0FC"/>
            </w:r>
          </w:p>
        </w:tc>
      </w:tr>
      <w:tr w:rsidR="00714644" w:rsidRPr="000961F5" w14:paraId="6C8F1D2F" w14:textId="77777777" w:rsidTr="00EE24F6">
        <w:tc>
          <w:tcPr>
            <w:tcW w:w="421" w:type="dxa"/>
          </w:tcPr>
          <w:p w14:paraId="44E3AB1B" w14:textId="77777777" w:rsidR="00714644" w:rsidRPr="000961F5" w:rsidRDefault="00714644" w:rsidP="00EE24F6">
            <w:pPr>
              <w:ind w:left="0"/>
              <w:jc w:val="left"/>
              <w:rPr>
                <w:lang w:eastAsia="x-none"/>
              </w:rPr>
            </w:pPr>
            <w:r w:rsidRPr="000961F5">
              <w:rPr>
                <w:lang w:eastAsia="x-none"/>
              </w:rPr>
              <w:t>5</w:t>
            </w:r>
          </w:p>
        </w:tc>
        <w:tc>
          <w:tcPr>
            <w:tcW w:w="3827" w:type="dxa"/>
          </w:tcPr>
          <w:p w14:paraId="6D28029F" w14:textId="77777777" w:rsidR="00714644" w:rsidRPr="000961F5" w:rsidRDefault="00714644" w:rsidP="00EE24F6">
            <w:pPr>
              <w:ind w:left="0"/>
              <w:jc w:val="left"/>
              <w:rPr>
                <w:lang w:eastAsia="x-none"/>
              </w:rPr>
            </w:pPr>
            <w:r w:rsidRPr="000961F5">
              <w:rPr>
                <w:lang w:eastAsia="x-none"/>
              </w:rPr>
              <w:t>Distributor submits marketing statement and Letter of Independence</w:t>
            </w:r>
          </w:p>
          <w:p w14:paraId="32F98978" w14:textId="77777777" w:rsidR="00714644" w:rsidRPr="000961F5" w:rsidRDefault="00714644" w:rsidP="00EE24F6">
            <w:pPr>
              <w:ind w:left="0"/>
              <w:jc w:val="left"/>
              <w:rPr>
                <w:lang w:eastAsia="x-none"/>
              </w:rPr>
            </w:pPr>
          </w:p>
          <w:p w14:paraId="2A1B963D" w14:textId="77777777" w:rsidR="00714644" w:rsidRPr="000961F5" w:rsidRDefault="00714644" w:rsidP="00EE24F6">
            <w:pPr>
              <w:ind w:left="0"/>
              <w:jc w:val="left"/>
              <w:rPr>
                <w:lang w:eastAsia="x-none"/>
              </w:rPr>
            </w:pPr>
            <w:r w:rsidRPr="000961F5">
              <w:rPr>
                <w:lang w:eastAsia="x-none"/>
              </w:rPr>
              <w:t xml:space="preserve">“[Distributor (maker)]/[Distributor (checker)] has </w:t>
            </w:r>
            <w:r w:rsidRPr="000961F5">
              <w:rPr>
                <w:u w:val="single"/>
                <w:lang w:eastAsia="x-none"/>
              </w:rPr>
              <w:t>submitted</w:t>
            </w:r>
            <w:r w:rsidRPr="000961F5">
              <w:rPr>
                <w:lang w:eastAsia="x-none"/>
              </w:rPr>
              <w:t xml:space="preserve"> the Marketing Statement and Letter of Independence for [IPO initiation Field #2].”</w:t>
            </w:r>
          </w:p>
        </w:tc>
        <w:tc>
          <w:tcPr>
            <w:tcW w:w="1086" w:type="dxa"/>
          </w:tcPr>
          <w:p w14:paraId="7F5F6D3C" w14:textId="77777777" w:rsidR="00714644" w:rsidRPr="000961F5" w:rsidRDefault="00714644" w:rsidP="00EE24F6">
            <w:pPr>
              <w:ind w:left="0"/>
              <w:jc w:val="center"/>
              <w:rPr>
                <w:lang w:eastAsia="x-none"/>
              </w:rPr>
            </w:pPr>
          </w:p>
        </w:tc>
        <w:tc>
          <w:tcPr>
            <w:tcW w:w="1087" w:type="dxa"/>
          </w:tcPr>
          <w:p w14:paraId="0AEE9727" w14:textId="77777777" w:rsidR="00714644" w:rsidRPr="000961F5" w:rsidRDefault="00714644" w:rsidP="00EE24F6">
            <w:pPr>
              <w:ind w:left="0"/>
              <w:jc w:val="center"/>
              <w:rPr>
                <w:lang w:eastAsia="x-none"/>
              </w:rPr>
            </w:pPr>
          </w:p>
        </w:tc>
        <w:tc>
          <w:tcPr>
            <w:tcW w:w="1087" w:type="dxa"/>
          </w:tcPr>
          <w:p w14:paraId="7E296C7C" w14:textId="77777777" w:rsidR="00714644" w:rsidRPr="000961F5" w:rsidRDefault="00714644" w:rsidP="00EE24F6">
            <w:pPr>
              <w:ind w:left="0"/>
              <w:jc w:val="center"/>
              <w:rPr>
                <w:lang w:eastAsia="x-none"/>
              </w:rPr>
            </w:pPr>
          </w:p>
        </w:tc>
        <w:tc>
          <w:tcPr>
            <w:tcW w:w="1086" w:type="dxa"/>
          </w:tcPr>
          <w:p w14:paraId="1633CF87" w14:textId="77777777" w:rsidR="00714644" w:rsidRPr="000961F5" w:rsidRDefault="00714644" w:rsidP="00EE24F6">
            <w:pPr>
              <w:ind w:left="0"/>
              <w:jc w:val="center"/>
              <w:rPr>
                <w:lang w:eastAsia="x-none"/>
              </w:rPr>
            </w:pPr>
          </w:p>
        </w:tc>
        <w:tc>
          <w:tcPr>
            <w:tcW w:w="1087" w:type="dxa"/>
          </w:tcPr>
          <w:p w14:paraId="5CAD38E5"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7C6C94A3" w14:textId="77777777" w:rsidR="00714644" w:rsidRPr="000961F5" w:rsidRDefault="00714644" w:rsidP="00EE24F6">
            <w:pPr>
              <w:ind w:left="0"/>
              <w:jc w:val="center"/>
              <w:rPr>
                <w:lang w:eastAsia="x-none"/>
              </w:rPr>
            </w:pPr>
            <w:r w:rsidRPr="000961F5">
              <w:rPr>
                <w:lang w:eastAsia="x-none"/>
              </w:rPr>
              <w:sym w:font="Wingdings" w:char="F0FC"/>
            </w:r>
          </w:p>
        </w:tc>
      </w:tr>
      <w:tr w:rsidR="00714644" w:rsidRPr="000961F5" w14:paraId="3C27F201" w14:textId="77777777" w:rsidTr="00EE24F6">
        <w:tc>
          <w:tcPr>
            <w:tcW w:w="421" w:type="dxa"/>
          </w:tcPr>
          <w:p w14:paraId="495F8A89" w14:textId="77777777" w:rsidR="00714644" w:rsidRPr="000961F5" w:rsidRDefault="00714644" w:rsidP="00EE24F6">
            <w:pPr>
              <w:ind w:left="0"/>
              <w:jc w:val="left"/>
              <w:rPr>
                <w:lang w:eastAsia="x-none"/>
              </w:rPr>
            </w:pPr>
            <w:r w:rsidRPr="000961F5">
              <w:rPr>
                <w:lang w:eastAsia="x-none"/>
              </w:rPr>
              <w:t>6</w:t>
            </w:r>
          </w:p>
        </w:tc>
        <w:tc>
          <w:tcPr>
            <w:tcW w:w="3827" w:type="dxa"/>
          </w:tcPr>
          <w:p w14:paraId="71528A59" w14:textId="77777777" w:rsidR="00714644" w:rsidRPr="000961F5" w:rsidRDefault="00714644" w:rsidP="00EE24F6">
            <w:pPr>
              <w:ind w:left="0"/>
              <w:jc w:val="left"/>
              <w:rPr>
                <w:lang w:eastAsia="x-none"/>
              </w:rPr>
            </w:pPr>
            <w:r w:rsidRPr="000961F5">
              <w:rPr>
                <w:lang w:eastAsia="x-none"/>
              </w:rPr>
              <w:t>Principal Sponsor submits sponsor’s declaration form and Transaction Levy Form</w:t>
            </w:r>
          </w:p>
          <w:p w14:paraId="06927DB5" w14:textId="77777777" w:rsidR="00714644" w:rsidRPr="000961F5" w:rsidRDefault="00714644" w:rsidP="00EE24F6">
            <w:pPr>
              <w:ind w:left="0"/>
              <w:jc w:val="left"/>
              <w:rPr>
                <w:lang w:eastAsia="x-none"/>
              </w:rPr>
            </w:pPr>
          </w:p>
          <w:p w14:paraId="3CED4885" w14:textId="77777777" w:rsidR="00714644" w:rsidRPr="000961F5" w:rsidRDefault="00714644" w:rsidP="00EE24F6">
            <w:pPr>
              <w:ind w:left="0"/>
              <w:jc w:val="left"/>
              <w:rPr>
                <w:lang w:eastAsia="x-none"/>
              </w:rPr>
            </w:pPr>
            <w:r w:rsidRPr="000961F5">
              <w:rPr>
                <w:lang w:eastAsia="x-none"/>
              </w:rPr>
              <w:t xml:space="preserve">“[Principal Sponsor] has </w:t>
            </w:r>
            <w:r w:rsidRPr="000961F5">
              <w:rPr>
                <w:u w:val="single"/>
                <w:lang w:eastAsia="x-none"/>
              </w:rPr>
              <w:t>submitted</w:t>
            </w:r>
            <w:r w:rsidRPr="000961F5">
              <w:rPr>
                <w:lang w:eastAsia="x-none"/>
              </w:rPr>
              <w:t xml:space="preserve"> the Sponsor’s Declaration Form and Transaction Levy Form for [IPO initiation Field #2].”</w:t>
            </w:r>
          </w:p>
        </w:tc>
        <w:tc>
          <w:tcPr>
            <w:tcW w:w="1086" w:type="dxa"/>
          </w:tcPr>
          <w:p w14:paraId="7603DFE5" w14:textId="77777777" w:rsidR="00714644" w:rsidRPr="000961F5" w:rsidRDefault="00714644" w:rsidP="00EE24F6">
            <w:pPr>
              <w:ind w:left="0"/>
              <w:jc w:val="center"/>
              <w:rPr>
                <w:lang w:eastAsia="x-none"/>
              </w:rPr>
            </w:pPr>
          </w:p>
        </w:tc>
        <w:tc>
          <w:tcPr>
            <w:tcW w:w="1087" w:type="dxa"/>
          </w:tcPr>
          <w:p w14:paraId="0DB13C45" w14:textId="77777777" w:rsidR="00714644" w:rsidRPr="000961F5" w:rsidRDefault="00714644" w:rsidP="00EE24F6">
            <w:pPr>
              <w:ind w:left="0"/>
              <w:jc w:val="center"/>
              <w:rPr>
                <w:lang w:eastAsia="x-none"/>
              </w:rPr>
            </w:pPr>
          </w:p>
        </w:tc>
        <w:tc>
          <w:tcPr>
            <w:tcW w:w="1087" w:type="dxa"/>
          </w:tcPr>
          <w:p w14:paraId="6361E214" w14:textId="77777777" w:rsidR="00714644" w:rsidRPr="000961F5" w:rsidRDefault="00714644" w:rsidP="00EE24F6">
            <w:pPr>
              <w:ind w:left="0"/>
              <w:jc w:val="center"/>
              <w:rPr>
                <w:lang w:eastAsia="x-none"/>
              </w:rPr>
            </w:pPr>
            <w:r w:rsidRPr="000961F5">
              <w:rPr>
                <w:lang w:eastAsia="x-none"/>
              </w:rPr>
              <w:sym w:font="Wingdings" w:char="F0FC"/>
            </w:r>
          </w:p>
        </w:tc>
        <w:tc>
          <w:tcPr>
            <w:tcW w:w="1086" w:type="dxa"/>
          </w:tcPr>
          <w:p w14:paraId="3D2B1041"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381B522C" w14:textId="77777777" w:rsidR="00714644" w:rsidRPr="000961F5" w:rsidRDefault="00714644" w:rsidP="00EE24F6">
            <w:pPr>
              <w:ind w:left="0"/>
              <w:jc w:val="center"/>
              <w:rPr>
                <w:lang w:eastAsia="x-none"/>
              </w:rPr>
            </w:pPr>
          </w:p>
        </w:tc>
        <w:tc>
          <w:tcPr>
            <w:tcW w:w="1087" w:type="dxa"/>
          </w:tcPr>
          <w:p w14:paraId="0B2C438B" w14:textId="77777777" w:rsidR="00714644" w:rsidRPr="000961F5" w:rsidRDefault="00714644" w:rsidP="00EE24F6">
            <w:pPr>
              <w:ind w:left="0"/>
              <w:jc w:val="center"/>
              <w:rPr>
                <w:lang w:eastAsia="x-none"/>
              </w:rPr>
            </w:pPr>
            <w:r w:rsidRPr="000961F5">
              <w:rPr>
                <w:lang w:eastAsia="x-none"/>
              </w:rPr>
              <w:sym w:font="Wingdings" w:char="F0FC"/>
            </w:r>
          </w:p>
        </w:tc>
      </w:tr>
      <w:tr w:rsidR="00714644" w:rsidRPr="000961F5" w14:paraId="6F00D239" w14:textId="77777777" w:rsidTr="00EE24F6">
        <w:tc>
          <w:tcPr>
            <w:tcW w:w="421" w:type="dxa"/>
          </w:tcPr>
          <w:p w14:paraId="637BE747" w14:textId="77777777" w:rsidR="00714644" w:rsidRPr="000961F5" w:rsidRDefault="00714644" w:rsidP="00EE24F6">
            <w:pPr>
              <w:ind w:left="0"/>
              <w:jc w:val="left"/>
              <w:rPr>
                <w:lang w:eastAsia="x-none"/>
              </w:rPr>
            </w:pPr>
            <w:r w:rsidRPr="000961F5">
              <w:rPr>
                <w:lang w:eastAsia="x-none"/>
              </w:rPr>
              <w:t>7</w:t>
            </w:r>
          </w:p>
        </w:tc>
        <w:tc>
          <w:tcPr>
            <w:tcW w:w="3827" w:type="dxa"/>
          </w:tcPr>
          <w:p w14:paraId="2364839C" w14:textId="77777777" w:rsidR="00714644" w:rsidRPr="000961F5" w:rsidRDefault="00714644" w:rsidP="00EE24F6">
            <w:pPr>
              <w:ind w:left="0"/>
              <w:jc w:val="left"/>
              <w:rPr>
                <w:lang w:eastAsia="x-none"/>
              </w:rPr>
            </w:pPr>
            <w:r w:rsidRPr="000961F5">
              <w:rPr>
                <w:lang w:eastAsia="x-none"/>
              </w:rPr>
              <w:t xml:space="preserve">HK Legal Adviser (issuer) submits issuer’s declaration form. </w:t>
            </w:r>
          </w:p>
          <w:p w14:paraId="6219B1F7" w14:textId="77777777" w:rsidR="00714644" w:rsidRPr="000961F5" w:rsidRDefault="00714644" w:rsidP="00EE24F6">
            <w:pPr>
              <w:ind w:left="0"/>
              <w:jc w:val="left"/>
              <w:rPr>
                <w:lang w:eastAsia="x-none"/>
              </w:rPr>
            </w:pPr>
          </w:p>
          <w:p w14:paraId="0ECD36B6" w14:textId="77777777" w:rsidR="00714644" w:rsidRPr="000961F5" w:rsidRDefault="00714644" w:rsidP="00EE24F6">
            <w:pPr>
              <w:ind w:left="0"/>
              <w:jc w:val="left"/>
              <w:rPr>
                <w:lang w:eastAsia="x-none"/>
              </w:rPr>
            </w:pPr>
            <w:r w:rsidRPr="000961F5">
              <w:rPr>
                <w:lang w:eastAsia="x-none"/>
              </w:rPr>
              <w:lastRenderedPageBreak/>
              <w:t xml:space="preserve">“[HK Legal Adviser (issuer)] has </w:t>
            </w:r>
            <w:r w:rsidRPr="000961F5">
              <w:rPr>
                <w:u w:val="single"/>
                <w:lang w:eastAsia="x-none"/>
              </w:rPr>
              <w:t>submitted</w:t>
            </w:r>
            <w:r w:rsidRPr="000961F5">
              <w:rPr>
                <w:lang w:eastAsia="x-none"/>
              </w:rPr>
              <w:t xml:space="preserve"> the Issuer’s Declaration Form for [IPO initiation Field #2].”</w:t>
            </w:r>
          </w:p>
        </w:tc>
        <w:tc>
          <w:tcPr>
            <w:tcW w:w="1086" w:type="dxa"/>
          </w:tcPr>
          <w:p w14:paraId="71B89FC2" w14:textId="77777777" w:rsidR="00714644" w:rsidRPr="000961F5" w:rsidRDefault="00714644" w:rsidP="00EE24F6">
            <w:pPr>
              <w:ind w:left="0"/>
              <w:jc w:val="center"/>
              <w:rPr>
                <w:lang w:eastAsia="x-none"/>
              </w:rPr>
            </w:pPr>
          </w:p>
        </w:tc>
        <w:tc>
          <w:tcPr>
            <w:tcW w:w="1087" w:type="dxa"/>
          </w:tcPr>
          <w:p w14:paraId="52D5C5CB"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6E11E15F" w14:textId="77777777" w:rsidR="00714644" w:rsidRPr="000961F5" w:rsidRDefault="00714644" w:rsidP="00EE24F6">
            <w:pPr>
              <w:ind w:left="0"/>
              <w:jc w:val="center"/>
              <w:rPr>
                <w:lang w:eastAsia="x-none"/>
              </w:rPr>
            </w:pPr>
            <w:r w:rsidRPr="000961F5">
              <w:rPr>
                <w:lang w:eastAsia="x-none"/>
              </w:rPr>
              <w:sym w:font="Wingdings" w:char="F0FC"/>
            </w:r>
          </w:p>
        </w:tc>
        <w:tc>
          <w:tcPr>
            <w:tcW w:w="1086" w:type="dxa"/>
          </w:tcPr>
          <w:p w14:paraId="3EFFF78B"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7CC8570D" w14:textId="77777777" w:rsidR="00714644" w:rsidRPr="000961F5" w:rsidRDefault="00714644" w:rsidP="00EE24F6">
            <w:pPr>
              <w:ind w:left="0"/>
              <w:jc w:val="center"/>
              <w:rPr>
                <w:lang w:eastAsia="x-none"/>
              </w:rPr>
            </w:pPr>
          </w:p>
        </w:tc>
        <w:tc>
          <w:tcPr>
            <w:tcW w:w="1087" w:type="dxa"/>
          </w:tcPr>
          <w:p w14:paraId="2CC07979" w14:textId="77777777" w:rsidR="00714644" w:rsidRPr="000961F5" w:rsidRDefault="00714644" w:rsidP="00EE24F6">
            <w:pPr>
              <w:ind w:left="0"/>
              <w:jc w:val="center"/>
              <w:rPr>
                <w:lang w:eastAsia="x-none"/>
              </w:rPr>
            </w:pPr>
            <w:r w:rsidRPr="000961F5">
              <w:rPr>
                <w:lang w:eastAsia="x-none"/>
              </w:rPr>
              <w:sym w:font="Wingdings" w:char="F0FC"/>
            </w:r>
          </w:p>
        </w:tc>
      </w:tr>
      <w:tr w:rsidR="00714644" w:rsidRPr="000961F5" w14:paraId="1080DBB6" w14:textId="77777777" w:rsidTr="00EE24F6">
        <w:tc>
          <w:tcPr>
            <w:tcW w:w="421" w:type="dxa"/>
          </w:tcPr>
          <w:p w14:paraId="0D8DC88D" w14:textId="77777777" w:rsidR="00714644" w:rsidRPr="000961F5" w:rsidRDefault="00714644" w:rsidP="00EE24F6">
            <w:pPr>
              <w:ind w:left="0"/>
              <w:jc w:val="left"/>
              <w:rPr>
                <w:lang w:eastAsia="x-none"/>
              </w:rPr>
            </w:pPr>
            <w:r w:rsidRPr="000961F5">
              <w:rPr>
                <w:lang w:eastAsia="x-none"/>
              </w:rPr>
              <w:t>8</w:t>
            </w:r>
          </w:p>
        </w:tc>
        <w:tc>
          <w:tcPr>
            <w:tcW w:w="3827" w:type="dxa"/>
          </w:tcPr>
          <w:p w14:paraId="135375CF" w14:textId="77777777" w:rsidR="00714644" w:rsidRPr="000961F5" w:rsidRDefault="00714644" w:rsidP="00EE24F6">
            <w:pPr>
              <w:ind w:left="0"/>
              <w:jc w:val="left"/>
              <w:rPr>
                <w:lang w:eastAsia="x-none"/>
              </w:rPr>
            </w:pPr>
            <w:r w:rsidRPr="000961F5">
              <w:rPr>
                <w:lang w:eastAsia="x-none"/>
              </w:rPr>
              <w:t>Principal Sponsor submits Top Shareholders List</w:t>
            </w:r>
          </w:p>
          <w:p w14:paraId="03DB3C9A" w14:textId="77777777" w:rsidR="00714644" w:rsidRPr="000961F5" w:rsidRDefault="00714644" w:rsidP="00EE24F6">
            <w:pPr>
              <w:ind w:left="0"/>
              <w:jc w:val="left"/>
              <w:rPr>
                <w:lang w:eastAsia="x-none"/>
              </w:rPr>
            </w:pPr>
          </w:p>
          <w:p w14:paraId="0CB08E7B" w14:textId="77777777" w:rsidR="00714644" w:rsidRPr="000961F5" w:rsidRDefault="00714644" w:rsidP="00EE24F6">
            <w:pPr>
              <w:ind w:left="0"/>
              <w:jc w:val="left"/>
              <w:rPr>
                <w:lang w:eastAsia="x-none"/>
              </w:rPr>
            </w:pPr>
            <w:r w:rsidRPr="000961F5">
              <w:rPr>
                <w:lang w:eastAsia="x-none"/>
              </w:rPr>
              <w:t xml:space="preserve">“[Principal Sponsor] has </w:t>
            </w:r>
            <w:r w:rsidRPr="000961F5">
              <w:rPr>
                <w:u w:val="single"/>
                <w:lang w:eastAsia="x-none"/>
              </w:rPr>
              <w:t>submitted</w:t>
            </w:r>
            <w:r w:rsidRPr="000961F5">
              <w:rPr>
                <w:lang w:eastAsia="x-none"/>
              </w:rPr>
              <w:t xml:space="preserve"> the Top Shareholders List for [IPO initiation Field #2].”</w:t>
            </w:r>
          </w:p>
        </w:tc>
        <w:tc>
          <w:tcPr>
            <w:tcW w:w="1086" w:type="dxa"/>
          </w:tcPr>
          <w:p w14:paraId="6C56B070" w14:textId="77777777" w:rsidR="00714644" w:rsidRPr="000961F5" w:rsidRDefault="00714644" w:rsidP="00EE24F6">
            <w:pPr>
              <w:ind w:left="0"/>
              <w:jc w:val="center"/>
              <w:rPr>
                <w:lang w:eastAsia="x-none"/>
              </w:rPr>
            </w:pPr>
          </w:p>
        </w:tc>
        <w:tc>
          <w:tcPr>
            <w:tcW w:w="1087" w:type="dxa"/>
          </w:tcPr>
          <w:p w14:paraId="54BBBBE3" w14:textId="77777777" w:rsidR="00714644" w:rsidRPr="000961F5" w:rsidRDefault="00714644" w:rsidP="00EE24F6">
            <w:pPr>
              <w:ind w:left="0"/>
              <w:jc w:val="center"/>
              <w:rPr>
                <w:lang w:eastAsia="x-none"/>
              </w:rPr>
            </w:pPr>
          </w:p>
        </w:tc>
        <w:tc>
          <w:tcPr>
            <w:tcW w:w="1087" w:type="dxa"/>
          </w:tcPr>
          <w:p w14:paraId="4123CF67" w14:textId="77777777" w:rsidR="00714644" w:rsidRPr="000961F5" w:rsidRDefault="00714644" w:rsidP="00EE24F6">
            <w:pPr>
              <w:ind w:left="0"/>
              <w:jc w:val="center"/>
              <w:rPr>
                <w:lang w:eastAsia="x-none"/>
              </w:rPr>
            </w:pPr>
            <w:r w:rsidRPr="000961F5">
              <w:rPr>
                <w:lang w:eastAsia="x-none"/>
              </w:rPr>
              <w:sym w:font="Wingdings" w:char="F0FC"/>
            </w:r>
          </w:p>
        </w:tc>
        <w:tc>
          <w:tcPr>
            <w:tcW w:w="1086" w:type="dxa"/>
          </w:tcPr>
          <w:p w14:paraId="15D87764"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2C68EA0E" w14:textId="77777777" w:rsidR="00714644" w:rsidRPr="000961F5" w:rsidRDefault="00714644" w:rsidP="00EE24F6">
            <w:pPr>
              <w:ind w:left="0"/>
              <w:jc w:val="center"/>
              <w:rPr>
                <w:lang w:eastAsia="x-none"/>
              </w:rPr>
            </w:pPr>
          </w:p>
        </w:tc>
        <w:tc>
          <w:tcPr>
            <w:tcW w:w="1087" w:type="dxa"/>
          </w:tcPr>
          <w:p w14:paraId="4FE7F3CD" w14:textId="77777777" w:rsidR="00714644" w:rsidRPr="000961F5" w:rsidRDefault="00714644" w:rsidP="00EE24F6">
            <w:pPr>
              <w:ind w:left="0"/>
              <w:jc w:val="center"/>
              <w:rPr>
                <w:lang w:eastAsia="x-none"/>
              </w:rPr>
            </w:pPr>
            <w:r w:rsidRPr="000961F5">
              <w:rPr>
                <w:lang w:eastAsia="x-none"/>
              </w:rPr>
              <w:sym w:font="Wingdings" w:char="F0FC"/>
            </w:r>
          </w:p>
        </w:tc>
      </w:tr>
      <w:tr w:rsidR="00714644" w:rsidRPr="000961F5" w14:paraId="38695280" w14:textId="77777777" w:rsidTr="00EE24F6">
        <w:tc>
          <w:tcPr>
            <w:tcW w:w="421" w:type="dxa"/>
          </w:tcPr>
          <w:p w14:paraId="3A799F99" w14:textId="77777777" w:rsidR="00714644" w:rsidRPr="000961F5" w:rsidRDefault="00714644" w:rsidP="00EE24F6">
            <w:pPr>
              <w:ind w:left="0"/>
              <w:jc w:val="left"/>
              <w:rPr>
                <w:lang w:eastAsia="x-none"/>
              </w:rPr>
            </w:pPr>
            <w:r w:rsidRPr="000961F5">
              <w:rPr>
                <w:lang w:eastAsia="x-none"/>
              </w:rPr>
              <w:t>9</w:t>
            </w:r>
          </w:p>
        </w:tc>
        <w:tc>
          <w:tcPr>
            <w:tcW w:w="3827" w:type="dxa"/>
          </w:tcPr>
          <w:p w14:paraId="66EC792F" w14:textId="77777777" w:rsidR="00714644" w:rsidRPr="000961F5" w:rsidRDefault="00714644" w:rsidP="00EE24F6">
            <w:pPr>
              <w:ind w:left="0"/>
              <w:jc w:val="left"/>
              <w:rPr>
                <w:lang w:eastAsia="x-none"/>
              </w:rPr>
            </w:pPr>
            <w:r w:rsidRPr="000961F5">
              <w:rPr>
                <w:lang w:eastAsia="x-none"/>
              </w:rPr>
              <w:t>Principal Sponsor submits Sponsor Confirmation Form</w:t>
            </w:r>
          </w:p>
          <w:p w14:paraId="18F200A7" w14:textId="77777777" w:rsidR="00714644" w:rsidRPr="000961F5" w:rsidRDefault="00714644" w:rsidP="00EE24F6">
            <w:pPr>
              <w:ind w:left="0"/>
              <w:jc w:val="left"/>
              <w:rPr>
                <w:lang w:eastAsia="x-none"/>
              </w:rPr>
            </w:pPr>
          </w:p>
          <w:p w14:paraId="170FD4D2" w14:textId="77777777" w:rsidR="00714644" w:rsidRPr="000961F5" w:rsidRDefault="00714644" w:rsidP="00EE24F6">
            <w:pPr>
              <w:ind w:left="0"/>
              <w:jc w:val="left"/>
              <w:rPr>
                <w:lang w:eastAsia="x-none"/>
              </w:rPr>
            </w:pPr>
            <w:r w:rsidRPr="000961F5">
              <w:rPr>
                <w:lang w:eastAsia="x-none"/>
              </w:rPr>
              <w:t xml:space="preserve">“[Principal Sponsor] has </w:t>
            </w:r>
            <w:r w:rsidRPr="000961F5">
              <w:rPr>
                <w:u w:val="single"/>
                <w:lang w:eastAsia="x-none"/>
              </w:rPr>
              <w:t>submitted</w:t>
            </w:r>
            <w:r w:rsidRPr="000961F5">
              <w:rPr>
                <w:lang w:eastAsia="x-none"/>
              </w:rPr>
              <w:t xml:space="preserve"> the Sponsor Confirmation Form for [IPO initiation Field #2].”</w:t>
            </w:r>
          </w:p>
        </w:tc>
        <w:tc>
          <w:tcPr>
            <w:tcW w:w="1086" w:type="dxa"/>
          </w:tcPr>
          <w:p w14:paraId="55644112"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02214601" w14:textId="77777777" w:rsidR="00714644" w:rsidRPr="000961F5" w:rsidRDefault="00714644" w:rsidP="00EE24F6">
            <w:pPr>
              <w:ind w:left="0"/>
              <w:jc w:val="center"/>
              <w:rPr>
                <w:lang w:eastAsia="x-none"/>
              </w:rPr>
            </w:pPr>
          </w:p>
        </w:tc>
        <w:tc>
          <w:tcPr>
            <w:tcW w:w="1087" w:type="dxa"/>
          </w:tcPr>
          <w:p w14:paraId="51874E82" w14:textId="77777777" w:rsidR="00714644" w:rsidRPr="000961F5" w:rsidRDefault="00714644" w:rsidP="00EE24F6">
            <w:pPr>
              <w:ind w:left="0"/>
              <w:jc w:val="center"/>
              <w:rPr>
                <w:lang w:eastAsia="x-none"/>
              </w:rPr>
            </w:pPr>
            <w:r w:rsidRPr="000961F5">
              <w:rPr>
                <w:lang w:eastAsia="x-none"/>
              </w:rPr>
              <w:sym w:font="Wingdings" w:char="F0FC"/>
            </w:r>
          </w:p>
        </w:tc>
        <w:tc>
          <w:tcPr>
            <w:tcW w:w="1086" w:type="dxa"/>
          </w:tcPr>
          <w:p w14:paraId="4EDBA945"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5BF996F4" w14:textId="77777777" w:rsidR="00714644" w:rsidRPr="000961F5" w:rsidRDefault="00714644" w:rsidP="00EE24F6">
            <w:pPr>
              <w:ind w:left="0"/>
              <w:jc w:val="center"/>
              <w:rPr>
                <w:lang w:eastAsia="x-none"/>
              </w:rPr>
            </w:pPr>
          </w:p>
        </w:tc>
        <w:tc>
          <w:tcPr>
            <w:tcW w:w="1087" w:type="dxa"/>
          </w:tcPr>
          <w:p w14:paraId="1120F525" w14:textId="77777777" w:rsidR="00714644" w:rsidRPr="000961F5" w:rsidRDefault="00714644" w:rsidP="00EE24F6">
            <w:pPr>
              <w:ind w:left="0"/>
              <w:jc w:val="center"/>
              <w:rPr>
                <w:lang w:eastAsia="x-none"/>
              </w:rPr>
            </w:pPr>
            <w:r w:rsidRPr="000961F5">
              <w:rPr>
                <w:lang w:eastAsia="x-none"/>
              </w:rPr>
              <w:sym w:font="Wingdings" w:char="F0FC"/>
            </w:r>
          </w:p>
        </w:tc>
      </w:tr>
      <w:tr w:rsidR="00714644" w:rsidRPr="000961F5" w14:paraId="78571226" w14:textId="77777777" w:rsidTr="00EE24F6">
        <w:tc>
          <w:tcPr>
            <w:tcW w:w="421" w:type="dxa"/>
          </w:tcPr>
          <w:p w14:paraId="3B8ECBF9" w14:textId="77777777" w:rsidR="00714644" w:rsidRPr="000961F5" w:rsidRDefault="00714644" w:rsidP="00EE24F6">
            <w:pPr>
              <w:ind w:left="0"/>
              <w:jc w:val="left"/>
              <w:rPr>
                <w:lang w:eastAsia="x-none"/>
              </w:rPr>
            </w:pPr>
            <w:r w:rsidRPr="000961F5">
              <w:rPr>
                <w:lang w:eastAsia="x-none"/>
              </w:rPr>
              <w:t>10</w:t>
            </w:r>
          </w:p>
        </w:tc>
        <w:tc>
          <w:tcPr>
            <w:tcW w:w="3827" w:type="dxa"/>
          </w:tcPr>
          <w:p w14:paraId="7033D044" w14:textId="77777777" w:rsidR="00714644" w:rsidRPr="000961F5" w:rsidRDefault="00714644" w:rsidP="00EE24F6">
            <w:pPr>
              <w:ind w:left="0"/>
              <w:jc w:val="left"/>
              <w:rPr>
                <w:lang w:eastAsia="x-none"/>
              </w:rPr>
            </w:pPr>
            <w:r w:rsidRPr="000961F5">
              <w:rPr>
                <w:lang w:eastAsia="x-none"/>
              </w:rPr>
              <w:t xml:space="preserve">Outstanding documents pending to be submitted (1) </w:t>
            </w:r>
            <w:r w:rsidRPr="000961F5">
              <w:rPr>
                <w:u w:val="single"/>
                <w:lang w:eastAsia="x-none"/>
              </w:rPr>
              <w:t>after 5 p.m. on T day (for forms other than sponsor confirmation form), and (2) after 2 p.m. on T day for sponsor confirmation form</w:t>
            </w:r>
            <w:r w:rsidRPr="000961F5">
              <w:rPr>
                <w:lang w:eastAsia="x-none"/>
              </w:rPr>
              <w:t>.</w:t>
            </w:r>
          </w:p>
          <w:p w14:paraId="0EC9C57B" w14:textId="77777777" w:rsidR="00714644" w:rsidRPr="000961F5" w:rsidRDefault="00714644" w:rsidP="00EE24F6">
            <w:pPr>
              <w:ind w:left="0"/>
              <w:jc w:val="left"/>
              <w:rPr>
                <w:lang w:eastAsia="x-none"/>
              </w:rPr>
            </w:pPr>
            <w:r w:rsidRPr="000961F5">
              <w:rPr>
                <w:lang w:eastAsia="x-none"/>
              </w:rPr>
              <w:t>To be sent to (i) the relevant parties depending on the outstanding form/document, (ii) Principal Sponsor and (iii) Regulators (HKEX/SFC), at 1.5 hour intervals after 5pm for the marketing statements, sponsor’s declaration form, transaction levy form, and issuer’s declaration form. Else. after 2 p.m.</w:t>
            </w:r>
          </w:p>
          <w:p w14:paraId="6DA9AE10" w14:textId="77777777" w:rsidR="00714644" w:rsidRPr="000961F5" w:rsidRDefault="00714644" w:rsidP="00EE24F6">
            <w:pPr>
              <w:ind w:left="0"/>
              <w:jc w:val="left"/>
              <w:rPr>
                <w:lang w:eastAsia="x-none"/>
              </w:rPr>
            </w:pPr>
            <w:r w:rsidRPr="000961F5">
              <w:rPr>
                <w:lang w:eastAsia="x-none"/>
              </w:rPr>
              <w:t xml:space="preserve">For example: </w:t>
            </w:r>
          </w:p>
          <w:p w14:paraId="2187865D" w14:textId="77777777" w:rsidR="00714644" w:rsidRPr="000961F5" w:rsidRDefault="00714644" w:rsidP="00EE24F6">
            <w:pPr>
              <w:ind w:left="0"/>
              <w:jc w:val="left"/>
              <w:rPr>
                <w:lang w:eastAsia="x-none"/>
              </w:rPr>
            </w:pPr>
          </w:p>
          <w:p w14:paraId="673A5CA6" w14:textId="77777777" w:rsidR="00714644" w:rsidRPr="000961F5" w:rsidRDefault="00714644" w:rsidP="00EE24F6">
            <w:pPr>
              <w:ind w:left="0"/>
              <w:jc w:val="left"/>
              <w:rPr>
                <w:lang w:eastAsia="x-none"/>
              </w:rPr>
            </w:pPr>
            <w:r w:rsidRPr="000961F5">
              <w:rPr>
                <w:lang w:eastAsia="x-none"/>
              </w:rPr>
              <w:t xml:space="preserve">1/ If the issuer’s declaration form is outstanding, the HK Legal Adviser (issuer), Principal Sponsor, Sponsor(s) and </w:t>
            </w:r>
            <w:r w:rsidRPr="000961F5">
              <w:rPr>
                <w:lang w:eastAsia="x-none"/>
              </w:rPr>
              <w:lastRenderedPageBreak/>
              <w:t>Regulators (HKEX/SFC) should be notified, per action #3 above.</w:t>
            </w:r>
          </w:p>
          <w:p w14:paraId="4501355B" w14:textId="77777777" w:rsidR="00714644" w:rsidRPr="000961F5" w:rsidRDefault="00714644" w:rsidP="00EE24F6">
            <w:pPr>
              <w:ind w:left="0"/>
              <w:jc w:val="left"/>
              <w:rPr>
                <w:lang w:eastAsia="x-none"/>
              </w:rPr>
            </w:pPr>
          </w:p>
          <w:p w14:paraId="5A68B0DC" w14:textId="77777777" w:rsidR="00714644" w:rsidRPr="000961F5" w:rsidRDefault="00714644" w:rsidP="00EE24F6">
            <w:pPr>
              <w:ind w:left="0"/>
              <w:jc w:val="left"/>
              <w:rPr>
                <w:lang w:eastAsia="x-none"/>
              </w:rPr>
            </w:pPr>
            <w:r w:rsidRPr="000961F5">
              <w:rPr>
                <w:lang w:eastAsia="x-none"/>
              </w:rPr>
              <w:t>2/ If the Top Shareholders List is outstanding, the Principal Sponsor, Sponsor(s) and Regulators (HKEX/SFC) should be notified, per action #8 above.</w:t>
            </w:r>
          </w:p>
          <w:p w14:paraId="7D55C8BA" w14:textId="77777777" w:rsidR="00714644" w:rsidRPr="000961F5" w:rsidRDefault="00714644" w:rsidP="00EE24F6">
            <w:pPr>
              <w:ind w:left="0"/>
              <w:jc w:val="left"/>
              <w:rPr>
                <w:lang w:eastAsia="x-none"/>
              </w:rPr>
            </w:pPr>
          </w:p>
          <w:p w14:paraId="5F027B7C" w14:textId="77777777" w:rsidR="00714644" w:rsidRPr="000961F5" w:rsidRDefault="00714644" w:rsidP="00EE24F6">
            <w:pPr>
              <w:ind w:left="0"/>
              <w:jc w:val="left"/>
              <w:rPr>
                <w:lang w:eastAsia="x-none"/>
              </w:rPr>
            </w:pPr>
            <w:r w:rsidRPr="000961F5">
              <w:rPr>
                <w:lang w:eastAsia="x-none"/>
              </w:rPr>
              <w:t>“The [name of form/document] for [IPO initiation Field #2] has not yet been submitted. Please submit the outstanding document(s) as soon as possible to avoid potential delay in the company’s listing.”</w:t>
            </w:r>
          </w:p>
        </w:tc>
        <w:tc>
          <w:tcPr>
            <w:tcW w:w="1086" w:type="dxa"/>
          </w:tcPr>
          <w:p w14:paraId="7D481DE2" w14:textId="77777777" w:rsidR="00714644" w:rsidRPr="000961F5" w:rsidRDefault="00714644" w:rsidP="00EE24F6">
            <w:pPr>
              <w:ind w:left="0"/>
              <w:jc w:val="center"/>
              <w:rPr>
                <w:lang w:eastAsia="x-none"/>
              </w:rPr>
            </w:pPr>
            <w:r w:rsidRPr="000961F5">
              <w:rPr>
                <w:lang w:eastAsia="x-none"/>
              </w:rPr>
              <w:lastRenderedPageBreak/>
              <w:sym w:font="Wingdings" w:char="F0FC"/>
            </w:r>
          </w:p>
        </w:tc>
        <w:tc>
          <w:tcPr>
            <w:tcW w:w="1087" w:type="dxa"/>
          </w:tcPr>
          <w:p w14:paraId="52AF5F23"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2CE19B41" w14:textId="77777777" w:rsidR="00714644" w:rsidRPr="000961F5" w:rsidRDefault="00714644" w:rsidP="00EE24F6">
            <w:pPr>
              <w:ind w:left="0"/>
              <w:jc w:val="center"/>
              <w:rPr>
                <w:lang w:eastAsia="x-none"/>
              </w:rPr>
            </w:pPr>
            <w:r w:rsidRPr="000961F5">
              <w:rPr>
                <w:lang w:eastAsia="x-none"/>
              </w:rPr>
              <w:sym w:font="Wingdings" w:char="F0FC"/>
            </w:r>
          </w:p>
        </w:tc>
        <w:tc>
          <w:tcPr>
            <w:tcW w:w="1086" w:type="dxa"/>
          </w:tcPr>
          <w:p w14:paraId="660DE8C6"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3EA7DDCE" w14:textId="77777777" w:rsidR="00714644" w:rsidRPr="000961F5" w:rsidRDefault="00714644" w:rsidP="00EE24F6">
            <w:pPr>
              <w:ind w:left="0"/>
              <w:jc w:val="center"/>
              <w:rPr>
                <w:lang w:eastAsia="x-none"/>
              </w:rPr>
            </w:pPr>
            <w:r w:rsidRPr="000961F5">
              <w:rPr>
                <w:lang w:eastAsia="x-none"/>
              </w:rPr>
              <w:sym w:font="Wingdings" w:char="F0FC"/>
            </w:r>
          </w:p>
        </w:tc>
        <w:tc>
          <w:tcPr>
            <w:tcW w:w="1087" w:type="dxa"/>
          </w:tcPr>
          <w:p w14:paraId="48F4F490" w14:textId="77777777" w:rsidR="00714644" w:rsidRPr="000961F5" w:rsidRDefault="00714644" w:rsidP="00EE24F6">
            <w:pPr>
              <w:ind w:left="0"/>
              <w:jc w:val="center"/>
              <w:rPr>
                <w:lang w:eastAsia="x-none"/>
              </w:rPr>
            </w:pPr>
            <w:r w:rsidRPr="000961F5">
              <w:rPr>
                <w:lang w:eastAsia="x-none"/>
              </w:rPr>
              <w:sym w:font="Wingdings" w:char="F0FC"/>
            </w:r>
          </w:p>
        </w:tc>
      </w:tr>
    </w:tbl>
    <w:p w14:paraId="3F6033D7" w14:textId="77777777" w:rsidR="00714644" w:rsidRPr="000961F5" w:rsidRDefault="00714644" w:rsidP="00714644">
      <w:pPr>
        <w:ind w:left="0"/>
        <w:rPr>
          <w:lang w:eastAsia="x-none"/>
        </w:rPr>
      </w:pPr>
    </w:p>
    <w:p w14:paraId="68B198A5" w14:textId="77777777" w:rsidR="00714644" w:rsidRPr="000961F5" w:rsidRDefault="00714644" w:rsidP="00714644">
      <w:pPr>
        <w:ind w:left="0"/>
        <w:rPr>
          <w:lang w:eastAsia="x-none"/>
        </w:rPr>
      </w:pPr>
    </w:p>
    <w:p w14:paraId="0039CE1C" w14:textId="5B2F9491" w:rsidR="00714644" w:rsidRPr="000961F5" w:rsidRDefault="00050D85" w:rsidP="00714644">
      <w:pPr>
        <w:ind w:left="0"/>
        <w:rPr>
          <w:b/>
          <w:u w:val="single"/>
          <w:lang w:eastAsia="x-none"/>
        </w:rPr>
      </w:pPr>
      <w:r w:rsidRPr="000961F5">
        <w:rPr>
          <w:b/>
          <w:u w:val="single"/>
          <w:lang w:eastAsia="x-none"/>
        </w:rPr>
        <w:t>Depository and Settlement Forms</w:t>
      </w:r>
    </w:p>
    <w:p w14:paraId="44A4A552" w14:textId="77777777" w:rsidR="00714644" w:rsidRPr="000961F5" w:rsidRDefault="00714644" w:rsidP="00714644">
      <w:pPr>
        <w:ind w:left="0"/>
        <w:rPr>
          <w:lang w:eastAsia="x-none"/>
        </w:rPr>
      </w:pPr>
    </w:p>
    <w:p w14:paraId="7B670784" w14:textId="77777777" w:rsidR="00714644" w:rsidRPr="000961F5" w:rsidRDefault="00714644" w:rsidP="00714644">
      <w:pPr>
        <w:ind w:left="0"/>
        <w:rPr>
          <w:lang w:eastAsia="x-none"/>
        </w:rPr>
      </w:pPr>
      <w:r w:rsidRPr="000961F5">
        <w:rPr>
          <w:lang w:eastAsia="x-none"/>
        </w:rPr>
        <w:t>Placement form / pre-deposit form:</w:t>
      </w:r>
    </w:p>
    <w:tbl>
      <w:tblPr>
        <w:tblStyle w:val="TableGrid"/>
        <w:tblW w:w="10413" w:type="dxa"/>
        <w:tblLook w:val="04A0" w:firstRow="1" w:lastRow="0" w:firstColumn="1" w:lastColumn="0" w:noHBand="0" w:noVBand="1"/>
      </w:tblPr>
      <w:tblGrid>
        <w:gridCol w:w="321"/>
        <w:gridCol w:w="4989"/>
        <w:gridCol w:w="1134"/>
        <w:gridCol w:w="1701"/>
        <w:gridCol w:w="1134"/>
        <w:gridCol w:w="1134"/>
      </w:tblGrid>
      <w:tr w:rsidR="00714644" w:rsidRPr="000961F5" w14:paraId="5AD69F2F" w14:textId="77777777" w:rsidTr="00EE24F6">
        <w:tc>
          <w:tcPr>
            <w:tcW w:w="321" w:type="dxa"/>
            <w:shd w:val="clear" w:color="auto" w:fill="13426B"/>
          </w:tcPr>
          <w:p w14:paraId="3A983B2E" w14:textId="77777777" w:rsidR="00714644" w:rsidRPr="000961F5" w:rsidRDefault="00714644" w:rsidP="00EE24F6">
            <w:pPr>
              <w:spacing w:after="39"/>
              <w:ind w:left="0"/>
              <w:jc w:val="left"/>
              <w:rPr>
                <w:b/>
                <w:lang w:eastAsia="x-none"/>
              </w:rPr>
            </w:pPr>
            <w:r w:rsidRPr="000961F5">
              <w:rPr>
                <w:b/>
                <w:lang w:eastAsia="x-none"/>
              </w:rPr>
              <w:t>#</w:t>
            </w:r>
          </w:p>
        </w:tc>
        <w:tc>
          <w:tcPr>
            <w:tcW w:w="4989" w:type="dxa"/>
            <w:shd w:val="clear" w:color="auto" w:fill="13426B"/>
          </w:tcPr>
          <w:p w14:paraId="7D2320A9" w14:textId="77777777" w:rsidR="00714644" w:rsidRPr="000961F5" w:rsidRDefault="00714644" w:rsidP="00EE24F6">
            <w:pPr>
              <w:spacing w:after="39"/>
              <w:ind w:left="0"/>
              <w:jc w:val="left"/>
              <w:rPr>
                <w:b/>
                <w:lang w:eastAsia="x-none"/>
              </w:rPr>
            </w:pPr>
            <w:r w:rsidRPr="000961F5">
              <w:rPr>
                <w:b/>
                <w:lang w:eastAsia="x-none"/>
              </w:rPr>
              <w:t>Action</w:t>
            </w:r>
          </w:p>
        </w:tc>
        <w:tc>
          <w:tcPr>
            <w:tcW w:w="1134" w:type="dxa"/>
            <w:shd w:val="clear" w:color="auto" w:fill="13426B"/>
          </w:tcPr>
          <w:p w14:paraId="47A8E223" w14:textId="77777777" w:rsidR="00714644" w:rsidRPr="000961F5" w:rsidRDefault="00714644" w:rsidP="00EE24F6">
            <w:pPr>
              <w:spacing w:after="39"/>
              <w:ind w:left="0"/>
              <w:jc w:val="left"/>
              <w:rPr>
                <w:b/>
                <w:lang w:eastAsia="x-none"/>
              </w:rPr>
            </w:pPr>
            <w:r w:rsidRPr="000961F5">
              <w:rPr>
                <w:b/>
                <w:lang w:eastAsia="x-none"/>
              </w:rPr>
              <w:t>Drafting Sponsor / Principal Sponsor</w:t>
            </w:r>
          </w:p>
        </w:tc>
        <w:tc>
          <w:tcPr>
            <w:tcW w:w="1701" w:type="dxa"/>
            <w:shd w:val="clear" w:color="auto" w:fill="13426B"/>
          </w:tcPr>
          <w:p w14:paraId="34F8448A" w14:textId="77777777" w:rsidR="00714644" w:rsidRPr="000961F5" w:rsidRDefault="00714644" w:rsidP="00EE24F6">
            <w:pPr>
              <w:spacing w:after="39"/>
              <w:ind w:left="0"/>
              <w:jc w:val="left"/>
              <w:rPr>
                <w:b/>
                <w:lang w:eastAsia="x-none"/>
              </w:rPr>
            </w:pPr>
            <w:r w:rsidRPr="000961F5">
              <w:rPr>
                <w:b/>
                <w:lang w:eastAsia="x-none"/>
              </w:rPr>
              <w:t>Principal Principal Lead Broker/ Distributor ***</w:t>
            </w:r>
          </w:p>
        </w:tc>
        <w:tc>
          <w:tcPr>
            <w:tcW w:w="1134" w:type="dxa"/>
            <w:shd w:val="clear" w:color="auto" w:fill="13426B"/>
          </w:tcPr>
          <w:p w14:paraId="336A2438" w14:textId="77777777" w:rsidR="00714644" w:rsidRPr="000961F5" w:rsidRDefault="00714644" w:rsidP="00EE24F6">
            <w:pPr>
              <w:spacing w:after="39"/>
              <w:ind w:left="0"/>
              <w:jc w:val="left"/>
              <w:rPr>
                <w:b/>
                <w:lang w:eastAsia="x-none"/>
              </w:rPr>
            </w:pPr>
            <w:r w:rsidRPr="000961F5">
              <w:rPr>
                <w:b/>
                <w:lang w:eastAsia="x-none"/>
              </w:rPr>
              <w:t>Share Registrar</w:t>
            </w:r>
          </w:p>
        </w:tc>
        <w:tc>
          <w:tcPr>
            <w:tcW w:w="1134" w:type="dxa"/>
            <w:shd w:val="clear" w:color="auto" w:fill="13426B"/>
          </w:tcPr>
          <w:p w14:paraId="09FC5A21" w14:textId="77777777" w:rsidR="00714644" w:rsidRPr="000961F5" w:rsidRDefault="00714644" w:rsidP="00EE24F6">
            <w:pPr>
              <w:spacing w:after="39"/>
              <w:ind w:left="0"/>
              <w:jc w:val="left"/>
              <w:rPr>
                <w:b/>
                <w:lang w:eastAsia="x-none"/>
              </w:rPr>
            </w:pPr>
            <w:r w:rsidRPr="000961F5">
              <w:rPr>
                <w:b/>
                <w:lang w:eastAsia="x-none"/>
              </w:rPr>
              <w:t xml:space="preserve">HKSCC </w:t>
            </w:r>
          </w:p>
          <w:p w14:paraId="311A590A" w14:textId="77777777" w:rsidR="00714644" w:rsidRPr="000961F5" w:rsidRDefault="00714644" w:rsidP="00EE24F6">
            <w:pPr>
              <w:spacing w:after="39"/>
              <w:ind w:left="0"/>
              <w:jc w:val="left"/>
              <w:rPr>
                <w:b/>
                <w:lang w:eastAsia="x-none"/>
              </w:rPr>
            </w:pPr>
            <w:r w:rsidRPr="000961F5">
              <w:rPr>
                <w:b/>
                <w:lang w:eastAsia="x-none"/>
              </w:rPr>
              <w:t>(maker + checker)</w:t>
            </w:r>
          </w:p>
        </w:tc>
      </w:tr>
      <w:tr w:rsidR="00714644" w:rsidRPr="000961F5" w14:paraId="7990DF06" w14:textId="77777777" w:rsidTr="00EE24F6">
        <w:tc>
          <w:tcPr>
            <w:tcW w:w="321" w:type="dxa"/>
          </w:tcPr>
          <w:p w14:paraId="76A5C402" w14:textId="77777777" w:rsidR="00714644" w:rsidRPr="000961F5" w:rsidRDefault="00714644" w:rsidP="00EE24F6">
            <w:pPr>
              <w:spacing w:after="39"/>
              <w:ind w:left="0"/>
              <w:jc w:val="left"/>
              <w:rPr>
                <w:lang w:eastAsia="x-none"/>
              </w:rPr>
            </w:pPr>
            <w:r w:rsidRPr="000961F5">
              <w:rPr>
                <w:lang w:eastAsia="x-none"/>
              </w:rPr>
              <w:t>1</w:t>
            </w:r>
          </w:p>
        </w:tc>
        <w:tc>
          <w:tcPr>
            <w:tcW w:w="4989" w:type="dxa"/>
          </w:tcPr>
          <w:p w14:paraId="505D7D2F" w14:textId="77777777" w:rsidR="00714644" w:rsidRPr="000961F5" w:rsidRDefault="00714644" w:rsidP="00EE24F6">
            <w:pPr>
              <w:spacing w:after="39"/>
              <w:ind w:left="0"/>
              <w:jc w:val="left"/>
              <w:rPr>
                <w:lang w:eastAsia="x-none"/>
              </w:rPr>
            </w:pPr>
            <w:r w:rsidRPr="000961F5">
              <w:rPr>
                <w:lang w:eastAsia="x-none"/>
              </w:rPr>
              <w:t>Drafting Sponsor (Maker) submits the online e-form specifying the settlement arrangements of the institutional offer to Principal Sponsor (Checker)</w:t>
            </w:r>
          </w:p>
          <w:p w14:paraId="2D9842AD" w14:textId="77777777" w:rsidR="00714644" w:rsidRPr="000961F5" w:rsidRDefault="00714644" w:rsidP="00EE24F6">
            <w:pPr>
              <w:spacing w:after="39"/>
              <w:ind w:left="0"/>
              <w:jc w:val="left"/>
              <w:rPr>
                <w:lang w:eastAsia="x-none"/>
              </w:rPr>
            </w:pPr>
            <w:r w:rsidRPr="000961F5">
              <w:rPr>
                <w:lang w:eastAsia="x-none"/>
              </w:rPr>
              <w:t>[Temporary -&gt;Pending]</w:t>
            </w:r>
          </w:p>
          <w:p w14:paraId="4542AF14" w14:textId="77777777" w:rsidR="00714644" w:rsidRPr="000961F5" w:rsidRDefault="00714644" w:rsidP="00EE24F6">
            <w:pPr>
              <w:spacing w:after="39"/>
              <w:ind w:left="0"/>
              <w:jc w:val="left"/>
              <w:rPr>
                <w:lang w:eastAsia="x-none"/>
              </w:rPr>
            </w:pPr>
          </w:p>
          <w:p w14:paraId="2A437001" w14:textId="77777777" w:rsidR="00714644" w:rsidRPr="000961F5" w:rsidRDefault="00714644" w:rsidP="00EE24F6">
            <w:pPr>
              <w:spacing w:after="39"/>
              <w:ind w:left="0"/>
              <w:jc w:val="left"/>
              <w:rPr>
                <w:lang w:eastAsia="x-none"/>
              </w:rPr>
            </w:pPr>
            <w:r w:rsidRPr="000961F5">
              <w:rPr>
                <w:lang w:eastAsia="x-none"/>
              </w:rPr>
              <w:t>“[Drafting Sponsor] has submitted the online e-form specifying the settlement arrangements of the International Offer for [IPO initiation Field #10] [IPO initiation Field #2]”</w:t>
            </w:r>
          </w:p>
        </w:tc>
        <w:tc>
          <w:tcPr>
            <w:tcW w:w="1134" w:type="dxa"/>
          </w:tcPr>
          <w:p w14:paraId="782C92C1"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701" w:type="dxa"/>
          </w:tcPr>
          <w:p w14:paraId="6106DF63" w14:textId="77777777" w:rsidR="00714644" w:rsidRPr="000961F5" w:rsidRDefault="00714644" w:rsidP="00EE24F6">
            <w:pPr>
              <w:spacing w:after="39"/>
              <w:ind w:left="0"/>
              <w:jc w:val="center"/>
              <w:rPr>
                <w:lang w:eastAsia="x-none"/>
              </w:rPr>
            </w:pPr>
          </w:p>
        </w:tc>
        <w:tc>
          <w:tcPr>
            <w:tcW w:w="1134" w:type="dxa"/>
          </w:tcPr>
          <w:p w14:paraId="5FB4BABF" w14:textId="77777777" w:rsidR="00714644" w:rsidRPr="000961F5" w:rsidRDefault="00714644" w:rsidP="00EE24F6">
            <w:pPr>
              <w:spacing w:after="39"/>
              <w:ind w:left="0"/>
              <w:jc w:val="center"/>
              <w:rPr>
                <w:lang w:eastAsia="x-none"/>
              </w:rPr>
            </w:pPr>
          </w:p>
        </w:tc>
        <w:tc>
          <w:tcPr>
            <w:tcW w:w="1134" w:type="dxa"/>
          </w:tcPr>
          <w:p w14:paraId="336D0CCD" w14:textId="77777777" w:rsidR="00714644" w:rsidRPr="000961F5" w:rsidRDefault="00714644" w:rsidP="00EE24F6">
            <w:pPr>
              <w:spacing w:after="39"/>
              <w:ind w:left="0"/>
              <w:jc w:val="center"/>
              <w:rPr>
                <w:lang w:eastAsia="x-none"/>
              </w:rPr>
            </w:pPr>
          </w:p>
        </w:tc>
      </w:tr>
      <w:tr w:rsidR="00714644" w:rsidRPr="000961F5" w14:paraId="37001AE6" w14:textId="77777777" w:rsidTr="00EE24F6">
        <w:tc>
          <w:tcPr>
            <w:tcW w:w="321" w:type="dxa"/>
          </w:tcPr>
          <w:p w14:paraId="45C8DF1E" w14:textId="77777777" w:rsidR="00714644" w:rsidRPr="000961F5" w:rsidRDefault="00714644" w:rsidP="00EE24F6">
            <w:pPr>
              <w:spacing w:after="39"/>
              <w:ind w:left="0"/>
              <w:jc w:val="left"/>
              <w:rPr>
                <w:lang w:eastAsia="x-none"/>
              </w:rPr>
            </w:pPr>
            <w:r w:rsidRPr="000961F5">
              <w:rPr>
                <w:lang w:eastAsia="x-none"/>
              </w:rPr>
              <w:lastRenderedPageBreak/>
              <w:t>2</w:t>
            </w:r>
          </w:p>
        </w:tc>
        <w:tc>
          <w:tcPr>
            <w:tcW w:w="4989" w:type="dxa"/>
          </w:tcPr>
          <w:p w14:paraId="46245824" w14:textId="77777777" w:rsidR="00714644" w:rsidRPr="000961F5" w:rsidRDefault="00714644" w:rsidP="00EE24F6">
            <w:pPr>
              <w:spacing w:after="39"/>
              <w:ind w:left="0"/>
              <w:jc w:val="left"/>
              <w:rPr>
                <w:lang w:eastAsia="x-none"/>
              </w:rPr>
            </w:pPr>
            <w:r w:rsidRPr="000961F5">
              <w:rPr>
                <w:lang w:eastAsia="x-none"/>
              </w:rPr>
              <w:t>Principal Sponsor (Checker) reverts the online e-form to Drafting Sponsor (Maker)</w:t>
            </w:r>
          </w:p>
          <w:p w14:paraId="7B563989" w14:textId="77777777" w:rsidR="00714644" w:rsidRPr="000961F5" w:rsidRDefault="00714644" w:rsidP="00EE24F6">
            <w:pPr>
              <w:spacing w:after="39"/>
              <w:ind w:left="0"/>
              <w:jc w:val="left"/>
              <w:rPr>
                <w:lang w:eastAsia="x-none"/>
              </w:rPr>
            </w:pPr>
            <w:r w:rsidRPr="000961F5">
              <w:rPr>
                <w:lang w:eastAsia="x-none"/>
              </w:rPr>
              <w:t>[Pending -&gt; Temporary]</w:t>
            </w:r>
          </w:p>
          <w:p w14:paraId="35EA4284" w14:textId="77777777" w:rsidR="00714644" w:rsidRPr="000961F5" w:rsidRDefault="00714644" w:rsidP="00EE24F6">
            <w:pPr>
              <w:spacing w:after="39"/>
              <w:ind w:left="0"/>
              <w:jc w:val="left"/>
              <w:rPr>
                <w:lang w:eastAsia="x-none"/>
              </w:rPr>
            </w:pPr>
          </w:p>
          <w:p w14:paraId="7706A4A1" w14:textId="77777777" w:rsidR="00714644" w:rsidRPr="000961F5" w:rsidRDefault="00714644" w:rsidP="00EE24F6">
            <w:pPr>
              <w:spacing w:after="39"/>
              <w:ind w:left="0"/>
              <w:jc w:val="left"/>
              <w:rPr>
                <w:lang w:eastAsia="x-none"/>
              </w:rPr>
            </w:pPr>
            <w:r w:rsidRPr="000961F5">
              <w:rPr>
                <w:lang w:eastAsia="x-none"/>
              </w:rPr>
              <w:t xml:space="preserve">“[Principal Sponsor] has reverted the online e-form specifying the settlement arrangements of the International Offer for [IPO initiation Field #10] [IPO initiation Field #2] for </w:t>
            </w:r>
            <w:r w:rsidRPr="000961F5">
              <w:rPr>
                <w:u w:val="single"/>
                <w:lang w:eastAsia="x-none"/>
              </w:rPr>
              <w:t>amendment</w:t>
            </w:r>
            <w:r w:rsidRPr="000961F5">
              <w:rPr>
                <w:lang w:eastAsia="x-none"/>
              </w:rPr>
              <w:t>”</w:t>
            </w:r>
          </w:p>
        </w:tc>
        <w:tc>
          <w:tcPr>
            <w:tcW w:w="1134" w:type="dxa"/>
          </w:tcPr>
          <w:p w14:paraId="54E6BD28"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701" w:type="dxa"/>
          </w:tcPr>
          <w:p w14:paraId="32F38D5C" w14:textId="77777777" w:rsidR="00714644" w:rsidRPr="000961F5" w:rsidRDefault="00714644" w:rsidP="00EE24F6">
            <w:pPr>
              <w:spacing w:after="39"/>
              <w:ind w:left="0"/>
              <w:jc w:val="center"/>
              <w:rPr>
                <w:lang w:eastAsia="x-none"/>
              </w:rPr>
            </w:pPr>
          </w:p>
        </w:tc>
        <w:tc>
          <w:tcPr>
            <w:tcW w:w="1134" w:type="dxa"/>
          </w:tcPr>
          <w:p w14:paraId="4482D67E" w14:textId="77777777" w:rsidR="00714644" w:rsidRPr="000961F5" w:rsidRDefault="00714644" w:rsidP="00EE24F6">
            <w:pPr>
              <w:spacing w:after="39"/>
              <w:ind w:left="0"/>
              <w:jc w:val="center"/>
              <w:rPr>
                <w:lang w:eastAsia="x-none"/>
              </w:rPr>
            </w:pPr>
          </w:p>
        </w:tc>
        <w:tc>
          <w:tcPr>
            <w:tcW w:w="1134" w:type="dxa"/>
          </w:tcPr>
          <w:p w14:paraId="6A6B71F8" w14:textId="77777777" w:rsidR="00714644" w:rsidRPr="000961F5" w:rsidRDefault="00714644" w:rsidP="00EE24F6">
            <w:pPr>
              <w:spacing w:after="39"/>
              <w:ind w:left="0"/>
              <w:jc w:val="center"/>
              <w:rPr>
                <w:lang w:eastAsia="x-none"/>
              </w:rPr>
            </w:pPr>
          </w:p>
        </w:tc>
      </w:tr>
      <w:tr w:rsidR="00714644" w:rsidRPr="000961F5" w14:paraId="46F32F0D" w14:textId="77777777" w:rsidTr="00EE24F6">
        <w:tc>
          <w:tcPr>
            <w:tcW w:w="321" w:type="dxa"/>
          </w:tcPr>
          <w:p w14:paraId="1A14C14C" w14:textId="77777777" w:rsidR="00714644" w:rsidRPr="000961F5" w:rsidRDefault="00714644" w:rsidP="00EE24F6">
            <w:pPr>
              <w:spacing w:after="39"/>
              <w:ind w:left="0"/>
              <w:jc w:val="left"/>
              <w:rPr>
                <w:lang w:eastAsia="x-none"/>
              </w:rPr>
            </w:pPr>
            <w:r w:rsidRPr="000961F5">
              <w:rPr>
                <w:lang w:eastAsia="x-none"/>
              </w:rPr>
              <w:t>3</w:t>
            </w:r>
          </w:p>
        </w:tc>
        <w:tc>
          <w:tcPr>
            <w:tcW w:w="4989" w:type="dxa"/>
          </w:tcPr>
          <w:p w14:paraId="29484EFC" w14:textId="77777777" w:rsidR="00714644" w:rsidRPr="000961F5" w:rsidRDefault="00714644" w:rsidP="00EE24F6">
            <w:pPr>
              <w:spacing w:after="39"/>
              <w:ind w:left="0"/>
              <w:jc w:val="left"/>
              <w:rPr>
                <w:lang w:eastAsia="x-none"/>
              </w:rPr>
            </w:pPr>
            <w:r w:rsidRPr="000961F5">
              <w:rPr>
                <w:lang w:eastAsia="x-none"/>
              </w:rPr>
              <w:t>Principal Sponsor (Checker) authorizes the online e-form</w:t>
            </w:r>
          </w:p>
          <w:p w14:paraId="560AF33C" w14:textId="77777777" w:rsidR="00714644" w:rsidRPr="000961F5" w:rsidRDefault="00714644" w:rsidP="00EE24F6">
            <w:pPr>
              <w:spacing w:after="39"/>
              <w:ind w:left="0"/>
              <w:jc w:val="left"/>
              <w:rPr>
                <w:lang w:eastAsia="x-none"/>
              </w:rPr>
            </w:pPr>
            <w:r w:rsidRPr="000961F5">
              <w:rPr>
                <w:lang w:eastAsia="x-none"/>
              </w:rPr>
              <w:t>[Pending -&gt;Authorized]</w:t>
            </w:r>
          </w:p>
          <w:p w14:paraId="7D222EE4" w14:textId="77777777" w:rsidR="00714644" w:rsidRPr="000961F5" w:rsidRDefault="00714644" w:rsidP="00EE24F6">
            <w:pPr>
              <w:spacing w:after="39"/>
              <w:ind w:left="0"/>
              <w:jc w:val="left"/>
              <w:rPr>
                <w:lang w:eastAsia="x-none"/>
              </w:rPr>
            </w:pPr>
          </w:p>
          <w:p w14:paraId="236DE8D3" w14:textId="77777777" w:rsidR="00714644" w:rsidRPr="000961F5" w:rsidRDefault="00714644" w:rsidP="00EE24F6">
            <w:pPr>
              <w:spacing w:after="39"/>
              <w:ind w:left="0"/>
              <w:jc w:val="left"/>
              <w:rPr>
                <w:lang w:eastAsia="x-none"/>
              </w:rPr>
            </w:pPr>
            <w:r w:rsidRPr="000961F5">
              <w:rPr>
                <w:lang w:eastAsia="x-none"/>
              </w:rPr>
              <w:t>“[Principal Sponsor] has authorized the online e-form specifying the settlement arrangements of the International Offer for [IPO initiation Field #10] [IPO initiation Field #2]”</w:t>
            </w:r>
          </w:p>
        </w:tc>
        <w:tc>
          <w:tcPr>
            <w:tcW w:w="1134" w:type="dxa"/>
          </w:tcPr>
          <w:p w14:paraId="4A89B434"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701" w:type="dxa"/>
          </w:tcPr>
          <w:p w14:paraId="1FD308A8" w14:textId="77777777" w:rsidR="00714644" w:rsidRPr="000961F5" w:rsidRDefault="00714644" w:rsidP="00EE24F6">
            <w:pPr>
              <w:spacing w:after="39"/>
              <w:ind w:left="0"/>
              <w:jc w:val="center"/>
              <w:rPr>
                <w:lang w:eastAsia="x-none"/>
              </w:rPr>
            </w:pPr>
          </w:p>
        </w:tc>
        <w:tc>
          <w:tcPr>
            <w:tcW w:w="1134" w:type="dxa"/>
          </w:tcPr>
          <w:p w14:paraId="7DFFDFBB" w14:textId="77777777" w:rsidR="00714644" w:rsidRPr="000961F5" w:rsidRDefault="00714644" w:rsidP="00EE24F6">
            <w:pPr>
              <w:spacing w:after="39"/>
              <w:ind w:left="0"/>
              <w:jc w:val="center"/>
              <w:rPr>
                <w:lang w:eastAsia="x-none"/>
              </w:rPr>
            </w:pPr>
          </w:p>
        </w:tc>
        <w:tc>
          <w:tcPr>
            <w:tcW w:w="1134" w:type="dxa"/>
          </w:tcPr>
          <w:p w14:paraId="5C370CCE" w14:textId="77777777" w:rsidR="00714644" w:rsidRPr="000961F5" w:rsidRDefault="00714644" w:rsidP="00EE24F6">
            <w:pPr>
              <w:spacing w:after="39"/>
              <w:ind w:left="0"/>
              <w:jc w:val="center"/>
              <w:rPr>
                <w:lang w:eastAsia="x-none"/>
              </w:rPr>
            </w:pPr>
            <w:r w:rsidRPr="000961F5">
              <w:rPr>
                <w:lang w:eastAsia="x-none"/>
              </w:rPr>
              <w:sym w:font="Wingdings" w:char="F0FC"/>
            </w:r>
          </w:p>
        </w:tc>
      </w:tr>
      <w:tr w:rsidR="00714644" w:rsidRPr="000961F5" w14:paraId="5170ABE7" w14:textId="77777777" w:rsidTr="00EE24F6">
        <w:tc>
          <w:tcPr>
            <w:tcW w:w="321" w:type="dxa"/>
          </w:tcPr>
          <w:p w14:paraId="7A60D4FE" w14:textId="77777777" w:rsidR="00714644" w:rsidRPr="000961F5" w:rsidRDefault="00714644" w:rsidP="00EE24F6">
            <w:pPr>
              <w:spacing w:after="39"/>
              <w:ind w:left="0"/>
              <w:jc w:val="left"/>
              <w:rPr>
                <w:lang w:eastAsia="x-none"/>
              </w:rPr>
            </w:pPr>
            <w:r w:rsidRPr="000961F5">
              <w:rPr>
                <w:lang w:eastAsia="x-none"/>
              </w:rPr>
              <w:t>4</w:t>
            </w:r>
          </w:p>
        </w:tc>
        <w:tc>
          <w:tcPr>
            <w:tcW w:w="4989" w:type="dxa"/>
          </w:tcPr>
          <w:p w14:paraId="6FD81B37" w14:textId="77777777" w:rsidR="00714644" w:rsidRPr="000961F5" w:rsidRDefault="00714644" w:rsidP="00EE24F6">
            <w:pPr>
              <w:spacing w:after="39"/>
              <w:ind w:left="0"/>
              <w:jc w:val="left"/>
              <w:rPr>
                <w:lang w:eastAsia="x-none"/>
              </w:rPr>
            </w:pPr>
            <w:r w:rsidRPr="000961F5">
              <w:rPr>
                <w:lang w:eastAsia="x-none"/>
              </w:rPr>
              <w:t>HKSCC reverts the online e-form to Drafting Sponsor (Maker)</w:t>
            </w:r>
          </w:p>
          <w:p w14:paraId="5099126D" w14:textId="77777777" w:rsidR="00714644" w:rsidRPr="000961F5" w:rsidRDefault="00714644" w:rsidP="00EE24F6">
            <w:pPr>
              <w:spacing w:after="39"/>
              <w:ind w:left="0"/>
              <w:jc w:val="left"/>
              <w:rPr>
                <w:lang w:eastAsia="x-none"/>
              </w:rPr>
            </w:pPr>
            <w:r w:rsidRPr="000961F5">
              <w:rPr>
                <w:lang w:eastAsia="x-none"/>
              </w:rPr>
              <w:t>[Authorized -&gt; Temporary]</w:t>
            </w:r>
          </w:p>
          <w:p w14:paraId="1B64CCC5" w14:textId="77777777" w:rsidR="00714644" w:rsidRPr="000961F5" w:rsidRDefault="00714644" w:rsidP="00EE24F6">
            <w:pPr>
              <w:spacing w:after="39"/>
              <w:ind w:left="0"/>
              <w:jc w:val="left"/>
              <w:rPr>
                <w:lang w:eastAsia="x-none"/>
              </w:rPr>
            </w:pPr>
          </w:p>
          <w:p w14:paraId="05106DFF" w14:textId="77777777" w:rsidR="00714644" w:rsidRPr="000961F5" w:rsidRDefault="00714644" w:rsidP="00EE24F6">
            <w:pPr>
              <w:spacing w:after="39"/>
              <w:ind w:left="0"/>
              <w:jc w:val="left"/>
              <w:rPr>
                <w:lang w:eastAsia="x-none"/>
              </w:rPr>
            </w:pPr>
            <w:r w:rsidRPr="000961F5">
              <w:rPr>
                <w:lang w:eastAsia="x-none"/>
              </w:rPr>
              <w:t xml:space="preserve">“[HKSCC (Maker / Checker)] has reverted the online e-form specifying the settlement arrangements of the International Offer for [IPO initiation Field #10] [IPO initiation Field #2] for </w:t>
            </w:r>
            <w:r w:rsidRPr="000961F5">
              <w:rPr>
                <w:u w:val="single"/>
                <w:lang w:eastAsia="x-none"/>
              </w:rPr>
              <w:t>amendment</w:t>
            </w:r>
            <w:r w:rsidRPr="000961F5">
              <w:rPr>
                <w:lang w:eastAsia="x-none"/>
              </w:rPr>
              <w:t>”</w:t>
            </w:r>
          </w:p>
        </w:tc>
        <w:tc>
          <w:tcPr>
            <w:tcW w:w="1134" w:type="dxa"/>
          </w:tcPr>
          <w:p w14:paraId="62588D9A"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701" w:type="dxa"/>
          </w:tcPr>
          <w:p w14:paraId="7A3D2F19" w14:textId="77777777" w:rsidR="00714644" w:rsidRPr="000961F5" w:rsidRDefault="00714644" w:rsidP="00EE24F6">
            <w:pPr>
              <w:spacing w:after="39"/>
              <w:ind w:left="0"/>
              <w:jc w:val="center"/>
              <w:rPr>
                <w:lang w:eastAsia="x-none"/>
              </w:rPr>
            </w:pPr>
          </w:p>
        </w:tc>
        <w:tc>
          <w:tcPr>
            <w:tcW w:w="1134" w:type="dxa"/>
          </w:tcPr>
          <w:p w14:paraId="1844D057" w14:textId="77777777" w:rsidR="00714644" w:rsidRPr="000961F5" w:rsidRDefault="00714644" w:rsidP="00EE24F6">
            <w:pPr>
              <w:spacing w:after="39"/>
              <w:ind w:left="0"/>
              <w:jc w:val="center"/>
              <w:rPr>
                <w:lang w:eastAsia="x-none"/>
              </w:rPr>
            </w:pPr>
          </w:p>
        </w:tc>
        <w:tc>
          <w:tcPr>
            <w:tcW w:w="1134" w:type="dxa"/>
          </w:tcPr>
          <w:p w14:paraId="22F94FA2" w14:textId="77777777" w:rsidR="00714644" w:rsidRPr="000961F5" w:rsidRDefault="00714644" w:rsidP="00EE24F6">
            <w:pPr>
              <w:spacing w:after="39"/>
              <w:ind w:left="0"/>
              <w:jc w:val="center"/>
              <w:rPr>
                <w:lang w:eastAsia="x-none"/>
              </w:rPr>
            </w:pPr>
            <w:r w:rsidRPr="000961F5">
              <w:rPr>
                <w:lang w:eastAsia="x-none"/>
              </w:rPr>
              <w:sym w:font="Wingdings" w:char="F0FC"/>
            </w:r>
          </w:p>
        </w:tc>
      </w:tr>
      <w:tr w:rsidR="00714644" w:rsidRPr="000961F5" w14:paraId="49DCD7E8" w14:textId="77777777" w:rsidTr="00EE24F6">
        <w:tc>
          <w:tcPr>
            <w:tcW w:w="321" w:type="dxa"/>
          </w:tcPr>
          <w:p w14:paraId="6A7FA3A4" w14:textId="77777777" w:rsidR="00714644" w:rsidRPr="000961F5" w:rsidRDefault="00714644" w:rsidP="00EE24F6">
            <w:pPr>
              <w:spacing w:after="39"/>
              <w:ind w:left="0"/>
              <w:jc w:val="left"/>
              <w:rPr>
                <w:lang w:eastAsia="x-none"/>
              </w:rPr>
            </w:pPr>
            <w:r w:rsidRPr="000961F5">
              <w:rPr>
                <w:lang w:eastAsia="x-none"/>
              </w:rPr>
              <w:t>5</w:t>
            </w:r>
          </w:p>
        </w:tc>
        <w:tc>
          <w:tcPr>
            <w:tcW w:w="4989" w:type="dxa"/>
          </w:tcPr>
          <w:p w14:paraId="3DB5CBE8" w14:textId="77777777" w:rsidR="00714644" w:rsidRPr="000961F5" w:rsidRDefault="00714644" w:rsidP="00EE24F6">
            <w:pPr>
              <w:spacing w:after="39"/>
              <w:ind w:left="0"/>
              <w:jc w:val="left"/>
              <w:rPr>
                <w:lang w:eastAsia="x-none"/>
              </w:rPr>
            </w:pPr>
            <w:r w:rsidRPr="000961F5">
              <w:rPr>
                <w:lang w:eastAsia="x-none"/>
              </w:rPr>
              <w:t>HKSCC approves the online e-form and generates Placement form / Pre-deposit form</w:t>
            </w:r>
          </w:p>
          <w:p w14:paraId="025C4A64" w14:textId="77777777" w:rsidR="00714644" w:rsidRPr="000961F5" w:rsidRDefault="00714644" w:rsidP="00EE24F6">
            <w:pPr>
              <w:spacing w:after="39"/>
              <w:ind w:left="0"/>
              <w:jc w:val="left"/>
              <w:rPr>
                <w:lang w:eastAsia="x-none"/>
              </w:rPr>
            </w:pPr>
          </w:p>
          <w:p w14:paraId="299EA044" w14:textId="77777777" w:rsidR="00714644" w:rsidRPr="000961F5" w:rsidRDefault="00714644" w:rsidP="00EE24F6">
            <w:pPr>
              <w:spacing w:after="39"/>
              <w:ind w:left="0"/>
              <w:jc w:val="left"/>
              <w:rPr>
                <w:lang w:eastAsia="x-none"/>
              </w:rPr>
            </w:pPr>
            <w:r w:rsidRPr="000961F5">
              <w:rPr>
                <w:lang w:eastAsia="x-none"/>
              </w:rPr>
              <w:t xml:space="preserve">“[HKSCC Checker] has approved the online e-form specifying the settlement arrangements of the institutional offer and generated the </w:t>
            </w:r>
            <w:r w:rsidRPr="000961F5">
              <w:rPr>
                <w:u w:val="single"/>
                <w:lang w:eastAsia="x-none"/>
              </w:rPr>
              <w:t>[Placement form / Pre-deposit form Field #1]</w:t>
            </w:r>
            <w:r w:rsidRPr="000961F5">
              <w:rPr>
                <w:lang w:eastAsia="x-none"/>
              </w:rPr>
              <w:t xml:space="preserve"> for [IPO initiation Field #10] [IPO initiation Field #2].”</w:t>
            </w:r>
          </w:p>
        </w:tc>
        <w:tc>
          <w:tcPr>
            <w:tcW w:w="1134" w:type="dxa"/>
          </w:tcPr>
          <w:p w14:paraId="4577248D"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701" w:type="dxa"/>
          </w:tcPr>
          <w:p w14:paraId="06C20985"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34" w:type="dxa"/>
          </w:tcPr>
          <w:p w14:paraId="5CF3F40E" w14:textId="77777777" w:rsidR="00714644" w:rsidRPr="000961F5" w:rsidRDefault="00714644" w:rsidP="00EE24F6">
            <w:pPr>
              <w:spacing w:after="39"/>
              <w:ind w:left="0"/>
              <w:jc w:val="center"/>
              <w:rPr>
                <w:lang w:eastAsia="x-none"/>
              </w:rPr>
            </w:pPr>
            <w:r w:rsidRPr="000961F5">
              <w:rPr>
                <w:lang w:eastAsia="x-none"/>
              </w:rPr>
              <w:sym w:font="Wingdings" w:char="F0FC"/>
            </w:r>
          </w:p>
        </w:tc>
        <w:tc>
          <w:tcPr>
            <w:tcW w:w="1134" w:type="dxa"/>
          </w:tcPr>
          <w:p w14:paraId="15E69488" w14:textId="77777777" w:rsidR="00714644" w:rsidRPr="000961F5" w:rsidRDefault="00714644" w:rsidP="00EE24F6">
            <w:pPr>
              <w:spacing w:after="39"/>
              <w:ind w:left="0"/>
              <w:jc w:val="center"/>
              <w:rPr>
                <w:lang w:eastAsia="x-none"/>
              </w:rPr>
            </w:pPr>
            <w:r w:rsidRPr="000961F5">
              <w:rPr>
                <w:lang w:eastAsia="x-none"/>
              </w:rPr>
              <w:sym w:font="Wingdings" w:char="F0FC"/>
            </w:r>
          </w:p>
        </w:tc>
      </w:tr>
    </w:tbl>
    <w:p w14:paraId="3853C975" w14:textId="77777777" w:rsidR="00714644" w:rsidRPr="000961F5" w:rsidRDefault="00714644" w:rsidP="00714644">
      <w:pPr>
        <w:ind w:left="0"/>
        <w:rPr>
          <w:b/>
          <w:u w:val="single"/>
          <w:lang w:eastAsia="x-none"/>
        </w:rPr>
      </w:pPr>
    </w:p>
    <w:p w14:paraId="01644FBF" w14:textId="77777777" w:rsidR="00714644" w:rsidRPr="000961F5" w:rsidRDefault="00714644" w:rsidP="00714644">
      <w:pPr>
        <w:ind w:left="0"/>
        <w:rPr>
          <w:lang w:eastAsia="x-none"/>
        </w:rPr>
      </w:pPr>
      <w:r w:rsidRPr="000961F5">
        <w:rPr>
          <w:lang w:eastAsia="x-none"/>
        </w:rPr>
        <w:t>*** Selected in [Placement form / pre-deposit form Field #9].</w:t>
      </w:r>
    </w:p>
    <w:p w14:paraId="0053F562" w14:textId="77777777" w:rsidR="00714644" w:rsidRPr="000961F5" w:rsidRDefault="00714644" w:rsidP="00714644">
      <w:pPr>
        <w:ind w:left="0"/>
        <w:rPr>
          <w:lang w:eastAsia="x-none"/>
        </w:rPr>
      </w:pPr>
    </w:p>
    <w:p w14:paraId="2FF95D69" w14:textId="77777777" w:rsidR="00714644" w:rsidRPr="000961F5" w:rsidRDefault="00714644" w:rsidP="00714644">
      <w:pPr>
        <w:ind w:left="0"/>
        <w:rPr>
          <w:lang w:eastAsia="x-none"/>
        </w:rPr>
      </w:pPr>
      <w:r w:rsidRPr="000961F5">
        <w:rPr>
          <w:lang w:eastAsia="x-none"/>
        </w:rPr>
        <w:t>Formal Admission Letter</w:t>
      </w:r>
    </w:p>
    <w:tbl>
      <w:tblPr>
        <w:tblStyle w:val="TableGrid"/>
        <w:tblW w:w="8075" w:type="dxa"/>
        <w:tblLook w:val="04A0" w:firstRow="1" w:lastRow="0" w:firstColumn="1" w:lastColumn="0" w:noHBand="0" w:noVBand="1"/>
      </w:tblPr>
      <w:tblGrid>
        <w:gridCol w:w="337"/>
        <w:gridCol w:w="4903"/>
        <w:gridCol w:w="2835"/>
      </w:tblGrid>
      <w:tr w:rsidR="00714644" w:rsidRPr="000961F5" w14:paraId="523036AB" w14:textId="77777777" w:rsidTr="00EE24F6">
        <w:tc>
          <w:tcPr>
            <w:tcW w:w="337" w:type="dxa"/>
            <w:shd w:val="clear" w:color="auto" w:fill="13426B"/>
          </w:tcPr>
          <w:p w14:paraId="0C815BF3" w14:textId="77777777" w:rsidR="00714644" w:rsidRPr="000961F5" w:rsidRDefault="00714644" w:rsidP="00EE24F6">
            <w:pPr>
              <w:spacing w:after="39"/>
              <w:ind w:left="0"/>
              <w:jc w:val="left"/>
              <w:rPr>
                <w:b/>
                <w:lang w:eastAsia="x-none"/>
              </w:rPr>
            </w:pPr>
            <w:r w:rsidRPr="000961F5">
              <w:rPr>
                <w:b/>
                <w:lang w:eastAsia="x-none"/>
              </w:rPr>
              <w:t>#</w:t>
            </w:r>
          </w:p>
        </w:tc>
        <w:tc>
          <w:tcPr>
            <w:tcW w:w="4903" w:type="dxa"/>
            <w:shd w:val="clear" w:color="auto" w:fill="13426B"/>
          </w:tcPr>
          <w:p w14:paraId="59B13C56" w14:textId="77777777" w:rsidR="00714644" w:rsidRPr="000961F5" w:rsidRDefault="00714644" w:rsidP="00EE24F6">
            <w:pPr>
              <w:spacing w:after="39"/>
              <w:ind w:left="0"/>
              <w:jc w:val="left"/>
              <w:rPr>
                <w:b/>
                <w:lang w:eastAsia="x-none"/>
              </w:rPr>
            </w:pPr>
            <w:r w:rsidRPr="000961F5">
              <w:rPr>
                <w:b/>
                <w:lang w:eastAsia="x-none"/>
              </w:rPr>
              <w:t>Action</w:t>
            </w:r>
          </w:p>
        </w:tc>
        <w:tc>
          <w:tcPr>
            <w:tcW w:w="2835" w:type="dxa"/>
            <w:shd w:val="clear" w:color="auto" w:fill="13426B"/>
          </w:tcPr>
          <w:p w14:paraId="7F649EE2" w14:textId="77777777" w:rsidR="00714644" w:rsidRPr="000961F5" w:rsidRDefault="00714644" w:rsidP="00EE24F6">
            <w:pPr>
              <w:spacing w:after="39"/>
              <w:ind w:left="0"/>
              <w:jc w:val="left"/>
              <w:rPr>
                <w:b/>
                <w:lang w:eastAsia="x-none"/>
              </w:rPr>
            </w:pPr>
            <w:r w:rsidRPr="000961F5">
              <w:rPr>
                <w:b/>
                <w:lang w:eastAsia="x-none"/>
              </w:rPr>
              <w:t>Drafting Sponsor (maker + checker) / HKSCC</w:t>
            </w:r>
          </w:p>
        </w:tc>
      </w:tr>
      <w:tr w:rsidR="00714644" w:rsidRPr="000961F5" w14:paraId="5634BABB" w14:textId="77777777" w:rsidTr="00EE24F6">
        <w:tc>
          <w:tcPr>
            <w:tcW w:w="337" w:type="dxa"/>
          </w:tcPr>
          <w:p w14:paraId="1EAE0D9F" w14:textId="77777777" w:rsidR="00714644" w:rsidRPr="000961F5" w:rsidRDefault="00714644" w:rsidP="00EE24F6">
            <w:pPr>
              <w:spacing w:after="39"/>
              <w:ind w:left="0"/>
              <w:jc w:val="left"/>
              <w:rPr>
                <w:lang w:eastAsia="x-none"/>
              </w:rPr>
            </w:pPr>
            <w:r w:rsidRPr="000961F5">
              <w:rPr>
                <w:lang w:eastAsia="x-none"/>
              </w:rPr>
              <w:t>1</w:t>
            </w:r>
          </w:p>
        </w:tc>
        <w:tc>
          <w:tcPr>
            <w:tcW w:w="4903" w:type="dxa"/>
          </w:tcPr>
          <w:p w14:paraId="164D5BE4" w14:textId="77777777" w:rsidR="00714644" w:rsidRPr="000961F5" w:rsidRDefault="00714644" w:rsidP="00EE24F6">
            <w:pPr>
              <w:spacing w:after="39"/>
              <w:ind w:left="0"/>
              <w:jc w:val="left"/>
              <w:rPr>
                <w:lang w:eastAsia="x-none"/>
              </w:rPr>
            </w:pPr>
            <w:r w:rsidRPr="000961F5">
              <w:rPr>
                <w:lang w:eastAsia="x-none"/>
              </w:rPr>
              <w:t>Regulator (HKEX) approves the placee allocation list</w:t>
            </w:r>
          </w:p>
          <w:p w14:paraId="30CAE61D" w14:textId="77777777" w:rsidR="00714644" w:rsidRPr="000961F5" w:rsidRDefault="00714644" w:rsidP="00EE24F6">
            <w:pPr>
              <w:spacing w:after="39"/>
              <w:ind w:left="0"/>
              <w:jc w:val="left"/>
              <w:rPr>
                <w:lang w:eastAsia="x-none"/>
              </w:rPr>
            </w:pPr>
          </w:p>
          <w:p w14:paraId="72EAA76C" w14:textId="77777777" w:rsidR="00714644" w:rsidRPr="000961F5" w:rsidRDefault="00714644" w:rsidP="00EE24F6">
            <w:pPr>
              <w:spacing w:after="39"/>
              <w:ind w:left="0"/>
              <w:jc w:val="left"/>
              <w:rPr>
                <w:lang w:eastAsia="x-none"/>
              </w:rPr>
            </w:pPr>
            <w:r w:rsidRPr="000961F5">
              <w:rPr>
                <w:lang w:eastAsia="x-none"/>
              </w:rPr>
              <w:t xml:space="preserve">“[HKSCC] has generated the </w:t>
            </w:r>
            <w:r w:rsidRPr="000961F5">
              <w:rPr>
                <w:u w:val="single"/>
                <w:lang w:eastAsia="x-none"/>
              </w:rPr>
              <w:t>Formal Admission Letter</w:t>
            </w:r>
            <w:r w:rsidRPr="000961F5">
              <w:rPr>
                <w:lang w:eastAsia="x-none"/>
              </w:rPr>
              <w:t xml:space="preserve"> for [IPO initiation Field #10] [IPO initiation Field #2].”</w:t>
            </w:r>
          </w:p>
        </w:tc>
        <w:tc>
          <w:tcPr>
            <w:tcW w:w="2835" w:type="dxa"/>
          </w:tcPr>
          <w:p w14:paraId="2F25BF9D" w14:textId="77777777" w:rsidR="00714644" w:rsidRPr="000961F5" w:rsidRDefault="00714644" w:rsidP="00EE24F6">
            <w:pPr>
              <w:spacing w:after="39"/>
              <w:ind w:left="0"/>
              <w:jc w:val="center"/>
              <w:rPr>
                <w:lang w:eastAsia="x-none"/>
              </w:rPr>
            </w:pPr>
            <w:r w:rsidRPr="000961F5">
              <w:rPr>
                <w:lang w:eastAsia="x-none"/>
              </w:rPr>
              <w:sym w:font="Wingdings" w:char="F0FC"/>
            </w:r>
          </w:p>
        </w:tc>
      </w:tr>
    </w:tbl>
    <w:p w14:paraId="229E2D2A" w14:textId="77777777" w:rsidR="00714644" w:rsidRPr="000961F5" w:rsidRDefault="00714644" w:rsidP="002B162A">
      <w:pPr>
        <w:ind w:left="0"/>
        <w:rPr>
          <w:lang w:eastAsia="x-none"/>
        </w:rPr>
      </w:pPr>
    </w:p>
    <w:p w14:paraId="696873AD" w14:textId="4F3DC677" w:rsidR="005F3755" w:rsidRPr="000961F5" w:rsidRDefault="005F3755" w:rsidP="002B162A">
      <w:pPr>
        <w:ind w:left="0"/>
        <w:rPr>
          <w:lang w:eastAsia="x-none"/>
        </w:rPr>
      </w:pPr>
    </w:p>
    <w:p w14:paraId="0FF39E92" w14:textId="488864D9" w:rsidR="005F3755" w:rsidRPr="000961F5" w:rsidRDefault="005F3755" w:rsidP="002B162A">
      <w:pPr>
        <w:ind w:left="0"/>
        <w:rPr>
          <w:lang w:eastAsia="x-none"/>
        </w:rPr>
      </w:pPr>
    </w:p>
    <w:p w14:paraId="3391B9A4" w14:textId="77777777" w:rsidR="005F3755" w:rsidRPr="000961F5" w:rsidRDefault="005F3755" w:rsidP="002B162A">
      <w:pPr>
        <w:ind w:left="0"/>
        <w:rPr>
          <w:lang w:eastAsia="x-none"/>
        </w:rPr>
      </w:pPr>
    </w:p>
    <w:p w14:paraId="443F0A66" w14:textId="7F058C43" w:rsidR="002B162A" w:rsidRPr="000961F5" w:rsidRDefault="002B162A" w:rsidP="002B162A">
      <w:pPr>
        <w:ind w:left="0"/>
        <w:rPr>
          <w:lang w:eastAsia="x-none"/>
        </w:rPr>
      </w:pPr>
    </w:p>
    <w:p w14:paraId="12E2E75F" w14:textId="3457FFCC" w:rsidR="002B162A" w:rsidRPr="000961F5" w:rsidRDefault="002B162A" w:rsidP="002B162A">
      <w:pPr>
        <w:ind w:left="0"/>
        <w:rPr>
          <w:lang w:eastAsia="x-none"/>
        </w:rPr>
      </w:pPr>
    </w:p>
    <w:p w14:paraId="2EFD030A" w14:textId="44461471" w:rsidR="008B39D0" w:rsidRPr="000961F5" w:rsidRDefault="008B39D0" w:rsidP="002B162A">
      <w:pPr>
        <w:ind w:left="0"/>
        <w:rPr>
          <w:lang w:eastAsia="x-none"/>
        </w:rPr>
      </w:pPr>
    </w:p>
    <w:p w14:paraId="4F8B18A7" w14:textId="58B8842E" w:rsidR="008B39D0" w:rsidRPr="000961F5" w:rsidRDefault="008B39D0" w:rsidP="002B162A">
      <w:pPr>
        <w:ind w:left="0"/>
        <w:rPr>
          <w:lang w:eastAsia="x-none"/>
        </w:rPr>
      </w:pPr>
    </w:p>
    <w:p w14:paraId="39B3CE80" w14:textId="349610C4" w:rsidR="008B39D0" w:rsidRPr="000961F5" w:rsidRDefault="008B39D0" w:rsidP="002B162A">
      <w:pPr>
        <w:ind w:left="0"/>
        <w:rPr>
          <w:lang w:eastAsia="x-none"/>
        </w:rPr>
      </w:pPr>
    </w:p>
    <w:p w14:paraId="7C0DFE8D" w14:textId="3293FBB2" w:rsidR="008B39D0" w:rsidRPr="000961F5" w:rsidRDefault="008B39D0" w:rsidP="002B162A">
      <w:pPr>
        <w:ind w:left="0"/>
        <w:rPr>
          <w:lang w:eastAsia="x-none"/>
        </w:rPr>
      </w:pPr>
    </w:p>
    <w:p w14:paraId="722B9C53" w14:textId="21177A1B" w:rsidR="008B39D0" w:rsidRPr="000961F5" w:rsidRDefault="008B39D0" w:rsidP="002B162A">
      <w:pPr>
        <w:ind w:left="0"/>
        <w:rPr>
          <w:lang w:eastAsia="x-none"/>
        </w:rPr>
      </w:pPr>
    </w:p>
    <w:p w14:paraId="1CB4272A" w14:textId="4B8FD471" w:rsidR="008B39D0" w:rsidRPr="000961F5" w:rsidRDefault="008B39D0" w:rsidP="002B162A">
      <w:pPr>
        <w:ind w:left="0"/>
        <w:rPr>
          <w:lang w:eastAsia="x-none"/>
        </w:rPr>
      </w:pPr>
    </w:p>
    <w:p w14:paraId="67D5E0D2" w14:textId="09BD8887" w:rsidR="008B39D0" w:rsidRPr="000961F5" w:rsidRDefault="008B39D0" w:rsidP="002B162A">
      <w:pPr>
        <w:ind w:left="0"/>
        <w:rPr>
          <w:lang w:eastAsia="x-none"/>
        </w:rPr>
      </w:pPr>
    </w:p>
    <w:p w14:paraId="472B51DF" w14:textId="37184BAA" w:rsidR="008B39D0" w:rsidRPr="000961F5" w:rsidRDefault="008B39D0" w:rsidP="002B162A">
      <w:pPr>
        <w:ind w:left="0"/>
        <w:rPr>
          <w:lang w:eastAsia="x-none"/>
        </w:rPr>
      </w:pPr>
    </w:p>
    <w:p w14:paraId="3A1B84A9" w14:textId="48A17F2D" w:rsidR="008B39D0" w:rsidRPr="000961F5" w:rsidRDefault="008B39D0" w:rsidP="002B162A">
      <w:pPr>
        <w:ind w:left="0"/>
        <w:rPr>
          <w:lang w:eastAsia="x-none"/>
        </w:rPr>
      </w:pPr>
    </w:p>
    <w:p w14:paraId="7698C9F2" w14:textId="5679F95B" w:rsidR="008B39D0" w:rsidRPr="000961F5" w:rsidRDefault="008B39D0" w:rsidP="002B162A">
      <w:pPr>
        <w:ind w:left="0"/>
        <w:rPr>
          <w:lang w:eastAsia="x-none"/>
        </w:rPr>
      </w:pPr>
    </w:p>
    <w:p w14:paraId="205FF8C1" w14:textId="047EDE03" w:rsidR="008B39D0" w:rsidRPr="000961F5" w:rsidRDefault="008B39D0" w:rsidP="002B162A">
      <w:pPr>
        <w:ind w:left="0"/>
        <w:rPr>
          <w:lang w:eastAsia="x-none"/>
        </w:rPr>
      </w:pPr>
    </w:p>
    <w:p w14:paraId="1217BDA8" w14:textId="40660A93" w:rsidR="008B39D0" w:rsidRPr="000961F5" w:rsidRDefault="008B39D0" w:rsidP="002B162A">
      <w:pPr>
        <w:ind w:left="0"/>
        <w:rPr>
          <w:lang w:eastAsia="x-none"/>
        </w:rPr>
      </w:pPr>
    </w:p>
    <w:p w14:paraId="25B08ABC" w14:textId="3C26B1C7" w:rsidR="008B39D0" w:rsidRPr="000961F5" w:rsidRDefault="008B39D0" w:rsidP="002B162A">
      <w:pPr>
        <w:ind w:left="0"/>
        <w:rPr>
          <w:lang w:eastAsia="x-none"/>
        </w:rPr>
      </w:pPr>
    </w:p>
    <w:p w14:paraId="337EF46A" w14:textId="111BFB0E" w:rsidR="008B39D0" w:rsidRPr="000961F5" w:rsidRDefault="008B39D0" w:rsidP="002B162A">
      <w:pPr>
        <w:ind w:left="0"/>
        <w:rPr>
          <w:lang w:eastAsia="x-none"/>
        </w:rPr>
      </w:pPr>
    </w:p>
    <w:p w14:paraId="797B1423" w14:textId="373044D6" w:rsidR="008B39D0" w:rsidRPr="000961F5" w:rsidRDefault="008B39D0" w:rsidP="002B162A">
      <w:pPr>
        <w:ind w:left="0"/>
        <w:rPr>
          <w:lang w:eastAsia="x-none"/>
        </w:rPr>
      </w:pPr>
    </w:p>
    <w:p w14:paraId="51CD9757" w14:textId="1B802199" w:rsidR="008B39D0" w:rsidRPr="000961F5" w:rsidRDefault="008B39D0" w:rsidP="002B162A">
      <w:pPr>
        <w:ind w:left="0"/>
        <w:rPr>
          <w:lang w:eastAsia="x-none"/>
        </w:rPr>
      </w:pPr>
    </w:p>
    <w:p w14:paraId="1D959927" w14:textId="0ECAED91" w:rsidR="008B39D0" w:rsidRPr="000961F5" w:rsidRDefault="008B39D0" w:rsidP="002B162A">
      <w:pPr>
        <w:ind w:left="0"/>
        <w:rPr>
          <w:lang w:eastAsia="x-none"/>
        </w:rPr>
      </w:pPr>
    </w:p>
    <w:p w14:paraId="1A087CBD" w14:textId="5A9D3AB9" w:rsidR="008B39D0" w:rsidRPr="000961F5" w:rsidRDefault="008B39D0" w:rsidP="002B162A">
      <w:pPr>
        <w:ind w:left="0"/>
        <w:rPr>
          <w:lang w:eastAsia="x-none"/>
        </w:rPr>
      </w:pPr>
    </w:p>
    <w:p w14:paraId="5CE2B77A" w14:textId="57241F65" w:rsidR="008B39D0" w:rsidRPr="000961F5" w:rsidRDefault="008B39D0" w:rsidP="002B162A">
      <w:pPr>
        <w:ind w:left="0"/>
        <w:rPr>
          <w:lang w:eastAsia="x-none"/>
        </w:rPr>
      </w:pPr>
    </w:p>
    <w:p w14:paraId="1FD54288" w14:textId="7B7BF303" w:rsidR="008B39D0" w:rsidRPr="000961F5" w:rsidRDefault="008B39D0" w:rsidP="002B162A">
      <w:pPr>
        <w:ind w:left="0"/>
        <w:rPr>
          <w:lang w:eastAsia="x-none"/>
        </w:rPr>
      </w:pPr>
    </w:p>
    <w:p w14:paraId="5D26C1A2" w14:textId="6F6798D0" w:rsidR="008B39D0" w:rsidRPr="000961F5" w:rsidRDefault="008B39D0" w:rsidP="002B162A">
      <w:pPr>
        <w:ind w:left="0"/>
        <w:rPr>
          <w:lang w:eastAsia="x-none"/>
        </w:rPr>
      </w:pPr>
    </w:p>
    <w:p w14:paraId="745E6449" w14:textId="2C5B60EB" w:rsidR="008B39D0" w:rsidRPr="000961F5" w:rsidRDefault="008B39D0">
      <w:pPr>
        <w:spacing w:after="0"/>
        <w:ind w:left="0"/>
        <w:jc w:val="left"/>
        <w:rPr>
          <w:lang w:eastAsia="x-none"/>
        </w:rPr>
      </w:pPr>
      <w:r w:rsidRPr="000961F5">
        <w:rPr>
          <w:lang w:eastAsia="x-none"/>
        </w:rPr>
        <w:br w:type="page"/>
      </w:r>
    </w:p>
    <w:p w14:paraId="3E66FE49" w14:textId="39914C56" w:rsidR="008B39D0" w:rsidRPr="000961F5" w:rsidRDefault="008B39D0" w:rsidP="008B39D0">
      <w:pPr>
        <w:pStyle w:val="Heading2"/>
      </w:pPr>
      <w:bookmarkStart w:id="1185" w:name="_Toc62723001"/>
      <w:bookmarkStart w:id="1186" w:name="_Toc65058142"/>
      <w:bookmarkStart w:id="1187" w:name="_Toc65138944"/>
      <w:bookmarkStart w:id="1188" w:name="_Toc65145924"/>
      <w:r w:rsidRPr="000961F5">
        <w:lastRenderedPageBreak/>
        <w:t>Controls and Monitoring</w:t>
      </w:r>
      <w:bookmarkEnd w:id="1185"/>
      <w:bookmarkEnd w:id="1186"/>
      <w:bookmarkEnd w:id="1187"/>
      <w:bookmarkEnd w:id="1188"/>
    </w:p>
    <w:p w14:paraId="2A917F68" w14:textId="77777777" w:rsidR="008B39D0" w:rsidRPr="000961F5" w:rsidRDefault="008B39D0" w:rsidP="008B39D0">
      <w:pPr>
        <w:pStyle w:val="Heading3"/>
      </w:pPr>
      <w:bookmarkStart w:id="1189" w:name="_Toc62723002"/>
      <w:bookmarkStart w:id="1190" w:name="_Toc65058143"/>
      <w:bookmarkStart w:id="1191" w:name="_Toc65138945"/>
      <w:bookmarkStart w:id="1192" w:name="_Toc65145925"/>
      <w:r w:rsidRPr="000961F5">
        <w:t>Alternative workflows for dynamic IPOs</w:t>
      </w:r>
      <w:bookmarkEnd w:id="1189"/>
      <w:bookmarkEnd w:id="1190"/>
      <w:bookmarkEnd w:id="1191"/>
      <w:bookmarkEnd w:id="1192"/>
    </w:p>
    <w:p w14:paraId="2AD175D9" w14:textId="77777777" w:rsidR="008B39D0" w:rsidRPr="000961F5" w:rsidRDefault="008B39D0" w:rsidP="008B39D0">
      <w:pPr>
        <w:ind w:left="0"/>
        <w:rPr>
          <w:lang w:eastAsia="x-none"/>
        </w:rPr>
      </w:pPr>
    </w:p>
    <w:p w14:paraId="40A2E118" w14:textId="77777777" w:rsidR="008B39D0" w:rsidRPr="000961F5" w:rsidRDefault="008B39D0" w:rsidP="008B39D0">
      <w:pPr>
        <w:ind w:left="0"/>
        <w:rPr>
          <w:lang w:eastAsia="x-none"/>
        </w:rPr>
      </w:pPr>
      <w:r w:rsidRPr="000961F5">
        <w:rPr>
          <w:lang w:eastAsia="x-none"/>
        </w:rPr>
        <w:t>This section covers all functional exceptions handling for an IPO’s end-to-end workflow, which are divided into three sections:</w:t>
      </w:r>
    </w:p>
    <w:p w14:paraId="43A238B3" w14:textId="77777777" w:rsidR="008B39D0" w:rsidRPr="000961F5" w:rsidRDefault="008B39D0" w:rsidP="008B39D0">
      <w:pPr>
        <w:pStyle w:val="ListParagraph"/>
        <w:numPr>
          <w:ilvl w:val="0"/>
          <w:numId w:val="6"/>
        </w:numPr>
        <w:ind w:leftChars="0"/>
        <w:rPr>
          <w:lang w:eastAsia="x-none"/>
        </w:rPr>
      </w:pPr>
      <w:r w:rsidRPr="000961F5">
        <w:rPr>
          <w:lang w:eastAsia="x-none"/>
        </w:rPr>
        <w:t>Change in IPO reference data</w:t>
      </w:r>
    </w:p>
    <w:p w14:paraId="416602D8" w14:textId="77777777" w:rsidR="008B39D0" w:rsidRPr="000961F5" w:rsidRDefault="008B39D0" w:rsidP="008B39D0">
      <w:pPr>
        <w:pStyle w:val="ListParagraph"/>
        <w:numPr>
          <w:ilvl w:val="0"/>
          <w:numId w:val="6"/>
        </w:numPr>
        <w:ind w:leftChars="0"/>
        <w:rPr>
          <w:lang w:eastAsia="x-none"/>
        </w:rPr>
      </w:pPr>
      <w:r w:rsidRPr="000961F5">
        <w:rPr>
          <w:lang w:eastAsia="x-none"/>
        </w:rPr>
        <w:t>Lapse in IPO</w:t>
      </w:r>
    </w:p>
    <w:p w14:paraId="0187EDD1" w14:textId="77777777" w:rsidR="008B39D0" w:rsidRPr="000961F5" w:rsidRDefault="008B39D0" w:rsidP="008B39D0">
      <w:pPr>
        <w:pStyle w:val="ListParagraph"/>
        <w:numPr>
          <w:ilvl w:val="0"/>
          <w:numId w:val="6"/>
        </w:numPr>
        <w:ind w:leftChars="0"/>
        <w:rPr>
          <w:lang w:eastAsia="x-none"/>
        </w:rPr>
      </w:pPr>
      <w:r w:rsidRPr="000961F5">
        <w:rPr>
          <w:lang w:eastAsia="x-none"/>
        </w:rPr>
        <w:t>Extreme condition</w:t>
      </w:r>
    </w:p>
    <w:p w14:paraId="56BB1A21" w14:textId="77777777" w:rsidR="008B39D0" w:rsidRPr="000961F5" w:rsidRDefault="008B39D0" w:rsidP="008B39D0">
      <w:pPr>
        <w:ind w:left="0"/>
        <w:rPr>
          <w:lang w:eastAsia="x-none"/>
        </w:rPr>
      </w:pPr>
    </w:p>
    <w:p w14:paraId="62E64E76" w14:textId="77777777" w:rsidR="008B39D0" w:rsidRPr="000961F5" w:rsidRDefault="008B39D0" w:rsidP="008B39D0">
      <w:pPr>
        <w:ind w:left="0"/>
        <w:rPr>
          <w:lang w:eastAsia="x-none"/>
        </w:rPr>
      </w:pPr>
      <w:r w:rsidRPr="000961F5">
        <w:rPr>
          <w:lang w:eastAsia="x-none"/>
        </w:rPr>
        <w:t>All functional exceptions should be managed through the “IPO reference data” section of the IPO.</w:t>
      </w:r>
    </w:p>
    <w:p w14:paraId="385CEE71" w14:textId="77777777" w:rsidR="008B39D0" w:rsidRPr="000961F5" w:rsidRDefault="008B39D0" w:rsidP="008B39D0">
      <w:pPr>
        <w:ind w:left="0"/>
        <w:rPr>
          <w:lang w:eastAsia="x-none"/>
        </w:rPr>
      </w:pPr>
    </w:p>
    <w:p w14:paraId="60343C44" w14:textId="77777777" w:rsidR="008B39D0" w:rsidRPr="000961F5" w:rsidRDefault="008B39D0" w:rsidP="008B39D0">
      <w:pPr>
        <w:pStyle w:val="Heading4"/>
      </w:pPr>
      <w:bookmarkStart w:id="1193" w:name="_Change_in_IPO"/>
      <w:bookmarkStart w:id="1194" w:name="_Toc55308261"/>
      <w:bookmarkStart w:id="1195" w:name="_Toc55488859"/>
      <w:bookmarkStart w:id="1196" w:name="_Toc55495953"/>
      <w:bookmarkStart w:id="1197" w:name="_Ref61332582"/>
      <w:bookmarkStart w:id="1198" w:name="_Toc62723003"/>
      <w:bookmarkStart w:id="1199" w:name="_Toc65058144"/>
      <w:bookmarkStart w:id="1200" w:name="_Toc65138946"/>
      <w:bookmarkStart w:id="1201" w:name="_Toc65145926"/>
      <w:bookmarkEnd w:id="1193"/>
      <w:r w:rsidRPr="000961F5">
        <w:t>Change in IPO reference data</w:t>
      </w:r>
      <w:bookmarkEnd w:id="1194"/>
      <w:bookmarkEnd w:id="1195"/>
      <w:bookmarkEnd w:id="1196"/>
      <w:bookmarkEnd w:id="1197"/>
      <w:bookmarkEnd w:id="1198"/>
      <w:bookmarkEnd w:id="1199"/>
      <w:bookmarkEnd w:id="1200"/>
      <w:bookmarkEnd w:id="1201"/>
    </w:p>
    <w:p w14:paraId="4EF8E707" w14:textId="77777777" w:rsidR="008B39D0" w:rsidRPr="000961F5" w:rsidRDefault="008B39D0" w:rsidP="008B39D0">
      <w:pPr>
        <w:ind w:left="0"/>
        <w:rPr>
          <w:lang w:eastAsia="x-none"/>
        </w:rPr>
      </w:pPr>
    </w:p>
    <w:p w14:paraId="3DC3C7B7" w14:textId="77777777" w:rsidR="008B39D0" w:rsidRPr="000961F5" w:rsidRDefault="008B39D0" w:rsidP="008B39D0">
      <w:pPr>
        <w:ind w:left="0"/>
        <w:rPr>
          <w:b/>
          <w:u w:val="single"/>
          <w:lang w:eastAsia="x-none"/>
        </w:rPr>
      </w:pPr>
      <w:r w:rsidRPr="000961F5">
        <w:rPr>
          <w:b/>
          <w:u w:val="single"/>
          <w:lang w:eastAsia="x-none"/>
        </w:rPr>
        <w:t>Overall workflow</w:t>
      </w:r>
    </w:p>
    <w:p w14:paraId="1AD19EF6" w14:textId="77777777" w:rsidR="008B39D0" w:rsidRPr="000961F5" w:rsidRDefault="008B39D0" w:rsidP="008B39D0">
      <w:pPr>
        <w:ind w:left="0"/>
        <w:rPr>
          <w:lang w:eastAsia="x-none"/>
        </w:rPr>
      </w:pPr>
    </w:p>
    <w:p w14:paraId="76CBF0EC" w14:textId="77777777" w:rsidR="008B39D0" w:rsidRPr="000961F5" w:rsidRDefault="008B39D0" w:rsidP="008B39D0">
      <w:pPr>
        <w:ind w:left="0"/>
        <w:rPr>
          <w:lang w:eastAsia="x-none"/>
        </w:rPr>
      </w:pPr>
      <w:r w:rsidRPr="000961F5">
        <w:rPr>
          <w:lang w:eastAsia="x-none"/>
        </w:rPr>
        <w:t>The workflow for amending an IPO’s reference data after the public offer book open is similar to IPO initiation, with two added optional data fields under section 8 (Documents).</w:t>
      </w:r>
    </w:p>
    <w:p w14:paraId="08E6785C" w14:textId="77777777" w:rsidR="008B39D0" w:rsidRPr="000961F5" w:rsidRDefault="008B39D0" w:rsidP="008B39D0">
      <w:pPr>
        <w:ind w:left="0"/>
        <w:rPr>
          <w:lang w:eastAsia="x-none"/>
        </w:rPr>
      </w:pPr>
    </w:p>
    <w:p w14:paraId="0CA4272F" w14:textId="55B1D9E7" w:rsidR="008B39D0" w:rsidRPr="000961F5" w:rsidRDefault="008B39D0" w:rsidP="008B39D0">
      <w:pPr>
        <w:ind w:left="0"/>
        <w:rPr>
          <w:lang w:eastAsia="x-none"/>
        </w:rPr>
      </w:pPr>
      <w:r w:rsidRPr="00381BCA">
        <w:rPr>
          <w:noProof/>
          <w:lang w:eastAsia="zh-CN"/>
        </w:rPr>
        <w:lastRenderedPageBreak/>
        <w:drawing>
          <wp:inline distT="0" distB="0" distL="0" distR="0" wp14:anchorId="45A67784" wp14:editId="152C0B15">
            <wp:extent cx="6705600" cy="3352800"/>
            <wp:effectExtent l="19050" t="19050" r="19050" b="19050"/>
            <wp:docPr id="5" name="Picture 5" descr="Change in IPO referenc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ange in IPO reference data"/>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705600" cy="3352800"/>
                    </a:xfrm>
                    <a:prstGeom prst="rect">
                      <a:avLst/>
                    </a:prstGeom>
                    <a:noFill/>
                    <a:ln w="6350" cmpd="sng">
                      <a:solidFill>
                        <a:srgbClr val="000000"/>
                      </a:solidFill>
                      <a:miter lim="800000"/>
                      <a:headEnd/>
                      <a:tailEnd/>
                    </a:ln>
                    <a:effectLst/>
                  </pic:spPr>
                </pic:pic>
              </a:graphicData>
            </a:graphic>
          </wp:inline>
        </w:drawing>
      </w:r>
    </w:p>
    <w:p w14:paraId="107FEDAD" w14:textId="77777777" w:rsidR="008B39D0" w:rsidRPr="000961F5" w:rsidRDefault="008B39D0" w:rsidP="008B39D0">
      <w:pPr>
        <w:ind w:left="0"/>
        <w:rPr>
          <w:lang w:eastAsia="x-none"/>
        </w:rPr>
      </w:pPr>
    </w:p>
    <w:tbl>
      <w:tblPr>
        <w:tblStyle w:val="TableGrid3"/>
        <w:tblpPr w:leftFromText="180" w:rightFromText="180" w:vertAnchor="text" w:tblpY="1"/>
        <w:tblOverlap w:val="never"/>
        <w:tblW w:w="8941" w:type="dxa"/>
        <w:tblLook w:val="04A0" w:firstRow="1" w:lastRow="0" w:firstColumn="1" w:lastColumn="0" w:noHBand="0" w:noVBand="1"/>
      </w:tblPr>
      <w:tblGrid>
        <w:gridCol w:w="555"/>
        <w:gridCol w:w="1727"/>
        <w:gridCol w:w="1615"/>
        <w:gridCol w:w="5044"/>
      </w:tblGrid>
      <w:tr w:rsidR="008B39D0" w:rsidRPr="000961F5" w14:paraId="2C1BF844" w14:textId="77777777" w:rsidTr="00EE24F6">
        <w:tc>
          <w:tcPr>
            <w:tcW w:w="483" w:type="dxa"/>
            <w:shd w:val="clear" w:color="auto" w:fill="13426B"/>
          </w:tcPr>
          <w:p w14:paraId="16CDB0C9" w14:textId="77777777" w:rsidR="008B39D0" w:rsidRPr="000961F5" w:rsidRDefault="008B39D0" w:rsidP="00EE24F6">
            <w:pPr>
              <w:spacing w:after="0"/>
              <w:ind w:left="0"/>
              <w:jc w:val="left"/>
              <w:rPr>
                <w:rFonts w:ascii="Arial" w:hAnsi="Arial"/>
                <w:b/>
                <w:sz w:val="16"/>
                <w:szCs w:val="16"/>
                <w:lang w:val="en-US"/>
              </w:rPr>
            </w:pPr>
            <w:r w:rsidRPr="000961F5">
              <w:rPr>
                <w:b/>
                <w:lang w:val="en-US"/>
              </w:rPr>
              <w:t>#</w:t>
            </w:r>
          </w:p>
        </w:tc>
        <w:tc>
          <w:tcPr>
            <w:tcW w:w="1729" w:type="dxa"/>
            <w:shd w:val="clear" w:color="auto" w:fill="13426B"/>
          </w:tcPr>
          <w:p w14:paraId="6C03C591" w14:textId="77777777" w:rsidR="008B39D0" w:rsidRPr="000961F5" w:rsidRDefault="008B39D0" w:rsidP="00EE24F6">
            <w:pPr>
              <w:spacing w:after="0"/>
              <w:ind w:left="0"/>
              <w:jc w:val="left"/>
              <w:rPr>
                <w:rFonts w:ascii="Arial" w:hAnsi="Arial"/>
                <w:b/>
                <w:sz w:val="16"/>
                <w:szCs w:val="16"/>
                <w:lang w:val="en-US"/>
              </w:rPr>
            </w:pPr>
            <w:r w:rsidRPr="000961F5">
              <w:rPr>
                <w:b/>
                <w:lang w:val="en-US"/>
              </w:rPr>
              <w:t>Field name</w:t>
            </w:r>
          </w:p>
        </w:tc>
        <w:tc>
          <w:tcPr>
            <w:tcW w:w="1626" w:type="dxa"/>
            <w:shd w:val="clear" w:color="auto" w:fill="13426B"/>
          </w:tcPr>
          <w:p w14:paraId="67BF2E81" w14:textId="77777777" w:rsidR="008B39D0" w:rsidRPr="000961F5" w:rsidRDefault="008B39D0" w:rsidP="00EE24F6">
            <w:pPr>
              <w:spacing w:after="0"/>
              <w:ind w:left="0"/>
              <w:jc w:val="left"/>
              <w:rPr>
                <w:rFonts w:ascii="Arial" w:hAnsi="Arial"/>
                <w:b/>
                <w:sz w:val="16"/>
                <w:szCs w:val="16"/>
                <w:lang w:val="en-US"/>
              </w:rPr>
            </w:pPr>
            <w:r w:rsidRPr="000961F5">
              <w:rPr>
                <w:b/>
                <w:lang w:val="en-US"/>
              </w:rPr>
              <w:t>Input method</w:t>
            </w:r>
          </w:p>
        </w:tc>
        <w:tc>
          <w:tcPr>
            <w:tcW w:w="5103" w:type="dxa"/>
            <w:shd w:val="clear" w:color="auto" w:fill="13426B"/>
          </w:tcPr>
          <w:p w14:paraId="2C67FB2F" w14:textId="77777777" w:rsidR="008B39D0" w:rsidRPr="000961F5" w:rsidRDefault="008B39D0" w:rsidP="00EE24F6">
            <w:pPr>
              <w:spacing w:after="0"/>
              <w:ind w:left="0"/>
              <w:jc w:val="left"/>
              <w:rPr>
                <w:rFonts w:ascii="Arial" w:hAnsi="Arial"/>
                <w:b/>
                <w:sz w:val="16"/>
                <w:szCs w:val="16"/>
                <w:lang w:val="en-US"/>
              </w:rPr>
            </w:pPr>
            <w:r w:rsidRPr="000961F5">
              <w:rPr>
                <w:b/>
                <w:lang w:val="en-US"/>
              </w:rPr>
              <w:t>Notes</w:t>
            </w:r>
          </w:p>
        </w:tc>
      </w:tr>
      <w:tr w:rsidR="008B39D0" w:rsidRPr="000961F5" w14:paraId="32FB488D" w14:textId="77777777" w:rsidTr="00EE24F6">
        <w:tc>
          <w:tcPr>
            <w:tcW w:w="483" w:type="dxa"/>
          </w:tcPr>
          <w:p w14:paraId="48101967" w14:textId="77777777" w:rsidR="008B39D0" w:rsidRPr="000961F5" w:rsidRDefault="008B39D0" w:rsidP="00EE24F6">
            <w:pPr>
              <w:spacing w:after="0"/>
              <w:ind w:left="0"/>
              <w:jc w:val="left"/>
              <w:rPr>
                <w:rFonts w:ascii="Arial" w:hAnsi="Arial"/>
                <w:sz w:val="16"/>
                <w:szCs w:val="16"/>
                <w:lang w:val="en-US"/>
              </w:rPr>
            </w:pPr>
            <w:r w:rsidRPr="000961F5">
              <w:rPr>
                <w:lang w:val="en-US"/>
              </w:rPr>
              <w:t>62a</w:t>
            </w:r>
          </w:p>
        </w:tc>
        <w:tc>
          <w:tcPr>
            <w:tcW w:w="1729" w:type="dxa"/>
          </w:tcPr>
          <w:p w14:paraId="2CAB4FF2" w14:textId="77777777" w:rsidR="008B39D0" w:rsidRPr="000961F5" w:rsidRDefault="008B39D0" w:rsidP="00EE24F6">
            <w:pPr>
              <w:spacing w:after="0"/>
              <w:ind w:left="0"/>
              <w:jc w:val="left"/>
              <w:rPr>
                <w:rFonts w:ascii="Arial" w:hAnsi="Arial"/>
                <w:sz w:val="16"/>
                <w:szCs w:val="16"/>
                <w:lang w:val="en-US"/>
              </w:rPr>
            </w:pPr>
            <w:r w:rsidRPr="000961F5">
              <w:rPr>
                <w:lang w:val="en-US"/>
              </w:rPr>
              <w:t>Supplemental announcement</w:t>
            </w:r>
          </w:p>
        </w:tc>
        <w:tc>
          <w:tcPr>
            <w:tcW w:w="1626" w:type="dxa"/>
          </w:tcPr>
          <w:p w14:paraId="4326D45A" w14:textId="77777777" w:rsidR="008B39D0" w:rsidRPr="000961F5" w:rsidRDefault="008B39D0" w:rsidP="00EE24F6">
            <w:pPr>
              <w:spacing w:after="0"/>
              <w:ind w:left="0"/>
              <w:jc w:val="left"/>
              <w:rPr>
                <w:rFonts w:ascii="Arial" w:hAnsi="Arial"/>
                <w:sz w:val="16"/>
                <w:szCs w:val="16"/>
                <w:lang w:val="en-US"/>
              </w:rPr>
            </w:pPr>
            <w:r w:rsidRPr="000961F5">
              <w:rPr>
                <w:lang w:val="en-US"/>
              </w:rPr>
              <w:t>File upload</w:t>
            </w:r>
          </w:p>
        </w:tc>
        <w:tc>
          <w:tcPr>
            <w:tcW w:w="5103" w:type="dxa"/>
          </w:tcPr>
          <w:p w14:paraId="43AD4794" w14:textId="77777777" w:rsidR="008B39D0" w:rsidRPr="000961F5" w:rsidRDefault="008B39D0" w:rsidP="00EE24F6">
            <w:pPr>
              <w:spacing w:after="0"/>
              <w:ind w:left="0"/>
              <w:jc w:val="left"/>
              <w:rPr>
                <w:rFonts w:ascii="Arial" w:hAnsi="Arial"/>
                <w:sz w:val="16"/>
                <w:szCs w:val="16"/>
                <w:lang w:val="en-US"/>
              </w:rPr>
            </w:pPr>
            <w:r w:rsidRPr="000961F5">
              <w:rPr>
                <w:lang w:val="en-US"/>
              </w:rPr>
              <w:t>Optional field</w:t>
            </w:r>
          </w:p>
          <w:p w14:paraId="699FCC29" w14:textId="77777777" w:rsidR="008B39D0" w:rsidRPr="000961F5" w:rsidRDefault="008B39D0" w:rsidP="008B39D0">
            <w:pPr>
              <w:pStyle w:val="ListParagraph"/>
              <w:numPr>
                <w:ilvl w:val="0"/>
                <w:numId w:val="11"/>
              </w:numPr>
              <w:spacing w:after="0"/>
              <w:ind w:leftChars="0" w:left="234" w:hanging="234"/>
              <w:jc w:val="left"/>
              <w:rPr>
                <w:rFonts w:ascii="Arial" w:eastAsia="DengXian" w:hAnsi="Arial"/>
                <w:sz w:val="16"/>
                <w:szCs w:val="16"/>
                <w:lang w:val="en-US"/>
              </w:rPr>
            </w:pPr>
            <w:r w:rsidRPr="000961F5">
              <w:rPr>
                <w:rFonts w:eastAsia="DengXian"/>
                <w:lang w:val="en-US"/>
              </w:rPr>
              <w:t>Up to ten file uploads</w:t>
            </w:r>
          </w:p>
          <w:p w14:paraId="3268211B" w14:textId="77777777" w:rsidR="008B39D0" w:rsidRPr="000961F5" w:rsidRDefault="008B39D0" w:rsidP="008B39D0">
            <w:pPr>
              <w:pStyle w:val="ListParagraph"/>
              <w:numPr>
                <w:ilvl w:val="0"/>
                <w:numId w:val="11"/>
              </w:numPr>
              <w:spacing w:after="0"/>
              <w:ind w:leftChars="0" w:left="234" w:hanging="234"/>
              <w:jc w:val="left"/>
              <w:rPr>
                <w:rFonts w:ascii="Arial" w:eastAsia="DengXian" w:hAnsi="Arial"/>
                <w:sz w:val="16"/>
                <w:szCs w:val="16"/>
                <w:lang w:val="en-US"/>
              </w:rPr>
            </w:pPr>
            <w:r w:rsidRPr="000961F5">
              <w:rPr>
                <w:rFonts w:eastAsia="DengXian"/>
                <w:lang w:val="en-US"/>
              </w:rPr>
              <w:t>PDF only</w:t>
            </w:r>
          </w:p>
          <w:p w14:paraId="5FCAC4F9" w14:textId="77777777" w:rsidR="008B39D0" w:rsidRPr="000961F5" w:rsidRDefault="008B39D0" w:rsidP="008B39D0">
            <w:pPr>
              <w:pStyle w:val="ListParagraph"/>
              <w:numPr>
                <w:ilvl w:val="0"/>
                <w:numId w:val="11"/>
              </w:numPr>
              <w:spacing w:after="0"/>
              <w:ind w:leftChars="0" w:left="234" w:hanging="234"/>
              <w:jc w:val="left"/>
              <w:rPr>
                <w:rFonts w:ascii="Arial" w:eastAsia="DengXian" w:hAnsi="Arial"/>
                <w:sz w:val="16"/>
                <w:szCs w:val="16"/>
                <w:lang w:val="en-US"/>
              </w:rPr>
            </w:pPr>
            <w:r w:rsidRPr="000961F5">
              <w:rPr>
                <w:rFonts w:eastAsia="DengXian"/>
                <w:lang w:val="en-US"/>
              </w:rPr>
              <w:t>No preview required</w:t>
            </w:r>
          </w:p>
          <w:p w14:paraId="00F37F32" w14:textId="77777777" w:rsidR="008B39D0" w:rsidRPr="000961F5" w:rsidRDefault="008B39D0" w:rsidP="008B39D0">
            <w:pPr>
              <w:pStyle w:val="ListParagraph"/>
              <w:numPr>
                <w:ilvl w:val="0"/>
                <w:numId w:val="11"/>
              </w:numPr>
              <w:spacing w:after="0"/>
              <w:ind w:leftChars="0" w:left="234" w:hanging="234"/>
              <w:jc w:val="left"/>
              <w:rPr>
                <w:rFonts w:ascii="Arial" w:eastAsia="DengXian" w:hAnsi="Arial"/>
                <w:sz w:val="16"/>
                <w:szCs w:val="16"/>
                <w:lang w:val="en-US"/>
              </w:rPr>
            </w:pPr>
            <w:r w:rsidRPr="000961F5">
              <w:rPr>
                <w:rFonts w:eastAsia="DengXian"/>
                <w:lang w:val="en-US"/>
              </w:rPr>
              <w:t>Size limitation per file: 40mb</w:t>
            </w:r>
          </w:p>
          <w:p w14:paraId="18634283" w14:textId="77777777" w:rsidR="008B39D0" w:rsidRPr="000961F5" w:rsidRDefault="008B39D0" w:rsidP="00EE24F6">
            <w:pPr>
              <w:spacing w:after="0"/>
              <w:ind w:left="0"/>
              <w:jc w:val="left"/>
              <w:rPr>
                <w:rFonts w:ascii="Arial" w:hAnsi="Arial"/>
                <w:sz w:val="16"/>
                <w:szCs w:val="16"/>
                <w:lang w:val="en-US"/>
              </w:rPr>
            </w:pPr>
          </w:p>
        </w:tc>
      </w:tr>
      <w:tr w:rsidR="008B39D0" w:rsidRPr="000961F5" w14:paraId="3E3B8DB6" w14:textId="77777777" w:rsidTr="00EE24F6">
        <w:tc>
          <w:tcPr>
            <w:tcW w:w="483" w:type="dxa"/>
          </w:tcPr>
          <w:p w14:paraId="6D1B0799" w14:textId="77777777" w:rsidR="008B39D0" w:rsidRPr="000961F5" w:rsidRDefault="008B39D0" w:rsidP="00EE24F6">
            <w:pPr>
              <w:spacing w:after="0"/>
              <w:ind w:left="0"/>
              <w:jc w:val="left"/>
              <w:rPr>
                <w:rFonts w:ascii="Arial" w:hAnsi="Arial"/>
                <w:sz w:val="16"/>
                <w:szCs w:val="16"/>
                <w:lang w:val="en-US"/>
              </w:rPr>
            </w:pPr>
            <w:r w:rsidRPr="000961F5">
              <w:rPr>
                <w:lang w:val="en-US"/>
              </w:rPr>
              <w:t>62b</w:t>
            </w:r>
          </w:p>
        </w:tc>
        <w:tc>
          <w:tcPr>
            <w:tcW w:w="1729" w:type="dxa"/>
          </w:tcPr>
          <w:p w14:paraId="40FF6DE2" w14:textId="77777777" w:rsidR="008B39D0" w:rsidRPr="000961F5" w:rsidRDefault="008B39D0" w:rsidP="00EE24F6">
            <w:pPr>
              <w:spacing w:after="0"/>
              <w:ind w:left="0"/>
              <w:jc w:val="left"/>
              <w:rPr>
                <w:rFonts w:ascii="Arial" w:hAnsi="Arial"/>
                <w:sz w:val="16"/>
                <w:szCs w:val="16"/>
                <w:lang w:val="en-US"/>
              </w:rPr>
            </w:pPr>
            <w:r w:rsidRPr="000961F5">
              <w:rPr>
                <w:lang w:val="en-US"/>
              </w:rPr>
              <w:t>Supplemental prospectus</w:t>
            </w:r>
          </w:p>
        </w:tc>
        <w:tc>
          <w:tcPr>
            <w:tcW w:w="1626" w:type="dxa"/>
          </w:tcPr>
          <w:p w14:paraId="22274B8C" w14:textId="77777777" w:rsidR="008B39D0" w:rsidRPr="000961F5" w:rsidRDefault="008B39D0" w:rsidP="00EE24F6">
            <w:pPr>
              <w:spacing w:after="0"/>
              <w:ind w:left="0"/>
              <w:jc w:val="left"/>
              <w:rPr>
                <w:rFonts w:ascii="Arial" w:hAnsi="Arial"/>
                <w:sz w:val="16"/>
                <w:szCs w:val="16"/>
                <w:lang w:val="en-US"/>
              </w:rPr>
            </w:pPr>
            <w:r w:rsidRPr="000961F5">
              <w:rPr>
                <w:lang w:val="en-US"/>
              </w:rPr>
              <w:t>File upload</w:t>
            </w:r>
          </w:p>
        </w:tc>
        <w:tc>
          <w:tcPr>
            <w:tcW w:w="5103" w:type="dxa"/>
          </w:tcPr>
          <w:p w14:paraId="588A0888" w14:textId="77777777" w:rsidR="008B39D0" w:rsidRPr="000961F5" w:rsidRDefault="008B39D0" w:rsidP="00EE24F6">
            <w:pPr>
              <w:spacing w:after="0"/>
              <w:ind w:left="0"/>
              <w:jc w:val="left"/>
              <w:rPr>
                <w:rFonts w:ascii="Arial" w:hAnsi="Arial"/>
                <w:sz w:val="16"/>
                <w:szCs w:val="16"/>
                <w:lang w:val="en-US"/>
              </w:rPr>
            </w:pPr>
            <w:r w:rsidRPr="000961F5">
              <w:rPr>
                <w:lang w:val="en-US"/>
              </w:rPr>
              <w:t>Optional field</w:t>
            </w:r>
          </w:p>
          <w:p w14:paraId="42763EF8" w14:textId="77777777" w:rsidR="008B39D0" w:rsidRPr="000961F5" w:rsidRDefault="008B39D0" w:rsidP="008B39D0">
            <w:pPr>
              <w:pStyle w:val="ListParagraph"/>
              <w:numPr>
                <w:ilvl w:val="0"/>
                <w:numId w:val="11"/>
              </w:numPr>
              <w:spacing w:after="0"/>
              <w:ind w:leftChars="0" w:left="234" w:hanging="234"/>
              <w:jc w:val="left"/>
              <w:rPr>
                <w:rFonts w:ascii="Arial" w:eastAsia="DengXian" w:hAnsi="Arial"/>
                <w:sz w:val="16"/>
                <w:szCs w:val="16"/>
                <w:lang w:val="en-US"/>
              </w:rPr>
            </w:pPr>
            <w:r w:rsidRPr="000961F5">
              <w:rPr>
                <w:rFonts w:eastAsia="DengXian"/>
                <w:lang w:val="en-US"/>
              </w:rPr>
              <w:t>Up to two file uploads</w:t>
            </w:r>
          </w:p>
          <w:p w14:paraId="4D5A89B5" w14:textId="77777777" w:rsidR="008B39D0" w:rsidRPr="000961F5" w:rsidRDefault="008B39D0" w:rsidP="008B39D0">
            <w:pPr>
              <w:pStyle w:val="ListParagraph"/>
              <w:numPr>
                <w:ilvl w:val="0"/>
                <w:numId w:val="11"/>
              </w:numPr>
              <w:spacing w:after="0"/>
              <w:ind w:leftChars="0" w:left="234" w:hanging="234"/>
              <w:jc w:val="left"/>
              <w:rPr>
                <w:rFonts w:ascii="Arial" w:eastAsia="DengXian" w:hAnsi="Arial"/>
                <w:sz w:val="16"/>
                <w:szCs w:val="16"/>
                <w:lang w:val="en-US"/>
              </w:rPr>
            </w:pPr>
            <w:r w:rsidRPr="000961F5">
              <w:rPr>
                <w:rFonts w:eastAsia="DengXian"/>
                <w:lang w:val="en-US"/>
              </w:rPr>
              <w:lastRenderedPageBreak/>
              <w:t>PDF only</w:t>
            </w:r>
          </w:p>
          <w:p w14:paraId="2561C7E3" w14:textId="77777777" w:rsidR="008B39D0" w:rsidRPr="000961F5" w:rsidRDefault="008B39D0" w:rsidP="008B39D0">
            <w:pPr>
              <w:pStyle w:val="ListParagraph"/>
              <w:numPr>
                <w:ilvl w:val="0"/>
                <w:numId w:val="11"/>
              </w:numPr>
              <w:spacing w:after="0"/>
              <w:ind w:leftChars="0" w:left="234" w:hanging="234"/>
              <w:jc w:val="left"/>
              <w:rPr>
                <w:rFonts w:ascii="Arial" w:eastAsia="DengXian" w:hAnsi="Arial"/>
                <w:sz w:val="16"/>
                <w:szCs w:val="16"/>
                <w:lang w:val="en-US"/>
              </w:rPr>
            </w:pPr>
            <w:r w:rsidRPr="000961F5">
              <w:rPr>
                <w:rFonts w:eastAsia="DengXian"/>
                <w:lang w:val="en-US"/>
              </w:rPr>
              <w:t>No preview required</w:t>
            </w:r>
          </w:p>
          <w:p w14:paraId="333E0EDB" w14:textId="77777777" w:rsidR="008B39D0" w:rsidRPr="000961F5" w:rsidRDefault="008B39D0" w:rsidP="008B39D0">
            <w:pPr>
              <w:pStyle w:val="ListParagraph"/>
              <w:numPr>
                <w:ilvl w:val="0"/>
                <w:numId w:val="11"/>
              </w:numPr>
              <w:spacing w:after="0"/>
              <w:ind w:leftChars="0" w:left="234" w:hanging="234"/>
              <w:jc w:val="left"/>
              <w:rPr>
                <w:rFonts w:ascii="Arial" w:eastAsia="DengXian" w:hAnsi="Arial"/>
                <w:sz w:val="16"/>
                <w:szCs w:val="16"/>
                <w:lang w:val="en-US"/>
              </w:rPr>
            </w:pPr>
            <w:r w:rsidRPr="000961F5">
              <w:rPr>
                <w:rFonts w:eastAsia="DengXian"/>
                <w:lang w:val="en-US"/>
              </w:rPr>
              <w:t>Size limitation per file: 40mb</w:t>
            </w:r>
          </w:p>
          <w:p w14:paraId="6ECCB4A8" w14:textId="77777777" w:rsidR="008B39D0" w:rsidRPr="000961F5" w:rsidRDefault="008B39D0" w:rsidP="00EE24F6">
            <w:pPr>
              <w:spacing w:after="0"/>
              <w:ind w:left="0"/>
              <w:jc w:val="left"/>
              <w:rPr>
                <w:rFonts w:ascii="Arial" w:hAnsi="Arial"/>
                <w:sz w:val="16"/>
                <w:szCs w:val="16"/>
                <w:lang w:val="en-US"/>
              </w:rPr>
            </w:pPr>
          </w:p>
        </w:tc>
      </w:tr>
    </w:tbl>
    <w:p w14:paraId="0DB8628D" w14:textId="77777777" w:rsidR="008B39D0" w:rsidRPr="000961F5" w:rsidRDefault="008B39D0" w:rsidP="008B39D0">
      <w:pPr>
        <w:ind w:left="0"/>
        <w:rPr>
          <w:lang w:eastAsia="x-none"/>
        </w:rPr>
      </w:pPr>
    </w:p>
    <w:p w14:paraId="75A9701E" w14:textId="77777777" w:rsidR="008B39D0" w:rsidRPr="000961F5" w:rsidRDefault="008B39D0" w:rsidP="008B39D0">
      <w:pPr>
        <w:ind w:left="0"/>
        <w:rPr>
          <w:lang w:eastAsia="x-none"/>
        </w:rPr>
      </w:pPr>
    </w:p>
    <w:p w14:paraId="003F383F" w14:textId="77777777" w:rsidR="008B39D0" w:rsidRPr="000961F5" w:rsidRDefault="008B39D0" w:rsidP="008B39D0">
      <w:pPr>
        <w:ind w:left="0"/>
        <w:rPr>
          <w:b/>
          <w:u w:val="single"/>
          <w:lang w:eastAsia="x-none"/>
        </w:rPr>
      </w:pPr>
    </w:p>
    <w:p w14:paraId="145D7A6B" w14:textId="77777777" w:rsidR="008B39D0" w:rsidRPr="000961F5" w:rsidRDefault="008B39D0" w:rsidP="008B39D0">
      <w:pPr>
        <w:ind w:left="0"/>
        <w:rPr>
          <w:b/>
          <w:u w:val="single"/>
          <w:lang w:eastAsia="x-none"/>
        </w:rPr>
      </w:pPr>
    </w:p>
    <w:p w14:paraId="612E10D2" w14:textId="77777777" w:rsidR="008B39D0" w:rsidRPr="000961F5" w:rsidRDefault="008B39D0" w:rsidP="008B39D0">
      <w:pPr>
        <w:ind w:left="0"/>
        <w:rPr>
          <w:b/>
          <w:u w:val="single"/>
          <w:lang w:eastAsia="x-none"/>
        </w:rPr>
      </w:pPr>
    </w:p>
    <w:p w14:paraId="3F48281B" w14:textId="77777777" w:rsidR="008B39D0" w:rsidRPr="000961F5" w:rsidRDefault="008B39D0" w:rsidP="008B39D0">
      <w:pPr>
        <w:ind w:left="0"/>
        <w:rPr>
          <w:b/>
          <w:u w:val="single"/>
          <w:lang w:eastAsia="x-none"/>
        </w:rPr>
      </w:pPr>
    </w:p>
    <w:p w14:paraId="4E375B5D" w14:textId="77777777" w:rsidR="008B39D0" w:rsidRPr="000961F5" w:rsidRDefault="008B39D0" w:rsidP="008B39D0">
      <w:pPr>
        <w:ind w:left="0"/>
        <w:rPr>
          <w:b/>
          <w:u w:val="single"/>
          <w:lang w:eastAsia="x-none"/>
        </w:rPr>
      </w:pPr>
    </w:p>
    <w:p w14:paraId="3CB8EA88" w14:textId="77777777" w:rsidR="008B39D0" w:rsidRPr="000961F5" w:rsidRDefault="008B39D0" w:rsidP="008B39D0">
      <w:pPr>
        <w:ind w:left="0"/>
        <w:rPr>
          <w:b/>
          <w:u w:val="single"/>
          <w:lang w:eastAsia="x-none"/>
        </w:rPr>
      </w:pPr>
    </w:p>
    <w:p w14:paraId="1D0A44E4" w14:textId="77777777" w:rsidR="008B39D0" w:rsidRPr="000961F5" w:rsidRDefault="008B39D0" w:rsidP="008B39D0">
      <w:pPr>
        <w:ind w:left="0"/>
        <w:rPr>
          <w:b/>
          <w:u w:val="single"/>
          <w:lang w:eastAsia="x-none"/>
        </w:rPr>
      </w:pPr>
    </w:p>
    <w:p w14:paraId="2E019E5E" w14:textId="77777777" w:rsidR="008B39D0" w:rsidRPr="000961F5" w:rsidRDefault="008B39D0" w:rsidP="008B39D0">
      <w:pPr>
        <w:ind w:left="0"/>
        <w:rPr>
          <w:b/>
          <w:u w:val="single"/>
          <w:lang w:eastAsia="x-none"/>
        </w:rPr>
      </w:pPr>
    </w:p>
    <w:p w14:paraId="0F255731" w14:textId="77777777" w:rsidR="008B39D0" w:rsidRPr="000961F5" w:rsidRDefault="008B39D0" w:rsidP="008B39D0">
      <w:pPr>
        <w:ind w:left="0"/>
        <w:rPr>
          <w:b/>
          <w:u w:val="single"/>
          <w:lang w:eastAsia="x-none"/>
        </w:rPr>
      </w:pPr>
      <w:r w:rsidRPr="000961F5">
        <w:rPr>
          <w:b/>
          <w:u w:val="single"/>
          <w:lang w:eastAsia="x-none"/>
        </w:rPr>
        <w:t>System validation on data fields</w:t>
      </w:r>
    </w:p>
    <w:p w14:paraId="268E9A84" w14:textId="77777777" w:rsidR="008B39D0" w:rsidRPr="000961F5" w:rsidRDefault="008B39D0" w:rsidP="008B39D0">
      <w:pPr>
        <w:ind w:left="0"/>
        <w:rPr>
          <w:lang w:eastAsia="x-none"/>
        </w:rPr>
      </w:pPr>
      <w:r w:rsidRPr="000961F5">
        <w:rPr>
          <w:lang w:eastAsia="x-none"/>
        </w:rPr>
        <w:t>With the exception of the section 6 (Timetable), all system validations at IPO initiation should continue. For example, if the Drafting Sponsor changes the board lot size, the denomination table must change correspondingly as well (along with any related system validations).</w:t>
      </w:r>
    </w:p>
    <w:p w14:paraId="47CA77C5" w14:textId="77777777" w:rsidR="008B39D0" w:rsidRPr="000961F5" w:rsidRDefault="008B39D0" w:rsidP="008B39D0">
      <w:pPr>
        <w:ind w:left="0"/>
        <w:rPr>
          <w:lang w:eastAsia="x-none"/>
        </w:rPr>
      </w:pPr>
    </w:p>
    <w:p w14:paraId="3D6194C9" w14:textId="77777777" w:rsidR="008B39D0" w:rsidRPr="000961F5" w:rsidRDefault="008B39D0" w:rsidP="008B39D0">
      <w:pPr>
        <w:ind w:left="0"/>
        <w:rPr>
          <w:lang w:eastAsia="x-none"/>
        </w:rPr>
      </w:pPr>
      <w:r w:rsidRPr="000961F5">
        <w:rPr>
          <w:lang w:eastAsia="x-none"/>
        </w:rPr>
        <w:t>A system validation should only be operated if there is a timetable change.</w:t>
      </w:r>
    </w:p>
    <w:p w14:paraId="6395C327" w14:textId="77777777" w:rsidR="008B39D0" w:rsidRPr="000961F5" w:rsidRDefault="008B39D0" w:rsidP="008B39D0">
      <w:pPr>
        <w:ind w:left="0"/>
        <w:rPr>
          <w:b/>
          <w:u w:val="single"/>
          <w:lang w:eastAsia="x-none"/>
        </w:rPr>
      </w:pPr>
    </w:p>
    <w:p w14:paraId="036C8ABC" w14:textId="77777777" w:rsidR="008B39D0" w:rsidRPr="000961F5" w:rsidRDefault="008B39D0" w:rsidP="008B39D0">
      <w:pPr>
        <w:ind w:left="0"/>
        <w:rPr>
          <w:b/>
          <w:u w:val="single"/>
          <w:lang w:eastAsia="x-none"/>
        </w:rPr>
      </w:pPr>
      <w:r w:rsidRPr="000961F5">
        <w:rPr>
          <w:b/>
          <w:u w:val="single"/>
          <w:lang w:eastAsia="x-none"/>
        </w:rPr>
        <w:t>Without supplemental announcement or prospectus</w:t>
      </w:r>
    </w:p>
    <w:p w14:paraId="7613006C" w14:textId="77777777" w:rsidR="008B39D0" w:rsidRPr="000961F5" w:rsidRDefault="008B39D0" w:rsidP="008B39D0">
      <w:pPr>
        <w:ind w:left="0"/>
        <w:rPr>
          <w:lang w:eastAsia="x-none"/>
        </w:rPr>
      </w:pPr>
      <w:r w:rsidRPr="000961F5">
        <w:rPr>
          <w:lang w:eastAsia="x-none"/>
        </w:rPr>
        <w:t>If the Drafting Sponsor has not uploaded a new supplemental announcement or prospectus, the IPO reference data should be reflected immediately after approval by the principal sponsor.</w:t>
      </w:r>
    </w:p>
    <w:p w14:paraId="52041CEE" w14:textId="77777777" w:rsidR="008B39D0" w:rsidRPr="000961F5" w:rsidRDefault="008B39D0" w:rsidP="008B39D0">
      <w:pPr>
        <w:ind w:left="0"/>
        <w:rPr>
          <w:lang w:eastAsia="x-none"/>
        </w:rPr>
      </w:pPr>
    </w:p>
    <w:p w14:paraId="02D6AD4F" w14:textId="77777777" w:rsidR="008B39D0" w:rsidRPr="000961F5" w:rsidRDefault="008B39D0" w:rsidP="008B39D0">
      <w:pPr>
        <w:ind w:left="0"/>
        <w:rPr>
          <w:b/>
          <w:u w:val="single"/>
          <w:lang w:eastAsia="x-none"/>
        </w:rPr>
      </w:pPr>
      <w:r w:rsidRPr="000961F5">
        <w:rPr>
          <w:b/>
          <w:u w:val="single"/>
          <w:lang w:eastAsia="x-none"/>
        </w:rPr>
        <w:t>With supplemental announcement</w:t>
      </w:r>
    </w:p>
    <w:p w14:paraId="00C350D2" w14:textId="77777777" w:rsidR="008B39D0" w:rsidRPr="000961F5" w:rsidRDefault="008B39D0" w:rsidP="008B39D0">
      <w:pPr>
        <w:ind w:left="0"/>
        <w:rPr>
          <w:lang w:eastAsia="x-none"/>
        </w:rPr>
      </w:pPr>
      <w:r w:rsidRPr="000961F5">
        <w:rPr>
          <w:lang w:eastAsia="x-none"/>
        </w:rPr>
        <w:t>If the Drafting Sponsor has uploaded at least one new supplemental announcement document, the change in IPO reference data should be immediately the IPO reference data should be reflected immediately after approval by Regulator (HKEX).</w:t>
      </w:r>
    </w:p>
    <w:p w14:paraId="600046B4" w14:textId="77777777" w:rsidR="008B39D0" w:rsidRPr="000961F5" w:rsidRDefault="008B39D0" w:rsidP="008B39D0">
      <w:pPr>
        <w:ind w:left="0"/>
        <w:rPr>
          <w:b/>
          <w:u w:val="single"/>
          <w:lang w:eastAsia="x-none"/>
        </w:rPr>
      </w:pPr>
    </w:p>
    <w:p w14:paraId="05A563FF" w14:textId="77777777" w:rsidR="008B39D0" w:rsidRPr="000961F5" w:rsidRDefault="008B39D0" w:rsidP="008B39D0">
      <w:pPr>
        <w:ind w:left="0"/>
        <w:rPr>
          <w:b/>
          <w:u w:val="single"/>
          <w:lang w:eastAsia="x-none"/>
        </w:rPr>
      </w:pPr>
      <w:r w:rsidRPr="000961F5">
        <w:rPr>
          <w:b/>
          <w:u w:val="single"/>
          <w:lang w:eastAsia="x-none"/>
        </w:rPr>
        <w:lastRenderedPageBreak/>
        <w:t>With supplemental prospectus</w:t>
      </w:r>
    </w:p>
    <w:p w14:paraId="34F9D0A1" w14:textId="77777777" w:rsidR="008B39D0" w:rsidRPr="000961F5" w:rsidRDefault="008B39D0" w:rsidP="008B39D0">
      <w:pPr>
        <w:ind w:left="0"/>
        <w:rPr>
          <w:lang w:eastAsia="x-none"/>
        </w:rPr>
      </w:pPr>
      <w:r w:rsidRPr="000961F5">
        <w:rPr>
          <w:lang w:eastAsia="x-none"/>
        </w:rPr>
        <w:t xml:space="preserve">If the Drafting Sponsor has uploaded at least one new supplemental prospectus document </w:t>
      </w:r>
      <w:r w:rsidRPr="000961F5">
        <w:rPr>
          <w:i/>
          <w:lang w:eastAsia="x-none"/>
        </w:rPr>
        <w:t>after</w:t>
      </w:r>
      <w:r w:rsidRPr="000961F5">
        <w:rPr>
          <w:lang w:eastAsia="x-none"/>
        </w:rPr>
        <w:t xml:space="preserve"> the public offer close, a completely new timetable must be introduced to cover the EIPO confirmation period. The function of the EIPO confirmation to allow Clearing Participants / Share Registrars to opt-in, but not add or amend, authorised EIPO applications.</w:t>
      </w:r>
    </w:p>
    <w:p w14:paraId="6EC583A8" w14:textId="77777777" w:rsidR="008B39D0" w:rsidRPr="000961F5" w:rsidRDefault="008B39D0" w:rsidP="008B39D0">
      <w:pPr>
        <w:ind w:left="0"/>
        <w:rPr>
          <w:lang w:eastAsia="x-none"/>
        </w:rPr>
      </w:pPr>
    </w:p>
    <w:p w14:paraId="2A58B5B3" w14:textId="77777777" w:rsidR="008B39D0" w:rsidRPr="000961F5" w:rsidRDefault="008B39D0" w:rsidP="008B39D0">
      <w:pPr>
        <w:ind w:left="0"/>
        <w:rPr>
          <w:lang w:eastAsia="x-none"/>
        </w:rPr>
      </w:pPr>
      <w:r w:rsidRPr="000961F5">
        <w:rPr>
          <w:lang w:eastAsia="x-none"/>
        </w:rPr>
        <w:t>The change in IPO reference data should be immediately the IPO reference data should be reflected immediately after approval by HKSCC.</w:t>
      </w:r>
    </w:p>
    <w:p w14:paraId="283F5CA2" w14:textId="77777777" w:rsidR="008B39D0" w:rsidRPr="000961F5" w:rsidRDefault="008B39D0" w:rsidP="008B39D0">
      <w:pPr>
        <w:ind w:left="0"/>
        <w:rPr>
          <w:lang w:eastAsia="x-none"/>
        </w:rPr>
      </w:pPr>
    </w:p>
    <w:p w14:paraId="21D18D11" w14:textId="77777777" w:rsidR="008B39D0" w:rsidRPr="000961F5" w:rsidRDefault="008B39D0" w:rsidP="008B39D0">
      <w:pPr>
        <w:ind w:left="0"/>
        <w:rPr>
          <w:lang w:eastAsia="x-none"/>
        </w:rPr>
      </w:pPr>
      <w:r w:rsidRPr="000961F5">
        <w:rPr>
          <w:lang w:eastAsia="x-none"/>
        </w:rPr>
        <w:t>The table below outlines the scheduled tasks required, based on the stage of the IPO.</w:t>
      </w:r>
    </w:p>
    <w:p w14:paraId="7F1D9353" w14:textId="77777777" w:rsidR="008B39D0" w:rsidRPr="000961F5" w:rsidRDefault="008B39D0" w:rsidP="008B39D0">
      <w:pPr>
        <w:ind w:left="0"/>
        <w:rPr>
          <w:lang w:eastAsia="x-none"/>
        </w:rPr>
      </w:pPr>
    </w:p>
    <w:tbl>
      <w:tblPr>
        <w:tblStyle w:val="TableGrid1"/>
        <w:tblW w:w="10485" w:type="dxa"/>
        <w:tblLook w:val="0420" w:firstRow="1" w:lastRow="0" w:firstColumn="0" w:lastColumn="0" w:noHBand="0" w:noVBand="1"/>
      </w:tblPr>
      <w:tblGrid>
        <w:gridCol w:w="328"/>
        <w:gridCol w:w="1957"/>
        <w:gridCol w:w="8200"/>
      </w:tblGrid>
      <w:tr w:rsidR="008B39D0" w:rsidRPr="000961F5" w14:paraId="6787532E" w14:textId="77777777" w:rsidTr="00EE24F6">
        <w:trPr>
          <w:trHeight w:val="340"/>
        </w:trPr>
        <w:tc>
          <w:tcPr>
            <w:tcW w:w="305" w:type="dxa"/>
            <w:shd w:val="clear" w:color="auto" w:fill="13426B"/>
            <w:hideMark/>
          </w:tcPr>
          <w:p w14:paraId="2CA9C24D" w14:textId="77777777" w:rsidR="008B39D0" w:rsidRPr="000961F5" w:rsidRDefault="008B39D0" w:rsidP="00EE24F6">
            <w:pPr>
              <w:ind w:left="0"/>
              <w:rPr>
                <w:rFonts w:ascii="Arial" w:hAnsi="Arial"/>
                <w:sz w:val="16"/>
                <w:szCs w:val="16"/>
                <w:lang w:eastAsia="x-none"/>
              </w:rPr>
            </w:pPr>
            <w:r w:rsidRPr="000961F5">
              <w:rPr>
                <w:b/>
                <w:bCs/>
                <w:lang w:eastAsia="x-none"/>
              </w:rPr>
              <w:t>#</w:t>
            </w:r>
          </w:p>
        </w:tc>
        <w:tc>
          <w:tcPr>
            <w:tcW w:w="1958" w:type="dxa"/>
            <w:shd w:val="clear" w:color="auto" w:fill="13426B"/>
            <w:hideMark/>
          </w:tcPr>
          <w:p w14:paraId="078FD43A" w14:textId="77777777" w:rsidR="008B39D0" w:rsidRPr="000961F5" w:rsidRDefault="008B39D0" w:rsidP="00EE24F6">
            <w:pPr>
              <w:ind w:left="0"/>
              <w:rPr>
                <w:rFonts w:ascii="Arial" w:hAnsi="Arial"/>
                <w:sz w:val="16"/>
                <w:szCs w:val="16"/>
                <w:lang w:eastAsia="x-none"/>
              </w:rPr>
            </w:pPr>
            <w:r w:rsidRPr="000961F5">
              <w:rPr>
                <w:b/>
                <w:bCs/>
                <w:lang w:eastAsia="x-none"/>
              </w:rPr>
              <w:t>IPO stage</w:t>
            </w:r>
          </w:p>
        </w:tc>
        <w:tc>
          <w:tcPr>
            <w:tcW w:w="8222" w:type="dxa"/>
            <w:shd w:val="clear" w:color="auto" w:fill="13426B"/>
            <w:hideMark/>
          </w:tcPr>
          <w:p w14:paraId="33CD56CA" w14:textId="77777777" w:rsidR="008B39D0" w:rsidRPr="000961F5" w:rsidRDefault="008B39D0" w:rsidP="00EE24F6">
            <w:pPr>
              <w:ind w:left="0"/>
              <w:rPr>
                <w:rFonts w:ascii="Arial" w:hAnsi="Arial"/>
                <w:sz w:val="16"/>
                <w:szCs w:val="16"/>
                <w:lang w:eastAsia="x-none"/>
              </w:rPr>
            </w:pPr>
            <w:r w:rsidRPr="000961F5">
              <w:rPr>
                <w:b/>
                <w:bCs/>
                <w:lang w:eastAsia="x-none"/>
              </w:rPr>
              <w:t>Scheduled tasks</w:t>
            </w:r>
          </w:p>
        </w:tc>
      </w:tr>
      <w:tr w:rsidR="008B39D0" w:rsidRPr="000961F5" w14:paraId="0E5A24C7" w14:textId="77777777" w:rsidTr="00EE24F6">
        <w:trPr>
          <w:trHeight w:val="567"/>
        </w:trPr>
        <w:tc>
          <w:tcPr>
            <w:tcW w:w="305" w:type="dxa"/>
            <w:hideMark/>
          </w:tcPr>
          <w:p w14:paraId="4D8EF6B5" w14:textId="77777777" w:rsidR="008B39D0" w:rsidRPr="000961F5" w:rsidRDefault="008B39D0" w:rsidP="00EE24F6">
            <w:pPr>
              <w:ind w:left="0"/>
              <w:rPr>
                <w:rFonts w:ascii="Arial" w:hAnsi="Arial"/>
                <w:sz w:val="16"/>
                <w:szCs w:val="16"/>
                <w:lang w:eastAsia="x-none"/>
              </w:rPr>
            </w:pPr>
            <w:r w:rsidRPr="000961F5">
              <w:rPr>
                <w:lang w:eastAsia="x-none"/>
              </w:rPr>
              <w:t>1</w:t>
            </w:r>
          </w:p>
        </w:tc>
        <w:tc>
          <w:tcPr>
            <w:tcW w:w="1958" w:type="dxa"/>
            <w:hideMark/>
          </w:tcPr>
          <w:p w14:paraId="009B6648" w14:textId="77777777" w:rsidR="008B39D0" w:rsidRPr="000961F5" w:rsidRDefault="008B39D0" w:rsidP="00EE24F6">
            <w:pPr>
              <w:ind w:left="0"/>
              <w:jc w:val="left"/>
              <w:rPr>
                <w:rFonts w:ascii="Arial" w:hAnsi="Arial"/>
                <w:sz w:val="16"/>
                <w:szCs w:val="16"/>
                <w:lang w:eastAsia="x-none"/>
              </w:rPr>
            </w:pPr>
            <w:r w:rsidRPr="000961F5">
              <w:rPr>
                <w:lang w:eastAsia="x-none"/>
              </w:rPr>
              <w:t>After public offer book open, before public offer book close</w:t>
            </w:r>
          </w:p>
        </w:tc>
        <w:tc>
          <w:tcPr>
            <w:tcW w:w="8222" w:type="dxa"/>
            <w:hideMark/>
          </w:tcPr>
          <w:p w14:paraId="64AF9A8A" w14:textId="77777777" w:rsidR="008B39D0" w:rsidRPr="000961F5" w:rsidRDefault="008B39D0" w:rsidP="00EE24F6">
            <w:pPr>
              <w:ind w:left="0"/>
              <w:jc w:val="left"/>
              <w:rPr>
                <w:rFonts w:ascii="Arial" w:hAnsi="Arial"/>
                <w:b/>
                <w:sz w:val="16"/>
                <w:szCs w:val="16"/>
                <w:lang w:eastAsia="x-none"/>
              </w:rPr>
            </w:pPr>
            <w:r w:rsidRPr="000961F5">
              <w:rPr>
                <w:b/>
                <w:lang w:eastAsia="x-none"/>
              </w:rPr>
              <w:t>[</w:t>
            </w:r>
            <w:r w:rsidRPr="000961F5">
              <w:rPr>
                <w:b/>
                <w:u w:val="single"/>
                <w:lang w:eastAsia="x-none"/>
              </w:rPr>
              <w:t>NO</w:t>
            </w:r>
            <w:r w:rsidRPr="000961F5">
              <w:rPr>
                <w:b/>
                <w:lang w:eastAsia="x-none"/>
              </w:rPr>
              <w:t xml:space="preserve"> change in timetable required]</w:t>
            </w:r>
          </w:p>
          <w:p w14:paraId="3FC89DCA" w14:textId="77777777" w:rsidR="008B39D0" w:rsidRPr="000961F5" w:rsidRDefault="008B39D0" w:rsidP="008B39D0">
            <w:pPr>
              <w:numPr>
                <w:ilvl w:val="0"/>
                <w:numId w:val="66"/>
              </w:numPr>
              <w:tabs>
                <w:tab w:val="num" w:pos="720"/>
              </w:tabs>
              <w:jc w:val="left"/>
              <w:rPr>
                <w:rFonts w:ascii="Arial" w:hAnsi="Arial"/>
                <w:sz w:val="16"/>
                <w:szCs w:val="16"/>
                <w:lang w:eastAsia="x-none"/>
              </w:rPr>
            </w:pPr>
            <w:r w:rsidRPr="000961F5">
              <w:rPr>
                <w:lang w:eastAsia="x-none"/>
              </w:rPr>
              <w:t>All EIPO applications within authorised status moved back to temporary status</w:t>
            </w:r>
          </w:p>
        </w:tc>
      </w:tr>
      <w:tr w:rsidR="008B39D0" w:rsidRPr="000961F5" w14:paraId="160F8C50" w14:textId="77777777" w:rsidTr="00EE24F6">
        <w:trPr>
          <w:trHeight w:val="1644"/>
        </w:trPr>
        <w:tc>
          <w:tcPr>
            <w:tcW w:w="305" w:type="dxa"/>
            <w:hideMark/>
          </w:tcPr>
          <w:p w14:paraId="3341AA54" w14:textId="77777777" w:rsidR="008B39D0" w:rsidRPr="000961F5" w:rsidRDefault="008B39D0" w:rsidP="00EE24F6">
            <w:pPr>
              <w:ind w:left="0"/>
              <w:rPr>
                <w:rFonts w:ascii="Arial" w:hAnsi="Arial"/>
                <w:sz w:val="16"/>
                <w:szCs w:val="16"/>
                <w:lang w:eastAsia="x-none"/>
              </w:rPr>
            </w:pPr>
            <w:r w:rsidRPr="000961F5">
              <w:rPr>
                <w:lang w:eastAsia="x-none"/>
              </w:rPr>
              <w:t>2</w:t>
            </w:r>
          </w:p>
        </w:tc>
        <w:tc>
          <w:tcPr>
            <w:tcW w:w="1958" w:type="dxa"/>
            <w:hideMark/>
          </w:tcPr>
          <w:p w14:paraId="79302FA7" w14:textId="77777777" w:rsidR="008B39D0" w:rsidRPr="000961F5" w:rsidRDefault="008B39D0" w:rsidP="00EE24F6">
            <w:pPr>
              <w:ind w:left="0"/>
              <w:jc w:val="left"/>
              <w:rPr>
                <w:rFonts w:ascii="Arial" w:hAnsi="Arial"/>
                <w:sz w:val="16"/>
                <w:szCs w:val="16"/>
                <w:lang w:eastAsia="x-none"/>
              </w:rPr>
            </w:pPr>
            <w:r w:rsidRPr="000961F5">
              <w:rPr>
                <w:lang w:eastAsia="x-none"/>
              </w:rPr>
              <w:t>After public offer book close, before allotment</w:t>
            </w:r>
          </w:p>
        </w:tc>
        <w:tc>
          <w:tcPr>
            <w:tcW w:w="8222" w:type="dxa"/>
            <w:hideMark/>
          </w:tcPr>
          <w:p w14:paraId="48A12363" w14:textId="77777777" w:rsidR="008B39D0" w:rsidRPr="000961F5" w:rsidRDefault="008B39D0" w:rsidP="00EE24F6">
            <w:pPr>
              <w:ind w:left="0"/>
              <w:jc w:val="left"/>
              <w:rPr>
                <w:rFonts w:ascii="Arial" w:hAnsi="Arial"/>
                <w:b/>
                <w:sz w:val="16"/>
                <w:szCs w:val="16"/>
                <w:lang w:eastAsia="x-none"/>
              </w:rPr>
            </w:pPr>
            <w:r w:rsidRPr="000961F5">
              <w:rPr>
                <w:b/>
                <w:lang w:eastAsia="x-none"/>
              </w:rPr>
              <w:t>[Change in timetable required, with book open date = at least change of reference date + 1]</w:t>
            </w:r>
          </w:p>
          <w:p w14:paraId="68D76168" w14:textId="77777777" w:rsidR="008B39D0" w:rsidRPr="000961F5" w:rsidRDefault="008B39D0" w:rsidP="008B39D0">
            <w:pPr>
              <w:numPr>
                <w:ilvl w:val="0"/>
                <w:numId w:val="67"/>
              </w:numPr>
              <w:tabs>
                <w:tab w:val="num" w:pos="720"/>
              </w:tabs>
              <w:jc w:val="left"/>
              <w:rPr>
                <w:rFonts w:ascii="Arial" w:hAnsi="Arial"/>
                <w:sz w:val="16"/>
                <w:szCs w:val="16"/>
                <w:lang w:eastAsia="x-none"/>
              </w:rPr>
            </w:pPr>
            <w:r w:rsidRPr="000961F5">
              <w:rPr>
                <w:lang w:eastAsia="x-none"/>
              </w:rPr>
              <w:t>All EIPO applications within authorised status copied to pending confirmation status, where applications are treated as if they were in pending status (non-editable / can only be authorised again to authorised confirmation status / any applications not confirmed invalidated)</w:t>
            </w:r>
          </w:p>
          <w:p w14:paraId="29C0C7D2" w14:textId="77777777" w:rsidR="008B39D0" w:rsidRPr="000961F5" w:rsidRDefault="008B39D0" w:rsidP="008B39D0">
            <w:pPr>
              <w:numPr>
                <w:ilvl w:val="0"/>
                <w:numId w:val="67"/>
              </w:numPr>
              <w:tabs>
                <w:tab w:val="num" w:pos="720"/>
              </w:tabs>
              <w:jc w:val="left"/>
              <w:rPr>
                <w:rFonts w:ascii="Arial" w:hAnsi="Arial"/>
                <w:sz w:val="16"/>
                <w:szCs w:val="16"/>
                <w:lang w:eastAsia="x-none"/>
              </w:rPr>
            </w:pPr>
            <w:r w:rsidRPr="000961F5">
              <w:rPr>
                <w:lang w:eastAsia="x-none"/>
              </w:rPr>
              <w:t>After PO close, EIPO confirmation file generated for SR ballot (same as EIPO application file timing)</w:t>
            </w:r>
          </w:p>
          <w:p w14:paraId="63BE927D" w14:textId="77777777" w:rsidR="008B39D0" w:rsidRPr="000961F5" w:rsidRDefault="008B39D0" w:rsidP="008B39D0">
            <w:pPr>
              <w:numPr>
                <w:ilvl w:val="0"/>
                <w:numId w:val="67"/>
              </w:numPr>
              <w:tabs>
                <w:tab w:val="num" w:pos="720"/>
              </w:tabs>
              <w:jc w:val="left"/>
              <w:rPr>
                <w:rFonts w:ascii="Arial" w:hAnsi="Arial"/>
                <w:sz w:val="16"/>
                <w:szCs w:val="16"/>
                <w:lang w:eastAsia="x-none"/>
              </w:rPr>
            </w:pPr>
            <w:r w:rsidRPr="000961F5">
              <w:rPr>
                <w:lang w:eastAsia="x-none"/>
              </w:rPr>
              <w:t>SR returns EIPO unconfirmed file (same as EIPO allotment file timing)</w:t>
            </w:r>
          </w:p>
          <w:p w14:paraId="21069F07" w14:textId="77777777" w:rsidR="008B39D0" w:rsidRPr="000961F5" w:rsidRDefault="008B39D0" w:rsidP="008B39D0">
            <w:pPr>
              <w:numPr>
                <w:ilvl w:val="0"/>
                <w:numId w:val="67"/>
              </w:numPr>
              <w:tabs>
                <w:tab w:val="num" w:pos="720"/>
              </w:tabs>
              <w:jc w:val="left"/>
              <w:rPr>
                <w:rFonts w:ascii="Arial" w:hAnsi="Arial"/>
                <w:sz w:val="16"/>
                <w:szCs w:val="16"/>
                <w:lang w:eastAsia="x-none"/>
              </w:rPr>
            </w:pPr>
            <w:r w:rsidRPr="000961F5">
              <w:rPr>
                <w:lang w:eastAsia="x-none"/>
              </w:rPr>
              <w:t>Rest of IPO proceeds based on normal flow</w:t>
            </w:r>
          </w:p>
        </w:tc>
      </w:tr>
      <w:tr w:rsidR="008B39D0" w:rsidRPr="000961F5" w14:paraId="03B4D2F4" w14:textId="77777777" w:rsidTr="00EE24F6">
        <w:trPr>
          <w:trHeight w:val="2381"/>
        </w:trPr>
        <w:tc>
          <w:tcPr>
            <w:tcW w:w="305" w:type="dxa"/>
            <w:hideMark/>
          </w:tcPr>
          <w:p w14:paraId="6D869873" w14:textId="77777777" w:rsidR="008B39D0" w:rsidRPr="000961F5" w:rsidRDefault="008B39D0" w:rsidP="00EE24F6">
            <w:pPr>
              <w:ind w:left="0"/>
              <w:rPr>
                <w:rFonts w:ascii="Arial" w:hAnsi="Arial"/>
                <w:sz w:val="16"/>
                <w:szCs w:val="16"/>
                <w:lang w:eastAsia="x-none"/>
              </w:rPr>
            </w:pPr>
            <w:r w:rsidRPr="000961F5">
              <w:rPr>
                <w:lang w:eastAsia="x-none"/>
              </w:rPr>
              <w:lastRenderedPageBreak/>
              <w:t>3</w:t>
            </w:r>
          </w:p>
        </w:tc>
        <w:tc>
          <w:tcPr>
            <w:tcW w:w="1958" w:type="dxa"/>
            <w:hideMark/>
          </w:tcPr>
          <w:p w14:paraId="5F93673E" w14:textId="77777777" w:rsidR="008B39D0" w:rsidRPr="000961F5" w:rsidRDefault="008B39D0" w:rsidP="00EE24F6">
            <w:pPr>
              <w:ind w:left="0"/>
              <w:jc w:val="left"/>
              <w:rPr>
                <w:rFonts w:ascii="Arial" w:hAnsi="Arial"/>
                <w:sz w:val="16"/>
                <w:szCs w:val="16"/>
                <w:lang w:eastAsia="x-none"/>
              </w:rPr>
            </w:pPr>
            <w:r w:rsidRPr="000961F5">
              <w:rPr>
                <w:lang w:eastAsia="x-none"/>
              </w:rPr>
              <w:t>After ballot, before payment</w:t>
            </w:r>
          </w:p>
        </w:tc>
        <w:tc>
          <w:tcPr>
            <w:tcW w:w="8222" w:type="dxa"/>
            <w:hideMark/>
          </w:tcPr>
          <w:p w14:paraId="34EC8BEB" w14:textId="77777777" w:rsidR="008B39D0" w:rsidRPr="000961F5" w:rsidRDefault="008B39D0" w:rsidP="00EE24F6">
            <w:pPr>
              <w:ind w:left="0"/>
              <w:jc w:val="left"/>
              <w:rPr>
                <w:rFonts w:ascii="Arial" w:hAnsi="Arial"/>
                <w:b/>
                <w:sz w:val="16"/>
                <w:szCs w:val="16"/>
                <w:lang w:eastAsia="x-none"/>
              </w:rPr>
            </w:pPr>
            <w:r w:rsidRPr="000961F5">
              <w:rPr>
                <w:b/>
                <w:lang w:eastAsia="x-none"/>
              </w:rPr>
              <w:t>[Change in timetable required, with book open date = at least change of reference date + 1]</w:t>
            </w:r>
          </w:p>
          <w:p w14:paraId="71C07A67" w14:textId="77777777" w:rsidR="008B39D0" w:rsidRPr="000961F5" w:rsidRDefault="008B39D0" w:rsidP="008B39D0">
            <w:pPr>
              <w:numPr>
                <w:ilvl w:val="0"/>
                <w:numId w:val="68"/>
              </w:numPr>
              <w:tabs>
                <w:tab w:val="num" w:pos="720"/>
              </w:tabs>
              <w:jc w:val="left"/>
              <w:rPr>
                <w:rFonts w:ascii="Arial" w:hAnsi="Arial"/>
                <w:sz w:val="16"/>
                <w:szCs w:val="16"/>
                <w:lang w:eastAsia="x-none"/>
              </w:rPr>
            </w:pPr>
            <w:r w:rsidRPr="000961F5">
              <w:rPr>
                <w:lang w:eastAsia="x-none"/>
              </w:rPr>
              <w:t>SWIFT refund instruction generated for each original MT101 payment instruction that received a MT900 confirmation of debit response</w:t>
            </w:r>
          </w:p>
          <w:p w14:paraId="0024BEED" w14:textId="77777777" w:rsidR="008B39D0" w:rsidRPr="000961F5" w:rsidRDefault="008B39D0" w:rsidP="008B39D0">
            <w:pPr>
              <w:numPr>
                <w:ilvl w:val="0"/>
                <w:numId w:val="68"/>
              </w:numPr>
              <w:tabs>
                <w:tab w:val="num" w:pos="720"/>
              </w:tabs>
              <w:jc w:val="left"/>
              <w:rPr>
                <w:rFonts w:ascii="Arial" w:hAnsi="Arial"/>
                <w:sz w:val="16"/>
                <w:szCs w:val="16"/>
                <w:lang w:eastAsia="x-none"/>
              </w:rPr>
            </w:pPr>
            <w:r w:rsidRPr="000961F5">
              <w:rPr>
                <w:lang w:eastAsia="x-none"/>
              </w:rPr>
              <w:t>All EIPO applications within authorised status copied to pending confirmation status, with application quantity to be changed to allotted quantity and treated as if they were in pending status (non-editable / can only be authorised again to authorised confirmation status / any applications not confirmed invalidated)</w:t>
            </w:r>
          </w:p>
          <w:p w14:paraId="1CBD472B" w14:textId="77777777" w:rsidR="008B39D0" w:rsidRPr="000961F5" w:rsidRDefault="008B39D0" w:rsidP="008B39D0">
            <w:pPr>
              <w:numPr>
                <w:ilvl w:val="0"/>
                <w:numId w:val="68"/>
              </w:numPr>
              <w:tabs>
                <w:tab w:val="num" w:pos="720"/>
              </w:tabs>
              <w:jc w:val="left"/>
              <w:rPr>
                <w:rFonts w:ascii="Arial" w:hAnsi="Arial"/>
                <w:sz w:val="16"/>
                <w:szCs w:val="16"/>
                <w:lang w:eastAsia="x-none"/>
              </w:rPr>
            </w:pPr>
            <w:r w:rsidRPr="000961F5">
              <w:rPr>
                <w:lang w:eastAsia="x-none"/>
              </w:rPr>
              <w:t>After PO close, EIPO confirmation file generated for SR ballot (same as EIPO application file timing)</w:t>
            </w:r>
          </w:p>
          <w:p w14:paraId="245FF186" w14:textId="77777777" w:rsidR="008B39D0" w:rsidRPr="000961F5" w:rsidRDefault="008B39D0" w:rsidP="008B39D0">
            <w:pPr>
              <w:numPr>
                <w:ilvl w:val="0"/>
                <w:numId w:val="68"/>
              </w:numPr>
              <w:tabs>
                <w:tab w:val="num" w:pos="720"/>
              </w:tabs>
              <w:jc w:val="left"/>
              <w:rPr>
                <w:rFonts w:ascii="Arial" w:hAnsi="Arial"/>
                <w:sz w:val="16"/>
                <w:szCs w:val="16"/>
                <w:lang w:eastAsia="x-none"/>
              </w:rPr>
            </w:pPr>
            <w:r w:rsidRPr="000961F5">
              <w:rPr>
                <w:lang w:eastAsia="x-none"/>
              </w:rPr>
              <w:t>SR returns EIPO unconfirmed file (same as EIPO allotment file timing)</w:t>
            </w:r>
          </w:p>
          <w:p w14:paraId="0FC16CB0" w14:textId="77777777" w:rsidR="008B39D0" w:rsidRPr="000961F5" w:rsidRDefault="008B39D0" w:rsidP="008B39D0">
            <w:pPr>
              <w:numPr>
                <w:ilvl w:val="0"/>
                <w:numId w:val="68"/>
              </w:numPr>
              <w:tabs>
                <w:tab w:val="num" w:pos="720"/>
              </w:tabs>
              <w:jc w:val="left"/>
              <w:rPr>
                <w:rFonts w:ascii="Arial" w:hAnsi="Arial"/>
                <w:sz w:val="16"/>
                <w:szCs w:val="16"/>
                <w:lang w:eastAsia="x-none"/>
              </w:rPr>
            </w:pPr>
            <w:r w:rsidRPr="000961F5">
              <w:rPr>
                <w:lang w:eastAsia="x-none"/>
              </w:rPr>
              <w:t>Unconfirmed allotment reallocated to the institutional offer</w:t>
            </w:r>
          </w:p>
          <w:p w14:paraId="0A734899" w14:textId="77777777" w:rsidR="008B39D0" w:rsidRPr="000961F5" w:rsidRDefault="008B39D0" w:rsidP="008B39D0">
            <w:pPr>
              <w:numPr>
                <w:ilvl w:val="0"/>
                <w:numId w:val="68"/>
              </w:numPr>
              <w:tabs>
                <w:tab w:val="num" w:pos="720"/>
              </w:tabs>
              <w:jc w:val="left"/>
              <w:rPr>
                <w:rFonts w:ascii="Arial" w:hAnsi="Arial"/>
                <w:sz w:val="16"/>
                <w:szCs w:val="16"/>
                <w:lang w:eastAsia="x-none"/>
              </w:rPr>
            </w:pPr>
            <w:r w:rsidRPr="000961F5">
              <w:rPr>
                <w:lang w:eastAsia="x-none"/>
              </w:rPr>
              <w:t>Rest of IPO proceeds based on normal flow</w:t>
            </w:r>
          </w:p>
        </w:tc>
      </w:tr>
      <w:tr w:rsidR="008B39D0" w:rsidRPr="000961F5" w14:paraId="4FA3FD66" w14:textId="77777777" w:rsidTr="00EE24F6">
        <w:trPr>
          <w:trHeight w:val="2459"/>
        </w:trPr>
        <w:tc>
          <w:tcPr>
            <w:tcW w:w="305" w:type="dxa"/>
          </w:tcPr>
          <w:p w14:paraId="4B0D850D" w14:textId="77777777" w:rsidR="008B39D0" w:rsidRPr="000961F5" w:rsidRDefault="008B39D0" w:rsidP="00EE24F6">
            <w:pPr>
              <w:ind w:left="0"/>
              <w:rPr>
                <w:rFonts w:ascii="Arial" w:hAnsi="Arial"/>
                <w:sz w:val="16"/>
                <w:szCs w:val="16"/>
                <w:lang w:eastAsia="x-none"/>
              </w:rPr>
            </w:pPr>
            <w:r w:rsidRPr="000961F5">
              <w:rPr>
                <w:lang w:eastAsia="x-none"/>
              </w:rPr>
              <w:t>4</w:t>
            </w:r>
          </w:p>
        </w:tc>
        <w:tc>
          <w:tcPr>
            <w:tcW w:w="1958" w:type="dxa"/>
          </w:tcPr>
          <w:p w14:paraId="60B61638" w14:textId="77777777" w:rsidR="008B39D0" w:rsidRPr="000961F5" w:rsidRDefault="008B39D0" w:rsidP="00EE24F6">
            <w:pPr>
              <w:ind w:left="0"/>
              <w:jc w:val="left"/>
              <w:rPr>
                <w:rFonts w:ascii="Arial" w:hAnsi="Arial"/>
                <w:sz w:val="16"/>
                <w:szCs w:val="16"/>
                <w:lang w:eastAsia="x-none"/>
              </w:rPr>
            </w:pPr>
            <w:r w:rsidRPr="000961F5">
              <w:rPr>
                <w:color w:val="000000" w:themeColor="text1"/>
                <w:kern w:val="24"/>
              </w:rPr>
              <w:t>After payment, before listing approval</w:t>
            </w:r>
          </w:p>
        </w:tc>
        <w:tc>
          <w:tcPr>
            <w:tcW w:w="8222" w:type="dxa"/>
          </w:tcPr>
          <w:p w14:paraId="447F3BA9" w14:textId="77777777" w:rsidR="008B39D0" w:rsidRPr="000961F5" w:rsidRDefault="008B39D0" w:rsidP="00EE24F6">
            <w:pPr>
              <w:pStyle w:val="NormalWeb"/>
              <w:spacing w:before="0" w:beforeAutospacing="0" w:after="40" w:afterAutospacing="0" w:line="288" w:lineRule="auto"/>
              <w:rPr>
                <w:rFonts w:ascii="Arial" w:hAnsi="Arial"/>
                <w:b/>
                <w:sz w:val="16"/>
                <w:szCs w:val="16"/>
              </w:rPr>
            </w:pPr>
            <w:r w:rsidRPr="000961F5">
              <w:rPr>
                <w:b/>
                <w:color w:val="000000" w:themeColor="text1"/>
                <w:kern w:val="24"/>
                <w:sz w:val="16"/>
                <w:szCs w:val="16"/>
              </w:rPr>
              <w:t>[Change in timetable required, with book open date = at least change of reference date + 1]</w:t>
            </w:r>
          </w:p>
          <w:p w14:paraId="602089A6" w14:textId="77777777" w:rsidR="008B39D0" w:rsidRPr="000961F5" w:rsidRDefault="008B39D0" w:rsidP="008B39D0">
            <w:pPr>
              <w:pStyle w:val="ListParagraph"/>
              <w:numPr>
                <w:ilvl w:val="0"/>
                <w:numId w:val="69"/>
              </w:numPr>
              <w:spacing w:after="0" w:line="288" w:lineRule="auto"/>
              <w:ind w:leftChars="0"/>
              <w:contextualSpacing/>
              <w:jc w:val="left"/>
              <w:rPr>
                <w:rFonts w:ascii="Arial" w:hAnsi="Arial"/>
                <w:sz w:val="16"/>
                <w:szCs w:val="16"/>
              </w:rPr>
            </w:pPr>
            <w:r w:rsidRPr="000961F5">
              <w:rPr>
                <w:color w:val="000000" w:themeColor="text1"/>
                <w:kern w:val="24"/>
              </w:rPr>
              <w:t>All placees reverted to temporary status</w:t>
            </w:r>
          </w:p>
          <w:p w14:paraId="5B4D9B8A" w14:textId="77777777" w:rsidR="008B39D0" w:rsidRPr="000961F5" w:rsidRDefault="008B39D0" w:rsidP="008B39D0">
            <w:pPr>
              <w:pStyle w:val="ListParagraph"/>
              <w:numPr>
                <w:ilvl w:val="0"/>
                <w:numId w:val="69"/>
              </w:numPr>
              <w:spacing w:after="0" w:line="288" w:lineRule="auto"/>
              <w:ind w:leftChars="0"/>
              <w:contextualSpacing/>
              <w:jc w:val="left"/>
              <w:rPr>
                <w:rFonts w:ascii="Arial" w:hAnsi="Arial"/>
                <w:sz w:val="16"/>
                <w:szCs w:val="16"/>
              </w:rPr>
            </w:pPr>
            <w:r w:rsidRPr="000961F5">
              <w:rPr>
                <w:color w:val="000000" w:themeColor="text1"/>
                <w:kern w:val="24"/>
              </w:rPr>
              <w:t>SWIFT refund instruction generated for each original MT101 payment instruction that received a MT900 confirmation of debit response</w:t>
            </w:r>
          </w:p>
          <w:p w14:paraId="4B54EF19" w14:textId="77777777" w:rsidR="008B39D0" w:rsidRPr="000961F5" w:rsidRDefault="008B39D0" w:rsidP="008B39D0">
            <w:pPr>
              <w:pStyle w:val="ListParagraph"/>
              <w:numPr>
                <w:ilvl w:val="0"/>
                <w:numId w:val="69"/>
              </w:numPr>
              <w:spacing w:after="0" w:line="288" w:lineRule="auto"/>
              <w:ind w:leftChars="0"/>
              <w:contextualSpacing/>
              <w:jc w:val="left"/>
              <w:rPr>
                <w:rFonts w:ascii="Arial" w:hAnsi="Arial"/>
                <w:sz w:val="16"/>
                <w:szCs w:val="16"/>
              </w:rPr>
            </w:pPr>
            <w:r w:rsidRPr="000961F5">
              <w:rPr>
                <w:color w:val="000000" w:themeColor="text1"/>
                <w:kern w:val="24"/>
              </w:rPr>
              <w:t>All EIPO applications within authorised status copied to pending confirmation status, with application quantity to be changed to allotted quantity and treated as if they were in pending status (non-editable / can only be authorised again to authorised confirmation status / any applications not confirmed invalidated)</w:t>
            </w:r>
          </w:p>
          <w:p w14:paraId="1465767D" w14:textId="77777777" w:rsidR="008B39D0" w:rsidRPr="000961F5" w:rsidRDefault="008B39D0" w:rsidP="008B39D0">
            <w:pPr>
              <w:pStyle w:val="ListParagraph"/>
              <w:numPr>
                <w:ilvl w:val="0"/>
                <w:numId w:val="69"/>
              </w:numPr>
              <w:spacing w:after="0" w:line="288" w:lineRule="auto"/>
              <w:ind w:leftChars="0"/>
              <w:contextualSpacing/>
              <w:jc w:val="left"/>
              <w:rPr>
                <w:rFonts w:ascii="Arial" w:hAnsi="Arial"/>
                <w:sz w:val="16"/>
                <w:szCs w:val="16"/>
              </w:rPr>
            </w:pPr>
            <w:r w:rsidRPr="000961F5">
              <w:rPr>
                <w:color w:val="000000" w:themeColor="text1"/>
                <w:kern w:val="24"/>
              </w:rPr>
              <w:t>After PO close, EIPO confirmation file generated for SR ballot (same as EIPO application file timing)</w:t>
            </w:r>
          </w:p>
          <w:p w14:paraId="137F5C2D" w14:textId="77777777" w:rsidR="008B39D0" w:rsidRPr="000961F5" w:rsidRDefault="008B39D0" w:rsidP="008B39D0">
            <w:pPr>
              <w:pStyle w:val="ListParagraph"/>
              <w:numPr>
                <w:ilvl w:val="0"/>
                <w:numId w:val="69"/>
              </w:numPr>
              <w:spacing w:after="0" w:line="288" w:lineRule="auto"/>
              <w:ind w:leftChars="0"/>
              <w:contextualSpacing/>
              <w:jc w:val="left"/>
              <w:rPr>
                <w:rFonts w:ascii="Arial" w:hAnsi="Arial"/>
                <w:sz w:val="16"/>
                <w:szCs w:val="16"/>
              </w:rPr>
            </w:pPr>
            <w:r w:rsidRPr="000961F5">
              <w:rPr>
                <w:color w:val="000000" w:themeColor="text1"/>
                <w:kern w:val="24"/>
              </w:rPr>
              <w:t>SR returns EIPO unconfirmed file (same as EIPO allotment file timing)</w:t>
            </w:r>
          </w:p>
          <w:p w14:paraId="17FFD7C2" w14:textId="77777777" w:rsidR="008B39D0" w:rsidRPr="000961F5" w:rsidRDefault="008B39D0" w:rsidP="008B39D0">
            <w:pPr>
              <w:pStyle w:val="ListParagraph"/>
              <w:numPr>
                <w:ilvl w:val="0"/>
                <w:numId w:val="69"/>
              </w:numPr>
              <w:spacing w:after="40" w:line="288" w:lineRule="auto"/>
              <w:ind w:leftChars="0"/>
              <w:contextualSpacing/>
              <w:jc w:val="left"/>
              <w:rPr>
                <w:rFonts w:ascii="Arial" w:hAnsi="Arial"/>
                <w:sz w:val="16"/>
                <w:szCs w:val="16"/>
              </w:rPr>
            </w:pPr>
            <w:r w:rsidRPr="000961F5">
              <w:rPr>
                <w:color w:val="000000" w:themeColor="text1"/>
                <w:kern w:val="24"/>
              </w:rPr>
              <w:t>Unconfirmed allotment reallocated to the institutional offer</w:t>
            </w:r>
          </w:p>
          <w:p w14:paraId="4D04E3CD" w14:textId="77777777" w:rsidR="008B39D0" w:rsidRPr="000961F5" w:rsidRDefault="008B39D0" w:rsidP="008B39D0">
            <w:pPr>
              <w:pStyle w:val="ListParagraph"/>
              <w:numPr>
                <w:ilvl w:val="0"/>
                <w:numId w:val="69"/>
              </w:numPr>
              <w:spacing w:after="40" w:line="288" w:lineRule="auto"/>
              <w:ind w:leftChars="0"/>
              <w:contextualSpacing/>
              <w:jc w:val="left"/>
              <w:rPr>
                <w:rFonts w:ascii="Arial" w:hAnsi="Arial"/>
                <w:sz w:val="16"/>
                <w:szCs w:val="16"/>
              </w:rPr>
            </w:pPr>
            <w:r w:rsidRPr="000961F5">
              <w:rPr>
                <w:rFonts w:eastAsia="DengXian"/>
                <w:color w:val="000000" w:themeColor="text1"/>
                <w:kern w:val="24"/>
              </w:rPr>
              <w:lastRenderedPageBreak/>
              <w:t>Rest of IPO proceeds based on normal flow</w:t>
            </w:r>
          </w:p>
        </w:tc>
      </w:tr>
      <w:tr w:rsidR="008B39D0" w:rsidRPr="000961F5" w14:paraId="6073478B" w14:textId="77777777" w:rsidTr="00EE24F6">
        <w:trPr>
          <w:trHeight w:val="418"/>
        </w:trPr>
        <w:tc>
          <w:tcPr>
            <w:tcW w:w="305" w:type="dxa"/>
          </w:tcPr>
          <w:p w14:paraId="613D084C" w14:textId="77777777" w:rsidR="008B39D0" w:rsidRPr="000961F5" w:rsidRDefault="008B39D0" w:rsidP="00EE24F6">
            <w:pPr>
              <w:ind w:left="0"/>
              <w:rPr>
                <w:rFonts w:ascii="Arial" w:hAnsi="Arial"/>
                <w:sz w:val="16"/>
                <w:szCs w:val="16"/>
                <w:lang w:eastAsia="x-none"/>
              </w:rPr>
            </w:pPr>
            <w:r w:rsidRPr="000961F5">
              <w:rPr>
                <w:lang w:eastAsia="x-none"/>
              </w:rPr>
              <w:lastRenderedPageBreak/>
              <w:t>5</w:t>
            </w:r>
          </w:p>
        </w:tc>
        <w:tc>
          <w:tcPr>
            <w:tcW w:w="1958" w:type="dxa"/>
          </w:tcPr>
          <w:p w14:paraId="7D742811" w14:textId="77777777" w:rsidR="008B39D0" w:rsidRPr="000961F5" w:rsidRDefault="008B39D0" w:rsidP="00EE24F6">
            <w:pPr>
              <w:ind w:left="0"/>
              <w:jc w:val="left"/>
              <w:rPr>
                <w:rFonts w:ascii="Arial" w:hAnsi="Arial"/>
                <w:sz w:val="16"/>
                <w:szCs w:val="16"/>
                <w:lang w:eastAsia="x-none"/>
              </w:rPr>
            </w:pPr>
            <w:r w:rsidRPr="000961F5">
              <w:rPr>
                <w:color w:val="000000" w:themeColor="text1"/>
                <w:kern w:val="24"/>
              </w:rPr>
              <w:t>After listing approval, before commencement of trading</w:t>
            </w:r>
          </w:p>
        </w:tc>
        <w:tc>
          <w:tcPr>
            <w:tcW w:w="8222" w:type="dxa"/>
          </w:tcPr>
          <w:p w14:paraId="6C3219EC" w14:textId="77777777" w:rsidR="008B39D0" w:rsidRPr="000961F5" w:rsidRDefault="008B39D0" w:rsidP="00EE24F6">
            <w:pPr>
              <w:pStyle w:val="NormalWeb"/>
              <w:spacing w:before="0" w:beforeAutospacing="0" w:after="40" w:afterAutospacing="0" w:line="288" w:lineRule="auto"/>
              <w:rPr>
                <w:rFonts w:ascii="Arial" w:hAnsi="Arial"/>
                <w:b/>
                <w:sz w:val="16"/>
                <w:szCs w:val="16"/>
              </w:rPr>
            </w:pPr>
            <w:r w:rsidRPr="000961F5">
              <w:rPr>
                <w:b/>
                <w:color w:val="000000" w:themeColor="text1"/>
                <w:kern w:val="24"/>
                <w:sz w:val="16"/>
                <w:szCs w:val="16"/>
              </w:rPr>
              <w:t>[Change in timetable required, with book open date = at least change of reference date + 1]</w:t>
            </w:r>
          </w:p>
          <w:p w14:paraId="5919556A" w14:textId="4B637284" w:rsidR="008B39D0" w:rsidRPr="000961F5" w:rsidRDefault="008B39D0" w:rsidP="008B39D0">
            <w:pPr>
              <w:pStyle w:val="ListParagraph"/>
              <w:numPr>
                <w:ilvl w:val="0"/>
                <w:numId w:val="70"/>
              </w:numPr>
              <w:spacing w:after="0" w:line="288" w:lineRule="auto"/>
              <w:ind w:leftChars="0"/>
              <w:contextualSpacing/>
              <w:jc w:val="left"/>
              <w:rPr>
                <w:rFonts w:ascii="Arial" w:hAnsi="Arial"/>
                <w:sz w:val="16"/>
                <w:szCs w:val="16"/>
              </w:rPr>
            </w:pPr>
            <w:r w:rsidRPr="000961F5">
              <w:rPr>
                <w:color w:val="000000" w:themeColor="text1"/>
                <w:kern w:val="24"/>
              </w:rPr>
              <w:t xml:space="preserve">All placees reverted to temporary status / documents generated from regulatory submissions + </w:t>
            </w:r>
            <w:r w:rsidR="00050D85" w:rsidRPr="000961F5">
              <w:rPr>
                <w:color w:val="000000" w:themeColor="text1"/>
                <w:kern w:val="24"/>
              </w:rPr>
              <w:t>Depository and Settlement Forms</w:t>
            </w:r>
            <w:r w:rsidRPr="000961F5">
              <w:rPr>
                <w:color w:val="000000" w:themeColor="text1"/>
                <w:kern w:val="24"/>
              </w:rPr>
              <w:t xml:space="preserve"> removed</w:t>
            </w:r>
          </w:p>
          <w:p w14:paraId="3BEEA5E4" w14:textId="77777777" w:rsidR="008B39D0" w:rsidRPr="000961F5" w:rsidRDefault="008B39D0" w:rsidP="008B39D0">
            <w:pPr>
              <w:pStyle w:val="ListParagraph"/>
              <w:numPr>
                <w:ilvl w:val="0"/>
                <w:numId w:val="70"/>
              </w:numPr>
              <w:spacing w:after="0" w:line="288" w:lineRule="auto"/>
              <w:ind w:leftChars="0"/>
              <w:contextualSpacing/>
              <w:jc w:val="left"/>
              <w:rPr>
                <w:rFonts w:ascii="Arial" w:hAnsi="Arial"/>
                <w:sz w:val="16"/>
                <w:szCs w:val="16"/>
              </w:rPr>
            </w:pPr>
            <w:r w:rsidRPr="000961F5">
              <w:rPr>
                <w:color w:val="000000" w:themeColor="text1"/>
                <w:kern w:val="24"/>
              </w:rPr>
              <w:t>SWIFT refund instruction generated for each original MT101 payment instruction that received a MT900 confirmation of debit response</w:t>
            </w:r>
          </w:p>
          <w:p w14:paraId="4D5EE243" w14:textId="77777777" w:rsidR="008B39D0" w:rsidRPr="000961F5" w:rsidRDefault="008B39D0" w:rsidP="008B39D0">
            <w:pPr>
              <w:pStyle w:val="ListParagraph"/>
              <w:numPr>
                <w:ilvl w:val="0"/>
                <w:numId w:val="70"/>
              </w:numPr>
              <w:spacing w:after="0" w:line="288" w:lineRule="auto"/>
              <w:ind w:leftChars="0"/>
              <w:contextualSpacing/>
              <w:jc w:val="left"/>
              <w:rPr>
                <w:rFonts w:ascii="Arial" w:hAnsi="Arial"/>
                <w:sz w:val="16"/>
                <w:szCs w:val="16"/>
              </w:rPr>
            </w:pPr>
            <w:r w:rsidRPr="000961F5">
              <w:rPr>
                <w:color w:val="000000" w:themeColor="text1"/>
                <w:kern w:val="24"/>
              </w:rPr>
              <w:t>All EIPO applications within authorised status copied to pending confirmation status, with application quantity to be changed to allotted quantity and treated as if they were in pending status (non-editable / can only be authorised again to authorised confirmation status / any applications not confirmed invalidated)</w:t>
            </w:r>
          </w:p>
          <w:p w14:paraId="4C1AF44A" w14:textId="77777777" w:rsidR="008B39D0" w:rsidRPr="000961F5" w:rsidRDefault="008B39D0" w:rsidP="008B39D0">
            <w:pPr>
              <w:pStyle w:val="ListParagraph"/>
              <w:numPr>
                <w:ilvl w:val="0"/>
                <w:numId w:val="70"/>
              </w:numPr>
              <w:spacing w:after="0" w:line="288" w:lineRule="auto"/>
              <w:ind w:leftChars="0"/>
              <w:contextualSpacing/>
              <w:jc w:val="left"/>
              <w:rPr>
                <w:rFonts w:ascii="Arial" w:hAnsi="Arial"/>
                <w:sz w:val="16"/>
                <w:szCs w:val="16"/>
              </w:rPr>
            </w:pPr>
            <w:r w:rsidRPr="000961F5">
              <w:rPr>
                <w:color w:val="000000" w:themeColor="text1"/>
                <w:kern w:val="24"/>
              </w:rPr>
              <w:t>After PO close, EIPO confirmation file generated for SR ballot (same as EIPO application file timing)</w:t>
            </w:r>
          </w:p>
          <w:p w14:paraId="411A8D74" w14:textId="77777777" w:rsidR="008B39D0" w:rsidRPr="000961F5" w:rsidRDefault="008B39D0" w:rsidP="008B39D0">
            <w:pPr>
              <w:pStyle w:val="ListParagraph"/>
              <w:numPr>
                <w:ilvl w:val="0"/>
                <w:numId w:val="70"/>
              </w:numPr>
              <w:spacing w:after="0" w:line="288" w:lineRule="auto"/>
              <w:ind w:leftChars="0"/>
              <w:contextualSpacing/>
              <w:jc w:val="left"/>
              <w:rPr>
                <w:rFonts w:ascii="Arial" w:hAnsi="Arial"/>
                <w:sz w:val="16"/>
                <w:szCs w:val="16"/>
              </w:rPr>
            </w:pPr>
            <w:r w:rsidRPr="000961F5">
              <w:rPr>
                <w:color w:val="000000" w:themeColor="text1"/>
                <w:kern w:val="24"/>
              </w:rPr>
              <w:t>SR returns EIPO unconfirmed file (same as EIPO allotment file timing)</w:t>
            </w:r>
          </w:p>
          <w:p w14:paraId="32B17B6D" w14:textId="77777777" w:rsidR="008B39D0" w:rsidRPr="000961F5" w:rsidRDefault="008B39D0" w:rsidP="008B39D0">
            <w:pPr>
              <w:pStyle w:val="ListParagraph"/>
              <w:numPr>
                <w:ilvl w:val="0"/>
                <w:numId w:val="70"/>
              </w:numPr>
              <w:spacing w:after="40" w:line="288" w:lineRule="auto"/>
              <w:ind w:leftChars="0"/>
              <w:contextualSpacing/>
              <w:jc w:val="left"/>
              <w:rPr>
                <w:rFonts w:ascii="Arial" w:hAnsi="Arial"/>
                <w:sz w:val="16"/>
                <w:szCs w:val="16"/>
              </w:rPr>
            </w:pPr>
            <w:r w:rsidRPr="000961F5">
              <w:rPr>
                <w:color w:val="000000" w:themeColor="text1"/>
                <w:kern w:val="24"/>
              </w:rPr>
              <w:t>Unconfirmed allotment reallocated to the institutional offer</w:t>
            </w:r>
          </w:p>
          <w:p w14:paraId="5DD8C7BB" w14:textId="77777777" w:rsidR="008B39D0" w:rsidRPr="000961F5" w:rsidRDefault="008B39D0" w:rsidP="008B39D0">
            <w:pPr>
              <w:pStyle w:val="ListParagraph"/>
              <w:numPr>
                <w:ilvl w:val="0"/>
                <w:numId w:val="70"/>
              </w:numPr>
              <w:spacing w:after="40" w:line="288" w:lineRule="auto"/>
              <w:ind w:leftChars="0"/>
              <w:contextualSpacing/>
              <w:jc w:val="left"/>
              <w:rPr>
                <w:rFonts w:ascii="Arial" w:hAnsi="Arial"/>
                <w:sz w:val="16"/>
                <w:szCs w:val="16"/>
              </w:rPr>
            </w:pPr>
            <w:r w:rsidRPr="000961F5">
              <w:rPr>
                <w:rFonts w:eastAsia="DengXian"/>
                <w:color w:val="000000" w:themeColor="text1"/>
                <w:kern w:val="24"/>
              </w:rPr>
              <w:t>Rest of IPO proceeds based on normal flow</w:t>
            </w:r>
          </w:p>
        </w:tc>
      </w:tr>
      <w:tr w:rsidR="008B39D0" w:rsidRPr="000961F5" w14:paraId="7192F20A" w14:textId="77777777" w:rsidTr="00EE24F6">
        <w:trPr>
          <w:trHeight w:val="566"/>
        </w:trPr>
        <w:tc>
          <w:tcPr>
            <w:tcW w:w="305" w:type="dxa"/>
          </w:tcPr>
          <w:p w14:paraId="418C8DF1" w14:textId="77777777" w:rsidR="008B39D0" w:rsidRPr="000961F5" w:rsidRDefault="008B39D0" w:rsidP="00EE24F6">
            <w:pPr>
              <w:ind w:left="0"/>
              <w:rPr>
                <w:rFonts w:ascii="Arial" w:hAnsi="Arial"/>
                <w:sz w:val="16"/>
                <w:szCs w:val="16"/>
                <w:lang w:eastAsia="x-none"/>
              </w:rPr>
            </w:pPr>
            <w:r w:rsidRPr="000961F5">
              <w:rPr>
                <w:lang w:eastAsia="x-none"/>
              </w:rPr>
              <w:t>6</w:t>
            </w:r>
          </w:p>
        </w:tc>
        <w:tc>
          <w:tcPr>
            <w:tcW w:w="1958" w:type="dxa"/>
          </w:tcPr>
          <w:p w14:paraId="482E2659" w14:textId="77777777" w:rsidR="008B39D0" w:rsidRPr="000961F5" w:rsidRDefault="008B39D0" w:rsidP="00EE24F6">
            <w:pPr>
              <w:ind w:left="0"/>
              <w:jc w:val="left"/>
              <w:rPr>
                <w:rFonts w:ascii="Arial" w:hAnsi="Arial"/>
                <w:sz w:val="16"/>
                <w:szCs w:val="16"/>
                <w:lang w:eastAsia="x-none"/>
              </w:rPr>
            </w:pPr>
            <w:r w:rsidRPr="000961F5">
              <w:rPr>
                <w:color w:val="000000" w:themeColor="text1"/>
                <w:kern w:val="24"/>
              </w:rPr>
              <w:t>After commencement of trading</w:t>
            </w:r>
          </w:p>
        </w:tc>
        <w:tc>
          <w:tcPr>
            <w:tcW w:w="8222" w:type="dxa"/>
          </w:tcPr>
          <w:p w14:paraId="2D820F55" w14:textId="77777777" w:rsidR="008B39D0" w:rsidRPr="000961F5" w:rsidRDefault="008B39D0" w:rsidP="00EE24F6">
            <w:pPr>
              <w:ind w:left="0"/>
              <w:rPr>
                <w:rFonts w:ascii="Arial" w:hAnsi="Arial"/>
                <w:sz w:val="16"/>
                <w:szCs w:val="16"/>
                <w:lang w:eastAsia="x-none"/>
              </w:rPr>
            </w:pPr>
            <w:r w:rsidRPr="000961F5">
              <w:rPr>
                <w:color w:val="000000" w:themeColor="text1"/>
                <w:kern w:val="24"/>
              </w:rPr>
              <w:t>[No change in reference data possible]</w:t>
            </w:r>
          </w:p>
        </w:tc>
      </w:tr>
    </w:tbl>
    <w:p w14:paraId="2D5C5262" w14:textId="77777777" w:rsidR="008B39D0" w:rsidRPr="000961F5" w:rsidRDefault="008B39D0" w:rsidP="008B39D0">
      <w:pPr>
        <w:ind w:left="0"/>
        <w:rPr>
          <w:lang w:eastAsia="x-none"/>
        </w:rPr>
      </w:pPr>
    </w:p>
    <w:p w14:paraId="49D1510B" w14:textId="77777777" w:rsidR="008B39D0" w:rsidRPr="000961F5" w:rsidRDefault="008B39D0" w:rsidP="008B39D0">
      <w:pPr>
        <w:pStyle w:val="Heading4"/>
      </w:pPr>
      <w:bookmarkStart w:id="1202" w:name="_Toc55308262"/>
      <w:bookmarkStart w:id="1203" w:name="_Toc55488860"/>
      <w:bookmarkStart w:id="1204" w:name="_Toc55495954"/>
      <w:bookmarkStart w:id="1205" w:name="_Toc62723004"/>
      <w:bookmarkStart w:id="1206" w:name="_Toc65058145"/>
      <w:bookmarkStart w:id="1207" w:name="_Toc65138947"/>
      <w:bookmarkStart w:id="1208" w:name="_Toc65145927"/>
      <w:r w:rsidRPr="000961F5">
        <w:lastRenderedPageBreak/>
        <w:t>Lapse in IPO</w:t>
      </w:r>
      <w:bookmarkEnd w:id="1202"/>
      <w:bookmarkEnd w:id="1203"/>
      <w:bookmarkEnd w:id="1204"/>
      <w:bookmarkEnd w:id="1205"/>
      <w:bookmarkEnd w:id="1206"/>
      <w:bookmarkEnd w:id="1207"/>
      <w:bookmarkEnd w:id="1208"/>
    </w:p>
    <w:p w14:paraId="7E1EEBDC" w14:textId="77777777" w:rsidR="008B39D0" w:rsidRPr="000961F5" w:rsidRDefault="008B39D0" w:rsidP="008B39D0">
      <w:pPr>
        <w:ind w:left="0"/>
        <w:rPr>
          <w:lang w:eastAsia="x-none"/>
        </w:rPr>
      </w:pPr>
    </w:p>
    <w:p w14:paraId="034B4119" w14:textId="77777777" w:rsidR="008B39D0" w:rsidRPr="000961F5" w:rsidRDefault="008B39D0" w:rsidP="008B39D0">
      <w:pPr>
        <w:ind w:left="0"/>
        <w:rPr>
          <w:b/>
          <w:u w:val="single"/>
          <w:lang w:eastAsia="x-none"/>
        </w:rPr>
      </w:pPr>
      <w:r w:rsidRPr="000961F5">
        <w:rPr>
          <w:b/>
          <w:u w:val="single"/>
          <w:lang w:eastAsia="x-none"/>
        </w:rPr>
        <w:t>Overall workflow</w:t>
      </w:r>
    </w:p>
    <w:p w14:paraId="790D1E64" w14:textId="77777777" w:rsidR="008B39D0" w:rsidRPr="000961F5" w:rsidRDefault="008B39D0" w:rsidP="008B39D0">
      <w:pPr>
        <w:ind w:left="0"/>
        <w:rPr>
          <w:lang w:eastAsia="x-none"/>
        </w:rPr>
      </w:pPr>
    </w:p>
    <w:p w14:paraId="0753D905" w14:textId="77777777" w:rsidR="008B39D0" w:rsidRPr="000961F5" w:rsidRDefault="008B39D0" w:rsidP="008B39D0">
      <w:pPr>
        <w:ind w:left="0"/>
        <w:rPr>
          <w:lang w:eastAsia="x-none"/>
        </w:rPr>
      </w:pPr>
      <w:r w:rsidRPr="000961F5">
        <w:rPr>
          <w:lang w:eastAsia="x-none"/>
        </w:rPr>
        <w:t>The lapse in IPO function should be a single workflow function that allows the Drafting Sponsor to terminate the IPO anywhere between the Public Offer book open and commencement of trading.</w:t>
      </w:r>
    </w:p>
    <w:p w14:paraId="36B95495" w14:textId="77777777" w:rsidR="008B39D0" w:rsidRPr="000961F5" w:rsidRDefault="008B39D0" w:rsidP="008B39D0">
      <w:pPr>
        <w:ind w:left="0"/>
        <w:rPr>
          <w:lang w:eastAsia="x-none"/>
        </w:rPr>
      </w:pPr>
    </w:p>
    <w:p w14:paraId="7EEEA1B4" w14:textId="54A51FC1" w:rsidR="008B39D0" w:rsidRPr="000961F5" w:rsidRDefault="008B39D0" w:rsidP="008B39D0">
      <w:pPr>
        <w:ind w:left="0"/>
        <w:rPr>
          <w:lang w:eastAsia="x-none"/>
        </w:rPr>
      </w:pPr>
      <w:r w:rsidRPr="00381BCA">
        <w:rPr>
          <w:noProof/>
          <w:lang w:eastAsia="zh-CN"/>
        </w:rPr>
        <w:drawing>
          <wp:anchor distT="0" distB="0" distL="114300" distR="114300" simplePos="0" relativeHeight="251658242" behindDoc="0" locked="0" layoutInCell="1" allowOverlap="1" wp14:anchorId="2D30D6A0" wp14:editId="5C6CCA98">
            <wp:simplePos x="0" y="0"/>
            <wp:positionH relativeFrom="column">
              <wp:align>left</wp:align>
            </wp:positionH>
            <wp:positionV relativeFrom="paragraph">
              <wp:posOffset>0</wp:posOffset>
            </wp:positionV>
            <wp:extent cx="5883275" cy="3717925"/>
            <wp:effectExtent l="19050" t="19050" r="22225" b="15875"/>
            <wp:wrapSquare wrapText="right"/>
            <wp:docPr id="11" name="Picture 11"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83275" cy="3717925"/>
                    </a:xfrm>
                    <a:prstGeom prst="rect">
                      <a:avLst/>
                    </a:prstGeom>
                    <a:noFill/>
                    <a:ln w="6350">
                      <a:solidFill>
                        <a:schemeClr val="tx1">
                          <a:lumMod val="65000"/>
                          <a:lumOff val="35000"/>
                        </a:schemeClr>
                      </a:solidFill>
                      <a:miter lim="800000"/>
                      <a:headEnd/>
                      <a:tailEnd/>
                    </a:ln>
                  </pic:spPr>
                </pic:pic>
              </a:graphicData>
            </a:graphic>
            <wp14:sizeRelH relativeFrom="page">
              <wp14:pctWidth>0</wp14:pctWidth>
            </wp14:sizeRelH>
            <wp14:sizeRelV relativeFrom="page">
              <wp14:pctHeight>0</wp14:pctHeight>
            </wp14:sizeRelV>
          </wp:anchor>
        </w:drawing>
      </w:r>
      <w:r w:rsidRPr="000961F5">
        <w:rPr>
          <w:lang w:eastAsia="x-none"/>
        </w:rPr>
        <w:br w:type="textWrapping" w:clear="all"/>
      </w:r>
    </w:p>
    <w:p w14:paraId="23BE84D5" w14:textId="77777777" w:rsidR="008B39D0" w:rsidRPr="000961F5" w:rsidRDefault="008B39D0" w:rsidP="008B39D0">
      <w:pPr>
        <w:ind w:left="0"/>
        <w:rPr>
          <w:b/>
          <w:u w:val="single"/>
          <w:lang w:eastAsia="x-none"/>
        </w:rPr>
      </w:pPr>
      <w:r w:rsidRPr="000961F5">
        <w:rPr>
          <w:b/>
          <w:u w:val="single"/>
          <w:lang w:eastAsia="x-none"/>
        </w:rPr>
        <w:t>Scheduled tasks</w:t>
      </w:r>
    </w:p>
    <w:p w14:paraId="5EFA9E64" w14:textId="77777777" w:rsidR="008B39D0" w:rsidRPr="000961F5" w:rsidRDefault="008B39D0" w:rsidP="008B39D0">
      <w:pPr>
        <w:ind w:left="0"/>
        <w:rPr>
          <w:lang w:eastAsia="x-none"/>
        </w:rPr>
      </w:pPr>
    </w:p>
    <w:p w14:paraId="4F9B5950" w14:textId="77777777" w:rsidR="008B39D0" w:rsidRPr="000961F5" w:rsidRDefault="008B39D0" w:rsidP="008B39D0">
      <w:pPr>
        <w:ind w:left="0"/>
        <w:rPr>
          <w:lang w:eastAsia="x-none"/>
        </w:rPr>
      </w:pPr>
      <w:r w:rsidRPr="000961F5">
        <w:rPr>
          <w:lang w:eastAsia="x-none"/>
        </w:rPr>
        <w:t>The table below outlines the scheduled tasks required after the Principal Sponsor approves the Offer not to proceed request, based on the stage of the IPO.</w:t>
      </w:r>
    </w:p>
    <w:p w14:paraId="15BE3CFD" w14:textId="77777777" w:rsidR="008B39D0" w:rsidRPr="000961F5" w:rsidRDefault="008B39D0" w:rsidP="008B39D0">
      <w:pPr>
        <w:ind w:left="0"/>
        <w:rPr>
          <w:lang w:eastAsia="x-none"/>
        </w:rPr>
      </w:pPr>
    </w:p>
    <w:tbl>
      <w:tblPr>
        <w:tblStyle w:val="TableGrid1"/>
        <w:tblW w:w="10485" w:type="dxa"/>
        <w:tblLook w:val="0420" w:firstRow="1" w:lastRow="0" w:firstColumn="0" w:lastColumn="0" w:noHBand="0" w:noVBand="1"/>
      </w:tblPr>
      <w:tblGrid>
        <w:gridCol w:w="328"/>
        <w:gridCol w:w="1957"/>
        <w:gridCol w:w="8200"/>
      </w:tblGrid>
      <w:tr w:rsidR="008B39D0" w:rsidRPr="000961F5" w14:paraId="63DFE76B" w14:textId="77777777" w:rsidTr="00EE24F6">
        <w:trPr>
          <w:trHeight w:val="340"/>
        </w:trPr>
        <w:tc>
          <w:tcPr>
            <w:tcW w:w="305" w:type="dxa"/>
            <w:shd w:val="clear" w:color="auto" w:fill="13426B"/>
            <w:hideMark/>
          </w:tcPr>
          <w:p w14:paraId="3E36711B" w14:textId="77777777" w:rsidR="008B39D0" w:rsidRPr="000961F5" w:rsidRDefault="008B39D0" w:rsidP="00EE24F6">
            <w:pPr>
              <w:ind w:left="0"/>
              <w:rPr>
                <w:rFonts w:ascii="Arial" w:hAnsi="Arial"/>
                <w:sz w:val="16"/>
                <w:szCs w:val="16"/>
                <w:lang w:eastAsia="x-none"/>
              </w:rPr>
            </w:pPr>
            <w:r w:rsidRPr="000961F5">
              <w:rPr>
                <w:b/>
                <w:bCs/>
                <w:lang w:eastAsia="x-none"/>
              </w:rPr>
              <w:t>#</w:t>
            </w:r>
          </w:p>
        </w:tc>
        <w:tc>
          <w:tcPr>
            <w:tcW w:w="1958" w:type="dxa"/>
            <w:shd w:val="clear" w:color="auto" w:fill="13426B"/>
            <w:hideMark/>
          </w:tcPr>
          <w:p w14:paraId="499DDF51" w14:textId="77777777" w:rsidR="008B39D0" w:rsidRPr="000961F5" w:rsidRDefault="008B39D0" w:rsidP="00EE24F6">
            <w:pPr>
              <w:ind w:left="0"/>
              <w:rPr>
                <w:rFonts w:ascii="Arial" w:hAnsi="Arial"/>
                <w:sz w:val="16"/>
                <w:szCs w:val="16"/>
                <w:lang w:eastAsia="x-none"/>
              </w:rPr>
            </w:pPr>
            <w:r w:rsidRPr="000961F5">
              <w:rPr>
                <w:b/>
                <w:bCs/>
                <w:lang w:eastAsia="x-none"/>
              </w:rPr>
              <w:t>IPO stage</w:t>
            </w:r>
          </w:p>
        </w:tc>
        <w:tc>
          <w:tcPr>
            <w:tcW w:w="8222" w:type="dxa"/>
            <w:shd w:val="clear" w:color="auto" w:fill="13426B"/>
            <w:hideMark/>
          </w:tcPr>
          <w:p w14:paraId="488CFD58" w14:textId="77777777" w:rsidR="008B39D0" w:rsidRPr="000961F5" w:rsidRDefault="008B39D0" w:rsidP="00EE24F6">
            <w:pPr>
              <w:ind w:left="0"/>
              <w:rPr>
                <w:rFonts w:ascii="Arial" w:hAnsi="Arial"/>
                <w:sz w:val="16"/>
                <w:szCs w:val="16"/>
                <w:lang w:eastAsia="x-none"/>
              </w:rPr>
            </w:pPr>
            <w:r w:rsidRPr="000961F5">
              <w:rPr>
                <w:b/>
                <w:bCs/>
                <w:lang w:eastAsia="x-none"/>
              </w:rPr>
              <w:t>Scheduled tasks</w:t>
            </w:r>
          </w:p>
        </w:tc>
      </w:tr>
      <w:tr w:rsidR="008B39D0" w:rsidRPr="000961F5" w14:paraId="7EBAF29A" w14:textId="77777777" w:rsidTr="00EE24F6">
        <w:trPr>
          <w:trHeight w:val="567"/>
        </w:trPr>
        <w:tc>
          <w:tcPr>
            <w:tcW w:w="305" w:type="dxa"/>
            <w:hideMark/>
          </w:tcPr>
          <w:p w14:paraId="1FBDD488" w14:textId="77777777" w:rsidR="008B39D0" w:rsidRPr="000961F5" w:rsidRDefault="008B39D0" w:rsidP="00EE24F6">
            <w:pPr>
              <w:ind w:left="0"/>
              <w:rPr>
                <w:rFonts w:ascii="Arial" w:hAnsi="Arial"/>
                <w:sz w:val="16"/>
                <w:szCs w:val="16"/>
                <w:lang w:eastAsia="x-none"/>
              </w:rPr>
            </w:pPr>
            <w:r w:rsidRPr="000961F5">
              <w:rPr>
                <w:lang w:eastAsia="x-none"/>
              </w:rPr>
              <w:t>1</w:t>
            </w:r>
          </w:p>
        </w:tc>
        <w:tc>
          <w:tcPr>
            <w:tcW w:w="1958" w:type="dxa"/>
            <w:hideMark/>
          </w:tcPr>
          <w:p w14:paraId="508F2505" w14:textId="77777777" w:rsidR="008B39D0" w:rsidRPr="000961F5" w:rsidRDefault="008B39D0" w:rsidP="00EE24F6">
            <w:pPr>
              <w:ind w:left="0"/>
              <w:jc w:val="left"/>
              <w:rPr>
                <w:rFonts w:ascii="Arial" w:hAnsi="Arial"/>
                <w:sz w:val="16"/>
                <w:szCs w:val="16"/>
                <w:lang w:eastAsia="x-none"/>
              </w:rPr>
            </w:pPr>
            <w:r w:rsidRPr="000961F5">
              <w:rPr>
                <w:lang w:eastAsia="x-none"/>
              </w:rPr>
              <w:t xml:space="preserve">After public offer book open, before </w:t>
            </w:r>
            <w:r w:rsidRPr="000961F5">
              <w:rPr>
                <w:lang w:eastAsia="x-none"/>
              </w:rPr>
              <w:lastRenderedPageBreak/>
              <w:t>public offer book close</w:t>
            </w:r>
          </w:p>
        </w:tc>
        <w:tc>
          <w:tcPr>
            <w:tcW w:w="8222" w:type="dxa"/>
            <w:hideMark/>
          </w:tcPr>
          <w:p w14:paraId="1E8C12D3" w14:textId="77777777" w:rsidR="008B39D0" w:rsidRPr="000961F5" w:rsidRDefault="008B39D0" w:rsidP="008B39D0">
            <w:pPr>
              <w:numPr>
                <w:ilvl w:val="0"/>
                <w:numId w:val="77"/>
              </w:numPr>
              <w:jc w:val="left"/>
              <w:rPr>
                <w:rFonts w:ascii="Arial" w:hAnsi="Arial"/>
                <w:sz w:val="16"/>
                <w:szCs w:val="16"/>
                <w:lang w:eastAsia="x-none"/>
              </w:rPr>
            </w:pPr>
            <w:r w:rsidRPr="000961F5">
              <w:rPr>
                <w:lang w:eastAsia="x-none"/>
              </w:rPr>
              <w:lastRenderedPageBreak/>
              <w:t>Invalidate all EIPO applications and suspend all downstream processes</w:t>
            </w:r>
          </w:p>
        </w:tc>
      </w:tr>
      <w:tr w:rsidR="008B39D0" w:rsidRPr="000961F5" w14:paraId="131C831F" w14:textId="77777777" w:rsidTr="00EE24F6">
        <w:trPr>
          <w:trHeight w:val="567"/>
        </w:trPr>
        <w:tc>
          <w:tcPr>
            <w:tcW w:w="305" w:type="dxa"/>
            <w:hideMark/>
          </w:tcPr>
          <w:p w14:paraId="64FA08DC" w14:textId="77777777" w:rsidR="008B39D0" w:rsidRPr="000961F5" w:rsidRDefault="008B39D0" w:rsidP="00EE24F6">
            <w:pPr>
              <w:ind w:left="0"/>
              <w:rPr>
                <w:rFonts w:ascii="Arial" w:hAnsi="Arial"/>
                <w:sz w:val="16"/>
                <w:szCs w:val="16"/>
                <w:lang w:eastAsia="x-none"/>
              </w:rPr>
            </w:pPr>
            <w:r w:rsidRPr="000961F5">
              <w:rPr>
                <w:lang w:eastAsia="x-none"/>
              </w:rPr>
              <w:t>2</w:t>
            </w:r>
          </w:p>
        </w:tc>
        <w:tc>
          <w:tcPr>
            <w:tcW w:w="1958" w:type="dxa"/>
            <w:hideMark/>
          </w:tcPr>
          <w:p w14:paraId="6732D721" w14:textId="77777777" w:rsidR="008B39D0" w:rsidRPr="000961F5" w:rsidRDefault="008B39D0" w:rsidP="00EE24F6">
            <w:pPr>
              <w:ind w:left="0"/>
              <w:jc w:val="left"/>
              <w:rPr>
                <w:rFonts w:ascii="Arial" w:hAnsi="Arial"/>
                <w:sz w:val="16"/>
                <w:szCs w:val="16"/>
                <w:lang w:eastAsia="x-none"/>
              </w:rPr>
            </w:pPr>
            <w:r w:rsidRPr="000961F5">
              <w:rPr>
                <w:lang w:eastAsia="x-none"/>
              </w:rPr>
              <w:t>After public offer book close, before allotment</w:t>
            </w:r>
          </w:p>
        </w:tc>
        <w:tc>
          <w:tcPr>
            <w:tcW w:w="8222" w:type="dxa"/>
            <w:hideMark/>
          </w:tcPr>
          <w:p w14:paraId="24740CD1" w14:textId="77777777" w:rsidR="008B39D0" w:rsidRPr="000961F5" w:rsidRDefault="008B39D0" w:rsidP="00714644">
            <w:pPr>
              <w:numPr>
                <w:ilvl w:val="0"/>
                <w:numId w:val="78"/>
              </w:numPr>
              <w:jc w:val="left"/>
              <w:rPr>
                <w:rFonts w:ascii="Arial" w:hAnsi="Arial"/>
                <w:sz w:val="16"/>
                <w:szCs w:val="16"/>
                <w:lang w:eastAsia="x-none"/>
              </w:rPr>
            </w:pPr>
            <w:r w:rsidRPr="000961F5">
              <w:rPr>
                <w:lang w:eastAsia="x-none"/>
              </w:rPr>
              <w:t>Invalidate all EIPO applications and suspend all downstream processes</w:t>
            </w:r>
          </w:p>
        </w:tc>
      </w:tr>
      <w:tr w:rsidR="008B39D0" w:rsidRPr="000961F5" w14:paraId="04ED6143" w14:textId="77777777" w:rsidTr="00EE24F6">
        <w:trPr>
          <w:trHeight w:val="884"/>
        </w:trPr>
        <w:tc>
          <w:tcPr>
            <w:tcW w:w="305" w:type="dxa"/>
            <w:hideMark/>
          </w:tcPr>
          <w:p w14:paraId="47DF03E5" w14:textId="77777777" w:rsidR="008B39D0" w:rsidRPr="000961F5" w:rsidRDefault="008B39D0" w:rsidP="00EE24F6">
            <w:pPr>
              <w:ind w:left="0"/>
              <w:rPr>
                <w:rFonts w:ascii="Arial" w:hAnsi="Arial"/>
                <w:sz w:val="16"/>
                <w:szCs w:val="16"/>
                <w:lang w:eastAsia="x-none"/>
              </w:rPr>
            </w:pPr>
            <w:r w:rsidRPr="000961F5">
              <w:rPr>
                <w:lang w:eastAsia="x-none"/>
              </w:rPr>
              <w:t>3</w:t>
            </w:r>
          </w:p>
        </w:tc>
        <w:tc>
          <w:tcPr>
            <w:tcW w:w="1958" w:type="dxa"/>
            <w:hideMark/>
          </w:tcPr>
          <w:p w14:paraId="51A5348B" w14:textId="77777777" w:rsidR="008B39D0" w:rsidRPr="000961F5" w:rsidRDefault="008B39D0" w:rsidP="00EE24F6">
            <w:pPr>
              <w:ind w:left="0"/>
              <w:jc w:val="left"/>
              <w:rPr>
                <w:rFonts w:ascii="Arial" w:hAnsi="Arial"/>
                <w:sz w:val="16"/>
                <w:szCs w:val="16"/>
                <w:lang w:eastAsia="x-none"/>
              </w:rPr>
            </w:pPr>
            <w:r w:rsidRPr="000961F5">
              <w:rPr>
                <w:lang w:eastAsia="x-none"/>
              </w:rPr>
              <w:t>After ballot, before payment</w:t>
            </w:r>
          </w:p>
        </w:tc>
        <w:tc>
          <w:tcPr>
            <w:tcW w:w="8222" w:type="dxa"/>
            <w:hideMark/>
          </w:tcPr>
          <w:p w14:paraId="49DD95DB" w14:textId="77777777" w:rsidR="008B39D0" w:rsidRPr="000961F5" w:rsidRDefault="008B39D0" w:rsidP="00714644">
            <w:pPr>
              <w:numPr>
                <w:ilvl w:val="0"/>
                <w:numId w:val="79"/>
              </w:numPr>
              <w:jc w:val="left"/>
              <w:rPr>
                <w:rFonts w:ascii="Arial" w:hAnsi="Arial"/>
                <w:sz w:val="16"/>
                <w:szCs w:val="16"/>
                <w:lang w:eastAsia="x-none"/>
              </w:rPr>
            </w:pPr>
            <w:r w:rsidRPr="000961F5">
              <w:rPr>
                <w:lang w:eastAsia="x-none"/>
              </w:rPr>
              <w:t>SWIFT refund instruction generated for each original MT101 payment instruction that received a MT900 confirmation of debit response</w:t>
            </w:r>
          </w:p>
          <w:p w14:paraId="54CAD8D6" w14:textId="77777777" w:rsidR="008B39D0" w:rsidRPr="000961F5" w:rsidRDefault="008B39D0" w:rsidP="008B39D0">
            <w:pPr>
              <w:pStyle w:val="ListParagraph"/>
              <w:numPr>
                <w:ilvl w:val="0"/>
                <w:numId w:val="79"/>
              </w:numPr>
              <w:ind w:leftChars="0"/>
              <w:rPr>
                <w:rFonts w:ascii="Arial" w:eastAsia="DengXian" w:hAnsi="Arial"/>
                <w:sz w:val="16"/>
                <w:szCs w:val="16"/>
                <w:lang w:eastAsia="x-none"/>
              </w:rPr>
            </w:pPr>
            <w:r w:rsidRPr="000961F5">
              <w:rPr>
                <w:rFonts w:eastAsia="DengXian"/>
                <w:lang w:eastAsia="x-none"/>
              </w:rPr>
              <w:t>Invalidate all EIPO applications and suspend all downstream processes</w:t>
            </w:r>
          </w:p>
        </w:tc>
      </w:tr>
      <w:tr w:rsidR="008B39D0" w:rsidRPr="000961F5" w14:paraId="022677DA" w14:textId="77777777" w:rsidTr="00EE24F6">
        <w:trPr>
          <w:trHeight w:val="840"/>
        </w:trPr>
        <w:tc>
          <w:tcPr>
            <w:tcW w:w="305" w:type="dxa"/>
          </w:tcPr>
          <w:p w14:paraId="21B900D0" w14:textId="77777777" w:rsidR="008B39D0" w:rsidRPr="000961F5" w:rsidRDefault="008B39D0" w:rsidP="00EE24F6">
            <w:pPr>
              <w:ind w:left="0"/>
              <w:rPr>
                <w:rFonts w:ascii="Arial" w:hAnsi="Arial"/>
                <w:sz w:val="16"/>
                <w:szCs w:val="16"/>
                <w:lang w:eastAsia="x-none"/>
              </w:rPr>
            </w:pPr>
            <w:r w:rsidRPr="000961F5">
              <w:rPr>
                <w:lang w:eastAsia="x-none"/>
              </w:rPr>
              <w:t>4</w:t>
            </w:r>
          </w:p>
        </w:tc>
        <w:tc>
          <w:tcPr>
            <w:tcW w:w="1958" w:type="dxa"/>
          </w:tcPr>
          <w:p w14:paraId="5160EB40" w14:textId="77777777" w:rsidR="008B39D0" w:rsidRPr="000961F5" w:rsidRDefault="008B39D0" w:rsidP="00EE24F6">
            <w:pPr>
              <w:ind w:left="0"/>
              <w:jc w:val="left"/>
              <w:rPr>
                <w:rFonts w:ascii="Arial" w:hAnsi="Arial"/>
                <w:sz w:val="16"/>
                <w:szCs w:val="16"/>
                <w:lang w:eastAsia="x-none"/>
              </w:rPr>
            </w:pPr>
            <w:r w:rsidRPr="000961F5">
              <w:rPr>
                <w:color w:val="000000" w:themeColor="text1"/>
                <w:kern w:val="24"/>
              </w:rPr>
              <w:t>After payment, before listing approval</w:t>
            </w:r>
          </w:p>
        </w:tc>
        <w:tc>
          <w:tcPr>
            <w:tcW w:w="8222" w:type="dxa"/>
          </w:tcPr>
          <w:p w14:paraId="0E2DDF3A" w14:textId="77777777" w:rsidR="008B39D0" w:rsidRPr="000961F5" w:rsidRDefault="008B39D0" w:rsidP="00714644">
            <w:pPr>
              <w:numPr>
                <w:ilvl w:val="0"/>
                <w:numId w:val="80"/>
              </w:numPr>
              <w:jc w:val="left"/>
              <w:rPr>
                <w:rFonts w:ascii="Arial" w:hAnsi="Arial"/>
                <w:sz w:val="16"/>
                <w:szCs w:val="16"/>
                <w:lang w:eastAsia="x-none"/>
              </w:rPr>
            </w:pPr>
            <w:r w:rsidRPr="000961F5">
              <w:rPr>
                <w:lang w:eastAsia="x-none"/>
              </w:rPr>
              <w:t>SWIFT refund instruction generated for each original MT101 payment instruction that received a MT900 confirmation of debit response</w:t>
            </w:r>
          </w:p>
          <w:p w14:paraId="10D979E8" w14:textId="77777777" w:rsidR="008B39D0" w:rsidRPr="000961F5" w:rsidRDefault="008B39D0" w:rsidP="00714644">
            <w:pPr>
              <w:numPr>
                <w:ilvl w:val="0"/>
                <w:numId w:val="80"/>
              </w:numPr>
              <w:jc w:val="left"/>
              <w:rPr>
                <w:rFonts w:ascii="Arial" w:hAnsi="Arial"/>
                <w:sz w:val="16"/>
                <w:szCs w:val="16"/>
                <w:lang w:eastAsia="x-none"/>
              </w:rPr>
            </w:pPr>
            <w:r w:rsidRPr="000961F5">
              <w:rPr>
                <w:lang w:eastAsia="x-none"/>
              </w:rPr>
              <w:t>Invalidate all EIPO applications and suspend all downstream processes</w:t>
            </w:r>
          </w:p>
        </w:tc>
      </w:tr>
      <w:tr w:rsidR="008B39D0" w:rsidRPr="000961F5" w14:paraId="4F3E8C4D" w14:textId="77777777" w:rsidTr="00EE24F6">
        <w:trPr>
          <w:trHeight w:val="839"/>
        </w:trPr>
        <w:tc>
          <w:tcPr>
            <w:tcW w:w="305" w:type="dxa"/>
          </w:tcPr>
          <w:p w14:paraId="18D08D03" w14:textId="77777777" w:rsidR="008B39D0" w:rsidRPr="000961F5" w:rsidRDefault="008B39D0" w:rsidP="00EE24F6">
            <w:pPr>
              <w:ind w:left="0"/>
              <w:rPr>
                <w:rFonts w:ascii="Arial" w:hAnsi="Arial"/>
                <w:sz w:val="16"/>
                <w:szCs w:val="16"/>
                <w:lang w:eastAsia="x-none"/>
              </w:rPr>
            </w:pPr>
            <w:r w:rsidRPr="000961F5">
              <w:rPr>
                <w:lang w:eastAsia="x-none"/>
              </w:rPr>
              <w:t>5</w:t>
            </w:r>
          </w:p>
        </w:tc>
        <w:tc>
          <w:tcPr>
            <w:tcW w:w="1958" w:type="dxa"/>
          </w:tcPr>
          <w:p w14:paraId="13BE6305" w14:textId="77777777" w:rsidR="008B39D0" w:rsidRPr="000961F5" w:rsidRDefault="008B39D0" w:rsidP="00EE24F6">
            <w:pPr>
              <w:ind w:left="0"/>
              <w:jc w:val="left"/>
              <w:rPr>
                <w:rFonts w:ascii="Arial" w:hAnsi="Arial"/>
                <w:sz w:val="16"/>
                <w:szCs w:val="16"/>
                <w:lang w:eastAsia="x-none"/>
              </w:rPr>
            </w:pPr>
            <w:r w:rsidRPr="000961F5">
              <w:rPr>
                <w:color w:val="000000" w:themeColor="text1"/>
                <w:kern w:val="24"/>
              </w:rPr>
              <w:t>After listing approval, before commencement of trading</w:t>
            </w:r>
          </w:p>
        </w:tc>
        <w:tc>
          <w:tcPr>
            <w:tcW w:w="8222" w:type="dxa"/>
          </w:tcPr>
          <w:p w14:paraId="09E96068" w14:textId="77777777" w:rsidR="008B39D0" w:rsidRPr="000961F5" w:rsidRDefault="008B39D0" w:rsidP="00714644">
            <w:pPr>
              <w:numPr>
                <w:ilvl w:val="0"/>
                <w:numId w:val="81"/>
              </w:numPr>
              <w:jc w:val="left"/>
              <w:rPr>
                <w:rFonts w:ascii="Arial" w:hAnsi="Arial"/>
                <w:sz w:val="16"/>
                <w:szCs w:val="16"/>
                <w:lang w:eastAsia="x-none"/>
              </w:rPr>
            </w:pPr>
            <w:r w:rsidRPr="000961F5">
              <w:rPr>
                <w:lang w:eastAsia="x-none"/>
              </w:rPr>
              <w:t>SWIFT refund instruction generated for each original MT101 payment instruction that received a MT900 confirmation of debit response</w:t>
            </w:r>
          </w:p>
          <w:p w14:paraId="592421FD" w14:textId="77777777" w:rsidR="008B39D0" w:rsidRPr="000961F5" w:rsidRDefault="008B39D0" w:rsidP="00714644">
            <w:pPr>
              <w:numPr>
                <w:ilvl w:val="0"/>
                <w:numId w:val="81"/>
              </w:numPr>
              <w:jc w:val="left"/>
              <w:rPr>
                <w:rFonts w:ascii="Arial" w:hAnsi="Arial"/>
                <w:sz w:val="16"/>
                <w:szCs w:val="16"/>
                <w:lang w:eastAsia="x-none"/>
              </w:rPr>
            </w:pPr>
            <w:r w:rsidRPr="000961F5">
              <w:rPr>
                <w:lang w:eastAsia="x-none"/>
              </w:rPr>
              <w:t>Invalidate all EIPO applications and suspend all downstream processes</w:t>
            </w:r>
          </w:p>
          <w:p w14:paraId="5A38C731" w14:textId="77777777" w:rsidR="008B39D0" w:rsidRPr="000961F5" w:rsidRDefault="008B39D0" w:rsidP="00714644">
            <w:pPr>
              <w:numPr>
                <w:ilvl w:val="0"/>
                <w:numId w:val="81"/>
              </w:numPr>
              <w:jc w:val="left"/>
              <w:rPr>
                <w:rFonts w:ascii="Arial" w:hAnsi="Arial"/>
                <w:sz w:val="16"/>
                <w:szCs w:val="16"/>
                <w:lang w:eastAsia="x-none"/>
              </w:rPr>
            </w:pPr>
            <w:r w:rsidRPr="000961F5">
              <w:rPr>
                <w:lang w:eastAsia="x-none"/>
              </w:rPr>
              <w:t>Issue notification to HKSCC to unwind share posting into CCASS</w:t>
            </w:r>
            <w:r w:rsidRPr="000961F5">
              <w:rPr>
                <w:lang w:eastAsia="x-none"/>
              </w:rPr>
              <w:br/>
            </w:r>
          </w:p>
        </w:tc>
      </w:tr>
      <w:tr w:rsidR="008B39D0" w:rsidRPr="000961F5" w14:paraId="264DE0B6" w14:textId="77777777" w:rsidTr="00EE24F6">
        <w:trPr>
          <w:trHeight w:val="566"/>
        </w:trPr>
        <w:tc>
          <w:tcPr>
            <w:tcW w:w="305" w:type="dxa"/>
          </w:tcPr>
          <w:p w14:paraId="2D993639" w14:textId="77777777" w:rsidR="008B39D0" w:rsidRPr="000961F5" w:rsidRDefault="008B39D0" w:rsidP="00EE24F6">
            <w:pPr>
              <w:ind w:left="0"/>
              <w:rPr>
                <w:rFonts w:ascii="Arial" w:hAnsi="Arial"/>
                <w:sz w:val="16"/>
                <w:szCs w:val="16"/>
                <w:lang w:eastAsia="x-none"/>
              </w:rPr>
            </w:pPr>
            <w:r w:rsidRPr="000961F5">
              <w:rPr>
                <w:lang w:eastAsia="x-none"/>
              </w:rPr>
              <w:t>6</w:t>
            </w:r>
          </w:p>
        </w:tc>
        <w:tc>
          <w:tcPr>
            <w:tcW w:w="1958" w:type="dxa"/>
          </w:tcPr>
          <w:p w14:paraId="69C1F0C9" w14:textId="77777777" w:rsidR="008B39D0" w:rsidRPr="000961F5" w:rsidRDefault="008B39D0" w:rsidP="00EE24F6">
            <w:pPr>
              <w:ind w:left="0"/>
              <w:jc w:val="left"/>
              <w:rPr>
                <w:rFonts w:ascii="Arial" w:hAnsi="Arial"/>
                <w:sz w:val="16"/>
                <w:szCs w:val="16"/>
                <w:lang w:eastAsia="x-none"/>
              </w:rPr>
            </w:pPr>
            <w:r w:rsidRPr="000961F5">
              <w:rPr>
                <w:color w:val="000000" w:themeColor="text1"/>
                <w:kern w:val="24"/>
              </w:rPr>
              <w:t>After commencement of trading</w:t>
            </w:r>
          </w:p>
        </w:tc>
        <w:tc>
          <w:tcPr>
            <w:tcW w:w="8222" w:type="dxa"/>
          </w:tcPr>
          <w:p w14:paraId="503F452E" w14:textId="77777777" w:rsidR="008B39D0" w:rsidRPr="000961F5" w:rsidRDefault="008B39D0" w:rsidP="00EE24F6">
            <w:pPr>
              <w:ind w:left="0"/>
              <w:rPr>
                <w:rFonts w:ascii="Arial" w:hAnsi="Arial"/>
                <w:sz w:val="16"/>
                <w:szCs w:val="16"/>
                <w:lang w:eastAsia="x-none"/>
              </w:rPr>
            </w:pPr>
            <w:r w:rsidRPr="000961F5">
              <w:rPr>
                <w:color w:val="000000" w:themeColor="text1"/>
                <w:kern w:val="24"/>
              </w:rPr>
              <w:t>[Not possible]</w:t>
            </w:r>
          </w:p>
        </w:tc>
      </w:tr>
    </w:tbl>
    <w:p w14:paraId="14B26848" w14:textId="77777777" w:rsidR="008B39D0" w:rsidRPr="000961F5" w:rsidRDefault="008B39D0" w:rsidP="008B39D0">
      <w:pPr>
        <w:ind w:left="0"/>
        <w:rPr>
          <w:lang w:eastAsia="x-none"/>
        </w:rPr>
      </w:pPr>
    </w:p>
    <w:p w14:paraId="1B57548C" w14:textId="77777777" w:rsidR="008B39D0" w:rsidRPr="000961F5" w:rsidRDefault="008B39D0" w:rsidP="008B39D0">
      <w:pPr>
        <w:pStyle w:val="Heading4"/>
      </w:pPr>
      <w:bookmarkStart w:id="1209" w:name="_Toc55308263"/>
      <w:bookmarkStart w:id="1210" w:name="_Toc55488861"/>
      <w:bookmarkStart w:id="1211" w:name="_Toc55495955"/>
      <w:bookmarkStart w:id="1212" w:name="_Toc62723005"/>
      <w:bookmarkStart w:id="1213" w:name="_Toc65058146"/>
      <w:bookmarkStart w:id="1214" w:name="_Toc65138948"/>
      <w:bookmarkStart w:id="1215" w:name="_Toc65145928"/>
      <w:r w:rsidRPr="000961F5">
        <w:t>Extreme conditions</w:t>
      </w:r>
      <w:bookmarkEnd w:id="1209"/>
      <w:bookmarkEnd w:id="1210"/>
      <w:bookmarkEnd w:id="1211"/>
      <w:bookmarkEnd w:id="1212"/>
      <w:bookmarkEnd w:id="1213"/>
      <w:bookmarkEnd w:id="1214"/>
      <w:bookmarkEnd w:id="1215"/>
    </w:p>
    <w:p w14:paraId="00532FCB" w14:textId="77777777" w:rsidR="008B39D0" w:rsidRPr="000961F5" w:rsidRDefault="008B39D0" w:rsidP="008B39D0">
      <w:pPr>
        <w:ind w:left="0"/>
        <w:rPr>
          <w:lang w:eastAsia="x-none"/>
        </w:rPr>
      </w:pPr>
    </w:p>
    <w:p w14:paraId="125D2350" w14:textId="77777777" w:rsidR="008B39D0" w:rsidRPr="000961F5" w:rsidRDefault="008B39D0" w:rsidP="008B39D0">
      <w:pPr>
        <w:ind w:left="0"/>
        <w:rPr>
          <w:lang w:eastAsia="x-none"/>
        </w:rPr>
      </w:pPr>
      <w:r w:rsidRPr="000961F5">
        <w:rPr>
          <w:lang w:eastAsia="x-none"/>
        </w:rPr>
        <w:t>A user function should be provided to HKSCC to automatically change an IPO’s timetable should the Labour Department of the Government of the Hong Kong Special Administrative Region declares an “Extreme condition”, such as a super typhoon.</w:t>
      </w:r>
    </w:p>
    <w:p w14:paraId="1A20801E" w14:textId="77777777" w:rsidR="008B39D0" w:rsidRPr="000961F5" w:rsidRDefault="008B39D0" w:rsidP="008B39D0">
      <w:pPr>
        <w:ind w:left="0"/>
        <w:rPr>
          <w:lang w:eastAsia="x-none"/>
        </w:rPr>
      </w:pPr>
    </w:p>
    <w:p w14:paraId="6BDFCEC0" w14:textId="77777777" w:rsidR="008B39D0" w:rsidRPr="000961F5" w:rsidRDefault="008B39D0" w:rsidP="008B39D0">
      <w:pPr>
        <w:ind w:left="0"/>
        <w:rPr>
          <w:lang w:eastAsia="x-none"/>
        </w:rPr>
      </w:pPr>
      <w:r w:rsidRPr="000961F5">
        <w:rPr>
          <w:lang w:eastAsia="x-none"/>
        </w:rPr>
        <w:t>The function should perform the following scheduled tasks based on the stage of the IPO.</w:t>
      </w:r>
    </w:p>
    <w:p w14:paraId="040B9592" w14:textId="77777777" w:rsidR="008B39D0" w:rsidRPr="000961F5" w:rsidRDefault="008B39D0" w:rsidP="008B39D0">
      <w:pPr>
        <w:ind w:left="0"/>
        <w:rPr>
          <w:lang w:eastAsia="x-none"/>
        </w:rPr>
      </w:pPr>
    </w:p>
    <w:tbl>
      <w:tblPr>
        <w:tblStyle w:val="TableGrid1"/>
        <w:tblW w:w="10485" w:type="dxa"/>
        <w:tblLook w:val="0420" w:firstRow="1" w:lastRow="0" w:firstColumn="0" w:lastColumn="0" w:noHBand="0" w:noVBand="1"/>
      </w:tblPr>
      <w:tblGrid>
        <w:gridCol w:w="328"/>
        <w:gridCol w:w="1957"/>
        <w:gridCol w:w="8200"/>
      </w:tblGrid>
      <w:tr w:rsidR="008B39D0" w:rsidRPr="000961F5" w14:paraId="211D7906" w14:textId="77777777" w:rsidTr="00EE24F6">
        <w:trPr>
          <w:trHeight w:val="340"/>
        </w:trPr>
        <w:tc>
          <w:tcPr>
            <w:tcW w:w="305" w:type="dxa"/>
            <w:shd w:val="clear" w:color="auto" w:fill="13426B"/>
            <w:hideMark/>
          </w:tcPr>
          <w:p w14:paraId="4B75A46E" w14:textId="77777777" w:rsidR="008B39D0" w:rsidRPr="000961F5" w:rsidRDefault="008B39D0" w:rsidP="00EE24F6">
            <w:pPr>
              <w:ind w:left="0"/>
              <w:rPr>
                <w:rFonts w:ascii="Arial" w:hAnsi="Arial"/>
                <w:sz w:val="16"/>
                <w:szCs w:val="16"/>
                <w:lang w:eastAsia="x-none"/>
              </w:rPr>
            </w:pPr>
            <w:r w:rsidRPr="000961F5">
              <w:rPr>
                <w:b/>
                <w:bCs/>
                <w:lang w:eastAsia="x-none"/>
              </w:rPr>
              <w:t>#</w:t>
            </w:r>
          </w:p>
        </w:tc>
        <w:tc>
          <w:tcPr>
            <w:tcW w:w="1958" w:type="dxa"/>
            <w:shd w:val="clear" w:color="auto" w:fill="13426B"/>
            <w:hideMark/>
          </w:tcPr>
          <w:p w14:paraId="7B31F81C" w14:textId="77777777" w:rsidR="008B39D0" w:rsidRPr="000961F5" w:rsidRDefault="008B39D0" w:rsidP="00EE24F6">
            <w:pPr>
              <w:ind w:left="0"/>
              <w:rPr>
                <w:rFonts w:ascii="Arial" w:hAnsi="Arial"/>
                <w:sz w:val="16"/>
                <w:szCs w:val="16"/>
                <w:lang w:eastAsia="x-none"/>
              </w:rPr>
            </w:pPr>
            <w:r w:rsidRPr="000961F5">
              <w:rPr>
                <w:b/>
                <w:bCs/>
                <w:lang w:eastAsia="x-none"/>
              </w:rPr>
              <w:t>IPO stage</w:t>
            </w:r>
          </w:p>
        </w:tc>
        <w:tc>
          <w:tcPr>
            <w:tcW w:w="8222" w:type="dxa"/>
            <w:shd w:val="clear" w:color="auto" w:fill="13426B"/>
            <w:hideMark/>
          </w:tcPr>
          <w:p w14:paraId="47083671" w14:textId="77777777" w:rsidR="008B39D0" w:rsidRPr="000961F5" w:rsidRDefault="008B39D0" w:rsidP="00EE24F6">
            <w:pPr>
              <w:ind w:left="0"/>
              <w:rPr>
                <w:rFonts w:ascii="Arial" w:hAnsi="Arial"/>
                <w:sz w:val="16"/>
                <w:szCs w:val="16"/>
                <w:lang w:eastAsia="x-none"/>
              </w:rPr>
            </w:pPr>
            <w:r w:rsidRPr="000961F5">
              <w:rPr>
                <w:b/>
                <w:bCs/>
                <w:lang w:eastAsia="x-none"/>
              </w:rPr>
              <w:t>Scheduled tasks</w:t>
            </w:r>
          </w:p>
        </w:tc>
      </w:tr>
      <w:tr w:rsidR="008B39D0" w:rsidRPr="000961F5" w14:paraId="7046B921" w14:textId="77777777" w:rsidTr="00EE24F6">
        <w:trPr>
          <w:trHeight w:val="567"/>
        </w:trPr>
        <w:tc>
          <w:tcPr>
            <w:tcW w:w="305" w:type="dxa"/>
            <w:hideMark/>
          </w:tcPr>
          <w:p w14:paraId="02B8AB35" w14:textId="77777777" w:rsidR="008B39D0" w:rsidRPr="000961F5" w:rsidRDefault="008B39D0" w:rsidP="00EE24F6">
            <w:pPr>
              <w:ind w:left="0"/>
              <w:rPr>
                <w:rFonts w:ascii="Arial" w:hAnsi="Arial"/>
                <w:sz w:val="16"/>
                <w:szCs w:val="16"/>
                <w:lang w:eastAsia="x-none"/>
              </w:rPr>
            </w:pPr>
            <w:r w:rsidRPr="000961F5">
              <w:rPr>
                <w:lang w:eastAsia="x-none"/>
              </w:rPr>
              <w:t>1</w:t>
            </w:r>
          </w:p>
        </w:tc>
        <w:tc>
          <w:tcPr>
            <w:tcW w:w="1958" w:type="dxa"/>
            <w:hideMark/>
          </w:tcPr>
          <w:p w14:paraId="018CC36F" w14:textId="77777777" w:rsidR="008B39D0" w:rsidRPr="000961F5" w:rsidRDefault="008B39D0" w:rsidP="00EE24F6">
            <w:pPr>
              <w:ind w:left="0"/>
              <w:jc w:val="left"/>
              <w:rPr>
                <w:rFonts w:ascii="Arial" w:hAnsi="Arial"/>
                <w:sz w:val="16"/>
                <w:szCs w:val="16"/>
                <w:lang w:eastAsia="x-none"/>
              </w:rPr>
            </w:pPr>
            <w:r w:rsidRPr="000961F5">
              <w:rPr>
                <w:lang w:eastAsia="x-none"/>
              </w:rPr>
              <w:t xml:space="preserve">After public offer book open, before public offer book close date </w:t>
            </w:r>
          </w:p>
        </w:tc>
        <w:tc>
          <w:tcPr>
            <w:tcW w:w="8222" w:type="dxa"/>
            <w:hideMark/>
          </w:tcPr>
          <w:p w14:paraId="10322F21" w14:textId="77777777" w:rsidR="008B39D0" w:rsidRPr="000961F5" w:rsidRDefault="008B39D0" w:rsidP="00EE24F6">
            <w:pPr>
              <w:pStyle w:val="ListParagraph"/>
              <w:ind w:leftChars="0" w:left="0"/>
              <w:jc w:val="left"/>
              <w:rPr>
                <w:rFonts w:ascii="Arial" w:eastAsia="DengXian" w:hAnsi="Arial"/>
                <w:i/>
                <w:sz w:val="16"/>
                <w:szCs w:val="16"/>
                <w:lang w:eastAsia="x-none"/>
              </w:rPr>
            </w:pPr>
            <w:r w:rsidRPr="000961F5">
              <w:rPr>
                <w:rFonts w:eastAsia="DengXian"/>
                <w:i/>
                <w:lang w:eastAsia="x-none"/>
              </w:rPr>
              <w:t>[No action required]</w:t>
            </w:r>
          </w:p>
        </w:tc>
      </w:tr>
      <w:tr w:rsidR="008B39D0" w:rsidRPr="000961F5" w14:paraId="73B0FFF6" w14:textId="77777777" w:rsidTr="00EE24F6">
        <w:trPr>
          <w:trHeight w:val="567"/>
        </w:trPr>
        <w:tc>
          <w:tcPr>
            <w:tcW w:w="305" w:type="dxa"/>
          </w:tcPr>
          <w:p w14:paraId="6439243F" w14:textId="77777777" w:rsidR="008B39D0" w:rsidRPr="000961F5" w:rsidRDefault="008B39D0" w:rsidP="00EE24F6">
            <w:pPr>
              <w:ind w:left="0"/>
              <w:rPr>
                <w:rFonts w:ascii="Arial" w:hAnsi="Arial"/>
                <w:sz w:val="16"/>
                <w:szCs w:val="16"/>
                <w:lang w:eastAsia="x-none"/>
              </w:rPr>
            </w:pPr>
            <w:r w:rsidRPr="000961F5">
              <w:rPr>
                <w:lang w:eastAsia="x-none"/>
              </w:rPr>
              <w:t>2</w:t>
            </w:r>
          </w:p>
        </w:tc>
        <w:tc>
          <w:tcPr>
            <w:tcW w:w="1958" w:type="dxa"/>
          </w:tcPr>
          <w:p w14:paraId="7F3081A4" w14:textId="77777777" w:rsidR="008B39D0" w:rsidRPr="000961F5" w:rsidRDefault="008B39D0" w:rsidP="00EE24F6">
            <w:pPr>
              <w:ind w:left="0"/>
              <w:jc w:val="left"/>
              <w:rPr>
                <w:rFonts w:ascii="Arial" w:hAnsi="Arial"/>
                <w:sz w:val="16"/>
                <w:szCs w:val="16"/>
                <w:lang w:eastAsia="x-none"/>
              </w:rPr>
            </w:pPr>
            <w:r w:rsidRPr="000961F5">
              <w:rPr>
                <w:lang w:eastAsia="x-none"/>
              </w:rPr>
              <w:t>Public offer close date (AM)</w:t>
            </w:r>
          </w:p>
        </w:tc>
        <w:tc>
          <w:tcPr>
            <w:tcW w:w="8222" w:type="dxa"/>
          </w:tcPr>
          <w:p w14:paraId="02EA5AFB" w14:textId="77777777" w:rsidR="008B39D0" w:rsidRPr="000961F5" w:rsidRDefault="008B39D0" w:rsidP="008B39D0">
            <w:pPr>
              <w:numPr>
                <w:ilvl w:val="0"/>
                <w:numId w:val="82"/>
              </w:numPr>
              <w:jc w:val="left"/>
              <w:rPr>
                <w:rFonts w:ascii="Arial" w:hAnsi="Arial"/>
                <w:sz w:val="16"/>
                <w:szCs w:val="16"/>
                <w:lang w:eastAsia="x-none"/>
              </w:rPr>
            </w:pPr>
            <w:r w:rsidRPr="000961F5">
              <w:rPr>
                <w:lang w:eastAsia="x-none"/>
              </w:rPr>
              <w:t>Public offer close date and all downstream processes delayed by one business day</w:t>
            </w:r>
          </w:p>
        </w:tc>
      </w:tr>
      <w:tr w:rsidR="008B39D0" w:rsidRPr="000961F5" w14:paraId="0BA296B7" w14:textId="77777777" w:rsidTr="00EE24F6">
        <w:trPr>
          <w:trHeight w:val="567"/>
        </w:trPr>
        <w:tc>
          <w:tcPr>
            <w:tcW w:w="305" w:type="dxa"/>
            <w:hideMark/>
          </w:tcPr>
          <w:p w14:paraId="685863B9" w14:textId="77777777" w:rsidR="008B39D0" w:rsidRPr="000961F5" w:rsidRDefault="008B39D0" w:rsidP="00EE24F6">
            <w:pPr>
              <w:ind w:left="0"/>
              <w:rPr>
                <w:rFonts w:ascii="Arial" w:hAnsi="Arial"/>
                <w:sz w:val="16"/>
                <w:szCs w:val="16"/>
                <w:lang w:eastAsia="x-none"/>
              </w:rPr>
            </w:pPr>
            <w:r w:rsidRPr="000961F5">
              <w:rPr>
                <w:lang w:eastAsia="x-none"/>
              </w:rPr>
              <w:t>2</w:t>
            </w:r>
          </w:p>
        </w:tc>
        <w:tc>
          <w:tcPr>
            <w:tcW w:w="1958" w:type="dxa"/>
            <w:hideMark/>
          </w:tcPr>
          <w:p w14:paraId="21F69B95" w14:textId="77777777" w:rsidR="008B39D0" w:rsidRPr="000961F5" w:rsidRDefault="008B39D0" w:rsidP="00EE24F6">
            <w:pPr>
              <w:ind w:left="0"/>
              <w:jc w:val="left"/>
              <w:rPr>
                <w:rFonts w:ascii="Arial" w:hAnsi="Arial"/>
                <w:sz w:val="16"/>
                <w:szCs w:val="16"/>
                <w:lang w:eastAsia="x-none"/>
              </w:rPr>
            </w:pPr>
            <w:r w:rsidRPr="000961F5">
              <w:rPr>
                <w:lang w:eastAsia="x-none"/>
              </w:rPr>
              <w:t>After public offer book close, before allotment</w:t>
            </w:r>
          </w:p>
        </w:tc>
        <w:tc>
          <w:tcPr>
            <w:tcW w:w="8222" w:type="dxa"/>
            <w:hideMark/>
          </w:tcPr>
          <w:p w14:paraId="0CBB61C6" w14:textId="77777777" w:rsidR="008B39D0" w:rsidRPr="000961F5" w:rsidRDefault="008B39D0" w:rsidP="00714644">
            <w:pPr>
              <w:numPr>
                <w:ilvl w:val="0"/>
                <w:numId w:val="83"/>
              </w:numPr>
              <w:jc w:val="left"/>
              <w:rPr>
                <w:rFonts w:ascii="Arial" w:hAnsi="Arial"/>
                <w:sz w:val="16"/>
                <w:szCs w:val="16"/>
                <w:lang w:eastAsia="x-none"/>
              </w:rPr>
            </w:pPr>
            <w:r w:rsidRPr="000961F5">
              <w:rPr>
                <w:lang w:eastAsia="x-none"/>
              </w:rPr>
              <w:t>All downstream processes delayed by one business date</w:t>
            </w:r>
          </w:p>
        </w:tc>
      </w:tr>
      <w:tr w:rsidR="008B39D0" w:rsidRPr="000961F5" w14:paraId="1646C770" w14:textId="77777777" w:rsidTr="00EE24F6">
        <w:trPr>
          <w:trHeight w:val="884"/>
        </w:trPr>
        <w:tc>
          <w:tcPr>
            <w:tcW w:w="305" w:type="dxa"/>
            <w:hideMark/>
          </w:tcPr>
          <w:p w14:paraId="777C9D47" w14:textId="77777777" w:rsidR="008B39D0" w:rsidRPr="000961F5" w:rsidRDefault="008B39D0" w:rsidP="00EE24F6">
            <w:pPr>
              <w:ind w:left="0"/>
              <w:rPr>
                <w:rFonts w:ascii="Arial" w:hAnsi="Arial"/>
                <w:sz w:val="16"/>
                <w:szCs w:val="16"/>
                <w:lang w:eastAsia="x-none"/>
              </w:rPr>
            </w:pPr>
            <w:r w:rsidRPr="000961F5">
              <w:rPr>
                <w:lang w:eastAsia="x-none"/>
              </w:rPr>
              <w:t>3</w:t>
            </w:r>
          </w:p>
        </w:tc>
        <w:tc>
          <w:tcPr>
            <w:tcW w:w="1958" w:type="dxa"/>
            <w:hideMark/>
          </w:tcPr>
          <w:p w14:paraId="02AAB2D8" w14:textId="77777777" w:rsidR="008B39D0" w:rsidRPr="000961F5" w:rsidRDefault="008B39D0" w:rsidP="00EE24F6">
            <w:pPr>
              <w:ind w:left="0"/>
              <w:jc w:val="left"/>
              <w:rPr>
                <w:rFonts w:ascii="Arial" w:hAnsi="Arial"/>
                <w:sz w:val="16"/>
                <w:szCs w:val="16"/>
                <w:lang w:eastAsia="x-none"/>
              </w:rPr>
            </w:pPr>
            <w:r w:rsidRPr="000961F5">
              <w:rPr>
                <w:lang w:eastAsia="x-none"/>
              </w:rPr>
              <w:t>After ballot, before payment</w:t>
            </w:r>
          </w:p>
        </w:tc>
        <w:tc>
          <w:tcPr>
            <w:tcW w:w="8222" w:type="dxa"/>
            <w:hideMark/>
          </w:tcPr>
          <w:p w14:paraId="699BBA4B" w14:textId="77777777" w:rsidR="008B39D0" w:rsidRPr="000961F5" w:rsidRDefault="008B39D0" w:rsidP="008B39D0">
            <w:pPr>
              <w:numPr>
                <w:ilvl w:val="0"/>
                <w:numId w:val="84"/>
              </w:numPr>
              <w:jc w:val="left"/>
              <w:rPr>
                <w:rFonts w:ascii="Arial" w:hAnsi="Arial"/>
                <w:sz w:val="16"/>
                <w:szCs w:val="16"/>
                <w:lang w:eastAsia="x-none"/>
              </w:rPr>
            </w:pPr>
            <w:r w:rsidRPr="000961F5">
              <w:rPr>
                <w:lang w:eastAsia="x-none"/>
              </w:rPr>
              <w:t>All downstream processes delayed by one business date</w:t>
            </w:r>
          </w:p>
        </w:tc>
      </w:tr>
      <w:tr w:rsidR="008B39D0" w:rsidRPr="000961F5" w14:paraId="6CC51A59" w14:textId="77777777" w:rsidTr="00EE24F6">
        <w:trPr>
          <w:trHeight w:val="840"/>
        </w:trPr>
        <w:tc>
          <w:tcPr>
            <w:tcW w:w="305" w:type="dxa"/>
          </w:tcPr>
          <w:p w14:paraId="345DC54B" w14:textId="77777777" w:rsidR="008B39D0" w:rsidRPr="000961F5" w:rsidRDefault="008B39D0" w:rsidP="00EE24F6">
            <w:pPr>
              <w:ind w:left="0"/>
              <w:rPr>
                <w:rFonts w:ascii="Arial" w:hAnsi="Arial"/>
                <w:sz w:val="16"/>
                <w:szCs w:val="16"/>
                <w:lang w:eastAsia="x-none"/>
              </w:rPr>
            </w:pPr>
            <w:r w:rsidRPr="000961F5">
              <w:rPr>
                <w:lang w:eastAsia="x-none"/>
              </w:rPr>
              <w:t>4</w:t>
            </w:r>
          </w:p>
        </w:tc>
        <w:tc>
          <w:tcPr>
            <w:tcW w:w="1958" w:type="dxa"/>
          </w:tcPr>
          <w:p w14:paraId="0C668B2B" w14:textId="77777777" w:rsidR="008B39D0" w:rsidRPr="000961F5" w:rsidRDefault="008B39D0" w:rsidP="00EE24F6">
            <w:pPr>
              <w:ind w:left="0"/>
              <w:jc w:val="left"/>
              <w:rPr>
                <w:rFonts w:ascii="Arial" w:hAnsi="Arial"/>
                <w:sz w:val="16"/>
                <w:szCs w:val="16"/>
                <w:lang w:eastAsia="x-none"/>
              </w:rPr>
            </w:pPr>
            <w:r w:rsidRPr="000961F5">
              <w:rPr>
                <w:color w:val="000000" w:themeColor="text1"/>
                <w:kern w:val="24"/>
              </w:rPr>
              <w:t>After payment, before listing approval</w:t>
            </w:r>
          </w:p>
        </w:tc>
        <w:tc>
          <w:tcPr>
            <w:tcW w:w="8222" w:type="dxa"/>
          </w:tcPr>
          <w:p w14:paraId="54F59795" w14:textId="77777777" w:rsidR="008B39D0" w:rsidRPr="000961F5" w:rsidRDefault="008B39D0" w:rsidP="00EE24F6">
            <w:pPr>
              <w:ind w:left="0"/>
              <w:jc w:val="left"/>
              <w:rPr>
                <w:rFonts w:ascii="Arial" w:hAnsi="Arial"/>
                <w:sz w:val="16"/>
                <w:szCs w:val="16"/>
                <w:lang w:eastAsia="x-none"/>
              </w:rPr>
            </w:pPr>
            <w:r w:rsidRPr="000961F5">
              <w:rPr>
                <w:i/>
                <w:lang w:eastAsia="x-none"/>
              </w:rPr>
              <w:t>[No action required]</w:t>
            </w:r>
          </w:p>
        </w:tc>
      </w:tr>
      <w:tr w:rsidR="008B39D0" w:rsidRPr="000961F5" w14:paraId="6D1C6A8D" w14:textId="77777777" w:rsidTr="00EE24F6">
        <w:trPr>
          <w:trHeight w:val="839"/>
        </w:trPr>
        <w:tc>
          <w:tcPr>
            <w:tcW w:w="305" w:type="dxa"/>
          </w:tcPr>
          <w:p w14:paraId="6090C5C3" w14:textId="77777777" w:rsidR="008B39D0" w:rsidRPr="000961F5" w:rsidRDefault="008B39D0" w:rsidP="00EE24F6">
            <w:pPr>
              <w:ind w:left="0"/>
              <w:rPr>
                <w:rFonts w:ascii="Arial" w:hAnsi="Arial"/>
                <w:sz w:val="16"/>
                <w:szCs w:val="16"/>
                <w:lang w:eastAsia="x-none"/>
              </w:rPr>
            </w:pPr>
            <w:r w:rsidRPr="000961F5">
              <w:rPr>
                <w:lang w:eastAsia="x-none"/>
              </w:rPr>
              <w:t>5</w:t>
            </w:r>
          </w:p>
        </w:tc>
        <w:tc>
          <w:tcPr>
            <w:tcW w:w="1958" w:type="dxa"/>
          </w:tcPr>
          <w:p w14:paraId="2CFFA661" w14:textId="77777777" w:rsidR="008B39D0" w:rsidRPr="000961F5" w:rsidRDefault="008B39D0" w:rsidP="00EE24F6">
            <w:pPr>
              <w:ind w:left="0"/>
              <w:jc w:val="left"/>
              <w:rPr>
                <w:rFonts w:ascii="Arial" w:hAnsi="Arial"/>
                <w:sz w:val="16"/>
                <w:szCs w:val="16"/>
                <w:lang w:eastAsia="x-none"/>
              </w:rPr>
            </w:pPr>
            <w:r w:rsidRPr="000961F5">
              <w:rPr>
                <w:color w:val="000000" w:themeColor="text1"/>
                <w:kern w:val="24"/>
              </w:rPr>
              <w:t>After listing approval, before commencement of trading</w:t>
            </w:r>
          </w:p>
        </w:tc>
        <w:tc>
          <w:tcPr>
            <w:tcW w:w="8222" w:type="dxa"/>
          </w:tcPr>
          <w:p w14:paraId="669E973A" w14:textId="77777777" w:rsidR="008B39D0" w:rsidRPr="000961F5" w:rsidRDefault="008B39D0" w:rsidP="00EE24F6">
            <w:pPr>
              <w:ind w:left="0"/>
              <w:jc w:val="left"/>
              <w:rPr>
                <w:rFonts w:ascii="Arial" w:hAnsi="Arial"/>
                <w:sz w:val="16"/>
                <w:szCs w:val="16"/>
                <w:lang w:eastAsia="x-none"/>
              </w:rPr>
            </w:pPr>
            <w:r w:rsidRPr="000961F5">
              <w:rPr>
                <w:i/>
                <w:lang w:eastAsia="x-none"/>
              </w:rPr>
              <w:t>[No action required]</w:t>
            </w:r>
          </w:p>
        </w:tc>
      </w:tr>
      <w:tr w:rsidR="008B39D0" w:rsidRPr="000961F5" w14:paraId="461B49AB" w14:textId="77777777" w:rsidTr="00EE24F6">
        <w:trPr>
          <w:trHeight w:val="566"/>
        </w:trPr>
        <w:tc>
          <w:tcPr>
            <w:tcW w:w="305" w:type="dxa"/>
          </w:tcPr>
          <w:p w14:paraId="7630A54C" w14:textId="77777777" w:rsidR="008B39D0" w:rsidRPr="000961F5" w:rsidRDefault="008B39D0" w:rsidP="00EE24F6">
            <w:pPr>
              <w:ind w:left="0"/>
              <w:rPr>
                <w:rFonts w:ascii="Arial" w:hAnsi="Arial"/>
                <w:sz w:val="16"/>
                <w:szCs w:val="16"/>
                <w:lang w:eastAsia="x-none"/>
              </w:rPr>
            </w:pPr>
            <w:r w:rsidRPr="000961F5">
              <w:rPr>
                <w:lang w:eastAsia="x-none"/>
              </w:rPr>
              <w:t>6</w:t>
            </w:r>
          </w:p>
        </w:tc>
        <w:tc>
          <w:tcPr>
            <w:tcW w:w="1958" w:type="dxa"/>
          </w:tcPr>
          <w:p w14:paraId="43423B09" w14:textId="77777777" w:rsidR="008B39D0" w:rsidRPr="000961F5" w:rsidRDefault="008B39D0" w:rsidP="00EE24F6">
            <w:pPr>
              <w:ind w:left="0"/>
              <w:jc w:val="left"/>
              <w:rPr>
                <w:rFonts w:ascii="Arial" w:hAnsi="Arial"/>
                <w:sz w:val="16"/>
                <w:szCs w:val="16"/>
                <w:lang w:eastAsia="x-none"/>
              </w:rPr>
            </w:pPr>
            <w:r w:rsidRPr="000961F5">
              <w:rPr>
                <w:color w:val="000000" w:themeColor="text1"/>
                <w:kern w:val="24"/>
              </w:rPr>
              <w:t>After commencement of trading</w:t>
            </w:r>
          </w:p>
        </w:tc>
        <w:tc>
          <w:tcPr>
            <w:tcW w:w="8222" w:type="dxa"/>
          </w:tcPr>
          <w:p w14:paraId="5EDFADCC" w14:textId="77777777" w:rsidR="008B39D0" w:rsidRPr="000961F5" w:rsidRDefault="008B39D0" w:rsidP="00EE24F6">
            <w:pPr>
              <w:ind w:left="0"/>
              <w:rPr>
                <w:rFonts w:ascii="Arial" w:hAnsi="Arial"/>
                <w:sz w:val="16"/>
                <w:szCs w:val="16"/>
                <w:lang w:eastAsia="x-none"/>
              </w:rPr>
            </w:pPr>
            <w:r w:rsidRPr="000961F5">
              <w:rPr>
                <w:color w:val="000000" w:themeColor="text1"/>
                <w:kern w:val="24"/>
              </w:rPr>
              <w:t>[Not possible]</w:t>
            </w:r>
          </w:p>
        </w:tc>
      </w:tr>
    </w:tbl>
    <w:p w14:paraId="1FE607CE" w14:textId="77777777" w:rsidR="008B39D0" w:rsidRPr="000961F5" w:rsidRDefault="008B39D0" w:rsidP="008B39D0">
      <w:pPr>
        <w:pStyle w:val="Heading3"/>
      </w:pPr>
      <w:bookmarkStart w:id="1216" w:name="_Toc55308264"/>
      <w:bookmarkStart w:id="1217" w:name="_Toc55488862"/>
      <w:bookmarkStart w:id="1218" w:name="_Toc55495956"/>
      <w:bookmarkStart w:id="1219" w:name="_Toc62723006"/>
      <w:bookmarkStart w:id="1220" w:name="_Toc65058147"/>
      <w:bookmarkStart w:id="1221" w:name="_Toc65138949"/>
      <w:bookmarkStart w:id="1222" w:name="_Toc65145929"/>
      <w:r w:rsidRPr="000961F5">
        <w:t>Contingency planning</w:t>
      </w:r>
      <w:bookmarkEnd w:id="1216"/>
      <w:bookmarkEnd w:id="1217"/>
      <w:bookmarkEnd w:id="1218"/>
      <w:bookmarkEnd w:id="1219"/>
      <w:bookmarkEnd w:id="1220"/>
      <w:bookmarkEnd w:id="1221"/>
      <w:bookmarkEnd w:id="1222"/>
    </w:p>
    <w:p w14:paraId="56C625C7" w14:textId="77777777" w:rsidR="008B39D0" w:rsidRPr="000961F5" w:rsidRDefault="008B39D0" w:rsidP="008B39D0">
      <w:pPr>
        <w:ind w:left="0"/>
        <w:rPr>
          <w:lang w:eastAsia="x-none"/>
        </w:rPr>
      </w:pPr>
    </w:p>
    <w:p w14:paraId="0AA42920" w14:textId="77777777" w:rsidR="008B39D0" w:rsidRPr="000961F5" w:rsidRDefault="008B39D0" w:rsidP="008B39D0">
      <w:pPr>
        <w:ind w:left="0"/>
        <w:rPr>
          <w:lang w:eastAsia="x-none"/>
        </w:rPr>
      </w:pPr>
      <w:r w:rsidRPr="000961F5">
        <w:rPr>
          <w:lang w:eastAsia="x-none"/>
        </w:rPr>
        <w:t>This section all non-functional exceptions for any IPO should any core component of FINI fail.</w:t>
      </w:r>
    </w:p>
    <w:p w14:paraId="56CA5E55" w14:textId="77777777" w:rsidR="008B39D0" w:rsidRPr="000961F5" w:rsidRDefault="008B39D0" w:rsidP="008B39D0">
      <w:pPr>
        <w:ind w:left="0"/>
        <w:rPr>
          <w:lang w:eastAsia="x-none"/>
        </w:rPr>
      </w:pPr>
    </w:p>
    <w:tbl>
      <w:tblPr>
        <w:tblStyle w:val="TableGrid"/>
        <w:tblW w:w="0" w:type="auto"/>
        <w:tblLook w:val="04A0" w:firstRow="1" w:lastRow="0" w:firstColumn="1" w:lastColumn="0" w:noHBand="0" w:noVBand="1"/>
      </w:tblPr>
      <w:tblGrid>
        <w:gridCol w:w="466"/>
        <w:gridCol w:w="1939"/>
        <w:gridCol w:w="4111"/>
        <w:gridCol w:w="3943"/>
      </w:tblGrid>
      <w:tr w:rsidR="008B39D0" w:rsidRPr="000961F5" w14:paraId="352A7927" w14:textId="77777777" w:rsidTr="00EE24F6">
        <w:tc>
          <w:tcPr>
            <w:tcW w:w="466" w:type="dxa"/>
            <w:shd w:val="clear" w:color="auto" w:fill="13426B"/>
          </w:tcPr>
          <w:p w14:paraId="2C91B514" w14:textId="77777777" w:rsidR="008B39D0" w:rsidRPr="000961F5" w:rsidRDefault="008B39D0" w:rsidP="00EE24F6">
            <w:pPr>
              <w:spacing w:after="39"/>
              <w:ind w:left="0"/>
              <w:rPr>
                <w:b/>
                <w:lang w:eastAsia="x-none"/>
              </w:rPr>
            </w:pPr>
          </w:p>
        </w:tc>
        <w:tc>
          <w:tcPr>
            <w:tcW w:w="1939" w:type="dxa"/>
            <w:shd w:val="clear" w:color="auto" w:fill="13426B"/>
          </w:tcPr>
          <w:p w14:paraId="6CDC7DB4" w14:textId="77777777" w:rsidR="008B39D0" w:rsidRPr="000961F5" w:rsidRDefault="008B39D0" w:rsidP="00EE24F6">
            <w:pPr>
              <w:spacing w:after="39"/>
              <w:ind w:left="0"/>
              <w:rPr>
                <w:b/>
                <w:lang w:eastAsia="x-none"/>
              </w:rPr>
            </w:pPr>
            <w:r w:rsidRPr="000961F5">
              <w:rPr>
                <w:b/>
                <w:lang w:eastAsia="x-none"/>
              </w:rPr>
              <w:t>Component</w:t>
            </w:r>
          </w:p>
        </w:tc>
        <w:tc>
          <w:tcPr>
            <w:tcW w:w="4111" w:type="dxa"/>
            <w:shd w:val="clear" w:color="auto" w:fill="13426B"/>
          </w:tcPr>
          <w:p w14:paraId="61CF607E" w14:textId="77777777" w:rsidR="008B39D0" w:rsidRPr="000961F5" w:rsidRDefault="008B39D0" w:rsidP="00EE24F6">
            <w:pPr>
              <w:spacing w:after="39"/>
              <w:ind w:left="0"/>
              <w:rPr>
                <w:b/>
                <w:lang w:eastAsia="x-none"/>
              </w:rPr>
            </w:pPr>
            <w:r w:rsidRPr="000961F5">
              <w:rPr>
                <w:b/>
                <w:lang w:eastAsia="x-none"/>
              </w:rPr>
              <w:t>Consequence</w:t>
            </w:r>
          </w:p>
        </w:tc>
        <w:tc>
          <w:tcPr>
            <w:tcW w:w="3943" w:type="dxa"/>
            <w:shd w:val="clear" w:color="auto" w:fill="13426B"/>
          </w:tcPr>
          <w:p w14:paraId="6BB5B696" w14:textId="77777777" w:rsidR="008B39D0" w:rsidRPr="000961F5" w:rsidRDefault="008B39D0" w:rsidP="00EE24F6">
            <w:pPr>
              <w:spacing w:after="39"/>
              <w:ind w:left="0"/>
              <w:rPr>
                <w:b/>
                <w:lang w:eastAsia="x-none"/>
              </w:rPr>
            </w:pPr>
            <w:r w:rsidRPr="000961F5">
              <w:rPr>
                <w:b/>
                <w:lang w:eastAsia="x-none"/>
              </w:rPr>
              <w:t>Contingency</w:t>
            </w:r>
          </w:p>
        </w:tc>
      </w:tr>
      <w:tr w:rsidR="008B39D0" w:rsidRPr="000961F5" w14:paraId="349BD120" w14:textId="77777777" w:rsidTr="00EE24F6">
        <w:tc>
          <w:tcPr>
            <w:tcW w:w="466" w:type="dxa"/>
            <w:vMerge w:val="restart"/>
            <w:textDirection w:val="btLr"/>
          </w:tcPr>
          <w:p w14:paraId="39768CEF" w14:textId="77777777" w:rsidR="008B39D0" w:rsidRPr="000961F5" w:rsidRDefault="008B39D0" w:rsidP="00EE24F6">
            <w:pPr>
              <w:spacing w:after="39"/>
              <w:ind w:left="73" w:right="73"/>
              <w:jc w:val="center"/>
              <w:rPr>
                <w:lang w:eastAsia="x-none"/>
              </w:rPr>
            </w:pPr>
            <w:r w:rsidRPr="000961F5">
              <w:rPr>
                <w:lang w:eastAsia="x-none"/>
              </w:rPr>
              <w:t>Data exchange / connectivity</w:t>
            </w:r>
          </w:p>
        </w:tc>
        <w:tc>
          <w:tcPr>
            <w:tcW w:w="1939" w:type="dxa"/>
          </w:tcPr>
          <w:p w14:paraId="14097668" w14:textId="77777777" w:rsidR="008B39D0" w:rsidRPr="000961F5" w:rsidRDefault="008B39D0" w:rsidP="00EE24F6">
            <w:pPr>
              <w:spacing w:after="39"/>
              <w:ind w:left="0"/>
              <w:rPr>
                <w:lang w:eastAsia="x-none"/>
              </w:rPr>
            </w:pPr>
            <w:r w:rsidRPr="000961F5">
              <w:rPr>
                <w:lang w:eastAsia="x-none"/>
              </w:rPr>
              <w:t>FINI &lt;-&gt; CCASS</w:t>
            </w:r>
          </w:p>
        </w:tc>
        <w:tc>
          <w:tcPr>
            <w:tcW w:w="4111" w:type="dxa"/>
          </w:tcPr>
          <w:p w14:paraId="4A10357E" w14:textId="77777777" w:rsidR="008B39D0" w:rsidRPr="000961F5" w:rsidRDefault="008B39D0" w:rsidP="00EE24F6">
            <w:pPr>
              <w:spacing w:after="39"/>
              <w:ind w:left="0"/>
              <w:rPr>
                <w:lang w:eastAsia="x-none"/>
              </w:rPr>
            </w:pPr>
            <w:r w:rsidRPr="000961F5">
              <w:rPr>
                <w:lang w:eastAsia="x-none"/>
              </w:rPr>
              <w:t>Following data exchanges mechanism would fail:</w:t>
            </w:r>
          </w:p>
          <w:p w14:paraId="6AE10813" w14:textId="77777777" w:rsidR="008B39D0" w:rsidRPr="000961F5" w:rsidRDefault="008B39D0" w:rsidP="008B39D0">
            <w:pPr>
              <w:pStyle w:val="ListParagraph"/>
              <w:numPr>
                <w:ilvl w:val="0"/>
                <w:numId w:val="6"/>
              </w:numPr>
              <w:spacing w:after="39"/>
              <w:ind w:leftChars="0" w:left="234" w:hanging="234"/>
              <w:rPr>
                <w:lang w:eastAsia="x-none"/>
              </w:rPr>
            </w:pPr>
            <w:r w:rsidRPr="000961F5">
              <w:rPr>
                <w:lang w:eastAsia="x-none"/>
              </w:rPr>
              <w:t>Participant Master</w:t>
            </w:r>
          </w:p>
          <w:p w14:paraId="55FFB0EB" w14:textId="77777777" w:rsidR="008B39D0" w:rsidRPr="000961F5" w:rsidRDefault="008B39D0" w:rsidP="008B39D0">
            <w:pPr>
              <w:pStyle w:val="ListParagraph"/>
              <w:numPr>
                <w:ilvl w:val="0"/>
                <w:numId w:val="6"/>
              </w:numPr>
              <w:spacing w:after="39"/>
              <w:ind w:leftChars="0" w:left="234" w:hanging="234"/>
              <w:rPr>
                <w:lang w:eastAsia="x-none"/>
              </w:rPr>
            </w:pPr>
            <w:r w:rsidRPr="000961F5">
              <w:rPr>
                <w:lang w:eastAsia="x-none"/>
              </w:rPr>
              <w:t>Registrar Master</w:t>
            </w:r>
          </w:p>
          <w:p w14:paraId="4D33167D" w14:textId="77777777" w:rsidR="008B39D0" w:rsidRPr="000961F5" w:rsidRDefault="008B39D0" w:rsidP="008B39D0">
            <w:pPr>
              <w:pStyle w:val="ListParagraph"/>
              <w:numPr>
                <w:ilvl w:val="0"/>
                <w:numId w:val="6"/>
              </w:numPr>
              <w:spacing w:after="39"/>
              <w:ind w:leftChars="0" w:left="234" w:hanging="234"/>
              <w:rPr>
                <w:lang w:eastAsia="x-none"/>
              </w:rPr>
            </w:pPr>
            <w:r w:rsidRPr="000961F5">
              <w:rPr>
                <w:lang w:eastAsia="x-none"/>
              </w:rPr>
              <w:t>Designated Bank Account Master</w:t>
            </w:r>
          </w:p>
          <w:p w14:paraId="3BF2A190" w14:textId="77777777" w:rsidR="008B39D0" w:rsidRPr="000961F5" w:rsidRDefault="008B39D0" w:rsidP="008B39D0">
            <w:pPr>
              <w:pStyle w:val="ListParagraph"/>
              <w:numPr>
                <w:ilvl w:val="0"/>
                <w:numId w:val="6"/>
              </w:numPr>
              <w:spacing w:after="39"/>
              <w:ind w:leftChars="0" w:left="234" w:hanging="234"/>
              <w:rPr>
                <w:lang w:eastAsia="x-none"/>
              </w:rPr>
            </w:pPr>
            <w:r w:rsidRPr="000961F5">
              <w:rPr>
                <w:lang w:eastAsia="x-none"/>
              </w:rPr>
              <w:t>Bank Indicator Master</w:t>
            </w:r>
          </w:p>
          <w:p w14:paraId="662CD738" w14:textId="77777777" w:rsidR="008B39D0" w:rsidRPr="000961F5" w:rsidRDefault="008B39D0" w:rsidP="008B39D0">
            <w:pPr>
              <w:pStyle w:val="ListParagraph"/>
              <w:numPr>
                <w:ilvl w:val="0"/>
                <w:numId w:val="6"/>
              </w:numPr>
              <w:spacing w:after="39"/>
              <w:ind w:leftChars="0" w:left="234" w:hanging="234"/>
              <w:rPr>
                <w:lang w:eastAsia="x-none"/>
              </w:rPr>
            </w:pPr>
            <w:r w:rsidRPr="000961F5">
              <w:rPr>
                <w:lang w:eastAsia="x-none"/>
              </w:rPr>
              <w:t>Non-Clearing Participant Master</w:t>
            </w:r>
          </w:p>
          <w:p w14:paraId="61496B3D" w14:textId="77777777" w:rsidR="008B39D0" w:rsidRPr="000961F5" w:rsidRDefault="008B39D0" w:rsidP="008B39D0">
            <w:pPr>
              <w:pStyle w:val="ListParagraph"/>
              <w:numPr>
                <w:ilvl w:val="0"/>
                <w:numId w:val="6"/>
              </w:numPr>
              <w:spacing w:after="39"/>
              <w:ind w:leftChars="0" w:left="234" w:hanging="234"/>
              <w:rPr>
                <w:lang w:eastAsia="x-none"/>
              </w:rPr>
            </w:pPr>
            <w:r w:rsidRPr="000961F5">
              <w:rPr>
                <w:lang w:eastAsia="x-none"/>
              </w:rPr>
              <w:t>Non-Clearing Participant Bank Account Master</w:t>
            </w:r>
          </w:p>
          <w:p w14:paraId="58A3F294" w14:textId="77777777" w:rsidR="008B39D0" w:rsidRPr="000961F5" w:rsidRDefault="008B39D0" w:rsidP="008B39D0">
            <w:pPr>
              <w:pStyle w:val="ListParagraph"/>
              <w:numPr>
                <w:ilvl w:val="0"/>
                <w:numId w:val="6"/>
              </w:numPr>
              <w:spacing w:after="39"/>
              <w:ind w:leftChars="0" w:left="234" w:hanging="234"/>
              <w:rPr>
                <w:lang w:eastAsia="x-none"/>
              </w:rPr>
            </w:pPr>
            <w:r w:rsidRPr="000961F5">
              <w:rPr>
                <w:lang w:eastAsia="x-none"/>
              </w:rPr>
              <w:t>Calendar Master</w:t>
            </w:r>
          </w:p>
          <w:p w14:paraId="249DF56E" w14:textId="77777777" w:rsidR="008B39D0" w:rsidRPr="000961F5" w:rsidRDefault="008B39D0" w:rsidP="008B39D0">
            <w:pPr>
              <w:pStyle w:val="ListParagraph"/>
              <w:numPr>
                <w:ilvl w:val="0"/>
                <w:numId w:val="6"/>
              </w:numPr>
              <w:spacing w:after="39"/>
              <w:ind w:leftChars="0" w:left="234" w:hanging="234"/>
              <w:rPr>
                <w:lang w:eastAsia="x-none"/>
              </w:rPr>
            </w:pPr>
            <w:r w:rsidRPr="000961F5">
              <w:rPr>
                <w:lang w:eastAsia="x-none"/>
              </w:rPr>
              <w:t>ICL Member Information File</w:t>
            </w:r>
          </w:p>
          <w:p w14:paraId="5ADD3262" w14:textId="77777777" w:rsidR="008B39D0" w:rsidRPr="000961F5" w:rsidRDefault="008B39D0" w:rsidP="008B39D0">
            <w:pPr>
              <w:pStyle w:val="ListParagraph"/>
              <w:numPr>
                <w:ilvl w:val="0"/>
                <w:numId w:val="6"/>
              </w:numPr>
              <w:spacing w:after="39"/>
              <w:ind w:leftChars="0" w:left="234" w:hanging="234"/>
              <w:rPr>
                <w:lang w:eastAsia="x-none"/>
              </w:rPr>
            </w:pPr>
            <w:r w:rsidRPr="000961F5">
              <w:rPr>
                <w:lang w:eastAsia="x-none"/>
              </w:rPr>
              <w:t>Stock Master</w:t>
            </w:r>
          </w:p>
          <w:p w14:paraId="72E2C6FE" w14:textId="77777777" w:rsidR="008B39D0" w:rsidRPr="000961F5" w:rsidRDefault="008B39D0" w:rsidP="00EE24F6">
            <w:pPr>
              <w:pStyle w:val="ListParagraph"/>
              <w:spacing w:after="39"/>
              <w:ind w:leftChars="0" w:left="234"/>
              <w:rPr>
                <w:lang w:eastAsia="x-none"/>
              </w:rPr>
            </w:pPr>
          </w:p>
        </w:tc>
        <w:tc>
          <w:tcPr>
            <w:tcW w:w="3943" w:type="dxa"/>
          </w:tcPr>
          <w:p w14:paraId="00F905F9" w14:textId="77777777" w:rsidR="008B39D0" w:rsidRPr="000961F5" w:rsidRDefault="008B39D0" w:rsidP="00EE24F6">
            <w:pPr>
              <w:spacing w:after="39"/>
              <w:ind w:left="0"/>
              <w:rPr>
                <w:b/>
                <w:lang w:eastAsia="x-none"/>
              </w:rPr>
            </w:pPr>
            <w:r w:rsidRPr="000961F5">
              <w:rPr>
                <w:b/>
                <w:lang w:eastAsia="x-none"/>
              </w:rPr>
              <w:t>FINI -&gt; CCASS communications:</w:t>
            </w:r>
          </w:p>
          <w:p w14:paraId="6C66D322" w14:textId="77777777" w:rsidR="008B39D0" w:rsidRPr="000961F5" w:rsidRDefault="008B39D0" w:rsidP="00EE24F6">
            <w:pPr>
              <w:spacing w:after="39"/>
              <w:ind w:left="0"/>
              <w:rPr>
                <w:lang w:eastAsia="x-none"/>
              </w:rPr>
            </w:pPr>
            <w:r w:rsidRPr="000961F5">
              <w:rPr>
                <w:lang w:eastAsia="x-none"/>
              </w:rPr>
              <w:t>HKSCC to download data file from FINI and send to SRs via secured email.</w:t>
            </w:r>
          </w:p>
          <w:p w14:paraId="3FBEA99A" w14:textId="77777777" w:rsidR="008B39D0" w:rsidRPr="000961F5" w:rsidRDefault="008B39D0" w:rsidP="00EE24F6">
            <w:pPr>
              <w:spacing w:after="39"/>
              <w:ind w:left="0"/>
              <w:rPr>
                <w:lang w:eastAsia="x-none"/>
              </w:rPr>
            </w:pPr>
          </w:p>
          <w:p w14:paraId="107D4DB1" w14:textId="77777777" w:rsidR="008B39D0" w:rsidRPr="000961F5" w:rsidRDefault="008B39D0" w:rsidP="00EE24F6">
            <w:pPr>
              <w:spacing w:after="39"/>
              <w:ind w:left="0"/>
              <w:rPr>
                <w:b/>
                <w:lang w:eastAsia="x-none"/>
              </w:rPr>
            </w:pPr>
            <w:r w:rsidRPr="000961F5">
              <w:rPr>
                <w:b/>
                <w:lang w:eastAsia="x-none"/>
              </w:rPr>
              <w:t>CCASS -&gt; FINI communications:</w:t>
            </w:r>
          </w:p>
          <w:p w14:paraId="321A437D" w14:textId="77777777" w:rsidR="008B39D0" w:rsidRPr="000961F5" w:rsidRDefault="008B39D0" w:rsidP="00EE24F6">
            <w:pPr>
              <w:spacing w:after="39"/>
              <w:ind w:left="0"/>
              <w:rPr>
                <w:lang w:eastAsia="x-none"/>
              </w:rPr>
            </w:pPr>
            <w:r w:rsidRPr="000961F5">
              <w:rPr>
                <w:lang w:eastAsia="x-none"/>
              </w:rPr>
              <w:t>SRs to send to HKSCC via secured email, and HKEX ITD to run data patches</w:t>
            </w:r>
          </w:p>
        </w:tc>
      </w:tr>
      <w:tr w:rsidR="008B39D0" w:rsidRPr="000961F5" w14:paraId="12A30C61" w14:textId="77777777" w:rsidTr="00EE24F6">
        <w:tc>
          <w:tcPr>
            <w:tcW w:w="466" w:type="dxa"/>
            <w:vMerge/>
          </w:tcPr>
          <w:p w14:paraId="58B293BD" w14:textId="77777777" w:rsidR="008B39D0" w:rsidRPr="000961F5" w:rsidRDefault="008B39D0" w:rsidP="00EE24F6">
            <w:pPr>
              <w:spacing w:after="39"/>
              <w:ind w:left="0"/>
              <w:rPr>
                <w:lang w:eastAsia="x-none"/>
              </w:rPr>
            </w:pPr>
          </w:p>
        </w:tc>
        <w:tc>
          <w:tcPr>
            <w:tcW w:w="1939" w:type="dxa"/>
          </w:tcPr>
          <w:p w14:paraId="55DA8EB4" w14:textId="77777777" w:rsidR="008B39D0" w:rsidRPr="000961F5" w:rsidRDefault="008B39D0" w:rsidP="00EE24F6">
            <w:pPr>
              <w:spacing w:after="39"/>
              <w:ind w:left="0"/>
              <w:rPr>
                <w:lang w:eastAsia="x-none"/>
              </w:rPr>
            </w:pPr>
            <w:r w:rsidRPr="000961F5">
              <w:rPr>
                <w:lang w:eastAsia="x-none"/>
              </w:rPr>
              <w:t>FINI &lt;-&gt; SR</w:t>
            </w:r>
          </w:p>
        </w:tc>
        <w:tc>
          <w:tcPr>
            <w:tcW w:w="4111" w:type="dxa"/>
          </w:tcPr>
          <w:p w14:paraId="3CA16F73" w14:textId="77777777" w:rsidR="008B39D0" w:rsidRPr="000961F5" w:rsidRDefault="008B39D0" w:rsidP="00EE24F6">
            <w:pPr>
              <w:spacing w:after="39"/>
              <w:ind w:left="0"/>
              <w:rPr>
                <w:lang w:eastAsia="x-none"/>
              </w:rPr>
            </w:pPr>
            <w:r w:rsidRPr="000961F5">
              <w:rPr>
                <w:lang w:eastAsia="x-none"/>
              </w:rPr>
              <w:t>Data exchanges with SR would be suspended:</w:t>
            </w:r>
          </w:p>
          <w:p w14:paraId="183D6360" w14:textId="77777777" w:rsidR="008B39D0" w:rsidRPr="000961F5" w:rsidRDefault="008B39D0" w:rsidP="008B39D0">
            <w:pPr>
              <w:pStyle w:val="ListParagraph"/>
              <w:numPr>
                <w:ilvl w:val="0"/>
                <w:numId w:val="65"/>
              </w:numPr>
              <w:spacing w:after="39"/>
              <w:ind w:leftChars="0" w:left="234" w:hanging="234"/>
              <w:rPr>
                <w:lang w:eastAsia="x-none"/>
              </w:rPr>
            </w:pPr>
            <w:r w:rsidRPr="000961F5">
              <w:rPr>
                <w:lang w:eastAsia="x-none"/>
              </w:rPr>
              <w:t>Autopay Brokerage File</w:t>
            </w:r>
          </w:p>
          <w:p w14:paraId="061A1020" w14:textId="77777777" w:rsidR="008B39D0" w:rsidRPr="000961F5" w:rsidRDefault="008B39D0" w:rsidP="008B39D0">
            <w:pPr>
              <w:pStyle w:val="ListParagraph"/>
              <w:numPr>
                <w:ilvl w:val="0"/>
                <w:numId w:val="65"/>
              </w:numPr>
              <w:spacing w:after="39"/>
              <w:ind w:leftChars="0" w:left="234" w:hanging="234"/>
              <w:rPr>
                <w:lang w:eastAsia="x-none"/>
              </w:rPr>
            </w:pPr>
            <w:r w:rsidRPr="000961F5">
              <w:rPr>
                <w:lang w:eastAsia="x-none"/>
              </w:rPr>
              <w:t>EIPO Application File</w:t>
            </w:r>
          </w:p>
          <w:p w14:paraId="30E96295" w14:textId="77777777" w:rsidR="008B39D0" w:rsidRPr="000961F5" w:rsidRDefault="008B39D0" w:rsidP="008B39D0">
            <w:pPr>
              <w:pStyle w:val="ListParagraph"/>
              <w:numPr>
                <w:ilvl w:val="0"/>
                <w:numId w:val="65"/>
              </w:numPr>
              <w:spacing w:after="39"/>
              <w:ind w:leftChars="0" w:left="234" w:hanging="234"/>
              <w:rPr>
                <w:lang w:eastAsia="x-none"/>
              </w:rPr>
            </w:pPr>
            <w:r w:rsidRPr="000961F5">
              <w:rPr>
                <w:lang w:eastAsia="x-none"/>
              </w:rPr>
              <w:t>EIPO Allotment File</w:t>
            </w:r>
          </w:p>
          <w:p w14:paraId="0477C87F" w14:textId="77777777" w:rsidR="008B39D0" w:rsidRPr="000961F5" w:rsidRDefault="008B39D0" w:rsidP="008B39D0">
            <w:pPr>
              <w:pStyle w:val="ListParagraph"/>
              <w:numPr>
                <w:ilvl w:val="0"/>
                <w:numId w:val="65"/>
              </w:numPr>
              <w:spacing w:after="39"/>
              <w:ind w:leftChars="0" w:left="234" w:hanging="234"/>
              <w:rPr>
                <w:lang w:eastAsia="x-none"/>
              </w:rPr>
            </w:pPr>
            <w:r w:rsidRPr="000961F5">
              <w:rPr>
                <w:lang w:eastAsia="x-none"/>
              </w:rPr>
              <w:t>EIPO Final Allocation File</w:t>
            </w:r>
          </w:p>
          <w:p w14:paraId="025365DD" w14:textId="77777777" w:rsidR="008B39D0" w:rsidRPr="000961F5" w:rsidRDefault="008B39D0" w:rsidP="008B39D0">
            <w:pPr>
              <w:pStyle w:val="ListParagraph"/>
              <w:numPr>
                <w:ilvl w:val="0"/>
                <w:numId w:val="65"/>
              </w:numPr>
              <w:spacing w:after="39"/>
              <w:ind w:leftChars="0" w:left="234" w:hanging="234"/>
              <w:rPr>
                <w:lang w:eastAsia="x-none"/>
              </w:rPr>
            </w:pPr>
            <w:r w:rsidRPr="000961F5">
              <w:rPr>
                <w:lang w:eastAsia="x-none"/>
              </w:rPr>
              <w:t>EIPO Confirmed File</w:t>
            </w:r>
          </w:p>
          <w:p w14:paraId="54778BD4" w14:textId="77777777" w:rsidR="008B39D0" w:rsidRPr="000961F5" w:rsidRDefault="008B39D0" w:rsidP="008B39D0">
            <w:pPr>
              <w:pStyle w:val="ListParagraph"/>
              <w:numPr>
                <w:ilvl w:val="0"/>
                <w:numId w:val="65"/>
              </w:numPr>
              <w:spacing w:after="39"/>
              <w:ind w:leftChars="0" w:left="234" w:hanging="234"/>
              <w:rPr>
                <w:lang w:eastAsia="x-none"/>
              </w:rPr>
            </w:pPr>
            <w:r w:rsidRPr="000961F5">
              <w:rPr>
                <w:lang w:eastAsia="x-none"/>
              </w:rPr>
              <w:t>EIPO Unconfirmed File</w:t>
            </w:r>
          </w:p>
          <w:p w14:paraId="093C14DF" w14:textId="77777777" w:rsidR="008B39D0" w:rsidRPr="000961F5" w:rsidRDefault="008B39D0" w:rsidP="00EE24F6">
            <w:pPr>
              <w:pStyle w:val="ListParagraph"/>
              <w:spacing w:after="39"/>
              <w:ind w:leftChars="0" w:left="234"/>
              <w:rPr>
                <w:lang w:eastAsia="x-none"/>
              </w:rPr>
            </w:pPr>
          </w:p>
        </w:tc>
        <w:tc>
          <w:tcPr>
            <w:tcW w:w="3943" w:type="dxa"/>
          </w:tcPr>
          <w:p w14:paraId="60F952C0" w14:textId="77777777" w:rsidR="008B39D0" w:rsidRPr="000961F5" w:rsidRDefault="008B39D0" w:rsidP="00EE24F6">
            <w:pPr>
              <w:spacing w:after="39"/>
              <w:ind w:left="0"/>
              <w:rPr>
                <w:b/>
                <w:lang w:eastAsia="x-none"/>
              </w:rPr>
            </w:pPr>
            <w:r w:rsidRPr="000961F5">
              <w:rPr>
                <w:b/>
                <w:lang w:eastAsia="x-none"/>
              </w:rPr>
              <w:t>FINI -&gt; SR communications:</w:t>
            </w:r>
          </w:p>
          <w:p w14:paraId="57E8823D" w14:textId="77777777" w:rsidR="008B39D0" w:rsidRPr="000961F5" w:rsidRDefault="008B39D0" w:rsidP="00EE24F6">
            <w:pPr>
              <w:spacing w:after="39"/>
              <w:ind w:left="0"/>
              <w:rPr>
                <w:lang w:eastAsia="x-none"/>
              </w:rPr>
            </w:pPr>
            <w:r w:rsidRPr="000961F5">
              <w:rPr>
                <w:lang w:eastAsia="x-none"/>
              </w:rPr>
              <w:t>HKSCC to download data file from FINI and send to SRs via secured email.</w:t>
            </w:r>
          </w:p>
          <w:p w14:paraId="0DD94CFC" w14:textId="77777777" w:rsidR="008B39D0" w:rsidRPr="000961F5" w:rsidRDefault="008B39D0" w:rsidP="00EE24F6">
            <w:pPr>
              <w:spacing w:after="39"/>
              <w:ind w:left="0"/>
              <w:rPr>
                <w:lang w:eastAsia="x-none"/>
              </w:rPr>
            </w:pPr>
          </w:p>
          <w:p w14:paraId="646B0575" w14:textId="77777777" w:rsidR="008B39D0" w:rsidRPr="000961F5" w:rsidRDefault="008B39D0" w:rsidP="00EE24F6">
            <w:pPr>
              <w:spacing w:after="39"/>
              <w:ind w:left="0"/>
              <w:rPr>
                <w:b/>
                <w:lang w:eastAsia="x-none"/>
              </w:rPr>
            </w:pPr>
            <w:r w:rsidRPr="000961F5">
              <w:rPr>
                <w:b/>
                <w:lang w:eastAsia="x-none"/>
              </w:rPr>
              <w:t>SR -&gt; FINI communications:</w:t>
            </w:r>
          </w:p>
          <w:p w14:paraId="78BD5642" w14:textId="77777777" w:rsidR="008B39D0" w:rsidRPr="000961F5" w:rsidRDefault="008B39D0" w:rsidP="00EE24F6">
            <w:pPr>
              <w:spacing w:after="39"/>
              <w:ind w:left="0"/>
              <w:rPr>
                <w:lang w:eastAsia="x-none"/>
              </w:rPr>
            </w:pPr>
            <w:r w:rsidRPr="000961F5">
              <w:rPr>
                <w:lang w:eastAsia="x-none"/>
              </w:rPr>
              <w:t>SRs to send to HKSCC via secured email, and HKEX ITD to run data patches</w:t>
            </w:r>
          </w:p>
        </w:tc>
      </w:tr>
      <w:tr w:rsidR="008B39D0" w:rsidRPr="000961F5" w14:paraId="791CBBAE" w14:textId="77777777" w:rsidTr="00EE24F6">
        <w:tc>
          <w:tcPr>
            <w:tcW w:w="466" w:type="dxa"/>
            <w:vMerge/>
          </w:tcPr>
          <w:p w14:paraId="141E9605" w14:textId="77777777" w:rsidR="008B39D0" w:rsidRPr="000961F5" w:rsidRDefault="008B39D0" w:rsidP="00EE24F6">
            <w:pPr>
              <w:spacing w:after="39"/>
              <w:ind w:left="0"/>
              <w:rPr>
                <w:lang w:eastAsia="x-none"/>
              </w:rPr>
            </w:pPr>
          </w:p>
        </w:tc>
        <w:tc>
          <w:tcPr>
            <w:tcW w:w="1939" w:type="dxa"/>
          </w:tcPr>
          <w:p w14:paraId="746DFACE" w14:textId="77777777" w:rsidR="008B39D0" w:rsidRPr="000961F5" w:rsidRDefault="008B39D0" w:rsidP="00EE24F6">
            <w:pPr>
              <w:spacing w:after="39"/>
              <w:ind w:left="0"/>
              <w:rPr>
                <w:lang w:eastAsia="x-none"/>
              </w:rPr>
            </w:pPr>
            <w:r w:rsidRPr="000961F5">
              <w:rPr>
                <w:lang w:eastAsia="x-none"/>
              </w:rPr>
              <w:t>FINI &lt;-&gt; SWIFT SAA</w:t>
            </w:r>
          </w:p>
        </w:tc>
        <w:tc>
          <w:tcPr>
            <w:tcW w:w="4111" w:type="dxa"/>
          </w:tcPr>
          <w:p w14:paraId="3A3BAB7F" w14:textId="77777777" w:rsidR="008B39D0" w:rsidRPr="000961F5" w:rsidRDefault="008B39D0" w:rsidP="00EE24F6">
            <w:pPr>
              <w:spacing w:after="39"/>
              <w:ind w:left="0"/>
              <w:rPr>
                <w:lang w:eastAsia="x-none"/>
              </w:rPr>
            </w:pPr>
          </w:p>
          <w:p w14:paraId="1E2EE7F4" w14:textId="77777777" w:rsidR="008B39D0" w:rsidRPr="000961F5" w:rsidRDefault="008B39D0" w:rsidP="00EE24F6">
            <w:pPr>
              <w:spacing w:after="39"/>
              <w:ind w:left="0"/>
              <w:rPr>
                <w:lang w:eastAsia="x-none"/>
              </w:rPr>
            </w:pPr>
          </w:p>
        </w:tc>
        <w:tc>
          <w:tcPr>
            <w:tcW w:w="3943" w:type="dxa"/>
          </w:tcPr>
          <w:p w14:paraId="088533B1" w14:textId="77777777" w:rsidR="008B39D0" w:rsidRPr="000961F5" w:rsidRDefault="008B39D0" w:rsidP="00EE24F6">
            <w:pPr>
              <w:spacing w:after="39"/>
              <w:ind w:left="0"/>
              <w:rPr>
                <w:lang w:eastAsia="x-none"/>
              </w:rPr>
            </w:pPr>
          </w:p>
        </w:tc>
      </w:tr>
      <w:tr w:rsidR="008B39D0" w:rsidRPr="000961F5" w14:paraId="0F5E7639" w14:textId="77777777" w:rsidTr="00EE24F6">
        <w:tc>
          <w:tcPr>
            <w:tcW w:w="466" w:type="dxa"/>
            <w:vMerge/>
          </w:tcPr>
          <w:p w14:paraId="5E58ECC2" w14:textId="77777777" w:rsidR="008B39D0" w:rsidRPr="000961F5" w:rsidRDefault="008B39D0" w:rsidP="00EE24F6">
            <w:pPr>
              <w:spacing w:after="39"/>
              <w:ind w:left="0"/>
              <w:rPr>
                <w:lang w:eastAsia="x-none"/>
              </w:rPr>
            </w:pPr>
          </w:p>
        </w:tc>
        <w:tc>
          <w:tcPr>
            <w:tcW w:w="1939" w:type="dxa"/>
          </w:tcPr>
          <w:p w14:paraId="147FB3B5" w14:textId="77777777" w:rsidR="008B39D0" w:rsidRPr="000961F5" w:rsidRDefault="008B39D0" w:rsidP="00EE24F6">
            <w:pPr>
              <w:spacing w:after="39"/>
              <w:ind w:left="0"/>
              <w:rPr>
                <w:lang w:eastAsia="x-none"/>
              </w:rPr>
            </w:pPr>
            <w:r w:rsidRPr="000961F5">
              <w:rPr>
                <w:lang w:eastAsia="x-none"/>
              </w:rPr>
              <w:t>FINI &lt;-&gt; Mulesoft</w:t>
            </w:r>
          </w:p>
        </w:tc>
        <w:tc>
          <w:tcPr>
            <w:tcW w:w="4111" w:type="dxa"/>
          </w:tcPr>
          <w:p w14:paraId="021DE972" w14:textId="77777777" w:rsidR="008B39D0" w:rsidRPr="000961F5" w:rsidRDefault="008B39D0" w:rsidP="00EE24F6">
            <w:pPr>
              <w:spacing w:after="39"/>
              <w:ind w:left="0"/>
              <w:rPr>
                <w:lang w:eastAsia="x-none"/>
              </w:rPr>
            </w:pPr>
            <w:r w:rsidRPr="000961F5">
              <w:rPr>
                <w:lang w:eastAsia="x-none"/>
              </w:rPr>
              <w:t>API services (IPO_enquire, EIPO_add, EIPO_enquire) suspended</w:t>
            </w:r>
          </w:p>
          <w:p w14:paraId="509160DA" w14:textId="77777777" w:rsidR="008B39D0" w:rsidRPr="000961F5" w:rsidRDefault="008B39D0" w:rsidP="00EE24F6">
            <w:pPr>
              <w:spacing w:after="39"/>
              <w:ind w:left="0"/>
              <w:rPr>
                <w:lang w:eastAsia="x-none"/>
              </w:rPr>
            </w:pPr>
          </w:p>
        </w:tc>
        <w:tc>
          <w:tcPr>
            <w:tcW w:w="3943" w:type="dxa"/>
          </w:tcPr>
          <w:p w14:paraId="743D6C01" w14:textId="77777777" w:rsidR="008B39D0" w:rsidRPr="000961F5" w:rsidRDefault="008B39D0" w:rsidP="00EE24F6">
            <w:pPr>
              <w:spacing w:after="39"/>
              <w:ind w:left="0"/>
              <w:rPr>
                <w:lang w:eastAsia="x-none"/>
              </w:rPr>
            </w:pPr>
            <w:r w:rsidRPr="000961F5">
              <w:rPr>
                <w:lang w:eastAsia="x-none"/>
              </w:rPr>
              <w:t>Inform all that users API services have been suspended and that they should continue their operations using manual methods in the meantime.</w:t>
            </w:r>
          </w:p>
          <w:p w14:paraId="736546EA" w14:textId="77777777" w:rsidR="008B39D0" w:rsidRPr="000961F5" w:rsidRDefault="008B39D0" w:rsidP="00EE24F6">
            <w:pPr>
              <w:spacing w:after="39"/>
              <w:ind w:left="0"/>
              <w:rPr>
                <w:lang w:eastAsia="x-none"/>
              </w:rPr>
            </w:pPr>
          </w:p>
        </w:tc>
      </w:tr>
      <w:tr w:rsidR="008B39D0" w:rsidRPr="000961F5" w14:paraId="1769EEC9" w14:textId="77777777" w:rsidTr="00EE24F6">
        <w:tc>
          <w:tcPr>
            <w:tcW w:w="466" w:type="dxa"/>
            <w:vMerge/>
          </w:tcPr>
          <w:p w14:paraId="35EA1BE2" w14:textId="77777777" w:rsidR="008B39D0" w:rsidRPr="000961F5" w:rsidRDefault="008B39D0" w:rsidP="00EE24F6">
            <w:pPr>
              <w:spacing w:after="39"/>
              <w:ind w:left="0"/>
              <w:rPr>
                <w:lang w:eastAsia="x-none"/>
              </w:rPr>
            </w:pPr>
          </w:p>
        </w:tc>
        <w:tc>
          <w:tcPr>
            <w:tcW w:w="1939" w:type="dxa"/>
          </w:tcPr>
          <w:p w14:paraId="713C8943" w14:textId="77777777" w:rsidR="008B39D0" w:rsidRPr="000961F5" w:rsidRDefault="008B39D0" w:rsidP="00EE24F6">
            <w:pPr>
              <w:spacing w:after="39"/>
              <w:ind w:left="0"/>
              <w:rPr>
                <w:lang w:eastAsia="x-none"/>
              </w:rPr>
            </w:pPr>
            <w:r w:rsidRPr="000961F5">
              <w:rPr>
                <w:lang w:eastAsia="x-none"/>
              </w:rPr>
              <w:t>FINI &lt;-&gt; ForgeRock</w:t>
            </w:r>
          </w:p>
        </w:tc>
        <w:tc>
          <w:tcPr>
            <w:tcW w:w="4111" w:type="dxa"/>
          </w:tcPr>
          <w:p w14:paraId="3A6AB937" w14:textId="77777777" w:rsidR="008B39D0" w:rsidRPr="000961F5" w:rsidRDefault="008B39D0" w:rsidP="00EE24F6">
            <w:pPr>
              <w:spacing w:after="39"/>
              <w:ind w:left="0"/>
              <w:rPr>
                <w:lang w:eastAsia="x-none"/>
              </w:rPr>
            </w:pPr>
            <w:r w:rsidRPr="000961F5">
              <w:rPr>
                <w:lang w:eastAsia="x-none"/>
              </w:rPr>
              <w:t>All users unable to log in</w:t>
            </w:r>
          </w:p>
          <w:p w14:paraId="2B503FC9" w14:textId="77777777" w:rsidR="008B39D0" w:rsidRPr="000961F5" w:rsidRDefault="008B39D0" w:rsidP="00EE24F6">
            <w:pPr>
              <w:spacing w:after="39"/>
              <w:ind w:left="0"/>
              <w:rPr>
                <w:lang w:eastAsia="x-none"/>
              </w:rPr>
            </w:pPr>
          </w:p>
        </w:tc>
        <w:tc>
          <w:tcPr>
            <w:tcW w:w="3943" w:type="dxa"/>
          </w:tcPr>
          <w:p w14:paraId="40ABBC77" w14:textId="77777777" w:rsidR="008B39D0" w:rsidRPr="000961F5" w:rsidRDefault="008B39D0" w:rsidP="00EE24F6">
            <w:pPr>
              <w:spacing w:after="39"/>
              <w:ind w:left="0"/>
              <w:rPr>
                <w:lang w:eastAsia="x-none"/>
              </w:rPr>
            </w:pPr>
            <w:r w:rsidRPr="000961F5">
              <w:rPr>
                <w:lang w:eastAsia="x-none"/>
              </w:rPr>
              <w:t xml:space="preserve">All IPOs suspended until further notice </w:t>
            </w:r>
          </w:p>
        </w:tc>
      </w:tr>
    </w:tbl>
    <w:p w14:paraId="55FA486B" w14:textId="77777777" w:rsidR="008B39D0" w:rsidRPr="000961F5" w:rsidRDefault="008B39D0" w:rsidP="008B39D0">
      <w:pPr>
        <w:ind w:left="0"/>
        <w:rPr>
          <w:lang w:eastAsia="x-none"/>
        </w:rPr>
      </w:pPr>
    </w:p>
    <w:p w14:paraId="7DB921EF" w14:textId="77777777" w:rsidR="008B39D0" w:rsidRPr="000961F5" w:rsidRDefault="008B39D0" w:rsidP="008B39D0">
      <w:pPr>
        <w:pStyle w:val="Heading3"/>
      </w:pPr>
      <w:bookmarkStart w:id="1223" w:name="_Toc55308265"/>
      <w:bookmarkStart w:id="1224" w:name="_Toc55488863"/>
      <w:bookmarkStart w:id="1225" w:name="_Toc55495957"/>
      <w:bookmarkStart w:id="1226" w:name="_Toc62723007"/>
      <w:bookmarkStart w:id="1227" w:name="_Toc65058148"/>
      <w:bookmarkStart w:id="1228" w:name="_Toc65138950"/>
      <w:bookmarkStart w:id="1229" w:name="_Toc65145930"/>
      <w:r w:rsidRPr="000961F5">
        <w:t>Data access rights</w:t>
      </w:r>
      <w:bookmarkEnd w:id="1223"/>
      <w:bookmarkEnd w:id="1224"/>
      <w:bookmarkEnd w:id="1225"/>
      <w:bookmarkEnd w:id="1226"/>
      <w:bookmarkEnd w:id="1227"/>
      <w:bookmarkEnd w:id="1228"/>
      <w:bookmarkEnd w:id="1229"/>
    </w:p>
    <w:p w14:paraId="4257D1B3" w14:textId="77777777" w:rsidR="008B39D0" w:rsidRPr="000961F5" w:rsidRDefault="008B39D0" w:rsidP="008B39D0">
      <w:pPr>
        <w:spacing w:after="0"/>
        <w:ind w:left="0"/>
        <w:jc w:val="left"/>
      </w:pPr>
    </w:p>
    <w:p w14:paraId="3E148DE1" w14:textId="77777777" w:rsidR="008B39D0" w:rsidRPr="000961F5" w:rsidRDefault="008B39D0" w:rsidP="008B39D0">
      <w:pPr>
        <w:ind w:left="0"/>
      </w:pPr>
      <w:r w:rsidRPr="000961F5">
        <w:rPr>
          <w:lang w:eastAsia="x-none"/>
        </w:rPr>
        <w:t>There</w:t>
      </w:r>
      <w:r w:rsidRPr="000961F5">
        <w:t xml:space="preserve"> are two types of users requiring data access control:</w:t>
      </w:r>
    </w:p>
    <w:p w14:paraId="3593C003" w14:textId="77777777" w:rsidR="008B39D0" w:rsidRPr="000961F5" w:rsidRDefault="008B39D0" w:rsidP="008B39D0">
      <w:pPr>
        <w:pStyle w:val="ListParagraph"/>
        <w:numPr>
          <w:ilvl w:val="0"/>
          <w:numId w:val="71"/>
        </w:numPr>
        <w:spacing w:after="160" w:line="259" w:lineRule="auto"/>
        <w:ind w:leftChars="0"/>
        <w:contextualSpacing/>
        <w:jc w:val="left"/>
      </w:pPr>
      <w:r w:rsidRPr="000961F5">
        <w:t>Human Users</w:t>
      </w:r>
    </w:p>
    <w:p w14:paraId="003A13AD" w14:textId="77777777" w:rsidR="008B39D0" w:rsidRPr="000961F5" w:rsidRDefault="008B39D0" w:rsidP="008B39D0">
      <w:pPr>
        <w:pStyle w:val="ListParagraph"/>
        <w:numPr>
          <w:ilvl w:val="0"/>
          <w:numId w:val="71"/>
        </w:numPr>
        <w:spacing w:after="160" w:line="259" w:lineRule="auto"/>
        <w:ind w:leftChars="0"/>
        <w:contextualSpacing/>
        <w:jc w:val="left"/>
      </w:pPr>
      <w:r w:rsidRPr="000961F5">
        <w:lastRenderedPageBreak/>
        <w:t>Machine Profile (aka API users)</w:t>
      </w:r>
    </w:p>
    <w:p w14:paraId="4F118C7E" w14:textId="77777777" w:rsidR="008B39D0" w:rsidRPr="000961F5" w:rsidRDefault="008B39D0" w:rsidP="008B39D0">
      <w:pPr>
        <w:spacing w:after="0"/>
        <w:ind w:left="0"/>
        <w:jc w:val="left"/>
      </w:pPr>
    </w:p>
    <w:p w14:paraId="6F47A3E6" w14:textId="77777777" w:rsidR="008B39D0" w:rsidRPr="000961F5" w:rsidRDefault="008B39D0" w:rsidP="008B39D0">
      <w:pPr>
        <w:pStyle w:val="Heading4"/>
      </w:pPr>
      <w:bookmarkStart w:id="1230" w:name="_Toc55308266"/>
      <w:bookmarkStart w:id="1231" w:name="_Toc55488864"/>
      <w:bookmarkStart w:id="1232" w:name="_Toc55495958"/>
      <w:bookmarkStart w:id="1233" w:name="_Toc62723008"/>
      <w:bookmarkStart w:id="1234" w:name="_Toc65058149"/>
      <w:bookmarkStart w:id="1235" w:name="_Toc65138951"/>
      <w:bookmarkStart w:id="1236" w:name="_Toc65145931"/>
      <w:r w:rsidRPr="000961F5">
        <w:t>Human Users</w:t>
      </w:r>
      <w:bookmarkEnd w:id="1230"/>
      <w:bookmarkEnd w:id="1231"/>
      <w:bookmarkEnd w:id="1232"/>
      <w:bookmarkEnd w:id="1233"/>
      <w:bookmarkEnd w:id="1234"/>
      <w:bookmarkEnd w:id="1235"/>
      <w:bookmarkEnd w:id="1236"/>
    </w:p>
    <w:p w14:paraId="2A67ACE3" w14:textId="77777777" w:rsidR="008B39D0" w:rsidRPr="000961F5" w:rsidRDefault="008B39D0" w:rsidP="008B39D0">
      <w:pPr>
        <w:rPr>
          <w:lang w:eastAsia="x-none"/>
        </w:rPr>
      </w:pPr>
    </w:p>
    <w:p w14:paraId="66603D88" w14:textId="77777777" w:rsidR="008B39D0" w:rsidRPr="000961F5" w:rsidRDefault="008B39D0" w:rsidP="008B39D0">
      <w:pPr>
        <w:ind w:left="0"/>
        <w:rPr>
          <w:b/>
          <w:u w:val="single"/>
          <w:lang w:eastAsia="x-none"/>
        </w:rPr>
      </w:pPr>
      <w:r w:rsidRPr="000961F5">
        <w:rPr>
          <w:b/>
          <w:u w:val="single"/>
          <w:lang w:eastAsia="x-none"/>
        </w:rPr>
        <w:t>External Users</w:t>
      </w:r>
    </w:p>
    <w:p w14:paraId="152565AC" w14:textId="77777777" w:rsidR="008B39D0" w:rsidRPr="000961F5" w:rsidRDefault="008B39D0" w:rsidP="008B39D0">
      <w:pPr>
        <w:ind w:left="0"/>
      </w:pPr>
    </w:p>
    <w:p w14:paraId="56BA341A" w14:textId="77777777" w:rsidR="008B39D0" w:rsidRPr="000961F5" w:rsidRDefault="008B39D0" w:rsidP="008B39D0">
      <w:pPr>
        <w:ind w:left="0"/>
      </w:pPr>
      <w:r w:rsidRPr="000961F5">
        <w:t>A list of control requirements is presented below:</w:t>
      </w:r>
    </w:p>
    <w:tbl>
      <w:tblPr>
        <w:tblStyle w:val="TableGrid"/>
        <w:tblW w:w="0" w:type="auto"/>
        <w:tblLook w:val="04A0" w:firstRow="1" w:lastRow="0" w:firstColumn="1" w:lastColumn="0" w:noHBand="0" w:noVBand="1"/>
      </w:tblPr>
      <w:tblGrid>
        <w:gridCol w:w="3256"/>
        <w:gridCol w:w="3543"/>
        <w:gridCol w:w="2127"/>
      </w:tblGrid>
      <w:tr w:rsidR="008B39D0" w:rsidRPr="000961F5" w14:paraId="6800FE8D" w14:textId="77777777" w:rsidTr="00EE24F6">
        <w:tc>
          <w:tcPr>
            <w:tcW w:w="3256" w:type="dxa"/>
            <w:shd w:val="clear" w:color="auto" w:fill="C6D9F1" w:themeFill="text2" w:themeFillTint="33"/>
          </w:tcPr>
          <w:p w14:paraId="406DA143" w14:textId="77777777" w:rsidR="008B39D0" w:rsidRPr="000961F5" w:rsidRDefault="008B39D0" w:rsidP="00EE24F6">
            <w:pPr>
              <w:ind w:left="30"/>
              <w:jc w:val="left"/>
              <w:rPr>
                <w:b/>
              </w:rPr>
            </w:pPr>
            <w:r w:rsidRPr="000961F5">
              <w:rPr>
                <w:b/>
              </w:rPr>
              <w:t>Data</w:t>
            </w:r>
          </w:p>
        </w:tc>
        <w:tc>
          <w:tcPr>
            <w:tcW w:w="3543" w:type="dxa"/>
            <w:shd w:val="clear" w:color="auto" w:fill="C6D9F1" w:themeFill="text2" w:themeFillTint="33"/>
          </w:tcPr>
          <w:p w14:paraId="48D05CAF" w14:textId="77777777" w:rsidR="008B39D0" w:rsidRPr="000961F5" w:rsidRDefault="008B39D0" w:rsidP="00EE24F6">
            <w:pPr>
              <w:ind w:left="0"/>
              <w:rPr>
                <w:b/>
              </w:rPr>
            </w:pPr>
            <w:r w:rsidRPr="000961F5">
              <w:rPr>
                <w:b/>
              </w:rPr>
              <w:t>Example</w:t>
            </w:r>
          </w:p>
        </w:tc>
        <w:tc>
          <w:tcPr>
            <w:tcW w:w="2127" w:type="dxa"/>
            <w:shd w:val="clear" w:color="auto" w:fill="C6D9F1" w:themeFill="text2" w:themeFillTint="33"/>
          </w:tcPr>
          <w:p w14:paraId="7C807B24" w14:textId="77777777" w:rsidR="008B39D0" w:rsidRPr="000961F5" w:rsidRDefault="008B39D0" w:rsidP="00EE24F6">
            <w:pPr>
              <w:ind w:left="0"/>
              <w:jc w:val="left"/>
              <w:rPr>
                <w:b/>
              </w:rPr>
            </w:pPr>
            <w:r w:rsidRPr="000961F5">
              <w:rPr>
                <w:b/>
              </w:rPr>
              <w:t>Control</w:t>
            </w:r>
          </w:p>
        </w:tc>
      </w:tr>
      <w:tr w:rsidR="008B39D0" w:rsidRPr="000961F5" w14:paraId="66772CAC" w14:textId="77777777" w:rsidTr="00EE24F6">
        <w:tc>
          <w:tcPr>
            <w:tcW w:w="3256" w:type="dxa"/>
          </w:tcPr>
          <w:p w14:paraId="09324569" w14:textId="77777777" w:rsidR="008B39D0" w:rsidRPr="000961F5" w:rsidRDefault="008B39D0" w:rsidP="00EE24F6">
            <w:pPr>
              <w:ind w:left="30"/>
              <w:jc w:val="left"/>
            </w:pPr>
            <w:r w:rsidRPr="000961F5">
              <w:t>Reference Data without Chinese Wall restriction</w:t>
            </w:r>
            <w:r w:rsidRPr="000961F5">
              <w:rPr>
                <w:vertAlign w:val="superscript"/>
              </w:rPr>
              <w:t>1</w:t>
            </w:r>
          </w:p>
        </w:tc>
        <w:tc>
          <w:tcPr>
            <w:tcW w:w="3543" w:type="dxa"/>
          </w:tcPr>
          <w:p w14:paraId="689D8CFB" w14:textId="77777777" w:rsidR="008B39D0" w:rsidRPr="000961F5" w:rsidRDefault="008B39D0" w:rsidP="00EE24F6">
            <w:pPr>
              <w:spacing w:after="0"/>
              <w:ind w:left="0"/>
            </w:pPr>
            <w:r w:rsidRPr="000961F5">
              <w:t>IPO Reference data (general view as defined in section 2.4.3.2)</w:t>
            </w:r>
          </w:p>
        </w:tc>
        <w:tc>
          <w:tcPr>
            <w:tcW w:w="2127" w:type="dxa"/>
          </w:tcPr>
          <w:p w14:paraId="7F367017" w14:textId="77777777" w:rsidR="008B39D0" w:rsidRPr="000961F5" w:rsidRDefault="008B39D0" w:rsidP="00EE24F6">
            <w:pPr>
              <w:ind w:left="0"/>
              <w:jc w:val="left"/>
            </w:pPr>
            <w:r w:rsidRPr="000961F5">
              <w:t>Functional role</w:t>
            </w:r>
          </w:p>
        </w:tc>
      </w:tr>
      <w:tr w:rsidR="008B39D0" w:rsidRPr="000961F5" w14:paraId="3D4941BD" w14:textId="77777777" w:rsidTr="00EE24F6">
        <w:tc>
          <w:tcPr>
            <w:tcW w:w="3256" w:type="dxa"/>
          </w:tcPr>
          <w:p w14:paraId="04F9A851" w14:textId="77777777" w:rsidR="008B39D0" w:rsidRPr="000961F5" w:rsidRDefault="008B39D0" w:rsidP="00EE24F6">
            <w:pPr>
              <w:ind w:left="30"/>
              <w:jc w:val="left"/>
            </w:pPr>
            <w:r w:rsidRPr="000961F5">
              <w:t>Reference Data with Chinese Wall restriction</w:t>
            </w:r>
          </w:p>
        </w:tc>
        <w:tc>
          <w:tcPr>
            <w:tcW w:w="3543" w:type="dxa"/>
          </w:tcPr>
          <w:p w14:paraId="78BAD921" w14:textId="77777777" w:rsidR="008B39D0" w:rsidRPr="000961F5" w:rsidRDefault="008B39D0" w:rsidP="00EE24F6">
            <w:pPr>
              <w:ind w:left="0"/>
            </w:pPr>
            <w:r w:rsidRPr="000961F5">
              <w:t>IPO Reference data (limited view as defined in section 2.4.3.2)</w:t>
            </w:r>
          </w:p>
        </w:tc>
        <w:tc>
          <w:tcPr>
            <w:tcW w:w="2127" w:type="dxa"/>
          </w:tcPr>
          <w:p w14:paraId="3328BF8D" w14:textId="77777777" w:rsidR="008B39D0" w:rsidRPr="000961F5" w:rsidRDefault="008B39D0" w:rsidP="00EE24F6">
            <w:pPr>
              <w:ind w:left="0"/>
              <w:jc w:val="left"/>
            </w:pPr>
            <w:r w:rsidRPr="000961F5">
              <w:t>Functional role, Company, Team</w:t>
            </w:r>
          </w:p>
        </w:tc>
      </w:tr>
      <w:tr w:rsidR="008B39D0" w:rsidRPr="000961F5" w14:paraId="2E948848" w14:textId="77777777" w:rsidTr="00EE24F6">
        <w:tc>
          <w:tcPr>
            <w:tcW w:w="3256" w:type="dxa"/>
          </w:tcPr>
          <w:p w14:paraId="3E6BCE5F" w14:textId="77777777" w:rsidR="008B39D0" w:rsidRPr="000961F5" w:rsidRDefault="008B39D0" w:rsidP="00EE24F6">
            <w:pPr>
              <w:ind w:left="30"/>
              <w:jc w:val="left"/>
            </w:pPr>
            <w:r w:rsidRPr="000961F5">
              <w:t>Transaction Data</w:t>
            </w:r>
            <w:r w:rsidRPr="000961F5">
              <w:rPr>
                <w:vertAlign w:val="superscript"/>
              </w:rPr>
              <w:t>2</w:t>
            </w:r>
            <w:r w:rsidRPr="000961F5">
              <w:t xml:space="preserve"> without Chinese Wall restriction</w:t>
            </w:r>
          </w:p>
        </w:tc>
        <w:tc>
          <w:tcPr>
            <w:tcW w:w="3543" w:type="dxa"/>
          </w:tcPr>
          <w:p w14:paraId="48D8DCC4" w14:textId="77777777" w:rsidR="008B39D0" w:rsidRPr="000961F5" w:rsidRDefault="008B39D0" w:rsidP="00EE24F6">
            <w:pPr>
              <w:ind w:left="0"/>
            </w:pPr>
            <w:r w:rsidRPr="000961F5">
              <w:t>EIPO application data</w:t>
            </w:r>
          </w:p>
        </w:tc>
        <w:tc>
          <w:tcPr>
            <w:tcW w:w="2127" w:type="dxa"/>
          </w:tcPr>
          <w:p w14:paraId="429A2544" w14:textId="77777777" w:rsidR="008B39D0" w:rsidRPr="000961F5" w:rsidRDefault="008B39D0" w:rsidP="00EE24F6">
            <w:pPr>
              <w:ind w:left="0"/>
              <w:jc w:val="left"/>
            </w:pPr>
            <w:r w:rsidRPr="000961F5">
              <w:t>Functional role, Company</w:t>
            </w:r>
          </w:p>
        </w:tc>
      </w:tr>
      <w:tr w:rsidR="008B39D0" w:rsidRPr="000961F5" w14:paraId="5EEED6C8" w14:textId="77777777" w:rsidTr="00EE24F6">
        <w:tc>
          <w:tcPr>
            <w:tcW w:w="3256" w:type="dxa"/>
          </w:tcPr>
          <w:p w14:paraId="133CFF30" w14:textId="77777777" w:rsidR="008B39D0" w:rsidRPr="000961F5" w:rsidRDefault="008B39D0" w:rsidP="00EE24F6">
            <w:pPr>
              <w:ind w:left="30"/>
              <w:jc w:val="left"/>
            </w:pPr>
            <w:r w:rsidRPr="000961F5">
              <w:t>Transaction Data with Chinese Wall restriction</w:t>
            </w:r>
          </w:p>
        </w:tc>
        <w:tc>
          <w:tcPr>
            <w:tcW w:w="3543" w:type="dxa"/>
          </w:tcPr>
          <w:p w14:paraId="26167D6D" w14:textId="77777777" w:rsidR="008B39D0" w:rsidRPr="000961F5" w:rsidRDefault="008B39D0" w:rsidP="00EE24F6">
            <w:pPr>
              <w:ind w:left="0"/>
            </w:pPr>
            <w:r w:rsidRPr="000961F5">
              <w:t>EIPO application file</w:t>
            </w:r>
            <w:r w:rsidRPr="000961F5">
              <w:rPr>
                <w:vertAlign w:val="superscript"/>
              </w:rPr>
              <w:t>3</w:t>
            </w:r>
          </w:p>
          <w:p w14:paraId="47D67FC9" w14:textId="77777777" w:rsidR="008B39D0" w:rsidRPr="000961F5" w:rsidRDefault="008B39D0" w:rsidP="00EE24F6">
            <w:pPr>
              <w:ind w:left="0"/>
            </w:pPr>
            <w:r w:rsidRPr="000961F5">
              <w:t>Placee List</w:t>
            </w:r>
            <w:r w:rsidRPr="000961F5">
              <w:rPr>
                <w:vertAlign w:val="superscript"/>
              </w:rPr>
              <w:t>4</w:t>
            </w:r>
          </w:p>
        </w:tc>
        <w:tc>
          <w:tcPr>
            <w:tcW w:w="2127" w:type="dxa"/>
          </w:tcPr>
          <w:p w14:paraId="0AF11CE9" w14:textId="77777777" w:rsidR="008B39D0" w:rsidRPr="000961F5" w:rsidRDefault="008B39D0" w:rsidP="00EE24F6">
            <w:pPr>
              <w:ind w:left="0"/>
              <w:jc w:val="left"/>
            </w:pPr>
            <w:r w:rsidRPr="000961F5">
              <w:t>Functional role, Company, Team</w:t>
            </w:r>
          </w:p>
        </w:tc>
      </w:tr>
    </w:tbl>
    <w:p w14:paraId="0BB2A315" w14:textId="77777777" w:rsidR="008B39D0" w:rsidRPr="000961F5" w:rsidRDefault="008B39D0" w:rsidP="008B39D0">
      <w:pPr>
        <w:ind w:left="0"/>
      </w:pPr>
      <w:r w:rsidRPr="000961F5">
        <w:t>Notes:</w:t>
      </w:r>
    </w:p>
    <w:p w14:paraId="5F2709BC" w14:textId="77777777" w:rsidR="008B39D0" w:rsidRPr="000961F5" w:rsidRDefault="008B39D0" w:rsidP="008B39D0">
      <w:pPr>
        <w:pStyle w:val="ListParagraph"/>
        <w:numPr>
          <w:ilvl w:val="0"/>
          <w:numId w:val="72"/>
        </w:numPr>
        <w:spacing w:after="160" w:line="259" w:lineRule="auto"/>
        <w:ind w:leftChars="0"/>
        <w:contextualSpacing/>
        <w:jc w:val="left"/>
      </w:pPr>
      <w:r w:rsidRPr="000961F5">
        <w:t>Chinese Wall restriction: data access (e.g. access to the Placee List of a particular IPO case) is segregated within the same Company. In FINI, it is expected the access is segregated by Team. Such Team access right is defined per IPO case in FINI.</w:t>
      </w:r>
    </w:p>
    <w:p w14:paraId="77AD5878" w14:textId="77777777" w:rsidR="008B39D0" w:rsidRPr="000961F5" w:rsidRDefault="008B39D0" w:rsidP="008B39D0">
      <w:pPr>
        <w:pStyle w:val="ListParagraph"/>
        <w:numPr>
          <w:ilvl w:val="0"/>
          <w:numId w:val="72"/>
        </w:numPr>
        <w:spacing w:after="160" w:line="259" w:lineRule="auto"/>
        <w:ind w:leftChars="0"/>
        <w:contextualSpacing/>
        <w:jc w:val="left"/>
      </w:pPr>
      <w:r w:rsidRPr="000961F5">
        <w:t>Transaction Data means the EIPO application and Placee List information in FINI</w:t>
      </w:r>
    </w:p>
    <w:p w14:paraId="5027F85E" w14:textId="77777777" w:rsidR="008B39D0" w:rsidRPr="000961F5" w:rsidRDefault="008B39D0" w:rsidP="008B39D0">
      <w:pPr>
        <w:pStyle w:val="ListParagraph"/>
        <w:numPr>
          <w:ilvl w:val="0"/>
          <w:numId w:val="72"/>
        </w:numPr>
        <w:spacing w:after="160" w:line="259" w:lineRule="auto"/>
        <w:ind w:leftChars="0"/>
        <w:contextualSpacing/>
        <w:jc w:val="left"/>
      </w:pPr>
      <w:r w:rsidRPr="000961F5">
        <w:t>EIPO application file can be accessed by specific ShareRegistrar team as defined in Advisor List.</w:t>
      </w:r>
    </w:p>
    <w:p w14:paraId="287002E5" w14:textId="77777777" w:rsidR="008B39D0" w:rsidRPr="000961F5" w:rsidRDefault="008B39D0" w:rsidP="008B39D0">
      <w:pPr>
        <w:pStyle w:val="ListParagraph"/>
        <w:numPr>
          <w:ilvl w:val="0"/>
          <w:numId w:val="72"/>
        </w:numPr>
        <w:spacing w:after="160" w:line="259" w:lineRule="auto"/>
        <w:ind w:leftChars="0"/>
        <w:contextualSpacing/>
        <w:jc w:val="left"/>
      </w:pPr>
      <w:r w:rsidRPr="000961F5">
        <w:t>Placee List accessed by SFC (a specific functional role) is a whole list view by a specific team within SFC.</w:t>
      </w:r>
    </w:p>
    <w:p w14:paraId="6C2BCF60" w14:textId="77777777" w:rsidR="008B39D0" w:rsidRPr="000961F5" w:rsidRDefault="008B39D0" w:rsidP="008B39D0">
      <w:pPr>
        <w:ind w:left="0"/>
      </w:pPr>
      <w:r w:rsidRPr="000961F5">
        <w:t>In general, the data access is governed by attributes of human user as described below:</w:t>
      </w:r>
    </w:p>
    <w:p w14:paraId="67BF7AF4" w14:textId="77777777" w:rsidR="008B39D0" w:rsidRPr="000961F5" w:rsidRDefault="008B39D0" w:rsidP="008B39D0">
      <w:pPr>
        <w:pStyle w:val="ListParagraph"/>
        <w:numPr>
          <w:ilvl w:val="0"/>
          <w:numId w:val="73"/>
        </w:numPr>
        <w:spacing w:after="160" w:line="259" w:lineRule="auto"/>
        <w:ind w:leftChars="0"/>
        <w:contextualSpacing/>
        <w:jc w:val="left"/>
      </w:pPr>
      <w:r w:rsidRPr="000961F5">
        <w:t>Functional role which defined as the ‘Identity’ + ‘Function’ (for details, please refer to 2.4.2 User Management).  It controls the functional access (i.e. the menu item displayed for user in GUI) of a user. Some general data such as IPO reference data will be available for user as long as the functional role is assigned.</w:t>
      </w:r>
    </w:p>
    <w:p w14:paraId="37DCBDD4" w14:textId="77777777" w:rsidR="008B39D0" w:rsidRPr="000961F5" w:rsidRDefault="008B39D0" w:rsidP="008B39D0">
      <w:pPr>
        <w:pStyle w:val="ListParagraph"/>
        <w:numPr>
          <w:ilvl w:val="0"/>
          <w:numId w:val="73"/>
        </w:numPr>
        <w:spacing w:after="160" w:line="259" w:lineRule="auto"/>
        <w:ind w:leftChars="0"/>
        <w:contextualSpacing/>
        <w:jc w:val="left"/>
      </w:pPr>
      <w:r w:rsidRPr="000961F5">
        <w:lastRenderedPageBreak/>
        <w:t>Company/Team – an additional layer of data access control on top of the Functional role.  It limits the amount of data the user can access by either a filtering by Company, or filtering by Company+Team.</w:t>
      </w:r>
    </w:p>
    <w:p w14:paraId="2A6B4A07" w14:textId="77777777" w:rsidR="008B39D0" w:rsidRPr="000961F5" w:rsidRDefault="008B39D0" w:rsidP="008B39D0">
      <w:pPr>
        <w:pStyle w:val="ListParagraph"/>
        <w:numPr>
          <w:ilvl w:val="0"/>
          <w:numId w:val="73"/>
        </w:numPr>
        <w:spacing w:after="160" w:line="259" w:lineRule="auto"/>
        <w:ind w:leftChars="0"/>
        <w:contextualSpacing/>
        <w:jc w:val="left"/>
      </w:pPr>
      <w:r w:rsidRPr="000961F5">
        <w:t>Exceptions to the above:</w:t>
      </w:r>
    </w:p>
    <w:p w14:paraId="7103CA7A" w14:textId="77777777" w:rsidR="008B39D0" w:rsidRPr="000961F5" w:rsidRDefault="008B39D0" w:rsidP="008B39D0">
      <w:pPr>
        <w:pStyle w:val="ListParagraph"/>
        <w:numPr>
          <w:ilvl w:val="1"/>
          <w:numId w:val="73"/>
        </w:numPr>
        <w:spacing w:after="160" w:line="259" w:lineRule="auto"/>
        <w:ind w:leftChars="0"/>
        <w:contextualSpacing/>
        <w:jc w:val="left"/>
      </w:pPr>
      <w:r w:rsidRPr="000961F5">
        <w:t>the regulator function (i.e. functions for SFC). The access control should be based on Functional Role and Team (due to ‘Chinese Wall’ restriction per IPO case), but the function will provide access to data of ALL companies.</w:t>
      </w:r>
    </w:p>
    <w:p w14:paraId="397BA5A7" w14:textId="77777777" w:rsidR="008B39D0" w:rsidRPr="000961F5" w:rsidRDefault="008B39D0" w:rsidP="008B39D0">
      <w:pPr>
        <w:pStyle w:val="ListParagraph"/>
        <w:numPr>
          <w:ilvl w:val="1"/>
          <w:numId w:val="73"/>
        </w:numPr>
        <w:spacing w:after="160" w:line="259" w:lineRule="auto"/>
        <w:ind w:leftChars="0"/>
        <w:contextualSpacing/>
        <w:jc w:val="left"/>
      </w:pPr>
      <w:r w:rsidRPr="000961F5">
        <w:t>The Designated Bank function to perform approval of the pre-funding. Each Clearing Participant has appointed a designated bank for the funding of EIPO. So the designated bank user will need to view the EIPO information of the Clearing Participant, and be able to approve the pre-funding of that Clearing Participant.  The relationship between Clearing Participant and Designated Bank is represented in the CCASS reference data, in which the Bank Code can be used to identify such relationship.</w:t>
      </w:r>
    </w:p>
    <w:p w14:paraId="578ED0E8" w14:textId="77777777" w:rsidR="008B39D0" w:rsidRPr="000961F5" w:rsidRDefault="008B39D0" w:rsidP="008B39D0">
      <w:pPr>
        <w:pStyle w:val="ListParagraph"/>
        <w:spacing w:after="160" w:line="259" w:lineRule="auto"/>
        <w:ind w:leftChars="0" w:left="1080"/>
        <w:contextualSpacing/>
        <w:jc w:val="left"/>
      </w:pPr>
    </w:p>
    <w:p w14:paraId="1CF13AEF" w14:textId="77777777" w:rsidR="008B39D0" w:rsidRPr="000961F5" w:rsidRDefault="008B39D0" w:rsidP="008B39D0">
      <w:pPr>
        <w:pStyle w:val="ListParagraph"/>
        <w:spacing w:after="160" w:line="259" w:lineRule="auto"/>
        <w:ind w:leftChars="0" w:left="1080"/>
        <w:contextualSpacing/>
        <w:jc w:val="left"/>
      </w:pPr>
      <w:r w:rsidRPr="000961F5">
        <w:t>The Bank Code will be setup as the ‘Identity code’ in the IdP, and it can be used to lookup the relevant Clearing Participants from either the Clearing Participant Master file (for HKD IPO) or Designated Bank Master file (for non-HKD IPO).  The relationship can be illustrated in the diagrams below:</w:t>
      </w:r>
    </w:p>
    <w:p w14:paraId="6D6EB6D1" w14:textId="77777777" w:rsidR="008B39D0" w:rsidRPr="000961F5" w:rsidRDefault="008B39D0" w:rsidP="008B39D0">
      <w:pPr>
        <w:pStyle w:val="ListParagraph"/>
        <w:spacing w:after="160" w:line="259" w:lineRule="auto"/>
        <w:ind w:leftChars="0" w:left="1080"/>
        <w:contextualSpacing/>
        <w:jc w:val="left"/>
      </w:pPr>
    </w:p>
    <w:p w14:paraId="4B686184" w14:textId="77777777" w:rsidR="008B39D0" w:rsidRPr="000961F5" w:rsidRDefault="008B39D0" w:rsidP="008B39D0">
      <w:pPr>
        <w:pStyle w:val="ListParagraph"/>
        <w:spacing w:after="160" w:line="259" w:lineRule="auto"/>
        <w:ind w:leftChars="0" w:left="1080"/>
        <w:contextualSpacing/>
        <w:jc w:val="left"/>
      </w:pPr>
      <w:r w:rsidRPr="00381BCA">
        <w:rPr>
          <w:noProof/>
          <w:lang w:eastAsia="zh-CN"/>
        </w:rPr>
        <w:drawing>
          <wp:inline distT="0" distB="0" distL="0" distR="0" wp14:anchorId="20619746" wp14:editId="5AF5181E">
            <wp:extent cx="4540103" cy="1352011"/>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53453" cy="1355987"/>
                    </a:xfrm>
                    <a:prstGeom prst="rect">
                      <a:avLst/>
                    </a:prstGeom>
                    <a:noFill/>
                  </pic:spPr>
                </pic:pic>
              </a:graphicData>
            </a:graphic>
          </wp:inline>
        </w:drawing>
      </w:r>
    </w:p>
    <w:p w14:paraId="7E71ECE0" w14:textId="77777777" w:rsidR="008B39D0" w:rsidRPr="000961F5" w:rsidRDefault="008B39D0" w:rsidP="008B39D0">
      <w:pPr>
        <w:pStyle w:val="ListParagraph"/>
        <w:spacing w:after="160" w:line="259" w:lineRule="auto"/>
        <w:ind w:leftChars="0" w:left="1080"/>
        <w:contextualSpacing/>
        <w:jc w:val="left"/>
      </w:pPr>
      <w:r w:rsidRPr="00381BCA">
        <w:rPr>
          <w:noProof/>
          <w:lang w:eastAsia="zh-CN"/>
        </w:rPr>
        <w:lastRenderedPageBreak/>
        <w:drawing>
          <wp:inline distT="0" distB="0" distL="0" distR="0" wp14:anchorId="07AB1FE0" wp14:editId="4AF29A35">
            <wp:extent cx="4529455" cy="1361427"/>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39294" cy="1364384"/>
                    </a:xfrm>
                    <a:prstGeom prst="rect">
                      <a:avLst/>
                    </a:prstGeom>
                    <a:noFill/>
                  </pic:spPr>
                </pic:pic>
              </a:graphicData>
            </a:graphic>
          </wp:inline>
        </w:drawing>
      </w:r>
    </w:p>
    <w:p w14:paraId="73994B1A" w14:textId="77777777" w:rsidR="008B39D0" w:rsidRPr="000961F5" w:rsidRDefault="008B39D0" w:rsidP="008B39D0">
      <w:pPr>
        <w:pStyle w:val="ListParagraph"/>
        <w:spacing w:after="160" w:line="259" w:lineRule="auto"/>
        <w:ind w:leftChars="0" w:left="1080"/>
        <w:contextualSpacing/>
        <w:jc w:val="left"/>
      </w:pPr>
    </w:p>
    <w:p w14:paraId="5AE31CDB" w14:textId="77777777" w:rsidR="008B39D0" w:rsidRPr="000961F5" w:rsidRDefault="008B39D0" w:rsidP="008B39D0">
      <w:pPr>
        <w:pStyle w:val="ListParagraph"/>
        <w:spacing w:after="160" w:line="259" w:lineRule="auto"/>
        <w:ind w:leftChars="0" w:left="1080"/>
        <w:contextualSpacing/>
        <w:jc w:val="left"/>
      </w:pPr>
      <w:r w:rsidRPr="000961F5">
        <w:t>In the example above, the user of Designated Bank (with ID=004) will be able to view the EIPO and approve the pre-funding of the Clearing Participant with ID=C12345 (assuming the right function role assigned).</w:t>
      </w:r>
    </w:p>
    <w:p w14:paraId="55D6D380" w14:textId="77777777" w:rsidR="008B39D0" w:rsidRPr="000961F5" w:rsidRDefault="008B39D0" w:rsidP="008B39D0">
      <w:pPr>
        <w:ind w:left="0"/>
        <w:rPr>
          <w:b/>
          <w:lang w:eastAsia="x-none"/>
        </w:rPr>
      </w:pPr>
    </w:p>
    <w:p w14:paraId="2D7CBC74" w14:textId="77777777" w:rsidR="008B39D0" w:rsidRPr="000961F5" w:rsidRDefault="008B39D0" w:rsidP="008B39D0">
      <w:pPr>
        <w:ind w:left="0"/>
        <w:rPr>
          <w:b/>
          <w:u w:val="single"/>
          <w:lang w:eastAsia="x-none"/>
        </w:rPr>
      </w:pPr>
      <w:r w:rsidRPr="000961F5">
        <w:rPr>
          <w:b/>
          <w:u w:val="single"/>
          <w:lang w:eastAsia="x-none"/>
        </w:rPr>
        <w:t>Internal Users</w:t>
      </w:r>
    </w:p>
    <w:p w14:paraId="255677A6" w14:textId="77777777" w:rsidR="008B39D0" w:rsidRPr="000961F5" w:rsidRDefault="008B39D0" w:rsidP="008B39D0">
      <w:pPr>
        <w:ind w:left="0"/>
        <w:rPr>
          <w:lang w:eastAsia="x-none"/>
        </w:rPr>
      </w:pPr>
    </w:p>
    <w:p w14:paraId="0138D60D" w14:textId="77777777" w:rsidR="008B39D0" w:rsidRPr="000961F5" w:rsidRDefault="008B39D0" w:rsidP="008B39D0">
      <w:pPr>
        <w:ind w:left="0"/>
      </w:pPr>
      <w:r w:rsidRPr="000961F5">
        <w:t>The control of data access can be grouped as follow:</w:t>
      </w:r>
    </w:p>
    <w:tbl>
      <w:tblPr>
        <w:tblStyle w:val="TableGrid"/>
        <w:tblW w:w="0" w:type="auto"/>
        <w:tblLook w:val="04A0" w:firstRow="1" w:lastRow="0" w:firstColumn="1" w:lastColumn="0" w:noHBand="0" w:noVBand="1"/>
      </w:tblPr>
      <w:tblGrid>
        <w:gridCol w:w="2122"/>
        <w:gridCol w:w="2693"/>
        <w:gridCol w:w="4201"/>
      </w:tblGrid>
      <w:tr w:rsidR="008B39D0" w:rsidRPr="000961F5" w14:paraId="7C93DEDA" w14:textId="77777777" w:rsidTr="00EE24F6">
        <w:tc>
          <w:tcPr>
            <w:tcW w:w="2122" w:type="dxa"/>
            <w:shd w:val="clear" w:color="auto" w:fill="C6D9F1" w:themeFill="text2" w:themeFillTint="33"/>
          </w:tcPr>
          <w:p w14:paraId="7C7873C8" w14:textId="77777777" w:rsidR="008B39D0" w:rsidRPr="000961F5" w:rsidRDefault="008B39D0" w:rsidP="00EE24F6">
            <w:pPr>
              <w:ind w:left="0"/>
              <w:rPr>
                <w:b/>
              </w:rPr>
            </w:pPr>
            <w:r w:rsidRPr="000961F5">
              <w:rPr>
                <w:b/>
              </w:rPr>
              <w:t>User group</w:t>
            </w:r>
          </w:p>
        </w:tc>
        <w:tc>
          <w:tcPr>
            <w:tcW w:w="2693" w:type="dxa"/>
            <w:shd w:val="clear" w:color="auto" w:fill="C6D9F1" w:themeFill="text2" w:themeFillTint="33"/>
          </w:tcPr>
          <w:p w14:paraId="33FEAF4D" w14:textId="77777777" w:rsidR="008B39D0" w:rsidRPr="000961F5" w:rsidRDefault="008B39D0" w:rsidP="00EE24F6">
            <w:pPr>
              <w:ind w:left="0"/>
              <w:rPr>
                <w:b/>
              </w:rPr>
            </w:pPr>
            <w:r w:rsidRPr="000961F5">
              <w:rPr>
                <w:b/>
              </w:rPr>
              <w:t>Functional Role control</w:t>
            </w:r>
          </w:p>
        </w:tc>
        <w:tc>
          <w:tcPr>
            <w:tcW w:w="4201" w:type="dxa"/>
            <w:shd w:val="clear" w:color="auto" w:fill="C6D9F1" w:themeFill="text2" w:themeFillTint="33"/>
          </w:tcPr>
          <w:p w14:paraId="4C97F4B7" w14:textId="77777777" w:rsidR="008B39D0" w:rsidRPr="000961F5" w:rsidRDefault="008B39D0" w:rsidP="00EE24F6">
            <w:pPr>
              <w:ind w:left="0"/>
              <w:rPr>
                <w:b/>
              </w:rPr>
            </w:pPr>
            <w:r w:rsidRPr="000961F5">
              <w:rPr>
                <w:b/>
              </w:rPr>
              <w:t>Team control</w:t>
            </w:r>
          </w:p>
        </w:tc>
      </w:tr>
      <w:tr w:rsidR="008B39D0" w:rsidRPr="000961F5" w14:paraId="73C34C13" w14:textId="77777777" w:rsidTr="00EE24F6">
        <w:tc>
          <w:tcPr>
            <w:tcW w:w="2122" w:type="dxa"/>
          </w:tcPr>
          <w:p w14:paraId="4FD9513F" w14:textId="77777777" w:rsidR="008B39D0" w:rsidRPr="000961F5" w:rsidRDefault="008B39D0" w:rsidP="00EE24F6">
            <w:pPr>
              <w:ind w:left="0"/>
            </w:pPr>
            <w:r w:rsidRPr="000961F5">
              <w:t>HKSCC users</w:t>
            </w:r>
          </w:p>
        </w:tc>
        <w:tc>
          <w:tcPr>
            <w:tcW w:w="2693" w:type="dxa"/>
          </w:tcPr>
          <w:p w14:paraId="5F0EC80F" w14:textId="77777777" w:rsidR="008B39D0" w:rsidRPr="000961F5" w:rsidRDefault="008B39D0" w:rsidP="00EE24F6">
            <w:pPr>
              <w:ind w:left="0"/>
            </w:pPr>
            <w:r w:rsidRPr="000961F5">
              <w:t>Yes</w:t>
            </w:r>
          </w:p>
        </w:tc>
        <w:tc>
          <w:tcPr>
            <w:tcW w:w="4201" w:type="dxa"/>
          </w:tcPr>
          <w:p w14:paraId="551DD00C" w14:textId="77777777" w:rsidR="008B39D0" w:rsidRPr="000961F5" w:rsidRDefault="008B39D0" w:rsidP="00EE24F6">
            <w:pPr>
              <w:ind w:left="0"/>
            </w:pPr>
            <w:r w:rsidRPr="000961F5">
              <w:t>No</w:t>
            </w:r>
          </w:p>
        </w:tc>
      </w:tr>
      <w:tr w:rsidR="008B39D0" w:rsidRPr="000961F5" w14:paraId="41648EDD" w14:textId="77777777" w:rsidTr="00EE24F6">
        <w:tc>
          <w:tcPr>
            <w:tcW w:w="2122" w:type="dxa"/>
          </w:tcPr>
          <w:p w14:paraId="264A6E70" w14:textId="77777777" w:rsidR="008B39D0" w:rsidRPr="000961F5" w:rsidRDefault="008B39D0" w:rsidP="00EE24F6">
            <w:pPr>
              <w:ind w:left="0"/>
            </w:pPr>
            <w:r w:rsidRPr="000961F5">
              <w:t>Listing users</w:t>
            </w:r>
          </w:p>
        </w:tc>
        <w:tc>
          <w:tcPr>
            <w:tcW w:w="2693" w:type="dxa"/>
          </w:tcPr>
          <w:p w14:paraId="107B8A25" w14:textId="77777777" w:rsidR="008B39D0" w:rsidRPr="000961F5" w:rsidRDefault="008B39D0" w:rsidP="00EE24F6">
            <w:pPr>
              <w:ind w:left="0"/>
            </w:pPr>
            <w:r w:rsidRPr="000961F5">
              <w:t>Yes</w:t>
            </w:r>
          </w:p>
        </w:tc>
        <w:tc>
          <w:tcPr>
            <w:tcW w:w="4201" w:type="dxa"/>
          </w:tcPr>
          <w:p w14:paraId="6E6F5D8B" w14:textId="77777777" w:rsidR="008B39D0" w:rsidRPr="000961F5" w:rsidRDefault="008B39D0" w:rsidP="00EE24F6">
            <w:pPr>
              <w:ind w:left="0"/>
            </w:pPr>
            <w:r w:rsidRPr="000961F5">
              <w:t>Yes (due to Chinese Wall restriction)</w:t>
            </w:r>
          </w:p>
        </w:tc>
      </w:tr>
    </w:tbl>
    <w:p w14:paraId="49C98761" w14:textId="77777777" w:rsidR="008B39D0" w:rsidRPr="000961F5" w:rsidRDefault="008B39D0" w:rsidP="008B39D0">
      <w:pPr>
        <w:ind w:left="0"/>
      </w:pPr>
    </w:p>
    <w:p w14:paraId="535B7EEF" w14:textId="77777777" w:rsidR="008B39D0" w:rsidRPr="000961F5" w:rsidRDefault="008B39D0" w:rsidP="008B39D0">
      <w:pPr>
        <w:ind w:left="0"/>
      </w:pPr>
      <w:r w:rsidRPr="000961F5">
        <w:t>In general, internal users will be able access the data of ALL companies in FINI. So there is no need to further segregate the access by Company.</w:t>
      </w:r>
    </w:p>
    <w:p w14:paraId="782189D6" w14:textId="77777777" w:rsidR="008B39D0" w:rsidRPr="000961F5" w:rsidRDefault="008B39D0" w:rsidP="008B39D0">
      <w:pPr>
        <w:ind w:left="0"/>
      </w:pPr>
    </w:p>
    <w:p w14:paraId="39B1CFFA" w14:textId="77777777" w:rsidR="008B39D0" w:rsidRPr="000961F5" w:rsidRDefault="008B39D0" w:rsidP="008B39D0">
      <w:pPr>
        <w:ind w:left="0"/>
      </w:pPr>
      <w:r w:rsidRPr="000961F5">
        <w:t>The functional access will be segregated by Functional Role (which is the same as external users).</w:t>
      </w:r>
    </w:p>
    <w:p w14:paraId="75847FC3" w14:textId="77777777" w:rsidR="008B39D0" w:rsidRPr="000961F5" w:rsidRDefault="008B39D0" w:rsidP="008B39D0">
      <w:pPr>
        <w:ind w:left="0"/>
      </w:pPr>
    </w:p>
    <w:p w14:paraId="772642CA" w14:textId="77777777" w:rsidR="008B39D0" w:rsidRPr="000961F5" w:rsidRDefault="008B39D0" w:rsidP="008B39D0">
      <w:pPr>
        <w:ind w:left="0"/>
      </w:pPr>
      <w:r w:rsidRPr="000961F5">
        <w:t>In order to fulfil the Chinese Wall restriction, Team control (defined in IPO reference data) is applied to certain functions such as Placee List, which restrict the view of data to the members of the Team.</w:t>
      </w:r>
    </w:p>
    <w:p w14:paraId="73E6EA66" w14:textId="77777777" w:rsidR="008B39D0" w:rsidRPr="000961F5" w:rsidRDefault="008B39D0" w:rsidP="008B39D0">
      <w:pPr>
        <w:ind w:left="0"/>
        <w:rPr>
          <w:lang w:eastAsia="x-none"/>
        </w:rPr>
      </w:pPr>
    </w:p>
    <w:p w14:paraId="7CBB323A" w14:textId="77777777" w:rsidR="008B39D0" w:rsidRPr="000961F5" w:rsidRDefault="008B39D0" w:rsidP="008B39D0">
      <w:pPr>
        <w:pStyle w:val="Heading4"/>
      </w:pPr>
      <w:bookmarkStart w:id="1237" w:name="_Toc55308267"/>
      <w:bookmarkStart w:id="1238" w:name="_Toc55488865"/>
      <w:bookmarkStart w:id="1239" w:name="_Toc55495959"/>
      <w:bookmarkStart w:id="1240" w:name="_Toc62723009"/>
      <w:bookmarkStart w:id="1241" w:name="_Toc65058150"/>
      <w:bookmarkStart w:id="1242" w:name="_Toc65138952"/>
      <w:bookmarkStart w:id="1243" w:name="_Toc65145932"/>
      <w:r w:rsidRPr="000961F5">
        <w:lastRenderedPageBreak/>
        <w:t>Machine Profiles</w:t>
      </w:r>
      <w:bookmarkEnd w:id="1237"/>
      <w:bookmarkEnd w:id="1238"/>
      <w:bookmarkEnd w:id="1239"/>
      <w:bookmarkEnd w:id="1240"/>
      <w:bookmarkEnd w:id="1241"/>
      <w:bookmarkEnd w:id="1242"/>
      <w:bookmarkEnd w:id="1243"/>
    </w:p>
    <w:p w14:paraId="3482DFEB" w14:textId="77777777" w:rsidR="008B39D0" w:rsidRPr="000961F5" w:rsidRDefault="008B39D0" w:rsidP="008B39D0">
      <w:pPr>
        <w:ind w:left="0"/>
      </w:pPr>
    </w:p>
    <w:p w14:paraId="1BD51629" w14:textId="77777777" w:rsidR="008B39D0" w:rsidRPr="000961F5" w:rsidRDefault="008B39D0" w:rsidP="008B39D0">
      <w:pPr>
        <w:ind w:left="0"/>
      </w:pPr>
      <w:r w:rsidRPr="000961F5">
        <w:t>There are three functions to be provided via FINI API gateway:</w:t>
      </w:r>
    </w:p>
    <w:p w14:paraId="58BFE9ED" w14:textId="77777777" w:rsidR="008B39D0" w:rsidRPr="000961F5" w:rsidRDefault="008B39D0" w:rsidP="008B39D0">
      <w:pPr>
        <w:spacing w:after="160" w:line="259" w:lineRule="auto"/>
        <w:contextualSpacing/>
        <w:jc w:val="left"/>
      </w:pPr>
      <w:r w:rsidRPr="000961F5">
        <w:t>#1 IPO reference data (limited view as defined in section 2.4.3.2)</w:t>
      </w:r>
    </w:p>
    <w:p w14:paraId="557E0A6E" w14:textId="77777777" w:rsidR="008B39D0" w:rsidRPr="000961F5" w:rsidRDefault="008B39D0" w:rsidP="008B39D0">
      <w:pPr>
        <w:spacing w:after="160" w:line="259" w:lineRule="auto"/>
        <w:contextualSpacing/>
        <w:jc w:val="left"/>
      </w:pPr>
      <w:r w:rsidRPr="000961F5">
        <w:t>#2 EIPO application enquiry</w:t>
      </w:r>
    </w:p>
    <w:p w14:paraId="5F62F5ED" w14:textId="77777777" w:rsidR="008B39D0" w:rsidRPr="000961F5" w:rsidRDefault="008B39D0" w:rsidP="008B39D0">
      <w:pPr>
        <w:spacing w:after="160" w:line="259" w:lineRule="auto"/>
        <w:contextualSpacing/>
        <w:jc w:val="left"/>
      </w:pPr>
      <w:r w:rsidRPr="000961F5">
        <w:t>#3 EIPO application management (Add/Amend/Delete)</w:t>
      </w:r>
    </w:p>
    <w:p w14:paraId="72816860" w14:textId="77777777" w:rsidR="008B39D0" w:rsidRPr="000961F5" w:rsidRDefault="008B39D0" w:rsidP="008B39D0">
      <w:pPr>
        <w:ind w:left="0"/>
      </w:pPr>
    </w:p>
    <w:p w14:paraId="698E1E90" w14:textId="77777777" w:rsidR="008B39D0" w:rsidRPr="000961F5" w:rsidRDefault="008B39D0" w:rsidP="008B39D0">
      <w:pPr>
        <w:ind w:left="0"/>
      </w:pPr>
      <w:r w:rsidRPr="000961F5">
        <w:t xml:space="preserve">The data accessed via API will be controlled by Functional Role and Company.  Functional Role governs the right of the Machine Profile to use the APIs.  The access right will be assigned to the Machine Profile by external administrator. </w:t>
      </w:r>
    </w:p>
    <w:p w14:paraId="0C37658A" w14:textId="77777777" w:rsidR="008B39D0" w:rsidRPr="000961F5" w:rsidRDefault="008B39D0" w:rsidP="008B39D0">
      <w:pPr>
        <w:ind w:left="0"/>
      </w:pPr>
    </w:p>
    <w:p w14:paraId="443F0FD6" w14:textId="77777777" w:rsidR="008B39D0" w:rsidRPr="000961F5" w:rsidRDefault="008B39D0" w:rsidP="008B39D0">
      <w:pPr>
        <w:ind w:left="0"/>
      </w:pPr>
      <w:r w:rsidRPr="000961F5">
        <w:t>There is no need to apply additional access control to #1 IPO reference data as the reference data is open to public.</w:t>
      </w:r>
    </w:p>
    <w:p w14:paraId="424F6121" w14:textId="77777777" w:rsidR="008B39D0" w:rsidRPr="000961F5" w:rsidRDefault="008B39D0" w:rsidP="008B39D0">
      <w:pPr>
        <w:ind w:left="0"/>
      </w:pPr>
    </w:p>
    <w:p w14:paraId="7A4E0767" w14:textId="77777777" w:rsidR="008B39D0" w:rsidRPr="000961F5" w:rsidRDefault="008B39D0" w:rsidP="008B39D0">
      <w:pPr>
        <w:ind w:left="0"/>
      </w:pPr>
      <w:r w:rsidRPr="000961F5">
        <w:t>For #2 EIPO application enquiry and #3 EIPO application management, access control by Company will be applied such that FINI will validate the request /provide data based on Company.</w:t>
      </w:r>
    </w:p>
    <w:p w14:paraId="1E7EE126" w14:textId="77777777" w:rsidR="008B39D0" w:rsidRPr="000961F5" w:rsidRDefault="008B39D0" w:rsidP="008B39D0">
      <w:pPr>
        <w:spacing w:after="0"/>
        <w:ind w:left="0"/>
        <w:jc w:val="left"/>
      </w:pPr>
    </w:p>
    <w:p w14:paraId="0490237C" w14:textId="77777777" w:rsidR="008B39D0" w:rsidRPr="000961F5" w:rsidRDefault="008B39D0" w:rsidP="008B39D0">
      <w:pPr>
        <w:spacing w:after="0"/>
        <w:ind w:left="0"/>
        <w:jc w:val="left"/>
      </w:pPr>
    </w:p>
    <w:p w14:paraId="28ADF3C3" w14:textId="77777777" w:rsidR="008B39D0" w:rsidRPr="000961F5" w:rsidRDefault="008B39D0" w:rsidP="008B39D0">
      <w:pPr>
        <w:pStyle w:val="Heading3"/>
      </w:pPr>
      <w:bookmarkStart w:id="1244" w:name="_Toc55308268"/>
      <w:bookmarkStart w:id="1245" w:name="_Toc55488866"/>
      <w:bookmarkStart w:id="1246" w:name="_Toc55495960"/>
      <w:bookmarkStart w:id="1247" w:name="_Toc62723010"/>
      <w:bookmarkStart w:id="1248" w:name="_Toc65058151"/>
      <w:bookmarkStart w:id="1249" w:name="_Toc65138953"/>
      <w:bookmarkStart w:id="1250" w:name="_Toc65145933"/>
      <w:r w:rsidRPr="000961F5">
        <w:t>Audit log (internal &amp; external)</w:t>
      </w:r>
      <w:bookmarkEnd w:id="1244"/>
      <w:bookmarkEnd w:id="1245"/>
      <w:bookmarkEnd w:id="1246"/>
      <w:bookmarkEnd w:id="1247"/>
      <w:bookmarkEnd w:id="1248"/>
      <w:bookmarkEnd w:id="1249"/>
      <w:bookmarkEnd w:id="1250"/>
    </w:p>
    <w:p w14:paraId="346D3DA8" w14:textId="77777777" w:rsidR="008B39D0" w:rsidRPr="000961F5" w:rsidRDefault="008B39D0" w:rsidP="008B39D0">
      <w:pPr>
        <w:ind w:left="0"/>
        <w:rPr>
          <w:lang w:eastAsia="x-none"/>
        </w:rPr>
      </w:pPr>
    </w:p>
    <w:p w14:paraId="5DE32A40" w14:textId="77777777" w:rsidR="008B39D0" w:rsidRPr="000961F5" w:rsidRDefault="008B39D0" w:rsidP="008B39D0">
      <w:pPr>
        <w:ind w:left="0"/>
      </w:pPr>
      <w:r w:rsidRPr="000961F5">
        <w:t>Highlevel requirements of Audit log:</w:t>
      </w:r>
    </w:p>
    <w:p w14:paraId="6ED8B961" w14:textId="77777777" w:rsidR="008B39D0" w:rsidRPr="000961F5" w:rsidRDefault="008B39D0" w:rsidP="008B39D0">
      <w:pPr>
        <w:ind w:left="0"/>
      </w:pPr>
    </w:p>
    <w:p w14:paraId="0B4CC02B" w14:textId="77777777" w:rsidR="008B39D0" w:rsidRPr="000961F5" w:rsidRDefault="008B39D0" w:rsidP="008B39D0">
      <w:pPr>
        <w:ind w:left="0"/>
      </w:pPr>
      <w:r w:rsidRPr="000961F5">
        <w:rPr>
          <w:u w:val="single"/>
        </w:rPr>
        <w:t>Activities covered</w:t>
      </w:r>
    </w:p>
    <w:p w14:paraId="1A74E3E7" w14:textId="77777777" w:rsidR="008B39D0" w:rsidRPr="000961F5" w:rsidRDefault="008B39D0" w:rsidP="008B39D0">
      <w:pPr>
        <w:pStyle w:val="ListParagraph"/>
        <w:numPr>
          <w:ilvl w:val="0"/>
          <w:numId w:val="74"/>
        </w:numPr>
        <w:ind w:leftChars="0"/>
      </w:pPr>
      <w:r w:rsidRPr="000961F5">
        <w:t>All the activities of updating the system records should be logged. For example, the add/change/delete action of IPO reference data, EIPO application records, Placee List records, etc.</w:t>
      </w:r>
    </w:p>
    <w:p w14:paraId="1157C3D4" w14:textId="77777777" w:rsidR="008B39D0" w:rsidRPr="000961F5" w:rsidRDefault="008B39D0" w:rsidP="008B39D0">
      <w:pPr>
        <w:pStyle w:val="ListParagraph"/>
        <w:numPr>
          <w:ilvl w:val="0"/>
          <w:numId w:val="74"/>
        </w:numPr>
        <w:ind w:leftChars="0"/>
      </w:pPr>
      <w:r w:rsidRPr="000961F5">
        <w:t>The logging should include date/time of action, user who performs the action, the action types (add/update/delete) and the contents of the records.</w:t>
      </w:r>
    </w:p>
    <w:p w14:paraId="6F004440" w14:textId="77777777" w:rsidR="008B39D0" w:rsidRPr="000961F5" w:rsidRDefault="008B39D0" w:rsidP="008B39D0">
      <w:pPr>
        <w:pStyle w:val="ListParagraph"/>
        <w:numPr>
          <w:ilvl w:val="0"/>
          <w:numId w:val="74"/>
        </w:numPr>
        <w:ind w:leftChars="0"/>
      </w:pPr>
      <w:r w:rsidRPr="000961F5">
        <w:t>In case of updating record, the ‘before / after’ image of the record should be presented.</w:t>
      </w:r>
    </w:p>
    <w:p w14:paraId="784739D7" w14:textId="77777777" w:rsidR="008B39D0" w:rsidRPr="000961F5" w:rsidRDefault="008B39D0" w:rsidP="008B39D0">
      <w:pPr>
        <w:pStyle w:val="ListParagraph"/>
        <w:numPr>
          <w:ilvl w:val="0"/>
          <w:numId w:val="74"/>
        </w:numPr>
        <w:ind w:leftChars="0"/>
      </w:pPr>
      <w:r w:rsidRPr="000961F5">
        <w:lastRenderedPageBreak/>
        <w:t>Specific requirement for Personal Data enquiry:</w:t>
      </w:r>
    </w:p>
    <w:p w14:paraId="5F82F134" w14:textId="77777777" w:rsidR="008B39D0" w:rsidRPr="000961F5" w:rsidRDefault="008B39D0" w:rsidP="008B39D0">
      <w:pPr>
        <w:pStyle w:val="ListParagraph"/>
        <w:numPr>
          <w:ilvl w:val="0"/>
          <w:numId w:val="75"/>
        </w:numPr>
        <w:ind w:leftChars="0" w:left="1134" w:hanging="425"/>
      </w:pPr>
      <w:r w:rsidRPr="000961F5">
        <w:t>The action of enquiry of Personal Data should be logged.</w:t>
      </w:r>
    </w:p>
    <w:p w14:paraId="3D6C3AB9" w14:textId="77777777" w:rsidR="008B39D0" w:rsidRPr="000961F5" w:rsidRDefault="008B39D0" w:rsidP="008B39D0">
      <w:pPr>
        <w:pStyle w:val="ListParagraph"/>
        <w:numPr>
          <w:ilvl w:val="0"/>
          <w:numId w:val="75"/>
        </w:numPr>
        <w:ind w:leftChars="0" w:left="1134" w:hanging="425"/>
      </w:pPr>
      <w:r w:rsidRPr="000961F5">
        <w:t>The logging of enquiry include the data/time of action, user who performs the action, and functions of the enquiry (e.g. enquiry of Placee List, enqiury of EIPO application, etc)</w:t>
      </w:r>
    </w:p>
    <w:p w14:paraId="7C159515" w14:textId="77777777" w:rsidR="008B39D0" w:rsidRPr="000961F5" w:rsidRDefault="008B39D0" w:rsidP="008B39D0">
      <w:pPr>
        <w:pStyle w:val="ListParagraph"/>
        <w:numPr>
          <w:ilvl w:val="0"/>
          <w:numId w:val="75"/>
        </w:numPr>
        <w:ind w:leftChars="0" w:left="1134" w:hanging="425"/>
      </w:pPr>
      <w:r w:rsidRPr="000961F5">
        <w:t>The logging of the enquired content is not required.</w:t>
      </w:r>
    </w:p>
    <w:p w14:paraId="63054A93" w14:textId="77777777" w:rsidR="008B39D0" w:rsidRPr="000961F5" w:rsidRDefault="008B39D0" w:rsidP="008B39D0">
      <w:pPr>
        <w:ind w:left="0"/>
      </w:pPr>
    </w:p>
    <w:p w14:paraId="5D0AE4A8" w14:textId="77777777" w:rsidR="008B39D0" w:rsidRPr="000961F5" w:rsidRDefault="008B39D0" w:rsidP="008B39D0">
      <w:pPr>
        <w:ind w:left="0"/>
      </w:pPr>
      <w:r w:rsidRPr="000961F5">
        <w:rPr>
          <w:u w:val="single"/>
        </w:rPr>
        <w:t>Access of Audit Log</w:t>
      </w:r>
    </w:p>
    <w:p w14:paraId="05F2F985" w14:textId="77777777" w:rsidR="008B39D0" w:rsidRPr="000961F5" w:rsidRDefault="008B39D0" w:rsidP="008B39D0">
      <w:pPr>
        <w:pStyle w:val="ListParagraph"/>
        <w:numPr>
          <w:ilvl w:val="0"/>
          <w:numId w:val="76"/>
        </w:numPr>
        <w:ind w:leftChars="0"/>
      </w:pPr>
      <w:r w:rsidRPr="000961F5">
        <w:t>Audit log access should be restricted to internal users only.</w:t>
      </w:r>
    </w:p>
    <w:p w14:paraId="555B19CA" w14:textId="77777777" w:rsidR="008B39D0" w:rsidRPr="000961F5" w:rsidRDefault="008B39D0" w:rsidP="008B39D0">
      <w:pPr>
        <w:pStyle w:val="ListParagraph"/>
        <w:numPr>
          <w:ilvl w:val="0"/>
          <w:numId w:val="76"/>
        </w:numPr>
        <w:ind w:leftChars="0"/>
      </w:pPr>
      <w:r w:rsidRPr="000961F5">
        <w:t>Viewing of audit log on GUI is not required.</w:t>
      </w:r>
    </w:p>
    <w:p w14:paraId="22F9363F" w14:textId="77777777" w:rsidR="008B39D0" w:rsidRPr="000961F5" w:rsidRDefault="008B39D0" w:rsidP="008B39D0">
      <w:pPr>
        <w:pStyle w:val="ListParagraph"/>
        <w:numPr>
          <w:ilvl w:val="0"/>
          <w:numId w:val="76"/>
        </w:numPr>
        <w:ind w:leftChars="0"/>
      </w:pPr>
      <w:r w:rsidRPr="000961F5">
        <w:t>Audit log information should be saved in csv format.</w:t>
      </w:r>
    </w:p>
    <w:p w14:paraId="4DA2DCE3" w14:textId="77777777" w:rsidR="008B39D0" w:rsidRPr="000961F5" w:rsidRDefault="008B39D0" w:rsidP="008B39D0">
      <w:pPr>
        <w:pStyle w:val="ListParagraph"/>
        <w:numPr>
          <w:ilvl w:val="0"/>
          <w:numId w:val="76"/>
        </w:numPr>
        <w:ind w:leftChars="0"/>
      </w:pPr>
      <w:r w:rsidRPr="000961F5">
        <w:t>Audit log files should be placed in repository that can be accessed by users (e.g. AWS S3).</w:t>
      </w:r>
    </w:p>
    <w:p w14:paraId="7C00CDAC" w14:textId="77777777" w:rsidR="008B39D0" w:rsidRPr="000961F5" w:rsidRDefault="008B39D0" w:rsidP="008B39D0">
      <w:pPr>
        <w:pStyle w:val="ListParagraph"/>
        <w:numPr>
          <w:ilvl w:val="0"/>
          <w:numId w:val="76"/>
        </w:numPr>
        <w:ind w:leftChars="0"/>
      </w:pPr>
      <w:r w:rsidRPr="000961F5">
        <w:t xml:space="preserve">Audit log files should be sorted by date and functions (e.g. EIPO application, Placee List update, etc) so users can easily identify the information required. </w:t>
      </w:r>
      <w:r w:rsidRPr="000961F5">
        <w:rPr>
          <w:highlight w:val="yellow"/>
        </w:rPr>
        <w:t>[The details will be determined during the requirement analysis phase.]</w:t>
      </w:r>
    </w:p>
    <w:p w14:paraId="45DF3E30" w14:textId="77777777" w:rsidR="008B39D0" w:rsidRPr="000961F5" w:rsidRDefault="008B39D0" w:rsidP="008B39D0">
      <w:pPr>
        <w:pStyle w:val="ListParagraph"/>
        <w:numPr>
          <w:ilvl w:val="0"/>
          <w:numId w:val="76"/>
        </w:numPr>
        <w:ind w:leftChars="0"/>
      </w:pPr>
      <w:r w:rsidRPr="000961F5">
        <w:t xml:space="preserve">The retention period of audit log files is </w:t>
      </w:r>
      <w:r w:rsidRPr="000961F5">
        <w:rPr>
          <w:highlight w:val="yellow"/>
        </w:rPr>
        <w:t>[7 years ?]</w:t>
      </w:r>
    </w:p>
    <w:p w14:paraId="36CC0324" w14:textId="77777777" w:rsidR="002B162A" w:rsidRPr="000961F5" w:rsidRDefault="002B162A" w:rsidP="002B162A">
      <w:pPr>
        <w:ind w:left="0"/>
        <w:rPr>
          <w:lang w:eastAsia="x-none"/>
        </w:rPr>
      </w:pPr>
    </w:p>
    <w:sectPr w:rsidR="002B162A" w:rsidRPr="000961F5" w:rsidSect="005B464D">
      <w:pgSz w:w="11909" w:h="16834" w:code="9"/>
      <w:pgMar w:top="1242" w:right="720" w:bottom="1440" w:left="720" w:header="720" w:footer="720"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94" w:author="Erin Chung" w:date="2021-01-27T09:36:00Z" w:initials="EC">
    <w:p w14:paraId="2A94EB65" w14:textId="2E173CF6" w:rsidR="00E959E0" w:rsidRDefault="00E959E0">
      <w:pPr>
        <w:pStyle w:val="CommentText"/>
      </w:pPr>
      <w:r>
        <w:rPr>
          <w:rStyle w:val="CommentReference"/>
        </w:rPr>
        <w:annotationRef/>
      </w:r>
      <w:r>
        <w:rPr>
          <w:noProof/>
        </w:rPr>
        <w:t>Chnage it to sponsor's Information Form</w:t>
      </w:r>
    </w:p>
  </w:comment>
  <w:comment w:id="495" w:author="Raymond Lee" w:date="2021-02-26T08:36:00Z" w:initials="RL">
    <w:p w14:paraId="25D4D036" w14:textId="28C3F3F3" w:rsidR="00E959E0" w:rsidRDefault="00E959E0">
      <w:pPr>
        <w:pStyle w:val="CommentText"/>
      </w:pPr>
      <w:r>
        <w:rPr>
          <w:rStyle w:val="CommentReference"/>
        </w:rPr>
        <w:annotationRef/>
      </w:r>
      <w:r>
        <w:t>Changed</w:t>
      </w:r>
    </w:p>
  </w:comment>
  <w:comment w:id="500" w:author="Erin Chung" w:date="2021-01-27T09:35:00Z" w:initials="EC">
    <w:p w14:paraId="0DACEC84" w14:textId="3DFA4A50" w:rsidR="00E959E0" w:rsidRDefault="00E959E0">
      <w:pPr>
        <w:pStyle w:val="CommentText"/>
      </w:pPr>
      <w:r>
        <w:rPr>
          <w:rStyle w:val="CommentReference"/>
        </w:rPr>
        <w:annotationRef/>
      </w:r>
      <w:r>
        <w:rPr>
          <w:noProof/>
        </w:rPr>
        <w:t>Explain why we need unassigned? (controls)</w:t>
      </w:r>
    </w:p>
  </w:comment>
  <w:comment w:id="501" w:author="Raymond Lee" w:date="2021-02-26T08:39:00Z" w:initials="RL">
    <w:p w14:paraId="1D60F04C" w14:textId="0591AD19" w:rsidR="00E959E0" w:rsidRDefault="00E959E0">
      <w:pPr>
        <w:pStyle w:val="CommentText"/>
      </w:pPr>
      <w:r>
        <w:rPr>
          <w:rStyle w:val="CommentReference"/>
        </w:rPr>
        <w:annotationRef/>
      </w:r>
      <w:r>
        <w:t>Two reasons:</w:t>
      </w:r>
    </w:p>
    <w:p w14:paraId="47271125" w14:textId="36EEDB57" w:rsidR="00E959E0" w:rsidRDefault="00E959E0" w:rsidP="00B67533">
      <w:pPr>
        <w:pStyle w:val="CommentText"/>
        <w:numPr>
          <w:ilvl w:val="0"/>
          <w:numId w:val="148"/>
        </w:numPr>
      </w:pPr>
      <w:r>
        <w:t xml:space="preserve"> Comparison between Assigned / Unassigned Regulator (HKEX) teams; and</w:t>
      </w:r>
    </w:p>
    <w:p w14:paraId="04615946" w14:textId="2E653310" w:rsidR="00E959E0" w:rsidRDefault="00E959E0" w:rsidP="00B67533">
      <w:pPr>
        <w:pStyle w:val="CommentText"/>
        <w:numPr>
          <w:ilvl w:val="0"/>
          <w:numId w:val="148"/>
        </w:numPr>
      </w:pPr>
      <w:r>
        <w:t xml:space="preserve"> Since Unassigned Regulator (HKEX) / Regulator (SFC) teams are the only ones who have functional access to an IPO (others can only enquire basic IPO reference data), it’s clearer to the development team to specify them upfront.</w:t>
      </w:r>
    </w:p>
  </w:comment>
  <w:comment w:id="506" w:author="Erin Chung" w:date="2021-01-27T10:39:00Z" w:initials="EC">
    <w:p w14:paraId="73EC87E9" w14:textId="5426D8B3" w:rsidR="00E959E0" w:rsidRDefault="00E959E0">
      <w:pPr>
        <w:pStyle w:val="CommentText"/>
      </w:pPr>
      <w:r>
        <w:rPr>
          <w:rStyle w:val="CommentReference"/>
        </w:rPr>
        <w:annotationRef/>
      </w:r>
      <w:r>
        <w:rPr>
          <w:noProof/>
        </w:rPr>
        <w:t>Amend the flow chart for allowing edit before cut-off; no means finalize</w:t>
      </w:r>
    </w:p>
  </w:comment>
  <w:comment w:id="511" w:author="Albert Chung" w:date="2021-01-12T17:06:00Z" w:initials="AC">
    <w:p w14:paraId="338104A9" w14:textId="77777777" w:rsidR="00E959E0" w:rsidRDefault="00E959E0" w:rsidP="007923DC">
      <w:pPr>
        <w:pStyle w:val="CommentText"/>
        <w:ind w:left="0"/>
      </w:pPr>
      <w:r>
        <w:rPr>
          <w:rStyle w:val="CommentReference"/>
        </w:rPr>
        <w:annotationRef/>
      </w:r>
      <w:r>
        <w:t>Should be =&gt; 25% of total share cap @ listing? if not, prompt for waiver obtained? Or too complicated?</w:t>
      </w:r>
    </w:p>
  </w:comment>
  <w:comment w:id="512" w:author="Jessica Chang" w:date="2021-01-13T09:56:00Z" w:initials="JC">
    <w:p w14:paraId="779C98EA" w14:textId="77777777" w:rsidR="00E959E0" w:rsidRDefault="00E959E0" w:rsidP="007923DC">
      <w:pPr>
        <w:pStyle w:val="CommentText"/>
        <w:ind w:left="0"/>
      </w:pPr>
      <w:r>
        <w:rPr>
          <w:rStyle w:val="CommentReference"/>
        </w:rPr>
        <w:annotationRef/>
      </w:r>
      <w:r>
        <w:t xml:space="preserve">This would be a new requirement as the interface capturing the Sponsor Confirmation Form does not come with an upload function for attachments (waiver). </w:t>
      </w:r>
    </w:p>
  </w:comment>
  <w:comment w:id="513" w:author="Raymond Lee" w:date="2021-01-14T10:10:00Z" w:initials="RL">
    <w:p w14:paraId="4DA33AD3" w14:textId="5CEDD037" w:rsidR="00E959E0" w:rsidRDefault="00E959E0" w:rsidP="007923DC">
      <w:pPr>
        <w:pStyle w:val="CommentText"/>
      </w:pPr>
      <w:r>
        <w:rPr>
          <w:rStyle w:val="CommentReference"/>
        </w:rPr>
        <w:annotationRef/>
      </w:r>
      <w:r>
        <w:t>We will allow &lt; 25%, but the validation rules for the undertakings below will change.</w:t>
      </w:r>
    </w:p>
  </w:comment>
  <w:comment w:id="514" w:author="Raymond Lee" w:date="2021-01-25T19:16:00Z" w:initials="RL">
    <w:p w14:paraId="7F5BA582" w14:textId="0D4C1F5C" w:rsidR="00E959E0" w:rsidRDefault="00E959E0">
      <w:pPr>
        <w:pStyle w:val="CommentText"/>
      </w:pPr>
      <w:r>
        <w:rPr>
          <w:rStyle w:val="CommentReference"/>
        </w:rPr>
        <w:annotationRef/>
      </w:r>
      <w:r>
        <w:rPr>
          <w:noProof/>
        </w:rPr>
        <w:t>Non-editable as 0?</w:t>
      </w:r>
    </w:p>
  </w:comment>
  <w:comment w:id="515" w:author="Erin Chung" w:date="2021-01-27T09:58:00Z" w:initials="EC">
    <w:p w14:paraId="424247AB" w14:textId="03C43B86" w:rsidR="00E959E0" w:rsidRDefault="00E959E0">
      <w:pPr>
        <w:pStyle w:val="CommentText"/>
      </w:pPr>
      <w:r>
        <w:rPr>
          <w:rStyle w:val="CommentReference"/>
        </w:rPr>
        <w:annotationRef/>
      </w:r>
      <w:r>
        <w:rPr>
          <w:noProof/>
        </w:rPr>
        <w:t>Can we move this to IPO reference data?</w:t>
      </w:r>
    </w:p>
  </w:comment>
  <w:comment w:id="516" w:author="Erin Chung" w:date="2021-01-27T09:54:00Z" w:initials="EC">
    <w:p w14:paraId="3887F86B" w14:textId="51173FC2" w:rsidR="00E959E0" w:rsidRDefault="00E959E0">
      <w:pPr>
        <w:pStyle w:val="CommentText"/>
      </w:pPr>
      <w:r>
        <w:rPr>
          <w:rStyle w:val="CommentReference"/>
        </w:rPr>
        <w:annotationRef/>
      </w:r>
      <w:r>
        <w:rPr>
          <w:noProof/>
        </w:rPr>
        <w:t>Is this complete list? Are all stabilization managers CPs/EPs? Hw to add/remove these compnies from the list? Who will maintain it?</w:t>
      </w:r>
    </w:p>
  </w:comment>
  <w:comment w:id="520" w:author="Albert Chung" w:date="2021-01-22T12:40:00Z" w:initials="AC">
    <w:p w14:paraId="0A148733" w14:textId="77777777" w:rsidR="00E959E0" w:rsidRDefault="00E959E0" w:rsidP="007923DC">
      <w:pPr>
        <w:pStyle w:val="CommentText"/>
      </w:pPr>
      <w:r>
        <w:rPr>
          <w:rStyle w:val="CommentReference"/>
        </w:rPr>
        <w:annotationRef/>
      </w:r>
      <w:r>
        <w:rPr>
          <w:rStyle w:val="CommentReference"/>
        </w:rPr>
        <w:annotationRef/>
      </w:r>
      <w:r>
        <w:t>Do we need to add a lock-up undertaking on the Company for issuing new shares within six months of listing?</w:t>
      </w:r>
    </w:p>
    <w:p w14:paraId="50935B23" w14:textId="77777777" w:rsidR="00E959E0" w:rsidRDefault="00E959E0" w:rsidP="007923DC">
      <w:pPr>
        <w:pStyle w:val="CommentText"/>
      </w:pPr>
    </w:p>
  </w:comment>
  <w:comment w:id="521" w:author="Erin Chung" w:date="2021-01-27T10:07:00Z" w:initials="EC">
    <w:p w14:paraId="2C9A9D7C" w14:textId="42987770" w:rsidR="00E959E0" w:rsidRDefault="00E959E0">
      <w:pPr>
        <w:pStyle w:val="CommentText"/>
      </w:pPr>
      <w:r>
        <w:rPr>
          <w:rStyle w:val="CommentReference"/>
        </w:rPr>
        <w:annotationRef/>
      </w:r>
      <w:r>
        <w:rPr>
          <w:noProof/>
        </w:rPr>
        <w:t>Can we make it multiple selections?</w:t>
      </w:r>
    </w:p>
  </w:comment>
  <w:comment w:id="522" w:author="Albert Chung" w:date="2021-01-12T17:36:00Z" w:initials="AC">
    <w:p w14:paraId="11829724" w14:textId="77777777" w:rsidR="00E959E0" w:rsidRDefault="00E959E0" w:rsidP="007923DC">
      <w:pPr>
        <w:pStyle w:val="CommentText"/>
        <w:ind w:left="0"/>
      </w:pPr>
      <w:r>
        <w:rPr>
          <w:rStyle w:val="CommentReference"/>
        </w:rPr>
        <w:annotationRef/>
      </w:r>
      <w:r>
        <w:t>Date will change if listing is delayed, will automatically update if delay occurs?</w:t>
      </w:r>
    </w:p>
  </w:comment>
  <w:comment w:id="523" w:author="Jessica Chang" w:date="2021-01-13T09:54:00Z" w:initials="JC">
    <w:p w14:paraId="59ED0D54" w14:textId="77777777" w:rsidR="00E959E0" w:rsidRDefault="00E959E0" w:rsidP="007923DC">
      <w:pPr>
        <w:pStyle w:val="CommentText"/>
        <w:ind w:left="0"/>
      </w:pPr>
      <w:r>
        <w:rPr>
          <w:rStyle w:val="CommentReference"/>
        </w:rPr>
        <w:annotationRef/>
      </w:r>
      <w:r>
        <w:t>This can be done, if the calculation logic can be provided in the Notes section for this data field. Likewise for Field #19.</w:t>
      </w:r>
    </w:p>
  </w:comment>
  <w:comment w:id="525" w:author="Albert Chung" w:date="2021-01-12T17:38:00Z" w:initials="AC">
    <w:p w14:paraId="762533C4" w14:textId="77777777" w:rsidR="00E959E0" w:rsidRDefault="00E959E0" w:rsidP="007923DC">
      <w:pPr>
        <w:pStyle w:val="CommentText"/>
        <w:ind w:left="0"/>
      </w:pPr>
      <w:r>
        <w:rPr>
          <w:rStyle w:val="CommentReference"/>
        </w:rPr>
        <w:annotationRef/>
      </w:r>
      <w:r>
        <w:t>Add wording: immediately after IPO? Like No. 178 (Allotment Results Announcement)</w:t>
      </w:r>
    </w:p>
  </w:comment>
  <w:comment w:id="526" w:author="Jessica Chang" w:date="2021-01-13T09:54:00Z" w:initials="JC">
    <w:p w14:paraId="0C3FE7C2" w14:textId="77777777" w:rsidR="00E959E0" w:rsidRDefault="00E959E0" w:rsidP="007923DC">
      <w:pPr>
        <w:pStyle w:val="CommentText"/>
        <w:ind w:left="0"/>
      </w:pPr>
      <w:r>
        <w:rPr>
          <w:rStyle w:val="CommentReference"/>
        </w:rPr>
        <w:annotationRef/>
      </w:r>
      <w:r>
        <w:t>Reflected</w:t>
      </w:r>
    </w:p>
  </w:comment>
  <w:comment w:id="524" w:author="Erin Chung" w:date="2021-01-27T10:20:00Z" w:initials="EC">
    <w:p w14:paraId="5972A24F" w14:textId="1DC9A66A" w:rsidR="00E959E0" w:rsidRDefault="00E959E0">
      <w:pPr>
        <w:pStyle w:val="CommentText"/>
      </w:pPr>
      <w:r>
        <w:rPr>
          <w:rStyle w:val="CommentReference"/>
        </w:rPr>
        <w:annotationRef/>
      </w:r>
      <w:r>
        <w:rPr>
          <w:noProof/>
        </w:rPr>
        <w:t>Put the tick box ones together</w:t>
      </w:r>
    </w:p>
  </w:comment>
  <w:comment w:id="527" w:author="Albert Chung" w:date="2021-01-22T12:43:00Z" w:initials="AC">
    <w:p w14:paraId="0AAAB334" w14:textId="77777777" w:rsidR="00E959E0" w:rsidRDefault="00E959E0" w:rsidP="007923DC">
      <w:pPr>
        <w:pStyle w:val="CommentText"/>
      </w:pPr>
      <w:r>
        <w:rPr>
          <w:rStyle w:val="CommentReference"/>
        </w:rPr>
        <w:annotationRef/>
      </w:r>
      <w:r>
        <w:t xml:space="preserve">Change to “Yes” v. “No” to align with </w:t>
      </w:r>
      <w:r w:rsidRPr="007F7DCA">
        <w:rPr>
          <w:rFonts w:eastAsia="DengXian"/>
          <w:lang w:val="en-US" w:eastAsia="zh-CN"/>
        </w:rPr>
        <w:t>Allotment Results Announcement Field #179</w:t>
      </w:r>
    </w:p>
  </w:comment>
  <w:comment w:id="528" w:author="Albert Chung" w:date="2021-01-12T17:01:00Z" w:initials="AC">
    <w:p w14:paraId="51A98E6F" w14:textId="77777777" w:rsidR="00E959E0" w:rsidRDefault="00E959E0" w:rsidP="007923DC">
      <w:pPr>
        <w:pStyle w:val="CommentText"/>
      </w:pPr>
      <w:r>
        <w:rPr>
          <w:rStyle w:val="CommentReference"/>
        </w:rPr>
        <w:annotationRef/>
      </w:r>
      <w:r>
        <w:t>So should we need to add requirements similar to this like GEM 11.23(9) - $45m requirement in public hands upon Listing?</w:t>
      </w:r>
    </w:p>
  </w:comment>
  <w:comment w:id="529" w:author="Jessica Chang" w:date="2021-01-13T10:12:00Z" w:initials="JC">
    <w:p w14:paraId="70CA092B" w14:textId="77777777" w:rsidR="00E959E0" w:rsidRDefault="00E959E0" w:rsidP="007923DC">
      <w:pPr>
        <w:pStyle w:val="CommentText"/>
        <w:ind w:left="0"/>
      </w:pPr>
      <w:r>
        <w:rPr>
          <w:rStyle w:val="CommentReference"/>
        </w:rPr>
        <w:annotationRef/>
      </w:r>
      <w:r>
        <w:t xml:space="preserve">We can add this textual description inside the confirmation statement without amending the choices inside the dropdown menu </w:t>
      </w:r>
    </w:p>
  </w:comment>
  <w:comment w:id="530" w:author="Raymond Lee" w:date="2021-01-14T10:19:00Z" w:initials="RL">
    <w:p w14:paraId="11CEB674" w14:textId="77777777" w:rsidR="00E959E0" w:rsidRDefault="00E959E0" w:rsidP="007923DC">
      <w:pPr>
        <w:pStyle w:val="CommentText"/>
      </w:pPr>
      <w:r>
        <w:rPr>
          <w:rStyle w:val="CommentReference"/>
        </w:rPr>
        <w:annotationRef/>
      </w:r>
      <w:r>
        <w:t>Let’s add this, and change everything to “Yes” v. “No”. Fields should only be displayed if the condition is met based on IPO Initiation.</w:t>
      </w:r>
    </w:p>
  </w:comment>
  <w:comment w:id="531" w:author="Raymond Lee" w:date="2021-01-14T10:20:00Z" w:initials="RL">
    <w:p w14:paraId="423A2F1F" w14:textId="77777777" w:rsidR="00E959E0" w:rsidRDefault="00E959E0" w:rsidP="007923DC">
      <w:pPr>
        <w:pStyle w:val="CommentText"/>
      </w:pPr>
      <w:r>
        <w:rPr>
          <w:rStyle w:val="CommentReference"/>
        </w:rPr>
        <w:annotationRef/>
      </w:r>
      <w:r>
        <w:t>Supplement GEM equivalent</w:t>
      </w:r>
    </w:p>
  </w:comment>
  <w:comment w:id="532" w:author="Erin Chung" w:date="2021-01-14T12:22:00Z" w:initials="EC">
    <w:p w14:paraId="4D2E8DD4" w14:textId="77777777" w:rsidR="00E959E0" w:rsidRDefault="00E959E0" w:rsidP="007923DC">
      <w:pPr>
        <w:pStyle w:val="CommentText"/>
      </w:pPr>
      <w:r>
        <w:rPr>
          <w:rStyle w:val="CommentReference"/>
        </w:rPr>
        <w:annotationRef/>
      </w:r>
      <w:r>
        <w:t>Added 23b</w:t>
      </w:r>
    </w:p>
  </w:comment>
  <w:comment w:id="533" w:author="Albert Chung" w:date="2021-01-12T17:46:00Z" w:initials="AC">
    <w:p w14:paraId="0E03E87E" w14:textId="77777777" w:rsidR="00E959E0" w:rsidRDefault="00E959E0" w:rsidP="007923DC">
      <w:pPr>
        <w:pStyle w:val="CommentText"/>
      </w:pPr>
      <w:r>
        <w:rPr>
          <w:rStyle w:val="CommentReference"/>
        </w:rPr>
        <w:annotationRef/>
      </w:r>
      <w:r>
        <w:t>Add: Not more than 25% of total placing shares to DMP? &lt;10% total placing to existing/past employee (other App 6 - placing guideline restrictions)</w:t>
      </w:r>
    </w:p>
  </w:comment>
  <w:comment w:id="534" w:author="Jessica Chang" w:date="2021-01-13T10:15:00Z" w:initials="JC">
    <w:p w14:paraId="46FAE185" w14:textId="77777777" w:rsidR="00E959E0" w:rsidRDefault="00E959E0" w:rsidP="007923DC">
      <w:pPr>
        <w:pStyle w:val="CommentText"/>
        <w:ind w:left="0"/>
      </w:pPr>
      <w:r>
        <w:rPr>
          <w:rStyle w:val="CommentReference"/>
        </w:rPr>
        <w:annotationRef/>
      </w:r>
      <w:r>
        <w:t>We can add this textual description inside the confirmation statement</w:t>
      </w:r>
      <w:r w:rsidRPr="00F93368">
        <w:t xml:space="preserve"> </w:t>
      </w:r>
      <w:r>
        <w:t>without amending the tick box</w:t>
      </w:r>
    </w:p>
  </w:comment>
  <w:comment w:id="535" w:author="Raymond Lee" w:date="2021-01-25T20:17:00Z" w:initials="RL">
    <w:p w14:paraId="0A68B22A" w14:textId="1A0FED18" w:rsidR="00E959E0" w:rsidRDefault="00E959E0">
      <w:pPr>
        <w:pStyle w:val="CommentText"/>
      </w:pPr>
      <w:r>
        <w:rPr>
          <w:rStyle w:val="CommentReference"/>
        </w:rPr>
        <w:annotationRef/>
      </w:r>
      <w:r>
        <w:t>Previously there was another rule to hide the entire section if the placee list had no cornerstone investors. However, since the placee list before any submissions has no cornerstone investors by default, I have proposed a slightly more manual / safer logic in Field #25a.</w:t>
      </w:r>
    </w:p>
  </w:comment>
  <w:comment w:id="536" w:author="Erin Chung" w:date="2021-01-27T10:27:00Z" w:initials="EC">
    <w:p w14:paraId="7B9127D8" w14:textId="0AB28E9F" w:rsidR="00E959E0" w:rsidRDefault="00E959E0">
      <w:pPr>
        <w:pStyle w:val="CommentText"/>
      </w:pPr>
      <w:r>
        <w:rPr>
          <w:rStyle w:val="CommentReference"/>
        </w:rPr>
        <w:annotationRef/>
      </w:r>
      <w:r>
        <w:rPr>
          <w:noProof/>
        </w:rPr>
        <w:t>Simplify the confirmations?</w:t>
      </w:r>
    </w:p>
  </w:comment>
  <w:comment w:id="537" w:author="Erin Chung" w:date="2021-01-27T10:31:00Z" w:initials="EC">
    <w:p w14:paraId="756CB6CA" w14:textId="3A615C55" w:rsidR="00E959E0" w:rsidRDefault="00E959E0">
      <w:pPr>
        <w:pStyle w:val="CommentText"/>
      </w:pPr>
      <w:r>
        <w:rPr>
          <w:rStyle w:val="CommentReference"/>
        </w:rPr>
        <w:annotationRef/>
      </w:r>
      <w:r>
        <w:rPr>
          <w:noProof/>
        </w:rPr>
        <w:t>Prpopulated</w:t>
      </w:r>
    </w:p>
  </w:comment>
  <w:comment w:id="570" w:author="Erin Chung" w:date="2021-01-27T10:41:00Z" w:initials="EC">
    <w:p w14:paraId="18E9D228" w14:textId="5D3009CB" w:rsidR="00E959E0" w:rsidRDefault="00E959E0">
      <w:pPr>
        <w:pStyle w:val="CommentText"/>
      </w:pPr>
      <w:r>
        <w:rPr>
          <w:rStyle w:val="CommentReference"/>
        </w:rPr>
        <w:annotationRef/>
      </w:r>
      <w:r>
        <w:rPr>
          <w:noProof/>
        </w:rPr>
        <w:t>Can we add others?</w:t>
      </w:r>
    </w:p>
  </w:comment>
  <w:comment w:id="573" w:author="Erin Chung [2]" w:date="2020-11-26T14:54:00Z" w:initials="EC">
    <w:p w14:paraId="6088B449" w14:textId="77777777" w:rsidR="00E959E0" w:rsidRDefault="00E959E0" w:rsidP="00967818">
      <w:pPr>
        <w:pStyle w:val="CommentText"/>
      </w:pPr>
      <w:r>
        <w:rPr>
          <w:rStyle w:val="CommentReference"/>
        </w:rPr>
        <w:annotationRef/>
      </w:r>
      <w:r>
        <w:rPr>
          <w:noProof/>
        </w:rPr>
        <w:t>Geoffrey to see whether the amended</w:t>
      </w:r>
    </w:p>
  </w:comment>
  <w:comment w:id="574" w:author="Geoffrey Tong" w:date="2021-01-15T11:17:00Z" w:initials="GT">
    <w:p w14:paraId="777934A6" w14:textId="77777777" w:rsidR="00E959E0" w:rsidRDefault="00E959E0" w:rsidP="00967818">
      <w:pPr>
        <w:pStyle w:val="CommentText"/>
      </w:pPr>
      <w:r>
        <w:rPr>
          <w:rStyle w:val="CommentReference"/>
        </w:rPr>
        <w:annotationRef/>
      </w:r>
      <w:r>
        <w:t>I think its okay.</w:t>
      </w:r>
    </w:p>
  </w:comment>
  <w:comment w:id="592" w:author="Jessica Chang" w:date="2021-01-13T09:50:00Z" w:initials="JC">
    <w:p w14:paraId="4FB8D585" w14:textId="129842BE" w:rsidR="00E959E0" w:rsidRDefault="00E959E0" w:rsidP="004334B8">
      <w:pPr>
        <w:pStyle w:val="CommentText"/>
        <w:ind w:left="0"/>
      </w:pPr>
      <w:r>
        <w:rPr>
          <w:rStyle w:val="CommentReference"/>
        </w:rPr>
        <w:annotationRef/>
      </w:r>
      <w:r>
        <w:t>@Erin, changes for the “Delete” function has been reflected in the permissions table below. There should be no “Delete” function for e-forms that are generated and amended online, so I am removing such function for both the submitting user and the Regulators.</w:t>
      </w:r>
    </w:p>
  </w:comment>
  <w:comment w:id="608" w:author="Erin Chung [2]" w:date="2020-11-26T14:54:00Z" w:initials="EC">
    <w:p w14:paraId="55391B39" w14:textId="77777777" w:rsidR="00E959E0" w:rsidRDefault="00E959E0" w:rsidP="00CC077D">
      <w:pPr>
        <w:pStyle w:val="CommentText"/>
      </w:pPr>
      <w:r>
        <w:rPr>
          <w:rStyle w:val="CommentReference"/>
        </w:rPr>
        <w:annotationRef/>
      </w:r>
      <w:r>
        <w:rPr>
          <w:noProof/>
        </w:rPr>
        <w:t>Geoffrey to see whether the amended</w:t>
      </w:r>
    </w:p>
  </w:comment>
  <w:comment w:id="609" w:author="Geoffrey Tong" w:date="2021-01-15T11:17:00Z" w:initials="GT">
    <w:p w14:paraId="1A1CBE84" w14:textId="292309F6" w:rsidR="00E959E0" w:rsidRDefault="00E959E0">
      <w:pPr>
        <w:pStyle w:val="CommentText"/>
      </w:pPr>
      <w:r>
        <w:rPr>
          <w:rStyle w:val="CommentReference"/>
        </w:rPr>
        <w:annotationRef/>
      </w:r>
      <w:r>
        <w:t>I think its okay.</w:t>
      </w:r>
    </w:p>
  </w:comment>
  <w:comment w:id="611" w:author="Erin Chung" w:date="2021-01-27T10:53:00Z" w:initials="EC">
    <w:p w14:paraId="1D04B341" w14:textId="585D7B9C" w:rsidR="00E959E0" w:rsidRDefault="00E959E0">
      <w:pPr>
        <w:pStyle w:val="CommentText"/>
      </w:pPr>
      <w:r>
        <w:rPr>
          <w:rStyle w:val="CommentReference"/>
        </w:rPr>
        <w:annotationRef/>
      </w:r>
      <w:r>
        <w:rPr>
          <w:noProof/>
        </w:rPr>
        <w:t>Revisit to see if can be standardized</w:t>
      </w:r>
    </w:p>
  </w:comment>
  <w:comment w:id="612" w:author="Erin Chung" w:date="2021-01-13T12:06:00Z" w:initials="EC">
    <w:p w14:paraId="6D2AC840" w14:textId="1D5129F3" w:rsidR="00E959E0" w:rsidRDefault="00E959E0">
      <w:pPr>
        <w:pStyle w:val="CommentText"/>
      </w:pPr>
      <w:r>
        <w:rPr>
          <w:rStyle w:val="CommentReference"/>
        </w:rPr>
        <w:annotationRef/>
      </w:r>
      <w:r>
        <w:rPr>
          <w:noProof/>
        </w:rPr>
        <w:t>Should we add a "download" function?</w:t>
      </w:r>
    </w:p>
  </w:comment>
  <w:comment w:id="613" w:author="Raymond Lee" w:date="2021-01-14T10:21:00Z" w:initials="RL">
    <w:p w14:paraId="7A0112AE" w14:textId="7E3A9E1D" w:rsidR="00E959E0" w:rsidRDefault="00E959E0">
      <w:pPr>
        <w:pStyle w:val="CommentText"/>
      </w:pPr>
      <w:r>
        <w:rPr>
          <w:rStyle w:val="CommentReference"/>
        </w:rPr>
        <w:annotationRef/>
      </w:r>
      <w:r>
        <w:t>Yes, I will amend based on the new BRD structure.</w:t>
      </w:r>
    </w:p>
  </w:comment>
  <w:comment w:id="614" w:author="Albert Chung" w:date="2021-01-12T17:59:00Z" w:initials="AC">
    <w:p w14:paraId="200C297E" w14:textId="594BAE44" w:rsidR="00E959E0" w:rsidRDefault="00E959E0">
      <w:pPr>
        <w:pStyle w:val="CommentText"/>
      </w:pPr>
      <w:r>
        <w:rPr>
          <w:rStyle w:val="CommentReference"/>
        </w:rPr>
        <w:annotationRef/>
      </w:r>
      <w:r>
        <w:t>No comment ability? Like placee control list general comment</w:t>
      </w:r>
    </w:p>
  </w:comment>
  <w:comment w:id="615" w:author="Jessica Chang" w:date="2021-01-13T10:17:00Z" w:initials="JC">
    <w:p w14:paraId="01480210" w14:textId="3707D8F8" w:rsidR="00E959E0" w:rsidRDefault="00E959E0" w:rsidP="0074315E">
      <w:pPr>
        <w:pStyle w:val="CommentText"/>
        <w:ind w:left="0"/>
      </w:pPr>
      <w:r>
        <w:rPr>
          <w:rStyle w:val="CommentReference"/>
        </w:rPr>
        <w:annotationRef/>
      </w:r>
      <w:r>
        <w:t>No, Regulators do not have comment function for all the submissions made to Listing.</w:t>
      </w:r>
    </w:p>
  </w:comment>
  <w:comment w:id="616" w:author="Erin Chung" w:date="2021-01-13T18:12:00Z" w:initials="EC">
    <w:p w14:paraId="63F0D32F" w14:textId="001297B1" w:rsidR="00E959E0" w:rsidRDefault="00E959E0">
      <w:pPr>
        <w:pStyle w:val="CommentText"/>
      </w:pPr>
      <w:r>
        <w:rPr>
          <w:rStyle w:val="CommentReference"/>
        </w:rPr>
        <w:annotationRef/>
      </w:r>
      <w:r>
        <w:t>I think we do have commenting function, but only when it is in submitted status. When it’s in pending status, we treat it as draft so we wouldn’t need to/be able to comment on something that hasn’t been submitted to us.</w:t>
      </w:r>
    </w:p>
  </w:comment>
  <w:comment w:id="617" w:author="Erin Chung" w:date="2021-01-13T18:53:00Z" w:initials="EC">
    <w:p w14:paraId="58A447F4" w14:textId="52479DF5" w:rsidR="00E959E0" w:rsidRDefault="00E959E0">
      <w:pPr>
        <w:pStyle w:val="CommentText"/>
      </w:pPr>
      <w:r>
        <w:rPr>
          <w:rStyle w:val="CommentReference"/>
        </w:rPr>
        <w:annotationRef/>
      </w:r>
      <w:r>
        <w:t>Add download right? Same comment as ARA above.</w:t>
      </w:r>
    </w:p>
  </w:comment>
  <w:comment w:id="618" w:author="Raymond Lee" w:date="2020-11-25T10:49:00Z" w:initials="RL">
    <w:p w14:paraId="57EE833C" w14:textId="77777777" w:rsidR="00E959E0" w:rsidRDefault="00E959E0" w:rsidP="00CC077D">
      <w:pPr>
        <w:pStyle w:val="CommentText"/>
      </w:pPr>
      <w:r>
        <w:rPr>
          <w:rStyle w:val="CommentReference"/>
        </w:rPr>
        <w:annotationRef/>
      </w:r>
      <w:r>
        <w:rPr>
          <w:noProof/>
        </w:rPr>
        <w:t>Should be for each Employee offer</w:t>
      </w:r>
    </w:p>
  </w:comment>
  <w:comment w:id="619" w:author="Jessica Chang" w:date="2021-01-13T10:21:00Z" w:initials="JC">
    <w:p w14:paraId="6CE43945" w14:textId="19D68455" w:rsidR="00E959E0" w:rsidRDefault="00E959E0" w:rsidP="00E37758">
      <w:pPr>
        <w:pStyle w:val="CommentText"/>
        <w:ind w:left="0"/>
      </w:pPr>
      <w:r>
        <w:rPr>
          <w:rStyle w:val="CommentReference"/>
        </w:rPr>
        <w:annotationRef/>
      </w:r>
      <w:r>
        <w:t>@Erin @Geoffrey do we need to segregate this data field into a small table, reflecting the total amount of each preferential offer and the shares allotted for each offer?</w:t>
      </w:r>
    </w:p>
  </w:comment>
  <w:comment w:id="620" w:author="Erin Chung" w:date="2021-01-13T19:04:00Z" w:initials="EC">
    <w:p w14:paraId="058919CB" w14:textId="41EC1792" w:rsidR="00E959E0" w:rsidRDefault="00E959E0">
      <w:pPr>
        <w:pStyle w:val="CommentText"/>
      </w:pPr>
      <w:r>
        <w:rPr>
          <w:rStyle w:val="CommentReference"/>
        </w:rPr>
        <w:annotationRef/>
      </w:r>
      <w:r>
        <w:t>Yes, we do need to reflect fields 57-64b / 65-71b for EACH preferential offer.</w:t>
      </w:r>
    </w:p>
  </w:comment>
  <w:comment w:id="624" w:author="Albert Chung" w:date="2021-01-21T17:06:00Z" w:initials="AC">
    <w:p w14:paraId="2435A525" w14:textId="2633E356" w:rsidR="00E959E0" w:rsidRDefault="00E959E0">
      <w:pPr>
        <w:pStyle w:val="CommentText"/>
      </w:pPr>
      <w:r>
        <w:rPr>
          <w:rStyle w:val="CommentReference"/>
        </w:rPr>
        <w:annotationRef/>
      </w:r>
      <w:r>
        <w:t>Do we need a field to disclose: “</w:t>
      </w:r>
      <w:r w:rsidRPr="00987391">
        <w:rPr>
          <w:i/>
        </w:rPr>
        <w:t>In view of the high concentration of shareholding in a small number of Shareholders, Shareholders and prospective investors should be aware that the price of the Shares could move substantially even with a small number of Shares traded, and should exercise extreme caution when dealing in Shares</w:t>
      </w:r>
      <w:r>
        <w:t>”?</w:t>
      </w:r>
    </w:p>
  </w:comment>
  <w:comment w:id="625" w:author="Erin Chung" w:date="2021-01-15T19:57:00Z" w:initials="EC">
    <w:p w14:paraId="4C0B6320" w14:textId="261E7B5E" w:rsidR="00E959E0" w:rsidRDefault="00E959E0">
      <w:pPr>
        <w:pStyle w:val="CommentText"/>
      </w:pPr>
      <w:r>
        <w:rPr>
          <w:rStyle w:val="CommentReference"/>
        </w:rPr>
        <w:annotationRef/>
      </w:r>
      <w:r>
        <w:t>Which field should this be?</w:t>
      </w:r>
    </w:p>
  </w:comment>
  <w:comment w:id="626" w:author="Albert Chung" w:date="2021-01-21T16:43:00Z" w:initials="AC">
    <w:p w14:paraId="7A91DDBF" w14:textId="7F47C16D" w:rsidR="00E959E0" w:rsidRDefault="00E959E0">
      <w:pPr>
        <w:pStyle w:val="CommentText"/>
      </w:pPr>
      <w:r>
        <w:rPr>
          <w:rStyle w:val="CommentReference"/>
        </w:rPr>
        <w:annotationRef/>
      </w:r>
      <w:r>
        <w:t>Field#2?</w:t>
      </w:r>
    </w:p>
  </w:comment>
  <w:comment w:id="628" w:author="Erin Chung" w:date="2021-01-14T18:21:00Z" w:initials="EC">
    <w:p w14:paraId="18CA7848" w14:textId="16307C71" w:rsidR="00E959E0" w:rsidRDefault="00E959E0">
      <w:pPr>
        <w:pStyle w:val="CommentText"/>
      </w:pPr>
      <w:r>
        <w:rPr>
          <w:rStyle w:val="CommentReference"/>
        </w:rPr>
        <w:annotationRef/>
      </w:r>
      <w:r>
        <w:t>To discuss with Grace whether or not to remove General Public</w:t>
      </w:r>
    </w:p>
  </w:comment>
  <w:comment w:id="629" w:author="Erin Chung" w:date="2021-01-14T18:38:00Z" w:initials="EC">
    <w:p w14:paraId="49B05C3C" w14:textId="5F1E8B15" w:rsidR="00E959E0" w:rsidRDefault="00E959E0">
      <w:pPr>
        <w:pStyle w:val="CommentText"/>
      </w:pPr>
      <w:r>
        <w:rPr>
          <w:rStyle w:val="CommentReference"/>
        </w:rPr>
        <w:annotationRef/>
      </w:r>
      <w:r>
        <w:t>Discuss with Grace whether or not to remove this</w:t>
      </w:r>
    </w:p>
  </w:comment>
  <w:comment w:id="631" w:author="Albert Chung" w:date="2021-01-21T18:29:00Z" w:initials="AC">
    <w:p w14:paraId="4BA5BA0C" w14:textId="5FD51440" w:rsidR="00E959E0" w:rsidRDefault="00E959E0">
      <w:pPr>
        <w:pStyle w:val="CommentText"/>
      </w:pPr>
      <w:r>
        <w:rPr>
          <w:rStyle w:val="CommentReference"/>
        </w:rPr>
        <w:annotationRef/>
      </w:r>
      <w:r>
        <w:t>If &gt;1 sponsor, only need principal sponsor sign-off instead of all sign-off separately?</w:t>
      </w:r>
    </w:p>
  </w:comment>
  <w:comment w:id="652" w:author="Erin Chung" w:date="2021-02-19T18:34:00Z" w:initials="EC">
    <w:p w14:paraId="0FDAC52F" w14:textId="56CB5C5D" w:rsidR="00E959E0" w:rsidRPr="00CD3A7D" w:rsidRDefault="00E959E0">
      <w:pPr>
        <w:pStyle w:val="CommentText"/>
        <w:rPr>
          <w:u w:val="single"/>
        </w:rPr>
      </w:pPr>
      <w:r>
        <w:rPr>
          <w:rStyle w:val="CommentReference"/>
        </w:rPr>
        <w:annotationRef/>
      </w:r>
      <w:r>
        <w:rPr>
          <w:noProof/>
        </w:rPr>
        <w:t xml:space="preserve">Should be 31 Jan as it is the 30th day </w:t>
      </w:r>
      <w:r w:rsidRPr="00CD3A7D">
        <w:rPr>
          <w:b/>
          <w:noProof/>
        </w:rPr>
        <w:t>after</w:t>
      </w:r>
      <w:r>
        <w:rPr>
          <w:noProof/>
        </w:rPr>
        <w:t xml:space="preserve"> the public offer end date</w:t>
      </w:r>
    </w:p>
  </w:comment>
  <w:comment w:id="918" w:author="Derek Chan" w:date="2021-02-25T09:49:00Z" w:initials="DC">
    <w:p w14:paraId="5D32B5BF" w14:textId="5A11B7C9" w:rsidR="00E959E0" w:rsidRDefault="00E959E0">
      <w:pPr>
        <w:pStyle w:val="CommentText"/>
      </w:pPr>
      <w:r>
        <w:rPr>
          <w:rStyle w:val="CommentReference"/>
        </w:rPr>
        <w:annotationRef/>
      </w:r>
      <w:r>
        <w:t>TBC whether dummy record is also neeeded</w:t>
      </w:r>
    </w:p>
  </w:comment>
  <w:comment w:id="919" w:author="Derek Chan" w:date="2021-02-25T09:50:00Z" w:initials="DC">
    <w:p w14:paraId="64350016" w14:textId="40A9ECBE" w:rsidR="00E959E0" w:rsidRDefault="00E959E0">
      <w:pPr>
        <w:pStyle w:val="CommentText"/>
      </w:pPr>
      <w:r>
        <w:rPr>
          <w:rStyle w:val="CommentReference"/>
        </w:rPr>
        <w:annotationRef/>
      </w:r>
      <w:r>
        <w:t>TBC whether HKSCC is needed</w:t>
      </w:r>
    </w:p>
  </w:comment>
  <w:comment w:id="987" w:author="Derek Sham" w:date="2020-12-28T15:12:00Z" w:initials="DS">
    <w:p w14:paraId="2B211D8E" w14:textId="77777777" w:rsidR="00E959E0" w:rsidRDefault="00E959E0" w:rsidP="009B3C9C">
      <w:pPr>
        <w:pStyle w:val="CommentText"/>
        <w:ind w:left="0"/>
      </w:pPr>
      <w:r>
        <w:rPr>
          <w:rStyle w:val="CommentReference"/>
        </w:rPr>
        <w:annotationRef/>
      </w:r>
      <w:r>
        <w:t>Propose Fini to separate the compfield #6 into 2 lines, 40 characters for each 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A94EB65" w15:done="0"/>
  <w15:commentEx w15:paraId="25D4D036" w15:paraIdParent="2A94EB65" w15:done="0"/>
  <w15:commentEx w15:paraId="0DACEC84" w15:done="0"/>
  <w15:commentEx w15:paraId="04615946" w15:paraIdParent="0DACEC84" w15:done="0"/>
  <w15:commentEx w15:paraId="73EC87E9" w15:done="0"/>
  <w15:commentEx w15:paraId="338104A9" w15:done="0"/>
  <w15:commentEx w15:paraId="779C98EA" w15:paraIdParent="338104A9" w15:done="0"/>
  <w15:commentEx w15:paraId="4DA33AD3" w15:paraIdParent="338104A9" w15:done="0"/>
  <w15:commentEx w15:paraId="7F5BA582" w15:done="0"/>
  <w15:commentEx w15:paraId="424247AB" w15:done="0"/>
  <w15:commentEx w15:paraId="3887F86B" w15:done="0"/>
  <w15:commentEx w15:paraId="50935B23" w15:done="0"/>
  <w15:commentEx w15:paraId="2C9A9D7C" w15:done="0"/>
  <w15:commentEx w15:paraId="11829724" w15:done="0"/>
  <w15:commentEx w15:paraId="59ED0D54" w15:paraIdParent="11829724" w15:done="0"/>
  <w15:commentEx w15:paraId="762533C4" w15:done="0"/>
  <w15:commentEx w15:paraId="0C3FE7C2" w15:paraIdParent="762533C4" w15:done="0"/>
  <w15:commentEx w15:paraId="5972A24F" w15:done="0"/>
  <w15:commentEx w15:paraId="0AAAB334" w15:done="0"/>
  <w15:commentEx w15:paraId="51A98E6F" w15:done="0"/>
  <w15:commentEx w15:paraId="70CA092B" w15:paraIdParent="51A98E6F" w15:done="0"/>
  <w15:commentEx w15:paraId="11CEB674" w15:paraIdParent="51A98E6F" w15:done="0"/>
  <w15:commentEx w15:paraId="423A2F1F" w15:done="0"/>
  <w15:commentEx w15:paraId="4D2E8DD4" w15:paraIdParent="423A2F1F" w15:done="0"/>
  <w15:commentEx w15:paraId="0E03E87E" w15:done="0"/>
  <w15:commentEx w15:paraId="46FAE185" w15:paraIdParent="0E03E87E" w15:done="0"/>
  <w15:commentEx w15:paraId="0A68B22A" w15:done="0"/>
  <w15:commentEx w15:paraId="7B9127D8" w15:done="0"/>
  <w15:commentEx w15:paraId="756CB6CA" w15:done="0"/>
  <w15:commentEx w15:paraId="18E9D228" w15:done="0"/>
  <w15:commentEx w15:paraId="6088B449" w15:done="1"/>
  <w15:commentEx w15:paraId="777934A6" w15:paraIdParent="6088B449" w15:done="1"/>
  <w15:commentEx w15:paraId="4FB8D585" w15:done="0"/>
  <w15:commentEx w15:paraId="55391B39" w15:done="1"/>
  <w15:commentEx w15:paraId="1A1CBE84" w15:paraIdParent="55391B39" w15:done="1"/>
  <w15:commentEx w15:paraId="1D04B341" w15:done="0"/>
  <w15:commentEx w15:paraId="6D2AC840" w15:done="0"/>
  <w15:commentEx w15:paraId="7A0112AE" w15:paraIdParent="6D2AC840" w15:done="0"/>
  <w15:commentEx w15:paraId="200C297E" w15:done="0"/>
  <w15:commentEx w15:paraId="01480210" w15:paraIdParent="200C297E" w15:done="0"/>
  <w15:commentEx w15:paraId="63F0D32F" w15:paraIdParent="200C297E" w15:done="0"/>
  <w15:commentEx w15:paraId="58A447F4" w15:done="0"/>
  <w15:commentEx w15:paraId="57EE833C" w15:done="0"/>
  <w15:commentEx w15:paraId="6CE43945" w15:paraIdParent="57EE833C" w15:done="0"/>
  <w15:commentEx w15:paraId="058919CB" w15:paraIdParent="57EE833C" w15:done="0"/>
  <w15:commentEx w15:paraId="2435A525" w15:done="0"/>
  <w15:commentEx w15:paraId="4C0B6320" w15:done="0"/>
  <w15:commentEx w15:paraId="7A91DDBF" w15:paraIdParent="4C0B6320" w15:done="0"/>
  <w15:commentEx w15:paraId="18CA7848" w15:done="0"/>
  <w15:commentEx w15:paraId="49B05C3C" w15:done="0"/>
  <w15:commentEx w15:paraId="4BA5BA0C" w15:done="0"/>
  <w15:commentEx w15:paraId="0FDAC52F" w15:done="0"/>
  <w15:commentEx w15:paraId="5D32B5BF" w15:done="0"/>
  <w15:commentEx w15:paraId="64350016" w15:done="0"/>
  <w15:commentEx w15:paraId="2B211D8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C57170" w14:textId="77777777" w:rsidR="0036567B" w:rsidRDefault="0036567B" w:rsidP="007E5F8E">
      <w:r>
        <w:separator/>
      </w:r>
    </w:p>
  </w:endnote>
  <w:endnote w:type="continuationSeparator" w:id="0">
    <w:p w14:paraId="58D30CC8" w14:textId="77777777" w:rsidR="0036567B" w:rsidRDefault="0036567B" w:rsidP="007E5F8E">
      <w:r>
        <w:continuationSeparator/>
      </w:r>
    </w:p>
  </w:endnote>
  <w:endnote w:type="continuationNotice" w:id="1">
    <w:p w14:paraId="55F794FB" w14:textId="77777777" w:rsidR="0036567B" w:rsidRDefault="0036567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Lucida Grande">
    <w:altName w:val="Courier New"/>
    <w:charset w:val="00"/>
    <w:family w:val="auto"/>
    <w:pitch w:val="variable"/>
    <w:sig w:usb0="00000000"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Franklin Gothic Book">
    <w:altName w:val="Arial"/>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4B22C6" w14:textId="6BFA21DA" w:rsidR="00E959E0" w:rsidRPr="000A6A33" w:rsidRDefault="00E959E0" w:rsidP="000A6A33">
    <w:pPr>
      <w:ind w:left="0"/>
      <w:jc w:val="right"/>
      <w:rPr>
        <w:i/>
      </w:rPr>
    </w:pPr>
    <w:r w:rsidRPr="000A6A33">
      <w:t xml:space="preserve">Page </w:t>
    </w:r>
    <w:r w:rsidRPr="000A6A33">
      <w:fldChar w:fldCharType="begin"/>
    </w:r>
    <w:r w:rsidRPr="000A6A33">
      <w:instrText xml:space="preserve"> PAGE </w:instrText>
    </w:r>
    <w:r w:rsidRPr="000A6A33">
      <w:fldChar w:fldCharType="separate"/>
    </w:r>
    <w:r w:rsidR="009B39AB">
      <w:rPr>
        <w:noProof/>
      </w:rPr>
      <w:t>128</w:t>
    </w:r>
    <w:r w:rsidRPr="000A6A33">
      <w:fldChar w:fldCharType="end"/>
    </w:r>
    <w:r w:rsidRPr="000A6A33">
      <w:t xml:space="preserve"> of </w:t>
    </w:r>
    <w:r w:rsidRPr="000A6A33">
      <w:fldChar w:fldCharType="begin"/>
    </w:r>
    <w:r w:rsidRPr="000A6A33">
      <w:instrText xml:space="preserve">= </w:instrText>
    </w:r>
    <w:fldSimple w:instr=" NUMPAGES ">
      <w:r w:rsidR="009B39AB">
        <w:rPr>
          <w:noProof/>
        </w:rPr>
        <w:instrText>206</w:instrText>
      </w:r>
    </w:fldSimple>
    <w:r w:rsidRPr="000A6A33">
      <w:instrText xml:space="preserve"> -1 </w:instrText>
    </w:r>
    <w:r w:rsidRPr="000A6A33">
      <w:fldChar w:fldCharType="separate"/>
    </w:r>
    <w:r w:rsidR="009B39AB">
      <w:rPr>
        <w:noProof/>
      </w:rPr>
      <w:t>205</w:t>
    </w:r>
    <w:r w:rsidRPr="000A6A3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D0286B" w14:textId="77777777" w:rsidR="0036567B" w:rsidRDefault="0036567B" w:rsidP="007E5F8E">
      <w:r>
        <w:separator/>
      </w:r>
    </w:p>
  </w:footnote>
  <w:footnote w:type="continuationSeparator" w:id="0">
    <w:p w14:paraId="3D023526" w14:textId="77777777" w:rsidR="0036567B" w:rsidRDefault="0036567B" w:rsidP="007E5F8E">
      <w:r>
        <w:continuationSeparator/>
      </w:r>
    </w:p>
  </w:footnote>
  <w:footnote w:type="continuationNotice" w:id="1">
    <w:p w14:paraId="4612B416" w14:textId="77777777" w:rsidR="0036567B" w:rsidRDefault="0036567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C722A6" w14:textId="77777777" w:rsidR="00E959E0" w:rsidRDefault="00E959E0" w:rsidP="000A6A33">
    <w:pPr>
      <w:pStyle w:val="Header"/>
      <w:ind w:left="400"/>
    </w:pPr>
  </w:p>
  <w:p w14:paraId="73892F6A" w14:textId="77777777" w:rsidR="00E959E0" w:rsidRPr="003928C1" w:rsidRDefault="00E959E0" w:rsidP="007E5F8E"/>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FE0F4B" w14:textId="77777777" w:rsidR="00E959E0" w:rsidRPr="00B0474F" w:rsidRDefault="00E959E0" w:rsidP="000A6A33">
    <w:pPr>
      <w:rPr>
        <w:i/>
      </w:rPr>
    </w:pPr>
    <w:r w:rsidRPr="00B0474F">
      <w:rPr>
        <w:i/>
        <w:noProof/>
        <w:lang w:eastAsia="zh-CN"/>
      </w:rPr>
      <mc:AlternateContent>
        <mc:Choice Requires="wps">
          <w:drawing>
            <wp:anchor distT="0" distB="0" distL="114300" distR="114300" simplePos="0" relativeHeight="251658241" behindDoc="0" locked="0" layoutInCell="1" allowOverlap="1" wp14:anchorId="74C0F862" wp14:editId="2A05CB1A">
              <wp:simplePos x="0" y="0"/>
              <wp:positionH relativeFrom="column">
                <wp:posOffset>528320</wp:posOffset>
              </wp:positionH>
              <wp:positionV relativeFrom="paragraph">
                <wp:posOffset>154829</wp:posOffset>
              </wp:positionV>
              <wp:extent cx="5613621" cy="0"/>
              <wp:effectExtent l="0" t="0" r="25400" b="19050"/>
              <wp:wrapNone/>
              <wp:docPr id="2"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3621" cy="0"/>
                      </a:xfrm>
                      <a:prstGeom prst="line">
                        <a:avLst/>
                      </a:prstGeom>
                      <a:noFill/>
                      <a:ln w="19050">
                        <a:solidFill>
                          <a:srgbClr val="D8D8D8"/>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EDA0D17" id="Line 37"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6pt,12.2pt" to="483.6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" strokecolor="#d8d8d8" strokeweight="1.5pt">
              <v:shadow opacity="22938f" offset="0"/>
            </v:line>
          </w:pict>
        </mc:Fallback>
      </mc:AlternateContent>
    </w:r>
    <w:r w:rsidRPr="00B0474F">
      <w:rPr>
        <w:i/>
        <w:noProof/>
        <w:lang w:eastAsia="zh-CN"/>
      </w:rPr>
      <mc:AlternateContent>
        <mc:Choice Requires="wps">
          <w:drawing>
            <wp:anchor distT="0" distB="0" distL="114300" distR="114300" simplePos="0" relativeHeight="251658240" behindDoc="0" locked="0" layoutInCell="1" allowOverlap="1" wp14:anchorId="3B4D75E5" wp14:editId="25B096AE">
              <wp:simplePos x="0" y="0"/>
              <wp:positionH relativeFrom="column">
                <wp:posOffset>-177165</wp:posOffset>
              </wp:positionH>
              <wp:positionV relativeFrom="paragraph">
                <wp:posOffset>459740</wp:posOffset>
              </wp:positionV>
              <wp:extent cx="6858000" cy="0"/>
              <wp:effectExtent l="0" t="0" r="0" b="0"/>
              <wp:wrapNone/>
              <wp:docPr id="1"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D079533" id="Line 3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5pt,36.2pt" to="526.0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" stroked="f"/>
          </w:pict>
        </mc:Fallback>
      </mc:AlternateContent>
    </w:r>
    <w:r w:rsidRPr="00B0474F">
      <w:rPr>
        <w:i/>
      </w:rPr>
      <w:t>Business Requirement Document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2A02D6D0"/>
    <w:lvl w:ilvl="0">
      <w:start w:val="1"/>
      <w:numFmt w:val="decimal"/>
      <w:pStyle w:val="Heading1"/>
      <w:lvlText w:val="%1"/>
      <w:lvlJc w:val="left"/>
      <w:pPr>
        <w:tabs>
          <w:tab w:val="num" w:pos="432"/>
        </w:tabs>
        <w:ind w:left="432" w:hanging="432"/>
      </w:pPr>
      <w:rPr>
        <w:rFonts w:hint="eastAsia"/>
        <w:sz w:val="32"/>
      </w:rPr>
    </w:lvl>
    <w:lvl w:ilvl="1">
      <w:start w:val="1"/>
      <w:numFmt w:val="decimal"/>
      <w:pStyle w:val="Heading2"/>
      <w:lvlText w:val="%1.%2"/>
      <w:lvlJc w:val="left"/>
      <w:pPr>
        <w:tabs>
          <w:tab w:val="num" w:pos="718"/>
        </w:tabs>
        <w:ind w:left="718" w:hanging="576"/>
      </w:pPr>
      <w:rPr>
        <w:rFonts w:hint="eastAsia"/>
      </w:rPr>
    </w:lvl>
    <w:lvl w:ilvl="2">
      <w:start w:val="1"/>
      <w:numFmt w:val="decimal"/>
      <w:pStyle w:val="Heading3"/>
      <w:lvlText w:val="%1.%2.%3"/>
      <w:lvlJc w:val="left"/>
      <w:pPr>
        <w:tabs>
          <w:tab w:val="num" w:pos="720"/>
        </w:tabs>
        <w:ind w:left="720" w:hanging="720"/>
      </w:pPr>
      <w:rPr>
        <w:rFonts w:hint="eastAsia"/>
      </w:rPr>
    </w:lvl>
    <w:lvl w:ilvl="3">
      <w:start w:val="1"/>
      <w:numFmt w:val="decimal"/>
      <w:pStyle w:val="Heading4"/>
      <w:lvlText w:val="%1.%2.%3.%4"/>
      <w:lvlJc w:val="left"/>
      <w:pPr>
        <w:tabs>
          <w:tab w:val="num" w:pos="864"/>
        </w:tabs>
        <w:ind w:left="864" w:hanging="864"/>
      </w:pPr>
      <w:rPr>
        <w:rFonts w:hint="eastAsia"/>
      </w:rPr>
    </w:lvl>
    <w:lvl w:ilvl="4">
      <w:start w:val="1"/>
      <w:numFmt w:val="decimal"/>
      <w:pStyle w:val="Heading5"/>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 w15:restartNumberingAfterBreak="0">
    <w:nsid w:val="003C30EC"/>
    <w:multiLevelType w:val="hybridMultilevel"/>
    <w:tmpl w:val="0D12CEEA"/>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0C667C5"/>
    <w:multiLevelType w:val="hybridMultilevel"/>
    <w:tmpl w:val="A594C40A"/>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23C70DB"/>
    <w:multiLevelType w:val="hybridMultilevel"/>
    <w:tmpl w:val="8CF2C02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24D78E7"/>
    <w:multiLevelType w:val="hybridMultilevel"/>
    <w:tmpl w:val="F010364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2F05C71"/>
    <w:multiLevelType w:val="hybridMultilevel"/>
    <w:tmpl w:val="56CAE2A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2F6547D"/>
    <w:multiLevelType w:val="hybridMultilevel"/>
    <w:tmpl w:val="7D20B9A6"/>
    <w:lvl w:ilvl="0" w:tplc="58C4B92C">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059852DD"/>
    <w:multiLevelType w:val="hybridMultilevel"/>
    <w:tmpl w:val="826AC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4A6522"/>
    <w:multiLevelType w:val="hybridMultilevel"/>
    <w:tmpl w:val="CE6CB4E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08DF014A"/>
    <w:multiLevelType w:val="hybridMultilevel"/>
    <w:tmpl w:val="3B4C407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14853"/>
    <w:multiLevelType w:val="hybridMultilevel"/>
    <w:tmpl w:val="F8FC91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65739C"/>
    <w:multiLevelType w:val="hybridMultilevel"/>
    <w:tmpl w:val="C5107A84"/>
    <w:lvl w:ilvl="0" w:tplc="D2465C3C">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0B1F63F6"/>
    <w:multiLevelType w:val="hybridMultilevel"/>
    <w:tmpl w:val="1068E8C6"/>
    <w:lvl w:ilvl="0" w:tplc="457C3526">
      <w:start w:val="1"/>
      <w:numFmt w:val="decimal"/>
      <w:lvlText w:val="%1."/>
      <w:lvlJc w:val="left"/>
      <w:pPr>
        <w:ind w:left="360" w:hanging="360"/>
      </w:pPr>
      <w:rPr>
        <w:rFonts w:ascii="Arial" w:hAnsi="Arial" w:cs="Arial" w:hint="default"/>
        <w:b/>
        <w:sz w:val="1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B26663F"/>
    <w:multiLevelType w:val="hybridMultilevel"/>
    <w:tmpl w:val="9C32B21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0C4E4968"/>
    <w:multiLevelType w:val="hybridMultilevel"/>
    <w:tmpl w:val="FDD6A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C927042"/>
    <w:multiLevelType w:val="hybridMultilevel"/>
    <w:tmpl w:val="C20CEA54"/>
    <w:lvl w:ilvl="0" w:tplc="319474B4">
      <w:start w:val="1"/>
      <w:numFmt w:val="lowerLetter"/>
      <w:lvlText w:val="%1)"/>
      <w:lvlJc w:val="left"/>
      <w:pPr>
        <w:tabs>
          <w:tab w:val="num" w:pos="360"/>
        </w:tabs>
        <w:ind w:left="360" w:hanging="360"/>
      </w:pPr>
    </w:lvl>
    <w:lvl w:ilvl="1" w:tplc="A27CF346" w:tentative="1">
      <w:start w:val="1"/>
      <w:numFmt w:val="lowerLetter"/>
      <w:lvlText w:val="%2)"/>
      <w:lvlJc w:val="left"/>
      <w:pPr>
        <w:tabs>
          <w:tab w:val="num" w:pos="1080"/>
        </w:tabs>
        <w:ind w:left="1080" w:hanging="360"/>
      </w:pPr>
    </w:lvl>
    <w:lvl w:ilvl="2" w:tplc="8F7C0F62" w:tentative="1">
      <w:start w:val="1"/>
      <w:numFmt w:val="lowerLetter"/>
      <w:lvlText w:val="%3)"/>
      <w:lvlJc w:val="left"/>
      <w:pPr>
        <w:tabs>
          <w:tab w:val="num" w:pos="1800"/>
        </w:tabs>
        <w:ind w:left="1800" w:hanging="360"/>
      </w:pPr>
    </w:lvl>
    <w:lvl w:ilvl="3" w:tplc="724E815A" w:tentative="1">
      <w:start w:val="1"/>
      <w:numFmt w:val="lowerLetter"/>
      <w:lvlText w:val="%4)"/>
      <w:lvlJc w:val="left"/>
      <w:pPr>
        <w:tabs>
          <w:tab w:val="num" w:pos="2520"/>
        </w:tabs>
        <w:ind w:left="2520" w:hanging="360"/>
      </w:pPr>
    </w:lvl>
    <w:lvl w:ilvl="4" w:tplc="BA0C0422" w:tentative="1">
      <w:start w:val="1"/>
      <w:numFmt w:val="lowerLetter"/>
      <w:lvlText w:val="%5)"/>
      <w:lvlJc w:val="left"/>
      <w:pPr>
        <w:tabs>
          <w:tab w:val="num" w:pos="3240"/>
        </w:tabs>
        <w:ind w:left="3240" w:hanging="360"/>
      </w:pPr>
    </w:lvl>
    <w:lvl w:ilvl="5" w:tplc="FF483284" w:tentative="1">
      <w:start w:val="1"/>
      <w:numFmt w:val="lowerLetter"/>
      <w:lvlText w:val="%6)"/>
      <w:lvlJc w:val="left"/>
      <w:pPr>
        <w:tabs>
          <w:tab w:val="num" w:pos="3960"/>
        </w:tabs>
        <w:ind w:left="3960" w:hanging="360"/>
      </w:pPr>
    </w:lvl>
    <w:lvl w:ilvl="6" w:tplc="47F0513A" w:tentative="1">
      <w:start w:val="1"/>
      <w:numFmt w:val="lowerLetter"/>
      <w:lvlText w:val="%7)"/>
      <w:lvlJc w:val="left"/>
      <w:pPr>
        <w:tabs>
          <w:tab w:val="num" w:pos="4680"/>
        </w:tabs>
        <w:ind w:left="4680" w:hanging="360"/>
      </w:pPr>
    </w:lvl>
    <w:lvl w:ilvl="7" w:tplc="937A3882" w:tentative="1">
      <w:start w:val="1"/>
      <w:numFmt w:val="lowerLetter"/>
      <w:lvlText w:val="%8)"/>
      <w:lvlJc w:val="left"/>
      <w:pPr>
        <w:tabs>
          <w:tab w:val="num" w:pos="5400"/>
        </w:tabs>
        <w:ind w:left="5400" w:hanging="360"/>
      </w:pPr>
    </w:lvl>
    <w:lvl w:ilvl="8" w:tplc="432676AC" w:tentative="1">
      <w:start w:val="1"/>
      <w:numFmt w:val="lowerLetter"/>
      <w:lvlText w:val="%9)"/>
      <w:lvlJc w:val="left"/>
      <w:pPr>
        <w:tabs>
          <w:tab w:val="num" w:pos="6120"/>
        </w:tabs>
        <w:ind w:left="6120" w:hanging="360"/>
      </w:pPr>
    </w:lvl>
  </w:abstractNum>
  <w:abstractNum w:abstractNumId="16" w15:restartNumberingAfterBreak="0">
    <w:nsid w:val="0CF82C69"/>
    <w:multiLevelType w:val="hybridMultilevel"/>
    <w:tmpl w:val="D528F9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0D214FF4"/>
    <w:multiLevelType w:val="hybridMultilevel"/>
    <w:tmpl w:val="12C20B7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0D4A7463"/>
    <w:multiLevelType w:val="hybridMultilevel"/>
    <w:tmpl w:val="D012CA12"/>
    <w:lvl w:ilvl="0" w:tplc="B240F2B2">
      <w:start w:val="1"/>
      <w:numFmt w:val="lowerLetter"/>
      <w:lvlText w:val="%1)"/>
      <w:lvlJc w:val="left"/>
      <w:pPr>
        <w:tabs>
          <w:tab w:val="num" w:pos="360"/>
        </w:tabs>
        <w:ind w:left="360" w:hanging="360"/>
      </w:pPr>
    </w:lvl>
    <w:lvl w:ilvl="1" w:tplc="27ECF278" w:tentative="1">
      <w:start w:val="1"/>
      <w:numFmt w:val="lowerLetter"/>
      <w:lvlText w:val="%2)"/>
      <w:lvlJc w:val="left"/>
      <w:pPr>
        <w:tabs>
          <w:tab w:val="num" w:pos="1080"/>
        </w:tabs>
        <w:ind w:left="1080" w:hanging="360"/>
      </w:pPr>
    </w:lvl>
    <w:lvl w:ilvl="2" w:tplc="A4E0B586" w:tentative="1">
      <w:start w:val="1"/>
      <w:numFmt w:val="lowerLetter"/>
      <w:lvlText w:val="%3)"/>
      <w:lvlJc w:val="left"/>
      <w:pPr>
        <w:tabs>
          <w:tab w:val="num" w:pos="1800"/>
        </w:tabs>
        <w:ind w:left="1800" w:hanging="360"/>
      </w:pPr>
    </w:lvl>
    <w:lvl w:ilvl="3" w:tplc="68A2A12A" w:tentative="1">
      <w:start w:val="1"/>
      <w:numFmt w:val="lowerLetter"/>
      <w:lvlText w:val="%4)"/>
      <w:lvlJc w:val="left"/>
      <w:pPr>
        <w:tabs>
          <w:tab w:val="num" w:pos="2520"/>
        </w:tabs>
        <w:ind w:left="2520" w:hanging="360"/>
      </w:pPr>
    </w:lvl>
    <w:lvl w:ilvl="4" w:tplc="5B1E057A" w:tentative="1">
      <w:start w:val="1"/>
      <w:numFmt w:val="lowerLetter"/>
      <w:lvlText w:val="%5)"/>
      <w:lvlJc w:val="left"/>
      <w:pPr>
        <w:tabs>
          <w:tab w:val="num" w:pos="3240"/>
        </w:tabs>
        <w:ind w:left="3240" w:hanging="360"/>
      </w:pPr>
    </w:lvl>
    <w:lvl w:ilvl="5" w:tplc="64544CCA" w:tentative="1">
      <w:start w:val="1"/>
      <w:numFmt w:val="lowerLetter"/>
      <w:lvlText w:val="%6)"/>
      <w:lvlJc w:val="left"/>
      <w:pPr>
        <w:tabs>
          <w:tab w:val="num" w:pos="3960"/>
        </w:tabs>
        <w:ind w:left="3960" w:hanging="360"/>
      </w:pPr>
    </w:lvl>
    <w:lvl w:ilvl="6" w:tplc="3C5C0C66" w:tentative="1">
      <w:start w:val="1"/>
      <w:numFmt w:val="lowerLetter"/>
      <w:lvlText w:val="%7)"/>
      <w:lvlJc w:val="left"/>
      <w:pPr>
        <w:tabs>
          <w:tab w:val="num" w:pos="4680"/>
        </w:tabs>
        <w:ind w:left="4680" w:hanging="360"/>
      </w:pPr>
    </w:lvl>
    <w:lvl w:ilvl="7" w:tplc="FE189DE4" w:tentative="1">
      <w:start w:val="1"/>
      <w:numFmt w:val="lowerLetter"/>
      <w:lvlText w:val="%8)"/>
      <w:lvlJc w:val="left"/>
      <w:pPr>
        <w:tabs>
          <w:tab w:val="num" w:pos="5400"/>
        </w:tabs>
        <w:ind w:left="5400" w:hanging="360"/>
      </w:pPr>
    </w:lvl>
    <w:lvl w:ilvl="8" w:tplc="9A2058AA" w:tentative="1">
      <w:start w:val="1"/>
      <w:numFmt w:val="lowerLetter"/>
      <w:lvlText w:val="%9)"/>
      <w:lvlJc w:val="left"/>
      <w:pPr>
        <w:tabs>
          <w:tab w:val="num" w:pos="6120"/>
        </w:tabs>
        <w:ind w:left="6120" w:hanging="360"/>
      </w:pPr>
    </w:lvl>
  </w:abstractNum>
  <w:abstractNum w:abstractNumId="19" w15:restartNumberingAfterBreak="0">
    <w:nsid w:val="0E69094C"/>
    <w:multiLevelType w:val="hybridMultilevel"/>
    <w:tmpl w:val="BF107F4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0" w15:restartNumberingAfterBreak="0">
    <w:nsid w:val="0E9655B2"/>
    <w:multiLevelType w:val="hybridMultilevel"/>
    <w:tmpl w:val="9BF6C9B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0EB200A7"/>
    <w:multiLevelType w:val="hybridMultilevel"/>
    <w:tmpl w:val="668EE39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0FDC11B1"/>
    <w:multiLevelType w:val="hybridMultilevel"/>
    <w:tmpl w:val="DB8AED1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105375EE"/>
    <w:multiLevelType w:val="hybridMultilevel"/>
    <w:tmpl w:val="6EC4B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08B47B7"/>
    <w:multiLevelType w:val="hybridMultilevel"/>
    <w:tmpl w:val="0E02BB0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124D58B6"/>
    <w:multiLevelType w:val="hybridMultilevel"/>
    <w:tmpl w:val="FC40AFE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130A097F"/>
    <w:multiLevelType w:val="hybridMultilevel"/>
    <w:tmpl w:val="E3F83B6A"/>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140F2A31"/>
    <w:multiLevelType w:val="hybridMultilevel"/>
    <w:tmpl w:val="0EF8C606"/>
    <w:lvl w:ilvl="0" w:tplc="4EFA4D84">
      <w:start w:val="1"/>
      <w:numFmt w:val="bullet"/>
      <w:pStyle w:val="SSCBulletsIndented2"/>
      <w:lvlText w:val=""/>
      <w:lvlJc w:val="left"/>
      <w:pPr>
        <w:tabs>
          <w:tab w:val="num" w:pos="1134"/>
        </w:tabs>
        <w:ind w:left="1134" w:hanging="414"/>
      </w:pPr>
      <w:rPr>
        <w:rFonts w:ascii="Symbol" w:hAnsi="Symbol" w:hint="default"/>
        <w:color w:val="auto"/>
      </w:rPr>
    </w:lvl>
    <w:lvl w:ilvl="1" w:tplc="18E463EE">
      <w:start w:val="1"/>
      <w:numFmt w:val="bullet"/>
      <w:lvlText w:val="o"/>
      <w:lvlJc w:val="left"/>
      <w:pPr>
        <w:tabs>
          <w:tab w:val="num" w:pos="2160"/>
        </w:tabs>
        <w:ind w:left="2160" w:hanging="360"/>
      </w:pPr>
      <w:rPr>
        <w:rFonts w:ascii="Courier New" w:hAnsi="Courier New" w:cs="Wingdings" w:hint="default"/>
      </w:rPr>
    </w:lvl>
    <w:lvl w:ilvl="2" w:tplc="08090005" w:tentative="1">
      <w:start w:val="1"/>
      <w:numFmt w:val="bullet"/>
      <w:lvlText w:val=""/>
      <w:lvlJc w:val="left"/>
      <w:pPr>
        <w:tabs>
          <w:tab w:val="num" w:pos="2880"/>
        </w:tabs>
        <w:ind w:left="2880" w:hanging="360"/>
      </w:pPr>
      <w:rPr>
        <w:rFonts w:ascii="Wingdings" w:hAnsi="Wingdings" w:hint="default"/>
      </w:rPr>
    </w:lvl>
    <w:lvl w:ilvl="3" w:tplc="08090001" w:tentative="1">
      <w:start w:val="1"/>
      <w:numFmt w:val="bullet"/>
      <w:lvlText w:val=""/>
      <w:lvlJc w:val="left"/>
      <w:pPr>
        <w:tabs>
          <w:tab w:val="num" w:pos="3600"/>
        </w:tabs>
        <w:ind w:left="3600" w:hanging="360"/>
      </w:pPr>
      <w:rPr>
        <w:rFonts w:ascii="Symbol" w:hAnsi="Symbol" w:hint="default"/>
      </w:rPr>
    </w:lvl>
    <w:lvl w:ilvl="4" w:tplc="08090003" w:tentative="1">
      <w:start w:val="1"/>
      <w:numFmt w:val="bullet"/>
      <w:lvlText w:val="o"/>
      <w:lvlJc w:val="left"/>
      <w:pPr>
        <w:tabs>
          <w:tab w:val="num" w:pos="4320"/>
        </w:tabs>
        <w:ind w:left="4320" w:hanging="360"/>
      </w:pPr>
      <w:rPr>
        <w:rFonts w:ascii="Courier New" w:hAnsi="Courier New" w:cs="Wingdings" w:hint="default"/>
      </w:rPr>
    </w:lvl>
    <w:lvl w:ilvl="5" w:tplc="08090005" w:tentative="1">
      <w:start w:val="1"/>
      <w:numFmt w:val="bullet"/>
      <w:lvlText w:val=""/>
      <w:lvlJc w:val="left"/>
      <w:pPr>
        <w:tabs>
          <w:tab w:val="num" w:pos="5040"/>
        </w:tabs>
        <w:ind w:left="5040" w:hanging="360"/>
      </w:pPr>
      <w:rPr>
        <w:rFonts w:ascii="Wingdings" w:hAnsi="Wingdings" w:hint="default"/>
      </w:rPr>
    </w:lvl>
    <w:lvl w:ilvl="6" w:tplc="08090001" w:tentative="1">
      <w:start w:val="1"/>
      <w:numFmt w:val="bullet"/>
      <w:lvlText w:val=""/>
      <w:lvlJc w:val="left"/>
      <w:pPr>
        <w:tabs>
          <w:tab w:val="num" w:pos="5760"/>
        </w:tabs>
        <w:ind w:left="5760" w:hanging="360"/>
      </w:pPr>
      <w:rPr>
        <w:rFonts w:ascii="Symbol" w:hAnsi="Symbol" w:hint="default"/>
      </w:rPr>
    </w:lvl>
    <w:lvl w:ilvl="7" w:tplc="08090003" w:tentative="1">
      <w:start w:val="1"/>
      <w:numFmt w:val="bullet"/>
      <w:lvlText w:val="o"/>
      <w:lvlJc w:val="left"/>
      <w:pPr>
        <w:tabs>
          <w:tab w:val="num" w:pos="6480"/>
        </w:tabs>
        <w:ind w:left="6480" w:hanging="360"/>
      </w:pPr>
      <w:rPr>
        <w:rFonts w:ascii="Courier New" w:hAnsi="Courier New" w:cs="Wingdings" w:hint="default"/>
      </w:rPr>
    </w:lvl>
    <w:lvl w:ilvl="8" w:tplc="08090005" w:tentative="1">
      <w:start w:val="1"/>
      <w:numFmt w:val="bullet"/>
      <w:lvlText w:val=""/>
      <w:lvlJc w:val="left"/>
      <w:pPr>
        <w:tabs>
          <w:tab w:val="num" w:pos="7200"/>
        </w:tabs>
        <w:ind w:left="7200" w:hanging="360"/>
      </w:pPr>
      <w:rPr>
        <w:rFonts w:ascii="Wingdings" w:hAnsi="Wingdings" w:hint="default"/>
      </w:rPr>
    </w:lvl>
  </w:abstractNum>
  <w:abstractNum w:abstractNumId="28" w15:restartNumberingAfterBreak="0">
    <w:nsid w:val="14907DEC"/>
    <w:multiLevelType w:val="hybridMultilevel"/>
    <w:tmpl w:val="44F017F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16445F14"/>
    <w:multiLevelType w:val="hybridMultilevel"/>
    <w:tmpl w:val="826AC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7456C64"/>
    <w:multiLevelType w:val="hybridMultilevel"/>
    <w:tmpl w:val="7D20B9A6"/>
    <w:lvl w:ilvl="0" w:tplc="58C4B92C">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174D1AB2"/>
    <w:multiLevelType w:val="hybridMultilevel"/>
    <w:tmpl w:val="CA1E5F3E"/>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175D11EB"/>
    <w:multiLevelType w:val="hybridMultilevel"/>
    <w:tmpl w:val="0AF0FDF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179B4E55"/>
    <w:multiLevelType w:val="hybridMultilevel"/>
    <w:tmpl w:val="D012CA12"/>
    <w:lvl w:ilvl="0" w:tplc="B240F2B2">
      <w:start w:val="1"/>
      <w:numFmt w:val="lowerLetter"/>
      <w:lvlText w:val="%1)"/>
      <w:lvlJc w:val="left"/>
      <w:pPr>
        <w:tabs>
          <w:tab w:val="num" w:pos="360"/>
        </w:tabs>
        <w:ind w:left="360" w:hanging="360"/>
      </w:pPr>
    </w:lvl>
    <w:lvl w:ilvl="1" w:tplc="27ECF278" w:tentative="1">
      <w:start w:val="1"/>
      <w:numFmt w:val="lowerLetter"/>
      <w:lvlText w:val="%2)"/>
      <w:lvlJc w:val="left"/>
      <w:pPr>
        <w:tabs>
          <w:tab w:val="num" w:pos="1080"/>
        </w:tabs>
        <w:ind w:left="1080" w:hanging="360"/>
      </w:pPr>
    </w:lvl>
    <w:lvl w:ilvl="2" w:tplc="A4E0B586" w:tentative="1">
      <w:start w:val="1"/>
      <w:numFmt w:val="lowerLetter"/>
      <w:lvlText w:val="%3)"/>
      <w:lvlJc w:val="left"/>
      <w:pPr>
        <w:tabs>
          <w:tab w:val="num" w:pos="1800"/>
        </w:tabs>
        <w:ind w:left="1800" w:hanging="360"/>
      </w:pPr>
    </w:lvl>
    <w:lvl w:ilvl="3" w:tplc="68A2A12A" w:tentative="1">
      <w:start w:val="1"/>
      <w:numFmt w:val="lowerLetter"/>
      <w:lvlText w:val="%4)"/>
      <w:lvlJc w:val="left"/>
      <w:pPr>
        <w:tabs>
          <w:tab w:val="num" w:pos="2520"/>
        </w:tabs>
        <w:ind w:left="2520" w:hanging="360"/>
      </w:pPr>
    </w:lvl>
    <w:lvl w:ilvl="4" w:tplc="5B1E057A" w:tentative="1">
      <w:start w:val="1"/>
      <w:numFmt w:val="lowerLetter"/>
      <w:lvlText w:val="%5)"/>
      <w:lvlJc w:val="left"/>
      <w:pPr>
        <w:tabs>
          <w:tab w:val="num" w:pos="3240"/>
        </w:tabs>
        <w:ind w:left="3240" w:hanging="360"/>
      </w:pPr>
    </w:lvl>
    <w:lvl w:ilvl="5" w:tplc="64544CCA" w:tentative="1">
      <w:start w:val="1"/>
      <w:numFmt w:val="lowerLetter"/>
      <w:lvlText w:val="%6)"/>
      <w:lvlJc w:val="left"/>
      <w:pPr>
        <w:tabs>
          <w:tab w:val="num" w:pos="3960"/>
        </w:tabs>
        <w:ind w:left="3960" w:hanging="360"/>
      </w:pPr>
    </w:lvl>
    <w:lvl w:ilvl="6" w:tplc="3C5C0C66" w:tentative="1">
      <w:start w:val="1"/>
      <w:numFmt w:val="lowerLetter"/>
      <w:lvlText w:val="%7)"/>
      <w:lvlJc w:val="left"/>
      <w:pPr>
        <w:tabs>
          <w:tab w:val="num" w:pos="4680"/>
        </w:tabs>
        <w:ind w:left="4680" w:hanging="360"/>
      </w:pPr>
    </w:lvl>
    <w:lvl w:ilvl="7" w:tplc="FE189DE4" w:tentative="1">
      <w:start w:val="1"/>
      <w:numFmt w:val="lowerLetter"/>
      <w:lvlText w:val="%8)"/>
      <w:lvlJc w:val="left"/>
      <w:pPr>
        <w:tabs>
          <w:tab w:val="num" w:pos="5400"/>
        </w:tabs>
        <w:ind w:left="5400" w:hanging="360"/>
      </w:pPr>
    </w:lvl>
    <w:lvl w:ilvl="8" w:tplc="9A2058AA" w:tentative="1">
      <w:start w:val="1"/>
      <w:numFmt w:val="lowerLetter"/>
      <w:lvlText w:val="%9)"/>
      <w:lvlJc w:val="left"/>
      <w:pPr>
        <w:tabs>
          <w:tab w:val="num" w:pos="6120"/>
        </w:tabs>
        <w:ind w:left="6120" w:hanging="360"/>
      </w:pPr>
    </w:lvl>
  </w:abstractNum>
  <w:abstractNum w:abstractNumId="34" w15:restartNumberingAfterBreak="0">
    <w:nsid w:val="17FA18F4"/>
    <w:multiLevelType w:val="hybridMultilevel"/>
    <w:tmpl w:val="E2624670"/>
    <w:lvl w:ilvl="0" w:tplc="00680EA2">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19B56609"/>
    <w:multiLevelType w:val="hybridMultilevel"/>
    <w:tmpl w:val="48926AE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19CF569B"/>
    <w:multiLevelType w:val="hybridMultilevel"/>
    <w:tmpl w:val="DC96F98E"/>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1A7D6789"/>
    <w:multiLevelType w:val="hybridMultilevel"/>
    <w:tmpl w:val="C5107A84"/>
    <w:lvl w:ilvl="0" w:tplc="D2465C3C">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8" w15:restartNumberingAfterBreak="0">
    <w:nsid w:val="1AD75FC4"/>
    <w:multiLevelType w:val="hybridMultilevel"/>
    <w:tmpl w:val="6C683D3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B3874FC"/>
    <w:multiLevelType w:val="hybridMultilevel"/>
    <w:tmpl w:val="5AECAB9A"/>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1C827028"/>
    <w:multiLevelType w:val="hybridMultilevel"/>
    <w:tmpl w:val="C5F026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CC73BB8"/>
    <w:multiLevelType w:val="hybridMultilevel"/>
    <w:tmpl w:val="C7EC4D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E28262A"/>
    <w:multiLevelType w:val="hybridMultilevel"/>
    <w:tmpl w:val="C5107A84"/>
    <w:lvl w:ilvl="0" w:tplc="D2465C3C">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1F85781A"/>
    <w:multiLevelType w:val="hybridMultilevel"/>
    <w:tmpl w:val="BCBE54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0424951"/>
    <w:multiLevelType w:val="hybridMultilevel"/>
    <w:tmpl w:val="B4F001F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215F7043"/>
    <w:multiLevelType w:val="hybridMultilevel"/>
    <w:tmpl w:val="0FEAE4AE"/>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21986D61"/>
    <w:multiLevelType w:val="hybridMultilevel"/>
    <w:tmpl w:val="2B0484D2"/>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15:restartNumberingAfterBreak="0">
    <w:nsid w:val="219C1755"/>
    <w:multiLevelType w:val="hybridMultilevel"/>
    <w:tmpl w:val="9AA403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3715E89"/>
    <w:multiLevelType w:val="hybridMultilevel"/>
    <w:tmpl w:val="D012CA12"/>
    <w:lvl w:ilvl="0" w:tplc="B240F2B2">
      <w:start w:val="1"/>
      <w:numFmt w:val="lowerLetter"/>
      <w:lvlText w:val="%1)"/>
      <w:lvlJc w:val="left"/>
      <w:pPr>
        <w:tabs>
          <w:tab w:val="num" w:pos="360"/>
        </w:tabs>
        <w:ind w:left="360" w:hanging="360"/>
      </w:pPr>
    </w:lvl>
    <w:lvl w:ilvl="1" w:tplc="27ECF278" w:tentative="1">
      <w:start w:val="1"/>
      <w:numFmt w:val="lowerLetter"/>
      <w:lvlText w:val="%2)"/>
      <w:lvlJc w:val="left"/>
      <w:pPr>
        <w:tabs>
          <w:tab w:val="num" w:pos="1080"/>
        </w:tabs>
        <w:ind w:left="1080" w:hanging="360"/>
      </w:pPr>
    </w:lvl>
    <w:lvl w:ilvl="2" w:tplc="A4E0B586" w:tentative="1">
      <w:start w:val="1"/>
      <w:numFmt w:val="lowerLetter"/>
      <w:lvlText w:val="%3)"/>
      <w:lvlJc w:val="left"/>
      <w:pPr>
        <w:tabs>
          <w:tab w:val="num" w:pos="1800"/>
        </w:tabs>
        <w:ind w:left="1800" w:hanging="360"/>
      </w:pPr>
    </w:lvl>
    <w:lvl w:ilvl="3" w:tplc="68A2A12A" w:tentative="1">
      <w:start w:val="1"/>
      <w:numFmt w:val="lowerLetter"/>
      <w:lvlText w:val="%4)"/>
      <w:lvlJc w:val="left"/>
      <w:pPr>
        <w:tabs>
          <w:tab w:val="num" w:pos="2520"/>
        </w:tabs>
        <w:ind w:left="2520" w:hanging="360"/>
      </w:pPr>
    </w:lvl>
    <w:lvl w:ilvl="4" w:tplc="5B1E057A" w:tentative="1">
      <w:start w:val="1"/>
      <w:numFmt w:val="lowerLetter"/>
      <w:lvlText w:val="%5)"/>
      <w:lvlJc w:val="left"/>
      <w:pPr>
        <w:tabs>
          <w:tab w:val="num" w:pos="3240"/>
        </w:tabs>
        <w:ind w:left="3240" w:hanging="360"/>
      </w:pPr>
    </w:lvl>
    <w:lvl w:ilvl="5" w:tplc="64544CCA" w:tentative="1">
      <w:start w:val="1"/>
      <w:numFmt w:val="lowerLetter"/>
      <w:lvlText w:val="%6)"/>
      <w:lvlJc w:val="left"/>
      <w:pPr>
        <w:tabs>
          <w:tab w:val="num" w:pos="3960"/>
        </w:tabs>
        <w:ind w:left="3960" w:hanging="360"/>
      </w:pPr>
    </w:lvl>
    <w:lvl w:ilvl="6" w:tplc="3C5C0C66" w:tentative="1">
      <w:start w:val="1"/>
      <w:numFmt w:val="lowerLetter"/>
      <w:lvlText w:val="%7)"/>
      <w:lvlJc w:val="left"/>
      <w:pPr>
        <w:tabs>
          <w:tab w:val="num" w:pos="4680"/>
        </w:tabs>
        <w:ind w:left="4680" w:hanging="360"/>
      </w:pPr>
    </w:lvl>
    <w:lvl w:ilvl="7" w:tplc="FE189DE4" w:tentative="1">
      <w:start w:val="1"/>
      <w:numFmt w:val="lowerLetter"/>
      <w:lvlText w:val="%8)"/>
      <w:lvlJc w:val="left"/>
      <w:pPr>
        <w:tabs>
          <w:tab w:val="num" w:pos="5400"/>
        </w:tabs>
        <w:ind w:left="5400" w:hanging="360"/>
      </w:pPr>
    </w:lvl>
    <w:lvl w:ilvl="8" w:tplc="9A2058AA" w:tentative="1">
      <w:start w:val="1"/>
      <w:numFmt w:val="lowerLetter"/>
      <w:lvlText w:val="%9)"/>
      <w:lvlJc w:val="left"/>
      <w:pPr>
        <w:tabs>
          <w:tab w:val="num" w:pos="6120"/>
        </w:tabs>
        <w:ind w:left="6120" w:hanging="360"/>
      </w:pPr>
    </w:lvl>
  </w:abstractNum>
  <w:abstractNum w:abstractNumId="49" w15:restartNumberingAfterBreak="0">
    <w:nsid w:val="23CA42D0"/>
    <w:multiLevelType w:val="hybridMultilevel"/>
    <w:tmpl w:val="B2089312"/>
    <w:lvl w:ilvl="0" w:tplc="7D6AB56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0" w15:restartNumberingAfterBreak="0">
    <w:nsid w:val="26401761"/>
    <w:multiLevelType w:val="hybridMultilevel"/>
    <w:tmpl w:val="399A4902"/>
    <w:lvl w:ilvl="0" w:tplc="CDA864D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1" w15:restartNumberingAfterBreak="0">
    <w:nsid w:val="283B27FD"/>
    <w:multiLevelType w:val="hybridMultilevel"/>
    <w:tmpl w:val="AE84A28A"/>
    <w:lvl w:ilvl="0" w:tplc="7892E7C6">
      <w:start w:val="1"/>
      <w:numFmt w:val="lowerRoman"/>
      <w:lvlText w:val="(%1)"/>
      <w:lvlJc w:val="left"/>
      <w:pPr>
        <w:ind w:left="360" w:hanging="360"/>
      </w:pPr>
      <w:rPr>
        <w:rFonts w:hint="default"/>
        <w:b w:val="0"/>
        <w:color w:val="auto"/>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2" w15:restartNumberingAfterBreak="0">
    <w:nsid w:val="295A1393"/>
    <w:multiLevelType w:val="hybridMultilevel"/>
    <w:tmpl w:val="023867AA"/>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29B82208"/>
    <w:multiLevelType w:val="hybridMultilevel"/>
    <w:tmpl w:val="30348E58"/>
    <w:lvl w:ilvl="0" w:tplc="04090005">
      <w:start w:val="1"/>
      <w:numFmt w:val="bullet"/>
      <w:lvlText w:val=""/>
      <w:lvlJc w:val="left"/>
      <w:pPr>
        <w:ind w:left="360" w:hanging="360"/>
      </w:pPr>
      <w:rPr>
        <w:rFonts w:ascii="Wingdings" w:hAnsi="Wingdings" w:hint="default"/>
      </w:rPr>
    </w:lvl>
    <w:lvl w:ilvl="1" w:tplc="04090011">
      <w:start w:val="1"/>
      <w:numFmt w:val="decimal"/>
      <w:lvlText w:val="%2)"/>
      <w:lvlJc w:val="left"/>
      <w:pPr>
        <w:ind w:left="1080" w:hanging="360"/>
      </w:pPr>
      <w:rPr>
        <w:rFont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29C10371"/>
    <w:multiLevelType w:val="hybridMultilevel"/>
    <w:tmpl w:val="C5107A84"/>
    <w:lvl w:ilvl="0" w:tplc="D2465C3C">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5" w15:restartNumberingAfterBreak="0">
    <w:nsid w:val="2B0F2493"/>
    <w:multiLevelType w:val="hybridMultilevel"/>
    <w:tmpl w:val="8C484DE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2D51413E"/>
    <w:multiLevelType w:val="hybridMultilevel"/>
    <w:tmpl w:val="3B9AFF7A"/>
    <w:lvl w:ilvl="0" w:tplc="DC86AD18">
      <w:start w:val="1"/>
      <w:numFmt w:val="bullet"/>
      <w:pStyle w:val="SSCTableBullets"/>
      <w:lvlText w:val=""/>
      <w:lvlJc w:val="left"/>
      <w:pPr>
        <w:tabs>
          <w:tab w:val="num" w:pos="425"/>
        </w:tabs>
        <w:ind w:left="425" w:hanging="425"/>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Wingdings"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Wingdings"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Wingdings"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2DB5464E"/>
    <w:multiLevelType w:val="hybridMultilevel"/>
    <w:tmpl w:val="FCE0B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ED261D6"/>
    <w:multiLevelType w:val="hybridMultilevel"/>
    <w:tmpl w:val="27F2FB3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15:restartNumberingAfterBreak="0">
    <w:nsid w:val="2F285DB2"/>
    <w:multiLevelType w:val="hybridMultilevel"/>
    <w:tmpl w:val="5BFA1A68"/>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30E044BF"/>
    <w:multiLevelType w:val="hybridMultilevel"/>
    <w:tmpl w:val="67C6B896"/>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32C60EE3"/>
    <w:multiLevelType w:val="hybridMultilevel"/>
    <w:tmpl w:val="9D68058E"/>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339516B9"/>
    <w:multiLevelType w:val="hybridMultilevel"/>
    <w:tmpl w:val="945032B2"/>
    <w:lvl w:ilvl="0" w:tplc="3698F856">
      <w:start w:val="1"/>
      <w:numFmt w:val="lowerLetter"/>
      <w:lvlText w:val="%1)"/>
      <w:lvlJc w:val="left"/>
      <w:pPr>
        <w:tabs>
          <w:tab w:val="num" w:pos="360"/>
        </w:tabs>
        <w:ind w:left="360" w:hanging="360"/>
      </w:pPr>
    </w:lvl>
    <w:lvl w:ilvl="1" w:tplc="946A2DD8" w:tentative="1">
      <w:start w:val="1"/>
      <w:numFmt w:val="lowerLetter"/>
      <w:lvlText w:val="%2)"/>
      <w:lvlJc w:val="left"/>
      <w:pPr>
        <w:tabs>
          <w:tab w:val="num" w:pos="1080"/>
        </w:tabs>
        <w:ind w:left="1080" w:hanging="360"/>
      </w:pPr>
    </w:lvl>
    <w:lvl w:ilvl="2" w:tplc="359C2B9E" w:tentative="1">
      <w:start w:val="1"/>
      <w:numFmt w:val="lowerLetter"/>
      <w:lvlText w:val="%3)"/>
      <w:lvlJc w:val="left"/>
      <w:pPr>
        <w:tabs>
          <w:tab w:val="num" w:pos="1800"/>
        </w:tabs>
        <w:ind w:left="1800" w:hanging="360"/>
      </w:pPr>
    </w:lvl>
    <w:lvl w:ilvl="3" w:tplc="CB4A7310" w:tentative="1">
      <w:start w:val="1"/>
      <w:numFmt w:val="lowerLetter"/>
      <w:lvlText w:val="%4)"/>
      <w:lvlJc w:val="left"/>
      <w:pPr>
        <w:tabs>
          <w:tab w:val="num" w:pos="2520"/>
        </w:tabs>
        <w:ind w:left="2520" w:hanging="360"/>
      </w:pPr>
    </w:lvl>
    <w:lvl w:ilvl="4" w:tplc="8EB0934A" w:tentative="1">
      <w:start w:val="1"/>
      <w:numFmt w:val="lowerLetter"/>
      <w:lvlText w:val="%5)"/>
      <w:lvlJc w:val="left"/>
      <w:pPr>
        <w:tabs>
          <w:tab w:val="num" w:pos="3240"/>
        </w:tabs>
        <w:ind w:left="3240" w:hanging="360"/>
      </w:pPr>
    </w:lvl>
    <w:lvl w:ilvl="5" w:tplc="E6E09F6C" w:tentative="1">
      <w:start w:val="1"/>
      <w:numFmt w:val="lowerLetter"/>
      <w:lvlText w:val="%6)"/>
      <w:lvlJc w:val="left"/>
      <w:pPr>
        <w:tabs>
          <w:tab w:val="num" w:pos="3960"/>
        </w:tabs>
        <w:ind w:left="3960" w:hanging="360"/>
      </w:pPr>
    </w:lvl>
    <w:lvl w:ilvl="6" w:tplc="5D56257C" w:tentative="1">
      <w:start w:val="1"/>
      <w:numFmt w:val="lowerLetter"/>
      <w:lvlText w:val="%7)"/>
      <w:lvlJc w:val="left"/>
      <w:pPr>
        <w:tabs>
          <w:tab w:val="num" w:pos="4680"/>
        </w:tabs>
        <w:ind w:left="4680" w:hanging="360"/>
      </w:pPr>
    </w:lvl>
    <w:lvl w:ilvl="7" w:tplc="5EB0F61C" w:tentative="1">
      <w:start w:val="1"/>
      <w:numFmt w:val="lowerLetter"/>
      <w:lvlText w:val="%8)"/>
      <w:lvlJc w:val="left"/>
      <w:pPr>
        <w:tabs>
          <w:tab w:val="num" w:pos="5400"/>
        </w:tabs>
        <w:ind w:left="5400" w:hanging="360"/>
      </w:pPr>
    </w:lvl>
    <w:lvl w:ilvl="8" w:tplc="5A6C5728" w:tentative="1">
      <w:start w:val="1"/>
      <w:numFmt w:val="lowerLetter"/>
      <w:lvlText w:val="%9)"/>
      <w:lvlJc w:val="left"/>
      <w:pPr>
        <w:tabs>
          <w:tab w:val="num" w:pos="6120"/>
        </w:tabs>
        <w:ind w:left="6120" w:hanging="360"/>
      </w:pPr>
    </w:lvl>
  </w:abstractNum>
  <w:abstractNum w:abstractNumId="63" w15:restartNumberingAfterBreak="0">
    <w:nsid w:val="34264A3A"/>
    <w:multiLevelType w:val="hybridMultilevel"/>
    <w:tmpl w:val="BDAE6B9E"/>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35792337"/>
    <w:multiLevelType w:val="hybridMultilevel"/>
    <w:tmpl w:val="5F7C7AB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35E60170"/>
    <w:multiLevelType w:val="hybridMultilevel"/>
    <w:tmpl w:val="C20CEA54"/>
    <w:lvl w:ilvl="0" w:tplc="319474B4">
      <w:start w:val="1"/>
      <w:numFmt w:val="lowerLetter"/>
      <w:lvlText w:val="%1)"/>
      <w:lvlJc w:val="left"/>
      <w:pPr>
        <w:tabs>
          <w:tab w:val="num" w:pos="360"/>
        </w:tabs>
        <w:ind w:left="360" w:hanging="360"/>
      </w:pPr>
    </w:lvl>
    <w:lvl w:ilvl="1" w:tplc="A27CF346" w:tentative="1">
      <w:start w:val="1"/>
      <w:numFmt w:val="lowerLetter"/>
      <w:lvlText w:val="%2)"/>
      <w:lvlJc w:val="left"/>
      <w:pPr>
        <w:tabs>
          <w:tab w:val="num" w:pos="1080"/>
        </w:tabs>
        <w:ind w:left="1080" w:hanging="360"/>
      </w:pPr>
    </w:lvl>
    <w:lvl w:ilvl="2" w:tplc="8F7C0F62" w:tentative="1">
      <w:start w:val="1"/>
      <w:numFmt w:val="lowerLetter"/>
      <w:lvlText w:val="%3)"/>
      <w:lvlJc w:val="left"/>
      <w:pPr>
        <w:tabs>
          <w:tab w:val="num" w:pos="1800"/>
        </w:tabs>
        <w:ind w:left="1800" w:hanging="360"/>
      </w:pPr>
    </w:lvl>
    <w:lvl w:ilvl="3" w:tplc="724E815A" w:tentative="1">
      <w:start w:val="1"/>
      <w:numFmt w:val="lowerLetter"/>
      <w:lvlText w:val="%4)"/>
      <w:lvlJc w:val="left"/>
      <w:pPr>
        <w:tabs>
          <w:tab w:val="num" w:pos="2520"/>
        </w:tabs>
        <w:ind w:left="2520" w:hanging="360"/>
      </w:pPr>
    </w:lvl>
    <w:lvl w:ilvl="4" w:tplc="BA0C0422" w:tentative="1">
      <w:start w:val="1"/>
      <w:numFmt w:val="lowerLetter"/>
      <w:lvlText w:val="%5)"/>
      <w:lvlJc w:val="left"/>
      <w:pPr>
        <w:tabs>
          <w:tab w:val="num" w:pos="3240"/>
        </w:tabs>
        <w:ind w:left="3240" w:hanging="360"/>
      </w:pPr>
    </w:lvl>
    <w:lvl w:ilvl="5" w:tplc="FF483284" w:tentative="1">
      <w:start w:val="1"/>
      <w:numFmt w:val="lowerLetter"/>
      <w:lvlText w:val="%6)"/>
      <w:lvlJc w:val="left"/>
      <w:pPr>
        <w:tabs>
          <w:tab w:val="num" w:pos="3960"/>
        </w:tabs>
        <w:ind w:left="3960" w:hanging="360"/>
      </w:pPr>
    </w:lvl>
    <w:lvl w:ilvl="6" w:tplc="47F0513A" w:tentative="1">
      <w:start w:val="1"/>
      <w:numFmt w:val="lowerLetter"/>
      <w:lvlText w:val="%7)"/>
      <w:lvlJc w:val="left"/>
      <w:pPr>
        <w:tabs>
          <w:tab w:val="num" w:pos="4680"/>
        </w:tabs>
        <w:ind w:left="4680" w:hanging="360"/>
      </w:pPr>
    </w:lvl>
    <w:lvl w:ilvl="7" w:tplc="937A3882" w:tentative="1">
      <w:start w:val="1"/>
      <w:numFmt w:val="lowerLetter"/>
      <w:lvlText w:val="%8)"/>
      <w:lvlJc w:val="left"/>
      <w:pPr>
        <w:tabs>
          <w:tab w:val="num" w:pos="5400"/>
        </w:tabs>
        <w:ind w:left="5400" w:hanging="360"/>
      </w:pPr>
    </w:lvl>
    <w:lvl w:ilvl="8" w:tplc="432676AC" w:tentative="1">
      <w:start w:val="1"/>
      <w:numFmt w:val="lowerLetter"/>
      <w:lvlText w:val="%9)"/>
      <w:lvlJc w:val="left"/>
      <w:pPr>
        <w:tabs>
          <w:tab w:val="num" w:pos="6120"/>
        </w:tabs>
        <w:ind w:left="6120" w:hanging="360"/>
      </w:pPr>
    </w:lvl>
  </w:abstractNum>
  <w:abstractNum w:abstractNumId="66" w15:restartNumberingAfterBreak="0">
    <w:nsid w:val="372B3702"/>
    <w:multiLevelType w:val="hybridMultilevel"/>
    <w:tmpl w:val="9C2A6502"/>
    <w:lvl w:ilvl="0" w:tplc="F08A913E">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7" w15:restartNumberingAfterBreak="0">
    <w:nsid w:val="378B0BD3"/>
    <w:multiLevelType w:val="hybridMultilevel"/>
    <w:tmpl w:val="C5107A84"/>
    <w:lvl w:ilvl="0" w:tplc="D2465C3C">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8" w15:restartNumberingAfterBreak="0">
    <w:nsid w:val="388E5F12"/>
    <w:multiLevelType w:val="hybridMultilevel"/>
    <w:tmpl w:val="1068E8C6"/>
    <w:lvl w:ilvl="0" w:tplc="457C3526">
      <w:start w:val="1"/>
      <w:numFmt w:val="decimal"/>
      <w:lvlText w:val="%1."/>
      <w:lvlJc w:val="left"/>
      <w:pPr>
        <w:ind w:left="360" w:hanging="360"/>
      </w:pPr>
      <w:rPr>
        <w:rFonts w:ascii="Arial" w:hAnsi="Arial" w:cs="Arial" w:hint="default"/>
        <w:b/>
        <w:sz w:val="1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39B80DB1"/>
    <w:multiLevelType w:val="hybridMultilevel"/>
    <w:tmpl w:val="C5107A84"/>
    <w:lvl w:ilvl="0" w:tplc="D2465C3C">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0" w15:restartNumberingAfterBreak="0">
    <w:nsid w:val="3AAB6211"/>
    <w:multiLevelType w:val="hybridMultilevel"/>
    <w:tmpl w:val="DB7261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3B3524C2"/>
    <w:multiLevelType w:val="hybridMultilevel"/>
    <w:tmpl w:val="A6CA4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C3D25F8"/>
    <w:multiLevelType w:val="hybridMultilevel"/>
    <w:tmpl w:val="C716337A"/>
    <w:lvl w:ilvl="0" w:tplc="04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3" w15:restartNumberingAfterBreak="0">
    <w:nsid w:val="3CC21B1D"/>
    <w:multiLevelType w:val="hybridMultilevel"/>
    <w:tmpl w:val="ECDE84EA"/>
    <w:lvl w:ilvl="0" w:tplc="D65E86C0">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4" w15:restartNumberingAfterBreak="0">
    <w:nsid w:val="405B22EB"/>
    <w:multiLevelType w:val="hybridMultilevel"/>
    <w:tmpl w:val="7056352A"/>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15:restartNumberingAfterBreak="0">
    <w:nsid w:val="42C83FA9"/>
    <w:multiLevelType w:val="multilevel"/>
    <w:tmpl w:val="A74ED7D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6" w15:restartNumberingAfterBreak="0">
    <w:nsid w:val="42EE5995"/>
    <w:multiLevelType w:val="hybridMultilevel"/>
    <w:tmpl w:val="D012CA12"/>
    <w:lvl w:ilvl="0" w:tplc="B240F2B2">
      <w:start w:val="1"/>
      <w:numFmt w:val="lowerLetter"/>
      <w:lvlText w:val="%1)"/>
      <w:lvlJc w:val="left"/>
      <w:pPr>
        <w:tabs>
          <w:tab w:val="num" w:pos="360"/>
        </w:tabs>
        <w:ind w:left="360" w:hanging="360"/>
      </w:pPr>
    </w:lvl>
    <w:lvl w:ilvl="1" w:tplc="27ECF278" w:tentative="1">
      <w:start w:val="1"/>
      <w:numFmt w:val="lowerLetter"/>
      <w:lvlText w:val="%2)"/>
      <w:lvlJc w:val="left"/>
      <w:pPr>
        <w:tabs>
          <w:tab w:val="num" w:pos="1080"/>
        </w:tabs>
        <w:ind w:left="1080" w:hanging="360"/>
      </w:pPr>
    </w:lvl>
    <w:lvl w:ilvl="2" w:tplc="A4E0B586" w:tentative="1">
      <w:start w:val="1"/>
      <w:numFmt w:val="lowerLetter"/>
      <w:lvlText w:val="%3)"/>
      <w:lvlJc w:val="left"/>
      <w:pPr>
        <w:tabs>
          <w:tab w:val="num" w:pos="1800"/>
        </w:tabs>
        <w:ind w:left="1800" w:hanging="360"/>
      </w:pPr>
    </w:lvl>
    <w:lvl w:ilvl="3" w:tplc="68A2A12A" w:tentative="1">
      <w:start w:val="1"/>
      <w:numFmt w:val="lowerLetter"/>
      <w:lvlText w:val="%4)"/>
      <w:lvlJc w:val="left"/>
      <w:pPr>
        <w:tabs>
          <w:tab w:val="num" w:pos="2520"/>
        </w:tabs>
        <w:ind w:left="2520" w:hanging="360"/>
      </w:pPr>
    </w:lvl>
    <w:lvl w:ilvl="4" w:tplc="5B1E057A" w:tentative="1">
      <w:start w:val="1"/>
      <w:numFmt w:val="lowerLetter"/>
      <w:lvlText w:val="%5)"/>
      <w:lvlJc w:val="left"/>
      <w:pPr>
        <w:tabs>
          <w:tab w:val="num" w:pos="3240"/>
        </w:tabs>
        <w:ind w:left="3240" w:hanging="360"/>
      </w:pPr>
    </w:lvl>
    <w:lvl w:ilvl="5" w:tplc="64544CCA" w:tentative="1">
      <w:start w:val="1"/>
      <w:numFmt w:val="lowerLetter"/>
      <w:lvlText w:val="%6)"/>
      <w:lvlJc w:val="left"/>
      <w:pPr>
        <w:tabs>
          <w:tab w:val="num" w:pos="3960"/>
        </w:tabs>
        <w:ind w:left="3960" w:hanging="360"/>
      </w:pPr>
    </w:lvl>
    <w:lvl w:ilvl="6" w:tplc="3C5C0C66" w:tentative="1">
      <w:start w:val="1"/>
      <w:numFmt w:val="lowerLetter"/>
      <w:lvlText w:val="%7)"/>
      <w:lvlJc w:val="left"/>
      <w:pPr>
        <w:tabs>
          <w:tab w:val="num" w:pos="4680"/>
        </w:tabs>
        <w:ind w:left="4680" w:hanging="360"/>
      </w:pPr>
    </w:lvl>
    <w:lvl w:ilvl="7" w:tplc="FE189DE4" w:tentative="1">
      <w:start w:val="1"/>
      <w:numFmt w:val="lowerLetter"/>
      <w:lvlText w:val="%8)"/>
      <w:lvlJc w:val="left"/>
      <w:pPr>
        <w:tabs>
          <w:tab w:val="num" w:pos="5400"/>
        </w:tabs>
        <w:ind w:left="5400" w:hanging="360"/>
      </w:pPr>
    </w:lvl>
    <w:lvl w:ilvl="8" w:tplc="9A2058AA" w:tentative="1">
      <w:start w:val="1"/>
      <w:numFmt w:val="lowerLetter"/>
      <w:lvlText w:val="%9)"/>
      <w:lvlJc w:val="left"/>
      <w:pPr>
        <w:tabs>
          <w:tab w:val="num" w:pos="6120"/>
        </w:tabs>
        <w:ind w:left="6120" w:hanging="360"/>
      </w:pPr>
    </w:lvl>
  </w:abstractNum>
  <w:abstractNum w:abstractNumId="77" w15:restartNumberingAfterBreak="0">
    <w:nsid w:val="430C5900"/>
    <w:multiLevelType w:val="hybridMultilevel"/>
    <w:tmpl w:val="4FCCC7EC"/>
    <w:lvl w:ilvl="0" w:tplc="3FF04E7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3A552A9"/>
    <w:multiLevelType w:val="hybridMultilevel"/>
    <w:tmpl w:val="BB0E86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4720E73"/>
    <w:multiLevelType w:val="hybridMultilevel"/>
    <w:tmpl w:val="146CEF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51C797A"/>
    <w:multiLevelType w:val="hybridMultilevel"/>
    <w:tmpl w:val="3BA22CB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469E67FB"/>
    <w:multiLevelType w:val="hybridMultilevel"/>
    <w:tmpl w:val="1ADA809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2" w15:restartNumberingAfterBreak="0">
    <w:nsid w:val="47096FA8"/>
    <w:multiLevelType w:val="hybridMultilevel"/>
    <w:tmpl w:val="B542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8C9183B"/>
    <w:multiLevelType w:val="hybridMultilevel"/>
    <w:tmpl w:val="B2089312"/>
    <w:lvl w:ilvl="0" w:tplc="7D6AB56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4" w15:restartNumberingAfterBreak="0">
    <w:nsid w:val="48CB493C"/>
    <w:multiLevelType w:val="hybridMultilevel"/>
    <w:tmpl w:val="E83835D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5" w15:restartNumberingAfterBreak="0">
    <w:nsid w:val="4A171C76"/>
    <w:multiLevelType w:val="hybridMultilevel"/>
    <w:tmpl w:val="22D0E1B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4B3A36FF"/>
    <w:multiLevelType w:val="hybridMultilevel"/>
    <w:tmpl w:val="3FF8815E"/>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7" w15:restartNumberingAfterBreak="0">
    <w:nsid w:val="4B8D13EF"/>
    <w:multiLevelType w:val="hybridMultilevel"/>
    <w:tmpl w:val="BFB28E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4C99595B"/>
    <w:multiLevelType w:val="hybridMultilevel"/>
    <w:tmpl w:val="5BD0ABF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4ED801AC"/>
    <w:multiLevelType w:val="hybridMultilevel"/>
    <w:tmpl w:val="B9EAE100"/>
    <w:lvl w:ilvl="0" w:tplc="C6568DA4">
      <w:numFmt w:val="bullet"/>
      <w:lvlText w:val="-"/>
      <w:lvlJc w:val="left"/>
      <w:pPr>
        <w:ind w:left="1440" w:hanging="360"/>
      </w:pPr>
      <w:rPr>
        <w:rFonts w:ascii="Arial" w:eastAsia="PMingLiU" w:hAnsi="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0" w15:restartNumberingAfterBreak="0">
    <w:nsid w:val="501A4798"/>
    <w:multiLevelType w:val="hybridMultilevel"/>
    <w:tmpl w:val="C5EA3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03E287F"/>
    <w:multiLevelType w:val="hybridMultilevel"/>
    <w:tmpl w:val="90464F2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2" w15:restartNumberingAfterBreak="0">
    <w:nsid w:val="51C4236E"/>
    <w:multiLevelType w:val="hybridMultilevel"/>
    <w:tmpl w:val="D012CA12"/>
    <w:lvl w:ilvl="0" w:tplc="B240F2B2">
      <w:start w:val="1"/>
      <w:numFmt w:val="lowerLetter"/>
      <w:lvlText w:val="%1)"/>
      <w:lvlJc w:val="left"/>
      <w:pPr>
        <w:tabs>
          <w:tab w:val="num" w:pos="360"/>
        </w:tabs>
        <w:ind w:left="360" w:hanging="360"/>
      </w:pPr>
    </w:lvl>
    <w:lvl w:ilvl="1" w:tplc="27ECF278" w:tentative="1">
      <w:start w:val="1"/>
      <w:numFmt w:val="lowerLetter"/>
      <w:lvlText w:val="%2)"/>
      <w:lvlJc w:val="left"/>
      <w:pPr>
        <w:tabs>
          <w:tab w:val="num" w:pos="1080"/>
        </w:tabs>
        <w:ind w:left="1080" w:hanging="360"/>
      </w:pPr>
    </w:lvl>
    <w:lvl w:ilvl="2" w:tplc="A4E0B586" w:tentative="1">
      <w:start w:val="1"/>
      <w:numFmt w:val="lowerLetter"/>
      <w:lvlText w:val="%3)"/>
      <w:lvlJc w:val="left"/>
      <w:pPr>
        <w:tabs>
          <w:tab w:val="num" w:pos="1800"/>
        </w:tabs>
        <w:ind w:left="1800" w:hanging="360"/>
      </w:pPr>
    </w:lvl>
    <w:lvl w:ilvl="3" w:tplc="68A2A12A" w:tentative="1">
      <w:start w:val="1"/>
      <w:numFmt w:val="lowerLetter"/>
      <w:lvlText w:val="%4)"/>
      <w:lvlJc w:val="left"/>
      <w:pPr>
        <w:tabs>
          <w:tab w:val="num" w:pos="2520"/>
        </w:tabs>
        <w:ind w:left="2520" w:hanging="360"/>
      </w:pPr>
    </w:lvl>
    <w:lvl w:ilvl="4" w:tplc="5B1E057A" w:tentative="1">
      <w:start w:val="1"/>
      <w:numFmt w:val="lowerLetter"/>
      <w:lvlText w:val="%5)"/>
      <w:lvlJc w:val="left"/>
      <w:pPr>
        <w:tabs>
          <w:tab w:val="num" w:pos="3240"/>
        </w:tabs>
        <w:ind w:left="3240" w:hanging="360"/>
      </w:pPr>
    </w:lvl>
    <w:lvl w:ilvl="5" w:tplc="64544CCA" w:tentative="1">
      <w:start w:val="1"/>
      <w:numFmt w:val="lowerLetter"/>
      <w:lvlText w:val="%6)"/>
      <w:lvlJc w:val="left"/>
      <w:pPr>
        <w:tabs>
          <w:tab w:val="num" w:pos="3960"/>
        </w:tabs>
        <w:ind w:left="3960" w:hanging="360"/>
      </w:pPr>
    </w:lvl>
    <w:lvl w:ilvl="6" w:tplc="3C5C0C66" w:tentative="1">
      <w:start w:val="1"/>
      <w:numFmt w:val="lowerLetter"/>
      <w:lvlText w:val="%7)"/>
      <w:lvlJc w:val="left"/>
      <w:pPr>
        <w:tabs>
          <w:tab w:val="num" w:pos="4680"/>
        </w:tabs>
        <w:ind w:left="4680" w:hanging="360"/>
      </w:pPr>
    </w:lvl>
    <w:lvl w:ilvl="7" w:tplc="FE189DE4" w:tentative="1">
      <w:start w:val="1"/>
      <w:numFmt w:val="lowerLetter"/>
      <w:lvlText w:val="%8)"/>
      <w:lvlJc w:val="left"/>
      <w:pPr>
        <w:tabs>
          <w:tab w:val="num" w:pos="5400"/>
        </w:tabs>
        <w:ind w:left="5400" w:hanging="360"/>
      </w:pPr>
    </w:lvl>
    <w:lvl w:ilvl="8" w:tplc="9A2058AA" w:tentative="1">
      <w:start w:val="1"/>
      <w:numFmt w:val="lowerLetter"/>
      <w:lvlText w:val="%9)"/>
      <w:lvlJc w:val="left"/>
      <w:pPr>
        <w:tabs>
          <w:tab w:val="num" w:pos="6120"/>
        </w:tabs>
        <w:ind w:left="6120" w:hanging="360"/>
      </w:pPr>
    </w:lvl>
  </w:abstractNum>
  <w:abstractNum w:abstractNumId="93" w15:restartNumberingAfterBreak="0">
    <w:nsid w:val="53BC0F18"/>
    <w:multiLevelType w:val="hybridMultilevel"/>
    <w:tmpl w:val="52F4AEE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4" w15:restartNumberingAfterBreak="0">
    <w:nsid w:val="54D072B0"/>
    <w:multiLevelType w:val="hybridMultilevel"/>
    <w:tmpl w:val="ADA0794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5" w15:restartNumberingAfterBreak="0">
    <w:nsid w:val="57437C4F"/>
    <w:multiLevelType w:val="hybridMultilevel"/>
    <w:tmpl w:val="F76A4AAA"/>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6" w15:restartNumberingAfterBreak="0">
    <w:nsid w:val="57982741"/>
    <w:multiLevelType w:val="hybridMultilevel"/>
    <w:tmpl w:val="21B6BE00"/>
    <w:lvl w:ilvl="0" w:tplc="04090005">
      <w:start w:val="1"/>
      <w:numFmt w:val="bullet"/>
      <w:lvlText w:val=""/>
      <w:lvlJc w:val="left"/>
      <w:pPr>
        <w:ind w:left="954" w:hanging="360"/>
      </w:pPr>
      <w:rPr>
        <w:rFonts w:ascii="Wingdings" w:hAnsi="Wingdings" w:hint="default"/>
      </w:rPr>
    </w:lvl>
    <w:lvl w:ilvl="1" w:tplc="08090003" w:tentative="1">
      <w:start w:val="1"/>
      <w:numFmt w:val="bullet"/>
      <w:lvlText w:val="o"/>
      <w:lvlJc w:val="left"/>
      <w:pPr>
        <w:ind w:left="1674" w:hanging="360"/>
      </w:pPr>
      <w:rPr>
        <w:rFonts w:ascii="Courier New" w:hAnsi="Courier New" w:cs="Courier New" w:hint="default"/>
      </w:rPr>
    </w:lvl>
    <w:lvl w:ilvl="2" w:tplc="08090005" w:tentative="1">
      <w:start w:val="1"/>
      <w:numFmt w:val="bullet"/>
      <w:lvlText w:val=""/>
      <w:lvlJc w:val="left"/>
      <w:pPr>
        <w:ind w:left="2394" w:hanging="360"/>
      </w:pPr>
      <w:rPr>
        <w:rFonts w:ascii="Wingdings" w:hAnsi="Wingdings" w:hint="default"/>
      </w:rPr>
    </w:lvl>
    <w:lvl w:ilvl="3" w:tplc="08090001" w:tentative="1">
      <w:start w:val="1"/>
      <w:numFmt w:val="bullet"/>
      <w:lvlText w:val=""/>
      <w:lvlJc w:val="left"/>
      <w:pPr>
        <w:ind w:left="3114" w:hanging="360"/>
      </w:pPr>
      <w:rPr>
        <w:rFonts w:ascii="Symbol" w:hAnsi="Symbol" w:hint="default"/>
      </w:rPr>
    </w:lvl>
    <w:lvl w:ilvl="4" w:tplc="08090003" w:tentative="1">
      <w:start w:val="1"/>
      <w:numFmt w:val="bullet"/>
      <w:lvlText w:val="o"/>
      <w:lvlJc w:val="left"/>
      <w:pPr>
        <w:ind w:left="3834" w:hanging="360"/>
      </w:pPr>
      <w:rPr>
        <w:rFonts w:ascii="Courier New" w:hAnsi="Courier New" w:cs="Courier New" w:hint="default"/>
      </w:rPr>
    </w:lvl>
    <w:lvl w:ilvl="5" w:tplc="08090005" w:tentative="1">
      <w:start w:val="1"/>
      <w:numFmt w:val="bullet"/>
      <w:lvlText w:val=""/>
      <w:lvlJc w:val="left"/>
      <w:pPr>
        <w:ind w:left="4554" w:hanging="360"/>
      </w:pPr>
      <w:rPr>
        <w:rFonts w:ascii="Wingdings" w:hAnsi="Wingdings" w:hint="default"/>
      </w:rPr>
    </w:lvl>
    <w:lvl w:ilvl="6" w:tplc="08090001" w:tentative="1">
      <w:start w:val="1"/>
      <w:numFmt w:val="bullet"/>
      <w:lvlText w:val=""/>
      <w:lvlJc w:val="left"/>
      <w:pPr>
        <w:ind w:left="5274" w:hanging="360"/>
      </w:pPr>
      <w:rPr>
        <w:rFonts w:ascii="Symbol" w:hAnsi="Symbol" w:hint="default"/>
      </w:rPr>
    </w:lvl>
    <w:lvl w:ilvl="7" w:tplc="08090003" w:tentative="1">
      <w:start w:val="1"/>
      <w:numFmt w:val="bullet"/>
      <w:lvlText w:val="o"/>
      <w:lvlJc w:val="left"/>
      <w:pPr>
        <w:ind w:left="5994" w:hanging="360"/>
      </w:pPr>
      <w:rPr>
        <w:rFonts w:ascii="Courier New" w:hAnsi="Courier New" w:cs="Courier New" w:hint="default"/>
      </w:rPr>
    </w:lvl>
    <w:lvl w:ilvl="8" w:tplc="08090005" w:tentative="1">
      <w:start w:val="1"/>
      <w:numFmt w:val="bullet"/>
      <w:lvlText w:val=""/>
      <w:lvlJc w:val="left"/>
      <w:pPr>
        <w:ind w:left="6714" w:hanging="360"/>
      </w:pPr>
      <w:rPr>
        <w:rFonts w:ascii="Wingdings" w:hAnsi="Wingdings" w:hint="default"/>
      </w:rPr>
    </w:lvl>
  </w:abstractNum>
  <w:abstractNum w:abstractNumId="97" w15:restartNumberingAfterBreak="0">
    <w:nsid w:val="590B3876"/>
    <w:multiLevelType w:val="hybridMultilevel"/>
    <w:tmpl w:val="7CA2E0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99D34BD"/>
    <w:multiLevelType w:val="hybridMultilevel"/>
    <w:tmpl w:val="C41E51F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9" w15:restartNumberingAfterBreak="0">
    <w:nsid w:val="59BF3C8E"/>
    <w:multiLevelType w:val="hybridMultilevel"/>
    <w:tmpl w:val="945032B2"/>
    <w:lvl w:ilvl="0" w:tplc="3698F856">
      <w:start w:val="1"/>
      <w:numFmt w:val="lowerLetter"/>
      <w:lvlText w:val="%1)"/>
      <w:lvlJc w:val="left"/>
      <w:pPr>
        <w:tabs>
          <w:tab w:val="num" w:pos="360"/>
        </w:tabs>
        <w:ind w:left="360" w:hanging="360"/>
      </w:pPr>
    </w:lvl>
    <w:lvl w:ilvl="1" w:tplc="946A2DD8" w:tentative="1">
      <w:start w:val="1"/>
      <w:numFmt w:val="lowerLetter"/>
      <w:lvlText w:val="%2)"/>
      <w:lvlJc w:val="left"/>
      <w:pPr>
        <w:tabs>
          <w:tab w:val="num" w:pos="1080"/>
        </w:tabs>
        <w:ind w:left="1080" w:hanging="360"/>
      </w:pPr>
    </w:lvl>
    <w:lvl w:ilvl="2" w:tplc="359C2B9E" w:tentative="1">
      <w:start w:val="1"/>
      <w:numFmt w:val="lowerLetter"/>
      <w:lvlText w:val="%3)"/>
      <w:lvlJc w:val="left"/>
      <w:pPr>
        <w:tabs>
          <w:tab w:val="num" w:pos="1800"/>
        </w:tabs>
        <w:ind w:left="1800" w:hanging="360"/>
      </w:pPr>
    </w:lvl>
    <w:lvl w:ilvl="3" w:tplc="CB4A7310" w:tentative="1">
      <w:start w:val="1"/>
      <w:numFmt w:val="lowerLetter"/>
      <w:lvlText w:val="%4)"/>
      <w:lvlJc w:val="left"/>
      <w:pPr>
        <w:tabs>
          <w:tab w:val="num" w:pos="2520"/>
        </w:tabs>
        <w:ind w:left="2520" w:hanging="360"/>
      </w:pPr>
    </w:lvl>
    <w:lvl w:ilvl="4" w:tplc="8EB0934A" w:tentative="1">
      <w:start w:val="1"/>
      <w:numFmt w:val="lowerLetter"/>
      <w:lvlText w:val="%5)"/>
      <w:lvlJc w:val="left"/>
      <w:pPr>
        <w:tabs>
          <w:tab w:val="num" w:pos="3240"/>
        </w:tabs>
        <w:ind w:left="3240" w:hanging="360"/>
      </w:pPr>
    </w:lvl>
    <w:lvl w:ilvl="5" w:tplc="E6E09F6C" w:tentative="1">
      <w:start w:val="1"/>
      <w:numFmt w:val="lowerLetter"/>
      <w:lvlText w:val="%6)"/>
      <w:lvlJc w:val="left"/>
      <w:pPr>
        <w:tabs>
          <w:tab w:val="num" w:pos="3960"/>
        </w:tabs>
        <w:ind w:left="3960" w:hanging="360"/>
      </w:pPr>
    </w:lvl>
    <w:lvl w:ilvl="6" w:tplc="5D56257C" w:tentative="1">
      <w:start w:val="1"/>
      <w:numFmt w:val="lowerLetter"/>
      <w:lvlText w:val="%7)"/>
      <w:lvlJc w:val="left"/>
      <w:pPr>
        <w:tabs>
          <w:tab w:val="num" w:pos="4680"/>
        </w:tabs>
        <w:ind w:left="4680" w:hanging="360"/>
      </w:pPr>
    </w:lvl>
    <w:lvl w:ilvl="7" w:tplc="5EB0F61C" w:tentative="1">
      <w:start w:val="1"/>
      <w:numFmt w:val="lowerLetter"/>
      <w:lvlText w:val="%8)"/>
      <w:lvlJc w:val="left"/>
      <w:pPr>
        <w:tabs>
          <w:tab w:val="num" w:pos="5400"/>
        </w:tabs>
        <w:ind w:left="5400" w:hanging="360"/>
      </w:pPr>
    </w:lvl>
    <w:lvl w:ilvl="8" w:tplc="5A6C5728" w:tentative="1">
      <w:start w:val="1"/>
      <w:numFmt w:val="lowerLetter"/>
      <w:lvlText w:val="%9)"/>
      <w:lvlJc w:val="left"/>
      <w:pPr>
        <w:tabs>
          <w:tab w:val="num" w:pos="6120"/>
        </w:tabs>
        <w:ind w:left="6120" w:hanging="360"/>
      </w:pPr>
    </w:lvl>
  </w:abstractNum>
  <w:abstractNum w:abstractNumId="100" w15:restartNumberingAfterBreak="0">
    <w:nsid w:val="5A1E7EA8"/>
    <w:multiLevelType w:val="hybridMultilevel"/>
    <w:tmpl w:val="800E2000"/>
    <w:lvl w:ilvl="0" w:tplc="13C82F6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A4E346A"/>
    <w:multiLevelType w:val="hybridMultilevel"/>
    <w:tmpl w:val="29A4E52E"/>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2" w15:restartNumberingAfterBreak="0">
    <w:nsid w:val="5B243707"/>
    <w:multiLevelType w:val="hybridMultilevel"/>
    <w:tmpl w:val="6FDA7CE6"/>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3" w15:restartNumberingAfterBreak="0">
    <w:nsid w:val="5CD92933"/>
    <w:multiLevelType w:val="multilevel"/>
    <w:tmpl w:val="D35E72A8"/>
    <w:lvl w:ilvl="0">
      <w:start w:val="1"/>
      <w:numFmt w:val="decimal"/>
      <w:pStyle w:val="SSCHeading1"/>
      <w:lvlText w:val="%1"/>
      <w:lvlJc w:val="left"/>
      <w:pPr>
        <w:tabs>
          <w:tab w:val="num" w:pos="2417"/>
        </w:tabs>
        <w:ind w:left="2417" w:hanging="432"/>
      </w:pPr>
      <w:rPr>
        <w:rFonts w:hint="default"/>
      </w:rPr>
    </w:lvl>
    <w:lvl w:ilvl="1">
      <w:start w:val="1"/>
      <w:numFmt w:val="decimal"/>
      <w:pStyle w:val="SSCHeading2"/>
      <w:lvlText w:val="%1.%2"/>
      <w:lvlJc w:val="left"/>
      <w:pPr>
        <w:tabs>
          <w:tab w:val="num" w:pos="2399"/>
        </w:tabs>
        <w:ind w:left="2399" w:hanging="414"/>
      </w:pPr>
      <w:rPr>
        <w:rFonts w:hint="default"/>
      </w:rPr>
    </w:lvl>
    <w:lvl w:ilvl="2">
      <w:start w:val="1"/>
      <w:numFmt w:val="decimal"/>
      <w:pStyle w:val="SSCHeading3"/>
      <w:lvlText w:val="%1.%2.%3"/>
      <w:lvlJc w:val="left"/>
      <w:pPr>
        <w:tabs>
          <w:tab w:val="num" w:pos="2705"/>
        </w:tabs>
        <w:ind w:left="2705" w:hanging="720"/>
      </w:pPr>
      <w:rPr>
        <w:rFonts w:hint="default"/>
      </w:rPr>
    </w:lvl>
    <w:lvl w:ilvl="3">
      <w:start w:val="1"/>
      <w:numFmt w:val="decimal"/>
      <w:pStyle w:val="SSCHeading4"/>
      <w:lvlText w:val="%1.%2.%3.%4"/>
      <w:lvlJc w:val="left"/>
      <w:pPr>
        <w:tabs>
          <w:tab w:val="num" w:pos="2849"/>
        </w:tabs>
        <w:ind w:left="2849" w:hanging="864"/>
      </w:pPr>
      <w:rPr>
        <w:rFonts w:hint="default"/>
      </w:rPr>
    </w:lvl>
    <w:lvl w:ilvl="4">
      <w:start w:val="1"/>
      <w:numFmt w:val="decimal"/>
      <w:lvlText w:val="%1.%2.%3.%4.%5"/>
      <w:lvlJc w:val="left"/>
      <w:pPr>
        <w:tabs>
          <w:tab w:val="num" w:pos="2993"/>
        </w:tabs>
        <w:ind w:left="2993" w:hanging="1008"/>
      </w:pPr>
      <w:rPr>
        <w:rFonts w:hint="default"/>
      </w:rPr>
    </w:lvl>
    <w:lvl w:ilvl="5">
      <w:start w:val="1"/>
      <w:numFmt w:val="decimal"/>
      <w:lvlText w:val="%1.%2.%3.%4.%5.%6"/>
      <w:lvlJc w:val="left"/>
      <w:pPr>
        <w:tabs>
          <w:tab w:val="num" w:pos="3137"/>
        </w:tabs>
        <w:ind w:left="3137" w:hanging="1152"/>
      </w:pPr>
      <w:rPr>
        <w:rFonts w:hint="default"/>
      </w:rPr>
    </w:lvl>
    <w:lvl w:ilvl="6">
      <w:start w:val="1"/>
      <w:numFmt w:val="decimal"/>
      <w:lvlText w:val="%1.%2.%3.%4.%5.%6.%7"/>
      <w:lvlJc w:val="left"/>
      <w:pPr>
        <w:tabs>
          <w:tab w:val="num" w:pos="3281"/>
        </w:tabs>
        <w:ind w:left="3281" w:hanging="1296"/>
      </w:pPr>
      <w:rPr>
        <w:rFonts w:hint="default"/>
      </w:rPr>
    </w:lvl>
    <w:lvl w:ilvl="7">
      <w:start w:val="1"/>
      <w:numFmt w:val="decimal"/>
      <w:lvlText w:val="%1.%2.%3.%4.%5.%6.%7.%8"/>
      <w:lvlJc w:val="left"/>
      <w:pPr>
        <w:tabs>
          <w:tab w:val="num" w:pos="3425"/>
        </w:tabs>
        <w:ind w:left="3425" w:hanging="1440"/>
      </w:pPr>
      <w:rPr>
        <w:rFonts w:hint="default"/>
      </w:rPr>
    </w:lvl>
    <w:lvl w:ilvl="8">
      <w:start w:val="1"/>
      <w:numFmt w:val="decimal"/>
      <w:lvlText w:val="%1.%2.%3.%4.%5.%6.%7.%8.%9"/>
      <w:lvlJc w:val="left"/>
      <w:pPr>
        <w:tabs>
          <w:tab w:val="num" w:pos="3569"/>
        </w:tabs>
        <w:ind w:left="3569" w:hanging="1584"/>
      </w:pPr>
      <w:rPr>
        <w:rFonts w:hint="default"/>
      </w:rPr>
    </w:lvl>
  </w:abstractNum>
  <w:abstractNum w:abstractNumId="104" w15:restartNumberingAfterBreak="0">
    <w:nsid w:val="5E9840A4"/>
    <w:multiLevelType w:val="hybridMultilevel"/>
    <w:tmpl w:val="370ACDDC"/>
    <w:lvl w:ilvl="0" w:tplc="C73CC754">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5" w15:restartNumberingAfterBreak="0">
    <w:nsid w:val="5FEC37C5"/>
    <w:multiLevelType w:val="hybridMultilevel"/>
    <w:tmpl w:val="77B83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075307A"/>
    <w:multiLevelType w:val="hybridMultilevel"/>
    <w:tmpl w:val="D1F42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079412E"/>
    <w:multiLevelType w:val="hybridMultilevel"/>
    <w:tmpl w:val="2A1A9C3A"/>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8" w15:restartNumberingAfterBreak="0">
    <w:nsid w:val="614A1387"/>
    <w:multiLevelType w:val="hybridMultilevel"/>
    <w:tmpl w:val="945032B2"/>
    <w:lvl w:ilvl="0" w:tplc="3698F856">
      <w:start w:val="1"/>
      <w:numFmt w:val="lowerLetter"/>
      <w:lvlText w:val="%1)"/>
      <w:lvlJc w:val="left"/>
      <w:pPr>
        <w:tabs>
          <w:tab w:val="num" w:pos="360"/>
        </w:tabs>
        <w:ind w:left="360" w:hanging="360"/>
      </w:pPr>
    </w:lvl>
    <w:lvl w:ilvl="1" w:tplc="946A2DD8" w:tentative="1">
      <w:start w:val="1"/>
      <w:numFmt w:val="lowerLetter"/>
      <w:lvlText w:val="%2)"/>
      <w:lvlJc w:val="left"/>
      <w:pPr>
        <w:tabs>
          <w:tab w:val="num" w:pos="1080"/>
        </w:tabs>
        <w:ind w:left="1080" w:hanging="360"/>
      </w:pPr>
    </w:lvl>
    <w:lvl w:ilvl="2" w:tplc="359C2B9E" w:tentative="1">
      <w:start w:val="1"/>
      <w:numFmt w:val="lowerLetter"/>
      <w:lvlText w:val="%3)"/>
      <w:lvlJc w:val="left"/>
      <w:pPr>
        <w:tabs>
          <w:tab w:val="num" w:pos="1800"/>
        </w:tabs>
        <w:ind w:left="1800" w:hanging="360"/>
      </w:pPr>
    </w:lvl>
    <w:lvl w:ilvl="3" w:tplc="CB4A7310" w:tentative="1">
      <w:start w:val="1"/>
      <w:numFmt w:val="lowerLetter"/>
      <w:lvlText w:val="%4)"/>
      <w:lvlJc w:val="left"/>
      <w:pPr>
        <w:tabs>
          <w:tab w:val="num" w:pos="2520"/>
        </w:tabs>
        <w:ind w:left="2520" w:hanging="360"/>
      </w:pPr>
    </w:lvl>
    <w:lvl w:ilvl="4" w:tplc="8EB0934A" w:tentative="1">
      <w:start w:val="1"/>
      <w:numFmt w:val="lowerLetter"/>
      <w:lvlText w:val="%5)"/>
      <w:lvlJc w:val="left"/>
      <w:pPr>
        <w:tabs>
          <w:tab w:val="num" w:pos="3240"/>
        </w:tabs>
        <w:ind w:left="3240" w:hanging="360"/>
      </w:pPr>
    </w:lvl>
    <w:lvl w:ilvl="5" w:tplc="E6E09F6C" w:tentative="1">
      <w:start w:val="1"/>
      <w:numFmt w:val="lowerLetter"/>
      <w:lvlText w:val="%6)"/>
      <w:lvlJc w:val="left"/>
      <w:pPr>
        <w:tabs>
          <w:tab w:val="num" w:pos="3960"/>
        </w:tabs>
        <w:ind w:left="3960" w:hanging="360"/>
      </w:pPr>
    </w:lvl>
    <w:lvl w:ilvl="6" w:tplc="5D56257C" w:tentative="1">
      <w:start w:val="1"/>
      <w:numFmt w:val="lowerLetter"/>
      <w:lvlText w:val="%7)"/>
      <w:lvlJc w:val="left"/>
      <w:pPr>
        <w:tabs>
          <w:tab w:val="num" w:pos="4680"/>
        </w:tabs>
        <w:ind w:left="4680" w:hanging="360"/>
      </w:pPr>
    </w:lvl>
    <w:lvl w:ilvl="7" w:tplc="5EB0F61C" w:tentative="1">
      <w:start w:val="1"/>
      <w:numFmt w:val="lowerLetter"/>
      <w:lvlText w:val="%8)"/>
      <w:lvlJc w:val="left"/>
      <w:pPr>
        <w:tabs>
          <w:tab w:val="num" w:pos="5400"/>
        </w:tabs>
        <w:ind w:left="5400" w:hanging="360"/>
      </w:pPr>
    </w:lvl>
    <w:lvl w:ilvl="8" w:tplc="5A6C5728" w:tentative="1">
      <w:start w:val="1"/>
      <w:numFmt w:val="lowerLetter"/>
      <w:lvlText w:val="%9)"/>
      <w:lvlJc w:val="left"/>
      <w:pPr>
        <w:tabs>
          <w:tab w:val="num" w:pos="6120"/>
        </w:tabs>
        <w:ind w:left="6120" w:hanging="360"/>
      </w:pPr>
    </w:lvl>
  </w:abstractNum>
  <w:abstractNum w:abstractNumId="109" w15:restartNumberingAfterBreak="0">
    <w:nsid w:val="61E426CF"/>
    <w:multiLevelType w:val="hybridMultilevel"/>
    <w:tmpl w:val="02DE5E8C"/>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0" w15:restartNumberingAfterBreak="0">
    <w:nsid w:val="61F67454"/>
    <w:multiLevelType w:val="hybridMultilevel"/>
    <w:tmpl w:val="0EC86C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44200D3"/>
    <w:multiLevelType w:val="hybridMultilevel"/>
    <w:tmpl w:val="BDCEF71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2" w15:restartNumberingAfterBreak="0">
    <w:nsid w:val="648B624F"/>
    <w:multiLevelType w:val="hybridMultilevel"/>
    <w:tmpl w:val="BB7E801C"/>
    <w:lvl w:ilvl="0" w:tplc="089A3828">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3" w15:restartNumberingAfterBreak="0">
    <w:nsid w:val="661E5BBF"/>
    <w:multiLevelType w:val="hybridMultilevel"/>
    <w:tmpl w:val="E33E42F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4" w15:restartNumberingAfterBreak="0">
    <w:nsid w:val="66B16DF8"/>
    <w:multiLevelType w:val="hybridMultilevel"/>
    <w:tmpl w:val="19A406A2"/>
    <w:lvl w:ilvl="0" w:tplc="0C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71156E4"/>
    <w:multiLevelType w:val="hybridMultilevel"/>
    <w:tmpl w:val="87D6C10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6" w15:restartNumberingAfterBreak="0">
    <w:nsid w:val="67D47E24"/>
    <w:multiLevelType w:val="hybridMultilevel"/>
    <w:tmpl w:val="093A723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92D3878"/>
    <w:multiLevelType w:val="hybridMultilevel"/>
    <w:tmpl w:val="44524E0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93264EE"/>
    <w:multiLevelType w:val="hybridMultilevel"/>
    <w:tmpl w:val="886AAED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9" w15:restartNumberingAfterBreak="0">
    <w:nsid w:val="6964694C"/>
    <w:multiLevelType w:val="hybridMultilevel"/>
    <w:tmpl w:val="AB3A713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0" w15:restartNumberingAfterBreak="0">
    <w:nsid w:val="6B55683C"/>
    <w:multiLevelType w:val="hybridMultilevel"/>
    <w:tmpl w:val="9C2A6502"/>
    <w:lvl w:ilvl="0" w:tplc="F08A913E">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1" w15:restartNumberingAfterBreak="0">
    <w:nsid w:val="6C9D1A20"/>
    <w:multiLevelType w:val="hybridMultilevel"/>
    <w:tmpl w:val="00A652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6D523FDA"/>
    <w:multiLevelType w:val="hybridMultilevel"/>
    <w:tmpl w:val="B714FD8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3" w15:restartNumberingAfterBreak="0">
    <w:nsid w:val="6DF40121"/>
    <w:multiLevelType w:val="hybridMultilevel"/>
    <w:tmpl w:val="F8CAE4FC"/>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4" w15:restartNumberingAfterBreak="0">
    <w:nsid w:val="6E2E3623"/>
    <w:multiLevelType w:val="hybridMultilevel"/>
    <w:tmpl w:val="2B20D9D4"/>
    <w:lvl w:ilvl="0" w:tplc="959629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6E7B2AF6"/>
    <w:multiLevelType w:val="hybridMultilevel"/>
    <w:tmpl w:val="97D8B952"/>
    <w:lvl w:ilvl="0" w:tplc="163AF0DC">
      <w:start w:val="1"/>
      <w:numFmt w:val="lowerLetter"/>
      <w:lvlText w:val="%1)"/>
      <w:lvlJc w:val="left"/>
      <w:pPr>
        <w:tabs>
          <w:tab w:val="num" w:pos="0"/>
        </w:tabs>
        <w:ind w:left="0" w:hanging="360"/>
      </w:pPr>
    </w:lvl>
    <w:lvl w:ilvl="1" w:tplc="CB480772" w:tentative="1">
      <w:start w:val="1"/>
      <w:numFmt w:val="lowerLetter"/>
      <w:lvlText w:val="%2)"/>
      <w:lvlJc w:val="left"/>
      <w:pPr>
        <w:tabs>
          <w:tab w:val="num" w:pos="720"/>
        </w:tabs>
        <w:ind w:left="720" w:hanging="360"/>
      </w:pPr>
    </w:lvl>
    <w:lvl w:ilvl="2" w:tplc="1EFE424A" w:tentative="1">
      <w:start w:val="1"/>
      <w:numFmt w:val="lowerLetter"/>
      <w:lvlText w:val="%3)"/>
      <w:lvlJc w:val="left"/>
      <w:pPr>
        <w:tabs>
          <w:tab w:val="num" w:pos="1440"/>
        </w:tabs>
        <w:ind w:left="1440" w:hanging="360"/>
      </w:pPr>
    </w:lvl>
    <w:lvl w:ilvl="3" w:tplc="A1FCE1F4" w:tentative="1">
      <w:start w:val="1"/>
      <w:numFmt w:val="lowerLetter"/>
      <w:lvlText w:val="%4)"/>
      <w:lvlJc w:val="left"/>
      <w:pPr>
        <w:tabs>
          <w:tab w:val="num" w:pos="2160"/>
        </w:tabs>
        <w:ind w:left="2160" w:hanging="360"/>
      </w:pPr>
    </w:lvl>
    <w:lvl w:ilvl="4" w:tplc="04AA30AC" w:tentative="1">
      <w:start w:val="1"/>
      <w:numFmt w:val="lowerLetter"/>
      <w:lvlText w:val="%5)"/>
      <w:lvlJc w:val="left"/>
      <w:pPr>
        <w:tabs>
          <w:tab w:val="num" w:pos="2880"/>
        </w:tabs>
        <w:ind w:left="2880" w:hanging="360"/>
      </w:pPr>
    </w:lvl>
    <w:lvl w:ilvl="5" w:tplc="98BABFC8" w:tentative="1">
      <w:start w:val="1"/>
      <w:numFmt w:val="lowerLetter"/>
      <w:lvlText w:val="%6)"/>
      <w:lvlJc w:val="left"/>
      <w:pPr>
        <w:tabs>
          <w:tab w:val="num" w:pos="3600"/>
        </w:tabs>
        <w:ind w:left="3600" w:hanging="360"/>
      </w:pPr>
    </w:lvl>
    <w:lvl w:ilvl="6" w:tplc="FC2CB6A2" w:tentative="1">
      <w:start w:val="1"/>
      <w:numFmt w:val="lowerLetter"/>
      <w:lvlText w:val="%7)"/>
      <w:lvlJc w:val="left"/>
      <w:pPr>
        <w:tabs>
          <w:tab w:val="num" w:pos="4320"/>
        </w:tabs>
        <w:ind w:left="4320" w:hanging="360"/>
      </w:pPr>
    </w:lvl>
    <w:lvl w:ilvl="7" w:tplc="D462743E" w:tentative="1">
      <w:start w:val="1"/>
      <w:numFmt w:val="lowerLetter"/>
      <w:lvlText w:val="%8)"/>
      <w:lvlJc w:val="left"/>
      <w:pPr>
        <w:tabs>
          <w:tab w:val="num" w:pos="5040"/>
        </w:tabs>
        <w:ind w:left="5040" w:hanging="360"/>
      </w:pPr>
    </w:lvl>
    <w:lvl w:ilvl="8" w:tplc="010C8C3E" w:tentative="1">
      <w:start w:val="1"/>
      <w:numFmt w:val="lowerLetter"/>
      <w:lvlText w:val="%9)"/>
      <w:lvlJc w:val="left"/>
      <w:pPr>
        <w:tabs>
          <w:tab w:val="num" w:pos="5760"/>
        </w:tabs>
        <w:ind w:left="5760" w:hanging="360"/>
      </w:pPr>
    </w:lvl>
  </w:abstractNum>
  <w:abstractNum w:abstractNumId="126" w15:restartNumberingAfterBreak="0">
    <w:nsid w:val="6F321C6D"/>
    <w:multiLevelType w:val="hybridMultilevel"/>
    <w:tmpl w:val="2EDAD3F2"/>
    <w:lvl w:ilvl="0" w:tplc="CDF60A9A">
      <w:start w:val="1"/>
      <w:numFmt w:val="decimal"/>
      <w:lvlText w:val="%1."/>
      <w:lvlJc w:val="left"/>
      <w:pPr>
        <w:ind w:left="360" w:hanging="360"/>
      </w:pPr>
      <w:rPr>
        <w:rFonts w:hint="default"/>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7070430C"/>
    <w:multiLevelType w:val="hybridMultilevel"/>
    <w:tmpl w:val="D556BAFC"/>
    <w:lvl w:ilvl="0" w:tplc="04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8" w15:restartNumberingAfterBreak="0">
    <w:nsid w:val="708F008E"/>
    <w:multiLevelType w:val="hybridMultilevel"/>
    <w:tmpl w:val="F3A0E3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70C216A2"/>
    <w:multiLevelType w:val="hybridMultilevel"/>
    <w:tmpl w:val="DA58F36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0" w15:restartNumberingAfterBreak="0">
    <w:nsid w:val="70F820D0"/>
    <w:multiLevelType w:val="hybridMultilevel"/>
    <w:tmpl w:val="E7403518"/>
    <w:lvl w:ilvl="0" w:tplc="376ECA38">
      <w:start w:val="1"/>
      <w:numFmt w:val="lowerLetter"/>
      <w:lvlText w:val="%1)"/>
      <w:lvlJc w:val="left"/>
      <w:pPr>
        <w:tabs>
          <w:tab w:val="num" w:pos="0"/>
        </w:tabs>
        <w:ind w:left="0" w:hanging="360"/>
      </w:pPr>
    </w:lvl>
    <w:lvl w:ilvl="1" w:tplc="7BD666A8" w:tentative="1">
      <w:start w:val="1"/>
      <w:numFmt w:val="lowerLetter"/>
      <w:lvlText w:val="%2)"/>
      <w:lvlJc w:val="left"/>
      <w:pPr>
        <w:tabs>
          <w:tab w:val="num" w:pos="720"/>
        </w:tabs>
        <w:ind w:left="720" w:hanging="360"/>
      </w:pPr>
    </w:lvl>
    <w:lvl w:ilvl="2" w:tplc="D2660ABC" w:tentative="1">
      <w:start w:val="1"/>
      <w:numFmt w:val="lowerLetter"/>
      <w:lvlText w:val="%3)"/>
      <w:lvlJc w:val="left"/>
      <w:pPr>
        <w:tabs>
          <w:tab w:val="num" w:pos="1440"/>
        </w:tabs>
        <w:ind w:left="1440" w:hanging="360"/>
      </w:pPr>
    </w:lvl>
    <w:lvl w:ilvl="3" w:tplc="2A72AA74" w:tentative="1">
      <w:start w:val="1"/>
      <w:numFmt w:val="lowerLetter"/>
      <w:lvlText w:val="%4)"/>
      <w:lvlJc w:val="left"/>
      <w:pPr>
        <w:tabs>
          <w:tab w:val="num" w:pos="2160"/>
        </w:tabs>
        <w:ind w:left="2160" w:hanging="360"/>
      </w:pPr>
    </w:lvl>
    <w:lvl w:ilvl="4" w:tplc="AFC0D9D8" w:tentative="1">
      <w:start w:val="1"/>
      <w:numFmt w:val="lowerLetter"/>
      <w:lvlText w:val="%5)"/>
      <w:lvlJc w:val="left"/>
      <w:pPr>
        <w:tabs>
          <w:tab w:val="num" w:pos="2880"/>
        </w:tabs>
        <w:ind w:left="2880" w:hanging="360"/>
      </w:pPr>
    </w:lvl>
    <w:lvl w:ilvl="5" w:tplc="D58283EA" w:tentative="1">
      <w:start w:val="1"/>
      <w:numFmt w:val="lowerLetter"/>
      <w:lvlText w:val="%6)"/>
      <w:lvlJc w:val="left"/>
      <w:pPr>
        <w:tabs>
          <w:tab w:val="num" w:pos="3600"/>
        </w:tabs>
        <w:ind w:left="3600" w:hanging="360"/>
      </w:pPr>
    </w:lvl>
    <w:lvl w:ilvl="6" w:tplc="2780B358" w:tentative="1">
      <w:start w:val="1"/>
      <w:numFmt w:val="lowerLetter"/>
      <w:lvlText w:val="%7)"/>
      <w:lvlJc w:val="left"/>
      <w:pPr>
        <w:tabs>
          <w:tab w:val="num" w:pos="4320"/>
        </w:tabs>
        <w:ind w:left="4320" w:hanging="360"/>
      </w:pPr>
    </w:lvl>
    <w:lvl w:ilvl="7" w:tplc="C7E09068" w:tentative="1">
      <w:start w:val="1"/>
      <w:numFmt w:val="lowerLetter"/>
      <w:lvlText w:val="%8)"/>
      <w:lvlJc w:val="left"/>
      <w:pPr>
        <w:tabs>
          <w:tab w:val="num" w:pos="5040"/>
        </w:tabs>
        <w:ind w:left="5040" w:hanging="360"/>
      </w:pPr>
    </w:lvl>
    <w:lvl w:ilvl="8" w:tplc="4EA0A520" w:tentative="1">
      <w:start w:val="1"/>
      <w:numFmt w:val="lowerLetter"/>
      <w:lvlText w:val="%9)"/>
      <w:lvlJc w:val="left"/>
      <w:pPr>
        <w:tabs>
          <w:tab w:val="num" w:pos="5760"/>
        </w:tabs>
        <w:ind w:left="5760" w:hanging="360"/>
      </w:pPr>
    </w:lvl>
  </w:abstractNum>
  <w:abstractNum w:abstractNumId="131" w15:restartNumberingAfterBreak="0">
    <w:nsid w:val="71CC676C"/>
    <w:multiLevelType w:val="hybridMultilevel"/>
    <w:tmpl w:val="E9B8EC2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2" w15:restartNumberingAfterBreak="0">
    <w:nsid w:val="71FC2C32"/>
    <w:multiLevelType w:val="hybridMultilevel"/>
    <w:tmpl w:val="9162CD34"/>
    <w:lvl w:ilvl="0" w:tplc="5B7C0E68">
      <w:start w:val="1"/>
      <w:numFmt w:val="bullet"/>
      <w:pStyle w:val="SSCBulletsIndented"/>
      <w:lvlText w:val=""/>
      <w:lvlJc w:val="left"/>
      <w:pPr>
        <w:tabs>
          <w:tab w:val="num" w:pos="567"/>
        </w:tabs>
        <w:ind w:left="567" w:hanging="567"/>
      </w:pPr>
      <w:rPr>
        <w:rFonts w:ascii="Symbol" w:hAnsi="Symbol" w:hint="default"/>
      </w:rPr>
    </w:lvl>
    <w:lvl w:ilvl="1" w:tplc="F494687E" w:tentative="1">
      <w:start w:val="1"/>
      <w:numFmt w:val="bullet"/>
      <w:lvlText w:val="o"/>
      <w:lvlJc w:val="left"/>
      <w:pPr>
        <w:tabs>
          <w:tab w:val="num" w:pos="1440"/>
        </w:tabs>
        <w:ind w:left="1440" w:hanging="360"/>
      </w:pPr>
      <w:rPr>
        <w:rFonts w:ascii="Courier New" w:hAnsi="Courier New" w:cs="Wingdings" w:hint="default"/>
      </w:rPr>
    </w:lvl>
    <w:lvl w:ilvl="2" w:tplc="2D28C848" w:tentative="1">
      <w:start w:val="1"/>
      <w:numFmt w:val="bullet"/>
      <w:lvlText w:val=""/>
      <w:lvlJc w:val="left"/>
      <w:pPr>
        <w:tabs>
          <w:tab w:val="num" w:pos="2160"/>
        </w:tabs>
        <w:ind w:left="2160" w:hanging="360"/>
      </w:pPr>
      <w:rPr>
        <w:rFonts w:ascii="Wingdings" w:hAnsi="Wingdings" w:hint="default"/>
      </w:rPr>
    </w:lvl>
    <w:lvl w:ilvl="3" w:tplc="07FCADE2" w:tentative="1">
      <w:start w:val="1"/>
      <w:numFmt w:val="bullet"/>
      <w:lvlText w:val=""/>
      <w:lvlJc w:val="left"/>
      <w:pPr>
        <w:tabs>
          <w:tab w:val="num" w:pos="2880"/>
        </w:tabs>
        <w:ind w:left="2880" w:hanging="360"/>
      </w:pPr>
      <w:rPr>
        <w:rFonts w:ascii="Symbol" w:hAnsi="Symbol" w:hint="default"/>
      </w:rPr>
    </w:lvl>
    <w:lvl w:ilvl="4" w:tplc="520E3916" w:tentative="1">
      <w:start w:val="1"/>
      <w:numFmt w:val="bullet"/>
      <w:lvlText w:val="o"/>
      <w:lvlJc w:val="left"/>
      <w:pPr>
        <w:tabs>
          <w:tab w:val="num" w:pos="3600"/>
        </w:tabs>
        <w:ind w:left="3600" w:hanging="360"/>
      </w:pPr>
      <w:rPr>
        <w:rFonts w:ascii="Courier New" w:hAnsi="Courier New" w:cs="Wingdings" w:hint="default"/>
      </w:rPr>
    </w:lvl>
    <w:lvl w:ilvl="5" w:tplc="8578E180" w:tentative="1">
      <w:start w:val="1"/>
      <w:numFmt w:val="bullet"/>
      <w:lvlText w:val=""/>
      <w:lvlJc w:val="left"/>
      <w:pPr>
        <w:tabs>
          <w:tab w:val="num" w:pos="4320"/>
        </w:tabs>
        <w:ind w:left="4320" w:hanging="360"/>
      </w:pPr>
      <w:rPr>
        <w:rFonts w:ascii="Wingdings" w:hAnsi="Wingdings" w:hint="default"/>
      </w:rPr>
    </w:lvl>
    <w:lvl w:ilvl="6" w:tplc="71C64D7A" w:tentative="1">
      <w:start w:val="1"/>
      <w:numFmt w:val="bullet"/>
      <w:lvlText w:val=""/>
      <w:lvlJc w:val="left"/>
      <w:pPr>
        <w:tabs>
          <w:tab w:val="num" w:pos="5040"/>
        </w:tabs>
        <w:ind w:left="5040" w:hanging="360"/>
      </w:pPr>
      <w:rPr>
        <w:rFonts w:ascii="Symbol" w:hAnsi="Symbol" w:hint="default"/>
      </w:rPr>
    </w:lvl>
    <w:lvl w:ilvl="7" w:tplc="B6AC97D4" w:tentative="1">
      <w:start w:val="1"/>
      <w:numFmt w:val="bullet"/>
      <w:lvlText w:val="o"/>
      <w:lvlJc w:val="left"/>
      <w:pPr>
        <w:tabs>
          <w:tab w:val="num" w:pos="5760"/>
        </w:tabs>
        <w:ind w:left="5760" w:hanging="360"/>
      </w:pPr>
      <w:rPr>
        <w:rFonts w:ascii="Courier New" w:hAnsi="Courier New" w:cs="Wingdings" w:hint="default"/>
      </w:rPr>
    </w:lvl>
    <w:lvl w:ilvl="8" w:tplc="109A4952"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729F0A05"/>
    <w:multiLevelType w:val="hybridMultilevel"/>
    <w:tmpl w:val="0F0C809C"/>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4" w15:restartNumberingAfterBreak="0">
    <w:nsid w:val="7378101B"/>
    <w:multiLevelType w:val="hybridMultilevel"/>
    <w:tmpl w:val="FCE0B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59105A9"/>
    <w:multiLevelType w:val="hybridMultilevel"/>
    <w:tmpl w:val="09DCC202"/>
    <w:lvl w:ilvl="0" w:tplc="267A7DF2">
      <w:start w:val="1"/>
      <w:numFmt w:val="lowerRoman"/>
      <w:lvlText w:val="%1."/>
      <w:lvlJc w:val="left"/>
      <w:pPr>
        <w:ind w:left="720" w:hanging="720"/>
      </w:pPr>
      <w:rPr>
        <w:rFonts w:hint="default"/>
        <w:sz w:val="18"/>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6" w15:restartNumberingAfterBreak="0">
    <w:nsid w:val="772F08CF"/>
    <w:multiLevelType w:val="hybridMultilevel"/>
    <w:tmpl w:val="9C2A6502"/>
    <w:lvl w:ilvl="0" w:tplc="F08A913E">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7" w15:restartNumberingAfterBreak="0">
    <w:nsid w:val="78A8245F"/>
    <w:multiLevelType w:val="hybridMultilevel"/>
    <w:tmpl w:val="054205F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8" w15:restartNumberingAfterBreak="0">
    <w:nsid w:val="79051517"/>
    <w:multiLevelType w:val="hybridMultilevel"/>
    <w:tmpl w:val="A9107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95F7F08"/>
    <w:multiLevelType w:val="hybridMultilevel"/>
    <w:tmpl w:val="B40495A0"/>
    <w:lvl w:ilvl="0" w:tplc="319474B4">
      <w:start w:val="1"/>
      <w:numFmt w:val="lowerLetter"/>
      <w:lvlText w:val="%1)"/>
      <w:lvlJc w:val="left"/>
      <w:pPr>
        <w:tabs>
          <w:tab w:val="num" w:pos="360"/>
        </w:tabs>
        <w:ind w:left="360" w:hanging="360"/>
      </w:pPr>
    </w:lvl>
    <w:lvl w:ilvl="1" w:tplc="A27CF346" w:tentative="1">
      <w:start w:val="1"/>
      <w:numFmt w:val="lowerLetter"/>
      <w:lvlText w:val="%2)"/>
      <w:lvlJc w:val="left"/>
      <w:pPr>
        <w:tabs>
          <w:tab w:val="num" w:pos="1080"/>
        </w:tabs>
        <w:ind w:left="1080" w:hanging="360"/>
      </w:pPr>
    </w:lvl>
    <w:lvl w:ilvl="2" w:tplc="8F7C0F62" w:tentative="1">
      <w:start w:val="1"/>
      <w:numFmt w:val="lowerLetter"/>
      <w:lvlText w:val="%3)"/>
      <w:lvlJc w:val="left"/>
      <w:pPr>
        <w:tabs>
          <w:tab w:val="num" w:pos="1800"/>
        </w:tabs>
        <w:ind w:left="1800" w:hanging="360"/>
      </w:pPr>
    </w:lvl>
    <w:lvl w:ilvl="3" w:tplc="724E815A" w:tentative="1">
      <w:start w:val="1"/>
      <w:numFmt w:val="lowerLetter"/>
      <w:lvlText w:val="%4)"/>
      <w:lvlJc w:val="left"/>
      <w:pPr>
        <w:tabs>
          <w:tab w:val="num" w:pos="2520"/>
        </w:tabs>
        <w:ind w:left="2520" w:hanging="360"/>
      </w:pPr>
    </w:lvl>
    <w:lvl w:ilvl="4" w:tplc="BA0C0422" w:tentative="1">
      <w:start w:val="1"/>
      <w:numFmt w:val="lowerLetter"/>
      <w:lvlText w:val="%5)"/>
      <w:lvlJc w:val="left"/>
      <w:pPr>
        <w:tabs>
          <w:tab w:val="num" w:pos="3240"/>
        </w:tabs>
        <w:ind w:left="3240" w:hanging="360"/>
      </w:pPr>
    </w:lvl>
    <w:lvl w:ilvl="5" w:tplc="FF483284" w:tentative="1">
      <w:start w:val="1"/>
      <w:numFmt w:val="lowerLetter"/>
      <w:lvlText w:val="%6)"/>
      <w:lvlJc w:val="left"/>
      <w:pPr>
        <w:tabs>
          <w:tab w:val="num" w:pos="3960"/>
        </w:tabs>
        <w:ind w:left="3960" w:hanging="360"/>
      </w:pPr>
    </w:lvl>
    <w:lvl w:ilvl="6" w:tplc="47F0513A" w:tentative="1">
      <w:start w:val="1"/>
      <w:numFmt w:val="lowerLetter"/>
      <w:lvlText w:val="%7)"/>
      <w:lvlJc w:val="left"/>
      <w:pPr>
        <w:tabs>
          <w:tab w:val="num" w:pos="4680"/>
        </w:tabs>
        <w:ind w:left="4680" w:hanging="360"/>
      </w:pPr>
    </w:lvl>
    <w:lvl w:ilvl="7" w:tplc="937A3882" w:tentative="1">
      <w:start w:val="1"/>
      <w:numFmt w:val="lowerLetter"/>
      <w:lvlText w:val="%8)"/>
      <w:lvlJc w:val="left"/>
      <w:pPr>
        <w:tabs>
          <w:tab w:val="num" w:pos="5400"/>
        </w:tabs>
        <w:ind w:left="5400" w:hanging="360"/>
      </w:pPr>
    </w:lvl>
    <w:lvl w:ilvl="8" w:tplc="432676AC" w:tentative="1">
      <w:start w:val="1"/>
      <w:numFmt w:val="lowerLetter"/>
      <w:lvlText w:val="%9)"/>
      <w:lvlJc w:val="left"/>
      <w:pPr>
        <w:tabs>
          <w:tab w:val="num" w:pos="6120"/>
        </w:tabs>
        <w:ind w:left="6120" w:hanging="360"/>
      </w:pPr>
    </w:lvl>
  </w:abstractNum>
  <w:abstractNum w:abstractNumId="140" w15:restartNumberingAfterBreak="0">
    <w:nsid w:val="79D663D4"/>
    <w:multiLevelType w:val="hybridMultilevel"/>
    <w:tmpl w:val="C090EA6E"/>
    <w:lvl w:ilvl="0" w:tplc="AE8838EA">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1" w15:restartNumberingAfterBreak="0">
    <w:nsid w:val="7B164DBA"/>
    <w:multiLevelType w:val="hybridMultilevel"/>
    <w:tmpl w:val="560ECB1A"/>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2" w15:restartNumberingAfterBreak="0">
    <w:nsid w:val="7B472FF7"/>
    <w:multiLevelType w:val="hybridMultilevel"/>
    <w:tmpl w:val="7AB0390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3" w15:restartNumberingAfterBreak="0">
    <w:nsid w:val="7B832DF9"/>
    <w:multiLevelType w:val="hybridMultilevel"/>
    <w:tmpl w:val="B3626BF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4" w15:restartNumberingAfterBreak="0">
    <w:nsid w:val="7BC45804"/>
    <w:multiLevelType w:val="hybridMultilevel"/>
    <w:tmpl w:val="B0F66040"/>
    <w:lvl w:ilvl="0" w:tplc="33BE5D0C">
      <w:start w:val="1"/>
      <w:numFmt w:val="decimal"/>
      <w:lvlText w:val="%1)"/>
      <w:lvlJc w:val="left"/>
      <w:pPr>
        <w:ind w:left="360" w:hanging="360"/>
      </w:pPr>
      <w:rPr>
        <w:rFonts w:hint="default"/>
      </w:rPr>
    </w:lvl>
    <w:lvl w:ilvl="1" w:tplc="04090019" w:tentative="1">
      <w:start w:val="1"/>
      <w:numFmt w:val="lowerLetter"/>
      <w:lvlText w:val="%2."/>
      <w:lvlJc w:val="left"/>
      <w:pPr>
        <w:ind w:left="589" w:hanging="360"/>
      </w:pPr>
    </w:lvl>
    <w:lvl w:ilvl="2" w:tplc="0409001B" w:tentative="1">
      <w:start w:val="1"/>
      <w:numFmt w:val="lowerRoman"/>
      <w:lvlText w:val="%3."/>
      <w:lvlJc w:val="right"/>
      <w:pPr>
        <w:ind w:left="1309" w:hanging="180"/>
      </w:pPr>
    </w:lvl>
    <w:lvl w:ilvl="3" w:tplc="0409000F" w:tentative="1">
      <w:start w:val="1"/>
      <w:numFmt w:val="decimal"/>
      <w:lvlText w:val="%4."/>
      <w:lvlJc w:val="left"/>
      <w:pPr>
        <w:ind w:left="2029" w:hanging="360"/>
      </w:pPr>
    </w:lvl>
    <w:lvl w:ilvl="4" w:tplc="04090019" w:tentative="1">
      <w:start w:val="1"/>
      <w:numFmt w:val="lowerLetter"/>
      <w:lvlText w:val="%5."/>
      <w:lvlJc w:val="left"/>
      <w:pPr>
        <w:ind w:left="2749" w:hanging="360"/>
      </w:pPr>
    </w:lvl>
    <w:lvl w:ilvl="5" w:tplc="0409001B" w:tentative="1">
      <w:start w:val="1"/>
      <w:numFmt w:val="lowerRoman"/>
      <w:lvlText w:val="%6."/>
      <w:lvlJc w:val="right"/>
      <w:pPr>
        <w:ind w:left="3469" w:hanging="180"/>
      </w:pPr>
    </w:lvl>
    <w:lvl w:ilvl="6" w:tplc="0409000F" w:tentative="1">
      <w:start w:val="1"/>
      <w:numFmt w:val="decimal"/>
      <w:lvlText w:val="%7."/>
      <w:lvlJc w:val="left"/>
      <w:pPr>
        <w:ind w:left="4189" w:hanging="360"/>
      </w:pPr>
    </w:lvl>
    <w:lvl w:ilvl="7" w:tplc="04090019" w:tentative="1">
      <w:start w:val="1"/>
      <w:numFmt w:val="lowerLetter"/>
      <w:lvlText w:val="%8."/>
      <w:lvlJc w:val="left"/>
      <w:pPr>
        <w:ind w:left="4909" w:hanging="360"/>
      </w:pPr>
    </w:lvl>
    <w:lvl w:ilvl="8" w:tplc="0409001B" w:tentative="1">
      <w:start w:val="1"/>
      <w:numFmt w:val="lowerRoman"/>
      <w:lvlText w:val="%9."/>
      <w:lvlJc w:val="right"/>
      <w:pPr>
        <w:ind w:left="5629" w:hanging="180"/>
      </w:pPr>
    </w:lvl>
  </w:abstractNum>
  <w:abstractNum w:abstractNumId="145" w15:restartNumberingAfterBreak="0">
    <w:nsid w:val="7D3A7908"/>
    <w:multiLevelType w:val="hybridMultilevel"/>
    <w:tmpl w:val="DD7A37C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7DFA40DB"/>
    <w:multiLevelType w:val="hybridMultilevel"/>
    <w:tmpl w:val="B3D20D1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7" w15:restartNumberingAfterBreak="0">
    <w:nsid w:val="7ED92A5F"/>
    <w:multiLevelType w:val="hybridMultilevel"/>
    <w:tmpl w:val="A5ECFF5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8" w15:restartNumberingAfterBreak="0">
    <w:nsid w:val="7FBC183E"/>
    <w:multiLevelType w:val="hybridMultilevel"/>
    <w:tmpl w:val="B7D2A572"/>
    <w:lvl w:ilvl="0" w:tplc="39E44544">
      <w:start w:val="1"/>
      <w:numFmt w:val="bullet"/>
      <w:lvlText w:val=""/>
      <w:lvlJc w:val="left"/>
      <w:pPr>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7"/>
  </w:num>
  <w:num w:numId="3">
    <w:abstractNumId w:val="132"/>
  </w:num>
  <w:num w:numId="4">
    <w:abstractNumId w:val="56"/>
  </w:num>
  <w:num w:numId="5">
    <w:abstractNumId w:val="103"/>
  </w:num>
  <w:num w:numId="6">
    <w:abstractNumId w:val="95"/>
  </w:num>
  <w:num w:numId="7">
    <w:abstractNumId w:val="83"/>
  </w:num>
  <w:num w:numId="8">
    <w:abstractNumId w:val="20"/>
  </w:num>
  <w:num w:numId="9">
    <w:abstractNumId w:val="60"/>
  </w:num>
  <w:num w:numId="10">
    <w:abstractNumId w:val="59"/>
  </w:num>
  <w:num w:numId="11">
    <w:abstractNumId w:val="2"/>
  </w:num>
  <w:num w:numId="12">
    <w:abstractNumId w:val="146"/>
  </w:num>
  <w:num w:numId="13">
    <w:abstractNumId w:val="5"/>
  </w:num>
  <w:num w:numId="14">
    <w:abstractNumId w:val="13"/>
  </w:num>
  <w:num w:numId="15">
    <w:abstractNumId w:val="122"/>
  </w:num>
  <w:num w:numId="16">
    <w:abstractNumId w:val="115"/>
  </w:num>
  <w:num w:numId="17">
    <w:abstractNumId w:val="127"/>
  </w:num>
  <w:num w:numId="18">
    <w:abstractNumId w:val="72"/>
  </w:num>
  <w:num w:numId="19">
    <w:abstractNumId w:val="128"/>
  </w:num>
  <w:num w:numId="20">
    <w:abstractNumId w:val="74"/>
  </w:num>
  <w:num w:numId="21">
    <w:abstractNumId w:val="3"/>
  </w:num>
  <w:num w:numId="22">
    <w:abstractNumId w:val="22"/>
  </w:num>
  <w:num w:numId="23">
    <w:abstractNumId w:val="64"/>
  </w:num>
  <w:num w:numId="24">
    <w:abstractNumId w:val="93"/>
  </w:num>
  <w:num w:numId="25">
    <w:abstractNumId w:val="133"/>
  </w:num>
  <w:num w:numId="26">
    <w:abstractNumId w:val="137"/>
  </w:num>
  <w:num w:numId="27">
    <w:abstractNumId w:val="1"/>
  </w:num>
  <w:num w:numId="28">
    <w:abstractNumId w:val="58"/>
  </w:num>
  <w:num w:numId="29">
    <w:abstractNumId w:val="17"/>
  </w:num>
  <w:num w:numId="30">
    <w:abstractNumId w:val="131"/>
  </w:num>
  <w:num w:numId="31">
    <w:abstractNumId w:val="142"/>
  </w:num>
  <w:num w:numId="32">
    <w:abstractNumId w:val="39"/>
  </w:num>
  <w:num w:numId="33">
    <w:abstractNumId w:val="107"/>
  </w:num>
  <w:num w:numId="34">
    <w:abstractNumId w:val="102"/>
  </w:num>
  <w:num w:numId="35">
    <w:abstractNumId w:val="147"/>
  </w:num>
  <w:num w:numId="36">
    <w:abstractNumId w:val="111"/>
  </w:num>
  <w:num w:numId="37">
    <w:abstractNumId w:val="148"/>
  </w:num>
  <w:num w:numId="38">
    <w:abstractNumId w:val="45"/>
  </w:num>
  <w:num w:numId="39">
    <w:abstractNumId w:val="6"/>
  </w:num>
  <w:num w:numId="40">
    <w:abstractNumId w:val="87"/>
  </w:num>
  <w:num w:numId="41">
    <w:abstractNumId w:val="70"/>
  </w:num>
  <w:num w:numId="42">
    <w:abstractNumId w:val="8"/>
  </w:num>
  <w:num w:numId="43">
    <w:abstractNumId w:val="68"/>
  </w:num>
  <w:num w:numId="44">
    <w:abstractNumId w:val="84"/>
  </w:num>
  <w:num w:numId="45">
    <w:abstractNumId w:val="112"/>
  </w:num>
  <w:num w:numId="46">
    <w:abstractNumId w:val="51"/>
  </w:num>
  <w:num w:numId="47">
    <w:abstractNumId w:val="40"/>
  </w:num>
  <w:num w:numId="48">
    <w:abstractNumId w:val="121"/>
  </w:num>
  <w:num w:numId="49">
    <w:abstractNumId w:val="9"/>
  </w:num>
  <w:num w:numId="50">
    <w:abstractNumId w:val="67"/>
  </w:num>
  <w:num w:numId="51">
    <w:abstractNumId w:val="11"/>
  </w:num>
  <w:num w:numId="52">
    <w:abstractNumId w:val="37"/>
  </w:num>
  <w:num w:numId="53">
    <w:abstractNumId w:val="32"/>
  </w:num>
  <w:num w:numId="54">
    <w:abstractNumId w:val="113"/>
  </w:num>
  <w:num w:numId="55">
    <w:abstractNumId w:val="98"/>
  </w:num>
  <w:num w:numId="56">
    <w:abstractNumId w:val="31"/>
  </w:num>
  <w:num w:numId="57">
    <w:abstractNumId w:val="63"/>
  </w:num>
  <w:num w:numId="58">
    <w:abstractNumId w:val="119"/>
  </w:num>
  <w:num w:numId="59">
    <w:abstractNumId w:val="35"/>
  </w:num>
  <w:num w:numId="60">
    <w:abstractNumId w:val="141"/>
  </w:num>
  <w:num w:numId="61">
    <w:abstractNumId w:val="61"/>
  </w:num>
  <w:num w:numId="62">
    <w:abstractNumId w:val="85"/>
  </w:num>
  <w:num w:numId="63">
    <w:abstractNumId w:val="21"/>
  </w:num>
  <w:num w:numId="64">
    <w:abstractNumId w:val="114"/>
  </w:num>
  <w:num w:numId="65">
    <w:abstractNumId w:val="109"/>
  </w:num>
  <w:num w:numId="66">
    <w:abstractNumId w:val="108"/>
  </w:num>
  <w:num w:numId="67">
    <w:abstractNumId w:val="65"/>
  </w:num>
  <w:num w:numId="68">
    <w:abstractNumId w:val="33"/>
  </w:num>
  <w:num w:numId="69">
    <w:abstractNumId w:val="130"/>
  </w:num>
  <w:num w:numId="70">
    <w:abstractNumId w:val="125"/>
  </w:num>
  <w:num w:numId="71">
    <w:abstractNumId w:val="110"/>
  </w:num>
  <w:num w:numId="72">
    <w:abstractNumId w:val="14"/>
  </w:num>
  <w:num w:numId="73">
    <w:abstractNumId w:val="75"/>
  </w:num>
  <w:num w:numId="74">
    <w:abstractNumId w:val="71"/>
  </w:num>
  <w:num w:numId="75">
    <w:abstractNumId w:val="105"/>
  </w:num>
  <w:num w:numId="76">
    <w:abstractNumId w:val="138"/>
  </w:num>
  <w:num w:numId="77">
    <w:abstractNumId w:val="99"/>
  </w:num>
  <w:num w:numId="78">
    <w:abstractNumId w:val="139"/>
  </w:num>
  <w:num w:numId="79">
    <w:abstractNumId w:val="48"/>
  </w:num>
  <w:num w:numId="80">
    <w:abstractNumId w:val="92"/>
  </w:num>
  <w:num w:numId="81">
    <w:abstractNumId w:val="18"/>
  </w:num>
  <w:num w:numId="82">
    <w:abstractNumId w:val="62"/>
  </w:num>
  <w:num w:numId="83">
    <w:abstractNumId w:val="15"/>
  </w:num>
  <w:num w:numId="84">
    <w:abstractNumId w:val="76"/>
  </w:num>
  <w:num w:numId="85">
    <w:abstractNumId w:val="24"/>
  </w:num>
  <w:num w:numId="86">
    <w:abstractNumId w:val="53"/>
  </w:num>
  <w:num w:numId="87">
    <w:abstractNumId w:val="143"/>
  </w:num>
  <w:num w:numId="88">
    <w:abstractNumId w:val="118"/>
  </w:num>
  <w:num w:numId="89">
    <w:abstractNumId w:val="86"/>
  </w:num>
  <w:num w:numId="90">
    <w:abstractNumId w:val="36"/>
  </w:num>
  <w:num w:numId="91">
    <w:abstractNumId w:val="52"/>
  </w:num>
  <w:num w:numId="92">
    <w:abstractNumId w:val="89"/>
  </w:num>
  <w:num w:numId="93">
    <w:abstractNumId w:val="91"/>
  </w:num>
  <w:num w:numId="94">
    <w:abstractNumId w:val="134"/>
  </w:num>
  <w:num w:numId="95">
    <w:abstractNumId w:val="57"/>
  </w:num>
  <w:num w:numId="96">
    <w:abstractNumId w:val="25"/>
  </w:num>
  <w:num w:numId="97">
    <w:abstractNumId w:val="12"/>
  </w:num>
  <w:num w:numId="98">
    <w:abstractNumId w:val="135"/>
  </w:num>
  <w:num w:numId="99">
    <w:abstractNumId w:val="66"/>
  </w:num>
  <w:num w:numId="100">
    <w:abstractNumId w:val="94"/>
  </w:num>
  <w:num w:numId="101">
    <w:abstractNumId w:val="106"/>
  </w:num>
  <w:num w:numId="102">
    <w:abstractNumId w:val="42"/>
  </w:num>
  <w:num w:numId="103">
    <w:abstractNumId w:val="69"/>
  </w:num>
  <w:num w:numId="104">
    <w:abstractNumId w:val="54"/>
  </w:num>
  <w:num w:numId="105">
    <w:abstractNumId w:val="30"/>
  </w:num>
  <w:num w:numId="106">
    <w:abstractNumId w:val="136"/>
  </w:num>
  <w:num w:numId="107">
    <w:abstractNumId w:val="28"/>
  </w:num>
  <w:num w:numId="108">
    <w:abstractNumId w:val="88"/>
  </w:num>
  <w:num w:numId="109">
    <w:abstractNumId w:val="78"/>
  </w:num>
  <w:num w:numId="110">
    <w:abstractNumId w:val="34"/>
  </w:num>
  <w:num w:numId="111">
    <w:abstractNumId w:val="120"/>
  </w:num>
  <w:num w:numId="112">
    <w:abstractNumId w:val="43"/>
  </w:num>
  <w:num w:numId="113">
    <w:abstractNumId w:val="55"/>
  </w:num>
  <w:num w:numId="114">
    <w:abstractNumId w:val="80"/>
  </w:num>
  <w:num w:numId="115">
    <w:abstractNumId w:val="44"/>
  </w:num>
  <w:num w:numId="116">
    <w:abstractNumId w:val="101"/>
  </w:num>
  <w:num w:numId="117">
    <w:abstractNumId w:val="79"/>
  </w:num>
  <w:num w:numId="118">
    <w:abstractNumId w:val="7"/>
  </w:num>
  <w:num w:numId="119">
    <w:abstractNumId w:val="29"/>
  </w:num>
  <w:num w:numId="120">
    <w:abstractNumId w:val="47"/>
  </w:num>
  <w:num w:numId="121">
    <w:abstractNumId w:val="116"/>
  </w:num>
  <w:num w:numId="122">
    <w:abstractNumId w:val="16"/>
  </w:num>
  <w:num w:numId="123">
    <w:abstractNumId w:val="38"/>
  </w:num>
  <w:num w:numId="124">
    <w:abstractNumId w:val="145"/>
  </w:num>
  <w:num w:numId="125">
    <w:abstractNumId w:val="81"/>
  </w:num>
  <w:num w:numId="126">
    <w:abstractNumId w:val="4"/>
  </w:num>
  <w:num w:numId="127">
    <w:abstractNumId w:val="96"/>
  </w:num>
  <w:num w:numId="128">
    <w:abstractNumId w:val="117"/>
  </w:num>
  <w:num w:numId="129">
    <w:abstractNumId w:val="23"/>
  </w:num>
  <w:num w:numId="130">
    <w:abstractNumId w:val="82"/>
  </w:num>
  <w:num w:numId="131">
    <w:abstractNumId w:val="104"/>
  </w:num>
  <w:num w:numId="132">
    <w:abstractNumId w:val="73"/>
  </w:num>
  <w:num w:numId="133">
    <w:abstractNumId w:val="49"/>
  </w:num>
  <w:num w:numId="134">
    <w:abstractNumId w:val="10"/>
  </w:num>
  <w:num w:numId="135">
    <w:abstractNumId w:val="19"/>
  </w:num>
  <w:num w:numId="136">
    <w:abstractNumId w:val="90"/>
  </w:num>
  <w:num w:numId="137">
    <w:abstractNumId w:val="144"/>
  </w:num>
  <w:num w:numId="138">
    <w:abstractNumId w:val="97"/>
  </w:num>
  <w:num w:numId="139">
    <w:abstractNumId w:val="100"/>
  </w:num>
  <w:num w:numId="140">
    <w:abstractNumId w:val="77"/>
  </w:num>
  <w:num w:numId="141">
    <w:abstractNumId w:val="41"/>
  </w:num>
  <w:num w:numId="142">
    <w:abstractNumId w:val="124"/>
  </w:num>
  <w:num w:numId="143">
    <w:abstractNumId w:val="126"/>
  </w:num>
  <w:num w:numId="144">
    <w:abstractNumId w:val="50"/>
  </w:num>
  <w:num w:numId="145">
    <w:abstractNumId w:val="26"/>
  </w:num>
  <w:num w:numId="146">
    <w:abstractNumId w:val="46"/>
  </w:num>
  <w:num w:numId="147">
    <w:abstractNumId w:val="129"/>
  </w:num>
  <w:num w:numId="148">
    <w:abstractNumId w:val="140"/>
  </w:num>
  <w:num w:numId="149">
    <w:abstractNumId w:val="123"/>
  </w:num>
  <w:numIdMacAtCleanup w:val="14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rin Chung">
    <w15:presenceInfo w15:providerId="AD" w15:userId="S-1-5-21-606747145-117609710-839522115-47073"/>
  </w15:person>
  <w15:person w15:author="Raymond Lee">
    <w15:presenceInfo w15:providerId="AD" w15:userId="S-1-5-21-606747145-117609710-839522115-44345"/>
  </w15:person>
  <w15:person w15:author="Albert Chung">
    <w15:presenceInfo w15:providerId="None" w15:userId="Albert Chung"/>
  </w15:person>
  <w15:person w15:author="Jessica Chang">
    <w15:presenceInfo w15:providerId="AD" w15:userId="S-1-5-21-606747145-117609710-839522115-59726"/>
  </w15:person>
  <w15:person w15:author="Erin Chung [2]">
    <w15:presenceInfo w15:providerId="None" w15:userId="Erin Chung"/>
  </w15:person>
  <w15:person w15:author="Geoffrey Tong">
    <w15:presenceInfo w15:providerId="AD" w15:userId="S-1-5-21-606747145-117609710-839522115-41690"/>
  </w15:person>
  <w15:person w15:author="Derek Chan">
    <w15:presenceInfo w15:providerId="AD" w15:userId="S-1-5-21-606747145-117609710-839522115-59563"/>
  </w15:person>
  <w15:person w15:author="Derek Sham">
    <w15:presenceInfo w15:providerId="AD" w15:userId="S-1-5-21-606747145-117609710-839522115-147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bordersDoNotSurroundHeader/>
  <w:bordersDoNotSurroundFooter/>
  <w:activeWritingStyle w:appName="MSWord" w:lang="en-GB" w:vendorID="64" w:dllVersion="131078" w:nlCheck="1" w:checkStyle="1"/>
  <w:activeWritingStyle w:appName="MSWord" w:lang="en-US" w:vendorID="64" w:dllVersion="131078" w:nlCheck="1" w:checkStyle="1"/>
  <w:activeWritingStyle w:appName="MSWord" w:lang="fr-FR" w:vendorID="64" w:dllVersion="131078" w:nlCheck="1" w:checkStyle="1"/>
  <w:activeWritingStyle w:appName="MSWord" w:lang="de-DE" w:vendorID="64" w:dllVersion="131078" w:nlCheck="1" w:checkStyle="1"/>
  <w:activeWritingStyle w:appName="MSWord" w:lang="en-SG" w:vendorID="64" w:dllVersion="131078" w:nlCheck="1" w:checkStyle="1"/>
  <w:activeWritingStyle w:appName="MSWord" w:lang="en-AU" w:vendorID="64" w:dllVersion="131078" w:nlCheck="1" w:checkStyle="1"/>
  <w:activeWritingStyle w:appName="MSWord" w:lang="en-HK" w:vendorID="64" w:dllVersion="131078" w:nlCheck="1" w:checkStyle="1"/>
  <w:activeWritingStyle w:appName="MSWord" w:lang="zh-CN" w:vendorID="64" w:dllVersion="131077" w:nlCheck="1" w:checkStyle="1"/>
  <w:activeWritingStyle w:appName="MSWord" w:lang="en-US" w:vendorID="8" w:dllVersion="513" w:checkStyle="1"/>
  <w:activeWritingStyle w:appName="MSWord" w:lang="en-GB" w:vendorID="8" w:dllVersion="513" w:checkStyle="1"/>
  <w:activeWritingStyle w:appName="MSWord" w:lang="nl-NL" w:vendorID="1" w:dllVersion="512"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trackRevisions/>
  <w:defaultTabStop w:val="720"/>
  <w:displayHorizontalDrawingGridEvery w:val="0"/>
  <w:displayVerticalDrawingGridEvery w:val="0"/>
  <w:doNotUseMarginsForDrawingGridOrigin/>
  <w:noPunctuationKerning/>
  <w:characterSpacingControl w:val="doNotCompress"/>
  <w:hdrShapeDefaults>
    <o:shapedefaults v:ext="edit" spidmax="2049" fill="f" fillcolor="window" stroke="f">
      <v:fill color="window" on="f"/>
      <v:stroke on="f"/>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B3C"/>
    <w:rsid w:val="00000166"/>
    <w:rsid w:val="00000175"/>
    <w:rsid w:val="000001EC"/>
    <w:rsid w:val="00000249"/>
    <w:rsid w:val="00000366"/>
    <w:rsid w:val="000005C8"/>
    <w:rsid w:val="00000CEA"/>
    <w:rsid w:val="0000106D"/>
    <w:rsid w:val="0000125C"/>
    <w:rsid w:val="000013CF"/>
    <w:rsid w:val="000014F6"/>
    <w:rsid w:val="000018A5"/>
    <w:rsid w:val="00001AA4"/>
    <w:rsid w:val="000026C0"/>
    <w:rsid w:val="00002A87"/>
    <w:rsid w:val="00002D0B"/>
    <w:rsid w:val="0000331E"/>
    <w:rsid w:val="00003D17"/>
    <w:rsid w:val="00004128"/>
    <w:rsid w:val="0000445F"/>
    <w:rsid w:val="00004554"/>
    <w:rsid w:val="00004764"/>
    <w:rsid w:val="000047B6"/>
    <w:rsid w:val="000047C5"/>
    <w:rsid w:val="00004C8E"/>
    <w:rsid w:val="00004D8E"/>
    <w:rsid w:val="00004F89"/>
    <w:rsid w:val="00005338"/>
    <w:rsid w:val="000056B7"/>
    <w:rsid w:val="0000585A"/>
    <w:rsid w:val="0000591B"/>
    <w:rsid w:val="000060C5"/>
    <w:rsid w:val="00006143"/>
    <w:rsid w:val="00006287"/>
    <w:rsid w:val="00006710"/>
    <w:rsid w:val="00006B28"/>
    <w:rsid w:val="00006B61"/>
    <w:rsid w:val="000077A1"/>
    <w:rsid w:val="00007855"/>
    <w:rsid w:val="000078DE"/>
    <w:rsid w:val="00007A35"/>
    <w:rsid w:val="00007C35"/>
    <w:rsid w:val="00010865"/>
    <w:rsid w:val="00010BED"/>
    <w:rsid w:val="0001102A"/>
    <w:rsid w:val="00011324"/>
    <w:rsid w:val="00011994"/>
    <w:rsid w:val="00011D41"/>
    <w:rsid w:val="000124B5"/>
    <w:rsid w:val="00013BC5"/>
    <w:rsid w:val="00014A9A"/>
    <w:rsid w:val="00014AD9"/>
    <w:rsid w:val="00014D9E"/>
    <w:rsid w:val="0001557A"/>
    <w:rsid w:val="000158CA"/>
    <w:rsid w:val="000159AB"/>
    <w:rsid w:val="00015A0A"/>
    <w:rsid w:val="00015CD3"/>
    <w:rsid w:val="000160AC"/>
    <w:rsid w:val="00016C8A"/>
    <w:rsid w:val="00017027"/>
    <w:rsid w:val="00017AEA"/>
    <w:rsid w:val="00017BB2"/>
    <w:rsid w:val="00017E04"/>
    <w:rsid w:val="00017E43"/>
    <w:rsid w:val="000200AA"/>
    <w:rsid w:val="0002020D"/>
    <w:rsid w:val="000205AF"/>
    <w:rsid w:val="000206B0"/>
    <w:rsid w:val="00020DA1"/>
    <w:rsid w:val="00021514"/>
    <w:rsid w:val="00021682"/>
    <w:rsid w:val="00021854"/>
    <w:rsid w:val="00021B91"/>
    <w:rsid w:val="00022185"/>
    <w:rsid w:val="000225A6"/>
    <w:rsid w:val="000227A2"/>
    <w:rsid w:val="000227DC"/>
    <w:rsid w:val="00022936"/>
    <w:rsid w:val="00022AEE"/>
    <w:rsid w:val="00023D47"/>
    <w:rsid w:val="00024443"/>
    <w:rsid w:val="00024608"/>
    <w:rsid w:val="000249EB"/>
    <w:rsid w:val="00025983"/>
    <w:rsid w:val="00025C5A"/>
    <w:rsid w:val="00026153"/>
    <w:rsid w:val="000264BA"/>
    <w:rsid w:val="000264E0"/>
    <w:rsid w:val="000266FC"/>
    <w:rsid w:val="00026AA6"/>
    <w:rsid w:val="00026BBD"/>
    <w:rsid w:val="0002728B"/>
    <w:rsid w:val="00027336"/>
    <w:rsid w:val="0002788C"/>
    <w:rsid w:val="00027DA5"/>
    <w:rsid w:val="00027DEC"/>
    <w:rsid w:val="00027FC8"/>
    <w:rsid w:val="0003011A"/>
    <w:rsid w:val="00030312"/>
    <w:rsid w:val="00030466"/>
    <w:rsid w:val="00030C73"/>
    <w:rsid w:val="00030D68"/>
    <w:rsid w:val="00030F12"/>
    <w:rsid w:val="0003111C"/>
    <w:rsid w:val="000314AF"/>
    <w:rsid w:val="0003235A"/>
    <w:rsid w:val="00032767"/>
    <w:rsid w:val="00032EEC"/>
    <w:rsid w:val="0003368A"/>
    <w:rsid w:val="00033ED1"/>
    <w:rsid w:val="0003408D"/>
    <w:rsid w:val="000345D8"/>
    <w:rsid w:val="0003486E"/>
    <w:rsid w:val="0003492D"/>
    <w:rsid w:val="00035842"/>
    <w:rsid w:val="00035BFA"/>
    <w:rsid w:val="00035E2A"/>
    <w:rsid w:val="000368D3"/>
    <w:rsid w:val="000369BC"/>
    <w:rsid w:val="00036D54"/>
    <w:rsid w:val="00036EAC"/>
    <w:rsid w:val="0003719A"/>
    <w:rsid w:val="00037727"/>
    <w:rsid w:val="00037945"/>
    <w:rsid w:val="00037A08"/>
    <w:rsid w:val="00037EE3"/>
    <w:rsid w:val="00037FA1"/>
    <w:rsid w:val="0004011A"/>
    <w:rsid w:val="000402BA"/>
    <w:rsid w:val="000405FF"/>
    <w:rsid w:val="00040648"/>
    <w:rsid w:val="0004073E"/>
    <w:rsid w:val="00041322"/>
    <w:rsid w:val="000418CA"/>
    <w:rsid w:val="00041BC2"/>
    <w:rsid w:val="000421E1"/>
    <w:rsid w:val="000423EC"/>
    <w:rsid w:val="00042646"/>
    <w:rsid w:val="00042991"/>
    <w:rsid w:val="00042BA4"/>
    <w:rsid w:val="00043006"/>
    <w:rsid w:val="00043494"/>
    <w:rsid w:val="0004360F"/>
    <w:rsid w:val="00043992"/>
    <w:rsid w:val="00043CAC"/>
    <w:rsid w:val="000445F5"/>
    <w:rsid w:val="0004533E"/>
    <w:rsid w:val="000457A9"/>
    <w:rsid w:val="000459CC"/>
    <w:rsid w:val="00045A20"/>
    <w:rsid w:val="000461D8"/>
    <w:rsid w:val="00046205"/>
    <w:rsid w:val="00046686"/>
    <w:rsid w:val="00046CFF"/>
    <w:rsid w:val="00047167"/>
    <w:rsid w:val="00047684"/>
    <w:rsid w:val="00047697"/>
    <w:rsid w:val="000503D2"/>
    <w:rsid w:val="0005049F"/>
    <w:rsid w:val="0005052E"/>
    <w:rsid w:val="00050617"/>
    <w:rsid w:val="00050D85"/>
    <w:rsid w:val="000514CD"/>
    <w:rsid w:val="00051833"/>
    <w:rsid w:val="00051CA7"/>
    <w:rsid w:val="0005218F"/>
    <w:rsid w:val="0005234B"/>
    <w:rsid w:val="00052682"/>
    <w:rsid w:val="0005307F"/>
    <w:rsid w:val="000530C0"/>
    <w:rsid w:val="000530E9"/>
    <w:rsid w:val="00054AE7"/>
    <w:rsid w:val="00054BCA"/>
    <w:rsid w:val="00054C4D"/>
    <w:rsid w:val="00054E1B"/>
    <w:rsid w:val="00054ED0"/>
    <w:rsid w:val="00055A5C"/>
    <w:rsid w:val="00055B97"/>
    <w:rsid w:val="00056063"/>
    <w:rsid w:val="00056824"/>
    <w:rsid w:val="00056D16"/>
    <w:rsid w:val="00056E12"/>
    <w:rsid w:val="000572B0"/>
    <w:rsid w:val="000573D2"/>
    <w:rsid w:val="0005786B"/>
    <w:rsid w:val="00057B9B"/>
    <w:rsid w:val="000609FD"/>
    <w:rsid w:val="00060B7F"/>
    <w:rsid w:val="000616F2"/>
    <w:rsid w:val="00062B4A"/>
    <w:rsid w:val="00063D1D"/>
    <w:rsid w:val="00063E36"/>
    <w:rsid w:val="0006403E"/>
    <w:rsid w:val="00064119"/>
    <w:rsid w:val="00064462"/>
    <w:rsid w:val="00064568"/>
    <w:rsid w:val="0006569A"/>
    <w:rsid w:val="00065873"/>
    <w:rsid w:val="00065B78"/>
    <w:rsid w:val="00065B80"/>
    <w:rsid w:val="00065BBB"/>
    <w:rsid w:val="00066500"/>
    <w:rsid w:val="000665CE"/>
    <w:rsid w:val="000665EC"/>
    <w:rsid w:val="0006662A"/>
    <w:rsid w:val="00066834"/>
    <w:rsid w:val="00066BEE"/>
    <w:rsid w:val="00066E6F"/>
    <w:rsid w:val="00067431"/>
    <w:rsid w:val="00067986"/>
    <w:rsid w:val="00067B1A"/>
    <w:rsid w:val="00067CAB"/>
    <w:rsid w:val="00067ECC"/>
    <w:rsid w:val="000703F6"/>
    <w:rsid w:val="00070AD1"/>
    <w:rsid w:val="00070BA0"/>
    <w:rsid w:val="0007228A"/>
    <w:rsid w:val="0007267D"/>
    <w:rsid w:val="00072AAF"/>
    <w:rsid w:val="0007318D"/>
    <w:rsid w:val="00073349"/>
    <w:rsid w:val="0007385E"/>
    <w:rsid w:val="00073D62"/>
    <w:rsid w:val="00073E53"/>
    <w:rsid w:val="000747E7"/>
    <w:rsid w:val="000747EF"/>
    <w:rsid w:val="0007492E"/>
    <w:rsid w:val="00074CD2"/>
    <w:rsid w:val="00074D56"/>
    <w:rsid w:val="0007611F"/>
    <w:rsid w:val="00076223"/>
    <w:rsid w:val="00076268"/>
    <w:rsid w:val="000768C9"/>
    <w:rsid w:val="000768F3"/>
    <w:rsid w:val="00076AE8"/>
    <w:rsid w:val="00076D9C"/>
    <w:rsid w:val="000774F9"/>
    <w:rsid w:val="000776FD"/>
    <w:rsid w:val="000777C7"/>
    <w:rsid w:val="0008014C"/>
    <w:rsid w:val="00080D11"/>
    <w:rsid w:val="000813F0"/>
    <w:rsid w:val="00081441"/>
    <w:rsid w:val="0008195B"/>
    <w:rsid w:val="00081ACD"/>
    <w:rsid w:val="00081D7B"/>
    <w:rsid w:val="00081EC9"/>
    <w:rsid w:val="00081F09"/>
    <w:rsid w:val="00081F9B"/>
    <w:rsid w:val="00082C7D"/>
    <w:rsid w:val="0008346E"/>
    <w:rsid w:val="00083A6A"/>
    <w:rsid w:val="000845A8"/>
    <w:rsid w:val="00084808"/>
    <w:rsid w:val="00084BD5"/>
    <w:rsid w:val="00085443"/>
    <w:rsid w:val="000854A2"/>
    <w:rsid w:val="000857F3"/>
    <w:rsid w:val="00085B71"/>
    <w:rsid w:val="00085DC7"/>
    <w:rsid w:val="00085E52"/>
    <w:rsid w:val="000865FA"/>
    <w:rsid w:val="00086CEF"/>
    <w:rsid w:val="000871AE"/>
    <w:rsid w:val="000871B5"/>
    <w:rsid w:val="0008738C"/>
    <w:rsid w:val="00090DB1"/>
    <w:rsid w:val="0009175F"/>
    <w:rsid w:val="000923B8"/>
    <w:rsid w:val="000925FD"/>
    <w:rsid w:val="00092A74"/>
    <w:rsid w:val="00093052"/>
    <w:rsid w:val="000931FF"/>
    <w:rsid w:val="000936DC"/>
    <w:rsid w:val="0009392B"/>
    <w:rsid w:val="00094361"/>
    <w:rsid w:val="000945C1"/>
    <w:rsid w:val="0009462E"/>
    <w:rsid w:val="000946EC"/>
    <w:rsid w:val="00095757"/>
    <w:rsid w:val="00095CAF"/>
    <w:rsid w:val="00095E41"/>
    <w:rsid w:val="00096121"/>
    <w:rsid w:val="000961F5"/>
    <w:rsid w:val="0009659E"/>
    <w:rsid w:val="00096A2E"/>
    <w:rsid w:val="00096AED"/>
    <w:rsid w:val="000976AA"/>
    <w:rsid w:val="000A08CE"/>
    <w:rsid w:val="000A27A1"/>
    <w:rsid w:val="000A2FE6"/>
    <w:rsid w:val="000A317D"/>
    <w:rsid w:val="000A377A"/>
    <w:rsid w:val="000A4239"/>
    <w:rsid w:val="000A467F"/>
    <w:rsid w:val="000A4F34"/>
    <w:rsid w:val="000A509E"/>
    <w:rsid w:val="000A59C4"/>
    <w:rsid w:val="000A5C6F"/>
    <w:rsid w:val="000A6445"/>
    <w:rsid w:val="000A66C1"/>
    <w:rsid w:val="000A6A33"/>
    <w:rsid w:val="000A72EA"/>
    <w:rsid w:val="000A7712"/>
    <w:rsid w:val="000A7D07"/>
    <w:rsid w:val="000B052E"/>
    <w:rsid w:val="000B0868"/>
    <w:rsid w:val="000B0933"/>
    <w:rsid w:val="000B0B6D"/>
    <w:rsid w:val="000B0F8B"/>
    <w:rsid w:val="000B149A"/>
    <w:rsid w:val="000B1589"/>
    <w:rsid w:val="000B1844"/>
    <w:rsid w:val="000B1CC1"/>
    <w:rsid w:val="000B26E4"/>
    <w:rsid w:val="000B276B"/>
    <w:rsid w:val="000B3308"/>
    <w:rsid w:val="000B3317"/>
    <w:rsid w:val="000B35AF"/>
    <w:rsid w:val="000B3A59"/>
    <w:rsid w:val="000B3C70"/>
    <w:rsid w:val="000B4C72"/>
    <w:rsid w:val="000B4C9F"/>
    <w:rsid w:val="000B4DF9"/>
    <w:rsid w:val="000B50CF"/>
    <w:rsid w:val="000B56E2"/>
    <w:rsid w:val="000B5C9F"/>
    <w:rsid w:val="000B602E"/>
    <w:rsid w:val="000B6620"/>
    <w:rsid w:val="000B6FE0"/>
    <w:rsid w:val="000B7015"/>
    <w:rsid w:val="000B716C"/>
    <w:rsid w:val="000C0168"/>
    <w:rsid w:val="000C07BE"/>
    <w:rsid w:val="000C0BA4"/>
    <w:rsid w:val="000C1709"/>
    <w:rsid w:val="000C1D5A"/>
    <w:rsid w:val="000C249C"/>
    <w:rsid w:val="000C288E"/>
    <w:rsid w:val="000C2E46"/>
    <w:rsid w:val="000C32F9"/>
    <w:rsid w:val="000C3530"/>
    <w:rsid w:val="000C353A"/>
    <w:rsid w:val="000C3AB4"/>
    <w:rsid w:val="000C3E34"/>
    <w:rsid w:val="000C40A8"/>
    <w:rsid w:val="000C4E43"/>
    <w:rsid w:val="000C4ED6"/>
    <w:rsid w:val="000C5976"/>
    <w:rsid w:val="000C6353"/>
    <w:rsid w:val="000C644B"/>
    <w:rsid w:val="000C66EE"/>
    <w:rsid w:val="000C7020"/>
    <w:rsid w:val="000C7031"/>
    <w:rsid w:val="000C757D"/>
    <w:rsid w:val="000C76B9"/>
    <w:rsid w:val="000D064D"/>
    <w:rsid w:val="000D0700"/>
    <w:rsid w:val="000D0B52"/>
    <w:rsid w:val="000D0E49"/>
    <w:rsid w:val="000D10E6"/>
    <w:rsid w:val="000D150D"/>
    <w:rsid w:val="000D1881"/>
    <w:rsid w:val="000D1B48"/>
    <w:rsid w:val="000D256D"/>
    <w:rsid w:val="000D2D65"/>
    <w:rsid w:val="000D3122"/>
    <w:rsid w:val="000D3ADC"/>
    <w:rsid w:val="000D4F48"/>
    <w:rsid w:val="000D5120"/>
    <w:rsid w:val="000D5493"/>
    <w:rsid w:val="000D5CC3"/>
    <w:rsid w:val="000D5CE6"/>
    <w:rsid w:val="000D5D27"/>
    <w:rsid w:val="000D5E43"/>
    <w:rsid w:val="000D65EA"/>
    <w:rsid w:val="000D6714"/>
    <w:rsid w:val="000D6730"/>
    <w:rsid w:val="000D6B79"/>
    <w:rsid w:val="000D6D6E"/>
    <w:rsid w:val="000D703E"/>
    <w:rsid w:val="000D77AA"/>
    <w:rsid w:val="000E022E"/>
    <w:rsid w:val="000E0283"/>
    <w:rsid w:val="000E06FF"/>
    <w:rsid w:val="000E0C94"/>
    <w:rsid w:val="000E0E48"/>
    <w:rsid w:val="000E0EA5"/>
    <w:rsid w:val="000E13B6"/>
    <w:rsid w:val="000E13EF"/>
    <w:rsid w:val="000E15DB"/>
    <w:rsid w:val="000E1EBE"/>
    <w:rsid w:val="000E25A2"/>
    <w:rsid w:val="000E2606"/>
    <w:rsid w:val="000E28CF"/>
    <w:rsid w:val="000E37F2"/>
    <w:rsid w:val="000E3F51"/>
    <w:rsid w:val="000E3FC0"/>
    <w:rsid w:val="000E41E5"/>
    <w:rsid w:val="000E4351"/>
    <w:rsid w:val="000E4C29"/>
    <w:rsid w:val="000E4DCB"/>
    <w:rsid w:val="000E577D"/>
    <w:rsid w:val="000E5B3D"/>
    <w:rsid w:val="000E5F5F"/>
    <w:rsid w:val="000E6525"/>
    <w:rsid w:val="000E67BC"/>
    <w:rsid w:val="000E6CC3"/>
    <w:rsid w:val="000E70FB"/>
    <w:rsid w:val="000E7105"/>
    <w:rsid w:val="000E7111"/>
    <w:rsid w:val="000E72AB"/>
    <w:rsid w:val="000E7691"/>
    <w:rsid w:val="000E76E1"/>
    <w:rsid w:val="000E76E5"/>
    <w:rsid w:val="000E79E6"/>
    <w:rsid w:val="000E79EA"/>
    <w:rsid w:val="000F0336"/>
    <w:rsid w:val="000F0DA2"/>
    <w:rsid w:val="000F19C2"/>
    <w:rsid w:val="000F1CBB"/>
    <w:rsid w:val="000F2002"/>
    <w:rsid w:val="000F2A1C"/>
    <w:rsid w:val="000F2B53"/>
    <w:rsid w:val="000F2FB1"/>
    <w:rsid w:val="000F3027"/>
    <w:rsid w:val="000F3980"/>
    <w:rsid w:val="000F3BA5"/>
    <w:rsid w:val="000F3CA2"/>
    <w:rsid w:val="000F3CA3"/>
    <w:rsid w:val="000F3EC6"/>
    <w:rsid w:val="000F42AD"/>
    <w:rsid w:val="000F47B9"/>
    <w:rsid w:val="000F4F33"/>
    <w:rsid w:val="000F5193"/>
    <w:rsid w:val="000F51BC"/>
    <w:rsid w:val="000F5280"/>
    <w:rsid w:val="000F5465"/>
    <w:rsid w:val="000F577B"/>
    <w:rsid w:val="000F6070"/>
    <w:rsid w:val="000F66E7"/>
    <w:rsid w:val="000F68B6"/>
    <w:rsid w:val="000F72D4"/>
    <w:rsid w:val="000F7B71"/>
    <w:rsid w:val="00100013"/>
    <w:rsid w:val="00100263"/>
    <w:rsid w:val="0010031C"/>
    <w:rsid w:val="001007A0"/>
    <w:rsid w:val="001013AF"/>
    <w:rsid w:val="0010144B"/>
    <w:rsid w:val="00101E2C"/>
    <w:rsid w:val="00102126"/>
    <w:rsid w:val="001025B4"/>
    <w:rsid w:val="00102E0D"/>
    <w:rsid w:val="00102E8A"/>
    <w:rsid w:val="00102F72"/>
    <w:rsid w:val="00103142"/>
    <w:rsid w:val="0010344F"/>
    <w:rsid w:val="00103DEB"/>
    <w:rsid w:val="00103E8B"/>
    <w:rsid w:val="00104744"/>
    <w:rsid w:val="00104826"/>
    <w:rsid w:val="0010565D"/>
    <w:rsid w:val="00106187"/>
    <w:rsid w:val="00107233"/>
    <w:rsid w:val="00107D8F"/>
    <w:rsid w:val="00107F14"/>
    <w:rsid w:val="00107FCC"/>
    <w:rsid w:val="00110429"/>
    <w:rsid w:val="00110946"/>
    <w:rsid w:val="0011150A"/>
    <w:rsid w:val="0011288C"/>
    <w:rsid w:val="00114918"/>
    <w:rsid w:val="00114BF2"/>
    <w:rsid w:val="00115309"/>
    <w:rsid w:val="00116133"/>
    <w:rsid w:val="00116B7C"/>
    <w:rsid w:val="001175C7"/>
    <w:rsid w:val="0011776C"/>
    <w:rsid w:val="001178DE"/>
    <w:rsid w:val="00117BDA"/>
    <w:rsid w:val="00117C03"/>
    <w:rsid w:val="00117D84"/>
    <w:rsid w:val="001201FF"/>
    <w:rsid w:val="0012048D"/>
    <w:rsid w:val="001209C7"/>
    <w:rsid w:val="00120D88"/>
    <w:rsid w:val="00120DD0"/>
    <w:rsid w:val="00120FEA"/>
    <w:rsid w:val="00121048"/>
    <w:rsid w:val="0012121B"/>
    <w:rsid w:val="00121782"/>
    <w:rsid w:val="00122CE4"/>
    <w:rsid w:val="0012302E"/>
    <w:rsid w:val="00123350"/>
    <w:rsid w:val="00123613"/>
    <w:rsid w:val="0012388B"/>
    <w:rsid w:val="00123A75"/>
    <w:rsid w:val="0012407E"/>
    <w:rsid w:val="001243CC"/>
    <w:rsid w:val="0012554E"/>
    <w:rsid w:val="001256C2"/>
    <w:rsid w:val="00125B77"/>
    <w:rsid w:val="00125BA9"/>
    <w:rsid w:val="00125F1D"/>
    <w:rsid w:val="00126268"/>
    <w:rsid w:val="001266E4"/>
    <w:rsid w:val="00126E1F"/>
    <w:rsid w:val="001276DA"/>
    <w:rsid w:val="00130130"/>
    <w:rsid w:val="00130935"/>
    <w:rsid w:val="00130A95"/>
    <w:rsid w:val="00130EC9"/>
    <w:rsid w:val="001311E7"/>
    <w:rsid w:val="0013179E"/>
    <w:rsid w:val="00131979"/>
    <w:rsid w:val="00131983"/>
    <w:rsid w:val="00131AEA"/>
    <w:rsid w:val="00131F4F"/>
    <w:rsid w:val="00131F7E"/>
    <w:rsid w:val="001320B3"/>
    <w:rsid w:val="001325BB"/>
    <w:rsid w:val="00132746"/>
    <w:rsid w:val="00132794"/>
    <w:rsid w:val="00132918"/>
    <w:rsid w:val="00132D81"/>
    <w:rsid w:val="00132FF1"/>
    <w:rsid w:val="001335F0"/>
    <w:rsid w:val="00133B8F"/>
    <w:rsid w:val="001342D4"/>
    <w:rsid w:val="001346ED"/>
    <w:rsid w:val="001346F6"/>
    <w:rsid w:val="00135141"/>
    <w:rsid w:val="00135482"/>
    <w:rsid w:val="00135812"/>
    <w:rsid w:val="00135998"/>
    <w:rsid w:val="00135A1C"/>
    <w:rsid w:val="001366F9"/>
    <w:rsid w:val="001369A4"/>
    <w:rsid w:val="001371BF"/>
    <w:rsid w:val="001371E9"/>
    <w:rsid w:val="001372DA"/>
    <w:rsid w:val="00137467"/>
    <w:rsid w:val="0014034C"/>
    <w:rsid w:val="00140AE9"/>
    <w:rsid w:val="00141051"/>
    <w:rsid w:val="0014114A"/>
    <w:rsid w:val="00141288"/>
    <w:rsid w:val="001412D0"/>
    <w:rsid w:val="001423D9"/>
    <w:rsid w:val="0014276F"/>
    <w:rsid w:val="00142BF7"/>
    <w:rsid w:val="001437FF"/>
    <w:rsid w:val="00143A4C"/>
    <w:rsid w:val="00144253"/>
    <w:rsid w:val="00144E48"/>
    <w:rsid w:val="00144E57"/>
    <w:rsid w:val="001453C9"/>
    <w:rsid w:val="0014557B"/>
    <w:rsid w:val="00145B9C"/>
    <w:rsid w:val="00145BD0"/>
    <w:rsid w:val="00145D79"/>
    <w:rsid w:val="00146220"/>
    <w:rsid w:val="001464AA"/>
    <w:rsid w:val="001464EC"/>
    <w:rsid w:val="00146787"/>
    <w:rsid w:val="00146A7F"/>
    <w:rsid w:val="00146BA9"/>
    <w:rsid w:val="00147247"/>
    <w:rsid w:val="00147AE6"/>
    <w:rsid w:val="00150305"/>
    <w:rsid w:val="00150C63"/>
    <w:rsid w:val="00150F96"/>
    <w:rsid w:val="001511F4"/>
    <w:rsid w:val="0015191B"/>
    <w:rsid w:val="00151EAB"/>
    <w:rsid w:val="00152173"/>
    <w:rsid w:val="00152E0E"/>
    <w:rsid w:val="00152E3B"/>
    <w:rsid w:val="00152F5B"/>
    <w:rsid w:val="00153495"/>
    <w:rsid w:val="00153BCD"/>
    <w:rsid w:val="00153E33"/>
    <w:rsid w:val="0015408D"/>
    <w:rsid w:val="00154235"/>
    <w:rsid w:val="0015496D"/>
    <w:rsid w:val="00154D24"/>
    <w:rsid w:val="00154DE6"/>
    <w:rsid w:val="00154F03"/>
    <w:rsid w:val="001550C3"/>
    <w:rsid w:val="00155118"/>
    <w:rsid w:val="00155A0C"/>
    <w:rsid w:val="001560DD"/>
    <w:rsid w:val="001562A7"/>
    <w:rsid w:val="00156905"/>
    <w:rsid w:val="0015698B"/>
    <w:rsid w:val="001575B0"/>
    <w:rsid w:val="0015789D"/>
    <w:rsid w:val="00157A25"/>
    <w:rsid w:val="00157ABA"/>
    <w:rsid w:val="00157F16"/>
    <w:rsid w:val="0016012C"/>
    <w:rsid w:val="0016067B"/>
    <w:rsid w:val="001606E8"/>
    <w:rsid w:val="00160B7F"/>
    <w:rsid w:val="00161070"/>
    <w:rsid w:val="00161726"/>
    <w:rsid w:val="00162540"/>
    <w:rsid w:val="00163419"/>
    <w:rsid w:val="0016345B"/>
    <w:rsid w:val="001640B3"/>
    <w:rsid w:val="00164AD9"/>
    <w:rsid w:val="0016505C"/>
    <w:rsid w:val="001653BB"/>
    <w:rsid w:val="001654EB"/>
    <w:rsid w:val="0016570E"/>
    <w:rsid w:val="00165718"/>
    <w:rsid w:val="00165770"/>
    <w:rsid w:val="001657EA"/>
    <w:rsid w:val="00165A76"/>
    <w:rsid w:val="00166442"/>
    <w:rsid w:val="00166695"/>
    <w:rsid w:val="00167425"/>
    <w:rsid w:val="0016744E"/>
    <w:rsid w:val="0016746E"/>
    <w:rsid w:val="001675B4"/>
    <w:rsid w:val="001702E3"/>
    <w:rsid w:val="001705FD"/>
    <w:rsid w:val="0017081A"/>
    <w:rsid w:val="00170992"/>
    <w:rsid w:val="00170CC1"/>
    <w:rsid w:val="00171178"/>
    <w:rsid w:val="001712DE"/>
    <w:rsid w:val="001714C2"/>
    <w:rsid w:val="00171503"/>
    <w:rsid w:val="00172445"/>
    <w:rsid w:val="001732A0"/>
    <w:rsid w:val="00173532"/>
    <w:rsid w:val="00173A38"/>
    <w:rsid w:val="00173CA4"/>
    <w:rsid w:val="00174365"/>
    <w:rsid w:val="001743D4"/>
    <w:rsid w:val="00174494"/>
    <w:rsid w:val="001744A4"/>
    <w:rsid w:val="00175483"/>
    <w:rsid w:val="00175F2D"/>
    <w:rsid w:val="00175F71"/>
    <w:rsid w:val="001766B2"/>
    <w:rsid w:val="00176AE4"/>
    <w:rsid w:val="00176B7A"/>
    <w:rsid w:val="001770E3"/>
    <w:rsid w:val="00177663"/>
    <w:rsid w:val="00177671"/>
    <w:rsid w:val="00177D4D"/>
    <w:rsid w:val="00177F45"/>
    <w:rsid w:val="00177FDE"/>
    <w:rsid w:val="001801CF"/>
    <w:rsid w:val="00180353"/>
    <w:rsid w:val="001803BA"/>
    <w:rsid w:val="00180999"/>
    <w:rsid w:val="00180A00"/>
    <w:rsid w:val="00180AE3"/>
    <w:rsid w:val="00180DFB"/>
    <w:rsid w:val="00180F9D"/>
    <w:rsid w:val="00181127"/>
    <w:rsid w:val="001813FA"/>
    <w:rsid w:val="0018175C"/>
    <w:rsid w:val="001817C7"/>
    <w:rsid w:val="00181AEE"/>
    <w:rsid w:val="00182261"/>
    <w:rsid w:val="00182D7F"/>
    <w:rsid w:val="001839DF"/>
    <w:rsid w:val="00183B2A"/>
    <w:rsid w:val="001842F2"/>
    <w:rsid w:val="00184878"/>
    <w:rsid w:val="00185000"/>
    <w:rsid w:val="00185D8D"/>
    <w:rsid w:val="00185F57"/>
    <w:rsid w:val="00185FE2"/>
    <w:rsid w:val="00186128"/>
    <w:rsid w:val="00186206"/>
    <w:rsid w:val="001872EC"/>
    <w:rsid w:val="00187866"/>
    <w:rsid w:val="0019118C"/>
    <w:rsid w:val="001916D0"/>
    <w:rsid w:val="0019174A"/>
    <w:rsid w:val="0019174C"/>
    <w:rsid w:val="00191E5F"/>
    <w:rsid w:val="001925B5"/>
    <w:rsid w:val="00192A5A"/>
    <w:rsid w:val="00192BA9"/>
    <w:rsid w:val="00192C59"/>
    <w:rsid w:val="00192D74"/>
    <w:rsid w:val="001937EA"/>
    <w:rsid w:val="00193A51"/>
    <w:rsid w:val="00193C11"/>
    <w:rsid w:val="00194ACC"/>
    <w:rsid w:val="0019535B"/>
    <w:rsid w:val="00195B6A"/>
    <w:rsid w:val="001960B0"/>
    <w:rsid w:val="001960DE"/>
    <w:rsid w:val="001964C1"/>
    <w:rsid w:val="00196714"/>
    <w:rsid w:val="00196851"/>
    <w:rsid w:val="001968BC"/>
    <w:rsid w:val="00196D7B"/>
    <w:rsid w:val="0019790F"/>
    <w:rsid w:val="00197BD8"/>
    <w:rsid w:val="00197C82"/>
    <w:rsid w:val="00197DB9"/>
    <w:rsid w:val="001A057D"/>
    <w:rsid w:val="001A0A3A"/>
    <w:rsid w:val="001A1735"/>
    <w:rsid w:val="001A17A9"/>
    <w:rsid w:val="001A1C95"/>
    <w:rsid w:val="001A1E12"/>
    <w:rsid w:val="001A2276"/>
    <w:rsid w:val="001A23F6"/>
    <w:rsid w:val="001A24E0"/>
    <w:rsid w:val="001A2AA8"/>
    <w:rsid w:val="001A2B1F"/>
    <w:rsid w:val="001A2E54"/>
    <w:rsid w:val="001A419A"/>
    <w:rsid w:val="001A4A22"/>
    <w:rsid w:val="001A5235"/>
    <w:rsid w:val="001A59F4"/>
    <w:rsid w:val="001A5B86"/>
    <w:rsid w:val="001A5E96"/>
    <w:rsid w:val="001A5FB5"/>
    <w:rsid w:val="001A6494"/>
    <w:rsid w:val="001A69CD"/>
    <w:rsid w:val="001A6BFD"/>
    <w:rsid w:val="001A7296"/>
    <w:rsid w:val="001A7477"/>
    <w:rsid w:val="001A7834"/>
    <w:rsid w:val="001A7ED5"/>
    <w:rsid w:val="001B02CE"/>
    <w:rsid w:val="001B0457"/>
    <w:rsid w:val="001B0F4F"/>
    <w:rsid w:val="001B118D"/>
    <w:rsid w:val="001B1987"/>
    <w:rsid w:val="001B2F7D"/>
    <w:rsid w:val="001B318E"/>
    <w:rsid w:val="001B3285"/>
    <w:rsid w:val="001B341A"/>
    <w:rsid w:val="001B3F3B"/>
    <w:rsid w:val="001B405D"/>
    <w:rsid w:val="001B422D"/>
    <w:rsid w:val="001B4319"/>
    <w:rsid w:val="001B4648"/>
    <w:rsid w:val="001B598D"/>
    <w:rsid w:val="001B5F8B"/>
    <w:rsid w:val="001B60D4"/>
    <w:rsid w:val="001B657B"/>
    <w:rsid w:val="001B6784"/>
    <w:rsid w:val="001B6C03"/>
    <w:rsid w:val="001B6CA8"/>
    <w:rsid w:val="001B6F0F"/>
    <w:rsid w:val="001B7343"/>
    <w:rsid w:val="001B775C"/>
    <w:rsid w:val="001B7E22"/>
    <w:rsid w:val="001B7FDC"/>
    <w:rsid w:val="001C04B8"/>
    <w:rsid w:val="001C0C45"/>
    <w:rsid w:val="001C0D7D"/>
    <w:rsid w:val="001C136A"/>
    <w:rsid w:val="001C16A0"/>
    <w:rsid w:val="001C1725"/>
    <w:rsid w:val="001C1A7B"/>
    <w:rsid w:val="001C1C2C"/>
    <w:rsid w:val="001C1D4F"/>
    <w:rsid w:val="001C1FCD"/>
    <w:rsid w:val="001C20CE"/>
    <w:rsid w:val="001C2263"/>
    <w:rsid w:val="001C22AA"/>
    <w:rsid w:val="001C2655"/>
    <w:rsid w:val="001C2C16"/>
    <w:rsid w:val="001C31DC"/>
    <w:rsid w:val="001C3BA4"/>
    <w:rsid w:val="001C3E19"/>
    <w:rsid w:val="001C4921"/>
    <w:rsid w:val="001C4973"/>
    <w:rsid w:val="001C5153"/>
    <w:rsid w:val="001C59D6"/>
    <w:rsid w:val="001C5E44"/>
    <w:rsid w:val="001C666F"/>
    <w:rsid w:val="001C66D6"/>
    <w:rsid w:val="001C6853"/>
    <w:rsid w:val="001C6D9C"/>
    <w:rsid w:val="001C70A3"/>
    <w:rsid w:val="001C7949"/>
    <w:rsid w:val="001C7975"/>
    <w:rsid w:val="001C7AE1"/>
    <w:rsid w:val="001C7C8C"/>
    <w:rsid w:val="001D0509"/>
    <w:rsid w:val="001D08DC"/>
    <w:rsid w:val="001D0E82"/>
    <w:rsid w:val="001D12A1"/>
    <w:rsid w:val="001D159A"/>
    <w:rsid w:val="001D1B81"/>
    <w:rsid w:val="001D20E1"/>
    <w:rsid w:val="001D22A3"/>
    <w:rsid w:val="001D26F4"/>
    <w:rsid w:val="001D28E0"/>
    <w:rsid w:val="001D38D6"/>
    <w:rsid w:val="001D3ED3"/>
    <w:rsid w:val="001D4112"/>
    <w:rsid w:val="001D5168"/>
    <w:rsid w:val="001D5384"/>
    <w:rsid w:val="001D5402"/>
    <w:rsid w:val="001D5AC0"/>
    <w:rsid w:val="001D62E5"/>
    <w:rsid w:val="001D638E"/>
    <w:rsid w:val="001D6851"/>
    <w:rsid w:val="001D68AC"/>
    <w:rsid w:val="001D6C8F"/>
    <w:rsid w:val="001D6D42"/>
    <w:rsid w:val="001D735E"/>
    <w:rsid w:val="001D7476"/>
    <w:rsid w:val="001D7510"/>
    <w:rsid w:val="001D75C6"/>
    <w:rsid w:val="001D75EE"/>
    <w:rsid w:val="001D79F0"/>
    <w:rsid w:val="001D7E2D"/>
    <w:rsid w:val="001D7ECD"/>
    <w:rsid w:val="001E0124"/>
    <w:rsid w:val="001E0A53"/>
    <w:rsid w:val="001E195C"/>
    <w:rsid w:val="001E19BF"/>
    <w:rsid w:val="001E1CAA"/>
    <w:rsid w:val="001E1EE9"/>
    <w:rsid w:val="001E1FF8"/>
    <w:rsid w:val="001E2310"/>
    <w:rsid w:val="001E2617"/>
    <w:rsid w:val="001E3077"/>
    <w:rsid w:val="001E378F"/>
    <w:rsid w:val="001E43FC"/>
    <w:rsid w:val="001E484D"/>
    <w:rsid w:val="001E48DD"/>
    <w:rsid w:val="001E4DB2"/>
    <w:rsid w:val="001E59A4"/>
    <w:rsid w:val="001E630A"/>
    <w:rsid w:val="001E6337"/>
    <w:rsid w:val="001E674B"/>
    <w:rsid w:val="001E6BA4"/>
    <w:rsid w:val="001E7B3F"/>
    <w:rsid w:val="001E7FEA"/>
    <w:rsid w:val="001F0CF9"/>
    <w:rsid w:val="001F11D5"/>
    <w:rsid w:val="001F1213"/>
    <w:rsid w:val="001F1518"/>
    <w:rsid w:val="001F1694"/>
    <w:rsid w:val="001F181C"/>
    <w:rsid w:val="001F1879"/>
    <w:rsid w:val="001F1902"/>
    <w:rsid w:val="001F1AA2"/>
    <w:rsid w:val="001F1B66"/>
    <w:rsid w:val="001F1D94"/>
    <w:rsid w:val="001F1EF0"/>
    <w:rsid w:val="001F1F65"/>
    <w:rsid w:val="001F1FF6"/>
    <w:rsid w:val="001F26A3"/>
    <w:rsid w:val="001F2CA3"/>
    <w:rsid w:val="001F2ED0"/>
    <w:rsid w:val="001F3635"/>
    <w:rsid w:val="001F38A0"/>
    <w:rsid w:val="001F3999"/>
    <w:rsid w:val="001F4687"/>
    <w:rsid w:val="001F4779"/>
    <w:rsid w:val="001F4BFF"/>
    <w:rsid w:val="001F4CBC"/>
    <w:rsid w:val="001F5148"/>
    <w:rsid w:val="001F5599"/>
    <w:rsid w:val="001F56A1"/>
    <w:rsid w:val="001F59C9"/>
    <w:rsid w:val="001F685D"/>
    <w:rsid w:val="001F6A36"/>
    <w:rsid w:val="001F6AC4"/>
    <w:rsid w:val="001F734D"/>
    <w:rsid w:val="001F77A8"/>
    <w:rsid w:val="00200315"/>
    <w:rsid w:val="0020052D"/>
    <w:rsid w:val="00200D24"/>
    <w:rsid w:val="0020160C"/>
    <w:rsid w:val="00201EE9"/>
    <w:rsid w:val="00201FEE"/>
    <w:rsid w:val="002020CF"/>
    <w:rsid w:val="002021CC"/>
    <w:rsid w:val="00202497"/>
    <w:rsid w:val="00202539"/>
    <w:rsid w:val="002028F6"/>
    <w:rsid w:val="00202904"/>
    <w:rsid w:val="0020324F"/>
    <w:rsid w:val="002033B3"/>
    <w:rsid w:val="00203B56"/>
    <w:rsid w:val="00204341"/>
    <w:rsid w:val="00205276"/>
    <w:rsid w:val="00205505"/>
    <w:rsid w:val="002059CF"/>
    <w:rsid w:val="00205B64"/>
    <w:rsid w:val="00205DFE"/>
    <w:rsid w:val="00205EE7"/>
    <w:rsid w:val="00205F1D"/>
    <w:rsid w:val="00206090"/>
    <w:rsid w:val="00206620"/>
    <w:rsid w:val="00206981"/>
    <w:rsid w:val="00206F85"/>
    <w:rsid w:val="002101FF"/>
    <w:rsid w:val="00210446"/>
    <w:rsid w:val="002104C5"/>
    <w:rsid w:val="0021061A"/>
    <w:rsid w:val="00210E19"/>
    <w:rsid w:val="00211387"/>
    <w:rsid w:val="00211501"/>
    <w:rsid w:val="00211738"/>
    <w:rsid w:val="00211BC9"/>
    <w:rsid w:val="00211E0B"/>
    <w:rsid w:val="002123DB"/>
    <w:rsid w:val="00212DB6"/>
    <w:rsid w:val="00212F5F"/>
    <w:rsid w:val="00213147"/>
    <w:rsid w:val="002132B9"/>
    <w:rsid w:val="002133C6"/>
    <w:rsid w:val="0021362D"/>
    <w:rsid w:val="0021367F"/>
    <w:rsid w:val="00213D7A"/>
    <w:rsid w:val="00214101"/>
    <w:rsid w:val="002156F2"/>
    <w:rsid w:val="00215EA6"/>
    <w:rsid w:val="00216037"/>
    <w:rsid w:val="002165BE"/>
    <w:rsid w:val="00216AE3"/>
    <w:rsid w:val="00216CD2"/>
    <w:rsid w:val="00216DEF"/>
    <w:rsid w:val="00216F5B"/>
    <w:rsid w:val="0021791D"/>
    <w:rsid w:val="00220A52"/>
    <w:rsid w:val="00220AC5"/>
    <w:rsid w:val="00220DD8"/>
    <w:rsid w:val="00221085"/>
    <w:rsid w:val="002217B2"/>
    <w:rsid w:val="0022229D"/>
    <w:rsid w:val="002224AB"/>
    <w:rsid w:val="00222692"/>
    <w:rsid w:val="00223424"/>
    <w:rsid w:val="00223993"/>
    <w:rsid w:val="00223D2D"/>
    <w:rsid w:val="00224B30"/>
    <w:rsid w:val="00224D31"/>
    <w:rsid w:val="00225124"/>
    <w:rsid w:val="002263C2"/>
    <w:rsid w:val="00226BDA"/>
    <w:rsid w:val="00226EC8"/>
    <w:rsid w:val="0022715D"/>
    <w:rsid w:val="002275BA"/>
    <w:rsid w:val="00227BBF"/>
    <w:rsid w:val="002300F2"/>
    <w:rsid w:val="002302F1"/>
    <w:rsid w:val="00230B38"/>
    <w:rsid w:val="00230BF5"/>
    <w:rsid w:val="0023146C"/>
    <w:rsid w:val="00231E23"/>
    <w:rsid w:val="00232178"/>
    <w:rsid w:val="002321B9"/>
    <w:rsid w:val="00232417"/>
    <w:rsid w:val="00232780"/>
    <w:rsid w:val="00232B41"/>
    <w:rsid w:val="00233222"/>
    <w:rsid w:val="002335CF"/>
    <w:rsid w:val="00235009"/>
    <w:rsid w:val="002356C4"/>
    <w:rsid w:val="00236150"/>
    <w:rsid w:val="00236D64"/>
    <w:rsid w:val="00236E3E"/>
    <w:rsid w:val="00237346"/>
    <w:rsid w:val="002373A3"/>
    <w:rsid w:val="00237527"/>
    <w:rsid w:val="00237701"/>
    <w:rsid w:val="00237D27"/>
    <w:rsid w:val="00237E72"/>
    <w:rsid w:val="00240750"/>
    <w:rsid w:val="002407BA"/>
    <w:rsid w:val="00240BFD"/>
    <w:rsid w:val="00240C02"/>
    <w:rsid w:val="00240F2B"/>
    <w:rsid w:val="002413FA"/>
    <w:rsid w:val="00242566"/>
    <w:rsid w:val="0024281E"/>
    <w:rsid w:val="00242865"/>
    <w:rsid w:val="00242D6F"/>
    <w:rsid w:val="002439F8"/>
    <w:rsid w:val="00244121"/>
    <w:rsid w:val="00244481"/>
    <w:rsid w:val="002448E9"/>
    <w:rsid w:val="002453E2"/>
    <w:rsid w:val="00245464"/>
    <w:rsid w:val="00245618"/>
    <w:rsid w:val="00246550"/>
    <w:rsid w:val="00246739"/>
    <w:rsid w:val="0024678C"/>
    <w:rsid w:val="00246875"/>
    <w:rsid w:val="00246CB2"/>
    <w:rsid w:val="0024716E"/>
    <w:rsid w:val="00247F88"/>
    <w:rsid w:val="002500D3"/>
    <w:rsid w:val="00250602"/>
    <w:rsid w:val="00250D8C"/>
    <w:rsid w:val="00250F04"/>
    <w:rsid w:val="0025144D"/>
    <w:rsid w:val="002519EF"/>
    <w:rsid w:val="00251C26"/>
    <w:rsid w:val="002522A3"/>
    <w:rsid w:val="002528A4"/>
    <w:rsid w:val="0025300A"/>
    <w:rsid w:val="002530B2"/>
    <w:rsid w:val="002535D9"/>
    <w:rsid w:val="00253E6C"/>
    <w:rsid w:val="00253F76"/>
    <w:rsid w:val="002545E7"/>
    <w:rsid w:val="00254613"/>
    <w:rsid w:val="00254ADF"/>
    <w:rsid w:val="00254AE4"/>
    <w:rsid w:val="00254BDD"/>
    <w:rsid w:val="00255088"/>
    <w:rsid w:val="00255DD1"/>
    <w:rsid w:val="00255F6B"/>
    <w:rsid w:val="00256412"/>
    <w:rsid w:val="0025649E"/>
    <w:rsid w:val="00256F25"/>
    <w:rsid w:val="00257237"/>
    <w:rsid w:val="002574DA"/>
    <w:rsid w:val="00257683"/>
    <w:rsid w:val="00257B24"/>
    <w:rsid w:val="002601B1"/>
    <w:rsid w:val="00262858"/>
    <w:rsid w:val="00262B6C"/>
    <w:rsid w:val="00262BAD"/>
    <w:rsid w:val="00262CC7"/>
    <w:rsid w:val="002635A2"/>
    <w:rsid w:val="00263675"/>
    <w:rsid w:val="00263E9F"/>
    <w:rsid w:val="00264548"/>
    <w:rsid w:val="002647D0"/>
    <w:rsid w:val="00264D91"/>
    <w:rsid w:val="0026510A"/>
    <w:rsid w:val="00265399"/>
    <w:rsid w:val="00265518"/>
    <w:rsid w:val="002668B4"/>
    <w:rsid w:val="00266CF8"/>
    <w:rsid w:val="00266D41"/>
    <w:rsid w:val="002674F2"/>
    <w:rsid w:val="002677B2"/>
    <w:rsid w:val="00267BE0"/>
    <w:rsid w:val="00267D21"/>
    <w:rsid w:val="00270371"/>
    <w:rsid w:val="0027044A"/>
    <w:rsid w:val="00270D19"/>
    <w:rsid w:val="00270E20"/>
    <w:rsid w:val="00270E8C"/>
    <w:rsid w:val="002711ED"/>
    <w:rsid w:val="0027168A"/>
    <w:rsid w:val="0027173E"/>
    <w:rsid w:val="00271A46"/>
    <w:rsid w:val="002731EA"/>
    <w:rsid w:val="002732FA"/>
    <w:rsid w:val="00273D7F"/>
    <w:rsid w:val="002740EE"/>
    <w:rsid w:val="002741B5"/>
    <w:rsid w:val="0027426F"/>
    <w:rsid w:val="002742F3"/>
    <w:rsid w:val="00274363"/>
    <w:rsid w:val="002749D7"/>
    <w:rsid w:val="00274A35"/>
    <w:rsid w:val="00275590"/>
    <w:rsid w:val="00275829"/>
    <w:rsid w:val="00275E11"/>
    <w:rsid w:val="00275E5B"/>
    <w:rsid w:val="00276037"/>
    <w:rsid w:val="00276B4F"/>
    <w:rsid w:val="00276C2E"/>
    <w:rsid w:val="00276D2D"/>
    <w:rsid w:val="00276FDA"/>
    <w:rsid w:val="0027728C"/>
    <w:rsid w:val="00277472"/>
    <w:rsid w:val="002776E6"/>
    <w:rsid w:val="00277CEE"/>
    <w:rsid w:val="00281358"/>
    <w:rsid w:val="0028226A"/>
    <w:rsid w:val="00282476"/>
    <w:rsid w:val="00282BB4"/>
    <w:rsid w:val="00282D0F"/>
    <w:rsid w:val="00283164"/>
    <w:rsid w:val="00283441"/>
    <w:rsid w:val="002835DB"/>
    <w:rsid w:val="002838BF"/>
    <w:rsid w:val="0028399D"/>
    <w:rsid w:val="002843B2"/>
    <w:rsid w:val="002845C0"/>
    <w:rsid w:val="00284609"/>
    <w:rsid w:val="002847CA"/>
    <w:rsid w:val="00284C92"/>
    <w:rsid w:val="00285420"/>
    <w:rsid w:val="00285710"/>
    <w:rsid w:val="002863DD"/>
    <w:rsid w:val="002868C2"/>
    <w:rsid w:val="00286B0F"/>
    <w:rsid w:val="0028711C"/>
    <w:rsid w:val="00287C26"/>
    <w:rsid w:val="00287E75"/>
    <w:rsid w:val="002906B3"/>
    <w:rsid w:val="00290CB9"/>
    <w:rsid w:val="00290CE7"/>
    <w:rsid w:val="00290E1F"/>
    <w:rsid w:val="00290E6E"/>
    <w:rsid w:val="00290FEA"/>
    <w:rsid w:val="0029106D"/>
    <w:rsid w:val="00291D1B"/>
    <w:rsid w:val="00291E7B"/>
    <w:rsid w:val="00291F87"/>
    <w:rsid w:val="00291FE3"/>
    <w:rsid w:val="0029279D"/>
    <w:rsid w:val="0029297F"/>
    <w:rsid w:val="00292C58"/>
    <w:rsid w:val="00292FBF"/>
    <w:rsid w:val="00293443"/>
    <w:rsid w:val="00293635"/>
    <w:rsid w:val="002942DA"/>
    <w:rsid w:val="00294B5B"/>
    <w:rsid w:val="002957C4"/>
    <w:rsid w:val="00295A70"/>
    <w:rsid w:val="00295E0D"/>
    <w:rsid w:val="0029611A"/>
    <w:rsid w:val="002964AB"/>
    <w:rsid w:val="00296580"/>
    <w:rsid w:val="00296CDE"/>
    <w:rsid w:val="00297944"/>
    <w:rsid w:val="00297C7D"/>
    <w:rsid w:val="002A034C"/>
    <w:rsid w:val="002A0AA4"/>
    <w:rsid w:val="002A0DBF"/>
    <w:rsid w:val="002A0E02"/>
    <w:rsid w:val="002A1462"/>
    <w:rsid w:val="002A26CB"/>
    <w:rsid w:val="002A29DC"/>
    <w:rsid w:val="002A2B16"/>
    <w:rsid w:val="002A2C41"/>
    <w:rsid w:val="002A2C68"/>
    <w:rsid w:val="002A2DBE"/>
    <w:rsid w:val="002A340B"/>
    <w:rsid w:val="002A3B49"/>
    <w:rsid w:val="002A3DFC"/>
    <w:rsid w:val="002A4673"/>
    <w:rsid w:val="002A4DB1"/>
    <w:rsid w:val="002A4DB8"/>
    <w:rsid w:val="002A5382"/>
    <w:rsid w:val="002A566B"/>
    <w:rsid w:val="002A5729"/>
    <w:rsid w:val="002A5818"/>
    <w:rsid w:val="002A5875"/>
    <w:rsid w:val="002A5C6B"/>
    <w:rsid w:val="002A62E8"/>
    <w:rsid w:val="002A644F"/>
    <w:rsid w:val="002A6A84"/>
    <w:rsid w:val="002A6E07"/>
    <w:rsid w:val="002A7C67"/>
    <w:rsid w:val="002A7E21"/>
    <w:rsid w:val="002A7E66"/>
    <w:rsid w:val="002B0558"/>
    <w:rsid w:val="002B0661"/>
    <w:rsid w:val="002B099F"/>
    <w:rsid w:val="002B0B8A"/>
    <w:rsid w:val="002B14F5"/>
    <w:rsid w:val="002B162A"/>
    <w:rsid w:val="002B1870"/>
    <w:rsid w:val="002B1881"/>
    <w:rsid w:val="002B1D9B"/>
    <w:rsid w:val="002B2407"/>
    <w:rsid w:val="002B2F90"/>
    <w:rsid w:val="002B2F98"/>
    <w:rsid w:val="002B3E69"/>
    <w:rsid w:val="002B4B48"/>
    <w:rsid w:val="002B5145"/>
    <w:rsid w:val="002B585D"/>
    <w:rsid w:val="002B59E7"/>
    <w:rsid w:val="002B5B9A"/>
    <w:rsid w:val="002B5DB0"/>
    <w:rsid w:val="002B6A79"/>
    <w:rsid w:val="002B6ADC"/>
    <w:rsid w:val="002B6EC4"/>
    <w:rsid w:val="002B6F19"/>
    <w:rsid w:val="002B70BD"/>
    <w:rsid w:val="002B722D"/>
    <w:rsid w:val="002B7A18"/>
    <w:rsid w:val="002B7E64"/>
    <w:rsid w:val="002B7EAA"/>
    <w:rsid w:val="002C009A"/>
    <w:rsid w:val="002C05A1"/>
    <w:rsid w:val="002C071F"/>
    <w:rsid w:val="002C0770"/>
    <w:rsid w:val="002C097A"/>
    <w:rsid w:val="002C0D5F"/>
    <w:rsid w:val="002C1508"/>
    <w:rsid w:val="002C1645"/>
    <w:rsid w:val="002C2328"/>
    <w:rsid w:val="002C2465"/>
    <w:rsid w:val="002C3325"/>
    <w:rsid w:val="002C395F"/>
    <w:rsid w:val="002C4290"/>
    <w:rsid w:val="002C4B7B"/>
    <w:rsid w:val="002C566A"/>
    <w:rsid w:val="002C5741"/>
    <w:rsid w:val="002C58F7"/>
    <w:rsid w:val="002C61CA"/>
    <w:rsid w:val="002C62B8"/>
    <w:rsid w:val="002C64B0"/>
    <w:rsid w:val="002C65BE"/>
    <w:rsid w:val="002C693C"/>
    <w:rsid w:val="002C6E6C"/>
    <w:rsid w:val="002C6F37"/>
    <w:rsid w:val="002C6FF2"/>
    <w:rsid w:val="002C75FC"/>
    <w:rsid w:val="002C7A5D"/>
    <w:rsid w:val="002C7D3D"/>
    <w:rsid w:val="002D002F"/>
    <w:rsid w:val="002D05B5"/>
    <w:rsid w:val="002D06B6"/>
    <w:rsid w:val="002D0860"/>
    <w:rsid w:val="002D09F3"/>
    <w:rsid w:val="002D1490"/>
    <w:rsid w:val="002D1501"/>
    <w:rsid w:val="002D1EDB"/>
    <w:rsid w:val="002D39DC"/>
    <w:rsid w:val="002D3DCE"/>
    <w:rsid w:val="002D41F9"/>
    <w:rsid w:val="002D49E1"/>
    <w:rsid w:val="002D4B24"/>
    <w:rsid w:val="002D4EB4"/>
    <w:rsid w:val="002D4F93"/>
    <w:rsid w:val="002D59F5"/>
    <w:rsid w:val="002D5DB5"/>
    <w:rsid w:val="002D6D87"/>
    <w:rsid w:val="002D70CE"/>
    <w:rsid w:val="002D7C8A"/>
    <w:rsid w:val="002E0564"/>
    <w:rsid w:val="002E07D6"/>
    <w:rsid w:val="002E0895"/>
    <w:rsid w:val="002E0E89"/>
    <w:rsid w:val="002E1383"/>
    <w:rsid w:val="002E1748"/>
    <w:rsid w:val="002E186B"/>
    <w:rsid w:val="002E1FA3"/>
    <w:rsid w:val="002E2001"/>
    <w:rsid w:val="002E29A9"/>
    <w:rsid w:val="002E2CD9"/>
    <w:rsid w:val="002E317D"/>
    <w:rsid w:val="002E40F7"/>
    <w:rsid w:val="002E46B8"/>
    <w:rsid w:val="002E472E"/>
    <w:rsid w:val="002E47DF"/>
    <w:rsid w:val="002E48B0"/>
    <w:rsid w:val="002E54C9"/>
    <w:rsid w:val="002E55B5"/>
    <w:rsid w:val="002E5779"/>
    <w:rsid w:val="002E5EB5"/>
    <w:rsid w:val="002E66AD"/>
    <w:rsid w:val="002E69E6"/>
    <w:rsid w:val="002E6BA3"/>
    <w:rsid w:val="002E6BC2"/>
    <w:rsid w:val="002E6E83"/>
    <w:rsid w:val="002E702A"/>
    <w:rsid w:val="002E7089"/>
    <w:rsid w:val="002E7393"/>
    <w:rsid w:val="002E7780"/>
    <w:rsid w:val="002E77A8"/>
    <w:rsid w:val="002F001B"/>
    <w:rsid w:val="002F02B9"/>
    <w:rsid w:val="002F0332"/>
    <w:rsid w:val="002F058C"/>
    <w:rsid w:val="002F1B46"/>
    <w:rsid w:val="002F2095"/>
    <w:rsid w:val="002F20BA"/>
    <w:rsid w:val="002F20F3"/>
    <w:rsid w:val="002F2328"/>
    <w:rsid w:val="002F2872"/>
    <w:rsid w:val="002F2CF9"/>
    <w:rsid w:val="002F2E73"/>
    <w:rsid w:val="002F3B79"/>
    <w:rsid w:val="002F3D87"/>
    <w:rsid w:val="002F3EDF"/>
    <w:rsid w:val="002F3FB1"/>
    <w:rsid w:val="002F42CD"/>
    <w:rsid w:val="002F4618"/>
    <w:rsid w:val="002F5B71"/>
    <w:rsid w:val="002F5BE4"/>
    <w:rsid w:val="002F5DFD"/>
    <w:rsid w:val="002F62B7"/>
    <w:rsid w:val="002F67A5"/>
    <w:rsid w:val="002F7110"/>
    <w:rsid w:val="002F7221"/>
    <w:rsid w:val="002F776A"/>
    <w:rsid w:val="002F7AC6"/>
    <w:rsid w:val="002F7B93"/>
    <w:rsid w:val="002F7CF5"/>
    <w:rsid w:val="002F7F4F"/>
    <w:rsid w:val="00300557"/>
    <w:rsid w:val="00300972"/>
    <w:rsid w:val="00301472"/>
    <w:rsid w:val="00301ED6"/>
    <w:rsid w:val="0030201A"/>
    <w:rsid w:val="00302BBB"/>
    <w:rsid w:val="003030C6"/>
    <w:rsid w:val="003030D2"/>
    <w:rsid w:val="00303865"/>
    <w:rsid w:val="00303986"/>
    <w:rsid w:val="00303F77"/>
    <w:rsid w:val="0030475E"/>
    <w:rsid w:val="003047B3"/>
    <w:rsid w:val="00304D07"/>
    <w:rsid w:val="0030527A"/>
    <w:rsid w:val="0030556F"/>
    <w:rsid w:val="0030649B"/>
    <w:rsid w:val="003066C5"/>
    <w:rsid w:val="00306ED9"/>
    <w:rsid w:val="003070BE"/>
    <w:rsid w:val="0030738A"/>
    <w:rsid w:val="0030744E"/>
    <w:rsid w:val="003076F6"/>
    <w:rsid w:val="00310F4E"/>
    <w:rsid w:val="00311379"/>
    <w:rsid w:val="0031150D"/>
    <w:rsid w:val="003119FD"/>
    <w:rsid w:val="00312390"/>
    <w:rsid w:val="0031239F"/>
    <w:rsid w:val="0031245A"/>
    <w:rsid w:val="00312F67"/>
    <w:rsid w:val="00313060"/>
    <w:rsid w:val="003140C5"/>
    <w:rsid w:val="003145A7"/>
    <w:rsid w:val="0031482C"/>
    <w:rsid w:val="00314BBD"/>
    <w:rsid w:val="003150F1"/>
    <w:rsid w:val="00315213"/>
    <w:rsid w:val="00315333"/>
    <w:rsid w:val="00316478"/>
    <w:rsid w:val="00316DA4"/>
    <w:rsid w:val="0031732E"/>
    <w:rsid w:val="00317417"/>
    <w:rsid w:val="003178F0"/>
    <w:rsid w:val="00320EA9"/>
    <w:rsid w:val="00322EDA"/>
    <w:rsid w:val="00323017"/>
    <w:rsid w:val="00323603"/>
    <w:rsid w:val="0032375C"/>
    <w:rsid w:val="00323992"/>
    <w:rsid w:val="00323EFA"/>
    <w:rsid w:val="0032420F"/>
    <w:rsid w:val="003242F6"/>
    <w:rsid w:val="003255F1"/>
    <w:rsid w:val="00325E32"/>
    <w:rsid w:val="00326161"/>
    <w:rsid w:val="0032624A"/>
    <w:rsid w:val="00326362"/>
    <w:rsid w:val="00326374"/>
    <w:rsid w:val="00326C3C"/>
    <w:rsid w:val="00326C85"/>
    <w:rsid w:val="00326D45"/>
    <w:rsid w:val="00327374"/>
    <w:rsid w:val="00327510"/>
    <w:rsid w:val="003275C4"/>
    <w:rsid w:val="00330400"/>
    <w:rsid w:val="003304DC"/>
    <w:rsid w:val="00330700"/>
    <w:rsid w:val="00330855"/>
    <w:rsid w:val="003314E3"/>
    <w:rsid w:val="00331794"/>
    <w:rsid w:val="00331BA7"/>
    <w:rsid w:val="00331DF4"/>
    <w:rsid w:val="00332623"/>
    <w:rsid w:val="0033271D"/>
    <w:rsid w:val="00332D92"/>
    <w:rsid w:val="0033307A"/>
    <w:rsid w:val="003338B8"/>
    <w:rsid w:val="00333F11"/>
    <w:rsid w:val="0033431F"/>
    <w:rsid w:val="0033451F"/>
    <w:rsid w:val="003346F4"/>
    <w:rsid w:val="00334DB7"/>
    <w:rsid w:val="00334FA2"/>
    <w:rsid w:val="003354A2"/>
    <w:rsid w:val="00335DB6"/>
    <w:rsid w:val="00336286"/>
    <w:rsid w:val="003362FB"/>
    <w:rsid w:val="0033644F"/>
    <w:rsid w:val="00336D3A"/>
    <w:rsid w:val="00337357"/>
    <w:rsid w:val="00337C14"/>
    <w:rsid w:val="00337CC3"/>
    <w:rsid w:val="003403E5"/>
    <w:rsid w:val="00340D63"/>
    <w:rsid w:val="00340E37"/>
    <w:rsid w:val="003411F1"/>
    <w:rsid w:val="00341E4D"/>
    <w:rsid w:val="0034205D"/>
    <w:rsid w:val="0034209A"/>
    <w:rsid w:val="0034212F"/>
    <w:rsid w:val="0034295A"/>
    <w:rsid w:val="00343601"/>
    <w:rsid w:val="00343ACD"/>
    <w:rsid w:val="00343B63"/>
    <w:rsid w:val="00343BE9"/>
    <w:rsid w:val="00343E82"/>
    <w:rsid w:val="003444D0"/>
    <w:rsid w:val="003446F0"/>
    <w:rsid w:val="00344807"/>
    <w:rsid w:val="00344C90"/>
    <w:rsid w:val="003450B4"/>
    <w:rsid w:val="00345386"/>
    <w:rsid w:val="003453C8"/>
    <w:rsid w:val="0034549F"/>
    <w:rsid w:val="00345A83"/>
    <w:rsid w:val="00346371"/>
    <w:rsid w:val="00346438"/>
    <w:rsid w:val="00346594"/>
    <w:rsid w:val="003465C9"/>
    <w:rsid w:val="00346A4E"/>
    <w:rsid w:val="00346AE9"/>
    <w:rsid w:val="00347440"/>
    <w:rsid w:val="00347908"/>
    <w:rsid w:val="00347BB7"/>
    <w:rsid w:val="00347D1C"/>
    <w:rsid w:val="003505C6"/>
    <w:rsid w:val="003509D4"/>
    <w:rsid w:val="00350CB3"/>
    <w:rsid w:val="003510C2"/>
    <w:rsid w:val="0035134C"/>
    <w:rsid w:val="003513E9"/>
    <w:rsid w:val="003514BA"/>
    <w:rsid w:val="00351A4C"/>
    <w:rsid w:val="00351BE9"/>
    <w:rsid w:val="00351D5A"/>
    <w:rsid w:val="00351D8E"/>
    <w:rsid w:val="003521C1"/>
    <w:rsid w:val="00352B0B"/>
    <w:rsid w:val="00353AA4"/>
    <w:rsid w:val="00353F68"/>
    <w:rsid w:val="003541A5"/>
    <w:rsid w:val="00354534"/>
    <w:rsid w:val="003545A2"/>
    <w:rsid w:val="00354C41"/>
    <w:rsid w:val="00354D07"/>
    <w:rsid w:val="00354F1F"/>
    <w:rsid w:val="00354FD0"/>
    <w:rsid w:val="003552C6"/>
    <w:rsid w:val="0035559E"/>
    <w:rsid w:val="00355B6B"/>
    <w:rsid w:val="0035601F"/>
    <w:rsid w:val="00356573"/>
    <w:rsid w:val="00356BD7"/>
    <w:rsid w:val="00356C7B"/>
    <w:rsid w:val="00357CDB"/>
    <w:rsid w:val="00357EA1"/>
    <w:rsid w:val="0036023E"/>
    <w:rsid w:val="003605DE"/>
    <w:rsid w:val="00360787"/>
    <w:rsid w:val="00360AB4"/>
    <w:rsid w:val="003610A9"/>
    <w:rsid w:val="003616CB"/>
    <w:rsid w:val="003619F3"/>
    <w:rsid w:val="00361EC9"/>
    <w:rsid w:val="00362388"/>
    <w:rsid w:val="00362E14"/>
    <w:rsid w:val="003639D1"/>
    <w:rsid w:val="00363BAB"/>
    <w:rsid w:val="003647F6"/>
    <w:rsid w:val="00365386"/>
    <w:rsid w:val="003655C8"/>
    <w:rsid w:val="0036567B"/>
    <w:rsid w:val="003660C3"/>
    <w:rsid w:val="003663E1"/>
    <w:rsid w:val="0036654C"/>
    <w:rsid w:val="00366A60"/>
    <w:rsid w:val="00366F49"/>
    <w:rsid w:val="00366FD9"/>
    <w:rsid w:val="0036746B"/>
    <w:rsid w:val="00367CC9"/>
    <w:rsid w:val="00367EF5"/>
    <w:rsid w:val="003707E6"/>
    <w:rsid w:val="003712E4"/>
    <w:rsid w:val="00371DAF"/>
    <w:rsid w:val="003721D8"/>
    <w:rsid w:val="003723FC"/>
    <w:rsid w:val="00372583"/>
    <w:rsid w:val="003729C3"/>
    <w:rsid w:val="00372E19"/>
    <w:rsid w:val="00372F1E"/>
    <w:rsid w:val="00373139"/>
    <w:rsid w:val="00373829"/>
    <w:rsid w:val="003743FE"/>
    <w:rsid w:val="00374A5B"/>
    <w:rsid w:val="0037525E"/>
    <w:rsid w:val="00375617"/>
    <w:rsid w:val="00375A6D"/>
    <w:rsid w:val="00375A70"/>
    <w:rsid w:val="00375D65"/>
    <w:rsid w:val="00375D69"/>
    <w:rsid w:val="00376145"/>
    <w:rsid w:val="00376944"/>
    <w:rsid w:val="00376CA6"/>
    <w:rsid w:val="00376F07"/>
    <w:rsid w:val="00376FB9"/>
    <w:rsid w:val="0037744C"/>
    <w:rsid w:val="00377D6C"/>
    <w:rsid w:val="0038037F"/>
    <w:rsid w:val="00380416"/>
    <w:rsid w:val="003813A8"/>
    <w:rsid w:val="00381BCA"/>
    <w:rsid w:val="00381E9F"/>
    <w:rsid w:val="00382467"/>
    <w:rsid w:val="00382825"/>
    <w:rsid w:val="00382E3D"/>
    <w:rsid w:val="0038346A"/>
    <w:rsid w:val="003836F1"/>
    <w:rsid w:val="00383936"/>
    <w:rsid w:val="0038440C"/>
    <w:rsid w:val="00384694"/>
    <w:rsid w:val="0038478D"/>
    <w:rsid w:val="00384E9D"/>
    <w:rsid w:val="003850BE"/>
    <w:rsid w:val="003855B0"/>
    <w:rsid w:val="00385B48"/>
    <w:rsid w:val="00385F17"/>
    <w:rsid w:val="00385F28"/>
    <w:rsid w:val="00385F40"/>
    <w:rsid w:val="003879E8"/>
    <w:rsid w:val="0039030A"/>
    <w:rsid w:val="003903ED"/>
    <w:rsid w:val="00390D5C"/>
    <w:rsid w:val="00390DAD"/>
    <w:rsid w:val="00390E00"/>
    <w:rsid w:val="00390E6F"/>
    <w:rsid w:val="003911F0"/>
    <w:rsid w:val="00391D77"/>
    <w:rsid w:val="00391FAC"/>
    <w:rsid w:val="00392093"/>
    <w:rsid w:val="0039229D"/>
    <w:rsid w:val="003922AA"/>
    <w:rsid w:val="00392E30"/>
    <w:rsid w:val="00393092"/>
    <w:rsid w:val="00393209"/>
    <w:rsid w:val="00393563"/>
    <w:rsid w:val="0039398C"/>
    <w:rsid w:val="00394233"/>
    <w:rsid w:val="0039510F"/>
    <w:rsid w:val="003958B5"/>
    <w:rsid w:val="00395A53"/>
    <w:rsid w:val="00395DD3"/>
    <w:rsid w:val="00395E28"/>
    <w:rsid w:val="00395EBF"/>
    <w:rsid w:val="00396417"/>
    <w:rsid w:val="003968E4"/>
    <w:rsid w:val="003A0096"/>
    <w:rsid w:val="003A02DA"/>
    <w:rsid w:val="003A05D3"/>
    <w:rsid w:val="003A0823"/>
    <w:rsid w:val="003A08E5"/>
    <w:rsid w:val="003A0D40"/>
    <w:rsid w:val="003A0ED0"/>
    <w:rsid w:val="003A116C"/>
    <w:rsid w:val="003A1245"/>
    <w:rsid w:val="003A12D2"/>
    <w:rsid w:val="003A150E"/>
    <w:rsid w:val="003A18F9"/>
    <w:rsid w:val="003A1BE3"/>
    <w:rsid w:val="003A2069"/>
    <w:rsid w:val="003A21D5"/>
    <w:rsid w:val="003A24FE"/>
    <w:rsid w:val="003A2ABD"/>
    <w:rsid w:val="003A2AF1"/>
    <w:rsid w:val="003A310D"/>
    <w:rsid w:val="003A318B"/>
    <w:rsid w:val="003A3216"/>
    <w:rsid w:val="003A35A5"/>
    <w:rsid w:val="003A418B"/>
    <w:rsid w:val="003A4D61"/>
    <w:rsid w:val="003A6334"/>
    <w:rsid w:val="003A6E8B"/>
    <w:rsid w:val="003A760B"/>
    <w:rsid w:val="003A76A1"/>
    <w:rsid w:val="003A7DCA"/>
    <w:rsid w:val="003B038C"/>
    <w:rsid w:val="003B0550"/>
    <w:rsid w:val="003B1F18"/>
    <w:rsid w:val="003B2766"/>
    <w:rsid w:val="003B35B4"/>
    <w:rsid w:val="003B3613"/>
    <w:rsid w:val="003B428B"/>
    <w:rsid w:val="003B42AF"/>
    <w:rsid w:val="003B4BEE"/>
    <w:rsid w:val="003B5674"/>
    <w:rsid w:val="003B58D2"/>
    <w:rsid w:val="003B5D28"/>
    <w:rsid w:val="003B60EC"/>
    <w:rsid w:val="003B682C"/>
    <w:rsid w:val="003B719D"/>
    <w:rsid w:val="003B73CF"/>
    <w:rsid w:val="003B7412"/>
    <w:rsid w:val="003B7570"/>
    <w:rsid w:val="003B7A00"/>
    <w:rsid w:val="003B7CDA"/>
    <w:rsid w:val="003C04BE"/>
    <w:rsid w:val="003C05E7"/>
    <w:rsid w:val="003C0BFB"/>
    <w:rsid w:val="003C0CB4"/>
    <w:rsid w:val="003C1780"/>
    <w:rsid w:val="003C1AAA"/>
    <w:rsid w:val="003C1D29"/>
    <w:rsid w:val="003C2A18"/>
    <w:rsid w:val="003C33D3"/>
    <w:rsid w:val="003C3649"/>
    <w:rsid w:val="003C37F9"/>
    <w:rsid w:val="003C40EF"/>
    <w:rsid w:val="003C44FC"/>
    <w:rsid w:val="003C4B81"/>
    <w:rsid w:val="003C51B8"/>
    <w:rsid w:val="003C5523"/>
    <w:rsid w:val="003C5563"/>
    <w:rsid w:val="003C571A"/>
    <w:rsid w:val="003C5B62"/>
    <w:rsid w:val="003C627C"/>
    <w:rsid w:val="003C64CA"/>
    <w:rsid w:val="003C680F"/>
    <w:rsid w:val="003C6882"/>
    <w:rsid w:val="003C71C9"/>
    <w:rsid w:val="003C71D4"/>
    <w:rsid w:val="003C7804"/>
    <w:rsid w:val="003C79C6"/>
    <w:rsid w:val="003D05DB"/>
    <w:rsid w:val="003D0751"/>
    <w:rsid w:val="003D0F2C"/>
    <w:rsid w:val="003D1172"/>
    <w:rsid w:val="003D15EA"/>
    <w:rsid w:val="003D1972"/>
    <w:rsid w:val="003D1987"/>
    <w:rsid w:val="003D216D"/>
    <w:rsid w:val="003D2246"/>
    <w:rsid w:val="003D3071"/>
    <w:rsid w:val="003D3ACC"/>
    <w:rsid w:val="003D3CAA"/>
    <w:rsid w:val="003D3D06"/>
    <w:rsid w:val="003D3E69"/>
    <w:rsid w:val="003D4397"/>
    <w:rsid w:val="003D478C"/>
    <w:rsid w:val="003D494D"/>
    <w:rsid w:val="003D497F"/>
    <w:rsid w:val="003D4C3D"/>
    <w:rsid w:val="003D59E4"/>
    <w:rsid w:val="003D5C83"/>
    <w:rsid w:val="003D5E14"/>
    <w:rsid w:val="003D5EE0"/>
    <w:rsid w:val="003D6452"/>
    <w:rsid w:val="003D6852"/>
    <w:rsid w:val="003D694D"/>
    <w:rsid w:val="003D6C5A"/>
    <w:rsid w:val="003E0104"/>
    <w:rsid w:val="003E0517"/>
    <w:rsid w:val="003E064A"/>
    <w:rsid w:val="003E0DDE"/>
    <w:rsid w:val="003E10AF"/>
    <w:rsid w:val="003E11A5"/>
    <w:rsid w:val="003E1A92"/>
    <w:rsid w:val="003E1B21"/>
    <w:rsid w:val="003E1D4F"/>
    <w:rsid w:val="003E1ECA"/>
    <w:rsid w:val="003E22D0"/>
    <w:rsid w:val="003E2850"/>
    <w:rsid w:val="003E2E0F"/>
    <w:rsid w:val="003E334A"/>
    <w:rsid w:val="003E34CF"/>
    <w:rsid w:val="003E3A2E"/>
    <w:rsid w:val="003E3B4B"/>
    <w:rsid w:val="003E3E6E"/>
    <w:rsid w:val="003E4628"/>
    <w:rsid w:val="003E4CF4"/>
    <w:rsid w:val="003E5486"/>
    <w:rsid w:val="003E5849"/>
    <w:rsid w:val="003E58BD"/>
    <w:rsid w:val="003E5B63"/>
    <w:rsid w:val="003E5E07"/>
    <w:rsid w:val="003E605C"/>
    <w:rsid w:val="003E60A8"/>
    <w:rsid w:val="003E64EF"/>
    <w:rsid w:val="003E65FE"/>
    <w:rsid w:val="003E68C8"/>
    <w:rsid w:val="003E6948"/>
    <w:rsid w:val="003E6E71"/>
    <w:rsid w:val="003E7CF0"/>
    <w:rsid w:val="003E7EA7"/>
    <w:rsid w:val="003F01F9"/>
    <w:rsid w:val="003F05B2"/>
    <w:rsid w:val="003F07FE"/>
    <w:rsid w:val="003F0DBF"/>
    <w:rsid w:val="003F0E4C"/>
    <w:rsid w:val="003F128A"/>
    <w:rsid w:val="003F1333"/>
    <w:rsid w:val="003F1A43"/>
    <w:rsid w:val="003F1B51"/>
    <w:rsid w:val="003F1C73"/>
    <w:rsid w:val="003F1F34"/>
    <w:rsid w:val="003F27A2"/>
    <w:rsid w:val="003F283B"/>
    <w:rsid w:val="003F29C4"/>
    <w:rsid w:val="003F2ED5"/>
    <w:rsid w:val="003F319D"/>
    <w:rsid w:val="003F34B2"/>
    <w:rsid w:val="003F3657"/>
    <w:rsid w:val="003F37CA"/>
    <w:rsid w:val="003F3EBA"/>
    <w:rsid w:val="003F48B5"/>
    <w:rsid w:val="003F4C8C"/>
    <w:rsid w:val="003F506D"/>
    <w:rsid w:val="003F5165"/>
    <w:rsid w:val="003F5603"/>
    <w:rsid w:val="003F5A2E"/>
    <w:rsid w:val="003F5D34"/>
    <w:rsid w:val="003F5E69"/>
    <w:rsid w:val="003F64C2"/>
    <w:rsid w:val="003F65E2"/>
    <w:rsid w:val="003F7023"/>
    <w:rsid w:val="003F7610"/>
    <w:rsid w:val="003F76A9"/>
    <w:rsid w:val="003F77A8"/>
    <w:rsid w:val="003F77C5"/>
    <w:rsid w:val="003F7877"/>
    <w:rsid w:val="003F7D19"/>
    <w:rsid w:val="0040019D"/>
    <w:rsid w:val="00400B8A"/>
    <w:rsid w:val="0040107D"/>
    <w:rsid w:val="00401543"/>
    <w:rsid w:val="004016F4"/>
    <w:rsid w:val="004017E0"/>
    <w:rsid w:val="00401C42"/>
    <w:rsid w:val="00402047"/>
    <w:rsid w:val="0040261E"/>
    <w:rsid w:val="004029AF"/>
    <w:rsid w:val="00403371"/>
    <w:rsid w:val="00403631"/>
    <w:rsid w:val="00403738"/>
    <w:rsid w:val="004038B8"/>
    <w:rsid w:val="004040B8"/>
    <w:rsid w:val="0040459D"/>
    <w:rsid w:val="00405179"/>
    <w:rsid w:val="0040520D"/>
    <w:rsid w:val="004054BE"/>
    <w:rsid w:val="004056D5"/>
    <w:rsid w:val="00405876"/>
    <w:rsid w:val="004058E7"/>
    <w:rsid w:val="00405B61"/>
    <w:rsid w:val="00405C3F"/>
    <w:rsid w:val="00406D7C"/>
    <w:rsid w:val="0040713A"/>
    <w:rsid w:val="0040725A"/>
    <w:rsid w:val="00407DD9"/>
    <w:rsid w:val="00407E5E"/>
    <w:rsid w:val="00410E5A"/>
    <w:rsid w:val="004119D3"/>
    <w:rsid w:val="00411AC4"/>
    <w:rsid w:val="00411BC9"/>
    <w:rsid w:val="00412018"/>
    <w:rsid w:val="004120EC"/>
    <w:rsid w:val="004125F9"/>
    <w:rsid w:val="00412DA9"/>
    <w:rsid w:val="00413304"/>
    <w:rsid w:val="0041389E"/>
    <w:rsid w:val="004141CD"/>
    <w:rsid w:val="00414BE2"/>
    <w:rsid w:val="00415499"/>
    <w:rsid w:val="00415991"/>
    <w:rsid w:val="004163CC"/>
    <w:rsid w:val="004169F3"/>
    <w:rsid w:val="00416B93"/>
    <w:rsid w:val="00417806"/>
    <w:rsid w:val="00417B36"/>
    <w:rsid w:val="00420057"/>
    <w:rsid w:val="004205D6"/>
    <w:rsid w:val="00420E27"/>
    <w:rsid w:val="00421023"/>
    <w:rsid w:val="0042123A"/>
    <w:rsid w:val="00421269"/>
    <w:rsid w:val="00421591"/>
    <w:rsid w:val="004216DE"/>
    <w:rsid w:val="00421CDD"/>
    <w:rsid w:val="00422012"/>
    <w:rsid w:val="00422360"/>
    <w:rsid w:val="00422742"/>
    <w:rsid w:val="0042301D"/>
    <w:rsid w:val="00423171"/>
    <w:rsid w:val="004240AD"/>
    <w:rsid w:val="004240B2"/>
    <w:rsid w:val="004241A5"/>
    <w:rsid w:val="00424736"/>
    <w:rsid w:val="0042530D"/>
    <w:rsid w:val="00425763"/>
    <w:rsid w:val="00425C9D"/>
    <w:rsid w:val="00425E80"/>
    <w:rsid w:val="00425ED8"/>
    <w:rsid w:val="004263D1"/>
    <w:rsid w:val="00426770"/>
    <w:rsid w:val="00426A98"/>
    <w:rsid w:val="00426E26"/>
    <w:rsid w:val="004273A2"/>
    <w:rsid w:val="0042769D"/>
    <w:rsid w:val="00427CC7"/>
    <w:rsid w:val="00427D6B"/>
    <w:rsid w:val="004301E6"/>
    <w:rsid w:val="004302BF"/>
    <w:rsid w:val="00430F7D"/>
    <w:rsid w:val="00430F9B"/>
    <w:rsid w:val="0043127F"/>
    <w:rsid w:val="0043152A"/>
    <w:rsid w:val="0043154E"/>
    <w:rsid w:val="004316D9"/>
    <w:rsid w:val="00431802"/>
    <w:rsid w:val="00432EA1"/>
    <w:rsid w:val="004330AA"/>
    <w:rsid w:val="0043328C"/>
    <w:rsid w:val="004334B8"/>
    <w:rsid w:val="0043384E"/>
    <w:rsid w:val="0043387D"/>
    <w:rsid w:val="0043407A"/>
    <w:rsid w:val="004342E1"/>
    <w:rsid w:val="00434373"/>
    <w:rsid w:val="004347E7"/>
    <w:rsid w:val="0043490B"/>
    <w:rsid w:val="00434947"/>
    <w:rsid w:val="0043529B"/>
    <w:rsid w:val="004352D4"/>
    <w:rsid w:val="00435416"/>
    <w:rsid w:val="0043559B"/>
    <w:rsid w:val="00435A7E"/>
    <w:rsid w:val="00435E56"/>
    <w:rsid w:val="00435EE3"/>
    <w:rsid w:val="004362FF"/>
    <w:rsid w:val="004363EA"/>
    <w:rsid w:val="00436592"/>
    <w:rsid w:val="00436F41"/>
    <w:rsid w:val="0043714A"/>
    <w:rsid w:val="00437734"/>
    <w:rsid w:val="00440182"/>
    <w:rsid w:val="00440885"/>
    <w:rsid w:val="0044163B"/>
    <w:rsid w:val="00441DA2"/>
    <w:rsid w:val="00441DC8"/>
    <w:rsid w:val="00442ADE"/>
    <w:rsid w:val="00443C6F"/>
    <w:rsid w:val="004441C6"/>
    <w:rsid w:val="00444488"/>
    <w:rsid w:val="00444758"/>
    <w:rsid w:val="004456FD"/>
    <w:rsid w:val="00446180"/>
    <w:rsid w:val="004461EF"/>
    <w:rsid w:val="00446418"/>
    <w:rsid w:val="004465FB"/>
    <w:rsid w:val="00446D36"/>
    <w:rsid w:val="00446F1B"/>
    <w:rsid w:val="00447287"/>
    <w:rsid w:val="00447289"/>
    <w:rsid w:val="0044787D"/>
    <w:rsid w:val="00447E8E"/>
    <w:rsid w:val="00447FA1"/>
    <w:rsid w:val="00450179"/>
    <w:rsid w:val="004506BE"/>
    <w:rsid w:val="00450748"/>
    <w:rsid w:val="00450A55"/>
    <w:rsid w:val="00450BF7"/>
    <w:rsid w:val="00450C8C"/>
    <w:rsid w:val="00450CDC"/>
    <w:rsid w:val="0045100E"/>
    <w:rsid w:val="00451793"/>
    <w:rsid w:val="0045181A"/>
    <w:rsid w:val="0045262A"/>
    <w:rsid w:val="0045291D"/>
    <w:rsid w:val="00452EE0"/>
    <w:rsid w:val="00452FC5"/>
    <w:rsid w:val="00453AF1"/>
    <w:rsid w:val="004543AD"/>
    <w:rsid w:val="0045503F"/>
    <w:rsid w:val="00455724"/>
    <w:rsid w:val="004559E1"/>
    <w:rsid w:val="00455B9B"/>
    <w:rsid w:val="00455F4E"/>
    <w:rsid w:val="00456636"/>
    <w:rsid w:val="00456E8F"/>
    <w:rsid w:val="004575C8"/>
    <w:rsid w:val="004575E2"/>
    <w:rsid w:val="00457E4E"/>
    <w:rsid w:val="004607BD"/>
    <w:rsid w:val="00460A80"/>
    <w:rsid w:val="00460F9B"/>
    <w:rsid w:val="004610BD"/>
    <w:rsid w:val="0046196F"/>
    <w:rsid w:val="00461BD6"/>
    <w:rsid w:val="0046207B"/>
    <w:rsid w:val="00462920"/>
    <w:rsid w:val="00462F0F"/>
    <w:rsid w:val="0046301C"/>
    <w:rsid w:val="004632EF"/>
    <w:rsid w:val="00463A46"/>
    <w:rsid w:val="004645DB"/>
    <w:rsid w:val="00464659"/>
    <w:rsid w:val="00464842"/>
    <w:rsid w:val="00464C07"/>
    <w:rsid w:val="004658A0"/>
    <w:rsid w:val="004658BA"/>
    <w:rsid w:val="00465C7D"/>
    <w:rsid w:val="00465FB3"/>
    <w:rsid w:val="004660CB"/>
    <w:rsid w:val="0046617E"/>
    <w:rsid w:val="0046619F"/>
    <w:rsid w:val="004661DD"/>
    <w:rsid w:val="00466373"/>
    <w:rsid w:val="0046697E"/>
    <w:rsid w:val="0046731A"/>
    <w:rsid w:val="00467FEF"/>
    <w:rsid w:val="0047072C"/>
    <w:rsid w:val="00470E99"/>
    <w:rsid w:val="004711A8"/>
    <w:rsid w:val="00471237"/>
    <w:rsid w:val="004714E2"/>
    <w:rsid w:val="004716DF"/>
    <w:rsid w:val="00471B53"/>
    <w:rsid w:val="00471E9F"/>
    <w:rsid w:val="00472D25"/>
    <w:rsid w:val="00473846"/>
    <w:rsid w:val="00473E4E"/>
    <w:rsid w:val="0047461C"/>
    <w:rsid w:val="0047466B"/>
    <w:rsid w:val="00474D8B"/>
    <w:rsid w:val="0047505C"/>
    <w:rsid w:val="0047506F"/>
    <w:rsid w:val="00475459"/>
    <w:rsid w:val="004755F0"/>
    <w:rsid w:val="004758FE"/>
    <w:rsid w:val="00475A80"/>
    <w:rsid w:val="00475B75"/>
    <w:rsid w:val="004762A6"/>
    <w:rsid w:val="0047650C"/>
    <w:rsid w:val="0047706C"/>
    <w:rsid w:val="0047731A"/>
    <w:rsid w:val="00477AAB"/>
    <w:rsid w:val="00477DE4"/>
    <w:rsid w:val="0048073A"/>
    <w:rsid w:val="00480988"/>
    <w:rsid w:val="00481465"/>
    <w:rsid w:val="00481468"/>
    <w:rsid w:val="00481596"/>
    <w:rsid w:val="00481DAD"/>
    <w:rsid w:val="00481EDC"/>
    <w:rsid w:val="00482036"/>
    <w:rsid w:val="00482461"/>
    <w:rsid w:val="00482D26"/>
    <w:rsid w:val="00482EA5"/>
    <w:rsid w:val="0048304D"/>
    <w:rsid w:val="004830AF"/>
    <w:rsid w:val="004833D0"/>
    <w:rsid w:val="004844D7"/>
    <w:rsid w:val="00484C82"/>
    <w:rsid w:val="00484F2C"/>
    <w:rsid w:val="0048501A"/>
    <w:rsid w:val="004852DF"/>
    <w:rsid w:val="00485650"/>
    <w:rsid w:val="004859FD"/>
    <w:rsid w:val="00485A7A"/>
    <w:rsid w:val="00485AFD"/>
    <w:rsid w:val="00486518"/>
    <w:rsid w:val="00486674"/>
    <w:rsid w:val="004866B7"/>
    <w:rsid w:val="00487644"/>
    <w:rsid w:val="00487726"/>
    <w:rsid w:val="004879A4"/>
    <w:rsid w:val="00487E87"/>
    <w:rsid w:val="004903DE"/>
    <w:rsid w:val="00490617"/>
    <w:rsid w:val="00490C5C"/>
    <w:rsid w:val="00490CA9"/>
    <w:rsid w:val="00490F9C"/>
    <w:rsid w:val="00491AD0"/>
    <w:rsid w:val="00492266"/>
    <w:rsid w:val="00493114"/>
    <w:rsid w:val="00493296"/>
    <w:rsid w:val="00493E59"/>
    <w:rsid w:val="00494586"/>
    <w:rsid w:val="00494739"/>
    <w:rsid w:val="0049539D"/>
    <w:rsid w:val="0049549C"/>
    <w:rsid w:val="004957FF"/>
    <w:rsid w:val="00495B5A"/>
    <w:rsid w:val="00495B8E"/>
    <w:rsid w:val="00495EA0"/>
    <w:rsid w:val="0049627B"/>
    <w:rsid w:val="00496806"/>
    <w:rsid w:val="0049694C"/>
    <w:rsid w:val="00496AE3"/>
    <w:rsid w:val="00496D07"/>
    <w:rsid w:val="00496DEC"/>
    <w:rsid w:val="004973D8"/>
    <w:rsid w:val="004976C9"/>
    <w:rsid w:val="00497D80"/>
    <w:rsid w:val="004A098A"/>
    <w:rsid w:val="004A0B11"/>
    <w:rsid w:val="004A148F"/>
    <w:rsid w:val="004A161B"/>
    <w:rsid w:val="004A1864"/>
    <w:rsid w:val="004A18D5"/>
    <w:rsid w:val="004A1EE4"/>
    <w:rsid w:val="004A2504"/>
    <w:rsid w:val="004A33F6"/>
    <w:rsid w:val="004A384D"/>
    <w:rsid w:val="004A476C"/>
    <w:rsid w:val="004A4DE1"/>
    <w:rsid w:val="004A4EB1"/>
    <w:rsid w:val="004A4ED0"/>
    <w:rsid w:val="004A50DD"/>
    <w:rsid w:val="004A57A9"/>
    <w:rsid w:val="004A68E0"/>
    <w:rsid w:val="004A6E01"/>
    <w:rsid w:val="004A6E6F"/>
    <w:rsid w:val="004A749F"/>
    <w:rsid w:val="004A7668"/>
    <w:rsid w:val="004A7E37"/>
    <w:rsid w:val="004A7F1F"/>
    <w:rsid w:val="004B0188"/>
    <w:rsid w:val="004B050C"/>
    <w:rsid w:val="004B0527"/>
    <w:rsid w:val="004B0643"/>
    <w:rsid w:val="004B096C"/>
    <w:rsid w:val="004B0C0B"/>
    <w:rsid w:val="004B13D0"/>
    <w:rsid w:val="004B174C"/>
    <w:rsid w:val="004B18E8"/>
    <w:rsid w:val="004B1EC2"/>
    <w:rsid w:val="004B2793"/>
    <w:rsid w:val="004B27CA"/>
    <w:rsid w:val="004B2863"/>
    <w:rsid w:val="004B3800"/>
    <w:rsid w:val="004B38A8"/>
    <w:rsid w:val="004B3E63"/>
    <w:rsid w:val="004B4277"/>
    <w:rsid w:val="004B49C0"/>
    <w:rsid w:val="004B4D48"/>
    <w:rsid w:val="004B4EE8"/>
    <w:rsid w:val="004B4F26"/>
    <w:rsid w:val="004B59B0"/>
    <w:rsid w:val="004B59E6"/>
    <w:rsid w:val="004B6834"/>
    <w:rsid w:val="004B73D8"/>
    <w:rsid w:val="004C0A81"/>
    <w:rsid w:val="004C0D78"/>
    <w:rsid w:val="004C110C"/>
    <w:rsid w:val="004C174B"/>
    <w:rsid w:val="004C19DB"/>
    <w:rsid w:val="004C1D19"/>
    <w:rsid w:val="004C219F"/>
    <w:rsid w:val="004C244D"/>
    <w:rsid w:val="004C28B2"/>
    <w:rsid w:val="004C2D50"/>
    <w:rsid w:val="004C2EBF"/>
    <w:rsid w:val="004C35CF"/>
    <w:rsid w:val="004C3783"/>
    <w:rsid w:val="004C3A14"/>
    <w:rsid w:val="004C4046"/>
    <w:rsid w:val="004C429F"/>
    <w:rsid w:val="004C48F0"/>
    <w:rsid w:val="004C4AD4"/>
    <w:rsid w:val="004C4DE2"/>
    <w:rsid w:val="004C56B1"/>
    <w:rsid w:val="004C5D01"/>
    <w:rsid w:val="004C5D3A"/>
    <w:rsid w:val="004C63C1"/>
    <w:rsid w:val="004C64CF"/>
    <w:rsid w:val="004C694C"/>
    <w:rsid w:val="004C6B62"/>
    <w:rsid w:val="004C723B"/>
    <w:rsid w:val="004C78BB"/>
    <w:rsid w:val="004C7A2A"/>
    <w:rsid w:val="004C7B2E"/>
    <w:rsid w:val="004C7C2B"/>
    <w:rsid w:val="004C7D93"/>
    <w:rsid w:val="004D03BF"/>
    <w:rsid w:val="004D0D35"/>
    <w:rsid w:val="004D12AE"/>
    <w:rsid w:val="004D1503"/>
    <w:rsid w:val="004D15D2"/>
    <w:rsid w:val="004D15E6"/>
    <w:rsid w:val="004D172D"/>
    <w:rsid w:val="004D1769"/>
    <w:rsid w:val="004D1E74"/>
    <w:rsid w:val="004D1EB7"/>
    <w:rsid w:val="004D2217"/>
    <w:rsid w:val="004D22E6"/>
    <w:rsid w:val="004D265D"/>
    <w:rsid w:val="004D3217"/>
    <w:rsid w:val="004D3565"/>
    <w:rsid w:val="004D3F89"/>
    <w:rsid w:val="004D4427"/>
    <w:rsid w:val="004D46BE"/>
    <w:rsid w:val="004D5559"/>
    <w:rsid w:val="004D5607"/>
    <w:rsid w:val="004D566D"/>
    <w:rsid w:val="004D609F"/>
    <w:rsid w:val="004D6213"/>
    <w:rsid w:val="004D6632"/>
    <w:rsid w:val="004D663A"/>
    <w:rsid w:val="004D6A68"/>
    <w:rsid w:val="004D6BBD"/>
    <w:rsid w:val="004D7AB4"/>
    <w:rsid w:val="004E00FE"/>
    <w:rsid w:val="004E01BF"/>
    <w:rsid w:val="004E038F"/>
    <w:rsid w:val="004E07A1"/>
    <w:rsid w:val="004E08BC"/>
    <w:rsid w:val="004E0A00"/>
    <w:rsid w:val="004E0FEE"/>
    <w:rsid w:val="004E156E"/>
    <w:rsid w:val="004E1618"/>
    <w:rsid w:val="004E1FD8"/>
    <w:rsid w:val="004E285D"/>
    <w:rsid w:val="004E2E50"/>
    <w:rsid w:val="004E35BC"/>
    <w:rsid w:val="004E3859"/>
    <w:rsid w:val="004E3E1C"/>
    <w:rsid w:val="004E4634"/>
    <w:rsid w:val="004E52C3"/>
    <w:rsid w:val="004E535E"/>
    <w:rsid w:val="004E5534"/>
    <w:rsid w:val="004E57AF"/>
    <w:rsid w:val="004E5B01"/>
    <w:rsid w:val="004E5B5F"/>
    <w:rsid w:val="004E5E29"/>
    <w:rsid w:val="004E5E6B"/>
    <w:rsid w:val="004E5E81"/>
    <w:rsid w:val="004E5E91"/>
    <w:rsid w:val="004E5FB8"/>
    <w:rsid w:val="004E660F"/>
    <w:rsid w:val="004E6E83"/>
    <w:rsid w:val="004E758B"/>
    <w:rsid w:val="004E77F1"/>
    <w:rsid w:val="004E7AC3"/>
    <w:rsid w:val="004E7EB4"/>
    <w:rsid w:val="004F07E9"/>
    <w:rsid w:val="004F091E"/>
    <w:rsid w:val="004F0CD1"/>
    <w:rsid w:val="004F0DAA"/>
    <w:rsid w:val="004F11BC"/>
    <w:rsid w:val="004F191A"/>
    <w:rsid w:val="004F2097"/>
    <w:rsid w:val="004F251A"/>
    <w:rsid w:val="004F28E4"/>
    <w:rsid w:val="004F2C10"/>
    <w:rsid w:val="004F309F"/>
    <w:rsid w:val="004F3C90"/>
    <w:rsid w:val="004F3D48"/>
    <w:rsid w:val="004F3F6A"/>
    <w:rsid w:val="004F4F47"/>
    <w:rsid w:val="004F6190"/>
    <w:rsid w:val="004F6550"/>
    <w:rsid w:val="004F6A31"/>
    <w:rsid w:val="004F7541"/>
    <w:rsid w:val="004F755F"/>
    <w:rsid w:val="004F767F"/>
    <w:rsid w:val="0050042D"/>
    <w:rsid w:val="00500437"/>
    <w:rsid w:val="005008AE"/>
    <w:rsid w:val="00500983"/>
    <w:rsid w:val="00500CFD"/>
    <w:rsid w:val="00501B6B"/>
    <w:rsid w:val="00501C11"/>
    <w:rsid w:val="00501D52"/>
    <w:rsid w:val="005022B9"/>
    <w:rsid w:val="0050289F"/>
    <w:rsid w:val="00502DBE"/>
    <w:rsid w:val="005030AD"/>
    <w:rsid w:val="00504756"/>
    <w:rsid w:val="00504A07"/>
    <w:rsid w:val="00505125"/>
    <w:rsid w:val="0050528C"/>
    <w:rsid w:val="0050657E"/>
    <w:rsid w:val="00506709"/>
    <w:rsid w:val="00506BBC"/>
    <w:rsid w:val="00507996"/>
    <w:rsid w:val="00507F05"/>
    <w:rsid w:val="0051077D"/>
    <w:rsid w:val="00510864"/>
    <w:rsid w:val="00510899"/>
    <w:rsid w:val="00510913"/>
    <w:rsid w:val="00510C33"/>
    <w:rsid w:val="00511028"/>
    <w:rsid w:val="005115DE"/>
    <w:rsid w:val="00511C32"/>
    <w:rsid w:val="00512FF2"/>
    <w:rsid w:val="005130CD"/>
    <w:rsid w:val="00513710"/>
    <w:rsid w:val="00513BB3"/>
    <w:rsid w:val="00513C95"/>
    <w:rsid w:val="00513D41"/>
    <w:rsid w:val="00513EA3"/>
    <w:rsid w:val="005141A6"/>
    <w:rsid w:val="005145C7"/>
    <w:rsid w:val="00514711"/>
    <w:rsid w:val="00514C4C"/>
    <w:rsid w:val="00514E93"/>
    <w:rsid w:val="00514EF7"/>
    <w:rsid w:val="00515244"/>
    <w:rsid w:val="005159CA"/>
    <w:rsid w:val="005167D2"/>
    <w:rsid w:val="005169FA"/>
    <w:rsid w:val="005174C8"/>
    <w:rsid w:val="005207B1"/>
    <w:rsid w:val="00521CBB"/>
    <w:rsid w:val="00521F73"/>
    <w:rsid w:val="0052215F"/>
    <w:rsid w:val="0052252F"/>
    <w:rsid w:val="00522897"/>
    <w:rsid w:val="00523127"/>
    <w:rsid w:val="00523177"/>
    <w:rsid w:val="00523391"/>
    <w:rsid w:val="00523A4F"/>
    <w:rsid w:val="00523AF2"/>
    <w:rsid w:val="00523CDA"/>
    <w:rsid w:val="00523E60"/>
    <w:rsid w:val="00524711"/>
    <w:rsid w:val="005247B3"/>
    <w:rsid w:val="005248D5"/>
    <w:rsid w:val="00524D57"/>
    <w:rsid w:val="005250B6"/>
    <w:rsid w:val="0052562A"/>
    <w:rsid w:val="005258B0"/>
    <w:rsid w:val="00525A16"/>
    <w:rsid w:val="00525A77"/>
    <w:rsid w:val="00525B19"/>
    <w:rsid w:val="00525F9A"/>
    <w:rsid w:val="00526152"/>
    <w:rsid w:val="00526A96"/>
    <w:rsid w:val="00526DC9"/>
    <w:rsid w:val="00526E21"/>
    <w:rsid w:val="0052720C"/>
    <w:rsid w:val="005272D7"/>
    <w:rsid w:val="00527C8D"/>
    <w:rsid w:val="00531388"/>
    <w:rsid w:val="0053160F"/>
    <w:rsid w:val="00531A3C"/>
    <w:rsid w:val="00532127"/>
    <w:rsid w:val="00532199"/>
    <w:rsid w:val="00532618"/>
    <w:rsid w:val="005326B5"/>
    <w:rsid w:val="0053379C"/>
    <w:rsid w:val="00533DEA"/>
    <w:rsid w:val="00533E49"/>
    <w:rsid w:val="005347A0"/>
    <w:rsid w:val="00534A4C"/>
    <w:rsid w:val="00534BA6"/>
    <w:rsid w:val="00534BDA"/>
    <w:rsid w:val="005359FD"/>
    <w:rsid w:val="00536CCB"/>
    <w:rsid w:val="00537398"/>
    <w:rsid w:val="0053748F"/>
    <w:rsid w:val="00537727"/>
    <w:rsid w:val="00537A0B"/>
    <w:rsid w:val="00537EDD"/>
    <w:rsid w:val="00537F64"/>
    <w:rsid w:val="0054009B"/>
    <w:rsid w:val="00540833"/>
    <w:rsid w:val="005408DA"/>
    <w:rsid w:val="00540DDB"/>
    <w:rsid w:val="0054181E"/>
    <w:rsid w:val="005418EE"/>
    <w:rsid w:val="00541BD2"/>
    <w:rsid w:val="00541D4B"/>
    <w:rsid w:val="00541D9E"/>
    <w:rsid w:val="00542169"/>
    <w:rsid w:val="00542378"/>
    <w:rsid w:val="005429BD"/>
    <w:rsid w:val="00542AB1"/>
    <w:rsid w:val="00542C7C"/>
    <w:rsid w:val="0054330C"/>
    <w:rsid w:val="00543A35"/>
    <w:rsid w:val="00543BFB"/>
    <w:rsid w:val="0054410F"/>
    <w:rsid w:val="005445D7"/>
    <w:rsid w:val="005446F0"/>
    <w:rsid w:val="0054578A"/>
    <w:rsid w:val="00545EE9"/>
    <w:rsid w:val="00546842"/>
    <w:rsid w:val="005468FD"/>
    <w:rsid w:val="0054743E"/>
    <w:rsid w:val="00547D7B"/>
    <w:rsid w:val="00550150"/>
    <w:rsid w:val="005503BD"/>
    <w:rsid w:val="00550435"/>
    <w:rsid w:val="00550772"/>
    <w:rsid w:val="00550826"/>
    <w:rsid w:val="00550869"/>
    <w:rsid w:val="00550B30"/>
    <w:rsid w:val="00550FDA"/>
    <w:rsid w:val="0055113E"/>
    <w:rsid w:val="005513D7"/>
    <w:rsid w:val="0055176F"/>
    <w:rsid w:val="00551786"/>
    <w:rsid w:val="00551E11"/>
    <w:rsid w:val="00552861"/>
    <w:rsid w:val="00552A00"/>
    <w:rsid w:val="00552A5C"/>
    <w:rsid w:val="00552C16"/>
    <w:rsid w:val="00552C45"/>
    <w:rsid w:val="005532D4"/>
    <w:rsid w:val="005537AF"/>
    <w:rsid w:val="00554661"/>
    <w:rsid w:val="00554A75"/>
    <w:rsid w:val="00554B71"/>
    <w:rsid w:val="00555235"/>
    <w:rsid w:val="005555E1"/>
    <w:rsid w:val="005557C1"/>
    <w:rsid w:val="00555AE2"/>
    <w:rsid w:val="005564E3"/>
    <w:rsid w:val="00556701"/>
    <w:rsid w:val="0055726C"/>
    <w:rsid w:val="005572F4"/>
    <w:rsid w:val="00557A75"/>
    <w:rsid w:val="00560007"/>
    <w:rsid w:val="00560344"/>
    <w:rsid w:val="00560386"/>
    <w:rsid w:val="005606EE"/>
    <w:rsid w:val="00560751"/>
    <w:rsid w:val="00560D07"/>
    <w:rsid w:val="00560D4B"/>
    <w:rsid w:val="005619F0"/>
    <w:rsid w:val="00561B69"/>
    <w:rsid w:val="00561D59"/>
    <w:rsid w:val="0056242A"/>
    <w:rsid w:val="0056275F"/>
    <w:rsid w:val="005628BD"/>
    <w:rsid w:val="005630E4"/>
    <w:rsid w:val="0056386F"/>
    <w:rsid w:val="0056416E"/>
    <w:rsid w:val="0056421A"/>
    <w:rsid w:val="00564BE6"/>
    <w:rsid w:val="00564C73"/>
    <w:rsid w:val="005652E5"/>
    <w:rsid w:val="00565616"/>
    <w:rsid w:val="0056563C"/>
    <w:rsid w:val="0056583F"/>
    <w:rsid w:val="00565AA5"/>
    <w:rsid w:val="00565C1A"/>
    <w:rsid w:val="00565F68"/>
    <w:rsid w:val="00566647"/>
    <w:rsid w:val="005666BD"/>
    <w:rsid w:val="00567545"/>
    <w:rsid w:val="0056755D"/>
    <w:rsid w:val="00567E1D"/>
    <w:rsid w:val="00567E3B"/>
    <w:rsid w:val="00567EB7"/>
    <w:rsid w:val="005703C1"/>
    <w:rsid w:val="00570531"/>
    <w:rsid w:val="0057088D"/>
    <w:rsid w:val="0057148B"/>
    <w:rsid w:val="00571763"/>
    <w:rsid w:val="005728A1"/>
    <w:rsid w:val="00572FB6"/>
    <w:rsid w:val="0057364D"/>
    <w:rsid w:val="0057374F"/>
    <w:rsid w:val="0057384F"/>
    <w:rsid w:val="0057388F"/>
    <w:rsid w:val="00574077"/>
    <w:rsid w:val="00574554"/>
    <w:rsid w:val="00575389"/>
    <w:rsid w:val="005755F1"/>
    <w:rsid w:val="00575AB0"/>
    <w:rsid w:val="005762D5"/>
    <w:rsid w:val="00576654"/>
    <w:rsid w:val="00576700"/>
    <w:rsid w:val="005769DB"/>
    <w:rsid w:val="00576CFA"/>
    <w:rsid w:val="00576D9C"/>
    <w:rsid w:val="00576DF7"/>
    <w:rsid w:val="00577636"/>
    <w:rsid w:val="00577FA4"/>
    <w:rsid w:val="00580078"/>
    <w:rsid w:val="0058015D"/>
    <w:rsid w:val="005802A1"/>
    <w:rsid w:val="00580692"/>
    <w:rsid w:val="0058083B"/>
    <w:rsid w:val="00580995"/>
    <w:rsid w:val="005813C3"/>
    <w:rsid w:val="005818F0"/>
    <w:rsid w:val="005822E6"/>
    <w:rsid w:val="00582579"/>
    <w:rsid w:val="00583294"/>
    <w:rsid w:val="00583347"/>
    <w:rsid w:val="005833AD"/>
    <w:rsid w:val="005833E2"/>
    <w:rsid w:val="0058351A"/>
    <w:rsid w:val="00583E01"/>
    <w:rsid w:val="00584423"/>
    <w:rsid w:val="005848BC"/>
    <w:rsid w:val="00584B04"/>
    <w:rsid w:val="00584D1C"/>
    <w:rsid w:val="00585717"/>
    <w:rsid w:val="00585998"/>
    <w:rsid w:val="005859EA"/>
    <w:rsid w:val="00585DD3"/>
    <w:rsid w:val="005864B7"/>
    <w:rsid w:val="0058675C"/>
    <w:rsid w:val="005869C9"/>
    <w:rsid w:val="00586FCF"/>
    <w:rsid w:val="00587731"/>
    <w:rsid w:val="005879A5"/>
    <w:rsid w:val="00587BE6"/>
    <w:rsid w:val="00587CC1"/>
    <w:rsid w:val="00590915"/>
    <w:rsid w:val="00590AC2"/>
    <w:rsid w:val="00590FBB"/>
    <w:rsid w:val="00591190"/>
    <w:rsid w:val="00591746"/>
    <w:rsid w:val="005917EC"/>
    <w:rsid w:val="00591A11"/>
    <w:rsid w:val="005920BF"/>
    <w:rsid w:val="0059216F"/>
    <w:rsid w:val="00592289"/>
    <w:rsid w:val="0059283C"/>
    <w:rsid w:val="00592B57"/>
    <w:rsid w:val="00592BF5"/>
    <w:rsid w:val="005930F9"/>
    <w:rsid w:val="005932DE"/>
    <w:rsid w:val="005937D7"/>
    <w:rsid w:val="00593915"/>
    <w:rsid w:val="0059479D"/>
    <w:rsid w:val="00594AFC"/>
    <w:rsid w:val="00594EFD"/>
    <w:rsid w:val="00594F32"/>
    <w:rsid w:val="00595B3F"/>
    <w:rsid w:val="0059670D"/>
    <w:rsid w:val="00596815"/>
    <w:rsid w:val="005969F3"/>
    <w:rsid w:val="00596B49"/>
    <w:rsid w:val="00596DAC"/>
    <w:rsid w:val="00597563"/>
    <w:rsid w:val="0059776C"/>
    <w:rsid w:val="00597801"/>
    <w:rsid w:val="005979D2"/>
    <w:rsid w:val="00597DD4"/>
    <w:rsid w:val="005A0219"/>
    <w:rsid w:val="005A03F5"/>
    <w:rsid w:val="005A074D"/>
    <w:rsid w:val="005A0ABE"/>
    <w:rsid w:val="005A0B52"/>
    <w:rsid w:val="005A1524"/>
    <w:rsid w:val="005A2644"/>
    <w:rsid w:val="005A2FD4"/>
    <w:rsid w:val="005A3728"/>
    <w:rsid w:val="005A3F27"/>
    <w:rsid w:val="005A4031"/>
    <w:rsid w:val="005A4082"/>
    <w:rsid w:val="005A4549"/>
    <w:rsid w:val="005A499B"/>
    <w:rsid w:val="005A50EE"/>
    <w:rsid w:val="005A514A"/>
    <w:rsid w:val="005A53F5"/>
    <w:rsid w:val="005A5895"/>
    <w:rsid w:val="005A5A7F"/>
    <w:rsid w:val="005A5B24"/>
    <w:rsid w:val="005A5BF2"/>
    <w:rsid w:val="005A630B"/>
    <w:rsid w:val="005A65CB"/>
    <w:rsid w:val="005A6CED"/>
    <w:rsid w:val="005A6D40"/>
    <w:rsid w:val="005A71F5"/>
    <w:rsid w:val="005A738A"/>
    <w:rsid w:val="005A759D"/>
    <w:rsid w:val="005A7648"/>
    <w:rsid w:val="005B0624"/>
    <w:rsid w:val="005B0DFD"/>
    <w:rsid w:val="005B0E99"/>
    <w:rsid w:val="005B16A4"/>
    <w:rsid w:val="005B1BC1"/>
    <w:rsid w:val="005B1D3F"/>
    <w:rsid w:val="005B1DD2"/>
    <w:rsid w:val="005B27EA"/>
    <w:rsid w:val="005B28CF"/>
    <w:rsid w:val="005B351C"/>
    <w:rsid w:val="005B3833"/>
    <w:rsid w:val="005B422F"/>
    <w:rsid w:val="005B4445"/>
    <w:rsid w:val="005B464D"/>
    <w:rsid w:val="005B4B3C"/>
    <w:rsid w:val="005B5114"/>
    <w:rsid w:val="005B51F9"/>
    <w:rsid w:val="005B58B9"/>
    <w:rsid w:val="005B5AB9"/>
    <w:rsid w:val="005B6048"/>
    <w:rsid w:val="005B66C6"/>
    <w:rsid w:val="005B6A62"/>
    <w:rsid w:val="005B6FCB"/>
    <w:rsid w:val="005B743B"/>
    <w:rsid w:val="005B7654"/>
    <w:rsid w:val="005B7CB6"/>
    <w:rsid w:val="005C0126"/>
    <w:rsid w:val="005C0323"/>
    <w:rsid w:val="005C03A4"/>
    <w:rsid w:val="005C04BD"/>
    <w:rsid w:val="005C04F1"/>
    <w:rsid w:val="005C0AD9"/>
    <w:rsid w:val="005C0E97"/>
    <w:rsid w:val="005C1C02"/>
    <w:rsid w:val="005C1E9A"/>
    <w:rsid w:val="005C226A"/>
    <w:rsid w:val="005C26C1"/>
    <w:rsid w:val="005C291F"/>
    <w:rsid w:val="005C2B69"/>
    <w:rsid w:val="005C31AE"/>
    <w:rsid w:val="005C31EE"/>
    <w:rsid w:val="005C333A"/>
    <w:rsid w:val="005C48D8"/>
    <w:rsid w:val="005C49A2"/>
    <w:rsid w:val="005C49A3"/>
    <w:rsid w:val="005C4F30"/>
    <w:rsid w:val="005C517A"/>
    <w:rsid w:val="005C566D"/>
    <w:rsid w:val="005C5F7C"/>
    <w:rsid w:val="005C60AF"/>
    <w:rsid w:val="005C61E6"/>
    <w:rsid w:val="005C6879"/>
    <w:rsid w:val="005C6B7A"/>
    <w:rsid w:val="005C7624"/>
    <w:rsid w:val="005C7950"/>
    <w:rsid w:val="005C7DF5"/>
    <w:rsid w:val="005C7ED1"/>
    <w:rsid w:val="005D047F"/>
    <w:rsid w:val="005D053A"/>
    <w:rsid w:val="005D0721"/>
    <w:rsid w:val="005D0984"/>
    <w:rsid w:val="005D1220"/>
    <w:rsid w:val="005D140E"/>
    <w:rsid w:val="005D19AC"/>
    <w:rsid w:val="005D1BAC"/>
    <w:rsid w:val="005D1C75"/>
    <w:rsid w:val="005D236A"/>
    <w:rsid w:val="005D2E39"/>
    <w:rsid w:val="005D32F6"/>
    <w:rsid w:val="005D36F5"/>
    <w:rsid w:val="005D4A2D"/>
    <w:rsid w:val="005D4EF3"/>
    <w:rsid w:val="005D53B3"/>
    <w:rsid w:val="005D54D0"/>
    <w:rsid w:val="005D5AB9"/>
    <w:rsid w:val="005D5BD1"/>
    <w:rsid w:val="005D5C4D"/>
    <w:rsid w:val="005D6085"/>
    <w:rsid w:val="005D623A"/>
    <w:rsid w:val="005D665A"/>
    <w:rsid w:val="005D685D"/>
    <w:rsid w:val="005D73CA"/>
    <w:rsid w:val="005D796F"/>
    <w:rsid w:val="005D7AEC"/>
    <w:rsid w:val="005D7FAF"/>
    <w:rsid w:val="005E0792"/>
    <w:rsid w:val="005E1B26"/>
    <w:rsid w:val="005E1D9E"/>
    <w:rsid w:val="005E2843"/>
    <w:rsid w:val="005E29A0"/>
    <w:rsid w:val="005E3295"/>
    <w:rsid w:val="005E389D"/>
    <w:rsid w:val="005E3916"/>
    <w:rsid w:val="005E3B0A"/>
    <w:rsid w:val="005E479A"/>
    <w:rsid w:val="005E47A0"/>
    <w:rsid w:val="005E4915"/>
    <w:rsid w:val="005E4A9B"/>
    <w:rsid w:val="005E522B"/>
    <w:rsid w:val="005E5615"/>
    <w:rsid w:val="005E57CE"/>
    <w:rsid w:val="005E5826"/>
    <w:rsid w:val="005E5D32"/>
    <w:rsid w:val="005E735F"/>
    <w:rsid w:val="005E7403"/>
    <w:rsid w:val="005F0182"/>
    <w:rsid w:val="005F0408"/>
    <w:rsid w:val="005F0D28"/>
    <w:rsid w:val="005F2CA4"/>
    <w:rsid w:val="005F2CB1"/>
    <w:rsid w:val="005F2CDD"/>
    <w:rsid w:val="005F31DD"/>
    <w:rsid w:val="005F34C2"/>
    <w:rsid w:val="005F3755"/>
    <w:rsid w:val="005F3E63"/>
    <w:rsid w:val="005F3EE7"/>
    <w:rsid w:val="005F4599"/>
    <w:rsid w:val="005F5962"/>
    <w:rsid w:val="005F5DC6"/>
    <w:rsid w:val="005F60C3"/>
    <w:rsid w:val="005F60DA"/>
    <w:rsid w:val="005F615A"/>
    <w:rsid w:val="005F69CE"/>
    <w:rsid w:val="005F6EB7"/>
    <w:rsid w:val="005F6F3D"/>
    <w:rsid w:val="005F7AAC"/>
    <w:rsid w:val="005F7CE0"/>
    <w:rsid w:val="00600168"/>
    <w:rsid w:val="00600BD3"/>
    <w:rsid w:val="00601121"/>
    <w:rsid w:val="00601787"/>
    <w:rsid w:val="00601B91"/>
    <w:rsid w:val="00601C26"/>
    <w:rsid w:val="00601CA4"/>
    <w:rsid w:val="0060281A"/>
    <w:rsid w:val="00602A30"/>
    <w:rsid w:val="00603BB3"/>
    <w:rsid w:val="00603EEF"/>
    <w:rsid w:val="0060452B"/>
    <w:rsid w:val="00604666"/>
    <w:rsid w:val="006046F9"/>
    <w:rsid w:val="00604809"/>
    <w:rsid w:val="00604DFA"/>
    <w:rsid w:val="0060543B"/>
    <w:rsid w:val="00605841"/>
    <w:rsid w:val="00605A8D"/>
    <w:rsid w:val="00605C26"/>
    <w:rsid w:val="00606360"/>
    <w:rsid w:val="0060637B"/>
    <w:rsid w:val="0060656D"/>
    <w:rsid w:val="00606634"/>
    <w:rsid w:val="00606A83"/>
    <w:rsid w:val="00607272"/>
    <w:rsid w:val="0060729E"/>
    <w:rsid w:val="00607354"/>
    <w:rsid w:val="006100B7"/>
    <w:rsid w:val="00610413"/>
    <w:rsid w:val="006105DC"/>
    <w:rsid w:val="00610907"/>
    <w:rsid w:val="00611234"/>
    <w:rsid w:val="00611760"/>
    <w:rsid w:val="0061265B"/>
    <w:rsid w:val="00612681"/>
    <w:rsid w:val="00612A2B"/>
    <w:rsid w:val="00612BF6"/>
    <w:rsid w:val="00612DFE"/>
    <w:rsid w:val="006132CC"/>
    <w:rsid w:val="00613814"/>
    <w:rsid w:val="00613832"/>
    <w:rsid w:val="00613A6C"/>
    <w:rsid w:val="00613ED4"/>
    <w:rsid w:val="0061479B"/>
    <w:rsid w:val="00614C1E"/>
    <w:rsid w:val="006150F6"/>
    <w:rsid w:val="00615530"/>
    <w:rsid w:val="0061602B"/>
    <w:rsid w:val="0061663E"/>
    <w:rsid w:val="00616C48"/>
    <w:rsid w:val="00616CBE"/>
    <w:rsid w:val="006170BF"/>
    <w:rsid w:val="006173D7"/>
    <w:rsid w:val="00617F15"/>
    <w:rsid w:val="00620C10"/>
    <w:rsid w:val="00620C8A"/>
    <w:rsid w:val="00621CA7"/>
    <w:rsid w:val="00622149"/>
    <w:rsid w:val="006221DD"/>
    <w:rsid w:val="006228B5"/>
    <w:rsid w:val="00622AE4"/>
    <w:rsid w:val="00622D05"/>
    <w:rsid w:val="00622E7E"/>
    <w:rsid w:val="0062344D"/>
    <w:rsid w:val="00623D21"/>
    <w:rsid w:val="006241F5"/>
    <w:rsid w:val="006243D7"/>
    <w:rsid w:val="006249E2"/>
    <w:rsid w:val="00624B0B"/>
    <w:rsid w:val="00625080"/>
    <w:rsid w:val="006250B9"/>
    <w:rsid w:val="006255F9"/>
    <w:rsid w:val="00625E54"/>
    <w:rsid w:val="00626006"/>
    <w:rsid w:val="00626123"/>
    <w:rsid w:val="006263FA"/>
    <w:rsid w:val="006269DF"/>
    <w:rsid w:val="00626A3B"/>
    <w:rsid w:val="00626E73"/>
    <w:rsid w:val="00627B87"/>
    <w:rsid w:val="00627DBA"/>
    <w:rsid w:val="00630848"/>
    <w:rsid w:val="00630A26"/>
    <w:rsid w:val="00630A95"/>
    <w:rsid w:val="00630E73"/>
    <w:rsid w:val="006311A9"/>
    <w:rsid w:val="00631448"/>
    <w:rsid w:val="0063203E"/>
    <w:rsid w:val="00632043"/>
    <w:rsid w:val="00632497"/>
    <w:rsid w:val="006326AA"/>
    <w:rsid w:val="006335D8"/>
    <w:rsid w:val="00634E4F"/>
    <w:rsid w:val="00634F8B"/>
    <w:rsid w:val="0063525F"/>
    <w:rsid w:val="0063536B"/>
    <w:rsid w:val="00635C77"/>
    <w:rsid w:val="0063647C"/>
    <w:rsid w:val="006369BD"/>
    <w:rsid w:val="00637136"/>
    <w:rsid w:val="00637449"/>
    <w:rsid w:val="00637A34"/>
    <w:rsid w:val="0064077E"/>
    <w:rsid w:val="00640A5D"/>
    <w:rsid w:val="00640EE3"/>
    <w:rsid w:val="00641B05"/>
    <w:rsid w:val="00642275"/>
    <w:rsid w:val="006423C9"/>
    <w:rsid w:val="006426E2"/>
    <w:rsid w:val="00643241"/>
    <w:rsid w:val="0064330A"/>
    <w:rsid w:val="006439C9"/>
    <w:rsid w:val="00643D1E"/>
    <w:rsid w:val="00643D9A"/>
    <w:rsid w:val="00644111"/>
    <w:rsid w:val="006444E4"/>
    <w:rsid w:val="006449B9"/>
    <w:rsid w:val="00644DCC"/>
    <w:rsid w:val="00644E69"/>
    <w:rsid w:val="00645060"/>
    <w:rsid w:val="00645402"/>
    <w:rsid w:val="006456AA"/>
    <w:rsid w:val="00645840"/>
    <w:rsid w:val="00645A03"/>
    <w:rsid w:val="00645CF0"/>
    <w:rsid w:val="00645EAF"/>
    <w:rsid w:val="00646128"/>
    <w:rsid w:val="006469EA"/>
    <w:rsid w:val="00647137"/>
    <w:rsid w:val="00647414"/>
    <w:rsid w:val="006475D5"/>
    <w:rsid w:val="006476B1"/>
    <w:rsid w:val="00647E41"/>
    <w:rsid w:val="006503BD"/>
    <w:rsid w:val="00650D61"/>
    <w:rsid w:val="00651139"/>
    <w:rsid w:val="006525C3"/>
    <w:rsid w:val="00652C38"/>
    <w:rsid w:val="00652C61"/>
    <w:rsid w:val="00652D74"/>
    <w:rsid w:val="006537C4"/>
    <w:rsid w:val="006539B0"/>
    <w:rsid w:val="00653A71"/>
    <w:rsid w:val="00654285"/>
    <w:rsid w:val="00654C72"/>
    <w:rsid w:val="006556B3"/>
    <w:rsid w:val="00655858"/>
    <w:rsid w:val="00655B76"/>
    <w:rsid w:val="00655D0D"/>
    <w:rsid w:val="00656403"/>
    <w:rsid w:val="006564CB"/>
    <w:rsid w:val="00656BFD"/>
    <w:rsid w:val="00657204"/>
    <w:rsid w:val="0065742A"/>
    <w:rsid w:val="00657589"/>
    <w:rsid w:val="006577E9"/>
    <w:rsid w:val="00657893"/>
    <w:rsid w:val="00657ADD"/>
    <w:rsid w:val="00657F76"/>
    <w:rsid w:val="006603F0"/>
    <w:rsid w:val="0066054D"/>
    <w:rsid w:val="00660C18"/>
    <w:rsid w:val="00660C60"/>
    <w:rsid w:val="00661308"/>
    <w:rsid w:val="0066156C"/>
    <w:rsid w:val="006616A2"/>
    <w:rsid w:val="00662FD2"/>
    <w:rsid w:val="006631C5"/>
    <w:rsid w:val="00663211"/>
    <w:rsid w:val="006635BE"/>
    <w:rsid w:val="006637E8"/>
    <w:rsid w:val="00664637"/>
    <w:rsid w:val="00664B7D"/>
    <w:rsid w:val="006655CF"/>
    <w:rsid w:val="00665DA3"/>
    <w:rsid w:val="00666EDE"/>
    <w:rsid w:val="0066721D"/>
    <w:rsid w:val="00667BE9"/>
    <w:rsid w:val="006705DB"/>
    <w:rsid w:val="006705DD"/>
    <w:rsid w:val="0067106C"/>
    <w:rsid w:val="006716DB"/>
    <w:rsid w:val="006719D3"/>
    <w:rsid w:val="00671A21"/>
    <w:rsid w:val="00672789"/>
    <w:rsid w:val="00672B8D"/>
    <w:rsid w:val="00672EF7"/>
    <w:rsid w:val="00673348"/>
    <w:rsid w:val="006738BD"/>
    <w:rsid w:val="00674332"/>
    <w:rsid w:val="006748FE"/>
    <w:rsid w:val="00675595"/>
    <w:rsid w:val="00675CC5"/>
    <w:rsid w:val="00675E6E"/>
    <w:rsid w:val="00677732"/>
    <w:rsid w:val="006778D8"/>
    <w:rsid w:val="00677D0E"/>
    <w:rsid w:val="00677E2C"/>
    <w:rsid w:val="00680718"/>
    <w:rsid w:val="0068093C"/>
    <w:rsid w:val="00681C8B"/>
    <w:rsid w:val="00681D8E"/>
    <w:rsid w:val="00681DF3"/>
    <w:rsid w:val="00682DE1"/>
    <w:rsid w:val="00683717"/>
    <w:rsid w:val="006838FE"/>
    <w:rsid w:val="00683AF6"/>
    <w:rsid w:val="00684672"/>
    <w:rsid w:val="00684B0C"/>
    <w:rsid w:val="00684B91"/>
    <w:rsid w:val="00684BD4"/>
    <w:rsid w:val="00684F07"/>
    <w:rsid w:val="00685163"/>
    <w:rsid w:val="00685263"/>
    <w:rsid w:val="0068597E"/>
    <w:rsid w:val="00685B97"/>
    <w:rsid w:val="00686030"/>
    <w:rsid w:val="00686679"/>
    <w:rsid w:val="00686A14"/>
    <w:rsid w:val="0068747D"/>
    <w:rsid w:val="00691641"/>
    <w:rsid w:val="0069175C"/>
    <w:rsid w:val="00691C68"/>
    <w:rsid w:val="006927F6"/>
    <w:rsid w:val="006929EF"/>
    <w:rsid w:val="00693045"/>
    <w:rsid w:val="00693180"/>
    <w:rsid w:val="006932F2"/>
    <w:rsid w:val="006937DD"/>
    <w:rsid w:val="00693CF1"/>
    <w:rsid w:val="00693DE7"/>
    <w:rsid w:val="0069454D"/>
    <w:rsid w:val="006946DF"/>
    <w:rsid w:val="00695051"/>
    <w:rsid w:val="0069513F"/>
    <w:rsid w:val="0069530C"/>
    <w:rsid w:val="0069561B"/>
    <w:rsid w:val="00695F09"/>
    <w:rsid w:val="006967E4"/>
    <w:rsid w:val="00696B70"/>
    <w:rsid w:val="00696E50"/>
    <w:rsid w:val="006976F0"/>
    <w:rsid w:val="0069779D"/>
    <w:rsid w:val="00697846"/>
    <w:rsid w:val="0069787F"/>
    <w:rsid w:val="00697DF6"/>
    <w:rsid w:val="006A01D5"/>
    <w:rsid w:val="006A01EB"/>
    <w:rsid w:val="006A081D"/>
    <w:rsid w:val="006A0986"/>
    <w:rsid w:val="006A09F4"/>
    <w:rsid w:val="006A104E"/>
    <w:rsid w:val="006A136E"/>
    <w:rsid w:val="006A21D0"/>
    <w:rsid w:val="006A2B79"/>
    <w:rsid w:val="006A2FB9"/>
    <w:rsid w:val="006A3073"/>
    <w:rsid w:val="006A324C"/>
    <w:rsid w:val="006A3509"/>
    <w:rsid w:val="006A4185"/>
    <w:rsid w:val="006A487E"/>
    <w:rsid w:val="006A620D"/>
    <w:rsid w:val="006A6D57"/>
    <w:rsid w:val="006A7011"/>
    <w:rsid w:val="006A74C0"/>
    <w:rsid w:val="006A7711"/>
    <w:rsid w:val="006A7792"/>
    <w:rsid w:val="006B0232"/>
    <w:rsid w:val="006B04A4"/>
    <w:rsid w:val="006B1227"/>
    <w:rsid w:val="006B195B"/>
    <w:rsid w:val="006B198F"/>
    <w:rsid w:val="006B1D6F"/>
    <w:rsid w:val="006B1DC2"/>
    <w:rsid w:val="006B249F"/>
    <w:rsid w:val="006B281E"/>
    <w:rsid w:val="006B2B84"/>
    <w:rsid w:val="006B386C"/>
    <w:rsid w:val="006B40FE"/>
    <w:rsid w:val="006B4386"/>
    <w:rsid w:val="006B467E"/>
    <w:rsid w:val="006B5686"/>
    <w:rsid w:val="006B5F8B"/>
    <w:rsid w:val="006B643A"/>
    <w:rsid w:val="006B7143"/>
    <w:rsid w:val="006B74A4"/>
    <w:rsid w:val="006B7BB6"/>
    <w:rsid w:val="006C0DF5"/>
    <w:rsid w:val="006C0F43"/>
    <w:rsid w:val="006C1DA1"/>
    <w:rsid w:val="006C20BA"/>
    <w:rsid w:val="006C22E7"/>
    <w:rsid w:val="006C2751"/>
    <w:rsid w:val="006C294E"/>
    <w:rsid w:val="006C354F"/>
    <w:rsid w:val="006C3567"/>
    <w:rsid w:val="006C3818"/>
    <w:rsid w:val="006C3E48"/>
    <w:rsid w:val="006C407F"/>
    <w:rsid w:val="006C4102"/>
    <w:rsid w:val="006C4FEF"/>
    <w:rsid w:val="006C5340"/>
    <w:rsid w:val="006C5827"/>
    <w:rsid w:val="006C592E"/>
    <w:rsid w:val="006C5BC8"/>
    <w:rsid w:val="006C5F25"/>
    <w:rsid w:val="006C62DB"/>
    <w:rsid w:val="006C6A0E"/>
    <w:rsid w:val="006C6A8D"/>
    <w:rsid w:val="006C6F8E"/>
    <w:rsid w:val="006C6FBE"/>
    <w:rsid w:val="006C769E"/>
    <w:rsid w:val="006D05E1"/>
    <w:rsid w:val="006D0C3A"/>
    <w:rsid w:val="006D108C"/>
    <w:rsid w:val="006D13A4"/>
    <w:rsid w:val="006D1BC6"/>
    <w:rsid w:val="006D20DE"/>
    <w:rsid w:val="006D21F5"/>
    <w:rsid w:val="006D2965"/>
    <w:rsid w:val="006D297D"/>
    <w:rsid w:val="006D29DC"/>
    <w:rsid w:val="006D346B"/>
    <w:rsid w:val="006D3A53"/>
    <w:rsid w:val="006D3A61"/>
    <w:rsid w:val="006D3E4B"/>
    <w:rsid w:val="006D4BD5"/>
    <w:rsid w:val="006D4D58"/>
    <w:rsid w:val="006D530D"/>
    <w:rsid w:val="006D544E"/>
    <w:rsid w:val="006D5660"/>
    <w:rsid w:val="006D584D"/>
    <w:rsid w:val="006D5D96"/>
    <w:rsid w:val="006D6889"/>
    <w:rsid w:val="006D6C34"/>
    <w:rsid w:val="006D6D89"/>
    <w:rsid w:val="006D7385"/>
    <w:rsid w:val="006D7513"/>
    <w:rsid w:val="006D7A49"/>
    <w:rsid w:val="006D7C40"/>
    <w:rsid w:val="006E0639"/>
    <w:rsid w:val="006E09CF"/>
    <w:rsid w:val="006E0AB7"/>
    <w:rsid w:val="006E0F15"/>
    <w:rsid w:val="006E10A1"/>
    <w:rsid w:val="006E1989"/>
    <w:rsid w:val="006E1C9A"/>
    <w:rsid w:val="006E1D7B"/>
    <w:rsid w:val="006E2165"/>
    <w:rsid w:val="006E34A1"/>
    <w:rsid w:val="006E37DB"/>
    <w:rsid w:val="006E3800"/>
    <w:rsid w:val="006E3CD3"/>
    <w:rsid w:val="006E3EF0"/>
    <w:rsid w:val="006E3EF1"/>
    <w:rsid w:val="006E453F"/>
    <w:rsid w:val="006E45E3"/>
    <w:rsid w:val="006E4BAC"/>
    <w:rsid w:val="006E4BDA"/>
    <w:rsid w:val="006E4D9A"/>
    <w:rsid w:val="006E4EF0"/>
    <w:rsid w:val="006E5CEA"/>
    <w:rsid w:val="006E6091"/>
    <w:rsid w:val="006E6683"/>
    <w:rsid w:val="006E6C67"/>
    <w:rsid w:val="006E6DDF"/>
    <w:rsid w:val="006E78BA"/>
    <w:rsid w:val="006E79F0"/>
    <w:rsid w:val="006E7B68"/>
    <w:rsid w:val="006E7EEE"/>
    <w:rsid w:val="006F0075"/>
    <w:rsid w:val="006F07F3"/>
    <w:rsid w:val="006F090C"/>
    <w:rsid w:val="006F093A"/>
    <w:rsid w:val="006F14D0"/>
    <w:rsid w:val="006F185F"/>
    <w:rsid w:val="006F237E"/>
    <w:rsid w:val="006F2A25"/>
    <w:rsid w:val="006F2A72"/>
    <w:rsid w:val="006F2D46"/>
    <w:rsid w:val="006F2D7B"/>
    <w:rsid w:val="006F2DA6"/>
    <w:rsid w:val="006F33BF"/>
    <w:rsid w:val="006F40E8"/>
    <w:rsid w:val="006F431B"/>
    <w:rsid w:val="006F43D4"/>
    <w:rsid w:val="006F46A2"/>
    <w:rsid w:val="006F4CBB"/>
    <w:rsid w:val="006F4D52"/>
    <w:rsid w:val="006F59EF"/>
    <w:rsid w:val="006F5BB9"/>
    <w:rsid w:val="006F6170"/>
    <w:rsid w:val="006F647D"/>
    <w:rsid w:val="006F653A"/>
    <w:rsid w:val="006F6DFA"/>
    <w:rsid w:val="006F6E85"/>
    <w:rsid w:val="006F70F8"/>
    <w:rsid w:val="006F7303"/>
    <w:rsid w:val="006F786B"/>
    <w:rsid w:val="0070076F"/>
    <w:rsid w:val="0070091B"/>
    <w:rsid w:val="00700A02"/>
    <w:rsid w:val="00700AC2"/>
    <w:rsid w:val="00700BC4"/>
    <w:rsid w:val="00700E68"/>
    <w:rsid w:val="00700F9F"/>
    <w:rsid w:val="0070134A"/>
    <w:rsid w:val="007017DF"/>
    <w:rsid w:val="00701D6B"/>
    <w:rsid w:val="00701D71"/>
    <w:rsid w:val="00701FE7"/>
    <w:rsid w:val="007024EF"/>
    <w:rsid w:val="00702E59"/>
    <w:rsid w:val="00703242"/>
    <w:rsid w:val="00703528"/>
    <w:rsid w:val="00703992"/>
    <w:rsid w:val="00703DE6"/>
    <w:rsid w:val="00703EAA"/>
    <w:rsid w:val="00704098"/>
    <w:rsid w:val="00704586"/>
    <w:rsid w:val="007048B0"/>
    <w:rsid w:val="00704984"/>
    <w:rsid w:val="00704BC6"/>
    <w:rsid w:val="00704F00"/>
    <w:rsid w:val="0070618F"/>
    <w:rsid w:val="0070658A"/>
    <w:rsid w:val="00706D5D"/>
    <w:rsid w:val="0070715C"/>
    <w:rsid w:val="007072DA"/>
    <w:rsid w:val="0070768A"/>
    <w:rsid w:val="00707ED0"/>
    <w:rsid w:val="00710288"/>
    <w:rsid w:val="007102FF"/>
    <w:rsid w:val="0071034F"/>
    <w:rsid w:val="007108CC"/>
    <w:rsid w:val="00710F41"/>
    <w:rsid w:val="0071111A"/>
    <w:rsid w:val="00711582"/>
    <w:rsid w:val="007117E2"/>
    <w:rsid w:val="0071190D"/>
    <w:rsid w:val="00712813"/>
    <w:rsid w:val="00712CBB"/>
    <w:rsid w:val="0071309E"/>
    <w:rsid w:val="0071377A"/>
    <w:rsid w:val="00713DFA"/>
    <w:rsid w:val="00714586"/>
    <w:rsid w:val="00714644"/>
    <w:rsid w:val="007155EF"/>
    <w:rsid w:val="0071590A"/>
    <w:rsid w:val="00715DF4"/>
    <w:rsid w:val="00716545"/>
    <w:rsid w:val="00716A2D"/>
    <w:rsid w:val="00716C85"/>
    <w:rsid w:val="00716D31"/>
    <w:rsid w:val="007173BB"/>
    <w:rsid w:val="0071756B"/>
    <w:rsid w:val="00720928"/>
    <w:rsid w:val="00720D2D"/>
    <w:rsid w:val="00721492"/>
    <w:rsid w:val="007214CF"/>
    <w:rsid w:val="007216C2"/>
    <w:rsid w:val="007217D7"/>
    <w:rsid w:val="00721F3D"/>
    <w:rsid w:val="00721F5D"/>
    <w:rsid w:val="007221F6"/>
    <w:rsid w:val="00722A8F"/>
    <w:rsid w:val="007232A7"/>
    <w:rsid w:val="007238F3"/>
    <w:rsid w:val="00723B5A"/>
    <w:rsid w:val="00723CB6"/>
    <w:rsid w:val="007244F0"/>
    <w:rsid w:val="0072481B"/>
    <w:rsid w:val="00724A67"/>
    <w:rsid w:val="00724C32"/>
    <w:rsid w:val="00724CA0"/>
    <w:rsid w:val="00724F51"/>
    <w:rsid w:val="00724FB7"/>
    <w:rsid w:val="00725548"/>
    <w:rsid w:val="007259B6"/>
    <w:rsid w:val="007260EE"/>
    <w:rsid w:val="007268F9"/>
    <w:rsid w:val="00727190"/>
    <w:rsid w:val="007273BB"/>
    <w:rsid w:val="00727895"/>
    <w:rsid w:val="00727C30"/>
    <w:rsid w:val="007302E2"/>
    <w:rsid w:val="00730519"/>
    <w:rsid w:val="00730581"/>
    <w:rsid w:val="007305C9"/>
    <w:rsid w:val="007307C2"/>
    <w:rsid w:val="0073116C"/>
    <w:rsid w:val="0073144C"/>
    <w:rsid w:val="007315D8"/>
    <w:rsid w:val="007317B2"/>
    <w:rsid w:val="007318B9"/>
    <w:rsid w:val="007320E6"/>
    <w:rsid w:val="00732809"/>
    <w:rsid w:val="00732AE3"/>
    <w:rsid w:val="00732B00"/>
    <w:rsid w:val="00732B8E"/>
    <w:rsid w:val="00732B99"/>
    <w:rsid w:val="007339BC"/>
    <w:rsid w:val="00733C11"/>
    <w:rsid w:val="00733C4A"/>
    <w:rsid w:val="00734412"/>
    <w:rsid w:val="00734C72"/>
    <w:rsid w:val="00735120"/>
    <w:rsid w:val="007354CC"/>
    <w:rsid w:val="0073621C"/>
    <w:rsid w:val="00736944"/>
    <w:rsid w:val="00736983"/>
    <w:rsid w:val="00737740"/>
    <w:rsid w:val="00737928"/>
    <w:rsid w:val="0073794B"/>
    <w:rsid w:val="00737A3E"/>
    <w:rsid w:val="00737EEA"/>
    <w:rsid w:val="00737FC0"/>
    <w:rsid w:val="00740BA9"/>
    <w:rsid w:val="00741937"/>
    <w:rsid w:val="00741BB6"/>
    <w:rsid w:val="00741F80"/>
    <w:rsid w:val="00741FFF"/>
    <w:rsid w:val="007428DC"/>
    <w:rsid w:val="00742CB9"/>
    <w:rsid w:val="0074315E"/>
    <w:rsid w:val="007431A1"/>
    <w:rsid w:val="007433E1"/>
    <w:rsid w:val="007438D9"/>
    <w:rsid w:val="0074396F"/>
    <w:rsid w:val="00743A50"/>
    <w:rsid w:val="0074424A"/>
    <w:rsid w:val="007444A8"/>
    <w:rsid w:val="007448B1"/>
    <w:rsid w:val="0074564D"/>
    <w:rsid w:val="0074567A"/>
    <w:rsid w:val="007456C4"/>
    <w:rsid w:val="00745CA7"/>
    <w:rsid w:val="00745FD7"/>
    <w:rsid w:val="0074632B"/>
    <w:rsid w:val="00746C9C"/>
    <w:rsid w:val="00746E7C"/>
    <w:rsid w:val="0074773F"/>
    <w:rsid w:val="00747DAE"/>
    <w:rsid w:val="00747E93"/>
    <w:rsid w:val="00750037"/>
    <w:rsid w:val="00750807"/>
    <w:rsid w:val="00750828"/>
    <w:rsid w:val="00750E05"/>
    <w:rsid w:val="00751BE5"/>
    <w:rsid w:val="0075242E"/>
    <w:rsid w:val="0075259E"/>
    <w:rsid w:val="00752AB4"/>
    <w:rsid w:val="00752BF6"/>
    <w:rsid w:val="007534A0"/>
    <w:rsid w:val="007538D6"/>
    <w:rsid w:val="00754885"/>
    <w:rsid w:val="00754DF2"/>
    <w:rsid w:val="00755811"/>
    <w:rsid w:val="00755BB4"/>
    <w:rsid w:val="00755D8D"/>
    <w:rsid w:val="00755E5B"/>
    <w:rsid w:val="00756D1D"/>
    <w:rsid w:val="007575AB"/>
    <w:rsid w:val="00757819"/>
    <w:rsid w:val="00757852"/>
    <w:rsid w:val="00757C7F"/>
    <w:rsid w:val="007601A5"/>
    <w:rsid w:val="0076022F"/>
    <w:rsid w:val="00760363"/>
    <w:rsid w:val="00760665"/>
    <w:rsid w:val="00760AAC"/>
    <w:rsid w:val="0076134C"/>
    <w:rsid w:val="0076136A"/>
    <w:rsid w:val="00761487"/>
    <w:rsid w:val="007617C5"/>
    <w:rsid w:val="00761C00"/>
    <w:rsid w:val="00761C8A"/>
    <w:rsid w:val="007626E9"/>
    <w:rsid w:val="00762812"/>
    <w:rsid w:val="00762B8D"/>
    <w:rsid w:val="00762B98"/>
    <w:rsid w:val="00762EB3"/>
    <w:rsid w:val="007633F0"/>
    <w:rsid w:val="00763488"/>
    <w:rsid w:val="0076394E"/>
    <w:rsid w:val="00763A31"/>
    <w:rsid w:val="00763B74"/>
    <w:rsid w:val="00763B81"/>
    <w:rsid w:val="00763CCF"/>
    <w:rsid w:val="0076478F"/>
    <w:rsid w:val="00764841"/>
    <w:rsid w:val="007649E0"/>
    <w:rsid w:val="00764E09"/>
    <w:rsid w:val="007667CB"/>
    <w:rsid w:val="00766BF7"/>
    <w:rsid w:val="0077013D"/>
    <w:rsid w:val="00770149"/>
    <w:rsid w:val="0077031A"/>
    <w:rsid w:val="007703E1"/>
    <w:rsid w:val="0077046A"/>
    <w:rsid w:val="0077081D"/>
    <w:rsid w:val="00770AA2"/>
    <w:rsid w:val="00770ABC"/>
    <w:rsid w:val="00770E15"/>
    <w:rsid w:val="0077173A"/>
    <w:rsid w:val="0077192E"/>
    <w:rsid w:val="00772188"/>
    <w:rsid w:val="00772726"/>
    <w:rsid w:val="007729CE"/>
    <w:rsid w:val="007733D3"/>
    <w:rsid w:val="007738FD"/>
    <w:rsid w:val="00773C1E"/>
    <w:rsid w:val="00773D62"/>
    <w:rsid w:val="007744DA"/>
    <w:rsid w:val="00774503"/>
    <w:rsid w:val="007748A0"/>
    <w:rsid w:val="0077496D"/>
    <w:rsid w:val="00774B77"/>
    <w:rsid w:val="007752FC"/>
    <w:rsid w:val="0077534A"/>
    <w:rsid w:val="00775DB5"/>
    <w:rsid w:val="0077653A"/>
    <w:rsid w:val="00776739"/>
    <w:rsid w:val="00776B99"/>
    <w:rsid w:val="007771AB"/>
    <w:rsid w:val="007773AC"/>
    <w:rsid w:val="00777769"/>
    <w:rsid w:val="007778D2"/>
    <w:rsid w:val="00777B21"/>
    <w:rsid w:val="00777F08"/>
    <w:rsid w:val="00780219"/>
    <w:rsid w:val="00780504"/>
    <w:rsid w:val="00780567"/>
    <w:rsid w:val="00780D28"/>
    <w:rsid w:val="0078163D"/>
    <w:rsid w:val="00781D00"/>
    <w:rsid w:val="00782222"/>
    <w:rsid w:val="0078235E"/>
    <w:rsid w:val="007827F6"/>
    <w:rsid w:val="00782B39"/>
    <w:rsid w:val="00783C6D"/>
    <w:rsid w:val="00783DEA"/>
    <w:rsid w:val="00783F6C"/>
    <w:rsid w:val="00784744"/>
    <w:rsid w:val="00784974"/>
    <w:rsid w:val="00784AC4"/>
    <w:rsid w:val="007857CA"/>
    <w:rsid w:val="00785C1B"/>
    <w:rsid w:val="007862A3"/>
    <w:rsid w:val="00786590"/>
    <w:rsid w:val="00786B52"/>
    <w:rsid w:val="0078702E"/>
    <w:rsid w:val="00787305"/>
    <w:rsid w:val="0078747A"/>
    <w:rsid w:val="0078795B"/>
    <w:rsid w:val="00787AC1"/>
    <w:rsid w:val="00790342"/>
    <w:rsid w:val="00790CA5"/>
    <w:rsid w:val="00790E65"/>
    <w:rsid w:val="00791776"/>
    <w:rsid w:val="00791A91"/>
    <w:rsid w:val="00792269"/>
    <w:rsid w:val="007922C0"/>
    <w:rsid w:val="007923DC"/>
    <w:rsid w:val="00792627"/>
    <w:rsid w:val="0079283E"/>
    <w:rsid w:val="00792909"/>
    <w:rsid w:val="00793629"/>
    <w:rsid w:val="00793948"/>
    <w:rsid w:val="00793DED"/>
    <w:rsid w:val="0079412C"/>
    <w:rsid w:val="00794968"/>
    <w:rsid w:val="00794C70"/>
    <w:rsid w:val="00794E0F"/>
    <w:rsid w:val="00794E55"/>
    <w:rsid w:val="007950C6"/>
    <w:rsid w:val="00795226"/>
    <w:rsid w:val="0079573B"/>
    <w:rsid w:val="00795946"/>
    <w:rsid w:val="00795A8E"/>
    <w:rsid w:val="0079605E"/>
    <w:rsid w:val="007974ED"/>
    <w:rsid w:val="0079792E"/>
    <w:rsid w:val="00797C0D"/>
    <w:rsid w:val="00797C55"/>
    <w:rsid w:val="007A010E"/>
    <w:rsid w:val="007A01F2"/>
    <w:rsid w:val="007A05D6"/>
    <w:rsid w:val="007A0645"/>
    <w:rsid w:val="007A0857"/>
    <w:rsid w:val="007A0B9B"/>
    <w:rsid w:val="007A1578"/>
    <w:rsid w:val="007A16FF"/>
    <w:rsid w:val="007A1769"/>
    <w:rsid w:val="007A1A5A"/>
    <w:rsid w:val="007A1BAF"/>
    <w:rsid w:val="007A1C71"/>
    <w:rsid w:val="007A26FA"/>
    <w:rsid w:val="007A2AF5"/>
    <w:rsid w:val="007A2D72"/>
    <w:rsid w:val="007A346D"/>
    <w:rsid w:val="007A34E4"/>
    <w:rsid w:val="007A3847"/>
    <w:rsid w:val="007A3A99"/>
    <w:rsid w:val="007A40D4"/>
    <w:rsid w:val="007A4229"/>
    <w:rsid w:val="007A4C35"/>
    <w:rsid w:val="007A4DAC"/>
    <w:rsid w:val="007A5622"/>
    <w:rsid w:val="007A627E"/>
    <w:rsid w:val="007A6361"/>
    <w:rsid w:val="007A66DD"/>
    <w:rsid w:val="007A67DB"/>
    <w:rsid w:val="007A6E43"/>
    <w:rsid w:val="007A6E46"/>
    <w:rsid w:val="007A7022"/>
    <w:rsid w:val="007A77A4"/>
    <w:rsid w:val="007A7A7B"/>
    <w:rsid w:val="007B03DA"/>
    <w:rsid w:val="007B048D"/>
    <w:rsid w:val="007B0518"/>
    <w:rsid w:val="007B07A5"/>
    <w:rsid w:val="007B09F4"/>
    <w:rsid w:val="007B0D17"/>
    <w:rsid w:val="007B1DE5"/>
    <w:rsid w:val="007B1E87"/>
    <w:rsid w:val="007B2D5A"/>
    <w:rsid w:val="007B30F5"/>
    <w:rsid w:val="007B3452"/>
    <w:rsid w:val="007B3456"/>
    <w:rsid w:val="007B3535"/>
    <w:rsid w:val="007B3EBE"/>
    <w:rsid w:val="007B431D"/>
    <w:rsid w:val="007B476B"/>
    <w:rsid w:val="007B550C"/>
    <w:rsid w:val="007B56C7"/>
    <w:rsid w:val="007B6267"/>
    <w:rsid w:val="007B6335"/>
    <w:rsid w:val="007B68F3"/>
    <w:rsid w:val="007B6C10"/>
    <w:rsid w:val="007B6CAC"/>
    <w:rsid w:val="007B72F3"/>
    <w:rsid w:val="007B75F8"/>
    <w:rsid w:val="007B7712"/>
    <w:rsid w:val="007C0DE6"/>
    <w:rsid w:val="007C12EE"/>
    <w:rsid w:val="007C15EB"/>
    <w:rsid w:val="007C1936"/>
    <w:rsid w:val="007C2A30"/>
    <w:rsid w:val="007C2B25"/>
    <w:rsid w:val="007C2CE2"/>
    <w:rsid w:val="007C2D20"/>
    <w:rsid w:val="007C3FD8"/>
    <w:rsid w:val="007C485E"/>
    <w:rsid w:val="007C58A5"/>
    <w:rsid w:val="007C5EA2"/>
    <w:rsid w:val="007C6549"/>
    <w:rsid w:val="007C6611"/>
    <w:rsid w:val="007C6668"/>
    <w:rsid w:val="007C680B"/>
    <w:rsid w:val="007C69C3"/>
    <w:rsid w:val="007C6A8F"/>
    <w:rsid w:val="007C72CC"/>
    <w:rsid w:val="007C7965"/>
    <w:rsid w:val="007C79CE"/>
    <w:rsid w:val="007C7AA5"/>
    <w:rsid w:val="007C7B86"/>
    <w:rsid w:val="007D0641"/>
    <w:rsid w:val="007D07C8"/>
    <w:rsid w:val="007D0A8F"/>
    <w:rsid w:val="007D0D91"/>
    <w:rsid w:val="007D0ED6"/>
    <w:rsid w:val="007D15E5"/>
    <w:rsid w:val="007D1C64"/>
    <w:rsid w:val="007D1D4D"/>
    <w:rsid w:val="007D1F71"/>
    <w:rsid w:val="007D211F"/>
    <w:rsid w:val="007D223C"/>
    <w:rsid w:val="007D2555"/>
    <w:rsid w:val="007D276F"/>
    <w:rsid w:val="007D34DA"/>
    <w:rsid w:val="007D43C7"/>
    <w:rsid w:val="007D4657"/>
    <w:rsid w:val="007D4C1B"/>
    <w:rsid w:val="007D4EC7"/>
    <w:rsid w:val="007D4EDD"/>
    <w:rsid w:val="007D5BCC"/>
    <w:rsid w:val="007D5FAE"/>
    <w:rsid w:val="007D638B"/>
    <w:rsid w:val="007D651B"/>
    <w:rsid w:val="007D6710"/>
    <w:rsid w:val="007D7638"/>
    <w:rsid w:val="007D7CF2"/>
    <w:rsid w:val="007E01DC"/>
    <w:rsid w:val="007E0BCF"/>
    <w:rsid w:val="007E0C90"/>
    <w:rsid w:val="007E176D"/>
    <w:rsid w:val="007E20F1"/>
    <w:rsid w:val="007E250E"/>
    <w:rsid w:val="007E2619"/>
    <w:rsid w:val="007E264A"/>
    <w:rsid w:val="007E271A"/>
    <w:rsid w:val="007E2772"/>
    <w:rsid w:val="007E35CA"/>
    <w:rsid w:val="007E3691"/>
    <w:rsid w:val="007E3F64"/>
    <w:rsid w:val="007E411B"/>
    <w:rsid w:val="007E4413"/>
    <w:rsid w:val="007E543B"/>
    <w:rsid w:val="007E5E2A"/>
    <w:rsid w:val="007E5F8E"/>
    <w:rsid w:val="007E66D1"/>
    <w:rsid w:val="007E6950"/>
    <w:rsid w:val="007E7A63"/>
    <w:rsid w:val="007E7AEC"/>
    <w:rsid w:val="007E7E3A"/>
    <w:rsid w:val="007E7EB7"/>
    <w:rsid w:val="007F0586"/>
    <w:rsid w:val="007F08A8"/>
    <w:rsid w:val="007F1000"/>
    <w:rsid w:val="007F1C27"/>
    <w:rsid w:val="007F20B1"/>
    <w:rsid w:val="007F21D6"/>
    <w:rsid w:val="007F2879"/>
    <w:rsid w:val="007F289E"/>
    <w:rsid w:val="007F2AB4"/>
    <w:rsid w:val="007F2B84"/>
    <w:rsid w:val="007F3181"/>
    <w:rsid w:val="007F3434"/>
    <w:rsid w:val="007F420B"/>
    <w:rsid w:val="007F4CE3"/>
    <w:rsid w:val="007F54C6"/>
    <w:rsid w:val="007F56AA"/>
    <w:rsid w:val="007F5942"/>
    <w:rsid w:val="007F5CE9"/>
    <w:rsid w:val="007F6308"/>
    <w:rsid w:val="007F6C0A"/>
    <w:rsid w:val="007F6FF9"/>
    <w:rsid w:val="007F7DCA"/>
    <w:rsid w:val="007F7EF0"/>
    <w:rsid w:val="00800972"/>
    <w:rsid w:val="00800CE2"/>
    <w:rsid w:val="00801996"/>
    <w:rsid w:val="00801CDB"/>
    <w:rsid w:val="00802115"/>
    <w:rsid w:val="00802544"/>
    <w:rsid w:val="00802B7D"/>
    <w:rsid w:val="00802F4B"/>
    <w:rsid w:val="00803330"/>
    <w:rsid w:val="00803872"/>
    <w:rsid w:val="00803BFF"/>
    <w:rsid w:val="00803E08"/>
    <w:rsid w:val="00803E62"/>
    <w:rsid w:val="008040FD"/>
    <w:rsid w:val="008052EA"/>
    <w:rsid w:val="00805A6F"/>
    <w:rsid w:val="00805D4C"/>
    <w:rsid w:val="00805DE2"/>
    <w:rsid w:val="00806116"/>
    <w:rsid w:val="008062D0"/>
    <w:rsid w:val="0080678E"/>
    <w:rsid w:val="008067EB"/>
    <w:rsid w:val="00806D57"/>
    <w:rsid w:val="00807796"/>
    <w:rsid w:val="00807A50"/>
    <w:rsid w:val="00807CA0"/>
    <w:rsid w:val="00807E74"/>
    <w:rsid w:val="008103D5"/>
    <w:rsid w:val="0081083E"/>
    <w:rsid w:val="00810F75"/>
    <w:rsid w:val="0081119E"/>
    <w:rsid w:val="0081132E"/>
    <w:rsid w:val="008122F5"/>
    <w:rsid w:val="008123B3"/>
    <w:rsid w:val="008127DF"/>
    <w:rsid w:val="0081299B"/>
    <w:rsid w:val="00812CB3"/>
    <w:rsid w:val="00812FA0"/>
    <w:rsid w:val="008135E0"/>
    <w:rsid w:val="008146A7"/>
    <w:rsid w:val="008147D9"/>
    <w:rsid w:val="00814FBA"/>
    <w:rsid w:val="00816249"/>
    <w:rsid w:val="008164E5"/>
    <w:rsid w:val="008170C2"/>
    <w:rsid w:val="008172C2"/>
    <w:rsid w:val="00817913"/>
    <w:rsid w:val="00817CE1"/>
    <w:rsid w:val="00817EDA"/>
    <w:rsid w:val="00817FB5"/>
    <w:rsid w:val="008201D9"/>
    <w:rsid w:val="00820720"/>
    <w:rsid w:val="00820F1C"/>
    <w:rsid w:val="00821FF6"/>
    <w:rsid w:val="008223EA"/>
    <w:rsid w:val="008224B1"/>
    <w:rsid w:val="008227DF"/>
    <w:rsid w:val="00822F88"/>
    <w:rsid w:val="00823133"/>
    <w:rsid w:val="008231F3"/>
    <w:rsid w:val="00823AFC"/>
    <w:rsid w:val="00823CA3"/>
    <w:rsid w:val="00823ED7"/>
    <w:rsid w:val="00824DFC"/>
    <w:rsid w:val="00825064"/>
    <w:rsid w:val="008255BB"/>
    <w:rsid w:val="00825B05"/>
    <w:rsid w:val="008263BF"/>
    <w:rsid w:val="0082655A"/>
    <w:rsid w:val="00826918"/>
    <w:rsid w:val="00826C6D"/>
    <w:rsid w:val="00826E63"/>
    <w:rsid w:val="008279B3"/>
    <w:rsid w:val="00827F13"/>
    <w:rsid w:val="00830A01"/>
    <w:rsid w:val="00830B12"/>
    <w:rsid w:val="00830E11"/>
    <w:rsid w:val="00831025"/>
    <w:rsid w:val="00831219"/>
    <w:rsid w:val="0083155C"/>
    <w:rsid w:val="008315A3"/>
    <w:rsid w:val="00831DFA"/>
    <w:rsid w:val="00831F72"/>
    <w:rsid w:val="0083250A"/>
    <w:rsid w:val="008327B6"/>
    <w:rsid w:val="00832893"/>
    <w:rsid w:val="0083294A"/>
    <w:rsid w:val="008333DF"/>
    <w:rsid w:val="00833474"/>
    <w:rsid w:val="00833916"/>
    <w:rsid w:val="00834199"/>
    <w:rsid w:val="008347BA"/>
    <w:rsid w:val="00834E9E"/>
    <w:rsid w:val="00835601"/>
    <w:rsid w:val="00835728"/>
    <w:rsid w:val="00835734"/>
    <w:rsid w:val="00835A90"/>
    <w:rsid w:val="00835B4D"/>
    <w:rsid w:val="00835B5D"/>
    <w:rsid w:val="00836EF0"/>
    <w:rsid w:val="00837389"/>
    <w:rsid w:val="00837417"/>
    <w:rsid w:val="00837732"/>
    <w:rsid w:val="00837956"/>
    <w:rsid w:val="00840148"/>
    <w:rsid w:val="00841425"/>
    <w:rsid w:val="00841B65"/>
    <w:rsid w:val="00841BB5"/>
    <w:rsid w:val="00841F1D"/>
    <w:rsid w:val="00842027"/>
    <w:rsid w:val="00842402"/>
    <w:rsid w:val="0084260A"/>
    <w:rsid w:val="008427BA"/>
    <w:rsid w:val="008427F4"/>
    <w:rsid w:val="00842FC9"/>
    <w:rsid w:val="00843910"/>
    <w:rsid w:val="00843E76"/>
    <w:rsid w:val="0084428F"/>
    <w:rsid w:val="008444F9"/>
    <w:rsid w:val="008445F7"/>
    <w:rsid w:val="00844DAD"/>
    <w:rsid w:val="008469F6"/>
    <w:rsid w:val="00846CDF"/>
    <w:rsid w:val="00846E83"/>
    <w:rsid w:val="00846F75"/>
    <w:rsid w:val="00847054"/>
    <w:rsid w:val="0084727C"/>
    <w:rsid w:val="008472B8"/>
    <w:rsid w:val="0084741B"/>
    <w:rsid w:val="00847BD0"/>
    <w:rsid w:val="00847BFF"/>
    <w:rsid w:val="0085009B"/>
    <w:rsid w:val="0085019E"/>
    <w:rsid w:val="0085045D"/>
    <w:rsid w:val="00850601"/>
    <w:rsid w:val="00850705"/>
    <w:rsid w:val="0085082D"/>
    <w:rsid w:val="00850B95"/>
    <w:rsid w:val="00851011"/>
    <w:rsid w:val="0085176A"/>
    <w:rsid w:val="00851FFD"/>
    <w:rsid w:val="00852265"/>
    <w:rsid w:val="008524C2"/>
    <w:rsid w:val="008527CE"/>
    <w:rsid w:val="00852E63"/>
    <w:rsid w:val="008542FF"/>
    <w:rsid w:val="008543FE"/>
    <w:rsid w:val="00854530"/>
    <w:rsid w:val="00854591"/>
    <w:rsid w:val="0085462E"/>
    <w:rsid w:val="00856831"/>
    <w:rsid w:val="00857DF9"/>
    <w:rsid w:val="00860625"/>
    <w:rsid w:val="00860682"/>
    <w:rsid w:val="00860E3A"/>
    <w:rsid w:val="00861060"/>
    <w:rsid w:val="008610A0"/>
    <w:rsid w:val="008611A7"/>
    <w:rsid w:val="0086181A"/>
    <w:rsid w:val="008619CE"/>
    <w:rsid w:val="00861BBD"/>
    <w:rsid w:val="00861C4C"/>
    <w:rsid w:val="00862038"/>
    <w:rsid w:val="00862264"/>
    <w:rsid w:val="008624CD"/>
    <w:rsid w:val="00862762"/>
    <w:rsid w:val="008629A9"/>
    <w:rsid w:val="0086340B"/>
    <w:rsid w:val="0086376F"/>
    <w:rsid w:val="00863EDB"/>
    <w:rsid w:val="008641C1"/>
    <w:rsid w:val="00864ABC"/>
    <w:rsid w:val="00865019"/>
    <w:rsid w:val="00865A31"/>
    <w:rsid w:val="00865C10"/>
    <w:rsid w:val="00865F33"/>
    <w:rsid w:val="0086652D"/>
    <w:rsid w:val="00866ACF"/>
    <w:rsid w:val="00866FF7"/>
    <w:rsid w:val="00867001"/>
    <w:rsid w:val="008676AA"/>
    <w:rsid w:val="00867883"/>
    <w:rsid w:val="00867DC7"/>
    <w:rsid w:val="00867DFF"/>
    <w:rsid w:val="00870C0A"/>
    <w:rsid w:val="00870D47"/>
    <w:rsid w:val="008711A8"/>
    <w:rsid w:val="00871270"/>
    <w:rsid w:val="008713A9"/>
    <w:rsid w:val="008713C5"/>
    <w:rsid w:val="008715DB"/>
    <w:rsid w:val="00871874"/>
    <w:rsid w:val="00871AFA"/>
    <w:rsid w:val="00871E64"/>
    <w:rsid w:val="008721C5"/>
    <w:rsid w:val="00872EF6"/>
    <w:rsid w:val="00873044"/>
    <w:rsid w:val="00873CD0"/>
    <w:rsid w:val="00874B65"/>
    <w:rsid w:val="008750B9"/>
    <w:rsid w:val="008753C6"/>
    <w:rsid w:val="0087580A"/>
    <w:rsid w:val="008759D4"/>
    <w:rsid w:val="00875A35"/>
    <w:rsid w:val="008768C7"/>
    <w:rsid w:val="00876A12"/>
    <w:rsid w:val="00876BB4"/>
    <w:rsid w:val="00876D94"/>
    <w:rsid w:val="00876F1B"/>
    <w:rsid w:val="008776CC"/>
    <w:rsid w:val="00880956"/>
    <w:rsid w:val="00880ACB"/>
    <w:rsid w:val="00880BD9"/>
    <w:rsid w:val="00880ECB"/>
    <w:rsid w:val="008820BE"/>
    <w:rsid w:val="00882716"/>
    <w:rsid w:val="00882E8B"/>
    <w:rsid w:val="0088364B"/>
    <w:rsid w:val="00883A79"/>
    <w:rsid w:val="00883B97"/>
    <w:rsid w:val="00883C19"/>
    <w:rsid w:val="00883EAD"/>
    <w:rsid w:val="00883EE6"/>
    <w:rsid w:val="00883FB7"/>
    <w:rsid w:val="00883FCC"/>
    <w:rsid w:val="0088401E"/>
    <w:rsid w:val="0088481E"/>
    <w:rsid w:val="00884F9A"/>
    <w:rsid w:val="00885309"/>
    <w:rsid w:val="008856AE"/>
    <w:rsid w:val="00886A7A"/>
    <w:rsid w:val="00886C67"/>
    <w:rsid w:val="00886C98"/>
    <w:rsid w:val="00887174"/>
    <w:rsid w:val="008875DE"/>
    <w:rsid w:val="008877D4"/>
    <w:rsid w:val="00887D46"/>
    <w:rsid w:val="0089011C"/>
    <w:rsid w:val="008907B6"/>
    <w:rsid w:val="00890842"/>
    <w:rsid w:val="008914CE"/>
    <w:rsid w:val="00891A64"/>
    <w:rsid w:val="008920B4"/>
    <w:rsid w:val="0089262B"/>
    <w:rsid w:val="0089282B"/>
    <w:rsid w:val="0089303A"/>
    <w:rsid w:val="00893054"/>
    <w:rsid w:val="00893081"/>
    <w:rsid w:val="008933BA"/>
    <w:rsid w:val="00893575"/>
    <w:rsid w:val="0089386D"/>
    <w:rsid w:val="00893C07"/>
    <w:rsid w:val="008949ED"/>
    <w:rsid w:val="00895310"/>
    <w:rsid w:val="0089546E"/>
    <w:rsid w:val="00895612"/>
    <w:rsid w:val="00895B09"/>
    <w:rsid w:val="0089642A"/>
    <w:rsid w:val="0089682D"/>
    <w:rsid w:val="008969C4"/>
    <w:rsid w:val="00896DE4"/>
    <w:rsid w:val="008A15BF"/>
    <w:rsid w:val="008A17EE"/>
    <w:rsid w:val="008A1A52"/>
    <w:rsid w:val="008A23AC"/>
    <w:rsid w:val="008A2BBA"/>
    <w:rsid w:val="008A2BE5"/>
    <w:rsid w:val="008A3685"/>
    <w:rsid w:val="008A4214"/>
    <w:rsid w:val="008A44AF"/>
    <w:rsid w:val="008A49DF"/>
    <w:rsid w:val="008A4FCB"/>
    <w:rsid w:val="008A5684"/>
    <w:rsid w:val="008A5BC8"/>
    <w:rsid w:val="008A65C5"/>
    <w:rsid w:val="008A6A6D"/>
    <w:rsid w:val="008A6C70"/>
    <w:rsid w:val="008A6FD5"/>
    <w:rsid w:val="008A705E"/>
    <w:rsid w:val="008A738B"/>
    <w:rsid w:val="008A7D12"/>
    <w:rsid w:val="008B08FA"/>
    <w:rsid w:val="008B0B91"/>
    <w:rsid w:val="008B1356"/>
    <w:rsid w:val="008B171F"/>
    <w:rsid w:val="008B1782"/>
    <w:rsid w:val="008B1B8F"/>
    <w:rsid w:val="008B1CCE"/>
    <w:rsid w:val="008B1E28"/>
    <w:rsid w:val="008B1FF6"/>
    <w:rsid w:val="008B2174"/>
    <w:rsid w:val="008B22A4"/>
    <w:rsid w:val="008B39D0"/>
    <w:rsid w:val="008B3F04"/>
    <w:rsid w:val="008B4C81"/>
    <w:rsid w:val="008B5579"/>
    <w:rsid w:val="008B5936"/>
    <w:rsid w:val="008B5FA2"/>
    <w:rsid w:val="008B7101"/>
    <w:rsid w:val="008B725D"/>
    <w:rsid w:val="008B7C6B"/>
    <w:rsid w:val="008C004E"/>
    <w:rsid w:val="008C1E76"/>
    <w:rsid w:val="008C252D"/>
    <w:rsid w:val="008C2792"/>
    <w:rsid w:val="008C2824"/>
    <w:rsid w:val="008C2A7F"/>
    <w:rsid w:val="008C5198"/>
    <w:rsid w:val="008C52DF"/>
    <w:rsid w:val="008C5464"/>
    <w:rsid w:val="008C548E"/>
    <w:rsid w:val="008C5F27"/>
    <w:rsid w:val="008C654D"/>
    <w:rsid w:val="008C66DB"/>
    <w:rsid w:val="008C7A32"/>
    <w:rsid w:val="008D05CF"/>
    <w:rsid w:val="008D077A"/>
    <w:rsid w:val="008D080D"/>
    <w:rsid w:val="008D0891"/>
    <w:rsid w:val="008D08A8"/>
    <w:rsid w:val="008D0A6A"/>
    <w:rsid w:val="008D0E83"/>
    <w:rsid w:val="008D1002"/>
    <w:rsid w:val="008D126B"/>
    <w:rsid w:val="008D12C5"/>
    <w:rsid w:val="008D1AED"/>
    <w:rsid w:val="008D2222"/>
    <w:rsid w:val="008D31E9"/>
    <w:rsid w:val="008D3DF2"/>
    <w:rsid w:val="008D4036"/>
    <w:rsid w:val="008D463B"/>
    <w:rsid w:val="008D5E82"/>
    <w:rsid w:val="008D60CB"/>
    <w:rsid w:val="008D61F0"/>
    <w:rsid w:val="008D6917"/>
    <w:rsid w:val="008D7414"/>
    <w:rsid w:val="008D78F4"/>
    <w:rsid w:val="008D7B46"/>
    <w:rsid w:val="008D7BAB"/>
    <w:rsid w:val="008D7D90"/>
    <w:rsid w:val="008D7FD6"/>
    <w:rsid w:val="008E032F"/>
    <w:rsid w:val="008E040A"/>
    <w:rsid w:val="008E061E"/>
    <w:rsid w:val="008E0C75"/>
    <w:rsid w:val="008E0EE4"/>
    <w:rsid w:val="008E1037"/>
    <w:rsid w:val="008E1132"/>
    <w:rsid w:val="008E14A4"/>
    <w:rsid w:val="008E1A18"/>
    <w:rsid w:val="008E1A37"/>
    <w:rsid w:val="008E1D19"/>
    <w:rsid w:val="008E1D83"/>
    <w:rsid w:val="008E2E84"/>
    <w:rsid w:val="008E36B5"/>
    <w:rsid w:val="008E3BCD"/>
    <w:rsid w:val="008E4170"/>
    <w:rsid w:val="008E424F"/>
    <w:rsid w:val="008E42A0"/>
    <w:rsid w:val="008E492C"/>
    <w:rsid w:val="008E49E2"/>
    <w:rsid w:val="008E5774"/>
    <w:rsid w:val="008E660A"/>
    <w:rsid w:val="008E6A4B"/>
    <w:rsid w:val="008E7536"/>
    <w:rsid w:val="008E7733"/>
    <w:rsid w:val="008E77F4"/>
    <w:rsid w:val="008F0430"/>
    <w:rsid w:val="008F0B57"/>
    <w:rsid w:val="008F0E7F"/>
    <w:rsid w:val="008F1A38"/>
    <w:rsid w:val="008F220D"/>
    <w:rsid w:val="008F2AE4"/>
    <w:rsid w:val="008F3218"/>
    <w:rsid w:val="008F32E2"/>
    <w:rsid w:val="008F37F2"/>
    <w:rsid w:val="008F3CD9"/>
    <w:rsid w:val="008F3E8D"/>
    <w:rsid w:val="008F3F39"/>
    <w:rsid w:val="008F453A"/>
    <w:rsid w:val="008F4A88"/>
    <w:rsid w:val="008F4BD0"/>
    <w:rsid w:val="008F4F2B"/>
    <w:rsid w:val="008F5A9A"/>
    <w:rsid w:val="008F5F16"/>
    <w:rsid w:val="008F658E"/>
    <w:rsid w:val="008F691A"/>
    <w:rsid w:val="008F72E2"/>
    <w:rsid w:val="008F7486"/>
    <w:rsid w:val="008F78CB"/>
    <w:rsid w:val="008F7C10"/>
    <w:rsid w:val="008F7E16"/>
    <w:rsid w:val="008F7E74"/>
    <w:rsid w:val="008F7F05"/>
    <w:rsid w:val="0090032E"/>
    <w:rsid w:val="009003A4"/>
    <w:rsid w:val="009004B0"/>
    <w:rsid w:val="009006C3"/>
    <w:rsid w:val="0090093C"/>
    <w:rsid w:val="00901DA4"/>
    <w:rsid w:val="00901E48"/>
    <w:rsid w:val="00902165"/>
    <w:rsid w:val="009026D7"/>
    <w:rsid w:val="009027FD"/>
    <w:rsid w:val="00902846"/>
    <w:rsid w:val="00902D90"/>
    <w:rsid w:val="009035FB"/>
    <w:rsid w:val="009036A2"/>
    <w:rsid w:val="00903E5C"/>
    <w:rsid w:val="00903FF6"/>
    <w:rsid w:val="00904509"/>
    <w:rsid w:val="00904CFC"/>
    <w:rsid w:val="00904D9A"/>
    <w:rsid w:val="00904EB9"/>
    <w:rsid w:val="00905958"/>
    <w:rsid w:val="00905B6F"/>
    <w:rsid w:val="00906CEA"/>
    <w:rsid w:val="0090748C"/>
    <w:rsid w:val="00907557"/>
    <w:rsid w:val="0090785C"/>
    <w:rsid w:val="009078F2"/>
    <w:rsid w:val="00910252"/>
    <w:rsid w:val="009103D1"/>
    <w:rsid w:val="00910608"/>
    <w:rsid w:val="009109C0"/>
    <w:rsid w:val="00911A28"/>
    <w:rsid w:val="00911A75"/>
    <w:rsid w:val="00911B4B"/>
    <w:rsid w:val="00911FAE"/>
    <w:rsid w:val="009121A4"/>
    <w:rsid w:val="009133A9"/>
    <w:rsid w:val="009136D3"/>
    <w:rsid w:val="009141CC"/>
    <w:rsid w:val="009148E9"/>
    <w:rsid w:val="00914D97"/>
    <w:rsid w:val="009153D0"/>
    <w:rsid w:val="00915539"/>
    <w:rsid w:val="009156F3"/>
    <w:rsid w:val="00915AEF"/>
    <w:rsid w:val="00916C60"/>
    <w:rsid w:val="00916F55"/>
    <w:rsid w:val="00917052"/>
    <w:rsid w:val="0091736B"/>
    <w:rsid w:val="009174A8"/>
    <w:rsid w:val="009178D8"/>
    <w:rsid w:val="00917D47"/>
    <w:rsid w:val="009201D4"/>
    <w:rsid w:val="009204D3"/>
    <w:rsid w:val="009205CA"/>
    <w:rsid w:val="00920638"/>
    <w:rsid w:val="00920664"/>
    <w:rsid w:val="009208B7"/>
    <w:rsid w:val="009208DA"/>
    <w:rsid w:val="00921095"/>
    <w:rsid w:val="009211CF"/>
    <w:rsid w:val="009214EB"/>
    <w:rsid w:val="00921528"/>
    <w:rsid w:val="00921C83"/>
    <w:rsid w:val="00922185"/>
    <w:rsid w:val="009227FE"/>
    <w:rsid w:val="00922FCE"/>
    <w:rsid w:val="00923B9D"/>
    <w:rsid w:val="00924707"/>
    <w:rsid w:val="00925315"/>
    <w:rsid w:val="00925C4B"/>
    <w:rsid w:val="00925F24"/>
    <w:rsid w:val="009261E2"/>
    <w:rsid w:val="00926603"/>
    <w:rsid w:val="00926852"/>
    <w:rsid w:val="00926A35"/>
    <w:rsid w:val="00926D19"/>
    <w:rsid w:val="0092734F"/>
    <w:rsid w:val="009278F2"/>
    <w:rsid w:val="009278FF"/>
    <w:rsid w:val="009279ED"/>
    <w:rsid w:val="009301C0"/>
    <w:rsid w:val="009301C8"/>
    <w:rsid w:val="00930523"/>
    <w:rsid w:val="00930681"/>
    <w:rsid w:val="009307AF"/>
    <w:rsid w:val="00930B5B"/>
    <w:rsid w:val="00930BE2"/>
    <w:rsid w:val="0093101A"/>
    <w:rsid w:val="00931730"/>
    <w:rsid w:val="0093187C"/>
    <w:rsid w:val="00931ACF"/>
    <w:rsid w:val="00931C1A"/>
    <w:rsid w:val="009333B1"/>
    <w:rsid w:val="00933597"/>
    <w:rsid w:val="00933605"/>
    <w:rsid w:val="00933FBD"/>
    <w:rsid w:val="009341DE"/>
    <w:rsid w:val="00934623"/>
    <w:rsid w:val="00934A62"/>
    <w:rsid w:val="0093519A"/>
    <w:rsid w:val="00935595"/>
    <w:rsid w:val="009355F8"/>
    <w:rsid w:val="00935738"/>
    <w:rsid w:val="0093624B"/>
    <w:rsid w:val="00936562"/>
    <w:rsid w:val="009368A0"/>
    <w:rsid w:val="00936DA3"/>
    <w:rsid w:val="0093771E"/>
    <w:rsid w:val="00937788"/>
    <w:rsid w:val="0093778E"/>
    <w:rsid w:val="00937F10"/>
    <w:rsid w:val="0094016C"/>
    <w:rsid w:val="00940598"/>
    <w:rsid w:val="00940DB9"/>
    <w:rsid w:val="00941405"/>
    <w:rsid w:val="009420A8"/>
    <w:rsid w:val="00942EB3"/>
    <w:rsid w:val="00942EF3"/>
    <w:rsid w:val="00943197"/>
    <w:rsid w:val="009431C2"/>
    <w:rsid w:val="0094344A"/>
    <w:rsid w:val="00944689"/>
    <w:rsid w:val="009446B4"/>
    <w:rsid w:val="00945593"/>
    <w:rsid w:val="0094654E"/>
    <w:rsid w:val="009467E9"/>
    <w:rsid w:val="00946DAD"/>
    <w:rsid w:val="0094710B"/>
    <w:rsid w:val="00950CFC"/>
    <w:rsid w:val="00950F44"/>
    <w:rsid w:val="00951168"/>
    <w:rsid w:val="00951417"/>
    <w:rsid w:val="00951B76"/>
    <w:rsid w:val="00951C75"/>
    <w:rsid w:val="009526EB"/>
    <w:rsid w:val="00952808"/>
    <w:rsid w:val="0095297B"/>
    <w:rsid w:val="00952B0B"/>
    <w:rsid w:val="009531C3"/>
    <w:rsid w:val="009536D7"/>
    <w:rsid w:val="009537BB"/>
    <w:rsid w:val="00953C7F"/>
    <w:rsid w:val="00953F59"/>
    <w:rsid w:val="009541E5"/>
    <w:rsid w:val="00954501"/>
    <w:rsid w:val="00954590"/>
    <w:rsid w:val="00954B7B"/>
    <w:rsid w:val="00954B91"/>
    <w:rsid w:val="00954D59"/>
    <w:rsid w:val="00954E66"/>
    <w:rsid w:val="0095504B"/>
    <w:rsid w:val="00955216"/>
    <w:rsid w:val="00955F6E"/>
    <w:rsid w:val="00956032"/>
    <w:rsid w:val="00956AB8"/>
    <w:rsid w:val="00956BF8"/>
    <w:rsid w:val="009578A6"/>
    <w:rsid w:val="00957BDE"/>
    <w:rsid w:val="00957C43"/>
    <w:rsid w:val="00957FA0"/>
    <w:rsid w:val="009600E1"/>
    <w:rsid w:val="0096102E"/>
    <w:rsid w:val="00961353"/>
    <w:rsid w:val="00961378"/>
    <w:rsid w:val="00961884"/>
    <w:rsid w:val="00961886"/>
    <w:rsid w:val="00961900"/>
    <w:rsid w:val="0096219C"/>
    <w:rsid w:val="00962CC7"/>
    <w:rsid w:val="0096307F"/>
    <w:rsid w:val="009632EC"/>
    <w:rsid w:val="009636EC"/>
    <w:rsid w:val="009640B1"/>
    <w:rsid w:val="0096440D"/>
    <w:rsid w:val="00964D50"/>
    <w:rsid w:val="009653D6"/>
    <w:rsid w:val="009656FF"/>
    <w:rsid w:val="00965978"/>
    <w:rsid w:val="00965C40"/>
    <w:rsid w:val="0096615F"/>
    <w:rsid w:val="009662C1"/>
    <w:rsid w:val="00966651"/>
    <w:rsid w:val="00966AD7"/>
    <w:rsid w:val="00967129"/>
    <w:rsid w:val="00967328"/>
    <w:rsid w:val="0096742B"/>
    <w:rsid w:val="009675AA"/>
    <w:rsid w:val="0096779C"/>
    <w:rsid w:val="00967818"/>
    <w:rsid w:val="009679C7"/>
    <w:rsid w:val="00967F8B"/>
    <w:rsid w:val="0097054C"/>
    <w:rsid w:val="009706B9"/>
    <w:rsid w:val="00970BA4"/>
    <w:rsid w:val="0097139F"/>
    <w:rsid w:val="009715CE"/>
    <w:rsid w:val="009717C2"/>
    <w:rsid w:val="00971B53"/>
    <w:rsid w:val="00971BB7"/>
    <w:rsid w:val="00971D66"/>
    <w:rsid w:val="009720D3"/>
    <w:rsid w:val="00972156"/>
    <w:rsid w:val="0097241A"/>
    <w:rsid w:val="00972D18"/>
    <w:rsid w:val="00973A7A"/>
    <w:rsid w:val="00974171"/>
    <w:rsid w:val="00974283"/>
    <w:rsid w:val="0097523C"/>
    <w:rsid w:val="00975683"/>
    <w:rsid w:val="00975B4B"/>
    <w:rsid w:val="00976440"/>
    <w:rsid w:val="00976C08"/>
    <w:rsid w:val="00976C62"/>
    <w:rsid w:val="00976E01"/>
    <w:rsid w:val="00977574"/>
    <w:rsid w:val="00977DFF"/>
    <w:rsid w:val="0098028F"/>
    <w:rsid w:val="00980A2E"/>
    <w:rsid w:val="00980CC0"/>
    <w:rsid w:val="00981A34"/>
    <w:rsid w:val="009821D9"/>
    <w:rsid w:val="0098249B"/>
    <w:rsid w:val="009828B3"/>
    <w:rsid w:val="0098294D"/>
    <w:rsid w:val="009829C0"/>
    <w:rsid w:val="00982D89"/>
    <w:rsid w:val="0098331B"/>
    <w:rsid w:val="00983513"/>
    <w:rsid w:val="009836DF"/>
    <w:rsid w:val="0098426D"/>
    <w:rsid w:val="0098437D"/>
    <w:rsid w:val="00984AB8"/>
    <w:rsid w:val="00984B49"/>
    <w:rsid w:val="00984B74"/>
    <w:rsid w:val="00984D49"/>
    <w:rsid w:val="00984E55"/>
    <w:rsid w:val="00984F1B"/>
    <w:rsid w:val="0098505E"/>
    <w:rsid w:val="009852B2"/>
    <w:rsid w:val="00985C78"/>
    <w:rsid w:val="0098625A"/>
    <w:rsid w:val="00986486"/>
    <w:rsid w:val="009864E4"/>
    <w:rsid w:val="0098708E"/>
    <w:rsid w:val="00987391"/>
    <w:rsid w:val="0098761D"/>
    <w:rsid w:val="00987691"/>
    <w:rsid w:val="00987A01"/>
    <w:rsid w:val="0099023B"/>
    <w:rsid w:val="009909B8"/>
    <w:rsid w:val="009909CB"/>
    <w:rsid w:val="00991339"/>
    <w:rsid w:val="00991581"/>
    <w:rsid w:val="00991A4B"/>
    <w:rsid w:val="00991F2B"/>
    <w:rsid w:val="009920A9"/>
    <w:rsid w:val="00992C51"/>
    <w:rsid w:val="00992D41"/>
    <w:rsid w:val="009932E3"/>
    <w:rsid w:val="00993956"/>
    <w:rsid w:val="00993CFD"/>
    <w:rsid w:val="00994420"/>
    <w:rsid w:val="00994550"/>
    <w:rsid w:val="0099471B"/>
    <w:rsid w:val="009949F8"/>
    <w:rsid w:val="00994B5B"/>
    <w:rsid w:val="00995122"/>
    <w:rsid w:val="009954F5"/>
    <w:rsid w:val="00995A31"/>
    <w:rsid w:val="00995ABC"/>
    <w:rsid w:val="00995C7C"/>
    <w:rsid w:val="00996198"/>
    <w:rsid w:val="009967C3"/>
    <w:rsid w:val="00996A4F"/>
    <w:rsid w:val="00996D94"/>
    <w:rsid w:val="0099752C"/>
    <w:rsid w:val="00997879"/>
    <w:rsid w:val="009978AD"/>
    <w:rsid w:val="00997F8B"/>
    <w:rsid w:val="009A0071"/>
    <w:rsid w:val="009A0072"/>
    <w:rsid w:val="009A03D3"/>
    <w:rsid w:val="009A05B9"/>
    <w:rsid w:val="009A07CD"/>
    <w:rsid w:val="009A08DA"/>
    <w:rsid w:val="009A0AA5"/>
    <w:rsid w:val="009A0EF7"/>
    <w:rsid w:val="009A10EA"/>
    <w:rsid w:val="009A12B5"/>
    <w:rsid w:val="009A16EA"/>
    <w:rsid w:val="009A2098"/>
    <w:rsid w:val="009A22EF"/>
    <w:rsid w:val="009A23D9"/>
    <w:rsid w:val="009A259C"/>
    <w:rsid w:val="009A2890"/>
    <w:rsid w:val="009A2AA1"/>
    <w:rsid w:val="009A307A"/>
    <w:rsid w:val="009A315D"/>
    <w:rsid w:val="009A33D6"/>
    <w:rsid w:val="009A3ED6"/>
    <w:rsid w:val="009A42FC"/>
    <w:rsid w:val="009A47D6"/>
    <w:rsid w:val="009A4D3E"/>
    <w:rsid w:val="009A4FA2"/>
    <w:rsid w:val="009A5201"/>
    <w:rsid w:val="009A5415"/>
    <w:rsid w:val="009A64AB"/>
    <w:rsid w:val="009A69CE"/>
    <w:rsid w:val="009A6F74"/>
    <w:rsid w:val="009A7439"/>
    <w:rsid w:val="009B028E"/>
    <w:rsid w:val="009B0377"/>
    <w:rsid w:val="009B21CE"/>
    <w:rsid w:val="009B33B0"/>
    <w:rsid w:val="009B3817"/>
    <w:rsid w:val="009B3955"/>
    <w:rsid w:val="009B398B"/>
    <w:rsid w:val="009B39AB"/>
    <w:rsid w:val="009B3BBD"/>
    <w:rsid w:val="009B3BDB"/>
    <w:rsid w:val="009B3C9C"/>
    <w:rsid w:val="009B501A"/>
    <w:rsid w:val="009B54C1"/>
    <w:rsid w:val="009B5612"/>
    <w:rsid w:val="009B5632"/>
    <w:rsid w:val="009B571A"/>
    <w:rsid w:val="009B5E07"/>
    <w:rsid w:val="009B61A0"/>
    <w:rsid w:val="009B6805"/>
    <w:rsid w:val="009B6DFB"/>
    <w:rsid w:val="009B6E06"/>
    <w:rsid w:val="009B6E14"/>
    <w:rsid w:val="009B6F88"/>
    <w:rsid w:val="009B73B3"/>
    <w:rsid w:val="009B7638"/>
    <w:rsid w:val="009B7DC5"/>
    <w:rsid w:val="009B7F0D"/>
    <w:rsid w:val="009B7FBC"/>
    <w:rsid w:val="009B7FD9"/>
    <w:rsid w:val="009C00D7"/>
    <w:rsid w:val="009C05F2"/>
    <w:rsid w:val="009C0888"/>
    <w:rsid w:val="009C0D16"/>
    <w:rsid w:val="009C1FAF"/>
    <w:rsid w:val="009C3002"/>
    <w:rsid w:val="009C3112"/>
    <w:rsid w:val="009C3241"/>
    <w:rsid w:val="009C3D14"/>
    <w:rsid w:val="009C4823"/>
    <w:rsid w:val="009C48F7"/>
    <w:rsid w:val="009C54A2"/>
    <w:rsid w:val="009C58C9"/>
    <w:rsid w:val="009C5E74"/>
    <w:rsid w:val="009C5F03"/>
    <w:rsid w:val="009C6394"/>
    <w:rsid w:val="009C65BA"/>
    <w:rsid w:val="009C6743"/>
    <w:rsid w:val="009C6ADB"/>
    <w:rsid w:val="009C6F95"/>
    <w:rsid w:val="009C7772"/>
    <w:rsid w:val="009C77D0"/>
    <w:rsid w:val="009C7F17"/>
    <w:rsid w:val="009C7F72"/>
    <w:rsid w:val="009D08CD"/>
    <w:rsid w:val="009D0C43"/>
    <w:rsid w:val="009D1185"/>
    <w:rsid w:val="009D13BE"/>
    <w:rsid w:val="009D155B"/>
    <w:rsid w:val="009D1A99"/>
    <w:rsid w:val="009D1CC5"/>
    <w:rsid w:val="009D1CFB"/>
    <w:rsid w:val="009D1DF3"/>
    <w:rsid w:val="009D2184"/>
    <w:rsid w:val="009D2518"/>
    <w:rsid w:val="009D27D1"/>
    <w:rsid w:val="009D3BEF"/>
    <w:rsid w:val="009D3D14"/>
    <w:rsid w:val="009D3E74"/>
    <w:rsid w:val="009D3F2E"/>
    <w:rsid w:val="009D42EF"/>
    <w:rsid w:val="009D44B0"/>
    <w:rsid w:val="009D4956"/>
    <w:rsid w:val="009D4A4A"/>
    <w:rsid w:val="009D52C0"/>
    <w:rsid w:val="009D5826"/>
    <w:rsid w:val="009D5CE1"/>
    <w:rsid w:val="009D5FA6"/>
    <w:rsid w:val="009D633B"/>
    <w:rsid w:val="009D63CD"/>
    <w:rsid w:val="009D6EF7"/>
    <w:rsid w:val="009D6F05"/>
    <w:rsid w:val="009D7415"/>
    <w:rsid w:val="009D75D0"/>
    <w:rsid w:val="009D77AC"/>
    <w:rsid w:val="009D7E1E"/>
    <w:rsid w:val="009E0B3C"/>
    <w:rsid w:val="009E10F2"/>
    <w:rsid w:val="009E116D"/>
    <w:rsid w:val="009E11CB"/>
    <w:rsid w:val="009E125B"/>
    <w:rsid w:val="009E139E"/>
    <w:rsid w:val="009E1975"/>
    <w:rsid w:val="009E20ED"/>
    <w:rsid w:val="009E2653"/>
    <w:rsid w:val="009E2A4A"/>
    <w:rsid w:val="009E2F32"/>
    <w:rsid w:val="009E2F5F"/>
    <w:rsid w:val="009E3066"/>
    <w:rsid w:val="009E3767"/>
    <w:rsid w:val="009E381C"/>
    <w:rsid w:val="009E55C1"/>
    <w:rsid w:val="009E5762"/>
    <w:rsid w:val="009E586D"/>
    <w:rsid w:val="009E6F71"/>
    <w:rsid w:val="009E707F"/>
    <w:rsid w:val="009E718E"/>
    <w:rsid w:val="009E740E"/>
    <w:rsid w:val="009E74C4"/>
    <w:rsid w:val="009E7A5B"/>
    <w:rsid w:val="009E7ECE"/>
    <w:rsid w:val="009F038E"/>
    <w:rsid w:val="009F06DA"/>
    <w:rsid w:val="009F1247"/>
    <w:rsid w:val="009F1A83"/>
    <w:rsid w:val="009F1BBA"/>
    <w:rsid w:val="009F21B9"/>
    <w:rsid w:val="009F2203"/>
    <w:rsid w:val="009F26D0"/>
    <w:rsid w:val="009F2700"/>
    <w:rsid w:val="009F3496"/>
    <w:rsid w:val="009F3BD2"/>
    <w:rsid w:val="009F3DE2"/>
    <w:rsid w:val="009F479A"/>
    <w:rsid w:val="009F4851"/>
    <w:rsid w:val="009F49A9"/>
    <w:rsid w:val="009F49B6"/>
    <w:rsid w:val="009F52CA"/>
    <w:rsid w:val="009F63EA"/>
    <w:rsid w:val="009F77DC"/>
    <w:rsid w:val="009F786F"/>
    <w:rsid w:val="009F7CE8"/>
    <w:rsid w:val="009F7E9A"/>
    <w:rsid w:val="00A00085"/>
    <w:rsid w:val="00A002CE"/>
    <w:rsid w:val="00A0048A"/>
    <w:rsid w:val="00A004D3"/>
    <w:rsid w:val="00A00559"/>
    <w:rsid w:val="00A00EE0"/>
    <w:rsid w:val="00A01605"/>
    <w:rsid w:val="00A01F92"/>
    <w:rsid w:val="00A0282C"/>
    <w:rsid w:val="00A02F81"/>
    <w:rsid w:val="00A0359B"/>
    <w:rsid w:val="00A035BC"/>
    <w:rsid w:val="00A03626"/>
    <w:rsid w:val="00A039BC"/>
    <w:rsid w:val="00A0455B"/>
    <w:rsid w:val="00A05744"/>
    <w:rsid w:val="00A06071"/>
    <w:rsid w:val="00A0622F"/>
    <w:rsid w:val="00A06352"/>
    <w:rsid w:val="00A0643C"/>
    <w:rsid w:val="00A0649A"/>
    <w:rsid w:val="00A06A5E"/>
    <w:rsid w:val="00A06AD6"/>
    <w:rsid w:val="00A07201"/>
    <w:rsid w:val="00A07304"/>
    <w:rsid w:val="00A1055B"/>
    <w:rsid w:val="00A107AC"/>
    <w:rsid w:val="00A10CD9"/>
    <w:rsid w:val="00A11224"/>
    <w:rsid w:val="00A11660"/>
    <w:rsid w:val="00A12051"/>
    <w:rsid w:val="00A1211C"/>
    <w:rsid w:val="00A12526"/>
    <w:rsid w:val="00A12602"/>
    <w:rsid w:val="00A1294D"/>
    <w:rsid w:val="00A12DB0"/>
    <w:rsid w:val="00A12FE8"/>
    <w:rsid w:val="00A13A6E"/>
    <w:rsid w:val="00A14BF0"/>
    <w:rsid w:val="00A154A6"/>
    <w:rsid w:val="00A15FE4"/>
    <w:rsid w:val="00A164AF"/>
    <w:rsid w:val="00A174D4"/>
    <w:rsid w:val="00A17789"/>
    <w:rsid w:val="00A177B8"/>
    <w:rsid w:val="00A1780D"/>
    <w:rsid w:val="00A17DF3"/>
    <w:rsid w:val="00A17E78"/>
    <w:rsid w:val="00A17FD7"/>
    <w:rsid w:val="00A20272"/>
    <w:rsid w:val="00A20439"/>
    <w:rsid w:val="00A20488"/>
    <w:rsid w:val="00A20781"/>
    <w:rsid w:val="00A20822"/>
    <w:rsid w:val="00A209DE"/>
    <w:rsid w:val="00A219B4"/>
    <w:rsid w:val="00A21F1C"/>
    <w:rsid w:val="00A22353"/>
    <w:rsid w:val="00A2271E"/>
    <w:rsid w:val="00A22E52"/>
    <w:rsid w:val="00A22ED1"/>
    <w:rsid w:val="00A23284"/>
    <w:rsid w:val="00A23BAB"/>
    <w:rsid w:val="00A240E0"/>
    <w:rsid w:val="00A24128"/>
    <w:rsid w:val="00A24378"/>
    <w:rsid w:val="00A24ECE"/>
    <w:rsid w:val="00A25A56"/>
    <w:rsid w:val="00A26D23"/>
    <w:rsid w:val="00A277A8"/>
    <w:rsid w:val="00A277C7"/>
    <w:rsid w:val="00A2793D"/>
    <w:rsid w:val="00A27A1D"/>
    <w:rsid w:val="00A27B2D"/>
    <w:rsid w:val="00A30F1F"/>
    <w:rsid w:val="00A31413"/>
    <w:rsid w:val="00A31ABD"/>
    <w:rsid w:val="00A323F5"/>
    <w:rsid w:val="00A33187"/>
    <w:rsid w:val="00A333E3"/>
    <w:rsid w:val="00A334EC"/>
    <w:rsid w:val="00A33503"/>
    <w:rsid w:val="00A3370B"/>
    <w:rsid w:val="00A33806"/>
    <w:rsid w:val="00A33B90"/>
    <w:rsid w:val="00A33BD7"/>
    <w:rsid w:val="00A33C45"/>
    <w:rsid w:val="00A33E7B"/>
    <w:rsid w:val="00A34428"/>
    <w:rsid w:val="00A348CE"/>
    <w:rsid w:val="00A349BB"/>
    <w:rsid w:val="00A34A67"/>
    <w:rsid w:val="00A34B2B"/>
    <w:rsid w:val="00A3529F"/>
    <w:rsid w:val="00A35339"/>
    <w:rsid w:val="00A3555B"/>
    <w:rsid w:val="00A36266"/>
    <w:rsid w:val="00A36369"/>
    <w:rsid w:val="00A369E5"/>
    <w:rsid w:val="00A36F44"/>
    <w:rsid w:val="00A3706A"/>
    <w:rsid w:val="00A37114"/>
    <w:rsid w:val="00A37335"/>
    <w:rsid w:val="00A37476"/>
    <w:rsid w:val="00A3773A"/>
    <w:rsid w:val="00A37968"/>
    <w:rsid w:val="00A401A0"/>
    <w:rsid w:val="00A40354"/>
    <w:rsid w:val="00A406C0"/>
    <w:rsid w:val="00A40802"/>
    <w:rsid w:val="00A4095C"/>
    <w:rsid w:val="00A4107C"/>
    <w:rsid w:val="00A41116"/>
    <w:rsid w:val="00A41432"/>
    <w:rsid w:val="00A418AE"/>
    <w:rsid w:val="00A41B40"/>
    <w:rsid w:val="00A422F2"/>
    <w:rsid w:val="00A42407"/>
    <w:rsid w:val="00A42490"/>
    <w:rsid w:val="00A4292F"/>
    <w:rsid w:val="00A43408"/>
    <w:rsid w:val="00A43E08"/>
    <w:rsid w:val="00A449F0"/>
    <w:rsid w:val="00A44A16"/>
    <w:rsid w:val="00A44F1B"/>
    <w:rsid w:val="00A456B8"/>
    <w:rsid w:val="00A45E71"/>
    <w:rsid w:val="00A4639F"/>
    <w:rsid w:val="00A46871"/>
    <w:rsid w:val="00A47CE8"/>
    <w:rsid w:val="00A500EB"/>
    <w:rsid w:val="00A51221"/>
    <w:rsid w:val="00A5181A"/>
    <w:rsid w:val="00A518B2"/>
    <w:rsid w:val="00A5238A"/>
    <w:rsid w:val="00A52F7F"/>
    <w:rsid w:val="00A532D8"/>
    <w:rsid w:val="00A536CA"/>
    <w:rsid w:val="00A5454C"/>
    <w:rsid w:val="00A54718"/>
    <w:rsid w:val="00A54ADD"/>
    <w:rsid w:val="00A55112"/>
    <w:rsid w:val="00A5520C"/>
    <w:rsid w:val="00A553FC"/>
    <w:rsid w:val="00A55595"/>
    <w:rsid w:val="00A55F2B"/>
    <w:rsid w:val="00A560C7"/>
    <w:rsid w:val="00A5674B"/>
    <w:rsid w:val="00A56BCF"/>
    <w:rsid w:val="00A57034"/>
    <w:rsid w:val="00A57530"/>
    <w:rsid w:val="00A57707"/>
    <w:rsid w:val="00A5775B"/>
    <w:rsid w:val="00A57BE0"/>
    <w:rsid w:val="00A57C73"/>
    <w:rsid w:val="00A57E12"/>
    <w:rsid w:val="00A60643"/>
    <w:rsid w:val="00A6076E"/>
    <w:rsid w:val="00A60D99"/>
    <w:rsid w:val="00A60E9A"/>
    <w:rsid w:val="00A60FD0"/>
    <w:rsid w:val="00A6168A"/>
    <w:rsid w:val="00A61926"/>
    <w:rsid w:val="00A61B5F"/>
    <w:rsid w:val="00A61DD0"/>
    <w:rsid w:val="00A622C4"/>
    <w:rsid w:val="00A62BF6"/>
    <w:rsid w:val="00A62EFE"/>
    <w:rsid w:val="00A633CB"/>
    <w:rsid w:val="00A6351F"/>
    <w:rsid w:val="00A6374D"/>
    <w:rsid w:val="00A64306"/>
    <w:rsid w:val="00A64B74"/>
    <w:rsid w:val="00A64F4C"/>
    <w:rsid w:val="00A6505D"/>
    <w:rsid w:val="00A65542"/>
    <w:rsid w:val="00A6614A"/>
    <w:rsid w:val="00A66389"/>
    <w:rsid w:val="00A66832"/>
    <w:rsid w:val="00A66E8F"/>
    <w:rsid w:val="00A670AB"/>
    <w:rsid w:val="00A670C8"/>
    <w:rsid w:val="00A67289"/>
    <w:rsid w:val="00A67644"/>
    <w:rsid w:val="00A67772"/>
    <w:rsid w:val="00A67EF4"/>
    <w:rsid w:val="00A703C8"/>
    <w:rsid w:val="00A70633"/>
    <w:rsid w:val="00A70D70"/>
    <w:rsid w:val="00A71622"/>
    <w:rsid w:val="00A718C6"/>
    <w:rsid w:val="00A71BB2"/>
    <w:rsid w:val="00A72119"/>
    <w:rsid w:val="00A725D1"/>
    <w:rsid w:val="00A73B43"/>
    <w:rsid w:val="00A73F8C"/>
    <w:rsid w:val="00A74262"/>
    <w:rsid w:val="00A74CD1"/>
    <w:rsid w:val="00A74D1A"/>
    <w:rsid w:val="00A74E35"/>
    <w:rsid w:val="00A74FEB"/>
    <w:rsid w:val="00A7552A"/>
    <w:rsid w:val="00A757F0"/>
    <w:rsid w:val="00A75B6B"/>
    <w:rsid w:val="00A76005"/>
    <w:rsid w:val="00A76176"/>
    <w:rsid w:val="00A76E51"/>
    <w:rsid w:val="00A77036"/>
    <w:rsid w:val="00A77DE1"/>
    <w:rsid w:val="00A80271"/>
    <w:rsid w:val="00A802AE"/>
    <w:rsid w:val="00A805A9"/>
    <w:rsid w:val="00A80D55"/>
    <w:rsid w:val="00A80F48"/>
    <w:rsid w:val="00A811C3"/>
    <w:rsid w:val="00A81372"/>
    <w:rsid w:val="00A814DA"/>
    <w:rsid w:val="00A81A04"/>
    <w:rsid w:val="00A81F95"/>
    <w:rsid w:val="00A82244"/>
    <w:rsid w:val="00A8275F"/>
    <w:rsid w:val="00A83145"/>
    <w:rsid w:val="00A83A82"/>
    <w:rsid w:val="00A8415C"/>
    <w:rsid w:val="00A852BD"/>
    <w:rsid w:val="00A85471"/>
    <w:rsid w:val="00A85697"/>
    <w:rsid w:val="00A859CD"/>
    <w:rsid w:val="00A85A38"/>
    <w:rsid w:val="00A85ECF"/>
    <w:rsid w:val="00A86085"/>
    <w:rsid w:val="00A865B3"/>
    <w:rsid w:val="00A86841"/>
    <w:rsid w:val="00A8689A"/>
    <w:rsid w:val="00A869BA"/>
    <w:rsid w:val="00A87773"/>
    <w:rsid w:val="00A87D68"/>
    <w:rsid w:val="00A87DC5"/>
    <w:rsid w:val="00A87FCB"/>
    <w:rsid w:val="00A90374"/>
    <w:rsid w:val="00A90495"/>
    <w:rsid w:val="00A90779"/>
    <w:rsid w:val="00A90BEE"/>
    <w:rsid w:val="00A92E08"/>
    <w:rsid w:val="00A93860"/>
    <w:rsid w:val="00A93CA3"/>
    <w:rsid w:val="00A942C4"/>
    <w:rsid w:val="00A946DF"/>
    <w:rsid w:val="00A9480F"/>
    <w:rsid w:val="00A94A53"/>
    <w:rsid w:val="00A94A85"/>
    <w:rsid w:val="00A952F9"/>
    <w:rsid w:val="00A95A91"/>
    <w:rsid w:val="00A95C50"/>
    <w:rsid w:val="00A95ECD"/>
    <w:rsid w:val="00A960B0"/>
    <w:rsid w:val="00A960E0"/>
    <w:rsid w:val="00A967BD"/>
    <w:rsid w:val="00A96C93"/>
    <w:rsid w:val="00A9755C"/>
    <w:rsid w:val="00AA10D6"/>
    <w:rsid w:val="00AA147B"/>
    <w:rsid w:val="00AA2025"/>
    <w:rsid w:val="00AA2C12"/>
    <w:rsid w:val="00AA3367"/>
    <w:rsid w:val="00AA3A1B"/>
    <w:rsid w:val="00AA4403"/>
    <w:rsid w:val="00AA4534"/>
    <w:rsid w:val="00AA4EE3"/>
    <w:rsid w:val="00AA52E3"/>
    <w:rsid w:val="00AA5993"/>
    <w:rsid w:val="00AA5F59"/>
    <w:rsid w:val="00AA6097"/>
    <w:rsid w:val="00AA611F"/>
    <w:rsid w:val="00AA68AD"/>
    <w:rsid w:val="00AA6968"/>
    <w:rsid w:val="00AA6B72"/>
    <w:rsid w:val="00AA7146"/>
    <w:rsid w:val="00AA7996"/>
    <w:rsid w:val="00AA7AC2"/>
    <w:rsid w:val="00AA7B48"/>
    <w:rsid w:val="00AA7DE2"/>
    <w:rsid w:val="00AB0CFF"/>
    <w:rsid w:val="00AB1235"/>
    <w:rsid w:val="00AB168D"/>
    <w:rsid w:val="00AB1758"/>
    <w:rsid w:val="00AB177B"/>
    <w:rsid w:val="00AB1B55"/>
    <w:rsid w:val="00AB237C"/>
    <w:rsid w:val="00AB27B8"/>
    <w:rsid w:val="00AB2FCB"/>
    <w:rsid w:val="00AB371D"/>
    <w:rsid w:val="00AB3DF7"/>
    <w:rsid w:val="00AB4215"/>
    <w:rsid w:val="00AB46B3"/>
    <w:rsid w:val="00AB54A5"/>
    <w:rsid w:val="00AB5627"/>
    <w:rsid w:val="00AB5C4D"/>
    <w:rsid w:val="00AB639A"/>
    <w:rsid w:val="00AB69CF"/>
    <w:rsid w:val="00AB6D15"/>
    <w:rsid w:val="00AB6D25"/>
    <w:rsid w:val="00AB6E5C"/>
    <w:rsid w:val="00AB77A1"/>
    <w:rsid w:val="00AB7BC1"/>
    <w:rsid w:val="00AB7DCA"/>
    <w:rsid w:val="00AC01A1"/>
    <w:rsid w:val="00AC027F"/>
    <w:rsid w:val="00AC073C"/>
    <w:rsid w:val="00AC08C3"/>
    <w:rsid w:val="00AC0A2B"/>
    <w:rsid w:val="00AC1099"/>
    <w:rsid w:val="00AC12C8"/>
    <w:rsid w:val="00AC1556"/>
    <w:rsid w:val="00AC161E"/>
    <w:rsid w:val="00AC1882"/>
    <w:rsid w:val="00AC19C8"/>
    <w:rsid w:val="00AC2113"/>
    <w:rsid w:val="00AC2588"/>
    <w:rsid w:val="00AC2703"/>
    <w:rsid w:val="00AC2A15"/>
    <w:rsid w:val="00AC3887"/>
    <w:rsid w:val="00AC3C11"/>
    <w:rsid w:val="00AC464C"/>
    <w:rsid w:val="00AC4DAB"/>
    <w:rsid w:val="00AC52E3"/>
    <w:rsid w:val="00AC59A3"/>
    <w:rsid w:val="00AC5EA0"/>
    <w:rsid w:val="00AC5FB1"/>
    <w:rsid w:val="00AC6253"/>
    <w:rsid w:val="00AC66E5"/>
    <w:rsid w:val="00AC6A01"/>
    <w:rsid w:val="00AC6D72"/>
    <w:rsid w:val="00AC7173"/>
    <w:rsid w:val="00AC75F5"/>
    <w:rsid w:val="00AD0A61"/>
    <w:rsid w:val="00AD0B2C"/>
    <w:rsid w:val="00AD15F1"/>
    <w:rsid w:val="00AD1756"/>
    <w:rsid w:val="00AD1AA6"/>
    <w:rsid w:val="00AD1EF0"/>
    <w:rsid w:val="00AD209A"/>
    <w:rsid w:val="00AD213E"/>
    <w:rsid w:val="00AD2E9D"/>
    <w:rsid w:val="00AD30EE"/>
    <w:rsid w:val="00AD340F"/>
    <w:rsid w:val="00AD35FA"/>
    <w:rsid w:val="00AD3B20"/>
    <w:rsid w:val="00AD3B31"/>
    <w:rsid w:val="00AD3B54"/>
    <w:rsid w:val="00AD3D37"/>
    <w:rsid w:val="00AD4A28"/>
    <w:rsid w:val="00AD4E64"/>
    <w:rsid w:val="00AD53E7"/>
    <w:rsid w:val="00AD6350"/>
    <w:rsid w:val="00AD6FA9"/>
    <w:rsid w:val="00AD6FEB"/>
    <w:rsid w:val="00AD7134"/>
    <w:rsid w:val="00AD71AB"/>
    <w:rsid w:val="00AD7790"/>
    <w:rsid w:val="00AE00CE"/>
    <w:rsid w:val="00AE0B34"/>
    <w:rsid w:val="00AE0E58"/>
    <w:rsid w:val="00AE127F"/>
    <w:rsid w:val="00AE1E74"/>
    <w:rsid w:val="00AE216F"/>
    <w:rsid w:val="00AE24BD"/>
    <w:rsid w:val="00AE2549"/>
    <w:rsid w:val="00AE3B1B"/>
    <w:rsid w:val="00AE3C22"/>
    <w:rsid w:val="00AE4247"/>
    <w:rsid w:val="00AE425B"/>
    <w:rsid w:val="00AE505A"/>
    <w:rsid w:val="00AE5E90"/>
    <w:rsid w:val="00AE7787"/>
    <w:rsid w:val="00AE7D04"/>
    <w:rsid w:val="00AF07A6"/>
    <w:rsid w:val="00AF094F"/>
    <w:rsid w:val="00AF0A23"/>
    <w:rsid w:val="00AF176C"/>
    <w:rsid w:val="00AF1B71"/>
    <w:rsid w:val="00AF1B98"/>
    <w:rsid w:val="00AF1BBB"/>
    <w:rsid w:val="00AF1CC7"/>
    <w:rsid w:val="00AF1FF7"/>
    <w:rsid w:val="00AF23F2"/>
    <w:rsid w:val="00AF2A03"/>
    <w:rsid w:val="00AF2B24"/>
    <w:rsid w:val="00AF34EB"/>
    <w:rsid w:val="00AF36EF"/>
    <w:rsid w:val="00AF3A8B"/>
    <w:rsid w:val="00AF3FC2"/>
    <w:rsid w:val="00AF4305"/>
    <w:rsid w:val="00AF43B8"/>
    <w:rsid w:val="00AF4564"/>
    <w:rsid w:val="00AF46FB"/>
    <w:rsid w:val="00AF4C0A"/>
    <w:rsid w:val="00AF5253"/>
    <w:rsid w:val="00AF5A56"/>
    <w:rsid w:val="00AF5CAB"/>
    <w:rsid w:val="00AF655B"/>
    <w:rsid w:val="00AF67D1"/>
    <w:rsid w:val="00AF690A"/>
    <w:rsid w:val="00AF6C04"/>
    <w:rsid w:val="00AF6EE1"/>
    <w:rsid w:val="00AF6FA9"/>
    <w:rsid w:val="00AF73E1"/>
    <w:rsid w:val="00AF7413"/>
    <w:rsid w:val="00AF75AC"/>
    <w:rsid w:val="00AF766D"/>
    <w:rsid w:val="00AF7865"/>
    <w:rsid w:val="00AF7AD8"/>
    <w:rsid w:val="00AF7C19"/>
    <w:rsid w:val="00AF7C2B"/>
    <w:rsid w:val="00AF7D71"/>
    <w:rsid w:val="00B0021A"/>
    <w:rsid w:val="00B00370"/>
    <w:rsid w:val="00B00706"/>
    <w:rsid w:val="00B007E9"/>
    <w:rsid w:val="00B01258"/>
    <w:rsid w:val="00B014E0"/>
    <w:rsid w:val="00B016B2"/>
    <w:rsid w:val="00B02791"/>
    <w:rsid w:val="00B02AF9"/>
    <w:rsid w:val="00B02FE0"/>
    <w:rsid w:val="00B03084"/>
    <w:rsid w:val="00B0326B"/>
    <w:rsid w:val="00B03468"/>
    <w:rsid w:val="00B04162"/>
    <w:rsid w:val="00B043D7"/>
    <w:rsid w:val="00B0449D"/>
    <w:rsid w:val="00B04535"/>
    <w:rsid w:val="00B0474F"/>
    <w:rsid w:val="00B048FA"/>
    <w:rsid w:val="00B05326"/>
    <w:rsid w:val="00B05FD4"/>
    <w:rsid w:val="00B06078"/>
    <w:rsid w:val="00B0608A"/>
    <w:rsid w:val="00B069F6"/>
    <w:rsid w:val="00B07191"/>
    <w:rsid w:val="00B07C69"/>
    <w:rsid w:val="00B07F83"/>
    <w:rsid w:val="00B10204"/>
    <w:rsid w:val="00B1029C"/>
    <w:rsid w:val="00B1038C"/>
    <w:rsid w:val="00B1057F"/>
    <w:rsid w:val="00B109C0"/>
    <w:rsid w:val="00B111D0"/>
    <w:rsid w:val="00B1184E"/>
    <w:rsid w:val="00B12BB0"/>
    <w:rsid w:val="00B13195"/>
    <w:rsid w:val="00B13376"/>
    <w:rsid w:val="00B13421"/>
    <w:rsid w:val="00B13B94"/>
    <w:rsid w:val="00B13C75"/>
    <w:rsid w:val="00B13D89"/>
    <w:rsid w:val="00B13E5F"/>
    <w:rsid w:val="00B1481F"/>
    <w:rsid w:val="00B148A6"/>
    <w:rsid w:val="00B14D8B"/>
    <w:rsid w:val="00B14E99"/>
    <w:rsid w:val="00B14FF8"/>
    <w:rsid w:val="00B152C2"/>
    <w:rsid w:val="00B15586"/>
    <w:rsid w:val="00B160C4"/>
    <w:rsid w:val="00B1672B"/>
    <w:rsid w:val="00B167F6"/>
    <w:rsid w:val="00B16AA4"/>
    <w:rsid w:val="00B16DDC"/>
    <w:rsid w:val="00B16EE6"/>
    <w:rsid w:val="00B16FA6"/>
    <w:rsid w:val="00B17644"/>
    <w:rsid w:val="00B17905"/>
    <w:rsid w:val="00B17ABE"/>
    <w:rsid w:val="00B17F4A"/>
    <w:rsid w:val="00B205E0"/>
    <w:rsid w:val="00B2078F"/>
    <w:rsid w:val="00B20C1E"/>
    <w:rsid w:val="00B21097"/>
    <w:rsid w:val="00B21223"/>
    <w:rsid w:val="00B21581"/>
    <w:rsid w:val="00B215CC"/>
    <w:rsid w:val="00B21628"/>
    <w:rsid w:val="00B21E75"/>
    <w:rsid w:val="00B2206C"/>
    <w:rsid w:val="00B22286"/>
    <w:rsid w:val="00B222C8"/>
    <w:rsid w:val="00B226AA"/>
    <w:rsid w:val="00B22868"/>
    <w:rsid w:val="00B22EEF"/>
    <w:rsid w:val="00B23036"/>
    <w:rsid w:val="00B239C6"/>
    <w:rsid w:val="00B23D3E"/>
    <w:rsid w:val="00B23DA6"/>
    <w:rsid w:val="00B23DF2"/>
    <w:rsid w:val="00B24685"/>
    <w:rsid w:val="00B24A30"/>
    <w:rsid w:val="00B24E33"/>
    <w:rsid w:val="00B2526C"/>
    <w:rsid w:val="00B253A2"/>
    <w:rsid w:val="00B255CF"/>
    <w:rsid w:val="00B25E36"/>
    <w:rsid w:val="00B26045"/>
    <w:rsid w:val="00B2662F"/>
    <w:rsid w:val="00B26952"/>
    <w:rsid w:val="00B26F46"/>
    <w:rsid w:val="00B27CC0"/>
    <w:rsid w:val="00B3029A"/>
    <w:rsid w:val="00B304AA"/>
    <w:rsid w:val="00B30C92"/>
    <w:rsid w:val="00B310AF"/>
    <w:rsid w:val="00B31491"/>
    <w:rsid w:val="00B316A5"/>
    <w:rsid w:val="00B321E1"/>
    <w:rsid w:val="00B323EC"/>
    <w:rsid w:val="00B329DD"/>
    <w:rsid w:val="00B32C11"/>
    <w:rsid w:val="00B33002"/>
    <w:rsid w:val="00B343DC"/>
    <w:rsid w:val="00B3474A"/>
    <w:rsid w:val="00B34CB9"/>
    <w:rsid w:val="00B35866"/>
    <w:rsid w:val="00B3586C"/>
    <w:rsid w:val="00B35A9E"/>
    <w:rsid w:val="00B3732C"/>
    <w:rsid w:val="00B37AB3"/>
    <w:rsid w:val="00B37B4B"/>
    <w:rsid w:val="00B40348"/>
    <w:rsid w:val="00B40BDA"/>
    <w:rsid w:val="00B41046"/>
    <w:rsid w:val="00B41776"/>
    <w:rsid w:val="00B418FB"/>
    <w:rsid w:val="00B41F78"/>
    <w:rsid w:val="00B42984"/>
    <w:rsid w:val="00B42B25"/>
    <w:rsid w:val="00B42B53"/>
    <w:rsid w:val="00B431E3"/>
    <w:rsid w:val="00B433C1"/>
    <w:rsid w:val="00B43474"/>
    <w:rsid w:val="00B43CF2"/>
    <w:rsid w:val="00B446E9"/>
    <w:rsid w:val="00B4640C"/>
    <w:rsid w:val="00B47170"/>
    <w:rsid w:val="00B4757C"/>
    <w:rsid w:val="00B47F1D"/>
    <w:rsid w:val="00B47F3E"/>
    <w:rsid w:val="00B505DC"/>
    <w:rsid w:val="00B50773"/>
    <w:rsid w:val="00B50F11"/>
    <w:rsid w:val="00B51933"/>
    <w:rsid w:val="00B51B25"/>
    <w:rsid w:val="00B51C63"/>
    <w:rsid w:val="00B51DC0"/>
    <w:rsid w:val="00B51FF9"/>
    <w:rsid w:val="00B5271C"/>
    <w:rsid w:val="00B52F43"/>
    <w:rsid w:val="00B53870"/>
    <w:rsid w:val="00B53C49"/>
    <w:rsid w:val="00B54387"/>
    <w:rsid w:val="00B544BA"/>
    <w:rsid w:val="00B54526"/>
    <w:rsid w:val="00B548ED"/>
    <w:rsid w:val="00B549EA"/>
    <w:rsid w:val="00B54B2D"/>
    <w:rsid w:val="00B55455"/>
    <w:rsid w:val="00B55721"/>
    <w:rsid w:val="00B55A08"/>
    <w:rsid w:val="00B56DF7"/>
    <w:rsid w:val="00B572EF"/>
    <w:rsid w:val="00B5756F"/>
    <w:rsid w:val="00B57914"/>
    <w:rsid w:val="00B57C32"/>
    <w:rsid w:val="00B57C81"/>
    <w:rsid w:val="00B60152"/>
    <w:rsid w:val="00B603F4"/>
    <w:rsid w:val="00B60A45"/>
    <w:rsid w:val="00B60FE1"/>
    <w:rsid w:val="00B61461"/>
    <w:rsid w:val="00B626AD"/>
    <w:rsid w:val="00B626BA"/>
    <w:rsid w:val="00B62B6F"/>
    <w:rsid w:val="00B62BE9"/>
    <w:rsid w:val="00B62D5C"/>
    <w:rsid w:val="00B63547"/>
    <w:rsid w:val="00B63CF2"/>
    <w:rsid w:val="00B63FEA"/>
    <w:rsid w:val="00B64354"/>
    <w:rsid w:val="00B646E5"/>
    <w:rsid w:val="00B64866"/>
    <w:rsid w:val="00B64EE8"/>
    <w:rsid w:val="00B65461"/>
    <w:rsid w:val="00B65543"/>
    <w:rsid w:val="00B65641"/>
    <w:rsid w:val="00B6573A"/>
    <w:rsid w:val="00B658C3"/>
    <w:rsid w:val="00B65C58"/>
    <w:rsid w:val="00B65EAB"/>
    <w:rsid w:val="00B665DC"/>
    <w:rsid w:val="00B667E7"/>
    <w:rsid w:val="00B667FB"/>
    <w:rsid w:val="00B669FA"/>
    <w:rsid w:val="00B66D45"/>
    <w:rsid w:val="00B671C9"/>
    <w:rsid w:val="00B67533"/>
    <w:rsid w:val="00B67642"/>
    <w:rsid w:val="00B67824"/>
    <w:rsid w:val="00B67B5F"/>
    <w:rsid w:val="00B67F2E"/>
    <w:rsid w:val="00B7025A"/>
    <w:rsid w:val="00B705F8"/>
    <w:rsid w:val="00B70914"/>
    <w:rsid w:val="00B70916"/>
    <w:rsid w:val="00B7120A"/>
    <w:rsid w:val="00B7181E"/>
    <w:rsid w:val="00B71DB1"/>
    <w:rsid w:val="00B71FDC"/>
    <w:rsid w:val="00B71FF7"/>
    <w:rsid w:val="00B723AB"/>
    <w:rsid w:val="00B724C9"/>
    <w:rsid w:val="00B72647"/>
    <w:rsid w:val="00B72B8A"/>
    <w:rsid w:val="00B72D85"/>
    <w:rsid w:val="00B72E69"/>
    <w:rsid w:val="00B72F6E"/>
    <w:rsid w:val="00B72F9E"/>
    <w:rsid w:val="00B7326F"/>
    <w:rsid w:val="00B73678"/>
    <w:rsid w:val="00B736B8"/>
    <w:rsid w:val="00B73869"/>
    <w:rsid w:val="00B73A04"/>
    <w:rsid w:val="00B73D59"/>
    <w:rsid w:val="00B7442C"/>
    <w:rsid w:val="00B74E3B"/>
    <w:rsid w:val="00B75079"/>
    <w:rsid w:val="00B75299"/>
    <w:rsid w:val="00B752FB"/>
    <w:rsid w:val="00B75815"/>
    <w:rsid w:val="00B75853"/>
    <w:rsid w:val="00B75AF6"/>
    <w:rsid w:val="00B75CBB"/>
    <w:rsid w:val="00B762CC"/>
    <w:rsid w:val="00B76699"/>
    <w:rsid w:val="00B76986"/>
    <w:rsid w:val="00B76B03"/>
    <w:rsid w:val="00B76FB9"/>
    <w:rsid w:val="00B771CC"/>
    <w:rsid w:val="00B77D31"/>
    <w:rsid w:val="00B81990"/>
    <w:rsid w:val="00B81B4C"/>
    <w:rsid w:val="00B81B5F"/>
    <w:rsid w:val="00B81EFB"/>
    <w:rsid w:val="00B81EFF"/>
    <w:rsid w:val="00B83569"/>
    <w:rsid w:val="00B837F7"/>
    <w:rsid w:val="00B83B1C"/>
    <w:rsid w:val="00B83B63"/>
    <w:rsid w:val="00B84053"/>
    <w:rsid w:val="00B84500"/>
    <w:rsid w:val="00B8498F"/>
    <w:rsid w:val="00B84D74"/>
    <w:rsid w:val="00B84E88"/>
    <w:rsid w:val="00B850A7"/>
    <w:rsid w:val="00B85DB4"/>
    <w:rsid w:val="00B85E52"/>
    <w:rsid w:val="00B86204"/>
    <w:rsid w:val="00B86B12"/>
    <w:rsid w:val="00B87759"/>
    <w:rsid w:val="00B8793F"/>
    <w:rsid w:val="00B879EA"/>
    <w:rsid w:val="00B87A7D"/>
    <w:rsid w:val="00B87CDF"/>
    <w:rsid w:val="00B90B6B"/>
    <w:rsid w:val="00B91AD4"/>
    <w:rsid w:val="00B91DCD"/>
    <w:rsid w:val="00B9211C"/>
    <w:rsid w:val="00B923B7"/>
    <w:rsid w:val="00B925FE"/>
    <w:rsid w:val="00B928D9"/>
    <w:rsid w:val="00B932BF"/>
    <w:rsid w:val="00B935EC"/>
    <w:rsid w:val="00B93602"/>
    <w:rsid w:val="00B9435B"/>
    <w:rsid w:val="00B9445A"/>
    <w:rsid w:val="00B9473E"/>
    <w:rsid w:val="00B94758"/>
    <w:rsid w:val="00B949E3"/>
    <w:rsid w:val="00B94F1C"/>
    <w:rsid w:val="00B95A2A"/>
    <w:rsid w:val="00B9644D"/>
    <w:rsid w:val="00B966B9"/>
    <w:rsid w:val="00B96B56"/>
    <w:rsid w:val="00B96D8F"/>
    <w:rsid w:val="00B96DDB"/>
    <w:rsid w:val="00B973A8"/>
    <w:rsid w:val="00B975A1"/>
    <w:rsid w:val="00BA0047"/>
    <w:rsid w:val="00BA0328"/>
    <w:rsid w:val="00BA08BA"/>
    <w:rsid w:val="00BA0A9D"/>
    <w:rsid w:val="00BA0DF4"/>
    <w:rsid w:val="00BA0E15"/>
    <w:rsid w:val="00BA169A"/>
    <w:rsid w:val="00BA17E7"/>
    <w:rsid w:val="00BA19A6"/>
    <w:rsid w:val="00BA1DD5"/>
    <w:rsid w:val="00BA221A"/>
    <w:rsid w:val="00BA259B"/>
    <w:rsid w:val="00BA307E"/>
    <w:rsid w:val="00BA370E"/>
    <w:rsid w:val="00BA380D"/>
    <w:rsid w:val="00BA3FFA"/>
    <w:rsid w:val="00BA5F80"/>
    <w:rsid w:val="00BA6C20"/>
    <w:rsid w:val="00BA6DCB"/>
    <w:rsid w:val="00BA737B"/>
    <w:rsid w:val="00BA768B"/>
    <w:rsid w:val="00BA7B92"/>
    <w:rsid w:val="00BA7C1C"/>
    <w:rsid w:val="00BB0225"/>
    <w:rsid w:val="00BB08B4"/>
    <w:rsid w:val="00BB1257"/>
    <w:rsid w:val="00BB1B21"/>
    <w:rsid w:val="00BB2831"/>
    <w:rsid w:val="00BB308E"/>
    <w:rsid w:val="00BB344F"/>
    <w:rsid w:val="00BB37F5"/>
    <w:rsid w:val="00BB390B"/>
    <w:rsid w:val="00BB3E55"/>
    <w:rsid w:val="00BB3F38"/>
    <w:rsid w:val="00BB409D"/>
    <w:rsid w:val="00BB4323"/>
    <w:rsid w:val="00BB6153"/>
    <w:rsid w:val="00BB62D5"/>
    <w:rsid w:val="00BB7111"/>
    <w:rsid w:val="00BB7839"/>
    <w:rsid w:val="00BB7BB8"/>
    <w:rsid w:val="00BB7EAB"/>
    <w:rsid w:val="00BC0EE2"/>
    <w:rsid w:val="00BC0F11"/>
    <w:rsid w:val="00BC129E"/>
    <w:rsid w:val="00BC16D9"/>
    <w:rsid w:val="00BC1876"/>
    <w:rsid w:val="00BC1BE1"/>
    <w:rsid w:val="00BC22C7"/>
    <w:rsid w:val="00BC24FD"/>
    <w:rsid w:val="00BC29FF"/>
    <w:rsid w:val="00BC2D8D"/>
    <w:rsid w:val="00BC3180"/>
    <w:rsid w:val="00BC3D91"/>
    <w:rsid w:val="00BC477B"/>
    <w:rsid w:val="00BC5156"/>
    <w:rsid w:val="00BC548E"/>
    <w:rsid w:val="00BC554D"/>
    <w:rsid w:val="00BC589B"/>
    <w:rsid w:val="00BC637D"/>
    <w:rsid w:val="00BC65E9"/>
    <w:rsid w:val="00BC6D3C"/>
    <w:rsid w:val="00BC783E"/>
    <w:rsid w:val="00BC7892"/>
    <w:rsid w:val="00BC7D41"/>
    <w:rsid w:val="00BC7F09"/>
    <w:rsid w:val="00BD0457"/>
    <w:rsid w:val="00BD07C8"/>
    <w:rsid w:val="00BD0850"/>
    <w:rsid w:val="00BD085B"/>
    <w:rsid w:val="00BD0CB4"/>
    <w:rsid w:val="00BD0F04"/>
    <w:rsid w:val="00BD1500"/>
    <w:rsid w:val="00BD18D2"/>
    <w:rsid w:val="00BD20FE"/>
    <w:rsid w:val="00BD22F1"/>
    <w:rsid w:val="00BD2648"/>
    <w:rsid w:val="00BD26B1"/>
    <w:rsid w:val="00BD2C1D"/>
    <w:rsid w:val="00BD2FC6"/>
    <w:rsid w:val="00BD3B73"/>
    <w:rsid w:val="00BD45C6"/>
    <w:rsid w:val="00BD4714"/>
    <w:rsid w:val="00BD48BB"/>
    <w:rsid w:val="00BD4A79"/>
    <w:rsid w:val="00BD59BB"/>
    <w:rsid w:val="00BD5B44"/>
    <w:rsid w:val="00BD6048"/>
    <w:rsid w:val="00BD6287"/>
    <w:rsid w:val="00BD6699"/>
    <w:rsid w:val="00BD6A41"/>
    <w:rsid w:val="00BD6AF3"/>
    <w:rsid w:val="00BD7092"/>
    <w:rsid w:val="00BD70F0"/>
    <w:rsid w:val="00BD735D"/>
    <w:rsid w:val="00BD7901"/>
    <w:rsid w:val="00BD7A90"/>
    <w:rsid w:val="00BD7BDB"/>
    <w:rsid w:val="00BD7F41"/>
    <w:rsid w:val="00BE0053"/>
    <w:rsid w:val="00BE0CCA"/>
    <w:rsid w:val="00BE11E3"/>
    <w:rsid w:val="00BE1549"/>
    <w:rsid w:val="00BE194F"/>
    <w:rsid w:val="00BE19B6"/>
    <w:rsid w:val="00BE1A19"/>
    <w:rsid w:val="00BE1CE2"/>
    <w:rsid w:val="00BE1EFA"/>
    <w:rsid w:val="00BE21A0"/>
    <w:rsid w:val="00BE22FE"/>
    <w:rsid w:val="00BE2E6E"/>
    <w:rsid w:val="00BE35E9"/>
    <w:rsid w:val="00BE389F"/>
    <w:rsid w:val="00BE41CA"/>
    <w:rsid w:val="00BE4473"/>
    <w:rsid w:val="00BE45A2"/>
    <w:rsid w:val="00BE4639"/>
    <w:rsid w:val="00BE5083"/>
    <w:rsid w:val="00BE6108"/>
    <w:rsid w:val="00BE699E"/>
    <w:rsid w:val="00BE6A08"/>
    <w:rsid w:val="00BE6DC8"/>
    <w:rsid w:val="00BE730A"/>
    <w:rsid w:val="00BE7488"/>
    <w:rsid w:val="00BE7776"/>
    <w:rsid w:val="00BE7A55"/>
    <w:rsid w:val="00BE7CB5"/>
    <w:rsid w:val="00BF0257"/>
    <w:rsid w:val="00BF02DD"/>
    <w:rsid w:val="00BF104C"/>
    <w:rsid w:val="00BF1492"/>
    <w:rsid w:val="00BF1823"/>
    <w:rsid w:val="00BF2017"/>
    <w:rsid w:val="00BF2403"/>
    <w:rsid w:val="00BF31A8"/>
    <w:rsid w:val="00BF3527"/>
    <w:rsid w:val="00BF370C"/>
    <w:rsid w:val="00BF3B08"/>
    <w:rsid w:val="00BF3EA7"/>
    <w:rsid w:val="00BF41DB"/>
    <w:rsid w:val="00BF4859"/>
    <w:rsid w:val="00BF54A0"/>
    <w:rsid w:val="00BF5F81"/>
    <w:rsid w:val="00BF6320"/>
    <w:rsid w:val="00BF66E9"/>
    <w:rsid w:val="00BF6C2D"/>
    <w:rsid w:val="00BF6DE8"/>
    <w:rsid w:val="00BF6E1E"/>
    <w:rsid w:val="00BF6EBC"/>
    <w:rsid w:val="00BF6F13"/>
    <w:rsid w:val="00BF71BD"/>
    <w:rsid w:val="00BF7284"/>
    <w:rsid w:val="00BF74A4"/>
    <w:rsid w:val="00BF7894"/>
    <w:rsid w:val="00BF7E66"/>
    <w:rsid w:val="00C0059F"/>
    <w:rsid w:val="00C00633"/>
    <w:rsid w:val="00C00DED"/>
    <w:rsid w:val="00C01445"/>
    <w:rsid w:val="00C01FBD"/>
    <w:rsid w:val="00C02697"/>
    <w:rsid w:val="00C02B1D"/>
    <w:rsid w:val="00C02E0D"/>
    <w:rsid w:val="00C0352D"/>
    <w:rsid w:val="00C0355B"/>
    <w:rsid w:val="00C03769"/>
    <w:rsid w:val="00C039A7"/>
    <w:rsid w:val="00C03B64"/>
    <w:rsid w:val="00C03F52"/>
    <w:rsid w:val="00C0402F"/>
    <w:rsid w:val="00C048FB"/>
    <w:rsid w:val="00C052F7"/>
    <w:rsid w:val="00C0557F"/>
    <w:rsid w:val="00C05BC2"/>
    <w:rsid w:val="00C06065"/>
    <w:rsid w:val="00C06068"/>
    <w:rsid w:val="00C0611D"/>
    <w:rsid w:val="00C065F4"/>
    <w:rsid w:val="00C06CC2"/>
    <w:rsid w:val="00C074C1"/>
    <w:rsid w:val="00C07C73"/>
    <w:rsid w:val="00C07EFF"/>
    <w:rsid w:val="00C102AC"/>
    <w:rsid w:val="00C1092D"/>
    <w:rsid w:val="00C10A3F"/>
    <w:rsid w:val="00C11450"/>
    <w:rsid w:val="00C119CE"/>
    <w:rsid w:val="00C12062"/>
    <w:rsid w:val="00C121AD"/>
    <w:rsid w:val="00C121B6"/>
    <w:rsid w:val="00C12FE4"/>
    <w:rsid w:val="00C133B4"/>
    <w:rsid w:val="00C1361E"/>
    <w:rsid w:val="00C13776"/>
    <w:rsid w:val="00C13A55"/>
    <w:rsid w:val="00C1524A"/>
    <w:rsid w:val="00C156D1"/>
    <w:rsid w:val="00C15C56"/>
    <w:rsid w:val="00C15CAE"/>
    <w:rsid w:val="00C15D1E"/>
    <w:rsid w:val="00C15DCD"/>
    <w:rsid w:val="00C15FA9"/>
    <w:rsid w:val="00C1622D"/>
    <w:rsid w:val="00C166B1"/>
    <w:rsid w:val="00C167AF"/>
    <w:rsid w:val="00C169F3"/>
    <w:rsid w:val="00C16B08"/>
    <w:rsid w:val="00C16C32"/>
    <w:rsid w:val="00C16DF7"/>
    <w:rsid w:val="00C172E8"/>
    <w:rsid w:val="00C1749F"/>
    <w:rsid w:val="00C17CC0"/>
    <w:rsid w:val="00C17D4D"/>
    <w:rsid w:val="00C202F4"/>
    <w:rsid w:val="00C20368"/>
    <w:rsid w:val="00C209E6"/>
    <w:rsid w:val="00C20CF0"/>
    <w:rsid w:val="00C20DFF"/>
    <w:rsid w:val="00C20E13"/>
    <w:rsid w:val="00C2133D"/>
    <w:rsid w:val="00C21887"/>
    <w:rsid w:val="00C21BDF"/>
    <w:rsid w:val="00C22472"/>
    <w:rsid w:val="00C22488"/>
    <w:rsid w:val="00C22575"/>
    <w:rsid w:val="00C22E86"/>
    <w:rsid w:val="00C22F67"/>
    <w:rsid w:val="00C230B7"/>
    <w:rsid w:val="00C23235"/>
    <w:rsid w:val="00C23387"/>
    <w:rsid w:val="00C2391C"/>
    <w:rsid w:val="00C23A52"/>
    <w:rsid w:val="00C23D3D"/>
    <w:rsid w:val="00C241FD"/>
    <w:rsid w:val="00C24D3C"/>
    <w:rsid w:val="00C2513F"/>
    <w:rsid w:val="00C25711"/>
    <w:rsid w:val="00C25BD8"/>
    <w:rsid w:val="00C26374"/>
    <w:rsid w:val="00C26A23"/>
    <w:rsid w:val="00C3041B"/>
    <w:rsid w:val="00C3052E"/>
    <w:rsid w:val="00C307FF"/>
    <w:rsid w:val="00C309D3"/>
    <w:rsid w:val="00C312DC"/>
    <w:rsid w:val="00C31404"/>
    <w:rsid w:val="00C3151C"/>
    <w:rsid w:val="00C31818"/>
    <w:rsid w:val="00C318E7"/>
    <w:rsid w:val="00C319E5"/>
    <w:rsid w:val="00C31C6D"/>
    <w:rsid w:val="00C31FA2"/>
    <w:rsid w:val="00C320B2"/>
    <w:rsid w:val="00C32406"/>
    <w:rsid w:val="00C32963"/>
    <w:rsid w:val="00C32B97"/>
    <w:rsid w:val="00C32CE7"/>
    <w:rsid w:val="00C33913"/>
    <w:rsid w:val="00C33E39"/>
    <w:rsid w:val="00C351ED"/>
    <w:rsid w:val="00C35B1D"/>
    <w:rsid w:val="00C35CD1"/>
    <w:rsid w:val="00C35E78"/>
    <w:rsid w:val="00C35F57"/>
    <w:rsid w:val="00C36AB4"/>
    <w:rsid w:val="00C36C14"/>
    <w:rsid w:val="00C36EE0"/>
    <w:rsid w:val="00C37210"/>
    <w:rsid w:val="00C37394"/>
    <w:rsid w:val="00C373AB"/>
    <w:rsid w:val="00C37B86"/>
    <w:rsid w:val="00C40785"/>
    <w:rsid w:val="00C40C8E"/>
    <w:rsid w:val="00C40F85"/>
    <w:rsid w:val="00C4103E"/>
    <w:rsid w:val="00C414AD"/>
    <w:rsid w:val="00C4179F"/>
    <w:rsid w:val="00C41FF9"/>
    <w:rsid w:val="00C422D9"/>
    <w:rsid w:val="00C42722"/>
    <w:rsid w:val="00C42729"/>
    <w:rsid w:val="00C438CB"/>
    <w:rsid w:val="00C441B1"/>
    <w:rsid w:val="00C44944"/>
    <w:rsid w:val="00C450E9"/>
    <w:rsid w:val="00C452D7"/>
    <w:rsid w:val="00C4555D"/>
    <w:rsid w:val="00C45604"/>
    <w:rsid w:val="00C4592B"/>
    <w:rsid w:val="00C4615D"/>
    <w:rsid w:val="00C4636C"/>
    <w:rsid w:val="00C4642A"/>
    <w:rsid w:val="00C465FE"/>
    <w:rsid w:val="00C468A1"/>
    <w:rsid w:val="00C46977"/>
    <w:rsid w:val="00C47183"/>
    <w:rsid w:val="00C47A78"/>
    <w:rsid w:val="00C47D8A"/>
    <w:rsid w:val="00C5012E"/>
    <w:rsid w:val="00C5028F"/>
    <w:rsid w:val="00C504A8"/>
    <w:rsid w:val="00C50905"/>
    <w:rsid w:val="00C50CC7"/>
    <w:rsid w:val="00C50DFE"/>
    <w:rsid w:val="00C51353"/>
    <w:rsid w:val="00C51451"/>
    <w:rsid w:val="00C517A2"/>
    <w:rsid w:val="00C519FA"/>
    <w:rsid w:val="00C5210E"/>
    <w:rsid w:val="00C52390"/>
    <w:rsid w:val="00C52BB1"/>
    <w:rsid w:val="00C52D49"/>
    <w:rsid w:val="00C5334B"/>
    <w:rsid w:val="00C53E08"/>
    <w:rsid w:val="00C53E46"/>
    <w:rsid w:val="00C54192"/>
    <w:rsid w:val="00C543AF"/>
    <w:rsid w:val="00C548AB"/>
    <w:rsid w:val="00C54AD3"/>
    <w:rsid w:val="00C54B95"/>
    <w:rsid w:val="00C54D68"/>
    <w:rsid w:val="00C54E2D"/>
    <w:rsid w:val="00C54F9E"/>
    <w:rsid w:val="00C55094"/>
    <w:rsid w:val="00C5600B"/>
    <w:rsid w:val="00C56203"/>
    <w:rsid w:val="00C56EAB"/>
    <w:rsid w:val="00C56FD2"/>
    <w:rsid w:val="00C57885"/>
    <w:rsid w:val="00C60806"/>
    <w:rsid w:val="00C61FC9"/>
    <w:rsid w:val="00C62803"/>
    <w:rsid w:val="00C62C4B"/>
    <w:rsid w:val="00C63392"/>
    <w:rsid w:val="00C63643"/>
    <w:rsid w:val="00C639C3"/>
    <w:rsid w:val="00C643B8"/>
    <w:rsid w:val="00C643BB"/>
    <w:rsid w:val="00C643D3"/>
    <w:rsid w:val="00C647F2"/>
    <w:rsid w:val="00C64A0B"/>
    <w:rsid w:val="00C64C83"/>
    <w:rsid w:val="00C65677"/>
    <w:rsid w:val="00C657D8"/>
    <w:rsid w:val="00C65DA3"/>
    <w:rsid w:val="00C65E14"/>
    <w:rsid w:val="00C668D7"/>
    <w:rsid w:val="00C66A77"/>
    <w:rsid w:val="00C6726B"/>
    <w:rsid w:val="00C67B3A"/>
    <w:rsid w:val="00C700DF"/>
    <w:rsid w:val="00C70130"/>
    <w:rsid w:val="00C71121"/>
    <w:rsid w:val="00C7121E"/>
    <w:rsid w:val="00C713A0"/>
    <w:rsid w:val="00C713AC"/>
    <w:rsid w:val="00C71502"/>
    <w:rsid w:val="00C71635"/>
    <w:rsid w:val="00C71FDD"/>
    <w:rsid w:val="00C727D1"/>
    <w:rsid w:val="00C72A04"/>
    <w:rsid w:val="00C72ADA"/>
    <w:rsid w:val="00C72E03"/>
    <w:rsid w:val="00C73052"/>
    <w:rsid w:val="00C743BA"/>
    <w:rsid w:val="00C74FAA"/>
    <w:rsid w:val="00C7581A"/>
    <w:rsid w:val="00C758D4"/>
    <w:rsid w:val="00C75ACF"/>
    <w:rsid w:val="00C76863"/>
    <w:rsid w:val="00C768B9"/>
    <w:rsid w:val="00C76B96"/>
    <w:rsid w:val="00C7786B"/>
    <w:rsid w:val="00C778D4"/>
    <w:rsid w:val="00C778DA"/>
    <w:rsid w:val="00C77CD7"/>
    <w:rsid w:val="00C804F6"/>
    <w:rsid w:val="00C80AD8"/>
    <w:rsid w:val="00C80AE6"/>
    <w:rsid w:val="00C80C59"/>
    <w:rsid w:val="00C80E44"/>
    <w:rsid w:val="00C810A5"/>
    <w:rsid w:val="00C81142"/>
    <w:rsid w:val="00C818C9"/>
    <w:rsid w:val="00C82048"/>
    <w:rsid w:val="00C824EF"/>
    <w:rsid w:val="00C826F3"/>
    <w:rsid w:val="00C8293F"/>
    <w:rsid w:val="00C82C3C"/>
    <w:rsid w:val="00C835C5"/>
    <w:rsid w:val="00C83FA0"/>
    <w:rsid w:val="00C85632"/>
    <w:rsid w:val="00C857E7"/>
    <w:rsid w:val="00C85901"/>
    <w:rsid w:val="00C85E40"/>
    <w:rsid w:val="00C85F0F"/>
    <w:rsid w:val="00C863D2"/>
    <w:rsid w:val="00C8662D"/>
    <w:rsid w:val="00C86904"/>
    <w:rsid w:val="00C86E6C"/>
    <w:rsid w:val="00C8714C"/>
    <w:rsid w:val="00C87DA4"/>
    <w:rsid w:val="00C87F7B"/>
    <w:rsid w:val="00C90172"/>
    <w:rsid w:val="00C9027B"/>
    <w:rsid w:val="00C90D8F"/>
    <w:rsid w:val="00C90DDD"/>
    <w:rsid w:val="00C90FEA"/>
    <w:rsid w:val="00C911D9"/>
    <w:rsid w:val="00C912A8"/>
    <w:rsid w:val="00C916EF"/>
    <w:rsid w:val="00C917ED"/>
    <w:rsid w:val="00C918EB"/>
    <w:rsid w:val="00C91EE7"/>
    <w:rsid w:val="00C9205F"/>
    <w:rsid w:val="00C920B8"/>
    <w:rsid w:val="00C9255B"/>
    <w:rsid w:val="00C92860"/>
    <w:rsid w:val="00C92A71"/>
    <w:rsid w:val="00C93891"/>
    <w:rsid w:val="00C946CC"/>
    <w:rsid w:val="00C9475C"/>
    <w:rsid w:val="00C94E1B"/>
    <w:rsid w:val="00C95039"/>
    <w:rsid w:val="00C9506A"/>
    <w:rsid w:val="00C95F02"/>
    <w:rsid w:val="00C960BF"/>
    <w:rsid w:val="00C963D1"/>
    <w:rsid w:val="00C96401"/>
    <w:rsid w:val="00C96B7B"/>
    <w:rsid w:val="00C96E03"/>
    <w:rsid w:val="00C97B1D"/>
    <w:rsid w:val="00C97DD7"/>
    <w:rsid w:val="00CA0B35"/>
    <w:rsid w:val="00CA0C6F"/>
    <w:rsid w:val="00CA0C8F"/>
    <w:rsid w:val="00CA10FC"/>
    <w:rsid w:val="00CA167A"/>
    <w:rsid w:val="00CA1C4A"/>
    <w:rsid w:val="00CA21D0"/>
    <w:rsid w:val="00CA2564"/>
    <w:rsid w:val="00CA2E9E"/>
    <w:rsid w:val="00CA37DE"/>
    <w:rsid w:val="00CA4342"/>
    <w:rsid w:val="00CA4639"/>
    <w:rsid w:val="00CA5238"/>
    <w:rsid w:val="00CA5573"/>
    <w:rsid w:val="00CA5FFE"/>
    <w:rsid w:val="00CA6050"/>
    <w:rsid w:val="00CA62BA"/>
    <w:rsid w:val="00CA691A"/>
    <w:rsid w:val="00CA6B41"/>
    <w:rsid w:val="00CA6B92"/>
    <w:rsid w:val="00CA6BAD"/>
    <w:rsid w:val="00CA74D3"/>
    <w:rsid w:val="00CA7F12"/>
    <w:rsid w:val="00CB0346"/>
    <w:rsid w:val="00CB110D"/>
    <w:rsid w:val="00CB1220"/>
    <w:rsid w:val="00CB132E"/>
    <w:rsid w:val="00CB1832"/>
    <w:rsid w:val="00CB1E2C"/>
    <w:rsid w:val="00CB20B5"/>
    <w:rsid w:val="00CB216A"/>
    <w:rsid w:val="00CB2566"/>
    <w:rsid w:val="00CB2840"/>
    <w:rsid w:val="00CB31DC"/>
    <w:rsid w:val="00CB4BF2"/>
    <w:rsid w:val="00CB5D8E"/>
    <w:rsid w:val="00CB60F4"/>
    <w:rsid w:val="00CB660D"/>
    <w:rsid w:val="00CB6D11"/>
    <w:rsid w:val="00CB6E3F"/>
    <w:rsid w:val="00CB7788"/>
    <w:rsid w:val="00CB798B"/>
    <w:rsid w:val="00CB7BD5"/>
    <w:rsid w:val="00CB7CBA"/>
    <w:rsid w:val="00CC077D"/>
    <w:rsid w:val="00CC0F76"/>
    <w:rsid w:val="00CC14E6"/>
    <w:rsid w:val="00CC17FF"/>
    <w:rsid w:val="00CC18DF"/>
    <w:rsid w:val="00CC1CCD"/>
    <w:rsid w:val="00CC1D78"/>
    <w:rsid w:val="00CC1F9A"/>
    <w:rsid w:val="00CC227E"/>
    <w:rsid w:val="00CC2825"/>
    <w:rsid w:val="00CC2842"/>
    <w:rsid w:val="00CC298A"/>
    <w:rsid w:val="00CC2BF3"/>
    <w:rsid w:val="00CC2F59"/>
    <w:rsid w:val="00CC2FD5"/>
    <w:rsid w:val="00CC35AE"/>
    <w:rsid w:val="00CC3699"/>
    <w:rsid w:val="00CC400C"/>
    <w:rsid w:val="00CC4264"/>
    <w:rsid w:val="00CC6E42"/>
    <w:rsid w:val="00CC7449"/>
    <w:rsid w:val="00CC7568"/>
    <w:rsid w:val="00CC79AE"/>
    <w:rsid w:val="00CD0122"/>
    <w:rsid w:val="00CD02AF"/>
    <w:rsid w:val="00CD06AF"/>
    <w:rsid w:val="00CD0C0C"/>
    <w:rsid w:val="00CD1660"/>
    <w:rsid w:val="00CD1997"/>
    <w:rsid w:val="00CD204B"/>
    <w:rsid w:val="00CD2396"/>
    <w:rsid w:val="00CD2E61"/>
    <w:rsid w:val="00CD316D"/>
    <w:rsid w:val="00CD3A2D"/>
    <w:rsid w:val="00CD3A7D"/>
    <w:rsid w:val="00CD3BA0"/>
    <w:rsid w:val="00CD3C43"/>
    <w:rsid w:val="00CD3EA2"/>
    <w:rsid w:val="00CD43EF"/>
    <w:rsid w:val="00CD47B8"/>
    <w:rsid w:val="00CD4CF2"/>
    <w:rsid w:val="00CD4FBD"/>
    <w:rsid w:val="00CD53E2"/>
    <w:rsid w:val="00CD58D3"/>
    <w:rsid w:val="00CD5AFE"/>
    <w:rsid w:val="00CD5D27"/>
    <w:rsid w:val="00CD67D4"/>
    <w:rsid w:val="00CD6C92"/>
    <w:rsid w:val="00CD6F60"/>
    <w:rsid w:val="00CD7546"/>
    <w:rsid w:val="00CD7669"/>
    <w:rsid w:val="00CD7804"/>
    <w:rsid w:val="00CD7947"/>
    <w:rsid w:val="00CD7D98"/>
    <w:rsid w:val="00CD7EB0"/>
    <w:rsid w:val="00CD7FA5"/>
    <w:rsid w:val="00CE03CA"/>
    <w:rsid w:val="00CE04BE"/>
    <w:rsid w:val="00CE0610"/>
    <w:rsid w:val="00CE087E"/>
    <w:rsid w:val="00CE0919"/>
    <w:rsid w:val="00CE09FA"/>
    <w:rsid w:val="00CE0A90"/>
    <w:rsid w:val="00CE19F2"/>
    <w:rsid w:val="00CE1F01"/>
    <w:rsid w:val="00CE2499"/>
    <w:rsid w:val="00CE266E"/>
    <w:rsid w:val="00CE2938"/>
    <w:rsid w:val="00CE2959"/>
    <w:rsid w:val="00CE2C5E"/>
    <w:rsid w:val="00CE3161"/>
    <w:rsid w:val="00CE3614"/>
    <w:rsid w:val="00CE3CC4"/>
    <w:rsid w:val="00CE447F"/>
    <w:rsid w:val="00CE4A2E"/>
    <w:rsid w:val="00CE580A"/>
    <w:rsid w:val="00CE5936"/>
    <w:rsid w:val="00CE5AF3"/>
    <w:rsid w:val="00CE5D11"/>
    <w:rsid w:val="00CE60EB"/>
    <w:rsid w:val="00CE6352"/>
    <w:rsid w:val="00CE648D"/>
    <w:rsid w:val="00CE64D7"/>
    <w:rsid w:val="00CE66AC"/>
    <w:rsid w:val="00CE679A"/>
    <w:rsid w:val="00CE704C"/>
    <w:rsid w:val="00CE7244"/>
    <w:rsid w:val="00CE741D"/>
    <w:rsid w:val="00CE78B3"/>
    <w:rsid w:val="00CF043E"/>
    <w:rsid w:val="00CF0DFA"/>
    <w:rsid w:val="00CF15A9"/>
    <w:rsid w:val="00CF1D69"/>
    <w:rsid w:val="00CF214B"/>
    <w:rsid w:val="00CF2AA8"/>
    <w:rsid w:val="00CF2D46"/>
    <w:rsid w:val="00CF2E19"/>
    <w:rsid w:val="00CF314E"/>
    <w:rsid w:val="00CF3821"/>
    <w:rsid w:val="00CF3977"/>
    <w:rsid w:val="00CF3D1E"/>
    <w:rsid w:val="00CF3EDC"/>
    <w:rsid w:val="00CF40DE"/>
    <w:rsid w:val="00CF4326"/>
    <w:rsid w:val="00CF4D03"/>
    <w:rsid w:val="00CF587D"/>
    <w:rsid w:val="00CF6109"/>
    <w:rsid w:val="00CF616E"/>
    <w:rsid w:val="00CF6A2D"/>
    <w:rsid w:val="00CF7344"/>
    <w:rsid w:val="00CF757F"/>
    <w:rsid w:val="00CF7685"/>
    <w:rsid w:val="00CF77B5"/>
    <w:rsid w:val="00CF7D5F"/>
    <w:rsid w:val="00D007D3"/>
    <w:rsid w:val="00D00B96"/>
    <w:rsid w:val="00D01073"/>
    <w:rsid w:val="00D019B8"/>
    <w:rsid w:val="00D01DA8"/>
    <w:rsid w:val="00D01FA6"/>
    <w:rsid w:val="00D02979"/>
    <w:rsid w:val="00D02BD3"/>
    <w:rsid w:val="00D02C13"/>
    <w:rsid w:val="00D03141"/>
    <w:rsid w:val="00D0317C"/>
    <w:rsid w:val="00D03637"/>
    <w:rsid w:val="00D037BE"/>
    <w:rsid w:val="00D03BFB"/>
    <w:rsid w:val="00D0522C"/>
    <w:rsid w:val="00D062E4"/>
    <w:rsid w:val="00D0635E"/>
    <w:rsid w:val="00D06368"/>
    <w:rsid w:val="00D065BC"/>
    <w:rsid w:val="00D06C31"/>
    <w:rsid w:val="00D06CDA"/>
    <w:rsid w:val="00D07869"/>
    <w:rsid w:val="00D07AC5"/>
    <w:rsid w:val="00D104EC"/>
    <w:rsid w:val="00D10843"/>
    <w:rsid w:val="00D10BCA"/>
    <w:rsid w:val="00D11336"/>
    <w:rsid w:val="00D115EA"/>
    <w:rsid w:val="00D1185C"/>
    <w:rsid w:val="00D1231D"/>
    <w:rsid w:val="00D12665"/>
    <w:rsid w:val="00D12E21"/>
    <w:rsid w:val="00D12EF9"/>
    <w:rsid w:val="00D1379F"/>
    <w:rsid w:val="00D13E57"/>
    <w:rsid w:val="00D1446D"/>
    <w:rsid w:val="00D144F0"/>
    <w:rsid w:val="00D1472F"/>
    <w:rsid w:val="00D14BA2"/>
    <w:rsid w:val="00D14CD7"/>
    <w:rsid w:val="00D15088"/>
    <w:rsid w:val="00D150D3"/>
    <w:rsid w:val="00D15216"/>
    <w:rsid w:val="00D15BBA"/>
    <w:rsid w:val="00D15E61"/>
    <w:rsid w:val="00D15F57"/>
    <w:rsid w:val="00D165F0"/>
    <w:rsid w:val="00D166FB"/>
    <w:rsid w:val="00D168D8"/>
    <w:rsid w:val="00D16DF6"/>
    <w:rsid w:val="00D16F86"/>
    <w:rsid w:val="00D20090"/>
    <w:rsid w:val="00D2099C"/>
    <w:rsid w:val="00D20C3F"/>
    <w:rsid w:val="00D20F89"/>
    <w:rsid w:val="00D212D7"/>
    <w:rsid w:val="00D21C8E"/>
    <w:rsid w:val="00D21E9B"/>
    <w:rsid w:val="00D221C5"/>
    <w:rsid w:val="00D2304F"/>
    <w:rsid w:val="00D2370D"/>
    <w:rsid w:val="00D23A24"/>
    <w:rsid w:val="00D23C5F"/>
    <w:rsid w:val="00D2411F"/>
    <w:rsid w:val="00D24176"/>
    <w:rsid w:val="00D2445E"/>
    <w:rsid w:val="00D2467C"/>
    <w:rsid w:val="00D24687"/>
    <w:rsid w:val="00D24C41"/>
    <w:rsid w:val="00D2507D"/>
    <w:rsid w:val="00D25389"/>
    <w:rsid w:val="00D2560C"/>
    <w:rsid w:val="00D263EF"/>
    <w:rsid w:val="00D26D95"/>
    <w:rsid w:val="00D27176"/>
    <w:rsid w:val="00D27397"/>
    <w:rsid w:val="00D27D00"/>
    <w:rsid w:val="00D30250"/>
    <w:rsid w:val="00D30633"/>
    <w:rsid w:val="00D3068D"/>
    <w:rsid w:val="00D30A0D"/>
    <w:rsid w:val="00D30FCE"/>
    <w:rsid w:val="00D31508"/>
    <w:rsid w:val="00D31DDC"/>
    <w:rsid w:val="00D3210C"/>
    <w:rsid w:val="00D33B4E"/>
    <w:rsid w:val="00D33C87"/>
    <w:rsid w:val="00D33CD2"/>
    <w:rsid w:val="00D3426B"/>
    <w:rsid w:val="00D343FA"/>
    <w:rsid w:val="00D34B4C"/>
    <w:rsid w:val="00D34D9D"/>
    <w:rsid w:val="00D34EFA"/>
    <w:rsid w:val="00D34F6E"/>
    <w:rsid w:val="00D35B18"/>
    <w:rsid w:val="00D35B39"/>
    <w:rsid w:val="00D35BA5"/>
    <w:rsid w:val="00D3633C"/>
    <w:rsid w:val="00D36802"/>
    <w:rsid w:val="00D369B9"/>
    <w:rsid w:val="00D36AE7"/>
    <w:rsid w:val="00D36C46"/>
    <w:rsid w:val="00D378D4"/>
    <w:rsid w:val="00D37FC0"/>
    <w:rsid w:val="00D40309"/>
    <w:rsid w:val="00D403E3"/>
    <w:rsid w:val="00D40422"/>
    <w:rsid w:val="00D40762"/>
    <w:rsid w:val="00D4081B"/>
    <w:rsid w:val="00D40CE9"/>
    <w:rsid w:val="00D40F45"/>
    <w:rsid w:val="00D41378"/>
    <w:rsid w:val="00D414AB"/>
    <w:rsid w:val="00D415EE"/>
    <w:rsid w:val="00D4162A"/>
    <w:rsid w:val="00D41C76"/>
    <w:rsid w:val="00D41D9A"/>
    <w:rsid w:val="00D42937"/>
    <w:rsid w:val="00D42D20"/>
    <w:rsid w:val="00D43186"/>
    <w:rsid w:val="00D431E8"/>
    <w:rsid w:val="00D43CF1"/>
    <w:rsid w:val="00D43D4F"/>
    <w:rsid w:val="00D4428E"/>
    <w:rsid w:val="00D446CE"/>
    <w:rsid w:val="00D44D52"/>
    <w:rsid w:val="00D45EC9"/>
    <w:rsid w:val="00D46861"/>
    <w:rsid w:val="00D47103"/>
    <w:rsid w:val="00D472BE"/>
    <w:rsid w:val="00D47371"/>
    <w:rsid w:val="00D47B54"/>
    <w:rsid w:val="00D47E85"/>
    <w:rsid w:val="00D47FA0"/>
    <w:rsid w:val="00D50307"/>
    <w:rsid w:val="00D50BB3"/>
    <w:rsid w:val="00D51A5E"/>
    <w:rsid w:val="00D51F12"/>
    <w:rsid w:val="00D51F33"/>
    <w:rsid w:val="00D52086"/>
    <w:rsid w:val="00D5234D"/>
    <w:rsid w:val="00D523D3"/>
    <w:rsid w:val="00D52661"/>
    <w:rsid w:val="00D528F4"/>
    <w:rsid w:val="00D52A71"/>
    <w:rsid w:val="00D52C63"/>
    <w:rsid w:val="00D5448A"/>
    <w:rsid w:val="00D5520E"/>
    <w:rsid w:val="00D55CDA"/>
    <w:rsid w:val="00D5664D"/>
    <w:rsid w:val="00D56790"/>
    <w:rsid w:val="00D57175"/>
    <w:rsid w:val="00D6061E"/>
    <w:rsid w:val="00D6069E"/>
    <w:rsid w:val="00D608B1"/>
    <w:rsid w:val="00D60E04"/>
    <w:rsid w:val="00D6108F"/>
    <w:rsid w:val="00D6124B"/>
    <w:rsid w:val="00D617A7"/>
    <w:rsid w:val="00D619B5"/>
    <w:rsid w:val="00D619D4"/>
    <w:rsid w:val="00D621CF"/>
    <w:rsid w:val="00D62234"/>
    <w:rsid w:val="00D62585"/>
    <w:rsid w:val="00D62AE8"/>
    <w:rsid w:val="00D63137"/>
    <w:rsid w:val="00D632C9"/>
    <w:rsid w:val="00D632FC"/>
    <w:rsid w:val="00D633F8"/>
    <w:rsid w:val="00D63855"/>
    <w:rsid w:val="00D63956"/>
    <w:rsid w:val="00D63A05"/>
    <w:rsid w:val="00D64175"/>
    <w:rsid w:val="00D644BD"/>
    <w:rsid w:val="00D644C8"/>
    <w:rsid w:val="00D64CCB"/>
    <w:rsid w:val="00D66083"/>
    <w:rsid w:val="00D66170"/>
    <w:rsid w:val="00D6663C"/>
    <w:rsid w:val="00D667B2"/>
    <w:rsid w:val="00D66822"/>
    <w:rsid w:val="00D67995"/>
    <w:rsid w:val="00D703F4"/>
    <w:rsid w:val="00D70410"/>
    <w:rsid w:val="00D705AC"/>
    <w:rsid w:val="00D70E1D"/>
    <w:rsid w:val="00D70F8E"/>
    <w:rsid w:val="00D711A9"/>
    <w:rsid w:val="00D711B3"/>
    <w:rsid w:val="00D7188C"/>
    <w:rsid w:val="00D724B7"/>
    <w:rsid w:val="00D724C0"/>
    <w:rsid w:val="00D7275F"/>
    <w:rsid w:val="00D72982"/>
    <w:rsid w:val="00D72CAA"/>
    <w:rsid w:val="00D7388B"/>
    <w:rsid w:val="00D73DB1"/>
    <w:rsid w:val="00D74F0C"/>
    <w:rsid w:val="00D7679C"/>
    <w:rsid w:val="00D76AFE"/>
    <w:rsid w:val="00D76E05"/>
    <w:rsid w:val="00D772E3"/>
    <w:rsid w:val="00D77356"/>
    <w:rsid w:val="00D77385"/>
    <w:rsid w:val="00D77730"/>
    <w:rsid w:val="00D778AD"/>
    <w:rsid w:val="00D77995"/>
    <w:rsid w:val="00D77B38"/>
    <w:rsid w:val="00D80C89"/>
    <w:rsid w:val="00D80FC5"/>
    <w:rsid w:val="00D8138E"/>
    <w:rsid w:val="00D813B4"/>
    <w:rsid w:val="00D813B5"/>
    <w:rsid w:val="00D81950"/>
    <w:rsid w:val="00D820BD"/>
    <w:rsid w:val="00D82177"/>
    <w:rsid w:val="00D8230E"/>
    <w:rsid w:val="00D82365"/>
    <w:rsid w:val="00D8248E"/>
    <w:rsid w:val="00D82E68"/>
    <w:rsid w:val="00D83112"/>
    <w:rsid w:val="00D83546"/>
    <w:rsid w:val="00D83A34"/>
    <w:rsid w:val="00D83F35"/>
    <w:rsid w:val="00D841D8"/>
    <w:rsid w:val="00D847A3"/>
    <w:rsid w:val="00D849BC"/>
    <w:rsid w:val="00D85558"/>
    <w:rsid w:val="00D8615D"/>
    <w:rsid w:val="00D868D8"/>
    <w:rsid w:val="00D86E63"/>
    <w:rsid w:val="00D87574"/>
    <w:rsid w:val="00D87652"/>
    <w:rsid w:val="00D87853"/>
    <w:rsid w:val="00D879CD"/>
    <w:rsid w:val="00D87DDB"/>
    <w:rsid w:val="00D90210"/>
    <w:rsid w:val="00D904E6"/>
    <w:rsid w:val="00D9153B"/>
    <w:rsid w:val="00D924F8"/>
    <w:rsid w:val="00D92D28"/>
    <w:rsid w:val="00D93105"/>
    <w:rsid w:val="00D93137"/>
    <w:rsid w:val="00D9381C"/>
    <w:rsid w:val="00D93C1E"/>
    <w:rsid w:val="00D93C62"/>
    <w:rsid w:val="00D94E81"/>
    <w:rsid w:val="00D950F8"/>
    <w:rsid w:val="00D9510B"/>
    <w:rsid w:val="00D953F5"/>
    <w:rsid w:val="00D958BB"/>
    <w:rsid w:val="00D9612A"/>
    <w:rsid w:val="00D9651C"/>
    <w:rsid w:val="00D966B6"/>
    <w:rsid w:val="00D9722B"/>
    <w:rsid w:val="00D9749C"/>
    <w:rsid w:val="00DA01AF"/>
    <w:rsid w:val="00DA0402"/>
    <w:rsid w:val="00DA0AF3"/>
    <w:rsid w:val="00DA0EA8"/>
    <w:rsid w:val="00DA1464"/>
    <w:rsid w:val="00DA1652"/>
    <w:rsid w:val="00DA177A"/>
    <w:rsid w:val="00DA1C79"/>
    <w:rsid w:val="00DA2441"/>
    <w:rsid w:val="00DA2698"/>
    <w:rsid w:val="00DA2D34"/>
    <w:rsid w:val="00DA2EB1"/>
    <w:rsid w:val="00DA2EBE"/>
    <w:rsid w:val="00DA34AF"/>
    <w:rsid w:val="00DA359C"/>
    <w:rsid w:val="00DA3CAB"/>
    <w:rsid w:val="00DA3FD6"/>
    <w:rsid w:val="00DA402C"/>
    <w:rsid w:val="00DA414B"/>
    <w:rsid w:val="00DA4497"/>
    <w:rsid w:val="00DA49FD"/>
    <w:rsid w:val="00DA577D"/>
    <w:rsid w:val="00DA5818"/>
    <w:rsid w:val="00DA5DCD"/>
    <w:rsid w:val="00DA5F5F"/>
    <w:rsid w:val="00DA6195"/>
    <w:rsid w:val="00DA65A0"/>
    <w:rsid w:val="00DA6A97"/>
    <w:rsid w:val="00DA7144"/>
    <w:rsid w:val="00DA72F8"/>
    <w:rsid w:val="00DA7459"/>
    <w:rsid w:val="00DB080B"/>
    <w:rsid w:val="00DB25EA"/>
    <w:rsid w:val="00DB2661"/>
    <w:rsid w:val="00DB2D05"/>
    <w:rsid w:val="00DB2DEE"/>
    <w:rsid w:val="00DB33B3"/>
    <w:rsid w:val="00DB35A8"/>
    <w:rsid w:val="00DB3900"/>
    <w:rsid w:val="00DB3FA1"/>
    <w:rsid w:val="00DB46D0"/>
    <w:rsid w:val="00DB4861"/>
    <w:rsid w:val="00DB4B22"/>
    <w:rsid w:val="00DB4BFC"/>
    <w:rsid w:val="00DB4CCC"/>
    <w:rsid w:val="00DB4D58"/>
    <w:rsid w:val="00DB56C4"/>
    <w:rsid w:val="00DB5721"/>
    <w:rsid w:val="00DB58D8"/>
    <w:rsid w:val="00DB5E8B"/>
    <w:rsid w:val="00DB5EB4"/>
    <w:rsid w:val="00DB5ECB"/>
    <w:rsid w:val="00DB618B"/>
    <w:rsid w:val="00DB625A"/>
    <w:rsid w:val="00DB65CB"/>
    <w:rsid w:val="00DB6DC1"/>
    <w:rsid w:val="00DB70B2"/>
    <w:rsid w:val="00DB725E"/>
    <w:rsid w:val="00DB7868"/>
    <w:rsid w:val="00DB7D50"/>
    <w:rsid w:val="00DC001A"/>
    <w:rsid w:val="00DC09BC"/>
    <w:rsid w:val="00DC0F87"/>
    <w:rsid w:val="00DC105A"/>
    <w:rsid w:val="00DC17E8"/>
    <w:rsid w:val="00DC1E53"/>
    <w:rsid w:val="00DC22A0"/>
    <w:rsid w:val="00DC27F9"/>
    <w:rsid w:val="00DC2FB3"/>
    <w:rsid w:val="00DC450F"/>
    <w:rsid w:val="00DC55E6"/>
    <w:rsid w:val="00DC56DC"/>
    <w:rsid w:val="00DC5D95"/>
    <w:rsid w:val="00DC61D2"/>
    <w:rsid w:val="00DC659B"/>
    <w:rsid w:val="00DC6C90"/>
    <w:rsid w:val="00DC6CA3"/>
    <w:rsid w:val="00DC6DFA"/>
    <w:rsid w:val="00DC6F30"/>
    <w:rsid w:val="00DC798A"/>
    <w:rsid w:val="00DC7FCE"/>
    <w:rsid w:val="00DD065C"/>
    <w:rsid w:val="00DD068E"/>
    <w:rsid w:val="00DD0A0A"/>
    <w:rsid w:val="00DD0D49"/>
    <w:rsid w:val="00DD0EB1"/>
    <w:rsid w:val="00DD126F"/>
    <w:rsid w:val="00DD1299"/>
    <w:rsid w:val="00DD186B"/>
    <w:rsid w:val="00DD1D96"/>
    <w:rsid w:val="00DD2A8E"/>
    <w:rsid w:val="00DD2ECD"/>
    <w:rsid w:val="00DD3750"/>
    <w:rsid w:val="00DD3CDB"/>
    <w:rsid w:val="00DD3E68"/>
    <w:rsid w:val="00DD43F3"/>
    <w:rsid w:val="00DD43F5"/>
    <w:rsid w:val="00DD4CBB"/>
    <w:rsid w:val="00DD51F7"/>
    <w:rsid w:val="00DD52F1"/>
    <w:rsid w:val="00DD5326"/>
    <w:rsid w:val="00DD53D9"/>
    <w:rsid w:val="00DD685C"/>
    <w:rsid w:val="00DD6F7B"/>
    <w:rsid w:val="00DD7265"/>
    <w:rsid w:val="00DD733E"/>
    <w:rsid w:val="00DD77F1"/>
    <w:rsid w:val="00DD7807"/>
    <w:rsid w:val="00DE0B57"/>
    <w:rsid w:val="00DE0F44"/>
    <w:rsid w:val="00DE1549"/>
    <w:rsid w:val="00DE1A48"/>
    <w:rsid w:val="00DE1AB5"/>
    <w:rsid w:val="00DE1B00"/>
    <w:rsid w:val="00DE1BFF"/>
    <w:rsid w:val="00DE1F13"/>
    <w:rsid w:val="00DE2B60"/>
    <w:rsid w:val="00DE3189"/>
    <w:rsid w:val="00DE3284"/>
    <w:rsid w:val="00DE35C1"/>
    <w:rsid w:val="00DE365D"/>
    <w:rsid w:val="00DE36C2"/>
    <w:rsid w:val="00DE3A7F"/>
    <w:rsid w:val="00DE3F65"/>
    <w:rsid w:val="00DE4498"/>
    <w:rsid w:val="00DE4966"/>
    <w:rsid w:val="00DE571D"/>
    <w:rsid w:val="00DE5B74"/>
    <w:rsid w:val="00DE5EE3"/>
    <w:rsid w:val="00DE6293"/>
    <w:rsid w:val="00DE62DB"/>
    <w:rsid w:val="00DE6303"/>
    <w:rsid w:val="00DE678B"/>
    <w:rsid w:val="00DE725C"/>
    <w:rsid w:val="00DE777C"/>
    <w:rsid w:val="00DE7843"/>
    <w:rsid w:val="00DE7C34"/>
    <w:rsid w:val="00DE7FAB"/>
    <w:rsid w:val="00DF0A9C"/>
    <w:rsid w:val="00DF0BF6"/>
    <w:rsid w:val="00DF0E3D"/>
    <w:rsid w:val="00DF178C"/>
    <w:rsid w:val="00DF1884"/>
    <w:rsid w:val="00DF1A32"/>
    <w:rsid w:val="00DF235F"/>
    <w:rsid w:val="00DF2698"/>
    <w:rsid w:val="00DF26F2"/>
    <w:rsid w:val="00DF27AA"/>
    <w:rsid w:val="00DF27F9"/>
    <w:rsid w:val="00DF2845"/>
    <w:rsid w:val="00DF2D78"/>
    <w:rsid w:val="00DF456F"/>
    <w:rsid w:val="00DF48A4"/>
    <w:rsid w:val="00DF4C8A"/>
    <w:rsid w:val="00DF4F60"/>
    <w:rsid w:val="00DF5192"/>
    <w:rsid w:val="00DF5A14"/>
    <w:rsid w:val="00DF5DD1"/>
    <w:rsid w:val="00DF5E3A"/>
    <w:rsid w:val="00DF759E"/>
    <w:rsid w:val="00DF7739"/>
    <w:rsid w:val="00DF7BB8"/>
    <w:rsid w:val="00E007A1"/>
    <w:rsid w:val="00E0083F"/>
    <w:rsid w:val="00E00919"/>
    <w:rsid w:val="00E00A42"/>
    <w:rsid w:val="00E01243"/>
    <w:rsid w:val="00E012BF"/>
    <w:rsid w:val="00E01B97"/>
    <w:rsid w:val="00E01C22"/>
    <w:rsid w:val="00E01E20"/>
    <w:rsid w:val="00E02C03"/>
    <w:rsid w:val="00E02CDC"/>
    <w:rsid w:val="00E0320C"/>
    <w:rsid w:val="00E0345F"/>
    <w:rsid w:val="00E03B53"/>
    <w:rsid w:val="00E03CCE"/>
    <w:rsid w:val="00E03EA8"/>
    <w:rsid w:val="00E042C7"/>
    <w:rsid w:val="00E0443A"/>
    <w:rsid w:val="00E0450D"/>
    <w:rsid w:val="00E045CC"/>
    <w:rsid w:val="00E04A49"/>
    <w:rsid w:val="00E04C5D"/>
    <w:rsid w:val="00E04F93"/>
    <w:rsid w:val="00E04FFD"/>
    <w:rsid w:val="00E0597B"/>
    <w:rsid w:val="00E05CFB"/>
    <w:rsid w:val="00E05FBF"/>
    <w:rsid w:val="00E06D73"/>
    <w:rsid w:val="00E06E81"/>
    <w:rsid w:val="00E07B8C"/>
    <w:rsid w:val="00E07F5D"/>
    <w:rsid w:val="00E103AE"/>
    <w:rsid w:val="00E1086F"/>
    <w:rsid w:val="00E110BE"/>
    <w:rsid w:val="00E11549"/>
    <w:rsid w:val="00E11863"/>
    <w:rsid w:val="00E11A39"/>
    <w:rsid w:val="00E11FB3"/>
    <w:rsid w:val="00E1212B"/>
    <w:rsid w:val="00E12414"/>
    <w:rsid w:val="00E125AF"/>
    <w:rsid w:val="00E1288E"/>
    <w:rsid w:val="00E128FD"/>
    <w:rsid w:val="00E12FB1"/>
    <w:rsid w:val="00E130CF"/>
    <w:rsid w:val="00E130EB"/>
    <w:rsid w:val="00E131B3"/>
    <w:rsid w:val="00E13A14"/>
    <w:rsid w:val="00E13C8B"/>
    <w:rsid w:val="00E13C97"/>
    <w:rsid w:val="00E144A7"/>
    <w:rsid w:val="00E145EB"/>
    <w:rsid w:val="00E14918"/>
    <w:rsid w:val="00E15859"/>
    <w:rsid w:val="00E15C9D"/>
    <w:rsid w:val="00E173E2"/>
    <w:rsid w:val="00E179F5"/>
    <w:rsid w:val="00E20367"/>
    <w:rsid w:val="00E20375"/>
    <w:rsid w:val="00E20C4A"/>
    <w:rsid w:val="00E2109A"/>
    <w:rsid w:val="00E212A8"/>
    <w:rsid w:val="00E214B2"/>
    <w:rsid w:val="00E2170D"/>
    <w:rsid w:val="00E217E7"/>
    <w:rsid w:val="00E218C8"/>
    <w:rsid w:val="00E21957"/>
    <w:rsid w:val="00E21A28"/>
    <w:rsid w:val="00E22145"/>
    <w:rsid w:val="00E2245E"/>
    <w:rsid w:val="00E2250F"/>
    <w:rsid w:val="00E225C9"/>
    <w:rsid w:val="00E2272B"/>
    <w:rsid w:val="00E229D4"/>
    <w:rsid w:val="00E22A59"/>
    <w:rsid w:val="00E22B46"/>
    <w:rsid w:val="00E22C59"/>
    <w:rsid w:val="00E23210"/>
    <w:rsid w:val="00E233D7"/>
    <w:rsid w:val="00E2374B"/>
    <w:rsid w:val="00E2390F"/>
    <w:rsid w:val="00E23F92"/>
    <w:rsid w:val="00E254DD"/>
    <w:rsid w:val="00E255C4"/>
    <w:rsid w:val="00E26272"/>
    <w:rsid w:val="00E26684"/>
    <w:rsid w:val="00E26891"/>
    <w:rsid w:val="00E2693B"/>
    <w:rsid w:val="00E2724C"/>
    <w:rsid w:val="00E2775D"/>
    <w:rsid w:val="00E27C20"/>
    <w:rsid w:val="00E27E05"/>
    <w:rsid w:val="00E300FC"/>
    <w:rsid w:val="00E302F8"/>
    <w:rsid w:val="00E3094E"/>
    <w:rsid w:val="00E31134"/>
    <w:rsid w:val="00E31B37"/>
    <w:rsid w:val="00E31D94"/>
    <w:rsid w:val="00E32343"/>
    <w:rsid w:val="00E32CCF"/>
    <w:rsid w:val="00E32DB4"/>
    <w:rsid w:val="00E33301"/>
    <w:rsid w:val="00E33311"/>
    <w:rsid w:val="00E335E8"/>
    <w:rsid w:val="00E34163"/>
    <w:rsid w:val="00E34405"/>
    <w:rsid w:val="00E34532"/>
    <w:rsid w:val="00E3490A"/>
    <w:rsid w:val="00E34AF3"/>
    <w:rsid w:val="00E34CDA"/>
    <w:rsid w:val="00E34DF7"/>
    <w:rsid w:val="00E34EE1"/>
    <w:rsid w:val="00E351FF"/>
    <w:rsid w:val="00E35601"/>
    <w:rsid w:val="00E366DA"/>
    <w:rsid w:val="00E36944"/>
    <w:rsid w:val="00E3696D"/>
    <w:rsid w:val="00E370EE"/>
    <w:rsid w:val="00E3757C"/>
    <w:rsid w:val="00E375E2"/>
    <w:rsid w:val="00E37758"/>
    <w:rsid w:val="00E400F1"/>
    <w:rsid w:val="00E4049A"/>
    <w:rsid w:val="00E415A0"/>
    <w:rsid w:val="00E41C28"/>
    <w:rsid w:val="00E425B2"/>
    <w:rsid w:val="00E42823"/>
    <w:rsid w:val="00E42DF1"/>
    <w:rsid w:val="00E43281"/>
    <w:rsid w:val="00E432FB"/>
    <w:rsid w:val="00E43AE0"/>
    <w:rsid w:val="00E446B2"/>
    <w:rsid w:val="00E44A78"/>
    <w:rsid w:val="00E44EF8"/>
    <w:rsid w:val="00E44FA3"/>
    <w:rsid w:val="00E45749"/>
    <w:rsid w:val="00E464B1"/>
    <w:rsid w:val="00E469E4"/>
    <w:rsid w:val="00E46AE4"/>
    <w:rsid w:val="00E46D07"/>
    <w:rsid w:val="00E47592"/>
    <w:rsid w:val="00E47930"/>
    <w:rsid w:val="00E47D96"/>
    <w:rsid w:val="00E47F86"/>
    <w:rsid w:val="00E50405"/>
    <w:rsid w:val="00E51CBB"/>
    <w:rsid w:val="00E51DC5"/>
    <w:rsid w:val="00E5225C"/>
    <w:rsid w:val="00E5281E"/>
    <w:rsid w:val="00E53543"/>
    <w:rsid w:val="00E53670"/>
    <w:rsid w:val="00E539EF"/>
    <w:rsid w:val="00E54027"/>
    <w:rsid w:val="00E54289"/>
    <w:rsid w:val="00E54D93"/>
    <w:rsid w:val="00E557B0"/>
    <w:rsid w:val="00E55BB2"/>
    <w:rsid w:val="00E55F29"/>
    <w:rsid w:val="00E562F5"/>
    <w:rsid w:val="00E56B64"/>
    <w:rsid w:val="00E56D47"/>
    <w:rsid w:val="00E572EC"/>
    <w:rsid w:val="00E57403"/>
    <w:rsid w:val="00E57C89"/>
    <w:rsid w:val="00E60114"/>
    <w:rsid w:val="00E601FE"/>
    <w:rsid w:val="00E6053B"/>
    <w:rsid w:val="00E60AB6"/>
    <w:rsid w:val="00E60C26"/>
    <w:rsid w:val="00E60D94"/>
    <w:rsid w:val="00E614DA"/>
    <w:rsid w:val="00E61552"/>
    <w:rsid w:val="00E61777"/>
    <w:rsid w:val="00E61975"/>
    <w:rsid w:val="00E6218C"/>
    <w:rsid w:val="00E6237A"/>
    <w:rsid w:val="00E62753"/>
    <w:rsid w:val="00E6294D"/>
    <w:rsid w:val="00E62D24"/>
    <w:rsid w:val="00E62DF6"/>
    <w:rsid w:val="00E6306F"/>
    <w:rsid w:val="00E63146"/>
    <w:rsid w:val="00E63581"/>
    <w:rsid w:val="00E636D2"/>
    <w:rsid w:val="00E6383C"/>
    <w:rsid w:val="00E63E65"/>
    <w:rsid w:val="00E63F0E"/>
    <w:rsid w:val="00E6402F"/>
    <w:rsid w:val="00E64F73"/>
    <w:rsid w:val="00E65738"/>
    <w:rsid w:val="00E659BD"/>
    <w:rsid w:val="00E65F05"/>
    <w:rsid w:val="00E66EC0"/>
    <w:rsid w:val="00E67071"/>
    <w:rsid w:val="00E672FD"/>
    <w:rsid w:val="00E678E9"/>
    <w:rsid w:val="00E67C5E"/>
    <w:rsid w:val="00E67E67"/>
    <w:rsid w:val="00E70053"/>
    <w:rsid w:val="00E70775"/>
    <w:rsid w:val="00E70D0F"/>
    <w:rsid w:val="00E71305"/>
    <w:rsid w:val="00E71750"/>
    <w:rsid w:val="00E718B8"/>
    <w:rsid w:val="00E71F4D"/>
    <w:rsid w:val="00E71FF7"/>
    <w:rsid w:val="00E72277"/>
    <w:rsid w:val="00E72883"/>
    <w:rsid w:val="00E72FA3"/>
    <w:rsid w:val="00E73678"/>
    <w:rsid w:val="00E73D84"/>
    <w:rsid w:val="00E747B2"/>
    <w:rsid w:val="00E75420"/>
    <w:rsid w:val="00E75FA8"/>
    <w:rsid w:val="00E7622B"/>
    <w:rsid w:val="00E768B1"/>
    <w:rsid w:val="00E76D7D"/>
    <w:rsid w:val="00E77EC9"/>
    <w:rsid w:val="00E80104"/>
    <w:rsid w:val="00E80291"/>
    <w:rsid w:val="00E804EE"/>
    <w:rsid w:val="00E80597"/>
    <w:rsid w:val="00E8078D"/>
    <w:rsid w:val="00E80FE7"/>
    <w:rsid w:val="00E81419"/>
    <w:rsid w:val="00E81996"/>
    <w:rsid w:val="00E81BE3"/>
    <w:rsid w:val="00E81CCD"/>
    <w:rsid w:val="00E81DBA"/>
    <w:rsid w:val="00E8216C"/>
    <w:rsid w:val="00E82AFD"/>
    <w:rsid w:val="00E82CC0"/>
    <w:rsid w:val="00E82EE8"/>
    <w:rsid w:val="00E82F24"/>
    <w:rsid w:val="00E833D1"/>
    <w:rsid w:val="00E836B4"/>
    <w:rsid w:val="00E83E98"/>
    <w:rsid w:val="00E842EF"/>
    <w:rsid w:val="00E84B48"/>
    <w:rsid w:val="00E84D79"/>
    <w:rsid w:val="00E85127"/>
    <w:rsid w:val="00E85295"/>
    <w:rsid w:val="00E85342"/>
    <w:rsid w:val="00E854EF"/>
    <w:rsid w:val="00E85624"/>
    <w:rsid w:val="00E85974"/>
    <w:rsid w:val="00E8642D"/>
    <w:rsid w:val="00E86462"/>
    <w:rsid w:val="00E86EF9"/>
    <w:rsid w:val="00E86F97"/>
    <w:rsid w:val="00E87A95"/>
    <w:rsid w:val="00E87DF1"/>
    <w:rsid w:val="00E87EB8"/>
    <w:rsid w:val="00E90427"/>
    <w:rsid w:val="00E904CE"/>
    <w:rsid w:val="00E906AC"/>
    <w:rsid w:val="00E90EEC"/>
    <w:rsid w:val="00E915D8"/>
    <w:rsid w:val="00E91930"/>
    <w:rsid w:val="00E92500"/>
    <w:rsid w:val="00E92905"/>
    <w:rsid w:val="00E92918"/>
    <w:rsid w:val="00E92B5E"/>
    <w:rsid w:val="00E92D22"/>
    <w:rsid w:val="00E9310D"/>
    <w:rsid w:val="00E9319B"/>
    <w:rsid w:val="00E93462"/>
    <w:rsid w:val="00E937DC"/>
    <w:rsid w:val="00E93841"/>
    <w:rsid w:val="00E93A07"/>
    <w:rsid w:val="00E9497A"/>
    <w:rsid w:val="00E949D5"/>
    <w:rsid w:val="00E95046"/>
    <w:rsid w:val="00E950F4"/>
    <w:rsid w:val="00E95906"/>
    <w:rsid w:val="00E959E0"/>
    <w:rsid w:val="00E95D06"/>
    <w:rsid w:val="00E95EA9"/>
    <w:rsid w:val="00E9616A"/>
    <w:rsid w:val="00E967FE"/>
    <w:rsid w:val="00E96833"/>
    <w:rsid w:val="00E96B2B"/>
    <w:rsid w:val="00E96B3E"/>
    <w:rsid w:val="00E97A03"/>
    <w:rsid w:val="00EA04FA"/>
    <w:rsid w:val="00EA0FA3"/>
    <w:rsid w:val="00EA1108"/>
    <w:rsid w:val="00EA11B7"/>
    <w:rsid w:val="00EA148C"/>
    <w:rsid w:val="00EA14A6"/>
    <w:rsid w:val="00EA175A"/>
    <w:rsid w:val="00EA183B"/>
    <w:rsid w:val="00EA19BF"/>
    <w:rsid w:val="00EA1D4E"/>
    <w:rsid w:val="00EA2D0C"/>
    <w:rsid w:val="00EA31C1"/>
    <w:rsid w:val="00EA366F"/>
    <w:rsid w:val="00EA3685"/>
    <w:rsid w:val="00EA37C6"/>
    <w:rsid w:val="00EA3A6F"/>
    <w:rsid w:val="00EA407F"/>
    <w:rsid w:val="00EA41F0"/>
    <w:rsid w:val="00EA437B"/>
    <w:rsid w:val="00EA4611"/>
    <w:rsid w:val="00EA49B3"/>
    <w:rsid w:val="00EA5102"/>
    <w:rsid w:val="00EA5AE2"/>
    <w:rsid w:val="00EA5CBF"/>
    <w:rsid w:val="00EA5FDE"/>
    <w:rsid w:val="00EA638C"/>
    <w:rsid w:val="00EA6672"/>
    <w:rsid w:val="00EA6A5C"/>
    <w:rsid w:val="00EA6CD8"/>
    <w:rsid w:val="00EB019D"/>
    <w:rsid w:val="00EB0F57"/>
    <w:rsid w:val="00EB120D"/>
    <w:rsid w:val="00EB1263"/>
    <w:rsid w:val="00EB196F"/>
    <w:rsid w:val="00EB1AE4"/>
    <w:rsid w:val="00EB1DC1"/>
    <w:rsid w:val="00EB1E3A"/>
    <w:rsid w:val="00EB1EF5"/>
    <w:rsid w:val="00EB23DE"/>
    <w:rsid w:val="00EB2410"/>
    <w:rsid w:val="00EB2E89"/>
    <w:rsid w:val="00EB3522"/>
    <w:rsid w:val="00EB383C"/>
    <w:rsid w:val="00EB3AC6"/>
    <w:rsid w:val="00EB4290"/>
    <w:rsid w:val="00EB4C12"/>
    <w:rsid w:val="00EB4FCE"/>
    <w:rsid w:val="00EB514C"/>
    <w:rsid w:val="00EB5809"/>
    <w:rsid w:val="00EB5943"/>
    <w:rsid w:val="00EB5B88"/>
    <w:rsid w:val="00EB64B4"/>
    <w:rsid w:val="00EB6908"/>
    <w:rsid w:val="00EB6FA2"/>
    <w:rsid w:val="00EB7064"/>
    <w:rsid w:val="00EB7892"/>
    <w:rsid w:val="00EB7ABB"/>
    <w:rsid w:val="00EC0094"/>
    <w:rsid w:val="00EC0108"/>
    <w:rsid w:val="00EC0C1C"/>
    <w:rsid w:val="00EC135B"/>
    <w:rsid w:val="00EC1834"/>
    <w:rsid w:val="00EC1A73"/>
    <w:rsid w:val="00EC1E0C"/>
    <w:rsid w:val="00EC2080"/>
    <w:rsid w:val="00EC2576"/>
    <w:rsid w:val="00EC2C63"/>
    <w:rsid w:val="00EC3248"/>
    <w:rsid w:val="00EC35AD"/>
    <w:rsid w:val="00EC3BCF"/>
    <w:rsid w:val="00EC3D6E"/>
    <w:rsid w:val="00EC4015"/>
    <w:rsid w:val="00EC42C0"/>
    <w:rsid w:val="00EC4454"/>
    <w:rsid w:val="00EC4620"/>
    <w:rsid w:val="00EC4AA8"/>
    <w:rsid w:val="00EC58E1"/>
    <w:rsid w:val="00EC5C71"/>
    <w:rsid w:val="00EC5CC5"/>
    <w:rsid w:val="00EC5F4F"/>
    <w:rsid w:val="00EC6EE8"/>
    <w:rsid w:val="00EC6F01"/>
    <w:rsid w:val="00EC7058"/>
    <w:rsid w:val="00ED0172"/>
    <w:rsid w:val="00ED0576"/>
    <w:rsid w:val="00ED08DB"/>
    <w:rsid w:val="00ED0C80"/>
    <w:rsid w:val="00ED0CB0"/>
    <w:rsid w:val="00ED15DF"/>
    <w:rsid w:val="00ED1A63"/>
    <w:rsid w:val="00ED1BD0"/>
    <w:rsid w:val="00ED2DE5"/>
    <w:rsid w:val="00ED30AB"/>
    <w:rsid w:val="00ED3969"/>
    <w:rsid w:val="00ED39A2"/>
    <w:rsid w:val="00ED3CC8"/>
    <w:rsid w:val="00ED3D17"/>
    <w:rsid w:val="00ED403E"/>
    <w:rsid w:val="00ED4583"/>
    <w:rsid w:val="00ED47A9"/>
    <w:rsid w:val="00ED4A0D"/>
    <w:rsid w:val="00ED4B0C"/>
    <w:rsid w:val="00ED4D79"/>
    <w:rsid w:val="00ED4D8C"/>
    <w:rsid w:val="00ED5237"/>
    <w:rsid w:val="00ED5D29"/>
    <w:rsid w:val="00ED5ECE"/>
    <w:rsid w:val="00ED61A2"/>
    <w:rsid w:val="00ED623D"/>
    <w:rsid w:val="00ED6D36"/>
    <w:rsid w:val="00ED7281"/>
    <w:rsid w:val="00ED768D"/>
    <w:rsid w:val="00ED7900"/>
    <w:rsid w:val="00EE0DAB"/>
    <w:rsid w:val="00EE0E2F"/>
    <w:rsid w:val="00EE1421"/>
    <w:rsid w:val="00EE1E80"/>
    <w:rsid w:val="00EE24F6"/>
    <w:rsid w:val="00EE275E"/>
    <w:rsid w:val="00EE301B"/>
    <w:rsid w:val="00EE3FE7"/>
    <w:rsid w:val="00EE4190"/>
    <w:rsid w:val="00EE45AF"/>
    <w:rsid w:val="00EE4684"/>
    <w:rsid w:val="00EE4D79"/>
    <w:rsid w:val="00EE4ECF"/>
    <w:rsid w:val="00EE4F68"/>
    <w:rsid w:val="00EE53BE"/>
    <w:rsid w:val="00EE53CB"/>
    <w:rsid w:val="00EE544B"/>
    <w:rsid w:val="00EE5C67"/>
    <w:rsid w:val="00EE5ED2"/>
    <w:rsid w:val="00EE647F"/>
    <w:rsid w:val="00EE6CB9"/>
    <w:rsid w:val="00EE7029"/>
    <w:rsid w:val="00EE71A8"/>
    <w:rsid w:val="00EE721D"/>
    <w:rsid w:val="00EE7370"/>
    <w:rsid w:val="00EF020D"/>
    <w:rsid w:val="00EF080D"/>
    <w:rsid w:val="00EF1651"/>
    <w:rsid w:val="00EF16EC"/>
    <w:rsid w:val="00EF1BDF"/>
    <w:rsid w:val="00EF1C1A"/>
    <w:rsid w:val="00EF2136"/>
    <w:rsid w:val="00EF214E"/>
    <w:rsid w:val="00EF21C4"/>
    <w:rsid w:val="00EF2675"/>
    <w:rsid w:val="00EF282B"/>
    <w:rsid w:val="00EF2B00"/>
    <w:rsid w:val="00EF2DE1"/>
    <w:rsid w:val="00EF31C3"/>
    <w:rsid w:val="00EF3318"/>
    <w:rsid w:val="00EF39E6"/>
    <w:rsid w:val="00EF4651"/>
    <w:rsid w:val="00EF484D"/>
    <w:rsid w:val="00EF51A5"/>
    <w:rsid w:val="00EF57D6"/>
    <w:rsid w:val="00EF5A9E"/>
    <w:rsid w:val="00EF5E94"/>
    <w:rsid w:val="00EF6607"/>
    <w:rsid w:val="00EF684B"/>
    <w:rsid w:val="00EF6ACC"/>
    <w:rsid w:val="00EF6CB0"/>
    <w:rsid w:val="00EF6CFE"/>
    <w:rsid w:val="00EF6DDE"/>
    <w:rsid w:val="00EF781D"/>
    <w:rsid w:val="00EF7B39"/>
    <w:rsid w:val="00EF7B9C"/>
    <w:rsid w:val="00EF7D43"/>
    <w:rsid w:val="00F00EF5"/>
    <w:rsid w:val="00F01449"/>
    <w:rsid w:val="00F0168D"/>
    <w:rsid w:val="00F01E0E"/>
    <w:rsid w:val="00F01FCE"/>
    <w:rsid w:val="00F022E5"/>
    <w:rsid w:val="00F02A40"/>
    <w:rsid w:val="00F02F94"/>
    <w:rsid w:val="00F03071"/>
    <w:rsid w:val="00F03854"/>
    <w:rsid w:val="00F03B38"/>
    <w:rsid w:val="00F03E91"/>
    <w:rsid w:val="00F0434A"/>
    <w:rsid w:val="00F045E3"/>
    <w:rsid w:val="00F04672"/>
    <w:rsid w:val="00F058EB"/>
    <w:rsid w:val="00F05957"/>
    <w:rsid w:val="00F05C5C"/>
    <w:rsid w:val="00F05CEA"/>
    <w:rsid w:val="00F0617B"/>
    <w:rsid w:val="00F06FF0"/>
    <w:rsid w:val="00F07BF9"/>
    <w:rsid w:val="00F10073"/>
    <w:rsid w:val="00F100FC"/>
    <w:rsid w:val="00F10BE4"/>
    <w:rsid w:val="00F114A9"/>
    <w:rsid w:val="00F11CD7"/>
    <w:rsid w:val="00F11FF3"/>
    <w:rsid w:val="00F1292D"/>
    <w:rsid w:val="00F134A4"/>
    <w:rsid w:val="00F1356E"/>
    <w:rsid w:val="00F13785"/>
    <w:rsid w:val="00F13F4A"/>
    <w:rsid w:val="00F140A9"/>
    <w:rsid w:val="00F140AC"/>
    <w:rsid w:val="00F14FB9"/>
    <w:rsid w:val="00F151B7"/>
    <w:rsid w:val="00F15330"/>
    <w:rsid w:val="00F154AB"/>
    <w:rsid w:val="00F1567C"/>
    <w:rsid w:val="00F15915"/>
    <w:rsid w:val="00F159AF"/>
    <w:rsid w:val="00F15D77"/>
    <w:rsid w:val="00F16091"/>
    <w:rsid w:val="00F16EB2"/>
    <w:rsid w:val="00F1714F"/>
    <w:rsid w:val="00F17AF2"/>
    <w:rsid w:val="00F17BA3"/>
    <w:rsid w:val="00F17DE7"/>
    <w:rsid w:val="00F20035"/>
    <w:rsid w:val="00F200C9"/>
    <w:rsid w:val="00F200CC"/>
    <w:rsid w:val="00F20127"/>
    <w:rsid w:val="00F2036B"/>
    <w:rsid w:val="00F205C1"/>
    <w:rsid w:val="00F2071B"/>
    <w:rsid w:val="00F209D4"/>
    <w:rsid w:val="00F20B73"/>
    <w:rsid w:val="00F20CA2"/>
    <w:rsid w:val="00F20FC3"/>
    <w:rsid w:val="00F219FF"/>
    <w:rsid w:val="00F21ACA"/>
    <w:rsid w:val="00F21C7D"/>
    <w:rsid w:val="00F21E9E"/>
    <w:rsid w:val="00F21FF8"/>
    <w:rsid w:val="00F22392"/>
    <w:rsid w:val="00F22549"/>
    <w:rsid w:val="00F227D1"/>
    <w:rsid w:val="00F2316E"/>
    <w:rsid w:val="00F23AE5"/>
    <w:rsid w:val="00F23DC8"/>
    <w:rsid w:val="00F240D0"/>
    <w:rsid w:val="00F245E3"/>
    <w:rsid w:val="00F25608"/>
    <w:rsid w:val="00F2610E"/>
    <w:rsid w:val="00F26844"/>
    <w:rsid w:val="00F2731D"/>
    <w:rsid w:val="00F273EB"/>
    <w:rsid w:val="00F27939"/>
    <w:rsid w:val="00F27D94"/>
    <w:rsid w:val="00F27DA6"/>
    <w:rsid w:val="00F27DD9"/>
    <w:rsid w:val="00F27E73"/>
    <w:rsid w:val="00F300E4"/>
    <w:rsid w:val="00F303BA"/>
    <w:rsid w:val="00F303C1"/>
    <w:rsid w:val="00F30B0F"/>
    <w:rsid w:val="00F30FCB"/>
    <w:rsid w:val="00F31139"/>
    <w:rsid w:val="00F3115A"/>
    <w:rsid w:val="00F31505"/>
    <w:rsid w:val="00F319CB"/>
    <w:rsid w:val="00F31A8C"/>
    <w:rsid w:val="00F31B58"/>
    <w:rsid w:val="00F31E1A"/>
    <w:rsid w:val="00F31E84"/>
    <w:rsid w:val="00F322CF"/>
    <w:rsid w:val="00F32DA9"/>
    <w:rsid w:val="00F330A9"/>
    <w:rsid w:val="00F342D6"/>
    <w:rsid w:val="00F34490"/>
    <w:rsid w:val="00F348BD"/>
    <w:rsid w:val="00F367D6"/>
    <w:rsid w:val="00F367DE"/>
    <w:rsid w:val="00F368F7"/>
    <w:rsid w:val="00F36A1A"/>
    <w:rsid w:val="00F36DA6"/>
    <w:rsid w:val="00F371EF"/>
    <w:rsid w:val="00F378AA"/>
    <w:rsid w:val="00F407FA"/>
    <w:rsid w:val="00F40941"/>
    <w:rsid w:val="00F40A43"/>
    <w:rsid w:val="00F41189"/>
    <w:rsid w:val="00F411E6"/>
    <w:rsid w:val="00F41502"/>
    <w:rsid w:val="00F41541"/>
    <w:rsid w:val="00F41E35"/>
    <w:rsid w:val="00F42B93"/>
    <w:rsid w:val="00F42E54"/>
    <w:rsid w:val="00F42FBE"/>
    <w:rsid w:val="00F430AB"/>
    <w:rsid w:val="00F43BB4"/>
    <w:rsid w:val="00F4464B"/>
    <w:rsid w:val="00F4468D"/>
    <w:rsid w:val="00F449A6"/>
    <w:rsid w:val="00F449BC"/>
    <w:rsid w:val="00F44C17"/>
    <w:rsid w:val="00F454D8"/>
    <w:rsid w:val="00F45586"/>
    <w:rsid w:val="00F45747"/>
    <w:rsid w:val="00F458B0"/>
    <w:rsid w:val="00F45D26"/>
    <w:rsid w:val="00F4615F"/>
    <w:rsid w:val="00F46711"/>
    <w:rsid w:val="00F47086"/>
    <w:rsid w:val="00F470EF"/>
    <w:rsid w:val="00F4736C"/>
    <w:rsid w:val="00F479C9"/>
    <w:rsid w:val="00F47A2A"/>
    <w:rsid w:val="00F47BBF"/>
    <w:rsid w:val="00F50194"/>
    <w:rsid w:val="00F50457"/>
    <w:rsid w:val="00F50565"/>
    <w:rsid w:val="00F50F0F"/>
    <w:rsid w:val="00F51A56"/>
    <w:rsid w:val="00F51E28"/>
    <w:rsid w:val="00F52A6E"/>
    <w:rsid w:val="00F52D35"/>
    <w:rsid w:val="00F530D4"/>
    <w:rsid w:val="00F5364B"/>
    <w:rsid w:val="00F540DF"/>
    <w:rsid w:val="00F541C6"/>
    <w:rsid w:val="00F542C9"/>
    <w:rsid w:val="00F5465E"/>
    <w:rsid w:val="00F54B54"/>
    <w:rsid w:val="00F54EC0"/>
    <w:rsid w:val="00F5520C"/>
    <w:rsid w:val="00F5548B"/>
    <w:rsid w:val="00F5583B"/>
    <w:rsid w:val="00F55A11"/>
    <w:rsid w:val="00F5600A"/>
    <w:rsid w:val="00F56383"/>
    <w:rsid w:val="00F565DA"/>
    <w:rsid w:val="00F565E3"/>
    <w:rsid w:val="00F56DF3"/>
    <w:rsid w:val="00F56FCC"/>
    <w:rsid w:val="00F5702A"/>
    <w:rsid w:val="00F573EF"/>
    <w:rsid w:val="00F5753A"/>
    <w:rsid w:val="00F57559"/>
    <w:rsid w:val="00F60556"/>
    <w:rsid w:val="00F60B05"/>
    <w:rsid w:val="00F61A82"/>
    <w:rsid w:val="00F61F5E"/>
    <w:rsid w:val="00F62518"/>
    <w:rsid w:val="00F62835"/>
    <w:rsid w:val="00F63536"/>
    <w:rsid w:val="00F63861"/>
    <w:rsid w:val="00F64719"/>
    <w:rsid w:val="00F64812"/>
    <w:rsid w:val="00F64D8B"/>
    <w:rsid w:val="00F6515A"/>
    <w:rsid w:val="00F65AA7"/>
    <w:rsid w:val="00F65CCF"/>
    <w:rsid w:val="00F65D0F"/>
    <w:rsid w:val="00F65EB2"/>
    <w:rsid w:val="00F660C7"/>
    <w:rsid w:val="00F662F4"/>
    <w:rsid w:val="00F664D3"/>
    <w:rsid w:val="00F6654A"/>
    <w:rsid w:val="00F66813"/>
    <w:rsid w:val="00F7095C"/>
    <w:rsid w:val="00F70F81"/>
    <w:rsid w:val="00F71FF1"/>
    <w:rsid w:val="00F7201D"/>
    <w:rsid w:val="00F72E1F"/>
    <w:rsid w:val="00F73A3C"/>
    <w:rsid w:val="00F7429D"/>
    <w:rsid w:val="00F745D6"/>
    <w:rsid w:val="00F74E26"/>
    <w:rsid w:val="00F75888"/>
    <w:rsid w:val="00F75E89"/>
    <w:rsid w:val="00F7621B"/>
    <w:rsid w:val="00F76483"/>
    <w:rsid w:val="00F76693"/>
    <w:rsid w:val="00F76696"/>
    <w:rsid w:val="00F76796"/>
    <w:rsid w:val="00F76B30"/>
    <w:rsid w:val="00F76EDA"/>
    <w:rsid w:val="00F76F80"/>
    <w:rsid w:val="00F777FA"/>
    <w:rsid w:val="00F7788A"/>
    <w:rsid w:val="00F77BDD"/>
    <w:rsid w:val="00F77C78"/>
    <w:rsid w:val="00F8026E"/>
    <w:rsid w:val="00F80A1F"/>
    <w:rsid w:val="00F80A3C"/>
    <w:rsid w:val="00F813D5"/>
    <w:rsid w:val="00F81685"/>
    <w:rsid w:val="00F817C1"/>
    <w:rsid w:val="00F81FAD"/>
    <w:rsid w:val="00F82525"/>
    <w:rsid w:val="00F825A5"/>
    <w:rsid w:val="00F82902"/>
    <w:rsid w:val="00F829BE"/>
    <w:rsid w:val="00F8317B"/>
    <w:rsid w:val="00F83455"/>
    <w:rsid w:val="00F838C9"/>
    <w:rsid w:val="00F83CCB"/>
    <w:rsid w:val="00F8458F"/>
    <w:rsid w:val="00F845E2"/>
    <w:rsid w:val="00F84617"/>
    <w:rsid w:val="00F8475C"/>
    <w:rsid w:val="00F84B5A"/>
    <w:rsid w:val="00F84EE9"/>
    <w:rsid w:val="00F850AA"/>
    <w:rsid w:val="00F85174"/>
    <w:rsid w:val="00F85A87"/>
    <w:rsid w:val="00F860F0"/>
    <w:rsid w:val="00F8618E"/>
    <w:rsid w:val="00F86716"/>
    <w:rsid w:val="00F8676E"/>
    <w:rsid w:val="00F868A8"/>
    <w:rsid w:val="00F86DCB"/>
    <w:rsid w:val="00F872A4"/>
    <w:rsid w:val="00F874B0"/>
    <w:rsid w:val="00F878BE"/>
    <w:rsid w:val="00F902B6"/>
    <w:rsid w:val="00F90534"/>
    <w:rsid w:val="00F90B1C"/>
    <w:rsid w:val="00F90B86"/>
    <w:rsid w:val="00F910FD"/>
    <w:rsid w:val="00F91553"/>
    <w:rsid w:val="00F91F01"/>
    <w:rsid w:val="00F92416"/>
    <w:rsid w:val="00F92562"/>
    <w:rsid w:val="00F9277C"/>
    <w:rsid w:val="00F93153"/>
    <w:rsid w:val="00F93368"/>
    <w:rsid w:val="00F937FE"/>
    <w:rsid w:val="00F93B1B"/>
    <w:rsid w:val="00F94200"/>
    <w:rsid w:val="00F943F6"/>
    <w:rsid w:val="00F94464"/>
    <w:rsid w:val="00F948C9"/>
    <w:rsid w:val="00F94CAC"/>
    <w:rsid w:val="00F954D5"/>
    <w:rsid w:val="00F955E3"/>
    <w:rsid w:val="00F9565E"/>
    <w:rsid w:val="00F95ADE"/>
    <w:rsid w:val="00F96050"/>
    <w:rsid w:val="00F96265"/>
    <w:rsid w:val="00F9644C"/>
    <w:rsid w:val="00F966F8"/>
    <w:rsid w:val="00F96BA0"/>
    <w:rsid w:val="00F97FCA"/>
    <w:rsid w:val="00FA00BF"/>
    <w:rsid w:val="00FA0277"/>
    <w:rsid w:val="00FA04B8"/>
    <w:rsid w:val="00FA096F"/>
    <w:rsid w:val="00FA0AFF"/>
    <w:rsid w:val="00FA0C5F"/>
    <w:rsid w:val="00FA1154"/>
    <w:rsid w:val="00FA1E5A"/>
    <w:rsid w:val="00FA23A2"/>
    <w:rsid w:val="00FA2408"/>
    <w:rsid w:val="00FA256A"/>
    <w:rsid w:val="00FA2812"/>
    <w:rsid w:val="00FA30F0"/>
    <w:rsid w:val="00FA31FE"/>
    <w:rsid w:val="00FA42EE"/>
    <w:rsid w:val="00FA42F7"/>
    <w:rsid w:val="00FA56C6"/>
    <w:rsid w:val="00FA60A8"/>
    <w:rsid w:val="00FA6526"/>
    <w:rsid w:val="00FA6565"/>
    <w:rsid w:val="00FA69A4"/>
    <w:rsid w:val="00FA74DA"/>
    <w:rsid w:val="00FA753E"/>
    <w:rsid w:val="00FA78A4"/>
    <w:rsid w:val="00FB02C9"/>
    <w:rsid w:val="00FB0571"/>
    <w:rsid w:val="00FB0D60"/>
    <w:rsid w:val="00FB10BB"/>
    <w:rsid w:val="00FB12E3"/>
    <w:rsid w:val="00FB1315"/>
    <w:rsid w:val="00FB13A7"/>
    <w:rsid w:val="00FB16F8"/>
    <w:rsid w:val="00FB1BD8"/>
    <w:rsid w:val="00FB1E10"/>
    <w:rsid w:val="00FB2392"/>
    <w:rsid w:val="00FB23B4"/>
    <w:rsid w:val="00FB23E4"/>
    <w:rsid w:val="00FB23E9"/>
    <w:rsid w:val="00FB269C"/>
    <w:rsid w:val="00FB2943"/>
    <w:rsid w:val="00FB2A04"/>
    <w:rsid w:val="00FB2C7E"/>
    <w:rsid w:val="00FB358D"/>
    <w:rsid w:val="00FB382A"/>
    <w:rsid w:val="00FB4396"/>
    <w:rsid w:val="00FB44F1"/>
    <w:rsid w:val="00FB462A"/>
    <w:rsid w:val="00FB4656"/>
    <w:rsid w:val="00FB4789"/>
    <w:rsid w:val="00FB4876"/>
    <w:rsid w:val="00FB4958"/>
    <w:rsid w:val="00FB52AD"/>
    <w:rsid w:val="00FB5516"/>
    <w:rsid w:val="00FB5D19"/>
    <w:rsid w:val="00FB63AA"/>
    <w:rsid w:val="00FB6859"/>
    <w:rsid w:val="00FB6B81"/>
    <w:rsid w:val="00FB7363"/>
    <w:rsid w:val="00FB7758"/>
    <w:rsid w:val="00FB7FAA"/>
    <w:rsid w:val="00FC04F8"/>
    <w:rsid w:val="00FC111F"/>
    <w:rsid w:val="00FC120D"/>
    <w:rsid w:val="00FC13F3"/>
    <w:rsid w:val="00FC153E"/>
    <w:rsid w:val="00FC1A8A"/>
    <w:rsid w:val="00FC1D34"/>
    <w:rsid w:val="00FC1F2E"/>
    <w:rsid w:val="00FC2379"/>
    <w:rsid w:val="00FC26D7"/>
    <w:rsid w:val="00FC2902"/>
    <w:rsid w:val="00FC2B38"/>
    <w:rsid w:val="00FC2C3E"/>
    <w:rsid w:val="00FC31A3"/>
    <w:rsid w:val="00FC41EC"/>
    <w:rsid w:val="00FC4202"/>
    <w:rsid w:val="00FC4206"/>
    <w:rsid w:val="00FC45CF"/>
    <w:rsid w:val="00FC460E"/>
    <w:rsid w:val="00FC489A"/>
    <w:rsid w:val="00FC5DFF"/>
    <w:rsid w:val="00FC6517"/>
    <w:rsid w:val="00FC6807"/>
    <w:rsid w:val="00FC7715"/>
    <w:rsid w:val="00FC7E20"/>
    <w:rsid w:val="00FD0229"/>
    <w:rsid w:val="00FD0930"/>
    <w:rsid w:val="00FD0EDD"/>
    <w:rsid w:val="00FD131D"/>
    <w:rsid w:val="00FD1595"/>
    <w:rsid w:val="00FD16B6"/>
    <w:rsid w:val="00FD18BA"/>
    <w:rsid w:val="00FD1DD3"/>
    <w:rsid w:val="00FD2C6D"/>
    <w:rsid w:val="00FD2D21"/>
    <w:rsid w:val="00FD2D4C"/>
    <w:rsid w:val="00FD3884"/>
    <w:rsid w:val="00FD39DD"/>
    <w:rsid w:val="00FD40F5"/>
    <w:rsid w:val="00FD422C"/>
    <w:rsid w:val="00FD4408"/>
    <w:rsid w:val="00FD4767"/>
    <w:rsid w:val="00FD4BF3"/>
    <w:rsid w:val="00FD5165"/>
    <w:rsid w:val="00FD6511"/>
    <w:rsid w:val="00FD662F"/>
    <w:rsid w:val="00FD7427"/>
    <w:rsid w:val="00FD7470"/>
    <w:rsid w:val="00FD7BC7"/>
    <w:rsid w:val="00FE0233"/>
    <w:rsid w:val="00FE1092"/>
    <w:rsid w:val="00FE1CAE"/>
    <w:rsid w:val="00FE249A"/>
    <w:rsid w:val="00FE24F1"/>
    <w:rsid w:val="00FE27B1"/>
    <w:rsid w:val="00FE2D0E"/>
    <w:rsid w:val="00FE2D90"/>
    <w:rsid w:val="00FE3100"/>
    <w:rsid w:val="00FE342A"/>
    <w:rsid w:val="00FE3FBF"/>
    <w:rsid w:val="00FE4127"/>
    <w:rsid w:val="00FE4149"/>
    <w:rsid w:val="00FE41DC"/>
    <w:rsid w:val="00FE42A7"/>
    <w:rsid w:val="00FE4F5E"/>
    <w:rsid w:val="00FE5A88"/>
    <w:rsid w:val="00FE6140"/>
    <w:rsid w:val="00FE660E"/>
    <w:rsid w:val="00FE6827"/>
    <w:rsid w:val="00FE6DD3"/>
    <w:rsid w:val="00FE7041"/>
    <w:rsid w:val="00FE71A5"/>
    <w:rsid w:val="00FE7396"/>
    <w:rsid w:val="00FE7D62"/>
    <w:rsid w:val="00FE7E4F"/>
    <w:rsid w:val="00FE7ECC"/>
    <w:rsid w:val="00FF053E"/>
    <w:rsid w:val="00FF0FE5"/>
    <w:rsid w:val="00FF11F6"/>
    <w:rsid w:val="00FF13AD"/>
    <w:rsid w:val="00FF15C6"/>
    <w:rsid w:val="00FF1671"/>
    <w:rsid w:val="00FF1A6C"/>
    <w:rsid w:val="00FF25E6"/>
    <w:rsid w:val="00FF2898"/>
    <w:rsid w:val="00FF2D63"/>
    <w:rsid w:val="00FF2DD4"/>
    <w:rsid w:val="00FF3086"/>
    <w:rsid w:val="00FF3953"/>
    <w:rsid w:val="00FF3D2E"/>
    <w:rsid w:val="00FF4389"/>
    <w:rsid w:val="00FF44DE"/>
    <w:rsid w:val="00FF486C"/>
    <w:rsid w:val="00FF498A"/>
    <w:rsid w:val="00FF4D00"/>
    <w:rsid w:val="00FF5306"/>
    <w:rsid w:val="00FF5528"/>
    <w:rsid w:val="00FF5941"/>
    <w:rsid w:val="00FF5BA6"/>
    <w:rsid w:val="00FF5C59"/>
    <w:rsid w:val="00FF6283"/>
    <w:rsid w:val="00FF64A2"/>
    <w:rsid w:val="00FF70A2"/>
    <w:rsid w:val="00FF7861"/>
    <w:rsid w:val="3A6E0D0F"/>
  </w:rsids>
  <m:mathPr>
    <m:mathFont m:val="Cambria Math"/>
    <m:brkBin m:val="before"/>
    <m:brkBinSub m:val="--"/>
    <m:smallFrac m:val="0"/>
    <m:dispDef m:val="0"/>
    <m:lMargin m:val="0"/>
    <m:rMargin m:val="0"/>
    <m:defJc m:val="centerGroup"/>
    <m:wrapRight/>
    <m:intLim m:val="subSup"/>
    <m:naryLim m:val="subSup"/>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indow" stroke="f">
      <v:fill color="window" on="f"/>
      <v:stroke on="f"/>
    </o:shapedefaults>
    <o:shapelayout v:ext="edit">
      <o:idmap v:ext="edit" data="1"/>
    </o:shapelayout>
  </w:shapeDefaults>
  <w:decimalSymbol w:val="."/>
  <w:listSeparator w:val=","/>
  <w14:docId w14:val="5D92F291"/>
  <w15:docId w15:val="{53EADBB4-5AFE-461A-AFC1-2B4E7511D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Unicode MS" w:hAnsi="Arial" w:cs="Arial"/>
        <w:sz w:val="16"/>
        <w:szCs w:val="16"/>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 Spacing" w:qFormat="1"/>
    <w:lsdException w:name="Light Shading" w:uiPriority="60"/>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501A"/>
    <w:pPr>
      <w:spacing w:after="60"/>
      <w:ind w:left="851"/>
      <w:jc w:val="both"/>
    </w:pPr>
  </w:style>
  <w:style w:type="paragraph" w:styleId="Heading1">
    <w:name w:val="heading 1"/>
    <w:basedOn w:val="Normal"/>
    <w:next w:val="Normal"/>
    <w:link w:val="Heading1Char"/>
    <w:qFormat/>
    <w:rsid w:val="004F191A"/>
    <w:pPr>
      <w:keepNext/>
      <w:keepLines/>
      <w:widowControl w:val="0"/>
      <w:numPr>
        <w:numId w:val="1"/>
      </w:numPr>
      <w:spacing w:before="480" w:after="120"/>
      <w:outlineLvl w:val="0"/>
    </w:pPr>
    <w:rPr>
      <w:b/>
      <w:color w:val="13426B"/>
      <w:sz w:val="32"/>
      <w:lang w:eastAsia="x-none"/>
    </w:rPr>
  </w:style>
  <w:style w:type="paragraph" w:styleId="Heading2">
    <w:name w:val="heading 2"/>
    <w:basedOn w:val="Heading1"/>
    <w:next w:val="Normal"/>
    <w:link w:val="Heading2Char"/>
    <w:qFormat/>
    <w:rsid w:val="005B464D"/>
    <w:pPr>
      <w:numPr>
        <w:ilvl w:val="1"/>
      </w:numPr>
      <w:tabs>
        <w:tab w:val="left" w:pos="851"/>
      </w:tabs>
      <w:spacing w:before="120"/>
      <w:ind w:left="709" w:hanging="709"/>
      <w:outlineLvl w:val="1"/>
    </w:pPr>
    <w:rPr>
      <w:sz w:val="24"/>
    </w:rPr>
  </w:style>
  <w:style w:type="paragraph" w:styleId="Heading3">
    <w:name w:val="heading 3"/>
    <w:basedOn w:val="Heading2"/>
    <w:next w:val="Normal"/>
    <w:qFormat/>
    <w:rsid w:val="00AA4534"/>
    <w:pPr>
      <w:numPr>
        <w:ilvl w:val="2"/>
      </w:numPr>
      <w:tabs>
        <w:tab w:val="clear" w:pos="720"/>
      </w:tabs>
      <w:spacing w:before="60" w:after="0"/>
      <w:ind w:left="709" w:hanging="709"/>
      <w:outlineLvl w:val="2"/>
    </w:pPr>
    <w:rPr>
      <w:sz w:val="20"/>
    </w:rPr>
  </w:style>
  <w:style w:type="paragraph" w:styleId="Heading4">
    <w:name w:val="heading 4"/>
    <w:basedOn w:val="Heading3"/>
    <w:next w:val="Normal"/>
    <w:qFormat/>
    <w:rsid w:val="007E5F8E"/>
    <w:pPr>
      <w:numPr>
        <w:ilvl w:val="3"/>
      </w:numPr>
      <w:tabs>
        <w:tab w:val="clear" w:pos="864"/>
        <w:tab w:val="left" w:pos="1701"/>
      </w:tabs>
      <w:spacing w:before="0"/>
      <w:outlineLvl w:val="3"/>
    </w:pPr>
  </w:style>
  <w:style w:type="paragraph" w:styleId="Heading5">
    <w:name w:val="heading 5"/>
    <w:basedOn w:val="Heading4"/>
    <w:next w:val="Normal"/>
    <w:qFormat/>
    <w:rsid w:val="00AB177B"/>
    <w:pPr>
      <w:numPr>
        <w:ilvl w:val="4"/>
      </w:numPr>
      <w:tabs>
        <w:tab w:val="clear" w:pos="1008"/>
      </w:tabs>
      <w:spacing w:after="120"/>
      <w:ind w:left="862" w:hanging="862"/>
      <w:jc w:val="left"/>
      <w:outlineLvl w:val="4"/>
    </w:pPr>
  </w:style>
  <w:style w:type="paragraph" w:styleId="Heading6">
    <w:name w:val="heading 6"/>
    <w:basedOn w:val="Heading5"/>
    <w:next w:val="Normal"/>
    <w:qFormat/>
    <w:pPr>
      <w:outlineLvl w:val="5"/>
    </w:pPr>
  </w:style>
  <w:style w:type="paragraph" w:styleId="Heading7">
    <w:name w:val="heading 7"/>
    <w:basedOn w:val="Heading6"/>
    <w:next w:val="Normal"/>
    <w:qFormat/>
    <w:pPr>
      <w:outlineLvl w:val="6"/>
    </w:pPr>
  </w:style>
  <w:style w:type="paragraph" w:styleId="Heading8">
    <w:name w:val="heading 8"/>
    <w:aliases w:val="Heading 8 (Start Appendices)"/>
    <w:basedOn w:val="Heading7"/>
    <w:next w:val="Normal"/>
    <w:qFormat/>
    <w:pPr>
      <w:outlineLvl w:val="7"/>
    </w:pPr>
  </w:style>
  <w:style w:type="paragraph" w:styleId="Heading9">
    <w:name w:val="heading 9"/>
    <w:aliases w:val="Appendix"/>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SCCoverSubHeading">
    <w:name w:val="SS&amp;C_Cover_Sub_Heading"/>
    <w:basedOn w:val="SSCCoverMainHeading"/>
    <w:pPr>
      <w:spacing w:before="720"/>
    </w:pPr>
    <w:rPr>
      <w:b w:val="0"/>
      <w:sz w:val="32"/>
    </w:rPr>
  </w:style>
  <w:style w:type="paragraph" w:customStyle="1" w:styleId="SSCCoverMainHeading">
    <w:name w:val="SS&amp;C_Cover_Main_Heading"/>
    <w:basedOn w:val="SSCCoverBold"/>
    <w:rsid w:val="002D6685"/>
    <w:pPr>
      <w:spacing w:before="6000"/>
      <w:ind w:left="0"/>
      <w:jc w:val="center"/>
    </w:pPr>
    <w:rPr>
      <w:color w:val="0A85C7"/>
      <w:sz w:val="40"/>
    </w:rPr>
  </w:style>
  <w:style w:type="paragraph" w:customStyle="1" w:styleId="SSCCoverBold">
    <w:name w:val="SS&amp;C_Cover_Bold"/>
    <w:basedOn w:val="SSCCoverNormal"/>
    <w:rPr>
      <w:b/>
    </w:rPr>
  </w:style>
  <w:style w:type="paragraph" w:customStyle="1" w:styleId="SSCCoverNormal">
    <w:name w:val="SS&amp;C_Cover_Normal"/>
    <w:basedOn w:val="SSCNormal"/>
    <w:link w:val="SSCCoverNormalCharChar"/>
    <w:pPr>
      <w:spacing w:after="60"/>
      <w:ind w:left="4502"/>
    </w:pPr>
  </w:style>
  <w:style w:type="paragraph" w:customStyle="1" w:styleId="SSCNormal">
    <w:name w:val="SS&amp;C_Normal"/>
    <w:link w:val="SSCNormalCharChar"/>
    <w:pPr>
      <w:jc w:val="both"/>
    </w:pPr>
    <w:rPr>
      <w:szCs w:val="22"/>
      <w:lang w:eastAsia="en-US"/>
    </w:rPr>
  </w:style>
  <w:style w:type="character" w:customStyle="1" w:styleId="SSCNormalCharChar">
    <w:name w:val="SS&amp;C_Normal Char Char"/>
    <w:link w:val="SSCNormal"/>
    <w:rPr>
      <w:rFonts w:ascii="Arial" w:hAnsi="Arial"/>
      <w:szCs w:val="22"/>
      <w:lang w:val="en-GB" w:eastAsia="en-US" w:bidi="ar-SA"/>
    </w:rPr>
  </w:style>
  <w:style w:type="character" w:customStyle="1" w:styleId="SSCCoverNormalCharChar">
    <w:name w:val="SS&amp;C_Cover_Normal Char Char"/>
    <w:basedOn w:val="SSCNormalCharChar"/>
    <w:link w:val="SSCCoverNormal"/>
    <w:rPr>
      <w:rFonts w:ascii="Arial" w:hAnsi="Arial"/>
      <w:szCs w:val="22"/>
      <w:lang w:val="en-GB" w:eastAsia="en-US" w:bidi="ar-SA"/>
    </w:rPr>
  </w:style>
  <w:style w:type="table" w:customStyle="1" w:styleId="SSCTable">
    <w:name w:val="SS&amp;C_Table"/>
    <w:basedOn w:val="TableNormal"/>
    <w:tblPr>
      <w:tblStyleRowBandSize w:val="1"/>
      <w:tblStyleColBandSize w:val="1"/>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left"/>
      </w:pPr>
      <w:rPr>
        <w:rFonts w:ascii="Courier New" w:hAnsi="Courier New"/>
        <w:b/>
        <w:sz w:val="20"/>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FFF99"/>
      </w:tcPr>
    </w:tblStylePr>
    <w:tblStylePr w:type="firstCol">
      <w:rPr>
        <w:rFonts w:ascii="Courier New" w:hAnsi="Courier New"/>
        <w:sz w:val="20"/>
      </w:rPr>
    </w:tblStylePr>
    <w:tblStylePr w:type="lastCol">
      <w:rPr>
        <w:rFonts w:ascii="Courier New" w:hAnsi="Courier New"/>
        <w:sz w:val="20"/>
      </w:rPr>
    </w:tblStylePr>
    <w:tblStylePr w:type="band1Vert">
      <w:rPr>
        <w:rFonts w:ascii="Courier New" w:hAnsi="Courier New"/>
      </w:rPr>
    </w:tblStylePr>
    <w:tblStylePr w:type="band2Vert">
      <w:rPr>
        <w:rFonts w:ascii="Courier New" w:hAnsi="Courier New"/>
      </w:rPr>
    </w:tblStylePr>
    <w:tblStylePr w:type="band1Horz">
      <w:rPr>
        <w:rFonts w:ascii="Courier New" w:hAnsi="Courier New"/>
        <w:sz w:val="20"/>
      </w:rPr>
    </w:tblStylePr>
    <w:tblStylePr w:type="band2Horz">
      <w:rPr>
        <w:rFonts w:ascii="Courier New" w:hAnsi="Courier New"/>
        <w:sz w:val="20"/>
      </w:rPr>
    </w:tblStylePr>
  </w:style>
  <w:style w:type="paragraph" w:styleId="Header">
    <w:name w:val="header"/>
    <w:basedOn w:val="Normal"/>
    <w:link w:val="HeaderChar"/>
    <w:uiPriority w:val="99"/>
    <w:pPr>
      <w:tabs>
        <w:tab w:val="center" w:pos="4153"/>
        <w:tab w:val="right" w:pos="8306"/>
      </w:tabs>
    </w:pPr>
  </w:style>
  <w:style w:type="character" w:styleId="Hyperlink">
    <w:name w:val="Hyperlink"/>
    <w:uiPriority w:val="99"/>
    <w:rPr>
      <w:color w:val="0000FF"/>
      <w:u w:val="single"/>
    </w:rPr>
  </w:style>
  <w:style w:type="paragraph" w:styleId="TOC1">
    <w:name w:val="toc 1"/>
    <w:basedOn w:val="Normal"/>
    <w:next w:val="Normal"/>
    <w:uiPriority w:val="39"/>
    <w:rsid w:val="00940598"/>
    <w:pPr>
      <w:keepLines/>
      <w:tabs>
        <w:tab w:val="left" w:leader="dot" w:pos="1559"/>
        <w:tab w:val="right" w:pos="9639"/>
      </w:tabs>
      <w:spacing w:before="240"/>
      <w:ind w:hanging="851"/>
    </w:pPr>
    <w:rPr>
      <w:b/>
      <w:noProof/>
      <w:snapToGrid w:val="0"/>
      <w:color w:val="000000" w:themeColor="text1"/>
    </w:rPr>
  </w:style>
  <w:style w:type="paragraph" w:styleId="TOC2">
    <w:name w:val="toc 2"/>
    <w:basedOn w:val="TOC1"/>
    <w:next w:val="Normal"/>
    <w:uiPriority w:val="39"/>
    <w:rsid w:val="00940598"/>
    <w:pPr>
      <w:tabs>
        <w:tab w:val="clear" w:pos="1559"/>
        <w:tab w:val="right" w:leader="dot" w:pos="9639"/>
      </w:tabs>
      <w:spacing w:before="60"/>
    </w:pPr>
    <w:rPr>
      <w:color w:val="13426B"/>
    </w:rPr>
  </w:style>
  <w:style w:type="paragraph" w:styleId="TOC3">
    <w:name w:val="toc 3"/>
    <w:basedOn w:val="TOC2"/>
    <w:next w:val="Normal"/>
    <w:uiPriority w:val="39"/>
    <w:rsid w:val="00940598"/>
    <w:pPr>
      <w:keepLines w:val="0"/>
      <w:tabs>
        <w:tab w:val="left" w:pos="2977"/>
      </w:tabs>
      <w:ind w:left="1702"/>
    </w:pPr>
    <w:rPr>
      <w:snapToGrid/>
    </w:rPr>
  </w:style>
  <w:style w:type="paragraph" w:styleId="TOC4">
    <w:name w:val="toc 4"/>
    <w:basedOn w:val="TOC3"/>
    <w:next w:val="Normal"/>
    <w:autoRedefine/>
    <w:uiPriority w:val="39"/>
    <w:rsid w:val="00940598"/>
    <w:pPr>
      <w:ind w:left="2552"/>
    </w:pPr>
    <w:rPr>
      <w:b w:val="0"/>
    </w:rPr>
  </w:style>
  <w:style w:type="paragraph" w:styleId="TOC5">
    <w:name w:val="toc 5"/>
    <w:basedOn w:val="Normal"/>
    <w:next w:val="Normal"/>
    <w:autoRedefine/>
    <w:uiPriority w:val="39"/>
    <w:rsid w:val="00810F75"/>
    <w:pPr>
      <w:spacing w:before="60"/>
      <w:ind w:left="2880" w:hanging="720"/>
    </w:pPr>
    <w:rPr>
      <w:color w:val="13426B"/>
      <w:sz w:val="18"/>
    </w:rPr>
  </w:style>
  <w:style w:type="paragraph" w:styleId="TOC6">
    <w:name w:val="toc 6"/>
    <w:basedOn w:val="Normal"/>
    <w:next w:val="Normal"/>
    <w:autoRedefine/>
    <w:uiPriority w:val="39"/>
    <w:pPr>
      <w:spacing w:after="0"/>
      <w:ind w:left="1000"/>
    </w:pPr>
    <w:rPr>
      <w:sz w:val="18"/>
    </w:rPr>
  </w:style>
  <w:style w:type="paragraph" w:styleId="TOC7">
    <w:name w:val="toc 7"/>
    <w:basedOn w:val="Normal"/>
    <w:next w:val="Normal"/>
    <w:autoRedefine/>
    <w:uiPriority w:val="39"/>
    <w:pPr>
      <w:spacing w:after="0"/>
      <w:ind w:left="1200"/>
    </w:pPr>
    <w:rPr>
      <w:sz w:val="18"/>
    </w:rPr>
  </w:style>
  <w:style w:type="paragraph" w:styleId="TOC8">
    <w:name w:val="toc 8"/>
    <w:basedOn w:val="Normal"/>
    <w:next w:val="Normal"/>
    <w:autoRedefine/>
    <w:uiPriority w:val="39"/>
    <w:pPr>
      <w:spacing w:after="0"/>
      <w:ind w:left="1400"/>
    </w:pPr>
    <w:rPr>
      <w:sz w:val="18"/>
    </w:rPr>
  </w:style>
  <w:style w:type="paragraph" w:styleId="TOC9">
    <w:name w:val="toc 9"/>
    <w:basedOn w:val="Normal"/>
    <w:next w:val="Normal"/>
    <w:autoRedefine/>
    <w:uiPriority w:val="39"/>
    <w:pPr>
      <w:spacing w:after="0"/>
      <w:ind w:left="1600"/>
    </w:pPr>
    <w:rPr>
      <w:sz w:val="18"/>
    </w:rPr>
  </w:style>
  <w:style w:type="paragraph" w:styleId="Footer">
    <w:name w:val="footer"/>
    <w:basedOn w:val="Normal"/>
    <w:pPr>
      <w:tabs>
        <w:tab w:val="center" w:pos="4153"/>
        <w:tab w:val="right" w:pos="8306"/>
      </w:tabs>
    </w:pPr>
  </w:style>
  <w:style w:type="paragraph" w:customStyle="1" w:styleId="SSCHeaderLine">
    <w:name w:val="SS&amp;C_Header_Line"/>
    <w:basedOn w:val="SSCHeader"/>
    <w:pPr>
      <w:pBdr>
        <w:bottom w:val="single" w:sz="4" w:space="1" w:color="00584D"/>
      </w:pBdr>
    </w:pPr>
  </w:style>
  <w:style w:type="paragraph" w:customStyle="1" w:styleId="SSCHeader">
    <w:name w:val="SS&amp;C_Header"/>
    <w:basedOn w:val="SSCNormal"/>
    <w:pPr>
      <w:jc w:val="center"/>
    </w:pPr>
    <w:rPr>
      <w:b/>
    </w:rPr>
  </w:style>
  <w:style w:type="paragraph" w:customStyle="1" w:styleId="SSCFooterLine">
    <w:name w:val="SS&amp;C_Footer_Line"/>
    <w:basedOn w:val="SSCFooterRight"/>
    <w:next w:val="SSCFooterLeft"/>
    <w:pPr>
      <w:pBdr>
        <w:top w:val="single" w:sz="4" w:space="1" w:color="00584D"/>
      </w:pBdr>
    </w:pPr>
  </w:style>
  <w:style w:type="paragraph" w:customStyle="1" w:styleId="SSCFooterRight">
    <w:name w:val="SS&amp;C_Footer_Right"/>
    <w:basedOn w:val="SSCNormal"/>
    <w:pPr>
      <w:jc w:val="right"/>
    </w:pPr>
  </w:style>
  <w:style w:type="paragraph" w:customStyle="1" w:styleId="SSCFooterLeft">
    <w:name w:val="SS&amp;C_Footer_Left"/>
    <w:basedOn w:val="Normal"/>
  </w:style>
  <w:style w:type="paragraph" w:customStyle="1" w:styleId="SSCCoverCopyright">
    <w:name w:val="SS&amp;C_Cover_Copyright"/>
    <w:basedOn w:val="SSCCoverNormal"/>
  </w:style>
  <w:style w:type="paragraph" w:customStyle="1" w:styleId="SSCCoverNormalBold">
    <w:name w:val="SS&amp;C_Cover_Normal_Bold"/>
    <w:basedOn w:val="SSCCoverNormal"/>
    <w:rPr>
      <w:b/>
    </w:rPr>
  </w:style>
  <w:style w:type="paragraph" w:customStyle="1" w:styleId="SSCCoverPrepared">
    <w:name w:val="SS&amp;C_Cover_Prepared"/>
    <w:basedOn w:val="Heading1"/>
    <w:pPr>
      <w:keepLines w:val="0"/>
      <w:numPr>
        <w:numId w:val="0"/>
      </w:numPr>
      <w:spacing w:before="5200" w:after="105"/>
      <w:ind w:left="4502"/>
    </w:pPr>
    <w:rPr>
      <w:bCs/>
      <w:kern w:val="32"/>
      <w:sz w:val="20"/>
      <w:szCs w:val="32"/>
      <w:lang w:eastAsia="en-GB"/>
    </w:rPr>
  </w:style>
  <w:style w:type="paragraph" w:customStyle="1" w:styleId="SSCHeaderAddress">
    <w:name w:val="SS&amp;C_Header_Address"/>
    <w:basedOn w:val="SSCNormal"/>
    <w:pPr>
      <w:jc w:val="right"/>
    </w:pPr>
    <w:rPr>
      <w:b/>
      <w:szCs w:val="16"/>
    </w:rPr>
  </w:style>
  <w:style w:type="paragraph" w:customStyle="1" w:styleId="SSCHeading1">
    <w:name w:val="SS&amp;C_Heading_1"/>
    <w:basedOn w:val="SSCNormal"/>
    <w:pPr>
      <w:numPr>
        <w:numId w:val="5"/>
      </w:numPr>
      <w:tabs>
        <w:tab w:val="clear" w:pos="2417"/>
        <w:tab w:val="num" w:pos="1418"/>
      </w:tabs>
      <w:spacing w:before="240" w:after="60"/>
      <w:ind w:left="1151" w:hanging="431"/>
    </w:pPr>
    <w:rPr>
      <w:b/>
      <w:sz w:val="28"/>
    </w:rPr>
  </w:style>
  <w:style w:type="paragraph" w:customStyle="1" w:styleId="SSCHeading2">
    <w:name w:val="SS&amp;C_Heading_2"/>
    <w:basedOn w:val="SSCHeading1"/>
    <w:pPr>
      <w:numPr>
        <w:ilvl w:val="1"/>
      </w:numPr>
      <w:tabs>
        <w:tab w:val="clear" w:pos="2399"/>
        <w:tab w:val="left" w:pos="1418"/>
      </w:tabs>
      <w:spacing w:before="120" w:after="120"/>
      <w:ind w:left="1134"/>
    </w:pPr>
    <w:rPr>
      <w:sz w:val="24"/>
    </w:rPr>
  </w:style>
  <w:style w:type="paragraph" w:customStyle="1" w:styleId="SSCHeading3">
    <w:name w:val="SS&amp;C_Heading_3"/>
    <w:basedOn w:val="SSCHeading2"/>
    <w:pPr>
      <w:numPr>
        <w:ilvl w:val="2"/>
      </w:numPr>
      <w:tabs>
        <w:tab w:val="clear" w:pos="1418"/>
        <w:tab w:val="left" w:pos="1985"/>
      </w:tabs>
      <w:ind w:left="2138"/>
    </w:pPr>
    <w:rPr>
      <w:sz w:val="20"/>
    </w:rPr>
  </w:style>
  <w:style w:type="character" w:customStyle="1" w:styleId="Heading1Char">
    <w:name w:val="Heading 1 Char"/>
    <w:link w:val="Heading1"/>
    <w:rsid w:val="004F191A"/>
    <w:rPr>
      <w:b/>
      <w:color w:val="13426B"/>
      <w:sz w:val="32"/>
      <w:lang w:eastAsia="x-none"/>
    </w:rPr>
  </w:style>
  <w:style w:type="paragraph" w:customStyle="1" w:styleId="SSCNormalBold">
    <w:name w:val="SS&amp;C_Normal_Bold"/>
    <w:basedOn w:val="SSCNormal"/>
    <w:rPr>
      <w:b/>
    </w:rPr>
  </w:style>
  <w:style w:type="paragraph" w:customStyle="1" w:styleId="SSCBulletsIndented">
    <w:name w:val="SS&amp;C_Bullets_Indented"/>
    <w:basedOn w:val="Normal"/>
    <w:pPr>
      <w:numPr>
        <w:numId w:val="3"/>
      </w:numPr>
      <w:tabs>
        <w:tab w:val="clear" w:pos="567"/>
        <w:tab w:val="num" w:pos="1152"/>
      </w:tabs>
      <w:spacing w:after="0"/>
      <w:ind w:left="1152" w:hanging="432"/>
    </w:pPr>
    <w:rPr>
      <w:szCs w:val="22"/>
    </w:rPr>
  </w:style>
  <w:style w:type="paragraph" w:customStyle="1" w:styleId="SSCNormalIndented">
    <w:name w:val="SS&amp;C_Normal_Indented"/>
    <w:basedOn w:val="SSCNormal"/>
    <w:link w:val="SSCNormalIndentedCharChar"/>
    <w:pPr>
      <w:ind w:left="720"/>
      <w:jc w:val="left"/>
    </w:pPr>
  </w:style>
  <w:style w:type="character" w:customStyle="1" w:styleId="SSCNormalIndentedCharChar">
    <w:name w:val="SS&amp;C_Normal_Indented Char Char"/>
    <w:basedOn w:val="SSCNormalCharChar"/>
    <w:link w:val="SSCNormalIndented"/>
    <w:rPr>
      <w:rFonts w:ascii="Arial" w:hAnsi="Arial"/>
      <w:szCs w:val="22"/>
      <w:lang w:val="en-GB" w:eastAsia="en-US" w:bidi="ar-SA"/>
    </w:rPr>
  </w:style>
  <w:style w:type="paragraph" w:customStyle="1" w:styleId="SSCTableBullets">
    <w:name w:val="SS&amp;C_Table_Bullets"/>
    <w:basedOn w:val="SSCBulletsIndented"/>
    <w:pPr>
      <w:numPr>
        <w:numId w:val="4"/>
      </w:numPr>
      <w:tabs>
        <w:tab w:val="clear" w:pos="425"/>
        <w:tab w:val="left" w:pos="284"/>
      </w:tabs>
      <w:ind w:left="431" w:hanging="431"/>
      <w:jc w:val="left"/>
    </w:pPr>
  </w:style>
  <w:style w:type="paragraph" w:customStyle="1" w:styleId="SSCTableJustified">
    <w:name w:val="SS&amp;C_Table_Justified"/>
    <w:basedOn w:val="SSCNormal"/>
    <w:link w:val="SSCTableJustifiedCharChar"/>
  </w:style>
  <w:style w:type="character" w:customStyle="1" w:styleId="SSCTableJustifiedCharChar">
    <w:name w:val="SS&amp;C_Table_Justified Char Char"/>
    <w:basedOn w:val="SSCNormalCharChar"/>
    <w:link w:val="SSCTableJustified"/>
    <w:rPr>
      <w:rFonts w:ascii="Arial" w:hAnsi="Arial"/>
      <w:szCs w:val="22"/>
      <w:lang w:val="en-GB" w:eastAsia="en-US" w:bidi="ar-SA"/>
    </w:rPr>
  </w:style>
  <w:style w:type="paragraph" w:customStyle="1" w:styleId="SSCTableJustifiedBold">
    <w:name w:val="SS&amp;C_Table_Justified_Bold"/>
    <w:basedOn w:val="SSCTableJustified"/>
    <w:link w:val="SSCTableJustifiedBoldCharChar"/>
    <w:rPr>
      <w:b/>
    </w:rPr>
  </w:style>
  <w:style w:type="character" w:customStyle="1" w:styleId="SSCTableJustifiedBoldCharChar">
    <w:name w:val="SS&amp;C_Table_Justified_Bold Char Char"/>
    <w:link w:val="SSCTableJustifiedBold"/>
    <w:rPr>
      <w:rFonts w:ascii="Arial" w:hAnsi="Arial"/>
      <w:b/>
      <w:szCs w:val="22"/>
      <w:lang w:val="en-GB" w:eastAsia="en-US" w:bidi="ar-SA"/>
    </w:rPr>
  </w:style>
  <w:style w:type="paragraph" w:customStyle="1" w:styleId="SSCHeadingStatic">
    <w:name w:val="SS&amp;C_Heading_Static"/>
    <w:basedOn w:val="SSCCoverMainHeading"/>
    <w:rsid w:val="00682D59"/>
    <w:pPr>
      <w:spacing w:before="240" w:after="240"/>
      <w:ind w:left="720"/>
      <w:jc w:val="left"/>
    </w:pPr>
    <w:rPr>
      <w:sz w:val="28"/>
    </w:rPr>
  </w:style>
  <w:style w:type="paragraph" w:customStyle="1" w:styleId="SSCNormalIndented2">
    <w:name w:val="SS&amp;C_Normal_Indented_2"/>
    <w:basedOn w:val="SSCNormalIndented"/>
    <w:pPr>
      <w:ind w:left="1418"/>
    </w:pPr>
  </w:style>
  <w:style w:type="paragraph" w:customStyle="1" w:styleId="SSCHeading4">
    <w:name w:val="SS&amp;C_Heading_4"/>
    <w:basedOn w:val="SSCHeading3"/>
    <w:pPr>
      <w:numPr>
        <w:ilvl w:val="3"/>
      </w:numPr>
    </w:pPr>
  </w:style>
  <w:style w:type="paragraph" w:customStyle="1" w:styleId="SSCNormalIndented3">
    <w:name w:val="SS&amp;C_Normal_Indented_3"/>
    <w:basedOn w:val="SSCNormalIndented2"/>
    <w:pPr>
      <w:ind w:left="1985"/>
    </w:pPr>
  </w:style>
  <w:style w:type="paragraph" w:customStyle="1" w:styleId="SSCBulletsIndented2">
    <w:name w:val="SS&amp;C_Bullets_Indented_2"/>
    <w:basedOn w:val="Normal"/>
    <w:pPr>
      <w:numPr>
        <w:numId w:val="2"/>
      </w:numPr>
      <w:spacing w:after="0"/>
      <w:ind w:left="1832"/>
    </w:pPr>
    <w:rPr>
      <w:szCs w:val="22"/>
    </w:rPr>
  </w:style>
  <w:style w:type="paragraph" w:customStyle="1" w:styleId="SSCBulletsIndented3">
    <w:name w:val="SS&amp;C_Bullets_Indented_3"/>
    <w:basedOn w:val="SSCBulletsIndented2"/>
    <w:pPr>
      <w:ind w:left="2399"/>
    </w:pPr>
  </w:style>
  <w:style w:type="paragraph" w:styleId="BalloonText">
    <w:name w:val="Balloon Text"/>
    <w:basedOn w:val="Normal"/>
    <w:semiHidden/>
    <w:rsid w:val="00284180"/>
    <w:rPr>
      <w:rFonts w:ascii="Tahoma" w:hAnsi="Tahoma" w:cs="Tahoma"/>
    </w:rPr>
  </w:style>
  <w:style w:type="paragraph" w:styleId="BodyTextIndent">
    <w:name w:val="Body Text Indent"/>
    <w:basedOn w:val="Normal"/>
    <w:rsid w:val="00144253"/>
    <w:pPr>
      <w:tabs>
        <w:tab w:val="left" w:pos="360"/>
        <w:tab w:val="left" w:pos="426"/>
      </w:tabs>
      <w:spacing w:after="0"/>
      <w:ind w:left="708"/>
    </w:pPr>
    <w:rPr>
      <w:snapToGrid w:val="0"/>
      <w:sz w:val="24"/>
      <w:szCs w:val="24"/>
      <w:lang w:val="nl-NL"/>
    </w:rPr>
  </w:style>
  <w:style w:type="paragraph" w:styleId="BodyText3">
    <w:name w:val="Body Text 3"/>
    <w:basedOn w:val="Normal"/>
    <w:rsid w:val="009708CE"/>
    <w:pPr>
      <w:spacing w:after="120"/>
    </w:pPr>
  </w:style>
  <w:style w:type="paragraph" w:styleId="BodyText">
    <w:name w:val="Body Text"/>
    <w:basedOn w:val="Normal"/>
    <w:rsid w:val="009708CE"/>
    <w:pPr>
      <w:spacing w:after="120"/>
    </w:pPr>
  </w:style>
  <w:style w:type="paragraph" w:styleId="BodyTextIndent2">
    <w:name w:val="Body Text Indent 2"/>
    <w:basedOn w:val="Normal"/>
    <w:rsid w:val="009708CE"/>
    <w:pPr>
      <w:spacing w:after="120" w:line="480" w:lineRule="auto"/>
      <w:ind w:left="283"/>
    </w:pPr>
  </w:style>
  <w:style w:type="character" w:styleId="FollowedHyperlink">
    <w:name w:val="FollowedHyperlink"/>
    <w:rsid w:val="003E4AE9"/>
    <w:rPr>
      <w:color w:val="800080"/>
      <w:u w:val="single"/>
    </w:rPr>
  </w:style>
  <w:style w:type="paragraph" w:styleId="DocumentMap">
    <w:name w:val="Document Map"/>
    <w:basedOn w:val="Normal"/>
    <w:link w:val="DocumentMapChar"/>
    <w:rsid w:val="009162EF"/>
    <w:rPr>
      <w:rFonts w:ascii="Lucida Grande" w:hAnsi="Lucida Grande"/>
      <w:sz w:val="24"/>
      <w:szCs w:val="24"/>
    </w:rPr>
  </w:style>
  <w:style w:type="character" w:customStyle="1" w:styleId="DocumentMapChar">
    <w:name w:val="Document Map Char"/>
    <w:link w:val="DocumentMap"/>
    <w:rsid w:val="009162EF"/>
    <w:rPr>
      <w:rFonts w:ascii="Lucida Grande" w:hAnsi="Lucida Grande"/>
      <w:sz w:val="24"/>
      <w:szCs w:val="24"/>
      <w:lang w:val="en-GB"/>
    </w:rPr>
  </w:style>
  <w:style w:type="paragraph" w:styleId="TOCHeading">
    <w:name w:val="TOC Heading"/>
    <w:basedOn w:val="Heading1"/>
    <w:next w:val="Normal"/>
    <w:semiHidden/>
    <w:unhideWhenUsed/>
    <w:qFormat/>
    <w:rsid w:val="00066BEE"/>
    <w:pPr>
      <w:keepLines w:val="0"/>
      <w:numPr>
        <w:numId w:val="0"/>
      </w:numPr>
      <w:spacing w:before="240" w:after="60"/>
      <w:ind w:left="851"/>
      <w:outlineLvl w:val="9"/>
    </w:pPr>
    <w:rPr>
      <w:rFonts w:asciiTheme="majorHAnsi" w:eastAsiaTheme="majorEastAsia" w:hAnsiTheme="majorHAnsi" w:cstheme="majorBidi"/>
      <w:bCs/>
      <w:color w:val="auto"/>
      <w:kern w:val="32"/>
      <w:szCs w:val="32"/>
      <w:lang w:eastAsia="en-US"/>
    </w:rPr>
  </w:style>
  <w:style w:type="table" w:styleId="LightShading">
    <w:name w:val="Light Shading"/>
    <w:basedOn w:val="TableNormal"/>
    <w:uiPriority w:val="60"/>
    <w:rsid w:val="00066BEE"/>
    <w:rPr>
      <w:rFonts w:ascii="Franklin Gothic Book" w:hAnsi="Franklin Gothic Book"/>
      <w:color w:val="000000"/>
      <w:sz w:val="22"/>
      <w:szCs w:val="22"/>
      <w:lang w:val="en-US" w:eastAsia="en-US" w:bidi="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Grid">
    <w:name w:val="Table Grid"/>
    <w:basedOn w:val="TableNormal"/>
    <w:uiPriority w:val="39"/>
    <w:rsid w:val="00A60D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lumns5">
    <w:name w:val="Table Columns 5"/>
    <w:basedOn w:val="TableNormal"/>
    <w:rsid w:val="00BD085B"/>
    <w:pPr>
      <w:spacing w:after="60"/>
      <w:ind w:left="85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8">
    <w:name w:val="Table Grid 8"/>
    <w:basedOn w:val="TableNormal"/>
    <w:rsid w:val="00BD085B"/>
    <w:pPr>
      <w:spacing w:after="60"/>
      <w:ind w:left="85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styleId="CommentReference">
    <w:name w:val="annotation reference"/>
    <w:basedOn w:val="DefaultParagraphFont"/>
    <w:uiPriority w:val="99"/>
    <w:rsid w:val="0014557B"/>
    <w:rPr>
      <w:sz w:val="16"/>
      <w:szCs w:val="16"/>
    </w:rPr>
  </w:style>
  <w:style w:type="paragraph" w:styleId="CommentText">
    <w:name w:val="annotation text"/>
    <w:basedOn w:val="Normal"/>
    <w:link w:val="CommentTextChar"/>
    <w:uiPriority w:val="99"/>
    <w:rsid w:val="0014557B"/>
  </w:style>
  <w:style w:type="character" w:customStyle="1" w:styleId="CommentTextChar">
    <w:name w:val="Comment Text Char"/>
    <w:basedOn w:val="DefaultParagraphFont"/>
    <w:link w:val="CommentText"/>
    <w:uiPriority w:val="99"/>
    <w:rsid w:val="0014557B"/>
    <w:rPr>
      <w:rFonts w:ascii="Arial" w:hAnsi="Arial"/>
      <w:lang w:eastAsia="en-US"/>
    </w:rPr>
  </w:style>
  <w:style w:type="paragraph" w:styleId="CommentSubject">
    <w:name w:val="annotation subject"/>
    <w:basedOn w:val="CommentText"/>
    <w:next w:val="CommentText"/>
    <w:link w:val="CommentSubjectChar"/>
    <w:rsid w:val="0014557B"/>
    <w:rPr>
      <w:b/>
      <w:bCs/>
    </w:rPr>
  </w:style>
  <w:style w:type="character" w:customStyle="1" w:styleId="CommentSubjectChar">
    <w:name w:val="Comment Subject Char"/>
    <w:basedOn w:val="CommentTextChar"/>
    <w:link w:val="CommentSubject"/>
    <w:rsid w:val="0014557B"/>
    <w:rPr>
      <w:rFonts w:ascii="Arial" w:hAnsi="Arial"/>
      <w:b/>
      <w:bCs/>
      <w:lang w:eastAsia="en-US"/>
    </w:rPr>
  </w:style>
  <w:style w:type="paragraph" w:styleId="ListParagraph">
    <w:name w:val="List Paragraph"/>
    <w:basedOn w:val="Normal"/>
    <w:uiPriority w:val="34"/>
    <w:qFormat/>
    <w:rsid w:val="003F37CA"/>
    <w:pPr>
      <w:ind w:leftChars="200" w:left="480"/>
    </w:pPr>
    <w:rPr>
      <w:rFonts w:eastAsiaTheme="minorEastAsia"/>
    </w:rPr>
  </w:style>
  <w:style w:type="character" w:customStyle="1" w:styleId="Heading2Char">
    <w:name w:val="Heading 2 Char"/>
    <w:basedOn w:val="DefaultParagraphFont"/>
    <w:link w:val="Heading2"/>
    <w:rsid w:val="005B464D"/>
    <w:rPr>
      <w:b/>
      <w:color w:val="13426B"/>
      <w:sz w:val="24"/>
      <w:lang w:eastAsia="x-none"/>
    </w:rPr>
  </w:style>
  <w:style w:type="paragraph" w:styleId="Index1">
    <w:name w:val="index 1"/>
    <w:basedOn w:val="Normal"/>
    <w:next w:val="Normal"/>
    <w:autoRedefine/>
    <w:rsid w:val="00536CCB"/>
    <w:pPr>
      <w:spacing w:after="0"/>
      <w:ind w:left="200" w:hanging="200"/>
    </w:pPr>
  </w:style>
  <w:style w:type="character" w:styleId="BookTitle">
    <w:name w:val="Book Title"/>
    <w:basedOn w:val="DefaultParagraphFont"/>
    <w:qFormat/>
    <w:rsid w:val="007E5F8E"/>
    <w:rPr>
      <w:b/>
      <w:bCs/>
      <w:smallCaps/>
      <w:spacing w:val="5"/>
    </w:rPr>
  </w:style>
  <w:style w:type="paragraph" w:styleId="Title">
    <w:name w:val="Title"/>
    <w:basedOn w:val="Normal"/>
    <w:next w:val="Normal"/>
    <w:link w:val="TitleChar"/>
    <w:qFormat/>
    <w:rsid w:val="007E5F8E"/>
    <w:pPr>
      <w:pBdr>
        <w:bottom w:val="single" w:sz="8" w:space="4" w:color="4F81BD" w:themeColor="accent1"/>
      </w:pBdr>
      <w:spacing w:after="300"/>
      <w:contextualSpacing/>
    </w:pPr>
    <w:rPr>
      <w:rFonts w:eastAsiaTheme="majorEastAsia"/>
      <w:color w:val="17365D" w:themeColor="text2" w:themeShade="BF"/>
      <w:spacing w:val="5"/>
      <w:kern w:val="28"/>
      <w:sz w:val="48"/>
      <w:szCs w:val="48"/>
      <w:lang w:eastAsia="zh-HK"/>
    </w:rPr>
  </w:style>
  <w:style w:type="character" w:customStyle="1" w:styleId="TitleChar">
    <w:name w:val="Title Char"/>
    <w:basedOn w:val="DefaultParagraphFont"/>
    <w:link w:val="Title"/>
    <w:rsid w:val="007E5F8E"/>
    <w:rPr>
      <w:rFonts w:ascii="Arial" w:eastAsiaTheme="majorEastAsia" w:hAnsi="Arial" w:cs="Arial"/>
      <w:color w:val="17365D" w:themeColor="text2" w:themeShade="BF"/>
      <w:spacing w:val="5"/>
      <w:kern w:val="28"/>
      <w:sz w:val="48"/>
      <w:szCs w:val="48"/>
      <w:lang w:eastAsia="zh-HK"/>
    </w:rPr>
  </w:style>
  <w:style w:type="character" w:customStyle="1" w:styleId="HeaderChar">
    <w:name w:val="Header Char"/>
    <w:basedOn w:val="DefaultParagraphFont"/>
    <w:link w:val="Header"/>
    <w:uiPriority w:val="99"/>
    <w:rsid w:val="000A6A33"/>
    <w:rPr>
      <w:rFonts w:ascii="Arial" w:hAnsi="Arial"/>
      <w:lang w:eastAsia="en-US"/>
    </w:rPr>
  </w:style>
  <w:style w:type="table" w:customStyle="1" w:styleId="TableGrid1">
    <w:name w:val="Table Grid1"/>
    <w:basedOn w:val="TableNormal"/>
    <w:next w:val="TableGrid"/>
    <w:uiPriority w:val="39"/>
    <w:rsid w:val="0094344A"/>
    <w:rPr>
      <w:rFonts w:ascii="Calibri" w:eastAsia="DengXian" w:hAnsi="Calibri"/>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936DC"/>
    <w:pPr>
      <w:spacing w:before="100" w:beforeAutospacing="1" w:after="100" w:afterAutospacing="1"/>
      <w:ind w:left="0"/>
      <w:jc w:val="left"/>
    </w:pPr>
    <w:rPr>
      <w:rFonts w:eastAsia="Times New Roman"/>
      <w:sz w:val="24"/>
      <w:szCs w:val="24"/>
      <w:lang w:eastAsia="zh-CN"/>
    </w:rPr>
  </w:style>
  <w:style w:type="table" w:customStyle="1" w:styleId="TableGrid2">
    <w:name w:val="Table Grid2"/>
    <w:basedOn w:val="TableNormal"/>
    <w:next w:val="TableGrid"/>
    <w:uiPriority w:val="39"/>
    <w:rsid w:val="000936DC"/>
    <w:rPr>
      <w:rFonts w:ascii="Calibri" w:eastAsia="DengXian" w:hAnsi="Calibri"/>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6F093A"/>
    <w:rPr>
      <w:rFonts w:ascii="Calibri" w:eastAsia="DengXian" w:hAnsi="Calibr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9A22EF"/>
    <w:rPr>
      <w:rFonts w:ascii="Calibri" w:eastAsia="DengXian" w:hAnsi="Calibr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2C4B7B"/>
    <w:rPr>
      <w:rFonts w:ascii="Calibri" w:eastAsia="DengXian" w:hAnsi="Calibr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F2A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semiHidden/>
    <w:rsid w:val="00426A98"/>
  </w:style>
  <w:style w:type="paragraph" w:styleId="Caption">
    <w:name w:val="caption"/>
    <w:basedOn w:val="Normal"/>
    <w:next w:val="Normal"/>
    <w:unhideWhenUsed/>
    <w:qFormat/>
    <w:rsid w:val="006D3A61"/>
    <w:pPr>
      <w:spacing w:after="200"/>
    </w:pPr>
    <w:rPr>
      <w:i/>
      <w:iCs/>
      <w:color w:val="1F497D" w:themeColor="text2"/>
      <w:sz w:val="18"/>
      <w:szCs w:val="18"/>
    </w:rPr>
  </w:style>
  <w:style w:type="character" w:styleId="Emphasis">
    <w:name w:val="Emphasis"/>
    <w:basedOn w:val="DefaultParagraphFont"/>
    <w:qFormat/>
    <w:rsid w:val="00327510"/>
    <w:rPr>
      <w:i/>
      <w:iCs/>
    </w:rPr>
  </w:style>
  <w:style w:type="table" w:customStyle="1" w:styleId="TableGrid7">
    <w:name w:val="Table Grid7"/>
    <w:basedOn w:val="TableNormal"/>
    <w:next w:val="TableGrid"/>
    <w:uiPriority w:val="39"/>
    <w:rsid w:val="00E34DF7"/>
    <w:rPr>
      <w:rFonts w:eastAsia="PMingLi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333972">
      <w:bodyDiv w:val="1"/>
      <w:marLeft w:val="0"/>
      <w:marRight w:val="0"/>
      <w:marTop w:val="0"/>
      <w:marBottom w:val="0"/>
      <w:divBdr>
        <w:top w:val="none" w:sz="0" w:space="0" w:color="auto"/>
        <w:left w:val="none" w:sz="0" w:space="0" w:color="auto"/>
        <w:bottom w:val="none" w:sz="0" w:space="0" w:color="auto"/>
        <w:right w:val="none" w:sz="0" w:space="0" w:color="auto"/>
      </w:divBdr>
    </w:div>
    <w:div w:id="97677353">
      <w:bodyDiv w:val="1"/>
      <w:marLeft w:val="0"/>
      <w:marRight w:val="0"/>
      <w:marTop w:val="0"/>
      <w:marBottom w:val="0"/>
      <w:divBdr>
        <w:top w:val="none" w:sz="0" w:space="0" w:color="auto"/>
        <w:left w:val="none" w:sz="0" w:space="0" w:color="auto"/>
        <w:bottom w:val="none" w:sz="0" w:space="0" w:color="auto"/>
        <w:right w:val="none" w:sz="0" w:space="0" w:color="auto"/>
      </w:divBdr>
      <w:divsChild>
        <w:div w:id="884948509">
          <w:marLeft w:val="274"/>
          <w:marRight w:val="0"/>
          <w:marTop w:val="0"/>
          <w:marBottom w:val="0"/>
          <w:divBdr>
            <w:top w:val="none" w:sz="0" w:space="0" w:color="auto"/>
            <w:left w:val="none" w:sz="0" w:space="0" w:color="auto"/>
            <w:bottom w:val="none" w:sz="0" w:space="0" w:color="auto"/>
            <w:right w:val="none" w:sz="0" w:space="0" w:color="auto"/>
          </w:divBdr>
        </w:div>
        <w:div w:id="1343700689">
          <w:marLeft w:val="274"/>
          <w:marRight w:val="0"/>
          <w:marTop w:val="0"/>
          <w:marBottom w:val="0"/>
          <w:divBdr>
            <w:top w:val="none" w:sz="0" w:space="0" w:color="auto"/>
            <w:left w:val="none" w:sz="0" w:space="0" w:color="auto"/>
            <w:bottom w:val="none" w:sz="0" w:space="0" w:color="auto"/>
            <w:right w:val="none" w:sz="0" w:space="0" w:color="auto"/>
          </w:divBdr>
        </w:div>
        <w:div w:id="1516307304">
          <w:marLeft w:val="274"/>
          <w:marRight w:val="0"/>
          <w:marTop w:val="0"/>
          <w:marBottom w:val="0"/>
          <w:divBdr>
            <w:top w:val="none" w:sz="0" w:space="0" w:color="auto"/>
            <w:left w:val="none" w:sz="0" w:space="0" w:color="auto"/>
            <w:bottom w:val="none" w:sz="0" w:space="0" w:color="auto"/>
            <w:right w:val="none" w:sz="0" w:space="0" w:color="auto"/>
          </w:divBdr>
        </w:div>
        <w:div w:id="2044479040">
          <w:marLeft w:val="274"/>
          <w:marRight w:val="0"/>
          <w:marTop w:val="0"/>
          <w:marBottom w:val="0"/>
          <w:divBdr>
            <w:top w:val="none" w:sz="0" w:space="0" w:color="auto"/>
            <w:left w:val="none" w:sz="0" w:space="0" w:color="auto"/>
            <w:bottom w:val="none" w:sz="0" w:space="0" w:color="auto"/>
            <w:right w:val="none" w:sz="0" w:space="0" w:color="auto"/>
          </w:divBdr>
        </w:div>
      </w:divsChild>
    </w:div>
    <w:div w:id="103966503">
      <w:bodyDiv w:val="1"/>
      <w:marLeft w:val="0"/>
      <w:marRight w:val="0"/>
      <w:marTop w:val="0"/>
      <w:marBottom w:val="0"/>
      <w:divBdr>
        <w:top w:val="none" w:sz="0" w:space="0" w:color="auto"/>
        <w:left w:val="none" w:sz="0" w:space="0" w:color="auto"/>
        <w:bottom w:val="none" w:sz="0" w:space="0" w:color="auto"/>
        <w:right w:val="none" w:sz="0" w:space="0" w:color="auto"/>
      </w:divBdr>
    </w:div>
    <w:div w:id="116338367">
      <w:bodyDiv w:val="1"/>
      <w:marLeft w:val="0"/>
      <w:marRight w:val="0"/>
      <w:marTop w:val="0"/>
      <w:marBottom w:val="0"/>
      <w:divBdr>
        <w:top w:val="none" w:sz="0" w:space="0" w:color="auto"/>
        <w:left w:val="none" w:sz="0" w:space="0" w:color="auto"/>
        <w:bottom w:val="none" w:sz="0" w:space="0" w:color="auto"/>
        <w:right w:val="none" w:sz="0" w:space="0" w:color="auto"/>
      </w:divBdr>
    </w:div>
    <w:div w:id="143938431">
      <w:bodyDiv w:val="1"/>
      <w:marLeft w:val="0"/>
      <w:marRight w:val="0"/>
      <w:marTop w:val="0"/>
      <w:marBottom w:val="0"/>
      <w:divBdr>
        <w:top w:val="none" w:sz="0" w:space="0" w:color="auto"/>
        <w:left w:val="none" w:sz="0" w:space="0" w:color="auto"/>
        <w:bottom w:val="none" w:sz="0" w:space="0" w:color="auto"/>
        <w:right w:val="none" w:sz="0" w:space="0" w:color="auto"/>
      </w:divBdr>
      <w:divsChild>
        <w:div w:id="206190014">
          <w:marLeft w:val="360"/>
          <w:marRight w:val="0"/>
          <w:marTop w:val="0"/>
          <w:marBottom w:val="40"/>
          <w:divBdr>
            <w:top w:val="none" w:sz="0" w:space="0" w:color="auto"/>
            <w:left w:val="none" w:sz="0" w:space="0" w:color="auto"/>
            <w:bottom w:val="none" w:sz="0" w:space="0" w:color="auto"/>
            <w:right w:val="none" w:sz="0" w:space="0" w:color="auto"/>
          </w:divBdr>
        </w:div>
        <w:div w:id="308751765">
          <w:marLeft w:val="360"/>
          <w:marRight w:val="0"/>
          <w:marTop w:val="0"/>
          <w:marBottom w:val="40"/>
          <w:divBdr>
            <w:top w:val="none" w:sz="0" w:space="0" w:color="auto"/>
            <w:left w:val="none" w:sz="0" w:space="0" w:color="auto"/>
            <w:bottom w:val="none" w:sz="0" w:space="0" w:color="auto"/>
            <w:right w:val="none" w:sz="0" w:space="0" w:color="auto"/>
          </w:divBdr>
        </w:div>
        <w:div w:id="325062522">
          <w:marLeft w:val="360"/>
          <w:marRight w:val="0"/>
          <w:marTop w:val="0"/>
          <w:marBottom w:val="40"/>
          <w:divBdr>
            <w:top w:val="none" w:sz="0" w:space="0" w:color="auto"/>
            <w:left w:val="none" w:sz="0" w:space="0" w:color="auto"/>
            <w:bottom w:val="none" w:sz="0" w:space="0" w:color="auto"/>
            <w:right w:val="none" w:sz="0" w:space="0" w:color="auto"/>
          </w:divBdr>
        </w:div>
        <w:div w:id="400249569">
          <w:marLeft w:val="360"/>
          <w:marRight w:val="0"/>
          <w:marTop w:val="0"/>
          <w:marBottom w:val="40"/>
          <w:divBdr>
            <w:top w:val="none" w:sz="0" w:space="0" w:color="auto"/>
            <w:left w:val="none" w:sz="0" w:space="0" w:color="auto"/>
            <w:bottom w:val="none" w:sz="0" w:space="0" w:color="auto"/>
            <w:right w:val="none" w:sz="0" w:space="0" w:color="auto"/>
          </w:divBdr>
        </w:div>
        <w:div w:id="656805321">
          <w:marLeft w:val="360"/>
          <w:marRight w:val="0"/>
          <w:marTop w:val="0"/>
          <w:marBottom w:val="40"/>
          <w:divBdr>
            <w:top w:val="none" w:sz="0" w:space="0" w:color="auto"/>
            <w:left w:val="none" w:sz="0" w:space="0" w:color="auto"/>
            <w:bottom w:val="none" w:sz="0" w:space="0" w:color="auto"/>
            <w:right w:val="none" w:sz="0" w:space="0" w:color="auto"/>
          </w:divBdr>
        </w:div>
        <w:div w:id="808790318">
          <w:marLeft w:val="360"/>
          <w:marRight w:val="0"/>
          <w:marTop w:val="0"/>
          <w:marBottom w:val="40"/>
          <w:divBdr>
            <w:top w:val="none" w:sz="0" w:space="0" w:color="auto"/>
            <w:left w:val="none" w:sz="0" w:space="0" w:color="auto"/>
            <w:bottom w:val="none" w:sz="0" w:space="0" w:color="auto"/>
            <w:right w:val="none" w:sz="0" w:space="0" w:color="auto"/>
          </w:divBdr>
        </w:div>
        <w:div w:id="843783882">
          <w:marLeft w:val="360"/>
          <w:marRight w:val="0"/>
          <w:marTop w:val="0"/>
          <w:marBottom w:val="40"/>
          <w:divBdr>
            <w:top w:val="none" w:sz="0" w:space="0" w:color="auto"/>
            <w:left w:val="none" w:sz="0" w:space="0" w:color="auto"/>
            <w:bottom w:val="none" w:sz="0" w:space="0" w:color="auto"/>
            <w:right w:val="none" w:sz="0" w:space="0" w:color="auto"/>
          </w:divBdr>
        </w:div>
        <w:div w:id="858198637">
          <w:marLeft w:val="360"/>
          <w:marRight w:val="0"/>
          <w:marTop w:val="0"/>
          <w:marBottom w:val="40"/>
          <w:divBdr>
            <w:top w:val="none" w:sz="0" w:space="0" w:color="auto"/>
            <w:left w:val="none" w:sz="0" w:space="0" w:color="auto"/>
            <w:bottom w:val="none" w:sz="0" w:space="0" w:color="auto"/>
            <w:right w:val="none" w:sz="0" w:space="0" w:color="auto"/>
          </w:divBdr>
        </w:div>
        <w:div w:id="991907869">
          <w:marLeft w:val="360"/>
          <w:marRight w:val="0"/>
          <w:marTop w:val="0"/>
          <w:marBottom w:val="40"/>
          <w:divBdr>
            <w:top w:val="none" w:sz="0" w:space="0" w:color="auto"/>
            <w:left w:val="none" w:sz="0" w:space="0" w:color="auto"/>
            <w:bottom w:val="none" w:sz="0" w:space="0" w:color="auto"/>
            <w:right w:val="none" w:sz="0" w:space="0" w:color="auto"/>
          </w:divBdr>
        </w:div>
        <w:div w:id="1428885752">
          <w:marLeft w:val="360"/>
          <w:marRight w:val="0"/>
          <w:marTop w:val="0"/>
          <w:marBottom w:val="40"/>
          <w:divBdr>
            <w:top w:val="none" w:sz="0" w:space="0" w:color="auto"/>
            <w:left w:val="none" w:sz="0" w:space="0" w:color="auto"/>
            <w:bottom w:val="none" w:sz="0" w:space="0" w:color="auto"/>
            <w:right w:val="none" w:sz="0" w:space="0" w:color="auto"/>
          </w:divBdr>
        </w:div>
        <w:div w:id="1503005817">
          <w:marLeft w:val="360"/>
          <w:marRight w:val="0"/>
          <w:marTop w:val="0"/>
          <w:marBottom w:val="40"/>
          <w:divBdr>
            <w:top w:val="none" w:sz="0" w:space="0" w:color="auto"/>
            <w:left w:val="none" w:sz="0" w:space="0" w:color="auto"/>
            <w:bottom w:val="none" w:sz="0" w:space="0" w:color="auto"/>
            <w:right w:val="none" w:sz="0" w:space="0" w:color="auto"/>
          </w:divBdr>
        </w:div>
        <w:div w:id="1669139221">
          <w:marLeft w:val="360"/>
          <w:marRight w:val="0"/>
          <w:marTop w:val="0"/>
          <w:marBottom w:val="40"/>
          <w:divBdr>
            <w:top w:val="none" w:sz="0" w:space="0" w:color="auto"/>
            <w:left w:val="none" w:sz="0" w:space="0" w:color="auto"/>
            <w:bottom w:val="none" w:sz="0" w:space="0" w:color="auto"/>
            <w:right w:val="none" w:sz="0" w:space="0" w:color="auto"/>
          </w:divBdr>
        </w:div>
      </w:divsChild>
    </w:div>
    <w:div w:id="161357679">
      <w:bodyDiv w:val="1"/>
      <w:marLeft w:val="0"/>
      <w:marRight w:val="0"/>
      <w:marTop w:val="0"/>
      <w:marBottom w:val="0"/>
      <w:divBdr>
        <w:top w:val="none" w:sz="0" w:space="0" w:color="auto"/>
        <w:left w:val="none" w:sz="0" w:space="0" w:color="auto"/>
        <w:bottom w:val="none" w:sz="0" w:space="0" w:color="auto"/>
        <w:right w:val="none" w:sz="0" w:space="0" w:color="auto"/>
      </w:divBdr>
    </w:div>
    <w:div w:id="191572977">
      <w:bodyDiv w:val="1"/>
      <w:marLeft w:val="0"/>
      <w:marRight w:val="0"/>
      <w:marTop w:val="0"/>
      <w:marBottom w:val="0"/>
      <w:divBdr>
        <w:top w:val="none" w:sz="0" w:space="0" w:color="auto"/>
        <w:left w:val="none" w:sz="0" w:space="0" w:color="auto"/>
        <w:bottom w:val="none" w:sz="0" w:space="0" w:color="auto"/>
        <w:right w:val="none" w:sz="0" w:space="0" w:color="auto"/>
      </w:divBdr>
    </w:div>
    <w:div w:id="241108663">
      <w:bodyDiv w:val="1"/>
      <w:marLeft w:val="0"/>
      <w:marRight w:val="0"/>
      <w:marTop w:val="0"/>
      <w:marBottom w:val="0"/>
      <w:divBdr>
        <w:top w:val="none" w:sz="0" w:space="0" w:color="auto"/>
        <w:left w:val="none" w:sz="0" w:space="0" w:color="auto"/>
        <w:bottom w:val="none" w:sz="0" w:space="0" w:color="auto"/>
        <w:right w:val="none" w:sz="0" w:space="0" w:color="auto"/>
      </w:divBdr>
    </w:div>
    <w:div w:id="371924892">
      <w:bodyDiv w:val="1"/>
      <w:marLeft w:val="0"/>
      <w:marRight w:val="0"/>
      <w:marTop w:val="0"/>
      <w:marBottom w:val="0"/>
      <w:divBdr>
        <w:top w:val="none" w:sz="0" w:space="0" w:color="auto"/>
        <w:left w:val="none" w:sz="0" w:space="0" w:color="auto"/>
        <w:bottom w:val="none" w:sz="0" w:space="0" w:color="auto"/>
        <w:right w:val="none" w:sz="0" w:space="0" w:color="auto"/>
      </w:divBdr>
    </w:div>
    <w:div w:id="484857754">
      <w:bodyDiv w:val="1"/>
      <w:marLeft w:val="0"/>
      <w:marRight w:val="0"/>
      <w:marTop w:val="0"/>
      <w:marBottom w:val="0"/>
      <w:divBdr>
        <w:top w:val="none" w:sz="0" w:space="0" w:color="auto"/>
        <w:left w:val="none" w:sz="0" w:space="0" w:color="auto"/>
        <w:bottom w:val="none" w:sz="0" w:space="0" w:color="auto"/>
        <w:right w:val="none" w:sz="0" w:space="0" w:color="auto"/>
      </w:divBdr>
      <w:divsChild>
        <w:div w:id="216206191">
          <w:marLeft w:val="360"/>
          <w:marRight w:val="0"/>
          <w:marTop w:val="0"/>
          <w:marBottom w:val="40"/>
          <w:divBdr>
            <w:top w:val="none" w:sz="0" w:space="0" w:color="auto"/>
            <w:left w:val="none" w:sz="0" w:space="0" w:color="auto"/>
            <w:bottom w:val="none" w:sz="0" w:space="0" w:color="auto"/>
            <w:right w:val="none" w:sz="0" w:space="0" w:color="auto"/>
          </w:divBdr>
        </w:div>
        <w:div w:id="233244075">
          <w:marLeft w:val="360"/>
          <w:marRight w:val="0"/>
          <w:marTop w:val="0"/>
          <w:marBottom w:val="40"/>
          <w:divBdr>
            <w:top w:val="none" w:sz="0" w:space="0" w:color="auto"/>
            <w:left w:val="none" w:sz="0" w:space="0" w:color="auto"/>
            <w:bottom w:val="none" w:sz="0" w:space="0" w:color="auto"/>
            <w:right w:val="none" w:sz="0" w:space="0" w:color="auto"/>
          </w:divBdr>
        </w:div>
        <w:div w:id="292634867">
          <w:marLeft w:val="360"/>
          <w:marRight w:val="0"/>
          <w:marTop w:val="0"/>
          <w:marBottom w:val="40"/>
          <w:divBdr>
            <w:top w:val="none" w:sz="0" w:space="0" w:color="auto"/>
            <w:left w:val="none" w:sz="0" w:space="0" w:color="auto"/>
            <w:bottom w:val="none" w:sz="0" w:space="0" w:color="auto"/>
            <w:right w:val="none" w:sz="0" w:space="0" w:color="auto"/>
          </w:divBdr>
        </w:div>
        <w:div w:id="556212281">
          <w:marLeft w:val="360"/>
          <w:marRight w:val="0"/>
          <w:marTop w:val="0"/>
          <w:marBottom w:val="40"/>
          <w:divBdr>
            <w:top w:val="none" w:sz="0" w:space="0" w:color="auto"/>
            <w:left w:val="none" w:sz="0" w:space="0" w:color="auto"/>
            <w:bottom w:val="none" w:sz="0" w:space="0" w:color="auto"/>
            <w:right w:val="none" w:sz="0" w:space="0" w:color="auto"/>
          </w:divBdr>
        </w:div>
        <w:div w:id="639843872">
          <w:marLeft w:val="360"/>
          <w:marRight w:val="0"/>
          <w:marTop w:val="0"/>
          <w:marBottom w:val="40"/>
          <w:divBdr>
            <w:top w:val="none" w:sz="0" w:space="0" w:color="auto"/>
            <w:left w:val="none" w:sz="0" w:space="0" w:color="auto"/>
            <w:bottom w:val="none" w:sz="0" w:space="0" w:color="auto"/>
            <w:right w:val="none" w:sz="0" w:space="0" w:color="auto"/>
          </w:divBdr>
        </w:div>
        <w:div w:id="845365672">
          <w:marLeft w:val="360"/>
          <w:marRight w:val="0"/>
          <w:marTop w:val="0"/>
          <w:marBottom w:val="40"/>
          <w:divBdr>
            <w:top w:val="none" w:sz="0" w:space="0" w:color="auto"/>
            <w:left w:val="none" w:sz="0" w:space="0" w:color="auto"/>
            <w:bottom w:val="none" w:sz="0" w:space="0" w:color="auto"/>
            <w:right w:val="none" w:sz="0" w:space="0" w:color="auto"/>
          </w:divBdr>
        </w:div>
        <w:div w:id="874971960">
          <w:marLeft w:val="360"/>
          <w:marRight w:val="0"/>
          <w:marTop w:val="0"/>
          <w:marBottom w:val="40"/>
          <w:divBdr>
            <w:top w:val="none" w:sz="0" w:space="0" w:color="auto"/>
            <w:left w:val="none" w:sz="0" w:space="0" w:color="auto"/>
            <w:bottom w:val="none" w:sz="0" w:space="0" w:color="auto"/>
            <w:right w:val="none" w:sz="0" w:space="0" w:color="auto"/>
          </w:divBdr>
        </w:div>
        <w:div w:id="1005088244">
          <w:marLeft w:val="360"/>
          <w:marRight w:val="0"/>
          <w:marTop w:val="0"/>
          <w:marBottom w:val="40"/>
          <w:divBdr>
            <w:top w:val="none" w:sz="0" w:space="0" w:color="auto"/>
            <w:left w:val="none" w:sz="0" w:space="0" w:color="auto"/>
            <w:bottom w:val="none" w:sz="0" w:space="0" w:color="auto"/>
            <w:right w:val="none" w:sz="0" w:space="0" w:color="auto"/>
          </w:divBdr>
        </w:div>
        <w:div w:id="1074007278">
          <w:marLeft w:val="360"/>
          <w:marRight w:val="0"/>
          <w:marTop w:val="0"/>
          <w:marBottom w:val="40"/>
          <w:divBdr>
            <w:top w:val="none" w:sz="0" w:space="0" w:color="auto"/>
            <w:left w:val="none" w:sz="0" w:space="0" w:color="auto"/>
            <w:bottom w:val="none" w:sz="0" w:space="0" w:color="auto"/>
            <w:right w:val="none" w:sz="0" w:space="0" w:color="auto"/>
          </w:divBdr>
        </w:div>
        <w:div w:id="1518424834">
          <w:marLeft w:val="360"/>
          <w:marRight w:val="0"/>
          <w:marTop w:val="0"/>
          <w:marBottom w:val="40"/>
          <w:divBdr>
            <w:top w:val="none" w:sz="0" w:space="0" w:color="auto"/>
            <w:left w:val="none" w:sz="0" w:space="0" w:color="auto"/>
            <w:bottom w:val="none" w:sz="0" w:space="0" w:color="auto"/>
            <w:right w:val="none" w:sz="0" w:space="0" w:color="auto"/>
          </w:divBdr>
        </w:div>
        <w:div w:id="1947957734">
          <w:marLeft w:val="360"/>
          <w:marRight w:val="0"/>
          <w:marTop w:val="0"/>
          <w:marBottom w:val="40"/>
          <w:divBdr>
            <w:top w:val="none" w:sz="0" w:space="0" w:color="auto"/>
            <w:left w:val="none" w:sz="0" w:space="0" w:color="auto"/>
            <w:bottom w:val="none" w:sz="0" w:space="0" w:color="auto"/>
            <w:right w:val="none" w:sz="0" w:space="0" w:color="auto"/>
          </w:divBdr>
        </w:div>
      </w:divsChild>
    </w:div>
    <w:div w:id="503008758">
      <w:bodyDiv w:val="1"/>
      <w:marLeft w:val="0"/>
      <w:marRight w:val="0"/>
      <w:marTop w:val="0"/>
      <w:marBottom w:val="0"/>
      <w:divBdr>
        <w:top w:val="none" w:sz="0" w:space="0" w:color="auto"/>
        <w:left w:val="none" w:sz="0" w:space="0" w:color="auto"/>
        <w:bottom w:val="none" w:sz="0" w:space="0" w:color="auto"/>
        <w:right w:val="none" w:sz="0" w:space="0" w:color="auto"/>
      </w:divBdr>
    </w:div>
    <w:div w:id="506555437">
      <w:bodyDiv w:val="1"/>
      <w:marLeft w:val="0"/>
      <w:marRight w:val="0"/>
      <w:marTop w:val="0"/>
      <w:marBottom w:val="0"/>
      <w:divBdr>
        <w:top w:val="none" w:sz="0" w:space="0" w:color="auto"/>
        <w:left w:val="none" w:sz="0" w:space="0" w:color="auto"/>
        <w:bottom w:val="none" w:sz="0" w:space="0" w:color="auto"/>
        <w:right w:val="none" w:sz="0" w:space="0" w:color="auto"/>
      </w:divBdr>
    </w:div>
    <w:div w:id="514733854">
      <w:bodyDiv w:val="1"/>
      <w:marLeft w:val="0"/>
      <w:marRight w:val="0"/>
      <w:marTop w:val="0"/>
      <w:marBottom w:val="0"/>
      <w:divBdr>
        <w:top w:val="none" w:sz="0" w:space="0" w:color="auto"/>
        <w:left w:val="none" w:sz="0" w:space="0" w:color="auto"/>
        <w:bottom w:val="none" w:sz="0" w:space="0" w:color="auto"/>
        <w:right w:val="none" w:sz="0" w:space="0" w:color="auto"/>
      </w:divBdr>
    </w:div>
    <w:div w:id="540704739">
      <w:bodyDiv w:val="1"/>
      <w:marLeft w:val="0"/>
      <w:marRight w:val="0"/>
      <w:marTop w:val="0"/>
      <w:marBottom w:val="0"/>
      <w:divBdr>
        <w:top w:val="none" w:sz="0" w:space="0" w:color="auto"/>
        <w:left w:val="none" w:sz="0" w:space="0" w:color="auto"/>
        <w:bottom w:val="none" w:sz="0" w:space="0" w:color="auto"/>
        <w:right w:val="none" w:sz="0" w:space="0" w:color="auto"/>
      </w:divBdr>
    </w:div>
    <w:div w:id="595673716">
      <w:bodyDiv w:val="1"/>
      <w:marLeft w:val="0"/>
      <w:marRight w:val="0"/>
      <w:marTop w:val="0"/>
      <w:marBottom w:val="0"/>
      <w:divBdr>
        <w:top w:val="none" w:sz="0" w:space="0" w:color="auto"/>
        <w:left w:val="none" w:sz="0" w:space="0" w:color="auto"/>
        <w:bottom w:val="none" w:sz="0" w:space="0" w:color="auto"/>
        <w:right w:val="none" w:sz="0" w:space="0" w:color="auto"/>
      </w:divBdr>
    </w:div>
    <w:div w:id="600335943">
      <w:bodyDiv w:val="1"/>
      <w:marLeft w:val="0"/>
      <w:marRight w:val="0"/>
      <w:marTop w:val="0"/>
      <w:marBottom w:val="0"/>
      <w:divBdr>
        <w:top w:val="none" w:sz="0" w:space="0" w:color="auto"/>
        <w:left w:val="none" w:sz="0" w:space="0" w:color="auto"/>
        <w:bottom w:val="none" w:sz="0" w:space="0" w:color="auto"/>
        <w:right w:val="none" w:sz="0" w:space="0" w:color="auto"/>
      </w:divBdr>
    </w:div>
    <w:div w:id="730269863">
      <w:bodyDiv w:val="1"/>
      <w:marLeft w:val="0"/>
      <w:marRight w:val="0"/>
      <w:marTop w:val="0"/>
      <w:marBottom w:val="0"/>
      <w:divBdr>
        <w:top w:val="none" w:sz="0" w:space="0" w:color="auto"/>
        <w:left w:val="none" w:sz="0" w:space="0" w:color="auto"/>
        <w:bottom w:val="none" w:sz="0" w:space="0" w:color="auto"/>
        <w:right w:val="none" w:sz="0" w:space="0" w:color="auto"/>
      </w:divBdr>
    </w:div>
    <w:div w:id="806512017">
      <w:bodyDiv w:val="1"/>
      <w:marLeft w:val="0"/>
      <w:marRight w:val="0"/>
      <w:marTop w:val="0"/>
      <w:marBottom w:val="0"/>
      <w:divBdr>
        <w:top w:val="none" w:sz="0" w:space="0" w:color="auto"/>
        <w:left w:val="none" w:sz="0" w:space="0" w:color="auto"/>
        <w:bottom w:val="none" w:sz="0" w:space="0" w:color="auto"/>
        <w:right w:val="none" w:sz="0" w:space="0" w:color="auto"/>
      </w:divBdr>
    </w:div>
    <w:div w:id="870874317">
      <w:bodyDiv w:val="1"/>
      <w:marLeft w:val="0"/>
      <w:marRight w:val="0"/>
      <w:marTop w:val="0"/>
      <w:marBottom w:val="0"/>
      <w:divBdr>
        <w:top w:val="none" w:sz="0" w:space="0" w:color="auto"/>
        <w:left w:val="none" w:sz="0" w:space="0" w:color="auto"/>
        <w:bottom w:val="none" w:sz="0" w:space="0" w:color="auto"/>
        <w:right w:val="none" w:sz="0" w:space="0" w:color="auto"/>
      </w:divBdr>
    </w:div>
    <w:div w:id="872546623">
      <w:bodyDiv w:val="1"/>
      <w:marLeft w:val="0"/>
      <w:marRight w:val="0"/>
      <w:marTop w:val="0"/>
      <w:marBottom w:val="0"/>
      <w:divBdr>
        <w:top w:val="none" w:sz="0" w:space="0" w:color="auto"/>
        <w:left w:val="none" w:sz="0" w:space="0" w:color="auto"/>
        <w:bottom w:val="none" w:sz="0" w:space="0" w:color="auto"/>
        <w:right w:val="none" w:sz="0" w:space="0" w:color="auto"/>
      </w:divBdr>
    </w:div>
    <w:div w:id="1007169821">
      <w:bodyDiv w:val="1"/>
      <w:marLeft w:val="0"/>
      <w:marRight w:val="0"/>
      <w:marTop w:val="0"/>
      <w:marBottom w:val="0"/>
      <w:divBdr>
        <w:top w:val="none" w:sz="0" w:space="0" w:color="auto"/>
        <w:left w:val="none" w:sz="0" w:space="0" w:color="auto"/>
        <w:bottom w:val="none" w:sz="0" w:space="0" w:color="auto"/>
        <w:right w:val="none" w:sz="0" w:space="0" w:color="auto"/>
      </w:divBdr>
    </w:div>
    <w:div w:id="1035542704">
      <w:bodyDiv w:val="1"/>
      <w:marLeft w:val="0"/>
      <w:marRight w:val="0"/>
      <w:marTop w:val="0"/>
      <w:marBottom w:val="0"/>
      <w:divBdr>
        <w:top w:val="none" w:sz="0" w:space="0" w:color="auto"/>
        <w:left w:val="none" w:sz="0" w:space="0" w:color="auto"/>
        <w:bottom w:val="none" w:sz="0" w:space="0" w:color="auto"/>
        <w:right w:val="none" w:sz="0" w:space="0" w:color="auto"/>
      </w:divBdr>
      <w:divsChild>
        <w:div w:id="1443331">
          <w:marLeft w:val="274"/>
          <w:marRight w:val="0"/>
          <w:marTop w:val="0"/>
          <w:marBottom w:val="0"/>
          <w:divBdr>
            <w:top w:val="none" w:sz="0" w:space="0" w:color="auto"/>
            <w:left w:val="none" w:sz="0" w:space="0" w:color="auto"/>
            <w:bottom w:val="none" w:sz="0" w:space="0" w:color="auto"/>
            <w:right w:val="none" w:sz="0" w:space="0" w:color="auto"/>
          </w:divBdr>
        </w:div>
        <w:div w:id="1001931303">
          <w:marLeft w:val="274"/>
          <w:marRight w:val="0"/>
          <w:marTop w:val="0"/>
          <w:marBottom w:val="0"/>
          <w:divBdr>
            <w:top w:val="none" w:sz="0" w:space="0" w:color="auto"/>
            <w:left w:val="none" w:sz="0" w:space="0" w:color="auto"/>
            <w:bottom w:val="none" w:sz="0" w:space="0" w:color="auto"/>
            <w:right w:val="none" w:sz="0" w:space="0" w:color="auto"/>
          </w:divBdr>
        </w:div>
        <w:div w:id="1213153036">
          <w:marLeft w:val="274"/>
          <w:marRight w:val="0"/>
          <w:marTop w:val="0"/>
          <w:marBottom w:val="0"/>
          <w:divBdr>
            <w:top w:val="none" w:sz="0" w:space="0" w:color="auto"/>
            <w:left w:val="none" w:sz="0" w:space="0" w:color="auto"/>
            <w:bottom w:val="none" w:sz="0" w:space="0" w:color="auto"/>
            <w:right w:val="none" w:sz="0" w:space="0" w:color="auto"/>
          </w:divBdr>
        </w:div>
      </w:divsChild>
    </w:div>
    <w:div w:id="1141969501">
      <w:bodyDiv w:val="1"/>
      <w:marLeft w:val="0"/>
      <w:marRight w:val="0"/>
      <w:marTop w:val="0"/>
      <w:marBottom w:val="0"/>
      <w:divBdr>
        <w:top w:val="none" w:sz="0" w:space="0" w:color="auto"/>
        <w:left w:val="none" w:sz="0" w:space="0" w:color="auto"/>
        <w:bottom w:val="none" w:sz="0" w:space="0" w:color="auto"/>
        <w:right w:val="none" w:sz="0" w:space="0" w:color="auto"/>
      </w:divBdr>
      <w:divsChild>
        <w:div w:id="1073314811">
          <w:marLeft w:val="360"/>
          <w:marRight w:val="0"/>
          <w:marTop w:val="0"/>
          <w:marBottom w:val="0"/>
          <w:divBdr>
            <w:top w:val="none" w:sz="0" w:space="0" w:color="auto"/>
            <w:left w:val="none" w:sz="0" w:space="0" w:color="auto"/>
            <w:bottom w:val="none" w:sz="0" w:space="0" w:color="auto"/>
            <w:right w:val="none" w:sz="0" w:space="0" w:color="auto"/>
          </w:divBdr>
        </w:div>
        <w:div w:id="1092242995">
          <w:marLeft w:val="360"/>
          <w:marRight w:val="0"/>
          <w:marTop w:val="0"/>
          <w:marBottom w:val="0"/>
          <w:divBdr>
            <w:top w:val="none" w:sz="0" w:space="0" w:color="auto"/>
            <w:left w:val="none" w:sz="0" w:space="0" w:color="auto"/>
            <w:bottom w:val="none" w:sz="0" w:space="0" w:color="auto"/>
            <w:right w:val="none" w:sz="0" w:space="0" w:color="auto"/>
          </w:divBdr>
        </w:div>
        <w:div w:id="1533374901">
          <w:marLeft w:val="360"/>
          <w:marRight w:val="0"/>
          <w:marTop w:val="0"/>
          <w:marBottom w:val="0"/>
          <w:divBdr>
            <w:top w:val="none" w:sz="0" w:space="0" w:color="auto"/>
            <w:left w:val="none" w:sz="0" w:space="0" w:color="auto"/>
            <w:bottom w:val="none" w:sz="0" w:space="0" w:color="auto"/>
            <w:right w:val="none" w:sz="0" w:space="0" w:color="auto"/>
          </w:divBdr>
        </w:div>
        <w:div w:id="1726949157">
          <w:marLeft w:val="360"/>
          <w:marRight w:val="0"/>
          <w:marTop w:val="0"/>
          <w:marBottom w:val="0"/>
          <w:divBdr>
            <w:top w:val="none" w:sz="0" w:space="0" w:color="auto"/>
            <w:left w:val="none" w:sz="0" w:space="0" w:color="auto"/>
            <w:bottom w:val="none" w:sz="0" w:space="0" w:color="auto"/>
            <w:right w:val="none" w:sz="0" w:space="0" w:color="auto"/>
          </w:divBdr>
        </w:div>
      </w:divsChild>
    </w:div>
    <w:div w:id="1158502681">
      <w:bodyDiv w:val="1"/>
      <w:marLeft w:val="0"/>
      <w:marRight w:val="0"/>
      <w:marTop w:val="0"/>
      <w:marBottom w:val="0"/>
      <w:divBdr>
        <w:top w:val="none" w:sz="0" w:space="0" w:color="auto"/>
        <w:left w:val="none" w:sz="0" w:space="0" w:color="auto"/>
        <w:bottom w:val="none" w:sz="0" w:space="0" w:color="auto"/>
        <w:right w:val="none" w:sz="0" w:space="0" w:color="auto"/>
      </w:divBdr>
    </w:div>
    <w:div w:id="1242987947">
      <w:bodyDiv w:val="1"/>
      <w:marLeft w:val="0"/>
      <w:marRight w:val="0"/>
      <w:marTop w:val="0"/>
      <w:marBottom w:val="0"/>
      <w:divBdr>
        <w:top w:val="none" w:sz="0" w:space="0" w:color="auto"/>
        <w:left w:val="none" w:sz="0" w:space="0" w:color="auto"/>
        <w:bottom w:val="none" w:sz="0" w:space="0" w:color="auto"/>
        <w:right w:val="none" w:sz="0" w:space="0" w:color="auto"/>
      </w:divBdr>
    </w:div>
    <w:div w:id="1329287422">
      <w:bodyDiv w:val="1"/>
      <w:marLeft w:val="0"/>
      <w:marRight w:val="0"/>
      <w:marTop w:val="0"/>
      <w:marBottom w:val="0"/>
      <w:divBdr>
        <w:top w:val="none" w:sz="0" w:space="0" w:color="auto"/>
        <w:left w:val="none" w:sz="0" w:space="0" w:color="auto"/>
        <w:bottom w:val="none" w:sz="0" w:space="0" w:color="auto"/>
        <w:right w:val="none" w:sz="0" w:space="0" w:color="auto"/>
      </w:divBdr>
    </w:div>
    <w:div w:id="1341200427">
      <w:bodyDiv w:val="1"/>
      <w:marLeft w:val="0"/>
      <w:marRight w:val="0"/>
      <w:marTop w:val="0"/>
      <w:marBottom w:val="0"/>
      <w:divBdr>
        <w:top w:val="none" w:sz="0" w:space="0" w:color="auto"/>
        <w:left w:val="none" w:sz="0" w:space="0" w:color="auto"/>
        <w:bottom w:val="none" w:sz="0" w:space="0" w:color="auto"/>
        <w:right w:val="none" w:sz="0" w:space="0" w:color="auto"/>
      </w:divBdr>
    </w:div>
    <w:div w:id="1342704022">
      <w:bodyDiv w:val="1"/>
      <w:marLeft w:val="0"/>
      <w:marRight w:val="0"/>
      <w:marTop w:val="0"/>
      <w:marBottom w:val="0"/>
      <w:divBdr>
        <w:top w:val="none" w:sz="0" w:space="0" w:color="auto"/>
        <w:left w:val="none" w:sz="0" w:space="0" w:color="auto"/>
        <w:bottom w:val="none" w:sz="0" w:space="0" w:color="auto"/>
        <w:right w:val="none" w:sz="0" w:space="0" w:color="auto"/>
      </w:divBdr>
    </w:div>
    <w:div w:id="1380057964">
      <w:bodyDiv w:val="1"/>
      <w:marLeft w:val="0"/>
      <w:marRight w:val="0"/>
      <w:marTop w:val="0"/>
      <w:marBottom w:val="0"/>
      <w:divBdr>
        <w:top w:val="none" w:sz="0" w:space="0" w:color="auto"/>
        <w:left w:val="none" w:sz="0" w:space="0" w:color="auto"/>
        <w:bottom w:val="none" w:sz="0" w:space="0" w:color="auto"/>
        <w:right w:val="none" w:sz="0" w:space="0" w:color="auto"/>
      </w:divBdr>
    </w:div>
    <w:div w:id="1570771720">
      <w:bodyDiv w:val="1"/>
      <w:marLeft w:val="0"/>
      <w:marRight w:val="0"/>
      <w:marTop w:val="0"/>
      <w:marBottom w:val="0"/>
      <w:divBdr>
        <w:top w:val="none" w:sz="0" w:space="0" w:color="auto"/>
        <w:left w:val="none" w:sz="0" w:space="0" w:color="auto"/>
        <w:bottom w:val="none" w:sz="0" w:space="0" w:color="auto"/>
        <w:right w:val="none" w:sz="0" w:space="0" w:color="auto"/>
      </w:divBdr>
    </w:div>
    <w:div w:id="1571384805">
      <w:bodyDiv w:val="1"/>
      <w:marLeft w:val="0"/>
      <w:marRight w:val="0"/>
      <w:marTop w:val="0"/>
      <w:marBottom w:val="0"/>
      <w:divBdr>
        <w:top w:val="none" w:sz="0" w:space="0" w:color="auto"/>
        <w:left w:val="none" w:sz="0" w:space="0" w:color="auto"/>
        <w:bottom w:val="none" w:sz="0" w:space="0" w:color="auto"/>
        <w:right w:val="none" w:sz="0" w:space="0" w:color="auto"/>
      </w:divBdr>
    </w:div>
    <w:div w:id="1791433709">
      <w:bodyDiv w:val="1"/>
      <w:marLeft w:val="0"/>
      <w:marRight w:val="0"/>
      <w:marTop w:val="0"/>
      <w:marBottom w:val="0"/>
      <w:divBdr>
        <w:top w:val="none" w:sz="0" w:space="0" w:color="auto"/>
        <w:left w:val="none" w:sz="0" w:space="0" w:color="auto"/>
        <w:bottom w:val="none" w:sz="0" w:space="0" w:color="auto"/>
        <w:right w:val="none" w:sz="0" w:space="0" w:color="auto"/>
      </w:divBdr>
    </w:div>
    <w:div w:id="1793130908">
      <w:bodyDiv w:val="1"/>
      <w:marLeft w:val="0"/>
      <w:marRight w:val="0"/>
      <w:marTop w:val="0"/>
      <w:marBottom w:val="0"/>
      <w:divBdr>
        <w:top w:val="none" w:sz="0" w:space="0" w:color="auto"/>
        <w:left w:val="none" w:sz="0" w:space="0" w:color="auto"/>
        <w:bottom w:val="none" w:sz="0" w:space="0" w:color="auto"/>
        <w:right w:val="none" w:sz="0" w:space="0" w:color="auto"/>
      </w:divBdr>
      <w:divsChild>
        <w:div w:id="315191208">
          <w:marLeft w:val="360"/>
          <w:marRight w:val="0"/>
          <w:marTop w:val="0"/>
          <w:marBottom w:val="40"/>
          <w:divBdr>
            <w:top w:val="none" w:sz="0" w:space="0" w:color="auto"/>
            <w:left w:val="none" w:sz="0" w:space="0" w:color="auto"/>
            <w:bottom w:val="none" w:sz="0" w:space="0" w:color="auto"/>
            <w:right w:val="none" w:sz="0" w:space="0" w:color="auto"/>
          </w:divBdr>
        </w:div>
        <w:div w:id="416638885">
          <w:marLeft w:val="360"/>
          <w:marRight w:val="0"/>
          <w:marTop w:val="0"/>
          <w:marBottom w:val="40"/>
          <w:divBdr>
            <w:top w:val="none" w:sz="0" w:space="0" w:color="auto"/>
            <w:left w:val="none" w:sz="0" w:space="0" w:color="auto"/>
            <w:bottom w:val="none" w:sz="0" w:space="0" w:color="auto"/>
            <w:right w:val="none" w:sz="0" w:space="0" w:color="auto"/>
          </w:divBdr>
        </w:div>
        <w:div w:id="590547052">
          <w:marLeft w:val="360"/>
          <w:marRight w:val="0"/>
          <w:marTop w:val="0"/>
          <w:marBottom w:val="40"/>
          <w:divBdr>
            <w:top w:val="none" w:sz="0" w:space="0" w:color="auto"/>
            <w:left w:val="none" w:sz="0" w:space="0" w:color="auto"/>
            <w:bottom w:val="none" w:sz="0" w:space="0" w:color="auto"/>
            <w:right w:val="none" w:sz="0" w:space="0" w:color="auto"/>
          </w:divBdr>
        </w:div>
        <w:div w:id="645012710">
          <w:marLeft w:val="360"/>
          <w:marRight w:val="0"/>
          <w:marTop w:val="0"/>
          <w:marBottom w:val="40"/>
          <w:divBdr>
            <w:top w:val="none" w:sz="0" w:space="0" w:color="auto"/>
            <w:left w:val="none" w:sz="0" w:space="0" w:color="auto"/>
            <w:bottom w:val="none" w:sz="0" w:space="0" w:color="auto"/>
            <w:right w:val="none" w:sz="0" w:space="0" w:color="auto"/>
          </w:divBdr>
        </w:div>
        <w:div w:id="890851324">
          <w:marLeft w:val="360"/>
          <w:marRight w:val="0"/>
          <w:marTop w:val="0"/>
          <w:marBottom w:val="40"/>
          <w:divBdr>
            <w:top w:val="none" w:sz="0" w:space="0" w:color="auto"/>
            <w:left w:val="none" w:sz="0" w:space="0" w:color="auto"/>
            <w:bottom w:val="none" w:sz="0" w:space="0" w:color="auto"/>
            <w:right w:val="none" w:sz="0" w:space="0" w:color="auto"/>
          </w:divBdr>
        </w:div>
        <w:div w:id="1175997573">
          <w:marLeft w:val="360"/>
          <w:marRight w:val="0"/>
          <w:marTop w:val="0"/>
          <w:marBottom w:val="40"/>
          <w:divBdr>
            <w:top w:val="none" w:sz="0" w:space="0" w:color="auto"/>
            <w:left w:val="none" w:sz="0" w:space="0" w:color="auto"/>
            <w:bottom w:val="none" w:sz="0" w:space="0" w:color="auto"/>
            <w:right w:val="none" w:sz="0" w:space="0" w:color="auto"/>
          </w:divBdr>
        </w:div>
        <w:div w:id="1197809572">
          <w:marLeft w:val="360"/>
          <w:marRight w:val="0"/>
          <w:marTop w:val="0"/>
          <w:marBottom w:val="40"/>
          <w:divBdr>
            <w:top w:val="none" w:sz="0" w:space="0" w:color="auto"/>
            <w:left w:val="none" w:sz="0" w:space="0" w:color="auto"/>
            <w:bottom w:val="none" w:sz="0" w:space="0" w:color="auto"/>
            <w:right w:val="none" w:sz="0" w:space="0" w:color="auto"/>
          </w:divBdr>
        </w:div>
        <w:div w:id="1199659942">
          <w:marLeft w:val="360"/>
          <w:marRight w:val="0"/>
          <w:marTop w:val="0"/>
          <w:marBottom w:val="40"/>
          <w:divBdr>
            <w:top w:val="none" w:sz="0" w:space="0" w:color="auto"/>
            <w:left w:val="none" w:sz="0" w:space="0" w:color="auto"/>
            <w:bottom w:val="none" w:sz="0" w:space="0" w:color="auto"/>
            <w:right w:val="none" w:sz="0" w:space="0" w:color="auto"/>
          </w:divBdr>
        </w:div>
        <w:div w:id="1375545922">
          <w:marLeft w:val="360"/>
          <w:marRight w:val="0"/>
          <w:marTop w:val="0"/>
          <w:marBottom w:val="40"/>
          <w:divBdr>
            <w:top w:val="none" w:sz="0" w:space="0" w:color="auto"/>
            <w:left w:val="none" w:sz="0" w:space="0" w:color="auto"/>
            <w:bottom w:val="none" w:sz="0" w:space="0" w:color="auto"/>
            <w:right w:val="none" w:sz="0" w:space="0" w:color="auto"/>
          </w:divBdr>
        </w:div>
        <w:div w:id="1765109764">
          <w:marLeft w:val="360"/>
          <w:marRight w:val="0"/>
          <w:marTop w:val="0"/>
          <w:marBottom w:val="40"/>
          <w:divBdr>
            <w:top w:val="none" w:sz="0" w:space="0" w:color="auto"/>
            <w:left w:val="none" w:sz="0" w:space="0" w:color="auto"/>
            <w:bottom w:val="none" w:sz="0" w:space="0" w:color="auto"/>
            <w:right w:val="none" w:sz="0" w:space="0" w:color="auto"/>
          </w:divBdr>
        </w:div>
        <w:div w:id="1870608522">
          <w:marLeft w:val="360"/>
          <w:marRight w:val="0"/>
          <w:marTop w:val="0"/>
          <w:marBottom w:val="40"/>
          <w:divBdr>
            <w:top w:val="none" w:sz="0" w:space="0" w:color="auto"/>
            <w:left w:val="none" w:sz="0" w:space="0" w:color="auto"/>
            <w:bottom w:val="none" w:sz="0" w:space="0" w:color="auto"/>
            <w:right w:val="none" w:sz="0" w:space="0" w:color="auto"/>
          </w:divBdr>
        </w:div>
        <w:div w:id="2039968526">
          <w:marLeft w:val="360"/>
          <w:marRight w:val="0"/>
          <w:marTop w:val="0"/>
          <w:marBottom w:val="40"/>
          <w:divBdr>
            <w:top w:val="none" w:sz="0" w:space="0" w:color="auto"/>
            <w:left w:val="none" w:sz="0" w:space="0" w:color="auto"/>
            <w:bottom w:val="none" w:sz="0" w:space="0" w:color="auto"/>
            <w:right w:val="none" w:sz="0" w:space="0" w:color="auto"/>
          </w:divBdr>
        </w:div>
        <w:div w:id="2058507983">
          <w:marLeft w:val="360"/>
          <w:marRight w:val="0"/>
          <w:marTop w:val="0"/>
          <w:marBottom w:val="40"/>
          <w:divBdr>
            <w:top w:val="none" w:sz="0" w:space="0" w:color="auto"/>
            <w:left w:val="none" w:sz="0" w:space="0" w:color="auto"/>
            <w:bottom w:val="none" w:sz="0" w:space="0" w:color="auto"/>
            <w:right w:val="none" w:sz="0" w:space="0" w:color="auto"/>
          </w:divBdr>
        </w:div>
        <w:div w:id="2060014723">
          <w:marLeft w:val="360"/>
          <w:marRight w:val="0"/>
          <w:marTop w:val="0"/>
          <w:marBottom w:val="40"/>
          <w:divBdr>
            <w:top w:val="none" w:sz="0" w:space="0" w:color="auto"/>
            <w:left w:val="none" w:sz="0" w:space="0" w:color="auto"/>
            <w:bottom w:val="none" w:sz="0" w:space="0" w:color="auto"/>
            <w:right w:val="none" w:sz="0" w:space="0" w:color="auto"/>
          </w:divBdr>
        </w:div>
      </w:divsChild>
    </w:div>
    <w:div w:id="1807165005">
      <w:bodyDiv w:val="1"/>
      <w:marLeft w:val="0"/>
      <w:marRight w:val="0"/>
      <w:marTop w:val="0"/>
      <w:marBottom w:val="0"/>
      <w:divBdr>
        <w:top w:val="none" w:sz="0" w:space="0" w:color="auto"/>
        <w:left w:val="none" w:sz="0" w:space="0" w:color="auto"/>
        <w:bottom w:val="none" w:sz="0" w:space="0" w:color="auto"/>
        <w:right w:val="none" w:sz="0" w:space="0" w:color="auto"/>
      </w:divBdr>
    </w:div>
    <w:div w:id="1814759910">
      <w:bodyDiv w:val="1"/>
      <w:marLeft w:val="0"/>
      <w:marRight w:val="0"/>
      <w:marTop w:val="0"/>
      <w:marBottom w:val="0"/>
      <w:divBdr>
        <w:top w:val="none" w:sz="0" w:space="0" w:color="auto"/>
        <w:left w:val="none" w:sz="0" w:space="0" w:color="auto"/>
        <w:bottom w:val="none" w:sz="0" w:space="0" w:color="auto"/>
        <w:right w:val="none" w:sz="0" w:space="0" w:color="auto"/>
      </w:divBdr>
    </w:div>
    <w:div w:id="1858420061">
      <w:bodyDiv w:val="1"/>
      <w:marLeft w:val="0"/>
      <w:marRight w:val="0"/>
      <w:marTop w:val="0"/>
      <w:marBottom w:val="0"/>
      <w:divBdr>
        <w:top w:val="none" w:sz="0" w:space="0" w:color="auto"/>
        <w:left w:val="none" w:sz="0" w:space="0" w:color="auto"/>
        <w:bottom w:val="none" w:sz="0" w:space="0" w:color="auto"/>
        <w:right w:val="none" w:sz="0" w:space="0" w:color="auto"/>
      </w:divBdr>
    </w:div>
    <w:div w:id="1871138958">
      <w:bodyDiv w:val="1"/>
      <w:marLeft w:val="0"/>
      <w:marRight w:val="0"/>
      <w:marTop w:val="0"/>
      <w:marBottom w:val="0"/>
      <w:divBdr>
        <w:top w:val="none" w:sz="0" w:space="0" w:color="auto"/>
        <w:left w:val="none" w:sz="0" w:space="0" w:color="auto"/>
        <w:bottom w:val="none" w:sz="0" w:space="0" w:color="auto"/>
        <w:right w:val="none" w:sz="0" w:space="0" w:color="auto"/>
      </w:divBdr>
    </w:div>
    <w:div w:id="1874682734">
      <w:bodyDiv w:val="1"/>
      <w:marLeft w:val="0"/>
      <w:marRight w:val="0"/>
      <w:marTop w:val="0"/>
      <w:marBottom w:val="0"/>
      <w:divBdr>
        <w:top w:val="none" w:sz="0" w:space="0" w:color="auto"/>
        <w:left w:val="none" w:sz="0" w:space="0" w:color="auto"/>
        <w:bottom w:val="none" w:sz="0" w:space="0" w:color="auto"/>
        <w:right w:val="none" w:sz="0" w:space="0" w:color="auto"/>
      </w:divBdr>
    </w:div>
    <w:div w:id="1944023542">
      <w:bodyDiv w:val="1"/>
      <w:marLeft w:val="0"/>
      <w:marRight w:val="0"/>
      <w:marTop w:val="0"/>
      <w:marBottom w:val="0"/>
      <w:divBdr>
        <w:top w:val="none" w:sz="0" w:space="0" w:color="auto"/>
        <w:left w:val="none" w:sz="0" w:space="0" w:color="auto"/>
        <w:bottom w:val="none" w:sz="0" w:space="0" w:color="auto"/>
        <w:right w:val="none" w:sz="0" w:space="0" w:color="auto"/>
      </w:divBdr>
    </w:div>
    <w:div w:id="1983120883">
      <w:bodyDiv w:val="1"/>
      <w:marLeft w:val="0"/>
      <w:marRight w:val="0"/>
      <w:marTop w:val="0"/>
      <w:marBottom w:val="0"/>
      <w:divBdr>
        <w:top w:val="none" w:sz="0" w:space="0" w:color="auto"/>
        <w:left w:val="none" w:sz="0" w:space="0" w:color="auto"/>
        <w:bottom w:val="none" w:sz="0" w:space="0" w:color="auto"/>
        <w:right w:val="none" w:sz="0" w:space="0" w:color="auto"/>
      </w:divBdr>
    </w:div>
    <w:div w:id="2030334219">
      <w:bodyDiv w:val="1"/>
      <w:marLeft w:val="0"/>
      <w:marRight w:val="0"/>
      <w:marTop w:val="0"/>
      <w:marBottom w:val="0"/>
      <w:divBdr>
        <w:top w:val="none" w:sz="0" w:space="0" w:color="auto"/>
        <w:left w:val="none" w:sz="0" w:space="0" w:color="auto"/>
        <w:bottom w:val="none" w:sz="0" w:space="0" w:color="auto"/>
        <w:right w:val="none" w:sz="0" w:space="0" w:color="auto"/>
      </w:divBdr>
    </w:div>
    <w:div w:id="2048604091">
      <w:bodyDiv w:val="1"/>
      <w:marLeft w:val="0"/>
      <w:marRight w:val="0"/>
      <w:marTop w:val="0"/>
      <w:marBottom w:val="0"/>
      <w:divBdr>
        <w:top w:val="none" w:sz="0" w:space="0" w:color="auto"/>
        <w:left w:val="none" w:sz="0" w:space="0" w:color="auto"/>
        <w:bottom w:val="none" w:sz="0" w:space="0" w:color="auto"/>
        <w:right w:val="none" w:sz="0" w:space="0" w:color="auto"/>
      </w:divBdr>
    </w:div>
    <w:div w:id="2107653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117" Type="http://schemas.openxmlformats.org/officeDocument/2006/relationships/oleObject" Target="embeddings/oleObject10.bin"/><Relationship Id="rId21" Type="http://schemas.openxmlformats.org/officeDocument/2006/relationships/package" Target="embeddings/Microsoft_Excel_Worksheet.xlsx"/><Relationship Id="rId42" Type="http://schemas.openxmlformats.org/officeDocument/2006/relationships/image" Target="media/image22.jpeg"/><Relationship Id="rId47" Type="http://schemas.openxmlformats.org/officeDocument/2006/relationships/image" Target="media/image24.png"/><Relationship Id="rId63" Type="http://schemas.openxmlformats.org/officeDocument/2006/relationships/package" Target="embeddings/Microsoft_Word_Document7.docx"/><Relationship Id="rId68" Type="http://schemas.openxmlformats.org/officeDocument/2006/relationships/oleObject" Target="embeddings/Microsoft_Word_97_-_2003_Document7.doc"/><Relationship Id="rId84" Type="http://schemas.openxmlformats.org/officeDocument/2006/relationships/image" Target="media/image42.png"/><Relationship Id="rId89" Type="http://schemas.openxmlformats.org/officeDocument/2006/relationships/image" Target="media/image45.jpeg"/><Relationship Id="rId112" Type="http://schemas.openxmlformats.org/officeDocument/2006/relationships/image" Target="media/image56.emf"/><Relationship Id="rId133" Type="http://schemas.openxmlformats.org/officeDocument/2006/relationships/theme" Target="theme/theme1.xml"/><Relationship Id="rId16" Type="http://schemas.openxmlformats.org/officeDocument/2006/relationships/footer" Target="footer1.xml"/><Relationship Id="rId107" Type="http://schemas.openxmlformats.org/officeDocument/2006/relationships/oleObject" Target="embeddings/oleObject5.bin"/><Relationship Id="rId11" Type="http://schemas.openxmlformats.org/officeDocument/2006/relationships/footnotes" Target="footnotes.xml"/><Relationship Id="rId32" Type="http://schemas.openxmlformats.org/officeDocument/2006/relationships/image" Target="media/image13.emf"/><Relationship Id="rId37" Type="http://schemas.openxmlformats.org/officeDocument/2006/relationships/image" Target="media/image17.jpeg"/><Relationship Id="rId53" Type="http://schemas.openxmlformats.org/officeDocument/2006/relationships/image" Target="media/image28.emf"/><Relationship Id="rId58" Type="http://schemas.openxmlformats.org/officeDocument/2006/relationships/oleObject" Target="embeddings/Microsoft_Word_97_-_2003_Document2.doc"/><Relationship Id="rId74" Type="http://schemas.openxmlformats.org/officeDocument/2006/relationships/package" Target="embeddings/Microsoft_Word_Document11.docx"/><Relationship Id="rId79" Type="http://schemas.openxmlformats.org/officeDocument/2006/relationships/package" Target="embeddings/Microsoft_PowerPoint_Presentation12.pptx"/><Relationship Id="rId102" Type="http://schemas.openxmlformats.org/officeDocument/2006/relationships/oleObject" Target="embeddings/oleObject2.bin"/><Relationship Id="rId123" Type="http://schemas.openxmlformats.org/officeDocument/2006/relationships/image" Target="media/image62.emf"/><Relationship Id="rId128" Type="http://schemas.openxmlformats.org/officeDocument/2006/relationships/image" Target="media/image65.jpeg"/><Relationship Id="rId5" Type="http://schemas.openxmlformats.org/officeDocument/2006/relationships/customXml" Target="../customXml/item5.xml"/><Relationship Id="rId90" Type="http://schemas.openxmlformats.org/officeDocument/2006/relationships/hyperlink" Target="mailto:depo_counter@HKEX.COM.HK" TargetMode="External"/><Relationship Id="rId95" Type="http://schemas.openxmlformats.org/officeDocument/2006/relationships/image" Target="media/image48.emf"/><Relationship Id="rId14" Type="http://schemas.openxmlformats.org/officeDocument/2006/relationships/header" Target="header1.xml"/><Relationship Id="rId22" Type="http://schemas.openxmlformats.org/officeDocument/2006/relationships/image" Target="media/image6.jpg"/><Relationship Id="rId27" Type="http://schemas.openxmlformats.org/officeDocument/2006/relationships/package" Target="embeddings/Microsoft_Excel_Worksheet2.xlsx"/><Relationship Id="rId30" Type="http://schemas.openxmlformats.org/officeDocument/2006/relationships/image" Target="media/image11.jpeg"/><Relationship Id="rId35" Type="http://schemas.openxmlformats.org/officeDocument/2006/relationships/image" Target="media/image15.jpg"/><Relationship Id="rId43" Type="http://schemas.openxmlformats.org/officeDocument/2006/relationships/image" Target="media/image23.emf"/><Relationship Id="rId48" Type="http://schemas.openxmlformats.org/officeDocument/2006/relationships/image" Target="media/image25.emf"/><Relationship Id="rId56" Type="http://schemas.openxmlformats.org/officeDocument/2006/relationships/oleObject" Target="embeddings/Microsoft_Word_97_-_2003_Document1.doc"/><Relationship Id="rId64" Type="http://schemas.openxmlformats.org/officeDocument/2006/relationships/package" Target="embeddings/Microsoft_Word_Document8.docx"/><Relationship Id="rId69" Type="http://schemas.openxmlformats.org/officeDocument/2006/relationships/image" Target="media/image34.emf"/><Relationship Id="rId77" Type="http://schemas.openxmlformats.org/officeDocument/2006/relationships/image" Target="media/image38.emf"/><Relationship Id="rId100" Type="http://schemas.openxmlformats.org/officeDocument/2006/relationships/oleObject" Target="embeddings/oleObject1.bin"/><Relationship Id="rId105" Type="http://schemas.openxmlformats.org/officeDocument/2006/relationships/oleObject" Target="embeddings/oleObject4.bin"/><Relationship Id="rId113" Type="http://schemas.openxmlformats.org/officeDocument/2006/relationships/oleObject" Target="embeddings/oleObject8.bin"/><Relationship Id="rId118" Type="http://schemas.openxmlformats.org/officeDocument/2006/relationships/image" Target="media/image59.jpeg"/><Relationship Id="rId126" Type="http://schemas.openxmlformats.org/officeDocument/2006/relationships/package" Target="embeddings/Microsoft_Excel_Worksheet20.xlsx"/><Relationship Id="rId8" Type="http://schemas.openxmlformats.org/officeDocument/2006/relationships/styles" Target="styles.xml"/><Relationship Id="rId51" Type="http://schemas.openxmlformats.org/officeDocument/2006/relationships/image" Target="media/image27.emf"/><Relationship Id="rId72" Type="http://schemas.openxmlformats.org/officeDocument/2006/relationships/package" Target="embeddings/Microsoft_Word_Document10.docx"/><Relationship Id="rId80" Type="http://schemas.openxmlformats.org/officeDocument/2006/relationships/image" Target="media/image39.emf"/><Relationship Id="rId85" Type="http://schemas.openxmlformats.org/officeDocument/2006/relationships/image" Target="media/image43.png"/><Relationship Id="rId93" Type="http://schemas.openxmlformats.org/officeDocument/2006/relationships/image" Target="media/image47.emf"/><Relationship Id="rId98" Type="http://schemas.openxmlformats.org/officeDocument/2006/relationships/package" Target="embeddings/Microsoft_Word_Document16.docx"/><Relationship Id="rId121" Type="http://schemas.openxmlformats.org/officeDocument/2006/relationships/image" Target="media/image61.emf"/><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jpg"/><Relationship Id="rId25" Type="http://schemas.openxmlformats.org/officeDocument/2006/relationships/package" Target="embeddings/Microsoft_Excel_Worksheet1.xlsx"/><Relationship Id="rId33" Type="http://schemas.openxmlformats.org/officeDocument/2006/relationships/package" Target="embeddings/Microsoft_Excel_Worksheet4.xlsx"/><Relationship Id="rId38" Type="http://schemas.openxmlformats.org/officeDocument/2006/relationships/image" Target="media/image18.jpeg"/><Relationship Id="rId46" Type="http://schemas.microsoft.com/office/2011/relationships/commentsExtended" Target="commentsExtended.xml"/><Relationship Id="rId59" Type="http://schemas.openxmlformats.org/officeDocument/2006/relationships/image" Target="media/image31.emf"/><Relationship Id="rId67" Type="http://schemas.openxmlformats.org/officeDocument/2006/relationships/oleObject" Target="embeddings/Microsoft_Word_97_-_2003_Document6.doc"/><Relationship Id="rId103" Type="http://schemas.openxmlformats.org/officeDocument/2006/relationships/image" Target="media/image52.emf"/><Relationship Id="rId108" Type="http://schemas.openxmlformats.org/officeDocument/2006/relationships/image" Target="media/image54.emf"/><Relationship Id="rId116" Type="http://schemas.openxmlformats.org/officeDocument/2006/relationships/image" Target="media/image58.emf"/><Relationship Id="rId124" Type="http://schemas.openxmlformats.org/officeDocument/2006/relationships/package" Target="embeddings/Microsoft_Excel_Worksheet19.xlsx"/><Relationship Id="rId129" Type="http://schemas.openxmlformats.org/officeDocument/2006/relationships/image" Target="media/image66.png"/><Relationship Id="rId20" Type="http://schemas.openxmlformats.org/officeDocument/2006/relationships/image" Target="media/image5.emf"/><Relationship Id="rId41" Type="http://schemas.openxmlformats.org/officeDocument/2006/relationships/image" Target="media/image21.jpeg"/><Relationship Id="rId54" Type="http://schemas.openxmlformats.org/officeDocument/2006/relationships/oleObject" Target="embeddings/Microsoft_Word_97_-_2003_Document.doc"/><Relationship Id="rId62" Type="http://schemas.openxmlformats.org/officeDocument/2006/relationships/image" Target="media/image33.emf"/><Relationship Id="rId70" Type="http://schemas.openxmlformats.org/officeDocument/2006/relationships/package" Target="embeddings/Microsoft_Word_Document9.docx"/><Relationship Id="rId75" Type="http://schemas.openxmlformats.org/officeDocument/2006/relationships/image" Target="media/image37.emf"/><Relationship Id="rId83" Type="http://schemas.openxmlformats.org/officeDocument/2006/relationships/image" Target="media/image41.png"/><Relationship Id="rId88" Type="http://schemas.openxmlformats.org/officeDocument/2006/relationships/hyperlink" Target="mailto:hkscc_sa@HKEX.COM.HK" TargetMode="External"/><Relationship Id="rId91" Type="http://schemas.openxmlformats.org/officeDocument/2006/relationships/hyperlink" Target="mailto:hkscc_sa@HKEX.COM.HK" TargetMode="External"/><Relationship Id="rId96" Type="http://schemas.openxmlformats.org/officeDocument/2006/relationships/package" Target="embeddings/Microsoft_Word_Document15.docx"/><Relationship Id="rId111" Type="http://schemas.openxmlformats.org/officeDocument/2006/relationships/oleObject" Target="embeddings/oleObject7.bin"/><Relationship Id="rId132" Type="http://schemas.microsoft.com/office/2011/relationships/people" Target="peop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image" Target="media/image7.jpg"/><Relationship Id="rId28" Type="http://schemas.openxmlformats.org/officeDocument/2006/relationships/image" Target="media/image10.emf"/><Relationship Id="rId36" Type="http://schemas.openxmlformats.org/officeDocument/2006/relationships/image" Target="media/image16.jpeg"/><Relationship Id="rId49" Type="http://schemas.openxmlformats.org/officeDocument/2006/relationships/image" Target="media/image26.emf"/><Relationship Id="rId57" Type="http://schemas.openxmlformats.org/officeDocument/2006/relationships/image" Target="media/image30.emf"/><Relationship Id="rId106" Type="http://schemas.openxmlformats.org/officeDocument/2006/relationships/image" Target="media/image53.emf"/><Relationship Id="rId114" Type="http://schemas.openxmlformats.org/officeDocument/2006/relationships/image" Target="media/image57.emf"/><Relationship Id="rId119" Type="http://schemas.openxmlformats.org/officeDocument/2006/relationships/image" Target="media/image60.emf"/><Relationship Id="rId127" Type="http://schemas.openxmlformats.org/officeDocument/2006/relationships/image" Target="media/image64.jpeg"/><Relationship Id="rId10" Type="http://schemas.openxmlformats.org/officeDocument/2006/relationships/webSettings" Target="webSettings.xml"/><Relationship Id="rId31" Type="http://schemas.openxmlformats.org/officeDocument/2006/relationships/image" Target="media/image12.jpeg"/><Relationship Id="rId44" Type="http://schemas.openxmlformats.org/officeDocument/2006/relationships/package" Target="embeddings/Microsoft_Excel_Worksheet5.xlsx"/><Relationship Id="rId52" Type="http://schemas.openxmlformats.org/officeDocument/2006/relationships/package" Target="embeddings/Microsoft_Word_Document6.docx"/><Relationship Id="rId60" Type="http://schemas.openxmlformats.org/officeDocument/2006/relationships/oleObject" Target="embeddings/Microsoft_Word_97_-_2003_Document3.doc"/><Relationship Id="rId65" Type="http://schemas.openxmlformats.org/officeDocument/2006/relationships/oleObject" Target="embeddings/Microsoft_Word_97_-_2003_Document4.doc"/><Relationship Id="rId73" Type="http://schemas.openxmlformats.org/officeDocument/2006/relationships/image" Target="media/image36.emf"/><Relationship Id="rId78" Type="http://schemas.openxmlformats.org/officeDocument/2006/relationships/package" Target="embeddings/Microsoft_PowerPoint_Presentation.pptx"/><Relationship Id="rId81" Type="http://schemas.openxmlformats.org/officeDocument/2006/relationships/package" Target="embeddings/Microsoft_Word_Document13.docx"/><Relationship Id="rId86" Type="http://schemas.openxmlformats.org/officeDocument/2006/relationships/image" Target="media/image44.jpeg"/><Relationship Id="rId94" Type="http://schemas.openxmlformats.org/officeDocument/2006/relationships/package" Target="embeddings/Microsoft_Word_Document14.docx"/><Relationship Id="rId99" Type="http://schemas.openxmlformats.org/officeDocument/2006/relationships/image" Target="media/image50.emf"/><Relationship Id="rId101" Type="http://schemas.openxmlformats.org/officeDocument/2006/relationships/image" Target="media/image51.emf"/><Relationship Id="rId122" Type="http://schemas.openxmlformats.org/officeDocument/2006/relationships/package" Target="embeddings/Microsoft_Excel_Worksheet18.xlsx"/><Relationship Id="rId130"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emf"/><Relationship Id="rId18" Type="http://schemas.openxmlformats.org/officeDocument/2006/relationships/image" Target="media/image3.jpeg"/><Relationship Id="rId39" Type="http://schemas.openxmlformats.org/officeDocument/2006/relationships/image" Target="media/image19.jpeg"/><Relationship Id="rId109" Type="http://schemas.openxmlformats.org/officeDocument/2006/relationships/oleObject" Target="embeddings/oleObject6.bin"/><Relationship Id="rId34" Type="http://schemas.openxmlformats.org/officeDocument/2006/relationships/image" Target="media/image14.jpeg"/><Relationship Id="rId50" Type="http://schemas.openxmlformats.org/officeDocument/2006/relationships/package" Target="embeddings/Microsoft_Word_Document.docx"/><Relationship Id="rId55" Type="http://schemas.openxmlformats.org/officeDocument/2006/relationships/image" Target="media/image29.emf"/><Relationship Id="rId76" Type="http://schemas.openxmlformats.org/officeDocument/2006/relationships/package" Target="embeddings/Microsoft_Word_Macro-Enabled_Document.docm"/><Relationship Id="rId97" Type="http://schemas.openxmlformats.org/officeDocument/2006/relationships/image" Target="media/image49.emf"/><Relationship Id="rId104" Type="http://schemas.openxmlformats.org/officeDocument/2006/relationships/oleObject" Target="embeddings/oleObject3.bin"/><Relationship Id="rId120" Type="http://schemas.openxmlformats.org/officeDocument/2006/relationships/package" Target="embeddings/Microsoft_Excel_Worksheet17.xlsx"/><Relationship Id="rId125" Type="http://schemas.openxmlformats.org/officeDocument/2006/relationships/image" Target="media/image63.emf"/><Relationship Id="rId7" Type="http://schemas.openxmlformats.org/officeDocument/2006/relationships/numbering" Target="numbering.xml"/><Relationship Id="rId71" Type="http://schemas.openxmlformats.org/officeDocument/2006/relationships/image" Target="media/image35.emf"/><Relationship Id="rId92" Type="http://schemas.openxmlformats.org/officeDocument/2006/relationships/image" Target="media/image46.jpeg"/><Relationship Id="rId2" Type="http://schemas.openxmlformats.org/officeDocument/2006/relationships/customXml" Target="../customXml/item2.xml"/><Relationship Id="rId29" Type="http://schemas.openxmlformats.org/officeDocument/2006/relationships/package" Target="embeddings/Microsoft_Excel_Worksheet3.xlsx"/><Relationship Id="rId24" Type="http://schemas.openxmlformats.org/officeDocument/2006/relationships/image" Target="media/image8.emf"/><Relationship Id="rId40" Type="http://schemas.openxmlformats.org/officeDocument/2006/relationships/image" Target="media/image20.jpeg"/><Relationship Id="rId45" Type="http://schemas.openxmlformats.org/officeDocument/2006/relationships/comments" Target="comments.xml"/><Relationship Id="rId66" Type="http://schemas.openxmlformats.org/officeDocument/2006/relationships/oleObject" Target="embeddings/Microsoft_Word_97_-_2003_Document5.doc"/><Relationship Id="rId87" Type="http://schemas.openxmlformats.org/officeDocument/2006/relationships/hyperlink" Target="mailto:depo_counter@HKEX.COM.HK" TargetMode="External"/><Relationship Id="rId110" Type="http://schemas.openxmlformats.org/officeDocument/2006/relationships/image" Target="media/image55.emf"/><Relationship Id="rId115" Type="http://schemas.openxmlformats.org/officeDocument/2006/relationships/oleObject" Target="embeddings/oleObject9.bin"/><Relationship Id="rId131" Type="http://schemas.openxmlformats.org/officeDocument/2006/relationships/fontTable" Target="fontTable.xml"/><Relationship Id="rId61" Type="http://schemas.openxmlformats.org/officeDocument/2006/relationships/image" Target="media/image32.png"/><Relationship Id="rId82" Type="http://schemas.openxmlformats.org/officeDocument/2006/relationships/image" Target="media/image40.png"/><Relationship Id="rId19" Type="http://schemas.openxmlformats.org/officeDocument/2006/relationships/image" Target="media/image4.jpg"/></Relationships>
</file>

<file path=word/_rels/settings.xml.rels><?xml version="1.0" encoding="UTF-8" standalone="yes"?>
<Relationships xmlns="http://schemas.openxmlformats.org/package/2006/relationships"><Relationship Id="rId1" Type="http://schemas.openxmlformats.org/officeDocument/2006/relationships/attachedTemplate" Target="file:///D:\Anova\Reference%20doc\Anova%20Change%20Request%20Document%20v3.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p:properties xmlns:p="http://schemas.microsoft.com/office/2006/metadata/properties" xmlns:xsi="http://www.w3.org/2001/XMLSchema-instance" xmlns:pc="http://schemas.microsoft.com/office/infopath/2007/PartnerControls">
  <documentManagement>
    <Quality_x0020_Gate xmlns="B1EDDED6-2942-470E-BE9D-50449C1D4CD6" xsi:nil="true"/>
    <_dlc_DocId xmlns="687ec38a-132f-4f7e-9743-82075364fe56">UX6XFHAUQUVF-881648400-619</_dlc_DocId>
    <_dlc_DocIdUrl xmlns="687ec38a-132f-4f7e-9743-82075364fe56">
      <Url>https://iexchange.hkex/sites/ProjectPortfolioMgt/PPM/FINI/_layouts/15/DocIdRedir.aspx?ID=UX6XFHAUQUVF-881648400-619</Url>
      <Description>UX6XFHAUQUVF-881648400-619</Description>
    </_dlc_DocIdUrl>
    <Project_x0020_Code xmlns="8D89D4DC-6EE2-40A0-B000-571C4F72B93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ct:contentTypeSchema xmlns:ct="http://schemas.microsoft.com/office/2006/metadata/contentType" xmlns:ma="http://schemas.microsoft.com/office/2006/metadata/properties/metaAttributes" ct:_="" ma:_="" ma:contentTypeName="Document" ma:contentTypeID="0x010100E13E89F29A28654E9078C68567374877" ma:contentTypeVersion="0" ma:contentTypeDescription="Create a new document." ma:contentTypeScope="" ma:versionID="cd7bd3efac5090f7f878b76cc33b49d4">
  <xsd:schema xmlns:xsd="http://www.w3.org/2001/XMLSchema" xmlns:xs="http://www.w3.org/2001/XMLSchema" xmlns:p="http://schemas.microsoft.com/office/2006/metadata/properties" xmlns:ns2="687ec38a-132f-4f7e-9743-82075364fe56" xmlns:ns3="B1EDDED6-2942-470E-BE9D-50449C1D4CD6" xmlns:ns4="8D89D4DC-6EE2-40A0-B000-571C4F72B937" targetNamespace="http://schemas.microsoft.com/office/2006/metadata/properties" ma:root="true" ma:fieldsID="018116d576635d10e5f52f71c849f02b" ns2:_="" ns3:_="" ns4:_="">
    <xsd:import namespace="687ec38a-132f-4f7e-9743-82075364fe56"/>
    <xsd:import namespace="B1EDDED6-2942-470E-BE9D-50449C1D4CD6"/>
    <xsd:import namespace="8D89D4DC-6EE2-40A0-B000-571C4F72B937"/>
    <xsd:element name="properties">
      <xsd:complexType>
        <xsd:sequence>
          <xsd:element name="documentManagement">
            <xsd:complexType>
              <xsd:all>
                <xsd:element ref="ns2:_dlc_DocId" minOccurs="0"/>
                <xsd:element ref="ns2:_dlc_DocIdUrl" minOccurs="0"/>
                <xsd:element ref="ns2:_dlc_DocIdPersistId" minOccurs="0"/>
                <xsd:element ref="ns3:Quality_x0020_Gate" minOccurs="0"/>
                <xsd:element ref="ns4:Project_x0020_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7ec38a-132f-4f7e-9743-82075364fe56"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B1EDDED6-2942-470E-BE9D-50449C1D4CD6" elementFormDefault="qualified">
    <xsd:import namespace="http://schemas.microsoft.com/office/2006/documentManagement/types"/>
    <xsd:import namespace="http://schemas.microsoft.com/office/infopath/2007/PartnerControls"/>
    <xsd:element name="Quality_x0020_Gate" ma:index="11" nillable="true" ma:displayName="Quality Gate" ma:format="Dropdown" ma:internalName="Quality_x0020_Gate">
      <xsd:simpleType>
        <xsd:restriction base="dms:Choice">
          <xsd:enumeration value="Quality Gate 1"/>
          <xsd:enumeration value="Quality Gate 2"/>
          <xsd:enumeration value="Quality Gate 3"/>
        </xsd:restriction>
      </xsd:simpleType>
    </xsd:element>
  </xsd:schema>
  <xsd:schema xmlns:xsd="http://www.w3.org/2001/XMLSchema" xmlns:xs="http://www.w3.org/2001/XMLSchema" xmlns:dms="http://schemas.microsoft.com/office/2006/documentManagement/types" xmlns:pc="http://schemas.microsoft.com/office/infopath/2007/PartnerControls" targetNamespace="8D89D4DC-6EE2-40A0-B000-571C4F72B937" elementFormDefault="qualified">
    <xsd:import namespace="http://schemas.microsoft.com/office/2006/documentManagement/types"/>
    <xsd:import namespace="http://schemas.microsoft.com/office/infopath/2007/PartnerControls"/>
    <xsd:element name="Project_x0020_Code" ma:index="12" nillable="true" ma:displayName="Project Code" ma:list="{CCF1298F-3935-48EC-B1C7-FA96375E397E}" ma:internalName="Project_x0020_Code"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CEB3A9-D5B6-4AC9-A1E6-A80D314F10E9}">
  <ds:schemaRefs>
    <ds:schemaRef ds:uri="http://schemas.microsoft.com/office/2006/metadata/longProperties"/>
  </ds:schemaRefs>
</ds:datastoreItem>
</file>

<file path=customXml/itemProps2.xml><?xml version="1.0" encoding="utf-8"?>
<ds:datastoreItem xmlns:ds="http://schemas.openxmlformats.org/officeDocument/2006/customXml" ds:itemID="{4DD32CA6-FA53-405D-AB91-D37E3967A089}">
  <ds:schemaRefs>
    <ds:schemaRef ds:uri="http://schemas.microsoft.com/office/2006/metadata/properties"/>
    <ds:schemaRef ds:uri="http://schemas.microsoft.com/office/infopath/2007/PartnerControls"/>
    <ds:schemaRef ds:uri="B1EDDED6-2942-470E-BE9D-50449C1D4CD6"/>
    <ds:schemaRef ds:uri="687ec38a-132f-4f7e-9743-82075364fe56"/>
    <ds:schemaRef ds:uri="8D89D4DC-6EE2-40A0-B000-571C4F72B937"/>
  </ds:schemaRefs>
</ds:datastoreItem>
</file>

<file path=customXml/itemProps3.xml><?xml version="1.0" encoding="utf-8"?>
<ds:datastoreItem xmlns:ds="http://schemas.openxmlformats.org/officeDocument/2006/customXml" ds:itemID="{B62D155B-5C2A-4FF4-A972-252EAE3EDDDD}">
  <ds:schemaRefs>
    <ds:schemaRef ds:uri="http://schemas.microsoft.com/sharepoint/v3/contenttype/forms"/>
  </ds:schemaRefs>
</ds:datastoreItem>
</file>

<file path=customXml/itemProps4.xml><?xml version="1.0" encoding="utf-8"?>
<ds:datastoreItem xmlns:ds="http://schemas.openxmlformats.org/officeDocument/2006/customXml" ds:itemID="{CF729597-D920-4F6F-A351-4A3876075EFB}">
  <ds:schemaRefs>
    <ds:schemaRef ds:uri="http://schemas.microsoft.com/sharepoint/events"/>
  </ds:schemaRefs>
</ds:datastoreItem>
</file>

<file path=customXml/itemProps5.xml><?xml version="1.0" encoding="utf-8"?>
<ds:datastoreItem xmlns:ds="http://schemas.openxmlformats.org/officeDocument/2006/customXml" ds:itemID="{FCC6D2B0-2505-4FD3-B636-E9AE15B135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7ec38a-132f-4f7e-9743-82075364fe56"/>
    <ds:schemaRef ds:uri="B1EDDED6-2942-470E-BE9D-50449C1D4CD6"/>
    <ds:schemaRef ds:uri="8D89D4DC-6EE2-40A0-B000-571C4F72B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EB7E6558-282A-49D5-81A7-E83AD0064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Anova Change Request Document v3.0.dotx</Template>
  <TotalTime>1</TotalTime>
  <Pages>372</Pages>
  <Words>64189</Words>
  <Characters>365878</Characters>
  <Application>Microsoft Office Word</Application>
  <DocSecurity>0</DocSecurity>
  <Lines>3048</Lines>
  <Paragraphs>858</Paragraphs>
  <ScaleCrop>false</ScaleCrop>
  <HeadingPairs>
    <vt:vector size="2" baseType="variant">
      <vt:variant>
        <vt:lpstr>Title</vt:lpstr>
      </vt:variant>
      <vt:variant>
        <vt:i4>1</vt:i4>
      </vt:variant>
    </vt:vector>
  </HeadingPairs>
  <TitlesOfParts>
    <vt:vector size="1" baseType="lpstr">
      <vt:lpstr>[Click &amp; type title]</vt:lpstr>
    </vt:vector>
  </TitlesOfParts>
  <Company>DST Global Solutions</Company>
  <LinksUpToDate>false</LinksUpToDate>
  <CharactersWithSpaces>429209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[Click &amp; type title]</dc:title>
  <dc:subject/>
  <dc:creator>CheeKhun Goh</dc:creator>
  <cp:keywords/>
  <dc:description/>
  <cp:lastModifiedBy>William Ng</cp:lastModifiedBy>
  <cp:revision>2</cp:revision>
  <cp:lastPrinted>2021-02-26T02:59:00Z</cp:lastPrinted>
  <dcterms:created xsi:type="dcterms:W3CDTF">2021-03-02T01:55:00Z</dcterms:created>
  <dcterms:modified xsi:type="dcterms:W3CDTF">2021-03-02T01:55:00Z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raft">
    <vt:lpwstr> </vt:lpwstr>
  </property>
  <property fmtid="{D5CDD505-2E9C-101B-9397-08002B2CF9AE}" pid="3" name="_dlc_DocId">
    <vt:lpwstr>W4YXV2CV3TWA-4-932</vt:lpwstr>
  </property>
  <property fmtid="{D5CDD505-2E9C-101B-9397-08002B2CF9AE}" pid="4" name="_dlc_DocIdUrl">
    <vt:lpwstr>http://winspap12k8:8000/sites/marketing/_layouts/DocIdRedir.aspx?ID=W4YXV2CV3TWA-4-932, W4YXV2CV3TWA-4-932</vt:lpwstr>
  </property>
  <property fmtid="{D5CDD505-2E9C-101B-9397-08002B2CF9AE}" pid="5" name="ContentTypeId">
    <vt:lpwstr>0x010100E13E89F29A28654E9078C68567374877</vt:lpwstr>
  </property>
  <property fmtid="{D5CDD505-2E9C-101B-9397-08002B2CF9AE}" pid="6" name="_dlc_DocIdItemGuid">
    <vt:lpwstr>e19f104a-a4fa-499f-9f9f-a365b2bf5630</vt:lpwstr>
  </property>
</Properties>
</file>